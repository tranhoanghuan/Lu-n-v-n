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8" w:name="_Toc484566597"/>
    <w:p w14:paraId="7D3354EB" w14:textId="77777777" w:rsidR="000245EB" w:rsidRPr="00920004" w:rsidRDefault="000245EB" w:rsidP="00BD0851">
      <w:pPr>
        <w:spacing w:before="240" w:after="0" w:line="0" w:lineRule="atLeast"/>
        <w:jc w:val="center"/>
        <w:rPr>
          <w:ins w:id="9" w:author="Tran Huan" w:date="2018-11-25T16:07:00Z"/>
          <w:rFonts w:eastAsia="Times New Roman"/>
          <w:sz w:val="28"/>
          <w:szCs w:val="28"/>
          <w:lang w:val="es-ES" w:eastAsia="zh-CN"/>
          <w:rPrChange w:id="10" w:author="phuong vu" w:date="2018-11-30T22:36:00Z">
            <w:rPr>
              <w:ins w:id="11" w:author="Tran Huan" w:date="2018-11-25T16:07:00Z"/>
              <w:rFonts w:ascii="Times New Roman" w:eastAsia="Times New Roman" w:hAnsi="Times New Roman" w:cs="Times New Roman"/>
              <w:sz w:val="28"/>
              <w:szCs w:val="28"/>
              <w:lang w:val="es-ES" w:eastAsia="zh-CN"/>
            </w:rPr>
          </w:rPrChange>
        </w:rPr>
        <w:pPrChange w:id="12" w:author="phuong vu" w:date="2018-11-30T14:16:00Z">
          <w:pPr>
            <w:spacing w:after="0"/>
            <w:jc w:val="center"/>
          </w:pPr>
        </w:pPrChange>
      </w:pPr>
      <w:ins w:id="13" w:author="Tran Huan" w:date="2018-11-25T16:07:00Z">
        <w:r w:rsidRPr="00920004">
          <w:rPr>
            <w:rFonts w:eastAsia="Calibri"/>
            <w:b/>
            <w:noProof/>
            <w:sz w:val="32"/>
            <w:szCs w:val="32"/>
            <w:lang w:val="en-US"/>
            <w:rPrChange w:id="14" w:author="phuong vu" w:date="2018-11-30T22:36:00Z">
              <w:rPr>
                <w:rFonts w:ascii="Times New Roman" w:eastAsia="Calibri" w:hAnsi="Times New Roman" w:cs="Times New Roman"/>
                <w:b/>
                <w:noProof/>
                <w:sz w:val="32"/>
                <w:szCs w:val="32"/>
                <w:lang w:val="en-US"/>
              </w:rPr>
            </w:rPrChange>
          </w:rPr>
          <mc:AlternateContent>
            <mc:Choice Requires="wpg">
              <w:drawing>
                <wp:anchor distT="0" distB="0" distL="114300" distR="114300" simplePos="0" relativeHeight="251663360" behindDoc="1" locked="0" layoutInCell="1" allowOverlap="1" wp14:anchorId="563935CA" wp14:editId="6BD17247">
                  <wp:simplePos x="0" y="0"/>
                  <wp:positionH relativeFrom="margin">
                    <wp:align>center</wp:align>
                  </wp:positionH>
                  <wp:positionV relativeFrom="paragraph">
                    <wp:posOffset>-389020</wp:posOffset>
                  </wp:positionV>
                  <wp:extent cx="6360898" cy="8920185"/>
                  <wp:effectExtent l="0" t="0" r="1905" b="0"/>
                  <wp:wrapNone/>
                  <wp:docPr id="63" name="Group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60898" cy="8920185"/>
                            <a:chOff x="1809" y="1048"/>
                            <a:chExt cx="9121" cy="14726"/>
                          </a:xfrm>
                        </wpg:grpSpPr>
                        <pic:pic xmlns:pic="http://schemas.openxmlformats.org/drawingml/2006/picture">
                          <pic:nvPicPr>
                            <pic:cNvPr id="64" name="Picture 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1809" y="1048"/>
                              <a:ext cx="2154" cy="26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5" name="Picture 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8775" y="1048"/>
                              <a:ext cx="2155" cy="26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6" name="Picture 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1809" y="13162"/>
                              <a:ext cx="2154" cy="26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7" name="Picture 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8775" y="13144"/>
                              <a:ext cx="2155" cy="26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8" name="Line 8"/>
                          <wps:cNvCnPr>
                            <a:cxnSpLocks noChangeShapeType="1"/>
                          </wps:cNvCnPr>
                          <wps:spPr bwMode="auto">
                            <a:xfrm>
                              <a:off x="2079" y="3334"/>
                              <a:ext cx="0" cy="10170"/>
                            </a:xfrm>
                            <a:prstGeom prst="line">
                              <a:avLst/>
                            </a:prstGeom>
                            <a:noFill/>
                            <a:ln w="95250" cmpd="thickThin">
                              <a:solidFill>
                                <a:srgbClr val="000000"/>
                              </a:solidFill>
                              <a:round/>
                              <a:headEnd/>
                              <a:tailEnd/>
                            </a:ln>
                            <a:extLst>
                              <a:ext uri="{909E8E84-426E-40DD-AFC4-6F175D3DCCD1}">
                                <a14:hiddenFill xmlns:a14="http://schemas.microsoft.com/office/drawing/2010/main">
                                  <a:noFill/>
                                </a14:hiddenFill>
                              </a:ext>
                            </a:extLst>
                          </wps:spPr>
                          <wps:bodyPr/>
                        </wps:wsp>
                        <wps:wsp>
                          <wps:cNvPr id="69" name="Line 9"/>
                          <wps:cNvCnPr>
                            <a:cxnSpLocks noChangeShapeType="1"/>
                          </wps:cNvCnPr>
                          <wps:spPr bwMode="auto">
                            <a:xfrm>
                              <a:off x="10665" y="3334"/>
                              <a:ext cx="0" cy="10170"/>
                            </a:xfrm>
                            <a:prstGeom prst="line">
                              <a:avLst/>
                            </a:prstGeom>
                            <a:noFill/>
                            <a:ln w="95250" cmpd="thinThick">
                              <a:solidFill>
                                <a:srgbClr val="000000"/>
                              </a:solidFill>
                              <a:round/>
                              <a:headEnd/>
                              <a:tailEnd/>
                            </a:ln>
                            <a:extLst>
                              <a:ext uri="{909E8E84-426E-40DD-AFC4-6F175D3DCCD1}">
                                <a14:hiddenFill xmlns:a14="http://schemas.microsoft.com/office/drawing/2010/main">
                                  <a:noFill/>
                                </a14:hiddenFill>
                              </a:ext>
                            </a:extLst>
                          </wps:spPr>
                          <wps:bodyPr/>
                        </wps:wsp>
                        <wps:wsp>
                          <wps:cNvPr id="70" name="Line 10"/>
                          <wps:cNvCnPr>
                            <a:cxnSpLocks noChangeShapeType="1"/>
                          </wps:cNvCnPr>
                          <wps:spPr bwMode="auto">
                            <a:xfrm>
                              <a:off x="3861" y="15556"/>
                              <a:ext cx="5040" cy="0"/>
                            </a:xfrm>
                            <a:prstGeom prst="line">
                              <a:avLst/>
                            </a:prstGeom>
                            <a:noFill/>
                            <a:ln w="95250" cmpd="thickThin">
                              <a:solidFill>
                                <a:srgbClr val="000000"/>
                              </a:solidFill>
                              <a:round/>
                              <a:headEnd/>
                              <a:tailEnd/>
                            </a:ln>
                            <a:extLst>
                              <a:ext uri="{909E8E84-426E-40DD-AFC4-6F175D3DCCD1}">
                                <a14:hiddenFill xmlns:a14="http://schemas.microsoft.com/office/drawing/2010/main">
                                  <a:noFill/>
                                </a14:hiddenFill>
                              </a:ext>
                            </a:extLst>
                          </wps:spPr>
                          <wps:bodyPr/>
                        </wps:wsp>
                        <wps:wsp>
                          <wps:cNvPr id="71" name="Line 11"/>
                          <wps:cNvCnPr>
                            <a:cxnSpLocks noChangeShapeType="1"/>
                          </wps:cNvCnPr>
                          <wps:spPr bwMode="auto">
                            <a:xfrm>
                              <a:off x="3861" y="1264"/>
                              <a:ext cx="5040" cy="0"/>
                            </a:xfrm>
                            <a:prstGeom prst="line">
                              <a:avLst/>
                            </a:prstGeom>
                            <a:noFill/>
                            <a:ln w="95250" cmpd="thinThick">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BC6DC63" id="Group 63" o:spid="_x0000_s1026" style="position:absolute;margin-left:0;margin-top:-30.65pt;width:500.85pt;height:702.4pt;z-index:-251635712;mso-position-horizontal:center;mso-position-horizontal-relative:margin" coordorigin="1809,1048" coordsize="9121,147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7" type="#_x0000_t75" style="position:absolute;left:1809;top:1048;width:2154;height:26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">
                    <v:imagedata r:id="rId12" o:title=""/>
                  </v:shape>
                  <v:shape id="Picture 5" o:spid="_x0000_s1028" type="#_x0000_t75" style="position:absolute;left:8775;top:1048;width:2155;height:26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">
                    <v:imagedata r:id="rId13" o:title=""/>
                  </v:shape>
                  <v:shape id="Picture 6" o:spid="_x0000_s1029" type="#_x0000_t75" style="position:absolute;left:1809;top:13162;width:2154;height:26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">
                    <v:imagedata r:id="rId14" o:title=""/>
                  </v:shape>
                  <v:shape id="Picture 7" o:spid="_x0000_s1030" type="#_x0000_t75" style="position:absolute;left:8775;top:13144;width:2155;height:26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">
                    <v:imagedata r:id="rId15" o:title=""/>
                  </v:shape>
                  <v:line id="Line 8" o:spid="_x0000_s1031" style="position:absolute;visibility:visible;mso-wrap-style:square" from="2079,3334" to="2079,135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" strokeweight="7.5pt">
                    <v:stroke linestyle="thickThin"/>
                  </v:line>
                  <v:line id="Line 9" o:spid="_x0000_s1032" style="position:absolute;visibility:visible;mso-wrap-style:square" from="10665,3334" to="10665,135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" strokeweight="7.5pt">
                    <v:stroke linestyle="thinThick"/>
                  </v:line>
                  <v:line id="Line 10" o:spid="_x0000_s1033" style="position:absolute;visibility:visible;mso-wrap-style:square" from="3861,15556" to="8901,155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" strokeweight="7.5pt">
                    <v:stroke linestyle="thickThin"/>
                  </v:line>
                  <v:line id="Line 11" o:spid="_x0000_s1034" style="position:absolute;visibility:visible;mso-wrap-style:square" from="3861,1264" to="8901,12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" strokeweight="7.5pt">
                    <v:stroke linestyle="thinThick"/>
                  </v:line>
                  <w10:wrap anchorx="margin"/>
                </v:group>
              </w:pict>
            </mc:Fallback>
          </mc:AlternateContent>
        </w:r>
        <w:r w:rsidRPr="00920004">
          <w:rPr>
            <w:rFonts w:eastAsia="Times New Roman"/>
            <w:sz w:val="28"/>
            <w:szCs w:val="28"/>
            <w:lang w:val="es-ES" w:eastAsia="zh-CN"/>
            <w:rPrChange w:id="15" w:author="phuong vu" w:date="2018-11-30T22:36:00Z">
              <w:rPr>
                <w:rFonts w:ascii="Times New Roman" w:eastAsia="Times New Roman" w:hAnsi="Times New Roman" w:cs="Times New Roman"/>
                <w:sz w:val="28"/>
                <w:szCs w:val="28"/>
                <w:lang w:val="es-ES" w:eastAsia="zh-CN"/>
              </w:rPr>
            </w:rPrChange>
          </w:rPr>
          <w:t>BỘ GIÁO DỤC VÀ ĐÀO TẠO</w:t>
        </w:r>
      </w:ins>
    </w:p>
    <w:p w14:paraId="354DB85A" w14:textId="77777777" w:rsidR="000245EB" w:rsidRPr="00920004" w:rsidRDefault="000245EB" w:rsidP="00BD0851">
      <w:pPr>
        <w:spacing w:before="240" w:after="0" w:line="0" w:lineRule="atLeast"/>
        <w:jc w:val="center"/>
        <w:rPr>
          <w:ins w:id="16" w:author="Tran Huan" w:date="2018-11-25T16:07:00Z"/>
          <w:rFonts w:eastAsia="Times New Roman"/>
          <w:b/>
          <w:bCs/>
          <w:sz w:val="28"/>
          <w:szCs w:val="28"/>
          <w:lang w:val="es-ES" w:eastAsia="zh-CN"/>
          <w:rPrChange w:id="17" w:author="phuong vu" w:date="2018-11-30T22:36:00Z">
            <w:rPr>
              <w:ins w:id="18" w:author="Tran Huan" w:date="2018-11-25T16:07:00Z"/>
              <w:rFonts w:ascii="Times New Roman" w:eastAsia="Times New Roman" w:hAnsi="Times New Roman" w:cs="Times New Roman"/>
              <w:b/>
              <w:bCs/>
              <w:sz w:val="28"/>
              <w:szCs w:val="28"/>
              <w:lang w:val="es-ES" w:eastAsia="zh-CN"/>
            </w:rPr>
          </w:rPrChange>
        </w:rPr>
        <w:pPrChange w:id="19" w:author="phuong vu" w:date="2018-11-30T14:16:00Z">
          <w:pPr>
            <w:spacing w:after="0"/>
            <w:jc w:val="center"/>
          </w:pPr>
        </w:pPrChange>
      </w:pPr>
      <w:ins w:id="20" w:author="Tran Huan" w:date="2018-11-25T16:07:00Z">
        <w:r w:rsidRPr="00920004">
          <w:rPr>
            <w:rFonts w:eastAsia="Times New Roman"/>
            <w:b/>
            <w:bCs/>
            <w:sz w:val="28"/>
            <w:szCs w:val="28"/>
            <w:lang w:val="es-ES" w:eastAsia="zh-CN"/>
            <w:rPrChange w:id="21" w:author="phuong vu" w:date="2018-11-30T22:36:00Z">
              <w:rPr>
                <w:rFonts w:ascii="Times New Roman" w:eastAsia="Times New Roman" w:hAnsi="Times New Roman" w:cs="Times New Roman"/>
                <w:b/>
                <w:bCs/>
                <w:sz w:val="28"/>
                <w:szCs w:val="28"/>
                <w:lang w:val="es-ES" w:eastAsia="zh-CN"/>
              </w:rPr>
            </w:rPrChange>
          </w:rPr>
          <w:t>TRƯỜNG ĐẠI HỌC CẦN THƠ</w:t>
        </w:r>
      </w:ins>
    </w:p>
    <w:p w14:paraId="01A62DA4" w14:textId="77777777" w:rsidR="000245EB" w:rsidRPr="00920004" w:rsidRDefault="000245EB" w:rsidP="00BD0851">
      <w:pPr>
        <w:spacing w:before="240" w:after="0" w:line="0" w:lineRule="atLeast"/>
        <w:jc w:val="center"/>
        <w:rPr>
          <w:ins w:id="22" w:author="Tran Huan" w:date="2018-11-25T16:07:00Z"/>
          <w:rFonts w:eastAsia="Times New Roman"/>
          <w:b/>
          <w:sz w:val="28"/>
          <w:szCs w:val="28"/>
          <w:lang w:val="es-ES" w:eastAsia="zh-CN"/>
          <w:rPrChange w:id="23" w:author="phuong vu" w:date="2018-11-30T22:36:00Z">
            <w:rPr>
              <w:ins w:id="24" w:author="Tran Huan" w:date="2018-11-25T16:07:00Z"/>
              <w:rFonts w:ascii="Times New Roman" w:eastAsia="Times New Roman" w:hAnsi="Times New Roman" w:cs="Times New Roman"/>
              <w:b/>
              <w:sz w:val="28"/>
              <w:szCs w:val="28"/>
              <w:lang w:val="es-ES" w:eastAsia="zh-CN"/>
            </w:rPr>
          </w:rPrChange>
        </w:rPr>
        <w:pPrChange w:id="25" w:author="phuong vu" w:date="2018-11-30T14:16:00Z">
          <w:pPr>
            <w:spacing w:after="0"/>
            <w:jc w:val="center"/>
          </w:pPr>
        </w:pPrChange>
      </w:pPr>
      <w:ins w:id="26" w:author="Tran Huan" w:date="2018-11-25T16:07:00Z">
        <w:r w:rsidRPr="00920004">
          <w:rPr>
            <w:rFonts w:eastAsia="Times New Roman"/>
            <w:b/>
            <w:sz w:val="28"/>
            <w:szCs w:val="28"/>
            <w:lang w:val="es-ES" w:eastAsia="zh-CN"/>
            <w:rPrChange w:id="27" w:author="phuong vu" w:date="2018-11-30T22:36:00Z">
              <w:rPr>
                <w:rFonts w:ascii="Times New Roman" w:eastAsia="Times New Roman" w:hAnsi="Times New Roman" w:cs="Times New Roman"/>
                <w:b/>
                <w:sz w:val="28"/>
                <w:szCs w:val="28"/>
                <w:lang w:val="es-ES" w:eastAsia="zh-CN"/>
              </w:rPr>
            </w:rPrChange>
          </w:rPr>
          <w:t>KHOA CÔNG NGHỆ THÔNG TIN &amp; TRUYỀN THÔNG</w:t>
        </w:r>
      </w:ins>
    </w:p>
    <w:p w14:paraId="5F3190FE" w14:textId="77777777" w:rsidR="000245EB" w:rsidRPr="00920004" w:rsidRDefault="000245EB" w:rsidP="00BD0851">
      <w:pPr>
        <w:spacing w:before="240" w:after="0" w:line="0" w:lineRule="atLeast"/>
        <w:jc w:val="center"/>
        <w:rPr>
          <w:ins w:id="28" w:author="Tran Huan" w:date="2018-11-25T16:07:00Z"/>
          <w:rFonts w:eastAsia="Times New Roman"/>
          <w:b/>
          <w:sz w:val="28"/>
          <w:szCs w:val="28"/>
          <w:lang w:val="es-ES" w:eastAsia="zh-CN"/>
          <w:rPrChange w:id="29" w:author="phuong vu" w:date="2018-11-30T22:36:00Z">
            <w:rPr>
              <w:ins w:id="30" w:author="Tran Huan" w:date="2018-11-25T16:07:00Z"/>
              <w:rFonts w:ascii="Times New Roman" w:eastAsia="Times New Roman" w:hAnsi="Times New Roman" w:cs="Times New Roman"/>
              <w:b/>
              <w:sz w:val="28"/>
              <w:szCs w:val="28"/>
              <w:lang w:val="es-ES" w:eastAsia="zh-CN"/>
            </w:rPr>
          </w:rPrChange>
        </w:rPr>
        <w:pPrChange w:id="31" w:author="phuong vu" w:date="2018-11-30T14:16:00Z">
          <w:pPr>
            <w:spacing w:after="0"/>
            <w:jc w:val="center"/>
          </w:pPr>
        </w:pPrChange>
      </w:pPr>
      <w:ins w:id="32" w:author="Tran Huan" w:date="2018-11-25T16:07:00Z">
        <w:r w:rsidRPr="00920004">
          <w:rPr>
            <w:rFonts w:eastAsia="Times New Roman"/>
            <w:b/>
            <w:sz w:val="28"/>
            <w:szCs w:val="28"/>
            <w:lang w:val="es-ES" w:eastAsia="zh-CN"/>
            <w:rPrChange w:id="33" w:author="phuong vu" w:date="2018-11-30T22:36:00Z">
              <w:rPr>
                <w:rFonts w:ascii="Times New Roman" w:eastAsia="Times New Roman" w:hAnsi="Times New Roman" w:cs="Times New Roman"/>
                <w:b/>
                <w:sz w:val="28"/>
                <w:szCs w:val="28"/>
                <w:lang w:val="es-ES" w:eastAsia="zh-CN"/>
              </w:rPr>
            </w:rPrChange>
          </w:rPr>
          <w:t>BỘ MÔN CÔNG NGHỆ THÔNG TIN</w:t>
        </w:r>
      </w:ins>
    </w:p>
    <w:p w14:paraId="0B9444C2" w14:textId="77777777" w:rsidR="000245EB" w:rsidRPr="00920004" w:rsidRDefault="000245EB" w:rsidP="00BD0851">
      <w:pPr>
        <w:spacing w:before="240" w:after="0" w:line="0" w:lineRule="atLeast"/>
        <w:jc w:val="center"/>
        <w:rPr>
          <w:ins w:id="34" w:author="Tran Huan" w:date="2018-11-25T16:07:00Z"/>
          <w:rFonts w:eastAsia="Times New Roman"/>
          <w:b/>
          <w:sz w:val="40"/>
          <w:szCs w:val="40"/>
          <w:lang w:val="es-ES" w:eastAsia="zh-CN"/>
          <w:rPrChange w:id="35" w:author="phuong vu" w:date="2018-11-30T22:36:00Z">
            <w:rPr>
              <w:ins w:id="36" w:author="Tran Huan" w:date="2018-11-25T16:07:00Z"/>
              <w:rFonts w:ascii="Times New Roman" w:eastAsia="Times New Roman" w:hAnsi="Times New Roman" w:cs="Times New Roman"/>
              <w:b/>
              <w:sz w:val="40"/>
              <w:szCs w:val="40"/>
              <w:lang w:val="es-ES" w:eastAsia="zh-CN"/>
            </w:rPr>
          </w:rPrChange>
        </w:rPr>
        <w:pPrChange w:id="37" w:author="phuong vu" w:date="2018-11-30T14:16:00Z">
          <w:pPr>
            <w:spacing w:after="0" w:line="240" w:lineRule="atLeast"/>
            <w:jc w:val="center"/>
          </w:pPr>
        </w:pPrChange>
      </w:pPr>
      <w:ins w:id="38" w:author="Tran Huan" w:date="2018-11-25T16:07:00Z">
        <w:r w:rsidRPr="00920004">
          <w:rPr>
            <w:rFonts w:eastAsia="Times New Roman"/>
            <w:b/>
            <w:sz w:val="40"/>
            <w:szCs w:val="40"/>
            <w:lang w:val="es-ES" w:eastAsia="zh-CN"/>
            <w:rPrChange w:id="39" w:author="phuong vu" w:date="2018-11-30T22:36:00Z">
              <w:rPr>
                <w:rFonts w:ascii="Times New Roman" w:eastAsia="Times New Roman" w:hAnsi="Times New Roman" w:cs="Times New Roman"/>
                <w:b/>
                <w:sz w:val="40"/>
                <w:szCs w:val="40"/>
                <w:lang w:val="es-ES" w:eastAsia="zh-CN"/>
              </w:rPr>
            </w:rPrChange>
          </w:rPr>
          <w:sym w:font="Wingdings" w:char="F09A"/>
        </w:r>
        <w:r w:rsidRPr="00920004">
          <w:rPr>
            <w:rFonts w:eastAsia="Times New Roman"/>
            <w:b/>
            <w:sz w:val="40"/>
            <w:szCs w:val="40"/>
            <w:lang w:val="es-ES" w:eastAsia="zh-CN"/>
            <w:rPrChange w:id="40" w:author="phuong vu" w:date="2018-11-30T22:36:00Z">
              <w:rPr>
                <w:rFonts w:ascii="Times New Roman" w:eastAsia="Times New Roman" w:hAnsi="Times New Roman" w:cs="Times New Roman"/>
                <w:b/>
                <w:sz w:val="40"/>
                <w:szCs w:val="40"/>
                <w:lang w:val="es-ES" w:eastAsia="zh-CN"/>
              </w:rPr>
            </w:rPrChange>
          </w:rPr>
          <w:t xml:space="preserve"> </w:t>
        </w:r>
        <w:r w:rsidRPr="00920004">
          <w:rPr>
            <w:rFonts w:eastAsia="Times New Roman"/>
            <w:b/>
            <w:sz w:val="40"/>
            <w:szCs w:val="40"/>
            <w:lang w:val="es-ES" w:eastAsia="zh-CN"/>
            <w:rPrChange w:id="41" w:author="phuong vu" w:date="2018-11-30T22:36:00Z">
              <w:rPr>
                <w:rFonts w:ascii="Times New Roman" w:eastAsia="Times New Roman" w:hAnsi="Times New Roman" w:cs="Times New Roman"/>
                <w:b/>
                <w:sz w:val="40"/>
                <w:szCs w:val="40"/>
                <w:lang w:val="es-ES" w:eastAsia="zh-CN"/>
              </w:rPr>
            </w:rPrChange>
          </w:rPr>
          <w:sym w:font="Wingdings" w:char="F026"/>
        </w:r>
        <w:r w:rsidRPr="00920004">
          <w:rPr>
            <w:rFonts w:eastAsia="Times New Roman"/>
            <w:b/>
            <w:sz w:val="40"/>
            <w:szCs w:val="40"/>
            <w:lang w:val="es-ES" w:eastAsia="zh-CN"/>
            <w:rPrChange w:id="42" w:author="phuong vu" w:date="2018-11-30T22:36:00Z">
              <w:rPr>
                <w:rFonts w:ascii="Times New Roman" w:eastAsia="Times New Roman" w:hAnsi="Times New Roman" w:cs="Times New Roman"/>
                <w:b/>
                <w:sz w:val="40"/>
                <w:szCs w:val="40"/>
                <w:lang w:val="es-ES" w:eastAsia="zh-CN"/>
              </w:rPr>
            </w:rPrChange>
          </w:rPr>
          <w:t xml:space="preserve"> </w:t>
        </w:r>
        <w:r w:rsidRPr="00920004">
          <w:rPr>
            <w:rFonts w:eastAsia="Times New Roman"/>
            <w:b/>
            <w:sz w:val="40"/>
            <w:szCs w:val="40"/>
            <w:lang w:val="es-ES" w:eastAsia="zh-CN"/>
            <w:rPrChange w:id="43" w:author="phuong vu" w:date="2018-11-30T22:36:00Z">
              <w:rPr>
                <w:rFonts w:ascii="Times New Roman" w:eastAsia="Times New Roman" w:hAnsi="Times New Roman" w:cs="Times New Roman"/>
                <w:b/>
                <w:sz w:val="40"/>
                <w:szCs w:val="40"/>
                <w:lang w:val="es-ES" w:eastAsia="zh-CN"/>
              </w:rPr>
            </w:rPrChange>
          </w:rPr>
          <w:sym w:font="Wingdings" w:char="F09B"/>
        </w:r>
      </w:ins>
    </w:p>
    <w:p w14:paraId="521E754E" w14:textId="77777777" w:rsidR="000245EB" w:rsidRPr="00920004" w:rsidRDefault="000245EB" w:rsidP="00BD0851">
      <w:pPr>
        <w:spacing w:before="240" w:after="0" w:line="0" w:lineRule="atLeast"/>
        <w:jc w:val="center"/>
        <w:rPr>
          <w:ins w:id="44" w:author="Tran Huan" w:date="2018-11-25T16:07:00Z"/>
          <w:rFonts w:eastAsia="Times New Roman"/>
          <w:sz w:val="24"/>
          <w:szCs w:val="24"/>
          <w:lang w:val="es-ES" w:eastAsia="zh-CN"/>
          <w:rPrChange w:id="45" w:author="phuong vu" w:date="2018-11-30T22:36:00Z">
            <w:rPr>
              <w:ins w:id="46" w:author="Tran Huan" w:date="2018-11-25T16:07:00Z"/>
              <w:rFonts w:ascii="Times New Roman" w:eastAsia="Times New Roman" w:hAnsi="Times New Roman" w:cs="Times New Roman"/>
              <w:sz w:val="24"/>
              <w:szCs w:val="24"/>
              <w:lang w:val="es-ES" w:eastAsia="zh-CN"/>
            </w:rPr>
          </w:rPrChange>
        </w:rPr>
        <w:pPrChange w:id="47" w:author="phuong vu" w:date="2018-11-30T14:16:00Z">
          <w:pPr>
            <w:spacing w:after="0" w:line="240" w:lineRule="atLeast"/>
            <w:jc w:val="center"/>
          </w:pPr>
        </w:pPrChange>
      </w:pPr>
    </w:p>
    <w:p w14:paraId="75871F54" w14:textId="77777777" w:rsidR="000245EB" w:rsidRPr="00920004" w:rsidRDefault="000245EB" w:rsidP="00BD0851">
      <w:pPr>
        <w:spacing w:before="240" w:after="0" w:line="0" w:lineRule="atLeast"/>
        <w:jc w:val="center"/>
        <w:rPr>
          <w:ins w:id="48" w:author="Tran Huan" w:date="2018-11-25T16:07:00Z"/>
          <w:rFonts w:eastAsia="Times New Roman"/>
          <w:sz w:val="24"/>
          <w:szCs w:val="24"/>
          <w:lang w:val="es-ES" w:eastAsia="zh-CN"/>
          <w:rPrChange w:id="49" w:author="phuong vu" w:date="2018-11-30T22:36:00Z">
            <w:rPr>
              <w:ins w:id="50" w:author="Tran Huan" w:date="2018-11-25T16:07:00Z"/>
              <w:rFonts w:ascii="Times New Roman" w:eastAsia="Times New Roman" w:hAnsi="Times New Roman" w:cs="Times New Roman"/>
              <w:sz w:val="24"/>
              <w:szCs w:val="24"/>
              <w:lang w:val="es-ES" w:eastAsia="zh-CN"/>
            </w:rPr>
          </w:rPrChange>
        </w:rPr>
        <w:pPrChange w:id="51" w:author="phuong vu" w:date="2018-11-30T14:16:00Z">
          <w:pPr>
            <w:spacing w:after="0" w:line="240" w:lineRule="atLeast"/>
            <w:jc w:val="center"/>
          </w:pPr>
        </w:pPrChange>
      </w:pPr>
      <w:ins w:id="52" w:author="Tran Huan" w:date="2018-11-25T16:07:00Z">
        <w:r w:rsidRPr="00920004">
          <w:rPr>
            <w:rFonts w:eastAsia="Times New Roman"/>
            <w:noProof/>
            <w:sz w:val="24"/>
            <w:szCs w:val="24"/>
            <w:lang w:val="en-US"/>
            <w:rPrChange w:id="53" w:author="phuong vu" w:date="2018-11-30T22:36:00Z">
              <w:rPr>
                <w:rFonts w:ascii="Times New Roman" w:eastAsia="Times New Roman" w:hAnsi="Times New Roman" w:cs="Times New Roman"/>
                <w:noProof/>
                <w:sz w:val="24"/>
                <w:szCs w:val="24"/>
                <w:lang w:val="en-US"/>
              </w:rPr>
            </w:rPrChange>
          </w:rPr>
          <w:drawing>
            <wp:inline distT="0" distB="0" distL="0" distR="0" wp14:anchorId="5D19FD36" wp14:editId="45152BA0">
              <wp:extent cx="1749287" cy="1556560"/>
              <wp:effectExtent l="0" t="0" r="3810" b="571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logo_ctu.gif"/>
                      <pic:cNvPicPr/>
                    </pic:nvPicPr>
                    <pic:blipFill>
                      <a:blip r:embed="rId16">
                        <a:extLst>
                          <a:ext uri="{28A0092B-C50C-407E-A947-70E740481C1C}">
                            <a14:useLocalDpi xmlns:a14="http://schemas.microsoft.com/office/drawing/2010/main" val="0"/>
                          </a:ext>
                        </a:extLst>
                      </a:blip>
                      <a:stretch>
                        <a:fillRect/>
                      </a:stretch>
                    </pic:blipFill>
                    <pic:spPr>
                      <a:xfrm>
                        <a:off x="0" y="0"/>
                        <a:ext cx="1749287" cy="1556560"/>
                      </a:xfrm>
                      <a:prstGeom prst="rect">
                        <a:avLst/>
                      </a:prstGeom>
                    </pic:spPr>
                  </pic:pic>
                </a:graphicData>
              </a:graphic>
            </wp:inline>
          </w:drawing>
        </w:r>
      </w:ins>
    </w:p>
    <w:p w14:paraId="5BC9CC3B" w14:textId="77777777" w:rsidR="000245EB" w:rsidRPr="00920004" w:rsidRDefault="000245EB" w:rsidP="00BD0851">
      <w:pPr>
        <w:spacing w:before="240" w:after="0" w:line="0" w:lineRule="atLeast"/>
        <w:jc w:val="center"/>
        <w:rPr>
          <w:ins w:id="54" w:author="Tran Huan" w:date="2018-11-25T16:07:00Z"/>
          <w:rFonts w:eastAsia="Times New Roman"/>
          <w:sz w:val="24"/>
          <w:szCs w:val="24"/>
          <w:lang w:val="es-ES" w:eastAsia="zh-CN"/>
          <w:rPrChange w:id="55" w:author="phuong vu" w:date="2018-11-30T22:36:00Z">
            <w:rPr>
              <w:ins w:id="56" w:author="Tran Huan" w:date="2018-11-25T16:07:00Z"/>
              <w:rFonts w:ascii="Times New Roman" w:eastAsia="Times New Roman" w:hAnsi="Times New Roman" w:cs="Times New Roman"/>
              <w:sz w:val="24"/>
              <w:szCs w:val="24"/>
              <w:lang w:val="es-ES" w:eastAsia="zh-CN"/>
            </w:rPr>
          </w:rPrChange>
        </w:rPr>
        <w:pPrChange w:id="57" w:author="phuong vu" w:date="2018-11-30T14:16:00Z">
          <w:pPr>
            <w:spacing w:after="0" w:line="240" w:lineRule="atLeast"/>
            <w:jc w:val="center"/>
          </w:pPr>
        </w:pPrChange>
      </w:pPr>
    </w:p>
    <w:p w14:paraId="67ACD0DE" w14:textId="77777777" w:rsidR="000245EB" w:rsidRPr="00920004" w:rsidRDefault="000245EB" w:rsidP="00BD0851">
      <w:pPr>
        <w:spacing w:before="240" w:after="0" w:line="0" w:lineRule="atLeast"/>
        <w:jc w:val="center"/>
        <w:rPr>
          <w:ins w:id="58" w:author="Tran Huan" w:date="2018-11-25T16:07:00Z"/>
          <w:rFonts w:eastAsia="Times New Roman"/>
          <w:sz w:val="24"/>
          <w:szCs w:val="24"/>
          <w:lang w:val="es-ES" w:eastAsia="zh-CN"/>
          <w:rPrChange w:id="59" w:author="phuong vu" w:date="2018-11-30T22:36:00Z">
            <w:rPr>
              <w:ins w:id="60" w:author="Tran Huan" w:date="2018-11-25T16:07:00Z"/>
              <w:rFonts w:ascii="Times New Roman" w:eastAsia="Times New Roman" w:hAnsi="Times New Roman" w:cs="Times New Roman"/>
              <w:sz w:val="24"/>
              <w:szCs w:val="24"/>
              <w:lang w:val="es-ES" w:eastAsia="zh-CN"/>
            </w:rPr>
          </w:rPrChange>
        </w:rPr>
        <w:pPrChange w:id="61" w:author="phuong vu" w:date="2018-11-30T14:16:00Z">
          <w:pPr>
            <w:spacing w:after="0" w:line="240" w:lineRule="atLeast"/>
            <w:jc w:val="center"/>
          </w:pPr>
        </w:pPrChange>
      </w:pPr>
    </w:p>
    <w:p w14:paraId="6BD5C1E4" w14:textId="77777777" w:rsidR="000245EB" w:rsidRPr="00920004" w:rsidRDefault="000245EB" w:rsidP="00BD0851">
      <w:pPr>
        <w:spacing w:before="240" w:after="0" w:line="0" w:lineRule="atLeast"/>
        <w:ind w:left="284"/>
        <w:jc w:val="center"/>
        <w:rPr>
          <w:ins w:id="62" w:author="Tran Huan" w:date="2018-11-25T16:07:00Z"/>
          <w:rFonts w:eastAsia="Times New Roman"/>
          <w:sz w:val="24"/>
          <w:szCs w:val="24"/>
          <w:lang w:val="es-ES" w:eastAsia="zh-CN"/>
          <w:rPrChange w:id="63" w:author="phuong vu" w:date="2018-11-30T22:36:00Z">
            <w:rPr>
              <w:ins w:id="64" w:author="Tran Huan" w:date="2018-11-25T16:07:00Z"/>
              <w:rFonts w:ascii="Times New Roman" w:eastAsia="Times New Roman" w:hAnsi="Times New Roman" w:cs="Times New Roman"/>
              <w:sz w:val="24"/>
              <w:szCs w:val="24"/>
              <w:lang w:val="es-ES" w:eastAsia="zh-CN"/>
            </w:rPr>
          </w:rPrChange>
        </w:rPr>
        <w:pPrChange w:id="65" w:author="phuong vu" w:date="2018-11-30T14:16:00Z">
          <w:pPr>
            <w:spacing w:after="0" w:line="240" w:lineRule="atLeast"/>
            <w:ind w:left="284"/>
            <w:jc w:val="center"/>
          </w:pPr>
        </w:pPrChange>
      </w:pPr>
    </w:p>
    <w:p w14:paraId="027C4197" w14:textId="77777777" w:rsidR="000245EB" w:rsidRPr="00920004" w:rsidRDefault="000245EB" w:rsidP="00BD0851">
      <w:pPr>
        <w:spacing w:before="240" w:after="0" w:line="0" w:lineRule="atLeast"/>
        <w:jc w:val="center"/>
        <w:rPr>
          <w:ins w:id="66" w:author="Tran Huan" w:date="2018-11-25T16:07:00Z"/>
          <w:rFonts w:eastAsia="Times New Roman"/>
          <w:b/>
          <w:bCs/>
          <w:sz w:val="28"/>
          <w:szCs w:val="28"/>
          <w:lang w:val="es-ES" w:eastAsia="zh-CN"/>
          <w:rPrChange w:id="67" w:author="phuong vu" w:date="2018-11-30T22:36:00Z">
            <w:rPr>
              <w:ins w:id="68" w:author="Tran Huan" w:date="2018-11-25T16:07:00Z"/>
              <w:rFonts w:ascii="Times New Roman" w:eastAsia="Times New Roman" w:hAnsi="Times New Roman" w:cs="Times New Roman"/>
              <w:b/>
              <w:bCs/>
              <w:sz w:val="28"/>
              <w:szCs w:val="28"/>
              <w:lang w:val="es-ES" w:eastAsia="zh-CN"/>
            </w:rPr>
          </w:rPrChange>
        </w:rPr>
        <w:pPrChange w:id="69" w:author="phuong vu" w:date="2018-11-30T14:16:00Z">
          <w:pPr>
            <w:spacing w:after="0" w:line="240" w:lineRule="atLeast"/>
            <w:jc w:val="center"/>
          </w:pPr>
        </w:pPrChange>
      </w:pPr>
      <w:ins w:id="70" w:author="Tran Huan" w:date="2018-11-25T16:07:00Z">
        <w:r w:rsidRPr="00920004">
          <w:rPr>
            <w:rFonts w:eastAsia="Times New Roman"/>
            <w:b/>
            <w:bCs/>
            <w:sz w:val="28"/>
            <w:szCs w:val="28"/>
            <w:lang w:val="es-ES" w:eastAsia="zh-CN"/>
            <w:rPrChange w:id="71" w:author="phuong vu" w:date="2018-11-30T22:36:00Z">
              <w:rPr>
                <w:rFonts w:ascii="Times New Roman" w:eastAsia="Times New Roman" w:hAnsi="Times New Roman" w:cs="Times New Roman"/>
                <w:b/>
                <w:bCs/>
                <w:sz w:val="28"/>
                <w:szCs w:val="28"/>
                <w:lang w:val="es-ES" w:eastAsia="zh-CN"/>
              </w:rPr>
            </w:rPrChange>
          </w:rPr>
          <w:t xml:space="preserve">LUẬN VĂN TỐT NGHIỆP ĐẠI HỌC </w:t>
        </w:r>
      </w:ins>
    </w:p>
    <w:p w14:paraId="73ECF7C6" w14:textId="77777777" w:rsidR="000245EB" w:rsidRPr="00920004" w:rsidRDefault="000245EB" w:rsidP="00BD0851">
      <w:pPr>
        <w:spacing w:before="240" w:after="0" w:line="0" w:lineRule="atLeast"/>
        <w:jc w:val="center"/>
        <w:rPr>
          <w:ins w:id="72" w:author="Tran Huan" w:date="2018-11-25T16:07:00Z"/>
          <w:rFonts w:eastAsia="Times New Roman"/>
          <w:b/>
          <w:bCs/>
          <w:sz w:val="28"/>
          <w:szCs w:val="28"/>
          <w:lang w:val="es-ES" w:eastAsia="zh-CN"/>
          <w:rPrChange w:id="73" w:author="phuong vu" w:date="2018-11-30T22:36:00Z">
            <w:rPr>
              <w:ins w:id="74" w:author="Tran Huan" w:date="2018-11-25T16:07:00Z"/>
              <w:rFonts w:ascii="Times New Roman" w:eastAsia="Times New Roman" w:hAnsi="Times New Roman" w:cs="Times New Roman"/>
              <w:b/>
              <w:bCs/>
              <w:sz w:val="28"/>
              <w:szCs w:val="28"/>
              <w:lang w:val="es-ES" w:eastAsia="zh-CN"/>
            </w:rPr>
          </w:rPrChange>
        </w:rPr>
        <w:pPrChange w:id="75" w:author="phuong vu" w:date="2018-11-30T14:16:00Z">
          <w:pPr>
            <w:spacing w:after="0" w:line="240" w:lineRule="atLeast"/>
            <w:jc w:val="center"/>
          </w:pPr>
        </w:pPrChange>
      </w:pPr>
      <w:ins w:id="76" w:author="Tran Huan" w:date="2018-11-25T16:07:00Z">
        <w:r w:rsidRPr="00920004">
          <w:rPr>
            <w:rFonts w:eastAsia="Times New Roman"/>
            <w:b/>
            <w:bCs/>
            <w:sz w:val="28"/>
            <w:szCs w:val="28"/>
            <w:lang w:val="es-ES" w:eastAsia="zh-CN"/>
            <w:rPrChange w:id="77" w:author="phuong vu" w:date="2018-11-30T22:36:00Z">
              <w:rPr>
                <w:rFonts w:ascii="Times New Roman" w:eastAsia="Times New Roman" w:hAnsi="Times New Roman" w:cs="Times New Roman"/>
                <w:b/>
                <w:bCs/>
                <w:sz w:val="28"/>
                <w:szCs w:val="28"/>
                <w:lang w:val="es-ES" w:eastAsia="zh-CN"/>
              </w:rPr>
            </w:rPrChange>
          </w:rPr>
          <w:t>NGÀNH CÔNG NGHỆ THÔNG TIN</w:t>
        </w:r>
      </w:ins>
    </w:p>
    <w:p w14:paraId="64EA506E" w14:textId="77777777" w:rsidR="000245EB" w:rsidRPr="00920004" w:rsidRDefault="000245EB" w:rsidP="00BD0851">
      <w:pPr>
        <w:spacing w:before="240" w:after="0" w:line="0" w:lineRule="atLeast"/>
        <w:jc w:val="center"/>
        <w:rPr>
          <w:ins w:id="78" w:author="Tran Huan" w:date="2018-11-25T16:07:00Z"/>
          <w:rFonts w:eastAsia="Times New Roman"/>
          <w:sz w:val="28"/>
          <w:szCs w:val="28"/>
          <w:lang w:val="es-ES" w:eastAsia="en-GB"/>
          <w:rPrChange w:id="79" w:author="phuong vu" w:date="2018-11-30T22:36:00Z">
            <w:rPr>
              <w:ins w:id="80" w:author="Tran Huan" w:date="2018-11-25T16:07:00Z"/>
              <w:rFonts w:ascii="Times New Roman" w:eastAsia="Times New Roman" w:hAnsi="Times New Roman" w:cs="Times New Roman"/>
              <w:sz w:val="28"/>
              <w:szCs w:val="28"/>
              <w:lang w:val="es-ES" w:eastAsia="en-GB"/>
            </w:rPr>
          </w:rPrChange>
        </w:rPr>
        <w:pPrChange w:id="81" w:author="phuong vu" w:date="2018-11-30T14:16:00Z">
          <w:pPr>
            <w:spacing w:after="0" w:line="240" w:lineRule="atLeast"/>
            <w:jc w:val="center"/>
          </w:pPr>
        </w:pPrChange>
      </w:pPr>
    </w:p>
    <w:p w14:paraId="0C1C734A" w14:textId="77777777" w:rsidR="000245EB" w:rsidRPr="00920004" w:rsidRDefault="000245EB" w:rsidP="00BD0851">
      <w:pPr>
        <w:spacing w:before="240" w:after="0" w:line="0" w:lineRule="atLeast"/>
        <w:jc w:val="center"/>
        <w:rPr>
          <w:ins w:id="82" w:author="Tran Huan" w:date="2018-11-25T16:07:00Z"/>
          <w:rFonts w:eastAsia="Times New Roman"/>
          <w:b/>
          <w:bCs/>
          <w:sz w:val="28"/>
          <w:szCs w:val="28"/>
          <w:lang w:val="es-ES" w:eastAsia="en-GB"/>
          <w:rPrChange w:id="83" w:author="phuong vu" w:date="2018-11-30T22:36:00Z">
            <w:rPr>
              <w:ins w:id="84" w:author="Tran Huan" w:date="2018-11-25T16:07:00Z"/>
              <w:rFonts w:ascii="Times New Roman" w:eastAsia="Times New Roman" w:hAnsi="Times New Roman" w:cs="Times New Roman"/>
              <w:b/>
              <w:bCs/>
              <w:sz w:val="28"/>
              <w:szCs w:val="28"/>
              <w:lang w:val="es-ES" w:eastAsia="en-GB"/>
            </w:rPr>
          </w:rPrChange>
        </w:rPr>
        <w:pPrChange w:id="85" w:author="phuong vu" w:date="2018-11-30T14:16:00Z">
          <w:pPr>
            <w:spacing w:after="0" w:line="240" w:lineRule="atLeast"/>
            <w:jc w:val="center"/>
          </w:pPr>
        </w:pPrChange>
      </w:pPr>
    </w:p>
    <w:p w14:paraId="3A7FA3DE" w14:textId="77777777" w:rsidR="000245EB" w:rsidRPr="00920004" w:rsidRDefault="000245EB" w:rsidP="00BD0851">
      <w:pPr>
        <w:spacing w:before="240" w:after="0" w:line="0" w:lineRule="atLeast"/>
        <w:jc w:val="center"/>
        <w:rPr>
          <w:ins w:id="86" w:author="Tran Huan" w:date="2018-11-25T16:07:00Z"/>
          <w:rFonts w:eastAsia="Times New Roman"/>
          <w:b/>
          <w:bCs/>
          <w:sz w:val="28"/>
          <w:szCs w:val="28"/>
          <w:lang w:val="es-ES" w:eastAsia="en-GB"/>
          <w:rPrChange w:id="87" w:author="phuong vu" w:date="2018-11-30T22:36:00Z">
            <w:rPr>
              <w:ins w:id="88" w:author="Tran Huan" w:date="2018-11-25T16:07:00Z"/>
              <w:rFonts w:ascii="Times New Roman" w:eastAsia="Times New Roman" w:hAnsi="Times New Roman" w:cs="Times New Roman"/>
              <w:b/>
              <w:bCs/>
              <w:sz w:val="28"/>
              <w:szCs w:val="28"/>
              <w:lang w:val="es-ES" w:eastAsia="en-GB"/>
            </w:rPr>
          </w:rPrChange>
        </w:rPr>
        <w:pPrChange w:id="89" w:author="phuong vu" w:date="2018-11-30T14:16:00Z">
          <w:pPr>
            <w:spacing w:after="0" w:line="240" w:lineRule="atLeast"/>
            <w:jc w:val="center"/>
          </w:pPr>
        </w:pPrChange>
      </w:pPr>
    </w:p>
    <w:p w14:paraId="4DBE4826" w14:textId="77777777" w:rsidR="000245EB" w:rsidRPr="00920004" w:rsidRDefault="000245EB" w:rsidP="00BD0851">
      <w:pPr>
        <w:spacing w:before="240" w:after="0" w:line="0" w:lineRule="atLeast"/>
        <w:jc w:val="center"/>
        <w:rPr>
          <w:ins w:id="90" w:author="Tran Huan" w:date="2018-11-25T16:07:00Z"/>
          <w:rFonts w:eastAsia="Times New Roman"/>
          <w:b/>
          <w:bCs/>
          <w:sz w:val="28"/>
          <w:szCs w:val="28"/>
          <w:lang w:val="es-ES" w:eastAsia="en-GB"/>
          <w:rPrChange w:id="91" w:author="phuong vu" w:date="2018-11-30T22:36:00Z">
            <w:rPr>
              <w:ins w:id="92" w:author="Tran Huan" w:date="2018-11-25T16:07:00Z"/>
              <w:rFonts w:ascii="Times New Roman" w:eastAsia="Times New Roman" w:hAnsi="Times New Roman" w:cs="Times New Roman"/>
              <w:b/>
              <w:bCs/>
              <w:sz w:val="28"/>
              <w:szCs w:val="28"/>
              <w:lang w:val="es-ES" w:eastAsia="en-GB"/>
            </w:rPr>
          </w:rPrChange>
        </w:rPr>
        <w:pPrChange w:id="93" w:author="phuong vu" w:date="2018-11-30T14:16:00Z">
          <w:pPr>
            <w:spacing w:after="0" w:line="240" w:lineRule="atLeast"/>
            <w:jc w:val="center"/>
          </w:pPr>
        </w:pPrChange>
      </w:pPr>
    </w:p>
    <w:p w14:paraId="17E2C51B" w14:textId="77777777" w:rsidR="000245EB" w:rsidRPr="00920004" w:rsidRDefault="000245EB" w:rsidP="00BD0851">
      <w:pPr>
        <w:spacing w:before="240" w:after="0" w:line="0" w:lineRule="atLeast"/>
        <w:jc w:val="center"/>
        <w:rPr>
          <w:ins w:id="94" w:author="Tran Huan" w:date="2018-11-25T16:07:00Z"/>
          <w:rFonts w:eastAsia="Times New Roman"/>
          <w:b/>
          <w:bCs/>
          <w:sz w:val="32"/>
          <w:szCs w:val="32"/>
          <w:lang w:val="es-ES" w:eastAsia="zh-CN"/>
          <w:rPrChange w:id="95" w:author="phuong vu" w:date="2018-11-30T22:36:00Z">
            <w:rPr>
              <w:ins w:id="96" w:author="Tran Huan" w:date="2018-11-25T16:07:00Z"/>
              <w:rFonts w:ascii="Times New Roman" w:eastAsia="Times New Roman" w:hAnsi="Times New Roman" w:cs="Times New Roman"/>
              <w:b/>
              <w:bCs/>
              <w:sz w:val="32"/>
              <w:szCs w:val="32"/>
              <w:lang w:val="es-ES" w:eastAsia="zh-CN"/>
            </w:rPr>
          </w:rPrChange>
        </w:rPr>
        <w:pPrChange w:id="97" w:author="phuong vu" w:date="2018-11-30T14:16:00Z">
          <w:pPr>
            <w:spacing w:after="0" w:line="240" w:lineRule="atLeast"/>
            <w:jc w:val="center"/>
          </w:pPr>
        </w:pPrChange>
      </w:pPr>
      <w:ins w:id="98" w:author="Tran Huan" w:date="2018-11-25T16:07:00Z">
        <w:r w:rsidRPr="00920004">
          <w:rPr>
            <w:rFonts w:eastAsia="Times New Roman"/>
            <w:b/>
            <w:bCs/>
            <w:sz w:val="32"/>
            <w:szCs w:val="32"/>
            <w:lang w:val="es-ES" w:eastAsia="zh-CN"/>
            <w:rPrChange w:id="99" w:author="phuong vu" w:date="2018-11-30T22:36:00Z">
              <w:rPr>
                <w:rFonts w:ascii="Times New Roman" w:eastAsia="Times New Roman" w:hAnsi="Times New Roman" w:cs="Times New Roman"/>
                <w:b/>
                <w:bCs/>
                <w:sz w:val="32"/>
                <w:szCs w:val="32"/>
                <w:lang w:val="es-ES" w:eastAsia="zh-CN"/>
              </w:rPr>
            </w:rPrChange>
          </w:rPr>
          <w:t>Đề tài</w:t>
        </w:r>
      </w:ins>
    </w:p>
    <w:p w14:paraId="71B0547A" w14:textId="77777777" w:rsidR="000245EB" w:rsidRPr="00920004" w:rsidRDefault="000245EB" w:rsidP="00BD0851">
      <w:pPr>
        <w:spacing w:before="240" w:after="0" w:line="0" w:lineRule="atLeast"/>
        <w:jc w:val="center"/>
        <w:rPr>
          <w:ins w:id="100" w:author="Tran Huan" w:date="2018-11-25T16:07:00Z"/>
          <w:rFonts w:eastAsia="Times New Roman"/>
          <w:b/>
          <w:bCs/>
          <w:sz w:val="32"/>
          <w:szCs w:val="32"/>
          <w:lang w:val="es-ES" w:eastAsia="zh-CN"/>
          <w:rPrChange w:id="101" w:author="phuong vu" w:date="2018-11-30T22:36:00Z">
            <w:rPr>
              <w:ins w:id="102" w:author="Tran Huan" w:date="2018-11-25T16:07:00Z"/>
              <w:rFonts w:ascii="Times New Roman" w:eastAsia="Times New Roman" w:hAnsi="Times New Roman" w:cs="Times New Roman"/>
              <w:b/>
              <w:bCs/>
              <w:sz w:val="32"/>
              <w:szCs w:val="32"/>
              <w:lang w:val="es-ES" w:eastAsia="zh-CN"/>
            </w:rPr>
          </w:rPrChange>
        </w:rPr>
        <w:pPrChange w:id="103" w:author="phuong vu" w:date="2018-11-30T14:16:00Z">
          <w:pPr>
            <w:spacing w:after="0" w:line="240" w:lineRule="atLeast"/>
            <w:jc w:val="center"/>
          </w:pPr>
        </w:pPrChange>
      </w:pPr>
    </w:p>
    <w:p w14:paraId="14A5CAF4" w14:textId="4FBC6566" w:rsidR="000245EB" w:rsidRPr="00920004" w:rsidRDefault="000245EB" w:rsidP="00BD0851">
      <w:pPr>
        <w:spacing w:before="240" w:after="0" w:line="0" w:lineRule="atLeast"/>
        <w:jc w:val="center"/>
        <w:rPr>
          <w:ins w:id="104" w:author="Tran Huan" w:date="2018-11-25T16:07:00Z"/>
          <w:rFonts w:eastAsia="Times New Roman"/>
          <w:b/>
          <w:bCs/>
          <w:sz w:val="40"/>
          <w:szCs w:val="40"/>
          <w:lang w:val="es-ES" w:eastAsia="zh-CN"/>
          <w:rPrChange w:id="105" w:author="phuong vu" w:date="2018-11-30T22:36:00Z">
            <w:rPr>
              <w:ins w:id="106" w:author="Tran Huan" w:date="2018-11-25T16:07:00Z"/>
              <w:rFonts w:ascii="Times New Roman" w:eastAsia="Times New Roman" w:hAnsi="Times New Roman" w:cs="Times New Roman"/>
              <w:b/>
              <w:bCs/>
              <w:sz w:val="40"/>
              <w:szCs w:val="40"/>
              <w:lang w:val="es-ES" w:eastAsia="zh-CN"/>
            </w:rPr>
          </w:rPrChange>
        </w:rPr>
        <w:pPrChange w:id="107" w:author="phuong vu" w:date="2018-11-30T14:16:00Z">
          <w:pPr>
            <w:spacing w:after="0" w:line="240" w:lineRule="atLeast"/>
            <w:jc w:val="center"/>
          </w:pPr>
        </w:pPrChange>
      </w:pPr>
      <w:ins w:id="108" w:author="Tran Huan" w:date="2018-11-25T16:07:00Z">
        <w:r w:rsidRPr="00920004">
          <w:rPr>
            <w:rFonts w:eastAsia="Times New Roman"/>
            <w:b/>
            <w:bCs/>
            <w:sz w:val="40"/>
            <w:szCs w:val="40"/>
            <w:lang w:val="es-ES" w:eastAsia="zh-CN"/>
            <w:rPrChange w:id="109" w:author="phuong vu" w:date="2018-11-30T22:36:00Z">
              <w:rPr>
                <w:rFonts w:ascii="Times New Roman" w:eastAsia="Times New Roman" w:hAnsi="Times New Roman" w:cs="Times New Roman"/>
                <w:b/>
                <w:bCs/>
                <w:sz w:val="40"/>
                <w:szCs w:val="40"/>
                <w:lang w:val="es-ES" w:eastAsia="zh-CN"/>
              </w:rPr>
            </w:rPrChange>
          </w:rPr>
          <w:t>HỆ THỐNG QUẢN LÝ CỬA HÀNG GIẶT ỦI</w:t>
        </w:r>
      </w:ins>
      <w:ins w:id="110" w:author="phuong vu" w:date="2018-11-30T22:39:00Z">
        <w:r w:rsidR="00F46911">
          <w:rPr>
            <w:rFonts w:eastAsia="Times New Roman"/>
            <w:b/>
            <w:bCs/>
            <w:sz w:val="40"/>
            <w:szCs w:val="40"/>
            <w:lang w:val="es-ES" w:eastAsia="zh-CN"/>
          </w:rPr>
          <w:t xml:space="preserve"> PHÂN HỆ WEBSITE QUẢN LÍ</w:t>
        </w:r>
      </w:ins>
    </w:p>
    <w:p w14:paraId="3767A538" w14:textId="6E61B398" w:rsidR="000245EB" w:rsidRPr="00920004" w:rsidRDefault="00F46911" w:rsidP="00BD0851">
      <w:pPr>
        <w:spacing w:before="240" w:after="0" w:line="0" w:lineRule="atLeast"/>
        <w:jc w:val="left"/>
        <w:rPr>
          <w:ins w:id="111" w:author="Tran Huan" w:date="2018-11-25T16:07:00Z"/>
          <w:rFonts w:eastAsia="Times New Roman"/>
          <w:b/>
          <w:bCs/>
          <w:sz w:val="28"/>
          <w:szCs w:val="28"/>
          <w:lang w:val="es-ES" w:eastAsia="en-GB"/>
          <w:rPrChange w:id="112" w:author="phuong vu" w:date="2018-11-30T22:36:00Z">
            <w:rPr>
              <w:ins w:id="113" w:author="Tran Huan" w:date="2018-11-25T16:07:00Z"/>
              <w:rFonts w:ascii="Times New Roman" w:eastAsia="Times New Roman" w:hAnsi="Times New Roman" w:cs="Times New Roman"/>
              <w:b/>
              <w:bCs/>
              <w:sz w:val="28"/>
              <w:szCs w:val="28"/>
              <w:lang w:val="es-ES" w:eastAsia="en-GB"/>
            </w:rPr>
          </w:rPrChange>
        </w:rPr>
        <w:pPrChange w:id="114" w:author="phuong vu" w:date="2018-11-30T14:16:00Z">
          <w:pPr>
            <w:spacing w:after="0" w:line="240" w:lineRule="atLeast"/>
            <w:jc w:val="left"/>
          </w:pPr>
        </w:pPrChange>
      </w:pPr>
      <w:ins w:id="115" w:author="phuong vu" w:date="2018-11-30T22:39:00Z">
        <w:r>
          <w:rPr>
            <w:rFonts w:eastAsia="Times New Roman"/>
            <w:b/>
            <w:bCs/>
            <w:sz w:val="28"/>
            <w:szCs w:val="28"/>
            <w:lang w:val="es-ES" w:eastAsia="en-GB"/>
          </w:rPr>
          <w:tab/>
        </w:r>
      </w:ins>
    </w:p>
    <w:p w14:paraId="1E3A2020" w14:textId="77777777" w:rsidR="000245EB" w:rsidRPr="00920004" w:rsidRDefault="000245EB" w:rsidP="00BD0851">
      <w:pPr>
        <w:spacing w:before="240" w:after="0" w:line="0" w:lineRule="atLeast"/>
        <w:jc w:val="left"/>
        <w:rPr>
          <w:ins w:id="116" w:author="Tran Huan" w:date="2018-11-25T16:07:00Z"/>
          <w:rFonts w:eastAsia="Times New Roman"/>
          <w:b/>
          <w:bCs/>
          <w:sz w:val="28"/>
          <w:szCs w:val="28"/>
          <w:lang w:val="es-ES" w:eastAsia="en-GB"/>
          <w:rPrChange w:id="117" w:author="phuong vu" w:date="2018-11-30T22:36:00Z">
            <w:rPr>
              <w:ins w:id="118" w:author="Tran Huan" w:date="2018-11-25T16:07:00Z"/>
              <w:rFonts w:ascii="Times New Roman" w:eastAsia="Times New Roman" w:hAnsi="Times New Roman" w:cs="Times New Roman"/>
              <w:b/>
              <w:bCs/>
              <w:sz w:val="28"/>
              <w:szCs w:val="28"/>
              <w:lang w:val="es-ES" w:eastAsia="en-GB"/>
            </w:rPr>
          </w:rPrChange>
        </w:rPr>
        <w:pPrChange w:id="119" w:author="phuong vu" w:date="2018-11-30T14:16:00Z">
          <w:pPr>
            <w:spacing w:after="0" w:line="240" w:lineRule="atLeast"/>
            <w:jc w:val="left"/>
          </w:pPr>
        </w:pPrChange>
      </w:pPr>
    </w:p>
    <w:p w14:paraId="36EF29BE" w14:textId="77777777" w:rsidR="000245EB" w:rsidRPr="00920004" w:rsidRDefault="000245EB" w:rsidP="00BD0851">
      <w:pPr>
        <w:spacing w:before="240" w:after="0" w:line="0" w:lineRule="atLeast"/>
        <w:jc w:val="left"/>
        <w:rPr>
          <w:ins w:id="120" w:author="Tran Huan" w:date="2018-11-25T16:07:00Z"/>
          <w:rFonts w:eastAsia="Times New Roman"/>
          <w:b/>
          <w:bCs/>
          <w:sz w:val="28"/>
          <w:szCs w:val="28"/>
          <w:lang w:val="es-ES" w:eastAsia="en-GB"/>
          <w:rPrChange w:id="121" w:author="phuong vu" w:date="2018-11-30T22:36:00Z">
            <w:rPr>
              <w:ins w:id="122" w:author="Tran Huan" w:date="2018-11-25T16:07:00Z"/>
              <w:rFonts w:ascii="Times New Roman" w:eastAsia="Times New Roman" w:hAnsi="Times New Roman" w:cs="Times New Roman"/>
              <w:b/>
              <w:bCs/>
              <w:sz w:val="28"/>
              <w:szCs w:val="28"/>
              <w:lang w:val="es-ES" w:eastAsia="en-GB"/>
            </w:rPr>
          </w:rPrChange>
        </w:rPr>
        <w:pPrChange w:id="123" w:author="phuong vu" w:date="2018-11-30T14:16:00Z">
          <w:pPr>
            <w:spacing w:after="0" w:line="240" w:lineRule="atLeast"/>
            <w:jc w:val="left"/>
          </w:pPr>
        </w:pPrChange>
      </w:pPr>
    </w:p>
    <w:p w14:paraId="102127C2" w14:textId="285AC761" w:rsidR="000245EB" w:rsidRPr="00920004" w:rsidDel="00920004" w:rsidRDefault="000245EB" w:rsidP="00BD0851">
      <w:pPr>
        <w:spacing w:before="240" w:after="0" w:line="0" w:lineRule="atLeast"/>
        <w:jc w:val="center"/>
        <w:rPr>
          <w:ins w:id="124" w:author="Tran Huan" w:date="2018-11-25T16:07:00Z"/>
          <w:del w:id="125" w:author="phuong vu" w:date="2018-11-30T22:38:00Z"/>
          <w:rFonts w:eastAsia="Times New Roman"/>
          <w:b/>
          <w:bCs/>
          <w:sz w:val="30"/>
          <w:szCs w:val="30"/>
          <w:lang w:val="es-ES" w:eastAsia="zh-CN"/>
          <w:rPrChange w:id="126" w:author="phuong vu" w:date="2018-11-30T22:36:00Z">
            <w:rPr>
              <w:ins w:id="127" w:author="Tran Huan" w:date="2018-11-25T16:07:00Z"/>
              <w:del w:id="128" w:author="phuong vu" w:date="2018-11-30T22:38:00Z"/>
              <w:rFonts w:ascii="Times New Roman" w:eastAsia="Times New Roman" w:hAnsi="Times New Roman" w:cs="Times New Roman"/>
              <w:b/>
              <w:bCs/>
              <w:sz w:val="30"/>
              <w:szCs w:val="30"/>
              <w:lang w:val="es-ES" w:eastAsia="zh-CN"/>
            </w:rPr>
          </w:rPrChange>
        </w:rPr>
        <w:pPrChange w:id="129" w:author="phuong vu" w:date="2018-11-30T14:16:00Z">
          <w:pPr>
            <w:spacing w:after="0" w:line="240" w:lineRule="atLeast"/>
            <w:jc w:val="center"/>
          </w:pPr>
        </w:pPrChange>
      </w:pPr>
      <w:ins w:id="130" w:author="Tran Huan" w:date="2018-11-25T16:07:00Z">
        <w:del w:id="131" w:author="phuong vu" w:date="2018-11-30T11:47:00Z">
          <w:r w:rsidRPr="00920004" w:rsidDel="00152485">
            <w:rPr>
              <w:rFonts w:eastAsia="Times New Roman"/>
              <w:b/>
              <w:bCs/>
              <w:sz w:val="30"/>
              <w:szCs w:val="30"/>
              <w:lang w:val="es-ES" w:eastAsia="zh-CN"/>
              <w:rPrChange w:id="132" w:author="phuong vu" w:date="2018-11-30T22:36:00Z">
                <w:rPr>
                  <w:rFonts w:ascii="Times New Roman" w:eastAsia="Times New Roman" w:hAnsi="Times New Roman" w:cs="Times New Roman"/>
                  <w:b/>
                  <w:bCs/>
                  <w:sz w:val="30"/>
                  <w:szCs w:val="30"/>
                  <w:lang w:val="es-ES" w:eastAsia="zh-CN"/>
                </w:rPr>
              </w:rPrChange>
            </w:rPr>
            <w:delText>Nhóm si</w:delText>
          </w:r>
        </w:del>
        <w:del w:id="133" w:author="phuong vu" w:date="2018-11-30T22:38:00Z">
          <w:r w:rsidRPr="00920004" w:rsidDel="00920004">
            <w:rPr>
              <w:rFonts w:eastAsia="Times New Roman"/>
              <w:b/>
              <w:bCs/>
              <w:sz w:val="30"/>
              <w:szCs w:val="30"/>
              <w:lang w:val="es-ES" w:eastAsia="zh-CN"/>
              <w:rPrChange w:id="134" w:author="phuong vu" w:date="2018-11-30T22:36:00Z">
                <w:rPr>
                  <w:rFonts w:ascii="Times New Roman" w:eastAsia="Times New Roman" w:hAnsi="Times New Roman" w:cs="Times New Roman"/>
                  <w:b/>
                  <w:bCs/>
                  <w:sz w:val="30"/>
                  <w:szCs w:val="30"/>
                  <w:lang w:val="es-ES" w:eastAsia="zh-CN"/>
                </w:rPr>
              </w:rPrChange>
            </w:rPr>
            <w:delText>nh viên thực hiện</w:delText>
          </w:r>
        </w:del>
        <w:del w:id="135" w:author="phuong vu" w:date="2018-11-25T21:22:00Z">
          <w:r w:rsidRPr="00920004" w:rsidDel="00E13565">
            <w:rPr>
              <w:rFonts w:eastAsia="Times New Roman"/>
              <w:b/>
              <w:bCs/>
              <w:sz w:val="30"/>
              <w:szCs w:val="30"/>
              <w:lang w:val="es-ES" w:eastAsia="zh-CN"/>
              <w:rPrChange w:id="136" w:author="phuong vu" w:date="2018-11-30T22:36:00Z">
                <w:rPr>
                  <w:rFonts w:ascii="Times New Roman" w:eastAsia="Times New Roman" w:hAnsi="Times New Roman" w:cs="Times New Roman"/>
                  <w:b/>
                  <w:bCs/>
                  <w:sz w:val="30"/>
                  <w:szCs w:val="30"/>
                  <w:lang w:val="es-ES" w:eastAsia="zh-CN"/>
                </w:rPr>
              </w:rPrChange>
            </w:rPr>
            <w:delText xml:space="preserve"> </w:delText>
          </w:r>
        </w:del>
        <w:del w:id="137" w:author="phuong vu" w:date="2018-11-30T22:38:00Z">
          <w:r w:rsidRPr="00920004" w:rsidDel="00920004">
            <w:rPr>
              <w:rFonts w:eastAsia="Times New Roman"/>
              <w:b/>
              <w:bCs/>
              <w:sz w:val="30"/>
              <w:szCs w:val="30"/>
              <w:lang w:val="es-ES" w:eastAsia="zh-CN"/>
              <w:rPrChange w:id="138" w:author="phuong vu" w:date="2018-11-30T22:36:00Z">
                <w:rPr>
                  <w:rFonts w:ascii="Times New Roman" w:eastAsia="Times New Roman" w:hAnsi="Times New Roman" w:cs="Times New Roman"/>
                  <w:b/>
                  <w:bCs/>
                  <w:sz w:val="30"/>
                  <w:szCs w:val="30"/>
                  <w:lang w:val="es-ES" w:eastAsia="zh-CN"/>
                </w:rPr>
              </w:rPrChange>
            </w:rPr>
            <w:delText xml:space="preserve">: </w:delText>
          </w:r>
        </w:del>
      </w:ins>
    </w:p>
    <w:p w14:paraId="62FEE6C3" w14:textId="3D9F955A" w:rsidR="000245EB" w:rsidRPr="00920004" w:rsidDel="00920004" w:rsidRDefault="000245EB" w:rsidP="00BD0851">
      <w:pPr>
        <w:spacing w:before="240" w:after="0" w:line="0" w:lineRule="atLeast"/>
        <w:jc w:val="center"/>
        <w:rPr>
          <w:ins w:id="139" w:author="Tran Huan" w:date="2018-11-25T16:07:00Z"/>
          <w:del w:id="140" w:author="phuong vu" w:date="2018-11-30T22:38:00Z"/>
          <w:rFonts w:eastAsia="Times New Roman"/>
          <w:b/>
          <w:bCs/>
          <w:sz w:val="30"/>
          <w:szCs w:val="30"/>
          <w:lang w:val="es-ES" w:eastAsia="zh-CN"/>
          <w:rPrChange w:id="141" w:author="phuong vu" w:date="2018-11-30T22:36:00Z">
            <w:rPr>
              <w:ins w:id="142" w:author="Tran Huan" w:date="2018-11-25T16:07:00Z"/>
              <w:del w:id="143" w:author="phuong vu" w:date="2018-11-30T22:38:00Z"/>
              <w:rFonts w:ascii="Times New Roman" w:eastAsia="Times New Roman" w:hAnsi="Times New Roman" w:cs="Times New Roman"/>
              <w:b/>
              <w:bCs/>
              <w:sz w:val="30"/>
              <w:szCs w:val="30"/>
              <w:lang w:val="es-ES" w:eastAsia="zh-CN"/>
            </w:rPr>
          </w:rPrChange>
        </w:rPr>
        <w:pPrChange w:id="144" w:author="phuong vu" w:date="2018-11-30T14:16:00Z">
          <w:pPr>
            <w:spacing w:after="0" w:line="240" w:lineRule="atLeast"/>
            <w:jc w:val="center"/>
          </w:pPr>
        </w:pPrChange>
      </w:pPr>
    </w:p>
    <w:tbl>
      <w:tblPr>
        <w:tblStyle w:val="TableGrid1"/>
        <w:tblW w:w="993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145" w:author="phuong vu" w:date="2018-11-30T11:48:00Z">
          <w:tblPr>
            <w:tblStyle w:val="TableGrid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PrChange>
      </w:tblPr>
      <w:tblGrid>
        <w:gridCol w:w="4394"/>
        <w:gridCol w:w="1001"/>
        <w:gridCol w:w="4540"/>
        <w:tblGridChange w:id="146">
          <w:tblGrid>
            <w:gridCol w:w="4394"/>
            <w:gridCol w:w="1001"/>
            <w:gridCol w:w="4540"/>
          </w:tblGrid>
        </w:tblGridChange>
      </w:tblGrid>
      <w:tr w:rsidR="00152485" w:rsidRPr="00920004" w:rsidDel="00920004" w14:paraId="39F7F4CA" w14:textId="7467DF13" w:rsidTr="00920004">
        <w:trPr>
          <w:gridAfter w:val="2"/>
          <w:wAfter w:w="5541" w:type="dxa"/>
          <w:jc w:val="center"/>
          <w:ins w:id="147" w:author="Tran Huan" w:date="2018-11-25T16:07:00Z"/>
          <w:del w:id="148" w:author="phuong vu" w:date="2018-11-30T22:38:00Z"/>
          <w:trPrChange w:id="149" w:author="phuong vu" w:date="2018-11-30T11:48:00Z">
            <w:trPr>
              <w:gridAfter w:val="2"/>
            </w:trPr>
          </w:trPrChange>
        </w:trPr>
        <w:tc>
          <w:tcPr>
            <w:tcW w:w="4394" w:type="dxa"/>
            <w:shd w:val="clear" w:color="auto" w:fill="FFFFFF" w:themeFill="background1"/>
            <w:tcPrChange w:id="150" w:author="phuong vu" w:date="2018-11-30T11:48:00Z">
              <w:tcPr>
                <w:tcW w:w="4556" w:type="dxa"/>
                <w:shd w:val="clear" w:color="auto" w:fill="FFFFFF" w:themeFill="background1"/>
              </w:tcPr>
            </w:tcPrChange>
          </w:tcPr>
          <w:p w14:paraId="3C879F53" w14:textId="39E07EA9" w:rsidR="00152485" w:rsidRPr="00920004" w:rsidDel="00920004" w:rsidRDefault="00152485" w:rsidP="00BD0851">
            <w:pPr>
              <w:spacing w:before="240" w:line="0" w:lineRule="atLeast"/>
              <w:jc w:val="center"/>
              <w:rPr>
                <w:ins w:id="151" w:author="Tran Huan" w:date="2018-11-25T16:07:00Z"/>
                <w:del w:id="152" w:author="phuong vu" w:date="2018-11-30T22:38:00Z"/>
                <w:rFonts w:eastAsia="Times New Roman"/>
                <w:b/>
                <w:bCs/>
                <w:sz w:val="30"/>
                <w:szCs w:val="30"/>
                <w:lang w:val="es-ES" w:eastAsia="zh-CN"/>
                <w:rPrChange w:id="153" w:author="phuong vu" w:date="2018-11-30T22:36:00Z">
                  <w:rPr>
                    <w:ins w:id="154" w:author="Tran Huan" w:date="2018-11-25T16:07:00Z"/>
                    <w:del w:id="155" w:author="phuong vu" w:date="2018-11-30T22:38:00Z"/>
                    <w:rFonts w:ascii="Times New Roman" w:eastAsia="Times New Roman" w:hAnsi="Times New Roman" w:cs="Times New Roman"/>
                    <w:b/>
                    <w:bCs/>
                    <w:sz w:val="30"/>
                    <w:szCs w:val="30"/>
                    <w:lang w:val="es-ES" w:eastAsia="zh-CN"/>
                  </w:rPr>
                </w:rPrChange>
              </w:rPr>
              <w:pPrChange w:id="156" w:author="phuong vu" w:date="2018-11-30T14:16:00Z">
                <w:pPr>
                  <w:spacing w:line="240" w:lineRule="atLeast"/>
                  <w:jc w:val="center"/>
                </w:pPr>
              </w:pPrChange>
            </w:pPr>
            <w:ins w:id="157" w:author="Tran Huan" w:date="2018-11-25T16:07:00Z">
              <w:del w:id="158" w:author="phuong vu" w:date="2018-11-30T22:38:00Z">
                <w:r w:rsidRPr="00920004" w:rsidDel="00920004">
                  <w:rPr>
                    <w:rFonts w:eastAsia="Times New Roman"/>
                    <w:b/>
                    <w:bCs/>
                    <w:sz w:val="30"/>
                    <w:szCs w:val="30"/>
                    <w:lang w:val="es-ES" w:eastAsia="zh-CN"/>
                    <w:rPrChange w:id="159" w:author="phuong vu" w:date="2018-11-30T22:36:00Z">
                      <w:rPr>
                        <w:rFonts w:ascii="Times New Roman" w:eastAsia="Times New Roman" w:hAnsi="Times New Roman" w:cs="Times New Roman"/>
                        <w:b/>
                        <w:bCs/>
                        <w:sz w:val="30"/>
                        <w:szCs w:val="30"/>
                        <w:lang w:val="es-ES" w:eastAsia="zh-CN"/>
                      </w:rPr>
                    </w:rPrChange>
                  </w:rPr>
                  <w:delText>Họ tên: Vũ Phương</w:delText>
                </w:r>
              </w:del>
            </w:ins>
          </w:p>
        </w:tc>
      </w:tr>
      <w:tr w:rsidR="00152485" w:rsidRPr="00920004" w:rsidDel="00920004" w14:paraId="363CBB38" w14:textId="76D835EB" w:rsidTr="00920004">
        <w:trPr>
          <w:gridAfter w:val="2"/>
          <w:wAfter w:w="5541" w:type="dxa"/>
          <w:jc w:val="center"/>
          <w:ins w:id="160" w:author="Tran Huan" w:date="2018-11-25T16:07:00Z"/>
          <w:del w:id="161" w:author="phuong vu" w:date="2018-11-30T22:38:00Z"/>
          <w:trPrChange w:id="162" w:author="phuong vu" w:date="2018-11-30T11:48:00Z">
            <w:trPr>
              <w:gridAfter w:val="2"/>
            </w:trPr>
          </w:trPrChange>
        </w:trPr>
        <w:tc>
          <w:tcPr>
            <w:tcW w:w="4394" w:type="dxa"/>
            <w:shd w:val="clear" w:color="auto" w:fill="FFFFFF" w:themeFill="background1"/>
            <w:tcPrChange w:id="163" w:author="phuong vu" w:date="2018-11-30T11:48:00Z">
              <w:tcPr>
                <w:tcW w:w="4556" w:type="dxa"/>
                <w:shd w:val="clear" w:color="auto" w:fill="FFFFFF" w:themeFill="background1"/>
              </w:tcPr>
            </w:tcPrChange>
          </w:tcPr>
          <w:p w14:paraId="7FD8AB9E" w14:textId="18D32251" w:rsidR="00152485" w:rsidRPr="00920004" w:rsidDel="00920004" w:rsidRDefault="00152485" w:rsidP="00BD0851">
            <w:pPr>
              <w:spacing w:before="240" w:line="0" w:lineRule="atLeast"/>
              <w:jc w:val="center"/>
              <w:rPr>
                <w:ins w:id="164" w:author="Tran Huan" w:date="2018-11-25T16:07:00Z"/>
                <w:del w:id="165" w:author="phuong vu" w:date="2018-11-30T22:38:00Z"/>
                <w:rFonts w:eastAsia="Times New Roman"/>
                <w:b/>
                <w:bCs/>
                <w:sz w:val="30"/>
                <w:szCs w:val="30"/>
                <w:lang w:val="es-ES" w:eastAsia="zh-CN"/>
                <w:rPrChange w:id="166" w:author="phuong vu" w:date="2018-11-30T22:36:00Z">
                  <w:rPr>
                    <w:ins w:id="167" w:author="Tran Huan" w:date="2018-11-25T16:07:00Z"/>
                    <w:del w:id="168" w:author="phuong vu" w:date="2018-11-30T22:38:00Z"/>
                    <w:rFonts w:ascii="Times New Roman" w:eastAsia="Times New Roman" w:hAnsi="Times New Roman" w:cs="Times New Roman"/>
                    <w:b/>
                    <w:bCs/>
                    <w:sz w:val="30"/>
                    <w:szCs w:val="30"/>
                    <w:lang w:val="es-ES" w:eastAsia="zh-CN"/>
                  </w:rPr>
                </w:rPrChange>
              </w:rPr>
              <w:pPrChange w:id="169" w:author="phuong vu" w:date="2018-11-30T14:16:00Z">
                <w:pPr>
                  <w:spacing w:line="240" w:lineRule="atLeast"/>
                  <w:jc w:val="center"/>
                </w:pPr>
              </w:pPrChange>
            </w:pPr>
            <w:ins w:id="170" w:author="Tran Huan" w:date="2018-11-25T16:07:00Z">
              <w:del w:id="171" w:author="phuong vu" w:date="2018-11-30T22:38:00Z">
                <w:r w:rsidRPr="00920004" w:rsidDel="00920004">
                  <w:rPr>
                    <w:rFonts w:eastAsia="Times New Roman"/>
                    <w:b/>
                    <w:bCs/>
                    <w:sz w:val="30"/>
                    <w:szCs w:val="30"/>
                    <w:lang w:val="es-ES" w:eastAsia="zh-CN"/>
                    <w:rPrChange w:id="172" w:author="phuong vu" w:date="2018-11-30T22:36:00Z">
                      <w:rPr>
                        <w:rFonts w:ascii="Times New Roman" w:eastAsia="Times New Roman" w:hAnsi="Times New Roman" w:cs="Times New Roman"/>
                        <w:b/>
                        <w:bCs/>
                        <w:sz w:val="30"/>
                        <w:szCs w:val="30"/>
                        <w:lang w:val="es-ES" w:eastAsia="zh-CN"/>
                      </w:rPr>
                    </w:rPrChange>
                  </w:rPr>
                  <w:delText>Mã số</w:delText>
                </w:r>
              </w:del>
              <w:del w:id="173" w:author="phuong vu" w:date="2018-11-25T21:22:00Z">
                <w:r w:rsidRPr="00920004" w:rsidDel="00E13565">
                  <w:rPr>
                    <w:rFonts w:eastAsia="Times New Roman"/>
                    <w:b/>
                    <w:bCs/>
                    <w:sz w:val="30"/>
                    <w:szCs w:val="30"/>
                    <w:lang w:val="es-ES" w:eastAsia="zh-CN"/>
                    <w:rPrChange w:id="174" w:author="phuong vu" w:date="2018-11-30T22:36:00Z">
                      <w:rPr>
                        <w:rFonts w:ascii="Times New Roman" w:eastAsia="Times New Roman" w:hAnsi="Times New Roman" w:cs="Times New Roman"/>
                        <w:b/>
                        <w:bCs/>
                        <w:sz w:val="30"/>
                        <w:szCs w:val="30"/>
                        <w:lang w:val="es-ES" w:eastAsia="zh-CN"/>
                      </w:rPr>
                    </w:rPrChange>
                  </w:rPr>
                  <w:delText xml:space="preserve"> </w:delText>
                </w:r>
              </w:del>
              <w:del w:id="175" w:author="phuong vu" w:date="2018-11-30T22:38:00Z">
                <w:r w:rsidRPr="00920004" w:rsidDel="00920004">
                  <w:rPr>
                    <w:rFonts w:eastAsia="Times New Roman"/>
                    <w:b/>
                    <w:bCs/>
                    <w:sz w:val="30"/>
                    <w:szCs w:val="30"/>
                    <w:lang w:val="es-ES" w:eastAsia="zh-CN"/>
                    <w:rPrChange w:id="176" w:author="phuong vu" w:date="2018-11-30T22:36:00Z">
                      <w:rPr>
                        <w:rFonts w:ascii="Times New Roman" w:eastAsia="Times New Roman" w:hAnsi="Times New Roman" w:cs="Times New Roman"/>
                        <w:b/>
                        <w:bCs/>
                        <w:sz w:val="30"/>
                        <w:szCs w:val="30"/>
                        <w:lang w:val="es-ES" w:eastAsia="zh-CN"/>
                      </w:rPr>
                    </w:rPrChange>
                  </w:rPr>
                  <w:delText xml:space="preserve">: </w:delText>
                </w:r>
              </w:del>
            </w:ins>
          </w:p>
        </w:tc>
      </w:tr>
      <w:tr w:rsidR="00152485" w:rsidRPr="00920004" w:rsidDel="00920004" w14:paraId="31414575" w14:textId="053FF3E8" w:rsidTr="00920004">
        <w:trPr>
          <w:gridAfter w:val="2"/>
          <w:wAfter w:w="5541" w:type="dxa"/>
          <w:jc w:val="center"/>
          <w:ins w:id="177" w:author="Tran Huan" w:date="2018-11-25T16:07:00Z"/>
          <w:del w:id="178" w:author="phuong vu" w:date="2018-11-30T22:38:00Z"/>
          <w:trPrChange w:id="179" w:author="phuong vu" w:date="2018-11-30T11:48:00Z">
            <w:trPr>
              <w:gridAfter w:val="2"/>
            </w:trPr>
          </w:trPrChange>
        </w:trPr>
        <w:tc>
          <w:tcPr>
            <w:tcW w:w="4394" w:type="dxa"/>
            <w:shd w:val="clear" w:color="auto" w:fill="FFFFFF" w:themeFill="background1"/>
            <w:tcPrChange w:id="180" w:author="phuong vu" w:date="2018-11-30T11:48:00Z">
              <w:tcPr>
                <w:tcW w:w="4556" w:type="dxa"/>
                <w:shd w:val="clear" w:color="auto" w:fill="FFFFFF" w:themeFill="background1"/>
              </w:tcPr>
            </w:tcPrChange>
          </w:tcPr>
          <w:p w14:paraId="07B7CD07" w14:textId="0DFB8592" w:rsidR="00152485" w:rsidRPr="00920004" w:rsidDel="00920004" w:rsidRDefault="00152485" w:rsidP="00BD0851">
            <w:pPr>
              <w:spacing w:before="240" w:line="0" w:lineRule="atLeast"/>
              <w:jc w:val="center"/>
              <w:rPr>
                <w:ins w:id="181" w:author="Tran Huan" w:date="2018-11-25T16:07:00Z"/>
                <w:del w:id="182" w:author="phuong vu" w:date="2018-11-30T22:38:00Z"/>
                <w:rFonts w:eastAsia="Times New Roman"/>
                <w:b/>
                <w:bCs/>
                <w:sz w:val="30"/>
                <w:szCs w:val="30"/>
                <w:lang w:val="es-ES" w:eastAsia="zh-CN"/>
                <w:rPrChange w:id="183" w:author="phuong vu" w:date="2018-11-30T22:36:00Z">
                  <w:rPr>
                    <w:ins w:id="184" w:author="Tran Huan" w:date="2018-11-25T16:07:00Z"/>
                    <w:del w:id="185" w:author="phuong vu" w:date="2018-11-30T22:38:00Z"/>
                    <w:rFonts w:ascii="Times New Roman" w:eastAsia="Times New Roman" w:hAnsi="Times New Roman" w:cs="Times New Roman"/>
                    <w:b/>
                    <w:bCs/>
                    <w:sz w:val="30"/>
                    <w:szCs w:val="30"/>
                    <w:lang w:val="es-ES" w:eastAsia="zh-CN"/>
                  </w:rPr>
                </w:rPrChange>
              </w:rPr>
              <w:pPrChange w:id="186" w:author="phuong vu" w:date="2018-11-30T14:16:00Z">
                <w:pPr>
                  <w:spacing w:line="240" w:lineRule="atLeast"/>
                  <w:jc w:val="center"/>
                </w:pPr>
              </w:pPrChange>
            </w:pPr>
            <w:ins w:id="187" w:author="Tran Huan" w:date="2018-11-25T16:07:00Z">
              <w:del w:id="188" w:author="phuong vu" w:date="2018-11-30T22:38:00Z">
                <w:r w:rsidRPr="00920004" w:rsidDel="00920004">
                  <w:rPr>
                    <w:rFonts w:eastAsia="Times New Roman"/>
                    <w:b/>
                    <w:bCs/>
                    <w:sz w:val="30"/>
                    <w:szCs w:val="30"/>
                    <w:lang w:val="es-ES" w:eastAsia="zh-CN"/>
                    <w:rPrChange w:id="189" w:author="phuong vu" w:date="2018-11-30T22:36:00Z">
                      <w:rPr>
                        <w:rFonts w:ascii="Times New Roman" w:eastAsia="Times New Roman" w:hAnsi="Times New Roman" w:cs="Times New Roman"/>
                        <w:b/>
                        <w:bCs/>
                        <w:sz w:val="30"/>
                        <w:szCs w:val="30"/>
                        <w:lang w:val="es-ES" w:eastAsia="zh-CN"/>
                      </w:rPr>
                    </w:rPrChange>
                  </w:rPr>
                  <w:delText>Khóa</w:delText>
                </w:r>
              </w:del>
              <w:del w:id="190" w:author="phuong vu" w:date="2018-11-25T21:22:00Z">
                <w:r w:rsidRPr="00920004" w:rsidDel="00E13565">
                  <w:rPr>
                    <w:rFonts w:eastAsia="Times New Roman"/>
                    <w:b/>
                    <w:bCs/>
                    <w:sz w:val="30"/>
                    <w:szCs w:val="30"/>
                    <w:lang w:val="es-ES" w:eastAsia="zh-CN"/>
                    <w:rPrChange w:id="191" w:author="phuong vu" w:date="2018-11-30T22:36:00Z">
                      <w:rPr>
                        <w:rFonts w:ascii="Times New Roman" w:eastAsia="Times New Roman" w:hAnsi="Times New Roman" w:cs="Times New Roman"/>
                        <w:b/>
                        <w:bCs/>
                        <w:sz w:val="30"/>
                        <w:szCs w:val="30"/>
                        <w:lang w:val="es-ES" w:eastAsia="zh-CN"/>
                      </w:rPr>
                    </w:rPrChange>
                  </w:rPr>
                  <w:delText xml:space="preserve"> </w:delText>
                </w:r>
              </w:del>
              <w:del w:id="192" w:author="phuong vu" w:date="2018-11-30T22:38:00Z">
                <w:r w:rsidRPr="00920004" w:rsidDel="00920004">
                  <w:rPr>
                    <w:rFonts w:eastAsia="Times New Roman"/>
                    <w:b/>
                    <w:bCs/>
                    <w:sz w:val="30"/>
                    <w:szCs w:val="30"/>
                    <w:lang w:val="es-ES" w:eastAsia="zh-CN"/>
                    <w:rPrChange w:id="193" w:author="phuong vu" w:date="2018-11-30T22:36:00Z">
                      <w:rPr>
                        <w:rFonts w:ascii="Times New Roman" w:eastAsia="Times New Roman" w:hAnsi="Times New Roman" w:cs="Times New Roman"/>
                        <w:b/>
                        <w:bCs/>
                        <w:sz w:val="30"/>
                        <w:szCs w:val="30"/>
                        <w:lang w:val="es-ES" w:eastAsia="zh-CN"/>
                      </w:rPr>
                    </w:rPrChange>
                  </w:rPr>
                  <w:delText>: 40</w:delText>
                </w:r>
              </w:del>
            </w:ins>
          </w:p>
        </w:tc>
      </w:tr>
      <w:tr w:rsidR="00920004" w:rsidRPr="007033C7" w14:paraId="69F85DCF" w14:textId="77777777" w:rsidTr="00920004">
        <w:tblPrEx>
          <w:jc w:val="left"/>
        </w:tblPrEx>
        <w:trPr>
          <w:trHeight w:val="264"/>
          <w:ins w:id="194" w:author="phuong vu" w:date="2018-11-30T22:38:00Z"/>
        </w:trPr>
        <w:tc>
          <w:tcPr>
            <w:tcW w:w="5395" w:type="dxa"/>
            <w:gridSpan w:val="2"/>
            <w:vMerge w:val="restart"/>
          </w:tcPr>
          <w:p w14:paraId="017CB1CC" w14:textId="77777777" w:rsidR="00920004" w:rsidRPr="007033C7" w:rsidRDefault="00920004" w:rsidP="00583CBC">
            <w:pPr>
              <w:spacing w:before="240" w:line="0" w:lineRule="atLeast"/>
              <w:jc w:val="left"/>
              <w:rPr>
                <w:ins w:id="195" w:author="phuong vu" w:date="2018-11-30T22:38:00Z"/>
                <w:rFonts w:eastAsia="Times New Roman"/>
                <w:sz w:val="24"/>
                <w:szCs w:val="24"/>
                <w:lang w:val="es-ES" w:eastAsia="zh-CN"/>
              </w:rPr>
            </w:pPr>
            <w:ins w:id="196" w:author="phuong vu" w:date="2018-11-30T22:38:00Z">
              <w:r w:rsidRPr="007033C7">
                <w:rPr>
                  <w:rFonts w:eastAsia="Times New Roman"/>
                  <w:b/>
                  <w:bCs/>
                  <w:sz w:val="30"/>
                  <w:szCs w:val="30"/>
                  <w:lang w:val="es-ES" w:eastAsia="zh-CN"/>
                </w:rPr>
                <w:t>Giáo viên hướng dẫn:</w:t>
              </w:r>
            </w:ins>
          </w:p>
          <w:p w14:paraId="27BDA086" w14:textId="77777777" w:rsidR="00920004" w:rsidRPr="007033C7" w:rsidRDefault="00920004" w:rsidP="00583CBC">
            <w:pPr>
              <w:spacing w:before="240" w:line="0" w:lineRule="atLeast"/>
              <w:jc w:val="left"/>
              <w:rPr>
                <w:ins w:id="197" w:author="phuong vu" w:date="2018-11-30T22:38:00Z"/>
                <w:rFonts w:eastAsia="Times New Roman"/>
                <w:sz w:val="24"/>
                <w:szCs w:val="24"/>
                <w:lang w:val="es-ES" w:eastAsia="zh-CN"/>
              </w:rPr>
            </w:pPr>
            <w:ins w:id="198" w:author="phuong vu" w:date="2018-11-30T22:38:00Z">
              <w:r w:rsidRPr="007033C7">
                <w:rPr>
                  <w:rFonts w:eastAsia="Times New Roman"/>
                  <w:b/>
                  <w:bCs/>
                  <w:sz w:val="30"/>
                  <w:szCs w:val="30"/>
                  <w:lang w:val="es-ES" w:eastAsia="zh-CN"/>
                </w:rPr>
                <w:t xml:space="preserve">TS. Phạm Thị Ngọc Diễm                        </w:t>
              </w:r>
            </w:ins>
          </w:p>
        </w:tc>
        <w:tc>
          <w:tcPr>
            <w:tcW w:w="4540" w:type="dxa"/>
          </w:tcPr>
          <w:p w14:paraId="30C3FE1D" w14:textId="77777777" w:rsidR="00920004" w:rsidRPr="007033C7" w:rsidRDefault="00920004" w:rsidP="00583CBC">
            <w:pPr>
              <w:tabs>
                <w:tab w:val="left" w:pos="720"/>
              </w:tabs>
              <w:spacing w:before="240" w:line="0" w:lineRule="atLeast"/>
              <w:jc w:val="left"/>
              <w:rPr>
                <w:ins w:id="199" w:author="phuong vu" w:date="2018-11-30T22:38:00Z"/>
                <w:rFonts w:eastAsia="Times New Roman"/>
                <w:b/>
                <w:bCs/>
                <w:szCs w:val="30"/>
                <w:lang w:val="es-ES" w:eastAsia="zh-CN"/>
              </w:rPr>
            </w:pPr>
            <w:ins w:id="200" w:author="phuong vu" w:date="2018-11-30T22:38:00Z">
              <w:r w:rsidRPr="007033C7">
                <w:rPr>
                  <w:rFonts w:eastAsia="Times New Roman"/>
                  <w:b/>
                  <w:bCs/>
                  <w:szCs w:val="30"/>
                  <w:lang w:val="es-ES" w:eastAsia="zh-CN"/>
                </w:rPr>
                <w:t>Sinh viên thực hiện:</w:t>
              </w:r>
            </w:ins>
          </w:p>
        </w:tc>
      </w:tr>
      <w:tr w:rsidR="00920004" w:rsidRPr="007033C7" w14:paraId="6C0415CE" w14:textId="77777777" w:rsidTr="00920004">
        <w:tblPrEx>
          <w:jc w:val="left"/>
        </w:tblPrEx>
        <w:trPr>
          <w:trHeight w:val="264"/>
          <w:ins w:id="201" w:author="phuong vu" w:date="2018-11-30T22:38:00Z"/>
        </w:trPr>
        <w:tc>
          <w:tcPr>
            <w:tcW w:w="5395" w:type="dxa"/>
            <w:gridSpan w:val="2"/>
            <w:vMerge/>
          </w:tcPr>
          <w:p w14:paraId="7833CA64" w14:textId="77777777" w:rsidR="00920004" w:rsidRPr="007033C7" w:rsidRDefault="00920004" w:rsidP="00583CBC">
            <w:pPr>
              <w:spacing w:before="240" w:line="0" w:lineRule="atLeast"/>
              <w:jc w:val="left"/>
              <w:rPr>
                <w:ins w:id="202" w:author="phuong vu" w:date="2018-11-30T22:38:00Z"/>
                <w:rFonts w:eastAsia="Times New Roman"/>
                <w:sz w:val="24"/>
                <w:szCs w:val="24"/>
                <w:lang w:val="es-ES" w:eastAsia="zh-CN"/>
              </w:rPr>
            </w:pPr>
          </w:p>
        </w:tc>
        <w:tc>
          <w:tcPr>
            <w:tcW w:w="4540" w:type="dxa"/>
          </w:tcPr>
          <w:p w14:paraId="75E84DF8" w14:textId="77777777" w:rsidR="00920004" w:rsidRPr="007033C7" w:rsidRDefault="00920004" w:rsidP="00583CBC">
            <w:pPr>
              <w:spacing w:before="240" w:line="0" w:lineRule="atLeast"/>
              <w:jc w:val="left"/>
              <w:rPr>
                <w:ins w:id="203" w:author="phuong vu" w:date="2018-11-30T22:38:00Z"/>
                <w:rFonts w:eastAsia="Times New Roman"/>
                <w:szCs w:val="24"/>
                <w:lang w:val="es-ES" w:eastAsia="zh-CN"/>
              </w:rPr>
            </w:pPr>
            <w:ins w:id="204" w:author="phuong vu" w:date="2018-11-30T22:38:00Z">
              <w:r w:rsidRPr="007033C7">
                <w:rPr>
                  <w:rFonts w:eastAsia="Times New Roman"/>
                  <w:b/>
                  <w:bCs/>
                  <w:szCs w:val="30"/>
                  <w:lang w:val="es-ES" w:eastAsia="zh-CN"/>
                </w:rPr>
                <w:t>Họ tên: Vũ Phương</w:t>
              </w:r>
            </w:ins>
          </w:p>
        </w:tc>
      </w:tr>
      <w:tr w:rsidR="00920004" w:rsidRPr="007033C7" w14:paraId="721A316C" w14:textId="77777777" w:rsidTr="00920004">
        <w:tblPrEx>
          <w:jc w:val="left"/>
        </w:tblPrEx>
        <w:trPr>
          <w:trHeight w:val="276"/>
          <w:ins w:id="205" w:author="phuong vu" w:date="2018-11-30T22:38:00Z"/>
        </w:trPr>
        <w:tc>
          <w:tcPr>
            <w:tcW w:w="5395" w:type="dxa"/>
            <w:gridSpan w:val="2"/>
            <w:vMerge/>
          </w:tcPr>
          <w:p w14:paraId="73C583A2" w14:textId="77777777" w:rsidR="00920004" w:rsidRPr="007033C7" w:rsidRDefault="00920004" w:rsidP="00583CBC">
            <w:pPr>
              <w:spacing w:before="240" w:line="0" w:lineRule="atLeast"/>
              <w:jc w:val="left"/>
              <w:rPr>
                <w:ins w:id="206" w:author="phuong vu" w:date="2018-11-30T22:38:00Z"/>
                <w:rFonts w:eastAsia="Times New Roman"/>
                <w:sz w:val="24"/>
                <w:szCs w:val="24"/>
                <w:lang w:val="es-ES" w:eastAsia="zh-CN"/>
              </w:rPr>
            </w:pPr>
          </w:p>
        </w:tc>
        <w:tc>
          <w:tcPr>
            <w:tcW w:w="4540" w:type="dxa"/>
          </w:tcPr>
          <w:p w14:paraId="7B57CB2B" w14:textId="77777777" w:rsidR="00920004" w:rsidRPr="007033C7" w:rsidRDefault="00920004" w:rsidP="00583CBC">
            <w:pPr>
              <w:spacing w:before="240" w:line="0" w:lineRule="atLeast"/>
              <w:jc w:val="left"/>
              <w:rPr>
                <w:ins w:id="207" w:author="phuong vu" w:date="2018-11-30T22:38:00Z"/>
                <w:rFonts w:eastAsia="Times New Roman"/>
                <w:b/>
                <w:bCs/>
                <w:szCs w:val="30"/>
                <w:lang w:val="es-ES" w:eastAsia="zh-CN"/>
              </w:rPr>
            </w:pPr>
            <w:ins w:id="208" w:author="phuong vu" w:date="2018-11-30T22:38:00Z">
              <w:r w:rsidRPr="007033C7">
                <w:rPr>
                  <w:rFonts w:eastAsia="Times New Roman"/>
                  <w:b/>
                  <w:bCs/>
                  <w:szCs w:val="30"/>
                  <w:lang w:val="es-ES" w:eastAsia="zh-CN"/>
                </w:rPr>
                <w:t>Mã số: B1401081</w:t>
              </w:r>
            </w:ins>
          </w:p>
        </w:tc>
      </w:tr>
      <w:tr w:rsidR="00920004" w:rsidRPr="007033C7" w14:paraId="3169D32E" w14:textId="77777777" w:rsidTr="00920004">
        <w:tblPrEx>
          <w:jc w:val="left"/>
        </w:tblPrEx>
        <w:trPr>
          <w:trHeight w:val="65"/>
          <w:ins w:id="209" w:author="phuong vu" w:date="2018-11-30T22:38:00Z"/>
        </w:trPr>
        <w:tc>
          <w:tcPr>
            <w:tcW w:w="5395" w:type="dxa"/>
            <w:gridSpan w:val="2"/>
            <w:vMerge/>
          </w:tcPr>
          <w:p w14:paraId="71E6DF5D" w14:textId="77777777" w:rsidR="00920004" w:rsidRPr="007033C7" w:rsidRDefault="00920004" w:rsidP="00583CBC">
            <w:pPr>
              <w:spacing w:before="240" w:line="0" w:lineRule="atLeast"/>
              <w:jc w:val="left"/>
              <w:rPr>
                <w:ins w:id="210" w:author="phuong vu" w:date="2018-11-30T22:38:00Z"/>
                <w:rFonts w:eastAsia="Times New Roman"/>
                <w:sz w:val="24"/>
                <w:szCs w:val="24"/>
                <w:lang w:val="es-ES" w:eastAsia="zh-CN"/>
              </w:rPr>
            </w:pPr>
          </w:p>
        </w:tc>
        <w:tc>
          <w:tcPr>
            <w:tcW w:w="4540" w:type="dxa"/>
          </w:tcPr>
          <w:p w14:paraId="4113D89D" w14:textId="77777777" w:rsidR="00920004" w:rsidRPr="007033C7" w:rsidRDefault="00920004" w:rsidP="00583CBC">
            <w:pPr>
              <w:spacing w:before="240" w:line="0" w:lineRule="atLeast"/>
              <w:jc w:val="left"/>
              <w:rPr>
                <w:ins w:id="211" w:author="phuong vu" w:date="2018-11-30T22:38:00Z"/>
                <w:rFonts w:eastAsia="Times New Roman"/>
                <w:szCs w:val="24"/>
                <w:lang w:val="es-ES" w:eastAsia="zh-CN"/>
              </w:rPr>
            </w:pPr>
            <w:ins w:id="212" w:author="phuong vu" w:date="2018-11-30T22:38:00Z">
              <w:r w:rsidRPr="007033C7">
                <w:rPr>
                  <w:rFonts w:eastAsia="Times New Roman"/>
                  <w:b/>
                  <w:bCs/>
                  <w:szCs w:val="30"/>
                  <w:lang w:val="es-ES" w:eastAsia="zh-CN"/>
                </w:rPr>
                <w:t>Khóa: 40</w:t>
              </w:r>
            </w:ins>
          </w:p>
        </w:tc>
      </w:tr>
      <w:tr w:rsidR="00920004" w:rsidRPr="007033C7" w14:paraId="3945C50F" w14:textId="77777777" w:rsidTr="00920004">
        <w:tblPrEx>
          <w:jc w:val="left"/>
        </w:tblPrEx>
        <w:trPr>
          <w:gridAfter w:val="1"/>
          <w:wAfter w:w="4540" w:type="dxa"/>
          <w:trHeight w:val="276"/>
          <w:ins w:id="213" w:author="phuong vu" w:date="2018-11-30T22:38:00Z"/>
        </w:trPr>
        <w:tc>
          <w:tcPr>
            <w:tcW w:w="5395" w:type="dxa"/>
            <w:gridSpan w:val="2"/>
            <w:vMerge/>
          </w:tcPr>
          <w:p w14:paraId="43D764E0" w14:textId="77777777" w:rsidR="00920004" w:rsidRPr="007033C7" w:rsidRDefault="00920004" w:rsidP="00583CBC">
            <w:pPr>
              <w:spacing w:before="240" w:line="0" w:lineRule="atLeast"/>
              <w:jc w:val="left"/>
              <w:rPr>
                <w:ins w:id="214" w:author="phuong vu" w:date="2018-11-30T22:38:00Z"/>
                <w:rFonts w:eastAsia="Times New Roman"/>
                <w:sz w:val="24"/>
                <w:szCs w:val="24"/>
                <w:lang w:val="es-ES" w:eastAsia="zh-CN"/>
              </w:rPr>
            </w:pPr>
          </w:p>
        </w:tc>
      </w:tr>
      <w:tr w:rsidR="00920004" w:rsidRPr="007033C7" w14:paraId="22408D88" w14:textId="77777777" w:rsidTr="00920004">
        <w:tblPrEx>
          <w:jc w:val="left"/>
        </w:tblPrEx>
        <w:trPr>
          <w:gridAfter w:val="1"/>
          <w:wAfter w:w="4540" w:type="dxa"/>
          <w:trHeight w:val="276"/>
          <w:ins w:id="215" w:author="phuong vu" w:date="2018-11-30T22:38:00Z"/>
        </w:trPr>
        <w:tc>
          <w:tcPr>
            <w:tcW w:w="5395" w:type="dxa"/>
            <w:gridSpan w:val="2"/>
            <w:vMerge/>
          </w:tcPr>
          <w:p w14:paraId="44A5A891" w14:textId="77777777" w:rsidR="00920004" w:rsidRPr="007033C7" w:rsidRDefault="00920004" w:rsidP="00583CBC">
            <w:pPr>
              <w:spacing w:before="240" w:line="0" w:lineRule="atLeast"/>
              <w:jc w:val="left"/>
              <w:rPr>
                <w:ins w:id="216" w:author="phuong vu" w:date="2018-11-30T22:38:00Z"/>
                <w:rFonts w:eastAsia="Times New Roman"/>
                <w:sz w:val="24"/>
                <w:szCs w:val="24"/>
                <w:lang w:val="es-ES" w:eastAsia="zh-CN"/>
              </w:rPr>
            </w:pPr>
          </w:p>
        </w:tc>
      </w:tr>
    </w:tbl>
    <w:p w14:paraId="30127105" w14:textId="060B5141" w:rsidR="000245EB" w:rsidRDefault="000245EB" w:rsidP="00BD0851">
      <w:pPr>
        <w:spacing w:before="240" w:after="0" w:line="0" w:lineRule="atLeast"/>
        <w:jc w:val="center"/>
        <w:rPr>
          <w:ins w:id="217" w:author="phuong vu" w:date="2018-11-30T22:38:00Z"/>
          <w:rFonts w:eastAsia="Times New Roman"/>
          <w:b/>
          <w:bCs/>
          <w:sz w:val="30"/>
          <w:szCs w:val="30"/>
          <w:lang w:val="es-ES" w:eastAsia="zh-CN"/>
        </w:rPr>
      </w:pPr>
    </w:p>
    <w:p w14:paraId="39A0E92E" w14:textId="77777777" w:rsidR="00822195" w:rsidRPr="00920004" w:rsidRDefault="00822195" w:rsidP="00F46911">
      <w:pPr>
        <w:spacing w:before="240" w:after="0" w:line="0" w:lineRule="atLeast"/>
        <w:rPr>
          <w:ins w:id="218" w:author="Tran Huan" w:date="2018-11-25T16:07:00Z"/>
          <w:rFonts w:eastAsia="Times New Roman"/>
          <w:b/>
          <w:bCs/>
          <w:sz w:val="30"/>
          <w:szCs w:val="30"/>
          <w:lang w:val="es-ES" w:eastAsia="zh-CN"/>
          <w:rPrChange w:id="219" w:author="phuong vu" w:date="2018-11-30T22:36:00Z">
            <w:rPr>
              <w:ins w:id="220" w:author="Tran Huan" w:date="2018-11-25T16:07:00Z"/>
              <w:rFonts w:ascii="Times New Roman" w:eastAsia="Times New Roman" w:hAnsi="Times New Roman" w:cs="Times New Roman"/>
              <w:b/>
              <w:bCs/>
              <w:sz w:val="30"/>
              <w:szCs w:val="30"/>
              <w:lang w:val="es-ES" w:eastAsia="zh-CN"/>
            </w:rPr>
          </w:rPrChange>
        </w:rPr>
        <w:pPrChange w:id="221" w:author="phuong vu" w:date="2018-11-30T22:39:00Z">
          <w:pPr>
            <w:spacing w:after="0" w:line="240" w:lineRule="atLeast"/>
            <w:jc w:val="center"/>
          </w:pPr>
        </w:pPrChange>
      </w:pPr>
    </w:p>
    <w:p w14:paraId="4E86ACA6" w14:textId="77777777" w:rsidR="000245EB" w:rsidRPr="00920004" w:rsidRDefault="000245EB" w:rsidP="00BD0851">
      <w:pPr>
        <w:spacing w:before="240" w:after="0" w:line="0" w:lineRule="atLeast"/>
        <w:ind w:left="2340" w:firstLine="720"/>
        <w:rPr>
          <w:ins w:id="222" w:author="Tran Huan" w:date="2018-11-25T16:07:00Z"/>
          <w:rFonts w:eastAsia="Times New Roman"/>
          <w:sz w:val="32"/>
          <w:szCs w:val="32"/>
          <w:lang w:val="es-ES" w:eastAsia="en-GB"/>
          <w:rPrChange w:id="223" w:author="phuong vu" w:date="2018-11-30T22:36:00Z">
            <w:rPr>
              <w:ins w:id="224" w:author="Tran Huan" w:date="2018-11-25T16:07:00Z"/>
              <w:rFonts w:ascii="Times New Roman" w:eastAsia="Times New Roman" w:hAnsi="Times New Roman" w:cs="Times New Roman"/>
              <w:sz w:val="32"/>
              <w:szCs w:val="32"/>
              <w:lang w:val="es-ES" w:eastAsia="en-GB"/>
            </w:rPr>
          </w:rPrChange>
        </w:rPr>
        <w:pPrChange w:id="225" w:author="phuong vu" w:date="2018-11-30T14:16:00Z">
          <w:pPr>
            <w:spacing w:after="0" w:line="240" w:lineRule="atLeast"/>
            <w:ind w:left="2880"/>
            <w:jc w:val="left"/>
          </w:pPr>
        </w:pPrChange>
      </w:pPr>
      <w:ins w:id="226" w:author="Tran Huan" w:date="2018-11-25T16:07:00Z">
        <w:r w:rsidRPr="00920004">
          <w:rPr>
            <w:rFonts w:eastAsia="Times New Roman"/>
            <w:sz w:val="32"/>
            <w:szCs w:val="32"/>
            <w:lang w:val="es-ES" w:eastAsia="en-GB"/>
            <w:rPrChange w:id="227" w:author="phuong vu" w:date="2018-11-30T22:36:00Z">
              <w:rPr>
                <w:rFonts w:ascii="Times New Roman" w:eastAsia="Times New Roman" w:hAnsi="Times New Roman" w:cs="Times New Roman"/>
                <w:sz w:val="32"/>
                <w:szCs w:val="32"/>
                <w:lang w:val="es-ES" w:eastAsia="en-GB"/>
              </w:rPr>
            </w:rPrChange>
          </w:rPr>
          <w:t>Cần Thơ, 12/2018</w:t>
        </w:r>
      </w:ins>
    </w:p>
    <w:p w14:paraId="1F9A425C" w14:textId="77777777" w:rsidR="000245EB" w:rsidRPr="00920004" w:rsidRDefault="000245EB" w:rsidP="00BD0851">
      <w:pPr>
        <w:tabs>
          <w:tab w:val="left" w:pos="2260"/>
        </w:tabs>
        <w:spacing w:before="240" w:line="0" w:lineRule="atLeast"/>
        <w:ind w:firstLine="720"/>
        <w:jc w:val="left"/>
        <w:rPr>
          <w:ins w:id="228" w:author="Tran Huan" w:date="2018-11-25T16:07:00Z"/>
          <w:rFonts w:eastAsia="Calibri"/>
          <w:b/>
          <w:sz w:val="32"/>
          <w:szCs w:val="32"/>
          <w:lang w:val="es-ES"/>
          <w:rPrChange w:id="229" w:author="phuong vu" w:date="2018-11-30T22:36:00Z">
            <w:rPr>
              <w:ins w:id="230" w:author="Tran Huan" w:date="2018-11-25T16:07:00Z"/>
              <w:rFonts w:ascii="Times New Roman" w:eastAsia="Calibri" w:hAnsi="Times New Roman" w:cs="Times New Roman"/>
              <w:b/>
              <w:sz w:val="32"/>
              <w:szCs w:val="32"/>
              <w:lang w:val="es-ES"/>
            </w:rPr>
          </w:rPrChange>
        </w:rPr>
        <w:pPrChange w:id="231" w:author="phuong vu" w:date="2018-11-30T14:16:00Z">
          <w:pPr>
            <w:tabs>
              <w:tab w:val="left" w:pos="2260"/>
            </w:tabs>
            <w:jc w:val="left"/>
          </w:pPr>
        </w:pPrChange>
      </w:pPr>
      <w:ins w:id="232" w:author="Tran Huan" w:date="2018-11-25T16:07:00Z">
        <w:r w:rsidRPr="00920004">
          <w:rPr>
            <w:rFonts w:eastAsia="Calibri"/>
            <w:b/>
            <w:sz w:val="32"/>
            <w:szCs w:val="32"/>
            <w:lang w:val="es-ES"/>
            <w:rPrChange w:id="233" w:author="phuong vu" w:date="2018-11-30T22:36:00Z">
              <w:rPr>
                <w:rFonts w:ascii="Times New Roman" w:eastAsia="Calibri" w:hAnsi="Times New Roman" w:cs="Times New Roman"/>
                <w:b/>
                <w:sz w:val="32"/>
                <w:szCs w:val="32"/>
                <w:lang w:val="es-ES"/>
              </w:rPr>
            </w:rPrChange>
          </w:rPr>
          <w:br w:type="column"/>
        </w:r>
        <w:r w:rsidRPr="00920004">
          <w:rPr>
            <w:rFonts w:eastAsia="Calibri"/>
            <w:b/>
            <w:noProof/>
            <w:sz w:val="32"/>
            <w:szCs w:val="32"/>
            <w:lang w:val="en-US"/>
            <w:rPrChange w:id="234" w:author="phuong vu" w:date="2018-11-30T22:36:00Z">
              <w:rPr>
                <w:rFonts w:ascii="Times New Roman" w:eastAsia="Calibri" w:hAnsi="Times New Roman" w:cs="Times New Roman"/>
                <w:b/>
                <w:noProof/>
                <w:sz w:val="32"/>
                <w:szCs w:val="32"/>
                <w:lang w:val="en-US"/>
              </w:rPr>
            </w:rPrChange>
          </w:rPr>
          <w:lastRenderedPageBreak/>
          <mc:AlternateContent>
            <mc:Choice Requires="wpg">
              <w:drawing>
                <wp:anchor distT="0" distB="0" distL="114300" distR="114300" simplePos="0" relativeHeight="251664384" behindDoc="1" locked="0" layoutInCell="1" allowOverlap="1" wp14:anchorId="1A460574" wp14:editId="2DC4B508">
                  <wp:simplePos x="0" y="0"/>
                  <wp:positionH relativeFrom="margin">
                    <wp:align>center</wp:align>
                  </wp:positionH>
                  <wp:positionV relativeFrom="paragraph">
                    <wp:posOffset>-457200</wp:posOffset>
                  </wp:positionV>
                  <wp:extent cx="6360898" cy="8920185"/>
                  <wp:effectExtent l="0" t="0" r="1905" b="0"/>
                  <wp:wrapNone/>
                  <wp:docPr id="72" name="Group 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60898" cy="8920185"/>
                            <a:chOff x="1809" y="1048"/>
                            <a:chExt cx="9121" cy="14726"/>
                          </a:xfrm>
                        </wpg:grpSpPr>
                        <pic:pic xmlns:pic="http://schemas.openxmlformats.org/drawingml/2006/picture">
                          <pic:nvPicPr>
                            <pic:cNvPr id="73" name="Picture 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1809" y="1048"/>
                              <a:ext cx="2154" cy="26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4" name="Picture 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8775" y="1048"/>
                              <a:ext cx="2155" cy="26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5" name="Picture 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1809" y="13162"/>
                              <a:ext cx="2154" cy="26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6" name="Picture 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8775" y="13144"/>
                              <a:ext cx="2155" cy="26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7" name="Line 8"/>
                          <wps:cNvCnPr>
                            <a:cxnSpLocks noChangeShapeType="1"/>
                          </wps:cNvCnPr>
                          <wps:spPr bwMode="auto">
                            <a:xfrm>
                              <a:off x="2079" y="3334"/>
                              <a:ext cx="0" cy="10170"/>
                            </a:xfrm>
                            <a:prstGeom prst="line">
                              <a:avLst/>
                            </a:prstGeom>
                            <a:noFill/>
                            <a:ln w="95250" cmpd="thickThin">
                              <a:solidFill>
                                <a:srgbClr val="000000"/>
                              </a:solidFill>
                              <a:round/>
                              <a:headEnd/>
                              <a:tailEnd/>
                            </a:ln>
                            <a:extLst>
                              <a:ext uri="{909E8E84-426E-40DD-AFC4-6F175D3DCCD1}">
                                <a14:hiddenFill xmlns:a14="http://schemas.microsoft.com/office/drawing/2010/main">
                                  <a:noFill/>
                                </a14:hiddenFill>
                              </a:ext>
                            </a:extLst>
                          </wps:spPr>
                          <wps:bodyPr/>
                        </wps:wsp>
                        <wps:wsp>
                          <wps:cNvPr id="78" name="Line 9"/>
                          <wps:cNvCnPr>
                            <a:cxnSpLocks noChangeShapeType="1"/>
                          </wps:cNvCnPr>
                          <wps:spPr bwMode="auto">
                            <a:xfrm>
                              <a:off x="10665" y="3334"/>
                              <a:ext cx="0" cy="10170"/>
                            </a:xfrm>
                            <a:prstGeom prst="line">
                              <a:avLst/>
                            </a:prstGeom>
                            <a:noFill/>
                            <a:ln w="95250" cmpd="thinThick">
                              <a:solidFill>
                                <a:srgbClr val="000000"/>
                              </a:solidFill>
                              <a:round/>
                              <a:headEnd/>
                              <a:tailEnd/>
                            </a:ln>
                            <a:extLst>
                              <a:ext uri="{909E8E84-426E-40DD-AFC4-6F175D3DCCD1}">
                                <a14:hiddenFill xmlns:a14="http://schemas.microsoft.com/office/drawing/2010/main">
                                  <a:noFill/>
                                </a14:hiddenFill>
                              </a:ext>
                            </a:extLst>
                          </wps:spPr>
                          <wps:bodyPr/>
                        </wps:wsp>
                        <wps:wsp>
                          <wps:cNvPr id="79" name="Line 10"/>
                          <wps:cNvCnPr>
                            <a:cxnSpLocks noChangeShapeType="1"/>
                          </wps:cNvCnPr>
                          <wps:spPr bwMode="auto">
                            <a:xfrm>
                              <a:off x="3861" y="15556"/>
                              <a:ext cx="5040" cy="0"/>
                            </a:xfrm>
                            <a:prstGeom prst="line">
                              <a:avLst/>
                            </a:prstGeom>
                            <a:noFill/>
                            <a:ln w="95250" cmpd="thickThin">
                              <a:solidFill>
                                <a:srgbClr val="000000"/>
                              </a:solidFill>
                              <a:round/>
                              <a:headEnd/>
                              <a:tailEnd/>
                            </a:ln>
                            <a:extLst>
                              <a:ext uri="{909E8E84-426E-40DD-AFC4-6F175D3DCCD1}">
                                <a14:hiddenFill xmlns:a14="http://schemas.microsoft.com/office/drawing/2010/main">
                                  <a:noFill/>
                                </a14:hiddenFill>
                              </a:ext>
                            </a:extLst>
                          </wps:spPr>
                          <wps:bodyPr/>
                        </wps:wsp>
                        <wps:wsp>
                          <wps:cNvPr id="80" name="Line 11"/>
                          <wps:cNvCnPr>
                            <a:cxnSpLocks noChangeShapeType="1"/>
                          </wps:cNvCnPr>
                          <wps:spPr bwMode="auto">
                            <a:xfrm>
                              <a:off x="3861" y="1264"/>
                              <a:ext cx="5040" cy="0"/>
                            </a:xfrm>
                            <a:prstGeom prst="line">
                              <a:avLst/>
                            </a:prstGeom>
                            <a:noFill/>
                            <a:ln w="95250" cmpd="thinThick">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D21468D" id="Group 72" o:spid="_x0000_s1026" style="position:absolute;margin-left:0;margin-top:-36pt;width:500.85pt;height:702.4pt;z-index:-251652096;mso-position-horizontal:center;mso-position-horizontal-relative:margin" coordorigin="1809,1048" coordsize="9121,147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7" type="#_x0000_t75" style="position:absolute;left:1809;top:1048;width:2154;height:26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">
                    <v:imagedata r:id="rId17" o:title=""/>
                  </v:shape>
                  <v:shape id="Picture 5" o:spid="_x0000_s1028" type="#_x0000_t75" style="position:absolute;left:8775;top:1048;width:2155;height:26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">
                    <v:imagedata r:id="rId18" o:title=""/>
                  </v:shape>
                  <v:shape id="Picture 6" o:spid="_x0000_s1029" type="#_x0000_t75" style="position:absolute;left:1809;top:13162;width:2154;height:26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">
                    <v:imagedata r:id="rId19" o:title=""/>
                  </v:shape>
                  <v:shape id="Picture 7" o:spid="_x0000_s1030" type="#_x0000_t75" style="position:absolute;left:8775;top:13144;width:2155;height:26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">
                    <v:imagedata r:id="rId20" o:title=""/>
                  </v:shape>
                  <v:line id="Line 8" o:spid="_x0000_s1031" style="position:absolute;visibility:visible;mso-wrap-style:square" from="2079,3334" to="2079,135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" strokeweight="7.5pt">
                    <v:stroke linestyle="thickThin"/>
                  </v:line>
                  <v:line id="Line 9" o:spid="_x0000_s1032" style="position:absolute;visibility:visible;mso-wrap-style:square" from="10665,3334" to="10665,135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" strokeweight="7.5pt">
                    <v:stroke linestyle="thinThick"/>
                  </v:line>
                  <v:line id="Line 10" o:spid="_x0000_s1033" style="position:absolute;visibility:visible;mso-wrap-style:square" from="3861,15556" to="8901,155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" strokeweight="7.5pt">
                    <v:stroke linestyle="thickThin"/>
                  </v:line>
                  <v:line id="Line 11" o:spid="_x0000_s1034" style="position:absolute;visibility:visible;mso-wrap-style:square" from="3861,1264" to="8901,12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" strokeweight="7.5pt">
                    <v:stroke linestyle="thinThick"/>
                  </v:line>
                  <w10:wrap anchorx="margin"/>
                </v:group>
              </w:pict>
            </mc:Fallback>
          </mc:AlternateContent>
        </w:r>
        <w:r w:rsidRPr="00920004">
          <w:rPr>
            <w:rFonts w:eastAsia="Calibri"/>
            <w:b/>
            <w:sz w:val="32"/>
            <w:szCs w:val="32"/>
            <w:lang w:val="es-ES"/>
            <w:rPrChange w:id="235" w:author="phuong vu" w:date="2018-11-30T22:36:00Z">
              <w:rPr>
                <w:rFonts w:ascii="Times New Roman" w:eastAsia="Calibri" w:hAnsi="Times New Roman" w:cs="Times New Roman"/>
                <w:b/>
                <w:sz w:val="32"/>
                <w:szCs w:val="32"/>
                <w:lang w:val="es-ES"/>
              </w:rPr>
            </w:rPrChange>
          </w:rPr>
          <w:tab/>
        </w:r>
      </w:ins>
    </w:p>
    <w:p w14:paraId="7BF08608" w14:textId="77777777" w:rsidR="000245EB" w:rsidRPr="00920004" w:rsidRDefault="000245EB" w:rsidP="00BD0851">
      <w:pPr>
        <w:spacing w:before="240" w:after="0" w:line="0" w:lineRule="atLeast"/>
        <w:jc w:val="center"/>
        <w:rPr>
          <w:ins w:id="236" w:author="Tran Huan" w:date="2018-11-25T16:07:00Z"/>
          <w:rFonts w:eastAsia="Times New Roman"/>
          <w:sz w:val="28"/>
          <w:szCs w:val="28"/>
          <w:lang w:val="es-ES" w:eastAsia="zh-CN"/>
          <w:rPrChange w:id="237" w:author="phuong vu" w:date="2018-11-30T22:36:00Z">
            <w:rPr>
              <w:ins w:id="238" w:author="Tran Huan" w:date="2018-11-25T16:07:00Z"/>
              <w:rFonts w:ascii="Times New Roman" w:eastAsia="Times New Roman" w:hAnsi="Times New Roman" w:cs="Times New Roman"/>
              <w:sz w:val="28"/>
              <w:szCs w:val="28"/>
              <w:lang w:val="es-ES" w:eastAsia="zh-CN"/>
            </w:rPr>
          </w:rPrChange>
        </w:rPr>
        <w:pPrChange w:id="239" w:author="phuong vu" w:date="2018-11-30T14:16:00Z">
          <w:pPr>
            <w:spacing w:after="0"/>
            <w:jc w:val="center"/>
          </w:pPr>
        </w:pPrChange>
      </w:pPr>
      <w:ins w:id="240" w:author="Tran Huan" w:date="2018-11-25T16:07:00Z">
        <w:r w:rsidRPr="00920004">
          <w:rPr>
            <w:rFonts w:eastAsia="Times New Roman"/>
            <w:sz w:val="28"/>
            <w:szCs w:val="28"/>
            <w:lang w:val="es-ES" w:eastAsia="zh-CN"/>
            <w:rPrChange w:id="241" w:author="phuong vu" w:date="2018-11-30T22:36:00Z">
              <w:rPr>
                <w:rFonts w:ascii="Times New Roman" w:eastAsia="Times New Roman" w:hAnsi="Times New Roman" w:cs="Times New Roman"/>
                <w:sz w:val="28"/>
                <w:szCs w:val="28"/>
                <w:lang w:val="es-ES" w:eastAsia="zh-CN"/>
              </w:rPr>
            </w:rPrChange>
          </w:rPr>
          <w:t>BỘ GIÁO DỤC VÀ ĐÀO TẠO</w:t>
        </w:r>
      </w:ins>
    </w:p>
    <w:p w14:paraId="5552CD1A" w14:textId="77777777" w:rsidR="000245EB" w:rsidRPr="00920004" w:rsidRDefault="000245EB" w:rsidP="00BD0851">
      <w:pPr>
        <w:spacing w:before="240" w:after="0" w:line="0" w:lineRule="atLeast"/>
        <w:jc w:val="center"/>
        <w:rPr>
          <w:ins w:id="242" w:author="Tran Huan" w:date="2018-11-25T16:07:00Z"/>
          <w:rFonts w:eastAsia="Times New Roman"/>
          <w:b/>
          <w:bCs/>
          <w:sz w:val="28"/>
          <w:szCs w:val="28"/>
          <w:lang w:val="es-ES" w:eastAsia="zh-CN"/>
          <w:rPrChange w:id="243" w:author="phuong vu" w:date="2018-11-30T22:36:00Z">
            <w:rPr>
              <w:ins w:id="244" w:author="Tran Huan" w:date="2018-11-25T16:07:00Z"/>
              <w:rFonts w:ascii="Times New Roman" w:eastAsia="Times New Roman" w:hAnsi="Times New Roman" w:cs="Times New Roman"/>
              <w:b/>
              <w:bCs/>
              <w:sz w:val="28"/>
              <w:szCs w:val="28"/>
              <w:lang w:val="es-ES" w:eastAsia="zh-CN"/>
            </w:rPr>
          </w:rPrChange>
        </w:rPr>
        <w:pPrChange w:id="245" w:author="phuong vu" w:date="2018-11-30T14:16:00Z">
          <w:pPr>
            <w:spacing w:after="0"/>
            <w:jc w:val="center"/>
          </w:pPr>
        </w:pPrChange>
      </w:pPr>
      <w:ins w:id="246" w:author="Tran Huan" w:date="2018-11-25T16:07:00Z">
        <w:r w:rsidRPr="00920004">
          <w:rPr>
            <w:rFonts w:eastAsia="Times New Roman"/>
            <w:b/>
            <w:bCs/>
            <w:sz w:val="28"/>
            <w:szCs w:val="28"/>
            <w:lang w:val="es-ES" w:eastAsia="zh-CN"/>
            <w:rPrChange w:id="247" w:author="phuong vu" w:date="2018-11-30T22:36:00Z">
              <w:rPr>
                <w:rFonts w:ascii="Times New Roman" w:eastAsia="Times New Roman" w:hAnsi="Times New Roman" w:cs="Times New Roman"/>
                <w:b/>
                <w:bCs/>
                <w:sz w:val="28"/>
                <w:szCs w:val="28"/>
                <w:lang w:val="es-ES" w:eastAsia="zh-CN"/>
              </w:rPr>
            </w:rPrChange>
          </w:rPr>
          <w:t>TRƯỜNG ĐẠI HỌC CẦN THƠ</w:t>
        </w:r>
      </w:ins>
    </w:p>
    <w:p w14:paraId="6493435F" w14:textId="77777777" w:rsidR="000245EB" w:rsidRPr="00920004" w:rsidRDefault="000245EB" w:rsidP="00BD0851">
      <w:pPr>
        <w:spacing w:before="240" w:after="0" w:line="0" w:lineRule="atLeast"/>
        <w:jc w:val="center"/>
        <w:rPr>
          <w:ins w:id="248" w:author="Tran Huan" w:date="2018-11-25T16:07:00Z"/>
          <w:rFonts w:eastAsia="Times New Roman"/>
          <w:b/>
          <w:bCs/>
          <w:sz w:val="28"/>
          <w:szCs w:val="28"/>
          <w:lang w:val="es-ES" w:eastAsia="zh-CN"/>
          <w:rPrChange w:id="249" w:author="phuong vu" w:date="2018-11-30T22:36:00Z">
            <w:rPr>
              <w:ins w:id="250" w:author="Tran Huan" w:date="2018-11-25T16:07:00Z"/>
              <w:rFonts w:ascii="Times New Roman" w:eastAsia="Times New Roman" w:hAnsi="Times New Roman" w:cs="Times New Roman"/>
              <w:b/>
              <w:bCs/>
              <w:sz w:val="28"/>
              <w:szCs w:val="28"/>
              <w:lang w:val="es-ES" w:eastAsia="zh-CN"/>
            </w:rPr>
          </w:rPrChange>
        </w:rPr>
        <w:pPrChange w:id="251" w:author="phuong vu" w:date="2018-11-30T14:16:00Z">
          <w:pPr>
            <w:spacing w:after="0"/>
            <w:jc w:val="center"/>
          </w:pPr>
        </w:pPrChange>
      </w:pPr>
      <w:ins w:id="252" w:author="Tran Huan" w:date="2018-11-25T16:07:00Z">
        <w:r w:rsidRPr="00920004">
          <w:rPr>
            <w:rFonts w:eastAsia="Times New Roman"/>
            <w:b/>
            <w:bCs/>
            <w:sz w:val="28"/>
            <w:szCs w:val="28"/>
            <w:lang w:val="es-ES" w:eastAsia="zh-CN"/>
            <w:rPrChange w:id="253" w:author="phuong vu" w:date="2018-11-30T22:36:00Z">
              <w:rPr>
                <w:rFonts w:ascii="Times New Roman" w:eastAsia="Times New Roman" w:hAnsi="Times New Roman" w:cs="Times New Roman"/>
                <w:b/>
                <w:bCs/>
                <w:sz w:val="28"/>
                <w:szCs w:val="28"/>
                <w:lang w:val="es-ES" w:eastAsia="zh-CN"/>
              </w:rPr>
            </w:rPrChange>
          </w:rPr>
          <w:t>KHOA CÔNG NGHỆ THÔNG TIN &amp; TRUYỀN THÔNG</w:t>
        </w:r>
      </w:ins>
    </w:p>
    <w:p w14:paraId="008C870E" w14:textId="77777777" w:rsidR="000245EB" w:rsidRPr="00920004" w:rsidRDefault="000245EB" w:rsidP="00BD0851">
      <w:pPr>
        <w:spacing w:before="240" w:after="0" w:line="0" w:lineRule="atLeast"/>
        <w:jc w:val="center"/>
        <w:rPr>
          <w:ins w:id="254" w:author="Tran Huan" w:date="2018-11-25T16:07:00Z"/>
          <w:rFonts w:eastAsia="Times New Roman"/>
          <w:b/>
          <w:sz w:val="28"/>
          <w:szCs w:val="28"/>
          <w:lang w:val="es-ES" w:eastAsia="zh-CN"/>
          <w:rPrChange w:id="255" w:author="phuong vu" w:date="2018-11-30T22:36:00Z">
            <w:rPr>
              <w:ins w:id="256" w:author="Tran Huan" w:date="2018-11-25T16:07:00Z"/>
              <w:rFonts w:ascii="Times New Roman" w:eastAsia="Times New Roman" w:hAnsi="Times New Roman" w:cs="Times New Roman"/>
              <w:b/>
              <w:sz w:val="28"/>
              <w:szCs w:val="28"/>
              <w:lang w:val="es-ES" w:eastAsia="zh-CN"/>
            </w:rPr>
          </w:rPrChange>
        </w:rPr>
        <w:pPrChange w:id="257" w:author="phuong vu" w:date="2018-11-30T14:16:00Z">
          <w:pPr>
            <w:spacing w:after="0"/>
            <w:jc w:val="center"/>
          </w:pPr>
        </w:pPrChange>
      </w:pPr>
      <w:ins w:id="258" w:author="Tran Huan" w:date="2018-11-25T16:07:00Z">
        <w:r w:rsidRPr="00920004">
          <w:rPr>
            <w:rFonts w:eastAsia="Times New Roman"/>
            <w:b/>
            <w:sz w:val="28"/>
            <w:szCs w:val="28"/>
            <w:lang w:val="es-ES" w:eastAsia="zh-CN"/>
            <w:rPrChange w:id="259" w:author="phuong vu" w:date="2018-11-30T22:36:00Z">
              <w:rPr>
                <w:rFonts w:ascii="Times New Roman" w:eastAsia="Times New Roman" w:hAnsi="Times New Roman" w:cs="Times New Roman"/>
                <w:b/>
                <w:sz w:val="28"/>
                <w:szCs w:val="28"/>
                <w:lang w:val="es-ES" w:eastAsia="zh-CN"/>
              </w:rPr>
            </w:rPrChange>
          </w:rPr>
          <w:t>BỘ MÔN CÔNG NGHỆ THÔNG TIN</w:t>
        </w:r>
      </w:ins>
    </w:p>
    <w:p w14:paraId="2A25DB03" w14:textId="77777777" w:rsidR="000245EB" w:rsidRPr="00920004" w:rsidRDefault="000245EB" w:rsidP="00BD0851">
      <w:pPr>
        <w:spacing w:before="240" w:after="0" w:line="0" w:lineRule="atLeast"/>
        <w:jc w:val="center"/>
        <w:rPr>
          <w:ins w:id="260" w:author="Tran Huan" w:date="2018-11-25T16:07:00Z"/>
          <w:rFonts w:eastAsia="Times New Roman"/>
          <w:b/>
          <w:sz w:val="40"/>
          <w:szCs w:val="40"/>
          <w:lang w:val="es-ES" w:eastAsia="zh-CN"/>
          <w:rPrChange w:id="261" w:author="phuong vu" w:date="2018-11-30T22:36:00Z">
            <w:rPr>
              <w:ins w:id="262" w:author="Tran Huan" w:date="2018-11-25T16:07:00Z"/>
              <w:rFonts w:ascii="Times New Roman" w:eastAsia="Times New Roman" w:hAnsi="Times New Roman" w:cs="Times New Roman"/>
              <w:b/>
              <w:sz w:val="40"/>
              <w:szCs w:val="40"/>
              <w:lang w:val="es-ES" w:eastAsia="zh-CN"/>
            </w:rPr>
          </w:rPrChange>
        </w:rPr>
        <w:pPrChange w:id="263" w:author="phuong vu" w:date="2018-11-30T14:16:00Z">
          <w:pPr>
            <w:spacing w:after="0" w:line="240" w:lineRule="atLeast"/>
            <w:jc w:val="center"/>
          </w:pPr>
        </w:pPrChange>
      </w:pPr>
      <w:ins w:id="264" w:author="Tran Huan" w:date="2018-11-25T16:07:00Z">
        <w:r w:rsidRPr="00920004">
          <w:rPr>
            <w:rFonts w:eastAsia="Times New Roman"/>
            <w:b/>
            <w:sz w:val="40"/>
            <w:szCs w:val="40"/>
            <w:lang w:val="es-ES" w:eastAsia="zh-CN"/>
            <w:rPrChange w:id="265" w:author="phuong vu" w:date="2018-11-30T22:36:00Z">
              <w:rPr>
                <w:rFonts w:ascii="Times New Roman" w:eastAsia="Times New Roman" w:hAnsi="Times New Roman" w:cs="Times New Roman"/>
                <w:b/>
                <w:sz w:val="40"/>
                <w:szCs w:val="40"/>
                <w:lang w:val="es-ES" w:eastAsia="zh-CN"/>
              </w:rPr>
            </w:rPrChange>
          </w:rPr>
          <w:sym w:font="Wingdings" w:char="F09A"/>
        </w:r>
        <w:r w:rsidRPr="00920004">
          <w:rPr>
            <w:rFonts w:eastAsia="Times New Roman"/>
            <w:b/>
            <w:sz w:val="40"/>
            <w:szCs w:val="40"/>
            <w:lang w:val="es-ES" w:eastAsia="zh-CN"/>
            <w:rPrChange w:id="266" w:author="phuong vu" w:date="2018-11-30T22:36:00Z">
              <w:rPr>
                <w:rFonts w:ascii="Times New Roman" w:eastAsia="Times New Roman" w:hAnsi="Times New Roman" w:cs="Times New Roman"/>
                <w:b/>
                <w:sz w:val="40"/>
                <w:szCs w:val="40"/>
                <w:lang w:val="es-ES" w:eastAsia="zh-CN"/>
              </w:rPr>
            </w:rPrChange>
          </w:rPr>
          <w:t xml:space="preserve"> </w:t>
        </w:r>
        <w:r w:rsidRPr="00920004">
          <w:rPr>
            <w:rFonts w:eastAsia="Times New Roman"/>
            <w:b/>
            <w:sz w:val="40"/>
            <w:szCs w:val="40"/>
            <w:lang w:val="es-ES" w:eastAsia="zh-CN"/>
            <w:rPrChange w:id="267" w:author="phuong vu" w:date="2018-11-30T22:36:00Z">
              <w:rPr>
                <w:rFonts w:ascii="Times New Roman" w:eastAsia="Times New Roman" w:hAnsi="Times New Roman" w:cs="Times New Roman"/>
                <w:b/>
                <w:sz w:val="40"/>
                <w:szCs w:val="40"/>
                <w:lang w:val="es-ES" w:eastAsia="zh-CN"/>
              </w:rPr>
            </w:rPrChange>
          </w:rPr>
          <w:sym w:font="Wingdings" w:char="F026"/>
        </w:r>
        <w:r w:rsidRPr="00920004">
          <w:rPr>
            <w:rFonts w:eastAsia="Times New Roman"/>
            <w:b/>
            <w:sz w:val="40"/>
            <w:szCs w:val="40"/>
            <w:lang w:val="es-ES" w:eastAsia="zh-CN"/>
            <w:rPrChange w:id="268" w:author="phuong vu" w:date="2018-11-30T22:36:00Z">
              <w:rPr>
                <w:rFonts w:ascii="Times New Roman" w:eastAsia="Times New Roman" w:hAnsi="Times New Roman" w:cs="Times New Roman"/>
                <w:b/>
                <w:sz w:val="40"/>
                <w:szCs w:val="40"/>
                <w:lang w:val="es-ES" w:eastAsia="zh-CN"/>
              </w:rPr>
            </w:rPrChange>
          </w:rPr>
          <w:t xml:space="preserve"> </w:t>
        </w:r>
        <w:r w:rsidRPr="00920004">
          <w:rPr>
            <w:rFonts w:eastAsia="Times New Roman"/>
            <w:b/>
            <w:sz w:val="40"/>
            <w:szCs w:val="40"/>
            <w:lang w:val="es-ES" w:eastAsia="zh-CN"/>
            <w:rPrChange w:id="269" w:author="phuong vu" w:date="2018-11-30T22:36:00Z">
              <w:rPr>
                <w:rFonts w:ascii="Times New Roman" w:eastAsia="Times New Roman" w:hAnsi="Times New Roman" w:cs="Times New Roman"/>
                <w:b/>
                <w:sz w:val="40"/>
                <w:szCs w:val="40"/>
                <w:lang w:val="es-ES" w:eastAsia="zh-CN"/>
              </w:rPr>
            </w:rPrChange>
          </w:rPr>
          <w:sym w:font="Wingdings" w:char="F09B"/>
        </w:r>
      </w:ins>
    </w:p>
    <w:p w14:paraId="094FBB0A" w14:textId="77777777" w:rsidR="000245EB" w:rsidRPr="00920004" w:rsidRDefault="000245EB" w:rsidP="00BD0851">
      <w:pPr>
        <w:spacing w:before="240" w:after="0" w:line="0" w:lineRule="atLeast"/>
        <w:jc w:val="center"/>
        <w:rPr>
          <w:ins w:id="270" w:author="Tran Huan" w:date="2018-11-25T16:07:00Z"/>
          <w:rFonts w:eastAsia="Times New Roman"/>
          <w:sz w:val="24"/>
          <w:szCs w:val="24"/>
          <w:lang w:val="es-ES" w:eastAsia="zh-CN"/>
          <w:rPrChange w:id="271" w:author="phuong vu" w:date="2018-11-30T22:36:00Z">
            <w:rPr>
              <w:ins w:id="272" w:author="Tran Huan" w:date="2018-11-25T16:07:00Z"/>
              <w:rFonts w:ascii="Times New Roman" w:eastAsia="Times New Roman" w:hAnsi="Times New Roman" w:cs="Times New Roman"/>
              <w:sz w:val="24"/>
              <w:szCs w:val="24"/>
              <w:lang w:val="es-ES" w:eastAsia="zh-CN"/>
            </w:rPr>
          </w:rPrChange>
        </w:rPr>
        <w:pPrChange w:id="273" w:author="phuong vu" w:date="2018-11-30T14:16:00Z">
          <w:pPr>
            <w:spacing w:after="0" w:line="240" w:lineRule="atLeast"/>
            <w:jc w:val="center"/>
          </w:pPr>
        </w:pPrChange>
      </w:pPr>
    </w:p>
    <w:p w14:paraId="52C72F68" w14:textId="77777777" w:rsidR="000245EB" w:rsidRPr="00920004" w:rsidRDefault="000245EB" w:rsidP="00BD0851">
      <w:pPr>
        <w:spacing w:before="240" w:after="0" w:line="0" w:lineRule="atLeast"/>
        <w:jc w:val="center"/>
        <w:rPr>
          <w:ins w:id="274" w:author="Tran Huan" w:date="2018-11-25T16:07:00Z"/>
          <w:rFonts w:eastAsia="Times New Roman"/>
          <w:sz w:val="24"/>
          <w:szCs w:val="24"/>
          <w:lang w:val="es-ES" w:eastAsia="zh-CN"/>
          <w:rPrChange w:id="275" w:author="phuong vu" w:date="2018-11-30T22:36:00Z">
            <w:rPr>
              <w:ins w:id="276" w:author="Tran Huan" w:date="2018-11-25T16:07:00Z"/>
              <w:rFonts w:ascii="Times New Roman" w:eastAsia="Times New Roman" w:hAnsi="Times New Roman" w:cs="Times New Roman"/>
              <w:sz w:val="24"/>
              <w:szCs w:val="24"/>
              <w:lang w:val="es-ES" w:eastAsia="zh-CN"/>
            </w:rPr>
          </w:rPrChange>
        </w:rPr>
        <w:pPrChange w:id="277" w:author="phuong vu" w:date="2018-11-30T14:16:00Z">
          <w:pPr>
            <w:spacing w:after="0" w:line="240" w:lineRule="atLeast"/>
            <w:jc w:val="center"/>
          </w:pPr>
        </w:pPrChange>
      </w:pPr>
      <w:ins w:id="278" w:author="Tran Huan" w:date="2018-11-25T16:07:00Z">
        <w:r w:rsidRPr="00920004">
          <w:rPr>
            <w:rFonts w:eastAsia="Times New Roman"/>
            <w:noProof/>
            <w:sz w:val="24"/>
            <w:szCs w:val="24"/>
            <w:lang w:val="en-US"/>
            <w:rPrChange w:id="279" w:author="phuong vu" w:date="2018-11-30T22:36:00Z">
              <w:rPr>
                <w:rFonts w:ascii="Times New Roman" w:eastAsia="Times New Roman" w:hAnsi="Times New Roman" w:cs="Times New Roman"/>
                <w:noProof/>
                <w:sz w:val="24"/>
                <w:szCs w:val="24"/>
                <w:lang w:val="en-US"/>
              </w:rPr>
            </w:rPrChange>
          </w:rPr>
          <w:drawing>
            <wp:inline distT="0" distB="0" distL="0" distR="0" wp14:anchorId="7C2B326D" wp14:editId="203A7A68">
              <wp:extent cx="1725434" cy="1625650"/>
              <wp:effectExtent l="0" t="0" r="825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logo_ctu.gif"/>
                      <pic:cNvPicPr/>
                    </pic:nvPicPr>
                    <pic:blipFill>
                      <a:blip r:embed="rId16">
                        <a:extLst>
                          <a:ext uri="{28A0092B-C50C-407E-A947-70E740481C1C}">
                            <a14:useLocalDpi xmlns:a14="http://schemas.microsoft.com/office/drawing/2010/main" val="0"/>
                          </a:ext>
                        </a:extLst>
                      </a:blip>
                      <a:stretch>
                        <a:fillRect/>
                      </a:stretch>
                    </pic:blipFill>
                    <pic:spPr>
                      <a:xfrm>
                        <a:off x="0" y="0"/>
                        <a:ext cx="1755855" cy="1654312"/>
                      </a:xfrm>
                      <a:prstGeom prst="rect">
                        <a:avLst/>
                      </a:prstGeom>
                    </pic:spPr>
                  </pic:pic>
                </a:graphicData>
              </a:graphic>
            </wp:inline>
          </w:drawing>
        </w:r>
      </w:ins>
    </w:p>
    <w:p w14:paraId="3E7296E4" w14:textId="77777777" w:rsidR="000245EB" w:rsidRPr="00920004" w:rsidRDefault="000245EB" w:rsidP="00BD0851">
      <w:pPr>
        <w:spacing w:before="240" w:after="0" w:line="0" w:lineRule="atLeast"/>
        <w:jc w:val="center"/>
        <w:rPr>
          <w:ins w:id="280" w:author="Tran Huan" w:date="2018-11-25T16:07:00Z"/>
          <w:rFonts w:eastAsia="Times New Roman"/>
          <w:sz w:val="24"/>
          <w:szCs w:val="24"/>
          <w:lang w:val="es-ES" w:eastAsia="zh-CN"/>
          <w:rPrChange w:id="281" w:author="phuong vu" w:date="2018-11-30T22:36:00Z">
            <w:rPr>
              <w:ins w:id="282" w:author="Tran Huan" w:date="2018-11-25T16:07:00Z"/>
              <w:rFonts w:ascii="Times New Roman" w:eastAsia="Times New Roman" w:hAnsi="Times New Roman" w:cs="Times New Roman"/>
              <w:sz w:val="24"/>
              <w:szCs w:val="24"/>
              <w:lang w:val="es-ES" w:eastAsia="zh-CN"/>
            </w:rPr>
          </w:rPrChange>
        </w:rPr>
        <w:pPrChange w:id="283" w:author="phuong vu" w:date="2018-11-30T14:16:00Z">
          <w:pPr>
            <w:spacing w:after="0" w:line="240" w:lineRule="atLeast"/>
            <w:jc w:val="center"/>
          </w:pPr>
        </w:pPrChange>
      </w:pPr>
    </w:p>
    <w:p w14:paraId="4D136C6A" w14:textId="77777777" w:rsidR="000245EB" w:rsidRPr="00920004" w:rsidRDefault="000245EB" w:rsidP="00BD0851">
      <w:pPr>
        <w:spacing w:before="240" w:after="0" w:line="0" w:lineRule="atLeast"/>
        <w:jc w:val="center"/>
        <w:rPr>
          <w:ins w:id="284" w:author="Tran Huan" w:date="2018-11-25T16:07:00Z"/>
          <w:rFonts w:eastAsia="Times New Roman"/>
          <w:sz w:val="24"/>
          <w:szCs w:val="24"/>
          <w:lang w:val="es-ES" w:eastAsia="zh-CN"/>
          <w:rPrChange w:id="285" w:author="phuong vu" w:date="2018-11-30T22:36:00Z">
            <w:rPr>
              <w:ins w:id="286" w:author="Tran Huan" w:date="2018-11-25T16:07:00Z"/>
              <w:rFonts w:ascii="Times New Roman" w:eastAsia="Times New Roman" w:hAnsi="Times New Roman" w:cs="Times New Roman"/>
              <w:sz w:val="24"/>
              <w:szCs w:val="24"/>
              <w:lang w:val="es-ES" w:eastAsia="zh-CN"/>
            </w:rPr>
          </w:rPrChange>
        </w:rPr>
        <w:pPrChange w:id="287" w:author="phuong vu" w:date="2018-11-30T14:16:00Z">
          <w:pPr>
            <w:spacing w:after="0" w:line="240" w:lineRule="atLeast"/>
            <w:jc w:val="center"/>
          </w:pPr>
        </w:pPrChange>
      </w:pPr>
    </w:p>
    <w:p w14:paraId="7D32F233" w14:textId="77777777" w:rsidR="000245EB" w:rsidRPr="00920004" w:rsidRDefault="000245EB" w:rsidP="00BD0851">
      <w:pPr>
        <w:spacing w:before="240" w:after="0" w:line="0" w:lineRule="atLeast"/>
        <w:jc w:val="left"/>
        <w:rPr>
          <w:ins w:id="288" w:author="Tran Huan" w:date="2018-11-25T16:07:00Z"/>
          <w:rFonts w:eastAsia="Times New Roman"/>
          <w:sz w:val="28"/>
          <w:szCs w:val="28"/>
          <w:lang w:val="es-ES" w:eastAsia="zh-CN"/>
          <w:rPrChange w:id="289" w:author="phuong vu" w:date="2018-11-30T22:36:00Z">
            <w:rPr>
              <w:ins w:id="290" w:author="Tran Huan" w:date="2018-11-25T16:07:00Z"/>
              <w:rFonts w:ascii="Times New Roman" w:eastAsia="Times New Roman" w:hAnsi="Times New Roman" w:cs="Times New Roman"/>
              <w:sz w:val="28"/>
              <w:szCs w:val="28"/>
              <w:lang w:val="es-ES" w:eastAsia="zh-CN"/>
            </w:rPr>
          </w:rPrChange>
        </w:rPr>
        <w:pPrChange w:id="291" w:author="phuong vu" w:date="2018-11-30T14:16:00Z">
          <w:pPr>
            <w:spacing w:after="0" w:line="240" w:lineRule="atLeast"/>
            <w:jc w:val="left"/>
          </w:pPr>
        </w:pPrChange>
      </w:pPr>
    </w:p>
    <w:p w14:paraId="26828A9C" w14:textId="77777777" w:rsidR="000245EB" w:rsidRPr="00920004" w:rsidRDefault="000245EB" w:rsidP="00BD0851">
      <w:pPr>
        <w:spacing w:before="240" w:after="0" w:line="0" w:lineRule="atLeast"/>
        <w:jc w:val="center"/>
        <w:rPr>
          <w:ins w:id="292" w:author="Tran Huan" w:date="2018-11-25T16:07:00Z"/>
          <w:rFonts w:eastAsia="Times New Roman"/>
          <w:b/>
          <w:bCs/>
          <w:sz w:val="28"/>
          <w:szCs w:val="28"/>
          <w:lang w:val="es-ES" w:eastAsia="zh-CN"/>
          <w:rPrChange w:id="293" w:author="phuong vu" w:date="2018-11-30T22:36:00Z">
            <w:rPr>
              <w:ins w:id="294" w:author="Tran Huan" w:date="2018-11-25T16:07:00Z"/>
              <w:rFonts w:ascii="Times New Roman" w:eastAsia="Times New Roman" w:hAnsi="Times New Roman" w:cs="Times New Roman"/>
              <w:b/>
              <w:bCs/>
              <w:sz w:val="28"/>
              <w:szCs w:val="28"/>
              <w:lang w:val="es-ES" w:eastAsia="zh-CN"/>
            </w:rPr>
          </w:rPrChange>
        </w:rPr>
        <w:pPrChange w:id="295" w:author="phuong vu" w:date="2018-11-30T14:16:00Z">
          <w:pPr>
            <w:spacing w:after="0" w:line="240" w:lineRule="atLeast"/>
            <w:jc w:val="center"/>
          </w:pPr>
        </w:pPrChange>
      </w:pPr>
      <w:ins w:id="296" w:author="Tran Huan" w:date="2018-11-25T16:07:00Z">
        <w:r w:rsidRPr="00920004">
          <w:rPr>
            <w:rFonts w:eastAsia="Times New Roman"/>
            <w:b/>
            <w:bCs/>
            <w:sz w:val="28"/>
            <w:szCs w:val="28"/>
            <w:lang w:val="es-ES" w:eastAsia="zh-CN"/>
            <w:rPrChange w:id="297" w:author="phuong vu" w:date="2018-11-30T22:36:00Z">
              <w:rPr>
                <w:rFonts w:ascii="Times New Roman" w:eastAsia="Times New Roman" w:hAnsi="Times New Roman" w:cs="Times New Roman"/>
                <w:b/>
                <w:bCs/>
                <w:sz w:val="28"/>
                <w:szCs w:val="28"/>
                <w:lang w:val="es-ES" w:eastAsia="zh-CN"/>
              </w:rPr>
            </w:rPrChange>
          </w:rPr>
          <w:t xml:space="preserve">LUẬN VĂN TỐT NGHIỆP ĐẠI HỌC </w:t>
        </w:r>
      </w:ins>
    </w:p>
    <w:p w14:paraId="790C54B7" w14:textId="77777777" w:rsidR="000245EB" w:rsidRPr="00920004" w:rsidRDefault="000245EB" w:rsidP="00BD0851">
      <w:pPr>
        <w:spacing w:before="240" w:after="0" w:line="0" w:lineRule="atLeast"/>
        <w:jc w:val="center"/>
        <w:rPr>
          <w:ins w:id="298" w:author="Tran Huan" w:date="2018-11-25T16:07:00Z"/>
          <w:rFonts w:eastAsia="Times New Roman"/>
          <w:b/>
          <w:bCs/>
          <w:sz w:val="28"/>
          <w:szCs w:val="28"/>
          <w:lang w:val="es-ES" w:eastAsia="zh-CN"/>
          <w:rPrChange w:id="299" w:author="phuong vu" w:date="2018-11-30T22:36:00Z">
            <w:rPr>
              <w:ins w:id="300" w:author="Tran Huan" w:date="2018-11-25T16:07:00Z"/>
              <w:rFonts w:ascii="Times New Roman" w:eastAsia="Times New Roman" w:hAnsi="Times New Roman" w:cs="Times New Roman"/>
              <w:b/>
              <w:bCs/>
              <w:sz w:val="28"/>
              <w:szCs w:val="28"/>
              <w:lang w:val="es-ES" w:eastAsia="zh-CN"/>
            </w:rPr>
          </w:rPrChange>
        </w:rPr>
        <w:pPrChange w:id="301" w:author="phuong vu" w:date="2018-11-30T14:16:00Z">
          <w:pPr>
            <w:spacing w:after="0" w:line="240" w:lineRule="atLeast"/>
            <w:jc w:val="center"/>
          </w:pPr>
        </w:pPrChange>
      </w:pPr>
      <w:ins w:id="302" w:author="Tran Huan" w:date="2018-11-25T16:07:00Z">
        <w:r w:rsidRPr="00920004">
          <w:rPr>
            <w:rFonts w:eastAsia="Times New Roman"/>
            <w:b/>
            <w:bCs/>
            <w:sz w:val="28"/>
            <w:szCs w:val="28"/>
            <w:lang w:val="es-ES" w:eastAsia="zh-CN"/>
            <w:rPrChange w:id="303" w:author="phuong vu" w:date="2018-11-30T22:36:00Z">
              <w:rPr>
                <w:rFonts w:ascii="Times New Roman" w:eastAsia="Times New Roman" w:hAnsi="Times New Roman" w:cs="Times New Roman"/>
                <w:b/>
                <w:bCs/>
                <w:sz w:val="28"/>
                <w:szCs w:val="28"/>
                <w:lang w:val="es-ES" w:eastAsia="zh-CN"/>
              </w:rPr>
            </w:rPrChange>
          </w:rPr>
          <w:t>NGÀNH CÔNG NGHỆ THÔNG TIN</w:t>
        </w:r>
      </w:ins>
    </w:p>
    <w:p w14:paraId="691AECB6" w14:textId="77777777" w:rsidR="000245EB" w:rsidRPr="00920004" w:rsidRDefault="000245EB" w:rsidP="00BD0851">
      <w:pPr>
        <w:spacing w:before="240" w:after="0" w:line="0" w:lineRule="atLeast"/>
        <w:jc w:val="center"/>
        <w:rPr>
          <w:ins w:id="304" w:author="Tran Huan" w:date="2018-11-25T16:07:00Z"/>
          <w:rFonts w:eastAsia="Times New Roman"/>
          <w:b/>
          <w:bCs/>
          <w:sz w:val="24"/>
          <w:szCs w:val="24"/>
          <w:lang w:val="es-ES" w:eastAsia="zh-CN"/>
          <w:rPrChange w:id="305" w:author="phuong vu" w:date="2018-11-30T22:36:00Z">
            <w:rPr>
              <w:ins w:id="306" w:author="Tran Huan" w:date="2018-11-25T16:07:00Z"/>
              <w:rFonts w:ascii="Times New Roman" w:eastAsia="Times New Roman" w:hAnsi="Times New Roman" w:cs="Times New Roman"/>
              <w:b/>
              <w:bCs/>
              <w:sz w:val="24"/>
              <w:szCs w:val="24"/>
              <w:lang w:val="es-ES" w:eastAsia="zh-CN"/>
            </w:rPr>
          </w:rPrChange>
        </w:rPr>
        <w:pPrChange w:id="307" w:author="phuong vu" w:date="2018-11-30T14:16:00Z">
          <w:pPr>
            <w:spacing w:after="0" w:line="240" w:lineRule="atLeast"/>
            <w:jc w:val="center"/>
          </w:pPr>
        </w:pPrChange>
      </w:pPr>
    </w:p>
    <w:p w14:paraId="48F7E240" w14:textId="77777777" w:rsidR="000245EB" w:rsidRPr="00920004" w:rsidRDefault="000245EB" w:rsidP="00BD0851">
      <w:pPr>
        <w:spacing w:before="240" w:after="0" w:line="0" w:lineRule="atLeast"/>
        <w:jc w:val="left"/>
        <w:rPr>
          <w:ins w:id="308" w:author="Tran Huan" w:date="2018-11-25T16:07:00Z"/>
          <w:rFonts w:eastAsia="Times New Roman"/>
          <w:b/>
          <w:bCs/>
          <w:sz w:val="32"/>
          <w:szCs w:val="32"/>
          <w:lang w:val="es-ES" w:eastAsia="zh-CN"/>
          <w:rPrChange w:id="309" w:author="phuong vu" w:date="2018-11-30T22:36:00Z">
            <w:rPr>
              <w:ins w:id="310" w:author="Tran Huan" w:date="2018-11-25T16:07:00Z"/>
              <w:rFonts w:ascii="Times New Roman" w:eastAsia="Times New Roman" w:hAnsi="Times New Roman" w:cs="Times New Roman"/>
              <w:b/>
              <w:bCs/>
              <w:sz w:val="32"/>
              <w:szCs w:val="32"/>
              <w:lang w:val="es-ES" w:eastAsia="zh-CN"/>
            </w:rPr>
          </w:rPrChange>
        </w:rPr>
        <w:pPrChange w:id="311" w:author="phuong vu" w:date="2018-11-30T14:16:00Z">
          <w:pPr>
            <w:spacing w:after="0" w:line="240" w:lineRule="atLeast"/>
            <w:jc w:val="left"/>
          </w:pPr>
        </w:pPrChange>
      </w:pPr>
    </w:p>
    <w:p w14:paraId="68AF8CCF" w14:textId="77777777" w:rsidR="000245EB" w:rsidRPr="00920004" w:rsidRDefault="000245EB" w:rsidP="00BD0851">
      <w:pPr>
        <w:spacing w:before="240" w:after="0" w:line="0" w:lineRule="atLeast"/>
        <w:jc w:val="center"/>
        <w:rPr>
          <w:ins w:id="312" w:author="Tran Huan" w:date="2018-11-25T16:07:00Z"/>
          <w:rFonts w:eastAsia="Times New Roman"/>
          <w:b/>
          <w:bCs/>
          <w:sz w:val="32"/>
          <w:szCs w:val="32"/>
          <w:lang w:val="es-ES" w:eastAsia="zh-CN"/>
          <w:rPrChange w:id="313" w:author="phuong vu" w:date="2018-11-30T22:36:00Z">
            <w:rPr>
              <w:ins w:id="314" w:author="Tran Huan" w:date="2018-11-25T16:07:00Z"/>
              <w:rFonts w:ascii="Times New Roman" w:eastAsia="Times New Roman" w:hAnsi="Times New Roman" w:cs="Times New Roman"/>
              <w:b/>
              <w:bCs/>
              <w:sz w:val="32"/>
              <w:szCs w:val="32"/>
              <w:lang w:val="es-ES" w:eastAsia="zh-CN"/>
            </w:rPr>
          </w:rPrChange>
        </w:rPr>
        <w:pPrChange w:id="315" w:author="phuong vu" w:date="2018-11-30T14:16:00Z">
          <w:pPr>
            <w:spacing w:after="0" w:line="240" w:lineRule="atLeast"/>
            <w:jc w:val="center"/>
          </w:pPr>
        </w:pPrChange>
      </w:pPr>
      <w:ins w:id="316" w:author="Tran Huan" w:date="2018-11-25T16:07:00Z">
        <w:r w:rsidRPr="00920004">
          <w:rPr>
            <w:rFonts w:eastAsia="Times New Roman"/>
            <w:b/>
            <w:bCs/>
            <w:sz w:val="32"/>
            <w:szCs w:val="32"/>
            <w:lang w:val="es-ES" w:eastAsia="zh-CN"/>
            <w:rPrChange w:id="317" w:author="phuong vu" w:date="2018-11-30T22:36:00Z">
              <w:rPr>
                <w:rFonts w:ascii="Times New Roman" w:eastAsia="Times New Roman" w:hAnsi="Times New Roman" w:cs="Times New Roman"/>
                <w:b/>
                <w:bCs/>
                <w:sz w:val="32"/>
                <w:szCs w:val="32"/>
                <w:lang w:val="es-ES" w:eastAsia="zh-CN"/>
              </w:rPr>
            </w:rPrChange>
          </w:rPr>
          <w:t>Đề tài</w:t>
        </w:r>
      </w:ins>
    </w:p>
    <w:p w14:paraId="31B9E00E" w14:textId="77777777" w:rsidR="000245EB" w:rsidRPr="00920004" w:rsidRDefault="000245EB" w:rsidP="00BD0851">
      <w:pPr>
        <w:spacing w:before="240" w:after="0" w:line="0" w:lineRule="atLeast"/>
        <w:jc w:val="center"/>
        <w:rPr>
          <w:ins w:id="318" w:author="Tran Huan" w:date="2018-11-25T16:07:00Z"/>
          <w:rFonts w:eastAsia="Times New Roman"/>
          <w:b/>
          <w:bCs/>
          <w:sz w:val="32"/>
          <w:szCs w:val="32"/>
          <w:lang w:val="es-ES" w:eastAsia="zh-CN"/>
          <w:rPrChange w:id="319" w:author="phuong vu" w:date="2018-11-30T22:36:00Z">
            <w:rPr>
              <w:ins w:id="320" w:author="Tran Huan" w:date="2018-11-25T16:07:00Z"/>
              <w:rFonts w:ascii="Times New Roman" w:eastAsia="Times New Roman" w:hAnsi="Times New Roman" w:cs="Times New Roman"/>
              <w:b/>
              <w:bCs/>
              <w:sz w:val="32"/>
              <w:szCs w:val="32"/>
              <w:lang w:val="es-ES" w:eastAsia="zh-CN"/>
            </w:rPr>
          </w:rPrChange>
        </w:rPr>
        <w:pPrChange w:id="321" w:author="phuong vu" w:date="2018-11-30T14:16:00Z">
          <w:pPr>
            <w:spacing w:after="0" w:line="240" w:lineRule="atLeast"/>
            <w:jc w:val="center"/>
          </w:pPr>
        </w:pPrChange>
      </w:pPr>
    </w:p>
    <w:p w14:paraId="7E9D6857" w14:textId="77777777" w:rsidR="00F46911" w:rsidRPr="007033C7" w:rsidRDefault="00F46911" w:rsidP="00F46911">
      <w:pPr>
        <w:spacing w:before="240" w:after="0" w:line="0" w:lineRule="atLeast"/>
        <w:jc w:val="center"/>
        <w:rPr>
          <w:ins w:id="322" w:author="phuong vu" w:date="2018-11-30T22:39:00Z"/>
          <w:rFonts w:eastAsia="Times New Roman"/>
          <w:b/>
          <w:bCs/>
          <w:sz w:val="40"/>
          <w:szCs w:val="40"/>
          <w:lang w:val="es-ES" w:eastAsia="zh-CN"/>
        </w:rPr>
      </w:pPr>
      <w:ins w:id="323" w:author="phuong vu" w:date="2018-11-30T22:39:00Z">
        <w:r w:rsidRPr="007033C7">
          <w:rPr>
            <w:rFonts w:eastAsia="Times New Roman"/>
            <w:b/>
            <w:bCs/>
            <w:sz w:val="40"/>
            <w:szCs w:val="40"/>
            <w:lang w:val="es-ES" w:eastAsia="zh-CN"/>
          </w:rPr>
          <w:t>HỆ THỐNG QUẢN LÝ CỬA HÀNG GIẶT ỦI</w:t>
        </w:r>
        <w:r>
          <w:rPr>
            <w:rFonts w:eastAsia="Times New Roman"/>
            <w:b/>
            <w:bCs/>
            <w:sz w:val="40"/>
            <w:szCs w:val="40"/>
            <w:lang w:val="es-ES" w:eastAsia="zh-CN"/>
          </w:rPr>
          <w:t xml:space="preserve"> PHÂN HỆ WEBSITE QUẢN LÍ</w:t>
        </w:r>
      </w:ins>
    </w:p>
    <w:p w14:paraId="42D5406B" w14:textId="0FF6801C" w:rsidR="000245EB" w:rsidRPr="00920004" w:rsidDel="00F46911" w:rsidRDefault="000245EB" w:rsidP="00BD0851">
      <w:pPr>
        <w:spacing w:before="240" w:after="0" w:line="0" w:lineRule="atLeast"/>
        <w:jc w:val="center"/>
        <w:rPr>
          <w:ins w:id="324" w:author="Tran Huan" w:date="2018-11-25T16:07:00Z"/>
          <w:del w:id="325" w:author="phuong vu" w:date="2018-11-30T22:39:00Z"/>
          <w:rFonts w:eastAsia="Times New Roman"/>
          <w:b/>
          <w:bCs/>
          <w:sz w:val="40"/>
          <w:szCs w:val="40"/>
          <w:lang w:val="es-ES" w:eastAsia="zh-CN"/>
          <w:rPrChange w:id="326" w:author="phuong vu" w:date="2018-11-30T22:36:00Z">
            <w:rPr>
              <w:ins w:id="327" w:author="Tran Huan" w:date="2018-11-25T16:07:00Z"/>
              <w:del w:id="328" w:author="phuong vu" w:date="2018-11-30T22:39:00Z"/>
              <w:rFonts w:ascii="Times New Roman" w:eastAsia="Times New Roman" w:hAnsi="Times New Roman" w:cs="Times New Roman"/>
              <w:b/>
              <w:bCs/>
              <w:sz w:val="40"/>
              <w:szCs w:val="40"/>
              <w:lang w:val="es-ES" w:eastAsia="zh-CN"/>
            </w:rPr>
          </w:rPrChange>
        </w:rPr>
        <w:pPrChange w:id="329" w:author="phuong vu" w:date="2018-11-30T14:16:00Z">
          <w:pPr>
            <w:spacing w:after="0" w:line="240" w:lineRule="atLeast"/>
            <w:jc w:val="center"/>
          </w:pPr>
        </w:pPrChange>
      </w:pPr>
      <w:ins w:id="330" w:author="Tran Huan" w:date="2018-11-25T16:07:00Z">
        <w:del w:id="331" w:author="phuong vu" w:date="2018-11-30T22:39:00Z">
          <w:r w:rsidRPr="00920004" w:rsidDel="00F46911">
            <w:rPr>
              <w:rFonts w:eastAsia="Times New Roman"/>
              <w:b/>
              <w:bCs/>
              <w:sz w:val="40"/>
              <w:szCs w:val="40"/>
              <w:lang w:val="es-ES" w:eastAsia="zh-CN"/>
              <w:rPrChange w:id="332" w:author="phuong vu" w:date="2018-11-30T22:36:00Z">
                <w:rPr>
                  <w:rFonts w:ascii="Times New Roman" w:eastAsia="Times New Roman" w:hAnsi="Times New Roman" w:cs="Times New Roman"/>
                  <w:b/>
                  <w:bCs/>
                  <w:sz w:val="40"/>
                  <w:szCs w:val="40"/>
                  <w:lang w:val="es-ES" w:eastAsia="zh-CN"/>
                </w:rPr>
              </w:rPrChange>
            </w:rPr>
            <w:delText>HỆ THỐNG QUẢN LÝ CỬA HÀNG GIẶT ỦI</w:delText>
          </w:r>
        </w:del>
      </w:ins>
    </w:p>
    <w:p w14:paraId="0A151FB7" w14:textId="77777777" w:rsidR="000245EB" w:rsidRPr="00920004" w:rsidRDefault="000245EB" w:rsidP="00BD0851">
      <w:pPr>
        <w:spacing w:before="240" w:after="0" w:line="0" w:lineRule="atLeast"/>
        <w:jc w:val="center"/>
        <w:rPr>
          <w:ins w:id="333" w:author="Tran Huan" w:date="2018-11-25T16:07:00Z"/>
          <w:rFonts w:eastAsia="Times New Roman"/>
          <w:sz w:val="24"/>
          <w:szCs w:val="24"/>
          <w:lang w:val="es-ES" w:eastAsia="zh-CN"/>
          <w:rPrChange w:id="334" w:author="phuong vu" w:date="2018-11-30T22:36:00Z">
            <w:rPr>
              <w:ins w:id="335" w:author="Tran Huan" w:date="2018-11-25T16:07:00Z"/>
              <w:rFonts w:ascii="Times New Roman" w:eastAsia="Times New Roman" w:hAnsi="Times New Roman" w:cs="Times New Roman"/>
              <w:sz w:val="24"/>
              <w:szCs w:val="24"/>
              <w:lang w:val="es-ES" w:eastAsia="zh-CN"/>
            </w:rPr>
          </w:rPrChange>
        </w:rPr>
        <w:pPrChange w:id="336" w:author="phuong vu" w:date="2018-11-30T14:16:00Z">
          <w:pPr>
            <w:spacing w:after="0" w:line="240" w:lineRule="atLeast"/>
            <w:jc w:val="center"/>
          </w:pPr>
        </w:pPrChange>
      </w:pPr>
    </w:p>
    <w:p w14:paraId="676E76F6" w14:textId="77777777" w:rsidR="000245EB" w:rsidRPr="00920004" w:rsidRDefault="000245EB" w:rsidP="00BD0851">
      <w:pPr>
        <w:spacing w:before="240" w:after="0" w:line="0" w:lineRule="atLeast"/>
        <w:jc w:val="left"/>
        <w:rPr>
          <w:ins w:id="337" w:author="Tran Huan" w:date="2018-11-25T16:07:00Z"/>
          <w:rFonts w:eastAsia="Times New Roman"/>
          <w:sz w:val="24"/>
          <w:szCs w:val="24"/>
          <w:lang w:val="es-ES" w:eastAsia="zh-CN"/>
          <w:rPrChange w:id="338" w:author="phuong vu" w:date="2018-11-30T22:36:00Z">
            <w:rPr>
              <w:ins w:id="339" w:author="Tran Huan" w:date="2018-11-25T16:07:00Z"/>
              <w:rFonts w:ascii="Times New Roman" w:eastAsia="Times New Roman" w:hAnsi="Times New Roman" w:cs="Times New Roman"/>
              <w:sz w:val="24"/>
              <w:szCs w:val="24"/>
              <w:lang w:val="es-ES" w:eastAsia="zh-CN"/>
            </w:rPr>
          </w:rPrChange>
        </w:rPr>
        <w:pPrChange w:id="340" w:author="phuong vu" w:date="2018-11-30T14:16:00Z">
          <w:pPr>
            <w:spacing w:after="0" w:line="240" w:lineRule="atLeast"/>
            <w:jc w:val="left"/>
          </w:pPr>
        </w:pPrChange>
      </w:pPr>
    </w:p>
    <w:tbl>
      <w:tblPr>
        <w:tblStyle w:val="TableGrid1"/>
        <w:tblW w:w="99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341" w:author="phuong vu" w:date="2018-11-30T11:51:00Z">
          <w:tblPr>
            <w:tblStyle w:val="TableGrid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PrChange>
      </w:tblPr>
      <w:tblGrid>
        <w:gridCol w:w="5395"/>
        <w:gridCol w:w="4540"/>
        <w:tblGridChange w:id="342">
          <w:tblGrid>
            <w:gridCol w:w="5"/>
            <w:gridCol w:w="4381"/>
            <w:gridCol w:w="1"/>
            <w:gridCol w:w="4400"/>
          </w:tblGrid>
        </w:tblGridChange>
      </w:tblGrid>
      <w:tr w:rsidR="000245EB" w:rsidRPr="00920004" w14:paraId="36244B3D" w14:textId="77777777" w:rsidTr="00973884">
        <w:trPr>
          <w:trHeight w:val="264"/>
          <w:ins w:id="343" w:author="Tran Huan" w:date="2018-11-25T16:07:00Z"/>
        </w:trPr>
        <w:tc>
          <w:tcPr>
            <w:tcW w:w="5395" w:type="dxa"/>
            <w:vMerge w:val="restart"/>
            <w:tcPrChange w:id="344" w:author="phuong vu" w:date="2018-11-30T11:51:00Z">
              <w:tcPr>
                <w:tcW w:w="4387" w:type="dxa"/>
                <w:gridSpan w:val="3"/>
                <w:vMerge w:val="restart"/>
              </w:tcPr>
            </w:tcPrChange>
          </w:tcPr>
          <w:p w14:paraId="13D6A026" w14:textId="77777777" w:rsidR="000245EB" w:rsidRPr="00920004" w:rsidRDefault="000245EB" w:rsidP="00BD0851">
            <w:pPr>
              <w:spacing w:before="240" w:line="0" w:lineRule="atLeast"/>
              <w:jc w:val="left"/>
              <w:rPr>
                <w:ins w:id="345" w:author="Tran Huan" w:date="2018-11-25T16:07:00Z"/>
                <w:rFonts w:eastAsia="Times New Roman"/>
                <w:sz w:val="24"/>
                <w:szCs w:val="24"/>
                <w:lang w:val="es-ES" w:eastAsia="zh-CN"/>
                <w:rPrChange w:id="346" w:author="phuong vu" w:date="2018-11-30T22:36:00Z">
                  <w:rPr>
                    <w:ins w:id="347" w:author="Tran Huan" w:date="2018-11-25T16:07:00Z"/>
                    <w:rFonts w:ascii="Times New Roman" w:eastAsia="Times New Roman" w:hAnsi="Times New Roman" w:cs="Times New Roman"/>
                    <w:sz w:val="24"/>
                    <w:szCs w:val="24"/>
                    <w:lang w:val="es-ES" w:eastAsia="zh-CN"/>
                  </w:rPr>
                </w:rPrChange>
              </w:rPr>
              <w:pPrChange w:id="348" w:author="phuong vu" w:date="2018-11-30T14:16:00Z">
                <w:pPr>
                  <w:spacing w:line="240" w:lineRule="atLeast"/>
                  <w:jc w:val="left"/>
                </w:pPr>
              </w:pPrChange>
            </w:pPr>
            <w:ins w:id="349" w:author="Tran Huan" w:date="2018-11-25T16:07:00Z">
              <w:r w:rsidRPr="00920004">
                <w:rPr>
                  <w:rFonts w:eastAsia="Times New Roman"/>
                  <w:b/>
                  <w:bCs/>
                  <w:sz w:val="30"/>
                  <w:szCs w:val="30"/>
                  <w:lang w:val="es-ES" w:eastAsia="zh-CN"/>
                  <w:rPrChange w:id="350" w:author="phuong vu" w:date="2018-11-30T22:36:00Z">
                    <w:rPr>
                      <w:rFonts w:ascii="Times New Roman" w:eastAsia="Times New Roman" w:hAnsi="Times New Roman" w:cs="Times New Roman"/>
                      <w:b/>
                      <w:bCs/>
                      <w:sz w:val="30"/>
                      <w:szCs w:val="30"/>
                      <w:lang w:val="es-ES" w:eastAsia="zh-CN"/>
                    </w:rPr>
                  </w:rPrChange>
                </w:rPr>
                <w:t>Giáo viên hướng dẫn:</w:t>
              </w:r>
            </w:ins>
          </w:p>
          <w:p w14:paraId="2BCA910C" w14:textId="77777777" w:rsidR="000245EB" w:rsidRPr="00920004" w:rsidRDefault="000245EB" w:rsidP="00BD0851">
            <w:pPr>
              <w:spacing w:before="240" w:line="0" w:lineRule="atLeast"/>
              <w:jc w:val="left"/>
              <w:rPr>
                <w:ins w:id="351" w:author="Tran Huan" w:date="2018-11-25T16:07:00Z"/>
                <w:rFonts w:eastAsia="Times New Roman"/>
                <w:sz w:val="24"/>
                <w:szCs w:val="24"/>
                <w:lang w:val="es-ES" w:eastAsia="zh-CN"/>
                <w:rPrChange w:id="352" w:author="phuong vu" w:date="2018-11-30T22:36:00Z">
                  <w:rPr>
                    <w:ins w:id="353" w:author="Tran Huan" w:date="2018-11-25T16:07:00Z"/>
                    <w:rFonts w:ascii="Times New Roman" w:eastAsia="Times New Roman" w:hAnsi="Times New Roman" w:cs="Times New Roman"/>
                    <w:sz w:val="24"/>
                    <w:szCs w:val="24"/>
                    <w:lang w:val="es-ES" w:eastAsia="zh-CN"/>
                  </w:rPr>
                </w:rPrChange>
              </w:rPr>
              <w:pPrChange w:id="354" w:author="phuong vu" w:date="2018-11-30T14:16:00Z">
                <w:pPr>
                  <w:spacing w:line="240" w:lineRule="atLeast"/>
                  <w:jc w:val="left"/>
                </w:pPr>
              </w:pPrChange>
            </w:pPr>
            <w:ins w:id="355" w:author="Tran Huan" w:date="2018-11-25T16:07:00Z">
              <w:r w:rsidRPr="00920004">
                <w:rPr>
                  <w:rFonts w:eastAsia="Times New Roman"/>
                  <w:b/>
                  <w:bCs/>
                  <w:sz w:val="30"/>
                  <w:szCs w:val="30"/>
                  <w:lang w:val="es-ES" w:eastAsia="zh-CN"/>
                  <w:rPrChange w:id="356" w:author="phuong vu" w:date="2018-11-30T22:36:00Z">
                    <w:rPr>
                      <w:rFonts w:ascii="Times New Roman" w:eastAsia="Times New Roman" w:hAnsi="Times New Roman" w:cs="Times New Roman"/>
                      <w:b/>
                      <w:bCs/>
                      <w:sz w:val="30"/>
                      <w:szCs w:val="30"/>
                      <w:lang w:val="es-ES" w:eastAsia="zh-CN"/>
                    </w:rPr>
                  </w:rPrChange>
                </w:rPr>
                <w:t xml:space="preserve">TS. Phạm Thị Ngọc Diễm                        </w:t>
              </w:r>
            </w:ins>
          </w:p>
        </w:tc>
        <w:tc>
          <w:tcPr>
            <w:tcW w:w="4540" w:type="dxa"/>
            <w:tcPrChange w:id="357" w:author="phuong vu" w:date="2018-11-30T11:51:00Z">
              <w:tcPr>
                <w:tcW w:w="4400" w:type="dxa"/>
              </w:tcPr>
            </w:tcPrChange>
          </w:tcPr>
          <w:p w14:paraId="152B3887" w14:textId="5D9D9F1E" w:rsidR="000245EB" w:rsidRPr="00920004" w:rsidRDefault="00973884" w:rsidP="00BD0851">
            <w:pPr>
              <w:tabs>
                <w:tab w:val="left" w:pos="720"/>
              </w:tabs>
              <w:spacing w:before="240" w:line="0" w:lineRule="atLeast"/>
              <w:jc w:val="left"/>
              <w:rPr>
                <w:ins w:id="358" w:author="Tran Huan" w:date="2018-11-25T16:07:00Z"/>
                <w:rFonts w:eastAsia="Times New Roman"/>
                <w:b/>
                <w:bCs/>
                <w:szCs w:val="30"/>
                <w:lang w:val="es-ES" w:eastAsia="zh-CN"/>
                <w:rPrChange w:id="359" w:author="phuong vu" w:date="2018-11-30T22:36:00Z">
                  <w:rPr>
                    <w:ins w:id="360" w:author="Tran Huan" w:date="2018-11-25T16:07:00Z"/>
                    <w:rFonts w:ascii="Times New Roman" w:eastAsia="Times New Roman" w:hAnsi="Times New Roman" w:cs="Times New Roman"/>
                    <w:b/>
                    <w:bCs/>
                    <w:szCs w:val="30"/>
                    <w:lang w:val="es-ES" w:eastAsia="zh-CN"/>
                  </w:rPr>
                </w:rPrChange>
              </w:rPr>
              <w:pPrChange w:id="361" w:author="phuong vu" w:date="2018-11-30T14:16:00Z">
                <w:pPr>
                  <w:tabs>
                    <w:tab w:val="left" w:pos="720"/>
                  </w:tabs>
                  <w:spacing w:line="240" w:lineRule="atLeast"/>
                  <w:jc w:val="left"/>
                </w:pPr>
              </w:pPrChange>
            </w:pPr>
            <w:ins w:id="362" w:author="phuong vu" w:date="2018-11-30T11:48:00Z">
              <w:r w:rsidRPr="00920004">
                <w:rPr>
                  <w:rFonts w:eastAsia="Times New Roman"/>
                  <w:b/>
                  <w:bCs/>
                  <w:szCs w:val="30"/>
                  <w:lang w:val="es-ES" w:eastAsia="zh-CN"/>
                  <w:rPrChange w:id="363" w:author="phuong vu" w:date="2018-11-30T22:36:00Z">
                    <w:rPr>
                      <w:rFonts w:eastAsia="Times New Roman"/>
                      <w:b/>
                      <w:bCs/>
                      <w:szCs w:val="30"/>
                      <w:lang w:val="es-ES" w:eastAsia="zh-CN"/>
                    </w:rPr>
                  </w:rPrChange>
                </w:rPr>
                <w:t>S</w:t>
              </w:r>
            </w:ins>
            <w:ins w:id="364" w:author="Tran Huan" w:date="2018-11-25T16:07:00Z">
              <w:del w:id="365" w:author="phuong vu" w:date="2018-11-30T11:48:00Z">
                <w:r w:rsidR="000245EB" w:rsidRPr="00920004" w:rsidDel="00973884">
                  <w:rPr>
                    <w:rFonts w:eastAsia="Times New Roman"/>
                    <w:b/>
                    <w:bCs/>
                    <w:szCs w:val="30"/>
                    <w:lang w:val="es-ES" w:eastAsia="zh-CN"/>
                    <w:rPrChange w:id="366" w:author="phuong vu" w:date="2018-11-30T22:36:00Z">
                      <w:rPr>
                        <w:rFonts w:ascii="Times New Roman" w:eastAsia="Times New Roman" w:hAnsi="Times New Roman" w:cs="Times New Roman"/>
                        <w:b/>
                        <w:bCs/>
                        <w:szCs w:val="30"/>
                        <w:lang w:val="es-ES" w:eastAsia="zh-CN"/>
                      </w:rPr>
                    </w:rPrChange>
                  </w:rPr>
                  <w:delText>Nhóm s</w:delText>
                </w:r>
              </w:del>
              <w:r w:rsidR="000245EB" w:rsidRPr="00920004">
                <w:rPr>
                  <w:rFonts w:eastAsia="Times New Roman"/>
                  <w:b/>
                  <w:bCs/>
                  <w:szCs w:val="30"/>
                  <w:lang w:val="es-ES" w:eastAsia="zh-CN"/>
                  <w:rPrChange w:id="367" w:author="phuong vu" w:date="2018-11-30T22:36:00Z">
                    <w:rPr>
                      <w:rFonts w:ascii="Times New Roman" w:eastAsia="Times New Roman" w:hAnsi="Times New Roman" w:cs="Times New Roman"/>
                      <w:b/>
                      <w:bCs/>
                      <w:szCs w:val="30"/>
                      <w:lang w:val="es-ES" w:eastAsia="zh-CN"/>
                    </w:rPr>
                  </w:rPrChange>
                </w:rPr>
                <w:t>inh viên thực hiện:</w:t>
              </w:r>
            </w:ins>
          </w:p>
        </w:tc>
      </w:tr>
      <w:tr w:rsidR="00973884" w:rsidRPr="00920004" w14:paraId="676140F8" w14:textId="77777777" w:rsidTr="00973884">
        <w:trPr>
          <w:trHeight w:val="264"/>
          <w:ins w:id="368" w:author="Tran Huan" w:date="2018-11-25T16:07:00Z"/>
        </w:trPr>
        <w:tc>
          <w:tcPr>
            <w:tcW w:w="5395" w:type="dxa"/>
            <w:vMerge/>
            <w:tcPrChange w:id="369" w:author="phuong vu" w:date="2018-11-30T11:51:00Z">
              <w:tcPr>
                <w:tcW w:w="4387" w:type="dxa"/>
                <w:gridSpan w:val="3"/>
                <w:vMerge/>
              </w:tcPr>
            </w:tcPrChange>
          </w:tcPr>
          <w:p w14:paraId="296745D8" w14:textId="77777777" w:rsidR="00973884" w:rsidRPr="00920004" w:rsidRDefault="00973884" w:rsidP="00BD0851">
            <w:pPr>
              <w:spacing w:before="240" w:line="0" w:lineRule="atLeast"/>
              <w:jc w:val="left"/>
              <w:rPr>
                <w:ins w:id="370" w:author="Tran Huan" w:date="2018-11-25T16:07:00Z"/>
                <w:rFonts w:eastAsia="Times New Roman"/>
                <w:sz w:val="24"/>
                <w:szCs w:val="24"/>
                <w:lang w:val="es-ES" w:eastAsia="zh-CN"/>
                <w:rPrChange w:id="371" w:author="phuong vu" w:date="2018-11-30T22:36:00Z">
                  <w:rPr>
                    <w:ins w:id="372" w:author="Tran Huan" w:date="2018-11-25T16:07:00Z"/>
                    <w:rFonts w:ascii="Times New Roman" w:eastAsia="Times New Roman" w:hAnsi="Times New Roman" w:cs="Times New Roman"/>
                    <w:sz w:val="24"/>
                    <w:szCs w:val="24"/>
                    <w:lang w:val="es-ES" w:eastAsia="zh-CN"/>
                  </w:rPr>
                </w:rPrChange>
              </w:rPr>
              <w:pPrChange w:id="373" w:author="phuong vu" w:date="2018-11-30T14:16:00Z">
                <w:pPr>
                  <w:spacing w:line="240" w:lineRule="atLeast"/>
                  <w:jc w:val="left"/>
                </w:pPr>
              </w:pPrChange>
            </w:pPr>
          </w:p>
        </w:tc>
        <w:tc>
          <w:tcPr>
            <w:tcW w:w="4540" w:type="dxa"/>
            <w:tcPrChange w:id="374" w:author="phuong vu" w:date="2018-11-30T11:51:00Z">
              <w:tcPr>
                <w:tcW w:w="4400" w:type="dxa"/>
              </w:tcPr>
            </w:tcPrChange>
          </w:tcPr>
          <w:p w14:paraId="79EF2B68" w14:textId="55E10499" w:rsidR="00973884" w:rsidRPr="00920004" w:rsidRDefault="00973884" w:rsidP="00BD0851">
            <w:pPr>
              <w:spacing w:before="240" w:line="0" w:lineRule="atLeast"/>
              <w:jc w:val="left"/>
              <w:rPr>
                <w:ins w:id="375" w:author="Tran Huan" w:date="2018-11-25T16:07:00Z"/>
                <w:rFonts w:eastAsia="Times New Roman"/>
                <w:szCs w:val="24"/>
                <w:lang w:val="es-ES" w:eastAsia="zh-CN"/>
                <w:rPrChange w:id="376" w:author="phuong vu" w:date="2018-11-30T22:36:00Z">
                  <w:rPr>
                    <w:ins w:id="377" w:author="Tran Huan" w:date="2018-11-25T16:07:00Z"/>
                    <w:rFonts w:ascii="Times New Roman" w:eastAsia="Times New Roman" w:hAnsi="Times New Roman" w:cs="Times New Roman"/>
                    <w:szCs w:val="24"/>
                    <w:lang w:val="es-ES" w:eastAsia="zh-CN"/>
                  </w:rPr>
                </w:rPrChange>
              </w:rPr>
              <w:pPrChange w:id="378" w:author="phuong vu" w:date="2018-11-30T14:16:00Z">
                <w:pPr>
                  <w:spacing w:line="240" w:lineRule="atLeast"/>
                  <w:jc w:val="left"/>
                </w:pPr>
              </w:pPrChange>
            </w:pPr>
            <w:ins w:id="379" w:author="phuong vu" w:date="2018-11-30T11:49:00Z">
              <w:r w:rsidRPr="00920004">
                <w:rPr>
                  <w:rFonts w:eastAsia="Times New Roman"/>
                  <w:b/>
                  <w:bCs/>
                  <w:szCs w:val="30"/>
                  <w:lang w:val="es-ES" w:eastAsia="zh-CN"/>
                  <w:rPrChange w:id="380" w:author="phuong vu" w:date="2018-11-30T22:36:00Z">
                    <w:rPr>
                      <w:rFonts w:eastAsia="Times New Roman"/>
                      <w:b/>
                      <w:bCs/>
                      <w:szCs w:val="30"/>
                      <w:lang w:val="es-ES" w:eastAsia="zh-CN"/>
                    </w:rPr>
                  </w:rPrChange>
                </w:rPr>
                <w:t>Họ tên: Vũ Phương</w:t>
              </w:r>
            </w:ins>
            <w:ins w:id="381" w:author="Tran Huan" w:date="2018-11-25T16:07:00Z">
              <w:del w:id="382" w:author="phuong vu" w:date="2018-11-30T11:49:00Z">
                <w:r w:rsidRPr="00920004" w:rsidDel="00973884">
                  <w:rPr>
                    <w:rFonts w:eastAsia="Times New Roman"/>
                    <w:b/>
                    <w:bCs/>
                    <w:szCs w:val="30"/>
                    <w:lang w:val="es-ES" w:eastAsia="zh-CN"/>
                    <w:rPrChange w:id="383" w:author="phuong vu" w:date="2018-11-30T22:36:00Z">
                      <w:rPr>
                        <w:rFonts w:ascii="Times New Roman" w:eastAsia="Times New Roman" w:hAnsi="Times New Roman" w:cs="Times New Roman"/>
                        <w:b/>
                        <w:bCs/>
                        <w:szCs w:val="30"/>
                        <w:lang w:val="es-ES" w:eastAsia="zh-CN"/>
                      </w:rPr>
                    </w:rPrChange>
                  </w:rPr>
                  <w:delText>Họ tên: Trần Hoàng Huân</w:delText>
                </w:r>
              </w:del>
            </w:ins>
          </w:p>
        </w:tc>
      </w:tr>
      <w:tr w:rsidR="00973884" w:rsidRPr="00920004" w14:paraId="4624AEDB" w14:textId="77777777" w:rsidTr="00973884">
        <w:trPr>
          <w:trHeight w:val="276"/>
          <w:ins w:id="384" w:author="Tran Huan" w:date="2018-11-25T16:07:00Z"/>
        </w:trPr>
        <w:tc>
          <w:tcPr>
            <w:tcW w:w="5395" w:type="dxa"/>
            <w:vMerge/>
            <w:tcPrChange w:id="385" w:author="phuong vu" w:date="2018-11-30T11:51:00Z">
              <w:tcPr>
                <w:tcW w:w="4387" w:type="dxa"/>
                <w:gridSpan w:val="3"/>
                <w:vMerge/>
              </w:tcPr>
            </w:tcPrChange>
          </w:tcPr>
          <w:p w14:paraId="1906649B" w14:textId="77777777" w:rsidR="00973884" w:rsidRPr="00920004" w:rsidRDefault="00973884" w:rsidP="00BD0851">
            <w:pPr>
              <w:spacing w:before="240" w:line="0" w:lineRule="atLeast"/>
              <w:jc w:val="left"/>
              <w:rPr>
                <w:ins w:id="386" w:author="Tran Huan" w:date="2018-11-25T16:07:00Z"/>
                <w:rFonts w:eastAsia="Times New Roman"/>
                <w:sz w:val="24"/>
                <w:szCs w:val="24"/>
                <w:lang w:val="es-ES" w:eastAsia="zh-CN"/>
                <w:rPrChange w:id="387" w:author="phuong vu" w:date="2018-11-30T22:36:00Z">
                  <w:rPr>
                    <w:ins w:id="388" w:author="Tran Huan" w:date="2018-11-25T16:07:00Z"/>
                    <w:rFonts w:ascii="Times New Roman" w:eastAsia="Times New Roman" w:hAnsi="Times New Roman" w:cs="Times New Roman"/>
                    <w:sz w:val="24"/>
                    <w:szCs w:val="24"/>
                    <w:lang w:val="es-ES" w:eastAsia="zh-CN"/>
                  </w:rPr>
                </w:rPrChange>
              </w:rPr>
              <w:pPrChange w:id="389" w:author="phuong vu" w:date="2018-11-30T14:16:00Z">
                <w:pPr>
                  <w:spacing w:line="240" w:lineRule="atLeast"/>
                  <w:jc w:val="left"/>
                </w:pPr>
              </w:pPrChange>
            </w:pPr>
          </w:p>
        </w:tc>
        <w:tc>
          <w:tcPr>
            <w:tcW w:w="4540" w:type="dxa"/>
            <w:tcPrChange w:id="390" w:author="phuong vu" w:date="2018-11-30T11:51:00Z">
              <w:tcPr>
                <w:tcW w:w="4400" w:type="dxa"/>
              </w:tcPr>
            </w:tcPrChange>
          </w:tcPr>
          <w:p w14:paraId="254E411D" w14:textId="26CBD01A" w:rsidR="00973884" w:rsidRPr="00920004" w:rsidRDefault="00973884" w:rsidP="00BD0851">
            <w:pPr>
              <w:spacing w:before="240" w:line="0" w:lineRule="atLeast"/>
              <w:jc w:val="left"/>
              <w:rPr>
                <w:ins w:id="391" w:author="Tran Huan" w:date="2018-11-25T16:07:00Z"/>
                <w:rFonts w:eastAsia="Times New Roman"/>
                <w:b/>
                <w:bCs/>
                <w:szCs w:val="30"/>
                <w:lang w:val="es-ES" w:eastAsia="zh-CN"/>
                <w:rPrChange w:id="392" w:author="phuong vu" w:date="2018-11-30T22:36:00Z">
                  <w:rPr>
                    <w:ins w:id="393" w:author="Tran Huan" w:date="2018-11-25T16:07:00Z"/>
                    <w:rFonts w:ascii="Times New Roman" w:eastAsia="Times New Roman" w:hAnsi="Times New Roman" w:cs="Times New Roman"/>
                    <w:b/>
                    <w:bCs/>
                    <w:szCs w:val="30"/>
                    <w:lang w:val="es-ES" w:eastAsia="zh-CN"/>
                  </w:rPr>
                </w:rPrChange>
              </w:rPr>
              <w:pPrChange w:id="394" w:author="phuong vu" w:date="2018-11-30T14:16:00Z">
                <w:pPr>
                  <w:spacing w:line="240" w:lineRule="atLeast"/>
                  <w:jc w:val="left"/>
                </w:pPr>
              </w:pPrChange>
            </w:pPr>
            <w:ins w:id="395" w:author="phuong vu" w:date="2018-11-30T11:49:00Z">
              <w:r w:rsidRPr="00920004">
                <w:rPr>
                  <w:rFonts w:eastAsia="Times New Roman"/>
                  <w:b/>
                  <w:bCs/>
                  <w:szCs w:val="30"/>
                  <w:lang w:val="es-ES" w:eastAsia="zh-CN"/>
                  <w:rPrChange w:id="396" w:author="phuong vu" w:date="2018-11-30T22:36:00Z">
                    <w:rPr>
                      <w:rFonts w:eastAsia="Times New Roman"/>
                      <w:b/>
                      <w:bCs/>
                      <w:szCs w:val="30"/>
                      <w:lang w:val="es-ES" w:eastAsia="zh-CN"/>
                    </w:rPr>
                  </w:rPrChange>
                </w:rPr>
                <w:t>Mã số: B1401081</w:t>
              </w:r>
            </w:ins>
            <w:ins w:id="397" w:author="Tran Huan" w:date="2018-11-25T16:07:00Z">
              <w:del w:id="398" w:author="phuong vu" w:date="2018-11-30T11:49:00Z">
                <w:r w:rsidRPr="00920004" w:rsidDel="00973884">
                  <w:rPr>
                    <w:rFonts w:eastAsia="Times New Roman"/>
                    <w:b/>
                    <w:bCs/>
                    <w:szCs w:val="30"/>
                    <w:lang w:val="es-ES" w:eastAsia="zh-CN"/>
                    <w:rPrChange w:id="399" w:author="phuong vu" w:date="2018-11-30T22:36:00Z">
                      <w:rPr>
                        <w:rFonts w:ascii="Times New Roman" w:eastAsia="Times New Roman" w:hAnsi="Times New Roman" w:cs="Times New Roman"/>
                        <w:b/>
                        <w:bCs/>
                        <w:szCs w:val="30"/>
                        <w:lang w:val="es-ES" w:eastAsia="zh-CN"/>
                      </w:rPr>
                    </w:rPrChange>
                  </w:rPr>
                  <w:delText>Mã s</w:delText>
                </w:r>
              </w:del>
              <w:del w:id="400" w:author="phuong vu" w:date="2018-11-30T11:48:00Z">
                <w:r w:rsidRPr="00920004" w:rsidDel="00973884">
                  <w:rPr>
                    <w:rFonts w:eastAsia="Times New Roman"/>
                    <w:b/>
                    <w:bCs/>
                    <w:szCs w:val="30"/>
                    <w:lang w:val="es-ES" w:eastAsia="zh-CN"/>
                    <w:rPrChange w:id="401" w:author="phuong vu" w:date="2018-11-30T22:36:00Z">
                      <w:rPr>
                        <w:rFonts w:ascii="Times New Roman" w:eastAsia="Times New Roman" w:hAnsi="Times New Roman" w:cs="Times New Roman"/>
                        <w:b/>
                        <w:bCs/>
                        <w:szCs w:val="30"/>
                        <w:lang w:val="es-ES" w:eastAsia="zh-CN"/>
                      </w:rPr>
                    </w:rPrChange>
                  </w:rPr>
                  <w:delText>ố: B1401047</w:delText>
                </w:r>
              </w:del>
            </w:ins>
          </w:p>
        </w:tc>
      </w:tr>
      <w:tr w:rsidR="00973884" w:rsidRPr="00920004" w14:paraId="4BA85079" w14:textId="77777777" w:rsidTr="00973884">
        <w:trPr>
          <w:trHeight w:val="65"/>
          <w:ins w:id="402" w:author="Tran Huan" w:date="2018-11-25T16:07:00Z"/>
        </w:trPr>
        <w:tc>
          <w:tcPr>
            <w:tcW w:w="5395" w:type="dxa"/>
            <w:vMerge/>
            <w:tcPrChange w:id="403" w:author="phuong vu" w:date="2018-11-30T11:51:00Z">
              <w:tcPr>
                <w:tcW w:w="4387" w:type="dxa"/>
                <w:gridSpan w:val="3"/>
                <w:vMerge/>
              </w:tcPr>
            </w:tcPrChange>
          </w:tcPr>
          <w:p w14:paraId="0854DFAE" w14:textId="77777777" w:rsidR="00973884" w:rsidRPr="00920004" w:rsidRDefault="00973884" w:rsidP="00BD0851">
            <w:pPr>
              <w:spacing w:before="240" w:line="0" w:lineRule="atLeast"/>
              <w:jc w:val="left"/>
              <w:rPr>
                <w:ins w:id="404" w:author="Tran Huan" w:date="2018-11-25T16:07:00Z"/>
                <w:rFonts w:eastAsia="Times New Roman"/>
                <w:sz w:val="24"/>
                <w:szCs w:val="24"/>
                <w:lang w:val="es-ES" w:eastAsia="zh-CN"/>
                <w:rPrChange w:id="405" w:author="phuong vu" w:date="2018-11-30T22:36:00Z">
                  <w:rPr>
                    <w:ins w:id="406" w:author="Tran Huan" w:date="2018-11-25T16:07:00Z"/>
                    <w:rFonts w:ascii="Times New Roman" w:eastAsia="Times New Roman" w:hAnsi="Times New Roman" w:cs="Times New Roman"/>
                    <w:sz w:val="24"/>
                    <w:szCs w:val="24"/>
                    <w:lang w:val="es-ES" w:eastAsia="zh-CN"/>
                  </w:rPr>
                </w:rPrChange>
              </w:rPr>
              <w:pPrChange w:id="407" w:author="phuong vu" w:date="2018-11-30T14:16:00Z">
                <w:pPr>
                  <w:spacing w:line="240" w:lineRule="atLeast"/>
                  <w:jc w:val="left"/>
                </w:pPr>
              </w:pPrChange>
            </w:pPr>
          </w:p>
        </w:tc>
        <w:tc>
          <w:tcPr>
            <w:tcW w:w="4540" w:type="dxa"/>
            <w:tcPrChange w:id="408" w:author="phuong vu" w:date="2018-11-30T11:51:00Z">
              <w:tcPr>
                <w:tcW w:w="4400" w:type="dxa"/>
              </w:tcPr>
            </w:tcPrChange>
          </w:tcPr>
          <w:p w14:paraId="3B15BAB4" w14:textId="4DEAE198" w:rsidR="00973884" w:rsidRPr="00920004" w:rsidRDefault="00973884" w:rsidP="00BD0851">
            <w:pPr>
              <w:spacing w:before="240" w:line="0" w:lineRule="atLeast"/>
              <w:jc w:val="left"/>
              <w:rPr>
                <w:ins w:id="409" w:author="Tran Huan" w:date="2018-11-25T16:07:00Z"/>
                <w:rFonts w:eastAsia="Times New Roman"/>
                <w:szCs w:val="24"/>
                <w:lang w:val="es-ES" w:eastAsia="zh-CN"/>
                <w:rPrChange w:id="410" w:author="phuong vu" w:date="2018-11-30T22:36:00Z">
                  <w:rPr>
                    <w:ins w:id="411" w:author="Tran Huan" w:date="2018-11-25T16:07:00Z"/>
                    <w:rFonts w:ascii="Times New Roman" w:eastAsia="Times New Roman" w:hAnsi="Times New Roman" w:cs="Times New Roman"/>
                    <w:szCs w:val="24"/>
                    <w:lang w:val="es-ES" w:eastAsia="zh-CN"/>
                  </w:rPr>
                </w:rPrChange>
              </w:rPr>
              <w:pPrChange w:id="412" w:author="phuong vu" w:date="2018-11-30T14:16:00Z">
                <w:pPr>
                  <w:spacing w:line="240" w:lineRule="atLeast"/>
                  <w:jc w:val="left"/>
                </w:pPr>
              </w:pPrChange>
            </w:pPr>
            <w:ins w:id="413" w:author="phuong vu" w:date="2018-11-30T11:49:00Z">
              <w:r w:rsidRPr="00920004">
                <w:rPr>
                  <w:rFonts w:eastAsia="Times New Roman"/>
                  <w:b/>
                  <w:bCs/>
                  <w:szCs w:val="30"/>
                  <w:lang w:val="es-ES" w:eastAsia="zh-CN"/>
                  <w:rPrChange w:id="414" w:author="phuong vu" w:date="2018-11-30T22:36:00Z">
                    <w:rPr>
                      <w:rFonts w:eastAsia="Times New Roman"/>
                      <w:b/>
                      <w:bCs/>
                      <w:szCs w:val="30"/>
                      <w:lang w:val="es-ES" w:eastAsia="zh-CN"/>
                    </w:rPr>
                  </w:rPrChange>
                </w:rPr>
                <w:t>Khóa: 40</w:t>
              </w:r>
            </w:ins>
            <w:ins w:id="415" w:author="Tran Huan" w:date="2018-11-25T16:07:00Z">
              <w:del w:id="416" w:author="phuong vu" w:date="2018-11-30T11:49:00Z">
                <w:r w:rsidRPr="00920004" w:rsidDel="00973884">
                  <w:rPr>
                    <w:rFonts w:eastAsia="Times New Roman"/>
                    <w:b/>
                    <w:bCs/>
                    <w:szCs w:val="30"/>
                    <w:lang w:val="es-ES" w:eastAsia="zh-CN"/>
                    <w:rPrChange w:id="417" w:author="phuong vu" w:date="2018-11-30T22:36:00Z">
                      <w:rPr>
                        <w:rFonts w:ascii="Times New Roman" w:eastAsia="Times New Roman" w:hAnsi="Times New Roman" w:cs="Times New Roman"/>
                        <w:b/>
                        <w:bCs/>
                        <w:szCs w:val="30"/>
                        <w:lang w:val="es-ES" w:eastAsia="zh-CN"/>
                      </w:rPr>
                    </w:rPrChange>
                  </w:rPr>
                  <w:delText>Họ tên: Trần Hoàng Huân</w:delText>
                </w:r>
              </w:del>
            </w:ins>
          </w:p>
        </w:tc>
      </w:tr>
      <w:tr w:rsidR="00973884" w:rsidRPr="00920004" w14:paraId="019B8597" w14:textId="77777777" w:rsidTr="00973884">
        <w:tblPrEx>
          <w:tblPrExChange w:id="418" w:author="phuong vu" w:date="2018-11-30T11:51:00Z">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gridAfter w:val="1"/>
          <w:wAfter w:w="4540" w:type="dxa"/>
          <w:trHeight w:val="276"/>
          <w:ins w:id="419" w:author="Tran Huan" w:date="2018-11-25T16:07:00Z"/>
          <w:trPrChange w:id="420" w:author="phuong vu" w:date="2018-11-30T11:51:00Z">
            <w:trPr>
              <w:gridBefore w:val="1"/>
              <w:gridAfter w:val="1"/>
            </w:trPr>
          </w:trPrChange>
        </w:trPr>
        <w:tc>
          <w:tcPr>
            <w:tcW w:w="5395" w:type="dxa"/>
            <w:vMerge/>
            <w:tcPrChange w:id="421" w:author="phuong vu" w:date="2018-11-30T11:51:00Z">
              <w:tcPr>
                <w:tcW w:w="4387" w:type="dxa"/>
                <w:vMerge/>
              </w:tcPr>
            </w:tcPrChange>
          </w:tcPr>
          <w:p w14:paraId="13241DEF" w14:textId="77777777" w:rsidR="00973884" w:rsidRPr="00920004" w:rsidRDefault="00973884" w:rsidP="00BD0851">
            <w:pPr>
              <w:spacing w:before="240" w:line="0" w:lineRule="atLeast"/>
              <w:jc w:val="left"/>
              <w:rPr>
                <w:ins w:id="422" w:author="Tran Huan" w:date="2018-11-25T16:07:00Z"/>
                <w:rFonts w:eastAsia="Times New Roman"/>
                <w:sz w:val="24"/>
                <w:szCs w:val="24"/>
                <w:lang w:val="es-ES" w:eastAsia="zh-CN"/>
                <w:rPrChange w:id="423" w:author="phuong vu" w:date="2018-11-30T22:36:00Z">
                  <w:rPr>
                    <w:ins w:id="424" w:author="Tran Huan" w:date="2018-11-25T16:07:00Z"/>
                    <w:rFonts w:ascii="Times New Roman" w:eastAsia="Times New Roman" w:hAnsi="Times New Roman" w:cs="Times New Roman"/>
                    <w:sz w:val="24"/>
                    <w:szCs w:val="24"/>
                    <w:lang w:val="es-ES" w:eastAsia="zh-CN"/>
                  </w:rPr>
                </w:rPrChange>
              </w:rPr>
              <w:pPrChange w:id="425" w:author="phuong vu" w:date="2018-11-30T14:16:00Z">
                <w:pPr>
                  <w:spacing w:line="240" w:lineRule="atLeast"/>
                  <w:jc w:val="left"/>
                </w:pPr>
              </w:pPrChange>
            </w:pPr>
          </w:p>
        </w:tc>
      </w:tr>
      <w:tr w:rsidR="00973884" w:rsidRPr="00920004" w14:paraId="3DFE6594" w14:textId="77777777" w:rsidTr="00973884">
        <w:tblPrEx>
          <w:tblPrExChange w:id="426" w:author="phuong vu" w:date="2018-11-30T11:51:00Z">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gridAfter w:val="1"/>
          <w:wAfter w:w="4540" w:type="dxa"/>
          <w:trHeight w:val="276"/>
          <w:ins w:id="427" w:author="Tran Huan" w:date="2018-11-25T16:07:00Z"/>
          <w:trPrChange w:id="428" w:author="phuong vu" w:date="2018-11-30T11:51:00Z">
            <w:trPr>
              <w:gridBefore w:val="1"/>
              <w:gridAfter w:val="1"/>
            </w:trPr>
          </w:trPrChange>
        </w:trPr>
        <w:tc>
          <w:tcPr>
            <w:tcW w:w="5395" w:type="dxa"/>
            <w:vMerge/>
            <w:tcPrChange w:id="429" w:author="phuong vu" w:date="2018-11-30T11:51:00Z">
              <w:tcPr>
                <w:tcW w:w="4387" w:type="dxa"/>
                <w:vMerge/>
              </w:tcPr>
            </w:tcPrChange>
          </w:tcPr>
          <w:p w14:paraId="4660A7BB" w14:textId="77777777" w:rsidR="00973884" w:rsidRPr="00920004" w:rsidRDefault="00973884" w:rsidP="00BD0851">
            <w:pPr>
              <w:spacing w:before="240" w:line="0" w:lineRule="atLeast"/>
              <w:jc w:val="left"/>
              <w:rPr>
                <w:ins w:id="430" w:author="Tran Huan" w:date="2018-11-25T16:07:00Z"/>
                <w:rFonts w:eastAsia="Times New Roman"/>
                <w:sz w:val="24"/>
                <w:szCs w:val="24"/>
                <w:lang w:val="es-ES" w:eastAsia="zh-CN"/>
                <w:rPrChange w:id="431" w:author="phuong vu" w:date="2018-11-30T22:36:00Z">
                  <w:rPr>
                    <w:ins w:id="432" w:author="Tran Huan" w:date="2018-11-25T16:07:00Z"/>
                    <w:rFonts w:ascii="Times New Roman" w:eastAsia="Times New Roman" w:hAnsi="Times New Roman" w:cs="Times New Roman"/>
                    <w:sz w:val="24"/>
                    <w:szCs w:val="24"/>
                    <w:lang w:val="es-ES" w:eastAsia="zh-CN"/>
                  </w:rPr>
                </w:rPrChange>
              </w:rPr>
              <w:pPrChange w:id="433" w:author="phuong vu" w:date="2018-11-30T14:16:00Z">
                <w:pPr>
                  <w:spacing w:line="240" w:lineRule="atLeast"/>
                  <w:jc w:val="left"/>
                </w:pPr>
              </w:pPrChange>
            </w:pPr>
          </w:p>
        </w:tc>
      </w:tr>
    </w:tbl>
    <w:p w14:paraId="638BB0F6" w14:textId="77777777" w:rsidR="000245EB" w:rsidRPr="00920004" w:rsidRDefault="000245EB" w:rsidP="00BD0851">
      <w:pPr>
        <w:tabs>
          <w:tab w:val="left" w:pos="720"/>
        </w:tabs>
        <w:spacing w:before="240" w:after="0" w:line="0" w:lineRule="atLeast"/>
        <w:jc w:val="left"/>
        <w:rPr>
          <w:ins w:id="434" w:author="Tran Huan" w:date="2018-11-25T16:07:00Z"/>
          <w:rFonts w:eastAsia="Times New Roman"/>
          <w:b/>
          <w:bCs/>
          <w:sz w:val="30"/>
          <w:szCs w:val="30"/>
          <w:lang w:val="es-ES" w:eastAsia="zh-CN"/>
          <w:rPrChange w:id="435" w:author="phuong vu" w:date="2018-11-30T22:36:00Z">
            <w:rPr>
              <w:ins w:id="436" w:author="Tran Huan" w:date="2018-11-25T16:07:00Z"/>
              <w:rFonts w:ascii="Times New Roman" w:eastAsia="Times New Roman" w:hAnsi="Times New Roman" w:cs="Times New Roman"/>
              <w:b/>
              <w:bCs/>
              <w:sz w:val="30"/>
              <w:szCs w:val="30"/>
              <w:lang w:val="es-ES" w:eastAsia="zh-CN"/>
            </w:rPr>
          </w:rPrChange>
        </w:rPr>
        <w:pPrChange w:id="437" w:author="phuong vu" w:date="2018-11-30T14:16:00Z">
          <w:pPr>
            <w:tabs>
              <w:tab w:val="left" w:pos="720"/>
            </w:tabs>
            <w:spacing w:after="0" w:line="240" w:lineRule="atLeast"/>
            <w:jc w:val="left"/>
          </w:pPr>
        </w:pPrChange>
      </w:pPr>
      <w:ins w:id="438" w:author="Tran Huan" w:date="2018-11-25T16:07:00Z">
        <w:r w:rsidRPr="00920004">
          <w:rPr>
            <w:rFonts w:eastAsia="Times New Roman"/>
            <w:b/>
            <w:bCs/>
            <w:sz w:val="30"/>
            <w:szCs w:val="30"/>
            <w:lang w:val="es-ES" w:eastAsia="zh-CN"/>
            <w:rPrChange w:id="439" w:author="phuong vu" w:date="2018-11-30T22:36:00Z">
              <w:rPr>
                <w:rFonts w:ascii="Times New Roman" w:eastAsia="Times New Roman" w:hAnsi="Times New Roman" w:cs="Times New Roman"/>
                <w:b/>
                <w:bCs/>
                <w:sz w:val="30"/>
                <w:szCs w:val="30"/>
                <w:lang w:val="es-ES" w:eastAsia="zh-CN"/>
              </w:rPr>
            </w:rPrChange>
          </w:rPr>
          <w:tab/>
        </w:r>
      </w:ins>
    </w:p>
    <w:p w14:paraId="3B76DA8C" w14:textId="77777777" w:rsidR="00822195" w:rsidRDefault="000245EB" w:rsidP="00BD0851">
      <w:pPr>
        <w:spacing w:before="240" w:after="0" w:line="0" w:lineRule="atLeast"/>
        <w:jc w:val="center"/>
        <w:rPr>
          <w:ins w:id="440" w:author="phuong vu" w:date="2018-11-30T22:38:00Z"/>
          <w:rFonts w:eastAsia="Times New Roman"/>
          <w:b/>
          <w:bCs/>
          <w:sz w:val="30"/>
          <w:szCs w:val="30"/>
          <w:lang w:val="es-ES" w:eastAsia="zh-CN"/>
        </w:rPr>
      </w:pPr>
      <w:ins w:id="441" w:author="Tran Huan" w:date="2018-11-25T16:07:00Z">
        <w:r w:rsidRPr="00920004">
          <w:rPr>
            <w:rFonts w:eastAsia="Times New Roman"/>
            <w:b/>
            <w:bCs/>
            <w:sz w:val="30"/>
            <w:szCs w:val="30"/>
            <w:lang w:val="es-ES" w:eastAsia="zh-CN"/>
            <w:rPrChange w:id="442" w:author="phuong vu" w:date="2018-11-30T22:36:00Z">
              <w:rPr>
                <w:rFonts w:ascii="Times New Roman" w:eastAsia="Times New Roman" w:hAnsi="Times New Roman" w:cs="Times New Roman"/>
                <w:b/>
                <w:bCs/>
                <w:sz w:val="30"/>
                <w:szCs w:val="30"/>
                <w:lang w:val="es-ES" w:eastAsia="zh-CN"/>
              </w:rPr>
            </w:rPrChange>
          </w:rPr>
          <w:t xml:space="preserve">        </w:t>
        </w:r>
      </w:ins>
    </w:p>
    <w:p w14:paraId="0E02372C" w14:textId="77777777" w:rsidR="00822195" w:rsidRDefault="00822195" w:rsidP="00BD0851">
      <w:pPr>
        <w:spacing w:before="240" w:after="0" w:line="0" w:lineRule="atLeast"/>
        <w:jc w:val="center"/>
        <w:rPr>
          <w:ins w:id="443" w:author="phuong vu" w:date="2018-11-30T22:38:00Z"/>
          <w:rFonts w:eastAsia="Times New Roman"/>
          <w:b/>
          <w:bCs/>
          <w:sz w:val="30"/>
          <w:szCs w:val="30"/>
          <w:lang w:val="es-ES" w:eastAsia="zh-CN"/>
        </w:rPr>
      </w:pPr>
    </w:p>
    <w:p w14:paraId="0110B12D" w14:textId="0A35CE6D" w:rsidR="000245EB" w:rsidRPr="00F46911" w:rsidRDefault="000245EB" w:rsidP="00F46911">
      <w:pPr>
        <w:spacing w:before="240" w:after="0" w:line="0" w:lineRule="atLeast"/>
        <w:jc w:val="center"/>
        <w:rPr>
          <w:ins w:id="444" w:author="Tran Huan" w:date="2018-11-25T16:07:00Z"/>
          <w:rFonts w:eastAsia="Times New Roman"/>
          <w:b/>
          <w:bCs/>
          <w:sz w:val="30"/>
          <w:szCs w:val="30"/>
          <w:lang w:val="es-ES" w:eastAsia="zh-CN"/>
          <w:rPrChange w:id="445" w:author="phuong vu" w:date="2018-11-30T22:39:00Z">
            <w:rPr>
              <w:ins w:id="446" w:author="Tran Huan" w:date="2018-11-25T16:07:00Z"/>
              <w:rFonts w:ascii="Times New Roman" w:eastAsia="Times New Roman" w:hAnsi="Times New Roman" w:cs="Times New Roman"/>
              <w:sz w:val="24"/>
              <w:szCs w:val="24"/>
              <w:lang w:val="es-ES" w:eastAsia="zh-CN"/>
            </w:rPr>
          </w:rPrChange>
        </w:rPr>
        <w:pPrChange w:id="447" w:author="phuong vu" w:date="2018-11-30T22:39:00Z">
          <w:pPr>
            <w:spacing w:after="0" w:line="240" w:lineRule="atLeast"/>
            <w:jc w:val="center"/>
          </w:pPr>
        </w:pPrChange>
      </w:pPr>
      <w:ins w:id="448" w:author="Tran Huan" w:date="2018-11-25T16:07:00Z">
        <w:del w:id="449" w:author="phuong vu" w:date="2018-11-30T22:39:00Z">
          <w:r w:rsidRPr="00920004" w:rsidDel="00F46911">
            <w:rPr>
              <w:rFonts w:eastAsia="Times New Roman"/>
              <w:b/>
              <w:bCs/>
              <w:sz w:val="30"/>
              <w:szCs w:val="30"/>
              <w:lang w:val="es-ES" w:eastAsia="zh-CN"/>
              <w:rPrChange w:id="450" w:author="phuong vu" w:date="2018-11-30T22:36:00Z">
                <w:rPr>
                  <w:rFonts w:ascii="Times New Roman" w:eastAsia="Times New Roman" w:hAnsi="Times New Roman" w:cs="Times New Roman"/>
                  <w:b/>
                  <w:bCs/>
                  <w:sz w:val="30"/>
                  <w:szCs w:val="30"/>
                  <w:lang w:val="es-ES" w:eastAsia="zh-CN"/>
                </w:rPr>
              </w:rPrChange>
            </w:rPr>
            <w:delText xml:space="preserve">                   </w:delText>
          </w:r>
        </w:del>
        <w:r w:rsidRPr="00920004">
          <w:rPr>
            <w:rFonts w:eastAsia="Times New Roman"/>
            <w:b/>
            <w:bCs/>
            <w:sz w:val="30"/>
            <w:szCs w:val="30"/>
            <w:lang w:val="es-ES" w:eastAsia="zh-CN"/>
            <w:rPrChange w:id="451" w:author="phuong vu" w:date="2018-11-30T22:36:00Z">
              <w:rPr>
                <w:rFonts w:ascii="Times New Roman" w:eastAsia="Times New Roman" w:hAnsi="Times New Roman" w:cs="Times New Roman"/>
                <w:b/>
                <w:bCs/>
                <w:sz w:val="30"/>
                <w:szCs w:val="30"/>
                <w:lang w:val="es-ES" w:eastAsia="zh-CN"/>
              </w:rPr>
            </w:rPrChange>
          </w:rPr>
          <w:t xml:space="preserve">                                                                                                                    </w:t>
        </w:r>
        <w:r w:rsidRPr="00920004">
          <w:rPr>
            <w:rFonts w:eastAsia="Times New Roman"/>
            <w:sz w:val="32"/>
            <w:szCs w:val="32"/>
            <w:lang w:val="es-ES" w:eastAsia="zh-CN"/>
            <w:rPrChange w:id="452" w:author="phuong vu" w:date="2018-11-30T22:36:00Z">
              <w:rPr>
                <w:rFonts w:ascii="Times New Roman" w:eastAsia="Times New Roman" w:hAnsi="Times New Roman" w:cs="Times New Roman"/>
                <w:sz w:val="32"/>
                <w:szCs w:val="32"/>
                <w:lang w:val="es-ES" w:eastAsia="zh-CN"/>
              </w:rPr>
            </w:rPrChange>
          </w:rPr>
          <w:t>Cần Thơ, 12/2018</w:t>
        </w:r>
        <w:r w:rsidRPr="00920004">
          <w:rPr>
            <w:rFonts w:eastAsia="Calibri"/>
            <w:sz w:val="32"/>
            <w:szCs w:val="32"/>
            <w:lang w:val="es-ES"/>
            <w:rPrChange w:id="453" w:author="phuong vu" w:date="2018-11-30T22:36:00Z">
              <w:rPr>
                <w:rFonts w:ascii="Times New Roman" w:eastAsia="Calibri" w:hAnsi="Times New Roman" w:cs="Times New Roman"/>
                <w:sz w:val="32"/>
                <w:szCs w:val="32"/>
                <w:lang w:val="es-ES"/>
              </w:rPr>
            </w:rPrChange>
          </w:rPr>
          <w:br w:type="column"/>
        </w:r>
        <w:r w:rsidRPr="00920004">
          <w:rPr>
            <w:rFonts w:eastAsia="Calibri"/>
            <w:b/>
            <w:sz w:val="32"/>
            <w:szCs w:val="32"/>
            <w:lang w:val="es-ES"/>
            <w:rPrChange w:id="454" w:author="phuong vu" w:date="2018-11-30T22:36:00Z">
              <w:rPr>
                <w:rFonts w:ascii="Times New Roman" w:eastAsia="Calibri" w:hAnsi="Times New Roman" w:cs="Times New Roman"/>
                <w:b/>
                <w:sz w:val="32"/>
                <w:szCs w:val="32"/>
                <w:lang w:val="es-ES"/>
              </w:rPr>
            </w:rPrChange>
          </w:rPr>
          <w:lastRenderedPageBreak/>
          <w:t>NHẬN XÉT CỦA GIÁO VIÊN HƯỚNG DẪN</w:t>
        </w:r>
      </w:ins>
    </w:p>
    <w:p w14:paraId="7869BCB9" w14:textId="77777777" w:rsidR="000245EB" w:rsidRPr="00920004" w:rsidRDefault="000245EB" w:rsidP="00BD0851">
      <w:pPr>
        <w:spacing w:before="240" w:line="0" w:lineRule="atLeast"/>
        <w:jc w:val="left"/>
        <w:rPr>
          <w:ins w:id="455" w:author="Tran Huan" w:date="2018-11-25T16:07:00Z"/>
          <w:rFonts w:eastAsia="Calibri"/>
          <w:szCs w:val="22"/>
          <w:lang w:val="es-ES"/>
          <w:rPrChange w:id="456" w:author="phuong vu" w:date="2018-11-30T22:36:00Z">
            <w:rPr>
              <w:ins w:id="457" w:author="Tran Huan" w:date="2018-11-25T16:07:00Z"/>
              <w:rFonts w:ascii="Times New Roman" w:eastAsia="Calibri" w:hAnsi="Times New Roman" w:cs="Times New Roman"/>
              <w:szCs w:val="22"/>
              <w:lang w:val="es-ES"/>
            </w:rPr>
          </w:rPrChange>
        </w:rPr>
        <w:pPrChange w:id="458" w:author="phuong vu" w:date="2018-11-30T14:16:00Z">
          <w:pPr>
            <w:jc w:val="left"/>
          </w:pPr>
        </w:pPrChange>
      </w:pPr>
    </w:p>
    <w:p w14:paraId="0B79F9F3" w14:textId="3EA3289F" w:rsidR="000245EB" w:rsidRPr="00920004" w:rsidRDefault="000245EB" w:rsidP="00BD0851">
      <w:pPr>
        <w:spacing w:before="240" w:line="0" w:lineRule="atLeast"/>
        <w:jc w:val="center"/>
        <w:rPr>
          <w:ins w:id="459" w:author="Tran Huan" w:date="2018-11-25T16:07:00Z"/>
          <w:rFonts w:eastAsia="Calibri"/>
          <w:szCs w:val="22"/>
          <w:lang w:val="es-ES"/>
          <w:rPrChange w:id="460" w:author="phuong vu" w:date="2018-11-30T22:36:00Z">
            <w:rPr>
              <w:ins w:id="461" w:author="Tran Huan" w:date="2018-11-25T16:07:00Z"/>
              <w:rFonts w:ascii="Times New Roman" w:eastAsia="Calibri" w:hAnsi="Times New Roman" w:cs="Times New Roman"/>
              <w:szCs w:val="22"/>
              <w:lang w:val="es-ES"/>
            </w:rPr>
          </w:rPrChange>
        </w:rPr>
        <w:pPrChange w:id="462" w:author="phuong vu" w:date="2018-11-30T14:16:00Z">
          <w:pPr>
            <w:jc w:val="center"/>
          </w:pPr>
        </w:pPrChange>
      </w:pPr>
      <w:ins w:id="463" w:author="Tran Huan" w:date="2018-11-25T16:07:00Z">
        <w:r w:rsidRPr="00920004">
          <w:rPr>
            <w:rFonts w:eastAsia="Calibri"/>
            <w:szCs w:val="22"/>
            <w:lang w:val="es-ES"/>
            <w:rPrChange w:id="464" w:author="phuong vu" w:date="2018-11-30T22:36:00Z">
              <w:rPr>
                <w:rFonts w:ascii="Times New Roman" w:eastAsia="Calibri" w:hAnsi="Times New Roman" w:cs="Times New Roman"/>
                <w:szCs w:val="22"/>
                <w:lang w:val="es-ES"/>
              </w:rPr>
            </w:rPrChange>
          </w:rPr>
          <w:t>----------------------------------------------------------------------------------------------------------------------------------------------------------------------------------------------------------------------------------------------------------------------------------------------------------------------------------------------------------------------------------------------------------------------------------------------------------------------------------------------------------------------------------------------------------------------------------------------------------------------------------------------------------------------------------------------------------------------------------------------------------------------------------------------------------------------------------------------------------------------------------------------------------------------------------------------------------------------------------------------------------------------------------------------------------------------------------------------------------------------------------------------------------------------------------------------------------------------------------------------------------------------------------------------------------------------------------------------------------------------------------------------------------------------------------------------------------------------------------------------------------------------------------------------------------------------------------------------------------------------------------------------------------------------------------------------------------------------------------------------------------------------------------------------------------------------------------------------------------------------------------------------------------------------------------------------------------------------------------------------------------------------------------------------------------------------------------------------------------------------------------------------------------------------------------------------------------------------------------------------------------------------------------------------------------------------------------------------------------------------------------------------------------------------------------------------------------------------------------------------------------------------------------------------------------------------------------------------------------------------------------------------------------------------------------------------------------------------------------------------------------------------------------------------------------------------------------------------------------------------------------------------------------------------------------------------------------------------------------------------------------------------------------------------------------------------------------------------------------------------------------------------------------------------------------------------------------------------------------------------------------------------------------------------------------------------------------------------------------------</w:t>
        </w:r>
      </w:ins>
    </w:p>
    <w:p w14:paraId="61769E24" w14:textId="77777777" w:rsidR="000245EB" w:rsidRPr="00920004" w:rsidRDefault="000245EB" w:rsidP="00BD0851">
      <w:pPr>
        <w:spacing w:before="240" w:line="0" w:lineRule="atLeast"/>
        <w:jc w:val="right"/>
        <w:rPr>
          <w:ins w:id="465" w:author="Tran Huan" w:date="2018-11-25T16:07:00Z"/>
          <w:rFonts w:eastAsia="Calibri"/>
          <w:szCs w:val="22"/>
          <w:lang w:val="es-ES"/>
          <w:rPrChange w:id="466" w:author="phuong vu" w:date="2018-11-30T22:36:00Z">
            <w:rPr>
              <w:ins w:id="467" w:author="Tran Huan" w:date="2018-11-25T16:07:00Z"/>
              <w:rFonts w:ascii="Times New Roman" w:eastAsia="Calibri" w:hAnsi="Times New Roman" w:cs="Times New Roman"/>
              <w:szCs w:val="22"/>
              <w:lang w:val="es-ES"/>
            </w:rPr>
          </w:rPrChange>
        </w:rPr>
        <w:pPrChange w:id="468" w:author="phuong vu" w:date="2018-11-30T14:16:00Z">
          <w:pPr>
            <w:jc w:val="right"/>
          </w:pPr>
        </w:pPrChange>
      </w:pPr>
      <w:ins w:id="469" w:author="Tran Huan" w:date="2018-11-25T16:07:00Z">
        <w:r w:rsidRPr="00920004">
          <w:rPr>
            <w:rFonts w:eastAsia="Calibri"/>
            <w:szCs w:val="22"/>
            <w:lang w:val="es-ES"/>
            <w:rPrChange w:id="470" w:author="phuong vu" w:date="2018-11-30T22:36:00Z">
              <w:rPr>
                <w:rFonts w:ascii="Times New Roman" w:eastAsia="Calibri" w:hAnsi="Times New Roman" w:cs="Times New Roman"/>
                <w:szCs w:val="22"/>
                <w:lang w:val="es-ES"/>
              </w:rPr>
            </w:rPrChange>
          </w:rPr>
          <w:tab/>
          <w:t>Cần Thơ, ngày</w:t>
        </w:r>
        <w:del w:id="471" w:author="phuong vu" w:date="2018-11-27T14:44:00Z">
          <w:r w:rsidRPr="00920004" w:rsidDel="009828DA">
            <w:rPr>
              <w:rFonts w:eastAsia="Calibri"/>
              <w:szCs w:val="22"/>
              <w:lang w:val="es-ES"/>
              <w:rPrChange w:id="472" w:author="phuong vu" w:date="2018-11-30T22:36:00Z">
                <w:rPr>
                  <w:rFonts w:ascii="Times New Roman" w:eastAsia="Calibri" w:hAnsi="Times New Roman" w:cs="Times New Roman"/>
                  <w:szCs w:val="22"/>
                  <w:lang w:val="es-ES"/>
                </w:rPr>
              </w:rPrChange>
            </w:rPr>
            <w:delText xml:space="preserve"> </w:delText>
          </w:r>
        </w:del>
        <w:r w:rsidRPr="00920004">
          <w:rPr>
            <w:rFonts w:eastAsia="Calibri"/>
            <w:szCs w:val="22"/>
            <w:lang w:val="es-ES"/>
            <w:rPrChange w:id="473" w:author="phuong vu" w:date="2018-11-30T22:36:00Z">
              <w:rPr>
                <w:rFonts w:ascii="Times New Roman" w:eastAsia="Calibri" w:hAnsi="Times New Roman" w:cs="Times New Roman"/>
                <w:szCs w:val="22"/>
                <w:lang w:val="es-ES"/>
              </w:rPr>
            </w:rPrChange>
          </w:rPr>
          <w:t>….tháng 12 năm 2018</w:t>
        </w:r>
      </w:ins>
    </w:p>
    <w:p w14:paraId="1E9DB421" w14:textId="77777777" w:rsidR="000245EB" w:rsidRPr="00920004" w:rsidRDefault="000245EB" w:rsidP="00BD0851">
      <w:pPr>
        <w:spacing w:before="240" w:line="0" w:lineRule="atLeast"/>
        <w:ind w:left="4320" w:firstLine="720"/>
        <w:jc w:val="center"/>
        <w:rPr>
          <w:ins w:id="474" w:author="Tran Huan" w:date="2018-11-25T16:07:00Z"/>
          <w:rFonts w:eastAsia="Calibri"/>
          <w:szCs w:val="22"/>
          <w:lang w:val="es-ES"/>
          <w:rPrChange w:id="475" w:author="phuong vu" w:date="2018-11-30T22:36:00Z">
            <w:rPr>
              <w:ins w:id="476" w:author="Tran Huan" w:date="2018-11-25T16:07:00Z"/>
              <w:rFonts w:ascii="Times New Roman" w:eastAsia="Calibri" w:hAnsi="Times New Roman" w:cs="Times New Roman"/>
              <w:i/>
              <w:szCs w:val="22"/>
              <w:lang w:val="es-ES"/>
            </w:rPr>
          </w:rPrChange>
        </w:rPr>
        <w:pPrChange w:id="477" w:author="phuong vu" w:date="2018-11-30T14:16:00Z">
          <w:pPr>
            <w:ind w:left="4320"/>
            <w:jc w:val="center"/>
          </w:pPr>
        </w:pPrChange>
      </w:pPr>
      <w:ins w:id="478" w:author="Tran Huan" w:date="2018-11-25T16:07:00Z">
        <w:r w:rsidRPr="00920004">
          <w:rPr>
            <w:rFonts w:eastAsia="Calibri"/>
            <w:szCs w:val="22"/>
            <w:lang w:val="es-ES"/>
            <w:rPrChange w:id="479" w:author="phuong vu" w:date="2018-11-30T22:36:00Z">
              <w:rPr>
                <w:rFonts w:ascii="Times New Roman" w:eastAsia="Calibri" w:hAnsi="Times New Roman" w:cs="Times New Roman"/>
                <w:i/>
                <w:szCs w:val="22"/>
                <w:lang w:val="es-ES"/>
              </w:rPr>
            </w:rPrChange>
          </w:rPr>
          <w:t>(chữ kí của giáo viên)</w:t>
        </w:r>
      </w:ins>
    </w:p>
    <w:p w14:paraId="231422CB" w14:textId="77777777" w:rsidR="000245EB" w:rsidRPr="00920004" w:rsidDel="00920004" w:rsidRDefault="000245EB" w:rsidP="00920004">
      <w:pPr>
        <w:pStyle w:val="Style1"/>
        <w:rPr>
          <w:ins w:id="480" w:author="Tran Huan" w:date="2018-11-25T16:07:00Z"/>
          <w:del w:id="481" w:author="phuong vu" w:date="2018-11-30T22:37:00Z"/>
          <w:rFonts w:eastAsia="Times New Roman"/>
          <w:sz w:val="24"/>
          <w:szCs w:val="24"/>
          <w:lang w:eastAsia="zh-CN"/>
          <w:rPrChange w:id="482" w:author="phuong vu" w:date="2018-11-30T22:36:00Z">
            <w:rPr>
              <w:ins w:id="483" w:author="Tran Huan" w:date="2018-11-25T16:07:00Z"/>
              <w:del w:id="484" w:author="phuong vu" w:date="2018-11-30T22:37:00Z"/>
              <w:rFonts w:ascii="Times New Roman" w:eastAsia="Times New Roman" w:hAnsi="Times New Roman" w:cs="Times New Roman"/>
              <w:sz w:val="24"/>
              <w:szCs w:val="24"/>
              <w:lang w:val="es-ES" w:eastAsia="zh-CN"/>
            </w:rPr>
          </w:rPrChange>
        </w:rPr>
        <w:pPrChange w:id="485" w:author="phuong vu" w:date="2018-11-30T22:37:00Z">
          <w:pPr>
            <w:spacing w:after="0" w:line="240" w:lineRule="atLeast"/>
            <w:jc w:val="center"/>
          </w:pPr>
        </w:pPrChange>
      </w:pPr>
      <w:ins w:id="486" w:author="Tran Huan" w:date="2018-11-25T16:07:00Z">
        <w:r w:rsidRPr="00920004">
          <w:rPr>
            <w:rFonts w:eastAsia="Calibri"/>
            <w:szCs w:val="22"/>
            <w:rPrChange w:id="487" w:author="phuong vu" w:date="2018-11-30T22:36:00Z">
              <w:rPr>
                <w:rFonts w:ascii="Times New Roman" w:eastAsia="Calibri" w:hAnsi="Times New Roman" w:cs="Times New Roman"/>
                <w:i/>
                <w:szCs w:val="22"/>
                <w:lang w:val="es-ES"/>
              </w:rPr>
            </w:rPrChange>
          </w:rPr>
          <w:br w:type="column"/>
        </w:r>
        <w:r w:rsidRPr="00920004">
          <w:rPr>
            <w:rFonts w:eastAsia="Calibri"/>
            <w:rPrChange w:id="488" w:author="phuong vu" w:date="2018-11-30T22:36:00Z">
              <w:rPr>
                <w:rFonts w:ascii="Times New Roman" w:eastAsia="Calibri" w:hAnsi="Times New Roman" w:cs="Times New Roman"/>
                <w:b/>
                <w:sz w:val="32"/>
                <w:szCs w:val="32"/>
                <w:lang w:val="es-ES"/>
              </w:rPr>
            </w:rPrChange>
          </w:rPr>
          <w:lastRenderedPageBreak/>
          <w:t>NHẬN XÉT CỦA GIÁO VIÊN PHẢN BIỆN</w:t>
        </w:r>
      </w:ins>
    </w:p>
    <w:p w14:paraId="56878030" w14:textId="77777777" w:rsidR="000245EB" w:rsidRPr="00920004" w:rsidRDefault="000245EB" w:rsidP="00920004">
      <w:pPr>
        <w:pStyle w:val="Style1"/>
        <w:rPr>
          <w:ins w:id="489" w:author="Tran Huan" w:date="2018-11-25T16:07:00Z"/>
          <w:rFonts w:eastAsia="Calibri"/>
          <w:rPrChange w:id="490" w:author="phuong vu" w:date="2018-11-30T22:36:00Z">
            <w:rPr>
              <w:ins w:id="491" w:author="Tran Huan" w:date="2018-11-25T16:07:00Z"/>
              <w:rFonts w:ascii="Times New Roman" w:eastAsia="Calibri" w:hAnsi="Times New Roman" w:cs="Times New Roman"/>
              <w:szCs w:val="22"/>
              <w:lang w:val="es-ES"/>
            </w:rPr>
          </w:rPrChange>
        </w:rPr>
        <w:pPrChange w:id="492" w:author="phuong vu" w:date="2018-11-30T22:37:00Z">
          <w:pPr>
            <w:jc w:val="left"/>
          </w:pPr>
        </w:pPrChange>
      </w:pPr>
    </w:p>
    <w:p w14:paraId="274DA55A" w14:textId="20E3C7B8" w:rsidR="000245EB" w:rsidRPr="00920004" w:rsidRDefault="000245EB" w:rsidP="00BD0851">
      <w:pPr>
        <w:spacing w:before="240" w:line="0" w:lineRule="atLeast"/>
        <w:jc w:val="center"/>
        <w:rPr>
          <w:ins w:id="493" w:author="Tran Huan" w:date="2018-11-25T16:07:00Z"/>
          <w:rFonts w:eastAsia="Calibri"/>
          <w:szCs w:val="22"/>
          <w:lang w:val="es-ES"/>
          <w:rPrChange w:id="494" w:author="phuong vu" w:date="2018-11-30T22:36:00Z">
            <w:rPr>
              <w:ins w:id="495" w:author="Tran Huan" w:date="2018-11-25T16:07:00Z"/>
              <w:rFonts w:ascii="Times New Roman" w:eastAsia="Calibri" w:hAnsi="Times New Roman" w:cs="Times New Roman"/>
              <w:szCs w:val="22"/>
              <w:lang w:val="es-ES"/>
            </w:rPr>
          </w:rPrChange>
        </w:rPr>
        <w:pPrChange w:id="496" w:author="phuong vu" w:date="2018-11-30T14:16:00Z">
          <w:pPr>
            <w:jc w:val="center"/>
          </w:pPr>
        </w:pPrChange>
      </w:pPr>
      <w:ins w:id="497" w:author="Tran Huan" w:date="2018-11-25T16:07:00Z">
        <w:r w:rsidRPr="00920004">
          <w:rPr>
            <w:rFonts w:eastAsia="Calibri"/>
            <w:szCs w:val="22"/>
            <w:lang w:val="es-ES"/>
            <w:rPrChange w:id="498" w:author="phuong vu" w:date="2018-11-30T22:36:00Z">
              <w:rPr>
                <w:rFonts w:ascii="Times New Roman" w:eastAsia="Calibri" w:hAnsi="Times New Roman" w:cs="Times New Roman"/>
                <w:szCs w:val="22"/>
                <w:lang w:val="es-ES"/>
              </w:rPr>
            </w:rPrChange>
          </w:rPr>
          <w:t>----------------------------------------------------------------------------------------------------------------------------------------------------------------------------------------------------------------------------------------------------------------------------------------------------------------------------------------------------------------------------------------------------------------------------------------------------------------------------------------------------------------------------------------------------------------------------------------------------------------------------------------------------------------------------------------------------------------------------------------------------------------------------------------------------------------------------------------------------------------------------------------------------------------------------------------------------------------------------------------------------------------------------------------------------------------------------------------------------------------------------------------------------------------------------------------------------------------------------------------------------------------------------------------------------------------------------------------------------------------------------------------------------------------------------------------------------------------------------------------------------------------------------------------------------------------------------------------------------------------------------------------------------------------------------------------------------------------------------------------------------------------------------------------------------------------------------------------------------------------------------------------------------------------------------------------------------------------------------------------------------------------------------------------------------------------------------------------------------------------------------------------------------------------------------------------------------------------------------------------------------------------------------------------------------------------------------------------------------------------------------------------------------------------------------------------------------------------------------------------------------------------------------------------------------------------------------------------------------------------------------------------------------------------------------------------------------------------------------------------------------------------------------------------------------------------------------------------------------------------------------------------------------------------------------------------------------------------------------------------------------------------------------------------------------------------------------------------------------------------------------------------------------------------------------------------------------------------------------------------------------------------------------------------------------------------------------------------------------------------</w:t>
        </w:r>
      </w:ins>
    </w:p>
    <w:p w14:paraId="68CD4775" w14:textId="77777777" w:rsidR="000245EB" w:rsidRPr="00920004" w:rsidRDefault="000245EB" w:rsidP="00920004">
      <w:pPr>
        <w:spacing w:before="240"/>
        <w:jc w:val="right"/>
        <w:rPr>
          <w:ins w:id="499" w:author="Tran Huan" w:date="2018-11-25T16:07:00Z"/>
          <w:rFonts w:eastAsia="Calibri"/>
          <w:szCs w:val="22"/>
          <w:lang w:val="es-ES"/>
          <w:rPrChange w:id="500" w:author="phuong vu" w:date="2018-11-30T22:36:00Z">
            <w:rPr>
              <w:ins w:id="501" w:author="Tran Huan" w:date="2018-11-25T16:07:00Z"/>
              <w:rFonts w:ascii="Times New Roman" w:eastAsia="Calibri" w:hAnsi="Times New Roman" w:cs="Times New Roman"/>
              <w:szCs w:val="22"/>
              <w:lang w:val="es-ES"/>
            </w:rPr>
          </w:rPrChange>
        </w:rPr>
        <w:pPrChange w:id="502" w:author="phuong vu" w:date="2018-11-30T22:37:00Z">
          <w:pPr>
            <w:jc w:val="right"/>
          </w:pPr>
        </w:pPrChange>
      </w:pPr>
      <w:ins w:id="503" w:author="Tran Huan" w:date="2018-11-25T16:07:00Z">
        <w:r w:rsidRPr="00920004">
          <w:rPr>
            <w:rFonts w:eastAsia="Calibri"/>
            <w:szCs w:val="22"/>
            <w:lang w:val="es-ES"/>
            <w:rPrChange w:id="504" w:author="phuong vu" w:date="2018-11-30T22:36:00Z">
              <w:rPr>
                <w:rFonts w:ascii="Times New Roman" w:eastAsia="Calibri" w:hAnsi="Times New Roman" w:cs="Times New Roman"/>
                <w:szCs w:val="22"/>
                <w:lang w:val="es-ES"/>
              </w:rPr>
            </w:rPrChange>
          </w:rPr>
          <w:tab/>
          <w:t>Cần Thơ, ngày</w:t>
        </w:r>
        <w:del w:id="505" w:author="phuong vu" w:date="2018-11-27T14:44:00Z">
          <w:r w:rsidRPr="00920004" w:rsidDel="009828DA">
            <w:rPr>
              <w:rFonts w:eastAsia="Calibri"/>
              <w:szCs w:val="22"/>
              <w:lang w:val="es-ES"/>
              <w:rPrChange w:id="506" w:author="phuong vu" w:date="2018-11-30T22:36:00Z">
                <w:rPr>
                  <w:rFonts w:ascii="Times New Roman" w:eastAsia="Calibri" w:hAnsi="Times New Roman" w:cs="Times New Roman"/>
                  <w:szCs w:val="22"/>
                  <w:lang w:val="es-ES"/>
                </w:rPr>
              </w:rPrChange>
            </w:rPr>
            <w:delText xml:space="preserve"> </w:delText>
          </w:r>
        </w:del>
        <w:r w:rsidRPr="00920004">
          <w:rPr>
            <w:rFonts w:eastAsia="Calibri"/>
            <w:szCs w:val="22"/>
            <w:lang w:val="es-ES"/>
            <w:rPrChange w:id="507" w:author="phuong vu" w:date="2018-11-30T22:36:00Z">
              <w:rPr>
                <w:rFonts w:ascii="Times New Roman" w:eastAsia="Calibri" w:hAnsi="Times New Roman" w:cs="Times New Roman"/>
                <w:szCs w:val="22"/>
                <w:lang w:val="es-ES"/>
              </w:rPr>
            </w:rPrChange>
          </w:rPr>
          <w:t>….tháng 12 năm 2018</w:t>
        </w:r>
      </w:ins>
    </w:p>
    <w:p w14:paraId="263B4493" w14:textId="77777777" w:rsidR="000245EB" w:rsidRPr="00920004" w:rsidRDefault="000245EB" w:rsidP="00920004">
      <w:pPr>
        <w:spacing w:before="240"/>
        <w:ind w:left="4320" w:firstLine="720"/>
        <w:jc w:val="center"/>
        <w:rPr>
          <w:ins w:id="508" w:author="Tran Huan" w:date="2018-11-25T16:07:00Z"/>
          <w:rFonts w:eastAsia="Calibri"/>
          <w:szCs w:val="22"/>
          <w:lang w:val="es-ES"/>
          <w:rPrChange w:id="509" w:author="phuong vu" w:date="2018-11-30T22:36:00Z">
            <w:rPr>
              <w:ins w:id="510" w:author="Tran Huan" w:date="2018-11-25T16:07:00Z"/>
              <w:rFonts w:ascii="Times New Roman" w:eastAsia="Calibri" w:hAnsi="Times New Roman" w:cs="Times New Roman"/>
              <w:i/>
              <w:szCs w:val="22"/>
              <w:lang w:val="es-ES"/>
            </w:rPr>
          </w:rPrChange>
        </w:rPr>
        <w:pPrChange w:id="511" w:author="phuong vu" w:date="2018-11-30T22:37:00Z">
          <w:pPr>
            <w:ind w:left="4320"/>
            <w:jc w:val="center"/>
          </w:pPr>
        </w:pPrChange>
      </w:pPr>
      <w:ins w:id="512" w:author="Tran Huan" w:date="2018-11-25T16:07:00Z">
        <w:r w:rsidRPr="00920004">
          <w:rPr>
            <w:rFonts w:eastAsia="Calibri"/>
            <w:szCs w:val="22"/>
            <w:lang w:val="es-ES"/>
            <w:rPrChange w:id="513" w:author="phuong vu" w:date="2018-11-30T22:36:00Z">
              <w:rPr>
                <w:rFonts w:ascii="Times New Roman" w:eastAsia="Calibri" w:hAnsi="Times New Roman" w:cs="Times New Roman"/>
                <w:i/>
                <w:szCs w:val="22"/>
                <w:lang w:val="es-ES"/>
              </w:rPr>
            </w:rPrChange>
          </w:rPr>
          <w:t>(chữ kí của giáo viên)</w:t>
        </w:r>
      </w:ins>
    </w:p>
    <w:p w14:paraId="4AC2728D" w14:textId="77777777" w:rsidR="000245EB" w:rsidRPr="00920004" w:rsidRDefault="000245EB" w:rsidP="00920004">
      <w:pPr>
        <w:spacing w:before="240"/>
        <w:jc w:val="left"/>
        <w:rPr>
          <w:ins w:id="514" w:author="Tran Huan" w:date="2018-11-25T16:07:00Z"/>
          <w:rFonts w:eastAsia="Calibri"/>
          <w:szCs w:val="22"/>
          <w:lang w:val="es-ES"/>
          <w:rPrChange w:id="515" w:author="phuong vu" w:date="2018-11-30T22:36:00Z">
            <w:rPr>
              <w:ins w:id="516" w:author="Tran Huan" w:date="2018-11-25T16:07:00Z"/>
              <w:rFonts w:ascii="Times New Roman" w:eastAsia="Calibri" w:hAnsi="Times New Roman" w:cs="Times New Roman"/>
              <w:szCs w:val="22"/>
              <w:lang w:val="es-ES"/>
            </w:rPr>
          </w:rPrChange>
        </w:rPr>
        <w:pPrChange w:id="517" w:author="phuong vu" w:date="2018-11-30T22:37:00Z">
          <w:pPr>
            <w:jc w:val="left"/>
          </w:pPr>
        </w:pPrChange>
      </w:pPr>
    </w:p>
    <w:p w14:paraId="0E83F68A" w14:textId="07719053" w:rsidR="00920004" w:rsidRPr="00920004" w:rsidRDefault="00920004" w:rsidP="00920004">
      <w:pPr>
        <w:spacing w:before="0" w:after="160"/>
        <w:contextualSpacing w:val="0"/>
        <w:jc w:val="left"/>
        <w:rPr>
          <w:ins w:id="518" w:author="phuong vu" w:date="2018-11-30T22:34:00Z"/>
          <w:rFonts w:eastAsia="Calibri"/>
          <w:b/>
          <w:sz w:val="32"/>
          <w:szCs w:val="32"/>
          <w:rPrChange w:id="519" w:author="phuong vu" w:date="2018-11-30T22:36:00Z">
            <w:rPr>
              <w:ins w:id="520" w:author="phuong vu" w:date="2018-11-30T22:34:00Z"/>
              <w:rFonts w:eastAsia="Calibri"/>
              <w:b/>
              <w:sz w:val="32"/>
              <w:szCs w:val="32"/>
            </w:rPr>
          </w:rPrChange>
        </w:rPr>
        <w:pPrChange w:id="521" w:author="phuong vu" w:date="2018-11-30T22:37:00Z">
          <w:pPr>
            <w:spacing w:before="0" w:after="160" w:line="259" w:lineRule="auto"/>
            <w:contextualSpacing w:val="0"/>
            <w:jc w:val="left"/>
          </w:pPr>
        </w:pPrChange>
      </w:pPr>
      <w:ins w:id="522" w:author="phuong vu" w:date="2018-11-30T22:34:00Z">
        <w:r w:rsidRPr="00920004">
          <w:rPr>
            <w:rFonts w:eastAsia="Calibri"/>
            <w:b/>
            <w:sz w:val="32"/>
            <w:szCs w:val="32"/>
            <w:rPrChange w:id="523" w:author="phuong vu" w:date="2018-11-30T22:36:00Z">
              <w:rPr>
                <w:rFonts w:eastAsia="Calibri"/>
                <w:b/>
                <w:sz w:val="32"/>
                <w:szCs w:val="32"/>
              </w:rPr>
            </w:rPrChange>
          </w:rPr>
          <w:br w:type="page"/>
        </w:r>
      </w:ins>
    </w:p>
    <w:p w14:paraId="2ABA6B3D" w14:textId="3E772F09" w:rsidR="000245EB" w:rsidRPr="00920004" w:rsidDel="00920004" w:rsidRDefault="000245EB" w:rsidP="00920004">
      <w:pPr>
        <w:pStyle w:val="Style1"/>
        <w:rPr>
          <w:ins w:id="524" w:author="Tran Huan" w:date="2018-11-25T16:09:00Z"/>
          <w:del w:id="525" w:author="phuong vu" w:date="2018-11-30T22:34:00Z"/>
          <w:rFonts w:eastAsia="Calibri"/>
          <w:rPrChange w:id="526" w:author="phuong vu" w:date="2018-11-30T22:36:00Z">
            <w:rPr>
              <w:ins w:id="527" w:author="Tran Huan" w:date="2018-11-25T16:09:00Z"/>
              <w:del w:id="528" w:author="phuong vu" w:date="2018-11-30T22:34:00Z"/>
              <w:rFonts w:ascii="Times New Roman" w:eastAsia="Calibri" w:hAnsi="Times New Roman" w:cs="Times New Roman"/>
              <w:b/>
              <w:sz w:val="32"/>
              <w:szCs w:val="32"/>
            </w:rPr>
          </w:rPrChange>
        </w:rPr>
        <w:pPrChange w:id="529" w:author="phuong vu" w:date="2018-11-30T22:35:00Z">
          <w:pPr>
            <w:jc w:val="center"/>
          </w:pPr>
        </w:pPrChange>
      </w:pPr>
    </w:p>
    <w:p w14:paraId="20B15913" w14:textId="74341E86" w:rsidR="000245EB" w:rsidRPr="00920004" w:rsidRDefault="000245EB" w:rsidP="00920004">
      <w:pPr>
        <w:pStyle w:val="Style1"/>
        <w:rPr>
          <w:ins w:id="530" w:author="Tran Huan" w:date="2018-11-25T16:07:00Z"/>
          <w:rFonts w:eastAsia="Calibri"/>
          <w:rPrChange w:id="531" w:author="phuong vu" w:date="2018-11-30T22:36:00Z">
            <w:rPr>
              <w:ins w:id="532" w:author="Tran Huan" w:date="2018-11-25T16:07:00Z"/>
              <w:rFonts w:ascii="Times New Roman" w:eastAsia="Calibri" w:hAnsi="Times New Roman" w:cs="Times New Roman"/>
              <w:b/>
              <w:sz w:val="32"/>
              <w:szCs w:val="32"/>
            </w:rPr>
          </w:rPrChange>
        </w:rPr>
        <w:pPrChange w:id="533" w:author="phuong vu" w:date="2018-11-30T22:35:00Z">
          <w:pPr>
            <w:jc w:val="center"/>
          </w:pPr>
        </w:pPrChange>
      </w:pPr>
      <w:ins w:id="534" w:author="Tran Huan" w:date="2018-11-25T16:07:00Z">
        <w:r w:rsidRPr="00920004">
          <w:rPr>
            <w:rFonts w:eastAsia="Calibri"/>
            <w:rPrChange w:id="535" w:author="phuong vu" w:date="2018-11-30T22:36:00Z">
              <w:rPr>
                <w:rFonts w:ascii="Times New Roman" w:eastAsia="Calibri" w:hAnsi="Times New Roman" w:cs="Times New Roman"/>
                <w:b/>
                <w:sz w:val="32"/>
                <w:szCs w:val="32"/>
              </w:rPr>
            </w:rPrChange>
          </w:rPr>
          <w:t>LỜI CẢM ƠN</w:t>
        </w:r>
      </w:ins>
    </w:p>
    <w:p w14:paraId="4EB2FD2D" w14:textId="77777777" w:rsidR="000245EB" w:rsidRPr="00920004" w:rsidRDefault="000245EB" w:rsidP="00920004">
      <w:pPr>
        <w:ind w:firstLine="720"/>
        <w:rPr>
          <w:ins w:id="536" w:author="Tran Huan" w:date="2018-11-25T16:07:00Z"/>
          <w:rPrChange w:id="537" w:author="phuong vu" w:date="2018-11-30T22:36:00Z">
            <w:rPr>
              <w:ins w:id="538" w:author="Tran Huan" w:date="2018-11-25T16:07:00Z"/>
              <w:rFonts w:ascii="Times New Roman" w:eastAsia="Calibri" w:hAnsi="Times New Roman" w:cs="Times New Roman"/>
              <w:szCs w:val="22"/>
            </w:rPr>
          </w:rPrChange>
        </w:rPr>
        <w:pPrChange w:id="539" w:author="phuong vu" w:date="2018-11-30T22:34:00Z">
          <w:pPr>
            <w:spacing w:before="360" w:line="360" w:lineRule="auto"/>
          </w:pPr>
        </w:pPrChange>
      </w:pPr>
      <w:ins w:id="540" w:author="Tran Huan" w:date="2018-11-25T16:07:00Z">
        <w:r w:rsidRPr="00920004">
          <w:rPr>
            <w:rPrChange w:id="541" w:author="phuong vu" w:date="2018-11-30T22:36:00Z">
              <w:rPr>
                <w:rFonts w:ascii="Times New Roman" w:eastAsia="Calibri" w:hAnsi="Times New Roman" w:cs="Times New Roman"/>
                <w:szCs w:val="22"/>
              </w:rPr>
            </w:rPrChange>
          </w:rPr>
          <w:t>Lời đầu tiên chúng em xin gởi lời cảm ơn chân thành tới Thầy Cô khoa Công nghệ thông tin và truyền thông Đại học Cần thơ đã tận tình giúp đỡ và tạo điều kiện thuận lợi cho chúng em có thời gian học tập, trao dồi kiến thức trong thời gian dài.</w:t>
        </w:r>
      </w:ins>
    </w:p>
    <w:p w14:paraId="43A787EE" w14:textId="77777777" w:rsidR="000245EB" w:rsidRPr="00920004" w:rsidRDefault="000245EB" w:rsidP="00920004">
      <w:pPr>
        <w:ind w:firstLine="720"/>
        <w:rPr>
          <w:ins w:id="542" w:author="Tran Huan" w:date="2018-11-25T16:07:00Z"/>
          <w:rPrChange w:id="543" w:author="phuong vu" w:date="2018-11-30T22:36:00Z">
            <w:rPr>
              <w:ins w:id="544" w:author="Tran Huan" w:date="2018-11-25T16:07:00Z"/>
              <w:rFonts w:ascii="Times New Roman" w:eastAsia="Calibri" w:hAnsi="Times New Roman" w:cs="Times New Roman"/>
              <w:szCs w:val="22"/>
            </w:rPr>
          </w:rPrChange>
        </w:rPr>
        <w:pPrChange w:id="545" w:author="phuong vu" w:date="2018-11-30T22:34:00Z">
          <w:pPr>
            <w:spacing w:before="360" w:line="360" w:lineRule="auto"/>
          </w:pPr>
        </w:pPrChange>
      </w:pPr>
      <w:ins w:id="546" w:author="Tran Huan" w:date="2018-11-25T16:07:00Z">
        <w:r w:rsidRPr="00920004">
          <w:rPr>
            <w:rPrChange w:id="547" w:author="phuong vu" w:date="2018-11-30T22:36:00Z">
              <w:rPr>
                <w:rFonts w:ascii="Times New Roman" w:eastAsia="Calibri" w:hAnsi="Times New Roman" w:cs="Times New Roman"/>
                <w:szCs w:val="22"/>
              </w:rPr>
            </w:rPrChange>
          </w:rPr>
          <w:t>Xin gửi lời biết ơn sâu sắc đến cô Phạm Thị Ngọc Diễm – người đã trực tiếp hướng dẫn, góp ý, chỉ bảo những kiến thức, kinh nghiệm cần thiết và quý báo để giúp đỡ em hoàn thành tốt luận văn tốt nghiệp này.</w:t>
        </w:r>
      </w:ins>
    </w:p>
    <w:p w14:paraId="0D169479" w14:textId="77777777" w:rsidR="000245EB" w:rsidRPr="00920004" w:rsidRDefault="000245EB" w:rsidP="00920004">
      <w:pPr>
        <w:ind w:firstLine="720"/>
        <w:rPr>
          <w:ins w:id="548" w:author="Tran Huan" w:date="2018-11-25T16:07:00Z"/>
          <w:rPrChange w:id="549" w:author="phuong vu" w:date="2018-11-30T22:36:00Z">
            <w:rPr>
              <w:ins w:id="550" w:author="Tran Huan" w:date="2018-11-25T16:07:00Z"/>
              <w:rFonts w:ascii="Times New Roman" w:eastAsia="Calibri" w:hAnsi="Times New Roman" w:cs="Times New Roman"/>
              <w:szCs w:val="22"/>
            </w:rPr>
          </w:rPrChange>
        </w:rPr>
        <w:pPrChange w:id="551" w:author="phuong vu" w:date="2018-11-30T22:34:00Z">
          <w:pPr>
            <w:spacing w:before="360" w:line="360" w:lineRule="auto"/>
          </w:pPr>
        </w:pPrChange>
      </w:pPr>
      <w:ins w:id="552" w:author="Tran Huan" w:date="2018-11-25T16:07:00Z">
        <w:r w:rsidRPr="00920004">
          <w:rPr>
            <w:rPrChange w:id="553" w:author="phuong vu" w:date="2018-11-30T22:36:00Z">
              <w:rPr>
                <w:rFonts w:ascii="Times New Roman" w:eastAsia="Calibri" w:hAnsi="Times New Roman" w:cs="Times New Roman"/>
                <w:szCs w:val="22"/>
              </w:rPr>
            </w:rPrChange>
          </w:rPr>
          <w:t>Xin cảm ơn bạn bè, người thân đã luôn là chỗ dựa tinh thần cho em những lúc khó khăn, bế tắt để cố gắng nổ lực thực hiện đề tài trong thời gian qua.</w:t>
        </w:r>
      </w:ins>
    </w:p>
    <w:p w14:paraId="364AA5B9" w14:textId="77777777" w:rsidR="000245EB" w:rsidRPr="00920004" w:rsidRDefault="000245EB" w:rsidP="00920004">
      <w:pPr>
        <w:ind w:firstLine="720"/>
        <w:rPr>
          <w:ins w:id="554" w:author="Tran Huan" w:date="2018-11-25T16:07:00Z"/>
          <w:rPrChange w:id="555" w:author="phuong vu" w:date="2018-11-30T22:36:00Z">
            <w:rPr>
              <w:ins w:id="556" w:author="Tran Huan" w:date="2018-11-25T16:07:00Z"/>
              <w:rFonts w:ascii="Times New Roman" w:eastAsia="Calibri" w:hAnsi="Times New Roman" w:cs="Times New Roman"/>
              <w:szCs w:val="22"/>
            </w:rPr>
          </w:rPrChange>
        </w:rPr>
        <w:pPrChange w:id="557" w:author="phuong vu" w:date="2018-11-30T22:34:00Z">
          <w:pPr>
            <w:spacing w:before="360" w:line="360" w:lineRule="auto"/>
          </w:pPr>
        </w:pPrChange>
      </w:pPr>
      <w:ins w:id="558" w:author="Tran Huan" w:date="2018-11-25T16:07:00Z">
        <w:r w:rsidRPr="00920004">
          <w:rPr>
            <w:rPrChange w:id="559" w:author="phuong vu" w:date="2018-11-30T22:36:00Z">
              <w:rPr>
                <w:rFonts w:ascii="Times New Roman" w:eastAsia="Calibri" w:hAnsi="Times New Roman" w:cs="Times New Roman"/>
                <w:szCs w:val="22"/>
              </w:rPr>
            </w:rPrChange>
          </w:rPr>
          <w:t>Dù đã cố gắng rất nhiều để hoàn thành đề tài tốt nhất có thể và đúng theo tiến độ dự kiến nhưng không thể tránh khỏi những thiếu sót, hạn chế về mặt kiến thức cũng như xử lý lỗi trong quá trình làm bài. Rất mong nhận được sự đóng góp ý kiến quý báo từ Thầy và các bạn để đề tài có thể phát triển hoàn thiện hơn và được đưa vào sử dụng rộng rãi trong thực tế.</w:t>
        </w:r>
      </w:ins>
    </w:p>
    <w:p w14:paraId="68C473C9" w14:textId="77777777" w:rsidR="000245EB" w:rsidRPr="00920004" w:rsidRDefault="000245EB" w:rsidP="00920004">
      <w:pPr>
        <w:ind w:firstLine="720"/>
        <w:rPr>
          <w:ins w:id="560" w:author="Tran Huan" w:date="2018-11-25T16:07:00Z"/>
          <w:rPrChange w:id="561" w:author="phuong vu" w:date="2018-11-30T22:36:00Z">
            <w:rPr>
              <w:ins w:id="562" w:author="Tran Huan" w:date="2018-11-25T16:07:00Z"/>
              <w:rFonts w:ascii="Times New Roman" w:eastAsia="Calibri" w:hAnsi="Times New Roman" w:cs="Times New Roman"/>
              <w:szCs w:val="22"/>
            </w:rPr>
          </w:rPrChange>
        </w:rPr>
        <w:pPrChange w:id="563" w:author="phuong vu" w:date="2018-11-30T22:34:00Z">
          <w:pPr>
            <w:spacing w:before="360" w:line="360" w:lineRule="auto"/>
          </w:pPr>
        </w:pPrChange>
      </w:pPr>
      <w:ins w:id="564" w:author="Tran Huan" w:date="2018-11-25T16:07:00Z">
        <w:r w:rsidRPr="00920004">
          <w:rPr>
            <w:rPrChange w:id="565" w:author="phuong vu" w:date="2018-11-30T22:36:00Z">
              <w:rPr>
                <w:rFonts w:ascii="Times New Roman" w:eastAsia="Calibri" w:hAnsi="Times New Roman" w:cs="Times New Roman"/>
                <w:szCs w:val="22"/>
              </w:rPr>
            </w:rPrChange>
          </w:rPr>
          <w:t>Với lòng biết ơn sâu sắc và đầy sự kính trọng, em chân thành cảm ơn!</w:t>
        </w:r>
      </w:ins>
    </w:p>
    <w:p w14:paraId="539ACE18" w14:textId="77777777" w:rsidR="000245EB" w:rsidRPr="00920004" w:rsidRDefault="000245EB" w:rsidP="00920004">
      <w:pPr>
        <w:spacing w:before="0" w:after="0"/>
        <w:jc w:val="right"/>
        <w:rPr>
          <w:ins w:id="566" w:author="Tran Huan" w:date="2018-11-25T16:07:00Z"/>
          <w:rFonts w:eastAsia="Calibri"/>
          <w:szCs w:val="22"/>
          <w:rPrChange w:id="567" w:author="phuong vu" w:date="2018-11-30T22:36:00Z">
            <w:rPr>
              <w:ins w:id="568" w:author="Tran Huan" w:date="2018-11-25T16:07:00Z"/>
              <w:rFonts w:ascii="Times New Roman" w:eastAsia="Calibri" w:hAnsi="Times New Roman" w:cs="Times New Roman"/>
              <w:szCs w:val="22"/>
            </w:rPr>
          </w:rPrChange>
        </w:rPr>
        <w:pPrChange w:id="569" w:author="phuong vu" w:date="2018-11-30T22:35:00Z">
          <w:pPr>
            <w:spacing w:after="0" w:line="240" w:lineRule="auto"/>
            <w:jc w:val="right"/>
          </w:pPr>
        </w:pPrChange>
      </w:pPr>
      <w:ins w:id="570" w:author="Tran Huan" w:date="2018-11-25T16:07:00Z">
        <w:r w:rsidRPr="00920004">
          <w:rPr>
            <w:rFonts w:eastAsia="Calibri"/>
            <w:szCs w:val="22"/>
            <w:rPrChange w:id="571" w:author="phuong vu" w:date="2018-11-30T22:36:00Z">
              <w:rPr>
                <w:rFonts w:ascii="Times New Roman" w:eastAsia="Calibri" w:hAnsi="Times New Roman" w:cs="Times New Roman"/>
                <w:szCs w:val="22"/>
              </w:rPr>
            </w:rPrChange>
          </w:rPr>
          <w:t>Cần thơ, ngày 11 tháng 12 năm 2018</w:t>
        </w:r>
      </w:ins>
    </w:p>
    <w:p w14:paraId="74E15405" w14:textId="77777777" w:rsidR="000245EB" w:rsidRPr="00920004" w:rsidRDefault="000245EB" w:rsidP="00920004">
      <w:pPr>
        <w:spacing w:before="0" w:after="0"/>
        <w:ind w:left="4320" w:firstLine="720"/>
        <w:jc w:val="center"/>
        <w:rPr>
          <w:ins w:id="572" w:author="Tran Huan" w:date="2018-11-25T16:07:00Z"/>
          <w:rFonts w:eastAsia="Calibri"/>
          <w:szCs w:val="22"/>
          <w:rPrChange w:id="573" w:author="phuong vu" w:date="2018-11-30T22:36:00Z">
            <w:rPr>
              <w:ins w:id="574" w:author="Tran Huan" w:date="2018-11-25T16:07:00Z"/>
              <w:rFonts w:ascii="Times New Roman" w:eastAsia="Calibri" w:hAnsi="Times New Roman" w:cs="Times New Roman"/>
              <w:szCs w:val="22"/>
            </w:rPr>
          </w:rPrChange>
        </w:rPr>
        <w:pPrChange w:id="575" w:author="phuong vu" w:date="2018-11-30T22:35:00Z">
          <w:pPr>
            <w:spacing w:after="0" w:line="240" w:lineRule="auto"/>
            <w:ind w:left="4320"/>
            <w:jc w:val="center"/>
          </w:pPr>
        </w:pPrChange>
      </w:pPr>
      <w:ins w:id="576" w:author="Tran Huan" w:date="2018-11-25T16:07:00Z">
        <w:r w:rsidRPr="00920004">
          <w:rPr>
            <w:rFonts w:eastAsia="Calibri"/>
            <w:szCs w:val="22"/>
            <w:rPrChange w:id="577" w:author="phuong vu" w:date="2018-11-30T22:36:00Z">
              <w:rPr>
                <w:rFonts w:ascii="Times New Roman" w:eastAsia="Calibri" w:hAnsi="Times New Roman" w:cs="Times New Roman"/>
                <w:szCs w:val="22"/>
              </w:rPr>
            </w:rPrChange>
          </w:rPr>
          <w:t xml:space="preserve">  Nhóm sinh viên thực hiện </w:t>
        </w:r>
      </w:ins>
    </w:p>
    <w:p w14:paraId="036133D7" w14:textId="2EF11F29" w:rsidR="000245EB" w:rsidRPr="00920004" w:rsidRDefault="000245EB" w:rsidP="00920004">
      <w:pPr>
        <w:spacing w:before="0"/>
        <w:ind w:left="4320" w:firstLine="720"/>
        <w:jc w:val="center"/>
        <w:rPr>
          <w:ins w:id="578" w:author="phuong vu" w:date="2018-11-30T22:35:00Z"/>
          <w:rFonts w:eastAsia="Calibri"/>
          <w:szCs w:val="22"/>
          <w:rPrChange w:id="579" w:author="phuong vu" w:date="2018-11-30T22:36:00Z">
            <w:rPr>
              <w:ins w:id="580" w:author="phuong vu" w:date="2018-11-30T22:35:00Z"/>
              <w:rFonts w:eastAsia="Calibri"/>
              <w:szCs w:val="22"/>
            </w:rPr>
          </w:rPrChange>
        </w:rPr>
      </w:pPr>
    </w:p>
    <w:p w14:paraId="73454600" w14:textId="439B7399" w:rsidR="00920004" w:rsidRPr="00920004" w:rsidRDefault="00920004" w:rsidP="00920004">
      <w:pPr>
        <w:spacing w:before="0"/>
        <w:ind w:left="4320" w:firstLine="720"/>
        <w:jc w:val="center"/>
        <w:rPr>
          <w:ins w:id="581" w:author="phuong vu" w:date="2018-11-30T22:35:00Z"/>
          <w:rFonts w:eastAsia="Calibri"/>
          <w:szCs w:val="22"/>
          <w:rPrChange w:id="582" w:author="phuong vu" w:date="2018-11-30T22:36:00Z">
            <w:rPr>
              <w:ins w:id="583" w:author="phuong vu" w:date="2018-11-30T22:35:00Z"/>
              <w:rFonts w:eastAsia="Calibri"/>
              <w:szCs w:val="22"/>
            </w:rPr>
          </w:rPrChange>
        </w:rPr>
      </w:pPr>
    </w:p>
    <w:p w14:paraId="3DAE8954" w14:textId="77777777" w:rsidR="00920004" w:rsidRPr="00920004" w:rsidRDefault="00920004" w:rsidP="00920004">
      <w:pPr>
        <w:spacing w:before="0"/>
        <w:ind w:left="4320" w:firstLine="720"/>
        <w:jc w:val="center"/>
        <w:rPr>
          <w:ins w:id="584" w:author="Tran Huan" w:date="2018-11-25T16:07:00Z"/>
          <w:rFonts w:eastAsia="Calibri"/>
          <w:szCs w:val="22"/>
          <w:rPrChange w:id="585" w:author="phuong vu" w:date="2018-11-30T22:36:00Z">
            <w:rPr>
              <w:ins w:id="586" w:author="Tran Huan" w:date="2018-11-25T16:07:00Z"/>
              <w:rFonts w:ascii="Times New Roman" w:eastAsia="Calibri" w:hAnsi="Times New Roman" w:cs="Times New Roman"/>
              <w:szCs w:val="22"/>
            </w:rPr>
          </w:rPrChange>
        </w:rPr>
        <w:pPrChange w:id="587" w:author="phuong vu" w:date="2018-11-30T22:35:00Z">
          <w:pPr>
            <w:spacing w:before="360" w:line="240" w:lineRule="auto"/>
            <w:ind w:left="4320"/>
            <w:jc w:val="center"/>
          </w:pPr>
        </w:pPrChange>
      </w:pPr>
    </w:p>
    <w:p w14:paraId="430E617F" w14:textId="77777777" w:rsidR="000245EB" w:rsidRPr="00920004" w:rsidRDefault="000245EB" w:rsidP="00920004">
      <w:pPr>
        <w:spacing w:before="0"/>
        <w:ind w:left="4320" w:firstLine="720"/>
        <w:jc w:val="center"/>
        <w:rPr>
          <w:ins w:id="588" w:author="Tran Huan" w:date="2018-11-25T16:07:00Z"/>
          <w:rFonts w:eastAsia="Calibri"/>
          <w:szCs w:val="22"/>
          <w:rPrChange w:id="589" w:author="phuong vu" w:date="2018-11-30T22:36:00Z">
            <w:rPr>
              <w:ins w:id="590" w:author="Tran Huan" w:date="2018-11-25T16:07:00Z"/>
              <w:rFonts w:ascii="Times New Roman" w:eastAsia="Calibri" w:hAnsi="Times New Roman" w:cs="Times New Roman"/>
              <w:szCs w:val="22"/>
            </w:rPr>
          </w:rPrChange>
        </w:rPr>
        <w:pPrChange w:id="591" w:author="phuong vu" w:date="2018-11-30T22:35:00Z">
          <w:pPr>
            <w:spacing w:before="360" w:line="240" w:lineRule="auto"/>
            <w:ind w:left="4320"/>
            <w:jc w:val="center"/>
          </w:pPr>
        </w:pPrChange>
      </w:pPr>
    </w:p>
    <w:p w14:paraId="19BF2D4A" w14:textId="77777777" w:rsidR="000245EB" w:rsidRPr="00920004" w:rsidRDefault="000245EB" w:rsidP="00920004">
      <w:pPr>
        <w:spacing w:before="0"/>
        <w:ind w:left="5387"/>
        <w:jc w:val="left"/>
        <w:rPr>
          <w:ins w:id="592" w:author="Tran Huan" w:date="2018-11-25T16:07:00Z"/>
          <w:rFonts w:eastAsia="Calibri"/>
          <w:szCs w:val="22"/>
          <w:rPrChange w:id="593" w:author="phuong vu" w:date="2018-11-30T22:36:00Z">
            <w:rPr>
              <w:ins w:id="594" w:author="Tran Huan" w:date="2018-11-25T16:07:00Z"/>
              <w:rFonts w:ascii="Times New Roman" w:eastAsia="Calibri" w:hAnsi="Times New Roman" w:cs="Times New Roman"/>
              <w:szCs w:val="22"/>
            </w:rPr>
          </w:rPrChange>
        </w:rPr>
        <w:pPrChange w:id="595" w:author="phuong vu" w:date="2018-11-30T22:35:00Z">
          <w:pPr>
            <w:spacing w:before="360" w:line="360" w:lineRule="auto"/>
            <w:ind w:left="5580"/>
            <w:jc w:val="left"/>
          </w:pPr>
        </w:pPrChange>
      </w:pPr>
      <w:ins w:id="596" w:author="Tran Huan" w:date="2018-11-25T16:07:00Z">
        <w:r w:rsidRPr="00920004">
          <w:rPr>
            <w:rFonts w:eastAsia="Calibri"/>
            <w:szCs w:val="22"/>
            <w:rPrChange w:id="597" w:author="phuong vu" w:date="2018-11-30T22:36:00Z">
              <w:rPr>
                <w:rFonts w:ascii="Times New Roman" w:eastAsia="Calibri" w:hAnsi="Times New Roman" w:cs="Times New Roman"/>
                <w:szCs w:val="22"/>
              </w:rPr>
            </w:rPrChange>
          </w:rPr>
          <w:t>Trần Hoàng Huân - Vũ Phương</w:t>
        </w:r>
      </w:ins>
    </w:p>
    <w:p w14:paraId="47CD4140" w14:textId="283A71AC" w:rsidR="00CB27A4" w:rsidRPr="00920004" w:rsidDel="000245EB" w:rsidRDefault="00CB27A4" w:rsidP="00920004">
      <w:pPr>
        <w:spacing w:before="0"/>
        <w:jc w:val="center"/>
        <w:rPr>
          <w:del w:id="598" w:author="Tran Huan" w:date="2018-11-25T16:07:00Z"/>
          <w:rPrChange w:id="599" w:author="phuong vu" w:date="2018-11-30T22:36:00Z">
            <w:rPr>
              <w:del w:id="600" w:author="Tran Huan" w:date="2018-11-25T16:07:00Z"/>
            </w:rPr>
          </w:rPrChange>
        </w:rPr>
        <w:pPrChange w:id="601" w:author="phuong vu" w:date="2018-11-30T22:35:00Z">
          <w:pPr>
            <w:spacing w:line="360" w:lineRule="auto"/>
            <w:jc w:val="center"/>
          </w:pPr>
        </w:pPrChange>
      </w:pPr>
      <w:del w:id="602" w:author="Tran Huan" w:date="2018-11-25T16:07:00Z">
        <w:r w:rsidRPr="00920004" w:rsidDel="000245EB">
          <w:rPr>
            <w:b/>
            <w:rPrChange w:id="603" w:author="phuong vu" w:date="2018-11-30T22:36:00Z">
              <w:rPr>
                <w:b/>
              </w:rPr>
            </w:rPrChange>
          </w:rPr>
          <w:delText>LỜI CAM ĐOAN</w:delText>
        </w:r>
        <w:bookmarkEnd w:id="8"/>
      </w:del>
    </w:p>
    <w:p w14:paraId="284D167C" w14:textId="6E3A9C55" w:rsidR="006806BE" w:rsidRPr="00920004" w:rsidDel="000245EB" w:rsidRDefault="006806BE" w:rsidP="00920004">
      <w:pPr>
        <w:spacing w:before="0"/>
        <w:jc w:val="center"/>
        <w:rPr>
          <w:del w:id="604" w:author="Tran Huan" w:date="2018-11-25T16:07:00Z"/>
          <w:rPrChange w:id="605" w:author="phuong vu" w:date="2018-11-30T22:36:00Z">
            <w:rPr>
              <w:del w:id="606" w:author="Tran Huan" w:date="2018-11-25T16:07:00Z"/>
            </w:rPr>
          </w:rPrChange>
        </w:rPr>
        <w:pPrChange w:id="607" w:author="phuong vu" w:date="2018-11-30T22:35:00Z">
          <w:pPr>
            <w:spacing w:line="360" w:lineRule="auto"/>
            <w:jc w:val="center"/>
          </w:pPr>
        </w:pPrChange>
      </w:pPr>
      <w:del w:id="608" w:author="Tran Huan" w:date="2018-11-25T16:07:00Z">
        <w:r w:rsidRPr="00920004" w:rsidDel="000245EB">
          <w:rPr>
            <w:lang w:val="en-US"/>
            <w:rPrChange w:id="609" w:author="phuong vu" w:date="2018-11-30T22:36:00Z">
              <w:rPr>
                <w:lang w:val="en-US"/>
              </w:rPr>
            </w:rPrChange>
          </w:rPr>
          <w:sym w:font="Wingdings 2" w:char="F066"/>
        </w:r>
        <w:r w:rsidRPr="00920004" w:rsidDel="000245EB">
          <w:rPr>
            <w:lang w:val="en-US"/>
            <w:rPrChange w:id="610" w:author="phuong vu" w:date="2018-11-30T22:36:00Z">
              <w:rPr>
                <w:lang w:val="en-US"/>
              </w:rPr>
            </w:rPrChange>
          </w:rPr>
          <w:sym w:font="Wingdings 2" w:char="F068"/>
        </w:r>
        <w:r w:rsidRPr="00920004" w:rsidDel="000245EB">
          <w:rPr>
            <w:rPrChange w:id="611" w:author="phuong vu" w:date="2018-11-30T22:36:00Z">
              <w:rPr>
                <w:rFonts w:ascii="Segoe UI Symbol" w:hAnsi="Segoe UI Symbol" w:cs="Segoe UI Symbol"/>
              </w:rPr>
            </w:rPrChange>
          </w:rPr>
          <w:delText>⁂</w:delText>
        </w:r>
        <w:r w:rsidRPr="00920004" w:rsidDel="000245EB">
          <w:rPr>
            <w:lang w:val="en-US"/>
            <w:rPrChange w:id="612" w:author="phuong vu" w:date="2018-11-30T22:36:00Z">
              <w:rPr>
                <w:lang w:val="en-US"/>
              </w:rPr>
            </w:rPrChange>
          </w:rPr>
          <w:sym w:font="Wingdings 2" w:char="F067"/>
        </w:r>
        <w:r w:rsidRPr="00920004" w:rsidDel="000245EB">
          <w:rPr>
            <w:lang w:val="en-US"/>
            <w:rPrChange w:id="613" w:author="phuong vu" w:date="2018-11-30T22:36:00Z">
              <w:rPr>
                <w:lang w:val="en-US"/>
              </w:rPr>
            </w:rPrChange>
          </w:rPr>
          <w:sym w:font="Wingdings 2" w:char="F065"/>
        </w:r>
      </w:del>
    </w:p>
    <w:p w14:paraId="750890C2" w14:textId="77777777" w:rsidR="006806BE" w:rsidRPr="00920004" w:rsidRDefault="006806BE" w:rsidP="00920004">
      <w:pPr>
        <w:spacing w:before="0"/>
        <w:rPr>
          <w:rPrChange w:id="614" w:author="phuong vu" w:date="2018-11-30T22:36:00Z">
            <w:rPr/>
          </w:rPrChange>
        </w:rPr>
        <w:pPrChange w:id="615" w:author="phuong vu" w:date="2018-11-30T22:35:00Z">
          <w:pPr>
            <w:spacing w:line="360" w:lineRule="auto"/>
          </w:pPr>
        </w:pPrChange>
      </w:pPr>
    </w:p>
    <w:p w14:paraId="64A649CD" w14:textId="77777777" w:rsidR="006806BE" w:rsidRPr="00920004" w:rsidDel="000245EB" w:rsidRDefault="006806BE" w:rsidP="00BD0851">
      <w:pPr>
        <w:spacing w:before="240" w:line="0" w:lineRule="atLeast"/>
        <w:rPr>
          <w:del w:id="616" w:author="Tran Huan" w:date="2018-11-25T16:10:00Z"/>
          <w:rPrChange w:id="617" w:author="phuong vu" w:date="2018-11-30T22:36:00Z">
            <w:rPr>
              <w:del w:id="618" w:author="Tran Huan" w:date="2018-11-25T16:10:00Z"/>
            </w:rPr>
          </w:rPrChange>
        </w:rPr>
        <w:pPrChange w:id="619" w:author="phuong vu" w:date="2018-11-30T14:16:00Z">
          <w:pPr>
            <w:spacing w:line="360" w:lineRule="auto"/>
          </w:pPr>
        </w:pPrChange>
      </w:pPr>
      <w:del w:id="620" w:author="Tran Huan" w:date="2018-11-25T16:28:00Z">
        <w:r w:rsidRPr="00920004" w:rsidDel="0041406B">
          <w:rPr>
            <w:rPrChange w:id="621" w:author="phuong vu" w:date="2018-11-30T22:36:00Z">
              <w:rPr/>
            </w:rPrChange>
          </w:rPr>
          <w:br/>
        </w:r>
      </w:del>
    </w:p>
    <w:p w14:paraId="14722CF1" w14:textId="77777777" w:rsidR="0042719D" w:rsidRPr="00920004" w:rsidDel="000245EB" w:rsidRDefault="0042719D" w:rsidP="00BD0851">
      <w:pPr>
        <w:spacing w:before="240" w:line="0" w:lineRule="atLeast"/>
        <w:rPr>
          <w:del w:id="622" w:author="Tran Huan" w:date="2018-11-25T16:10:00Z"/>
          <w:rPrChange w:id="623" w:author="phuong vu" w:date="2018-11-30T22:36:00Z">
            <w:rPr>
              <w:del w:id="624" w:author="Tran Huan" w:date="2018-11-25T16:10:00Z"/>
            </w:rPr>
          </w:rPrChange>
        </w:rPr>
        <w:pPrChange w:id="625" w:author="phuong vu" w:date="2018-11-30T14:16:00Z">
          <w:pPr>
            <w:spacing w:line="360" w:lineRule="auto"/>
          </w:pPr>
        </w:pPrChange>
      </w:pPr>
    </w:p>
    <w:p w14:paraId="7B32C455" w14:textId="77777777" w:rsidR="0042719D" w:rsidRPr="00920004" w:rsidDel="000245EB" w:rsidRDefault="0042719D" w:rsidP="00BD0851">
      <w:pPr>
        <w:spacing w:before="240" w:line="0" w:lineRule="atLeast"/>
        <w:rPr>
          <w:del w:id="626" w:author="Tran Huan" w:date="2018-11-25T16:10:00Z"/>
          <w:rPrChange w:id="627" w:author="phuong vu" w:date="2018-11-30T22:36:00Z">
            <w:rPr>
              <w:del w:id="628" w:author="Tran Huan" w:date="2018-11-25T16:10:00Z"/>
            </w:rPr>
          </w:rPrChange>
        </w:rPr>
        <w:pPrChange w:id="629" w:author="phuong vu" w:date="2018-11-30T14:16:00Z">
          <w:pPr>
            <w:spacing w:line="360" w:lineRule="auto"/>
          </w:pPr>
        </w:pPrChange>
      </w:pPr>
    </w:p>
    <w:p w14:paraId="65A2E637" w14:textId="77777777" w:rsidR="0042719D" w:rsidRPr="00920004" w:rsidDel="000245EB" w:rsidRDefault="0042719D" w:rsidP="00BD0851">
      <w:pPr>
        <w:spacing w:before="240" w:line="0" w:lineRule="atLeast"/>
        <w:rPr>
          <w:del w:id="630" w:author="Tran Huan" w:date="2018-11-25T16:10:00Z"/>
          <w:rPrChange w:id="631" w:author="phuong vu" w:date="2018-11-30T22:36:00Z">
            <w:rPr>
              <w:del w:id="632" w:author="Tran Huan" w:date="2018-11-25T16:10:00Z"/>
            </w:rPr>
          </w:rPrChange>
        </w:rPr>
        <w:pPrChange w:id="633" w:author="phuong vu" w:date="2018-11-30T14:16:00Z">
          <w:pPr>
            <w:spacing w:line="360" w:lineRule="auto"/>
          </w:pPr>
        </w:pPrChange>
      </w:pPr>
    </w:p>
    <w:p w14:paraId="3566B734" w14:textId="77777777" w:rsidR="0042719D" w:rsidRPr="00920004" w:rsidDel="000245EB" w:rsidRDefault="0042719D" w:rsidP="00BD0851">
      <w:pPr>
        <w:spacing w:before="240" w:line="0" w:lineRule="atLeast"/>
        <w:rPr>
          <w:del w:id="634" w:author="Tran Huan" w:date="2018-11-25T16:10:00Z"/>
          <w:rPrChange w:id="635" w:author="phuong vu" w:date="2018-11-30T22:36:00Z">
            <w:rPr>
              <w:del w:id="636" w:author="Tran Huan" w:date="2018-11-25T16:10:00Z"/>
            </w:rPr>
          </w:rPrChange>
        </w:rPr>
        <w:pPrChange w:id="637" w:author="phuong vu" w:date="2018-11-30T14:16:00Z">
          <w:pPr>
            <w:spacing w:line="360" w:lineRule="auto"/>
          </w:pPr>
        </w:pPrChange>
      </w:pPr>
    </w:p>
    <w:p w14:paraId="408F1CF5" w14:textId="77777777" w:rsidR="0042719D" w:rsidRPr="00920004" w:rsidDel="000245EB" w:rsidRDefault="0042719D" w:rsidP="00BD0851">
      <w:pPr>
        <w:spacing w:before="240" w:line="0" w:lineRule="atLeast"/>
        <w:rPr>
          <w:del w:id="638" w:author="Tran Huan" w:date="2018-11-25T16:10:00Z"/>
          <w:rPrChange w:id="639" w:author="phuong vu" w:date="2018-11-30T22:36:00Z">
            <w:rPr>
              <w:del w:id="640" w:author="Tran Huan" w:date="2018-11-25T16:10:00Z"/>
            </w:rPr>
          </w:rPrChange>
        </w:rPr>
        <w:pPrChange w:id="641" w:author="phuong vu" w:date="2018-11-30T14:16:00Z">
          <w:pPr>
            <w:spacing w:line="360" w:lineRule="auto"/>
          </w:pPr>
        </w:pPrChange>
      </w:pPr>
    </w:p>
    <w:p w14:paraId="4D56BF64" w14:textId="77777777" w:rsidR="0042719D" w:rsidRPr="00920004" w:rsidDel="000245EB" w:rsidRDefault="0042719D" w:rsidP="00BD0851">
      <w:pPr>
        <w:spacing w:before="240" w:line="0" w:lineRule="atLeast"/>
        <w:rPr>
          <w:del w:id="642" w:author="Tran Huan" w:date="2018-11-25T16:10:00Z"/>
          <w:rPrChange w:id="643" w:author="phuong vu" w:date="2018-11-30T22:36:00Z">
            <w:rPr>
              <w:del w:id="644" w:author="Tran Huan" w:date="2018-11-25T16:10:00Z"/>
            </w:rPr>
          </w:rPrChange>
        </w:rPr>
        <w:pPrChange w:id="645" w:author="phuong vu" w:date="2018-11-30T14:16:00Z">
          <w:pPr>
            <w:spacing w:line="360" w:lineRule="auto"/>
          </w:pPr>
        </w:pPrChange>
      </w:pPr>
    </w:p>
    <w:p w14:paraId="13F937BF" w14:textId="77777777" w:rsidR="0042719D" w:rsidRPr="00920004" w:rsidDel="000245EB" w:rsidRDefault="0042719D" w:rsidP="00BD0851">
      <w:pPr>
        <w:spacing w:before="240" w:line="0" w:lineRule="atLeast"/>
        <w:rPr>
          <w:del w:id="646" w:author="Tran Huan" w:date="2018-11-25T16:10:00Z"/>
          <w:rPrChange w:id="647" w:author="phuong vu" w:date="2018-11-30T22:36:00Z">
            <w:rPr>
              <w:del w:id="648" w:author="Tran Huan" w:date="2018-11-25T16:10:00Z"/>
            </w:rPr>
          </w:rPrChange>
        </w:rPr>
        <w:pPrChange w:id="649" w:author="phuong vu" w:date="2018-11-30T14:16:00Z">
          <w:pPr>
            <w:spacing w:line="360" w:lineRule="auto"/>
          </w:pPr>
        </w:pPrChange>
      </w:pPr>
    </w:p>
    <w:p w14:paraId="5A6A29E5" w14:textId="1B49985E" w:rsidR="006806BE" w:rsidRPr="00920004" w:rsidDel="000245EB" w:rsidRDefault="006806BE" w:rsidP="00BD0851">
      <w:pPr>
        <w:spacing w:before="240" w:line="0" w:lineRule="atLeast"/>
        <w:rPr>
          <w:del w:id="650" w:author="Tran Huan" w:date="2018-11-25T16:10:00Z"/>
          <w:rPrChange w:id="651" w:author="phuong vu" w:date="2018-11-30T22:36:00Z">
            <w:rPr>
              <w:del w:id="652" w:author="Tran Huan" w:date="2018-11-25T16:10:00Z"/>
            </w:rPr>
          </w:rPrChange>
        </w:rPr>
        <w:pPrChange w:id="653" w:author="phuong vu" w:date="2018-11-30T14:16:00Z">
          <w:pPr>
            <w:spacing w:line="360" w:lineRule="auto"/>
            <w:jc w:val="right"/>
          </w:pPr>
        </w:pPrChange>
      </w:pPr>
      <w:del w:id="654" w:author="Tran Huan" w:date="2018-11-25T16:10:00Z">
        <w:r w:rsidRPr="00920004" w:rsidDel="000245EB">
          <w:rPr>
            <w:rPrChange w:id="655" w:author="phuong vu" w:date="2018-11-30T22:36:00Z">
              <w:rPr/>
            </w:rPrChange>
          </w:rPr>
          <w:delText>Cần Thơ, Ngày…Tháng…Năm…</w:delText>
        </w:r>
      </w:del>
    </w:p>
    <w:p w14:paraId="35D609AA" w14:textId="6243AD45" w:rsidR="006806BE" w:rsidRPr="00920004" w:rsidDel="000245EB" w:rsidRDefault="006806BE" w:rsidP="00BD0851">
      <w:pPr>
        <w:spacing w:before="240" w:line="0" w:lineRule="atLeast"/>
        <w:rPr>
          <w:del w:id="656" w:author="Tran Huan" w:date="2018-11-25T16:11:00Z"/>
          <w:b/>
          <w:rPrChange w:id="657" w:author="phuong vu" w:date="2018-11-30T22:36:00Z">
            <w:rPr>
              <w:del w:id="658" w:author="Tran Huan" w:date="2018-11-25T16:11:00Z"/>
              <w:b/>
            </w:rPr>
          </w:rPrChange>
        </w:rPr>
        <w:pPrChange w:id="659" w:author="phuong vu" w:date="2018-11-30T14:16:00Z">
          <w:pPr>
            <w:spacing w:line="360" w:lineRule="auto"/>
            <w:jc w:val="right"/>
          </w:pPr>
        </w:pPrChange>
      </w:pPr>
      <w:del w:id="660" w:author="Tran Huan" w:date="2018-11-25T16:10:00Z">
        <w:r w:rsidRPr="00920004" w:rsidDel="000245EB">
          <w:rPr>
            <w:b/>
            <w:rPrChange w:id="661" w:author="phuong vu" w:date="2018-11-30T22:36:00Z">
              <w:rPr>
                <w:b/>
              </w:rPr>
            </w:rPrChange>
          </w:rPr>
          <w:delText>Sinh viên thực hiện</w:delText>
        </w:r>
      </w:del>
      <w:bookmarkStart w:id="662" w:name="_Toc484566598"/>
      <w:del w:id="663" w:author="Tran Huan" w:date="2018-11-25T16:11:00Z">
        <w:r w:rsidRPr="00920004" w:rsidDel="000245EB">
          <w:rPr>
            <w:b/>
            <w:rPrChange w:id="664" w:author="phuong vu" w:date="2018-11-30T22:36:00Z">
              <w:rPr>
                <w:b/>
              </w:rPr>
            </w:rPrChange>
          </w:rPr>
          <w:br w:type="page"/>
        </w:r>
      </w:del>
    </w:p>
    <w:p w14:paraId="6F3D7F91" w14:textId="5276CA77" w:rsidR="00CB27A4" w:rsidRPr="00920004" w:rsidDel="000245EB" w:rsidRDefault="00CB27A4" w:rsidP="00BD0851">
      <w:pPr>
        <w:spacing w:before="240" w:line="0" w:lineRule="atLeast"/>
        <w:jc w:val="center"/>
        <w:rPr>
          <w:del w:id="665" w:author="Tran Huan" w:date="2018-11-25T16:08:00Z"/>
          <w:b/>
          <w:rPrChange w:id="666" w:author="phuong vu" w:date="2018-11-30T22:36:00Z">
            <w:rPr>
              <w:del w:id="667" w:author="Tran Huan" w:date="2018-11-25T16:08:00Z"/>
              <w:b/>
            </w:rPr>
          </w:rPrChange>
        </w:rPr>
        <w:pPrChange w:id="668" w:author="phuong vu" w:date="2018-11-30T14:16:00Z">
          <w:pPr>
            <w:spacing w:line="360" w:lineRule="auto"/>
            <w:jc w:val="center"/>
          </w:pPr>
        </w:pPrChange>
      </w:pPr>
      <w:del w:id="669" w:author="Tran Huan" w:date="2018-11-25T16:08:00Z">
        <w:r w:rsidRPr="00920004" w:rsidDel="000245EB">
          <w:rPr>
            <w:b/>
            <w:rPrChange w:id="670" w:author="phuong vu" w:date="2018-11-30T22:36:00Z">
              <w:rPr>
                <w:b/>
              </w:rPr>
            </w:rPrChange>
          </w:rPr>
          <w:delText>LỜI CẢM ƠN</w:delText>
        </w:r>
        <w:bookmarkEnd w:id="662"/>
      </w:del>
    </w:p>
    <w:p w14:paraId="5B214CA4" w14:textId="77777777" w:rsidR="006806BE" w:rsidRPr="00920004" w:rsidDel="000245EB" w:rsidRDefault="006806BE" w:rsidP="00BD0851">
      <w:pPr>
        <w:spacing w:before="240" w:line="0" w:lineRule="atLeast"/>
        <w:ind w:firstLine="720"/>
        <w:jc w:val="right"/>
        <w:rPr>
          <w:del w:id="671" w:author="Tran Huan" w:date="2018-11-25T16:11:00Z"/>
          <w:rPrChange w:id="672" w:author="phuong vu" w:date="2018-11-30T22:36:00Z">
            <w:rPr>
              <w:del w:id="673" w:author="Tran Huan" w:date="2018-11-25T16:11:00Z"/>
            </w:rPr>
          </w:rPrChange>
        </w:rPr>
        <w:pPrChange w:id="674" w:author="phuong vu" w:date="2018-11-30T14:16:00Z">
          <w:pPr>
            <w:spacing w:line="360" w:lineRule="auto"/>
            <w:jc w:val="right"/>
          </w:pPr>
        </w:pPrChange>
      </w:pPr>
    </w:p>
    <w:p w14:paraId="5B5AE898" w14:textId="18D95568" w:rsidR="006806BE" w:rsidRPr="00920004" w:rsidDel="000245EB" w:rsidRDefault="006806BE" w:rsidP="00BD0851">
      <w:pPr>
        <w:spacing w:before="240" w:line="0" w:lineRule="atLeast"/>
        <w:jc w:val="left"/>
        <w:rPr>
          <w:del w:id="675" w:author="Tran Huan" w:date="2018-11-25T16:11:00Z"/>
          <w:b/>
          <w:rPrChange w:id="676" w:author="phuong vu" w:date="2018-11-30T22:36:00Z">
            <w:rPr>
              <w:del w:id="677" w:author="Tran Huan" w:date="2018-11-25T16:11:00Z"/>
              <w:b/>
            </w:rPr>
          </w:rPrChange>
        </w:rPr>
        <w:pPrChange w:id="678" w:author="phuong vu" w:date="2018-11-30T14:16:00Z">
          <w:pPr>
            <w:jc w:val="left"/>
          </w:pPr>
        </w:pPrChange>
      </w:pPr>
      <w:bookmarkStart w:id="679" w:name="_Toc484566599"/>
      <w:del w:id="680" w:author="Tran Huan" w:date="2018-11-25T16:11:00Z">
        <w:r w:rsidRPr="00920004" w:rsidDel="000245EB">
          <w:rPr>
            <w:b/>
            <w:rPrChange w:id="681" w:author="phuong vu" w:date="2018-11-30T22:36:00Z">
              <w:rPr>
                <w:b/>
              </w:rPr>
            </w:rPrChange>
          </w:rPr>
          <w:br w:type="page"/>
        </w:r>
      </w:del>
    </w:p>
    <w:p w14:paraId="4999FC8A" w14:textId="4893D4E1" w:rsidR="009F370B" w:rsidRPr="00920004" w:rsidDel="000245EB" w:rsidRDefault="00EB1083" w:rsidP="00BD0851">
      <w:pPr>
        <w:spacing w:before="240" w:line="0" w:lineRule="atLeast"/>
        <w:jc w:val="center"/>
        <w:rPr>
          <w:del w:id="682" w:author="Tran Huan" w:date="2018-11-25T16:11:00Z"/>
          <w:b/>
          <w:rPrChange w:id="683" w:author="phuong vu" w:date="2018-11-30T22:36:00Z">
            <w:rPr>
              <w:del w:id="684" w:author="Tran Huan" w:date="2018-11-25T16:11:00Z"/>
              <w:b/>
            </w:rPr>
          </w:rPrChange>
        </w:rPr>
        <w:pPrChange w:id="685" w:author="phuong vu" w:date="2018-11-30T14:16:00Z">
          <w:pPr>
            <w:spacing w:line="360" w:lineRule="auto"/>
            <w:jc w:val="center"/>
          </w:pPr>
        </w:pPrChange>
      </w:pPr>
      <w:del w:id="686" w:author="Tran Huan" w:date="2018-11-25T16:11:00Z">
        <w:r w:rsidRPr="00920004" w:rsidDel="000245EB">
          <w:rPr>
            <w:b/>
            <w:rPrChange w:id="687" w:author="phuong vu" w:date="2018-11-30T22:36:00Z">
              <w:rPr>
                <w:b/>
              </w:rPr>
            </w:rPrChange>
          </w:rPr>
          <w:delText>NHẬN XÉT CỦA GIÁO VIÊN HƯỚNG DẪN</w:delText>
        </w:r>
      </w:del>
    </w:p>
    <w:p w14:paraId="337A147F" w14:textId="1341F9ED" w:rsidR="00EB1083" w:rsidRPr="00920004" w:rsidDel="000245EB" w:rsidRDefault="00B7386E" w:rsidP="00BD0851">
      <w:pPr>
        <w:tabs>
          <w:tab w:val="left" w:leader="dot" w:pos="28350"/>
        </w:tabs>
        <w:spacing w:before="240" w:line="0" w:lineRule="atLeast"/>
        <w:jc w:val="left"/>
        <w:rPr>
          <w:del w:id="688" w:author="Tran Huan" w:date="2018-11-25T16:11:00Z"/>
          <w:b/>
          <w:rPrChange w:id="689" w:author="phuong vu" w:date="2018-11-30T22:36:00Z">
            <w:rPr>
              <w:del w:id="690" w:author="Tran Huan" w:date="2018-11-25T16:11:00Z"/>
              <w:b/>
            </w:rPr>
          </w:rPrChange>
        </w:rPr>
        <w:pPrChange w:id="691" w:author="phuong vu" w:date="2018-11-30T14:16:00Z">
          <w:pPr>
            <w:tabs>
              <w:tab w:val="left" w:leader="dot" w:pos="28350"/>
            </w:tabs>
            <w:spacing w:line="360" w:lineRule="auto"/>
            <w:jc w:val="left"/>
          </w:pPr>
        </w:pPrChange>
      </w:pPr>
      <w:del w:id="692" w:author="Tran Huan" w:date="2018-11-25T16:11:00Z">
        <w:r w:rsidRPr="00920004" w:rsidDel="000245EB">
          <w:rPr>
            <w:b/>
            <w:rPrChange w:id="693" w:author="phuong vu" w:date="2018-11-30T22:36:00Z">
              <w:rPr>
                <w:b/>
              </w:rPr>
            </w:rPrChange>
          </w:rPr>
          <w:tab/>
        </w:r>
        <w:r w:rsidRPr="00920004" w:rsidDel="000245EB">
          <w:rPr>
            <w:b/>
            <w:rPrChange w:id="694" w:author="phuong vu" w:date="2018-11-30T22:36:00Z">
              <w:rPr>
                <w:b/>
              </w:rPr>
            </w:rPrChange>
          </w:rPr>
          <w:tab/>
        </w:r>
        <w:r w:rsidRPr="00920004" w:rsidDel="000245EB">
          <w:rPr>
            <w:b/>
            <w:rPrChange w:id="695" w:author="phuong vu" w:date="2018-11-30T22:36:00Z">
              <w:rPr>
                <w:b/>
              </w:rPr>
            </w:rPrChange>
          </w:rPr>
          <w:tab/>
        </w:r>
        <w:r w:rsidRPr="00920004" w:rsidDel="000245EB">
          <w:rPr>
            <w:b/>
            <w:rPrChange w:id="696" w:author="phuong vu" w:date="2018-11-30T22:36:00Z">
              <w:rPr>
                <w:b/>
              </w:rPr>
            </w:rPrChange>
          </w:rPr>
          <w:tab/>
        </w:r>
        <w:r w:rsidRPr="00920004" w:rsidDel="000245EB">
          <w:rPr>
            <w:b/>
            <w:rPrChange w:id="697" w:author="phuong vu" w:date="2018-11-30T22:36:00Z">
              <w:rPr>
                <w:b/>
              </w:rPr>
            </w:rPrChange>
          </w:rPr>
          <w:tab/>
        </w:r>
        <w:r w:rsidRPr="00920004" w:rsidDel="000245EB">
          <w:rPr>
            <w:b/>
            <w:rPrChange w:id="698" w:author="phuong vu" w:date="2018-11-30T22:36:00Z">
              <w:rPr>
                <w:b/>
              </w:rPr>
            </w:rPrChange>
          </w:rPr>
          <w:tab/>
        </w:r>
        <w:r w:rsidRPr="00920004" w:rsidDel="000245EB">
          <w:rPr>
            <w:b/>
            <w:rPrChange w:id="699" w:author="phuong vu" w:date="2018-11-30T22:36:00Z">
              <w:rPr>
                <w:b/>
              </w:rPr>
            </w:rPrChange>
          </w:rPr>
          <w:tab/>
        </w:r>
        <w:r w:rsidRPr="00920004" w:rsidDel="000245EB">
          <w:rPr>
            <w:b/>
            <w:rPrChange w:id="700" w:author="phuong vu" w:date="2018-11-30T22:36:00Z">
              <w:rPr>
                <w:b/>
              </w:rPr>
            </w:rPrChange>
          </w:rPr>
          <w:tab/>
        </w:r>
        <w:r w:rsidRPr="00920004" w:rsidDel="000245EB">
          <w:rPr>
            <w:b/>
            <w:rPrChange w:id="701" w:author="phuong vu" w:date="2018-11-30T22:36:00Z">
              <w:rPr>
                <w:b/>
              </w:rPr>
            </w:rPrChange>
          </w:rPr>
          <w:tab/>
        </w:r>
        <w:r w:rsidRPr="00920004" w:rsidDel="000245EB">
          <w:rPr>
            <w:b/>
            <w:rPrChange w:id="702" w:author="phuong vu" w:date="2018-11-30T22:36:00Z">
              <w:rPr>
                <w:b/>
              </w:rPr>
            </w:rPrChange>
          </w:rPr>
          <w:tab/>
        </w:r>
        <w:r w:rsidRPr="00920004" w:rsidDel="000245EB">
          <w:rPr>
            <w:b/>
            <w:rPrChange w:id="703" w:author="phuong vu" w:date="2018-11-30T22:36:00Z">
              <w:rPr>
                <w:b/>
              </w:rPr>
            </w:rPrChange>
          </w:rPr>
          <w:tab/>
        </w:r>
        <w:r w:rsidRPr="00920004" w:rsidDel="000245EB">
          <w:rPr>
            <w:b/>
            <w:rPrChange w:id="704" w:author="phuong vu" w:date="2018-11-30T22:36:00Z">
              <w:rPr>
                <w:b/>
              </w:rPr>
            </w:rPrChange>
          </w:rPr>
          <w:tab/>
        </w:r>
        <w:r w:rsidRPr="00920004" w:rsidDel="000245EB">
          <w:rPr>
            <w:b/>
            <w:rPrChange w:id="705" w:author="phuong vu" w:date="2018-11-30T22:36:00Z">
              <w:rPr>
                <w:b/>
              </w:rPr>
            </w:rPrChange>
          </w:rPr>
          <w:tab/>
        </w:r>
        <w:r w:rsidRPr="00920004" w:rsidDel="000245EB">
          <w:rPr>
            <w:b/>
            <w:rPrChange w:id="706" w:author="phuong vu" w:date="2018-11-30T22:36:00Z">
              <w:rPr>
                <w:b/>
              </w:rPr>
            </w:rPrChange>
          </w:rPr>
          <w:tab/>
        </w:r>
        <w:r w:rsidRPr="00920004" w:rsidDel="000245EB">
          <w:rPr>
            <w:b/>
            <w:rPrChange w:id="707" w:author="phuong vu" w:date="2018-11-30T22:36:00Z">
              <w:rPr>
                <w:b/>
              </w:rPr>
            </w:rPrChange>
          </w:rPr>
          <w:tab/>
        </w:r>
        <w:r w:rsidRPr="00920004" w:rsidDel="000245EB">
          <w:rPr>
            <w:b/>
            <w:rPrChange w:id="708" w:author="phuong vu" w:date="2018-11-30T22:36:00Z">
              <w:rPr>
                <w:b/>
              </w:rPr>
            </w:rPrChange>
          </w:rPr>
          <w:tab/>
        </w:r>
        <w:r w:rsidRPr="00920004" w:rsidDel="000245EB">
          <w:rPr>
            <w:b/>
            <w:rPrChange w:id="709" w:author="phuong vu" w:date="2018-11-30T22:36:00Z">
              <w:rPr>
                <w:b/>
              </w:rPr>
            </w:rPrChange>
          </w:rPr>
          <w:tab/>
        </w:r>
        <w:r w:rsidRPr="00920004" w:rsidDel="000245EB">
          <w:rPr>
            <w:b/>
            <w:rPrChange w:id="710" w:author="phuong vu" w:date="2018-11-30T22:36:00Z">
              <w:rPr>
                <w:b/>
              </w:rPr>
            </w:rPrChange>
          </w:rPr>
          <w:tab/>
        </w:r>
        <w:r w:rsidRPr="00920004" w:rsidDel="000245EB">
          <w:rPr>
            <w:b/>
            <w:rPrChange w:id="711" w:author="phuong vu" w:date="2018-11-30T22:36:00Z">
              <w:rPr>
                <w:b/>
              </w:rPr>
            </w:rPrChange>
          </w:rPr>
          <w:tab/>
        </w:r>
        <w:r w:rsidRPr="00920004" w:rsidDel="000245EB">
          <w:rPr>
            <w:b/>
            <w:rPrChange w:id="712" w:author="phuong vu" w:date="2018-11-30T22:36:00Z">
              <w:rPr>
                <w:b/>
              </w:rPr>
            </w:rPrChange>
          </w:rPr>
          <w:tab/>
        </w:r>
        <w:r w:rsidRPr="00920004" w:rsidDel="000245EB">
          <w:rPr>
            <w:b/>
            <w:rPrChange w:id="713" w:author="phuong vu" w:date="2018-11-30T22:36:00Z">
              <w:rPr>
                <w:b/>
              </w:rPr>
            </w:rPrChange>
          </w:rPr>
          <w:tab/>
        </w:r>
        <w:r w:rsidRPr="00920004" w:rsidDel="000245EB">
          <w:rPr>
            <w:b/>
            <w:rPrChange w:id="714" w:author="phuong vu" w:date="2018-11-30T22:36:00Z">
              <w:rPr>
                <w:b/>
              </w:rPr>
            </w:rPrChange>
          </w:rPr>
          <w:tab/>
        </w:r>
        <w:r w:rsidRPr="00920004" w:rsidDel="000245EB">
          <w:rPr>
            <w:b/>
            <w:rPrChange w:id="715" w:author="phuong vu" w:date="2018-11-30T22:36:00Z">
              <w:rPr>
                <w:b/>
              </w:rPr>
            </w:rPrChange>
          </w:rPr>
          <w:tab/>
        </w:r>
        <w:r w:rsidRPr="00920004" w:rsidDel="000245EB">
          <w:rPr>
            <w:b/>
            <w:rPrChange w:id="716" w:author="phuong vu" w:date="2018-11-30T22:36:00Z">
              <w:rPr>
                <w:b/>
              </w:rPr>
            </w:rPrChange>
          </w:rPr>
          <w:tab/>
        </w:r>
        <w:r w:rsidRPr="00920004" w:rsidDel="000245EB">
          <w:rPr>
            <w:b/>
            <w:rPrChange w:id="717" w:author="phuong vu" w:date="2018-11-30T22:36:00Z">
              <w:rPr>
                <w:b/>
              </w:rPr>
            </w:rPrChange>
          </w:rPr>
          <w:tab/>
        </w:r>
        <w:r w:rsidR="00EB1083" w:rsidRPr="00920004" w:rsidDel="000245EB">
          <w:rPr>
            <w:b/>
            <w:rPrChange w:id="718" w:author="phuong vu" w:date="2018-11-30T22:36:00Z">
              <w:rPr>
                <w:b/>
              </w:rPr>
            </w:rPrChange>
          </w:rPr>
          <w:br w:type="page"/>
        </w:r>
      </w:del>
    </w:p>
    <w:p w14:paraId="6D712839" w14:textId="26B0D518" w:rsidR="00B7386E" w:rsidRPr="00920004" w:rsidDel="000245EB" w:rsidRDefault="00EB1083" w:rsidP="00BD0851">
      <w:pPr>
        <w:spacing w:before="240" w:line="0" w:lineRule="atLeast"/>
        <w:jc w:val="center"/>
        <w:rPr>
          <w:del w:id="719" w:author="Tran Huan" w:date="2018-11-25T16:11:00Z"/>
          <w:b/>
          <w:rPrChange w:id="720" w:author="phuong vu" w:date="2018-11-30T22:36:00Z">
            <w:rPr>
              <w:del w:id="721" w:author="Tran Huan" w:date="2018-11-25T16:11:00Z"/>
              <w:b/>
            </w:rPr>
          </w:rPrChange>
        </w:rPr>
        <w:pPrChange w:id="722" w:author="phuong vu" w:date="2018-11-30T14:16:00Z">
          <w:pPr>
            <w:spacing w:line="360" w:lineRule="auto"/>
            <w:jc w:val="center"/>
          </w:pPr>
        </w:pPrChange>
      </w:pPr>
      <w:del w:id="723" w:author="Tran Huan" w:date="2018-11-25T16:11:00Z">
        <w:r w:rsidRPr="00920004" w:rsidDel="000245EB">
          <w:rPr>
            <w:b/>
            <w:rPrChange w:id="724" w:author="phuong vu" w:date="2018-11-30T22:36:00Z">
              <w:rPr>
                <w:b/>
              </w:rPr>
            </w:rPrChange>
          </w:rPr>
          <w:delText>NHẬN XÉT CỦA GIÁO VIÊN PHẢN BIỆN</w:delText>
        </w:r>
      </w:del>
    </w:p>
    <w:p w14:paraId="2920F59D" w14:textId="384B5BB4" w:rsidR="00EB1083" w:rsidRPr="00920004" w:rsidDel="000245EB" w:rsidRDefault="00B7386E" w:rsidP="00BD0851">
      <w:pPr>
        <w:spacing w:before="240" w:line="0" w:lineRule="atLeast"/>
        <w:rPr>
          <w:del w:id="725" w:author="Tran Huan" w:date="2018-11-25T16:11:00Z"/>
          <w:b/>
          <w:rPrChange w:id="726" w:author="phuong vu" w:date="2018-11-30T22:36:00Z">
            <w:rPr>
              <w:del w:id="727" w:author="Tran Huan" w:date="2018-11-25T16:11:00Z"/>
              <w:b/>
            </w:rPr>
          </w:rPrChange>
        </w:rPr>
        <w:pPrChange w:id="728" w:author="phuong vu" w:date="2018-11-30T14:16:00Z">
          <w:pPr>
            <w:tabs>
              <w:tab w:val="left" w:leader="dot" w:pos="28350"/>
            </w:tabs>
            <w:spacing w:line="360" w:lineRule="auto"/>
            <w:jc w:val="left"/>
          </w:pPr>
        </w:pPrChange>
      </w:pPr>
      <w:del w:id="729" w:author="Tran Huan" w:date="2018-11-25T16:11:00Z">
        <w:r w:rsidRPr="00920004" w:rsidDel="000245EB">
          <w:rPr>
            <w:b/>
            <w:rPrChange w:id="730" w:author="phuong vu" w:date="2018-11-30T22:36:00Z">
              <w:rPr>
                <w:b/>
              </w:rPr>
            </w:rPrChange>
          </w:rPr>
          <w:tab/>
        </w:r>
        <w:r w:rsidRPr="00920004" w:rsidDel="000245EB">
          <w:rPr>
            <w:b/>
            <w:rPrChange w:id="731" w:author="phuong vu" w:date="2018-11-30T22:36:00Z">
              <w:rPr>
                <w:b/>
              </w:rPr>
            </w:rPrChange>
          </w:rPr>
          <w:tab/>
        </w:r>
        <w:r w:rsidRPr="00920004" w:rsidDel="000245EB">
          <w:rPr>
            <w:b/>
            <w:rPrChange w:id="732" w:author="phuong vu" w:date="2018-11-30T22:36:00Z">
              <w:rPr>
                <w:b/>
              </w:rPr>
            </w:rPrChange>
          </w:rPr>
          <w:tab/>
        </w:r>
        <w:r w:rsidRPr="00920004" w:rsidDel="000245EB">
          <w:rPr>
            <w:b/>
            <w:rPrChange w:id="733" w:author="phuong vu" w:date="2018-11-30T22:36:00Z">
              <w:rPr>
                <w:b/>
              </w:rPr>
            </w:rPrChange>
          </w:rPr>
          <w:tab/>
        </w:r>
        <w:r w:rsidRPr="00920004" w:rsidDel="000245EB">
          <w:rPr>
            <w:b/>
            <w:rPrChange w:id="734" w:author="phuong vu" w:date="2018-11-30T22:36:00Z">
              <w:rPr>
                <w:b/>
              </w:rPr>
            </w:rPrChange>
          </w:rPr>
          <w:tab/>
        </w:r>
        <w:r w:rsidRPr="00920004" w:rsidDel="000245EB">
          <w:rPr>
            <w:b/>
            <w:rPrChange w:id="735" w:author="phuong vu" w:date="2018-11-30T22:36:00Z">
              <w:rPr>
                <w:b/>
              </w:rPr>
            </w:rPrChange>
          </w:rPr>
          <w:tab/>
        </w:r>
        <w:r w:rsidRPr="00920004" w:rsidDel="000245EB">
          <w:rPr>
            <w:b/>
            <w:rPrChange w:id="736" w:author="phuong vu" w:date="2018-11-30T22:36:00Z">
              <w:rPr>
                <w:b/>
              </w:rPr>
            </w:rPrChange>
          </w:rPr>
          <w:tab/>
        </w:r>
        <w:r w:rsidRPr="00920004" w:rsidDel="000245EB">
          <w:rPr>
            <w:b/>
            <w:rPrChange w:id="737" w:author="phuong vu" w:date="2018-11-30T22:36:00Z">
              <w:rPr>
                <w:b/>
              </w:rPr>
            </w:rPrChange>
          </w:rPr>
          <w:tab/>
        </w:r>
        <w:r w:rsidRPr="00920004" w:rsidDel="000245EB">
          <w:rPr>
            <w:b/>
            <w:rPrChange w:id="738" w:author="phuong vu" w:date="2018-11-30T22:36:00Z">
              <w:rPr>
                <w:b/>
              </w:rPr>
            </w:rPrChange>
          </w:rPr>
          <w:tab/>
        </w:r>
        <w:r w:rsidRPr="00920004" w:rsidDel="000245EB">
          <w:rPr>
            <w:b/>
            <w:rPrChange w:id="739" w:author="phuong vu" w:date="2018-11-30T22:36:00Z">
              <w:rPr>
                <w:b/>
              </w:rPr>
            </w:rPrChange>
          </w:rPr>
          <w:tab/>
        </w:r>
        <w:r w:rsidRPr="00920004" w:rsidDel="000245EB">
          <w:rPr>
            <w:b/>
            <w:rPrChange w:id="740" w:author="phuong vu" w:date="2018-11-30T22:36:00Z">
              <w:rPr>
                <w:b/>
              </w:rPr>
            </w:rPrChange>
          </w:rPr>
          <w:tab/>
        </w:r>
        <w:r w:rsidRPr="00920004" w:rsidDel="000245EB">
          <w:rPr>
            <w:b/>
            <w:rPrChange w:id="741" w:author="phuong vu" w:date="2018-11-30T22:36:00Z">
              <w:rPr>
                <w:b/>
              </w:rPr>
            </w:rPrChange>
          </w:rPr>
          <w:tab/>
        </w:r>
        <w:r w:rsidRPr="00920004" w:rsidDel="000245EB">
          <w:rPr>
            <w:b/>
            <w:rPrChange w:id="742" w:author="phuong vu" w:date="2018-11-30T22:36:00Z">
              <w:rPr>
                <w:b/>
              </w:rPr>
            </w:rPrChange>
          </w:rPr>
          <w:tab/>
        </w:r>
        <w:r w:rsidRPr="00920004" w:rsidDel="000245EB">
          <w:rPr>
            <w:b/>
            <w:rPrChange w:id="743" w:author="phuong vu" w:date="2018-11-30T22:36:00Z">
              <w:rPr>
                <w:b/>
              </w:rPr>
            </w:rPrChange>
          </w:rPr>
          <w:tab/>
        </w:r>
        <w:r w:rsidRPr="00920004" w:rsidDel="000245EB">
          <w:rPr>
            <w:b/>
            <w:rPrChange w:id="744" w:author="phuong vu" w:date="2018-11-30T22:36:00Z">
              <w:rPr>
                <w:b/>
              </w:rPr>
            </w:rPrChange>
          </w:rPr>
          <w:tab/>
        </w:r>
        <w:r w:rsidRPr="00920004" w:rsidDel="000245EB">
          <w:rPr>
            <w:b/>
            <w:rPrChange w:id="745" w:author="phuong vu" w:date="2018-11-30T22:36:00Z">
              <w:rPr>
                <w:b/>
              </w:rPr>
            </w:rPrChange>
          </w:rPr>
          <w:tab/>
        </w:r>
        <w:r w:rsidRPr="00920004" w:rsidDel="000245EB">
          <w:rPr>
            <w:b/>
            <w:rPrChange w:id="746" w:author="phuong vu" w:date="2018-11-30T22:36:00Z">
              <w:rPr>
                <w:b/>
              </w:rPr>
            </w:rPrChange>
          </w:rPr>
          <w:tab/>
        </w:r>
        <w:r w:rsidRPr="00920004" w:rsidDel="000245EB">
          <w:rPr>
            <w:b/>
            <w:rPrChange w:id="747" w:author="phuong vu" w:date="2018-11-30T22:36:00Z">
              <w:rPr>
                <w:b/>
              </w:rPr>
            </w:rPrChange>
          </w:rPr>
          <w:tab/>
        </w:r>
        <w:r w:rsidRPr="00920004" w:rsidDel="000245EB">
          <w:rPr>
            <w:b/>
            <w:rPrChange w:id="748" w:author="phuong vu" w:date="2018-11-30T22:36:00Z">
              <w:rPr>
                <w:b/>
              </w:rPr>
            </w:rPrChange>
          </w:rPr>
          <w:tab/>
        </w:r>
        <w:r w:rsidRPr="00920004" w:rsidDel="000245EB">
          <w:rPr>
            <w:b/>
            <w:rPrChange w:id="749" w:author="phuong vu" w:date="2018-11-30T22:36:00Z">
              <w:rPr>
                <w:b/>
              </w:rPr>
            </w:rPrChange>
          </w:rPr>
          <w:tab/>
        </w:r>
        <w:r w:rsidRPr="00920004" w:rsidDel="000245EB">
          <w:rPr>
            <w:b/>
            <w:rPrChange w:id="750" w:author="phuong vu" w:date="2018-11-30T22:36:00Z">
              <w:rPr>
                <w:b/>
              </w:rPr>
            </w:rPrChange>
          </w:rPr>
          <w:tab/>
        </w:r>
        <w:r w:rsidRPr="00920004" w:rsidDel="000245EB">
          <w:rPr>
            <w:b/>
            <w:rPrChange w:id="751" w:author="phuong vu" w:date="2018-11-30T22:36:00Z">
              <w:rPr>
                <w:b/>
              </w:rPr>
            </w:rPrChange>
          </w:rPr>
          <w:tab/>
        </w:r>
        <w:r w:rsidRPr="00920004" w:rsidDel="000245EB">
          <w:rPr>
            <w:b/>
            <w:rPrChange w:id="752" w:author="phuong vu" w:date="2018-11-30T22:36:00Z">
              <w:rPr>
                <w:b/>
              </w:rPr>
            </w:rPrChange>
          </w:rPr>
          <w:tab/>
        </w:r>
        <w:r w:rsidRPr="00920004" w:rsidDel="000245EB">
          <w:rPr>
            <w:b/>
            <w:rPrChange w:id="753" w:author="phuong vu" w:date="2018-11-30T22:36:00Z">
              <w:rPr>
                <w:b/>
              </w:rPr>
            </w:rPrChange>
          </w:rPr>
          <w:tab/>
        </w:r>
        <w:r w:rsidRPr="00920004" w:rsidDel="000245EB">
          <w:rPr>
            <w:b/>
            <w:rPrChange w:id="754" w:author="phuong vu" w:date="2018-11-30T22:36:00Z">
              <w:rPr>
                <w:b/>
              </w:rPr>
            </w:rPrChange>
          </w:rPr>
          <w:tab/>
        </w:r>
        <w:r w:rsidR="00EB1083" w:rsidRPr="00920004" w:rsidDel="000245EB">
          <w:rPr>
            <w:b/>
            <w:rPrChange w:id="755" w:author="phuong vu" w:date="2018-11-30T22:36:00Z">
              <w:rPr>
                <w:b/>
              </w:rPr>
            </w:rPrChange>
          </w:rPr>
          <w:br w:type="page"/>
        </w:r>
      </w:del>
    </w:p>
    <w:p w14:paraId="707B58E1" w14:textId="684948B8" w:rsidR="00B7386E" w:rsidRPr="00920004" w:rsidDel="000245EB" w:rsidRDefault="00EB1083" w:rsidP="00BD0851">
      <w:pPr>
        <w:spacing w:before="240" w:line="0" w:lineRule="atLeast"/>
        <w:jc w:val="center"/>
        <w:rPr>
          <w:del w:id="756" w:author="Tran Huan" w:date="2018-11-25T16:11:00Z"/>
          <w:b/>
          <w:rPrChange w:id="757" w:author="phuong vu" w:date="2018-11-30T22:36:00Z">
            <w:rPr>
              <w:del w:id="758" w:author="Tran Huan" w:date="2018-11-25T16:11:00Z"/>
              <w:b/>
            </w:rPr>
          </w:rPrChange>
        </w:rPr>
        <w:pPrChange w:id="759" w:author="phuong vu" w:date="2018-11-30T14:16:00Z">
          <w:pPr>
            <w:spacing w:line="360" w:lineRule="auto"/>
            <w:jc w:val="center"/>
          </w:pPr>
        </w:pPrChange>
      </w:pPr>
      <w:del w:id="760" w:author="Tran Huan" w:date="2018-11-25T16:11:00Z">
        <w:r w:rsidRPr="00920004" w:rsidDel="000245EB">
          <w:rPr>
            <w:b/>
            <w:rPrChange w:id="761" w:author="phuong vu" w:date="2018-11-30T22:36:00Z">
              <w:rPr>
                <w:b/>
              </w:rPr>
            </w:rPrChange>
          </w:rPr>
          <w:delText>NHẬN XÉT CỦA HỘI ĐỒNG CHẤM ĐIỂM LUẬN VĂN</w:delText>
        </w:r>
        <w:bookmarkEnd w:id="679"/>
      </w:del>
    </w:p>
    <w:p w14:paraId="588A6BF2" w14:textId="77777777" w:rsidR="0041406B" w:rsidRPr="00920004" w:rsidRDefault="00B26FC7" w:rsidP="00BD0851">
      <w:pPr>
        <w:spacing w:before="240" w:line="0" w:lineRule="atLeast"/>
        <w:rPr>
          <w:ins w:id="762" w:author="Tran Huan" w:date="2018-11-25T16:31:00Z"/>
          <w:rPrChange w:id="763" w:author="phuong vu" w:date="2018-11-30T22:36:00Z">
            <w:rPr>
              <w:ins w:id="764" w:author="Tran Huan" w:date="2018-11-25T16:31:00Z"/>
            </w:rPr>
          </w:rPrChange>
        </w:rPr>
        <w:sectPr w:rsidR="0041406B" w:rsidRPr="00920004" w:rsidSect="0041406B">
          <w:headerReference w:type="default" r:id="rId21"/>
          <w:footerReference w:type="default" r:id="rId22"/>
          <w:type w:val="continuous"/>
          <w:pgSz w:w="11906" w:h="16838"/>
          <w:pgMar w:top="1701" w:right="1134" w:bottom="1701" w:left="1985" w:header="709" w:footer="0" w:gutter="0"/>
          <w:pgNumType w:fmt="lowerRoman" w:start="1"/>
          <w:cols w:space="708"/>
          <w:docGrid w:linePitch="360"/>
        </w:sectPr>
        <w:pPrChange w:id="770" w:author="phuong vu" w:date="2018-11-30T14:16:00Z">
          <w:pPr>
            <w:spacing w:line="276" w:lineRule="auto"/>
          </w:pPr>
        </w:pPrChange>
      </w:pPr>
      <w:del w:id="771" w:author="Tran Huan" w:date="2018-11-25T16:11:00Z">
        <w:r w:rsidRPr="00920004" w:rsidDel="000245EB">
          <w:rPr>
            <w:b/>
            <w:rPrChange w:id="772" w:author="phuong vu" w:date="2018-11-30T22:36:00Z">
              <w:rPr>
                <w:b/>
              </w:rPr>
            </w:rPrChange>
          </w:rPr>
          <w:tab/>
        </w:r>
        <w:r w:rsidRPr="00920004" w:rsidDel="000245EB">
          <w:rPr>
            <w:b/>
            <w:rPrChange w:id="773" w:author="phuong vu" w:date="2018-11-30T22:36:00Z">
              <w:rPr>
                <w:b/>
              </w:rPr>
            </w:rPrChange>
          </w:rPr>
          <w:tab/>
        </w:r>
        <w:r w:rsidRPr="00920004" w:rsidDel="000245EB">
          <w:rPr>
            <w:b/>
            <w:rPrChange w:id="774" w:author="phuong vu" w:date="2018-11-30T22:36:00Z">
              <w:rPr>
                <w:b/>
              </w:rPr>
            </w:rPrChange>
          </w:rPr>
          <w:tab/>
        </w:r>
        <w:r w:rsidRPr="00920004" w:rsidDel="000245EB">
          <w:rPr>
            <w:b/>
            <w:rPrChange w:id="775" w:author="phuong vu" w:date="2018-11-30T22:36:00Z">
              <w:rPr>
                <w:b/>
              </w:rPr>
            </w:rPrChange>
          </w:rPr>
          <w:tab/>
        </w:r>
        <w:r w:rsidRPr="00920004" w:rsidDel="000245EB">
          <w:rPr>
            <w:b/>
            <w:rPrChange w:id="776" w:author="phuong vu" w:date="2018-11-30T22:36:00Z">
              <w:rPr>
                <w:b/>
              </w:rPr>
            </w:rPrChange>
          </w:rPr>
          <w:tab/>
        </w:r>
        <w:r w:rsidRPr="00920004" w:rsidDel="000245EB">
          <w:rPr>
            <w:b/>
            <w:rPrChange w:id="777" w:author="phuong vu" w:date="2018-11-30T22:36:00Z">
              <w:rPr>
                <w:b/>
              </w:rPr>
            </w:rPrChange>
          </w:rPr>
          <w:tab/>
        </w:r>
        <w:r w:rsidRPr="00920004" w:rsidDel="000245EB">
          <w:rPr>
            <w:b/>
            <w:rPrChange w:id="778" w:author="phuong vu" w:date="2018-11-30T22:36:00Z">
              <w:rPr>
                <w:b/>
              </w:rPr>
            </w:rPrChange>
          </w:rPr>
          <w:tab/>
        </w:r>
        <w:r w:rsidRPr="00920004" w:rsidDel="000245EB">
          <w:rPr>
            <w:b/>
            <w:rPrChange w:id="779" w:author="phuong vu" w:date="2018-11-30T22:36:00Z">
              <w:rPr>
                <w:b/>
              </w:rPr>
            </w:rPrChange>
          </w:rPr>
          <w:tab/>
        </w:r>
        <w:r w:rsidRPr="00920004" w:rsidDel="000245EB">
          <w:rPr>
            <w:b/>
            <w:rPrChange w:id="780" w:author="phuong vu" w:date="2018-11-30T22:36:00Z">
              <w:rPr>
                <w:b/>
              </w:rPr>
            </w:rPrChange>
          </w:rPr>
          <w:tab/>
        </w:r>
        <w:r w:rsidRPr="00920004" w:rsidDel="000245EB">
          <w:rPr>
            <w:b/>
            <w:rPrChange w:id="781" w:author="phuong vu" w:date="2018-11-30T22:36:00Z">
              <w:rPr>
                <w:b/>
              </w:rPr>
            </w:rPrChange>
          </w:rPr>
          <w:tab/>
        </w:r>
        <w:r w:rsidRPr="00920004" w:rsidDel="000245EB">
          <w:rPr>
            <w:b/>
            <w:rPrChange w:id="782" w:author="phuong vu" w:date="2018-11-30T22:36:00Z">
              <w:rPr>
                <w:b/>
              </w:rPr>
            </w:rPrChange>
          </w:rPr>
          <w:tab/>
        </w:r>
        <w:r w:rsidRPr="00920004" w:rsidDel="000245EB">
          <w:rPr>
            <w:b/>
            <w:rPrChange w:id="783" w:author="phuong vu" w:date="2018-11-30T22:36:00Z">
              <w:rPr>
                <w:b/>
              </w:rPr>
            </w:rPrChange>
          </w:rPr>
          <w:tab/>
        </w:r>
        <w:r w:rsidRPr="00920004" w:rsidDel="000245EB">
          <w:rPr>
            <w:b/>
            <w:rPrChange w:id="784" w:author="phuong vu" w:date="2018-11-30T22:36:00Z">
              <w:rPr>
                <w:b/>
              </w:rPr>
            </w:rPrChange>
          </w:rPr>
          <w:tab/>
        </w:r>
        <w:r w:rsidRPr="00920004" w:rsidDel="000245EB">
          <w:rPr>
            <w:b/>
            <w:rPrChange w:id="785" w:author="phuong vu" w:date="2018-11-30T22:36:00Z">
              <w:rPr>
                <w:b/>
              </w:rPr>
            </w:rPrChange>
          </w:rPr>
          <w:tab/>
        </w:r>
        <w:r w:rsidRPr="00920004" w:rsidDel="000245EB">
          <w:rPr>
            <w:b/>
            <w:rPrChange w:id="786" w:author="phuong vu" w:date="2018-11-30T22:36:00Z">
              <w:rPr>
                <w:b/>
              </w:rPr>
            </w:rPrChange>
          </w:rPr>
          <w:tab/>
        </w:r>
        <w:r w:rsidRPr="00920004" w:rsidDel="000245EB">
          <w:rPr>
            <w:b/>
            <w:rPrChange w:id="787" w:author="phuong vu" w:date="2018-11-30T22:36:00Z">
              <w:rPr>
                <w:b/>
              </w:rPr>
            </w:rPrChange>
          </w:rPr>
          <w:tab/>
        </w:r>
        <w:r w:rsidRPr="00920004" w:rsidDel="000245EB">
          <w:rPr>
            <w:b/>
            <w:rPrChange w:id="788" w:author="phuong vu" w:date="2018-11-30T22:36:00Z">
              <w:rPr>
                <w:b/>
              </w:rPr>
            </w:rPrChange>
          </w:rPr>
          <w:tab/>
        </w:r>
        <w:r w:rsidRPr="00920004" w:rsidDel="000245EB">
          <w:rPr>
            <w:b/>
            <w:rPrChange w:id="789" w:author="phuong vu" w:date="2018-11-30T22:36:00Z">
              <w:rPr>
                <w:b/>
              </w:rPr>
            </w:rPrChange>
          </w:rPr>
          <w:tab/>
        </w:r>
        <w:r w:rsidRPr="00920004" w:rsidDel="000245EB">
          <w:rPr>
            <w:b/>
            <w:rPrChange w:id="790" w:author="phuong vu" w:date="2018-11-30T22:36:00Z">
              <w:rPr>
                <w:b/>
              </w:rPr>
            </w:rPrChange>
          </w:rPr>
          <w:tab/>
        </w:r>
        <w:r w:rsidRPr="00920004" w:rsidDel="000245EB">
          <w:rPr>
            <w:b/>
            <w:rPrChange w:id="791" w:author="phuong vu" w:date="2018-11-30T22:36:00Z">
              <w:rPr>
                <w:b/>
              </w:rPr>
            </w:rPrChange>
          </w:rPr>
          <w:tab/>
        </w:r>
        <w:r w:rsidRPr="00920004" w:rsidDel="000245EB">
          <w:rPr>
            <w:b/>
            <w:rPrChange w:id="792" w:author="phuong vu" w:date="2018-11-30T22:36:00Z">
              <w:rPr>
                <w:b/>
              </w:rPr>
            </w:rPrChange>
          </w:rPr>
          <w:tab/>
        </w:r>
        <w:r w:rsidRPr="00920004" w:rsidDel="000245EB">
          <w:rPr>
            <w:b/>
            <w:rPrChange w:id="793" w:author="phuong vu" w:date="2018-11-30T22:36:00Z">
              <w:rPr>
                <w:b/>
              </w:rPr>
            </w:rPrChange>
          </w:rPr>
          <w:tab/>
        </w:r>
        <w:r w:rsidRPr="00920004" w:rsidDel="000245EB">
          <w:rPr>
            <w:b/>
            <w:rPrChange w:id="794" w:author="phuong vu" w:date="2018-11-30T22:36:00Z">
              <w:rPr>
                <w:b/>
              </w:rPr>
            </w:rPrChange>
          </w:rPr>
          <w:tab/>
        </w:r>
        <w:r w:rsidRPr="00920004" w:rsidDel="000245EB">
          <w:rPr>
            <w:b/>
            <w:rPrChange w:id="795" w:author="phuong vu" w:date="2018-11-30T22:36:00Z">
              <w:rPr>
                <w:b/>
              </w:rPr>
            </w:rPrChange>
          </w:rPr>
          <w:tab/>
        </w:r>
        <w:r w:rsidRPr="00920004" w:rsidDel="000245EB">
          <w:rPr>
            <w:b/>
            <w:rPrChange w:id="796" w:author="phuong vu" w:date="2018-11-30T22:36:00Z">
              <w:rPr>
                <w:b/>
              </w:rPr>
            </w:rPrChange>
          </w:rPr>
          <w:tab/>
        </w:r>
      </w:del>
      <w:del w:id="797" w:author="Tran Huan" w:date="2018-11-25T16:13:00Z">
        <w:r w:rsidR="00B81776" w:rsidRPr="00920004" w:rsidDel="000245EB">
          <w:rPr>
            <w:rPrChange w:id="798" w:author="phuong vu" w:date="2018-11-30T22:36:00Z">
              <w:rPr/>
            </w:rPrChange>
          </w:rPr>
          <w:br w:type="page"/>
        </w:r>
      </w:del>
    </w:p>
    <w:p w14:paraId="470DAF91" w14:textId="2342E651" w:rsidR="00B81776" w:rsidRPr="00920004" w:rsidRDefault="00B81776" w:rsidP="00BD0851">
      <w:pPr>
        <w:spacing w:before="240" w:line="0" w:lineRule="atLeast"/>
        <w:rPr>
          <w:b/>
          <w:rPrChange w:id="799" w:author="phuong vu" w:date="2018-11-30T22:36:00Z">
            <w:rPr>
              <w:b/>
            </w:rPr>
          </w:rPrChange>
        </w:rPr>
        <w:pPrChange w:id="800" w:author="phuong vu" w:date="2018-11-30T14:16:00Z">
          <w:pPr>
            <w:tabs>
              <w:tab w:val="left" w:leader="dot" w:pos="28350"/>
            </w:tabs>
            <w:spacing w:line="360" w:lineRule="auto"/>
            <w:jc w:val="left"/>
          </w:pPr>
        </w:pPrChange>
      </w:pPr>
    </w:p>
    <w:p w14:paraId="73152304" w14:textId="2CE803B2" w:rsidR="00CB27A4" w:rsidRPr="00920004" w:rsidDel="00FE6A57" w:rsidRDefault="00CB27A4" w:rsidP="00920004">
      <w:pPr>
        <w:pStyle w:val="Style1"/>
        <w:rPr>
          <w:del w:id="801" w:author="phuong vu" w:date="2018-11-30T16:25:00Z"/>
          <w:rPrChange w:id="802" w:author="phuong vu" w:date="2018-11-30T22:36:00Z">
            <w:rPr>
              <w:del w:id="803" w:author="phuong vu" w:date="2018-11-30T16:25:00Z"/>
              <w:b/>
            </w:rPr>
          </w:rPrChange>
        </w:rPr>
        <w:pPrChange w:id="804" w:author="phuong vu" w:date="2018-11-30T22:35:00Z">
          <w:pPr>
            <w:spacing w:line="360" w:lineRule="auto"/>
            <w:jc w:val="center"/>
          </w:pPr>
        </w:pPrChange>
      </w:pPr>
      <w:bookmarkStart w:id="805" w:name="_Toc484566600"/>
      <w:bookmarkStart w:id="806" w:name="_Toc531380612"/>
      <w:r w:rsidRPr="00920004">
        <w:rPr>
          <w:rPrChange w:id="807" w:author="phuong vu" w:date="2018-11-30T22:36:00Z">
            <w:rPr/>
          </w:rPrChange>
        </w:rPr>
        <w:t>MỤC LỤC</w:t>
      </w:r>
      <w:bookmarkEnd w:id="805"/>
      <w:bookmarkEnd w:id="806"/>
    </w:p>
    <w:p w14:paraId="0CED4C63" w14:textId="77777777" w:rsidR="00EB1083" w:rsidRPr="00920004" w:rsidRDefault="00EB1083" w:rsidP="00920004">
      <w:pPr>
        <w:pStyle w:val="Style1"/>
        <w:rPr>
          <w:rPrChange w:id="808" w:author="phuong vu" w:date="2018-11-30T22:36:00Z">
            <w:rPr/>
          </w:rPrChange>
        </w:rPr>
        <w:pPrChange w:id="809" w:author="phuong vu" w:date="2018-11-30T22:35:00Z">
          <w:pPr>
            <w:spacing w:line="360" w:lineRule="auto"/>
          </w:pPr>
        </w:pPrChange>
      </w:pPr>
    </w:p>
    <w:bookmarkStart w:id="810" w:name="_Toc484566601"/>
    <w:p w14:paraId="1CE4A5FB" w14:textId="33FE2E4F" w:rsidR="00920004" w:rsidRPr="00920004" w:rsidRDefault="00EB1083">
      <w:pPr>
        <w:pStyle w:val="TOC1"/>
        <w:rPr>
          <w:ins w:id="811" w:author="phuong vu" w:date="2018-11-30T22:33:00Z"/>
          <w:rFonts w:asciiTheme="minorHAnsi" w:eastAsiaTheme="minorEastAsia" w:hAnsiTheme="minorHAnsi" w:cstheme="minorBidi"/>
          <w:noProof/>
          <w:sz w:val="22"/>
          <w:szCs w:val="22"/>
          <w:lang w:val="en-US"/>
          <w:rPrChange w:id="812" w:author="phuong vu" w:date="2018-11-30T22:36:00Z">
            <w:rPr>
              <w:ins w:id="813" w:author="phuong vu" w:date="2018-11-30T22:33:00Z"/>
              <w:rFonts w:asciiTheme="minorHAnsi" w:eastAsiaTheme="minorEastAsia" w:hAnsiTheme="minorHAnsi" w:cstheme="minorBidi"/>
              <w:noProof/>
              <w:sz w:val="22"/>
              <w:szCs w:val="22"/>
              <w:lang w:val="en-US"/>
            </w:rPr>
          </w:rPrChange>
        </w:rPr>
      </w:pPr>
      <w:r w:rsidRPr="00920004">
        <w:rPr>
          <w:rPrChange w:id="814" w:author="phuong vu" w:date="2018-11-30T22:36:00Z">
            <w:rPr/>
          </w:rPrChange>
        </w:rPr>
        <w:fldChar w:fldCharType="begin"/>
      </w:r>
      <w:r w:rsidRPr="00920004">
        <w:rPr>
          <w:rPrChange w:id="815" w:author="phuong vu" w:date="2018-11-30T22:36:00Z">
            <w:rPr/>
          </w:rPrChange>
        </w:rPr>
        <w:instrText xml:space="preserve"> TOC \o "1-4" \u </w:instrText>
      </w:r>
      <w:r w:rsidRPr="00920004">
        <w:rPr>
          <w:rPrChange w:id="816" w:author="phuong vu" w:date="2018-11-30T22:36:00Z">
            <w:rPr/>
          </w:rPrChange>
        </w:rPr>
        <w:fldChar w:fldCharType="separate"/>
      </w:r>
      <w:ins w:id="817" w:author="phuong vu" w:date="2018-11-30T22:33:00Z">
        <w:r w:rsidR="00920004" w:rsidRPr="00920004">
          <w:rPr>
            <w:noProof/>
            <w:rPrChange w:id="818" w:author="phuong vu" w:date="2018-11-30T22:36:00Z">
              <w:rPr>
                <w:noProof/>
              </w:rPr>
            </w:rPrChange>
          </w:rPr>
          <w:t>MỤC LỤC</w:t>
        </w:r>
        <w:r w:rsidR="00920004" w:rsidRPr="00920004">
          <w:rPr>
            <w:noProof/>
            <w:rPrChange w:id="819" w:author="phuong vu" w:date="2018-11-30T22:36:00Z">
              <w:rPr>
                <w:noProof/>
              </w:rPr>
            </w:rPrChange>
          </w:rPr>
          <w:tab/>
        </w:r>
        <w:r w:rsidR="00920004" w:rsidRPr="00920004">
          <w:rPr>
            <w:noProof/>
            <w:rPrChange w:id="820" w:author="phuong vu" w:date="2018-11-30T22:36:00Z">
              <w:rPr>
                <w:noProof/>
              </w:rPr>
            </w:rPrChange>
          </w:rPr>
          <w:fldChar w:fldCharType="begin"/>
        </w:r>
        <w:r w:rsidR="00920004" w:rsidRPr="00920004">
          <w:rPr>
            <w:noProof/>
            <w:rPrChange w:id="821" w:author="phuong vu" w:date="2018-11-30T22:36:00Z">
              <w:rPr>
                <w:noProof/>
              </w:rPr>
            </w:rPrChange>
          </w:rPr>
          <w:instrText xml:space="preserve"> PAGEREF _Toc531380612 \h </w:instrText>
        </w:r>
        <w:r w:rsidR="00920004" w:rsidRPr="00920004">
          <w:rPr>
            <w:noProof/>
            <w:rPrChange w:id="822" w:author="phuong vu" w:date="2018-11-30T22:36:00Z">
              <w:rPr>
                <w:noProof/>
              </w:rPr>
            </w:rPrChange>
          </w:rPr>
        </w:r>
      </w:ins>
      <w:r w:rsidR="00920004" w:rsidRPr="00920004">
        <w:rPr>
          <w:noProof/>
          <w:rPrChange w:id="823" w:author="phuong vu" w:date="2018-11-30T22:36:00Z">
            <w:rPr>
              <w:noProof/>
            </w:rPr>
          </w:rPrChange>
        </w:rPr>
        <w:fldChar w:fldCharType="separate"/>
      </w:r>
      <w:ins w:id="824" w:author="phuong vu" w:date="2018-11-30T22:33:00Z">
        <w:r w:rsidR="00920004" w:rsidRPr="00920004">
          <w:rPr>
            <w:noProof/>
            <w:rPrChange w:id="825" w:author="phuong vu" w:date="2018-11-30T22:36:00Z">
              <w:rPr>
                <w:noProof/>
              </w:rPr>
            </w:rPrChange>
          </w:rPr>
          <w:t>i</w:t>
        </w:r>
        <w:r w:rsidR="00920004" w:rsidRPr="00920004">
          <w:rPr>
            <w:noProof/>
            <w:rPrChange w:id="826" w:author="phuong vu" w:date="2018-11-30T22:36:00Z">
              <w:rPr>
                <w:noProof/>
              </w:rPr>
            </w:rPrChange>
          </w:rPr>
          <w:fldChar w:fldCharType="end"/>
        </w:r>
      </w:ins>
    </w:p>
    <w:p w14:paraId="0AC05B10" w14:textId="1E34FF39" w:rsidR="00920004" w:rsidRPr="00920004" w:rsidRDefault="00920004">
      <w:pPr>
        <w:pStyle w:val="TOC1"/>
        <w:rPr>
          <w:ins w:id="827" w:author="phuong vu" w:date="2018-11-30T22:33:00Z"/>
          <w:rFonts w:asciiTheme="minorHAnsi" w:eastAsiaTheme="minorEastAsia" w:hAnsiTheme="minorHAnsi" w:cstheme="minorBidi"/>
          <w:noProof/>
          <w:sz w:val="22"/>
          <w:szCs w:val="22"/>
          <w:lang w:val="en-US"/>
          <w:rPrChange w:id="828" w:author="phuong vu" w:date="2018-11-30T22:36:00Z">
            <w:rPr>
              <w:ins w:id="829" w:author="phuong vu" w:date="2018-11-30T22:33:00Z"/>
              <w:rFonts w:asciiTheme="minorHAnsi" w:eastAsiaTheme="minorEastAsia" w:hAnsiTheme="minorHAnsi" w:cstheme="minorBidi"/>
              <w:noProof/>
              <w:sz w:val="22"/>
              <w:szCs w:val="22"/>
              <w:lang w:val="en-US"/>
            </w:rPr>
          </w:rPrChange>
        </w:rPr>
      </w:pPr>
      <w:ins w:id="830" w:author="phuong vu" w:date="2018-11-30T22:33:00Z">
        <w:r w:rsidRPr="00920004">
          <w:rPr>
            <w:noProof/>
            <w:rPrChange w:id="831" w:author="phuong vu" w:date="2018-11-30T22:36:00Z">
              <w:rPr>
                <w:noProof/>
              </w:rPr>
            </w:rPrChange>
          </w:rPr>
          <w:t>KÍ HIỆU VÀ VIẾT TẮT</w:t>
        </w:r>
        <w:r w:rsidRPr="00920004">
          <w:rPr>
            <w:noProof/>
            <w:rPrChange w:id="832" w:author="phuong vu" w:date="2018-11-30T22:36:00Z">
              <w:rPr>
                <w:noProof/>
              </w:rPr>
            </w:rPrChange>
          </w:rPr>
          <w:tab/>
        </w:r>
        <w:r w:rsidRPr="00920004">
          <w:rPr>
            <w:noProof/>
            <w:rPrChange w:id="833" w:author="phuong vu" w:date="2018-11-30T22:36:00Z">
              <w:rPr>
                <w:noProof/>
              </w:rPr>
            </w:rPrChange>
          </w:rPr>
          <w:fldChar w:fldCharType="begin"/>
        </w:r>
        <w:r w:rsidRPr="00920004">
          <w:rPr>
            <w:noProof/>
            <w:rPrChange w:id="834" w:author="phuong vu" w:date="2018-11-30T22:36:00Z">
              <w:rPr>
                <w:noProof/>
              </w:rPr>
            </w:rPrChange>
          </w:rPr>
          <w:instrText xml:space="preserve"> PAGEREF _Toc531380613 \h </w:instrText>
        </w:r>
        <w:r w:rsidRPr="00920004">
          <w:rPr>
            <w:noProof/>
            <w:rPrChange w:id="835" w:author="phuong vu" w:date="2018-11-30T22:36:00Z">
              <w:rPr>
                <w:noProof/>
              </w:rPr>
            </w:rPrChange>
          </w:rPr>
        </w:r>
      </w:ins>
      <w:r w:rsidRPr="00920004">
        <w:rPr>
          <w:noProof/>
          <w:rPrChange w:id="836" w:author="phuong vu" w:date="2018-11-30T22:36:00Z">
            <w:rPr>
              <w:noProof/>
            </w:rPr>
          </w:rPrChange>
        </w:rPr>
        <w:fldChar w:fldCharType="separate"/>
      </w:r>
      <w:ins w:id="837" w:author="phuong vu" w:date="2018-11-30T22:33:00Z">
        <w:r w:rsidRPr="00920004">
          <w:rPr>
            <w:noProof/>
            <w:rPrChange w:id="838" w:author="phuong vu" w:date="2018-11-30T22:36:00Z">
              <w:rPr>
                <w:noProof/>
              </w:rPr>
            </w:rPrChange>
          </w:rPr>
          <w:t>v</w:t>
        </w:r>
        <w:r w:rsidRPr="00920004">
          <w:rPr>
            <w:noProof/>
            <w:rPrChange w:id="839" w:author="phuong vu" w:date="2018-11-30T22:36:00Z">
              <w:rPr>
                <w:noProof/>
              </w:rPr>
            </w:rPrChange>
          </w:rPr>
          <w:fldChar w:fldCharType="end"/>
        </w:r>
      </w:ins>
    </w:p>
    <w:p w14:paraId="1072363A" w14:textId="68B9C6D0" w:rsidR="00920004" w:rsidRPr="00920004" w:rsidRDefault="00920004">
      <w:pPr>
        <w:pStyle w:val="TOC1"/>
        <w:rPr>
          <w:ins w:id="840" w:author="phuong vu" w:date="2018-11-30T22:33:00Z"/>
          <w:rFonts w:asciiTheme="minorHAnsi" w:eastAsiaTheme="minorEastAsia" w:hAnsiTheme="minorHAnsi" w:cstheme="minorBidi"/>
          <w:noProof/>
          <w:sz w:val="22"/>
          <w:szCs w:val="22"/>
          <w:lang w:val="en-US"/>
          <w:rPrChange w:id="841" w:author="phuong vu" w:date="2018-11-30T22:36:00Z">
            <w:rPr>
              <w:ins w:id="842" w:author="phuong vu" w:date="2018-11-30T22:33:00Z"/>
              <w:rFonts w:asciiTheme="minorHAnsi" w:eastAsiaTheme="minorEastAsia" w:hAnsiTheme="minorHAnsi" w:cstheme="minorBidi"/>
              <w:noProof/>
              <w:sz w:val="22"/>
              <w:szCs w:val="22"/>
              <w:lang w:val="en-US"/>
            </w:rPr>
          </w:rPrChange>
        </w:rPr>
      </w:pPr>
      <w:ins w:id="843" w:author="phuong vu" w:date="2018-11-30T22:33:00Z">
        <w:r w:rsidRPr="00920004">
          <w:rPr>
            <w:noProof/>
            <w:rPrChange w:id="844" w:author="phuong vu" w:date="2018-11-30T22:36:00Z">
              <w:rPr>
                <w:noProof/>
              </w:rPr>
            </w:rPrChange>
          </w:rPr>
          <w:t>DANH MỤC HÌNH</w:t>
        </w:r>
        <w:r w:rsidRPr="00920004">
          <w:rPr>
            <w:noProof/>
            <w:rPrChange w:id="845" w:author="phuong vu" w:date="2018-11-30T22:36:00Z">
              <w:rPr>
                <w:noProof/>
              </w:rPr>
            </w:rPrChange>
          </w:rPr>
          <w:tab/>
        </w:r>
        <w:r w:rsidRPr="00920004">
          <w:rPr>
            <w:noProof/>
            <w:rPrChange w:id="846" w:author="phuong vu" w:date="2018-11-30T22:36:00Z">
              <w:rPr>
                <w:noProof/>
              </w:rPr>
            </w:rPrChange>
          </w:rPr>
          <w:fldChar w:fldCharType="begin"/>
        </w:r>
        <w:r w:rsidRPr="00920004">
          <w:rPr>
            <w:noProof/>
            <w:rPrChange w:id="847" w:author="phuong vu" w:date="2018-11-30T22:36:00Z">
              <w:rPr>
                <w:noProof/>
              </w:rPr>
            </w:rPrChange>
          </w:rPr>
          <w:instrText xml:space="preserve"> PAGEREF _Toc531380614 \h </w:instrText>
        </w:r>
        <w:r w:rsidRPr="00920004">
          <w:rPr>
            <w:noProof/>
            <w:rPrChange w:id="848" w:author="phuong vu" w:date="2018-11-30T22:36:00Z">
              <w:rPr>
                <w:noProof/>
              </w:rPr>
            </w:rPrChange>
          </w:rPr>
        </w:r>
      </w:ins>
      <w:r w:rsidRPr="00920004">
        <w:rPr>
          <w:noProof/>
          <w:rPrChange w:id="849" w:author="phuong vu" w:date="2018-11-30T22:36:00Z">
            <w:rPr>
              <w:noProof/>
            </w:rPr>
          </w:rPrChange>
        </w:rPr>
        <w:fldChar w:fldCharType="separate"/>
      </w:r>
      <w:ins w:id="850" w:author="phuong vu" w:date="2018-11-30T22:33:00Z">
        <w:r w:rsidRPr="00920004">
          <w:rPr>
            <w:noProof/>
            <w:rPrChange w:id="851" w:author="phuong vu" w:date="2018-11-30T22:36:00Z">
              <w:rPr>
                <w:noProof/>
              </w:rPr>
            </w:rPrChange>
          </w:rPr>
          <w:t>vi</w:t>
        </w:r>
        <w:r w:rsidRPr="00920004">
          <w:rPr>
            <w:noProof/>
            <w:rPrChange w:id="852" w:author="phuong vu" w:date="2018-11-30T22:36:00Z">
              <w:rPr>
                <w:noProof/>
              </w:rPr>
            </w:rPrChange>
          </w:rPr>
          <w:fldChar w:fldCharType="end"/>
        </w:r>
      </w:ins>
    </w:p>
    <w:p w14:paraId="08971881" w14:textId="00C61B4C" w:rsidR="00920004" w:rsidRPr="00920004" w:rsidRDefault="00920004">
      <w:pPr>
        <w:pStyle w:val="TOC1"/>
        <w:rPr>
          <w:ins w:id="853" w:author="phuong vu" w:date="2018-11-30T22:33:00Z"/>
          <w:rFonts w:asciiTheme="minorHAnsi" w:eastAsiaTheme="minorEastAsia" w:hAnsiTheme="minorHAnsi" w:cstheme="minorBidi"/>
          <w:noProof/>
          <w:sz w:val="22"/>
          <w:szCs w:val="22"/>
          <w:lang w:val="en-US"/>
          <w:rPrChange w:id="854" w:author="phuong vu" w:date="2018-11-30T22:36:00Z">
            <w:rPr>
              <w:ins w:id="855" w:author="phuong vu" w:date="2018-11-30T22:33:00Z"/>
              <w:rFonts w:asciiTheme="minorHAnsi" w:eastAsiaTheme="minorEastAsia" w:hAnsiTheme="minorHAnsi" w:cstheme="minorBidi"/>
              <w:noProof/>
              <w:sz w:val="22"/>
              <w:szCs w:val="22"/>
              <w:lang w:val="en-US"/>
            </w:rPr>
          </w:rPrChange>
        </w:rPr>
      </w:pPr>
      <w:ins w:id="856" w:author="phuong vu" w:date="2018-11-30T22:33:00Z">
        <w:r w:rsidRPr="00920004">
          <w:rPr>
            <w:noProof/>
            <w:rPrChange w:id="857" w:author="phuong vu" w:date="2018-11-30T22:36:00Z">
              <w:rPr>
                <w:noProof/>
              </w:rPr>
            </w:rPrChange>
          </w:rPr>
          <w:t>DANH MỤC BẢNG</w:t>
        </w:r>
        <w:r w:rsidRPr="00920004">
          <w:rPr>
            <w:noProof/>
            <w:rPrChange w:id="858" w:author="phuong vu" w:date="2018-11-30T22:36:00Z">
              <w:rPr>
                <w:noProof/>
              </w:rPr>
            </w:rPrChange>
          </w:rPr>
          <w:tab/>
        </w:r>
        <w:r w:rsidRPr="00920004">
          <w:rPr>
            <w:noProof/>
            <w:rPrChange w:id="859" w:author="phuong vu" w:date="2018-11-30T22:36:00Z">
              <w:rPr>
                <w:noProof/>
              </w:rPr>
            </w:rPrChange>
          </w:rPr>
          <w:fldChar w:fldCharType="begin"/>
        </w:r>
        <w:r w:rsidRPr="00920004">
          <w:rPr>
            <w:noProof/>
            <w:rPrChange w:id="860" w:author="phuong vu" w:date="2018-11-30T22:36:00Z">
              <w:rPr>
                <w:noProof/>
              </w:rPr>
            </w:rPrChange>
          </w:rPr>
          <w:instrText xml:space="preserve"> PAGEREF _Toc531380615 \h </w:instrText>
        </w:r>
        <w:r w:rsidRPr="00920004">
          <w:rPr>
            <w:noProof/>
            <w:rPrChange w:id="861" w:author="phuong vu" w:date="2018-11-30T22:36:00Z">
              <w:rPr>
                <w:noProof/>
              </w:rPr>
            </w:rPrChange>
          </w:rPr>
        </w:r>
      </w:ins>
      <w:r w:rsidRPr="00920004">
        <w:rPr>
          <w:noProof/>
          <w:rPrChange w:id="862" w:author="phuong vu" w:date="2018-11-30T22:36:00Z">
            <w:rPr>
              <w:noProof/>
            </w:rPr>
          </w:rPrChange>
        </w:rPr>
        <w:fldChar w:fldCharType="separate"/>
      </w:r>
      <w:ins w:id="863" w:author="phuong vu" w:date="2018-11-30T22:33:00Z">
        <w:r w:rsidRPr="00920004">
          <w:rPr>
            <w:noProof/>
            <w:rPrChange w:id="864" w:author="phuong vu" w:date="2018-11-30T22:36:00Z">
              <w:rPr>
                <w:noProof/>
              </w:rPr>
            </w:rPrChange>
          </w:rPr>
          <w:t>viii</w:t>
        </w:r>
        <w:r w:rsidRPr="00920004">
          <w:rPr>
            <w:noProof/>
            <w:rPrChange w:id="865" w:author="phuong vu" w:date="2018-11-30T22:36:00Z">
              <w:rPr>
                <w:noProof/>
              </w:rPr>
            </w:rPrChange>
          </w:rPr>
          <w:fldChar w:fldCharType="end"/>
        </w:r>
      </w:ins>
    </w:p>
    <w:p w14:paraId="2793C0A4" w14:textId="64AC664D" w:rsidR="00920004" w:rsidRPr="00920004" w:rsidRDefault="00920004">
      <w:pPr>
        <w:pStyle w:val="TOC1"/>
        <w:rPr>
          <w:ins w:id="866" w:author="phuong vu" w:date="2018-11-30T22:33:00Z"/>
          <w:rFonts w:asciiTheme="minorHAnsi" w:eastAsiaTheme="minorEastAsia" w:hAnsiTheme="minorHAnsi" w:cstheme="minorBidi"/>
          <w:noProof/>
          <w:sz w:val="22"/>
          <w:szCs w:val="22"/>
          <w:lang w:val="en-US"/>
          <w:rPrChange w:id="867" w:author="phuong vu" w:date="2018-11-30T22:36:00Z">
            <w:rPr>
              <w:ins w:id="868" w:author="phuong vu" w:date="2018-11-30T22:33:00Z"/>
              <w:rFonts w:asciiTheme="minorHAnsi" w:eastAsiaTheme="minorEastAsia" w:hAnsiTheme="minorHAnsi" w:cstheme="minorBidi"/>
              <w:noProof/>
              <w:sz w:val="22"/>
              <w:szCs w:val="22"/>
              <w:lang w:val="en-US"/>
            </w:rPr>
          </w:rPrChange>
        </w:rPr>
      </w:pPr>
      <w:ins w:id="869" w:author="phuong vu" w:date="2018-11-30T22:33:00Z">
        <w:r w:rsidRPr="00920004">
          <w:rPr>
            <w:noProof/>
            <w:rPrChange w:id="870" w:author="phuong vu" w:date="2018-11-30T22:36:00Z">
              <w:rPr>
                <w:noProof/>
              </w:rPr>
            </w:rPrChange>
          </w:rPr>
          <w:t>TÓM TẮT</w:t>
        </w:r>
        <w:r w:rsidRPr="00920004">
          <w:rPr>
            <w:noProof/>
            <w:rPrChange w:id="871" w:author="phuong vu" w:date="2018-11-30T22:36:00Z">
              <w:rPr>
                <w:noProof/>
              </w:rPr>
            </w:rPrChange>
          </w:rPr>
          <w:tab/>
        </w:r>
        <w:r w:rsidRPr="00920004">
          <w:rPr>
            <w:noProof/>
            <w:rPrChange w:id="872" w:author="phuong vu" w:date="2018-11-30T22:36:00Z">
              <w:rPr>
                <w:noProof/>
              </w:rPr>
            </w:rPrChange>
          </w:rPr>
          <w:fldChar w:fldCharType="begin"/>
        </w:r>
        <w:r w:rsidRPr="00920004">
          <w:rPr>
            <w:noProof/>
            <w:rPrChange w:id="873" w:author="phuong vu" w:date="2018-11-30T22:36:00Z">
              <w:rPr>
                <w:noProof/>
              </w:rPr>
            </w:rPrChange>
          </w:rPr>
          <w:instrText xml:space="preserve"> PAGEREF _Toc531380616 \h </w:instrText>
        </w:r>
        <w:r w:rsidRPr="00920004">
          <w:rPr>
            <w:noProof/>
            <w:rPrChange w:id="874" w:author="phuong vu" w:date="2018-11-30T22:36:00Z">
              <w:rPr>
                <w:noProof/>
              </w:rPr>
            </w:rPrChange>
          </w:rPr>
        </w:r>
      </w:ins>
      <w:r w:rsidRPr="00920004">
        <w:rPr>
          <w:noProof/>
          <w:rPrChange w:id="875" w:author="phuong vu" w:date="2018-11-30T22:36:00Z">
            <w:rPr>
              <w:noProof/>
            </w:rPr>
          </w:rPrChange>
        </w:rPr>
        <w:fldChar w:fldCharType="separate"/>
      </w:r>
      <w:ins w:id="876" w:author="phuong vu" w:date="2018-11-30T22:33:00Z">
        <w:r w:rsidRPr="00920004">
          <w:rPr>
            <w:noProof/>
            <w:rPrChange w:id="877" w:author="phuong vu" w:date="2018-11-30T22:36:00Z">
              <w:rPr>
                <w:noProof/>
              </w:rPr>
            </w:rPrChange>
          </w:rPr>
          <w:t>xi</w:t>
        </w:r>
        <w:r w:rsidRPr="00920004">
          <w:rPr>
            <w:noProof/>
            <w:rPrChange w:id="878" w:author="phuong vu" w:date="2018-11-30T22:36:00Z">
              <w:rPr>
                <w:noProof/>
              </w:rPr>
            </w:rPrChange>
          </w:rPr>
          <w:fldChar w:fldCharType="end"/>
        </w:r>
      </w:ins>
    </w:p>
    <w:p w14:paraId="6A521AC2" w14:textId="0B62A54D" w:rsidR="00920004" w:rsidRPr="00920004" w:rsidRDefault="00920004">
      <w:pPr>
        <w:pStyle w:val="TOC1"/>
        <w:rPr>
          <w:ins w:id="879" w:author="phuong vu" w:date="2018-11-30T22:33:00Z"/>
          <w:rFonts w:asciiTheme="minorHAnsi" w:eastAsiaTheme="minorEastAsia" w:hAnsiTheme="minorHAnsi" w:cstheme="minorBidi"/>
          <w:noProof/>
          <w:sz w:val="22"/>
          <w:szCs w:val="22"/>
          <w:lang w:val="en-US"/>
          <w:rPrChange w:id="880" w:author="phuong vu" w:date="2018-11-30T22:36:00Z">
            <w:rPr>
              <w:ins w:id="881" w:author="phuong vu" w:date="2018-11-30T22:33:00Z"/>
              <w:rFonts w:asciiTheme="minorHAnsi" w:eastAsiaTheme="minorEastAsia" w:hAnsiTheme="minorHAnsi" w:cstheme="minorBidi"/>
              <w:noProof/>
              <w:sz w:val="22"/>
              <w:szCs w:val="22"/>
              <w:lang w:val="en-US"/>
            </w:rPr>
          </w:rPrChange>
        </w:rPr>
      </w:pPr>
      <w:ins w:id="882" w:author="phuong vu" w:date="2018-11-30T22:33:00Z">
        <w:r w:rsidRPr="00920004">
          <w:rPr>
            <w:noProof/>
            <w:rPrChange w:id="883" w:author="phuong vu" w:date="2018-11-30T22:36:00Z">
              <w:rPr>
                <w:noProof/>
              </w:rPr>
            </w:rPrChange>
          </w:rPr>
          <w:t>ABSTRACT</w:t>
        </w:r>
        <w:r w:rsidRPr="00920004">
          <w:rPr>
            <w:noProof/>
            <w:rPrChange w:id="884" w:author="phuong vu" w:date="2018-11-30T22:36:00Z">
              <w:rPr>
                <w:noProof/>
              </w:rPr>
            </w:rPrChange>
          </w:rPr>
          <w:tab/>
        </w:r>
        <w:r w:rsidRPr="00920004">
          <w:rPr>
            <w:noProof/>
            <w:rPrChange w:id="885" w:author="phuong vu" w:date="2018-11-30T22:36:00Z">
              <w:rPr>
                <w:noProof/>
              </w:rPr>
            </w:rPrChange>
          </w:rPr>
          <w:fldChar w:fldCharType="begin"/>
        </w:r>
        <w:r w:rsidRPr="00920004">
          <w:rPr>
            <w:noProof/>
            <w:rPrChange w:id="886" w:author="phuong vu" w:date="2018-11-30T22:36:00Z">
              <w:rPr>
                <w:noProof/>
              </w:rPr>
            </w:rPrChange>
          </w:rPr>
          <w:instrText xml:space="preserve"> PAGEREF _Toc531380617 \h </w:instrText>
        </w:r>
        <w:r w:rsidRPr="00920004">
          <w:rPr>
            <w:noProof/>
            <w:rPrChange w:id="887" w:author="phuong vu" w:date="2018-11-30T22:36:00Z">
              <w:rPr>
                <w:noProof/>
              </w:rPr>
            </w:rPrChange>
          </w:rPr>
        </w:r>
      </w:ins>
      <w:r w:rsidRPr="00920004">
        <w:rPr>
          <w:noProof/>
          <w:rPrChange w:id="888" w:author="phuong vu" w:date="2018-11-30T22:36:00Z">
            <w:rPr>
              <w:noProof/>
            </w:rPr>
          </w:rPrChange>
        </w:rPr>
        <w:fldChar w:fldCharType="separate"/>
      </w:r>
      <w:ins w:id="889" w:author="phuong vu" w:date="2018-11-30T22:33:00Z">
        <w:r w:rsidRPr="00920004">
          <w:rPr>
            <w:noProof/>
            <w:rPrChange w:id="890" w:author="phuong vu" w:date="2018-11-30T22:36:00Z">
              <w:rPr>
                <w:noProof/>
              </w:rPr>
            </w:rPrChange>
          </w:rPr>
          <w:t>xii</w:t>
        </w:r>
        <w:r w:rsidRPr="00920004">
          <w:rPr>
            <w:noProof/>
            <w:rPrChange w:id="891" w:author="phuong vu" w:date="2018-11-30T22:36:00Z">
              <w:rPr>
                <w:noProof/>
              </w:rPr>
            </w:rPrChange>
          </w:rPr>
          <w:fldChar w:fldCharType="end"/>
        </w:r>
      </w:ins>
    </w:p>
    <w:p w14:paraId="6AD973BE" w14:textId="4BBBA7DF" w:rsidR="00920004" w:rsidRPr="00920004" w:rsidRDefault="00920004">
      <w:pPr>
        <w:pStyle w:val="TOC1"/>
        <w:rPr>
          <w:ins w:id="892" w:author="phuong vu" w:date="2018-11-30T22:33:00Z"/>
          <w:rFonts w:asciiTheme="minorHAnsi" w:eastAsiaTheme="minorEastAsia" w:hAnsiTheme="minorHAnsi" w:cstheme="minorBidi"/>
          <w:noProof/>
          <w:sz w:val="22"/>
          <w:szCs w:val="22"/>
          <w:lang w:val="en-US"/>
          <w:rPrChange w:id="893" w:author="phuong vu" w:date="2018-11-30T22:36:00Z">
            <w:rPr>
              <w:ins w:id="894" w:author="phuong vu" w:date="2018-11-30T22:33:00Z"/>
              <w:rFonts w:asciiTheme="minorHAnsi" w:eastAsiaTheme="minorEastAsia" w:hAnsiTheme="minorHAnsi" w:cstheme="minorBidi"/>
              <w:noProof/>
              <w:sz w:val="22"/>
              <w:szCs w:val="22"/>
              <w:lang w:val="en-US"/>
            </w:rPr>
          </w:rPrChange>
        </w:rPr>
      </w:pPr>
      <w:ins w:id="895" w:author="phuong vu" w:date="2018-11-30T22:33:00Z">
        <w:r w:rsidRPr="00920004">
          <w:rPr>
            <w:noProof/>
            <w:rPrChange w:id="896" w:author="phuong vu" w:date="2018-11-30T22:36:00Z">
              <w:rPr>
                <w:noProof/>
              </w:rPr>
            </w:rPrChange>
          </w:rPr>
          <w:t>PHẦN GIỚI THIỆU</w:t>
        </w:r>
        <w:r w:rsidRPr="00920004">
          <w:rPr>
            <w:noProof/>
            <w:rPrChange w:id="897" w:author="phuong vu" w:date="2018-11-30T22:36:00Z">
              <w:rPr>
                <w:noProof/>
              </w:rPr>
            </w:rPrChange>
          </w:rPr>
          <w:tab/>
        </w:r>
        <w:r w:rsidRPr="00920004">
          <w:rPr>
            <w:noProof/>
            <w:rPrChange w:id="898" w:author="phuong vu" w:date="2018-11-30T22:36:00Z">
              <w:rPr>
                <w:noProof/>
              </w:rPr>
            </w:rPrChange>
          </w:rPr>
          <w:fldChar w:fldCharType="begin"/>
        </w:r>
        <w:r w:rsidRPr="00920004">
          <w:rPr>
            <w:noProof/>
            <w:rPrChange w:id="899" w:author="phuong vu" w:date="2018-11-30T22:36:00Z">
              <w:rPr>
                <w:noProof/>
              </w:rPr>
            </w:rPrChange>
          </w:rPr>
          <w:instrText xml:space="preserve"> PAGEREF _Toc531380618 \h </w:instrText>
        </w:r>
        <w:r w:rsidRPr="00920004">
          <w:rPr>
            <w:noProof/>
            <w:rPrChange w:id="900" w:author="phuong vu" w:date="2018-11-30T22:36:00Z">
              <w:rPr>
                <w:noProof/>
              </w:rPr>
            </w:rPrChange>
          </w:rPr>
        </w:r>
      </w:ins>
      <w:r w:rsidRPr="00920004">
        <w:rPr>
          <w:noProof/>
          <w:rPrChange w:id="901" w:author="phuong vu" w:date="2018-11-30T22:36:00Z">
            <w:rPr>
              <w:noProof/>
            </w:rPr>
          </w:rPrChange>
        </w:rPr>
        <w:fldChar w:fldCharType="separate"/>
      </w:r>
      <w:ins w:id="902" w:author="phuong vu" w:date="2018-11-30T22:33:00Z">
        <w:r w:rsidRPr="00920004">
          <w:rPr>
            <w:noProof/>
            <w:rPrChange w:id="903" w:author="phuong vu" w:date="2018-11-30T22:36:00Z">
              <w:rPr>
                <w:noProof/>
              </w:rPr>
            </w:rPrChange>
          </w:rPr>
          <w:t>1</w:t>
        </w:r>
        <w:r w:rsidRPr="00920004">
          <w:rPr>
            <w:noProof/>
            <w:rPrChange w:id="904" w:author="phuong vu" w:date="2018-11-30T22:36:00Z">
              <w:rPr>
                <w:noProof/>
              </w:rPr>
            </w:rPrChange>
          </w:rPr>
          <w:fldChar w:fldCharType="end"/>
        </w:r>
      </w:ins>
    </w:p>
    <w:p w14:paraId="333A361D" w14:textId="14AFFB04" w:rsidR="00920004" w:rsidRPr="00920004" w:rsidRDefault="00920004">
      <w:pPr>
        <w:pStyle w:val="TOC2"/>
        <w:tabs>
          <w:tab w:val="left" w:pos="660"/>
          <w:tab w:val="right" w:leader="dot" w:pos="8777"/>
        </w:tabs>
        <w:rPr>
          <w:ins w:id="905" w:author="phuong vu" w:date="2018-11-30T22:33:00Z"/>
          <w:rFonts w:asciiTheme="minorHAnsi" w:eastAsiaTheme="minorEastAsia" w:hAnsiTheme="minorHAnsi" w:cstheme="minorBidi"/>
          <w:noProof/>
          <w:sz w:val="22"/>
          <w:szCs w:val="22"/>
          <w:lang w:val="en-US"/>
          <w:rPrChange w:id="906" w:author="phuong vu" w:date="2018-11-30T22:36:00Z">
            <w:rPr>
              <w:ins w:id="907" w:author="phuong vu" w:date="2018-11-30T22:33:00Z"/>
              <w:rFonts w:asciiTheme="minorHAnsi" w:eastAsiaTheme="minorEastAsia" w:hAnsiTheme="minorHAnsi" w:cstheme="minorBidi"/>
              <w:noProof/>
              <w:sz w:val="22"/>
              <w:szCs w:val="22"/>
              <w:lang w:val="en-US"/>
            </w:rPr>
          </w:rPrChange>
        </w:rPr>
      </w:pPr>
      <w:ins w:id="908" w:author="phuong vu" w:date="2018-11-30T22:33:00Z">
        <w:r w:rsidRPr="00920004">
          <w:rPr>
            <w:noProof/>
            <w:lang w:val="en-US"/>
            <w:rPrChange w:id="909" w:author="phuong vu" w:date="2018-11-30T22:36:00Z">
              <w:rPr>
                <w:noProof/>
                <w:lang w:val="en-US"/>
              </w:rPr>
            </w:rPrChange>
          </w:rPr>
          <w:t>1.</w:t>
        </w:r>
        <w:r w:rsidRPr="00920004">
          <w:rPr>
            <w:rFonts w:asciiTheme="minorHAnsi" w:eastAsiaTheme="minorEastAsia" w:hAnsiTheme="minorHAnsi" w:cstheme="minorBidi"/>
            <w:noProof/>
            <w:sz w:val="22"/>
            <w:szCs w:val="22"/>
            <w:lang w:val="en-US"/>
            <w:rPrChange w:id="910" w:author="phuong vu" w:date="2018-11-30T22:36:00Z">
              <w:rPr>
                <w:rFonts w:asciiTheme="minorHAnsi" w:eastAsiaTheme="minorEastAsia" w:hAnsiTheme="minorHAnsi" w:cstheme="minorBidi"/>
                <w:noProof/>
                <w:sz w:val="22"/>
                <w:szCs w:val="22"/>
                <w:lang w:val="en-US"/>
              </w:rPr>
            </w:rPrChange>
          </w:rPr>
          <w:tab/>
        </w:r>
        <w:r w:rsidRPr="00920004">
          <w:rPr>
            <w:noProof/>
            <w:lang w:val="en-US"/>
            <w:rPrChange w:id="911" w:author="phuong vu" w:date="2018-11-30T22:36:00Z">
              <w:rPr>
                <w:noProof/>
                <w:lang w:val="en-US"/>
              </w:rPr>
            </w:rPrChange>
          </w:rPr>
          <w:t>Đặt vấn đề</w:t>
        </w:r>
        <w:r w:rsidRPr="00920004">
          <w:rPr>
            <w:noProof/>
            <w:rPrChange w:id="912" w:author="phuong vu" w:date="2018-11-30T22:36:00Z">
              <w:rPr>
                <w:noProof/>
              </w:rPr>
            </w:rPrChange>
          </w:rPr>
          <w:tab/>
        </w:r>
        <w:r w:rsidRPr="00920004">
          <w:rPr>
            <w:noProof/>
            <w:rPrChange w:id="913" w:author="phuong vu" w:date="2018-11-30T22:36:00Z">
              <w:rPr>
                <w:noProof/>
              </w:rPr>
            </w:rPrChange>
          </w:rPr>
          <w:fldChar w:fldCharType="begin"/>
        </w:r>
        <w:r w:rsidRPr="00920004">
          <w:rPr>
            <w:noProof/>
            <w:rPrChange w:id="914" w:author="phuong vu" w:date="2018-11-30T22:36:00Z">
              <w:rPr>
                <w:noProof/>
              </w:rPr>
            </w:rPrChange>
          </w:rPr>
          <w:instrText xml:space="preserve"> PAGEREF _Toc531380620 \h </w:instrText>
        </w:r>
        <w:r w:rsidRPr="00920004">
          <w:rPr>
            <w:noProof/>
            <w:rPrChange w:id="915" w:author="phuong vu" w:date="2018-11-30T22:36:00Z">
              <w:rPr>
                <w:noProof/>
              </w:rPr>
            </w:rPrChange>
          </w:rPr>
        </w:r>
      </w:ins>
      <w:r w:rsidRPr="00920004">
        <w:rPr>
          <w:noProof/>
          <w:rPrChange w:id="916" w:author="phuong vu" w:date="2018-11-30T22:36:00Z">
            <w:rPr>
              <w:noProof/>
            </w:rPr>
          </w:rPrChange>
        </w:rPr>
        <w:fldChar w:fldCharType="separate"/>
      </w:r>
      <w:ins w:id="917" w:author="phuong vu" w:date="2018-11-30T22:33:00Z">
        <w:r w:rsidRPr="00920004">
          <w:rPr>
            <w:noProof/>
            <w:rPrChange w:id="918" w:author="phuong vu" w:date="2018-11-30T22:36:00Z">
              <w:rPr>
                <w:noProof/>
              </w:rPr>
            </w:rPrChange>
          </w:rPr>
          <w:t>1</w:t>
        </w:r>
        <w:r w:rsidRPr="00920004">
          <w:rPr>
            <w:noProof/>
            <w:rPrChange w:id="919" w:author="phuong vu" w:date="2018-11-30T22:36:00Z">
              <w:rPr>
                <w:noProof/>
              </w:rPr>
            </w:rPrChange>
          </w:rPr>
          <w:fldChar w:fldCharType="end"/>
        </w:r>
      </w:ins>
    </w:p>
    <w:p w14:paraId="5B3AB433" w14:textId="4B10464C" w:rsidR="00920004" w:rsidRPr="00920004" w:rsidRDefault="00920004">
      <w:pPr>
        <w:pStyle w:val="TOC2"/>
        <w:tabs>
          <w:tab w:val="left" w:pos="660"/>
          <w:tab w:val="right" w:leader="dot" w:pos="8777"/>
        </w:tabs>
        <w:rPr>
          <w:ins w:id="920" w:author="phuong vu" w:date="2018-11-30T22:33:00Z"/>
          <w:rFonts w:asciiTheme="minorHAnsi" w:eastAsiaTheme="minorEastAsia" w:hAnsiTheme="minorHAnsi" w:cstheme="minorBidi"/>
          <w:noProof/>
          <w:sz w:val="22"/>
          <w:szCs w:val="22"/>
          <w:lang w:val="en-US"/>
          <w:rPrChange w:id="921" w:author="phuong vu" w:date="2018-11-30T22:36:00Z">
            <w:rPr>
              <w:ins w:id="922" w:author="phuong vu" w:date="2018-11-30T22:33:00Z"/>
              <w:rFonts w:asciiTheme="minorHAnsi" w:eastAsiaTheme="minorEastAsia" w:hAnsiTheme="minorHAnsi" w:cstheme="minorBidi"/>
              <w:noProof/>
              <w:sz w:val="22"/>
              <w:szCs w:val="22"/>
              <w:lang w:val="en-US"/>
            </w:rPr>
          </w:rPrChange>
        </w:rPr>
      </w:pPr>
      <w:ins w:id="923" w:author="phuong vu" w:date="2018-11-30T22:33:00Z">
        <w:r w:rsidRPr="00920004">
          <w:rPr>
            <w:noProof/>
            <w:lang w:val="en-US"/>
            <w:rPrChange w:id="924" w:author="phuong vu" w:date="2018-11-30T22:36:00Z">
              <w:rPr>
                <w:noProof/>
                <w:lang w:val="en-US"/>
              </w:rPr>
            </w:rPrChange>
          </w:rPr>
          <w:t>2.</w:t>
        </w:r>
        <w:r w:rsidRPr="00920004">
          <w:rPr>
            <w:rFonts w:asciiTheme="minorHAnsi" w:eastAsiaTheme="minorEastAsia" w:hAnsiTheme="minorHAnsi" w:cstheme="minorBidi"/>
            <w:noProof/>
            <w:sz w:val="22"/>
            <w:szCs w:val="22"/>
            <w:lang w:val="en-US"/>
            <w:rPrChange w:id="925" w:author="phuong vu" w:date="2018-11-30T22:36:00Z">
              <w:rPr>
                <w:rFonts w:asciiTheme="minorHAnsi" w:eastAsiaTheme="minorEastAsia" w:hAnsiTheme="minorHAnsi" w:cstheme="minorBidi"/>
                <w:noProof/>
                <w:sz w:val="22"/>
                <w:szCs w:val="22"/>
                <w:lang w:val="en-US"/>
              </w:rPr>
            </w:rPrChange>
          </w:rPr>
          <w:tab/>
        </w:r>
        <w:r w:rsidRPr="00920004">
          <w:rPr>
            <w:noProof/>
            <w:lang w:val="en-US"/>
            <w:rPrChange w:id="926" w:author="phuong vu" w:date="2018-11-30T22:36:00Z">
              <w:rPr>
                <w:noProof/>
                <w:lang w:val="en-US"/>
              </w:rPr>
            </w:rPrChange>
          </w:rPr>
          <w:t>Lịch sử giải quyết vấn đề</w:t>
        </w:r>
        <w:r w:rsidRPr="00920004">
          <w:rPr>
            <w:noProof/>
            <w:rPrChange w:id="927" w:author="phuong vu" w:date="2018-11-30T22:36:00Z">
              <w:rPr>
                <w:noProof/>
              </w:rPr>
            </w:rPrChange>
          </w:rPr>
          <w:tab/>
        </w:r>
        <w:r w:rsidRPr="00920004">
          <w:rPr>
            <w:noProof/>
            <w:rPrChange w:id="928" w:author="phuong vu" w:date="2018-11-30T22:36:00Z">
              <w:rPr>
                <w:noProof/>
              </w:rPr>
            </w:rPrChange>
          </w:rPr>
          <w:fldChar w:fldCharType="begin"/>
        </w:r>
        <w:r w:rsidRPr="00920004">
          <w:rPr>
            <w:noProof/>
            <w:rPrChange w:id="929" w:author="phuong vu" w:date="2018-11-30T22:36:00Z">
              <w:rPr>
                <w:noProof/>
              </w:rPr>
            </w:rPrChange>
          </w:rPr>
          <w:instrText xml:space="preserve"> PAGEREF _Toc531380621 \h </w:instrText>
        </w:r>
        <w:r w:rsidRPr="00920004">
          <w:rPr>
            <w:noProof/>
            <w:rPrChange w:id="930" w:author="phuong vu" w:date="2018-11-30T22:36:00Z">
              <w:rPr>
                <w:noProof/>
              </w:rPr>
            </w:rPrChange>
          </w:rPr>
        </w:r>
      </w:ins>
      <w:r w:rsidRPr="00920004">
        <w:rPr>
          <w:noProof/>
          <w:rPrChange w:id="931" w:author="phuong vu" w:date="2018-11-30T22:36:00Z">
            <w:rPr>
              <w:noProof/>
            </w:rPr>
          </w:rPrChange>
        </w:rPr>
        <w:fldChar w:fldCharType="separate"/>
      </w:r>
      <w:ins w:id="932" w:author="phuong vu" w:date="2018-11-30T22:33:00Z">
        <w:r w:rsidRPr="00920004">
          <w:rPr>
            <w:noProof/>
            <w:rPrChange w:id="933" w:author="phuong vu" w:date="2018-11-30T22:36:00Z">
              <w:rPr>
                <w:noProof/>
              </w:rPr>
            </w:rPrChange>
          </w:rPr>
          <w:t>1</w:t>
        </w:r>
        <w:r w:rsidRPr="00920004">
          <w:rPr>
            <w:noProof/>
            <w:rPrChange w:id="934" w:author="phuong vu" w:date="2018-11-30T22:36:00Z">
              <w:rPr>
                <w:noProof/>
              </w:rPr>
            </w:rPrChange>
          </w:rPr>
          <w:fldChar w:fldCharType="end"/>
        </w:r>
      </w:ins>
    </w:p>
    <w:p w14:paraId="761FF52C" w14:textId="3B860FF1" w:rsidR="00920004" w:rsidRPr="00920004" w:rsidRDefault="00920004">
      <w:pPr>
        <w:pStyle w:val="TOC2"/>
        <w:tabs>
          <w:tab w:val="left" w:pos="660"/>
          <w:tab w:val="right" w:leader="dot" w:pos="8777"/>
        </w:tabs>
        <w:rPr>
          <w:ins w:id="935" w:author="phuong vu" w:date="2018-11-30T22:33:00Z"/>
          <w:rFonts w:asciiTheme="minorHAnsi" w:eastAsiaTheme="minorEastAsia" w:hAnsiTheme="minorHAnsi" w:cstheme="minorBidi"/>
          <w:noProof/>
          <w:sz w:val="22"/>
          <w:szCs w:val="22"/>
          <w:lang w:val="en-US"/>
          <w:rPrChange w:id="936" w:author="phuong vu" w:date="2018-11-30T22:36:00Z">
            <w:rPr>
              <w:ins w:id="937" w:author="phuong vu" w:date="2018-11-30T22:33:00Z"/>
              <w:rFonts w:asciiTheme="minorHAnsi" w:eastAsiaTheme="minorEastAsia" w:hAnsiTheme="minorHAnsi" w:cstheme="minorBidi"/>
              <w:noProof/>
              <w:sz w:val="22"/>
              <w:szCs w:val="22"/>
              <w:lang w:val="en-US"/>
            </w:rPr>
          </w:rPrChange>
        </w:rPr>
      </w:pPr>
      <w:ins w:id="938" w:author="phuong vu" w:date="2018-11-30T22:33:00Z">
        <w:r w:rsidRPr="00920004">
          <w:rPr>
            <w:noProof/>
            <w:rPrChange w:id="939" w:author="phuong vu" w:date="2018-11-30T22:36:00Z">
              <w:rPr>
                <w:noProof/>
              </w:rPr>
            </w:rPrChange>
          </w:rPr>
          <w:t>3.</w:t>
        </w:r>
        <w:r w:rsidRPr="00920004">
          <w:rPr>
            <w:rFonts w:asciiTheme="minorHAnsi" w:eastAsiaTheme="minorEastAsia" w:hAnsiTheme="minorHAnsi" w:cstheme="minorBidi"/>
            <w:noProof/>
            <w:sz w:val="22"/>
            <w:szCs w:val="22"/>
            <w:lang w:val="en-US"/>
            <w:rPrChange w:id="940" w:author="phuong vu" w:date="2018-11-30T22:36:00Z">
              <w:rPr>
                <w:rFonts w:asciiTheme="minorHAnsi" w:eastAsiaTheme="minorEastAsia" w:hAnsiTheme="minorHAnsi" w:cstheme="minorBidi"/>
                <w:noProof/>
                <w:sz w:val="22"/>
                <w:szCs w:val="22"/>
                <w:lang w:val="en-US"/>
              </w:rPr>
            </w:rPrChange>
          </w:rPr>
          <w:tab/>
        </w:r>
        <w:r w:rsidRPr="00920004">
          <w:rPr>
            <w:noProof/>
            <w:rPrChange w:id="941" w:author="phuong vu" w:date="2018-11-30T22:36:00Z">
              <w:rPr>
                <w:noProof/>
              </w:rPr>
            </w:rPrChange>
          </w:rPr>
          <w:t>Phạm vi đề tài</w:t>
        </w:r>
        <w:r w:rsidRPr="00920004">
          <w:rPr>
            <w:noProof/>
            <w:rPrChange w:id="942" w:author="phuong vu" w:date="2018-11-30T22:36:00Z">
              <w:rPr>
                <w:noProof/>
              </w:rPr>
            </w:rPrChange>
          </w:rPr>
          <w:tab/>
        </w:r>
        <w:r w:rsidRPr="00920004">
          <w:rPr>
            <w:noProof/>
            <w:rPrChange w:id="943" w:author="phuong vu" w:date="2018-11-30T22:36:00Z">
              <w:rPr>
                <w:noProof/>
              </w:rPr>
            </w:rPrChange>
          </w:rPr>
          <w:fldChar w:fldCharType="begin"/>
        </w:r>
        <w:r w:rsidRPr="00920004">
          <w:rPr>
            <w:noProof/>
            <w:rPrChange w:id="944" w:author="phuong vu" w:date="2018-11-30T22:36:00Z">
              <w:rPr>
                <w:noProof/>
              </w:rPr>
            </w:rPrChange>
          </w:rPr>
          <w:instrText xml:space="preserve"> PAGEREF _Toc531380624 \h </w:instrText>
        </w:r>
        <w:r w:rsidRPr="00920004">
          <w:rPr>
            <w:noProof/>
            <w:rPrChange w:id="945" w:author="phuong vu" w:date="2018-11-30T22:36:00Z">
              <w:rPr>
                <w:noProof/>
              </w:rPr>
            </w:rPrChange>
          </w:rPr>
        </w:r>
      </w:ins>
      <w:r w:rsidRPr="00920004">
        <w:rPr>
          <w:noProof/>
          <w:rPrChange w:id="946" w:author="phuong vu" w:date="2018-11-30T22:36:00Z">
            <w:rPr>
              <w:noProof/>
            </w:rPr>
          </w:rPrChange>
        </w:rPr>
        <w:fldChar w:fldCharType="separate"/>
      </w:r>
      <w:ins w:id="947" w:author="phuong vu" w:date="2018-11-30T22:33:00Z">
        <w:r w:rsidRPr="00920004">
          <w:rPr>
            <w:noProof/>
            <w:rPrChange w:id="948" w:author="phuong vu" w:date="2018-11-30T22:36:00Z">
              <w:rPr>
                <w:noProof/>
              </w:rPr>
            </w:rPrChange>
          </w:rPr>
          <w:t>1</w:t>
        </w:r>
        <w:r w:rsidRPr="00920004">
          <w:rPr>
            <w:noProof/>
            <w:rPrChange w:id="949" w:author="phuong vu" w:date="2018-11-30T22:36:00Z">
              <w:rPr>
                <w:noProof/>
              </w:rPr>
            </w:rPrChange>
          </w:rPr>
          <w:fldChar w:fldCharType="end"/>
        </w:r>
      </w:ins>
    </w:p>
    <w:p w14:paraId="430D815C" w14:textId="0E05362D" w:rsidR="00920004" w:rsidRPr="00920004" w:rsidRDefault="00920004">
      <w:pPr>
        <w:pStyle w:val="TOC2"/>
        <w:tabs>
          <w:tab w:val="left" w:pos="660"/>
          <w:tab w:val="right" w:leader="dot" w:pos="8777"/>
        </w:tabs>
        <w:rPr>
          <w:ins w:id="950" w:author="phuong vu" w:date="2018-11-30T22:33:00Z"/>
          <w:rFonts w:asciiTheme="minorHAnsi" w:eastAsiaTheme="minorEastAsia" w:hAnsiTheme="minorHAnsi" w:cstheme="minorBidi"/>
          <w:noProof/>
          <w:sz w:val="22"/>
          <w:szCs w:val="22"/>
          <w:lang w:val="en-US"/>
          <w:rPrChange w:id="951" w:author="phuong vu" w:date="2018-11-30T22:36:00Z">
            <w:rPr>
              <w:ins w:id="952" w:author="phuong vu" w:date="2018-11-30T22:33:00Z"/>
              <w:rFonts w:asciiTheme="minorHAnsi" w:eastAsiaTheme="minorEastAsia" w:hAnsiTheme="minorHAnsi" w:cstheme="minorBidi"/>
              <w:noProof/>
              <w:sz w:val="22"/>
              <w:szCs w:val="22"/>
              <w:lang w:val="en-US"/>
            </w:rPr>
          </w:rPrChange>
        </w:rPr>
      </w:pPr>
      <w:ins w:id="953" w:author="phuong vu" w:date="2018-11-30T22:33:00Z">
        <w:r w:rsidRPr="00920004">
          <w:rPr>
            <w:noProof/>
            <w:rPrChange w:id="954" w:author="phuong vu" w:date="2018-11-30T22:36:00Z">
              <w:rPr>
                <w:noProof/>
              </w:rPr>
            </w:rPrChange>
          </w:rPr>
          <w:t>4.</w:t>
        </w:r>
        <w:r w:rsidRPr="00920004">
          <w:rPr>
            <w:rFonts w:asciiTheme="minorHAnsi" w:eastAsiaTheme="minorEastAsia" w:hAnsiTheme="minorHAnsi" w:cstheme="minorBidi"/>
            <w:noProof/>
            <w:sz w:val="22"/>
            <w:szCs w:val="22"/>
            <w:lang w:val="en-US"/>
            <w:rPrChange w:id="955" w:author="phuong vu" w:date="2018-11-30T22:36:00Z">
              <w:rPr>
                <w:rFonts w:asciiTheme="minorHAnsi" w:eastAsiaTheme="minorEastAsia" w:hAnsiTheme="minorHAnsi" w:cstheme="minorBidi"/>
                <w:noProof/>
                <w:sz w:val="22"/>
                <w:szCs w:val="22"/>
                <w:lang w:val="en-US"/>
              </w:rPr>
            </w:rPrChange>
          </w:rPr>
          <w:tab/>
        </w:r>
        <w:r w:rsidRPr="00920004">
          <w:rPr>
            <w:noProof/>
            <w:rPrChange w:id="956" w:author="phuong vu" w:date="2018-11-30T22:36:00Z">
              <w:rPr>
                <w:noProof/>
              </w:rPr>
            </w:rPrChange>
          </w:rPr>
          <w:t xml:space="preserve">Mục tiêu </w:t>
        </w:r>
        <w:r w:rsidRPr="00920004">
          <w:rPr>
            <w:noProof/>
            <w:lang w:val="en-US"/>
            <w:rPrChange w:id="957" w:author="phuong vu" w:date="2018-11-30T22:36:00Z">
              <w:rPr>
                <w:noProof/>
                <w:lang w:val="en-US"/>
              </w:rPr>
            </w:rPrChange>
          </w:rPr>
          <w:t>đề tài</w:t>
        </w:r>
        <w:r w:rsidRPr="00920004">
          <w:rPr>
            <w:noProof/>
            <w:rPrChange w:id="958" w:author="phuong vu" w:date="2018-11-30T22:36:00Z">
              <w:rPr>
                <w:noProof/>
              </w:rPr>
            </w:rPrChange>
          </w:rPr>
          <w:tab/>
        </w:r>
        <w:r w:rsidRPr="00920004">
          <w:rPr>
            <w:noProof/>
            <w:rPrChange w:id="959" w:author="phuong vu" w:date="2018-11-30T22:36:00Z">
              <w:rPr>
                <w:noProof/>
              </w:rPr>
            </w:rPrChange>
          </w:rPr>
          <w:fldChar w:fldCharType="begin"/>
        </w:r>
        <w:r w:rsidRPr="00920004">
          <w:rPr>
            <w:noProof/>
            <w:rPrChange w:id="960" w:author="phuong vu" w:date="2018-11-30T22:36:00Z">
              <w:rPr>
                <w:noProof/>
              </w:rPr>
            </w:rPrChange>
          </w:rPr>
          <w:instrText xml:space="preserve"> PAGEREF _Toc531380625 \h </w:instrText>
        </w:r>
        <w:r w:rsidRPr="00920004">
          <w:rPr>
            <w:noProof/>
            <w:rPrChange w:id="961" w:author="phuong vu" w:date="2018-11-30T22:36:00Z">
              <w:rPr>
                <w:noProof/>
              </w:rPr>
            </w:rPrChange>
          </w:rPr>
        </w:r>
      </w:ins>
      <w:r w:rsidRPr="00920004">
        <w:rPr>
          <w:noProof/>
          <w:rPrChange w:id="962" w:author="phuong vu" w:date="2018-11-30T22:36:00Z">
            <w:rPr>
              <w:noProof/>
            </w:rPr>
          </w:rPrChange>
        </w:rPr>
        <w:fldChar w:fldCharType="separate"/>
      </w:r>
      <w:ins w:id="963" w:author="phuong vu" w:date="2018-11-30T22:33:00Z">
        <w:r w:rsidRPr="00920004">
          <w:rPr>
            <w:noProof/>
            <w:rPrChange w:id="964" w:author="phuong vu" w:date="2018-11-30T22:36:00Z">
              <w:rPr>
                <w:noProof/>
              </w:rPr>
            </w:rPrChange>
          </w:rPr>
          <w:t>2</w:t>
        </w:r>
        <w:r w:rsidRPr="00920004">
          <w:rPr>
            <w:noProof/>
            <w:rPrChange w:id="965" w:author="phuong vu" w:date="2018-11-30T22:36:00Z">
              <w:rPr>
                <w:noProof/>
              </w:rPr>
            </w:rPrChange>
          </w:rPr>
          <w:fldChar w:fldCharType="end"/>
        </w:r>
      </w:ins>
    </w:p>
    <w:p w14:paraId="7828814F" w14:textId="3AFB237C" w:rsidR="00920004" w:rsidRPr="00920004" w:rsidRDefault="00920004">
      <w:pPr>
        <w:pStyle w:val="TOC2"/>
        <w:tabs>
          <w:tab w:val="left" w:pos="660"/>
          <w:tab w:val="right" w:leader="dot" w:pos="8777"/>
        </w:tabs>
        <w:rPr>
          <w:ins w:id="966" w:author="phuong vu" w:date="2018-11-30T22:33:00Z"/>
          <w:rFonts w:asciiTheme="minorHAnsi" w:eastAsiaTheme="minorEastAsia" w:hAnsiTheme="minorHAnsi" w:cstheme="minorBidi"/>
          <w:noProof/>
          <w:sz w:val="22"/>
          <w:szCs w:val="22"/>
          <w:lang w:val="en-US"/>
          <w:rPrChange w:id="967" w:author="phuong vu" w:date="2018-11-30T22:36:00Z">
            <w:rPr>
              <w:ins w:id="968" w:author="phuong vu" w:date="2018-11-30T22:33:00Z"/>
              <w:rFonts w:asciiTheme="minorHAnsi" w:eastAsiaTheme="minorEastAsia" w:hAnsiTheme="minorHAnsi" w:cstheme="minorBidi"/>
              <w:noProof/>
              <w:sz w:val="22"/>
              <w:szCs w:val="22"/>
              <w:lang w:val="en-US"/>
            </w:rPr>
          </w:rPrChange>
        </w:rPr>
      </w:pPr>
      <w:ins w:id="969" w:author="phuong vu" w:date="2018-11-30T22:33:00Z">
        <w:r w:rsidRPr="00920004">
          <w:rPr>
            <w:noProof/>
            <w:rPrChange w:id="970" w:author="phuong vu" w:date="2018-11-30T22:36:00Z">
              <w:rPr>
                <w:noProof/>
              </w:rPr>
            </w:rPrChange>
          </w:rPr>
          <w:t>5.</w:t>
        </w:r>
        <w:r w:rsidRPr="00920004">
          <w:rPr>
            <w:rFonts w:asciiTheme="minorHAnsi" w:eastAsiaTheme="minorEastAsia" w:hAnsiTheme="minorHAnsi" w:cstheme="minorBidi"/>
            <w:noProof/>
            <w:sz w:val="22"/>
            <w:szCs w:val="22"/>
            <w:lang w:val="en-US"/>
            <w:rPrChange w:id="971" w:author="phuong vu" w:date="2018-11-30T22:36:00Z">
              <w:rPr>
                <w:rFonts w:asciiTheme="minorHAnsi" w:eastAsiaTheme="minorEastAsia" w:hAnsiTheme="minorHAnsi" w:cstheme="minorBidi"/>
                <w:noProof/>
                <w:sz w:val="22"/>
                <w:szCs w:val="22"/>
                <w:lang w:val="en-US"/>
              </w:rPr>
            </w:rPrChange>
          </w:rPr>
          <w:tab/>
        </w:r>
        <w:r w:rsidRPr="00920004">
          <w:rPr>
            <w:noProof/>
            <w:rPrChange w:id="972" w:author="phuong vu" w:date="2018-11-30T22:36:00Z">
              <w:rPr>
                <w:noProof/>
              </w:rPr>
            </w:rPrChange>
          </w:rPr>
          <w:t>Đối tượng nghiên cứu</w:t>
        </w:r>
        <w:r w:rsidRPr="00920004">
          <w:rPr>
            <w:noProof/>
            <w:rPrChange w:id="973" w:author="phuong vu" w:date="2018-11-30T22:36:00Z">
              <w:rPr>
                <w:noProof/>
              </w:rPr>
            </w:rPrChange>
          </w:rPr>
          <w:tab/>
        </w:r>
        <w:r w:rsidRPr="00920004">
          <w:rPr>
            <w:noProof/>
            <w:rPrChange w:id="974" w:author="phuong vu" w:date="2018-11-30T22:36:00Z">
              <w:rPr>
                <w:noProof/>
              </w:rPr>
            </w:rPrChange>
          </w:rPr>
          <w:fldChar w:fldCharType="begin"/>
        </w:r>
        <w:r w:rsidRPr="00920004">
          <w:rPr>
            <w:noProof/>
            <w:rPrChange w:id="975" w:author="phuong vu" w:date="2018-11-30T22:36:00Z">
              <w:rPr>
                <w:noProof/>
              </w:rPr>
            </w:rPrChange>
          </w:rPr>
          <w:instrText xml:space="preserve"> PAGEREF _Toc531380626 \h </w:instrText>
        </w:r>
        <w:r w:rsidRPr="00920004">
          <w:rPr>
            <w:noProof/>
            <w:rPrChange w:id="976" w:author="phuong vu" w:date="2018-11-30T22:36:00Z">
              <w:rPr>
                <w:noProof/>
              </w:rPr>
            </w:rPrChange>
          </w:rPr>
        </w:r>
      </w:ins>
      <w:r w:rsidRPr="00920004">
        <w:rPr>
          <w:noProof/>
          <w:rPrChange w:id="977" w:author="phuong vu" w:date="2018-11-30T22:36:00Z">
            <w:rPr>
              <w:noProof/>
            </w:rPr>
          </w:rPrChange>
        </w:rPr>
        <w:fldChar w:fldCharType="separate"/>
      </w:r>
      <w:ins w:id="978" w:author="phuong vu" w:date="2018-11-30T22:33:00Z">
        <w:r w:rsidRPr="00920004">
          <w:rPr>
            <w:noProof/>
            <w:rPrChange w:id="979" w:author="phuong vu" w:date="2018-11-30T22:36:00Z">
              <w:rPr>
                <w:noProof/>
              </w:rPr>
            </w:rPrChange>
          </w:rPr>
          <w:t>3</w:t>
        </w:r>
        <w:r w:rsidRPr="00920004">
          <w:rPr>
            <w:noProof/>
            <w:rPrChange w:id="980" w:author="phuong vu" w:date="2018-11-30T22:36:00Z">
              <w:rPr>
                <w:noProof/>
              </w:rPr>
            </w:rPrChange>
          </w:rPr>
          <w:fldChar w:fldCharType="end"/>
        </w:r>
      </w:ins>
    </w:p>
    <w:p w14:paraId="44F59A33" w14:textId="3E3A0611" w:rsidR="00920004" w:rsidRPr="00920004" w:rsidRDefault="00920004">
      <w:pPr>
        <w:pStyle w:val="TOC2"/>
        <w:tabs>
          <w:tab w:val="left" w:pos="660"/>
          <w:tab w:val="right" w:leader="dot" w:pos="8777"/>
        </w:tabs>
        <w:rPr>
          <w:ins w:id="981" w:author="phuong vu" w:date="2018-11-30T22:33:00Z"/>
          <w:rFonts w:asciiTheme="minorHAnsi" w:eastAsiaTheme="minorEastAsia" w:hAnsiTheme="minorHAnsi" w:cstheme="minorBidi"/>
          <w:noProof/>
          <w:sz w:val="22"/>
          <w:szCs w:val="22"/>
          <w:lang w:val="en-US"/>
          <w:rPrChange w:id="982" w:author="phuong vu" w:date="2018-11-30T22:36:00Z">
            <w:rPr>
              <w:ins w:id="983" w:author="phuong vu" w:date="2018-11-30T22:33:00Z"/>
              <w:rFonts w:asciiTheme="minorHAnsi" w:eastAsiaTheme="minorEastAsia" w:hAnsiTheme="minorHAnsi" w:cstheme="minorBidi"/>
              <w:noProof/>
              <w:sz w:val="22"/>
              <w:szCs w:val="22"/>
              <w:lang w:val="en-US"/>
            </w:rPr>
          </w:rPrChange>
        </w:rPr>
      </w:pPr>
      <w:ins w:id="984" w:author="phuong vu" w:date="2018-11-30T22:33:00Z">
        <w:r w:rsidRPr="00920004">
          <w:rPr>
            <w:noProof/>
            <w:rPrChange w:id="985" w:author="phuong vu" w:date="2018-11-30T22:36:00Z">
              <w:rPr>
                <w:noProof/>
              </w:rPr>
            </w:rPrChange>
          </w:rPr>
          <w:t>6.</w:t>
        </w:r>
        <w:r w:rsidRPr="00920004">
          <w:rPr>
            <w:rFonts w:asciiTheme="minorHAnsi" w:eastAsiaTheme="minorEastAsia" w:hAnsiTheme="minorHAnsi" w:cstheme="minorBidi"/>
            <w:noProof/>
            <w:sz w:val="22"/>
            <w:szCs w:val="22"/>
            <w:lang w:val="en-US"/>
            <w:rPrChange w:id="986" w:author="phuong vu" w:date="2018-11-30T22:36:00Z">
              <w:rPr>
                <w:rFonts w:asciiTheme="minorHAnsi" w:eastAsiaTheme="minorEastAsia" w:hAnsiTheme="minorHAnsi" w:cstheme="minorBidi"/>
                <w:noProof/>
                <w:sz w:val="22"/>
                <w:szCs w:val="22"/>
                <w:lang w:val="en-US"/>
              </w:rPr>
            </w:rPrChange>
          </w:rPr>
          <w:tab/>
        </w:r>
        <w:r w:rsidRPr="00920004">
          <w:rPr>
            <w:noProof/>
            <w:rPrChange w:id="987" w:author="phuong vu" w:date="2018-11-30T22:36:00Z">
              <w:rPr>
                <w:noProof/>
              </w:rPr>
            </w:rPrChange>
          </w:rPr>
          <w:t>Phạm vi nghiên cứu</w:t>
        </w:r>
        <w:r w:rsidRPr="00920004">
          <w:rPr>
            <w:noProof/>
            <w:rPrChange w:id="988" w:author="phuong vu" w:date="2018-11-30T22:36:00Z">
              <w:rPr>
                <w:noProof/>
              </w:rPr>
            </w:rPrChange>
          </w:rPr>
          <w:tab/>
        </w:r>
        <w:r w:rsidRPr="00920004">
          <w:rPr>
            <w:noProof/>
            <w:rPrChange w:id="989" w:author="phuong vu" w:date="2018-11-30T22:36:00Z">
              <w:rPr>
                <w:noProof/>
              </w:rPr>
            </w:rPrChange>
          </w:rPr>
          <w:fldChar w:fldCharType="begin"/>
        </w:r>
        <w:r w:rsidRPr="00920004">
          <w:rPr>
            <w:noProof/>
            <w:rPrChange w:id="990" w:author="phuong vu" w:date="2018-11-30T22:36:00Z">
              <w:rPr>
                <w:noProof/>
              </w:rPr>
            </w:rPrChange>
          </w:rPr>
          <w:instrText xml:space="preserve"> PAGEREF _Toc531380627 \h </w:instrText>
        </w:r>
        <w:r w:rsidRPr="00920004">
          <w:rPr>
            <w:noProof/>
            <w:rPrChange w:id="991" w:author="phuong vu" w:date="2018-11-30T22:36:00Z">
              <w:rPr>
                <w:noProof/>
              </w:rPr>
            </w:rPrChange>
          </w:rPr>
        </w:r>
      </w:ins>
      <w:r w:rsidRPr="00920004">
        <w:rPr>
          <w:noProof/>
          <w:rPrChange w:id="992" w:author="phuong vu" w:date="2018-11-30T22:36:00Z">
            <w:rPr>
              <w:noProof/>
            </w:rPr>
          </w:rPrChange>
        </w:rPr>
        <w:fldChar w:fldCharType="separate"/>
      </w:r>
      <w:ins w:id="993" w:author="phuong vu" w:date="2018-11-30T22:33:00Z">
        <w:r w:rsidRPr="00920004">
          <w:rPr>
            <w:noProof/>
            <w:rPrChange w:id="994" w:author="phuong vu" w:date="2018-11-30T22:36:00Z">
              <w:rPr>
                <w:noProof/>
              </w:rPr>
            </w:rPrChange>
          </w:rPr>
          <w:t>3</w:t>
        </w:r>
        <w:r w:rsidRPr="00920004">
          <w:rPr>
            <w:noProof/>
            <w:rPrChange w:id="995" w:author="phuong vu" w:date="2018-11-30T22:36:00Z">
              <w:rPr>
                <w:noProof/>
              </w:rPr>
            </w:rPrChange>
          </w:rPr>
          <w:fldChar w:fldCharType="end"/>
        </w:r>
      </w:ins>
    </w:p>
    <w:p w14:paraId="1D2982F3" w14:textId="188843B3" w:rsidR="00920004" w:rsidRPr="00920004" w:rsidRDefault="00920004">
      <w:pPr>
        <w:pStyle w:val="TOC2"/>
        <w:tabs>
          <w:tab w:val="left" w:pos="660"/>
          <w:tab w:val="right" w:leader="dot" w:pos="8777"/>
        </w:tabs>
        <w:rPr>
          <w:ins w:id="996" w:author="phuong vu" w:date="2018-11-30T22:33:00Z"/>
          <w:rFonts w:asciiTheme="minorHAnsi" w:eastAsiaTheme="minorEastAsia" w:hAnsiTheme="minorHAnsi" w:cstheme="minorBidi"/>
          <w:noProof/>
          <w:sz w:val="22"/>
          <w:szCs w:val="22"/>
          <w:lang w:val="en-US"/>
          <w:rPrChange w:id="997" w:author="phuong vu" w:date="2018-11-30T22:36:00Z">
            <w:rPr>
              <w:ins w:id="998" w:author="phuong vu" w:date="2018-11-30T22:33:00Z"/>
              <w:rFonts w:asciiTheme="minorHAnsi" w:eastAsiaTheme="minorEastAsia" w:hAnsiTheme="minorHAnsi" w:cstheme="minorBidi"/>
              <w:noProof/>
              <w:sz w:val="22"/>
              <w:szCs w:val="22"/>
              <w:lang w:val="en-US"/>
            </w:rPr>
          </w:rPrChange>
        </w:rPr>
      </w:pPr>
      <w:ins w:id="999" w:author="phuong vu" w:date="2018-11-30T22:33:00Z">
        <w:r w:rsidRPr="00920004">
          <w:rPr>
            <w:noProof/>
            <w:lang w:val="en-US"/>
            <w:rPrChange w:id="1000" w:author="phuong vu" w:date="2018-11-30T22:36:00Z">
              <w:rPr>
                <w:noProof/>
                <w:lang w:val="en-US"/>
              </w:rPr>
            </w:rPrChange>
          </w:rPr>
          <w:t>7.</w:t>
        </w:r>
        <w:r w:rsidRPr="00920004">
          <w:rPr>
            <w:rFonts w:asciiTheme="minorHAnsi" w:eastAsiaTheme="minorEastAsia" w:hAnsiTheme="minorHAnsi" w:cstheme="minorBidi"/>
            <w:noProof/>
            <w:sz w:val="22"/>
            <w:szCs w:val="22"/>
            <w:lang w:val="en-US"/>
            <w:rPrChange w:id="1001" w:author="phuong vu" w:date="2018-11-30T22:36:00Z">
              <w:rPr>
                <w:rFonts w:asciiTheme="minorHAnsi" w:eastAsiaTheme="minorEastAsia" w:hAnsiTheme="minorHAnsi" w:cstheme="minorBidi"/>
                <w:noProof/>
                <w:sz w:val="22"/>
                <w:szCs w:val="22"/>
                <w:lang w:val="en-US"/>
              </w:rPr>
            </w:rPrChange>
          </w:rPr>
          <w:tab/>
        </w:r>
        <w:r w:rsidRPr="00920004">
          <w:rPr>
            <w:noProof/>
            <w:lang w:val="en-US"/>
            <w:rPrChange w:id="1002" w:author="phuong vu" w:date="2018-11-30T22:36:00Z">
              <w:rPr>
                <w:noProof/>
                <w:lang w:val="en-US"/>
              </w:rPr>
            </w:rPrChange>
          </w:rPr>
          <w:t>Phương pháp nghiên cứu</w:t>
        </w:r>
        <w:r w:rsidRPr="00920004">
          <w:rPr>
            <w:noProof/>
            <w:rPrChange w:id="1003" w:author="phuong vu" w:date="2018-11-30T22:36:00Z">
              <w:rPr>
                <w:noProof/>
              </w:rPr>
            </w:rPrChange>
          </w:rPr>
          <w:tab/>
        </w:r>
        <w:r w:rsidRPr="00920004">
          <w:rPr>
            <w:noProof/>
            <w:rPrChange w:id="1004" w:author="phuong vu" w:date="2018-11-30T22:36:00Z">
              <w:rPr>
                <w:noProof/>
              </w:rPr>
            </w:rPrChange>
          </w:rPr>
          <w:fldChar w:fldCharType="begin"/>
        </w:r>
        <w:r w:rsidRPr="00920004">
          <w:rPr>
            <w:noProof/>
            <w:rPrChange w:id="1005" w:author="phuong vu" w:date="2018-11-30T22:36:00Z">
              <w:rPr>
                <w:noProof/>
              </w:rPr>
            </w:rPrChange>
          </w:rPr>
          <w:instrText xml:space="preserve"> PAGEREF _Toc531380628 \h </w:instrText>
        </w:r>
        <w:r w:rsidRPr="00920004">
          <w:rPr>
            <w:noProof/>
            <w:rPrChange w:id="1006" w:author="phuong vu" w:date="2018-11-30T22:36:00Z">
              <w:rPr>
                <w:noProof/>
              </w:rPr>
            </w:rPrChange>
          </w:rPr>
        </w:r>
      </w:ins>
      <w:r w:rsidRPr="00920004">
        <w:rPr>
          <w:noProof/>
          <w:rPrChange w:id="1007" w:author="phuong vu" w:date="2018-11-30T22:36:00Z">
            <w:rPr>
              <w:noProof/>
            </w:rPr>
          </w:rPrChange>
        </w:rPr>
        <w:fldChar w:fldCharType="separate"/>
      </w:r>
      <w:ins w:id="1008" w:author="phuong vu" w:date="2018-11-30T22:33:00Z">
        <w:r w:rsidRPr="00920004">
          <w:rPr>
            <w:noProof/>
            <w:rPrChange w:id="1009" w:author="phuong vu" w:date="2018-11-30T22:36:00Z">
              <w:rPr>
                <w:noProof/>
              </w:rPr>
            </w:rPrChange>
          </w:rPr>
          <w:t>3</w:t>
        </w:r>
        <w:r w:rsidRPr="00920004">
          <w:rPr>
            <w:noProof/>
            <w:rPrChange w:id="1010" w:author="phuong vu" w:date="2018-11-30T22:36:00Z">
              <w:rPr>
                <w:noProof/>
              </w:rPr>
            </w:rPrChange>
          </w:rPr>
          <w:fldChar w:fldCharType="end"/>
        </w:r>
      </w:ins>
    </w:p>
    <w:p w14:paraId="5C9177BF" w14:textId="02E3E18D" w:rsidR="00920004" w:rsidRPr="00920004" w:rsidRDefault="00920004">
      <w:pPr>
        <w:pStyle w:val="TOC2"/>
        <w:tabs>
          <w:tab w:val="left" w:pos="660"/>
          <w:tab w:val="right" w:leader="dot" w:pos="8777"/>
        </w:tabs>
        <w:rPr>
          <w:ins w:id="1011" w:author="phuong vu" w:date="2018-11-30T22:33:00Z"/>
          <w:rFonts w:asciiTheme="minorHAnsi" w:eastAsiaTheme="minorEastAsia" w:hAnsiTheme="minorHAnsi" w:cstheme="minorBidi"/>
          <w:noProof/>
          <w:sz w:val="22"/>
          <w:szCs w:val="22"/>
          <w:lang w:val="en-US"/>
          <w:rPrChange w:id="1012" w:author="phuong vu" w:date="2018-11-30T22:36:00Z">
            <w:rPr>
              <w:ins w:id="1013" w:author="phuong vu" w:date="2018-11-30T22:33:00Z"/>
              <w:rFonts w:asciiTheme="minorHAnsi" w:eastAsiaTheme="minorEastAsia" w:hAnsiTheme="minorHAnsi" w:cstheme="minorBidi"/>
              <w:noProof/>
              <w:sz w:val="22"/>
              <w:szCs w:val="22"/>
              <w:lang w:val="en-US"/>
            </w:rPr>
          </w:rPrChange>
        </w:rPr>
      </w:pPr>
      <w:ins w:id="1014" w:author="phuong vu" w:date="2018-11-30T22:33:00Z">
        <w:r w:rsidRPr="00920004">
          <w:rPr>
            <w:noProof/>
            <w:lang w:val="en-US"/>
            <w:rPrChange w:id="1015" w:author="phuong vu" w:date="2018-11-30T22:36:00Z">
              <w:rPr>
                <w:noProof/>
                <w:lang w:val="en-US"/>
              </w:rPr>
            </w:rPrChange>
          </w:rPr>
          <w:t>8.</w:t>
        </w:r>
        <w:r w:rsidRPr="00920004">
          <w:rPr>
            <w:rFonts w:asciiTheme="minorHAnsi" w:eastAsiaTheme="minorEastAsia" w:hAnsiTheme="minorHAnsi" w:cstheme="minorBidi"/>
            <w:noProof/>
            <w:sz w:val="22"/>
            <w:szCs w:val="22"/>
            <w:lang w:val="en-US"/>
            <w:rPrChange w:id="1016" w:author="phuong vu" w:date="2018-11-30T22:36:00Z">
              <w:rPr>
                <w:rFonts w:asciiTheme="minorHAnsi" w:eastAsiaTheme="minorEastAsia" w:hAnsiTheme="minorHAnsi" w:cstheme="minorBidi"/>
                <w:noProof/>
                <w:sz w:val="22"/>
                <w:szCs w:val="22"/>
                <w:lang w:val="en-US"/>
              </w:rPr>
            </w:rPrChange>
          </w:rPr>
          <w:tab/>
        </w:r>
        <w:r w:rsidRPr="00920004">
          <w:rPr>
            <w:noProof/>
            <w:lang w:val="en-US"/>
            <w:rPrChange w:id="1017" w:author="phuong vu" w:date="2018-11-30T22:36:00Z">
              <w:rPr>
                <w:noProof/>
                <w:lang w:val="en-US"/>
              </w:rPr>
            </w:rPrChange>
          </w:rPr>
          <w:t>Nội dung nghiên cứu</w:t>
        </w:r>
        <w:r w:rsidRPr="00920004">
          <w:rPr>
            <w:noProof/>
            <w:rPrChange w:id="1018" w:author="phuong vu" w:date="2018-11-30T22:36:00Z">
              <w:rPr>
                <w:noProof/>
              </w:rPr>
            </w:rPrChange>
          </w:rPr>
          <w:tab/>
        </w:r>
        <w:r w:rsidRPr="00920004">
          <w:rPr>
            <w:noProof/>
            <w:rPrChange w:id="1019" w:author="phuong vu" w:date="2018-11-30T22:36:00Z">
              <w:rPr>
                <w:noProof/>
              </w:rPr>
            </w:rPrChange>
          </w:rPr>
          <w:fldChar w:fldCharType="begin"/>
        </w:r>
        <w:r w:rsidRPr="00920004">
          <w:rPr>
            <w:noProof/>
            <w:rPrChange w:id="1020" w:author="phuong vu" w:date="2018-11-30T22:36:00Z">
              <w:rPr>
                <w:noProof/>
              </w:rPr>
            </w:rPrChange>
          </w:rPr>
          <w:instrText xml:space="preserve"> PAGEREF _Toc531380629 \h </w:instrText>
        </w:r>
        <w:r w:rsidRPr="00920004">
          <w:rPr>
            <w:noProof/>
            <w:rPrChange w:id="1021" w:author="phuong vu" w:date="2018-11-30T22:36:00Z">
              <w:rPr>
                <w:noProof/>
              </w:rPr>
            </w:rPrChange>
          </w:rPr>
        </w:r>
      </w:ins>
      <w:r w:rsidRPr="00920004">
        <w:rPr>
          <w:noProof/>
          <w:rPrChange w:id="1022" w:author="phuong vu" w:date="2018-11-30T22:36:00Z">
            <w:rPr>
              <w:noProof/>
            </w:rPr>
          </w:rPrChange>
        </w:rPr>
        <w:fldChar w:fldCharType="separate"/>
      </w:r>
      <w:ins w:id="1023" w:author="phuong vu" w:date="2018-11-30T22:33:00Z">
        <w:r w:rsidRPr="00920004">
          <w:rPr>
            <w:noProof/>
            <w:rPrChange w:id="1024" w:author="phuong vu" w:date="2018-11-30T22:36:00Z">
              <w:rPr>
                <w:noProof/>
              </w:rPr>
            </w:rPrChange>
          </w:rPr>
          <w:t>4</w:t>
        </w:r>
        <w:r w:rsidRPr="00920004">
          <w:rPr>
            <w:noProof/>
            <w:rPrChange w:id="1025" w:author="phuong vu" w:date="2018-11-30T22:36:00Z">
              <w:rPr>
                <w:noProof/>
              </w:rPr>
            </w:rPrChange>
          </w:rPr>
          <w:fldChar w:fldCharType="end"/>
        </w:r>
      </w:ins>
    </w:p>
    <w:p w14:paraId="53ABC190" w14:textId="5AC4BE68" w:rsidR="00920004" w:rsidRPr="00920004" w:rsidRDefault="00920004">
      <w:pPr>
        <w:pStyle w:val="TOC2"/>
        <w:tabs>
          <w:tab w:val="left" w:pos="660"/>
          <w:tab w:val="right" w:leader="dot" w:pos="8777"/>
        </w:tabs>
        <w:rPr>
          <w:ins w:id="1026" w:author="phuong vu" w:date="2018-11-30T22:33:00Z"/>
          <w:rFonts w:asciiTheme="minorHAnsi" w:eastAsiaTheme="minorEastAsia" w:hAnsiTheme="minorHAnsi" w:cstheme="minorBidi"/>
          <w:noProof/>
          <w:sz w:val="22"/>
          <w:szCs w:val="22"/>
          <w:lang w:val="en-US"/>
          <w:rPrChange w:id="1027" w:author="phuong vu" w:date="2018-11-30T22:36:00Z">
            <w:rPr>
              <w:ins w:id="1028" w:author="phuong vu" w:date="2018-11-30T22:33:00Z"/>
              <w:rFonts w:asciiTheme="minorHAnsi" w:eastAsiaTheme="minorEastAsia" w:hAnsiTheme="minorHAnsi" w:cstheme="minorBidi"/>
              <w:noProof/>
              <w:sz w:val="22"/>
              <w:szCs w:val="22"/>
              <w:lang w:val="en-US"/>
            </w:rPr>
          </w:rPrChange>
        </w:rPr>
      </w:pPr>
      <w:ins w:id="1029" w:author="phuong vu" w:date="2018-11-30T22:33:00Z">
        <w:r w:rsidRPr="00920004">
          <w:rPr>
            <w:noProof/>
            <w:lang w:val="en-US"/>
            <w:rPrChange w:id="1030" w:author="phuong vu" w:date="2018-11-30T22:36:00Z">
              <w:rPr>
                <w:noProof/>
                <w:lang w:val="en-US"/>
              </w:rPr>
            </w:rPrChange>
          </w:rPr>
          <w:t>9.</w:t>
        </w:r>
        <w:r w:rsidRPr="00920004">
          <w:rPr>
            <w:rFonts w:asciiTheme="minorHAnsi" w:eastAsiaTheme="minorEastAsia" w:hAnsiTheme="minorHAnsi" w:cstheme="minorBidi"/>
            <w:noProof/>
            <w:sz w:val="22"/>
            <w:szCs w:val="22"/>
            <w:lang w:val="en-US"/>
            <w:rPrChange w:id="1031" w:author="phuong vu" w:date="2018-11-30T22:36:00Z">
              <w:rPr>
                <w:rFonts w:asciiTheme="minorHAnsi" w:eastAsiaTheme="minorEastAsia" w:hAnsiTheme="minorHAnsi" w:cstheme="minorBidi"/>
                <w:noProof/>
                <w:sz w:val="22"/>
                <w:szCs w:val="22"/>
                <w:lang w:val="en-US"/>
              </w:rPr>
            </w:rPrChange>
          </w:rPr>
          <w:tab/>
        </w:r>
        <w:r w:rsidRPr="00920004">
          <w:rPr>
            <w:noProof/>
            <w:lang w:val="en-US"/>
            <w:rPrChange w:id="1032" w:author="phuong vu" w:date="2018-11-30T22:36:00Z">
              <w:rPr>
                <w:noProof/>
                <w:lang w:val="en-US"/>
              </w:rPr>
            </w:rPrChange>
          </w:rPr>
          <w:t>Bố cục quyển luận văn</w:t>
        </w:r>
        <w:r w:rsidRPr="00920004">
          <w:rPr>
            <w:noProof/>
            <w:rPrChange w:id="1033" w:author="phuong vu" w:date="2018-11-30T22:36:00Z">
              <w:rPr>
                <w:noProof/>
              </w:rPr>
            </w:rPrChange>
          </w:rPr>
          <w:tab/>
        </w:r>
        <w:r w:rsidRPr="00920004">
          <w:rPr>
            <w:noProof/>
            <w:rPrChange w:id="1034" w:author="phuong vu" w:date="2018-11-30T22:36:00Z">
              <w:rPr>
                <w:noProof/>
              </w:rPr>
            </w:rPrChange>
          </w:rPr>
          <w:fldChar w:fldCharType="begin"/>
        </w:r>
        <w:r w:rsidRPr="00920004">
          <w:rPr>
            <w:noProof/>
            <w:rPrChange w:id="1035" w:author="phuong vu" w:date="2018-11-30T22:36:00Z">
              <w:rPr>
                <w:noProof/>
              </w:rPr>
            </w:rPrChange>
          </w:rPr>
          <w:instrText xml:space="preserve"> PAGEREF _Toc531380630 \h </w:instrText>
        </w:r>
        <w:r w:rsidRPr="00920004">
          <w:rPr>
            <w:noProof/>
            <w:rPrChange w:id="1036" w:author="phuong vu" w:date="2018-11-30T22:36:00Z">
              <w:rPr>
                <w:noProof/>
              </w:rPr>
            </w:rPrChange>
          </w:rPr>
        </w:r>
      </w:ins>
      <w:r w:rsidRPr="00920004">
        <w:rPr>
          <w:noProof/>
          <w:rPrChange w:id="1037" w:author="phuong vu" w:date="2018-11-30T22:36:00Z">
            <w:rPr>
              <w:noProof/>
            </w:rPr>
          </w:rPrChange>
        </w:rPr>
        <w:fldChar w:fldCharType="separate"/>
      </w:r>
      <w:ins w:id="1038" w:author="phuong vu" w:date="2018-11-30T22:33:00Z">
        <w:r w:rsidRPr="00920004">
          <w:rPr>
            <w:noProof/>
            <w:rPrChange w:id="1039" w:author="phuong vu" w:date="2018-11-30T22:36:00Z">
              <w:rPr>
                <w:noProof/>
              </w:rPr>
            </w:rPrChange>
          </w:rPr>
          <w:t>4</w:t>
        </w:r>
        <w:r w:rsidRPr="00920004">
          <w:rPr>
            <w:noProof/>
            <w:rPrChange w:id="1040" w:author="phuong vu" w:date="2018-11-30T22:36:00Z">
              <w:rPr>
                <w:noProof/>
              </w:rPr>
            </w:rPrChange>
          </w:rPr>
          <w:fldChar w:fldCharType="end"/>
        </w:r>
      </w:ins>
    </w:p>
    <w:p w14:paraId="7F2D8FB8" w14:textId="451D9546" w:rsidR="00920004" w:rsidRPr="00920004" w:rsidRDefault="00920004">
      <w:pPr>
        <w:pStyle w:val="TOC1"/>
        <w:rPr>
          <w:ins w:id="1041" w:author="phuong vu" w:date="2018-11-30T22:33:00Z"/>
          <w:rFonts w:asciiTheme="minorHAnsi" w:eastAsiaTheme="minorEastAsia" w:hAnsiTheme="minorHAnsi" w:cstheme="minorBidi"/>
          <w:noProof/>
          <w:sz w:val="22"/>
          <w:szCs w:val="22"/>
          <w:lang w:val="en-US"/>
          <w:rPrChange w:id="1042" w:author="phuong vu" w:date="2018-11-30T22:36:00Z">
            <w:rPr>
              <w:ins w:id="1043" w:author="phuong vu" w:date="2018-11-30T22:33:00Z"/>
              <w:rFonts w:asciiTheme="minorHAnsi" w:eastAsiaTheme="minorEastAsia" w:hAnsiTheme="minorHAnsi" w:cstheme="minorBidi"/>
              <w:noProof/>
              <w:sz w:val="22"/>
              <w:szCs w:val="22"/>
              <w:lang w:val="en-US"/>
            </w:rPr>
          </w:rPrChange>
        </w:rPr>
      </w:pPr>
      <w:ins w:id="1044" w:author="phuong vu" w:date="2018-11-30T22:33:00Z">
        <w:r w:rsidRPr="00920004">
          <w:rPr>
            <w:noProof/>
            <w:rPrChange w:id="1045" w:author="phuong vu" w:date="2018-11-30T22:36:00Z">
              <w:rPr>
                <w:noProof/>
              </w:rPr>
            </w:rPrChange>
          </w:rPr>
          <w:t>PHẦN NỘI DUNG</w:t>
        </w:r>
        <w:r w:rsidRPr="00920004">
          <w:rPr>
            <w:noProof/>
            <w:rPrChange w:id="1046" w:author="phuong vu" w:date="2018-11-30T22:36:00Z">
              <w:rPr>
                <w:noProof/>
              </w:rPr>
            </w:rPrChange>
          </w:rPr>
          <w:tab/>
        </w:r>
        <w:r w:rsidRPr="00920004">
          <w:rPr>
            <w:noProof/>
            <w:rPrChange w:id="1047" w:author="phuong vu" w:date="2018-11-30T22:36:00Z">
              <w:rPr>
                <w:noProof/>
              </w:rPr>
            </w:rPrChange>
          </w:rPr>
          <w:fldChar w:fldCharType="begin"/>
        </w:r>
        <w:r w:rsidRPr="00920004">
          <w:rPr>
            <w:noProof/>
            <w:rPrChange w:id="1048" w:author="phuong vu" w:date="2018-11-30T22:36:00Z">
              <w:rPr>
                <w:noProof/>
              </w:rPr>
            </w:rPrChange>
          </w:rPr>
          <w:instrText xml:space="preserve"> PAGEREF _Toc531380631 \h </w:instrText>
        </w:r>
        <w:r w:rsidRPr="00920004">
          <w:rPr>
            <w:noProof/>
            <w:rPrChange w:id="1049" w:author="phuong vu" w:date="2018-11-30T22:36:00Z">
              <w:rPr>
                <w:noProof/>
              </w:rPr>
            </w:rPrChange>
          </w:rPr>
        </w:r>
      </w:ins>
      <w:r w:rsidRPr="00920004">
        <w:rPr>
          <w:noProof/>
          <w:rPrChange w:id="1050" w:author="phuong vu" w:date="2018-11-30T22:36:00Z">
            <w:rPr>
              <w:noProof/>
            </w:rPr>
          </w:rPrChange>
        </w:rPr>
        <w:fldChar w:fldCharType="separate"/>
      </w:r>
      <w:ins w:id="1051" w:author="phuong vu" w:date="2018-11-30T22:33:00Z">
        <w:r w:rsidRPr="00920004">
          <w:rPr>
            <w:noProof/>
            <w:rPrChange w:id="1052" w:author="phuong vu" w:date="2018-11-30T22:36:00Z">
              <w:rPr>
                <w:noProof/>
              </w:rPr>
            </w:rPrChange>
          </w:rPr>
          <w:t>6</w:t>
        </w:r>
        <w:r w:rsidRPr="00920004">
          <w:rPr>
            <w:noProof/>
            <w:rPrChange w:id="1053" w:author="phuong vu" w:date="2018-11-30T22:36:00Z">
              <w:rPr>
                <w:noProof/>
              </w:rPr>
            </w:rPrChange>
          </w:rPr>
          <w:fldChar w:fldCharType="end"/>
        </w:r>
      </w:ins>
    </w:p>
    <w:p w14:paraId="11EF80F4" w14:textId="1924F0BC" w:rsidR="00920004" w:rsidRPr="00920004" w:rsidRDefault="00920004">
      <w:pPr>
        <w:pStyle w:val="TOC1"/>
        <w:tabs>
          <w:tab w:val="left" w:pos="1540"/>
        </w:tabs>
        <w:rPr>
          <w:ins w:id="1054" w:author="phuong vu" w:date="2018-11-30T22:33:00Z"/>
          <w:rFonts w:asciiTheme="minorHAnsi" w:eastAsiaTheme="minorEastAsia" w:hAnsiTheme="minorHAnsi" w:cstheme="minorBidi"/>
          <w:noProof/>
          <w:sz w:val="22"/>
          <w:szCs w:val="22"/>
          <w:lang w:val="en-US"/>
          <w:rPrChange w:id="1055" w:author="phuong vu" w:date="2018-11-30T22:36:00Z">
            <w:rPr>
              <w:ins w:id="1056" w:author="phuong vu" w:date="2018-11-30T22:33:00Z"/>
              <w:rFonts w:asciiTheme="minorHAnsi" w:eastAsiaTheme="minorEastAsia" w:hAnsiTheme="minorHAnsi" w:cstheme="minorBidi"/>
              <w:noProof/>
              <w:sz w:val="22"/>
              <w:szCs w:val="22"/>
              <w:lang w:val="en-US"/>
            </w:rPr>
          </w:rPrChange>
        </w:rPr>
      </w:pPr>
      <w:ins w:id="1057" w:author="phuong vu" w:date="2018-11-30T22:33:00Z">
        <w:r w:rsidRPr="00920004">
          <w:rPr>
            <w:noProof/>
            <w:rPrChange w:id="1058" w:author="phuong vu" w:date="2018-11-30T22:36:00Z">
              <w:rPr>
                <w:noProof/>
              </w:rPr>
            </w:rPrChange>
          </w:rPr>
          <w:t>CHƯƠNG 1 -</w:t>
        </w:r>
        <w:r w:rsidRPr="00920004">
          <w:rPr>
            <w:rFonts w:asciiTheme="minorHAnsi" w:eastAsiaTheme="minorEastAsia" w:hAnsiTheme="minorHAnsi" w:cstheme="minorBidi"/>
            <w:noProof/>
            <w:sz w:val="22"/>
            <w:szCs w:val="22"/>
            <w:lang w:val="en-US"/>
            <w:rPrChange w:id="1059" w:author="phuong vu" w:date="2018-11-30T22:36:00Z">
              <w:rPr>
                <w:rFonts w:asciiTheme="minorHAnsi" w:eastAsiaTheme="minorEastAsia" w:hAnsiTheme="minorHAnsi" w:cstheme="minorBidi"/>
                <w:noProof/>
                <w:sz w:val="22"/>
                <w:szCs w:val="22"/>
                <w:lang w:val="en-US"/>
              </w:rPr>
            </w:rPrChange>
          </w:rPr>
          <w:tab/>
        </w:r>
        <w:r w:rsidRPr="00920004">
          <w:rPr>
            <w:noProof/>
            <w:rPrChange w:id="1060" w:author="phuong vu" w:date="2018-11-30T22:36:00Z">
              <w:rPr>
                <w:noProof/>
              </w:rPr>
            </w:rPrChange>
          </w:rPr>
          <w:t>ĐẶC TẢ YÊU CẦU</w:t>
        </w:r>
        <w:r w:rsidRPr="00920004">
          <w:rPr>
            <w:noProof/>
            <w:rPrChange w:id="1061" w:author="phuong vu" w:date="2018-11-30T22:36:00Z">
              <w:rPr>
                <w:noProof/>
              </w:rPr>
            </w:rPrChange>
          </w:rPr>
          <w:tab/>
        </w:r>
        <w:r w:rsidRPr="00920004">
          <w:rPr>
            <w:noProof/>
            <w:rPrChange w:id="1062" w:author="phuong vu" w:date="2018-11-30T22:36:00Z">
              <w:rPr>
                <w:noProof/>
              </w:rPr>
            </w:rPrChange>
          </w:rPr>
          <w:fldChar w:fldCharType="begin"/>
        </w:r>
        <w:r w:rsidRPr="00920004">
          <w:rPr>
            <w:noProof/>
            <w:rPrChange w:id="1063" w:author="phuong vu" w:date="2018-11-30T22:36:00Z">
              <w:rPr>
                <w:noProof/>
              </w:rPr>
            </w:rPrChange>
          </w:rPr>
          <w:instrText xml:space="preserve"> PAGEREF _Toc531380632 \h </w:instrText>
        </w:r>
        <w:r w:rsidRPr="00920004">
          <w:rPr>
            <w:noProof/>
            <w:rPrChange w:id="1064" w:author="phuong vu" w:date="2018-11-30T22:36:00Z">
              <w:rPr>
                <w:noProof/>
              </w:rPr>
            </w:rPrChange>
          </w:rPr>
        </w:r>
      </w:ins>
      <w:r w:rsidRPr="00920004">
        <w:rPr>
          <w:noProof/>
          <w:rPrChange w:id="1065" w:author="phuong vu" w:date="2018-11-30T22:36:00Z">
            <w:rPr>
              <w:noProof/>
            </w:rPr>
          </w:rPrChange>
        </w:rPr>
        <w:fldChar w:fldCharType="separate"/>
      </w:r>
      <w:ins w:id="1066" w:author="phuong vu" w:date="2018-11-30T22:33:00Z">
        <w:r w:rsidRPr="00920004">
          <w:rPr>
            <w:noProof/>
            <w:rPrChange w:id="1067" w:author="phuong vu" w:date="2018-11-30T22:36:00Z">
              <w:rPr>
                <w:noProof/>
              </w:rPr>
            </w:rPrChange>
          </w:rPr>
          <w:t>6</w:t>
        </w:r>
        <w:r w:rsidRPr="00920004">
          <w:rPr>
            <w:noProof/>
            <w:rPrChange w:id="1068" w:author="phuong vu" w:date="2018-11-30T22:36:00Z">
              <w:rPr>
                <w:noProof/>
              </w:rPr>
            </w:rPrChange>
          </w:rPr>
          <w:fldChar w:fldCharType="end"/>
        </w:r>
      </w:ins>
    </w:p>
    <w:p w14:paraId="2C32D4E7" w14:textId="4F91A7BC" w:rsidR="00920004" w:rsidRPr="00920004" w:rsidRDefault="00920004">
      <w:pPr>
        <w:pStyle w:val="TOC2"/>
        <w:tabs>
          <w:tab w:val="left" w:pos="880"/>
          <w:tab w:val="right" w:leader="dot" w:pos="8777"/>
        </w:tabs>
        <w:rPr>
          <w:ins w:id="1069" w:author="phuong vu" w:date="2018-11-30T22:33:00Z"/>
          <w:rFonts w:asciiTheme="minorHAnsi" w:eastAsiaTheme="minorEastAsia" w:hAnsiTheme="minorHAnsi" w:cstheme="minorBidi"/>
          <w:noProof/>
          <w:sz w:val="22"/>
          <w:szCs w:val="22"/>
          <w:lang w:val="en-US"/>
          <w:rPrChange w:id="1070" w:author="phuong vu" w:date="2018-11-30T22:36:00Z">
            <w:rPr>
              <w:ins w:id="1071" w:author="phuong vu" w:date="2018-11-30T22:33:00Z"/>
              <w:rFonts w:asciiTheme="minorHAnsi" w:eastAsiaTheme="minorEastAsia" w:hAnsiTheme="minorHAnsi" w:cstheme="minorBidi"/>
              <w:noProof/>
              <w:sz w:val="22"/>
              <w:szCs w:val="22"/>
              <w:lang w:val="en-US"/>
            </w:rPr>
          </w:rPrChange>
        </w:rPr>
      </w:pPr>
      <w:ins w:id="1072" w:author="phuong vu" w:date="2018-11-30T22:33:00Z">
        <w:r w:rsidRPr="00920004">
          <w:rPr>
            <w:noProof/>
            <w:rPrChange w:id="1073" w:author="phuong vu" w:date="2018-11-30T22:36:00Z">
              <w:rPr>
                <w:noProof/>
              </w:rPr>
            </w:rPrChange>
          </w:rPr>
          <w:t>1.1</w:t>
        </w:r>
        <w:r w:rsidRPr="00920004">
          <w:rPr>
            <w:rFonts w:asciiTheme="minorHAnsi" w:eastAsiaTheme="minorEastAsia" w:hAnsiTheme="minorHAnsi" w:cstheme="minorBidi"/>
            <w:noProof/>
            <w:sz w:val="22"/>
            <w:szCs w:val="22"/>
            <w:lang w:val="en-US"/>
            <w:rPrChange w:id="1074" w:author="phuong vu" w:date="2018-11-30T22:36:00Z">
              <w:rPr>
                <w:rFonts w:asciiTheme="minorHAnsi" w:eastAsiaTheme="minorEastAsia" w:hAnsiTheme="minorHAnsi" w:cstheme="minorBidi"/>
                <w:noProof/>
                <w:sz w:val="22"/>
                <w:szCs w:val="22"/>
                <w:lang w:val="en-US"/>
              </w:rPr>
            </w:rPrChange>
          </w:rPr>
          <w:tab/>
        </w:r>
        <w:r w:rsidRPr="00920004">
          <w:rPr>
            <w:noProof/>
            <w:rPrChange w:id="1075" w:author="phuong vu" w:date="2018-11-30T22:36:00Z">
              <w:rPr>
                <w:noProof/>
              </w:rPr>
            </w:rPrChange>
          </w:rPr>
          <w:t>Tổng quan về hệ thống</w:t>
        </w:r>
        <w:r w:rsidRPr="00920004">
          <w:rPr>
            <w:noProof/>
            <w:rPrChange w:id="1076" w:author="phuong vu" w:date="2018-11-30T22:36:00Z">
              <w:rPr>
                <w:noProof/>
              </w:rPr>
            </w:rPrChange>
          </w:rPr>
          <w:tab/>
        </w:r>
        <w:r w:rsidRPr="00920004">
          <w:rPr>
            <w:noProof/>
            <w:rPrChange w:id="1077" w:author="phuong vu" w:date="2018-11-30T22:36:00Z">
              <w:rPr>
                <w:noProof/>
              </w:rPr>
            </w:rPrChange>
          </w:rPr>
          <w:fldChar w:fldCharType="begin"/>
        </w:r>
        <w:r w:rsidRPr="00920004">
          <w:rPr>
            <w:noProof/>
            <w:rPrChange w:id="1078" w:author="phuong vu" w:date="2018-11-30T22:36:00Z">
              <w:rPr>
                <w:noProof/>
              </w:rPr>
            </w:rPrChange>
          </w:rPr>
          <w:instrText xml:space="preserve"> PAGEREF _Toc531380644 \h </w:instrText>
        </w:r>
        <w:r w:rsidRPr="00920004">
          <w:rPr>
            <w:noProof/>
            <w:rPrChange w:id="1079" w:author="phuong vu" w:date="2018-11-30T22:36:00Z">
              <w:rPr>
                <w:noProof/>
              </w:rPr>
            </w:rPrChange>
          </w:rPr>
        </w:r>
      </w:ins>
      <w:r w:rsidRPr="00920004">
        <w:rPr>
          <w:noProof/>
          <w:rPrChange w:id="1080" w:author="phuong vu" w:date="2018-11-30T22:36:00Z">
            <w:rPr>
              <w:noProof/>
            </w:rPr>
          </w:rPrChange>
        </w:rPr>
        <w:fldChar w:fldCharType="separate"/>
      </w:r>
      <w:ins w:id="1081" w:author="phuong vu" w:date="2018-11-30T22:33:00Z">
        <w:r w:rsidRPr="00920004">
          <w:rPr>
            <w:noProof/>
            <w:rPrChange w:id="1082" w:author="phuong vu" w:date="2018-11-30T22:36:00Z">
              <w:rPr>
                <w:noProof/>
              </w:rPr>
            </w:rPrChange>
          </w:rPr>
          <w:t>6</w:t>
        </w:r>
        <w:r w:rsidRPr="00920004">
          <w:rPr>
            <w:noProof/>
            <w:rPrChange w:id="1083" w:author="phuong vu" w:date="2018-11-30T22:36:00Z">
              <w:rPr>
                <w:noProof/>
              </w:rPr>
            </w:rPrChange>
          </w:rPr>
          <w:fldChar w:fldCharType="end"/>
        </w:r>
      </w:ins>
    </w:p>
    <w:p w14:paraId="351E679A" w14:textId="48297F45" w:rsidR="00920004" w:rsidRPr="00920004" w:rsidRDefault="00920004">
      <w:pPr>
        <w:pStyle w:val="TOC3"/>
        <w:tabs>
          <w:tab w:val="left" w:pos="1320"/>
          <w:tab w:val="right" w:leader="dot" w:pos="8777"/>
        </w:tabs>
        <w:rPr>
          <w:ins w:id="1084" w:author="phuong vu" w:date="2018-11-30T22:33:00Z"/>
          <w:rFonts w:asciiTheme="minorHAnsi" w:eastAsiaTheme="minorEastAsia" w:hAnsiTheme="minorHAnsi" w:cstheme="minorBidi"/>
          <w:noProof/>
          <w:sz w:val="22"/>
          <w:szCs w:val="22"/>
          <w:lang w:val="en-US"/>
          <w:rPrChange w:id="1085" w:author="phuong vu" w:date="2018-11-30T22:36:00Z">
            <w:rPr>
              <w:ins w:id="1086" w:author="phuong vu" w:date="2018-11-30T22:33:00Z"/>
              <w:rFonts w:asciiTheme="minorHAnsi" w:eastAsiaTheme="minorEastAsia" w:hAnsiTheme="minorHAnsi" w:cstheme="minorBidi"/>
              <w:noProof/>
              <w:sz w:val="22"/>
              <w:szCs w:val="22"/>
              <w:lang w:val="en-US"/>
            </w:rPr>
          </w:rPrChange>
        </w:rPr>
      </w:pPr>
      <w:ins w:id="1087" w:author="phuong vu" w:date="2018-11-30T22:33:00Z">
        <w:r w:rsidRPr="00920004">
          <w:rPr>
            <w:noProof/>
            <w:rPrChange w:id="1088" w:author="phuong vu" w:date="2018-11-30T22:36:00Z">
              <w:rPr>
                <w:noProof/>
              </w:rPr>
            </w:rPrChange>
          </w:rPr>
          <w:t>1.1.1</w:t>
        </w:r>
        <w:r w:rsidRPr="00920004">
          <w:rPr>
            <w:rFonts w:asciiTheme="minorHAnsi" w:eastAsiaTheme="minorEastAsia" w:hAnsiTheme="minorHAnsi" w:cstheme="minorBidi"/>
            <w:noProof/>
            <w:sz w:val="22"/>
            <w:szCs w:val="22"/>
            <w:lang w:val="en-US"/>
            <w:rPrChange w:id="1089" w:author="phuong vu" w:date="2018-11-30T22:36:00Z">
              <w:rPr>
                <w:rFonts w:asciiTheme="minorHAnsi" w:eastAsiaTheme="minorEastAsia" w:hAnsiTheme="minorHAnsi" w:cstheme="minorBidi"/>
                <w:noProof/>
                <w:sz w:val="22"/>
                <w:szCs w:val="22"/>
                <w:lang w:val="en-US"/>
              </w:rPr>
            </w:rPrChange>
          </w:rPr>
          <w:tab/>
        </w:r>
        <w:r w:rsidRPr="00920004">
          <w:rPr>
            <w:noProof/>
            <w:rPrChange w:id="1090" w:author="phuong vu" w:date="2018-11-30T22:36:00Z">
              <w:rPr>
                <w:noProof/>
              </w:rPr>
            </w:rPrChange>
          </w:rPr>
          <w:t>Cách hoạt động của hệ thống</w:t>
        </w:r>
        <w:r w:rsidRPr="00920004">
          <w:rPr>
            <w:noProof/>
            <w:rPrChange w:id="1091" w:author="phuong vu" w:date="2018-11-30T22:36:00Z">
              <w:rPr>
                <w:noProof/>
              </w:rPr>
            </w:rPrChange>
          </w:rPr>
          <w:tab/>
        </w:r>
        <w:r w:rsidRPr="00920004">
          <w:rPr>
            <w:noProof/>
            <w:rPrChange w:id="1092" w:author="phuong vu" w:date="2018-11-30T22:36:00Z">
              <w:rPr>
                <w:noProof/>
              </w:rPr>
            </w:rPrChange>
          </w:rPr>
          <w:fldChar w:fldCharType="begin"/>
        </w:r>
        <w:r w:rsidRPr="00920004">
          <w:rPr>
            <w:noProof/>
            <w:rPrChange w:id="1093" w:author="phuong vu" w:date="2018-11-30T22:36:00Z">
              <w:rPr>
                <w:noProof/>
              </w:rPr>
            </w:rPrChange>
          </w:rPr>
          <w:instrText xml:space="preserve"> PAGEREF _Toc531380645 \h </w:instrText>
        </w:r>
        <w:r w:rsidRPr="00920004">
          <w:rPr>
            <w:noProof/>
            <w:rPrChange w:id="1094" w:author="phuong vu" w:date="2018-11-30T22:36:00Z">
              <w:rPr>
                <w:noProof/>
              </w:rPr>
            </w:rPrChange>
          </w:rPr>
        </w:r>
      </w:ins>
      <w:r w:rsidRPr="00920004">
        <w:rPr>
          <w:noProof/>
          <w:rPrChange w:id="1095" w:author="phuong vu" w:date="2018-11-30T22:36:00Z">
            <w:rPr>
              <w:noProof/>
            </w:rPr>
          </w:rPrChange>
        </w:rPr>
        <w:fldChar w:fldCharType="separate"/>
      </w:r>
      <w:ins w:id="1096" w:author="phuong vu" w:date="2018-11-30T22:33:00Z">
        <w:r w:rsidRPr="00920004">
          <w:rPr>
            <w:noProof/>
            <w:rPrChange w:id="1097" w:author="phuong vu" w:date="2018-11-30T22:36:00Z">
              <w:rPr>
                <w:noProof/>
              </w:rPr>
            </w:rPrChange>
          </w:rPr>
          <w:t>6</w:t>
        </w:r>
        <w:r w:rsidRPr="00920004">
          <w:rPr>
            <w:noProof/>
            <w:rPrChange w:id="1098" w:author="phuong vu" w:date="2018-11-30T22:36:00Z">
              <w:rPr>
                <w:noProof/>
              </w:rPr>
            </w:rPrChange>
          </w:rPr>
          <w:fldChar w:fldCharType="end"/>
        </w:r>
      </w:ins>
    </w:p>
    <w:p w14:paraId="6A7955EF" w14:textId="4BCD2B98" w:rsidR="00920004" w:rsidRPr="00920004" w:rsidRDefault="00920004">
      <w:pPr>
        <w:pStyle w:val="TOC3"/>
        <w:tabs>
          <w:tab w:val="left" w:pos="1320"/>
          <w:tab w:val="right" w:leader="dot" w:pos="8777"/>
        </w:tabs>
        <w:rPr>
          <w:ins w:id="1099" w:author="phuong vu" w:date="2018-11-30T22:33:00Z"/>
          <w:rFonts w:asciiTheme="minorHAnsi" w:eastAsiaTheme="minorEastAsia" w:hAnsiTheme="minorHAnsi" w:cstheme="minorBidi"/>
          <w:noProof/>
          <w:sz w:val="22"/>
          <w:szCs w:val="22"/>
          <w:lang w:val="en-US"/>
          <w:rPrChange w:id="1100" w:author="phuong vu" w:date="2018-11-30T22:36:00Z">
            <w:rPr>
              <w:ins w:id="1101" w:author="phuong vu" w:date="2018-11-30T22:33:00Z"/>
              <w:rFonts w:asciiTheme="minorHAnsi" w:eastAsiaTheme="minorEastAsia" w:hAnsiTheme="minorHAnsi" w:cstheme="minorBidi"/>
              <w:noProof/>
              <w:sz w:val="22"/>
              <w:szCs w:val="22"/>
              <w:lang w:val="en-US"/>
            </w:rPr>
          </w:rPrChange>
        </w:rPr>
      </w:pPr>
      <w:ins w:id="1102" w:author="phuong vu" w:date="2018-11-30T22:33:00Z">
        <w:r w:rsidRPr="00920004">
          <w:rPr>
            <w:noProof/>
            <w:rPrChange w:id="1103" w:author="phuong vu" w:date="2018-11-30T22:36:00Z">
              <w:rPr>
                <w:noProof/>
              </w:rPr>
            </w:rPrChange>
          </w:rPr>
          <w:t>1.1.2</w:t>
        </w:r>
        <w:r w:rsidRPr="00920004">
          <w:rPr>
            <w:rFonts w:asciiTheme="minorHAnsi" w:eastAsiaTheme="minorEastAsia" w:hAnsiTheme="minorHAnsi" w:cstheme="minorBidi"/>
            <w:noProof/>
            <w:sz w:val="22"/>
            <w:szCs w:val="22"/>
            <w:lang w:val="en-US"/>
            <w:rPrChange w:id="1104" w:author="phuong vu" w:date="2018-11-30T22:36:00Z">
              <w:rPr>
                <w:rFonts w:asciiTheme="minorHAnsi" w:eastAsiaTheme="minorEastAsia" w:hAnsiTheme="minorHAnsi" w:cstheme="minorBidi"/>
                <w:noProof/>
                <w:sz w:val="22"/>
                <w:szCs w:val="22"/>
                <w:lang w:val="en-US"/>
              </w:rPr>
            </w:rPrChange>
          </w:rPr>
          <w:tab/>
        </w:r>
        <w:r w:rsidRPr="00920004">
          <w:rPr>
            <w:noProof/>
            <w:rPrChange w:id="1105" w:author="phuong vu" w:date="2018-11-30T22:36:00Z">
              <w:rPr>
                <w:noProof/>
              </w:rPr>
            </w:rPrChange>
          </w:rPr>
          <w:t>Các chức năng hệ thống</w:t>
        </w:r>
        <w:r w:rsidRPr="00920004">
          <w:rPr>
            <w:noProof/>
            <w:rPrChange w:id="1106" w:author="phuong vu" w:date="2018-11-30T22:36:00Z">
              <w:rPr>
                <w:noProof/>
              </w:rPr>
            </w:rPrChange>
          </w:rPr>
          <w:tab/>
        </w:r>
        <w:r w:rsidRPr="00920004">
          <w:rPr>
            <w:noProof/>
            <w:rPrChange w:id="1107" w:author="phuong vu" w:date="2018-11-30T22:36:00Z">
              <w:rPr>
                <w:noProof/>
              </w:rPr>
            </w:rPrChange>
          </w:rPr>
          <w:fldChar w:fldCharType="begin"/>
        </w:r>
        <w:r w:rsidRPr="00920004">
          <w:rPr>
            <w:noProof/>
            <w:rPrChange w:id="1108" w:author="phuong vu" w:date="2018-11-30T22:36:00Z">
              <w:rPr>
                <w:noProof/>
              </w:rPr>
            </w:rPrChange>
          </w:rPr>
          <w:instrText xml:space="preserve"> PAGEREF _Toc531380646 \h </w:instrText>
        </w:r>
        <w:r w:rsidRPr="00920004">
          <w:rPr>
            <w:noProof/>
            <w:rPrChange w:id="1109" w:author="phuong vu" w:date="2018-11-30T22:36:00Z">
              <w:rPr>
                <w:noProof/>
              </w:rPr>
            </w:rPrChange>
          </w:rPr>
        </w:r>
      </w:ins>
      <w:r w:rsidRPr="00920004">
        <w:rPr>
          <w:noProof/>
          <w:rPrChange w:id="1110" w:author="phuong vu" w:date="2018-11-30T22:36:00Z">
            <w:rPr>
              <w:noProof/>
            </w:rPr>
          </w:rPrChange>
        </w:rPr>
        <w:fldChar w:fldCharType="separate"/>
      </w:r>
      <w:ins w:id="1111" w:author="phuong vu" w:date="2018-11-30T22:33:00Z">
        <w:r w:rsidRPr="00920004">
          <w:rPr>
            <w:noProof/>
            <w:rPrChange w:id="1112" w:author="phuong vu" w:date="2018-11-30T22:36:00Z">
              <w:rPr>
                <w:noProof/>
              </w:rPr>
            </w:rPrChange>
          </w:rPr>
          <w:t>7</w:t>
        </w:r>
        <w:r w:rsidRPr="00920004">
          <w:rPr>
            <w:noProof/>
            <w:rPrChange w:id="1113" w:author="phuong vu" w:date="2018-11-30T22:36:00Z">
              <w:rPr>
                <w:noProof/>
              </w:rPr>
            </w:rPrChange>
          </w:rPr>
          <w:fldChar w:fldCharType="end"/>
        </w:r>
      </w:ins>
    </w:p>
    <w:p w14:paraId="4BE2AD9B" w14:textId="039033C2" w:rsidR="00920004" w:rsidRPr="00920004" w:rsidRDefault="00920004">
      <w:pPr>
        <w:pStyle w:val="TOC3"/>
        <w:tabs>
          <w:tab w:val="left" w:pos="1320"/>
          <w:tab w:val="right" w:leader="dot" w:pos="8777"/>
        </w:tabs>
        <w:rPr>
          <w:ins w:id="1114" w:author="phuong vu" w:date="2018-11-30T22:33:00Z"/>
          <w:rFonts w:asciiTheme="minorHAnsi" w:eastAsiaTheme="minorEastAsia" w:hAnsiTheme="minorHAnsi" w:cstheme="minorBidi"/>
          <w:noProof/>
          <w:sz w:val="22"/>
          <w:szCs w:val="22"/>
          <w:lang w:val="en-US"/>
          <w:rPrChange w:id="1115" w:author="phuong vu" w:date="2018-11-30T22:36:00Z">
            <w:rPr>
              <w:ins w:id="1116" w:author="phuong vu" w:date="2018-11-30T22:33:00Z"/>
              <w:rFonts w:asciiTheme="minorHAnsi" w:eastAsiaTheme="minorEastAsia" w:hAnsiTheme="minorHAnsi" w:cstheme="minorBidi"/>
              <w:noProof/>
              <w:sz w:val="22"/>
              <w:szCs w:val="22"/>
              <w:lang w:val="en-US"/>
            </w:rPr>
          </w:rPrChange>
        </w:rPr>
      </w:pPr>
      <w:ins w:id="1117" w:author="phuong vu" w:date="2018-11-30T22:33:00Z">
        <w:r w:rsidRPr="00920004">
          <w:rPr>
            <w:noProof/>
            <w:rPrChange w:id="1118" w:author="phuong vu" w:date="2018-11-30T22:36:00Z">
              <w:rPr>
                <w:noProof/>
              </w:rPr>
            </w:rPrChange>
          </w:rPr>
          <w:t>1.1.3</w:t>
        </w:r>
        <w:r w:rsidRPr="00920004">
          <w:rPr>
            <w:rFonts w:asciiTheme="minorHAnsi" w:eastAsiaTheme="minorEastAsia" w:hAnsiTheme="minorHAnsi" w:cstheme="minorBidi"/>
            <w:noProof/>
            <w:sz w:val="22"/>
            <w:szCs w:val="22"/>
            <w:lang w:val="en-US"/>
            <w:rPrChange w:id="1119" w:author="phuong vu" w:date="2018-11-30T22:36:00Z">
              <w:rPr>
                <w:rFonts w:asciiTheme="minorHAnsi" w:eastAsiaTheme="minorEastAsia" w:hAnsiTheme="minorHAnsi" w:cstheme="minorBidi"/>
                <w:noProof/>
                <w:sz w:val="22"/>
                <w:szCs w:val="22"/>
                <w:lang w:val="en-US"/>
              </w:rPr>
            </w:rPrChange>
          </w:rPr>
          <w:tab/>
        </w:r>
        <w:r w:rsidRPr="00920004">
          <w:rPr>
            <w:noProof/>
            <w:rPrChange w:id="1120" w:author="phuong vu" w:date="2018-11-30T22:36:00Z">
              <w:rPr>
                <w:noProof/>
              </w:rPr>
            </w:rPrChange>
          </w:rPr>
          <w:t>Sơ đồ USE CASE</w:t>
        </w:r>
        <w:r w:rsidRPr="00920004">
          <w:rPr>
            <w:noProof/>
            <w:rPrChange w:id="1121" w:author="phuong vu" w:date="2018-11-30T22:36:00Z">
              <w:rPr>
                <w:noProof/>
              </w:rPr>
            </w:rPrChange>
          </w:rPr>
          <w:tab/>
        </w:r>
        <w:r w:rsidRPr="00920004">
          <w:rPr>
            <w:noProof/>
            <w:rPrChange w:id="1122" w:author="phuong vu" w:date="2018-11-30T22:36:00Z">
              <w:rPr>
                <w:noProof/>
              </w:rPr>
            </w:rPrChange>
          </w:rPr>
          <w:fldChar w:fldCharType="begin"/>
        </w:r>
        <w:r w:rsidRPr="00920004">
          <w:rPr>
            <w:noProof/>
            <w:rPrChange w:id="1123" w:author="phuong vu" w:date="2018-11-30T22:36:00Z">
              <w:rPr>
                <w:noProof/>
              </w:rPr>
            </w:rPrChange>
          </w:rPr>
          <w:instrText xml:space="preserve"> PAGEREF _Toc531380647 \h </w:instrText>
        </w:r>
        <w:r w:rsidRPr="00920004">
          <w:rPr>
            <w:noProof/>
            <w:rPrChange w:id="1124" w:author="phuong vu" w:date="2018-11-30T22:36:00Z">
              <w:rPr>
                <w:noProof/>
              </w:rPr>
            </w:rPrChange>
          </w:rPr>
        </w:r>
      </w:ins>
      <w:r w:rsidRPr="00920004">
        <w:rPr>
          <w:noProof/>
          <w:rPrChange w:id="1125" w:author="phuong vu" w:date="2018-11-30T22:36:00Z">
            <w:rPr>
              <w:noProof/>
            </w:rPr>
          </w:rPrChange>
        </w:rPr>
        <w:fldChar w:fldCharType="separate"/>
      </w:r>
      <w:ins w:id="1126" w:author="phuong vu" w:date="2018-11-30T22:33:00Z">
        <w:r w:rsidRPr="00920004">
          <w:rPr>
            <w:noProof/>
            <w:rPrChange w:id="1127" w:author="phuong vu" w:date="2018-11-30T22:36:00Z">
              <w:rPr>
                <w:noProof/>
              </w:rPr>
            </w:rPrChange>
          </w:rPr>
          <w:t>8</w:t>
        </w:r>
        <w:r w:rsidRPr="00920004">
          <w:rPr>
            <w:noProof/>
            <w:rPrChange w:id="1128" w:author="phuong vu" w:date="2018-11-30T22:36:00Z">
              <w:rPr>
                <w:noProof/>
              </w:rPr>
            </w:rPrChange>
          </w:rPr>
          <w:fldChar w:fldCharType="end"/>
        </w:r>
      </w:ins>
    </w:p>
    <w:p w14:paraId="522AEFD8" w14:textId="587DD7DD" w:rsidR="00920004" w:rsidRPr="00920004" w:rsidRDefault="00920004">
      <w:pPr>
        <w:pStyle w:val="TOC2"/>
        <w:tabs>
          <w:tab w:val="left" w:pos="880"/>
          <w:tab w:val="right" w:leader="dot" w:pos="8777"/>
        </w:tabs>
        <w:rPr>
          <w:ins w:id="1129" w:author="phuong vu" w:date="2018-11-30T22:33:00Z"/>
          <w:rFonts w:asciiTheme="minorHAnsi" w:eastAsiaTheme="minorEastAsia" w:hAnsiTheme="minorHAnsi" w:cstheme="minorBidi"/>
          <w:noProof/>
          <w:sz w:val="22"/>
          <w:szCs w:val="22"/>
          <w:lang w:val="en-US"/>
          <w:rPrChange w:id="1130" w:author="phuong vu" w:date="2018-11-30T22:36:00Z">
            <w:rPr>
              <w:ins w:id="1131" w:author="phuong vu" w:date="2018-11-30T22:33:00Z"/>
              <w:rFonts w:asciiTheme="minorHAnsi" w:eastAsiaTheme="minorEastAsia" w:hAnsiTheme="minorHAnsi" w:cstheme="minorBidi"/>
              <w:noProof/>
              <w:sz w:val="22"/>
              <w:szCs w:val="22"/>
              <w:lang w:val="en-US"/>
            </w:rPr>
          </w:rPrChange>
        </w:rPr>
      </w:pPr>
      <w:ins w:id="1132" w:author="phuong vu" w:date="2018-11-30T22:33:00Z">
        <w:r w:rsidRPr="00920004">
          <w:rPr>
            <w:noProof/>
            <w:rPrChange w:id="1133" w:author="phuong vu" w:date="2018-11-30T22:36:00Z">
              <w:rPr>
                <w:noProof/>
              </w:rPr>
            </w:rPrChange>
          </w:rPr>
          <w:t>1.2</w:t>
        </w:r>
        <w:r w:rsidRPr="00920004">
          <w:rPr>
            <w:rFonts w:asciiTheme="minorHAnsi" w:eastAsiaTheme="minorEastAsia" w:hAnsiTheme="minorHAnsi" w:cstheme="minorBidi"/>
            <w:noProof/>
            <w:sz w:val="22"/>
            <w:szCs w:val="22"/>
            <w:lang w:val="en-US"/>
            <w:rPrChange w:id="1134" w:author="phuong vu" w:date="2018-11-30T22:36:00Z">
              <w:rPr>
                <w:rFonts w:asciiTheme="minorHAnsi" w:eastAsiaTheme="minorEastAsia" w:hAnsiTheme="minorHAnsi" w:cstheme="minorBidi"/>
                <w:noProof/>
                <w:sz w:val="22"/>
                <w:szCs w:val="22"/>
                <w:lang w:val="en-US"/>
              </w:rPr>
            </w:rPrChange>
          </w:rPr>
          <w:tab/>
        </w:r>
        <w:r w:rsidRPr="00920004">
          <w:rPr>
            <w:noProof/>
            <w:rPrChange w:id="1135" w:author="phuong vu" w:date="2018-11-30T22:36:00Z">
              <w:rPr>
                <w:noProof/>
              </w:rPr>
            </w:rPrChange>
          </w:rPr>
          <w:t>Môi trường vận hành</w:t>
        </w:r>
        <w:r w:rsidRPr="00920004">
          <w:rPr>
            <w:noProof/>
            <w:rPrChange w:id="1136" w:author="phuong vu" w:date="2018-11-30T22:36:00Z">
              <w:rPr>
                <w:noProof/>
              </w:rPr>
            </w:rPrChange>
          </w:rPr>
          <w:tab/>
        </w:r>
        <w:r w:rsidRPr="00920004">
          <w:rPr>
            <w:noProof/>
            <w:rPrChange w:id="1137" w:author="phuong vu" w:date="2018-11-30T22:36:00Z">
              <w:rPr>
                <w:noProof/>
              </w:rPr>
            </w:rPrChange>
          </w:rPr>
          <w:fldChar w:fldCharType="begin"/>
        </w:r>
        <w:r w:rsidRPr="00920004">
          <w:rPr>
            <w:noProof/>
            <w:rPrChange w:id="1138" w:author="phuong vu" w:date="2018-11-30T22:36:00Z">
              <w:rPr>
                <w:noProof/>
              </w:rPr>
            </w:rPrChange>
          </w:rPr>
          <w:instrText xml:space="preserve"> PAGEREF _Toc531380648 \h </w:instrText>
        </w:r>
        <w:r w:rsidRPr="00920004">
          <w:rPr>
            <w:noProof/>
            <w:rPrChange w:id="1139" w:author="phuong vu" w:date="2018-11-30T22:36:00Z">
              <w:rPr>
                <w:noProof/>
              </w:rPr>
            </w:rPrChange>
          </w:rPr>
        </w:r>
      </w:ins>
      <w:r w:rsidRPr="00920004">
        <w:rPr>
          <w:noProof/>
          <w:rPrChange w:id="1140" w:author="phuong vu" w:date="2018-11-30T22:36:00Z">
            <w:rPr>
              <w:noProof/>
            </w:rPr>
          </w:rPrChange>
        </w:rPr>
        <w:fldChar w:fldCharType="separate"/>
      </w:r>
      <w:ins w:id="1141" w:author="phuong vu" w:date="2018-11-30T22:33:00Z">
        <w:r w:rsidRPr="00920004">
          <w:rPr>
            <w:noProof/>
            <w:rPrChange w:id="1142" w:author="phuong vu" w:date="2018-11-30T22:36:00Z">
              <w:rPr>
                <w:noProof/>
              </w:rPr>
            </w:rPrChange>
          </w:rPr>
          <w:t>9</w:t>
        </w:r>
        <w:r w:rsidRPr="00920004">
          <w:rPr>
            <w:noProof/>
            <w:rPrChange w:id="1143" w:author="phuong vu" w:date="2018-11-30T22:36:00Z">
              <w:rPr>
                <w:noProof/>
              </w:rPr>
            </w:rPrChange>
          </w:rPr>
          <w:fldChar w:fldCharType="end"/>
        </w:r>
      </w:ins>
    </w:p>
    <w:p w14:paraId="544017D2" w14:textId="1E501537" w:rsidR="00920004" w:rsidRPr="00920004" w:rsidRDefault="00920004">
      <w:pPr>
        <w:pStyle w:val="TOC2"/>
        <w:tabs>
          <w:tab w:val="left" w:pos="880"/>
          <w:tab w:val="right" w:leader="dot" w:pos="8777"/>
        </w:tabs>
        <w:rPr>
          <w:ins w:id="1144" w:author="phuong vu" w:date="2018-11-30T22:33:00Z"/>
          <w:rFonts w:asciiTheme="minorHAnsi" w:eastAsiaTheme="minorEastAsia" w:hAnsiTheme="minorHAnsi" w:cstheme="minorBidi"/>
          <w:noProof/>
          <w:sz w:val="22"/>
          <w:szCs w:val="22"/>
          <w:lang w:val="en-US"/>
          <w:rPrChange w:id="1145" w:author="phuong vu" w:date="2018-11-30T22:36:00Z">
            <w:rPr>
              <w:ins w:id="1146" w:author="phuong vu" w:date="2018-11-30T22:33:00Z"/>
              <w:rFonts w:asciiTheme="minorHAnsi" w:eastAsiaTheme="minorEastAsia" w:hAnsiTheme="minorHAnsi" w:cstheme="minorBidi"/>
              <w:noProof/>
              <w:sz w:val="22"/>
              <w:szCs w:val="22"/>
              <w:lang w:val="en-US"/>
            </w:rPr>
          </w:rPrChange>
        </w:rPr>
      </w:pPr>
      <w:ins w:id="1147" w:author="phuong vu" w:date="2018-11-30T22:33:00Z">
        <w:r w:rsidRPr="00920004">
          <w:rPr>
            <w:noProof/>
            <w:rPrChange w:id="1148" w:author="phuong vu" w:date="2018-11-30T22:36:00Z">
              <w:rPr>
                <w:noProof/>
              </w:rPr>
            </w:rPrChange>
          </w:rPr>
          <w:t>1.3</w:t>
        </w:r>
        <w:r w:rsidRPr="00920004">
          <w:rPr>
            <w:rFonts w:asciiTheme="minorHAnsi" w:eastAsiaTheme="minorEastAsia" w:hAnsiTheme="minorHAnsi" w:cstheme="minorBidi"/>
            <w:noProof/>
            <w:sz w:val="22"/>
            <w:szCs w:val="22"/>
            <w:lang w:val="en-US"/>
            <w:rPrChange w:id="1149" w:author="phuong vu" w:date="2018-11-30T22:36:00Z">
              <w:rPr>
                <w:rFonts w:asciiTheme="minorHAnsi" w:eastAsiaTheme="minorEastAsia" w:hAnsiTheme="minorHAnsi" w:cstheme="minorBidi"/>
                <w:noProof/>
                <w:sz w:val="22"/>
                <w:szCs w:val="22"/>
                <w:lang w:val="en-US"/>
              </w:rPr>
            </w:rPrChange>
          </w:rPr>
          <w:tab/>
        </w:r>
        <w:r w:rsidRPr="00920004">
          <w:rPr>
            <w:noProof/>
            <w:rPrChange w:id="1150" w:author="phuong vu" w:date="2018-11-30T22:36:00Z">
              <w:rPr>
                <w:noProof/>
              </w:rPr>
            </w:rPrChange>
          </w:rPr>
          <w:t>Yêu cầu chức năng</w:t>
        </w:r>
        <w:r w:rsidRPr="00920004">
          <w:rPr>
            <w:noProof/>
            <w:rPrChange w:id="1151" w:author="phuong vu" w:date="2018-11-30T22:36:00Z">
              <w:rPr>
                <w:noProof/>
              </w:rPr>
            </w:rPrChange>
          </w:rPr>
          <w:tab/>
        </w:r>
        <w:r w:rsidRPr="00920004">
          <w:rPr>
            <w:noProof/>
            <w:rPrChange w:id="1152" w:author="phuong vu" w:date="2018-11-30T22:36:00Z">
              <w:rPr>
                <w:noProof/>
              </w:rPr>
            </w:rPrChange>
          </w:rPr>
          <w:fldChar w:fldCharType="begin"/>
        </w:r>
        <w:r w:rsidRPr="00920004">
          <w:rPr>
            <w:noProof/>
            <w:rPrChange w:id="1153" w:author="phuong vu" w:date="2018-11-30T22:36:00Z">
              <w:rPr>
                <w:noProof/>
              </w:rPr>
            </w:rPrChange>
          </w:rPr>
          <w:instrText xml:space="preserve"> PAGEREF _Toc531380649 \h </w:instrText>
        </w:r>
        <w:r w:rsidRPr="00920004">
          <w:rPr>
            <w:noProof/>
            <w:rPrChange w:id="1154" w:author="phuong vu" w:date="2018-11-30T22:36:00Z">
              <w:rPr>
                <w:noProof/>
              </w:rPr>
            </w:rPrChange>
          </w:rPr>
        </w:r>
      </w:ins>
      <w:r w:rsidRPr="00920004">
        <w:rPr>
          <w:noProof/>
          <w:rPrChange w:id="1155" w:author="phuong vu" w:date="2018-11-30T22:36:00Z">
            <w:rPr>
              <w:noProof/>
            </w:rPr>
          </w:rPrChange>
        </w:rPr>
        <w:fldChar w:fldCharType="separate"/>
      </w:r>
      <w:ins w:id="1156" w:author="phuong vu" w:date="2018-11-30T22:33:00Z">
        <w:r w:rsidRPr="00920004">
          <w:rPr>
            <w:noProof/>
            <w:rPrChange w:id="1157" w:author="phuong vu" w:date="2018-11-30T22:36:00Z">
              <w:rPr>
                <w:noProof/>
              </w:rPr>
            </w:rPrChange>
          </w:rPr>
          <w:t>9</w:t>
        </w:r>
        <w:r w:rsidRPr="00920004">
          <w:rPr>
            <w:noProof/>
            <w:rPrChange w:id="1158" w:author="phuong vu" w:date="2018-11-30T22:36:00Z">
              <w:rPr>
                <w:noProof/>
              </w:rPr>
            </w:rPrChange>
          </w:rPr>
          <w:fldChar w:fldCharType="end"/>
        </w:r>
      </w:ins>
    </w:p>
    <w:p w14:paraId="39DEB1C6" w14:textId="59D632AB" w:rsidR="00920004" w:rsidRPr="00920004" w:rsidRDefault="00920004">
      <w:pPr>
        <w:pStyle w:val="TOC3"/>
        <w:tabs>
          <w:tab w:val="left" w:pos="1320"/>
          <w:tab w:val="right" w:leader="dot" w:pos="8777"/>
        </w:tabs>
        <w:rPr>
          <w:ins w:id="1159" w:author="phuong vu" w:date="2018-11-30T22:33:00Z"/>
          <w:rFonts w:asciiTheme="minorHAnsi" w:eastAsiaTheme="minorEastAsia" w:hAnsiTheme="minorHAnsi" w:cstheme="minorBidi"/>
          <w:noProof/>
          <w:sz w:val="22"/>
          <w:szCs w:val="22"/>
          <w:lang w:val="en-US"/>
          <w:rPrChange w:id="1160" w:author="phuong vu" w:date="2018-11-30T22:36:00Z">
            <w:rPr>
              <w:ins w:id="1161" w:author="phuong vu" w:date="2018-11-30T22:33:00Z"/>
              <w:rFonts w:asciiTheme="minorHAnsi" w:eastAsiaTheme="minorEastAsia" w:hAnsiTheme="minorHAnsi" w:cstheme="minorBidi"/>
              <w:noProof/>
              <w:sz w:val="22"/>
              <w:szCs w:val="22"/>
              <w:lang w:val="en-US"/>
            </w:rPr>
          </w:rPrChange>
        </w:rPr>
      </w:pPr>
      <w:ins w:id="1162" w:author="phuong vu" w:date="2018-11-30T22:33:00Z">
        <w:r w:rsidRPr="00920004">
          <w:rPr>
            <w:noProof/>
            <w:rPrChange w:id="1163" w:author="phuong vu" w:date="2018-11-30T22:36:00Z">
              <w:rPr>
                <w:noProof/>
              </w:rPr>
            </w:rPrChange>
          </w:rPr>
          <w:t>1.3.1</w:t>
        </w:r>
        <w:r w:rsidRPr="00920004">
          <w:rPr>
            <w:rFonts w:asciiTheme="minorHAnsi" w:eastAsiaTheme="minorEastAsia" w:hAnsiTheme="minorHAnsi" w:cstheme="minorBidi"/>
            <w:noProof/>
            <w:sz w:val="22"/>
            <w:szCs w:val="22"/>
            <w:lang w:val="en-US"/>
            <w:rPrChange w:id="1164" w:author="phuong vu" w:date="2018-11-30T22:36:00Z">
              <w:rPr>
                <w:rFonts w:asciiTheme="minorHAnsi" w:eastAsiaTheme="minorEastAsia" w:hAnsiTheme="minorHAnsi" w:cstheme="minorBidi"/>
                <w:noProof/>
                <w:sz w:val="22"/>
                <w:szCs w:val="22"/>
                <w:lang w:val="en-US"/>
              </w:rPr>
            </w:rPrChange>
          </w:rPr>
          <w:tab/>
        </w:r>
        <w:r w:rsidRPr="00920004">
          <w:rPr>
            <w:noProof/>
            <w:rPrChange w:id="1165" w:author="phuong vu" w:date="2018-11-30T22:36:00Z">
              <w:rPr>
                <w:noProof/>
              </w:rPr>
            </w:rPrChange>
          </w:rPr>
          <w:t>Quản lí đơn hàng</w:t>
        </w:r>
        <w:r w:rsidRPr="00920004">
          <w:rPr>
            <w:noProof/>
            <w:rPrChange w:id="1166" w:author="phuong vu" w:date="2018-11-30T22:36:00Z">
              <w:rPr>
                <w:noProof/>
              </w:rPr>
            </w:rPrChange>
          </w:rPr>
          <w:tab/>
        </w:r>
        <w:r w:rsidRPr="00920004">
          <w:rPr>
            <w:noProof/>
            <w:rPrChange w:id="1167" w:author="phuong vu" w:date="2018-11-30T22:36:00Z">
              <w:rPr>
                <w:noProof/>
              </w:rPr>
            </w:rPrChange>
          </w:rPr>
          <w:fldChar w:fldCharType="begin"/>
        </w:r>
        <w:r w:rsidRPr="00920004">
          <w:rPr>
            <w:noProof/>
            <w:rPrChange w:id="1168" w:author="phuong vu" w:date="2018-11-30T22:36:00Z">
              <w:rPr>
                <w:noProof/>
              </w:rPr>
            </w:rPrChange>
          </w:rPr>
          <w:instrText xml:space="preserve"> PAGEREF _Toc531380650 \h </w:instrText>
        </w:r>
        <w:r w:rsidRPr="00920004">
          <w:rPr>
            <w:noProof/>
            <w:rPrChange w:id="1169" w:author="phuong vu" w:date="2018-11-30T22:36:00Z">
              <w:rPr>
                <w:noProof/>
              </w:rPr>
            </w:rPrChange>
          </w:rPr>
        </w:r>
      </w:ins>
      <w:r w:rsidRPr="00920004">
        <w:rPr>
          <w:noProof/>
          <w:rPrChange w:id="1170" w:author="phuong vu" w:date="2018-11-30T22:36:00Z">
            <w:rPr>
              <w:noProof/>
            </w:rPr>
          </w:rPrChange>
        </w:rPr>
        <w:fldChar w:fldCharType="separate"/>
      </w:r>
      <w:ins w:id="1171" w:author="phuong vu" w:date="2018-11-30T22:33:00Z">
        <w:r w:rsidRPr="00920004">
          <w:rPr>
            <w:noProof/>
            <w:rPrChange w:id="1172" w:author="phuong vu" w:date="2018-11-30T22:36:00Z">
              <w:rPr>
                <w:noProof/>
              </w:rPr>
            </w:rPrChange>
          </w:rPr>
          <w:t>9</w:t>
        </w:r>
        <w:r w:rsidRPr="00920004">
          <w:rPr>
            <w:noProof/>
            <w:rPrChange w:id="1173" w:author="phuong vu" w:date="2018-11-30T22:36:00Z">
              <w:rPr>
                <w:noProof/>
              </w:rPr>
            </w:rPrChange>
          </w:rPr>
          <w:fldChar w:fldCharType="end"/>
        </w:r>
      </w:ins>
    </w:p>
    <w:p w14:paraId="2F56D4A5" w14:textId="5EFC8ABB" w:rsidR="00920004" w:rsidRPr="00920004" w:rsidRDefault="00920004">
      <w:pPr>
        <w:pStyle w:val="TOC4"/>
        <w:rPr>
          <w:ins w:id="1174" w:author="phuong vu" w:date="2018-11-30T22:33:00Z"/>
          <w:rFonts w:asciiTheme="minorHAnsi" w:eastAsiaTheme="minorEastAsia" w:hAnsiTheme="minorHAnsi" w:cstheme="minorBidi"/>
          <w:noProof/>
          <w:sz w:val="22"/>
          <w:szCs w:val="22"/>
          <w:lang w:val="en-US"/>
          <w:rPrChange w:id="1175" w:author="phuong vu" w:date="2018-11-30T22:36:00Z">
            <w:rPr>
              <w:ins w:id="1176" w:author="phuong vu" w:date="2018-11-30T22:33:00Z"/>
              <w:rFonts w:asciiTheme="minorHAnsi" w:eastAsiaTheme="minorEastAsia" w:hAnsiTheme="minorHAnsi" w:cstheme="minorBidi"/>
              <w:noProof/>
              <w:sz w:val="22"/>
              <w:szCs w:val="22"/>
              <w:lang w:val="en-US"/>
            </w:rPr>
          </w:rPrChange>
        </w:rPr>
      </w:pPr>
      <w:ins w:id="1177" w:author="phuong vu" w:date="2018-11-30T22:33:00Z">
        <w:r w:rsidRPr="00920004">
          <w:rPr>
            <w:noProof/>
            <w:lang w:val="en-US"/>
            <w:rPrChange w:id="1178" w:author="phuong vu" w:date="2018-11-30T22:36:00Z">
              <w:rPr>
                <w:noProof/>
                <w:lang w:val="en-US"/>
              </w:rPr>
            </w:rPrChange>
          </w:rPr>
          <w:t>1.3.1.1</w:t>
        </w:r>
        <w:r w:rsidRPr="00920004">
          <w:rPr>
            <w:rFonts w:asciiTheme="minorHAnsi" w:eastAsiaTheme="minorEastAsia" w:hAnsiTheme="minorHAnsi" w:cstheme="minorBidi"/>
            <w:noProof/>
            <w:sz w:val="22"/>
            <w:szCs w:val="22"/>
            <w:lang w:val="en-US"/>
            <w:rPrChange w:id="1179" w:author="phuong vu" w:date="2018-11-30T22:36:00Z">
              <w:rPr>
                <w:rFonts w:asciiTheme="minorHAnsi" w:eastAsiaTheme="minorEastAsia" w:hAnsiTheme="minorHAnsi" w:cstheme="minorBidi"/>
                <w:noProof/>
                <w:sz w:val="22"/>
                <w:szCs w:val="22"/>
                <w:lang w:val="en-US"/>
              </w:rPr>
            </w:rPrChange>
          </w:rPr>
          <w:tab/>
        </w:r>
        <w:r w:rsidRPr="00920004">
          <w:rPr>
            <w:noProof/>
            <w:lang w:val="en-US"/>
            <w:rPrChange w:id="1180" w:author="phuong vu" w:date="2018-11-30T22:36:00Z">
              <w:rPr>
                <w:noProof/>
                <w:lang w:val="en-US"/>
              </w:rPr>
            </w:rPrChange>
          </w:rPr>
          <w:t>Xem danh sách đơn hàng theo trạng thái</w:t>
        </w:r>
        <w:r w:rsidRPr="00920004">
          <w:rPr>
            <w:noProof/>
            <w:rPrChange w:id="1181" w:author="phuong vu" w:date="2018-11-30T22:36:00Z">
              <w:rPr>
                <w:noProof/>
              </w:rPr>
            </w:rPrChange>
          </w:rPr>
          <w:tab/>
        </w:r>
        <w:r w:rsidRPr="00920004">
          <w:rPr>
            <w:noProof/>
            <w:rPrChange w:id="1182" w:author="phuong vu" w:date="2018-11-30T22:36:00Z">
              <w:rPr>
                <w:noProof/>
              </w:rPr>
            </w:rPrChange>
          </w:rPr>
          <w:fldChar w:fldCharType="begin"/>
        </w:r>
        <w:r w:rsidRPr="00920004">
          <w:rPr>
            <w:noProof/>
            <w:rPrChange w:id="1183" w:author="phuong vu" w:date="2018-11-30T22:36:00Z">
              <w:rPr>
                <w:noProof/>
              </w:rPr>
            </w:rPrChange>
          </w:rPr>
          <w:instrText xml:space="preserve"> PAGEREF _Toc531380651 \h </w:instrText>
        </w:r>
        <w:r w:rsidRPr="00920004">
          <w:rPr>
            <w:noProof/>
            <w:rPrChange w:id="1184" w:author="phuong vu" w:date="2018-11-30T22:36:00Z">
              <w:rPr>
                <w:noProof/>
              </w:rPr>
            </w:rPrChange>
          </w:rPr>
        </w:r>
      </w:ins>
      <w:r w:rsidRPr="00920004">
        <w:rPr>
          <w:noProof/>
          <w:rPrChange w:id="1185" w:author="phuong vu" w:date="2018-11-30T22:36:00Z">
            <w:rPr>
              <w:noProof/>
            </w:rPr>
          </w:rPrChange>
        </w:rPr>
        <w:fldChar w:fldCharType="separate"/>
      </w:r>
      <w:ins w:id="1186" w:author="phuong vu" w:date="2018-11-30T22:33:00Z">
        <w:r w:rsidRPr="00920004">
          <w:rPr>
            <w:noProof/>
            <w:rPrChange w:id="1187" w:author="phuong vu" w:date="2018-11-30T22:36:00Z">
              <w:rPr>
                <w:noProof/>
              </w:rPr>
            </w:rPrChange>
          </w:rPr>
          <w:t>9</w:t>
        </w:r>
        <w:r w:rsidRPr="00920004">
          <w:rPr>
            <w:noProof/>
            <w:rPrChange w:id="1188" w:author="phuong vu" w:date="2018-11-30T22:36:00Z">
              <w:rPr>
                <w:noProof/>
              </w:rPr>
            </w:rPrChange>
          </w:rPr>
          <w:fldChar w:fldCharType="end"/>
        </w:r>
      </w:ins>
    </w:p>
    <w:p w14:paraId="31287E02" w14:textId="4063892C" w:rsidR="00920004" w:rsidRPr="00920004" w:rsidRDefault="00920004">
      <w:pPr>
        <w:pStyle w:val="TOC4"/>
        <w:rPr>
          <w:ins w:id="1189" w:author="phuong vu" w:date="2018-11-30T22:33:00Z"/>
          <w:rFonts w:asciiTheme="minorHAnsi" w:eastAsiaTheme="minorEastAsia" w:hAnsiTheme="minorHAnsi" w:cstheme="minorBidi"/>
          <w:noProof/>
          <w:sz w:val="22"/>
          <w:szCs w:val="22"/>
          <w:lang w:val="en-US"/>
          <w:rPrChange w:id="1190" w:author="phuong vu" w:date="2018-11-30T22:36:00Z">
            <w:rPr>
              <w:ins w:id="1191" w:author="phuong vu" w:date="2018-11-30T22:33:00Z"/>
              <w:rFonts w:asciiTheme="minorHAnsi" w:eastAsiaTheme="minorEastAsia" w:hAnsiTheme="minorHAnsi" w:cstheme="minorBidi"/>
              <w:noProof/>
              <w:sz w:val="22"/>
              <w:szCs w:val="22"/>
              <w:lang w:val="en-US"/>
            </w:rPr>
          </w:rPrChange>
        </w:rPr>
      </w:pPr>
      <w:ins w:id="1192" w:author="phuong vu" w:date="2018-11-30T22:33:00Z">
        <w:r w:rsidRPr="00920004">
          <w:rPr>
            <w:noProof/>
            <w:lang w:val="en-US"/>
            <w:rPrChange w:id="1193" w:author="phuong vu" w:date="2018-11-30T22:36:00Z">
              <w:rPr>
                <w:noProof/>
                <w:lang w:val="en-US"/>
              </w:rPr>
            </w:rPrChange>
          </w:rPr>
          <w:t>1.3.1.2</w:t>
        </w:r>
        <w:r w:rsidRPr="00920004">
          <w:rPr>
            <w:rFonts w:asciiTheme="minorHAnsi" w:eastAsiaTheme="minorEastAsia" w:hAnsiTheme="minorHAnsi" w:cstheme="minorBidi"/>
            <w:noProof/>
            <w:sz w:val="22"/>
            <w:szCs w:val="22"/>
            <w:lang w:val="en-US"/>
            <w:rPrChange w:id="1194" w:author="phuong vu" w:date="2018-11-30T22:36:00Z">
              <w:rPr>
                <w:rFonts w:asciiTheme="minorHAnsi" w:eastAsiaTheme="minorEastAsia" w:hAnsiTheme="minorHAnsi" w:cstheme="minorBidi"/>
                <w:noProof/>
                <w:sz w:val="22"/>
                <w:szCs w:val="22"/>
                <w:lang w:val="en-US"/>
              </w:rPr>
            </w:rPrChange>
          </w:rPr>
          <w:tab/>
        </w:r>
        <w:r w:rsidRPr="00920004">
          <w:rPr>
            <w:noProof/>
            <w:lang w:val="en-US"/>
            <w:rPrChange w:id="1195" w:author="phuong vu" w:date="2018-11-30T22:36:00Z">
              <w:rPr>
                <w:noProof/>
                <w:lang w:val="en-US"/>
              </w:rPr>
            </w:rPrChange>
          </w:rPr>
          <w:t>Xem chi tiết đơn hàng</w:t>
        </w:r>
        <w:r w:rsidRPr="00920004">
          <w:rPr>
            <w:noProof/>
            <w:rPrChange w:id="1196" w:author="phuong vu" w:date="2018-11-30T22:36:00Z">
              <w:rPr>
                <w:noProof/>
              </w:rPr>
            </w:rPrChange>
          </w:rPr>
          <w:tab/>
        </w:r>
        <w:r w:rsidRPr="00920004">
          <w:rPr>
            <w:noProof/>
            <w:rPrChange w:id="1197" w:author="phuong vu" w:date="2018-11-30T22:36:00Z">
              <w:rPr>
                <w:noProof/>
              </w:rPr>
            </w:rPrChange>
          </w:rPr>
          <w:fldChar w:fldCharType="begin"/>
        </w:r>
        <w:r w:rsidRPr="00920004">
          <w:rPr>
            <w:noProof/>
            <w:rPrChange w:id="1198" w:author="phuong vu" w:date="2018-11-30T22:36:00Z">
              <w:rPr>
                <w:noProof/>
              </w:rPr>
            </w:rPrChange>
          </w:rPr>
          <w:instrText xml:space="preserve"> PAGEREF _Toc531380652 \h </w:instrText>
        </w:r>
        <w:r w:rsidRPr="00920004">
          <w:rPr>
            <w:noProof/>
            <w:rPrChange w:id="1199" w:author="phuong vu" w:date="2018-11-30T22:36:00Z">
              <w:rPr>
                <w:noProof/>
              </w:rPr>
            </w:rPrChange>
          </w:rPr>
        </w:r>
      </w:ins>
      <w:r w:rsidRPr="00920004">
        <w:rPr>
          <w:noProof/>
          <w:rPrChange w:id="1200" w:author="phuong vu" w:date="2018-11-30T22:36:00Z">
            <w:rPr>
              <w:noProof/>
            </w:rPr>
          </w:rPrChange>
        </w:rPr>
        <w:fldChar w:fldCharType="separate"/>
      </w:r>
      <w:ins w:id="1201" w:author="phuong vu" w:date="2018-11-30T22:33:00Z">
        <w:r w:rsidRPr="00920004">
          <w:rPr>
            <w:noProof/>
            <w:rPrChange w:id="1202" w:author="phuong vu" w:date="2018-11-30T22:36:00Z">
              <w:rPr>
                <w:noProof/>
              </w:rPr>
            </w:rPrChange>
          </w:rPr>
          <w:t>10</w:t>
        </w:r>
        <w:r w:rsidRPr="00920004">
          <w:rPr>
            <w:noProof/>
            <w:rPrChange w:id="1203" w:author="phuong vu" w:date="2018-11-30T22:36:00Z">
              <w:rPr>
                <w:noProof/>
              </w:rPr>
            </w:rPrChange>
          </w:rPr>
          <w:fldChar w:fldCharType="end"/>
        </w:r>
      </w:ins>
    </w:p>
    <w:p w14:paraId="7976D1D0" w14:textId="0E2DC3A3" w:rsidR="00920004" w:rsidRPr="00920004" w:rsidRDefault="00920004">
      <w:pPr>
        <w:pStyle w:val="TOC4"/>
        <w:rPr>
          <w:ins w:id="1204" w:author="phuong vu" w:date="2018-11-30T22:33:00Z"/>
          <w:rFonts w:asciiTheme="minorHAnsi" w:eastAsiaTheme="minorEastAsia" w:hAnsiTheme="minorHAnsi" w:cstheme="minorBidi"/>
          <w:noProof/>
          <w:sz w:val="22"/>
          <w:szCs w:val="22"/>
          <w:lang w:val="en-US"/>
          <w:rPrChange w:id="1205" w:author="phuong vu" w:date="2018-11-30T22:36:00Z">
            <w:rPr>
              <w:ins w:id="1206" w:author="phuong vu" w:date="2018-11-30T22:33:00Z"/>
              <w:rFonts w:asciiTheme="minorHAnsi" w:eastAsiaTheme="minorEastAsia" w:hAnsiTheme="minorHAnsi" w:cstheme="minorBidi"/>
              <w:noProof/>
              <w:sz w:val="22"/>
              <w:szCs w:val="22"/>
              <w:lang w:val="en-US"/>
            </w:rPr>
          </w:rPrChange>
        </w:rPr>
      </w:pPr>
      <w:ins w:id="1207" w:author="phuong vu" w:date="2018-11-30T22:33:00Z">
        <w:r w:rsidRPr="00920004">
          <w:rPr>
            <w:noProof/>
            <w:rPrChange w:id="1208" w:author="phuong vu" w:date="2018-11-30T22:36:00Z">
              <w:rPr>
                <w:noProof/>
              </w:rPr>
            </w:rPrChange>
          </w:rPr>
          <w:t>1.3.1.3</w:t>
        </w:r>
        <w:r w:rsidRPr="00920004">
          <w:rPr>
            <w:rFonts w:asciiTheme="minorHAnsi" w:eastAsiaTheme="minorEastAsia" w:hAnsiTheme="minorHAnsi" w:cstheme="minorBidi"/>
            <w:noProof/>
            <w:sz w:val="22"/>
            <w:szCs w:val="22"/>
            <w:lang w:val="en-US"/>
            <w:rPrChange w:id="1209" w:author="phuong vu" w:date="2018-11-30T22:36:00Z">
              <w:rPr>
                <w:rFonts w:asciiTheme="minorHAnsi" w:eastAsiaTheme="minorEastAsia" w:hAnsiTheme="minorHAnsi" w:cstheme="minorBidi"/>
                <w:noProof/>
                <w:sz w:val="22"/>
                <w:szCs w:val="22"/>
                <w:lang w:val="en-US"/>
              </w:rPr>
            </w:rPrChange>
          </w:rPr>
          <w:tab/>
        </w:r>
        <w:r w:rsidRPr="00920004">
          <w:rPr>
            <w:noProof/>
            <w:rPrChange w:id="1210" w:author="phuong vu" w:date="2018-11-30T22:36:00Z">
              <w:rPr>
                <w:noProof/>
              </w:rPr>
            </w:rPrChange>
          </w:rPr>
          <w:t>Thay đổi trạng thái đơn hàng</w:t>
        </w:r>
        <w:r w:rsidRPr="00920004">
          <w:rPr>
            <w:noProof/>
            <w:rPrChange w:id="1211" w:author="phuong vu" w:date="2018-11-30T22:36:00Z">
              <w:rPr>
                <w:noProof/>
              </w:rPr>
            </w:rPrChange>
          </w:rPr>
          <w:tab/>
        </w:r>
        <w:r w:rsidRPr="00920004">
          <w:rPr>
            <w:noProof/>
            <w:rPrChange w:id="1212" w:author="phuong vu" w:date="2018-11-30T22:36:00Z">
              <w:rPr>
                <w:noProof/>
              </w:rPr>
            </w:rPrChange>
          </w:rPr>
          <w:fldChar w:fldCharType="begin"/>
        </w:r>
        <w:r w:rsidRPr="00920004">
          <w:rPr>
            <w:noProof/>
            <w:rPrChange w:id="1213" w:author="phuong vu" w:date="2018-11-30T22:36:00Z">
              <w:rPr>
                <w:noProof/>
              </w:rPr>
            </w:rPrChange>
          </w:rPr>
          <w:instrText xml:space="preserve"> PAGEREF _Toc531380653 \h </w:instrText>
        </w:r>
        <w:r w:rsidRPr="00920004">
          <w:rPr>
            <w:noProof/>
            <w:rPrChange w:id="1214" w:author="phuong vu" w:date="2018-11-30T22:36:00Z">
              <w:rPr>
                <w:noProof/>
              </w:rPr>
            </w:rPrChange>
          </w:rPr>
        </w:r>
      </w:ins>
      <w:r w:rsidRPr="00920004">
        <w:rPr>
          <w:noProof/>
          <w:rPrChange w:id="1215" w:author="phuong vu" w:date="2018-11-30T22:36:00Z">
            <w:rPr>
              <w:noProof/>
            </w:rPr>
          </w:rPrChange>
        </w:rPr>
        <w:fldChar w:fldCharType="separate"/>
      </w:r>
      <w:ins w:id="1216" w:author="phuong vu" w:date="2018-11-30T22:33:00Z">
        <w:r w:rsidRPr="00920004">
          <w:rPr>
            <w:noProof/>
            <w:rPrChange w:id="1217" w:author="phuong vu" w:date="2018-11-30T22:36:00Z">
              <w:rPr>
                <w:noProof/>
              </w:rPr>
            </w:rPrChange>
          </w:rPr>
          <w:t>10</w:t>
        </w:r>
        <w:r w:rsidRPr="00920004">
          <w:rPr>
            <w:noProof/>
            <w:rPrChange w:id="1218" w:author="phuong vu" w:date="2018-11-30T22:36:00Z">
              <w:rPr>
                <w:noProof/>
              </w:rPr>
            </w:rPrChange>
          </w:rPr>
          <w:fldChar w:fldCharType="end"/>
        </w:r>
      </w:ins>
    </w:p>
    <w:p w14:paraId="5E5C1684" w14:textId="0ED65345" w:rsidR="00920004" w:rsidRPr="00920004" w:rsidRDefault="00920004">
      <w:pPr>
        <w:pStyle w:val="TOC4"/>
        <w:rPr>
          <w:ins w:id="1219" w:author="phuong vu" w:date="2018-11-30T22:33:00Z"/>
          <w:rFonts w:asciiTheme="minorHAnsi" w:eastAsiaTheme="minorEastAsia" w:hAnsiTheme="minorHAnsi" w:cstheme="minorBidi"/>
          <w:noProof/>
          <w:sz w:val="22"/>
          <w:szCs w:val="22"/>
          <w:lang w:val="en-US"/>
          <w:rPrChange w:id="1220" w:author="phuong vu" w:date="2018-11-30T22:36:00Z">
            <w:rPr>
              <w:ins w:id="1221" w:author="phuong vu" w:date="2018-11-30T22:33:00Z"/>
              <w:rFonts w:asciiTheme="minorHAnsi" w:eastAsiaTheme="minorEastAsia" w:hAnsiTheme="minorHAnsi" w:cstheme="minorBidi"/>
              <w:noProof/>
              <w:sz w:val="22"/>
              <w:szCs w:val="22"/>
              <w:lang w:val="en-US"/>
            </w:rPr>
          </w:rPrChange>
        </w:rPr>
      </w:pPr>
      <w:ins w:id="1222" w:author="phuong vu" w:date="2018-11-30T22:33:00Z">
        <w:r w:rsidRPr="00920004">
          <w:rPr>
            <w:noProof/>
            <w:lang w:val="en-US"/>
            <w:rPrChange w:id="1223" w:author="phuong vu" w:date="2018-11-30T22:36:00Z">
              <w:rPr>
                <w:noProof/>
                <w:lang w:val="en-US"/>
              </w:rPr>
            </w:rPrChange>
          </w:rPr>
          <w:t>1.3.1.4</w:t>
        </w:r>
        <w:r w:rsidRPr="00920004">
          <w:rPr>
            <w:rFonts w:asciiTheme="minorHAnsi" w:eastAsiaTheme="minorEastAsia" w:hAnsiTheme="minorHAnsi" w:cstheme="minorBidi"/>
            <w:noProof/>
            <w:sz w:val="22"/>
            <w:szCs w:val="22"/>
            <w:lang w:val="en-US"/>
            <w:rPrChange w:id="1224" w:author="phuong vu" w:date="2018-11-30T22:36:00Z">
              <w:rPr>
                <w:rFonts w:asciiTheme="minorHAnsi" w:eastAsiaTheme="minorEastAsia" w:hAnsiTheme="minorHAnsi" w:cstheme="minorBidi"/>
                <w:noProof/>
                <w:sz w:val="22"/>
                <w:szCs w:val="22"/>
                <w:lang w:val="en-US"/>
              </w:rPr>
            </w:rPrChange>
          </w:rPr>
          <w:tab/>
        </w:r>
        <w:r w:rsidRPr="00920004">
          <w:rPr>
            <w:noProof/>
            <w:lang w:val="en-US"/>
            <w:rPrChange w:id="1225" w:author="phuong vu" w:date="2018-11-30T22:36:00Z">
              <w:rPr>
                <w:noProof/>
                <w:lang w:val="en-US"/>
              </w:rPr>
            </w:rPrChange>
          </w:rPr>
          <w:t>Tạo hóa đơn đơn hàng</w:t>
        </w:r>
        <w:r w:rsidRPr="00920004">
          <w:rPr>
            <w:noProof/>
            <w:rPrChange w:id="1226" w:author="phuong vu" w:date="2018-11-30T22:36:00Z">
              <w:rPr>
                <w:noProof/>
              </w:rPr>
            </w:rPrChange>
          </w:rPr>
          <w:tab/>
        </w:r>
        <w:r w:rsidRPr="00920004">
          <w:rPr>
            <w:noProof/>
            <w:rPrChange w:id="1227" w:author="phuong vu" w:date="2018-11-30T22:36:00Z">
              <w:rPr>
                <w:noProof/>
              </w:rPr>
            </w:rPrChange>
          </w:rPr>
          <w:fldChar w:fldCharType="begin"/>
        </w:r>
        <w:r w:rsidRPr="00920004">
          <w:rPr>
            <w:noProof/>
            <w:rPrChange w:id="1228" w:author="phuong vu" w:date="2018-11-30T22:36:00Z">
              <w:rPr>
                <w:noProof/>
              </w:rPr>
            </w:rPrChange>
          </w:rPr>
          <w:instrText xml:space="preserve"> PAGEREF _Toc531380654 \h </w:instrText>
        </w:r>
        <w:r w:rsidRPr="00920004">
          <w:rPr>
            <w:noProof/>
            <w:rPrChange w:id="1229" w:author="phuong vu" w:date="2018-11-30T22:36:00Z">
              <w:rPr>
                <w:noProof/>
              </w:rPr>
            </w:rPrChange>
          </w:rPr>
        </w:r>
      </w:ins>
      <w:r w:rsidRPr="00920004">
        <w:rPr>
          <w:noProof/>
          <w:rPrChange w:id="1230" w:author="phuong vu" w:date="2018-11-30T22:36:00Z">
            <w:rPr>
              <w:noProof/>
            </w:rPr>
          </w:rPrChange>
        </w:rPr>
        <w:fldChar w:fldCharType="separate"/>
      </w:r>
      <w:ins w:id="1231" w:author="phuong vu" w:date="2018-11-30T22:33:00Z">
        <w:r w:rsidRPr="00920004">
          <w:rPr>
            <w:noProof/>
            <w:rPrChange w:id="1232" w:author="phuong vu" w:date="2018-11-30T22:36:00Z">
              <w:rPr>
                <w:noProof/>
              </w:rPr>
            </w:rPrChange>
          </w:rPr>
          <w:t>11</w:t>
        </w:r>
        <w:r w:rsidRPr="00920004">
          <w:rPr>
            <w:noProof/>
            <w:rPrChange w:id="1233" w:author="phuong vu" w:date="2018-11-30T22:36:00Z">
              <w:rPr>
                <w:noProof/>
              </w:rPr>
            </w:rPrChange>
          </w:rPr>
          <w:fldChar w:fldCharType="end"/>
        </w:r>
      </w:ins>
    </w:p>
    <w:p w14:paraId="0DD8ACD5" w14:textId="1EC1DA16" w:rsidR="00920004" w:rsidRPr="00920004" w:rsidRDefault="00920004">
      <w:pPr>
        <w:pStyle w:val="TOC4"/>
        <w:rPr>
          <w:ins w:id="1234" w:author="phuong vu" w:date="2018-11-30T22:33:00Z"/>
          <w:rFonts w:asciiTheme="minorHAnsi" w:eastAsiaTheme="minorEastAsia" w:hAnsiTheme="minorHAnsi" w:cstheme="minorBidi"/>
          <w:noProof/>
          <w:sz w:val="22"/>
          <w:szCs w:val="22"/>
          <w:lang w:val="en-US"/>
          <w:rPrChange w:id="1235" w:author="phuong vu" w:date="2018-11-30T22:36:00Z">
            <w:rPr>
              <w:ins w:id="1236" w:author="phuong vu" w:date="2018-11-30T22:33:00Z"/>
              <w:rFonts w:asciiTheme="minorHAnsi" w:eastAsiaTheme="minorEastAsia" w:hAnsiTheme="minorHAnsi" w:cstheme="minorBidi"/>
              <w:noProof/>
              <w:sz w:val="22"/>
              <w:szCs w:val="22"/>
              <w:lang w:val="en-US"/>
            </w:rPr>
          </w:rPrChange>
        </w:rPr>
      </w:pPr>
      <w:ins w:id="1237" w:author="phuong vu" w:date="2018-11-30T22:33:00Z">
        <w:r w:rsidRPr="00920004">
          <w:rPr>
            <w:noProof/>
            <w:lang w:val="en-US"/>
            <w:rPrChange w:id="1238" w:author="phuong vu" w:date="2018-11-30T22:36:00Z">
              <w:rPr>
                <w:noProof/>
                <w:lang w:val="en-US"/>
              </w:rPr>
            </w:rPrChange>
          </w:rPr>
          <w:t>1.3.1.5</w:t>
        </w:r>
        <w:r w:rsidRPr="00920004">
          <w:rPr>
            <w:rFonts w:asciiTheme="minorHAnsi" w:eastAsiaTheme="minorEastAsia" w:hAnsiTheme="minorHAnsi" w:cstheme="minorBidi"/>
            <w:noProof/>
            <w:sz w:val="22"/>
            <w:szCs w:val="22"/>
            <w:lang w:val="en-US"/>
            <w:rPrChange w:id="1239" w:author="phuong vu" w:date="2018-11-30T22:36:00Z">
              <w:rPr>
                <w:rFonts w:asciiTheme="minorHAnsi" w:eastAsiaTheme="minorEastAsia" w:hAnsiTheme="minorHAnsi" w:cstheme="minorBidi"/>
                <w:noProof/>
                <w:sz w:val="22"/>
                <w:szCs w:val="22"/>
                <w:lang w:val="en-US"/>
              </w:rPr>
            </w:rPrChange>
          </w:rPr>
          <w:tab/>
        </w:r>
        <w:r w:rsidRPr="00920004">
          <w:rPr>
            <w:noProof/>
            <w:lang w:val="en-US"/>
            <w:rPrChange w:id="1240" w:author="phuong vu" w:date="2018-11-30T22:36:00Z">
              <w:rPr>
                <w:noProof/>
                <w:lang w:val="en-US"/>
              </w:rPr>
            </w:rPrChange>
          </w:rPr>
          <w:t>Cập nhật hóa đơn</w:t>
        </w:r>
        <w:r w:rsidRPr="00920004">
          <w:rPr>
            <w:noProof/>
            <w:rPrChange w:id="1241" w:author="phuong vu" w:date="2018-11-30T22:36:00Z">
              <w:rPr>
                <w:noProof/>
              </w:rPr>
            </w:rPrChange>
          </w:rPr>
          <w:tab/>
        </w:r>
        <w:r w:rsidRPr="00920004">
          <w:rPr>
            <w:noProof/>
            <w:rPrChange w:id="1242" w:author="phuong vu" w:date="2018-11-30T22:36:00Z">
              <w:rPr>
                <w:noProof/>
              </w:rPr>
            </w:rPrChange>
          </w:rPr>
          <w:fldChar w:fldCharType="begin"/>
        </w:r>
        <w:r w:rsidRPr="00920004">
          <w:rPr>
            <w:noProof/>
            <w:rPrChange w:id="1243" w:author="phuong vu" w:date="2018-11-30T22:36:00Z">
              <w:rPr>
                <w:noProof/>
              </w:rPr>
            </w:rPrChange>
          </w:rPr>
          <w:instrText xml:space="preserve"> PAGEREF _Toc531380655 \h </w:instrText>
        </w:r>
        <w:r w:rsidRPr="00920004">
          <w:rPr>
            <w:noProof/>
            <w:rPrChange w:id="1244" w:author="phuong vu" w:date="2018-11-30T22:36:00Z">
              <w:rPr>
                <w:noProof/>
              </w:rPr>
            </w:rPrChange>
          </w:rPr>
        </w:r>
      </w:ins>
      <w:r w:rsidRPr="00920004">
        <w:rPr>
          <w:noProof/>
          <w:rPrChange w:id="1245" w:author="phuong vu" w:date="2018-11-30T22:36:00Z">
            <w:rPr>
              <w:noProof/>
            </w:rPr>
          </w:rPrChange>
        </w:rPr>
        <w:fldChar w:fldCharType="separate"/>
      </w:r>
      <w:ins w:id="1246" w:author="phuong vu" w:date="2018-11-30T22:33:00Z">
        <w:r w:rsidRPr="00920004">
          <w:rPr>
            <w:noProof/>
            <w:rPrChange w:id="1247" w:author="phuong vu" w:date="2018-11-30T22:36:00Z">
              <w:rPr>
                <w:noProof/>
              </w:rPr>
            </w:rPrChange>
          </w:rPr>
          <w:t>12</w:t>
        </w:r>
        <w:r w:rsidRPr="00920004">
          <w:rPr>
            <w:noProof/>
            <w:rPrChange w:id="1248" w:author="phuong vu" w:date="2018-11-30T22:36:00Z">
              <w:rPr>
                <w:noProof/>
              </w:rPr>
            </w:rPrChange>
          </w:rPr>
          <w:fldChar w:fldCharType="end"/>
        </w:r>
      </w:ins>
    </w:p>
    <w:p w14:paraId="4C6B29EA" w14:textId="1CEB375F" w:rsidR="00920004" w:rsidRPr="00920004" w:rsidRDefault="00920004">
      <w:pPr>
        <w:pStyle w:val="TOC3"/>
        <w:tabs>
          <w:tab w:val="left" w:pos="1320"/>
          <w:tab w:val="right" w:leader="dot" w:pos="8777"/>
        </w:tabs>
        <w:rPr>
          <w:ins w:id="1249" w:author="phuong vu" w:date="2018-11-30T22:33:00Z"/>
          <w:rFonts w:asciiTheme="minorHAnsi" w:eastAsiaTheme="minorEastAsia" w:hAnsiTheme="minorHAnsi" w:cstheme="minorBidi"/>
          <w:noProof/>
          <w:sz w:val="22"/>
          <w:szCs w:val="22"/>
          <w:lang w:val="en-US"/>
          <w:rPrChange w:id="1250" w:author="phuong vu" w:date="2018-11-30T22:36:00Z">
            <w:rPr>
              <w:ins w:id="1251" w:author="phuong vu" w:date="2018-11-30T22:33:00Z"/>
              <w:rFonts w:asciiTheme="minorHAnsi" w:eastAsiaTheme="minorEastAsia" w:hAnsiTheme="minorHAnsi" w:cstheme="minorBidi"/>
              <w:noProof/>
              <w:sz w:val="22"/>
              <w:szCs w:val="22"/>
              <w:lang w:val="en-US"/>
            </w:rPr>
          </w:rPrChange>
        </w:rPr>
      </w:pPr>
      <w:ins w:id="1252" w:author="phuong vu" w:date="2018-11-30T22:33:00Z">
        <w:r w:rsidRPr="00920004">
          <w:rPr>
            <w:noProof/>
            <w:rPrChange w:id="1253" w:author="phuong vu" w:date="2018-11-30T22:36:00Z">
              <w:rPr>
                <w:noProof/>
              </w:rPr>
            </w:rPrChange>
          </w:rPr>
          <w:t>1.3.2</w:t>
        </w:r>
        <w:r w:rsidRPr="00920004">
          <w:rPr>
            <w:rFonts w:asciiTheme="minorHAnsi" w:eastAsiaTheme="minorEastAsia" w:hAnsiTheme="minorHAnsi" w:cstheme="minorBidi"/>
            <w:noProof/>
            <w:sz w:val="22"/>
            <w:szCs w:val="22"/>
            <w:lang w:val="en-US"/>
            <w:rPrChange w:id="1254" w:author="phuong vu" w:date="2018-11-30T22:36:00Z">
              <w:rPr>
                <w:rFonts w:asciiTheme="minorHAnsi" w:eastAsiaTheme="minorEastAsia" w:hAnsiTheme="minorHAnsi" w:cstheme="minorBidi"/>
                <w:noProof/>
                <w:sz w:val="22"/>
                <w:szCs w:val="22"/>
                <w:lang w:val="en-US"/>
              </w:rPr>
            </w:rPrChange>
          </w:rPr>
          <w:tab/>
        </w:r>
        <w:r w:rsidRPr="00920004">
          <w:rPr>
            <w:noProof/>
            <w:rPrChange w:id="1255" w:author="phuong vu" w:date="2018-11-30T22:36:00Z">
              <w:rPr>
                <w:noProof/>
              </w:rPr>
            </w:rPrChange>
          </w:rPr>
          <w:t>Quản lí biên nhận</w:t>
        </w:r>
        <w:r w:rsidRPr="00920004">
          <w:rPr>
            <w:noProof/>
            <w:rPrChange w:id="1256" w:author="phuong vu" w:date="2018-11-30T22:36:00Z">
              <w:rPr>
                <w:noProof/>
              </w:rPr>
            </w:rPrChange>
          </w:rPr>
          <w:tab/>
        </w:r>
        <w:r w:rsidRPr="00920004">
          <w:rPr>
            <w:noProof/>
            <w:rPrChange w:id="1257" w:author="phuong vu" w:date="2018-11-30T22:36:00Z">
              <w:rPr>
                <w:noProof/>
              </w:rPr>
            </w:rPrChange>
          </w:rPr>
          <w:fldChar w:fldCharType="begin"/>
        </w:r>
        <w:r w:rsidRPr="00920004">
          <w:rPr>
            <w:noProof/>
            <w:rPrChange w:id="1258" w:author="phuong vu" w:date="2018-11-30T22:36:00Z">
              <w:rPr>
                <w:noProof/>
              </w:rPr>
            </w:rPrChange>
          </w:rPr>
          <w:instrText xml:space="preserve"> PAGEREF _Toc531380656 \h </w:instrText>
        </w:r>
        <w:r w:rsidRPr="00920004">
          <w:rPr>
            <w:noProof/>
            <w:rPrChange w:id="1259" w:author="phuong vu" w:date="2018-11-30T22:36:00Z">
              <w:rPr>
                <w:noProof/>
              </w:rPr>
            </w:rPrChange>
          </w:rPr>
        </w:r>
      </w:ins>
      <w:r w:rsidRPr="00920004">
        <w:rPr>
          <w:noProof/>
          <w:rPrChange w:id="1260" w:author="phuong vu" w:date="2018-11-30T22:36:00Z">
            <w:rPr>
              <w:noProof/>
            </w:rPr>
          </w:rPrChange>
        </w:rPr>
        <w:fldChar w:fldCharType="separate"/>
      </w:r>
      <w:ins w:id="1261" w:author="phuong vu" w:date="2018-11-30T22:33:00Z">
        <w:r w:rsidRPr="00920004">
          <w:rPr>
            <w:noProof/>
            <w:rPrChange w:id="1262" w:author="phuong vu" w:date="2018-11-30T22:36:00Z">
              <w:rPr>
                <w:noProof/>
              </w:rPr>
            </w:rPrChange>
          </w:rPr>
          <w:t>12</w:t>
        </w:r>
        <w:r w:rsidRPr="00920004">
          <w:rPr>
            <w:noProof/>
            <w:rPrChange w:id="1263" w:author="phuong vu" w:date="2018-11-30T22:36:00Z">
              <w:rPr>
                <w:noProof/>
              </w:rPr>
            </w:rPrChange>
          </w:rPr>
          <w:fldChar w:fldCharType="end"/>
        </w:r>
      </w:ins>
    </w:p>
    <w:p w14:paraId="4633DB3C" w14:textId="02A551D0" w:rsidR="00920004" w:rsidRPr="00920004" w:rsidRDefault="00920004">
      <w:pPr>
        <w:pStyle w:val="TOC4"/>
        <w:rPr>
          <w:ins w:id="1264" w:author="phuong vu" w:date="2018-11-30T22:33:00Z"/>
          <w:rFonts w:asciiTheme="minorHAnsi" w:eastAsiaTheme="minorEastAsia" w:hAnsiTheme="minorHAnsi" w:cstheme="minorBidi"/>
          <w:noProof/>
          <w:sz w:val="22"/>
          <w:szCs w:val="22"/>
          <w:lang w:val="en-US"/>
          <w:rPrChange w:id="1265" w:author="phuong vu" w:date="2018-11-30T22:36:00Z">
            <w:rPr>
              <w:ins w:id="1266" w:author="phuong vu" w:date="2018-11-30T22:33:00Z"/>
              <w:rFonts w:asciiTheme="minorHAnsi" w:eastAsiaTheme="minorEastAsia" w:hAnsiTheme="minorHAnsi" w:cstheme="minorBidi"/>
              <w:noProof/>
              <w:sz w:val="22"/>
              <w:szCs w:val="22"/>
              <w:lang w:val="en-US"/>
            </w:rPr>
          </w:rPrChange>
        </w:rPr>
      </w:pPr>
      <w:ins w:id="1267" w:author="phuong vu" w:date="2018-11-30T22:33:00Z">
        <w:r w:rsidRPr="00920004">
          <w:rPr>
            <w:noProof/>
            <w:lang w:val="en-US"/>
            <w:rPrChange w:id="1268" w:author="phuong vu" w:date="2018-11-30T22:36:00Z">
              <w:rPr>
                <w:noProof/>
                <w:lang w:val="en-US"/>
              </w:rPr>
            </w:rPrChange>
          </w:rPr>
          <w:lastRenderedPageBreak/>
          <w:t>1.3.2.1</w:t>
        </w:r>
        <w:r w:rsidRPr="00920004">
          <w:rPr>
            <w:rFonts w:asciiTheme="minorHAnsi" w:eastAsiaTheme="minorEastAsia" w:hAnsiTheme="minorHAnsi" w:cstheme="minorBidi"/>
            <w:noProof/>
            <w:sz w:val="22"/>
            <w:szCs w:val="22"/>
            <w:lang w:val="en-US"/>
            <w:rPrChange w:id="1269" w:author="phuong vu" w:date="2018-11-30T22:36:00Z">
              <w:rPr>
                <w:rFonts w:asciiTheme="minorHAnsi" w:eastAsiaTheme="minorEastAsia" w:hAnsiTheme="minorHAnsi" w:cstheme="minorBidi"/>
                <w:noProof/>
                <w:sz w:val="22"/>
                <w:szCs w:val="22"/>
                <w:lang w:val="en-US"/>
              </w:rPr>
            </w:rPrChange>
          </w:rPr>
          <w:tab/>
        </w:r>
        <w:r w:rsidRPr="00920004">
          <w:rPr>
            <w:noProof/>
            <w:lang w:val="en-US"/>
            <w:rPrChange w:id="1270" w:author="phuong vu" w:date="2018-11-30T22:36:00Z">
              <w:rPr>
                <w:noProof/>
                <w:lang w:val="en-US"/>
              </w:rPr>
            </w:rPrChange>
          </w:rPr>
          <w:t>Xem danh sách biên nhận theo trạng thái</w:t>
        </w:r>
        <w:r w:rsidRPr="00920004">
          <w:rPr>
            <w:noProof/>
            <w:rPrChange w:id="1271" w:author="phuong vu" w:date="2018-11-30T22:36:00Z">
              <w:rPr>
                <w:noProof/>
              </w:rPr>
            </w:rPrChange>
          </w:rPr>
          <w:tab/>
        </w:r>
        <w:r w:rsidRPr="00920004">
          <w:rPr>
            <w:noProof/>
            <w:rPrChange w:id="1272" w:author="phuong vu" w:date="2018-11-30T22:36:00Z">
              <w:rPr>
                <w:noProof/>
              </w:rPr>
            </w:rPrChange>
          </w:rPr>
          <w:fldChar w:fldCharType="begin"/>
        </w:r>
        <w:r w:rsidRPr="00920004">
          <w:rPr>
            <w:noProof/>
            <w:rPrChange w:id="1273" w:author="phuong vu" w:date="2018-11-30T22:36:00Z">
              <w:rPr>
                <w:noProof/>
              </w:rPr>
            </w:rPrChange>
          </w:rPr>
          <w:instrText xml:space="preserve"> PAGEREF _Toc531380657 \h </w:instrText>
        </w:r>
        <w:r w:rsidRPr="00920004">
          <w:rPr>
            <w:noProof/>
            <w:rPrChange w:id="1274" w:author="phuong vu" w:date="2018-11-30T22:36:00Z">
              <w:rPr>
                <w:noProof/>
              </w:rPr>
            </w:rPrChange>
          </w:rPr>
        </w:r>
      </w:ins>
      <w:r w:rsidRPr="00920004">
        <w:rPr>
          <w:noProof/>
          <w:rPrChange w:id="1275" w:author="phuong vu" w:date="2018-11-30T22:36:00Z">
            <w:rPr>
              <w:noProof/>
            </w:rPr>
          </w:rPrChange>
        </w:rPr>
        <w:fldChar w:fldCharType="separate"/>
      </w:r>
      <w:ins w:id="1276" w:author="phuong vu" w:date="2018-11-30T22:33:00Z">
        <w:r w:rsidRPr="00920004">
          <w:rPr>
            <w:noProof/>
            <w:rPrChange w:id="1277" w:author="phuong vu" w:date="2018-11-30T22:36:00Z">
              <w:rPr>
                <w:noProof/>
              </w:rPr>
            </w:rPrChange>
          </w:rPr>
          <w:t>12</w:t>
        </w:r>
        <w:r w:rsidRPr="00920004">
          <w:rPr>
            <w:noProof/>
            <w:rPrChange w:id="1278" w:author="phuong vu" w:date="2018-11-30T22:36:00Z">
              <w:rPr>
                <w:noProof/>
              </w:rPr>
            </w:rPrChange>
          </w:rPr>
          <w:fldChar w:fldCharType="end"/>
        </w:r>
      </w:ins>
    </w:p>
    <w:p w14:paraId="4E6E75D9" w14:textId="056F7517" w:rsidR="00920004" w:rsidRPr="00920004" w:rsidRDefault="00920004">
      <w:pPr>
        <w:pStyle w:val="TOC4"/>
        <w:rPr>
          <w:ins w:id="1279" w:author="phuong vu" w:date="2018-11-30T22:33:00Z"/>
          <w:rFonts w:asciiTheme="minorHAnsi" w:eastAsiaTheme="minorEastAsia" w:hAnsiTheme="minorHAnsi" w:cstheme="minorBidi"/>
          <w:noProof/>
          <w:sz w:val="22"/>
          <w:szCs w:val="22"/>
          <w:lang w:val="en-US"/>
          <w:rPrChange w:id="1280" w:author="phuong vu" w:date="2018-11-30T22:36:00Z">
            <w:rPr>
              <w:ins w:id="1281" w:author="phuong vu" w:date="2018-11-30T22:33:00Z"/>
              <w:rFonts w:asciiTheme="minorHAnsi" w:eastAsiaTheme="minorEastAsia" w:hAnsiTheme="minorHAnsi" w:cstheme="minorBidi"/>
              <w:noProof/>
              <w:sz w:val="22"/>
              <w:szCs w:val="22"/>
              <w:lang w:val="en-US"/>
            </w:rPr>
          </w:rPrChange>
        </w:rPr>
      </w:pPr>
      <w:ins w:id="1282" w:author="phuong vu" w:date="2018-11-30T22:33:00Z">
        <w:r w:rsidRPr="00920004">
          <w:rPr>
            <w:noProof/>
            <w:lang w:val="en-US"/>
            <w:rPrChange w:id="1283" w:author="phuong vu" w:date="2018-11-30T22:36:00Z">
              <w:rPr>
                <w:noProof/>
                <w:lang w:val="en-US"/>
              </w:rPr>
            </w:rPrChange>
          </w:rPr>
          <w:t>1.3.2.2</w:t>
        </w:r>
        <w:r w:rsidRPr="00920004">
          <w:rPr>
            <w:rFonts w:asciiTheme="minorHAnsi" w:eastAsiaTheme="minorEastAsia" w:hAnsiTheme="minorHAnsi" w:cstheme="minorBidi"/>
            <w:noProof/>
            <w:sz w:val="22"/>
            <w:szCs w:val="22"/>
            <w:lang w:val="en-US"/>
            <w:rPrChange w:id="1284" w:author="phuong vu" w:date="2018-11-30T22:36:00Z">
              <w:rPr>
                <w:rFonts w:asciiTheme="minorHAnsi" w:eastAsiaTheme="minorEastAsia" w:hAnsiTheme="minorHAnsi" w:cstheme="minorBidi"/>
                <w:noProof/>
                <w:sz w:val="22"/>
                <w:szCs w:val="22"/>
                <w:lang w:val="en-US"/>
              </w:rPr>
            </w:rPrChange>
          </w:rPr>
          <w:tab/>
        </w:r>
        <w:r w:rsidRPr="00920004">
          <w:rPr>
            <w:noProof/>
            <w:lang w:val="en-US"/>
            <w:rPrChange w:id="1285" w:author="phuong vu" w:date="2018-11-30T22:36:00Z">
              <w:rPr>
                <w:noProof/>
                <w:lang w:val="en-US"/>
              </w:rPr>
            </w:rPrChange>
          </w:rPr>
          <w:t>Xem chi tiết biên nhận</w:t>
        </w:r>
        <w:r w:rsidRPr="00920004">
          <w:rPr>
            <w:noProof/>
            <w:rPrChange w:id="1286" w:author="phuong vu" w:date="2018-11-30T22:36:00Z">
              <w:rPr>
                <w:noProof/>
              </w:rPr>
            </w:rPrChange>
          </w:rPr>
          <w:tab/>
        </w:r>
        <w:r w:rsidRPr="00920004">
          <w:rPr>
            <w:noProof/>
            <w:rPrChange w:id="1287" w:author="phuong vu" w:date="2018-11-30T22:36:00Z">
              <w:rPr>
                <w:noProof/>
              </w:rPr>
            </w:rPrChange>
          </w:rPr>
          <w:fldChar w:fldCharType="begin"/>
        </w:r>
        <w:r w:rsidRPr="00920004">
          <w:rPr>
            <w:noProof/>
            <w:rPrChange w:id="1288" w:author="phuong vu" w:date="2018-11-30T22:36:00Z">
              <w:rPr>
                <w:noProof/>
              </w:rPr>
            </w:rPrChange>
          </w:rPr>
          <w:instrText xml:space="preserve"> PAGEREF _Toc531380658 \h </w:instrText>
        </w:r>
        <w:r w:rsidRPr="00920004">
          <w:rPr>
            <w:noProof/>
            <w:rPrChange w:id="1289" w:author="phuong vu" w:date="2018-11-30T22:36:00Z">
              <w:rPr>
                <w:noProof/>
              </w:rPr>
            </w:rPrChange>
          </w:rPr>
        </w:r>
      </w:ins>
      <w:r w:rsidRPr="00920004">
        <w:rPr>
          <w:noProof/>
          <w:rPrChange w:id="1290" w:author="phuong vu" w:date="2018-11-30T22:36:00Z">
            <w:rPr>
              <w:noProof/>
            </w:rPr>
          </w:rPrChange>
        </w:rPr>
        <w:fldChar w:fldCharType="separate"/>
      </w:r>
      <w:ins w:id="1291" w:author="phuong vu" w:date="2018-11-30T22:33:00Z">
        <w:r w:rsidRPr="00920004">
          <w:rPr>
            <w:noProof/>
            <w:rPrChange w:id="1292" w:author="phuong vu" w:date="2018-11-30T22:36:00Z">
              <w:rPr>
                <w:noProof/>
              </w:rPr>
            </w:rPrChange>
          </w:rPr>
          <w:t>13</w:t>
        </w:r>
        <w:r w:rsidRPr="00920004">
          <w:rPr>
            <w:noProof/>
            <w:rPrChange w:id="1293" w:author="phuong vu" w:date="2018-11-30T22:36:00Z">
              <w:rPr>
                <w:noProof/>
              </w:rPr>
            </w:rPrChange>
          </w:rPr>
          <w:fldChar w:fldCharType="end"/>
        </w:r>
      </w:ins>
    </w:p>
    <w:p w14:paraId="7EABD2A1" w14:textId="21771219" w:rsidR="00920004" w:rsidRPr="00920004" w:rsidRDefault="00920004">
      <w:pPr>
        <w:pStyle w:val="TOC4"/>
        <w:rPr>
          <w:ins w:id="1294" w:author="phuong vu" w:date="2018-11-30T22:33:00Z"/>
          <w:rFonts w:asciiTheme="minorHAnsi" w:eastAsiaTheme="minorEastAsia" w:hAnsiTheme="minorHAnsi" w:cstheme="minorBidi"/>
          <w:noProof/>
          <w:sz w:val="22"/>
          <w:szCs w:val="22"/>
          <w:lang w:val="en-US"/>
          <w:rPrChange w:id="1295" w:author="phuong vu" w:date="2018-11-30T22:36:00Z">
            <w:rPr>
              <w:ins w:id="1296" w:author="phuong vu" w:date="2018-11-30T22:33:00Z"/>
              <w:rFonts w:asciiTheme="minorHAnsi" w:eastAsiaTheme="minorEastAsia" w:hAnsiTheme="minorHAnsi" w:cstheme="minorBidi"/>
              <w:noProof/>
              <w:sz w:val="22"/>
              <w:szCs w:val="22"/>
              <w:lang w:val="en-US"/>
            </w:rPr>
          </w:rPrChange>
        </w:rPr>
      </w:pPr>
      <w:ins w:id="1297" w:author="phuong vu" w:date="2018-11-30T22:33:00Z">
        <w:r w:rsidRPr="00920004">
          <w:rPr>
            <w:noProof/>
            <w:lang w:val="en-US"/>
            <w:rPrChange w:id="1298" w:author="phuong vu" w:date="2018-11-30T22:36:00Z">
              <w:rPr>
                <w:noProof/>
                <w:lang w:val="en-US"/>
              </w:rPr>
            </w:rPrChange>
          </w:rPr>
          <w:t>1.3.2.3</w:t>
        </w:r>
        <w:r w:rsidRPr="00920004">
          <w:rPr>
            <w:rFonts w:asciiTheme="minorHAnsi" w:eastAsiaTheme="minorEastAsia" w:hAnsiTheme="minorHAnsi" w:cstheme="minorBidi"/>
            <w:noProof/>
            <w:sz w:val="22"/>
            <w:szCs w:val="22"/>
            <w:lang w:val="en-US"/>
            <w:rPrChange w:id="1299" w:author="phuong vu" w:date="2018-11-30T22:36:00Z">
              <w:rPr>
                <w:rFonts w:asciiTheme="minorHAnsi" w:eastAsiaTheme="minorEastAsia" w:hAnsiTheme="minorHAnsi" w:cstheme="minorBidi"/>
                <w:noProof/>
                <w:sz w:val="22"/>
                <w:szCs w:val="22"/>
                <w:lang w:val="en-US"/>
              </w:rPr>
            </w:rPrChange>
          </w:rPr>
          <w:tab/>
        </w:r>
        <w:r w:rsidRPr="00920004">
          <w:rPr>
            <w:noProof/>
            <w:lang w:val="en-US"/>
            <w:rPrChange w:id="1300" w:author="phuong vu" w:date="2018-11-30T22:36:00Z">
              <w:rPr>
                <w:noProof/>
                <w:lang w:val="en-US"/>
              </w:rPr>
            </w:rPrChange>
          </w:rPr>
          <w:t>Thay đổi trạng thái biên nhận</w:t>
        </w:r>
        <w:r w:rsidRPr="00920004">
          <w:rPr>
            <w:noProof/>
            <w:rPrChange w:id="1301" w:author="phuong vu" w:date="2018-11-30T22:36:00Z">
              <w:rPr>
                <w:noProof/>
              </w:rPr>
            </w:rPrChange>
          </w:rPr>
          <w:tab/>
        </w:r>
        <w:r w:rsidRPr="00920004">
          <w:rPr>
            <w:noProof/>
            <w:rPrChange w:id="1302" w:author="phuong vu" w:date="2018-11-30T22:36:00Z">
              <w:rPr>
                <w:noProof/>
              </w:rPr>
            </w:rPrChange>
          </w:rPr>
          <w:fldChar w:fldCharType="begin"/>
        </w:r>
        <w:r w:rsidRPr="00920004">
          <w:rPr>
            <w:noProof/>
            <w:rPrChange w:id="1303" w:author="phuong vu" w:date="2018-11-30T22:36:00Z">
              <w:rPr>
                <w:noProof/>
              </w:rPr>
            </w:rPrChange>
          </w:rPr>
          <w:instrText xml:space="preserve"> PAGEREF _Toc531380659 \h </w:instrText>
        </w:r>
        <w:r w:rsidRPr="00920004">
          <w:rPr>
            <w:noProof/>
            <w:rPrChange w:id="1304" w:author="phuong vu" w:date="2018-11-30T22:36:00Z">
              <w:rPr>
                <w:noProof/>
              </w:rPr>
            </w:rPrChange>
          </w:rPr>
        </w:r>
      </w:ins>
      <w:r w:rsidRPr="00920004">
        <w:rPr>
          <w:noProof/>
          <w:rPrChange w:id="1305" w:author="phuong vu" w:date="2018-11-30T22:36:00Z">
            <w:rPr>
              <w:noProof/>
            </w:rPr>
          </w:rPrChange>
        </w:rPr>
        <w:fldChar w:fldCharType="separate"/>
      </w:r>
      <w:ins w:id="1306" w:author="phuong vu" w:date="2018-11-30T22:33:00Z">
        <w:r w:rsidRPr="00920004">
          <w:rPr>
            <w:noProof/>
            <w:rPrChange w:id="1307" w:author="phuong vu" w:date="2018-11-30T22:36:00Z">
              <w:rPr>
                <w:noProof/>
              </w:rPr>
            </w:rPrChange>
          </w:rPr>
          <w:t>13</w:t>
        </w:r>
        <w:r w:rsidRPr="00920004">
          <w:rPr>
            <w:noProof/>
            <w:rPrChange w:id="1308" w:author="phuong vu" w:date="2018-11-30T22:36:00Z">
              <w:rPr>
                <w:noProof/>
              </w:rPr>
            </w:rPrChange>
          </w:rPr>
          <w:fldChar w:fldCharType="end"/>
        </w:r>
      </w:ins>
    </w:p>
    <w:p w14:paraId="20BC71A9" w14:textId="67377A30" w:rsidR="00920004" w:rsidRPr="00920004" w:rsidRDefault="00920004">
      <w:pPr>
        <w:pStyle w:val="TOC4"/>
        <w:rPr>
          <w:ins w:id="1309" w:author="phuong vu" w:date="2018-11-30T22:33:00Z"/>
          <w:rFonts w:asciiTheme="minorHAnsi" w:eastAsiaTheme="minorEastAsia" w:hAnsiTheme="minorHAnsi" w:cstheme="minorBidi"/>
          <w:noProof/>
          <w:sz w:val="22"/>
          <w:szCs w:val="22"/>
          <w:lang w:val="en-US"/>
          <w:rPrChange w:id="1310" w:author="phuong vu" w:date="2018-11-30T22:36:00Z">
            <w:rPr>
              <w:ins w:id="1311" w:author="phuong vu" w:date="2018-11-30T22:33:00Z"/>
              <w:rFonts w:asciiTheme="minorHAnsi" w:eastAsiaTheme="minorEastAsia" w:hAnsiTheme="minorHAnsi" w:cstheme="minorBidi"/>
              <w:noProof/>
              <w:sz w:val="22"/>
              <w:szCs w:val="22"/>
              <w:lang w:val="en-US"/>
            </w:rPr>
          </w:rPrChange>
        </w:rPr>
      </w:pPr>
      <w:ins w:id="1312" w:author="phuong vu" w:date="2018-11-30T22:33:00Z">
        <w:r w:rsidRPr="00920004">
          <w:rPr>
            <w:noProof/>
            <w:lang w:val="en-US"/>
            <w:rPrChange w:id="1313" w:author="phuong vu" w:date="2018-11-30T22:36:00Z">
              <w:rPr>
                <w:noProof/>
                <w:lang w:val="en-US"/>
              </w:rPr>
            </w:rPrChange>
          </w:rPr>
          <w:t>1.3.2.4</w:t>
        </w:r>
        <w:r w:rsidRPr="00920004">
          <w:rPr>
            <w:rFonts w:asciiTheme="minorHAnsi" w:eastAsiaTheme="minorEastAsia" w:hAnsiTheme="minorHAnsi" w:cstheme="minorBidi"/>
            <w:noProof/>
            <w:sz w:val="22"/>
            <w:szCs w:val="22"/>
            <w:lang w:val="en-US"/>
            <w:rPrChange w:id="1314" w:author="phuong vu" w:date="2018-11-30T22:36:00Z">
              <w:rPr>
                <w:rFonts w:asciiTheme="minorHAnsi" w:eastAsiaTheme="minorEastAsia" w:hAnsiTheme="minorHAnsi" w:cstheme="minorBidi"/>
                <w:noProof/>
                <w:sz w:val="22"/>
                <w:szCs w:val="22"/>
                <w:lang w:val="en-US"/>
              </w:rPr>
            </w:rPrChange>
          </w:rPr>
          <w:tab/>
        </w:r>
        <w:r w:rsidRPr="00920004">
          <w:rPr>
            <w:noProof/>
            <w:lang w:val="en-US"/>
            <w:rPrChange w:id="1315" w:author="phuong vu" w:date="2018-11-30T22:36:00Z">
              <w:rPr>
                <w:noProof/>
                <w:lang w:val="en-US"/>
              </w:rPr>
            </w:rPrChange>
          </w:rPr>
          <w:t>Cập nhật thông tin biên nhận</w:t>
        </w:r>
        <w:r w:rsidRPr="00920004">
          <w:rPr>
            <w:noProof/>
            <w:rPrChange w:id="1316" w:author="phuong vu" w:date="2018-11-30T22:36:00Z">
              <w:rPr>
                <w:noProof/>
              </w:rPr>
            </w:rPrChange>
          </w:rPr>
          <w:tab/>
        </w:r>
        <w:r w:rsidRPr="00920004">
          <w:rPr>
            <w:noProof/>
            <w:rPrChange w:id="1317" w:author="phuong vu" w:date="2018-11-30T22:36:00Z">
              <w:rPr>
                <w:noProof/>
              </w:rPr>
            </w:rPrChange>
          </w:rPr>
          <w:fldChar w:fldCharType="begin"/>
        </w:r>
        <w:r w:rsidRPr="00920004">
          <w:rPr>
            <w:noProof/>
            <w:rPrChange w:id="1318" w:author="phuong vu" w:date="2018-11-30T22:36:00Z">
              <w:rPr>
                <w:noProof/>
              </w:rPr>
            </w:rPrChange>
          </w:rPr>
          <w:instrText xml:space="preserve"> PAGEREF _Toc531380660 \h </w:instrText>
        </w:r>
        <w:r w:rsidRPr="00920004">
          <w:rPr>
            <w:noProof/>
            <w:rPrChange w:id="1319" w:author="phuong vu" w:date="2018-11-30T22:36:00Z">
              <w:rPr>
                <w:noProof/>
              </w:rPr>
            </w:rPrChange>
          </w:rPr>
        </w:r>
      </w:ins>
      <w:r w:rsidRPr="00920004">
        <w:rPr>
          <w:noProof/>
          <w:rPrChange w:id="1320" w:author="phuong vu" w:date="2018-11-30T22:36:00Z">
            <w:rPr>
              <w:noProof/>
            </w:rPr>
          </w:rPrChange>
        </w:rPr>
        <w:fldChar w:fldCharType="separate"/>
      </w:r>
      <w:ins w:id="1321" w:author="phuong vu" w:date="2018-11-30T22:33:00Z">
        <w:r w:rsidRPr="00920004">
          <w:rPr>
            <w:noProof/>
            <w:rPrChange w:id="1322" w:author="phuong vu" w:date="2018-11-30T22:36:00Z">
              <w:rPr>
                <w:noProof/>
              </w:rPr>
            </w:rPrChange>
          </w:rPr>
          <w:t>14</w:t>
        </w:r>
        <w:r w:rsidRPr="00920004">
          <w:rPr>
            <w:noProof/>
            <w:rPrChange w:id="1323" w:author="phuong vu" w:date="2018-11-30T22:36:00Z">
              <w:rPr>
                <w:noProof/>
              </w:rPr>
            </w:rPrChange>
          </w:rPr>
          <w:fldChar w:fldCharType="end"/>
        </w:r>
      </w:ins>
    </w:p>
    <w:p w14:paraId="78612DF1" w14:textId="4E1BC0D2" w:rsidR="00920004" w:rsidRPr="00920004" w:rsidRDefault="00920004">
      <w:pPr>
        <w:pStyle w:val="TOC3"/>
        <w:tabs>
          <w:tab w:val="left" w:pos="1320"/>
          <w:tab w:val="right" w:leader="dot" w:pos="8777"/>
        </w:tabs>
        <w:rPr>
          <w:ins w:id="1324" w:author="phuong vu" w:date="2018-11-30T22:33:00Z"/>
          <w:rFonts w:asciiTheme="minorHAnsi" w:eastAsiaTheme="minorEastAsia" w:hAnsiTheme="minorHAnsi" w:cstheme="minorBidi"/>
          <w:noProof/>
          <w:sz w:val="22"/>
          <w:szCs w:val="22"/>
          <w:lang w:val="en-US"/>
          <w:rPrChange w:id="1325" w:author="phuong vu" w:date="2018-11-30T22:36:00Z">
            <w:rPr>
              <w:ins w:id="1326" w:author="phuong vu" w:date="2018-11-30T22:33:00Z"/>
              <w:rFonts w:asciiTheme="minorHAnsi" w:eastAsiaTheme="minorEastAsia" w:hAnsiTheme="minorHAnsi" w:cstheme="minorBidi"/>
              <w:noProof/>
              <w:sz w:val="22"/>
              <w:szCs w:val="22"/>
              <w:lang w:val="en-US"/>
            </w:rPr>
          </w:rPrChange>
        </w:rPr>
      </w:pPr>
      <w:ins w:id="1327" w:author="phuong vu" w:date="2018-11-30T22:33:00Z">
        <w:r w:rsidRPr="00920004">
          <w:rPr>
            <w:noProof/>
            <w:rPrChange w:id="1328" w:author="phuong vu" w:date="2018-11-30T22:36:00Z">
              <w:rPr>
                <w:noProof/>
              </w:rPr>
            </w:rPrChange>
          </w:rPr>
          <w:t>1.3.3</w:t>
        </w:r>
        <w:r w:rsidRPr="00920004">
          <w:rPr>
            <w:rFonts w:asciiTheme="minorHAnsi" w:eastAsiaTheme="minorEastAsia" w:hAnsiTheme="minorHAnsi" w:cstheme="minorBidi"/>
            <w:noProof/>
            <w:sz w:val="22"/>
            <w:szCs w:val="22"/>
            <w:lang w:val="en-US"/>
            <w:rPrChange w:id="1329" w:author="phuong vu" w:date="2018-11-30T22:36:00Z">
              <w:rPr>
                <w:rFonts w:asciiTheme="minorHAnsi" w:eastAsiaTheme="minorEastAsia" w:hAnsiTheme="minorHAnsi" w:cstheme="minorBidi"/>
                <w:noProof/>
                <w:sz w:val="22"/>
                <w:szCs w:val="22"/>
                <w:lang w:val="en-US"/>
              </w:rPr>
            </w:rPrChange>
          </w:rPr>
          <w:tab/>
        </w:r>
        <w:r w:rsidRPr="00920004">
          <w:rPr>
            <w:noProof/>
            <w:rPrChange w:id="1330" w:author="phuong vu" w:date="2018-11-30T22:36:00Z">
              <w:rPr>
                <w:noProof/>
              </w:rPr>
            </w:rPrChange>
          </w:rPr>
          <w:t>Quản lí phân công xử lí đơn hàng</w:t>
        </w:r>
        <w:r w:rsidRPr="00920004">
          <w:rPr>
            <w:noProof/>
            <w:rPrChange w:id="1331" w:author="phuong vu" w:date="2018-11-30T22:36:00Z">
              <w:rPr>
                <w:noProof/>
              </w:rPr>
            </w:rPrChange>
          </w:rPr>
          <w:tab/>
        </w:r>
        <w:r w:rsidRPr="00920004">
          <w:rPr>
            <w:noProof/>
            <w:rPrChange w:id="1332" w:author="phuong vu" w:date="2018-11-30T22:36:00Z">
              <w:rPr>
                <w:noProof/>
              </w:rPr>
            </w:rPrChange>
          </w:rPr>
          <w:fldChar w:fldCharType="begin"/>
        </w:r>
        <w:r w:rsidRPr="00920004">
          <w:rPr>
            <w:noProof/>
            <w:rPrChange w:id="1333" w:author="phuong vu" w:date="2018-11-30T22:36:00Z">
              <w:rPr>
                <w:noProof/>
              </w:rPr>
            </w:rPrChange>
          </w:rPr>
          <w:instrText xml:space="preserve"> PAGEREF _Toc531380661 \h </w:instrText>
        </w:r>
        <w:r w:rsidRPr="00920004">
          <w:rPr>
            <w:noProof/>
            <w:rPrChange w:id="1334" w:author="phuong vu" w:date="2018-11-30T22:36:00Z">
              <w:rPr>
                <w:noProof/>
              </w:rPr>
            </w:rPrChange>
          </w:rPr>
        </w:r>
      </w:ins>
      <w:r w:rsidRPr="00920004">
        <w:rPr>
          <w:noProof/>
          <w:rPrChange w:id="1335" w:author="phuong vu" w:date="2018-11-30T22:36:00Z">
            <w:rPr>
              <w:noProof/>
            </w:rPr>
          </w:rPrChange>
        </w:rPr>
        <w:fldChar w:fldCharType="separate"/>
      </w:r>
      <w:ins w:id="1336" w:author="phuong vu" w:date="2018-11-30T22:33:00Z">
        <w:r w:rsidRPr="00920004">
          <w:rPr>
            <w:noProof/>
            <w:rPrChange w:id="1337" w:author="phuong vu" w:date="2018-11-30T22:36:00Z">
              <w:rPr>
                <w:noProof/>
              </w:rPr>
            </w:rPrChange>
          </w:rPr>
          <w:t>15</w:t>
        </w:r>
        <w:r w:rsidRPr="00920004">
          <w:rPr>
            <w:noProof/>
            <w:rPrChange w:id="1338" w:author="phuong vu" w:date="2018-11-30T22:36:00Z">
              <w:rPr>
                <w:noProof/>
              </w:rPr>
            </w:rPrChange>
          </w:rPr>
          <w:fldChar w:fldCharType="end"/>
        </w:r>
      </w:ins>
    </w:p>
    <w:p w14:paraId="432C76AE" w14:textId="545EF4EF" w:rsidR="00920004" w:rsidRPr="00920004" w:rsidRDefault="00920004">
      <w:pPr>
        <w:pStyle w:val="TOC3"/>
        <w:tabs>
          <w:tab w:val="left" w:pos="1320"/>
          <w:tab w:val="right" w:leader="dot" w:pos="8777"/>
        </w:tabs>
        <w:rPr>
          <w:ins w:id="1339" w:author="phuong vu" w:date="2018-11-30T22:33:00Z"/>
          <w:rFonts w:asciiTheme="minorHAnsi" w:eastAsiaTheme="minorEastAsia" w:hAnsiTheme="minorHAnsi" w:cstheme="minorBidi"/>
          <w:noProof/>
          <w:sz w:val="22"/>
          <w:szCs w:val="22"/>
          <w:lang w:val="en-US"/>
          <w:rPrChange w:id="1340" w:author="phuong vu" w:date="2018-11-30T22:36:00Z">
            <w:rPr>
              <w:ins w:id="1341" w:author="phuong vu" w:date="2018-11-30T22:33:00Z"/>
              <w:rFonts w:asciiTheme="minorHAnsi" w:eastAsiaTheme="minorEastAsia" w:hAnsiTheme="minorHAnsi" w:cstheme="minorBidi"/>
              <w:noProof/>
              <w:sz w:val="22"/>
              <w:szCs w:val="22"/>
              <w:lang w:val="en-US"/>
            </w:rPr>
          </w:rPrChange>
        </w:rPr>
      </w:pPr>
      <w:ins w:id="1342" w:author="phuong vu" w:date="2018-11-30T22:33:00Z">
        <w:r w:rsidRPr="00920004">
          <w:rPr>
            <w:noProof/>
            <w:rPrChange w:id="1343" w:author="phuong vu" w:date="2018-11-30T22:36:00Z">
              <w:rPr>
                <w:noProof/>
              </w:rPr>
            </w:rPrChange>
          </w:rPr>
          <w:t>1.3.4</w:t>
        </w:r>
        <w:r w:rsidRPr="00920004">
          <w:rPr>
            <w:rFonts w:asciiTheme="minorHAnsi" w:eastAsiaTheme="minorEastAsia" w:hAnsiTheme="minorHAnsi" w:cstheme="minorBidi"/>
            <w:noProof/>
            <w:sz w:val="22"/>
            <w:szCs w:val="22"/>
            <w:lang w:val="en-US"/>
            <w:rPrChange w:id="1344" w:author="phuong vu" w:date="2018-11-30T22:36:00Z">
              <w:rPr>
                <w:rFonts w:asciiTheme="minorHAnsi" w:eastAsiaTheme="minorEastAsia" w:hAnsiTheme="minorHAnsi" w:cstheme="minorBidi"/>
                <w:noProof/>
                <w:sz w:val="22"/>
                <w:szCs w:val="22"/>
                <w:lang w:val="en-US"/>
              </w:rPr>
            </w:rPrChange>
          </w:rPr>
          <w:tab/>
        </w:r>
        <w:r w:rsidRPr="00920004">
          <w:rPr>
            <w:noProof/>
            <w:rPrChange w:id="1345" w:author="phuong vu" w:date="2018-11-30T22:36:00Z">
              <w:rPr>
                <w:noProof/>
              </w:rPr>
            </w:rPrChange>
          </w:rPr>
          <w:t>Cập nhật đơn hàng</w:t>
        </w:r>
        <w:r w:rsidRPr="00920004">
          <w:rPr>
            <w:noProof/>
            <w:rPrChange w:id="1346" w:author="phuong vu" w:date="2018-11-30T22:36:00Z">
              <w:rPr>
                <w:noProof/>
              </w:rPr>
            </w:rPrChange>
          </w:rPr>
          <w:tab/>
        </w:r>
        <w:r w:rsidRPr="00920004">
          <w:rPr>
            <w:noProof/>
            <w:rPrChange w:id="1347" w:author="phuong vu" w:date="2018-11-30T22:36:00Z">
              <w:rPr>
                <w:noProof/>
              </w:rPr>
            </w:rPrChange>
          </w:rPr>
          <w:fldChar w:fldCharType="begin"/>
        </w:r>
        <w:r w:rsidRPr="00920004">
          <w:rPr>
            <w:noProof/>
            <w:rPrChange w:id="1348" w:author="phuong vu" w:date="2018-11-30T22:36:00Z">
              <w:rPr>
                <w:noProof/>
              </w:rPr>
            </w:rPrChange>
          </w:rPr>
          <w:instrText xml:space="preserve"> PAGEREF _Toc531380662 \h </w:instrText>
        </w:r>
        <w:r w:rsidRPr="00920004">
          <w:rPr>
            <w:noProof/>
            <w:rPrChange w:id="1349" w:author="phuong vu" w:date="2018-11-30T22:36:00Z">
              <w:rPr>
                <w:noProof/>
              </w:rPr>
            </w:rPrChange>
          </w:rPr>
        </w:r>
      </w:ins>
      <w:r w:rsidRPr="00920004">
        <w:rPr>
          <w:noProof/>
          <w:rPrChange w:id="1350" w:author="phuong vu" w:date="2018-11-30T22:36:00Z">
            <w:rPr>
              <w:noProof/>
            </w:rPr>
          </w:rPrChange>
        </w:rPr>
        <w:fldChar w:fldCharType="separate"/>
      </w:r>
      <w:ins w:id="1351" w:author="phuong vu" w:date="2018-11-30T22:33:00Z">
        <w:r w:rsidRPr="00920004">
          <w:rPr>
            <w:noProof/>
            <w:rPrChange w:id="1352" w:author="phuong vu" w:date="2018-11-30T22:36:00Z">
              <w:rPr>
                <w:noProof/>
              </w:rPr>
            </w:rPrChange>
          </w:rPr>
          <w:t>16</w:t>
        </w:r>
        <w:r w:rsidRPr="00920004">
          <w:rPr>
            <w:noProof/>
            <w:rPrChange w:id="1353" w:author="phuong vu" w:date="2018-11-30T22:36:00Z">
              <w:rPr>
                <w:noProof/>
              </w:rPr>
            </w:rPrChange>
          </w:rPr>
          <w:fldChar w:fldCharType="end"/>
        </w:r>
      </w:ins>
    </w:p>
    <w:p w14:paraId="1BD1BC11" w14:textId="59195119" w:rsidR="00920004" w:rsidRPr="00920004" w:rsidRDefault="00920004">
      <w:pPr>
        <w:pStyle w:val="TOC3"/>
        <w:tabs>
          <w:tab w:val="left" w:pos="1320"/>
          <w:tab w:val="right" w:leader="dot" w:pos="8777"/>
        </w:tabs>
        <w:rPr>
          <w:ins w:id="1354" w:author="phuong vu" w:date="2018-11-30T22:33:00Z"/>
          <w:rFonts w:asciiTheme="minorHAnsi" w:eastAsiaTheme="minorEastAsia" w:hAnsiTheme="minorHAnsi" w:cstheme="minorBidi"/>
          <w:noProof/>
          <w:sz w:val="22"/>
          <w:szCs w:val="22"/>
          <w:lang w:val="en-US"/>
          <w:rPrChange w:id="1355" w:author="phuong vu" w:date="2018-11-30T22:36:00Z">
            <w:rPr>
              <w:ins w:id="1356" w:author="phuong vu" w:date="2018-11-30T22:33:00Z"/>
              <w:rFonts w:asciiTheme="minorHAnsi" w:eastAsiaTheme="minorEastAsia" w:hAnsiTheme="minorHAnsi" w:cstheme="minorBidi"/>
              <w:noProof/>
              <w:sz w:val="22"/>
              <w:szCs w:val="22"/>
              <w:lang w:val="en-US"/>
            </w:rPr>
          </w:rPrChange>
        </w:rPr>
      </w:pPr>
      <w:ins w:id="1357" w:author="phuong vu" w:date="2018-11-30T22:33:00Z">
        <w:r w:rsidRPr="00920004">
          <w:rPr>
            <w:noProof/>
            <w:rPrChange w:id="1358" w:author="phuong vu" w:date="2018-11-30T22:36:00Z">
              <w:rPr>
                <w:noProof/>
              </w:rPr>
            </w:rPrChange>
          </w:rPr>
          <w:t>1.3.5</w:t>
        </w:r>
        <w:r w:rsidRPr="00920004">
          <w:rPr>
            <w:rFonts w:asciiTheme="minorHAnsi" w:eastAsiaTheme="minorEastAsia" w:hAnsiTheme="minorHAnsi" w:cstheme="minorBidi"/>
            <w:noProof/>
            <w:sz w:val="22"/>
            <w:szCs w:val="22"/>
            <w:lang w:val="en-US"/>
            <w:rPrChange w:id="1359" w:author="phuong vu" w:date="2018-11-30T22:36:00Z">
              <w:rPr>
                <w:rFonts w:asciiTheme="minorHAnsi" w:eastAsiaTheme="minorEastAsia" w:hAnsiTheme="minorHAnsi" w:cstheme="minorBidi"/>
                <w:noProof/>
                <w:sz w:val="22"/>
                <w:szCs w:val="22"/>
                <w:lang w:val="en-US"/>
              </w:rPr>
            </w:rPrChange>
          </w:rPr>
          <w:tab/>
        </w:r>
        <w:r w:rsidRPr="00920004">
          <w:rPr>
            <w:noProof/>
            <w:rPrChange w:id="1360" w:author="phuong vu" w:date="2018-11-30T22:36:00Z">
              <w:rPr>
                <w:noProof/>
              </w:rPr>
            </w:rPrChange>
          </w:rPr>
          <w:t>Quản lí trạng thái máy giặt</w:t>
        </w:r>
        <w:r w:rsidRPr="00920004">
          <w:rPr>
            <w:noProof/>
            <w:rPrChange w:id="1361" w:author="phuong vu" w:date="2018-11-30T22:36:00Z">
              <w:rPr>
                <w:noProof/>
              </w:rPr>
            </w:rPrChange>
          </w:rPr>
          <w:tab/>
        </w:r>
        <w:r w:rsidRPr="00920004">
          <w:rPr>
            <w:noProof/>
            <w:rPrChange w:id="1362" w:author="phuong vu" w:date="2018-11-30T22:36:00Z">
              <w:rPr>
                <w:noProof/>
              </w:rPr>
            </w:rPrChange>
          </w:rPr>
          <w:fldChar w:fldCharType="begin"/>
        </w:r>
        <w:r w:rsidRPr="00920004">
          <w:rPr>
            <w:noProof/>
            <w:rPrChange w:id="1363" w:author="phuong vu" w:date="2018-11-30T22:36:00Z">
              <w:rPr>
                <w:noProof/>
              </w:rPr>
            </w:rPrChange>
          </w:rPr>
          <w:instrText xml:space="preserve"> PAGEREF _Toc531380663 \h </w:instrText>
        </w:r>
        <w:r w:rsidRPr="00920004">
          <w:rPr>
            <w:noProof/>
            <w:rPrChange w:id="1364" w:author="phuong vu" w:date="2018-11-30T22:36:00Z">
              <w:rPr>
                <w:noProof/>
              </w:rPr>
            </w:rPrChange>
          </w:rPr>
        </w:r>
      </w:ins>
      <w:r w:rsidRPr="00920004">
        <w:rPr>
          <w:noProof/>
          <w:rPrChange w:id="1365" w:author="phuong vu" w:date="2018-11-30T22:36:00Z">
            <w:rPr>
              <w:noProof/>
            </w:rPr>
          </w:rPrChange>
        </w:rPr>
        <w:fldChar w:fldCharType="separate"/>
      </w:r>
      <w:ins w:id="1366" w:author="phuong vu" w:date="2018-11-30T22:33:00Z">
        <w:r w:rsidRPr="00920004">
          <w:rPr>
            <w:noProof/>
            <w:rPrChange w:id="1367" w:author="phuong vu" w:date="2018-11-30T22:36:00Z">
              <w:rPr>
                <w:noProof/>
              </w:rPr>
            </w:rPrChange>
          </w:rPr>
          <w:t>16</w:t>
        </w:r>
        <w:r w:rsidRPr="00920004">
          <w:rPr>
            <w:noProof/>
            <w:rPrChange w:id="1368" w:author="phuong vu" w:date="2018-11-30T22:36:00Z">
              <w:rPr>
                <w:noProof/>
              </w:rPr>
            </w:rPrChange>
          </w:rPr>
          <w:fldChar w:fldCharType="end"/>
        </w:r>
      </w:ins>
    </w:p>
    <w:p w14:paraId="58289D42" w14:textId="1F3873CD" w:rsidR="00920004" w:rsidRPr="00920004" w:rsidRDefault="00920004">
      <w:pPr>
        <w:pStyle w:val="TOC3"/>
        <w:tabs>
          <w:tab w:val="left" w:pos="1320"/>
          <w:tab w:val="right" w:leader="dot" w:pos="8777"/>
        </w:tabs>
        <w:rPr>
          <w:ins w:id="1369" w:author="phuong vu" w:date="2018-11-30T22:33:00Z"/>
          <w:rFonts w:asciiTheme="minorHAnsi" w:eastAsiaTheme="minorEastAsia" w:hAnsiTheme="minorHAnsi" w:cstheme="minorBidi"/>
          <w:noProof/>
          <w:sz w:val="22"/>
          <w:szCs w:val="22"/>
          <w:lang w:val="en-US"/>
          <w:rPrChange w:id="1370" w:author="phuong vu" w:date="2018-11-30T22:36:00Z">
            <w:rPr>
              <w:ins w:id="1371" w:author="phuong vu" w:date="2018-11-30T22:33:00Z"/>
              <w:rFonts w:asciiTheme="minorHAnsi" w:eastAsiaTheme="minorEastAsia" w:hAnsiTheme="minorHAnsi" w:cstheme="minorBidi"/>
              <w:noProof/>
              <w:sz w:val="22"/>
              <w:szCs w:val="22"/>
              <w:lang w:val="en-US"/>
            </w:rPr>
          </w:rPrChange>
        </w:rPr>
      </w:pPr>
      <w:ins w:id="1372" w:author="phuong vu" w:date="2018-11-30T22:33:00Z">
        <w:r w:rsidRPr="00920004">
          <w:rPr>
            <w:noProof/>
            <w:rPrChange w:id="1373" w:author="phuong vu" w:date="2018-11-30T22:36:00Z">
              <w:rPr>
                <w:noProof/>
              </w:rPr>
            </w:rPrChange>
          </w:rPr>
          <w:t>1.3.6</w:t>
        </w:r>
        <w:r w:rsidRPr="00920004">
          <w:rPr>
            <w:rFonts w:asciiTheme="minorHAnsi" w:eastAsiaTheme="minorEastAsia" w:hAnsiTheme="minorHAnsi" w:cstheme="minorBidi"/>
            <w:noProof/>
            <w:sz w:val="22"/>
            <w:szCs w:val="22"/>
            <w:lang w:val="en-US"/>
            <w:rPrChange w:id="1374" w:author="phuong vu" w:date="2018-11-30T22:36:00Z">
              <w:rPr>
                <w:rFonts w:asciiTheme="minorHAnsi" w:eastAsiaTheme="minorEastAsia" w:hAnsiTheme="minorHAnsi" w:cstheme="minorBidi"/>
                <w:noProof/>
                <w:sz w:val="22"/>
                <w:szCs w:val="22"/>
                <w:lang w:val="en-US"/>
              </w:rPr>
            </w:rPrChange>
          </w:rPr>
          <w:tab/>
        </w:r>
        <w:r w:rsidRPr="00920004">
          <w:rPr>
            <w:noProof/>
            <w:rPrChange w:id="1375" w:author="phuong vu" w:date="2018-11-30T22:36:00Z">
              <w:rPr>
                <w:noProof/>
              </w:rPr>
            </w:rPrChange>
          </w:rPr>
          <w:t>Tìm kiếm đơn hàng</w:t>
        </w:r>
        <w:r w:rsidRPr="00920004">
          <w:rPr>
            <w:noProof/>
            <w:rPrChange w:id="1376" w:author="phuong vu" w:date="2018-11-30T22:36:00Z">
              <w:rPr>
                <w:noProof/>
              </w:rPr>
            </w:rPrChange>
          </w:rPr>
          <w:tab/>
        </w:r>
        <w:r w:rsidRPr="00920004">
          <w:rPr>
            <w:noProof/>
            <w:rPrChange w:id="1377" w:author="phuong vu" w:date="2018-11-30T22:36:00Z">
              <w:rPr>
                <w:noProof/>
              </w:rPr>
            </w:rPrChange>
          </w:rPr>
          <w:fldChar w:fldCharType="begin"/>
        </w:r>
        <w:r w:rsidRPr="00920004">
          <w:rPr>
            <w:noProof/>
            <w:rPrChange w:id="1378" w:author="phuong vu" w:date="2018-11-30T22:36:00Z">
              <w:rPr>
                <w:noProof/>
              </w:rPr>
            </w:rPrChange>
          </w:rPr>
          <w:instrText xml:space="preserve"> PAGEREF _Toc531380664 \h </w:instrText>
        </w:r>
        <w:r w:rsidRPr="00920004">
          <w:rPr>
            <w:noProof/>
            <w:rPrChange w:id="1379" w:author="phuong vu" w:date="2018-11-30T22:36:00Z">
              <w:rPr>
                <w:noProof/>
              </w:rPr>
            </w:rPrChange>
          </w:rPr>
        </w:r>
      </w:ins>
      <w:r w:rsidRPr="00920004">
        <w:rPr>
          <w:noProof/>
          <w:rPrChange w:id="1380" w:author="phuong vu" w:date="2018-11-30T22:36:00Z">
            <w:rPr>
              <w:noProof/>
            </w:rPr>
          </w:rPrChange>
        </w:rPr>
        <w:fldChar w:fldCharType="separate"/>
      </w:r>
      <w:ins w:id="1381" w:author="phuong vu" w:date="2018-11-30T22:33:00Z">
        <w:r w:rsidRPr="00920004">
          <w:rPr>
            <w:noProof/>
            <w:rPrChange w:id="1382" w:author="phuong vu" w:date="2018-11-30T22:36:00Z">
              <w:rPr>
                <w:noProof/>
              </w:rPr>
            </w:rPrChange>
          </w:rPr>
          <w:t>16</w:t>
        </w:r>
        <w:r w:rsidRPr="00920004">
          <w:rPr>
            <w:noProof/>
            <w:rPrChange w:id="1383" w:author="phuong vu" w:date="2018-11-30T22:36:00Z">
              <w:rPr>
                <w:noProof/>
              </w:rPr>
            </w:rPrChange>
          </w:rPr>
          <w:fldChar w:fldCharType="end"/>
        </w:r>
      </w:ins>
    </w:p>
    <w:p w14:paraId="2925D8F3" w14:textId="2A8958A7" w:rsidR="00920004" w:rsidRPr="00920004" w:rsidRDefault="00920004">
      <w:pPr>
        <w:pStyle w:val="TOC3"/>
        <w:tabs>
          <w:tab w:val="left" w:pos="1320"/>
          <w:tab w:val="right" w:leader="dot" w:pos="8777"/>
        </w:tabs>
        <w:rPr>
          <w:ins w:id="1384" w:author="phuong vu" w:date="2018-11-30T22:33:00Z"/>
          <w:rFonts w:asciiTheme="minorHAnsi" w:eastAsiaTheme="minorEastAsia" w:hAnsiTheme="minorHAnsi" w:cstheme="minorBidi"/>
          <w:noProof/>
          <w:sz w:val="22"/>
          <w:szCs w:val="22"/>
          <w:lang w:val="en-US"/>
          <w:rPrChange w:id="1385" w:author="phuong vu" w:date="2018-11-30T22:36:00Z">
            <w:rPr>
              <w:ins w:id="1386" w:author="phuong vu" w:date="2018-11-30T22:33:00Z"/>
              <w:rFonts w:asciiTheme="minorHAnsi" w:eastAsiaTheme="minorEastAsia" w:hAnsiTheme="minorHAnsi" w:cstheme="minorBidi"/>
              <w:noProof/>
              <w:sz w:val="22"/>
              <w:szCs w:val="22"/>
              <w:lang w:val="en-US"/>
            </w:rPr>
          </w:rPrChange>
        </w:rPr>
      </w:pPr>
      <w:ins w:id="1387" w:author="phuong vu" w:date="2018-11-30T22:33:00Z">
        <w:r w:rsidRPr="00920004">
          <w:rPr>
            <w:noProof/>
            <w:rPrChange w:id="1388" w:author="phuong vu" w:date="2018-11-30T22:36:00Z">
              <w:rPr>
                <w:noProof/>
              </w:rPr>
            </w:rPrChange>
          </w:rPr>
          <w:t>1.3.7</w:t>
        </w:r>
        <w:r w:rsidRPr="00920004">
          <w:rPr>
            <w:rFonts w:asciiTheme="minorHAnsi" w:eastAsiaTheme="minorEastAsia" w:hAnsiTheme="minorHAnsi" w:cstheme="minorBidi"/>
            <w:noProof/>
            <w:sz w:val="22"/>
            <w:szCs w:val="22"/>
            <w:lang w:val="en-US"/>
            <w:rPrChange w:id="1389" w:author="phuong vu" w:date="2018-11-30T22:36:00Z">
              <w:rPr>
                <w:rFonts w:asciiTheme="minorHAnsi" w:eastAsiaTheme="minorEastAsia" w:hAnsiTheme="minorHAnsi" w:cstheme="minorBidi"/>
                <w:noProof/>
                <w:sz w:val="22"/>
                <w:szCs w:val="22"/>
                <w:lang w:val="en-US"/>
              </w:rPr>
            </w:rPrChange>
          </w:rPr>
          <w:tab/>
        </w:r>
        <w:r w:rsidRPr="00920004">
          <w:rPr>
            <w:noProof/>
            <w:rPrChange w:id="1390" w:author="phuong vu" w:date="2018-11-30T22:36:00Z">
              <w:rPr>
                <w:noProof/>
              </w:rPr>
            </w:rPrChange>
          </w:rPr>
          <w:t>Đăng nhập hệ thống</w:t>
        </w:r>
        <w:r w:rsidRPr="00920004">
          <w:rPr>
            <w:noProof/>
            <w:rPrChange w:id="1391" w:author="phuong vu" w:date="2018-11-30T22:36:00Z">
              <w:rPr>
                <w:noProof/>
              </w:rPr>
            </w:rPrChange>
          </w:rPr>
          <w:tab/>
        </w:r>
        <w:r w:rsidRPr="00920004">
          <w:rPr>
            <w:noProof/>
            <w:rPrChange w:id="1392" w:author="phuong vu" w:date="2018-11-30T22:36:00Z">
              <w:rPr>
                <w:noProof/>
              </w:rPr>
            </w:rPrChange>
          </w:rPr>
          <w:fldChar w:fldCharType="begin"/>
        </w:r>
        <w:r w:rsidRPr="00920004">
          <w:rPr>
            <w:noProof/>
            <w:rPrChange w:id="1393" w:author="phuong vu" w:date="2018-11-30T22:36:00Z">
              <w:rPr>
                <w:noProof/>
              </w:rPr>
            </w:rPrChange>
          </w:rPr>
          <w:instrText xml:space="preserve"> PAGEREF _Toc531380665 \h </w:instrText>
        </w:r>
        <w:r w:rsidRPr="00920004">
          <w:rPr>
            <w:noProof/>
            <w:rPrChange w:id="1394" w:author="phuong vu" w:date="2018-11-30T22:36:00Z">
              <w:rPr>
                <w:noProof/>
              </w:rPr>
            </w:rPrChange>
          </w:rPr>
        </w:r>
      </w:ins>
      <w:r w:rsidRPr="00920004">
        <w:rPr>
          <w:noProof/>
          <w:rPrChange w:id="1395" w:author="phuong vu" w:date="2018-11-30T22:36:00Z">
            <w:rPr>
              <w:noProof/>
            </w:rPr>
          </w:rPrChange>
        </w:rPr>
        <w:fldChar w:fldCharType="separate"/>
      </w:r>
      <w:ins w:id="1396" w:author="phuong vu" w:date="2018-11-30T22:33:00Z">
        <w:r w:rsidRPr="00920004">
          <w:rPr>
            <w:noProof/>
            <w:rPrChange w:id="1397" w:author="phuong vu" w:date="2018-11-30T22:36:00Z">
              <w:rPr>
                <w:noProof/>
              </w:rPr>
            </w:rPrChange>
          </w:rPr>
          <w:t>17</w:t>
        </w:r>
        <w:r w:rsidRPr="00920004">
          <w:rPr>
            <w:noProof/>
            <w:rPrChange w:id="1398" w:author="phuong vu" w:date="2018-11-30T22:36:00Z">
              <w:rPr>
                <w:noProof/>
              </w:rPr>
            </w:rPrChange>
          </w:rPr>
          <w:fldChar w:fldCharType="end"/>
        </w:r>
      </w:ins>
    </w:p>
    <w:p w14:paraId="2C00B24D" w14:textId="136CA5C5" w:rsidR="00920004" w:rsidRPr="00920004" w:rsidRDefault="00920004">
      <w:pPr>
        <w:pStyle w:val="TOC3"/>
        <w:tabs>
          <w:tab w:val="left" w:pos="1320"/>
          <w:tab w:val="right" w:leader="dot" w:pos="8777"/>
        </w:tabs>
        <w:rPr>
          <w:ins w:id="1399" w:author="phuong vu" w:date="2018-11-30T22:33:00Z"/>
          <w:rFonts w:asciiTheme="minorHAnsi" w:eastAsiaTheme="minorEastAsia" w:hAnsiTheme="minorHAnsi" w:cstheme="minorBidi"/>
          <w:noProof/>
          <w:sz w:val="22"/>
          <w:szCs w:val="22"/>
          <w:lang w:val="en-US"/>
          <w:rPrChange w:id="1400" w:author="phuong vu" w:date="2018-11-30T22:36:00Z">
            <w:rPr>
              <w:ins w:id="1401" w:author="phuong vu" w:date="2018-11-30T22:33:00Z"/>
              <w:rFonts w:asciiTheme="minorHAnsi" w:eastAsiaTheme="minorEastAsia" w:hAnsiTheme="minorHAnsi" w:cstheme="minorBidi"/>
              <w:noProof/>
              <w:sz w:val="22"/>
              <w:szCs w:val="22"/>
              <w:lang w:val="en-US"/>
            </w:rPr>
          </w:rPrChange>
        </w:rPr>
      </w:pPr>
      <w:ins w:id="1402" w:author="phuong vu" w:date="2018-11-30T22:33:00Z">
        <w:r w:rsidRPr="00920004">
          <w:rPr>
            <w:noProof/>
            <w:rPrChange w:id="1403" w:author="phuong vu" w:date="2018-11-30T22:36:00Z">
              <w:rPr>
                <w:noProof/>
              </w:rPr>
            </w:rPrChange>
          </w:rPr>
          <w:t>1.3.8</w:t>
        </w:r>
        <w:r w:rsidRPr="00920004">
          <w:rPr>
            <w:rFonts w:asciiTheme="minorHAnsi" w:eastAsiaTheme="minorEastAsia" w:hAnsiTheme="minorHAnsi" w:cstheme="minorBidi"/>
            <w:noProof/>
            <w:sz w:val="22"/>
            <w:szCs w:val="22"/>
            <w:lang w:val="en-US"/>
            <w:rPrChange w:id="1404" w:author="phuong vu" w:date="2018-11-30T22:36:00Z">
              <w:rPr>
                <w:rFonts w:asciiTheme="minorHAnsi" w:eastAsiaTheme="minorEastAsia" w:hAnsiTheme="minorHAnsi" w:cstheme="minorBidi"/>
                <w:noProof/>
                <w:sz w:val="22"/>
                <w:szCs w:val="22"/>
                <w:lang w:val="en-US"/>
              </w:rPr>
            </w:rPrChange>
          </w:rPr>
          <w:tab/>
        </w:r>
        <w:r w:rsidRPr="00920004">
          <w:rPr>
            <w:noProof/>
            <w:rPrChange w:id="1405" w:author="phuong vu" w:date="2018-11-30T22:36:00Z">
              <w:rPr>
                <w:noProof/>
              </w:rPr>
            </w:rPrChange>
          </w:rPr>
          <w:t>Đăng xuất hệ thống</w:t>
        </w:r>
        <w:r w:rsidRPr="00920004">
          <w:rPr>
            <w:noProof/>
            <w:rPrChange w:id="1406" w:author="phuong vu" w:date="2018-11-30T22:36:00Z">
              <w:rPr>
                <w:noProof/>
              </w:rPr>
            </w:rPrChange>
          </w:rPr>
          <w:tab/>
        </w:r>
        <w:r w:rsidRPr="00920004">
          <w:rPr>
            <w:noProof/>
            <w:rPrChange w:id="1407" w:author="phuong vu" w:date="2018-11-30T22:36:00Z">
              <w:rPr>
                <w:noProof/>
              </w:rPr>
            </w:rPrChange>
          </w:rPr>
          <w:fldChar w:fldCharType="begin"/>
        </w:r>
        <w:r w:rsidRPr="00920004">
          <w:rPr>
            <w:noProof/>
            <w:rPrChange w:id="1408" w:author="phuong vu" w:date="2018-11-30T22:36:00Z">
              <w:rPr>
                <w:noProof/>
              </w:rPr>
            </w:rPrChange>
          </w:rPr>
          <w:instrText xml:space="preserve"> PAGEREF _Toc531380666 \h </w:instrText>
        </w:r>
        <w:r w:rsidRPr="00920004">
          <w:rPr>
            <w:noProof/>
            <w:rPrChange w:id="1409" w:author="phuong vu" w:date="2018-11-30T22:36:00Z">
              <w:rPr>
                <w:noProof/>
              </w:rPr>
            </w:rPrChange>
          </w:rPr>
        </w:r>
      </w:ins>
      <w:r w:rsidRPr="00920004">
        <w:rPr>
          <w:noProof/>
          <w:rPrChange w:id="1410" w:author="phuong vu" w:date="2018-11-30T22:36:00Z">
            <w:rPr>
              <w:noProof/>
            </w:rPr>
          </w:rPrChange>
        </w:rPr>
        <w:fldChar w:fldCharType="separate"/>
      </w:r>
      <w:ins w:id="1411" w:author="phuong vu" w:date="2018-11-30T22:33:00Z">
        <w:r w:rsidRPr="00920004">
          <w:rPr>
            <w:noProof/>
            <w:rPrChange w:id="1412" w:author="phuong vu" w:date="2018-11-30T22:36:00Z">
              <w:rPr>
                <w:noProof/>
              </w:rPr>
            </w:rPrChange>
          </w:rPr>
          <w:t>18</w:t>
        </w:r>
        <w:r w:rsidRPr="00920004">
          <w:rPr>
            <w:noProof/>
            <w:rPrChange w:id="1413" w:author="phuong vu" w:date="2018-11-30T22:36:00Z">
              <w:rPr>
                <w:noProof/>
              </w:rPr>
            </w:rPrChange>
          </w:rPr>
          <w:fldChar w:fldCharType="end"/>
        </w:r>
      </w:ins>
    </w:p>
    <w:p w14:paraId="31C50D83" w14:textId="33914491" w:rsidR="00920004" w:rsidRPr="00920004" w:rsidRDefault="00920004">
      <w:pPr>
        <w:pStyle w:val="TOC2"/>
        <w:tabs>
          <w:tab w:val="left" w:pos="880"/>
          <w:tab w:val="right" w:leader="dot" w:pos="8777"/>
        </w:tabs>
        <w:rPr>
          <w:ins w:id="1414" w:author="phuong vu" w:date="2018-11-30T22:33:00Z"/>
          <w:rFonts w:asciiTheme="minorHAnsi" w:eastAsiaTheme="minorEastAsia" w:hAnsiTheme="minorHAnsi" w:cstheme="minorBidi"/>
          <w:noProof/>
          <w:sz w:val="22"/>
          <w:szCs w:val="22"/>
          <w:lang w:val="en-US"/>
          <w:rPrChange w:id="1415" w:author="phuong vu" w:date="2018-11-30T22:36:00Z">
            <w:rPr>
              <w:ins w:id="1416" w:author="phuong vu" w:date="2018-11-30T22:33:00Z"/>
              <w:rFonts w:asciiTheme="minorHAnsi" w:eastAsiaTheme="minorEastAsia" w:hAnsiTheme="minorHAnsi" w:cstheme="minorBidi"/>
              <w:noProof/>
              <w:sz w:val="22"/>
              <w:szCs w:val="22"/>
              <w:lang w:val="en-US"/>
            </w:rPr>
          </w:rPrChange>
        </w:rPr>
      </w:pPr>
      <w:ins w:id="1417" w:author="phuong vu" w:date="2018-11-30T22:33:00Z">
        <w:r w:rsidRPr="00920004">
          <w:rPr>
            <w:noProof/>
            <w:rPrChange w:id="1418" w:author="phuong vu" w:date="2018-11-30T22:36:00Z">
              <w:rPr>
                <w:noProof/>
              </w:rPr>
            </w:rPrChange>
          </w:rPr>
          <w:t>1.4</w:t>
        </w:r>
        <w:r w:rsidRPr="00920004">
          <w:rPr>
            <w:rFonts w:asciiTheme="minorHAnsi" w:eastAsiaTheme="minorEastAsia" w:hAnsiTheme="minorHAnsi" w:cstheme="minorBidi"/>
            <w:noProof/>
            <w:sz w:val="22"/>
            <w:szCs w:val="22"/>
            <w:lang w:val="en-US"/>
            <w:rPrChange w:id="1419" w:author="phuong vu" w:date="2018-11-30T22:36:00Z">
              <w:rPr>
                <w:rFonts w:asciiTheme="minorHAnsi" w:eastAsiaTheme="minorEastAsia" w:hAnsiTheme="minorHAnsi" w:cstheme="minorBidi"/>
                <w:noProof/>
                <w:sz w:val="22"/>
                <w:szCs w:val="22"/>
                <w:lang w:val="en-US"/>
              </w:rPr>
            </w:rPrChange>
          </w:rPr>
          <w:tab/>
        </w:r>
        <w:r w:rsidRPr="00920004">
          <w:rPr>
            <w:noProof/>
            <w:rPrChange w:id="1420" w:author="phuong vu" w:date="2018-11-30T22:36:00Z">
              <w:rPr>
                <w:noProof/>
              </w:rPr>
            </w:rPrChange>
          </w:rPr>
          <w:t>Yêu cầu phi chức năng</w:t>
        </w:r>
        <w:r w:rsidRPr="00920004">
          <w:rPr>
            <w:noProof/>
            <w:rPrChange w:id="1421" w:author="phuong vu" w:date="2018-11-30T22:36:00Z">
              <w:rPr>
                <w:noProof/>
              </w:rPr>
            </w:rPrChange>
          </w:rPr>
          <w:tab/>
        </w:r>
        <w:r w:rsidRPr="00920004">
          <w:rPr>
            <w:noProof/>
            <w:rPrChange w:id="1422" w:author="phuong vu" w:date="2018-11-30T22:36:00Z">
              <w:rPr>
                <w:noProof/>
              </w:rPr>
            </w:rPrChange>
          </w:rPr>
          <w:fldChar w:fldCharType="begin"/>
        </w:r>
        <w:r w:rsidRPr="00920004">
          <w:rPr>
            <w:noProof/>
            <w:rPrChange w:id="1423" w:author="phuong vu" w:date="2018-11-30T22:36:00Z">
              <w:rPr>
                <w:noProof/>
              </w:rPr>
            </w:rPrChange>
          </w:rPr>
          <w:instrText xml:space="preserve"> PAGEREF _Toc531380667 \h </w:instrText>
        </w:r>
        <w:r w:rsidRPr="00920004">
          <w:rPr>
            <w:noProof/>
            <w:rPrChange w:id="1424" w:author="phuong vu" w:date="2018-11-30T22:36:00Z">
              <w:rPr>
                <w:noProof/>
              </w:rPr>
            </w:rPrChange>
          </w:rPr>
        </w:r>
      </w:ins>
      <w:r w:rsidRPr="00920004">
        <w:rPr>
          <w:noProof/>
          <w:rPrChange w:id="1425" w:author="phuong vu" w:date="2018-11-30T22:36:00Z">
            <w:rPr>
              <w:noProof/>
            </w:rPr>
          </w:rPrChange>
        </w:rPr>
        <w:fldChar w:fldCharType="separate"/>
      </w:r>
      <w:ins w:id="1426" w:author="phuong vu" w:date="2018-11-30T22:33:00Z">
        <w:r w:rsidRPr="00920004">
          <w:rPr>
            <w:noProof/>
            <w:rPrChange w:id="1427" w:author="phuong vu" w:date="2018-11-30T22:36:00Z">
              <w:rPr>
                <w:noProof/>
              </w:rPr>
            </w:rPrChange>
          </w:rPr>
          <w:t>18</w:t>
        </w:r>
        <w:r w:rsidRPr="00920004">
          <w:rPr>
            <w:noProof/>
            <w:rPrChange w:id="1428" w:author="phuong vu" w:date="2018-11-30T22:36:00Z">
              <w:rPr>
                <w:noProof/>
              </w:rPr>
            </w:rPrChange>
          </w:rPr>
          <w:fldChar w:fldCharType="end"/>
        </w:r>
      </w:ins>
    </w:p>
    <w:p w14:paraId="6FA436C0" w14:textId="69F831B2" w:rsidR="00920004" w:rsidRPr="00920004" w:rsidRDefault="00920004">
      <w:pPr>
        <w:pStyle w:val="TOC3"/>
        <w:tabs>
          <w:tab w:val="left" w:pos="1320"/>
          <w:tab w:val="right" w:leader="dot" w:pos="8777"/>
        </w:tabs>
        <w:rPr>
          <w:ins w:id="1429" w:author="phuong vu" w:date="2018-11-30T22:33:00Z"/>
          <w:rFonts w:asciiTheme="minorHAnsi" w:eastAsiaTheme="minorEastAsia" w:hAnsiTheme="minorHAnsi" w:cstheme="minorBidi"/>
          <w:noProof/>
          <w:sz w:val="22"/>
          <w:szCs w:val="22"/>
          <w:lang w:val="en-US"/>
          <w:rPrChange w:id="1430" w:author="phuong vu" w:date="2018-11-30T22:36:00Z">
            <w:rPr>
              <w:ins w:id="1431" w:author="phuong vu" w:date="2018-11-30T22:33:00Z"/>
              <w:rFonts w:asciiTheme="minorHAnsi" w:eastAsiaTheme="minorEastAsia" w:hAnsiTheme="minorHAnsi" w:cstheme="minorBidi"/>
              <w:noProof/>
              <w:sz w:val="22"/>
              <w:szCs w:val="22"/>
              <w:lang w:val="en-US"/>
            </w:rPr>
          </w:rPrChange>
        </w:rPr>
      </w:pPr>
      <w:ins w:id="1432" w:author="phuong vu" w:date="2018-11-30T22:33:00Z">
        <w:r w:rsidRPr="00920004">
          <w:rPr>
            <w:noProof/>
            <w:rPrChange w:id="1433" w:author="phuong vu" w:date="2018-11-30T22:36:00Z">
              <w:rPr>
                <w:noProof/>
              </w:rPr>
            </w:rPrChange>
          </w:rPr>
          <w:t>1.4.1</w:t>
        </w:r>
        <w:r w:rsidRPr="00920004">
          <w:rPr>
            <w:rFonts w:asciiTheme="minorHAnsi" w:eastAsiaTheme="minorEastAsia" w:hAnsiTheme="minorHAnsi" w:cstheme="minorBidi"/>
            <w:noProof/>
            <w:sz w:val="22"/>
            <w:szCs w:val="22"/>
            <w:lang w:val="en-US"/>
            <w:rPrChange w:id="1434" w:author="phuong vu" w:date="2018-11-30T22:36:00Z">
              <w:rPr>
                <w:rFonts w:asciiTheme="minorHAnsi" w:eastAsiaTheme="minorEastAsia" w:hAnsiTheme="minorHAnsi" w:cstheme="minorBidi"/>
                <w:noProof/>
                <w:sz w:val="22"/>
                <w:szCs w:val="22"/>
                <w:lang w:val="en-US"/>
              </w:rPr>
            </w:rPrChange>
          </w:rPr>
          <w:tab/>
        </w:r>
        <w:r w:rsidRPr="00920004">
          <w:rPr>
            <w:noProof/>
            <w:rPrChange w:id="1435" w:author="phuong vu" w:date="2018-11-30T22:36:00Z">
              <w:rPr>
                <w:noProof/>
              </w:rPr>
            </w:rPrChange>
          </w:rPr>
          <w:t>Yêu cầu thực thi</w:t>
        </w:r>
        <w:r w:rsidRPr="00920004">
          <w:rPr>
            <w:noProof/>
            <w:rPrChange w:id="1436" w:author="phuong vu" w:date="2018-11-30T22:36:00Z">
              <w:rPr>
                <w:noProof/>
              </w:rPr>
            </w:rPrChange>
          </w:rPr>
          <w:tab/>
        </w:r>
        <w:r w:rsidRPr="00920004">
          <w:rPr>
            <w:noProof/>
            <w:rPrChange w:id="1437" w:author="phuong vu" w:date="2018-11-30T22:36:00Z">
              <w:rPr>
                <w:noProof/>
              </w:rPr>
            </w:rPrChange>
          </w:rPr>
          <w:fldChar w:fldCharType="begin"/>
        </w:r>
        <w:r w:rsidRPr="00920004">
          <w:rPr>
            <w:noProof/>
            <w:rPrChange w:id="1438" w:author="phuong vu" w:date="2018-11-30T22:36:00Z">
              <w:rPr>
                <w:noProof/>
              </w:rPr>
            </w:rPrChange>
          </w:rPr>
          <w:instrText xml:space="preserve"> PAGEREF _Toc531380668 \h </w:instrText>
        </w:r>
        <w:r w:rsidRPr="00920004">
          <w:rPr>
            <w:noProof/>
            <w:rPrChange w:id="1439" w:author="phuong vu" w:date="2018-11-30T22:36:00Z">
              <w:rPr>
                <w:noProof/>
              </w:rPr>
            </w:rPrChange>
          </w:rPr>
        </w:r>
      </w:ins>
      <w:r w:rsidRPr="00920004">
        <w:rPr>
          <w:noProof/>
          <w:rPrChange w:id="1440" w:author="phuong vu" w:date="2018-11-30T22:36:00Z">
            <w:rPr>
              <w:noProof/>
            </w:rPr>
          </w:rPrChange>
        </w:rPr>
        <w:fldChar w:fldCharType="separate"/>
      </w:r>
      <w:ins w:id="1441" w:author="phuong vu" w:date="2018-11-30T22:33:00Z">
        <w:r w:rsidRPr="00920004">
          <w:rPr>
            <w:noProof/>
            <w:rPrChange w:id="1442" w:author="phuong vu" w:date="2018-11-30T22:36:00Z">
              <w:rPr>
                <w:noProof/>
              </w:rPr>
            </w:rPrChange>
          </w:rPr>
          <w:t>18</w:t>
        </w:r>
        <w:r w:rsidRPr="00920004">
          <w:rPr>
            <w:noProof/>
            <w:rPrChange w:id="1443" w:author="phuong vu" w:date="2018-11-30T22:36:00Z">
              <w:rPr>
                <w:noProof/>
              </w:rPr>
            </w:rPrChange>
          </w:rPr>
          <w:fldChar w:fldCharType="end"/>
        </w:r>
      </w:ins>
    </w:p>
    <w:p w14:paraId="09D54DA1" w14:textId="7A0A1323" w:rsidR="00920004" w:rsidRPr="00920004" w:rsidRDefault="00920004">
      <w:pPr>
        <w:pStyle w:val="TOC3"/>
        <w:tabs>
          <w:tab w:val="left" w:pos="1320"/>
          <w:tab w:val="right" w:leader="dot" w:pos="8777"/>
        </w:tabs>
        <w:rPr>
          <w:ins w:id="1444" w:author="phuong vu" w:date="2018-11-30T22:33:00Z"/>
          <w:rFonts w:asciiTheme="minorHAnsi" w:eastAsiaTheme="minorEastAsia" w:hAnsiTheme="minorHAnsi" w:cstheme="minorBidi"/>
          <w:noProof/>
          <w:sz w:val="22"/>
          <w:szCs w:val="22"/>
          <w:lang w:val="en-US"/>
          <w:rPrChange w:id="1445" w:author="phuong vu" w:date="2018-11-30T22:36:00Z">
            <w:rPr>
              <w:ins w:id="1446" w:author="phuong vu" w:date="2018-11-30T22:33:00Z"/>
              <w:rFonts w:asciiTheme="minorHAnsi" w:eastAsiaTheme="minorEastAsia" w:hAnsiTheme="minorHAnsi" w:cstheme="minorBidi"/>
              <w:noProof/>
              <w:sz w:val="22"/>
              <w:szCs w:val="22"/>
              <w:lang w:val="en-US"/>
            </w:rPr>
          </w:rPrChange>
        </w:rPr>
      </w:pPr>
      <w:ins w:id="1447" w:author="phuong vu" w:date="2018-11-30T22:33:00Z">
        <w:r w:rsidRPr="00920004">
          <w:rPr>
            <w:noProof/>
            <w:rPrChange w:id="1448" w:author="phuong vu" w:date="2018-11-30T22:36:00Z">
              <w:rPr>
                <w:noProof/>
              </w:rPr>
            </w:rPrChange>
          </w:rPr>
          <w:t>1.4.2</w:t>
        </w:r>
        <w:r w:rsidRPr="00920004">
          <w:rPr>
            <w:rFonts w:asciiTheme="minorHAnsi" w:eastAsiaTheme="minorEastAsia" w:hAnsiTheme="minorHAnsi" w:cstheme="minorBidi"/>
            <w:noProof/>
            <w:sz w:val="22"/>
            <w:szCs w:val="22"/>
            <w:lang w:val="en-US"/>
            <w:rPrChange w:id="1449" w:author="phuong vu" w:date="2018-11-30T22:36:00Z">
              <w:rPr>
                <w:rFonts w:asciiTheme="minorHAnsi" w:eastAsiaTheme="minorEastAsia" w:hAnsiTheme="minorHAnsi" w:cstheme="minorBidi"/>
                <w:noProof/>
                <w:sz w:val="22"/>
                <w:szCs w:val="22"/>
                <w:lang w:val="en-US"/>
              </w:rPr>
            </w:rPrChange>
          </w:rPr>
          <w:tab/>
        </w:r>
        <w:r w:rsidRPr="00920004">
          <w:rPr>
            <w:noProof/>
            <w:rPrChange w:id="1450" w:author="phuong vu" w:date="2018-11-30T22:36:00Z">
              <w:rPr>
                <w:noProof/>
              </w:rPr>
            </w:rPrChange>
          </w:rPr>
          <w:t>Yêu cầu chất lượng phần mềm</w:t>
        </w:r>
        <w:r w:rsidRPr="00920004">
          <w:rPr>
            <w:noProof/>
            <w:rPrChange w:id="1451" w:author="phuong vu" w:date="2018-11-30T22:36:00Z">
              <w:rPr>
                <w:noProof/>
              </w:rPr>
            </w:rPrChange>
          </w:rPr>
          <w:tab/>
        </w:r>
        <w:r w:rsidRPr="00920004">
          <w:rPr>
            <w:noProof/>
            <w:rPrChange w:id="1452" w:author="phuong vu" w:date="2018-11-30T22:36:00Z">
              <w:rPr>
                <w:noProof/>
              </w:rPr>
            </w:rPrChange>
          </w:rPr>
          <w:fldChar w:fldCharType="begin"/>
        </w:r>
        <w:r w:rsidRPr="00920004">
          <w:rPr>
            <w:noProof/>
            <w:rPrChange w:id="1453" w:author="phuong vu" w:date="2018-11-30T22:36:00Z">
              <w:rPr>
                <w:noProof/>
              </w:rPr>
            </w:rPrChange>
          </w:rPr>
          <w:instrText xml:space="preserve"> PAGEREF _Toc531380669 \h </w:instrText>
        </w:r>
        <w:r w:rsidRPr="00920004">
          <w:rPr>
            <w:noProof/>
            <w:rPrChange w:id="1454" w:author="phuong vu" w:date="2018-11-30T22:36:00Z">
              <w:rPr>
                <w:noProof/>
              </w:rPr>
            </w:rPrChange>
          </w:rPr>
        </w:r>
      </w:ins>
      <w:r w:rsidRPr="00920004">
        <w:rPr>
          <w:noProof/>
          <w:rPrChange w:id="1455" w:author="phuong vu" w:date="2018-11-30T22:36:00Z">
            <w:rPr>
              <w:noProof/>
            </w:rPr>
          </w:rPrChange>
        </w:rPr>
        <w:fldChar w:fldCharType="separate"/>
      </w:r>
      <w:ins w:id="1456" w:author="phuong vu" w:date="2018-11-30T22:33:00Z">
        <w:r w:rsidRPr="00920004">
          <w:rPr>
            <w:noProof/>
            <w:rPrChange w:id="1457" w:author="phuong vu" w:date="2018-11-30T22:36:00Z">
              <w:rPr>
                <w:noProof/>
              </w:rPr>
            </w:rPrChange>
          </w:rPr>
          <w:t>18</w:t>
        </w:r>
        <w:r w:rsidRPr="00920004">
          <w:rPr>
            <w:noProof/>
            <w:rPrChange w:id="1458" w:author="phuong vu" w:date="2018-11-30T22:36:00Z">
              <w:rPr>
                <w:noProof/>
              </w:rPr>
            </w:rPrChange>
          </w:rPr>
          <w:fldChar w:fldCharType="end"/>
        </w:r>
      </w:ins>
    </w:p>
    <w:p w14:paraId="570FBFED" w14:textId="29226871" w:rsidR="00920004" w:rsidRPr="00920004" w:rsidRDefault="00920004">
      <w:pPr>
        <w:pStyle w:val="TOC1"/>
        <w:tabs>
          <w:tab w:val="left" w:pos="1540"/>
        </w:tabs>
        <w:rPr>
          <w:ins w:id="1459" w:author="phuong vu" w:date="2018-11-30T22:33:00Z"/>
          <w:rFonts w:asciiTheme="minorHAnsi" w:eastAsiaTheme="minorEastAsia" w:hAnsiTheme="minorHAnsi" w:cstheme="minorBidi"/>
          <w:noProof/>
          <w:sz w:val="22"/>
          <w:szCs w:val="22"/>
          <w:lang w:val="en-US"/>
          <w:rPrChange w:id="1460" w:author="phuong vu" w:date="2018-11-30T22:36:00Z">
            <w:rPr>
              <w:ins w:id="1461" w:author="phuong vu" w:date="2018-11-30T22:33:00Z"/>
              <w:rFonts w:asciiTheme="minorHAnsi" w:eastAsiaTheme="minorEastAsia" w:hAnsiTheme="minorHAnsi" w:cstheme="minorBidi"/>
              <w:noProof/>
              <w:sz w:val="22"/>
              <w:szCs w:val="22"/>
              <w:lang w:val="en-US"/>
            </w:rPr>
          </w:rPrChange>
        </w:rPr>
      </w:pPr>
      <w:ins w:id="1462" w:author="phuong vu" w:date="2018-11-30T22:33:00Z">
        <w:r w:rsidRPr="00920004">
          <w:rPr>
            <w:noProof/>
            <w:rPrChange w:id="1463" w:author="phuong vu" w:date="2018-11-30T22:36:00Z">
              <w:rPr>
                <w:noProof/>
              </w:rPr>
            </w:rPrChange>
          </w:rPr>
          <w:t>CHƯƠNG 2 -</w:t>
        </w:r>
        <w:r w:rsidRPr="00920004">
          <w:rPr>
            <w:rFonts w:asciiTheme="minorHAnsi" w:eastAsiaTheme="minorEastAsia" w:hAnsiTheme="minorHAnsi" w:cstheme="minorBidi"/>
            <w:noProof/>
            <w:sz w:val="22"/>
            <w:szCs w:val="22"/>
            <w:lang w:val="en-US"/>
            <w:rPrChange w:id="1464" w:author="phuong vu" w:date="2018-11-30T22:36:00Z">
              <w:rPr>
                <w:rFonts w:asciiTheme="minorHAnsi" w:eastAsiaTheme="minorEastAsia" w:hAnsiTheme="minorHAnsi" w:cstheme="minorBidi"/>
                <w:noProof/>
                <w:sz w:val="22"/>
                <w:szCs w:val="22"/>
                <w:lang w:val="en-US"/>
              </w:rPr>
            </w:rPrChange>
          </w:rPr>
          <w:tab/>
        </w:r>
        <w:r w:rsidRPr="00920004">
          <w:rPr>
            <w:noProof/>
            <w:rPrChange w:id="1465" w:author="phuong vu" w:date="2018-11-30T22:36:00Z">
              <w:rPr>
                <w:noProof/>
              </w:rPr>
            </w:rPrChange>
          </w:rPr>
          <w:t>CƠ SỞ LÝ THUYẾT</w:t>
        </w:r>
        <w:r w:rsidRPr="00920004">
          <w:rPr>
            <w:noProof/>
            <w:rPrChange w:id="1466" w:author="phuong vu" w:date="2018-11-30T22:36:00Z">
              <w:rPr>
                <w:noProof/>
              </w:rPr>
            </w:rPrChange>
          </w:rPr>
          <w:tab/>
        </w:r>
        <w:r w:rsidRPr="00920004">
          <w:rPr>
            <w:noProof/>
            <w:rPrChange w:id="1467" w:author="phuong vu" w:date="2018-11-30T22:36:00Z">
              <w:rPr>
                <w:noProof/>
              </w:rPr>
            </w:rPrChange>
          </w:rPr>
          <w:fldChar w:fldCharType="begin"/>
        </w:r>
        <w:r w:rsidRPr="00920004">
          <w:rPr>
            <w:noProof/>
            <w:rPrChange w:id="1468" w:author="phuong vu" w:date="2018-11-30T22:36:00Z">
              <w:rPr>
                <w:noProof/>
              </w:rPr>
            </w:rPrChange>
          </w:rPr>
          <w:instrText xml:space="preserve"> PAGEREF _Toc531380670 \h </w:instrText>
        </w:r>
        <w:r w:rsidRPr="00920004">
          <w:rPr>
            <w:noProof/>
            <w:rPrChange w:id="1469" w:author="phuong vu" w:date="2018-11-30T22:36:00Z">
              <w:rPr>
                <w:noProof/>
              </w:rPr>
            </w:rPrChange>
          </w:rPr>
        </w:r>
      </w:ins>
      <w:r w:rsidRPr="00920004">
        <w:rPr>
          <w:noProof/>
          <w:rPrChange w:id="1470" w:author="phuong vu" w:date="2018-11-30T22:36:00Z">
            <w:rPr>
              <w:noProof/>
            </w:rPr>
          </w:rPrChange>
        </w:rPr>
        <w:fldChar w:fldCharType="separate"/>
      </w:r>
      <w:ins w:id="1471" w:author="phuong vu" w:date="2018-11-30T22:33:00Z">
        <w:r w:rsidRPr="00920004">
          <w:rPr>
            <w:noProof/>
            <w:rPrChange w:id="1472" w:author="phuong vu" w:date="2018-11-30T22:36:00Z">
              <w:rPr>
                <w:noProof/>
              </w:rPr>
            </w:rPrChange>
          </w:rPr>
          <w:t>20</w:t>
        </w:r>
        <w:r w:rsidRPr="00920004">
          <w:rPr>
            <w:noProof/>
            <w:rPrChange w:id="1473" w:author="phuong vu" w:date="2018-11-30T22:36:00Z">
              <w:rPr>
                <w:noProof/>
              </w:rPr>
            </w:rPrChange>
          </w:rPr>
          <w:fldChar w:fldCharType="end"/>
        </w:r>
      </w:ins>
    </w:p>
    <w:p w14:paraId="1242C7E8" w14:textId="7A15EADF" w:rsidR="00920004" w:rsidRPr="00920004" w:rsidRDefault="00920004">
      <w:pPr>
        <w:pStyle w:val="TOC2"/>
        <w:tabs>
          <w:tab w:val="left" w:pos="880"/>
          <w:tab w:val="right" w:leader="dot" w:pos="8777"/>
        </w:tabs>
        <w:rPr>
          <w:ins w:id="1474" w:author="phuong vu" w:date="2018-11-30T22:33:00Z"/>
          <w:rFonts w:asciiTheme="minorHAnsi" w:eastAsiaTheme="minorEastAsia" w:hAnsiTheme="minorHAnsi" w:cstheme="minorBidi"/>
          <w:noProof/>
          <w:sz w:val="22"/>
          <w:szCs w:val="22"/>
          <w:lang w:val="en-US"/>
          <w:rPrChange w:id="1475" w:author="phuong vu" w:date="2018-11-30T22:36:00Z">
            <w:rPr>
              <w:ins w:id="1476" w:author="phuong vu" w:date="2018-11-30T22:33:00Z"/>
              <w:rFonts w:asciiTheme="minorHAnsi" w:eastAsiaTheme="minorEastAsia" w:hAnsiTheme="minorHAnsi" w:cstheme="minorBidi"/>
              <w:noProof/>
              <w:sz w:val="22"/>
              <w:szCs w:val="22"/>
              <w:lang w:val="en-US"/>
            </w:rPr>
          </w:rPrChange>
        </w:rPr>
      </w:pPr>
      <w:ins w:id="1477" w:author="phuong vu" w:date="2018-11-30T22:33:00Z">
        <w:r w:rsidRPr="00920004">
          <w:rPr>
            <w:noProof/>
            <w:rPrChange w:id="1478" w:author="phuong vu" w:date="2018-11-30T22:36:00Z">
              <w:rPr>
                <w:noProof/>
              </w:rPr>
            </w:rPrChange>
          </w:rPr>
          <w:t>2.1</w:t>
        </w:r>
        <w:r w:rsidRPr="00920004">
          <w:rPr>
            <w:rFonts w:asciiTheme="minorHAnsi" w:eastAsiaTheme="minorEastAsia" w:hAnsiTheme="minorHAnsi" w:cstheme="minorBidi"/>
            <w:noProof/>
            <w:sz w:val="22"/>
            <w:szCs w:val="22"/>
            <w:lang w:val="en-US"/>
            <w:rPrChange w:id="1479" w:author="phuong vu" w:date="2018-11-30T22:36:00Z">
              <w:rPr>
                <w:rFonts w:asciiTheme="minorHAnsi" w:eastAsiaTheme="minorEastAsia" w:hAnsiTheme="minorHAnsi" w:cstheme="minorBidi"/>
                <w:noProof/>
                <w:sz w:val="22"/>
                <w:szCs w:val="22"/>
                <w:lang w:val="en-US"/>
              </w:rPr>
            </w:rPrChange>
          </w:rPr>
          <w:tab/>
        </w:r>
        <w:r w:rsidRPr="00920004">
          <w:rPr>
            <w:noProof/>
            <w:lang w:val="en-US"/>
            <w:rPrChange w:id="1480" w:author="phuong vu" w:date="2018-11-30T22:36:00Z">
              <w:rPr>
                <w:noProof/>
                <w:lang w:val="en-US"/>
              </w:rPr>
            </w:rPrChange>
          </w:rPr>
          <w:t>N</w:t>
        </w:r>
        <w:r w:rsidRPr="00920004">
          <w:rPr>
            <w:noProof/>
            <w:rPrChange w:id="1481" w:author="phuong vu" w:date="2018-11-30T22:36:00Z">
              <w:rPr>
                <w:noProof/>
              </w:rPr>
            </w:rPrChange>
          </w:rPr>
          <w:t>ền tảng Android</w:t>
        </w:r>
        <w:r w:rsidRPr="00920004">
          <w:rPr>
            <w:noProof/>
            <w:lang w:val="en-US"/>
            <w:rPrChange w:id="1482" w:author="phuong vu" w:date="2018-11-30T22:36:00Z">
              <w:rPr>
                <w:noProof/>
                <w:lang w:val="en-US"/>
              </w:rPr>
            </w:rPrChange>
          </w:rPr>
          <w:t xml:space="preserve"> </w:t>
        </w:r>
        <w:r w:rsidRPr="00920004">
          <w:rPr>
            <w:noProof/>
            <w:vertAlign w:val="superscript"/>
            <w:rPrChange w:id="1483" w:author="phuong vu" w:date="2018-11-30T22:36:00Z">
              <w:rPr>
                <w:noProof/>
                <w:vertAlign w:val="superscript"/>
              </w:rPr>
            </w:rPrChange>
          </w:rPr>
          <w:t>[1]</w:t>
        </w:r>
        <w:r w:rsidRPr="00920004">
          <w:rPr>
            <w:noProof/>
            <w:rPrChange w:id="1484" w:author="phuong vu" w:date="2018-11-30T22:36:00Z">
              <w:rPr>
                <w:noProof/>
              </w:rPr>
            </w:rPrChange>
          </w:rPr>
          <w:tab/>
        </w:r>
        <w:r w:rsidRPr="00920004">
          <w:rPr>
            <w:noProof/>
            <w:rPrChange w:id="1485" w:author="phuong vu" w:date="2018-11-30T22:36:00Z">
              <w:rPr>
                <w:noProof/>
              </w:rPr>
            </w:rPrChange>
          </w:rPr>
          <w:fldChar w:fldCharType="begin"/>
        </w:r>
        <w:r w:rsidRPr="00920004">
          <w:rPr>
            <w:noProof/>
            <w:rPrChange w:id="1486" w:author="phuong vu" w:date="2018-11-30T22:36:00Z">
              <w:rPr>
                <w:noProof/>
              </w:rPr>
            </w:rPrChange>
          </w:rPr>
          <w:instrText xml:space="preserve"> PAGEREF _Toc531380671 \h </w:instrText>
        </w:r>
        <w:r w:rsidRPr="00920004">
          <w:rPr>
            <w:noProof/>
            <w:rPrChange w:id="1487" w:author="phuong vu" w:date="2018-11-30T22:36:00Z">
              <w:rPr>
                <w:noProof/>
              </w:rPr>
            </w:rPrChange>
          </w:rPr>
        </w:r>
      </w:ins>
      <w:r w:rsidRPr="00920004">
        <w:rPr>
          <w:noProof/>
          <w:rPrChange w:id="1488" w:author="phuong vu" w:date="2018-11-30T22:36:00Z">
            <w:rPr>
              <w:noProof/>
            </w:rPr>
          </w:rPrChange>
        </w:rPr>
        <w:fldChar w:fldCharType="separate"/>
      </w:r>
      <w:ins w:id="1489" w:author="phuong vu" w:date="2018-11-30T22:33:00Z">
        <w:r w:rsidRPr="00920004">
          <w:rPr>
            <w:noProof/>
            <w:rPrChange w:id="1490" w:author="phuong vu" w:date="2018-11-30T22:36:00Z">
              <w:rPr>
                <w:noProof/>
              </w:rPr>
            </w:rPrChange>
          </w:rPr>
          <w:t>20</w:t>
        </w:r>
        <w:r w:rsidRPr="00920004">
          <w:rPr>
            <w:noProof/>
            <w:rPrChange w:id="1491" w:author="phuong vu" w:date="2018-11-30T22:36:00Z">
              <w:rPr>
                <w:noProof/>
              </w:rPr>
            </w:rPrChange>
          </w:rPr>
          <w:fldChar w:fldCharType="end"/>
        </w:r>
      </w:ins>
    </w:p>
    <w:p w14:paraId="26FBDCD5" w14:textId="3BB50DCC" w:rsidR="00920004" w:rsidRPr="00920004" w:rsidRDefault="00920004">
      <w:pPr>
        <w:pStyle w:val="TOC2"/>
        <w:tabs>
          <w:tab w:val="left" w:pos="880"/>
          <w:tab w:val="right" w:leader="dot" w:pos="8777"/>
        </w:tabs>
        <w:rPr>
          <w:ins w:id="1492" w:author="phuong vu" w:date="2018-11-30T22:33:00Z"/>
          <w:rFonts w:asciiTheme="minorHAnsi" w:eastAsiaTheme="minorEastAsia" w:hAnsiTheme="minorHAnsi" w:cstheme="minorBidi"/>
          <w:noProof/>
          <w:sz w:val="22"/>
          <w:szCs w:val="22"/>
          <w:lang w:val="en-US"/>
          <w:rPrChange w:id="1493" w:author="phuong vu" w:date="2018-11-30T22:36:00Z">
            <w:rPr>
              <w:ins w:id="1494" w:author="phuong vu" w:date="2018-11-30T22:33:00Z"/>
              <w:rFonts w:asciiTheme="minorHAnsi" w:eastAsiaTheme="minorEastAsia" w:hAnsiTheme="minorHAnsi" w:cstheme="minorBidi"/>
              <w:noProof/>
              <w:sz w:val="22"/>
              <w:szCs w:val="22"/>
              <w:lang w:val="en-US"/>
            </w:rPr>
          </w:rPrChange>
        </w:rPr>
      </w:pPr>
      <w:ins w:id="1495" w:author="phuong vu" w:date="2018-11-30T22:33:00Z">
        <w:r w:rsidRPr="00920004">
          <w:rPr>
            <w:noProof/>
            <w:rPrChange w:id="1496" w:author="phuong vu" w:date="2018-11-30T22:36:00Z">
              <w:rPr>
                <w:noProof/>
              </w:rPr>
            </w:rPrChange>
          </w:rPr>
          <w:t>2.2</w:t>
        </w:r>
        <w:r w:rsidRPr="00920004">
          <w:rPr>
            <w:rFonts w:asciiTheme="minorHAnsi" w:eastAsiaTheme="minorEastAsia" w:hAnsiTheme="minorHAnsi" w:cstheme="minorBidi"/>
            <w:noProof/>
            <w:sz w:val="22"/>
            <w:szCs w:val="22"/>
            <w:lang w:val="en-US"/>
            <w:rPrChange w:id="1497" w:author="phuong vu" w:date="2018-11-30T22:36:00Z">
              <w:rPr>
                <w:rFonts w:asciiTheme="minorHAnsi" w:eastAsiaTheme="minorEastAsia" w:hAnsiTheme="minorHAnsi" w:cstheme="minorBidi"/>
                <w:noProof/>
                <w:sz w:val="22"/>
                <w:szCs w:val="22"/>
                <w:lang w:val="en-US"/>
              </w:rPr>
            </w:rPrChange>
          </w:rPr>
          <w:tab/>
        </w:r>
        <w:r w:rsidRPr="00920004">
          <w:rPr>
            <w:noProof/>
            <w:rPrChange w:id="1498" w:author="phuong vu" w:date="2018-11-30T22:36:00Z">
              <w:rPr>
                <w:noProof/>
              </w:rPr>
            </w:rPrChange>
          </w:rPr>
          <w:t xml:space="preserve">GraphQL </w:t>
        </w:r>
        <w:r w:rsidRPr="00920004">
          <w:rPr>
            <w:noProof/>
            <w:vertAlign w:val="superscript"/>
            <w:rPrChange w:id="1499" w:author="phuong vu" w:date="2018-11-30T22:36:00Z">
              <w:rPr>
                <w:noProof/>
                <w:vertAlign w:val="superscript"/>
              </w:rPr>
            </w:rPrChange>
          </w:rPr>
          <w:t>[2]</w:t>
        </w:r>
        <w:r w:rsidRPr="00920004">
          <w:rPr>
            <w:noProof/>
            <w:rPrChange w:id="1500" w:author="phuong vu" w:date="2018-11-30T22:36:00Z">
              <w:rPr>
                <w:noProof/>
              </w:rPr>
            </w:rPrChange>
          </w:rPr>
          <w:tab/>
        </w:r>
        <w:r w:rsidRPr="00920004">
          <w:rPr>
            <w:noProof/>
            <w:rPrChange w:id="1501" w:author="phuong vu" w:date="2018-11-30T22:36:00Z">
              <w:rPr>
                <w:noProof/>
              </w:rPr>
            </w:rPrChange>
          </w:rPr>
          <w:fldChar w:fldCharType="begin"/>
        </w:r>
        <w:r w:rsidRPr="00920004">
          <w:rPr>
            <w:noProof/>
            <w:rPrChange w:id="1502" w:author="phuong vu" w:date="2018-11-30T22:36:00Z">
              <w:rPr>
                <w:noProof/>
              </w:rPr>
            </w:rPrChange>
          </w:rPr>
          <w:instrText xml:space="preserve"> PAGEREF _Toc531380672 \h </w:instrText>
        </w:r>
        <w:r w:rsidRPr="00920004">
          <w:rPr>
            <w:noProof/>
            <w:rPrChange w:id="1503" w:author="phuong vu" w:date="2018-11-30T22:36:00Z">
              <w:rPr>
                <w:noProof/>
              </w:rPr>
            </w:rPrChange>
          </w:rPr>
        </w:r>
      </w:ins>
      <w:r w:rsidRPr="00920004">
        <w:rPr>
          <w:noProof/>
          <w:rPrChange w:id="1504" w:author="phuong vu" w:date="2018-11-30T22:36:00Z">
            <w:rPr>
              <w:noProof/>
            </w:rPr>
          </w:rPrChange>
        </w:rPr>
        <w:fldChar w:fldCharType="separate"/>
      </w:r>
      <w:ins w:id="1505" w:author="phuong vu" w:date="2018-11-30T22:33:00Z">
        <w:r w:rsidRPr="00920004">
          <w:rPr>
            <w:noProof/>
            <w:rPrChange w:id="1506" w:author="phuong vu" w:date="2018-11-30T22:36:00Z">
              <w:rPr>
                <w:noProof/>
              </w:rPr>
            </w:rPrChange>
          </w:rPr>
          <w:t>20</w:t>
        </w:r>
        <w:r w:rsidRPr="00920004">
          <w:rPr>
            <w:noProof/>
            <w:rPrChange w:id="1507" w:author="phuong vu" w:date="2018-11-30T22:36:00Z">
              <w:rPr>
                <w:noProof/>
              </w:rPr>
            </w:rPrChange>
          </w:rPr>
          <w:fldChar w:fldCharType="end"/>
        </w:r>
      </w:ins>
    </w:p>
    <w:p w14:paraId="2753B125" w14:textId="1400DACA" w:rsidR="00920004" w:rsidRPr="00920004" w:rsidRDefault="00920004">
      <w:pPr>
        <w:pStyle w:val="TOC2"/>
        <w:tabs>
          <w:tab w:val="left" w:pos="880"/>
          <w:tab w:val="right" w:leader="dot" w:pos="8777"/>
        </w:tabs>
        <w:rPr>
          <w:ins w:id="1508" w:author="phuong vu" w:date="2018-11-30T22:33:00Z"/>
          <w:rFonts w:asciiTheme="minorHAnsi" w:eastAsiaTheme="minorEastAsia" w:hAnsiTheme="minorHAnsi" w:cstheme="minorBidi"/>
          <w:noProof/>
          <w:sz w:val="22"/>
          <w:szCs w:val="22"/>
          <w:lang w:val="en-US"/>
          <w:rPrChange w:id="1509" w:author="phuong vu" w:date="2018-11-30T22:36:00Z">
            <w:rPr>
              <w:ins w:id="1510" w:author="phuong vu" w:date="2018-11-30T22:33:00Z"/>
              <w:rFonts w:asciiTheme="minorHAnsi" w:eastAsiaTheme="minorEastAsia" w:hAnsiTheme="minorHAnsi" w:cstheme="minorBidi"/>
              <w:noProof/>
              <w:sz w:val="22"/>
              <w:szCs w:val="22"/>
              <w:lang w:val="en-US"/>
            </w:rPr>
          </w:rPrChange>
        </w:rPr>
      </w:pPr>
      <w:ins w:id="1511" w:author="phuong vu" w:date="2018-11-30T22:33:00Z">
        <w:r w:rsidRPr="00920004">
          <w:rPr>
            <w:noProof/>
            <w:lang w:val="da-DK"/>
            <w:rPrChange w:id="1512" w:author="phuong vu" w:date="2018-11-30T22:36:00Z">
              <w:rPr>
                <w:noProof/>
                <w:lang w:val="da-DK"/>
              </w:rPr>
            </w:rPrChange>
          </w:rPr>
          <w:t>2.3</w:t>
        </w:r>
        <w:r w:rsidRPr="00920004">
          <w:rPr>
            <w:rFonts w:asciiTheme="minorHAnsi" w:eastAsiaTheme="minorEastAsia" w:hAnsiTheme="minorHAnsi" w:cstheme="minorBidi"/>
            <w:noProof/>
            <w:sz w:val="22"/>
            <w:szCs w:val="22"/>
            <w:lang w:val="en-US"/>
            <w:rPrChange w:id="1513" w:author="phuong vu" w:date="2018-11-30T22:36:00Z">
              <w:rPr>
                <w:rFonts w:asciiTheme="minorHAnsi" w:eastAsiaTheme="minorEastAsia" w:hAnsiTheme="minorHAnsi" w:cstheme="minorBidi"/>
                <w:noProof/>
                <w:sz w:val="22"/>
                <w:szCs w:val="22"/>
                <w:lang w:val="en-US"/>
              </w:rPr>
            </w:rPrChange>
          </w:rPr>
          <w:tab/>
        </w:r>
        <w:r w:rsidRPr="00920004">
          <w:rPr>
            <w:noProof/>
            <w:lang w:val="da-DK"/>
            <w:rPrChange w:id="1514" w:author="phuong vu" w:date="2018-11-30T22:36:00Z">
              <w:rPr>
                <w:noProof/>
                <w:lang w:val="da-DK"/>
              </w:rPr>
            </w:rPrChange>
          </w:rPr>
          <w:t xml:space="preserve">Postgraphile </w:t>
        </w:r>
        <w:r w:rsidRPr="00920004">
          <w:rPr>
            <w:noProof/>
            <w:vertAlign w:val="superscript"/>
            <w:lang w:val="da-DK"/>
            <w:rPrChange w:id="1515" w:author="phuong vu" w:date="2018-11-30T22:36:00Z">
              <w:rPr>
                <w:noProof/>
                <w:vertAlign w:val="superscript"/>
                <w:lang w:val="da-DK"/>
              </w:rPr>
            </w:rPrChange>
          </w:rPr>
          <w:t>[3][4]</w:t>
        </w:r>
        <w:r w:rsidRPr="00920004">
          <w:rPr>
            <w:noProof/>
            <w:rPrChange w:id="1516" w:author="phuong vu" w:date="2018-11-30T22:36:00Z">
              <w:rPr>
                <w:noProof/>
              </w:rPr>
            </w:rPrChange>
          </w:rPr>
          <w:tab/>
        </w:r>
        <w:r w:rsidRPr="00920004">
          <w:rPr>
            <w:noProof/>
            <w:rPrChange w:id="1517" w:author="phuong vu" w:date="2018-11-30T22:36:00Z">
              <w:rPr>
                <w:noProof/>
              </w:rPr>
            </w:rPrChange>
          </w:rPr>
          <w:fldChar w:fldCharType="begin"/>
        </w:r>
        <w:r w:rsidRPr="00920004">
          <w:rPr>
            <w:noProof/>
            <w:rPrChange w:id="1518" w:author="phuong vu" w:date="2018-11-30T22:36:00Z">
              <w:rPr>
                <w:noProof/>
              </w:rPr>
            </w:rPrChange>
          </w:rPr>
          <w:instrText xml:space="preserve"> PAGEREF _Toc531380673 \h </w:instrText>
        </w:r>
        <w:r w:rsidRPr="00920004">
          <w:rPr>
            <w:noProof/>
            <w:rPrChange w:id="1519" w:author="phuong vu" w:date="2018-11-30T22:36:00Z">
              <w:rPr>
                <w:noProof/>
              </w:rPr>
            </w:rPrChange>
          </w:rPr>
        </w:r>
      </w:ins>
      <w:r w:rsidRPr="00920004">
        <w:rPr>
          <w:noProof/>
          <w:rPrChange w:id="1520" w:author="phuong vu" w:date="2018-11-30T22:36:00Z">
            <w:rPr>
              <w:noProof/>
            </w:rPr>
          </w:rPrChange>
        </w:rPr>
        <w:fldChar w:fldCharType="separate"/>
      </w:r>
      <w:ins w:id="1521" w:author="phuong vu" w:date="2018-11-30T22:33:00Z">
        <w:r w:rsidRPr="00920004">
          <w:rPr>
            <w:noProof/>
            <w:rPrChange w:id="1522" w:author="phuong vu" w:date="2018-11-30T22:36:00Z">
              <w:rPr>
                <w:noProof/>
              </w:rPr>
            </w:rPrChange>
          </w:rPr>
          <w:t>22</w:t>
        </w:r>
        <w:r w:rsidRPr="00920004">
          <w:rPr>
            <w:noProof/>
            <w:rPrChange w:id="1523" w:author="phuong vu" w:date="2018-11-30T22:36:00Z">
              <w:rPr>
                <w:noProof/>
              </w:rPr>
            </w:rPrChange>
          </w:rPr>
          <w:fldChar w:fldCharType="end"/>
        </w:r>
      </w:ins>
    </w:p>
    <w:p w14:paraId="50BFA325" w14:textId="20BD8743" w:rsidR="00920004" w:rsidRPr="00920004" w:rsidRDefault="00920004">
      <w:pPr>
        <w:pStyle w:val="TOC2"/>
        <w:tabs>
          <w:tab w:val="left" w:pos="880"/>
          <w:tab w:val="right" w:leader="dot" w:pos="8777"/>
        </w:tabs>
        <w:rPr>
          <w:ins w:id="1524" w:author="phuong vu" w:date="2018-11-30T22:33:00Z"/>
          <w:rFonts w:asciiTheme="minorHAnsi" w:eastAsiaTheme="minorEastAsia" w:hAnsiTheme="minorHAnsi" w:cstheme="minorBidi"/>
          <w:noProof/>
          <w:sz w:val="22"/>
          <w:szCs w:val="22"/>
          <w:lang w:val="en-US"/>
          <w:rPrChange w:id="1525" w:author="phuong vu" w:date="2018-11-30T22:36:00Z">
            <w:rPr>
              <w:ins w:id="1526" w:author="phuong vu" w:date="2018-11-30T22:33:00Z"/>
              <w:rFonts w:asciiTheme="minorHAnsi" w:eastAsiaTheme="minorEastAsia" w:hAnsiTheme="minorHAnsi" w:cstheme="minorBidi"/>
              <w:noProof/>
              <w:sz w:val="22"/>
              <w:szCs w:val="22"/>
              <w:lang w:val="en-US"/>
            </w:rPr>
          </w:rPrChange>
        </w:rPr>
      </w:pPr>
      <w:ins w:id="1527" w:author="phuong vu" w:date="2018-11-30T22:33:00Z">
        <w:r w:rsidRPr="00920004">
          <w:rPr>
            <w:noProof/>
            <w:rPrChange w:id="1528" w:author="phuong vu" w:date="2018-11-30T22:36:00Z">
              <w:rPr>
                <w:noProof/>
              </w:rPr>
            </w:rPrChange>
          </w:rPr>
          <w:t>2.4</w:t>
        </w:r>
        <w:r w:rsidRPr="00920004">
          <w:rPr>
            <w:rFonts w:asciiTheme="minorHAnsi" w:eastAsiaTheme="minorEastAsia" w:hAnsiTheme="minorHAnsi" w:cstheme="minorBidi"/>
            <w:noProof/>
            <w:sz w:val="22"/>
            <w:szCs w:val="22"/>
            <w:lang w:val="en-US"/>
            <w:rPrChange w:id="1529" w:author="phuong vu" w:date="2018-11-30T22:36:00Z">
              <w:rPr>
                <w:rFonts w:asciiTheme="minorHAnsi" w:eastAsiaTheme="minorEastAsia" w:hAnsiTheme="minorHAnsi" w:cstheme="minorBidi"/>
                <w:noProof/>
                <w:sz w:val="22"/>
                <w:szCs w:val="22"/>
                <w:lang w:val="en-US"/>
              </w:rPr>
            </w:rPrChange>
          </w:rPr>
          <w:tab/>
        </w:r>
        <w:r w:rsidRPr="00920004">
          <w:rPr>
            <w:noProof/>
            <w:rPrChange w:id="1530" w:author="phuong vu" w:date="2018-11-30T22:36:00Z">
              <w:rPr>
                <w:noProof/>
              </w:rPr>
            </w:rPrChange>
          </w:rPr>
          <w:t xml:space="preserve">PostgreSQL </w:t>
        </w:r>
        <w:r w:rsidRPr="00920004">
          <w:rPr>
            <w:noProof/>
            <w:vertAlign w:val="superscript"/>
            <w:rPrChange w:id="1531" w:author="phuong vu" w:date="2018-11-30T22:36:00Z">
              <w:rPr>
                <w:noProof/>
                <w:vertAlign w:val="superscript"/>
              </w:rPr>
            </w:rPrChange>
          </w:rPr>
          <w:t>[5]</w:t>
        </w:r>
        <w:r w:rsidRPr="00920004">
          <w:rPr>
            <w:noProof/>
            <w:rPrChange w:id="1532" w:author="phuong vu" w:date="2018-11-30T22:36:00Z">
              <w:rPr>
                <w:noProof/>
              </w:rPr>
            </w:rPrChange>
          </w:rPr>
          <w:tab/>
        </w:r>
        <w:r w:rsidRPr="00920004">
          <w:rPr>
            <w:noProof/>
            <w:rPrChange w:id="1533" w:author="phuong vu" w:date="2018-11-30T22:36:00Z">
              <w:rPr>
                <w:noProof/>
              </w:rPr>
            </w:rPrChange>
          </w:rPr>
          <w:fldChar w:fldCharType="begin"/>
        </w:r>
        <w:r w:rsidRPr="00920004">
          <w:rPr>
            <w:noProof/>
            <w:rPrChange w:id="1534" w:author="phuong vu" w:date="2018-11-30T22:36:00Z">
              <w:rPr>
                <w:noProof/>
              </w:rPr>
            </w:rPrChange>
          </w:rPr>
          <w:instrText xml:space="preserve"> PAGEREF _Toc531380674 \h </w:instrText>
        </w:r>
        <w:r w:rsidRPr="00920004">
          <w:rPr>
            <w:noProof/>
            <w:rPrChange w:id="1535" w:author="phuong vu" w:date="2018-11-30T22:36:00Z">
              <w:rPr>
                <w:noProof/>
              </w:rPr>
            </w:rPrChange>
          </w:rPr>
        </w:r>
      </w:ins>
      <w:r w:rsidRPr="00920004">
        <w:rPr>
          <w:noProof/>
          <w:rPrChange w:id="1536" w:author="phuong vu" w:date="2018-11-30T22:36:00Z">
            <w:rPr>
              <w:noProof/>
            </w:rPr>
          </w:rPrChange>
        </w:rPr>
        <w:fldChar w:fldCharType="separate"/>
      </w:r>
      <w:ins w:id="1537" w:author="phuong vu" w:date="2018-11-30T22:33:00Z">
        <w:r w:rsidRPr="00920004">
          <w:rPr>
            <w:noProof/>
            <w:rPrChange w:id="1538" w:author="phuong vu" w:date="2018-11-30T22:36:00Z">
              <w:rPr>
                <w:noProof/>
              </w:rPr>
            </w:rPrChange>
          </w:rPr>
          <w:t>22</w:t>
        </w:r>
        <w:r w:rsidRPr="00920004">
          <w:rPr>
            <w:noProof/>
            <w:rPrChange w:id="1539" w:author="phuong vu" w:date="2018-11-30T22:36:00Z">
              <w:rPr>
                <w:noProof/>
              </w:rPr>
            </w:rPrChange>
          </w:rPr>
          <w:fldChar w:fldCharType="end"/>
        </w:r>
      </w:ins>
    </w:p>
    <w:p w14:paraId="62E29FF3" w14:textId="12902EA7" w:rsidR="00920004" w:rsidRPr="00920004" w:rsidRDefault="00920004">
      <w:pPr>
        <w:pStyle w:val="TOC2"/>
        <w:tabs>
          <w:tab w:val="left" w:pos="880"/>
          <w:tab w:val="right" w:leader="dot" w:pos="8777"/>
        </w:tabs>
        <w:rPr>
          <w:ins w:id="1540" w:author="phuong vu" w:date="2018-11-30T22:33:00Z"/>
          <w:rFonts w:asciiTheme="minorHAnsi" w:eastAsiaTheme="minorEastAsia" w:hAnsiTheme="minorHAnsi" w:cstheme="minorBidi"/>
          <w:noProof/>
          <w:sz w:val="22"/>
          <w:szCs w:val="22"/>
          <w:lang w:val="en-US"/>
          <w:rPrChange w:id="1541" w:author="phuong vu" w:date="2018-11-30T22:36:00Z">
            <w:rPr>
              <w:ins w:id="1542" w:author="phuong vu" w:date="2018-11-30T22:33:00Z"/>
              <w:rFonts w:asciiTheme="minorHAnsi" w:eastAsiaTheme="minorEastAsia" w:hAnsiTheme="minorHAnsi" w:cstheme="minorBidi"/>
              <w:noProof/>
              <w:sz w:val="22"/>
              <w:szCs w:val="22"/>
              <w:lang w:val="en-US"/>
            </w:rPr>
          </w:rPrChange>
        </w:rPr>
      </w:pPr>
      <w:ins w:id="1543" w:author="phuong vu" w:date="2018-11-30T22:33:00Z">
        <w:r w:rsidRPr="00920004">
          <w:rPr>
            <w:noProof/>
            <w:rPrChange w:id="1544" w:author="phuong vu" w:date="2018-11-30T22:36:00Z">
              <w:rPr>
                <w:noProof/>
              </w:rPr>
            </w:rPrChange>
          </w:rPr>
          <w:t>2.5</w:t>
        </w:r>
        <w:r w:rsidRPr="00920004">
          <w:rPr>
            <w:rFonts w:asciiTheme="minorHAnsi" w:eastAsiaTheme="minorEastAsia" w:hAnsiTheme="minorHAnsi" w:cstheme="minorBidi"/>
            <w:noProof/>
            <w:sz w:val="22"/>
            <w:szCs w:val="22"/>
            <w:lang w:val="en-US"/>
            <w:rPrChange w:id="1545" w:author="phuong vu" w:date="2018-11-30T22:36:00Z">
              <w:rPr>
                <w:rFonts w:asciiTheme="minorHAnsi" w:eastAsiaTheme="minorEastAsia" w:hAnsiTheme="minorHAnsi" w:cstheme="minorBidi"/>
                <w:noProof/>
                <w:sz w:val="22"/>
                <w:szCs w:val="22"/>
                <w:lang w:val="en-US"/>
              </w:rPr>
            </w:rPrChange>
          </w:rPr>
          <w:tab/>
        </w:r>
        <w:r w:rsidRPr="00920004">
          <w:rPr>
            <w:noProof/>
            <w:rPrChange w:id="1546" w:author="phuong vu" w:date="2018-11-30T22:36:00Z">
              <w:rPr>
                <w:noProof/>
              </w:rPr>
            </w:rPrChange>
          </w:rPr>
          <w:t xml:space="preserve">JSON Web Token </w:t>
        </w:r>
        <w:r w:rsidRPr="00920004">
          <w:rPr>
            <w:noProof/>
            <w:vertAlign w:val="superscript"/>
            <w:rPrChange w:id="1547" w:author="phuong vu" w:date="2018-11-30T22:36:00Z">
              <w:rPr>
                <w:noProof/>
                <w:vertAlign w:val="superscript"/>
              </w:rPr>
            </w:rPrChange>
          </w:rPr>
          <w:t>[6]</w:t>
        </w:r>
        <w:r w:rsidRPr="00920004">
          <w:rPr>
            <w:noProof/>
            <w:rPrChange w:id="1548" w:author="phuong vu" w:date="2018-11-30T22:36:00Z">
              <w:rPr>
                <w:noProof/>
              </w:rPr>
            </w:rPrChange>
          </w:rPr>
          <w:tab/>
        </w:r>
        <w:r w:rsidRPr="00920004">
          <w:rPr>
            <w:noProof/>
            <w:rPrChange w:id="1549" w:author="phuong vu" w:date="2018-11-30T22:36:00Z">
              <w:rPr>
                <w:noProof/>
              </w:rPr>
            </w:rPrChange>
          </w:rPr>
          <w:fldChar w:fldCharType="begin"/>
        </w:r>
        <w:r w:rsidRPr="00920004">
          <w:rPr>
            <w:noProof/>
            <w:rPrChange w:id="1550" w:author="phuong vu" w:date="2018-11-30T22:36:00Z">
              <w:rPr>
                <w:noProof/>
              </w:rPr>
            </w:rPrChange>
          </w:rPr>
          <w:instrText xml:space="preserve"> PAGEREF _Toc531380675 \h </w:instrText>
        </w:r>
        <w:r w:rsidRPr="00920004">
          <w:rPr>
            <w:noProof/>
            <w:rPrChange w:id="1551" w:author="phuong vu" w:date="2018-11-30T22:36:00Z">
              <w:rPr>
                <w:noProof/>
              </w:rPr>
            </w:rPrChange>
          </w:rPr>
        </w:r>
      </w:ins>
      <w:r w:rsidRPr="00920004">
        <w:rPr>
          <w:noProof/>
          <w:rPrChange w:id="1552" w:author="phuong vu" w:date="2018-11-30T22:36:00Z">
            <w:rPr>
              <w:noProof/>
            </w:rPr>
          </w:rPrChange>
        </w:rPr>
        <w:fldChar w:fldCharType="separate"/>
      </w:r>
      <w:ins w:id="1553" w:author="phuong vu" w:date="2018-11-30T22:33:00Z">
        <w:r w:rsidRPr="00920004">
          <w:rPr>
            <w:noProof/>
            <w:rPrChange w:id="1554" w:author="phuong vu" w:date="2018-11-30T22:36:00Z">
              <w:rPr>
                <w:noProof/>
              </w:rPr>
            </w:rPrChange>
          </w:rPr>
          <w:t>23</w:t>
        </w:r>
        <w:r w:rsidRPr="00920004">
          <w:rPr>
            <w:noProof/>
            <w:rPrChange w:id="1555" w:author="phuong vu" w:date="2018-11-30T22:36:00Z">
              <w:rPr>
                <w:noProof/>
              </w:rPr>
            </w:rPrChange>
          </w:rPr>
          <w:fldChar w:fldCharType="end"/>
        </w:r>
      </w:ins>
    </w:p>
    <w:p w14:paraId="2B1F217E" w14:textId="32F45140" w:rsidR="00920004" w:rsidRPr="00920004" w:rsidRDefault="00920004">
      <w:pPr>
        <w:pStyle w:val="TOC2"/>
        <w:tabs>
          <w:tab w:val="left" w:pos="880"/>
          <w:tab w:val="right" w:leader="dot" w:pos="8777"/>
        </w:tabs>
        <w:rPr>
          <w:ins w:id="1556" w:author="phuong vu" w:date="2018-11-30T22:33:00Z"/>
          <w:rFonts w:asciiTheme="minorHAnsi" w:eastAsiaTheme="minorEastAsia" w:hAnsiTheme="minorHAnsi" w:cstheme="minorBidi"/>
          <w:noProof/>
          <w:sz w:val="22"/>
          <w:szCs w:val="22"/>
          <w:lang w:val="en-US"/>
          <w:rPrChange w:id="1557" w:author="phuong vu" w:date="2018-11-30T22:36:00Z">
            <w:rPr>
              <w:ins w:id="1558" w:author="phuong vu" w:date="2018-11-30T22:33:00Z"/>
              <w:rFonts w:asciiTheme="minorHAnsi" w:eastAsiaTheme="minorEastAsia" w:hAnsiTheme="minorHAnsi" w:cstheme="minorBidi"/>
              <w:noProof/>
              <w:sz w:val="22"/>
              <w:szCs w:val="22"/>
              <w:lang w:val="en-US"/>
            </w:rPr>
          </w:rPrChange>
        </w:rPr>
      </w:pPr>
      <w:ins w:id="1559" w:author="phuong vu" w:date="2018-11-30T22:33:00Z">
        <w:r w:rsidRPr="00920004">
          <w:rPr>
            <w:noProof/>
            <w:rPrChange w:id="1560" w:author="phuong vu" w:date="2018-11-30T22:36:00Z">
              <w:rPr>
                <w:noProof/>
              </w:rPr>
            </w:rPrChange>
          </w:rPr>
          <w:t>2.6</w:t>
        </w:r>
        <w:r w:rsidRPr="00920004">
          <w:rPr>
            <w:rFonts w:asciiTheme="minorHAnsi" w:eastAsiaTheme="minorEastAsia" w:hAnsiTheme="minorHAnsi" w:cstheme="minorBidi"/>
            <w:noProof/>
            <w:sz w:val="22"/>
            <w:szCs w:val="22"/>
            <w:lang w:val="en-US"/>
            <w:rPrChange w:id="1561" w:author="phuong vu" w:date="2018-11-30T22:36:00Z">
              <w:rPr>
                <w:rFonts w:asciiTheme="minorHAnsi" w:eastAsiaTheme="minorEastAsia" w:hAnsiTheme="minorHAnsi" w:cstheme="minorBidi"/>
                <w:noProof/>
                <w:sz w:val="22"/>
                <w:szCs w:val="22"/>
                <w:lang w:val="en-US"/>
              </w:rPr>
            </w:rPrChange>
          </w:rPr>
          <w:tab/>
        </w:r>
        <w:r w:rsidRPr="00920004">
          <w:rPr>
            <w:noProof/>
            <w:rPrChange w:id="1562" w:author="phuong vu" w:date="2018-11-30T22:36:00Z">
              <w:rPr>
                <w:noProof/>
              </w:rPr>
            </w:rPrChange>
          </w:rPr>
          <w:t xml:space="preserve">ReactJS </w:t>
        </w:r>
        <w:r w:rsidRPr="00920004">
          <w:rPr>
            <w:noProof/>
            <w:vertAlign w:val="superscript"/>
            <w:rPrChange w:id="1563" w:author="phuong vu" w:date="2018-11-30T22:36:00Z">
              <w:rPr>
                <w:noProof/>
                <w:vertAlign w:val="superscript"/>
              </w:rPr>
            </w:rPrChange>
          </w:rPr>
          <w:t>[7]</w:t>
        </w:r>
        <w:r w:rsidRPr="00920004">
          <w:rPr>
            <w:noProof/>
            <w:rPrChange w:id="1564" w:author="phuong vu" w:date="2018-11-30T22:36:00Z">
              <w:rPr>
                <w:noProof/>
              </w:rPr>
            </w:rPrChange>
          </w:rPr>
          <w:tab/>
        </w:r>
        <w:r w:rsidRPr="00920004">
          <w:rPr>
            <w:noProof/>
            <w:rPrChange w:id="1565" w:author="phuong vu" w:date="2018-11-30T22:36:00Z">
              <w:rPr>
                <w:noProof/>
              </w:rPr>
            </w:rPrChange>
          </w:rPr>
          <w:fldChar w:fldCharType="begin"/>
        </w:r>
        <w:r w:rsidRPr="00920004">
          <w:rPr>
            <w:noProof/>
            <w:rPrChange w:id="1566" w:author="phuong vu" w:date="2018-11-30T22:36:00Z">
              <w:rPr>
                <w:noProof/>
              </w:rPr>
            </w:rPrChange>
          </w:rPr>
          <w:instrText xml:space="preserve"> PAGEREF _Toc531380676 \h </w:instrText>
        </w:r>
        <w:r w:rsidRPr="00920004">
          <w:rPr>
            <w:noProof/>
            <w:rPrChange w:id="1567" w:author="phuong vu" w:date="2018-11-30T22:36:00Z">
              <w:rPr>
                <w:noProof/>
              </w:rPr>
            </w:rPrChange>
          </w:rPr>
        </w:r>
      </w:ins>
      <w:r w:rsidRPr="00920004">
        <w:rPr>
          <w:noProof/>
          <w:rPrChange w:id="1568" w:author="phuong vu" w:date="2018-11-30T22:36:00Z">
            <w:rPr>
              <w:noProof/>
            </w:rPr>
          </w:rPrChange>
        </w:rPr>
        <w:fldChar w:fldCharType="separate"/>
      </w:r>
      <w:ins w:id="1569" w:author="phuong vu" w:date="2018-11-30T22:33:00Z">
        <w:r w:rsidRPr="00920004">
          <w:rPr>
            <w:noProof/>
            <w:rPrChange w:id="1570" w:author="phuong vu" w:date="2018-11-30T22:36:00Z">
              <w:rPr>
                <w:noProof/>
              </w:rPr>
            </w:rPrChange>
          </w:rPr>
          <w:t>24</w:t>
        </w:r>
        <w:r w:rsidRPr="00920004">
          <w:rPr>
            <w:noProof/>
            <w:rPrChange w:id="1571" w:author="phuong vu" w:date="2018-11-30T22:36:00Z">
              <w:rPr>
                <w:noProof/>
              </w:rPr>
            </w:rPrChange>
          </w:rPr>
          <w:fldChar w:fldCharType="end"/>
        </w:r>
      </w:ins>
    </w:p>
    <w:p w14:paraId="6454AE0C" w14:textId="02E5DC56" w:rsidR="00920004" w:rsidRPr="00920004" w:rsidRDefault="00920004">
      <w:pPr>
        <w:pStyle w:val="TOC2"/>
        <w:tabs>
          <w:tab w:val="left" w:pos="880"/>
          <w:tab w:val="right" w:leader="dot" w:pos="8777"/>
        </w:tabs>
        <w:rPr>
          <w:ins w:id="1572" w:author="phuong vu" w:date="2018-11-30T22:33:00Z"/>
          <w:rFonts w:asciiTheme="minorHAnsi" w:eastAsiaTheme="minorEastAsia" w:hAnsiTheme="minorHAnsi" w:cstheme="minorBidi"/>
          <w:noProof/>
          <w:sz w:val="22"/>
          <w:szCs w:val="22"/>
          <w:lang w:val="en-US"/>
          <w:rPrChange w:id="1573" w:author="phuong vu" w:date="2018-11-30T22:36:00Z">
            <w:rPr>
              <w:ins w:id="1574" w:author="phuong vu" w:date="2018-11-30T22:33:00Z"/>
              <w:rFonts w:asciiTheme="minorHAnsi" w:eastAsiaTheme="minorEastAsia" w:hAnsiTheme="minorHAnsi" w:cstheme="minorBidi"/>
              <w:noProof/>
              <w:sz w:val="22"/>
              <w:szCs w:val="22"/>
              <w:lang w:val="en-US"/>
            </w:rPr>
          </w:rPrChange>
        </w:rPr>
      </w:pPr>
      <w:ins w:id="1575" w:author="phuong vu" w:date="2018-11-30T22:33:00Z">
        <w:r w:rsidRPr="00920004">
          <w:rPr>
            <w:noProof/>
            <w:rPrChange w:id="1576" w:author="phuong vu" w:date="2018-11-30T22:36:00Z">
              <w:rPr>
                <w:noProof/>
              </w:rPr>
            </w:rPrChange>
          </w:rPr>
          <w:t>2.7</w:t>
        </w:r>
        <w:r w:rsidRPr="00920004">
          <w:rPr>
            <w:rFonts w:asciiTheme="minorHAnsi" w:eastAsiaTheme="minorEastAsia" w:hAnsiTheme="minorHAnsi" w:cstheme="minorBidi"/>
            <w:noProof/>
            <w:sz w:val="22"/>
            <w:szCs w:val="22"/>
            <w:lang w:val="en-US"/>
            <w:rPrChange w:id="1577" w:author="phuong vu" w:date="2018-11-30T22:36:00Z">
              <w:rPr>
                <w:rFonts w:asciiTheme="minorHAnsi" w:eastAsiaTheme="minorEastAsia" w:hAnsiTheme="minorHAnsi" w:cstheme="minorBidi"/>
                <w:noProof/>
                <w:sz w:val="22"/>
                <w:szCs w:val="22"/>
                <w:lang w:val="en-US"/>
              </w:rPr>
            </w:rPrChange>
          </w:rPr>
          <w:tab/>
        </w:r>
        <w:r w:rsidRPr="00920004">
          <w:rPr>
            <w:noProof/>
            <w:rPrChange w:id="1578" w:author="phuong vu" w:date="2018-11-30T22:36:00Z">
              <w:rPr>
                <w:noProof/>
              </w:rPr>
            </w:rPrChange>
          </w:rPr>
          <w:t xml:space="preserve">Apollo Client </w:t>
        </w:r>
        <w:r w:rsidRPr="00920004">
          <w:rPr>
            <w:noProof/>
            <w:vertAlign w:val="superscript"/>
            <w:rPrChange w:id="1579" w:author="phuong vu" w:date="2018-11-30T22:36:00Z">
              <w:rPr>
                <w:noProof/>
                <w:vertAlign w:val="superscript"/>
              </w:rPr>
            </w:rPrChange>
          </w:rPr>
          <w:t>[8]</w:t>
        </w:r>
        <w:r w:rsidRPr="00920004">
          <w:rPr>
            <w:noProof/>
            <w:rPrChange w:id="1580" w:author="phuong vu" w:date="2018-11-30T22:36:00Z">
              <w:rPr>
                <w:noProof/>
              </w:rPr>
            </w:rPrChange>
          </w:rPr>
          <w:tab/>
        </w:r>
        <w:r w:rsidRPr="00920004">
          <w:rPr>
            <w:noProof/>
            <w:rPrChange w:id="1581" w:author="phuong vu" w:date="2018-11-30T22:36:00Z">
              <w:rPr>
                <w:noProof/>
              </w:rPr>
            </w:rPrChange>
          </w:rPr>
          <w:fldChar w:fldCharType="begin"/>
        </w:r>
        <w:r w:rsidRPr="00920004">
          <w:rPr>
            <w:noProof/>
            <w:rPrChange w:id="1582" w:author="phuong vu" w:date="2018-11-30T22:36:00Z">
              <w:rPr>
                <w:noProof/>
              </w:rPr>
            </w:rPrChange>
          </w:rPr>
          <w:instrText xml:space="preserve"> PAGEREF _Toc531380677 \h </w:instrText>
        </w:r>
        <w:r w:rsidRPr="00920004">
          <w:rPr>
            <w:noProof/>
            <w:rPrChange w:id="1583" w:author="phuong vu" w:date="2018-11-30T22:36:00Z">
              <w:rPr>
                <w:noProof/>
              </w:rPr>
            </w:rPrChange>
          </w:rPr>
        </w:r>
      </w:ins>
      <w:r w:rsidRPr="00920004">
        <w:rPr>
          <w:noProof/>
          <w:rPrChange w:id="1584" w:author="phuong vu" w:date="2018-11-30T22:36:00Z">
            <w:rPr>
              <w:noProof/>
            </w:rPr>
          </w:rPrChange>
        </w:rPr>
        <w:fldChar w:fldCharType="separate"/>
      </w:r>
      <w:ins w:id="1585" w:author="phuong vu" w:date="2018-11-30T22:33:00Z">
        <w:r w:rsidRPr="00920004">
          <w:rPr>
            <w:noProof/>
            <w:rPrChange w:id="1586" w:author="phuong vu" w:date="2018-11-30T22:36:00Z">
              <w:rPr>
                <w:noProof/>
              </w:rPr>
            </w:rPrChange>
          </w:rPr>
          <w:t>24</w:t>
        </w:r>
        <w:r w:rsidRPr="00920004">
          <w:rPr>
            <w:noProof/>
            <w:rPrChange w:id="1587" w:author="phuong vu" w:date="2018-11-30T22:36:00Z">
              <w:rPr>
                <w:noProof/>
              </w:rPr>
            </w:rPrChange>
          </w:rPr>
          <w:fldChar w:fldCharType="end"/>
        </w:r>
      </w:ins>
    </w:p>
    <w:p w14:paraId="1FA5E2F2" w14:textId="45925756" w:rsidR="00920004" w:rsidRPr="00920004" w:rsidRDefault="00920004">
      <w:pPr>
        <w:pStyle w:val="TOC2"/>
        <w:tabs>
          <w:tab w:val="left" w:pos="880"/>
          <w:tab w:val="right" w:leader="dot" w:pos="8777"/>
        </w:tabs>
        <w:rPr>
          <w:ins w:id="1588" w:author="phuong vu" w:date="2018-11-30T22:33:00Z"/>
          <w:rFonts w:asciiTheme="minorHAnsi" w:eastAsiaTheme="minorEastAsia" w:hAnsiTheme="minorHAnsi" w:cstheme="minorBidi"/>
          <w:noProof/>
          <w:sz w:val="22"/>
          <w:szCs w:val="22"/>
          <w:lang w:val="en-US"/>
          <w:rPrChange w:id="1589" w:author="phuong vu" w:date="2018-11-30T22:36:00Z">
            <w:rPr>
              <w:ins w:id="1590" w:author="phuong vu" w:date="2018-11-30T22:33:00Z"/>
              <w:rFonts w:asciiTheme="minorHAnsi" w:eastAsiaTheme="minorEastAsia" w:hAnsiTheme="minorHAnsi" w:cstheme="minorBidi"/>
              <w:noProof/>
              <w:sz w:val="22"/>
              <w:szCs w:val="22"/>
              <w:lang w:val="en-US"/>
            </w:rPr>
          </w:rPrChange>
        </w:rPr>
      </w:pPr>
      <w:ins w:id="1591" w:author="phuong vu" w:date="2018-11-30T22:33:00Z">
        <w:r w:rsidRPr="00920004">
          <w:rPr>
            <w:noProof/>
            <w:lang w:val="en-US"/>
            <w:rPrChange w:id="1592" w:author="phuong vu" w:date="2018-11-30T22:36:00Z">
              <w:rPr>
                <w:noProof/>
                <w:lang w:val="en-US"/>
              </w:rPr>
            </w:rPrChange>
          </w:rPr>
          <w:t>2.8</w:t>
        </w:r>
        <w:r w:rsidRPr="00920004">
          <w:rPr>
            <w:rFonts w:asciiTheme="minorHAnsi" w:eastAsiaTheme="minorEastAsia" w:hAnsiTheme="minorHAnsi" w:cstheme="minorBidi"/>
            <w:noProof/>
            <w:sz w:val="22"/>
            <w:szCs w:val="22"/>
            <w:lang w:val="en-US"/>
            <w:rPrChange w:id="1593" w:author="phuong vu" w:date="2018-11-30T22:36:00Z">
              <w:rPr>
                <w:rFonts w:asciiTheme="minorHAnsi" w:eastAsiaTheme="minorEastAsia" w:hAnsiTheme="minorHAnsi" w:cstheme="minorBidi"/>
                <w:noProof/>
                <w:sz w:val="22"/>
                <w:szCs w:val="22"/>
                <w:lang w:val="en-US"/>
              </w:rPr>
            </w:rPrChange>
          </w:rPr>
          <w:tab/>
        </w:r>
        <w:r w:rsidRPr="00920004">
          <w:rPr>
            <w:noProof/>
            <w:lang w:val="en-US"/>
            <w:rPrChange w:id="1594" w:author="phuong vu" w:date="2018-11-30T22:36:00Z">
              <w:rPr>
                <w:noProof/>
                <w:lang w:val="en-US"/>
              </w:rPr>
            </w:rPrChange>
          </w:rPr>
          <w:t>Hàng đợi nhiều trạm phục vụ</w:t>
        </w:r>
        <w:r w:rsidRPr="00920004">
          <w:rPr>
            <w:noProof/>
            <w:rPrChange w:id="1595" w:author="phuong vu" w:date="2018-11-30T22:36:00Z">
              <w:rPr>
                <w:noProof/>
              </w:rPr>
            </w:rPrChange>
          </w:rPr>
          <w:tab/>
        </w:r>
        <w:r w:rsidRPr="00920004">
          <w:rPr>
            <w:noProof/>
            <w:rPrChange w:id="1596" w:author="phuong vu" w:date="2018-11-30T22:36:00Z">
              <w:rPr>
                <w:noProof/>
              </w:rPr>
            </w:rPrChange>
          </w:rPr>
          <w:fldChar w:fldCharType="begin"/>
        </w:r>
        <w:r w:rsidRPr="00920004">
          <w:rPr>
            <w:noProof/>
            <w:rPrChange w:id="1597" w:author="phuong vu" w:date="2018-11-30T22:36:00Z">
              <w:rPr>
                <w:noProof/>
              </w:rPr>
            </w:rPrChange>
          </w:rPr>
          <w:instrText xml:space="preserve"> PAGEREF _Toc531380678 \h </w:instrText>
        </w:r>
        <w:r w:rsidRPr="00920004">
          <w:rPr>
            <w:noProof/>
            <w:rPrChange w:id="1598" w:author="phuong vu" w:date="2018-11-30T22:36:00Z">
              <w:rPr>
                <w:noProof/>
              </w:rPr>
            </w:rPrChange>
          </w:rPr>
        </w:r>
      </w:ins>
      <w:r w:rsidRPr="00920004">
        <w:rPr>
          <w:noProof/>
          <w:rPrChange w:id="1599" w:author="phuong vu" w:date="2018-11-30T22:36:00Z">
            <w:rPr>
              <w:noProof/>
            </w:rPr>
          </w:rPrChange>
        </w:rPr>
        <w:fldChar w:fldCharType="separate"/>
      </w:r>
      <w:ins w:id="1600" w:author="phuong vu" w:date="2018-11-30T22:33:00Z">
        <w:r w:rsidRPr="00920004">
          <w:rPr>
            <w:noProof/>
            <w:rPrChange w:id="1601" w:author="phuong vu" w:date="2018-11-30T22:36:00Z">
              <w:rPr>
                <w:noProof/>
              </w:rPr>
            </w:rPrChange>
          </w:rPr>
          <w:t>25</w:t>
        </w:r>
        <w:r w:rsidRPr="00920004">
          <w:rPr>
            <w:noProof/>
            <w:rPrChange w:id="1602" w:author="phuong vu" w:date="2018-11-30T22:36:00Z">
              <w:rPr>
                <w:noProof/>
              </w:rPr>
            </w:rPrChange>
          </w:rPr>
          <w:fldChar w:fldCharType="end"/>
        </w:r>
      </w:ins>
    </w:p>
    <w:p w14:paraId="3A00168F" w14:textId="5B0B6176" w:rsidR="00920004" w:rsidRPr="00920004" w:rsidRDefault="00920004">
      <w:pPr>
        <w:pStyle w:val="TOC1"/>
        <w:tabs>
          <w:tab w:val="left" w:pos="1540"/>
        </w:tabs>
        <w:rPr>
          <w:ins w:id="1603" w:author="phuong vu" w:date="2018-11-30T22:33:00Z"/>
          <w:rFonts w:asciiTheme="minorHAnsi" w:eastAsiaTheme="minorEastAsia" w:hAnsiTheme="minorHAnsi" w:cstheme="minorBidi"/>
          <w:noProof/>
          <w:sz w:val="22"/>
          <w:szCs w:val="22"/>
          <w:lang w:val="en-US"/>
          <w:rPrChange w:id="1604" w:author="phuong vu" w:date="2018-11-30T22:36:00Z">
            <w:rPr>
              <w:ins w:id="1605" w:author="phuong vu" w:date="2018-11-30T22:33:00Z"/>
              <w:rFonts w:asciiTheme="minorHAnsi" w:eastAsiaTheme="minorEastAsia" w:hAnsiTheme="minorHAnsi" w:cstheme="minorBidi"/>
              <w:noProof/>
              <w:sz w:val="22"/>
              <w:szCs w:val="22"/>
              <w:lang w:val="en-US"/>
            </w:rPr>
          </w:rPrChange>
        </w:rPr>
      </w:pPr>
      <w:ins w:id="1606" w:author="phuong vu" w:date="2018-11-30T22:33:00Z">
        <w:r w:rsidRPr="00920004">
          <w:rPr>
            <w:noProof/>
            <w:rPrChange w:id="1607" w:author="phuong vu" w:date="2018-11-30T22:36:00Z">
              <w:rPr>
                <w:noProof/>
              </w:rPr>
            </w:rPrChange>
          </w:rPr>
          <w:t>CHƯƠNG 3 -</w:t>
        </w:r>
        <w:r w:rsidRPr="00920004">
          <w:rPr>
            <w:rFonts w:asciiTheme="minorHAnsi" w:eastAsiaTheme="minorEastAsia" w:hAnsiTheme="minorHAnsi" w:cstheme="minorBidi"/>
            <w:noProof/>
            <w:sz w:val="22"/>
            <w:szCs w:val="22"/>
            <w:lang w:val="en-US"/>
            <w:rPrChange w:id="1608" w:author="phuong vu" w:date="2018-11-30T22:36:00Z">
              <w:rPr>
                <w:rFonts w:asciiTheme="minorHAnsi" w:eastAsiaTheme="minorEastAsia" w:hAnsiTheme="minorHAnsi" w:cstheme="minorBidi"/>
                <w:noProof/>
                <w:sz w:val="22"/>
                <w:szCs w:val="22"/>
                <w:lang w:val="en-US"/>
              </w:rPr>
            </w:rPrChange>
          </w:rPr>
          <w:tab/>
        </w:r>
        <w:r w:rsidRPr="00920004">
          <w:rPr>
            <w:noProof/>
            <w:rPrChange w:id="1609" w:author="phuong vu" w:date="2018-11-30T22:36:00Z">
              <w:rPr>
                <w:noProof/>
              </w:rPr>
            </w:rPrChange>
          </w:rPr>
          <w:t>THIẾT KẾ VÀ CÀI ĐẶT</w:t>
        </w:r>
        <w:r w:rsidRPr="00920004">
          <w:rPr>
            <w:noProof/>
            <w:rPrChange w:id="1610" w:author="phuong vu" w:date="2018-11-30T22:36:00Z">
              <w:rPr>
                <w:noProof/>
              </w:rPr>
            </w:rPrChange>
          </w:rPr>
          <w:tab/>
        </w:r>
        <w:r w:rsidRPr="00920004">
          <w:rPr>
            <w:noProof/>
            <w:rPrChange w:id="1611" w:author="phuong vu" w:date="2018-11-30T22:36:00Z">
              <w:rPr>
                <w:noProof/>
              </w:rPr>
            </w:rPrChange>
          </w:rPr>
          <w:fldChar w:fldCharType="begin"/>
        </w:r>
        <w:r w:rsidRPr="00920004">
          <w:rPr>
            <w:noProof/>
            <w:rPrChange w:id="1612" w:author="phuong vu" w:date="2018-11-30T22:36:00Z">
              <w:rPr>
                <w:noProof/>
              </w:rPr>
            </w:rPrChange>
          </w:rPr>
          <w:instrText xml:space="preserve"> PAGEREF _Toc531381055 \h </w:instrText>
        </w:r>
        <w:r w:rsidRPr="00920004">
          <w:rPr>
            <w:noProof/>
            <w:rPrChange w:id="1613" w:author="phuong vu" w:date="2018-11-30T22:36:00Z">
              <w:rPr>
                <w:noProof/>
              </w:rPr>
            </w:rPrChange>
          </w:rPr>
        </w:r>
      </w:ins>
      <w:r w:rsidRPr="00920004">
        <w:rPr>
          <w:noProof/>
          <w:rPrChange w:id="1614" w:author="phuong vu" w:date="2018-11-30T22:36:00Z">
            <w:rPr>
              <w:noProof/>
            </w:rPr>
          </w:rPrChange>
        </w:rPr>
        <w:fldChar w:fldCharType="separate"/>
      </w:r>
      <w:ins w:id="1615" w:author="phuong vu" w:date="2018-11-30T22:33:00Z">
        <w:r w:rsidRPr="00920004">
          <w:rPr>
            <w:noProof/>
            <w:rPrChange w:id="1616" w:author="phuong vu" w:date="2018-11-30T22:36:00Z">
              <w:rPr>
                <w:noProof/>
              </w:rPr>
            </w:rPrChange>
          </w:rPr>
          <w:t>27</w:t>
        </w:r>
        <w:r w:rsidRPr="00920004">
          <w:rPr>
            <w:noProof/>
            <w:rPrChange w:id="1617" w:author="phuong vu" w:date="2018-11-30T22:36:00Z">
              <w:rPr>
                <w:noProof/>
              </w:rPr>
            </w:rPrChange>
          </w:rPr>
          <w:fldChar w:fldCharType="end"/>
        </w:r>
      </w:ins>
    </w:p>
    <w:p w14:paraId="306E5214" w14:textId="04337B82" w:rsidR="00920004" w:rsidRPr="00920004" w:rsidRDefault="00920004">
      <w:pPr>
        <w:pStyle w:val="TOC3"/>
        <w:tabs>
          <w:tab w:val="left" w:pos="1320"/>
          <w:tab w:val="right" w:leader="dot" w:pos="8777"/>
        </w:tabs>
        <w:rPr>
          <w:ins w:id="1618" w:author="phuong vu" w:date="2018-11-30T22:33:00Z"/>
          <w:rFonts w:asciiTheme="minorHAnsi" w:eastAsiaTheme="minorEastAsia" w:hAnsiTheme="minorHAnsi" w:cstheme="minorBidi"/>
          <w:noProof/>
          <w:sz w:val="22"/>
          <w:szCs w:val="22"/>
          <w:lang w:val="en-US"/>
          <w:rPrChange w:id="1619" w:author="phuong vu" w:date="2018-11-30T22:36:00Z">
            <w:rPr>
              <w:ins w:id="1620" w:author="phuong vu" w:date="2018-11-30T22:33:00Z"/>
              <w:rFonts w:asciiTheme="minorHAnsi" w:eastAsiaTheme="minorEastAsia" w:hAnsiTheme="minorHAnsi" w:cstheme="minorBidi"/>
              <w:noProof/>
              <w:sz w:val="22"/>
              <w:szCs w:val="22"/>
              <w:lang w:val="en-US"/>
            </w:rPr>
          </w:rPrChange>
        </w:rPr>
      </w:pPr>
      <w:ins w:id="1621" w:author="phuong vu" w:date="2018-11-30T22:33:00Z">
        <w:r w:rsidRPr="00920004">
          <w:rPr>
            <w:noProof/>
            <w:rPrChange w:id="1622" w:author="phuong vu" w:date="2018-11-30T22:36:00Z">
              <w:rPr>
                <w:noProof/>
              </w:rPr>
            </w:rPrChange>
          </w:rPr>
          <w:t>3.1.1</w:t>
        </w:r>
        <w:r w:rsidRPr="00920004">
          <w:rPr>
            <w:rFonts w:asciiTheme="minorHAnsi" w:eastAsiaTheme="minorEastAsia" w:hAnsiTheme="minorHAnsi" w:cstheme="minorBidi"/>
            <w:noProof/>
            <w:sz w:val="22"/>
            <w:szCs w:val="22"/>
            <w:lang w:val="en-US"/>
            <w:rPrChange w:id="1623" w:author="phuong vu" w:date="2018-11-30T22:36:00Z">
              <w:rPr>
                <w:rFonts w:asciiTheme="minorHAnsi" w:eastAsiaTheme="minorEastAsia" w:hAnsiTheme="minorHAnsi" w:cstheme="minorBidi"/>
                <w:noProof/>
                <w:sz w:val="22"/>
                <w:szCs w:val="22"/>
                <w:lang w:val="en-US"/>
              </w:rPr>
            </w:rPrChange>
          </w:rPr>
          <w:tab/>
        </w:r>
        <w:r w:rsidRPr="00920004">
          <w:rPr>
            <w:noProof/>
            <w:rPrChange w:id="1624" w:author="phuong vu" w:date="2018-11-30T22:36:00Z">
              <w:rPr>
                <w:noProof/>
              </w:rPr>
            </w:rPrChange>
          </w:rPr>
          <w:t>Kiến trúc hệ thống</w:t>
        </w:r>
        <w:r w:rsidRPr="00920004">
          <w:rPr>
            <w:noProof/>
            <w:rPrChange w:id="1625" w:author="phuong vu" w:date="2018-11-30T22:36:00Z">
              <w:rPr>
                <w:noProof/>
              </w:rPr>
            </w:rPrChange>
          </w:rPr>
          <w:tab/>
        </w:r>
        <w:r w:rsidRPr="00920004">
          <w:rPr>
            <w:noProof/>
            <w:rPrChange w:id="1626" w:author="phuong vu" w:date="2018-11-30T22:36:00Z">
              <w:rPr>
                <w:noProof/>
              </w:rPr>
            </w:rPrChange>
          </w:rPr>
          <w:fldChar w:fldCharType="begin"/>
        </w:r>
        <w:r w:rsidRPr="00920004">
          <w:rPr>
            <w:noProof/>
            <w:rPrChange w:id="1627" w:author="phuong vu" w:date="2018-11-30T22:36:00Z">
              <w:rPr>
                <w:noProof/>
              </w:rPr>
            </w:rPrChange>
          </w:rPr>
          <w:instrText xml:space="preserve"> PAGEREF _Toc531381056 \h </w:instrText>
        </w:r>
        <w:r w:rsidRPr="00920004">
          <w:rPr>
            <w:noProof/>
            <w:rPrChange w:id="1628" w:author="phuong vu" w:date="2018-11-30T22:36:00Z">
              <w:rPr>
                <w:noProof/>
              </w:rPr>
            </w:rPrChange>
          </w:rPr>
        </w:r>
      </w:ins>
      <w:r w:rsidRPr="00920004">
        <w:rPr>
          <w:noProof/>
          <w:rPrChange w:id="1629" w:author="phuong vu" w:date="2018-11-30T22:36:00Z">
            <w:rPr>
              <w:noProof/>
            </w:rPr>
          </w:rPrChange>
        </w:rPr>
        <w:fldChar w:fldCharType="separate"/>
      </w:r>
      <w:ins w:id="1630" w:author="phuong vu" w:date="2018-11-30T22:33:00Z">
        <w:r w:rsidRPr="00920004">
          <w:rPr>
            <w:noProof/>
            <w:rPrChange w:id="1631" w:author="phuong vu" w:date="2018-11-30T22:36:00Z">
              <w:rPr>
                <w:noProof/>
              </w:rPr>
            </w:rPrChange>
          </w:rPr>
          <w:t>27</w:t>
        </w:r>
        <w:r w:rsidRPr="00920004">
          <w:rPr>
            <w:noProof/>
            <w:rPrChange w:id="1632" w:author="phuong vu" w:date="2018-11-30T22:36:00Z">
              <w:rPr>
                <w:noProof/>
              </w:rPr>
            </w:rPrChange>
          </w:rPr>
          <w:fldChar w:fldCharType="end"/>
        </w:r>
      </w:ins>
    </w:p>
    <w:p w14:paraId="134F92D9" w14:textId="7324A2A6" w:rsidR="00920004" w:rsidRPr="00920004" w:rsidRDefault="00920004">
      <w:pPr>
        <w:pStyle w:val="TOC3"/>
        <w:tabs>
          <w:tab w:val="left" w:pos="1320"/>
          <w:tab w:val="right" w:leader="dot" w:pos="8777"/>
        </w:tabs>
        <w:rPr>
          <w:ins w:id="1633" w:author="phuong vu" w:date="2018-11-30T22:33:00Z"/>
          <w:rFonts w:asciiTheme="minorHAnsi" w:eastAsiaTheme="minorEastAsia" w:hAnsiTheme="minorHAnsi" w:cstheme="minorBidi"/>
          <w:noProof/>
          <w:sz w:val="22"/>
          <w:szCs w:val="22"/>
          <w:lang w:val="en-US"/>
          <w:rPrChange w:id="1634" w:author="phuong vu" w:date="2018-11-30T22:36:00Z">
            <w:rPr>
              <w:ins w:id="1635" w:author="phuong vu" w:date="2018-11-30T22:33:00Z"/>
              <w:rFonts w:asciiTheme="minorHAnsi" w:eastAsiaTheme="minorEastAsia" w:hAnsiTheme="minorHAnsi" w:cstheme="minorBidi"/>
              <w:noProof/>
              <w:sz w:val="22"/>
              <w:szCs w:val="22"/>
              <w:lang w:val="en-US"/>
            </w:rPr>
          </w:rPrChange>
        </w:rPr>
      </w:pPr>
      <w:ins w:id="1636" w:author="phuong vu" w:date="2018-11-30T22:33:00Z">
        <w:r w:rsidRPr="00920004">
          <w:rPr>
            <w:noProof/>
            <w:rPrChange w:id="1637" w:author="phuong vu" w:date="2018-11-30T22:36:00Z">
              <w:rPr>
                <w:noProof/>
              </w:rPr>
            </w:rPrChange>
          </w:rPr>
          <w:t>3.1.2</w:t>
        </w:r>
        <w:r w:rsidRPr="00920004">
          <w:rPr>
            <w:rFonts w:asciiTheme="minorHAnsi" w:eastAsiaTheme="minorEastAsia" w:hAnsiTheme="minorHAnsi" w:cstheme="minorBidi"/>
            <w:noProof/>
            <w:sz w:val="22"/>
            <w:szCs w:val="22"/>
            <w:lang w:val="en-US"/>
            <w:rPrChange w:id="1638" w:author="phuong vu" w:date="2018-11-30T22:36:00Z">
              <w:rPr>
                <w:rFonts w:asciiTheme="minorHAnsi" w:eastAsiaTheme="minorEastAsia" w:hAnsiTheme="minorHAnsi" w:cstheme="minorBidi"/>
                <w:noProof/>
                <w:sz w:val="22"/>
                <w:szCs w:val="22"/>
                <w:lang w:val="en-US"/>
              </w:rPr>
            </w:rPrChange>
          </w:rPr>
          <w:tab/>
        </w:r>
        <w:r w:rsidRPr="00920004">
          <w:rPr>
            <w:noProof/>
            <w:rPrChange w:id="1639" w:author="phuong vu" w:date="2018-11-30T22:36:00Z">
              <w:rPr>
                <w:noProof/>
              </w:rPr>
            </w:rPrChange>
          </w:rPr>
          <w:t>Sơ đồ chức năng hệ thống</w:t>
        </w:r>
        <w:r w:rsidRPr="00920004">
          <w:rPr>
            <w:noProof/>
            <w:rPrChange w:id="1640" w:author="phuong vu" w:date="2018-11-30T22:36:00Z">
              <w:rPr>
                <w:noProof/>
              </w:rPr>
            </w:rPrChange>
          </w:rPr>
          <w:tab/>
        </w:r>
        <w:r w:rsidRPr="00920004">
          <w:rPr>
            <w:noProof/>
            <w:rPrChange w:id="1641" w:author="phuong vu" w:date="2018-11-30T22:36:00Z">
              <w:rPr>
                <w:noProof/>
              </w:rPr>
            </w:rPrChange>
          </w:rPr>
          <w:fldChar w:fldCharType="begin"/>
        </w:r>
        <w:r w:rsidRPr="00920004">
          <w:rPr>
            <w:noProof/>
            <w:rPrChange w:id="1642" w:author="phuong vu" w:date="2018-11-30T22:36:00Z">
              <w:rPr>
                <w:noProof/>
              </w:rPr>
            </w:rPrChange>
          </w:rPr>
          <w:instrText xml:space="preserve"> PAGEREF _Toc531381057 \h </w:instrText>
        </w:r>
        <w:r w:rsidRPr="00920004">
          <w:rPr>
            <w:noProof/>
            <w:rPrChange w:id="1643" w:author="phuong vu" w:date="2018-11-30T22:36:00Z">
              <w:rPr>
                <w:noProof/>
              </w:rPr>
            </w:rPrChange>
          </w:rPr>
        </w:r>
      </w:ins>
      <w:r w:rsidRPr="00920004">
        <w:rPr>
          <w:noProof/>
          <w:rPrChange w:id="1644" w:author="phuong vu" w:date="2018-11-30T22:36:00Z">
            <w:rPr>
              <w:noProof/>
            </w:rPr>
          </w:rPrChange>
        </w:rPr>
        <w:fldChar w:fldCharType="separate"/>
      </w:r>
      <w:ins w:id="1645" w:author="phuong vu" w:date="2018-11-30T22:33:00Z">
        <w:r w:rsidRPr="00920004">
          <w:rPr>
            <w:noProof/>
            <w:rPrChange w:id="1646" w:author="phuong vu" w:date="2018-11-30T22:36:00Z">
              <w:rPr>
                <w:noProof/>
              </w:rPr>
            </w:rPrChange>
          </w:rPr>
          <w:t>28</w:t>
        </w:r>
        <w:r w:rsidRPr="00920004">
          <w:rPr>
            <w:noProof/>
            <w:rPrChange w:id="1647" w:author="phuong vu" w:date="2018-11-30T22:36:00Z">
              <w:rPr>
                <w:noProof/>
              </w:rPr>
            </w:rPrChange>
          </w:rPr>
          <w:fldChar w:fldCharType="end"/>
        </w:r>
      </w:ins>
    </w:p>
    <w:p w14:paraId="6EC1508B" w14:textId="69A31F06" w:rsidR="00920004" w:rsidRPr="00920004" w:rsidRDefault="00920004">
      <w:pPr>
        <w:pStyle w:val="TOC3"/>
        <w:tabs>
          <w:tab w:val="left" w:pos="1320"/>
          <w:tab w:val="right" w:leader="dot" w:pos="8777"/>
        </w:tabs>
        <w:rPr>
          <w:ins w:id="1648" w:author="phuong vu" w:date="2018-11-30T22:33:00Z"/>
          <w:rFonts w:asciiTheme="minorHAnsi" w:eastAsiaTheme="minorEastAsia" w:hAnsiTheme="minorHAnsi" w:cstheme="minorBidi"/>
          <w:noProof/>
          <w:sz w:val="22"/>
          <w:szCs w:val="22"/>
          <w:lang w:val="en-US"/>
          <w:rPrChange w:id="1649" w:author="phuong vu" w:date="2018-11-30T22:36:00Z">
            <w:rPr>
              <w:ins w:id="1650" w:author="phuong vu" w:date="2018-11-30T22:33:00Z"/>
              <w:rFonts w:asciiTheme="minorHAnsi" w:eastAsiaTheme="minorEastAsia" w:hAnsiTheme="minorHAnsi" w:cstheme="minorBidi"/>
              <w:noProof/>
              <w:sz w:val="22"/>
              <w:szCs w:val="22"/>
              <w:lang w:val="en-US"/>
            </w:rPr>
          </w:rPrChange>
        </w:rPr>
      </w:pPr>
      <w:ins w:id="1651" w:author="phuong vu" w:date="2018-11-30T22:33:00Z">
        <w:r w:rsidRPr="00920004">
          <w:rPr>
            <w:noProof/>
            <w:rPrChange w:id="1652" w:author="phuong vu" w:date="2018-11-30T22:36:00Z">
              <w:rPr>
                <w:noProof/>
              </w:rPr>
            </w:rPrChange>
          </w:rPr>
          <w:t>3.1.3</w:t>
        </w:r>
        <w:r w:rsidRPr="00920004">
          <w:rPr>
            <w:rFonts w:asciiTheme="minorHAnsi" w:eastAsiaTheme="minorEastAsia" w:hAnsiTheme="minorHAnsi" w:cstheme="minorBidi"/>
            <w:noProof/>
            <w:sz w:val="22"/>
            <w:szCs w:val="22"/>
            <w:lang w:val="en-US"/>
            <w:rPrChange w:id="1653" w:author="phuong vu" w:date="2018-11-30T22:36:00Z">
              <w:rPr>
                <w:rFonts w:asciiTheme="minorHAnsi" w:eastAsiaTheme="minorEastAsia" w:hAnsiTheme="minorHAnsi" w:cstheme="minorBidi"/>
                <w:noProof/>
                <w:sz w:val="22"/>
                <w:szCs w:val="22"/>
                <w:lang w:val="en-US"/>
              </w:rPr>
            </w:rPrChange>
          </w:rPr>
          <w:tab/>
        </w:r>
        <w:r w:rsidRPr="00920004">
          <w:rPr>
            <w:noProof/>
            <w:rPrChange w:id="1654" w:author="phuong vu" w:date="2018-11-30T22:36:00Z">
              <w:rPr>
                <w:noProof/>
              </w:rPr>
            </w:rPrChange>
          </w:rPr>
          <w:t>Sơ đồ CDM</w:t>
        </w:r>
        <w:r w:rsidRPr="00920004">
          <w:rPr>
            <w:noProof/>
            <w:rPrChange w:id="1655" w:author="phuong vu" w:date="2018-11-30T22:36:00Z">
              <w:rPr>
                <w:noProof/>
              </w:rPr>
            </w:rPrChange>
          </w:rPr>
          <w:tab/>
        </w:r>
        <w:r w:rsidRPr="00920004">
          <w:rPr>
            <w:noProof/>
            <w:rPrChange w:id="1656" w:author="phuong vu" w:date="2018-11-30T22:36:00Z">
              <w:rPr>
                <w:noProof/>
              </w:rPr>
            </w:rPrChange>
          </w:rPr>
          <w:fldChar w:fldCharType="begin"/>
        </w:r>
        <w:r w:rsidRPr="00920004">
          <w:rPr>
            <w:noProof/>
            <w:rPrChange w:id="1657" w:author="phuong vu" w:date="2018-11-30T22:36:00Z">
              <w:rPr>
                <w:noProof/>
              </w:rPr>
            </w:rPrChange>
          </w:rPr>
          <w:instrText xml:space="preserve"> PAGEREF _Toc531381062 \h </w:instrText>
        </w:r>
        <w:r w:rsidRPr="00920004">
          <w:rPr>
            <w:noProof/>
            <w:rPrChange w:id="1658" w:author="phuong vu" w:date="2018-11-30T22:36:00Z">
              <w:rPr>
                <w:noProof/>
              </w:rPr>
            </w:rPrChange>
          </w:rPr>
        </w:r>
      </w:ins>
      <w:r w:rsidRPr="00920004">
        <w:rPr>
          <w:noProof/>
          <w:rPrChange w:id="1659" w:author="phuong vu" w:date="2018-11-30T22:36:00Z">
            <w:rPr>
              <w:noProof/>
            </w:rPr>
          </w:rPrChange>
        </w:rPr>
        <w:fldChar w:fldCharType="separate"/>
      </w:r>
      <w:ins w:id="1660" w:author="phuong vu" w:date="2018-11-30T22:33:00Z">
        <w:r w:rsidRPr="00920004">
          <w:rPr>
            <w:noProof/>
            <w:rPrChange w:id="1661" w:author="phuong vu" w:date="2018-11-30T22:36:00Z">
              <w:rPr>
                <w:noProof/>
              </w:rPr>
            </w:rPrChange>
          </w:rPr>
          <w:t>29</w:t>
        </w:r>
        <w:r w:rsidRPr="00920004">
          <w:rPr>
            <w:noProof/>
            <w:rPrChange w:id="1662" w:author="phuong vu" w:date="2018-11-30T22:36:00Z">
              <w:rPr>
                <w:noProof/>
              </w:rPr>
            </w:rPrChange>
          </w:rPr>
          <w:fldChar w:fldCharType="end"/>
        </w:r>
      </w:ins>
    </w:p>
    <w:p w14:paraId="093BC9CE" w14:textId="266D80DE" w:rsidR="00920004" w:rsidRPr="00920004" w:rsidRDefault="00920004">
      <w:pPr>
        <w:pStyle w:val="TOC3"/>
        <w:tabs>
          <w:tab w:val="left" w:pos="1320"/>
          <w:tab w:val="right" w:leader="dot" w:pos="8777"/>
        </w:tabs>
        <w:rPr>
          <w:ins w:id="1663" w:author="phuong vu" w:date="2018-11-30T22:33:00Z"/>
          <w:rFonts w:asciiTheme="minorHAnsi" w:eastAsiaTheme="minorEastAsia" w:hAnsiTheme="minorHAnsi" w:cstheme="minorBidi"/>
          <w:noProof/>
          <w:sz w:val="22"/>
          <w:szCs w:val="22"/>
          <w:lang w:val="en-US"/>
          <w:rPrChange w:id="1664" w:author="phuong vu" w:date="2018-11-30T22:36:00Z">
            <w:rPr>
              <w:ins w:id="1665" w:author="phuong vu" w:date="2018-11-30T22:33:00Z"/>
              <w:rFonts w:asciiTheme="minorHAnsi" w:eastAsiaTheme="minorEastAsia" w:hAnsiTheme="minorHAnsi" w:cstheme="minorBidi"/>
              <w:noProof/>
              <w:sz w:val="22"/>
              <w:szCs w:val="22"/>
              <w:lang w:val="en-US"/>
            </w:rPr>
          </w:rPrChange>
        </w:rPr>
      </w:pPr>
      <w:ins w:id="1666" w:author="phuong vu" w:date="2018-11-30T22:33:00Z">
        <w:r w:rsidRPr="00920004">
          <w:rPr>
            <w:noProof/>
            <w:rPrChange w:id="1667" w:author="phuong vu" w:date="2018-11-30T22:36:00Z">
              <w:rPr>
                <w:noProof/>
              </w:rPr>
            </w:rPrChange>
          </w:rPr>
          <w:t>3.1.4</w:t>
        </w:r>
        <w:r w:rsidRPr="00920004">
          <w:rPr>
            <w:rFonts w:asciiTheme="minorHAnsi" w:eastAsiaTheme="minorEastAsia" w:hAnsiTheme="minorHAnsi" w:cstheme="minorBidi"/>
            <w:noProof/>
            <w:sz w:val="22"/>
            <w:szCs w:val="22"/>
            <w:lang w:val="en-US"/>
            <w:rPrChange w:id="1668" w:author="phuong vu" w:date="2018-11-30T22:36:00Z">
              <w:rPr>
                <w:rFonts w:asciiTheme="minorHAnsi" w:eastAsiaTheme="minorEastAsia" w:hAnsiTheme="minorHAnsi" w:cstheme="minorBidi"/>
                <w:noProof/>
                <w:sz w:val="22"/>
                <w:szCs w:val="22"/>
                <w:lang w:val="en-US"/>
              </w:rPr>
            </w:rPrChange>
          </w:rPr>
          <w:tab/>
        </w:r>
        <w:r w:rsidRPr="00920004">
          <w:rPr>
            <w:noProof/>
            <w:rPrChange w:id="1669" w:author="phuong vu" w:date="2018-11-30T22:36:00Z">
              <w:rPr>
                <w:noProof/>
              </w:rPr>
            </w:rPrChange>
          </w:rPr>
          <w:t>Sơ đồ LDM</w:t>
        </w:r>
        <w:r w:rsidRPr="00920004">
          <w:rPr>
            <w:noProof/>
            <w:rPrChange w:id="1670" w:author="phuong vu" w:date="2018-11-30T22:36:00Z">
              <w:rPr>
                <w:noProof/>
              </w:rPr>
            </w:rPrChange>
          </w:rPr>
          <w:tab/>
        </w:r>
        <w:r w:rsidRPr="00920004">
          <w:rPr>
            <w:noProof/>
            <w:rPrChange w:id="1671" w:author="phuong vu" w:date="2018-11-30T22:36:00Z">
              <w:rPr>
                <w:noProof/>
              </w:rPr>
            </w:rPrChange>
          </w:rPr>
          <w:fldChar w:fldCharType="begin"/>
        </w:r>
        <w:r w:rsidRPr="00920004">
          <w:rPr>
            <w:noProof/>
            <w:rPrChange w:id="1672" w:author="phuong vu" w:date="2018-11-30T22:36:00Z">
              <w:rPr>
                <w:noProof/>
              </w:rPr>
            </w:rPrChange>
          </w:rPr>
          <w:instrText xml:space="preserve"> PAGEREF _Toc531381063 \h </w:instrText>
        </w:r>
        <w:r w:rsidRPr="00920004">
          <w:rPr>
            <w:noProof/>
            <w:rPrChange w:id="1673" w:author="phuong vu" w:date="2018-11-30T22:36:00Z">
              <w:rPr>
                <w:noProof/>
              </w:rPr>
            </w:rPrChange>
          </w:rPr>
        </w:r>
      </w:ins>
      <w:r w:rsidRPr="00920004">
        <w:rPr>
          <w:noProof/>
          <w:rPrChange w:id="1674" w:author="phuong vu" w:date="2018-11-30T22:36:00Z">
            <w:rPr>
              <w:noProof/>
            </w:rPr>
          </w:rPrChange>
        </w:rPr>
        <w:fldChar w:fldCharType="separate"/>
      </w:r>
      <w:ins w:id="1675" w:author="phuong vu" w:date="2018-11-30T22:33:00Z">
        <w:r w:rsidRPr="00920004">
          <w:rPr>
            <w:noProof/>
            <w:rPrChange w:id="1676" w:author="phuong vu" w:date="2018-11-30T22:36:00Z">
              <w:rPr>
                <w:noProof/>
              </w:rPr>
            </w:rPrChange>
          </w:rPr>
          <w:t>30</w:t>
        </w:r>
        <w:r w:rsidRPr="00920004">
          <w:rPr>
            <w:noProof/>
            <w:rPrChange w:id="1677" w:author="phuong vu" w:date="2018-11-30T22:36:00Z">
              <w:rPr>
                <w:noProof/>
              </w:rPr>
            </w:rPrChange>
          </w:rPr>
          <w:fldChar w:fldCharType="end"/>
        </w:r>
      </w:ins>
    </w:p>
    <w:p w14:paraId="55B98720" w14:textId="5C463F28" w:rsidR="00920004" w:rsidRPr="00920004" w:rsidRDefault="00920004">
      <w:pPr>
        <w:pStyle w:val="TOC3"/>
        <w:tabs>
          <w:tab w:val="left" w:pos="1320"/>
          <w:tab w:val="right" w:leader="dot" w:pos="8777"/>
        </w:tabs>
        <w:rPr>
          <w:ins w:id="1678" w:author="phuong vu" w:date="2018-11-30T22:33:00Z"/>
          <w:rFonts w:asciiTheme="minorHAnsi" w:eastAsiaTheme="minorEastAsia" w:hAnsiTheme="minorHAnsi" w:cstheme="minorBidi"/>
          <w:noProof/>
          <w:sz w:val="22"/>
          <w:szCs w:val="22"/>
          <w:lang w:val="en-US"/>
          <w:rPrChange w:id="1679" w:author="phuong vu" w:date="2018-11-30T22:36:00Z">
            <w:rPr>
              <w:ins w:id="1680" w:author="phuong vu" w:date="2018-11-30T22:33:00Z"/>
              <w:rFonts w:asciiTheme="minorHAnsi" w:eastAsiaTheme="minorEastAsia" w:hAnsiTheme="minorHAnsi" w:cstheme="minorBidi"/>
              <w:noProof/>
              <w:sz w:val="22"/>
              <w:szCs w:val="22"/>
              <w:lang w:val="en-US"/>
            </w:rPr>
          </w:rPrChange>
        </w:rPr>
      </w:pPr>
      <w:ins w:id="1681" w:author="phuong vu" w:date="2018-11-30T22:33:00Z">
        <w:r w:rsidRPr="00920004">
          <w:rPr>
            <w:noProof/>
            <w:rPrChange w:id="1682" w:author="phuong vu" w:date="2018-11-30T22:36:00Z">
              <w:rPr>
                <w:noProof/>
              </w:rPr>
            </w:rPrChange>
          </w:rPr>
          <w:t>3.1.5</w:t>
        </w:r>
        <w:r w:rsidRPr="00920004">
          <w:rPr>
            <w:rFonts w:asciiTheme="minorHAnsi" w:eastAsiaTheme="minorEastAsia" w:hAnsiTheme="minorHAnsi" w:cstheme="minorBidi"/>
            <w:noProof/>
            <w:sz w:val="22"/>
            <w:szCs w:val="22"/>
            <w:lang w:val="en-US"/>
            <w:rPrChange w:id="1683" w:author="phuong vu" w:date="2018-11-30T22:36:00Z">
              <w:rPr>
                <w:rFonts w:asciiTheme="minorHAnsi" w:eastAsiaTheme="minorEastAsia" w:hAnsiTheme="minorHAnsi" w:cstheme="minorBidi"/>
                <w:noProof/>
                <w:sz w:val="22"/>
                <w:szCs w:val="22"/>
                <w:lang w:val="en-US"/>
              </w:rPr>
            </w:rPrChange>
          </w:rPr>
          <w:tab/>
        </w:r>
        <w:r w:rsidRPr="00920004">
          <w:rPr>
            <w:noProof/>
            <w:rPrChange w:id="1684" w:author="phuong vu" w:date="2018-11-30T22:36:00Z">
              <w:rPr>
                <w:noProof/>
              </w:rPr>
            </w:rPrChange>
          </w:rPr>
          <w:t>Thiết kế dữ liệu</w:t>
        </w:r>
        <w:r w:rsidRPr="00920004">
          <w:rPr>
            <w:noProof/>
            <w:rPrChange w:id="1685" w:author="phuong vu" w:date="2018-11-30T22:36:00Z">
              <w:rPr>
                <w:noProof/>
              </w:rPr>
            </w:rPrChange>
          </w:rPr>
          <w:tab/>
        </w:r>
        <w:r w:rsidRPr="00920004">
          <w:rPr>
            <w:noProof/>
            <w:rPrChange w:id="1686" w:author="phuong vu" w:date="2018-11-30T22:36:00Z">
              <w:rPr>
                <w:noProof/>
              </w:rPr>
            </w:rPrChange>
          </w:rPr>
          <w:fldChar w:fldCharType="begin"/>
        </w:r>
        <w:r w:rsidRPr="00920004">
          <w:rPr>
            <w:noProof/>
            <w:rPrChange w:id="1687" w:author="phuong vu" w:date="2018-11-30T22:36:00Z">
              <w:rPr>
                <w:noProof/>
              </w:rPr>
            </w:rPrChange>
          </w:rPr>
          <w:instrText xml:space="preserve"> PAGEREF _Toc531381065 \h </w:instrText>
        </w:r>
        <w:r w:rsidRPr="00920004">
          <w:rPr>
            <w:noProof/>
            <w:rPrChange w:id="1688" w:author="phuong vu" w:date="2018-11-30T22:36:00Z">
              <w:rPr>
                <w:noProof/>
              </w:rPr>
            </w:rPrChange>
          </w:rPr>
        </w:r>
      </w:ins>
      <w:r w:rsidRPr="00920004">
        <w:rPr>
          <w:noProof/>
          <w:rPrChange w:id="1689" w:author="phuong vu" w:date="2018-11-30T22:36:00Z">
            <w:rPr>
              <w:noProof/>
            </w:rPr>
          </w:rPrChange>
        </w:rPr>
        <w:fldChar w:fldCharType="separate"/>
      </w:r>
      <w:ins w:id="1690" w:author="phuong vu" w:date="2018-11-30T22:33:00Z">
        <w:r w:rsidRPr="00920004">
          <w:rPr>
            <w:noProof/>
            <w:rPrChange w:id="1691" w:author="phuong vu" w:date="2018-11-30T22:36:00Z">
              <w:rPr>
                <w:noProof/>
              </w:rPr>
            </w:rPrChange>
          </w:rPr>
          <w:t>31</w:t>
        </w:r>
        <w:r w:rsidRPr="00920004">
          <w:rPr>
            <w:noProof/>
            <w:rPrChange w:id="1692" w:author="phuong vu" w:date="2018-11-30T22:36:00Z">
              <w:rPr>
                <w:noProof/>
              </w:rPr>
            </w:rPrChange>
          </w:rPr>
          <w:fldChar w:fldCharType="end"/>
        </w:r>
      </w:ins>
    </w:p>
    <w:p w14:paraId="4981C5AB" w14:textId="21F67633" w:rsidR="00920004" w:rsidRPr="00920004" w:rsidRDefault="00920004">
      <w:pPr>
        <w:pStyle w:val="TOC3"/>
        <w:tabs>
          <w:tab w:val="left" w:pos="1320"/>
          <w:tab w:val="right" w:leader="dot" w:pos="8777"/>
        </w:tabs>
        <w:rPr>
          <w:ins w:id="1693" w:author="phuong vu" w:date="2018-11-30T22:33:00Z"/>
          <w:rFonts w:asciiTheme="minorHAnsi" w:eastAsiaTheme="minorEastAsia" w:hAnsiTheme="minorHAnsi" w:cstheme="minorBidi"/>
          <w:noProof/>
          <w:sz w:val="22"/>
          <w:szCs w:val="22"/>
          <w:lang w:val="en-US"/>
          <w:rPrChange w:id="1694" w:author="phuong vu" w:date="2018-11-30T22:36:00Z">
            <w:rPr>
              <w:ins w:id="1695" w:author="phuong vu" w:date="2018-11-30T22:33:00Z"/>
              <w:rFonts w:asciiTheme="minorHAnsi" w:eastAsiaTheme="minorEastAsia" w:hAnsiTheme="minorHAnsi" w:cstheme="minorBidi"/>
              <w:noProof/>
              <w:sz w:val="22"/>
              <w:szCs w:val="22"/>
              <w:lang w:val="en-US"/>
            </w:rPr>
          </w:rPrChange>
        </w:rPr>
      </w:pPr>
      <w:ins w:id="1696" w:author="phuong vu" w:date="2018-11-30T22:33:00Z">
        <w:r w:rsidRPr="00920004">
          <w:rPr>
            <w:noProof/>
            <w:rPrChange w:id="1697" w:author="phuong vu" w:date="2018-11-30T22:36:00Z">
              <w:rPr>
                <w:noProof/>
              </w:rPr>
            </w:rPrChange>
          </w:rPr>
          <w:t>3.1.6</w:t>
        </w:r>
        <w:r w:rsidRPr="00920004">
          <w:rPr>
            <w:rFonts w:asciiTheme="minorHAnsi" w:eastAsiaTheme="minorEastAsia" w:hAnsiTheme="minorHAnsi" w:cstheme="minorBidi"/>
            <w:noProof/>
            <w:sz w:val="22"/>
            <w:szCs w:val="22"/>
            <w:lang w:val="en-US"/>
            <w:rPrChange w:id="1698" w:author="phuong vu" w:date="2018-11-30T22:36:00Z">
              <w:rPr>
                <w:rFonts w:asciiTheme="minorHAnsi" w:eastAsiaTheme="minorEastAsia" w:hAnsiTheme="minorHAnsi" w:cstheme="minorBidi"/>
                <w:noProof/>
                <w:sz w:val="22"/>
                <w:szCs w:val="22"/>
                <w:lang w:val="en-US"/>
              </w:rPr>
            </w:rPrChange>
          </w:rPr>
          <w:tab/>
        </w:r>
        <w:r w:rsidRPr="00920004">
          <w:rPr>
            <w:noProof/>
            <w:rPrChange w:id="1699" w:author="phuong vu" w:date="2018-11-30T22:36:00Z">
              <w:rPr>
                <w:noProof/>
              </w:rPr>
            </w:rPrChange>
          </w:rPr>
          <w:t>Thiết kế theo chức năng</w:t>
        </w:r>
        <w:r w:rsidRPr="00920004">
          <w:rPr>
            <w:noProof/>
            <w:rPrChange w:id="1700" w:author="phuong vu" w:date="2018-11-30T22:36:00Z">
              <w:rPr>
                <w:noProof/>
              </w:rPr>
            </w:rPrChange>
          </w:rPr>
          <w:tab/>
        </w:r>
        <w:r w:rsidRPr="00920004">
          <w:rPr>
            <w:noProof/>
            <w:rPrChange w:id="1701" w:author="phuong vu" w:date="2018-11-30T22:36:00Z">
              <w:rPr>
                <w:noProof/>
              </w:rPr>
            </w:rPrChange>
          </w:rPr>
          <w:fldChar w:fldCharType="begin"/>
        </w:r>
        <w:r w:rsidRPr="00920004">
          <w:rPr>
            <w:noProof/>
            <w:rPrChange w:id="1702" w:author="phuong vu" w:date="2018-11-30T22:36:00Z">
              <w:rPr>
                <w:noProof/>
              </w:rPr>
            </w:rPrChange>
          </w:rPr>
          <w:instrText xml:space="preserve"> PAGEREF _Toc531381067 \h </w:instrText>
        </w:r>
        <w:r w:rsidRPr="00920004">
          <w:rPr>
            <w:noProof/>
            <w:rPrChange w:id="1703" w:author="phuong vu" w:date="2018-11-30T22:36:00Z">
              <w:rPr>
                <w:noProof/>
              </w:rPr>
            </w:rPrChange>
          </w:rPr>
        </w:r>
      </w:ins>
      <w:r w:rsidRPr="00920004">
        <w:rPr>
          <w:noProof/>
          <w:rPrChange w:id="1704" w:author="phuong vu" w:date="2018-11-30T22:36:00Z">
            <w:rPr>
              <w:noProof/>
            </w:rPr>
          </w:rPrChange>
        </w:rPr>
        <w:fldChar w:fldCharType="separate"/>
      </w:r>
      <w:ins w:id="1705" w:author="phuong vu" w:date="2018-11-30T22:33:00Z">
        <w:r w:rsidRPr="00920004">
          <w:rPr>
            <w:noProof/>
            <w:rPrChange w:id="1706" w:author="phuong vu" w:date="2018-11-30T22:36:00Z">
              <w:rPr>
                <w:noProof/>
              </w:rPr>
            </w:rPrChange>
          </w:rPr>
          <w:t>32</w:t>
        </w:r>
        <w:r w:rsidRPr="00920004">
          <w:rPr>
            <w:noProof/>
            <w:rPrChange w:id="1707" w:author="phuong vu" w:date="2018-11-30T22:36:00Z">
              <w:rPr>
                <w:noProof/>
              </w:rPr>
            </w:rPrChange>
          </w:rPr>
          <w:fldChar w:fldCharType="end"/>
        </w:r>
      </w:ins>
    </w:p>
    <w:p w14:paraId="1289124E" w14:textId="3355A74B" w:rsidR="00920004" w:rsidRPr="00920004" w:rsidRDefault="00920004">
      <w:pPr>
        <w:pStyle w:val="TOC4"/>
        <w:rPr>
          <w:ins w:id="1708" w:author="phuong vu" w:date="2018-11-30T22:33:00Z"/>
          <w:rFonts w:asciiTheme="minorHAnsi" w:eastAsiaTheme="minorEastAsia" w:hAnsiTheme="minorHAnsi" w:cstheme="minorBidi"/>
          <w:noProof/>
          <w:sz w:val="22"/>
          <w:szCs w:val="22"/>
          <w:lang w:val="en-US"/>
          <w:rPrChange w:id="1709" w:author="phuong vu" w:date="2018-11-30T22:36:00Z">
            <w:rPr>
              <w:ins w:id="1710" w:author="phuong vu" w:date="2018-11-30T22:33:00Z"/>
              <w:rFonts w:asciiTheme="minorHAnsi" w:eastAsiaTheme="minorEastAsia" w:hAnsiTheme="minorHAnsi" w:cstheme="minorBidi"/>
              <w:noProof/>
              <w:sz w:val="22"/>
              <w:szCs w:val="22"/>
              <w:lang w:val="en-US"/>
            </w:rPr>
          </w:rPrChange>
        </w:rPr>
      </w:pPr>
      <w:ins w:id="1711" w:author="phuong vu" w:date="2018-11-30T22:33:00Z">
        <w:r w:rsidRPr="00920004">
          <w:rPr>
            <w:noProof/>
            <w:lang w:val="en-US"/>
            <w:rPrChange w:id="1712" w:author="phuong vu" w:date="2018-11-30T22:36:00Z">
              <w:rPr>
                <w:noProof/>
                <w:lang w:val="en-US"/>
              </w:rPr>
            </w:rPrChange>
          </w:rPr>
          <w:t>3.1.6.1</w:t>
        </w:r>
        <w:r w:rsidRPr="00920004">
          <w:rPr>
            <w:rFonts w:asciiTheme="minorHAnsi" w:eastAsiaTheme="minorEastAsia" w:hAnsiTheme="minorHAnsi" w:cstheme="minorBidi"/>
            <w:noProof/>
            <w:sz w:val="22"/>
            <w:szCs w:val="22"/>
            <w:lang w:val="en-US"/>
            <w:rPrChange w:id="1713" w:author="phuong vu" w:date="2018-11-30T22:36:00Z">
              <w:rPr>
                <w:rFonts w:asciiTheme="minorHAnsi" w:eastAsiaTheme="minorEastAsia" w:hAnsiTheme="minorHAnsi" w:cstheme="minorBidi"/>
                <w:noProof/>
                <w:sz w:val="22"/>
                <w:szCs w:val="22"/>
                <w:lang w:val="en-US"/>
              </w:rPr>
            </w:rPrChange>
          </w:rPr>
          <w:tab/>
        </w:r>
        <w:r w:rsidRPr="00920004">
          <w:rPr>
            <w:noProof/>
            <w:lang w:val="en-US"/>
            <w:rPrChange w:id="1714" w:author="phuong vu" w:date="2018-11-30T22:36:00Z">
              <w:rPr>
                <w:noProof/>
                <w:lang w:val="en-US"/>
              </w:rPr>
            </w:rPrChange>
          </w:rPr>
          <w:t>Quản lí đơn hàng</w:t>
        </w:r>
        <w:r w:rsidRPr="00920004">
          <w:rPr>
            <w:noProof/>
            <w:rPrChange w:id="1715" w:author="phuong vu" w:date="2018-11-30T22:36:00Z">
              <w:rPr>
                <w:noProof/>
              </w:rPr>
            </w:rPrChange>
          </w:rPr>
          <w:tab/>
        </w:r>
        <w:r w:rsidRPr="00920004">
          <w:rPr>
            <w:noProof/>
            <w:rPrChange w:id="1716" w:author="phuong vu" w:date="2018-11-30T22:36:00Z">
              <w:rPr>
                <w:noProof/>
              </w:rPr>
            </w:rPrChange>
          </w:rPr>
          <w:fldChar w:fldCharType="begin"/>
        </w:r>
        <w:r w:rsidRPr="00920004">
          <w:rPr>
            <w:noProof/>
            <w:rPrChange w:id="1717" w:author="phuong vu" w:date="2018-11-30T22:36:00Z">
              <w:rPr>
                <w:noProof/>
              </w:rPr>
            </w:rPrChange>
          </w:rPr>
          <w:instrText xml:space="preserve"> PAGEREF _Toc531381068 \h </w:instrText>
        </w:r>
        <w:r w:rsidRPr="00920004">
          <w:rPr>
            <w:noProof/>
            <w:rPrChange w:id="1718" w:author="phuong vu" w:date="2018-11-30T22:36:00Z">
              <w:rPr>
                <w:noProof/>
              </w:rPr>
            </w:rPrChange>
          </w:rPr>
        </w:r>
      </w:ins>
      <w:r w:rsidRPr="00920004">
        <w:rPr>
          <w:noProof/>
          <w:rPrChange w:id="1719" w:author="phuong vu" w:date="2018-11-30T22:36:00Z">
            <w:rPr>
              <w:noProof/>
            </w:rPr>
          </w:rPrChange>
        </w:rPr>
        <w:fldChar w:fldCharType="separate"/>
      </w:r>
      <w:ins w:id="1720" w:author="phuong vu" w:date="2018-11-30T22:33:00Z">
        <w:r w:rsidRPr="00920004">
          <w:rPr>
            <w:noProof/>
            <w:rPrChange w:id="1721" w:author="phuong vu" w:date="2018-11-30T22:36:00Z">
              <w:rPr>
                <w:noProof/>
              </w:rPr>
            </w:rPrChange>
          </w:rPr>
          <w:t>32</w:t>
        </w:r>
        <w:r w:rsidRPr="00920004">
          <w:rPr>
            <w:noProof/>
            <w:rPrChange w:id="1722" w:author="phuong vu" w:date="2018-11-30T22:36:00Z">
              <w:rPr>
                <w:noProof/>
              </w:rPr>
            </w:rPrChange>
          </w:rPr>
          <w:fldChar w:fldCharType="end"/>
        </w:r>
      </w:ins>
    </w:p>
    <w:p w14:paraId="2F90045E" w14:textId="6D1E524C" w:rsidR="00920004" w:rsidRPr="00920004" w:rsidRDefault="00920004">
      <w:pPr>
        <w:pStyle w:val="TOC4"/>
        <w:rPr>
          <w:ins w:id="1723" w:author="phuong vu" w:date="2018-11-30T22:33:00Z"/>
          <w:rFonts w:asciiTheme="minorHAnsi" w:eastAsiaTheme="minorEastAsia" w:hAnsiTheme="minorHAnsi" w:cstheme="minorBidi"/>
          <w:noProof/>
          <w:sz w:val="22"/>
          <w:szCs w:val="22"/>
          <w:lang w:val="en-US"/>
          <w:rPrChange w:id="1724" w:author="phuong vu" w:date="2018-11-30T22:36:00Z">
            <w:rPr>
              <w:ins w:id="1725" w:author="phuong vu" w:date="2018-11-30T22:33:00Z"/>
              <w:rFonts w:asciiTheme="minorHAnsi" w:eastAsiaTheme="minorEastAsia" w:hAnsiTheme="minorHAnsi" w:cstheme="minorBidi"/>
              <w:noProof/>
              <w:sz w:val="22"/>
              <w:szCs w:val="22"/>
              <w:lang w:val="en-US"/>
            </w:rPr>
          </w:rPrChange>
        </w:rPr>
      </w:pPr>
      <w:ins w:id="1726" w:author="phuong vu" w:date="2018-11-30T22:33:00Z">
        <w:r w:rsidRPr="00920004">
          <w:rPr>
            <w:noProof/>
            <w:lang w:val="en-US"/>
            <w:rPrChange w:id="1727" w:author="phuong vu" w:date="2018-11-30T22:36:00Z">
              <w:rPr>
                <w:noProof/>
                <w:lang w:val="en-US"/>
              </w:rPr>
            </w:rPrChange>
          </w:rPr>
          <w:t>3.1.6.2</w:t>
        </w:r>
        <w:r w:rsidRPr="00920004">
          <w:rPr>
            <w:rFonts w:asciiTheme="minorHAnsi" w:eastAsiaTheme="minorEastAsia" w:hAnsiTheme="minorHAnsi" w:cstheme="minorBidi"/>
            <w:noProof/>
            <w:sz w:val="22"/>
            <w:szCs w:val="22"/>
            <w:lang w:val="en-US"/>
            <w:rPrChange w:id="1728" w:author="phuong vu" w:date="2018-11-30T22:36:00Z">
              <w:rPr>
                <w:rFonts w:asciiTheme="minorHAnsi" w:eastAsiaTheme="minorEastAsia" w:hAnsiTheme="minorHAnsi" w:cstheme="minorBidi"/>
                <w:noProof/>
                <w:sz w:val="22"/>
                <w:szCs w:val="22"/>
                <w:lang w:val="en-US"/>
              </w:rPr>
            </w:rPrChange>
          </w:rPr>
          <w:tab/>
        </w:r>
        <w:r w:rsidRPr="00920004">
          <w:rPr>
            <w:noProof/>
            <w:lang w:val="en-US"/>
            <w:rPrChange w:id="1729" w:author="phuong vu" w:date="2018-11-30T22:36:00Z">
              <w:rPr>
                <w:noProof/>
                <w:lang w:val="en-US"/>
              </w:rPr>
            </w:rPrChange>
          </w:rPr>
          <w:t>Quản lí biên nhận</w:t>
        </w:r>
        <w:r w:rsidRPr="00920004">
          <w:rPr>
            <w:noProof/>
            <w:rPrChange w:id="1730" w:author="phuong vu" w:date="2018-11-30T22:36:00Z">
              <w:rPr>
                <w:noProof/>
              </w:rPr>
            </w:rPrChange>
          </w:rPr>
          <w:tab/>
        </w:r>
        <w:r w:rsidRPr="00920004">
          <w:rPr>
            <w:noProof/>
            <w:rPrChange w:id="1731" w:author="phuong vu" w:date="2018-11-30T22:36:00Z">
              <w:rPr>
                <w:noProof/>
              </w:rPr>
            </w:rPrChange>
          </w:rPr>
          <w:fldChar w:fldCharType="begin"/>
        </w:r>
        <w:r w:rsidRPr="00920004">
          <w:rPr>
            <w:noProof/>
            <w:rPrChange w:id="1732" w:author="phuong vu" w:date="2018-11-30T22:36:00Z">
              <w:rPr>
                <w:noProof/>
              </w:rPr>
            </w:rPrChange>
          </w:rPr>
          <w:instrText xml:space="preserve"> PAGEREF _Toc531381069 \h </w:instrText>
        </w:r>
        <w:r w:rsidRPr="00920004">
          <w:rPr>
            <w:noProof/>
            <w:rPrChange w:id="1733" w:author="phuong vu" w:date="2018-11-30T22:36:00Z">
              <w:rPr>
                <w:noProof/>
              </w:rPr>
            </w:rPrChange>
          </w:rPr>
        </w:r>
      </w:ins>
      <w:r w:rsidRPr="00920004">
        <w:rPr>
          <w:noProof/>
          <w:rPrChange w:id="1734" w:author="phuong vu" w:date="2018-11-30T22:36:00Z">
            <w:rPr>
              <w:noProof/>
            </w:rPr>
          </w:rPrChange>
        </w:rPr>
        <w:fldChar w:fldCharType="separate"/>
      </w:r>
      <w:ins w:id="1735" w:author="phuong vu" w:date="2018-11-30T22:33:00Z">
        <w:r w:rsidRPr="00920004">
          <w:rPr>
            <w:noProof/>
            <w:rPrChange w:id="1736" w:author="phuong vu" w:date="2018-11-30T22:36:00Z">
              <w:rPr>
                <w:noProof/>
              </w:rPr>
            </w:rPrChange>
          </w:rPr>
          <w:t>45</w:t>
        </w:r>
        <w:r w:rsidRPr="00920004">
          <w:rPr>
            <w:noProof/>
            <w:rPrChange w:id="1737" w:author="phuong vu" w:date="2018-11-30T22:36:00Z">
              <w:rPr>
                <w:noProof/>
              </w:rPr>
            </w:rPrChange>
          </w:rPr>
          <w:fldChar w:fldCharType="end"/>
        </w:r>
      </w:ins>
    </w:p>
    <w:p w14:paraId="43044F4F" w14:textId="6C59E417" w:rsidR="00920004" w:rsidRPr="00920004" w:rsidRDefault="00920004">
      <w:pPr>
        <w:pStyle w:val="TOC4"/>
        <w:rPr>
          <w:ins w:id="1738" w:author="phuong vu" w:date="2018-11-30T22:33:00Z"/>
          <w:rFonts w:asciiTheme="minorHAnsi" w:eastAsiaTheme="minorEastAsia" w:hAnsiTheme="minorHAnsi" w:cstheme="minorBidi"/>
          <w:noProof/>
          <w:sz w:val="22"/>
          <w:szCs w:val="22"/>
          <w:lang w:val="en-US"/>
          <w:rPrChange w:id="1739" w:author="phuong vu" w:date="2018-11-30T22:36:00Z">
            <w:rPr>
              <w:ins w:id="1740" w:author="phuong vu" w:date="2018-11-30T22:33:00Z"/>
              <w:rFonts w:asciiTheme="minorHAnsi" w:eastAsiaTheme="minorEastAsia" w:hAnsiTheme="minorHAnsi" w:cstheme="minorBidi"/>
              <w:noProof/>
              <w:sz w:val="22"/>
              <w:szCs w:val="22"/>
              <w:lang w:val="en-US"/>
            </w:rPr>
          </w:rPrChange>
        </w:rPr>
      </w:pPr>
      <w:ins w:id="1741" w:author="phuong vu" w:date="2018-11-30T22:33:00Z">
        <w:r w:rsidRPr="00920004">
          <w:rPr>
            <w:noProof/>
            <w:lang w:val="en-US"/>
            <w:rPrChange w:id="1742" w:author="phuong vu" w:date="2018-11-30T22:36:00Z">
              <w:rPr>
                <w:noProof/>
                <w:lang w:val="en-US"/>
              </w:rPr>
            </w:rPrChange>
          </w:rPr>
          <w:t>3.1.6.3</w:t>
        </w:r>
        <w:r w:rsidRPr="00920004">
          <w:rPr>
            <w:rFonts w:asciiTheme="minorHAnsi" w:eastAsiaTheme="minorEastAsia" w:hAnsiTheme="minorHAnsi" w:cstheme="minorBidi"/>
            <w:noProof/>
            <w:sz w:val="22"/>
            <w:szCs w:val="22"/>
            <w:lang w:val="en-US"/>
            <w:rPrChange w:id="1743" w:author="phuong vu" w:date="2018-11-30T22:36:00Z">
              <w:rPr>
                <w:rFonts w:asciiTheme="minorHAnsi" w:eastAsiaTheme="minorEastAsia" w:hAnsiTheme="minorHAnsi" w:cstheme="minorBidi"/>
                <w:noProof/>
                <w:sz w:val="22"/>
                <w:szCs w:val="22"/>
                <w:lang w:val="en-US"/>
              </w:rPr>
            </w:rPrChange>
          </w:rPr>
          <w:tab/>
        </w:r>
        <w:r w:rsidRPr="00920004">
          <w:rPr>
            <w:noProof/>
            <w:lang w:val="en-US"/>
            <w:rPrChange w:id="1744" w:author="phuong vu" w:date="2018-11-30T22:36:00Z">
              <w:rPr>
                <w:noProof/>
                <w:lang w:val="en-US"/>
              </w:rPr>
            </w:rPrChange>
          </w:rPr>
          <w:t>Quản lí phân công xử lí đơn hàng</w:t>
        </w:r>
        <w:r w:rsidRPr="00920004">
          <w:rPr>
            <w:noProof/>
            <w:rPrChange w:id="1745" w:author="phuong vu" w:date="2018-11-30T22:36:00Z">
              <w:rPr>
                <w:noProof/>
              </w:rPr>
            </w:rPrChange>
          </w:rPr>
          <w:tab/>
        </w:r>
        <w:r w:rsidRPr="00920004">
          <w:rPr>
            <w:noProof/>
            <w:rPrChange w:id="1746" w:author="phuong vu" w:date="2018-11-30T22:36:00Z">
              <w:rPr>
                <w:noProof/>
              </w:rPr>
            </w:rPrChange>
          </w:rPr>
          <w:fldChar w:fldCharType="begin"/>
        </w:r>
        <w:r w:rsidRPr="00920004">
          <w:rPr>
            <w:noProof/>
            <w:rPrChange w:id="1747" w:author="phuong vu" w:date="2018-11-30T22:36:00Z">
              <w:rPr>
                <w:noProof/>
              </w:rPr>
            </w:rPrChange>
          </w:rPr>
          <w:instrText xml:space="preserve"> PAGEREF _Toc531381070 \h </w:instrText>
        </w:r>
        <w:r w:rsidRPr="00920004">
          <w:rPr>
            <w:noProof/>
            <w:rPrChange w:id="1748" w:author="phuong vu" w:date="2018-11-30T22:36:00Z">
              <w:rPr>
                <w:noProof/>
              </w:rPr>
            </w:rPrChange>
          </w:rPr>
        </w:r>
      </w:ins>
      <w:r w:rsidRPr="00920004">
        <w:rPr>
          <w:noProof/>
          <w:rPrChange w:id="1749" w:author="phuong vu" w:date="2018-11-30T22:36:00Z">
            <w:rPr>
              <w:noProof/>
            </w:rPr>
          </w:rPrChange>
        </w:rPr>
        <w:fldChar w:fldCharType="separate"/>
      </w:r>
      <w:ins w:id="1750" w:author="phuong vu" w:date="2018-11-30T22:33:00Z">
        <w:r w:rsidRPr="00920004">
          <w:rPr>
            <w:noProof/>
            <w:rPrChange w:id="1751" w:author="phuong vu" w:date="2018-11-30T22:36:00Z">
              <w:rPr>
                <w:noProof/>
              </w:rPr>
            </w:rPrChange>
          </w:rPr>
          <w:t>56</w:t>
        </w:r>
        <w:r w:rsidRPr="00920004">
          <w:rPr>
            <w:noProof/>
            <w:rPrChange w:id="1752" w:author="phuong vu" w:date="2018-11-30T22:36:00Z">
              <w:rPr>
                <w:noProof/>
              </w:rPr>
            </w:rPrChange>
          </w:rPr>
          <w:fldChar w:fldCharType="end"/>
        </w:r>
      </w:ins>
    </w:p>
    <w:p w14:paraId="17635647" w14:textId="0EC0A4DE" w:rsidR="00920004" w:rsidRPr="00920004" w:rsidRDefault="00920004">
      <w:pPr>
        <w:pStyle w:val="TOC4"/>
        <w:rPr>
          <w:ins w:id="1753" w:author="phuong vu" w:date="2018-11-30T22:33:00Z"/>
          <w:rFonts w:asciiTheme="minorHAnsi" w:eastAsiaTheme="minorEastAsia" w:hAnsiTheme="minorHAnsi" w:cstheme="minorBidi"/>
          <w:noProof/>
          <w:sz w:val="22"/>
          <w:szCs w:val="22"/>
          <w:lang w:val="en-US"/>
          <w:rPrChange w:id="1754" w:author="phuong vu" w:date="2018-11-30T22:36:00Z">
            <w:rPr>
              <w:ins w:id="1755" w:author="phuong vu" w:date="2018-11-30T22:33:00Z"/>
              <w:rFonts w:asciiTheme="minorHAnsi" w:eastAsiaTheme="minorEastAsia" w:hAnsiTheme="minorHAnsi" w:cstheme="minorBidi"/>
              <w:noProof/>
              <w:sz w:val="22"/>
              <w:szCs w:val="22"/>
              <w:lang w:val="en-US"/>
            </w:rPr>
          </w:rPrChange>
        </w:rPr>
      </w:pPr>
      <w:ins w:id="1756" w:author="phuong vu" w:date="2018-11-30T22:33:00Z">
        <w:r w:rsidRPr="00920004">
          <w:rPr>
            <w:noProof/>
            <w:lang w:val="en-US"/>
            <w:rPrChange w:id="1757" w:author="phuong vu" w:date="2018-11-30T22:36:00Z">
              <w:rPr>
                <w:noProof/>
                <w:lang w:val="en-US"/>
              </w:rPr>
            </w:rPrChange>
          </w:rPr>
          <w:t>3.1.6.4</w:t>
        </w:r>
        <w:r w:rsidRPr="00920004">
          <w:rPr>
            <w:rFonts w:asciiTheme="minorHAnsi" w:eastAsiaTheme="minorEastAsia" w:hAnsiTheme="minorHAnsi" w:cstheme="minorBidi"/>
            <w:noProof/>
            <w:sz w:val="22"/>
            <w:szCs w:val="22"/>
            <w:lang w:val="en-US"/>
            <w:rPrChange w:id="1758" w:author="phuong vu" w:date="2018-11-30T22:36:00Z">
              <w:rPr>
                <w:rFonts w:asciiTheme="minorHAnsi" w:eastAsiaTheme="minorEastAsia" w:hAnsiTheme="minorHAnsi" w:cstheme="minorBidi"/>
                <w:noProof/>
                <w:sz w:val="22"/>
                <w:szCs w:val="22"/>
                <w:lang w:val="en-US"/>
              </w:rPr>
            </w:rPrChange>
          </w:rPr>
          <w:tab/>
        </w:r>
        <w:r w:rsidRPr="00920004">
          <w:rPr>
            <w:noProof/>
            <w:lang w:val="en-US"/>
            <w:rPrChange w:id="1759" w:author="phuong vu" w:date="2018-11-30T22:36:00Z">
              <w:rPr>
                <w:noProof/>
                <w:lang w:val="en-US"/>
              </w:rPr>
            </w:rPrChange>
          </w:rPr>
          <w:t>Quản lí trạng thái máy giặt</w:t>
        </w:r>
        <w:r w:rsidRPr="00920004">
          <w:rPr>
            <w:noProof/>
            <w:rPrChange w:id="1760" w:author="phuong vu" w:date="2018-11-30T22:36:00Z">
              <w:rPr>
                <w:noProof/>
              </w:rPr>
            </w:rPrChange>
          </w:rPr>
          <w:tab/>
        </w:r>
        <w:r w:rsidRPr="00920004">
          <w:rPr>
            <w:noProof/>
            <w:rPrChange w:id="1761" w:author="phuong vu" w:date="2018-11-30T22:36:00Z">
              <w:rPr>
                <w:noProof/>
              </w:rPr>
            </w:rPrChange>
          </w:rPr>
          <w:fldChar w:fldCharType="begin"/>
        </w:r>
        <w:r w:rsidRPr="00920004">
          <w:rPr>
            <w:noProof/>
            <w:rPrChange w:id="1762" w:author="phuong vu" w:date="2018-11-30T22:36:00Z">
              <w:rPr>
                <w:noProof/>
              </w:rPr>
            </w:rPrChange>
          </w:rPr>
          <w:instrText xml:space="preserve"> PAGEREF _Toc531381413 \h </w:instrText>
        </w:r>
        <w:r w:rsidRPr="00920004">
          <w:rPr>
            <w:noProof/>
            <w:rPrChange w:id="1763" w:author="phuong vu" w:date="2018-11-30T22:36:00Z">
              <w:rPr>
                <w:noProof/>
              </w:rPr>
            </w:rPrChange>
          </w:rPr>
        </w:r>
      </w:ins>
      <w:r w:rsidRPr="00920004">
        <w:rPr>
          <w:noProof/>
          <w:rPrChange w:id="1764" w:author="phuong vu" w:date="2018-11-30T22:36:00Z">
            <w:rPr>
              <w:noProof/>
            </w:rPr>
          </w:rPrChange>
        </w:rPr>
        <w:fldChar w:fldCharType="separate"/>
      </w:r>
      <w:ins w:id="1765" w:author="phuong vu" w:date="2018-11-30T22:33:00Z">
        <w:r w:rsidRPr="00920004">
          <w:rPr>
            <w:noProof/>
            <w:rPrChange w:id="1766" w:author="phuong vu" w:date="2018-11-30T22:36:00Z">
              <w:rPr>
                <w:noProof/>
              </w:rPr>
            </w:rPrChange>
          </w:rPr>
          <w:t>60</w:t>
        </w:r>
        <w:r w:rsidRPr="00920004">
          <w:rPr>
            <w:noProof/>
            <w:rPrChange w:id="1767" w:author="phuong vu" w:date="2018-11-30T22:36:00Z">
              <w:rPr>
                <w:noProof/>
              </w:rPr>
            </w:rPrChange>
          </w:rPr>
          <w:fldChar w:fldCharType="end"/>
        </w:r>
      </w:ins>
    </w:p>
    <w:p w14:paraId="58F1ADB2" w14:textId="6A2E5731" w:rsidR="00920004" w:rsidRPr="00920004" w:rsidRDefault="00920004">
      <w:pPr>
        <w:pStyle w:val="TOC4"/>
        <w:rPr>
          <w:ins w:id="1768" w:author="phuong vu" w:date="2018-11-30T22:33:00Z"/>
          <w:rFonts w:asciiTheme="minorHAnsi" w:eastAsiaTheme="minorEastAsia" w:hAnsiTheme="minorHAnsi" w:cstheme="minorBidi"/>
          <w:noProof/>
          <w:sz w:val="22"/>
          <w:szCs w:val="22"/>
          <w:lang w:val="en-US"/>
          <w:rPrChange w:id="1769" w:author="phuong vu" w:date="2018-11-30T22:36:00Z">
            <w:rPr>
              <w:ins w:id="1770" w:author="phuong vu" w:date="2018-11-30T22:33:00Z"/>
              <w:rFonts w:asciiTheme="minorHAnsi" w:eastAsiaTheme="minorEastAsia" w:hAnsiTheme="minorHAnsi" w:cstheme="minorBidi"/>
              <w:noProof/>
              <w:sz w:val="22"/>
              <w:szCs w:val="22"/>
              <w:lang w:val="en-US"/>
            </w:rPr>
          </w:rPrChange>
        </w:rPr>
      </w:pPr>
      <w:ins w:id="1771" w:author="phuong vu" w:date="2018-11-30T22:33:00Z">
        <w:r w:rsidRPr="00920004">
          <w:rPr>
            <w:noProof/>
            <w:rPrChange w:id="1772" w:author="phuong vu" w:date="2018-11-30T22:36:00Z">
              <w:rPr>
                <w:noProof/>
              </w:rPr>
            </w:rPrChange>
          </w:rPr>
          <w:t>3.1.6.5</w:t>
        </w:r>
        <w:r w:rsidRPr="00920004">
          <w:rPr>
            <w:rFonts w:asciiTheme="minorHAnsi" w:eastAsiaTheme="minorEastAsia" w:hAnsiTheme="minorHAnsi" w:cstheme="minorBidi"/>
            <w:noProof/>
            <w:sz w:val="22"/>
            <w:szCs w:val="22"/>
            <w:lang w:val="en-US"/>
            <w:rPrChange w:id="1773" w:author="phuong vu" w:date="2018-11-30T22:36:00Z">
              <w:rPr>
                <w:rFonts w:asciiTheme="minorHAnsi" w:eastAsiaTheme="minorEastAsia" w:hAnsiTheme="minorHAnsi" w:cstheme="minorBidi"/>
                <w:noProof/>
                <w:sz w:val="22"/>
                <w:szCs w:val="22"/>
                <w:lang w:val="en-US"/>
              </w:rPr>
            </w:rPrChange>
          </w:rPr>
          <w:tab/>
        </w:r>
        <w:r w:rsidRPr="00920004">
          <w:rPr>
            <w:noProof/>
            <w:rPrChange w:id="1774" w:author="phuong vu" w:date="2018-11-30T22:36:00Z">
              <w:rPr>
                <w:noProof/>
              </w:rPr>
            </w:rPrChange>
          </w:rPr>
          <w:t>Tìm kiếm đơn hàng</w:t>
        </w:r>
        <w:r w:rsidRPr="00920004">
          <w:rPr>
            <w:noProof/>
            <w:rPrChange w:id="1775" w:author="phuong vu" w:date="2018-11-30T22:36:00Z">
              <w:rPr>
                <w:noProof/>
              </w:rPr>
            </w:rPrChange>
          </w:rPr>
          <w:tab/>
        </w:r>
        <w:r w:rsidRPr="00920004">
          <w:rPr>
            <w:noProof/>
            <w:rPrChange w:id="1776" w:author="phuong vu" w:date="2018-11-30T22:36:00Z">
              <w:rPr>
                <w:noProof/>
              </w:rPr>
            </w:rPrChange>
          </w:rPr>
          <w:fldChar w:fldCharType="begin"/>
        </w:r>
        <w:r w:rsidRPr="00920004">
          <w:rPr>
            <w:noProof/>
            <w:rPrChange w:id="1777" w:author="phuong vu" w:date="2018-11-30T22:36:00Z">
              <w:rPr>
                <w:noProof/>
              </w:rPr>
            </w:rPrChange>
          </w:rPr>
          <w:instrText xml:space="preserve"> PAGEREF _Toc531381422 \h </w:instrText>
        </w:r>
        <w:r w:rsidRPr="00920004">
          <w:rPr>
            <w:noProof/>
            <w:rPrChange w:id="1778" w:author="phuong vu" w:date="2018-11-30T22:36:00Z">
              <w:rPr>
                <w:noProof/>
              </w:rPr>
            </w:rPrChange>
          </w:rPr>
        </w:r>
      </w:ins>
      <w:r w:rsidRPr="00920004">
        <w:rPr>
          <w:noProof/>
          <w:rPrChange w:id="1779" w:author="phuong vu" w:date="2018-11-30T22:36:00Z">
            <w:rPr>
              <w:noProof/>
            </w:rPr>
          </w:rPrChange>
        </w:rPr>
        <w:fldChar w:fldCharType="separate"/>
      </w:r>
      <w:ins w:id="1780" w:author="phuong vu" w:date="2018-11-30T22:33:00Z">
        <w:r w:rsidRPr="00920004">
          <w:rPr>
            <w:noProof/>
            <w:rPrChange w:id="1781" w:author="phuong vu" w:date="2018-11-30T22:36:00Z">
              <w:rPr>
                <w:noProof/>
              </w:rPr>
            </w:rPrChange>
          </w:rPr>
          <w:t>62</w:t>
        </w:r>
        <w:r w:rsidRPr="00920004">
          <w:rPr>
            <w:noProof/>
            <w:rPrChange w:id="1782" w:author="phuong vu" w:date="2018-11-30T22:36:00Z">
              <w:rPr>
                <w:noProof/>
              </w:rPr>
            </w:rPrChange>
          </w:rPr>
          <w:fldChar w:fldCharType="end"/>
        </w:r>
      </w:ins>
    </w:p>
    <w:p w14:paraId="4AA15F94" w14:textId="4BED8C6D" w:rsidR="00920004" w:rsidRPr="00920004" w:rsidRDefault="00920004">
      <w:pPr>
        <w:pStyle w:val="TOC4"/>
        <w:rPr>
          <w:ins w:id="1783" w:author="phuong vu" w:date="2018-11-30T22:33:00Z"/>
          <w:rFonts w:asciiTheme="minorHAnsi" w:eastAsiaTheme="minorEastAsia" w:hAnsiTheme="minorHAnsi" w:cstheme="minorBidi"/>
          <w:noProof/>
          <w:sz w:val="22"/>
          <w:szCs w:val="22"/>
          <w:lang w:val="en-US"/>
          <w:rPrChange w:id="1784" w:author="phuong vu" w:date="2018-11-30T22:36:00Z">
            <w:rPr>
              <w:ins w:id="1785" w:author="phuong vu" w:date="2018-11-30T22:33:00Z"/>
              <w:rFonts w:asciiTheme="minorHAnsi" w:eastAsiaTheme="minorEastAsia" w:hAnsiTheme="minorHAnsi" w:cstheme="minorBidi"/>
              <w:noProof/>
              <w:sz w:val="22"/>
              <w:szCs w:val="22"/>
              <w:lang w:val="en-US"/>
            </w:rPr>
          </w:rPrChange>
        </w:rPr>
      </w:pPr>
      <w:ins w:id="1786" w:author="phuong vu" w:date="2018-11-30T22:33:00Z">
        <w:r w:rsidRPr="00920004">
          <w:rPr>
            <w:noProof/>
            <w:lang w:val="en-US"/>
            <w:rPrChange w:id="1787" w:author="phuong vu" w:date="2018-11-30T22:36:00Z">
              <w:rPr>
                <w:noProof/>
                <w:lang w:val="en-US"/>
              </w:rPr>
            </w:rPrChange>
          </w:rPr>
          <w:lastRenderedPageBreak/>
          <w:t>3.1.6.6</w:t>
        </w:r>
        <w:r w:rsidRPr="00920004">
          <w:rPr>
            <w:rFonts w:asciiTheme="minorHAnsi" w:eastAsiaTheme="minorEastAsia" w:hAnsiTheme="minorHAnsi" w:cstheme="minorBidi"/>
            <w:noProof/>
            <w:sz w:val="22"/>
            <w:szCs w:val="22"/>
            <w:lang w:val="en-US"/>
            <w:rPrChange w:id="1788" w:author="phuong vu" w:date="2018-11-30T22:36:00Z">
              <w:rPr>
                <w:rFonts w:asciiTheme="minorHAnsi" w:eastAsiaTheme="minorEastAsia" w:hAnsiTheme="minorHAnsi" w:cstheme="minorBidi"/>
                <w:noProof/>
                <w:sz w:val="22"/>
                <w:szCs w:val="22"/>
                <w:lang w:val="en-US"/>
              </w:rPr>
            </w:rPrChange>
          </w:rPr>
          <w:tab/>
        </w:r>
        <w:r w:rsidRPr="00920004">
          <w:rPr>
            <w:noProof/>
            <w:rPrChange w:id="1789" w:author="phuong vu" w:date="2018-11-30T22:36:00Z">
              <w:rPr>
                <w:noProof/>
              </w:rPr>
            </w:rPrChange>
          </w:rPr>
          <w:t>Đăng nhập</w:t>
        </w:r>
        <w:r w:rsidRPr="00920004">
          <w:rPr>
            <w:noProof/>
            <w:lang w:val="en-US"/>
            <w:rPrChange w:id="1790" w:author="phuong vu" w:date="2018-11-30T22:36:00Z">
              <w:rPr>
                <w:noProof/>
                <w:lang w:val="en-US"/>
              </w:rPr>
            </w:rPrChange>
          </w:rPr>
          <w:t xml:space="preserve"> hệ thống</w:t>
        </w:r>
        <w:r w:rsidRPr="00920004">
          <w:rPr>
            <w:noProof/>
            <w:rPrChange w:id="1791" w:author="phuong vu" w:date="2018-11-30T22:36:00Z">
              <w:rPr>
                <w:noProof/>
              </w:rPr>
            </w:rPrChange>
          </w:rPr>
          <w:tab/>
        </w:r>
        <w:r w:rsidRPr="00920004">
          <w:rPr>
            <w:noProof/>
            <w:rPrChange w:id="1792" w:author="phuong vu" w:date="2018-11-30T22:36:00Z">
              <w:rPr>
                <w:noProof/>
              </w:rPr>
            </w:rPrChange>
          </w:rPr>
          <w:fldChar w:fldCharType="begin"/>
        </w:r>
        <w:r w:rsidRPr="00920004">
          <w:rPr>
            <w:noProof/>
            <w:rPrChange w:id="1793" w:author="phuong vu" w:date="2018-11-30T22:36:00Z">
              <w:rPr>
                <w:noProof/>
              </w:rPr>
            </w:rPrChange>
          </w:rPr>
          <w:instrText xml:space="preserve"> PAGEREF _Toc531381423 \h </w:instrText>
        </w:r>
        <w:r w:rsidRPr="00920004">
          <w:rPr>
            <w:noProof/>
            <w:rPrChange w:id="1794" w:author="phuong vu" w:date="2018-11-30T22:36:00Z">
              <w:rPr>
                <w:noProof/>
              </w:rPr>
            </w:rPrChange>
          </w:rPr>
        </w:r>
      </w:ins>
      <w:r w:rsidRPr="00920004">
        <w:rPr>
          <w:noProof/>
          <w:rPrChange w:id="1795" w:author="phuong vu" w:date="2018-11-30T22:36:00Z">
            <w:rPr>
              <w:noProof/>
            </w:rPr>
          </w:rPrChange>
        </w:rPr>
        <w:fldChar w:fldCharType="separate"/>
      </w:r>
      <w:ins w:id="1796" w:author="phuong vu" w:date="2018-11-30T22:33:00Z">
        <w:r w:rsidRPr="00920004">
          <w:rPr>
            <w:noProof/>
            <w:rPrChange w:id="1797" w:author="phuong vu" w:date="2018-11-30T22:36:00Z">
              <w:rPr>
                <w:noProof/>
              </w:rPr>
            </w:rPrChange>
          </w:rPr>
          <w:t>65</w:t>
        </w:r>
        <w:r w:rsidRPr="00920004">
          <w:rPr>
            <w:noProof/>
            <w:rPrChange w:id="1798" w:author="phuong vu" w:date="2018-11-30T22:36:00Z">
              <w:rPr>
                <w:noProof/>
              </w:rPr>
            </w:rPrChange>
          </w:rPr>
          <w:fldChar w:fldCharType="end"/>
        </w:r>
      </w:ins>
    </w:p>
    <w:p w14:paraId="2BDC8968" w14:textId="28F5F6B9" w:rsidR="00920004" w:rsidRPr="00920004" w:rsidRDefault="00920004">
      <w:pPr>
        <w:pStyle w:val="TOC4"/>
        <w:rPr>
          <w:ins w:id="1799" w:author="phuong vu" w:date="2018-11-30T22:33:00Z"/>
          <w:rFonts w:asciiTheme="minorHAnsi" w:eastAsiaTheme="minorEastAsia" w:hAnsiTheme="minorHAnsi" w:cstheme="minorBidi"/>
          <w:noProof/>
          <w:sz w:val="22"/>
          <w:szCs w:val="22"/>
          <w:lang w:val="en-US"/>
          <w:rPrChange w:id="1800" w:author="phuong vu" w:date="2018-11-30T22:36:00Z">
            <w:rPr>
              <w:ins w:id="1801" w:author="phuong vu" w:date="2018-11-30T22:33:00Z"/>
              <w:rFonts w:asciiTheme="minorHAnsi" w:eastAsiaTheme="minorEastAsia" w:hAnsiTheme="minorHAnsi" w:cstheme="minorBidi"/>
              <w:noProof/>
              <w:sz w:val="22"/>
              <w:szCs w:val="22"/>
              <w:lang w:val="en-US"/>
            </w:rPr>
          </w:rPrChange>
        </w:rPr>
      </w:pPr>
      <w:ins w:id="1802" w:author="phuong vu" w:date="2018-11-30T22:33:00Z">
        <w:r w:rsidRPr="00920004">
          <w:rPr>
            <w:noProof/>
            <w:rPrChange w:id="1803" w:author="phuong vu" w:date="2018-11-30T22:36:00Z">
              <w:rPr>
                <w:noProof/>
              </w:rPr>
            </w:rPrChange>
          </w:rPr>
          <w:t>3.1.6.7</w:t>
        </w:r>
        <w:r w:rsidRPr="00920004">
          <w:rPr>
            <w:rFonts w:asciiTheme="minorHAnsi" w:eastAsiaTheme="minorEastAsia" w:hAnsiTheme="minorHAnsi" w:cstheme="minorBidi"/>
            <w:noProof/>
            <w:sz w:val="22"/>
            <w:szCs w:val="22"/>
            <w:lang w:val="en-US"/>
            <w:rPrChange w:id="1804" w:author="phuong vu" w:date="2018-11-30T22:36:00Z">
              <w:rPr>
                <w:rFonts w:asciiTheme="minorHAnsi" w:eastAsiaTheme="minorEastAsia" w:hAnsiTheme="minorHAnsi" w:cstheme="minorBidi"/>
                <w:noProof/>
                <w:sz w:val="22"/>
                <w:szCs w:val="22"/>
                <w:lang w:val="en-US"/>
              </w:rPr>
            </w:rPrChange>
          </w:rPr>
          <w:tab/>
        </w:r>
        <w:r w:rsidRPr="00920004">
          <w:rPr>
            <w:noProof/>
            <w:lang w:val="en-US"/>
            <w:rPrChange w:id="1805" w:author="phuong vu" w:date="2018-11-30T22:36:00Z">
              <w:rPr>
                <w:noProof/>
                <w:lang w:val="en-US"/>
              </w:rPr>
            </w:rPrChange>
          </w:rPr>
          <w:t>Đ</w:t>
        </w:r>
        <w:r w:rsidRPr="00920004">
          <w:rPr>
            <w:noProof/>
            <w:rPrChange w:id="1806" w:author="phuong vu" w:date="2018-11-30T22:36:00Z">
              <w:rPr>
                <w:noProof/>
              </w:rPr>
            </w:rPrChange>
          </w:rPr>
          <w:t>ăng xuất hệ thống</w:t>
        </w:r>
        <w:r w:rsidRPr="00920004">
          <w:rPr>
            <w:noProof/>
            <w:rPrChange w:id="1807" w:author="phuong vu" w:date="2018-11-30T22:36:00Z">
              <w:rPr>
                <w:noProof/>
              </w:rPr>
            </w:rPrChange>
          </w:rPr>
          <w:tab/>
        </w:r>
        <w:r w:rsidRPr="00920004">
          <w:rPr>
            <w:noProof/>
            <w:rPrChange w:id="1808" w:author="phuong vu" w:date="2018-11-30T22:36:00Z">
              <w:rPr>
                <w:noProof/>
              </w:rPr>
            </w:rPrChange>
          </w:rPr>
          <w:fldChar w:fldCharType="begin"/>
        </w:r>
        <w:r w:rsidRPr="00920004">
          <w:rPr>
            <w:noProof/>
            <w:rPrChange w:id="1809" w:author="phuong vu" w:date="2018-11-30T22:36:00Z">
              <w:rPr>
                <w:noProof/>
              </w:rPr>
            </w:rPrChange>
          </w:rPr>
          <w:instrText xml:space="preserve"> PAGEREF _Toc531381424 \h </w:instrText>
        </w:r>
        <w:r w:rsidRPr="00920004">
          <w:rPr>
            <w:noProof/>
            <w:rPrChange w:id="1810" w:author="phuong vu" w:date="2018-11-30T22:36:00Z">
              <w:rPr>
                <w:noProof/>
              </w:rPr>
            </w:rPrChange>
          </w:rPr>
        </w:r>
      </w:ins>
      <w:r w:rsidRPr="00920004">
        <w:rPr>
          <w:noProof/>
          <w:rPrChange w:id="1811" w:author="phuong vu" w:date="2018-11-30T22:36:00Z">
            <w:rPr>
              <w:noProof/>
            </w:rPr>
          </w:rPrChange>
        </w:rPr>
        <w:fldChar w:fldCharType="separate"/>
      </w:r>
      <w:ins w:id="1812" w:author="phuong vu" w:date="2018-11-30T22:33:00Z">
        <w:r w:rsidRPr="00920004">
          <w:rPr>
            <w:noProof/>
            <w:rPrChange w:id="1813" w:author="phuong vu" w:date="2018-11-30T22:36:00Z">
              <w:rPr>
                <w:noProof/>
              </w:rPr>
            </w:rPrChange>
          </w:rPr>
          <w:t>67</w:t>
        </w:r>
        <w:r w:rsidRPr="00920004">
          <w:rPr>
            <w:noProof/>
            <w:rPrChange w:id="1814" w:author="phuong vu" w:date="2018-11-30T22:36:00Z">
              <w:rPr>
                <w:noProof/>
              </w:rPr>
            </w:rPrChange>
          </w:rPr>
          <w:fldChar w:fldCharType="end"/>
        </w:r>
      </w:ins>
    </w:p>
    <w:p w14:paraId="4690300D" w14:textId="3C51DFBB" w:rsidR="00920004" w:rsidRPr="00920004" w:rsidRDefault="00920004">
      <w:pPr>
        <w:pStyle w:val="TOC1"/>
        <w:tabs>
          <w:tab w:val="left" w:pos="1540"/>
        </w:tabs>
        <w:rPr>
          <w:ins w:id="1815" w:author="phuong vu" w:date="2018-11-30T22:33:00Z"/>
          <w:rFonts w:asciiTheme="minorHAnsi" w:eastAsiaTheme="minorEastAsia" w:hAnsiTheme="minorHAnsi" w:cstheme="minorBidi"/>
          <w:noProof/>
          <w:sz w:val="22"/>
          <w:szCs w:val="22"/>
          <w:lang w:val="en-US"/>
          <w:rPrChange w:id="1816" w:author="phuong vu" w:date="2018-11-30T22:36:00Z">
            <w:rPr>
              <w:ins w:id="1817" w:author="phuong vu" w:date="2018-11-30T22:33:00Z"/>
              <w:rFonts w:asciiTheme="minorHAnsi" w:eastAsiaTheme="minorEastAsia" w:hAnsiTheme="minorHAnsi" w:cstheme="minorBidi"/>
              <w:noProof/>
              <w:sz w:val="22"/>
              <w:szCs w:val="22"/>
              <w:lang w:val="en-US"/>
            </w:rPr>
          </w:rPrChange>
        </w:rPr>
      </w:pPr>
      <w:ins w:id="1818" w:author="phuong vu" w:date="2018-11-30T22:33:00Z">
        <w:r w:rsidRPr="00920004">
          <w:rPr>
            <w:noProof/>
            <w:rPrChange w:id="1819" w:author="phuong vu" w:date="2018-11-30T22:36:00Z">
              <w:rPr>
                <w:noProof/>
              </w:rPr>
            </w:rPrChange>
          </w:rPr>
          <w:t>CHƯƠNG 4 -</w:t>
        </w:r>
        <w:r w:rsidRPr="00920004">
          <w:rPr>
            <w:rFonts w:asciiTheme="minorHAnsi" w:eastAsiaTheme="minorEastAsia" w:hAnsiTheme="minorHAnsi" w:cstheme="minorBidi"/>
            <w:noProof/>
            <w:sz w:val="22"/>
            <w:szCs w:val="22"/>
            <w:lang w:val="en-US"/>
            <w:rPrChange w:id="1820" w:author="phuong vu" w:date="2018-11-30T22:36:00Z">
              <w:rPr>
                <w:rFonts w:asciiTheme="minorHAnsi" w:eastAsiaTheme="minorEastAsia" w:hAnsiTheme="minorHAnsi" w:cstheme="minorBidi"/>
                <w:noProof/>
                <w:sz w:val="22"/>
                <w:szCs w:val="22"/>
                <w:lang w:val="en-US"/>
              </w:rPr>
            </w:rPrChange>
          </w:rPr>
          <w:tab/>
        </w:r>
        <w:r w:rsidRPr="00920004">
          <w:rPr>
            <w:noProof/>
            <w:rPrChange w:id="1821" w:author="phuong vu" w:date="2018-11-30T22:36:00Z">
              <w:rPr>
                <w:noProof/>
              </w:rPr>
            </w:rPrChange>
          </w:rPr>
          <w:t>KIỂM THỬ</w:t>
        </w:r>
        <w:r w:rsidRPr="00920004">
          <w:rPr>
            <w:noProof/>
            <w:rPrChange w:id="1822" w:author="phuong vu" w:date="2018-11-30T22:36:00Z">
              <w:rPr>
                <w:noProof/>
              </w:rPr>
            </w:rPrChange>
          </w:rPr>
          <w:tab/>
        </w:r>
        <w:r w:rsidRPr="00920004">
          <w:rPr>
            <w:noProof/>
            <w:rPrChange w:id="1823" w:author="phuong vu" w:date="2018-11-30T22:36:00Z">
              <w:rPr>
                <w:noProof/>
              </w:rPr>
            </w:rPrChange>
          </w:rPr>
          <w:fldChar w:fldCharType="begin"/>
        </w:r>
        <w:r w:rsidRPr="00920004">
          <w:rPr>
            <w:noProof/>
            <w:rPrChange w:id="1824" w:author="phuong vu" w:date="2018-11-30T22:36:00Z">
              <w:rPr>
                <w:noProof/>
              </w:rPr>
            </w:rPrChange>
          </w:rPr>
          <w:instrText xml:space="preserve"> PAGEREF _Toc531381527 \h </w:instrText>
        </w:r>
        <w:r w:rsidRPr="00920004">
          <w:rPr>
            <w:noProof/>
            <w:rPrChange w:id="1825" w:author="phuong vu" w:date="2018-11-30T22:36:00Z">
              <w:rPr>
                <w:noProof/>
              </w:rPr>
            </w:rPrChange>
          </w:rPr>
        </w:r>
      </w:ins>
      <w:r w:rsidRPr="00920004">
        <w:rPr>
          <w:noProof/>
          <w:rPrChange w:id="1826" w:author="phuong vu" w:date="2018-11-30T22:36:00Z">
            <w:rPr>
              <w:noProof/>
            </w:rPr>
          </w:rPrChange>
        </w:rPr>
        <w:fldChar w:fldCharType="separate"/>
      </w:r>
      <w:ins w:id="1827" w:author="phuong vu" w:date="2018-11-30T22:33:00Z">
        <w:r w:rsidRPr="00920004">
          <w:rPr>
            <w:noProof/>
            <w:rPrChange w:id="1828" w:author="phuong vu" w:date="2018-11-30T22:36:00Z">
              <w:rPr>
                <w:noProof/>
              </w:rPr>
            </w:rPrChange>
          </w:rPr>
          <w:t>68</w:t>
        </w:r>
        <w:r w:rsidRPr="00920004">
          <w:rPr>
            <w:noProof/>
            <w:rPrChange w:id="1829" w:author="phuong vu" w:date="2018-11-30T22:36:00Z">
              <w:rPr>
                <w:noProof/>
              </w:rPr>
            </w:rPrChange>
          </w:rPr>
          <w:fldChar w:fldCharType="end"/>
        </w:r>
      </w:ins>
    </w:p>
    <w:p w14:paraId="24903153" w14:textId="334028EA" w:rsidR="00920004" w:rsidRPr="00920004" w:rsidRDefault="00920004">
      <w:pPr>
        <w:pStyle w:val="TOC2"/>
        <w:tabs>
          <w:tab w:val="left" w:pos="880"/>
          <w:tab w:val="right" w:leader="dot" w:pos="8777"/>
        </w:tabs>
        <w:rPr>
          <w:ins w:id="1830" w:author="phuong vu" w:date="2018-11-30T22:33:00Z"/>
          <w:rFonts w:asciiTheme="minorHAnsi" w:eastAsiaTheme="minorEastAsia" w:hAnsiTheme="minorHAnsi" w:cstheme="minorBidi"/>
          <w:noProof/>
          <w:sz w:val="22"/>
          <w:szCs w:val="22"/>
          <w:lang w:val="en-US"/>
          <w:rPrChange w:id="1831" w:author="phuong vu" w:date="2018-11-30T22:36:00Z">
            <w:rPr>
              <w:ins w:id="1832" w:author="phuong vu" w:date="2018-11-30T22:33:00Z"/>
              <w:rFonts w:asciiTheme="minorHAnsi" w:eastAsiaTheme="minorEastAsia" w:hAnsiTheme="minorHAnsi" w:cstheme="minorBidi"/>
              <w:noProof/>
              <w:sz w:val="22"/>
              <w:szCs w:val="22"/>
              <w:lang w:val="en-US"/>
            </w:rPr>
          </w:rPrChange>
        </w:rPr>
      </w:pPr>
      <w:ins w:id="1833" w:author="phuong vu" w:date="2018-11-30T22:33:00Z">
        <w:r w:rsidRPr="00920004">
          <w:rPr>
            <w:noProof/>
            <w:rPrChange w:id="1834" w:author="phuong vu" w:date="2018-11-30T22:36:00Z">
              <w:rPr>
                <w:noProof/>
              </w:rPr>
            </w:rPrChange>
          </w:rPr>
          <w:t>4.1</w:t>
        </w:r>
        <w:r w:rsidRPr="00920004">
          <w:rPr>
            <w:rFonts w:asciiTheme="minorHAnsi" w:eastAsiaTheme="minorEastAsia" w:hAnsiTheme="minorHAnsi" w:cstheme="minorBidi"/>
            <w:noProof/>
            <w:sz w:val="22"/>
            <w:szCs w:val="22"/>
            <w:lang w:val="en-US"/>
            <w:rPrChange w:id="1835" w:author="phuong vu" w:date="2018-11-30T22:36:00Z">
              <w:rPr>
                <w:rFonts w:asciiTheme="minorHAnsi" w:eastAsiaTheme="minorEastAsia" w:hAnsiTheme="minorHAnsi" w:cstheme="minorBidi"/>
                <w:noProof/>
                <w:sz w:val="22"/>
                <w:szCs w:val="22"/>
                <w:lang w:val="en-US"/>
              </w:rPr>
            </w:rPrChange>
          </w:rPr>
          <w:tab/>
        </w:r>
        <w:r w:rsidRPr="00920004">
          <w:rPr>
            <w:noProof/>
            <w:rPrChange w:id="1836" w:author="phuong vu" w:date="2018-11-30T22:36:00Z">
              <w:rPr>
                <w:noProof/>
              </w:rPr>
            </w:rPrChange>
          </w:rPr>
          <w:t>Giới thiệu</w:t>
        </w:r>
        <w:r w:rsidRPr="00920004">
          <w:rPr>
            <w:noProof/>
            <w:rPrChange w:id="1837" w:author="phuong vu" w:date="2018-11-30T22:36:00Z">
              <w:rPr>
                <w:noProof/>
              </w:rPr>
            </w:rPrChange>
          </w:rPr>
          <w:tab/>
        </w:r>
        <w:r w:rsidRPr="00920004">
          <w:rPr>
            <w:noProof/>
            <w:rPrChange w:id="1838" w:author="phuong vu" w:date="2018-11-30T22:36:00Z">
              <w:rPr>
                <w:noProof/>
              </w:rPr>
            </w:rPrChange>
          </w:rPr>
          <w:fldChar w:fldCharType="begin"/>
        </w:r>
        <w:r w:rsidRPr="00920004">
          <w:rPr>
            <w:noProof/>
            <w:rPrChange w:id="1839" w:author="phuong vu" w:date="2018-11-30T22:36:00Z">
              <w:rPr>
                <w:noProof/>
              </w:rPr>
            </w:rPrChange>
          </w:rPr>
          <w:instrText xml:space="preserve"> PAGEREF _Toc531381528 \h </w:instrText>
        </w:r>
        <w:r w:rsidRPr="00920004">
          <w:rPr>
            <w:noProof/>
            <w:rPrChange w:id="1840" w:author="phuong vu" w:date="2018-11-30T22:36:00Z">
              <w:rPr>
                <w:noProof/>
              </w:rPr>
            </w:rPrChange>
          </w:rPr>
        </w:r>
      </w:ins>
      <w:r w:rsidRPr="00920004">
        <w:rPr>
          <w:noProof/>
          <w:rPrChange w:id="1841" w:author="phuong vu" w:date="2018-11-30T22:36:00Z">
            <w:rPr>
              <w:noProof/>
            </w:rPr>
          </w:rPrChange>
        </w:rPr>
        <w:fldChar w:fldCharType="separate"/>
      </w:r>
      <w:ins w:id="1842" w:author="phuong vu" w:date="2018-11-30T22:33:00Z">
        <w:r w:rsidRPr="00920004">
          <w:rPr>
            <w:noProof/>
            <w:rPrChange w:id="1843" w:author="phuong vu" w:date="2018-11-30T22:36:00Z">
              <w:rPr>
                <w:noProof/>
              </w:rPr>
            </w:rPrChange>
          </w:rPr>
          <w:t>68</w:t>
        </w:r>
        <w:r w:rsidRPr="00920004">
          <w:rPr>
            <w:noProof/>
            <w:rPrChange w:id="1844" w:author="phuong vu" w:date="2018-11-30T22:36:00Z">
              <w:rPr>
                <w:noProof/>
              </w:rPr>
            </w:rPrChange>
          </w:rPr>
          <w:fldChar w:fldCharType="end"/>
        </w:r>
      </w:ins>
    </w:p>
    <w:p w14:paraId="4AC10562" w14:textId="567CB418" w:rsidR="00920004" w:rsidRPr="00920004" w:rsidRDefault="00920004">
      <w:pPr>
        <w:pStyle w:val="TOC3"/>
        <w:tabs>
          <w:tab w:val="left" w:pos="1320"/>
          <w:tab w:val="right" w:leader="dot" w:pos="8777"/>
        </w:tabs>
        <w:rPr>
          <w:ins w:id="1845" w:author="phuong vu" w:date="2018-11-30T22:33:00Z"/>
          <w:rFonts w:asciiTheme="minorHAnsi" w:eastAsiaTheme="minorEastAsia" w:hAnsiTheme="minorHAnsi" w:cstheme="minorBidi"/>
          <w:noProof/>
          <w:sz w:val="22"/>
          <w:szCs w:val="22"/>
          <w:lang w:val="en-US"/>
          <w:rPrChange w:id="1846" w:author="phuong vu" w:date="2018-11-30T22:36:00Z">
            <w:rPr>
              <w:ins w:id="1847" w:author="phuong vu" w:date="2018-11-30T22:33:00Z"/>
              <w:rFonts w:asciiTheme="minorHAnsi" w:eastAsiaTheme="minorEastAsia" w:hAnsiTheme="minorHAnsi" w:cstheme="minorBidi"/>
              <w:noProof/>
              <w:sz w:val="22"/>
              <w:szCs w:val="22"/>
              <w:lang w:val="en-US"/>
            </w:rPr>
          </w:rPrChange>
        </w:rPr>
      </w:pPr>
      <w:ins w:id="1848" w:author="phuong vu" w:date="2018-11-30T22:33:00Z">
        <w:r w:rsidRPr="00920004">
          <w:rPr>
            <w:noProof/>
            <w:rPrChange w:id="1849" w:author="phuong vu" w:date="2018-11-30T22:36:00Z">
              <w:rPr>
                <w:noProof/>
              </w:rPr>
            </w:rPrChange>
          </w:rPr>
          <w:t>4.1.1</w:t>
        </w:r>
        <w:r w:rsidRPr="00920004">
          <w:rPr>
            <w:rFonts w:asciiTheme="minorHAnsi" w:eastAsiaTheme="minorEastAsia" w:hAnsiTheme="minorHAnsi" w:cstheme="minorBidi"/>
            <w:noProof/>
            <w:sz w:val="22"/>
            <w:szCs w:val="22"/>
            <w:lang w:val="en-US"/>
            <w:rPrChange w:id="1850" w:author="phuong vu" w:date="2018-11-30T22:36:00Z">
              <w:rPr>
                <w:rFonts w:asciiTheme="minorHAnsi" w:eastAsiaTheme="minorEastAsia" w:hAnsiTheme="minorHAnsi" w:cstheme="minorBidi"/>
                <w:noProof/>
                <w:sz w:val="22"/>
                <w:szCs w:val="22"/>
                <w:lang w:val="en-US"/>
              </w:rPr>
            </w:rPrChange>
          </w:rPr>
          <w:tab/>
        </w:r>
        <w:r w:rsidRPr="00920004">
          <w:rPr>
            <w:noProof/>
            <w:rPrChange w:id="1851" w:author="phuong vu" w:date="2018-11-30T22:36:00Z">
              <w:rPr>
                <w:noProof/>
              </w:rPr>
            </w:rPrChange>
          </w:rPr>
          <w:t>Mục tiêu</w:t>
        </w:r>
        <w:r w:rsidRPr="00920004">
          <w:rPr>
            <w:noProof/>
            <w:rPrChange w:id="1852" w:author="phuong vu" w:date="2018-11-30T22:36:00Z">
              <w:rPr>
                <w:noProof/>
              </w:rPr>
            </w:rPrChange>
          </w:rPr>
          <w:tab/>
        </w:r>
        <w:r w:rsidRPr="00920004">
          <w:rPr>
            <w:noProof/>
            <w:rPrChange w:id="1853" w:author="phuong vu" w:date="2018-11-30T22:36:00Z">
              <w:rPr>
                <w:noProof/>
              </w:rPr>
            </w:rPrChange>
          </w:rPr>
          <w:fldChar w:fldCharType="begin"/>
        </w:r>
        <w:r w:rsidRPr="00920004">
          <w:rPr>
            <w:noProof/>
            <w:rPrChange w:id="1854" w:author="phuong vu" w:date="2018-11-30T22:36:00Z">
              <w:rPr>
                <w:noProof/>
              </w:rPr>
            </w:rPrChange>
          </w:rPr>
          <w:instrText xml:space="preserve"> PAGEREF _Toc531381529 \h </w:instrText>
        </w:r>
        <w:r w:rsidRPr="00920004">
          <w:rPr>
            <w:noProof/>
            <w:rPrChange w:id="1855" w:author="phuong vu" w:date="2018-11-30T22:36:00Z">
              <w:rPr>
                <w:noProof/>
              </w:rPr>
            </w:rPrChange>
          </w:rPr>
        </w:r>
      </w:ins>
      <w:r w:rsidRPr="00920004">
        <w:rPr>
          <w:noProof/>
          <w:rPrChange w:id="1856" w:author="phuong vu" w:date="2018-11-30T22:36:00Z">
            <w:rPr>
              <w:noProof/>
            </w:rPr>
          </w:rPrChange>
        </w:rPr>
        <w:fldChar w:fldCharType="separate"/>
      </w:r>
      <w:ins w:id="1857" w:author="phuong vu" w:date="2018-11-30T22:33:00Z">
        <w:r w:rsidRPr="00920004">
          <w:rPr>
            <w:noProof/>
            <w:rPrChange w:id="1858" w:author="phuong vu" w:date="2018-11-30T22:36:00Z">
              <w:rPr>
                <w:noProof/>
              </w:rPr>
            </w:rPrChange>
          </w:rPr>
          <w:t>68</w:t>
        </w:r>
        <w:r w:rsidRPr="00920004">
          <w:rPr>
            <w:noProof/>
            <w:rPrChange w:id="1859" w:author="phuong vu" w:date="2018-11-30T22:36:00Z">
              <w:rPr>
                <w:noProof/>
              </w:rPr>
            </w:rPrChange>
          </w:rPr>
          <w:fldChar w:fldCharType="end"/>
        </w:r>
      </w:ins>
    </w:p>
    <w:p w14:paraId="69F85E56" w14:textId="677E1E51" w:rsidR="00920004" w:rsidRPr="00920004" w:rsidRDefault="00920004">
      <w:pPr>
        <w:pStyle w:val="TOC3"/>
        <w:tabs>
          <w:tab w:val="left" w:pos="1320"/>
          <w:tab w:val="right" w:leader="dot" w:pos="8777"/>
        </w:tabs>
        <w:rPr>
          <w:ins w:id="1860" w:author="phuong vu" w:date="2018-11-30T22:33:00Z"/>
          <w:rFonts w:asciiTheme="minorHAnsi" w:eastAsiaTheme="minorEastAsia" w:hAnsiTheme="minorHAnsi" w:cstheme="minorBidi"/>
          <w:noProof/>
          <w:sz w:val="22"/>
          <w:szCs w:val="22"/>
          <w:lang w:val="en-US"/>
          <w:rPrChange w:id="1861" w:author="phuong vu" w:date="2018-11-30T22:36:00Z">
            <w:rPr>
              <w:ins w:id="1862" w:author="phuong vu" w:date="2018-11-30T22:33:00Z"/>
              <w:rFonts w:asciiTheme="minorHAnsi" w:eastAsiaTheme="minorEastAsia" w:hAnsiTheme="minorHAnsi" w:cstheme="minorBidi"/>
              <w:noProof/>
              <w:sz w:val="22"/>
              <w:szCs w:val="22"/>
              <w:lang w:val="en-US"/>
            </w:rPr>
          </w:rPrChange>
        </w:rPr>
      </w:pPr>
      <w:ins w:id="1863" w:author="phuong vu" w:date="2018-11-30T22:33:00Z">
        <w:r w:rsidRPr="00920004">
          <w:rPr>
            <w:noProof/>
            <w:rPrChange w:id="1864" w:author="phuong vu" w:date="2018-11-30T22:36:00Z">
              <w:rPr>
                <w:noProof/>
              </w:rPr>
            </w:rPrChange>
          </w:rPr>
          <w:t>4.1.2</w:t>
        </w:r>
        <w:r w:rsidRPr="00920004">
          <w:rPr>
            <w:rFonts w:asciiTheme="minorHAnsi" w:eastAsiaTheme="minorEastAsia" w:hAnsiTheme="minorHAnsi" w:cstheme="minorBidi"/>
            <w:noProof/>
            <w:sz w:val="22"/>
            <w:szCs w:val="22"/>
            <w:lang w:val="en-US"/>
            <w:rPrChange w:id="1865" w:author="phuong vu" w:date="2018-11-30T22:36:00Z">
              <w:rPr>
                <w:rFonts w:asciiTheme="minorHAnsi" w:eastAsiaTheme="minorEastAsia" w:hAnsiTheme="minorHAnsi" w:cstheme="minorBidi"/>
                <w:noProof/>
                <w:sz w:val="22"/>
                <w:szCs w:val="22"/>
                <w:lang w:val="en-US"/>
              </w:rPr>
            </w:rPrChange>
          </w:rPr>
          <w:tab/>
        </w:r>
        <w:r w:rsidRPr="00920004">
          <w:rPr>
            <w:noProof/>
            <w:rPrChange w:id="1866" w:author="phuong vu" w:date="2018-11-30T22:36:00Z">
              <w:rPr>
                <w:noProof/>
              </w:rPr>
            </w:rPrChange>
          </w:rPr>
          <w:t>Phạm vi kiểm thử</w:t>
        </w:r>
        <w:r w:rsidRPr="00920004">
          <w:rPr>
            <w:noProof/>
            <w:rPrChange w:id="1867" w:author="phuong vu" w:date="2018-11-30T22:36:00Z">
              <w:rPr>
                <w:noProof/>
              </w:rPr>
            </w:rPrChange>
          </w:rPr>
          <w:tab/>
        </w:r>
        <w:r w:rsidRPr="00920004">
          <w:rPr>
            <w:noProof/>
            <w:rPrChange w:id="1868" w:author="phuong vu" w:date="2018-11-30T22:36:00Z">
              <w:rPr>
                <w:noProof/>
              </w:rPr>
            </w:rPrChange>
          </w:rPr>
          <w:fldChar w:fldCharType="begin"/>
        </w:r>
        <w:r w:rsidRPr="00920004">
          <w:rPr>
            <w:noProof/>
            <w:rPrChange w:id="1869" w:author="phuong vu" w:date="2018-11-30T22:36:00Z">
              <w:rPr>
                <w:noProof/>
              </w:rPr>
            </w:rPrChange>
          </w:rPr>
          <w:instrText xml:space="preserve"> PAGEREF _Toc531381530 \h </w:instrText>
        </w:r>
        <w:r w:rsidRPr="00920004">
          <w:rPr>
            <w:noProof/>
            <w:rPrChange w:id="1870" w:author="phuong vu" w:date="2018-11-30T22:36:00Z">
              <w:rPr>
                <w:noProof/>
              </w:rPr>
            </w:rPrChange>
          </w:rPr>
        </w:r>
      </w:ins>
      <w:r w:rsidRPr="00920004">
        <w:rPr>
          <w:noProof/>
          <w:rPrChange w:id="1871" w:author="phuong vu" w:date="2018-11-30T22:36:00Z">
            <w:rPr>
              <w:noProof/>
            </w:rPr>
          </w:rPrChange>
        </w:rPr>
        <w:fldChar w:fldCharType="separate"/>
      </w:r>
      <w:ins w:id="1872" w:author="phuong vu" w:date="2018-11-30T22:33:00Z">
        <w:r w:rsidRPr="00920004">
          <w:rPr>
            <w:noProof/>
            <w:rPrChange w:id="1873" w:author="phuong vu" w:date="2018-11-30T22:36:00Z">
              <w:rPr>
                <w:noProof/>
              </w:rPr>
            </w:rPrChange>
          </w:rPr>
          <w:t>68</w:t>
        </w:r>
        <w:r w:rsidRPr="00920004">
          <w:rPr>
            <w:noProof/>
            <w:rPrChange w:id="1874" w:author="phuong vu" w:date="2018-11-30T22:36:00Z">
              <w:rPr>
                <w:noProof/>
              </w:rPr>
            </w:rPrChange>
          </w:rPr>
          <w:fldChar w:fldCharType="end"/>
        </w:r>
      </w:ins>
    </w:p>
    <w:p w14:paraId="7847EBFF" w14:textId="27304D3E" w:rsidR="00920004" w:rsidRPr="00920004" w:rsidRDefault="00920004">
      <w:pPr>
        <w:pStyle w:val="TOC2"/>
        <w:tabs>
          <w:tab w:val="left" w:pos="880"/>
          <w:tab w:val="right" w:leader="dot" w:pos="8777"/>
        </w:tabs>
        <w:rPr>
          <w:ins w:id="1875" w:author="phuong vu" w:date="2018-11-30T22:33:00Z"/>
          <w:rFonts w:asciiTheme="minorHAnsi" w:eastAsiaTheme="minorEastAsia" w:hAnsiTheme="minorHAnsi" w:cstheme="minorBidi"/>
          <w:noProof/>
          <w:sz w:val="22"/>
          <w:szCs w:val="22"/>
          <w:lang w:val="en-US"/>
          <w:rPrChange w:id="1876" w:author="phuong vu" w:date="2018-11-30T22:36:00Z">
            <w:rPr>
              <w:ins w:id="1877" w:author="phuong vu" w:date="2018-11-30T22:33:00Z"/>
              <w:rFonts w:asciiTheme="minorHAnsi" w:eastAsiaTheme="minorEastAsia" w:hAnsiTheme="minorHAnsi" w:cstheme="minorBidi"/>
              <w:noProof/>
              <w:sz w:val="22"/>
              <w:szCs w:val="22"/>
              <w:lang w:val="en-US"/>
            </w:rPr>
          </w:rPrChange>
        </w:rPr>
      </w:pPr>
      <w:ins w:id="1878" w:author="phuong vu" w:date="2018-11-30T22:33:00Z">
        <w:r w:rsidRPr="00920004">
          <w:rPr>
            <w:noProof/>
            <w:rPrChange w:id="1879" w:author="phuong vu" w:date="2018-11-30T22:36:00Z">
              <w:rPr>
                <w:noProof/>
              </w:rPr>
            </w:rPrChange>
          </w:rPr>
          <w:t>4.2</w:t>
        </w:r>
        <w:r w:rsidRPr="00920004">
          <w:rPr>
            <w:rFonts w:asciiTheme="minorHAnsi" w:eastAsiaTheme="minorEastAsia" w:hAnsiTheme="minorHAnsi" w:cstheme="minorBidi"/>
            <w:noProof/>
            <w:sz w:val="22"/>
            <w:szCs w:val="22"/>
            <w:lang w:val="en-US"/>
            <w:rPrChange w:id="1880" w:author="phuong vu" w:date="2018-11-30T22:36:00Z">
              <w:rPr>
                <w:rFonts w:asciiTheme="minorHAnsi" w:eastAsiaTheme="minorEastAsia" w:hAnsiTheme="minorHAnsi" w:cstheme="minorBidi"/>
                <w:noProof/>
                <w:sz w:val="22"/>
                <w:szCs w:val="22"/>
                <w:lang w:val="en-US"/>
              </w:rPr>
            </w:rPrChange>
          </w:rPr>
          <w:tab/>
        </w:r>
        <w:r w:rsidRPr="00920004">
          <w:rPr>
            <w:noProof/>
            <w:rPrChange w:id="1881" w:author="phuong vu" w:date="2018-11-30T22:36:00Z">
              <w:rPr>
                <w:noProof/>
              </w:rPr>
            </w:rPrChange>
          </w:rPr>
          <w:t>Chi tiết kế hoạch kiểm thử</w:t>
        </w:r>
        <w:r w:rsidRPr="00920004">
          <w:rPr>
            <w:noProof/>
            <w:rPrChange w:id="1882" w:author="phuong vu" w:date="2018-11-30T22:36:00Z">
              <w:rPr>
                <w:noProof/>
              </w:rPr>
            </w:rPrChange>
          </w:rPr>
          <w:tab/>
        </w:r>
        <w:r w:rsidRPr="00920004">
          <w:rPr>
            <w:noProof/>
            <w:rPrChange w:id="1883" w:author="phuong vu" w:date="2018-11-30T22:36:00Z">
              <w:rPr>
                <w:noProof/>
              </w:rPr>
            </w:rPrChange>
          </w:rPr>
          <w:fldChar w:fldCharType="begin"/>
        </w:r>
        <w:r w:rsidRPr="00920004">
          <w:rPr>
            <w:noProof/>
            <w:rPrChange w:id="1884" w:author="phuong vu" w:date="2018-11-30T22:36:00Z">
              <w:rPr>
                <w:noProof/>
              </w:rPr>
            </w:rPrChange>
          </w:rPr>
          <w:instrText xml:space="preserve"> PAGEREF _Toc531381531 \h </w:instrText>
        </w:r>
        <w:r w:rsidRPr="00920004">
          <w:rPr>
            <w:noProof/>
            <w:rPrChange w:id="1885" w:author="phuong vu" w:date="2018-11-30T22:36:00Z">
              <w:rPr>
                <w:noProof/>
              </w:rPr>
            </w:rPrChange>
          </w:rPr>
        </w:r>
      </w:ins>
      <w:r w:rsidRPr="00920004">
        <w:rPr>
          <w:noProof/>
          <w:rPrChange w:id="1886" w:author="phuong vu" w:date="2018-11-30T22:36:00Z">
            <w:rPr>
              <w:noProof/>
            </w:rPr>
          </w:rPrChange>
        </w:rPr>
        <w:fldChar w:fldCharType="separate"/>
      </w:r>
      <w:ins w:id="1887" w:author="phuong vu" w:date="2018-11-30T22:33:00Z">
        <w:r w:rsidRPr="00920004">
          <w:rPr>
            <w:noProof/>
            <w:rPrChange w:id="1888" w:author="phuong vu" w:date="2018-11-30T22:36:00Z">
              <w:rPr>
                <w:noProof/>
              </w:rPr>
            </w:rPrChange>
          </w:rPr>
          <w:t>68</w:t>
        </w:r>
        <w:r w:rsidRPr="00920004">
          <w:rPr>
            <w:noProof/>
            <w:rPrChange w:id="1889" w:author="phuong vu" w:date="2018-11-30T22:36:00Z">
              <w:rPr>
                <w:noProof/>
              </w:rPr>
            </w:rPrChange>
          </w:rPr>
          <w:fldChar w:fldCharType="end"/>
        </w:r>
      </w:ins>
    </w:p>
    <w:p w14:paraId="7A357EE8" w14:textId="15A5EB76" w:rsidR="00920004" w:rsidRPr="00920004" w:rsidRDefault="00920004">
      <w:pPr>
        <w:pStyle w:val="TOC3"/>
        <w:tabs>
          <w:tab w:val="left" w:pos="1320"/>
          <w:tab w:val="right" w:leader="dot" w:pos="8777"/>
        </w:tabs>
        <w:rPr>
          <w:ins w:id="1890" w:author="phuong vu" w:date="2018-11-30T22:33:00Z"/>
          <w:rFonts w:asciiTheme="minorHAnsi" w:eastAsiaTheme="minorEastAsia" w:hAnsiTheme="minorHAnsi" w:cstheme="minorBidi"/>
          <w:noProof/>
          <w:sz w:val="22"/>
          <w:szCs w:val="22"/>
          <w:lang w:val="en-US"/>
          <w:rPrChange w:id="1891" w:author="phuong vu" w:date="2018-11-30T22:36:00Z">
            <w:rPr>
              <w:ins w:id="1892" w:author="phuong vu" w:date="2018-11-30T22:33:00Z"/>
              <w:rFonts w:asciiTheme="minorHAnsi" w:eastAsiaTheme="minorEastAsia" w:hAnsiTheme="minorHAnsi" w:cstheme="minorBidi"/>
              <w:noProof/>
              <w:sz w:val="22"/>
              <w:szCs w:val="22"/>
              <w:lang w:val="en-US"/>
            </w:rPr>
          </w:rPrChange>
        </w:rPr>
      </w:pPr>
      <w:ins w:id="1893" w:author="phuong vu" w:date="2018-11-30T22:33:00Z">
        <w:r w:rsidRPr="00920004">
          <w:rPr>
            <w:noProof/>
            <w:rPrChange w:id="1894" w:author="phuong vu" w:date="2018-11-30T22:36:00Z">
              <w:rPr>
                <w:noProof/>
              </w:rPr>
            </w:rPrChange>
          </w:rPr>
          <w:t>4.2.1</w:t>
        </w:r>
        <w:r w:rsidRPr="00920004">
          <w:rPr>
            <w:rFonts w:asciiTheme="minorHAnsi" w:eastAsiaTheme="minorEastAsia" w:hAnsiTheme="minorHAnsi" w:cstheme="minorBidi"/>
            <w:noProof/>
            <w:sz w:val="22"/>
            <w:szCs w:val="22"/>
            <w:lang w:val="en-US"/>
            <w:rPrChange w:id="1895" w:author="phuong vu" w:date="2018-11-30T22:36:00Z">
              <w:rPr>
                <w:rFonts w:asciiTheme="minorHAnsi" w:eastAsiaTheme="minorEastAsia" w:hAnsiTheme="minorHAnsi" w:cstheme="minorBidi"/>
                <w:noProof/>
                <w:sz w:val="22"/>
                <w:szCs w:val="22"/>
                <w:lang w:val="en-US"/>
              </w:rPr>
            </w:rPrChange>
          </w:rPr>
          <w:tab/>
        </w:r>
        <w:r w:rsidRPr="00920004">
          <w:rPr>
            <w:noProof/>
            <w:rPrChange w:id="1896" w:author="phuong vu" w:date="2018-11-30T22:36:00Z">
              <w:rPr>
                <w:noProof/>
              </w:rPr>
            </w:rPrChange>
          </w:rPr>
          <w:t>Các chức năng kiểm thử</w:t>
        </w:r>
        <w:r w:rsidRPr="00920004">
          <w:rPr>
            <w:noProof/>
            <w:rPrChange w:id="1897" w:author="phuong vu" w:date="2018-11-30T22:36:00Z">
              <w:rPr>
                <w:noProof/>
              </w:rPr>
            </w:rPrChange>
          </w:rPr>
          <w:tab/>
        </w:r>
        <w:r w:rsidRPr="00920004">
          <w:rPr>
            <w:noProof/>
            <w:rPrChange w:id="1898" w:author="phuong vu" w:date="2018-11-30T22:36:00Z">
              <w:rPr>
                <w:noProof/>
              </w:rPr>
            </w:rPrChange>
          </w:rPr>
          <w:fldChar w:fldCharType="begin"/>
        </w:r>
        <w:r w:rsidRPr="00920004">
          <w:rPr>
            <w:noProof/>
            <w:rPrChange w:id="1899" w:author="phuong vu" w:date="2018-11-30T22:36:00Z">
              <w:rPr>
                <w:noProof/>
              </w:rPr>
            </w:rPrChange>
          </w:rPr>
          <w:instrText xml:space="preserve"> PAGEREF _Toc531381532 \h </w:instrText>
        </w:r>
        <w:r w:rsidRPr="00920004">
          <w:rPr>
            <w:noProof/>
            <w:rPrChange w:id="1900" w:author="phuong vu" w:date="2018-11-30T22:36:00Z">
              <w:rPr>
                <w:noProof/>
              </w:rPr>
            </w:rPrChange>
          </w:rPr>
        </w:r>
      </w:ins>
      <w:r w:rsidRPr="00920004">
        <w:rPr>
          <w:noProof/>
          <w:rPrChange w:id="1901" w:author="phuong vu" w:date="2018-11-30T22:36:00Z">
            <w:rPr>
              <w:noProof/>
            </w:rPr>
          </w:rPrChange>
        </w:rPr>
        <w:fldChar w:fldCharType="separate"/>
      </w:r>
      <w:ins w:id="1902" w:author="phuong vu" w:date="2018-11-30T22:33:00Z">
        <w:r w:rsidRPr="00920004">
          <w:rPr>
            <w:noProof/>
            <w:rPrChange w:id="1903" w:author="phuong vu" w:date="2018-11-30T22:36:00Z">
              <w:rPr>
                <w:noProof/>
              </w:rPr>
            </w:rPrChange>
          </w:rPr>
          <w:t>68</w:t>
        </w:r>
        <w:r w:rsidRPr="00920004">
          <w:rPr>
            <w:noProof/>
            <w:rPrChange w:id="1904" w:author="phuong vu" w:date="2018-11-30T22:36:00Z">
              <w:rPr>
                <w:noProof/>
              </w:rPr>
            </w:rPrChange>
          </w:rPr>
          <w:fldChar w:fldCharType="end"/>
        </w:r>
      </w:ins>
    </w:p>
    <w:p w14:paraId="7152926C" w14:textId="7B177829" w:rsidR="00920004" w:rsidRPr="00920004" w:rsidRDefault="00920004">
      <w:pPr>
        <w:pStyle w:val="TOC3"/>
        <w:tabs>
          <w:tab w:val="left" w:pos="1320"/>
          <w:tab w:val="right" w:leader="dot" w:pos="8777"/>
        </w:tabs>
        <w:rPr>
          <w:ins w:id="1905" w:author="phuong vu" w:date="2018-11-30T22:33:00Z"/>
          <w:rFonts w:asciiTheme="minorHAnsi" w:eastAsiaTheme="minorEastAsia" w:hAnsiTheme="minorHAnsi" w:cstheme="minorBidi"/>
          <w:noProof/>
          <w:sz w:val="22"/>
          <w:szCs w:val="22"/>
          <w:lang w:val="en-US"/>
          <w:rPrChange w:id="1906" w:author="phuong vu" w:date="2018-11-30T22:36:00Z">
            <w:rPr>
              <w:ins w:id="1907" w:author="phuong vu" w:date="2018-11-30T22:33:00Z"/>
              <w:rFonts w:asciiTheme="minorHAnsi" w:eastAsiaTheme="minorEastAsia" w:hAnsiTheme="minorHAnsi" w:cstheme="minorBidi"/>
              <w:noProof/>
              <w:sz w:val="22"/>
              <w:szCs w:val="22"/>
              <w:lang w:val="en-US"/>
            </w:rPr>
          </w:rPrChange>
        </w:rPr>
      </w:pPr>
      <w:ins w:id="1908" w:author="phuong vu" w:date="2018-11-30T22:33:00Z">
        <w:r w:rsidRPr="00920004">
          <w:rPr>
            <w:noProof/>
            <w:rPrChange w:id="1909" w:author="phuong vu" w:date="2018-11-30T22:36:00Z">
              <w:rPr>
                <w:noProof/>
              </w:rPr>
            </w:rPrChange>
          </w:rPr>
          <w:t>4.2.2</w:t>
        </w:r>
        <w:r w:rsidRPr="00920004">
          <w:rPr>
            <w:rFonts w:asciiTheme="minorHAnsi" w:eastAsiaTheme="minorEastAsia" w:hAnsiTheme="minorHAnsi" w:cstheme="minorBidi"/>
            <w:noProof/>
            <w:sz w:val="22"/>
            <w:szCs w:val="22"/>
            <w:lang w:val="en-US"/>
            <w:rPrChange w:id="1910" w:author="phuong vu" w:date="2018-11-30T22:36:00Z">
              <w:rPr>
                <w:rFonts w:asciiTheme="minorHAnsi" w:eastAsiaTheme="minorEastAsia" w:hAnsiTheme="minorHAnsi" w:cstheme="minorBidi"/>
                <w:noProof/>
                <w:sz w:val="22"/>
                <w:szCs w:val="22"/>
                <w:lang w:val="en-US"/>
              </w:rPr>
            </w:rPrChange>
          </w:rPr>
          <w:tab/>
        </w:r>
        <w:r w:rsidRPr="00920004">
          <w:rPr>
            <w:noProof/>
            <w:rPrChange w:id="1911" w:author="phuong vu" w:date="2018-11-30T22:36:00Z">
              <w:rPr>
                <w:noProof/>
              </w:rPr>
            </w:rPrChange>
          </w:rPr>
          <w:t>Tiêu chí kiểm thử</w:t>
        </w:r>
        <w:r w:rsidRPr="00920004">
          <w:rPr>
            <w:noProof/>
            <w:rPrChange w:id="1912" w:author="phuong vu" w:date="2018-11-30T22:36:00Z">
              <w:rPr>
                <w:noProof/>
              </w:rPr>
            </w:rPrChange>
          </w:rPr>
          <w:tab/>
        </w:r>
        <w:r w:rsidRPr="00920004">
          <w:rPr>
            <w:noProof/>
            <w:rPrChange w:id="1913" w:author="phuong vu" w:date="2018-11-30T22:36:00Z">
              <w:rPr>
                <w:noProof/>
              </w:rPr>
            </w:rPrChange>
          </w:rPr>
          <w:fldChar w:fldCharType="begin"/>
        </w:r>
        <w:r w:rsidRPr="00920004">
          <w:rPr>
            <w:noProof/>
            <w:rPrChange w:id="1914" w:author="phuong vu" w:date="2018-11-30T22:36:00Z">
              <w:rPr>
                <w:noProof/>
              </w:rPr>
            </w:rPrChange>
          </w:rPr>
          <w:instrText xml:space="preserve"> PAGEREF _Toc531381533 \h </w:instrText>
        </w:r>
        <w:r w:rsidRPr="00920004">
          <w:rPr>
            <w:noProof/>
            <w:rPrChange w:id="1915" w:author="phuong vu" w:date="2018-11-30T22:36:00Z">
              <w:rPr>
                <w:noProof/>
              </w:rPr>
            </w:rPrChange>
          </w:rPr>
        </w:r>
      </w:ins>
      <w:r w:rsidRPr="00920004">
        <w:rPr>
          <w:noProof/>
          <w:rPrChange w:id="1916" w:author="phuong vu" w:date="2018-11-30T22:36:00Z">
            <w:rPr>
              <w:noProof/>
            </w:rPr>
          </w:rPrChange>
        </w:rPr>
        <w:fldChar w:fldCharType="separate"/>
      </w:r>
      <w:ins w:id="1917" w:author="phuong vu" w:date="2018-11-30T22:33:00Z">
        <w:r w:rsidRPr="00920004">
          <w:rPr>
            <w:noProof/>
            <w:rPrChange w:id="1918" w:author="phuong vu" w:date="2018-11-30T22:36:00Z">
              <w:rPr>
                <w:noProof/>
              </w:rPr>
            </w:rPrChange>
          </w:rPr>
          <w:t>68</w:t>
        </w:r>
        <w:r w:rsidRPr="00920004">
          <w:rPr>
            <w:noProof/>
            <w:rPrChange w:id="1919" w:author="phuong vu" w:date="2018-11-30T22:36:00Z">
              <w:rPr>
                <w:noProof/>
              </w:rPr>
            </w:rPrChange>
          </w:rPr>
          <w:fldChar w:fldCharType="end"/>
        </w:r>
      </w:ins>
    </w:p>
    <w:p w14:paraId="07C83B17" w14:textId="205E8762" w:rsidR="00920004" w:rsidRPr="00920004" w:rsidRDefault="00920004">
      <w:pPr>
        <w:pStyle w:val="TOC2"/>
        <w:tabs>
          <w:tab w:val="left" w:pos="880"/>
          <w:tab w:val="right" w:leader="dot" w:pos="8777"/>
        </w:tabs>
        <w:rPr>
          <w:ins w:id="1920" w:author="phuong vu" w:date="2018-11-30T22:33:00Z"/>
          <w:rFonts w:asciiTheme="minorHAnsi" w:eastAsiaTheme="minorEastAsia" w:hAnsiTheme="minorHAnsi" w:cstheme="minorBidi"/>
          <w:noProof/>
          <w:sz w:val="22"/>
          <w:szCs w:val="22"/>
          <w:lang w:val="en-US"/>
          <w:rPrChange w:id="1921" w:author="phuong vu" w:date="2018-11-30T22:36:00Z">
            <w:rPr>
              <w:ins w:id="1922" w:author="phuong vu" w:date="2018-11-30T22:33:00Z"/>
              <w:rFonts w:asciiTheme="minorHAnsi" w:eastAsiaTheme="minorEastAsia" w:hAnsiTheme="minorHAnsi" w:cstheme="minorBidi"/>
              <w:noProof/>
              <w:sz w:val="22"/>
              <w:szCs w:val="22"/>
              <w:lang w:val="en-US"/>
            </w:rPr>
          </w:rPrChange>
        </w:rPr>
      </w:pPr>
      <w:ins w:id="1923" w:author="phuong vu" w:date="2018-11-30T22:33:00Z">
        <w:r w:rsidRPr="00920004">
          <w:rPr>
            <w:noProof/>
            <w:rPrChange w:id="1924" w:author="phuong vu" w:date="2018-11-30T22:36:00Z">
              <w:rPr>
                <w:noProof/>
              </w:rPr>
            </w:rPrChange>
          </w:rPr>
          <w:t>4.3</w:t>
        </w:r>
        <w:r w:rsidRPr="00920004">
          <w:rPr>
            <w:rFonts w:asciiTheme="minorHAnsi" w:eastAsiaTheme="minorEastAsia" w:hAnsiTheme="minorHAnsi" w:cstheme="minorBidi"/>
            <w:noProof/>
            <w:sz w:val="22"/>
            <w:szCs w:val="22"/>
            <w:lang w:val="en-US"/>
            <w:rPrChange w:id="1925" w:author="phuong vu" w:date="2018-11-30T22:36:00Z">
              <w:rPr>
                <w:rFonts w:asciiTheme="minorHAnsi" w:eastAsiaTheme="minorEastAsia" w:hAnsiTheme="minorHAnsi" w:cstheme="minorBidi"/>
                <w:noProof/>
                <w:sz w:val="22"/>
                <w:szCs w:val="22"/>
                <w:lang w:val="en-US"/>
              </w:rPr>
            </w:rPrChange>
          </w:rPr>
          <w:tab/>
        </w:r>
        <w:r w:rsidRPr="00920004">
          <w:rPr>
            <w:noProof/>
            <w:rPrChange w:id="1926" w:author="phuong vu" w:date="2018-11-30T22:36:00Z">
              <w:rPr>
                <w:noProof/>
              </w:rPr>
            </w:rPrChange>
          </w:rPr>
          <w:t>Quản lí kiểm thử</w:t>
        </w:r>
        <w:r w:rsidRPr="00920004">
          <w:rPr>
            <w:noProof/>
            <w:rPrChange w:id="1927" w:author="phuong vu" w:date="2018-11-30T22:36:00Z">
              <w:rPr>
                <w:noProof/>
              </w:rPr>
            </w:rPrChange>
          </w:rPr>
          <w:tab/>
        </w:r>
        <w:r w:rsidRPr="00920004">
          <w:rPr>
            <w:noProof/>
            <w:rPrChange w:id="1928" w:author="phuong vu" w:date="2018-11-30T22:36:00Z">
              <w:rPr>
                <w:noProof/>
              </w:rPr>
            </w:rPrChange>
          </w:rPr>
          <w:fldChar w:fldCharType="begin"/>
        </w:r>
        <w:r w:rsidRPr="00920004">
          <w:rPr>
            <w:noProof/>
            <w:rPrChange w:id="1929" w:author="phuong vu" w:date="2018-11-30T22:36:00Z">
              <w:rPr>
                <w:noProof/>
              </w:rPr>
            </w:rPrChange>
          </w:rPr>
          <w:instrText xml:space="preserve"> PAGEREF _Toc531381534 \h </w:instrText>
        </w:r>
        <w:r w:rsidRPr="00920004">
          <w:rPr>
            <w:noProof/>
            <w:rPrChange w:id="1930" w:author="phuong vu" w:date="2018-11-30T22:36:00Z">
              <w:rPr>
                <w:noProof/>
              </w:rPr>
            </w:rPrChange>
          </w:rPr>
        </w:r>
      </w:ins>
      <w:r w:rsidRPr="00920004">
        <w:rPr>
          <w:noProof/>
          <w:rPrChange w:id="1931" w:author="phuong vu" w:date="2018-11-30T22:36:00Z">
            <w:rPr>
              <w:noProof/>
            </w:rPr>
          </w:rPrChange>
        </w:rPr>
        <w:fldChar w:fldCharType="separate"/>
      </w:r>
      <w:ins w:id="1932" w:author="phuong vu" w:date="2018-11-30T22:33:00Z">
        <w:r w:rsidRPr="00920004">
          <w:rPr>
            <w:noProof/>
            <w:rPrChange w:id="1933" w:author="phuong vu" w:date="2018-11-30T22:36:00Z">
              <w:rPr>
                <w:noProof/>
              </w:rPr>
            </w:rPrChange>
          </w:rPr>
          <w:t>69</w:t>
        </w:r>
        <w:r w:rsidRPr="00920004">
          <w:rPr>
            <w:noProof/>
            <w:rPrChange w:id="1934" w:author="phuong vu" w:date="2018-11-30T22:36:00Z">
              <w:rPr>
                <w:noProof/>
              </w:rPr>
            </w:rPrChange>
          </w:rPr>
          <w:fldChar w:fldCharType="end"/>
        </w:r>
      </w:ins>
    </w:p>
    <w:p w14:paraId="278F8C97" w14:textId="44AF01FF" w:rsidR="00920004" w:rsidRPr="00920004" w:rsidRDefault="00920004">
      <w:pPr>
        <w:pStyle w:val="TOC3"/>
        <w:tabs>
          <w:tab w:val="left" w:pos="1320"/>
          <w:tab w:val="right" w:leader="dot" w:pos="8777"/>
        </w:tabs>
        <w:rPr>
          <w:ins w:id="1935" w:author="phuong vu" w:date="2018-11-30T22:33:00Z"/>
          <w:rFonts w:asciiTheme="minorHAnsi" w:eastAsiaTheme="minorEastAsia" w:hAnsiTheme="minorHAnsi" w:cstheme="minorBidi"/>
          <w:noProof/>
          <w:sz w:val="22"/>
          <w:szCs w:val="22"/>
          <w:lang w:val="en-US"/>
          <w:rPrChange w:id="1936" w:author="phuong vu" w:date="2018-11-30T22:36:00Z">
            <w:rPr>
              <w:ins w:id="1937" w:author="phuong vu" w:date="2018-11-30T22:33:00Z"/>
              <w:rFonts w:asciiTheme="minorHAnsi" w:eastAsiaTheme="minorEastAsia" w:hAnsiTheme="minorHAnsi" w:cstheme="minorBidi"/>
              <w:noProof/>
              <w:sz w:val="22"/>
              <w:szCs w:val="22"/>
              <w:lang w:val="en-US"/>
            </w:rPr>
          </w:rPrChange>
        </w:rPr>
      </w:pPr>
      <w:ins w:id="1938" w:author="phuong vu" w:date="2018-11-30T22:33:00Z">
        <w:r w:rsidRPr="00920004">
          <w:rPr>
            <w:noProof/>
            <w:rPrChange w:id="1939" w:author="phuong vu" w:date="2018-11-30T22:36:00Z">
              <w:rPr>
                <w:noProof/>
              </w:rPr>
            </w:rPrChange>
          </w:rPr>
          <w:t>4.3.1</w:t>
        </w:r>
        <w:r w:rsidRPr="00920004">
          <w:rPr>
            <w:rFonts w:asciiTheme="minorHAnsi" w:eastAsiaTheme="minorEastAsia" w:hAnsiTheme="minorHAnsi" w:cstheme="minorBidi"/>
            <w:noProof/>
            <w:sz w:val="22"/>
            <w:szCs w:val="22"/>
            <w:lang w:val="en-US"/>
            <w:rPrChange w:id="1940" w:author="phuong vu" w:date="2018-11-30T22:36:00Z">
              <w:rPr>
                <w:rFonts w:asciiTheme="minorHAnsi" w:eastAsiaTheme="minorEastAsia" w:hAnsiTheme="minorHAnsi" w:cstheme="minorBidi"/>
                <w:noProof/>
                <w:sz w:val="22"/>
                <w:szCs w:val="22"/>
                <w:lang w:val="en-US"/>
              </w:rPr>
            </w:rPrChange>
          </w:rPr>
          <w:tab/>
        </w:r>
        <w:r w:rsidRPr="00920004">
          <w:rPr>
            <w:noProof/>
            <w:rPrChange w:id="1941" w:author="phuong vu" w:date="2018-11-30T22:36:00Z">
              <w:rPr>
                <w:noProof/>
              </w:rPr>
            </w:rPrChange>
          </w:rPr>
          <w:t>Tiến hành kiểm thử</w:t>
        </w:r>
        <w:r w:rsidRPr="00920004">
          <w:rPr>
            <w:noProof/>
            <w:rPrChange w:id="1942" w:author="phuong vu" w:date="2018-11-30T22:36:00Z">
              <w:rPr>
                <w:noProof/>
              </w:rPr>
            </w:rPrChange>
          </w:rPr>
          <w:tab/>
        </w:r>
        <w:r w:rsidRPr="00920004">
          <w:rPr>
            <w:noProof/>
            <w:rPrChange w:id="1943" w:author="phuong vu" w:date="2018-11-30T22:36:00Z">
              <w:rPr>
                <w:noProof/>
              </w:rPr>
            </w:rPrChange>
          </w:rPr>
          <w:fldChar w:fldCharType="begin"/>
        </w:r>
        <w:r w:rsidRPr="00920004">
          <w:rPr>
            <w:noProof/>
            <w:rPrChange w:id="1944" w:author="phuong vu" w:date="2018-11-30T22:36:00Z">
              <w:rPr>
                <w:noProof/>
              </w:rPr>
            </w:rPrChange>
          </w:rPr>
          <w:instrText xml:space="preserve"> PAGEREF _Toc531381535 \h </w:instrText>
        </w:r>
        <w:r w:rsidRPr="00920004">
          <w:rPr>
            <w:noProof/>
            <w:rPrChange w:id="1945" w:author="phuong vu" w:date="2018-11-30T22:36:00Z">
              <w:rPr>
                <w:noProof/>
              </w:rPr>
            </w:rPrChange>
          </w:rPr>
        </w:r>
      </w:ins>
      <w:r w:rsidRPr="00920004">
        <w:rPr>
          <w:noProof/>
          <w:rPrChange w:id="1946" w:author="phuong vu" w:date="2018-11-30T22:36:00Z">
            <w:rPr>
              <w:noProof/>
            </w:rPr>
          </w:rPrChange>
        </w:rPr>
        <w:fldChar w:fldCharType="separate"/>
      </w:r>
      <w:ins w:id="1947" w:author="phuong vu" w:date="2018-11-30T22:33:00Z">
        <w:r w:rsidRPr="00920004">
          <w:rPr>
            <w:noProof/>
            <w:rPrChange w:id="1948" w:author="phuong vu" w:date="2018-11-30T22:36:00Z">
              <w:rPr>
                <w:noProof/>
              </w:rPr>
            </w:rPrChange>
          </w:rPr>
          <w:t>69</w:t>
        </w:r>
        <w:r w:rsidRPr="00920004">
          <w:rPr>
            <w:noProof/>
            <w:rPrChange w:id="1949" w:author="phuong vu" w:date="2018-11-30T22:36:00Z">
              <w:rPr>
                <w:noProof/>
              </w:rPr>
            </w:rPrChange>
          </w:rPr>
          <w:fldChar w:fldCharType="end"/>
        </w:r>
      </w:ins>
    </w:p>
    <w:p w14:paraId="49114F47" w14:textId="4D4CD988" w:rsidR="00920004" w:rsidRPr="00920004" w:rsidRDefault="00920004">
      <w:pPr>
        <w:pStyle w:val="TOC3"/>
        <w:tabs>
          <w:tab w:val="left" w:pos="1320"/>
          <w:tab w:val="right" w:leader="dot" w:pos="8777"/>
        </w:tabs>
        <w:rPr>
          <w:ins w:id="1950" w:author="phuong vu" w:date="2018-11-30T22:33:00Z"/>
          <w:rFonts w:asciiTheme="minorHAnsi" w:eastAsiaTheme="minorEastAsia" w:hAnsiTheme="minorHAnsi" w:cstheme="minorBidi"/>
          <w:noProof/>
          <w:sz w:val="22"/>
          <w:szCs w:val="22"/>
          <w:lang w:val="en-US"/>
          <w:rPrChange w:id="1951" w:author="phuong vu" w:date="2018-11-30T22:36:00Z">
            <w:rPr>
              <w:ins w:id="1952" w:author="phuong vu" w:date="2018-11-30T22:33:00Z"/>
              <w:rFonts w:asciiTheme="minorHAnsi" w:eastAsiaTheme="minorEastAsia" w:hAnsiTheme="minorHAnsi" w:cstheme="minorBidi"/>
              <w:noProof/>
              <w:sz w:val="22"/>
              <w:szCs w:val="22"/>
              <w:lang w:val="en-US"/>
            </w:rPr>
          </w:rPrChange>
        </w:rPr>
      </w:pPr>
      <w:ins w:id="1953" w:author="phuong vu" w:date="2018-11-30T22:33:00Z">
        <w:r w:rsidRPr="00920004">
          <w:rPr>
            <w:noProof/>
            <w:rPrChange w:id="1954" w:author="phuong vu" w:date="2018-11-30T22:36:00Z">
              <w:rPr>
                <w:noProof/>
              </w:rPr>
            </w:rPrChange>
          </w:rPr>
          <w:t>4.3.2</w:t>
        </w:r>
        <w:r w:rsidRPr="00920004">
          <w:rPr>
            <w:rFonts w:asciiTheme="minorHAnsi" w:eastAsiaTheme="minorEastAsia" w:hAnsiTheme="minorHAnsi" w:cstheme="minorBidi"/>
            <w:noProof/>
            <w:sz w:val="22"/>
            <w:szCs w:val="22"/>
            <w:lang w:val="en-US"/>
            <w:rPrChange w:id="1955" w:author="phuong vu" w:date="2018-11-30T22:36:00Z">
              <w:rPr>
                <w:rFonts w:asciiTheme="minorHAnsi" w:eastAsiaTheme="minorEastAsia" w:hAnsiTheme="minorHAnsi" w:cstheme="minorBidi"/>
                <w:noProof/>
                <w:sz w:val="22"/>
                <w:szCs w:val="22"/>
                <w:lang w:val="en-US"/>
              </w:rPr>
            </w:rPrChange>
          </w:rPr>
          <w:tab/>
        </w:r>
        <w:r w:rsidRPr="00920004">
          <w:rPr>
            <w:noProof/>
            <w:rPrChange w:id="1956" w:author="phuong vu" w:date="2018-11-30T22:36:00Z">
              <w:rPr>
                <w:noProof/>
              </w:rPr>
            </w:rPrChange>
          </w:rPr>
          <w:t>Môi trường kiểm thử</w:t>
        </w:r>
        <w:r w:rsidRPr="00920004">
          <w:rPr>
            <w:noProof/>
            <w:rPrChange w:id="1957" w:author="phuong vu" w:date="2018-11-30T22:36:00Z">
              <w:rPr>
                <w:noProof/>
              </w:rPr>
            </w:rPrChange>
          </w:rPr>
          <w:tab/>
        </w:r>
        <w:r w:rsidRPr="00920004">
          <w:rPr>
            <w:noProof/>
            <w:rPrChange w:id="1958" w:author="phuong vu" w:date="2018-11-30T22:36:00Z">
              <w:rPr>
                <w:noProof/>
              </w:rPr>
            </w:rPrChange>
          </w:rPr>
          <w:fldChar w:fldCharType="begin"/>
        </w:r>
        <w:r w:rsidRPr="00920004">
          <w:rPr>
            <w:noProof/>
            <w:rPrChange w:id="1959" w:author="phuong vu" w:date="2018-11-30T22:36:00Z">
              <w:rPr>
                <w:noProof/>
              </w:rPr>
            </w:rPrChange>
          </w:rPr>
          <w:instrText xml:space="preserve"> PAGEREF _Toc531381536 \h </w:instrText>
        </w:r>
        <w:r w:rsidRPr="00920004">
          <w:rPr>
            <w:noProof/>
            <w:rPrChange w:id="1960" w:author="phuong vu" w:date="2018-11-30T22:36:00Z">
              <w:rPr>
                <w:noProof/>
              </w:rPr>
            </w:rPrChange>
          </w:rPr>
        </w:r>
      </w:ins>
      <w:r w:rsidRPr="00920004">
        <w:rPr>
          <w:noProof/>
          <w:rPrChange w:id="1961" w:author="phuong vu" w:date="2018-11-30T22:36:00Z">
            <w:rPr>
              <w:noProof/>
            </w:rPr>
          </w:rPrChange>
        </w:rPr>
        <w:fldChar w:fldCharType="separate"/>
      </w:r>
      <w:ins w:id="1962" w:author="phuong vu" w:date="2018-11-30T22:33:00Z">
        <w:r w:rsidRPr="00920004">
          <w:rPr>
            <w:noProof/>
            <w:rPrChange w:id="1963" w:author="phuong vu" w:date="2018-11-30T22:36:00Z">
              <w:rPr>
                <w:noProof/>
              </w:rPr>
            </w:rPrChange>
          </w:rPr>
          <w:t>69</w:t>
        </w:r>
        <w:r w:rsidRPr="00920004">
          <w:rPr>
            <w:noProof/>
            <w:rPrChange w:id="1964" w:author="phuong vu" w:date="2018-11-30T22:36:00Z">
              <w:rPr>
                <w:noProof/>
              </w:rPr>
            </w:rPrChange>
          </w:rPr>
          <w:fldChar w:fldCharType="end"/>
        </w:r>
      </w:ins>
    </w:p>
    <w:p w14:paraId="381B2924" w14:textId="01F10B8E" w:rsidR="00920004" w:rsidRPr="00920004" w:rsidRDefault="00920004">
      <w:pPr>
        <w:pStyle w:val="TOC3"/>
        <w:tabs>
          <w:tab w:val="left" w:pos="1320"/>
          <w:tab w:val="right" w:leader="dot" w:pos="8777"/>
        </w:tabs>
        <w:rPr>
          <w:ins w:id="1965" w:author="phuong vu" w:date="2018-11-30T22:33:00Z"/>
          <w:rFonts w:asciiTheme="minorHAnsi" w:eastAsiaTheme="minorEastAsia" w:hAnsiTheme="minorHAnsi" w:cstheme="minorBidi"/>
          <w:noProof/>
          <w:sz w:val="22"/>
          <w:szCs w:val="22"/>
          <w:lang w:val="en-US"/>
          <w:rPrChange w:id="1966" w:author="phuong vu" w:date="2018-11-30T22:36:00Z">
            <w:rPr>
              <w:ins w:id="1967" w:author="phuong vu" w:date="2018-11-30T22:33:00Z"/>
              <w:rFonts w:asciiTheme="minorHAnsi" w:eastAsiaTheme="minorEastAsia" w:hAnsiTheme="minorHAnsi" w:cstheme="minorBidi"/>
              <w:noProof/>
              <w:sz w:val="22"/>
              <w:szCs w:val="22"/>
              <w:lang w:val="en-US"/>
            </w:rPr>
          </w:rPrChange>
        </w:rPr>
      </w:pPr>
      <w:ins w:id="1968" w:author="phuong vu" w:date="2018-11-30T22:33:00Z">
        <w:r w:rsidRPr="00920004">
          <w:rPr>
            <w:noProof/>
            <w:rPrChange w:id="1969" w:author="phuong vu" w:date="2018-11-30T22:36:00Z">
              <w:rPr>
                <w:noProof/>
              </w:rPr>
            </w:rPrChange>
          </w:rPr>
          <w:t>4.3.3</w:t>
        </w:r>
        <w:r w:rsidRPr="00920004">
          <w:rPr>
            <w:rFonts w:asciiTheme="minorHAnsi" w:eastAsiaTheme="minorEastAsia" w:hAnsiTheme="minorHAnsi" w:cstheme="minorBidi"/>
            <w:noProof/>
            <w:sz w:val="22"/>
            <w:szCs w:val="22"/>
            <w:lang w:val="en-US"/>
            <w:rPrChange w:id="1970" w:author="phuong vu" w:date="2018-11-30T22:36:00Z">
              <w:rPr>
                <w:rFonts w:asciiTheme="minorHAnsi" w:eastAsiaTheme="minorEastAsia" w:hAnsiTheme="minorHAnsi" w:cstheme="minorBidi"/>
                <w:noProof/>
                <w:sz w:val="22"/>
                <w:szCs w:val="22"/>
                <w:lang w:val="en-US"/>
              </w:rPr>
            </w:rPrChange>
          </w:rPr>
          <w:tab/>
        </w:r>
        <w:r w:rsidRPr="00920004">
          <w:rPr>
            <w:noProof/>
            <w:rPrChange w:id="1971" w:author="phuong vu" w:date="2018-11-30T22:36:00Z">
              <w:rPr>
                <w:noProof/>
              </w:rPr>
            </w:rPrChange>
          </w:rPr>
          <w:t>Kế hoạch dự đoán và chi phí</w:t>
        </w:r>
        <w:r w:rsidRPr="00920004">
          <w:rPr>
            <w:noProof/>
            <w:rPrChange w:id="1972" w:author="phuong vu" w:date="2018-11-30T22:36:00Z">
              <w:rPr>
                <w:noProof/>
              </w:rPr>
            </w:rPrChange>
          </w:rPr>
          <w:tab/>
        </w:r>
        <w:r w:rsidRPr="00920004">
          <w:rPr>
            <w:noProof/>
            <w:rPrChange w:id="1973" w:author="phuong vu" w:date="2018-11-30T22:36:00Z">
              <w:rPr>
                <w:noProof/>
              </w:rPr>
            </w:rPrChange>
          </w:rPr>
          <w:fldChar w:fldCharType="begin"/>
        </w:r>
        <w:r w:rsidRPr="00920004">
          <w:rPr>
            <w:noProof/>
            <w:rPrChange w:id="1974" w:author="phuong vu" w:date="2018-11-30T22:36:00Z">
              <w:rPr>
                <w:noProof/>
              </w:rPr>
            </w:rPrChange>
          </w:rPr>
          <w:instrText xml:space="preserve"> PAGEREF _Toc531381537 \h </w:instrText>
        </w:r>
        <w:r w:rsidRPr="00920004">
          <w:rPr>
            <w:noProof/>
            <w:rPrChange w:id="1975" w:author="phuong vu" w:date="2018-11-30T22:36:00Z">
              <w:rPr>
                <w:noProof/>
              </w:rPr>
            </w:rPrChange>
          </w:rPr>
        </w:r>
      </w:ins>
      <w:r w:rsidRPr="00920004">
        <w:rPr>
          <w:noProof/>
          <w:rPrChange w:id="1976" w:author="phuong vu" w:date="2018-11-30T22:36:00Z">
            <w:rPr>
              <w:noProof/>
            </w:rPr>
          </w:rPrChange>
        </w:rPr>
        <w:fldChar w:fldCharType="separate"/>
      </w:r>
      <w:ins w:id="1977" w:author="phuong vu" w:date="2018-11-30T22:33:00Z">
        <w:r w:rsidRPr="00920004">
          <w:rPr>
            <w:noProof/>
            <w:rPrChange w:id="1978" w:author="phuong vu" w:date="2018-11-30T22:36:00Z">
              <w:rPr>
                <w:noProof/>
              </w:rPr>
            </w:rPrChange>
          </w:rPr>
          <w:t>69</w:t>
        </w:r>
        <w:r w:rsidRPr="00920004">
          <w:rPr>
            <w:noProof/>
            <w:rPrChange w:id="1979" w:author="phuong vu" w:date="2018-11-30T22:36:00Z">
              <w:rPr>
                <w:noProof/>
              </w:rPr>
            </w:rPrChange>
          </w:rPr>
          <w:fldChar w:fldCharType="end"/>
        </w:r>
      </w:ins>
    </w:p>
    <w:p w14:paraId="05061576" w14:textId="1C57607F" w:rsidR="00920004" w:rsidRPr="00920004" w:rsidRDefault="00920004">
      <w:pPr>
        <w:pStyle w:val="TOC3"/>
        <w:tabs>
          <w:tab w:val="left" w:pos="1320"/>
          <w:tab w:val="right" w:leader="dot" w:pos="8777"/>
        </w:tabs>
        <w:rPr>
          <w:ins w:id="1980" w:author="phuong vu" w:date="2018-11-30T22:33:00Z"/>
          <w:rFonts w:asciiTheme="minorHAnsi" w:eastAsiaTheme="minorEastAsia" w:hAnsiTheme="minorHAnsi" w:cstheme="minorBidi"/>
          <w:noProof/>
          <w:sz w:val="22"/>
          <w:szCs w:val="22"/>
          <w:lang w:val="en-US"/>
          <w:rPrChange w:id="1981" w:author="phuong vu" w:date="2018-11-30T22:36:00Z">
            <w:rPr>
              <w:ins w:id="1982" w:author="phuong vu" w:date="2018-11-30T22:33:00Z"/>
              <w:rFonts w:asciiTheme="minorHAnsi" w:eastAsiaTheme="minorEastAsia" w:hAnsiTheme="minorHAnsi" w:cstheme="minorBidi"/>
              <w:noProof/>
              <w:sz w:val="22"/>
              <w:szCs w:val="22"/>
              <w:lang w:val="en-US"/>
            </w:rPr>
          </w:rPrChange>
        </w:rPr>
      </w:pPr>
      <w:ins w:id="1983" w:author="phuong vu" w:date="2018-11-30T22:33:00Z">
        <w:r w:rsidRPr="00920004">
          <w:rPr>
            <w:noProof/>
            <w:rPrChange w:id="1984" w:author="phuong vu" w:date="2018-11-30T22:36:00Z">
              <w:rPr>
                <w:noProof/>
              </w:rPr>
            </w:rPrChange>
          </w:rPr>
          <w:t>4.3.4</w:t>
        </w:r>
        <w:r w:rsidRPr="00920004">
          <w:rPr>
            <w:rFonts w:asciiTheme="minorHAnsi" w:eastAsiaTheme="minorEastAsia" w:hAnsiTheme="minorHAnsi" w:cstheme="minorBidi"/>
            <w:noProof/>
            <w:sz w:val="22"/>
            <w:szCs w:val="22"/>
            <w:lang w:val="en-US"/>
            <w:rPrChange w:id="1985" w:author="phuong vu" w:date="2018-11-30T22:36:00Z">
              <w:rPr>
                <w:rFonts w:asciiTheme="minorHAnsi" w:eastAsiaTheme="minorEastAsia" w:hAnsiTheme="minorHAnsi" w:cstheme="minorBidi"/>
                <w:noProof/>
                <w:sz w:val="22"/>
                <w:szCs w:val="22"/>
                <w:lang w:val="en-US"/>
              </w:rPr>
            </w:rPrChange>
          </w:rPr>
          <w:tab/>
        </w:r>
        <w:r w:rsidRPr="00920004">
          <w:rPr>
            <w:noProof/>
            <w:rPrChange w:id="1986" w:author="phuong vu" w:date="2018-11-30T22:36:00Z">
              <w:rPr>
                <w:noProof/>
              </w:rPr>
            </w:rPrChange>
          </w:rPr>
          <w:t>Các rủi ro</w:t>
        </w:r>
        <w:r w:rsidRPr="00920004">
          <w:rPr>
            <w:noProof/>
            <w:rPrChange w:id="1987" w:author="phuong vu" w:date="2018-11-30T22:36:00Z">
              <w:rPr>
                <w:noProof/>
              </w:rPr>
            </w:rPrChange>
          </w:rPr>
          <w:tab/>
        </w:r>
        <w:r w:rsidRPr="00920004">
          <w:rPr>
            <w:noProof/>
            <w:rPrChange w:id="1988" w:author="phuong vu" w:date="2018-11-30T22:36:00Z">
              <w:rPr>
                <w:noProof/>
              </w:rPr>
            </w:rPrChange>
          </w:rPr>
          <w:fldChar w:fldCharType="begin"/>
        </w:r>
        <w:r w:rsidRPr="00920004">
          <w:rPr>
            <w:noProof/>
            <w:rPrChange w:id="1989" w:author="phuong vu" w:date="2018-11-30T22:36:00Z">
              <w:rPr>
                <w:noProof/>
              </w:rPr>
            </w:rPrChange>
          </w:rPr>
          <w:instrText xml:space="preserve"> PAGEREF _Toc531381538 \h </w:instrText>
        </w:r>
        <w:r w:rsidRPr="00920004">
          <w:rPr>
            <w:noProof/>
            <w:rPrChange w:id="1990" w:author="phuong vu" w:date="2018-11-30T22:36:00Z">
              <w:rPr>
                <w:noProof/>
              </w:rPr>
            </w:rPrChange>
          </w:rPr>
        </w:r>
      </w:ins>
      <w:r w:rsidRPr="00920004">
        <w:rPr>
          <w:noProof/>
          <w:rPrChange w:id="1991" w:author="phuong vu" w:date="2018-11-30T22:36:00Z">
            <w:rPr>
              <w:noProof/>
            </w:rPr>
          </w:rPrChange>
        </w:rPr>
        <w:fldChar w:fldCharType="separate"/>
      </w:r>
      <w:ins w:id="1992" w:author="phuong vu" w:date="2018-11-30T22:33:00Z">
        <w:r w:rsidRPr="00920004">
          <w:rPr>
            <w:noProof/>
            <w:rPrChange w:id="1993" w:author="phuong vu" w:date="2018-11-30T22:36:00Z">
              <w:rPr>
                <w:noProof/>
              </w:rPr>
            </w:rPrChange>
          </w:rPr>
          <w:t>69</w:t>
        </w:r>
        <w:r w:rsidRPr="00920004">
          <w:rPr>
            <w:noProof/>
            <w:rPrChange w:id="1994" w:author="phuong vu" w:date="2018-11-30T22:36:00Z">
              <w:rPr>
                <w:noProof/>
              </w:rPr>
            </w:rPrChange>
          </w:rPr>
          <w:fldChar w:fldCharType="end"/>
        </w:r>
      </w:ins>
    </w:p>
    <w:p w14:paraId="5571F900" w14:textId="498AA094" w:rsidR="00920004" w:rsidRPr="00920004" w:rsidRDefault="00920004">
      <w:pPr>
        <w:pStyle w:val="TOC2"/>
        <w:tabs>
          <w:tab w:val="left" w:pos="880"/>
          <w:tab w:val="right" w:leader="dot" w:pos="8777"/>
        </w:tabs>
        <w:rPr>
          <w:ins w:id="1995" w:author="phuong vu" w:date="2018-11-30T22:33:00Z"/>
          <w:rFonts w:asciiTheme="minorHAnsi" w:eastAsiaTheme="minorEastAsia" w:hAnsiTheme="minorHAnsi" w:cstheme="minorBidi"/>
          <w:noProof/>
          <w:sz w:val="22"/>
          <w:szCs w:val="22"/>
          <w:lang w:val="en-US"/>
          <w:rPrChange w:id="1996" w:author="phuong vu" w:date="2018-11-30T22:36:00Z">
            <w:rPr>
              <w:ins w:id="1997" w:author="phuong vu" w:date="2018-11-30T22:33:00Z"/>
              <w:rFonts w:asciiTheme="minorHAnsi" w:eastAsiaTheme="minorEastAsia" w:hAnsiTheme="minorHAnsi" w:cstheme="minorBidi"/>
              <w:noProof/>
              <w:sz w:val="22"/>
              <w:szCs w:val="22"/>
              <w:lang w:val="en-US"/>
            </w:rPr>
          </w:rPrChange>
        </w:rPr>
      </w:pPr>
      <w:ins w:id="1998" w:author="phuong vu" w:date="2018-11-30T22:33:00Z">
        <w:r w:rsidRPr="00920004">
          <w:rPr>
            <w:noProof/>
            <w:rPrChange w:id="1999" w:author="phuong vu" w:date="2018-11-30T22:36:00Z">
              <w:rPr>
                <w:noProof/>
              </w:rPr>
            </w:rPrChange>
          </w:rPr>
          <w:t>4.4</w:t>
        </w:r>
        <w:r w:rsidRPr="00920004">
          <w:rPr>
            <w:rFonts w:asciiTheme="minorHAnsi" w:eastAsiaTheme="minorEastAsia" w:hAnsiTheme="minorHAnsi" w:cstheme="minorBidi"/>
            <w:noProof/>
            <w:sz w:val="22"/>
            <w:szCs w:val="22"/>
            <w:lang w:val="en-US"/>
            <w:rPrChange w:id="2000" w:author="phuong vu" w:date="2018-11-30T22:36:00Z">
              <w:rPr>
                <w:rFonts w:asciiTheme="minorHAnsi" w:eastAsiaTheme="minorEastAsia" w:hAnsiTheme="minorHAnsi" w:cstheme="minorBidi"/>
                <w:noProof/>
                <w:sz w:val="22"/>
                <w:szCs w:val="22"/>
                <w:lang w:val="en-US"/>
              </w:rPr>
            </w:rPrChange>
          </w:rPr>
          <w:tab/>
        </w:r>
        <w:r w:rsidRPr="00920004">
          <w:rPr>
            <w:noProof/>
            <w:rPrChange w:id="2001" w:author="phuong vu" w:date="2018-11-30T22:36:00Z">
              <w:rPr>
                <w:noProof/>
              </w:rPr>
            </w:rPrChange>
          </w:rPr>
          <w:t>Các trường hợp kiểm thử</w:t>
        </w:r>
        <w:r w:rsidRPr="00920004">
          <w:rPr>
            <w:noProof/>
            <w:rPrChange w:id="2002" w:author="phuong vu" w:date="2018-11-30T22:36:00Z">
              <w:rPr>
                <w:noProof/>
              </w:rPr>
            </w:rPrChange>
          </w:rPr>
          <w:tab/>
        </w:r>
        <w:r w:rsidRPr="00920004">
          <w:rPr>
            <w:noProof/>
            <w:rPrChange w:id="2003" w:author="phuong vu" w:date="2018-11-30T22:36:00Z">
              <w:rPr>
                <w:noProof/>
              </w:rPr>
            </w:rPrChange>
          </w:rPr>
          <w:fldChar w:fldCharType="begin"/>
        </w:r>
        <w:r w:rsidRPr="00920004">
          <w:rPr>
            <w:noProof/>
            <w:rPrChange w:id="2004" w:author="phuong vu" w:date="2018-11-30T22:36:00Z">
              <w:rPr>
                <w:noProof/>
              </w:rPr>
            </w:rPrChange>
          </w:rPr>
          <w:instrText xml:space="preserve"> PAGEREF _Toc531381539 \h </w:instrText>
        </w:r>
        <w:r w:rsidRPr="00920004">
          <w:rPr>
            <w:noProof/>
            <w:rPrChange w:id="2005" w:author="phuong vu" w:date="2018-11-30T22:36:00Z">
              <w:rPr>
                <w:noProof/>
              </w:rPr>
            </w:rPrChange>
          </w:rPr>
        </w:r>
      </w:ins>
      <w:r w:rsidRPr="00920004">
        <w:rPr>
          <w:noProof/>
          <w:rPrChange w:id="2006" w:author="phuong vu" w:date="2018-11-30T22:36:00Z">
            <w:rPr>
              <w:noProof/>
            </w:rPr>
          </w:rPrChange>
        </w:rPr>
        <w:fldChar w:fldCharType="separate"/>
      </w:r>
      <w:ins w:id="2007" w:author="phuong vu" w:date="2018-11-30T22:33:00Z">
        <w:r w:rsidRPr="00920004">
          <w:rPr>
            <w:noProof/>
            <w:rPrChange w:id="2008" w:author="phuong vu" w:date="2018-11-30T22:36:00Z">
              <w:rPr>
                <w:noProof/>
              </w:rPr>
            </w:rPrChange>
          </w:rPr>
          <w:t>69</w:t>
        </w:r>
        <w:r w:rsidRPr="00920004">
          <w:rPr>
            <w:noProof/>
            <w:rPrChange w:id="2009" w:author="phuong vu" w:date="2018-11-30T22:36:00Z">
              <w:rPr>
                <w:noProof/>
              </w:rPr>
            </w:rPrChange>
          </w:rPr>
          <w:fldChar w:fldCharType="end"/>
        </w:r>
      </w:ins>
    </w:p>
    <w:p w14:paraId="106A6A7E" w14:textId="1E648DA2" w:rsidR="00920004" w:rsidRPr="00920004" w:rsidRDefault="00920004">
      <w:pPr>
        <w:pStyle w:val="TOC3"/>
        <w:tabs>
          <w:tab w:val="left" w:pos="1320"/>
          <w:tab w:val="right" w:leader="dot" w:pos="8777"/>
        </w:tabs>
        <w:rPr>
          <w:ins w:id="2010" w:author="phuong vu" w:date="2018-11-30T22:33:00Z"/>
          <w:rFonts w:asciiTheme="minorHAnsi" w:eastAsiaTheme="minorEastAsia" w:hAnsiTheme="minorHAnsi" w:cstheme="minorBidi"/>
          <w:noProof/>
          <w:sz w:val="22"/>
          <w:szCs w:val="22"/>
          <w:lang w:val="en-US"/>
          <w:rPrChange w:id="2011" w:author="phuong vu" w:date="2018-11-30T22:36:00Z">
            <w:rPr>
              <w:ins w:id="2012" w:author="phuong vu" w:date="2018-11-30T22:33:00Z"/>
              <w:rFonts w:asciiTheme="minorHAnsi" w:eastAsiaTheme="minorEastAsia" w:hAnsiTheme="minorHAnsi" w:cstheme="minorBidi"/>
              <w:noProof/>
              <w:sz w:val="22"/>
              <w:szCs w:val="22"/>
              <w:lang w:val="en-US"/>
            </w:rPr>
          </w:rPrChange>
        </w:rPr>
      </w:pPr>
      <w:ins w:id="2013" w:author="phuong vu" w:date="2018-11-30T22:33:00Z">
        <w:r w:rsidRPr="00920004">
          <w:rPr>
            <w:noProof/>
            <w:rPrChange w:id="2014" w:author="phuong vu" w:date="2018-11-30T22:36:00Z">
              <w:rPr>
                <w:noProof/>
              </w:rPr>
            </w:rPrChange>
          </w:rPr>
          <w:t>4.4.1</w:t>
        </w:r>
        <w:r w:rsidRPr="00920004">
          <w:rPr>
            <w:rFonts w:asciiTheme="minorHAnsi" w:eastAsiaTheme="minorEastAsia" w:hAnsiTheme="minorHAnsi" w:cstheme="minorBidi"/>
            <w:noProof/>
            <w:sz w:val="22"/>
            <w:szCs w:val="22"/>
            <w:lang w:val="en-US"/>
            <w:rPrChange w:id="2015" w:author="phuong vu" w:date="2018-11-30T22:36:00Z">
              <w:rPr>
                <w:rFonts w:asciiTheme="minorHAnsi" w:eastAsiaTheme="minorEastAsia" w:hAnsiTheme="minorHAnsi" w:cstheme="minorBidi"/>
                <w:noProof/>
                <w:sz w:val="22"/>
                <w:szCs w:val="22"/>
                <w:lang w:val="en-US"/>
              </w:rPr>
            </w:rPrChange>
          </w:rPr>
          <w:tab/>
        </w:r>
        <w:r w:rsidRPr="00920004">
          <w:rPr>
            <w:noProof/>
            <w:rPrChange w:id="2016" w:author="phuong vu" w:date="2018-11-30T22:36:00Z">
              <w:rPr>
                <w:noProof/>
              </w:rPr>
            </w:rPrChange>
          </w:rPr>
          <w:t>Quản lí đơn hàng</w:t>
        </w:r>
        <w:r w:rsidRPr="00920004">
          <w:rPr>
            <w:noProof/>
            <w:rPrChange w:id="2017" w:author="phuong vu" w:date="2018-11-30T22:36:00Z">
              <w:rPr>
                <w:noProof/>
              </w:rPr>
            </w:rPrChange>
          </w:rPr>
          <w:tab/>
        </w:r>
        <w:r w:rsidRPr="00920004">
          <w:rPr>
            <w:noProof/>
            <w:rPrChange w:id="2018" w:author="phuong vu" w:date="2018-11-30T22:36:00Z">
              <w:rPr>
                <w:noProof/>
              </w:rPr>
            </w:rPrChange>
          </w:rPr>
          <w:fldChar w:fldCharType="begin"/>
        </w:r>
        <w:r w:rsidRPr="00920004">
          <w:rPr>
            <w:noProof/>
            <w:rPrChange w:id="2019" w:author="phuong vu" w:date="2018-11-30T22:36:00Z">
              <w:rPr>
                <w:noProof/>
              </w:rPr>
            </w:rPrChange>
          </w:rPr>
          <w:instrText xml:space="preserve"> PAGEREF _Toc531381540 \h </w:instrText>
        </w:r>
        <w:r w:rsidRPr="00920004">
          <w:rPr>
            <w:noProof/>
            <w:rPrChange w:id="2020" w:author="phuong vu" w:date="2018-11-30T22:36:00Z">
              <w:rPr>
                <w:noProof/>
              </w:rPr>
            </w:rPrChange>
          </w:rPr>
        </w:r>
      </w:ins>
      <w:r w:rsidRPr="00920004">
        <w:rPr>
          <w:noProof/>
          <w:rPrChange w:id="2021" w:author="phuong vu" w:date="2018-11-30T22:36:00Z">
            <w:rPr>
              <w:noProof/>
            </w:rPr>
          </w:rPrChange>
        </w:rPr>
        <w:fldChar w:fldCharType="separate"/>
      </w:r>
      <w:ins w:id="2022" w:author="phuong vu" w:date="2018-11-30T22:33:00Z">
        <w:r w:rsidRPr="00920004">
          <w:rPr>
            <w:noProof/>
            <w:rPrChange w:id="2023" w:author="phuong vu" w:date="2018-11-30T22:36:00Z">
              <w:rPr>
                <w:noProof/>
              </w:rPr>
            </w:rPrChange>
          </w:rPr>
          <w:t>69</w:t>
        </w:r>
        <w:r w:rsidRPr="00920004">
          <w:rPr>
            <w:noProof/>
            <w:rPrChange w:id="2024" w:author="phuong vu" w:date="2018-11-30T22:36:00Z">
              <w:rPr>
                <w:noProof/>
              </w:rPr>
            </w:rPrChange>
          </w:rPr>
          <w:fldChar w:fldCharType="end"/>
        </w:r>
      </w:ins>
    </w:p>
    <w:p w14:paraId="5D84100E" w14:textId="0EF2AE19" w:rsidR="00920004" w:rsidRPr="00920004" w:rsidRDefault="00920004">
      <w:pPr>
        <w:pStyle w:val="TOC4"/>
        <w:rPr>
          <w:ins w:id="2025" w:author="phuong vu" w:date="2018-11-30T22:33:00Z"/>
          <w:rFonts w:asciiTheme="minorHAnsi" w:eastAsiaTheme="minorEastAsia" w:hAnsiTheme="minorHAnsi" w:cstheme="minorBidi"/>
          <w:noProof/>
          <w:sz w:val="22"/>
          <w:szCs w:val="22"/>
          <w:lang w:val="en-US"/>
          <w:rPrChange w:id="2026" w:author="phuong vu" w:date="2018-11-30T22:36:00Z">
            <w:rPr>
              <w:ins w:id="2027" w:author="phuong vu" w:date="2018-11-30T22:33:00Z"/>
              <w:rFonts w:asciiTheme="minorHAnsi" w:eastAsiaTheme="minorEastAsia" w:hAnsiTheme="minorHAnsi" w:cstheme="minorBidi"/>
              <w:noProof/>
              <w:sz w:val="22"/>
              <w:szCs w:val="22"/>
              <w:lang w:val="en-US"/>
            </w:rPr>
          </w:rPrChange>
        </w:rPr>
      </w:pPr>
      <w:ins w:id="2028" w:author="phuong vu" w:date="2018-11-30T22:33:00Z">
        <w:r w:rsidRPr="00920004">
          <w:rPr>
            <w:noProof/>
            <w:lang w:val="en-US"/>
            <w:rPrChange w:id="2029" w:author="phuong vu" w:date="2018-11-30T22:36:00Z">
              <w:rPr>
                <w:noProof/>
                <w:lang w:val="en-US"/>
              </w:rPr>
            </w:rPrChange>
          </w:rPr>
          <w:t>4.4.1.1</w:t>
        </w:r>
        <w:r w:rsidRPr="00920004">
          <w:rPr>
            <w:rFonts w:asciiTheme="minorHAnsi" w:eastAsiaTheme="minorEastAsia" w:hAnsiTheme="minorHAnsi" w:cstheme="minorBidi"/>
            <w:noProof/>
            <w:sz w:val="22"/>
            <w:szCs w:val="22"/>
            <w:lang w:val="en-US"/>
            <w:rPrChange w:id="2030" w:author="phuong vu" w:date="2018-11-30T22:36:00Z">
              <w:rPr>
                <w:rFonts w:asciiTheme="minorHAnsi" w:eastAsiaTheme="minorEastAsia" w:hAnsiTheme="minorHAnsi" w:cstheme="minorBidi"/>
                <w:noProof/>
                <w:sz w:val="22"/>
                <w:szCs w:val="22"/>
                <w:lang w:val="en-US"/>
              </w:rPr>
            </w:rPrChange>
          </w:rPr>
          <w:tab/>
        </w:r>
        <w:r w:rsidRPr="00920004">
          <w:rPr>
            <w:noProof/>
            <w:lang w:val="en-US"/>
            <w:rPrChange w:id="2031" w:author="phuong vu" w:date="2018-11-30T22:36:00Z">
              <w:rPr>
                <w:noProof/>
                <w:lang w:val="en-US"/>
              </w:rPr>
            </w:rPrChange>
          </w:rPr>
          <w:t>Xem danh sách đơn hàng theo trạng thái</w:t>
        </w:r>
        <w:r w:rsidRPr="00920004">
          <w:rPr>
            <w:noProof/>
            <w:rPrChange w:id="2032" w:author="phuong vu" w:date="2018-11-30T22:36:00Z">
              <w:rPr>
                <w:noProof/>
              </w:rPr>
            </w:rPrChange>
          </w:rPr>
          <w:tab/>
        </w:r>
        <w:r w:rsidRPr="00920004">
          <w:rPr>
            <w:noProof/>
            <w:rPrChange w:id="2033" w:author="phuong vu" w:date="2018-11-30T22:36:00Z">
              <w:rPr>
                <w:noProof/>
              </w:rPr>
            </w:rPrChange>
          </w:rPr>
          <w:fldChar w:fldCharType="begin"/>
        </w:r>
        <w:r w:rsidRPr="00920004">
          <w:rPr>
            <w:noProof/>
            <w:rPrChange w:id="2034" w:author="phuong vu" w:date="2018-11-30T22:36:00Z">
              <w:rPr>
                <w:noProof/>
              </w:rPr>
            </w:rPrChange>
          </w:rPr>
          <w:instrText xml:space="preserve"> PAGEREF _Toc531381541 \h </w:instrText>
        </w:r>
        <w:r w:rsidRPr="00920004">
          <w:rPr>
            <w:noProof/>
            <w:rPrChange w:id="2035" w:author="phuong vu" w:date="2018-11-30T22:36:00Z">
              <w:rPr>
                <w:noProof/>
              </w:rPr>
            </w:rPrChange>
          </w:rPr>
        </w:r>
      </w:ins>
      <w:r w:rsidRPr="00920004">
        <w:rPr>
          <w:noProof/>
          <w:rPrChange w:id="2036" w:author="phuong vu" w:date="2018-11-30T22:36:00Z">
            <w:rPr>
              <w:noProof/>
            </w:rPr>
          </w:rPrChange>
        </w:rPr>
        <w:fldChar w:fldCharType="separate"/>
      </w:r>
      <w:ins w:id="2037" w:author="phuong vu" w:date="2018-11-30T22:33:00Z">
        <w:r w:rsidRPr="00920004">
          <w:rPr>
            <w:noProof/>
            <w:rPrChange w:id="2038" w:author="phuong vu" w:date="2018-11-30T22:36:00Z">
              <w:rPr>
                <w:noProof/>
              </w:rPr>
            </w:rPrChange>
          </w:rPr>
          <w:t>69</w:t>
        </w:r>
        <w:r w:rsidRPr="00920004">
          <w:rPr>
            <w:noProof/>
            <w:rPrChange w:id="2039" w:author="phuong vu" w:date="2018-11-30T22:36:00Z">
              <w:rPr>
                <w:noProof/>
              </w:rPr>
            </w:rPrChange>
          </w:rPr>
          <w:fldChar w:fldCharType="end"/>
        </w:r>
      </w:ins>
    </w:p>
    <w:p w14:paraId="2E68D057" w14:textId="36746C72" w:rsidR="00920004" w:rsidRPr="00920004" w:rsidRDefault="00920004">
      <w:pPr>
        <w:pStyle w:val="TOC4"/>
        <w:rPr>
          <w:ins w:id="2040" w:author="phuong vu" w:date="2018-11-30T22:33:00Z"/>
          <w:rFonts w:asciiTheme="minorHAnsi" w:eastAsiaTheme="minorEastAsia" w:hAnsiTheme="minorHAnsi" w:cstheme="minorBidi"/>
          <w:noProof/>
          <w:sz w:val="22"/>
          <w:szCs w:val="22"/>
          <w:lang w:val="en-US"/>
          <w:rPrChange w:id="2041" w:author="phuong vu" w:date="2018-11-30T22:36:00Z">
            <w:rPr>
              <w:ins w:id="2042" w:author="phuong vu" w:date="2018-11-30T22:33:00Z"/>
              <w:rFonts w:asciiTheme="minorHAnsi" w:eastAsiaTheme="minorEastAsia" w:hAnsiTheme="minorHAnsi" w:cstheme="minorBidi"/>
              <w:noProof/>
              <w:sz w:val="22"/>
              <w:szCs w:val="22"/>
              <w:lang w:val="en-US"/>
            </w:rPr>
          </w:rPrChange>
        </w:rPr>
      </w:pPr>
      <w:ins w:id="2043" w:author="phuong vu" w:date="2018-11-30T22:33:00Z">
        <w:r w:rsidRPr="00920004">
          <w:rPr>
            <w:noProof/>
            <w:rPrChange w:id="2044" w:author="phuong vu" w:date="2018-11-30T22:36:00Z">
              <w:rPr>
                <w:noProof/>
              </w:rPr>
            </w:rPrChange>
          </w:rPr>
          <w:t>4.4.1.2</w:t>
        </w:r>
        <w:r w:rsidRPr="00920004">
          <w:rPr>
            <w:rFonts w:asciiTheme="minorHAnsi" w:eastAsiaTheme="minorEastAsia" w:hAnsiTheme="minorHAnsi" w:cstheme="minorBidi"/>
            <w:noProof/>
            <w:sz w:val="22"/>
            <w:szCs w:val="22"/>
            <w:lang w:val="en-US"/>
            <w:rPrChange w:id="2045" w:author="phuong vu" w:date="2018-11-30T22:36:00Z">
              <w:rPr>
                <w:rFonts w:asciiTheme="minorHAnsi" w:eastAsiaTheme="minorEastAsia" w:hAnsiTheme="minorHAnsi" w:cstheme="minorBidi"/>
                <w:noProof/>
                <w:sz w:val="22"/>
                <w:szCs w:val="22"/>
                <w:lang w:val="en-US"/>
              </w:rPr>
            </w:rPrChange>
          </w:rPr>
          <w:tab/>
        </w:r>
        <w:r w:rsidRPr="00920004">
          <w:rPr>
            <w:noProof/>
            <w:lang w:val="en-US"/>
            <w:rPrChange w:id="2046" w:author="phuong vu" w:date="2018-11-30T22:36:00Z">
              <w:rPr>
                <w:noProof/>
                <w:lang w:val="en-US"/>
              </w:rPr>
            </w:rPrChange>
          </w:rPr>
          <w:t>Xem chi tiết đơn hàng</w:t>
        </w:r>
        <w:r w:rsidRPr="00920004">
          <w:rPr>
            <w:noProof/>
            <w:rPrChange w:id="2047" w:author="phuong vu" w:date="2018-11-30T22:36:00Z">
              <w:rPr>
                <w:noProof/>
              </w:rPr>
            </w:rPrChange>
          </w:rPr>
          <w:tab/>
        </w:r>
        <w:r w:rsidRPr="00920004">
          <w:rPr>
            <w:noProof/>
            <w:rPrChange w:id="2048" w:author="phuong vu" w:date="2018-11-30T22:36:00Z">
              <w:rPr>
                <w:noProof/>
              </w:rPr>
            </w:rPrChange>
          </w:rPr>
          <w:fldChar w:fldCharType="begin"/>
        </w:r>
        <w:r w:rsidRPr="00920004">
          <w:rPr>
            <w:noProof/>
            <w:rPrChange w:id="2049" w:author="phuong vu" w:date="2018-11-30T22:36:00Z">
              <w:rPr>
                <w:noProof/>
              </w:rPr>
            </w:rPrChange>
          </w:rPr>
          <w:instrText xml:space="preserve"> PAGEREF _Toc531381542 \h </w:instrText>
        </w:r>
        <w:r w:rsidRPr="00920004">
          <w:rPr>
            <w:noProof/>
            <w:rPrChange w:id="2050" w:author="phuong vu" w:date="2018-11-30T22:36:00Z">
              <w:rPr>
                <w:noProof/>
              </w:rPr>
            </w:rPrChange>
          </w:rPr>
        </w:r>
      </w:ins>
      <w:r w:rsidRPr="00920004">
        <w:rPr>
          <w:noProof/>
          <w:rPrChange w:id="2051" w:author="phuong vu" w:date="2018-11-30T22:36:00Z">
            <w:rPr>
              <w:noProof/>
            </w:rPr>
          </w:rPrChange>
        </w:rPr>
        <w:fldChar w:fldCharType="separate"/>
      </w:r>
      <w:ins w:id="2052" w:author="phuong vu" w:date="2018-11-30T22:33:00Z">
        <w:r w:rsidRPr="00920004">
          <w:rPr>
            <w:noProof/>
            <w:rPrChange w:id="2053" w:author="phuong vu" w:date="2018-11-30T22:36:00Z">
              <w:rPr>
                <w:noProof/>
              </w:rPr>
            </w:rPrChange>
          </w:rPr>
          <w:t>70</w:t>
        </w:r>
        <w:r w:rsidRPr="00920004">
          <w:rPr>
            <w:noProof/>
            <w:rPrChange w:id="2054" w:author="phuong vu" w:date="2018-11-30T22:36:00Z">
              <w:rPr>
                <w:noProof/>
              </w:rPr>
            </w:rPrChange>
          </w:rPr>
          <w:fldChar w:fldCharType="end"/>
        </w:r>
      </w:ins>
    </w:p>
    <w:p w14:paraId="060D58A0" w14:textId="38D3D043" w:rsidR="00920004" w:rsidRPr="00920004" w:rsidRDefault="00920004">
      <w:pPr>
        <w:pStyle w:val="TOC4"/>
        <w:rPr>
          <w:ins w:id="2055" w:author="phuong vu" w:date="2018-11-30T22:33:00Z"/>
          <w:rFonts w:asciiTheme="minorHAnsi" w:eastAsiaTheme="minorEastAsia" w:hAnsiTheme="minorHAnsi" w:cstheme="minorBidi"/>
          <w:noProof/>
          <w:sz w:val="22"/>
          <w:szCs w:val="22"/>
          <w:lang w:val="en-US"/>
          <w:rPrChange w:id="2056" w:author="phuong vu" w:date="2018-11-30T22:36:00Z">
            <w:rPr>
              <w:ins w:id="2057" w:author="phuong vu" w:date="2018-11-30T22:33:00Z"/>
              <w:rFonts w:asciiTheme="minorHAnsi" w:eastAsiaTheme="minorEastAsia" w:hAnsiTheme="minorHAnsi" w:cstheme="minorBidi"/>
              <w:noProof/>
              <w:sz w:val="22"/>
              <w:szCs w:val="22"/>
              <w:lang w:val="en-US"/>
            </w:rPr>
          </w:rPrChange>
        </w:rPr>
      </w:pPr>
      <w:ins w:id="2058" w:author="phuong vu" w:date="2018-11-30T22:33:00Z">
        <w:r w:rsidRPr="00920004">
          <w:rPr>
            <w:noProof/>
            <w:lang w:val="en-US"/>
            <w:rPrChange w:id="2059" w:author="phuong vu" w:date="2018-11-30T22:36:00Z">
              <w:rPr>
                <w:noProof/>
                <w:lang w:val="en-US"/>
              </w:rPr>
            </w:rPrChange>
          </w:rPr>
          <w:t>4.4.1.3</w:t>
        </w:r>
        <w:r w:rsidRPr="00920004">
          <w:rPr>
            <w:rFonts w:asciiTheme="minorHAnsi" w:eastAsiaTheme="minorEastAsia" w:hAnsiTheme="minorHAnsi" w:cstheme="minorBidi"/>
            <w:noProof/>
            <w:sz w:val="22"/>
            <w:szCs w:val="22"/>
            <w:lang w:val="en-US"/>
            <w:rPrChange w:id="2060" w:author="phuong vu" w:date="2018-11-30T22:36:00Z">
              <w:rPr>
                <w:rFonts w:asciiTheme="minorHAnsi" w:eastAsiaTheme="minorEastAsia" w:hAnsiTheme="minorHAnsi" w:cstheme="minorBidi"/>
                <w:noProof/>
                <w:sz w:val="22"/>
                <w:szCs w:val="22"/>
                <w:lang w:val="en-US"/>
              </w:rPr>
            </w:rPrChange>
          </w:rPr>
          <w:tab/>
        </w:r>
        <w:r w:rsidRPr="00920004">
          <w:rPr>
            <w:noProof/>
            <w:lang w:val="en-US"/>
            <w:rPrChange w:id="2061" w:author="phuong vu" w:date="2018-11-30T22:36:00Z">
              <w:rPr>
                <w:noProof/>
                <w:lang w:val="en-US"/>
              </w:rPr>
            </w:rPrChange>
          </w:rPr>
          <w:t>Thay đổi trạng thái đơn hàng</w:t>
        </w:r>
        <w:r w:rsidRPr="00920004">
          <w:rPr>
            <w:noProof/>
            <w:rPrChange w:id="2062" w:author="phuong vu" w:date="2018-11-30T22:36:00Z">
              <w:rPr>
                <w:noProof/>
              </w:rPr>
            </w:rPrChange>
          </w:rPr>
          <w:tab/>
        </w:r>
        <w:r w:rsidRPr="00920004">
          <w:rPr>
            <w:noProof/>
            <w:rPrChange w:id="2063" w:author="phuong vu" w:date="2018-11-30T22:36:00Z">
              <w:rPr>
                <w:noProof/>
              </w:rPr>
            </w:rPrChange>
          </w:rPr>
          <w:fldChar w:fldCharType="begin"/>
        </w:r>
        <w:r w:rsidRPr="00920004">
          <w:rPr>
            <w:noProof/>
            <w:rPrChange w:id="2064" w:author="phuong vu" w:date="2018-11-30T22:36:00Z">
              <w:rPr>
                <w:noProof/>
              </w:rPr>
            </w:rPrChange>
          </w:rPr>
          <w:instrText xml:space="preserve"> PAGEREF _Toc531381543 \h </w:instrText>
        </w:r>
        <w:r w:rsidRPr="00920004">
          <w:rPr>
            <w:noProof/>
            <w:rPrChange w:id="2065" w:author="phuong vu" w:date="2018-11-30T22:36:00Z">
              <w:rPr>
                <w:noProof/>
              </w:rPr>
            </w:rPrChange>
          </w:rPr>
        </w:r>
      </w:ins>
      <w:r w:rsidRPr="00920004">
        <w:rPr>
          <w:noProof/>
          <w:rPrChange w:id="2066" w:author="phuong vu" w:date="2018-11-30T22:36:00Z">
            <w:rPr>
              <w:noProof/>
            </w:rPr>
          </w:rPrChange>
        </w:rPr>
        <w:fldChar w:fldCharType="separate"/>
      </w:r>
      <w:ins w:id="2067" w:author="phuong vu" w:date="2018-11-30T22:33:00Z">
        <w:r w:rsidRPr="00920004">
          <w:rPr>
            <w:noProof/>
            <w:rPrChange w:id="2068" w:author="phuong vu" w:date="2018-11-30T22:36:00Z">
              <w:rPr>
                <w:noProof/>
              </w:rPr>
            </w:rPrChange>
          </w:rPr>
          <w:t>71</w:t>
        </w:r>
        <w:r w:rsidRPr="00920004">
          <w:rPr>
            <w:noProof/>
            <w:rPrChange w:id="2069" w:author="phuong vu" w:date="2018-11-30T22:36:00Z">
              <w:rPr>
                <w:noProof/>
              </w:rPr>
            </w:rPrChange>
          </w:rPr>
          <w:fldChar w:fldCharType="end"/>
        </w:r>
      </w:ins>
    </w:p>
    <w:p w14:paraId="490D9C62" w14:textId="6FCDBFBA" w:rsidR="00920004" w:rsidRPr="00920004" w:rsidRDefault="00920004">
      <w:pPr>
        <w:pStyle w:val="TOC4"/>
        <w:rPr>
          <w:ins w:id="2070" w:author="phuong vu" w:date="2018-11-30T22:33:00Z"/>
          <w:rFonts w:asciiTheme="minorHAnsi" w:eastAsiaTheme="minorEastAsia" w:hAnsiTheme="minorHAnsi" w:cstheme="minorBidi"/>
          <w:noProof/>
          <w:sz w:val="22"/>
          <w:szCs w:val="22"/>
          <w:lang w:val="en-US"/>
          <w:rPrChange w:id="2071" w:author="phuong vu" w:date="2018-11-30T22:36:00Z">
            <w:rPr>
              <w:ins w:id="2072" w:author="phuong vu" w:date="2018-11-30T22:33:00Z"/>
              <w:rFonts w:asciiTheme="minorHAnsi" w:eastAsiaTheme="minorEastAsia" w:hAnsiTheme="minorHAnsi" w:cstheme="minorBidi"/>
              <w:noProof/>
              <w:sz w:val="22"/>
              <w:szCs w:val="22"/>
              <w:lang w:val="en-US"/>
            </w:rPr>
          </w:rPrChange>
        </w:rPr>
      </w:pPr>
      <w:ins w:id="2073" w:author="phuong vu" w:date="2018-11-30T22:33:00Z">
        <w:r w:rsidRPr="00920004">
          <w:rPr>
            <w:noProof/>
            <w:lang w:val="en-US"/>
            <w:rPrChange w:id="2074" w:author="phuong vu" w:date="2018-11-30T22:36:00Z">
              <w:rPr>
                <w:noProof/>
                <w:lang w:val="en-US"/>
              </w:rPr>
            </w:rPrChange>
          </w:rPr>
          <w:t>4.4.1.4</w:t>
        </w:r>
        <w:r w:rsidRPr="00920004">
          <w:rPr>
            <w:rFonts w:asciiTheme="minorHAnsi" w:eastAsiaTheme="minorEastAsia" w:hAnsiTheme="minorHAnsi" w:cstheme="minorBidi"/>
            <w:noProof/>
            <w:sz w:val="22"/>
            <w:szCs w:val="22"/>
            <w:lang w:val="en-US"/>
            <w:rPrChange w:id="2075" w:author="phuong vu" w:date="2018-11-30T22:36:00Z">
              <w:rPr>
                <w:rFonts w:asciiTheme="minorHAnsi" w:eastAsiaTheme="minorEastAsia" w:hAnsiTheme="minorHAnsi" w:cstheme="minorBidi"/>
                <w:noProof/>
                <w:sz w:val="22"/>
                <w:szCs w:val="22"/>
                <w:lang w:val="en-US"/>
              </w:rPr>
            </w:rPrChange>
          </w:rPr>
          <w:tab/>
        </w:r>
        <w:r w:rsidRPr="00920004">
          <w:rPr>
            <w:noProof/>
            <w:lang w:val="en-US"/>
            <w:rPrChange w:id="2076" w:author="phuong vu" w:date="2018-11-30T22:36:00Z">
              <w:rPr>
                <w:noProof/>
                <w:lang w:val="en-US"/>
              </w:rPr>
            </w:rPrChange>
          </w:rPr>
          <w:t>Tạo hóa đơn đơn hàng</w:t>
        </w:r>
        <w:r w:rsidRPr="00920004">
          <w:rPr>
            <w:noProof/>
            <w:rPrChange w:id="2077" w:author="phuong vu" w:date="2018-11-30T22:36:00Z">
              <w:rPr>
                <w:noProof/>
              </w:rPr>
            </w:rPrChange>
          </w:rPr>
          <w:tab/>
        </w:r>
        <w:r w:rsidRPr="00920004">
          <w:rPr>
            <w:noProof/>
            <w:rPrChange w:id="2078" w:author="phuong vu" w:date="2018-11-30T22:36:00Z">
              <w:rPr>
                <w:noProof/>
              </w:rPr>
            </w:rPrChange>
          </w:rPr>
          <w:fldChar w:fldCharType="begin"/>
        </w:r>
        <w:r w:rsidRPr="00920004">
          <w:rPr>
            <w:noProof/>
            <w:rPrChange w:id="2079" w:author="phuong vu" w:date="2018-11-30T22:36:00Z">
              <w:rPr>
                <w:noProof/>
              </w:rPr>
            </w:rPrChange>
          </w:rPr>
          <w:instrText xml:space="preserve"> PAGEREF _Toc531381544 \h </w:instrText>
        </w:r>
        <w:r w:rsidRPr="00920004">
          <w:rPr>
            <w:noProof/>
            <w:rPrChange w:id="2080" w:author="phuong vu" w:date="2018-11-30T22:36:00Z">
              <w:rPr>
                <w:noProof/>
              </w:rPr>
            </w:rPrChange>
          </w:rPr>
        </w:r>
      </w:ins>
      <w:r w:rsidRPr="00920004">
        <w:rPr>
          <w:noProof/>
          <w:rPrChange w:id="2081" w:author="phuong vu" w:date="2018-11-30T22:36:00Z">
            <w:rPr>
              <w:noProof/>
            </w:rPr>
          </w:rPrChange>
        </w:rPr>
        <w:fldChar w:fldCharType="separate"/>
      </w:r>
      <w:ins w:id="2082" w:author="phuong vu" w:date="2018-11-30T22:33:00Z">
        <w:r w:rsidRPr="00920004">
          <w:rPr>
            <w:noProof/>
            <w:rPrChange w:id="2083" w:author="phuong vu" w:date="2018-11-30T22:36:00Z">
              <w:rPr>
                <w:noProof/>
              </w:rPr>
            </w:rPrChange>
          </w:rPr>
          <w:t>74</w:t>
        </w:r>
        <w:r w:rsidRPr="00920004">
          <w:rPr>
            <w:noProof/>
            <w:rPrChange w:id="2084" w:author="phuong vu" w:date="2018-11-30T22:36:00Z">
              <w:rPr>
                <w:noProof/>
              </w:rPr>
            </w:rPrChange>
          </w:rPr>
          <w:fldChar w:fldCharType="end"/>
        </w:r>
      </w:ins>
    </w:p>
    <w:p w14:paraId="2A354687" w14:textId="394FD332" w:rsidR="00920004" w:rsidRPr="00920004" w:rsidRDefault="00920004">
      <w:pPr>
        <w:pStyle w:val="TOC4"/>
        <w:rPr>
          <w:ins w:id="2085" w:author="phuong vu" w:date="2018-11-30T22:33:00Z"/>
          <w:rFonts w:asciiTheme="minorHAnsi" w:eastAsiaTheme="minorEastAsia" w:hAnsiTheme="minorHAnsi" w:cstheme="minorBidi"/>
          <w:noProof/>
          <w:sz w:val="22"/>
          <w:szCs w:val="22"/>
          <w:lang w:val="en-US"/>
          <w:rPrChange w:id="2086" w:author="phuong vu" w:date="2018-11-30T22:36:00Z">
            <w:rPr>
              <w:ins w:id="2087" w:author="phuong vu" w:date="2018-11-30T22:33:00Z"/>
              <w:rFonts w:asciiTheme="minorHAnsi" w:eastAsiaTheme="minorEastAsia" w:hAnsiTheme="minorHAnsi" w:cstheme="minorBidi"/>
              <w:noProof/>
              <w:sz w:val="22"/>
              <w:szCs w:val="22"/>
              <w:lang w:val="en-US"/>
            </w:rPr>
          </w:rPrChange>
        </w:rPr>
      </w:pPr>
      <w:ins w:id="2088" w:author="phuong vu" w:date="2018-11-30T22:33:00Z">
        <w:r w:rsidRPr="00920004">
          <w:rPr>
            <w:noProof/>
            <w:lang w:val="en-US"/>
            <w:rPrChange w:id="2089" w:author="phuong vu" w:date="2018-11-30T22:36:00Z">
              <w:rPr>
                <w:noProof/>
                <w:lang w:val="en-US"/>
              </w:rPr>
            </w:rPrChange>
          </w:rPr>
          <w:t>4.4.1.5</w:t>
        </w:r>
        <w:r w:rsidRPr="00920004">
          <w:rPr>
            <w:rFonts w:asciiTheme="minorHAnsi" w:eastAsiaTheme="minorEastAsia" w:hAnsiTheme="minorHAnsi" w:cstheme="minorBidi"/>
            <w:noProof/>
            <w:sz w:val="22"/>
            <w:szCs w:val="22"/>
            <w:lang w:val="en-US"/>
            <w:rPrChange w:id="2090" w:author="phuong vu" w:date="2018-11-30T22:36:00Z">
              <w:rPr>
                <w:rFonts w:asciiTheme="minorHAnsi" w:eastAsiaTheme="minorEastAsia" w:hAnsiTheme="minorHAnsi" w:cstheme="minorBidi"/>
                <w:noProof/>
                <w:sz w:val="22"/>
                <w:szCs w:val="22"/>
                <w:lang w:val="en-US"/>
              </w:rPr>
            </w:rPrChange>
          </w:rPr>
          <w:tab/>
        </w:r>
        <w:r w:rsidRPr="00920004">
          <w:rPr>
            <w:noProof/>
            <w:lang w:val="en-US"/>
            <w:rPrChange w:id="2091" w:author="phuong vu" w:date="2018-11-30T22:36:00Z">
              <w:rPr>
                <w:noProof/>
                <w:lang w:val="en-US"/>
              </w:rPr>
            </w:rPrChange>
          </w:rPr>
          <w:t>Cập nhật hóa đơn</w:t>
        </w:r>
        <w:r w:rsidRPr="00920004">
          <w:rPr>
            <w:noProof/>
            <w:rPrChange w:id="2092" w:author="phuong vu" w:date="2018-11-30T22:36:00Z">
              <w:rPr>
                <w:noProof/>
              </w:rPr>
            </w:rPrChange>
          </w:rPr>
          <w:tab/>
        </w:r>
        <w:r w:rsidRPr="00920004">
          <w:rPr>
            <w:noProof/>
            <w:rPrChange w:id="2093" w:author="phuong vu" w:date="2018-11-30T22:36:00Z">
              <w:rPr>
                <w:noProof/>
              </w:rPr>
            </w:rPrChange>
          </w:rPr>
          <w:fldChar w:fldCharType="begin"/>
        </w:r>
        <w:r w:rsidRPr="00920004">
          <w:rPr>
            <w:noProof/>
            <w:rPrChange w:id="2094" w:author="phuong vu" w:date="2018-11-30T22:36:00Z">
              <w:rPr>
                <w:noProof/>
              </w:rPr>
            </w:rPrChange>
          </w:rPr>
          <w:instrText xml:space="preserve"> PAGEREF _Toc531381545 \h </w:instrText>
        </w:r>
        <w:r w:rsidRPr="00920004">
          <w:rPr>
            <w:noProof/>
            <w:rPrChange w:id="2095" w:author="phuong vu" w:date="2018-11-30T22:36:00Z">
              <w:rPr>
                <w:noProof/>
              </w:rPr>
            </w:rPrChange>
          </w:rPr>
        </w:r>
      </w:ins>
      <w:r w:rsidRPr="00920004">
        <w:rPr>
          <w:noProof/>
          <w:rPrChange w:id="2096" w:author="phuong vu" w:date="2018-11-30T22:36:00Z">
            <w:rPr>
              <w:noProof/>
            </w:rPr>
          </w:rPrChange>
        </w:rPr>
        <w:fldChar w:fldCharType="separate"/>
      </w:r>
      <w:ins w:id="2097" w:author="phuong vu" w:date="2018-11-30T22:33:00Z">
        <w:r w:rsidRPr="00920004">
          <w:rPr>
            <w:noProof/>
            <w:rPrChange w:id="2098" w:author="phuong vu" w:date="2018-11-30T22:36:00Z">
              <w:rPr>
                <w:noProof/>
              </w:rPr>
            </w:rPrChange>
          </w:rPr>
          <w:t>75</w:t>
        </w:r>
        <w:r w:rsidRPr="00920004">
          <w:rPr>
            <w:noProof/>
            <w:rPrChange w:id="2099" w:author="phuong vu" w:date="2018-11-30T22:36:00Z">
              <w:rPr>
                <w:noProof/>
              </w:rPr>
            </w:rPrChange>
          </w:rPr>
          <w:fldChar w:fldCharType="end"/>
        </w:r>
      </w:ins>
    </w:p>
    <w:p w14:paraId="58DF643C" w14:textId="207726F0" w:rsidR="00920004" w:rsidRPr="00920004" w:rsidRDefault="00920004">
      <w:pPr>
        <w:pStyle w:val="TOC3"/>
        <w:tabs>
          <w:tab w:val="left" w:pos="1320"/>
          <w:tab w:val="right" w:leader="dot" w:pos="8777"/>
        </w:tabs>
        <w:rPr>
          <w:ins w:id="2100" w:author="phuong vu" w:date="2018-11-30T22:33:00Z"/>
          <w:rFonts w:asciiTheme="minorHAnsi" w:eastAsiaTheme="minorEastAsia" w:hAnsiTheme="minorHAnsi" w:cstheme="minorBidi"/>
          <w:noProof/>
          <w:sz w:val="22"/>
          <w:szCs w:val="22"/>
          <w:lang w:val="en-US"/>
          <w:rPrChange w:id="2101" w:author="phuong vu" w:date="2018-11-30T22:36:00Z">
            <w:rPr>
              <w:ins w:id="2102" w:author="phuong vu" w:date="2018-11-30T22:33:00Z"/>
              <w:rFonts w:asciiTheme="minorHAnsi" w:eastAsiaTheme="minorEastAsia" w:hAnsiTheme="minorHAnsi" w:cstheme="minorBidi"/>
              <w:noProof/>
              <w:sz w:val="22"/>
              <w:szCs w:val="22"/>
              <w:lang w:val="en-US"/>
            </w:rPr>
          </w:rPrChange>
        </w:rPr>
      </w:pPr>
      <w:ins w:id="2103" w:author="phuong vu" w:date="2018-11-30T22:33:00Z">
        <w:r w:rsidRPr="00920004">
          <w:rPr>
            <w:noProof/>
            <w:rPrChange w:id="2104" w:author="phuong vu" w:date="2018-11-30T22:36:00Z">
              <w:rPr>
                <w:noProof/>
              </w:rPr>
            </w:rPrChange>
          </w:rPr>
          <w:t>4.4.2</w:t>
        </w:r>
        <w:r w:rsidRPr="00920004">
          <w:rPr>
            <w:rFonts w:asciiTheme="minorHAnsi" w:eastAsiaTheme="minorEastAsia" w:hAnsiTheme="minorHAnsi" w:cstheme="minorBidi"/>
            <w:noProof/>
            <w:sz w:val="22"/>
            <w:szCs w:val="22"/>
            <w:lang w:val="en-US"/>
            <w:rPrChange w:id="2105" w:author="phuong vu" w:date="2018-11-30T22:36:00Z">
              <w:rPr>
                <w:rFonts w:asciiTheme="minorHAnsi" w:eastAsiaTheme="minorEastAsia" w:hAnsiTheme="minorHAnsi" w:cstheme="minorBidi"/>
                <w:noProof/>
                <w:sz w:val="22"/>
                <w:szCs w:val="22"/>
                <w:lang w:val="en-US"/>
              </w:rPr>
            </w:rPrChange>
          </w:rPr>
          <w:tab/>
        </w:r>
        <w:r w:rsidRPr="00920004">
          <w:rPr>
            <w:noProof/>
            <w:rPrChange w:id="2106" w:author="phuong vu" w:date="2018-11-30T22:36:00Z">
              <w:rPr>
                <w:noProof/>
              </w:rPr>
            </w:rPrChange>
          </w:rPr>
          <w:t>Quản lí biên nhận</w:t>
        </w:r>
        <w:r w:rsidRPr="00920004">
          <w:rPr>
            <w:noProof/>
            <w:rPrChange w:id="2107" w:author="phuong vu" w:date="2018-11-30T22:36:00Z">
              <w:rPr>
                <w:noProof/>
              </w:rPr>
            </w:rPrChange>
          </w:rPr>
          <w:tab/>
        </w:r>
        <w:r w:rsidRPr="00920004">
          <w:rPr>
            <w:noProof/>
            <w:rPrChange w:id="2108" w:author="phuong vu" w:date="2018-11-30T22:36:00Z">
              <w:rPr>
                <w:noProof/>
              </w:rPr>
            </w:rPrChange>
          </w:rPr>
          <w:fldChar w:fldCharType="begin"/>
        </w:r>
        <w:r w:rsidRPr="00920004">
          <w:rPr>
            <w:noProof/>
            <w:rPrChange w:id="2109" w:author="phuong vu" w:date="2018-11-30T22:36:00Z">
              <w:rPr>
                <w:noProof/>
              </w:rPr>
            </w:rPrChange>
          </w:rPr>
          <w:instrText xml:space="preserve"> PAGEREF _Toc531381546 \h </w:instrText>
        </w:r>
        <w:r w:rsidRPr="00920004">
          <w:rPr>
            <w:noProof/>
            <w:rPrChange w:id="2110" w:author="phuong vu" w:date="2018-11-30T22:36:00Z">
              <w:rPr>
                <w:noProof/>
              </w:rPr>
            </w:rPrChange>
          </w:rPr>
        </w:r>
      </w:ins>
      <w:r w:rsidRPr="00920004">
        <w:rPr>
          <w:noProof/>
          <w:rPrChange w:id="2111" w:author="phuong vu" w:date="2018-11-30T22:36:00Z">
            <w:rPr>
              <w:noProof/>
            </w:rPr>
          </w:rPrChange>
        </w:rPr>
        <w:fldChar w:fldCharType="separate"/>
      </w:r>
      <w:ins w:id="2112" w:author="phuong vu" w:date="2018-11-30T22:33:00Z">
        <w:r w:rsidRPr="00920004">
          <w:rPr>
            <w:noProof/>
            <w:rPrChange w:id="2113" w:author="phuong vu" w:date="2018-11-30T22:36:00Z">
              <w:rPr>
                <w:noProof/>
              </w:rPr>
            </w:rPrChange>
          </w:rPr>
          <w:t>76</w:t>
        </w:r>
        <w:r w:rsidRPr="00920004">
          <w:rPr>
            <w:noProof/>
            <w:rPrChange w:id="2114" w:author="phuong vu" w:date="2018-11-30T22:36:00Z">
              <w:rPr>
                <w:noProof/>
              </w:rPr>
            </w:rPrChange>
          </w:rPr>
          <w:fldChar w:fldCharType="end"/>
        </w:r>
      </w:ins>
    </w:p>
    <w:p w14:paraId="0D153EAC" w14:textId="559E79B6" w:rsidR="00920004" w:rsidRPr="00920004" w:rsidRDefault="00920004">
      <w:pPr>
        <w:pStyle w:val="TOC4"/>
        <w:rPr>
          <w:ins w:id="2115" w:author="phuong vu" w:date="2018-11-30T22:33:00Z"/>
          <w:rFonts w:asciiTheme="minorHAnsi" w:eastAsiaTheme="minorEastAsia" w:hAnsiTheme="minorHAnsi" w:cstheme="minorBidi"/>
          <w:noProof/>
          <w:sz w:val="22"/>
          <w:szCs w:val="22"/>
          <w:lang w:val="en-US"/>
          <w:rPrChange w:id="2116" w:author="phuong vu" w:date="2018-11-30T22:36:00Z">
            <w:rPr>
              <w:ins w:id="2117" w:author="phuong vu" w:date="2018-11-30T22:33:00Z"/>
              <w:rFonts w:asciiTheme="minorHAnsi" w:eastAsiaTheme="minorEastAsia" w:hAnsiTheme="minorHAnsi" w:cstheme="minorBidi"/>
              <w:noProof/>
              <w:sz w:val="22"/>
              <w:szCs w:val="22"/>
              <w:lang w:val="en-US"/>
            </w:rPr>
          </w:rPrChange>
        </w:rPr>
      </w:pPr>
      <w:ins w:id="2118" w:author="phuong vu" w:date="2018-11-30T22:33:00Z">
        <w:r w:rsidRPr="00920004">
          <w:rPr>
            <w:noProof/>
            <w:rPrChange w:id="2119" w:author="phuong vu" w:date="2018-11-30T22:36:00Z">
              <w:rPr>
                <w:noProof/>
              </w:rPr>
            </w:rPrChange>
          </w:rPr>
          <w:t>4.4.2.1</w:t>
        </w:r>
        <w:r w:rsidRPr="00920004">
          <w:rPr>
            <w:rFonts w:asciiTheme="minorHAnsi" w:eastAsiaTheme="minorEastAsia" w:hAnsiTheme="minorHAnsi" w:cstheme="minorBidi"/>
            <w:noProof/>
            <w:sz w:val="22"/>
            <w:szCs w:val="22"/>
            <w:lang w:val="en-US"/>
            <w:rPrChange w:id="2120" w:author="phuong vu" w:date="2018-11-30T22:36:00Z">
              <w:rPr>
                <w:rFonts w:asciiTheme="minorHAnsi" w:eastAsiaTheme="minorEastAsia" w:hAnsiTheme="minorHAnsi" w:cstheme="minorBidi"/>
                <w:noProof/>
                <w:sz w:val="22"/>
                <w:szCs w:val="22"/>
                <w:lang w:val="en-US"/>
              </w:rPr>
            </w:rPrChange>
          </w:rPr>
          <w:tab/>
        </w:r>
        <w:r w:rsidRPr="00920004">
          <w:rPr>
            <w:noProof/>
            <w:lang w:val="en-US"/>
            <w:rPrChange w:id="2121" w:author="phuong vu" w:date="2018-11-30T22:36:00Z">
              <w:rPr>
                <w:noProof/>
                <w:lang w:val="en-US"/>
              </w:rPr>
            </w:rPrChange>
          </w:rPr>
          <w:t>Xem danh sách biên nhận theo trạng thái</w:t>
        </w:r>
        <w:r w:rsidRPr="00920004">
          <w:rPr>
            <w:noProof/>
            <w:rPrChange w:id="2122" w:author="phuong vu" w:date="2018-11-30T22:36:00Z">
              <w:rPr>
                <w:noProof/>
              </w:rPr>
            </w:rPrChange>
          </w:rPr>
          <w:tab/>
        </w:r>
        <w:r w:rsidRPr="00920004">
          <w:rPr>
            <w:noProof/>
            <w:rPrChange w:id="2123" w:author="phuong vu" w:date="2018-11-30T22:36:00Z">
              <w:rPr>
                <w:noProof/>
              </w:rPr>
            </w:rPrChange>
          </w:rPr>
          <w:fldChar w:fldCharType="begin"/>
        </w:r>
        <w:r w:rsidRPr="00920004">
          <w:rPr>
            <w:noProof/>
            <w:rPrChange w:id="2124" w:author="phuong vu" w:date="2018-11-30T22:36:00Z">
              <w:rPr>
                <w:noProof/>
              </w:rPr>
            </w:rPrChange>
          </w:rPr>
          <w:instrText xml:space="preserve"> PAGEREF _Toc531381547 \h </w:instrText>
        </w:r>
        <w:r w:rsidRPr="00920004">
          <w:rPr>
            <w:noProof/>
            <w:rPrChange w:id="2125" w:author="phuong vu" w:date="2018-11-30T22:36:00Z">
              <w:rPr>
                <w:noProof/>
              </w:rPr>
            </w:rPrChange>
          </w:rPr>
        </w:r>
      </w:ins>
      <w:r w:rsidRPr="00920004">
        <w:rPr>
          <w:noProof/>
          <w:rPrChange w:id="2126" w:author="phuong vu" w:date="2018-11-30T22:36:00Z">
            <w:rPr>
              <w:noProof/>
            </w:rPr>
          </w:rPrChange>
        </w:rPr>
        <w:fldChar w:fldCharType="separate"/>
      </w:r>
      <w:ins w:id="2127" w:author="phuong vu" w:date="2018-11-30T22:33:00Z">
        <w:r w:rsidRPr="00920004">
          <w:rPr>
            <w:noProof/>
            <w:rPrChange w:id="2128" w:author="phuong vu" w:date="2018-11-30T22:36:00Z">
              <w:rPr>
                <w:noProof/>
              </w:rPr>
            </w:rPrChange>
          </w:rPr>
          <w:t>76</w:t>
        </w:r>
        <w:r w:rsidRPr="00920004">
          <w:rPr>
            <w:noProof/>
            <w:rPrChange w:id="2129" w:author="phuong vu" w:date="2018-11-30T22:36:00Z">
              <w:rPr>
                <w:noProof/>
              </w:rPr>
            </w:rPrChange>
          </w:rPr>
          <w:fldChar w:fldCharType="end"/>
        </w:r>
      </w:ins>
    </w:p>
    <w:p w14:paraId="0311FD0B" w14:textId="005C2800" w:rsidR="00920004" w:rsidRPr="00920004" w:rsidRDefault="00920004">
      <w:pPr>
        <w:pStyle w:val="TOC4"/>
        <w:rPr>
          <w:ins w:id="2130" w:author="phuong vu" w:date="2018-11-30T22:33:00Z"/>
          <w:rFonts w:asciiTheme="minorHAnsi" w:eastAsiaTheme="minorEastAsia" w:hAnsiTheme="minorHAnsi" w:cstheme="minorBidi"/>
          <w:noProof/>
          <w:sz w:val="22"/>
          <w:szCs w:val="22"/>
          <w:lang w:val="en-US"/>
          <w:rPrChange w:id="2131" w:author="phuong vu" w:date="2018-11-30T22:36:00Z">
            <w:rPr>
              <w:ins w:id="2132" w:author="phuong vu" w:date="2018-11-30T22:33:00Z"/>
              <w:rFonts w:asciiTheme="minorHAnsi" w:eastAsiaTheme="minorEastAsia" w:hAnsiTheme="minorHAnsi" w:cstheme="minorBidi"/>
              <w:noProof/>
              <w:sz w:val="22"/>
              <w:szCs w:val="22"/>
              <w:lang w:val="en-US"/>
            </w:rPr>
          </w:rPrChange>
        </w:rPr>
      </w:pPr>
      <w:ins w:id="2133" w:author="phuong vu" w:date="2018-11-30T22:33:00Z">
        <w:r w:rsidRPr="00920004">
          <w:rPr>
            <w:noProof/>
            <w:lang w:val="en-US"/>
            <w:rPrChange w:id="2134" w:author="phuong vu" w:date="2018-11-30T22:36:00Z">
              <w:rPr>
                <w:noProof/>
                <w:lang w:val="en-US"/>
              </w:rPr>
            </w:rPrChange>
          </w:rPr>
          <w:t>4.4.2.2</w:t>
        </w:r>
        <w:r w:rsidRPr="00920004">
          <w:rPr>
            <w:rFonts w:asciiTheme="minorHAnsi" w:eastAsiaTheme="minorEastAsia" w:hAnsiTheme="minorHAnsi" w:cstheme="minorBidi"/>
            <w:noProof/>
            <w:sz w:val="22"/>
            <w:szCs w:val="22"/>
            <w:lang w:val="en-US"/>
            <w:rPrChange w:id="2135" w:author="phuong vu" w:date="2018-11-30T22:36:00Z">
              <w:rPr>
                <w:rFonts w:asciiTheme="minorHAnsi" w:eastAsiaTheme="minorEastAsia" w:hAnsiTheme="minorHAnsi" w:cstheme="minorBidi"/>
                <w:noProof/>
                <w:sz w:val="22"/>
                <w:szCs w:val="22"/>
                <w:lang w:val="en-US"/>
              </w:rPr>
            </w:rPrChange>
          </w:rPr>
          <w:tab/>
        </w:r>
        <w:r w:rsidRPr="00920004">
          <w:rPr>
            <w:noProof/>
            <w:lang w:val="en-US"/>
            <w:rPrChange w:id="2136" w:author="phuong vu" w:date="2018-11-30T22:36:00Z">
              <w:rPr>
                <w:noProof/>
                <w:lang w:val="en-US"/>
              </w:rPr>
            </w:rPrChange>
          </w:rPr>
          <w:t>Thay đổi trạng thái biên nhận</w:t>
        </w:r>
        <w:r w:rsidRPr="00920004">
          <w:rPr>
            <w:noProof/>
            <w:rPrChange w:id="2137" w:author="phuong vu" w:date="2018-11-30T22:36:00Z">
              <w:rPr>
                <w:noProof/>
              </w:rPr>
            </w:rPrChange>
          </w:rPr>
          <w:tab/>
        </w:r>
        <w:r w:rsidRPr="00920004">
          <w:rPr>
            <w:noProof/>
            <w:rPrChange w:id="2138" w:author="phuong vu" w:date="2018-11-30T22:36:00Z">
              <w:rPr>
                <w:noProof/>
              </w:rPr>
            </w:rPrChange>
          </w:rPr>
          <w:fldChar w:fldCharType="begin"/>
        </w:r>
        <w:r w:rsidRPr="00920004">
          <w:rPr>
            <w:noProof/>
            <w:rPrChange w:id="2139" w:author="phuong vu" w:date="2018-11-30T22:36:00Z">
              <w:rPr>
                <w:noProof/>
              </w:rPr>
            </w:rPrChange>
          </w:rPr>
          <w:instrText xml:space="preserve"> PAGEREF _Toc531381548 \h </w:instrText>
        </w:r>
        <w:r w:rsidRPr="00920004">
          <w:rPr>
            <w:noProof/>
            <w:rPrChange w:id="2140" w:author="phuong vu" w:date="2018-11-30T22:36:00Z">
              <w:rPr>
                <w:noProof/>
              </w:rPr>
            </w:rPrChange>
          </w:rPr>
        </w:r>
      </w:ins>
      <w:r w:rsidRPr="00920004">
        <w:rPr>
          <w:noProof/>
          <w:rPrChange w:id="2141" w:author="phuong vu" w:date="2018-11-30T22:36:00Z">
            <w:rPr>
              <w:noProof/>
            </w:rPr>
          </w:rPrChange>
        </w:rPr>
        <w:fldChar w:fldCharType="separate"/>
      </w:r>
      <w:ins w:id="2142" w:author="phuong vu" w:date="2018-11-30T22:33:00Z">
        <w:r w:rsidRPr="00920004">
          <w:rPr>
            <w:noProof/>
            <w:rPrChange w:id="2143" w:author="phuong vu" w:date="2018-11-30T22:36:00Z">
              <w:rPr>
                <w:noProof/>
              </w:rPr>
            </w:rPrChange>
          </w:rPr>
          <w:t>77</w:t>
        </w:r>
        <w:r w:rsidRPr="00920004">
          <w:rPr>
            <w:noProof/>
            <w:rPrChange w:id="2144" w:author="phuong vu" w:date="2018-11-30T22:36:00Z">
              <w:rPr>
                <w:noProof/>
              </w:rPr>
            </w:rPrChange>
          </w:rPr>
          <w:fldChar w:fldCharType="end"/>
        </w:r>
      </w:ins>
    </w:p>
    <w:p w14:paraId="64253715" w14:textId="306E79A5" w:rsidR="00920004" w:rsidRPr="00920004" w:rsidRDefault="00920004">
      <w:pPr>
        <w:pStyle w:val="TOC4"/>
        <w:rPr>
          <w:ins w:id="2145" w:author="phuong vu" w:date="2018-11-30T22:33:00Z"/>
          <w:rFonts w:asciiTheme="minorHAnsi" w:eastAsiaTheme="minorEastAsia" w:hAnsiTheme="minorHAnsi" w:cstheme="minorBidi"/>
          <w:noProof/>
          <w:sz w:val="22"/>
          <w:szCs w:val="22"/>
          <w:lang w:val="en-US"/>
          <w:rPrChange w:id="2146" w:author="phuong vu" w:date="2018-11-30T22:36:00Z">
            <w:rPr>
              <w:ins w:id="2147" w:author="phuong vu" w:date="2018-11-30T22:33:00Z"/>
              <w:rFonts w:asciiTheme="minorHAnsi" w:eastAsiaTheme="minorEastAsia" w:hAnsiTheme="minorHAnsi" w:cstheme="minorBidi"/>
              <w:noProof/>
              <w:sz w:val="22"/>
              <w:szCs w:val="22"/>
              <w:lang w:val="en-US"/>
            </w:rPr>
          </w:rPrChange>
        </w:rPr>
      </w:pPr>
      <w:ins w:id="2148" w:author="phuong vu" w:date="2018-11-30T22:33:00Z">
        <w:r w:rsidRPr="00920004">
          <w:rPr>
            <w:noProof/>
            <w:lang w:val="en-US"/>
            <w:rPrChange w:id="2149" w:author="phuong vu" w:date="2018-11-30T22:36:00Z">
              <w:rPr>
                <w:noProof/>
                <w:lang w:val="en-US"/>
              </w:rPr>
            </w:rPrChange>
          </w:rPr>
          <w:t>4.4.2.3</w:t>
        </w:r>
        <w:r w:rsidRPr="00920004">
          <w:rPr>
            <w:rFonts w:asciiTheme="minorHAnsi" w:eastAsiaTheme="minorEastAsia" w:hAnsiTheme="minorHAnsi" w:cstheme="minorBidi"/>
            <w:noProof/>
            <w:sz w:val="22"/>
            <w:szCs w:val="22"/>
            <w:lang w:val="en-US"/>
            <w:rPrChange w:id="2150" w:author="phuong vu" w:date="2018-11-30T22:36:00Z">
              <w:rPr>
                <w:rFonts w:asciiTheme="minorHAnsi" w:eastAsiaTheme="minorEastAsia" w:hAnsiTheme="minorHAnsi" w:cstheme="minorBidi"/>
                <w:noProof/>
                <w:sz w:val="22"/>
                <w:szCs w:val="22"/>
                <w:lang w:val="en-US"/>
              </w:rPr>
            </w:rPrChange>
          </w:rPr>
          <w:tab/>
        </w:r>
        <w:r w:rsidRPr="00920004">
          <w:rPr>
            <w:noProof/>
            <w:lang w:val="en-US"/>
            <w:rPrChange w:id="2151" w:author="phuong vu" w:date="2018-11-30T22:36:00Z">
              <w:rPr>
                <w:noProof/>
                <w:lang w:val="en-US"/>
              </w:rPr>
            </w:rPrChange>
          </w:rPr>
          <w:t>Cập nhật biên nhận</w:t>
        </w:r>
        <w:r w:rsidRPr="00920004">
          <w:rPr>
            <w:noProof/>
            <w:rPrChange w:id="2152" w:author="phuong vu" w:date="2018-11-30T22:36:00Z">
              <w:rPr>
                <w:noProof/>
              </w:rPr>
            </w:rPrChange>
          </w:rPr>
          <w:tab/>
        </w:r>
        <w:r w:rsidRPr="00920004">
          <w:rPr>
            <w:noProof/>
            <w:rPrChange w:id="2153" w:author="phuong vu" w:date="2018-11-30T22:36:00Z">
              <w:rPr>
                <w:noProof/>
              </w:rPr>
            </w:rPrChange>
          </w:rPr>
          <w:fldChar w:fldCharType="begin"/>
        </w:r>
        <w:r w:rsidRPr="00920004">
          <w:rPr>
            <w:noProof/>
            <w:rPrChange w:id="2154" w:author="phuong vu" w:date="2018-11-30T22:36:00Z">
              <w:rPr>
                <w:noProof/>
              </w:rPr>
            </w:rPrChange>
          </w:rPr>
          <w:instrText xml:space="preserve"> PAGEREF _Toc531381549 \h </w:instrText>
        </w:r>
        <w:r w:rsidRPr="00920004">
          <w:rPr>
            <w:noProof/>
            <w:rPrChange w:id="2155" w:author="phuong vu" w:date="2018-11-30T22:36:00Z">
              <w:rPr>
                <w:noProof/>
              </w:rPr>
            </w:rPrChange>
          </w:rPr>
        </w:r>
      </w:ins>
      <w:r w:rsidRPr="00920004">
        <w:rPr>
          <w:noProof/>
          <w:rPrChange w:id="2156" w:author="phuong vu" w:date="2018-11-30T22:36:00Z">
            <w:rPr>
              <w:noProof/>
            </w:rPr>
          </w:rPrChange>
        </w:rPr>
        <w:fldChar w:fldCharType="separate"/>
      </w:r>
      <w:ins w:id="2157" w:author="phuong vu" w:date="2018-11-30T22:33:00Z">
        <w:r w:rsidRPr="00920004">
          <w:rPr>
            <w:noProof/>
            <w:rPrChange w:id="2158" w:author="phuong vu" w:date="2018-11-30T22:36:00Z">
              <w:rPr>
                <w:noProof/>
              </w:rPr>
            </w:rPrChange>
          </w:rPr>
          <w:t>78</w:t>
        </w:r>
        <w:r w:rsidRPr="00920004">
          <w:rPr>
            <w:noProof/>
            <w:rPrChange w:id="2159" w:author="phuong vu" w:date="2018-11-30T22:36:00Z">
              <w:rPr>
                <w:noProof/>
              </w:rPr>
            </w:rPrChange>
          </w:rPr>
          <w:fldChar w:fldCharType="end"/>
        </w:r>
      </w:ins>
    </w:p>
    <w:p w14:paraId="02BF014B" w14:textId="04A3EDB8" w:rsidR="00920004" w:rsidRPr="00920004" w:rsidRDefault="00920004">
      <w:pPr>
        <w:pStyle w:val="TOC3"/>
        <w:tabs>
          <w:tab w:val="left" w:pos="1320"/>
          <w:tab w:val="right" w:leader="dot" w:pos="8777"/>
        </w:tabs>
        <w:rPr>
          <w:ins w:id="2160" w:author="phuong vu" w:date="2018-11-30T22:33:00Z"/>
          <w:rFonts w:asciiTheme="minorHAnsi" w:eastAsiaTheme="minorEastAsia" w:hAnsiTheme="minorHAnsi" w:cstheme="minorBidi"/>
          <w:noProof/>
          <w:sz w:val="22"/>
          <w:szCs w:val="22"/>
          <w:lang w:val="en-US"/>
          <w:rPrChange w:id="2161" w:author="phuong vu" w:date="2018-11-30T22:36:00Z">
            <w:rPr>
              <w:ins w:id="2162" w:author="phuong vu" w:date="2018-11-30T22:33:00Z"/>
              <w:rFonts w:asciiTheme="minorHAnsi" w:eastAsiaTheme="minorEastAsia" w:hAnsiTheme="minorHAnsi" w:cstheme="minorBidi"/>
              <w:noProof/>
              <w:sz w:val="22"/>
              <w:szCs w:val="22"/>
              <w:lang w:val="en-US"/>
            </w:rPr>
          </w:rPrChange>
        </w:rPr>
      </w:pPr>
      <w:ins w:id="2163" w:author="phuong vu" w:date="2018-11-30T22:33:00Z">
        <w:r w:rsidRPr="00920004">
          <w:rPr>
            <w:noProof/>
            <w:rPrChange w:id="2164" w:author="phuong vu" w:date="2018-11-30T22:36:00Z">
              <w:rPr>
                <w:noProof/>
              </w:rPr>
            </w:rPrChange>
          </w:rPr>
          <w:t>4.4.3</w:t>
        </w:r>
        <w:r w:rsidRPr="00920004">
          <w:rPr>
            <w:rFonts w:asciiTheme="minorHAnsi" w:eastAsiaTheme="minorEastAsia" w:hAnsiTheme="minorHAnsi" w:cstheme="minorBidi"/>
            <w:noProof/>
            <w:sz w:val="22"/>
            <w:szCs w:val="22"/>
            <w:lang w:val="en-US"/>
            <w:rPrChange w:id="2165" w:author="phuong vu" w:date="2018-11-30T22:36:00Z">
              <w:rPr>
                <w:rFonts w:asciiTheme="minorHAnsi" w:eastAsiaTheme="minorEastAsia" w:hAnsiTheme="minorHAnsi" w:cstheme="minorBidi"/>
                <w:noProof/>
                <w:sz w:val="22"/>
                <w:szCs w:val="22"/>
                <w:lang w:val="en-US"/>
              </w:rPr>
            </w:rPrChange>
          </w:rPr>
          <w:tab/>
        </w:r>
        <w:r w:rsidRPr="00920004">
          <w:rPr>
            <w:noProof/>
            <w:rPrChange w:id="2166" w:author="phuong vu" w:date="2018-11-30T22:36:00Z">
              <w:rPr>
                <w:noProof/>
              </w:rPr>
            </w:rPrChange>
          </w:rPr>
          <w:t>Quản lí phân công xử lí đơn hàng</w:t>
        </w:r>
        <w:r w:rsidRPr="00920004">
          <w:rPr>
            <w:noProof/>
            <w:rPrChange w:id="2167" w:author="phuong vu" w:date="2018-11-30T22:36:00Z">
              <w:rPr>
                <w:noProof/>
              </w:rPr>
            </w:rPrChange>
          </w:rPr>
          <w:tab/>
        </w:r>
        <w:r w:rsidRPr="00920004">
          <w:rPr>
            <w:noProof/>
            <w:rPrChange w:id="2168" w:author="phuong vu" w:date="2018-11-30T22:36:00Z">
              <w:rPr>
                <w:noProof/>
              </w:rPr>
            </w:rPrChange>
          </w:rPr>
          <w:fldChar w:fldCharType="begin"/>
        </w:r>
        <w:r w:rsidRPr="00920004">
          <w:rPr>
            <w:noProof/>
            <w:rPrChange w:id="2169" w:author="phuong vu" w:date="2018-11-30T22:36:00Z">
              <w:rPr>
                <w:noProof/>
              </w:rPr>
            </w:rPrChange>
          </w:rPr>
          <w:instrText xml:space="preserve"> PAGEREF _Toc531381550 \h </w:instrText>
        </w:r>
        <w:r w:rsidRPr="00920004">
          <w:rPr>
            <w:noProof/>
            <w:rPrChange w:id="2170" w:author="phuong vu" w:date="2018-11-30T22:36:00Z">
              <w:rPr>
                <w:noProof/>
              </w:rPr>
            </w:rPrChange>
          </w:rPr>
        </w:r>
      </w:ins>
      <w:r w:rsidRPr="00920004">
        <w:rPr>
          <w:noProof/>
          <w:rPrChange w:id="2171" w:author="phuong vu" w:date="2018-11-30T22:36:00Z">
            <w:rPr>
              <w:noProof/>
            </w:rPr>
          </w:rPrChange>
        </w:rPr>
        <w:fldChar w:fldCharType="separate"/>
      </w:r>
      <w:ins w:id="2172" w:author="phuong vu" w:date="2018-11-30T22:33:00Z">
        <w:r w:rsidRPr="00920004">
          <w:rPr>
            <w:noProof/>
            <w:rPrChange w:id="2173" w:author="phuong vu" w:date="2018-11-30T22:36:00Z">
              <w:rPr>
                <w:noProof/>
              </w:rPr>
            </w:rPrChange>
          </w:rPr>
          <w:t>79</w:t>
        </w:r>
        <w:r w:rsidRPr="00920004">
          <w:rPr>
            <w:noProof/>
            <w:rPrChange w:id="2174" w:author="phuong vu" w:date="2018-11-30T22:36:00Z">
              <w:rPr>
                <w:noProof/>
              </w:rPr>
            </w:rPrChange>
          </w:rPr>
          <w:fldChar w:fldCharType="end"/>
        </w:r>
      </w:ins>
    </w:p>
    <w:p w14:paraId="74A14A7F" w14:textId="20923C44" w:rsidR="00920004" w:rsidRPr="00920004" w:rsidRDefault="00920004">
      <w:pPr>
        <w:pStyle w:val="TOC3"/>
        <w:tabs>
          <w:tab w:val="left" w:pos="1320"/>
          <w:tab w:val="right" w:leader="dot" w:pos="8777"/>
        </w:tabs>
        <w:rPr>
          <w:ins w:id="2175" w:author="phuong vu" w:date="2018-11-30T22:33:00Z"/>
          <w:rFonts w:asciiTheme="minorHAnsi" w:eastAsiaTheme="minorEastAsia" w:hAnsiTheme="minorHAnsi" w:cstheme="minorBidi"/>
          <w:noProof/>
          <w:sz w:val="22"/>
          <w:szCs w:val="22"/>
          <w:lang w:val="en-US"/>
          <w:rPrChange w:id="2176" w:author="phuong vu" w:date="2018-11-30T22:36:00Z">
            <w:rPr>
              <w:ins w:id="2177" w:author="phuong vu" w:date="2018-11-30T22:33:00Z"/>
              <w:rFonts w:asciiTheme="minorHAnsi" w:eastAsiaTheme="minorEastAsia" w:hAnsiTheme="minorHAnsi" w:cstheme="minorBidi"/>
              <w:noProof/>
              <w:sz w:val="22"/>
              <w:szCs w:val="22"/>
              <w:lang w:val="en-US"/>
            </w:rPr>
          </w:rPrChange>
        </w:rPr>
      </w:pPr>
      <w:ins w:id="2178" w:author="phuong vu" w:date="2018-11-30T22:33:00Z">
        <w:r w:rsidRPr="00920004">
          <w:rPr>
            <w:noProof/>
            <w:rPrChange w:id="2179" w:author="phuong vu" w:date="2018-11-30T22:36:00Z">
              <w:rPr>
                <w:noProof/>
              </w:rPr>
            </w:rPrChange>
          </w:rPr>
          <w:t>4.4.4</w:t>
        </w:r>
        <w:r w:rsidRPr="00920004">
          <w:rPr>
            <w:rFonts w:asciiTheme="minorHAnsi" w:eastAsiaTheme="minorEastAsia" w:hAnsiTheme="minorHAnsi" w:cstheme="minorBidi"/>
            <w:noProof/>
            <w:sz w:val="22"/>
            <w:szCs w:val="22"/>
            <w:lang w:val="en-US"/>
            <w:rPrChange w:id="2180" w:author="phuong vu" w:date="2018-11-30T22:36:00Z">
              <w:rPr>
                <w:rFonts w:asciiTheme="minorHAnsi" w:eastAsiaTheme="minorEastAsia" w:hAnsiTheme="minorHAnsi" w:cstheme="minorBidi"/>
                <w:noProof/>
                <w:sz w:val="22"/>
                <w:szCs w:val="22"/>
                <w:lang w:val="en-US"/>
              </w:rPr>
            </w:rPrChange>
          </w:rPr>
          <w:tab/>
        </w:r>
        <w:r w:rsidRPr="00920004">
          <w:rPr>
            <w:noProof/>
            <w:rPrChange w:id="2181" w:author="phuong vu" w:date="2018-11-30T22:36:00Z">
              <w:rPr>
                <w:noProof/>
              </w:rPr>
            </w:rPrChange>
          </w:rPr>
          <w:t>Quản lí trạng thái máy giặt</w:t>
        </w:r>
        <w:r w:rsidRPr="00920004">
          <w:rPr>
            <w:noProof/>
            <w:rPrChange w:id="2182" w:author="phuong vu" w:date="2018-11-30T22:36:00Z">
              <w:rPr>
                <w:noProof/>
              </w:rPr>
            </w:rPrChange>
          </w:rPr>
          <w:tab/>
        </w:r>
        <w:r w:rsidRPr="00920004">
          <w:rPr>
            <w:noProof/>
            <w:rPrChange w:id="2183" w:author="phuong vu" w:date="2018-11-30T22:36:00Z">
              <w:rPr>
                <w:noProof/>
              </w:rPr>
            </w:rPrChange>
          </w:rPr>
          <w:fldChar w:fldCharType="begin"/>
        </w:r>
        <w:r w:rsidRPr="00920004">
          <w:rPr>
            <w:noProof/>
            <w:rPrChange w:id="2184" w:author="phuong vu" w:date="2018-11-30T22:36:00Z">
              <w:rPr>
                <w:noProof/>
              </w:rPr>
            </w:rPrChange>
          </w:rPr>
          <w:instrText xml:space="preserve"> PAGEREF _Toc531381551 \h </w:instrText>
        </w:r>
        <w:r w:rsidRPr="00920004">
          <w:rPr>
            <w:noProof/>
            <w:rPrChange w:id="2185" w:author="phuong vu" w:date="2018-11-30T22:36:00Z">
              <w:rPr>
                <w:noProof/>
              </w:rPr>
            </w:rPrChange>
          </w:rPr>
        </w:r>
      </w:ins>
      <w:r w:rsidRPr="00920004">
        <w:rPr>
          <w:noProof/>
          <w:rPrChange w:id="2186" w:author="phuong vu" w:date="2018-11-30T22:36:00Z">
            <w:rPr>
              <w:noProof/>
            </w:rPr>
          </w:rPrChange>
        </w:rPr>
        <w:fldChar w:fldCharType="separate"/>
      </w:r>
      <w:ins w:id="2187" w:author="phuong vu" w:date="2018-11-30T22:33:00Z">
        <w:r w:rsidRPr="00920004">
          <w:rPr>
            <w:noProof/>
            <w:rPrChange w:id="2188" w:author="phuong vu" w:date="2018-11-30T22:36:00Z">
              <w:rPr>
                <w:noProof/>
              </w:rPr>
            </w:rPrChange>
          </w:rPr>
          <w:t>80</w:t>
        </w:r>
        <w:r w:rsidRPr="00920004">
          <w:rPr>
            <w:noProof/>
            <w:rPrChange w:id="2189" w:author="phuong vu" w:date="2018-11-30T22:36:00Z">
              <w:rPr>
                <w:noProof/>
              </w:rPr>
            </w:rPrChange>
          </w:rPr>
          <w:fldChar w:fldCharType="end"/>
        </w:r>
      </w:ins>
    </w:p>
    <w:p w14:paraId="6AB3E971" w14:textId="140A6BD3" w:rsidR="00920004" w:rsidRPr="00920004" w:rsidRDefault="00920004">
      <w:pPr>
        <w:pStyle w:val="TOC3"/>
        <w:tabs>
          <w:tab w:val="left" w:pos="1320"/>
          <w:tab w:val="right" w:leader="dot" w:pos="8777"/>
        </w:tabs>
        <w:rPr>
          <w:ins w:id="2190" w:author="phuong vu" w:date="2018-11-30T22:33:00Z"/>
          <w:rFonts w:asciiTheme="minorHAnsi" w:eastAsiaTheme="minorEastAsia" w:hAnsiTheme="minorHAnsi" w:cstheme="minorBidi"/>
          <w:noProof/>
          <w:sz w:val="22"/>
          <w:szCs w:val="22"/>
          <w:lang w:val="en-US"/>
          <w:rPrChange w:id="2191" w:author="phuong vu" w:date="2018-11-30T22:36:00Z">
            <w:rPr>
              <w:ins w:id="2192" w:author="phuong vu" w:date="2018-11-30T22:33:00Z"/>
              <w:rFonts w:asciiTheme="minorHAnsi" w:eastAsiaTheme="minorEastAsia" w:hAnsiTheme="minorHAnsi" w:cstheme="minorBidi"/>
              <w:noProof/>
              <w:sz w:val="22"/>
              <w:szCs w:val="22"/>
              <w:lang w:val="en-US"/>
            </w:rPr>
          </w:rPrChange>
        </w:rPr>
      </w:pPr>
      <w:ins w:id="2193" w:author="phuong vu" w:date="2018-11-30T22:33:00Z">
        <w:r w:rsidRPr="00920004">
          <w:rPr>
            <w:noProof/>
            <w:rPrChange w:id="2194" w:author="phuong vu" w:date="2018-11-30T22:36:00Z">
              <w:rPr>
                <w:noProof/>
              </w:rPr>
            </w:rPrChange>
          </w:rPr>
          <w:t>4.4.5</w:t>
        </w:r>
        <w:r w:rsidRPr="00920004">
          <w:rPr>
            <w:rFonts w:asciiTheme="minorHAnsi" w:eastAsiaTheme="minorEastAsia" w:hAnsiTheme="minorHAnsi" w:cstheme="minorBidi"/>
            <w:noProof/>
            <w:sz w:val="22"/>
            <w:szCs w:val="22"/>
            <w:lang w:val="en-US"/>
            <w:rPrChange w:id="2195" w:author="phuong vu" w:date="2018-11-30T22:36:00Z">
              <w:rPr>
                <w:rFonts w:asciiTheme="minorHAnsi" w:eastAsiaTheme="minorEastAsia" w:hAnsiTheme="minorHAnsi" w:cstheme="minorBidi"/>
                <w:noProof/>
                <w:sz w:val="22"/>
                <w:szCs w:val="22"/>
                <w:lang w:val="en-US"/>
              </w:rPr>
            </w:rPrChange>
          </w:rPr>
          <w:tab/>
        </w:r>
        <w:r w:rsidRPr="00920004">
          <w:rPr>
            <w:noProof/>
            <w:rPrChange w:id="2196" w:author="phuong vu" w:date="2018-11-30T22:36:00Z">
              <w:rPr>
                <w:noProof/>
              </w:rPr>
            </w:rPrChange>
          </w:rPr>
          <w:t>Tìm kiếm đơn hàng</w:t>
        </w:r>
        <w:r w:rsidRPr="00920004">
          <w:rPr>
            <w:noProof/>
            <w:rPrChange w:id="2197" w:author="phuong vu" w:date="2018-11-30T22:36:00Z">
              <w:rPr>
                <w:noProof/>
              </w:rPr>
            </w:rPrChange>
          </w:rPr>
          <w:tab/>
        </w:r>
        <w:r w:rsidRPr="00920004">
          <w:rPr>
            <w:noProof/>
            <w:rPrChange w:id="2198" w:author="phuong vu" w:date="2018-11-30T22:36:00Z">
              <w:rPr>
                <w:noProof/>
              </w:rPr>
            </w:rPrChange>
          </w:rPr>
          <w:fldChar w:fldCharType="begin"/>
        </w:r>
        <w:r w:rsidRPr="00920004">
          <w:rPr>
            <w:noProof/>
            <w:rPrChange w:id="2199" w:author="phuong vu" w:date="2018-11-30T22:36:00Z">
              <w:rPr>
                <w:noProof/>
              </w:rPr>
            </w:rPrChange>
          </w:rPr>
          <w:instrText xml:space="preserve"> PAGEREF _Toc531381552 \h </w:instrText>
        </w:r>
        <w:r w:rsidRPr="00920004">
          <w:rPr>
            <w:noProof/>
            <w:rPrChange w:id="2200" w:author="phuong vu" w:date="2018-11-30T22:36:00Z">
              <w:rPr>
                <w:noProof/>
              </w:rPr>
            </w:rPrChange>
          </w:rPr>
        </w:r>
      </w:ins>
      <w:r w:rsidRPr="00920004">
        <w:rPr>
          <w:noProof/>
          <w:rPrChange w:id="2201" w:author="phuong vu" w:date="2018-11-30T22:36:00Z">
            <w:rPr>
              <w:noProof/>
            </w:rPr>
          </w:rPrChange>
        </w:rPr>
        <w:fldChar w:fldCharType="separate"/>
      </w:r>
      <w:ins w:id="2202" w:author="phuong vu" w:date="2018-11-30T22:33:00Z">
        <w:r w:rsidRPr="00920004">
          <w:rPr>
            <w:noProof/>
            <w:rPrChange w:id="2203" w:author="phuong vu" w:date="2018-11-30T22:36:00Z">
              <w:rPr>
                <w:noProof/>
              </w:rPr>
            </w:rPrChange>
          </w:rPr>
          <w:t>81</w:t>
        </w:r>
        <w:r w:rsidRPr="00920004">
          <w:rPr>
            <w:noProof/>
            <w:rPrChange w:id="2204" w:author="phuong vu" w:date="2018-11-30T22:36:00Z">
              <w:rPr>
                <w:noProof/>
              </w:rPr>
            </w:rPrChange>
          </w:rPr>
          <w:fldChar w:fldCharType="end"/>
        </w:r>
      </w:ins>
    </w:p>
    <w:p w14:paraId="130F75D6" w14:textId="0C5D27E2" w:rsidR="00920004" w:rsidRPr="00920004" w:rsidRDefault="00920004">
      <w:pPr>
        <w:pStyle w:val="TOC3"/>
        <w:tabs>
          <w:tab w:val="left" w:pos="1320"/>
          <w:tab w:val="right" w:leader="dot" w:pos="8777"/>
        </w:tabs>
        <w:rPr>
          <w:ins w:id="2205" w:author="phuong vu" w:date="2018-11-30T22:33:00Z"/>
          <w:rFonts w:asciiTheme="minorHAnsi" w:eastAsiaTheme="minorEastAsia" w:hAnsiTheme="minorHAnsi" w:cstheme="minorBidi"/>
          <w:noProof/>
          <w:sz w:val="22"/>
          <w:szCs w:val="22"/>
          <w:lang w:val="en-US"/>
          <w:rPrChange w:id="2206" w:author="phuong vu" w:date="2018-11-30T22:36:00Z">
            <w:rPr>
              <w:ins w:id="2207" w:author="phuong vu" w:date="2018-11-30T22:33:00Z"/>
              <w:rFonts w:asciiTheme="minorHAnsi" w:eastAsiaTheme="minorEastAsia" w:hAnsiTheme="minorHAnsi" w:cstheme="minorBidi"/>
              <w:noProof/>
              <w:sz w:val="22"/>
              <w:szCs w:val="22"/>
              <w:lang w:val="en-US"/>
            </w:rPr>
          </w:rPrChange>
        </w:rPr>
      </w:pPr>
      <w:ins w:id="2208" w:author="phuong vu" w:date="2018-11-30T22:33:00Z">
        <w:r w:rsidRPr="00920004">
          <w:rPr>
            <w:noProof/>
            <w:rPrChange w:id="2209" w:author="phuong vu" w:date="2018-11-30T22:36:00Z">
              <w:rPr>
                <w:noProof/>
              </w:rPr>
            </w:rPrChange>
          </w:rPr>
          <w:t>4.4.6</w:t>
        </w:r>
        <w:r w:rsidRPr="00920004">
          <w:rPr>
            <w:rFonts w:asciiTheme="minorHAnsi" w:eastAsiaTheme="minorEastAsia" w:hAnsiTheme="minorHAnsi" w:cstheme="minorBidi"/>
            <w:noProof/>
            <w:sz w:val="22"/>
            <w:szCs w:val="22"/>
            <w:lang w:val="en-US"/>
            <w:rPrChange w:id="2210" w:author="phuong vu" w:date="2018-11-30T22:36:00Z">
              <w:rPr>
                <w:rFonts w:asciiTheme="minorHAnsi" w:eastAsiaTheme="minorEastAsia" w:hAnsiTheme="minorHAnsi" w:cstheme="minorBidi"/>
                <w:noProof/>
                <w:sz w:val="22"/>
                <w:szCs w:val="22"/>
                <w:lang w:val="en-US"/>
              </w:rPr>
            </w:rPrChange>
          </w:rPr>
          <w:tab/>
        </w:r>
        <w:r w:rsidRPr="00920004">
          <w:rPr>
            <w:noProof/>
            <w:rPrChange w:id="2211" w:author="phuong vu" w:date="2018-11-30T22:36:00Z">
              <w:rPr>
                <w:noProof/>
              </w:rPr>
            </w:rPrChange>
          </w:rPr>
          <w:t>Đăng nhập, đăng xuất</w:t>
        </w:r>
        <w:r w:rsidRPr="00920004">
          <w:rPr>
            <w:noProof/>
            <w:rPrChange w:id="2212" w:author="phuong vu" w:date="2018-11-30T22:36:00Z">
              <w:rPr>
                <w:noProof/>
              </w:rPr>
            </w:rPrChange>
          </w:rPr>
          <w:tab/>
        </w:r>
        <w:r w:rsidRPr="00920004">
          <w:rPr>
            <w:noProof/>
            <w:rPrChange w:id="2213" w:author="phuong vu" w:date="2018-11-30T22:36:00Z">
              <w:rPr>
                <w:noProof/>
              </w:rPr>
            </w:rPrChange>
          </w:rPr>
          <w:fldChar w:fldCharType="begin"/>
        </w:r>
        <w:r w:rsidRPr="00920004">
          <w:rPr>
            <w:noProof/>
            <w:rPrChange w:id="2214" w:author="phuong vu" w:date="2018-11-30T22:36:00Z">
              <w:rPr>
                <w:noProof/>
              </w:rPr>
            </w:rPrChange>
          </w:rPr>
          <w:instrText xml:space="preserve"> PAGEREF _Toc531381553 \h </w:instrText>
        </w:r>
        <w:r w:rsidRPr="00920004">
          <w:rPr>
            <w:noProof/>
            <w:rPrChange w:id="2215" w:author="phuong vu" w:date="2018-11-30T22:36:00Z">
              <w:rPr>
                <w:noProof/>
              </w:rPr>
            </w:rPrChange>
          </w:rPr>
        </w:r>
      </w:ins>
      <w:r w:rsidRPr="00920004">
        <w:rPr>
          <w:noProof/>
          <w:rPrChange w:id="2216" w:author="phuong vu" w:date="2018-11-30T22:36:00Z">
            <w:rPr>
              <w:noProof/>
            </w:rPr>
          </w:rPrChange>
        </w:rPr>
        <w:fldChar w:fldCharType="separate"/>
      </w:r>
      <w:ins w:id="2217" w:author="phuong vu" w:date="2018-11-30T22:33:00Z">
        <w:r w:rsidRPr="00920004">
          <w:rPr>
            <w:noProof/>
            <w:rPrChange w:id="2218" w:author="phuong vu" w:date="2018-11-30T22:36:00Z">
              <w:rPr>
                <w:noProof/>
              </w:rPr>
            </w:rPrChange>
          </w:rPr>
          <w:t>82</w:t>
        </w:r>
        <w:r w:rsidRPr="00920004">
          <w:rPr>
            <w:noProof/>
            <w:rPrChange w:id="2219" w:author="phuong vu" w:date="2018-11-30T22:36:00Z">
              <w:rPr>
                <w:noProof/>
              </w:rPr>
            </w:rPrChange>
          </w:rPr>
          <w:fldChar w:fldCharType="end"/>
        </w:r>
      </w:ins>
    </w:p>
    <w:p w14:paraId="532847CA" w14:textId="0A1CCB05" w:rsidR="00920004" w:rsidRPr="00920004" w:rsidRDefault="00920004">
      <w:pPr>
        <w:pStyle w:val="TOC1"/>
        <w:rPr>
          <w:ins w:id="2220" w:author="phuong vu" w:date="2018-11-30T22:33:00Z"/>
          <w:rFonts w:asciiTheme="minorHAnsi" w:eastAsiaTheme="minorEastAsia" w:hAnsiTheme="minorHAnsi" w:cstheme="minorBidi"/>
          <w:noProof/>
          <w:sz w:val="22"/>
          <w:szCs w:val="22"/>
          <w:lang w:val="en-US"/>
          <w:rPrChange w:id="2221" w:author="phuong vu" w:date="2018-11-30T22:36:00Z">
            <w:rPr>
              <w:ins w:id="2222" w:author="phuong vu" w:date="2018-11-30T22:33:00Z"/>
              <w:rFonts w:asciiTheme="minorHAnsi" w:eastAsiaTheme="minorEastAsia" w:hAnsiTheme="minorHAnsi" w:cstheme="minorBidi"/>
              <w:noProof/>
              <w:sz w:val="22"/>
              <w:szCs w:val="22"/>
              <w:lang w:val="en-US"/>
            </w:rPr>
          </w:rPrChange>
        </w:rPr>
      </w:pPr>
      <w:ins w:id="2223" w:author="phuong vu" w:date="2018-11-30T22:33:00Z">
        <w:r w:rsidRPr="00920004">
          <w:rPr>
            <w:noProof/>
            <w:rPrChange w:id="2224" w:author="phuong vu" w:date="2018-11-30T22:36:00Z">
              <w:rPr>
                <w:noProof/>
              </w:rPr>
            </w:rPrChange>
          </w:rPr>
          <w:t>PHẦN KẾT LUẬN</w:t>
        </w:r>
        <w:r w:rsidRPr="00920004">
          <w:rPr>
            <w:noProof/>
            <w:rPrChange w:id="2225" w:author="phuong vu" w:date="2018-11-30T22:36:00Z">
              <w:rPr>
                <w:noProof/>
              </w:rPr>
            </w:rPrChange>
          </w:rPr>
          <w:tab/>
        </w:r>
        <w:r w:rsidRPr="00920004">
          <w:rPr>
            <w:noProof/>
            <w:rPrChange w:id="2226" w:author="phuong vu" w:date="2018-11-30T22:36:00Z">
              <w:rPr>
                <w:noProof/>
              </w:rPr>
            </w:rPrChange>
          </w:rPr>
          <w:fldChar w:fldCharType="begin"/>
        </w:r>
        <w:r w:rsidRPr="00920004">
          <w:rPr>
            <w:noProof/>
            <w:rPrChange w:id="2227" w:author="phuong vu" w:date="2018-11-30T22:36:00Z">
              <w:rPr>
                <w:noProof/>
              </w:rPr>
            </w:rPrChange>
          </w:rPr>
          <w:instrText xml:space="preserve"> PAGEREF _Toc531381554 \h </w:instrText>
        </w:r>
        <w:r w:rsidRPr="00920004">
          <w:rPr>
            <w:noProof/>
            <w:rPrChange w:id="2228" w:author="phuong vu" w:date="2018-11-30T22:36:00Z">
              <w:rPr>
                <w:noProof/>
              </w:rPr>
            </w:rPrChange>
          </w:rPr>
        </w:r>
      </w:ins>
      <w:r w:rsidRPr="00920004">
        <w:rPr>
          <w:noProof/>
          <w:rPrChange w:id="2229" w:author="phuong vu" w:date="2018-11-30T22:36:00Z">
            <w:rPr>
              <w:noProof/>
            </w:rPr>
          </w:rPrChange>
        </w:rPr>
        <w:fldChar w:fldCharType="separate"/>
      </w:r>
      <w:ins w:id="2230" w:author="phuong vu" w:date="2018-11-30T22:33:00Z">
        <w:r w:rsidRPr="00920004">
          <w:rPr>
            <w:noProof/>
            <w:rPrChange w:id="2231" w:author="phuong vu" w:date="2018-11-30T22:36:00Z">
              <w:rPr>
                <w:noProof/>
              </w:rPr>
            </w:rPrChange>
          </w:rPr>
          <w:t>84</w:t>
        </w:r>
        <w:r w:rsidRPr="00920004">
          <w:rPr>
            <w:noProof/>
            <w:rPrChange w:id="2232" w:author="phuong vu" w:date="2018-11-30T22:36:00Z">
              <w:rPr>
                <w:noProof/>
              </w:rPr>
            </w:rPrChange>
          </w:rPr>
          <w:fldChar w:fldCharType="end"/>
        </w:r>
      </w:ins>
    </w:p>
    <w:p w14:paraId="4B57014D" w14:textId="3EABF6BB" w:rsidR="00920004" w:rsidRPr="00920004" w:rsidRDefault="00920004">
      <w:pPr>
        <w:pStyle w:val="TOC2"/>
        <w:tabs>
          <w:tab w:val="left" w:pos="880"/>
          <w:tab w:val="right" w:leader="dot" w:pos="8777"/>
        </w:tabs>
        <w:rPr>
          <w:ins w:id="2233" w:author="phuong vu" w:date="2018-11-30T22:33:00Z"/>
          <w:rFonts w:asciiTheme="minorHAnsi" w:eastAsiaTheme="minorEastAsia" w:hAnsiTheme="minorHAnsi" w:cstheme="minorBidi"/>
          <w:noProof/>
          <w:sz w:val="22"/>
          <w:szCs w:val="22"/>
          <w:lang w:val="en-US"/>
          <w:rPrChange w:id="2234" w:author="phuong vu" w:date="2018-11-30T22:36:00Z">
            <w:rPr>
              <w:ins w:id="2235" w:author="phuong vu" w:date="2018-11-30T22:33:00Z"/>
              <w:rFonts w:asciiTheme="minorHAnsi" w:eastAsiaTheme="minorEastAsia" w:hAnsiTheme="minorHAnsi" w:cstheme="minorBidi"/>
              <w:noProof/>
              <w:sz w:val="22"/>
              <w:szCs w:val="22"/>
              <w:lang w:val="en-US"/>
            </w:rPr>
          </w:rPrChange>
        </w:rPr>
      </w:pPr>
      <w:ins w:id="2236" w:author="phuong vu" w:date="2018-11-30T22:33:00Z">
        <w:r w:rsidRPr="00920004">
          <w:rPr>
            <w:noProof/>
            <w:rPrChange w:id="2237" w:author="phuong vu" w:date="2018-11-30T22:36:00Z">
              <w:rPr>
                <w:noProof/>
              </w:rPr>
            </w:rPrChange>
          </w:rPr>
          <w:t>4.1</w:t>
        </w:r>
        <w:r w:rsidRPr="00920004">
          <w:rPr>
            <w:rFonts w:asciiTheme="minorHAnsi" w:eastAsiaTheme="minorEastAsia" w:hAnsiTheme="minorHAnsi" w:cstheme="minorBidi"/>
            <w:noProof/>
            <w:sz w:val="22"/>
            <w:szCs w:val="22"/>
            <w:lang w:val="en-US"/>
            <w:rPrChange w:id="2238" w:author="phuong vu" w:date="2018-11-30T22:36:00Z">
              <w:rPr>
                <w:rFonts w:asciiTheme="minorHAnsi" w:eastAsiaTheme="minorEastAsia" w:hAnsiTheme="minorHAnsi" w:cstheme="minorBidi"/>
                <w:noProof/>
                <w:sz w:val="22"/>
                <w:szCs w:val="22"/>
                <w:lang w:val="en-US"/>
              </w:rPr>
            </w:rPrChange>
          </w:rPr>
          <w:tab/>
        </w:r>
        <w:r w:rsidRPr="00920004">
          <w:rPr>
            <w:noProof/>
            <w:rPrChange w:id="2239" w:author="phuong vu" w:date="2018-11-30T22:36:00Z">
              <w:rPr>
                <w:noProof/>
              </w:rPr>
            </w:rPrChange>
          </w:rPr>
          <w:t>Kết quả đạt được</w:t>
        </w:r>
        <w:r w:rsidRPr="00920004">
          <w:rPr>
            <w:noProof/>
            <w:rPrChange w:id="2240" w:author="phuong vu" w:date="2018-11-30T22:36:00Z">
              <w:rPr>
                <w:noProof/>
              </w:rPr>
            </w:rPrChange>
          </w:rPr>
          <w:tab/>
        </w:r>
        <w:r w:rsidRPr="00920004">
          <w:rPr>
            <w:noProof/>
            <w:rPrChange w:id="2241" w:author="phuong vu" w:date="2018-11-30T22:36:00Z">
              <w:rPr>
                <w:noProof/>
              </w:rPr>
            </w:rPrChange>
          </w:rPr>
          <w:fldChar w:fldCharType="begin"/>
        </w:r>
        <w:r w:rsidRPr="00920004">
          <w:rPr>
            <w:noProof/>
            <w:rPrChange w:id="2242" w:author="phuong vu" w:date="2018-11-30T22:36:00Z">
              <w:rPr>
                <w:noProof/>
              </w:rPr>
            </w:rPrChange>
          </w:rPr>
          <w:instrText xml:space="preserve"> PAGEREF _Toc531381555 \h </w:instrText>
        </w:r>
        <w:r w:rsidRPr="00920004">
          <w:rPr>
            <w:noProof/>
            <w:rPrChange w:id="2243" w:author="phuong vu" w:date="2018-11-30T22:36:00Z">
              <w:rPr>
                <w:noProof/>
              </w:rPr>
            </w:rPrChange>
          </w:rPr>
        </w:r>
      </w:ins>
      <w:r w:rsidRPr="00920004">
        <w:rPr>
          <w:noProof/>
          <w:rPrChange w:id="2244" w:author="phuong vu" w:date="2018-11-30T22:36:00Z">
            <w:rPr>
              <w:noProof/>
            </w:rPr>
          </w:rPrChange>
        </w:rPr>
        <w:fldChar w:fldCharType="separate"/>
      </w:r>
      <w:ins w:id="2245" w:author="phuong vu" w:date="2018-11-30T22:33:00Z">
        <w:r w:rsidRPr="00920004">
          <w:rPr>
            <w:noProof/>
            <w:rPrChange w:id="2246" w:author="phuong vu" w:date="2018-11-30T22:36:00Z">
              <w:rPr>
                <w:noProof/>
              </w:rPr>
            </w:rPrChange>
          </w:rPr>
          <w:t>84</w:t>
        </w:r>
        <w:r w:rsidRPr="00920004">
          <w:rPr>
            <w:noProof/>
            <w:rPrChange w:id="2247" w:author="phuong vu" w:date="2018-11-30T22:36:00Z">
              <w:rPr>
                <w:noProof/>
              </w:rPr>
            </w:rPrChange>
          </w:rPr>
          <w:fldChar w:fldCharType="end"/>
        </w:r>
      </w:ins>
    </w:p>
    <w:p w14:paraId="63D9B68B" w14:textId="7303E41F" w:rsidR="00920004" w:rsidRPr="00920004" w:rsidRDefault="00920004">
      <w:pPr>
        <w:pStyle w:val="TOC3"/>
        <w:tabs>
          <w:tab w:val="left" w:pos="1320"/>
          <w:tab w:val="right" w:leader="dot" w:pos="8777"/>
        </w:tabs>
        <w:rPr>
          <w:ins w:id="2248" w:author="phuong vu" w:date="2018-11-30T22:33:00Z"/>
          <w:rFonts w:asciiTheme="minorHAnsi" w:eastAsiaTheme="minorEastAsia" w:hAnsiTheme="minorHAnsi" w:cstheme="minorBidi"/>
          <w:noProof/>
          <w:sz w:val="22"/>
          <w:szCs w:val="22"/>
          <w:lang w:val="en-US"/>
          <w:rPrChange w:id="2249" w:author="phuong vu" w:date="2018-11-30T22:36:00Z">
            <w:rPr>
              <w:ins w:id="2250" w:author="phuong vu" w:date="2018-11-30T22:33:00Z"/>
              <w:rFonts w:asciiTheme="minorHAnsi" w:eastAsiaTheme="minorEastAsia" w:hAnsiTheme="minorHAnsi" w:cstheme="minorBidi"/>
              <w:noProof/>
              <w:sz w:val="22"/>
              <w:szCs w:val="22"/>
              <w:lang w:val="en-US"/>
            </w:rPr>
          </w:rPrChange>
        </w:rPr>
      </w:pPr>
      <w:ins w:id="2251" w:author="phuong vu" w:date="2018-11-30T22:33:00Z">
        <w:r w:rsidRPr="00920004">
          <w:rPr>
            <w:noProof/>
            <w:rPrChange w:id="2252" w:author="phuong vu" w:date="2018-11-30T22:36:00Z">
              <w:rPr>
                <w:noProof/>
              </w:rPr>
            </w:rPrChange>
          </w:rPr>
          <w:t>4.1.1</w:t>
        </w:r>
        <w:r w:rsidRPr="00920004">
          <w:rPr>
            <w:rFonts w:asciiTheme="minorHAnsi" w:eastAsiaTheme="minorEastAsia" w:hAnsiTheme="minorHAnsi" w:cstheme="minorBidi"/>
            <w:noProof/>
            <w:sz w:val="22"/>
            <w:szCs w:val="22"/>
            <w:lang w:val="en-US"/>
            <w:rPrChange w:id="2253" w:author="phuong vu" w:date="2018-11-30T22:36:00Z">
              <w:rPr>
                <w:rFonts w:asciiTheme="minorHAnsi" w:eastAsiaTheme="minorEastAsia" w:hAnsiTheme="minorHAnsi" w:cstheme="minorBidi"/>
                <w:noProof/>
                <w:sz w:val="22"/>
                <w:szCs w:val="22"/>
                <w:lang w:val="en-US"/>
              </w:rPr>
            </w:rPrChange>
          </w:rPr>
          <w:tab/>
        </w:r>
        <w:r w:rsidRPr="00920004">
          <w:rPr>
            <w:noProof/>
            <w:rPrChange w:id="2254" w:author="phuong vu" w:date="2018-11-30T22:36:00Z">
              <w:rPr>
                <w:noProof/>
              </w:rPr>
            </w:rPrChange>
          </w:rPr>
          <w:t>Về lí thuyết</w:t>
        </w:r>
        <w:r w:rsidRPr="00920004">
          <w:rPr>
            <w:noProof/>
            <w:rPrChange w:id="2255" w:author="phuong vu" w:date="2018-11-30T22:36:00Z">
              <w:rPr>
                <w:noProof/>
              </w:rPr>
            </w:rPrChange>
          </w:rPr>
          <w:tab/>
        </w:r>
        <w:r w:rsidRPr="00920004">
          <w:rPr>
            <w:noProof/>
            <w:rPrChange w:id="2256" w:author="phuong vu" w:date="2018-11-30T22:36:00Z">
              <w:rPr>
                <w:noProof/>
              </w:rPr>
            </w:rPrChange>
          </w:rPr>
          <w:fldChar w:fldCharType="begin"/>
        </w:r>
        <w:r w:rsidRPr="00920004">
          <w:rPr>
            <w:noProof/>
            <w:rPrChange w:id="2257" w:author="phuong vu" w:date="2018-11-30T22:36:00Z">
              <w:rPr>
                <w:noProof/>
              </w:rPr>
            </w:rPrChange>
          </w:rPr>
          <w:instrText xml:space="preserve"> PAGEREF _Toc531381556 \h </w:instrText>
        </w:r>
        <w:r w:rsidRPr="00920004">
          <w:rPr>
            <w:noProof/>
            <w:rPrChange w:id="2258" w:author="phuong vu" w:date="2018-11-30T22:36:00Z">
              <w:rPr>
                <w:noProof/>
              </w:rPr>
            </w:rPrChange>
          </w:rPr>
        </w:r>
      </w:ins>
      <w:r w:rsidRPr="00920004">
        <w:rPr>
          <w:noProof/>
          <w:rPrChange w:id="2259" w:author="phuong vu" w:date="2018-11-30T22:36:00Z">
            <w:rPr>
              <w:noProof/>
            </w:rPr>
          </w:rPrChange>
        </w:rPr>
        <w:fldChar w:fldCharType="separate"/>
      </w:r>
      <w:ins w:id="2260" w:author="phuong vu" w:date="2018-11-30T22:33:00Z">
        <w:r w:rsidRPr="00920004">
          <w:rPr>
            <w:noProof/>
            <w:rPrChange w:id="2261" w:author="phuong vu" w:date="2018-11-30T22:36:00Z">
              <w:rPr>
                <w:noProof/>
              </w:rPr>
            </w:rPrChange>
          </w:rPr>
          <w:t>84</w:t>
        </w:r>
        <w:r w:rsidRPr="00920004">
          <w:rPr>
            <w:noProof/>
            <w:rPrChange w:id="2262" w:author="phuong vu" w:date="2018-11-30T22:36:00Z">
              <w:rPr>
                <w:noProof/>
              </w:rPr>
            </w:rPrChange>
          </w:rPr>
          <w:fldChar w:fldCharType="end"/>
        </w:r>
      </w:ins>
    </w:p>
    <w:p w14:paraId="323CEEF4" w14:textId="3FEC652D" w:rsidR="00920004" w:rsidRPr="00920004" w:rsidRDefault="00920004">
      <w:pPr>
        <w:pStyle w:val="TOC3"/>
        <w:tabs>
          <w:tab w:val="left" w:pos="1320"/>
          <w:tab w:val="right" w:leader="dot" w:pos="8777"/>
        </w:tabs>
        <w:rPr>
          <w:ins w:id="2263" w:author="phuong vu" w:date="2018-11-30T22:33:00Z"/>
          <w:rFonts w:asciiTheme="minorHAnsi" w:eastAsiaTheme="minorEastAsia" w:hAnsiTheme="minorHAnsi" w:cstheme="minorBidi"/>
          <w:noProof/>
          <w:sz w:val="22"/>
          <w:szCs w:val="22"/>
          <w:lang w:val="en-US"/>
          <w:rPrChange w:id="2264" w:author="phuong vu" w:date="2018-11-30T22:36:00Z">
            <w:rPr>
              <w:ins w:id="2265" w:author="phuong vu" w:date="2018-11-30T22:33:00Z"/>
              <w:rFonts w:asciiTheme="minorHAnsi" w:eastAsiaTheme="minorEastAsia" w:hAnsiTheme="minorHAnsi" w:cstheme="minorBidi"/>
              <w:noProof/>
              <w:sz w:val="22"/>
              <w:szCs w:val="22"/>
              <w:lang w:val="en-US"/>
            </w:rPr>
          </w:rPrChange>
        </w:rPr>
      </w:pPr>
      <w:ins w:id="2266" w:author="phuong vu" w:date="2018-11-30T22:33:00Z">
        <w:r w:rsidRPr="00920004">
          <w:rPr>
            <w:noProof/>
            <w:rPrChange w:id="2267" w:author="phuong vu" w:date="2018-11-30T22:36:00Z">
              <w:rPr>
                <w:noProof/>
              </w:rPr>
            </w:rPrChange>
          </w:rPr>
          <w:lastRenderedPageBreak/>
          <w:t>4.1.2</w:t>
        </w:r>
        <w:r w:rsidRPr="00920004">
          <w:rPr>
            <w:rFonts w:asciiTheme="minorHAnsi" w:eastAsiaTheme="minorEastAsia" w:hAnsiTheme="minorHAnsi" w:cstheme="minorBidi"/>
            <w:noProof/>
            <w:sz w:val="22"/>
            <w:szCs w:val="22"/>
            <w:lang w:val="en-US"/>
            <w:rPrChange w:id="2268" w:author="phuong vu" w:date="2018-11-30T22:36:00Z">
              <w:rPr>
                <w:rFonts w:asciiTheme="minorHAnsi" w:eastAsiaTheme="minorEastAsia" w:hAnsiTheme="minorHAnsi" w:cstheme="minorBidi"/>
                <w:noProof/>
                <w:sz w:val="22"/>
                <w:szCs w:val="22"/>
                <w:lang w:val="en-US"/>
              </w:rPr>
            </w:rPrChange>
          </w:rPr>
          <w:tab/>
        </w:r>
        <w:r w:rsidRPr="00920004">
          <w:rPr>
            <w:noProof/>
            <w:rPrChange w:id="2269" w:author="phuong vu" w:date="2018-11-30T22:36:00Z">
              <w:rPr>
                <w:noProof/>
              </w:rPr>
            </w:rPrChange>
          </w:rPr>
          <w:t>Về chức năng</w:t>
        </w:r>
        <w:r w:rsidRPr="00920004">
          <w:rPr>
            <w:noProof/>
            <w:rPrChange w:id="2270" w:author="phuong vu" w:date="2018-11-30T22:36:00Z">
              <w:rPr>
                <w:noProof/>
              </w:rPr>
            </w:rPrChange>
          </w:rPr>
          <w:tab/>
        </w:r>
        <w:r w:rsidRPr="00920004">
          <w:rPr>
            <w:noProof/>
            <w:rPrChange w:id="2271" w:author="phuong vu" w:date="2018-11-30T22:36:00Z">
              <w:rPr>
                <w:noProof/>
              </w:rPr>
            </w:rPrChange>
          </w:rPr>
          <w:fldChar w:fldCharType="begin"/>
        </w:r>
        <w:r w:rsidRPr="00920004">
          <w:rPr>
            <w:noProof/>
            <w:rPrChange w:id="2272" w:author="phuong vu" w:date="2018-11-30T22:36:00Z">
              <w:rPr>
                <w:noProof/>
              </w:rPr>
            </w:rPrChange>
          </w:rPr>
          <w:instrText xml:space="preserve"> PAGEREF _Toc531381557 \h </w:instrText>
        </w:r>
        <w:r w:rsidRPr="00920004">
          <w:rPr>
            <w:noProof/>
            <w:rPrChange w:id="2273" w:author="phuong vu" w:date="2018-11-30T22:36:00Z">
              <w:rPr>
                <w:noProof/>
              </w:rPr>
            </w:rPrChange>
          </w:rPr>
        </w:r>
      </w:ins>
      <w:r w:rsidRPr="00920004">
        <w:rPr>
          <w:noProof/>
          <w:rPrChange w:id="2274" w:author="phuong vu" w:date="2018-11-30T22:36:00Z">
            <w:rPr>
              <w:noProof/>
            </w:rPr>
          </w:rPrChange>
        </w:rPr>
        <w:fldChar w:fldCharType="separate"/>
      </w:r>
      <w:ins w:id="2275" w:author="phuong vu" w:date="2018-11-30T22:33:00Z">
        <w:r w:rsidRPr="00920004">
          <w:rPr>
            <w:noProof/>
            <w:rPrChange w:id="2276" w:author="phuong vu" w:date="2018-11-30T22:36:00Z">
              <w:rPr>
                <w:noProof/>
              </w:rPr>
            </w:rPrChange>
          </w:rPr>
          <w:t>84</w:t>
        </w:r>
        <w:r w:rsidRPr="00920004">
          <w:rPr>
            <w:noProof/>
            <w:rPrChange w:id="2277" w:author="phuong vu" w:date="2018-11-30T22:36:00Z">
              <w:rPr>
                <w:noProof/>
              </w:rPr>
            </w:rPrChange>
          </w:rPr>
          <w:fldChar w:fldCharType="end"/>
        </w:r>
      </w:ins>
    </w:p>
    <w:p w14:paraId="66A7D52A" w14:textId="4470E920" w:rsidR="00920004" w:rsidRPr="00920004" w:rsidRDefault="00920004">
      <w:pPr>
        <w:pStyle w:val="TOC2"/>
        <w:tabs>
          <w:tab w:val="left" w:pos="880"/>
          <w:tab w:val="right" w:leader="dot" w:pos="8777"/>
        </w:tabs>
        <w:rPr>
          <w:ins w:id="2278" w:author="phuong vu" w:date="2018-11-30T22:33:00Z"/>
          <w:rFonts w:asciiTheme="minorHAnsi" w:eastAsiaTheme="minorEastAsia" w:hAnsiTheme="minorHAnsi" w:cstheme="minorBidi"/>
          <w:noProof/>
          <w:sz w:val="22"/>
          <w:szCs w:val="22"/>
          <w:lang w:val="en-US"/>
          <w:rPrChange w:id="2279" w:author="phuong vu" w:date="2018-11-30T22:36:00Z">
            <w:rPr>
              <w:ins w:id="2280" w:author="phuong vu" w:date="2018-11-30T22:33:00Z"/>
              <w:rFonts w:asciiTheme="minorHAnsi" w:eastAsiaTheme="minorEastAsia" w:hAnsiTheme="minorHAnsi" w:cstheme="minorBidi"/>
              <w:noProof/>
              <w:sz w:val="22"/>
              <w:szCs w:val="22"/>
              <w:lang w:val="en-US"/>
            </w:rPr>
          </w:rPrChange>
        </w:rPr>
      </w:pPr>
      <w:ins w:id="2281" w:author="phuong vu" w:date="2018-11-30T22:33:00Z">
        <w:r w:rsidRPr="00920004">
          <w:rPr>
            <w:noProof/>
            <w:rPrChange w:id="2282" w:author="phuong vu" w:date="2018-11-30T22:36:00Z">
              <w:rPr>
                <w:noProof/>
              </w:rPr>
            </w:rPrChange>
          </w:rPr>
          <w:t>4.2</w:t>
        </w:r>
        <w:r w:rsidRPr="00920004">
          <w:rPr>
            <w:rFonts w:asciiTheme="minorHAnsi" w:eastAsiaTheme="minorEastAsia" w:hAnsiTheme="minorHAnsi" w:cstheme="minorBidi"/>
            <w:noProof/>
            <w:sz w:val="22"/>
            <w:szCs w:val="22"/>
            <w:lang w:val="en-US"/>
            <w:rPrChange w:id="2283" w:author="phuong vu" w:date="2018-11-30T22:36:00Z">
              <w:rPr>
                <w:rFonts w:asciiTheme="minorHAnsi" w:eastAsiaTheme="minorEastAsia" w:hAnsiTheme="minorHAnsi" w:cstheme="minorBidi"/>
                <w:noProof/>
                <w:sz w:val="22"/>
                <w:szCs w:val="22"/>
                <w:lang w:val="en-US"/>
              </w:rPr>
            </w:rPrChange>
          </w:rPr>
          <w:tab/>
        </w:r>
        <w:r w:rsidRPr="00920004">
          <w:rPr>
            <w:noProof/>
            <w:rPrChange w:id="2284" w:author="phuong vu" w:date="2018-11-30T22:36:00Z">
              <w:rPr>
                <w:noProof/>
              </w:rPr>
            </w:rPrChange>
          </w:rPr>
          <w:t>Hạn chế</w:t>
        </w:r>
        <w:r w:rsidRPr="00920004">
          <w:rPr>
            <w:noProof/>
            <w:rPrChange w:id="2285" w:author="phuong vu" w:date="2018-11-30T22:36:00Z">
              <w:rPr>
                <w:noProof/>
              </w:rPr>
            </w:rPrChange>
          </w:rPr>
          <w:tab/>
        </w:r>
        <w:r w:rsidRPr="00920004">
          <w:rPr>
            <w:noProof/>
            <w:rPrChange w:id="2286" w:author="phuong vu" w:date="2018-11-30T22:36:00Z">
              <w:rPr>
                <w:noProof/>
              </w:rPr>
            </w:rPrChange>
          </w:rPr>
          <w:fldChar w:fldCharType="begin"/>
        </w:r>
        <w:r w:rsidRPr="00920004">
          <w:rPr>
            <w:noProof/>
            <w:rPrChange w:id="2287" w:author="phuong vu" w:date="2018-11-30T22:36:00Z">
              <w:rPr>
                <w:noProof/>
              </w:rPr>
            </w:rPrChange>
          </w:rPr>
          <w:instrText xml:space="preserve"> PAGEREF _Toc531381558 \h </w:instrText>
        </w:r>
        <w:r w:rsidRPr="00920004">
          <w:rPr>
            <w:noProof/>
            <w:rPrChange w:id="2288" w:author="phuong vu" w:date="2018-11-30T22:36:00Z">
              <w:rPr>
                <w:noProof/>
              </w:rPr>
            </w:rPrChange>
          </w:rPr>
        </w:r>
      </w:ins>
      <w:r w:rsidRPr="00920004">
        <w:rPr>
          <w:noProof/>
          <w:rPrChange w:id="2289" w:author="phuong vu" w:date="2018-11-30T22:36:00Z">
            <w:rPr>
              <w:noProof/>
            </w:rPr>
          </w:rPrChange>
        </w:rPr>
        <w:fldChar w:fldCharType="separate"/>
      </w:r>
      <w:ins w:id="2290" w:author="phuong vu" w:date="2018-11-30T22:33:00Z">
        <w:r w:rsidRPr="00920004">
          <w:rPr>
            <w:noProof/>
            <w:rPrChange w:id="2291" w:author="phuong vu" w:date="2018-11-30T22:36:00Z">
              <w:rPr>
                <w:noProof/>
              </w:rPr>
            </w:rPrChange>
          </w:rPr>
          <w:t>84</w:t>
        </w:r>
        <w:r w:rsidRPr="00920004">
          <w:rPr>
            <w:noProof/>
            <w:rPrChange w:id="2292" w:author="phuong vu" w:date="2018-11-30T22:36:00Z">
              <w:rPr>
                <w:noProof/>
              </w:rPr>
            </w:rPrChange>
          </w:rPr>
          <w:fldChar w:fldCharType="end"/>
        </w:r>
      </w:ins>
    </w:p>
    <w:p w14:paraId="4FA993E2" w14:textId="61ED2768" w:rsidR="00920004" w:rsidRPr="00920004" w:rsidRDefault="00920004">
      <w:pPr>
        <w:pStyle w:val="TOC2"/>
        <w:tabs>
          <w:tab w:val="left" w:pos="880"/>
          <w:tab w:val="right" w:leader="dot" w:pos="8777"/>
        </w:tabs>
        <w:rPr>
          <w:ins w:id="2293" w:author="phuong vu" w:date="2018-11-30T22:33:00Z"/>
          <w:rFonts w:asciiTheme="minorHAnsi" w:eastAsiaTheme="minorEastAsia" w:hAnsiTheme="minorHAnsi" w:cstheme="minorBidi"/>
          <w:noProof/>
          <w:sz w:val="22"/>
          <w:szCs w:val="22"/>
          <w:lang w:val="en-US"/>
          <w:rPrChange w:id="2294" w:author="phuong vu" w:date="2018-11-30T22:36:00Z">
            <w:rPr>
              <w:ins w:id="2295" w:author="phuong vu" w:date="2018-11-30T22:33:00Z"/>
              <w:rFonts w:asciiTheme="minorHAnsi" w:eastAsiaTheme="minorEastAsia" w:hAnsiTheme="minorHAnsi" w:cstheme="minorBidi"/>
              <w:noProof/>
              <w:sz w:val="22"/>
              <w:szCs w:val="22"/>
              <w:lang w:val="en-US"/>
            </w:rPr>
          </w:rPrChange>
        </w:rPr>
      </w:pPr>
      <w:ins w:id="2296" w:author="phuong vu" w:date="2018-11-30T22:33:00Z">
        <w:r w:rsidRPr="00920004">
          <w:rPr>
            <w:noProof/>
            <w:rPrChange w:id="2297" w:author="phuong vu" w:date="2018-11-30T22:36:00Z">
              <w:rPr>
                <w:noProof/>
              </w:rPr>
            </w:rPrChange>
          </w:rPr>
          <w:t>4.3</w:t>
        </w:r>
        <w:r w:rsidRPr="00920004">
          <w:rPr>
            <w:rFonts w:asciiTheme="minorHAnsi" w:eastAsiaTheme="minorEastAsia" w:hAnsiTheme="minorHAnsi" w:cstheme="minorBidi"/>
            <w:noProof/>
            <w:sz w:val="22"/>
            <w:szCs w:val="22"/>
            <w:lang w:val="en-US"/>
            <w:rPrChange w:id="2298" w:author="phuong vu" w:date="2018-11-30T22:36:00Z">
              <w:rPr>
                <w:rFonts w:asciiTheme="minorHAnsi" w:eastAsiaTheme="minorEastAsia" w:hAnsiTheme="minorHAnsi" w:cstheme="minorBidi"/>
                <w:noProof/>
                <w:sz w:val="22"/>
                <w:szCs w:val="22"/>
                <w:lang w:val="en-US"/>
              </w:rPr>
            </w:rPrChange>
          </w:rPr>
          <w:tab/>
        </w:r>
        <w:r w:rsidRPr="00920004">
          <w:rPr>
            <w:noProof/>
            <w:rPrChange w:id="2299" w:author="phuong vu" w:date="2018-11-30T22:36:00Z">
              <w:rPr>
                <w:noProof/>
              </w:rPr>
            </w:rPrChange>
          </w:rPr>
          <w:t>Hướng phát triển</w:t>
        </w:r>
        <w:r w:rsidRPr="00920004">
          <w:rPr>
            <w:noProof/>
            <w:rPrChange w:id="2300" w:author="phuong vu" w:date="2018-11-30T22:36:00Z">
              <w:rPr>
                <w:noProof/>
              </w:rPr>
            </w:rPrChange>
          </w:rPr>
          <w:tab/>
        </w:r>
        <w:r w:rsidRPr="00920004">
          <w:rPr>
            <w:noProof/>
            <w:rPrChange w:id="2301" w:author="phuong vu" w:date="2018-11-30T22:36:00Z">
              <w:rPr>
                <w:noProof/>
              </w:rPr>
            </w:rPrChange>
          </w:rPr>
          <w:fldChar w:fldCharType="begin"/>
        </w:r>
        <w:r w:rsidRPr="00920004">
          <w:rPr>
            <w:noProof/>
            <w:rPrChange w:id="2302" w:author="phuong vu" w:date="2018-11-30T22:36:00Z">
              <w:rPr>
                <w:noProof/>
              </w:rPr>
            </w:rPrChange>
          </w:rPr>
          <w:instrText xml:space="preserve"> PAGEREF _Toc531381559 \h </w:instrText>
        </w:r>
        <w:r w:rsidRPr="00920004">
          <w:rPr>
            <w:noProof/>
            <w:rPrChange w:id="2303" w:author="phuong vu" w:date="2018-11-30T22:36:00Z">
              <w:rPr>
                <w:noProof/>
              </w:rPr>
            </w:rPrChange>
          </w:rPr>
        </w:r>
      </w:ins>
      <w:r w:rsidRPr="00920004">
        <w:rPr>
          <w:noProof/>
          <w:rPrChange w:id="2304" w:author="phuong vu" w:date="2018-11-30T22:36:00Z">
            <w:rPr>
              <w:noProof/>
            </w:rPr>
          </w:rPrChange>
        </w:rPr>
        <w:fldChar w:fldCharType="separate"/>
      </w:r>
      <w:ins w:id="2305" w:author="phuong vu" w:date="2018-11-30T22:33:00Z">
        <w:r w:rsidRPr="00920004">
          <w:rPr>
            <w:noProof/>
            <w:rPrChange w:id="2306" w:author="phuong vu" w:date="2018-11-30T22:36:00Z">
              <w:rPr>
                <w:noProof/>
              </w:rPr>
            </w:rPrChange>
          </w:rPr>
          <w:t>84</w:t>
        </w:r>
        <w:r w:rsidRPr="00920004">
          <w:rPr>
            <w:noProof/>
            <w:rPrChange w:id="2307" w:author="phuong vu" w:date="2018-11-30T22:36:00Z">
              <w:rPr>
                <w:noProof/>
              </w:rPr>
            </w:rPrChange>
          </w:rPr>
          <w:fldChar w:fldCharType="end"/>
        </w:r>
      </w:ins>
    </w:p>
    <w:p w14:paraId="379B26F5" w14:textId="03D9A65D" w:rsidR="00920004" w:rsidRPr="00920004" w:rsidRDefault="00920004">
      <w:pPr>
        <w:pStyle w:val="TOC1"/>
        <w:rPr>
          <w:ins w:id="2308" w:author="phuong vu" w:date="2018-11-30T22:33:00Z"/>
          <w:rFonts w:asciiTheme="minorHAnsi" w:eastAsiaTheme="minorEastAsia" w:hAnsiTheme="minorHAnsi" w:cstheme="minorBidi"/>
          <w:noProof/>
          <w:sz w:val="22"/>
          <w:szCs w:val="22"/>
          <w:lang w:val="en-US"/>
          <w:rPrChange w:id="2309" w:author="phuong vu" w:date="2018-11-30T22:36:00Z">
            <w:rPr>
              <w:ins w:id="2310" w:author="phuong vu" w:date="2018-11-30T22:33:00Z"/>
              <w:rFonts w:asciiTheme="minorHAnsi" w:eastAsiaTheme="minorEastAsia" w:hAnsiTheme="minorHAnsi" w:cstheme="minorBidi"/>
              <w:noProof/>
              <w:sz w:val="22"/>
              <w:szCs w:val="22"/>
              <w:lang w:val="en-US"/>
            </w:rPr>
          </w:rPrChange>
        </w:rPr>
      </w:pPr>
      <w:ins w:id="2311" w:author="phuong vu" w:date="2018-11-30T22:33:00Z">
        <w:r w:rsidRPr="00920004">
          <w:rPr>
            <w:noProof/>
            <w:rPrChange w:id="2312" w:author="phuong vu" w:date="2018-11-30T22:36:00Z">
              <w:rPr>
                <w:noProof/>
              </w:rPr>
            </w:rPrChange>
          </w:rPr>
          <w:t>PHỤ LỤC</w:t>
        </w:r>
        <w:r w:rsidRPr="00920004">
          <w:rPr>
            <w:noProof/>
            <w:rPrChange w:id="2313" w:author="phuong vu" w:date="2018-11-30T22:36:00Z">
              <w:rPr>
                <w:noProof/>
              </w:rPr>
            </w:rPrChange>
          </w:rPr>
          <w:tab/>
        </w:r>
        <w:r w:rsidRPr="00920004">
          <w:rPr>
            <w:noProof/>
            <w:rPrChange w:id="2314" w:author="phuong vu" w:date="2018-11-30T22:36:00Z">
              <w:rPr>
                <w:noProof/>
              </w:rPr>
            </w:rPrChange>
          </w:rPr>
          <w:fldChar w:fldCharType="begin"/>
        </w:r>
        <w:r w:rsidRPr="00920004">
          <w:rPr>
            <w:noProof/>
            <w:rPrChange w:id="2315" w:author="phuong vu" w:date="2018-11-30T22:36:00Z">
              <w:rPr>
                <w:noProof/>
              </w:rPr>
            </w:rPrChange>
          </w:rPr>
          <w:instrText xml:space="preserve"> PAGEREF _Toc531381560 \h </w:instrText>
        </w:r>
        <w:r w:rsidRPr="00920004">
          <w:rPr>
            <w:noProof/>
            <w:rPrChange w:id="2316" w:author="phuong vu" w:date="2018-11-30T22:36:00Z">
              <w:rPr>
                <w:noProof/>
              </w:rPr>
            </w:rPrChange>
          </w:rPr>
        </w:r>
      </w:ins>
      <w:r w:rsidRPr="00920004">
        <w:rPr>
          <w:noProof/>
          <w:rPrChange w:id="2317" w:author="phuong vu" w:date="2018-11-30T22:36:00Z">
            <w:rPr>
              <w:noProof/>
            </w:rPr>
          </w:rPrChange>
        </w:rPr>
        <w:fldChar w:fldCharType="separate"/>
      </w:r>
      <w:ins w:id="2318" w:author="phuong vu" w:date="2018-11-30T22:33:00Z">
        <w:r w:rsidRPr="00920004">
          <w:rPr>
            <w:noProof/>
            <w:rPrChange w:id="2319" w:author="phuong vu" w:date="2018-11-30T22:36:00Z">
              <w:rPr>
                <w:noProof/>
              </w:rPr>
            </w:rPrChange>
          </w:rPr>
          <w:t>85</w:t>
        </w:r>
        <w:r w:rsidRPr="00920004">
          <w:rPr>
            <w:noProof/>
            <w:rPrChange w:id="2320" w:author="phuong vu" w:date="2018-11-30T22:36:00Z">
              <w:rPr>
                <w:noProof/>
              </w:rPr>
            </w:rPrChange>
          </w:rPr>
          <w:fldChar w:fldCharType="end"/>
        </w:r>
      </w:ins>
    </w:p>
    <w:p w14:paraId="56326762" w14:textId="47C517ED" w:rsidR="00920004" w:rsidRPr="00920004" w:rsidRDefault="00920004">
      <w:pPr>
        <w:pStyle w:val="TOC2"/>
        <w:tabs>
          <w:tab w:val="left" w:pos="660"/>
          <w:tab w:val="right" w:leader="dot" w:pos="8777"/>
        </w:tabs>
        <w:rPr>
          <w:ins w:id="2321" w:author="phuong vu" w:date="2018-11-30T22:33:00Z"/>
          <w:rFonts w:asciiTheme="minorHAnsi" w:eastAsiaTheme="minorEastAsia" w:hAnsiTheme="minorHAnsi" w:cstheme="minorBidi"/>
          <w:noProof/>
          <w:sz w:val="22"/>
          <w:szCs w:val="22"/>
          <w:lang w:val="en-US"/>
          <w:rPrChange w:id="2322" w:author="phuong vu" w:date="2018-11-30T22:36:00Z">
            <w:rPr>
              <w:ins w:id="2323" w:author="phuong vu" w:date="2018-11-30T22:33:00Z"/>
              <w:rFonts w:asciiTheme="minorHAnsi" w:eastAsiaTheme="minorEastAsia" w:hAnsiTheme="minorHAnsi" w:cstheme="minorBidi"/>
              <w:noProof/>
              <w:sz w:val="22"/>
              <w:szCs w:val="22"/>
              <w:lang w:val="en-US"/>
            </w:rPr>
          </w:rPrChange>
        </w:rPr>
      </w:pPr>
      <w:ins w:id="2324" w:author="phuong vu" w:date="2018-11-30T22:33:00Z">
        <w:r w:rsidRPr="00920004">
          <w:rPr>
            <w:noProof/>
            <w:rPrChange w:id="2325" w:author="phuong vu" w:date="2018-11-30T22:36:00Z">
              <w:rPr>
                <w:noProof/>
              </w:rPr>
            </w:rPrChange>
          </w:rPr>
          <w:t>1.</w:t>
        </w:r>
        <w:r w:rsidRPr="00920004">
          <w:rPr>
            <w:rFonts w:asciiTheme="minorHAnsi" w:eastAsiaTheme="minorEastAsia" w:hAnsiTheme="minorHAnsi" w:cstheme="minorBidi"/>
            <w:noProof/>
            <w:sz w:val="22"/>
            <w:szCs w:val="22"/>
            <w:lang w:val="en-US"/>
            <w:rPrChange w:id="2326" w:author="phuong vu" w:date="2018-11-30T22:36:00Z">
              <w:rPr>
                <w:rFonts w:asciiTheme="minorHAnsi" w:eastAsiaTheme="minorEastAsia" w:hAnsiTheme="minorHAnsi" w:cstheme="minorBidi"/>
                <w:noProof/>
                <w:sz w:val="22"/>
                <w:szCs w:val="22"/>
                <w:lang w:val="en-US"/>
              </w:rPr>
            </w:rPrChange>
          </w:rPr>
          <w:tab/>
        </w:r>
        <w:r w:rsidRPr="00920004">
          <w:rPr>
            <w:noProof/>
            <w:rPrChange w:id="2327" w:author="phuong vu" w:date="2018-11-30T22:36:00Z">
              <w:rPr>
                <w:noProof/>
              </w:rPr>
            </w:rPrChange>
          </w:rPr>
          <w:t>Sơ đồ PDM</w:t>
        </w:r>
        <w:r w:rsidRPr="00920004">
          <w:rPr>
            <w:noProof/>
            <w:rPrChange w:id="2328" w:author="phuong vu" w:date="2018-11-30T22:36:00Z">
              <w:rPr>
                <w:noProof/>
              </w:rPr>
            </w:rPrChange>
          </w:rPr>
          <w:tab/>
        </w:r>
        <w:r w:rsidRPr="00920004">
          <w:rPr>
            <w:noProof/>
            <w:rPrChange w:id="2329" w:author="phuong vu" w:date="2018-11-30T22:36:00Z">
              <w:rPr>
                <w:noProof/>
              </w:rPr>
            </w:rPrChange>
          </w:rPr>
          <w:fldChar w:fldCharType="begin"/>
        </w:r>
        <w:r w:rsidRPr="00920004">
          <w:rPr>
            <w:noProof/>
            <w:rPrChange w:id="2330" w:author="phuong vu" w:date="2018-11-30T22:36:00Z">
              <w:rPr>
                <w:noProof/>
              </w:rPr>
            </w:rPrChange>
          </w:rPr>
          <w:instrText xml:space="preserve"> PAGEREF _Toc531381561 \h </w:instrText>
        </w:r>
        <w:r w:rsidRPr="00920004">
          <w:rPr>
            <w:noProof/>
            <w:rPrChange w:id="2331" w:author="phuong vu" w:date="2018-11-30T22:36:00Z">
              <w:rPr>
                <w:noProof/>
              </w:rPr>
            </w:rPrChange>
          </w:rPr>
        </w:r>
      </w:ins>
      <w:r w:rsidRPr="00920004">
        <w:rPr>
          <w:noProof/>
          <w:rPrChange w:id="2332" w:author="phuong vu" w:date="2018-11-30T22:36:00Z">
            <w:rPr>
              <w:noProof/>
            </w:rPr>
          </w:rPrChange>
        </w:rPr>
        <w:fldChar w:fldCharType="separate"/>
      </w:r>
      <w:ins w:id="2333" w:author="phuong vu" w:date="2018-11-30T22:33:00Z">
        <w:r w:rsidRPr="00920004">
          <w:rPr>
            <w:noProof/>
            <w:rPrChange w:id="2334" w:author="phuong vu" w:date="2018-11-30T22:36:00Z">
              <w:rPr>
                <w:noProof/>
              </w:rPr>
            </w:rPrChange>
          </w:rPr>
          <w:t>85</w:t>
        </w:r>
        <w:r w:rsidRPr="00920004">
          <w:rPr>
            <w:noProof/>
            <w:rPrChange w:id="2335" w:author="phuong vu" w:date="2018-11-30T22:36:00Z">
              <w:rPr>
                <w:noProof/>
              </w:rPr>
            </w:rPrChange>
          </w:rPr>
          <w:fldChar w:fldCharType="end"/>
        </w:r>
      </w:ins>
    </w:p>
    <w:p w14:paraId="66B50765" w14:textId="6E6F7875" w:rsidR="00920004" w:rsidRPr="00920004" w:rsidRDefault="00920004">
      <w:pPr>
        <w:pStyle w:val="TOC2"/>
        <w:tabs>
          <w:tab w:val="left" w:pos="660"/>
          <w:tab w:val="right" w:leader="dot" w:pos="8777"/>
        </w:tabs>
        <w:rPr>
          <w:ins w:id="2336" w:author="phuong vu" w:date="2018-11-30T22:33:00Z"/>
          <w:rFonts w:asciiTheme="minorHAnsi" w:eastAsiaTheme="minorEastAsia" w:hAnsiTheme="minorHAnsi" w:cstheme="minorBidi"/>
          <w:noProof/>
          <w:sz w:val="22"/>
          <w:szCs w:val="22"/>
          <w:lang w:val="en-US"/>
          <w:rPrChange w:id="2337" w:author="phuong vu" w:date="2018-11-30T22:36:00Z">
            <w:rPr>
              <w:ins w:id="2338" w:author="phuong vu" w:date="2018-11-30T22:33:00Z"/>
              <w:rFonts w:asciiTheme="minorHAnsi" w:eastAsiaTheme="minorEastAsia" w:hAnsiTheme="minorHAnsi" w:cstheme="minorBidi"/>
              <w:noProof/>
              <w:sz w:val="22"/>
              <w:szCs w:val="22"/>
              <w:lang w:val="en-US"/>
            </w:rPr>
          </w:rPrChange>
        </w:rPr>
      </w:pPr>
      <w:ins w:id="2339" w:author="phuong vu" w:date="2018-11-30T22:33:00Z">
        <w:r w:rsidRPr="00920004">
          <w:rPr>
            <w:noProof/>
            <w:rPrChange w:id="2340" w:author="phuong vu" w:date="2018-11-30T22:36:00Z">
              <w:rPr>
                <w:noProof/>
              </w:rPr>
            </w:rPrChange>
          </w:rPr>
          <w:t>2.</w:t>
        </w:r>
        <w:r w:rsidRPr="00920004">
          <w:rPr>
            <w:rFonts w:asciiTheme="minorHAnsi" w:eastAsiaTheme="minorEastAsia" w:hAnsiTheme="minorHAnsi" w:cstheme="minorBidi"/>
            <w:noProof/>
            <w:sz w:val="22"/>
            <w:szCs w:val="22"/>
            <w:lang w:val="en-US"/>
            <w:rPrChange w:id="2341" w:author="phuong vu" w:date="2018-11-30T22:36:00Z">
              <w:rPr>
                <w:rFonts w:asciiTheme="minorHAnsi" w:eastAsiaTheme="minorEastAsia" w:hAnsiTheme="minorHAnsi" w:cstheme="minorBidi"/>
                <w:noProof/>
                <w:sz w:val="22"/>
                <w:szCs w:val="22"/>
                <w:lang w:val="en-US"/>
              </w:rPr>
            </w:rPrChange>
          </w:rPr>
          <w:tab/>
        </w:r>
        <w:r w:rsidRPr="00920004">
          <w:rPr>
            <w:noProof/>
            <w:rPrChange w:id="2342" w:author="phuong vu" w:date="2018-11-30T22:36:00Z">
              <w:rPr>
                <w:noProof/>
              </w:rPr>
            </w:rPrChange>
          </w:rPr>
          <w:t>Dữ liệu hiển thị danh sách đơn hàng</w:t>
        </w:r>
        <w:r w:rsidRPr="00920004">
          <w:rPr>
            <w:noProof/>
            <w:rPrChange w:id="2343" w:author="phuong vu" w:date="2018-11-30T22:36:00Z">
              <w:rPr>
                <w:noProof/>
              </w:rPr>
            </w:rPrChange>
          </w:rPr>
          <w:tab/>
        </w:r>
        <w:r w:rsidRPr="00920004">
          <w:rPr>
            <w:noProof/>
            <w:rPrChange w:id="2344" w:author="phuong vu" w:date="2018-11-30T22:36:00Z">
              <w:rPr>
                <w:noProof/>
              </w:rPr>
            </w:rPrChange>
          </w:rPr>
          <w:fldChar w:fldCharType="begin"/>
        </w:r>
        <w:r w:rsidRPr="00920004">
          <w:rPr>
            <w:noProof/>
            <w:rPrChange w:id="2345" w:author="phuong vu" w:date="2018-11-30T22:36:00Z">
              <w:rPr>
                <w:noProof/>
              </w:rPr>
            </w:rPrChange>
          </w:rPr>
          <w:instrText xml:space="preserve"> PAGEREF _Toc531381591 \h </w:instrText>
        </w:r>
        <w:r w:rsidRPr="00920004">
          <w:rPr>
            <w:noProof/>
            <w:rPrChange w:id="2346" w:author="phuong vu" w:date="2018-11-30T22:36:00Z">
              <w:rPr>
                <w:noProof/>
              </w:rPr>
            </w:rPrChange>
          </w:rPr>
        </w:r>
      </w:ins>
      <w:r w:rsidRPr="00920004">
        <w:rPr>
          <w:noProof/>
          <w:rPrChange w:id="2347" w:author="phuong vu" w:date="2018-11-30T22:36:00Z">
            <w:rPr>
              <w:noProof/>
            </w:rPr>
          </w:rPrChange>
        </w:rPr>
        <w:fldChar w:fldCharType="separate"/>
      </w:r>
      <w:ins w:id="2348" w:author="phuong vu" w:date="2018-11-30T22:33:00Z">
        <w:r w:rsidRPr="00920004">
          <w:rPr>
            <w:noProof/>
            <w:rPrChange w:id="2349" w:author="phuong vu" w:date="2018-11-30T22:36:00Z">
              <w:rPr>
                <w:noProof/>
              </w:rPr>
            </w:rPrChange>
          </w:rPr>
          <w:t>96</w:t>
        </w:r>
        <w:r w:rsidRPr="00920004">
          <w:rPr>
            <w:noProof/>
            <w:rPrChange w:id="2350" w:author="phuong vu" w:date="2018-11-30T22:36:00Z">
              <w:rPr>
                <w:noProof/>
              </w:rPr>
            </w:rPrChange>
          </w:rPr>
          <w:fldChar w:fldCharType="end"/>
        </w:r>
      </w:ins>
    </w:p>
    <w:p w14:paraId="49E9A401" w14:textId="5C3C1153" w:rsidR="00920004" w:rsidRPr="00920004" w:rsidRDefault="00920004">
      <w:pPr>
        <w:pStyle w:val="TOC1"/>
        <w:rPr>
          <w:ins w:id="2351" w:author="phuong vu" w:date="2018-11-30T22:33:00Z"/>
          <w:rFonts w:asciiTheme="minorHAnsi" w:eastAsiaTheme="minorEastAsia" w:hAnsiTheme="minorHAnsi" w:cstheme="minorBidi"/>
          <w:noProof/>
          <w:sz w:val="22"/>
          <w:szCs w:val="22"/>
          <w:lang w:val="en-US"/>
          <w:rPrChange w:id="2352" w:author="phuong vu" w:date="2018-11-30T22:36:00Z">
            <w:rPr>
              <w:ins w:id="2353" w:author="phuong vu" w:date="2018-11-30T22:33:00Z"/>
              <w:rFonts w:asciiTheme="minorHAnsi" w:eastAsiaTheme="minorEastAsia" w:hAnsiTheme="minorHAnsi" w:cstheme="minorBidi"/>
              <w:noProof/>
              <w:sz w:val="22"/>
              <w:szCs w:val="22"/>
              <w:lang w:val="en-US"/>
            </w:rPr>
          </w:rPrChange>
        </w:rPr>
      </w:pPr>
      <w:ins w:id="2354" w:author="phuong vu" w:date="2018-11-30T22:33:00Z">
        <w:r w:rsidRPr="00920004">
          <w:rPr>
            <w:noProof/>
            <w:rPrChange w:id="2355" w:author="phuong vu" w:date="2018-11-30T22:36:00Z">
              <w:rPr>
                <w:noProof/>
              </w:rPr>
            </w:rPrChange>
          </w:rPr>
          <w:t>TÀI LIỆU THAM KHẢO</w:t>
        </w:r>
        <w:r w:rsidRPr="00920004">
          <w:rPr>
            <w:noProof/>
            <w:rPrChange w:id="2356" w:author="phuong vu" w:date="2018-11-30T22:36:00Z">
              <w:rPr>
                <w:noProof/>
              </w:rPr>
            </w:rPrChange>
          </w:rPr>
          <w:tab/>
        </w:r>
        <w:r w:rsidRPr="00920004">
          <w:rPr>
            <w:noProof/>
            <w:rPrChange w:id="2357" w:author="phuong vu" w:date="2018-11-30T22:36:00Z">
              <w:rPr>
                <w:noProof/>
              </w:rPr>
            </w:rPrChange>
          </w:rPr>
          <w:fldChar w:fldCharType="begin"/>
        </w:r>
        <w:r w:rsidRPr="00920004">
          <w:rPr>
            <w:noProof/>
            <w:rPrChange w:id="2358" w:author="phuong vu" w:date="2018-11-30T22:36:00Z">
              <w:rPr>
                <w:noProof/>
              </w:rPr>
            </w:rPrChange>
          </w:rPr>
          <w:instrText xml:space="preserve"> PAGEREF _Toc531381592 \h </w:instrText>
        </w:r>
        <w:r w:rsidRPr="00920004">
          <w:rPr>
            <w:noProof/>
            <w:rPrChange w:id="2359" w:author="phuong vu" w:date="2018-11-30T22:36:00Z">
              <w:rPr>
                <w:noProof/>
              </w:rPr>
            </w:rPrChange>
          </w:rPr>
        </w:r>
      </w:ins>
      <w:r w:rsidRPr="00920004">
        <w:rPr>
          <w:noProof/>
          <w:rPrChange w:id="2360" w:author="phuong vu" w:date="2018-11-30T22:36:00Z">
            <w:rPr>
              <w:noProof/>
            </w:rPr>
          </w:rPrChange>
        </w:rPr>
        <w:fldChar w:fldCharType="separate"/>
      </w:r>
      <w:ins w:id="2361" w:author="phuong vu" w:date="2018-11-30T22:33:00Z">
        <w:r w:rsidRPr="00920004">
          <w:rPr>
            <w:noProof/>
            <w:rPrChange w:id="2362" w:author="phuong vu" w:date="2018-11-30T22:36:00Z">
              <w:rPr>
                <w:noProof/>
              </w:rPr>
            </w:rPrChange>
          </w:rPr>
          <w:t>97</w:t>
        </w:r>
        <w:r w:rsidRPr="00920004">
          <w:rPr>
            <w:noProof/>
            <w:rPrChange w:id="2363" w:author="phuong vu" w:date="2018-11-30T22:36:00Z">
              <w:rPr>
                <w:noProof/>
              </w:rPr>
            </w:rPrChange>
          </w:rPr>
          <w:fldChar w:fldCharType="end"/>
        </w:r>
      </w:ins>
    </w:p>
    <w:p w14:paraId="4CA3D3D3" w14:textId="5BE936B5" w:rsidR="006A2C8A" w:rsidRPr="00920004" w:rsidDel="003610CA" w:rsidRDefault="006A2C8A" w:rsidP="00BD0851">
      <w:pPr>
        <w:pStyle w:val="TOC1"/>
        <w:spacing w:before="240" w:line="0" w:lineRule="atLeast"/>
        <w:rPr>
          <w:del w:id="2364" w:author="phuong vu" w:date="2018-11-21T23:18:00Z"/>
          <w:rFonts w:eastAsiaTheme="minorEastAsia"/>
          <w:noProof/>
          <w:sz w:val="22"/>
          <w:szCs w:val="22"/>
          <w:lang w:val="en-US"/>
          <w:rPrChange w:id="2365" w:author="phuong vu" w:date="2018-11-30T22:36:00Z">
            <w:rPr>
              <w:del w:id="2366" w:author="phuong vu" w:date="2018-11-21T23:18:00Z"/>
              <w:rFonts w:asciiTheme="minorHAnsi" w:eastAsiaTheme="minorEastAsia" w:hAnsiTheme="minorHAnsi" w:cstheme="minorBidi"/>
              <w:noProof/>
              <w:sz w:val="22"/>
              <w:szCs w:val="22"/>
              <w:lang w:val="en-US"/>
            </w:rPr>
          </w:rPrChange>
        </w:rPr>
        <w:pPrChange w:id="2367" w:author="phuong vu" w:date="2018-11-30T14:16:00Z">
          <w:pPr>
            <w:pStyle w:val="TOC1"/>
          </w:pPr>
        </w:pPrChange>
      </w:pPr>
      <w:del w:id="2368" w:author="phuong vu" w:date="2018-11-21T23:18:00Z">
        <w:r w:rsidRPr="00920004" w:rsidDel="003610CA">
          <w:rPr>
            <w:noProof/>
            <w:rPrChange w:id="2369" w:author="phuong vu" w:date="2018-11-30T22:36:00Z">
              <w:rPr>
                <w:noProof/>
              </w:rPr>
            </w:rPrChange>
          </w:rPr>
          <w:delText>KÍ HIỆU VÀ VIẾT TẮT</w:delText>
        </w:r>
        <w:r w:rsidRPr="00920004" w:rsidDel="003610CA">
          <w:rPr>
            <w:noProof/>
            <w:rPrChange w:id="2370" w:author="phuong vu" w:date="2018-11-30T22:36:00Z">
              <w:rPr>
                <w:noProof/>
              </w:rPr>
            </w:rPrChange>
          </w:rPr>
          <w:tab/>
          <w:delText>9</w:delText>
        </w:r>
      </w:del>
    </w:p>
    <w:p w14:paraId="44021EE4" w14:textId="7D873466" w:rsidR="006A2C8A" w:rsidRPr="00920004" w:rsidDel="003610CA" w:rsidRDefault="006A2C8A" w:rsidP="00BD0851">
      <w:pPr>
        <w:pStyle w:val="TOC1"/>
        <w:spacing w:before="240" w:line="0" w:lineRule="atLeast"/>
        <w:rPr>
          <w:del w:id="2371" w:author="phuong vu" w:date="2018-11-21T23:18:00Z"/>
          <w:rFonts w:eastAsiaTheme="minorEastAsia"/>
          <w:noProof/>
          <w:sz w:val="22"/>
          <w:szCs w:val="22"/>
          <w:lang w:val="en-US"/>
          <w:rPrChange w:id="2372" w:author="phuong vu" w:date="2018-11-30T22:36:00Z">
            <w:rPr>
              <w:del w:id="2373" w:author="phuong vu" w:date="2018-11-21T23:18:00Z"/>
              <w:rFonts w:asciiTheme="minorHAnsi" w:eastAsiaTheme="minorEastAsia" w:hAnsiTheme="minorHAnsi" w:cstheme="minorBidi"/>
              <w:noProof/>
              <w:sz w:val="22"/>
              <w:szCs w:val="22"/>
              <w:lang w:val="en-US"/>
            </w:rPr>
          </w:rPrChange>
        </w:rPr>
        <w:pPrChange w:id="2374" w:author="phuong vu" w:date="2018-11-30T14:16:00Z">
          <w:pPr>
            <w:pStyle w:val="TOC1"/>
          </w:pPr>
        </w:pPrChange>
      </w:pPr>
      <w:del w:id="2375" w:author="phuong vu" w:date="2018-11-21T23:18:00Z">
        <w:r w:rsidRPr="00920004" w:rsidDel="003610CA">
          <w:rPr>
            <w:noProof/>
            <w:rPrChange w:id="2376" w:author="phuong vu" w:date="2018-11-30T22:36:00Z">
              <w:rPr>
                <w:noProof/>
              </w:rPr>
            </w:rPrChange>
          </w:rPr>
          <w:delText>DANH SÁCH HÌNH</w:delText>
        </w:r>
        <w:r w:rsidRPr="00920004" w:rsidDel="003610CA">
          <w:rPr>
            <w:noProof/>
            <w:rPrChange w:id="2377" w:author="phuong vu" w:date="2018-11-30T22:36:00Z">
              <w:rPr>
                <w:noProof/>
              </w:rPr>
            </w:rPrChange>
          </w:rPr>
          <w:tab/>
          <w:delText>10</w:delText>
        </w:r>
      </w:del>
    </w:p>
    <w:p w14:paraId="2067F77B" w14:textId="4C50735B" w:rsidR="006A2C8A" w:rsidRPr="00920004" w:rsidDel="003610CA" w:rsidRDefault="006A2C8A" w:rsidP="00BD0851">
      <w:pPr>
        <w:pStyle w:val="TOC1"/>
        <w:spacing w:before="240" w:line="0" w:lineRule="atLeast"/>
        <w:rPr>
          <w:del w:id="2378" w:author="phuong vu" w:date="2018-11-21T23:18:00Z"/>
          <w:rFonts w:eastAsiaTheme="minorEastAsia"/>
          <w:noProof/>
          <w:sz w:val="22"/>
          <w:szCs w:val="22"/>
          <w:lang w:val="en-US"/>
          <w:rPrChange w:id="2379" w:author="phuong vu" w:date="2018-11-30T22:36:00Z">
            <w:rPr>
              <w:del w:id="2380" w:author="phuong vu" w:date="2018-11-21T23:18:00Z"/>
              <w:rFonts w:asciiTheme="minorHAnsi" w:eastAsiaTheme="minorEastAsia" w:hAnsiTheme="minorHAnsi" w:cstheme="minorBidi"/>
              <w:noProof/>
              <w:sz w:val="22"/>
              <w:szCs w:val="22"/>
              <w:lang w:val="en-US"/>
            </w:rPr>
          </w:rPrChange>
        </w:rPr>
        <w:pPrChange w:id="2381" w:author="phuong vu" w:date="2018-11-30T14:16:00Z">
          <w:pPr>
            <w:pStyle w:val="TOC1"/>
          </w:pPr>
        </w:pPrChange>
      </w:pPr>
      <w:del w:id="2382" w:author="phuong vu" w:date="2018-11-21T23:18:00Z">
        <w:r w:rsidRPr="00920004" w:rsidDel="003610CA">
          <w:rPr>
            <w:noProof/>
            <w:rPrChange w:id="2383" w:author="phuong vu" w:date="2018-11-30T22:36:00Z">
              <w:rPr>
                <w:noProof/>
              </w:rPr>
            </w:rPrChange>
          </w:rPr>
          <w:delText>DANH MỤC BẢNG</w:delText>
        </w:r>
        <w:r w:rsidRPr="00920004" w:rsidDel="003610CA">
          <w:rPr>
            <w:noProof/>
            <w:rPrChange w:id="2384" w:author="phuong vu" w:date="2018-11-30T22:36:00Z">
              <w:rPr>
                <w:noProof/>
              </w:rPr>
            </w:rPrChange>
          </w:rPr>
          <w:tab/>
          <w:delText>11</w:delText>
        </w:r>
      </w:del>
    </w:p>
    <w:p w14:paraId="4F8DFDAD" w14:textId="2623C6AD" w:rsidR="006A2C8A" w:rsidRPr="00920004" w:rsidDel="003610CA" w:rsidRDefault="006A2C8A" w:rsidP="00BD0851">
      <w:pPr>
        <w:pStyle w:val="TOC1"/>
        <w:spacing w:before="240" w:line="0" w:lineRule="atLeast"/>
        <w:rPr>
          <w:del w:id="2385" w:author="phuong vu" w:date="2018-11-21T23:18:00Z"/>
          <w:rFonts w:eastAsiaTheme="minorEastAsia"/>
          <w:noProof/>
          <w:sz w:val="22"/>
          <w:szCs w:val="22"/>
          <w:lang w:val="en-US"/>
          <w:rPrChange w:id="2386" w:author="phuong vu" w:date="2018-11-30T22:36:00Z">
            <w:rPr>
              <w:del w:id="2387" w:author="phuong vu" w:date="2018-11-21T23:18:00Z"/>
              <w:rFonts w:asciiTheme="minorHAnsi" w:eastAsiaTheme="minorEastAsia" w:hAnsiTheme="minorHAnsi" w:cstheme="minorBidi"/>
              <w:noProof/>
              <w:sz w:val="22"/>
              <w:szCs w:val="22"/>
              <w:lang w:val="en-US"/>
            </w:rPr>
          </w:rPrChange>
        </w:rPr>
        <w:pPrChange w:id="2388" w:author="phuong vu" w:date="2018-11-30T14:16:00Z">
          <w:pPr>
            <w:pStyle w:val="TOC1"/>
          </w:pPr>
        </w:pPrChange>
      </w:pPr>
      <w:del w:id="2389" w:author="phuong vu" w:date="2018-11-21T23:18:00Z">
        <w:r w:rsidRPr="00920004" w:rsidDel="003610CA">
          <w:rPr>
            <w:noProof/>
            <w:rPrChange w:id="2390" w:author="phuong vu" w:date="2018-11-30T22:36:00Z">
              <w:rPr>
                <w:noProof/>
              </w:rPr>
            </w:rPrChange>
          </w:rPr>
          <w:delText>TÓM TẮT</w:delText>
        </w:r>
        <w:r w:rsidRPr="00920004" w:rsidDel="003610CA">
          <w:rPr>
            <w:noProof/>
            <w:rPrChange w:id="2391" w:author="phuong vu" w:date="2018-11-30T22:36:00Z">
              <w:rPr>
                <w:noProof/>
              </w:rPr>
            </w:rPrChange>
          </w:rPr>
          <w:tab/>
          <w:delText>12</w:delText>
        </w:r>
      </w:del>
    </w:p>
    <w:p w14:paraId="1549C771" w14:textId="1362DC42" w:rsidR="006A2C8A" w:rsidRPr="00920004" w:rsidDel="003610CA" w:rsidRDefault="006A2C8A" w:rsidP="00BD0851">
      <w:pPr>
        <w:pStyle w:val="TOC1"/>
        <w:spacing w:before="240" w:line="0" w:lineRule="atLeast"/>
        <w:rPr>
          <w:del w:id="2392" w:author="phuong vu" w:date="2018-11-21T23:18:00Z"/>
          <w:rFonts w:eastAsiaTheme="minorEastAsia"/>
          <w:noProof/>
          <w:sz w:val="22"/>
          <w:szCs w:val="22"/>
          <w:lang w:val="en-US"/>
          <w:rPrChange w:id="2393" w:author="phuong vu" w:date="2018-11-30T22:36:00Z">
            <w:rPr>
              <w:del w:id="2394" w:author="phuong vu" w:date="2018-11-21T23:18:00Z"/>
              <w:rFonts w:asciiTheme="minorHAnsi" w:eastAsiaTheme="minorEastAsia" w:hAnsiTheme="minorHAnsi" w:cstheme="minorBidi"/>
              <w:noProof/>
              <w:sz w:val="22"/>
              <w:szCs w:val="22"/>
              <w:lang w:val="en-US"/>
            </w:rPr>
          </w:rPrChange>
        </w:rPr>
        <w:pPrChange w:id="2395" w:author="phuong vu" w:date="2018-11-30T14:16:00Z">
          <w:pPr>
            <w:pStyle w:val="TOC1"/>
          </w:pPr>
        </w:pPrChange>
      </w:pPr>
      <w:del w:id="2396" w:author="phuong vu" w:date="2018-11-21T23:18:00Z">
        <w:r w:rsidRPr="00920004" w:rsidDel="003610CA">
          <w:rPr>
            <w:noProof/>
            <w:rPrChange w:id="2397" w:author="phuong vu" w:date="2018-11-30T22:36:00Z">
              <w:rPr>
                <w:noProof/>
              </w:rPr>
            </w:rPrChange>
          </w:rPr>
          <w:delText>ABSTRACT</w:delText>
        </w:r>
        <w:r w:rsidRPr="00920004" w:rsidDel="003610CA">
          <w:rPr>
            <w:noProof/>
            <w:rPrChange w:id="2398" w:author="phuong vu" w:date="2018-11-30T22:36:00Z">
              <w:rPr>
                <w:noProof/>
              </w:rPr>
            </w:rPrChange>
          </w:rPr>
          <w:tab/>
          <w:delText>13</w:delText>
        </w:r>
      </w:del>
    </w:p>
    <w:p w14:paraId="4A74FB9D" w14:textId="11034638" w:rsidR="006A2C8A" w:rsidRPr="00920004" w:rsidDel="003610CA" w:rsidRDefault="006A2C8A" w:rsidP="00BD0851">
      <w:pPr>
        <w:pStyle w:val="TOC1"/>
        <w:spacing w:before="240" w:line="0" w:lineRule="atLeast"/>
        <w:rPr>
          <w:del w:id="2399" w:author="phuong vu" w:date="2018-11-21T23:18:00Z"/>
          <w:rFonts w:eastAsiaTheme="minorEastAsia"/>
          <w:noProof/>
          <w:sz w:val="22"/>
          <w:szCs w:val="22"/>
          <w:lang w:val="en-US"/>
          <w:rPrChange w:id="2400" w:author="phuong vu" w:date="2018-11-30T22:36:00Z">
            <w:rPr>
              <w:del w:id="2401" w:author="phuong vu" w:date="2018-11-21T23:18:00Z"/>
              <w:rFonts w:asciiTheme="minorHAnsi" w:eastAsiaTheme="minorEastAsia" w:hAnsiTheme="minorHAnsi" w:cstheme="minorBidi"/>
              <w:noProof/>
              <w:sz w:val="22"/>
              <w:szCs w:val="22"/>
              <w:lang w:val="en-US"/>
            </w:rPr>
          </w:rPrChange>
        </w:rPr>
        <w:pPrChange w:id="2402" w:author="phuong vu" w:date="2018-11-30T14:16:00Z">
          <w:pPr>
            <w:pStyle w:val="TOC1"/>
          </w:pPr>
        </w:pPrChange>
      </w:pPr>
      <w:del w:id="2403" w:author="phuong vu" w:date="2018-11-21T23:18:00Z">
        <w:r w:rsidRPr="00920004" w:rsidDel="003610CA">
          <w:rPr>
            <w:noProof/>
            <w:rPrChange w:id="2404" w:author="phuong vu" w:date="2018-11-30T22:36:00Z">
              <w:rPr>
                <w:noProof/>
              </w:rPr>
            </w:rPrChange>
          </w:rPr>
          <w:delText>TỪ KHÓA</w:delText>
        </w:r>
        <w:r w:rsidRPr="00920004" w:rsidDel="003610CA">
          <w:rPr>
            <w:noProof/>
            <w:rPrChange w:id="2405" w:author="phuong vu" w:date="2018-11-30T22:36:00Z">
              <w:rPr>
                <w:noProof/>
              </w:rPr>
            </w:rPrChange>
          </w:rPr>
          <w:tab/>
          <w:delText>14</w:delText>
        </w:r>
      </w:del>
    </w:p>
    <w:p w14:paraId="04E58D68" w14:textId="37C760A1" w:rsidR="006A2C8A" w:rsidRPr="00920004" w:rsidDel="003610CA" w:rsidRDefault="006A2C8A" w:rsidP="00BD0851">
      <w:pPr>
        <w:pStyle w:val="TOC1"/>
        <w:tabs>
          <w:tab w:val="left" w:pos="1540"/>
        </w:tabs>
        <w:spacing w:before="240" w:line="0" w:lineRule="atLeast"/>
        <w:rPr>
          <w:del w:id="2406" w:author="phuong vu" w:date="2018-11-21T23:18:00Z"/>
          <w:rFonts w:eastAsiaTheme="minorEastAsia"/>
          <w:noProof/>
          <w:sz w:val="22"/>
          <w:szCs w:val="22"/>
          <w:lang w:val="en-US"/>
          <w:rPrChange w:id="2407" w:author="phuong vu" w:date="2018-11-30T22:36:00Z">
            <w:rPr>
              <w:del w:id="2408" w:author="phuong vu" w:date="2018-11-21T23:18:00Z"/>
              <w:rFonts w:asciiTheme="minorHAnsi" w:eastAsiaTheme="minorEastAsia" w:hAnsiTheme="minorHAnsi" w:cstheme="minorBidi"/>
              <w:noProof/>
              <w:sz w:val="22"/>
              <w:szCs w:val="22"/>
              <w:lang w:val="en-US"/>
            </w:rPr>
          </w:rPrChange>
        </w:rPr>
        <w:pPrChange w:id="2409" w:author="phuong vu" w:date="2018-11-30T14:16:00Z">
          <w:pPr>
            <w:pStyle w:val="TOC1"/>
            <w:tabs>
              <w:tab w:val="left" w:pos="1540"/>
            </w:tabs>
          </w:pPr>
        </w:pPrChange>
      </w:pPr>
      <w:del w:id="2410" w:author="phuong vu" w:date="2018-11-21T23:18:00Z">
        <w:r w:rsidRPr="00920004" w:rsidDel="003610CA">
          <w:rPr>
            <w:noProof/>
            <w:rPrChange w:id="2411" w:author="phuong vu" w:date="2018-11-30T22:36:00Z">
              <w:rPr>
                <w:noProof/>
              </w:rPr>
            </w:rPrChange>
          </w:rPr>
          <w:delText>CHƯƠNG 1 -</w:delText>
        </w:r>
        <w:r w:rsidRPr="00920004" w:rsidDel="003610CA">
          <w:rPr>
            <w:rFonts w:eastAsiaTheme="minorEastAsia"/>
            <w:noProof/>
            <w:sz w:val="22"/>
            <w:szCs w:val="22"/>
            <w:lang w:val="en-US"/>
            <w:rPrChange w:id="2412" w:author="phuong vu" w:date="2018-11-30T22:36:00Z">
              <w:rPr>
                <w:rFonts w:asciiTheme="minorHAnsi" w:eastAsiaTheme="minorEastAsia" w:hAnsiTheme="minorHAnsi" w:cstheme="minorBidi"/>
                <w:noProof/>
                <w:sz w:val="22"/>
                <w:szCs w:val="22"/>
                <w:lang w:val="en-US"/>
              </w:rPr>
            </w:rPrChange>
          </w:rPr>
          <w:tab/>
        </w:r>
        <w:r w:rsidRPr="00920004" w:rsidDel="003610CA">
          <w:rPr>
            <w:noProof/>
            <w:rPrChange w:id="2413" w:author="phuong vu" w:date="2018-11-30T22:36:00Z">
              <w:rPr>
                <w:noProof/>
              </w:rPr>
            </w:rPrChange>
          </w:rPr>
          <w:delText>TỔNG QUAN</w:delText>
        </w:r>
        <w:r w:rsidRPr="00920004" w:rsidDel="003610CA">
          <w:rPr>
            <w:noProof/>
            <w:rPrChange w:id="2414" w:author="phuong vu" w:date="2018-11-30T22:36:00Z">
              <w:rPr>
                <w:noProof/>
              </w:rPr>
            </w:rPrChange>
          </w:rPr>
          <w:tab/>
          <w:delText>15</w:delText>
        </w:r>
      </w:del>
    </w:p>
    <w:p w14:paraId="756E7A50" w14:textId="748853EC" w:rsidR="006A2C8A" w:rsidRPr="00920004" w:rsidDel="003610CA" w:rsidRDefault="006A2C8A" w:rsidP="00BD0851">
      <w:pPr>
        <w:pStyle w:val="TOC2"/>
        <w:tabs>
          <w:tab w:val="left" w:pos="880"/>
          <w:tab w:val="right" w:leader="dot" w:pos="8777"/>
        </w:tabs>
        <w:spacing w:before="240" w:line="0" w:lineRule="atLeast"/>
        <w:rPr>
          <w:del w:id="2415" w:author="phuong vu" w:date="2018-11-21T23:18:00Z"/>
          <w:rFonts w:eastAsiaTheme="minorEastAsia"/>
          <w:noProof/>
          <w:sz w:val="22"/>
          <w:szCs w:val="22"/>
          <w:lang w:val="en-US"/>
          <w:rPrChange w:id="2416" w:author="phuong vu" w:date="2018-11-30T22:36:00Z">
            <w:rPr>
              <w:del w:id="2417" w:author="phuong vu" w:date="2018-11-21T23:18:00Z"/>
              <w:rFonts w:asciiTheme="minorHAnsi" w:eastAsiaTheme="minorEastAsia" w:hAnsiTheme="minorHAnsi" w:cstheme="minorBidi"/>
              <w:noProof/>
              <w:sz w:val="22"/>
              <w:szCs w:val="22"/>
              <w:lang w:val="en-US"/>
            </w:rPr>
          </w:rPrChange>
        </w:rPr>
        <w:pPrChange w:id="2418" w:author="phuong vu" w:date="2018-11-30T14:16:00Z">
          <w:pPr>
            <w:pStyle w:val="TOC2"/>
            <w:tabs>
              <w:tab w:val="left" w:pos="880"/>
              <w:tab w:val="right" w:leader="dot" w:pos="8777"/>
            </w:tabs>
          </w:pPr>
        </w:pPrChange>
      </w:pPr>
      <w:del w:id="2419" w:author="phuong vu" w:date="2018-11-21T23:18:00Z">
        <w:r w:rsidRPr="00920004" w:rsidDel="003610CA">
          <w:rPr>
            <w:noProof/>
            <w:lang w:val="en-US"/>
            <w:rPrChange w:id="2420" w:author="phuong vu" w:date="2018-11-30T22:36:00Z">
              <w:rPr>
                <w:noProof/>
                <w:lang w:val="en-US"/>
              </w:rPr>
            </w:rPrChange>
          </w:rPr>
          <w:delText>1.1</w:delText>
        </w:r>
        <w:r w:rsidRPr="00920004" w:rsidDel="003610CA">
          <w:rPr>
            <w:rFonts w:eastAsiaTheme="minorEastAsia"/>
            <w:noProof/>
            <w:sz w:val="22"/>
            <w:szCs w:val="22"/>
            <w:lang w:val="en-US"/>
            <w:rPrChange w:id="2421" w:author="phuong vu" w:date="2018-11-30T22:36:00Z">
              <w:rPr>
                <w:rFonts w:asciiTheme="minorHAnsi" w:eastAsiaTheme="minorEastAsia" w:hAnsiTheme="minorHAnsi" w:cstheme="minorBidi"/>
                <w:noProof/>
                <w:sz w:val="22"/>
                <w:szCs w:val="22"/>
                <w:lang w:val="en-US"/>
              </w:rPr>
            </w:rPrChange>
          </w:rPr>
          <w:tab/>
        </w:r>
        <w:r w:rsidRPr="00920004" w:rsidDel="003610CA">
          <w:rPr>
            <w:noProof/>
            <w:lang w:val="en-US"/>
            <w:rPrChange w:id="2422" w:author="phuong vu" w:date="2018-11-30T22:36:00Z">
              <w:rPr>
                <w:noProof/>
                <w:lang w:val="en-US"/>
              </w:rPr>
            </w:rPrChange>
          </w:rPr>
          <w:delText>Đặt vấn đề</w:delText>
        </w:r>
        <w:r w:rsidRPr="00920004" w:rsidDel="003610CA">
          <w:rPr>
            <w:noProof/>
            <w:rPrChange w:id="2423" w:author="phuong vu" w:date="2018-11-30T22:36:00Z">
              <w:rPr>
                <w:noProof/>
              </w:rPr>
            </w:rPrChange>
          </w:rPr>
          <w:tab/>
          <w:delText>15</w:delText>
        </w:r>
      </w:del>
    </w:p>
    <w:p w14:paraId="2A573D5C" w14:textId="09BD3443" w:rsidR="006A2C8A" w:rsidRPr="00920004" w:rsidDel="003610CA" w:rsidRDefault="006A2C8A" w:rsidP="00BD0851">
      <w:pPr>
        <w:pStyle w:val="TOC2"/>
        <w:tabs>
          <w:tab w:val="left" w:pos="880"/>
          <w:tab w:val="right" w:leader="dot" w:pos="8777"/>
        </w:tabs>
        <w:spacing w:before="240" w:line="0" w:lineRule="atLeast"/>
        <w:rPr>
          <w:del w:id="2424" w:author="phuong vu" w:date="2018-11-21T23:18:00Z"/>
          <w:rFonts w:eastAsiaTheme="minorEastAsia"/>
          <w:noProof/>
          <w:sz w:val="22"/>
          <w:szCs w:val="22"/>
          <w:lang w:val="en-US"/>
          <w:rPrChange w:id="2425" w:author="phuong vu" w:date="2018-11-30T22:36:00Z">
            <w:rPr>
              <w:del w:id="2426" w:author="phuong vu" w:date="2018-11-21T23:18:00Z"/>
              <w:rFonts w:asciiTheme="minorHAnsi" w:eastAsiaTheme="minorEastAsia" w:hAnsiTheme="minorHAnsi" w:cstheme="minorBidi"/>
              <w:noProof/>
              <w:sz w:val="22"/>
              <w:szCs w:val="22"/>
              <w:lang w:val="en-US"/>
            </w:rPr>
          </w:rPrChange>
        </w:rPr>
        <w:pPrChange w:id="2427" w:author="phuong vu" w:date="2018-11-30T14:16:00Z">
          <w:pPr>
            <w:pStyle w:val="TOC2"/>
            <w:tabs>
              <w:tab w:val="left" w:pos="880"/>
              <w:tab w:val="right" w:leader="dot" w:pos="8777"/>
            </w:tabs>
          </w:pPr>
        </w:pPrChange>
      </w:pPr>
      <w:del w:id="2428" w:author="phuong vu" w:date="2018-11-21T23:18:00Z">
        <w:r w:rsidRPr="00920004" w:rsidDel="003610CA">
          <w:rPr>
            <w:noProof/>
            <w:lang w:val="en-US"/>
            <w:rPrChange w:id="2429" w:author="phuong vu" w:date="2018-11-30T22:36:00Z">
              <w:rPr>
                <w:noProof/>
                <w:lang w:val="en-US"/>
              </w:rPr>
            </w:rPrChange>
          </w:rPr>
          <w:delText>1.2</w:delText>
        </w:r>
        <w:r w:rsidRPr="00920004" w:rsidDel="003610CA">
          <w:rPr>
            <w:rFonts w:eastAsiaTheme="minorEastAsia"/>
            <w:noProof/>
            <w:sz w:val="22"/>
            <w:szCs w:val="22"/>
            <w:lang w:val="en-US"/>
            <w:rPrChange w:id="2430" w:author="phuong vu" w:date="2018-11-30T22:36:00Z">
              <w:rPr>
                <w:rFonts w:asciiTheme="minorHAnsi" w:eastAsiaTheme="minorEastAsia" w:hAnsiTheme="minorHAnsi" w:cstheme="minorBidi"/>
                <w:noProof/>
                <w:sz w:val="22"/>
                <w:szCs w:val="22"/>
                <w:lang w:val="en-US"/>
              </w:rPr>
            </w:rPrChange>
          </w:rPr>
          <w:tab/>
        </w:r>
        <w:r w:rsidRPr="00920004" w:rsidDel="003610CA">
          <w:rPr>
            <w:noProof/>
            <w:lang w:val="en-US"/>
            <w:rPrChange w:id="2431" w:author="phuong vu" w:date="2018-11-30T22:36:00Z">
              <w:rPr>
                <w:noProof/>
                <w:lang w:val="en-US"/>
              </w:rPr>
            </w:rPrChange>
          </w:rPr>
          <w:delText>Lịch sử giải quyết vấn đề</w:delText>
        </w:r>
        <w:r w:rsidRPr="00920004" w:rsidDel="003610CA">
          <w:rPr>
            <w:noProof/>
            <w:rPrChange w:id="2432" w:author="phuong vu" w:date="2018-11-30T22:36:00Z">
              <w:rPr>
                <w:noProof/>
              </w:rPr>
            </w:rPrChange>
          </w:rPr>
          <w:tab/>
          <w:delText>15</w:delText>
        </w:r>
      </w:del>
    </w:p>
    <w:p w14:paraId="6FD9B448" w14:textId="4B9C432B" w:rsidR="006A2C8A" w:rsidRPr="00920004" w:rsidDel="003610CA" w:rsidRDefault="006A2C8A" w:rsidP="00BD0851">
      <w:pPr>
        <w:pStyle w:val="TOC2"/>
        <w:tabs>
          <w:tab w:val="left" w:pos="880"/>
          <w:tab w:val="right" w:leader="dot" w:pos="8777"/>
        </w:tabs>
        <w:spacing w:before="240" w:line="0" w:lineRule="atLeast"/>
        <w:rPr>
          <w:del w:id="2433" w:author="phuong vu" w:date="2018-11-21T23:18:00Z"/>
          <w:rFonts w:eastAsiaTheme="minorEastAsia"/>
          <w:noProof/>
          <w:sz w:val="22"/>
          <w:szCs w:val="22"/>
          <w:lang w:val="en-US"/>
          <w:rPrChange w:id="2434" w:author="phuong vu" w:date="2018-11-30T22:36:00Z">
            <w:rPr>
              <w:del w:id="2435" w:author="phuong vu" w:date="2018-11-21T23:18:00Z"/>
              <w:rFonts w:asciiTheme="minorHAnsi" w:eastAsiaTheme="minorEastAsia" w:hAnsiTheme="minorHAnsi" w:cstheme="minorBidi"/>
              <w:noProof/>
              <w:sz w:val="22"/>
              <w:szCs w:val="22"/>
              <w:lang w:val="en-US"/>
            </w:rPr>
          </w:rPrChange>
        </w:rPr>
        <w:pPrChange w:id="2436" w:author="phuong vu" w:date="2018-11-30T14:16:00Z">
          <w:pPr>
            <w:pStyle w:val="TOC2"/>
            <w:tabs>
              <w:tab w:val="left" w:pos="880"/>
              <w:tab w:val="right" w:leader="dot" w:pos="8777"/>
            </w:tabs>
          </w:pPr>
        </w:pPrChange>
      </w:pPr>
      <w:del w:id="2437" w:author="phuong vu" w:date="2018-11-21T23:18:00Z">
        <w:r w:rsidRPr="00920004" w:rsidDel="003610CA">
          <w:rPr>
            <w:noProof/>
            <w:lang w:val="en-US"/>
            <w:rPrChange w:id="2438" w:author="phuong vu" w:date="2018-11-30T22:36:00Z">
              <w:rPr>
                <w:noProof/>
                <w:lang w:val="en-US"/>
              </w:rPr>
            </w:rPrChange>
          </w:rPr>
          <w:delText>1.3</w:delText>
        </w:r>
        <w:r w:rsidRPr="00920004" w:rsidDel="003610CA">
          <w:rPr>
            <w:rFonts w:eastAsiaTheme="minorEastAsia"/>
            <w:noProof/>
            <w:sz w:val="22"/>
            <w:szCs w:val="22"/>
            <w:lang w:val="en-US"/>
            <w:rPrChange w:id="2439" w:author="phuong vu" w:date="2018-11-30T22:36:00Z">
              <w:rPr>
                <w:rFonts w:asciiTheme="minorHAnsi" w:eastAsiaTheme="minorEastAsia" w:hAnsiTheme="minorHAnsi" w:cstheme="minorBidi"/>
                <w:noProof/>
                <w:sz w:val="22"/>
                <w:szCs w:val="22"/>
                <w:lang w:val="en-US"/>
              </w:rPr>
            </w:rPrChange>
          </w:rPr>
          <w:tab/>
        </w:r>
        <w:r w:rsidRPr="00920004" w:rsidDel="003610CA">
          <w:rPr>
            <w:noProof/>
            <w:rPrChange w:id="2440" w:author="phuong vu" w:date="2018-11-30T22:36:00Z">
              <w:rPr>
                <w:noProof/>
              </w:rPr>
            </w:rPrChange>
          </w:rPr>
          <w:delText>Phạm</w:delText>
        </w:r>
        <w:r w:rsidRPr="00920004" w:rsidDel="003610CA">
          <w:rPr>
            <w:noProof/>
            <w:lang w:val="en-US"/>
            <w:rPrChange w:id="2441" w:author="phuong vu" w:date="2018-11-30T22:36:00Z">
              <w:rPr>
                <w:noProof/>
                <w:lang w:val="en-US"/>
              </w:rPr>
            </w:rPrChange>
          </w:rPr>
          <w:delText xml:space="preserve"> vi đề tài</w:delText>
        </w:r>
        <w:r w:rsidRPr="00920004" w:rsidDel="003610CA">
          <w:rPr>
            <w:noProof/>
            <w:rPrChange w:id="2442" w:author="phuong vu" w:date="2018-11-30T22:36:00Z">
              <w:rPr>
                <w:noProof/>
              </w:rPr>
            </w:rPrChange>
          </w:rPr>
          <w:tab/>
          <w:delText>16</w:delText>
        </w:r>
      </w:del>
    </w:p>
    <w:p w14:paraId="0DE62166" w14:textId="0F7284C0" w:rsidR="006A2C8A" w:rsidRPr="00920004" w:rsidDel="003610CA" w:rsidRDefault="006A2C8A" w:rsidP="00BD0851">
      <w:pPr>
        <w:pStyle w:val="TOC2"/>
        <w:tabs>
          <w:tab w:val="left" w:pos="880"/>
          <w:tab w:val="right" w:leader="dot" w:pos="8777"/>
        </w:tabs>
        <w:spacing w:before="240" w:line="0" w:lineRule="atLeast"/>
        <w:rPr>
          <w:del w:id="2443" w:author="phuong vu" w:date="2018-11-21T23:18:00Z"/>
          <w:rFonts w:eastAsiaTheme="minorEastAsia"/>
          <w:noProof/>
          <w:sz w:val="22"/>
          <w:szCs w:val="22"/>
          <w:lang w:val="en-US"/>
          <w:rPrChange w:id="2444" w:author="phuong vu" w:date="2018-11-30T22:36:00Z">
            <w:rPr>
              <w:del w:id="2445" w:author="phuong vu" w:date="2018-11-21T23:18:00Z"/>
              <w:rFonts w:asciiTheme="minorHAnsi" w:eastAsiaTheme="minorEastAsia" w:hAnsiTheme="minorHAnsi" w:cstheme="minorBidi"/>
              <w:noProof/>
              <w:sz w:val="22"/>
              <w:szCs w:val="22"/>
              <w:lang w:val="en-US"/>
            </w:rPr>
          </w:rPrChange>
        </w:rPr>
        <w:pPrChange w:id="2446" w:author="phuong vu" w:date="2018-11-30T14:16:00Z">
          <w:pPr>
            <w:pStyle w:val="TOC2"/>
            <w:tabs>
              <w:tab w:val="left" w:pos="880"/>
              <w:tab w:val="right" w:leader="dot" w:pos="8777"/>
            </w:tabs>
          </w:pPr>
        </w:pPrChange>
      </w:pPr>
      <w:del w:id="2447" w:author="phuong vu" w:date="2018-11-21T23:18:00Z">
        <w:r w:rsidRPr="00920004" w:rsidDel="003610CA">
          <w:rPr>
            <w:noProof/>
            <w:lang w:val="en-US"/>
            <w:rPrChange w:id="2448" w:author="phuong vu" w:date="2018-11-30T22:36:00Z">
              <w:rPr>
                <w:noProof/>
                <w:lang w:val="en-US"/>
              </w:rPr>
            </w:rPrChange>
          </w:rPr>
          <w:delText>1.4</w:delText>
        </w:r>
        <w:r w:rsidRPr="00920004" w:rsidDel="003610CA">
          <w:rPr>
            <w:rFonts w:eastAsiaTheme="minorEastAsia"/>
            <w:noProof/>
            <w:sz w:val="22"/>
            <w:szCs w:val="22"/>
            <w:lang w:val="en-US"/>
            <w:rPrChange w:id="2449" w:author="phuong vu" w:date="2018-11-30T22:36:00Z">
              <w:rPr>
                <w:rFonts w:asciiTheme="minorHAnsi" w:eastAsiaTheme="minorEastAsia" w:hAnsiTheme="minorHAnsi" w:cstheme="minorBidi"/>
                <w:noProof/>
                <w:sz w:val="22"/>
                <w:szCs w:val="22"/>
                <w:lang w:val="en-US"/>
              </w:rPr>
            </w:rPrChange>
          </w:rPr>
          <w:tab/>
        </w:r>
        <w:r w:rsidRPr="00920004" w:rsidDel="003610CA">
          <w:rPr>
            <w:noProof/>
            <w:lang w:val="en-US"/>
            <w:rPrChange w:id="2450" w:author="phuong vu" w:date="2018-11-30T22:36:00Z">
              <w:rPr>
                <w:noProof/>
                <w:lang w:val="en-US"/>
              </w:rPr>
            </w:rPrChange>
          </w:rPr>
          <w:delText>Phương pháp nghiên cứu</w:delText>
        </w:r>
        <w:r w:rsidRPr="00920004" w:rsidDel="003610CA">
          <w:rPr>
            <w:noProof/>
            <w:rPrChange w:id="2451" w:author="phuong vu" w:date="2018-11-30T22:36:00Z">
              <w:rPr>
                <w:noProof/>
              </w:rPr>
            </w:rPrChange>
          </w:rPr>
          <w:tab/>
          <w:delText>16</w:delText>
        </w:r>
      </w:del>
    </w:p>
    <w:p w14:paraId="509C079E" w14:textId="3FFB60BE" w:rsidR="006A2C8A" w:rsidRPr="00920004" w:rsidDel="003610CA" w:rsidRDefault="006A2C8A" w:rsidP="00BD0851">
      <w:pPr>
        <w:pStyle w:val="TOC3"/>
        <w:tabs>
          <w:tab w:val="left" w:pos="1320"/>
          <w:tab w:val="right" w:leader="dot" w:pos="8777"/>
        </w:tabs>
        <w:spacing w:before="240" w:line="0" w:lineRule="atLeast"/>
        <w:rPr>
          <w:del w:id="2452" w:author="phuong vu" w:date="2018-11-21T23:18:00Z"/>
          <w:rFonts w:eastAsiaTheme="minorEastAsia"/>
          <w:noProof/>
          <w:sz w:val="22"/>
          <w:szCs w:val="22"/>
          <w:lang w:val="en-US"/>
          <w:rPrChange w:id="2453" w:author="phuong vu" w:date="2018-11-30T22:36:00Z">
            <w:rPr>
              <w:del w:id="2454" w:author="phuong vu" w:date="2018-11-21T23:18:00Z"/>
              <w:rFonts w:asciiTheme="minorHAnsi" w:eastAsiaTheme="minorEastAsia" w:hAnsiTheme="minorHAnsi" w:cstheme="minorBidi"/>
              <w:noProof/>
              <w:sz w:val="22"/>
              <w:szCs w:val="22"/>
              <w:lang w:val="en-US"/>
            </w:rPr>
          </w:rPrChange>
        </w:rPr>
        <w:pPrChange w:id="2455" w:author="phuong vu" w:date="2018-11-30T14:16:00Z">
          <w:pPr>
            <w:pStyle w:val="TOC3"/>
            <w:tabs>
              <w:tab w:val="left" w:pos="1320"/>
              <w:tab w:val="right" w:leader="dot" w:pos="8777"/>
            </w:tabs>
          </w:pPr>
        </w:pPrChange>
      </w:pPr>
      <w:del w:id="2456" w:author="phuong vu" w:date="2018-11-21T23:18:00Z">
        <w:r w:rsidRPr="00920004" w:rsidDel="003610CA">
          <w:rPr>
            <w:noProof/>
            <w:rPrChange w:id="2457" w:author="phuong vu" w:date="2018-11-30T22:36:00Z">
              <w:rPr>
                <w:noProof/>
              </w:rPr>
            </w:rPrChange>
          </w:rPr>
          <w:delText>1.4.1</w:delText>
        </w:r>
        <w:r w:rsidRPr="00920004" w:rsidDel="003610CA">
          <w:rPr>
            <w:rFonts w:eastAsiaTheme="minorEastAsia"/>
            <w:noProof/>
            <w:sz w:val="22"/>
            <w:szCs w:val="22"/>
            <w:lang w:val="en-US"/>
            <w:rPrChange w:id="2458" w:author="phuong vu" w:date="2018-11-30T22:36:00Z">
              <w:rPr>
                <w:rFonts w:asciiTheme="minorHAnsi" w:eastAsiaTheme="minorEastAsia" w:hAnsiTheme="minorHAnsi" w:cstheme="minorBidi"/>
                <w:noProof/>
                <w:sz w:val="22"/>
                <w:szCs w:val="22"/>
                <w:lang w:val="en-US"/>
              </w:rPr>
            </w:rPrChange>
          </w:rPr>
          <w:tab/>
        </w:r>
        <w:r w:rsidRPr="00920004" w:rsidDel="003610CA">
          <w:rPr>
            <w:noProof/>
            <w:rPrChange w:id="2459" w:author="phuong vu" w:date="2018-11-30T22:36:00Z">
              <w:rPr>
                <w:noProof/>
              </w:rPr>
            </w:rPrChange>
          </w:rPr>
          <w:delText>Mục tiêu nghiên cứu</w:delText>
        </w:r>
        <w:r w:rsidRPr="00920004" w:rsidDel="003610CA">
          <w:rPr>
            <w:noProof/>
            <w:rPrChange w:id="2460" w:author="phuong vu" w:date="2018-11-30T22:36:00Z">
              <w:rPr>
                <w:noProof/>
              </w:rPr>
            </w:rPrChange>
          </w:rPr>
          <w:tab/>
          <w:delText>16</w:delText>
        </w:r>
      </w:del>
    </w:p>
    <w:p w14:paraId="0CDD0FC5" w14:textId="417CF757" w:rsidR="006A2C8A" w:rsidRPr="00920004" w:rsidDel="003610CA" w:rsidRDefault="006A2C8A" w:rsidP="00BD0851">
      <w:pPr>
        <w:pStyle w:val="TOC3"/>
        <w:tabs>
          <w:tab w:val="left" w:pos="1320"/>
          <w:tab w:val="right" w:leader="dot" w:pos="8777"/>
        </w:tabs>
        <w:spacing w:before="240" w:line="0" w:lineRule="atLeast"/>
        <w:rPr>
          <w:del w:id="2461" w:author="phuong vu" w:date="2018-11-21T23:18:00Z"/>
          <w:rFonts w:eastAsiaTheme="minorEastAsia"/>
          <w:noProof/>
          <w:sz w:val="22"/>
          <w:szCs w:val="22"/>
          <w:lang w:val="en-US"/>
          <w:rPrChange w:id="2462" w:author="phuong vu" w:date="2018-11-30T22:36:00Z">
            <w:rPr>
              <w:del w:id="2463" w:author="phuong vu" w:date="2018-11-21T23:18:00Z"/>
              <w:rFonts w:asciiTheme="minorHAnsi" w:eastAsiaTheme="minorEastAsia" w:hAnsiTheme="minorHAnsi" w:cstheme="minorBidi"/>
              <w:noProof/>
              <w:sz w:val="22"/>
              <w:szCs w:val="22"/>
              <w:lang w:val="en-US"/>
            </w:rPr>
          </w:rPrChange>
        </w:rPr>
        <w:pPrChange w:id="2464" w:author="phuong vu" w:date="2018-11-30T14:16:00Z">
          <w:pPr>
            <w:pStyle w:val="TOC3"/>
            <w:tabs>
              <w:tab w:val="left" w:pos="1320"/>
              <w:tab w:val="right" w:leader="dot" w:pos="8777"/>
            </w:tabs>
          </w:pPr>
        </w:pPrChange>
      </w:pPr>
      <w:del w:id="2465" w:author="phuong vu" w:date="2018-11-21T23:18:00Z">
        <w:r w:rsidRPr="00920004" w:rsidDel="003610CA">
          <w:rPr>
            <w:noProof/>
            <w:rPrChange w:id="2466" w:author="phuong vu" w:date="2018-11-30T22:36:00Z">
              <w:rPr>
                <w:noProof/>
              </w:rPr>
            </w:rPrChange>
          </w:rPr>
          <w:delText>1.4.2</w:delText>
        </w:r>
        <w:r w:rsidRPr="00920004" w:rsidDel="003610CA">
          <w:rPr>
            <w:rFonts w:eastAsiaTheme="minorEastAsia"/>
            <w:noProof/>
            <w:sz w:val="22"/>
            <w:szCs w:val="22"/>
            <w:lang w:val="en-US"/>
            <w:rPrChange w:id="2467" w:author="phuong vu" w:date="2018-11-30T22:36:00Z">
              <w:rPr>
                <w:rFonts w:asciiTheme="minorHAnsi" w:eastAsiaTheme="minorEastAsia" w:hAnsiTheme="minorHAnsi" w:cstheme="minorBidi"/>
                <w:noProof/>
                <w:sz w:val="22"/>
                <w:szCs w:val="22"/>
                <w:lang w:val="en-US"/>
              </w:rPr>
            </w:rPrChange>
          </w:rPr>
          <w:tab/>
        </w:r>
        <w:r w:rsidRPr="00920004" w:rsidDel="003610CA">
          <w:rPr>
            <w:noProof/>
            <w:rPrChange w:id="2468" w:author="phuong vu" w:date="2018-11-30T22:36:00Z">
              <w:rPr>
                <w:noProof/>
              </w:rPr>
            </w:rPrChange>
          </w:rPr>
          <w:delText>Đối tượng nghiên cứu</w:delText>
        </w:r>
        <w:r w:rsidRPr="00920004" w:rsidDel="003610CA">
          <w:rPr>
            <w:noProof/>
            <w:rPrChange w:id="2469" w:author="phuong vu" w:date="2018-11-30T22:36:00Z">
              <w:rPr>
                <w:noProof/>
              </w:rPr>
            </w:rPrChange>
          </w:rPr>
          <w:tab/>
          <w:delText>17</w:delText>
        </w:r>
      </w:del>
    </w:p>
    <w:p w14:paraId="17B2A41A" w14:textId="269D212C" w:rsidR="006A2C8A" w:rsidRPr="00920004" w:rsidDel="003610CA" w:rsidRDefault="006A2C8A" w:rsidP="00BD0851">
      <w:pPr>
        <w:pStyle w:val="TOC3"/>
        <w:tabs>
          <w:tab w:val="left" w:pos="1320"/>
          <w:tab w:val="right" w:leader="dot" w:pos="8777"/>
        </w:tabs>
        <w:spacing w:before="240" w:line="0" w:lineRule="atLeast"/>
        <w:rPr>
          <w:del w:id="2470" w:author="phuong vu" w:date="2018-11-21T23:18:00Z"/>
          <w:rFonts w:eastAsiaTheme="minorEastAsia"/>
          <w:noProof/>
          <w:sz w:val="22"/>
          <w:szCs w:val="22"/>
          <w:lang w:val="en-US"/>
          <w:rPrChange w:id="2471" w:author="phuong vu" w:date="2018-11-30T22:36:00Z">
            <w:rPr>
              <w:del w:id="2472" w:author="phuong vu" w:date="2018-11-21T23:18:00Z"/>
              <w:rFonts w:asciiTheme="minorHAnsi" w:eastAsiaTheme="minorEastAsia" w:hAnsiTheme="minorHAnsi" w:cstheme="minorBidi"/>
              <w:noProof/>
              <w:sz w:val="22"/>
              <w:szCs w:val="22"/>
              <w:lang w:val="en-US"/>
            </w:rPr>
          </w:rPrChange>
        </w:rPr>
        <w:pPrChange w:id="2473" w:author="phuong vu" w:date="2018-11-30T14:16:00Z">
          <w:pPr>
            <w:pStyle w:val="TOC3"/>
            <w:tabs>
              <w:tab w:val="left" w:pos="1320"/>
              <w:tab w:val="right" w:leader="dot" w:pos="8777"/>
            </w:tabs>
          </w:pPr>
        </w:pPrChange>
      </w:pPr>
      <w:del w:id="2474" w:author="phuong vu" w:date="2018-11-21T23:18:00Z">
        <w:r w:rsidRPr="00920004" w:rsidDel="003610CA">
          <w:rPr>
            <w:noProof/>
            <w:rPrChange w:id="2475" w:author="phuong vu" w:date="2018-11-30T22:36:00Z">
              <w:rPr>
                <w:noProof/>
              </w:rPr>
            </w:rPrChange>
          </w:rPr>
          <w:delText>1.4.3</w:delText>
        </w:r>
        <w:r w:rsidRPr="00920004" w:rsidDel="003610CA">
          <w:rPr>
            <w:rFonts w:eastAsiaTheme="minorEastAsia"/>
            <w:noProof/>
            <w:sz w:val="22"/>
            <w:szCs w:val="22"/>
            <w:lang w:val="en-US"/>
            <w:rPrChange w:id="2476" w:author="phuong vu" w:date="2018-11-30T22:36:00Z">
              <w:rPr>
                <w:rFonts w:asciiTheme="minorHAnsi" w:eastAsiaTheme="minorEastAsia" w:hAnsiTheme="minorHAnsi" w:cstheme="minorBidi"/>
                <w:noProof/>
                <w:sz w:val="22"/>
                <w:szCs w:val="22"/>
                <w:lang w:val="en-US"/>
              </w:rPr>
            </w:rPrChange>
          </w:rPr>
          <w:tab/>
        </w:r>
        <w:r w:rsidRPr="00920004" w:rsidDel="003610CA">
          <w:rPr>
            <w:noProof/>
            <w:rPrChange w:id="2477" w:author="phuong vu" w:date="2018-11-30T22:36:00Z">
              <w:rPr>
                <w:noProof/>
              </w:rPr>
            </w:rPrChange>
          </w:rPr>
          <w:delText>Phạm vi nghiên cứu</w:delText>
        </w:r>
        <w:r w:rsidRPr="00920004" w:rsidDel="003610CA">
          <w:rPr>
            <w:noProof/>
            <w:rPrChange w:id="2478" w:author="phuong vu" w:date="2018-11-30T22:36:00Z">
              <w:rPr>
                <w:noProof/>
              </w:rPr>
            </w:rPrChange>
          </w:rPr>
          <w:tab/>
          <w:delText>17</w:delText>
        </w:r>
      </w:del>
    </w:p>
    <w:p w14:paraId="3B4E4161" w14:textId="64206076" w:rsidR="006A2C8A" w:rsidRPr="00920004" w:rsidDel="003610CA" w:rsidRDefault="006A2C8A" w:rsidP="00BD0851">
      <w:pPr>
        <w:pStyle w:val="TOC1"/>
        <w:tabs>
          <w:tab w:val="left" w:pos="1540"/>
        </w:tabs>
        <w:spacing w:before="240" w:line="0" w:lineRule="atLeast"/>
        <w:rPr>
          <w:del w:id="2479" w:author="phuong vu" w:date="2018-11-21T23:18:00Z"/>
          <w:rFonts w:eastAsiaTheme="minorEastAsia"/>
          <w:noProof/>
          <w:sz w:val="22"/>
          <w:szCs w:val="22"/>
          <w:lang w:val="en-US"/>
          <w:rPrChange w:id="2480" w:author="phuong vu" w:date="2018-11-30T22:36:00Z">
            <w:rPr>
              <w:del w:id="2481" w:author="phuong vu" w:date="2018-11-21T23:18:00Z"/>
              <w:rFonts w:asciiTheme="minorHAnsi" w:eastAsiaTheme="minorEastAsia" w:hAnsiTheme="minorHAnsi" w:cstheme="minorBidi"/>
              <w:noProof/>
              <w:sz w:val="22"/>
              <w:szCs w:val="22"/>
              <w:lang w:val="en-US"/>
            </w:rPr>
          </w:rPrChange>
        </w:rPr>
        <w:pPrChange w:id="2482" w:author="phuong vu" w:date="2018-11-30T14:16:00Z">
          <w:pPr>
            <w:pStyle w:val="TOC1"/>
            <w:tabs>
              <w:tab w:val="left" w:pos="1540"/>
            </w:tabs>
          </w:pPr>
        </w:pPrChange>
      </w:pPr>
      <w:del w:id="2483" w:author="phuong vu" w:date="2018-11-21T23:18:00Z">
        <w:r w:rsidRPr="00920004" w:rsidDel="003610CA">
          <w:rPr>
            <w:noProof/>
            <w:rPrChange w:id="2484" w:author="phuong vu" w:date="2018-11-30T22:36:00Z">
              <w:rPr>
                <w:noProof/>
              </w:rPr>
            </w:rPrChange>
          </w:rPr>
          <w:delText>CHƯƠNG 2 -</w:delText>
        </w:r>
        <w:r w:rsidRPr="00920004" w:rsidDel="003610CA">
          <w:rPr>
            <w:rFonts w:eastAsiaTheme="minorEastAsia"/>
            <w:noProof/>
            <w:sz w:val="22"/>
            <w:szCs w:val="22"/>
            <w:lang w:val="en-US"/>
            <w:rPrChange w:id="2485" w:author="phuong vu" w:date="2018-11-30T22:36:00Z">
              <w:rPr>
                <w:rFonts w:asciiTheme="minorHAnsi" w:eastAsiaTheme="minorEastAsia" w:hAnsiTheme="minorHAnsi" w:cstheme="minorBidi"/>
                <w:noProof/>
                <w:sz w:val="22"/>
                <w:szCs w:val="22"/>
                <w:lang w:val="en-US"/>
              </w:rPr>
            </w:rPrChange>
          </w:rPr>
          <w:tab/>
        </w:r>
        <w:r w:rsidRPr="00920004" w:rsidDel="003610CA">
          <w:rPr>
            <w:noProof/>
            <w:rPrChange w:id="2486" w:author="phuong vu" w:date="2018-11-30T22:36:00Z">
              <w:rPr>
                <w:noProof/>
              </w:rPr>
            </w:rPrChange>
          </w:rPr>
          <w:delText>CƠ SỞ LÝ THUYẾT</w:delText>
        </w:r>
        <w:r w:rsidRPr="00920004" w:rsidDel="003610CA">
          <w:rPr>
            <w:noProof/>
            <w:rPrChange w:id="2487" w:author="phuong vu" w:date="2018-11-30T22:36:00Z">
              <w:rPr>
                <w:noProof/>
              </w:rPr>
            </w:rPrChange>
          </w:rPr>
          <w:tab/>
          <w:delText>18</w:delText>
        </w:r>
      </w:del>
    </w:p>
    <w:p w14:paraId="442EE81A" w14:textId="75915064" w:rsidR="006A2C8A" w:rsidRPr="00920004" w:rsidDel="003610CA" w:rsidRDefault="006A2C8A" w:rsidP="00BD0851">
      <w:pPr>
        <w:pStyle w:val="TOC2"/>
        <w:tabs>
          <w:tab w:val="left" w:pos="880"/>
          <w:tab w:val="right" w:leader="dot" w:pos="8777"/>
        </w:tabs>
        <w:spacing w:before="240" w:line="0" w:lineRule="atLeast"/>
        <w:rPr>
          <w:del w:id="2488" w:author="phuong vu" w:date="2018-11-21T23:18:00Z"/>
          <w:rFonts w:eastAsiaTheme="minorEastAsia"/>
          <w:noProof/>
          <w:sz w:val="22"/>
          <w:szCs w:val="22"/>
          <w:lang w:val="en-US"/>
          <w:rPrChange w:id="2489" w:author="phuong vu" w:date="2018-11-30T22:36:00Z">
            <w:rPr>
              <w:del w:id="2490" w:author="phuong vu" w:date="2018-11-21T23:18:00Z"/>
              <w:rFonts w:asciiTheme="minorHAnsi" w:eastAsiaTheme="minorEastAsia" w:hAnsiTheme="minorHAnsi" w:cstheme="minorBidi"/>
              <w:noProof/>
              <w:sz w:val="22"/>
              <w:szCs w:val="22"/>
              <w:lang w:val="en-US"/>
            </w:rPr>
          </w:rPrChange>
        </w:rPr>
        <w:pPrChange w:id="2491" w:author="phuong vu" w:date="2018-11-30T14:16:00Z">
          <w:pPr>
            <w:pStyle w:val="TOC2"/>
            <w:tabs>
              <w:tab w:val="left" w:pos="880"/>
              <w:tab w:val="right" w:leader="dot" w:pos="8777"/>
            </w:tabs>
          </w:pPr>
        </w:pPrChange>
      </w:pPr>
      <w:del w:id="2492" w:author="phuong vu" w:date="2018-11-21T23:18:00Z">
        <w:r w:rsidRPr="00920004" w:rsidDel="003610CA">
          <w:rPr>
            <w:noProof/>
            <w:rPrChange w:id="2493" w:author="phuong vu" w:date="2018-11-30T22:36:00Z">
              <w:rPr>
                <w:noProof/>
              </w:rPr>
            </w:rPrChange>
          </w:rPr>
          <w:delText>2.1</w:delText>
        </w:r>
        <w:r w:rsidRPr="00920004" w:rsidDel="003610CA">
          <w:rPr>
            <w:rFonts w:eastAsiaTheme="minorEastAsia"/>
            <w:noProof/>
            <w:sz w:val="22"/>
            <w:szCs w:val="22"/>
            <w:lang w:val="en-US"/>
            <w:rPrChange w:id="2494" w:author="phuong vu" w:date="2018-11-30T22:36:00Z">
              <w:rPr>
                <w:rFonts w:asciiTheme="minorHAnsi" w:eastAsiaTheme="minorEastAsia" w:hAnsiTheme="minorHAnsi" w:cstheme="minorBidi"/>
                <w:noProof/>
                <w:sz w:val="22"/>
                <w:szCs w:val="22"/>
                <w:lang w:val="en-US"/>
              </w:rPr>
            </w:rPrChange>
          </w:rPr>
          <w:tab/>
        </w:r>
        <w:r w:rsidRPr="00920004" w:rsidDel="003610CA">
          <w:rPr>
            <w:noProof/>
            <w:rPrChange w:id="2495" w:author="phuong vu" w:date="2018-11-30T22:36:00Z">
              <w:rPr>
                <w:noProof/>
              </w:rPr>
            </w:rPrChange>
          </w:rPr>
          <w:delText>Tìm hiểu về nền tảng Android</w:delText>
        </w:r>
        <w:r w:rsidRPr="00920004" w:rsidDel="003610CA">
          <w:rPr>
            <w:noProof/>
            <w:vertAlign w:val="superscript"/>
            <w:rPrChange w:id="2496" w:author="phuong vu" w:date="2018-11-30T22:36:00Z">
              <w:rPr>
                <w:noProof/>
                <w:vertAlign w:val="superscript"/>
              </w:rPr>
            </w:rPrChange>
          </w:rPr>
          <w:delText>[1]</w:delText>
        </w:r>
        <w:r w:rsidRPr="00920004" w:rsidDel="003610CA">
          <w:rPr>
            <w:noProof/>
            <w:rPrChange w:id="2497" w:author="phuong vu" w:date="2018-11-30T22:36:00Z">
              <w:rPr>
                <w:noProof/>
              </w:rPr>
            </w:rPrChange>
          </w:rPr>
          <w:tab/>
          <w:delText>18</w:delText>
        </w:r>
      </w:del>
    </w:p>
    <w:p w14:paraId="568AFA52" w14:textId="4B311DA4" w:rsidR="006A2C8A" w:rsidRPr="00920004" w:rsidDel="003610CA" w:rsidRDefault="006A2C8A" w:rsidP="00BD0851">
      <w:pPr>
        <w:pStyle w:val="TOC2"/>
        <w:tabs>
          <w:tab w:val="left" w:pos="880"/>
          <w:tab w:val="right" w:leader="dot" w:pos="8777"/>
        </w:tabs>
        <w:spacing w:before="240" w:line="0" w:lineRule="atLeast"/>
        <w:rPr>
          <w:del w:id="2498" w:author="phuong vu" w:date="2018-11-21T23:18:00Z"/>
          <w:rFonts w:eastAsiaTheme="minorEastAsia"/>
          <w:noProof/>
          <w:sz w:val="22"/>
          <w:szCs w:val="22"/>
          <w:lang w:val="en-US"/>
          <w:rPrChange w:id="2499" w:author="phuong vu" w:date="2018-11-30T22:36:00Z">
            <w:rPr>
              <w:del w:id="2500" w:author="phuong vu" w:date="2018-11-21T23:18:00Z"/>
              <w:rFonts w:asciiTheme="minorHAnsi" w:eastAsiaTheme="minorEastAsia" w:hAnsiTheme="minorHAnsi" w:cstheme="minorBidi"/>
              <w:noProof/>
              <w:sz w:val="22"/>
              <w:szCs w:val="22"/>
              <w:lang w:val="en-US"/>
            </w:rPr>
          </w:rPrChange>
        </w:rPr>
        <w:pPrChange w:id="2501" w:author="phuong vu" w:date="2018-11-30T14:16:00Z">
          <w:pPr>
            <w:pStyle w:val="TOC2"/>
            <w:tabs>
              <w:tab w:val="left" w:pos="880"/>
              <w:tab w:val="right" w:leader="dot" w:pos="8777"/>
            </w:tabs>
          </w:pPr>
        </w:pPrChange>
      </w:pPr>
      <w:del w:id="2502" w:author="phuong vu" w:date="2018-11-21T23:18:00Z">
        <w:r w:rsidRPr="00920004" w:rsidDel="003610CA">
          <w:rPr>
            <w:noProof/>
            <w:rPrChange w:id="2503" w:author="phuong vu" w:date="2018-11-30T22:36:00Z">
              <w:rPr>
                <w:noProof/>
              </w:rPr>
            </w:rPrChange>
          </w:rPr>
          <w:delText>2.2</w:delText>
        </w:r>
        <w:r w:rsidRPr="00920004" w:rsidDel="003610CA">
          <w:rPr>
            <w:rFonts w:eastAsiaTheme="minorEastAsia"/>
            <w:noProof/>
            <w:sz w:val="22"/>
            <w:szCs w:val="22"/>
            <w:lang w:val="en-US"/>
            <w:rPrChange w:id="2504" w:author="phuong vu" w:date="2018-11-30T22:36:00Z">
              <w:rPr>
                <w:rFonts w:asciiTheme="minorHAnsi" w:eastAsiaTheme="minorEastAsia" w:hAnsiTheme="minorHAnsi" w:cstheme="minorBidi"/>
                <w:noProof/>
                <w:sz w:val="22"/>
                <w:szCs w:val="22"/>
                <w:lang w:val="en-US"/>
              </w:rPr>
            </w:rPrChange>
          </w:rPr>
          <w:tab/>
        </w:r>
        <w:r w:rsidRPr="00920004" w:rsidDel="003610CA">
          <w:rPr>
            <w:noProof/>
            <w:rPrChange w:id="2505" w:author="phuong vu" w:date="2018-11-30T22:36:00Z">
              <w:rPr>
                <w:noProof/>
              </w:rPr>
            </w:rPrChange>
          </w:rPr>
          <w:delText xml:space="preserve">Tìm hiểu về GraphQL </w:delText>
        </w:r>
        <w:r w:rsidRPr="00920004" w:rsidDel="003610CA">
          <w:rPr>
            <w:noProof/>
            <w:vertAlign w:val="superscript"/>
            <w:rPrChange w:id="2506" w:author="phuong vu" w:date="2018-11-30T22:36:00Z">
              <w:rPr>
                <w:noProof/>
                <w:vertAlign w:val="superscript"/>
              </w:rPr>
            </w:rPrChange>
          </w:rPr>
          <w:delText>[2]</w:delText>
        </w:r>
        <w:r w:rsidRPr="00920004" w:rsidDel="003610CA">
          <w:rPr>
            <w:noProof/>
            <w:rPrChange w:id="2507" w:author="phuong vu" w:date="2018-11-30T22:36:00Z">
              <w:rPr>
                <w:noProof/>
              </w:rPr>
            </w:rPrChange>
          </w:rPr>
          <w:tab/>
          <w:delText>19</w:delText>
        </w:r>
      </w:del>
    </w:p>
    <w:p w14:paraId="2CB20391" w14:textId="7FB9A263" w:rsidR="006A2C8A" w:rsidRPr="00920004" w:rsidDel="003610CA" w:rsidRDefault="006A2C8A" w:rsidP="00BD0851">
      <w:pPr>
        <w:pStyle w:val="TOC2"/>
        <w:tabs>
          <w:tab w:val="left" w:pos="880"/>
          <w:tab w:val="right" w:leader="dot" w:pos="8777"/>
        </w:tabs>
        <w:spacing w:before="240" w:line="0" w:lineRule="atLeast"/>
        <w:rPr>
          <w:del w:id="2508" w:author="phuong vu" w:date="2018-11-21T23:18:00Z"/>
          <w:rFonts w:eastAsiaTheme="minorEastAsia"/>
          <w:noProof/>
          <w:sz w:val="22"/>
          <w:szCs w:val="22"/>
          <w:lang w:val="en-US"/>
          <w:rPrChange w:id="2509" w:author="phuong vu" w:date="2018-11-30T22:36:00Z">
            <w:rPr>
              <w:del w:id="2510" w:author="phuong vu" w:date="2018-11-21T23:18:00Z"/>
              <w:rFonts w:asciiTheme="minorHAnsi" w:eastAsiaTheme="minorEastAsia" w:hAnsiTheme="minorHAnsi" w:cstheme="minorBidi"/>
              <w:noProof/>
              <w:sz w:val="22"/>
              <w:szCs w:val="22"/>
              <w:lang w:val="en-US"/>
            </w:rPr>
          </w:rPrChange>
        </w:rPr>
        <w:pPrChange w:id="2511" w:author="phuong vu" w:date="2018-11-30T14:16:00Z">
          <w:pPr>
            <w:pStyle w:val="TOC2"/>
            <w:tabs>
              <w:tab w:val="left" w:pos="880"/>
              <w:tab w:val="right" w:leader="dot" w:pos="8777"/>
            </w:tabs>
          </w:pPr>
        </w:pPrChange>
      </w:pPr>
      <w:del w:id="2512" w:author="phuong vu" w:date="2018-11-21T23:18:00Z">
        <w:r w:rsidRPr="00920004" w:rsidDel="003610CA">
          <w:rPr>
            <w:noProof/>
            <w:lang w:val="da-DK"/>
            <w:rPrChange w:id="2513" w:author="phuong vu" w:date="2018-11-30T22:36:00Z">
              <w:rPr>
                <w:noProof/>
                <w:lang w:val="da-DK"/>
              </w:rPr>
            </w:rPrChange>
          </w:rPr>
          <w:delText>2.3</w:delText>
        </w:r>
        <w:r w:rsidRPr="00920004" w:rsidDel="003610CA">
          <w:rPr>
            <w:rFonts w:eastAsiaTheme="minorEastAsia"/>
            <w:noProof/>
            <w:sz w:val="22"/>
            <w:szCs w:val="22"/>
            <w:lang w:val="en-US"/>
            <w:rPrChange w:id="2514" w:author="phuong vu" w:date="2018-11-30T22:36:00Z">
              <w:rPr>
                <w:rFonts w:asciiTheme="minorHAnsi" w:eastAsiaTheme="minorEastAsia" w:hAnsiTheme="minorHAnsi" w:cstheme="minorBidi"/>
                <w:noProof/>
                <w:sz w:val="22"/>
                <w:szCs w:val="22"/>
                <w:lang w:val="en-US"/>
              </w:rPr>
            </w:rPrChange>
          </w:rPr>
          <w:tab/>
        </w:r>
        <w:r w:rsidRPr="00920004" w:rsidDel="003610CA">
          <w:rPr>
            <w:noProof/>
            <w:lang w:val="da-DK"/>
            <w:rPrChange w:id="2515" w:author="phuong vu" w:date="2018-11-30T22:36:00Z">
              <w:rPr>
                <w:noProof/>
                <w:lang w:val="da-DK"/>
              </w:rPr>
            </w:rPrChange>
          </w:rPr>
          <w:delText xml:space="preserve">Tìm hiểu về Postgraphile </w:delText>
        </w:r>
        <w:r w:rsidRPr="00920004" w:rsidDel="003610CA">
          <w:rPr>
            <w:noProof/>
            <w:vertAlign w:val="superscript"/>
            <w:lang w:val="da-DK"/>
            <w:rPrChange w:id="2516" w:author="phuong vu" w:date="2018-11-30T22:36:00Z">
              <w:rPr>
                <w:noProof/>
                <w:vertAlign w:val="superscript"/>
                <w:lang w:val="da-DK"/>
              </w:rPr>
            </w:rPrChange>
          </w:rPr>
          <w:delText>[3][4]</w:delText>
        </w:r>
        <w:r w:rsidRPr="00920004" w:rsidDel="003610CA">
          <w:rPr>
            <w:noProof/>
            <w:rPrChange w:id="2517" w:author="phuong vu" w:date="2018-11-30T22:36:00Z">
              <w:rPr>
                <w:noProof/>
              </w:rPr>
            </w:rPrChange>
          </w:rPr>
          <w:tab/>
          <w:delText>21</w:delText>
        </w:r>
      </w:del>
    </w:p>
    <w:p w14:paraId="443F9B1B" w14:textId="0E205793" w:rsidR="006A2C8A" w:rsidRPr="00920004" w:rsidDel="003610CA" w:rsidRDefault="006A2C8A" w:rsidP="00BD0851">
      <w:pPr>
        <w:pStyle w:val="TOC2"/>
        <w:tabs>
          <w:tab w:val="left" w:pos="880"/>
          <w:tab w:val="right" w:leader="dot" w:pos="8777"/>
        </w:tabs>
        <w:spacing w:before="240" w:line="0" w:lineRule="atLeast"/>
        <w:rPr>
          <w:del w:id="2518" w:author="phuong vu" w:date="2018-11-21T23:18:00Z"/>
          <w:rFonts w:eastAsiaTheme="minorEastAsia"/>
          <w:noProof/>
          <w:sz w:val="22"/>
          <w:szCs w:val="22"/>
          <w:lang w:val="en-US"/>
          <w:rPrChange w:id="2519" w:author="phuong vu" w:date="2018-11-30T22:36:00Z">
            <w:rPr>
              <w:del w:id="2520" w:author="phuong vu" w:date="2018-11-21T23:18:00Z"/>
              <w:rFonts w:asciiTheme="minorHAnsi" w:eastAsiaTheme="minorEastAsia" w:hAnsiTheme="minorHAnsi" w:cstheme="minorBidi"/>
              <w:noProof/>
              <w:sz w:val="22"/>
              <w:szCs w:val="22"/>
              <w:lang w:val="en-US"/>
            </w:rPr>
          </w:rPrChange>
        </w:rPr>
        <w:pPrChange w:id="2521" w:author="phuong vu" w:date="2018-11-30T14:16:00Z">
          <w:pPr>
            <w:pStyle w:val="TOC2"/>
            <w:tabs>
              <w:tab w:val="left" w:pos="880"/>
              <w:tab w:val="right" w:leader="dot" w:pos="8777"/>
            </w:tabs>
          </w:pPr>
        </w:pPrChange>
      </w:pPr>
      <w:del w:id="2522" w:author="phuong vu" w:date="2018-11-21T23:18:00Z">
        <w:r w:rsidRPr="00920004" w:rsidDel="003610CA">
          <w:rPr>
            <w:noProof/>
            <w:rPrChange w:id="2523" w:author="phuong vu" w:date="2018-11-30T22:36:00Z">
              <w:rPr>
                <w:noProof/>
              </w:rPr>
            </w:rPrChange>
          </w:rPr>
          <w:delText>2.4</w:delText>
        </w:r>
        <w:r w:rsidRPr="00920004" w:rsidDel="003610CA">
          <w:rPr>
            <w:rFonts w:eastAsiaTheme="minorEastAsia"/>
            <w:noProof/>
            <w:sz w:val="22"/>
            <w:szCs w:val="22"/>
            <w:lang w:val="en-US"/>
            <w:rPrChange w:id="2524" w:author="phuong vu" w:date="2018-11-30T22:36:00Z">
              <w:rPr>
                <w:rFonts w:asciiTheme="minorHAnsi" w:eastAsiaTheme="minorEastAsia" w:hAnsiTheme="minorHAnsi" w:cstheme="minorBidi"/>
                <w:noProof/>
                <w:sz w:val="22"/>
                <w:szCs w:val="22"/>
                <w:lang w:val="en-US"/>
              </w:rPr>
            </w:rPrChange>
          </w:rPr>
          <w:tab/>
        </w:r>
        <w:r w:rsidRPr="00920004" w:rsidDel="003610CA">
          <w:rPr>
            <w:noProof/>
            <w:rPrChange w:id="2525" w:author="phuong vu" w:date="2018-11-30T22:36:00Z">
              <w:rPr>
                <w:noProof/>
              </w:rPr>
            </w:rPrChange>
          </w:rPr>
          <w:delText xml:space="preserve">Tìm hiểu về PostgreSQL </w:delText>
        </w:r>
        <w:r w:rsidRPr="00920004" w:rsidDel="003610CA">
          <w:rPr>
            <w:noProof/>
            <w:vertAlign w:val="superscript"/>
            <w:rPrChange w:id="2526" w:author="phuong vu" w:date="2018-11-30T22:36:00Z">
              <w:rPr>
                <w:noProof/>
                <w:vertAlign w:val="superscript"/>
              </w:rPr>
            </w:rPrChange>
          </w:rPr>
          <w:delText>[5]</w:delText>
        </w:r>
        <w:r w:rsidRPr="00920004" w:rsidDel="003610CA">
          <w:rPr>
            <w:noProof/>
            <w:rPrChange w:id="2527" w:author="phuong vu" w:date="2018-11-30T22:36:00Z">
              <w:rPr>
                <w:noProof/>
              </w:rPr>
            </w:rPrChange>
          </w:rPr>
          <w:tab/>
          <w:delText>21</w:delText>
        </w:r>
      </w:del>
    </w:p>
    <w:p w14:paraId="572E34F2" w14:textId="1B25CF5C" w:rsidR="006A2C8A" w:rsidRPr="00920004" w:rsidDel="003610CA" w:rsidRDefault="006A2C8A" w:rsidP="00BD0851">
      <w:pPr>
        <w:pStyle w:val="TOC2"/>
        <w:tabs>
          <w:tab w:val="left" w:pos="880"/>
          <w:tab w:val="right" w:leader="dot" w:pos="8777"/>
        </w:tabs>
        <w:spacing w:before="240" w:line="0" w:lineRule="atLeast"/>
        <w:rPr>
          <w:del w:id="2528" w:author="phuong vu" w:date="2018-11-21T23:18:00Z"/>
          <w:rFonts w:eastAsiaTheme="minorEastAsia"/>
          <w:noProof/>
          <w:sz w:val="22"/>
          <w:szCs w:val="22"/>
          <w:lang w:val="en-US"/>
          <w:rPrChange w:id="2529" w:author="phuong vu" w:date="2018-11-30T22:36:00Z">
            <w:rPr>
              <w:del w:id="2530" w:author="phuong vu" w:date="2018-11-21T23:18:00Z"/>
              <w:rFonts w:asciiTheme="minorHAnsi" w:eastAsiaTheme="minorEastAsia" w:hAnsiTheme="minorHAnsi" w:cstheme="minorBidi"/>
              <w:noProof/>
              <w:sz w:val="22"/>
              <w:szCs w:val="22"/>
              <w:lang w:val="en-US"/>
            </w:rPr>
          </w:rPrChange>
        </w:rPr>
        <w:pPrChange w:id="2531" w:author="phuong vu" w:date="2018-11-30T14:16:00Z">
          <w:pPr>
            <w:pStyle w:val="TOC2"/>
            <w:tabs>
              <w:tab w:val="left" w:pos="880"/>
              <w:tab w:val="right" w:leader="dot" w:pos="8777"/>
            </w:tabs>
          </w:pPr>
        </w:pPrChange>
      </w:pPr>
      <w:del w:id="2532" w:author="phuong vu" w:date="2018-11-21T23:18:00Z">
        <w:r w:rsidRPr="00920004" w:rsidDel="003610CA">
          <w:rPr>
            <w:noProof/>
            <w:rPrChange w:id="2533" w:author="phuong vu" w:date="2018-11-30T22:36:00Z">
              <w:rPr>
                <w:noProof/>
              </w:rPr>
            </w:rPrChange>
          </w:rPr>
          <w:delText>2.5</w:delText>
        </w:r>
        <w:r w:rsidRPr="00920004" w:rsidDel="003610CA">
          <w:rPr>
            <w:rFonts w:eastAsiaTheme="minorEastAsia"/>
            <w:noProof/>
            <w:sz w:val="22"/>
            <w:szCs w:val="22"/>
            <w:lang w:val="en-US"/>
            <w:rPrChange w:id="2534" w:author="phuong vu" w:date="2018-11-30T22:36:00Z">
              <w:rPr>
                <w:rFonts w:asciiTheme="minorHAnsi" w:eastAsiaTheme="minorEastAsia" w:hAnsiTheme="minorHAnsi" w:cstheme="minorBidi"/>
                <w:noProof/>
                <w:sz w:val="22"/>
                <w:szCs w:val="22"/>
                <w:lang w:val="en-US"/>
              </w:rPr>
            </w:rPrChange>
          </w:rPr>
          <w:tab/>
        </w:r>
        <w:r w:rsidRPr="00920004" w:rsidDel="003610CA">
          <w:rPr>
            <w:noProof/>
            <w:rPrChange w:id="2535" w:author="phuong vu" w:date="2018-11-30T22:36:00Z">
              <w:rPr>
                <w:noProof/>
              </w:rPr>
            </w:rPrChange>
          </w:rPr>
          <w:delText xml:space="preserve">Tìm hiểu về JSON Web Token </w:delText>
        </w:r>
        <w:r w:rsidRPr="00920004" w:rsidDel="003610CA">
          <w:rPr>
            <w:noProof/>
            <w:vertAlign w:val="superscript"/>
            <w:rPrChange w:id="2536" w:author="phuong vu" w:date="2018-11-30T22:36:00Z">
              <w:rPr>
                <w:noProof/>
                <w:vertAlign w:val="superscript"/>
              </w:rPr>
            </w:rPrChange>
          </w:rPr>
          <w:delText>[6]</w:delText>
        </w:r>
        <w:r w:rsidRPr="00920004" w:rsidDel="003610CA">
          <w:rPr>
            <w:noProof/>
            <w:rPrChange w:id="2537" w:author="phuong vu" w:date="2018-11-30T22:36:00Z">
              <w:rPr>
                <w:noProof/>
              </w:rPr>
            </w:rPrChange>
          </w:rPr>
          <w:tab/>
          <w:delText>22</w:delText>
        </w:r>
      </w:del>
    </w:p>
    <w:p w14:paraId="22B21576" w14:textId="3C765B5A" w:rsidR="006A2C8A" w:rsidRPr="00920004" w:rsidDel="003610CA" w:rsidRDefault="006A2C8A" w:rsidP="00BD0851">
      <w:pPr>
        <w:pStyle w:val="TOC2"/>
        <w:tabs>
          <w:tab w:val="left" w:pos="880"/>
          <w:tab w:val="right" w:leader="dot" w:pos="8777"/>
        </w:tabs>
        <w:spacing w:before="240" w:line="0" w:lineRule="atLeast"/>
        <w:rPr>
          <w:del w:id="2538" w:author="phuong vu" w:date="2018-11-21T23:18:00Z"/>
          <w:rFonts w:eastAsiaTheme="minorEastAsia"/>
          <w:noProof/>
          <w:sz w:val="22"/>
          <w:szCs w:val="22"/>
          <w:lang w:val="en-US"/>
          <w:rPrChange w:id="2539" w:author="phuong vu" w:date="2018-11-30T22:36:00Z">
            <w:rPr>
              <w:del w:id="2540" w:author="phuong vu" w:date="2018-11-21T23:18:00Z"/>
              <w:rFonts w:asciiTheme="minorHAnsi" w:eastAsiaTheme="minorEastAsia" w:hAnsiTheme="minorHAnsi" w:cstheme="minorBidi"/>
              <w:noProof/>
              <w:sz w:val="22"/>
              <w:szCs w:val="22"/>
              <w:lang w:val="en-US"/>
            </w:rPr>
          </w:rPrChange>
        </w:rPr>
        <w:pPrChange w:id="2541" w:author="phuong vu" w:date="2018-11-30T14:16:00Z">
          <w:pPr>
            <w:pStyle w:val="TOC2"/>
            <w:tabs>
              <w:tab w:val="left" w:pos="880"/>
              <w:tab w:val="right" w:leader="dot" w:pos="8777"/>
            </w:tabs>
          </w:pPr>
        </w:pPrChange>
      </w:pPr>
      <w:del w:id="2542" w:author="phuong vu" w:date="2018-11-21T23:18:00Z">
        <w:r w:rsidRPr="00920004" w:rsidDel="003610CA">
          <w:rPr>
            <w:noProof/>
            <w:rPrChange w:id="2543" w:author="phuong vu" w:date="2018-11-30T22:36:00Z">
              <w:rPr>
                <w:noProof/>
              </w:rPr>
            </w:rPrChange>
          </w:rPr>
          <w:delText>2.6</w:delText>
        </w:r>
        <w:r w:rsidRPr="00920004" w:rsidDel="003610CA">
          <w:rPr>
            <w:rFonts w:eastAsiaTheme="minorEastAsia"/>
            <w:noProof/>
            <w:sz w:val="22"/>
            <w:szCs w:val="22"/>
            <w:lang w:val="en-US"/>
            <w:rPrChange w:id="2544" w:author="phuong vu" w:date="2018-11-30T22:36:00Z">
              <w:rPr>
                <w:rFonts w:asciiTheme="minorHAnsi" w:eastAsiaTheme="minorEastAsia" w:hAnsiTheme="minorHAnsi" w:cstheme="minorBidi"/>
                <w:noProof/>
                <w:sz w:val="22"/>
                <w:szCs w:val="22"/>
                <w:lang w:val="en-US"/>
              </w:rPr>
            </w:rPrChange>
          </w:rPr>
          <w:tab/>
        </w:r>
        <w:r w:rsidRPr="00920004" w:rsidDel="003610CA">
          <w:rPr>
            <w:noProof/>
            <w:rPrChange w:id="2545" w:author="phuong vu" w:date="2018-11-30T22:36:00Z">
              <w:rPr>
                <w:noProof/>
              </w:rPr>
            </w:rPrChange>
          </w:rPr>
          <w:delText xml:space="preserve">Tìm hiểu về ReactJS </w:delText>
        </w:r>
        <w:r w:rsidRPr="00920004" w:rsidDel="003610CA">
          <w:rPr>
            <w:noProof/>
            <w:vertAlign w:val="superscript"/>
            <w:rPrChange w:id="2546" w:author="phuong vu" w:date="2018-11-30T22:36:00Z">
              <w:rPr>
                <w:noProof/>
                <w:vertAlign w:val="superscript"/>
              </w:rPr>
            </w:rPrChange>
          </w:rPr>
          <w:delText>[7]</w:delText>
        </w:r>
        <w:r w:rsidRPr="00920004" w:rsidDel="003610CA">
          <w:rPr>
            <w:noProof/>
            <w:rPrChange w:id="2547" w:author="phuong vu" w:date="2018-11-30T22:36:00Z">
              <w:rPr>
                <w:noProof/>
              </w:rPr>
            </w:rPrChange>
          </w:rPr>
          <w:tab/>
          <w:delText>22</w:delText>
        </w:r>
      </w:del>
    </w:p>
    <w:p w14:paraId="24EE18C6" w14:textId="0853293E" w:rsidR="006A2C8A" w:rsidRPr="00920004" w:rsidDel="003610CA" w:rsidRDefault="006A2C8A" w:rsidP="00BD0851">
      <w:pPr>
        <w:pStyle w:val="TOC2"/>
        <w:tabs>
          <w:tab w:val="left" w:pos="880"/>
          <w:tab w:val="right" w:leader="dot" w:pos="8777"/>
        </w:tabs>
        <w:spacing w:before="240" w:line="0" w:lineRule="atLeast"/>
        <w:rPr>
          <w:del w:id="2548" w:author="phuong vu" w:date="2018-11-21T23:18:00Z"/>
          <w:rFonts w:eastAsiaTheme="minorEastAsia"/>
          <w:noProof/>
          <w:sz w:val="22"/>
          <w:szCs w:val="22"/>
          <w:lang w:val="en-US"/>
          <w:rPrChange w:id="2549" w:author="phuong vu" w:date="2018-11-30T22:36:00Z">
            <w:rPr>
              <w:del w:id="2550" w:author="phuong vu" w:date="2018-11-21T23:18:00Z"/>
              <w:rFonts w:asciiTheme="minorHAnsi" w:eastAsiaTheme="minorEastAsia" w:hAnsiTheme="minorHAnsi" w:cstheme="minorBidi"/>
              <w:noProof/>
              <w:sz w:val="22"/>
              <w:szCs w:val="22"/>
              <w:lang w:val="en-US"/>
            </w:rPr>
          </w:rPrChange>
        </w:rPr>
        <w:pPrChange w:id="2551" w:author="phuong vu" w:date="2018-11-30T14:16:00Z">
          <w:pPr>
            <w:pStyle w:val="TOC2"/>
            <w:tabs>
              <w:tab w:val="left" w:pos="880"/>
              <w:tab w:val="right" w:leader="dot" w:pos="8777"/>
            </w:tabs>
          </w:pPr>
        </w:pPrChange>
      </w:pPr>
      <w:del w:id="2552" w:author="phuong vu" w:date="2018-11-21T23:18:00Z">
        <w:r w:rsidRPr="00920004" w:rsidDel="003610CA">
          <w:rPr>
            <w:noProof/>
            <w:rPrChange w:id="2553" w:author="phuong vu" w:date="2018-11-30T22:36:00Z">
              <w:rPr>
                <w:noProof/>
              </w:rPr>
            </w:rPrChange>
          </w:rPr>
          <w:delText>2.7</w:delText>
        </w:r>
        <w:r w:rsidRPr="00920004" w:rsidDel="003610CA">
          <w:rPr>
            <w:rFonts w:eastAsiaTheme="minorEastAsia"/>
            <w:noProof/>
            <w:sz w:val="22"/>
            <w:szCs w:val="22"/>
            <w:lang w:val="en-US"/>
            <w:rPrChange w:id="2554" w:author="phuong vu" w:date="2018-11-30T22:36:00Z">
              <w:rPr>
                <w:rFonts w:asciiTheme="minorHAnsi" w:eastAsiaTheme="minorEastAsia" w:hAnsiTheme="minorHAnsi" w:cstheme="minorBidi"/>
                <w:noProof/>
                <w:sz w:val="22"/>
                <w:szCs w:val="22"/>
                <w:lang w:val="en-US"/>
              </w:rPr>
            </w:rPrChange>
          </w:rPr>
          <w:tab/>
        </w:r>
        <w:r w:rsidRPr="00920004" w:rsidDel="003610CA">
          <w:rPr>
            <w:noProof/>
            <w:rPrChange w:id="2555" w:author="phuong vu" w:date="2018-11-30T22:36:00Z">
              <w:rPr>
                <w:noProof/>
              </w:rPr>
            </w:rPrChange>
          </w:rPr>
          <w:delText xml:space="preserve">Tìm hiểu về Apollo Client </w:delText>
        </w:r>
        <w:r w:rsidRPr="00920004" w:rsidDel="003610CA">
          <w:rPr>
            <w:noProof/>
            <w:vertAlign w:val="superscript"/>
            <w:rPrChange w:id="2556" w:author="phuong vu" w:date="2018-11-30T22:36:00Z">
              <w:rPr>
                <w:noProof/>
                <w:vertAlign w:val="superscript"/>
              </w:rPr>
            </w:rPrChange>
          </w:rPr>
          <w:delText>[8]</w:delText>
        </w:r>
        <w:r w:rsidRPr="00920004" w:rsidDel="003610CA">
          <w:rPr>
            <w:noProof/>
            <w:rPrChange w:id="2557" w:author="phuong vu" w:date="2018-11-30T22:36:00Z">
              <w:rPr>
                <w:noProof/>
              </w:rPr>
            </w:rPrChange>
          </w:rPr>
          <w:tab/>
          <w:delText>23</w:delText>
        </w:r>
      </w:del>
    </w:p>
    <w:p w14:paraId="5D3933A7" w14:textId="56C4351D" w:rsidR="006A2C8A" w:rsidRPr="00920004" w:rsidDel="003610CA" w:rsidRDefault="006A2C8A" w:rsidP="00BD0851">
      <w:pPr>
        <w:pStyle w:val="TOC1"/>
        <w:tabs>
          <w:tab w:val="left" w:pos="1540"/>
        </w:tabs>
        <w:spacing w:before="240" w:line="0" w:lineRule="atLeast"/>
        <w:rPr>
          <w:del w:id="2558" w:author="phuong vu" w:date="2018-11-21T23:18:00Z"/>
          <w:rFonts w:eastAsiaTheme="minorEastAsia"/>
          <w:noProof/>
          <w:sz w:val="22"/>
          <w:szCs w:val="22"/>
          <w:lang w:val="en-US"/>
          <w:rPrChange w:id="2559" w:author="phuong vu" w:date="2018-11-30T22:36:00Z">
            <w:rPr>
              <w:del w:id="2560" w:author="phuong vu" w:date="2018-11-21T23:18:00Z"/>
              <w:rFonts w:asciiTheme="minorHAnsi" w:eastAsiaTheme="minorEastAsia" w:hAnsiTheme="minorHAnsi" w:cstheme="minorBidi"/>
              <w:noProof/>
              <w:sz w:val="22"/>
              <w:szCs w:val="22"/>
              <w:lang w:val="en-US"/>
            </w:rPr>
          </w:rPrChange>
        </w:rPr>
        <w:pPrChange w:id="2561" w:author="phuong vu" w:date="2018-11-30T14:16:00Z">
          <w:pPr>
            <w:pStyle w:val="TOC1"/>
            <w:tabs>
              <w:tab w:val="left" w:pos="1540"/>
            </w:tabs>
          </w:pPr>
        </w:pPrChange>
      </w:pPr>
      <w:del w:id="2562" w:author="phuong vu" w:date="2018-11-21T23:18:00Z">
        <w:r w:rsidRPr="00920004" w:rsidDel="003610CA">
          <w:rPr>
            <w:noProof/>
            <w:rPrChange w:id="2563" w:author="phuong vu" w:date="2018-11-30T22:36:00Z">
              <w:rPr>
                <w:noProof/>
              </w:rPr>
            </w:rPrChange>
          </w:rPr>
          <w:delText>CHƯƠNG 3 -</w:delText>
        </w:r>
        <w:r w:rsidRPr="00920004" w:rsidDel="003610CA">
          <w:rPr>
            <w:rFonts w:eastAsiaTheme="minorEastAsia"/>
            <w:noProof/>
            <w:sz w:val="22"/>
            <w:szCs w:val="22"/>
            <w:lang w:val="en-US"/>
            <w:rPrChange w:id="2564" w:author="phuong vu" w:date="2018-11-30T22:36:00Z">
              <w:rPr>
                <w:rFonts w:asciiTheme="minorHAnsi" w:eastAsiaTheme="minorEastAsia" w:hAnsiTheme="minorHAnsi" w:cstheme="minorBidi"/>
                <w:noProof/>
                <w:sz w:val="22"/>
                <w:szCs w:val="22"/>
                <w:lang w:val="en-US"/>
              </w:rPr>
            </w:rPrChange>
          </w:rPr>
          <w:tab/>
        </w:r>
        <w:r w:rsidRPr="00920004" w:rsidDel="003610CA">
          <w:rPr>
            <w:noProof/>
            <w:rPrChange w:id="2565" w:author="phuong vu" w:date="2018-11-30T22:36:00Z">
              <w:rPr>
                <w:noProof/>
              </w:rPr>
            </w:rPrChange>
          </w:rPr>
          <w:delText>NỘI DUNG NGHIÊN CỨU</w:delText>
        </w:r>
        <w:r w:rsidRPr="00920004" w:rsidDel="003610CA">
          <w:rPr>
            <w:noProof/>
            <w:rPrChange w:id="2566" w:author="phuong vu" w:date="2018-11-30T22:36:00Z">
              <w:rPr>
                <w:noProof/>
              </w:rPr>
            </w:rPrChange>
          </w:rPr>
          <w:tab/>
          <w:delText>25</w:delText>
        </w:r>
      </w:del>
    </w:p>
    <w:p w14:paraId="767F71B2" w14:textId="351D5C16" w:rsidR="006A2C8A" w:rsidRPr="00920004" w:rsidDel="003610CA" w:rsidRDefault="006A2C8A" w:rsidP="00BD0851">
      <w:pPr>
        <w:pStyle w:val="TOC2"/>
        <w:tabs>
          <w:tab w:val="left" w:pos="880"/>
          <w:tab w:val="right" w:leader="dot" w:pos="8777"/>
        </w:tabs>
        <w:spacing w:before="240" w:line="0" w:lineRule="atLeast"/>
        <w:rPr>
          <w:del w:id="2567" w:author="phuong vu" w:date="2018-11-21T23:18:00Z"/>
          <w:rFonts w:eastAsiaTheme="minorEastAsia"/>
          <w:noProof/>
          <w:sz w:val="22"/>
          <w:szCs w:val="22"/>
          <w:lang w:val="en-US"/>
          <w:rPrChange w:id="2568" w:author="phuong vu" w:date="2018-11-30T22:36:00Z">
            <w:rPr>
              <w:del w:id="2569" w:author="phuong vu" w:date="2018-11-21T23:18:00Z"/>
              <w:rFonts w:asciiTheme="minorHAnsi" w:eastAsiaTheme="minorEastAsia" w:hAnsiTheme="minorHAnsi" w:cstheme="minorBidi"/>
              <w:noProof/>
              <w:sz w:val="22"/>
              <w:szCs w:val="22"/>
              <w:lang w:val="en-US"/>
            </w:rPr>
          </w:rPrChange>
        </w:rPr>
        <w:pPrChange w:id="2570" w:author="phuong vu" w:date="2018-11-30T14:16:00Z">
          <w:pPr>
            <w:pStyle w:val="TOC2"/>
            <w:tabs>
              <w:tab w:val="left" w:pos="880"/>
              <w:tab w:val="right" w:leader="dot" w:pos="8777"/>
            </w:tabs>
          </w:pPr>
        </w:pPrChange>
      </w:pPr>
      <w:del w:id="2571" w:author="phuong vu" w:date="2018-11-21T23:18:00Z">
        <w:r w:rsidRPr="00920004" w:rsidDel="003610CA">
          <w:rPr>
            <w:noProof/>
            <w:lang w:val="en-US"/>
            <w:rPrChange w:id="2572" w:author="phuong vu" w:date="2018-11-30T22:36:00Z">
              <w:rPr>
                <w:noProof/>
                <w:lang w:val="en-US"/>
              </w:rPr>
            </w:rPrChange>
          </w:rPr>
          <w:delText>3.1</w:delText>
        </w:r>
        <w:r w:rsidRPr="00920004" w:rsidDel="003610CA">
          <w:rPr>
            <w:rFonts w:eastAsiaTheme="minorEastAsia"/>
            <w:noProof/>
            <w:sz w:val="22"/>
            <w:szCs w:val="22"/>
            <w:lang w:val="en-US"/>
            <w:rPrChange w:id="2573" w:author="phuong vu" w:date="2018-11-30T22:36:00Z">
              <w:rPr>
                <w:rFonts w:asciiTheme="minorHAnsi" w:eastAsiaTheme="minorEastAsia" w:hAnsiTheme="minorHAnsi" w:cstheme="minorBidi"/>
                <w:noProof/>
                <w:sz w:val="22"/>
                <w:szCs w:val="22"/>
                <w:lang w:val="en-US"/>
              </w:rPr>
            </w:rPrChange>
          </w:rPr>
          <w:tab/>
        </w:r>
        <w:r w:rsidRPr="00920004" w:rsidDel="003610CA">
          <w:rPr>
            <w:noProof/>
            <w:lang w:val="en-US"/>
            <w:rPrChange w:id="2574" w:author="phuong vu" w:date="2018-11-30T22:36:00Z">
              <w:rPr>
                <w:noProof/>
                <w:lang w:val="en-US"/>
              </w:rPr>
            </w:rPrChange>
          </w:rPr>
          <w:delText>Mô tả bài toán</w:delText>
        </w:r>
        <w:r w:rsidRPr="00920004" w:rsidDel="003610CA">
          <w:rPr>
            <w:noProof/>
            <w:rPrChange w:id="2575" w:author="phuong vu" w:date="2018-11-30T22:36:00Z">
              <w:rPr>
                <w:noProof/>
              </w:rPr>
            </w:rPrChange>
          </w:rPr>
          <w:tab/>
          <w:delText>25</w:delText>
        </w:r>
      </w:del>
    </w:p>
    <w:p w14:paraId="1239A650" w14:textId="725F7A71" w:rsidR="006A2C8A" w:rsidRPr="00920004" w:rsidDel="003610CA" w:rsidRDefault="006A2C8A" w:rsidP="00BD0851">
      <w:pPr>
        <w:pStyle w:val="TOC3"/>
        <w:tabs>
          <w:tab w:val="left" w:pos="1320"/>
          <w:tab w:val="right" w:leader="dot" w:pos="8777"/>
        </w:tabs>
        <w:spacing w:before="240" w:line="0" w:lineRule="atLeast"/>
        <w:rPr>
          <w:del w:id="2576" w:author="phuong vu" w:date="2018-11-21T23:18:00Z"/>
          <w:rFonts w:eastAsiaTheme="minorEastAsia"/>
          <w:noProof/>
          <w:sz w:val="22"/>
          <w:szCs w:val="22"/>
          <w:lang w:val="en-US"/>
          <w:rPrChange w:id="2577" w:author="phuong vu" w:date="2018-11-30T22:36:00Z">
            <w:rPr>
              <w:del w:id="2578" w:author="phuong vu" w:date="2018-11-21T23:18:00Z"/>
              <w:rFonts w:asciiTheme="minorHAnsi" w:eastAsiaTheme="minorEastAsia" w:hAnsiTheme="minorHAnsi" w:cstheme="minorBidi"/>
              <w:noProof/>
              <w:sz w:val="22"/>
              <w:szCs w:val="22"/>
              <w:lang w:val="en-US"/>
            </w:rPr>
          </w:rPrChange>
        </w:rPr>
        <w:pPrChange w:id="2579" w:author="phuong vu" w:date="2018-11-30T14:16:00Z">
          <w:pPr>
            <w:pStyle w:val="TOC3"/>
            <w:tabs>
              <w:tab w:val="left" w:pos="1320"/>
              <w:tab w:val="right" w:leader="dot" w:pos="8777"/>
            </w:tabs>
          </w:pPr>
        </w:pPrChange>
      </w:pPr>
      <w:del w:id="2580" w:author="phuong vu" w:date="2018-11-21T23:18:00Z">
        <w:r w:rsidRPr="00920004" w:rsidDel="003610CA">
          <w:rPr>
            <w:noProof/>
            <w:rPrChange w:id="2581" w:author="phuong vu" w:date="2018-11-30T22:36:00Z">
              <w:rPr>
                <w:noProof/>
              </w:rPr>
            </w:rPrChange>
          </w:rPr>
          <w:delText>3.1.1</w:delText>
        </w:r>
        <w:r w:rsidRPr="00920004" w:rsidDel="003610CA">
          <w:rPr>
            <w:rFonts w:eastAsiaTheme="minorEastAsia"/>
            <w:noProof/>
            <w:sz w:val="22"/>
            <w:szCs w:val="22"/>
            <w:lang w:val="en-US"/>
            <w:rPrChange w:id="2582" w:author="phuong vu" w:date="2018-11-30T22:36:00Z">
              <w:rPr>
                <w:rFonts w:asciiTheme="minorHAnsi" w:eastAsiaTheme="minorEastAsia" w:hAnsiTheme="minorHAnsi" w:cstheme="minorBidi"/>
                <w:noProof/>
                <w:sz w:val="22"/>
                <w:szCs w:val="22"/>
                <w:lang w:val="en-US"/>
              </w:rPr>
            </w:rPrChange>
          </w:rPr>
          <w:tab/>
        </w:r>
        <w:r w:rsidRPr="00920004" w:rsidDel="003610CA">
          <w:rPr>
            <w:noProof/>
            <w:rPrChange w:id="2583" w:author="phuong vu" w:date="2018-11-30T22:36:00Z">
              <w:rPr>
                <w:noProof/>
              </w:rPr>
            </w:rPrChange>
          </w:rPr>
          <w:delText>Bối cảnh hệ thống</w:delText>
        </w:r>
        <w:r w:rsidRPr="00920004" w:rsidDel="003610CA">
          <w:rPr>
            <w:noProof/>
            <w:rPrChange w:id="2584" w:author="phuong vu" w:date="2018-11-30T22:36:00Z">
              <w:rPr>
                <w:noProof/>
              </w:rPr>
            </w:rPrChange>
          </w:rPr>
          <w:tab/>
          <w:delText>25</w:delText>
        </w:r>
      </w:del>
    </w:p>
    <w:p w14:paraId="48AE0D39" w14:textId="6CB9ABB5" w:rsidR="006A2C8A" w:rsidRPr="00920004" w:rsidDel="003610CA" w:rsidRDefault="006A2C8A" w:rsidP="00BD0851">
      <w:pPr>
        <w:pStyle w:val="TOC3"/>
        <w:tabs>
          <w:tab w:val="left" w:pos="1320"/>
          <w:tab w:val="right" w:leader="dot" w:pos="8777"/>
        </w:tabs>
        <w:spacing w:before="240" w:line="0" w:lineRule="atLeast"/>
        <w:rPr>
          <w:del w:id="2585" w:author="phuong vu" w:date="2018-11-21T23:18:00Z"/>
          <w:rFonts w:eastAsiaTheme="minorEastAsia"/>
          <w:noProof/>
          <w:sz w:val="22"/>
          <w:szCs w:val="22"/>
          <w:lang w:val="en-US"/>
          <w:rPrChange w:id="2586" w:author="phuong vu" w:date="2018-11-30T22:36:00Z">
            <w:rPr>
              <w:del w:id="2587" w:author="phuong vu" w:date="2018-11-21T23:18:00Z"/>
              <w:rFonts w:asciiTheme="minorHAnsi" w:eastAsiaTheme="minorEastAsia" w:hAnsiTheme="minorHAnsi" w:cstheme="minorBidi"/>
              <w:noProof/>
              <w:sz w:val="22"/>
              <w:szCs w:val="22"/>
              <w:lang w:val="en-US"/>
            </w:rPr>
          </w:rPrChange>
        </w:rPr>
        <w:pPrChange w:id="2588" w:author="phuong vu" w:date="2018-11-30T14:16:00Z">
          <w:pPr>
            <w:pStyle w:val="TOC3"/>
            <w:tabs>
              <w:tab w:val="left" w:pos="1320"/>
              <w:tab w:val="right" w:leader="dot" w:pos="8777"/>
            </w:tabs>
          </w:pPr>
        </w:pPrChange>
      </w:pPr>
      <w:del w:id="2589" w:author="phuong vu" w:date="2018-11-21T23:18:00Z">
        <w:r w:rsidRPr="00920004" w:rsidDel="003610CA">
          <w:rPr>
            <w:noProof/>
            <w:rPrChange w:id="2590" w:author="phuong vu" w:date="2018-11-30T22:36:00Z">
              <w:rPr>
                <w:noProof/>
              </w:rPr>
            </w:rPrChange>
          </w:rPr>
          <w:delText>3.1.2</w:delText>
        </w:r>
        <w:r w:rsidRPr="00920004" w:rsidDel="003610CA">
          <w:rPr>
            <w:rFonts w:eastAsiaTheme="minorEastAsia"/>
            <w:noProof/>
            <w:sz w:val="22"/>
            <w:szCs w:val="22"/>
            <w:lang w:val="en-US"/>
            <w:rPrChange w:id="2591" w:author="phuong vu" w:date="2018-11-30T22:36:00Z">
              <w:rPr>
                <w:rFonts w:asciiTheme="minorHAnsi" w:eastAsiaTheme="minorEastAsia" w:hAnsiTheme="minorHAnsi" w:cstheme="minorBidi"/>
                <w:noProof/>
                <w:sz w:val="22"/>
                <w:szCs w:val="22"/>
                <w:lang w:val="en-US"/>
              </w:rPr>
            </w:rPrChange>
          </w:rPr>
          <w:tab/>
        </w:r>
        <w:r w:rsidRPr="00920004" w:rsidDel="003610CA">
          <w:rPr>
            <w:noProof/>
            <w:rPrChange w:id="2592" w:author="phuong vu" w:date="2018-11-30T22:36:00Z">
              <w:rPr>
                <w:noProof/>
              </w:rPr>
            </w:rPrChange>
          </w:rPr>
          <w:delText>Các chức năng hệ thống</w:delText>
        </w:r>
        <w:r w:rsidRPr="00920004" w:rsidDel="003610CA">
          <w:rPr>
            <w:noProof/>
            <w:rPrChange w:id="2593" w:author="phuong vu" w:date="2018-11-30T22:36:00Z">
              <w:rPr>
                <w:noProof/>
              </w:rPr>
            </w:rPrChange>
          </w:rPr>
          <w:tab/>
          <w:delText>25</w:delText>
        </w:r>
      </w:del>
    </w:p>
    <w:p w14:paraId="583E2C75" w14:textId="7C2E47C5" w:rsidR="006A2C8A" w:rsidRPr="00920004" w:rsidDel="003610CA" w:rsidRDefault="006A2C8A" w:rsidP="00BD0851">
      <w:pPr>
        <w:pStyle w:val="TOC3"/>
        <w:tabs>
          <w:tab w:val="left" w:pos="1320"/>
          <w:tab w:val="right" w:leader="dot" w:pos="8777"/>
        </w:tabs>
        <w:spacing w:before="240" w:line="0" w:lineRule="atLeast"/>
        <w:rPr>
          <w:del w:id="2594" w:author="phuong vu" w:date="2018-11-21T23:18:00Z"/>
          <w:rFonts w:eastAsiaTheme="minorEastAsia"/>
          <w:noProof/>
          <w:sz w:val="22"/>
          <w:szCs w:val="22"/>
          <w:lang w:val="en-US"/>
          <w:rPrChange w:id="2595" w:author="phuong vu" w:date="2018-11-30T22:36:00Z">
            <w:rPr>
              <w:del w:id="2596" w:author="phuong vu" w:date="2018-11-21T23:18:00Z"/>
              <w:rFonts w:asciiTheme="minorHAnsi" w:eastAsiaTheme="minorEastAsia" w:hAnsiTheme="minorHAnsi" w:cstheme="minorBidi"/>
              <w:noProof/>
              <w:sz w:val="22"/>
              <w:szCs w:val="22"/>
              <w:lang w:val="en-US"/>
            </w:rPr>
          </w:rPrChange>
        </w:rPr>
        <w:pPrChange w:id="2597" w:author="phuong vu" w:date="2018-11-30T14:16:00Z">
          <w:pPr>
            <w:pStyle w:val="TOC3"/>
            <w:tabs>
              <w:tab w:val="left" w:pos="1320"/>
              <w:tab w:val="right" w:leader="dot" w:pos="8777"/>
            </w:tabs>
          </w:pPr>
        </w:pPrChange>
      </w:pPr>
      <w:del w:id="2598" w:author="phuong vu" w:date="2018-11-21T23:18:00Z">
        <w:r w:rsidRPr="00920004" w:rsidDel="003610CA">
          <w:rPr>
            <w:noProof/>
            <w:rPrChange w:id="2599" w:author="phuong vu" w:date="2018-11-30T22:36:00Z">
              <w:rPr>
                <w:noProof/>
              </w:rPr>
            </w:rPrChange>
          </w:rPr>
          <w:delText>3.1.3</w:delText>
        </w:r>
        <w:r w:rsidRPr="00920004" w:rsidDel="003610CA">
          <w:rPr>
            <w:rFonts w:eastAsiaTheme="minorEastAsia"/>
            <w:noProof/>
            <w:sz w:val="22"/>
            <w:szCs w:val="22"/>
            <w:lang w:val="en-US"/>
            <w:rPrChange w:id="2600" w:author="phuong vu" w:date="2018-11-30T22:36:00Z">
              <w:rPr>
                <w:rFonts w:asciiTheme="minorHAnsi" w:eastAsiaTheme="minorEastAsia" w:hAnsiTheme="minorHAnsi" w:cstheme="minorBidi"/>
                <w:noProof/>
                <w:sz w:val="22"/>
                <w:szCs w:val="22"/>
                <w:lang w:val="en-US"/>
              </w:rPr>
            </w:rPrChange>
          </w:rPr>
          <w:tab/>
        </w:r>
        <w:r w:rsidRPr="00920004" w:rsidDel="003610CA">
          <w:rPr>
            <w:noProof/>
            <w:rPrChange w:id="2601" w:author="phuong vu" w:date="2018-11-30T22:36:00Z">
              <w:rPr>
                <w:noProof/>
              </w:rPr>
            </w:rPrChange>
          </w:rPr>
          <w:delText>Đặc điểm người dùng</w:delText>
        </w:r>
        <w:r w:rsidRPr="00920004" w:rsidDel="003610CA">
          <w:rPr>
            <w:noProof/>
            <w:rPrChange w:id="2602" w:author="phuong vu" w:date="2018-11-30T22:36:00Z">
              <w:rPr>
                <w:noProof/>
              </w:rPr>
            </w:rPrChange>
          </w:rPr>
          <w:tab/>
          <w:delText>26</w:delText>
        </w:r>
      </w:del>
    </w:p>
    <w:p w14:paraId="643C5BCB" w14:textId="251F3B99" w:rsidR="006A2C8A" w:rsidRPr="00920004" w:rsidDel="003610CA" w:rsidRDefault="006A2C8A" w:rsidP="00BD0851">
      <w:pPr>
        <w:pStyle w:val="TOC3"/>
        <w:tabs>
          <w:tab w:val="left" w:pos="1320"/>
          <w:tab w:val="right" w:leader="dot" w:pos="8777"/>
        </w:tabs>
        <w:spacing w:before="240" w:line="0" w:lineRule="atLeast"/>
        <w:rPr>
          <w:del w:id="2603" w:author="phuong vu" w:date="2018-11-21T23:18:00Z"/>
          <w:rFonts w:eastAsiaTheme="minorEastAsia"/>
          <w:noProof/>
          <w:sz w:val="22"/>
          <w:szCs w:val="22"/>
          <w:lang w:val="en-US"/>
          <w:rPrChange w:id="2604" w:author="phuong vu" w:date="2018-11-30T22:36:00Z">
            <w:rPr>
              <w:del w:id="2605" w:author="phuong vu" w:date="2018-11-21T23:18:00Z"/>
              <w:rFonts w:asciiTheme="minorHAnsi" w:eastAsiaTheme="minorEastAsia" w:hAnsiTheme="minorHAnsi" w:cstheme="minorBidi"/>
              <w:noProof/>
              <w:sz w:val="22"/>
              <w:szCs w:val="22"/>
              <w:lang w:val="en-US"/>
            </w:rPr>
          </w:rPrChange>
        </w:rPr>
        <w:pPrChange w:id="2606" w:author="phuong vu" w:date="2018-11-30T14:16:00Z">
          <w:pPr>
            <w:pStyle w:val="TOC3"/>
            <w:tabs>
              <w:tab w:val="left" w:pos="1320"/>
              <w:tab w:val="right" w:leader="dot" w:pos="8777"/>
            </w:tabs>
          </w:pPr>
        </w:pPrChange>
      </w:pPr>
      <w:del w:id="2607" w:author="phuong vu" w:date="2018-11-21T23:18:00Z">
        <w:r w:rsidRPr="00920004" w:rsidDel="003610CA">
          <w:rPr>
            <w:noProof/>
            <w:rPrChange w:id="2608" w:author="phuong vu" w:date="2018-11-30T22:36:00Z">
              <w:rPr>
                <w:noProof/>
              </w:rPr>
            </w:rPrChange>
          </w:rPr>
          <w:delText>3.1.4</w:delText>
        </w:r>
        <w:r w:rsidRPr="00920004" w:rsidDel="003610CA">
          <w:rPr>
            <w:rFonts w:eastAsiaTheme="minorEastAsia"/>
            <w:noProof/>
            <w:sz w:val="22"/>
            <w:szCs w:val="22"/>
            <w:lang w:val="en-US"/>
            <w:rPrChange w:id="2609" w:author="phuong vu" w:date="2018-11-30T22:36:00Z">
              <w:rPr>
                <w:rFonts w:asciiTheme="minorHAnsi" w:eastAsiaTheme="minorEastAsia" w:hAnsiTheme="minorHAnsi" w:cstheme="minorBidi"/>
                <w:noProof/>
                <w:sz w:val="22"/>
                <w:szCs w:val="22"/>
                <w:lang w:val="en-US"/>
              </w:rPr>
            </w:rPrChange>
          </w:rPr>
          <w:tab/>
        </w:r>
        <w:r w:rsidRPr="00920004" w:rsidDel="003610CA">
          <w:rPr>
            <w:noProof/>
            <w:rPrChange w:id="2610" w:author="phuong vu" w:date="2018-11-30T22:36:00Z">
              <w:rPr>
                <w:noProof/>
              </w:rPr>
            </w:rPrChange>
          </w:rPr>
          <w:delText>Môi trường vận hành</w:delText>
        </w:r>
        <w:r w:rsidRPr="00920004" w:rsidDel="003610CA">
          <w:rPr>
            <w:noProof/>
            <w:rPrChange w:id="2611" w:author="phuong vu" w:date="2018-11-30T22:36:00Z">
              <w:rPr>
                <w:noProof/>
              </w:rPr>
            </w:rPrChange>
          </w:rPr>
          <w:tab/>
          <w:delText>26</w:delText>
        </w:r>
      </w:del>
    </w:p>
    <w:p w14:paraId="7A9A6C09" w14:textId="0A8D2A16" w:rsidR="006A2C8A" w:rsidRPr="00920004" w:rsidDel="003610CA" w:rsidRDefault="006A2C8A" w:rsidP="00BD0851">
      <w:pPr>
        <w:pStyle w:val="TOC2"/>
        <w:tabs>
          <w:tab w:val="left" w:pos="880"/>
          <w:tab w:val="right" w:leader="dot" w:pos="8777"/>
        </w:tabs>
        <w:spacing w:before="240" w:line="0" w:lineRule="atLeast"/>
        <w:rPr>
          <w:del w:id="2612" w:author="phuong vu" w:date="2018-11-21T23:18:00Z"/>
          <w:rFonts w:eastAsiaTheme="minorEastAsia"/>
          <w:noProof/>
          <w:sz w:val="22"/>
          <w:szCs w:val="22"/>
          <w:lang w:val="en-US"/>
          <w:rPrChange w:id="2613" w:author="phuong vu" w:date="2018-11-30T22:36:00Z">
            <w:rPr>
              <w:del w:id="2614" w:author="phuong vu" w:date="2018-11-21T23:18:00Z"/>
              <w:rFonts w:asciiTheme="minorHAnsi" w:eastAsiaTheme="minorEastAsia" w:hAnsiTheme="minorHAnsi" w:cstheme="minorBidi"/>
              <w:noProof/>
              <w:sz w:val="22"/>
              <w:szCs w:val="22"/>
              <w:lang w:val="en-US"/>
            </w:rPr>
          </w:rPrChange>
        </w:rPr>
        <w:pPrChange w:id="2615" w:author="phuong vu" w:date="2018-11-30T14:16:00Z">
          <w:pPr>
            <w:pStyle w:val="TOC2"/>
            <w:tabs>
              <w:tab w:val="left" w:pos="880"/>
              <w:tab w:val="right" w:leader="dot" w:pos="8777"/>
            </w:tabs>
          </w:pPr>
        </w:pPrChange>
      </w:pPr>
      <w:del w:id="2616" w:author="phuong vu" w:date="2018-11-21T23:18:00Z">
        <w:r w:rsidRPr="00920004" w:rsidDel="003610CA">
          <w:rPr>
            <w:noProof/>
            <w:lang w:val="en-US"/>
            <w:rPrChange w:id="2617" w:author="phuong vu" w:date="2018-11-30T22:36:00Z">
              <w:rPr>
                <w:noProof/>
                <w:lang w:val="en-US"/>
              </w:rPr>
            </w:rPrChange>
          </w:rPr>
          <w:delText>3.2</w:delText>
        </w:r>
        <w:r w:rsidRPr="00920004" w:rsidDel="003610CA">
          <w:rPr>
            <w:rFonts w:eastAsiaTheme="minorEastAsia"/>
            <w:noProof/>
            <w:sz w:val="22"/>
            <w:szCs w:val="22"/>
            <w:lang w:val="en-US"/>
            <w:rPrChange w:id="2618" w:author="phuong vu" w:date="2018-11-30T22:36:00Z">
              <w:rPr>
                <w:rFonts w:asciiTheme="minorHAnsi" w:eastAsiaTheme="minorEastAsia" w:hAnsiTheme="minorHAnsi" w:cstheme="minorBidi"/>
                <w:noProof/>
                <w:sz w:val="22"/>
                <w:szCs w:val="22"/>
                <w:lang w:val="en-US"/>
              </w:rPr>
            </w:rPrChange>
          </w:rPr>
          <w:tab/>
        </w:r>
        <w:r w:rsidRPr="00920004" w:rsidDel="003610CA">
          <w:rPr>
            <w:noProof/>
            <w:lang w:val="en-US"/>
            <w:rPrChange w:id="2619" w:author="phuong vu" w:date="2018-11-30T22:36:00Z">
              <w:rPr>
                <w:noProof/>
                <w:lang w:val="en-US"/>
              </w:rPr>
            </w:rPrChange>
          </w:rPr>
          <w:delText>Đặc tả yêu cầu</w:delText>
        </w:r>
        <w:r w:rsidRPr="00920004" w:rsidDel="003610CA">
          <w:rPr>
            <w:noProof/>
            <w:rPrChange w:id="2620" w:author="phuong vu" w:date="2018-11-30T22:36:00Z">
              <w:rPr>
                <w:noProof/>
              </w:rPr>
            </w:rPrChange>
          </w:rPr>
          <w:tab/>
          <w:delText>27</w:delText>
        </w:r>
      </w:del>
    </w:p>
    <w:p w14:paraId="112F87B0" w14:textId="46BBC4C0" w:rsidR="006A2C8A" w:rsidRPr="00920004" w:rsidDel="003610CA" w:rsidRDefault="006A2C8A" w:rsidP="00BD0851">
      <w:pPr>
        <w:pStyle w:val="TOC3"/>
        <w:tabs>
          <w:tab w:val="left" w:pos="1320"/>
          <w:tab w:val="right" w:leader="dot" w:pos="8777"/>
        </w:tabs>
        <w:spacing w:before="240" w:line="0" w:lineRule="atLeast"/>
        <w:rPr>
          <w:del w:id="2621" w:author="phuong vu" w:date="2018-11-21T23:18:00Z"/>
          <w:rFonts w:eastAsiaTheme="minorEastAsia"/>
          <w:noProof/>
          <w:sz w:val="22"/>
          <w:szCs w:val="22"/>
          <w:lang w:val="en-US"/>
          <w:rPrChange w:id="2622" w:author="phuong vu" w:date="2018-11-30T22:36:00Z">
            <w:rPr>
              <w:del w:id="2623" w:author="phuong vu" w:date="2018-11-21T23:18:00Z"/>
              <w:rFonts w:asciiTheme="minorHAnsi" w:eastAsiaTheme="minorEastAsia" w:hAnsiTheme="minorHAnsi" w:cstheme="minorBidi"/>
              <w:noProof/>
              <w:sz w:val="22"/>
              <w:szCs w:val="22"/>
              <w:lang w:val="en-US"/>
            </w:rPr>
          </w:rPrChange>
        </w:rPr>
        <w:pPrChange w:id="2624" w:author="phuong vu" w:date="2018-11-30T14:16:00Z">
          <w:pPr>
            <w:pStyle w:val="TOC3"/>
            <w:tabs>
              <w:tab w:val="left" w:pos="1320"/>
              <w:tab w:val="right" w:leader="dot" w:pos="8777"/>
            </w:tabs>
          </w:pPr>
        </w:pPrChange>
      </w:pPr>
      <w:del w:id="2625" w:author="phuong vu" w:date="2018-11-21T23:18:00Z">
        <w:r w:rsidRPr="00920004" w:rsidDel="003610CA">
          <w:rPr>
            <w:noProof/>
            <w:rPrChange w:id="2626" w:author="phuong vu" w:date="2018-11-30T22:36:00Z">
              <w:rPr>
                <w:noProof/>
              </w:rPr>
            </w:rPrChange>
          </w:rPr>
          <w:delText>3.2.1</w:delText>
        </w:r>
        <w:r w:rsidRPr="00920004" w:rsidDel="003610CA">
          <w:rPr>
            <w:rFonts w:eastAsiaTheme="minorEastAsia"/>
            <w:noProof/>
            <w:sz w:val="22"/>
            <w:szCs w:val="22"/>
            <w:lang w:val="en-US"/>
            <w:rPrChange w:id="2627" w:author="phuong vu" w:date="2018-11-30T22:36:00Z">
              <w:rPr>
                <w:rFonts w:asciiTheme="minorHAnsi" w:eastAsiaTheme="minorEastAsia" w:hAnsiTheme="minorHAnsi" w:cstheme="minorBidi"/>
                <w:noProof/>
                <w:sz w:val="22"/>
                <w:szCs w:val="22"/>
                <w:lang w:val="en-US"/>
              </w:rPr>
            </w:rPrChange>
          </w:rPr>
          <w:tab/>
        </w:r>
        <w:r w:rsidRPr="00920004" w:rsidDel="003610CA">
          <w:rPr>
            <w:noProof/>
            <w:rPrChange w:id="2628" w:author="phuong vu" w:date="2018-11-30T22:36:00Z">
              <w:rPr>
                <w:noProof/>
              </w:rPr>
            </w:rPrChange>
          </w:rPr>
          <w:delText>Yêu cầu chức năng</w:delText>
        </w:r>
        <w:r w:rsidRPr="00920004" w:rsidDel="003610CA">
          <w:rPr>
            <w:noProof/>
            <w:rPrChange w:id="2629" w:author="phuong vu" w:date="2018-11-30T22:36:00Z">
              <w:rPr>
                <w:noProof/>
              </w:rPr>
            </w:rPrChange>
          </w:rPr>
          <w:tab/>
          <w:delText>27</w:delText>
        </w:r>
      </w:del>
    </w:p>
    <w:p w14:paraId="67752C7F" w14:textId="3344B96C" w:rsidR="006A2C8A" w:rsidRPr="00920004" w:rsidDel="003610CA" w:rsidRDefault="006A2C8A" w:rsidP="00BD0851">
      <w:pPr>
        <w:pStyle w:val="TOC4"/>
        <w:tabs>
          <w:tab w:val="left" w:pos="1760"/>
        </w:tabs>
        <w:spacing w:before="240" w:line="0" w:lineRule="atLeast"/>
        <w:rPr>
          <w:del w:id="2630" w:author="phuong vu" w:date="2018-11-21T23:18:00Z"/>
          <w:rFonts w:eastAsiaTheme="minorEastAsia"/>
          <w:noProof/>
          <w:sz w:val="22"/>
          <w:szCs w:val="22"/>
          <w:lang w:val="en-US"/>
          <w:rPrChange w:id="2631" w:author="phuong vu" w:date="2018-11-30T22:36:00Z">
            <w:rPr>
              <w:del w:id="2632" w:author="phuong vu" w:date="2018-11-21T23:18:00Z"/>
              <w:rFonts w:asciiTheme="minorHAnsi" w:eastAsiaTheme="minorEastAsia" w:hAnsiTheme="minorHAnsi" w:cstheme="minorBidi"/>
              <w:noProof/>
              <w:sz w:val="22"/>
              <w:szCs w:val="22"/>
              <w:lang w:val="en-US"/>
            </w:rPr>
          </w:rPrChange>
        </w:rPr>
        <w:pPrChange w:id="2633" w:author="phuong vu" w:date="2018-11-30T14:16:00Z">
          <w:pPr>
            <w:pStyle w:val="TOC4"/>
            <w:tabs>
              <w:tab w:val="left" w:pos="1760"/>
            </w:tabs>
          </w:pPr>
        </w:pPrChange>
      </w:pPr>
      <w:del w:id="2634" w:author="phuong vu" w:date="2018-11-21T23:18:00Z">
        <w:r w:rsidRPr="00920004" w:rsidDel="003610CA">
          <w:rPr>
            <w:noProof/>
            <w:rPrChange w:id="2635" w:author="phuong vu" w:date="2018-11-30T22:36:00Z">
              <w:rPr>
                <w:noProof/>
              </w:rPr>
            </w:rPrChange>
          </w:rPr>
          <w:delText>3.2.1.1</w:delText>
        </w:r>
        <w:r w:rsidRPr="00920004" w:rsidDel="003610CA">
          <w:rPr>
            <w:rFonts w:eastAsiaTheme="minorEastAsia"/>
            <w:noProof/>
            <w:sz w:val="22"/>
            <w:szCs w:val="22"/>
            <w:lang w:val="en-US"/>
            <w:rPrChange w:id="2636" w:author="phuong vu" w:date="2018-11-30T22:36:00Z">
              <w:rPr>
                <w:rFonts w:asciiTheme="minorHAnsi" w:eastAsiaTheme="minorEastAsia" w:hAnsiTheme="minorHAnsi" w:cstheme="minorBidi"/>
                <w:noProof/>
                <w:sz w:val="22"/>
                <w:szCs w:val="22"/>
                <w:lang w:val="en-US"/>
              </w:rPr>
            </w:rPrChange>
          </w:rPr>
          <w:tab/>
        </w:r>
        <w:r w:rsidR="00D43E01" w:rsidRPr="00920004" w:rsidDel="003610CA">
          <w:rPr>
            <w:noProof/>
            <w:rPrChange w:id="2637" w:author="phuong vu" w:date="2018-11-30T22:36:00Z">
              <w:rPr>
                <w:noProof/>
              </w:rPr>
            </w:rPrChange>
          </w:rPr>
          <w:delText>Quản lí đơn hàng</w:delText>
        </w:r>
        <w:r w:rsidRPr="00920004" w:rsidDel="003610CA">
          <w:rPr>
            <w:noProof/>
            <w:rPrChange w:id="2638" w:author="phuong vu" w:date="2018-11-30T22:36:00Z">
              <w:rPr>
                <w:noProof/>
              </w:rPr>
            </w:rPrChange>
          </w:rPr>
          <w:tab/>
          <w:delText>27</w:delText>
        </w:r>
      </w:del>
    </w:p>
    <w:p w14:paraId="153901DF" w14:textId="242375CA" w:rsidR="006A2C8A" w:rsidRPr="00920004" w:rsidDel="003610CA" w:rsidRDefault="006A2C8A" w:rsidP="00BD0851">
      <w:pPr>
        <w:pStyle w:val="TOC4"/>
        <w:tabs>
          <w:tab w:val="left" w:pos="1760"/>
        </w:tabs>
        <w:spacing w:before="240" w:line="0" w:lineRule="atLeast"/>
        <w:rPr>
          <w:del w:id="2639" w:author="phuong vu" w:date="2018-11-21T23:18:00Z"/>
          <w:rFonts w:eastAsiaTheme="minorEastAsia"/>
          <w:noProof/>
          <w:sz w:val="22"/>
          <w:szCs w:val="22"/>
          <w:lang w:val="en-US"/>
          <w:rPrChange w:id="2640" w:author="phuong vu" w:date="2018-11-30T22:36:00Z">
            <w:rPr>
              <w:del w:id="2641" w:author="phuong vu" w:date="2018-11-21T23:18:00Z"/>
              <w:rFonts w:asciiTheme="minorHAnsi" w:eastAsiaTheme="minorEastAsia" w:hAnsiTheme="minorHAnsi" w:cstheme="minorBidi"/>
              <w:noProof/>
              <w:sz w:val="22"/>
              <w:szCs w:val="22"/>
              <w:lang w:val="en-US"/>
            </w:rPr>
          </w:rPrChange>
        </w:rPr>
        <w:pPrChange w:id="2642" w:author="phuong vu" w:date="2018-11-30T14:16:00Z">
          <w:pPr>
            <w:pStyle w:val="TOC4"/>
            <w:tabs>
              <w:tab w:val="left" w:pos="1760"/>
            </w:tabs>
          </w:pPr>
        </w:pPrChange>
      </w:pPr>
      <w:del w:id="2643" w:author="phuong vu" w:date="2018-11-21T23:18:00Z">
        <w:r w:rsidRPr="00920004" w:rsidDel="003610CA">
          <w:rPr>
            <w:noProof/>
            <w:rPrChange w:id="2644" w:author="phuong vu" w:date="2018-11-30T22:36:00Z">
              <w:rPr>
                <w:noProof/>
              </w:rPr>
            </w:rPrChange>
          </w:rPr>
          <w:delText>3.2.1.2</w:delText>
        </w:r>
        <w:r w:rsidRPr="00920004" w:rsidDel="003610CA">
          <w:rPr>
            <w:rFonts w:eastAsiaTheme="minorEastAsia"/>
            <w:noProof/>
            <w:sz w:val="22"/>
            <w:szCs w:val="22"/>
            <w:lang w:val="en-US"/>
            <w:rPrChange w:id="2645" w:author="phuong vu" w:date="2018-11-30T22:36:00Z">
              <w:rPr>
                <w:rFonts w:asciiTheme="minorHAnsi" w:eastAsiaTheme="minorEastAsia" w:hAnsiTheme="minorHAnsi" w:cstheme="minorBidi"/>
                <w:noProof/>
                <w:sz w:val="22"/>
                <w:szCs w:val="22"/>
                <w:lang w:val="en-US"/>
              </w:rPr>
            </w:rPrChange>
          </w:rPr>
          <w:tab/>
        </w:r>
        <w:r w:rsidR="00FC2466" w:rsidRPr="00920004" w:rsidDel="003610CA">
          <w:rPr>
            <w:noProof/>
            <w:rPrChange w:id="2646" w:author="phuong vu" w:date="2018-11-30T22:36:00Z">
              <w:rPr>
                <w:noProof/>
              </w:rPr>
            </w:rPrChange>
          </w:rPr>
          <w:delText>Quản lí biên nhận</w:delText>
        </w:r>
        <w:r w:rsidRPr="00920004" w:rsidDel="003610CA">
          <w:rPr>
            <w:noProof/>
            <w:rPrChange w:id="2647" w:author="phuong vu" w:date="2018-11-30T22:36:00Z">
              <w:rPr>
                <w:noProof/>
              </w:rPr>
            </w:rPrChange>
          </w:rPr>
          <w:tab/>
          <w:delText>28</w:delText>
        </w:r>
      </w:del>
    </w:p>
    <w:p w14:paraId="4709738C" w14:textId="1C81A332" w:rsidR="006A2C8A" w:rsidRPr="00920004" w:rsidDel="003610CA" w:rsidRDefault="006A2C8A" w:rsidP="00BD0851">
      <w:pPr>
        <w:pStyle w:val="TOC4"/>
        <w:tabs>
          <w:tab w:val="left" w:pos="1760"/>
        </w:tabs>
        <w:spacing w:before="240" w:line="0" w:lineRule="atLeast"/>
        <w:rPr>
          <w:del w:id="2648" w:author="phuong vu" w:date="2018-11-21T23:18:00Z"/>
          <w:rFonts w:eastAsiaTheme="minorEastAsia"/>
          <w:noProof/>
          <w:sz w:val="22"/>
          <w:szCs w:val="22"/>
          <w:lang w:val="en-US"/>
          <w:rPrChange w:id="2649" w:author="phuong vu" w:date="2018-11-30T22:36:00Z">
            <w:rPr>
              <w:del w:id="2650" w:author="phuong vu" w:date="2018-11-21T23:18:00Z"/>
              <w:rFonts w:asciiTheme="minorHAnsi" w:eastAsiaTheme="minorEastAsia" w:hAnsiTheme="minorHAnsi" w:cstheme="minorBidi"/>
              <w:noProof/>
              <w:sz w:val="22"/>
              <w:szCs w:val="22"/>
              <w:lang w:val="en-US"/>
            </w:rPr>
          </w:rPrChange>
        </w:rPr>
        <w:pPrChange w:id="2651" w:author="phuong vu" w:date="2018-11-30T14:16:00Z">
          <w:pPr>
            <w:pStyle w:val="TOC4"/>
            <w:tabs>
              <w:tab w:val="left" w:pos="1760"/>
            </w:tabs>
          </w:pPr>
        </w:pPrChange>
      </w:pPr>
      <w:del w:id="2652" w:author="phuong vu" w:date="2018-11-21T23:18:00Z">
        <w:r w:rsidRPr="00920004" w:rsidDel="003610CA">
          <w:rPr>
            <w:noProof/>
            <w:rPrChange w:id="2653" w:author="phuong vu" w:date="2018-11-30T22:36:00Z">
              <w:rPr>
                <w:noProof/>
              </w:rPr>
            </w:rPrChange>
          </w:rPr>
          <w:delText>3.2.1.3</w:delText>
        </w:r>
        <w:r w:rsidRPr="00920004" w:rsidDel="003610CA">
          <w:rPr>
            <w:rFonts w:eastAsiaTheme="minorEastAsia"/>
            <w:noProof/>
            <w:sz w:val="22"/>
            <w:szCs w:val="22"/>
            <w:lang w:val="en-US"/>
            <w:rPrChange w:id="2654" w:author="phuong vu" w:date="2018-11-30T22:36:00Z">
              <w:rPr>
                <w:rFonts w:asciiTheme="minorHAnsi" w:eastAsiaTheme="minorEastAsia" w:hAnsiTheme="minorHAnsi" w:cstheme="minorBidi"/>
                <w:noProof/>
                <w:sz w:val="22"/>
                <w:szCs w:val="22"/>
                <w:lang w:val="en-US"/>
              </w:rPr>
            </w:rPrChange>
          </w:rPr>
          <w:tab/>
        </w:r>
        <w:r w:rsidRPr="00920004" w:rsidDel="003610CA">
          <w:rPr>
            <w:noProof/>
            <w:rPrChange w:id="2655" w:author="phuong vu" w:date="2018-11-30T22:36:00Z">
              <w:rPr>
                <w:noProof/>
              </w:rPr>
            </w:rPrChange>
          </w:rPr>
          <w:delText>Quản lí phân công xử lí đơn hàng</w:delText>
        </w:r>
        <w:r w:rsidRPr="00920004" w:rsidDel="003610CA">
          <w:rPr>
            <w:noProof/>
            <w:rPrChange w:id="2656" w:author="phuong vu" w:date="2018-11-30T22:36:00Z">
              <w:rPr>
                <w:noProof/>
              </w:rPr>
            </w:rPrChange>
          </w:rPr>
          <w:tab/>
          <w:delText>29</w:delText>
        </w:r>
      </w:del>
    </w:p>
    <w:p w14:paraId="50A289CA" w14:textId="2E386664" w:rsidR="006A2C8A" w:rsidRPr="00920004" w:rsidDel="003610CA" w:rsidRDefault="006A2C8A" w:rsidP="00BD0851">
      <w:pPr>
        <w:pStyle w:val="TOC4"/>
        <w:tabs>
          <w:tab w:val="left" w:pos="1760"/>
        </w:tabs>
        <w:spacing w:before="240" w:line="0" w:lineRule="atLeast"/>
        <w:rPr>
          <w:del w:id="2657" w:author="phuong vu" w:date="2018-11-21T23:18:00Z"/>
          <w:rFonts w:eastAsiaTheme="minorEastAsia"/>
          <w:noProof/>
          <w:sz w:val="22"/>
          <w:szCs w:val="22"/>
          <w:lang w:val="en-US"/>
          <w:rPrChange w:id="2658" w:author="phuong vu" w:date="2018-11-30T22:36:00Z">
            <w:rPr>
              <w:del w:id="2659" w:author="phuong vu" w:date="2018-11-21T23:18:00Z"/>
              <w:rFonts w:asciiTheme="minorHAnsi" w:eastAsiaTheme="minorEastAsia" w:hAnsiTheme="minorHAnsi" w:cstheme="minorBidi"/>
              <w:noProof/>
              <w:sz w:val="22"/>
              <w:szCs w:val="22"/>
              <w:lang w:val="en-US"/>
            </w:rPr>
          </w:rPrChange>
        </w:rPr>
        <w:pPrChange w:id="2660" w:author="phuong vu" w:date="2018-11-30T14:16:00Z">
          <w:pPr>
            <w:pStyle w:val="TOC4"/>
            <w:tabs>
              <w:tab w:val="left" w:pos="1760"/>
            </w:tabs>
          </w:pPr>
        </w:pPrChange>
      </w:pPr>
      <w:del w:id="2661" w:author="phuong vu" w:date="2018-11-21T23:18:00Z">
        <w:r w:rsidRPr="00920004" w:rsidDel="003610CA">
          <w:rPr>
            <w:noProof/>
            <w:rPrChange w:id="2662" w:author="phuong vu" w:date="2018-11-30T22:36:00Z">
              <w:rPr>
                <w:noProof/>
              </w:rPr>
            </w:rPrChange>
          </w:rPr>
          <w:delText>3.2.1.4</w:delText>
        </w:r>
        <w:r w:rsidRPr="00920004" w:rsidDel="003610CA">
          <w:rPr>
            <w:rFonts w:eastAsiaTheme="minorEastAsia"/>
            <w:noProof/>
            <w:sz w:val="22"/>
            <w:szCs w:val="22"/>
            <w:lang w:val="en-US"/>
            <w:rPrChange w:id="2663" w:author="phuong vu" w:date="2018-11-30T22:36:00Z">
              <w:rPr>
                <w:rFonts w:asciiTheme="minorHAnsi" w:eastAsiaTheme="minorEastAsia" w:hAnsiTheme="minorHAnsi" w:cstheme="minorBidi"/>
                <w:noProof/>
                <w:sz w:val="22"/>
                <w:szCs w:val="22"/>
                <w:lang w:val="en-US"/>
              </w:rPr>
            </w:rPrChange>
          </w:rPr>
          <w:tab/>
        </w:r>
        <w:r w:rsidRPr="00920004" w:rsidDel="003610CA">
          <w:rPr>
            <w:noProof/>
            <w:rPrChange w:id="2664" w:author="phuong vu" w:date="2018-11-30T22:36:00Z">
              <w:rPr>
                <w:noProof/>
              </w:rPr>
            </w:rPrChange>
          </w:rPr>
          <w:delText>Tạo đơn hàng</w:delText>
        </w:r>
        <w:r w:rsidRPr="00920004" w:rsidDel="003610CA">
          <w:rPr>
            <w:noProof/>
            <w:rPrChange w:id="2665" w:author="phuong vu" w:date="2018-11-30T22:36:00Z">
              <w:rPr>
                <w:noProof/>
              </w:rPr>
            </w:rPrChange>
          </w:rPr>
          <w:tab/>
          <w:delText>30</w:delText>
        </w:r>
      </w:del>
    </w:p>
    <w:p w14:paraId="068CF29D" w14:textId="079F4F7E" w:rsidR="006A2C8A" w:rsidRPr="00920004" w:rsidDel="003610CA" w:rsidRDefault="006A2C8A" w:rsidP="00BD0851">
      <w:pPr>
        <w:pStyle w:val="TOC4"/>
        <w:tabs>
          <w:tab w:val="left" w:pos="1760"/>
        </w:tabs>
        <w:spacing w:before="240" w:line="0" w:lineRule="atLeast"/>
        <w:rPr>
          <w:del w:id="2666" w:author="phuong vu" w:date="2018-11-21T23:18:00Z"/>
          <w:rFonts w:eastAsiaTheme="minorEastAsia"/>
          <w:noProof/>
          <w:sz w:val="22"/>
          <w:szCs w:val="22"/>
          <w:lang w:val="en-US"/>
          <w:rPrChange w:id="2667" w:author="phuong vu" w:date="2018-11-30T22:36:00Z">
            <w:rPr>
              <w:del w:id="2668" w:author="phuong vu" w:date="2018-11-21T23:18:00Z"/>
              <w:rFonts w:asciiTheme="minorHAnsi" w:eastAsiaTheme="minorEastAsia" w:hAnsiTheme="minorHAnsi" w:cstheme="minorBidi"/>
              <w:noProof/>
              <w:sz w:val="22"/>
              <w:szCs w:val="22"/>
              <w:lang w:val="en-US"/>
            </w:rPr>
          </w:rPrChange>
        </w:rPr>
        <w:pPrChange w:id="2669" w:author="phuong vu" w:date="2018-11-30T14:16:00Z">
          <w:pPr>
            <w:pStyle w:val="TOC4"/>
            <w:tabs>
              <w:tab w:val="left" w:pos="1760"/>
            </w:tabs>
          </w:pPr>
        </w:pPrChange>
      </w:pPr>
      <w:del w:id="2670" w:author="phuong vu" w:date="2018-11-21T23:18:00Z">
        <w:r w:rsidRPr="00920004" w:rsidDel="003610CA">
          <w:rPr>
            <w:noProof/>
            <w:rPrChange w:id="2671" w:author="phuong vu" w:date="2018-11-30T22:36:00Z">
              <w:rPr>
                <w:noProof/>
              </w:rPr>
            </w:rPrChange>
          </w:rPr>
          <w:delText>3.2.1.5</w:delText>
        </w:r>
        <w:r w:rsidRPr="00920004" w:rsidDel="003610CA">
          <w:rPr>
            <w:rFonts w:eastAsiaTheme="minorEastAsia"/>
            <w:noProof/>
            <w:sz w:val="22"/>
            <w:szCs w:val="22"/>
            <w:lang w:val="en-US"/>
            <w:rPrChange w:id="2672" w:author="phuong vu" w:date="2018-11-30T22:36:00Z">
              <w:rPr>
                <w:rFonts w:asciiTheme="minorHAnsi" w:eastAsiaTheme="minorEastAsia" w:hAnsiTheme="minorHAnsi" w:cstheme="minorBidi"/>
                <w:noProof/>
                <w:sz w:val="22"/>
                <w:szCs w:val="22"/>
                <w:lang w:val="en-US"/>
              </w:rPr>
            </w:rPrChange>
          </w:rPr>
          <w:tab/>
        </w:r>
        <w:r w:rsidRPr="00920004" w:rsidDel="003610CA">
          <w:rPr>
            <w:noProof/>
            <w:rPrChange w:id="2673" w:author="phuong vu" w:date="2018-11-30T22:36:00Z">
              <w:rPr>
                <w:noProof/>
              </w:rPr>
            </w:rPrChange>
          </w:rPr>
          <w:delText>Tìm kiếm chi nhánh gần nhất, có đủ các dịch vụ theo yêu cầu</w:delText>
        </w:r>
        <w:r w:rsidRPr="00920004" w:rsidDel="003610CA">
          <w:rPr>
            <w:noProof/>
            <w:rPrChange w:id="2674" w:author="phuong vu" w:date="2018-11-30T22:36:00Z">
              <w:rPr>
                <w:noProof/>
              </w:rPr>
            </w:rPrChange>
          </w:rPr>
          <w:tab/>
          <w:delText>31</w:delText>
        </w:r>
      </w:del>
    </w:p>
    <w:p w14:paraId="6844178C" w14:textId="36E9A420" w:rsidR="006A2C8A" w:rsidRPr="00920004" w:rsidDel="003610CA" w:rsidRDefault="006A2C8A" w:rsidP="00BD0851">
      <w:pPr>
        <w:pStyle w:val="TOC4"/>
        <w:tabs>
          <w:tab w:val="left" w:pos="1760"/>
        </w:tabs>
        <w:spacing w:before="240" w:line="0" w:lineRule="atLeast"/>
        <w:rPr>
          <w:del w:id="2675" w:author="phuong vu" w:date="2018-11-21T23:18:00Z"/>
          <w:rFonts w:eastAsiaTheme="minorEastAsia"/>
          <w:noProof/>
          <w:sz w:val="22"/>
          <w:szCs w:val="22"/>
          <w:lang w:val="en-US"/>
          <w:rPrChange w:id="2676" w:author="phuong vu" w:date="2018-11-30T22:36:00Z">
            <w:rPr>
              <w:del w:id="2677" w:author="phuong vu" w:date="2018-11-21T23:18:00Z"/>
              <w:rFonts w:asciiTheme="minorHAnsi" w:eastAsiaTheme="minorEastAsia" w:hAnsiTheme="minorHAnsi" w:cstheme="minorBidi"/>
              <w:noProof/>
              <w:sz w:val="22"/>
              <w:szCs w:val="22"/>
              <w:lang w:val="en-US"/>
            </w:rPr>
          </w:rPrChange>
        </w:rPr>
        <w:pPrChange w:id="2678" w:author="phuong vu" w:date="2018-11-30T14:16:00Z">
          <w:pPr>
            <w:pStyle w:val="TOC4"/>
            <w:tabs>
              <w:tab w:val="left" w:pos="1760"/>
            </w:tabs>
          </w:pPr>
        </w:pPrChange>
      </w:pPr>
      <w:del w:id="2679" w:author="phuong vu" w:date="2018-11-21T23:18:00Z">
        <w:r w:rsidRPr="00920004" w:rsidDel="003610CA">
          <w:rPr>
            <w:noProof/>
            <w:rPrChange w:id="2680" w:author="phuong vu" w:date="2018-11-30T22:36:00Z">
              <w:rPr>
                <w:noProof/>
              </w:rPr>
            </w:rPrChange>
          </w:rPr>
          <w:delText>3.2.1.6</w:delText>
        </w:r>
        <w:r w:rsidRPr="00920004" w:rsidDel="003610CA">
          <w:rPr>
            <w:rFonts w:eastAsiaTheme="minorEastAsia"/>
            <w:noProof/>
            <w:sz w:val="22"/>
            <w:szCs w:val="22"/>
            <w:lang w:val="en-US"/>
            <w:rPrChange w:id="2681" w:author="phuong vu" w:date="2018-11-30T22:36:00Z">
              <w:rPr>
                <w:rFonts w:asciiTheme="minorHAnsi" w:eastAsiaTheme="minorEastAsia" w:hAnsiTheme="minorHAnsi" w:cstheme="minorBidi"/>
                <w:noProof/>
                <w:sz w:val="22"/>
                <w:szCs w:val="22"/>
                <w:lang w:val="en-US"/>
              </w:rPr>
            </w:rPrChange>
          </w:rPr>
          <w:tab/>
        </w:r>
        <w:r w:rsidRPr="00920004" w:rsidDel="003610CA">
          <w:rPr>
            <w:noProof/>
            <w:rPrChange w:id="2682" w:author="phuong vu" w:date="2018-11-30T22:36:00Z">
              <w:rPr>
                <w:noProof/>
              </w:rPr>
            </w:rPrChange>
          </w:rPr>
          <w:delText>Tìm kiếm và lọc quần áo theo loại có sẵn</w:delText>
        </w:r>
        <w:r w:rsidRPr="00920004" w:rsidDel="003610CA">
          <w:rPr>
            <w:noProof/>
            <w:rPrChange w:id="2683" w:author="phuong vu" w:date="2018-11-30T22:36:00Z">
              <w:rPr>
                <w:noProof/>
              </w:rPr>
            </w:rPrChange>
          </w:rPr>
          <w:tab/>
          <w:delText>32</w:delText>
        </w:r>
      </w:del>
    </w:p>
    <w:p w14:paraId="17483DA3" w14:textId="5A82B02D" w:rsidR="006A2C8A" w:rsidRPr="00920004" w:rsidDel="003610CA" w:rsidRDefault="006A2C8A" w:rsidP="00BD0851">
      <w:pPr>
        <w:pStyle w:val="TOC4"/>
        <w:tabs>
          <w:tab w:val="left" w:pos="1760"/>
        </w:tabs>
        <w:spacing w:before="240" w:line="0" w:lineRule="atLeast"/>
        <w:rPr>
          <w:del w:id="2684" w:author="phuong vu" w:date="2018-11-21T23:18:00Z"/>
          <w:rFonts w:eastAsiaTheme="minorEastAsia"/>
          <w:noProof/>
          <w:sz w:val="22"/>
          <w:szCs w:val="22"/>
          <w:lang w:val="en-US"/>
          <w:rPrChange w:id="2685" w:author="phuong vu" w:date="2018-11-30T22:36:00Z">
            <w:rPr>
              <w:del w:id="2686" w:author="phuong vu" w:date="2018-11-21T23:18:00Z"/>
              <w:rFonts w:asciiTheme="minorHAnsi" w:eastAsiaTheme="minorEastAsia" w:hAnsiTheme="minorHAnsi" w:cstheme="minorBidi"/>
              <w:noProof/>
              <w:sz w:val="22"/>
              <w:szCs w:val="22"/>
              <w:lang w:val="en-US"/>
            </w:rPr>
          </w:rPrChange>
        </w:rPr>
        <w:pPrChange w:id="2687" w:author="phuong vu" w:date="2018-11-30T14:16:00Z">
          <w:pPr>
            <w:pStyle w:val="TOC4"/>
            <w:tabs>
              <w:tab w:val="left" w:pos="1760"/>
            </w:tabs>
          </w:pPr>
        </w:pPrChange>
      </w:pPr>
      <w:del w:id="2688" w:author="phuong vu" w:date="2018-11-21T23:18:00Z">
        <w:r w:rsidRPr="00920004" w:rsidDel="003610CA">
          <w:rPr>
            <w:noProof/>
            <w:rPrChange w:id="2689" w:author="phuong vu" w:date="2018-11-30T22:36:00Z">
              <w:rPr>
                <w:noProof/>
              </w:rPr>
            </w:rPrChange>
          </w:rPr>
          <w:delText>3.2.1.7</w:delText>
        </w:r>
        <w:r w:rsidRPr="00920004" w:rsidDel="003610CA">
          <w:rPr>
            <w:rFonts w:eastAsiaTheme="minorEastAsia"/>
            <w:noProof/>
            <w:sz w:val="22"/>
            <w:szCs w:val="22"/>
            <w:lang w:val="en-US"/>
            <w:rPrChange w:id="2690" w:author="phuong vu" w:date="2018-11-30T22:36:00Z">
              <w:rPr>
                <w:rFonts w:asciiTheme="minorHAnsi" w:eastAsiaTheme="minorEastAsia" w:hAnsiTheme="minorHAnsi" w:cstheme="minorBidi"/>
                <w:noProof/>
                <w:sz w:val="22"/>
                <w:szCs w:val="22"/>
                <w:lang w:val="en-US"/>
              </w:rPr>
            </w:rPrChange>
          </w:rPr>
          <w:tab/>
        </w:r>
        <w:r w:rsidRPr="00920004" w:rsidDel="003610CA">
          <w:rPr>
            <w:noProof/>
            <w:rPrChange w:id="2691" w:author="phuong vu" w:date="2018-11-30T22:36:00Z">
              <w:rPr>
                <w:noProof/>
              </w:rPr>
            </w:rPrChange>
          </w:rPr>
          <w:delText>Tìm kiếm đơn hàng</w:delText>
        </w:r>
        <w:r w:rsidRPr="00920004" w:rsidDel="003610CA">
          <w:rPr>
            <w:noProof/>
            <w:rPrChange w:id="2692" w:author="phuong vu" w:date="2018-11-30T22:36:00Z">
              <w:rPr>
                <w:noProof/>
              </w:rPr>
            </w:rPrChange>
          </w:rPr>
          <w:tab/>
          <w:delText>33</w:delText>
        </w:r>
      </w:del>
    </w:p>
    <w:p w14:paraId="49715FA5" w14:textId="18F228ED" w:rsidR="006A2C8A" w:rsidRPr="00920004" w:rsidDel="003610CA" w:rsidRDefault="006A2C8A" w:rsidP="00BD0851">
      <w:pPr>
        <w:pStyle w:val="TOC4"/>
        <w:tabs>
          <w:tab w:val="left" w:pos="1760"/>
        </w:tabs>
        <w:spacing w:before="240" w:line="0" w:lineRule="atLeast"/>
        <w:rPr>
          <w:del w:id="2693" w:author="phuong vu" w:date="2018-11-21T23:18:00Z"/>
          <w:rFonts w:eastAsiaTheme="minorEastAsia"/>
          <w:noProof/>
          <w:sz w:val="22"/>
          <w:szCs w:val="22"/>
          <w:lang w:val="en-US"/>
          <w:rPrChange w:id="2694" w:author="phuong vu" w:date="2018-11-30T22:36:00Z">
            <w:rPr>
              <w:del w:id="2695" w:author="phuong vu" w:date="2018-11-21T23:18:00Z"/>
              <w:rFonts w:asciiTheme="minorHAnsi" w:eastAsiaTheme="minorEastAsia" w:hAnsiTheme="minorHAnsi" w:cstheme="minorBidi"/>
              <w:noProof/>
              <w:sz w:val="22"/>
              <w:szCs w:val="22"/>
              <w:lang w:val="en-US"/>
            </w:rPr>
          </w:rPrChange>
        </w:rPr>
        <w:pPrChange w:id="2696" w:author="phuong vu" w:date="2018-11-30T14:16:00Z">
          <w:pPr>
            <w:pStyle w:val="TOC4"/>
            <w:tabs>
              <w:tab w:val="left" w:pos="1760"/>
            </w:tabs>
          </w:pPr>
        </w:pPrChange>
      </w:pPr>
      <w:del w:id="2697" w:author="phuong vu" w:date="2018-11-21T23:18:00Z">
        <w:r w:rsidRPr="00920004" w:rsidDel="003610CA">
          <w:rPr>
            <w:noProof/>
            <w:lang w:val="en-US"/>
            <w:rPrChange w:id="2698" w:author="phuong vu" w:date="2018-11-30T22:36:00Z">
              <w:rPr>
                <w:noProof/>
                <w:lang w:val="en-US"/>
              </w:rPr>
            </w:rPrChange>
          </w:rPr>
          <w:delText>3.2.1.8</w:delText>
        </w:r>
        <w:r w:rsidRPr="00920004" w:rsidDel="003610CA">
          <w:rPr>
            <w:rFonts w:eastAsiaTheme="minorEastAsia"/>
            <w:noProof/>
            <w:sz w:val="22"/>
            <w:szCs w:val="22"/>
            <w:lang w:val="en-US"/>
            <w:rPrChange w:id="2699" w:author="phuong vu" w:date="2018-11-30T22:36:00Z">
              <w:rPr>
                <w:rFonts w:asciiTheme="minorHAnsi" w:eastAsiaTheme="minorEastAsia" w:hAnsiTheme="minorHAnsi" w:cstheme="minorBidi"/>
                <w:noProof/>
                <w:sz w:val="22"/>
                <w:szCs w:val="22"/>
                <w:lang w:val="en-US"/>
              </w:rPr>
            </w:rPrChange>
          </w:rPr>
          <w:tab/>
        </w:r>
        <w:r w:rsidRPr="00920004" w:rsidDel="003610CA">
          <w:rPr>
            <w:noProof/>
            <w:rPrChange w:id="2700" w:author="phuong vu" w:date="2018-11-30T22:36:00Z">
              <w:rPr>
                <w:noProof/>
              </w:rPr>
            </w:rPrChange>
          </w:rPr>
          <w:delText>Đăng nhập</w:delText>
        </w:r>
        <w:r w:rsidRPr="00920004" w:rsidDel="003610CA">
          <w:rPr>
            <w:noProof/>
            <w:lang w:val="en-US"/>
            <w:rPrChange w:id="2701" w:author="phuong vu" w:date="2018-11-30T22:36:00Z">
              <w:rPr>
                <w:noProof/>
                <w:lang w:val="en-US"/>
              </w:rPr>
            </w:rPrChange>
          </w:rPr>
          <w:delText xml:space="preserve"> hệ thống</w:delText>
        </w:r>
        <w:r w:rsidRPr="00920004" w:rsidDel="003610CA">
          <w:rPr>
            <w:noProof/>
            <w:rPrChange w:id="2702" w:author="phuong vu" w:date="2018-11-30T22:36:00Z">
              <w:rPr>
                <w:noProof/>
              </w:rPr>
            </w:rPrChange>
          </w:rPr>
          <w:tab/>
          <w:delText>33</w:delText>
        </w:r>
      </w:del>
    </w:p>
    <w:p w14:paraId="1D6F1715" w14:textId="3A1F4EC0" w:rsidR="006A2C8A" w:rsidRPr="00920004" w:rsidDel="003610CA" w:rsidRDefault="006A2C8A" w:rsidP="00BD0851">
      <w:pPr>
        <w:pStyle w:val="TOC4"/>
        <w:tabs>
          <w:tab w:val="left" w:pos="1760"/>
        </w:tabs>
        <w:spacing w:before="240" w:line="0" w:lineRule="atLeast"/>
        <w:rPr>
          <w:del w:id="2703" w:author="phuong vu" w:date="2018-11-21T23:18:00Z"/>
          <w:rFonts w:eastAsiaTheme="minorEastAsia"/>
          <w:noProof/>
          <w:sz w:val="22"/>
          <w:szCs w:val="22"/>
          <w:lang w:val="en-US"/>
          <w:rPrChange w:id="2704" w:author="phuong vu" w:date="2018-11-30T22:36:00Z">
            <w:rPr>
              <w:del w:id="2705" w:author="phuong vu" w:date="2018-11-21T23:18:00Z"/>
              <w:rFonts w:asciiTheme="minorHAnsi" w:eastAsiaTheme="minorEastAsia" w:hAnsiTheme="minorHAnsi" w:cstheme="minorBidi"/>
              <w:noProof/>
              <w:sz w:val="22"/>
              <w:szCs w:val="22"/>
              <w:lang w:val="en-US"/>
            </w:rPr>
          </w:rPrChange>
        </w:rPr>
        <w:pPrChange w:id="2706" w:author="phuong vu" w:date="2018-11-30T14:16:00Z">
          <w:pPr>
            <w:pStyle w:val="TOC4"/>
            <w:tabs>
              <w:tab w:val="left" w:pos="1760"/>
            </w:tabs>
          </w:pPr>
        </w:pPrChange>
      </w:pPr>
      <w:del w:id="2707" w:author="phuong vu" w:date="2018-11-21T23:18:00Z">
        <w:r w:rsidRPr="00920004" w:rsidDel="003610CA">
          <w:rPr>
            <w:noProof/>
            <w:rPrChange w:id="2708" w:author="phuong vu" w:date="2018-11-30T22:36:00Z">
              <w:rPr>
                <w:noProof/>
              </w:rPr>
            </w:rPrChange>
          </w:rPr>
          <w:delText>3.2.1.9</w:delText>
        </w:r>
        <w:r w:rsidRPr="00920004" w:rsidDel="003610CA">
          <w:rPr>
            <w:rFonts w:eastAsiaTheme="minorEastAsia"/>
            <w:noProof/>
            <w:sz w:val="22"/>
            <w:szCs w:val="22"/>
            <w:lang w:val="en-US"/>
            <w:rPrChange w:id="2709" w:author="phuong vu" w:date="2018-11-30T22:36:00Z">
              <w:rPr>
                <w:rFonts w:asciiTheme="minorHAnsi" w:eastAsiaTheme="minorEastAsia" w:hAnsiTheme="minorHAnsi" w:cstheme="minorBidi"/>
                <w:noProof/>
                <w:sz w:val="22"/>
                <w:szCs w:val="22"/>
                <w:lang w:val="en-US"/>
              </w:rPr>
            </w:rPrChange>
          </w:rPr>
          <w:tab/>
        </w:r>
        <w:r w:rsidRPr="00920004" w:rsidDel="003610CA">
          <w:rPr>
            <w:noProof/>
            <w:lang w:val="en-US"/>
            <w:rPrChange w:id="2710" w:author="phuong vu" w:date="2018-11-30T22:36:00Z">
              <w:rPr>
                <w:noProof/>
                <w:lang w:val="en-US"/>
              </w:rPr>
            </w:rPrChange>
          </w:rPr>
          <w:delText>Đ</w:delText>
        </w:r>
        <w:r w:rsidRPr="00920004" w:rsidDel="003610CA">
          <w:rPr>
            <w:noProof/>
            <w:rPrChange w:id="2711" w:author="phuong vu" w:date="2018-11-30T22:36:00Z">
              <w:rPr>
                <w:noProof/>
              </w:rPr>
            </w:rPrChange>
          </w:rPr>
          <w:delText>ăng xuất hệ thống</w:delText>
        </w:r>
        <w:r w:rsidRPr="00920004" w:rsidDel="003610CA">
          <w:rPr>
            <w:noProof/>
            <w:rPrChange w:id="2712" w:author="phuong vu" w:date="2018-11-30T22:36:00Z">
              <w:rPr>
                <w:noProof/>
              </w:rPr>
            </w:rPrChange>
          </w:rPr>
          <w:tab/>
          <w:delText>34</w:delText>
        </w:r>
      </w:del>
    </w:p>
    <w:p w14:paraId="49D547CF" w14:textId="36FA1956" w:rsidR="006A2C8A" w:rsidRPr="00920004" w:rsidDel="003610CA" w:rsidRDefault="006A2C8A" w:rsidP="00BD0851">
      <w:pPr>
        <w:pStyle w:val="TOC4"/>
        <w:tabs>
          <w:tab w:val="left" w:pos="1760"/>
        </w:tabs>
        <w:spacing w:before="240" w:line="0" w:lineRule="atLeast"/>
        <w:rPr>
          <w:del w:id="2713" w:author="phuong vu" w:date="2018-11-21T23:18:00Z"/>
          <w:rFonts w:eastAsiaTheme="minorEastAsia"/>
          <w:noProof/>
          <w:sz w:val="22"/>
          <w:szCs w:val="22"/>
          <w:lang w:val="en-US"/>
          <w:rPrChange w:id="2714" w:author="phuong vu" w:date="2018-11-30T22:36:00Z">
            <w:rPr>
              <w:del w:id="2715" w:author="phuong vu" w:date="2018-11-21T23:18:00Z"/>
              <w:rFonts w:asciiTheme="minorHAnsi" w:eastAsiaTheme="minorEastAsia" w:hAnsiTheme="minorHAnsi" w:cstheme="minorBidi"/>
              <w:noProof/>
              <w:sz w:val="22"/>
              <w:szCs w:val="22"/>
              <w:lang w:val="en-US"/>
            </w:rPr>
          </w:rPrChange>
        </w:rPr>
        <w:pPrChange w:id="2716" w:author="phuong vu" w:date="2018-11-30T14:16:00Z">
          <w:pPr>
            <w:pStyle w:val="TOC4"/>
            <w:tabs>
              <w:tab w:val="left" w:pos="1760"/>
            </w:tabs>
          </w:pPr>
        </w:pPrChange>
      </w:pPr>
      <w:del w:id="2717" w:author="phuong vu" w:date="2018-11-21T23:18:00Z">
        <w:r w:rsidRPr="00920004" w:rsidDel="003610CA">
          <w:rPr>
            <w:noProof/>
            <w:lang w:val="en-US"/>
            <w:rPrChange w:id="2718" w:author="phuong vu" w:date="2018-11-30T22:36:00Z">
              <w:rPr>
                <w:noProof/>
                <w:lang w:val="en-US"/>
              </w:rPr>
            </w:rPrChange>
          </w:rPr>
          <w:delText>3.2.1.10</w:delText>
        </w:r>
        <w:r w:rsidRPr="00920004" w:rsidDel="003610CA">
          <w:rPr>
            <w:rFonts w:eastAsiaTheme="minorEastAsia"/>
            <w:noProof/>
            <w:sz w:val="22"/>
            <w:szCs w:val="22"/>
            <w:lang w:val="en-US"/>
            <w:rPrChange w:id="2719" w:author="phuong vu" w:date="2018-11-30T22:36:00Z">
              <w:rPr>
                <w:rFonts w:asciiTheme="minorHAnsi" w:eastAsiaTheme="minorEastAsia" w:hAnsiTheme="minorHAnsi" w:cstheme="minorBidi"/>
                <w:noProof/>
                <w:sz w:val="22"/>
                <w:szCs w:val="22"/>
                <w:lang w:val="en-US"/>
              </w:rPr>
            </w:rPrChange>
          </w:rPr>
          <w:tab/>
        </w:r>
        <w:r w:rsidRPr="00920004" w:rsidDel="003610CA">
          <w:rPr>
            <w:noProof/>
            <w:lang w:val="en-US"/>
            <w:rPrChange w:id="2720" w:author="phuong vu" w:date="2018-11-30T22:36:00Z">
              <w:rPr>
                <w:noProof/>
                <w:lang w:val="en-US"/>
              </w:rPr>
            </w:rPrChange>
          </w:rPr>
          <w:delText>Đăng kí tài khoản khách hàng</w:delText>
        </w:r>
        <w:r w:rsidRPr="00920004" w:rsidDel="003610CA">
          <w:rPr>
            <w:noProof/>
            <w:rPrChange w:id="2721" w:author="phuong vu" w:date="2018-11-30T22:36:00Z">
              <w:rPr>
                <w:noProof/>
              </w:rPr>
            </w:rPrChange>
          </w:rPr>
          <w:tab/>
          <w:delText>34</w:delText>
        </w:r>
      </w:del>
    </w:p>
    <w:p w14:paraId="1630BF78" w14:textId="31463F68" w:rsidR="006A2C8A" w:rsidRPr="00920004" w:rsidDel="003610CA" w:rsidRDefault="006A2C8A" w:rsidP="00BD0851">
      <w:pPr>
        <w:pStyle w:val="TOC3"/>
        <w:tabs>
          <w:tab w:val="left" w:pos="1320"/>
          <w:tab w:val="right" w:leader="dot" w:pos="8777"/>
        </w:tabs>
        <w:spacing w:before="240" w:line="0" w:lineRule="atLeast"/>
        <w:rPr>
          <w:del w:id="2722" w:author="phuong vu" w:date="2018-11-21T23:18:00Z"/>
          <w:rFonts w:eastAsiaTheme="minorEastAsia"/>
          <w:noProof/>
          <w:sz w:val="22"/>
          <w:szCs w:val="22"/>
          <w:lang w:val="en-US"/>
          <w:rPrChange w:id="2723" w:author="phuong vu" w:date="2018-11-30T22:36:00Z">
            <w:rPr>
              <w:del w:id="2724" w:author="phuong vu" w:date="2018-11-21T23:18:00Z"/>
              <w:rFonts w:asciiTheme="minorHAnsi" w:eastAsiaTheme="minorEastAsia" w:hAnsiTheme="minorHAnsi" w:cstheme="minorBidi"/>
              <w:noProof/>
              <w:sz w:val="22"/>
              <w:szCs w:val="22"/>
              <w:lang w:val="en-US"/>
            </w:rPr>
          </w:rPrChange>
        </w:rPr>
        <w:pPrChange w:id="2725" w:author="phuong vu" w:date="2018-11-30T14:16:00Z">
          <w:pPr>
            <w:pStyle w:val="TOC3"/>
            <w:tabs>
              <w:tab w:val="left" w:pos="1320"/>
              <w:tab w:val="right" w:leader="dot" w:pos="8777"/>
            </w:tabs>
          </w:pPr>
        </w:pPrChange>
      </w:pPr>
      <w:del w:id="2726" w:author="phuong vu" w:date="2018-11-21T23:18:00Z">
        <w:r w:rsidRPr="00920004" w:rsidDel="003610CA">
          <w:rPr>
            <w:noProof/>
            <w:rPrChange w:id="2727" w:author="phuong vu" w:date="2018-11-30T22:36:00Z">
              <w:rPr>
                <w:noProof/>
              </w:rPr>
            </w:rPrChange>
          </w:rPr>
          <w:delText>3.2.2</w:delText>
        </w:r>
        <w:r w:rsidRPr="00920004" w:rsidDel="003610CA">
          <w:rPr>
            <w:rFonts w:eastAsiaTheme="minorEastAsia"/>
            <w:noProof/>
            <w:sz w:val="22"/>
            <w:szCs w:val="22"/>
            <w:lang w:val="en-US"/>
            <w:rPrChange w:id="2728" w:author="phuong vu" w:date="2018-11-30T22:36:00Z">
              <w:rPr>
                <w:rFonts w:asciiTheme="minorHAnsi" w:eastAsiaTheme="minorEastAsia" w:hAnsiTheme="minorHAnsi" w:cstheme="minorBidi"/>
                <w:noProof/>
                <w:sz w:val="22"/>
                <w:szCs w:val="22"/>
                <w:lang w:val="en-US"/>
              </w:rPr>
            </w:rPrChange>
          </w:rPr>
          <w:tab/>
        </w:r>
        <w:r w:rsidRPr="00920004" w:rsidDel="003610CA">
          <w:rPr>
            <w:noProof/>
            <w:rPrChange w:id="2729" w:author="phuong vu" w:date="2018-11-30T22:36:00Z">
              <w:rPr>
                <w:noProof/>
              </w:rPr>
            </w:rPrChange>
          </w:rPr>
          <w:delText>Yêu cầu phi chức năng</w:delText>
        </w:r>
        <w:r w:rsidRPr="00920004" w:rsidDel="003610CA">
          <w:rPr>
            <w:noProof/>
            <w:rPrChange w:id="2730" w:author="phuong vu" w:date="2018-11-30T22:36:00Z">
              <w:rPr>
                <w:noProof/>
              </w:rPr>
            </w:rPrChange>
          </w:rPr>
          <w:tab/>
          <w:delText>36</w:delText>
        </w:r>
      </w:del>
    </w:p>
    <w:p w14:paraId="672E2E51" w14:textId="496A5F3A" w:rsidR="006A2C8A" w:rsidRPr="00920004" w:rsidDel="003610CA" w:rsidRDefault="006A2C8A" w:rsidP="00BD0851">
      <w:pPr>
        <w:pStyle w:val="TOC3"/>
        <w:tabs>
          <w:tab w:val="left" w:pos="1320"/>
          <w:tab w:val="right" w:leader="dot" w:pos="8777"/>
        </w:tabs>
        <w:spacing w:before="240" w:line="0" w:lineRule="atLeast"/>
        <w:rPr>
          <w:del w:id="2731" w:author="phuong vu" w:date="2018-11-21T23:18:00Z"/>
          <w:rFonts w:eastAsiaTheme="minorEastAsia"/>
          <w:noProof/>
          <w:sz w:val="22"/>
          <w:szCs w:val="22"/>
          <w:lang w:val="en-US"/>
          <w:rPrChange w:id="2732" w:author="phuong vu" w:date="2018-11-30T22:36:00Z">
            <w:rPr>
              <w:del w:id="2733" w:author="phuong vu" w:date="2018-11-21T23:18:00Z"/>
              <w:rFonts w:asciiTheme="minorHAnsi" w:eastAsiaTheme="minorEastAsia" w:hAnsiTheme="minorHAnsi" w:cstheme="minorBidi"/>
              <w:noProof/>
              <w:sz w:val="22"/>
              <w:szCs w:val="22"/>
              <w:lang w:val="en-US"/>
            </w:rPr>
          </w:rPrChange>
        </w:rPr>
        <w:pPrChange w:id="2734" w:author="phuong vu" w:date="2018-11-30T14:16:00Z">
          <w:pPr>
            <w:pStyle w:val="TOC3"/>
            <w:tabs>
              <w:tab w:val="left" w:pos="1320"/>
              <w:tab w:val="right" w:leader="dot" w:pos="8777"/>
            </w:tabs>
          </w:pPr>
        </w:pPrChange>
      </w:pPr>
      <w:del w:id="2735" w:author="phuong vu" w:date="2018-11-21T23:18:00Z">
        <w:r w:rsidRPr="00920004" w:rsidDel="003610CA">
          <w:rPr>
            <w:noProof/>
            <w:rPrChange w:id="2736" w:author="phuong vu" w:date="2018-11-30T22:36:00Z">
              <w:rPr>
                <w:noProof/>
              </w:rPr>
            </w:rPrChange>
          </w:rPr>
          <w:delText>3.2.3</w:delText>
        </w:r>
        <w:r w:rsidRPr="00920004" w:rsidDel="003610CA">
          <w:rPr>
            <w:rFonts w:eastAsiaTheme="minorEastAsia"/>
            <w:noProof/>
            <w:sz w:val="22"/>
            <w:szCs w:val="22"/>
            <w:lang w:val="en-US"/>
            <w:rPrChange w:id="2737" w:author="phuong vu" w:date="2018-11-30T22:36:00Z">
              <w:rPr>
                <w:rFonts w:asciiTheme="minorHAnsi" w:eastAsiaTheme="minorEastAsia" w:hAnsiTheme="minorHAnsi" w:cstheme="minorBidi"/>
                <w:noProof/>
                <w:sz w:val="22"/>
                <w:szCs w:val="22"/>
                <w:lang w:val="en-US"/>
              </w:rPr>
            </w:rPrChange>
          </w:rPr>
          <w:tab/>
        </w:r>
        <w:r w:rsidRPr="00920004" w:rsidDel="003610CA">
          <w:rPr>
            <w:noProof/>
            <w:rPrChange w:id="2738" w:author="phuong vu" w:date="2018-11-30T22:36:00Z">
              <w:rPr>
                <w:noProof/>
              </w:rPr>
            </w:rPrChange>
          </w:rPr>
          <w:delText>Yêu cầu thực thi</w:delText>
        </w:r>
        <w:r w:rsidRPr="00920004" w:rsidDel="003610CA">
          <w:rPr>
            <w:noProof/>
            <w:rPrChange w:id="2739" w:author="phuong vu" w:date="2018-11-30T22:36:00Z">
              <w:rPr>
                <w:noProof/>
              </w:rPr>
            </w:rPrChange>
          </w:rPr>
          <w:tab/>
          <w:delText>36</w:delText>
        </w:r>
      </w:del>
    </w:p>
    <w:p w14:paraId="71B3BD74" w14:textId="68D0F119" w:rsidR="006A2C8A" w:rsidRPr="00920004" w:rsidDel="003610CA" w:rsidRDefault="006A2C8A" w:rsidP="00BD0851">
      <w:pPr>
        <w:pStyle w:val="TOC3"/>
        <w:tabs>
          <w:tab w:val="left" w:pos="1320"/>
          <w:tab w:val="right" w:leader="dot" w:pos="8777"/>
        </w:tabs>
        <w:spacing w:before="240" w:line="0" w:lineRule="atLeast"/>
        <w:rPr>
          <w:del w:id="2740" w:author="phuong vu" w:date="2018-11-21T23:18:00Z"/>
          <w:rFonts w:eastAsiaTheme="minorEastAsia"/>
          <w:noProof/>
          <w:sz w:val="22"/>
          <w:szCs w:val="22"/>
          <w:lang w:val="en-US"/>
          <w:rPrChange w:id="2741" w:author="phuong vu" w:date="2018-11-30T22:36:00Z">
            <w:rPr>
              <w:del w:id="2742" w:author="phuong vu" w:date="2018-11-21T23:18:00Z"/>
              <w:rFonts w:asciiTheme="minorHAnsi" w:eastAsiaTheme="minorEastAsia" w:hAnsiTheme="minorHAnsi" w:cstheme="minorBidi"/>
              <w:noProof/>
              <w:sz w:val="22"/>
              <w:szCs w:val="22"/>
              <w:lang w:val="en-US"/>
            </w:rPr>
          </w:rPrChange>
        </w:rPr>
        <w:pPrChange w:id="2743" w:author="phuong vu" w:date="2018-11-30T14:16:00Z">
          <w:pPr>
            <w:pStyle w:val="TOC3"/>
            <w:tabs>
              <w:tab w:val="left" w:pos="1320"/>
              <w:tab w:val="right" w:leader="dot" w:pos="8777"/>
            </w:tabs>
          </w:pPr>
        </w:pPrChange>
      </w:pPr>
      <w:del w:id="2744" w:author="phuong vu" w:date="2018-11-21T23:18:00Z">
        <w:r w:rsidRPr="00920004" w:rsidDel="003610CA">
          <w:rPr>
            <w:noProof/>
            <w:rPrChange w:id="2745" w:author="phuong vu" w:date="2018-11-30T22:36:00Z">
              <w:rPr>
                <w:noProof/>
              </w:rPr>
            </w:rPrChange>
          </w:rPr>
          <w:delText>3.2.4</w:delText>
        </w:r>
        <w:r w:rsidRPr="00920004" w:rsidDel="003610CA">
          <w:rPr>
            <w:rFonts w:eastAsiaTheme="minorEastAsia"/>
            <w:noProof/>
            <w:sz w:val="22"/>
            <w:szCs w:val="22"/>
            <w:lang w:val="en-US"/>
            <w:rPrChange w:id="2746" w:author="phuong vu" w:date="2018-11-30T22:36:00Z">
              <w:rPr>
                <w:rFonts w:asciiTheme="minorHAnsi" w:eastAsiaTheme="minorEastAsia" w:hAnsiTheme="minorHAnsi" w:cstheme="minorBidi"/>
                <w:noProof/>
                <w:sz w:val="22"/>
                <w:szCs w:val="22"/>
                <w:lang w:val="en-US"/>
              </w:rPr>
            </w:rPrChange>
          </w:rPr>
          <w:tab/>
        </w:r>
        <w:r w:rsidRPr="00920004" w:rsidDel="003610CA">
          <w:rPr>
            <w:noProof/>
            <w:rPrChange w:id="2747" w:author="phuong vu" w:date="2018-11-30T22:36:00Z">
              <w:rPr>
                <w:noProof/>
              </w:rPr>
            </w:rPrChange>
          </w:rPr>
          <w:delText>Yêu cầu chất lượng phần mềm</w:delText>
        </w:r>
        <w:r w:rsidRPr="00920004" w:rsidDel="003610CA">
          <w:rPr>
            <w:noProof/>
            <w:rPrChange w:id="2748" w:author="phuong vu" w:date="2018-11-30T22:36:00Z">
              <w:rPr>
                <w:noProof/>
              </w:rPr>
            </w:rPrChange>
          </w:rPr>
          <w:tab/>
          <w:delText>36</w:delText>
        </w:r>
      </w:del>
    </w:p>
    <w:p w14:paraId="1777F7CA" w14:textId="6ABF124E" w:rsidR="006A2C8A" w:rsidRPr="00920004" w:rsidDel="003610CA" w:rsidRDefault="006A2C8A" w:rsidP="00BD0851">
      <w:pPr>
        <w:pStyle w:val="TOC4"/>
        <w:tabs>
          <w:tab w:val="left" w:pos="1760"/>
        </w:tabs>
        <w:spacing w:before="240" w:line="0" w:lineRule="atLeast"/>
        <w:rPr>
          <w:del w:id="2749" w:author="phuong vu" w:date="2018-11-21T23:18:00Z"/>
          <w:rFonts w:eastAsiaTheme="minorEastAsia"/>
          <w:noProof/>
          <w:sz w:val="22"/>
          <w:szCs w:val="22"/>
          <w:lang w:val="en-US"/>
          <w:rPrChange w:id="2750" w:author="phuong vu" w:date="2018-11-30T22:36:00Z">
            <w:rPr>
              <w:del w:id="2751" w:author="phuong vu" w:date="2018-11-21T23:18:00Z"/>
              <w:rFonts w:asciiTheme="minorHAnsi" w:eastAsiaTheme="minorEastAsia" w:hAnsiTheme="minorHAnsi" w:cstheme="minorBidi"/>
              <w:noProof/>
              <w:sz w:val="22"/>
              <w:szCs w:val="22"/>
              <w:lang w:val="en-US"/>
            </w:rPr>
          </w:rPrChange>
        </w:rPr>
        <w:pPrChange w:id="2752" w:author="phuong vu" w:date="2018-11-30T14:16:00Z">
          <w:pPr>
            <w:pStyle w:val="TOC4"/>
            <w:tabs>
              <w:tab w:val="left" w:pos="1760"/>
            </w:tabs>
          </w:pPr>
        </w:pPrChange>
      </w:pPr>
      <w:del w:id="2753" w:author="phuong vu" w:date="2018-11-21T23:18:00Z">
        <w:r w:rsidRPr="00920004" w:rsidDel="003610CA">
          <w:rPr>
            <w:noProof/>
            <w:rPrChange w:id="2754" w:author="phuong vu" w:date="2018-11-30T22:36:00Z">
              <w:rPr>
                <w:noProof/>
              </w:rPr>
            </w:rPrChange>
          </w:rPr>
          <w:delText>3.2.4.1</w:delText>
        </w:r>
        <w:r w:rsidRPr="00920004" w:rsidDel="003610CA">
          <w:rPr>
            <w:rFonts w:eastAsiaTheme="minorEastAsia"/>
            <w:noProof/>
            <w:sz w:val="22"/>
            <w:szCs w:val="22"/>
            <w:lang w:val="en-US"/>
            <w:rPrChange w:id="2755" w:author="phuong vu" w:date="2018-11-30T22:36:00Z">
              <w:rPr>
                <w:rFonts w:asciiTheme="minorHAnsi" w:eastAsiaTheme="minorEastAsia" w:hAnsiTheme="minorHAnsi" w:cstheme="minorBidi"/>
                <w:noProof/>
                <w:sz w:val="22"/>
                <w:szCs w:val="22"/>
                <w:lang w:val="en-US"/>
              </w:rPr>
            </w:rPrChange>
          </w:rPr>
          <w:tab/>
        </w:r>
        <w:r w:rsidRPr="00920004" w:rsidDel="003610CA">
          <w:rPr>
            <w:noProof/>
            <w:rPrChange w:id="2756" w:author="phuong vu" w:date="2018-11-30T22:36:00Z">
              <w:rPr>
                <w:noProof/>
              </w:rPr>
            </w:rPrChange>
          </w:rPr>
          <w:delText>Các quy tắc nghiệp vụ</w:delText>
        </w:r>
        <w:r w:rsidRPr="00920004" w:rsidDel="003610CA">
          <w:rPr>
            <w:noProof/>
            <w:rPrChange w:id="2757" w:author="phuong vu" w:date="2018-11-30T22:36:00Z">
              <w:rPr>
                <w:noProof/>
              </w:rPr>
            </w:rPrChange>
          </w:rPr>
          <w:tab/>
          <w:delText>36</w:delText>
        </w:r>
      </w:del>
    </w:p>
    <w:p w14:paraId="7069C28B" w14:textId="224C5249" w:rsidR="006A2C8A" w:rsidRPr="00920004" w:rsidDel="003610CA" w:rsidRDefault="006A2C8A" w:rsidP="00BD0851">
      <w:pPr>
        <w:pStyle w:val="TOC2"/>
        <w:tabs>
          <w:tab w:val="left" w:pos="880"/>
          <w:tab w:val="right" w:leader="dot" w:pos="8777"/>
        </w:tabs>
        <w:spacing w:before="240" w:line="0" w:lineRule="atLeast"/>
        <w:rPr>
          <w:del w:id="2758" w:author="phuong vu" w:date="2018-11-21T23:18:00Z"/>
          <w:rFonts w:eastAsiaTheme="minorEastAsia"/>
          <w:noProof/>
          <w:sz w:val="22"/>
          <w:szCs w:val="22"/>
          <w:lang w:val="en-US"/>
          <w:rPrChange w:id="2759" w:author="phuong vu" w:date="2018-11-30T22:36:00Z">
            <w:rPr>
              <w:del w:id="2760" w:author="phuong vu" w:date="2018-11-21T23:18:00Z"/>
              <w:rFonts w:asciiTheme="minorHAnsi" w:eastAsiaTheme="minorEastAsia" w:hAnsiTheme="minorHAnsi" w:cstheme="minorBidi"/>
              <w:noProof/>
              <w:sz w:val="22"/>
              <w:szCs w:val="22"/>
              <w:lang w:val="en-US"/>
            </w:rPr>
          </w:rPrChange>
        </w:rPr>
        <w:pPrChange w:id="2761" w:author="phuong vu" w:date="2018-11-30T14:16:00Z">
          <w:pPr>
            <w:pStyle w:val="TOC2"/>
            <w:tabs>
              <w:tab w:val="left" w:pos="880"/>
              <w:tab w:val="right" w:leader="dot" w:pos="8777"/>
            </w:tabs>
          </w:pPr>
        </w:pPrChange>
      </w:pPr>
      <w:del w:id="2762" w:author="phuong vu" w:date="2018-11-21T23:18:00Z">
        <w:r w:rsidRPr="00920004" w:rsidDel="003610CA">
          <w:rPr>
            <w:noProof/>
            <w:lang w:val="en-US"/>
            <w:rPrChange w:id="2763" w:author="phuong vu" w:date="2018-11-30T22:36:00Z">
              <w:rPr>
                <w:noProof/>
                <w:lang w:val="en-US"/>
              </w:rPr>
            </w:rPrChange>
          </w:rPr>
          <w:delText>3.3</w:delText>
        </w:r>
        <w:r w:rsidRPr="00920004" w:rsidDel="003610CA">
          <w:rPr>
            <w:rFonts w:eastAsiaTheme="minorEastAsia"/>
            <w:noProof/>
            <w:sz w:val="22"/>
            <w:szCs w:val="22"/>
            <w:lang w:val="en-US"/>
            <w:rPrChange w:id="2764" w:author="phuong vu" w:date="2018-11-30T22:36:00Z">
              <w:rPr>
                <w:rFonts w:asciiTheme="minorHAnsi" w:eastAsiaTheme="minorEastAsia" w:hAnsiTheme="minorHAnsi" w:cstheme="minorBidi"/>
                <w:noProof/>
                <w:sz w:val="22"/>
                <w:szCs w:val="22"/>
                <w:lang w:val="en-US"/>
              </w:rPr>
            </w:rPrChange>
          </w:rPr>
          <w:tab/>
        </w:r>
        <w:r w:rsidRPr="00920004" w:rsidDel="003610CA">
          <w:rPr>
            <w:noProof/>
            <w:lang w:val="en-US"/>
            <w:rPrChange w:id="2765" w:author="phuong vu" w:date="2018-11-30T22:36:00Z">
              <w:rPr>
                <w:noProof/>
                <w:lang w:val="en-US"/>
              </w:rPr>
            </w:rPrChange>
          </w:rPr>
          <w:delText>Thiết kế và cài đặt</w:delText>
        </w:r>
        <w:r w:rsidRPr="00920004" w:rsidDel="003610CA">
          <w:rPr>
            <w:noProof/>
            <w:rPrChange w:id="2766" w:author="phuong vu" w:date="2018-11-30T22:36:00Z">
              <w:rPr>
                <w:noProof/>
              </w:rPr>
            </w:rPrChange>
          </w:rPr>
          <w:tab/>
          <w:delText>36</w:delText>
        </w:r>
      </w:del>
    </w:p>
    <w:p w14:paraId="2459373F" w14:textId="2C2760DC" w:rsidR="006A2C8A" w:rsidRPr="00920004" w:rsidDel="003610CA" w:rsidRDefault="006A2C8A" w:rsidP="00BD0851">
      <w:pPr>
        <w:pStyle w:val="TOC3"/>
        <w:tabs>
          <w:tab w:val="left" w:pos="1320"/>
          <w:tab w:val="right" w:leader="dot" w:pos="8777"/>
        </w:tabs>
        <w:spacing w:before="240" w:line="0" w:lineRule="atLeast"/>
        <w:rPr>
          <w:del w:id="2767" w:author="phuong vu" w:date="2018-11-21T23:18:00Z"/>
          <w:rFonts w:eastAsiaTheme="minorEastAsia"/>
          <w:noProof/>
          <w:sz w:val="22"/>
          <w:szCs w:val="22"/>
          <w:lang w:val="en-US"/>
          <w:rPrChange w:id="2768" w:author="phuong vu" w:date="2018-11-30T22:36:00Z">
            <w:rPr>
              <w:del w:id="2769" w:author="phuong vu" w:date="2018-11-21T23:18:00Z"/>
              <w:rFonts w:asciiTheme="minorHAnsi" w:eastAsiaTheme="minorEastAsia" w:hAnsiTheme="minorHAnsi" w:cstheme="minorBidi"/>
              <w:noProof/>
              <w:sz w:val="22"/>
              <w:szCs w:val="22"/>
              <w:lang w:val="en-US"/>
            </w:rPr>
          </w:rPrChange>
        </w:rPr>
        <w:pPrChange w:id="2770" w:author="phuong vu" w:date="2018-11-30T14:16:00Z">
          <w:pPr>
            <w:pStyle w:val="TOC3"/>
            <w:tabs>
              <w:tab w:val="left" w:pos="1320"/>
              <w:tab w:val="right" w:leader="dot" w:pos="8777"/>
            </w:tabs>
          </w:pPr>
        </w:pPrChange>
      </w:pPr>
      <w:del w:id="2771" w:author="phuong vu" w:date="2018-11-21T23:18:00Z">
        <w:r w:rsidRPr="00920004" w:rsidDel="003610CA">
          <w:rPr>
            <w:noProof/>
            <w:rPrChange w:id="2772" w:author="phuong vu" w:date="2018-11-30T22:36:00Z">
              <w:rPr>
                <w:noProof/>
              </w:rPr>
            </w:rPrChange>
          </w:rPr>
          <w:delText>3.3.1</w:delText>
        </w:r>
        <w:r w:rsidRPr="00920004" w:rsidDel="003610CA">
          <w:rPr>
            <w:rFonts w:eastAsiaTheme="minorEastAsia"/>
            <w:noProof/>
            <w:sz w:val="22"/>
            <w:szCs w:val="22"/>
            <w:lang w:val="en-US"/>
            <w:rPrChange w:id="2773" w:author="phuong vu" w:date="2018-11-30T22:36:00Z">
              <w:rPr>
                <w:rFonts w:asciiTheme="minorHAnsi" w:eastAsiaTheme="minorEastAsia" w:hAnsiTheme="minorHAnsi" w:cstheme="minorBidi"/>
                <w:noProof/>
                <w:sz w:val="22"/>
                <w:szCs w:val="22"/>
                <w:lang w:val="en-US"/>
              </w:rPr>
            </w:rPrChange>
          </w:rPr>
          <w:tab/>
        </w:r>
        <w:r w:rsidRPr="00920004" w:rsidDel="003610CA">
          <w:rPr>
            <w:noProof/>
            <w:rPrChange w:id="2774" w:author="phuong vu" w:date="2018-11-30T22:36:00Z">
              <w:rPr>
                <w:noProof/>
              </w:rPr>
            </w:rPrChange>
          </w:rPr>
          <w:delText>Kiến trúc hệ thống</w:delText>
        </w:r>
        <w:r w:rsidRPr="00920004" w:rsidDel="003610CA">
          <w:rPr>
            <w:noProof/>
            <w:rPrChange w:id="2775" w:author="phuong vu" w:date="2018-11-30T22:36:00Z">
              <w:rPr>
                <w:noProof/>
              </w:rPr>
            </w:rPrChange>
          </w:rPr>
          <w:tab/>
          <w:delText>36</w:delText>
        </w:r>
      </w:del>
    </w:p>
    <w:p w14:paraId="0DA94355" w14:textId="1FF1C618" w:rsidR="006A2C8A" w:rsidRPr="00920004" w:rsidDel="003610CA" w:rsidRDefault="006A2C8A" w:rsidP="00BD0851">
      <w:pPr>
        <w:pStyle w:val="TOC3"/>
        <w:tabs>
          <w:tab w:val="left" w:pos="1320"/>
          <w:tab w:val="right" w:leader="dot" w:pos="8777"/>
        </w:tabs>
        <w:spacing w:before="240" w:line="0" w:lineRule="atLeast"/>
        <w:rPr>
          <w:del w:id="2776" w:author="phuong vu" w:date="2018-11-21T23:18:00Z"/>
          <w:rFonts w:eastAsiaTheme="minorEastAsia"/>
          <w:noProof/>
          <w:sz w:val="22"/>
          <w:szCs w:val="22"/>
          <w:lang w:val="en-US"/>
          <w:rPrChange w:id="2777" w:author="phuong vu" w:date="2018-11-30T22:36:00Z">
            <w:rPr>
              <w:del w:id="2778" w:author="phuong vu" w:date="2018-11-21T23:18:00Z"/>
              <w:rFonts w:asciiTheme="minorHAnsi" w:eastAsiaTheme="minorEastAsia" w:hAnsiTheme="minorHAnsi" w:cstheme="minorBidi"/>
              <w:noProof/>
              <w:sz w:val="22"/>
              <w:szCs w:val="22"/>
              <w:lang w:val="en-US"/>
            </w:rPr>
          </w:rPrChange>
        </w:rPr>
        <w:pPrChange w:id="2779" w:author="phuong vu" w:date="2018-11-30T14:16:00Z">
          <w:pPr>
            <w:pStyle w:val="TOC3"/>
            <w:tabs>
              <w:tab w:val="left" w:pos="1320"/>
              <w:tab w:val="right" w:leader="dot" w:pos="8777"/>
            </w:tabs>
          </w:pPr>
        </w:pPrChange>
      </w:pPr>
      <w:del w:id="2780" w:author="phuong vu" w:date="2018-11-21T23:18:00Z">
        <w:r w:rsidRPr="00920004" w:rsidDel="003610CA">
          <w:rPr>
            <w:noProof/>
            <w:rPrChange w:id="2781" w:author="phuong vu" w:date="2018-11-30T22:36:00Z">
              <w:rPr>
                <w:noProof/>
              </w:rPr>
            </w:rPrChange>
          </w:rPr>
          <w:delText>3.3.2</w:delText>
        </w:r>
        <w:r w:rsidRPr="00920004" w:rsidDel="003610CA">
          <w:rPr>
            <w:rFonts w:eastAsiaTheme="minorEastAsia"/>
            <w:noProof/>
            <w:sz w:val="22"/>
            <w:szCs w:val="22"/>
            <w:lang w:val="en-US"/>
            <w:rPrChange w:id="2782" w:author="phuong vu" w:date="2018-11-30T22:36:00Z">
              <w:rPr>
                <w:rFonts w:asciiTheme="minorHAnsi" w:eastAsiaTheme="minorEastAsia" w:hAnsiTheme="minorHAnsi" w:cstheme="minorBidi"/>
                <w:noProof/>
                <w:sz w:val="22"/>
                <w:szCs w:val="22"/>
                <w:lang w:val="en-US"/>
              </w:rPr>
            </w:rPrChange>
          </w:rPr>
          <w:tab/>
        </w:r>
        <w:r w:rsidRPr="00920004" w:rsidDel="003610CA">
          <w:rPr>
            <w:noProof/>
            <w:rPrChange w:id="2783" w:author="phuong vu" w:date="2018-11-30T22:36:00Z">
              <w:rPr>
                <w:noProof/>
              </w:rPr>
            </w:rPrChange>
          </w:rPr>
          <w:delText>Sơ đồ USE CASE</w:delText>
        </w:r>
        <w:r w:rsidRPr="00920004" w:rsidDel="003610CA">
          <w:rPr>
            <w:noProof/>
            <w:rPrChange w:id="2784" w:author="phuong vu" w:date="2018-11-30T22:36:00Z">
              <w:rPr>
                <w:noProof/>
              </w:rPr>
            </w:rPrChange>
          </w:rPr>
          <w:tab/>
          <w:delText>37</w:delText>
        </w:r>
      </w:del>
    </w:p>
    <w:p w14:paraId="3188C662" w14:textId="18954E5C" w:rsidR="006A2C8A" w:rsidRPr="00920004" w:rsidDel="003610CA" w:rsidRDefault="006A2C8A" w:rsidP="00BD0851">
      <w:pPr>
        <w:pStyle w:val="TOC3"/>
        <w:tabs>
          <w:tab w:val="left" w:pos="1320"/>
          <w:tab w:val="right" w:leader="dot" w:pos="8777"/>
        </w:tabs>
        <w:spacing w:before="240" w:line="0" w:lineRule="atLeast"/>
        <w:rPr>
          <w:del w:id="2785" w:author="phuong vu" w:date="2018-11-21T23:18:00Z"/>
          <w:rFonts w:eastAsiaTheme="minorEastAsia"/>
          <w:noProof/>
          <w:sz w:val="22"/>
          <w:szCs w:val="22"/>
          <w:lang w:val="en-US"/>
          <w:rPrChange w:id="2786" w:author="phuong vu" w:date="2018-11-30T22:36:00Z">
            <w:rPr>
              <w:del w:id="2787" w:author="phuong vu" w:date="2018-11-21T23:18:00Z"/>
              <w:rFonts w:asciiTheme="minorHAnsi" w:eastAsiaTheme="minorEastAsia" w:hAnsiTheme="minorHAnsi" w:cstheme="minorBidi"/>
              <w:noProof/>
              <w:sz w:val="22"/>
              <w:szCs w:val="22"/>
              <w:lang w:val="en-US"/>
            </w:rPr>
          </w:rPrChange>
        </w:rPr>
        <w:pPrChange w:id="2788" w:author="phuong vu" w:date="2018-11-30T14:16:00Z">
          <w:pPr>
            <w:pStyle w:val="TOC3"/>
            <w:tabs>
              <w:tab w:val="left" w:pos="1320"/>
              <w:tab w:val="right" w:leader="dot" w:pos="8777"/>
            </w:tabs>
          </w:pPr>
        </w:pPrChange>
      </w:pPr>
      <w:del w:id="2789" w:author="phuong vu" w:date="2018-11-21T23:18:00Z">
        <w:r w:rsidRPr="00920004" w:rsidDel="003610CA">
          <w:rPr>
            <w:noProof/>
            <w:rPrChange w:id="2790" w:author="phuong vu" w:date="2018-11-30T22:36:00Z">
              <w:rPr>
                <w:noProof/>
              </w:rPr>
            </w:rPrChange>
          </w:rPr>
          <w:delText>3.3.3</w:delText>
        </w:r>
        <w:r w:rsidRPr="00920004" w:rsidDel="003610CA">
          <w:rPr>
            <w:rFonts w:eastAsiaTheme="minorEastAsia"/>
            <w:noProof/>
            <w:sz w:val="22"/>
            <w:szCs w:val="22"/>
            <w:lang w:val="en-US"/>
            <w:rPrChange w:id="2791" w:author="phuong vu" w:date="2018-11-30T22:36:00Z">
              <w:rPr>
                <w:rFonts w:asciiTheme="minorHAnsi" w:eastAsiaTheme="minorEastAsia" w:hAnsiTheme="minorHAnsi" w:cstheme="minorBidi"/>
                <w:noProof/>
                <w:sz w:val="22"/>
                <w:szCs w:val="22"/>
                <w:lang w:val="en-US"/>
              </w:rPr>
            </w:rPrChange>
          </w:rPr>
          <w:tab/>
        </w:r>
        <w:r w:rsidRPr="00920004" w:rsidDel="003610CA">
          <w:rPr>
            <w:noProof/>
            <w:rPrChange w:id="2792" w:author="phuong vu" w:date="2018-11-30T22:36:00Z">
              <w:rPr>
                <w:noProof/>
              </w:rPr>
            </w:rPrChange>
          </w:rPr>
          <w:delText>Sơ đồ phân rã USE CASE</w:delText>
        </w:r>
        <w:r w:rsidRPr="00920004" w:rsidDel="003610CA">
          <w:rPr>
            <w:noProof/>
            <w:rPrChange w:id="2793" w:author="phuong vu" w:date="2018-11-30T22:36:00Z">
              <w:rPr>
                <w:noProof/>
              </w:rPr>
            </w:rPrChange>
          </w:rPr>
          <w:tab/>
          <w:delText>38</w:delText>
        </w:r>
      </w:del>
    </w:p>
    <w:p w14:paraId="672F6169" w14:textId="06F557EB" w:rsidR="006A2C8A" w:rsidRPr="00920004" w:rsidDel="003610CA" w:rsidRDefault="006A2C8A" w:rsidP="00BD0851">
      <w:pPr>
        <w:pStyle w:val="TOC3"/>
        <w:tabs>
          <w:tab w:val="left" w:pos="1320"/>
          <w:tab w:val="right" w:leader="dot" w:pos="8777"/>
        </w:tabs>
        <w:spacing w:before="240" w:line="0" w:lineRule="atLeast"/>
        <w:rPr>
          <w:del w:id="2794" w:author="phuong vu" w:date="2018-11-21T23:18:00Z"/>
          <w:rFonts w:eastAsiaTheme="minorEastAsia"/>
          <w:noProof/>
          <w:sz w:val="22"/>
          <w:szCs w:val="22"/>
          <w:lang w:val="en-US"/>
          <w:rPrChange w:id="2795" w:author="phuong vu" w:date="2018-11-30T22:36:00Z">
            <w:rPr>
              <w:del w:id="2796" w:author="phuong vu" w:date="2018-11-21T23:18:00Z"/>
              <w:rFonts w:asciiTheme="minorHAnsi" w:eastAsiaTheme="minorEastAsia" w:hAnsiTheme="minorHAnsi" w:cstheme="minorBidi"/>
              <w:noProof/>
              <w:sz w:val="22"/>
              <w:szCs w:val="22"/>
              <w:lang w:val="en-US"/>
            </w:rPr>
          </w:rPrChange>
        </w:rPr>
        <w:pPrChange w:id="2797" w:author="phuong vu" w:date="2018-11-30T14:16:00Z">
          <w:pPr>
            <w:pStyle w:val="TOC3"/>
            <w:tabs>
              <w:tab w:val="left" w:pos="1320"/>
              <w:tab w:val="right" w:leader="dot" w:pos="8777"/>
            </w:tabs>
          </w:pPr>
        </w:pPrChange>
      </w:pPr>
      <w:del w:id="2798" w:author="phuong vu" w:date="2018-11-21T23:18:00Z">
        <w:r w:rsidRPr="00920004" w:rsidDel="003610CA">
          <w:rPr>
            <w:noProof/>
            <w:rPrChange w:id="2799" w:author="phuong vu" w:date="2018-11-30T22:36:00Z">
              <w:rPr>
                <w:noProof/>
              </w:rPr>
            </w:rPrChange>
          </w:rPr>
          <w:delText>3.3.4</w:delText>
        </w:r>
        <w:r w:rsidRPr="00920004" w:rsidDel="003610CA">
          <w:rPr>
            <w:rFonts w:eastAsiaTheme="minorEastAsia"/>
            <w:noProof/>
            <w:sz w:val="22"/>
            <w:szCs w:val="22"/>
            <w:lang w:val="en-US"/>
            <w:rPrChange w:id="2800" w:author="phuong vu" w:date="2018-11-30T22:36:00Z">
              <w:rPr>
                <w:rFonts w:asciiTheme="minorHAnsi" w:eastAsiaTheme="minorEastAsia" w:hAnsiTheme="minorHAnsi" w:cstheme="minorBidi"/>
                <w:noProof/>
                <w:sz w:val="22"/>
                <w:szCs w:val="22"/>
                <w:lang w:val="en-US"/>
              </w:rPr>
            </w:rPrChange>
          </w:rPr>
          <w:tab/>
        </w:r>
        <w:r w:rsidRPr="00920004" w:rsidDel="003610CA">
          <w:rPr>
            <w:noProof/>
            <w:rPrChange w:id="2801" w:author="phuong vu" w:date="2018-11-30T22:36:00Z">
              <w:rPr>
                <w:noProof/>
              </w:rPr>
            </w:rPrChange>
          </w:rPr>
          <w:delText>Sơ đồ CDM</w:delText>
        </w:r>
        <w:r w:rsidRPr="00920004" w:rsidDel="003610CA">
          <w:rPr>
            <w:noProof/>
            <w:rPrChange w:id="2802" w:author="phuong vu" w:date="2018-11-30T22:36:00Z">
              <w:rPr>
                <w:noProof/>
              </w:rPr>
            </w:rPrChange>
          </w:rPr>
          <w:tab/>
          <w:delText>38</w:delText>
        </w:r>
      </w:del>
    </w:p>
    <w:p w14:paraId="1FB8E1BF" w14:textId="105B8CD7" w:rsidR="006A2C8A" w:rsidRPr="00920004" w:rsidDel="003610CA" w:rsidRDefault="006A2C8A" w:rsidP="00BD0851">
      <w:pPr>
        <w:pStyle w:val="TOC3"/>
        <w:tabs>
          <w:tab w:val="left" w:pos="1320"/>
          <w:tab w:val="right" w:leader="dot" w:pos="8777"/>
        </w:tabs>
        <w:spacing w:before="240" w:line="0" w:lineRule="atLeast"/>
        <w:rPr>
          <w:del w:id="2803" w:author="phuong vu" w:date="2018-11-21T23:18:00Z"/>
          <w:rFonts w:eastAsiaTheme="minorEastAsia"/>
          <w:noProof/>
          <w:sz w:val="22"/>
          <w:szCs w:val="22"/>
          <w:lang w:val="en-US"/>
          <w:rPrChange w:id="2804" w:author="phuong vu" w:date="2018-11-30T22:36:00Z">
            <w:rPr>
              <w:del w:id="2805" w:author="phuong vu" w:date="2018-11-21T23:18:00Z"/>
              <w:rFonts w:asciiTheme="minorHAnsi" w:eastAsiaTheme="minorEastAsia" w:hAnsiTheme="minorHAnsi" w:cstheme="minorBidi"/>
              <w:noProof/>
              <w:sz w:val="22"/>
              <w:szCs w:val="22"/>
              <w:lang w:val="en-US"/>
            </w:rPr>
          </w:rPrChange>
        </w:rPr>
        <w:pPrChange w:id="2806" w:author="phuong vu" w:date="2018-11-30T14:16:00Z">
          <w:pPr>
            <w:pStyle w:val="TOC3"/>
            <w:tabs>
              <w:tab w:val="left" w:pos="1320"/>
              <w:tab w:val="right" w:leader="dot" w:pos="8777"/>
            </w:tabs>
          </w:pPr>
        </w:pPrChange>
      </w:pPr>
      <w:del w:id="2807" w:author="phuong vu" w:date="2018-11-21T23:18:00Z">
        <w:r w:rsidRPr="00920004" w:rsidDel="003610CA">
          <w:rPr>
            <w:noProof/>
            <w:rPrChange w:id="2808" w:author="phuong vu" w:date="2018-11-30T22:36:00Z">
              <w:rPr>
                <w:noProof/>
              </w:rPr>
            </w:rPrChange>
          </w:rPr>
          <w:delText>3.3.5</w:delText>
        </w:r>
        <w:r w:rsidRPr="00920004" w:rsidDel="003610CA">
          <w:rPr>
            <w:rFonts w:eastAsiaTheme="minorEastAsia"/>
            <w:noProof/>
            <w:sz w:val="22"/>
            <w:szCs w:val="22"/>
            <w:lang w:val="en-US"/>
            <w:rPrChange w:id="2809" w:author="phuong vu" w:date="2018-11-30T22:36:00Z">
              <w:rPr>
                <w:rFonts w:asciiTheme="minorHAnsi" w:eastAsiaTheme="minorEastAsia" w:hAnsiTheme="minorHAnsi" w:cstheme="minorBidi"/>
                <w:noProof/>
                <w:sz w:val="22"/>
                <w:szCs w:val="22"/>
                <w:lang w:val="en-US"/>
              </w:rPr>
            </w:rPrChange>
          </w:rPr>
          <w:tab/>
        </w:r>
        <w:r w:rsidRPr="00920004" w:rsidDel="003610CA">
          <w:rPr>
            <w:noProof/>
            <w:rPrChange w:id="2810" w:author="phuong vu" w:date="2018-11-30T22:36:00Z">
              <w:rPr>
                <w:noProof/>
              </w:rPr>
            </w:rPrChange>
          </w:rPr>
          <w:delText>Sơ đồ LDM</w:delText>
        </w:r>
        <w:r w:rsidRPr="00920004" w:rsidDel="003610CA">
          <w:rPr>
            <w:noProof/>
            <w:rPrChange w:id="2811" w:author="phuong vu" w:date="2018-11-30T22:36:00Z">
              <w:rPr>
                <w:noProof/>
              </w:rPr>
            </w:rPrChange>
          </w:rPr>
          <w:tab/>
          <w:delText>38</w:delText>
        </w:r>
      </w:del>
    </w:p>
    <w:p w14:paraId="12B925BF" w14:textId="5DA50575" w:rsidR="006A2C8A" w:rsidRPr="00920004" w:rsidDel="003610CA" w:rsidRDefault="006A2C8A" w:rsidP="00BD0851">
      <w:pPr>
        <w:pStyle w:val="TOC3"/>
        <w:tabs>
          <w:tab w:val="left" w:pos="1320"/>
          <w:tab w:val="right" w:leader="dot" w:pos="8777"/>
        </w:tabs>
        <w:spacing w:before="240" w:line="0" w:lineRule="atLeast"/>
        <w:rPr>
          <w:del w:id="2812" w:author="phuong vu" w:date="2018-11-21T23:18:00Z"/>
          <w:rFonts w:eastAsiaTheme="minorEastAsia"/>
          <w:noProof/>
          <w:sz w:val="22"/>
          <w:szCs w:val="22"/>
          <w:lang w:val="en-US"/>
          <w:rPrChange w:id="2813" w:author="phuong vu" w:date="2018-11-30T22:36:00Z">
            <w:rPr>
              <w:del w:id="2814" w:author="phuong vu" w:date="2018-11-21T23:18:00Z"/>
              <w:rFonts w:asciiTheme="minorHAnsi" w:eastAsiaTheme="minorEastAsia" w:hAnsiTheme="minorHAnsi" w:cstheme="minorBidi"/>
              <w:noProof/>
              <w:sz w:val="22"/>
              <w:szCs w:val="22"/>
              <w:lang w:val="en-US"/>
            </w:rPr>
          </w:rPrChange>
        </w:rPr>
        <w:pPrChange w:id="2815" w:author="phuong vu" w:date="2018-11-30T14:16:00Z">
          <w:pPr>
            <w:pStyle w:val="TOC3"/>
            <w:tabs>
              <w:tab w:val="left" w:pos="1320"/>
              <w:tab w:val="right" w:leader="dot" w:pos="8777"/>
            </w:tabs>
          </w:pPr>
        </w:pPrChange>
      </w:pPr>
      <w:del w:id="2816" w:author="phuong vu" w:date="2018-11-21T23:18:00Z">
        <w:r w:rsidRPr="00920004" w:rsidDel="003610CA">
          <w:rPr>
            <w:noProof/>
            <w:rPrChange w:id="2817" w:author="phuong vu" w:date="2018-11-30T22:36:00Z">
              <w:rPr>
                <w:noProof/>
              </w:rPr>
            </w:rPrChange>
          </w:rPr>
          <w:delText>3.3.6</w:delText>
        </w:r>
        <w:r w:rsidRPr="00920004" w:rsidDel="003610CA">
          <w:rPr>
            <w:rFonts w:eastAsiaTheme="minorEastAsia"/>
            <w:noProof/>
            <w:sz w:val="22"/>
            <w:szCs w:val="22"/>
            <w:lang w:val="en-US"/>
            <w:rPrChange w:id="2818" w:author="phuong vu" w:date="2018-11-30T22:36:00Z">
              <w:rPr>
                <w:rFonts w:asciiTheme="minorHAnsi" w:eastAsiaTheme="minorEastAsia" w:hAnsiTheme="minorHAnsi" w:cstheme="minorBidi"/>
                <w:noProof/>
                <w:sz w:val="22"/>
                <w:szCs w:val="22"/>
                <w:lang w:val="en-US"/>
              </w:rPr>
            </w:rPrChange>
          </w:rPr>
          <w:tab/>
        </w:r>
        <w:r w:rsidRPr="00920004" w:rsidDel="003610CA">
          <w:rPr>
            <w:noProof/>
            <w:rPrChange w:id="2819" w:author="phuong vu" w:date="2018-11-30T22:36:00Z">
              <w:rPr>
                <w:noProof/>
              </w:rPr>
            </w:rPrChange>
          </w:rPr>
          <w:delText>Sơ đồ PDM</w:delText>
        </w:r>
        <w:r w:rsidRPr="00920004" w:rsidDel="003610CA">
          <w:rPr>
            <w:noProof/>
            <w:rPrChange w:id="2820" w:author="phuong vu" w:date="2018-11-30T22:36:00Z">
              <w:rPr>
                <w:noProof/>
              </w:rPr>
            </w:rPrChange>
          </w:rPr>
          <w:tab/>
          <w:delText>38</w:delText>
        </w:r>
      </w:del>
    </w:p>
    <w:p w14:paraId="63E9BD31" w14:textId="6C62ED72" w:rsidR="006A2C8A" w:rsidRPr="00920004" w:rsidDel="003610CA" w:rsidRDefault="006A2C8A" w:rsidP="00BD0851">
      <w:pPr>
        <w:pStyle w:val="TOC3"/>
        <w:tabs>
          <w:tab w:val="left" w:pos="1320"/>
          <w:tab w:val="right" w:leader="dot" w:pos="8777"/>
        </w:tabs>
        <w:spacing w:before="240" w:line="0" w:lineRule="atLeast"/>
        <w:rPr>
          <w:del w:id="2821" w:author="phuong vu" w:date="2018-11-21T23:18:00Z"/>
          <w:rFonts w:eastAsiaTheme="minorEastAsia"/>
          <w:noProof/>
          <w:sz w:val="22"/>
          <w:szCs w:val="22"/>
          <w:lang w:val="en-US"/>
          <w:rPrChange w:id="2822" w:author="phuong vu" w:date="2018-11-30T22:36:00Z">
            <w:rPr>
              <w:del w:id="2823" w:author="phuong vu" w:date="2018-11-21T23:18:00Z"/>
              <w:rFonts w:asciiTheme="minorHAnsi" w:eastAsiaTheme="minorEastAsia" w:hAnsiTheme="minorHAnsi" w:cstheme="minorBidi"/>
              <w:noProof/>
              <w:sz w:val="22"/>
              <w:szCs w:val="22"/>
              <w:lang w:val="en-US"/>
            </w:rPr>
          </w:rPrChange>
        </w:rPr>
        <w:pPrChange w:id="2824" w:author="phuong vu" w:date="2018-11-30T14:16:00Z">
          <w:pPr>
            <w:pStyle w:val="TOC3"/>
            <w:tabs>
              <w:tab w:val="left" w:pos="1320"/>
              <w:tab w:val="right" w:leader="dot" w:pos="8777"/>
            </w:tabs>
          </w:pPr>
        </w:pPrChange>
      </w:pPr>
      <w:del w:id="2825" w:author="phuong vu" w:date="2018-11-21T23:18:00Z">
        <w:r w:rsidRPr="00920004" w:rsidDel="003610CA">
          <w:rPr>
            <w:noProof/>
            <w:rPrChange w:id="2826" w:author="phuong vu" w:date="2018-11-30T22:36:00Z">
              <w:rPr>
                <w:noProof/>
              </w:rPr>
            </w:rPrChange>
          </w:rPr>
          <w:delText>3.3.7</w:delText>
        </w:r>
        <w:r w:rsidRPr="00920004" w:rsidDel="003610CA">
          <w:rPr>
            <w:rFonts w:eastAsiaTheme="minorEastAsia"/>
            <w:noProof/>
            <w:sz w:val="22"/>
            <w:szCs w:val="22"/>
            <w:lang w:val="en-US"/>
            <w:rPrChange w:id="2827" w:author="phuong vu" w:date="2018-11-30T22:36:00Z">
              <w:rPr>
                <w:rFonts w:asciiTheme="minorHAnsi" w:eastAsiaTheme="minorEastAsia" w:hAnsiTheme="minorHAnsi" w:cstheme="minorBidi"/>
                <w:noProof/>
                <w:sz w:val="22"/>
                <w:szCs w:val="22"/>
                <w:lang w:val="en-US"/>
              </w:rPr>
            </w:rPrChange>
          </w:rPr>
          <w:tab/>
        </w:r>
        <w:r w:rsidRPr="00920004" w:rsidDel="003610CA">
          <w:rPr>
            <w:noProof/>
            <w:rPrChange w:id="2828" w:author="phuong vu" w:date="2018-11-30T22:36:00Z">
              <w:rPr>
                <w:noProof/>
              </w:rPr>
            </w:rPrChange>
          </w:rPr>
          <w:delText>Thiết kế dữ liệu</w:delText>
        </w:r>
        <w:r w:rsidRPr="00920004" w:rsidDel="003610CA">
          <w:rPr>
            <w:noProof/>
            <w:rPrChange w:id="2829" w:author="phuong vu" w:date="2018-11-30T22:36:00Z">
              <w:rPr>
                <w:noProof/>
              </w:rPr>
            </w:rPrChange>
          </w:rPr>
          <w:tab/>
          <w:delText>38</w:delText>
        </w:r>
      </w:del>
    </w:p>
    <w:p w14:paraId="190BF278" w14:textId="397AB2CB" w:rsidR="006A2C8A" w:rsidRPr="00920004" w:rsidDel="003610CA" w:rsidRDefault="006A2C8A" w:rsidP="00BD0851">
      <w:pPr>
        <w:pStyle w:val="TOC3"/>
        <w:tabs>
          <w:tab w:val="left" w:pos="1320"/>
          <w:tab w:val="right" w:leader="dot" w:pos="8777"/>
        </w:tabs>
        <w:spacing w:before="240" w:line="0" w:lineRule="atLeast"/>
        <w:rPr>
          <w:del w:id="2830" w:author="phuong vu" w:date="2018-11-21T23:18:00Z"/>
          <w:rFonts w:eastAsiaTheme="minorEastAsia"/>
          <w:noProof/>
          <w:sz w:val="22"/>
          <w:szCs w:val="22"/>
          <w:lang w:val="en-US"/>
          <w:rPrChange w:id="2831" w:author="phuong vu" w:date="2018-11-30T22:36:00Z">
            <w:rPr>
              <w:del w:id="2832" w:author="phuong vu" w:date="2018-11-21T23:18:00Z"/>
              <w:rFonts w:asciiTheme="minorHAnsi" w:eastAsiaTheme="minorEastAsia" w:hAnsiTheme="minorHAnsi" w:cstheme="minorBidi"/>
              <w:noProof/>
              <w:sz w:val="22"/>
              <w:szCs w:val="22"/>
              <w:lang w:val="en-US"/>
            </w:rPr>
          </w:rPrChange>
        </w:rPr>
        <w:pPrChange w:id="2833" w:author="phuong vu" w:date="2018-11-30T14:16:00Z">
          <w:pPr>
            <w:pStyle w:val="TOC3"/>
            <w:tabs>
              <w:tab w:val="left" w:pos="1320"/>
              <w:tab w:val="right" w:leader="dot" w:pos="8777"/>
            </w:tabs>
          </w:pPr>
        </w:pPrChange>
      </w:pPr>
      <w:del w:id="2834" w:author="phuong vu" w:date="2018-11-21T23:18:00Z">
        <w:r w:rsidRPr="00920004" w:rsidDel="003610CA">
          <w:rPr>
            <w:noProof/>
            <w:rPrChange w:id="2835" w:author="phuong vu" w:date="2018-11-30T22:36:00Z">
              <w:rPr>
                <w:noProof/>
              </w:rPr>
            </w:rPrChange>
          </w:rPr>
          <w:delText>3.3.8</w:delText>
        </w:r>
        <w:r w:rsidRPr="00920004" w:rsidDel="003610CA">
          <w:rPr>
            <w:rFonts w:eastAsiaTheme="minorEastAsia"/>
            <w:noProof/>
            <w:sz w:val="22"/>
            <w:szCs w:val="22"/>
            <w:lang w:val="en-US"/>
            <w:rPrChange w:id="2836" w:author="phuong vu" w:date="2018-11-30T22:36:00Z">
              <w:rPr>
                <w:rFonts w:asciiTheme="minorHAnsi" w:eastAsiaTheme="minorEastAsia" w:hAnsiTheme="minorHAnsi" w:cstheme="minorBidi"/>
                <w:noProof/>
                <w:sz w:val="22"/>
                <w:szCs w:val="22"/>
                <w:lang w:val="en-US"/>
              </w:rPr>
            </w:rPrChange>
          </w:rPr>
          <w:tab/>
        </w:r>
        <w:r w:rsidRPr="00920004" w:rsidDel="003610CA">
          <w:rPr>
            <w:noProof/>
            <w:rPrChange w:id="2837" w:author="phuong vu" w:date="2018-11-30T22:36:00Z">
              <w:rPr>
                <w:noProof/>
              </w:rPr>
            </w:rPrChange>
          </w:rPr>
          <w:delText>Thiết kế theo chức năng</w:delText>
        </w:r>
        <w:r w:rsidRPr="00920004" w:rsidDel="003610CA">
          <w:rPr>
            <w:noProof/>
            <w:rPrChange w:id="2838" w:author="phuong vu" w:date="2018-11-30T22:36:00Z">
              <w:rPr>
                <w:noProof/>
              </w:rPr>
            </w:rPrChange>
          </w:rPr>
          <w:tab/>
          <w:delText>38</w:delText>
        </w:r>
      </w:del>
    </w:p>
    <w:p w14:paraId="7A61AE1F" w14:textId="1CE7EAF0" w:rsidR="006A2C8A" w:rsidRPr="00920004" w:rsidDel="003610CA" w:rsidRDefault="006A2C8A" w:rsidP="00BD0851">
      <w:pPr>
        <w:pStyle w:val="TOC4"/>
        <w:tabs>
          <w:tab w:val="left" w:pos="1760"/>
        </w:tabs>
        <w:spacing w:before="240" w:line="0" w:lineRule="atLeast"/>
        <w:rPr>
          <w:del w:id="2839" w:author="phuong vu" w:date="2018-11-21T23:18:00Z"/>
          <w:rFonts w:eastAsiaTheme="minorEastAsia"/>
          <w:noProof/>
          <w:sz w:val="22"/>
          <w:szCs w:val="22"/>
          <w:lang w:val="en-US"/>
          <w:rPrChange w:id="2840" w:author="phuong vu" w:date="2018-11-30T22:36:00Z">
            <w:rPr>
              <w:del w:id="2841" w:author="phuong vu" w:date="2018-11-21T23:18:00Z"/>
              <w:rFonts w:asciiTheme="minorHAnsi" w:eastAsiaTheme="minorEastAsia" w:hAnsiTheme="minorHAnsi" w:cstheme="minorBidi"/>
              <w:noProof/>
              <w:sz w:val="22"/>
              <w:szCs w:val="22"/>
              <w:lang w:val="en-US"/>
            </w:rPr>
          </w:rPrChange>
        </w:rPr>
        <w:pPrChange w:id="2842" w:author="phuong vu" w:date="2018-11-30T14:16:00Z">
          <w:pPr>
            <w:pStyle w:val="TOC4"/>
            <w:tabs>
              <w:tab w:val="left" w:pos="1760"/>
            </w:tabs>
          </w:pPr>
        </w:pPrChange>
      </w:pPr>
      <w:del w:id="2843" w:author="phuong vu" w:date="2018-11-21T23:18:00Z">
        <w:r w:rsidRPr="00920004" w:rsidDel="003610CA">
          <w:rPr>
            <w:noProof/>
            <w:lang w:val="en-US"/>
            <w:rPrChange w:id="2844" w:author="phuong vu" w:date="2018-11-30T22:36:00Z">
              <w:rPr>
                <w:noProof/>
                <w:lang w:val="en-US"/>
              </w:rPr>
            </w:rPrChange>
          </w:rPr>
          <w:delText>3.3.8.1</w:delText>
        </w:r>
        <w:r w:rsidRPr="00920004" w:rsidDel="003610CA">
          <w:rPr>
            <w:rFonts w:eastAsiaTheme="minorEastAsia"/>
            <w:noProof/>
            <w:sz w:val="22"/>
            <w:szCs w:val="22"/>
            <w:lang w:val="en-US"/>
            <w:rPrChange w:id="2845" w:author="phuong vu" w:date="2018-11-30T22:36:00Z">
              <w:rPr>
                <w:rFonts w:asciiTheme="minorHAnsi" w:eastAsiaTheme="minorEastAsia" w:hAnsiTheme="minorHAnsi" w:cstheme="minorBidi"/>
                <w:noProof/>
                <w:sz w:val="22"/>
                <w:szCs w:val="22"/>
                <w:lang w:val="en-US"/>
              </w:rPr>
            </w:rPrChange>
          </w:rPr>
          <w:tab/>
        </w:r>
        <w:r w:rsidR="00D43E01" w:rsidRPr="00920004" w:rsidDel="003610CA">
          <w:rPr>
            <w:noProof/>
            <w:lang w:val="en-US"/>
            <w:rPrChange w:id="2846" w:author="phuong vu" w:date="2018-11-30T22:36:00Z">
              <w:rPr>
                <w:noProof/>
                <w:lang w:val="en-US"/>
              </w:rPr>
            </w:rPrChange>
          </w:rPr>
          <w:delText>Quản lí đơn hàng</w:delText>
        </w:r>
        <w:r w:rsidRPr="00920004" w:rsidDel="003610CA">
          <w:rPr>
            <w:noProof/>
            <w:rPrChange w:id="2847" w:author="phuong vu" w:date="2018-11-30T22:36:00Z">
              <w:rPr>
                <w:noProof/>
              </w:rPr>
            </w:rPrChange>
          </w:rPr>
          <w:tab/>
          <w:delText>38</w:delText>
        </w:r>
      </w:del>
    </w:p>
    <w:p w14:paraId="1061D4E0" w14:textId="6D9BF4C9" w:rsidR="006A2C8A" w:rsidRPr="00920004" w:rsidDel="003610CA" w:rsidRDefault="006A2C8A" w:rsidP="00BD0851">
      <w:pPr>
        <w:pStyle w:val="TOC4"/>
        <w:tabs>
          <w:tab w:val="left" w:pos="1760"/>
        </w:tabs>
        <w:spacing w:before="240" w:line="0" w:lineRule="atLeast"/>
        <w:rPr>
          <w:del w:id="2848" w:author="phuong vu" w:date="2018-11-21T23:18:00Z"/>
          <w:rFonts w:eastAsiaTheme="minorEastAsia"/>
          <w:noProof/>
          <w:sz w:val="22"/>
          <w:szCs w:val="22"/>
          <w:lang w:val="en-US"/>
          <w:rPrChange w:id="2849" w:author="phuong vu" w:date="2018-11-30T22:36:00Z">
            <w:rPr>
              <w:del w:id="2850" w:author="phuong vu" w:date="2018-11-21T23:18:00Z"/>
              <w:rFonts w:asciiTheme="minorHAnsi" w:eastAsiaTheme="minorEastAsia" w:hAnsiTheme="minorHAnsi" w:cstheme="minorBidi"/>
              <w:noProof/>
              <w:sz w:val="22"/>
              <w:szCs w:val="22"/>
              <w:lang w:val="en-US"/>
            </w:rPr>
          </w:rPrChange>
        </w:rPr>
        <w:pPrChange w:id="2851" w:author="phuong vu" w:date="2018-11-30T14:16:00Z">
          <w:pPr>
            <w:pStyle w:val="TOC4"/>
            <w:tabs>
              <w:tab w:val="left" w:pos="1760"/>
            </w:tabs>
          </w:pPr>
        </w:pPrChange>
      </w:pPr>
      <w:del w:id="2852" w:author="phuong vu" w:date="2018-11-21T23:18:00Z">
        <w:r w:rsidRPr="00920004" w:rsidDel="003610CA">
          <w:rPr>
            <w:noProof/>
            <w:lang w:val="en-US"/>
            <w:rPrChange w:id="2853" w:author="phuong vu" w:date="2018-11-30T22:36:00Z">
              <w:rPr>
                <w:noProof/>
                <w:lang w:val="en-US"/>
              </w:rPr>
            </w:rPrChange>
          </w:rPr>
          <w:delText>3.3.8.2</w:delText>
        </w:r>
        <w:r w:rsidRPr="00920004" w:rsidDel="003610CA">
          <w:rPr>
            <w:rFonts w:eastAsiaTheme="minorEastAsia"/>
            <w:noProof/>
            <w:sz w:val="22"/>
            <w:szCs w:val="22"/>
            <w:lang w:val="en-US"/>
            <w:rPrChange w:id="2854" w:author="phuong vu" w:date="2018-11-30T22:36:00Z">
              <w:rPr>
                <w:rFonts w:asciiTheme="minorHAnsi" w:eastAsiaTheme="minorEastAsia" w:hAnsiTheme="minorHAnsi" w:cstheme="minorBidi"/>
                <w:noProof/>
                <w:sz w:val="22"/>
                <w:szCs w:val="22"/>
                <w:lang w:val="en-US"/>
              </w:rPr>
            </w:rPrChange>
          </w:rPr>
          <w:tab/>
        </w:r>
        <w:r w:rsidR="00FC2466" w:rsidRPr="00920004" w:rsidDel="003610CA">
          <w:rPr>
            <w:noProof/>
            <w:lang w:val="en-US"/>
            <w:rPrChange w:id="2855" w:author="phuong vu" w:date="2018-11-30T22:36:00Z">
              <w:rPr>
                <w:noProof/>
                <w:lang w:val="en-US"/>
              </w:rPr>
            </w:rPrChange>
          </w:rPr>
          <w:delText>Quản lí biên nhận</w:delText>
        </w:r>
        <w:r w:rsidRPr="00920004" w:rsidDel="003610CA">
          <w:rPr>
            <w:noProof/>
            <w:rPrChange w:id="2856" w:author="phuong vu" w:date="2018-11-30T22:36:00Z">
              <w:rPr>
                <w:noProof/>
              </w:rPr>
            </w:rPrChange>
          </w:rPr>
          <w:tab/>
          <w:delText>38</w:delText>
        </w:r>
      </w:del>
    </w:p>
    <w:p w14:paraId="1430415C" w14:textId="0AB37799" w:rsidR="006A2C8A" w:rsidRPr="00920004" w:rsidDel="003610CA" w:rsidRDefault="006A2C8A" w:rsidP="00BD0851">
      <w:pPr>
        <w:pStyle w:val="TOC4"/>
        <w:tabs>
          <w:tab w:val="left" w:pos="1760"/>
        </w:tabs>
        <w:spacing w:before="240" w:line="0" w:lineRule="atLeast"/>
        <w:rPr>
          <w:del w:id="2857" w:author="phuong vu" w:date="2018-11-21T23:18:00Z"/>
          <w:rFonts w:eastAsiaTheme="minorEastAsia"/>
          <w:noProof/>
          <w:sz w:val="22"/>
          <w:szCs w:val="22"/>
          <w:lang w:val="en-US"/>
          <w:rPrChange w:id="2858" w:author="phuong vu" w:date="2018-11-30T22:36:00Z">
            <w:rPr>
              <w:del w:id="2859" w:author="phuong vu" w:date="2018-11-21T23:18:00Z"/>
              <w:rFonts w:asciiTheme="minorHAnsi" w:eastAsiaTheme="minorEastAsia" w:hAnsiTheme="minorHAnsi" w:cstheme="minorBidi"/>
              <w:noProof/>
              <w:sz w:val="22"/>
              <w:szCs w:val="22"/>
              <w:lang w:val="en-US"/>
            </w:rPr>
          </w:rPrChange>
        </w:rPr>
        <w:pPrChange w:id="2860" w:author="phuong vu" w:date="2018-11-30T14:16:00Z">
          <w:pPr>
            <w:pStyle w:val="TOC4"/>
            <w:tabs>
              <w:tab w:val="left" w:pos="1760"/>
            </w:tabs>
          </w:pPr>
        </w:pPrChange>
      </w:pPr>
      <w:del w:id="2861" w:author="phuong vu" w:date="2018-11-21T23:18:00Z">
        <w:r w:rsidRPr="00920004" w:rsidDel="003610CA">
          <w:rPr>
            <w:noProof/>
            <w:lang w:val="en-US"/>
            <w:rPrChange w:id="2862" w:author="phuong vu" w:date="2018-11-30T22:36:00Z">
              <w:rPr>
                <w:noProof/>
                <w:lang w:val="en-US"/>
              </w:rPr>
            </w:rPrChange>
          </w:rPr>
          <w:delText>3.3.8.3</w:delText>
        </w:r>
        <w:r w:rsidRPr="00920004" w:rsidDel="003610CA">
          <w:rPr>
            <w:rFonts w:eastAsiaTheme="minorEastAsia"/>
            <w:noProof/>
            <w:sz w:val="22"/>
            <w:szCs w:val="22"/>
            <w:lang w:val="en-US"/>
            <w:rPrChange w:id="2863" w:author="phuong vu" w:date="2018-11-30T22:36:00Z">
              <w:rPr>
                <w:rFonts w:asciiTheme="minorHAnsi" w:eastAsiaTheme="minorEastAsia" w:hAnsiTheme="minorHAnsi" w:cstheme="minorBidi"/>
                <w:noProof/>
                <w:sz w:val="22"/>
                <w:szCs w:val="22"/>
                <w:lang w:val="en-US"/>
              </w:rPr>
            </w:rPrChange>
          </w:rPr>
          <w:tab/>
        </w:r>
        <w:r w:rsidRPr="00920004" w:rsidDel="003610CA">
          <w:rPr>
            <w:noProof/>
            <w:lang w:val="en-US"/>
            <w:rPrChange w:id="2864" w:author="phuong vu" w:date="2018-11-30T22:36:00Z">
              <w:rPr>
                <w:noProof/>
                <w:lang w:val="en-US"/>
              </w:rPr>
            </w:rPrChange>
          </w:rPr>
          <w:delText>Tạo đơn hàng</w:delText>
        </w:r>
        <w:r w:rsidRPr="00920004" w:rsidDel="003610CA">
          <w:rPr>
            <w:noProof/>
            <w:rPrChange w:id="2865" w:author="phuong vu" w:date="2018-11-30T22:36:00Z">
              <w:rPr>
                <w:noProof/>
              </w:rPr>
            </w:rPrChange>
          </w:rPr>
          <w:tab/>
          <w:delText>38</w:delText>
        </w:r>
      </w:del>
    </w:p>
    <w:p w14:paraId="1A4831CD" w14:textId="318B1809" w:rsidR="006A2C8A" w:rsidRPr="00920004" w:rsidDel="003610CA" w:rsidRDefault="006A2C8A" w:rsidP="00BD0851">
      <w:pPr>
        <w:pStyle w:val="TOC4"/>
        <w:tabs>
          <w:tab w:val="left" w:pos="1760"/>
        </w:tabs>
        <w:spacing w:before="240" w:line="0" w:lineRule="atLeast"/>
        <w:rPr>
          <w:del w:id="2866" w:author="phuong vu" w:date="2018-11-21T23:18:00Z"/>
          <w:rFonts w:eastAsiaTheme="minorEastAsia"/>
          <w:noProof/>
          <w:sz w:val="22"/>
          <w:szCs w:val="22"/>
          <w:lang w:val="en-US"/>
          <w:rPrChange w:id="2867" w:author="phuong vu" w:date="2018-11-30T22:36:00Z">
            <w:rPr>
              <w:del w:id="2868" w:author="phuong vu" w:date="2018-11-21T23:18:00Z"/>
              <w:rFonts w:asciiTheme="minorHAnsi" w:eastAsiaTheme="minorEastAsia" w:hAnsiTheme="minorHAnsi" w:cstheme="minorBidi"/>
              <w:noProof/>
              <w:sz w:val="22"/>
              <w:szCs w:val="22"/>
              <w:lang w:val="en-US"/>
            </w:rPr>
          </w:rPrChange>
        </w:rPr>
        <w:pPrChange w:id="2869" w:author="phuong vu" w:date="2018-11-30T14:16:00Z">
          <w:pPr>
            <w:pStyle w:val="TOC4"/>
            <w:tabs>
              <w:tab w:val="left" w:pos="1760"/>
            </w:tabs>
          </w:pPr>
        </w:pPrChange>
      </w:pPr>
      <w:del w:id="2870" w:author="phuong vu" w:date="2018-11-21T23:18:00Z">
        <w:r w:rsidRPr="00920004" w:rsidDel="003610CA">
          <w:rPr>
            <w:noProof/>
            <w:rPrChange w:id="2871" w:author="phuong vu" w:date="2018-11-30T22:36:00Z">
              <w:rPr>
                <w:noProof/>
              </w:rPr>
            </w:rPrChange>
          </w:rPr>
          <w:delText>3.3.8.4</w:delText>
        </w:r>
        <w:r w:rsidRPr="00920004" w:rsidDel="003610CA">
          <w:rPr>
            <w:rFonts w:eastAsiaTheme="minorEastAsia"/>
            <w:noProof/>
            <w:sz w:val="22"/>
            <w:szCs w:val="22"/>
            <w:lang w:val="en-US"/>
            <w:rPrChange w:id="2872" w:author="phuong vu" w:date="2018-11-30T22:36:00Z">
              <w:rPr>
                <w:rFonts w:asciiTheme="minorHAnsi" w:eastAsiaTheme="minorEastAsia" w:hAnsiTheme="minorHAnsi" w:cstheme="minorBidi"/>
                <w:noProof/>
                <w:sz w:val="22"/>
                <w:szCs w:val="22"/>
                <w:lang w:val="en-US"/>
              </w:rPr>
            </w:rPrChange>
          </w:rPr>
          <w:tab/>
        </w:r>
        <w:r w:rsidRPr="00920004" w:rsidDel="003610CA">
          <w:rPr>
            <w:noProof/>
            <w:rPrChange w:id="2873" w:author="phuong vu" w:date="2018-11-30T22:36:00Z">
              <w:rPr>
                <w:noProof/>
              </w:rPr>
            </w:rPrChange>
          </w:rPr>
          <w:delText>Tìm kiếm chi nhánh gần nhất, có đủ các dịch vụ theo yêu cầu</w:delText>
        </w:r>
        <w:r w:rsidRPr="00920004" w:rsidDel="003610CA">
          <w:rPr>
            <w:noProof/>
            <w:rPrChange w:id="2874" w:author="phuong vu" w:date="2018-11-30T22:36:00Z">
              <w:rPr>
                <w:noProof/>
              </w:rPr>
            </w:rPrChange>
          </w:rPr>
          <w:tab/>
          <w:delText>38</w:delText>
        </w:r>
      </w:del>
    </w:p>
    <w:p w14:paraId="5EAB54F8" w14:textId="30D74C26" w:rsidR="006A2C8A" w:rsidRPr="00920004" w:rsidDel="003610CA" w:rsidRDefault="006A2C8A" w:rsidP="00BD0851">
      <w:pPr>
        <w:pStyle w:val="TOC4"/>
        <w:tabs>
          <w:tab w:val="left" w:pos="1760"/>
        </w:tabs>
        <w:spacing w:before="240" w:line="0" w:lineRule="atLeast"/>
        <w:rPr>
          <w:del w:id="2875" w:author="phuong vu" w:date="2018-11-21T23:18:00Z"/>
          <w:rFonts w:eastAsiaTheme="minorEastAsia"/>
          <w:noProof/>
          <w:sz w:val="22"/>
          <w:szCs w:val="22"/>
          <w:lang w:val="en-US"/>
          <w:rPrChange w:id="2876" w:author="phuong vu" w:date="2018-11-30T22:36:00Z">
            <w:rPr>
              <w:del w:id="2877" w:author="phuong vu" w:date="2018-11-21T23:18:00Z"/>
              <w:rFonts w:asciiTheme="minorHAnsi" w:eastAsiaTheme="minorEastAsia" w:hAnsiTheme="minorHAnsi" w:cstheme="minorBidi"/>
              <w:noProof/>
              <w:sz w:val="22"/>
              <w:szCs w:val="22"/>
              <w:lang w:val="en-US"/>
            </w:rPr>
          </w:rPrChange>
        </w:rPr>
        <w:pPrChange w:id="2878" w:author="phuong vu" w:date="2018-11-30T14:16:00Z">
          <w:pPr>
            <w:pStyle w:val="TOC4"/>
            <w:tabs>
              <w:tab w:val="left" w:pos="1760"/>
            </w:tabs>
          </w:pPr>
        </w:pPrChange>
      </w:pPr>
      <w:del w:id="2879" w:author="phuong vu" w:date="2018-11-21T23:18:00Z">
        <w:r w:rsidRPr="00920004" w:rsidDel="003610CA">
          <w:rPr>
            <w:noProof/>
            <w:rPrChange w:id="2880" w:author="phuong vu" w:date="2018-11-30T22:36:00Z">
              <w:rPr>
                <w:noProof/>
              </w:rPr>
            </w:rPrChange>
          </w:rPr>
          <w:delText>3.3.8.5</w:delText>
        </w:r>
        <w:r w:rsidRPr="00920004" w:rsidDel="003610CA">
          <w:rPr>
            <w:rFonts w:eastAsiaTheme="minorEastAsia"/>
            <w:noProof/>
            <w:sz w:val="22"/>
            <w:szCs w:val="22"/>
            <w:lang w:val="en-US"/>
            <w:rPrChange w:id="2881" w:author="phuong vu" w:date="2018-11-30T22:36:00Z">
              <w:rPr>
                <w:rFonts w:asciiTheme="minorHAnsi" w:eastAsiaTheme="minorEastAsia" w:hAnsiTheme="minorHAnsi" w:cstheme="minorBidi"/>
                <w:noProof/>
                <w:sz w:val="22"/>
                <w:szCs w:val="22"/>
                <w:lang w:val="en-US"/>
              </w:rPr>
            </w:rPrChange>
          </w:rPr>
          <w:tab/>
        </w:r>
        <w:r w:rsidRPr="00920004" w:rsidDel="003610CA">
          <w:rPr>
            <w:noProof/>
            <w:rPrChange w:id="2882" w:author="phuong vu" w:date="2018-11-30T22:36:00Z">
              <w:rPr>
                <w:noProof/>
              </w:rPr>
            </w:rPrChange>
          </w:rPr>
          <w:delText>Tìm kiếm và lọc quần áo theo loại có sẵn</w:delText>
        </w:r>
        <w:r w:rsidRPr="00920004" w:rsidDel="003610CA">
          <w:rPr>
            <w:noProof/>
            <w:rPrChange w:id="2883" w:author="phuong vu" w:date="2018-11-30T22:36:00Z">
              <w:rPr>
                <w:noProof/>
              </w:rPr>
            </w:rPrChange>
          </w:rPr>
          <w:tab/>
          <w:delText>38</w:delText>
        </w:r>
      </w:del>
    </w:p>
    <w:p w14:paraId="6DE7A394" w14:textId="1BBC8298" w:rsidR="006A2C8A" w:rsidRPr="00920004" w:rsidDel="003610CA" w:rsidRDefault="006A2C8A" w:rsidP="00BD0851">
      <w:pPr>
        <w:pStyle w:val="TOC4"/>
        <w:tabs>
          <w:tab w:val="left" w:pos="1760"/>
        </w:tabs>
        <w:spacing w:before="240" w:line="0" w:lineRule="atLeast"/>
        <w:rPr>
          <w:del w:id="2884" w:author="phuong vu" w:date="2018-11-21T23:18:00Z"/>
          <w:rFonts w:eastAsiaTheme="minorEastAsia"/>
          <w:noProof/>
          <w:sz w:val="22"/>
          <w:szCs w:val="22"/>
          <w:lang w:val="en-US"/>
          <w:rPrChange w:id="2885" w:author="phuong vu" w:date="2018-11-30T22:36:00Z">
            <w:rPr>
              <w:del w:id="2886" w:author="phuong vu" w:date="2018-11-21T23:18:00Z"/>
              <w:rFonts w:asciiTheme="minorHAnsi" w:eastAsiaTheme="minorEastAsia" w:hAnsiTheme="minorHAnsi" w:cstheme="minorBidi"/>
              <w:noProof/>
              <w:sz w:val="22"/>
              <w:szCs w:val="22"/>
              <w:lang w:val="en-US"/>
            </w:rPr>
          </w:rPrChange>
        </w:rPr>
        <w:pPrChange w:id="2887" w:author="phuong vu" w:date="2018-11-30T14:16:00Z">
          <w:pPr>
            <w:pStyle w:val="TOC4"/>
            <w:tabs>
              <w:tab w:val="left" w:pos="1760"/>
            </w:tabs>
          </w:pPr>
        </w:pPrChange>
      </w:pPr>
      <w:del w:id="2888" w:author="phuong vu" w:date="2018-11-21T23:18:00Z">
        <w:r w:rsidRPr="00920004" w:rsidDel="003610CA">
          <w:rPr>
            <w:noProof/>
            <w:rPrChange w:id="2889" w:author="phuong vu" w:date="2018-11-30T22:36:00Z">
              <w:rPr>
                <w:noProof/>
              </w:rPr>
            </w:rPrChange>
          </w:rPr>
          <w:delText>3.3.8.6</w:delText>
        </w:r>
        <w:r w:rsidRPr="00920004" w:rsidDel="003610CA">
          <w:rPr>
            <w:rFonts w:eastAsiaTheme="minorEastAsia"/>
            <w:noProof/>
            <w:sz w:val="22"/>
            <w:szCs w:val="22"/>
            <w:lang w:val="en-US"/>
            <w:rPrChange w:id="2890" w:author="phuong vu" w:date="2018-11-30T22:36:00Z">
              <w:rPr>
                <w:rFonts w:asciiTheme="minorHAnsi" w:eastAsiaTheme="minorEastAsia" w:hAnsiTheme="minorHAnsi" w:cstheme="minorBidi"/>
                <w:noProof/>
                <w:sz w:val="22"/>
                <w:szCs w:val="22"/>
                <w:lang w:val="en-US"/>
              </w:rPr>
            </w:rPrChange>
          </w:rPr>
          <w:tab/>
        </w:r>
        <w:r w:rsidRPr="00920004" w:rsidDel="003610CA">
          <w:rPr>
            <w:noProof/>
            <w:rPrChange w:id="2891" w:author="phuong vu" w:date="2018-11-30T22:36:00Z">
              <w:rPr>
                <w:noProof/>
              </w:rPr>
            </w:rPrChange>
          </w:rPr>
          <w:delText>Tìm kiếm đơn hàng</w:delText>
        </w:r>
        <w:r w:rsidRPr="00920004" w:rsidDel="003610CA">
          <w:rPr>
            <w:noProof/>
            <w:rPrChange w:id="2892" w:author="phuong vu" w:date="2018-11-30T22:36:00Z">
              <w:rPr>
                <w:noProof/>
              </w:rPr>
            </w:rPrChange>
          </w:rPr>
          <w:tab/>
          <w:delText>38</w:delText>
        </w:r>
      </w:del>
    </w:p>
    <w:p w14:paraId="6A7B5DC6" w14:textId="7FA124BC" w:rsidR="006A2C8A" w:rsidRPr="00920004" w:rsidDel="003610CA" w:rsidRDefault="006A2C8A" w:rsidP="00BD0851">
      <w:pPr>
        <w:pStyle w:val="TOC4"/>
        <w:tabs>
          <w:tab w:val="left" w:pos="1760"/>
        </w:tabs>
        <w:spacing w:before="240" w:line="0" w:lineRule="atLeast"/>
        <w:rPr>
          <w:del w:id="2893" w:author="phuong vu" w:date="2018-11-21T23:18:00Z"/>
          <w:rFonts w:eastAsiaTheme="minorEastAsia"/>
          <w:noProof/>
          <w:sz w:val="22"/>
          <w:szCs w:val="22"/>
          <w:lang w:val="en-US"/>
          <w:rPrChange w:id="2894" w:author="phuong vu" w:date="2018-11-30T22:36:00Z">
            <w:rPr>
              <w:del w:id="2895" w:author="phuong vu" w:date="2018-11-21T23:18:00Z"/>
              <w:rFonts w:asciiTheme="minorHAnsi" w:eastAsiaTheme="minorEastAsia" w:hAnsiTheme="minorHAnsi" w:cstheme="minorBidi"/>
              <w:noProof/>
              <w:sz w:val="22"/>
              <w:szCs w:val="22"/>
              <w:lang w:val="en-US"/>
            </w:rPr>
          </w:rPrChange>
        </w:rPr>
        <w:pPrChange w:id="2896" w:author="phuong vu" w:date="2018-11-30T14:16:00Z">
          <w:pPr>
            <w:pStyle w:val="TOC4"/>
            <w:tabs>
              <w:tab w:val="left" w:pos="1760"/>
            </w:tabs>
          </w:pPr>
        </w:pPrChange>
      </w:pPr>
      <w:del w:id="2897" w:author="phuong vu" w:date="2018-11-21T23:18:00Z">
        <w:r w:rsidRPr="00920004" w:rsidDel="003610CA">
          <w:rPr>
            <w:noProof/>
            <w:lang w:val="en-US"/>
            <w:rPrChange w:id="2898" w:author="phuong vu" w:date="2018-11-30T22:36:00Z">
              <w:rPr>
                <w:noProof/>
                <w:lang w:val="en-US"/>
              </w:rPr>
            </w:rPrChange>
          </w:rPr>
          <w:delText>3.3.8.7</w:delText>
        </w:r>
        <w:r w:rsidRPr="00920004" w:rsidDel="003610CA">
          <w:rPr>
            <w:rFonts w:eastAsiaTheme="minorEastAsia"/>
            <w:noProof/>
            <w:sz w:val="22"/>
            <w:szCs w:val="22"/>
            <w:lang w:val="en-US"/>
            <w:rPrChange w:id="2899" w:author="phuong vu" w:date="2018-11-30T22:36:00Z">
              <w:rPr>
                <w:rFonts w:asciiTheme="minorHAnsi" w:eastAsiaTheme="minorEastAsia" w:hAnsiTheme="minorHAnsi" w:cstheme="minorBidi"/>
                <w:noProof/>
                <w:sz w:val="22"/>
                <w:szCs w:val="22"/>
                <w:lang w:val="en-US"/>
              </w:rPr>
            </w:rPrChange>
          </w:rPr>
          <w:tab/>
        </w:r>
        <w:r w:rsidRPr="00920004" w:rsidDel="003610CA">
          <w:rPr>
            <w:noProof/>
            <w:rPrChange w:id="2900" w:author="phuong vu" w:date="2018-11-30T22:36:00Z">
              <w:rPr>
                <w:noProof/>
              </w:rPr>
            </w:rPrChange>
          </w:rPr>
          <w:delText>Đăng nhập</w:delText>
        </w:r>
        <w:r w:rsidRPr="00920004" w:rsidDel="003610CA">
          <w:rPr>
            <w:noProof/>
            <w:lang w:val="en-US"/>
            <w:rPrChange w:id="2901" w:author="phuong vu" w:date="2018-11-30T22:36:00Z">
              <w:rPr>
                <w:noProof/>
                <w:lang w:val="en-US"/>
              </w:rPr>
            </w:rPrChange>
          </w:rPr>
          <w:delText xml:space="preserve"> hệ thống</w:delText>
        </w:r>
        <w:r w:rsidRPr="00920004" w:rsidDel="003610CA">
          <w:rPr>
            <w:noProof/>
            <w:rPrChange w:id="2902" w:author="phuong vu" w:date="2018-11-30T22:36:00Z">
              <w:rPr>
                <w:noProof/>
              </w:rPr>
            </w:rPrChange>
          </w:rPr>
          <w:tab/>
          <w:delText>38</w:delText>
        </w:r>
      </w:del>
    </w:p>
    <w:p w14:paraId="19C95C42" w14:textId="1A5EBAA7" w:rsidR="006A2C8A" w:rsidRPr="00920004" w:rsidDel="003610CA" w:rsidRDefault="006A2C8A" w:rsidP="00BD0851">
      <w:pPr>
        <w:pStyle w:val="TOC4"/>
        <w:tabs>
          <w:tab w:val="left" w:pos="1760"/>
        </w:tabs>
        <w:spacing w:before="240" w:line="0" w:lineRule="atLeast"/>
        <w:rPr>
          <w:del w:id="2903" w:author="phuong vu" w:date="2018-11-21T23:18:00Z"/>
          <w:rFonts w:eastAsiaTheme="minorEastAsia"/>
          <w:noProof/>
          <w:sz w:val="22"/>
          <w:szCs w:val="22"/>
          <w:lang w:val="en-US"/>
          <w:rPrChange w:id="2904" w:author="phuong vu" w:date="2018-11-30T22:36:00Z">
            <w:rPr>
              <w:del w:id="2905" w:author="phuong vu" w:date="2018-11-21T23:18:00Z"/>
              <w:rFonts w:asciiTheme="minorHAnsi" w:eastAsiaTheme="minorEastAsia" w:hAnsiTheme="minorHAnsi" w:cstheme="minorBidi"/>
              <w:noProof/>
              <w:sz w:val="22"/>
              <w:szCs w:val="22"/>
              <w:lang w:val="en-US"/>
            </w:rPr>
          </w:rPrChange>
        </w:rPr>
        <w:pPrChange w:id="2906" w:author="phuong vu" w:date="2018-11-30T14:16:00Z">
          <w:pPr>
            <w:pStyle w:val="TOC4"/>
            <w:tabs>
              <w:tab w:val="left" w:pos="1760"/>
            </w:tabs>
          </w:pPr>
        </w:pPrChange>
      </w:pPr>
      <w:del w:id="2907" w:author="phuong vu" w:date="2018-11-21T23:18:00Z">
        <w:r w:rsidRPr="00920004" w:rsidDel="003610CA">
          <w:rPr>
            <w:noProof/>
            <w:rPrChange w:id="2908" w:author="phuong vu" w:date="2018-11-30T22:36:00Z">
              <w:rPr>
                <w:noProof/>
              </w:rPr>
            </w:rPrChange>
          </w:rPr>
          <w:delText>3.3.8.8</w:delText>
        </w:r>
        <w:r w:rsidRPr="00920004" w:rsidDel="003610CA">
          <w:rPr>
            <w:rFonts w:eastAsiaTheme="minorEastAsia"/>
            <w:noProof/>
            <w:sz w:val="22"/>
            <w:szCs w:val="22"/>
            <w:lang w:val="en-US"/>
            <w:rPrChange w:id="2909" w:author="phuong vu" w:date="2018-11-30T22:36:00Z">
              <w:rPr>
                <w:rFonts w:asciiTheme="minorHAnsi" w:eastAsiaTheme="minorEastAsia" w:hAnsiTheme="minorHAnsi" w:cstheme="minorBidi"/>
                <w:noProof/>
                <w:sz w:val="22"/>
                <w:szCs w:val="22"/>
                <w:lang w:val="en-US"/>
              </w:rPr>
            </w:rPrChange>
          </w:rPr>
          <w:tab/>
        </w:r>
        <w:r w:rsidRPr="00920004" w:rsidDel="003610CA">
          <w:rPr>
            <w:noProof/>
            <w:lang w:val="en-US"/>
            <w:rPrChange w:id="2910" w:author="phuong vu" w:date="2018-11-30T22:36:00Z">
              <w:rPr>
                <w:noProof/>
                <w:lang w:val="en-US"/>
              </w:rPr>
            </w:rPrChange>
          </w:rPr>
          <w:delText>Đ</w:delText>
        </w:r>
        <w:r w:rsidRPr="00920004" w:rsidDel="003610CA">
          <w:rPr>
            <w:noProof/>
            <w:rPrChange w:id="2911" w:author="phuong vu" w:date="2018-11-30T22:36:00Z">
              <w:rPr>
                <w:noProof/>
              </w:rPr>
            </w:rPrChange>
          </w:rPr>
          <w:delText>ăng xuất hệ thống</w:delText>
        </w:r>
        <w:r w:rsidRPr="00920004" w:rsidDel="003610CA">
          <w:rPr>
            <w:noProof/>
            <w:rPrChange w:id="2912" w:author="phuong vu" w:date="2018-11-30T22:36:00Z">
              <w:rPr>
                <w:noProof/>
              </w:rPr>
            </w:rPrChange>
          </w:rPr>
          <w:tab/>
          <w:delText>41</w:delText>
        </w:r>
      </w:del>
    </w:p>
    <w:p w14:paraId="5CE515F5" w14:textId="31639D3A" w:rsidR="006A2C8A" w:rsidRPr="00920004" w:rsidDel="003610CA" w:rsidRDefault="006A2C8A" w:rsidP="00BD0851">
      <w:pPr>
        <w:pStyle w:val="TOC4"/>
        <w:tabs>
          <w:tab w:val="left" w:pos="1760"/>
        </w:tabs>
        <w:spacing w:before="240" w:line="0" w:lineRule="atLeast"/>
        <w:rPr>
          <w:del w:id="2913" w:author="phuong vu" w:date="2018-11-21T23:18:00Z"/>
          <w:rFonts w:eastAsiaTheme="minorEastAsia"/>
          <w:noProof/>
          <w:sz w:val="22"/>
          <w:szCs w:val="22"/>
          <w:lang w:val="en-US"/>
          <w:rPrChange w:id="2914" w:author="phuong vu" w:date="2018-11-30T22:36:00Z">
            <w:rPr>
              <w:del w:id="2915" w:author="phuong vu" w:date="2018-11-21T23:18:00Z"/>
              <w:rFonts w:asciiTheme="minorHAnsi" w:eastAsiaTheme="minorEastAsia" w:hAnsiTheme="minorHAnsi" w:cstheme="minorBidi"/>
              <w:noProof/>
              <w:sz w:val="22"/>
              <w:szCs w:val="22"/>
              <w:lang w:val="en-US"/>
            </w:rPr>
          </w:rPrChange>
        </w:rPr>
        <w:pPrChange w:id="2916" w:author="phuong vu" w:date="2018-11-30T14:16:00Z">
          <w:pPr>
            <w:pStyle w:val="TOC4"/>
            <w:tabs>
              <w:tab w:val="left" w:pos="1760"/>
            </w:tabs>
          </w:pPr>
        </w:pPrChange>
      </w:pPr>
      <w:del w:id="2917" w:author="phuong vu" w:date="2018-11-21T23:18:00Z">
        <w:r w:rsidRPr="00920004" w:rsidDel="003610CA">
          <w:rPr>
            <w:noProof/>
            <w:rPrChange w:id="2918" w:author="phuong vu" w:date="2018-11-30T22:36:00Z">
              <w:rPr>
                <w:noProof/>
              </w:rPr>
            </w:rPrChange>
          </w:rPr>
          <w:delText>3.3.8.9</w:delText>
        </w:r>
        <w:r w:rsidRPr="00920004" w:rsidDel="003610CA">
          <w:rPr>
            <w:rFonts w:eastAsiaTheme="minorEastAsia"/>
            <w:noProof/>
            <w:sz w:val="22"/>
            <w:szCs w:val="22"/>
            <w:lang w:val="en-US"/>
            <w:rPrChange w:id="2919" w:author="phuong vu" w:date="2018-11-30T22:36:00Z">
              <w:rPr>
                <w:rFonts w:asciiTheme="minorHAnsi" w:eastAsiaTheme="minorEastAsia" w:hAnsiTheme="minorHAnsi" w:cstheme="minorBidi"/>
                <w:noProof/>
                <w:sz w:val="22"/>
                <w:szCs w:val="22"/>
                <w:lang w:val="en-US"/>
              </w:rPr>
            </w:rPrChange>
          </w:rPr>
          <w:tab/>
        </w:r>
        <w:r w:rsidRPr="00920004" w:rsidDel="003610CA">
          <w:rPr>
            <w:noProof/>
            <w:lang w:val="en-US"/>
            <w:rPrChange w:id="2920" w:author="phuong vu" w:date="2018-11-30T22:36:00Z">
              <w:rPr>
                <w:noProof/>
                <w:lang w:val="en-US"/>
              </w:rPr>
            </w:rPrChange>
          </w:rPr>
          <w:delText>Đăng kí tài khoản khách hàng</w:delText>
        </w:r>
        <w:r w:rsidRPr="00920004" w:rsidDel="003610CA">
          <w:rPr>
            <w:noProof/>
            <w:rPrChange w:id="2921" w:author="phuong vu" w:date="2018-11-30T22:36:00Z">
              <w:rPr>
                <w:noProof/>
              </w:rPr>
            </w:rPrChange>
          </w:rPr>
          <w:tab/>
          <w:delText>41</w:delText>
        </w:r>
      </w:del>
    </w:p>
    <w:p w14:paraId="5B884ADE" w14:textId="6F2A5F12" w:rsidR="006A2C8A" w:rsidRPr="00920004" w:rsidDel="003610CA" w:rsidRDefault="006A2C8A" w:rsidP="00BD0851">
      <w:pPr>
        <w:pStyle w:val="TOC2"/>
        <w:tabs>
          <w:tab w:val="left" w:pos="880"/>
          <w:tab w:val="right" w:leader="dot" w:pos="8777"/>
        </w:tabs>
        <w:spacing w:before="240" w:line="0" w:lineRule="atLeast"/>
        <w:rPr>
          <w:del w:id="2922" w:author="phuong vu" w:date="2018-11-21T23:18:00Z"/>
          <w:rFonts w:eastAsiaTheme="minorEastAsia"/>
          <w:noProof/>
          <w:sz w:val="22"/>
          <w:szCs w:val="22"/>
          <w:lang w:val="en-US"/>
          <w:rPrChange w:id="2923" w:author="phuong vu" w:date="2018-11-30T22:36:00Z">
            <w:rPr>
              <w:del w:id="2924" w:author="phuong vu" w:date="2018-11-21T23:18:00Z"/>
              <w:rFonts w:asciiTheme="minorHAnsi" w:eastAsiaTheme="minorEastAsia" w:hAnsiTheme="minorHAnsi" w:cstheme="minorBidi"/>
              <w:noProof/>
              <w:sz w:val="22"/>
              <w:szCs w:val="22"/>
              <w:lang w:val="en-US"/>
            </w:rPr>
          </w:rPrChange>
        </w:rPr>
        <w:pPrChange w:id="2925" w:author="phuong vu" w:date="2018-11-30T14:16:00Z">
          <w:pPr>
            <w:pStyle w:val="TOC2"/>
            <w:tabs>
              <w:tab w:val="left" w:pos="880"/>
              <w:tab w:val="right" w:leader="dot" w:pos="8777"/>
            </w:tabs>
          </w:pPr>
        </w:pPrChange>
      </w:pPr>
      <w:del w:id="2926" w:author="phuong vu" w:date="2018-11-21T23:18:00Z">
        <w:r w:rsidRPr="00920004" w:rsidDel="003610CA">
          <w:rPr>
            <w:noProof/>
            <w:lang w:val="en-US"/>
            <w:rPrChange w:id="2927" w:author="phuong vu" w:date="2018-11-30T22:36:00Z">
              <w:rPr>
                <w:noProof/>
                <w:lang w:val="en-US"/>
              </w:rPr>
            </w:rPrChange>
          </w:rPr>
          <w:delText>3.4</w:delText>
        </w:r>
        <w:r w:rsidRPr="00920004" w:rsidDel="003610CA">
          <w:rPr>
            <w:rFonts w:eastAsiaTheme="minorEastAsia"/>
            <w:noProof/>
            <w:sz w:val="22"/>
            <w:szCs w:val="22"/>
            <w:lang w:val="en-US"/>
            <w:rPrChange w:id="2928" w:author="phuong vu" w:date="2018-11-30T22:36:00Z">
              <w:rPr>
                <w:rFonts w:asciiTheme="minorHAnsi" w:eastAsiaTheme="minorEastAsia" w:hAnsiTheme="minorHAnsi" w:cstheme="minorBidi"/>
                <w:noProof/>
                <w:sz w:val="22"/>
                <w:szCs w:val="22"/>
                <w:lang w:val="en-US"/>
              </w:rPr>
            </w:rPrChange>
          </w:rPr>
          <w:tab/>
        </w:r>
        <w:r w:rsidRPr="00920004" w:rsidDel="003610CA">
          <w:rPr>
            <w:noProof/>
            <w:lang w:val="en-US"/>
            <w:rPrChange w:id="2929" w:author="phuong vu" w:date="2018-11-30T22:36:00Z">
              <w:rPr>
                <w:noProof/>
                <w:lang w:val="en-US"/>
              </w:rPr>
            </w:rPrChange>
          </w:rPr>
          <w:delText>Kiểm thử</w:delText>
        </w:r>
        <w:r w:rsidRPr="00920004" w:rsidDel="003610CA">
          <w:rPr>
            <w:noProof/>
            <w:rPrChange w:id="2930" w:author="phuong vu" w:date="2018-11-30T22:36:00Z">
              <w:rPr>
                <w:noProof/>
              </w:rPr>
            </w:rPrChange>
          </w:rPr>
          <w:tab/>
          <w:delText>41</w:delText>
        </w:r>
      </w:del>
    </w:p>
    <w:p w14:paraId="16AD11F3" w14:textId="5CDB60CD" w:rsidR="006A2C8A" w:rsidRPr="00920004" w:rsidDel="003610CA" w:rsidRDefault="006A2C8A" w:rsidP="00BD0851">
      <w:pPr>
        <w:pStyle w:val="TOC3"/>
        <w:tabs>
          <w:tab w:val="left" w:pos="1320"/>
          <w:tab w:val="right" w:leader="dot" w:pos="8777"/>
        </w:tabs>
        <w:spacing w:before="240" w:line="0" w:lineRule="atLeast"/>
        <w:rPr>
          <w:del w:id="2931" w:author="phuong vu" w:date="2018-11-21T23:18:00Z"/>
          <w:rFonts w:eastAsiaTheme="minorEastAsia"/>
          <w:noProof/>
          <w:sz w:val="22"/>
          <w:szCs w:val="22"/>
          <w:lang w:val="en-US"/>
          <w:rPrChange w:id="2932" w:author="phuong vu" w:date="2018-11-30T22:36:00Z">
            <w:rPr>
              <w:del w:id="2933" w:author="phuong vu" w:date="2018-11-21T23:18:00Z"/>
              <w:rFonts w:asciiTheme="minorHAnsi" w:eastAsiaTheme="minorEastAsia" w:hAnsiTheme="minorHAnsi" w:cstheme="minorBidi"/>
              <w:noProof/>
              <w:sz w:val="22"/>
              <w:szCs w:val="22"/>
              <w:lang w:val="en-US"/>
            </w:rPr>
          </w:rPrChange>
        </w:rPr>
        <w:pPrChange w:id="2934" w:author="phuong vu" w:date="2018-11-30T14:16:00Z">
          <w:pPr>
            <w:pStyle w:val="TOC3"/>
            <w:tabs>
              <w:tab w:val="left" w:pos="1320"/>
              <w:tab w:val="right" w:leader="dot" w:pos="8777"/>
            </w:tabs>
          </w:pPr>
        </w:pPrChange>
      </w:pPr>
      <w:del w:id="2935" w:author="phuong vu" w:date="2018-11-21T23:18:00Z">
        <w:r w:rsidRPr="00920004" w:rsidDel="003610CA">
          <w:rPr>
            <w:noProof/>
            <w:rPrChange w:id="2936" w:author="phuong vu" w:date="2018-11-30T22:36:00Z">
              <w:rPr>
                <w:noProof/>
              </w:rPr>
            </w:rPrChange>
          </w:rPr>
          <w:delText>3.4.1</w:delText>
        </w:r>
        <w:r w:rsidRPr="00920004" w:rsidDel="003610CA">
          <w:rPr>
            <w:rFonts w:eastAsiaTheme="minorEastAsia"/>
            <w:noProof/>
            <w:sz w:val="22"/>
            <w:szCs w:val="22"/>
            <w:lang w:val="en-US"/>
            <w:rPrChange w:id="2937" w:author="phuong vu" w:date="2018-11-30T22:36:00Z">
              <w:rPr>
                <w:rFonts w:asciiTheme="minorHAnsi" w:eastAsiaTheme="minorEastAsia" w:hAnsiTheme="minorHAnsi" w:cstheme="minorBidi"/>
                <w:noProof/>
                <w:sz w:val="22"/>
                <w:szCs w:val="22"/>
                <w:lang w:val="en-US"/>
              </w:rPr>
            </w:rPrChange>
          </w:rPr>
          <w:tab/>
        </w:r>
        <w:r w:rsidRPr="00920004" w:rsidDel="003610CA">
          <w:rPr>
            <w:noProof/>
            <w:rPrChange w:id="2938" w:author="phuong vu" w:date="2018-11-30T22:36:00Z">
              <w:rPr>
                <w:noProof/>
              </w:rPr>
            </w:rPrChange>
          </w:rPr>
          <w:delText>Giới thiệu</w:delText>
        </w:r>
        <w:r w:rsidRPr="00920004" w:rsidDel="003610CA">
          <w:rPr>
            <w:noProof/>
            <w:rPrChange w:id="2939" w:author="phuong vu" w:date="2018-11-30T22:36:00Z">
              <w:rPr>
                <w:noProof/>
              </w:rPr>
            </w:rPrChange>
          </w:rPr>
          <w:tab/>
          <w:delText>41</w:delText>
        </w:r>
      </w:del>
    </w:p>
    <w:p w14:paraId="08964EF4" w14:textId="77E339F9" w:rsidR="006A2C8A" w:rsidRPr="00920004" w:rsidDel="003610CA" w:rsidRDefault="006A2C8A" w:rsidP="00BD0851">
      <w:pPr>
        <w:pStyle w:val="TOC3"/>
        <w:tabs>
          <w:tab w:val="left" w:pos="1320"/>
          <w:tab w:val="right" w:leader="dot" w:pos="8777"/>
        </w:tabs>
        <w:spacing w:before="240" w:line="0" w:lineRule="atLeast"/>
        <w:rPr>
          <w:del w:id="2940" w:author="phuong vu" w:date="2018-11-21T23:18:00Z"/>
          <w:rFonts w:eastAsiaTheme="minorEastAsia"/>
          <w:noProof/>
          <w:sz w:val="22"/>
          <w:szCs w:val="22"/>
          <w:lang w:val="en-US"/>
          <w:rPrChange w:id="2941" w:author="phuong vu" w:date="2018-11-30T22:36:00Z">
            <w:rPr>
              <w:del w:id="2942" w:author="phuong vu" w:date="2018-11-21T23:18:00Z"/>
              <w:rFonts w:asciiTheme="minorHAnsi" w:eastAsiaTheme="minorEastAsia" w:hAnsiTheme="minorHAnsi" w:cstheme="minorBidi"/>
              <w:noProof/>
              <w:sz w:val="22"/>
              <w:szCs w:val="22"/>
              <w:lang w:val="en-US"/>
            </w:rPr>
          </w:rPrChange>
        </w:rPr>
        <w:pPrChange w:id="2943" w:author="phuong vu" w:date="2018-11-30T14:16:00Z">
          <w:pPr>
            <w:pStyle w:val="TOC3"/>
            <w:tabs>
              <w:tab w:val="left" w:pos="1320"/>
              <w:tab w:val="right" w:leader="dot" w:pos="8777"/>
            </w:tabs>
          </w:pPr>
        </w:pPrChange>
      </w:pPr>
      <w:del w:id="2944" w:author="phuong vu" w:date="2018-11-21T23:18:00Z">
        <w:r w:rsidRPr="00920004" w:rsidDel="003610CA">
          <w:rPr>
            <w:noProof/>
            <w:rPrChange w:id="2945" w:author="phuong vu" w:date="2018-11-30T22:36:00Z">
              <w:rPr>
                <w:noProof/>
              </w:rPr>
            </w:rPrChange>
          </w:rPr>
          <w:delText>3.4.2</w:delText>
        </w:r>
        <w:r w:rsidRPr="00920004" w:rsidDel="003610CA">
          <w:rPr>
            <w:rFonts w:eastAsiaTheme="minorEastAsia"/>
            <w:noProof/>
            <w:sz w:val="22"/>
            <w:szCs w:val="22"/>
            <w:lang w:val="en-US"/>
            <w:rPrChange w:id="2946" w:author="phuong vu" w:date="2018-11-30T22:36:00Z">
              <w:rPr>
                <w:rFonts w:asciiTheme="minorHAnsi" w:eastAsiaTheme="minorEastAsia" w:hAnsiTheme="minorHAnsi" w:cstheme="minorBidi"/>
                <w:noProof/>
                <w:sz w:val="22"/>
                <w:szCs w:val="22"/>
                <w:lang w:val="en-US"/>
              </w:rPr>
            </w:rPrChange>
          </w:rPr>
          <w:tab/>
        </w:r>
        <w:r w:rsidRPr="00920004" w:rsidDel="003610CA">
          <w:rPr>
            <w:noProof/>
            <w:rPrChange w:id="2947" w:author="phuong vu" w:date="2018-11-30T22:36:00Z">
              <w:rPr>
                <w:noProof/>
              </w:rPr>
            </w:rPrChange>
          </w:rPr>
          <w:delText>Chi tiết kế hoạch kiểm thử</w:delText>
        </w:r>
        <w:r w:rsidRPr="00920004" w:rsidDel="003610CA">
          <w:rPr>
            <w:noProof/>
            <w:rPrChange w:id="2948" w:author="phuong vu" w:date="2018-11-30T22:36:00Z">
              <w:rPr>
                <w:noProof/>
              </w:rPr>
            </w:rPrChange>
          </w:rPr>
          <w:tab/>
          <w:delText>41</w:delText>
        </w:r>
      </w:del>
    </w:p>
    <w:p w14:paraId="095F988C" w14:textId="4727928B" w:rsidR="006A2C8A" w:rsidRPr="00920004" w:rsidDel="003610CA" w:rsidRDefault="006A2C8A" w:rsidP="00BD0851">
      <w:pPr>
        <w:pStyle w:val="TOC3"/>
        <w:tabs>
          <w:tab w:val="left" w:pos="1320"/>
          <w:tab w:val="right" w:leader="dot" w:pos="8777"/>
        </w:tabs>
        <w:spacing w:before="240" w:line="0" w:lineRule="atLeast"/>
        <w:rPr>
          <w:del w:id="2949" w:author="phuong vu" w:date="2018-11-21T23:18:00Z"/>
          <w:rFonts w:eastAsiaTheme="minorEastAsia"/>
          <w:noProof/>
          <w:sz w:val="22"/>
          <w:szCs w:val="22"/>
          <w:lang w:val="en-US"/>
          <w:rPrChange w:id="2950" w:author="phuong vu" w:date="2018-11-30T22:36:00Z">
            <w:rPr>
              <w:del w:id="2951" w:author="phuong vu" w:date="2018-11-21T23:18:00Z"/>
              <w:rFonts w:asciiTheme="minorHAnsi" w:eastAsiaTheme="minorEastAsia" w:hAnsiTheme="minorHAnsi" w:cstheme="minorBidi"/>
              <w:noProof/>
              <w:sz w:val="22"/>
              <w:szCs w:val="22"/>
              <w:lang w:val="en-US"/>
            </w:rPr>
          </w:rPrChange>
        </w:rPr>
        <w:pPrChange w:id="2952" w:author="phuong vu" w:date="2018-11-30T14:16:00Z">
          <w:pPr>
            <w:pStyle w:val="TOC3"/>
            <w:tabs>
              <w:tab w:val="left" w:pos="1320"/>
              <w:tab w:val="right" w:leader="dot" w:pos="8777"/>
            </w:tabs>
          </w:pPr>
        </w:pPrChange>
      </w:pPr>
      <w:del w:id="2953" w:author="phuong vu" w:date="2018-11-21T23:18:00Z">
        <w:r w:rsidRPr="00920004" w:rsidDel="003610CA">
          <w:rPr>
            <w:noProof/>
            <w:rPrChange w:id="2954" w:author="phuong vu" w:date="2018-11-30T22:36:00Z">
              <w:rPr>
                <w:noProof/>
              </w:rPr>
            </w:rPrChange>
          </w:rPr>
          <w:delText>3.4.3</w:delText>
        </w:r>
        <w:r w:rsidRPr="00920004" w:rsidDel="003610CA">
          <w:rPr>
            <w:rFonts w:eastAsiaTheme="minorEastAsia"/>
            <w:noProof/>
            <w:sz w:val="22"/>
            <w:szCs w:val="22"/>
            <w:lang w:val="en-US"/>
            <w:rPrChange w:id="2955" w:author="phuong vu" w:date="2018-11-30T22:36:00Z">
              <w:rPr>
                <w:rFonts w:asciiTheme="minorHAnsi" w:eastAsiaTheme="minorEastAsia" w:hAnsiTheme="minorHAnsi" w:cstheme="minorBidi"/>
                <w:noProof/>
                <w:sz w:val="22"/>
                <w:szCs w:val="22"/>
                <w:lang w:val="en-US"/>
              </w:rPr>
            </w:rPrChange>
          </w:rPr>
          <w:tab/>
        </w:r>
        <w:r w:rsidRPr="00920004" w:rsidDel="003610CA">
          <w:rPr>
            <w:noProof/>
            <w:rPrChange w:id="2956" w:author="phuong vu" w:date="2018-11-30T22:36:00Z">
              <w:rPr>
                <w:noProof/>
              </w:rPr>
            </w:rPrChange>
          </w:rPr>
          <w:delText>Quản lí kiểm thử</w:delText>
        </w:r>
        <w:r w:rsidRPr="00920004" w:rsidDel="003610CA">
          <w:rPr>
            <w:noProof/>
            <w:rPrChange w:id="2957" w:author="phuong vu" w:date="2018-11-30T22:36:00Z">
              <w:rPr>
                <w:noProof/>
              </w:rPr>
            </w:rPrChange>
          </w:rPr>
          <w:tab/>
          <w:delText>41</w:delText>
        </w:r>
      </w:del>
    </w:p>
    <w:p w14:paraId="336BE54A" w14:textId="3ED528C4" w:rsidR="006A2C8A" w:rsidRPr="00920004" w:rsidDel="003610CA" w:rsidRDefault="006A2C8A" w:rsidP="00BD0851">
      <w:pPr>
        <w:pStyle w:val="TOC3"/>
        <w:tabs>
          <w:tab w:val="left" w:pos="1320"/>
          <w:tab w:val="right" w:leader="dot" w:pos="8777"/>
        </w:tabs>
        <w:spacing w:before="240" w:line="0" w:lineRule="atLeast"/>
        <w:rPr>
          <w:del w:id="2958" w:author="phuong vu" w:date="2018-11-21T23:18:00Z"/>
          <w:rFonts w:eastAsiaTheme="minorEastAsia"/>
          <w:noProof/>
          <w:sz w:val="22"/>
          <w:szCs w:val="22"/>
          <w:lang w:val="en-US"/>
          <w:rPrChange w:id="2959" w:author="phuong vu" w:date="2018-11-30T22:36:00Z">
            <w:rPr>
              <w:del w:id="2960" w:author="phuong vu" w:date="2018-11-21T23:18:00Z"/>
              <w:rFonts w:asciiTheme="minorHAnsi" w:eastAsiaTheme="minorEastAsia" w:hAnsiTheme="minorHAnsi" w:cstheme="minorBidi"/>
              <w:noProof/>
              <w:sz w:val="22"/>
              <w:szCs w:val="22"/>
              <w:lang w:val="en-US"/>
            </w:rPr>
          </w:rPrChange>
        </w:rPr>
        <w:pPrChange w:id="2961" w:author="phuong vu" w:date="2018-11-30T14:16:00Z">
          <w:pPr>
            <w:pStyle w:val="TOC3"/>
            <w:tabs>
              <w:tab w:val="left" w:pos="1320"/>
              <w:tab w:val="right" w:leader="dot" w:pos="8777"/>
            </w:tabs>
          </w:pPr>
        </w:pPrChange>
      </w:pPr>
      <w:del w:id="2962" w:author="phuong vu" w:date="2018-11-21T23:18:00Z">
        <w:r w:rsidRPr="00920004" w:rsidDel="003610CA">
          <w:rPr>
            <w:noProof/>
            <w:rPrChange w:id="2963" w:author="phuong vu" w:date="2018-11-30T22:36:00Z">
              <w:rPr>
                <w:noProof/>
              </w:rPr>
            </w:rPrChange>
          </w:rPr>
          <w:delText>3.4.4</w:delText>
        </w:r>
        <w:r w:rsidRPr="00920004" w:rsidDel="003610CA">
          <w:rPr>
            <w:rFonts w:eastAsiaTheme="minorEastAsia"/>
            <w:noProof/>
            <w:sz w:val="22"/>
            <w:szCs w:val="22"/>
            <w:lang w:val="en-US"/>
            <w:rPrChange w:id="2964" w:author="phuong vu" w:date="2018-11-30T22:36:00Z">
              <w:rPr>
                <w:rFonts w:asciiTheme="minorHAnsi" w:eastAsiaTheme="minorEastAsia" w:hAnsiTheme="minorHAnsi" w:cstheme="minorBidi"/>
                <w:noProof/>
                <w:sz w:val="22"/>
                <w:szCs w:val="22"/>
                <w:lang w:val="en-US"/>
              </w:rPr>
            </w:rPrChange>
          </w:rPr>
          <w:tab/>
        </w:r>
        <w:r w:rsidRPr="00920004" w:rsidDel="003610CA">
          <w:rPr>
            <w:noProof/>
            <w:rPrChange w:id="2965" w:author="phuong vu" w:date="2018-11-30T22:36:00Z">
              <w:rPr>
                <w:noProof/>
              </w:rPr>
            </w:rPrChange>
          </w:rPr>
          <w:delText>Các trường hợp kiểm thử</w:delText>
        </w:r>
        <w:r w:rsidRPr="00920004" w:rsidDel="003610CA">
          <w:rPr>
            <w:noProof/>
            <w:rPrChange w:id="2966" w:author="phuong vu" w:date="2018-11-30T22:36:00Z">
              <w:rPr>
                <w:noProof/>
              </w:rPr>
            </w:rPrChange>
          </w:rPr>
          <w:tab/>
          <w:delText>41</w:delText>
        </w:r>
      </w:del>
    </w:p>
    <w:p w14:paraId="4D4804B9" w14:textId="0499DFAB" w:rsidR="006A2C8A" w:rsidRPr="00920004" w:rsidDel="003610CA" w:rsidRDefault="006A2C8A" w:rsidP="00BD0851">
      <w:pPr>
        <w:pStyle w:val="TOC1"/>
        <w:spacing w:before="240" w:line="0" w:lineRule="atLeast"/>
        <w:rPr>
          <w:del w:id="2967" w:author="phuong vu" w:date="2018-11-21T23:18:00Z"/>
          <w:rFonts w:eastAsiaTheme="minorEastAsia"/>
          <w:noProof/>
          <w:sz w:val="22"/>
          <w:szCs w:val="22"/>
          <w:lang w:val="en-US"/>
          <w:rPrChange w:id="2968" w:author="phuong vu" w:date="2018-11-30T22:36:00Z">
            <w:rPr>
              <w:del w:id="2969" w:author="phuong vu" w:date="2018-11-21T23:18:00Z"/>
              <w:rFonts w:asciiTheme="minorHAnsi" w:eastAsiaTheme="minorEastAsia" w:hAnsiTheme="minorHAnsi" w:cstheme="minorBidi"/>
              <w:noProof/>
              <w:sz w:val="22"/>
              <w:szCs w:val="22"/>
              <w:lang w:val="en-US"/>
            </w:rPr>
          </w:rPrChange>
        </w:rPr>
        <w:pPrChange w:id="2970" w:author="phuong vu" w:date="2018-11-30T14:16:00Z">
          <w:pPr>
            <w:pStyle w:val="TOC1"/>
          </w:pPr>
        </w:pPrChange>
      </w:pPr>
      <w:del w:id="2971" w:author="phuong vu" w:date="2018-11-21T23:18:00Z">
        <w:r w:rsidRPr="00920004" w:rsidDel="003610CA">
          <w:rPr>
            <w:noProof/>
            <w:rPrChange w:id="2972" w:author="phuong vu" w:date="2018-11-30T22:36:00Z">
              <w:rPr>
                <w:noProof/>
              </w:rPr>
            </w:rPrChange>
          </w:rPr>
          <w:delText>KẾT QUẢ, THẢO LUẬN VÀ HƯỚNG PHÁT TRIỂN</w:delText>
        </w:r>
        <w:r w:rsidRPr="00920004" w:rsidDel="003610CA">
          <w:rPr>
            <w:noProof/>
            <w:rPrChange w:id="2973" w:author="phuong vu" w:date="2018-11-30T22:36:00Z">
              <w:rPr>
                <w:noProof/>
              </w:rPr>
            </w:rPrChange>
          </w:rPr>
          <w:tab/>
          <w:delText>42</w:delText>
        </w:r>
      </w:del>
    </w:p>
    <w:p w14:paraId="5EEA19ED" w14:textId="7570F017" w:rsidR="006A2C8A" w:rsidRPr="00920004" w:rsidDel="003610CA" w:rsidRDefault="006A2C8A" w:rsidP="00BD0851">
      <w:pPr>
        <w:pStyle w:val="TOC1"/>
        <w:spacing w:before="240" w:line="0" w:lineRule="atLeast"/>
        <w:rPr>
          <w:del w:id="2974" w:author="phuong vu" w:date="2018-11-21T23:18:00Z"/>
          <w:rFonts w:eastAsiaTheme="minorEastAsia"/>
          <w:noProof/>
          <w:sz w:val="22"/>
          <w:szCs w:val="22"/>
          <w:lang w:val="en-US"/>
          <w:rPrChange w:id="2975" w:author="phuong vu" w:date="2018-11-30T22:36:00Z">
            <w:rPr>
              <w:del w:id="2976" w:author="phuong vu" w:date="2018-11-21T23:18:00Z"/>
              <w:rFonts w:asciiTheme="minorHAnsi" w:eastAsiaTheme="minorEastAsia" w:hAnsiTheme="minorHAnsi" w:cstheme="minorBidi"/>
              <w:noProof/>
              <w:sz w:val="22"/>
              <w:szCs w:val="22"/>
              <w:lang w:val="en-US"/>
            </w:rPr>
          </w:rPrChange>
        </w:rPr>
        <w:pPrChange w:id="2977" w:author="phuong vu" w:date="2018-11-30T14:16:00Z">
          <w:pPr>
            <w:pStyle w:val="TOC1"/>
          </w:pPr>
        </w:pPrChange>
      </w:pPr>
      <w:del w:id="2978" w:author="phuong vu" w:date="2018-11-21T23:18:00Z">
        <w:r w:rsidRPr="00920004" w:rsidDel="003610CA">
          <w:rPr>
            <w:noProof/>
            <w:rPrChange w:id="2979" w:author="phuong vu" w:date="2018-11-30T22:36:00Z">
              <w:rPr>
                <w:noProof/>
              </w:rPr>
            </w:rPrChange>
          </w:rPr>
          <w:delText>TÀI LIỆU THAM KHẢO</w:delText>
        </w:r>
        <w:r w:rsidRPr="00920004" w:rsidDel="003610CA">
          <w:rPr>
            <w:noProof/>
            <w:rPrChange w:id="2980" w:author="phuong vu" w:date="2018-11-30T22:36:00Z">
              <w:rPr>
                <w:noProof/>
              </w:rPr>
            </w:rPrChange>
          </w:rPr>
          <w:tab/>
          <w:delText>43</w:delText>
        </w:r>
      </w:del>
    </w:p>
    <w:p w14:paraId="06D7A2ED" w14:textId="7CE65AB1" w:rsidR="00E913F0" w:rsidRPr="00920004" w:rsidRDefault="00EB1083" w:rsidP="00BD0851">
      <w:pPr>
        <w:spacing w:before="240" w:line="0" w:lineRule="atLeast"/>
        <w:rPr>
          <w:rPrChange w:id="2981" w:author="phuong vu" w:date="2018-11-30T22:36:00Z">
            <w:rPr/>
          </w:rPrChange>
        </w:rPr>
        <w:pPrChange w:id="2982" w:author="phuong vu" w:date="2018-11-30T14:16:00Z">
          <w:pPr>
            <w:spacing w:line="360" w:lineRule="auto"/>
          </w:pPr>
        </w:pPrChange>
      </w:pPr>
      <w:r w:rsidRPr="00920004">
        <w:rPr>
          <w:rPrChange w:id="2983" w:author="phuong vu" w:date="2018-11-30T22:36:00Z">
            <w:rPr/>
          </w:rPrChange>
        </w:rPr>
        <w:fldChar w:fldCharType="end"/>
      </w:r>
      <w:r w:rsidR="009F370B" w:rsidRPr="00920004">
        <w:rPr>
          <w:rPrChange w:id="2984" w:author="phuong vu" w:date="2018-11-30T22:36:00Z">
            <w:rPr/>
          </w:rPrChange>
        </w:rPr>
        <w:t xml:space="preserve"> </w:t>
      </w:r>
    </w:p>
    <w:p w14:paraId="4C4CB44A" w14:textId="77777777" w:rsidR="001013FF" w:rsidRPr="00920004" w:rsidRDefault="001013FF" w:rsidP="00BD0851">
      <w:pPr>
        <w:spacing w:before="240" w:line="0" w:lineRule="atLeast"/>
        <w:jc w:val="left"/>
        <w:rPr>
          <w:ins w:id="2985" w:author="phuong vu" w:date="2018-11-26T14:44:00Z"/>
          <w:rFonts w:eastAsiaTheme="majorEastAsia"/>
          <w:b/>
          <w:sz w:val="28"/>
          <w:rPrChange w:id="2986" w:author="phuong vu" w:date="2018-11-30T22:36:00Z">
            <w:rPr>
              <w:ins w:id="2987" w:author="phuong vu" w:date="2018-11-26T14:44:00Z"/>
              <w:rFonts w:eastAsiaTheme="majorEastAsia"/>
              <w:b/>
              <w:sz w:val="28"/>
            </w:rPr>
          </w:rPrChange>
        </w:rPr>
        <w:pPrChange w:id="2988" w:author="phuong vu" w:date="2018-11-30T14:16:00Z">
          <w:pPr>
            <w:jc w:val="left"/>
          </w:pPr>
        </w:pPrChange>
      </w:pPr>
      <w:ins w:id="2989" w:author="phuong vu" w:date="2018-11-26T14:44:00Z">
        <w:r w:rsidRPr="00920004">
          <w:rPr>
            <w:rPrChange w:id="2990" w:author="phuong vu" w:date="2018-11-30T22:36:00Z">
              <w:rPr/>
            </w:rPrChange>
          </w:rPr>
          <w:br w:type="page"/>
        </w:r>
      </w:ins>
    </w:p>
    <w:p w14:paraId="61E98DC7" w14:textId="7B04EC7A" w:rsidR="00E913F0" w:rsidRPr="00920004" w:rsidRDefault="00E913F0" w:rsidP="00920004">
      <w:pPr>
        <w:pStyle w:val="Style1"/>
        <w:rPr>
          <w:ins w:id="2991" w:author="phuong vu" w:date="2018-11-30T22:32:00Z"/>
          <w:rPrChange w:id="2992" w:author="phuong vu" w:date="2018-11-30T22:36:00Z">
            <w:rPr>
              <w:ins w:id="2993" w:author="phuong vu" w:date="2018-11-30T22:32:00Z"/>
            </w:rPr>
          </w:rPrChange>
        </w:rPr>
        <w:pPrChange w:id="2994" w:author="phuong vu" w:date="2018-11-30T22:36:00Z">
          <w:pPr>
            <w:pStyle w:val="Heading1"/>
            <w:numPr>
              <w:numId w:val="0"/>
            </w:numPr>
            <w:spacing w:before="240" w:line="0" w:lineRule="atLeast"/>
            <w:ind w:left="0" w:firstLine="0"/>
          </w:pPr>
        </w:pPrChange>
      </w:pPr>
      <w:del w:id="2995" w:author="Tran Huan" w:date="2018-11-25T16:28:00Z">
        <w:r w:rsidRPr="00920004" w:rsidDel="0041406B">
          <w:rPr>
            <w:rPrChange w:id="2996" w:author="phuong vu" w:date="2018-11-30T22:36:00Z">
              <w:rPr/>
            </w:rPrChange>
          </w:rPr>
          <w:lastRenderedPageBreak/>
          <w:br w:type="page"/>
        </w:r>
      </w:del>
      <w:bookmarkStart w:id="2997" w:name="_Toc531380613"/>
      <w:r w:rsidRPr="00920004">
        <w:rPr>
          <w:rPrChange w:id="2998" w:author="phuong vu" w:date="2018-11-30T22:36:00Z">
            <w:rPr/>
          </w:rPrChange>
        </w:rPr>
        <w:t>KÍ HIỆU VÀ VIẾT TẮT</w:t>
      </w:r>
      <w:bookmarkEnd w:id="2997"/>
    </w:p>
    <w:p w14:paraId="06F0FCBC" w14:textId="77777777" w:rsidR="00E35500" w:rsidRPr="00920004" w:rsidRDefault="00E35500" w:rsidP="00E35500">
      <w:pPr>
        <w:rPr>
          <w:rPrChange w:id="2999" w:author="phuong vu" w:date="2018-11-30T22:36:00Z">
            <w:rPr/>
          </w:rPrChange>
        </w:rPr>
        <w:pPrChange w:id="3000" w:author="phuong vu" w:date="2018-11-30T22:32:00Z">
          <w:pPr>
            <w:pStyle w:val="Heading1"/>
            <w:numPr>
              <w:numId w:val="0"/>
            </w:numPr>
            <w:ind w:left="0" w:firstLine="0"/>
          </w:pPr>
        </w:pPrChange>
      </w:pPr>
    </w:p>
    <w:p w14:paraId="1750D665" w14:textId="77777777" w:rsidR="00E913F0" w:rsidRPr="00920004" w:rsidRDefault="00E913F0" w:rsidP="00BD0851">
      <w:pPr>
        <w:spacing w:before="240" w:line="0" w:lineRule="atLeast"/>
        <w:jc w:val="left"/>
        <w:rPr>
          <w:rFonts w:eastAsiaTheme="majorEastAsia"/>
          <w:b/>
          <w:rPrChange w:id="3001" w:author="phuong vu" w:date="2018-11-30T22:36:00Z">
            <w:rPr>
              <w:rFonts w:eastAsiaTheme="majorEastAsia" w:cstheme="majorBidi"/>
              <w:b/>
              <w:lang w:val="en-US"/>
            </w:rPr>
          </w:rPrChange>
        </w:rPr>
        <w:pPrChange w:id="3002" w:author="phuong vu" w:date="2018-11-30T14:16:00Z">
          <w:pPr>
            <w:jc w:val="left"/>
          </w:pPr>
        </w:pPrChange>
      </w:pPr>
      <w:r w:rsidRPr="00920004">
        <w:rPr>
          <w:rPrChange w:id="3003" w:author="phuong vu" w:date="2018-11-30T22:36:00Z">
            <w:rPr>
              <w:lang w:val="en-US"/>
            </w:rPr>
          </w:rPrChange>
        </w:rPr>
        <w:br w:type="page"/>
      </w:r>
    </w:p>
    <w:p w14:paraId="70DB239B" w14:textId="5436783C" w:rsidR="00370B8C" w:rsidRPr="00920004" w:rsidRDefault="00370B8C" w:rsidP="00920004">
      <w:pPr>
        <w:pStyle w:val="Style1"/>
        <w:rPr>
          <w:rPrChange w:id="3004" w:author="phuong vu" w:date="2018-11-30T22:36:00Z">
            <w:rPr/>
          </w:rPrChange>
        </w:rPr>
        <w:pPrChange w:id="3005" w:author="phuong vu" w:date="2018-11-30T22:36:00Z">
          <w:pPr>
            <w:pStyle w:val="Heading1"/>
            <w:numPr>
              <w:numId w:val="0"/>
            </w:numPr>
            <w:ind w:left="432" w:firstLine="0"/>
          </w:pPr>
        </w:pPrChange>
      </w:pPr>
      <w:bookmarkStart w:id="3006" w:name="_Toc531380614"/>
      <w:r w:rsidRPr="00920004">
        <w:rPr>
          <w:rPrChange w:id="3007" w:author="phuong vu" w:date="2018-11-30T22:36:00Z">
            <w:rPr/>
          </w:rPrChange>
        </w:rPr>
        <w:lastRenderedPageBreak/>
        <w:t xml:space="preserve">DANH </w:t>
      </w:r>
      <w:ins w:id="3008" w:author="phuong vu" w:date="2018-11-30T09:34:00Z">
        <w:r w:rsidR="00D33C95" w:rsidRPr="00920004">
          <w:rPr>
            <w:rPrChange w:id="3009" w:author="phuong vu" w:date="2018-11-30T22:36:00Z">
              <w:rPr/>
            </w:rPrChange>
          </w:rPr>
          <w:t>M</w:t>
        </w:r>
      </w:ins>
      <w:ins w:id="3010" w:author="phuong vu" w:date="2018-11-30T09:35:00Z">
        <w:r w:rsidR="00D33C95" w:rsidRPr="00920004">
          <w:rPr>
            <w:rPrChange w:id="3011" w:author="phuong vu" w:date="2018-11-30T22:36:00Z">
              <w:rPr/>
            </w:rPrChange>
          </w:rPr>
          <w:t>ỤC</w:t>
        </w:r>
      </w:ins>
      <w:del w:id="3012" w:author="phuong vu" w:date="2018-11-30T09:34:00Z">
        <w:r w:rsidRPr="00920004" w:rsidDel="00D33C95">
          <w:rPr>
            <w:rPrChange w:id="3013" w:author="phuong vu" w:date="2018-11-30T22:36:00Z">
              <w:rPr/>
            </w:rPrChange>
          </w:rPr>
          <w:delText>SÁCH</w:delText>
        </w:r>
      </w:del>
      <w:r w:rsidRPr="00920004">
        <w:rPr>
          <w:rPrChange w:id="3014" w:author="phuong vu" w:date="2018-11-30T22:36:00Z">
            <w:rPr/>
          </w:rPrChange>
        </w:rPr>
        <w:t xml:space="preserve"> HÌNH</w:t>
      </w:r>
      <w:bookmarkEnd w:id="3006"/>
    </w:p>
    <w:p w14:paraId="4003CC98" w14:textId="488AFD0F" w:rsidR="00E35500" w:rsidRPr="00920004" w:rsidRDefault="00B243D7">
      <w:pPr>
        <w:pStyle w:val="TableofFigures"/>
        <w:tabs>
          <w:tab w:val="right" w:leader="dot" w:pos="8777"/>
        </w:tabs>
        <w:rPr>
          <w:ins w:id="3015" w:author="phuong vu" w:date="2018-11-30T22:32:00Z"/>
          <w:rFonts w:asciiTheme="minorHAnsi" w:eastAsiaTheme="minorEastAsia" w:hAnsiTheme="minorHAnsi" w:cstheme="minorBidi"/>
          <w:noProof/>
          <w:sz w:val="22"/>
          <w:szCs w:val="22"/>
          <w:lang w:val="en-US"/>
          <w:rPrChange w:id="3016" w:author="phuong vu" w:date="2018-11-30T22:36:00Z">
            <w:rPr>
              <w:ins w:id="3017" w:author="phuong vu" w:date="2018-11-30T22:32:00Z"/>
              <w:rFonts w:asciiTheme="minorHAnsi" w:eastAsiaTheme="minorEastAsia" w:hAnsiTheme="minorHAnsi" w:cstheme="minorBidi"/>
              <w:noProof/>
              <w:sz w:val="22"/>
              <w:szCs w:val="22"/>
              <w:lang w:val="en-US"/>
            </w:rPr>
          </w:rPrChange>
        </w:rPr>
      </w:pPr>
      <w:r w:rsidRPr="00920004">
        <w:rPr>
          <w:lang w:val="en-US"/>
          <w:rPrChange w:id="3018" w:author="phuong vu" w:date="2018-11-30T22:36:00Z">
            <w:rPr>
              <w:lang w:val="en-US"/>
            </w:rPr>
          </w:rPrChange>
        </w:rPr>
        <w:fldChar w:fldCharType="begin"/>
      </w:r>
      <w:r w:rsidRPr="00920004">
        <w:rPr>
          <w:lang w:val="en-US"/>
          <w:rPrChange w:id="3019" w:author="phuong vu" w:date="2018-11-30T22:36:00Z">
            <w:rPr>
              <w:lang w:val="en-US"/>
            </w:rPr>
          </w:rPrChange>
        </w:rPr>
        <w:instrText xml:space="preserve"> TOC \h \z \c "Hình" </w:instrText>
      </w:r>
      <w:r w:rsidRPr="00920004">
        <w:rPr>
          <w:lang w:val="en-US"/>
          <w:rPrChange w:id="3020" w:author="phuong vu" w:date="2018-11-30T22:36:00Z">
            <w:rPr>
              <w:lang w:val="en-US"/>
            </w:rPr>
          </w:rPrChange>
        </w:rPr>
        <w:fldChar w:fldCharType="separate"/>
      </w:r>
      <w:ins w:id="3021" w:author="phuong vu" w:date="2018-11-30T22:32:00Z">
        <w:r w:rsidR="00E35500" w:rsidRPr="00920004">
          <w:rPr>
            <w:rStyle w:val="Hyperlink"/>
            <w:noProof/>
            <w:rPrChange w:id="3022" w:author="phuong vu" w:date="2018-11-30T22:36:00Z">
              <w:rPr>
                <w:rStyle w:val="Hyperlink"/>
                <w:noProof/>
              </w:rPr>
            </w:rPrChange>
          </w:rPr>
          <w:fldChar w:fldCharType="begin"/>
        </w:r>
        <w:r w:rsidR="00E35500" w:rsidRPr="00920004">
          <w:rPr>
            <w:rStyle w:val="Hyperlink"/>
            <w:noProof/>
            <w:rPrChange w:id="3023" w:author="phuong vu" w:date="2018-11-30T22:36:00Z">
              <w:rPr>
                <w:rStyle w:val="Hyperlink"/>
                <w:noProof/>
              </w:rPr>
            </w:rPrChange>
          </w:rPr>
          <w:instrText xml:space="preserve"> </w:instrText>
        </w:r>
        <w:r w:rsidR="00E35500" w:rsidRPr="00920004">
          <w:rPr>
            <w:noProof/>
            <w:rPrChange w:id="3024" w:author="phuong vu" w:date="2018-11-30T22:36:00Z">
              <w:rPr>
                <w:noProof/>
              </w:rPr>
            </w:rPrChange>
          </w:rPr>
          <w:instrText>HYPERLINK \l "_Toc531380470"</w:instrText>
        </w:r>
        <w:r w:rsidR="00E35500" w:rsidRPr="00920004">
          <w:rPr>
            <w:rStyle w:val="Hyperlink"/>
            <w:noProof/>
            <w:rPrChange w:id="3025" w:author="phuong vu" w:date="2018-11-30T22:36:00Z">
              <w:rPr>
                <w:rStyle w:val="Hyperlink"/>
                <w:noProof/>
              </w:rPr>
            </w:rPrChange>
          </w:rPr>
          <w:instrText xml:space="preserve"> </w:instrText>
        </w:r>
        <w:r w:rsidR="00E35500" w:rsidRPr="00920004">
          <w:rPr>
            <w:rStyle w:val="Hyperlink"/>
            <w:noProof/>
            <w:rPrChange w:id="3026" w:author="phuong vu" w:date="2018-11-30T22:36:00Z">
              <w:rPr>
                <w:rStyle w:val="Hyperlink"/>
                <w:noProof/>
              </w:rPr>
            </w:rPrChange>
          </w:rPr>
        </w:r>
        <w:r w:rsidR="00E35500" w:rsidRPr="00920004">
          <w:rPr>
            <w:rStyle w:val="Hyperlink"/>
            <w:noProof/>
            <w:rPrChange w:id="3027" w:author="phuong vu" w:date="2018-11-30T22:36:00Z">
              <w:rPr>
                <w:rStyle w:val="Hyperlink"/>
                <w:noProof/>
              </w:rPr>
            </w:rPrChange>
          </w:rPr>
          <w:fldChar w:fldCharType="separate"/>
        </w:r>
        <w:r w:rsidR="00E35500" w:rsidRPr="00920004">
          <w:rPr>
            <w:rStyle w:val="Hyperlink"/>
            <w:noProof/>
            <w:rPrChange w:id="3028" w:author="phuong vu" w:date="2018-11-30T22:36:00Z">
              <w:rPr>
                <w:rStyle w:val="Hyperlink"/>
                <w:noProof/>
              </w:rPr>
            </w:rPrChange>
          </w:rPr>
          <w:t>Hình 1.1 Các bước xử lí đơn hàng</w:t>
        </w:r>
        <w:r w:rsidR="00E35500" w:rsidRPr="00920004">
          <w:rPr>
            <w:noProof/>
            <w:webHidden/>
            <w:rPrChange w:id="3029" w:author="phuong vu" w:date="2018-11-30T22:36:00Z">
              <w:rPr>
                <w:noProof/>
                <w:webHidden/>
              </w:rPr>
            </w:rPrChange>
          </w:rPr>
          <w:tab/>
        </w:r>
        <w:r w:rsidR="00E35500" w:rsidRPr="00920004">
          <w:rPr>
            <w:noProof/>
            <w:webHidden/>
            <w:rPrChange w:id="3030" w:author="phuong vu" w:date="2018-11-30T22:36:00Z">
              <w:rPr>
                <w:noProof/>
                <w:webHidden/>
              </w:rPr>
            </w:rPrChange>
          </w:rPr>
          <w:fldChar w:fldCharType="begin"/>
        </w:r>
        <w:r w:rsidR="00E35500" w:rsidRPr="00920004">
          <w:rPr>
            <w:noProof/>
            <w:webHidden/>
            <w:rPrChange w:id="3031" w:author="phuong vu" w:date="2018-11-30T22:36:00Z">
              <w:rPr>
                <w:noProof/>
                <w:webHidden/>
              </w:rPr>
            </w:rPrChange>
          </w:rPr>
          <w:instrText xml:space="preserve"> PAGEREF _Toc531380470 \h </w:instrText>
        </w:r>
        <w:r w:rsidR="00E35500" w:rsidRPr="00920004">
          <w:rPr>
            <w:noProof/>
            <w:webHidden/>
            <w:rPrChange w:id="3032" w:author="phuong vu" w:date="2018-11-30T22:36:00Z">
              <w:rPr>
                <w:noProof/>
                <w:webHidden/>
              </w:rPr>
            </w:rPrChange>
          </w:rPr>
        </w:r>
      </w:ins>
      <w:r w:rsidR="00E35500" w:rsidRPr="00920004">
        <w:rPr>
          <w:noProof/>
          <w:webHidden/>
          <w:rPrChange w:id="3033" w:author="phuong vu" w:date="2018-11-30T22:36:00Z">
            <w:rPr>
              <w:noProof/>
              <w:webHidden/>
            </w:rPr>
          </w:rPrChange>
        </w:rPr>
        <w:fldChar w:fldCharType="separate"/>
      </w:r>
      <w:ins w:id="3034" w:author="phuong vu" w:date="2018-11-30T22:32:00Z">
        <w:r w:rsidR="00E35500" w:rsidRPr="00920004">
          <w:rPr>
            <w:noProof/>
            <w:webHidden/>
            <w:rPrChange w:id="3035" w:author="phuong vu" w:date="2018-11-30T22:36:00Z">
              <w:rPr>
                <w:noProof/>
                <w:webHidden/>
              </w:rPr>
            </w:rPrChange>
          </w:rPr>
          <w:t>6</w:t>
        </w:r>
        <w:r w:rsidR="00E35500" w:rsidRPr="00920004">
          <w:rPr>
            <w:noProof/>
            <w:webHidden/>
            <w:rPrChange w:id="3036" w:author="phuong vu" w:date="2018-11-30T22:36:00Z">
              <w:rPr>
                <w:noProof/>
                <w:webHidden/>
              </w:rPr>
            </w:rPrChange>
          </w:rPr>
          <w:fldChar w:fldCharType="end"/>
        </w:r>
        <w:r w:rsidR="00E35500" w:rsidRPr="00920004">
          <w:rPr>
            <w:rStyle w:val="Hyperlink"/>
            <w:noProof/>
            <w:rPrChange w:id="3037" w:author="phuong vu" w:date="2018-11-30T22:36:00Z">
              <w:rPr>
                <w:rStyle w:val="Hyperlink"/>
                <w:noProof/>
              </w:rPr>
            </w:rPrChange>
          </w:rPr>
          <w:fldChar w:fldCharType="end"/>
        </w:r>
      </w:ins>
    </w:p>
    <w:p w14:paraId="6CCCAAB3" w14:textId="369B63C9" w:rsidR="00E35500" w:rsidRPr="00920004" w:rsidRDefault="00E35500">
      <w:pPr>
        <w:pStyle w:val="TableofFigures"/>
        <w:tabs>
          <w:tab w:val="right" w:leader="dot" w:pos="8777"/>
        </w:tabs>
        <w:rPr>
          <w:ins w:id="3038" w:author="phuong vu" w:date="2018-11-30T22:32:00Z"/>
          <w:rFonts w:asciiTheme="minorHAnsi" w:eastAsiaTheme="minorEastAsia" w:hAnsiTheme="minorHAnsi" w:cstheme="minorBidi"/>
          <w:noProof/>
          <w:sz w:val="22"/>
          <w:szCs w:val="22"/>
          <w:lang w:val="en-US"/>
          <w:rPrChange w:id="3039" w:author="phuong vu" w:date="2018-11-30T22:36:00Z">
            <w:rPr>
              <w:ins w:id="3040" w:author="phuong vu" w:date="2018-11-30T22:32:00Z"/>
              <w:rFonts w:asciiTheme="minorHAnsi" w:eastAsiaTheme="minorEastAsia" w:hAnsiTheme="minorHAnsi" w:cstheme="minorBidi"/>
              <w:noProof/>
              <w:sz w:val="22"/>
              <w:szCs w:val="22"/>
              <w:lang w:val="en-US"/>
            </w:rPr>
          </w:rPrChange>
        </w:rPr>
      </w:pPr>
      <w:ins w:id="3041" w:author="phuong vu" w:date="2018-11-30T22:32:00Z">
        <w:r w:rsidRPr="00920004">
          <w:rPr>
            <w:rStyle w:val="Hyperlink"/>
            <w:noProof/>
            <w:rPrChange w:id="3042" w:author="phuong vu" w:date="2018-11-30T22:36:00Z">
              <w:rPr>
                <w:rStyle w:val="Hyperlink"/>
                <w:noProof/>
              </w:rPr>
            </w:rPrChange>
          </w:rPr>
          <w:fldChar w:fldCharType="begin"/>
        </w:r>
        <w:r w:rsidRPr="00920004">
          <w:rPr>
            <w:rStyle w:val="Hyperlink"/>
            <w:noProof/>
            <w:rPrChange w:id="3043" w:author="phuong vu" w:date="2018-11-30T22:36:00Z">
              <w:rPr>
                <w:rStyle w:val="Hyperlink"/>
                <w:noProof/>
              </w:rPr>
            </w:rPrChange>
          </w:rPr>
          <w:instrText xml:space="preserve"> </w:instrText>
        </w:r>
        <w:r w:rsidRPr="00920004">
          <w:rPr>
            <w:noProof/>
            <w:rPrChange w:id="3044" w:author="phuong vu" w:date="2018-11-30T22:36:00Z">
              <w:rPr>
                <w:noProof/>
              </w:rPr>
            </w:rPrChange>
          </w:rPr>
          <w:instrText>HYPERLINK \l "_Toc531380471"</w:instrText>
        </w:r>
        <w:r w:rsidRPr="00920004">
          <w:rPr>
            <w:rStyle w:val="Hyperlink"/>
            <w:noProof/>
            <w:rPrChange w:id="3045" w:author="phuong vu" w:date="2018-11-30T22:36:00Z">
              <w:rPr>
                <w:rStyle w:val="Hyperlink"/>
                <w:noProof/>
              </w:rPr>
            </w:rPrChange>
          </w:rPr>
          <w:instrText xml:space="preserve"> </w:instrText>
        </w:r>
        <w:r w:rsidRPr="00920004">
          <w:rPr>
            <w:rStyle w:val="Hyperlink"/>
            <w:noProof/>
            <w:rPrChange w:id="3046" w:author="phuong vu" w:date="2018-11-30T22:36:00Z">
              <w:rPr>
                <w:rStyle w:val="Hyperlink"/>
                <w:noProof/>
              </w:rPr>
            </w:rPrChange>
          </w:rPr>
        </w:r>
        <w:r w:rsidRPr="00920004">
          <w:rPr>
            <w:rStyle w:val="Hyperlink"/>
            <w:noProof/>
            <w:rPrChange w:id="3047" w:author="phuong vu" w:date="2018-11-30T22:36:00Z">
              <w:rPr>
                <w:rStyle w:val="Hyperlink"/>
                <w:noProof/>
              </w:rPr>
            </w:rPrChange>
          </w:rPr>
          <w:fldChar w:fldCharType="separate"/>
        </w:r>
        <w:r w:rsidRPr="00920004">
          <w:rPr>
            <w:rStyle w:val="Hyperlink"/>
            <w:noProof/>
            <w:rPrChange w:id="3048" w:author="phuong vu" w:date="2018-11-30T22:36:00Z">
              <w:rPr>
                <w:rStyle w:val="Hyperlink"/>
                <w:noProof/>
              </w:rPr>
            </w:rPrChange>
          </w:rPr>
          <w:t>Hình 1.2 Các bước 1 đơn hàng được</w:t>
        </w:r>
        <w:r w:rsidRPr="00920004">
          <w:rPr>
            <w:rStyle w:val="Hyperlink"/>
            <w:noProof/>
            <w:lang w:val="en-US"/>
            <w:rPrChange w:id="3049" w:author="phuong vu" w:date="2018-11-30T22:36:00Z">
              <w:rPr>
                <w:rStyle w:val="Hyperlink"/>
                <w:noProof/>
                <w:lang w:val="en-US"/>
              </w:rPr>
            </w:rPrChange>
          </w:rPr>
          <w:t xml:space="preserve"> xử lí</w:t>
        </w:r>
        <w:r w:rsidRPr="00920004">
          <w:rPr>
            <w:rStyle w:val="Hyperlink"/>
            <w:noProof/>
            <w:rPrChange w:id="3050" w:author="phuong vu" w:date="2018-11-30T22:36:00Z">
              <w:rPr>
                <w:rStyle w:val="Hyperlink"/>
                <w:noProof/>
              </w:rPr>
            </w:rPrChange>
          </w:rPr>
          <w:t xml:space="preserve"> trong hệ thống</w:t>
        </w:r>
        <w:r w:rsidRPr="00920004">
          <w:rPr>
            <w:noProof/>
            <w:webHidden/>
            <w:rPrChange w:id="3051" w:author="phuong vu" w:date="2018-11-30T22:36:00Z">
              <w:rPr>
                <w:noProof/>
                <w:webHidden/>
              </w:rPr>
            </w:rPrChange>
          </w:rPr>
          <w:tab/>
        </w:r>
        <w:r w:rsidRPr="00920004">
          <w:rPr>
            <w:noProof/>
            <w:webHidden/>
            <w:rPrChange w:id="3052" w:author="phuong vu" w:date="2018-11-30T22:36:00Z">
              <w:rPr>
                <w:noProof/>
                <w:webHidden/>
              </w:rPr>
            </w:rPrChange>
          </w:rPr>
          <w:fldChar w:fldCharType="begin"/>
        </w:r>
        <w:r w:rsidRPr="00920004">
          <w:rPr>
            <w:noProof/>
            <w:webHidden/>
            <w:rPrChange w:id="3053" w:author="phuong vu" w:date="2018-11-30T22:36:00Z">
              <w:rPr>
                <w:noProof/>
                <w:webHidden/>
              </w:rPr>
            </w:rPrChange>
          </w:rPr>
          <w:instrText xml:space="preserve"> PAGEREF _Toc531380471 \h </w:instrText>
        </w:r>
        <w:r w:rsidRPr="00920004">
          <w:rPr>
            <w:noProof/>
            <w:webHidden/>
            <w:rPrChange w:id="3054" w:author="phuong vu" w:date="2018-11-30T22:36:00Z">
              <w:rPr>
                <w:noProof/>
                <w:webHidden/>
              </w:rPr>
            </w:rPrChange>
          </w:rPr>
        </w:r>
      </w:ins>
      <w:r w:rsidRPr="00920004">
        <w:rPr>
          <w:noProof/>
          <w:webHidden/>
          <w:rPrChange w:id="3055" w:author="phuong vu" w:date="2018-11-30T22:36:00Z">
            <w:rPr>
              <w:noProof/>
              <w:webHidden/>
            </w:rPr>
          </w:rPrChange>
        </w:rPr>
        <w:fldChar w:fldCharType="separate"/>
      </w:r>
      <w:ins w:id="3056" w:author="phuong vu" w:date="2018-11-30T22:32:00Z">
        <w:r w:rsidRPr="00920004">
          <w:rPr>
            <w:noProof/>
            <w:webHidden/>
            <w:rPrChange w:id="3057" w:author="phuong vu" w:date="2018-11-30T22:36:00Z">
              <w:rPr>
                <w:noProof/>
                <w:webHidden/>
              </w:rPr>
            </w:rPrChange>
          </w:rPr>
          <w:t>6</w:t>
        </w:r>
        <w:r w:rsidRPr="00920004">
          <w:rPr>
            <w:noProof/>
            <w:webHidden/>
            <w:rPrChange w:id="3058" w:author="phuong vu" w:date="2018-11-30T22:36:00Z">
              <w:rPr>
                <w:noProof/>
                <w:webHidden/>
              </w:rPr>
            </w:rPrChange>
          </w:rPr>
          <w:fldChar w:fldCharType="end"/>
        </w:r>
        <w:r w:rsidRPr="00920004">
          <w:rPr>
            <w:rStyle w:val="Hyperlink"/>
            <w:noProof/>
            <w:rPrChange w:id="3059" w:author="phuong vu" w:date="2018-11-30T22:36:00Z">
              <w:rPr>
                <w:rStyle w:val="Hyperlink"/>
                <w:noProof/>
              </w:rPr>
            </w:rPrChange>
          </w:rPr>
          <w:fldChar w:fldCharType="end"/>
        </w:r>
      </w:ins>
    </w:p>
    <w:p w14:paraId="02BD79CF" w14:textId="0341350D" w:rsidR="00E35500" w:rsidRPr="00920004" w:rsidRDefault="00E35500">
      <w:pPr>
        <w:pStyle w:val="TableofFigures"/>
        <w:tabs>
          <w:tab w:val="right" w:leader="dot" w:pos="8777"/>
        </w:tabs>
        <w:rPr>
          <w:ins w:id="3060" w:author="phuong vu" w:date="2018-11-30T22:32:00Z"/>
          <w:rFonts w:asciiTheme="minorHAnsi" w:eastAsiaTheme="minorEastAsia" w:hAnsiTheme="minorHAnsi" w:cstheme="minorBidi"/>
          <w:noProof/>
          <w:sz w:val="22"/>
          <w:szCs w:val="22"/>
          <w:lang w:val="en-US"/>
          <w:rPrChange w:id="3061" w:author="phuong vu" w:date="2018-11-30T22:36:00Z">
            <w:rPr>
              <w:ins w:id="3062" w:author="phuong vu" w:date="2018-11-30T22:32:00Z"/>
              <w:rFonts w:asciiTheme="minorHAnsi" w:eastAsiaTheme="minorEastAsia" w:hAnsiTheme="minorHAnsi" w:cstheme="minorBidi"/>
              <w:noProof/>
              <w:sz w:val="22"/>
              <w:szCs w:val="22"/>
              <w:lang w:val="en-US"/>
            </w:rPr>
          </w:rPrChange>
        </w:rPr>
      </w:pPr>
      <w:ins w:id="3063" w:author="phuong vu" w:date="2018-11-30T22:32:00Z">
        <w:r w:rsidRPr="00920004">
          <w:rPr>
            <w:rStyle w:val="Hyperlink"/>
            <w:noProof/>
            <w:rPrChange w:id="3064" w:author="phuong vu" w:date="2018-11-30T22:36:00Z">
              <w:rPr>
                <w:rStyle w:val="Hyperlink"/>
                <w:noProof/>
              </w:rPr>
            </w:rPrChange>
          </w:rPr>
          <w:fldChar w:fldCharType="begin"/>
        </w:r>
        <w:r w:rsidRPr="00920004">
          <w:rPr>
            <w:rStyle w:val="Hyperlink"/>
            <w:noProof/>
            <w:rPrChange w:id="3065" w:author="phuong vu" w:date="2018-11-30T22:36:00Z">
              <w:rPr>
                <w:rStyle w:val="Hyperlink"/>
                <w:noProof/>
              </w:rPr>
            </w:rPrChange>
          </w:rPr>
          <w:instrText xml:space="preserve"> </w:instrText>
        </w:r>
        <w:r w:rsidRPr="00920004">
          <w:rPr>
            <w:noProof/>
            <w:rPrChange w:id="3066" w:author="phuong vu" w:date="2018-11-30T22:36:00Z">
              <w:rPr>
                <w:noProof/>
              </w:rPr>
            </w:rPrChange>
          </w:rPr>
          <w:instrText>HYPERLINK \l "_Toc531380472"</w:instrText>
        </w:r>
        <w:r w:rsidRPr="00920004">
          <w:rPr>
            <w:rStyle w:val="Hyperlink"/>
            <w:noProof/>
            <w:rPrChange w:id="3067" w:author="phuong vu" w:date="2018-11-30T22:36:00Z">
              <w:rPr>
                <w:rStyle w:val="Hyperlink"/>
                <w:noProof/>
              </w:rPr>
            </w:rPrChange>
          </w:rPr>
          <w:instrText xml:space="preserve"> </w:instrText>
        </w:r>
        <w:r w:rsidRPr="00920004">
          <w:rPr>
            <w:rStyle w:val="Hyperlink"/>
            <w:noProof/>
            <w:rPrChange w:id="3068" w:author="phuong vu" w:date="2018-11-30T22:36:00Z">
              <w:rPr>
                <w:rStyle w:val="Hyperlink"/>
                <w:noProof/>
              </w:rPr>
            </w:rPrChange>
          </w:rPr>
        </w:r>
        <w:r w:rsidRPr="00920004">
          <w:rPr>
            <w:rStyle w:val="Hyperlink"/>
            <w:noProof/>
            <w:rPrChange w:id="3069" w:author="phuong vu" w:date="2018-11-30T22:36:00Z">
              <w:rPr>
                <w:rStyle w:val="Hyperlink"/>
                <w:noProof/>
              </w:rPr>
            </w:rPrChange>
          </w:rPr>
          <w:fldChar w:fldCharType="separate"/>
        </w:r>
        <w:r w:rsidRPr="00920004">
          <w:rPr>
            <w:rStyle w:val="Hyperlink"/>
            <w:noProof/>
            <w:rPrChange w:id="3070" w:author="phuong vu" w:date="2018-11-30T22:36:00Z">
              <w:rPr>
                <w:rStyle w:val="Hyperlink"/>
                <w:noProof/>
              </w:rPr>
            </w:rPrChange>
          </w:rPr>
          <w:t>Hình 1.3 Giới thiệu chức năng tương ứng với bốn loại người dùng</w:t>
        </w:r>
        <w:r w:rsidRPr="00920004">
          <w:rPr>
            <w:noProof/>
            <w:webHidden/>
            <w:rPrChange w:id="3071" w:author="phuong vu" w:date="2018-11-30T22:36:00Z">
              <w:rPr>
                <w:noProof/>
                <w:webHidden/>
              </w:rPr>
            </w:rPrChange>
          </w:rPr>
          <w:tab/>
        </w:r>
        <w:r w:rsidRPr="00920004">
          <w:rPr>
            <w:noProof/>
            <w:webHidden/>
            <w:rPrChange w:id="3072" w:author="phuong vu" w:date="2018-11-30T22:36:00Z">
              <w:rPr>
                <w:noProof/>
                <w:webHidden/>
              </w:rPr>
            </w:rPrChange>
          </w:rPr>
          <w:fldChar w:fldCharType="begin"/>
        </w:r>
        <w:r w:rsidRPr="00920004">
          <w:rPr>
            <w:noProof/>
            <w:webHidden/>
            <w:rPrChange w:id="3073" w:author="phuong vu" w:date="2018-11-30T22:36:00Z">
              <w:rPr>
                <w:noProof/>
                <w:webHidden/>
              </w:rPr>
            </w:rPrChange>
          </w:rPr>
          <w:instrText xml:space="preserve"> PAGEREF _Toc531380472 \h </w:instrText>
        </w:r>
        <w:r w:rsidRPr="00920004">
          <w:rPr>
            <w:noProof/>
            <w:webHidden/>
            <w:rPrChange w:id="3074" w:author="phuong vu" w:date="2018-11-30T22:36:00Z">
              <w:rPr>
                <w:noProof/>
                <w:webHidden/>
              </w:rPr>
            </w:rPrChange>
          </w:rPr>
        </w:r>
      </w:ins>
      <w:r w:rsidRPr="00920004">
        <w:rPr>
          <w:noProof/>
          <w:webHidden/>
          <w:rPrChange w:id="3075" w:author="phuong vu" w:date="2018-11-30T22:36:00Z">
            <w:rPr>
              <w:noProof/>
              <w:webHidden/>
            </w:rPr>
          </w:rPrChange>
        </w:rPr>
        <w:fldChar w:fldCharType="separate"/>
      </w:r>
      <w:ins w:id="3076" w:author="phuong vu" w:date="2018-11-30T22:32:00Z">
        <w:r w:rsidRPr="00920004">
          <w:rPr>
            <w:noProof/>
            <w:webHidden/>
            <w:rPrChange w:id="3077" w:author="phuong vu" w:date="2018-11-30T22:36:00Z">
              <w:rPr>
                <w:noProof/>
                <w:webHidden/>
              </w:rPr>
            </w:rPrChange>
          </w:rPr>
          <w:t>8</w:t>
        </w:r>
        <w:r w:rsidRPr="00920004">
          <w:rPr>
            <w:noProof/>
            <w:webHidden/>
            <w:rPrChange w:id="3078" w:author="phuong vu" w:date="2018-11-30T22:36:00Z">
              <w:rPr>
                <w:noProof/>
                <w:webHidden/>
              </w:rPr>
            </w:rPrChange>
          </w:rPr>
          <w:fldChar w:fldCharType="end"/>
        </w:r>
        <w:r w:rsidRPr="00920004">
          <w:rPr>
            <w:rStyle w:val="Hyperlink"/>
            <w:noProof/>
            <w:rPrChange w:id="3079" w:author="phuong vu" w:date="2018-11-30T22:36:00Z">
              <w:rPr>
                <w:rStyle w:val="Hyperlink"/>
                <w:noProof/>
              </w:rPr>
            </w:rPrChange>
          </w:rPr>
          <w:fldChar w:fldCharType="end"/>
        </w:r>
      </w:ins>
    </w:p>
    <w:p w14:paraId="39F6B984" w14:textId="1D8F36E5" w:rsidR="00E35500" w:rsidRPr="00920004" w:rsidRDefault="00E35500">
      <w:pPr>
        <w:pStyle w:val="TableofFigures"/>
        <w:tabs>
          <w:tab w:val="right" w:leader="dot" w:pos="8777"/>
        </w:tabs>
        <w:rPr>
          <w:ins w:id="3080" w:author="phuong vu" w:date="2018-11-30T22:32:00Z"/>
          <w:rFonts w:asciiTheme="minorHAnsi" w:eastAsiaTheme="minorEastAsia" w:hAnsiTheme="minorHAnsi" w:cstheme="minorBidi"/>
          <w:noProof/>
          <w:sz w:val="22"/>
          <w:szCs w:val="22"/>
          <w:lang w:val="en-US"/>
          <w:rPrChange w:id="3081" w:author="phuong vu" w:date="2018-11-30T22:36:00Z">
            <w:rPr>
              <w:ins w:id="3082" w:author="phuong vu" w:date="2018-11-30T22:32:00Z"/>
              <w:rFonts w:asciiTheme="minorHAnsi" w:eastAsiaTheme="minorEastAsia" w:hAnsiTheme="minorHAnsi" w:cstheme="minorBidi"/>
              <w:noProof/>
              <w:sz w:val="22"/>
              <w:szCs w:val="22"/>
              <w:lang w:val="en-US"/>
            </w:rPr>
          </w:rPrChange>
        </w:rPr>
      </w:pPr>
      <w:ins w:id="3083" w:author="phuong vu" w:date="2018-11-30T22:32:00Z">
        <w:r w:rsidRPr="00920004">
          <w:rPr>
            <w:rStyle w:val="Hyperlink"/>
            <w:noProof/>
            <w:rPrChange w:id="3084" w:author="phuong vu" w:date="2018-11-30T22:36:00Z">
              <w:rPr>
                <w:rStyle w:val="Hyperlink"/>
                <w:noProof/>
              </w:rPr>
            </w:rPrChange>
          </w:rPr>
          <w:fldChar w:fldCharType="begin"/>
        </w:r>
        <w:r w:rsidRPr="00920004">
          <w:rPr>
            <w:rStyle w:val="Hyperlink"/>
            <w:noProof/>
            <w:rPrChange w:id="3085" w:author="phuong vu" w:date="2018-11-30T22:36:00Z">
              <w:rPr>
                <w:rStyle w:val="Hyperlink"/>
                <w:noProof/>
              </w:rPr>
            </w:rPrChange>
          </w:rPr>
          <w:instrText xml:space="preserve"> </w:instrText>
        </w:r>
        <w:r w:rsidRPr="00920004">
          <w:rPr>
            <w:noProof/>
            <w:rPrChange w:id="3086" w:author="phuong vu" w:date="2018-11-30T22:36:00Z">
              <w:rPr>
                <w:noProof/>
              </w:rPr>
            </w:rPrChange>
          </w:rPr>
          <w:instrText>HYPERLINK \l "_Toc531380473"</w:instrText>
        </w:r>
        <w:r w:rsidRPr="00920004">
          <w:rPr>
            <w:rStyle w:val="Hyperlink"/>
            <w:noProof/>
            <w:rPrChange w:id="3087" w:author="phuong vu" w:date="2018-11-30T22:36:00Z">
              <w:rPr>
                <w:rStyle w:val="Hyperlink"/>
                <w:noProof/>
              </w:rPr>
            </w:rPrChange>
          </w:rPr>
          <w:instrText xml:space="preserve"> </w:instrText>
        </w:r>
        <w:r w:rsidRPr="00920004">
          <w:rPr>
            <w:rStyle w:val="Hyperlink"/>
            <w:noProof/>
            <w:rPrChange w:id="3088" w:author="phuong vu" w:date="2018-11-30T22:36:00Z">
              <w:rPr>
                <w:rStyle w:val="Hyperlink"/>
                <w:noProof/>
              </w:rPr>
            </w:rPrChange>
          </w:rPr>
        </w:r>
        <w:r w:rsidRPr="00920004">
          <w:rPr>
            <w:rStyle w:val="Hyperlink"/>
            <w:noProof/>
            <w:rPrChange w:id="3089" w:author="phuong vu" w:date="2018-11-30T22:36:00Z">
              <w:rPr>
                <w:rStyle w:val="Hyperlink"/>
                <w:noProof/>
              </w:rPr>
            </w:rPrChange>
          </w:rPr>
          <w:fldChar w:fldCharType="separate"/>
        </w:r>
        <w:r w:rsidRPr="00920004">
          <w:rPr>
            <w:rStyle w:val="Hyperlink"/>
            <w:noProof/>
            <w:rPrChange w:id="3090" w:author="phuong vu" w:date="2018-11-30T22:36:00Z">
              <w:rPr>
                <w:rStyle w:val="Hyperlink"/>
                <w:noProof/>
              </w:rPr>
            </w:rPrChange>
          </w:rPr>
          <w:t>Hình 2.1</w:t>
        </w:r>
        <w:r w:rsidRPr="00920004">
          <w:rPr>
            <w:rStyle w:val="Hyperlink"/>
            <w:noProof/>
            <w:lang w:val="en-US"/>
            <w:rPrChange w:id="3091" w:author="phuong vu" w:date="2018-11-30T22:36:00Z">
              <w:rPr>
                <w:rStyle w:val="Hyperlink"/>
                <w:noProof/>
                <w:lang w:val="en-US"/>
              </w:rPr>
            </w:rPrChange>
          </w:rPr>
          <w:t xml:space="preserve"> </w:t>
        </w:r>
        <w:r w:rsidRPr="00920004">
          <w:rPr>
            <w:rStyle w:val="Hyperlink"/>
            <w:noProof/>
            <w:rPrChange w:id="3092" w:author="phuong vu" w:date="2018-11-30T22:36:00Z">
              <w:rPr>
                <w:rStyle w:val="Hyperlink"/>
                <w:noProof/>
              </w:rPr>
            </w:rPrChange>
          </w:rPr>
          <w:t>Giao diện Android 7.0 Nougat</w:t>
        </w:r>
        <w:r w:rsidRPr="00920004">
          <w:rPr>
            <w:noProof/>
            <w:webHidden/>
            <w:rPrChange w:id="3093" w:author="phuong vu" w:date="2018-11-30T22:36:00Z">
              <w:rPr>
                <w:noProof/>
                <w:webHidden/>
              </w:rPr>
            </w:rPrChange>
          </w:rPr>
          <w:tab/>
        </w:r>
        <w:r w:rsidRPr="00920004">
          <w:rPr>
            <w:noProof/>
            <w:webHidden/>
            <w:rPrChange w:id="3094" w:author="phuong vu" w:date="2018-11-30T22:36:00Z">
              <w:rPr>
                <w:noProof/>
                <w:webHidden/>
              </w:rPr>
            </w:rPrChange>
          </w:rPr>
          <w:fldChar w:fldCharType="begin"/>
        </w:r>
        <w:r w:rsidRPr="00920004">
          <w:rPr>
            <w:noProof/>
            <w:webHidden/>
            <w:rPrChange w:id="3095" w:author="phuong vu" w:date="2018-11-30T22:36:00Z">
              <w:rPr>
                <w:noProof/>
                <w:webHidden/>
              </w:rPr>
            </w:rPrChange>
          </w:rPr>
          <w:instrText xml:space="preserve"> PAGEREF _Toc531380473 \h </w:instrText>
        </w:r>
        <w:r w:rsidRPr="00920004">
          <w:rPr>
            <w:noProof/>
            <w:webHidden/>
            <w:rPrChange w:id="3096" w:author="phuong vu" w:date="2018-11-30T22:36:00Z">
              <w:rPr>
                <w:noProof/>
                <w:webHidden/>
              </w:rPr>
            </w:rPrChange>
          </w:rPr>
        </w:r>
      </w:ins>
      <w:r w:rsidRPr="00920004">
        <w:rPr>
          <w:noProof/>
          <w:webHidden/>
          <w:rPrChange w:id="3097" w:author="phuong vu" w:date="2018-11-30T22:36:00Z">
            <w:rPr>
              <w:noProof/>
              <w:webHidden/>
            </w:rPr>
          </w:rPrChange>
        </w:rPr>
        <w:fldChar w:fldCharType="separate"/>
      </w:r>
      <w:ins w:id="3098" w:author="phuong vu" w:date="2018-11-30T22:32:00Z">
        <w:r w:rsidRPr="00920004">
          <w:rPr>
            <w:noProof/>
            <w:webHidden/>
            <w:rPrChange w:id="3099" w:author="phuong vu" w:date="2018-11-30T22:36:00Z">
              <w:rPr>
                <w:noProof/>
                <w:webHidden/>
              </w:rPr>
            </w:rPrChange>
          </w:rPr>
          <w:t>20</w:t>
        </w:r>
        <w:r w:rsidRPr="00920004">
          <w:rPr>
            <w:noProof/>
            <w:webHidden/>
            <w:rPrChange w:id="3100" w:author="phuong vu" w:date="2018-11-30T22:36:00Z">
              <w:rPr>
                <w:noProof/>
                <w:webHidden/>
              </w:rPr>
            </w:rPrChange>
          </w:rPr>
          <w:fldChar w:fldCharType="end"/>
        </w:r>
        <w:r w:rsidRPr="00920004">
          <w:rPr>
            <w:rStyle w:val="Hyperlink"/>
            <w:noProof/>
            <w:rPrChange w:id="3101" w:author="phuong vu" w:date="2018-11-30T22:36:00Z">
              <w:rPr>
                <w:rStyle w:val="Hyperlink"/>
                <w:noProof/>
              </w:rPr>
            </w:rPrChange>
          </w:rPr>
          <w:fldChar w:fldCharType="end"/>
        </w:r>
      </w:ins>
    </w:p>
    <w:p w14:paraId="4937C317" w14:textId="367FC12B" w:rsidR="00E35500" w:rsidRPr="00920004" w:rsidRDefault="00E35500">
      <w:pPr>
        <w:pStyle w:val="TableofFigures"/>
        <w:tabs>
          <w:tab w:val="right" w:leader="dot" w:pos="8777"/>
        </w:tabs>
        <w:rPr>
          <w:ins w:id="3102" w:author="phuong vu" w:date="2018-11-30T22:32:00Z"/>
          <w:rFonts w:asciiTheme="minorHAnsi" w:eastAsiaTheme="minorEastAsia" w:hAnsiTheme="minorHAnsi" w:cstheme="minorBidi"/>
          <w:noProof/>
          <w:sz w:val="22"/>
          <w:szCs w:val="22"/>
          <w:lang w:val="en-US"/>
          <w:rPrChange w:id="3103" w:author="phuong vu" w:date="2018-11-30T22:36:00Z">
            <w:rPr>
              <w:ins w:id="3104" w:author="phuong vu" w:date="2018-11-30T22:32:00Z"/>
              <w:rFonts w:asciiTheme="minorHAnsi" w:eastAsiaTheme="minorEastAsia" w:hAnsiTheme="minorHAnsi" w:cstheme="minorBidi"/>
              <w:noProof/>
              <w:sz w:val="22"/>
              <w:szCs w:val="22"/>
              <w:lang w:val="en-US"/>
            </w:rPr>
          </w:rPrChange>
        </w:rPr>
      </w:pPr>
      <w:ins w:id="3105" w:author="phuong vu" w:date="2018-11-30T22:32:00Z">
        <w:r w:rsidRPr="00920004">
          <w:rPr>
            <w:rStyle w:val="Hyperlink"/>
            <w:noProof/>
            <w:rPrChange w:id="3106" w:author="phuong vu" w:date="2018-11-30T22:36:00Z">
              <w:rPr>
                <w:rStyle w:val="Hyperlink"/>
                <w:noProof/>
              </w:rPr>
            </w:rPrChange>
          </w:rPr>
          <w:fldChar w:fldCharType="begin"/>
        </w:r>
        <w:r w:rsidRPr="00920004">
          <w:rPr>
            <w:rStyle w:val="Hyperlink"/>
            <w:noProof/>
            <w:rPrChange w:id="3107" w:author="phuong vu" w:date="2018-11-30T22:36:00Z">
              <w:rPr>
                <w:rStyle w:val="Hyperlink"/>
                <w:noProof/>
              </w:rPr>
            </w:rPrChange>
          </w:rPr>
          <w:instrText xml:space="preserve"> </w:instrText>
        </w:r>
        <w:r w:rsidRPr="00920004">
          <w:rPr>
            <w:noProof/>
            <w:rPrChange w:id="3108" w:author="phuong vu" w:date="2018-11-30T22:36:00Z">
              <w:rPr>
                <w:noProof/>
              </w:rPr>
            </w:rPrChange>
          </w:rPr>
          <w:instrText>HYPERLINK \l "_Toc531380474"</w:instrText>
        </w:r>
        <w:r w:rsidRPr="00920004">
          <w:rPr>
            <w:rStyle w:val="Hyperlink"/>
            <w:noProof/>
            <w:rPrChange w:id="3109" w:author="phuong vu" w:date="2018-11-30T22:36:00Z">
              <w:rPr>
                <w:rStyle w:val="Hyperlink"/>
                <w:noProof/>
              </w:rPr>
            </w:rPrChange>
          </w:rPr>
          <w:instrText xml:space="preserve"> </w:instrText>
        </w:r>
        <w:r w:rsidRPr="00920004">
          <w:rPr>
            <w:rStyle w:val="Hyperlink"/>
            <w:noProof/>
            <w:rPrChange w:id="3110" w:author="phuong vu" w:date="2018-11-30T22:36:00Z">
              <w:rPr>
                <w:rStyle w:val="Hyperlink"/>
                <w:noProof/>
              </w:rPr>
            </w:rPrChange>
          </w:rPr>
        </w:r>
        <w:r w:rsidRPr="00920004">
          <w:rPr>
            <w:rStyle w:val="Hyperlink"/>
            <w:noProof/>
            <w:rPrChange w:id="3111" w:author="phuong vu" w:date="2018-11-30T22:36:00Z">
              <w:rPr>
                <w:rStyle w:val="Hyperlink"/>
                <w:noProof/>
              </w:rPr>
            </w:rPrChange>
          </w:rPr>
          <w:fldChar w:fldCharType="separate"/>
        </w:r>
        <w:r w:rsidRPr="00920004">
          <w:rPr>
            <w:rStyle w:val="Hyperlink"/>
            <w:noProof/>
            <w:rPrChange w:id="3112" w:author="phuong vu" w:date="2018-11-30T22:36:00Z">
              <w:rPr>
                <w:rStyle w:val="Hyperlink"/>
                <w:noProof/>
              </w:rPr>
            </w:rPrChange>
          </w:rPr>
          <w:t>Hình 2.2 Ví dụ về truy vấn dữ liệu</w:t>
        </w:r>
        <w:r w:rsidRPr="00920004">
          <w:rPr>
            <w:noProof/>
            <w:webHidden/>
            <w:rPrChange w:id="3113" w:author="phuong vu" w:date="2018-11-30T22:36:00Z">
              <w:rPr>
                <w:noProof/>
                <w:webHidden/>
              </w:rPr>
            </w:rPrChange>
          </w:rPr>
          <w:tab/>
        </w:r>
        <w:r w:rsidRPr="00920004">
          <w:rPr>
            <w:noProof/>
            <w:webHidden/>
            <w:rPrChange w:id="3114" w:author="phuong vu" w:date="2018-11-30T22:36:00Z">
              <w:rPr>
                <w:noProof/>
                <w:webHidden/>
              </w:rPr>
            </w:rPrChange>
          </w:rPr>
          <w:fldChar w:fldCharType="begin"/>
        </w:r>
        <w:r w:rsidRPr="00920004">
          <w:rPr>
            <w:noProof/>
            <w:webHidden/>
            <w:rPrChange w:id="3115" w:author="phuong vu" w:date="2018-11-30T22:36:00Z">
              <w:rPr>
                <w:noProof/>
                <w:webHidden/>
              </w:rPr>
            </w:rPrChange>
          </w:rPr>
          <w:instrText xml:space="preserve"> PAGEREF _Toc531380474 \h </w:instrText>
        </w:r>
        <w:r w:rsidRPr="00920004">
          <w:rPr>
            <w:noProof/>
            <w:webHidden/>
            <w:rPrChange w:id="3116" w:author="phuong vu" w:date="2018-11-30T22:36:00Z">
              <w:rPr>
                <w:noProof/>
                <w:webHidden/>
              </w:rPr>
            </w:rPrChange>
          </w:rPr>
        </w:r>
      </w:ins>
      <w:r w:rsidRPr="00920004">
        <w:rPr>
          <w:noProof/>
          <w:webHidden/>
          <w:rPrChange w:id="3117" w:author="phuong vu" w:date="2018-11-30T22:36:00Z">
            <w:rPr>
              <w:noProof/>
              <w:webHidden/>
            </w:rPr>
          </w:rPrChange>
        </w:rPr>
        <w:fldChar w:fldCharType="separate"/>
      </w:r>
      <w:ins w:id="3118" w:author="phuong vu" w:date="2018-11-30T22:32:00Z">
        <w:r w:rsidRPr="00920004">
          <w:rPr>
            <w:noProof/>
            <w:webHidden/>
            <w:rPrChange w:id="3119" w:author="phuong vu" w:date="2018-11-30T22:36:00Z">
              <w:rPr>
                <w:noProof/>
                <w:webHidden/>
              </w:rPr>
            </w:rPrChange>
          </w:rPr>
          <w:t>21</w:t>
        </w:r>
        <w:r w:rsidRPr="00920004">
          <w:rPr>
            <w:noProof/>
            <w:webHidden/>
            <w:rPrChange w:id="3120" w:author="phuong vu" w:date="2018-11-30T22:36:00Z">
              <w:rPr>
                <w:noProof/>
                <w:webHidden/>
              </w:rPr>
            </w:rPrChange>
          </w:rPr>
          <w:fldChar w:fldCharType="end"/>
        </w:r>
        <w:r w:rsidRPr="00920004">
          <w:rPr>
            <w:rStyle w:val="Hyperlink"/>
            <w:noProof/>
            <w:rPrChange w:id="3121" w:author="phuong vu" w:date="2018-11-30T22:36:00Z">
              <w:rPr>
                <w:rStyle w:val="Hyperlink"/>
                <w:noProof/>
              </w:rPr>
            </w:rPrChange>
          </w:rPr>
          <w:fldChar w:fldCharType="end"/>
        </w:r>
      </w:ins>
    </w:p>
    <w:p w14:paraId="7B44146E" w14:textId="0F7BBA8D" w:rsidR="00E35500" w:rsidRPr="00920004" w:rsidRDefault="00E35500">
      <w:pPr>
        <w:pStyle w:val="TableofFigures"/>
        <w:tabs>
          <w:tab w:val="right" w:leader="dot" w:pos="8777"/>
        </w:tabs>
        <w:rPr>
          <w:ins w:id="3122" w:author="phuong vu" w:date="2018-11-30T22:32:00Z"/>
          <w:rFonts w:asciiTheme="minorHAnsi" w:eastAsiaTheme="minorEastAsia" w:hAnsiTheme="minorHAnsi" w:cstheme="minorBidi"/>
          <w:noProof/>
          <w:sz w:val="22"/>
          <w:szCs w:val="22"/>
          <w:lang w:val="en-US"/>
          <w:rPrChange w:id="3123" w:author="phuong vu" w:date="2018-11-30T22:36:00Z">
            <w:rPr>
              <w:ins w:id="3124" w:author="phuong vu" w:date="2018-11-30T22:32:00Z"/>
              <w:rFonts w:asciiTheme="minorHAnsi" w:eastAsiaTheme="minorEastAsia" w:hAnsiTheme="minorHAnsi" w:cstheme="minorBidi"/>
              <w:noProof/>
              <w:sz w:val="22"/>
              <w:szCs w:val="22"/>
              <w:lang w:val="en-US"/>
            </w:rPr>
          </w:rPrChange>
        </w:rPr>
      </w:pPr>
      <w:ins w:id="3125" w:author="phuong vu" w:date="2018-11-30T22:32:00Z">
        <w:r w:rsidRPr="00920004">
          <w:rPr>
            <w:rStyle w:val="Hyperlink"/>
            <w:noProof/>
            <w:rPrChange w:id="3126" w:author="phuong vu" w:date="2018-11-30T22:36:00Z">
              <w:rPr>
                <w:rStyle w:val="Hyperlink"/>
                <w:noProof/>
              </w:rPr>
            </w:rPrChange>
          </w:rPr>
          <w:fldChar w:fldCharType="begin"/>
        </w:r>
        <w:r w:rsidRPr="00920004">
          <w:rPr>
            <w:rStyle w:val="Hyperlink"/>
            <w:noProof/>
            <w:rPrChange w:id="3127" w:author="phuong vu" w:date="2018-11-30T22:36:00Z">
              <w:rPr>
                <w:rStyle w:val="Hyperlink"/>
                <w:noProof/>
              </w:rPr>
            </w:rPrChange>
          </w:rPr>
          <w:instrText xml:space="preserve"> </w:instrText>
        </w:r>
        <w:r w:rsidRPr="00920004">
          <w:rPr>
            <w:noProof/>
            <w:rPrChange w:id="3128" w:author="phuong vu" w:date="2018-11-30T22:36:00Z">
              <w:rPr>
                <w:noProof/>
              </w:rPr>
            </w:rPrChange>
          </w:rPr>
          <w:instrText>HYPERLINK \l "_Toc531380475"</w:instrText>
        </w:r>
        <w:r w:rsidRPr="00920004">
          <w:rPr>
            <w:rStyle w:val="Hyperlink"/>
            <w:noProof/>
            <w:rPrChange w:id="3129" w:author="phuong vu" w:date="2018-11-30T22:36:00Z">
              <w:rPr>
                <w:rStyle w:val="Hyperlink"/>
                <w:noProof/>
              </w:rPr>
            </w:rPrChange>
          </w:rPr>
          <w:instrText xml:space="preserve"> </w:instrText>
        </w:r>
        <w:r w:rsidRPr="00920004">
          <w:rPr>
            <w:rStyle w:val="Hyperlink"/>
            <w:noProof/>
            <w:rPrChange w:id="3130" w:author="phuong vu" w:date="2018-11-30T22:36:00Z">
              <w:rPr>
                <w:rStyle w:val="Hyperlink"/>
                <w:noProof/>
              </w:rPr>
            </w:rPrChange>
          </w:rPr>
        </w:r>
        <w:r w:rsidRPr="00920004">
          <w:rPr>
            <w:rStyle w:val="Hyperlink"/>
            <w:noProof/>
            <w:rPrChange w:id="3131" w:author="phuong vu" w:date="2018-11-30T22:36:00Z">
              <w:rPr>
                <w:rStyle w:val="Hyperlink"/>
                <w:noProof/>
              </w:rPr>
            </w:rPrChange>
          </w:rPr>
          <w:fldChar w:fldCharType="separate"/>
        </w:r>
        <w:r w:rsidRPr="00920004">
          <w:rPr>
            <w:rStyle w:val="Hyperlink"/>
            <w:noProof/>
            <w:rPrChange w:id="3132" w:author="phuong vu" w:date="2018-11-30T22:36:00Z">
              <w:rPr>
                <w:rStyle w:val="Hyperlink"/>
                <w:noProof/>
              </w:rPr>
            </w:rPrChange>
          </w:rPr>
          <w:t>Hình 2.3 Ví dụ về gọi một mutation</w:t>
        </w:r>
        <w:r w:rsidRPr="00920004">
          <w:rPr>
            <w:noProof/>
            <w:webHidden/>
            <w:rPrChange w:id="3133" w:author="phuong vu" w:date="2018-11-30T22:36:00Z">
              <w:rPr>
                <w:noProof/>
                <w:webHidden/>
              </w:rPr>
            </w:rPrChange>
          </w:rPr>
          <w:tab/>
        </w:r>
        <w:r w:rsidRPr="00920004">
          <w:rPr>
            <w:noProof/>
            <w:webHidden/>
            <w:rPrChange w:id="3134" w:author="phuong vu" w:date="2018-11-30T22:36:00Z">
              <w:rPr>
                <w:noProof/>
                <w:webHidden/>
              </w:rPr>
            </w:rPrChange>
          </w:rPr>
          <w:fldChar w:fldCharType="begin"/>
        </w:r>
        <w:r w:rsidRPr="00920004">
          <w:rPr>
            <w:noProof/>
            <w:webHidden/>
            <w:rPrChange w:id="3135" w:author="phuong vu" w:date="2018-11-30T22:36:00Z">
              <w:rPr>
                <w:noProof/>
                <w:webHidden/>
              </w:rPr>
            </w:rPrChange>
          </w:rPr>
          <w:instrText xml:space="preserve"> PAGEREF _Toc531380475 \h </w:instrText>
        </w:r>
        <w:r w:rsidRPr="00920004">
          <w:rPr>
            <w:noProof/>
            <w:webHidden/>
            <w:rPrChange w:id="3136" w:author="phuong vu" w:date="2018-11-30T22:36:00Z">
              <w:rPr>
                <w:noProof/>
                <w:webHidden/>
              </w:rPr>
            </w:rPrChange>
          </w:rPr>
        </w:r>
      </w:ins>
      <w:r w:rsidRPr="00920004">
        <w:rPr>
          <w:noProof/>
          <w:webHidden/>
          <w:rPrChange w:id="3137" w:author="phuong vu" w:date="2018-11-30T22:36:00Z">
            <w:rPr>
              <w:noProof/>
              <w:webHidden/>
            </w:rPr>
          </w:rPrChange>
        </w:rPr>
        <w:fldChar w:fldCharType="separate"/>
      </w:r>
      <w:ins w:id="3138" w:author="phuong vu" w:date="2018-11-30T22:32:00Z">
        <w:r w:rsidRPr="00920004">
          <w:rPr>
            <w:noProof/>
            <w:webHidden/>
            <w:rPrChange w:id="3139" w:author="phuong vu" w:date="2018-11-30T22:36:00Z">
              <w:rPr>
                <w:noProof/>
                <w:webHidden/>
              </w:rPr>
            </w:rPrChange>
          </w:rPr>
          <w:t>21</w:t>
        </w:r>
        <w:r w:rsidRPr="00920004">
          <w:rPr>
            <w:noProof/>
            <w:webHidden/>
            <w:rPrChange w:id="3140" w:author="phuong vu" w:date="2018-11-30T22:36:00Z">
              <w:rPr>
                <w:noProof/>
                <w:webHidden/>
              </w:rPr>
            </w:rPrChange>
          </w:rPr>
          <w:fldChar w:fldCharType="end"/>
        </w:r>
        <w:r w:rsidRPr="00920004">
          <w:rPr>
            <w:rStyle w:val="Hyperlink"/>
            <w:noProof/>
            <w:rPrChange w:id="3141" w:author="phuong vu" w:date="2018-11-30T22:36:00Z">
              <w:rPr>
                <w:rStyle w:val="Hyperlink"/>
                <w:noProof/>
              </w:rPr>
            </w:rPrChange>
          </w:rPr>
          <w:fldChar w:fldCharType="end"/>
        </w:r>
      </w:ins>
    </w:p>
    <w:p w14:paraId="7DD0C04F" w14:textId="00169287" w:rsidR="00E35500" w:rsidRPr="00920004" w:rsidRDefault="00E35500">
      <w:pPr>
        <w:pStyle w:val="TableofFigures"/>
        <w:tabs>
          <w:tab w:val="right" w:leader="dot" w:pos="8777"/>
        </w:tabs>
        <w:rPr>
          <w:ins w:id="3142" w:author="phuong vu" w:date="2018-11-30T22:32:00Z"/>
          <w:rFonts w:asciiTheme="minorHAnsi" w:eastAsiaTheme="minorEastAsia" w:hAnsiTheme="minorHAnsi" w:cstheme="minorBidi"/>
          <w:noProof/>
          <w:sz w:val="22"/>
          <w:szCs w:val="22"/>
          <w:lang w:val="en-US"/>
          <w:rPrChange w:id="3143" w:author="phuong vu" w:date="2018-11-30T22:36:00Z">
            <w:rPr>
              <w:ins w:id="3144" w:author="phuong vu" w:date="2018-11-30T22:32:00Z"/>
              <w:rFonts w:asciiTheme="minorHAnsi" w:eastAsiaTheme="minorEastAsia" w:hAnsiTheme="minorHAnsi" w:cstheme="minorBidi"/>
              <w:noProof/>
              <w:sz w:val="22"/>
              <w:szCs w:val="22"/>
              <w:lang w:val="en-US"/>
            </w:rPr>
          </w:rPrChange>
        </w:rPr>
      </w:pPr>
      <w:ins w:id="3145" w:author="phuong vu" w:date="2018-11-30T22:32:00Z">
        <w:r w:rsidRPr="00920004">
          <w:rPr>
            <w:rStyle w:val="Hyperlink"/>
            <w:noProof/>
            <w:rPrChange w:id="3146" w:author="phuong vu" w:date="2018-11-30T22:36:00Z">
              <w:rPr>
                <w:rStyle w:val="Hyperlink"/>
                <w:noProof/>
              </w:rPr>
            </w:rPrChange>
          </w:rPr>
          <w:fldChar w:fldCharType="begin"/>
        </w:r>
        <w:r w:rsidRPr="00920004">
          <w:rPr>
            <w:rStyle w:val="Hyperlink"/>
            <w:noProof/>
            <w:rPrChange w:id="3147" w:author="phuong vu" w:date="2018-11-30T22:36:00Z">
              <w:rPr>
                <w:rStyle w:val="Hyperlink"/>
                <w:noProof/>
              </w:rPr>
            </w:rPrChange>
          </w:rPr>
          <w:instrText xml:space="preserve"> </w:instrText>
        </w:r>
        <w:r w:rsidRPr="00920004">
          <w:rPr>
            <w:noProof/>
            <w:rPrChange w:id="3148" w:author="phuong vu" w:date="2018-11-30T22:36:00Z">
              <w:rPr>
                <w:noProof/>
              </w:rPr>
            </w:rPrChange>
          </w:rPr>
          <w:instrText>HYPERLINK \l "_Toc531380476"</w:instrText>
        </w:r>
        <w:r w:rsidRPr="00920004">
          <w:rPr>
            <w:rStyle w:val="Hyperlink"/>
            <w:noProof/>
            <w:rPrChange w:id="3149" w:author="phuong vu" w:date="2018-11-30T22:36:00Z">
              <w:rPr>
                <w:rStyle w:val="Hyperlink"/>
                <w:noProof/>
              </w:rPr>
            </w:rPrChange>
          </w:rPr>
          <w:instrText xml:space="preserve"> </w:instrText>
        </w:r>
        <w:r w:rsidRPr="00920004">
          <w:rPr>
            <w:rStyle w:val="Hyperlink"/>
            <w:noProof/>
            <w:rPrChange w:id="3150" w:author="phuong vu" w:date="2018-11-30T22:36:00Z">
              <w:rPr>
                <w:rStyle w:val="Hyperlink"/>
                <w:noProof/>
              </w:rPr>
            </w:rPrChange>
          </w:rPr>
        </w:r>
        <w:r w:rsidRPr="00920004">
          <w:rPr>
            <w:rStyle w:val="Hyperlink"/>
            <w:noProof/>
            <w:rPrChange w:id="3151" w:author="phuong vu" w:date="2018-11-30T22:36:00Z">
              <w:rPr>
                <w:rStyle w:val="Hyperlink"/>
                <w:noProof/>
              </w:rPr>
            </w:rPrChange>
          </w:rPr>
          <w:fldChar w:fldCharType="separate"/>
        </w:r>
        <w:r w:rsidRPr="00920004">
          <w:rPr>
            <w:rStyle w:val="Hyperlink"/>
            <w:noProof/>
            <w:rPrChange w:id="3152" w:author="phuong vu" w:date="2018-11-30T22:36:00Z">
              <w:rPr>
                <w:rStyle w:val="Hyperlink"/>
                <w:noProof/>
              </w:rPr>
            </w:rPrChange>
          </w:rPr>
          <w:t>Hình 2.4</w:t>
        </w:r>
        <w:r w:rsidRPr="00920004">
          <w:rPr>
            <w:rStyle w:val="Hyperlink"/>
            <w:noProof/>
            <w:lang w:val="en-US"/>
            <w:rPrChange w:id="3153" w:author="phuong vu" w:date="2018-11-30T22:36:00Z">
              <w:rPr>
                <w:rStyle w:val="Hyperlink"/>
                <w:noProof/>
                <w:lang w:val="en-US"/>
              </w:rPr>
            </w:rPrChange>
          </w:rPr>
          <w:t xml:space="preserve"> Các thành phần JWT cần có</w:t>
        </w:r>
        <w:r w:rsidRPr="00920004">
          <w:rPr>
            <w:noProof/>
            <w:webHidden/>
            <w:rPrChange w:id="3154" w:author="phuong vu" w:date="2018-11-30T22:36:00Z">
              <w:rPr>
                <w:noProof/>
                <w:webHidden/>
              </w:rPr>
            </w:rPrChange>
          </w:rPr>
          <w:tab/>
        </w:r>
        <w:r w:rsidRPr="00920004">
          <w:rPr>
            <w:noProof/>
            <w:webHidden/>
            <w:rPrChange w:id="3155" w:author="phuong vu" w:date="2018-11-30T22:36:00Z">
              <w:rPr>
                <w:noProof/>
                <w:webHidden/>
              </w:rPr>
            </w:rPrChange>
          </w:rPr>
          <w:fldChar w:fldCharType="begin"/>
        </w:r>
        <w:r w:rsidRPr="00920004">
          <w:rPr>
            <w:noProof/>
            <w:webHidden/>
            <w:rPrChange w:id="3156" w:author="phuong vu" w:date="2018-11-30T22:36:00Z">
              <w:rPr>
                <w:noProof/>
                <w:webHidden/>
              </w:rPr>
            </w:rPrChange>
          </w:rPr>
          <w:instrText xml:space="preserve"> PAGEREF _Toc531380476 \h </w:instrText>
        </w:r>
        <w:r w:rsidRPr="00920004">
          <w:rPr>
            <w:noProof/>
            <w:webHidden/>
            <w:rPrChange w:id="3157" w:author="phuong vu" w:date="2018-11-30T22:36:00Z">
              <w:rPr>
                <w:noProof/>
                <w:webHidden/>
              </w:rPr>
            </w:rPrChange>
          </w:rPr>
        </w:r>
      </w:ins>
      <w:r w:rsidRPr="00920004">
        <w:rPr>
          <w:noProof/>
          <w:webHidden/>
          <w:rPrChange w:id="3158" w:author="phuong vu" w:date="2018-11-30T22:36:00Z">
            <w:rPr>
              <w:noProof/>
              <w:webHidden/>
            </w:rPr>
          </w:rPrChange>
        </w:rPr>
        <w:fldChar w:fldCharType="separate"/>
      </w:r>
      <w:ins w:id="3159" w:author="phuong vu" w:date="2018-11-30T22:32:00Z">
        <w:r w:rsidRPr="00920004">
          <w:rPr>
            <w:noProof/>
            <w:webHidden/>
            <w:rPrChange w:id="3160" w:author="phuong vu" w:date="2018-11-30T22:36:00Z">
              <w:rPr>
                <w:noProof/>
                <w:webHidden/>
              </w:rPr>
            </w:rPrChange>
          </w:rPr>
          <w:t>23</w:t>
        </w:r>
        <w:r w:rsidRPr="00920004">
          <w:rPr>
            <w:noProof/>
            <w:webHidden/>
            <w:rPrChange w:id="3161" w:author="phuong vu" w:date="2018-11-30T22:36:00Z">
              <w:rPr>
                <w:noProof/>
                <w:webHidden/>
              </w:rPr>
            </w:rPrChange>
          </w:rPr>
          <w:fldChar w:fldCharType="end"/>
        </w:r>
        <w:r w:rsidRPr="00920004">
          <w:rPr>
            <w:rStyle w:val="Hyperlink"/>
            <w:noProof/>
            <w:rPrChange w:id="3162" w:author="phuong vu" w:date="2018-11-30T22:36:00Z">
              <w:rPr>
                <w:rStyle w:val="Hyperlink"/>
                <w:noProof/>
              </w:rPr>
            </w:rPrChange>
          </w:rPr>
          <w:fldChar w:fldCharType="end"/>
        </w:r>
      </w:ins>
    </w:p>
    <w:p w14:paraId="4C6E9CBF" w14:textId="630B5B03" w:rsidR="00E35500" w:rsidRPr="00920004" w:rsidRDefault="00E35500">
      <w:pPr>
        <w:pStyle w:val="TableofFigures"/>
        <w:tabs>
          <w:tab w:val="right" w:leader="dot" w:pos="8777"/>
        </w:tabs>
        <w:rPr>
          <w:ins w:id="3163" w:author="phuong vu" w:date="2018-11-30T22:32:00Z"/>
          <w:rFonts w:asciiTheme="minorHAnsi" w:eastAsiaTheme="minorEastAsia" w:hAnsiTheme="minorHAnsi" w:cstheme="minorBidi"/>
          <w:noProof/>
          <w:sz w:val="22"/>
          <w:szCs w:val="22"/>
          <w:lang w:val="en-US"/>
          <w:rPrChange w:id="3164" w:author="phuong vu" w:date="2018-11-30T22:36:00Z">
            <w:rPr>
              <w:ins w:id="3165" w:author="phuong vu" w:date="2018-11-30T22:32:00Z"/>
              <w:rFonts w:asciiTheme="minorHAnsi" w:eastAsiaTheme="minorEastAsia" w:hAnsiTheme="minorHAnsi" w:cstheme="minorBidi"/>
              <w:noProof/>
              <w:sz w:val="22"/>
              <w:szCs w:val="22"/>
              <w:lang w:val="en-US"/>
            </w:rPr>
          </w:rPrChange>
        </w:rPr>
      </w:pPr>
      <w:ins w:id="3166" w:author="phuong vu" w:date="2018-11-30T22:32:00Z">
        <w:r w:rsidRPr="00920004">
          <w:rPr>
            <w:rStyle w:val="Hyperlink"/>
            <w:noProof/>
            <w:rPrChange w:id="3167" w:author="phuong vu" w:date="2018-11-30T22:36:00Z">
              <w:rPr>
                <w:rStyle w:val="Hyperlink"/>
                <w:noProof/>
              </w:rPr>
            </w:rPrChange>
          </w:rPr>
          <w:fldChar w:fldCharType="begin"/>
        </w:r>
        <w:r w:rsidRPr="00920004">
          <w:rPr>
            <w:rStyle w:val="Hyperlink"/>
            <w:noProof/>
            <w:rPrChange w:id="3168" w:author="phuong vu" w:date="2018-11-30T22:36:00Z">
              <w:rPr>
                <w:rStyle w:val="Hyperlink"/>
                <w:noProof/>
              </w:rPr>
            </w:rPrChange>
          </w:rPr>
          <w:instrText xml:space="preserve"> </w:instrText>
        </w:r>
        <w:r w:rsidRPr="00920004">
          <w:rPr>
            <w:noProof/>
            <w:rPrChange w:id="3169" w:author="phuong vu" w:date="2018-11-30T22:36:00Z">
              <w:rPr>
                <w:noProof/>
              </w:rPr>
            </w:rPrChange>
          </w:rPr>
          <w:instrText>HYPERLINK \l "_Toc531380477"</w:instrText>
        </w:r>
        <w:r w:rsidRPr="00920004">
          <w:rPr>
            <w:rStyle w:val="Hyperlink"/>
            <w:noProof/>
            <w:rPrChange w:id="3170" w:author="phuong vu" w:date="2018-11-30T22:36:00Z">
              <w:rPr>
                <w:rStyle w:val="Hyperlink"/>
                <w:noProof/>
              </w:rPr>
            </w:rPrChange>
          </w:rPr>
          <w:instrText xml:space="preserve"> </w:instrText>
        </w:r>
        <w:r w:rsidRPr="00920004">
          <w:rPr>
            <w:rStyle w:val="Hyperlink"/>
            <w:noProof/>
            <w:rPrChange w:id="3171" w:author="phuong vu" w:date="2018-11-30T22:36:00Z">
              <w:rPr>
                <w:rStyle w:val="Hyperlink"/>
                <w:noProof/>
              </w:rPr>
            </w:rPrChange>
          </w:rPr>
        </w:r>
        <w:r w:rsidRPr="00920004">
          <w:rPr>
            <w:rStyle w:val="Hyperlink"/>
            <w:noProof/>
            <w:rPrChange w:id="3172" w:author="phuong vu" w:date="2018-11-30T22:36:00Z">
              <w:rPr>
                <w:rStyle w:val="Hyperlink"/>
                <w:noProof/>
              </w:rPr>
            </w:rPrChange>
          </w:rPr>
          <w:fldChar w:fldCharType="separate"/>
        </w:r>
        <w:r w:rsidRPr="00920004">
          <w:rPr>
            <w:rStyle w:val="Hyperlink"/>
            <w:noProof/>
            <w:rPrChange w:id="3173" w:author="phuong vu" w:date="2018-11-30T22:36:00Z">
              <w:rPr>
                <w:rStyle w:val="Hyperlink"/>
                <w:noProof/>
              </w:rPr>
            </w:rPrChange>
          </w:rPr>
          <w:t>Hình 2.5 Mô phỏng hàng đợi nhiều trạm phục vụ</w:t>
        </w:r>
        <w:r w:rsidRPr="00920004">
          <w:rPr>
            <w:noProof/>
            <w:webHidden/>
            <w:rPrChange w:id="3174" w:author="phuong vu" w:date="2018-11-30T22:36:00Z">
              <w:rPr>
                <w:noProof/>
                <w:webHidden/>
              </w:rPr>
            </w:rPrChange>
          </w:rPr>
          <w:tab/>
        </w:r>
        <w:r w:rsidRPr="00920004">
          <w:rPr>
            <w:noProof/>
            <w:webHidden/>
            <w:rPrChange w:id="3175" w:author="phuong vu" w:date="2018-11-30T22:36:00Z">
              <w:rPr>
                <w:noProof/>
                <w:webHidden/>
              </w:rPr>
            </w:rPrChange>
          </w:rPr>
          <w:fldChar w:fldCharType="begin"/>
        </w:r>
        <w:r w:rsidRPr="00920004">
          <w:rPr>
            <w:noProof/>
            <w:webHidden/>
            <w:rPrChange w:id="3176" w:author="phuong vu" w:date="2018-11-30T22:36:00Z">
              <w:rPr>
                <w:noProof/>
                <w:webHidden/>
              </w:rPr>
            </w:rPrChange>
          </w:rPr>
          <w:instrText xml:space="preserve"> PAGEREF _Toc531380477 \h </w:instrText>
        </w:r>
        <w:r w:rsidRPr="00920004">
          <w:rPr>
            <w:noProof/>
            <w:webHidden/>
            <w:rPrChange w:id="3177" w:author="phuong vu" w:date="2018-11-30T22:36:00Z">
              <w:rPr>
                <w:noProof/>
                <w:webHidden/>
              </w:rPr>
            </w:rPrChange>
          </w:rPr>
        </w:r>
      </w:ins>
      <w:r w:rsidRPr="00920004">
        <w:rPr>
          <w:noProof/>
          <w:webHidden/>
          <w:rPrChange w:id="3178" w:author="phuong vu" w:date="2018-11-30T22:36:00Z">
            <w:rPr>
              <w:noProof/>
              <w:webHidden/>
            </w:rPr>
          </w:rPrChange>
        </w:rPr>
        <w:fldChar w:fldCharType="separate"/>
      </w:r>
      <w:ins w:id="3179" w:author="phuong vu" w:date="2018-11-30T22:32:00Z">
        <w:r w:rsidRPr="00920004">
          <w:rPr>
            <w:noProof/>
            <w:webHidden/>
            <w:rPrChange w:id="3180" w:author="phuong vu" w:date="2018-11-30T22:36:00Z">
              <w:rPr>
                <w:noProof/>
                <w:webHidden/>
              </w:rPr>
            </w:rPrChange>
          </w:rPr>
          <w:t>25</w:t>
        </w:r>
        <w:r w:rsidRPr="00920004">
          <w:rPr>
            <w:noProof/>
            <w:webHidden/>
            <w:rPrChange w:id="3181" w:author="phuong vu" w:date="2018-11-30T22:36:00Z">
              <w:rPr>
                <w:noProof/>
                <w:webHidden/>
              </w:rPr>
            </w:rPrChange>
          </w:rPr>
          <w:fldChar w:fldCharType="end"/>
        </w:r>
        <w:r w:rsidRPr="00920004">
          <w:rPr>
            <w:rStyle w:val="Hyperlink"/>
            <w:noProof/>
            <w:rPrChange w:id="3182" w:author="phuong vu" w:date="2018-11-30T22:36:00Z">
              <w:rPr>
                <w:rStyle w:val="Hyperlink"/>
                <w:noProof/>
              </w:rPr>
            </w:rPrChange>
          </w:rPr>
          <w:fldChar w:fldCharType="end"/>
        </w:r>
      </w:ins>
    </w:p>
    <w:p w14:paraId="4A802394" w14:textId="5E7395A9" w:rsidR="00E35500" w:rsidRPr="00920004" w:rsidRDefault="00E35500">
      <w:pPr>
        <w:pStyle w:val="TableofFigures"/>
        <w:tabs>
          <w:tab w:val="right" w:leader="dot" w:pos="8777"/>
        </w:tabs>
        <w:rPr>
          <w:ins w:id="3183" w:author="phuong vu" w:date="2018-11-30T22:32:00Z"/>
          <w:rFonts w:asciiTheme="minorHAnsi" w:eastAsiaTheme="minorEastAsia" w:hAnsiTheme="minorHAnsi" w:cstheme="minorBidi"/>
          <w:noProof/>
          <w:sz w:val="22"/>
          <w:szCs w:val="22"/>
          <w:lang w:val="en-US"/>
          <w:rPrChange w:id="3184" w:author="phuong vu" w:date="2018-11-30T22:36:00Z">
            <w:rPr>
              <w:ins w:id="3185" w:author="phuong vu" w:date="2018-11-30T22:32:00Z"/>
              <w:rFonts w:asciiTheme="minorHAnsi" w:eastAsiaTheme="minorEastAsia" w:hAnsiTheme="minorHAnsi" w:cstheme="minorBidi"/>
              <w:noProof/>
              <w:sz w:val="22"/>
              <w:szCs w:val="22"/>
              <w:lang w:val="en-US"/>
            </w:rPr>
          </w:rPrChange>
        </w:rPr>
      </w:pPr>
      <w:ins w:id="3186" w:author="phuong vu" w:date="2018-11-30T22:32:00Z">
        <w:r w:rsidRPr="00920004">
          <w:rPr>
            <w:rStyle w:val="Hyperlink"/>
            <w:noProof/>
            <w:rPrChange w:id="3187" w:author="phuong vu" w:date="2018-11-30T22:36:00Z">
              <w:rPr>
                <w:rStyle w:val="Hyperlink"/>
                <w:noProof/>
              </w:rPr>
            </w:rPrChange>
          </w:rPr>
          <w:fldChar w:fldCharType="begin"/>
        </w:r>
        <w:r w:rsidRPr="00920004">
          <w:rPr>
            <w:rStyle w:val="Hyperlink"/>
            <w:noProof/>
            <w:rPrChange w:id="3188" w:author="phuong vu" w:date="2018-11-30T22:36:00Z">
              <w:rPr>
                <w:rStyle w:val="Hyperlink"/>
                <w:noProof/>
              </w:rPr>
            </w:rPrChange>
          </w:rPr>
          <w:instrText xml:space="preserve"> </w:instrText>
        </w:r>
        <w:r w:rsidRPr="00920004">
          <w:rPr>
            <w:noProof/>
            <w:rPrChange w:id="3189" w:author="phuong vu" w:date="2018-11-30T22:36:00Z">
              <w:rPr>
                <w:noProof/>
              </w:rPr>
            </w:rPrChange>
          </w:rPr>
          <w:instrText>HYPERLINK \l "_Toc531380478"</w:instrText>
        </w:r>
        <w:r w:rsidRPr="00920004">
          <w:rPr>
            <w:rStyle w:val="Hyperlink"/>
            <w:noProof/>
            <w:rPrChange w:id="3190" w:author="phuong vu" w:date="2018-11-30T22:36:00Z">
              <w:rPr>
                <w:rStyle w:val="Hyperlink"/>
                <w:noProof/>
              </w:rPr>
            </w:rPrChange>
          </w:rPr>
          <w:instrText xml:space="preserve"> </w:instrText>
        </w:r>
        <w:r w:rsidRPr="00920004">
          <w:rPr>
            <w:rStyle w:val="Hyperlink"/>
            <w:noProof/>
            <w:rPrChange w:id="3191" w:author="phuong vu" w:date="2018-11-30T22:36:00Z">
              <w:rPr>
                <w:rStyle w:val="Hyperlink"/>
                <w:noProof/>
              </w:rPr>
            </w:rPrChange>
          </w:rPr>
        </w:r>
        <w:r w:rsidRPr="00920004">
          <w:rPr>
            <w:rStyle w:val="Hyperlink"/>
            <w:noProof/>
            <w:rPrChange w:id="3192" w:author="phuong vu" w:date="2018-11-30T22:36:00Z">
              <w:rPr>
                <w:rStyle w:val="Hyperlink"/>
                <w:noProof/>
              </w:rPr>
            </w:rPrChange>
          </w:rPr>
          <w:fldChar w:fldCharType="separate"/>
        </w:r>
        <w:r w:rsidRPr="00920004">
          <w:rPr>
            <w:rStyle w:val="Hyperlink"/>
            <w:noProof/>
            <w:rPrChange w:id="3193" w:author="phuong vu" w:date="2018-11-30T22:36:00Z">
              <w:rPr>
                <w:rStyle w:val="Hyperlink"/>
                <w:noProof/>
              </w:rPr>
            </w:rPrChange>
          </w:rPr>
          <w:t>Hình 3.1: Các thành phần xây dựng hệ thống</w:t>
        </w:r>
        <w:r w:rsidRPr="00920004">
          <w:rPr>
            <w:noProof/>
            <w:webHidden/>
            <w:rPrChange w:id="3194" w:author="phuong vu" w:date="2018-11-30T22:36:00Z">
              <w:rPr>
                <w:noProof/>
                <w:webHidden/>
              </w:rPr>
            </w:rPrChange>
          </w:rPr>
          <w:tab/>
        </w:r>
        <w:r w:rsidRPr="00920004">
          <w:rPr>
            <w:noProof/>
            <w:webHidden/>
            <w:rPrChange w:id="3195" w:author="phuong vu" w:date="2018-11-30T22:36:00Z">
              <w:rPr>
                <w:noProof/>
                <w:webHidden/>
              </w:rPr>
            </w:rPrChange>
          </w:rPr>
          <w:fldChar w:fldCharType="begin"/>
        </w:r>
        <w:r w:rsidRPr="00920004">
          <w:rPr>
            <w:noProof/>
            <w:webHidden/>
            <w:rPrChange w:id="3196" w:author="phuong vu" w:date="2018-11-30T22:36:00Z">
              <w:rPr>
                <w:noProof/>
                <w:webHidden/>
              </w:rPr>
            </w:rPrChange>
          </w:rPr>
          <w:instrText xml:space="preserve"> PAGEREF _Toc531380478 \h </w:instrText>
        </w:r>
        <w:r w:rsidRPr="00920004">
          <w:rPr>
            <w:noProof/>
            <w:webHidden/>
            <w:rPrChange w:id="3197" w:author="phuong vu" w:date="2018-11-30T22:36:00Z">
              <w:rPr>
                <w:noProof/>
                <w:webHidden/>
              </w:rPr>
            </w:rPrChange>
          </w:rPr>
        </w:r>
      </w:ins>
      <w:r w:rsidRPr="00920004">
        <w:rPr>
          <w:noProof/>
          <w:webHidden/>
          <w:rPrChange w:id="3198" w:author="phuong vu" w:date="2018-11-30T22:36:00Z">
            <w:rPr>
              <w:noProof/>
              <w:webHidden/>
            </w:rPr>
          </w:rPrChange>
        </w:rPr>
        <w:fldChar w:fldCharType="separate"/>
      </w:r>
      <w:ins w:id="3199" w:author="phuong vu" w:date="2018-11-30T22:32:00Z">
        <w:r w:rsidRPr="00920004">
          <w:rPr>
            <w:noProof/>
            <w:webHidden/>
            <w:rPrChange w:id="3200" w:author="phuong vu" w:date="2018-11-30T22:36:00Z">
              <w:rPr>
                <w:noProof/>
                <w:webHidden/>
              </w:rPr>
            </w:rPrChange>
          </w:rPr>
          <w:t>27</w:t>
        </w:r>
        <w:r w:rsidRPr="00920004">
          <w:rPr>
            <w:noProof/>
            <w:webHidden/>
            <w:rPrChange w:id="3201" w:author="phuong vu" w:date="2018-11-30T22:36:00Z">
              <w:rPr>
                <w:noProof/>
                <w:webHidden/>
              </w:rPr>
            </w:rPrChange>
          </w:rPr>
          <w:fldChar w:fldCharType="end"/>
        </w:r>
        <w:r w:rsidRPr="00920004">
          <w:rPr>
            <w:rStyle w:val="Hyperlink"/>
            <w:noProof/>
            <w:rPrChange w:id="3202" w:author="phuong vu" w:date="2018-11-30T22:36:00Z">
              <w:rPr>
                <w:rStyle w:val="Hyperlink"/>
                <w:noProof/>
              </w:rPr>
            </w:rPrChange>
          </w:rPr>
          <w:fldChar w:fldCharType="end"/>
        </w:r>
      </w:ins>
    </w:p>
    <w:p w14:paraId="30E1B697" w14:textId="3E1836FE" w:rsidR="00E35500" w:rsidRPr="00920004" w:rsidRDefault="00E35500">
      <w:pPr>
        <w:pStyle w:val="TableofFigures"/>
        <w:tabs>
          <w:tab w:val="right" w:leader="dot" w:pos="8777"/>
        </w:tabs>
        <w:rPr>
          <w:ins w:id="3203" w:author="phuong vu" w:date="2018-11-30T22:32:00Z"/>
          <w:rFonts w:asciiTheme="minorHAnsi" w:eastAsiaTheme="minorEastAsia" w:hAnsiTheme="minorHAnsi" w:cstheme="minorBidi"/>
          <w:noProof/>
          <w:sz w:val="22"/>
          <w:szCs w:val="22"/>
          <w:lang w:val="en-US"/>
          <w:rPrChange w:id="3204" w:author="phuong vu" w:date="2018-11-30T22:36:00Z">
            <w:rPr>
              <w:ins w:id="3205" w:author="phuong vu" w:date="2018-11-30T22:32:00Z"/>
              <w:rFonts w:asciiTheme="minorHAnsi" w:eastAsiaTheme="minorEastAsia" w:hAnsiTheme="minorHAnsi" w:cstheme="minorBidi"/>
              <w:noProof/>
              <w:sz w:val="22"/>
              <w:szCs w:val="22"/>
              <w:lang w:val="en-US"/>
            </w:rPr>
          </w:rPrChange>
        </w:rPr>
      </w:pPr>
      <w:ins w:id="3206" w:author="phuong vu" w:date="2018-11-30T22:32:00Z">
        <w:r w:rsidRPr="00920004">
          <w:rPr>
            <w:rStyle w:val="Hyperlink"/>
            <w:noProof/>
            <w:rPrChange w:id="3207" w:author="phuong vu" w:date="2018-11-30T22:36:00Z">
              <w:rPr>
                <w:rStyle w:val="Hyperlink"/>
                <w:noProof/>
              </w:rPr>
            </w:rPrChange>
          </w:rPr>
          <w:fldChar w:fldCharType="begin"/>
        </w:r>
        <w:r w:rsidRPr="00920004">
          <w:rPr>
            <w:rStyle w:val="Hyperlink"/>
            <w:noProof/>
            <w:rPrChange w:id="3208" w:author="phuong vu" w:date="2018-11-30T22:36:00Z">
              <w:rPr>
                <w:rStyle w:val="Hyperlink"/>
                <w:noProof/>
              </w:rPr>
            </w:rPrChange>
          </w:rPr>
          <w:instrText xml:space="preserve"> </w:instrText>
        </w:r>
        <w:r w:rsidRPr="00920004">
          <w:rPr>
            <w:noProof/>
            <w:rPrChange w:id="3209" w:author="phuong vu" w:date="2018-11-30T22:36:00Z">
              <w:rPr>
                <w:noProof/>
              </w:rPr>
            </w:rPrChange>
          </w:rPr>
          <w:instrText>HYPERLINK "C:\\Users\\vuphu\\Desktop\\luanvan\\Lu-n-v-n\\baoCao\\bao-cao-luan-van_new.docx" \l "_Toc531380479"</w:instrText>
        </w:r>
        <w:r w:rsidRPr="00920004">
          <w:rPr>
            <w:rStyle w:val="Hyperlink"/>
            <w:noProof/>
            <w:rPrChange w:id="3210" w:author="phuong vu" w:date="2018-11-30T22:36:00Z">
              <w:rPr>
                <w:rStyle w:val="Hyperlink"/>
                <w:noProof/>
              </w:rPr>
            </w:rPrChange>
          </w:rPr>
          <w:instrText xml:space="preserve"> </w:instrText>
        </w:r>
        <w:r w:rsidRPr="00920004">
          <w:rPr>
            <w:rStyle w:val="Hyperlink"/>
            <w:noProof/>
            <w:rPrChange w:id="3211" w:author="phuong vu" w:date="2018-11-30T22:36:00Z">
              <w:rPr>
                <w:rStyle w:val="Hyperlink"/>
                <w:noProof/>
              </w:rPr>
            </w:rPrChange>
          </w:rPr>
        </w:r>
        <w:r w:rsidRPr="00920004">
          <w:rPr>
            <w:rStyle w:val="Hyperlink"/>
            <w:noProof/>
            <w:rPrChange w:id="3212" w:author="phuong vu" w:date="2018-11-30T22:36:00Z">
              <w:rPr>
                <w:rStyle w:val="Hyperlink"/>
                <w:noProof/>
              </w:rPr>
            </w:rPrChange>
          </w:rPr>
          <w:fldChar w:fldCharType="separate"/>
        </w:r>
        <w:r w:rsidRPr="00920004">
          <w:rPr>
            <w:rStyle w:val="Hyperlink"/>
            <w:noProof/>
            <w:rPrChange w:id="3213" w:author="phuong vu" w:date="2018-11-30T22:36:00Z">
              <w:rPr>
                <w:rStyle w:val="Hyperlink"/>
                <w:noProof/>
              </w:rPr>
            </w:rPrChange>
          </w:rPr>
          <w:t>Hình 3.2</w:t>
        </w:r>
        <w:r w:rsidRPr="00920004">
          <w:rPr>
            <w:rStyle w:val="Hyperlink"/>
            <w:noProof/>
            <w:lang w:val="en-US"/>
            <w:rPrChange w:id="3214" w:author="phuong vu" w:date="2018-11-30T22:36:00Z">
              <w:rPr>
                <w:rStyle w:val="Hyperlink"/>
                <w:noProof/>
                <w:lang w:val="en-US"/>
              </w:rPr>
            </w:rPrChange>
          </w:rPr>
          <w:t xml:space="preserve"> Sơ đồ chức năng của hệ thống giặt ủi</w:t>
        </w:r>
        <w:r w:rsidRPr="00920004">
          <w:rPr>
            <w:noProof/>
            <w:webHidden/>
            <w:rPrChange w:id="3215" w:author="phuong vu" w:date="2018-11-30T22:36:00Z">
              <w:rPr>
                <w:noProof/>
                <w:webHidden/>
              </w:rPr>
            </w:rPrChange>
          </w:rPr>
          <w:tab/>
        </w:r>
        <w:r w:rsidRPr="00920004">
          <w:rPr>
            <w:noProof/>
            <w:webHidden/>
            <w:rPrChange w:id="3216" w:author="phuong vu" w:date="2018-11-30T22:36:00Z">
              <w:rPr>
                <w:noProof/>
                <w:webHidden/>
              </w:rPr>
            </w:rPrChange>
          </w:rPr>
          <w:fldChar w:fldCharType="begin"/>
        </w:r>
        <w:r w:rsidRPr="00920004">
          <w:rPr>
            <w:noProof/>
            <w:webHidden/>
            <w:rPrChange w:id="3217" w:author="phuong vu" w:date="2018-11-30T22:36:00Z">
              <w:rPr>
                <w:noProof/>
                <w:webHidden/>
              </w:rPr>
            </w:rPrChange>
          </w:rPr>
          <w:instrText xml:space="preserve"> PAGEREF _Toc531380479 \h </w:instrText>
        </w:r>
        <w:r w:rsidRPr="00920004">
          <w:rPr>
            <w:noProof/>
            <w:webHidden/>
            <w:rPrChange w:id="3218" w:author="phuong vu" w:date="2018-11-30T22:36:00Z">
              <w:rPr>
                <w:noProof/>
                <w:webHidden/>
              </w:rPr>
            </w:rPrChange>
          </w:rPr>
        </w:r>
      </w:ins>
      <w:r w:rsidRPr="00920004">
        <w:rPr>
          <w:noProof/>
          <w:webHidden/>
          <w:rPrChange w:id="3219" w:author="phuong vu" w:date="2018-11-30T22:36:00Z">
            <w:rPr>
              <w:noProof/>
              <w:webHidden/>
            </w:rPr>
          </w:rPrChange>
        </w:rPr>
        <w:fldChar w:fldCharType="separate"/>
      </w:r>
      <w:ins w:id="3220" w:author="phuong vu" w:date="2018-11-30T22:32:00Z">
        <w:r w:rsidRPr="00920004">
          <w:rPr>
            <w:noProof/>
            <w:webHidden/>
            <w:rPrChange w:id="3221" w:author="phuong vu" w:date="2018-11-30T22:36:00Z">
              <w:rPr>
                <w:noProof/>
                <w:webHidden/>
              </w:rPr>
            </w:rPrChange>
          </w:rPr>
          <w:t>28</w:t>
        </w:r>
        <w:r w:rsidRPr="00920004">
          <w:rPr>
            <w:noProof/>
            <w:webHidden/>
            <w:rPrChange w:id="3222" w:author="phuong vu" w:date="2018-11-30T22:36:00Z">
              <w:rPr>
                <w:noProof/>
                <w:webHidden/>
              </w:rPr>
            </w:rPrChange>
          </w:rPr>
          <w:fldChar w:fldCharType="end"/>
        </w:r>
        <w:r w:rsidRPr="00920004">
          <w:rPr>
            <w:rStyle w:val="Hyperlink"/>
            <w:noProof/>
            <w:rPrChange w:id="3223" w:author="phuong vu" w:date="2018-11-30T22:36:00Z">
              <w:rPr>
                <w:rStyle w:val="Hyperlink"/>
                <w:noProof/>
              </w:rPr>
            </w:rPrChange>
          </w:rPr>
          <w:fldChar w:fldCharType="end"/>
        </w:r>
      </w:ins>
    </w:p>
    <w:p w14:paraId="5E267FD1" w14:textId="01AEFCF6" w:rsidR="00E35500" w:rsidRPr="00920004" w:rsidRDefault="00E35500">
      <w:pPr>
        <w:pStyle w:val="TableofFigures"/>
        <w:tabs>
          <w:tab w:val="right" w:leader="dot" w:pos="8777"/>
        </w:tabs>
        <w:rPr>
          <w:ins w:id="3224" w:author="phuong vu" w:date="2018-11-30T22:32:00Z"/>
          <w:rFonts w:asciiTheme="minorHAnsi" w:eastAsiaTheme="minorEastAsia" w:hAnsiTheme="minorHAnsi" w:cstheme="minorBidi"/>
          <w:noProof/>
          <w:sz w:val="22"/>
          <w:szCs w:val="22"/>
          <w:lang w:val="en-US"/>
          <w:rPrChange w:id="3225" w:author="phuong vu" w:date="2018-11-30T22:36:00Z">
            <w:rPr>
              <w:ins w:id="3226" w:author="phuong vu" w:date="2018-11-30T22:32:00Z"/>
              <w:rFonts w:asciiTheme="minorHAnsi" w:eastAsiaTheme="minorEastAsia" w:hAnsiTheme="minorHAnsi" w:cstheme="minorBidi"/>
              <w:noProof/>
              <w:sz w:val="22"/>
              <w:szCs w:val="22"/>
              <w:lang w:val="en-US"/>
            </w:rPr>
          </w:rPrChange>
        </w:rPr>
      </w:pPr>
      <w:ins w:id="3227" w:author="phuong vu" w:date="2018-11-30T22:32:00Z">
        <w:r w:rsidRPr="00920004">
          <w:rPr>
            <w:rStyle w:val="Hyperlink"/>
            <w:noProof/>
            <w:rPrChange w:id="3228" w:author="phuong vu" w:date="2018-11-30T22:36:00Z">
              <w:rPr>
                <w:rStyle w:val="Hyperlink"/>
                <w:noProof/>
              </w:rPr>
            </w:rPrChange>
          </w:rPr>
          <w:fldChar w:fldCharType="begin"/>
        </w:r>
        <w:r w:rsidRPr="00920004">
          <w:rPr>
            <w:rStyle w:val="Hyperlink"/>
            <w:noProof/>
            <w:rPrChange w:id="3229" w:author="phuong vu" w:date="2018-11-30T22:36:00Z">
              <w:rPr>
                <w:rStyle w:val="Hyperlink"/>
                <w:noProof/>
              </w:rPr>
            </w:rPrChange>
          </w:rPr>
          <w:instrText xml:space="preserve"> </w:instrText>
        </w:r>
        <w:r w:rsidRPr="00920004">
          <w:rPr>
            <w:noProof/>
            <w:rPrChange w:id="3230" w:author="phuong vu" w:date="2018-11-30T22:36:00Z">
              <w:rPr>
                <w:noProof/>
              </w:rPr>
            </w:rPrChange>
          </w:rPr>
          <w:instrText>HYPERLINK \l "_Toc531380480"</w:instrText>
        </w:r>
        <w:r w:rsidRPr="00920004">
          <w:rPr>
            <w:rStyle w:val="Hyperlink"/>
            <w:noProof/>
            <w:rPrChange w:id="3231" w:author="phuong vu" w:date="2018-11-30T22:36:00Z">
              <w:rPr>
                <w:rStyle w:val="Hyperlink"/>
                <w:noProof/>
              </w:rPr>
            </w:rPrChange>
          </w:rPr>
          <w:instrText xml:space="preserve"> </w:instrText>
        </w:r>
        <w:r w:rsidRPr="00920004">
          <w:rPr>
            <w:rStyle w:val="Hyperlink"/>
            <w:noProof/>
            <w:rPrChange w:id="3232" w:author="phuong vu" w:date="2018-11-30T22:36:00Z">
              <w:rPr>
                <w:rStyle w:val="Hyperlink"/>
                <w:noProof/>
              </w:rPr>
            </w:rPrChange>
          </w:rPr>
        </w:r>
        <w:r w:rsidRPr="00920004">
          <w:rPr>
            <w:rStyle w:val="Hyperlink"/>
            <w:noProof/>
            <w:rPrChange w:id="3233" w:author="phuong vu" w:date="2018-11-30T22:36:00Z">
              <w:rPr>
                <w:rStyle w:val="Hyperlink"/>
                <w:noProof/>
              </w:rPr>
            </w:rPrChange>
          </w:rPr>
          <w:fldChar w:fldCharType="separate"/>
        </w:r>
        <w:r w:rsidRPr="00920004">
          <w:rPr>
            <w:rStyle w:val="Hyperlink"/>
            <w:noProof/>
            <w:rPrChange w:id="3234" w:author="phuong vu" w:date="2018-11-30T22:36:00Z">
              <w:rPr>
                <w:rStyle w:val="Hyperlink"/>
                <w:noProof/>
              </w:rPr>
            </w:rPrChange>
          </w:rPr>
          <w:t xml:space="preserve">Hình 3.3 </w:t>
        </w:r>
        <w:r w:rsidRPr="00920004">
          <w:rPr>
            <w:rStyle w:val="Hyperlink"/>
            <w:noProof/>
            <w:lang w:val="en-US"/>
            <w:rPrChange w:id="3235" w:author="phuong vu" w:date="2018-11-30T22:36:00Z">
              <w:rPr>
                <w:rStyle w:val="Hyperlink"/>
                <w:noProof/>
                <w:lang w:val="en-US"/>
              </w:rPr>
            </w:rPrChange>
          </w:rPr>
          <w:t>Giới thiệu sơ đồ CDM của hệ thống</w:t>
        </w:r>
        <w:r w:rsidRPr="00920004">
          <w:rPr>
            <w:noProof/>
            <w:webHidden/>
            <w:rPrChange w:id="3236" w:author="phuong vu" w:date="2018-11-30T22:36:00Z">
              <w:rPr>
                <w:noProof/>
                <w:webHidden/>
              </w:rPr>
            </w:rPrChange>
          </w:rPr>
          <w:tab/>
        </w:r>
        <w:r w:rsidRPr="00920004">
          <w:rPr>
            <w:noProof/>
            <w:webHidden/>
            <w:rPrChange w:id="3237" w:author="phuong vu" w:date="2018-11-30T22:36:00Z">
              <w:rPr>
                <w:noProof/>
                <w:webHidden/>
              </w:rPr>
            </w:rPrChange>
          </w:rPr>
          <w:fldChar w:fldCharType="begin"/>
        </w:r>
        <w:r w:rsidRPr="00920004">
          <w:rPr>
            <w:noProof/>
            <w:webHidden/>
            <w:rPrChange w:id="3238" w:author="phuong vu" w:date="2018-11-30T22:36:00Z">
              <w:rPr>
                <w:noProof/>
                <w:webHidden/>
              </w:rPr>
            </w:rPrChange>
          </w:rPr>
          <w:instrText xml:space="preserve"> PAGEREF _Toc531380480 \h </w:instrText>
        </w:r>
        <w:r w:rsidRPr="00920004">
          <w:rPr>
            <w:noProof/>
            <w:webHidden/>
            <w:rPrChange w:id="3239" w:author="phuong vu" w:date="2018-11-30T22:36:00Z">
              <w:rPr>
                <w:noProof/>
                <w:webHidden/>
              </w:rPr>
            </w:rPrChange>
          </w:rPr>
        </w:r>
      </w:ins>
      <w:r w:rsidRPr="00920004">
        <w:rPr>
          <w:noProof/>
          <w:webHidden/>
          <w:rPrChange w:id="3240" w:author="phuong vu" w:date="2018-11-30T22:36:00Z">
            <w:rPr>
              <w:noProof/>
              <w:webHidden/>
            </w:rPr>
          </w:rPrChange>
        </w:rPr>
        <w:fldChar w:fldCharType="separate"/>
      </w:r>
      <w:ins w:id="3241" w:author="phuong vu" w:date="2018-11-30T22:32:00Z">
        <w:r w:rsidRPr="00920004">
          <w:rPr>
            <w:noProof/>
            <w:webHidden/>
            <w:rPrChange w:id="3242" w:author="phuong vu" w:date="2018-11-30T22:36:00Z">
              <w:rPr>
                <w:noProof/>
                <w:webHidden/>
              </w:rPr>
            </w:rPrChange>
          </w:rPr>
          <w:t>29</w:t>
        </w:r>
        <w:r w:rsidRPr="00920004">
          <w:rPr>
            <w:noProof/>
            <w:webHidden/>
            <w:rPrChange w:id="3243" w:author="phuong vu" w:date="2018-11-30T22:36:00Z">
              <w:rPr>
                <w:noProof/>
                <w:webHidden/>
              </w:rPr>
            </w:rPrChange>
          </w:rPr>
          <w:fldChar w:fldCharType="end"/>
        </w:r>
        <w:r w:rsidRPr="00920004">
          <w:rPr>
            <w:rStyle w:val="Hyperlink"/>
            <w:noProof/>
            <w:rPrChange w:id="3244" w:author="phuong vu" w:date="2018-11-30T22:36:00Z">
              <w:rPr>
                <w:rStyle w:val="Hyperlink"/>
                <w:noProof/>
              </w:rPr>
            </w:rPrChange>
          </w:rPr>
          <w:fldChar w:fldCharType="end"/>
        </w:r>
      </w:ins>
    </w:p>
    <w:p w14:paraId="06026147" w14:textId="079E969A" w:rsidR="00E35500" w:rsidRPr="00920004" w:rsidRDefault="00E35500">
      <w:pPr>
        <w:pStyle w:val="TableofFigures"/>
        <w:tabs>
          <w:tab w:val="right" w:leader="dot" w:pos="8777"/>
        </w:tabs>
        <w:rPr>
          <w:ins w:id="3245" w:author="phuong vu" w:date="2018-11-30T22:32:00Z"/>
          <w:rFonts w:asciiTheme="minorHAnsi" w:eastAsiaTheme="minorEastAsia" w:hAnsiTheme="minorHAnsi" w:cstheme="minorBidi"/>
          <w:noProof/>
          <w:sz w:val="22"/>
          <w:szCs w:val="22"/>
          <w:lang w:val="en-US"/>
          <w:rPrChange w:id="3246" w:author="phuong vu" w:date="2018-11-30T22:36:00Z">
            <w:rPr>
              <w:ins w:id="3247" w:author="phuong vu" w:date="2018-11-30T22:32:00Z"/>
              <w:rFonts w:asciiTheme="minorHAnsi" w:eastAsiaTheme="minorEastAsia" w:hAnsiTheme="minorHAnsi" w:cstheme="minorBidi"/>
              <w:noProof/>
              <w:sz w:val="22"/>
              <w:szCs w:val="22"/>
              <w:lang w:val="en-US"/>
            </w:rPr>
          </w:rPrChange>
        </w:rPr>
      </w:pPr>
      <w:ins w:id="3248" w:author="phuong vu" w:date="2018-11-30T22:32:00Z">
        <w:r w:rsidRPr="00920004">
          <w:rPr>
            <w:rStyle w:val="Hyperlink"/>
            <w:noProof/>
            <w:rPrChange w:id="3249" w:author="phuong vu" w:date="2018-11-30T22:36:00Z">
              <w:rPr>
                <w:rStyle w:val="Hyperlink"/>
                <w:noProof/>
              </w:rPr>
            </w:rPrChange>
          </w:rPr>
          <w:fldChar w:fldCharType="begin"/>
        </w:r>
        <w:r w:rsidRPr="00920004">
          <w:rPr>
            <w:rStyle w:val="Hyperlink"/>
            <w:noProof/>
            <w:rPrChange w:id="3250" w:author="phuong vu" w:date="2018-11-30T22:36:00Z">
              <w:rPr>
                <w:rStyle w:val="Hyperlink"/>
                <w:noProof/>
              </w:rPr>
            </w:rPrChange>
          </w:rPr>
          <w:instrText xml:space="preserve"> </w:instrText>
        </w:r>
        <w:r w:rsidRPr="00920004">
          <w:rPr>
            <w:noProof/>
            <w:rPrChange w:id="3251" w:author="phuong vu" w:date="2018-11-30T22:36:00Z">
              <w:rPr>
                <w:noProof/>
              </w:rPr>
            </w:rPrChange>
          </w:rPr>
          <w:instrText>HYPERLINK \l "_Toc531380481"</w:instrText>
        </w:r>
        <w:r w:rsidRPr="00920004">
          <w:rPr>
            <w:rStyle w:val="Hyperlink"/>
            <w:noProof/>
            <w:rPrChange w:id="3252" w:author="phuong vu" w:date="2018-11-30T22:36:00Z">
              <w:rPr>
                <w:rStyle w:val="Hyperlink"/>
                <w:noProof/>
              </w:rPr>
            </w:rPrChange>
          </w:rPr>
          <w:instrText xml:space="preserve"> </w:instrText>
        </w:r>
        <w:r w:rsidRPr="00920004">
          <w:rPr>
            <w:rStyle w:val="Hyperlink"/>
            <w:noProof/>
            <w:rPrChange w:id="3253" w:author="phuong vu" w:date="2018-11-30T22:36:00Z">
              <w:rPr>
                <w:rStyle w:val="Hyperlink"/>
                <w:noProof/>
              </w:rPr>
            </w:rPrChange>
          </w:rPr>
        </w:r>
        <w:r w:rsidRPr="00920004">
          <w:rPr>
            <w:rStyle w:val="Hyperlink"/>
            <w:noProof/>
            <w:rPrChange w:id="3254" w:author="phuong vu" w:date="2018-11-30T22:36:00Z">
              <w:rPr>
                <w:rStyle w:val="Hyperlink"/>
                <w:noProof/>
              </w:rPr>
            </w:rPrChange>
          </w:rPr>
          <w:fldChar w:fldCharType="separate"/>
        </w:r>
        <w:r w:rsidRPr="00920004">
          <w:rPr>
            <w:rStyle w:val="Hyperlink"/>
            <w:noProof/>
            <w:rPrChange w:id="3255" w:author="phuong vu" w:date="2018-11-30T22:36:00Z">
              <w:rPr>
                <w:rStyle w:val="Hyperlink"/>
                <w:noProof/>
              </w:rPr>
            </w:rPrChange>
          </w:rPr>
          <w:t>Hình 3.4 Giao diện xem danh sách đơn hàng trạng thái "hoàn tất"</w:t>
        </w:r>
        <w:r w:rsidRPr="00920004">
          <w:rPr>
            <w:noProof/>
            <w:webHidden/>
            <w:rPrChange w:id="3256" w:author="phuong vu" w:date="2018-11-30T22:36:00Z">
              <w:rPr>
                <w:noProof/>
                <w:webHidden/>
              </w:rPr>
            </w:rPrChange>
          </w:rPr>
          <w:tab/>
        </w:r>
        <w:r w:rsidRPr="00920004">
          <w:rPr>
            <w:noProof/>
            <w:webHidden/>
            <w:rPrChange w:id="3257" w:author="phuong vu" w:date="2018-11-30T22:36:00Z">
              <w:rPr>
                <w:noProof/>
                <w:webHidden/>
              </w:rPr>
            </w:rPrChange>
          </w:rPr>
          <w:fldChar w:fldCharType="begin"/>
        </w:r>
        <w:r w:rsidRPr="00920004">
          <w:rPr>
            <w:noProof/>
            <w:webHidden/>
            <w:rPrChange w:id="3258" w:author="phuong vu" w:date="2018-11-30T22:36:00Z">
              <w:rPr>
                <w:noProof/>
                <w:webHidden/>
              </w:rPr>
            </w:rPrChange>
          </w:rPr>
          <w:instrText xml:space="preserve"> PAGEREF _Toc531380481 \h </w:instrText>
        </w:r>
        <w:r w:rsidRPr="00920004">
          <w:rPr>
            <w:noProof/>
            <w:webHidden/>
            <w:rPrChange w:id="3259" w:author="phuong vu" w:date="2018-11-30T22:36:00Z">
              <w:rPr>
                <w:noProof/>
                <w:webHidden/>
              </w:rPr>
            </w:rPrChange>
          </w:rPr>
        </w:r>
      </w:ins>
      <w:r w:rsidRPr="00920004">
        <w:rPr>
          <w:noProof/>
          <w:webHidden/>
          <w:rPrChange w:id="3260" w:author="phuong vu" w:date="2018-11-30T22:36:00Z">
            <w:rPr>
              <w:noProof/>
              <w:webHidden/>
            </w:rPr>
          </w:rPrChange>
        </w:rPr>
        <w:fldChar w:fldCharType="separate"/>
      </w:r>
      <w:ins w:id="3261" w:author="phuong vu" w:date="2018-11-30T22:32:00Z">
        <w:r w:rsidRPr="00920004">
          <w:rPr>
            <w:noProof/>
            <w:webHidden/>
            <w:rPrChange w:id="3262" w:author="phuong vu" w:date="2018-11-30T22:36:00Z">
              <w:rPr>
                <w:noProof/>
                <w:webHidden/>
              </w:rPr>
            </w:rPrChange>
          </w:rPr>
          <w:t>32</w:t>
        </w:r>
        <w:r w:rsidRPr="00920004">
          <w:rPr>
            <w:noProof/>
            <w:webHidden/>
            <w:rPrChange w:id="3263" w:author="phuong vu" w:date="2018-11-30T22:36:00Z">
              <w:rPr>
                <w:noProof/>
                <w:webHidden/>
              </w:rPr>
            </w:rPrChange>
          </w:rPr>
          <w:fldChar w:fldCharType="end"/>
        </w:r>
        <w:r w:rsidRPr="00920004">
          <w:rPr>
            <w:rStyle w:val="Hyperlink"/>
            <w:noProof/>
            <w:rPrChange w:id="3264" w:author="phuong vu" w:date="2018-11-30T22:36:00Z">
              <w:rPr>
                <w:rStyle w:val="Hyperlink"/>
                <w:noProof/>
              </w:rPr>
            </w:rPrChange>
          </w:rPr>
          <w:fldChar w:fldCharType="end"/>
        </w:r>
      </w:ins>
    </w:p>
    <w:p w14:paraId="245A86EF" w14:textId="15248411" w:rsidR="00E35500" w:rsidRPr="00920004" w:rsidRDefault="00E35500">
      <w:pPr>
        <w:pStyle w:val="TableofFigures"/>
        <w:tabs>
          <w:tab w:val="right" w:leader="dot" w:pos="8777"/>
        </w:tabs>
        <w:rPr>
          <w:ins w:id="3265" w:author="phuong vu" w:date="2018-11-30T22:32:00Z"/>
          <w:rFonts w:asciiTheme="minorHAnsi" w:eastAsiaTheme="minorEastAsia" w:hAnsiTheme="minorHAnsi" w:cstheme="minorBidi"/>
          <w:noProof/>
          <w:sz w:val="22"/>
          <w:szCs w:val="22"/>
          <w:lang w:val="en-US"/>
          <w:rPrChange w:id="3266" w:author="phuong vu" w:date="2018-11-30T22:36:00Z">
            <w:rPr>
              <w:ins w:id="3267" w:author="phuong vu" w:date="2018-11-30T22:32:00Z"/>
              <w:rFonts w:asciiTheme="minorHAnsi" w:eastAsiaTheme="minorEastAsia" w:hAnsiTheme="minorHAnsi" w:cstheme="minorBidi"/>
              <w:noProof/>
              <w:sz w:val="22"/>
              <w:szCs w:val="22"/>
              <w:lang w:val="en-US"/>
            </w:rPr>
          </w:rPrChange>
        </w:rPr>
      </w:pPr>
      <w:ins w:id="3268" w:author="phuong vu" w:date="2018-11-30T22:32:00Z">
        <w:r w:rsidRPr="00920004">
          <w:rPr>
            <w:rStyle w:val="Hyperlink"/>
            <w:noProof/>
            <w:rPrChange w:id="3269" w:author="phuong vu" w:date="2018-11-30T22:36:00Z">
              <w:rPr>
                <w:rStyle w:val="Hyperlink"/>
                <w:noProof/>
              </w:rPr>
            </w:rPrChange>
          </w:rPr>
          <w:fldChar w:fldCharType="begin"/>
        </w:r>
        <w:r w:rsidRPr="00920004">
          <w:rPr>
            <w:rStyle w:val="Hyperlink"/>
            <w:noProof/>
            <w:rPrChange w:id="3270" w:author="phuong vu" w:date="2018-11-30T22:36:00Z">
              <w:rPr>
                <w:rStyle w:val="Hyperlink"/>
                <w:noProof/>
              </w:rPr>
            </w:rPrChange>
          </w:rPr>
          <w:instrText xml:space="preserve"> </w:instrText>
        </w:r>
        <w:r w:rsidRPr="00920004">
          <w:rPr>
            <w:noProof/>
            <w:rPrChange w:id="3271" w:author="phuong vu" w:date="2018-11-30T22:36:00Z">
              <w:rPr>
                <w:noProof/>
              </w:rPr>
            </w:rPrChange>
          </w:rPr>
          <w:instrText>HYPERLINK \l "_Toc531380482"</w:instrText>
        </w:r>
        <w:r w:rsidRPr="00920004">
          <w:rPr>
            <w:rStyle w:val="Hyperlink"/>
            <w:noProof/>
            <w:rPrChange w:id="3272" w:author="phuong vu" w:date="2018-11-30T22:36:00Z">
              <w:rPr>
                <w:rStyle w:val="Hyperlink"/>
                <w:noProof/>
              </w:rPr>
            </w:rPrChange>
          </w:rPr>
          <w:instrText xml:space="preserve"> </w:instrText>
        </w:r>
        <w:r w:rsidRPr="00920004">
          <w:rPr>
            <w:rStyle w:val="Hyperlink"/>
            <w:noProof/>
            <w:rPrChange w:id="3273" w:author="phuong vu" w:date="2018-11-30T22:36:00Z">
              <w:rPr>
                <w:rStyle w:val="Hyperlink"/>
                <w:noProof/>
              </w:rPr>
            </w:rPrChange>
          </w:rPr>
        </w:r>
        <w:r w:rsidRPr="00920004">
          <w:rPr>
            <w:rStyle w:val="Hyperlink"/>
            <w:noProof/>
            <w:rPrChange w:id="3274" w:author="phuong vu" w:date="2018-11-30T22:36:00Z">
              <w:rPr>
                <w:rStyle w:val="Hyperlink"/>
                <w:noProof/>
              </w:rPr>
            </w:rPrChange>
          </w:rPr>
          <w:fldChar w:fldCharType="separate"/>
        </w:r>
        <w:r w:rsidRPr="00920004">
          <w:rPr>
            <w:rStyle w:val="Hyperlink"/>
            <w:noProof/>
            <w:rPrChange w:id="3275" w:author="phuong vu" w:date="2018-11-30T22:36:00Z">
              <w:rPr>
                <w:rStyle w:val="Hyperlink"/>
                <w:noProof/>
              </w:rPr>
            </w:rPrChange>
          </w:rPr>
          <w:t>Hình 3.5 Giao diện xem danh sách đơn hàng khi dữ liệu rỗng</w:t>
        </w:r>
        <w:r w:rsidRPr="00920004">
          <w:rPr>
            <w:noProof/>
            <w:webHidden/>
            <w:rPrChange w:id="3276" w:author="phuong vu" w:date="2018-11-30T22:36:00Z">
              <w:rPr>
                <w:noProof/>
                <w:webHidden/>
              </w:rPr>
            </w:rPrChange>
          </w:rPr>
          <w:tab/>
        </w:r>
        <w:r w:rsidRPr="00920004">
          <w:rPr>
            <w:noProof/>
            <w:webHidden/>
            <w:rPrChange w:id="3277" w:author="phuong vu" w:date="2018-11-30T22:36:00Z">
              <w:rPr>
                <w:noProof/>
                <w:webHidden/>
              </w:rPr>
            </w:rPrChange>
          </w:rPr>
          <w:fldChar w:fldCharType="begin"/>
        </w:r>
        <w:r w:rsidRPr="00920004">
          <w:rPr>
            <w:noProof/>
            <w:webHidden/>
            <w:rPrChange w:id="3278" w:author="phuong vu" w:date="2018-11-30T22:36:00Z">
              <w:rPr>
                <w:noProof/>
                <w:webHidden/>
              </w:rPr>
            </w:rPrChange>
          </w:rPr>
          <w:instrText xml:space="preserve"> PAGEREF _Toc531380482 \h </w:instrText>
        </w:r>
        <w:r w:rsidRPr="00920004">
          <w:rPr>
            <w:noProof/>
            <w:webHidden/>
            <w:rPrChange w:id="3279" w:author="phuong vu" w:date="2018-11-30T22:36:00Z">
              <w:rPr>
                <w:noProof/>
                <w:webHidden/>
              </w:rPr>
            </w:rPrChange>
          </w:rPr>
        </w:r>
      </w:ins>
      <w:r w:rsidRPr="00920004">
        <w:rPr>
          <w:noProof/>
          <w:webHidden/>
          <w:rPrChange w:id="3280" w:author="phuong vu" w:date="2018-11-30T22:36:00Z">
            <w:rPr>
              <w:noProof/>
              <w:webHidden/>
            </w:rPr>
          </w:rPrChange>
        </w:rPr>
        <w:fldChar w:fldCharType="separate"/>
      </w:r>
      <w:ins w:id="3281" w:author="phuong vu" w:date="2018-11-30T22:32:00Z">
        <w:r w:rsidRPr="00920004">
          <w:rPr>
            <w:noProof/>
            <w:webHidden/>
            <w:rPrChange w:id="3282" w:author="phuong vu" w:date="2018-11-30T22:36:00Z">
              <w:rPr>
                <w:noProof/>
                <w:webHidden/>
              </w:rPr>
            </w:rPrChange>
          </w:rPr>
          <w:t>33</w:t>
        </w:r>
        <w:r w:rsidRPr="00920004">
          <w:rPr>
            <w:noProof/>
            <w:webHidden/>
            <w:rPrChange w:id="3283" w:author="phuong vu" w:date="2018-11-30T22:36:00Z">
              <w:rPr>
                <w:noProof/>
                <w:webHidden/>
              </w:rPr>
            </w:rPrChange>
          </w:rPr>
          <w:fldChar w:fldCharType="end"/>
        </w:r>
        <w:r w:rsidRPr="00920004">
          <w:rPr>
            <w:rStyle w:val="Hyperlink"/>
            <w:noProof/>
            <w:rPrChange w:id="3284" w:author="phuong vu" w:date="2018-11-30T22:36:00Z">
              <w:rPr>
                <w:rStyle w:val="Hyperlink"/>
                <w:noProof/>
              </w:rPr>
            </w:rPrChange>
          </w:rPr>
          <w:fldChar w:fldCharType="end"/>
        </w:r>
      </w:ins>
    </w:p>
    <w:p w14:paraId="3FF743C2" w14:textId="1896CB46" w:rsidR="00E35500" w:rsidRPr="00920004" w:rsidRDefault="00E35500">
      <w:pPr>
        <w:pStyle w:val="TableofFigures"/>
        <w:tabs>
          <w:tab w:val="right" w:leader="dot" w:pos="8777"/>
        </w:tabs>
        <w:rPr>
          <w:ins w:id="3285" w:author="phuong vu" w:date="2018-11-30T22:32:00Z"/>
          <w:rFonts w:asciiTheme="minorHAnsi" w:eastAsiaTheme="minorEastAsia" w:hAnsiTheme="minorHAnsi" w:cstheme="minorBidi"/>
          <w:noProof/>
          <w:sz w:val="22"/>
          <w:szCs w:val="22"/>
          <w:lang w:val="en-US"/>
          <w:rPrChange w:id="3286" w:author="phuong vu" w:date="2018-11-30T22:36:00Z">
            <w:rPr>
              <w:ins w:id="3287" w:author="phuong vu" w:date="2018-11-30T22:32:00Z"/>
              <w:rFonts w:asciiTheme="minorHAnsi" w:eastAsiaTheme="minorEastAsia" w:hAnsiTheme="minorHAnsi" w:cstheme="minorBidi"/>
              <w:noProof/>
              <w:sz w:val="22"/>
              <w:szCs w:val="22"/>
              <w:lang w:val="en-US"/>
            </w:rPr>
          </w:rPrChange>
        </w:rPr>
      </w:pPr>
      <w:ins w:id="3288" w:author="phuong vu" w:date="2018-11-30T22:32:00Z">
        <w:r w:rsidRPr="00920004">
          <w:rPr>
            <w:rStyle w:val="Hyperlink"/>
            <w:noProof/>
            <w:rPrChange w:id="3289" w:author="phuong vu" w:date="2018-11-30T22:36:00Z">
              <w:rPr>
                <w:rStyle w:val="Hyperlink"/>
                <w:noProof/>
              </w:rPr>
            </w:rPrChange>
          </w:rPr>
          <w:fldChar w:fldCharType="begin"/>
        </w:r>
        <w:r w:rsidRPr="00920004">
          <w:rPr>
            <w:rStyle w:val="Hyperlink"/>
            <w:noProof/>
            <w:rPrChange w:id="3290" w:author="phuong vu" w:date="2018-11-30T22:36:00Z">
              <w:rPr>
                <w:rStyle w:val="Hyperlink"/>
                <w:noProof/>
              </w:rPr>
            </w:rPrChange>
          </w:rPr>
          <w:instrText xml:space="preserve"> </w:instrText>
        </w:r>
        <w:r w:rsidRPr="00920004">
          <w:rPr>
            <w:noProof/>
            <w:rPrChange w:id="3291" w:author="phuong vu" w:date="2018-11-30T22:36:00Z">
              <w:rPr>
                <w:noProof/>
              </w:rPr>
            </w:rPrChange>
          </w:rPr>
          <w:instrText>HYPERLINK \l "_Toc531380483"</w:instrText>
        </w:r>
        <w:r w:rsidRPr="00920004">
          <w:rPr>
            <w:rStyle w:val="Hyperlink"/>
            <w:noProof/>
            <w:rPrChange w:id="3292" w:author="phuong vu" w:date="2018-11-30T22:36:00Z">
              <w:rPr>
                <w:rStyle w:val="Hyperlink"/>
                <w:noProof/>
              </w:rPr>
            </w:rPrChange>
          </w:rPr>
          <w:instrText xml:space="preserve"> </w:instrText>
        </w:r>
        <w:r w:rsidRPr="00920004">
          <w:rPr>
            <w:rStyle w:val="Hyperlink"/>
            <w:noProof/>
            <w:rPrChange w:id="3293" w:author="phuong vu" w:date="2018-11-30T22:36:00Z">
              <w:rPr>
                <w:rStyle w:val="Hyperlink"/>
                <w:noProof/>
              </w:rPr>
            </w:rPrChange>
          </w:rPr>
        </w:r>
        <w:r w:rsidRPr="00920004">
          <w:rPr>
            <w:rStyle w:val="Hyperlink"/>
            <w:noProof/>
            <w:rPrChange w:id="3294" w:author="phuong vu" w:date="2018-11-30T22:36:00Z">
              <w:rPr>
                <w:rStyle w:val="Hyperlink"/>
                <w:noProof/>
              </w:rPr>
            </w:rPrChange>
          </w:rPr>
          <w:fldChar w:fldCharType="separate"/>
        </w:r>
        <w:r w:rsidRPr="00920004">
          <w:rPr>
            <w:rStyle w:val="Hyperlink"/>
            <w:noProof/>
            <w:rPrChange w:id="3295" w:author="phuong vu" w:date="2018-11-30T22:36:00Z">
              <w:rPr>
                <w:rStyle w:val="Hyperlink"/>
                <w:noProof/>
              </w:rPr>
            </w:rPrChange>
          </w:rPr>
          <w:t>Hình 3.6 Giao diện xem danh sách đơn hàng đang xử lí</w:t>
        </w:r>
        <w:r w:rsidRPr="00920004">
          <w:rPr>
            <w:noProof/>
            <w:webHidden/>
            <w:rPrChange w:id="3296" w:author="phuong vu" w:date="2018-11-30T22:36:00Z">
              <w:rPr>
                <w:noProof/>
                <w:webHidden/>
              </w:rPr>
            </w:rPrChange>
          </w:rPr>
          <w:tab/>
        </w:r>
        <w:r w:rsidRPr="00920004">
          <w:rPr>
            <w:noProof/>
            <w:webHidden/>
            <w:rPrChange w:id="3297" w:author="phuong vu" w:date="2018-11-30T22:36:00Z">
              <w:rPr>
                <w:noProof/>
                <w:webHidden/>
              </w:rPr>
            </w:rPrChange>
          </w:rPr>
          <w:fldChar w:fldCharType="begin"/>
        </w:r>
        <w:r w:rsidRPr="00920004">
          <w:rPr>
            <w:noProof/>
            <w:webHidden/>
            <w:rPrChange w:id="3298" w:author="phuong vu" w:date="2018-11-30T22:36:00Z">
              <w:rPr>
                <w:noProof/>
                <w:webHidden/>
              </w:rPr>
            </w:rPrChange>
          </w:rPr>
          <w:instrText xml:space="preserve"> PAGEREF _Toc531380483 \h </w:instrText>
        </w:r>
        <w:r w:rsidRPr="00920004">
          <w:rPr>
            <w:noProof/>
            <w:webHidden/>
            <w:rPrChange w:id="3299" w:author="phuong vu" w:date="2018-11-30T22:36:00Z">
              <w:rPr>
                <w:noProof/>
                <w:webHidden/>
              </w:rPr>
            </w:rPrChange>
          </w:rPr>
        </w:r>
      </w:ins>
      <w:r w:rsidRPr="00920004">
        <w:rPr>
          <w:noProof/>
          <w:webHidden/>
          <w:rPrChange w:id="3300" w:author="phuong vu" w:date="2018-11-30T22:36:00Z">
            <w:rPr>
              <w:noProof/>
              <w:webHidden/>
            </w:rPr>
          </w:rPrChange>
        </w:rPr>
        <w:fldChar w:fldCharType="separate"/>
      </w:r>
      <w:ins w:id="3301" w:author="phuong vu" w:date="2018-11-30T22:32:00Z">
        <w:r w:rsidRPr="00920004">
          <w:rPr>
            <w:noProof/>
            <w:webHidden/>
            <w:rPrChange w:id="3302" w:author="phuong vu" w:date="2018-11-30T22:36:00Z">
              <w:rPr>
                <w:noProof/>
                <w:webHidden/>
              </w:rPr>
            </w:rPrChange>
          </w:rPr>
          <w:t>33</w:t>
        </w:r>
        <w:r w:rsidRPr="00920004">
          <w:rPr>
            <w:noProof/>
            <w:webHidden/>
            <w:rPrChange w:id="3303" w:author="phuong vu" w:date="2018-11-30T22:36:00Z">
              <w:rPr>
                <w:noProof/>
                <w:webHidden/>
              </w:rPr>
            </w:rPrChange>
          </w:rPr>
          <w:fldChar w:fldCharType="end"/>
        </w:r>
        <w:r w:rsidRPr="00920004">
          <w:rPr>
            <w:rStyle w:val="Hyperlink"/>
            <w:noProof/>
            <w:rPrChange w:id="3304" w:author="phuong vu" w:date="2018-11-30T22:36:00Z">
              <w:rPr>
                <w:rStyle w:val="Hyperlink"/>
                <w:noProof/>
              </w:rPr>
            </w:rPrChange>
          </w:rPr>
          <w:fldChar w:fldCharType="end"/>
        </w:r>
      </w:ins>
    </w:p>
    <w:p w14:paraId="0BEF4784" w14:textId="0F542B94" w:rsidR="00E35500" w:rsidRPr="00920004" w:rsidRDefault="00E35500">
      <w:pPr>
        <w:pStyle w:val="TableofFigures"/>
        <w:tabs>
          <w:tab w:val="right" w:leader="dot" w:pos="8777"/>
        </w:tabs>
        <w:rPr>
          <w:ins w:id="3305" w:author="phuong vu" w:date="2018-11-30T22:32:00Z"/>
          <w:rFonts w:asciiTheme="minorHAnsi" w:eastAsiaTheme="minorEastAsia" w:hAnsiTheme="minorHAnsi" w:cstheme="minorBidi"/>
          <w:noProof/>
          <w:sz w:val="22"/>
          <w:szCs w:val="22"/>
          <w:lang w:val="en-US"/>
          <w:rPrChange w:id="3306" w:author="phuong vu" w:date="2018-11-30T22:36:00Z">
            <w:rPr>
              <w:ins w:id="3307" w:author="phuong vu" w:date="2018-11-30T22:32:00Z"/>
              <w:rFonts w:asciiTheme="minorHAnsi" w:eastAsiaTheme="minorEastAsia" w:hAnsiTheme="minorHAnsi" w:cstheme="minorBidi"/>
              <w:noProof/>
              <w:sz w:val="22"/>
              <w:szCs w:val="22"/>
              <w:lang w:val="en-US"/>
            </w:rPr>
          </w:rPrChange>
        </w:rPr>
      </w:pPr>
      <w:ins w:id="3308" w:author="phuong vu" w:date="2018-11-30T22:32:00Z">
        <w:r w:rsidRPr="00920004">
          <w:rPr>
            <w:rStyle w:val="Hyperlink"/>
            <w:noProof/>
            <w:rPrChange w:id="3309" w:author="phuong vu" w:date="2018-11-30T22:36:00Z">
              <w:rPr>
                <w:rStyle w:val="Hyperlink"/>
                <w:noProof/>
              </w:rPr>
            </w:rPrChange>
          </w:rPr>
          <w:fldChar w:fldCharType="begin"/>
        </w:r>
        <w:r w:rsidRPr="00920004">
          <w:rPr>
            <w:rStyle w:val="Hyperlink"/>
            <w:noProof/>
            <w:rPrChange w:id="3310" w:author="phuong vu" w:date="2018-11-30T22:36:00Z">
              <w:rPr>
                <w:rStyle w:val="Hyperlink"/>
                <w:noProof/>
              </w:rPr>
            </w:rPrChange>
          </w:rPr>
          <w:instrText xml:space="preserve"> </w:instrText>
        </w:r>
        <w:r w:rsidRPr="00920004">
          <w:rPr>
            <w:noProof/>
            <w:rPrChange w:id="3311" w:author="phuong vu" w:date="2018-11-30T22:36:00Z">
              <w:rPr>
                <w:noProof/>
              </w:rPr>
            </w:rPrChange>
          </w:rPr>
          <w:instrText>HYPERLINK \l "_Toc531380484"</w:instrText>
        </w:r>
        <w:r w:rsidRPr="00920004">
          <w:rPr>
            <w:rStyle w:val="Hyperlink"/>
            <w:noProof/>
            <w:rPrChange w:id="3312" w:author="phuong vu" w:date="2018-11-30T22:36:00Z">
              <w:rPr>
                <w:rStyle w:val="Hyperlink"/>
                <w:noProof/>
              </w:rPr>
            </w:rPrChange>
          </w:rPr>
          <w:instrText xml:space="preserve"> </w:instrText>
        </w:r>
        <w:r w:rsidRPr="00920004">
          <w:rPr>
            <w:rStyle w:val="Hyperlink"/>
            <w:noProof/>
            <w:rPrChange w:id="3313" w:author="phuong vu" w:date="2018-11-30T22:36:00Z">
              <w:rPr>
                <w:rStyle w:val="Hyperlink"/>
                <w:noProof/>
              </w:rPr>
            </w:rPrChange>
          </w:rPr>
        </w:r>
        <w:r w:rsidRPr="00920004">
          <w:rPr>
            <w:rStyle w:val="Hyperlink"/>
            <w:noProof/>
            <w:rPrChange w:id="3314" w:author="phuong vu" w:date="2018-11-30T22:36:00Z">
              <w:rPr>
                <w:rStyle w:val="Hyperlink"/>
                <w:noProof/>
              </w:rPr>
            </w:rPrChange>
          </w:rPr>
          <w:fldChar w:fldCharType="separate"/>
        </w:r>
        <w:r w:rsidRPr="00920004">
          <w:rPr>
            <w:rStyle w:val="Hyperlink"/>
            <w:noProof/>
            <w:rPrChange w:id="3315" w:author="phuong vu" w:date="2018-11-30T22:36:00Z">
              <w:rPr>
                <w:rStyle w:val="Hyperlink"/>
                <w:noProof/>
              </w:rPr>
            </w:rPrChange>
          </w:rPr>
          <w:t>Hình 3.7</w:t>
        </w:r>
        <w:r w:rsidRPr="00920004">
          <w:rPr>
            <w:rStyle w:val="Hyperlink"/>
            <w:noProof/>
            <w:lang w:val="en-US"/>
            <w:rPrChange w:id="3316" w:author="phuong vu" w:date="2018-11-30T22:36:00Z">
              <w:rPr>
                <w:rStyle w:val="Hyperlink"/>
                <w:noProof/>
                <w:lang w:val="en-US"/>
              </w:rPr>
            </w:rPrChange>
          </w:rPr>
          <w:t xml:space="preserve"> Sơ đồ xử lí xem danh sách đơn hàng theo trạng thái</w:t>
        </w:r>
        <w:r w:rsidRPr="00920004">
          <w:rPr>
            <w:noProof/>
            <w:webHidden/>
            <w:rPrChange w:id="3317" w:author="phuong vu" w:date="2018-11-30T22:36:00Z">
              <w:rPr>
                <w:noProof/>
                <w:webHidden/>
              </w:rPr>
            </w:rPrChange>
          </w:rPr>
          <w:tab/>
        </w:r>
        <w:r w:rsidRPr="00920004">
          <w:rPr>
            <w:noProof/>
            <w:webHidden/>
            <w:rPrChange w:id="3318" w:author="phuong vu" w:date="2018-11-30T22:36:00Z">
              <w:rPr>
                <w:noProof/>
                <w:webHidden/>
              </w:rPr>
            </w:rPrChange>
          </w:rPr>
          <w:fldChar w:fldCharType="begin"/>
        </w:r>
        <w:r w:rsidRPr="00920004">
          <w:rPr>
            <w:noProof/>
            <w:webHidden/>
            <w:rPrChange w:id="3319" w:author="phuong vu" w:date="2018-11-30T22:36:00Z">
              <w:rPr>
                <w:noProof/>
                <w:webHidden/>
              </w:rPr>
            </w:rPrChange>
          </w:rPr>
          <w:instrText xml:space="preserve"> PAGEREF _Toc531380484 \h </w:instrText>
        </w:r>
        <w:r w:rsidRPr="00920004">
          <w:rPr>
            <w:noProof/>
            <w:webHidden/>
            <w:rPrChange w:id="3320" w:author="phuong vu" w:date="2018-11-30T22:36:00Z">
              <w:rPr>
                <w:noProof/>
                <w:webHidden/>
              </w:rPr>
            </w:rPrChange>
          </w:rPr>
        </w:r>
      </w:ins>
      <w:r w:rsidRPr="00920004">
        <w:rPr>
          <w:noProof/>
          <w:webHidden/>
          <w:rPrChange w:id="3321" w:author="phuong vu" w:date="2018-11-30T22:36:00Z">
            <w:rPr>
              <w:noProof/>
              <w:webHidden/>
            </w:rPr>
          </w:rPrChange>
        </w:rPr>
        <w:fldChar w:fldCharType="separate"/>
      </w:r>
      <w:ins w:id="3322" w:author="phuong vu" w:date="2018-11-30T22:32:00Z">
        <w:r w:rsidRPr="00920004">
          <w:rPr>
            <w:noProof/>
            <w:webHidden/>
            <w:rPrChange w:id="3323" w:author="phuong vu" w:date="2018-11-30T22:36:00Z">
              <w:rPr>
                <w:noProof/>
                <w:webHidden/>
              </w:rPr>
            </w:rPrChange>
          </w:rPr>
          <w:t>34</w:t>
        </w:r>
        <w:r w:rsidRPr="00920004">
          <w:rPr>
            <w:noProof/>
            <w:webHidden/>
            <w:rPrChange w:id="3324" w:author="phuong vu" w:date="2018-11-30T22:36:00Z">
              <w:rPr>
                <w:noProof/>
                <w:webHidden/>
              </w:rPr>
            </w:rPrChange>
          </w:rPr>
          <w:fldChar w:fldCharType="end"/>
        </w:r>
        <w:r w:rsidRPr="00920004">
          <w:rPr>
            <w:rStyle w:val="Hyperlink"/>
            <w:noProof/>
            <w:rPrChange w:id="3325" w:author="phuong vu" w:date="2018-11-30T22:36:00Z">
              <w:rPr>
                <w:rStyle w:val="Hyperlink"/>
                <w:noProof/>
              </w:rPr>
            </w:rPrChange>
          </w:rPr>
          <w:fldChar w:fldCharType="end"/>
        </w:r>
      </w:ins>
    </w:p>
    <w:p w14:paraId="759744DA" w14:textId="530571B1" w:rsidR="00E35500" w:rsidRPr="00920004" w:rsidRDefault="00E35500">
      <w:pPr>
        <w:pStyle w:val="TableofFigures"/>
        <w:tabs>
          <w:tab w:val="right" w:leader="dot" w:pos="8777"/>
        </w:tabs>
        <w:rPr>
          <w:ins w:id="3326" w:author="phuong vu" w:date="2018-11-30T22:32:00Z"/>
          <w:rFonts w:asciiTheme="minorHAnsi" w:eastAsiaTheme="minorEastAsia" w:hAnsiTheme="minorHAnsi" w:cstheme="minorBidi"/>
          <w:noProof/>
          <w:sz w:val="22"/>
          <w:szCs w:val="22"/>
          <w:lang w:val="en-US"/>
          <w:rPrChange w:id="3327" w:author="phuong vu" w:date="2018-11-30T22:36:00Z">
            <w:rPr>
              <w:ins w:id="3328" w:author="phuong vu" w:date="2018-11-30T22:32:00Z"/>
              <w:rFonts w:asciiTheme="minorHAnsi" w:eastAsiaTheme="minorEastAsia" w:hAnsiTheme="minorHAnsi" w:cstheme="minorBidi"/>
              <w:noProof/>
              <w:sz w:val="22"/>
              <w:szCs w:val="22"/>
              <w:lang w:val="en-US"/>
            </w:rPr>
          </w:rPrChange>
        </w:rPr>
      </w:pPr>
      <w:ins w:id="3329" w:author="phuong vu" w:date="2018-11-30T22:32:00Z">
        <w:r w:rsidRPr="00920004">
          <w:rPr>
            <w:rStyle w:val="Hyperlink"/>
            <w:noProof/>
            <w:rPrChange w:id="3330" w:author="phuong vu" w:date="2018-11-30T22:36:00Z">
              <w:rPr>
                <w:rStyle w:val="Hyperlink"/>
                <w:noProof/>
              </w:rPr>
            </w:rPrChange>
          </w:rPr>
          <w:fldChar w:fldCharType="begin"/>
        </w:r>
        <w:r w:rsidRPr="00920004">
          <w:rPr>
            <w:rStyle w:val="Hyperlink"/>
            <w:noProof/>
            <w:rPrChange w:id="3331" w:author="phuong vu" w:date="2018-11-30T22:36:00Z">
              <w:rPr>
                <w:rStyle w:val="Hyperlink"/>
                <w:noProof/>
              </w:rPr>
            </w:rPrChange>
          </w:rPr>
          <w:instrText xml:space="preserve"> </w:instrText>
        </w:r>
        <w:r w:rsidRPr="00920004">
          <w:rPr>
            <w:noProof/>
            <w:rPrChange w:id="3332" w:author="phuong vu" w:date="2018-11-30T22:36:00Z">
              <w:rPr>
                <w:noProof/>
              </w:rPr>
            </w:rPrChange>
          </w:rPr>
          <w:instrText>HYPERLINK \l "_Toc531380485"</w:instrText>
        </w:r>
        <w:r w:rsidRPr="00920004">
          <w:rPr>
            <w:rStyle w:val="Hyperlink"/>
            <w:noProof/>
            <w:rPrChange w:id="3333" w:author="phuong vu" w:date="2018-11-30T22:36:00Z">
              <w:rPr>
                <w:rStyle w:val="Hyperlink"/>
                <w:noProof/>
              </w:rPr>
            </w:rPrChange>
          </w:rPr>
          <w:instrText xml:space="preserve"> </w:instrText>
        </w:r>
        <w:r w:rsidRPr="00920004">
          <w:rPr>
            <w:rStyle w:val="Hyperlink"/>
            <w:noProof/>
            <w:rPrChange w:id="3334" w:author="phuong vu" w:date="2018-11-30T22:36:00Z">
              <w:rPr>
                <w:rStyle w:val="Hyperlink"/>
                <w:noProof/>
              </w:rPr>
            </w:rPrChange>
          </w:rPr>
        </w:r>
        <w:r w:rsidRPr="00920004">
          <w:rPr>
            <w:rStyle w:val="Hyperlink"/>
            <w:noProof/>
            <w:rPrChange w:id="3335" w:author="phuong vu" w:date="2018-11-30T22:36:00Z">
              <w:rPr>
                <w:rStyle w:val="Hyperlink"/>
                <w:noProof/>
              </w:rPr>
            </w:rPrChange>
          </w:rPr>
          <w:fldChar w:fldCharType="separate"/>
        </w:r>
        <w:r w:rsidRPr="00920004">
          <w:rPr>
            <w:rStyle w:val="Hyperlink"/>
            <w:noProof/>
            <w:rPrChange w:id="3336" w:author="phuong vu" w:date="2018-11-30T22:36:00Z">
              <w:rPr>
                <w:rStyle w:val="Hyperlink"/>
                <w:noProof/>
              </w:rPr>
            </w:rPrChange>
          </w:rPr>
          <w:t>Hình 3.8 Giao diện xem chi tiết đơn hàng</w:t>
        </w:r>
        <w:r w:rsidRPr="00920004">
          <w:rPr>
            <w:noProof/>
            <w:webHidden/>
            <w:rPrChange w:id="3337" w:author="phuong vu" w:date="2018-11-30T22:36:00Z">
              <w:rPr>
                <w:noProof/>
                <w:webHidden/>
              </w:rPr>
            </w:rPrChange>
          </w:rPr>
          <w:tab/>
        </w:r>
        <w:r w:rsidRPr="00920004">
          <w:rPr>
            <w:noProof/>
            <w:webHidden/>
            <w:rPrChange w:id="3338" w:author="phuong vu" w:date="2018-11-30T22:36:00Z">
              <w:rPr>
                <w:noProof/>
                <w:webHidden/>
              </w:rPr>
            </w:rPrChange>
          </w:rPr>
          <w:fldChar w:fldCharType="begin"/>
        </w:r>
        <w:r w:rsidRPr="00920004">
          <w:rPr>
            <w:noProof/>
            <w:webHidden/>
            <w:rPrChange w:id="3339" w:author="phuong vu" w:date="2018-11-30T22:36:00Z">
              <w:rPr>
                <w:noProof/>
                <w:webHidden/>
              </w:rPr>
            </w:rPrChange>
          </w:rPr>
          <w:instrText xml:space="preserve"> PAGEREF _Toc531380485 \h </w:instrText>
        </w:r>
        <w:r w:rsidRPr="00920004">
          <w:rPr>
            <w:noProof/>
            <w:webHidden/>
            <w:rPrChange w:id="3340" w:author="phuong vu" w:date="2018-11-30T22:36:00Z">
              <w:rPr>
                <w:noProof/>
                <w:webHidden/>
              </w:rPr>
            </w:rPrChange>
          </w:rPr>
        </w:r>
      </w:ins>
      <w:r w:rsidRPr="00920004">
        <w:rPr>
          <w:noProof/>
          <w:webHidden/>
          <w:rPrChange w:id="3341" w:author="phuong vu" w:date="2018-11-30T22:36:00Z">
            <w:rPr>
              <w:noProof/>
              <w:webHidden/>
            </w:rPr>
          </w:rPrChange>
        </w:rPr>
        <w:fldChar w:fldCharType="separate"/>
      </w:r>
      <w:ins w:id="3342" w:author="phuong vu" w:date="2018-11-30T22:32:00Z">
        <w:r w:rsidRPr="00920004">
          <w:rPr>
            <w:noProof/>
            <w:webHidden/>
            <w:rPrChange w:id="3343" w:author="phuong vu" w:date="2018-11-30T22:36:00Z">
              <w:rPr>
                <w:noProof/>
                <w:webHidden/>
              </w:rPr>
            </w:rPrChange>
          </w:rPr>
          <w:t>35</w:t>
        </w:r>
        <w:r w:rsidRPr="00920004">
          <w:rPr>
            <w:noProof/>
            <w:webHidden/>
            <w:rPrChange w:id="3344" w:author="phuong vu" w:date="2018-11-30T22:36:00Z">
              <w:rPr>
                <w:noProof/>
                <w:webHidden/>
              </w:rPr>
            </w:rPrChange>
          </w:rPr>
          <w:fldChar w:fldCharType="end"/>
        </w:r>
        <w:r w:rsidRPr="00920004">
          <w:rPr>
            <w:rStyle w:val="Hyperlink"/>
            <w:noProof/>
            <w:rPrChange w:id="3345" w:author="phuong vu" w:date="2018-11-30T22:36:00Z">
              <w:rPr>
                <w:rStyle w:val="Hyperlink"/>
                <w:noProof/>
              </w:rPr>
            </w:rPrChange>
          </w:rPr>
          <w:fldChar w:fldCharType="end"/>
        </w:r>
      </w:ins>
    </w:p>
    <w:p w14:paraId="47395E59" w14:textId="55AED477" w:rsidR="00E35500" w:rsidRPr="00920004" w:rsidRDefault="00E35500">
      <w:pPr>
        <w:pStyle w:val="TableofFigures"/>
        <w:tabs>
          <w:tab w:val="right" w:leader="dot" w:pos="8777"/>
        </w:tabs>
        <w:rPr>
          <w:ins w:id="3346" w:author="phuong vu" w:date="2018-11-30T22:32:00Z"/>
          <w:rFonts w:asciiTheme="minorHAnsi" w:eastAsiaTheme="minorEastAsia" w:hAnsiTheme="minorHAnsi" w:cstheme="minorBidi"/>
          <w:noProof/>
          <w:sz w:val="22"/>
          <w:szCs w:val="22"/>
          <w:lang w:val="en-US"/>
          <w:rPrChange w:id="3347" w:author="phuong vu" w:date="2018-11-30T22:36:00Z">
            <w:rPr>
              <w:ins w:id="3348" w:author="phuong vu" w:date="2018-11-30T22:32:00Z"/>
              <w:rFonts w:asciiTheme="minorHAnsi" w:eastAsiaTheme="minorEastAsia" w:hAnsiTheme="minorHAnsi" w:cstheme="minorBidi"/>
              <w:noProof/>
              <w:sz w:val="22"/>
              <w:szCs w:val="22"/>
              <w:lang w:val="en-US"/>
            </w:rPr>
          </w:rPrChange>
        </w:rPr>
      </w:pPr>
      <w:ins w:id="3349" w:author="phuong vu" w:date="2018-11-30T22:32:00Z">
        <w:r w:rsidRPr="00920004">
          <w:rPr>
            <w:rStyle w:val="Hyperlink"/>
            <w:noProof/>
            <w:rPrChange w:id="3350" w:author="phuong vu" w:date="2018-11-30T22:36:00Z">
              <w:rPr>
                <w:rStyle w:val="Hyperlink"/>
                <w:noProof/>
              </w:rPr>
            </w:rPrChange>
          </w:rPr>
          <w:fldChar w:fldCharType="begin"/>
        </w:r>
        <w:r w:rsidRPr="00920004">
          <w:rPr>
            <w:rStyle w:val="Hyperlink"/>
            <w:noProof/>
            <w:rPrChange w:id="3351" w:author="phuong vu" w:date="2018-11-30T22:36:00Z">
              <w:rPr>
                <w:rStyle w:val="Hyperlink"/>
                <w:noProof/>
              </w:rPr>
            </w:rPrChange>
          </w:rPr>
          <w:instrText xml:space="preserve"> </w:instrText>
        </w:r>
        <w:r w:rsidRPr="00920004">
          <w:rPr>
            <w:noProof/>
            <w:rPrChange w:id="3352" w:author="phuong vu" w:date="2018-11-30T22:36:00Z">
              <w:rPr>
                <w:noProof/>
              </w:rPr>
            </w:rPrChange>
          </w:rPr>
          <w:instrText>HYPERLINK \l "_Toc531380486"</w:instrText>
        </w:r>
        <w:r w:rsidRPr="00920004">
          <w:rPr>
            <w:rStyle w:val="Hyperlink"/>
            <w:noProof/>
            <w:rPrChange w:id="3353" w:author="phuong vu" w:date="2018-11-30T22:36:00Z">
              <w:rPr>
                <w:rStyle w:val="Hyperlink"/>
                <w:noProof/>
              </w:rPr>
            </w:rPrChange>
          </w:rPr>
          <w:instrText xml:space="preserve"> </w:instrText>
        </w:r>
        <w:r w:rsidRPr="00920004">
          <w:rPr>
            <w:rStyle w:val="Hyperlink"/>
            <w:noProof/>
            <w:rPrChange w:id="3354" w:author="phuong vu" w:date="2018-11-30T22:36:00Z">
              <w:rPr>
                <w:rStyle w:val="Hyperlink"/>
                <w:noProof/>
              </w:rPr>
            </w:rPrChange>
          </w:rPr>
        </w:r>
        <w:r w:rsidRPr="00920004">
          <w:rPr>
            <w:rStyle w:val="Hyperlink"/>
            <w:noProof/>
            <w:rPrChange w:id="3355" w:author="phuong vu" w:date="2018-11-30T22:36:00Z">
              <w:rPr>
                <w:rStyle w:val="Hyperlink"/>
                <w:noProof/>
              </w:rPr>
            </w:rPrChange>
          </w:rPr>
          <w:fldChar w:fldCharType="separate"/>
        </w:r>
        <w:r w:rsidRPr="00920004">
          <w:rPr>
            <w:rStyle w:val="Hyperlink"/>
            <w:noProof/>
            <w:rPrChange w:id="3356" w:author="phuong vu" w:date="2018-11-30T22:36:00Z">
              <w:rPr>
                <w:rStyle w:val="Hyperlink"/>
                <w:noProof/>
              </w:rPr>
            </w:rPrChange>
          </w:rPr>
          <w:t>Hình 3.9</w:t>
        </w:r>
        <w:r w:rsidRPr="00920004">
          <w:rPr>
            <w:rStyle w:val="Hyperlink"/>
            <w:noProof/>
            <w:lang w:val="en-US"/>
            <w:rPrChange w:id="3357" w:author="phuong vu" w:date="2018-11-30T22:36:00Z">
              <w:rPr>
                <w:rStyle w:val="Hyperlink"/>
                <w:noProof/>
                <w:lang w:val="en-US"/>
              </w:rPr>
            </w:rPrChange>
          </w:rPr>
          <w:t xml:space="preserve"> Sơ đồ xử lí xem chi tiết đơn hàng</w:t>
        </w:r>
        <w:r w:rsidRPr="00920004">
          <w:rPr>
            <w:noProof/>
            <w:webHidden/>
            <w:rPrChange w:id="3358" w:author="phuong vu" w:date="2018-11-30T22:36:00Z">
              <w:rPr>
                <w:noProof/>
                <w:webHidden/>
              </w:rPr>
            </w:rPrChange>
          </w:rPr>
          <w:tab/>
        </w:r>
        <w:r w:rsidRPr="00920004">
          <w:rPr>
            <w:noProof/>
            <w:webHidden/>
            <w:rPrChange w:id="3359" w:author="phuong vu" w:date="2018-11-30T22:36:00Z">
              <w:rPr>
                <w:noProof/>
                <w:webHidden/>
              </w:rPr>
            </w:rPrChange>
          </w:rPr>
          <w:fldChar w:fldCharType="begin"/>
        </w:r>
        <w:r w:rsidRPr="00920004">
          <w:rPr>
            <w:noProof/>
            <w:webHidden/>
            <w:rPrChange w:id="3360" w:author="phuong vu" w:date="2018-11-30T22:36:00Z">
              <w:rPr>
                <w:noProof/>
                <w:webHidden/>
              </w:rPr>
            </w:rPrChange>
          </w:rPr>
          <w:instrText xml:space="preserve"> PAGEREF _Toc531380486 \h </w:instrText>
        </w:r>
        <w:r w:rsidRPr="00920004">
          <w:rPr>
            <w:noProof/>
            <w:webHidden/>
            <w:rPrChange w:id="3361" w:author="phuong vu" w:date="2018-11-30T22:36:00Z">
              <w:rPr>
                <w:noProof/>
                <w:webHidden/>
              </w:rPr>
            </w:rPrChange>
          </w:rPr>
        </w:r>
      </w:ins>
      <w:r w:rsidRPr="00920004">
        <w:rPr>
          <w:noProof/>
          <w:webHidden/>
          <w:rPrChange w:id="3362" w:author="phuong vu" w:date="2018-11-30T22:36:00Z">
            <w:rPr>
              <w:noProof/>
              <w:webHidden/>
            </w:rPr>
          </w:rPrChange>
        </w:rPr>
        <w:fldChar w:fldCharType="separate"/>
      </w:r>
      <w:ins w:id="3363" w:author="phuong vu" w:date="2018-11-30T22:32:00Z">
        <w:r w:rsidRPr="00920004">
          <w:rPr>
            <w:noProof/>
            <w:webHidden/>
            <w:rPrChange w:id="3364" w:author="phuong vu" w:date="2018-11-30T22:36:00Z">
              <w:rPr>
                <w:noProof/>
                <w:webHidden/>
              </w:rPr>
            </w:rPrChange>
          </w:rPr>
          <w:t>37</w:t>
        </w:r>
        <w:r w:rsidRPr="00920004">
          <w:rPr>
            <w:noProof/>
            <w:webHidden/>
            <w:rPrChange w:id="3365" w:author="phuong vu" w:date="2018-11-30T22:36:00Z">
              <w:rPr>
                <w:noProof/>
                <w:webHidden/>
              </w:rPr>
            </w:rPrChange>
          </w:rPr>
          <w:fldChar w:fldCharType="end"/>
        </w:r>
        <w:r w:rsidRPr="00920004">
          <w:rPr>
            <w:rStyle w:val="Hyperlink"/>
            <w:noProof/>
            <w:rPrChange w:id="3366" w:author="phuong vu" w:date="2018-11-30T22:36:00Z">
              <w:rPr>
                <w:rStyle w:val="Hyperlink"/>
                <w:noProof/>
              </w:rPr>
            </w:rPrChange>
          </w:rPr>
          <w:fldChar w:fldCharType="end"/>
        </w:r>
      </w:ins>
    </w:p>
    <w:p w14:paraId="7EE55F9C" w14:textId="55D90070" w:rsidR="00E35500" w:rsidRPr="00920004" w:rsidRDefault="00E35500">
      <w:pPr>
        <w:pStyle w:val="TableofFigures"/>
        <w:tabs>
          <w:tab w:val="right" w:leader="dot" w:pos="8777"/>
        </w:tabs>
        <w:rPr>
          <w:ins w:id="3367" w:author="phuong vu" w:date="2018-11-30T22:32:00Z"/>
          <w:rFonts w:asciiTheme="minorHAnsi" w:eastAsiaTheme="minorEastAsia" w:hAnsiTheme="minorHAnsi" w:cstheme="minorBidi"/>
          <w:noProof/>
          <w:sz w:val="22"/>
          <w:szCs w:val="22"/>
          <w:lang w:val="en-US"/>
          <w:rPrChange w:id="3368" w:author="phuong vu" w:date="2018-11-30T22:36:00Z">
            <w:rPr>
              <w:ins w:id="3369" w:author="phuong vu" w:date="2018-11-30T22:32:00Z"/>
              <w:rFonts w:asciiTheme="minorHAnsi" w:eastAsiaTheme="minorEastAsia" w:hAnsiTheme="minorHAnsi" w:cstheme="minorBidi"/>
              <w:noProof/>
              <w:sz w:val="22"/>
              <w:szCs w:val="22"/>
              <w:lang w:val="en-US"/>
            </w:rPr>
          </w:rPrChange>
        </w:rPr>
      </w:pPr>
      <w:ins w:id="3370" w:author="phuong vu" w:date="2018-11-30T22:32:00Z">
        <w:r w:rsidRPr="00920004">
          <w:rPr>
            <w:rStyle w:val="Hyperlink"/>
            <w:noProof/>
            <w:rPrChange w:id="3371" w:author="phuong vu" w:date="2018-11-30T22:36:00Z">
              <w:rPr>
                <w:rStyle w:val="Hyperlink"/>
                <w:noProof/>
              </w:rPr>
            </w:rPrChange>
          </w:rPr>
          <w:fldChar w:fldCharType="begin"/>
        </w:r>
        <w:r w:rsidRPr="00920004">
          <w:rPr>
            <w:rStyle w:val="Hyperlink"/>
            <w:noProof/>
            <w:rPrChange w:id="3372" w:author="phuong vu" w:date="2018-11-30T22:36:00Z">
              <w:rPr>
                <w:rStyle w:val="Hyperlink"/>
                <w:noProof/>
              </w:rPr>
            </w:rPrChange>
          </w:rPr>
          <w:instrText xml:space="preserve"> </w:instrText>
        </w:r>
        <w:r w:rsidRPr="00920004">
          <w:rPr>
            <w:noProof/>
            <w:rPrChange w:id="3373" w:author="phuong vu" w:date="2018-11-30T22:36:00Z">
              <w:rPr>
                <w:noProof/>
              </w:rPr>
            </w:rPrChange>
          </w:rPr>
          <w:instrText>HYPERLINK \l "_Toc531380487"</w:instrText>
        </w:r>
        <w:r w:rsidRPr="00920004">
          <w:rPr>
            <w:rStyle w:val="Hyperlink"/>
            <w:noProof/>
            <w:rPrChange w:id="3374" w:author="phuong vu" w:date="2018-11-30T22:36:00Z">
              <w:rPr>
                <w:rStyle w:val="Hyperlink"/>
                <w:noProof/>
              </w:rPr>
            </w:rPrChange>
          </w:rPr>
          <w:instrText xml:space="preserve"> </w:instrText>
        </w:r>
        <w:r w:rsidRPr="00920004">
          <w:rPr>
            <w:rStyle w:val="Hyperlink"/>
            <w:noProof/>
            <w:rPrChange w:id="3375" w:author="phuong vu" w:date="2018-11-30T22:36:00Z">
              <w:rPr>
                <w:rStyle w:val="Hyperlink"/>
                <w:noProof/>
              </w:rPr>
            </w:rPrChange>
          </w:rPr>
        </w:r>
        <w:r w:rsidRPr="00920004">
          <w:rPr>
            <w:rStyle w:val="Hyperlink"/>
            <w:noProof/>
            <w:rPrChange w:id="3376" w:author="phuong vu" w:date="2018-11-30T22:36:00Z">
              <w:rPr>
                <w:rStyle w:val="Hyperlink"/>
                <w:noProof/>
              </w:rPr>
            </w:rPrChange>
          </w:rPr>
          <w:fldChar w:fldCharType="separate"/>
        </w:r>
        <w:r w:rsidRPr="00920004">
          <w:rPr>
            <w:rStyle w:val="Hyperlink"/>
            <w:noProof/>
            <w:rPrChange w:id="3377" w:author="phuong vu" w:date="2018-11-30T22:36:00Z">
              <w:rPr>
                <w:rStyle w:val="Hyperlink"/>
                <w:noProof/>
              </w:rPr>
            </w:rPrChange>
          </w:rPr>
          <w:t>Hình 3.10 Giao diện các chức năng với trạng thái "đang chờ"</w:t>
        </w:r>
        <w:r w:rsidRPr="00920004">
          <w:rPr>
            <w:noProof/>
            <w:webHidden/>
            <w:rPrChange w:id="3378" w:author="phuong vu" w:date="2018-11-30T22:36:00Z">
              <w:rPr>
                <w:noProof/>
                <w:webHidden/>
              </w:rPr>
            </w:rPrChange>
          </w:rPr>
          <w:tab/>
        </w:r>
        <w:r w:rsidRPr="00920004">
          <w:rPr>
            <w:noProof/>
            <w:webHidden/>
            <w:rPrChange w:id="3379" w:author="phuong vu" w:date="2018-11-30T22:36:00Z">
              <w:rPr>
                <w:noProof/>
                <w:webHidden/>
              </w:rPr>
            </w:rPrChange>
          </w:rPr>
          <w:fldChar w:fldCharType="begin"/>
        </w:r>
        <w:r w:rsidRPr="00920004">
          <w:rPr>
            <w:noProof/>
            <w:webHidden/>
            <w:rPrChange w:id="3380" w:author="phuong vu" w:date="2018-11-30T22:36:00Z">
              <w:rPr>
                <w:noProof/>
                <w:webHidden/>
              </w:rPr>
            </w:rPrChange>
          </w:rPr>
          <w:instrText xml:space="preserve"> PAGEREF _Toc531380487 \h </w:instrText>
        </w:r>
        <w:r w:rsidRPr="00920004">
          <w:rPr>
            <w:noProof/>
            <w:webHidden/>
            <w:rPrChange w:id="3381" w:author="phuong vu" w:date="2018-11-30T22:36:00Z">
              <w:rPr>
                <w:noProof/>
                <w:webHidden/>
              </w:rPr>
            </w:rPrChange>
          </w:rPr>
        </w:r>
      </w:ins>
      <w:r w:rsidRPr="00920004">
        <w:rPr>
          <w:noProof/>
          <w:webHidden/>
          <w:rPrChange w:id="3382" w:author="phuong vu" w:date="2018-11-30T22:36:00Z">
            <w:rPr>
              <w:noProof/>
              <w:webHidden/>
            </w:rPr>
          </w:rPrChange>
        </w:rPr>
        <w:fldChar w:fldCharType="separate"/>
      </w:r>
      <w:ins w:id="3383" w:author="phuong vu" w:date="2018-11-30T22:32:00Z">
        <w:r w:rsidRPr="00920004">
          <w:rPr>
            <w:noProof/>
            <w:webHidden/>
            <w:rPrChange w:id="3384" w:author="phuong vu" w:date="2018-11-30T22:36:00Z">
              <w:rPr>
                <w:noProof/>
                <w:webHidden/>
              </w:rPr>
            </w:rPrChange>
          </w:rPr>
          <w:t>37</w:t>
        </w:r>
        <w:r w:rsidRPr="00920004">
          <w:rPr>
            <w:noProof/>
            <w:webHidden/>
            <w:rPrChange w:id="3385" w:author="phuong vu" w:date="2018-11-30T22:36:00Z">
              <w:rPr>
                <w:noProof/>
                <w:webHidden/>
              </w:rPr>
            </w:rPrChange>
          </w:rPr>
          <w:fldChar w:fldCharType="end"/>
        </w:r>
        <w:r w:rsidRPr="00920004">
          <w:rPr>
            <w:rStyle w:val="Hyperlink"/>
            <w:noProof/>
            <w:rPrChange w:id="3386" w:author="phuong vu" w:date="2018-11-30T22:36:00Z">
              <w:rPr>
                <w:rStyle w:val="Hyperlink"/>
                <w:noProof/>
              </w:rPr>
            </w:rPrChange>
          </w:rPr>
          <w:fldChar w:fldCharType="end"/>
        </w:r>
      </w:ins>
    </w:p>
    <w:p w14:paraId="4091D75D" w14:textId="49D01174" w:rsidR="00E35500" w:rsidRPr="00920004" w:rsidRDefault="00E35500">
      <w:pPr>
        <w:pStyle w:val="TableofFigures"/>
        <w:tabs>
          <w:tab w:val="right" w:leader="dot" w:pos="8777"/>
        </w:tabs>
        <w:rPr>
          <w:ins w:id="3387" w:author="phuong vu" w:date="2018-11-30T22:32:00Z"/>
          <w:rFonts w:asciiTheme="minorHAnsi" w:eastAsiaTheme="minorEastAsia" w:hAnsiTheme="minorHAnsi" w:cstheme="minorBidi"/>
          <w:noProof/>
          <w:sz w:val="22"/>
          <w:szCs w:val="22"/>
          <w:lang w:val="en-US"/>
          <w:rPrChange w:id="3388" w:author="phuong vu" w:date="2018-11-30T22:36:00Z">
            <w:rPr>
              <w:ins w:id="3389" w:author="phuong vu" w:date="2018-11-30T22:32:00Z"/>
              <w:rFonts w:asciiTheme="minorHAnsi" w:eastAsiaTheme="minorEastAsia" w:hAnsiTheme="minorHAnsi" w:cstheme="minorBidi"/>
              <w:noProof/>
              <w:sz w:val="22"/>
              <w:szCs w:val="22"/>
              <w:lang w:val="en-US"/>
            </w:rPr>
          </w:rPrChange>
        </w:rPr>
      </w:pPr>
      <w:ins w:id="3390" w:author="phuong vu" w:date="2018-11-30T22:32:00Z">
        <w:r w:rsidRPr="00920004">
          <w:rPr>
            <w:rStyle w:val="Hyperlink"/>
            <w:noProof/>
            <w:rPrChange w:id="3391" w:author="phuong vu" w:date="2018-11-30T22:36:00Z">
              <w:rPr>
                <w:rStyle w:val="Hyperlink"/>
                <w:noProof/>
              </w:rPr>
            </w:rPrChange>
          </w:rPr>
          <w:fldChar w:fldCharType="begin"/>
        </w:r>
        <w:r w:rsidRPr="00920004">
          <w:rPr>
            <w:rStyle w:val="Hyperlink"/>
            <w:noProof/>
            <w:rPrChange w:id="3392" w:author="phuong vu" w:date="2018-11-30T22:36:00Z">
              <w:rPr>
                <w:rStyle w:val="Hyperlink"/>
                <w:noProof/>
              </w:rPr>
            </w:rPrChange>
          </w:rPr>
          <w:instrText xml:space="preserve"> </w:instrText>
        </w:r>
        <w:r w:rsidRPr="00920004">
          <w:rPr>
            <w:noProof/>
            <w:rPrChange w:id="3393" w:author="phuong vu" w:date="2018-11-30T22:36:00Z">
              <w:rPr>
                <w:noProof/>
              </w:rPr>
            </w:rPrChange>
          </w:rPr>
          <w:instrText>HYPERLINK \l "_Toc531380488"</w:instrText>
        </w:r>
        <w:r w:rsidRPr="00920004">
          <w:rPr>
            <w:rStyle w:val="Hyperlink"/>
            <w:noProof/>
            <w:rPrChange w:id="3394" w:author="phuong vu" w:date="2018-11-30T22:36:00Z">
              <w:rPr>
                <w:rStyle w:val="Hyperlink"/>
                <w:noProof/>
              </w:rPr>
            </w:rPrChange>
          </w:rPr>
          <w:instrText xml:space="preserve"> </w:instrText>
        </w:r>
        <w:r w:rsidRPr="00920004">
          <w:rPr>
            <w:rStyle w:val="Hyperlink"/>
            <w:noProof/>
            <w:rPrChange w:id="3395" w:author="phuong vu" w:date="2018-11-30T22:36:00Z">
              <w:rPr>
                <w:rStyle w:val="Hyperlink"/>
                <w:noProof/>
              </w:rPr>
            </w:rPrChange>
          </w:rPr>
        </w:r>
        <w:r w:rsidRPr="00920004">
          <w:rPr>
            <w:rStyle w:val="Hyperlink"/>
            <w:noProof/>
            <w:rPrChange w:id="3396" w:author="phuong vu" w:date="2018-11-30T22:36:00Z">
              <w:rPr>
                <w:rStyle w:val="Hyperlink"/>
                <w:noProof/>
              </w:rPr>
            </w:rPrChange>
          </w:rPr>
          <w:fldChar w:fldCharType="separate"/>
        </w:r>
        <w:r w:rsidRPr="00920004">
          <w:rPr>
            <w:rStyle w:val="Hyperlink"/>
            <w:noProof/>
            <w:rPrChange w:id="3397" w:author="phuong vu" w:date="2018-11-30T22:36:00Z">
              <w:rPr>
                <w:rStyle w:val="Hyperlink"/>
                <w:noProof/>
              </w:rPr>
            </w:rPrChange>
          </w:rPr>
          <w:t>Hình 3.11 Giao diện các chức năng với trạng thái "đang chờ xử lí"</w:t>
        </w:r>
        <w:r w:rsidRPr="00920004">
          <w:rPr>
            <w:noProof/>
            <w:webHidden/>
            <w:rPrChange w:id="3398" w:author="phuong vu" w:date="2018-11-30T22:36:00Z">
              <w:rPr>
                <w:noProof/>
                <w:webHidden/>
              </w:rPr>
            </w:rPrChange>
          </w:rPr>
          <w:tab/>
        </w:r>
        <w:r w:rsidRPr="00920004">
          <w:rPr>
            <w:noProof/>
            <w:webHidden/>
            <w:rPrChange w:id="3399" w:author="phuong vu" w:date="2018-11-30T22:36:00Z">
              <w:rPr>
                <w:noProof/>
                <w:webHidden/>
              </w:rPr>
            </w:rPrChange>
          </w:rPr>
          <w:fldChar w:fldCharType="begin"/>
        </w:r>
        <w:r w:rsidRPr="00920004">
          <w:rPr>
            <w:noProof/>
            <w:webHidden/>
            <w:rPrChange w:id="3400" w:author="phuong vu" w:date="2018-11-30T22:36:00Z">
              <w:rPr>
                <w:noProof/>
                <w:webHidden/>
              </w:rPr>
            </w:rPrChange>
          </w:rPr>
          <w:instrText xml:space="preserve"> PAGEREF _Toc531380488 \h </w:instrText>
        </w:r>
        <w:r w:rsidRPr="00920004">
          <w:rPr>
            <w:noProof/>
            <w:webHidden/>
            <w:rPrChange w:id="3401" w:author="phuong vu" w:date="2018-11-30T22:36:00Z">
              <w:rPr>
                <w:noProof/>
                <w:webHidden/>
              </w:rPr>
            </w:rPrChange>
          </w:rPr>
        </w:r>
      </w:ins>
      <w:r w:rsidRPr="00920004">
        <w:rPr>
          <w:noProof/>
          <w:webHidden/>
          <w:rPrChange w:id="3402" w:author="phuong vu" w:date="2018-11-30T22:36:00Z">
            <w:rPr>
              <w:noProof/>
              <w:webHidden/>
            </w:rPr>
          </w:rPrChange>
        </w:rPr>
        <w:fldChar w:fldCharType="separate"/>
      </w:r>
      <w:ins w:id="3403" w:author="phuong vu" w:date="2018-11-30T22:32:00Z">
        <w:r w:rsidRPr="00920004">
          <w:rPr>
            <w:noProof/>
            <w:webHidden/>
            <w:rPrChange w:id="3404" w:author="phuong vu" w:date="2018-11-30T22:36:00Z">
              <w:rPr>
                <w:noProof/>
                <w:webHidden/>
              </w:rPr>
            </w:rPrChange>
          </w:rPr>
          <w:t>38</w:t>
        </w:r>
        <w:r w:rsidRPr="00920004">
          <w:rPr>
            <w:noProof/>
            <w:webHidden/>
            <w:rPrChange w:id="3405" w:author="phuong vu" w:date="2018-11-30T22:36:00Z">
              <w:rPr>
                <w:noProof/>
                <w:webHidden/>
              </w:rPr>
            </w:rPrChange>
          </w:rPr>
          <w:fldChar w:fldCharType="end"/>
        </w:r>
        <w:r w:rsidRPr="00920004">
          <w:rPr>
            <w:rStyle w:val="Hyperlink"/>
            <w:noProof/>
            <w:rPrChange w:id="3406" w:author="phuong vu" w:date="2018-11-30T22:36:00Z">
              <w:rPr>
                <w:rStyle w:val="Hyperlink"/>
                <w:noProof/>
              </w:rPr>
            </w:rPrChange>
          </w:rPr>
          <w:fldChar w:fldCharType="end"/>
        </w:r>
      </w:ins>
    </w:p>
    <w:p w14:paraId="35FFCFA5" w14:textId="574624C3" w:rsidR="00E35500" w:rsidRPr="00920004" w:rsidRDefault="00E35500">
      <w:pPr>
        <w:pStyle w:val="TableofFigures"/>
        <w:tabs>
          <w:tab w:val="right" w:leader="dot" w:pos="8777"/>
        </w:tabs>
        <w:rPr>
          <w:ins w:id="3407" w:author="phuong vu" w:date="2018-11-30T22:32:00Z"/>
          <w:rFonts w:asciiTheme="minorHAnsi" w:eastAsiaTheme="minorEastAsia" w:hAnsiTheme="minorHAnsi" w:cstheme="minorBidi"/>
          <w:noProof/>
          <w:sz w:val="22"/>
          <w:szCs w:val="22"/>
          <w:lang w:val="en-US"/>
          <w:rPrChange w:id="3408" w:author="phuong vu" w:date="2018-11-30T22:36:00Z">
            <w:rPr>
              <w:ins w:id="3409" w:author="phuong vu" w:date="2018-11-30T22:32:00Z"/>
              <w:rFonts w:asciiTheme="minorHAnsi" w:eastAsiaTheme="minorEastAsia" w:hAnsiTheme="minorHAnsi" w:cstheme="minorBidi"/>
              <w:noProof/>
              <w:sz w:val="22"/>
              <w:szCs w:val="22"/>
              <w:lang w:val="en-US"/>
            </w:rPr>
          </w:rPrChange>
        </w:rPr>
      </w:pPr>
      <w:ins w:id="3410" w:author="phuong vu" w:date="2018-11-30T22:32:00Z">
        <w:r w:rsidRPr="00920004">
          <w:rPr>
            <w:rStyle w:val="Hyperlink"/>
            <w:noProof/>
            <w:rPrChange w:id="3411" w:author="phuong vu" w:date="2018-11-30T22:36:00Z">
              <w:rPr>
                <w:rStyle w:val="Hyperlink"/>
                <w:noProof/>
              </w:rPr>
            </w:rPrChange>
          </w:rPr>
          <w:fldChar w:fldCharType="begin"/>
        </w:r>
        <w:r w:rsidRPr="00920004">
          <w:rPr>
            <w:rStyle w:val="Hyperlink"/>
            <w:noProof/>
            <w:rPrChange w:id="3412" w:author="phuong vu" w:date="2018-11-30T22:36:00Z">
              <w:rPr>
                <w:rStyle w:val="Hyperlink"/>
                <w:noProof/>
              </w:rPr>
            </w:rPrChange>
          </w:rPr>
          <w:instrText xml:space="preserve"> </w:instrText>
        </w:r>
        <w:r w:rsidRPr="00920004">
          <w:rPr>
            <w:noProof/>
            <w:rPrChange w:id="3413" w:author="phuong vu" w:date="2018-11-30T22:36:00Z">
              <w:rPr>
                <w:noProof/>
              </w:rPr>
            </w:rPrChange>
          </w:rPr>
          <w:instrText>HYPERLINK \l "_Toc531380489"</w:instrText>
        </w:r>
        <w:r w:rsidRPr="00920004">
          <w:rPr>
            <w:rStyle w:val="Hyperlink"/>
            <w:noProof/>
            <w:rPrChange w:id="3414" w:author="phuong vu" w:date="2018-11-30T22:36:00Z">
              <w:rPr>
                <w:rStyle w:val="Hyperlink"/>
                <w:noProof/>
              </w:rPr>
            </w:rPrChange>
          </w:rPr>
          <w:instrText xml:space="preserve"> </w:instrText>
        </w:r>
        <w:r w:rsidRPr="00920004">
          <w:rPr>
            <w:rStyle w:val="Hyperlink"/>
            <w:noProof/>
            <w:rPrChange w:id="3415" w:author="phuong vu" w:date="2018-11-30T22:36:00Z">
              <w:rPr>
                <w:rStyle w:val="Hyperlink"/>
                <w:noProof/>
              </w:rPr>
            </w:rPrChange>
          </w:rPr>
        </w:r>
        <w:r w:rsidRPr="00920004">
          <w:rPr>
            <w:rStyle w:val="Hyperlink"/>
            <w:noProof/>
            <w:rPrChange w:id="3416" w:author="phuong vu" w:date="2018-11-30T22:36:00Z">
              <w:rPr>
                <w:rStyle w:val="Hyperlink"/>
                <w:noProof/>
              </w:rPr>
            </w:rPrChange>
          </w:rPr>
          <w:fldChar w:fldCharType="separate"/>
        </w:r>
        <w:r w:rsidRPr="00920004">
          <w:rPr>
            <w:rStyle w:val="Hyperlink"/>
            <w:noProof/>
            <w:rPrChange w:id="3417" w:author="phuong vu" w:date="2018-11-30T22:36:00Z">
              <w:rPr>
                <w:rStyle w:val="Hyperlink"/>
                <w:noProof/>
              </w:rPr>
            </w:rPrChange>
          </w:rPr>
          <w:t>Hình 3.12</w:t>
        </w:r>
        <w:r w:rsidRPr="00920004">
          <w:rPr>
            <w:rStyle w:val="Hyperlink"/>
            <w:noProof/>
            <w:lang w:val="en-US"/>
            <w:rPrChange w:id="3418" w:author="phuong vu" w:date="2018-11-30T22:36:00Z">
              <w:rPr>
                <w:rStyle w:val="Hyperlink"/>
                <w:noProof/>
                <w:lang w:val="en-US"/>
              </w:rPr>
            </w:rPrChange>
          </w:rPr>
          <w:t xml:space="preserve"> Sơ đồ xử lí thay đổi trạng thái đơn hàng</w:t>
        </w:r>
        <w:r w:rsidRPr="00920004">
          <w:rPr>
            <w:noProof/>
            <w:webHidden/>
            <w:rPrChange w:id="3419" w:author="phuong vu" w:date="2018-11-30T22:36:00Z">
              <w:rPr>
                <w:noProof/>
                <w:webHidden/>
              </w:rPr>
            </w:rPrChange>
          </w:rPr>
          <w:tab/>
        </w:r>
        <w:r w:rsidRPr="00920004">
          <w:rPr>
            <w:noProof/>
            <w:webHidden/>
            <w:rPrChange w:id="3420" w:author="phuong vu" w:date="2018-11-30T22:36:00Z">
              <w:rPr>
                <w:noProof/>
                <w:webHidden/>
              </w:rPr>
            </w:rPrChange>
          </w:rPr>
          <w:fldChar w:fldCharType="begin"/>
        </w:r>
        <w:r w:rsidRPr="00920004">
          <w:rPr>
            <w:noProof/>
            <w:webHidden/>
            <w:rPrChange w:id="3421" w:author="phuong vu" w:date="2018-11-30T22:36:00Z">
              <w:rPr>
                <w:noProof/>
                <w:webHidden/>
              </w:rPr>
            </w:rPrChange>
          </w:rPr>
          <w:instrText xml:space="preserve"> PAGEREF _Toc531380489 \h </w:instrText>
        </w:r>
        <w:r w:rsidRPr="00920004">
          <w:rPr>
            <w:noProof/>
            <w:webHidden/>
            <w:rPrChange w:id="3422" w:author="phuong vu" w:date="2018-11-30T22:36:00Z">
              <w:rPr>
                <w:noProof/>
                <w:webHidden/>
              </w:rPr>
            </w:rPrChange>
          </w:rPr>
        </w:r>
      </w:ins>
      <w:r w:rsidRPr="00920004">
        <w:rPr>
          <w:noProof/>
          <w:webHidden/>
          <w:rPrChange w:id="3423" w:author="phuong vu" w:date="2018-11-30T22:36:00Z">
            <w:rPr>
              <w:noProof/>
              <w:webHidden/>
            </w:rPr>
          </w:rPrChange>
        </w:rPr>
        <w:fldChar w:fldCharType="separate"/>
      </w:r>
      <w:ins w:id="3424" w:author="phuong vu" w:date="2018-11-30T22:32:00Z">
        <w:r w:rsidRPr="00920004">
          <w:rPr>
            <w:noProof/>
            <w:webHidden/>
            <w:rPrChange w:id="3425" w:author="phuong vu" w:date="2018-11-30T22:36:00Z">
              <w:rPr>
                <w:noProof/>
                <w:webHidden/>
              </w:rPr>
            </w:rPrChange>
          </w:rPr>
          <w:t>39</w:t>
        </w:r>
        <w:r w:rsidRPr="00920004">
          <w:rPr>
            <w:noProof/>
            <w:webHidden/>
            <w:rPrChange w:id="3426" w:author="phuong vu" w:date="2018-11-30T22:36:00Z">
              <w:rPr>
                <w:noProof/>
                <w:webHidden/>
              </w:rPr>
            </w:rPrChange>
          </w:rPr>
          <w:fldChar w:fldCharType="end"/>
        </w:r>
        <w:r w:rsidRPr="00920004">
          <w:rPr>
            <w:rStyle w:val="Hyperlink"/>
            <w:noProof/>
            <w:rPrChange w:id="3427" w:author="phuong vu" w:date="2018-11-30T22:36:00Z">
              <w:rPr>
                <w:rStyle w:val="Hyperlink"/>
                <w:noProof/>
              </w:rPr>
            </w:rPrChange>
          </w:rPr>
          <w:fldChar w:fldCharType="end"/>
        </w:r>
      </w:ins>
    </w:p>
    <w:p w14:paraId="31CDC402" w14:textId="10475BE5" w:rsidR="00E35500" w:rsidRPr="00920004" w:rsidRDefault="00E35500">
      <w:pPr>
        <w:pStyle w:val="TableofFigures"/>
        <w:tabs>
          <w:tab w:val="right" w:leader="dot" w:pos="8777"/>
        </w:tabs>
        <w:rPr>
          <w:ins w:id="3428" w:author="phuong vu" w:date="2018-11-30T22:32:00Z"/>
          <w:rFonts w:asciiTheme="minorHAnsi" w:eastAsiaTheme="minorEastAsia" w:hAnsiTheme="minorHAnsi" w:cstheme="minorBidi"/>
          <w:noProof/>
          <w:sz w:val="22"/>
          <w:szCs w:val="22"/>
          <w:lang w:val="en-US"/>
          <w:rPrChange w:id="3429" w:author="phuong vu" w:date="2018-11-30T22:36:00Z">
            <w:rPr>
              <w:ins w:id="3430" w:author="phuong vu" w:date="2018-11-30T22:32:00Z"/>
              <w:rFonts w:asciiTheme="minorHAnsi" w:eastAsiaTheme="minorEastAsia" w:hAnsiTheme="minorHAnsi" w:cstheme="minorBidi"/>
              <w:noProof/>
              <w:sz w:val="22"/>
              <w:szCs w:val="22"/>
              <w:lang w:val="en-US"/>
            </w:rPr>
          </w:rPrChange>
        </w:rPr>
      </w:pPr>
      <w:ins w:id="3431" w:author="phuong vu" w:date="2018-11-30T22:32:00Z">
        <w:r w:rsidRPr="00920004">
          <w:rPr>
            <w:rStyle w:val="Hyperlink"/>
            <w:noProof/>
            <w:rPrChange w:id="3432" w:author="phuong vu" w:date="2018-11-30T22:36:00Z">
              <w:rPr>
                <w:rStyle w:val="Hyperlink"/>
                <w:noProof/>
              </w:rPr>
            </w:rPrChange>
          </w:rPr>
          <w:fldChar w:fldCharType="begin"/>
        </w:r>
        <w:r w:rsidRPr="00920004">
          <w:rPr>
            <w:rStyle w:val="Hyperlink"/>
            <w:noProof/>
            <w:rPrChange w:id="3433" w:author="phuong vu" w:date="2018-11-30T22:36:00Z">
              <w:rPr>
                <w:rStyle w:val="Hyperlink"/>
                <w:noProof/>
              </w:rPr>
            </w:rPrChange>
          </w:rPr>
          <w:instrText xml:space="preserve"> </w:instrText>
        </w:r>
        <w:r w:rsidRPr="00920004">
          <w:rPr>
            <w:noProof/>
            <w:rPrChange w:id="3434" w:author="phuong vu" w:date="2018-11-30T22:36:00Z">
              <w:rPr>
                <w:noProof/>
              </w:rPr>
            </w:rPrChange>
          </w:rPr>
          <w:instrText>HYPERLINK \l "_Toc531380490"</w:instrText>
        </w:r>
        <w:r w:rsidRPr="00920004">
          <w:rPr>
            <w:rStyle w:val="Hyperlink"/>
            <w:noProof/>
            <w:rPrChange w:id="3435" w:author="phuong vu" w:date="2018-11-30T22:36:00Z">
              <w:rPr>
                <w:rStyle w:val="Hyperlink"/>
                <w:noProof/>
              </w:rPr>
            </w:rPrChange>
          </w:rPr>
          <w:instrText xml:space="preserve"> </w:instrText>
        </w:r>
        <w:r w:rsidRPr="00920004">
          <w:rPr>
            <w:rStyle w:val="Hyperlink"/>
            <w:noProof/>
            <w:rPrChange w:id="3436" w:author="phuong vu" w:date="2018-11-30T22:36:00Z">
              <w:rPr>
                <w:rStyle w:val="Hyperlink"/>
                <w:noProof/>
              </w:rPr>
            </w:rPrChange>
          </w:rPr>
        </w:r>
        <w:r w:rsidRPr="00920004">
          <w:rPr>
            <w:rStyle w:val="Hyperlink"/>
            <w:noProof/>
            <w:rPrChange w:id="3437" w:author="phuong vu" w:date="2018-11-30T22:36:00Z">
              <w:rPr>
                <w:rStyle w:val="Hyperlink"/>
                <w:noProof/>
              </w:rPr>
            </w:rPrChange>
          </w:rPr>
          <w:fldChar w:fldCharType="separate"/>
        </w:r>
        <w:r w:rsidRPr="00920004">
          <w:rPr>
            <w:rStyle w:val="Hyperlink"/>
            <w:noProof/>
            <w:rPrChange w:id="3438" w:author="phuong vu" w:date="2018-11-30T22:36:00Z">
              <w:rPr>
                <w:rStyle w:val="Hyperlink"/>
                <w:noProof/>
              </w:rPr>
            </w:rPrChange>
          </w:rPr>
          <w:t>Hình 3.13 Giao diện thực hiện chức năng tạo hóa đơn cho đơn hàng</w:t>
        </w:r>
        <w:r w:rsidRPr="00920004">
          <w:rPr>
            <w:noProof/>
            <w:webHidden/>
            <w:rPrChange w:id="3439" w:author="phuong vu" w:date="2018-11-30T22:36:00Z">
              <w:rPr>
                <w:noProof/>
                <w:webHidden/>
              </w:rPr>
            </w:rPrChange>
          </w:rPr>
          <w:tab/>
        </w:r>
        <w:r w:rsidRPr="00920004">
          <w:rPr>
            <w:noProof/>
            <w:webHidden/>
            <w:rPrChange w:id="3440" w:author="phuong vu" w:date="2018-11-30T22:36:00Z">
              <w:rPr>
                <w:noProof/>
                <w:webHidden/>
              </w:rPr>
            </w:rPrChange>
          </w:rPr>
          <w:fldChar w:fldCharType="begin"/>
        </w:r>
        <w:r w:rsidRPr="00920004">
          <w:rPr>
            <w:noProof/>
            <w:webHidden/>
            <w:rPrChange w:id="3441" w:author="phuong vu" w:date="2018-11-30T22:36:00Z">
              <w:rPr>
                <w:noProof/>
                <w:webHidden/>
              </w:rPr>
            </w:rPrChange>
          </w:rPr>
          <w:instrText xml:space="preserve"> PAGEREF _Toc531380490 \h </w:instrText>
        </w:r>
        <w:r w:rsidRPr="00920004">
          <w:rPr>
            <w:noProof/>
            <w:webHidden/>
            <w:rPrChange w:id="3442" w:author="phuong vu" w:date="2018-11-30T22:36:00Z">
              <w:rPr>
                <w:noProof/>
                <w:webHidden/>
              </w:rPr>
            </w:rPrChange>
          </w:rPr>
        </w:r>
      </w:ins>
      <w:r w:rsidRPr="00920004">
        <w:rPr>
          <w:noProof/>
          <w:webHidden/>
          <w:rPrChange w:id="3443" w:author="phuong vu" w:date="2018-11-30T22:36:00Z">
            <w:rPr>
              <w:noProof/>
              <w:webHidden/>
            </w:rPr>
          </w:rPrChange>
        </w:rPr>
        <w:fldChar w:fldCharType="separate"/>
      </w:r>
      <w:ins w:id="3444" w:author="phuong vu" w:date="2018-11-30T22:32:00Z">
        <w:r w:rsidRPr="00920004">
          <w:rPr>
            <w:noProof/>
            <w:webHidden/>
            <w:rPrChange w:id="3445" w:author="phuong vu" w:date="2018-11-30T22:36:00Z">
              <w:rPr>
                <w:noProof/>
                <w:webHidden/>
              </w:rPr>
            </w:rPrChange>
          </w:rPr>
          <w:t>40</w:t>
        </w:r>
        <w:r w:rsidRPr="00920004">
          <w:rPr>
            <w:noProof/>
            <w:webHidden/>
            <w:rPrChange w:id="3446" w:author="phuong vu" w:date="2018-11-30T22:36:00Z">
              <w:rPr>
                <w:noProof/>
                <w:webHidden/>
              </w:rPr>
            </w:rPrChange>
          </w:rPr>
          <w:fldChar w:fldCharType="end"/>
        </w:r>
        <w:r w:rsidRPr="00920004">
          <w:rPr>
            <w:rStyle w:val="Hyperlink"/>
            <w:noProof/>
            <w:rPrChange w:id="3447" w:author="phuong vu" w:date="2018-11-30T22:36:00Z">
              <w:rPr>
                <w:rStyle w:val="Hyperlink"/>
                <w:noProof/>
              </w:rPr>
            </w:rPrChange>
          </w:rPr>
          <w:fldChar w:fldCharType="end"/>
        </w:r>
      </w:ins>
    </w:p>
    <w:p w14:paraId="3DE55D1D" w14:textId="17DCE900" w:rsidR="00E35500" w:rsidRPr="00920004" w:rsidRDefault="00E35500">
      <w:pPr>
        <w:pStyle w:val="TableofFigures"/>
        <w:tabs>
          <w:tab w:val="right" w:leader="dot" w:pos="8777"/>
        </w:tabs>
        <w:rPr>
          <w:ins w:id="3448" w:author="phuong vu" w:date="2018-11-30T22:32:00Z"/>
          <w:rFonts w:asciiTheme="minorHAnsi" w:eastAsiaTheme="minorEastAsia" w:hAnsiTheme="minorHAnsi" w:cstheme="minorBidi"/>
          <w:noProof/>
          <w:sz w:val="22"/>
          <w:szCs w:val="22"/>
          <w:lang w:val="en-US"/>
          <w:rPrChange w:id="3449" w:author="phuong vu" w:date="2018-11-30T22:36:00Z">
            <w:rPr>
              <w:ins w:id="3450" w:author="phuong vu" w:date="2018-11-30T22:32:00Z"/>
              <w:rFonts w:asciiTheme="minorHAnsi" w:eastAsiaTheme="minorEastAsia" w:hAnsiTheme="minorHAnsi" w:cstheme="minorBidi"/>
              <w:noProof/>
              <w:sz w:val="22"/>
              <w:szCs w:val="22"/>
              <w:lang w:val="en-US"/>
            </w:rPr>
          </w:rPrChange>
        </w:rPr>
      </w:pPr>
      <w:ins w:id="3451" w:author="phuong vu" w:date="2018-11-30T22:32:00Z">
        <w:r w:rsidRPr="00920004">
          <w:rPr>
            <w:rStyle w:val="Hyperlink"/>
            <w:noProof/>
            <w:rPrChange w:id="3452" w:author="phuong vu" w:date="2018-11-30T22:36:00Z">
              <w:rPr>
                <w:rStyle w:val="Hyperlink"/>
                <w:noProof/>
              </w:rPr>
            </w:rPrChange>
          </w:rPr>
          <w:fldChar w:fldCharType="begin"/>
        </w:r>
        <w:r w:rsidRPr="00920004">
          <w:rPr>
            <w:rStyle w:val="Hyperlink"/>
            <w:noProof/>
            <w:rPrChange w:id="3453" w:author="phuong vu" w:date="2018-11-30T22:36:00Z">
              <w:rPr>
                <w:rStyle w:val="Hyperlink"/>
                <w:noProof/>
              </w:rPr>
            </w:rPrChange>
          </w:rPr>
          <w:instrText xml:space="preserve"> </w:instrText>
        </w:r>
        <w:r w:rsidRPr="00920004">
          <w:rPr>
            <w:noProof/>
            <w:rPrChange w:id="3454" w:author="phuong vu" w:date="2018-11-30T22:36:00Z">
              <w:rPr>
                <w:noProof/>
              </w:rPr>
            </w:rPrChange>
          </w:rPr>
          <w:instrText>HYPERLINK \l "_Toc531380491"</w:instrText>
        </w:r>
        <w:r w:rsidRPr="00920004">
          <w:rPr>
            <w:rStyle w:val="Hyperlink"/>
            <w:noProof/>
            <w:rPrChange w:id="3455" w:author="phuong vu" w:date="2018-11-30T22:36:00Z">
              <w:rPr>
                <w:rStyle w:val="Hyperlink"/>
                <w:noProof/>
              </w:rPr>
            </w:rPrChange>
          </w:rPr>
          <w:instrText xml:space="preserve"> </w:instrText>
        </w:r>
        <w:r w:rsidRPr="00920004">
          <w:rPr>
            <w:rStyle w:val="Hyperlink"/>
            <w:noProof/>
            <w:rPrChange w:id="3456" w:author="phuong vu" w:date="2018-11-30T22:36:00Z">
              <w:rPr>
                <w:rStyle w:val="Hyperlink"/>
                <w:noProof/>
              </w:rPr>
            </w:rPrChange>
          </w:rPr>
        </w:r>
        <w:r w:rsidRPr="00920004">
          <w:rPr>
            <w:rStyle w:val="Hyperlink"/>
            <w:noProof/>
            <w:rPrChange w:id="3457" w:author="phuong vu" w:date="2018-11-30T22:36:00Z">
              <w:rPr>
                <w:rStyle w:val="Hyperlink"/>
                <w:noProof/>
              </w:rPr>
            </w:rPrChange>
          </w:rPr>
          <w:fldChar w:fldCharType="separate"/>
        </w:r>
        <w:r w:rsidRPr="00920004">
          <w:rPr>
            <w:rStyle w:val="Hyperlink"/>
            <w:noProof/>
            <w:rPrChange w:id="3458" w:author="phuong vu" w:date="2018-11-30T22:36:00Z">
              <w:rPr>
                <w:rStyle w:val="Hyperlink"/>
                <w:noProof/>
              </w:rPr>
            </w:rPrChange>
          </w:rPr>
          <w:t>Hình 3.14 Giao diện xem hóa đơn của đơn hàng</w:t>
        </w:r>
        <w:r w:rsidRPr="00920004">
          <w:rPr>
            <w:noProof/>
            <w:webHidden/>
            <w:rPrChange w:id="3459" w:author="phuong vu" w:date="2018-11-30T22:36:00Z">
              <w:rPr>
                <w:noProof/>
                <w:webHidden/>
              </w:rPr>
            </w:rPrChange>
          </w:rPr>
          <w:tab/>
        </w:r>
        <w:r w:rsidRPr="00920004">
          <w:rPr>
            <w:noProof/>
            <w:webHidden/>
            <w:rPrChange w:id="3460" w:author="phuong vu" w:date="2018-11-30T22:36:00Z">
              <w:rPr>
                <w:noProof/>
                <w:webHidden/>
              </w:rPr>
            </w:rPrChange>
          </w:rPr>
          <w:fldChar w:fldCharType="begin"/>
        </w:r>
        <w:r w:rsidRPr="00920004">
          <w:rPr>
            <w:noProof/>
            <w:webHidden/>
            <w:rPrChange w:id="3461" w:author="phuong vu" w:date="2018-11-30T22:36:00Z">
              <w:rPr>
                <w:noProof/>
                <w:webHidden/>
              </w:rPr>
            </w:rPrChange>
          </w:rPr>
          <w:instrText xml:space="preserve"> PAGEREF _Toc531380491 \h </w:instrText>
        </w:r>
        <w:r w:rsidRPr="00920004">
          <w:rPr>
            <w:noProof/>
            <w:webHidden/>
            <w:rPrChange w:id="3462" w:author="phuong vu" w:date="2018-11-30T22:36:00Z">
              <w:rPr>
                <w:noProof/>
                <w:webHidden/>
              </w:rPr>
            </w:rPrChange>
          </w:rPr>
        </w:r>
      </w:ins>
      <w:r w:rsidRPr="00920004">
        <w:rPr>
          <w:noProof/>
          <w:webHidden/>
          <w:rPrChange w:id="3463" w:author="phuong vu" w:date="2018-11-30T22:36:00Z">
            <w:rPr>
              <w:noProof/>
              <w:webHidden/>
            </w:rPr>
          </w:rPrChange>
        </w:rPr>
        <w:fldChar w:fldCharType="separate"/>
      </w:r>
      <w:ins w:id="3464" w:author="phuong vu" w:date="2018-11-30T22:32:00Z">
        <w:r w:rsidRPr="00920004">
          <w:rPr>
            <w:noProof/>
            <w:webHidden/>
            <w:rPrChange w:id="3465" w:author="phuong vu" w:date="2018-11-30T22:36:00Z">
              <w:rPr>
                <w:noProof/>
                <w:webHidden/>
              </w:rPr>
            </w:rPrChange>
          </w:rPr>
          <w:t>41</w:t>
        </w:r>
        <w:r w:rsidRPr="00920004">
          <w:rPr>
            <w:noProof/>
            <w:webHidden/>
            <w:rPrChange w:id="3466" w:author="phuong vu" w:date="2018-11-30T22:36:00Z">
              <w:rPr>
                <w:noProof/>
                <w:webHidden/>
              </w:rPr>
            </w:rPrChange>
          </w:rPr>
          <w:fldChar w:fldCharType="end"/>
        </w:r>
        <w:r w:rsidRPr="00920004">
          <w:rPr>
            <w:rStyle w:val="Hyperlink"/>
            <w:noProof/>
            <w:rPrChange w:id="3467" w:author="phuong vu" w:date="2018-11-30T22:36:00Z">
              <w:rPr>
                <w:rStyle w:val="Hyperlink"/>
                <w:noProof/>
              </w:rPr>
            </w:rPrChange>
          </w:rPr>
          <w:fldChar w:fldCharType="end"/>
        </w:r>
      </w:ins>
    </w:p>
    <w:p w14:paraId="2331F9F4" w14:textId="38941BBC" w:rsidR="00E35500" w:rsidRPr="00920004" w:rsidRDefault="00E35500">
      <w:pPr>
        <w:pStyle w:val="TableofFigures"/>
        <w:tabs>
          <w:tab w:val="right" w:leader="dot" w:pos="8777"/>
        </w:tabs>
        <w:rPr>
          <w:ins w:id="3468" w:author="phuong vu" w:date="2018-11-30T22:32:00Z"/>
          <w:rFonts w:asciiTheme="minorHAnsi" w:eastAsiaTheme="minorEastAsia" w:hAnsiTheme="minorHAnsi" w:cstheme="minorBidi"/>
          <w:noProof/>
          <w:sz w:val="22"/>
          <w:szCs w:val="22"/>
          <w:lang w:val="en-US"/>
          <w:rPrChange w:id="3469" w:author="phuong vu" w:date="2018-11-30T22:36:00Z">
            <w:rPr>
              <w:ins w:id="3470" w:author="phuong vu" w:date="2018-11-30T22:32:00Z"/>
              <w:rFonts w:asciiTheme="minorHAnsi" w:eastAsiaTheme="minorEastAsia" w:hAnsiTheme="minorHAnsi" w:cstheme="minorBidi"/>
              <w:noProof/>
              <w:sz w:val="22"/>
              <w:szCs w:val="22"/>
              <w:lang w:val="en-US"/>
            </w:rPr>
          </w:rPrChange>
        </w:rPr>
      </w:pPr>
      <w:ins w:id="3471" w:author="phuong vu" w:date="2018-11-30T22:32:00Z">
        <w:r w:rsidRPr="00920004">
          <w:rPr>
            <w:rStyle w:val="Hyperlink"/>
            <w:noProof/>
            <w:rPrChange w:id="3472" w:author="phuong vu" w:date="2018-11-30T22:36:00Z">
              <w:rPr>
                <w:rStyle w:val="Hyperlink"/>
                <w:noProof/>
              </w:rPr>
            </w:rPrChange>
          </w:rPr>
          <w:fldChar w:fldCharType="begin"/>
        </w:r>
        <w:r w:rsidRPr="00920004">
          <w:rPr>
            <w:rStyle w:val="Hyperlink"/>
            <w:noProof/>
            <w:rPrChange w:id="3473" w:author="phuong vu" w:date="2018-11-30T22:36:00Z">
              <w:rPr>
                <w:rStyle w:val="Hyperlink"/>
                <w:noProof/>
              </w:rPr>
            </w:rPrChange>
          </w:rPr>
          <w:instrText xml:space="preserve"> </w:instrText>
        </w:r>
        <w:r w:rsidRPr="00920004">
          <w:rPr>
            <w:noProof/>
            <w:rPrChange w:id="3474" w:author="phuong vu" w:date="2018-11-30T22:36:00Z">
              <w:rPr>
                <w:noProof/>
              </w:rPr>
            </w:rPrChange>
          </w:rPr>
          <w:instrText>HYPERLINK \l "_Toc531380492"</w:instrText>
        </w:r>
        <w:r w:rsidRPr="00920004">
          <w:rPr>
            <w:rStyle w:val="Hyperlink"/>
            <w:noProof/>
            <w:rPrChange w:id="3475" w:author="phuong vu" w:date="2018-11-30T22:36:00Z">
              <w:rPr>
                <w:rStyle w:val="Hyperlink"/>
                <w:noProof/>
              </w:rPr>
            </w:rPrChange>
          </w:rPr>
          <w:instrText xml:space="preserve"> </w:instrText>
        </w:r>
        <w:r w:rsidRPr="00920004">
          <w:rPr>
            <w:rStyle w:val="Hyperlink"/>
            <w:noProof/>
            <w:rPrChange w:id="3476" w:author="phuong vu" w:date="2018-11-30T22:36:00Z">
              <w:rPr>
                <w:rStyle w:val="Hyperlink"/>
                <w:noProof/>
              </w:rPr>
            </w:rPrChange>
          </w:rPr>
        </w:r>
        <w:r w:rsidRPr="00920004">
          <w:rPr>
            <w:rStyle w:val="Hyperlink"/>
            <w:noProof/>
            <w:rPrChange w:id="3477" w:author="phuong vu" w:date="2018-11-30T22:36:00Z">
              <w:rPr>
                <w:rStyle w:val="Hyperlink"/>
                <w:noProof/>
              </w:rPr>
            </w:rPrChange>
          </w:rPr>
          <w:fldChar w:fldCharType="separate"/>
        </w:r>
        <w:r w:rsidRPr="00920004">
          <w:rPr>
            <w:rStyle w:val="Hyperlink"/>
            <w:noProof/>
            <w:rPrChange w:id="3478" w:author="phuong vu" w:date="2018-11-30T22:36:00Z">
              <w:rPr>
                <w:rStyle w:val="Hyperlink"/>
                <w:noProof/>
              </w:rPr>
            </w:rPrChange>
          </w:rPr>
          <w:t>Hình 3.15</w:t>
        </w:r>
        <w:r w:rsidRPr="00920004">
          <w:rPr>
            <w:rStyle w:val="Hyperlink"/>
            <w:noProof/>
            <w:lang w:val="en-US"/>
            <w:rPrChange w:id="3479" w:author="phuong vu" w:date="2018-11-30T22:36:00Z">
              <w:rPr>
                <w:rStyle w:val="Hyperlink"/>
                <w:noProof/>
                <w:lang w:val="en-US"/>
              </w:rPr>
            </w:rPrChange>
          </w:rPr>
          <w:t xml:space="preserve"> Sơ đồ xử lí tạo hóa đơn đơn hàng</w:t>
        </w:r>
        <w:r w:rsidRPr="00920004">
          <w:rPr>
            <w:noProof/>
            <w:webHidden/>
            <w:rPrChange w:id="3480" w:author="phuong vu" w:date="2018-11-30T22:36:00Z">
              <w:rPr>
                <w:noProof/>
                <w:webHidden/>
              </w:rPr>
            </w:rPrChange>
          </w:rPr>
          <w:tab/>
        </w:r>
        <w:r w:rsidRPr="00920004">
          <w:rPr>
            <w:noProof/>
            <w:webHidden/>
            <w:rPrChange w:id="3481" w:author="phuong vu" w:date="2018-11-30T22:36:00Z">
              <w:rPr>
                <w:noProof/>
                <w:webHidden/>
              </w:rPr>
            </w:rPrChange>
          </w:rPr>
          <w:fldChar w:fldCharType="begin"/>
        </w:r>
        <w:r w:rsidRPr="00920004">
          <w:rPr>
            <w:noProof/>
            <w:webHidden/>
            <w:rPrChange w:id="3482" w:author="phuong vu" w:date="2018-11-30T22:36:00Z">
              <w:rPr>
                <w:noProof/>
                <w:webHidden/>
              </w:rPr>
            </w:rPrChange>
          </w:rPr>
          <w:instrText xml:space="preserve"> PAGEREF _Toc531380492 \h </w:instrText>
        </w:r>
        <w:r w:rsidRPr="00920004">
          <w:rPr>
            <w:noProof/>
            <w:webHidden/>
            <w:rPrChange w:id="3483" w:author="phuong vu" w:date="2018-11-30T22:36:00Z">
              <w:rPr>
                <w:noProof/>
                <w:webHidden/>
              </w:rPr>
            </w:rPrChange>
          </w:rPr>
        </w:r>
      </w:ins>
      <w:r w:rsidRPr="00920004">
        <w:rPr>
          <w:noProof/>
          <w:webHidden/>
          <w:rPrChange w:id="3484" w:author="phuong vu" w:date="2018-11-30T22:36:00Z">
            <w:rPr>
              <w:noProof/>
              <w:webHidden/>
            </w:rPr>
          </w:rPrChange>
        </w:rPr>
        <w:fldChar w:fldCharType="separate"/>
      </w:r>
      <w:ins w:id="3485" w:author="phuong vu" w:date="2018-11-30T22:32:00Z">
        <w:r w:rsidRPr="00920004">
          <w:rPr>
            <w:noProof/>
            <w:webHidden/>
            <w:rPrChange w:id="3486" w:author="phuong vu" w:date="2018-11-30T22:36:00Z">
              <w:rPr>
                <w:noProof/>
                <w:webHidden/>
              </w:rPr>
            </w:rPrChange>
          </w:rPr>
          <w:t>42</w:t>
        </w:r>
        <w:r w:rsidRPr="00920004">
          <w:rPr>
            <w:noProof/>
            <w:webHidden/>
            <w:rPrChange w:id="3487" w:author="phuong vu" w:date="2018-11-30T22:36:00Z">
              <w:rPr>
                <w:noProof/>
                <w:webHidden/>
              </w:rPr>
            </w:rPrChange>
          </w:rPr>
          <w:fldChar w:fldCharType="end"/>
        </w:r>
        <w:r w:rsidRPr="00920004">
          <w:rPr>
            <w:rStyle w:val="Hyperlink"/>
            <w:noProof/>
            <w:rPrChange w:id="3488" w:author="phuong vu" w:date="2018-11-30T22:36:00Z">
              <w:rPr>
                <w:rStyle w:val="Hyperlink"/>
                <w:noProof/>
              </w:rPr>
            </w:rPrChange>
          </w:rPr>
          <w:fldChar w:fldCharType="end"/>
        </w:r>
      </w:ins>
    </w:p>
    <w:p w14:paraId="4F4EC601" w14:textId="57F960D2" w:rsidR="00E35500" w:rsidRPr="00920004" w:rsidRDefault="00E35500">
      <w:pPr>
        <w:pStyle w:val="TableofFigures"/>
        <w:tabs>
          <w:tab w:val="right" w:leader="dot" w:pos="8777"/>
        </w:tabs>
        <w:rPr>
          <w:ins w:id="3489" w:author="phuong vu" w:date="2018-11-30T22:32:00Z"/>
          <w:rFonts w:asciiTheme="minorHAnsi" w:eastAsiaTheme="minorEastAsia" w:hAnsiTheme="minorHAnsi" w:cstheme="minorBidi"/>
          <w:noProof/>
          <w:sz w:val="22"/>
          <w:szCs w:val="22"/>
          <w:lang w:val="en-US"/>
          <w:rPrChange w:id="3490" w:author="phuong vu" w:date="2018-11-30T22:36:00Z">
            <w:rPr>
              <w:ins w:id="3491" w:author="phuong vu" w:date="2018-11-30T22:32:00Z"/>
              <w:rFonts w:asciiTheme="minorHAnsi" w:eastAsiaTheme="minorEastAsia" w:hAnsiTheme="minorHAnsi" w:cstheme="minorBidi"/>
              <w:noProof/>
              <w:sz w:val="22"/>
              <w:szCs w:val="22"/>
              <w:lang w:val="en-US"/>
            </w:rPr>
          </w:rPrChange>
        </w:rPr>
      </w:pPr>
      <w:ins w:id="3492" w:author="phuong vu" w:date="2018-11-30T22:32:00Z">
        <w:r w:rsidRPr="00920004">
          <w:rPr>
            <w:rStyle w:val="Hyperlink"/>
            <w:noProof/>
            <w:rPrChange w:id="3493" w:author="phuong vu" w:date="2018-11-30T22:36:00Z">
              <w:rPr>
                <w:rStyle w:val="Hyperlink"/>
                <w:noProof/>
              </w:rPr>
            </w:rPrChange>
          </w:rPr>
          <w:fldChar w:fldCharType="begin"/>
        </w:r>
        <w:r w:rsidRPr="00920004">
          <w:rPr>
            <w:rStyle w:val="Hyperlink"/>
            <w:noProof/>
            <w:rPrChange w:id="3494" w:author="phuong vu" w:date="2018-11-30T22:36:00Z">
              <w:rPr>
                <w:rStyle w:val="Hyperlink"/>
                <w:noProof/>
              </w:rPr>
            </w:rPrChange>
          </w:rPr>
          <w:instrText xml:space="preserve"> </w:instrText>
        </w:r>
        <w:r w:rsidRPr="00920004">
          <w:rPr>
            <w:noProof/>
            <w:rPrChange w:id="3495" w:author="phuong vu" w:date="2018-11-30T22:36:00Z">
              <w:rPr>
                <w:noProof/>
              </w:rPr>
            </w:rPrChange>
          </w:rPr>
          <w:instrText>HYPERLINK \l "_Toc531380493"</w:instrText>
        </w:r>
        <w:r w:rsidRPr="00920004">
          <w:rPr>
            <w:rStyle w:val="Hyperlink"/>
            <w:noProof/>
            <w:rPrChange w:id="3496" w:author="phuong vu" w:date="2018-11-30T22:36:00Z">
              <w:rPr>
                <w:rStyle w:val="Hyperlink"/>
                <w:noProof/>
              </w:rPr>
            </w:rPrChange>
          </w:rPr>
          <w:instrText xml:space="preserve"> </w:instrText>
        </w:r>
        <w:r w:rsidRPr="00920004">
          <w:rPr>
            <w:rStyle w:val="Hyperlink"/>
            <w:noProof/>
            <w:rPrChange w:id="3497" w:author="phuong vu" w:date="2018-11-30T22:36:00Z">
              <w:rPr>
                <w:rStyle w:val="Hyperlink"/>
                <w:noProof/>
              </w:rPr>
            </w:rPrChange>
          </w:rPr>
        </w:r>
        <w:r w:rsidRPr="00920004">
          <w:rPr>
            <w:rStyle w:val="Hyperlink"/>
            <w:noProof/>
            <w:rPrChange w:id="3498" w:author="phuong vu" w:date="2018-11-30T22:36:00Z">
              <w:rPr>
                <w:rStyle w:val="Hyperlink"/>
                <w:noProof/>
              </w:rPr>
            </w:rPrChange>
          </w:rPr>
          <w:fldChar w:fldCharType="separate"/>
        </w:r>
        <w:r w:rsidRPr="00920004">
          <w:rPr>
            <w:rStyle w:val="Hyperlink"/>
            <w:noProof/>
            <w:rPrChange w:id="3499" w:author="phuong vu" w:date="2018-11-30T22:36:00Z">
              <w:rPr>
                <w:rStyle w:val="Hyperlink"/>
                <w:noProof/>
              </w:rPr>
            </w:rPrChange>
          </w:rPr>
          <w:t>Hình 3.16 Giao diện cập nhật thông tin hóa đơn</w:t>
        </w:r>
        <w:r w:rsidRPr="00920004">
          <w:rPr>
            <w:noProof/>
            <w:webHidden/>
            <w:rPrChange w:id="3500" w:author="phuong vu" w:date="2018-11-30T22:36:00Z">
              <w:rPr>
                <w:noProof/>
                <w:webHidden/>
              </w:rPr>
            </w:rPrChange>
          </w:rPr>
          <w:tab/>
        </w:r>
        <w:r w:rsidRPr="00920004">
          <w:rPr>
            <w:noProof/>
            <w:webHidden/>
            <w:rPrChange w:id="3501" w:author="phuong vu" w:date="2018-11-30T22:36:00Z">
              <w:rPr>
                <w:noProof/>
                <w:webHidden/>
              </w:rPr>
            </w:rPrChange>
          </w:rPr>
          <w:fldChar w:fldCharType="begin"/>
        </w:r>
        <w:r w:rsidRPr="00920004">
          <w:rPr>
            <w:noProof/>
            <w:webHidden/>
            <w:rPrChange w:id="3502" w:author="phuong vu" w:date="2018-11-30T22:36:00Z">
              <w:rPr>
                <w:noProof/>
                <w:webHidden/>
              </w:rPr>
            </w:rPrChange>
          </w:rPr>
          <w:instrText xml:space="preserve"> PAGEREF _Toc531380493 \h </w:instrText>
        </w:r>
        <w:r w:rsidRPr="00920004">
          <w:rPr>
            <w:noProof/>
            <w:webHidden/>
            <w:rPrChange w:id="3503" w:author="phuong vu" w:date="2018-11-30T22:36:00Z">
              <w:rPr>
                <w:noProof/>
                <w:webHidden/>
              </w:rPr>
            </w:rPrChange>
          </w:rPr>
        </w:r>
      </w:ins>
      <w:r w:rsidRPr="00920004">
        <w:rPr>
          <w:noProof/>
          <w:webHidden/>
          <w:rPrChange w:id="3504" w:author="phuong vu" w:date="2018-11-30T22:36:00Z">
            <w:rPr>
              <w:noProof/>
              <w:webHidden/>
            </w:rPr>
          </w:rPrChange>
        </w:rPr>
        <w:fldChar w:fldCharType="separate"/>
      </w:r>
      <w:ins w:id="3505" w:author="phuong vu" w:date="2018-11-30T22:32:00Z">
        <w:r w:rsidRPr="00920004">
          <w:rPr>
            <w:noProof/>
            <w:webHidden/>
            <w:rPrChange w:id="3506" w:author="phuong vu" w:date="2018-11-30T22:36:00Z">
              <w:rPr>
                <w:noProof/>
                <w:webHidden/>
              </w:rPr>
            </w:rPrChange>
          </w:rPr>
          <w:t>43</w:t>
        </w:r>
        <w:r w:rsidRPr="00920004">
          <w:rPr>
            <w:noProof/>
            <w:webHidden/>
            <w:rPrChange w:id="3507" w:author="phuong vu" w:date="2018-11-30T22:36:00Z">
              <w:rPr>
                <w:noProof/>
                <w:webHidden/>
              </w:rPr>
            </w:rPrChange>
          </w:rPr>
          <w:fldChar w:fldCharType="end"/>
        </w:r>
        <w:r w:rsidRPr="00920004">
          <w:rPr>
            <w:rStyle w:val="Hyperlink"/>
            <w:noProof/>
            <w:rPrChange w:id="3508" w:author="phuong vu" w:date="2018-11-30T22:36:00Z">
              <w:rPr>
                <w:rStyle w:val="Hyperlink"/>
                <w:noProof/>
              </w:rPr>
            </w:rPrChange>
          </w:rPr>
          <w:fldChar w:fldCharType="end"/>
        </w:r>
      </w:ins>
    </w:p>
    <w:p w14:paraId="1C0EEF54" w14:textId="4EB861BD" w:rsidR="00E35500" w:rsidRPr="00920004" w:rsidRDefault="00E35500">
      <w:pPr>
        <w:pStyle w:val="TableofFigures"/>
        <w:tabs>
          <w:tab w:val="right" w:leader="dot" w:pos="8777"/>
        </w:tabs>
        <w:rPr>
          <w:ins w:id="3509" w:author="phuong vu" w:date="2018-11-30T22:32:00Z"/>
          <w:rFonts w:asciiTheme="minorHAnsi" w:eastAsiaTheme="minorEastAsia" w:hAnsiTheme="minorHAnsi" w:cstheme="minorBidi"/>
          <w:noProof/>
          <w:sz w:val="22"/>
          <w:szCs w:val="22"/>
          <w:lang w:val="en-US"/>
          <w:rPrChange w:id="3510" w:author="phuong vu" w:date="2018-11-30T22:36:00Z">
            <w:rPr>
              <w:ins w:id="3511" w:author="phuong vu" w:date="2018-11-30T22:32:00Z"/>
              <w:rFonts w:asciiTheme="minorHAnsi" w:eastAsiaTheme="minorEastAsia" w:hAnsiTheme="minorHAnsi" w:cstheme="minorBidi"/>
              <w:noProof/>
              <w:sz w:val="22"/>
              <w:szCs w:val="22"/>
              <w:lang w:val="en-US"/>
            </w:rPr>
          </w:rPrChange>
        </w:rPr>
      </w:pPr>
      <w:ins w:id="3512" w:author="phuong vu" w:date="2018-11-30T22:32:00Z">
        <w:r w:rsidRPr="00920004">
          <w:rPr>
            <w:rStyle w:val="Hyperlink"/>
            <w:noProof/>
            <w:rPrChange w:id="3513" w:author="phuong vu" w:date="2018-11-30T22:36:00Z">
              <w:rPr>
                <w:rStyle w:val="Hyperlink"/>
                <w:noProof/>
              </w:rPr>
            </w:rPrChange>
          </w:rPr>
          <w:fldChar w:fldCharType="begin"/>
        </w:r>
        <w:r w:rsidRPr="00920004">
          <w:rPr>
            <w:rStyle w:val="Hyperlink"/>
            <w:noProof/>
            <w:rPrChange w:id="3514" w:author="phuong vu" w:date="2018-11-30T22:36:00Z">
              <w:rPr>
                <w:rStyle w:val="Hyperlink"/>
                <w:noProof/>
              </w:rPr>
            </w:rPrChange>
          </w:rPr>
          <w:instrText xml:space="preserve"> </w:instrText>
        </w:r>
        <w:r w:rsidRPr="00920004">
          <w:rPr>
            <w:noProof/>
            <w:rPrChange w:id="3515" w:author="phuong vu" w:date="2018-11-30T22:36:00Z">
              <w:rPr>
                <w:noProof/>
              </w:rPr>
            </w:rPrChange>
          </w:rPr>
          <w:instrText>HYPERLINK \l "_Toc531380494"</w:instrText>
        </w:r>
        <w:r w:rsidRPr="00920004">
          <w:rPr>
            <w:rStyle w:val="Hyperlink"/>
            <w:noProof/>
            <w:rPrChange w:id="3516" w:author="phuong vu" w:date="2018-11-30T22:36:00Z">
              <w:rPr>
                <w:rStyle w:val="Hyperlink"/>
                <w:noProof/>
              </w:rPr>
            </w:rPrChange>
          </w:rPr>
          <w:instrText xml:space="preserve"> </w:instrText>
        </w:r>
        <w:r w:rsidRPr="00920004">
          <w:rPr>
            <w:rStyle w:val="Hyperlink"/>
            <w:noProof/>
            <w:rPrChange w:id="3517" w:author="phuong vu" w:date="2018-11-30T22:36:00Z">
              <w:rPr>
                <w:rStyle w:val="Hyperlink"/>
                <w:noProof/>
              </w:rPr>
            </w:rPrChange>
          </w:rPr>
        </w:r>
        <w:r w:rsidRPr="00920004">
          <w:rPr>
            <w:rStyle w:val="Hyperlink"/>
            <w:noProof/>
            <w:rPrChange w:id="3518" w:author="phuong vu" w:date="2018-11-30T22:36:00Z">
              <w:rPr>
                <w:rStyle w:val="Hyperlink"/>
                <w:noProof/>
              </w:rPr>
            </w:rPrChange>
          </w:rPr>
          <w:fldChar w:fldCharType="separate"/>
        </w:r>
        <w:r w:rsidRPr="00920004">
          <w:rPr>
            <w:rStyle w:val="Hyperlink"/>
            <w:noProof/>
            <w:rPrChange w:id="3519" w:author="phuong vu" w:date="2018-11-30T22:36:00Z">
              <w:rPr>
                <w:rStyle w:val="Hyperlink"/>
                <w:noProof/>
              </w:rPr>
            </w:rPrChange>
          </w:rPr>
          <w:t>Hình 3.17</w:t>
        </w:r>
        <w:r w:rsidRPr="00920004">
          <w:rPr>
            <w:rStyle w:val="Hyperlink"/>
            <w:noProof/>
            <w:lang w:val="en-US"/>
            <w:rPrChange w:id="3520" w:author="phuong vu" w:date="2018-11-30T22:36:00Z">
              <w:rPr>
                <w:rStyle w:val="Hyperlink"/>
                <w:noProof/>
                <w:lang w:val="en-US"/>
              </w:rPr>
            </w:rPrChange>
          </w:rPr>
          <w:t xml:space="preserve"> Sơ đồ xử lí cập nhật hóa đơn</w:t>
        </w:r>
        <w:r w:rsidRPr="00920004">
          <w:rPr>
            <w:noProof/>
            <w:webHidden/>
            <w:rPrChange w:id="3521" w:author="phuong vu" w:date="2018-11-30T22:36:00Z">
              <w:rPr>
                <w:noProof/>
                <w:webHidden/>
              </w:rPr>
            </w:rPrChange>
          </w:rPr>
          <w:tab/>
        </w:r>
        <w:r w:rsidRPr="00920004">
          <w:rPr>
            <w:noProof/>
            <w:webHidden/>
            <w:rPrChange w:id="3522" w:author="phuong vu" w:date="2018-11-30T22:36:00Z">
              <w:rPr>
                <w:noProof/>
                <w:webHidden/>
              </w:rPr>
            </w:rPrChange>
          </w:rPr>
          <w:fldChar w:fldCharType="begin"/>
        </w:r>
        <w:r w:rsidRPr="00920004">
          <w:rPr>
            <w:noProof/>
            <w:webHidden/>
            <w:rPrChange w:id="3523" w:author="phuong vu" w:date="2018-11-30T22:36:00Z">
              <w:rPr>
                <w:noProof/>
                <w:webHidden/>
              </w:rPr>
            </w:rPrChange>
          </w:rPr>
          <w:instrText xml:space="preserve"> PAGEREF _Toc531380494 \h </w:instrText>
        </w:r>
        <w:r w:rsidRPr="00920004">
          <w:rPr>
            <w:noProof/>
            <w:webHidden/>
            <w:rPrChange w:id="3524" w:author="phuong vu" w:date="2018-11-30T22:36:00Z">
              <w:rPr>
                <w:noProof/>
                <w:webHidden/>
              </w:rPr>
            </w:rPrChange>
          </w:rPr>
        </w:r>
      </w:ins>
      <w:r w:rsidRPr="00920004">
        <w:rPr>
          <w:noProof/>
          <w:webHidden/>
          <w:rPrChange w:id="3525" w:author="phuong vu" w:date="2018-11-30T22:36:00Z">
            <w:rPr>
              <w:noProof/>
              <w:webHidden/>
            </w:rPr>
          </w:rPrChange>
        </w:rPr>
        <w:fldChar w:fldCharType="separate"/>
      </w:r>
      <w:ins w:id="3526" w:author="phuong vu" w:date="2018-11-30T22:32:00Z">
        <w:r w:rsidRPr="00920004">
          <w:rPr>
            <w:noProof/>
            <w:webHidden/>
            <w:rPrChange w:id="3527" w:author="phuong vu" w:date="2018-11-30T22:36:00Z">
              <w:rPr>
                <w:noProof/>
                <w:webHidden/>
              </w:rPr>
            </w:rPrChange>
          </w:rPr>
          <w:t>44</w:t>
        </w:r>
        <w:r w:rsidRPr="00920004">
          <w:rPr>
            <w:noProof/>
            <w:webHidden/>
            <w:rPrChange w:id="3528" w:author="phuong vu" w:date="2018-11-30T22:36:00Z">
              <w:rPr>
                <w:noProof/>
                <w:webHidden/>
              </w:rPr>
            </w:rPrChange>
          </w:rPr>
          <w:fldChar w:fldCharType="end"/>
        </w:r>
        <w:r w:rsidRPr="00920004">
          <w:rPr>
            <w:rStyle w:val="Hyperlink"/>
            <w:noProof/>
            <w:rPrChange w:id="3529" w:author="phuong vu" w:date="2018-11-30T22:36:00Z">
              <w:rPr>
                <w:rStyle w:val="Hyperlink"/>
                <w:noProof/>
              </w:rPr>
            </w:rPrChange>
          </w:rPr>
          <w:fldChar w:fldCharType="end"/>
        </w:r>
      </w:ins>
    </w:p>
    <w:p w14:paraId="040030A0" w14:textId="063D8740" w:rsidR="00E35500" w:rsidRPr="00920004" w:rsidRDefault="00E35500">
      <w:pPr>
        <w:pStyle w:val="TableofFigures"/>
        <w:tabs>
          <w:tab w:val="right" w:leader="dot" w:pos="8777"/>
        </w:tabs>
        <w:rPr>
          <w:ins w:id="3530" w:author="phuong vu" w:date="2018-11-30T22:32:00Z"/>
          <w:rFonts w:asciiTheme="minorHAnsi" w:eastAsiaTheme="minorEastAsia" w:hAnsiTheme="minorHAnsi" w:cstheme="minorBidi"/>
          <w:noProof/>
          <w:sz w:val="22"/>
          <w:szCs w:val="22"/>
          <w:lang w:val="en-US"/>
          <w:rPrChange w:id="3531" w:author="phuong vu" w:date="2018-11-30T22:36:00Z">
            <w:rPr>
              <w:ins w:id="3532" w:author="phuong vu" w:date="2018-11-30T22:32:00Z"/>
              <w:rFonts w:asciiTheme="minorHAnsi" w:eastAsiaTheme="minorEastAsia" w:hAnsiTheme="minorHAnsi" w:cstheme="minorBidi"/>
              <w:noProof/>
              <w:sz w:val="22"/>
              <w:szCs w:val="22"/>
              <w:lang w:val="en-US"/>
            </w:rPr>
          </w:rPrChange>
        </w:rPr>
      </w:pPr>
      <w:ins w:id="3533" w:author="phuong vu" w:date="2018-11-30T22:32:00Z">
        <w:r w:rsidRPr="00920004">
          <w:rPr>
            <w:rStyle w:val="Hyperlink"/>
            <w:noProof/>
            <w:rPrChange w:id="3534" w:author="phuong vu" w:date="2018-11-30T22:36:00Z">
              <w:rPr>
                <w:rStyle w:val="Hyperlink"/>
                <w:noProof/>
              </w:rPr>
            </w:rPrChange>
          </w:rPr>
          <w:fldChar w:fldCharType="begin"/>
        </w:r>
        <w:r w:rsidRPr="00920004">
          <w:rPr>
            <w:rStyle w:val="Hyperlink"/>
            <w:noProof/>
            <w:rPrChange w:id="3535" w:author="phuong vu" w:date="2018-11-30T22:36:00Z">
              <w:rPr>
                <w:rStyle w:val="Hyperlink"/>
                <w:noProof/>
              </w:rPr>
            </w:rPrChange>
          </w:rPr>
          <w:instrText xml:space="preserve"> </w:instrText>
        </w:r>
        <w:r w:rsidRPr="00920004">
          <w:rPr>
            <w:noProof/>
            <w:rPrChange w:id="3536" w:author="phuong vu" w:date="2018-11-30T22:36:00Z">
              <w:rPr>
                <w:noProof/>
              </w:rPr>
            </w:rPrChange>
          </w:rPr>
          <w:instrText>HYPERLINK \l "_Toc531380495"</w:instrText>
        </w:r>
        <w:r w:rsidRPr="00920004">
          <w:rPr>
            <w:rStyle w:val="Hyperlink"/>
            <w:noProof/>
            <w:rPrChange w:id="3537" w:author="phuong vu" w:date="2018-11-30T22:36:00Z">
              <w:rPr>
                <w:rStyle w:val="Hyperlink"/>
                <w:noProof/>
              </w:rPr>
            </w:rPrChange>
          </w:rPr>
          <w:instrText xml:space="preserve"> </w:instrText>
        </w:r>
        <w:r w:rsidRPr="00920004">
          <w:rPr>
            <w:rStyle w:val="Hyperlink"/>
            <w:noProof/>
            <w:rPrChange w:id="3538" w:author="phuong vu" w:date="2018-11-30T22:36:00Z">
              <w:rPr>
                <w:rStyle w:val="Hyperlink"/>
                <w:noProof/>
              </w:rPr>
            </w:rPrChange>
          </w:rPr>
        </w:r>
        <w:r w:rsidRPr="00920004">
          <w:rPr>
            <w:rStyle w:val="Hyperlink"/>
            <w:noProof/>
            <w:rPrChange w:id="3539" w:author="phuong vu" w:date="2018-11-30T22:36:00Z">
              <w:rPr>
                <w:rStyle w:val="Hyperlink"/>
                <w:noProof/>
              </w:rPr>
            </w:rPrChange>
          </w:rPr>
          <w:fldChar w:fldCharType="separate"/>
        </w:r>
        <w:r w:rsidRPr="00920004">
          <w:rPr>
            <w:rStyle w:val="Hyperlink"/>
            <w:noProof/>
            <w:rPrChange w:id="3540" w:author="phuong vu" w:date="2018-11-30T22:36:00Z">
              <w:rPr>
                <w:rStyle w:val="Hyperlink"/>
                <w:noProof/>
              </w:rPr>
            </w:rPrChange>
          </w:rPr>
          <w:t>Hình 3.18 Giao diện xem danh sách biên nhận</w:t>
        </w:r>
        <w:r w:rsidRPr="00920004">
          <w:rPr>
            <w:noProof/>
            <w:webHidden/>
            <w:rPrChange w:id="3541" w:author="phuong vu" w:date="2018-11-30T22:36:00Z">
              <w:rPr>
                <w:noProof/>
                <w:webHidden/>
              </w:rPr>
            </w:rPrChange>
          </w:rPr>
          <w:tab/>
        </w:r>
        <w:r w:rsidRPr="00920004">
          <w:rPr>
            <w:noProof/>
            <w:webHidden/>
            <w:rPrChange w:id="3542" w:author="phuong vu" w:date="2018-11-30T22:36:00Z">
              <w:rPr>
                <w:noProof/>
                <w:webHidden/>
              </w:rPr>
            </w:rPrChange>
          </w:rPr>
          <w:fldChar w:fldCharType="begin"/>
        </w:r>
        <w:r w:rsidRPr="00920004">
          <w:rPr>
            <w:noProof/>
            <w:webHidden/>
            <w:rPrChange w:id="3543" w:author="phuong vu" w:date="2018-11-30T22:36:00Z">
              <w:rPr>
                <w:noProof/>
                <w:webHidden/>
              </w:rPr>
            </w:rPrChange>
          </w:rPr>
          <w:instrText xml:space="preserve"> PAGEREF _Toc531380495 \h </w:instrText>
        </w:r>
        <w:r w:rsidRPr="00920004">
          <w:rPr>
            <w:noProof/>
            <w:webHidden/>
            <w:rPrChange w:id="3544" w:author="phuong vu" w:date="2018-11-30T22:36:00Z">
              <w:rPr>
                <w:noProof/>
                <w:webHidden/>
              </w:rPr>
            </w:rPrChange>
          </w:rPr>
        </w:r>
      </w:ins>
      <w:r w:rsidRPr="00920004">
        <w:rPr>
          <w:noProof/>
          <w:webHidden/>
          <w:rPrChange w:id="3545" w:author="phuong vu" w:date="2018-11-30T22:36:00Z">
            <w:rPr>
              <w:noProof/>
              <w:webHidden/>
            </w:rPr>
          </w:rPrChange>
        </w:rPr>
        <w:fldChar w:fldCharType="separate"/>
      </w:r>
      <w:ins w:id="3546" w:author="phuong vu" w:date="2018-11-30T22:32:00Z">
        <w:r w:rsidRPr="00920004">
          <w:rPr>
            <w:noProof/>
            <w:webHidden/>
            <w:rPrChange w:id="3547" w:author="phuong vu" w:date="2018-11-30T22:36:00Z">
              <w:rPr>
                <w:noProof/>
                <w:webHidden/>
              </w:rPr>
            </w:rPrChange>
          </w:rPr>
          <w:t>45</w:t>
        </w:r>
        <w:r w:rsidRPr="00920004">
          <w:rPr>
            <w:noProof/>
            <w:webHidden/>
            <w:rPrChange w:id="3548" w:author="phuong vu" w:date="2018-11-30T22:36:00Z">
              <w:rPr>
                <w:noProof/>
                <w:webHidden/>
              </w:rPr>
            </w:rPrChange>
          </w:rPr>
          <w:fldChar w:fldCharType="end"/>
        </w:r>
        <w:r w:rsidRPr="00920004">
          <w:rPr>
            <w:rStyle w:val="Hyperlink"/>
            <w:noProof/>
            <w:rPrChange w:id="3549" w:author="phuong vu" w:date="2018-11-30T22:36:00Z">
              <w:rPr>
                <w:rStyle w:val="Hyperlink"/>
                <w:noProof/>
              </w:rPr>
            </w:rPrChange>
          </w:rPr>
          <w:fldChar w:fldCharType="end"/>
        </w:r>
      </w:ins>
    </w:p>
    <w:p w14:paraId="16562C11" w14:textId="273F9D7D" w:rsidR="00E35500" w:rsidRPr="00920004" w:rsidRDefault="00E35500">
      <w:pPr>
        <w:pStyle w:val="TableofFigures"/>
        <w:tabs>
          <w:tab w:val="right" w:leader="dot" w:pos="8777"/>
        </w:tabs>
        <w:rPr>
          <w:ins w:id="3550" w:author="phuong vu" w:date="2018-11-30T22:32:00Z"/>
          <w:rFonts w:asciiTheme="minorHAnsi" w:eastAsiaTheme="minorEastAsia" w:hAnsiTheme="minorHAnsi" w:cstheme="minorBidi"/>
          <w:noProof/>
          <w:sz w:val="22"/>
          <w:szCs w:val="22"/>
          <w:lang w:val="en-US"/>
          <w:rPrChange w:id="3551" w:author="phuong vu" w:date="2018-11-30T22:36:00Z">
            <w:rPr>
              <w:ins w:id="3552" w:author="phuong vu" w:date="2018-11-30T22:32:00Z"/>
              <w:rFonts w:asciiTheme="minorHAnsi" w:eastAsiaTheme="minorEastAsia" w:hAnsiTheme="minorHAnsi" w:cstheme="minorBidi"/>
              <w:noProof/>
              <w:sz w:val="22"/>
              <w:szCs w:val="22"/>
              <w:lang w:val="en-US"/>
            </w:rPr>
          </w:rPrChange>
        </w:rPr>
      </w:pPr>
      <w:ins w:id="3553" w:author="phuong vu" w:date="2018-11-30T22:32:00Z">
        <w:r w:rsidRPr="00920004">
          <w:rPr>
            <w:rStyle w:val="Hyperlink"/>
            <w:noProof/>
            <w:rPrChange w:id="3554" w:author="phuong vu" w:date="2018-11-30T22:36:00Z">
              <w:rPr>
                <w:rStyle w:val="Hyperlink"/>
                <w:noProof/>
              </w:rPr>
            </w:rPrChange>
          </w:rPr>
          <w:fldChar w:fldCharType="begin"/>
        </w:r>
        <w:r w:rsidRPr="00920004">
          <w:rPr>
            <w:rStyle w:val="Hyperlink"/>
            <w:noProof/>
            <w:rPrChange w:id="3555" w:author="phuong vu" w:date="2018-11-30T22:36:00Z">
              <w:rPr>
                <w:rStyle w:val="Hyperlink"/>
                <w:noProof/>
              </w:rPr>
            </w:rPrChange>
          </w:rPr>
          <w:instrText xml:space="preserve"> </w:instrText>
        </w:r>
        <w:r w:rsidRPr="00920004">
          <w:rPr>
            <w:noProof/>
            <w:rPrChange w:id="3556" w:author="phuong vu" w:date="2018-11-30T22:36:00Z">
              <w:rPr>
                <w:noProof/>
              </w:rPr>
            </w:rPrChange>
          </w:rPr>
          <w:instrText>HYPERLINK \l "_Toc531380496"</w:instrText>
        </w:r>
        <w:r w:rsidRPr="00920004">
          <w:rPr>
            <w:rStyle w:val="Hyperlink"/>
            <w:noProof/>
            <w:rPrChange w:id="3557" w:author="phuong vu" w:date="2018-11-30T22:36:00Z">
              <w:rPr>
                <w:rStyle w:val="Hyperlink"/>
                <w:noProof/>
              </w:rPr>
            </w:rPrChange>
          </w:rPr>
          <w:instrText xml:space="preserve"> </w:instrText>
        </w:r>
        <w:r w:rsidRPr="00920004">
          <w:rPr>
            <w:rStyle w:val="Hyperlink"/>
            <w:noProof/>
            <w:rPrChange w:id="3558" w:author="phuong vu" w:date="2018-11-30T22:36:00Z">
              <w:rPr>
                <w:rStyle w:val="Hyperlink"/>
                <w:noProof/>
              </w:rPr>
            </w:rPrChange>
          </w:rPr>
        </w:r>
        <w:r w:rsidRPr="00920004">
          <w:rPr>
            <w:rStyle w:val="Hyperlink"/>
            <w:noProof/>
            <w:rPrChange w:id="3559" w:author="phuong vu" w:date="2018-11-30T22:36:00Z">
              <w:rPr>
                <w:rStyle w:val="Hyperlink"/>
                <w:noProof/>
              </w:rPr>
            </w:rPrChange>
          </w:rPr>
          <w:fldChar w:fldCharType="separate"/>
        </w:r>
        <w:r w:rsidRPr="00920004">
          <w:rPr>
            <w:rStyle w:val="Hyperlink"/>
            <w:noProof/>
            <w:rPrChange w:id="3560" w:author="phuong vu" w:date="2018-11-30T22:36:00Z">
              <w:rPr>
                <w:rStyle w:val="Hyperlink"/>
                <w:noProof/>
              </w:rPr>
            </w:rPrChange>
          </w:rPr>
          <w:t>Hình 3.19</w:t>
        </w:r>
        <w:r w:rsidRPr="00920004">
          <w:rPr>
            <w:rStyle w:val="Hyperlink"/>
            <w:noProof/>
            <w:lang w:val="en-US"/>
            <w:rPrChange w:id="3561" w:author="phuong vu" w:date="2018-11-30T22:36:00Z">
              <w:rPr>
                <w:rStyle w:val="Hyperlink"/>
                <w:noProof/>
                <w:lang w:val="en-US"/>
              </w:rPr>
            </w:rPrChange>
          </w:rPr>
          <w:t xml:space="preserve"> Sơ đồ xử lí xem danh sách đơn hàng theo trạng thái</w:t>
        </w:r>
        <w:r w:rsidRPr="00920004">
          <w:rPr>
            <w:noProof/>
            <w:webHidden/>
            <w:rPrChange w:id="3562" w:author="phuong vu" w:date="2018-11-30T22:36:00Z">
              <w:rPr>
                <w:noProof/>
                <w:webHidden/>
              </w:rPr>
            </w:rPrChange>
          </w:rPr>
          <w:tab/>
        </w:r>
        <w:r w:rsidRPr="00920004">
          <w:rPr>
            <w:noProof/>
            <w:webHidden/>
            <w:rPrChange w:id="3563" w:author="phuong vu" w:date="2018-11-30T22:36:00Z">
              <w:rPr>
                <w:noProof/>
                <w:webHidden/>
              </w:rPr>
            </w:rPrChange>
          </w:rPr>
          <w:fldChar w:fldCharType="begin"/>
        </w:r>
        <w:r w:rsidRPr="00920004">
          <w:rPr>
            <w:noProof/>
            <w:webHidden/>
            <w:rPrChange w:id="3564" w:author="phuong vu" w:date="2018-11-30T22:36:00Z">
              <w:rPr>
                <w:noProof/>
                <w:webHidden/>
              </w:rPr>
            </w:rPrChange>
          </w:rPr>
          <w:instrText xml:space="preserve"> PAGEREF _Toc531380496 \h </w:instrText>
        </w:r>
        <w:r w:rsidRPr="00920004">
          <w:rPr>
            <w:noProof/>
            <w:webHidden/>
            <w:rPrChange w:id="3565" w:author="phuong vu" w:date="2018-11-30T22:36:00Z">
              <w:rPr>
                <w:noProof/>
                <w:webHidden/>
              </w:rPr>
            </w:rPrChange>
          </w:rPr>
        </w:r>
      </w:ins>
      <w:r w:rsidRPr="00920004">
        <w:rPr>
          <w:noProof/>
          <w:webHidden/>
          <w:rPrChange w:id="3566" w:author="phuong vu" w:date="2018-11-30T22:36:00Z">
            <w:rPr>
              <w:noProof/>
              <w:webHidden/>
            </w:rPr>
          </w:rPrChange>
        </w:rPr>
        <w:fldChar w:fldCharType="separate"/>
      </w:r>
      <w:ins w:id="3567" w:author="phuong vu" w:date="2018-11-30T22:32:00Z">
        <w:r w:rsidRPr="00920004">
          <w:rPr>
            <w:noProof/>
            <w:webHidden/>
            <w:rPrChange w:id="3568" w:author="phuong vu" w:date="2018-11-30T22:36:00Z">
              <w:rPr>
                <w:noProof/>
                <w:webHidden/>
              </w:rPr>
            </w:rPrChange>
          </w:rPr>
          <w:t>46</w:t>
        </w:r>
        <w:r w:rsidRPr="00920004">
          <w:rPr>
            <w:noProof/>
            <w:webHidden/>
            <w:rPrChange w:id="3569" w:author="phuong vu" w:date="2018-11-30T22:36:00Z">
              <w:rPr>
                <w:noProof/>
                <w:webHidden/>
              </w:rPr>
            </w:rPrChange>
          </w:rPr>
          <w:fldChar w:fldCharType="end"/>
        </w:r>
        <w:r w:rsidRPr="00920004">
          <w:rPr>
            <w:rStyle w:val="Hyperlink"/>
            <w:noProof/>
            <w:rPrChange w:id="3570" w:author="phuong vu" w:date="2018-11-30T22:36:00Z">
              <w:rPr>
                <w:rStyle w:val="Hyperlink"/>
                <w:noProof/>
              </w:rPr>
            </w:rPrChange>
          </w:rPr>
          <w:fldChar w:fldCharType="end"/>
        </w:r>
      </w:ins>
    </w:p>
    <w:p w14:paraId="02E535A9" w14:textId="11BA58E3" w:rsidR="00E35500" w:rsidRPr="00920004" w:rsidRDefault="00E35500">
      <w:pPr>
        <w:pStyle w:val="TableofFigures"/>
        <w:tabs>
          <w:tab w:val="right" w:leader="dot" w:pos="8777"/>
        </w:tabs>
        <w:rPr>
          <w:ins w:id="3571" w:author="phuong vu" w:date="2018-11-30T22:32:00Z"/>
          <w:rFonts w:asciiTheme="minorHAnsi" w:eastAsiaTheme="minorEastAsia" w:hAnsiTheme="minorHAnsi" w:cstheme="minorBidi"/>
          <w:noProof/>
          <w:sz w:val="22"/>
          <w:szCs w:val="22"/>
          <w:lang w:val="en-US"/>
          <w:rPrChange w:id="3572" w:author="phuong vu" w:date="2018-11-30T22:36:00Z">
            <w:rPr>
              <w:ins w:id="3573" w:author="phuong vu" w:date="2018-11-30T22:32:00Z"/>
              <w:rFonts w:asciiTheme="minorHAnsi" w:eastAsiaTheme="minorEastAsia" w:hAnsiTheme="minorHAnsi" w:cstheme="minorBidi"/>
              <w:noProof/>
              <w:sz w:val="22"/>
              <w:szCs w:val="22"/>
              <w:lang w:val="en-US"/>
            </w:rPr>
          </w:rPrChange>
        </w:rPr>
      </w:pPr>
      <w:ins w:id="3574" w:author="phuong vu" w:date="2018-11-30T22:32:00Z">
        <w:r w:rsidRPr="00920004">
          <w:rPr>
            <w:rStyle w:val="Hyperlink"/>
            <w:noProof/>
            <w:rPrChange w:id="3575" w:author="phuong vu" w:date="2018-11-30T22:36:00Z">
              <w:rPr>
                <w:rStyle w:val="Hyperlink"/>
                <w:noProof/>
              </w:rPr>
            </w:rPrChange>
          </w:rPr>
          <w:fldChar w:fldCharType="begin"/>
        </w:r>
        <w:r w:rsidRPr="00920004">
          <w:rPr>
            <w:rStyle w:val="Hyperlink"/>
            <w:noProof/>
            <w:rPrChange w:id="3576" w:author="phuong vu" w:date="2018-11-30T22:36:00Z">
              <w:rPr>
                <w:rStyle w:val="Hyperlink"/>
                <w:noProof/>
              </w:rPr>
            </w:rPrChange>
          </w:rPr>
          <w:instrText xml:space="preserve"> </w:instrText>
        </w:r>
        <w:r w:rsidRPr="00920004">
          <w:rPr>
            <w:noProof/>
            <w:rPrChange w:id="3577" w:author="phuong vu" w:date="2018-11-30T22:36:00Z">
              <w:rPr>
                <w:noProof/>
              </w:rPr>
            </w:rPrChange>
          </w:rPr>
          <w:instrText>HYPERLINK \l "_Toc531380497"</w:instrText>
        </w:r>
        <w:r w:rsidRPr="00920004">
          <w:rPr>
            <w:rStyle w:val="Hyperlink"/>
            <w:noProof/>
            <w:rPrChange w:id="3578" w:author="phuong vu" w:date="2018-11-30T22:36:00Z">
              <w:rPr>
                <w:rStyle w:val="Hyperlink"/>
                <w:noProof/>
              </w:rPr>
            </w:rPrChange>
          </w:rPr>
          <w:instrText xml:space="preserve"> </w:instrText>
        </w:r>
        <w:r w:rsidRPr="00920004">
          <w:rPr>
            <w:rStyle w:val="Hyperlink"/>
            <w:noProof/>
            <w:rPrChange w:id="3579" w:author="phuong vu" w:date="2018-11-30T22:36:00Z">
              <w:rPr>
                <w:rStyle w:val="Hyperlink"/>
                <w:noProof/>
              </w:rPr>
            </w:rPrChange>
          </w:rPr>
        </w:r>
        <w:r w:rsidRPr="00920004">
          <w:rPr>
            <w:rStyle w:val="Hyperlink"/>
            <w:noProof/>
            <w:rPrChange w:id="3580" w:author="phuong vu" w:date="2018-11-30T22:36:00Z">
              <w:rPr>
                <w:rStyle w:val="Hyperlink"/>
                <w:noProof/>
              </w:rPr>
            </w:rPrChange>
          </w:rPr>
          <w:fldChar w:fldCharType="separate"/>
        </w:r>
        <w:r w:rsidRPr="00920004">
          <w:rPr>
            <w:rStyle w:val="Hyperlink"/>
            <w:noProof/>
            <w:rPrChange w:id="3581" w:author="phuong vu" w:date="2018-11-30T22:36:00Z">
              <w:rPr>
                <w:rStyle w:val="Hyperlink"/>
                <w:noProof/>
              </w:rPr>
            </w:rPrChange>
          </w:rPr>
          <w:t>Hình 3.21 Giao diện chi tiết biên nhận</w:t>
        </w:r>
        <w:r w:rsidRPr="00920004">
          <w:rPr>
            <w:noProof/>
            <w:webHidden/>
            <w:rPrChange w:id="3582" w:author="phuong vu" w:date="2018-11-30T22:36:00Z">
              <w:rPr>
                <w:noProof/>
                <w:webHidden/>
              </w:rPr>
            </w:rPrChange>
          </w:rPr>
          <w:tab/>
        </w:r>
        <w:r w:rsidRPr="00920004">
          <w:rPr>
            <w:noProof/>
            <w:webHidden/>
            <w:rPrChange w:id="3583" w:author="phuong vu" w:date="2018-11-30T22:36:00Z">
              <w:rPr>
                <w:noProof/>
                <w:webHidden/>
              </w:rPr>
            </w:rPrChange>
          </w:rPr>
          <w:fldChar w:fldCharType="begin"/>
        </w:r>
        <w:r w:rsidRPr="00920004">
          <w:rPr>
            <w:noProof/>
            <w:webHidden/>
            <w:rPrChange w:id="3584" w:author="phuong vu" w:date="2018-11-30T22:36:00Z">
              <w:rPr>
                <w:noProof/>
                <w:webHidden/>
              </w:rPr>
            </w:rPrChange>
          </w:rPr>
          <w:instrText xml:space="preserve"> PAGEREF _Toc531380497 \h </w:instrText>
        </w:r>
        <w:r w:rsidRPr="00920004">
          <w:rPr>
            <w:noProof/>
            <w:webHidden/>
            <w:rPrChange w:id="3585" w:author="phuong vu" w:date="2018-11-30T22:36:00Z">
              <w:rPr>
                <w:noProof/>
                <w:webHidden/>
              </w:rPr>
            </w:rPrChange>
          </w:rPr>
        </w:r>
      </w:ins>
      <w:r w:rsidRPr="00920004">
        <w:rPr>
          <w:noProof/>
          <w:webHidden/>
          <w:rPrChange w:id="3586" w:author="phuong vu" w:date="2018-11-30T22:36:00Z">
            <w:rPr>
              <w:noProof/>
              <w:webHidden/>
            </w:rPr>
          </w:rPrChange>
        </w:rPr>
        <w:fldChar w:fldCharType="separate"/>
      </w:r>
      <w:ins w:id="3587" w:author="phuong vu" w:date="2018-11-30T22:32:00Z">
        <w:r w:rsidRPr="00920004">
          <w:rPr>
            <w:noProof/>
            <w:webHidden/>
            <w:rPrChange w:id="3588" w:author="phuong vu" w:date="2018-11-30T22:36:00Z">
              <w:rPr>
                <w:noProof/>
                <w:webHidden/>
              </w:rPr>
            </w:rPrChange>
          </w:rPr>
          <w:t>47</w:t>
        </w:r>
        <w:r w:rsidRPr="00920004">
          <w:rPr>
            <w:noProof/>
            <w:webHidden/>
            <w:rPrChange w:id="3589" w:author="phuong vu" w:date="2018-11-30T22:36:00Z">
              <w:rPr>
                <w:noProof/>
                <w:webHidden/>
              </w:rPr>
            </w:rPrChange>
          </w:rPr>
          <w:fldChar w:fldCharType="end"/>
        </w:r>
        <w:r w:rsidRPr="00920004">
          <w:rPr>
            <w:rStyle w:val="Hyperlink"/>
            <w:noProof/>
            <w:rPrChange w:id="3590" w:author="phuong vu" w:date="2018-11-30T22:36:00Z">
              <w:rPr>
                <w:rStyle w:val="Hyperlink"/>
                <w:noProof/>
              </w:rPr>
            </w:rPrChange>
          </w:rPr>
          <w:fldChar w:fldCharType="end"/>
        </w:r>
      </w:ins>
    </w:p>
    <w:p w14:paraId="2E4851B0" w14:textId="02258BBC" w:rsidR="00E35500" w:rsidRPr="00920004" w:rsidRDefault="00E35500">
      <w:pPr>
        <w:pStyle w:val="TableofFigures"/>
        <w:tabs>
          <w:tab w:val="right" w:leader="dot" w:pos="8777"/>
        </w:tabs>
        <w:rPr>
          <w:ins w:id="3591" w:author="phuong vu" w:date="2018-11-30T22:32:00Z"/>
          <w:rFonts w:asciiTheme="minorHAnsi" w:eastAsiaTheme="minorEastAsia" w:hAnsiTheme="minorHAnsi" w:cstheme="minorBidi"/>
          <w:noProof/>
          <w:sz w:val="22"/>
          <w:szCs w:val="22"/>
          <w:lang w:val="en-US"/>
          <w:rPrChange w:id="3592" w:author="phuong vu" w:date="2018-11-30T22:36:00Z">
            <w:rPr>
              <w:ins w:id="3593" w:author="phuong vu" w:date="2018-11-30T22:32:00Z"/>
              <w:rFonts w:asciiTheme="minorHAnsi" w:eastAsiaTheme="minorEastAsia" w:hAnsiTheme="minorHAnsi" w:cstheme="minorBidi"/>
              <w:noProof/>
              <w:sz w:val="22"/>
              <w:szCs w:val="22"/>
              <w:lang w:val="en-US"/>
            </w:rPr>
          </w:rPrChange>
        </w:rPr>
      </w:pPr>
      <w:ins w:id="3594" w:author="phuong vu" w:date="2018-11-30T22:32:00Z">
        <w:r w:rsidRPr="00920004">
          <w:rPr>
            <w:rStyle w:val="Hyperlink"/>
            <w:noProof/>
            <w:rPrChange w:id="3595" w:author="phuong vu" w:date="2018-11-30T22:36:00Z">
              <w:rPr>
                <w:rStyle w:val="Hyperlink"/>
                <w:noProof/>
              </w:rPr>
            </w:rPrChange>
          </w:rPr>
          <w:fldChar w:fldCharType="begin"/>
        </w:r>
        <w:r w:rsidRPr="00920004">
          <w:rPr>
            <w:rStyle w:val="Hyperlink"/>
            <w:noProof/>
            <w:rPrChange w:id="3596" w:author="phuong vu" w:date="2018-11-30T22:36:00Z">
              <w:rPr>
                <w:rStyle w:val="Hyperlink"/>
                <w:noProof/>
              </w:rPr>
            </w:rPrChange>
          </w:rPr>
          <w:instrText xml:space="preserve"> </w:instrText>
        </w:r>
        <w:r w:rsidRPr="00920004">
          <w:rPr>
            <w:noProof/>
            <w:rPrChange w:id="3597" w:author="phuong vu" w:date="2018-11-30T22:36:00Z">
              <w:rPr>
                <w:noProof/>
              </w:rPr>
            </w:rPrChange>
          </w:rPr>
          <w:instrText>HYPERLINK "C:\\Users\\vuphu\\Desktop\\luanvan\\Lu-n-v-n\\baoCao\\bao-cao-luan-van_new.docx" \l "_Toc531380498"</w:instrText>
        </w:r>
        <w:r w:rsidRPr="00920004">
          <w:rPr>
            <w:rStyle w:val="Hyperlink"/>
            <w:noProof/>
            <w:rPrChange w:id="3598" w:author="phuong vu" w:date="2018-11-30T22:36:00Z">
              <w:rPr>
                <w:rStyle w:val="Hyperlink"/>
                <w:noProof/>
              </w:rPr>
            </w:rPrChange>
          </w:rPr>
          <w:instrText xml:space="preserve"> </w:instrText>
        </w:r>
        <w:r w:rsidRPr="00920004">
          <w:rPr>
            <w:rStyle w:val="Hyperlink"/>
            <w:noProof/>
            <w:rPrChange w:id="3599" w:author="phuong vu" w:date="2018-11-30T22:36:00Z">
              <w:rPr>
                <w:rStyle w:val="Hyperlink"/>
                <w:noProof/>
              </w:rPr>
            </w:rPrChange>
          </w:rPr>
        </w:r>
        <w:r w:rsidRPr="00920004">
          <w:rPr>
            <w:rStyle w:val="Hyperlink"/>
            <w:noProof/>
            <w:rPrChange w:id="3600" w:author="phuong vu" w:date="2018-11-30T22:36:00Z">
              <w:rPr>
                <w:rStyle w:val="Hyperlink"/>
                <w:noProof/>
              </w:rPr>
            </w:rPrChange>
          </w:rPr>
          <w:fldChar w:fldCharType="separate"/>
        </w:r>
        <w:r w:rsidRPr="00920004">
          <w:rPr>
            <w:rStyle w:val="Hyperlink"/>
            <w:noProof/>
            <w:rPrChange w:id="3601" w:author="phuong vu" w:date="2018-11-30T22:36:00Z">
              <w:rPr>
                <w:rStyle w:val="Hyperlink"/>
                <w:noProof/>
              </w:rPr>
            </w:rPrChange>
          </w:rPr>
          <w:t>Hình 3.20</w:t>
        </w:r>
        <w:r w:rsidRPr="00920004">
          <w:rPr>
            <w:rStyle w:val="Hyperlink"/>
            <w:noProof/>
            <w:lang w:val="en-US"/>
            <w:rPrChange w:id="3602" w:author="phuong vu" w:date="2018-11-30T22:36:00Z">
              <w:rPr>
                <w:rStyle w:val="Hyperlink"/>
                <w:noProof/>
                <w:lang w:val="en-US"/>
              </w:rPr>
            </w:rPrChange>
          </w:rPr>
          <w:t xml:space="preserve"> Các chức năng ứng với biên nhận</w:t>
        </w:r>
        <w:r w:rsidRPr="00920004">
          <w:rPr>
            <w:noProof/>
            <w:webHidden/>
            <w:rPrChange w:id="3603" w:author="phuong vu" w:date="2018-11-30T22:36:00Z">
              <w:rPr>
                <w:noProof/>
                <w:webHidden/>
              </w:rPr>
            </w:rPrChange>
          </w:rPr>
          <w:tab/>
        </w:r>
        <w:r w:rsidRPr="00920004">
          <w:rPr>
            <w:noProof/>
            <w:webHidden/>
            <w:rPrChange w:id="3604" w:author="phuong vu" w:date="2018-11-30T22:36:00Z">
              <w:rPr>
                <w:noProof/>
                <w:webHidden/>
              </w:rPr>
            </w:rPrChange>
          </w:rPr>
          <w:fldChar w:fldCharType="begin"/>
        </w:r>
        <w:r w:rsidRPr="00920004">
          <w:rPr>
            <w:noProof/>
            <w:webHidden/>
            <w:rPrChange w:id="3605" w:author="phuong vu" w:date="2018-11-30T22:36:00Z">
              <w:rPr>
                <w:noProof/>
                <w:webHidden/>
              </w:rPr>
            </w:rPrChange>
          </w:rPr>
          <w:instrText xml:space="preserve"> PAGEREF _Toc531380498 \h </w:instrText>
        </w:r>
        <w:r w:rsidRPr="00920004">
          <w:rPr>
            <w:noProof/>
            <w:webHidden/>
            <w:rPrChange w:id="3606" w:author="phuong vu" w:date="2018-11-30T22:36:00Z">
              <w:rPr>
                <w:noProof/>
                <w:webHidden/>
              </w:rPr>
            </w:rPrChange>
          </w:rPr>
        </w:r>
      </w:ins>
      <w:r w:rsidRPr="00920004">
        <w:rPr>
          <w:noProof/>
          <w:webHidden/>
          <w:rPrChange w:id="3607" w:author="phuong vu" w:date="2018-11-30T22:36:00Z">
            <w:rPr>
              <w:noProof/>
              <w:webHidden/>
            </w:rPr>
          </w:rPrChange>
        </w:rPr>
        <w:fldChar w:fldCharType="separate"/>
      </w:r>
      <w:ins w:id="3608" w:author="phuong vu" w:date="2018-11-30T22:32:00Z">
        <w:r w:rsidRPr="00920004">
          <w:rPr>
            <w:noProof/>
            <w:webHidden/>
            <w:rPrChange w:id="3609" w:author="phuong vu" w:date="2018-11-30T22:36:00Z">
              <w:rPr>
                <w:noProof/>
                <w:webHidden/>
              </w:rPr>
            </w:rPrChange>
          </w:rPr>
          <w:t>47</w:t>
        </w:r>
        <w:r w:rsidRPr="00920004">
          <w:rPr>
            <w:noProof/>
            <w:webHidden/>
            <w:rPrChange w:id="3610" w:author="phuong vu" w:date="2018-11-30T22:36:00Z">
              <w:rPr>
                <w:noProof/>
                <w:webHidden/>
              </w:rPr>
            </w:rPrChange>
          </w:rPr>
          <w:fldChar w:fldCharType="end"/>
        </w:r>
        <w:r w:rsidRPr="00920004">
          <w:rPr>
            <w:rStyle w:val="Hyperlink"/>
            <w:noProof/>
            <w:rPrChange w:id="3611" w:author="phuong vu" w:date="2018-11-30T22:36:00Z">
              <w:rPr>
                <w:rStyle w:val="Hyperlink"/>
                <w:noProof/>
              </w:rPr>
            </w:rPrChange>
          </w:rPr>
          <w:fldChar w:fldCharType="end"/>
        </w:r>
      </w:ins>
    </w:p>
    <w:p w14:paraId="277296BF" w14:textId="676737D2" w:rsidR="00E35500" w:rsidRPr="00920004" w:rsidRDefault="00E35500">
      <w:pPr>
        <w:pStyle w:val="TableofFigures"/>
        <w:tabs>
          <w:tab w:val="right" w:leader="dot" w:pos="8777"/>
        </w:tabs>
        <w:rPr>
          <w:ins w:id="3612" w:author="phuong vu" w:date="2018-11-30T22:32:00Z"/>
          <w:rFonts w:asciiTheme="minorHAnsi" w:eastAsiaTheme="minorEastAsia" w:hAnsiTheme="minorHAnsi" w:cstheme="minorBidi"/>
          <w:noProof/>
          <w:sz w:val="22"/>
          <w:szCs w:val="22"/>
          <w:lang w:val="en-US"/>
          <w:rPrChange w:id="3613" w:author="phuong vu" w:date="2018-11-30T22:36:00Z">
            <w:rPr>
              <w:ins w:id="3614" w:author="phuong vu" w:date="2018-11-30T22:32:00Z"/>
              <w:rFonts w:asciiTheme="minorHAnsi" w:eastAsiaTheme="minorEastAsia" w:hAnsiTheme="minorHAnsi" w:cstheme="minorBidi"/>
              <w:noProof/>
              <w:sz w:val="22"/>
              <w:szCs w:val="22"/>
              <w:lang w:val="en-US"/>
            </w:rPr>
          </w:rPrChange>
        </w:rPr>
      </w:pPr>
      <w:ins w:id="3615" w:author="phuong vu" w:date="2018-11-30T22:32:00Z">
        <w:r w:rsidRPr="00920004">
          <w:rPr>
            <w:rStyle w:val="Hyperlink"/>
            <w:noProof/>
            <w:rPrChange w:id="3616" w:author="phuong vu" w:date="2018-11-30T22:36:00Z">
              <w:rPr>
                <w:rStyle w:val="Hyperlink"/>
                <w:noProof/>
              </w:rPr>
            </w:rPrChange>
          </w:rPr>
          <w:fldChar w:fldCharType="begin"/>
        </w:r>
        <w:r w:rsidRPr="00920004">
          <w:rPr>
            <w:rStyle w:val="Hyperlink"/>
            <w:noProof/>
            <w:rPrChange w:id="3617" w:author="phuong vu" w:date="2018-11-30T22:36:00Z">
              <w:rPr>
                <w:rStyle w:val="Hyperlink"/>
                <w:noProof/>
              </w:rPr>
            </w:rPrChange>
          </w:rPr>
          <w:instrText xml:space="preserve"> </w:instrText>
        </w:r>
        <w:r w:rsidRPr="00920004">
          <w:rPr>
            <w:noProof/>
            <w:rPrChange w:id="3618" w:author="phuong vu" w:date="2018-11-30T22:36:00Z">
              <w:rPr>
                <w:noProof/>
              </w:rPr>
            </w:rPrChange>
          </w:rPr>
          <w:instrText>HYPERLINK \l "_Toc531380499"</w:instrText>
        </w:r>
        <w:r w:rsidRPr="00920004">
          <w:rPr>
            <w:rStyle w:val="Hyperlink"/>
            <w:noProof/>
            <w:rPrChange w:id="3619" w:author="phuong vu" w:date="2018-11-30T22:36:00Z">
              <w:rPr>
                <w:rStyle w:val="Hyperlink"/>
                <w:noProof/>
              </w:rPr>
            </w:rPrChange>
          </w:rPr>
          <w:instrText xml:space="preserve"> </w:instrText>
        </w:r>
        <w:r w:rsidRPr="00920004">
          <w:rPr>
            <w:rStyle w:val="Hyperlink"/>
            <w:noProof/>
            <w:rPrChange w:id="3620" w:author="phuong vu" w:date="2018-11-30T22:36:00Z">
              <w:rPr>
                <w:rStyle w:val="Hyperlink"/>
                <w:noProof/>
              </w:rPr>
            </w:rPrChange>
          </w:rPr>
        </w:r>
        <w:r w:rsidRPr="00920004">
          <w:rPr>
            <w:rStyle w:val="Hyperlink"/>
            <w:noProof/>
            <w:rPrChange w:id="3621" w:author="phuong vu" w:date="2018-11-30T22:36:00Z">
              <w:rPr>
                <w:rStyle w:val="Hyperlink"/>
                <w:noProof/>
              </w:rPr>
            </w:rPrChange>
          </w:rPr>
          <w:fldChar w:fldCharType="separate"/>
        </w:r>
        <w:r w:rsidRPr="00920004">
          <w:rPr>
            <w:rStyle w:val="Hyperlink"/>
            <w:noProof/>
            <w:rPrChange w:id="3622" w:author="phuong vu" w:date="2018-11-30T22:36:00Z">
              <w:rPr>
                <w:rStyle w:val="Hyperlink"/>
                <w:noProof/>
              </w:rPr>
            </w:rPrChange>
          </w:rPr>
          <w:t>Hình 3.22</w:t>
        </w:r>
        <w:r w:rsidRPr="00920004">
          <w:rPr>
            <w:rStyle w:val="Hyperlink"/>
            <w:noProof/>
            <w:lang w:val="en-US"/>
            <w:rPrChange w:id="3623" w:author="phuong vu" w:date="2018-11-30T22:36:00Z">
              <w:rPr>
                <w:rStyle w:val="Hyperlink"/>
                <w:noProof/>
                <w:lang w:val="en-US"/>
              </w:rPr>
            </w:rPrChange>
          </w:rPr>
          <w:t xml:space="preserve"> Sơ đồ xử lí xem chi tiết biên nhận</w:t>
        </w:r>
        <w:r w:rsidRPr="00920004">
          <w:rPr>
            <w:noProof/>
            <w:webHidden/>
            <w:rPrChange w:id="3624" w:author="phuong vu" w:date="2018-11-30T22:36:00Z">
              <w:rPr>
                <w:noProof/>
                <w:webHidden/>
              </w:rPr>
            </w:rPrChange>
          </w:rPr>
          <w:tab/>
        </w:r>
        <w:r w:rsidRPr="00920004">
          <w:rPr>
            <w:noProof/>
            <w:webHidden/>
            <w:rPrChange w:id="3625" w:author="phuong vu" w:date="2018-11-30T22:36:00Z">
              <w:rPr>
                <w:noProof/>
                <w:webHidden/>
              </w:rPr>
            </w:rPrChange>
          </w:rPr>
          <w:fldChar w:fldCharType="begin"/>
        </w:r>
        <w:r w:rsidRPr="00920004">
          <w:rPr>
            <w:noProof/>
            <w:webHidden/>
            <w:rPrChange w:id="3626" w:author="phuong vu" w:date="2018-11-30T22:36:00Z">
              <w:rPr>
                <w:noProof/>
                <w:webHidden/>
              </w:rPr>
            </w:rPrChange>
          </w:rPr>
          <w:instrText xml:space="preserve"> PAGEREF _Toc531380499 \h </w:instrText>
        </w:r>
        <w:r w:rsidRPr="00920004">
          <w:rPr>
            <w:noProof/>
            <w:webHidden/>
            <w:rPrChange w:id="3627" w:author="phuong vu" w:date="2018-11-30T22:36:00Z">
              <w:rPr>
                <w:noProof/>
                <w:webHidden/>
              </w:rPr>
            </w:rPrChange>
          </w:rPr>
        </w:r>
      </w:ins>
      <w:r w:rsidRPr="00920004">
        <w:rPr>
          <w:noProof/>
          <w:webHidden/>
          <w:rPrChange w:id="3628" w:author="phuong vu" w:date="2018-11-30T22:36:00Z">
            <w:rPr>
              <w:noProof/>
              <w:webHidden/>
            </w:rPr>
          </w:rPrChange>
        </w:rPr>
        <w:fldChar w:fldCharType="separate"/>
      </w:r>
      <w:ins w:id="3629" w:author="phuong vu" w:date="2018-11-30T22:32:00Z">
        <w:r w:rsidRPr="00920004">
          <w:rPr>
            <w:noProof/>
            <w:webHidden/>
            <w:rPrChange w:id="3630" w:author="phuong vu" w:date="2018-11-30T22:36:00Z">
              <w:rPr>
                <w:noProof/>
                <w:webHidden/>
              </w:rPr>
            </w:rPrChange>
          </w:rPr>
          <w:t>49</w:t>
        </w:r>
        <w:r w:rsidRPr="00920004">
          <w:rPr>
            <w:noProof/>
            <w:webHidden/>
            <w:rPrChange w:id="3631" w:author="phuong vu" w:date="2018-11-30T22:36:00Z">
              <w:rPr>
                <w:noProof/>
                <w:webHidden/>
              </w:rPr>
            </w:rPrChange>
          </w:rPr>
          <w:fldChar w:fldCharType="end"/>
        </w:r>
        <w:r w:rsidRPr="00920004">
          <w:rPr>
            <w:rStyle w:val="Hyperlink"/>
            <w:noProof/>
            <w:rPrChange w:id="3632" w:author="phuong vu" w:date="2018-11-30T22:36:00Z">
              <w:rPr>
                <w:rStyle w:val="Hyperlink"/>
                <w:noProof/>
              </w:rPr>
            </w:rPrChange>
          </w:rPr>
          <w:fldChar w:fldCharType="end"/>
        </w:r>
      </w:ins>
    </w:p>
    <w:p w14:paraId="720DE4A4" w14:textId="2296263B" w:rsidR="00E35500" w:rsidRPr="00920004" w:rsidRDefault="00E35500">
      <w:pPr>
        <w:pStyle w:val="TableofFigures"/>
        <w:tabs>
          <w:tab w:val="right" w:leader="dot" w:pos="8777"/>
        </w:tabs>
        <w:rPr>
          <w:ins w:id="3633" w:author="phuong vu" w:date="2018-11-30T22:32:00Z"/>
          <w:rFonts w:asciiTheme="minorHAnsi" w:eastAsiaTheme="minorEastAsia" w:hAnsiTheme="minorHAnsi" w:cstheme="minorBidi"/>
          <w:noProof/>
          <w:sz w:val="22"/>
          <w:szCs w:val="22"/>
          <w:lang w:val="en-US"/>
          <w:rPrChange w:id="3634" w:author="phuong vu" w:date="2018-11-30T22:36:00Z">
            <w:rPr>
              <w:ins w:id="3635" w:author="phuong vu" w:date="2018-11-30T22:32:00Z"/>
              <w:rFonts w:asciiTheme="minorHAnsi" w:eastAsiaTheme="minorEastAsia" w:hAnsiTheme="minorHAnsi" w:cstheme="minorBidi"/>
              <w:noProof/>
              <w:sz w:val="22"/>
              <w:szCs w:val="22"/>
              <w:lang w:val="en-US"/>
            </w:rPr>
          </w:rPrChange>
        </w:rPr>
      </w:pPr>
      <w:ins w:id="3636" w:author="phuong vu" w:date="2018-11-30T22:32:00Z">
        <w:r w:rsidRPr="00920004">
          <w:rPr>
            <w:rStyle w:val="Hyperlink"/>
            <w:noProof/>
            <w:rPrChange w:id="3637" w:author="phuong vu" w:date="2018-11-30T22:36:00Z">
              <w:rPr>
                <w:rStyle w:val="Hyperlink"/>
                <w:noProof/>
              </w:rPr>
            </w:rPrChange>
          </w:rPr>
          <w:fldChar w:fldCharType="begin"/>
        </w:r>
        <w:r w:rsidRPr="00920004">
          <w:rPr>
            <w:rStyle w:val="Hyperlink"/>
            <w:noProof/>
            <w:rPrChange w:id="3638" w:author="phuong vu" w:date="2018-11-30T22:36:00Z">
              <w:rPr>
                <w:rStyle w:val="Hyperlink"/>
                <w:noProof/>
              </w:rPr>
            </w:rPrChange>
          </w:rPr>
          <w:instrText xml:space="preserve"> </w:instrText>
        </w:r>
        <w:r w:rsidRPr="00920004">
          <w:rPr>
            <w:noProof/>
            <w:rPrChange w:id="3639" w:author="phuong vu" w:date="2018-11-30T22:36:00Z">
              <w:rPr>
                <w:noProof/>
              </w:rPr>
            </w:rPrChange>
          </w:rPr>
          <w:instrText>HYPERLINK \l "_Toc531380500"</w:instrText>
        </w:r>
        <w:r w:rsidRPr="00920004">
          <w:rPr>
            <w:rStyle w:val="Hyperlink"/>
            <w:noProof/>
            <w:rPrChange w:id="3640" w:author="phuong vu" w:date="2018-11-30T22:36:00Z">
              <w:rPr>
                <w:rStyle w:val="Hyperlink"/>
                <w:noProof/>
              </w:rPr>
            </w:rPrChange>
          </w:rPr>
          <w:instrText xml:space="preserve"> </w:instrText>
        </w:r>
        <w:r w:rsidRPr="00920004">
          <w:rPr>
            <w:rStyle w:val="Hyperlink"/>
            <w:noProof/>
            <w:rPrChange w:id="3641" w:author="phuong vu" w:date="2018-11-30T22:36:00Z">
              <w:rPr>
                <w:rStyle w:val="Hyperlink"/>
                <w:noProof/>
              </w:rPr>
            </w:rPrChange>
          </w:rPr>
        </w:r>
        <w:r w:rsidRPr="00920004">
          <w:rPr>
            <w:rStyle w:val="Hyperlink"/>
            <w:noProof/>
            <w:rPrChange w:id="3642" w:author="phuong vu" w:date="2018-11-30T22:36:00Z">
              <w:rPr>
                <w:rStyle w:val="Hyperlink"/>
                <w:noProof/>
              </w:rPr>
            </w:rPrChange>
          </w:rPr>
          <w:fldChar w:fldCharType="separate"/>
        </w:r>
        <w:r w:rsidRPr="00920004">
          <w:rPr>
            <w:rStyle w:val="Hyperlink"/>
            <w:noProof/>
            <w:rPrChange w:id="3643" w:author="phuong vu" w:date="2018-11-30T22:36:00Z">
              <w:rPr>
                <w:rStyle w:val="Hyperlink"/>
                <w:noProof/>
              </w:rPr>
            </w:rPrChange>
          </w:rPr>
          <w:t>Hình 3.23 Giao diện thay đổi trạng thái biên nhận khi trạng thái "đang chờ"</w:t>
        </w:r>
        <w:r w:rsidRPr="00920004">
          <w:rPr>
            <w:noProof/>
            <w:webHidden/>
            <w:rPrChange w:id="3644" w:author="phuong vu" w:date="2018-11-30T22:36:00Z">
              <w:rPr>
                <w:noProof/>
                <w:webHidden/>
              </w:rPr>
            </w:rPrChange>
          </w:rPr>
          <w:tab/>
        </w:r>
        <w:r w:rsidRPr="00920004">
          <w:rPr>
            <w:noProof/>
            <w:webHidden/>
            <w:rPrChange w:id="3645" w:author="phuong vu" w:date="2018-11-30T22:36:00Z">
              <w:rPr>
                <w:noProof/>
                <w:webHidden/>
              </w:rPr>
            </w:rPrChange>
          </w:rPr>
          <w:fldChar w:fldCharType="begin"/>
        </w:r>
        <w:r w:rsidRPr="00920004">
          <w:rPr>
            <w:noProof/>
            <w:webHidden/>
            <w:rPrChange w:id="3646" w:author="phuong vu" w:date="2018-11-30T22:36:00Z">
              <w:rPr>
                <w:noProof/>
                <w:webHidden/>
              </w:rPr>
            </w:rPrChange>
          </w:rPr>
          <w:instrText xml:space="preserve"> PAGEREF _Toc531380500 \h </w:instrText>
        </w:r>
        <w:r w:rsidRPr="00920004">
          <w:rPr>
            <w:noProof/>
            <w:webHidden/>
            <w:rPrChange w:id="3647" w:author="phuong vu" w:date="2018-11-30T22:36:00Z">
              <w:rPr>
                <w:noProof/>
                <w:webHidden/>
              </w:rPr>
            </w:rPrChange>
          </w:rPr>
        </w:r>
      </w:ins>
      <w:r w:rsidRPr="00920004">
        <w:rPr>
          <w:noProof/>
          <w:webHidden/>
          <w:rPrChange w:id="3648" w:author="phuong vu" w:date="2018-11-30T22:36:00Z">
            <w:rPr>
              <w:noProof/>
              <w:webHidden/>
            </w:rPr>
          </w:rPrChange>
        </w:rPr>
        <w:fldChar w:fldCharType="separate"/>
      </w:r>
      <w:ins w:id="3649" w:author="phuong vu" w:date="2018-11-30T22:32:00Z">
        <w:r w:rsidRPr="00920004">
          <w:rPr>
            <w:noProof/>
            <w:webHidden/>
            <w:rPrChange w:id="3650" w:author="phuong vu" w:date="2018-11-30T22:36:00Z">
              <w:rPr>
                <w:noProof/>
                <w:webHidden/>
              </w:rPr>
            </w:rPrChange>
          </w:rPr>
          <w:t>50</w:t>
        </w:r>
        <w:r w:rsidRPr="00920004">
          <w:rPr>
            <w:noProof/>
            <w:webHidden/>
            <w:rPrChange w:id="3651" w:author="phuong vu" w:date="2018-11-30T22:36:00Z">
              <w:rPr>
                <w:noProof/>
                <w:webHidden/>
              </w:rPr>
            </w:rPrChange>
          </w:rPr>
          <w:fldChar w:fldCharType="end"/>
        </w:r>
        <w:r w:rsidRPr="00920004">
          <w:rPr>
            <w:rStyle w:val="Hyperlink"/>
            <w:noProof/>
            <w:rPrChange w:id="3652" w:author="phuong vu" w:date="2018-11-30T22:36:00Z">
              <w:rPr>
                <w:rStyle w:val="Hyperlink"/>
                <w:noProof/>
              </w:rPr>
            </w:rPrChange>
          </w:rPr>
          <w:fldChar w:fldCharType="end"/>
        </w:r>
      </w:ins>
    </w:p>
    <w:p w14:paraId="1A095DD1" w14:textId="18312F9A" w:rsidR="00E35500" w:rsidRPr="00920004" w:rsidRDefault="00E35500">
      <w:pPr>
        <w:pStyle w:val="TableofFigures"/>
        <w:tabs>
          <w:tab w:val="right" w:leader="dot" w:pos="8777"/>
        </w:tabs>
        <w:rPr>
          <w:ins w:id="3653" w:author="phuong vu" w:date="2018-11-30T22:32:00Z"/>
          <w:rFonts w:asciiTheme="minorHAnsi" w:eastAsiaTheme="minorEastAsia" w:hAnsiTheme="minorHAnsi" w:cstheme="minorBidi"/>
          <w:noProof/>
          <w:sz w:val="22"/>
          <w:szCs w:val="22"/>
          <w:lang w:val="en-US"/>
          <w:rPrChange w:id="3654" w:author="phuong vu" w:date="2018-11-30T22:36:00Z">
            <w:rPr>
              <w:ins w:id="3655" w:author="phuong vu" w:date="2018-11-30T22:32:00Z"/>
              <w:rFonts w:asciiTheme="minorHAnsi" w:eastAsiaTheme="minorEastAsia" w:hAnsiTheme="minorHAnsi" w:cstheme="minorBidi"/>
              <w:noProof/>
              <w:sz w:val="22"/>
              <w:szCs w:val="22"/>
              <w:lang w:val="en-US"/>
            </w:rPr>
          </w:rPrChange>
        </w:rPr>
      </w:pPr>
      <w:ins w:id="3656" w:author="phuong vu" w:date="2018-11-30T22:32:00Z">
        <w:r w:rsidRPr="00920004">
          <w:rPr>
            <w:rStyle w:val="Hyperlink"/>
            <w:noProof/>
            <w:rPrChange w:id="3657" w:author="phuong vu" w:date="2018-11-30T22:36:00Z">
              <w:rPr>
                <w:rStyle w:val="Hyperlink"/>
                <w:noProof/>
              </w:rPr>
            </w:rPrChange>
          </w:rPr>
          <w:fldChar w:fldCharType="begin"/>
        </w:r>
        <w:r w:rsidRPr="00920004">
          <w:rPr>
            <w:rStyle w:val="Hyperlink"/>
            <w:noProof/>
            <w:rPrChange w:id="3658" w:author="phuong vu" w:date="2018-11-30T22:36:00Z">
              <w:rPr>
                <w:rStyle w:val="Hyperlink"/>
                <w:noProof/>
              </w:rPr>
            </w:rPrChange>
          </w:rPr>
          <w:instrText xml:space="preserve"> </w:instrText>
        </w:r>
        <w:r w:rsidRPr="00920004">
          <w:rPr>
            <w:noProof/>
            <w:rPrChange w:id="3659" w:author="phuong vu" w:date="2018-11-30T22:36:00Z">
              <w:rPr>
                <w:noProof/>
              </w:rPr>
            </w:rPrChange>
          </w:rPr>
          <w:instrText>HYPERLINK \l "_Toc531380501"</w:instrText>
        </w:r>
        <w:r w:rsidRPr="00920004">
          <w:rPr>
            <w:rStyle w:val="Hyperlink"/>
            <w:noProof/>
            <w:rPrChange w:id="3660" w:author="phuong vu" w:date="2018-11-30T22:36:00Z">
              <w:rPr>
                <w:rStyle w:val="Hyperlink"/>
                <w:noProof/>
              </w:rPr>
            </w:rPrChange>
          </w:rPr>
          <w:instrText xml:space="preserve"> </w:instrText>
        </w:r>
        <w:r w:rsidRPr="00920004">
          <w:rPr>
            <w:rStyle w:val="Hyperlink"/>
            <w:noProof/>
            <w:rPrChange w:id="3661" w:author="phuong vu" w:date="2018-11-30T22:36:00Z">
              <w:rPr>
                <w:rStyle w:val="Hyperlink"/>
                <w:noProof/>
              </w:rPr>
            </w:rPrChange>
          </w:rPr>
        </w:r>
        <w:r w:rsidRPr="00920004">
          <w:rPr>
            <w:rStyle w:val="Hyperlink"/>
            <w:noProof/>
            <w:rPrChange w:id="3662" w:author="phuong vu" w:date="2018-11-30T22:36:00Z">
              <w:rPr>
                <w:rStyle w:val="Hyperlink"/>
                <w:noProof/>
              </w:rPr>
            </w:rPrChange>
          </w:rPr>
          <w:fldChar w:fldCharType="separate"/>
        </w:r>
        <w:r w:rsidRPr="00920004">
          <w:rPr>
            <w:rStyle w:val="Hyperlink"/>
            <w:noProof/>
            <w:rPrChange w:id="3663" w:author="phuong vu" w:date="2018-11-30T22:36:00Z">
              <w:rPr>
                <w:rStyle w:val="Hyperlink"/>
                <w:noProof/>
              </w:rPr>
            </w:rPrChange>
          </w:rPr>
          <w:t>Hình 3.24 Giao diện thay đổi trạng thái biên nhận khi trạng thái "đang chờ trả đồ"</w:t>
        </w:r>
        <w:r w:rsidRPr="00920004">
          <w:rPr>
            <w:noProof/>
            <w:webHidden/>
            <w:rPrChange w:id="3664" w:author="phuong vu" w:date="2018-11-30T22:36:00Z">
              <w:rPr>
                <w:noProof/>
                <w:webHidden/>
              </w:rPr>
            </w:rPrChange>
          </w:rPr>
          <w:tab/>
        </w:r>
        <w:r w:rsidRPr="00920004">
          <w:rPr>
            <w:noProof/>
            <w:webHidden/>
            <w:rPrChange w:id="3665" w:author="phuong vu" w:date="2018-11-30T22:36:00Z">
              <w:rPr>
                <w:noProof/>
                <w:webHidden/>
              </w:rPr>
            </w:rPrChange>
          </w:rPr>
          <w:fldChar w:fldCharType="begin"/>
        </w:r>
        <w:r w:rsidRPr="00920004">
          <w:rPr>
            <w:noProof/>
            <w:webHidden/>
            <w:rPrChange w:id="3666" w:author="phuong vu" w:date="2018-11-30T22:36:00Z">
              <w:rPr>
                <w:noProof/>
                <w:webHidden/>
              </w:rPr>
            </w:rPrChange>
          </w:rPr>
          <w:instrText xml:space="preserve"> PAGEREF _Toc531380501 \h </w:instrText>
        </w:r>
        <w:r w:rsidRPr="00920004">
          <w:rPr>
            <w:noProof/>
            <w:webHidden/>
            <w:rPrChange w:id="3667" w:author="phuong vu" w:date="2018-11-30T22:36:00Z">
              <w:rPr>
                <w:noProof/>
                <w:webHidden/>
              </w:rPr>
            </w:rPrChange>
          </w:rPr>
        </w:r>
      </w:ins>
      <w:r w:rsidRPr="00920004">
        <w:rPr>
          <w:noProof/>
          <w:webHidden/>
          <w:rPrChange w:id="3668" w:author="phuong vu" w:date="2018-11-30T22:36:00Z">
            <w:rPr>
              <w:noProof/>
              <w:webHidden/>
            </w:rPr>
          </w:rPrChange>
        </w:rPr>
        <w:fldChar w:fldCharType="separate"/>
      </w:r>
      <w:ins w:id="3669" w:author="phuong vu" w:date="2018-11-30T22:32:00Z">
        <w:r w:rsidRPr="00920004">
          <w:rPr>
            <w:noProof/>
            <w:webHidden/>
            <w:rPrChange w:id="3670" w:author="phuong vu" w:date="2018-11-30T22:36:00Z">
              <w:rPr>
                <w:noProof/>
                <w:webHidden/>
              </w:rPr>
            </w:rPrChange>
          </w:rPr>
          <w:t>51</w:t>
        </w:r>
        <w:r w:rsidRPr="00920004">
          <w:rPr>
            <w:noProof/>
            <w:webHidden/>
            <w:rPrChange w:id="3671" w:author="phuong vu" w:date="2018-11-30T22:36:00Z">
              <w:rPr>
                <w:noProof/>
                <w:webHidden/>
              </w:rPr>
            </w:rPrChange>
          </w:rPr>
          <w:fldChar w:fldCharType="end"/>
        </w:r>
        <w:r w:rsidRPr="00920004">
          <w:rPr>
            <w:rStyle w:val="Hyperlink"/>
            <w:noProof/>
            <w:rPrChange w:id="3672" w:author="phuong vu" w:date="2018-11-30T22:36:00Z">
              <w:rPr>
                <w:rStyle w:val="Hyperlink"/>
                <w:noProof/>
              </w:rPr>
            </w:rPrChange>
          </w:rPr>
          <w:fldChar w:fldCharType="end"/>
        </w:r>
      </w:ins>
    </w:p>
    <w:p w14:paraId="7460E6AD" w14:textId="56861E93" w:rsidR="00E35500" w:rsidRPr="00920004" w:rsidRDefault="00E35500">
      <w:pPr>
        <w:pStyle w:val="TableofFigures"/>
        <w:tabs>
          <w:tab w:val="right" w:leader="dot" w:pos="8777"/>
        </w:tabs>
        <w:rPr>
          <w:ins w:id="3673" w:author="phuong vu" w:date="2018-11-30T22:32:00Z"/>
          <w:rFonts w:asciiTheme="minorHAnsi" w:eastAsiaTheme="minorEastAsia" w:hAnsiTheme="minorHAnsi" w:cstheme="minorBidi"/>
          <w:noProof/>
          <w:sz w:val="22"/>
          <w:szCs w:val="22"/>
          <w:lang w:val="en-US"/>
          <w:rPrChange w:id="3674" w:author="phuong vu" w:date="2018-11-30T22:36:00Z">
            <w:rPr>
              <w:ins w:id="3675" w:author="phuong vu" w:date="2018-11-30T22:32:00Z"/>
              <w:rFonts w:asciiTheme="minorHAnsi" w:eastAsiaTheme="minorEastAsia" w:hAnsiTheme="minorHAnsi" w:cstheme="minorBidi"/>
              <w:noProof/>
              <w:sz w:val="22"/>
              <w:szCs w:val="22"/>
              <w:lang w:val="en-US"/>
            </w:rPr>
          </w:rPrChange>
        </w:rPr>
      </w:pPr>
      <w:ins w:id="3676" w:author="phuong vu" w:date="2018-11-30T22:32:00Z">
        <w:r w:rsidRPr="00920004">
          <w:rPr>
            <w:rStyle w:val="Hyperlink"/>
            <w:noProof/>
            <w:rPrChange w:id="3677" w:author="phuong vu" w:date="2018-11-30T22:36:00Z">
              <w:rPr>
                <w:rStyle w:val="Hyperlink"/>
                <w:noProof/>
              </w:rPr>
            </w:rPrChange>
          </w:rPr>
          <w:fldChar w:fldCharType="begin"/>
        </w:r>
        <w:r w:rsidRPr="00920004">
          <w:rPr>
            <w:rStyle w:val="Hyperlink"/>
            <w:noProof/>
            <w:rPrChange w:id="3678" w:author="phuong vu" w:date="2018-11-30T22:36:00Z">
              <w:rPr>
                <w:rStyle w:val="Hyperlink"/>
                <w:noProof/>
              </w:rPr>
            </w:rPrChange>
          </w:rPr>
          <w:instrText xml:space="preserve"> </w:instrText>
        </w:r>
        <w:r w:rsidRPr="00920004">
          <w:rPr>
            <w:noProof/>
            <w:rPrChange w:id="3679" w:author="phuong vu" w:date="2018-11-30T22:36:00Z">
              <w:rPr>
                <w:noProof/>
              </w:rPr>
            </w:rPrChange>
          </w:rPr>
          <w:instrText>HYPERLINK \l "_Toc531380502"</w:instrText>
        </w:r>
        <w:r w:rsidRPr="00920004">
          <w:rPr>
            <w:rStyle w:val="Hyperlink"/>
            <w:noProof/>
            <w:rPrChange w:id="3680" w:author="phuong vu" w:date="2018-11-30T22:36:00Z">
              <w:rPr>
                <w:rStyle w:val="Hyperlink"/>
                <w:noProof/>
              </w:rPr>
            </w:rPrChange>
          </w:rPr>
          <w:instrText xml:space="preserve"> </w:instrText>
        </w:r>
        <w:r w:rsidRPr="00920004">
          <w:rPr>
            <w:rStyle w:val="Hyperlink"/>
            <w:noProof/>
            <w:rPrChange w:id="3681" w:author="phuong vu" w:date="2018-11-30T22:36:00Z">
              <w:rPr>
                <w:rStyle w:val="Hyperlink"/>
                <w:noProof/>
              </w:rPr>
            </w:rPrChange>
          </w:rPr>
        </w:r>
        <w:r w:rsidRPr="00920004">
          <w:rPr>
            <w:rStyle w:val="Hyperlink"/>
            <w:noProof/>
            <w:rPrChange w:id="3682" w:author="phuong vu" w:date="2018-11-30T22:36:00Z">
              <w:rPr>
                <w:rStyle w:val="Hyperlink"/>
                <w:noProof/>
              </w:rPr>
            </w:rPrChange>
          </w:rPr>
          <w:fldChar w:fldCharType="separate"/>
        </w:r>
        <w:r w:rsidRPr="00920004">
          <w:rPr>
            <w:rStyle w:val="Hyperlink"/>
            <w:noProof/>
            <w:rPrChange w:id="3683" w:author="phuong vu" w:date="2018-11-30T22:36:00Z">
              <w:rPr>
                <w:rStyle w:val="Hyperlink"/>
                <w:noProof/>
              </w:rPr>
            </w:rPrChange>
          </w:rPr>
          <w:t>Hình 3.25</w:t>
        </w:r>
        <w:r w:rsidRPr="00920004">
          <w:rPr>
            <w:rStyle w:val="Hyperlink"/>
            <w:noProof/>
            <w:lang w:val="en-US"/>
            <w:rPrChange w:id="3684" w:author="phuong vu" w:date="2018-11-30T22:36:00Z">
              <w:rPr>
                <w:rStyle w:val="Hyperlink"/>
                <w:noProof/>
                <w:lang w:val="en-US"/>
              </w:rPr>
            </w:rPrChange>
          </w:rPr>
          <w:t xml:space="preserve"> Sơ đồ xử lí thay đổi trạng thái biên nhận</w:t>
        </w:r>
        <w:r w:rsidRPr="00920004">
          <w:rPr>
            <w:noProof/>
            <w:webHidden/>
            <w:rPrChange w:id="3685" w:author="phuong vu" w:date="2018-11-30T22:36:00Z">
              <w:rPr>
                <w:noProof/>
                <w:webHidden/>
              </w:rPr>
            </w:rPrChange>
          </w:rPr>
          <w:tab/>
        </w:r>
        <w:r w:rsidRPr="00920004">
          <w:rPr>
            <w:noProof/>
            <w:webHidden/>
            <w:rPrChange w:id="3686" w:author="phuong vu" w:date="2018-11-30T22:36:00Z">
              <w:rPr>
                <w:noProof/>
                <w:webHidden/>
              </w:rPr>
            </w:rPrChange>
          </w:rPr>
          <w:fldChar w:fldCharType="begin"/>
        </w:r>
        <w:r w:rsidRPr="00920004">
          <w:rPr>
            <w:noProof/>
            <w:webHidden/>
            <w:rPrChange w:id="3687" w:author="phuong vu" w:date="2018-11-30T22:36:00Z">
              <w:rPr>
                <w:noProof/>
                <w:webHidden/>
              </w:rPr>
            </w:rPrChange>
          </w:rPr>
          <w:instrText xml:space="preserve"> PAGEREF _Toc531380502 \h </w:instrText>
        </w:r>
        <w:r w:rsidRPr="00920004">
          <w:rPr>
            <w:noProof/>
            <w:webHidden/>
            <w:rPrChange w:id="3688" w:author="phuong vu" w:date="2018-11-30T22:36:00Z">
              <w:rPr>
                <w:noProof/>
                <w:webHidden/>
              </w:rPr>
            </w:rPrChange>
          </w:rPr>
        </w:r>
      </w:ins>
      <w:r w:rsidRPr="00920004">
        <w:rPr>
          <w:noProof/>
          <w:webHidden/>
          <w:rPrChange w:id="3689" w:author="phuong vu" w:date="2018-11-30T22:36:00Z">
            <w:rPr>
              <w:noProof/>
              <w:webHidden/>
            </w:rPr>
          </w:rPrChange>
        </w:rPr>
        <w:fldChar w:fldCharType="separate"/>
      </w:r>
      <w:ins w:id="3690" w:author="phuong vu" w:date="2018-11-30T22:32:00Z">
        <w:r w:rsidRPr="00920004">
          <w:rPr>
            <w:noProof/>
            <w:webHidden/>
            <w:rPrChange w:id="3691" w:author="phuong vu" w:date="2018-11-30T22:36:00Z">
              <w:rPr>
                <w:noProof/>
                <w:webHidden/>
              </w:rPr>
            </w:rPrChange>
          </w:rPr>
          <w:t>52</w:t>
        </w:r>
        <w:r w:rsidRPr="00920004">
          <w:rPr>
            <w:noProof/>
            <w:webHidden/>
            <w:rPrChange w:id="3692" w:author="phuong vu" w:date="2018-11-30T22:36:00Z">
              <w:rPr>
                <w:noProof/>
                <w:webHidden/>
              </w:rPr>
            </w:rPrChange>
          </w:rPr>
          <w:fldChar w:fldCharType="end"/>
        </w:r>
        <w:r w:rsidRPr="00920004">
          <w:rPr>
            <w:rStyle w:val="Hyperlink"/>
            <w:noProof/>
            <w:rPrChange w:id="3693" w:author="phuong vu" w:date="2018-11-30T22:36:00Z">
              <w:rPr>
                <w:rStyle w:val="Hyperlink"/>
                <w:noProof/>
              </w:rPr>
            </w:rPrChange>
          </w:rPr>
          <w:fldChar w:fldCharType="end"/>
        </w:r>
      </w:ins>
    </w:p>
    <w:p w14:paraId="447E6D30" w14:textId="5271DEDF" w:rsidR="00E35500" w:rsidRPr="00920004" w:rsidRDefault="00E35500">
      <w:pPr>
        <w:pStyle w:val="TableofFigures"/>
        <w:tabs>
          <w:tab w:val="right" w:leader="dot" w:pos="8777"/>
        </w:tabs>
        <w:rPr>
          <w:ins w:id="3694" w:author="phuong vu" w:date="2018-11-30T22:32:00Z"/>
          <w:rFonts w:asciiTheme="minorHAnsi" w:eastAsiaTheme="minorEastAsia" w:hAnsiTheme="minorHAnsi" w:cstheme="minorBidi"/>
          <w:noProof/>
          <w:sz w:val="22"/>
          <w:szCs w:val="22"/>
          <w:lang w:val="en-US"/>
          <w:rPrChange w:id="3695" w:author="phuong vu" w:date="2018-11-30T22:36:00Z">
            <w:rPr>
              <w:ins w:id="3696" w:author="phuong vu" w:date="2018-11-30T22:32:00Z"/>
              <w:rFonts w:asciiTheme="minorHAnsi" w:eastAsiaTheme="minorEastAsia" w:hAnsiTheme="minorHAnsi" w:cstheme="minorBidi"/>
              <w:noProof/>
              <w:sz w:val="22"/>
              <w:szCs w:val="22"/>
              <w:lang w:val="en-US"/>
            </w:rPr>
          </w:rPrChange>
        </w:rPr>
      </w:pPr>
      <w:ins w:id="3697" w:author="phuong vu" w:date="2018-11-30T22:32:00Z">
        <w:r w:rsidRPr="00920004">
          <w:rPr>
            <w:rStyle w:val="Hyperlink"/>
            <w:noProof/>
            <w:rPrChange w:id="3698" w:author="phuong vu" w:date="2018-11-30T22:36:00Z">
              <w:rPr>
                <w:rStyle w:val="Hyperlink"/>
                <w:noProof/>
              </w:rPr>
            </w:rPrChange>
          </w:rPr>
          <w:fldChar w:fldCharType="begin"/>
        </w:r>
        <w:r w:rsidRPr="00920004">
          <w:rPr>
            <w:rStyle w:val="Hyperlink"/>
            <w:noProof/>
            <w:rPrChange w:id="3699" w:author="phuong vu" w:date="2018-11-30T22:36:00Z">
              <w:rPr>
                <w:rStyle w:val="Hyperlink"/>
                <w:noProof/>
              </w:rPr>
            </w:rPrChange>
          </w:rPr>
          <w:instrText xml:space="preserve"> </w:instrText>
        </w:r>
        <w:r w:rsidRPr="00920004">
          <w:rPr>
            <w:noProof/>
            <w:rPrChange w:id="3700" w:author="phuong vu" w:date="2018-11-30T22:36:00Z">
              <w:rPr>
                <w:noProof/>
              </w:rPr>
            </w:rPrChange>
          </w:rPr>
          <w:instrText>HYPERLINK \l "_Toc531380503"</w:instrText>
        </w:r>
        <w:r w:rsidRPr="00920004">
          <w:rPr>
            <w:rStyle w:val="Hyperlink"/>
            <w:noProof/>
            <w:rPrChange w:id="3701" w:author="phuong vu" w:date="2018-11-30T22:36:00Z">
              <w:rPr>
                <w:rStyle w:val="Hyperlink"/>
                <w:noProof/>
              </w:rPr>
            </w:rPrChange>
          </w:rPr>
          <w:instrText xml:space="preserve"> </w:instrText>
        </w:r>
        <w:r w:rsidRPr="00920004">
          <w:rPr>
            <w:rStyle w:val="Hyperlink"/>
            <w:noProof/>
            <w:rPrChange w:id="3702" w:author="phuong vu" w:date="2018-11-30T22:36:00Z">
              <w:rPr>
                <w:rStyle w:val="Hyperlink"/>
                <w:noProof/>
              </w:rPr>
            </w:rPrChange>
          </w:rPr>
        </w:r>
        <w:r w:rsidRPr="00920004">
          <w:rPr>
            <w:rStyle w:val="Hyperlink"/>
            <w:noProof/>
            <w:rPrChange w:id="3703" w:author="phuong vu" w:date="2018-11-30T22:36:00Z">
              <w:rPr>
                <w:rStyle w:val="Hyperlink"/>
                <w:noProof/>
              </w:rPr>
            </w:rPrChange>
          </w:rPr>
          <w:fldChar w:fldCharType="separate"/>
        </w:r>
        <w:r w:rsidRPr="00920004">
          <w:rPr>
            <w:rStyle w:val="Hyperlink"/>
            <w:noProof/>
            <w:rPrChange w:id="3704" w:author="phuong vu" w:date="2018-11-30T22:36:00Z">
              <w:rPr>
                <w:rStyle w:val="Hyperlink"/>
                <w:noProof/>
              </w:rPr>
            </w:rPrChange>
          </w:rPr>
          <w:t>Hình 3.26 Giao diện cập nhật thông tin biên nhận với trạng thái "đang chờ"</w:t>
        </w:r>
        <w:r w:rsidRPr="00920004">
          <w:rPr>
            <w:noProof/>
            <w:webHidden/>
            <w:rPrChange w:id="3705" w:author="phuong vu" w:date="2018-11-30T22:36:00Z">
              <w:rPr>
                <w:noProof/>
                <w:webHidden/>
              </w:rPr>
            </w:rPrChange>
          </w:rPr>
          <w:tab/>
        </w:r>
        <w:r w:rsidRPr="00920004">
          <w:rPr>
            <w:noProof/>
            <w:webHidden/>
            <w:rPrChange w:id="3706" w:author="phuong vu" w:date="2018-11-30T22:36:00Z">
              <w:rPr>
                <w:noProof/>
                <w:webHidden/>
              </w:rPr>
            </w:rPrChange>
          </w:rPr>
          <w:fldChar w:fldCharType="begin"/>
        </w:r>
        <w:r w:rsidRPr="00920004">
          <w:rPr>
            <w:noProof/>
            <w:webHidden/>
            <w:rPrChange w:id="3707" w:author="phuong vu" w:date="2018-11-30T22:36:00Z">
              <w:rPr>
                <w:noProof/>
                <w:webHidden/>
              </w:rPr>
            </w:rPrChange>
          </w:rPr>
          <w:instrText xml:space="preserve"> PAGEREF _Toc531380503 \h </w:instrText>
        </w:r>
        <w:r w:rsidRPr="00920004">
          <w:rPr>
            <w:noProof/>
            <w:webHidden/>
            <w:rPrChange w:id="3708" w:author="phuong vu" w:date="2018-11-30T22:36:00Z">
              <w:rPr>
                <w:noProof/>
                <w:webHidden/>
              </w:rPr>
            </w:rPrChange>
          </w:rPr>
        </w:r>
      </w:ins>
      <w:r w:rsidRPr="00920004">
        <w:rPr>
          <w:noProof/>
          <w:webHidden/>
          <w:rPrChange w:id="3709" w:author="phuong vu" w:date="2018-11-30T22:36:00Z">
            <w:rPr>
              <w:noProof/>
              <w:webHidden/>
            </w:rPr>
          </w:rPrChange>
        </w:rPr>
        <w:fldChar w:fldCharType="separate"/>
      </w:r>
      <w:ins w:id="3710" w:author="phuong vu" w:date="2018-11-30T22:32:00Z">
        <w:r w:rsidRPr="00920004">
          <w:rPr>
            <w:noProof/>
            <w:webHidden/>
            <w:rPrChange w:id="3711" w:author="phuong vu" w:date="2018-11-30T22:36:00Z">
              <w:rPr>
                <w:noProof/>
                <w:webHidden/>
              </w:rPr>
            </w:rPrChange>
          </w:rPr>
          <w:t>53</w:t>
        </w:r>
        <w:r w:rsidRPr="00920004">
          <w:rPr>
            <w:noProof/>
            <w:webHidden/>
            <w:rPrChange w:id="3712" w:author="phuong vu" w:date="2018-11-30T22:36:00Z">
              <w:rPr>
                <w:noProof/>
                <w:webHidden/>
              </w:rPr>
            </w:rPrChange>
          </w:rPr>
          <w:fldChar w:fldCharType="end"/>
        </w:r>
        <w:r w:rsidRPr="00920004">
          <w:rPr>
            <w:rStyle w:val="Hyperlink"/>
            <w:noProof/>
            <w:rPrChange w:id="3713" w:author="phuong vu" w:date="2018-11-30T22:36:00Z">
              <w:rPr>
                <w:rStyle w:val="Hyperlink"/>
                <w:noProof/>
              </w:rPr>
            </w:rPrChange>
          </w:rPr>
          <w:fldChar w:fldCharType="end"/>
        </w:r>
      </w:ins>
    </w:p>
    <w:p w14:paraId="412FAB78" w14:textId="4F5342F1" w:rsidR="00E35500" w:rsidRPr="00920004" w:rsidRDefault="00E35500">
      <w:pPr>
        <w:pStyle w:val="TableofFigures"/>
        <w:tabs>
          <w:tab w:val="right" w:leader="dot" w:pos="8777"/>
        </w:tabs>
        <w:rPr>
          <w:ins w:id="3714" w:author="phuong vu" w:date="2018-11-30T22:32:00Z"/>
          <w:rFonts w:asciiTheme="minorHAnsi" w:eastAsiaTheme="minorEastAsia" w:hAnsiTheme="minorHAnsi" w:cstheme="minorBidi"/>
          <w:noProof/>
          <w:sz w:val="22"/>
          <w:szCs w:val="22"/>
          <w:lang w:val="en-US"/>
          <w:rPrChange w:id="3715" w:author="phuong vu" w:date="2018-11-30T22:36:00Z">
            <w:rPr>
              <w:ins w:id="3716" w:author="phuong vu" w:date="2018-11-30T22:32:00Z"/>
              <w:rFonts w:asciiTheme="minorHAnsi" w:eastAsiaTheme="minorEastAsia" w:hAnsiTheme="minorHAnsi" w:cstheme="minorBidi"/>
              <w:noProof/>
              <w:sz w:val="22"/>
              <w:szCs w:val="22"/>
              <w:lang w:val="en-US"/>
            </w:rPr>
          </w:rPrChange>
        </w:rPr>
      </w:pPr>
      <w:ins w:id="3717" w:author="phuong vu" w:date="2018-11-30T22:32:00Z">
        <w:r w:rsidRPr="00920004">
          <w:rPr>
            <w:rStyle w:val="Hyperlink"/>
            <w:noProof/>
            <w:rPrChange w:id="3718" w:author="phuong vu" w:date="2018-11-30T22:36:00Z">
              <w:rPr>
                <w:rStyle w:val="Hyperlink"/>
                <w:noProof/>
              </w:rPr>
            </w:rPrChange>
          </w:rPr>
          <w:fldChar w:fldCharType="begin"/>
        </w:r>
        <w:r w:rsidRPr="00920004">
          <w:rPr>
            <w:rStyle w:val="Hyperlink"/>
            <w:noProof/>
            <w:rPrChange w:id="3719" w:author="phuong vu" w:date="2018-11-30T22:36:00Z">
              <w:rPr>
                <w:rStyle w:val="Hyperlink"/>
                <w:noProof/>
              </w:rPr>
            </w:rPrChange>
          </w:rPr>
          <w:instrText xml:space="preserve"> </w:instrText>
        </w:r>
        <w:r w:rsidRPr="00920004">
          <w:rPr>
            <w:noProof/>
            <w:rPrChange w:id="3720" w:author="phuong vu" w:date="2018-11-30T22:36:00Z">
              <w:rPr>
                <w:noProof/>
              </w:rPr>
            </w:rPrChange>
          </w:rPr>
          <w:instrText>HYPERLINK \l "_Toc531380504"</w:instrText>
        </w:r>
        <w:r w:rsidRPr="00920004">
          <w:rPr>
            <w:rStyle w:val="Hyperlink"/>
            <w:noProof/>
            <w:rPrChange w:id="3721" w:author="phuong vu" w:date="2018-11-30T22:36:00Z">
              <w:rPr>
                <w:rStyle w:val="Hyperlink"/>
                <w:noProof/>
              </w:rPr>
            </w:rPrChange>
          </w:rPr>
          <w:instrText xml:space="preserve"> </w:instrText>
        </w:r>
        <w:r w:rsidRPr="00920004">
          <w:rPr>
            <w:rStyle w:val="Hyperlink"/>
            <w:noProof/>
            <w:rPrChange w:id="3722" w:author="phuong vu" w:date="2018-11-30T22:36:00Z">
              <w:rPr>
                <w:rStyle w:val="Hyperlink"/>
                <w:noProof/>
              </w:rPr>
            </w:rPrChange>
          </w:rPr>
        </w:r>
        <w:r w:rsidRPr="00920004">
          <w:rPr>
            <w:rStyle w:val="Hyperlink"/>
            <w:noProof/>
            <w:rPrChange w:id="3723" w:author="phuong vu" w:date="2018-11-30T22:36:00Z">
              <w:rPr>
                <w:rStyle w:val="Hyperlink"/>
                <w:noProof/>
              </w:rPr>
            </w:rPrChange>
          </w:rPr>
          <w:fldChar w:fldCharType="separate"/>
        </w:r>
        <w:r w:rsidRPr="00920004">
          <w:rPr>
            <w:rStyle w:val="Hyperlink"/>
            <w:noProof/>
            <w:rPrChange w:id="3724" w:author="phuong vu" w:date="2018-11-30T22:36:00Z">
              <w:rPr>
                <w:rStyle w:val="Hyperlink"/>
                <w:noProof/>
              </w:rPr>
            </w:rPrChange>
          </w:rPr>
          <w:t>Hình 3.27 Giao diện cập nhật thông tin biên nhận với trạng thái "đang chờ trả đồ"</w:t>
        </w:r>
        <w:r w:rsidRPr="00920004">
          <w:rPr>
            <w:noProof/>
            <w:webHidden/>
            <w:rPrChange w:id="3725" w:author="phuong vu" w:date="2018-11-30T22:36:00Z">
              <w:rPr>
                <w:noProof/>
                <w:webHidden/>
              </w:rPr>
            </w:rPrChange>
          </w:rPr>
          <w:tab/>
        </w:r>
        <w:r w:rsidRPr="00920004">
          <w:rPr>
            <w:noProof/>
            <w:webHidden/>
            <w:rPrChange w:id="3726" w:author="phuong vu" w:date="2018-11-30T22:36:00Z">
              <w:rPr>
                <w:noProof/>
                <w:webHidden/>
              </w:rPr>
            </w:rPrChange>
          </w:rPr>
          <w:fldChar w:fldCharType="begin"/>
        </w:r>
        <w:r w:rsidRPr="00920004">
          <w:rPr>
            <w:noProof/>
            <w:webHidden/>
            <w:rPrChange w:id="3727" w:author="phuong vu" w:date="2018-11-30T22:36:00Z">
              <w:rPr>
                <w:noProof/>
                <w:webHidden/>
              </w:rPr>
            </w:rPrChange>
          </w:rPr>
          <w:instrText xml:space="preserve"> PAGEREF _Toc531380504 \h </w:instrText>
        </w:r>
        <w:r w:rsidRPr="00920004">
          <w:rPr>
            <w:noProof/>
            <w:webHidden/>
            <w:rPrChange w:id="3728" w:author="phuong vu" w:date="2018-11-30T22:36:00Z">
              <w:rPr>
                <w:noProof/>
                <w:webHidden/>
              </w:rPr>
            </w:rPrChange>
          </w:rPr>
        </w:r>
      </w:ins>
      <w:r w:rsidRPr="00920004">
        <w:rPr>
          <w:noProof/>
          <w:webHidden/>
          <w:rPrChange w:id="3729" w:author="phuong vu" w:date="2018-11-30T22:36:00Z">
            <w:rPr>
              <w:noProof/>
              <w:webHidden/>
            </w:rPr>
          </w:rPrChange>
        </w:rPr>
        <w:fldChar w:fldCharType="separate"/>
      </w:r>
      <w:ins w:id="3730" w:author="phuong vu" w:date="2018-11-30T22:32:00Z">
        <w:r w:rsidRPr="00920004">
          <w:rPr>
            <w:noProof/>
            <w:webHidden/>
            <w:rPrChange w:id="3731" w:author="phuong vu" w:date="2018-11-30T22:36:00Z">
              <w:rPr>
                <w:noProof/>
                <w:webHidden/>
              </w:rPr>
            </w:rPrChange>
          </w:rPr>
          <w:t>53</w:t>
        </w:r>
        <w:r w:rsidRPr="00920004">
          <w:rPr>
            <w:noProof/>
            <w:webHidden/>
            <w:rPrChange w:id="3732" w:author="phuong vu" w:date="2018-11-30T22:36:00Z">
              <w:rPr>
                <w:noProof/>
                <w:webHidden/>
              </w:rPr>
            </w:rPrChange>
          </w:rPr>
          <w:fldChar w:fldCharType="end"/>
        </w:r>
        <w:r w:rsidRPr="00920004">
          <w:rPr>
            <w:rStyle w:val="Hyperlink"/>
            <w:noProof/>
            <w:rPrChange w:id="3733" w:author="phuong vu" w:date="2018-11-30T22:36:00Z">
              <w:rPr>
                <w:rStyle w:val="Hyperlink"/>
                <w:noProof/>
              </w:rPr>
            </w:rPrChange>
          </w:rPr>
          <w:fldChar w:fldCharType="end"/>
        </w:r>
      </w:ins>
    </w:p>
    <w:p w14:paraId="5CD1FD0C" w14:textId="6B938964" w:rsidR="00E35500" w:rsidRPr="00920004" w:rsidRDefault="00E35500">
      <w:pPr>
        <w:pStyle w:val="TableofFigures"/>
        <w:tabs>
          <w:tab w:val="right" w:leader="dot" w:pos="8777"/>
        </w:tabs>
        <w:rPr>
          <w:ins w:id="3734" w:author="phuong vu" w:date="2018-11-30T22:32:00Z"/>
          <w:rFonts w:asciiTheme="minorHAnsi" w:eastAsiaTheme="minorEastAsia" w:hAnsiTheme="minorHAnsi" w:cstheme="minorBidi"/>
          <w:noProof/>
          <w:sz w:val="22"/>
          <w:szCs w:val="22"/>
          <w:lang w:val="en-US"/>
          <w:rPrChange w:id="3735" w:author="phuong vu" w:date="2018-11-30T22:36:00Z">
            <w:rPr>
              <w:ins w:id="3736" w:author="phuong vu" w:date="2018-11-30T22:32:00Z"/>
              <w:rFonts w:asciiTheme="minorHAnsi" w:eastAsiaTheme="minorEastAsia" w:hAnsiTheme="minorHAnsi" w:cstheme="minorBidi"/>
              <w:noProof/>
              <w:sz w:val="22"/>
              <w:szCs w:val="22"/>
              <w:lang w:val="en-US"/>
            </w:rPr>
          </w:rPrChange>
        </w:rPr>
      </w:pPr>
      <w:ins w:id="3737" w:author="phuong vu" w:date="2018-11-30T22:32:00Z">
        <w:r w:rsidRPr="00920004">
          <w:rPr>
            <w:rStyle w:val="Hyperlink"/>
            <w:noProof/>
            <w:rPrChange w:id="3738" w:author="phuong vu" w:date="2018-11-30T22:36:00Z">
              <w:rPr>
                <w:rStyle w:val="Hyperlink"/>
                <w:noProof/>
              </w:rPr>
            </w:rPrChange>
          </w:rPr>
          <w:lastRenderedPageBreak/>
          <w:fldChar w:fldCharType="begin"/>
        </w:r>
        <w:r w:rsidRPr="00920004">
          <w:rPr>
            <w:rStyle w:val="Hyperlink"/>
            <w:noProof/>
            <w:rPrChange w:id="3739" w:author="phuong vu" w:date="2018-11-30T22:36:00Z">
              <w:rPr>
                <w:rStyle w:val="Hyperlink"/>
                <w:noProof/>
              </w:rPr>
            </w:rPrChange>
          </w:rPr>
          <w:instrText xml:space="preserve"> </w:instrText>
        </w:r>
        <w:r w:rsidRPr="00920004">
          <w:rPr>
            <w:noProof/>
            <w:rPrChange w:id="3740" w:author="phuong vu" w:date="2018-11-30T22:36:00Z">
              <w:rPr>
                <w:noProof/>
              </w:rPr>
            </w:rPrChange>
          </w:rPr>
          <w:instrText>HYPERLINK \l "_Toc531380505"</w:instrText>
        </w:r>
        <w:r w:rsidRPr="00920004">
          <w:rPr>
            <w:rStyle w:val="Hyperlink"/>
            <w:noProof/>
            <w:rPrChange w:id="3741" w:author="phuong vu" w:date="2018-11-30T22:36:00Z">
              <w:rPr>
                <w:rStyle w:val="Hyperlink"/>
                <w:noProof/>
              </w:rPr>
            </w:rPrChange>
          </w:rPr>
          <w:instrText xml:space="preserve"> </w:instrText>
        </w:r>
        <w:r w:rsidRPr="00920004">
          <w:rPr>
            <w:rStyle w:val="Hyperlink"/>
            <w:noProof/>
            <w:rPrChange w:id="3742" w:author="phuong vu" w:date="2018-11-30T22:36:00Z">
              <w:rPr>
                <w:rStyle w:val="Hyperlink"/>
                <w:noProof/>
              </w:rPr>
            </w:rPrChange>
          </w:rPr>
        </w:r>
        <w:r w:rsidRPr="00920004">
          <w:rPr>
            <w:rStyle w:val="Hyperlink"/>
            <w:noProof/>
            <w:rPrChange w:id="3743" w:author="phuong vu" w:date="2018-11-30T22:36:00Z">
              <w:rPr>
                <w:rStyle w:val="Hyperlink"/>
                <w:noProof/>
              </w:rPr>
            </w:rPrChange>
          </w:rPr>
          <w:fldChar w:fldCharType="separate"/>
        </w:r>
        <w:r w:rsidRPr="00920004">
          <w:rPr>
            <w:rStyle w:val="Hyperlink"/>
            <w:noProof/>
            <w:rPrChange w:id="3744" w:author="phuong vu" w:date="2018-11-30T22:36:00Z">
              <w:rPr>
                <w:rStyle w:val="Hyperlink"/>
                <w:noProof/>
              </w:rPr>
            </w:rPrChange>
          </w:rPr>
          <w:t>Hình 3.28</w:t>
        </w:r>
        <w:r w:rsidRPr="00920004">
          <w:rPr>
            <w:rStyle w:val="Hyperlink"/>
            <w:noProof/>
            <w:lang w:val="en-US"/>
            <w:rPrChange w:id="3745" w:author="phuong vu" w:date="2018-11-30T22:36:00Z">
              <w:rPr>
                <w:rStyle w:val="Hyperlink"/>
                <w:noProof/>
                <w:lang w:val="en-US"/>
              </w:rPr>
            </w:rPrChange>
          </w:rPr>
          <w:t xml:space="preserve"> Sơ đồ xử lí cập nhật thông tin biên nhận</w:t>
        </w:r>
        <w:r w:rsidRPr="00920004">
          <w:rPr>
            <w:noProof/>
            <w:webHidden/>
            <w:rPrChange w:id="3746" w:author="phuong vu" w:date="2018-11-30T22:36:00Z">
              <w:rPr>
                <w:noProof/>
                <w:webHidden/>
              </w:rPr>
            </w:rPrChange>
          </w:rPr>
          <w:tab/>
        </w:r>
        <w:r w:rsidRPr="00920004">
          <w:rPr>
            <w:noProof/>
            <w:webHidden/>
            <w:rPrChange w:id="3747" w:author="phuong vu" w:date="2018-11-30T22:36:00Z">
              <w:rPr>
                <w:noProof/>
                <w:webHidden/>
              </w:rPr>
            </w:rPrChange>
          </w:rPr>
          <w:fldChar w:fldCharType="begin"/>
        </w:r>
        <w:r w:rsidRPr="00920004">
          <w:rPr>
            <w:noProof/>
            <w:webHidden/>
            <w:rPrChange w:id="3748" w:author="phuong vu" w:date="2018-11-30T22:36:00Z">
              <w:rPr>
                <w:noProof/>
                <w:webHidden/>
              </w:rPr>
            </w:rPrChange>
          </w:rPr>
          <w:instrText xml:space="preserve"> PAGEREF _Toc531380505 \h </w:instrText>
        </w:r>
        <w:r w:rsidRPr="00920004">
          <w:rPr>
            <w:noProof/>
            <w:webHidden/>
            <w:rPrChange w:id="3749" w:author="phuong vu" w:date="2018-11-30T22:36:00Z">
              <w:rPr>
                <w:noProof/>
                <w:webHidden/>
              </w:rPr>
            </w:rPrChange>
          </w:rPr>
        </w:r>
      </w:ins>
      <w:r w:rsidRPr="00920004">
        <w:rPr>
          <w:noProof/>
          <w:webHidden/>
          <w:rPrChange w:id="3750" w:author="phuong vu" w:date="2018-11-30T22:36:00Z">
            <w:rPr>
              <w:noProof/>
              <w:webHidden/>
            </w:rPr>
          </w:rPrChange>
        </w:rPr>
        <w:fldChar w:fldCharType="separate"/>
      </w:r>
      <w:ins w:id="3751" w:author="phuong vu" w:date="2018-11-30T22:32:00Z">
        <w:r w:rsidRPr="00920004">
          <w:rPr>
            <w:noProof/>
            <w:webHidden/>
            <w:rPrChange w:id="3752" w:author="phuong vu" w:date="2018-11-30T22:36:00Z">
              <w:rPr>
                <w:noProof/>
                <w:webHidden/>
              </w:rPr>
            </w:rPrChange>
          </w:rPr>
          <w:t>55</w:t>
        </w:r>
        <w:r w:rsidRPr="00920004">
          <w:rPr>
            <w:noProof/>
            <w:webHidden/>
            <w:rPrChange w:id="3753" w:author="phuong vu" w:date="2018-11-30T22:36:00Z">
              <w:rPr>
                <w:noProof/>
                <w:webHidden/>
              </w:rPr>
            </w:rPrChange>
          </w:rPr>
          <w:fldChar w:fldCharType="end"/>
        </w:r>
        <w:r w:rsidRPr="00920004">
          <w:rPr>
            <w:rStyle w:val="Hyperlink"/>
            <w:noProof/>
            <w:rPrChange w:id="3754" w:author="phuong vu" w:date="2018-11-30T22:36:00Z">
              <w:rPr>
                <w:rStyle w:val="Hyperlink"/>
                <w:noProof/>
              </w:rPr>
            </w:rPrChange>
          </w:rPr>
          <w:fldChar w:fldCharType="end"/>
        </w:r>
      </w:ins>
    </w:p>
    <w:p w14:paraId="7EE5A91F" w14:textId="1821729D" w:rsidR="00E35500" w:rsidRPr="00920004" w:rsidRDefault="00E35500">
      <w:pPr>
        <w:pStyle w:val="TableofFigures"/>
        <w:tabs>
          <w:tab w:val="right" w:leader="dot" w:pos="8777"/>
        </w:tabs>
        <w:rPr>
          <w:ins w:id="3755" w:author="phuong vu" w:date="2018-11-30T22:32:00Z"/>
          <w:rFonts w:asciiTheme="minorHAnsi" w:eastAsiaTheme="minorEastAsia" w:hAnsiTheme="minorHAnsi" w:cstheme="minorBidi"/>
          <w:noProof/>
          <w:sz w:val="22"/>
          <w:szCs w:val="22"/>
          <w:lang w:val="en-US"/>
          <w:rPrChange w:id="3756" w:author="phuong vu" w:date="2018-11-30T22:36:00Z">
            <w:rPr>
              <w:ins w:id="3757" w:author="phuong vu" w:date="2018-11-30T22:32:00Z"/>
              <w:rFonts w:asciiTheme="minorHAnsi" w:eastAsiaTheme="minorEastAsia" w:hAnsiTheme="minorHAnsi" w:cstheme="minorBidi"/>
              <w:noProof/>
              <w:sz w:val="22"/>
              <w:szCs w:val="22"/>
              <w:lang w:val="en-US"/>
            </w:rPr>
          </w:rPrChange>
        </w:rPr>
      </w:pPr>
      <w:ins w:id="3758" w:author="phuong vu" w:date="2018-11-30T22:32:00Z">
        <w:r w:rsidRPr="00920004">
          <w:rPr>
            <w:rStyle w:val="Hyperlink"/>
            <w:noProof/>
            <w:rPrChange w:id="3759" w:author="phuong vu" w:date="2018-11-30T22:36:00Z">
              <w:rPr>
                <w:rStyle w:val="Hyperlink"/>
                <w:noProof/>
              </w:rPr>
            </w:rPrChange>
          </w:rPr>
          <w:fldChar w:fldCharType="begin"/>
        </w:r>
        <w:r w:rsidRPr="00920004">
          <w:rPr>
            <w:rStyle w:val="Hyperlink"/>
            <w:noProof/>
            <w:rPrChange w:id="3760" w:author="phuong vu" w:date="2018-11-30T22:36:00Z">
              <w:rPr>
                <w:rStyle w:val="Hyperlink"/>
                <w:noProof/>
              </w:rPr>
            </w:rPrChange>
          </w:rPr>
          <w:instrText xml:space="preserve"> </w:instrText>
        </w:r>
        <w:r w:rsidRPr="00920004">
          <w:rPr>
            <w:noProof/>
            <w:rPrChange w:id="3761" w:author="phuong vu" w:date="2018-11-30T22:36:00Z">
              <w:rPr>
                <w:noProof/>
              </w:rPr>
            </w:rPrChange>
          </w:rPr>
          <w:instrText>HYPERLINK \l "_Toc531380506"</w:instrText>
        </w:r>
        <w:r w:rsidRPr="00920004">
          <w:rPr>
            <w:rStyle w:val="Hyperlink"/>
            <w:noProof/>
            <w:rPrChange w:id="3762" w:author="phuong vu" w:date="2018-11-30T22:36:00Z">
              <w:rPr>
                <w:rStyle w:val="Hyperlink"/>
                <w:noProof/>
              </w:rPr>
            </w:rPrChange>
          </w:rPr>
          <w:instrText xml:space="preserve"> </w:instrText>
        </w:r>
        <w:r w:rsidRPr="00920004">
          <w:rPr>
            <w:rStyle w:val="Hyperlink"/>
            <w:noProof/>
            <w:rPrChange w:id="3763" w:author="phuong vu" w:date="2018-11-30T22:36:00Z">
              <w:rPr>
                <w:rStyle w:val="Hyperlink"/>
                <w:noProof/>
              </w:rPr>
            </w:rPrChange>
          </w:rPr>
        </w:r>
        <w:r w:rsidRPr="00920004">
          <w:rPr>
            <w:rStyle w:val="Hyperlink"/>
            <w:noProof/>
            <w:rPrChange w:id="3764" w:author="phuong vu" w:date="2018-11-30T22:36:00Z">
              <w:rPr>
                <w:rStyle w:val="Hyperlink"/>
                <w:noProof/>
              </w:rPr>
            </w:rPrChange>
          </w:rPr>
          <w:fldChar w:fldCharType="separate"/>
        </w:r>
        <w:r w:rsidRPr="00920004">
          <w:rPr>
            <w:rStyle w:val="Hyperlink"/>
            <w:noProof/>
            <w:rPrChange w:id="3765" w:author="phuong vu" w:date="2018-11-30T22:36:00Z">
              <w:rPr>
                <w:rStyle w:val="Hyperlink"/>
                <w:noProof/>
              </w:rPr>
            </w:rPrChange>
          </w:rPr>
          <w:t>Hình 3.29 Tổng quan phân công xử lí đơn hàng</w:t>
        </w:r>
        <w:r w:rsidRPr="00920004">
          <w:rPr>
            <w:noProof/>
            <w:webHidden/>
            <w:rPrChange w:id="3766" w:author="phuong vu" w:date="2018-11-30T22:36:00Z">
              <w:rPr>
                <w:noProof/>
                <w:webHidden/>
              </w:rPr>
            </w:rPrChange>
          </w:rPr>
          <w:tab/>
        </w:r>
        <w:r w:rsidRPr="00920004">
          <w:rPr>
            <w:noProof/>
            <w:webHidden/>
            <w:rPrChange w:id="3767" w:author="phuong vu" w:date="2018-11-30T22:36:00Z">
              <w:rPr>
                <w:noProof/>
                <w:webHidden/>
              </w:rPr>
            </w:rPrChange>
          </w:rPr>
          <w:fldChar w:fldCharType="begin"/>
        </w:r>
        <w:r w:rsidRPr="00920004">
          <w:rPr>
            <w:noProof/>
            <w:webHidden/>
            <w:rPrChange w:id="3768" w:author="phuong vu" w:date="2018-11-30T22:36:00Z">
              <w:rPr>
                <w:noProof/>
                <w:webHidden/>
              </w:rPr>
            </w:rPrChange>
          </w:rPr>
          <w:instrText xml:space="preserve"> PAGEREF _Toc531380506 \h </w:instrText>
        </w:r>
        <w:r w:rsidRPr="00920004">
          <w:rPr>
            <w:noProof/>
            <w:webHidden/>
            <w:rPrChange w:id="3769" w:author="phuong vu" w:date="2018-11-30T22:36:00Z">
              <w:rPr>
                <w:noProof/>
                <w:webHidden/>
              </w:rPr>
            </w:rPrChange>
          </w:rPr>
        </w:r>
      </w:ins>
      <w:r w:rsidRPr="00920004">
        <w:rPr>
          <w:noProof/>
          <w:webHidden/>
          <w:rPrChange w:id="3770" w:author="phuong vu" w:date="2018-11-30T22:36:00Z">
            <w:rPr>
              <w:noProof/>
              <w:webHidden/>
            </w:rPr>
          </w:rPrChange>
        </w:rPr>
        <w:fldChar w:fldCharType="separate"/>
      </w:r>
      <w:ins w:id="3771" w:author="phuong vu" w:date="2018-11-30T22:32:00Z">
        <w:r w:rsidRPr="00920004">
          <w:rPr>
            <w:noProof/>
            <w:webHidden/>
            <w:rPrChange w:id="3772" w:author="phuong vu" w:date="2018-11-30T22:36:00Z">
              <w:rPr>
                <w:noProof/>
                <w:webHidden/>
              </w:rPr>
            </w:rPrChange>
          </w:rPr>
          <w:t>56</w:t>
        </w:r>
        <w:r w:rsidRPr="00920004">
          <w:rPr>
            <w:noProof/>
            <w:webHidden/>
            <w:rPrChange w:id="3773" w:author="phuong vu" w:date="2018-11-30T22:36:00Z">
              <w:rPr>
                <w:noProof/>
                <w:webHidden/>
              </w:rPr>
            </w:rPrChange>
          </w:rPr>
          <w:fldChar w:fldCharType="end"/>
        </w:r>
        <w:r w:rsidRPr="00920004">
          <w:rPr>
            <w:rStyle w:val="Hyperlink"/>
            <w:noProof/>
            <w:rPrChange w:id="3774" w:author="phuong vu" w:date="2018-11-30T22:36:00Z">
              <w:rPr>
                <w:rStyle w:val="Hyperlink"/>
                <w:noProof/>
              </w:rPr>
            </w:rPrChange>
          </w:rPr>
          <w:fldChar w:fldCharType="end"/>
        </w:r>
      </w:ins>
    </w:p>
    <w:p w14:paraId="4B95FC74" w14:textId="3733ECB3" w:rsidR="00E35500" w:rsidRPr="00920004" w:rsidRDefault="00E35500">
      <w:pPr>
        <w:pStyle w:val="TableofFigures"/>
        <w:tabs>
          <w:tab w:val="right" w:leader="dot" w:pos="8777"/>
        </w:tabs>
        <w:rPr>
          <w:ins w:id="3775" w:author="phuong vu" w:date="2018-11-30T22:32:00Z"/>
          <w:rFonts w:asciiTheme="minorHAnsi" w:eastAsiaTheme="minorEastAsia" w:hAnsiTheme="minorHAnsi" w:cstheme="minorBidi"/>
          <w:noProof/>
          <w:sz w:val="22"/>
          <w:szCs w:val="22"/>
          <w:lang w:val="en-US"/>
          <w:rPrChange w:id="3776" w:author="phuong vu" w:date="2018-11-30T22:36:00Z">
            <w:rPr>
              <w:ins w:id="3777" w:author="phuong vu" w:date="2018-11-30T22:32:00Z"/>
              <w:rFonts w:asciiTheme="minorHAnsi" w:eastAsiaTheme="minorEastAsia" w:hAnsiTheme="minorHAnsi" w:cstheme="minorBidi"/>
              <w:noProof/>
              <w:sz w:val="22"/>
              <w:szCs w:val="22"/>
              <w:lang w:val="en-US"/>
            </w:rPr>
          </w:rPrChange>
        </w:rPr>
      </w:pPr>
      <w:ins w:id="3778" w:author="phuong vu" w:date="2018-11-30T22:32:00Z">
        <w:r w:rsidRPr="00920004">
          <w:rPr>
            <w:rStyle w:val="Hyperlink"/>
            <w:noProof/>
            <w:rPrChange w:id="3779" w:author="phuong vu" w:date="2018-11-30T22:36:00Z">
              <w:rPr>
                <w:rStyle w:val="Hyperlink"/>
                <w:noProof/>
              </w:rPr>
            </w:rPrChange>
          </w:rPr>
          <w:fldChar w:fldCharType="begin"/>
        </w:r>
        <w:r w:rsidRPr="00920004">
          <w:rPr>
            <w:rStyle w:val="Hyperlink"/>
            <w:noProof/>
            <w:rPrChange w:id="3780" w:author="phuong vu" w:date="2018-11-30T22:36:00Z">
              <w:rPr>
                <w:rStyle w:val="Hyperlink"/>
                <w:noProof/>
              </w:rPr>
            </w:rPrChange>
          </w:rPr>
          <w:instrText xml:space="preserve"> </w:instrText>
        </w:r>
        <w:r w:rsidRPr="00920004">
          <w:rPr>
            <w:noProof/>
            <w:rPrChange w:id="3781" w:author="phuong vu" w:date="2018-11-30T22:36:00Z">
              <w:rPr>
                <w:noProof/>
              </w:rPr>
            </w:rPrChange>
          </w:rPr>
          <w:instrText>HYPERLINK \l "_Toc531380507"</w:instrText>
        </w:r>
        <w:r w:rsidRPr="00920004">
          <w:rPr>
            <w:rStyle w:val="Hyperlink"/>
            <w:noProof/>
            <w:rPrChange w:id="3782" w:author="phuong vu" w:date="2018-11-30T22:36:00Z">
              <w:rPr>
                <w:rStyle w:val="Hyperlink"/>
                <w:noProof/>
              </w:rPr>
            </w:rPrChange>
          </w:rPr>
          <w:instrText xml:space="preserve"> </w:instrText>
        </w:r>
        <w:r w:rsidRPr="00920004">
          <w:rPr>
            <w:rStyle w:val="Hyperlink"/>
            <w:noProof/>
            <w:rPrChange w:id="3783" w:author="phuong vu" w:date="2018-11-30T22:36:00Z">
              <w:rPr>
                <w:rStyle w:val="Hyperlink"/>
                <w:noProof/>
              </w:rPr>
            </w:rPrChange>
          </w:rPr>
        </w:r>
        <w:r w:rsidRPr="00920004">
          <w:rPr>
            <w:rStyle w:val="Hyperlink"/>
            <w:noProof/>
            <w:rPrChange w:id="3784" w:author="phuong vu" w:date="2018-11-30T22:36:00Z">
              <w:rPr>
                <w:rStyle w:val="Hyperlink"/>
                <w:noProof/>
              </w:rPr>
            </w:rPrChange>
          </w:rPr>
          <w:fldChar w:fldCharType="separate"/>
        </w:r>
        <w:r w:rsidRPr="00920004">
          <w:rPr>
            <w:rStyle w:val="Hyperlink"/>
            <w:noProof/>
            <w:rPrChange w:id="3785" w:author="phuong vu" w:date="2018-11-30T22:36:00Z">
              <w:rPr>
                <w:rStyle w:val="Hyperlink"/>
                <w:noProof/>
              </w:rPr>
            </w:rPrChange>
          </w:rPr>
          <w:t>Hình 3.30 Giao diện phân công đơn hàng vào máy giặt</w:t>
        </w:r>
        <w:r w:rsidRPr="00920004">
          <w:rPr>
            <w:noProof/>
            <w:webHidden/>
            <w:rPrChange w:id="3786" w:author="phuong vu" w:date="2018-11-30T22:36:00Z">
              <w:rPr>
                <w:noProof/>
                <w:webHidden/>
              </w:rPr>
            </w:rPrChange>
          </w:rPr>
          <w:tab/>
        </w:r>
        <w:r w:rsidRPr="00920004">
          <w:rPr>
            <w:noProof/>
            <w:webHidden/>
            <w:rPrChange w:id="3787" w:author="phuong vu" w:date="2018-11-30T22:36:00Z">
              <w:rPr>
                <w:noProof/>
                <w:webHidden/>
              </w:rPr>
            </w:rPrChange>
          </w:rPr>
          <w:fldChar w:fldCharType="begin"/>
        </w:r>
        <w:r w:rsidRPr="00920004">
          <w:rPr>
            <w:noProof/>
            <w:webHidden/>
            <w:rPrChange w:id="3788" w:author="phuong vu" w:date="2018-11-30T22:36:00Z">
              <w:rPr>
                <w:noProof/>
                <w:webHidden/>
              </w:rPr>
            </w:rPrChange>
          </w:rPr>
          <w:instrText xml:space="preserve"> PAGEREF _Toc531380507 \h </w:instrText>
        </w:r>
        <w:r w:rsidRPr="00920004">
          <w:rPr>
            <w:noProof/>
            <w:webHidden/>
            <w:rPrChange w:id="3789" w:author="phuong vu" w:date="2018-11-30T22:36:00Z">
              <w:rPr>
                <w:noProof/>
                <w:webHidden/>
              </w:rPr>
            </w:rPrChange>
          </w:rPr>
        </w:r>
      </w:ins>
      <w:r w:rsidRPr="00920004">
        <w:rPr>
          <w:noProof/>
          <w:webHidden/>
          <w:rPrChange w:id="3790" w:author="phuong vu" w:date="2018-11-30T22:36:00Z">
            <w:rPr>
              <w:noProof/>
              <w:webHidden/>
            </w:rPr>
          </w:rPrChange>
        </w:rPr>
        <w:fldChar w:fldCharType="separate"/>
      </w:r>
      <w:ins w:id="3791" w:author="phuong vu" w:date="2018-11-30T22:32:00Z">
        <w:r w:rsidRPr="00920004">
          <w:rPr>
            <w:noProof/>
            <w:webHidden/>
            <w:rPrChange w:id="3792" w:author="phuong vu" w:date="2018-11-30T22:36:00Z">
              <w:rPr>
                <w:noProof/>
                <w:webHidden/>
              </w:rPr>
            </w:rPrChange>
          </w:rPr>
          <w:t>57</w:t>
        </w:r>
        <w:r w:rsidRPr="00920004">
          <w:rPr>
            <w:noProof/>
            <w:webHidden/>
            <w:rPrChange w:id="3793" w:author="phuong vu" w:date="2018-11-30T22:36:00Z">
              <w:rPr>
                <w:noProof/>
                <w:webHidden/>
              </w:rPr>
            </w:rPrChange>
          </w:rPr>
          <w:fldChar w:fldCharType="end"/>
        </w:r>
        <w:r w:rsidRPr="00920004">
          <w:rPr>
            <w:rStyle w:val="Hyperlink"/>
            <w:noProof/>
            <w:rPrChange w:id="3794" w:author="phuong vu" w:date="2018-11-30T22:36:00Z">
              <w:rPr>
                <w:rStyle w:val="Hyperlink"/>
                <w:noProof/>
              </w:rPr>
            </w:rPrChange>
          </w:rPr>
          <w:fldChar w:fldCharType="end"/>
        </w:r>
      </w:ins>
    </w:p>
    <w:p w14:paraId="5402C116" w14:textId="745DF4E6" w:rsidR="00E35500" w:rsidRPr="00920004" w:rsidRDefault="00E35500">
      <w:pPr>
        <w:pStyle w:val="TableofFigures"/>
        <w:tabs>
          <w:tab w:val="right" w:leader="dot" w:pos="8777"/>
        </w:tabs>
        <w:rPr>
          <w:ins w:id="3795" w:author="phuong vu" w:date="2018-11-30T22:32:00Z"/>
          <w:rFonts w:asciiTheme="minorHAnsi" w:eastAsiaTheme="minorEastAsia" w:hAnsiTheme="minorHAnsi" w:cstheme="minorBidi"/>
          <w:noProof/>
          <w:sz w:val="22"/>
          <w:szCs w:val="22"/>
          <w:lang w:val="en-US"/>
          <w:rPrChange w:id="3796" w:author="phuong vu" w:date="2018-11-30T22:36:00Z">
            <w:rPr>
              <w:ins w:id="3797" w:author="phuong vu" w:date="2018-11-30T22:32:00Z"/>
              <w:rFonts w:asciiTheme="minorHAnsi" w:eastAsiaTheme="minorEastAsia" w:hAnsiTheme="minorHAnsi" w:cstheme="minorBidi"/>
              <w:noProof/>
              <w:sz w:val="22"/>
              <w:szCs w:val="22"/>
              <w:lang w:val="en-US"/>
            </w:rPr>
          </w:rPrChange>
        </w:rPr>
      </w:pPr>
      <w:ins w:id="3798" w:author="phuong vu" w:date="2018-11-30T22:32:00Z">
        <w:r w:rsidRPr="00920004">
          <w:rPr>
            <w:rStyle w:val="Hyperlink"/>
            <w:noProof/>
            <w:rPrChange w:id="3799" w:author="phuong vu" w:date="2018-11-30T22:36:00Z">
              <w:rPr>
                <w:rStyle w:val="Hyperlink"/>
                <w:noProof/>
              </w:rPr>
            </w:rPrChange>
          </w:rPr>
          <w:fldChar w:fldCharType="begin"/>
        </w:r>
        <w:r w:rsidRPr="00920004">
          <w:rPr>
            <w:rStyle w:val="Hyperlink"/>
            <w:noProof/>
            <w:rPrChange w:id="3800" w:author="phuong vu" w:date="2018-11-30T22:36:00Z">
              <w:rPr>
                <w:rStyle w:val="Hyperlink"/>
                <w:noProof/>
              </w:rPr>
            </w:rPrChange>
          </w:rPr>
          <w:instrText xml:space="preserve"> </w:instrText>
        </w:r>
        <w:r w:rsidRPr="00920004">
          <w:rPr>
            <w:noProof/>
            <w:rPrChange w:id="3801" w:author="phuong vu" w:date="2018-11-30T22:36:00Z">
              <w:rPr>
                <w:noProof/>
              </w:rPr>
            </w:rPrChange>
          </w:rPr>
          <w:instrText>HYPERLINK \l "_Toc531380508"</w:instrText>
        </w:r>
        <w:r w:rsidRPr="00920004">
          <w:rPr>
            <w:rStyle w:val="Hyperlink"/>
            <w:noProof/>
            <w:rPrChange w:id="3802" w:author="phuong vu" w:date="2018-11-30T22:36:00Z">
              <w:rPr>
                <w:rStyle w:val="Hyperlink"/>
                <w:noProof/>
              </w:rPr>
            </w:rPrChange>
          </w:rPr>
          <w:instrText xml:space="preserve"> </w:instrText>
        </w:r>
        <w:r w:rsidRPr="00920004">
          <w:rPr>
            <w:rStyle w:val="Hyperlink"/>
            <w:noProof/>
            <w:rPrChange w:id="3803" w:author="phuong vu" w:date="2018-11-30T22:36:00Z">
              <w:rPr>
                <w:rStyle w:val="Hyperlink"/>
                <w:noProof/>
              </w:rPr>
            </w:rPrChange>
          </w:rPr>
        </w:r>
        <w:r w:rsidRPr="00920004">
          <w:rPr>
            <w:rStyle w:val="Hyperlink"/>
            <w:noProof/>
            <w:rPrChange w:id="3804" w:author="phuong vu" w:date="2018-11-30T22:36:00Z">
              <w:rPr>
                <w:rStyle w:val="Hyperlink"/>
                <w:noProof/>
              </w:rPr>
            </w:rPrChange>
          </w:rPr>
          <w:fldChar w:fldCharType="separate"/>
        </w:r>
        <w:r w:rsidRPr="00920004">
          <w:rPr>
            <w:rStyle w:val="Hyperlink"/>
            <w:noProof/>
            <w:rPrChange w:id="3805" w:author="phuong vu" w:date="2018-11-30T22:36:00Z">
              <w:rPr>
                <w:rStyle w:val="Hyperlink"/>
                <w:noProof/>
              </w:rPr>
            </w:rPrChange>
          </w:rPr>
          <w:t>Hình 3.31</w:t>
        </w:r>
        <w:r w:rsidRPr="00920004">
          <w:rPr>
            <w:rStyle w:val="Hyperlink"/>
            <w:noProof/>
            <w:lang w:val="en-US"/>
            <w:rPrChange w:id="3806" w:author="phuong vu" w:date="2018-11-30T22:36:00Z">
              <w:rPr>
                <w:rStyle w:val="Hyperlink"/>
                <w:noProof/>
                <w:lang w:val="en-US"/>
              </w:rPr>
            </w:rPrChange>
          </w:rPr>
          <w:t xml:space="preserve"> Sơ đồ xử lí phân công xử lí đơn hàng</w:t>
        </w:r>
        <w:r w:rsidRPr="00920004">
          <w:rPr>
            <w:noProof/>
            <w:webHidden/>
            <w:rPrChange w:id="3807" w:author="phuong vu" w:date="2018-11-30T22:36:00Z">
              <w:rPr>
                <w:noProof/>
                <w:webHidden/>
              </w:rPr>
            </w:rPrChange>
          </w:rPr>
          <w:tab/>
        </w:r>
        <w:r w:rsidRPr="00920004">
          <w:rPr>
            <w:noProof/>
            <w:webHidden/>
            <w:rPrChange w:id="3808" w:author="phuong vu" w:date="2018-11-30T22:36:00Z">
              <w:rPr>
                <w:noProof/>
                <w:webHidden/>
              </w:rPr>
            </w:rPrChange>
          </w:rPr>
          <w:fldChar w:fldCharType="begin"/>
        </w:r>
        <w:r w:rsidRPr="00920004">
          <w:rPr>
            <w:noProof/>
            <w:webHidden/>
            <w:rPrChange w:id="3809" w:author="phuong vu" w:date="2018-11-30T22:36:00Z">
              <w:rPr>
                <w:noProof/>
                <w:webHidden/>
              </w:rPr>
            </w:rPrChange>
          </w:rPr>
          <w:instrText xml:space="preserve"> PAGEREF _Toc531380508 \h </w:instrText>
        </w:r>
        <w:r w:rsidRPr="00920004">
          <w:rPr>
            <w:noProof/>
            <w:webHidden/>
            <w:rPrChange w:id="3810" w:author="phuong vu" w:date="2018-11-30T22:36:00Z">
              <w:rPr>
                <w:noProof/>
                <w:webHidden/>
              </w:rPr>
            </w:rPrChange>
          </w:rPr>
        </w:r>
      </w:ins>
      <w:r w:rsidRPr="00920004">
        <w:rPr>
          <w:noProof/>
          <w:webHidden/>
          <w:rPrChange w:id="3811" w:author="phuong vu" w:date="2018-11-30T22:36:00Z">
            <w:rPr>
              <w:noProof/>
              <w:webHidden/>
            </w:rPr>
          </w:rPrChange>
        </w:rPr>
        <w:fldChar w:fldCharType="separate"/>
      </w:r>
      <w:ins w:id="3812" w:author="phuong vu" w:date="2018-11-30T22:32:00Z">
        <w:r w:rsidRPr="00920004">
          <w:rPr>
            <w:noProof/>
            <w:webHidden/>
            <w:rPrChange w:id="3813" w:author="phuong vu" w:date="2018-11-30T22:36:00Z">
              <w:rPr>
                <w:noProof/>
                <w:webHidden/>
              </w:rPr>
            </w:rPrChange>
          </w:rPr>
          <w:t>59</w:t>
        </w:r>
        <w:r w:rsidRPr="00920004">
          <w:rPr>
            <w:noProof/>
            <w:webHidden/>
            <w:rPrChange w:id="3814" w:author="phuong vu" w:date="2018-11-30T22:36:00Z">
              <w:rPr>
                <w:noProof/>
                <w:webHidden/>
              </w:rPr>
            </w:rPrChange>
          </w:rPr>
          <w:fldChar w:fldCharType="end"/>
        </w:r>
        <w:r w:rsidRPr="00920004">
          <w:rPr>
            <w:rStyle w:val="Hyperlink"/>
            <w:noProof/>
            <w:rPrChange w:id="3815" w:author="phuong vu" w:date="2018-11-30T22:36:00Z">
              <w:rPr>
                <w:rStyle w:val="Hyperlink"/>
                <w:noProof/>
              </w:rPr>
            </w:rPrChange>
          </w:rPr>
          <w:fldChar w:fldCharType="end"/>
        </w:r>
      </w:ins>
    </w:p>
    <w:p w14:paraId="08B645C2" w14:textId="59F63A1D" w:rsidR="00E35500" w:rsidRPr="00920004" w:rsidRDefault="00E35500">
      <w:pPr>
        <w:pStyle w:val="TableofFigures"/>
        <w:tabs>
          <w:tab w:val="right" w:leader="dot" w:pos="8777"/>
        </w:tabs>
        <w:rPr>
          <w:ins w:id="3816" w:author="phuong vu" w:date="2018-11-30T22:32:00Z"/>
          <w:rFonts w:asciiTheme="minorHAnsi" w:eastAsiaTheme="minorEastAsia" w:hAnsiTheme="minorHAnsi" w:cstheme="minorBidi"/>
          <w:noProof/>
          <w:sz w:val="22"/>
          <w:szCs w:val="22"/>
          <w:lang w:val="en-US"/>
          <w:rPrChange w:id="3817" w:author="phuong vu" w:date="2018-11-30T22:36:00Z">
            <w:rPr>
              <w:ins w:id="3818" w:author="phuong vu" w:date="2018-11-30T22:32:00Z"/>
              <w:rFonts w:asciiTheme="minorHAnsi" w:eastAsiaTheme="minorEastAsia" w:hAnsiTheme="minorHAnsi" w:cstheme="minorBidi"/>
              <w:noProof/>
              <w:sz w:val="22"/>
              <w:szCs w:val="22"/>
              <w:lang w:val="en-US"/>
            </w:rPr>
          </w:rPrChange>
        </w:rPr>
      </w:pPr>
      <w:ins w:id="3819" w:author="phuong vu" w:date="2018-11-30T22:32:00Z">
        <w:r w:rsidRPr="00920004">
          <w:rPr>
            <w:rStyle w:val="Hyperlink"/>
            <w:noProof/>
            <w:rPrChange w:id="3820" w:author="phuong vu" w:date="2018-11-30T22:36:00Z">
              <w:rPr>
                <w:rStyle w:val="Hyperlink"/>
                <w:noProof/>
              </w:rPr>
            </w:rPrChange>
          </w:rPr>
          <w:fldChar w:fldCharType="begin"/>
        </w:r>
        <w:r w:rsidRPr="00920004">
          <w:rPr>
            <w:rStyle w:val="Hyperlink"/>
            <w:noProof/>
            <w:rPrChange w:id="3821" w:author="phuong vu" w:date="2018-11-30T22:36:00Z">
              <w:rPr>
                <w:rStyle w:val="Hyperlink"/>
                <w:noProof/>
              </w:rPr>
            </w:rPrChange>
          </w:rPr>
          <w:instrText xml:space="preserve"> </w:instrText>
        </w:r>
        <w:r w:rsidRPr="00920004">
          <w:rPr>
            <w:noProof/>
            <w:rPrChange w:id="3822" w:author="phuong vu" w:date="2018-11-30T22:36:00Z">
              <w:rPr>
                <w:noProof/>
              </w:rPr>
            </w:rPrChange>
          </w:rPr>
          <w:instrText>HYPERLINK \l "_Toc531380509"</w:instrText>
        </w:r>
        <w:r w:rsidRPr="00920004">
          <w:rPr>
            <w:rStyle w:val="Hyperlink"/>
            <w:noProof/>
            <w:rPrChange w:id="3823" w:author="phuong vu" w:date="2018-11-30T22:36:00Z">
              <w:rPr>
                <w:rStyle w:val="Hyperlink"/>
                <w:noProof/>
              </w:rPr>
            </w:rPrChange>
          </w:rPr>
          <w:instrText xml:space="preserve"> </w:instrText>
        </w:r>
        <w:r w:rsidRPr="00920004">
          <w:rPr>
            <w:rStyle w:val="Hyperlink"/>
            <w:noProof/>
            <w:rPrChange w:id="3824" w:author="phuong vu" w:date="2018-11-30T22:36:00Z">
              <w:rPr>
                <w:rStyle w:val="Hyperlink"/>
                <w:noProof/>
              </w:rPr>
            </w:rPrChange>
          </w:rPr>
        </w:r>
        <w:r w:rsidRPr="00920004">
          <w:rPr>
            <w:rStyle w:val="Hyperlink"/>
            <w:noProof/>
            <w:rPrChange w:id="3825" w:author="phuong vu" w:date="2018-11-30T22:36:00Z">
              <w:rPr>
                <w:rStyle w:val="Hyperlink"/>
                <w:noProof/>
              </w:rPr>
            </w:rPrChange>
          </w:rPr>
          <w:fldChar w:fldCharType="separate"/>
        </w:r>
        <w:r w:rsidRPr="00920004">
          <w:rPr>
            <w:rStyle w:val="Hyperlink"/>
            <w:noProof/>
            <w:rPrChange w:id="3826" w:author="phuong vu" w:date="2018-11-30T22:36:00Z">
              <w:rPr>
                <w:rStyle w:val="Hyperlink"/>
                <w:noProof/>
              </w:rPr>
            </w:rPrChange>
          </w:rPr>
          <w:t>Hình 3.32</w:t>
        </w:r>
        <w:r w:rsidRPr="00920004">
          <w:rPr>
            <w:rStyle w:val="Hyperlink"/>
            <w:noProof/>
            <w:lang w:val="en-US"/>
            <w:rPrChange w:id="3827" w:author="phuong vu" w:date="2018-11-30T22:36:00Z">
              <w:rPr>
                <w:rStyle w:val="Hyperlink"/>
                <w:noProof/>
                <w:lang w:val="en-US"/>
              </w:rPr>
            </w:rPrChange>
          </w:rPr>
          <w:t xml:space="preserve"> Giao diện chức năng quản lí trạng thái máy giặt</w:t>
        </w:r>
        <w:r w:rsidRPr="00920004">
          <w:rPr>
            <w:noProof/>
            <w:webHidden/>
            <w:rPrChange w:id="3828" w:author="phuong vu" w:date="2018-11-30T22:36:00Z">
              <w:rPr>
                <w:noProof/>
                <w:webHidden/>
              </w:rPr>
            </w:rPrChange>
          </w:rPr>
          <w:tab/>
        </w:r>
        <w:r w:rsidRPr="00920004">
          <w:rPr>
            <w:noProof/>
            <w:webHidden/>
            <w:rPrChange w:id="3829" w:author="phuong vu" w:date="2018-11-30T22:36:00Z">
              <w:rPr>
                <w:noProof/>
                <w:webHidden/>
              </w:rPr>
            </w:rPrChange>
          </w:rPr>
          <w:fldChar w:fldCharType="begin"/>
        </w:r>
        <w:r w:rsidRPr="00920004">
          <w:rPr>
            <w:noProof/>
            <w:webHidden/>
            <w:rPrChange w:id="3830" w:author="phuong vu" w:date="2018-11-30T22:36:00Z">
              <w:rPr>
                <w:noProof/>
                <w:webHidden/>
              </w:rPr>
            </w:rPrChange>
          </w:rPr>
          <w:instrText xml:space="preserve"> PAGEREF _Toc531380509 \h </w:instrText>
        </w:r>
        <w:r w:rsidRPr="00920004">
          <w:rPr>
            <w:noProof/>
            <w:webHidden/>
            <w:rPrChange w:id="3831" w:author="phuong vu" w:date="2018-11-30T22:36:00Z">
              <w:rPr>
                <w:noProof/>
                <w:webHidden/>
              </w:rPr>
            </w:rPrChange>
          </w:rPr>
        </w:r>
      </w:ins>
      <w:r w:rsidRPr="00920004">
        <w:rPr>
          <w:noProof/>
          <w:webHidden/>
          <w:rPrChange w:id="3832" w:author="phuong vu" w:date="2018-11-30T22:36:00Z">
            <w:rPr>
              <w:noProof/>
              <w:webHidden/>
            </w:rPr>
          </w:rPrChange>
        </w:rPr>
        <w:fldChar w:fldCharType="separate"/>
      </w:r>
      <w:ins w:id="3833" w:author="phuong vu" w:date="2018-11-30T22:32:00Z">
        <w:r w:rsidRPr="00920004">
          <w:rPr>
            <w:noProof/>
            <w:webHidden/>
            <w:rPrChange w:id="3834" w:author="phuong vu" w:date="2018-11-30T22:36:00Z">
              <w:rPr>
                <w:noProof/>
                <w:webHidden/>
              </w:rPr>
            </w:rPrChange>
          </w:rPr>
          <w:t>60</w:t>
        </w:r>
        <w:r w:rsidRPr="00920004">
          <w:rPr>
            <w:noProof/>
            <w:webHidden/>
            <w:rPrChange w:id="3835" w:author="phuong vu" w:date="2018-11-30T22:36:00Z">
              <w:rPr>
                <w:noProof/>
                <w:webHidden/>
              </w:rPr>
            </w:rPrChange>
          </w:rPr>
          <w:fldChar w:fldCharType="end"/>
        </w:r>
        <w:r w:rsidRPr="00920004">
          <w:rPr>
            <w:rStyle w:val="Hyperlink"/>
            <w:noProof/>
            <w:rPrChange w:id="3836" w:author="phuong vu" w:date="2018-11-30T22:36:00Z">
              <w:rPr>
                <w:rStyle w:val="Hyperlink"/>
                <w:noProof/>
              </w:rPr>
            </w:rPrChange>
          </w:rPr>
          <w:fldChar w:fldCharType="end"/>
        </w:r>
      </w:ins>
    </w:p>
    <w:p w14:paraId="539ED202" w14:textId="7BD8E1A0" w:rsidR="00E35500" w:rsidRPr="00920004" w:rsidRDefault="00E35500">
      <w:pPr>
        <w:pStyle w:val="TableofFigures"/>
        <w:tabs>
          <w:tab w:val="right" w:leader="dot" w:pos="8777"/>
        </w:tabs>
        <w:rPr>
          <w:ins w:id="3837" w:author="phuong vu" w:date="2018-11-30T22:32:00Z"/>
          <w:rFonts w:asciiTheme="minorHAnsi" w:eastAsiaTheme="minorEastAsia" w:hAnsiTheme="minorHAnsi" w:cstheme="minorBidi"/>
          <w:noProof/>
          <w:sz w:val="22"/>
          <w:szCs w:val="22"/>
          <w:lang w:val="en-US"/>
          <w:rPrChange w:id="3838" w:author="phuong vu" w:date="2018-11-30T22:36:00Z">
            <w:rPr>
              <w:ins w:id="3839" w:author="phuong vu" w:date="2018-11-30T22:32:00Z"/>
              <w:rFonts w:asciiTheme="minorHAnsi" w:eastAsiaTheme="minorEastAsia" w:hAnsiTheme="minorHAnsi" w:cstheme="minorBidi"/>
              <w:noProof/>
              <w:sz w:val="22"/>
              <w:szCs w:val="22"/>
              <w:lang w:val="en-US"/>
            </w:rPr>
          </w:rPrChange>
        </w:rPr>
      </w:pPr>
      <w:ins w:id="3840" w:author="phuong vu" w:date="2018-11-30T22:32:00Z">
        <w:r w:rsidRPr="00920004">
          <w:rPr>
            <w:rStyle w:val="Hyperlink"/>
            <w:noProof/>
            <w:rPrChange w:id="3841" w:author="phuong vu" w:date="2018-11-30T22:36:00Z">
              <w:rPr>
                <w:rStyle w:val="Hyperlink"/>
                <w:noProof/>
              </w:rPr>
            </w:rPrChange>
          </w:rPr>
          <w:fldChar w:fldCharType="begin"/>
        </w:r>
        <w:r w:rsidRPr="00920004">
          <w:rPr>
            <w:rStyle w:val="Hyperlink"/>
            <w:noProof/>
            <w:rPrChange w:id="3842" w:author="phuong vu" w:date="2018-11-30T22:36:00Z">
              <w:rPr>
                <w:rStyle w:val="Hyperlink"/>
                <w:noProof/>
              </w:rPr>
            </w:rPrChange>
          </w:rPr>
          <w:instrText xml:space="preserve"> </w:instrText>
        </w:r>
        <w:r w:rsidRPr="00920004">
          <w:rPr>
            <w:noProof/>
            <w:rPrChange w:id="3843" w:author="phuong vu" w:date="2018-11-30T22:36:00Z">
              <w:rPr>
                <w:noProof/>
              </w:rPr>
            </w:rPrChange>
          </w:rPr>
          <w:instrText>HYPERLINK \l "_Toc531380510"</w:instrText>
        </w:r>
        <w:r w:rsidRPr="00920004">
          <w:rPr>
            <w:rStyle w:val="Hyperlink"/>
            <w:noProof/>
            <w:rPrChange w:id="3844" w:author="phuong vu" w:date="2018-11-30T22:36:00Z">
              <w:rPr>
                <w:rStyle w:val="Hyperlink"/>
                <w:noProof/>
              </w:rPr>
            </w:rPrChange>
          </w:rPr>
          <w:instrText xml:space="preserve"> </w:instrText>
        </w:r>
        <w:r w:rsidRPr="00920004">
          <w:rPr>
            <w:rStyle w:val="Hyperlink"/>
            <w:noProof/>
            <w:rPrChange w:id="3845" w:author="phuong vu" w:date="2018-11-30T22:36:00Z">
              <w:rPr>
                <w:rStyle w:val="Hyperlink"/>
                <w:noProof/>
              </w:rPr>
            </w:rPrChange>
          </w:rPr>
        </w:r>
        <w:r w:rsidRPr="00920004">
          <w:rPr>
            <w:rStyle w:val="Hyperlink"/>
            <w:noProof/>
            <w:rPrChange w:id="3846" w:author="phuong vu" w:date="2018-11-30T22:36:00Z">
              <w:rPr>
                <w:rStyle w:val="Hyperlink"/>
                <w:noProof/>
              </w:rPr>
            </w:rPrChange>
          </w:rPr>
          <w:fldChar w:fldCharType="separate"/>
        </w:r>
        <w:r w:rsidRPr="00920004">
          <w:rPr>
            <w:rStyle w:val="Hyperlink"/>
            <w:noProof/>
            <w:rPrChange w:id="3847" w:author="phuong vu" w:date="2018-11-30T22:36:00Z">
              <w:rPr>
                <w:rStyle w:val="Hyperlink"/>
                <w:noProof/>
              </w:rPr>
            </w:rPrChange>
          </w:rPr>
          <w:t>Hình 3.33</w:t>
        </w:r>
        <w:r w:rsidRPr="00920004">
          <w:rPr>
            <w:rStyle w:val="Hyperlink"/>
            <w:noProof/>
            <w:lang w:val="en-US"/>
            <w:rPrChange w:id="3848" w:author="phuong vu" w:date="2018-11-30T22:36:00Z">
              <w:rPr>
                <w:rStyle w:val="Hyperlink"/>
                <w:noProof/>
                <w:lang w:val="en-US"/>
              </w:rPr>
            </w:rPrChange>
          </w:rPr>
          <w:t xml:space="preserve"> Sơ đồ xử lí trạng thái máy giặt</w:t>
        </w:r>
        <w:r w:rsidRPr="00920004">
          <w:rPr>
            <w:noProof/>
            <w:webHidden/>
            <w:rPrChange w:id="3849" w:author="phuong vu" w:date="2018-11-30T22:36:00Z">
              <w:rPr>
                <w:noProof/>
                <w:webHidden/>
              </w:rPr>
            </w:rPrChange>
          </w:rPr>
          <w:tab/>
        </w:r>
        <w:r w:rsidRPr="00920004">
          <w:rPr>
            <w:noProof/>
            <w:webHidden/>
            <w:rPrChange w:id="3850" w:author="phuong vu" w:date="2018-11-30T22:36:00Z">
              <w:rPr>
                <w:noProof/>
                <w:webHidden/>
              </w:rPr>
            </w:rPrChange>
          </w:rPr>
          <w:fldChar w:fldCharType="begin"/>
        </w:r>
        <w:r w:rsidRPr="00920004">
          <w:rPr>
            <w:noProof/>
            <w:webHidden/>
            <w:rPrChange w:id="3851" w:author="phuong vu" w:date="2018-11-30T22:36:00Z">
              <w:rPr>
                <w:noProof/>
                <w:webHidden/>
              </w:rPr>
            </w:rPrChange>
          </w:rPr>
          <w:instrText xml:space="preserve"> PAGEREF _Toc531380510 \h </w:instrText>
        </w:r>
        <w:r w:rsidRPr="00920004">
          <w:rPr>
            <w:noProof/>
            <w:webHidden/>
            <w:rPrChange w:id="3852" w:author="phuong vu" w:date="2018-11-30T22:36:00Z">
              <w:rPr>
                <w:noProof/>
                <w:webHidden/>
              </w:rPr>
            </w:rPrChange>
          </w:rPr>
        </w:r>
      </w:ins>
      <w:r w:rsidRPr="00920004">
        <w:rPr>
          <w:noProof/>
          <w:webHidden/>
          <w:rPrChange w:id="3853" w:author="phuong vu" w:date="2018-11-30T22:36:00Z">
            <w:rPr>
              <w:noProof/>
              <w:webHidden/>
            </w:rPr>
          </w:rPrChange>
        </w:rPr>
        <w:fldChar w:fldCharType="separate"/>
      </w:r>
      <w:ins w:id="3854" w:author="phuong vu" w:date="2018-11-30T22:32:00Z">
        <w:r w:rsidRPr="00920004">
          <w:rPr>
            <w:noProof/>
            <w:webHidden/>
            <w:rPrChange w:id="3855" w:author="phuong vu" w:date="2018-11-30T22:36:00Z">
              <w:rPr>
                <w:noProof/>
                <w:webHidden/>
              </w:rPr>
            </w:rPrChange>
          </w:rPr>
          <w:t>61</w:t>
        </w:r>
        <w:r w:rsidRPr="00920004">
          <w:rPr>
            <w:noProof/>
            <w:webHidden/>
            <w:rPrChange w:id="3856" w:author="phuong vu" w:date="2018-11-30T22:36:00Z">
              <w:rPr>
                <w:noProof/>
                <w:webHidden/>
              </w:rPr>
            </w:rPrChange>
          </w:rPr>
          <w:fldChar w:fldCharType="end"/>
        </w:r>
        <w:r w:rsidRPr="00920004">
          <w:rPr>
            <w:rStyle w:val="Hyperlink"/>
            <w:noProof/>
            <w:rPrChange w:id="3857" w:author="phuong vu" w:date="2018-11-30T22:36:00Z">
              <w:rPr>
                <w:rStyle w:val="Hyperlink"/>
                <w:noProof/>
              </w:rPr>
            </w:rPrChange>
          </w:rPr>
          <w:fldChar w:fldCharType="end"/>
        </w:r>
      </w:ins>
    </w:p>
    <w:p w14:paraId="0EEB68DA" w14:textId="6FAB1968" w:rsidR="00E35500" w:rsidRPr="00920004" w:rsidRDefault="00E35500">
      <w:pPr>
        <w:pStyle w:val="TableofFigures"/>
        <w:tabs>
          <w:tab w:val="right" w:leader="dot" w:pos="8777"/>
        </w:tabs>
        <w:rPr>
          <w:ins w:id="3858" w:author="phuong vu" w:date="2018-11-30T22:32:00Z"/>
          <w:rFonts w:asciiTheme="minorHAnsi" w:eastAsiaTheme="minorEastAsia" w:hAnsiTheme="minorHAnsi" w:cstheme="minorBidi"/>
          <w:noProof/>
          <w:sz w:val="22"/>
          <w:szCs w:val="22"/>
          <w:lang w:val="en-US"/>
          <w:rPrChange w:id="3859" w:author="phuong vu" w:date="2018-11-30T22:36:00Z">
            <w:rPr>
              <w:ins w:id="3860" w:author="phuong vu" w:date="2018-11-30T22:32:00Z"/>
              <w:rFonts w:asciiTheme="minorHAnsi" w:eastAsiaTheme="minorEastAsia" w:hAnsiTheme="minorHAnsi" w:cstheme="minorBidi"/>
              <w:noProof/>
              <w:sz w:val="22"/>
              <w:szCs w:val="22"/>
              <w:lang w:val="en-US"/>
            </w:rPr>
          </w:rPrChange>
        </w:rPr>
      </w:pPr>
      <w:ins w:id="3861" w:author="phuong vu" w:date="2018-11-30T22:32:00Z">
        <w:r w:rsidRPr="00920004">
          <w:rPr>
            <w:rStyle w:val="Hyperlink"/>
            <w:noProof/>
            <w:rPrChange w:id="3862" w:author="phuong vu" w:date="2018-11-30T22:36:00Z">
              <w:rPr>
                <w:rStyle w:val="Hyperlink"/>
                <w:noProof/>
              </w:rPr>
            </w:rPrChange>
          </w:rPr>
          <w:fldChar w:fldCharType="begin"/>
        </w:r>
        <w:r w:rsidRPr="00920004">
          <w:rPr>
            <w:rStyle w:val="Hyperlink"/>
            <w:noProof/>
            <w:rPrChange w:id="3863" w:author="phuong vu" w:date="2018-11-30T22:36:00Z">
              <w:rPr>
                <w:rStyle w:val="Hyperlink"/>
                <w:noProof/>
              </w:rPr>
            </w:rPrChange>
          </w:rPr>
          <w:instrText xml:space="preserve"> </w:instrText>
        </w:r>
        <w:r w:rsidRPr="00920004">
          <w:rPr>
            <w:noProof/>
            <w:rPrChange w:id="3864" w:author="phuong vu" w:date="2018-11-30T22:36:00Z">
              <w:rPr>
                <w:noProof/>
              </w:rPr>
            </w:rPrChange>
          </w:rPr>
          <w:instrText>HYPERLINK \l "_Toc531380511"</w:instrText>
        </w:r>
        <w:r w:rsidRPr="00920004">
          <w:rPr>
            <w:rStyle w:val="Hyperlink"/>
            <w:noProof/>
            <w:rPrChange w:id="3865" w:author="phuong vu" w:date="2018-11-30T22:36:00Z">
              <w:rPr>
                <w:rStyle w:val="Hyperlink"/>
                <w:noProof/>
              </w:rPr>
            </w:rPrChange>
          </w:rPr>
          <w:instrText xml:space="preserve"> </w:instrText>
        </w:r>
        <w:r w:rsidRPr="00920004">
          <w:rPr>
            <w:rStyle w:val="Hyperlink"/>
            <w:noProof/>
            <w:rPrChange w:id="3866" w:author="phuong vu" w:date="2018-11-30T22:36:00Z">
              <w:rPr>
                <w:rStyle w:val="Hyperlink"/>
                <w:noProof/>
              </w:rPr>
            </w:rPrChange>
          </w:rPr>
        </w:r>
        <w:r w:rsidRPr="00920004">
          <w:rPr>
            <w:rStyle w:val="Hyperlink"/>
            <w:noProof/>
            <w:rPrChange w:id="3867" w:author="phuong vu" w:date="2018-11-30T22:36:00Z">
              <w:rPr>
                <w:rStyle w:val="Hyperlink"/>
                <w:noProof/>
              </w:rPr>
            </w:rPrChange>
          </w:rPr>
          <w:fldChar w:fldCharType="separate"/>
        </w:r>
        <w:r w:rsidRPr="00920004">
          <w:rPr>
            <w:rStyle w:val="Hyperlink"/>
            <w:noProof/>
            <w:rPrChange w:id="3868" w:author="phuong vu" w:date="2018-11-30T22:36:00Z">
              <w:rPr>
                <w:rStyle w:val="Hyperlink"/>
                <w:noProof/>
              </w:rPr>
            </w:rPrChange>
          </w:rPr>
          <w:t>Hình 3.34 Giao diện tìm kiếm</w:t>
        </w:r>
        <w:r w:rsidRPr="00920004">
          <w:rPr>
            <w:noProof/>
            <w:webHidden/>
            <w:rPrChange w:id="3869" w:author="phuong vu" w:date="2018-11-30T22:36:00Z">
              <w:rPr>
                <w:noProof/>
                <w:webHidden/>
              </w:rPr>
            </w:rPrChange>
          </w:rPr>
          <w:tab/>
        </w:r>
        <w:r w:rsidRPr="00920004">
          <w:rPr>
            <w:noProof/>
            <w:webHidden/>
            <w:rPrChange w:id="3870" w:author="phuong vu" w:date="2018-11-30T22:36:00Z">
              <w:rPr>
                <w:noProof/>
                <w:webHidden/>
              </w:rPr>
            </w:rPrChange>
          </w:rPr>
          <w:fldChar w:fldCharType="begin"/>
        </w:r>
        <w:r w:rsidRPr="00920004">
          <w:rPr>
            <w:noProof/>
            <w:webHidden/>
            <w:rPrChange w:id="3871" w:author="phuong vu" w:date="2018-11-30T22:36:00Z">
              <w:rPr>
                <w:noProof/>
                <w:webHidden/>
              </w:rPr>
            </w:rPrChange>
          </w:rPr>
          <w:instrText xml:space="preserve"> PAGEREF _Toc531380511 \h </w:instrText>
        </w:r>
        <w:r w:rsidRPr="00920004">
          <w:rPr>
            <w:noProof/>
            <w:webHidden/>
            <w:rPrChange w:id="3872" w:author="phuong vu" w:date="2018-11-30T22:36:00Z">
              <w:rPr>
                <w:noProof/>
                <w:webHidden/>
              </w:rPr>
            </w:rPrChange>
          </w:rPr>
        </w:r>
      </w:ins>
      <w:r w:rsidRPr="00920004">
        <w:rPr>
          <w:noProof/>
          <w:webHidden/>
          <w:rPrChange w:id="3873" w:author="phuong vu" w:date="2018-11-30T22:36:00Z">
            <w:rPr>
              <w:noProof/>
              <w:webHidden/>
            </w:rPr>
          </w:rPrChange>
        </w:rPr>
        <w:fldChar w:fldCharType="separate"/>
      </w:r>
      <w:ins w:id="3874" w:author="phuong vu" w:date="2018-11-30T22:32:00Z">
        <w:r w:rsidRPr="00920004">
          <w:rPr>
            <w:noProof/>
            <w:webHidden/>
            <w:rPrChange w:id="3875" w:author="phuong vu" w:date="2018-11-30T22:36:00Z">
              <w:rPr>
                <w:noProof/>
                <w:webHidden/>
              </w:rPr>
            </w:rPrChange>
          </w:rPr>
          <w:t>62</w:t>
        </w:r>
        <w:r w:rsidRPr="00920004">
          <w:rPr>
            <w:noProof/>
            <w:webHidden/>
            <w:rPrChange w:id="3876" w:author="phuong vu" w:date="2018-11-30T22:36:00Z">
              <w:rPr>
                <w:noProof/>
                <w:webHidden/>
              </w:rPr>
            </w:rPrChange>
          </w:rPr>
          <w:fldChar w:fldCharType="end"/>
        </w:r>
        <w:r w:rsidRPr="00920004">
          <w:rPr>
            <w:rStyle w:val="Hyperlink"/>
            <w:noProof/>
            <w:rPrChange w:id="3877" w:author="phuong vu" w:date="2018-11-30T22:36:00Z">
              <w:rPr>
                <w:rStyle w:val="Hyperlink"/>
                <w:noProof/>
              </w:rPr>
            </w:rPrChange>
          </w:rPr>
          <w:fldChar w:fldCharType="end"/>
        </w:r>
      </w:ins>
    </w:p>
    <w:p w14:paraId="782229AA" w14:textId="2C5F4069" w:rsidR="00E35500" w:rsidRPr="00920004" w:rsidRDefault="00E35500">
      <w:pPr>
        <w:pStyle w:val="TableofFigures"/>
        <w:tabs>
          <w:tab w:val="right" w:leader="dot" w:pos="8777"/>
        </w:tabs>
        <w:rPr>
          <w:ins w:id="3878" w:author="phuong vu" w:date="2018-11-30T22:32:00Z"/>
          <w:rFonts w:asciiTheme="minorHAnsi" w:eastAsiaTheme="minorEastAsia" w:hAnsiTheme="minorHAnsi" w:cstheme="minorBidi"/>
          <w:noProof/>
          <w:sz w:val="22"/>
          <w:szCs w:val="22"/>
          <w:lang w:val="en-US"/>
          <w:rPrChange w:id="3879" w:author="phuong vu" w:date="2018-11-30T22:36:00Z">
            <w:rPr>
              <w:ins w:id="3880" w:author="phuong vu" w:date="2018-11-30T22:32:00Z"/>
              <w:rFonts w:asciiTheme="minorHAnsi" w:eastAsiaTheme="minorEastAsia" w:hAnsiTheme="minorHAnsi" w:cstheme="minorBidi"/>
              <w:noProof/>
              <w:sz w:val="22"/>
              <w:szCs w:val="22"/>
              <w:lang w:val="en-US"/>
            </w:rPr>
          </w:rPrChange>
        </w:rPr>
      </w:pPr>
      <w:ins w:id="3881" w:author="phuong vu" w:date="2018-11-30T22:32:00Z">
        <w:r w:rsidRPr="00920004">
          <w:rPr>
            <w:rStyle w:val="Hyperlink"/>
            <w:noProof/>
            <w:rPrChange w:id="3882" w:author="phuong vu" w:date="2018-11-30T22:36:00Z">
              <w:rPr>
                <w:rStyle w:val="Hyperlink"/>
                <w:noProof/>
              </w:rPr>
            </w:rPrChange>
          </w:rPr>
          <w:fldChar w:fldCharType="begin"/>
        </w:r>
        <w:r w:rsidRPr="00920004">
          <w:rPr>
            <w:rStyle w:val="Hyperlink"/>
            <w:noProof/>
            <w:rPrChange w:id="3883" w:author="phuong vu" w:date="2018-11-30T22:36:00Z">
              <w:rPr>
                <w:rStyle w:val="Hyperlink"/>
                <w:noProof/>
              </w:rPr>
            </w:rPrChange>
          </w:rPr>
          <w:instrText xml:space="preserve"> </w:instrText>
        </w:r>
        <w:r w:rsidRPr="00920004">
          <w:rPr>
            <w:noProof/>
            <w:rPrChange w:id="3884" w:author="phuong vu" w:date="2018-11-30T22:36:00Z">
              <w:rPr>
                <w:noProof/>
              </w:rPr>
            </w:rPrChange>
          </w:rPr>
          <w:instrText>HYPERLINK \l "_Toc531380512"</w:instrText>
        </w:r>
        <w:r w:rsidRPr="00920004">
          <w:rPr>
            <w:rStyle w:val="Hyperlink"/>
            <w:noProof/>
            <w:rPrChange w:id="3885" w:author="phuong vu" w:date="2018-11-30T22:36:00Z">
              <w:rPr>
                <w:rStyle w:val="Hyperlink"/>
                <w:noProof/>
              </w:rPr>
            </w:rPrChange>
          </w:rPr>
          <w:instrText xml:space="preserve"> </w:instrText>
        </w:r>
        <w:r w:rsidRPr="00920004">
          <w:rPr>
            <w:rStyle w:val="Hyperlink"/>
            <w:noProof/>
            <w:rPrChange w:id="3886" w:author="phuong vu" w:date="2018-11-30T22:36:00Z">
              <w:rPr>
                <w:rStyle w:val="Hyperlink"/>
                <w:noProof/>
              </w:rPr>
            </w:rPrChange>
          </w:rPr>
        </w:r>
        <w:r w:rsidRPr="00920004">
          <w:rPr>
            <w:rStyle w:val="Hyperlink"/>
            <w:noProof/>
            <w:rPrChange w:id="3887" w:author="phuong vu" w:date="2018-11-30T22:36:00Z">
              <w:rPr>
                <w:rStyle w:val="Hyperlink"/>
                <w:noProof/>
              </w:rPr>
            </w:rPrChange>
          </w:rPr>
          <w:fldChar w:fldCharType="separate"/>
        </w:r>
        <w:r w:rsidRPr="00920004">
          <w:rPr>
            <w:rStyle w:val="Hyperlink"/>
            <w:noProof/>
            <w:rPrChange w:id="3888" w:author="phuong vu" w:date="2018-11-30T22:36:00Z">
              <w:rPr>
                <w:rStyle w:val="Hyperlink"/>
                <w:noProof/>
              </w:rPr>
            </w:rPrChange>
          </w:rPr>
          <w:t>Hình 3.35 Giao diện tìm kiếm đơn hàng khi có kêt quả</w:t>
        </w:r>
        <w:r w:rsidRPr="00920004">
          <w:rPr>
            <w:noProof/>
            <w:webHidden/>
            <w:rPrChange w:id="3889" w:author="phuong vu" w:date="2018-11-30T22:36:00Z">
              <w:rPr>
                <w:noProof/>
                <w:webHidden/>
              </w:rPr>
            </w:rPrChange>
          </w:rPr>
          <w:tab/>
        </w:r>
        <w:r w:rsidRPr="00920004">
          <w:rPr>
            <w:noProof/>
            <w:webHidden/>
            <w:rPrChange w:id="3890" w:author="phuong vu" w:date="2018-11-30T22:36:00Z">
              <w:rPr>
                <w:noProof/>
                <w:webHidden/>
              </w:rPr>
            </w:rPrChange>
          </w:rPr>
          <w:fldChar w:fldCharType="begin"/>
        </w:r>
        <w:r w:rsidRPr="00920004">
          <w:rPr>
            <w:noProof/>
            <w:webHidden/>
            <w:rPrChange w:id="3891" w:author="phuong vu" w:date="2018-11-30T22:36:00Z">
              <w:rPr>
                <w:noProof/>
                <w:webHidden/>
              </w:rPr>
            </w:rPrChange>
          </w:rPr>
          <w:instrText xml:space="preserve"> PAGEREF _Toc531380512 \h </w:instrText>
        </w:r>
        <w:r w:rsidRPr="00920004">
          <w:rPr>
            <w:noProof/>
            <w:webHidden/>
            <w:rPrChange w:id="3892" w:author="phuong vu" w:date="2018-11-30T22:36:00Z">
              <w:rPr>
                <w:noProof/>
                <w:webHidden/>
              </w:rPr>
            </w:rPrChange>
          </w:rPr>
        </w:r>
      </w:ins>
      <w:r w:rsidRPr="00920004">
        <w:rPr>
          <w:noProof/>
          <w:webHidden/>
          <w:rPrChange w:id="3893" w:author="phuong vu" w:date="2018-11-30T22:36:00Z">
            <w:rPr>
              <w:noProof/>
              <w:webHidden/>
            </w:rPr>
          </w:rPrChange>
        </w:rPr>
        <w:fldChar w:fldCharType="separate"/>
      </w:r>
      <w:ins w:id="3894" w:author="phuong vu" w:date="2018-11-30T22:32:00Z">
        <w:r w:rsidRPr="00920004">
          <w:rPr>
            <w:noProof/>
            <w:webHidden/>
            <w:rPrChange w:id="3895" w:author="phuong vu" w:date="2018-11-30T22:36:00Z">
              <w:rPr>
                <w:noProof/>
                <w:webHidden/>
              </w:rPr>
            </w:rPrChange>
          </w:rPr>
          <w:t>62</w:t>
        </w:r>
        <w:r w:rsidRPr="00920004">
          <w:rPr>
            <w:noProof/>
            <w:webHidden/>
            <w:rPrChange w:id="3896" w:author="phuong vu" w:date="2018-11-30T22:36:00Z">
              <w:rPr>
                <w:noProof/>
                <w:webHidden/>
              </w:rPr>
            </w:rPrChange>
          </w:rPr>
          <w:fldChar w:fldCharType="end"/>
        </w:r>
        <w:r w:rsidRPr="00920004">
          <w:rPr>
            <w:rStyle w:val="Hyperlink"/>
            <w:noProof/>
            <w:rPrChange w:id="3897" w:author="phuong vu" w:date="2018-11-30T22:36:00Z">
              <w:rPr>
                <w:rStyle w:val="Hyperlink"/>
                <w:noProof/>
              </w:rPr>
            </w:rPrChange>
          </w:rPr>
          <w:fldChar w:fldCharType="end"/>
        </w:r>
      </w:ins>
    </w:p>
    <w:p w14:paraId="51A560FC" w14:textId="633502BB" w:rsidR="00E35500" w:rsidRPr="00920004" w:rsidRDefault="00E35500">
      <w:pPr>
        <w:pStyle w:val="TableofFigures"/>
        <w:tabs>
          <w:tab w:val="right" w:leader="dot" w:pos="8777"/>
        </w:tabs>
        <w:rPr>
          <w:ins w:id="3898" w:author="phuong vu" w:date="2018-11-30T22:32:00Z"/>
          <w:rFonts w:asciiTheme="minorHAnsi" w:eastAsiaTheme="minorEastAsia" w:hAnsiTheme="minorHAnsi" w:cstheme="minorBidi"/>
          <w:noProof/>
          <w:sz w:val="22"/>
          <w:szCs w:val="22"/>
          <w:lang w:val="en-US"/>
          <w:rPrChange w:id="3899" w:author="phuong vu" w:date="2018-11-30T22:36:00Z">
            <w:rPr>
              <w:ins w:id="3900" w:author="phuong vu" w:date="2018-11-30T22:32:00Z"/>
              <w:rFonts w:asciiTheme="minorHAnsi" w:eastAsiaTheme="minorEastAsia" w:hAnsiTheme="minorHAnsi" w:cstheme="minorBidi"/>
              <w:noProof/>
              <w:sz w:val="22"/>
              <w:szCs w:val="22"/>
              <w:lang w:val="en-US"/>
            </w:rPr>
          </w:rPrChange>
        </w:rPr>
      </w:pPr>
      <w:ins w:id="3901" w:author="phuong vu" w:date="2018-11-30T22:32:00Z">
        <w:r w:rsidRPr="00920004">
          <w:rPr>
            <w:rStyle w:val="Hyperlink"/>
            <w:noProof/>
            <w:rPrChange w:id="3902" w:author="phuong vu" w:date="2018-11-30T22:36:00Z">
              <w:rPr>
                <w:rStyle w:val="Hyperlink"/>
                <w:noProof/>
              </w:rPr>
            </w:rPrChange>
          </w:rPr>
          <w:fldChar w:fldCharType="begin"/>
        </w:r>
        <w:r w:rsidRPr="00920004">
          <w:rPr>
            <w:rStyle w:val="Hyperlink"/>
            <w:noProof/>
            <w:rPrChange w:id="3903" w:author="phuong vu" w:date="2018-11-30T22:36:00Z">
              <w:rPr>
                <w:rStyle w:val="Hyperlink"/>
                <w:noProof/>
              </w:rPr>
            </w:rPrChange>
          </w:rPr>
          <w:instrText xml:space="preserve"> </w:instrText>
        </w:r>
        <w:r w:rsidRPr="00920004">
          <w:rPr>
            <w:noProof/>
            <w:rPrChange w:id="3904" w:author="phuong vu" w:date="2018-11-30T22:36:00Z">
              <w:rPr>
                <w:noProof/>
              </w:rPr>
            </w:rPrChange>
          </w:rPr>
          <w:instrText>HYPERLINK \l "_Toc531380513"</w:instrText>
        </w:r>
        <w:r w:rsidRPr="00920004">
          <w:rPr>
            <w:rStyle w:val="Hyperlink"/>
            <w:noProof/>
            <w:rPrChange w:id="3905" w:author="phuong vu" w:date="2018-11-30T22:36:00Z">
              <w:rPr>
                <w:rStyle w:val="Hyperlink"/>
                <w:noProof/>
              </w:rPr>
            </w:rPrChange>
          </w:rPr>
          <w:instrText xml:space="preserve"> </w:instrText>
        </w:r>
        <w:r w:rsidRPr="00920004">
          <w:rPr>
            <w:rStyle w:val="Hyperlink"/>
            <w:noProof/>
            <w:rPrChange w:id="3906" w:author="phuong vu" w:date="2018-11-30T22:36:00Z">
              <w:rPr>
                <w:rStyle w:val="Hyperlink"/>
                <w:noProof/>
              </w:rPr>
            </w:rPrChange>
          </w:rPr>
        </w:r>
        <w:r w:rsidRPr="00920004">
          <w:rPr>
            <w:rStyle w:val="Hyperlink"/>
            <w:noProof/>
            <w:rPrChange w:id="3907" w:author="phuong vu" w:date="2018-11-30T22:36:00Z">
              <w:rPr>
                <w:rStyle w:val="Hyperlink"/>
                <w:noProof/>
              </w:rPr>
            </w:rPrChange>
          </w:rPr>
          <w:fldChar w:fldCharType="separate"/>
        </w:r>
        <w:r w:rsidRPr="00920004">
          <w:rPr>
            <w:rStyle w:val="Hyperlink"/>
            <w:noProof/>
            <w:rPrChange w:id="3908" w:author="phuong vu" w:date="2018-11-30T22:36:00Z">
              <w:rPr>
                <w:rStyle w:val="Hyperlink"/>
                <w:noProof/>
              </w:rPr>
            </w:rPrChange>
          </w:rPr>
          <w:t>Hình 3.36 Giao diện tìm kiếm khi QR Code được bật</w:t>
        </w:r>
        <w:r w:rsidRPr="00920004">
          <w:rPr>
            <w:noProof/>
            <w:webHidden/>
            <w:rPrChange w:id="3909" w:author="phuong vu" w:date="2018-11-30T22:36:00Z">
              <w:rPr>
                <w:noProof/>
                <w:webHidden/>
              </w:rPr>
            </w:rPrChange>
          </w:rPr>
          <w:tab/>
        </w:r>
        <w:r w:rsidRPr="00920004">
          <w:rPr>
            <w:noProof/>
            <w:webHidden/>
            <w:rPrChange w:id="3910" w:author="phuong vu" w:date="2018-11-30T22:36:00Z">
              <w:rPr>
                <w:noProof/>
                <w:webHidden/>
              </w:rPr>
            </w:rPrChange>
          </w:rPr>
          <w:fldChar w:fldCharType="begin"/>
        </w:r>
        <w:r w:rsidRPr="00920004">
          <w:rPr>
            <w:noProof/>
            <w:webHidden/>
            <w:rPrChange w:id="3911" w:author="phuong vu" w:date="2018-11-30T22:36:00Z">
              <w:rPr>
                <w:noProof/>
                <w:webHidden/>
              </w:rPr>
            </w:rPrChange>
          </w:rPr>
          <w:instrText xml:space="preserve"> PAGEREF _Toc531380513 \h </w:instrText>
        </w:r>
        <w:r w:rsidRPr="00920004">
          <w:rPr>
            <w:noProof/>
            <w:webHidden/>
            <w:rPrChange w:id="3912" w:author="phuong vu" w:date="2018-11-30T22:36:00Z">
              <w:rPr>
                <w:noProof/>
                <w:webHidden/>
              </w:rPr>
            </w:rPrChange>
          </w:rPr>
        </w:r>
      </w:ins>
      <w:r w:rsidRPr="00920004">
        <w:rPr>
          <w:noProof/>
          <w:webHidden/>
          <w:rPrChange w:id="3913" w:author="phuong vu" w:date="2018-11-30T22:36:00Z">
            <w:rPr>
              <w:noProof/>
              <w:webHidden/>
            </w:rPr>
          </w:rPrChange>
        </w:rPr>
        <w:fldChar w:fldCharType="separate"/>
      </w:r>
      <w:ins w:id="3914" w:author="phuong vu" w:date="2018-11-30T22:32:00Z">
        <w:r w:rsidRPr="00920004">
          <w:rPr>
            <w:noProof/>
            <w:webHidden/>
            <w:rPrChange w:id="3915" w:author="phuong vu" w:date="2018-11-30T22:36:00Z">
              <w:rPr>
                <w:noProof/>
                <w:webHidden/>
              </w:rPr>
            </w:rPrChange>
          </w:rPr>
          <w:t>63</w:t>
        </w:r>
        <w:r w:rsidRPr="00920004">
          <w:rPr>
            <w:noProof/>
            <w:webHidden/>
            <w:rPrChange w:id="3916" w:author="phuong vu" w:date="2018-11-30T22:36:00Z">
              <w:rPr>
                <w:noProof/>
                <w:webHidden/>
              </w:rPr>
            </w:rPrChange>
          </w:rPr>
          <w:fldChar w:fldCharType="end"/>
        </w:r>
        <w:r w:rsidRPr="00920004">
          <w:rPr>
            <w:rStyle w:val="Hyperlink"/>
            <w:noProof/>
            <w:rPrChange w:id="3917" w:author="phuong vu" w:date="2018-11-30T22:36:00Z">
              <w:rPr>
                <w:rStyle w:val="Hyperlink"/>
                <w:noProof/>
              </w:rPr>
            </w:rPrChange>
          </w:rPr>
          <w:fldChar w:fldCharType="end"/>
        </w:r>
      </w:ins>
    </w:p>
    <w:p w14:paraId="508671B2" w14:textId="0632D21A" w:rsidR="00E35500" w:rsidRPr="00920004" w:rsidRDefault="00E35500">
      <w:pPr>
        <w:pStyle w:val="TableofFigures"/>
        <w:tabs>
          <w:tab w:val="right" w:leader="dot" w:pos="8777"/>
        </w:tabs>
        <w:rPr>
          <w:ins w:id="3918" w:author="phuong vu" w:date="2018-11-30T22:32:00Z"/>
          <w:rFonts w:asciiTheme="minorHAnsi" w:eastAsiaTheme="minorEastAsia" w:hAnsiTheme="minorHAnsi" w:cstheme="minorBidi"/>
          <w:noProof/>
          <w:sz w:val="22"/>
          <w:szCs w:val="22"/>
          <w:lang w:val="en-US"/>
          <w:rPrChange w:id="3919" w:author="phuong vu" w:date="2018-11-30T22:36:00Z">
            <w:rPr>
              <w:ins w:id="3920" w:author="phuong vu" w:date="2018-11-30T22:32:00Z"/>
              <w:rFonts w:asciiTheme="minorHAnsi" w:eastAsiaTheme="minorEastAsia" w:hAnsiTheme="minorHAnsi" w:cstheme="minorBidi"/>
              <w:noProof/>
              <w:sz w:val="22"/>
              <w:szCs w:val="22"/>
              <w:lang w:val="en-US"/>
            </w:rPr>
          </w:rPrChange>
        </w:rPr>
      </w:pPr>
      <w:ins w:id="3921" w:author="phuong vu" w:date="2018-11-30T22:32:00Z">
        <w:r w:rsidRPr="00920004">
          <w:rPr>
            <w:rStyle w:val="Hyperlink"/>
            <w:noProof/>
            <w:rPrChange w:id="3922" w:author="phuong vu" w:date="2018-11-30T22:36:00Z">
              <w:rPr>
                <w:rStyle w:val="Hyperlink"/>
                <w:noProof/>
              </w:rPr>
            </w:rPrChange>
          </w:rPr>
          <w:fldChar w:fldCharType="begin"/>
        </w:r>
        <w:r w:rsidRPr="00920004">
          <w:rPr>
            <w:rStyle w:val="Hyperlink"/>
            <w:noProof/>
            <w:rPrChange w:id="3923" w:author="phuong vu" w:date="2018-11-30T22:36:00Z">
              <w:rPr>
                <w:rStyle w:val="Hyperlink"/>
                <w:noProof/>
              </w:rPr>
            </w:rPrChange>
          </w:rPr>
          <w:instrText xml:space="preserve"> </w:instrText>
        </w:r>
        <w:r w:rsidRPr="00920004">
          <w:rPr>
            <w:noProof/>
            <w:rPrChange w:id="3924" w:author="phuong vu" w:date="2018-11-30T22:36:00Z">
              <w:rPr>
                <w:noProof/>
              </w:rPr>
            </w:rPrChange>
          </w:rPr>
          <w:instrText>HYPERLINK \l "_Toc531380514"</w:instrText>
        </w:r>
        <w:r w:rsidRPr="00920004">
          <w:rPr>
            <w:rStyle w:val="Hyperlink"/>
            <w:noProof/>
            <w:rPrChange w:id="3925" w:author="phuong vu" w:date="2018-11-30T22:36:00Z">
              <w:rPr>
                <w:rStyle w:val="Hyperlink"/>
                <w:noProof/>
              </w:rPr>
            </w:rPrChange>
          </w:rPr>
          <w:instrText xml:space="preserve"> </w:instrText>
        </w:r>
        <w:r w:rsidRPr="00920004">
          <w:rPr>
            <w:rStyle w:val="Hyperlink"/>
            <w:noProof/>
            <w:rPrChange w:id="3926" w:author="phuong vu" w:date="2018-11-30T22:36:00Z">
              <w:rPr>
                <w:rStyle w:val="Hyperlink"/>
                <w:noProof/>
              </w:rPr>
            </w:rPrChange>
          </w:rPr>
        </w:r>
        <w:r w:rsidRPr="00920004">
          <w:rPr>
            <w:rStyle w:val="Hyperlink"/>
            <w:noProof/>
            <w:rPrChange w:id="3927" w:author="phuong vu" w:date="2018-11-30T22:36:00Z">
              <w:rPr>
                <w:rStyle w:val="Hyperlink"/>
                <w:noProof/>
              </w:rPr>
            </w:rPrChange>
          </w:rPr>
          <w:fldChar w:fldCharType="separate"/>
        </w:r>
        <w:r w:rsidRPr="00920004">
          <w:rPr>
            <w:rStyle w:val="Hyperlink"/>
            <w:noProof/>
            <w:rPrChange w:id="3928" w:author="phuong vu" w:date="2018-11-30T22:36:00Z">
              <w:rPr>
                <w:rStyle w:val="Hyperlink"/>
                <w:noProof/>
              </w:rPr>
            </w:rPrChange>
          </w:rPr>
          <w:t>Hình 3.37 Sơ đồ cách xử lí tìm kiếm đơn hàng</w:t>
        </w:r>
        <w:r w:rsidRPr="00920004">
          <w:rPr>
            <w:noProof/>
            <w:webHidden/>
            <w:rPrChange w:id="3929" w:author="phuong vu" w:date="2018-11-30T22:36:00Z">
              <w:rPr>
                <w:noProof/>
                <w:webHidden/>
              </w:rPr>
            </w:rPrChange>
          </w:rPr>
          <w:tab/>
        </w:r>
        <w:r w:rsidRPr="00920004">
          <w:rPr>
            <w:noProof/>
            <w:webHidden/>
            <w:rPrChange w:id="3930" w:author="phuong vu" w:date="2018-11-30T22:36:00Z">
              <w:rPr>
                <w:noProof/>
                <w:webHidden/>
              </w:rPr>
            </w:rPrChange>
          </w:rPr>
          <w:fldChar w:fldCharType="begin"/>
        </w:r>
        <w:r w:rsidRPr="00920004">
          <w:rPr>
            <w:noProof/>
            <w:webHidden/>
            <w:rPrChange w:id="3931" w:author="phuong vu" w:date="2018-11-30T22:36:00Z">
              <w:rPr>
                <w:noProof/>
                <w:webHidden/>
              </w:rPr>
            </w:rPrChange>
          </w:rPr>
          <w:instrText xml:space="preserve"> PAGEREF _Toc531380514 \h </w:instrText>
        </w:r>
        <w:r w:rsidRPr="00920004">
          <w:rPr>
            <w:noProof/>
            <w:webHidden/>
            <w:rPrChange w:id="3932" w:author="phuong vu" w:date="2018-11-30T22:36:00Z">
              <w:rPr>
                <w:noProof/>
                <w:webHidden/>
              </w:rPr>
            </w:rPrChange>
          </w:rPr>
        </w:r>
      </w:ins>
      <w:r w:rsidRPr="00920004">
        <w:rPr>
          <w:noProof/>
          <w:webHidden/>
          <w:rPrChange w:id="3933" w:author="phuong vu" w:date="2018-11-30T22:36:00Z">
            <w:rPr>
              <w:noProof/>
              <w:webHidden/>
            </w:rPr>
          </w:rPrChange>
        </w:rPr>
        <w:fldChar w:fldCharType="separate"/>
      </w:r>
      <w:ins w:id="3934" w:author="phuong vu" w:date="2018-11-30T22:32:00Z">
        <w:r w:rsidRPr="00920004">
          <w:rPr>
            <w:noProof/>
            <w:webHidden/>
            <w:rPrChange w:id="3935" w:author="phuong vu" w:date="2018-11-30T22:36:00Z">
              <w:rPr>
                <w:noProof/>
                <w:webHidden/>
              </w:rPr>
            </w:rPrChange>
          </w:rPr>
          <w:t>64</w:t>
        </w:r>
        <w:r w:rsidRPr="00920004">
          <w:rPr>
            <w:noProof/>
            <w:webHidden/>
            <w:rPrChange w:id="3936" w:author="phuong vu" w:date="2018-11-30T22:36:00Z">
              <w:rPr>
                <w:noProof/>
                <w:webHidden/>
              </w:rPr>
            </w:rPrChange>
          </w:rPr>
          <w:fldChar w:fldCharType="end"/>
        </w:r>
        <w:r w:rsidRPr="00920004">
          <w:rPr>
            <w:rStyle w:val="Hyperlink"/>
            <w:noProof/>
            <w:rPrChange w:id="3937" w:author="phuong vu" w:date="2018-11-30T22:36:00Z">
              <w:rPr>
                <w:rStyle w:val="Hyperlink"/>
                <w:noProof/>
              </w:rPr>
            </w:rPrChange>
          </w:rPr>
          <w:fldChar w:fldCharType="end"/>
        </w:r>
      </w:ins>
    </w:p>
    <w:p w14:paraId="50C4A4D0" w14:textId="43BE5A17" w:rsidR="00E35500" w:rsidRPr="00920004" w:rsidRDefault="00E35500">
      <w:pPr>
        <w:pStyle w:val="TableofFigures"/>
        <w:tabs>
          <w:tab w:val="right" w:leader="dot" w:pos="8777"/>
        </w:tabs>
        <w:rPr>
          <w:ins w:id="3938" w:author="phuong vu" w:date="2018-11-30T22:32:00Z"/>
          <w:rFonts w:asciiTheme="minorHAnsi" w:eastAsiaTheme="minorEastAsia" w:hAnsiTheme="minorHAnsi" w:cstheme="minorBidi"/>
          <w:noProof/>
          <w:sz w:val="22"/>
          <w:szCs w:val="22"/>
          <w:lang w:val="en-US"/>
          <w:rPrChange w:id="3939" w:author="phuong vu" w:date="2018-11-30T22:36:00Z">
            <w:rPr>
              <w:ins w:id="3940" w:author="phuong vu" w:date="2018-11-30T22:32:00Z"/>
              <w:rFonts w:asciiTheme="minorHAnsi" w:eastAsiaTheme="minorEastAsia" w:hAnsiTheme="minorHAnsi" w:cstheme="minorBidi"/>
              <w:noProof/>
              <w:sz w:val="22"/>
              <w:szCs w:val="22"/>
              <w:lang w:val="en-US"/>
            </w:rPr>
          </w:rPrChange>
        </w:rPr>
      </w:pPr>
      <w:ins w:id="3941" w:author="phuong vu" w:date="2018-11-30T22:32:00Z">
        <w:r w:rsidRPr="00920004">
          <w:rPr>
            <w:rStyle w:val="Hyperlink"/>
            <w:noProof/>
            <w:rPrChange w:id="3942" w:author="phuong vu" w:date="2018-11-30T22:36:00Z">
              <w:rPr>
                <w:rStyle w:val="Hyperlink"/>
                <w:noProof/>
              </w:rPr>
            </w:rPrChange>
          </w:rPr>
          <w:fldChar w:fldCharType="begin"/>
        </w:r>
        <w:r w:rsidRPr="00920004">
          <w:rPr>
            <w:rStyle w:val="Hyperlink"/>
            <w:noProof/>
            <w:rPrChange w:id="3943" w:author="phuong vu" w:date="2018-11-30T22:36:00Z">
              <w:rPr>
                <w:rStyle w:val="Hyperlink"/>
                <w:noProof/>
              </w:rPr>
            </w:rPrChange>
          </w:rPr>
          <w:instrText xml:space="preserve"> </w:instrText>
        </w:r>
        <w:r w:rsidRPr="00920004">
          <w:rPr>
            <w:noProof/>
            <w:rPrChange w:id="3944" w:author="phuong vu" w:date="2018-11-30T22:36:00Z">
              <w:rPr>
                <w:noProof/>
              </w:rPr>
            </w:rPrChange>
          </w:rPr>
          <w:instrText>HYPERLINK "C:\\Users\\vuphu\\Desktop\\luanvan\\Lu-n-v-n\\baoCao\\bao-cao-luan-van_new.docx" \l "_Toc531380515"</w:instrText>
        </w:r>
        <w:r w:rsidRPr="00920004">
          <w:rPr>
            <w:rStyle w:val="Hyperlink"/>
            <w:noProof/>
            <w:rPrChange w:id="3945" w:author="phuong vu" w:date="2018-11-30T22:36:00Z">
              <w:rPr>
                <w:rStyle w:val="Hyperlink"/>
                <w:noProof/>
              </w:rPr>
            </w:rPrChange>
          </w:rPr>
          <w:instrText xml:space="preserve"> </w:instrText>
        </w:r>
        <w:r w:rsidRPr="00920004">
          <w:rPr>
            <w:rStyle w:val="Hyperlink"/>
            <w:noProof/>
            <w:rPrChange w:id="3946" w:author="phuong vu" w:date="2018-11-30T22:36:00Z">
              <w:rPr>
                <w:rStyle w:val="Hyperlink"/>
                <w:noProof/>
              </w:rPr>
            </w:rPrChange>
          </w:rPr>
        </w:r>
        <w:r w:rsidRPr="00920004">
          <w:rPr>
            <w:rStyle w:val="Hyperlink"/>
            <w:noProof/>
            <w:rPrChange w:id="3947" w:author="phuong vu" w:date="2018-11-30T22:36:00Z">
              <w:rPr>
                <w:rStyle w:val="Hyperlink"/>
                <w:noProof/>
              </w:rPr>
            </w:rPrChange>
          </w:rPr>
          <w:fldChar w:fldCharType="separate"/>
        </w:r>
        <w:r w:rsidRPr="00920004">
          <w:rPr>
            <w:rStyle w:val="Hyperlink"/>
            <w:noProof/>
            <w:rPrChange w:id="3948" w:author="phuong vu" w:date="2018-11-30T22:36:00Z">
              <w:rPr>
                <w:rStyle w:val="Hyperlink"/>
                <w:noProof/>
              </w:rPr>
            </w:rPrChange>
          </w:rPr>
          <w:t>Hình 3.38</w:t>
        </w:r>
        <w:r w:rsidRPr="00920004">
          <w:rPr>
            <w:rStyle w:val="Hyperlink"/>
            <w:noProof/>
            <w:lang w:val="en-US"/>
            <w:rPrChange w:id="3949" w:author="phuong vu" w:date="2018-11-30T22:36:00Z">
              <w:rPr>
                <w:rStyle w:val="Hyperlink"/>
                <w:noProof/>
                <w:lang w:val="en-US"/>
              </w:rPr>
            </w:rPrChange>
          </w:rPr>
          <w:t xml:space="preserve"> Giao diện đăng nhập trên web</w:t>
        </w:r>
        <w:r w:rsidRPr="00920004">
          <w:rPr>
            <w:noProof/>
            <w:webHidden/>
            <w:rPrChange w:id="3950" w:author="phuong vu" w:date="2018-11-30T22:36:00Z">
              <w:rPr>
                <w:noProof/>
                <w:webHidden/>
              </w:rPr>
            </w:rPrChange>
          </w:rPr>
          <w:tab/>
        </w:r>
        <w:r w:rsidRPr="00920004">
          <w:rPr>
            <w:noProof/>
            <w:webHidden/>
            <w:rPrChange w:id="3951" w:author="phuong vu" w:date="2018-11-30T22:36:00Z">
              <w:rPr>
                <w:noProof/>
                <w:webHidden/>
              </w:rPr>
            </w:rPrChange>
          </w:rPr>
          <w:fldChar w:fldCharType="begin"/>
        </w:r>
        <w:r w:rsidRPr="00920004">
          <w:rPr>
            <w:noProof/>
            <w:webHidden/>
            <w:rPrChange w:id="3952" w:author="phuong vu" w:date="2018-11-30T22:36:00Z">
              <w:rPr>
                <w:noProof/>
                <w:webHidden/>
              </w:rPr>
            </w:rPrChange>
          </w:rPr>
          <w:instrText xml:space="preserve"> PAGEREF _Toc531380515 \h </w:instrText>
        </w:r>
        <w:r w:rsidRPr="00920004">
          <w:rPr>
            <w:noProof/>
            <w:webHidden/>
            <w:rPrChange w:id="3953" w:author="phuong vu" w:date="2018-11-30T22:36:00Z">
              <w:rPr>
                <w:noProof/>
                <w:webHidden/>
              </w:rPr>
            </w:rPrChange>
          </w:rPr>
        </w:r>
      </w:ins>
      <w:r w:rsidRPr="00920004">
        <w:rPr>
          <w:noProof/>
          <w:webHidden/>
          <w:rPrChange w:id="3954" w:author="phuong vu" w:date="2018-11-30T22:36:00Z">
            <w:rPr>
              <w:noProof/>
              <w:webHidden/>
            </w:rPr>
          </w:rPrChange>
        </w:rPr>
        <w:fldChar w:fldCharType="separate"/>
      </w:r>
      <w:ins w:id="3955" w:author="phuong vu" w:date="2018-11-30T22:32:00Z">
        <w:r w:rsidRPr="00920004">
          <w:rPr>
            <w:noProof/>
            <w:webHidden/>
            <w:rPrChange w:id="3956" w:author="phuong vu" w:date="2018-11-30T22:36:00Z">
              <w:rPr>
                <w:noProof/>
                <w:webHidden/>
              </w:rPr>
            </w:rPrChange>
          </w:rPr>
          <w:t>65</w:t>
        </w:r>
        <w:r w:rsidRPr="00920004">
          <w:rPr>
            <w:noProof/>
            <w:webHidden/>
            <w:rPrChange w:id="3957" w:author="phuong vu" w:date="2018-11-30T22:36:00Z">
              <w:rPr>
                <w:noProof/>
                <w:webHidden/>
              </w:rPr>
            </w:rPrChange>
          </w:rPr>
          <w:fldChar w:fldCharType="end"/>
        </w:r>
        <w:r w:rsidRPr="00920004">
          <w:rPr>
            <w:rStyle w:val="Hyperlink"/>
            <w:noProof/>
            <w:rPrChange w:id="3958" w:author="phuong vu" w:date="2018-11-30T22:36:00Z">
              <w:rPr>
                <w:rStyle w:val="Hyperlink"/>
                <w:noProof/>
              </w:rPr>
            </w:rPrChange>
          </w:rPr>
          <w:fldChar w:fldCharType="end"/>
        </w:r>
      </w:ins>
    </w:p>
    <w:p w14:paraId="22F38FAA" w14:textId="2E4F2BD0" w:rsidR="00E35500" w:rsidRPr="00920004" w:rsidRDefault="00E35500">
      <w:pPr>
        <w:pStyle w:val="TableofFigures"/>
        <w:tabs>
          <w:tab w:val="right" w:leader="dot" w:pos="8777"/>
        </w:tabs>
        <w:rPr>
          <w:ins w:id="3959" w:author="phuong vu" w:date="2018-11-30T22:32:00Z"/>
          <w:rFonts w:asciiTheme="minorHAnsi" w:eastAsiaTheme="minorEastAsia" w:hAnsiTheme="minorHAnsi" w:cstheme="minorBidi"/>
          <w:noProof/>
          <w:sz w:val="22"/>
          <w:szCs w:val="22"/>
          <w:lang w:val="en-US"/>
          <w:rPrChange w:id="3960" w:author="phuong vu" w:date="2018-11-30T22:36:00Z">
            <w:rPr>
              <w:ins w:id="3961" w:author="phuong vu" w:date="2018-11-30T22:32:00Z"/>
              <w:rFonts w:asciiTheme="minorHAnsi" w:eastAsiaTheme="minorEastAsia" w:hAnsiTheme="minorHAnsi" w:cstheme="minorBidi"/>
              <w:noProof/>
              <w:sz w:val="22"/>
              <w:szCs w:val="22"/>
              <w:lang w:val="en-US"/>
            </w:rPr>
          </w:rPrChange>
        </w:rPr>
      </w:pPr>
      <w:ins w:id="3962" w:author="phuong vu" w:date="2018-11-30T22:32:00Z">
        <w:r w:rsidRPr="00920004">
          <w:rPr>
            <w:rStyle w:val="Hyperlink"/>
            <w:noProof/>
            <w:rPrChange w:id="3963" w:author="phuong vu" w:date="2018-11-30T22:36:00Z">
              <w:rPr>
                <w:rStyle w:val="Hyperlink"/>
                <w:noProof/>
              </w:rPr>
            </w:rPrChange>
          </w:rPr>
          <w:fldChar w:fldCharType="begin"/>
        </w:r>
        <w:r w:rsidRPr="00920004">
          <w:rPr>
            <w:rStyle w:val="Hyperlink"/>
            <w:noProof/>
            <w:rPrChange w:id="3964" w:author="phuong vu" w:date="2018-11-30T22:36:00Z">
              <w:rPr>
                <w:rStyle w:val="Hyperlink"/>
                <w:noProof/>
              </w:rPr>
            </w:rPrChange>
          </w:rPr>
          <w:instrText xml:space="preserve"> </w:instrText>
        </w:r>
        <w:r w:rsidRPr="00920004">
          <w:rPr>
            <w:noProof/>
            <w:rPrChange w:id="3965" w:author="phuong vu" w:date="2018-11-30T22:36:00Z">
              <w:rPr>
                <w:noProof/>
              </w:rPr>
            </w:rPrChange>
          </w:rPr>
          <w:instrText>HYPERLINK "C:\\Users\\vuphu\\Desktop\\luanvan\\Lu-n-v-n\\baoCao\\bao-cao-luan-van_new.docx" \l "_Toc531380516"</w:instrText>
        </w:r>
        <w:r w:rsidRPr="00920004">
          <w:rPr>
            <w:rStyle w:val="Hyperlink"/>
            <w:noProof/>
            <w:rPrChange w:id="3966" w:author="phuong vu" w:date="2018-11-30T22:36:00Z">
              <w:rPr>
                <w:rStyle w:val="Hyperlink"/>
                <w:noProof/>
              </w:rPr>
            </w:rPrChange>
          </w:rPr>
          <w:instrText xml:space="preserve"> </w:instrText>
        </w:r>
        <w:r w:rsidRPr="00920004">
          <w:rPr>
            <w:rStyle w:val="Hyperlink"/>
            <w:noProof/>
            <w:rPrChange w:id="3967" w:author="phuong vu" w:date="2018-11-30T22:36:00Z">
              <w:rPr>
                <w:rStyle w:val="Hyperlink"/>
                <w:noProof/>
              </w:rPr>
            </w:rPrChange>
          </w:rPr>
        </w:r>
        <w:r w:rsidRPr="00920004">
          <w:rPr>
            <w:rStyle w:val="Hyperlink"/>
            <w:noProof/>
            <w:rPrChange w:id="3968" w:author="phuong vu" w:date="2018-11-30T22:36:00Z">
              <w:rPr>
                <w:rStyle w:val="Hyperlink"/>
                <w:noProof/>
              </w:rPr>
            </w:rPrChange>
          </w:rPr>
          <w:fldChar w:fldCharType="separate"/>
        </w:r>
        <w:r w:rsidRPr="00920004">
          <w:rPr>
            <w:rStyle w:val="Hyperlink"/>
            <w:noProof/>
            <w:rPrChange w:id="3969" w:author="phuong vu" w:date="2018-11-30T22:36:00Z">
              <w:rPr>
                <w:rStyle w:val="Hyperlink"/>
                <w:noProof/>
              </w:rPr>
            </w:rPrChange>
          </w:rPr>
          <w:t>Hình 3.39</w:t>
        </w:r>
        <w:r w:rsidRPr="00920004">
          <w:rPr>
            <w:rStyle w:val="Hyperlink"/>
            <w:noProof/>
            <w:lang w:val="en-US"/>
            <w:rPrChange w:id="3970" w:author="phuong vu" w:date="2018-11-30T22:36:00Z">
              <w:rPr>
                <w:rStyle w:val="Hyperlink"/>
                <w:noProof/>
                <w:lang w:val="en-US"/>
              </w:rPr>
            </w:rPrChange>
          </w:rPr>
          <w:t xml:space="preserve"> Giao diện form đăng nhập hệ thống</w:t>
        </w:r>
        <w:r w:rsidRPr="00920004">
          <w:rPr>
            <w:noProof/>
            <w:webHidden/>
            <w:rPrChange w:id="3971" w:author="phuong vu" w:date="2018-11-30T22:36:00Z">
              <w:rPr>
                <w:noProof/>
                <w:webHidden/>
              </w:rPr>
            </w:rPrChange>
          </w:rPr>
          <w:tab/>
        </w:r>
        <w:r w:rsidRPr="00920004">
          <w:rPr>
            <w:noProof/>
            <w:webHidden/>
            <w:rPrChange w:id="3972" w:author="phuong vu" w:date="2018-11-30T22:36:00Z">
              <w:rPr>
                <w:noProof/>
                <w:webHidden/>
              </w:rPr>
            </w:rPrChange>
          </w:rPr>
          <w:fldChar w:fldCharType="begin"/>
        </w:r>
        <w:r w:rsidRPr="00920004">
          <w:rPr>
            <w:noProof/>
            <w:webHidden/>
            <w:rPrChange w:id="3973" w:author="phuong vu" w:date="2018-11-30T22:36:00Z">
              <w:rPr>
                <w:noProof/>
                <w:webHidden/>
              </w:rPr>
            </w:rPrChange>
          </w:rPr>
          <w:instrText xml:space="preserve"> PAGEREF _Toc531380516 \h </w:instrText>
        </w:r>
        <w:r w:rsidRPr="00920004">
          <w:rPr>
            <w:noProof/>
            <w:webHidden/>
            <w:rPrChange w:id="3974" w:author="phuong vu" w:date="2018-11-30T22:36:00Z">
              <w:rPr>
                <w:noProof/>
                <w:webHidden/>
              </w:rPr>
            </w:rPrChange>
          </w:rPr>
        </w:r>
      </w:ins>
      <w:r w:rsidRPr="00920004">
        <w:rPr>
          <w:noProof/>
          <w:webHidden/>
          <w:rPrChange w:id="3975" w:author="phuong vu" w:date="2018-11-30T22:36:00Z">
            <w:rPr>
              <w:noProof/>
              <w:webHidden/>
            </w:rPr>
          </w:rPrChange>
        </w:rPr>
        <w:fldChar w:fldCharType="separate"/>
      </w:r>
      <w:ins w:id="3976" w:author="phuong vu" w:date="2018-11-30T22:32:00Z">
        <w:r w:rsidRPr="00920004">
          <w:rPr>
            <w:noProof/>
            <w:webHidden/>
            <w:rPrChange w:id="3977" w:author="phuong vu" w:date="2018-11-30T22:36:00Z">
              <w:rPr>
                <w:noProof/>
                <w:webHidden/>
              </w:rPr>
            </w:rPrChange>
          </w:rPr>
          <w:t>65</w:t>
        </w:r>
        <w:r w:rsidRPr="00920004">
          <w:rPr>
            <w:noProof/>
            <w:webHidden/>
            <w:rPrChange w:id="3978" w:author="phuong vu" w:date="2018-11-30T22:36:00Z">
              <w:rPr>
                <w:noProof/>
                <w:webHidden/>
              </w:rPr>
            </w:rPrChange>
          </w:rPr>
          <w:fldChar w:fldCharType="end"/>
        </w:r>
        <w:r w:rsidRPr="00920004">
          <w:rPr>
            <w:rStyle w:val="Hyperlink"/>
            <w:noProof/>
            <w:rPrChange w:id="3979" w:author="phuong vu" w:date="2018-11-30T22:36:00Z">
              <w:rPr>
                <w:rStyle w:val="Hyperlink"/>
                <w:noProof/>
              </w:rPr>
            </w:rPrChange>
          </w:rPr>
          <w:fldChar w:fldCharType="end"/>
        </w:r>
      </w:ins>
    </w:p>
    <w:p w14:paraId="74DB26E6" w14:textId="7DA6AEBF" w:rsidR="00E35500" w:rsidRPr="00920004" w:rsidRDefault="00E35500">
      <w:pPr>
        <w:pStyle w:val="TableofFigures"/>
        <w:tabs>
          <w:tab w:val="right" w:leader="dot" w:pos="8777"/>
        </w:tabs>
        <w:rPr>
          <w:ins w:id="3980" w:author="phuong vu" w:date="2018-11-30T22:32:00Z"/>
          <w:rFonts w:asciiTheme="minorHAnsi" w:eastAsiaTheme="minorEastAsia" w:hAnsiTheme="minorHAnsi" w:cstheme="minorBidi"/>
          <w:noProof/>
          <w:sz w:val="22"/>
          <w:szCs w:val="22"/>
          <w:lang w:val="en-US"/>
          <w:rPrChange w:id="3981" w:author="phuong vu" w:date="2018-11-30T22:36:00Z">
            <w:rPr>
              <w:ins w:id="3982" w:author="phuong vu" w:date="2018-11-30T22:32:00Z"/>
              <w:rFonts w:asciiTheme="minorHAnsi" w:eastAsiaTheme="minorEastAsia" w:hAnsiTheme="minorHAnsi" w:cstheme="minorBidi"/>
              <w:noProof/>
              <w:sz w:val="22"/>
              <w:szCs w:val="22"/>
              <w:lang w:val="en-US"/>
            </w:rPr>
          </w:rPrChange>
        </w:rPr>
      </w:pPr>
      <w:ins w:id="3983" w:author="phuong vu" w:date="2018-11-30T22:32:00Z">
        <w:r w:rsidRPr="00920004">
          <w:rPr>
            <w:rStyle w:val="Hyperlink"/>
            <w:noProof/>
            <w:rPrChange w:id="3984" w:author="phuong vu" w:date="2018-11-30T22:36:00Z">
              <w:rPr>
                <w:rStyle w:val="Hyperlink"/>
                <w:noProof/>
              </w:rPr>
            </w:rPrChange>
          </w:rPr>
          <w:fldChar w:fldCharType="begin"/>
        </w:r>
        <w:r w:rsidRPr="00920004">
          <w:rPr>
            <w:rStyle w:val="Hyperlink"/>
            <w:noProof/>
            <w:rPrChange w:id="3985" w:author="phuong vu" w:date="2018-11-30T22:36:00Z">
              <w:rPr>
                <w:rStyle w:val="Hyperlink"/>
                <w:noProof/>
              </w:rPr>
            </w:rPrChange>
          </w:rPr>
          <w:instrText xml:space="preserve"> </w:instrText>
        </w:r>
        <w:r w:rsidRPr="00920004">
          <w:rPr>
            <w:noProof/>
            <w:rPrChange w:id="3986" w:author="phuong vu" w:date="2018-11-30T22:36:00Z">
              <w:rPr>
                <w:noProof/>
              </w:rPr>
            </w:rPrChange>
          </w:rPr>
          <w:instrText>HYPERLINK \l "_Toc531380517"</w:instrText>
        </w:r>
        <w:r w:rsidRPr="00920004">
          <w:rPr>
            <w:rStyle w:val="Hyperlink"/>
            <w:noProof/>
            <w:rPrChange w:id="3987" w:author="phuong vu" w:date="2018-11-30T22:36:00Z">
              <w:rPr>
                <w:rStyle w:val="Hyperlink"/>
                <w:noProof/>
              </w:rPr>
            </w:rPrChange>
          </w:rPr>
          <w:instrText xml:space="preserve"> </w:instrText>
        </w:r>
        <w:r w:rsidRPr="00920004">
          <w:rPr>
            <w:rStyle w:val="Hyperlink"/>
            <w:noProof/>
            <w:rPrChange w:id="3988" w:author="phuong vu" w:date="2018-11-30T22:36:00Z">
              <w:rPr>
                <w:rStyle w:val="Hyperlink"/>
                <w:noProof/>
              </w:rPr>
            </w:rPrChange>
          </w:rPr>
        </w:r>
        <w:r w:rsidRPr="00920004">
          <w:rPr>
            <w:rStyle w:val="Hyperlink"/>
            <w:noProof/>
            <w:rPrChange w:id="3989" w:author="phuong vu" w:date="2018-11-30T22:36:00Z">
              <w:rPr>
                <w:rStyle w:val="Hyperlink"/>
                <w:noProof/>
              </w:rPr>
            </w:rPrChange>
          </w:rPr>
          <w:fldChar w:fldCharType="separate"/>
        </w:r>
        <w:r w:rsidRPr="00920004">
          <w:rPr>
            <w:rStyle w:val="Hyperlink"/>
            <w:noProof/>
            <w:rPrChange w:id="3990" w:author="phuong vu" w:date="2018-11-30T22:36:00Z">
              <w:rPr>
                <w:rStyle w:val="Hyperlink"/>
                <w:noProof/>
              </w:rPr>
            </w:rPrChange>
          </w:rPr>
          <w:t>Hình 3.40 Sơ đồ xử lí đăng nhập</w:t>
        </w:r>
        <w:r w:rsidRPr="00920004">
          <w:rPr>
            <w:noProof/>
            <w:webHidden/>
            <w:rPrChange w:id="3991" w:author="phuong vu" w:date="2018-11-30T22:36:00Z">
              <w:rPr>
                <w:noProof/>
                <w:webHidden/>
              </w:rPr>
            </w:rPrChange>
          </w:rPr>
          <w:tab/>
        </w:r>
        <w:r w:rsidRPr="00920004">
          <w:rPr>
            <w:noProof/>
            <w:webHidden/>
            <w:rPrChange w:id="3992" w:author="phuong vu" w:date="2018-11-30T22:36:00Z">
              <w:rPr>
                <w:noProof/>
                <w:webHidden/>
              </w:rPr>
            </w:rPrChange>
          </w:rPr>
          <w:fldChar w:fldCharType="begin"/>
        </w:r>
        <w:r w:rsidRPr="00920004">
          <w:rPr>
            <w:noProof/>
            <w:webHidden/>
            <w:rPrChange w:id="3993" w:author="phuong vu" w:date="2018-11-30T22:36:00Z">
              <w:rPr>
                <w:noProof/>
                <w:webHidden/>
              </w:rPr>
            </w:rPrChange>
          </w:rPr>
          <w:instrText xml:space="preserve"> PAGEREF _Toc531380517 \h </w:instrText>
        </w:r>
        <w:r w:rsidRPr="00920004">
          <w:rPr>
            <w:noProof/>
            <w:webHidden/>
            <w:rPrChange w:id="3994" w:author="phuong vu" w:date="2018-11-30T22:36:00Z">
              <w:rPr>
                <w:noProof/>
                <w:webHidden/>
              </w:rPr>
            </w:rPrChange>
          </w:rPr>
        </w:r>
      </w:ins>
      <w:r w:rsidRPr="00920004">
        <w:rPr>
          <w:noProof/>
          <w:webHidden/>
          <w:rPrChange w:id="3995" w:author="phuong vu" w:date="2018-11-30T22:36:00Z">
            <w:rPr>
              <w:noProof/>
              <w:webHidden/>
            </w:rPr>
          </w:rPrChange>
        </w:rPr>
        <w:fldChar w:fldCharType="separate"/>
      </w:r>
      <w:ins w:id="3996" w:author="phuong vu" w:date="2018-11-30T22:32:00Z">
        <w:r w:rsidRPr="00920004">
          <w:rPr>
            <w:noProof/>
            <w:webHidden/>
            <w:rPrChange w:id="3997" w:author="phuong vu" w:date="2018-11-30T22:36:00Z">
              <w:rPr>
                <w:noProof/>
                <w:webHidden/>
              </w:rPr>
            </w:rPrChange>
          </w:rPr>
          <w:t>66</w:t>
        </w:r>
        <w:r w:rsidRPr="00920004">
          <w:rPr>
            <w:noProof/>
            <w:webHidden/>
            <w:rPrChange w:id="3998" w:author="phuong vu" w:date="2018-11-30T22:36:00Z">
              <w:rPr>
                <w:noProof/>
                <w:webHidden/>
              </w:rPr>
            </w:rPrChange>
          </w:rPr>
          <w:fldChar w:fldCharType="end"/>
        </w:r>
        <w:r w:rsidRPr="00920004">
          <w:rPr>
            <w:rStyle w:val="Hyperlink"/>
            <w:noProof/>
            <w:rPrChange w:id="3999" w:author="phuong vu" w:date="2018-11-30T22:36:00Z">
              <w:rPr>
                <w:rStyle w:val="Hyperlink"/>
                <w:noProof/>
              </w:rPr>
            </w:rPrChange>
          </w:rPr>
          <w:fldChar w:fldCharType="end"/>
        </w:r>
      </w:ins>
    </w:p>
    <w:p w14:paraId="167043F6" w14:textId="40CBBCA4" w:rsidR="00E35500" w:rsidRPr="00920004" w:rsidRDefault="00E35500">
      <w:pPr>
        <w:pStyle w:val="TableofFigures"/>
        <w:tabs>
          <w:tab w:val="right" w:leader="dot" w:pos="8777"/>
        </w:tabs>
        <w:rPr>
          <w:ins w:id="4000" w:author="phuong vu" w:date="2018-11-30T22:32:00Z"/>
          <w:rFonts w:asciiTheme="minorHAnsi" w:eastAsiaTheme="minorEastAsia" w:hAnsiTheme="minorHAnsi" w:cstheme="minorBidi"/>
          <w:noProof/>
          <w:sz w:val="22"/>
          <w:szCs w:val="22"/>
          <w:lang w:val="en-US"/>
          <w:rPrChange w:id="4001" w:author="phuong vu" w:date="2018-11-30T22:36:00Z">
            <w:rPr>
              <w:ins w:id="4002" w:author="phuong vu" w:date="2018-11-30T22:32:00Z"/>
              <w:rFonts w:asciiTheme="minorHAnsi" w:eastAsiaTheme="minorEastAsia" w:hAnsiTheme="minorHAnsi" w:cstheme="minorBidi"/>
              <w:noProof/>
              <w:sz w:val="22"/>
              <w:szCs w:val="22"/>
              <w:lang w:val="en-US"/>
            </w:rPr>
          </w:rPrChange>
        </w:rPr>
      </w:pPr>
      <w:ins w:id="4003" w:author="phuong vu" w:date="2018-11-30T22:32:00Z">
        <w:r w:rsidRPr="00920004">
          <w:rPr>
            <w:rStyle w:val="Hyperlink"/>
            <w:noProof/>
            <w:rPrChange w:id="4004" w:author="phuong vu" w:date="2018-11-30T22:36:00Z">
              <w:rPr>
                <w:rStyle w:val="Hyperlink"/>
                <w:noProof/>
              </w:rPr>
            </w:rPrChange>
          </w:rPr>
          <w:fldChar w:fldCharType="begin"/>
        </w:r>
        <w:r w:rsidRPr="00920004">
          <w:rPr>
            <w:rStyle w:val="Hyperlink"/>
            <w:noProof/>
            <w:rPrChange w:id="4005" w:author="phuong vu" w:date="2018-11-30T22:36:00Z">
              <w:rPr>
                <w:rStyle w:val="Hyperlink"/>
                <w:noProof/>
              </w:rPr>
            </w:rPrChange>
          </w:rPr>
          <w:instrText xml:space="preserve"> </w:instrText>
        </w:r>
        <w:r w:rsidRPr="00920004">
          <w:rPr>
            <w:noProof/>
            <w:rPrChange w:id="4006" w:author="phuong vu" w:date="2018-11-30T22:36:00Z">
              <w:rPr>
                <w:noProof/>
              </w:rPr>
            </w:rPrChange>
          </w:rPr>
          <w:instrText>HYPERLINK "C:\\Users\\vuphu\\Desktop\\luanvan\\Lu-n-v-n\\baoCao\\bao-cao-luan-van_new.docx" \l "_Toc531380518"</w:instrText>
        </w:r>
        <w:r w:rsidRPr="00920004">
          <w:rPr>
            <w:rStyle w:val="Hyperlink"/>
            <w:noProof/>
            <w:rPrChange w:id="4007" w:author="phuong vu" w:date="2018-11-30T22:36:00Z">
              <w:rPr>
                <w:rStyle w:val="Hyperlink"/>
                <w:noProof/>
              </w:rPr>
            </w:rPrChange>
          </w:rPr>
          <w:instrText xml:space="preserve"> </w:instrText>
        </w:r>
        <w:r w:rsidRPr="00920004">
          <w:rPr>
            <w:rStyle w:val="Hyperlink"/>
            <w:noProof/>
            <w:rPrChange w:id="4008" w:author="phuong vu" w:date="2018-11-30T22:36:00Z">
              <w:rPr>
                <w:rStyle w:val="Hyperlink"/>
                <w:noProof/>
              </w:rPr>
            </w:rPrChange>
          </w:rPr>
        </w:r>
        <w:r w:rsidRPr="00920004">
          <w:rPr>
            <w:rStyle w:val="Hyperlink"/>
            <w:noProof/>
            <w:rPrChange w:id="4009" w:author="phuong vu" w:date="2018-11-30T22:36:00Z">
              <w:rPr>
                <w:rStyle w:val="Hyperlink"/>
                <w:noProof/>
              </w:rPr>
            </w:rPrChange>
          </w:rPr>
          <w:fldChar w:fldCharType="separate"/>
        </w:r>
        <w:r w:rsidRPr="00920004">
          <w:rPr>
            <w:rStyle w:val="Hyperlink"/>
            <w:noProof/>
            <w:rPrChange w:id="4010" w:author="phuong vu" w:date="2018-11-30T22:36:00Z">
              <w:rPr>
                <w:rStyle w:val="Hyperlink"/>
                <w:noProof/>
              </w:rPr>
            </w:rPrChange>
          </w:rPr>
          <w:t>Hình 3.41</w:t>
        </w:r>
        <w:r w:rsidRPr="00920004">
          <w:rPr>
            <w:rStyle w:val="Hyperlink"/>
            <w:noProof/>
            <w:lang w:val="en-US"/>
            <w:rPrChange w:id="4011" w:author="phuong vu" w:date="2018-11-30T22:36:00Z">
              <w:rPr>
                <w:rStyle w:val="Hyperlink"/>
                <w:noProof/>
                <w:lang w:val="en-US"/>
              </w:rPr>
            </w:rPrChange>
          </w:rPr>
          <w:t xml:space="preserve"> Giao diện xử lí đăng xuất</w:t>
        </w:r>
        <w:r w:rsidRPr="00920004">
          <w:rPr>
            <w:noProof/>
            <w:webHidden/>
            <w:rPrChange w:id="4012" w:author="phuong vu" w:date="2018-11-30T22:36:00Z">
              <w:rPr>
                <w:noProof/>
                <w:webHidden/>
              </w:rPr>
            </w:rPrChange>
          </w:rPr>
          <w:tab/>
        </w:r>
        <w:r w:rsidRPr="00920004">
          <w:rPr>
            <w:noProof/>
            <w:webHidden/>
            <w:rPrChange w:id="4013" w:author="phuong vu" w:date="2018-11-30T22:36:00Z">
              <w:rPr>
                <w:noProof/>
                <w:webHidden/>
              </w:rPr>
            </w:rPrChange>
          </w:rPr>
          <w:fldChar w:fldCharType="begin"/>
        </w:r>
        <w:r w:rsidRPr="00920004">
          <w:rPr>
            <w:noProof/>
            <w:webHidden/>
            <w:rPrChange w:id="4014" w:author="phuong vu" w:date="2018-11-30T22:36:00Z">
              <w:rPr>
                <w:noProof/>
                <w:webHidden/>
              </w:rPr>
            </w:rPrChange>
          </w:rPr>
          <w:instrText xml:space="preserve"> PAGEREF _Toc531380518 \h </w:instrText>
        </w:r>
        <w:r w:rsidRPr="00920004">
          <w:rPr>
            <w:noProof/>
            <w:webHidden/>
            <w:rPrChange w:id="4015" w:author="phuong vu" w:date="2018-11-30T22:36:00Z">
              <w:rPr>
                <w:noProof/>
                <w:webHidden/>
              </w:rPr>
            </w:rPrChange>
          </w:rPr>
        </w:r>
      </w:ins>
      <w:r w:rsidRPr="00920004">
        <w:rPr>
          <w:noProof/>
          <w:webHidden/>
          <w:rPrChange w:id="4016" w:author="phuong vu" w:date="2018-11-30T22:36:00Z">
            <w:rPr>
              <w:noProof/>
              <w:webHidden/>
            </w:rPr>
          </w:rPrChange>
        </w:rPr>
        <w:fldChar w:fldCharType="separate"/>
      </w:r>
      <w:ins w:id="4017" w:author="phuong vu" w:date="2018-11-30T22:32:00Z">
        <w:r w:rsidRPr="00920004">
          <w:rPr>
            <w:noProof/>
            <w:webHidden/>
            <w:rPrChange w:id="4018" w:author="phuong vu" w:date="2018-11-30T22:36:00Z">
              <w:rPr>
                <w:noProof/>
                <w:webHidden/>
              </w:rPr>
            </w:rPrChange>
          </w:rPr>
          <w:t>67</w:t>
        </w:r>
        <w:r w:rsidRPr="00920004">
          <w:rPr>
            <w:noProof/>
            <w:webHidden/>
            <w:rPrChange w:id="4019" w:author="phuong vu" w:date="2018-11-30T22:36:00Z">
              <w:rPr>
                <w:noProof/>
                <w:webHidden/>
              </w:rPr>
            </w:rPrChange>
          </w:rPr>
          <w:fldChar w:fldCharType="end"/>
        </w:r>
        <w:r w:rsidRPr="00920004">
          <w:rPr>
            <w:rStyle w:val="Hyperlink"/>
            <w:noProof/>
            <w:rPrChange w:id="4020" w:author="phuong vu" w:date="2018-11-30T22:36:00Z">
              <w:rPr>
                <w:rStyle w:val="Hyperlink"/>
                <w:noProof/>
              </w:rPr>
            </w:rPrChange>
          </w:rPr>
          <w:fldChar w:fldCharType="end"/>
        </w:r>
      </w:ins>
    </w:p>
    <w:p w14:paraId="6BEBF853" w14:textId="5097A2A3" w:rsidR="00E35500" w:rsidRPr="00920004" w:rsidRDefault="00E35500">
      <w:pPr>
        <w:pStyle w:val="TableofFigures"/>
        <w:tabs>
          <w:tab w:val="right" w:leader="dot" w:pos="8777"/>
        </w:tabs>
        <w:rPr>
          <w:ins w:id="4021" w:author="phuong vu" w:date="2018-11-30T22:32:00Z"/>
          <w:rFonts w:asciiTheme="minorHAnsi" w:eastAsiaTheme="minorEastAsia" w:hAnsiTheme="minorHAnsi" w:cstheme="minorBidi"/>
          <w:noProof/>
          <w:sz w:val="22"/>
          <w:szCs w:val="22"/>
          <w:lang w:val="en-US"/>
          <w:rPrChange w:id="4022" w:author="phuong vu" w:date="2018-11-30T22:36:00Z">
            <w:rPr>
              <w:ins w:id="4023" w:author="phuong vu" w:date="2018-11-30T22:32:00Z"/>
              <w:rFonts w:asciiTheme="minorHAnsi" w:eastAsiaTheme="minorEastAsia" w:hAnsiTheme="minorHAnsi" w:cstheme="minorBidi"/>
              <w:noProof/>
              <w:sz w:val="22"/>
              <w:szCs w:val="22"/>
              <w:lang w:val="en-US"/>
            </w:rPr>
          </w:rPrChange>
        </w:rPr>
      </w:pPr>
      <w:ins w:id="4024" w:author="phuong vu" w:date="2018-11-30T22:32:00Z">
        <w:r w:rsidRPr="00920004">
          <w:rPr>
            <w:rStyle w:val="Hyperlink"/>
            <w:noProof/>
            <w:rPrChange w:id="4025" w:author="phuong vu" w:date="2018-11-30T22:36:00Z">
              <w:rPr>
                <w:rStyle w:val="Hyperlink"/>
                <w:noProof/>
              </w:rPr>
            </w:rPrChange>
          </w:rPr>
          <w:fldChar w:fldCharType="begin"/>
        </w:r>
        <w:r w:rsidRPr="00920004">
          <w:rPr>
            <w:rStyle w:val="Hyperlink"/>
            <w:noProof/>
            <w:rPrChange w:id="4026" w:author="phuong vu" w:date="2018-11-30T22:36:00Z">
              <w:rPr>
                <w:rStyle w:val="Hyperlink"/>
                <w:noProof/>
              </w:rPr>
            </w:rPrChange>
          </w:rPr>
          <w:instrText xml:space="preserve"> </w:instrText>
        </w:r>
        <w:r w:rsidRPr="00920004">
          <w:rPr>
            <w:noProof/>
            <w:rPrChange w:id="4027" w:author="phuong vu" w:date="2018-11-30T22:36:00Z">
              <w:rPr>
                <w:noProof/>
              </w:rPr>
            </w:rPrChange>
          </w:rPr>
          <w:instrText>HYPERLINK \l "_Toc531380519"</w:instrText>
        </w:r>
        <w:r w:rsidRPr="00920004">
          <w:rPr>
            <w:rStyle w:val="Hyperlink"/>
            <w:noProof/>
            <w:rPrChange w:id="4028" w:author="phuong vu" w:date="2018-11-30T22:36:00Z">
              <w:rPr>
                <w:rStyle w:val="Hyperlink"/>
                <w:noProof/>
              </w:rPr>
            </w:rPrChange>
          </w:rPr>
          <w:instrText xml:space="preserve"> </w:instrText>
        </w:r>
        <w:r w:rsidRPr="00920004">
          <w:rPr>
            <w:rStyle w:val="Hyperlink"/>
            <w:noProof/>
            <w:rPrChange w:id="4029" w:author="phuong vu" w:date="2018-11-30T22:36:00Z">
              <w:rPr>
                <w:rStyle w:val="Hyperlink"/>
                <w:noProof/>
              </w:rPr>
            </w:rPrChange>
          </w:rPr>
        </w:r>
        <w:r w:rsidRPr="00920004">
          <w:rPr>
            <w:rStyle w:val="Hyperlink"/>
            <w:noProof/>
            <w:rPrChange w:id="4030" w:author="phuong vu" w:date="2018-11-30T22:36:00Z">
              <w:rPr>
                <w:rStyle w:val="Hyperlink"/>
                <w:noProof/>
              </w:rPr>
            </w:rPrChange>
          </w:rPr>
          <w:fldChar w:fldCharType="separate"/>
        </w:r>
        <w:r w:rsidRPr="00920004">
          <w:rPr>
            <w:rStyle w:val="Hyperlink"/>
            <w:noProof/>
            <w:rPrChange w:id="4031" w:author="phuong vu" w:date="2018-11-30T22:36:00Z">
              <w:rPr>
                <w:rStyle w:val="Hyperlink"/>
                <w:noProof/>
              </w:rPr>
            </w:rPrChange>
          </w:rPr>
          <w:t>Hình 3.42 Sơ đồ xử lí đăng xuất</w:t>
        </w:r>
        <w:r w:rsidRPr="00920004">
          <w:rPr>
            <w:noProof/>
            <w:webHidden/>
            <w:rPrChange w:id="4032" w:author="phuong vu" w:date="2018-11-30T22:36:00Z">
              <w:rPr>
                <w:noProof/>
                <w:webHidden/>
              </w:rPr>
            </w:rPrChange>
          </w:rPr>
          <w:tab/>
        </w:r>
        <w:r w:rsidRPr="00920004">
          <w:rPr>
            <w:noProof/>
            <w:webHidden/>
            <w:rPrChange w:id="4033" w:author="phuong vu" w:date="2018-11-30T22:36:00Z">
              <w:rPr>
                <w:noProof/>
                <w:webHidden/>
              </w:rPr>
            </w:rPrChange>
          </w:rPr>
          <w:fldChar w:fldCharType="begin"/>
        </w:r>
        <w:r w:rsidRPr="00920004">
          <w:rPr>
            <w:noProof/>
            <w:webHidden/>
            <w:rPrChange w:id="4034" w:author="phuong vu" w:date="2018-11-30T22:36:00Z">
              <w:rPr>
                <w:noProof/>
                <w:webHidden/>
              </w:rPr>
            </w:rPrChange>
          </w:rPr>
          <w:instrText xml:space="preserve"> PAGEREF _Toc531380519 \h </w:instrText>
        </w:r>
        <w:r w:rsidRPr="00920004">
          <w:rPr>
            <w:noProof/>
            <w:webHidden/>
            <w:rPrChange w:id="4035" w:author="phuong vu" w:date="2018-11-30T22:36:00Z">
              <w:rPr>
                <w:noProof/>
                <w:webHidden/>
              </w:rPr>
            </w:rPrChange>
          </w:rPr>
        </w:r>
      </w:ins>
      <w:r w:rsidRPr="00920004">
        <w:rPr>
          <w:noProof/>
          <w:webHidden/>
          <w:rPrChange w:id="4036" w:author="phuong vu" w:date="2018-11-30T22:36:00Z">
            <w:rPr>
              <w:noProof/>
              <w:webHidden/>
            </w:rPr>
          </w:rPrChange>
        </w:rPr>
        <w:fldChar w:fldCharType="separate"/>
      </w:r>
      <w:ins w:id="4037" w:author="phuong vu" w:date="2018-11-30T22:32:00Z">
        <w:r w:rsidRPr="00920004">
          <w:rPr>
            <w:noProof/>
            <w:webHidden/>
            <w:rPrChange w:id="4038" w:author="phuong vu" w:date="2018-11-30T22:36:00Z">
              <w:rPr>
                <w:noProof/>
                <w:webHidden/>
              </w:rPr>
            </w:rPrChange>
          </w:rPr>
          <w:t>67</w:t>
        </w:r>
        <w:r w:rsidRPr="00920004">
          <w:rPr>
            <w:noProof/>
            <w:webHidden/>
            <w:rPrChange w:id="4039" w:author="phuong vu" w:date="2018-11-30T22:36:00Z">
              <w:rPr>
                <w:noProof/>
                <w:webHidden/>
              </w:rPr>
            </w:rPrChange>
          </w:rPr>
          <w:fldChar w:fldCharType="end"/>
        </w:r>
        <w:r w:rsidRPr="00920004">
          <w:rPr>
            <w:rStyle w:val="Hyperlink"/>
            <w:noProof/>
            <w:rPrChange w:id="4040" w:author="phuong vu" w:date="2018-11-30T22:36:00Z">
              <w:rPr>
                <w:rStyle w:val="Hyperlink"/>
                <w:noProof/>
              </w:rPr>
            </w:rPrChange>
          </w:rPr>
          <w:fldChar w:fldCharType="end"/>
        </w:r>
      </w:ins>
    </w:p>
    <w:p w14:paraId="56A27EB0" w14:textId="5B8E886A" w:rsidR="00E35500" w:rsidRPr="00920004" w:rsidRDefault="00E35500">
      <w:pPr>
        <w:pStyle w:val="TableofFigures"/>
        <w:tabs>
          <w:tab w:val="right" w:leader="dot" w:pos="8777"/>
        </w:tabs>
        <w:rPr>
          <w:ins w:id="4041" w:author="phuong vu" w:date="2018-11-30T22:32:00Z"/>
          <w:rFonts w:asciiTheme="minorHAnsi" w:eastAsiaTheme="minorEastAsia" w:hAnsiTheme="minorHAnsi" w:cstheme="minorBidi"/>
          <w:noProof/>
          <w:sz w:val="22"/>
          <w:szCs w:val="22"/>
          <w:lang w:val="en-US"/>
          <w:rPrChange w:id="4042" w:author="phuong vu" w:date="2018-11-30T22:36:00Z">
            <w:rPr>
              <w:ins w:id="4043" w:author="phuong vu" w:date="2018-11-30T22:32:00Z"/>
              <w:rFonts w:asciiTheme="minorHAnsi" w:eastAsiaTheme="minorEastAsia" w:hAnsiTheme="minorHAnsi" w:cstheme="minorBidi"/>
              <w:noProof/>
              <w:sz w:val="22"/>
              <w:szCs w:val="22"/>
              <w:lang w:val="en-US"/>
            </w:rPr>
          </w:rPrChange>
        </w:rPr>
      </w:pPr>
      <w:ins w:id="4044" w:author="phuong vu" w:date="2018-11-30T22:32:00Z">
        <w:r w:rsidRPr="00920004">
          <w:rPr>
            <w:rStyle w:val="Hyperlink"/>
            <w:noProof/>
            <w:rPrChange w:id="4045" w:author="phuong vu" w:date="2018-11-30T22:36:00Z">
              <w:rPr>
                <w:rStyle w:val="Hyperlink"/>
                <w:noProof/>
              </w:rPr>
            </w:rPrChange>
          </w:rPr>
          <w:fldChar w:fldCharType="begin"/>
        </w:r>
        <w:r w:rsidRPr="00920004">
          <w:rPr>
            <w:rStyle w:val="Hyperlink"/>
            <w:noProof/>
            <w:rPrChange w:id="4046" w:author="phuong vu" w:date="2018-11-30T22:36:00Z">
              <w:rPr>
                <w:rStyle w:val="Hyperlink"/>
                <w:noProof/>
              </w:rPr>
            </w:rPrChange>
          </w:rPr>
          <w:instrText xml:space="preserve"> </w:instrText>
        </w:r>
        <w:r w:rsidRPr="00920004">
          <w:rPr>
            <w:noProof/>
            <w:rPrChange w:id="4047" w:author="phuong vu" w:date="2018-11-30T22:36:00Z">
              <w:rPr>
                <w:noProof/>
              </w:rPr>
            </w:rPrChange>
          </w:rPr>
          <w:instrText>HYPERLINK "C:\\Users\\vuphu\\Desktop\\luanvan\\Lu-n-v-n\\baoCao\\bao-cao-luan-van_new.docx" \l "_Toc531380520"</w:instrText>
        </w:r>
        <w:r w:rsidRPr="00920004">
          <w:rPr>
            <w:rStyle w:val="Hyperlink"/>
            <w:noProof/>
            <w:rPrChange w:id="4048" w:author="phuong vu" w:date="2018-11-30T22:36:00Z">
              <w:rPr>
                <w:rStyle w:val="Hyperlink"/>
                <w:noProof/>
              </w:rPr>
            </w:rPrChange>
          </w:rPr>
          <w:instrText xml:space="preserve"> </w:instrText>
        </w:r>
        <w:r w:rsidRPr="00920004">
          <w:rPr>
            <w:rStyle w:val="Hyperlink"/>
            <w:noProof/>
            <w:rPrChange w:id="4049" w:author="phuong vu" w:date="2018-11-30T22:36:00Z">
              <w:rPr>
                <w:rStyle w:val="Hyperlink"/>
                <w:noProof/>
              </w:rPr>
            </w:rPrChange>
          </w:rPr>
        </w:r>
        <w:r w:rsidRPr="00920004">
          <w:rPr>
            <w:rStyle w:val="Hyperlink"/>
            <w:noProof/>
            <w:rPrChange w:id="4050" w:author="phuong vu" w:date="2018-11-30T22:36:00Z">
              <w:rPr>
                <w:rStyle w:val="Hyperlink"/>
                <w:noProof/>
              </w:rPr>
            </w:rPrChange>
          </w:rPr>
          <w:fldChar w:fldCharType="separate"/>
        </w:r>
        <w:r w:rsidRPr="00920004">
          <w:rPr>
            <w:rStyle w:val="Hyperlink"/>
            <w:noProof/>
            <w:rPrChange w:id="4051" w:author="phuong vu" w:date="2018-11-30T22:36:00Z">
              <w:rPr>
                <w:rStyle w:val="Hyperlink"/>
                <w:noProof/>
              </w:rPr>
            </w:rPrChange>
          </w:rPr>
          <w:t>Hình 1.1</w:t>
        </w:r>
        <w:r w:rsidRPr="00920004">
          <w:rPr>
            <w:rStyle w:val="Hyperlink"/>
            <w:noProof/>
            <w:lang w:val="en-US"/>
            <w:rPrChange w:id="4052" w:author="phuong vu" w:date="2018-11-30T22:36:00Z">
              <w:rPr>
                <w:rStyle w:val="Hyperlink"/>
                <w:noProof/>
                <w:lang w:val="en-US"/>
              </w:rPr>
            </w:rPrChange>
          </w:rPr>
          <w:t xml:space="preserve"> Giao diện đăng kí và cập nhật thông tin tài khoản</w:t>
        </w:r>
        <w:r w:rsidRPr="00920004">
          <w:rPr>
            <w:noProof/>
            <w:webHidden/>
            <w:rPrChange w:id="4053" w:author="phuong vu" w:date="2018-11-30T22:36:00Z">
              <w:rPr>
                <w:noProof/>
                <w:webHidden/>
              </w:rPr>
            </w:rPrChange>
          </w:rPr>
          <w:tab/>
        </w:r>
        <w:r w:rsidRPr="00920004">
          <w:rPr>
            <w:noProof/>
            <w:webHidden/>
            <w:rPrChange w:id="4054" w:author="phuong vu" w:date="2018-11-30T22:36:00Z">
              <w:rPr>
                <w:noProof/>
                <w:webHidden/>
              </w:rPr>
            </w:rPrChange>
          </w:rPr>
          <w:fldChar w:fldCharType="begin"/>
        </w:r>
        <w:r w:rsidRPr="00920004">
          <w:rPr>
            <w:noProof/>
            <w:webHidden/>
            <w:rPrChange w:id="4055" w:author="phuong vu" w:date="2018-11-30T22:36:00Z">
              <w:rPr>
                <w:noProof/>
                <w:webHidden/>
              </w:rPr>
            </w:rPrChange>
          </w:rPr>
          <w:instrText xml:space="preserve"> PAGEREF _Toc531380520 \h </w:instrText>
        </w:r>
        <w:r w:rsidRPr="00920004">
          <w:rPr>
            <w:noProof/>
            <w:webHidden/>
            <w:rPrChange w:id="4056" w:author="phuong vu" w:date="2018-11-30T22:36:00Z">
              <w:rPr>
                <w:noProof/>
                <w:webHidden/>
              </w:rPr>
            </w:rPrChange>
          </w:rPr>
        </w:r>
      </w:ins>
      <w:r w:rsidRPr="00920004">
        <w:rPr>
          <w:noProof/>
          <w:webHidden/>
          <w:rPrChange w:id="4057" w:author="phuong vu" w:date="2018-11-30T22:36:00Z">
            <w:rPr>
              <w:noProof/>
              <w:webHidden/>
            </w:rPr>
          </w:rPrChange>
        </w:rPr>
        <w:fldChar w:fldCharType="separate"/>
      </w:r>
      <w:ins w:id="4058" w:author="phuong vu" w:date="2018-11-30T22:32:00Z">
        <w:r w:rsidRPr="00920004">
          <w:rPr>
            <w:noProof/>
            <w:webHidden/>
            <w:rPrChange w:id="4059" w:author="phuong vu" w:date="2018-11-30T22:36:00Z">
              <w:rPr>
                <w:noProof/>
                <w:webHidden/>
              </w:rPr>
            </w:rPrChange>
          </w:rPr>
          <w:t>68</w:t>
        </w:r>
        <w:r w:rsidRPr="00920004">
          <w:rPr>
            <w:noProof/>
            <w:webHidden/>
            <w:rPrChange w:id="4060" w:author="phuong vu" w:date="2018-11-30T22:36:00Z">
              <w:rPr>
                <w:noProof/>
                <w:webHidden/>
              </w:rPr>
            </w:rPrChange>
          </w:rPr>
          <w:fldChar w:fldCharType="end"/>
        </w:r>
        <w:r w:rsidRPr="00920004">
          <w:rPr>
            <w:rStyle w:val="Hyperlink"/>
            <w:noProof/>
            <w:rPrChange w:id="4061" w:author="phuong vu" w:date="2018-11-30T22:36:00Z">
              <w:rPr>
                <w:rStyle w:val="Hyperlink"/>
                <w:noProof/>
              </w:rPr>
            </w:rPrChange>
          </w:rPr>
          <w:fldChar w:fldCharType="end"/>
        </w:r>
      </w:ins>
    </w:p>
    <w:p w14:paraId="0FD4A936" w14:textId="164D40FE" w:rsidR="006A2C8A" w:rsidRPr="00920004" w:rsidDel="00F72520" w:rsidRDefault="006A2C8A" w:rsidP="00BD0851">
      <w:pPr>
        <w:pStyle w:val="TableofFigures"/>
        <w:tabs>
          <w:tab w:val="right" w:leader="dot" w:pos="8777"/>
        </w:tabs>
        <w:spacing w:before="240" w:line="0" w:lineRule="atLeast"/>
        <w:rPr>
          <w:del w:id="4062" w:author="phuong vu" w:date="2018-11-22T15:02:00Z"/>
          <w:rFonts w:eastAsiaTheme="minorEastAsia"/>
          <w:noProof/>
          <w:sz w:val="22"/>
          <w:szCs w:val="22"/>
          <w:lang w:val="en-US"/>
          <w:rPrChange w:id="4063" w:author="phuong vu" w:date="2018-11-30T22:36:00Z">
            <w:rPr>
              <w:del w:id="4064" w:author="phuong vu" w:date="2018-11-22T15:02:00Z"/>
              <w:rFonts w:asciiTheme="minorHAnsi" w:eastAsiaTheme="minorEastAsia" w:hAnsiTheme="minorHAnsi" w:cstheme="minorBidi"/>
              <w:noProof/>
              <w:sz w:val="22"/>
              <w:szCs w:val="22"/>
              <w:lang w:val="en-US"/>
            </w:rPr>
          </w:rPrChange>
        </w:rPr>
        <w:pPrChange w:id="4065" w:author="phuong vu" w:date="2018-11-30T14:16:00Z">
          <w:pPr>
            <w:pStyle w:val="TableofFigures"/>
            <w:tabs>
              <w:tab w:val="right" w:leader="dot" w:pos="8777"/>
            </w:tabs>
          </w:pPr>
        </w:pPrChange>
      </w:pPr>
      <w:del w:id="4066" w:author="phuong vu" w:date="2018-11-22T15:02:00Z">
        <w:r w:rsidRPr="00920004" w:rsidDel="00F72520">
          <w:rPr>
            <w:rStyle w:val="Hyperlink"/>
            <w:noProof/>
            <w:rPrChange w:id="4067" w:author="phuong vu" w:date="2018-11-30T22:36:00Z">
              <w:rPr>
                <w:rStyle w:val="Hyperlink"/>
                <w:noProof/>
              </w:rPr>
            </w:rPrChange>
          </w:rPr>
          <w:delText>Hình 2.1</w:delText>
        </w:r>
        <w:r w:rsidRPr="00920004" w:rsidDel="00F72520">
          <w:rPr>
            <w:rStyle w:val="Hyperlink"/>
            <w:noProof/>
            <w:lang w:val="en-US"/>
            <w:rPrChange w:id="4068" w:author="phuong vu" w:date="2018-11-30T22:36:00Z">
              <w:rPr>
                <w:rStyle w:val="Hyperlink"/>
                <w:noProof/>
                <w:lang w:val="en-US"/>
              </w:rPr>
            </w:rPrChange>
          </w:rPr>
          <w:delText xml:space="preserve"> </w:delText>
        </w:r>
        <w:r w:rsidRPr="00920004" w:rsidDel="00F72520">
          <w:rPr>
            <w:rStyle w:val="Hyperlink"/>
            <w:noProof/>
            <w:rPrChange w:id="4069" w:author="phuong vu" w:date="2018-11-30T22:36:00Z">
              <w:rPr>
                <w:rStyle w:val="Hyperlink"/>
                <w:noProof/>
              </w:rPr>
            </w:rPrChange>
          </w:rPr>
          <w:delText>Giao diện Android 7.0 Nougat</w:delText>
        </w:r>
        <w:r w:rsidRPr="00920004" w:rsidDel="00F72520">
          <w:rPr>
            <w:noProof/>
            <w:webHidden/>
            <w:rPrChange w:id="4070" w:author="phuong vu" w:date="2018-11-30T22:36:00Z">
              <w:rPr>
                <w:noProof/>
                <w:webHidden/>
              </w:rPr>
            </w:rPrChange>
          </w:rPr>
          <w:tab/>
          <w:delText>21</w:delText>
        </w:r>
      </w:del>
    </w:p>
    <w:p w14:paraId="6C6C32A3" w14:textId="216FBF66" w:rsidR="006A2C8A" w:rsidRPr="00920004" w:rsidDel="00F72520" w:rsidRDefault="006A2C8A" w:rsidP="00BD0851">
      <w:pPr>
        <w:pStyle w:val="TableofFigures"/>
        <w:tabs>
          <w:tab w:val="right" w:leader="dot" w:pos="8777"/>
        </w:tabs>
        <w:spacing w:before="240" w:line="0" w:lineRule="atLeast"/>
        <w:rPr>
          <w:del w:id="4071" w:author="phuong vu" w:date="2018-11-22T15:02:00Z"/>
          <w:rFonts w:eastAsiaTheme="minorEastAsia"/>
          <w:noProof/>
          <w:sz w:val="22"/>
          <w:szCs w:val="22"/>
          <w:lang w:val="en-US"/>
          <w:rPrChange w:id="4072" w:author="phuong vu" w:date="2018-11-30T22:36:00Z">
            <w:rPr>
              <w:del w:id="4073" w:author="phuong vu" w:date="2018-11-22T15:02:00Z"/>
              <w:rFonts w:asciiTheme="minorHAnsi" w:eastAsiaTheme="minorEastAsia" w:hAnsiTheme="minorHAnsi" w:cstheme="minorBidi"/>
              <w:noProof/>
              <w:sz w:val="22"/>
              <w:szCs w:val="22"/>
              <w:lang w:val="en-US"/>
            </w:rPr>
          </w:rPrChange>
        </w:rPr>
        <w:pPrChange w:id="4074" w:author="phuong vu" w:date="2018-11-30T14:16:00Z">
          <w:pPr>
            <w:pStyle w:val="TableofFigures"/>
            <w:tabs>
              <w:tab w:val="right" w:leader="dot" w:pos="8777"/>
            </w:tabs>
          </w:pPr>
        </w:pPrChange>
      </w:pPr>
      <w:del w:id="4075" w:author="phuong vu" w:date="2018-11-22T15:02:00Z">
        <w:r w:rsidRPr="00920004" w:rsidDel="00F72520">
          <w:rPr>
            <w:rStyle w:val="Hyperlink"/>
            <w:noProof/>
            <w:rPrChange w:id="4076" w:author="phuong vu" w:date="2018-11-30T22:36:00Z">
              <w:rPr>
                <w:rStyle w:val="Hyperlink"/>
                <w:noProof/>
              </w:rPr>
            </w:rPrChange>
          </w:rPr>
          <w:delText>Hình 2.2</w:delText>
        </w:r>
        <w:r w:rsidRPr="00920004" w:rsidDel="00F72520">
          <w:rPr>
            <w:rStyle w:val="Hyperlink"/>
            <w:noProof/>
            <w:lang w:val="en-US"/>
            <w:rPrChange w:id="4077" w:author="phuong vu" w:date="2018-11-30T22:36:00Z">
              <w:rPr>
                <w:rStyle w:val="Hyperlink"/>
                <w:noProof/>
                <w:lang w:val="en-US"/>
              </w:rPr>
            </w:rPrChange>
          </w:rPr>
          <w:delText xml:space="preserve"> Ví dụ về truy vấn dữ liệu</w:delText>
        </w:r>
        <w:r w:rsidRPr="00920004" w:rsidDel="00F72520">
          <w:rPr>
            <w:noProof/>
            <w:webHidden/>
            <w:rPrChange w:id="4078" w:author="phuong vu" w:date="2018-11-30T22:36:00Z">
              <w:rPr>
                <w:noProof/>
                <w:webHidden/>
              </w:rPr>
            </w:rPrChange>
          </w:rPr>
          <w:tab/>
          <w:delText>22</w:delText>
        </w:r>
      </w:del>
    </w:p>
    <w:p w14:paraId="0DDF95FF" w14:textId="0AA85CF9" w:rsidR="006A2C8A" w:rsidRPr="00920004" w:rsidDel="00F72520" w:rsidRDefault="006A2C8A" w:rsidP="00BD0851">
      <w:pPr>
        <w:pStyle w:val="TableofFigures"/>
        <w:tabs>
          <w:tab w:val="right" w:leader="dot" w:pos="8777"/>
        </w:tabs>
        <w:spacing w:before="240" w:line="0" w:lineRule="atLeast"/>
        <w:rPr>
          <w:del w:id="4079" w:author="phuong vu" w:date="2018-11-22T15:02:00Z"/>
          <w:rFonts w:eastAsiaTheme="minorEastAsia"/>
          <w:noProof/>
          <w:sz w:val="22"/>
          <w:szCs w:val="22"/>
          <w:lang w:val="en-US"/>
          <w:rPrChange w:id="4080" w:author="phuong vu" w:date="2018-11-30T22:36:00Z">
            <w:rPr>
              <w:del w:id="4081" w:author="phuong vu" w:date="2018-11-22T15:02:00Z"/>
              <w:rFonts w:asciiTheme="minorHAnsi" w:eastAsiaTheme="minorEastAsia" w:hAnsiTheme="minorHAnsi" w:cstheme="minorBidi"/>
              <w:noProof/>
              <w:sz w:val="22"/>
              <w:szCs w:val="22"/>
              <w:lang w:val="en-US"/>
            </w:rPr>
          </w:rPrChange>
        </w:rPr>
        <w:pPrChange w:id="4082" w:author="phuong vu" w:date="2018-11-30T14:16:00Z">
          <w:pPr>
            <w:pStyle w:val="TableofFigures"/>
            <w:tabs>
              <w:tab w:val="right" w:leader="dot" w:pos="8777"/>
            </w:tabs>
          </w:pPr>
        </w:pPrChange>
      </w:pPr>
      <w:del w:id="4083" w:author="phuong vu" w:date="2018-11-22T15:02:00Z">
        <w:r w:rsidRPr="00920004" w:rsidDel="00F72520">
          <w:rPr>
            <w:rStyle w:val="Hyperlink"/>
            <w:noProof/>
            <w:rPrChange w:id="4084" w:author="phuong vu" w:date="2018-11-30T22:36:00Z">
              <w:rPr>
                <w:rStyle w:val="Hyperlink"/>
                <w:noProof/>
              </w:rPr>
            </w:rPrChange>
          </w:rPr>
          <w:delText>Hình 2.3</w:delText>
        </w:r>
        <w:r w:rsidRPr="00920004" w:rsidDel="00F72520">
          <w:rPr>
            <w:rStyle w:val="Hyperlink"/>
            <w:noProof/>
            <w:lang w:val="en-US"/>
            <w:rPrChange w:id="4085" w:author="phuong vu" w:date="2018-11-30T22:36:00Z">
              <w:rPr>
                <w:rStyle w:val="Hyperlink"/>
                <w:noProof/>
                <w:lang w:val="en-US"/>
              </w:rPr>
            </w:rPrChange>
          </w:rPr>
          <w:delText xml:space="preserve"> Ví dụ về gọi một mutation</w:delText>
        </w:r>
        <w:r w:rsidRPr="00920004" w:rsidDel="00F72520">
          <w:rPr>
            <w:noProof/>
            <w:webHidden/>
            <w:rPrChange w:id="4086" w:author="phuong vu" w:date="2018-11-30T22:36:00Z">
              <w:rPr>
                <w:noProof/>
                <w:webHidden/>
              </w:rPr>
            </w:rPrChange>
          </w:rPr>
          <w:tab/>
          <w:delText>22</w:delText>
        </w:r>
      </w:del>
    </w:p>
    <w:p w14:paraId="558A1800" w14:textId="218E2B3F" w:rsidR="006A2C8A" w:rsidRPr="00920004" w:rsidDel="00F72520" w:rsidRDefault="006A2C8A" w:rsidP="00BD0851">
      <w:pPr>
        <w:pStyle w:val="TableofFigures"/>
        <w:tabs>
          <w:tab w:val="right" w:leader="dot" w:pos="8777"/>
        </w:tabs>
        <w:spacing w:before="240" w:line="0" w:lineRule="atLeast"/>
        <w:rPr>
          <w:del w:id="4087" w:author="phuong vu" w:date="2018-11-22T15:02:00Z"/>
          <w:rFonts w:eastAsiaTheme="minorEastAsia"/>
          <w:noProof/>
          <w:sz w:val="22"/>
          <w:szCs w:val="22"/>
          <w:lang w:val="en-US"/>
          <w:rPrChange w:id="4088" w:author="phuong vu" w:date="2018-11-30T22:36:00Z">
            <w:rPr>
              <w:del w:id="4089" w:author="phuong vu" w:date="2018-11-22T15:02:00Z"/>
              <w:rFonts w:asciiTheme="minorHAnsi" w:eastAsiaTheme="minorEastAsia" w:hAnsiTheme="minorHAnsi" w:cstheme="minorBidi"/>
              <w:noProof/>
              <w:sz w:val="22"/>
              <w:szCs w:val="22"/>
              <w:lang w:val="en-US"/>
            </w:rPr>
          </w:rPrChange>
        </w:rPr>
        <w:pPrChange w:id="4090" w:author="phuong vu" w:date="2018-11-30T14:16:00Z">
          <w:pPr>
            <w:pStyle w:val="TableofFigures"/>
            <w:tabs>
              <w:tab w:val="right" w:leader="dot" w:pos="8777"/>
            </w:tabs>
          </w:pPr>
        </w:pPrChange>
      </w:pPr>
      <w:del w:id="4091" w:author="phuong vu" w:date="2018-11-22T15:02:00Z">
        <w:r w:rsidRPr="00920004" w:rsidDel="00F72520">
          <w:rPr>
            <w:rStyle w:val="Hyperlink"/>
            <w:noProof/>
            <w:rPrChange w:id="4092" w:author="phuong vu" w:date="2018-11-30T22:36:00Z">
              <w:rPr>
                <w:rStyle w:val="Hyperlink"/>
                <w:noProof/>
              </w:rPr>
            </w:rPrChange>
          </w:rPr>
          <w:delText>Hình 3.1</w:delText>
        </w:r>
        <w:r w:rsidRPr="00920004" w:rsidDel="00F72520">
          <w:rPr>
            <w:rStyle w:val="Hyperlink"/>
            <w:noProof/>
            <w:lang w:val="en-US"/>
            <w:rPrChange w:id="4093" w:author="phuong vu" w:date="2018-11-30T22:36:00Z">
              <w:rPr>
                <w:rStyle w:val="Hyperlink"/>
                <w:noProof/>
                <w:lang w:val="en-US"/>
              </w:rPr>
            </w:rPrChange>
          </w:rPr>
          <w:delText>: Mô hình kiến trúc hệ thống</w:delText>
        </w:r>
        <w:r w:rsidRPr="00920004" w:rsidDel="00F72520">
          <w:rPr>
            <w:noProof/>
            <w:webHidden/>
            <w:rPrChange w:id="4094" w:author="phuong vu" w:date="2018-11-30T22:36:00Z">
              <w:rPr>
                <w:noProof/>
                <w:webHidden/>
              </w:rPr>
            </w:rPrChange>
          </w:rPr>
          <w:tab/>
          <w:delText>38</w:delText>
        </w:r>
      </w:del>
    </w:p>
    <w:p w14:paraId="2DC792F7" w14:textId="4EF711EA" w:rsidR="006A2C8A" w:rsidRPr="00920004" w:rsidDel="00F72520" w:rsidRDefault="006A2C8A" w:rsidP="00BD0851">
      <w:pPr>
        <w:pStyle w:val="TableofFigures"/>
        <w:tabs>
          <w:tab w:val="right" w:leader="dot" w:pos="8777"/>
        </w:tabs>
        <w:spacing w:before="240" w:line="0" w:lineRule="atLeast"/>
        <w:rPr>
          <w:del w:id="4095" w:author="phuong vu" w:date="2018-11-22T15:02:00Z"/>
          <w:rFonts w:eastAsiaTheme="minorEastAsia"/>
          <w:noProof/>
          <w:sz w:val="22"/>
          <w:szCs w:val="22"/>
          <w:lang w:val="en-US"/>
          <w:rPrChange w:id="4096" w:author="phuong vu" w:date="2018-11-30T22:36:00Z">
            <w:rPr>
              <w:del w:id="4097" w:author="phuong vu" w:date="2018-11-22T15:02:00Z"/>
              <w:rFonts w:asciiTheme="minorHAnsi" w:eastAsiaTheme="minorEastAsia" w:hAnsiTheme="minorHAnsi" w:cstheme="minorBidi"/>
              <w:noProof/>
              <w:sz w:val="22"/>
              <w:szCs w:val="22"/>
              <w:lang w:val="en-US"/>
            </w:rPr>
          </w:rPrChange>
        </w:rPr>
        <w:pPrChange w:id="4098" w:author="phuong vu" w:date="2018-11-30T14:16:00Z">
          <w:pPr>
            <w:pStyle w:val="TableofFigures"/>
            <w:tabs>
              <w:tab w:val="right" w:leader="dot" w:pos="8777"/>
            </w:tabs>
          </w:pPr>
        </w:pPrChange>
      </w:pPr>
      <w:del w:id="4099" w:author="phuong vu" w:date="2018-11-22T15:02:00Z">
        <w:r w:rsidRPr="00920004" w:rsidDel="00F72520">
          <w:rPr>
            <w:rStyle w:val="Hyperlink"/>
            <w:noProof/>
            <w:rPrChange w:id="4100" w:author="phuong vu" w:date="2018-11-30T22:36:00Z">
              <w:rPr>
                <w:rStyle w:val="Hyperlink"/>
                <w:noProof/>
              </w:rPr>
            </w:rPrChange>
          </w:rPr>
          <w:delText>Hình 3.2</w:delText>
        </w:r>
        <w:r w:rsidRPr="00920004" w:rsidDel="00F72520">
          <w:rPr>
            <w:rStyle w:val="Hyperlink"/>
            <w:noProof/>
            <w:lang w:val="en-US"/>
            <w:rPrChange w:id="4101" w:author="phuong vu" w:date="2018-11-30T22:36:00Z">
              <w:rPr>
                <w:rStyle w:val="Hyperlink"/>
                <w:noProof/>
                <w:lang w:val="en-US"/>
              </w:rPr>
            </w:rPrChange>
          </w:rPr>
          <w:delText xml:space="preserve"> Sơ đồ USE CASE</w:delText>
        </w:r>
        <w:r w:rsidRPr="00920004" w:rsidDel="00F72520">
          <w:rPr>
            <w:noProof/>
            <w:webHidden/>
            <w:rPrChange w:id="4102" w:author="phuong vu" w:date="2018-11-30T22:36:00Z">
              <w:rPr>
                <w:noProof/>
                <w:webHidden/>
              </w:rPr>
            </w:rPrChange>
          </w:rPr>
          <w:tab/>
          <w:delText>39</w:delText>
        </w:r>
      </w:del>
    </w:p>
    <w:p w14:paraId="5C5DD4D6" w14:textId="35E7021B" w:rsidR="006A2C8A" w:rsidRPr="00920004" w:rsidDel="00F72520" w:rsidRDefault="006A2C8A" w:rsidP="00BD0851">
      <w:pPr>
        <w:pStyle w:val="TableofFigures"/>
        <w:tabs>
          <w:tab w:val="right" w:leader="dot" w:pos="8777"/>
        </w:tabs>
        <w:spacing w:before="240" w:line="0" w:lineRule="atLeast"/>
        <w:rPr>
          <w:del w:id="4103" w:author="phuong vu" w:date="2018-11-22T15:02:00Z"/>
          <w:rFonts w:eastAsiaTheme="minorEastAsia"/>
          <w:noProof/>
          <w:sz w:val="22"/>
          <w:szCs w:val="22"/>
          <w:lang w:val="en-US"/>
          <w:rPrChange w:id="4104" w:author="phuong vu" w:date="2018-11-30T22:36:00Z">
            <w:rPr>
              <w:del w:id="4105" w:author="phuong vu" w:date="2018-11-22T15:02:00Z"/>
              <w:rFonts w:asciiTheme="minorHAnsi" w:eastAsiaTheme="minorEastAsia" w:hAnsiTheme="minorHAnsi" w:cstheme="minorBidi"/>
              <w:noProof/>
              <w:sz w:val="22"/>
              <w:szCs w:val="22"/>
              <w:lang w:val="en-US"/>
            </w:rPr>
          </w:rPrChange>
        </w:rPr>
        <w:pPrChange w:id="4106" w:author="phuong vu" w:date="2018-11-30T14:16:00Z">
          <w:pPr>
            <w:pStyle w:val="TableofFigures"/>
            <w:tabs>
              <w:tab w:val="right" w:leader="dot" w:pos="8777"/>
            </w:tabs>
          </w:pPr>
        </w:pPrChange>
      </w:pPr>
      <w:del w:id="4107" w:author="phuong vu" w:date="2018-11-22T15:02:00Z">
        <w:r w:rsidRPr="00920004" w:rsidDel="00F72520">
          <w:rPr>
            <w:rStyle w:val="Hyperlink"/>
            <w:noProof/>
            <w:rPrChange w:id="4108" w:author="phuong vu" w:date="2018-11-30T22:36:00Z">
              <w:rPr>
                <w:rStyle w:val="Hyperlink"/>
                <w:noProof/>
              </w:rPr>
            </w:rPrChange>
          </w:rPr>
          <w:delText>Hình 3.3</w:delText>
        </w:r>
        <w:r w:rsidRPr="00920004" w:rsidDel="00F72520">
          <w:rPr>
            <w:rStyle w:val="Hyperlink"/>
            <w:noProof/>
            <w:lang w:val="en-US"/>
            <w:rPrChange w:id="4109" w:author="phuong vu" w:date="2018-11-30T22:36:00Z">
              <w:rPr>
                <w:rStyle w:val="Hyperlink"/>
                <w:noProof/>
                <w:lang w:val="en-US"/>
              </w:rPr>
            </w:rPrChange>
          </w:rPr>
          <w:delText>Giao diện đăng nhập trên điện thoại và trên web</w:delText>
        </w:r>
        <w:r w:rsidRPr="00920004" w:rsidDel="00F72520">
          <w:rPr>
            <w:noProof/>
            <w:webHidden/>
            <w:rPrChange w:id="4110" w:author="phuong vu" w:date="2018-11-30T22:36:00Z">
              <w:rPr>
                <w:noProof/>
                <w:webHidden/>
              </w:rPr>
            </w:rPrChange>
          </w:rPr>
          <w:tab/>
          <w:delText>41</w:delText>
        </w:r>
      </w:del>
    </w:p>
    <w:p w14:paraId="16BAFE0C" w14:textId="5B4EA091" w:rsidR="006A2C8A" w:rsidRPr="00920004" w:rsidDel="00F72520" w:rsidRDefault="006A2C8A" w:rsidP="00BD0851">
      <w:pPr>
        <w:pStyle w:val="TableofFigures"/>
        <w:tabs>
          <w:tab w:val="right" w:leader="dot" w:pos="8777"/>
        </w:tabs>
        <w:spacing w:before="240" w:line="0" w:lineRule="atLeast"/>
        <w:rPr>
          <w:del w:id="4111" w:author="phuong vu" w:date="2018-11-22T15:02:00Z"/>
          <w:rFonts w:eastAsiaTheme="minorEastAsia"/>
          <w:noProof/>
          <w:sz w:val="22"/>
          <w:szCs w:val="22"/>
          <w:lang w:val="en-US"/>
          <w:rPrChange w:id="4112" w:author="phuong vu" w:date="2018-11-30T22:36:00Z">
            <w:rPr>
              <w:del w:id="4113" w:author="phuong vu" w:date="2018-11-22T15:02:00Z"/>
              <w:rFonts w:asciiTheme="minorHAnsi" w:eastAsiaTheme="minorEastAsia" w:hAnsiTheme="minorHAnsi" w:cstheme="minorBidi"/>
              <w:noProof/>
              <w:sz w:val="22"/>
              <w:szCs w:val="22"/>
              <w:lang w:val="en-US"/>
            </w:rPr>
          </w:rPrChange>
        </w:rPr>
        <w:pPrChange w:id="4114" w:author="phuong vu" w:date="2018-11-30T14:16:00Z">
          <w:pPr>
            <w:pStyle w:val="TableofFigures"/>
            <w:tabs>
              <w:tab w:val="right" w:leader="dot" w:pos="8777"/>
            </w:tabs>
          </w:pPr>
        </w:pPrChange>
      </w:pPr>
      <w:del w:id="4115" w:author="phuong vu" w:date="2018-11-22T15:02:00Z">
        <w:r w:rsidRPr="00920004" w:rsidDel="00F72520">
          <w:rPr>
            <w:rStyle w:val="Hyperlink"/>
            <w:noProof/>
            <w:rPrChange w:id="4116" w:author="phuong vu" w:date="2018-11-30T22:36:00Z">
              <w:rPr>
                <w:rStyle w:val="Hyperlink"/>
                <w:noProof/>
              </w:rPr>
            </w:rPrChange>
          </w:rPr>
          <w:delText>Hình 3.4</w:delText>
        </w:r>
        <w:r w:rsidRPr="00920004" w:rsidDel="00F72520">
          <w:rPr>
            <w:rStyle w:val="Hyperlink"/>
            <w:noProof/>
            <w:lang w:val="en-US"/>
            <w:rPrChange w:id="4117" w:author="phuong vu" w:date="2018-11-30T22:36:00Z">
              <w:rPr>
                <w:rStyle w:val="Hyperlink"/>
                <w:noProof/>
                <w:lang w:val="en-US"/>
              </w:rPr>
            </w:rPrChange>
          </w:rPr>
          <w:delText xml:space="preserve"> Sơ đồ xử lí đăng nhập</w:delText>
        </w:r>
        <w:r w:rsidRPr="00920004" w:rsidDel="00F72520">
          <w:rPr>
            <w:noProof/>
            <w:webHidden/>
            <w:rPrChange w:id="4118" w:author="phuong vu" w:date="2018-11-30T22:36:00Z">
              <w:rPr>
                <w:noProof/>
                <w:webHidden/>
              </w:rPr>
            </w:rPrChange>
          </w:rPr>
          <w:tab/>
          <w:delText>42</w:delText>
        </w:r>
      </w:del>
    </w:p>
    <w:p w14:paraId="03B96CBC" w14:textId="19D4DDAA" w:rsidR="00370B8C" w:rsidRPr="00920004" w:rsidRDefault="00B243D7" w:rsidP="00BD0851">
      <w:pPr>
        <w:spacing w:before="240" w:line="0" w:lineRule="atLeast"/>
        <w:jc w:val="left"/>
        <w:rPr>
          <w:lang w:val="en-US"/>
          <w:rPrChange w:id="4119" w:author="phuong vu" w:date="2018-11-30T22:36:00Z">
            <w:rPr>
              <w:lang w:val="en-US"/>
            </w:rPr>
          </w:rPrChange>
        </w:rPr>
        <w:pPrChange w:id="4120" w:author="phuong vu" w:date="2018-11-30T14:16:00Z">
          <w:pPr>
            <w:jc w:val="left"/>
          </w:pPr>
        </w:pPrChange>
      </w:pPr>
      <w:r w:rsidRPr="00920004">
        <w:rPr>
          <w:lang w:val="en-US"/>
          <w:rPrChange w:id="4121" w:author="phuong vu" w:date="2018-11-30T22:36:00Z">
            <w:rPr>
              <w:lang w:val="en-US"/>
            </w:rPr>
          </w:rPrChange>
        </w:rPr>
        <w:fldChar w:fldCharType="end"/>
      </w:r>
      <w:r w:rsidR="00370B8C" w:rsidRPr="00920004">
        <w:rPr>
          <w:lang w:val="en-US"/>
          <w:rPrChange w:id="4122" w:author="phuong vu" w:date="2018-11-30T22:36:00Z">
            <w:rPr>
              <w:lang w:val="en-US"/>
            </w:rPr>
          </w:rPrChange>
        </w:rPr>
        <w:br w:type="page"/>
      </w:r>
    </w:p>
    <w:p w14:paraId="0136848E" w14:textId="7074379C" w:rsidR="009F370B" w:rsidRPr="00920004" w:rsidRDefault="00370B8C" w:rsidP="00920004">
      <w:pPr>
        <w:pStyle w:val="Style1"/>
        <w:rPr>
          <w:rPrChange w:id="4123" w:author="phuong vu" w:date="2018-11-30T22:36:00Z">
            <w:rPr/>
          </w:rPrChange>
        </w:rPr>
        <w:pPrChange w:id="4124" w:author="phuong vu" w:date="2018-11-30T22:36:00Z">
          <w:pPr>
            <w:pStyle w:val="Heading1"/>
            <w:numPr>
              <w:numId w:val="0"/>
            </w:numPr>
            <w:ind w:left="432" w:firstLine="0"/>
          </w:pPr>
        </w:pPrChange>
      </w:pPr>
      <w:bookmarkStart w:id="4125" w:name="_Toc531380615"/>
      <w:r w:rsidRPr="00920004">
        <w:rPr>
          <w:rPrChange w:id="4126" w:author="phuong vu" w:date="2018-11-30T22:36:00Z">
            <w:rPr/>
          </w:rPrChange>
        </w:rPr>
        <w:lastRenderedPageBreak/>
        <w:t>DANH MỤC BẢNG</w:t>
      </w:r>
      <w:bookmarkEnd w:id="4125"/>
    </w:p>
    <w:p w14:paraId="16C08308" w14:textId="31567B1A" w:rsidR="00A17FA5" w:rsidRDefault="006A2C8A">
      <w:pPr>
        <w:pStyle w:val="TableofFigures"/>
        <w:tabs>
          <w:tab w:val="right" w:leader="dot" w:pos="8777"/>
        </w:tabs>
        <w:rPr>
          <w:ins w:id="4127" w:author="phuong vu" w:date="2018-11-30T22:44:00Z"/>
          <w:rFonts w:asciiTheme="minorHAnsi" w:eastAsiaTheme="minorEastAsia" w:hAnsiTheme="minorHAnsi" w:cstheme="minorBidi"/>
          <w:noProof/>
          <w:sz w:val="22"/>
          <w:szCs w:val="22"/>
          <w:lang w:val="en-US"/>
        </w:rPr>
      </w:pPr>
      <w:r w:rsidRPr="00920004">
        <w:rPr>
          <w:lang w:val="en-US"/>
          <w:rPrChange w:id="4128" w:author="phuong vu" w:date="2018-11-30T22:36:00Z">
            <w:rPr>
              <w:lang w:val="en-US"/>
            </w:rPr>
          </w:rPrChange>
        </w:rPr>
        <w:fldChar w:fldCharType="begin"/>
      </w:r>
      <w:r w:rsidRPr="00920004">
        <w:rPr>
          <w:lang w:val="en-US"/>
          <w:rPrChange w:id="4129" w:author="phuong vu" w:date="2018-11-30T22:36:00Z">
            <w:rPr>
              <w:lang w:val="en-US"/>
            </w:rPr>
          </w:rPrChange>
        </w:rPr>
        <w:instrText xml:space="preserve"> TOC \h \z \c "Bảng" </w:instrText>
      </w:r>
      <w:r w:rsidRPr="00920004">
        <w:rPr>
          <w:lang w:val="en-US"/>
          <w:rPrChange w:id="4130" w:author="phuong vu" w:date="2018-11-30T22:36:00Z">
            <w:rPr>
              <w:lang w:val="en-US"/>
            </w:rPr>
          </w:rPrChange>
        </w:rPr>
        <w:fldChar w:fldCharType="separate"/>
      </w:r>
      <w:ins w:id="4131" w:author="phuong vu" w:date="2018-11-30T22:44:00Z">
        <w:r w:rsidR="00A17FA5" w:rsidRPr="00F01337">
          <w:rPr>
            <w:rStyle w:val="Hyperlink"/>
            <w:noProof/>
          </w:rPr>
          <w:fldChar w:fldCharType="begin"/>
        </w:r>
        <w:r w:rsidR="00A17FA5" w:rsidRPr="00F01337">
          <w:rPr>
            <w:rStyle w:val="Hyperlink"/>
            <w:noProof/>
          </w:rPr>
          <w:instrText xml:space="preserve"> </w:instrText>
        </w:r>
        <w:r w:rsidR="00A17FA5">
          <w:rPr>
            <w:noProof/>
          </w:rPr>
          <w:instrText>HYPERLINK \l "_Toc531381593"</w:instrText>
        </w:r>
        <w:r w:rsidR="00A17FA5" w:rsidRPr="00F01337">
          <w:rPr>
            <w:rStyle w:val="Hyperlink"/>
            <w:noProof/>
          </w:rPr>
          <w:instrText xml:space="preserve"> </w:instrText>
        </w:r>
        <w:r w:rsidR="00A17FA5" w:rsidRPr="00F01337">
          <w:rPr>
            <w:rStyle w:val="Hyperlink"/>
            <w:noProof/>
          </w:rPr>
        </w:r>
        <w:r w:rsidR="00A17FA5" w:rsidRPr="00F01337">
          <w:rPr>
            <w:rStyle w:val="Hyperlink"/>
            <w:noProof/>
          </w:rPr>
          <w:fldChar w:fldCharType="separate"/>
        </w:r>
        <w:r w:rsidR="00A17FA5" w:rsidRPr="00F01337">
          <w:rPr>
            <w:rStyle w:val="Hyperlink"/>
            <w:noProof/>
          </w:rPr>
          <w:t>Bảng 1.1 Các chức năng hệ thống</w:t>
        </w:r>
        <w:r w:rsidR="00A17FA5">
          <w:rPr>
            <w:noProof/>
            <w:webHidden/>
          </w:rPr>
          <w:tab/>
        </w:r>
        <w:r w:rsidR="00A17FA5">
          <w:rPr>
            <w:noProof/>
            <w:webHidden/>
          </w:rPr>
          <w:fldChar w:fldCharType="begin"/>
        </w:r>
        <w:r w:rsidR="00A17FA5">
          <w:rPr>
            <w:noProof/>
            <w:webHidden/>
          </w:rPr>
          <w:instrText xml:space="preserve"> PAGEREF _Toc531381593 \h </w:instrText>
        </w:r>
        <w:r w:rsidR="00A17FA5">
          <w:rPr>
            <w:noProof/>
            <w:webHidden/>
          </w:rPr>
        </w:r>
      </w:ins>
      <w:r w:rsidR="00A17FA5">
        <w:rPr>
          <w:noProof/>
          <w:webHidden/>
        </w:rPr>
        <w:fldChar w:fldCharType="separate"/>
      </w:r>
      <w:ins w:id="4132" w:author="phuong vu" w:date="2018-11-30T22:44:00Z">
        <w:r w:rsidR="00A17FA5">
          <w:rPr>
            <w:noProof/>
            <w:webHidden/>
          </w:rPr>
          <w:t>7</w:t>
        </w:r>
        <w:r w:rsidR="00A17FA5">
          <w:rPr>
            <w:noProof/>
            <w:webHidden/>
          </w:rPr>
          <w:fldChar w:fldCharType="end"/>
        </w:r>
        <w:r w:rsidR="00A17FA5" w:rsidRPr="00F01337">
          <w:rPr>
            <w:rStyle w:val="Hyperlink"/>
            <w:noProof/>
          </w:rPr>
          <w:fldChar w:fldCharType="end"/>
        </w:r>
      </w:ins>
    </w:p>
    <w:p w14:paraId="726F82D9" w14:textId="3E9C7DF8" w:rsidR="00A17FA5" w:rsidRDefault="00A17FA5">
      <w:pPr>
        <w:pStyle w:val="TableofFigures"/>
        <w:tabs>
          <w:tab w:val="right" w:leader="dot" w:pos="8777"/>
        </w:tabs>
        <w:rPr>
          <w:ins w:id="4133" w:author="phuong vu" w:date="2018-11-30T22:44:00Z"/>
          <w:rFonts w:asciiTheme="minorHAnsi" w:eastAsiaTheme="minorEastAsia" w:hAnsiTheme="minorHAnsi" w:cstheme="minorBidi"/>
          <w:noProof/>
          <w:sz w:val="22"/>
          <w:szCs w:val="22"/>
          <w:lang w:val="en-US"/>
        </w:rPr>
      </w:pPr>
      <w:ins w:id="4134" w:author="phuong vu" w:date="2018-11-30T22:44:00Z">
        <w:r w:rsidRPr="00F01337">
          <w:rPr>
            <w:rStyle w:val="Hyperlink"/>
            <w:noProof/>
          </w:rPr>
          <w:fldChar w:fldCharType="begin"/>
        </w:r>
        <w:r w:rsidRPr="00F01337">
          <w:rPr>
            <w:rStyle w:val="Hyperlink"/>
            <w:noProof/>
          </w:rPr>
          <w:instrText xml:space="preserve"> </w:instrText>
        </w:r>
        <w:r>
          <w:rPr>
            <w:noProof/>
          </w:rPr>
          <w:instrText>HYPERLINK \l "_Toc531381594"</w:instrText>
        </w:r>
        <w:r w:rsidRPr="00F01337">
          <w:rPr>
            <w:rStyle w:val="Hyperlink"/>
            <w:noProof/>
          </w:rPr>
          <w:instrText xml:space="preserve"> </w:instrText>
        </w:r>
        <w:r w:rsidRPr="00F01337">
          <w:rPr>
            <w:rStyle w:val="Hyperlink"/>
            <w:noProof/>
          </w:rPr>
        </w:r>
        <w:r w:rsidRPr="00F01337">
          <w:rPr>
            <w:rStyle w:val="Hyperlink"/>
            <w:noProof/>
          </w:rPr>
          <w:fldChar w:fldCharType="separate"/>
        </w:r>
        <w:r w:rsidRPr="00F01337">
          <w:rPr>
            <w:rStyle w:val="Hyperlink"/>
            <w:noProof/>
          </w:rPr>
          <w:t>Bảng 1.2</w:t>
        </w:r>
        <w:r w:rsidRPr="00F01337">
          <w:rPr>
            <w:rStyle w:val="Hyperlink"/>
            <w:noProof/>
            <w:lang w:val="en-US"/>
          </w:rPr>
          <w:t xml:space="preserve"> Chức năng xem danh sách đơn hàng theo trạng thái</w:t>
        </w:r>
        <w:r>
          <w:rPr>
            <w:noProof/>
            <w:webHidden/>
          </w:rPr>
          <w:tab/>
        </w:r>
        <w:r>
          <w:rPr>
            <w:noProof/>
            <w:webHidden/>
          </w:rPr>
          <w:fldChar w:fldCharType="begin"/>
        </w:r>
        <w:r>
          <w:rPr>
            <w:noProof/>
            <w:webHidden/>
          </w:rPr>
          <w:instrText xml:space="preserve"> PAGEREF _Toc531381594 \h </w:instrText>
        </w:r>
        <w:r>
          <w:rPr>
            <w:noProof/>
            <w:webHidden/>
          </w:rPr>
        </w:r>
      </w:ins>
      <w:r>
        <w:rPr>
          <w:noProof/>
          <w:webHidden/>
        </w:rPr>
        <w:fldChar w:fldCharType="separate"/>
      </w:r>
      <w:ins w:id="4135" w:author="phuong vu" w:date="2018-11-30T22:44:00Z">
        <w:r>
          <w:rPr>
            <w:noProof/>
            <w:webHidden/>
          </w:rPr>
          <w:t>9</w:t>
        </w:r>
        <w:r>
          <w:rPr>
            <w:noProof/>
            <w:webHidden/>
          </w:rPr>
          <w:fldChar w:fldCharType="end"/>
        </w:r>
        <w:r w:rsidRPr="00F01337">
          <w:rPr>
            <w:rStyle w:val="Hyperlink"/>
            <w:noProof/>
          </w:rPr>
          <w:fldChar w:fldCharType="end"/>
        </w:r>
      </w:ins>
    </w:p>
    <w:p w14:paraId="3AFBC0D5" w14:textId="71D21126" w:rsidR="00A17FA5" w:rsidRDefault="00A17FA5">
      <w:pPr>
        <w:pStyle w:val="TableofFigures"/>
        <w:tabs>
          <w:tab w:val="right" w:leader="dot" w:pos="8777"/>
        </w:tabs>
        <w:rPr>
          <w:ins w:id="4136" w:author="phuong vu" w:date="2018-11-30T22:44:00Z"/>
          <w:rFonts w:asciiTheme="minorHAnsi" w:eastAsiaTheme="minorEastAsia" w:hAnsiTheme="minorHAnsi" w:cstheme="minorBidi"/>
          <w:noProof/>
          <w:sz w:val="22"/>
          <w:szCs w:val="22"/>
          <w:lang w:val="en-US"/>
        </w:rPr>
      </w:pPr>
      <w:ins w:id="4137" w:author="phuong vu" w:date="2018-11-30T22:44:00Z">
        <w:r w:rsidRPr="00F01337">
          <w:rPr>
            <w:rStyle w:val="Hyperlink"/>
            <w:noProof/>
          </w:rPr>
          <w:fldChar w:fldCharType="begin"/>
        </w:r>
        <w:r w:rsidRPr="00F01337">
          <w:rPr>
            <w:rStyle w:val="Hyperlink"/>
            <w:noProof/>
          </w:rPr>
          <w:instrText xml:space="preserve"> </w:instrText>
        </w:r>
        <w:r>
          <w:rPr>
            <w:noProof/>
          </w:rPr>
          <w:instrText>HYPERLINK \l "_Toc531381595"</w:instrText>
        </w:r>
        <w:r w:rsidRPr="00F01337">
          <w:rPr>
            <w:rStyle w:val="Hyperlink"/>
            <w:noProof/>
          </w:rPr>
          <w:instrText xml:space="preserve"> </w:instrText>
        </w:r>
        <w:r w:rsidRPr="00F01337">
          <w:rPr>
            <w:rStyle w:val="Hyperlink"/>
            <w:noProof/>
          </w:rPr>
        </w:r>
        <w:r w:rsidRPr="00F01337">
          <w:rPr>
            <w:rStyle w:val="Hyperlink"/>
            <w:noProof/>
          </w:rPr>
          <w:fldChar w:fldCharType="separate"/>
        </w:r>
        <w:r w:rsidRPr="00F01337">
          <w:rPr>
            <w:rStyle w:val="Hyperlink"/>
            <w:noProof/>
          </w:rPr>
          <w:t>Bảng 1.3</w:t>
        </w:r>
        <w:r w:rsidRPr="00F01337">
          <w:rPr>
            <w:rStyle w:val="Hyperlink"/>
            <w:noProof/>
            <w:lang w:val="en-US"/>
          </w:rPr>
          <w:t xml:space="preserve"> Chức năng xem chi tiết đơn hàng</w:t>
        </w:r>
        <w:r>
          <w:rPr>
            <w:noProof/>
            <w:webHidden/>
          </w:rPr>
          <w:tab/>
        </w:r>
        <w:r>
          <w:rPr>
            <w:noProof/>
            <w:webHidden/>
          </w:rPr>
          <w:fldChar w:fldCharType="begin"/>
        </w:r>
        <w:r>
          <w:rPr>
            <w:noProof/>
            <w:webHidden/>
          </w:rPr>
          <w:instrText xml:space="preserve"> PAGEREF _Toc531381595 \h </w:instrText>
        </w:r>
        <w:r>
          <w:rPr>
            <w:noProof/>
            <w:webHidden/>
          </w:rPr>
        </w:r>
      </w:ins>
      <w:r>
        <w:rPr>
          <w:noProof/>
          <w:webHidden/>
        </w:rPr>
        <w:fldChar w:fldCharType="separate"/>
      </w:r>
      <w:ins w:id="4138" w:author="phuong vu" w:date="2018-11-30T22:44:00Z">
        <w:r>
          <w:rPr>
            <w:noProof/>
            <w:webHidden/>
          </w:rPr>
          <w:t>10</w:t>
        </w:r>
        <w:r>
          <w:rPr>
            <w:noProof/>
            <w:webHidden/>
          </w:rPr>
          <w:fldChar w:fldCharType="end"/>
        </w:r>
        <w:r w:rsidRPr="00F01337">
          <w:rPr>
            <w:rStyle w:val="Hyperlink"/>
            <w:noProof/>
          </w:rPr>
          <w:fldChar w:fldCharType="end"/>
        </w:r>
      </w:ins>
    </w:p>
    <w:p w14:paraId="67218AE9" w14:textId="081372C6" w:rsidR="00A17FA5" w:rsidRDefault="00A17FA5">
      <w:pPr>
        <w:pStyle w:val="TableofFigures"/>
        <w:tabs>
          <w:tab w:val="right" w:leader="dot" w:pos="8777"/>
        </w:tabs>
        <w:rPr>
          <w:ins w:id="4139" w:author="phuong vu" w:date="2018-11-30T22:44:00Z"/>
          <w:rFonts w:asciiTheme="minorHAnsi" w:eastAsiaTheme="minorEastAsia" w:hAnsiTheme="minorHAnsi" w:cstheme="minorBidi"/>
          <w:noProof/>
          <w:sz w:val="22"/>
          <w:szCs w:val="22"/>
          <w:lang w:val="en-US"/>
        </w:rPr>
      </w:pPr>
      <w:ins w:id="4140" w:author="phuong vu" w:date="2018-11-30T22:44:00Z">
        <w:r w:rsidRPr="00F01337">
          <w:rPr>
            <w:rStyle w:val="Hyperlink"/>
            <w:noProof/>
          </w:rPr>
          <w:fldChar w:fldCharType="begin"/>
        </w:r>
        <w:r w:rsidRPr="00F01337">
          <w:rPr>
            <w:rStyle w:val="Hyperlink"/>
            <w:noProof/>
          </w:rPr>
          <w:instrText xml:space="preserve"> </w:instrText>
        </w:r>
        <w:r>
          <w:rPr>
            <w:noProof/>
          </w:rPr>
          <w:instrText>HYPERLINK \l "_Toc531381596"</w:instrText>
        </w:r>
        <w:r w:rsidRPr="00F01337">
          <w:rPr>
            <w:rStyle w:val="Hyperlink"/>
            <w:noProof/>
          </w:rPr>
          <w:instrText xml:space="preserve"> </w:instrText>
        </w:r>
        <w:r w:rsidRPr="00F01337">
          <w:rPr>
            <w:rStyle w:val="Hyperlink"/>
            <w:noProof/>
          </w:rPr>
        </w:r>
        <w:r w:rsidRPr="00F01337">
          <w:rPr>
            <w:rStyle w:val="Hyperlink"/>
            <w:noProof/>
          </w:rPr>
          <w:fldChar w:fldCharType="separate"/>
        </w:r>
        <w:r w:rsidRPr="00F01337">
          <w:rPr>
            <w:rStyle w:val="Hyperlink"/>
            <w:noProof/>
          </w:rPr>
          <w:t>Bảng 1.4 Chức năng thay đổi trạng thái đơn hàng</w:t>
        </w:r>
        <w:r>
          <w:rPr>
            <w:noProof/>
            <w:webHidden/>
          </w:rPr>
          <w:tab/>
        </w:r>
        <w:r>
          <w:rPr>
            <w:noProof/>
            <w:webHidden/>
          </w:rPr>
          <w:fldChar w:fldCharType="begin"/>
        </w:r>
        <w:r>
          <w:rPr>
            <w:noProof/>
            <w:webHidden/>
          </w:rPr>
          <w:instrText xml:space="preserve"> PAGEREF _Toc531381596 \h </w:instrText>
        </w:r>
        <w:r>
          <w:rPr>
            <w:noProof/>
            <w:webHidden/>
          </w:rPr>
        </w:r>
      </w:ins>
      <w:r>
        <w:rPr>
          <w:noProof/>
          <w:webHidden/>
        </w:rPr>
        <w:fldChar w:fldCharType="separate"/>
      </w:r>
      <w:ins w:id="4141" w:author="phuong vu" w:date="2018-11-30T22:44:00Z">
        <w:r>
          <w:rPr>
            <w:noProof/>
            <w:webHidden/>
          </w:rPr>
          <w:t>11</w:t>
        </w:r>
        <w:r>
          <w:rPr>
            <w:noProof/>
            <w:webHidden/>
          </w:rPr>
          <w:fldChar w:fldCharType="end"/>
        </w:r>
        <w:r w:rsidRPr="00F01337">
          <w:rPr>
            <w:rStyle w:val="Hyperlink"/>
            <w:noProof/>
          </w:rPr>
          <w:fldChar w:fldCharType="end"/>
        </w:r>
      </w:ins>
    </w:p>
    <w:p w14:paraId="0CDAFD31" w14:textId="28CDD465" w:rsidR="00A17FA5" w:rsidRDefault="00A17FA5">
      <w:pPr>
        <w:pStyle w:val="TableofFigures"/>
        <w:tabs>
          <w:tab w:val="right" w:leader="dot" w:pos="8777"/>
        </w:tabs>
        <w:rPr>
          <w:ins w:id="4142" w:author="phuong vu" w:date="2018-11-30T22:44:00Z"/>
          <w:rFonts w:asciiTheme="minorHAnsi" w:eastAsiaTheme="minorEastAsia" w:hAnsiTheme="minorHAnsi" w:cstheme="minorBidi"/>
          <w:noProof/>
          <w:sz w:val="22"/>
          <w:szCs w:val="22"/>
          <w:lang w:val="en-US"/>
        </w:rPr>
      </w:pPr>
      <w:ins w:id="4143" w:author="phuong vu" w:date="2018-11-30T22:44:00Z">
        <w:r w:rsidRPr="00F01337">
          <w:rPr>
            <w:rStyle w:val="Hyperlink"/>
            <w:noProof/>
          </w:rPr>
          <w:fldChar w:fldCharType="begin"/>
        </w:r>
        <w:r w:rsidRPr="00F01337">
          <w:rPr>
            <w:rStyle w:val="Hyperlink"/>
            <w:noProof/>
          </w:rPr>
          <w:instrText xml:space="preserve"> </w:instrText>
        </w:r>
        <w:r>
          <w:rPr>
            <w:noProof/>
          </w:rPr>
          <w:instrText>HYPERLINK \l "_Toc531381597"</w:instrText>
        </w:r>
        <w:r w:rsidRPr="00F01337">
          <w:rPr>
            <w:rStyle w:val="Hyperlink"/>
            <w:noProof/>
          </w:rPr>
          <w:instrText xml:space="preserve"> </w:instrText>
        </w:r>
        <w:r w:rsidRPr="00F01337">
          <w:rPr>
            <w:rStyle w:val="Hyperlink"/>
            <w:noProof/>
          </w:rPr>
        </w:r>
        <w:r w:rsidRPr="00F01337">
          <w:rPr>
            <w:rStyle w:val="Hyperlink"/>
            <w:noProof/>
          </w:rPr>
          <w:fldChar w:fldCharType="separate"/>
        </w:r>
        <w:r w:rsidRPr="00F01337">
          <w:rPr>
            <w:rStyle w:val="Hyperlink"/>
            <w:noProof/>
          </w:rPr>
          <w:t>Bảng 1.5</w:t>
        </w:r>
        <w:r w:rsidRPr="00F01337">
          <w:rPr>
            <w:rStyle w:val="Hyperlink"/>
            <w:noProof/>
            <w:lang w:val="en-US"/>
          </w:rPr>
          <w:t xml:space="preserve"> Chức năng tạo hóa đơn đơn hàng</w:t>
        </w:r>
        <w:r>
          <w:rPr>
            <w:noProof/>
            <w:webHidden/>
          </w:rPr>
          <w:tab/>
        </w:r>
        <w:r>
          <w:rPr>
            <w:noProof/>
            <w:webHidden/>
          </w:rPr>
          <w:fldChar w:fldCharType="begin"/>
        </w:r>
        <w:r>
          <w:rPr>
            <w:noProof/>
            <w:webHidden/>
          </w:rPr>
          <w:instrText xml:space="preserve"> PAGEREF _Toc531381597 \h </w:instrText>
        </w:r>
        <w:r>
          <w:rPr>
            <w:noProof/>
            <w:webHidden/>
          </w:rPr>
        </w:r>
      </w:ins>
      <w:r>
        <w:rPr>
          <w:noProof/>
          <w:webHidden/>
        </w:rPr>
        <w:fldChar w:fldCharType="separate"/>
      </w:r>
      <w:ins w:id="4144" w:author="phuong vu" w:date="2018-11-30T22:44:00Z">
        <w:r>
          <w:rPr>
            <w:noProof/>
            <w:webHidden/>
          </w:rPr>
          <w:t>11</w:t>
        </w:r>
        <w:r>
          <w:rPr>
            <w:noProof/>
            <w:webHidden/>
          </w:rPr>
          <w:fldChar w:fldCharType="end"/>
        </w:r>
        <w:r w:rsidRPr="00F01337">
          <w:rPr>
            <w:rStyle w:val="Hyperlink"/>
            <w:noProof/>
          </w:rPr>
          <w:fldChar w:fldCharType="end"/>
        </w:r>
      </w:ins>
    </w:p>
    <w:p w14:paraId="482FED88" w14:textId="604BBE6D" w:rsidR="00A17FA5" w:rsidRDefault="00A17FA5">
      <w:pPr>
        <w:pStyle w:val="TableofFigures"/>
        <w:tabs>
          <w:tab w:val="right" w:leader="dot" w:pos="8777"/>
        </w:tabs>
        <w:rPr>
          <w:ins w:id="4145" w:author="phuong vu" w:date="2018-11-30T22:44:00Z"/>
          <w:rFonts w:asciiTheme="minorHAnsi" w:eastAsiaTheme="minorEastAsia" w:hAnsiTheme="minorHAnsi" w:cstheme="minorBidi"/>
          <w:noProof/>
          <w:sz w:val="22"/>
          <w:szCs w:val="22"/>
          <w:lang w:val="en-US"/>
        </w:rPr>
      </w:pPr>
      <w:ins w:id="4146" w:author="phuong vu" w:date="2018-11-30T22:44:00Z">
        <w:r w:rsidRPr="00F01337">
          <w:rPr>
            <w:rStyle w:val="Hyperlink"/>
            <w:noProof/>
          </w:rPr>
          <w:fldChar w:fldCharType="begin"/>
        </w:r>
        <w:r w:rsidRPr="00F01337">
          <w:rPr>
            <w:rStyle w:val="Hyperlink"/>
            <w:noProof/>
          </w:rPr>
          <w:instrText xml:space="preserve"> </w:instrText>
        </w:r>
        <w:r>
          <w:rPr>
            <w:noProof/>
          </w:rPr>
          <w:instrText>HYPERLINK \l "_Toc531381598"</w:instrText>
        </w:r>
        <w:r w:rsidRPr="00F01337">
          <w:rPr>
            <w:rStyle w:val="Hyperlink"/>
            <w:noProof/>
          </w:rPr>
          <w:instrText xml:space="preserve"> </w:instrText>
        </w:r>
        <w:r w:rsidRPr="00F01337">
          <w:rPr>
            <w:rStyle w:val="Hyperlink"/>
            <w:noProof/>
          </w:rPr>
        </w:r>
        <w:r w:rsidRPr="00F01337">
          <w:rPr>
            <w:rStyle w:val="Hyperlink"/>
            <w:noProof/>
          </w:rPr>
          <w:fldChar w:fldCharType="separate"/>
        </w:r>
        <w:r w:rsidRPr="00F01337">
          <w:rPr>
            <w:rStyle w:val="Hyperlink"/>
            <w:noProof/>
          </w:rPr>
          <w:t>Bảng 1.6</w:t>
        </w:r>
        <w:r w:rsidRPr="00F01337">
          <w:rPr>
            <w:rStyle w:val="Hyperlink"/>
            <w:noProof/>
            <w:lang w:val="en-US"/>
          </w:rPr>
          <w:t xml:space="preserve"> Chức năng cập nhật hóa đơn</w:t>
        </w:r>
        <w:r>
          <w:rPr>
            <w:noProof/>
            <w:webHidden/>
          </w:rPr>
          <w:tab/>
        </w:r>
        <w:r>
          <w:rPr>
            <w:noProof/>
            <w:webHidden/>
          </w:rPr>
          <w:fldChar w:fldCharType="begin"/>
        </w:r>
        <w:r>
          <w:rPr>
            <w:noProof/>
            <w:webHidden/>
          </w:rPr>
          <w:instrText xml:space="preserve"> PAGEREF _Toc531381598 \h </w:instrText>
        </w:r>
        <w:r>
          <w:rPr>
            <w:noProof/>
            <w:webHidden/>
          </w:rPr>
        </w:r>
      </w:ins>
      <w:r>
        <w:rPr>
          <w:noProof/>
          <w:webHidden/>
        </w:rPr>
        <w:fldChar w:fldCharType="separate"/>
      </w:r>
      <w:ins w:id="4147" w:author="phuong vu" w:date="2018-11-30T22:44:00Z">
        <w:r>
          <w:rPr>
            <w:noProof/>
            <w:webHidden/>
          </w:rPr>
          <w:t>12</w:t>
        </w:r>
        <w:r>
          <w:rPr>
            <w:noProof/>
            <w:webHidden/>
          </w:rPr>
          <w:fldChar w:fldCharType="end"/>
        </w:r>
        <w:r w:rsidRPr="00F01337">
          <w:rPr>
            <w:rStyle w:val="Hyperlink"/>
            <w:noProof/>
          </w:rPr>
          <w:fldChar w:fldCharType="end"/>
        </w:r>
      </w:ins>
    </w:p>
    <w:p w14:paraId="71B8651A" w14:textId="14B830BC" w:rsidR="00A17FA5" w:rsidRDefault="00A17FA5">
      <w:pPr>
        <w:pStyle w:val="TableofFigures"/>
        <w:tabs>
          <w:tab w:val="right" w:leader="dot" w:pos="8777"/>
        </w:tabs>
        <w:rPr>
          <w:ins w:id="4148" w:author="phuong vu" w:date="2018-11-30T22:44:00Z"/>
          <w:rFonts w:asciiTheme="minorHAnsi" w:eastAsiaTheme="minorEastAsia" w:hAnsiTheme="minorHAnsi" w:cstheme="minorBidi"/>
          <w:noProof/>
          <w:sz w:val="22"/>
          <w:szCs w:val="22"/>
          <w:lang w:val="en-US"/>
        </w:rPr>
      </w:pPr>
      <w:ins w:id="4149" w:author="phuong vu" w:date="2018-11-30T22:44:00Z">
        <w:r w:rsidRPr="00F01337">
          <w:rPr>
            <w:rStyle w:val="Hyperlink"/>
            <w:noProof/>
          </w:rPr>
          <w:fldChar w:fldCharType="begin"/>
        </w:r>
        <w:r w:rsidRPr="00F01337">
          <w:rPr>
            <w:rStyle w:val="Hyperlink"/>
            <w:noProof/>
          </w:rPr>
          <w:instrText xml:space="preserve"> </w:instrText>
        </w:r>
        <w:r>
          <w:rPr>
            <w:noProof/>
          </w:rPr>
          <w:instrText>HYPERLINK \l "_Toc531381599"</w:instrText>
        </w:r>
        <w:r w:rsidRPr="00F01337">
          <w:rPr>
            <w:rStyle w:val="Hyperlink"/>
            <w:noProof/>
          </w:rPr>
          <w:instrText xml:space="preserve"> </w:instrText>
        </w:r>
        <w:r w:rsidRPr="00F01337">
          <w:rPr>
            <w:rStyle w:val="Hyperlink"/>
            <w:noProof/>
          </w:rPr>
        </w:r>
        <w:r w:rsidRPr="00F01337">
          <w:rPr>
            <w:rStyle w:val="Hyperlink"/>
            <w:noProof/>
          </w:rPr>
          <w:fldChar w:fldCharType="separate"/>
        </w:r>
        <w:r w:rsidRPr="00F01337">
          <w:rPr>
            <w:rStyle w:val="Hyperlink"/>
            <w:noProof/>
          </w:rPr>
          <w:t>Bảng 1.7</w:t>
        </w:r>
        <w:r w:rsidRPr="00F01337">
          <w:rPr>
            <w:rStyle w:val="Hyperlink"/>
            <w:noProof/>
            <w:lang w:val="en-US"/>
          </w:rPr>
          <w:t xml:space="preserve"> Chức năng xem danh sách biên nhận theo trạng thái</w:t>
        </w:r>
        <w:r>
          <w:rPr>
            <w:noProof/>
            <w:webHidden/>
          </w:rPr>
          <w:tab/>
        </w:r>
        <w:r>
          <w:rPr>
            <w:noProof/>
            <w:webHidden/>
          </w:rPr>
          <w:fldChar w:fldCharType="begin"/>
        </w:r>
        <w:r>
          <w:rPr>
            <w:noProof/>
            <w:webHidden/>
          </w:rPr>
          <w:instrText xml:space="preserve"> PAGEREF _Toc531381599 \h </w:instrText>
        </w:r>
        <w:r>
          <w:rPr>
            <w:noProof/>
            <w:webHidden/>
          </w:rPr>
        </w:r>
      </w:ins>
      <w:r>
        <w:rPr>
          <w:noProof/>
          <w:webHidden/>
        </w:rPr>
        <w:fldChar w:fldCharType="separate"/>
      </w:r>
      <w:ins w:id="4150" w:author="phuong vu" w:date="2018-11-30T22:44:00Z">
        <w:r>
          <w:rPr>
            <w:noProof/>
            <w:webHidden/>
          </w:rPr>
          <w:t>12</w:t>
        </w:r>
        <w:r>
          <w:rPr>
            <w:noProof/>
            <w:webHidden/>
          </w:rPr>
          <w:fldChar w:fldCharType="end"/>
        </w:r>
        <w:r w:rsidRPr="00F01337">
          <w:rPr>
            <w:rStyle w:val="Hyperlink"/>
            <w:noProof/>
          </w:rPr>
          <w:fldChar w:fldCharType="end"/>
        </w:r>
      </w:ins>
    </w:p>
    <w:p w14:paraId="4A0B8976" w14:textId="3431E168" w:rsidR="00A17FA5" w:rsidRDefault="00A17FA5">
      <w:pPr>
        <w:pStyle w:val="TableofFigures"/>
        <w:tabs>
          <w:tab w:val="right" w:leader="dot" w:pos="8777"/>
        </w:tabs>
        <w:rPr>
          <w:ins w:id="4151" w:author="phuong vu" w:date="2018-11-30T22:44:00Z"/>
          <w:rFonts w:asciiTheme="minorHAnsi" w:eastAsiaTheme="minorEastAsia" w:hAnsiTheme="minorHAnsi" w:cstheme="minorBidi"/>
          <w:noProof/>
          <w:sz w:val="22"/>
          <w:szCs w:val="22"/>
          <w:lang w:val="en-US"/>
        </w:rPr>
      </w:pPr>
      <w:ins w:id="4152" w:author="phuong vu" w:date="2018-11-30T22:44:00Z">
        <w:r w:rsidRPr="00F01337">
          <w:rPr>
            <w:rStyle w:val="Hyperlink"/>
            <w:noProof/>
          </w:rPr>
          <w:fldChar w:fldCharType="begin"/>
        </w:r>
        <w:r w:rsidRPr="00F01337">
          <w:rPr>
            <w:rStyle w:val="Hyperlink"/>
            <w:noProof/>
          </w:rPr>
          <w:instrText xml:space="preserve"> </w:instrText>
        </w:r>
        <w:r>
          <w:rPr>
            <w:noProof/>
          </w:rPr>
          <w:instrText>HYPERLINK \l "_Toc531381600"</w:instrText>
        </w:r>
        <w:r w:rsidRPr="00F01337">
          <w:rPr>
            <w:rStyle w:val="Hyperlink"/>
            <w:noProof/>
          </w:rPr>
          <w:instrText xml:space="preserve"> </w:instrText>
        </w:r>
        <w:r w:rsidRPr="00F01337">
          <w:rPr>
            <w:rStyle w:val="Hyperlink"/>
            <w:noProof/>
          </w:rPr>
        </w:r>
        <w:r w:rsidRPr="00F01337">
          <w:rPr>
            <w:rStyle w:val="Hyperlink"/>
            <w:noProof/>
          </w:rPr>
          <w:fldChar w:fldCharType="separate"/>
        </w:r>
        <w:r w:rsidRPr="00F01337">
          <w:rPr>
            <w:rStyle w:val="Hyperlink"/>
            <w:noProof/>
          </w:rPr>
          <w:t>Bảng 1.8</w:t>
        </w:r>
        <w:r w:rsidRPr="00F01337">
          <w:rPr>
            <w:rStyle w:val="Hyperlink"/>
            <w:noProof/>
            <w:lang w:val="en-US"/>
          </w:rPr>
          <w:t xml:space="preserve"> Xem chi tiết biên nhận</w:t>
        </w:r>
        <w:r>
          <w:rPr>
            <w:noProof/>
            <w:webHidden/>
          </w:rPr>
          <w:tab/>
        </w:r>
        <w:r>
          <w:rPr>
            <w:noProof/>
            <w:webHidden/>
          </w:rPr>
          <w:fldChar w:fldCharType="begin"/>
        </w:r>
        <w:r>
          <w:rPr>
            <w:noProof/>
            <w:webHidden/>
          </w:rPr>
          <w:instrText xml:space="preserve"> PAGEREF _Toc531381600 \h </w:instrText>
        </w:r>
        <w:r>
          <w:rPr>
            <w:noProof/>
            <w:webHidden/>
          </w:rPr>
        </w:r>
      </w:ins>
      <w:r>
        <w:rPr>
          <w:noProof/>
          <w:webHidden/>
        </w:rPr>
        <w:fldChar w:fldCharType="separate"/>
      </w:r>
      <w:ins w:id="4153" w:author="phuong vu" w:date="2018-11-30T22:44:00Z">
        <w:r>
          <w:rPr>
            <w:noProof/>
            <w:webHidden/>
          </w:rPr>
          <w:t>13</w:t>
        </w:r>
        <w:r>
          <w:rPr>
            <w:noProof/>
            <w:webHidden/>
          </w:rPr>
          <w:fldChar w:fldCharType="end"/>
        </w:r>
        <w:r w:rsidRPr="00F01337">
          <w:rPr>
            <w:rStyle w:val="Hyperlink"/>
            <w:noProof/>
          </w:rPr>
          <w:fldChar w:fldCharType="end"/>
        </w:r>
      </w:ins>
    </w:p>
    <w:p w14:paraId="37A546D0" w14:textId="667C7524" w:rsidR="00A17FA5" w:rsidRDefault="00A17FA5">
      <w:pPr>
        <w:pStyle w:val="TableofFigures"/>
        <w:tabs>
          <w:tab w:val="right" w:leader="dot" w:pos="8777"/>
        </w:tabs>
        <w:rPr>
          <w:ins w:id="4154" w:author="phuong vu" w:date="2018-11-30T22:44:00Z"/>
          <w:rFonts w:asciiTheme="minorHAnsi" w:eastAsiaTheme="minorEastAsia" w:hAnsiTheme="minorHAnsi" w:cstheme="minorBidi"/>
          <w:noProof/>
          <w:sz w:val="22"/>
          <w:szCs w:val="22"/>
          <w:lang w:val="en-US"/>
        </w:rPr>
      </w:pPr>
      <w:ins w:id="4155" w:author="phuong vu" w:date="2018-11-30T22:44:00Z">
        <w:r w:rsidRPr="00F01337">
          <w:rPr>
            <w:rStyle w:val="Hyperlink"/>
            <w:noProof/>
          </w:rPr>
          <w:fldChar w:fldCharType="begin"/>
        </w:r>
        <w:r w:rsidRPr="00F01337">
          <w:rPr>
            <w:rStyle w:val="Hyperlink"/>
            <w:noProof/>
          </w:rPr>
          <w:instrText xml:space="preserve"> </w:instrText>
        </w:r>
        <w:r>
          <w:rPr>
            <w:noProof/>
          </w:rPr>
          <w:instrText>HYPERLINK \l "_Toc531381601"</w:instrText>
        </w:r>
        <w:r w:rsidRPr="00F01337">
          <w:rPr>
            <w:rStyle w:val="Hyperlink"/>
            <w:noProof/>
          </w:rPr>
          <w:instrText xml:space="preserve"> </w:instrText>
        </w:r>
        <w:r w:rsidRPr="00F01337">
          <w:rPr>
            <w:rStyle w:val="Hyperlink"/>
            <w:noProof/>
          </w:rPr>
        </w:r>
        <w:r w:rsidRPr="00F01337">
          <w:rPr>
            <w:rStyle w:val="Hyperlink"/>
            <w:noProof/>
          </w:rPr>
          <w:fldChar w:fldCharType="separate"/>
        </w:r>
        <w:r w:rsidRPr="00F01337">
          <w:rPr>
            <w:rStyle w:val="Hyperlink"/>
            <w:noProof/>
          </w:rPr>
          <w:t>Bảng 1.9</w:t>
        </w:r>
        <w:r w:rsidRPr="00F01337">
          <w:rPr>
            <w:rStyle w:val="Hyperlink"/>
            <w:noProof/>
            <w:lang w:val="en-US"/>
          </w:rPr>
          <w:t xml:space="preserve"> Chức năng thay đổi trạng thái biên nhận</w:t>
        </w:r>
        <w:r>
          <w:rPr>
            <w:noProof/>
            <w:webHidden/>
          </w:rPr>
          <w:tab/>
        </w:r>
        <w:r>
          <w:rPr>
            <w:noProof/>
            <w:webHidden/>
          </w:rPr>
          <w:fldChar w:fldCharType="begin"/>
        </w:r>
        <w:r>
          <w:rPr>
            <w:noProof/>
            <w:webHidden/>
          </w:rPr>
          <w:instrText xml:space="preserve"> PAGEREF _Toc531381601 \h </w:instrText>
        </w:r>
        <w:r>
          <w:rPr>
            <w:noProof/>
            <w:webHidden/>
          </w:rPr>
        </w:r>
      </w:ins>
      <w:r>
        <w:rPr>
          <w:noProof/>
          <w:webHidden/>
        </w:rPr>
        <w:fldChar w:fldCharType="separate"/>
      </w:r>
      <w:ins w:id="4156" w:author="phuong vu" w:date="2018-11-30T22:44:00Z">
        <w:r>
          <w:rPr>
            <w:noProof/>
            <w:webHidden/>
          </w:rPr>
          <w:t>14</w:t>
        </w:r>
        <w:r>
          <w:rPr>
            <w:noProof/>
            <w:webHidden/>
          </w:rPr>
          <w:fldChar w:fldCharType="end"/>
        </w:r>
        <w:r w:rsidRPr="00F01337">
          <w:rPr>
            <w:rStyle w:val="Hyperlink"/>
            <w:noProof/>
          </w:rPr>
          <w:fldChar w:fldCharType="end"/>
        </w:r>
      </w:ins>
    </w:p>
    <w:p w14:paraId="5A9A7653" w14:textId="109B1128" w:rsidR="00A17FA5" w:rsidRDefault="00A17FA5">
      <w:pPr>
        <w:pStyle w:val="TableofFigures"/>
        <w:tabs>
          <w:tab w:val="right" w:leader="dot" w:pos="8777"/>
        </w:tabs>
        <w:rPr>
          <w:ins w:id="4157" w:author="phuong vu" w:date="2018-11-30T22:44:00Z"/>
          <w:rFonts w:asciiTheme="minorHAnsi" w:eastAsiaTheme="minorEastAsia" w:hAnsiTheme="minorHAnsi" w:cstheme="minorBidi"/>
          <w:noProof/>
          <w:sz w:val="22"/>
          <w:szCs w:val="22"/>
          <w:lang w:val="en-US"/>
        </w:rPr>
      </w:pPr>
      <w:ins w:id="4158" w:author="phuong vu" w:date="2018-11-30T22:44:00Z">
        <w:r w:rsidRPr="00F01337">
          <w:rPr>
            <w:rStyle w:val="Hyperlink"/>
            <w:noProof/>
          </w:rPr>
          <w:fldChar w:fldCharType="begin"/>
        </w:r>
        <w:r w:rsidRPr="00F01337">
          <w:rPr>
            <w:rStyle w:val="Hyperlink"/>
            <w:noProof/>
          </w:rPr>
          <w:instrText xml:space="preserve"> </w:instrText>
        </w:r>
        <w:r>
          <w:rPr>
            <w:noProof/>
          </w:rPr>
          <w:instrText>HYPERLINK \l "_Toc531381602"</w:instrText>
        </w:r>
        <w:r w:rsidRPr="00F01337">
          <w:rPr>
            <w:rStyle w:val="Hyperlink"/>
            <w:noProof/>
          </w:rPr>
          <w:instrText xml:space="preserve"> </w:instrText>
        </w:r>
        <w:r w:rsidRPr="00F01337">
          <w:rPr>
            <w:rStyle w:val="Hyperlink"/>
            <w:noProof/>
          </w:rPr>
        </w:r>
        <w:r w:rsidRPr="00F01337">
          <w:rPr>
            <w:rStyle w:val="Hyperlink"/>
            <w:noProof/>
          </w:rPr>
          <w:fldChar w:fldCharType="separate"/>
        </w:r>
        <w:r w:rsidRPr="00F01337">
          <w:rPr>
            <w:rStyle w:val="Hyperlink"/>
            <w:noProof/>
          </w:rPr>
          <w:t>Bảng 1.10</w:t>
        </w:r>
        <w:r w:rsidRPr="00F01337">
          <w:rPr>
            <w:rStyle w:val="Hyperlink"/>
            <w:noProof/>
            <w:lang w:val="en-US"/>
          </w:rPr>
          <w:t xml:space="preserve"> Chức năng cập nhật thông tin biên nhận</w:t>
        </w:r>
        <w:r>
          <w:rPr>
            <w:noProof/>
            <w:webHidden/>
          </w:rPr>
          <w:tab/>
        </w:r>
        <w:r>
          <w:rPr>
            <w:noProof/>
            <w:webHidden/>
          </w:rPr>
          <w:fldChar w:fldCharType="begin"/>
        </w:r>
        <w:r>
          <w:rPr>
            <w:noProof/>
            <w:webHidden/>
          </w:rPr>
          <w:instrText xml:space="preserve"> PAGEREF _Toc531381602 \h </w:instrText>
        </w:r>
        <w:r>
          <w:rPr>
            <w:noProof/>
            <w:webHidden/>
          </w:rPr>
        </w:r>
      </w:ins>
      <w:r>
        <w:rPr>
          <w:noProof/>
          <w:webHidden/>
        </w:rPr>
        <w:fldChar w:fldCharType="separate"/>
      </w:r>
      <w:ins w:id="4159" w:author="phuong vu" w:date="2018-11-30T22:44:00Z">
        <w:r>
          <w:rPr>
            <w:noProof/>
            <w:webHidden/>
          </w:rPr>
          <w:t>14</w:t>
        </w:r>
        <w:r>
          <w:rPr>
            <w:noProof/>
            <w:webHidden/>
          </w:rPr>
          <w:fldChar w:fldCharType="end"/>
        </w:r>
        <w:r w:rsidRPr="00F01337">
          <w:rPr>
            <w:rStyle w:val="Hyperlink"/>
            <w:noProof/>
          </w:rPr>
          <w:fldChar w:fldCharType="end"/>
        </w:r>
      </w:ins>
    </w:p>
    <w:p w14:paraId="72BA230B" w14:textId="289B7B9F" w:rsidR="00A17FA5" w:rsidRDefault="00A17FA5">
      <w:pPr>
        <w:pStyle w:val="TableofFigures"/>
        <w:tabs>
          <w:tab w:val="right" w:leader="dot" w:pos="8777"/>
        </w:tabs>
        <w:rPr>
          <w:ins w:id="4160" w:author="phuong vu" w:date="2018-11-30T22:44:00Z"/>
          <w:rFonts w:asciiTheme="minorHAnsi" w:eastAsiaTheme="minorEastAsia" w:hAnsiTheme="minorHAnsi" w:cstheme="minorBidi"/>
          <w:noProof/>
          <w:sz w:val="22"/>
          <w:szCs w:val="22"/>
          <w:lang w:val="en-US"/>
        </w:rPr>
      </w:pPr>
      <w:ins w:id="4161" w:author="phuong vu" w:date="2018-11-30T22:44:00Z">
        <w:r w:rsidRPr="00F01337">
          <w:rPr>
            <w:rStyle w:val="Hyperlink"/>
            <w:noProof/>
          </w:rPr>
          <w:fldChar w:fldCharType="begin"/>
        </w:r>
        <w:r w:rsidRPr="00F01337">
          <w:rPr>
            <w:rStyle w:val="Hyperlink"/>
            <w:noProof/>
          </w:rPr>
          <w:instrText xml:space="preserve"> </w:instrText>
        </w:r>
        <w:r>
          <w:rPr>
            <w:noProof/>
          </w:rPr>
          <w:instrText>HYPERLINK \l "_Toc531381603"</w:instrText>
        </w:r>
        <w:r w:rsidRPr="00F01337">
          <w:rPr>
            <w:rStyle w:val="Hyperlink"/>
            <w:noProof/>
          </w:rPr>
          <w:instrText xml:space="preserve"> </w:instrText>
        </w:r>
        <w:r w:rsidRPr="00F01337">
          <w:rPr>
            <w:rStyle w:val="Hyperlink"/>
            <w:noProof/>
          </w:rPr>
        </w:r>
        <w:r w:rsidRPr="00F01337">
          <w:rPr>
            <w:rStyle w:val="Hyperlink"/>
            <w:noProof/>
          </w:rPr>
          <w:fldChar w:fldCharType="separate"/>
        </w:r>
        <w:r w:rsidRPr="00F01337">
          <w:rPr>
            <w:rStyle w:val="Hyperlink"/>
            <w:noProof/>
          </w:rPr>
          <w:t>Bảng 1.11</w:t>
        </w:r>
        <w:r w:rsidRPr="00F01337">
          <w:rPr>
            <w:rStyle w:val="Hyperlink"/>
            <w:noProof/>
            <w:lang w:val="en-US"/>
          </w:rPr>
          <w:t xml:space="preserve"> Chức năng quản lí phân công xử lí đơn hàng</w:t>
        </w:r>
        <w:r>
          <w:rPr>
            <w:noProof/>
            <w:webHidden/>
          </w:rPr>
          <w:tab/>
        </w:r>
        <w:r>
          <w:rPr>
            <w:noProof/>
            <w:webHidden/>
          </w:rPr>
          <w:fldChar w:fldCharType="begin"/>
        </w:r>
        <w:r>
          <w:rPr>
            <w:noProof/>
            <w:webHidden/>
          </w:rPr>
          <w:instrText xml:space="preserve"> PAGEREF _Toc531381603 \h </w:instrText>
        </w:r>
        <w:r>
          <w:rPr>
            <w:noProof/>
            <w:webHidden/>
          </w:rPr>
        </w:r>
      </w:ins>
      <w:r>
        <w:rPr>
          <w:noProof/>
          <w:webHidden/>
        </w:rPr>
        <w:fldChar w:fldCharType="separate"/>
      </w:r>
      <w:ins w:id="4162" w:author="phuong vu" w:date="2018-11-30T22:44:00Z">
        <w:r>
          <w:rPr>
            <w:noProof/>
            <w:webHidden/>
          </w:rPr>
          <w:t>15</w:t>
        </w:r>
        <w:r>
          <w:rPr>
            <w:noProof/>
            <w:webHidden/>
          </w:rPr>
          <w:fldChar w:fldCharType="end"/>
        </w:r>
        <w:r w:rsidRPr="00F01337">
          <w:rPr>
            <w:rStyle w:val="Hyperlink"/>
            <w:noProof/>
          </w:rPr>
          <w:fldChar w:fldCharType="end"/>
        </w:r>
      </w:ins>
    </w:p>
    <w:p w14:paraId="69DF557B" w14:textId="4070C22A" w:rsidR="00A17FA5" w:rsidRDefault="00A17FA5">
      <w:pPr>
        <w:pStyle w:val="TableofFigures"/>
        <w:tabs>
          <w:tab w:val="right" w:leader="dot" w:pos="8777"/>
        </w:tabs>
        <w:rPr>
          <w:ins w:id="4163" w:author="phuong vu" w:date="2018-11-30T22:44:00Z"/>
          <w:rFonts w:asciiTheme="minorHAnsi" w:eastAsiaTheme="minorEastAsia" w:hAnsiTheme="minorHAnsi" w:cstheme="minorBidi"/>
          <w:noProof/>
          <w:sz w:val="22"/>
          <w:szCs w:val="22"/>
          <w:lang w:val="en-US"/>
        </w:rPr>
      </w:pPr>
      <w:ins w:id="4164" w:author="phuong vu" w:date="2018-11-30T22:44:00Z">
        <w:r w:rsidRPr="00F01337">
          <w:rPr>
            <w:rStyle w:val="Hyperlink"/>
            <w:noProof/>
          </w:rPr>
          <w:fldChar w:fldCharType="begin"/>
        </w:r>
        <w:r w:rsidRPr="00F01337">
          <w:rPr>
            <w:rStyle w:val="Hyperlink"/>
            <w:noProof/>
          </w:rPr>
          <w:instrText xml:space="preserve"> </w:instrText>
        </w:r>
        <w:r>
          <w:rPr>
            <w:noProof/>
          </w:rPr>
          <w:instrText>HYPERLINK \l "_Toc531381604"</w:instrText>
        </w:r>
        <w:r w:rsidRPr="00F01337">
          <w:rPr>
            <w:rStyle w:val="Hyperlink"/>
            <w:noProof/>
          </w:rPr>
          <w:instrText xml:space="preserve"> </w:instrText>
        </w:r>
        <w:r w:rsidRPr="00F01337">
          <w:rPr>
            <w:rStyle w:val="Hyperlink"/>
            <w:noProof/>
          </w:rPr>
        </w:r>
        <w:r w:rsidRPr="00F01337">
          <w:rPr>
            <w:rStyle w:val="Hyperlink"/>
            <w:noProof/>
          </w:rPr>
          <w:fldChar w:fldCharType="separate"/>
        </w:r>
        <w:r w:rsidRPr="00F01337">
          <w:rPr>
            <w:rStyle w:val="Hyperlink"/>
            <w:noProof/>
          </w:rPr>
          <w:t>Bảng 1.12</w:t>
        </w:r>
        <w:r w:rsidRPr="00F01337">
          <w:rPr>
            <w:rStyle w:val="Hyperlink"/>
            <w:noProof/>
            <w:lang w:val="en-US"/>
          </w:rPr>
          <w:t xml:space="preserve"> Chức năng cập nhật đơn hàng</w:t>
        </w:r>
        <w:r>
          <w:rPr>
            <w:noProof/>
            <w:webHidden/>
          </w:rPr>
          <w:tab/>
        </w:r>
        <w:r>
          <w:rPr>
            <w:noProof/>
            <w:webHidden/>
          </w:rPr>
          <w:fldChar w:fldCharType="begin"/>
        </w:r>
        <w:r>
          <w:rPr>
            <w:noProof/>
            <w:webHidden/>
          </w:rPr>
          <w:instrText xml:space="preserve"> PAGEREF _Toc531381604 \h </w:instrText>
        </w:r>
        <w:r>
          <w:rPr>
            <w:noProof/>
            <w:webHidden/>
          </w:rPr>
        </w:r>
      </w:ins>
      <w:r>
        <w:rPr>
          <w:noProof/>
          <w:webHidden/>
        </w:rPr>
        <w:fldChar w:fldCharType="separate"/>
      </w:r>
      <w:ins w:id="4165" w:author="phuong vu" w:date="2018-11-30T22:44:00Z">
        <w:r>
          <w:rPr>
            <w:noProof/>
            <w:webHidden/>
          </w:rPr>
          <w:t>16</w:t>
        </w:r>
        <w:r>
          <w:rPr>
            <w:noProof/>
            <w:webHidden/>
          </w:rPr>
          <w:fldChar w:fldCharType="end"/>
        </w:r>
        <w:r w:rsidRPr="00F01337">
          <w:rPr>
            <w:rStyle w:val="Hyperlink"/>
            <w:noProof/>
          </w:rPr>
          <w:fldChar w:fldCharType="end"/>
        </w:r>
      </w:ins>
    </w:p>
    <w:p w14:paraId="37DF2C85" w14:textId="663E78F4" w:rsidR="00A17FA5" w:rsidRDefault="00A17FA5">
      <w:pPr>
        <w:pStyle w:val="TableofFigures"/>
        <w:tabs>
          <w:tab w:val="right" w:leader="dot" w:pos="8777"/>
        </w:tabs>
        <w:rPr>
          <w:ins w:id="4166" w:author="phuong vu" w:date="2018-11-30T22:44:00Z"/>
          <w:rFonts w:asciiTheme="minorHAnsi" w:eastAsiaTheme="minorEastAsia" w:hAnsiTheme="minorHAnsi" w:cstheme="minorBidi"/>
          <w:noProof/>
          <w:sz w:val="22"/>
          <w:szCs w:val="22"/>
          <w:lang w:val="en-US"/>
        </w:rPr>
      </w:pPr>
      <w:ins w:id="4167" w:author="phuong vu" w:date="2018-11-30T22:44:00Z">
        <w:r w:rsidRPr="00F01337">
          <w:rPr>
            <w:rStyle w:val="Hyperlink"/>
            <w:noProof/>
          </w:rPr>
          <w:fldChar w:fldCharType="begin"/>
        </w:r>
        <w:r w:rsidRPr="00F01337">
          <w:rPr>
            <w:rStyle w:val="Hyperlink"/>
            <w:noProof/>
          </w:rPr>
          <w:instrText xml:space="preserve"> </w:instrText>
        </w:r>
        <w:r>
          <w:rPr>
            <w:noProof/>
          </w:rPr>
          <w:instrText>HYPERLINK \l "_Toc531381605"</w:instrText>
        </w:r>
        <w:r w:rsidRPr="00F01337">
          <w:rPr>
            <w:rStyle w:val="Hyperlink"/>
            <w:noProof/>
          </w:rPr>
          <w:instrText xml:space="preserve"> </w:instrText>
        </w:r>
        <w:r w:rsidRPr="00F01337">
          <w:rPr>
            <w:rStyle w:val="Hyperlink"/>
            <w:noProof/>
          </w:rPr>
        </w:r>
        <w:r w:rsidRPr="00F01337">
          <w:rPr>
            <w:rStyle w:val="Hyperlink"/>
            <w:noProof/>
          </w:rPr>
          <w:fldChar w:fldCharType="separate"/>
        </w:r>
        <w:r w:rsidRPr="00F01337">
          <w:rPr>
            <w:rStyle w:val="Hyperlink"/>
            <w:noProof/>
          </w:rPr>
          <w:t>Bảng 1.13</w:t>
        </w:r>
        <w:r w:rsidRPr="00F01337">
          <w:rPr>
            <w:rStyle w:val="Hyperlink"/>
            <w:noProof/>
            <w:lang w:val="en-US"/>
          </w:rPr>
          <w:t xml:space="preserve"> Chức năng quản lí trạng thái máy giặt</w:t>
        </w:r>
        <w:r>
          <w:rPr>
            <w:noProof/>
            <w:webHidden/>
          </w:rPr>
          <w:tab/>
        </w:r>
        <w:r>
          <w:rPr>
            <w:noProof/>
            <w:webHidden/>
          </w:rPr>
          <w:fldChar w:fldCharType="begin"/>
        </w:r>
        <w:r>
          <w:rPr>
            <w:noProof/>
            <w:webHidden/>
          </w:rPr>
          <w:instrText xml:space="preserve"> PAGEREF _Toc531381605 \h </w:instrText>
        </w:r>
        <w:r>
          <w:rPr>
            <w:noProof/>
            <w:webHidden/>
          </w:rPr>
        </w:r>
      </w:ins>
      <w:r>
        <w:rPr>
          <w:noProof/>
          <w:webHidden/>
        </w:rPr>
        <w:fldChar w:fldCharType="separate"/>
      </w:r>
      <w:ins w:id="4168" w:author="phuong vu" w:date="2018-11-30T22:44:00Z">
        <w:r>
          <w:rPr>
            <w:noProof/>
            <w:webHidden/>
          </w:rPr>
          <w:t>16</w:t>
        </w:r>
        <w:r>
          <w:rPr>
            <w:noProof/>
            <w:webHidden/>
          </w:rPr>
          <w:fldChar w:fldCharType="end"/>
        </w:r>
        <w:r w:rsidRPr="00F01337">
          <w:rPr>
            <w:rStyle w:val="Hyperlink"/>
            <w:noProof/>
          </w:rPr>
          <w:fldChar w:fldCharType="end"/>
        </w:r>
      </w:ins>
    </w:p>
    <w:p w14:paraId="07BBC62F" w14:textId="2454656D" w:rsidR="00A17FA5" w:rsidRDefault="00A17FA5">
      <w:pPr>
        <w:pStyle w:val="TableofFigures"/>
        <w:tabs>
          <w:tab w:val="right" w:leader="dot" w:pos="8777"/>
        </w:tabs>
        <w:rPr>
          <w:ins w:id="4169" w:author="phuong vu" w:date="2018-11-30T22:44:00Z"/>
          <w:rFonts w:asciiTheme="minorHAnsi" w:eastAsiaTheme="minorEastAsia" w:hAnsiTheme="minorHAnsi" w:cstheme="minorBidi"/>
          <w:noProof/>
          <w:sz w:val="22"/>
          <w:szCs w:val="22"/>
          <w:lang w:val="en-US"/>
        </w:rPr>
      </w:pPr>
      <w:ins w:id="4170" w:author="phuong vu" w:date="2018-11-30T22:44:00Z">
        <w:r w:rsidRPr="00F01337">
          <w:rPr>
            <w:rStyle w:val="Hyperlink"/>
            <w:noProof/>
          </w:rPr>
          <w:fldChar w:fldCharType="begin"/>
        </w:r>
        <w:r w:rsidRPr="00F01337">
          <w:rPr>
            <w:rStyle w:val="Hyperlink"/>
            <w:noProof/>
          </w:rPr>
          <w:instrText xml:space="preserve"> </w:instrText>
        </w:r>
        <w:r>
          <w:rPr>
            <w:noProof/>
          </w:rPr>
          <w:instrText>HYPERLINK \l "_Toc531381606"</w:instrText>
        </w:r>
        <w:r w:rsidRPr="00F01337">
          <w:rPr>
            <w:rStyle w:val="Hyperlink"/>
            <w:noProof/>
          </w:rPr>
          <w:instrText xml:space="preserve"> </w:instrText>
        </w:r>
        <w:r w:rsidRPr="00F01337">
          <w:rPr>
            <w:rStyle w:val="Hyperlink"/>
            <w:noProof/>
          </w:rPr>
        </w:r>
        <w:r w:rsidRPr="00F01337">
          <w:rPr>
            <w:rStyle w:val="Hyperlink"/>
            <w:noProof/>
          </w:rPr>
          <w:fldChar w:fldCharType="separate"/>
        </w:r>
        <w:r w:rsidRPr="00F01337">
          <w:rPr>
            <w:rStyle w:val="Hyperlink"/>
            <w:noProof/>
          </w:rPr>
          <w:t>Bảng 1.14</w:t>
        </w:r>
        <w:r w:rsidRPr="00F01337">
          <w:rPr>
            <w:rStyle w:val="Hyperlink"/>
            <w:noProof/>
            <w:lang w:val="en-US"/>
          </w:rPr>
          <w:t xml:space="preserve"> Chức năng tìm kiếm đơn hàng</w:t>
        </w:r>
        <w:r>
          <w:rPr>
            <w:noProof/>
            <w:webHidden/>
          </w:rPr>
          <w:tab/>
        </w:r>
        <w:r>
          <w:rPr>
            <w:noProof/>
            <w:webHidden/>
          </w:rPr>
          <w:fldChar w:fldCharType="begin"/>
        </w:r>
        <w:r>
          <w:rPr>
            <w:noProof/>
            <w:webHidden/>
          </w:rPr>
          <w:instrText xml:space="preserve"> PAGEREF _Toc531381606 \h </w:instrText>
        </w:r>
        <w:r>
          <w:rPr>
            <w:noProof/>
            <w:webHidden/>
          </w:rPr>
        </w:r>
      </w:ins>
      <w:r>
        <w:rPr>
          <w:noProof/>
          <w:webHidden/>
        </w:rPr>
        <w:fldChar w:fldCharType="separate"/>
      </w:r>
      <w:ins w:id="4171" w:author="phuong vu" w:date="2018-11-30T22:44:00Z">
        <w:r>
          <w:rPr>
            <w:noProof/>
            <w:webHidden/>
          </w:rPr>
          <w:t>17</w:t>
        </w:r>
        <w:r>
          <w:rPr>
            <w:noProof/>
            <w:webHidden/>
          </w:rPr>
          <w:fldChar w:fldCharType="end"/>
        </w:r>
        <w:r w:rsidRPr="00F01337">
          <w:rPr>
            <w:rStyle w:val="Hyperlink"/>
            <w:noProof/>
          </w:rPr>
          <w:fldChar w:fldCharType="end"/>
        </w:r>
      </w:ins>
    </w:p>
    <w:p w14:paraId="49AEA0B6" w14:textId="29A2EAB0" w:rsidR="00A17FA5" w:rsidRDefault="00A17FA5">
      <w:pPr>
        <w:pStyle w:val="TableofFigures"/>
        <w:tabs>
          <w:tab w:val="right" w:leader="dot" w:pos="8777"/>
        </w:tabs>
        <w:rPr>
          <w:ins w:id="4172" w:author="phuong vu" w:date="2018-11-30T22:44:00Z"/>
          <w:rFonts w:asciiTheme="minorHAnsi" w:eastAsiaTheme="minorEastAsia" w:hAnsiTheme="minorHAnsi" w:cstheme="minorBidi"/>
          <w:noProof/>
          <w:sz w:val="22"/>
          <w:szCs w:val="22"/>
          <w:lang w:val="en-US"/>
        </w:rPr>
      </w:pPr>
      <w:ins w:id="4173" w:author="phuong vu" w:date="2018-11-30T22:44:00Z">
        <w:r w:rsidRPr="00F01337">
          <w:rPr>
            <w:rStyle w:val="Hyperlink"/>
            <w:noProof/>
          </w:rPr>
          <w:fldChar w:fldCharType="begin"/>
        </w:r>
        <w:r w:rsidRPr="00F01337">
          <w:rPr>
            <w:rStyle w:val="Hyperlink"/>
            <w:noProof/>
          </w:rPr>
          <w:instrText xml:space="preserve"> </w:instrText>
        </w:r>
        <w:r>
          <w:rPr>
            <w:noProof/>
          </w:rPr>
          <w:instrText>HYPERLINK \l "_Toc531381607"</w:instrText>
        </w:r>
        <w:r w:rsidRPr="00F01337">
          <w:rPr>
            <w:rStyle w:val="Hyperlink"/>
            <w:noProof/>
          </w:rPr>
          <w:instrText xml:space="preserve"> </w:instrText>
        </w:r>
        <w:r w:rsidRPr="00F01337">
          <w:rPr>
            <w:rStyle w:val="Hyperlink"/>
            <w:noProof/>
          </w:rPr>
        </w:r>
        <w:r w:rsidRPr="00F01337">
          <w:rPr>
            <w:rStyle w:val="Hyperlink"/>
            <w:noProof/>
          </w:rPr>
          <w:fldChar w:fldCharType="separate"/>
        </w:r>
        <w:r w:rsidRPr="00F01337">
          <w:rPr>
            <w:rStyle w:val="Hyperlink"/>
            <w:noProof/>
          </w:rPr>
          <w:t>Bảng 1.15</w:t>
        </w:r>
        <w:r w:rsidRPr="00F01337">
          <w:rPr>
            <w:rStyle w:val="Hyperlink"/>
            <w:noProof/>
            <w:lang w:val="en-US"/>
          </w:rPr>
          <w:t xml:space="preserve"> Chức năng đăng nhập hệ thống</w:t>
        </w:r>
        <w:r>
          <w:rPr>
            <w:noProof/>
            <w:webHidden/>
          </w:rPr>
          <w:tab/>
        </w:r>
        <w:r>
          <w:rPr>
            <w:noProof/>
            <w:webHidden/>
          </w:rPr>
          <w:fldChar w:fldCharType="begin"/>
        </w:r>
        <w:r>
          <w:rPr>
            <w:noProof/>
            <w:webHidden/>
          </w:rPr>
          <w:instrText xml:space="preserve"> PAGEREF _Toc531381607 \h </w:instrText>
        </w:r>
        <w:r>
          <w:rPr>
            <w:noProof/>
            <w:webHidden/>
          </w:rPr>
        </w:r>
      </w:ins>
      <w:r>
        <w:rPr>
          <w:noProof/>
          <w:webHidden/>
        </w:rPr>
        <w:fldChar w:fldCharType="separate"/>
      </w:r>
      <w:ins w:id="4174" w:author="phuong vu" w:date="2018-11-30T22:44:00Z">
        <w:r>
          <w:rPr>
            <w:noProof/>
            <w:webHidden/>
          </w:rPr>
          <w:t>18</w:t>
        </w:r>
        <w:r>
          <w:rPr>
            <w:noProof/>
            <w:webHidden/>
          </w:rPr>
          <w:fldChar w:fldCharType="end"/>
        </w:r>
        <w:r w:rsidRPr="00F01337">
          <w:rPr>
            <w:rStyle w:val="Hyperlink"/>
            <w:noProof/>
          </w:rPr>
          <w:fldChar w:fldCharType="end"/>
        </w:r>
      </w:ins>
    </w:p>
    <w:p w14:paraId="4B584354" w14:textId="0A828668" w:rsidR="00A17FA5" w:rsidRDefault="00A17FA5">
      <w:pPr>
        <w:pStyle w:val="TableofFigures"/>
        <w:tabs>
          <w:tab w:val="right" w:leader="dot" w:pos="8777"/>
        </w:tabs>
        <w:rPr>
          <w:ins w:id="4175" w:author="phuong vu" w:date="2018-11-30T22:44:00Z"/>
          <w:rFonts w:asciiTheme="minorHAnsi" w:eastAsiaTheme="minorEastAsia" w:hAnsiTheme="minorHAnsi" w:cstheme="minorBidi"/>
          <w:noProof/>
          <w:sz w:val="22"/>
          <w:szCs w:val="22"/>
          <w:lang w:val="en-US"/>
        </w:rPr>
      </w:pPr>
      <w:ins w:id="4176" w:author="phuong vu" w:date="2018-11-30T22:44:00Z">
        <w:r w:rsidRPr="00F01337">
          <w:rPr>
            <w:rStyle w:val="Hyperlink"/>
            <w:noProof/>
          </w:rPr>
          <w:fldChar w:fldCharType="begin"/>
        </w:r>
        <w:r w:rsidRPr="00F01337">
          <w:rPr>
            <w:rStyle w:val="Hyperlink"/>
            <w:noProof/>
          </w:rPr>
          <w:instrText xml:space="preserve"> </w:instrText>
        </w:r>
        <w:r>
          <w:rPr>
            <w:noProof/>
          </w:rPr>
          <w:instrText>HYPERLINK \l "_Toc531381608"</w:instrText>
        </w:r>
        <w:r w:rsidRPr="00F01337">
          <w:rPr>
            <w:rStyle w:val="Hyperlink"/>
            <w:noProof/>
          </w:rPr>
          <w:instrText xml:space="preserve"> </w:instrText>
        </w:r>
        <w:r w:rsidRPr="00F01337">
          <w:rPr>
            <w:rStyle w:val="Hyperlink"/>
            <w:noProof/>
          </w:rPr>
        </w:r>
        <w:r w:rsidRPr="00F01337">
          <w:rPr>
            <w:rStyle w:val="Hyperlink"/>
            <w:noProof/>
          </w:rPr>
          <w:fldChar w:fldCharType="separate"/>
        </w:r>
        <w:r w:rsidRPr="00F01337">
          <w:rPr>
            <w:rStyle w:val="Hyperlink"/>
            <w:noProof/>
          </w:rPr>
          <w:t>Bảng 1.16</w:t>
        </w:r>
        <w:r w:rsidRPr="00F01337">
          <w:rPr>
            <w:rStyle w:val="Hyperlink"/>
            <w:noProof/>
            <w:lang w:val="en-US"/>
          </w:rPr>
          <w:t xml:space="preserve"> Chức năng đăng xuất hệ thống</w:t>
        </w:r>
        <w:r>
          <w:rPr>
            <w:noProof/>
            <w:webHidden/>
          </w:rPr>
          <w:tab/>
        </w:r>
        <w:r>
          <w:rPr>
            <w:noProof/>
            <w:webHidden/>
          </w:rPr>
          <w:fldChar w:fldCharType="begin"/>
        </w:r>
        <w:r>
          <w:rPr>
            <w:noProof/>
            <w:webHidden/>
          </w:rPr>
          <w:instrText xml:space="preserve"> PAGEREF _Toc531381608 \h </w:instrText>
        </w:r>
        <w:r>
          <w:rPr>
            <w:noProof/>
            <w:webHidden/>
          </w:rPr>
        </w:r>
      </w:ins>
      <w:r>
        <w:rPr>
          <w:noProof/>
          <w:webHidden/>
        </w:rPr>
        <w:fldChar w:fldCharType="separate"/>
      </w:r>
      <w:ins w:id="4177" w:author="phuong vu" w:date="2018-11-30T22:44:00Z">
        <w:r>
          <w:rPr>
            <w:noProof/>
            <w:webHidden/>
          </w:rPr>
          <w:t>18</w:t>
        </w:r>
        <w:r>
          <w:rPr>
            <w:noProof/>
            <w:webHidden/>
          </w:rPr>
          <w:fldChar w:fldCharType="end"/>
        </w:r>
        <w:r w:rsidRPr="00F01337">
          <w:rPr>
            <w:rStyle w:val="Hyperlink"/>
            <w:noProof/>
          </w:rPr>
          <w:fldChar w:fldCharType="end"/>
        </w:r>
      </w:ins>
    </w:p>
    <w:p w14:paraId="141BC5DC" w14:textId="67F8B9D3" w:rsidR="00A17FA5" w:rsidRDefault="00A17FA5">
      <w:pPr>
        <w:pStyle w:val="TableofFigures"/>
        <w:tabs>
          <w:tab w:val="right" w:leader="dot" w:pos="8777"/>
        </w:tabs>
        <w:rPr>
          <w:ins w:id="4178" w:author="phuong vu" w:date="2018-11-30T22:44:00Z"/>
          <w:rFonts w:asciiTheme="minorHAnsi" w:eastAsiaTheme="minorEastAsia" w:hAnsiTheme="minorHAnsi" w:cstheme="minorBidi"/>
          <w:noProof/>
          <w:sz w:val="22"/>
          <w:szCs w:val="22"/>
          <w:lang w:val="en-US"/>
        </w:rPr>
      </w:pPr>
      <w:ins w:id="4179" w:author="phuong vu" w:date="2018-11-30T22:44:00Z">
        <w:r w:rsidRPr="00F01337">
          <w:rPr>
            <w:rStyle w:val="Hyperlink"/>
            <w:noProof/>
          </w:rPr>
          <w:fldChar w:fldCharType="begin"/>
        </w:r>
        <w:r w:rsidRPr="00F01337">
          <w:rPr>
            <w:rStyle w:val="Hyperlink"/>
            <w:noProof/>
          </w:rPr>
          <w:instrText xml:space="preserve"> </w:instrText>
        </w:r>
        <w:r>
          <w:rPr>
            <w:noProof/>
          </w:rPr>
          <w:instrText>HYPERLINK \l "_Toc531381609"</w:instrText>
        </w:r>
        <w:r w:rsidRPr="00F01337">
          <w:rPr>
            <w:rStyle w:val="Hyperlink"/>
            <w:noProof/>
          </w:rPr>
          <w:instrText xml:space="preserve"> </w:instrText>
        </w:r>
        <w:r w:rsidRPr="00F01337">
          <w:rPr>
            <w:rStyle w:val="Hyperlink"/>
            <w:noProof/>
          </w:rPr>
        </w:r>
        <w:r w:rsidRPr="00F01337">
          <w:rPr>
            <w:rStyle w:val="Hyperlink"/>
            <w:noProof/>
          </w:rPr>
          <w:fldChar w:fldCharType="separate"/>
        </w:r>
        <w:r w:rsidRPr="00F01337">
          <w:rPr>
            <w:rStyle w:val="Hyperlink"/>
            <w:noProof/>
          </w:rPr>
          <w:t>Bảng 3.1 Tổng quan các bảng trong cơ sở dữ liệu</w:t>
        </w:r>
        <w:r>
          <w:rPr>
            <w:noProof/>
            <w:webHidden/>
          </w:rPr>
          <w:tab/>
        </w:r>
        <w:r>
          <w:rPr>
            <w:noProof/>
            <w:webHidden/>
          </w:rPr>
          <w:fldChar w:fldCharType="begin"/>
        </w:r>
        <w:r>
          <w:rPr>
            <w:noProof/>
            <w:webHidden/>
          </w:rPr>
          <w:instrText xml:space="preserve"> PAGEREF _Toc531381609 \h </w:instrText>
        </w:r>
        <w:r>
          <w:rPr>
            <w:noProof/>
            <w:webHidden/>
          </w:rPr>
        </w:r>
      </w:ins>
      <w:r>
        <w:rPr>
          <w:noProof/>
          <w:webHidden/>
        </w:rPr>
        <w:fldChar w:fldCharType="separate"/>
      </w:r>
      <w:ins w:id="4180" w:author="phuong vu" w:date="2018-11-30T22:44:00Z">
        <w:r>
          <w:rPr>
            <w:noProof/>
            <w:webHidden/>
          </w:rPr>
          <w:t>32</w:t>
        </w:r>
        <w:r>
          <w:rPr>
            <w:noProof/>
            <w:webHidden/>
          </w:rPr>
          <w:fldChar w:fldCharType="end"/>
        </w:r>
        <w:r w:rsidRPr="00F01337">
          <w:rPr>
            <w:rStyle w:val="Hyperlink"/>
            <w:noProof/>
          </w:rPr>
          <w:fldChar w:fldCharType="end"/>
        </w:r>
      </w:ins>
    </w:p>
    <w:p w14:paraId="08824252" w14:textId="179591DB" w:rsidR="00A17FA5" w:rsidRDefault="00A17FA5">
      <w:pPr>
        <w:pStyle w:val="TableofFigures"/>
        <w:tabs>
          <w:tab w:val="right" w:leader="dot" w:pos="8777"/>
        </w:tabs>
        <w:rPr>
          <w:ins w:id="4181" w:author="phuong vu" w:date="2018-11-30T22:44:00Z"/>
          <w:rFonts w:asciiTheme="minorHAnsi" w:eastAsiaTheme="minorEastAsia" w:hAnsiTheme="minorHAnsi" w:cstheme="minorBidi"/>
          <w:noProof/>
          <w:sz w:val="22"/>
          <w:szCs w:val="22"/>
          <w:lang w:val="en-US"/>
        </w:rPr>
      </w:pPr>
      <w:ins w:id="4182" w:author="phuong vu" w:date="2018-11-30T22:44:00Z">
        <w:r w:rsidRPr="00F01337">
          <w:rPr>
            <w:rStyle w:val="Hyperlink"/>
            <w:noProof/>
          </w:rPr>
          <w:fldChar w:fldCharType="begin"/>
        </w:r>
        <w:r w:rsidRPr="00F01337">
          <w:rPr>
            <w:rStyle w:val="Hyperlink"/>
            <w:noProof/>
          </w:rPr>
          <w:instrText xml:space="preserve"> </w:instrText>
        </w:r>
        <w:r>
          <w:rPr>
            <w:noProof/>
          </w:rPr>
          <w:instrText>HYPERLINK \l "_Toc531381610"</w:instrText>
        </w:r>
        <w:r w:rsidRPr="00F01337">
          <w:rPr>
            <w:rStyle w:val="Hyperlink"/>
            <w:noProof/>
          </w:rPr>
          <w:instrText xml:space="preserve"> </w:instrText>
        </w:r>
        <w:r w:rsidRPr="00F01337">
          <w:rPr>
            <w:rStyle w:val="Hyperlink"/>
            <w:noProof/>
          </w:rPr>
        </w:r>
        <w:r w:rsidRPr="00F01337">
          <w:rPr>
            <w:rStyle w:val="Hyperlink"/>
            <w:noProof/>
          </w:rPr>
          <w:fldChar w:fldCharType="separate"/>
        </w:r>
        <w:r w:rsidRPr="00F01337">
          <w:rPr>
            <w:rStyle w:val="Hyperlink"/>
            <w:noProof/>
          </w:rPr>
          <w:t>Bảng 3.2</w:t>
        </w:r>
        <w:r w:rsidRPr="00F01337">
          <w:rPr>
            <w:rStyle w:val="Hyperlink"/>
            <w:noProof/>
            <w:lang w:val="en-US"/>
          </w:rPr>
          <w:t xml:space="preserve"> Các thành phần giao diện xem danh sách đơn hàng theo trạng thái</w:t>
        </w:r>
        <w:r>
          <w:rPr>
            <w:noProof/>
            <w:webHidden/>
          </w:rPr>
          <w:tab/>
        </w:r>
        <w:r>
          <w:rPr>
            <w:noProof/>
            <w:webHidden/>
          </w:rPr>
          <w:fldChar w:fldCharType="begin"/>
        </w:r>
        <w:r>
          <w:rPr>
            <w:noProof/>
            <w:webHidden/>
          </w:rPr>
          <w:instrText xml:space="preserve"> PAGEREF _Toc531381610 \h </w:instrText>
        </w:r>
        <w:r>
          <w:rPr>
            <w:noProof/>
            <w:webHidden/>
          </w:rPr>
        </w:r>
      </w:ins>
      <w:r>
        <w:rPr>
          <w:noProof/>
          <w:webHidden/>
        </w:rPr>
        <w:fldChar w:fldCharType="separate"/>
      </w:r>
      <w:ins w:id="4183" w:author="phuong vu" w:date="2018-11-30T22:44:00Z">
        <w:r>
          <w:rPr>
            <w:noProof/>
            <w:webHidden/>
          </w:rPr>
          <w:t>33</w:t>
        </w:r>
        <w:r>
          <w:rPr>
            <w:noProof/>
            <w:webHidden/>
          </w:rPr>
          <w:fldChar w:fldCharType="end"/>
        </w:r>
        <w:r w:rsidRPr="00F01337">
          <w:rPr>
            <w:rStyle w:val="Hyperlink"/>
            <w:noProof/>
          </w:rPr>
          <w:fldChar w:fldCharType="end"/>
        </w:r>
      </w:ins>
    </w:p>
    <w:p w14:paraId="0836FC83" w14:textId="76EE561E" w:rsidR="00A17FA5" w:rsidRDefault="00A17FA5">
      <w:pPr>
        <w:pStyle w:val="TableofFigures"/>
        <w:tabs>
          <w:tab w:val="right" w:leader="dot" w:pos="8777"/>
        </w:tabs>
        <w:rPr>
          <w:ins w:id="4184" w:author="phuong vu" w:date="2018-11-30T22:44:00Z"/>
          <w:rFonts w:asciiTheme="minorHAnsi" w:eastAsiaTheme="minorEastAsia" w:hAnsiTheme="minorHAnsi" w:cstheme="minorBidi"/>
          <w:noProof/>
          <w:sz w:val="22"/>
          <w:szCs w:val="22"/>
          <w:lang w:val="en-US"/>
        </w:rPr>
      </w:pPr>
      <w:ins w:id="4185" w:author="phuong vu" w:date="2018-11-30T22:44:00Z">
        <w:r w:rsidRPr="00F01337">
          <w:rPr>
            <w:rStyle w:val="Hyperlink"/>
            <w:noProof/>
          </w:rPr>
          <w:fldChar w:fldCharType="begin"/>
        </w:r>
        <w:r w:rsidRPr="00F01337">
          <w:rPr>
            <w:rStyle w:val="Hyperlink"/>
            <w:noProof/>
          </w:rPr>
          <w:instrText xml:space="preserve"> </w:instrText>
        </w:r>
        <w:r>
          <w:rPr>
            <w:noProof/>
          </w:rPr>
          <w:instrText>HYPERLINK \l "_Toc531381611"</w:instrText>
        </w:r>
        <w:r w:rsidRPr="00F01337">
          <w:rPr>
            <w:rStyle w:val="Hyperlink"/>
            <w:noProof/>
          </w:rPr>
          <w:instrText xml:space="preserve"> </w:instrText>
        </w:r>
        <w:r w:rsidRPr="00F01337">
          <w:rPr>
            <w:rStyle w:val="Hyperlink"/>
            <w:noProof/>
          </w:rPr>
        </w:r>
        <w:r w:rsidRPr="00F01337">
          <w:rPr>
            <w:rStyle w:val="Hyperlink"/>
            <w:noProof/>
          </w:rPr>
          <w:fldChar w:fldCharType="separate"/>
        </w:r>
        <w:r w:rsidRPr="00F01337">
          <w:rPr>
            <w:rStyle w:val="Hyperlink"/>
            <w:noProof/>
          </w:rPr>
          <w:t>Bảng 3.3</w:t>
        </w:r>
        <w:r w:rsidRPr="00F01337">
          <w:rPr>
            <w:rStyle w:val="Hyperlink"/>
            <w:noProof/>
            <w:lang w:val="en-US"/>
          </w:rPr>
          <w:t xml:space="preserve"> Dữ liệu sử dụng xem danh sách đơn hàng theo trạng thái</w:t>
        </w:r>
        <w:r>
          <w:rPr>
            <w:noProof/>
            <w:webHidden/>
          </w:rPr>
          <w:tab/>
        </w:r>
        <w:r>
          <w:rPr>
            <w:noProof/>
            <w:webHidden/>
          </w:rPr>
          <w:fldChar w:fldCharType="begin"/>
        </w:r>
        <w:r>
          <w:rPr>
            <w:noProof/>
            <w:webHidden/>
          </w:rPr>
          <w:instrText xml:space="preserve"> PAGEREF _Toc531381611 \h </w:instrText>
        </w:r>
        <w:r>
          <w:rPr>
            <w:noProof/>
            <w:webHidden/>
          </w:rPr>
        </w:r>
      </w:ins>
      <w:r>
        <w:rPr>
          <w:noProof/>
          <w:webHidden/>
        </w:rPr>
        <w:fldChar w:fldCharType="separate"/>
      </w:r>
      <w:ins w:id="4186" w:author="phuong vu" w:date="2018-11-30T22:44:00Z">
        <w:r>
          <w:rPr>
            <w:noProof/>
            <w:webHidden/>
          </w:rPr>
          <w:t>34</w:t>
        </w:r>
        <w:r>
          <w:rPr>
            <w:noProof/>
            <w:webHidden/>
          </w:rPr>
          <w:fldChar w:fldCharType="end"/>
        </w:r>
        <w:r w:rsidRPr="00F01337">
          <w:rPr>
            <w:rStyle w:val="Hyperlink"/>
            <w:noProof/>
          </w:rPr>
          <w:fldChar w:fldCharType="end"/>
        </w:r>
      </w:ins>
    </w:p>
    <w:p w14:paraId="4081F453" w14:textId="153F54ED" w:rsidR="00A17FA5" w:rsidRDefault="00A17FA5">
      <w:pPr>
        <w:pStyle w:val="TableofFigures"/>
        <w:tabs>
          <w:tab w:val="right" w:leader="dot" w:pos="8777"/>
        </w:tabs>
        <w:rPr>
          <w:ins w:id="4187" w:author="phuong vu" w:date="2018-11-30T22:44:00Z"/>
          <w:rFonts w:asciiTheme="minorHAnsi" w:eastAsiaTheme="minorEastAsia" w:hAnsiTheme="minorHAnsi" w:cstheme="minorBidi"/>
          <w:noProof/>
          <w:sz w:val="22"/>
          <w:szCs w:val="22"/>
          <w:lang w:val="en-US"/>
        </w:rPr>
      </w:pPr>
      <w:ins w:id="4188" w:author="phuong vu" w:date="2018-11-30T22:44:00Z">
        <w:r w:rsidRPr="00F01337">
          <w:rPr>
            <w:rStyle w:val="Hyperlink"/>
            <w:noProof/>
          </w:rPr>
          <w:fldChar w:fldCharType="begin"/>
        </w:r>
        <w:r w:rsidRPr="00F01337">
          <w:rPr>
            <w:rStyle w:val="Hyperlink"/>
            <w:noProof/>
          </w:rPr>
          <w:instrText xml:space="preserve"> </w:instrText>
        </w:r>
        <w:r>
          <w:rPr>
            <w:noProof/>
          </w:rPr>
          <w:instrText>HYPERLINK \l "_Toc531381612"</w:instrText>
        </w:r>
        <w:r w:rsidRPr="00F01337">
          <w:rPr>
            <w:rStyle w:val="Hyperlink"/>
            <w:noProof/>
          </w:rPr>
          <w:instrText xml:space="preserve"> </w:instrText>
        </w:r>
        <w:r w:rsidRPr="00F01337">
          <w:rPr>
            <w:rStyle w:val="Hyperlink"/>
            <w:noProof/>
          </w:rPr>
        </w:r>
        <w:r w:rsidRPr="00F01337">
          <w:rPr>
            <w:rStyle w:val="Hyperlink"/>
            <w:noProof/>
          </w:rPr>
          <w:fldChar w:fldCharType="separate"/>
        </w:r>
        <w:r w:rsidRPr="00F01337">
          <w:rPr>
            <w:rStyle w:val="Hyperlink"/>
            <w:noProof/>
          </w:rPr>
          <w:t>Bảng 3.4</w:t>
        </w:r>
        <w:r w:rsidRPr="00F01337">
          <w:rPr>
            <w:rStyle w:val="Hyperlink"/>
            <w:noProof/>
            <w:lang w:val="en-US"/>
          </w:rPr>
          <w:t xml:space="preserve"> Các thành phần giao diện xem chi tiết đơn hàng</w:t>
        </w:r>
        <w:r>
          <w:rPr>
            <w:noProof/>
            <w:webHidden/>
          </w:rPr>
          <w:tab/>
        </w:r>
        <w:r>
          <w:rPr>
            <w:noProof/>
            <w:webHidden/>
          </w:rPr>
          <w:fldChar w:fldCharType="begin"/>
        </w:r>
        <w:r>
          <w:rPr>
            <w:noProof/>
            <w:webHidden/>
          </w:rPr>
          <w:instrText xml:space="preserve"> PAGEREF _Toc531381612 \h </w:instrText>
        </w:r>
        <w:r>
          <w:rPr>
            <w:noProof/>
            <w:webHidden/>
          </w:rPr>
        </w:r>
      </w:ins>
      <w:r>
        <w:rPr>
          <w:noProof/>
          <w:webHidden/>
        </w:rPr>
        <w:fldChar w:fldCharType="separate"/>
      </w:r>
      <w:ins w:id="4189" w:author="phuong vu" w:date="2018-11-30T22:44:00Z">
        <w:r>
          <w:rPr>
            <w:noProof/>
            <w:webHidden/>
          </w:rPr>
          <w:t>36</w:t>
        </w:r>
        <w:r>
          <w:rPr>
            <w:noProof/>
            <w:webHidden/>
          </w:rPr>
          <w:fldChar w:fldCharType="end"/>
        </w:r>
        <w:r w:rsidRPr="00F01337">
          <w:rPr>
            <w:rStyle w:val="Hyperlink"/>
            <w:noProof/>
          </w:rPr>
          <w:fldChar w:fldCharType="end"/>
        </w:r>
      </w:ins>
    </w:p>
    <w:p w14:paraId="5486D99C" w14:textId="13A04D6E" w:rsidR="00A17FA5" w:rsidRDefault="00A17FA5">
      <w:pPr>
        <w:pStyle w:val="TableofFigures"/>
        <w:tabs>
          <w:tab w:val="right" w:leader="dot" w:pos="8777"/>
        </w:tabs>
        <w:rPr>
          <w:ins w:id="4190" w:author="phuong vu" w:date="2018-11-30T22:44:00Z"/>
          <w:rFonts w:asciiTheme="minorHAnsi" w:eastAsiaTheme="minorEastAsia" w:hAnsiTheme="minorHAnsi" w:cstheme="minorBidi"/>
          <w:noProof/>
          <w:sz w:val="22"/>
          <w:szCs w:val="22"/>
          <w:lang w:val="en-US"/>
        </w:rPr>
      </w:pPr>
      <w:ins w:id="4191" w:author="phuong vu" w:date="2018-11-30T22:44:00Z">
        <w:r w:rsidRPr="00F01337">
          <w:rPr>
            <w:rStyle w:val="Hyperlink"/>
            <w:noProof/>
          </w:rPr>
          <w:fldChar w:fldCharType="begin"/>
        </w:r>
        <w:r w:rsidRPr="00F01337">
          <w:rPr>
            <w:rStyle w:val="Hyperlink"/>
            <w:noProof/>
          </w:rPr>
          <w:instrText xml:space="preserve"> </w:instrText>
        </w:r>
        <w:r>
          <w:rPr>
            <w:noProof/>
          </w:rPr>
          <w:instrText>HYPERLINK \l "_Toc531381613"</w:instrText>
        </w:r>
        <w:r w:rsidRPr="00F01337">
          <w:rPr>
            <w:rStyle w:val="Hyperlink"/>
            <w:noProof/>
          </w:rPr>
          <w:instrText xml:space="preserve"> </w:instrText>
        </w:r>
        <w:r w:rsidRPr="00F01337">
          <w:rPr>
            <w:rStyle w:val="Hyperlink"/>
            <w:noProof/>
          </w:rPr>
        </w:r>
        <w:r w:rsidRPr="00F01337">
          <w:rPr>
            <w:rStyle w:val="Hyperlink"/>
            <w:noProof/>
          </w:rPr>
          <w:fldChar w:fldCharType="separate"/>
        </w:r>
        <w:r w:rsidRPr="00F01337">
          <w:rPr>
            <w:rStyle w:val="Hyperlink"/>
            <w:noProof/>
          </w:rPr>
          <w:t>Bảng 3.5</w:t>
        </w:r>
        <w:r w:rsidRPr="00F01337">
          <w:rPr>
            <w:rStyle w:val="Hyperlink"/>
            <w:noProof/>
            <w:lang w:val="en-US"/>
          </w:rPr>
          <w:t xml:space="preserve"> Dữ liệu sử dụng xem chi tiết đơn hàng</w:t>
        </w:r>
        <w:r>
          <w:rPr>
            <w:noProof/>
            <w:webHidden/>
          </w:rPr>
          <w:tab/>
        </w:r>
        <w:r>
          <w:rPr>
            <w:noProof/>
            <w:webHidden/>
          </w:rPr>
          <w:fldChar w:fldCharType="begin"/>
        </w:r>
        <w:r>
          <w:rPr>
            <w:noProof/>
            <w:webHidden/>
          </w:rPr>
          <w:instrText xml:space="preserve"> PAGEREF _Toc531381613 \h </w:instrText>
        </w:r>
        <w:r>
          <w:rPr>
            <w:noProof/>
            <w:webHidden/>
          </w:rPr>
        </w:r>
      </w:ins>
      <w:r>
        <w:rPr>
          <w:noProof/>
          <w:webHidden/>
        </w:rPr>
        <w:fldChar w:fldCharType="separate"/>
      </w:r>
      <w:ins w:id="4192" w:author="phuong vu" w:date="2018-11-30T22:44:00Z">
        <w:r>
          <w:rPr>
            <w:noProof/>
            <w:webHidden/>
          </w:rPr>
          <w:t>36</w:t>
        </w:r>
        <w:r>
          <w:rPr>
            <w:noProof/>
            <w:webHidden/>
          </w:rPr>
          <w:fldChar w:fldCharType="end"/>
        </w:r>
        <w:r w:rsidRPr="00F01337">
          <w:rPr>
            <w:rStyle w:val="Hyperlink"/>
            <w:noProof/>
          </w:rPr>
          <w:fldChar w:fldCharType="end"/>
        </w:r>
      </w:ins>
    </w:p>
    <w:p w14:paraId="54571E1F" w14:textId="0B067258" w:rsidR="00A17FA5" w:rsidRDefault="00A17FA5">
      <w:pPr>
        <w:pStyle w:val="TableofFigures"/>
        <w:tabs>
          <w:tab w:val="right" w:leader="dot" w:pos="8777"/>
        </w:tabs>
        <w:rPr>
          <w:ins w:id="4193" w:author="phuong vu" w:date="2018-11-30T22:44:00Z"/>
          <w:rFonts w:asciiTheme="minorHAnsi" w:eastAsiaTheme="minorEastAsia" w:hAnsiTheme="minorHAnsi" w:cstheme="minorBidi"/>
          <w:noProof/>
          <w:sz w:val="22"/>
          <w:szCs w:val="22"/>
          <w:lang w:val="en-US"/>
        </w:rPr>
      </w:pPr>
      <w:ins w:id="4194" w:author="phuong vu" w:date="2018-11-30T22:44:00Z">
        <w:r w:rsidRPr="00F01337">
          <w:rPr>
            <w:rStyle w:val="Hyperlink"/>
            <w:noProof/>
          </w:rPr>
          <w:fldChar w:fldCharType="begin"/>
        </w:r>
        <w:r w:rsidRPr="00F01337">
          <w:rPr>
            <w:rStyle w:val="Hyperlink"/>
            <w:noProof/>
          </w:rPr>
          <w:instrText xml:space="preserve"> </w:instrText>
        </w:r>
        <w:r>
          <w:rPr>
            <w:noProof/>
          </w:rPr>
          <w:instrText>HYPERLINK \l "_Toc531381614"</w:instrText>
        </w:r>
        <w:r w:rsidRPr="00F01337">
          <w:rPr>
            <w:rStyle w:val="Hyperlink"/>
            <w:noProof/>
          </w:rPr>
          <w:instrText xml:space="preserve"> </w:instrText>
        </w:r>
        <w:r w:rsidRPr="00F01337">
          <w:rPr>
            <w:rStyle w:val="Hyperlink"/>
            <w:noProof/>
          </w:rPr>
        </w:r>
        <w:r w:rsidRPr="00F01337">
          <w:rPr>
            <w:rStyle w:val="Hyperlink"/>
            <w:noProof/>
          </w:rPr>
          <w:fldChar w:fldCharType="separate"/>
        </w:r>
        <w:r w:rsidRPr="00F01337">
          <w:rPr>
            <w:rStyle w:val="Hyperlink"/>
            <w:noProof/>
          </w:rPr>
          <w:t>Bảng 3.6</w:t>
        </w:r>
        <w:r w:rsidRPr="00F01337">
          <w:rPr>
            <w:rStyle w:val="Hyperlink"/>
            <w:noProof/>
            <w:lang w:val="en-US"/>
          </w:rPr>
          <w:t xml:space="preserve"> Các thành phần giao diện thay đổi trạng thái đơn hàng</w:t>
        </w:r>
        <w:r>
          <w:rPr>
            <w:noProof/>
            <w:webHidden/>
          </w:rPr>
          <w:tab/>
        </w:r>
        <w:r>
          <w:rPr>
            <w:noProof/>
            <w:webHidden/>
          </w:rPr>
          <w:fldChar w:fldCharType="begin"/>
        </w:r>
        <w:r>
          <w:rPr>
            <w:noProof/>
            <w:webHidden/>
          </w:rPr>
          <w:instrText xml:space="preserve"> PAGEREF _Toc531381614 \h </w:instrText>
        </w:r>
        <w:r>
          <w:rPr>
            <w:noProof/>
            <w:webHidden/>
          </w:rPr>
        </w:r>
      </w:ins>
      <w:r>
        <w:rPr>
          <w:noProof/>
          <w:webHidden/>
        </w:rPr>
        <w:fldChar w:fldCharType="separate"/>
      </w:r>
      <w:ins w:id="4195" w:author="phuong vu" w:date="2018-11-30T22:44:00Z">
        <w:r>
          <w:rPr>
            <w:noProof/>
            <w:webHidden/>
          </w:rPr>
          <w:t>38</w:t>
        </w:r>
        <w:r>
          <w:rPr>
            <w:noProof/>
            <w:webHidden/>
          </w:rPr>
          <w:fldChar w:fldCharType="end"/>
        </w:r>
        <w:r w:rsidRPr="00F01337">
          <w:rPr>
            <w:rStyle w:val="Hyperlink"/>
            <w:noProof/>
          </w:rPr>
          <w:fldChar w:fldCharType="end"/>
        </w:r>
      </w:ins>
    </w:p>
    <w:p w14:paraId="2D2B6D0B" w14:textId="7647DFEB" w:rsidR="00A17FA5" w:rsidRDefault="00A17FA5">
      <w:pPr>
        <w:pStyle w:val="TableofFigures"/>
        <w:tabs>
          <w:tab w:val="right" w:leader="dot" w:pos="8777"/>
        </w:tabs>
        <w:rPr>
          <w:ins w:id="4196" w:author="phuong vu" w:date="2018-11-30T22:44:00Z"/>
          <w:rFonts w:asciiTheme="minorHAnsi" w:eastAsiaTheme="minorEastAsia" w:hAnsiTheme="minorHAnsi" w:cstheme="minorBidi"/>
          <w:noProof/>
          <w:sz w:val="22"/>
          <w:szCs w:val="22"/>
          <w:lang w:val="en-US"/>
        </w:rPr>
      </w:pPr>
      <w:ins w:id="4197" w:author="phuong vu" w:date="2018-11-30T22:44:00Z">
        <w:r w:rsidRPr="00F01337">
          <w:rPr>
            <w:rStyle w:val="Hyperlink"/>
            <w:noProof/>
          </w:rPr>
          <w:fldChar w:fldCharType="begin"/>
        </w:r>
        <w:r w:rsidRPr="00F01337">
          <w:rPr>
            <w:rStyle w:val="Hyperlink"/>
            <w:noProof/>
          </w:rPr>
          <w:instrText xml:space="preserve"> </w:instrText>
        </w:r>
        <w:r>
          <w:rPr>
            <w:noProof/>
          </w:rPr>
          <w:instrText>HYPERLINK \l "_Toc531381615"</w:instrText>
        </w:r>
        <w:r w:rsidRPr="00F01337">
          <w:rPr>
            <w:rStyle w:val="Hyperlink"/>
            <w:noProof/>
          </w:rPr>
          <w:instrText xml:space="preserve"> </w:instrText>
        </w:r>
        <w:r w:rsidRPr="00F01337">
          <w:rPr>
            <w:rStyle w:val="Hyperlink"/>
            <w:noProof/>
          </w:rPr>
        </w:r>
        <w:r w:rsidRPr="00F01337">
          <w:rPr>
            <w:rStyle w:val="Hyperlink"/>
            <w:noProof/>
          </w:rPr>
          <w:fldChar w:fldCharType="separate"/>
        </w:r>
        <w:r w:rsidRPr="00F01337">
          <w:rPr>
            <w:rStyle w:val="Hyperlink"/>
            <w:noProof/>
          </w:rPr>
          <w:t>Bảng 3.7</w:t>
        </w:r>
        <w:r w:rsidRPr="00F01337">
          <w:rPr>
            <w:rStyle w:val="Hyperlink"/>
            <w:noProof/>
            <w:lang w:val="en-US"/>
          </w:rPr>
          <w:t xml:space="preserve"> Dữ liệu sử dụng thay đổi trạng thái đơn hàng</w:t>
        </w:r>
        <w:r>
          <w:rPr>
            <w:noProof/>
            <w:webHidden/>
          </w:rPr>
          <w:tab/>
        </w:r>
        <w:r>
          <w:rPr>
            <w:noProof/>
            <w:webHidden/>
          </w:rPr>
          <w:fldChar w:fldCharType="begin"/>
        </w:r>
        <w:r>
          <w:rPr>
            <w:noProof/>
            <w:webHidden/>
          </w:rPr>
          <w:instrText xml:space="preserve"> PAGEREF _Toc531381615 \h </w:instrText>
        </w:r>
        <w:r>
          <w:rPr>
            <w:noProof/>
            <w:webHidden/>
          </w:rPr>
        </w:r>
      </w:ins>
      <w:r>
        <w:rPr>
          <w:noProof/>
          <w:webHidden/>
        </w:rPr>
        <w:fldChar w:fldCharType="separate"/>
      </w:r>
      <w:ins w:id="4198" w:author="phuong vu" w:date="2018-11-30T22:44:00Z">
        <w:r>
          <w:rPr>
            <w:noProof/>
            <w:webHidden/>
          </w:rPr>
          <w:t>38</w:t>
        </w:r>
        <w:r>
          <w:rPr>
            <w:noProof/>
            <w:webHidden/>
          </w:rPr>
          <w:fldChar w:fldCharType="end"/>
        </w:r>
        <w:r w:rsidRPr="00F01337">
          <w:rPr>
            <w:rStyle w:val="Hyperlink"/>
            <w:noProof/>
          </w:rPr>
          <w:fldChar w:fldCharType="end"/>
        </w:r>
      </w:ins>
    </w:p>
    <w:p w14:paraId="76031A68" w14:textId="7BD3DA34" w:rsidR="00A17FA5" w:rsidRDefault="00A17FA5">
      <w:pPr>
        <w:pStyle w:val="TableofFigures"/>
        <w:tabs>
          <w:tab w:val="right" w:leader="dot" w:pos="8777"/>
        </w:tabs>
        <w:rPr>
          <w:ins w:id="4199" w:author="phuong vu" w:date="2018-11-30T22:44:00Z"/>
          <w:rFonts w:asciiTheme="minorHAnsi" w:eastAsiaTheme="minorEastAsia" w:hAnsiTheme="minorHAnsi" w:cstheme="minorBidi"/>
          <w:noProof/>
          <w:sz w:val="22"/>
          <w:szCs w:val="22"/>
          <w:lang w:val="en-US"/>
        </w:rPr>
      </w:pPr>
      <w:ins w:id="4200" w:author="phuong vu" w:date="2018-11-30T22:44:00Z">
        <w:r w:rsidRPr="00F01337">
          <w:rPr>
            <w:rStyle w:val="Hyperlink"/>
            <w:noProof/>
          </w:rPr>
          <w:fldChar w:fldCharType="begin"/>
        </w:r>
        <w:r w:rsidRPr="00F01337">
          <w:rPr>
            <w:rStyle w:val="Hyperlink"/>
            <w:noProof/>
          </w:rPr>
          <w:instrText xml:space="preserve"> </w:instrText>
        </w:r>
        <w:r>
          <w:rPr>
            <w:noProof/>
          </w:rPr>
          <w:instrText>HYPERLINK \l "_Toc531381616"</w:instrText>
        </w:r>
        <w:r w:rsidRPr="00F01337">
          <w:rPr>
            <w:rStyle w:val="Hyperlink"/>
            <w:noProof/>
          </w:rPr>
          <w:instrText xml:space="preserve"> </w:instrText>
        </w:r>
        <w:r w:rsidRPr="00F01337">
          <w:rPr>
            <w:rStyle w:val="Hyperlink"/>
            <w:noProof/>
          </w:rPr>
        </w:r>
        <w:r w:rsidRPr="00F01337">
          <w:rPr>
            <w:rStyle w:val="Hyperlink"/>
            <w:noProof/>
          </w:rPr>
          <w:fldChar w:fldCharType="separate"/>
        </w:r>
        <w:r w:rsidRPr="00F01337">
          <w:rPr>
            <w:rStyle w:val="Hyperlink"/>
            <w:noProof/>
          </w:rPr>
          <w:t>Bảng 3.8</w:t>
        </w:r>
        <w:r w:rsidRPr="00F01337">
          <w:rPr>
            <w:rStyle w:val="Hyperlink"/>
            <w:noProof/>
            <w:lang w:val="en-US"/>
          </w:rPr>
          <w:t xml:space="preserve"> Các thành phần giao diện tạo hóa đơn đơn hàng</w:t>
        </w:r>
        <w:r>
          <w:rPr>
            <w:noProof/>
            <w:webHidden/>
          </w:rPr>
          <w:tab/>
        </w:r>
        <w:r>
          <w:rPr>
            <w:noProof/>
            <w:webHidden/>
          </w:rPr>
          <w:fldChar w:fldCharType="begin"/>
        </w:r>
        <w:r>
          <w:rPr>
            <w:noProof/>
            <w:webHidden/>
          </w:rPr>
          <w:instrText xml:space="preserve"> PAGEREF _Toc531381616 \h </w:instrText>
        </w:r>
        <w:r>
          <w:rPr>
            <w:noProof/>
            <w:webHidden/>
          </w:rPr>
        </w:r>
      </w:ins>
      <w:r>
        <w:rPr>
          <w:noProof/>
          <w:webHidden/>
        </w:rPr>
        <w:fldChar w:fldCharType="separate"/>
      </w:r>
      <w:ins w:id="4201" w:author="phuong vu" w:date="2018-11-30T22:44:00Z">
        <w:r>
          <w:rPr>
            <w:noProof/>
            <w:webHidden/>
          </w:rPr>
          <w:t>41</w:t>
        </w:r>
        <w:r>
          <w:rPr>
            <w:noProof/>
            <w:webHidden/>
          </w:rPr>
          <w:fldChar w:fldCharType="end"/>
        </w:r>
        <w:r w:rsidRPr="00F01337">
          <w:rPr>
            <w:rStyle w:val="Hyperlink"/>
            <w:noProof/>
          </w:rPr>
          <w:fldChar w:fldCharType="end"/>
        </w:r>
      </w:ins>
    </w:p>
    <w:p w14:paraId="7018F8B2" w14:textId="3DAD2D09" w:rsidR="00A17FA5" w:rsidRDefault="00A17FA5">
      <w:pPr>
        <w:pStyle w:val="TableofFigures"/>
        <w:tabs>
          <w:tab w:val="right" w:leader="dot" w:pos="8777"/>
        </w:tabs>
        <w:rPr>
          <w:ins w:id="4202" w:author="phuong vu" w:date="2018-11-30T22:44:00Z"/>
          <w:rFonts w:asciiTheme="minorHAnsi" w:eastAsiaTheme="minorEastAsia" w:hAnsiTheme="minorHAnsi" w:cstheme="minorBidi"/>
          <w:noProof/>
          <w:sz w:val="22"/>
          <w:szCs w:val="22"/>
          <w:lang w:val="en-US"/>
        </w:rPr>
      </w:pPr>
      <w:ins w:id="4203" w:author="phuong vu" w:date="2018-11-30T22:44:00Z">
        <w:r w:rsidRPr="00F01337">
          <w:rPr>
            <w:rStyle w:val="Hyperlink"/>
            <w:noProof/>
          </w:rPr>
          <w:fldChar w:fldCharType="begin"/>
        </w:r>
        <w:r w:rsidRPr="00F01337">
          <w:rPr>
            <w:rStyle w:val="Hyperlink"/>
            <w:noProof/>
          </w:rPr>
          <w:instrText xml:space="preserve"> </w:instrText>
        </w:r>
        <w:r>
          <w:rPr>
            <w:noProof/>
          </w:rPr>
          <w:instrText>HYPERLINK \l "_Toc531381617"</w:instrText>
        </w:r>
        <w:r w:rsidRPr="00F01337">
          <w:rPr>
            <w:rStyle w:val="Hyperlink"/>
            <w:noProof/>
          </w:rPr>
          <w:instrText xml:space="preserve"> </w:instrText>
        </w:r>
        <w:r w:rsidRPr="00F01337">
          <w:rPr>
            <w:rStyle w:val="Hyperlink"/>
            <w:noProof/>
          </w:rPr>
        </w:r>
        <w:r w:rsidRPr="00F01337">
          <w:rPr>
            <w:rStyle w:val="Hyperlink"/>
            <w:noProof/>
          </w:rPr>
          <w:fldChar w:fldCharType="separate"/>
        </w:r>
        <w:r w:rsidRPr="00F01337">
          <w:rPr>
            <w:rStyle w:val="Hyperlink"/>
            <w:noProof/>
          </w:rPr>
          <w:t>Bảng 3.9</w:t>
        </w:r>
        <w:r w:rsidRPr="00F01337">
          <w:rPr>
            <w:rStyle w:val="Hyperlink"/>
            <w:noProof/>
            <w:lang w:val="en-US"/>
          </w:rPr>
          <w:t xml:space="preserve"> Dữ liệu sử dụng tạo hóa đơn đơn hàng</w:t>
        </w:r>
        <w:r>
          <w:rPr>
            <w:noProof/>
            <w:webHidden/>
          </w:rPr>
          <w:tab/>
        </w:r>
        <w:r>
          <w:rPr>
            <w:noProof/>
            <w:webHidden/>
          </w:rPr>
          <w:fldChar w:fldCharType="begin"/>
        </w:r>
        <w:r>
          <w:rPr>
            <w:noProof/>
            <w:webHidden/>
          </w:rPr>
          <w:instrText xml:space="preserve"> PAGEREF _Toc531381617 \h </w:instrText>
        </w:r>
        <w:r>
          <w:rPr>
            <w:noProof/>
            <w:webHidden/>
          </w:rPr>
        </w:r>
      </w:ins>
      <w:r>
        <w:rPr>
          <w:noProof/>
          <w:webHidden/>
        </w:rPr>
        <w:fldChar w:fldCharType="separate"/>
      </w:r>
      <w:ins w:id="4204" w:author="phuong vu" w:date="2018-11-30T22:44:00Z">
        <w:r>
          <w:rPr>
            <w:noProof/>
            <w:webHidden/>
          </w:rPr>
          <w:t>42</w:t>
        </w:r>
        <w:r>
          <w:rPr>
            <w:noProof/>
            <w:webHidden/>
          </w:rPr>
          <w:fldChar w:fldCharType="end"/>
        </w:r>
        <w:r w:rsidRPr="00F01337">
          <w:rPr>
            <w:rStyle w:val="Hyperlink"/>
            <w:noProof/>
          </w:rPr>
          <w:fldChar w:fldCharType="end"/>
        </w:r>
      </w:ins>
    </w:p>
    <w:p w14:paraId="0909BAAE" w14:textId="15634F4B" w:rsidR="00A17FA5" w:rsidRDefault="00A17FA5">
      <w:pPr>
        <w:pStyle w:val="TableofFigures"/>
        <w:tabs>
          <w:tab w:val="right" w:leader="dot" w:pos="8777"/>
        </w:tabs>
        <w:rPr>
          <w:ins w:id="4205" w:author="phuong vu" w:date="2018-11-30T22:44:00Z"/>
          <w:rFonts w:asciiTheme="minorHAnsi" w:eastAsiaTheme="minorEastAsia" w:hAnsiTheme="minorHAnsi" w:cstheme="minorBidi"/>
          <w:noProof/>
          <w:sz w:val="22"/>
          <w:szCs w:val="22"/>
          <w:lang w:val="en-US"/>
        </w:rPr>
      </w:pPr>
      <w:ins w:id="4206" w:author="phuong vu" w:date="2018-11-30T22:44:00Z">
        <w:r w:rsidRPr="00F01337">
          <w:rPr>
            <w:rStyle w:val="Hyperlink"/>
            <w:noProof/>
          </w:rPr>
          <w:fldChar w:fldCharType="begin"/>
        </w:r>
        <w:r w:rsidRPr="00F01337">
          <w:rPr>
            <w:rStyle w:val="Hyperlink"/>
            <w:noProof/>
          </w:rPr>
          <w:instrText xml:space="preserve"> </w:instrText>
        </w:r>
        <w:r>
          <w:rPr>
            <w:noProof/>
          </w:rPr>
          <w:instrText>HYPERLINK \l "_Toc531381618"</w:instrText>
        </w:r>
        <w:r w:rsidRPr="00F01337">
          <w:rPr>
            <w:rStyle w:val="Hyperlink"/>
            <w:noProof/>
          </w:rPr>
          <w:instrText xml:space="preserve"> </w:instrText>
        </w:r>
        <w:r w:rsidRPr="00F01337">
          <w:rPr>
            <w:rStyle w:val="Hyperlink"/>
            <w:noProof/>
          </w:rPr>
        </w:r>
        <w:r w:rsidRPr="00F01337">
          <w:rPr>
            <w:rStyle w:val="Hyperlink"/>
            <w:noProof/>
          </w:rPr>
          <w:fldChar w:fldCharType="separate"/>
        </w:r>
        <w:r w:rsidRPr="00F01337">
          <w:rPr>
            <w:rStyle w:val="Hyperlink"/>
            <w:noProof/>
          </w:rPr>
          <w:t>Bảng 3.10</w:t>
        </w:r>
        <w:r w:rsidRPr="00F01337">
          <w:rPr>
            <w:rStyle w:val="Hyperlink"/>
            <w:noProof/>
            <w:lang w:val="en-US"/>
          </w:rPr>
          <w:t xml:space="preserve"> Các thành phần giao diện cập nhật hóa đơn</w:t>
        </w:r>
        <w:r>
          <w:rPr>
            <w:noProof/>
            <w:webHidden/>
          </w:rPr>
          <w:tab/>
        </w:r>
        <w:r>
          <w:rPr>
            <w:noProof/>
            <w:webHidden/>
          </w:rPr>
          <w:fldChar w:fldCharType="begin"/>
        </w:r>
        <w:r>
          <w:rPr>
            <w:noProof/>
            <w:webHidden/>
          </w:rPr>
          <w:instrText xml:space="preserve"> PAGEREF _Toc531381618 \h </w:instrText>
        </w:r>
        <w:r>
          <w:rPr>
            <w:noProof/>
            <w:webHidden/>
          </w:rPr>
        </w:r>
      </w:ins>
      <w:r>
        <w:rPr>
          <w:noProof/>
          <w:webHidden/>
        </w:rPr>
        <w:fldChar w:fldCharType="separate"/>
      </w:r>
      <w:ins w:id="4207" w:author="phuong vu" w:date="2018-11-30T22:44:00Z">
        <w:r>
          <w:rPr>
            <w:noProof/>
            <w:webHidden/>
          </w:rPr>
          <w:t>43</w:t>
        </w:r>
        <w:r>
          <w:rPr>
            <w:noProof/>
            <w:webHidden/>
          </w:rPr>
          <w:fldChar w:fldCharType="end"/>
        </w:r>
        <w:r w:rsidRPr="00F01337">
          <w:rPr>
            <w:rStyle w:val="Hyperlink"/>
            <w:noProof/>
          </w:rPr>
          <w:fldChar w:fldCharType="end"/>
        </w:r>
      </w:ins>
    </w:p>
    <w:p w14:paraId="554B5BFC" w14:textId="072F0F3D" w:rsidR="00A17FA5" w:rsidRDefault="00A17FA5">
      <w:pPr>
        <w:pStyle w:val="TableofFigures"/>
        <w:tabs>
          <w:tab w:val="right" w:leader="dot" w:pos="8777"/>
        </w:tabs>
        <w:rPr>
          <w:ins w:id="4208" w:author="phuong vu" w:date="2018-11-30T22:44:00Z"/>
          <w:rFonts w:asciiTheme="minorHAnsi" w:eastAsiaTheme="minorEastAsia" w:hAnsiTheme="minorHAnsi" w:cstheme="minorBidi"/>
          <w:noProof/>
          <w:sz w:val="22"/>
          <w:szCs w:val="22"/>
          <w:lang w:val="en-US"/>
        </w:rPr>
      </w:pPr>
      <w:ins w:id="4209" w:author="phuong vu" w:date="2018-11-30T22:44:00Z">
        <w:r w:rsidRPr="00F01337">
          <w:rPr>
            <w:rStyle w:val="Hyperlink"/>
            <w:noProof/>
          </w:rPr>
          <w:fldChar w:fldCharType="begin"/>
        </w:r>
        <w:r w:rsidRPr="00F01337">
          <w:rPr>
            <w:rStyle w:val="Hyperlink"/>
            <w:noProof/>
          </w:rPr>
          <w:instrText xml:space="preserve"> </w:instrText>
        </w:r>
        <w:r>
          <w:rPr>
            <w:noProof/>
          </w:rPr>
          <w:instrText>HYPERLINK \l "_Toc531381619"</w:instrText>
        </w:r>
        <w:r w:rsidRPr="00F01337">
          <w:rPr>
            <w:rStyle w:val="Hyperlink"/>
            <w:noProof/>
          </w:rPr>
          <w:instrText xml:space="preserve"> </w:instrText>
        </w:r>
        <w:r w:rsidRPr="00F01337">
          <w:rPr>
            <w:rStyle w:val="Hyperlink"/>
            <w:noProof/>
          </w:rPr>
        </w:r>
        <w:r w:rsidRPr="00F01337">
          <w:rPr>
            <w:rStyle w:val="Hyperlink"/>
            <w:noProof/>
          </w:rPr>
          <w:fldChar w:fldCharType="separate"/>
        </w:r>
        <w:r w:rsidRPr="00F01337">
          <w:rPr>
            <w:rStyle w:val="Hyperlink"/>
            <w:noProof/>
          </w:rPr>
          <w:t>Bảng 3.11</w:t>
        </w:r>
        <w:r w:rsidRPr="00F01337">
          <w:rPr>
            <w:rStyle w:val="Hyperlink"/>
            <w:noProof/>
            <w:lang w:val="en-US"/>
          </w:rPr>
          <w:t xml:space="preserve"> Dữ liệu sử dụng cập nhật hóa đơn</w:t>
        </w:r>
        <w:r>
          <w:rPr>
            <w:noProof/>
            <w:webHidden/>
          </w:rPr>
          <w:tab/>
        </w:r>
        <w:r>
          <w:rPr>
            <w:noProof/>
            <w:webHidden/>
          </w:rPr>
          <w:fldChar w:fldCharType="begin"/>
        </w:r>
        <w:r>
          <w:rPr>
            <w:noProof/>
            <w:webHidden/>
          </w:rPr>
          <w:instrText xml:space="preserve"> PAGEREF _Toc531381619 \h </w:instrText>
        </w:r>
        <w:r>
          <w:rPr>
            <w:noProof/>
            <w:webHidden/>
          </w:rPr>
        </w:r>
      </w:ins>
      <w:r>
        <w:rPr>
          <w:noProof/>
          <w:webHidden/>
        </w:rPr>
        <w:fldChar w:fldCharType="separate"/>
      </w:r>
      <w:ins w:id="4210" w:author="phuong vu" w:date="2018-11-30T22:44:00Z">
        <w:r>
          <w:rPr>
            <w:noProof/>
            <w:webHidden/>
          </w:rPr>
          <w:t>43</w:t>
        </w:r>
        <w:r>
          <w:rPr>
            <w:noProof/>
            <w:webHidden/>
          </w:rPr>
          <w:fldChar w:fldCharType="end"/>
        </w:r>
        <w:r w:rsidRPr="00F01337">
          <w:rPr>
            <w:rStyle w:val="Hyperlink"/>
            <w:noProof/>
          </w:rPr>
          <w:fldChar w:fldCharType="end"/>
        </w:r>
      </w:ins>
    </w:p>
    <w:p w14:paraId="4714A3EB" w14:textId="38C606E1" w:rsidR="00A17FA5" w:rsidRDefault="00A17FA5">
      <w:pPr>
        <w:pStyle w:val="TableofFigures"/>
        <w:tabs>
          <w:tab w:val="right" w:leader="dot" w:pos="8777"/>
        </w:tabs>
        <w:rPr>
          <w:ins w:id="4211" w:author="phuong vu" w:date="2018-11-30T22:44:00Z"/>
          <w:rFonts w:asciiTheme="minorHAnsi" w:eastAsiaTheme="minorEastAsia" w:hAnsiTheme="minorHAnsi" w:cstheme="minorBidi"/>
          <w:noProof/>
          <w:sz w:val="22"/>
          <w:szCs w:val="22"/>
          <w:lang w:val="en-US"/>
        </w:rPr>
      </w:pPr>
      <w:ins w:id="4212" w:author="phuong vu" w:date="2018-11-30T22:44:00Z">
        <w:r w:rsidRPr="00F01337">
          <w:rPr>
            <w:rStyle w:val="Hyperlink"/>
            <w:noProof/>
          </w:rPr>
          <w:fldChar w:fldCharType="begin"/>
        </w:r>
        <w:r w:rsidRPr="00F01337">
          <w:rPr>
            <w:rStyle w:val="Hyperlink"/>
            <w:noProof/>
          </w:rPr>
          <w:instrText xml:space="preserve"> </w:instrText>
        </w:r>
        <w:r>
          <w:rPr>
            <w:noProof/>
          </w:rPr>
          <w:instrText>HYPERLINK \l "_Toc531381620"</w:instrText>
        </w:r>
        <w:r w:rsidRPr="00F01337">
          <w:rPr>
            <w:rStyle w:val="Hyperlink"/>
            <w:noProof/>
          </w:rPr>
          <w:instrText xml:space="preserve"> </w:instrText>
        </w:r>
        <w:r w:rsidRPr="00F01337">
          <w:rPr>
            <w:rStyle w:val="Hyperlink"/>
            <w:noProof/>
          </w:rPr>
        </w:r>
        <w:r w:rsidRPr="00F01337">
          <w:rPr>
            <w:rStyle w:val="Hyperlink"/>
            <w:noProof/>
          </w:rPr>
          <w:fldChar w:fldCharType="separate"/>
        </w:r>
        <w:r w:rsidRPr="00F01337">
          <w:rPr>
            <w:rStyle w:val="Hyperlink"/>
            <w:noProof/>
          </w:rPr>
          <w:t>Bảng 3.12</w:t>
        </w:r>
        <w:r w:rsidRPr="00F01337">
          <w:rPr>
            <w:rStyle w:val="Hyperlink"/>
            <w:noProof/>
            <w:lang w:val="en-US"/>
          </w:rPr>
          <w:t xml:space="preserve"> Các thành phần giao diện xem danh sách biên nhận theo trạng thái</w:t>
        </w:r>
        <w:r>
          <w:rPr>
            <w:noProof/>
            <w:webHidden/>
          </w:rPr>
          <w:tab/>
        </w:r>
        <w:r>
          <w:rPr>
            <w:noProof/>
            <w:webHidden/>
          </w:rPr>
          <w:fldChar w:fldCharType="begin"/>
        </w:r>
        <w:r>
          <w:rPr>
            <w:noProof/>
            <w:webHidden/>
          </w:rPr>
          <w:instrText xml:space="preserve"> PAGEREF _Toc531381620 \h </w:instrText>
        </w:r>
        <w:r>
          <w:rPr>
            <w:noProof/>
            <w:webHidden/>
          </w:rPr>
        </w:r>
      </w:ins>
      <w:r>
        <w:rPr>
          <w:noProof/>
          <w:webHidden/>
        </w:rPr>
        <w:fldChar w:fldCharType="separate"/>
      </w:r>
      <w:ins w:id="4213" w:author="phuong vu" w:date="2018-11-30T22:44:00Z">
        <w:r>
          <w:rPr>
            <w:noProof/>
            <w:webHidden/>
          </w:rPr>
          <w:t>45</w:t>
        </w:r>
        <w:r>
          <w:rPr>
            <w:noProof/>
            <w:webHidden/>
          </w:rPr>
          <w:fldChar w:fldCharType="end"/>
        </w:r>
        <w:r w:rsidRPr="00F01337">
          <w:rPr>
            <w:rStyle w:val="Hyperlink"/>
            <w:noProof/>
          </w:rPr>
          <w:fldChar w:fldCharType="end"/>
        </w:r>
      </w:ins>
    </w:p>
    <w:p w14:paraId="7DE1523F" w14:textId="68A196CA" w:rsidR="00A17FA5" w:rsidRDefault="00A17FA5">
      <w:pPr>
        <w:pStyle w:val="TableofFigures"/>
        <w:tabs>
          <w:tab w:val="right" w:leader="dot" w:pos="8777"/>
        </w:tabs>
        <w:rPr>
          <w:ins w:id="4214" w:author="phuong vu" w:date="2018-11-30T22:44:00Z"/>
          <w:rFonts w:asciiTheme="minorHAnsi" w:eastAsiaTheme="minorEastAsia" w:hAnsiTheme="minorHAnsi" w:cstheme="minorBidi"/>
          <w:noProof/>
          <w:sz w:val="22"/>
          <w:szCs w:val="22"/>
          <w:lang w:val="en-US"/>
        </w:rPr>
      </w:pPr>
      <w:ins w:id="4215" w:author="phuong vu" w:date="2018-11-30T22:44:00Z">
        <w:r w:rsidRPr="00F01337">
          <w:rPr>
            <w:rStyle w:val="Hyperlink"/>
            <w:noProof/>
          </w:rPr>
          <w:fldChar w:fldCharType="begin"/>
        </w:r>
        <w:r w:rsidRPr="00F01337">
          <w:rPr>
            <w:rStyle w:val="Hyperlink"/>
            <w:noProof/>
          </w:rPr>
          <w:instrText xml:space="preserve"> </w:instrText>
        </w:r>
        <w:r>
          <w:rPr>
            <w:noProof/>
          </w:rPr>
          <w:instrText>HYPERLINK \l "_Toc531381621"</w:instrText>
        </w:r>
        <w:r w:rsidRPr="00F01337">
          <w:rPr>
            <w:rStyle w:val="Hyperlink"/>
            <w:noProof/>
          </w:rPr>
          <w:instrText xml:space="preserve"> </w:instrText>
        </w:r>
        <w:r w:rsidRPr="00F01337">
          <w:rPr>
            <w:rStyle w:val="Hyperlink"/>
            <w:noProof/>
          </w:rPr>
        </w:r>
        <w:r w:rsidRPr="00F01337">
          <w:rPr>
            <w:rStyle w:val="Hyperlink"/>
            <w:noProof/>
          </w:rPr>
          <w:fldChar w:fldCharType="separate"/>
        </w:r>
        <w:r w:rsidRPr="00F01337">
          <w:rPr>
            <w:rStyle w:val="Hyperlink"/>
            <w:noProof/>
          </w:rPr>
          <w:t>Bảng 3.13</w:t>
        </w:r>
        <w:r w:rsidRPr="00F01337">
          <w:rPr>
            <w:rStyle w:val="Hyperlink"/>
            <w:noProof/>
            <w:lang w:val="en-US"/>
          </w:rPr>
          <w:t xml:space="preserve"> Dữ liệu sử dụng xem danh sách biên nhận theo trạng thái</w:t>
        </w:r>
        <w:r>
          <w:rPr>
            <w:noProof/>
            <w:webHidden/>
          </w:rPr>
          <w:tab/>
        </w:r>
        <w:r>
          <w:rPr>
            <w:noProof/>
            <w:webHidden/>
          </w:rPr>
          <w:fldChar w:fldCharType="begin"/>
        </w:r>
        <w:r>
          <w:rPr>
            <w:noProof/>
            <w:webHidden/>
          </w:rPr>
          <w:instrText xml:space="preserve"> PAGEREF _Toc531381621 \h </w:instrText>
        </w:r>
        <w:r>
          <w:rPr>
            <w:noProof/>
            <w:webHidden/>
          </w:rPr>
        </w:r>
      </w:ins>
      <w:r>
        <w:rPr>
          <w:noProof/>
          <w:webHidden/>
        </w:rPr>
        <w:fldChar w:fldCharType="separate"/>
      </w:r>
      <w:ins w:id="4216" w:author="phuong vu" w:date="2018-11-30T22:44:00Z">
        <w:r>
          <w:rPr>
            <w:noProof/>
            <w:webHidden/>
          </w:rPr>
          <w:t>46</w:t>
        </w:r>
        <w:r>
          <w:rPr>
            <w:noProof/>
            <w:webHidden/>
          </w:rPr>
          <w:fldChar w:fldCharType="end"/>
        </w:r>
        <w:r w:rsidRPr="00F01337">
          <w:rPr>
            <w:rStyle w:val="Hyperlink"/>
            <w:noProof/>
          </w:rPr>
          <w:fldChar w:fldCharType="end"/>
        </w:r>
      </w:ins>
    </w:p>
    <w:p w14:paraId="481D3FF6" w14:textId="1F6E60E5" w:rsidR="00A17FA5" w:rsidRDefault="00A17FA5">
      <w:pPr>
        <w:pStyle w:val="TableofFigures"/>
        <w:tabs>
          <w:tab w:val="right" w:leader="dot" w:pos="8777"/>
        </w:tabs>
        <w:rPr>
          <w:ins w:id="4217" w:author="phuong vu" w:date="2018-11-30T22:44:00Z"/>
          <w:rFonts w:asciiTheme="minorHAnsi" w:eastAsiaTheme="minorEastAsia" w:hAnsiTheme="minorHAnsi" w:cstheme="minorBidi"/>
          <w:noProof/>
          <w:sz w:val="22"/>
          <w:szCs w:val="22"/>
          <w:lang w:val="en-US"/>
        </w:rPr>
      </w:pPr>
      <w:ins w:id="4218" w:author="phuong vu" w:date="2018-11-30T22:44:00Z">
        <w:r w:rsidRPr="00F01337">
          <w:rPr>
            <w:rStyle w:val="Hyperlink"/>
            <w:noProof/>
          </w:rPr>
          <w:fldChar w:fldCharType="begin"/>
        </w:r>
        <w:r w:rsidRPr="00F01337">
          <w:rPr>
            <w:rStyle w:val="Hyperlink"/>
            <w:noProof/>
          </w:rPr>
          <w:instrText xml:space="preserve"> </w:instrText>
        </w:r>
        <w:r>
          <w:rPr>
            <w:noProof/>
          </w:rPr>
          <w:instrText>HYPERLINK \l "_Toc531381622"</w:instrText>
        </w:r>
        <w:r w:rsidRPr="00F01337">
          <w:rPr>
            <w:rStyle w:val="Hyperlink"/>
            <w:noProof/>
          </w:rPr>
          <w:instrText xml:space="preserve"> </w:instrText>
        </w:r>
        <w:r w:rsidRPr="00F01337">
          <w:rPr>
            <w:rStyle w:val="Hyperlink"/>
            <w:noProof/>
          </w:rPr>
        </w:r>
        <w:r w:rsidRPr="00F01337">
          <w:rPr>
            <w:rStyle w:val="Hyperlink"/>
            <w:noProof/>
          </w:rPr>
          <w:fldChar w:fldCharType="separate"/>
        </w:r>
        <w:r w:rsidRPr="00F01337">
          <w:rPr>
            <w:rStyle w:val="Hyperlink"/>
            <w:noProof/>
          </w:rPr>
          <w:t>Bảng 3.14</w:t>
        </w:r>
        <w:r w:rsidRPr="00F01337">
          <w:rPr>
            <w:rStyle w:val="Hyperlink"/>
            <w:noProof/>
            <w:lang w:val="en-US"/>
          </w:rPr>
          <w:t xml:space="preserve"> Các thành phần giao diện xem chi tiết biên nhận</w:t>
        </w:r>
        <w:r>
          <w:rPr>
            <w:noProof/>
            <w:webHidden/>
          </w:rPr>
          <w:tab/>
        </w:r>
        <w:r>
          <w:rPr>
            <w:noProof/>
            <w:webHidden/>
          </w:rPr>
          <w:fldChar w:fldCharType="begin"/>
        </w:r>
        <w:r>
          <w:rPr>
            <w:noProof/>
            <w:webHidden/>
          </w:rPr>
          <w:instrText xml:space="preserve"> PAGEREF _Toc531381622 \h </w:instrText>
        </w:r>
        <w:r>
          <w:rPr>
            <w:noProof/>
            <w:webHidden/>
          </w:rPr>
        </w:r>
      </w:ins>
      <w:r>
        <w:rPr>
          <w:noProof/>
          <w:webHidden/>
        </w:rPr>
        <w:fldChar w:fldCharType="separate"/>
      </w:r>
      <w:ins w:id="4219" w:author="phuong vu" w:date="2018-11-30T22:44:00Z">
        <w:r>
          <w:rPr>
            <w:noProof/>
            <w:webHidden/>
          </w:rPr>
          <w:t>48</w:t>
        </w:r>
        <w:r>
          <w:rPr>
            <w:noProof/>
            <w:webHidden/>
          </w:rPr>
          <w:fldChar w:fldCharType="end"/>
        </w:r>
        <w:r w:rsidRPr="00F01337">
          <w:rPr>
            <w:rStyle w:val="Hyperlink"/>
            <w:noProof/>
          </w:rPr>
          <w:fldChar w:fldCharType="end"/>
        </w:r>
      </w:ins>
    </w:p>
    <w:p w14:paraId="252B8AA0" w14:textId="7E669B6E" w:rsidR="00A17FA5" w:rsidRDefault="00A17FA5">
      <w:pPr>
        <w:pStyle w:val="TableofFigures"/>
        <w:tabs>
          <w:tab w:val="right" w:leader="dot" w:pos="8777"/>
        </w:tabs>
        <w:rPr>
          <w:ins w:id="4220" w:author="phuong vu" w:date="2018-11-30T22:44:00Z"/>
          <w:rFonts w:asciiTheme="minorHAnsi" w:eastAsiaTheme="minorEastAsia" w:hAnsiTheme="minorHAnsi" w:cstheme="minorBidi"/>
          <w:noProof/>
          <w:sz w:val="22"/>
          <w:szCs w:val="22"/>
          <w:lang w:val="en-US"/>
        </w:rPr>
      </w:pPr>
      <w:ins w:id="4221" w:author="phuong vu" w:date="2018-11-30T22:44:00Z">
        <w:r w:rsidRPr="00F01337">
          <w:rPr>
            <w:rStyle w:val="Hyperlink"/>
            <w:noProof/>
          </w:rPr>
          <w:fldChar w:fldCharType="begin"/>
        </w:r>
        <w:r w:rsidRPr="00F01337">
          <w:rPr>
            <w:rStyle w:val="Hyperlink"/>
            <w:noProof/>
          </w:rPr>
          <w:instrText xml:space="preserve"> </w:instrText>
        </w:r>
        <w:r>
          <w:rPr>
            <w:noProof/>
          </w:rPr>
          <w:instrText>HYPERLINK \l "_Toc531381623"</w:instrText>
        </w:r>
        <w:r w:rsidRPr="00F01337">
          <w:rPr>
            <w:rStyle w:val="Hyperlink"/>
            <w:noProof/>
          </w:rPr>
          <w:instrText xml:space="preserve"> </w:instrText>
        </w:r>
        <w:r w:rsidRPr="00F01337">
          <w:rPr>
            <w:rStyle w:val="Hyperlink"/>
            <w:noProof/>
          </w:rPr>
        </w:r>
        <w:r w:rsidRPr="00F01337">
          <w:rPr>
            <w:rStyle w:val="Hyperlink"/>
            <w:noProof/>
          </w:rPr>
          <w:fldChar w:fldCharType="separate"/>
        </w:r>
        <w:r w:rsidRPr="00F01337">
          <w:rPr>
            <w:rStyle w:val="Hyperlink"/>
            <w:noProof/>
          </w:rPr>
          <w:t>Bảng 3.15</w:t>
        </w:r>
        <w:r w:rsidRPr="00F01337">
          <w:rPr>
            <w:rStyle w:val="Hyperlink"/>
            <w:noProof/>
            <w:lang w:val="en-US"/>
          </w:rPr>
          <w:t xml:space="preserve"> Dữ liệu sử dụng xem chi tiết biên nhận</w:t>
        </w:r>
        <w:r>
          <w:rPr>
            <w:noProof/>
            <w:webHidden/>
          </w:rPr>
          <w:tab/>
        </w:r>
        <w:r>
          <w:rPr>
            <w:noProof/>
            <w:webHidden/>
          </w:rPr>
          <w:fldChar w:fldCharType="begin"/>
        </w:r>
        <w:r>
          <w:rPr>
            <w:noProof/>
            <w:webHidden/>
          </w:rPr>
          <w:instrText xml:space="preserve"> PAGEREF _Toc531381623 \h </w:instrText>
        </w:r>
        <w:r>
          <w:rPr>
            <w:noProof/>
            <w:webHidden/>
          </w:rPr>
        </w:r>
      </w:ins>
      <w:r>
        <w:rPr>
          <w:noProof/>
          <w:webHidden/>
        </w:rPr>
        <w:fldChar w:fldCharType="separate"/>
      </w:r>
      <w:ins w:id="4222" w:author="phuong vu" w:date="2018-11-30T22:44:00Z">
        <w:r>
          <w:rPr>
            <w:noProof/>
            <w:webHidden/>
          </w:rPr>
          <w:t>49</w:t>
        </w:r>
        <w:r>
          <w:rPr>
            <w:noProof/>
            <w:webHidden/>
          </w:rPr>
          <w:fldChar w:fldCharType="end"/>
        </w:r>
        <w:r w:rsidRPr="00F01337">
          <w:rPr>
            <w:rStyle w:val="Hyperlink"/>
            <w:noProof/>
          </w:rPr>
          <w:fldChar w:fldCharType="end"/>
        </w:r>
      </w:ins>
    </w:p>
    <w:p w14:paraId="1271CFD4" w14:textId="488C87E1" w:rsidR="00A17FA5" w:rsidRDefault="00A17FA5">
      <w:pPr>
        <w:pStyle w:val="TableofFigures"/>
        <w:tabs>
          <w:tab w:val="right" w:leader="dot" w:pos="8777"/>
        </w:tabs>
        <w:rPr>
          <w:ins w:id="4223" w:author="phuong vu" w:date="2018-11-30T22:44:00Z"/>
          <w:rFonts w:asciiTheme="minorHAnsi" w:eastAsiaTheme="minorEastAsia" w:hAnsiTheme="minorHAnsi" w:cstheme="minorBidi"/>
          <w:noProof/>
          <w:sz w:val="22"/>
          <w:szCs w:val="22"/>
          <w:lang w:val="en-US"/>
        </w:rPr>
      </w:pPr>
      <w:ins w:id="4224" w:author="phuong vu" w:date="2018-11-30T22:44:00Z">
        <w:r w:rsidRPr="00F01337">
          <w:rPr>
            <w:rStyle w:val="Hyperlink"/>
            <w:noProof/>
          </w:rPr>
          <w:fldChar w:fldCharType="begin"/>
        </w:r>
        <w:r w:rsidRPr="00F01337">
          <w:rPr>
            <w:rStyle w:val="Hyperlink"/>
            <w:noProof/>
          </w:rPr>
          <w:instrText xml:space="preserve"> </w:instrText>
        </w:r>
        <w:r>
          <w:rPr>
            <w:noProof/>
          </w:rPr>
          <w:instrText>HYPERLINK \l "_Toc531381624"</w:instrText>
        </w:r>
        <w:r w:rsidRPr="00F01337">
          <w:rPr>
            <w:rStyle w:val="Hyperlink"/>
            <w:noProof/>
          </w:rPr>
          <w:instrText xml:space="preserve"> </w:instrText>
        </w:r>
        <w:r w:rsidRPr="00F01337">
          <w:rPr>
            <w:rStyle w:val="Hyperlink"/>
            <w:noProof/>
          </w:rPr>
        </w:r>
        <w:r w:rsidRPr="00F01337">
          <w:rPr>
            <w:rStyle w:val="Hyperlink"/>
            <w:noProof/>
          </w:rPr>
          <w:fldChar w:fldCharType="separate"/>
        </w:r>
        <w:r w:rsidRPr="00F01337">
          <w:rPr>
            <w:rStyle w:val="Hyperlink"/>
            <w:noProof/>
          </w:rPr>
          <w:t>Bảng 3.16</w:t>
        </w:r>
        <w:r w:rsidRPr="00F01337">
          <w:rPr>
            <w:rStyle w:val="Hyperlink"/>
            <w:noProof/>
            <w:lang w:val="en-US"/>
          </w:rPr>
          <w:t xml:space="preserve"> Các thành phần giao diện thay đổi trạng thái biên nhận</w:t>
        </w:r>
        <w:r>
          <w:rPr>
            <w:noProof/>
            <w:webHidden/>
          </w:rPr>
          <w:tab/>
        </w:r>
        <w:r>
          <w:rPr>
            <w:noProof/>
            <w:webHidden/>
          </w:rPr>
          <w:fldChar w:fldCharType="begin"/>
        </w:r>
        <w:r>
          <w:rPr>
            <w:noProof/>
            <w:webHidden/>
          </w:rPr>
          <w:instrText xml:space="preserve"> PAGEREF _Toc531381624 \h </w:instrText>
        </w:r>
        <w:r>
          <w:rPr>
            <w:noProof/>
            <w:webHidden/>
          </w:rPr>
        </w:r>
      </w:ins>
      <w:r>
        <w:rPr>
          <w:noProof/>
          <w:webHidden/>
        </w:rPr>
        <w:fldChar w:fldCharType="separate"/>
      </w:r>
      <w:ins w:id="4225" w:author="phuong vu" w:date="2018-11-30T22:44:00Z">
        <w:r>
          <w:rPr>
            <w:noProof/>
            <w:webHidden/>
          </w:rPr>
          <w:t>51</w:t>
        </w:r>
        <w:r>
          <w:rPr>
            <w:noProof/>
            <w:webHidden/>
          </w:rPr>
          <w:fldChar w:fldCharType="end"/>
        </w:r>
        <w:r w:rsidRPr="00F01337">
          <w:rPr>
            <w:rStyle w:val="Hyperlink"/>
            <w:noProof/>
          </w:rPr>
          <w:fldChar w:fldCharType="end"/>
        </w:r>
      </w:ins>
    </w:p>
    <w:p w14:paraId="333EB83B" w14:textId="73455A2D" w:rsidR="00A17FA5" w:rsidRDefault="00A17FA5">
      <w:pPr>
        <w:pStyle w:val="TableofFigures"/>
        <w:tabs>
          <w:tab w:val="right" w:leader="dot" w:pos="8777"/>
        </w:tabs>
        <w:rPr>
          <w:ins w:id="4226" w:author="phuong vu" w:date="2018-11-30T22:44:00Z"/>
          <w:rFonts w:asciiTheme="minorHAnsi" w:eastAsiaTheme="minorEastAsia" w:hAnsiTheme="minorHAnsi" w:cstheme="minorBidi"/>
          <w:noProof/>
          <w:sz w:val="22"/>
          <w:szCs w:val="22"/>
          <w:lang w:val="en-US"/>
        </w:rPr>
      </w:pPr>
      <w:ins w:id="4227" w:author="phuong vu" w:date="2018-11-30T22:44:00Z">
        <w:r w:rsidRPr="00F01337">
          <w:rPr>
            <w:rStyle w:val="Hyperlink"/>
            <w:noProof/>
          </w:rPr>
          <w:fldChar w:fldCharType="begin"/>
        </w:r>
        <w:r w:rsidRPr="00F01337">
          <w:rPr>
            <w:rStyle w:val="Hyperlink"/>
            <w:noProof/>
          </w:rPr>
          <w:instrText xml:space="preserve"> </w:instrText>
        </w:r>
        <w:r>
          <w:rPr>
            <w:noProof/>
          </w:rPr>
          <w:instrText>HYPERLINK \l "_Toc531381625"</w:instrText>
        </w:r>
        <w:r w:rsidRPr="00F01337">
          <w:rPr>
            <w:rStyle w:val="Hyperlink"/>
            <w:noProof/>
          </w:rPr>
          <w:instrText xml:space="preserve"> </w:instrText>
        </w:r>
        <w:r w:rsidRPr="00F01337">
          <w:rPr>
            <w:rStyle w:val="Hyperlink"/>
            <w:noProof/>
          </w:rPr>
        </w:r>
        <w:r w:rsidRPr="00F01337">
          <w:rPr>
            <w:rStyle w:val="Hyperlink"/>
            <w:noProof/>
          </w:rPr>
          <w:fldChar w:fldCharType="separate"/>
        </w:r>
        <w:r w:rsidRPr="00F01337">
          <w:rPr>
            <w:rStyle w:val="Hyperlink"/>
            <w:noProof/>
          </w:rPr>
          <w:t>Bảng 3.17</w:t>
        </w:r>
        <w:r w:rsidRPr="00F01337">
          <w:rPr>
            <w:rStyle w:val="Hyperlink"/>
            <w:noProof/>
            <w:lang w:val="en-US"/>
          </w:rPr>
          <w:t xml:space="preserve"> Dữ liệu sử dụng thay đổi trạng thái biên nhận</w:t>
        </w:r>
        <w:r>
          <w:rPr>
            <w:noProof/>
            <w:webHidden/>
          </w:rPr>
          <w:tab/>
        </w:r>
        <w:r>
          <w:rPr>
            <w:noProof/>
            <w:webHidden/>
          </w:rPr>
          <w:fldChar w:fldCharType="begin"/>
        </w:r>
        <w:r>
          <w:rPr>
            <w:noProof/>
            <w:webHidden/>
          </w:rPr>
          <w:instrText xml:space="preserve"> PAGEREF _Toc531381625 \h </w:instrText>
        </w:r>
        <w:r>
          <w:rPr>
            <w:noProof/>
            <w:webHidden/>
          </w:rPr>
        </w:r>
      </w:ins>
      <w:r>
        <w:rPr>
          <w:noProof/>
          <w:webHidden/>
        </w:rPr>
        <w:fldChar w:fldCharType="separate"/>
      </w:r>
      <w:ins w:id="4228" w:author="phuong vu" w:date="2018-11-30T22:44:00Z">
        <w:r>
          <w:rPr>
            <w:noProof/>
            <w:webHidden/>
          </w:rPr>
          <w:t>51</w:t>
        </w:r>
        <w:r>
          <w:rPr>
            <w:noProof/>
            <w:webHidden/>
          </w:rPr>
          <w:fldChar w:fldCharType="end"/>
        </w:r>
        <w:r w:rsidRPr="00F01337">
          <w:rPr>
            <w:rStyle w:val="Hyperlink"/>
            <w:noProof/>
          </w:rPr>
          <w:fldChar w:fldCharType="end"/>
        </w:r>
      </w:ins>
    </w:p>
    <w:p w14:paraId="082E7C77" w14:textId="01C54332" w:rsidR="00A17FA5" w:rsidRDefault="00A17FA5">
      <w:pPr>
        <w:pStyle w:val="TableofFigures"/>
        <w:tabs>
          <w:tab w:val="right" w:leader="dot" w:pos="8777"/>
        </w:tabs>
        <w:rPr>
          <w:ins w:id="4229" w:author="phuong vu" w:date="2018-11-30T22:44:00Z"/>
          <w:rFonts w:asciiTheme="minorHAnsi" w:eastAsiaTheme="minorEastAsia" w:hAnsiTheme="minorHAnsi" w:cstheme="minorBidi"/>
          <w:noProof/>
          <w:sz w:val="22"/>
          <w:szCs w:val="22"/>
          <w:lang w:val="en-US"/>
        </w:rPr>
      </w:pPr>
      <w:ins w:id="4230" w:author="phuong vu" w:date="2018-11-30T22:44:00Z">
        <w:r w:rsidRPr="00F01337">
          <w:rPr>
            <w:rStyle w:val="Hyperlink"/>
            <w:noProof/>
          </w:rPr>
          <w:fldChar w:fldCharType="begin"/>
        </w:r>
        <w:r w:rsidRPr="00F01337">
          <w:rPr>
            <w:rStyle w:val="Hyperlink"/>
            <w:noProof/>
          </w:rPr>
          <w:instrText xml:space="preserve"> </w:instrText>
        </w:r>
        <w:r>
          <w:rPr>
            <w:noProof/>
          </w:rPr>
          <w:instrText>HYPERLINK \l "_Toc531381626"</w:instrText>
        </w:r>
        <w:r w:rsidRPr="00F01337">
          <w:rPr>
            <w:rStyle w:val="Hyperlink"/>
            <w:noProof/>
          </w:rPr>
          <w:instrText xml:space="preserve"> </w:instrText>
        </w:r>
        <w:r w:rsidRPr="00F01337">
          <w:rPr>
            <w:rStyle w:val="Hyperlink"/>
            <w:noProof/>
          </w:rPr>
        </w:r>
        <w:r w:rsidRPr="00F01337">
          <w:rPr>
            <w:rStyle w:val="Hyperlink"/>
            <w:noProof/>
          </w:rPr>
          <w:fldChar w:fldCharType="separate"/>
        </w:r>
        <w:r w:rsidRPr="00F01337">
          <w:rPr>
            <w:rStyle w:val="Hyperlink"/>
            <w:noProof/>
          </w:rPr>
          <w:t>Bảng 3.18</w:t>
        </w:r>
        <w:r w:rsidRPr="00F01337">
          <w:rPr>
            <w:rStyle w:val="Hyperlink"/>
            <w:noProof/>
            <w:lang w:val="en-US"/>
          </w:rPr>
          <w:t xml:space="preserve"> Các thành phần giao diện cập nhật thông tin biên nhận</w:t>
        </w:r>
        <w:r>
          <w:rPr>
            <w:noProof/>
            <w:webHidden/>
          </w:rPr>
          <w:tab/>
        </w:r>
        <w:r>
          <w:rPr>
            <w:noProof/>
            <w:webHidden/>
          </w:rPr>
          <w:fldChar w:fldCharType="begin"/>
        </w:r>
        <w:r>
          <w:rPr>
            <w:noProof/>
            <w:webHidden/>
          </w:rPr>
          <w:instrText xml:space="preserve"> PAGEREF _Toc531381626 \h </w:instrText>
        </w:r>
        <w:r>
          <w:rPr>
            <w:noProof/>
            <w:webHidden/>
          </w:rPr>
        </w:r>
      </w:ins>
      <w:r>
        <w:rPr>
          <w:noProof/>
          <w:webHidden/>
        </w:rPr>
        <w:fldChar w:fldCharType="separate"/>
      </w:r>
      <w:ins w:id="4231" w:author="phuong vu" w:date="2018-11-30T22:44:00Z">
        <w:r>
          <w:rPr>
            <w:noProof/>
            <w:webHidden/>
          </w:rPr>
          <w:t>54</w:t>
        </w:r>
        <w:r>
          <w:rPr>
            <w:noProof/>
            <w:webHidden/>
          </w:rPr>
          <w:fldChar w:fldCharType="end"/>
        </w:r>
        <w:r w:rsidRPr="00F01337">
          <w:rPr>
            <w:rStyle w:val="Hyperlink"/>
            <w:noProof/>
          </w:rPr>
          <w:fldChar w:fldCharType="end"/>
        </w:r>
      </w:ins>
    </w:p>
    <w:p w14:paraId="7A698A37" w14:textId="07CCF125" w:rsidR="00A17FA5" w:rsidRDefault="00A17FA5">
      <w:pPr>
        <w:pStyle w:val="TableofFigures"/>
        <w:tabs>
          <w:tab w:val="right" w:leader="dot" w:pos="8777"/>
        </w:tabs>
        <w:rPr>
          <w:ins w:id="4232" w:author="phuong vu" w:date="2018-11-30T22:44:00Z"/>
          <w:rFonts w:asciiTheme="minorHAnsi" w:eastAsiaTheme="minorEastAsia" w:hAnsiTheme="minorHAnsi" w:cstheme="minorBidi"/>
          <w:noProof/>
          <w:sz w:val="22"/>
          <w:szCs w:val="22"/>
          <w:lang w:val="en-US"/>
        </w:rPr>
      </w:pPr>
      <w:ins w:id="4233" w:author="phuong vu" w:date="2018-11-30T22:44:00Z">
        <w:r w:rsidRPr="00F01337">
          <w:rPr>
            <w:rStyle w:val="Hyperlink"/>
            <w:noProof/>
          </w:rPr>
          <w:fldChar w:fldCharType="begin"/>
        </w:r>
        <w:r w:rsidRPr="00F01337">
          <w:rPr>
            <w:rStyle w:val="Hyperlink"/>
            <w:noProof/>
          </w:rPr>
          <w:instrText xml:space="preserve"> </w:instrText>
        </w:r>
        <w:r>
          <w:rPr>
            <w:noProof/>
          </w:rPr>
          <w:instrText>HYPERLINK \l "_Toc531381627"</w:instrText>
        </w:r>
        <w:r w:rsidRPr="00F01337">
          <w:rPr>
            <w:rStyle w:val="Hyperlink"/>
            <w:noProof/>
          </w:rPr>
          <w:instrText xml:space="preserve"> </w:instrText>
        </w:r>
        <w:r w:rsidRPr="00F01337">
          <w:rPr>
            <w:rStyle w:val="Hyperlink"/>
            <w:noProof/>
          </w:rPr>
        </w:r>
        <w:r w:rsidRPr="00F01337">
          <w:rPr>
            <w:rStyle w:val="Hyperlink"/>
            <w:noProof/>
          </w:rPr>
          <w:fldChar w:fldCharType="separate"/>
        </w:r>
        <w:r w:rsidRPr="00F01337">
          <w:rPr>
            <w:rStyle w:val="Hyperlink"/>
            <w:noProof/>
          </w:rPr>
          <w:t>Bảng 3.19</w:t>
        </w:r>
        <w:r w:rsidRPr="00F01337">
          <w:rPr>
            <w:rStyle w:val="Hyperlink"/>
            <w:noProof/>
            <w:lang w:val="en-US"/>
          </w:rPr>
          <w:t xml:space="preserve"> Dữ liệu sử dụng cập nhật thông tin biên nhận</w:t>
        </w:r>
        <w:r>
          <w:rPr>
            <w:noProof/>
            <w:webHidden/>
          </w:rPr>
          <w:tab/>
        </w:r>
        <w:r>
          <w:rPr>
            <w:noProof/>
            <w:webHidden/>
          </w:rPr>
          <w:fldChar w:fldCharType="begin"/>
        </w:r>
        <w:r>
          <w:rPr>
            <w:noProof/>
            <w:webHidden/>
          </w:rPr>
          <w:instrText xml:space="preserve"> PAGEREF _Toc531381627 \h </w:instrText>
        </w:r>
        <w:r>
          <w:rPr>
            <w:noProof/>
            <w:webHidden/>
          </w:rPr>
        </w:r>
      </w:ins>
      <w:r>
        <w:rPr>
          <w:noProof/>
          <w:webHidden/>
        </w:rPr>
        <w:fldChar w:fldCharType="separate"/>
      </w:r>
      <w:ins w:id="4234" w:author="phuong vu" w:date="2018-11-30T22:44:00Z">
        <w:r>
          <w:rPr>
            <w:noProof/>
            <w:webHidden/>
          </w:rPr>
          <w:t>54</w:t>
        </w:r>
        <w:r>
          <w:rPr>
            <w:noProof/>
            <w:webHidden/>
          </w:rPr>
          <w:fldChar w:fldCharType="end"/>
        </w:r>
        <w:r w:rsidRPr="00F01337">
          <w:rPr>
            <w:rStyle w:val="Hyperlink"/>
            <w:noProof/>
          </w:rPr>
          <w:fldChar w:fldCharType="end"/>
        </w:r>
      </w:ins>
    </w:p>
    <w:p w14:paraId="3DE84788" w14:textId="725E28F2" w:rsidR="00A17FA5" w:rsidRDefault="00A17FA5">
      <w:pPr>
        <w:pStyle w:val="TableofFigures"/>
        <w:tabs>
          <w:tab w:val="right" w:leader="dot" w:pos="8777"/>
        </w:tabs>
        <w:rPr>
          <w:ins w:id="4235" w:author="phuong vu" w:date="2018-11-30T22:44:00Z"/>
          <w:rFonts w:asciiTheme="minorHAnsi" w:eastAsiaTheme="minorEastAsia" w:hAnsiTheme="minorHAnsi" w:cstheme="minorBidi"/>
          <w:noProof/>
          <w:sz w:val="22"/>
          <w:szCs w:val="22"/>
          <w:lang w:val="en-US"/>
        </w:rPr>
      </w:pPr>
      <w:ins w:id="4236" w:author="phuong vu" w:date="2018-11-30T22:44:00Z">
        <w:r w:rsidRPr="00F01337">
          <w:rPr>
            <w:rStyle w:val="Hyperlink"/>
            <w:noProof/>
          </w:rPr>
          <w:lastRenderedPageBreak/>
          <w:fldChar w:fldCharType="begin"/>
        </w:r>
        <w:r w:rsidRPr="00F01337">
          <w:rPr>
            <w:rStyle w:val="Hyperlink"/>
            <w:noProof/>
          </w:rPr>
          <w:instrText xml:space="preserve"> </w:instrText>
        </w:r>
        <w:r>
          <w:rPr>
            <w:noProof/>
          </w:rPr>
          <w:instrText>HYPERLINK \l "_Toc531381628"</w:instrText>
        </w:r>
        <w:r w:rsidRPr="00F01337">
          <w:rPr>
            <w:rStyle w:val="Hyperlink"/>
            <w:noProof/>
          </w:rPr>
          <w:instrText xml:space="preserve"> </w:instrText>
        </w:r>
        <w:r w:rsidRPr="00F01337">
          <w:rPr>
            <w:rStyle w:val="Hyperlink"/>
            <w:noProof/>
          </w:rPr>
        </w:r>
        <w:r w:rsidRPr="00F01337">
          <w:rPr>
            <w:rStyle w:val="Hyperlink"/>
            <w:noProof/>
          </w:rPr>
          <w:fldChar w:fldCharType="separate"/>
        </w:r>
        <w:r w:rsidRPr="00F01337">
          <w:rPr>
            <w:rStyle w:val="Hyperlink"/>
            <w:noProof/>
          </w:rPr>
          <w:t>Bảng 3.20</w:t>
        </w:r>
        <w:r w:rsidRPr="00F01337">
          <w:rPr>
            <w:rStyle w:val="Hyperlink"/>
            <w:noProof/>
            <w:lang w:val="en-US"/>
          </w:rPr>
          <w:t xml:space="preserve"> Các thành phần giao diện quản lí phân công xử lí đơn hàng</w:t>
        </w:r>
        <w:r>
          <w:rPr>
            <w:noProof/>
            <w:webHidden/>
          </w:rPr>
          <w:tab/>
        </w:r>
        <w:r>
          <w:rPr>
            <w:noProof/>
            <w:webHidden/>
          </w:rPr>
          <w:fldChar w:fldCharType="begin"/>
        </w:r>
        <w:r>
          <w:rPr>
            <w:noProof/>
            <w:webHidden/>
          </w:rPr>
          <w:instrText xml:space="preserve"> PAGEREF _Toc531381628 \h </w:instrText>
        </w:r>
        <w:r>
          <w:rPr>
            <w:noProof/>
            <w:webHidden/>
          </w:rPr>
        </w:r>
      </w:ins>
      <w:r>
        <w:rPr>
          <w:noProof/>
          <w:webHidden/>
        </w:rPr>
        <w:fldChar w:fldCharType="separate"/>
      </w:r>
      <w:ins w:id="4237" w:author="phuong vu" w:date="2018-11-30T22:44:00Z">
        <w:r>
          <w:rPr>
            <w:noProof/>
            <w:webHidden/>
          </w:rPr>
          <w:t>57</w:t>
        </w:r>
        <w:r>
          <w:rPr>
            <w:noProof/>
            <w:webHidden/>
          </w:rPr>
          <w:fldChar w:fldCharType="end"/>
        </w:r>
        <w:r w:rsidRPr="00F01337">
          <w:rPr>
            <w:rStyle w:val="Hyperlink"/>
            <w:noProof/>
          </w:rPr>
          <w:fldChar w:fldCharType="end"/>
        </w:r>
      </w:ins>
    </w:p>
    <w:p w14:paraId="130D0772" w14:textId="514F0770" w:rsidR="00A17FA5" w:rsidRDefault="00A17FA5">
      <w:pPr>
        <w:pStyle w:val="TableofFigures"/>
        <w:tabs>
          <w:tab w:val="right" w:leader="dot" w:pos="8777"/>
        </w:tabs>
        <w:rPr>
          <w:ins w:id="4238" w:author="phuong vu" w:date="2018-11-30T22:44:00Z"/>
          <w:rFonts w:asciiTheme="minorHAnsi" w:eastAsiaTheme="minorEastAsia" w:hAnsiTheme="minorHAnsi" w:cstheme="minorBidi"/>
          <w:noProof/>
          <w:sz w:val="22"/>
          <w:szCs w:val="22"/>
          <w:lang w:val="en-US"/>
        </w:rPr>
      </w:pPr>
      <w:ins w:id="4239" w:author="phuong vu" w:date="2018-11-30T22:44:00Z">
        <w:r w:rsidRPr="00F01337">
          <w:rPr>
            <w:rStyle w:val="Hyperlink"/>
            <w:noProof/>
          </w:rPr>
          <w:fldChar w:fldCharType="begin"/>
        </w:r>
        <w:r w:rsidRPr="00F01337">
          <w:rPr>
            <w:rStyle w:val="Hyperlink"/>
            <w:noProof/>
          </w:rPr>
          <w:instrText xml:space="preserve"> </w:instrText>
        </w:r>
        <w:r>
          <w:rPr>
            <w:noProof/>
          </w:rPr>
          <w:instrText>HYPERLINK \l "_Toc531381629"</w:instrText>
        </w:r>
        <w:r w:rsidRPr="00F01337">
          <w:rPr>
            <w:rStyle w:val="Hyperlink"/>
            <w:noProof/>
          </w:rPr>
          <w:instrText xml:space="preserve"> </w:instrText>
        </w:r>
        <w:r w:rsidRPr="00F01337">
          <w:rPr>
            <w:rStyle w:val="Hyperlink"/>
            <w:noProof/>
          </w:rPr>
        </w:r>
        <w:r w:rsidRPr="00F01337">
          <w:rPr>
            <w:rStyle w:val="Hyperlink"/>
            <w:noProof/>
          </w:rPr>
          <w:fldChar w:fldCharType="separate"/>
        </w:r>
        <w:r w:rsidRPr="00F01337">
          <w:rPr>
            <w:rStyle w:val="Hyperlink"/>
            <w:noProof/>
          </w:rPr>
          <w:t>Bảng 3.21</w:t>
        </w:r>
        <w:r w:rsidRPr="00F01337">
          <w:rPr>
            <w:rStyle w:val="Hyperlink"/>
            <w:noProof/>
            <w:lang w:val="en-US"/>
          </w:rPr>
          <w:t xml:space="preserve"> Dữ liệu sử dụng quản lí phân công xử lí đơn hàng</w:t>
        </w:r>
        <w:r>
          <w:rPr>
            <w:noProof/>
            <w:webHidden/>
          </w:rPr>
          <w:tab/>
        </w:r>
        <w:r>
          <w:rPr>
            <w:noProof/>
            <w:webHidden/>
          </w:rPr>
          <w:fldChar w:fldCharType="begin"/>
        </w:r>
        <w:r>
          <w:rPr>
            <w:noProof/>
            <w:webHidden/>
          </w:rPr>
          <w:instrText xml:space="preserve"> PAGEREF _Toc531381629 \h </w:instrText>
        </w:r>
        <w:r>
          <w:rPr>
            <w:noProof/>
            <w:webHidden/>
          </w:rPr>
        </w:r>
      </w:ins>
      <w:r>
        <w:rPr>
          <w:noProof/>
          <w:webHidden/>
        </w:rPr>
        <w:fldChar w:fldCharType="separate"/>
      </w:r>
      <w:ins w:id="4240" w:author="phuong vu" w:date="2018-11-30T22:44:00Z">
        <w:r>
          <w:rPr>
            <w:noProof/>
            <w:webHidden/>
          </w:rPr>
          <w:t>58</w:t>
        </w:r>
        <w:r>
          <w:rPr>
            <w:noProof/>
            <w:webHidden/>
          </w:rPr>
          <w:fldChar w:fldCharType="end"/>
        </w:r>
        <w:r w:rsidRPr="00F01337">
          <w:rPr>
            <w:rStyle w:val="Hyperlink"/>
            <w:noProof/>
          </w:rPr>
          <w:fldChar w:fldCharType="end"/>
        </w:r>
      </w:ins>
    </w:p>
    <w:p w14:paraId="75E36E7D" w14:textId="34D27EE0" w:rsidR="00A17FA5" w:rsidRDefault="00A17FA5">
      <w:pPr>
        <w:pStyle w:val="TableofFigures"/>
        <w:tabs>
          <w:tab w:val="right" w:leader="dot" w:pos="8777"/>
        </w:tabs>
        <w:rPr>
          <w:ins w:id="4241" w:author="phuong vu" w:date="2018-11-30T22:44:00Z"/>
          <w:rFonts w:asciiTheme="minorHAnsi" w:eastAsiaTheme="minorEastAsia" w:hAnsiTheme="minorHAnsi" w:cstheme="minorBidi"/>
          <w:noProof/>
          <w:sz w:val="22"/>
          <w:szCs w:val="22"/>
          <w:lang w:val="en-US"/>
        </w:rPr>
      </w:pPr>
      <w:ins w:id="4242" w:author="phuong vu" w:date="2018-11-30T22:44:00Z">
        <w:r w:rsidRPr="00F01337">
          <w:rPr>
            <w:rStyle w:val="Hyperlink"/>
            <w:noProof/>
          </w:rPr>
          <w:fldChar w:fldCharType="begin"/>
        </w:r>
        <w:r w:rsidRPr="00F01337">
          <w:rPr>
            <w:rStyle w:val="Hyperlink"/>
            <w:noProof/>
          </w:rPr>
          <w:instrText xml:space="preserve"> </w:instrText>
        </w:r>
        <w:r>
          <w:rPr>
            <w:noProof/>
          </w:rPr>
          <w:instrText>HYPERLINK \l "_Toc531381630"</w:instrText>
        </w:r>
        <w:r w:rsidRPr="00F01337">
          <w:rPr>
            <w:rStyle w:val="Hyperlink"/>
            <w:noProof/>
          </w:rPr>
          <w:instrText xml:space="preserve"> </w:instrText>
        </w:r>
        <w:r w:rsidRPr="00F01337">
          <w:rPr>
            <w:rStyle w:val="Hyperlink"/>
            <w:noProof/>
          </w:rPr>
        </w:r>
        <w:r w:rsidRPr="00F01337">
          <w:rPr>
            <w:rStyle w:val="Hyperlink"/>
            <w:noProof/>
          </w:rPr>
          <w:fldChar w:fldCharType="separate"/>
        </w:r>
        <w:r w:rsidRPr="00F01337">
          <w:rPr>
            <w:rStyle w:val="Hyperlink"/>
            <w:noProof/>
          </w:rPr>
          <w:t>Bảng 3.22</w:t>
        </w:r>
        <w:r w:rsidRPr="00F01337">
          <w:rPr>
            <w:rStyle w:val="Hyperlink"/>
            <w:noProof/>
            <w:lang w:val="en-US"/>
          </w:rPr>
          <w:t xml:space="preserve"> Các thành phần giao diện quản lí trạng thái máy giặt</w:t>
        </w:r>
        <w:r>
          <w:rPr>
            <w:noProof/>
            <w:webHidden/>
          </w:rPr>
          <w:tab/>
        </w:r>
        <w:r>
          <w:rPr>
            <w:noProof/>
            <w:webHidden/>
          </w:rPr>
          <w:fldChar w:fldCharType="begin"/>
        </w:r>
        <w:r>
          <w:rPr>
            <w:noProof/>
            <w:webHidden/>
          </w:rPr>
          <w:instrText xml:space="preserve"> PAGEREF _Toc531381630 \h </w:instrText>
        </w:r>
        <w:r>
          <w:rPr>
            <w:noProof/>
            <w:webHidden/>
          </w:rPr>
        </w:r>
      </w:ins>
      <w:r>
        <w:rPr>
          <w:noProof/>
          <w:webHidden/>
        </w:rPr>
        <w:fldChar w:fldCharType="separate"/>
      </w:r>
      <w:ins w:id="4243" w:author="phuong vu" w:date="2018-11-30T22:44:00Z">
        <w:r>
          <w:rPr>
            <w:noProof/>
            <w:webHidden/>
          </w:rPr>
          <w:t>60</w:t>
        </w:r>
        <w:r>
          <w:rPr>
            <w:noProof/>
            <w:webHidden/>
          </w:rPr>
          <w:fldChar w:fldCharType="end"/>
        </w:r>
        <w:r w:rsidRPr="00F01337">
          <w:rPr>
            <w:rStyle w:val="Hyperlink"/>
            <w:noProof/>
          </w:rPr>
          <w:fldChar w:fldCharType="end"/>
        </w:r>
      </w:ins>
    </w:p>
    <w:p w14:paraId="31129597" w14:textId="370EBD44" w:rsidR="00A17FA5" w:rsidRDefault="00A17FA5">
      <w:pPr>
        <w:pStyle w:val="TableofFigures"/>
        <w:tabs>
          <w:tab w:val="right" w:leader="dot" w:pos="8777"/>
        </w:tabs>
        <w:rPr>
          <w:ins w:id="4244" w:author="phuong vu" w:date="2018-11-30T22:44:00Z"/>
          <w:rFonts w:asciiTheme="minorHAnsi" w:eastAsiaTheme="minorEastAsia" w:hAnsiTheme="minorHAnsi" w:cstheme="minorBidi"/>
          <w:noProof/>
          <w:sz w:val="22"/>
          <w:szCs w:val="22"/>
          <w:lang w:val="en-US"/>
        </w:rPr>
      </w:pPr>
      <w:ins w:id="4245" w:author="phuong vu" w:date="2018-11-30T22:44:00Z">
        <w:r w:rsidRPr="00F01337">
          <w:rPr>
            <w:rStyle w:val="Hyperlink"/>
            <w:noProof/>
          </w:rPr>
          <w:fldChar w:fldCharType="begin"/>
        </w:r>
        <w:r w:rsidRPr="00F01337">
          <w:rPr>
            <w:rStyle w:val="Hyperlink"/>
            <w:noProof/>
          </w:rPr>
          <w:instrText xml:space="preserve"> </w:instrText>
        </w:r>
        <w:r>
          <w:rPr>
            <w:noProof/>
          </w:rPr>
          <w:instrText>HYPERLINK \l "_Toc531381631"</w:instrText>
        </w:r>
        <w:r w:rsidRPr="00F01337">
          <w:rPr>
            <w:rStyle w:val="Hyperlink"/>
            <w:noProof/>
          </w:rPr>
          <w:instrText xml:space="preserve"> </w:instrText>
        </w:r>
        <w:r w:rsidRPr="00F01337">
          <w:rPr>
            <w:rStyle w:val="Hyperlink"/>
            <w:noProof/>
          </w:rPr>
        </w:r>
        <w:r w:rsidRPr="00F01337">
          <w:rPr>
            <w:rStyle w:val="Hyperlink"/>
            <w:noProof/>
          </w:rPr>
          <w:fldChar w:fldCharType="separate"/>
        </w:r>
        <w:r w:rsidRPr="00F01337">
          <w:rPr>
            <w:rStyle w:val="Hyperlink"/>
            <w:noProof/>
          </w:rPr>
          <w:t>Bảng 3.23</w:t>
        </w:r>
        <w:r w:rsidRPr="00F01337">
          <w:rPr>
            <w:rStyle w:val="Hyperlink"/>
            <w:noProof/>
            <w:lang w:val="en-US"/>
          </w:rPr>
          <w:t xml:space="preserve"> Dữ liệu sử dụng quản lí trạng thái máy giặt</w:t>
        </w:r>
        <w:r>
          <w:rPr>
            <w:noProof/>
            <w:webHidden/>
          </w:rPr>
          <w:tab/>
        </w:r>
        <w:r>
          <w:rPr>
            <w:noProof/>
            <w:webHidden/>
          </w:rPr>
          <w:fldChar w:fldCharType="begin"/>
        </w:r>
        <w:r>
          <w:rPr>
            <w:noProof/>
            <w:webHidden/>
          </w:rPr>
          <w:instrText xml:space="preserve"> PAGEREF _Toc531381631 \h </w:instrText>
        </w:r>
        <w:r>
          <w:rPr>
            <w:noProof/>
            <w:webHidden/>
          </w:rPr>
        </w:r>
      </w:ins>
      <w:r>
        <w:rPr>
          <w:noProof/>
          <w:webHidden/>
        </w:rPr>
        <w:fldChar w:fldCharType="separate"/>
      </w:r>
      <w:ins w:id="4246" w:author="phuong vu" w:date="2018-11-30T22:44:00Z">
        <w:r>
          <w:rPr>
            <w:noProof/>
            <w:webHidden/>
          </w:rPr>
          <w:t>60</w:t>
        </w:r>
        <w:r>
          <w:rPr>
            <w:noProof/>
            <w:webHidden/>
          </w:rPr>
          <w:fldChar w:fldCharType="end"/>
        </w:r>
        <w:r w:rsidRPr="00F01337">
          <w:rPr>
            <w:rStyle w:val="Hyperlink"/>
            <w:noProof/>
          </w:rPr>
          <w:fldChar w:fldCharType="end"/>
        </w:r>
      </w:ins>
    </w:p>
    <w:p w14:paraId="31019627" w14:textId="71682A30" w:rsidR="00A17FA5" w:rsidRDefault="00A17FA5">
      <w:pPr>
        <w:pStyle w:val="TableofFigures"/>
        <w:tabs>
          <w:tab w:val="right" w:leader="dot" w:pos="8777"/>
        </w:tabs>
        <w:rPr>
          <w:ins w:id="4247" w:author="phuong vu" w:date="2018-11-30T22:44:00Z"/>
          <w:rFonts w:asciiTheme="minorHAnsi" w:eastAsiaTheme="minorEastAsia" w:hAnsiTheme="minorHAnsi" w:cstheme="minorBidi"/>
          <w:noProof/>
          <w:sz w:val="22"/>
          <w:szCs w:val="22"/>
          <w:lang w:val="en-US"/>
        </w:rPr>
      </w:pPr>
      <w:ins w:id="4248" w:author="phuong vu" w:date="2018-11-30T22:44:00Z">
        <w:r w:rsidRPr="00F01337">
          <w:rPr>
            <w:rStyle w:val="Hyperlink"/>
            <w:noProof/>
          </w:rPr>
          <w:fldChar w:fldCharType="begin"/>
        </w:r>
        <w:r w:rsidRPr="00F01337">
          <w:rPr>
            <w:rStyle w:val="Hyperlink"/>
            <w:noProof/>
          </w:rPr>
          <w:instrText xml:space="preserve"> </w:instrText>
        </w:r>
        <w:r>
          <w:rPr>
            <w:noProof/>
          </w:rPr>
          <w:instrText>HYPERLINK \l "_Toc531381632"</w:instrText>
        </w:r>
        <w:r w:rsidRPr="00F01337">
          <w:rPr>
            <w:rStyle w:val="Hyperlink"/>
            <w:noProof/>
          </w:rPr>
          <w:instrText xml:space="preserve"> </w:instrText>
        </w:r>
        <w:r w:rsidRPr="00F01337">
          <w:rPr>
            <w:rStyle w:val="Hyperlink"/>
            <w:noProof/>
          </w:rPr>
        </w:r>
        <w:r w:rsidRPr="00F01337">
          <w:rPr>
            <w:rStyle w:val="Hyperlink"/>
            <w:noProof/>
          </w:rPr>
          <w:fldChar w:fldCharType="separate"/>
        </w:r>
        <w:r w:rsidRPr="00F01337">
          <w:rPr>
            <w:rStyle w:val="Hyperlink"/>
            <w:noProof/>
          </w:rPr>
          <w:t>Bảng 3.24</w:t>
        </w:r>
        <w:r w:rsidRPr="00F01337">
          <w:rPr>
            <w:rStyle w:val="Hyperlink"/>
            <w:noProof/>
            <w:lang w:val="en-US"/>
          </w:rPr>
          <w:t xml:space="preserve"> Các thành phần giao diện tìm kiếm đơn hàng</w:t>
        </w:r>
        <w:r>
          <w:rPr>
            <w:noProof/>
            <w:webHidden/>
          </w:rPr>
          <w:tab/>
        </w:r>
        <w:r>
          <w:rPr>
            <w:noProof/>
            <w:webHidden/>
          </w:rPr>
          <w:fldChar w:fldCharType="begin"/>
        </w:r>
        <w:r>
          <w:rPr>
            <w:noProof/>
            <w:webHidden/>
          </w:rPr>
          <w:instrText xml:space="preserve"> PAGEREF _Toc531381632 \h </w:instrText>
        </w:r>
        <w:r>
          <w:rPr>
            <w:noProof/>
            <w:webHidden/>
          </w:rPr>
        </w:r>
      </w:ins>
      <w:r>
        <w:rPr>
          <w:noProof/>
          <w:webHidden/>
        </w:rPr>
        <w:fldChar w:fldCharType="separate"/>
      </w:r>
      <w:ins w:id="4249" w:author="phuong vu" w:date="2018-11-30T22:44:00Z">
        <w:r>
          <w:rPr>
            <w:noProof/>
            <w:webHidden/>
          </w:rPr>
          <w:t>63</w:t>
        </w:r>
        <w:r>
          <w:rPr>
            <w:noProof/>
            <w:webHidden/>
          </w:rPr>
          <w:fldChar w:fldCharType="end"/>
        </w:r>
        <w:r w:rsidRPr="00F01337">
          <w:rPr>
            <w:rStyle w:val="Hyperlink"/>
            <w:noProof/>
          </w:rPr>
          <w:fldChar w:fldCharType="end"/>
        </w:r>
      </w:ins>
    </w:p>
    <w:p w14:paraId="24EA16E8" w14:textId="1631846E" w:rsidR="00A17FA5" w:rsidRDefault="00A17FA5">
      <w:pPr>
        <w:pStyle w:val="TableofFigures"/>
        <w:tabs>
          <w:tab w:val="right" w:leader="dot" w:pos="8777"/>
        </w:tabs>
        <w:rPr>
          <w:ins w:id="4250" w:author="phuong vu" w:date="2018-11-30T22:44:00Z"/>
          <w:rFonts w:asciiTheme="minorHAnsi" w:eastAsiaTheme="minorEastAsia" w:hAnsiTheme="minorHAnsi" w:cstheme="minorBidi"/>
          <w:noProof/>
          <w:sz w:val="22"/>
          <w:szCs w:val="22"/>
          <w:lang w:val="en-US"/>
        </w:rPr>
      </w:pPr>
      <w:ins w:id="4251" w:author="phuong vu" w:date="2018-11-30T22:44:00Z">
        <w:r w:rsidRPr="00F01337">
          <w:rPr>
            <w:rStyle w:val="Hyperlink"/>
            <w:noProof/>
          </w:rPr>
          <w:fldChar w:fldCharType="begin"/>
        </w:r>
        <w:r w:rsidRPr="00F01337">
          <w:rPr>
            <w:rStyle w:val="Hyperlink"/>
            <w:noProof/>
          </w:rPr>
          <w:instrText xml:space="preserve"> </w:instrText>
        </w:r>
        <w:r>
          <w:rPr>
            <w:noProof/>
          </w:rPr>
          <w:instrText>HYPERLINK \l "_Toc531381633"</w:instrText>
        </w:r>
        <w:r w:rsidRPr="00F01337">
          <w:rPr>
            <w:rStyle w:val="Hyperlink"/>
            <w:noProof/>
          </w:rPr>
          <w:instrText xml:space="preserve"> </w:instrText>
        </w:r>
        <w:r w:rsidRPr="00F01337">
          <w:rPr>
            <w:rStyle w:val="Hyperlink"/>
            <w:noProof/>
          </w:rPr>
        </w:r>
        <w:r w:rsidRPr="00F01337">
          <w:rPr>
            <w:rStyle w:val="Hyperlink"/>
            <w:noProof/>
          </w:rPr>
          <w:fldChar w:fldCharType="separate"/>
        </w:r>
        <w:r w:rsidRPr="00F01337">
          <w:rPr>
            <w:rStyle w:val="Hyperlink"/>
            <w:noProof/>
          </w:rPr>
          <w:t>Bảng 3.25</w:t>
        </w:r>
        <w:r w:rsidRPr="00F01337">
          <w:rPr>
            <w:rStyle w:val="Hyperlink"/>
            <w:noProof/>
            <w:lang w:val="en-US"/>
          </w:rPr>
          <w:t xml:space="preserve"> Dữ liệu sử dụng tìm kiếm đơn hàng</w:t>
        </w:r>
        <w:r>
          <w:rPr>
            <w:noProof/>
            <w:webHidden/>
          </w:rPr>
          <w:tab/>
        </w:r>
        <w:r>
          <w:rPr>
            <w:noProof/>
            <w:webHidden/>
          </w:rPr>
          <w:fldChar w:fldCharType="begin"/>
        </w:r>
        <w:r>
          <w:rPr>
            <w:noProof/>
            <w:webHidden/>
          </w:rPr>
          <w:instrText xml:space="preserve"> PAGEREF _Toc531381633 \h </w:instrText>
        </w:r>
        <w:r>
          <w:rPr>
            <w:noProof/>
            <w:webHidden/>
          </w:rPr>
        </w:r>
      </w:ins>
      <w:r>
        <w:rPr>
          <w:noProof/>
          <w:webHidden/>
        </w:rPr>
        <w:fldChar w:fldCharType="separate"/>
      </w:r>
      <w:ins w:id="4252" w:author="phuong vu" w:date="2018-11-30T22:44:00Z">
        <w:r>
          <w:rPr>
            <w:noProof/>
            <w:webHidden/>
          </w:rPr>
          <w:t>63</w:t>
        </w:r>
        <w:r>
          <w:rPr>
            <w:noProof/>
            <w:webHidden/>
          </w:rPr>
          <w:fldChar w:fldCharType="end"/>
        </w:r>
        <w:r w:rsidRPr="00F01337">
          <w:rPr>
            <w:rStyle w:val="Hyperlink"/>
            <w:noProof/>
          </w:rPr>
          <w:fldChar w:fldCharType="end"/>
        </w:r>
      </w:ins>
    </w:p>
    <w:p w14:paraId="437D99B9" w14:textId="53CBB84E" w:rsidR="00A17FA5" w:rsidRDefault="00A17FA5">
      <w:pPr>
        <w:pStyle w:val="TableofFigures"/>
        <w:tabs>
          <w:tab w:val="right" w:leader="dot" w:pos="8777"/>
        </w:tabs>
        <w:rPr>
          <w:ins w:id="4253" w:author="phuong vu" w:date="2018-11-30T22:44:00Z"/>
          <w:rFonts w:asciiTheme="minorHAnsi" w:eastAsiaTheme="minorEastAsia" w:hAnsiTheme="minorHAnsi" w:cstheme="minorBidi"/>
          <w:noProof/>
          <w:sz w:val="22"/>
          <w:szCs w:val="22"/>
          <w:lang w:val="en-US"/>
        </w:rPr>
      </w:pPr>
      <w:ins w:id="4254" w:author="phuong vu" w:date="2018-11-30T22:44:00Z">
        <w:r w:rsidRPr="00F01337">
          <w:rPr>
            <w:rStyle w:val="Hyperlink"/>
            <w:noProof/>
          </w:rPr>
          <w:fldChar w:fldCharType="begin"/>
        </w:r>
        <w:r w:rsidRPr="00F01337">
          <w:rPr>
            <w:rStyle w:val="Hyperlink"/>
            <w:noProof/>
          </w:rPr>
          <w:instrText xml:space="preserve"> </w:instrText>
        </w:r>
        <w:r>
          <w:rPr>
            <w:noProof/>
          </w:rPr>
          <w:instrText>HYPERLINK \l "_Toc531381634"</w:instrText>
        </w:r>
        <w:r w:rsidRPr="00F01337">
          <w:rPr>
            <w:rStyle w:val="Hyperlink"/>
            <w:noProof/>
          </w:rPr>
          <w:instrText xml:space="preserve"> </w:instrText>
        </w:r>
        <w:r w:rsidRPr="00F01337">
          <w:rPr>
            <w:rStyle w:val="Hyperlink"/>
            <w:noProof/>
          </w:rPr>
        </w:r>
        <w:r w:rsidRPr="00F01337">
          <w:rPr>
            <w:rStyle w:val="Hyperlink"/>
            <w:noProof/>
          </w:rPr>
          <w:fldChar w:fldCharType="separate"/>
        </w:r>
        <w:r w:rsidRPr="00F01337">
          <w:rPr>
            <w:rStyle w:val="Hyperlink"/>
            <w:noProof/>
          </w:rPr>
          <w:t>Bảng 3.26</w:t>
        </w:r>
        <w:r w:rsidRPr="00F01337">
          <w:rPr>
            <w:rStyle w:val="Hyperlink"/>
            <w:noProof/>
            <w:lang w:val="en-US"/>
          </w:rPr>
          <w:t xml:space="preserve"> Các thành phần giao diện đăng nhập hệ thống</w:t>
        </w:r>
        <w:r>
          <w:rPr>
            <w:noProof/>
            <w:webHidden/>
          </w:rPr>
          <w:tab/>
        </w:r>
        <w:r>
          <w:rPr>
            <w:noProof/>
            <w:webHidden/>
          </w:rPr>
          <w:fldChar w:fldCharType="begin"/>
        </w:r>
        <w:r>
          <w:rPr>
            <w:noProof/>
            <w:webHidden/>
          </w:rPr>
          <w:instrText xml:space="preserve"> PAGEREF _Toc531381634 \h </w:instrText>
        </w:r>
        <w:r>
          <w:rPr>
            <w:noProof/>
            <w:webHidden/>
          </w:rPr>
        </w:r>
      </w:ins>
      <w:r>
        <w:rPr>
          <w:noProof/>
          <w:webHidden/>
        </w:rPr>
        <w:fldChar w:fldCharType="separate"/>
      </w:r>
      <w:ins w:id="4255" w:author="phuong vu" w:date="2018-11-30T22:44:00Z">
        <w:r>
          <w:rPr>
            <w:noProof/>
            <w:webHidden/>
          </w:rPr>
          <w:t>65</w:t>
        </w:r>
        <w:r>
          <w:rPr>
            <w:noProof/>
            <w:webHidden/>
          </w:rPr>
          <w:fldChar w:fldCharType="end"/>
        </w:r>
        <w:r w:rsidRPr="00F01337">
          <w:rPr>
            <w:rStyle w:val="Hyperlink"/>
            <w:noProof/>
          </w:rPr>
          <w:fldChar w:fldCharType="end"/>
        </w:r>
      </w:ins>
    </w:p>
    <w:p w14:paraId="447F2712" w14:textId="21160AD3" w:rsidR="00A17FA5" w:rsidRDefault="00A17FA5">
      <w:pPr>
        <w:pStyle w:val="TableofFigures"/>
        <w:tabs>
          <w:tab w:val="right" w:leader="dot" w:pos="8777"/>
        </w:tabs>
        <w:rPr>
          <w:ins w:id="4256" w:author="phuong vu" w:date="2018-11-30T22:44:00Z"/>
          <w:rFonts w:asciiTheme="minorHAnsi" w:eastAsiaTheme="minorEastAsia" w:hAnsiTheme="minorHAnsi" w:cstheme="minorBidi"/>
          <w:noProof/>
          <w:sz w:val="22"/>
          <w:szCs w:val="22"/>
          <w:lang w:val="en-US"/>
        </w:rPr>
      </w:pPr>
      <w:ins w:id="4257" w:author="phuong vu" w:date="2018-11-30T22:44:00Z">
        <w:r w:rsidRPr="00F01337">
          <w:rPr>
            <w:rStyle w:val="Hyperlink"/>
            <w:noProof/>
          </w:rPr>
          <w:fldChar w:fldCharType="begin"/>
        </w:r>
        <w:r w:rsidRPr="00F01337">
          <w:rPr>
            <w:rStyle w:val="Hyperlink"/>
            <w:noProof/>
          </w:rPr>
          <w:instrText xml:space="preserve"> </w:instrText>
        </w:r>
        <w:r>
          <w:rPr>
            <w:noProof/>
          </w:rPr>
          <w:instrText>HYPERLINK \l "_Toc531381635"</w:instrText>
        </w:r>
        <w:r w:rsidRPr="00F01337">
          <w:rPr>
            <w:rStyle w:val="Hyperlink"/>
            <w:noProof/>
          </w:rPr>
          <w:instrText xml:space="preserve"> </w:instrText>
        </w:r>
        <w:r w:rsidRPr="00F01337">
          <w:rPr>
            <w:rStyle w:val="Hyperlink"/>
            <w:noProof/>
          </w:rPr>
        </w:r>
        <w:r w:rsidRPr="00F01337">
          <w:rPr>
            <w:rStyle w:val="Hyperlink"/>
            <w:noProof/>
          </w:rPr>
          <w:fldChar w:fldCharType="separate"/>
        </w:r>
        <w:r w:rsidRPr="00F01337">
          <w:rPr>
            <w:rStyle w:val="Hyperlink"/>
            <w:noProof/>
          </w:rPr>
          <w:t>Bảng 3.27</w:t>
        </w:r>
        <w:r w:rsidRPr="00F01337">
          <w:rPr>
            <w:rStyle w:val="Hyperlink"/>
            <w:noProof/>
            <w:lang w:val="en-US"/>
          </w:rPr>
          <w:t xml:space="preserve"> Dữ liệu sử dụng đăng nhập hệ thống</w:t>
        </w:r>
        <w:r>
          <w:rPr>
            <w:noProof/>
            <w:webHidden/>
          </w:rPr>
          <w:tab/>
        </w:r>
        <w:r>
          <w:rPr>
            <w:noProof/>
            <w:webHidden/>
          </w:rPr>
          <w:fldChar w:fldCharType="begin"/>
        </w:r>
        <w:r>
          <w:rPr>
            <w:noProof/>
            <w:webHidden/>
          </w:rPr>
          <w:instrText xml:space="preserve"> PAGEREF _Toc531381635 \h </w:instrText>
        </w:r>
        <w:r>
          <w:rPr>
            <w:noProof/>
            <w:webHidden/>
          </w:rPr>
        </w:r>
      </w:ins>
      <w:r>
        <w:rPr>
          <w:noProof/>
          <w:webHidden/>
        </w:rPr>
        <w:fldChar w:fldCharType="separate"/>
      </w:r>
      <w:ins w:id="4258" w:author="phuong vu" w:date="2018-11-30T22:44:00Z">
        <w:r>
          <w:rPr>
            <w:noProof/>
            <w:webHidden/>
          </w:rPr>
          <w:t>65</w:t>
        </w:r>
        <w:r>
          <w:rPr>
            <w:noProof/>
            <w:webHidden/>
          </w:rPr>
          <w:fldChar w:fldCharType="end"/>
        </w:r>
        <w:r w:rsidRPr="00F01337">
          <w:rPr>
            <w:rStyle w:val="Hyperlink"/>
            <w:noProof/>
          </w:rPr>
          <w:fldChar w:fldCharType="end"/>
        </w:r>
      </w:ins>
    </w:p>
    <w:p w14:paraId="5D0AC7B6" w14:textId="57E6E9DC" w:rsidR="00A17FA5" w:rsidRDefault="00A17FA5">
      <w:pPr>
        <w:pStyle w:val="TableofFigures"/>
        <w:tabs>
          <w:tab w:val="right" w:leader="dot" w:pos="8777"/>
        </w:tabs>
        <w:rPr>
          <w:ins w:id="4259" w:author="phuong vu" w:date="2018-11-30T22:44:00Z"/>
          <w:rFonts w:asciiTheme="minorHAnsi" w:eastAsiaTheme="minorEastAsia" w:hAnsiTheme="minorHAnsi" w:cstheme="minorBidi"/>
          <w:noProof/>
          <w:sz w:val="22"/>
          <w:szCs w:val="22"/>
          <w:lang w:val="en-US"/>
        </w:rPr>
      </w:pPr>
      <w:ins w:id="4260" w:author="phuong vu" w:date="2018-11-30T22:44:00Z">
        <w:r w:rsidRPr="00F01337">
          <w:rPr>
            <w:rStyle w:val="Hyperlink"/>
            <w:noProof/>
          </w:rPr>
          <w:fldChar w:fldCharType="begin"/>
        </w:r>
        <w:r w:rsidRPr="00F01337">
          <w:rPr>
            <w:rStyle w:val="Hyperlink"/>
            <w:noProof/>
          </w:rPr>
          <w:instrText xml:space="preserve"> </w:instrText>
        </w:r>
        <w:r>
          <w:rPr>
            <w:noProof/>
          </w:rPr>
          <w:instrText>HYPERLINK \l "_Toc531381636"</w:instrText>
        </w:r>
        <w:r w:rsidRPr="00F01337">
          <w:rPr>
            <w:rStyle w:val="Hyperlink"/>
            <w:noProof/>
          </w:rPr>
          <w:instrText xml:space="preserve"> </w:instrText>
        </w:r>
        <w:r w:rsidRPr="00F01337">
          <w:rPr>
            <w:rStyle w:val="Hyperlink"/>
            <w:noProof/>
          </w:rPr>
        </w:r>
        <w:r w:rsidRPr="00F01337">
          <w:rPr>
            <w:rStyle w:val="Hyperlink"/>
            <w:noProof/>
          </w:rPr>
          <w:fldChar w:fldCharType="separate"/>
        </w:r>
        <w:r w:rsidRPr="00F01337">
          <w:rPr>
            <w:rStyle w:val="Hyperlink"/>
            <w:noProof/>
          </w:rPr>
          <w:t>Bảng 3.28</w:t>
        </w:r>
        <w:r w:rsidRPr="00F01337">
          <w:rPr>
            <w:rStyle w:val="Hyperlink"/>
            <w:noProof/>
            <w:lang w:val="en-US"/>
          </w:rPr>
          <w:t xml:space="preserve"> Các thành phần giao diện đăng xuất hệ thống</w:t>
        </w:r>
        <w:r>
          <w:rPr>
            <w:noProof/>
            <w:webHidden/>
          </w:rPr>
          <w:tab/>
        </w:r>
        <w:r>
          <w:rPr>
            <w:noProof/>
            <w:webHidden/>
          </w:rPr>
          <w:fldChar w:fldCharType="begin"/>
        </w:r>
        <w:r>
          <w:rPr>
            <w:noProof/>
            <w:webHidden/>
          </w:rPr>
          <w:instrText xml:space="preserve"> PAGEREF _Toc531381636 \h </w:instrText>
        </w:r>
        <w:r>
          <w:rPr>
            <w:noProof/>
            <w:webHidden/>
          </w:rPr>
        </w:r>
      </w:ins>
      <w:r>
        <w:rPr>
          <w:noProof/>
          <w:webHidden/>
        </w:rPr>
        <w:fldChar w:fldCharType="separate"/>
      </w:r>
      <w:ins w:id="4261" w:author="phuong vu" w:date="2018-11-30T22:44:00Z">
        <w:r>
          <w:rPr>
            <w:noProof/>
            <w:webHidden/>
          </w:rPr>
          <w:t>67</w:t>
        </w:r>
        <w:r>
          <w:rPr>
            <w:noProof/>
            <w:webHidden/>
          </w:rPr>
          <w:fldChar w:fldCharType="end"/>
        </w:r>
        <w:r w:rsidRPr="00F01337">
          <w:rPr>
            <w:rStyle w:val="Hyperlink"/>
            <w:noProof/>
          </w:rPr>
          <w:fldChar w:fldCharType="end"/>
        </w:r>
      </w:ins>
    </w:p>
    <w:p w14:paraId="019C79B9" w14:textId="205D8D83" w:rsidR="00A17FA5" w:rsidRDefault="00A17FA5">
      <w:pPr>
        <w:pStyle w:val="TableofFigures"/>
        <w:tabs>
          <w:tab w:val="right" w:leader="dot" w:pos="8777"/>
        </w:tabs>
        <w:rPr>
          <w:ins w:id="4262" w:author="phuong vu" w:date="2018-11-30T22:44:00Z"/>
          <w:rFonts w:asciiTheme="minorHAnsi" w:eastAsiaTheme="minorEastAsia" w:hAnsiTheme="minorHAnsi" w:cstheme="minorBidi"/>
          <w:noProof/>
          <w:sz w:val="22"/>
          <w:szCs w:val="22"/>
          <w:lang w:val="en-US"/>
        </w:rPr>
      </w:pPr>
      <w:ins w:id="4263" w:author="phuong vu" w:date="2018-11-30T22:44:00Z">
        <w:r w:rsidRPr="00F01337">
          <w:rPr>
            <w:rStyle w:val="Hyperlink"/>
            <w:noProof/>
          </w:rPr>
          <w:fldChar w:fldCharType="begin"/>
        </w:r>
        <w:r w:rsidRPr="00F01337">
          <w:rPr>
            <w:rStyle w:val="Hyperlink"/>
            <w:noProof/>
          </w:rPr>
          <w:instrText xml:space="preserve"> </w:instrText>
        </w:r>
        <w:r>
          <w:rPr>
            <w:noProof/>
          </w:rPr>
          <w:instrText>HYPERLINK \l "_Toc531381637"</w:instrText>
        </w:r>
        <w:r w:rsidRPr="00F01337">
          <w:rPr>
            <w:rStyle w:val="Hyperlink"/>
            <w:noProof/>
          </w:rPr>
          <w:instrText xml:space="preserve"> </w:instrText>
        </w:r>
        <w:r w:rsidRPr="00F01337">
          <w:rPr>
            <w:rStyle w:val="Hyperlink"/>
            <w:noProof/>
          </w:rPr>
        </w:r>
        <w:r w:rsidRPr="00F01337">
          <w:rPr>
            <w:rStyle w:val="Hyperlink"/>
            <w:noProof/>
          </w:rPr>
          <w:fldChar w:fldCharType="separate"/>
        </w:r>
        <w:r w:rsidRPr="00F01337">
          <w:rPr>
            <w:rStyle w:val="Hyperlink"/>
            <w:noProof/>
          </w:rPr>
          <w:t>Bảng 3.29</w:t>
        </w:r>
        <w:r w:rsidRPr="00F01337">
          <w:rPr>
            <w:rStyle w:val="Hyperlink"/>
            <w:noProof/>
            <w:lang w:val="en-US"/>
          </w:rPr>
          <w:t xml:space="preserve"> Dữ liệu sử dụng đăng xuất hệ thống</w:t>
        </w:r>
        <w:r>
          <w:rPr>
            <w:noProof/>
            <w:webHidden/>
          </w:rPr>
          <w:tab/>
        </w:r>
        <w:r>
          <w:rPr>
            <w:noProof/>
            <w:webHidden/>
          </w:rPr>
          <w:fldChar w:fldCharType="begin"/>
        </w:r>
        <w:r>
          <w:rPr>
            <w:noProof/>
            <w:webHidden/>
          </w:rPr>
          <w:instrText xml:space="preserve"> PAGEREF _Toc531381637 \h </w:instrText>
        </w:r>
        <w:r>
          <w:rPr>
            <w:noProof/>
            <w:webHidden/>
          </w:rPr>
        </w:r>
      </w:ins>
      <w:r>
        <w:rPr>
          <w:noProof/>
          <w:webHidden/>
        </w:rPr>
        <w:fldChar w:fldCharType="separate"/>
      </w:r>
      <w:ins w:id="4264" w:author="phuong vu" w:date="2018-11-30T22:44:00Z">
        <w:r>
          <w:rPr>
            <w:noProof/>
            <w:webHidden/>
          </w:rPr>
          <w:t>67</w:t>
        </w:r>
        <w:r>
          <w:rPr>
            <w:noProof/>
            <w:webHidden/>
          </w:rPr>
          <w:fldChar w:fldCharType="end"/>
        </w:r>
        <w:r w:rsidRPr="00F01337">
          <w:rPr>
            <w:rStyle w:val="Hyperlink"/>
            <w:noProof/>
          </w:rPr>
          <w:fldChar w:fldCharType="end"/>
        </w:r>
      </w:ins>
    </w:p>
    <w:p w14:paraId="6AF65132" w14:textId="6A2E8D06" w:rsidR="00A17FA5" w:rsidRDefault="00A17FA5">
      <w:pPr>
        <w:pStyle w:val="TableofFigures"/>
        <w:tabs>
          <w:tab w:val="right" w:leader="dot" w:pos="8777"/>
        </w:tabs>
        <w:rPr>
          <w:ins w:id="4265" w:author="phuong vu" w:date="2018-11-30T22:44:00Z"/>
          <w:rFonts w:asciiTheme="minorHAnsi" w:eastAsiaTheme="minorEastAsia" w:hAnsiTheme="minorHAnsi" w:cstheme="minorBidi"/>
          <w:noProof/>
          <w:sz w:val="22"/>
          <w:szCs w:val="22"/>
          <w:lang w:val="en-US"/>
        </w:rPr>
      </w:pPr>
      <w:ins w:id="4266" w:author="phuong vu" w:date="2018-11-30T22:44:00Z">
        <w:r w:rsidRPr="00F01337">
          <w:rPr>
            <w:rStyle w:val="Hyperlink"/>
            <w:noProof/>
          </w:rPr>
          <w:fldChar w:fldCharType="begin"/>
        </w:r>
        <w:r w:rsidRPr="00F01337">
          <w:rPr>
            <w:rStyle w:val="Hyperlink"/>
            <w:noProof/>
          </w:rPr>
          <w:instrText xml:space="preserve"> </w:instrText>
        </w:r>
        <w:r>
          <w:rPr>
            <w:noProof/>
          </w:rPr>
          <w:instrText>HYPERLINK \l "_Toc531381638"</w:instrText>
        </w:r>
        <w:r w:rsidRPr="00F01337">
          <w:rPr>
            <w:rStyle w:val="Hyperlink"/>
            <w:noProof/>
          </w:rPr>
          <w:instrText xml:space="preserve"> </w:instrText>
        </w:r>
        <w:r w:rsidRPr="00F01337">
          <w:rPr>
            <w:rStyle w:val="Hyperlink"/>
            <w:noProof/>
          </w:rPr>
        </w:r>
        <w:r w:rsidRPr="00F01337">
          <w:rPr>
            <w:rStyle w:val="Hyperlink"/>
            <w:noProof/>
          </w:rPr>
          <w:fldChar w:fldCharType="separate"/>
        </w:r>
        <w:r w:rsidRPr="00F01337">
          <w:rPr>
            <w:rStyle w:val="Hyperlink"/>
            <w:noProof/>
          </w:rPr>
          <w:t>Bảng 4.1 Các chức năng được kiểm thử</w:t>
        </w:r>
        <w:r>
          <w:rPr>
            <w:noProof/>
            <w:webHidden/>
          </w:rPr>
          <w:tab/>
        </w:r>
        <w:r>
          <w:rPr>
            <w:noProof/>
            <w:webHidden/>
          </w:rPr>
          <w:fldChar w:fldCharType="begin"/>
        </w:r>
        <w:r>
          <w:rPr>
            <w:noProof/>
            <w:webHidden/>
          </w:rPr>
          <w:instrText xml:space="preserve"> PAGEREF _Toc531381638 \h </w:instrText>
        </w:r>
        <w:r>
          <w:rPr>
            <w:noProof/>
            <w:webHidden/>
          </w:rPr>
        </w:r>
      </w:ins>
      <w:r>
        <w:rPr>
          <w:noProof/>
          <w:webHidden/>
        </w:rPr>
        <w:fldChar w:fldCharType="separate"/>
      </w:r>
      <w:ins w:id="4267" w:author="phuong vu" w:date="2018-11-30T22:44:00Z">
        <w:r>
          <w:rPr>
            <w:noProof/>
            <w:webHidden/>
          </w:rPr>
          <w:t>68</w:t>
        </w:r>
        <w:r>
          <w:rPr>
            <w:noProof/>
            <w:webHidden/>
          </w:rPr>
          <w:fldChar w:fldCharType="end"/>
        </w:r>
        <w:r w:rsidRPr="00F01337">
          <w:rPr>
            <w:rStyle w:val="Hyperlink"/>
            <w:noProof/>
          </w:rPr>
          <w:fldChar w:fldCharType="end"/>
        </w:r>
      </w:ins>
    </w:p>
    <w:p w14:paraId="0695E4B4" w14:textId="57FEAF3A" w:rsidR="00A17FA5" w:rsidRDefault="00A17FA5">
      <w:pPr>
        <w:pStyle w:val="TableofFigures"/>
        <w:tabs>
          <w:tab w:val="right" w:leader="dot" w:pos="8777"/>
        </w:tabs>
        <w:rPr>
          <w:ins w:id="4268" w:author="phuong vu" w:date="2018-11-30T22:44:00Z"/>
          <w:rFonts w:asciiTheme="minorHAnsi" w:eastAsiaTheme="minorEastAsia" w:hAnsiTheme="minorHAnsi" w:cstheme="minorBidi"/>
          <w:noProof/>
          <w:sz w:val="22"/>
          <w:szCs w:val="22"/>
          <w:lang w:val="en-US"/>
        </w:rPr>
      </w:pPr>
      <w:ins w:id="4269" w:author="phuong vu" w:date="2018-11-30T22:44:00Z">
        <w:r w:rsidRPr="00F01337">
          <w:rPr>
            <w:rStyle w:val="Hyperlink"/>
            <w:noProof/>
          </w:rPr>
          <w:fldChar w:fldCharType="begin"/>
        </w:r>
        <w:r w:rsidRPr="00F01337">
          <w:rPr>
            <w:rStyle w:val="Hyperlink"/>
            <w:noProof/>
          </w:rPr>
          <w:instrText xml:space="preserve"> </w:instrText>
        </w:r>
        <w:r>
          <w:rPr>
            <w:noProof/>
          </w:rPr>
          <w:instrText>HYPERLINK \l "_Toc531381639"</w:instrText>
        </w:r>
        <w:r w:rsidRPr="00F01337">
          <w:rPr>
            <w:rStyle w:val="Hyperlink"/>
            <w:noProof/>
          </w:rPr>
          <w:instrText xml:space="preserve"> </w:instrText>
        </w:r>
        <w:r w:rsidRPr="00F01337">
          <w:rPr>
            <w:rStyle w:val="Hyperlink"/>
            <w:noProof/>
          </w:rPr>
        </w:r>
        <w:r w:rsidRPr="00F01337">
          <w:rPr>
            <w:rStyle w:val="Hyperlink"/>
            <w:noProof/>
          </w:rPr>
          <w:fldChar w:fldCharType="separate"/>
        </w:r>
        <w:r w:rsidRPr="00F01337">
          <w:rPr>
            <w:rStyle w:val="Hyperlink"/>
            <w:noProof/>
          </w:rPr>
          <w:t>Bảng 4.2 Các rủi ro có thể xảy ra khi kiểm thử</w:t>
        </w:r>
        <w:r>
          <w:rPr>
            <w:noProof/>
            <w:webHidden/>
          </w:rPr>
          <w:tab/>
        </w:r>
        <w:r>
          <w:rPr>
            <w:noProof/>
            <w:webHidden/>
          </w:rPr>
          <w:fldChar w:fldCharType="begin"/>
        </w:r>
        <w:r>
          <w:rPr>
            <w:noProof/>
            <w:webHidden/>
          </w:rPr>
          <w:instrText xml:space="preserve"> PAGEREF _Toc531381639 \h </w:instrText>
        </w:r>
        <w:r>
          <w:rPr>
            <w:noProof/>
            <w:webHidden/>
          </w:rPr>
        </w:r>
      </w:ins>
      <w:r>
        <w:rPr>
          <w:noProof/>
          <w:webHidden/>
        </w:rPr>
        <w:fldChar w:fldCharType="separate"/>
      </w:r>
      <w:ins w:id="4270" w:author="phuong vu" w:date="2018-11-30T22:44:00Z">
        <w:r>
          <w:rPr>
            <w:noProof/>
            <w:webHidden/>
          </w:rPr>
          <w:t>69</w:t>
        </w:r>
        <w:r>
          <w:rPr>
            <w:noProof/>
            <w:webHidden/>
          </w:rPr>
          <w:fldChar w:fldCharType="end"/>
        </w:r>
        <w:r w:rsidRPr="00F01337">
          <w:rPr>
            <w:rStyle w:val="Hyperlink"/>
            <w:noProof/>
          </w:rPr>
          <w:fldChar w:fldCharType="end"/>
        </w:r>
      </w:ins>
    </w:p>
    <w:p w14:paraId="3F737DDF" w14:textId="64ABD3E3" w:rsidR="00A17FA5" w:rsidRDefault="00A17FA5">
      <w:pPr>
        <w:pStyle w:val="TableofFigures"/>
        <w:tabs>
          <w:tab w:val="right" w:leader="dot" w:pos="8777"/>
        </w:tabs>
        <w:rPr>
          <w:ins w:id="4271" w:author="phuong vu" w:date="2018-11-30T22:44:00Z"/>
          <w:rFonts w:asciiTheme="minorHAnsi" w:eastAsiaTheme="minorEastAsia" w:hAnsiTheme="minorHAnsi" w:cstheme="minorBidi"/>
          <w:noProof/>
          <w:sz w:val="22"/>
          <w:szCs w:val="22"/>
          <w:lang w:val="en-US"/>
        </w:rPr>
      </w:pPr>
      <w:ins w:id="4272" w:author="phuong vu" w:date="2018-11-30T22:44:00Z">
        <w:r w:rsidRPr="00F01337">
          <w:rPr>
            <w:rStyle w:val="Hyperlink"/>
            <w:noProof/>
          </w:rPr>
          <w:fldChar w:fldCharType="begin"/>
        </w:r>
        <w:r w:rsidRPr="00F01337">
          <w:rPr>
            <w:rStyle w:val="Hyperlink"/>
            <w:noProof/>
          </w:rPr>
          <w:instrText xml:space="preserve"> </w:instrText>
        </w:r>
        <w:r>
          <w:rPr>
            <w:noProof/>
          </w:rPr>
          <w:instrText>HYPERLINK \l "_Toc531381640"</w:instrText>
        </w:r>
        <w:r w:rsidRPr="00F01337">
          <w:rPr>
            <w:rStyle w:val="Hyperlink"/>
            <w:noProof/>
          </w:rPr>
          <w:instrText xml:space="preserve"> </w:instrText>
        </w:r>
        <w:r w:rsidRPr="00F01337">
          <w:rPr>
            <w:rStyle w:val="Hyperlink"/>
            <w:noProof/>
          </w:rPr>
        </w:r>
        <w:r w:rsidRPr="00F01337">
          <w:rPr>
            <w:rStyle w:val="Hyperlink"/>
            <w:noProof/>
          </w:rPr>
          <w:fldChar w:fldCharType="separate"/>
        </w:r>
        <w:r w:rsidRPr="00F01337">
          <w:rPr>
            <w:rStyle w:val="Hyperlink"/>
            <w:noProof/>
          </w:rPr>
          <w:t>Bảng 4.3</w:t>
        </w:r>
        <w:r w:rsidRPr="00F01337">
          <w:rPr>
            <w:rStyle w:val="Hyperlink"/>
            <w:noProof/>
            <w:lang w:val="en-US"/>
          </w:rPr>
          <w:t xml:space="preserve"> Kiểm thử chức năng danh sách đơn hàng theo trạng thái</w:t>
        </w:r>
        <w:r>
          <w:rPr>
            <w:noProof/>
            <w:webHidden/>
          </w:rPr>
          <w:tab/>
        </w:r>
        <w:r>
          <w:rPr>
            <w:noProof/>
            <w:webHidden/>
          </w:rPr>
          <w:fldChar w:fldCharType="begin"/>
        </w:r>
        <w:r>
          <w:rPr>
            <w:noProof/>
            <w:webHidden/>
          </w:rPr>
          <w:instrText xml:space="preserve"> PAGEREF _Toc531381640 \h </w:instrText>
        </w:r>
        <w:r>
          <w:rPr>
            <w:noProof/>
            <w:webHidden/>
          </w:rPr>
        </w:r>
      </w:ins>
      <w:r>
        <w:rPr>
          <w:noProof/>
          <w:webHidden/>
        </w:rPr>
        <w:fldChar w:fldCharType="separate"/>
      </w:r>
      <w:ins w:id="4273" w:author="phuong vu" w:date="2018-11-30T22:44:00Z">
        <w:r>
          <w:rPr>
            <w:noProof/>
            <w:webHidden/>
          </w:rPr>
          <w:t>70</w:t>
        </w:r>
        <w:r>
          <w:rPr>
            <w:noProof/>
            <w:webHidden/>
          </w:rPr>
          <w:fldChar w:fldCharType="end"/>
        </w:r>
        <w:r w:rsidRPr="00F01337">
          <w:rPr>
            <w:rStyle w:val="Hyperlink"/>
            <w:noProof/>
          </w:rPr>
          <w:fldChar w:fldCharType="end"/>
        </w:r>
      </w:ins>
    </w:p>
    <w:p w14:paraId="4CB09B7E" w14:textId="24BE9216" w:rsidR="00A17FA5" w:rsidRDefault="00A17FA5">
      <w:pPr>
        <w:pStyle w:val="TableofFigures"/>
        <w:tabs>
          <w:tab w:val="right" w:leader="dot" w:pos="8777"/>
        </w:tabs>
        <w:rPr>
          <w:ins w:id="4274" w:author="phuong vu" w:date="2018-11-30T22:44:00Z"/>
          <w:rFonts w:asciiTheme="minorHAnsi" w:eastAsiaTheme="minorEastAsia" w:hAnsiTheme="minorHAnsi" w:cstheme="minorBidi"/>
          <w:noProof/>
          <w:sz w:val="22"/>
          <w:szCs w:val="22"/>
          <w:lang w:val="en-US"/>
        </w:rPr>
      </w:pPr>
      <w:ins w:id="4275" w:author="phuong vu" w:date="2018-11-30T22:44:00Z">
        <w:r w:rsidRPr="00F01337">
          <w:rPr>
            <w:rStyle w:val="Hyperlink"/>
            <w:noProof/>
          </w:rPr>
          <w:fldChar w:fldCharType="begin"/>
        </w:r>
        <w:r w:rsidRPr="00F01337">
          <w:rPr>
            <w:rStyle w:val="Hyperlink"/>
            <w:noProof/>
          </w:rPr>
          <w:instrText xml:space="preserve"> </w:instrText>
        </w:r>
        <w:r>
          <w:rPr>
            <w:noProof/>
          </w:rPr>
          <w:instrText>HYPERLINK \l "_Toc531381641"</w:instrText>
        </w:r>
        <w:r w:rsidRPr="00F01337">
          <w:rPr>
            <w:rStyle w:val="Hyperlink"/>
            <w:noProof/>
          </w:rPr>
          <w:instrText xml:space="preserve"> </w:instrText>
        </w:r>
        <w:r w:rsidRPr="00F01337">
          <w:rPr>
            <w:rStyle w:val="Hyperlink"/>
            <w:noProof/>
          </w:rPr>
        </w:r>
        <w:r w:rsidRPr="00F01337">
          <w:rPr>
            <w:rStyle w:val="Hyperlink"/>
            <w:noProof/>
          </w:rPr>
          <w:fldChar w:fldCharType="separate"/>
        </w:r>
        <w:r w:rsidRPr="00F01337">
          <w:rPr>
            <w:rStyle w:val="Hyperlink"/>
            <w:noProof/>
          </w:rPr>
          <w:t>Bảng 4.4</w:t>
        </w:r>
        <w:r w:rsidRPr="00F01337">
          <w:rPr>
            <w:rStyle w:val="Hyperlink"/>
            <w:noProof/>
            <w:lang w:val="en-US"/>
          </w:rPr>
          <w:t xml:space="preserve"> Kiểm thử chức năng xem chi tiết đơn hàng</w:t>
        </w:r>
        <w:r>
          <w:rPr>
            <w:noProof/>
            <w:webHidden/>
          </w:rPr>
          <w:tab/>
        </w:r>
        <w:r>
          <w:rPr>
            <w:noProof/>
            <w:webHidden/>
          </w:rPr>
          <w:fldChar w:fldCharType="begin"/>
        </w:r>
        <w:r>
          <w:rPr>
            <w:noProof/>
            <w:webHidden/>
          </w:rPr>
          <w:instrText xml:space="preserve"> PAGEREF _Toc531381641 \h </w:instrText>
        </w:r>
        <w:r>
          <w:rPr>
            <w:noProof/>
            <w:webHidden/>
          </w:rPr>
        </w:r>
      </w:ins>
      <w:r>
        <w:rPr>
          <w:noProof/>
          <w:webHidden/>
        </w:rPr>
        <w:fldChar w:fldCharType="separate"/>
      </w:r>
      <w:ins w:id="4276" w:author="phuong vu" w:date="2018-11-30T22:44:00Z">
        <w:r>
          <w:rPr>
            <w:noProof/>
            <w:webHidden/>
          </w:rPr>
          <w:t>71</w:t>
        </w:r>
        <w:r>
          <w:rPr>
            <w:noProof/>
            <w:webHidden/>
          </w:rPr>
          <w:fldChar w:fldCharType="end"/>
        </w:r>
        <w:r w:rsidRPr="00F01337">
          <w:rPr>
            <w:rStyle w:val="Hyperlink"/>
            <w:noProof/>
          </w:rPr>
          <w:fldChar w:fldCharType="end"/>
        </w:r>
      </w:ins>
    </w:p>
    <w:p w14:paraId="2E4A158E" w14:textId="16F12A85" w:rsidR="00A17FA5" w:rsidRDefault="00A17FA5">
      <w:pPr>
        <w:pStyle w:val="TableofFigures"/>
        <w:tabs>
          <w:tab w:val="right" w:leader="dot" w:pos="8777"/>
        </w:tabs>
        <w:rPr>
          <w:ins w:id="4277" w:author="phuong vu" w:date="2018-11-30T22:44:00Z"/>
          <w:rFonts w:asciiTheme="minorHAnsi" w:eastAsiaTheme="minorEastAsia" w:hAnsiTheme="minorHAnsi" w:cstheme="minorBidi"/>
          <w:noProof/>
          <w:sz w:val="22"/>
          <w:szCs w:val="22"/>
          <w:lang w:val="en-US"/>
        </w:rPr>
      </w:pPr>
      <w:ins w:id="4278" w:author="phuong vu" w:date="2018-11-30T22:44:00Z">
        <w:r w:rsidRPr="00F01337">
          <w:rPr>
            <w:rStyle w:val="Hyperlink"/>
            <w:noProof/>
          </w:rPr>
          <w:fldChar w:fldCharType="begin"/>
        </w:r>
        <w:r w:rsidRPr="00F01337">
          <w:rPr>
            <w:rStyle w:val="Hyperlink"/>
            <w:noProof/>
          </w:rPr>
          <w:instrText xml:space="preserve"> </w:instrText>
        </w:r>
        <w:r>
          <w:rPr>
            <w:noProof/>
          </w:rPr>
          <w:instrText>HYPERLINK \l "_Toc531381642"</w:instrText>
        </w:r>
        <w:r w:rsidRPr="00F01337">
          <w:rPr>
            <w:rStyle w:val="Hyperlink"/>
            <w:noProof/>
          </w:rPr>
          <w:instrText xml:space="preserve"> </w:instrText>
        </w:r>
        <w:r w:rsidRPr="00F01337">
          <w:rPr>
            <w:rStyle w:val="Hyperlink"/>
            <w:noProof/>
          </w:rPr>
        </w:r>
        <w:r w:rsidRPr="00F01337">
          <w:rPr>
            <w:rStyle w:val="Hyperlink"/>
            <w:noProof/>
          </w:rPr>
          <w:fldChar w:fldCharType="separate"/>
        </w:r>
        <w:r w:rsidRPr="00F01337">
          <w:rPr>
            <w:rStyle w:val="Hyperlink"/>
            <w:noProof/>
          </w:rPr>
          <w:t>Bảng 4.5</w:t>
        </w:r>
        <w:r w:rsidRPr="00F01337">
          <w:rPr>
            <w:rStyle w:val="Hyperlink"/>
            <w:noProof/>
            <w:lang w:val="en-US"/>
          </w:rPr>
          <w:t xml:space="preserve"> Kiểm thử chức năng thay đổi trạng thái đơn hàng</w:t>
        </w:r>
        <w:r>
          <w:rPr>
            <w:noProof/>
            <w:webHidden/>
          </w:rPr>
          <w:tab/>
        </w:r>
        <w:r>
          <w:rPr>
            <w:noProof/>
            <w:webHidden/>
          </w:rPr>
          <w:fldChar w:fldCharType="begin"/>
        </w:r>
        <w:r>
          <w:rPr>
            <w:noProof/>
            <w:webHidden/>
          </w:rPr>
          <w:instrText xml:space="preserve"> PAGEREF _Toc531381642 \h </w:instrText>
        </w:r>
        <w:r>
          <w:rPr>
            <w:noProof/>
            <w:webHidden/>
          </w:rPr>
        </w:r>
      </w:ins>
      <w:r>
        <w:rPr>
          <w:noProof/>
          <w:webHidden/>
        </w:rPr>
        <w:fldChar w:fldCharType="separate"/>
      </w:r>
      <w:ins w:id="4279" w:author="phuong vu" w:date="2018-11-30T22:44:00Z">
        <w:r>
          <w:rPr>
            <w:noProof/>
            <w:webHidden/>
          </w:rPr>
          <w:t>73</w:t>
        </w:r>
        <w:r>
          <w:rPr>
            <w:noProof/>
            <w:webHidden/>
          </w:rPr>
          <w:fldChar w:fldCharType="end"/>
        </w:r>
        <w:r w:rsidRPr="00F01337">
          <w:rPr>
            <w:rStyle w:val="Hyperlink"/>
            <w:noProof/>
          </w:rPr>
          <w:fldChar w:fldCharType="end"/>
        </w:r>
      </w:ins>
    </w:p>
    <w:p w14:paraId="6B29A7D3" w14:textId="6DECEC73" w:rsidR="00A17FA5" w:rsidRDefault="00A17FA5">
      <w:pPr>
        <w:pStyle w:val="TableofFigures"/>
        <w:tabs>
          <w:tab w:val="right" w:leader="dot" w:pos="8777"/>
        </w:tabs>
        <w:rPr>
          <w:ins w:id="4280" w:author="phuong vu" w:date="2018-11-30T22:44:00Z"/>
          <w:rFonts w:asciiTheme="minorHAnsi" w:eastAsiaTheme="minorEastAsia" w:hAnsiTheme="minorHAnsi" w:cstheme="minorBidi"/>
          <w:noProof/>
          <w:sz w:val="22"/>
          <w:szCs w:val="22"/>
          <w:lang w:val="en-US"/>
        </w:rPr>
      </w:pPr>
      <w:ins w:id="4281" w:author="phuong vu" w:date="2018-11-30T22:44:00Z">
        <w:r w:rsidRPr="00F01337">
          <w:rPr>
            <w:rStyle w:val="Hyperlink"/>
            <w:noProof/>
          </w:rPr>
          <w:fldChar w:fldCharType="begin"/>
        </w:r>
        <w:r w:rsidRPr="00F01337">
          <w:rPr>
            <w:rStyle w:val="Hyperlink"/>
            <w:noProof/>
          </w:rPr>
          <w:instrText xml:space="preserve"> </w:instrText>
        </w:r>
        <w:r>
          <w:rPr>
            <w:noProof/>
          </w:rPr>
          <w:instrText>HYPERLINK \l "_Toc531381643"</w:instrText>
        </w:r>
        <w:r w:rsidRPr="00F01337">
          <w:rPr>
            <w:rStyle w:val="Hyperlink"/>
            <w:noProof/>
          </w:rPr>
          <w:instrText xml:space="preserve"> </w:instrText>
        </w:r>
        <w:r w:rsidRPr="00F01337">
          <w:rPr>
            <w:rStyle w:val="Hyperlink"/>
            <w:noProof/>
          </w:rPr>
        </w:r>
        <w:r w:rsidRPr="00F01337">
          <w:rPr>
            <w:rStyle w:val="Hyperlink"/>
            <w:noProof/>
          </w:rPr>
          <w:fldChar w:fldCharType="separate"/>
        </w:r>
        <w:r w:rsidRPr="00F01337">
          <w:rPr>
            <w:rStyle w:val="Hyperlink"/>
            <w:noProof/>
          </w:rPr>
          <w:t>Bảng 4.6</w:t>
        </w:r>
        <w:r w:rsidRPr="00F01337">
          <w:rPr>
            <w:rStyle w:val="Hyperlink"/>
            <w:noProof/>
            <w:lang w:val="en-US"/>
          </w:rPr>
          <w:t xml:space="preserve"> Kiểm thử chức năng tạo hóa đơn đơn hàng</w:t>
        </w:r>
        <w:r>
          <w:rPr>
            <w:noProof/>
            <w:webHidden/>
          </w:rPr>
          <w:tab/>
        </w:r>
        <w:r>
          <w:rPr>
            <w:noProof/>
            <w:webHidden/>
          </w:rPr>
          <w:fldChar w:fldCharType="begin"/>
        </w:r>
        <w:r>
          <w:rPr>
            <w:noProof/>
            <w:webHidden/>
          </w:rPr>
          <w:instrText xml:space="preserve"> PAGEREF _Toc531381643 \h </w:instrText>
        </w:r>
        <w:r>
          <w:rPr>
            <w:noProof/>
            <w:webHidden/>
          </w:rPr>
        </w:r>
      </w:ins>
      <w:r>
        <w:rPr>
          <w:noProof/>
          <w:webHidden/>
        </w:rPr>
        <w:fldChar w:fldCharType="separate"/>
      </w:r>
      <w:ins w:id="4282" w:author="phuong vu" w:date="2018-11-30T22:44:00Z">
        <w:r>
          <w:rPr>
            <w:noProof/>
            <w:webHidden/>
          </w:rPr>
          <w:t>74</w:t>
        </w:r>
        <w:r>
          <w:rPr>
            <w:noProof/>
            <w:webHidden/>
          </w:rPr>
          <w:fldChar w:fldCharType="end"/>
        </w:r>
        <w:r w:rsidRPr="00F01337">
          <w:rPr>
            <w:rStyle w:val="Hyperlink"/>
            <w:noProof/>
          </w:rPr>
          <w:fldChar w:fldCharType="end"/>
        </w:r>
      </w:ins>
    </w:p>
    <w:p w14:paraId="38182F2E" w14:textId="627F70DC" w:rsidR="00A17FA5" w:rsidRDefault="00A17FA5">
      <w:pPr>
        <w:pStyle w:val="TableofFigures"/>
        <w:tabs>
          <w:tab w:val="right" w:leader="dot" w:pos="8777"/>
        </w:tabs>
        <w:rPr>
          <w:ins w:id="4283" w:author="phuong vu" w:date="2018-11-30T22:44:00Z"/>
          <w:rFonts w:asciiTheme="minorHAnsi" w:eastAsiaTheme="minorEastAsia" w:hAnsiTheme="minorHAnsi" w:cstheme="minorBidi"/>
          <w:noProof/>
          <w:sz w:val="22"/>
          <w:szCs w:val="22"/>
          <w:lang w:val="en-US"/>
        </w:rPr>
      </w:pPr>
      <w:ins w:id="4284" w:author="phuong vu" w:date="2018-11-30T22:44:00Z">
        <w:r w:rsidRPr="00F01337">
          <w:rPr>
            <w:rStyle w:val="Hyperlink"/>
            <w:noProof/>
          </w:rPr>
          <w:fldChar w:fldCharType="begin"/>
        </w:r>
        <w:r w:rsidRPr="00F01337">
          <w:rPr>
            <w:rStyle w:val="Hyperlink"/>
            <w:noProof/>
          </w:rPr>
          <w:instrText xml:space="preserve"> </w:instrText>
        </w:r>
        <w:r>
          <w:rPr>
            <w:noProof/>
          </w:rPr>
          <w:instrText>HYPERLINK \l "_Toc531381644"</w:instrText>
        </w:r>
        <w:r w:rsidRPr="00F01337">
          <w:rPr>
            <w:rStyle w:val="Hyperlink"/>
            <w:noProof/>
          </w:rPr>
          <w:instrText xml:space="preserve"> </w:instrText>
        </w:r>
        <w:r w:rsidRPr="00F01337">
          <w:rPr>
            <w:rStyle w:val="Hyperlink"/>
            <w:noProof/>
          </w:rPr>
        </w:r>
        <w:r w:rsidRPr="00F01337">
          <w:rPr>
            <w:rStyle w:val="Hyperlink"/>
            <w:noProof/>
          </w:rPr>
          <w:fldChar w:fldCharType="separate"/>
        </w:r>
        <w:r w:rsidRPr="00F01337">
          <w:rPr>
            <w:rStyle w:val="Hyperlink"/>
            <w:noProof/>
          </w:rPr>
          <w:t>Bảng 4.7</w:t>
        </w:r>
        <w:r w:rsidRPr="00F01337">
          <w:rPr>
            <w:rStyle w:val="Hyperlink"/>
            <w:noProof/>
            <w:lang w:val="en-US"/>
          </w:rPr>
          <w:t xml:space="preserve"> Kiểm thử chức năng cập nhật hóa đơn</w:t>
        </w:r>
        <w:r>
          <w:rPr>
            <w:noProof/>
            <w:webHidden/>
          </w:rPr>
          <w:tab/>
        </w:r>
        <w:r>
          <w:rPr>
            <w:noProof/>
            <w:webHidden/>
          </w:rPr>
          <w:fldChar w:fldCharType="begin"/>
        </w:r>
        <w:r>
          <w:rPr>
            <w:noProof/>
            <w:webHidden/>
          </w:rPr>
          <w:instrText xml:space="preserve"> PAGEREF _Toc531381644 \h </w:instrText>
        </w:r>
        <w:r>
          <w:rPr>
            <w:noProof/>
            <w:webHidden/>
          </w:rPr>
        </w:r>
      </w:ins>
      <w:r>
        <w:rPr>
          <w:noProof/>
          <w:webHidden/>
        </w:rPr>
        <w:fldChar w:fldCharType="separate"/>
      </w:r>
      <w:ins w:id="4285" w:author="phuong vu" w:date="2018-11-30T22:44:00Z">
        <w:r>
          <w:rPr>
            <w:noProof/>
            <w:webHidden/>
          </w:rPr>
          <w:t>75</w:t>
        </w:r>
        <w:r>
          <w:rPr>
            <w:noProof/>
            <w:webHidden/>
          </w:rPr>
          <w:fldChar w:fldCharType="end"/>
        </w:r>
        <w:r w:rsidRPr="00F01337">
          <w:rPr>
            <w:rStyle w:val="Hyperlink"/>
            <w:noProof/>
          </w:rPr>
          <w:fldChar w:fldCharType="end"/>
        </w:r>
      </w:ins>
    </w:p>
    <w:p w14:paraId="12D6D659" w14:textId="1893F273" w:rsidR="00A17FA5" w:rsidRDefault="00A17FA5">
      <w:pPr>
        <w:pStyle w:val="TableofFigures"/>
        <w:tabs>
          <w:tab w:val="right" w:leader="dot" w:pos="8777"/>
        </w:tabs>
        <w:rPr>
          <w:ins w:id="4286" w:author="phuong vu" w:date="2018-11-30T22:44:00Z"/>
          <w:rFonts w:asciiTheme="minorHAnsi" w:eastAsiaTheme="minorEastAsia" w:hAnsiTheme="minorHAnsi" w:cstheme="minorBidi"/>
          <w:noProof/>
          <w:sz w:val="22"/>
          <w:szCs w:val="22"/>
          <w:lang w:val="en-US"/>
        </w:rPr>
      </w:pPr>
      <w:ins w:id="4287" w:author="phuong vu" w:date="2018-11-30T22:44:00Z">
        <w:r w:rsidRPr="00F01337">
          <w:rPr>
            <w:rStyle w:val="Hyperlink"/>
            <w:noProof/>
          </w:rPr>
          <w:fldChar w:fldCharType="begin"/>
        </w:r>
        <w:r w:rsidRPr="00F01337">
          <w:rPr>
            <w:rStyle w:val="Hyperlink"/>
            <w:noProof/>
          </w:rPr>
          <w:instrText xml:space="preserve"> </w:instrText>
        </w:r>
        <w:r>
          <w:rPr>
            <w:noProof/>
          </w:rPr>
          <w:instrText>HYPERLINK \l "_Toc531381645"</w:instrText>
        </w:r>
        <w:r w:rsidRPr="00F01337">
          <w:rPr>
            <w:rStyle w:val="Hyperlink"/>
            <w:noProof/>
          </w:rPr>
          <w:instrText xml:space="preserve"> </w:instrText>
        </w:r>
        <w:r w:rsidRPr="00F01337">
          <w:rPr>
            <w:rStyle w:val="Hyperlink"/>
            <w:noProof/>
          </w:rPr>
        </w:r>
        <w:r w:rsidRPr="00F01337">
          <w:rPr>
            <w:rStyle w:val="Hyperlink"/>
            <w:noProof/>
          </w:rPr>
          <w:fldChar w:fldCharType="separate"/>
        </w:r>
        <w:r w:rsidRPr="00F01337">
          <w:rPr>
            <w:rStyle w:val="Hyperlink"/>
            <w:noProof/>
          </w:rPr>
          <w:t>Bảng 4.8</w:t>
        </w:r>
        <w:r w:rsidRPr="00F01337">
          <w:rPr>
            <w:rStyle w:val="Hyperlink"/>
            <w:noProof/>
            <w:lang w:val="en-US"/>
          </w:rPr>
          <w:t xml:space="preserve"> Kiểm thử chức năng xem danh sách biên nhận theo trạng thái</w:t>
        </w:r>
        <w:r>
          <w:rPr>
            <w:noProof/>
            <w:webHidden/>
          </w:rPr>
          <w:tab/>
        </w:r>
        <w:r>
          <w:rPr>
            <w:noProof/>
            <w:webHidden/>
          </w:rPr>
          <w:fldChar w:fldCharType="begin"/>
        </w:r>
        <w:r>
          <w:rPr>
            <w:noProof/>
            <w:webHidden/>
          </w:rPr>
          <w:instrText xml:space="preserve"> PAGEREF _Toc531381645 \h </w:instrText>
        </w:r>
        <w:r>
          <w:rPr>
            <w:noProof/>
            <w:webHidden/>
          </w:rPr>
        </w:r>
      </w:ins>
      <w:r>
        <w:rPr>
          <w:noProof/>
          <w:webHidden/>
        </w:rPr>
        <w:fldChar w:fldCharType="separate"/>
      </w:r>
      <w:ins w:id="4288" w:author="phuong vu" w:date="2018-11-30T22:44:00Z">
        <w:r>
          <w:rPr>
            <w:noProof/>
            <w:webHidden/>
          </w:rPr>
          <w:t>77</w:t>
        </w:r>
        <w:r>
          <w:rPr>
            <w:noProof/>
            <w:webHidden/>
          </w:rPr>
          <w:fldChar w:fldCharType="end"/>
        </w:r>
        <w:r w:rsidRPr="00F01337">
          <w:rPr>
            <w:rStyle w:val="Hyperlink"/>
            <w:noProof/>
          </w:rPr>
          <w:fldChar w:fldCharType="end"/>
        </w:r>
      </w:ins>
    </w:p>
    <w:p w14:paraId="56E9D79E" w14:textId="5AD6A49E" w:rsidR="00A17FA5" w:rsidRDefault="00A17FA5">
      <w:pPr>
        <w:pStyle w:val="TableofFigures"/>
        <w:tabs>
          <w:tab w:val="right" w:leader="dot" w:pos="8777"/>
        </w:tabs>
        <w:rPr>
          <w:ins w:id="4289" w:author="phuong vu" w:date="2018-11-30T22:44:00Z"/>
          <w:rFonts w:asciiTheme="minorHAnsi" w:eastAsiaTheme="minorEastAsia" w:hAnsiTheme="minorHAnsi" w:cstheme="minorBidi"/>
          <w:noProof/>
          <w:sz w:val="22"/>
          <w:szCs w:val="22"/>
          <w:lang w:val="en-US"/>
        </w:rPr>
      </w:pPr>
      <w:ins w:id="4290" w:author="phuong vu" w:date="2018-11-30T22:44:00Z">
        <w:r w:rsidRPr="00F01337">
          <w:rPr>
            <w:rStyle w:val="Hyperlink"/>
            <w:noProof/>
          </w:rPr>
          <w:fldChar w:fldCharType="begin"/>
        </w:r>
        <w:r w:rsidRPr="00F01337">
          <w:rPr>
            <w:rStyle w:val="Hyperlink"/>
            <w:noProof/>
          </w:rPr>
          <w:instrText xml:space="preserve"> </w:instrText>
        </w:r>
        <w:r>
          <w:rPr>
            <w:noProof/>
          </w:rPr>
          <w:instrText>HYPERLINK \l "_Toc531381646"</w:instrText>
        </w:r>
        <w:r w:rsidRPr="00F01337">
          <w:rPr>
            <w:rStyle w:val="Hyperlink"/>
            <w:noProof/>
          </w:rPr>
          <w:instrText xml:space="preserve"> </w:instrText>
        </w:r>
        <w:r w:rsidRPr="00F01337">
          <w:rPr>
            <w:rStyle w:val="Hyperlink"/>
            <w:noProof/>
          </w:rPr>
        </w:r>
        <w:r w:rsidRPr="00F01337">
          <w:rPr>
            <w:rStyle w:val="Hyperlink"/>
            <w:noProof/>
          </w:rPr>
          <w:fldChar w:fldCharType="separate"/>
        </w:r>
        <w:r w:rsidRPr="00F01337">
          <w:rPr>
            <w:rStyle w:val="Hyperlink"/>
            <w:noProof/>
          </w:rPr>
          <w:t>Bảng 4.9</w:t>
        </w:r>
        <w:r w:rsidRPr="00F01337">
          <w:rPr>
            <w:rStyle w:val="Hyperlink"/>
            <w:noProof/>
            <w:lang w:val="en-US"/>
          </w:rPr>
          <w:t xml:space="preserve"> Kiểm thử chức năng thay đổi trạng thái biên nhận</w:t>
        </w:r>
        <w:r>
          <w:rPr>
            <w:noProof/>
            <w:webHidden/>
          </w:rPr>
          <w:tab/>
        </w:r>
        <w:r>
          <w:rPr>
            <w:noProof/>
            <w:webHidden/>
          </w:rPr>
          <w:fldChar w:fldCharType="begin"/>
        </w:r>
        <w:r>
          <w:rPr>
            <w:noProof/>
            <w:webHidden/>
          </w:rPr>
          <w:instrText xml:space="preserve"> PAGEREF _Toc531381646 \h </w:instrText>
        </w:r>
        <w:r>
          <w:rPr>
            <w:noProof/>
            <w:webHidden/>
          </w:rPr>
        </w:r>
      </w:ins>
      <w:r>
        <w:rPr>
          <w:noProof/>
          <w:webHidden/>
        </w:rPr>
        <w:fldChar w:fldCharType="separate"/>
      </w:r>
      <w:ins w:id="4291" w:author="phuong vu" w:date="2018-11-30T22:44:00Z">
        <w:r>
          <w:rPr>
            <w:noProof/>
            <w:webHidden/>
          </w:rPr>
          <w:t>78</w:t>
        </w:r>
        <w:r>
          <w:rPr>
            <w:noProof/>
            <w:webHidden/>
          </w:rPr>
          <w:fldChar w:fldCharType="end"/>
        </w:r>
        <w:r w:rsidRPr="00F01337">
          <w:rPr>
            <w:rStyle w:val="Hyperlink"/>
            <w:noProof/>
          </w:rPr>
          <w:fldChar w:fldCharType="end"/>
        </w:r>
      </w:ins>
    </w:p>
    <w:p w14:paraId="6401A695" w14:textId="715BEF80" w:rsidR="00A17FA5" w:rsidRDefault="00A17FA5">
      <w:pPr>
        <w:pStyle w:val="TableofFigures"/>
        <w:tabs>
          <w:tab w:val="right" w:leader="dot" w:pos="8777"/>
        </w:tabs>
        <w:rPr>
          <w:ins w:id="4292" w:author="phuong vu" w:date="2018-11-30T22:44:00Z"/>
          <w:rFonts w:asciiTheme="minorHAnsi" w:eastAsiaTheme="minorEastAsia" w:hAnsiTheme="minorHAnsi" w:cstheme="minorBidi"/>
          <w:noProof/>
          <w:sz w:val="22"/>
          <w:szCs w:val="22"/>
          <w:lang w:val="en-US"/>
        </w:rPr>
      </w:pPr>
      <w:ins w:id="4293" w:author="phuong vu" w:date="2018-11-30T22:44:00Z">
        <w:r w:rsidRPr="00F01337">
          <w:rPr>
            <w:rStyle w:val="Hyperlink"/>
            <w:noProof/>
          </w:rPr>
          <w:fldChar w:fldCharType="begin"/>
        </w:r>
        <w:r w:rsidRPr="00F01337">
          <w:rPr>
            <w:rStyle w:val="Hyperlink"/>
            <w:noProof/>
          </w:rPr>
          <w:instrText xml:space="preserve"> </w:instrText>
        </w:r>
        <w:r>
          <w:rPr>
            <w:noProof/>
          </w:rPr>
          <w:instrText>HYPERLINK \l "_Toc531381647"</w:instrText>
        </w:r>
        <w:r w:rsidRPr="00F01337">
          <w:rPr>
            <w:rStyle w:val="Hyperlink"/>
            <w:noProof/>
          </w:rPr>
          <w:instrText xml:space="preserve"> </w:instrText>
        </w:r>
        <w:r w:rsidRPr="00F01337">
          <w:rPr>
            <w:rStyle w:val="Hyperlink"/>
            <w:noProof/>
          </w:rPr>
        </w:r>
        <w:r w:rsidRPr="00F01337">
          <w:rPr>
            <w:rStyle w:val="Hyperlink"/>
            <w:noProof/>
          </w:rPr>
          <w:fldChar w:fldCharType="separate"/>
        </w:r>
        <w:r w:rsidRPr="00F01337">
          <w:rPr>
            <w:rStyle w:val="Hyperlink"/>
            <w:noProof/>
          </w:rPr>
          <w:t>Bảng 4.10 Kiểm thử chức năng cập nhật biên nhận</w:t>
        </w:r>
        <w:r>
          <w:rPr>
            <w:noProof/>
            <w:webHidden/>
          </w:rPr>
          <w:tab/>
        </w:r>
        <w:r>
          <w:rPr>
            <w:noProof/>
            <w:webHidden/>
          </w:rPr>
          <w:fldChar w:fldCharType="begin"/>
        </w:r>
        <w:r>
          <w:rPr>
            <w:noProof/>
            <w:webHidden/>
          </w:rPr>
          <w:instrText xml:space="preserve"> PAGEREF _Toc531381647 \h </w:instrText>
        </w:r>
        <w:r>
          <w:rPr>
            <w:noProof/>
            <w:webHidden/>
          </w:rPr>
        </w:r>
      </w:ins>
      <w:r>
        <w:rPr>
          <w:noProof/>
          <w:webHidden/>
        </w:rPr>
        <w:fldChar w:fldCharType="separate"/>
      </w:r>
      <w:ins w:id="4294" w:author="phuong vu" w:date="2018-11-30T22:44:00Z">
        <w:r>
          <w:rPr>
            <w:noProof/>
            <w:webHidden/>
          </w:rPr>
          <w:t>79</w:t>
        </w:r>
        <w:r>
          <w:rPr>
            <w:noProof/>
            <w:webHidden/>
          </w:rPr>
          <w:fldChar w:fldCharType="end"/>
        </w:r>
        <w:r w:rsidRPr="00F01337">
          <w:rPr>
            <w:rStyle w:val="Hyperlink"/>
            <w:noProof/>
          </w:rPr>
          <w:fldChar w:fldCharType="end"/>
        </w:r>
      </w:ins>
    </w:p>
    <w:p w14:paraId="2E608855" w14:textId="4BE1E9CA" w:rsidR="00A17FA5" w:rsidRDefault="00A17FA5">
      <w:pPr>
        <w:pStyle w:val="TableofFigures"/>
        <w:tabs>
          <w:tab w:val="right" w:leader="dot" w:pos="8777"/>
        </w:tabs>
        <w:rPr>
          <w:ins w:id="4295" w:author="phuong vu" w:date="2018-11-30T22:44:00Z"/>
          <w:rFonts w:asciiTheme="minorHAnsi" w:eastAsiaTheme="minorEastAsia" w:hAnsiTheme="minorHAnsi" w:cstheme="minorBidi"/>
          <w:noProof/>
          <w:sz w:val="22"/>
          <w:szCs w:val="22"/>
          <w:lang w:val="en-US"/>
        </w:rPr>
      </w:pPr>
      <w:ins w:id="4296" w:author="phuong vu" w:date="2018-11-30T22:44:00Z">
        <w:r w:rsidRPr="00F01337">
          <w:rPr>
            <w:rStyle w:val="Hyperlink"/>
            <w:noProof/>
          </w:rPr>
          <w:fldChar w:fldCharType="begin"/>
        </w:r>
        <w:r w:rsidRPr="00F01337">
          <w:rPr>
            <w:rStyle w:val="Hyperlink"/>
            <w:noProof/>
          </w:rPr>
          <w:instrText xml:space="preserve"> </w:instrText>
        </w:r>
        <w:r>
          <w:rPr>
            <w:noProof/>
          </w:rPr>
          <w:instrText>HYPERLINK \l "_Toc531381648"</w:instrText>
        </w:r>
        <w:r w:rsidRPr="00F01337">
          <w:rPr>
            <w:rStyle w:val="Hyperlink"/>
            <w:noProof/>
          </w:rPr>
          <w:instrText xml:space="preserve"> </w:instrText>
        </w:r>
        <w:r w:rsidRPr="00F01337">
          <w:rPr>
            <w:rStyle w:val="Hyperlink"/>
            <w:noProof/>
          </w:rPr>
        </w:r>
        <w:r w:rsidRPr="00F01337">
          <w:rPr>
            <w:rStyle w:val="Hyperlink"/>
            <w:noProof/>
          </w:rPr>
          <w:fldChar w:fldCharType="separate"/>
        </w:r>
        <w:r w:rsidRPr="00F01337">
          <w:rPr>
            <w:rStyle w:val="Hyperlink"/>
            <w:noProof/>
          </w:rPr>
          <w:t>Bảng 4.11 Kiểm thử chức năng quản lí phân công xử lí đơn hàng</w:t>
        </w:r>
        <w:r>
          <w:rPr>
            <w:noProof/>
            <w:webHidden/>
          </w:rPr>
          <w:tab/>
        </w:r>
        <w:r>
          <w:rPr>
            <w:noProof/>
            <w:webHidden/>
          </w:rPr>
          <w:fldChar w:fldCharType="begin"/>
        </w:r>
        <w:r>
          <w:rPr>
            <w:noProof/>
            <w:webHidden/>
          </w:rPr>
          <w:instrText xml:space="preserve"> PAGEREF _Toc531381648 \h </w:instrText>
        </w:r>
        <w:r>
          <w:rPr>
            <w:noProof/>
            <w:webHidden/>
          </w:rPr>
        </w:r>
      </w:ins>
      <w:r>
        <w:rPr>
          <w:noProof/>
          <w:webHidden/>
        </w:rPr>
        <w:fldChar w:fldCharType="separate"/>
      </w:r>
      <w:ins w:id="4297" w:author="phuong vu" w:date="2018-11-30T22:44:00Z">
        <w:r>
          <w:rPr>
            <w:noProof/>
            <w:webHidden/>
          </w:rPr>
          <w:t>80</w:t>
        </w:r>
        <w:r>
          <w:rPr>
            <w:noProof/>
            <w:webHidden/>
          </w:rPr>
          <w:fldChar w:fldCharType="end"/>
        </w:r>
        <w:r w:rsidRPr="00F01337">
          <w:rPr>
            <w:rStyle w:val="Hyperlink"/>
            <w:noProof/>
          </w:rPr>
          <w:fldChar w:fldCharType="end"/>
        </w:r>
      </w:ins>
    </w:p>
    <w:p w14:paraId="485AF56D" w14:textId="31A01367" w:rsidR="00A17FA5" w:rsidRDefault="00A17FA5">
      <w:pPr>
        <w:pStyle w:val="TableofFigures"/>
        <w:tabs>
          <w:tab w:val="right" w:leader="dot" w:pos="8777"/>
        </w:tabs>
        <w:rPr>
          <w:ins w:id="4298" w:author="phuong vu" w:date="2018-11-30T22:44:00Z"/>
          <w:rFonts w:asciiTheme="minorHAnsi" w:eastAsiaTheme="minorEastAsia" w:hAnsiTheme="minorHAnsi" w:cstheme="minorBidi"/>
          <w:noProof/>
          <w:sz w:val="22"/>
          <w:szCs w:val="22"/>
          <w:lang w:val="en-US"/>
        </w:rPr>
      </w:pPr>
      <w:ins w:id="4299" w:author="phuong vu" w:date="2018-11-30T22:44:00Z">
        <w:r w:rsidRPr="00F01337">
          <w:rPr>
            <w:rStyle w:val="Hyperlink"/>
            <w:noProof/>
          </w:rPr>
          <w:fldChar w:fldCharType="begin"/>
        </w:r>
        <w:r w:rsidRPr="00F01337">
          <w:rPr>
            <w:rStyle w:val="Hyperlink"/>
            <w:noProof/>
          </w:rPr>
          <w:instrText xml:space="preserve"> </w:instrText>
        </w:r>
        <w:r>
          <w:rPr>
            <w:noProof/>
          </w:rPr>
          <w:instrText>HYPERLINK \l "_Toc531381649"</w:instrText>
        </w:r>
        <w:r w:rsidRPr="00F01337">
          <w:rPr>
            <w:rStyle w:val="Hyperlink"/>
            <w:noProof/>
          </w:rPr>
          <w:instrText xml:space="preserve"> </w:instrText>
        </w:r>
        <w:r w:rsidRPr="00F01337">
          <w:rPr>
            <w:rStyle w:val="Hyperlink"/>
            <w:noProof/>
          </w:rPr>
        </w:r>
        <w:r w:rsidRPr="00F01337">
          <w:rPr>
            <w:rStyle w:val="Hyperlink"/>
            <w:noProof/>
          </w:rPr>
          <w:fldChar w:fldCharType="separate"/>
        </w:r>
        <w:r w:rsidRPr="00F01337">
          <w:rPr>
            <w:rStyle w:val="Hyperlink"/>
            <w:noProof/>
          </w:rPr>
          <w:t>Bảng 4.12</w:t>
        </w:r>
        <w:r w:rsidRPr="00F01337">
          <w:rPr>
            <w:rStyle w:val="Hyperlink"/>
            <w:noProof/>
            <w:lang w:val="en-US"/>
          </w:rPr>
          <w:t xml:space="preserve"> Kiểm thử chức năng quản lí trạng thái máy giặt</w:t>
        </w:r>
        <w:r>
          <w:rPr>
            <w:noProof/>
            <w:webHidden/>
          </w:rPr>
          <w:tab/>
        </w:r>
        <w:r>
          <w:rPr>
            <w:noProof/>
            <w:webHidden/>
          </w:rPr>
          <w:fldChar w:fldCharType="begin"/>
        </w:r>
        <w:r>
          <w:rPr>
            <w:noProof/>
            <w:webHidden/>
          </w:rPr>
          <w:instrText xml:space="preserve"> PAGEREF _Toc531381649 \h </w:instrText>
        </w:r>
        <w:r>
          <w:rPr>
            <w:noProof/>
            <w:webHidden/>
          </w:rPr>
        </w:r>
      </w:ins>
      <w:r>
        <w:rPr>
          <w:noProof/>
          <w:webHidden/>
        </w:rPr>
        <w:fldChar w:fldCharType="separate"/>
      </w:r>
      <w:ins w:id="4300" w:author="phuong vu" w:date="2018-11-30T22:44:00Z">
        <w:r>
          <w:rPr>
            <w:noProof/>
            <w:webHidden/>
          </w:rPr>
          <w:t>81</w:t>
        </w:r>
        <w:r>
          <w:rPr>
            <w:noProof/>
            <w:webHidden/>
          </w:rPr>
          <w:fldChar w:fldCharType="end"/>
        </w:r>
        <w:r w:rsidRPr="00F01337">
          <w:rPr>
            <w:rStyle w:val="Hyperlink"/>
            <w:noProof/>
          </w:rPr>
          <w:fldChar w:fldCharType="end"/>
        </w:r>
      </w:ins>
    </w:p>
    <w:p w14:paraId="64863A8D" w14:textId="00AE4065" w:rsidR="00A17FA5" w:rsidRDefault="00A17FA5">
      <w:pPr>
        <w:pStyle w:val="TableofFigures"/>
        <w:tabs>
          <w:tab w:val="right" w:leader="dot" w:pos="8777"/>
        </w:tabs>
        <w:rPr>
          <w:ins w:id="4301" w:author="phuong vu" w:date="2018-11-30T22:44:00Z"/>
          <w:rFonts w:asciiTheme="minorHAnsi" w:eastAsiaTheme="minorEastAsia" w:hAnsiTheme="minorHAnsi" w:cstheme="minorBidi"/>
          <w:noProof/>
          <w:sz w:val="22"/>
          <w:szCs w:val="22"/>
          <w:lang w:val="en-US"/>
        </w:rPr>
      </w:pPr>
      <w:ins w:id="4302" w:author="phuong vu" w:date="2018-11-30T22:44:00Z">
        <w:r w:rsidRPr="00F01337">
          <w:rPr>
            <w:rStyle w:val="Hyperlink"/>
            <w:noProof/>
          </w:rPr>
          <w:fldChar w:fldCharType="begin"/>
        </w:r>
        <w:r w:rsidRPr="00F01337">
          <w:rPr>
            <w:rStyle w:val="Hyperlink"/>
            <w:noProof/>
          </w:rPr>
          <w:instrText xml:space="preserve"> </w:instrText>
        </w:r>
        <w:r>
          <w:rPr>
            <w:noProof/>
          </w:rPr>
          <w:instrText>HYPERLINK \l "_Toc531381650"</w:instrText>
        </w:r>
        <w:r w:rsidRPr="00F01337">
          <w:rPr>
            <w:rStyle w:val="Hyperlink"/>
            <w:noProof/>
          </w:rPr>
          <w:instrText xml:space="preserve"> </w:instrText>
        </w:r>
        <w:r w:rsidRPr="00F01337">
          <w:rPr>
            <w:rStyle w:val="Hyperlink"/>
            <w:noProof/>
          </w:rPr>
        </w:r>
        <w:r w:rsidRPr="00F01337">
          <w:rPr>
            <w:rStyle w:val="Hyperlink"/>
            <w:noProof/>
          </w:rPr>
          <w:fldChar w:fldCharType="separate"/>
        </w:r>
        <w:r w:rsidRPr="00F01337">
          <w:rPr>
            <w:rStyle w:val="Hyperlink"/>
            <w:noProof/>
          </w:rPr>
          <w:t>Bảng 4.13</w:t>
        </w:r>
        <w:r w:rsidRPr="00F01337">
          <w:rPr>
            <w:rStyle w:val="Hyperlink"/>
            <w:noProof/>
            <w:lang w:val="en-US"/>
          </w:rPr>
          <w:t xml:space="preserve"> Kiểm thử chức năng tìm kiếm đơn hàng</w:t>
        </w:r>
        <w:r>
          <w:rPr>
            <w:noProof/>
            <w:webHidden/>
          </w:rPr>
          <w:tab/>
        </w:r>
        <w:r>
          <w:rPr>
            <w:noProof/>
            <w:webHidden/>
          </w:rPr>
          <w:fldChar w:fldCharType="begin"/>
        </w:r>
        <w:r>
          <w:rPr>
            <w:noProof/>
            <w:webHidden/>
          </w:rPr>
          <w:instrText xml:space="preserve"> PAGEREF _Toc531381650 \h </w:instrText>
        </w:r>
        <w:r>
          <w:rPr>
            <w:noProof/>
            <w:webHidden/>
          </w:rPr>
        </w:r>
      </w:ins>
      <w:r>
        <w:rPr>
          <w:noProof/>
          <w:webHidden/>
        </w:rPr>
        <w:fldChar w:fldCharType="separate"/>
      </w:r>
      <w:ins w:id="4303" w:author="phuong vu" w:date="2018-11-30T22:44:00Z">
        <w:r>
          <w:rPr>
            <w:noProof/>
            <w:webHidden/>
          </w:rPr>
          <w:t>82</w:t>
        </w:r>
        <w:r>
          <w:rPr>
            <w:noProof/>
            <w:webHidden/>
          </w:rPr>
          <w:fldChar w:fldCharType="end"/>
        </w:r>
        <w:r w:rsidRPr="00F01337">
          <w:rPr>
            <w:rStyle w:val="Hyperlink"/>
            <w:noProof/>
          </w:rPr>
          <w:fldChar w:fldCharType="end"/>
        </w:r>
      </w:ins>
    </w:p>
    <w:p w14:paraId="0C8118E7" w14:textId="4FCF22CA" w:rsidR="00A17FA5" w:rsidRDefault="00A17FA5">
      <w:pPr>
        <w:pStyle w:val="TableofFigures"/>
        <w:tabs>
          <w:tab w:val="right" w:leader="dot" w:pos="8777"/>
        </w:tabs>
        <w:rPr>
          <w:ins w:id="4304" w:author="phuong vu" w:date="2018-11-30T22:44:00Z"/>
          <w:rFonts w:asciiTheme="minorHAnsi" w:eastAsiaTheme="minorEastAsia" w:hAnsiTheme="minorHAnsi" w:cstheme="minorBidi"/>
          <w:noProof/>
          <w:sz w:val="22"/>
          <w:szCs w:val="22"/>
          <w:lang w:val="en-US"/>
        </w:rPr>
      </w:pPr>
      <w:ins w:id="4305" w:author="phuong vu" w:date="2018-11-30T22:44:00Z">
        <w:r w:rsidRPr="00F01337">
          <w:rPr>
            <w:rStyle w:val="Hyperlink"/>
            <w:noProof/>
          </w:rPr>
          <w:fldChar w:fldCharType="begin"/>
        </w:r>
        <w:r w:rsidRPr="00F01337">
          <w:rPr>
            <w:rStyle w:val="Hyperlink"/>
            <w:noProof/>
          </w:rPr>
          <w:instrText xml:space="preserve"> </w:instrText>
        </w:r>
        <w:r>
          <w:rPr>
            <w:noProof/>
          </w:rPr>
          <w:instrText>HYPERLINK \l "_Toc531381651"</w:instrText>
        </w:r>
        <w:r w:rsidRPr="00F01337">
          <w:rPr>
            <w:rStyle w:val="Hyperlink"/>
            <w:noProof/>
          </w:rPr>
          <w:instrText xml:space="preserve"> </w:instrText>
        </w:r>
        <w:r w:rsidRPr="00F01337">
          <w:rPr>
            <w:rStyle w:val="Hyperlink"/>
            <w:noProof/>
          </w:rPr>
        </w:r>
        <w:r w:rsidRPr="00F01337">
          <w:rPr>
            <w:rStyle w:val="Hyperlink"/>
            <w:noProof/>
          </w:rPr>
          <w:fldChar w:fldCharType="separate"/>
        </w:r>
        <w:r w:rsidRPr="00F01337">
          <w:rPr>
            <w:rStyle w:val="Hyperlink"/>
            <w:noProof/>
          </w:rPr>
          <w:t>Bảng 4.14</w:t>
        </w:r>
        <w:r w:rsidRPr="00F01337">
          <w:rPr>
            <w:rStyle w:val="Hyperlink"/>
            <w:noProof/>
            <w:lang w:val="en-US"/>
          </w:rPr>
          <w:t xml:space="preserve"> Kiểm thử chức năng đăng nhập, đăng xuất</w:t>
        </w:r>
        <w:r>
          <w:rPr>
            <w:noProof/>
            <w:webHidden/>
          </w:rPr>
          <w:tab/>
        </w:r>
        <w:r>
          <w:rPr>
            <w:noProof/>
            <w:webHidden/>
          </w:rPr>
          <w:fldChar w:fldCharType="begin"/>
        </w:r>
        <w:r>
          <w:rPr>
            <w:noProof/>
            <w:webHidden/>
          </w:rPr>
          <w:instrText xml:space="preserve"> PAGEREF _Toc531381651 \h </w:instrText>
        </w:r>
        <w:r>
          <w:rPr>
            <w:noProof/>
            <w:webHidden/>
          </w:rPr>
        </w:r>
      </w:ins>
      <w:r>
        <w:rPr>
          <w:noProof/>
          <w:webHidden/>
        </w:rPr>
        <w:fldChar w:fldCharType="separate"/>
      </w:r>
      <w:ins w:id="4306" w:author="phuong vu" w:date="2018-11-30T22:44:00Z">
        <w:r>
          <w:rPr>
            <w:noProof/>
            <w:webHidden/>
          </w:rPr>
          <w:t>83</w:t>
        </w:r>
        <w:r>
          <w:rPr>
            <w:noProof/>
            <w:webHidden/>
          </w:rPr>
          <w:fldChar w:fldCharType="end"/>
        </w:r>
        <w:r w:rsidRPr="00F01337">
          <w:rPr>
            <w:rStyle w:val="Hyperlink"/>
            <w:noProof/>
          </w:rPr>
          <w:fldChar w:fldCharType="end"/>
        </w:r>
      </w:ins>
    </w:p>
    <w:p w14:paraId="4FA51C0D" w14:textId="3169AC5F" w:rsidR="00A17FA5" w:rsidRDefault="00A17FA5">
      <w:pPr>
        <w:pStyle w:val="TableofFigures"/>
        <w:tabs>
          <w:tab w:val="right" w:leader="dot" w:pos="8777"/>
        </w:tabs>
        <w:rPr>
          <w:ins w:id="4307" w:author="phuong vu" w:date="2018-11-30T22:44:00Z"/>
          <w:rFonts w:asciiTheme="minorHAnsi" w:eastAsiaTheme="minorEastAsia" w:hAnsiTheme="minorHAnsi" w:cstheme="minorBidi"/>
          <w:noProof/>
          <w:sz w:val="22"/>
          <w:szCs w:val="22"/>
          <w:lang w:val="en-US"/>
        </w:rPr>
      </w:pPr>
      <w:ins w:id="4308" w:author="phuong vu" w:date="2018-11-30T22:44:00Z">
        <w:r w:rsidRPr="00F01337">
          <w:rPr>
            <w:rStyle w:val="Hyperlink"/>
            <w:noProof/>
          </w:rPr>
          <w:fldChar w:fldCharType="begin"/>
        </w:r>
        <w:r w:rsidRPr="00F01337">
          <w:rPr>
            <w:rStyle w:val="Hyperlink"/>
            <w:noProof/>
          </w:rPr>
          <w:instrText xml:space="preserve"> </w:instrText>
        </w:r>
        <w:r>
          <w:rPr>
            <w:noProof/>
          </w:rPr>
          <w:instrText>HYPERLINK \l "_Toc531381652"</w:instrText>
        </w:r>
        <w:r w:rsidRPr="00F01337">
          <w:rPr>
            <w:rStyle w:val="Hyperlink"/>
            <w:noProof/>
          </w:rPr>
          <w:instrText xml:space="preserve"> </w:instrText>
        </w:r>
        <w:r w:rsidRPr="00F01337">
          <w:rPr>
            <w:rStyle w:val="Hyperlink"/>
            <w:noProof/>
          </w:rPr>
        </w:r>
        <w:r w:rsidRPr="00F01337">
          <w:rPr>
            <w:rStyle w:val="Hyperlink"/>
            <w:noProof/>
          </w:rPr>
          <w:fldChar w:fldCharType="separate"/>
        </w:r>
        <w:r w:rsidRPr="00F01337">
          <w:rPr>
            <w:rStyle w:val="Hyperlink"/>
            <w:noProof/>
          </w:rPr>
          <w:t>Bảng 4.15 Bảng dữ liệu hóa đơn</w:t>
        </w:r>
        <w:r>
          <w:rPr>
            <w:noProof/>
            <w:webHidden/>
          </w:rPr>
          <w:tab/>
        </w:r>
        <w:r>
          <w:rPr>
            <w:noProof/>
            <w:webHidden/>
          </w:rPr>
          <w:fldChar w:fldCharType="begin"/>
        </w:r>
        <w:r>
          <w:rPr>
            <w:noProof/>
            <w:webHidden/>
          </w:rPr>
          <w:instrText xml:space="preserve"> PAGEREF _Toc531381652 \h </w:instrText>
        </w:r>
        <w:r>
          <w:rPr>
            <w:noProof/>
            <w:webHidden/>
          </w:rPr>
        </w:r>
      </w:ins>
      <w:r>
        <w:rPr>
          <w:noProof/>
          <w:webHidden/>
        </w:rPr>
        <w:fldChar w:fldCharType="separate"/>
      </w:r>
      <w:ins w:id="4309" w:author="phuong vu" w:date="2018-11-30T22:44:00Z">
        <w:r>
          <w:rPr>
            <w:noProof/>
            <w:webHidden/>
          </w:rPr>
          <w:t>85</w:t>
        </w:r>
        <w:r>
          <w:rPr>
            <w:noProof/>
            <w:webHidden/>
          </w:rPr>
          <w:fldChar w:fldCharType="end"/>
        </w:r>
        <w:r w:rsidRPr="00F01337">
          <w:rPr>
            <w:rStyle w:val="Hyperlink"/>
            <w:noProof/>
          </w:rPr>
          <w:fldChar w:fldCharType="end"/>
        </w:r>
      </w:ins>
    </w:p>
    <w:p w14:paraId="0C31F92A" w14:textId="73976D9B" w:rsidR="00A17FA5" w:rsidRDefault="00A17FA5">
      <w:pPr>
        <w:pStyle w:val="TableofFigures"/>
        <w:tabs>
          <w:tab w:val="right" w:leader="dot" w:pos="8777"/>
        </w:tabs>
        <w:rPr>
          <w:ins w:id="4310" w:author="phuong vu" w:date="2018-11-30T22:44:00Z"/>
          <w:rFonts w:asciiTheme="minorHAnsi" w:eastAsiaTheme="minorEastAsia" w:hAnsiTheme="minorHAnsi" w:cstheme="minorBidi"/>
          <w:noProof/>
          <w:sz w:val="22"/>
          <w:szCs w:val="22"/>
          <w:lang w:val="en-US"/>
        </w:rPr>
      </w:pPr>
      <w:ins w:id="4311" w:author="phuong vu" w:date="2018-11-30T22:44:00Z">
        <w:r w:rsidRPr="00F01337">
          <w:rPr>
            <w:rStyle w:val="Hyperlink"/>
            <w:noProof/>
          </w:rPr>
          <w:fldChar w:fldCharType="begin"/>
        </w:r>
        <w:r w:rsidRPr="00F01337">
          <w:rPr>
            <w:rStyle w:val="Hyperlink"/>
            <w:noProof/>
          </w:rPr>
          <w:instrText xml:space="preserve"> </w:instrText>
        </w:r>
        <w:r>
          <w:rPr>
            <w:noProof/>
          </w:rPr>
          <w:instrText>HYPERLINK \l "_Toc531381653"</w:instrText>
        </w:r>
        <w:r w:rsidRPr="00F01337">
          <w:rPr>
            <w:rStyle w:val="Hyperlink"/>
            <w:noProof/>
          </w:rPr>
          <w:instrText xml:space="preserve"> </w:instrText>
        </w:r>
        <w:r w:rsidRPr="00F01337">
          <w:rPr>
            <w:rStyle w:val="Hyperlink"/>
            <w:noProof/>
          </w:rPr>
        </w:r>
        <w:r w:rsidRPr="00F01337">
          <w:rPr>
            <w:rStyle w:val="Hyperlink"/>
            <w:noProof/>
          </w:rPr>
          <w:fldChar w:fldCharType="separate"/>
        </w:r>
        <w:r w:rsidRPr="00F01337">
          <w:rPr>
            <w:rStyle w:val="Hyperlink"/>
            <w:noProof/>
          </w:rPr>
          <w:t>Bảng 4.16 Bảng dữ liệu chi tiết hóa đơn</w:t>
        </w:r>
        <w:r>
          <w:rPr>
            <w:noProof/>
            <w:webHidden/>
          </w:rPr>
          <w:tab/>
        </w:r>
        <w:r>
          <w:rPr>
            <w:noProof/>
            <w:webHidden/>
          </w:rPr>
          <w:fldChar w:fldCharType="begin"/>
        </w:r>
        <w:r>
          <w:rPr>
            <w:noProof/>
            <w:webHidden/>
          </w:rPr>
          <w:instrText xml:space="preserve"> PAGEREF _Toc531381653 \h </w:instrText>
        </w:r>
        <w:r>
          <w:rPr>
            <w:noProof/>
            <w:webHidden/>
          </w:rPr>
        </w:r>
      </w:ins>
      <w:r>
        <w:rPr>
          <w:noProof/>
          <w:webHidden/>
        </w:rPr>
        <w:fldChar w:fldCharType="separate"/>
      </w:r>
      <w:ins w:id="4312" w:author="phuong vu" w:date="2018-11-30T22:44:00Z">
        <w:r>
          <w:rPr>
            <w:noProof/>
            <w:webHidden/>
          </w:rPr>
          <w:t>86</w:t>
        </w:r>
        <w:r>
          <w:rPr>
            <w:noProof/>
            <w:webHidden/>
          </w:rPr>
          <w:fldChar w:fldCharType="end"/>
        </w:r>
        <w:r w:rsidRPr="00F01337">
          <w:rPr>
            <w:rStyle w:val="Hyperlink"/>
            <w:noProof/>
          </w:rPr>
          <w:fldChar w:fldCharType="end"/>
        </w:r>
      </w:ins>
    </w:p>
    <w:p w14:paraId="74307CF2" w14:textId="665E58DF" w:rsidR="00A17FA5" w:rsidRDefault="00A17FA5">
      <w:pPr>
        <w:pStyle w:val="TableofFigures"/>
        <w:tabs>
          <w:tab w:val="right" w:leader="dot" w:pos="8777"/>
        </w:tabs>
        <w:rPr>
          <w:ins w:id="4313" w:author="phuong vu" w:date="2018-11-30T22:44:00Z"/>
          <w:rFonts w:asciiTheme="minorHAnsi" w:eastAsiaTheme="minorEastAsia" w:hAnsiTheme="minorHAnsi" w:cstheme="minorBidi"/>
          <w:noProof/>
          <w:sz w:val="22"/>
          <w:szCs w:val="22"/>
          <w:lang w:val="en-US"/>
        </w:rPr>
      </w:pPr>
      <w:ins w:id="4314" w:author="phuong vu" w:date="2018-11-30T22:44:00Z">
        <w:r w:rsidRPr="00F01337">
          <w:rPr>
            <w:rStyle w:val="Hyperlink"/>
            <w:noProof/>
          </w:rPr>
          <w:fldChar w:fldCharType="begin"/>
        </w:r>
        <w:r w:rsidRPr="00F01337">
          <w:rPr>
            <w:rStyle w:val="Hyperlink"/>
            <w:noProof/>
          </w:rPr>
          <w:instrText xml:space="preserve"> </w:instrText>
        </w:r>
        <w:r>
          <w:rPr>
            <w:noProof/>
          </w:rPr>
          <w:instrText>HYPERLINK \l "_Toc531381654"</w:instrText>
        </w:r>
        <w:r w:rsidRPr="00F01337">
          <w:rPr>
            <w:rStyle w:val="Hyperlink"/>
            <w:noProof/>
          </w:rPr>
          <w:instrText xml:space="preserve"> </w:instrText>
        </w:r>
        <w:r w:rsidRPr="00F01337">
          <w:rPr>
            <w:rStyle w:val="Hyperlink"/>
            <w:noProof/>
          </w:rPr>
        </w:r>
        <w:r w:rsidRPr="00F01337">
          <w:rPr>
            <w:rStyle w:val="Hyperlink"/>
            <w:noProof/>
          </w:rPr>
          <w:fldChar w:fldCharType="separate"/>
        </w:r>
        <w:r w:rsidRPr="00F01337">
          <w:rPr>
            <w:rStyle w:val="Hyperlink"/>
            <w:noProof/>
          </w:rPr>
          <w:t>Bảng 4.17 Bảng dữ liệu chi nhánh</w:t>
        </w:r>
        <w:r>
          <w:rPr>
            <w:noProof/>
            <w:webHidden/>
          </w:rPr>
          <w:tab/>
        </w:r>
        <w:r>
          <w:rPr>
            <w:noProof/>
            <w:webHidden/>
          </w:rPr>
          <w:fldChar w:fldCharType="begin"/>
        </w:r>
        <w:r>
          <w:rPr>
            <w:noProof/>
            <w:webHidden/>
          </w:rPr>
          <w:instrText xml:space="preserve"> PAGEREF _Toc531381654 \h </w:instrText>
        </w:r>
        <w:r>
          <w:rPr>
            <w:noProof/>
            <w:webHidden/>
          </w:rPr>
        </w:r>
      </w:ins>
      <w:r>
        <w:rPr>
          <w:noProof/>
          <w:webHidden/>
        </w:rPr>
        <w:fldChar w:fldCharType="separate"/>
      </w:r>
      <w:ins w:id="4315" w:author="phuong vu" w:date="2018-11-30T22:44:00Z">
        <w:r>
          <w:rPr>
            <w:noProof/>
            <w:webHidden/>
          </w:rPr>
          <w:t>86</w:t>
        </w:r>
        <w:r>
          <w:rPr>
            <w:noProof/>
            <w:webHidden/>
          </w:rPr>
          <w:fldChar w:fldCharType="end"/>
        </w:r>
        <w:r w:rsidRPr="00F01337">
          <w:rPr>
            <w:rStyle w:val="Hyperlink"/>
            <w:noProof/>
          </w:rPr>
          <w:fldChar w:fldCharType="end"/>
        </w:r>
      </w:ins>
    </w:p>
    <w:p w14:paraId="03365511" w14:textId="670B7E52" w:rsidR="00A17FA5" w:rsidRDefault="00A17FA5">
      <w:pPr>
        <w:pStyle w:val="TableofFigures"/>
        <w:tabs>
          <w:tab w:val="right" w:leader="dot" w:pos="8777"/>
        </w:tabs>
        <w:rPr>
          <w:ins w:id="4316" w:author="phuong vu" w:date="2018-11-30T22:44:00Z"/>
          <w:rFonts w:asciiTheme="minorHAnsi" w:eastAsiaTheme="minorEastAsia" w:hAnsiTheme="minorHAnsi" w:cstheme="minorBidi"/>
          <w:noProof/>
          <w:sz w:val="22"/>
          <w:szCs w:val="22"/>
          <w:lang w:val="en-US"/>
        </w:rPr>
      </w:pPr>
      <w:ins w:id="4317" w:author="phuong vu" w:date="2018-11-30T22:44:00Z">
        <w:r w:rsidRPr="00F01337">
          <w:rPr>
            <w:rStyle w:val="Hyperlink"/>
            <w:noProof/>
          </w:rPr>
          <w:fldChar w:fldCharType="begin"/>
        </w:r>
        <w:r w:rsidRPr="00F01337">
          <w:rPr>
            <w:rStyle w:val="Hyperlink"/>
            <w:noProof/>
          </w:rPr>
          <w:instrText xml:space="preserve"> </w:instrText>
        </w:r>
        <w:r>
          <w:rPr>
            <w:noProof/>
          </w:rPr>
          <w:instrText>HYPERLINK \l "_Toc531381655"</w:instrText>
        </w:r>
        <w:r w:rsidRPr="00F01337">
          <w:rPr>
            <w:rStyle w:val="Hyperlink"/>
            <w:noProof/>
          </w:rPr>
          <w:instrText xml:space="preserve"> </w:instrText>
        </w:r>
        <w:r w:rsidRPr="00F01337">
          <w:rPr>
            <w:rStyle w:val="Hyperlink"/>
            <w:noProof/>
          </w:rPr>
        </w:r>
        <w:r w:rsidRPr="00F01337">
          <w:rPr>
            <w:rStyle w:val="Hyperlink"/>
            <w:noProof/>
          </w:rPr>
          <w:fldChar w:fldCharType="separate"/>
        </w:r>
        <w:r w:rsidRPr="00F01337">
          <w:rPr>
            <w:rStyle w:val="Hyperlink"/>
            <w:noProof/>
          </w:rPr>
          <w:t>Bảng 4.18 Bảng dữ liệu màu sắc</w:t>
        </w:r>
        <w:r>
          <w:rPr>
            <w:noProof/>
            <w:webHidden/>
          </w:rPr>
          <w:tab/>
        </w:r>
        <w:r>
          <w:rPr>
            <w:noProof/>
            <w:webHidden/>
          </w:rPr>
          <w:fldChar w:fldCharType="begin"/>
        </w:r>
        <w:r>
          <w:rPr>
            <w:noProof/>
            <w:webHidden/>
          </w:rPr>
          <w:instrText xml:space="preserve"> PAGEREF _Toc531381655 \h </w:instrText>
        </w:r>
        <w:r>
          <w:rPr>
            <w:noProof/>
            <w:webHidden/>
          </w:rPr>
        </w:r>
      </w:ins>
      <w:r>
        <w:rPr>
          <w:noProof/>
          <w:webHidden/>
        </w:rPr>
        <w:fldChar w:fldCharType="separate"/>
      </w:r>
      <w:ins w:id="4318" w:author="phuong vu" w:date="2018-11-30T22:44:00Z">
        <w:r>
          <w:rPr>
            <w:noProof/>
            <w:webHidden/>
          </w:rPr>
          <w:t>86</w:t>
        </w:r>
        <w:r>
          <w:rPr>
            <w:noProof/>
            <w:webHidden/>
          </w:rPr>
          <w:fldChar w:fldCharType="end"/>
        </w:r>
        <w:r w:rsidRPr="00F01337">
          <w:rPr>
            <w:rStyle w:val="Hyperlink"/>
            <w:noProof/>
          </w:rPr>
          <w:fldChar w:fldCharType="end"/>
        </w:r>
      </w:ins>
    </w:p>
    <w:p w14:paraId="566A181C" w14:textId="4C9320A5" w:rsidR="00A17FA5" w:rsidRDefault="00A17FA5">
      <w:pPr>
        <w:pStyle w:val="TableofFigures"/>
        <w:tabs>
          <w:tab w:val="right" w:leader="dot" w:pos="8777"/>
        </w:tabs>
        <w:rPr>
          <w:ins w:id="4319" w:author="phuong vu" w:date="2018-11-30T22:44:00Z"/>
          <w:rFonts w:asciiTheme="minorHAnsi" w:eastAsiaTheme="minorEastAsia" w:hAnsiTheme="minorHAnsi" w:cstheme="minorBidi"/>
          <w:noProof/>
          <w:sz w:val="22"/>
          <w:szCs w:val="22"/>
          <w:lang w:val="en-US"/>
        </w:rPr>
      </w:pPr>
      <w:ins w:id="4320" w:author="phuong vu" w:date="2018-11-30T22:44:00Z">
        <w:r w:rsidRPr="00F01337">
          <w:rPr>
            <w:rStyle w:val="Hyperlink"/>
            <w:noProof/>
          </w:rPr>
          <w:fldChar w:fldCharType="begin"/>
        </w:r>
        <w:r w:rsidRPr="00F01337">
          <w:rPr>
            <w:rStyle w:val="Hyperlink"/>
            <w:noProof/>
          </w:rPr>
          <w:instrText xml:space="preserve"> </w:instrText>
        </w:r>
        <w:r>
          <w:rPr>
            <w:noProof/>
          </w:rPr>
          <w:instrText>HYPERLINK \l "_Toc531381656"</w:instrText>
        </w:r>
        <w:r w:rsidRPr="00F01337">
          <w:rPr>
            <w:rStyle w:val="Hyperlink"/>
            <w:noProof/>
          </w:rPr>
          <w:instrText xml:space="preserve"> </w:instrText>
        </w:r>
        <w:r w:rsidRPr="00F01337">
          <w:rPr>
            <w:rStyle w:val="Hyperlink"/>
            <w:noProof/>
          </w:rPr>
        </w:r>
        <w:r w:rsidRPr="00F01337">
          <w:rPr>
            <w:rStyle w:val="Hyperlink"/>
            <w:noProof/>
          </w:rPr>
          <w:fldChar w:fldCharType="separate"/>
        </w:r>
        <w:r w:rsidRPr="00F01337">
          <w:rPr>
            <w:rStyle w:val="Hyperlink"/>
            <w:noProof/>
          </w:rPr>
          <w:t>Bảng 4.19 Bảng dữ liệu nhóm màu</w:t>
        </w:r>
        <w:r>
          <w:rPr>
            <w:noProof/>
            <w:webHidden/>
          </w:rPr>
          <w:tab/>
        </w:r>
        <w:r>
          <w:rPr>
            <w:noProof/>
            <w:webHidden/>
          </w:rPr>
          <w:fldChar w:fldCharType="begin"/>
        </w:r>
        <w:r>
          <w:rPr>
            <w:noProof/>
            <w:webHidden/>
          </w:rPr>
          <w:instrText xml:space="preserve"> PAGEREF _Toc531381656 \h </w:instrText>
        </w:r>
        <w:r>
          <w:rPr>
            <w:noProof/>
            <w:webHidden/>
          </w:rPr>
        </w:r>
      </w:ins>
      <w:r>
        <w:rPr>
          <w:noProof/>
          <w:webHidden/>
        </w:rPr>
        <w:fldChar w:fldCharType="separate"/>
      </w:r>
      <w:ins w:id="4321" w:author="phuong vu" w:date="2018-11-30T22:44:00Z">
        <w:r>
          <w:rPr>
            <w:noProof/>
            <w:webHidden/>
          </w:rPr>
          <w:t>86</w:t>
        </w:r>
        <w:r>
          <w:rPr>
            <w:noProof/>
            <w:webHidden/>
          </w:rPr>
          <w:fldChar w:fldCharType="end"/>
        </w:r>
        <w:r w:rsidRPr="00F01337">
          <w:rPr>
            <w:rStyle w:val="Hyperlink"/>
            <w:noProof/>
          </w:rPr>
          <w:fldChar w:fldCharType="end"/>
        </w:r>
      </w:ins>
    </w:p>
    <w:p w14:paraId="3F2BC716" w14:textId="6D952E1F" w:rsidR="00A17FA5" w:rsidRDefault="00A17FA5">
      <w:pPr>
        <w:pStyle w:val="TableofFigures"/>
        <w:tabs>
          <w:tab w:val="right" w:leader="dot" w:pos="8777"/>
        </w:tabs>
        <w:rPr>
          <w:ins w:id="4322" w:author="phuong vu" w:date="2018-11-30T22:44:00Z"/>
          <w:rFonts w:asciiTheme="minorHAnsi" w:eastAsiaTheme="minorEastAsia" w:hAnsiTheme="minorHAnsi" w:cstheme="minorBidi"/>
          <w:noProof/>
          <w:sz w:val="22"/>
          <w:szCs w:val="22"/>
          <w:lang w:val="en-US"/>
        </w:rPr>
      </w:pPr>
      <w:ins w:id="4323" w:author="phuong vu" w:date="2018-11-30T22:44:00Z">
        <w:r w:rsidRPr="00F01337">
          <w:rPr>
            <w:rStyle w:val="Hyperlink"/>
            <w:noProof/>
          </w:rPr>
          <w:fldChar w:fldCharType="begin"/>
        </w:r>
        <w:r w:rsidRPr="00F01337">
          <w:rPr>
            <w:rStyle w:val="Hyperlink"/>
            <w:noProof/>
          </w:rPr>
          <w:instrText xml:space="preserve"> </w:instrText>
        </w:r>
        <w:r>
          <w:rPr>
            <w:noProof/>
          </w:rPr>
          <w:instrText>HYPERLINK \l "_Toc531381657"</w:instrText>
        </w:r>
        <w:r w:rsidRPr="00F01337">
          <w:rPr>
            <w:rStyle w:val="Hyperlink"/>
            <w:noProof/>
          </w:rPr>
          <w:instrText xml:space="preserve"> </w:instrText>
        </w:r>
        <w:r w:rsidRPr="00F01337">
          <w:rPr>
            <w:rStyle w:val="Hyperlink"/>
            <w:noProof/>
          </w:rPr>
        </w:r>
        <w:r w:rsidRPr="00F01337">
          <w:rPr>
            <w:rStyle w:val="Hyperlink"/>
            <w:noProof/>
          </w:rPr>
          <w:fldChar w:fldCharType="separate"/>
        </w:r>
        <w:r w:rsidRPr="00F01337">
          <w:rPr>
            <w:rStyle w:val="Hyperlink"/>
            <w:noProof/>
          </w:rPr>
          <w:t>Bảng 4.20 Bảng dữ liệu khách hàng</w:t>
        </w:r>
        <w:r>
          <w:rPr>
            <w:noProof/>
            <w:webHidden/>
          </w:rPr>
          <w:tab/>
        </w:r>
        <w:r>
          <w:rPr>
            <w:noProof/>
            <w:webHidden/>
          </w:rPr>
          <w:fldChar w:fldCharType="begin"/>
        </w:r>
        <w:r>
          <w:rPr>
            <w:noProof/>
            <w:webHidden/>
          </w:rPr>
          <w:instrText xml:space="preserve"> PAGEREF _Toc531381657 \h </w:instrText>
        </w:r>
        <w:r>
          <w:rPr>
            <w:noProof/>
            <w:webHidden/>
          </w:rPr>
        </w:r>
      </w:ins>
      <w:r>
        <w:rPr>
          <w:noProof/>
          <w:webHidden/>
        </w:rPr>
        <w:fldChar w:fldCharType="separate"/>
      </w:r>
      <w:ins w:id="4324" w:author="phuong vu" w:date="2018-11-30T22:44:00Z">
        <w:r>
          <w:rPr>
            <w:noProof/>
            <w:webHidden/>
          </w:rPr>
          <w:t>87</w:t>
        </w:r>
        <w:r>
          <w:rPr>
            <w:noProof/>
            <w:webHidden/>
          </w:rPr>
          <w:fldChar w:fldCharType="end"/>
        </w:r>
        <w:r w:rsidRPr="00F01337">
          <w:rPr>
            <w:rStyle w:val="Hyperlink"/>
            <w:noProof/>
          </w:rPr>
          <w:fldChar w:fldCharType="end"/>
        </w:r>
      </w:ins>
    </w:p>
    <w:p w14:paraId="0D816A77" w14:textId="5EC5DF06" w:rsidR="00A17FA5" w:rsidRDefault="00A17FA5">
      <w:pPr>
        <w:pStyle w:val="TableofFigures"/>
        <w:tabs>
          <w:tab w:val="right" w:leader="dot" w:pos="8777"/>
        </w:tabs>
        <w:rPr>
          <w:ins w:id="4325" w:author="phuong vu" w:date="2018-11-30T22:44:00Z"/>
          <w:rFonts w:asciiTheme="minorHAnsi" w:eastAsiaTheme="minorEastAsia" w:hAnsiTheme="minorHAnsi" w:cstheme="minorBidi"/>
          <w:noProof/>
          <w:sz w:val="22"/>
          <w:szCs w:val="22"/>
          <w:lang w:val="en-US"/>
        </w:rPr>
      </w:pPr>
      <w:ins w:id="4326" w:author="phuong vu" w:date="2018-11-30T22:44:00Z">
        <w:r w:rsidRPr="00F01337">
          <w:rPr>
            <w:rStyle w:val="Hyperlink"/>
            <w:noProof/>
          </w:rPr>
          <w:fldChar w:fldCharType="begin"/>
        </w:r>
        <w:r w:rsidRPr="00F01337">
          <w:rPr>
            <w:rStyle w:val="Hyperlink"/>
            <w:noProof/>
          </w:rPr>
          <w:instrText xml:space="preserve"> </w:instrText>
        </w:r>
        <w:r>
          <w:rPr>
            <w:noProof/>
          </w:rPr>
          <w:instrText>HYPERLINK \l "_Toc531381658"</w:instrText>
        </w:r>
        <w:r w:rsidRPr="00F01337">
          <w:rPr>
            <w:rStyle w:val="Hyperlink"/>
            <w:noProof/>
          </w:rPr>
          <w:instrText xml:space="preserve"> </w:instrText>
        </w:r>
        <w:r w:rsidRPr="00F01337">
          <w:rPr>
            <w:rStyle w:val="Hyperlink"/>
            <w:noProof/>
          </w:rPr>
        </w:r>
        <w:r w:rsidRPr="00F01337">
          <w:rPr>
            <w:rStyle w:val="Hyperlink"/>
            <w:noProof/>
          </w:rPr>
          <w:fldChar w:fldCharType="separate"/>
        </w:r>
        <w:r w:rsidRPr="00F01337">
          <w:rPr>
            <w:rStyle w:val="Hyperlink"/>
            <w:noProof/>
          </w:rPr>
          <w:t>Bảng 4.21</w:t>
        </w:r>
        <w:r w:rsidRPr="00F01337">
          <w:rPr>
            <w:rStyle w:val="Hyperlink"/>
            <w:noProof/>
            <w:lang w:val="en-US"/>
          </w:rPr>
          <w:t xml:space="preserve"> Bảng dữ liệu đơn hàng</w:t>
        </w:r>
        <w:r>
          <w:rPr>
            <w:noProof/>
            <w:webHidden/>
          </w:rPr>
          <w:tab/>
        </w:r>
        <w:r>
          <w:rPr>
            <w:noProof/>
            <w:webHidden/>
          </w:rPr>
          <w:fldChar w:fldCharType="begin"/>
        </w:r>
        <w:r>
          <w:rPr>
            <w:noProof/>
            <w:webHidden/>
          </w:rPr>
          <w:instrText xml:space="preserve"> PAGEREF _Toc531381658 \h </w:instrText>
        </w:r>
        <w:r>
          <w:rPr>
            <w:noProof/>
            <w:webHidden/>
          </w:rPr>
        </w:r>
      </w:ins>
      <w:r>
        <w:rPr>
          <w:noProof/>
          <w:webHidden/>
        </w:rPr>
        <w:fldChar w:fldCharType="separate"/>
      </w:r>
      <w:ins w:id="4327" w:author="phuong vu" w:date="2018-11-30T22:44:00Z">
        <w:r>
          <w:rPr>
            <w:noProof/>
            <w:webHidden/>
          </w:rPr>
          <w:t>88</w:t>
        </w:r>
        <w:r>
          <w:rPr>
            <w:noProof/>
            <w:webHidden/>
          </w:rPr>
          <w:fldChar w:fldCharType="end"/>
        </w:r>
        <w:r w:rsidRPr="00F01337">
          <w:rPr>
            <w:rStyle w:val="Hyperlink"/>
            <w:noProof/>
          </w:rPr>
          <w:fldChar w:fldCharType="end"/>
        </w:r>
      </w:ins>
    </w:p>
    <w:p w14:paraId="38DE180B" w14:textId="7B0D4972" w:rsidR="00A17FA5" w:rsidRDefault="00A17FA5">
      <w:pPr>
        <w:pStyle w:val="TableofFigures"/>
        <w:tabs>
          <w:tab w:val="right" w:leader="dot" w:pos="8777"/>
        </w:tabs>
        <w:rPr>
          <w:ins w:id="4328" w:author="phuong vu" w:date="2018-11-30T22:44:00Z"/>
          <w:rFonts w:asciiTheme="minorHAnsi" w:eastAsiaTheme="minorEastAsia" w:hAnsiTheme="minorHAnsi" w:cstheme="minorBidi"/>
          <w:noProof/>
          <w:sz w:val="22"/>
          <w:szCs w:val="22"/>
          <w:lang w:val="en-US"/>
        </w:rPr>
      </w:pPr>
      <w:ins w:id="4329" w:author="phuong vu" w:date="2018-11-30T22:44:00Z">
        <w:r w:rsidRPr="00F01337">
          <w:rPr>
            <w:rStyle w:val="Hyperlink"/>
            <w:noProof/>
          </w:rPr>
          <w:fldChar w:fldCharType="begin"/>
        </w:r>
        <w:r w:rsidRPr="00F01337">
          <w:rPr>
            <w:rStyle w:val="Hyperlink"/>
            <w:noProof/>
          </w:rPr>
          <w:instrText xml:space="preserve"> </w:instrText>
        </w:r>
        <w:r>
          <w:rPr>
            <w:noProof/>
          </w:rPr>
          <w:instrText>HYPERLINK \l "_Toc531381659"</w:instrText>
        </w:r>
        <w:r w:rsidRPr="00F01337">
          <w:rPr>
            <w:rStyle w:val="Hyperlink"/>
            <w:noProof/>
          </w:rPr>
          <w:instrText xml:space="preserve"> </w:instrText>
        </w:r>
        <w:r w:rsidRPr="00F01337">
          <w:rPr>
            <w:rStyle w:val="Hyperlink"/>
            <w:noProof/>
          </w:rPr>
        </w:r>
        <w:r w:rsidRPr="00F01337">
          <w:rPr>
            <w:rStyle w:val="Hyperlink"/>
            <w:noProof/>
          </w:rPr>
          <w:fldChar w:fldCharType="separate"/>
        </w:r>
        <w:r w:rsidRPr="00F01337">
          <w:rPr>
            <w:rStyle w:val="Hyperlink"/>
            <w:noProof/>
          </w:rPr>
          <w:t>Bảng 4.22 Bảng dữ liệu nh</w:t>
        </w:r>
        <w:r w:rsidRPr="00F01337">
          <w:rPr>
            <w:rStyle w:val="Hyperlink"/>
            <w:noProof/>
            <w:lang w:val="en-US"/>
          </w:rPr>
          <w:t>ã</w:t>
        </w:r>
        <w:r w:rsidRPr="00F01337">
          <w:rPr>
            <w:rStyle w:val="Hyperlink"/>
            <w:noProof/>
          </w:rPr>
          <w:t>n hiệu</w:t>
        </w:r>
        <w:r>
          <w:rPr>
            <w:noProof/>
            <w:webHidden/>
          </w:rPr>
          <w:tab/>
        </w:r>
        <w:r>
          <w:rPr>
            <w:noProof/>
            <w:webHidden/>
          </w:rPr>
          <w:fldChar w:fldCharType="begin"/>
        </w:r>
        <w:r>
          <w:rPr>
            <w:noProof/>
            <w:webHidden/>
          </w:rPr>
          <w:instrText xml:space="preserve"> PAGEREF _Toc531381659 \h </w:instrText>
        </w:r>
        <w:r>
          <w:rPr>
            <w:noProof/>
            <w:webHidden/>
          </w:rPr>
        </w:r>
      </w:ins>
      <w:r>
        <w:rPr>
          <w:noProof/>
          <w:webHidden/>
        </w:rPr>
        <w:fldChar w:fldCharType="separate"/>
      </w:r>
      <w:ins w:id="4330" w:author="phuong vu" w:date="2018-11-30T22:44:00Z">
        <w:r>
          <w:rPr>
            <w:noProof/>
            <w:webHidden/>
          </w:rPr>
          <w:t>88</w:t>
        </w:r>
        <w:r>
          <w:rPr>
            <w:noProof/>
            <w:webHidden/>
          </w:rPr>
          <w:fldChar w:fldCharType="end"/>
        </w:r>
        <w:r w:rsidRPr="00F01337">
          <w:rPr>
            <w:rStyle w:val="Hyperlink"/>
            <w:noProof/>
          </w:rPr>
          <w:fldChar w:fldCharType="end"/>
        </w:r>
      </w:ins>
    </w:p>
    <w:p w14:paraId="3B4D3C68" w14:textId="3BA678FF" w:rsidR="00A17FA5" w:rsidRDefault="00A17FA5">
      <w:pPr>
        <w:pStyle w:val="TableofFigures"/>
        <w:tabs>
          <w:tab w:val="right" w:leader="dot" w:pos="8777"/>
        </w:tabs>
        <w:rPr>
          <w:ins w:id="4331" w:author="phuong vu" w:date="2018-11-30T22:44:00Z"/>
          <w:rFonts w:asciiTheme="minorHAnsi" w:eastAsiaTheme="minorEastAsia" w:hAnsiTheme="minorHAnsi" w:cstheme="minorBidi"/>
          <w:noProof/>
          <w:sz w:val="22"/>
          <w:szCs w:val="22"/>
          <w:lang w:val="en-US"/>
        </w:rPr>
      </w:pPr>
      <w:ins w:id="4332" w:author="phuong vu" w:date="2018-11-30T22:44:00Z">
        <w:r w:rsidRPr="00F01337">
          <w:rPr>
            <w:rStyle w:val="Hyperlink"/>
            <w:noProof/>
          </w:rPr>
          <w:fldChar w:fldCharType="begin"/>
        </w:r>
        <w:r w:rsidRPr="00F01337">
          <w:rPr>
            <w:rStyle w:val="Hyperlink"/>
            <w:noProof/>
          </w:rPr>
          <w:instrText xml:space="preserve"> </w:instrText>
        </w:r>
        <w:r>
          <w:rPr>
            <w:noProof/>
          </w:rPr>
          <w:instrText>HYPERLINK \l "_Toc531381660"</w:instrText>
        </w:r>
        <w:r w:rsidRPr="00F01337">
          <w:rPr>
            <w:rStyle w:val="Hyperlink"/>
            <w:noProof/>
          </w:rPr>
          <w:instrText xml:space="preserve"> </w:instrText>
        </w:r>
        <w:r w:rsidRPr="00F01337">
          <w:rPr>
            <w:rStyle w:val="Hyperlink"/>
            <w:noProof/>
          </w:rPr>
        </w:r>
        <w:r w:rsidRPr="00F01337">
          <w:rPr>
            <w:rStyle w:val="Hyperlink"/>
            <w:noProof/>
          </w:rPr>
          <w:fldChar w:fldCharType="separate"/>
        </w:r>
        <w:r w:rsidRPr="00F01337">
          <w:rPr>
            <w:rStyle w:val="Hyperlink"/>
            <w:noProof/>
          </w:rPr>
          <w:t>Bảng 4.23 Bảng dữ liệu chất liệu</w:t>
        </w:r>
        <w:r>
          <w:rPr>
            <w:noProof/>
            <w:webHidden/>
          </w:rPr>
          <w:tab/>
        </w:r>
        <w:r>
          <w:rPr>
            <w:noProof/>
            <w:webHidden/>
          </w:rPr>
          <w:fldChar w:fldCharType="begin"/>
        </w:r>
        <w:r>
          <w:rPr>
            <w:noProof/>
            <w:webHidden/>
          </w:rPr>
          <w:instrText xml:space="preserve"> PAGEREF _Toc531381660 \h </w:instrText>
        </w:r>
        <w:r>
          <w:rPr>
            <w:noProof/>
            <w:webHidden/>
          </w:rPr>
        </w:r>
      </w:ins>
      <w:r>
        <w:rPr>
          <w:noProof/>
          <w:webHidden/>
        </w:rPr>
        <w:fldChar w:fldCharType="separate"/>
      </w:r>
      <w:ins w:id="4333" w:author="phuong vu" w:date="2018-11-30T22:44:00Z">
        <w:r>
          <w:rPr>
            <w:noProof/>
            <w:webHidden/>
          </w:rPr>
          <w:t>88</w:t>
        </w:r>
        <w:r>
          <w:rPr>
            <w:noProof/>
            <w:webHidden/>
          </w:rPr>
          <w:fldChar w:fldCharType="end"/>
        </w:r>
        <w:r w:rsidRPr="00F01337">
          <w:rPr>
            <w:rStyle w:val="Hyperlink"/>
            <w:noProof/>
          </w:rPr>
          <w:fldChar w:fldCharType="end"/>
        </w:r>
      </w:ins>
    </w:p>
    <w:p w14:paraId="1D133687" w14:textId="5F0ABFD8" w:rsidR="00A17FA5" w:rsidRDefault="00A17FA5">
      <w:pPr>
        <w:pStyle w:val="TableofFigures"/>
        <w:tabs>
          <w:tab w:val="right" w:leader="dot" w:pos="8777"/>
        </w:tabs>
        <w:rPr>
          <w:ins w:id="4334" w:author="phuong vu" w:date="2018-11-30T22:44:00Z"/>
          <w:rFonts w:asciiTheme="minorHAnsi" w:eastAsiaTheme="minorEastAsia" w:hAnsiTheme="minorHAnsi" w:cstheme="minorBidi"/>
          <w:noProof/>
          <w:sz w:val="22"/>
          <w:szCs w:val="22"/>
          <w:lang w:val="en-US"/>
        </w:rPr>
      </w:pPr>
      <w:ins w:id="4335" w:author="phuong vu" w:date="2018-11-30T22:44:00Z">
        <w:r w:rsidRPr="00F01337">
          <w:rPr>
            <w:rStyle w:val="Hyperlink"/>
            <w:noProof/>
          </w:rPr>
          <w:fldChar w:fldCharType="begin"/>
        </w:r>
        <w:r w:rsidRPr="00F01337">
          <w:rPr>
            <w:rStyle w:val="Hyperlink"/>
            <w:noProof/>
          </w:rPr>
          <w:instrText xml:space="preserve"> </w:instrText>
        </w:r>
        <w:r>
          <w:rPr>
            <w:noProof/>
          </w:rPr>
          <w:instrText>HYPERLINK \l "_Toc531381661"</w:instrText>
        </w:r>
        <w:r w:rsidRPr="00F01337">
          <w:rPr>
            <w:rStyle w:val="Hyperlink"/>
            <w:noProof/>
          </w:rPr>
          <w:instrText xml:space="preserve"> </w:instrText>
        </w:r>
        <w:r w:rsidRPr="00F01337">
          <w:rPr>
            <w:rStyle w:val="Hyperlink"/>
            <w:noProof/>
          </w:rPr>
        </w:r>
        <w:r w:rsidRPr="00F01337">
          <w:rPr>
            <w:rStyle w:val="Hyperlink"/>
            <w:noProof/>
          </w:rPr>
          <w:fldChar w:fldCharType="separate"/>
        </w:r>
        <w:r w:rsidRPr="00F01337">
          <w:rPr>
            <w:rStyle w:val="Hyperlink"/>
            <w:noProof/>
          </w:rPr>
          <w:t>Bảng 4.24 Bảng dữ liệu hình ảnh</w:t>
        </w:r>
        <w:r>
          <w:rPr>
            <w:noProof/>
            <w:webHidden/>
          </w:rPr>
          <w:tab/>
        </w:r>
        <w:r>
          <w:rPr>
            <w:noProof/>
            <w:webHidden/>
          </w:rPr>
          <w:fldChar w:fldCharType="begin"/>
        </w:r>
        <w:r>
          <w:rPr>
            <w:noProof/>
            <w:webHidden/>
          </w:rPr>
          <w:instrText xml:space="preserve"> PAGEREF _Toc531381661 \h </w:instrText>
        </w:r>
        <w:r>
          <w:rPr>
            <w:noProof/>
            <w:webHidden/>
          </w:rPr>
        </w:r>
      </w:ins>
      <w:r>
        <w:rPr>
          <w:noProof/>
          <w:webHidden/>
        </w:rPr>
        <w:fldChar w:fldCharType="separate"/>
      </w:r>
      <w:ins w:id="4336" w:author="phuong vu" w:date="2018-11-30T22:44:00Z">
        <w:r>
          <w:rPr>
            <w:noProof/>
            <w:webHidden/>
          </w:rPr>
          <w:t>88</w:t>
        </w:r>
        <w:r>
          <w:rPr>
            <w:noProof/>
            <w:webHidden/>
          </w:rPr>
          <w:fldChar w:fldCharType="end"/>
        </w:r>
        <w:r w:rsidRPr="00F01337">
          <w:rPr>
            <w:rStyle w:val="Hyperlink"/>
            <w:noProof/>
          </w:rPr>
          <w:fldChar w:fldCharType="end"/>
        </w:r>
      </w:ins>
    </w:p>
    <w:p w14:paraId="051F9D3B" w14:textId="2A1B3D40" w:rsidR="00A17FA5" w:rsidRDefault="00A17FA5">
      <w:pPr>
        <w:pStyle w:val="TableofFigures"/>
        <w:tabs>
          <w:tab w:val="right" w:leader="dot" w:pos="8777"/>
        </w:tabs>
        <w:rPr>
          <w:ins w:id="4337" w:author="phuong vu" w:date="2018-11-30T22:44:00Z"/>
          <w:rFonts w:asciiTheme="minorHAnsi" w:eastAsiaTheme="minorEastAsia" w:hAnsiTheme="minorHAnsi" w:cstheme="minorBidi"/>
          <w:noProof/>
          <w:sz w:val="22"/>
          <w:szCs w:val="22"/>
          <w:lang w:val="en-US"/>
        </w:rPr>
      </w:pPr>
      <w:ins w:id="4338" w:author="phuong vu" w:date="2018-11-30T22:44:00Z">
        <w:r w:rsidRPr="00F01337">
          <w:rPr>
            <w:rStyle w:val="Hyperlink"/>
            <w:noProof/>
          </w:rPr>
          <w:fldChar w:fldCharType="begin"/>
        </w:r>
        <w:r w:rsidRPr="00F01337">
          <w:rPr>
            <w:rStyle w:val="Hyperlink"/>
            <w:noProof/>
          </w:rPr>
          <w:instrText xml:space="preserve"> </w:instrText>
        </w:r>
        <w:r>
          <w:rPr>
            <w:noProof/>
          </w:rPr>
          <w:instrText>HYPERLINK \l "_Toc531381662"</w:instrText>
        </w:r>
        <w:r w:rsidRPr="00F01337">
          <w:rPr>
            <w:rStyle w:val="Hyperlink"/>
            <w:noProof/>
          </w:rPr>
          <w:instrText xml:space="preserve"> </w:instrText>
        </w:r>
        <w:r w:rsidRPr="00F01337">
          <w:rPr>
            <w:rStyle w:val="Hyperlink"/>
            <w:noProof/>
          </w:rPr>
        </w:r>
        <w:r w:rsidRPr="00F01337">
          <w:rPr>
            <w:rStyle w:val="Hyperlink"/>
            <w:noProof/>
          </w:rPr>
          <w:fldChar w:fldCharType="separate"/>
        </w:r>
        <w:r w:rsidRPr="00F01337">
          <w:rPr>
            <w:rStyle w:val="Hyperlink"/>
            <w:noProof/>
          </w:rPr>
          <w:t>Bảng 4.25 Bảng dữ liệu chi tiết đơn hàng</w:t>
        </w:r>
        <w:r>
          <w:rPr>
            <w:noProof/>
            <w:webHidden/>
          </w:rPr>
          <w:tab/>
        </w:r>
        <w:r>
          <w:rPr>
            <w:noProof/>
            <w:webHidden/>
          </w:rPr>
          <w:fldChar w:fldCharType="begin"/>
        </w:r>
        <w:r>
          <w:rPr>
            <w:noProof/>
            <w:webHidden/>
          </w:rPr>
          <w:instrText xml:space="preserve"> PAGEREF _Toc531381662 \h </w:instrText>
        </w:r>
        <w:r>
          <w:rPr>
            <w:noProof/>
            <w:webHidden/>
          </w:rPr>
        </w:r>
      </w:ins>
      <w:r>
        <w:rPr>
          <w:noProof/>
          <w:webHidden/>
        </w:rPr>
        <w:fldChar w:fldCharType="separate"/>
      </w:r>
      <w:ins w:id="4339" w:author="phuong vu" w:date="2018-11-30T22:44:00Z">
        <w:r>
          <w:rPr>
            <w:noProof/>
            <w:webHidden/>
          </w:rPr>
          <w:t>89</w:t>
        </w:r>
        <w:r>
          <w:rPr>
            <w:noProof/>
            <w:webHidden/>
          </w:rPr>
          <w:fldChar w:fldCharType="end"/>
        </w:r>
        <w:r w:rsidRPr="00F01337">
          <w:rPr>
            <w:rStyle w:val="Hyperlink"/>
            <w:noProof/>
          </w:rPr>
          <w:fldChar w:fldCharType="end"/>
        </w:r>
      </w:ins>
    </w:p>
    <w:p w14:paraId="28DF9F26" w14:textId="3699A1C1" w:rsidR="00A17FA5" w:rsidRDefault="00A17FA5">
      <w:pPr>
        <w:pStyle w:val="TableofFigures"/>
        <w:tabs>
          <w:tab w:val="right" w:leader="dot" w:pos="8777"/>
        </w:tabs>
        <w:rPr>
          <w:ins w:id="4340" w:author="phuong vu" w:date="2018-11-30T22:44:00Z"/>
          <w:rFonts w:asciiTheme="minorHAnsi" w:eastAsiaTheme="minorEastAsia" w:hAnsiTheme="minorHAnsi" w:cstheme="minorBidi"/>
          <w:noProof/>
          <w:sz w:val="22"/>
          <w:szCs w:val="22"/>
          <w:lang w:val="en-US"/>
        </w:rPr>
      </w:pPr>
      <w:ins w:id="4341" w:author="phuong vu" w:date="2018-11-30T22:44:00Z">
        <w:r w:rsidRPr="00F01337">
          <w:rPr>
            <w:rStyle w:val="Hyperlink"/>
            <w:noProof/>
          </w:rPr>
          <w:fldChar w:fldCharType="begin"/>
        </w:r>
        <w:r w:rsidRPr="00F01337">
          <w:rPr>
            <w:rStyle w:val="Hyperlink"/>
            <w:noProof/>
          </w:rPr>
          <w:instrText xml:space="preserve"> </w:instrText>
        </w:r>
        <w:r>
          <w:rPr>
            <w:noProof/>
          </w:rPr>
          <w:instrText>HYPERLINK \l "_Toc531381663"</w:instrText>
        </w:r>
        <w:r w:rsidRPr="00F01337">
          <w:rPr>
            <w:rStyle w:val="Hyperlink"/>
            <w:noProof/>
          </w:rPr>
          <w:instrText xml:space="preserve"> </w:instrText>
        </w:r>
        <w:r w:rsidRPr="00F01337">
          <w:rPr>
            <w:rStyle w:val="Hyperlink"/>
            <w:noProof/>
          </w:rPr>
        </w:r>
        <w:r w:rsidRPr="00F01337">
          <w:rPr>
            <w:rStyle w:val="Hyperlink"/>
            <w:noProof/>
          </w:rPr>
          <w:fldChar w:fldCharType="separate"/>
        </w:r>
        <w:r w:rsidRPr="00F01337">
          <w:rPr>
            <w:rStyle w:val="Hyperlink"/>
            <w:noProof/>
          </w:rPr>
          <w:t>Bảng 4.26 Bảng dữ liệu quần áo</w:t>
        </w:r>
        <w:r>
          <w:rPr>
            <w:noProof/>
            <w:webHidden/>
          </w:rPr>
          <w:tab/>
        </w:r>
        <w:r>
          <w:rPr>
            <w:noProof/>
            <w:webHidden/>
          </w:rPr>
          <w:fldChar w:fldCharType="begin"/>
        </w:r>
        <w:r>
          <w:rPr>
            <w:noProof/>
            <w:webHidden/>
          </w:rPr>
          <w:instrText xml:space="preserve"> PAGEREF _Toc531381663 \h </w:instrText>
        </w:r>
        <w:r>
          <w:rPr>
            <w:noProof/>
            <w:webHidden/>
          </w:rPr>
        </w:r>
      </w:ins>
      <w:r>
        <w:rPr>
          <w:noProof/>
          <w:webHidden/>
        </w:rPr>
        <w:fldChar w:fldCharType="separate"/>
      </w:r>
      <w:ins w:id="4342" w:author="phuong vu" w:date="2018-11-30T22:44:00Z">
        <w:r>
          <w:rPr>
            <w:noProof/>
            <w:webHidden/>
          </w:rPr>
          <w:t>89</w:t>
        </w:r>
        <w:r>
          <w:rPr>
            <w:noProof/>
            <w:webHidden/>
          </w:rPr>
          <w:fldChar w:fldCharType="end"/>
        </w:r>
        <w:r w:rsidRPr="00F01337">
          <w:rPr>
            <w:rStyle w:val="Hyperlink"/>
            <w:noProof/>
          </w:rPr>
          <w:fldChar w:fldCharType="end"/>
        </w:r>
      </w:ins>
    </w:p>
    <w:p w14:paraId="25E94FEB" w14:textId="28CF301E" w:rsidR="00A17FA5" w:rsidRDefault="00A17FA5">
      <w:pPr>
        <w:pStyle w:val="TableofFigures"/>
        <w:tabs>
          <w:tab w:val="right" w:leader="dot" w:pos="8777"/>
        </w:tabs>
        <w:rPr>
          <w:ins w:id="4343" w:author="phuong vu" w:date="2018-11-30T22:44:00Z"/>
          <w:rFonts w:asciiTheme="minorHAnsi" w:eastAsiaTheme="minorEastAsia" w:hAnsiTheme="minorHAnsi" w:cstheme="minorBidi"/>
          <w:noProof/>
          <w:sz w:val="22"/>
          <w:szCs w:val="22"/>
          <w:lang w:val="en-US"/>
        </w:rPr>
      </w:pPr>
      <w:ins w:id="4344" w:author="phuong vu" w:date="2018-11-30T22:44:00Z">
        <w:r w:rsidRPr="00F01337">
          <w:rPr>
            <w:rStyle w:val="Hyperlink"/>
            <w:noProof/>
          </w:rPr>
          <w:fldChar w:fldCharType="begin"/>
        </w:r>
        <w:r w:rsidRPr="00F01337">
          <w:rPr>
            <w:rStyle w:val="Hyperlink"/>
            <w:noProof/>
          </w:rPr>
          <w:instrText xml:space="preserve"> </w:instrText>
        </w:r>
        <w:r>
          <w:rPr>
            <w:noProof/>
          </w:rPr>
          <w:instrText>HYPERLINK \l "_Toc531381664"</w:instrText>
        </w:r>
        <w:r w:rsidRPr="00F01337">
          <w:rPr>
            <w:rStyle w:val="Hyperlink"/>
            <w:noProof/>
          </w:rPr>
          <w:instrText xml:space="preserve"> </w:instrText>
        </w:r>
        <w:r w:rsidRPr="00F01337">
          <w:rPr>
            <w:rStyle w:val="Hyperlink"/>
            <w:noProof/>
          </w:rPr>
        </w:r>
        <w:r w:rsidRPr="00F01337">
          <w:rPr>
            <w:rStyle w:val="Hyperlink"/>
            <w:noProof/>
          </w:rPr>
          <w:fldChar w:fldCharType="separate"/>
        </w:r>
        <w:r w:rsidRPr="00F01337">
          <w:rPr>
            <w:rStyle w:val="Hyperlink"/>
            <w:noProof/>
          </w:rPr>
          <w:t>Bảng 4.27 Bảng dữ liệu loại quần áo</w:t>
        </w:r>
        <w:r>
          <w:rPr>
            <w:noProof/>
            <w:webHidden/>
          </w:rPr>
          <w:tab/>
        </w:r>
        <w:r>
          <w:rPr>
            <w:noProof/>
            <w:webHidden/>
          </w:rPr>
          <w:fldChar w:fldCharType="begin"/>
        </w:r>
        <w:r>
          <w:rPr>
            <w:noProof/>
            <w:webHidden/>
          </w:rPr>
          <w:instrText xml:space="preserve"> PAGEREF _Toc531381664 \h </w:instrText>
        </w:r>
        <w:r>
          <w:rPr>
            <w:noProof/>
            <w:webHidden/>
          </w:rPr>
        </w:r>
      </w:ins>
      <w:r>
        <w:rPr>
          <w:noProof/>
          <w:webHidden/>
        </w:rPr>
        <w:fldChar w:fldCharType="separate"/>
      </w:r>
      <w:ins w:id="4345" w:author="phuong vu" w:date="2018-11-30T22:44:00Z">
        <w:r>
          <w:rPr>
            <w:noProof/>
            <w:webHidden/>
          </w:rPr>
          <w:t>90</w:t>
        </w:r>
        <w:r>
          <w:rPr>
            <w:noProof/>
            <w:webHidden/>
          </w:rPr>
          <w:fldChar w:fldCharType="end"/>
        </w:r>
        <w:r w:rsidRPr="00F01337">
          <w:rPr>
            <w:rStyle w:val="Hyperlink"/>
            <w:noProof/>
          </w:rPr>
          <w:fldChar w:fldCharType="end"/>
        </w:r>
      </w:ins>
    </w:p>
    <w:p w14:paraId="02ABBF6B" w14:textId="3385B0AC" w:rsidR="00A17FA5" w:rsidRDefault="00A17FA5">
      <w:pPr>
        <w:pStyle w:val="TableofFigures"/>
        <w:tabs>
          <w:tab w:val="right" w:leader="dot" w:pos="8777"/>
        </w:tabs>
        <w:rPr>
          <w:ins w:id="4346" w:author="phuong vu" w:date="2018-11-30T22:44:00Z"/>
          <w:rFonts w:asciiTheme="minorHAnsi" w:eastAsiaTheme="minorEastAsia" w:hAnsiTheme="minorHAnsi" w:cstheme="minorBidi"/>
          <w:noProof/>
          <w:sz w:val="22"/>
          <w:szCs w:val="22"/>
          <w:lang w:val="en-US"/>
        </w:rPr>
      </w:pPr>
      <w:ins w:id="4347" w:author="phuong vu" w:date="2018-11-30T22:44:00Z">
        <w:r w:rsidRPr="00F01337">
          <w:rPr>
            <w:rStyle w:val="Hyperlink"/>
            <w:noProof/>
          </w:rPr>
          <w:lastRenderedPageBreak/>
          <w:fldChar w:fldCharType="begin"/>
        </w:r>
        <w:r w:rsidRPr="00F01337">
          <w:rPr>
            <w:rStyle w:val="Hyperlink"/>
            <w:noProof/>
          </w:rPr>
          <w:instrText xml:space="preserve"> </w:instrText>
        </w:r>
        <w:r>
          <w:rPr>
            <w:noProof/>
          </w:rPr>
          <w:instrText>HYPERLINK \l "_Toc531381665"</w:instrText>
        </w:r>
        <w:r w:rsidRPr="00F01337">
          <w:rPr>
            <w:rStyle w:val="Hyperlink"/>
            <w:noProof/>
          </w:rPr>
          <w:instrText xml:space="preserve"> </w:instrText>
        </w:r>
        <w:r w:rsidRPr="00F01337">
          <w:rPr>
            <w:rStyle w:val="Hyperlink"/>
            <w:noProof/>
          </w:rPr>
        </w:r>
        <w:r w:rsidRPr="00F01337">
          <w:rPr>
            <w:rStyle w:val="Hyperlink"/>
            <w:noProof/>
          </w:rPr>
          <w:fldChar w:fldCharType="separate"/>
        </w:r>
        <w:r w:rsidRPr="00F01337">
          <w:rPr>
            <w:rStyle w:val="Hyperlink"/>
            <w:noProof/>
          </w:rPr>
          <w:t>Bảng 4.28 Bảng dữ liệu khuyến mãi</w:t>
        </w:r>
        <w:r>
          <w:rPr>
            <w:noProof/>
            <w:webHidden/>
          </w:rPr>
          <w:tab/>
        </w:r>
        <w:r>
          <w:rPr>
            <w:noProof/>
            <w:webHidden/>
          </w:rPr>
          <w:fldChar w:fldCharType="begin"/>
        </w:r>
        <w:r>
          <w:rPr>
            <w:noProof/>
            <w:webHidden/>
          </w:rPr>
          <w:instrText xml:space="preserve"> PAGEREF _Toc531381665 \h </w:instrText>
        </w:r>
        <w:r>
          <w:rPr>
            <w:noProof/>
            <w:webHidden/>
          </w:rPr>
        </w:r>
      </w:ins>
      <w:r>
        <w:rPr>
          <w:noProof/>
          <w:webHidden/>
        </w:rPr>
        <w:fldChar w:fldCharType="separate"/>
      </w:r>
      <w:ins w:id="4348" w:author="phuong vu" w:date="2018-11-30T22:44:00Z">
        <w:r>
          <w:rPr>
            <w:noProof/>
            <w:webHidden/>
          </w:rPr>
          <w:t>90</w:t>
        </w:r>
        <w:r>
          <w:rPr>
            <w:noProof/>
            <w:webHidden/>
          </w:rPr>
          <w:fldChar w:fldCharType="end"/>
        </w:r>
        <w:r w:rsidRPr="00F01337">
          <w:rPr>
            <w:rStyle w:val="Hyperlink"/>
            <w:noProof/>
          </w:rPr>
          <w:fldChar w:fldCharType="end"/>
        </w:r>
      </w:ins>
    </w:p>
    <w:p w14:paraId="11DB2592" w14:textId="2AF8BED1" w:rsidR="00A17FA5" w:rsidRDefault="00A17FA5">
      <w:pPr>
        <w:pStyle w:val="TableofFigures"/>
        <w:tabs>
          <w:tab w:val="right" w:leader="dot" w:pos="8777"/>
        </w:tabs>
        <w:rPr>
          <w:ins w:id="4349" w:author="phuong vu" w:date="2018-11-30T22:44:00Z"/>
          <w:rFonts w:asciiTheme="minorHAnsi" w:eastAsiaTheme="minorEastAsia" w:hAnsiTheme="minorHAnsi" w:cstheme="minorBidi"/>
          <w:noProof/>
          <w:sz w:val="22"/>
          <w:szCs w:val="22"/>
          <w:lang w:val="en-US"/>
        </w:rPr>
      </w:pPr>
      <w:ins w:id="4350" w:author="phuong vu" w:date="2018-11-30T22:44:00Z">
        <w:r w:rsidRPr="00F01337">
          <w:rPr>
            <w:rStyle w:val="Hyperlink"/>
            <w:noProof/>
          </w:rPr>
          <w:fldChar w:fldCharType="begin"/>
        </w:r>
        <w:r w:rsidRPr="00F01337">
          <w:rPr>
            <w:rStyle w:val="Hyperlink"/>
            <w:noProof/>
          </w:rPr>
          <w:instrText xml:space="preserve"> </w:instrText>
        </w:r>
        <w:r>
          <w:rPr>
            <w:noProof/>
          </w:rPr>
          <w:instrText>HYPERLINK \l "_Toc531381666"</w:instrText>
        </w:r>
        <w:r w:rsidRPr="00F01337">
          <w:rPr>
            <w:rStyle w:val="Hyperlink"/>
            <w:noProof/>
          </w:rPr>
          <w:instrText xml:space="preserve"> </w:instrText>
        </w:r>
        <w:r w:rsidRPr="00F01337">
          <w:rPr>
            <w:rStyle w:val="Hyperlink"/>
            <w:noProof/>
          </w:rPr>
        </w:r>
        <w:r w:rsidRPr="00F01337">
          <w:rPr>
            <w:rStyle w:val="Hyperlink"/>
            <w:noProof/>
          </w:rPr>
          <w:fldChar w:fldCharType="separate"/>
        </w:r>
        <w:r w:rsidRPr="00F01337">
          <w:rPr>
            <w:rStyle w:val="Hyperlink"/>
            <w:noProof/>
          </w:rPr>
          <w:t>Bảng 4.29 Bảng dữ liệu theo chi nhánh</w:t>
        </w:r>
        <w:r>
          <w:rPr>
            <w:noProof/>
            <w:webHidden/>
          </w:rPr>
          <w:tab/>
        </w:r>
        <w:r>
          <w:rPr>
            <w:noProof/>
            <w:webHidden/>
          </w:rPr>
          <w:fldChar w:fldCharType="begin"/>
        </w:r>
        <w:r>
          <w:rPr>
            <w:noProof/>
            <w:webHidden/>
          </w:rPr>
          <w:instrText xml:space="preserve"> PAGEREF _Toc531381666 \h </w:instrText>
        </w:r>
        <w:r>
          <w:rPr>
            <w:noProof/>
            <w:webHidden/>
          </w:rPr>
        </w:r>
      </w:ins>
      <w:r>
        <w:rPr>
          <w:noProof/>
          <w:webHidden/>
        </w:rPr>
        <w:fldChar w:fldCharType="separate"/>
      </w:r>
      <w:ins w:id="4351" w:author="phuong vu" w:date="2018-11-30T22:44:00Z">
        <w:r>
          <w:rPr>
            <w:noProof/>
            <w:webHidden/>
          </w:rPr>
          <w:t>90</w:t>
        </w:r>
        <w:r>
          <w:rPr>
            <w:noProof/>
            <w:webHidden/>
          </w:rPr>
          <w:fldChar w:fldCharType="end"/>
        </w:r>
        <w:r w:rsidRPr="00F01337">
          <w:rPr>
            <w:rStyle w:val="Hyperlink"/>
            <w:noProof/>
          </w:rPr>
          <w:fldChar w:fldCharType="end"/>
        </w:r>
      </w:ins>
    </w:p>
    <w:p w14:paraId="1F3D0046" w14:textId="1B50FAD8" w:rsidR="00A17FA5" w:rsidRDefault="00A17FA5">
      <w:pPr>
        <w:pStyle w:val="TableofFigures"/>
        <w:tabs>
          <w:tab w:val="right" w:leader="dot" w:pos="8777"/>
        </w:tabs>
        <w:rPr>
          <w:ins w:id="4352" w:author="phuong vu" w:date="2018-11-30T22:44:00Z"/>
          <w:rFonts w:asciiTheme="minorHAnsi" w:eastAsiaTheme="minorEastAsia" w:hAnsiTheme="minorHAnsi" w:cstheme="minorBidi"/>
          <w:noProof/>
          <w:sz w:val="22"/>
          <w:szCs w:val="22"/>
          <w:lang w:val="en-US"/>
        </w:rPr>
      </w:pPr>
      <w:ins w:id="4353" w:author="phuong vu" w:date="2018-11-30T22:44:00Z">
        <w:r w:rsidRPr="00F01337">
          <w:rPr>
            <w:rStyle w:val="Hyperlink"/>
            <w:noProof/>
          </w:rPr>
          <w:fldChar w:fldCharType="begin"/>
        </w:r>
        <w:r w:rsidRPr="00F01337">
          <w:rPr>
            <w:rStyle w:val="Hyperlink"/>
            <w:noProof/>
          </w:rPr>
          <w:instrText xml:space="preserve"> </w:instrText>
        </w:r>
        <w:r>
          <w:rPr>
            <w:noProof/>
          </w:rPr>
          <w:instrText>HYPERLINK \l "_Toc531381667"</w:instrText>
        </w:r>
        <w:r w:rsidRPr="00F01337">
          <w:rPr>
            <w:rStyle w:val="Hyperlink"/>
            <w:noProof/>
          </w:rPr>
          <w:instrText xml:space="preserve"> </w:instrText>
        </w:r>
        <w:r w:rsidRPr="00F01337">
          <w:rPr>
            <w:rStyle w:val="Hyperlink"/>
            <w:noProof/>
          </w:rPr>
        </w:r>
        <w:r w:rsidRPr="00F01337">
          <w:rPr>
            <w:rStyle w:val="Hyperlink"/>
            <w:noProof/>
          </w:rPr>
          <w:fldChar w:fldCharType="separate"/>
        </w:r>
        <w:r w:rsidRPr="00F01337">
          <w:rPr>
            <w:rStyle w:val="Hyperlink"/>
            <w:noProof/>
          </w:rPr>
          <w:t>Bảng 4.30 Bảng dữ liệu biên nhận</w:t>
        </w:r>
        <w:r>
          <w:rPr>
            <w:noProof/>
            <w:webHidden/>
          </w:rPr>
          <w:tab/>
        </w:r>
        <w:r>
          <w:rPr>
            <w:noProof/>
            <w:webHidden/>
          </w:rPr>
          <w:fldChar w:fldCharType="begin"/>
        </w:r>
        <w:r>
          <w:rPr>
            <w:noProof/>
            <w:webHidden/>
          </w:rPr>
          <w:instrText xml:space="preserve"> PAGEREF _Toc531381667 \h </w:instrText>
        </w:r>
        <w:r>
          <w:rPr>
            <w:noProof/>
            <w:webHidden/>
          </w:rPr>
        </w:r>
      </w:ins>
      <w:r>
        <w:rPr>
          <w:noProof/>
          <w:webHidden/>
        </w:rPr>
        <w:fldChar w:fldCharType="separate"/>
      </w:r>
      <w:ins w:id="4354" w:author="phuong vu" w:date="2018-11-30T22:44:00Z">
        <w:r>
          <w:rPr>
            <w:noProof/>
            <w:webHidden/>
          </w:rPr>
          <w:t>91</w:t>
        </w:r>
        <w:r>
          <w:rPr>
            <w:noProof/>
            <w:webHidden/>
          </w:rPr>
          <w:fldChar w:fldCharType="end"/>
        </w:r>
        <w:r w:rsidRPr="00F01337">
          <w:rPr>
            <w:rStyle w:val="Hyperlink"/>
            <w:noProof/>
          </w:rPr>
          <w:fldChar w:fldCharType="end"/>
        </w:r>
      </w:ins>
    </w:p>
    <w:p w14:paraId="02404AAF" w14:textId="2872CF01" w:rsidR="00A17FA5" w:rsidRDefault="00A17FA5">
      <w:pPr>
        <w:pStyle w:val="TableofFigures"/>
        <w:tabs>
          <w:tab w:val="right" w:leader="dot" w:pos="8777"/>
        </w:tabs>
        <w:rPr>
          <w:ins w:id="4355" w:author="phuong vu" w:date="2018-11-30T22:44:00Z"/>
          <w:rFonts w:asciiTheme="minorHAnsi" w:eastAsiaTheme="minorEastAsia" w:hAnsiTheme="minorHAnsi" w:cstheme="minorBidi"/>
          <w:noProof/>
          <w:sz w:val="22"/>
          <w:szCs w:val="22"/>
          <w:lang w:val="en-US"/>
        </w:rPr>
      </w:pPr>
      <w:ins w:id="4356" w:author="phuong vu" w:date="2018-11-30T22:44:00Z">
        <w:r w:rsidRPr="00F01337">
          <w:rPr>
            <w:rStyle w:val="Hyperlink"/>
            <w:noProof/>
          </w:rPr>
          <w:fldChar w:fldCharType="begin"/>
        </w:r>
        <w:r w:rsidRPr="00F01337">
          <w:rPr>
            <w:rStyle w:val="Hyperlink"/>
            <w:noProof/>
          </w:rPr>
          <w:instrText xml:space="preserve"> </w:instrText>
        </w:r>
        <w:r>
          <w:rPr>
            <w:noProof/>
          </w:rPr>
          <w:instrText>HYPERLINK \l "_Toc531381668"</w:instrText>
        </w:r>
        <w:r w:rsidRPr="00F01337">
          <w:rPr>
            <w:rStyle w:val="Hyperlink"/>
            <w:noProof/>
          </w:rPr>
          <w:instrText xml:space="preserve"> </w:instrText>
        </w:r>
        <w:r w:rsidRPr="00F01337">
          <w:rPr>
            <w:rStyle w:val="Hyperlink"/>
            <w:noProof/>
          </w:rPr>
        </w:r>
        <w:r w:rsidRPr="00F01337">
          <w:rPr>
            <w:rStyle w:val="Hyperlink"/>
            <w:noProof/>
          </w:rPr>
          <w:fldChar w:fldCharType="separate"/>
        </w:r>
        <w:r w:rsidRPr="00F01337">
          <w:rPr>
            <w:rStyle w:val="Hyperlink"/>
            <w:noProof/>
          </w:rPr>
          <w:t>Bảng 4.31 Bảng dữ liệu chi tiết biên nhận</w:t>
        </w:r>
        <w:r>
          <w:rPr>
            <w:noProof/>
            <w:webHidden/>
          </w:rPr>
          <w:tab/>
        </w:r>
        <w:r>
          <w:rPr>
            <w:noProof/>
            <w:webHidden/>
          </w:rPr>
          <w:fldChar w:fldCharType="begin"/>
        </w:r>
        <w:r>
          <w:rPr>
            <w:noProof/>
            <w:webHidden/>
          </w:rPr>
          <w:instrText xml:space="preserve"> PAGEREF _Toc531381668 \h </w:instrText>
        </w:r>
        <w:r>
          <w:rPr>
            <w:noProof/>
            <w:webHidden/>
          </w:rPr>
        </w:r>
      </w:ins>
      <w:r>
        <w:rPr>
          <w:noProof/>
          <w:webHidden/>
        </w:rPr>
        <w:fldChar w:fldCharType="separate"/>
      </w:r>
      <w:ins w:id="4357" w:author="phuong vu" w:date="2018-11-30T22:44:00Z">
        <w:r>
          <w:rPr>
            <w:noProof/>
            <w:webHidden/>
          </w:rPr>
          <w:t>91</w:t>
        </w:r>
        <w:r>
          <w:rPr>
            <w:noProof/>
            <w:webHidden/>
          </w:rPr>
          <w:fldChar w:fldCharType="end"/>
        </w:r>
        <w:r w:rsidRPr="00F01337">
          <w:rPr>
            <w:rStyle w:val="Hyperlink"/>
            <w:noProof/>
          </w:rPr>
          <w:fldChar w:fldCharType="end"/>
        </w:r>
      </w:ins>
    </w:p>
    <w:p w14:paraId="777DD976" w14:textId="4ADFDF46" w:rsidR="00A17FA5" w:rsidRDefault="00A17FA5">
      <w:pPr>
        <w:pStyle w:val="TableofFigures"/>
        <w:tabs>
          <w:tab w:val="right" w:leader="dot" w:pos="8777"/>
        </w:tabs>
        <w:rPr>
          <w:ins w:id="4358" w:author="phuong vu" w:date="2018-11-30T22:44:00Z"/>
          <w:rFonts w:asciiTheme="minorHAnsi" w:eastAsiaTheme="minorEastAsia" w:hAnsiTheme="minorHAnsi" w:cstheme="minorBidi"/>
          <w:noProof/>
          <w:sz w:val="22"/>
          <w:szCs w:val="22"/>
          <w:lang w:val="en-US"/>
        </w:rPr>
      </w:pPr>
      <w:ins w:id="4359" w:author="phuong vu" w:date="2018-11-30T22:44:00Z">
        <w:r w:rsidRPr="00F01337">
          <w:rPr>
            <w:rStyle w:val="Hyperlink"/>
            <w:noProof/>
          </w:rPr>
          <w:fldChar w:fldCharType="begin"/>
        </w:r>
        <w:r w:rsidRPr="00F01337">
          <w:rPr>
            <w:rStyle w:val="Hyperlink"/>
            <w:noProof/>
          </w:rPr>
          <w:instrText xml:space="preserve"> </w:instrText>
        </w:r>
        <w:r>
          <w:rPr>
            <w:noProof/>
          </w:rPr>
          <w:instrText>HYPERLINK \l "_Toc531381669"</w:instrText>
        </w:r>
        <w:r w:rsidRPr="00F01337">
          <w:rPr>
            <w:rStyle w:val="Hyperlink"/>
            <w:noProof/>
          </w:rPr>
          <w:instrText xml:space="preserve"> </w:instrText>
        </w:r>
        <w:r w:rsidRPr="00F01337">
          <w:rPr>
            <w:rStyle w:val="Hyperlink"/>
            <w:noProof/>
          </w:rPr>
        </w:r>
        <w:r w:rsidRPr="00F01337">
          <w:rPr>
            <w:rStyle w:val="Hyperlink"/>
            <w:noProof/>
          </w:rPr>
          <w:fldChar w:fldCharType="separate"/>
        </w:r>
        <w:r w:rsidRPr="00F01337">
          <w:rPr>
            <w:rStyle w:val="Hyperlink"/>
            <w:noProof/>
          </w:rPr>
          <w:t>Bảng 4.32 Bảng dữ liệu quần áo theo dịch vụ</w:t>
        </w:r>
        <w:r>
          <w:rPr>
            <w:noProof/>
            <w:webHidden/>
          </w:rPr>
          <w:tab/>
        </w:r>
        <w:r>
          <w:rPr>
            <w:noProof/>
            <w:webHidden/>
          </w:rPr>
          <w:fldChar w:fldCharType="begin"/>
        </w:r>
        <w:r>
          <w:rPr>
            <w:noProof/>
            <w:webHidden/>
          </w:rPr>
          <w:instrText xml:space="preserve"> PAGEREF _Toc531381669 \h </w:instrText>
        </w:r>
        <w:r>
          <w:rPr>
            <w:noProof/>
            <w:webHidden/>
          </w:rPr>
        </w:r>
      </w:ins>
      <w:r>
        <w:rPr>
          <w:noProof/>
          <w:webHidden/>
        </w:rPr>
        <w:fldChar w:fldCharType="separate"/>
      </w:r>
      <w:ins w:id="4360" w:author="phuong vu" w:date="2018-11-30T22:44:00Z">
        <w:r>
          <w:rPr>
            <w:noProof/>
            <w:webHidden/>
          </w:rPr>
          <w:t>92</w:t>
        </w:r>
        <w:r>
          <w:rPr>
            <w:noProof/>
            <w:webHidden/>
          </w:rPr>
          <w:fldChar w:fldCharType="end"/>
        </w:r>
        <w:r w:rsidRPr="00F01337">
          <w:rPr>
            <w:rStyle w:val="Hyperlink"/>
            <w:noProof/>
          </w:rPr>
          <w:fldChar w:fldCharType="end"/>
        </w:r>
      </w:ins>
    </w:p>
    <w:p w14:paraId="320C856C" w14:textId="29CB86F6" w:rsidR="00A17FA5" w:rsidRDefault="00A17FA5">
      <w:pPr>
        <w:pStyle w:val="TableofFigures"/>
        <w:tabs>
          <w:tab w:val="right" w:leader="dot" w:pos="8777"/>
        </w:tabs>
        <w:rPr>
          <w:ins w:id="4361" w:author="phuong vu" w:date="2018-11-30T22:44:00Z"/>
          <w:rFonts w:asciiTheme="minorHAnsi" w:eastAsiaTheme="minorEastAsia" w:hAnsiTheme="minorHAnsi" w:cstheme="minorBidi"/>
          <w:noProof/>
          <w:sz w:val="22"/>
          <w:szCs w:val="22"/>
          <w:lang w:val="en-US"/>
        </w:rPr>
      </w:pPr>
      <w:ins w:id="4362" w:author="phuong vu" w:date="2018-11-30T22:44:00Z">
        <w:r w:rsidRPr="00F01337">
          <w:rPr>
            <w:rStyle w:val="Hyperlink"/>
            <w:noProof/>
          </w:rPr>
          <w:fldChar w:fldCharType="begin"/>
        </w:r>
        <w:r w:rsidRPr="00F01337">
          <w:rPr>
            <w:rStyle w:val="Hyperlink"/>
            <w:noProof/>
          </w:rPr>
          <w:instrText xml:space="preserve"> </w:instrText>
        </w:r>
        <w:r>
          <w:rPr>
            <w:noProof/>
          </w:rPr>
          <w:instrText>HYPERLINK \l "_Toc531381670"</w:instrText>
        </w:r>
        <w:r w:rsidRPr="00F01337">
          <w:rPr>
            <w:rStyle w:val="Hyperlink"/>
            <w:noProof/>
          </w:rPr>
          <w:instrText xml:space="preserve"> </w:instrText>
        </w:r>
        <w:r w:rsidRPr="00F01337">
          <w:rPr>
            <w:rStyle w:val="Hyperlink"/>
            <w:noProof/>
          </w:rPr>
        </w:r>
        <w:r w:rsidRPr="00F01337">
          <w:rPr>
            <w:rStyle w:val="Hyperlink"/>
            <w:noProof/>
          </w:rPr>
          <w:fldChar w:fldCharType="separate"/>
        </w:r>
        <w:r w:rsidRPr="00F01337">
          <w:rPr>
            <w:rStyle w:val="Hyperlink"/>
            <w:noProof/>
          </w:rPr>
          <w:t>Bảng 4.33 Bảng dữ liệu dịch vụ</w:t>
        </w:r>
        <w:r>
          <w:rPr>
            <w:noProof/>
            <w:webHidden/>
          </w:rPr>
          <w:tab/>
        </w:r>
        <w:r>
          <w:rPr>
            <w:noProof/>
            <w:webHidden/>
          </w:rPr>
          <w:fldChar w:fldCharType="begin"/>
        </w:r>
        <w:r>
          <w:rPr>
            <w:noProof/>
            <w:webHidden/>
          </w:rPr>
          <w:instrText xml:space="preserve"> PAGEREF _Toc531381670 \h </w:instrText>
        </w:r>
        <w:r>
          <w:rPr>
            <w:noProof/>
            <w:webHidden/>
          </w:rPr>
        </w:r>
      </w:ins>
      <w:r>
        <w:rPr>
          <w:noProof/>
          <w:webHidden/>
        </w:rPr>
        <w:fldChar w:fldCharType="separate"/>
      </w:r>
      <w:ins w:id="4363" w:author="phuong vu" w:date="2018-11-30T22:44:00Z">
        <w:r>
          <w:rPr>
            <w:noProof/>
            <w:webHidden/>
          </w:rPr>
          <w:t>92</w:t>
        </w:r>
        <w:r>
          <w:rPr>
            <w:noProof/>
            <w:webHidden/>
          </w:rPr>
          <w:fldChar w:fldCharType="end"/>
        </w:r>
        <w:r w:rsidRPr="00F01337">
          <w:rPr>
            <w:rStyle w:val="Hyperlink"/>
            <w:noProof/>
          </w:rPr>
          <w:fldChar w:fldCharType="end"/>
        </w:r>
      </w:ins>
    </w:p>
    <w:p w14:paraId="25674CE3" w14:textId="487E098C" w:rsidR="00A17FA5" w:rsidRDefault="00A17FA5">
      <w:pPr>
        <w:pStyle w:val="TableofFigures"/>
        <w:tabs>
          <w:tab w:val="right" w:leader="dot" w:pos="8777"/>
        </w:tabs>
        <w:rPr>
          <w:ins w:id="4364" w:author="phuong vu" w:date="2018-11-30T22:44:00Z"/>
          <w:rFonts w:asciiTheme="minorHAnsi" w:eastAsiaTheme="minorEastAsia" w:hAnsiTheme="minorHAnsi" w:cstheme="minorBidi"/>
          <w:noProof/>
          <w:sz w:val="22"/>
          <w:szCs w:val="22"/>
          <w:lang w:val="en-US"/>
        </w:rPr>
      </w:pPr>
      <w:ins w:id="4365" w:author="phuong vu" w:date="2018-11-30T22:44:00Z">
        <w:r w:rsidRPr="00F01337">
          <w:rPr>
            <w:rStyle w:val="Hyperlink"/>
            <w:noProof/>
          </w:rPr>
          <w:fldChar w:fldCharType="begin"/>
        </w:r>
        <w:r w:rsidRPr="00F01337">
          <w:rPr>
            <w:rStyle w:val="Hyperlink"/>
            <w:noProof/>
          </w:rPr>
          <w:instrText xml:space="preserve"> </w:instrText>
        </w:r>
        <w:r>
          <w:rPr>
            <w:noProof/>
          </w:rPr>
          <w:instrText>HYPERLINK \l "_Toc531381671"</w:instrText>
        </w:r>
        <w:r w:rsidRPr="00F01337">
          <w:rPr>
            <w:rStyle w:val="Hyperlink"/>
            <w:noProof/>
          </w:rPr>
          <w:instrText xml:space="preserve"> </w:instrText>
        </w:r>
        <w:r w:rsidRPr="00F01337">
          <w:rPr>
            <w:rStyle w:val="Hyperlink"/>
            <w:noProof/>
          </w:rPr>
        </w:r>
        <w:r w:rsidRPr="00F01337">
          <w:rPr>
            <w:rStyle w:val="Hyperlink"/>
            <w:noProof/>
          </w:rPr>
          <w:fldChar w:fldCharType="separate"/>
        </w:r>
        <w:r w:rsidRPr="00F01337">
          <w:rPr>
            <w:rStyle w:val="Hyperlink"/>
            <w:noProof/>
          </w:rPr>
          <w:t>Bảng 4.34 Bảng dữ liệu dịch vụ theo chi nhánh</w:t>
        </w:r>
        <w:r>
          <w:rPr>
            <w:noProof/>
            <w:webHidden/>
          </w:rPr>
          <w:tab/>
        </w:r>
        <w:r>
          <w:rPr>
            <w:noProof/>
            <w:webHidden/>
          </w:rPr>
          <w:fldChar w:fldCharType="begin"/>
        </w:r>
        <w:r>
          <w:rPr>
            <w:noProof/>
            <w:webHidden/>
          </w:rPr>
          <w:instrText xml:space="preserve"> PAGEREF _Toc531381671 \h </w:instrText>
        </w:r>
        <w:r>
          <w:rPr>
            <w:noProof/>
            <w:webHidden/>
          </w:rPr>
        </w:r>
      </w:ins>
      <w:r>
        <w:rPr>
          <w:noProof/>
          <w:webHidden/>
        </w:rPr>
        <w:fldChar w:fldCharType="separate"/>
      </w:r>
      <w:ins w:id="4366" w:author="phuong vu" w:date="2018-11-30T22:44:00Z">
        <w:r>
          <w:rPr>
            <w:noProof/>
            <w:webHidden/>
          </w:rPr>
          <w:t>92</w:t>
        </w:r>
        <w:r>
          <w:rPr>
            <w:noProof/>
            <w:webHidden/>
          </w:rPr>
          <w:fldChar w:fldCharType="end"/>
        </w:r>
        <w:r w:rsidRPr="00F01337">
          <w:rPr>
            <w:rStyle w:val="Hyperlink"/>
            <w:noProof/>
          </w:rPr>
          <w:fldChar w:fldCharType="end"/>
        </w:r>
      </w:ins>
    </w:p>
    <w:p w14:paraId="06FD7357" w14:textId="3EAF7061" w:rsidR="00A17FA5" w:rsidRDefault="00A17FA5">
      <w:pPr>
        <w:pStyle w:val="TableofFigures"/>
        <w:tabs>
          <w:tab w:val="right" w:leader="dot" w:pos="8777"/>
        </w:tabs>
        <w:rPr>
          <w:ins w:id="4367" w:author="phuong vu" w:date="2018-11-30T22:44:00Z"/>
          <w:rFonts w:asciiTheme="minorHAnsi" w:eastAsiaTheme="minorEastAsia" w:hAnsiTheme="minorHAnsi" w:cstheme="minorBidi"/>
          <w:noProof/>
          <w:sz w:val="22"/>
          <w:szCs w:val="22"/>
          <w:lang w:val="en-US"/>
        </w:rPr>
      </w:pPr>
      <w:ins w:id="4368" w:author="phuong vu" w:date="2018-11-30T22:44:00Z">
        <w:r w:rsidRPr="00F01337">
          <w:rPr>
            <w:rStyle w:val="Hyperlink"/>
            <w:noProof/>
          </w:rPr>
          <w:fldChar w:fldCharType="begin"/>
        </w:r>
        <w:r w:rsidRPr="00F01337">
          <w:rPr>
            <w:rStyle w:val="Hyperlink"/>
            <w:noProof/>
          </w:rPr>
          <w:instrText xml:space="preserve"> </w:instrText>
        </w:r>
        <w:r>
          <w:rPr>
            <w:noProof/>
          </w:rPr>
          <w:instrText>HYPERLINK \l "_Toc531381672"</w:instrText>
        </w:r>
        <w:r w:rsidRPr="00F01337">
          <w:rPr>
            <w:rStyle w:val="Hyperlink"/>
            <w:noProof/>
          </w:rPr>
          <w:instrText xml:space="preserve"> </w:instrText>
        </w:r>
        <w:r w:rsidRPr="00F01337">
          <w:rPr>
            <w:rStyle w:val="Hyperlink"/>
            <w:noProof/>
          </w:rPr>
        </w:r>
        <w:r w:rsidRPr="00F01337">
          <w:rPr>
            <w:rStyle w:val="Hyperlink"/>
            <w:noProof/>
          </w:rPr>
          <w:fldChar w:fldCharType="separate"/>
        </w:r>
        <w:r w:rsidRPr="00F01337">
          <w:rPr>
            <w:rStyle w:val="Hyperlink"/>
            <w:noProof/>
          </w:rPr>
          <w:t>Bảng 4.35 Bảng dữ liệu nhân viên</w:t>
        </w:r>
        <w:r>
          <w:rPr>
            <w:noProof/>
            <w:webHidden/>
          </w:rPr>
          <w:tab/>
        </w:r>
        <w:r>
          <w:rPr>
            <w:noProof/>
            <w:webHidden/>
          </w:rPr>
          <w:fldChar w:fldCharType="begin"/>
        </w:r>
        <w:r>
          <w:rPr>
            <w:noProof/>
            <w:webHidden/>
          </w:rPr>
          <w:instrText xml:space="preserve"> PAGEREF _Toc531381672 \h </w:instrText>
        </w:r>
        <w:r>
          <w:rPr>
            <w:noProof/>
            <w:webHidden/>
          </w:rPr>
        </w:r>
      </w:ins>
      <w:r>
        <w:rPr>
          <w:noProof/>
          <w:webHidden/>
        </w:rPr>
        <w:fldChar w:fldCharType="separate"/>
      </w:r>
      <w:ins w:id="4369" w:author="phuong vu" w:date="2018-11-30T22:44:00Z">
        <w:r>
          <w:rPr>
            <w:noProof/>
            <w:webHidden/>
          </w:rPr>
          <w:t>93</w:t>
        </w:r>
        <w:r>
          <w:rPr>
            <w:noProof/>
            <w:webHidden/>
          </w:rPr>
          <w:fldChar w:fldCharType="end"/>
        </w:r>
        <w:r w:rsidRPr="00F01337">
          <w:rPr>
            <w:rStyle w:val="Hyperlink"/>
            <w:noProof/>
          </w:rPr>
          <w:fldChar w:fldCharType="end"/>
        </w:r>
      </w:ins>
    </w:p>
    <w:p w14:paraId="443E8009" w14:textId="5B1FDD7C" w:rsidR="00A17FA5" w:rsidRDefault="00A17FA5">
      <w:pPr>
        <w:pStyle w:val="TableofFigures"/>
        <w:tabs>
          <w:tab w:val="right" w:leader="dot" w:pos="8777"/>
        </w:tabs>
        <w:rPr>
          <w:ins w:id="4370" w:author="phuong vu" w:date="2018-11-30T22:44:00Z"/>
          <w:rFonts w:asciiTheme="minorHAnsi" w:eastAsiaTheme="minorEastAsia" w:hAnsiTheme="minorHAnsi" w:cstheme="minorBidi"/>
          <w:noProof/>
          <w:sz w:val="22"/>
          <w:szCs w:val="22"/>
          <w:lang w:val="en-US"/>
        </w:rPr>
      </w:pPr>
      <w:ins w:id="4371" w:author="phuong vu" w:date="2018-11-30T22:44:00Z">
        <w:r w:rsidRPr="00F01337">
          <w:rPr>
            <w:rStyle w:val="Hyperlink"/>
            <w:noProof/>
          </w:rPr>
          <w:fldChar w:fldCharType="begin"/>
        </w:r>
        <w:r w:rsidRPr="00F01337">
          <w:rPr>
            <w:rStyle w:val="Hyperlink"/>
            <w:noProof/>
          </w:rPr>
          <w:instrText xml:space="preserve"> </w:instrText>
        </w:r>
        <w:r>
          <w:rPr>
            <w:noProof/>
          </w:rPr>
          <w:instrText>HYPERLINK \l "_Toc531381673"</w:instrText>
        </w:r>
        <w:r w:rsidRPr="00F01337">
          <w:rPr>
            <w:rStyle w:val="Hyperlink"/>
            <w:noProof/>
          </w:rPr>
          <w:instrText xml:space="preserve"> </w:instrText>
        </w:r>
        <w:r w:rsidRPr="00F01337">
          <w:rPr>
            <w:rStyle w:val="Hyperlink"/>
            <w:noProof/>
          </w:rPr>
        </w:r>
        <w:r w:rsidRPr="00F01337">
          <w:rPr>
            <w:rStyle w:val="Hyperlink"/>
            <w:noProof/>
          </w:rPr>
          <w:fldChar w:fldCharType="separate"/>
        </w:r>
        <w:r w:rsidRPr="00F01337">
          <w:rPr>
            <w:rStyle w:val="Hyperlink"/>
            <w:noProof/>
          </w:rPr>
          <w:t>Bảng 4.36 Bảng dữ liệu loại nhân viên</w:t>
        </w:r>
        <w:r>
          <w:rPr>
            <w:noProof/>
            <w:webHidden/>
          </w:rPr>
          <w:tab/>
        </w:r>
        <w:r>
          <w:rPr>
            <w:noProof/>
            <w:webHidden/>
          </w:rPr>
          <w:fldChar w:fldCharType="begin"/>
        </w:r>
        <w:r>
          <w:rPr>
            <w:noProof/>
            <w:webHidden/>
          </w:rPr>
          <w:instrText xml:space="preserve"> PAGEREF _Toc531381673 \h </w:instrText>
        </w:r>
        <w:r>
          <w:rPr>
            <w:noProof/>
            <w:webHidden/>
          </w:rPr>
        </w:r>
      </w:ins>
      <w:r>
        <w:rPr>
          <w:noProof/>
          <w:webHidden/>
        </w:rPr>
        <w:fldChar w:fldCharType="separate"/>
      </w:r>
      <w:ins w:id="4372" w:author="phuong vu" w:date="2018-11-30T22:44:00Z">
        <w:r>
          <w:rPr>
            <w:noProof/>
            <w:webHidden/>
          </w:rPr>
          <w:t>93</w:t>
        </w:r>
        <w:r>
          <w:rPr>
            <w:noProof/>
            <w:webHidden/>
          </w:rPr>
          <w:fldChar w:fldCharType="end"/>
        </w:r>
        <w:r w:rsidRPr="00F01337">
          <w:rPr>
            <w:rStyle w:val="Hyperlink"/>
            <w:noProof/>
          </w:rPr>
          <w:fldChar w:fldCharType="end"/>
        </w:r>
      </w:ins>
    </w:p>
    <w:p w14:paraId="2CC2B249" w14:textId="7F8FBBFF" w:rsidR="00A17FA5" w:rsidRDefault="00A17FA5">
      <w:pPr>
        <w:pStyle w:val="TableofFigures"/>
        <w:tabs>
          <w:tab w:val="right" w:leader="dot" w:pos="8777"/>
        </w:tabs>
        <w:rPr>
          <w:ins w:id="4373" w:author="phuong vu" w:date="2018-11-30T22:44:00Z"/>
          <w:rFonts w:asciiTheme="minorHAnsi" w:eastAsiaTheme="minorEastAsia" w:hAnsiTheme="minorHAnsi" w:cstheme="minorBidi"/>
          <w:noProof/>
          <w:sz w:val="22"/>
          <w:szCs w:val="22"/>
          <w:lang w:val="en-US"/>
        </w:rPr>
      </w:pPr>
      <w:ins w:id="4374" w:author="phuong vu" w:date="2018-11-30T22:44:00Z">
        <w:r w:rsidRPr="00F01337">
          <w:rPr>
            <w:rStyle w:val="Hyperlink"/>
            <w:noProof/>
          </w:rPr>
          <w:fldChar w:fldCharType="begin"/>
        </w:r>
        <w:r w:rsidRPr="00F01337">
          <w:rPr>
            <w:rStyle w:val="Hyperlink"/>
            <w:noProof/>
          </w:rPr>
          <w:instrText xml:space="preserve"> </w:instrText>
        </w:r>
        <w:r>
          <w:rPr>
            <w:noProof/>
          </w:rPr>
          <w:instrText>HYPERLINK \l "_Toc531381674"</w:instrText>
        </w:r>
        <w:r w:rsidRPr="00F01337">
          <w:rPr>
            <w:rStyle w:val="Hyperlink"/>
            <w:noProof/>
          </w:rPr>
          <w:instrText xml:space="preserve"> </w:instrText>
        </w:r>
        <w:r w:rsidRPr="00F01337">
          <w:rPr>
            <w:rStyle w:val="Hyperlink"/>
            <w:noProof/>
          </w:rPr>
        </w:r>
        <w:r w:rsidRPr="00F01337">
          <w:rPr>
            <w:rStyle w:val="Hyperlink"/>
            <w:noProof/>
          </w:rPr>
          <w:fldChar w:fldCharType="separate"/>
        </w:r>
        <w:r w:rsidRPr="00F01337">
          <w:rPr>
            <w:rStyle w:val="Hyperlink"/>
            <w:noProof/>
          </w:rPr>
          <w:t>Bảng 4.37 Bảng dữ liệu công việc</w:t>
        </w:r>
        <w:r>
          <w:rPr>
            <w:noProof/>
            <w:webHidden/>
          </w:rPr>
          <w:tab/>
        </w:r>
        <w:r>
          <w:rPr>
            <w:noProof/>
            <w:webHidden/>
          </w:rPr>
          <w:fldChar w:fldCharType="begin"/>
        </w:r>
        <w:r>
          <w:rPr>
            <w:noProof/>
            <w:webHidden/>
          </w:rPr>
          <w:instrText xml:space="preserve"> PAGEREF _Toc531381674 \h </w:instrText>
        </w:r>
        <w:r>
          <w:rPr>
            <w:noProof/>
            <w:webHidden/>
          </w:rPr>
        </w:r>
      </w:ins>
      <w:r>
        <w:rPr>
          <w:noProof/>
          <w:webHidden/>
        </w:rPr>
        <w:fldChar w:fldCharType="separate"/>
      </w:r>
      <w:ins w:id="4375" w:author="phuong vu" w:date="2018-11-30T22:44:00Z">
        <w:r>
          <w:rPr>
            <w:noProof/>
            <w:webHidden/>
          </w:rPr>
          <w:t>93</w:t>
        </w:r>
        <w:r>
          <w:rPr>
            <w:noProof/>
            <w:webHidden/>
          </w:rPr>
          <w:fldChar w:fldCharType="end"/>
        </w:r>
        <w:r w:rsidRPr="00F01337">
          <w:rPr>
            <w:rStyle w:val="Hyperlink"/>
            <w:noProof/>
          </w:rPr>
          <w:fldChar w:fldCharType="end"/>
        </w:r>
      </w:ins>
    </w:p>
    <w:p w14:paraId="443E6C44" w14:textId="4A2A9ECD" w:rsidR="00A17FA5" w:rsidRDefault="00A17FA5">
      <w:pPr>
        <w:pStyle w:val="TableofFigures"/>
        <w:tabs>
          <w:tab w:val="right" w:leader="dot" w:pos="8777"/>
        </w:tabs>
        <w:rPr>
          <w:ins w:id="4376" w:author="phuong vu" w:date="2018-11-30T22:44:00Z"/>
          <w:rFonts w:asciiTheme="minorHAnsi" w:eastAsiaTheme="minorEastAsia" w:hAnsiTheme="minorHAnsi" w:cstheme="minorBidi"/>
          <w:noProof/>
          <w:sz w:val="22"/>
          <w:szCs w:val="22"/>
          <w:lang w:val="en-US"/>
        </w:rPr>
      </w:pPr>
      <w:ins w:id="4377" w:author="phuong vu" w:date="2018-11-30T22:44:00Z">
        <w:r w:rsidRPr="00F01337">
          <w:rPr>
            <w:rStyle w:val="Hyperlink"/>
            <w:noProof/>
          </w:rPr>
          <w:fldChar w:fldCharType="begin"/>
        </w:r>
        <w:r w:rsidRPr="00F01337">
          <w:rPr>
            <w:rStyle w:val="Hyperlink"/>
            <w:noProof/>
          </w:rPr>
          <w:instrText xml:space="preserve"> </w:instrText>
        </w:r>
        <w:r>
          <w:rPr>
            <w:noProof/>
          </w:rPr>
          <w:instrText>HYPERLINK \l "_Toc531381675"</w:instrText>
        </w:r>
        <w:r w:rsidRPr="00F01337">
          <w:rPr>
            <w:rStyle w:val="Hyperlink"/>
            <w:noProof/>
          </w:rPr>
          <w:instrText xml:space="preserve"> </w:instrText>
        </w:r>
        <w:r w:rsidRPr="00F01337">
          <w:rPr>
            <w:rStyle w:val="Hyperlink"/>
            <w:noProof/>
          </w:rPr>
        </w:r>
        <w:r w:rsidRPr="00F01337">
          <w:rPr>
            <w:rStyle w:val="Hyperlink"/>
            <w:noProof/>
          </w:rPr>
          <w:fldChar w:fldCharType="separate"/>
        </w:r>
        <w:r w:rsidRPr="00F01337">
          <w:rPr>
            <w:rStyle w:val="Hyperlink"/>
            <w:noProof/>
          </w:rPr>
          <w:t>Bảng 4.38 Bảng dữ liệu khung giờ nhận trả quần áo</w:t>
        </w:r>
        <w:r>
          <w:rPr>
            <w:noProof/>
            <w:webHidden/>
          </w:rPr>
          <w:tab/>
        </w:r>
        <w:r>
          <w:rPr>
            <w:noProof/>
            <w:webHidden/>
          </w:rPr>
          <w:fldChar w:fldCharType="begin"/>
        </w:r>
        <w:r>
          <w:rPr>
            <w:noProof/>
            <w:webHidden/>
          </w:rPr>
          <w:instrText xml:space="preserve"> PAGEREF _Toc531381675 \h </w:instrText>
        </w:r>
        <w:r>
          <w:rPr>
            <w:noProof/>
            <w:webHidden/>
          </w:rPr>
        </w:r>
      </w:ins>
      <w:r>
        <w:rPr>
          <w:noProof/>
          <w:webHidden/>
        </w:rPr>
        <w:fldChar w:fldCharType="separate"/>
      </w:r>
      <w:ins w:id="4378" w:author="phuong vu" w:date="2018-11-30T22:44:00Z">
        <w:r>
          <w:rPr>
            <w:noProof/>
            <w:webHidden/>
          </w:rPr>
          <w:t>94</w:t>
        </w:r>
        <w:r>
          <w:rPr>
            <w:noProof/>
            <w:webHidden/>
          </w:rPr>
          <w:fldChar w:fldCharType="end"/>
        </w:r>
        <w:r w:rsidRPr="00F01337">
          <w:rPr>
            <w:rStyle w:val="Hyperlink"/>
            <w:noProof/>
          </w:rPr>
          <w:fldChar w:fldCharType="end"/>
        </w:r>
      </w:ins>
    </w:p>
    <w:p w14:paraId="29CC4D10" w14:textId="5EA66C1D" w:rsidR="00A17FA5" w:rsidRDefault="00A17FA5">
      <w:pPr>
        <w:pStyle w:val="TableofFigures"/>
        <w:tabs>
          <w:tab w:val="right" w:leader="dot" w:pos="8777"/>
        </w:tabs>
        <w:rPr>
          <w:ins w:id="4379" w:author="phuong vu" w:date="2018-11-30T22:44:00Z"/>
          <w:rFonts w:asciiTheme="minorHAnsi" w:eastAsiaTheme="minorEastAsia" w:hAnsiTheme="minorHAnsi" w:cstheme="minorBidi"/>
          <w:noProof/>
          <w:sz w:val="22"/>
          <w:szCs w:val="22"/>
          <w:lang w:val="en-US"/>
        </w:rPr>
      </w:pPr>
      <w:ins w:id="4380" w:author="phuong vu" w:date="2018-11-30T22:44:00Z">
        <w:r w:rsidRPr="00F01337">
          <w:rPr>
            <w:rStyle w:val="Hyperlink"/>
            <w:noProof/>
          </w:rPr>
          <w:fldChar w:fldCharType="begin"/>
        </w:r>
        <w:r w:rsidRPr="00F01337">
          <w:rPr>
            <w:rStyle w:val="Hyperlink"/>
            <w:noProof/>
          </w:rPr>
          <w:instrText xml:space="preserve"> </w:instrText>
        </w:r>
        <w:r>
          <w:rPr>
            <w:noProof/>
          </w:rPr>
          <w:instrText>HYPERLINK \l "_Toc531381676"</w:instrText>
        </w:r>
        <w:r w:rsidRPr="00F01337">
          <w:rPr>
            <w:rStyle w:val="Hyperlink"/>
            <w:noProof/>
          </w:rPr>
          <w:instrText xml:space="preserve"> </w:instrText>
        </w:r>
        <w:r w:rsidRPr="00F01337">
          <w:rPr>
            <w:rStyle w:val="Hyperlink"/>
            <w:noProof/>
          </w:rPr>
        </w:r>
        <w:r w:rsidRPr="00F01337">
          <w:rPr>
            <w:rStyle w:val="Hyperlink"/>
            <w:noProof/>
          </w:rPr>
          <w:fldChar w:fldCharType="separate"/>
        </w:r>
        <w:r w:rsidRPr="00F01337">
          <w:rPr>
            <w:rStyle w:val="Hyperlink"/>
            <w:noProof/>
          </w:rPr>
          <w:t>Bảng 4.39 Bảng dữ liệu đơn vị tính</w:t>
        </w:r>
        <w:r>
          <w:rPr>
            <w:noProof/>
            <w:webHidden/>
          </w:rPr>
          <w:tab/>
        </w:r>
        <w:r>
          <w:rPr>
            <w:noProof/>
            <w:webHidden/>
          </w:rPr>
          <w:fldChar w:fldCharType="begin"/>
        </w:r>
        <w:r>
          <w:rPr>
            <w:noProof/>
            <w:webHidden/>
          </w:rPr>
          <w:instrText xml:space="preserve"> PAGEREF _Toc531381676 \h </w:instrText>
        </w:r>
        <w:r>
          <w:rPr>
            <w:noProof/>
            <w:webHidden/>
          </w:rPr>
        </w:r>
      </w:ins>
      <w:r>
        <w:rPr>
          <w:noProof/>
          <w:webHidden/>
        </w:rPr>
        <w:fldChar w:fldCharType="separate"/>
      </w:r>
      <w:ins w:id="4381" w:author="phuong vu" w:date="2018-11-30T22:44:00Z">
        <w:r>
          <w:rPr>
            <w:noProof/>
            <w:webHidden/>
          </w:rPr>
          <w:t>94</w:t>
        </w:r>
        <w:r>
          <w:rPr>
            <w:noProof/>
            <w:webHidden/>
          </w:rPr>
          <w:fldChar w:fldCharType="end"/>
        </w:r>
        <w:r w:rsidRPr="00F01337">
          <w:rPr>
            <w:rStyle w:val="Hyperlink"/>
            <w:noProof/>
          </w:rPr>
          <w:fldChar w:fldCharType="end"/>
        </w:r>
      </w:ins>
    </w:p>
    <w:p w14:paraId="1DB528EB" w14:textId="102E1C44" w:rsidR="00A17FA5" w:rsidRDefault="00A17FA5">
      <w:pPr>
        <w:pStyle w:val="TableofFigures"/>
        <w:tabs>
          <w:tab w:val="right" w:leader="dot" w:pos="8777"/>
        </w:tabs>
        <w:rPr>
          <w:ins w:id="4382" w:author="phuong vu" w:date="2018-11-30T22:44:00Z"/>
          <w:rFonts w:asciiTheme="minorHAnsi" w:eastAsiaTheme="minorEastAsia" w:hAnsiTheme="minorHAnsi" w:cstheme="minorBidi"/>
          <w:noProof/>
          <w:sz w:val="22"/>
          <w:szCs w:val="22"/>
          <w:lang w:val="en-US"/>
        </w:rPr>
      </w:pPr>
      <w:ins w:id="4383" w:author="phuong vu" w:date="2018-11-30T22:44:00Z">
        <w:r w:rsidRPr="00F01337">
          <w:rPr>
            <w:rStyle w:val="Hyperlink"/>
            <w:noProof/>
          </w:rPr>
          <w:fldChar w:fldCharType="begin"/>
        </w:r>
        <w:r w:rsidRPr="00F01337">
          <w:rPr>
            <w:rStyle w:val="Hyperlink"/>
            <w:noProof/>
          </w:rPr>
          <w:instrText xml:space="preserve"> </w:instrText>
        </w:r>
        <w:r>
          <w:rPr>
            <w:noProof/>
          </w:rPr>
          <w:instrText>HYPERLINK \l "_Toc531381677"</w:instrText>
        </w:r>
        <w:r w:rsidRPr="00F01337">
          <w:rPr>
            <w:rStyle w:val="Hyperlink"/>
            <w:noProof/>
          </w:rPr>
          <w:instrText xml:space="preserve"> </w:instrText>
        </w:r>
        <w:r w:rsidRPr="00F01337">
          <w:rPr>
            <w:rStyle w:val="Hyperlink"/>
            <w:noProof/>
          </w:rPr>
        </w:r>
        <w:r w:rsidRPr="00F01337">
          <w:rPr>
            <w:rStyle w:val="Hyperlink"/>
            <w:noProof/>
          </w:rPr>
          <w:fldChar w:fldCharType="separate"/>
        </w:r>
        <w:r w:rsidRPr="00F01337">
          <w:rPr>
            <w:rStyle w:val="Hyperlink"/>
            <w:noProof/>
          </w:rPr>
          <w:t>Bảng 4.40 Bảng dữ liệu đơn giá</w:t>
        </w:r>
        <w:r>
          <w:rPr>
            <w:noProof/>
            <w:webHidden/>
          </w:rPr>
          <w:tab/>
        </w:r>
        <w:r>
          <w:rPr>
            <w:noProof/>
            <w:webHidden/>
          </w:rPr>
          <w:fldChar w:fldCharType="begin"/>
        </w:r>
        <w:r>
          <w:rPr>
            <w:noProof/>
            <w:webHidden/>
          </w:rPr>
          <w:instrText xml:space="preserve"> PAGEREF _Toc531381677 \h </w:instrText>
        </w:r>
        <w:r>
          <w:rPr>
            <w:noProof/>
            <w:webHidden/>
          </w:rPr>
        </w:r>
      </w:ins>
      <w:r>
        <w:rPr>
          <w:noProof/>
          <w:webHidden/>
        </w:rPr>
        <w:fldChar w:fldCharType="separate"/>
      </w:r>
      <w:ins w:id="4384" w:author="phuong vu" w:date="2018-11-30T22:44:00Z">
        <w:r>
          <w:rPr>
            <w:noProof/>
            <w:webHidden/>
          </w:rPr>
          <w:t>94</w:t>
        </w:r>
        <w:r>
          <w:rPr>
            <w:noProof/>
            <w:webHidden/>
          </w:rPr>
          <w:fldChar w:fldCharType="end"/>
        </w:r>
        <w:r w:rsidRPr="00F01337">
          <w:rPr>
            <w:rStyle w:val="Hyperlink"/>
            <w:noProof/>
          </w:rPr>
          <w:fldChar w:fldCharType="end"/>
        </w:r>
      </w:ins>
    </w:p>
    <w:p w14:paraId="49EF8B7F" w14:textId="5289FF0C" w:rsidR="00A17FA5" w:rsidRDefault="00A17FA5">
      <w:pPr>
        <w:pStyle w:val="TableofFigures"/>
        <w:tabs>
          <w:tab w:val="right" w:leader="dot" w:pos="8777"/>
        </w:tabs>
        <w:rPr>
          <w:ins w:id="4385" w:author="phuong vu" w:date="2018-11-30T22:44:00Z"/>
          <w:rFonts w:asciiTheme="minorHAnsi" w:eastAsiaTheme="minorEastAsia" w:hAnsiTheme="minorHAnsi" w:cstheme="minorBidi"/>
          <w:noProof/>
          <w:sz w:val="22"/>
          <w:szCs w:val="22"/>
          <w:lang w:val="en-US"/>
        </w:rPr>
      </w:pPr>
      <w:ins w:id="4386" w:author="phuong vu" w:date="2018-11-30T22:44:00Z">
        <w:r w:rsidRPr="00F01337">
          <w:rPr>
            <w:rStyle w:val="Hyperlink"/>
            <w:noProof/>
          </w:rPr>
          <w:fldChar w:fldCharType="begin"/>
        </w:r>
        <w:r w:rsidRPr="00F01337">
          <w:rPr>
            <w:rStyle w:val="Hyperlink"/>
            <w:noProof/>
          </w:rPr>
          <w:instrText xml:space="preserve"> </w:instrText>
        </w:r>
        <w:r>
          <w:rPr>
            <w:noProof/>
          </w:rPr>
          <w:instrText>HYPERLINK \l "_Toc531381678"</w:instrText>
        </w:r>
        <w:r w:rsidRPr="00F01337">
          <w:rPr>
            <w:rStyle w:val="Hyperlink"/>
            <w:noProof/>
          </w:rPr>
          <w:instrText xml:space="preserve"> </w:instrText>
        </w:r>
        <w:r w:rsidRPr="00F01337">
          <w:rPr>
            <w:rStyle w:val="Hyperlink"/>
            <w:noProof/>
          </w:rPr>
        </w:r>
        <w:r w:rsidRPr="00F01337">
          <w:rPr>
            <w:rStyle w:val="Hyperlink"/>
            <w:noProof/>
          </w:rPr>
          <w:fldChar w:fldCharType="separate"/>
        </w:r>
        <w:r w:rsidRPr="00F01337">
          <w:rPr>
            <w:rStyle w:val="Hyperlink"/>
            <w:noProof/>
          </w:rPr>
          <w:t>Bảng 4.41</w:t>
        </w:r>
        <w:r w:rsidRPr="00F01337">
          <w:rPr>
            <w:rStyle w:val="Hyperlink"/>
            <w:noProof/>
            <w:lang w:val="en-US"/>
          </w:rPr>
          <w:t xml:space="preserve"> Bảng dữ liệu người dùng</w:t>
        </w:r>
        <w:r>
          <w:rPr>
            <w:noProof/>
            <w:webHidden/>
          </w:rPr>
          <w:tab/>
        </w:r>
        <w:r>
          <w:rPr>
            <w:noProof/>
            <w:webHidden/>
          </w:rPr>
          <w:fldChar w:fldCharType="begin"/>
        </w:r>
        <w:r>
          <w:rPr>
            <w:noProof/>
            <w:webHidden/>
          </w:rPr>
          <w:instrText xml:space="preserve"> PAGEREF _Toc531381678 \h </w:instrText>
        </w:r>
        <w:r>
          <w:rPr>
            <w:noProof/>
            <w:webHidden/>
          </w:rPr>
        </w:r>
      </w:ins>
      <w:r>
        <w:rPr>
          <w:noProof/>
          <w:webHidden/>
        </w:rPr>
        <w:fldChar w:fldCharType="separate"/>
      </w:r>
      <w:ins w:id="4387" w:author="phuong vu" w:date="2018-11-30T22:44:00Z">
        <w:r>
          <w:rPr>
            <w:noProof/>
            <w:webHidden/>
          </w:rPr>
          <w:t>95</w:t>
        </w:r>
        <w:r>
          <w:rPr>
            <w:noProof/>
            <w:webHidden/>
          </w:rPr>
          <w:fldChar w:fldCharType="end"/>
        </w:r>
        <w:r w:rsidRPr="00F01337">
          <w:rPr>
            <w:rStyle w:val="Hyperlink"/>
            <w:noProof/>
          </w:rPr>
          <w:fldChar w:fldCharType="end"/>
        </w:r>
      </w:ins>
    </w:p>
    <w:p w14:paraId="05C775F6" w14:textId="2621122F" w:rsidR="00A17FA5" w:rsidRDefault="00A17FA5">
      <w:pPr>
        <w:pStyle w:val="TableofFigures"/>
        <w:tabs>
          <w:tab w:val="right" w:leader="dot" w:pos="8777"/>
        </w:tabs>
        <w:rPr>
          <w:ins w:id="4388" w:author="phuong vu" w:date="2018-11-30T22:44:00Z"/>
          <w:rFonts w:asciiTheme="minorHAnsi" w:eastAsiaTheme="minorEastAsia" w:hAnsiTheme="minorHAnsi" w:cstheme="minorBidi"/>
          <w:noProof/>
          <w:sz w:val="22"/>
          <w:szCs w:val="22"/>
          <w:lang w:val="en-US"/>
        </w:rPr>
      </w:pPr>
      <w:ins w:id="4389" w:author="phuong vu" w:date="2018-11-30T22:44:00Z">
        <w:r w:rsidRPr="00F01337">
          <w:rPr>
            <w:rStyle w:val="Hyperlink"/>
            <w:noProof/>
          </w:rPr>
          <w:fldChar w:fldCharType="begin"/>
        </w:r>
        <w:r w:rsidRPr="00F01337">
          <w:rPr>
            <w:rStyle w:val="Hyperlink"/>
            <w:noProof/>
          </w:rPr>
          <w:instrText xml:space="preserve"> </w:instrText>
        </w:r>
        <w:r>
          <w:rPr>
            <w:noProof/>
          </w:rPr>
          <w:instrText>HYPERLINK \l "_Toc531381679"</w:instrText>
        </w:r>
        <w:r w:rsidRPr="00F01337">
          <w:rPr>
            <w:rStyle w:val="Hyperlink"/>
            <w:noProof/>
          </w:rPr>
          <w:instrText xml:space="preserve"> </w:instrText>
        </w:r>
        <w:r w:rsidRPr="00F01337">
          <w:rPr>
            <w:rStyle w:val="Hyperlink"/>
            <w:noProof/>
          </w:rPr>
        </w:r>
        <w:r w:rsidRPr="00F01337">
          <w:rPr>
            <w:rStyle w:val="Hyperlink"/>
            <w:noProof/>
          </w:rPr>
          <w:fldChar w:fldCharType="separate"/>
        </w:r>
        <w:r w:rsidRPr="00F01337">
          <w:rPr>
            <w:rStyle w:val="Hyperlink"/>
            <w:noProof/>
          </w:rPr>
          <w:t>Bảng 4.42 Bảng dữ liệu theo dõi giặt</w:t>
        </w:r>
        <w:r>
          <w:rPr>
            <w:noProof/>
            <w:webHidden/>
          </w:rPr>
          <w:tab/>
        </w:r>
        <w:r>
          <w:rPr>
            <w:noProof/>
            <w:webHidden/>
          </w:rPr>
          <w:fldChar w:fldCharType="begin"/>
        </w:r>
        <w:r>
          <w:rPr>
            <w:noProof/>
            <w:webHidden/>
          </w:rPr>
          <w:instrText xml:space="preserve"> PAGEREF _Toc531381679 \h </w:instrText>
        </w:r>
        <w:r>
          <w:rPr>
            <w:noProof/>
            <w:webHidden/>
          </w:rPr>
        </w:r>
      </w:ins>
      <w:r>
        <w:rPr>
          <w:noProof/>
          <w:webHidden/>
        </w:rPr>
        <w:fldChar w:fldCharType="separate"/>
      </w:r>
      <w:ins w:id="4390" w:author="phuong vu" w:date="2018-11-30T22:44:00Z">
        <w:r>
          <w:rPr>
            <w:noProof/>
            <w:webHidden/>
          </w:rPr>
          <w:t>95</w:t>
        </w:r>
        <w:r>
          <w:rPr>
            <w:noProof/>
            <w:webHidden/>
          </w:rPr>
          <w:fldChar w:fldCharType="end"/>
        </w:r>
        <w:r w:rsidRPr="00F01337">
          <w:rPr>
            <w:rStyle w:val="Hyperlink"/>
            <w:noProof/>
          </w:rPr>
          <w:fldChar w:fldCharType="end"/>
        </w:r>
      </w:ins>
    </w:p>
    <w:p w14:paraId="50050448" w14:textId="51B80939" w:rsidR="00A17FA5" w:rsidRDefault="00A17FA5">
      <w:pPr>
        <w:pStyle w:val="TableofFigures"/>
        <w:tabs>
          <w:tab w:val="right" w:leader="dot" w:pos="8777"/>
        </w:tabs>
        <w:rPr>
          <w:ins w:id="4391" w:author="phuong vu" w:date="2018-11-30T22:44:00Z"/>
          <w:rFonts w:asciiTheme="minorHAnsi" w:eastAsiaTheme="minorEastAsia" w:hAnsiTheme="minorHAnsi" w:cstheme="minorBidi"/>
          <w:noProof/>
          <w:sz w:val="22"/>
          <w:szCs w:val="22"/>
          <w:lang w:val="en-US"/>
        </w:rPr>
      </w:pPr>
      <w:ins w:id="4392" w:author="phuong vu" w:date="2018-11-30T22:44:00Z">
        <w:r w:rsidRPr="00F01337">
          <w:rPr>
            <w:rStyle w:val="Hyperlink"/>
            <w:noProof/>
          </w:rPr>
          <w:fldChar w:fldCharType="begin"/>
        </w:r>
        <w:r w:rsidRPr="00F01337">
          <w:rPr>
            <w:rStyle w:val="Hyperlink"/>
            <w:noProof/>
          </w:rPr>
          <w:instrText xml:space="preserve"> </w:instrText>
        </w:r>
        <w:r>
          <w:rPr>
            <w:noProof/>
          </w:rPr>
          <w:instrText>HYPERLINK \l "_Toc531381680"</w:instrText>
        </w:r>
        <w:r w:rsidRPr="00F01337">
          <w:rPr>
            <w:rStyle w:val="Hyperlink"/>
            <w:noProof/>
          </w:rPr>
          <w:instrText xml:space="preserve"> </w:instrText>
        </w:r>
        <w:r w:rsidRPr="00F01337">
          <w:rPr>
            <w:rStyle w:val="Hyperlink"/>
            <w:noProof/>
          </w:rPr>
        </w:r>
        <w:r w:rsidRPr="00F01337">
          <w:rPr>
            <w:rStyle w:val="Hyperlink"/>
            <w:noProof/>
          </w:rPr>
          <w:fldChar w:fldCharType="separate"/>
        </w:r>
        <w:r w:rsidRPr="00F01337">
          <w:rPr>
            <w:rStyle w:val="Hyperlink"/>
            <w:noProof/>
          </w:rPr>
          <w:t>Bảng 4.43 Bảng dữ liệu túi giặt</w:t>
        </w:r>
        <w:r>
          <w:rPr>
            <w:noProof/>
            <w:webHidden/>
          </w:rPr>
          <w:tab/>
        </w:r>
        <w:r>
          <w:rPr>
            <w:noProof/>
            <w:webHidden/>
          </w:rPr>
          <w:fldChar w:fldCharType="begin"/>
        </w:r>
        <w:r>
          <w:rPr>
            <w:noProof/>
            <w:webHidden/>
          </w:rPr>
          <w:instrText xml:space="preserve"> PAGEREF _Toc531381680 \h </w:instrText>
        </w:r>
        <w:r>
          <w:rPr>
            <w:noProof/>
            <w:webHidden/>
          </w:rPr>
        </w:r>
      </w:ins>
      <w:r>
        <w:rPr>
          <w:noProof/>
          <w:webHidden/>
        </w:rPr>
        <w:fldChar w:fldCharType="separate"/>
      </w:r>
      <w:ins w:id="4393" w:author="phuong vu" w:date="2018-11-30T22:44:00Z">
        <w:r>
          <w:rPr>
            <w:noProof/>
            <w:webHidden/>
          </w:rPr>
          <w:t>95</w:t>
        </w:r>
        <w:r>
          <w:rPr>
            <w:noProof/>
            <w:webHidden/>
          </w:rPr>
          <w:fldChar w:fldCharType="end"/>
        </w:r>
        <w:r w:rsidRPr="00F01337">
          <w:rPr>
            <w:rStyle w:val="Hyperlink"/>
            <w:noProof/>
          </w:rPr>
          <w:fldChar w:fldCharType="end"/>
        </w:r>
      </w:ins>
    </w:p>
    <w:p w14:paraId="6B82148C" w14:textId="15256EF8" w:rsidR="00A17FA5" w:rsidRDefault="00A17FA5">
      <w:pPr>
        <w:pStyle w:val="TableofFigures"/>
        <w:tabs>
          <w:tab w:val="right" w:leader="dot" w:pos="8777"/>
        </w:tabs>
        <w:rPr>
          <w:ins w:id="4394" w:author="phuong vu" w:date="2018-11-30T22:44:00Z"/>
          <w:rFonts w:asciiTheme="minorHAnsi" w:eastAsiaTheme="minorEastAsia" w:hAnsiTheme="minorHAnsi" w:cstheme="minorBidi"/>
          <w:noProof/>
          <w:sz w:val="22"/>
          <w:szCs w:val="22"/>
          <w:lang w:val="en-US"/>
        </w:rPr>
      </w:pPr>
      <w:ins w:id="4395" w:author="phuong vu" w:date="2018-11-30T22:44:00Z">
        <w:r w:rsidRPr="00F01337">
          <w:rPr>
            <w:rStyle w:val="Hyperlink"/>
            <w:noProof/>
          </w:rPr>
          <w:fldChar w:fldCharType="begin"/>
        </w:r>
        <w:r w:rsidRPr="00F01337">
          <w:rPr>
            <w:rStyle w:val="Hyperlink"/>
            <w:noProof/>
          </w:rPr>
          <w:instrText xml:space="preserve"> </w:instrText>
        </w:r>
        <w:r>
          <w:rPr>
            <w:noProof/>
          </w:rPr>
          <w:instrText>HYPERLINK \l "_Toc531381681"</w:instrText>
        </w:r>
        <w:r w:rsidRPr="00F01337">
          <w:rPr>
            <w:rStyle w:val="Hyperlink"/>
            <w:noProof/>
          </w:rPr>
          <w:instrText xml:space="preserve"> </w:instrText>
        </w:r>
        <w:r w:rsidRPr="00F01337">
          <w:rPr>
            <w:rStyle w:val="Hyperlink"/>
            <w:noProof/>
          </w:rPr>
        </w:r>
        <w:r w:rsidRPr="00F01337">
          <w:rPr>
            <w:rStyle w:val="Hyperlink"/>
            <w:noProof/>
          </w:rPr>
          <w:fldChar w:fldCharType="separate"/>
        </w:r>
        <w:r w:rsidRPr="00F01337">
          <w:rPr>
            <w:rStyle w:val="Hyperlink"/>
            <w:noProof/>
          </w:rPr>
          <w:t>Bảng 4.44 Bảng chi tiết túi giặt</w:t>
        </w:r>
        <w:r>
          <w:rPr>
            <w:noProof/>
            <w:webHidden/>
          </w:rPr>
          <w:tab/>
        </w:r>
        <w:r>
          <w:rPr>
            <w:noProof/>
            <w:webHidden/>
          </w:rPr>
          <w:fldChar w:fldCharType="begin"/>
        </w:r>
        <w:r>
          <w:rPr>
            <w:noProof/>
            <w:webHidden/>
          </w:rPr>
          <w:instrText xml:space="preserve"> PAGEREF _Toc531381681 \h </w:instrText>
        </w:r>
        <w:r>
          <w:rPr>
            <w:noProof/>
            <w:webHidden/>
          </w:rPr>
        </w:r>
      </w:ins>
      <w:r>
        <w:rPr>
          <w:noProof/>
          <w:webHidden/>
        </w:rPr>
        <w:fldChar w:fldCharType="separate"/>
      </w:r>
      <w:ins w:id="4396" w:author="phuong vu" w:date="2018-11-30T22:44:00Z">
        <w:r>
          <w:rPr>
            <w:noProof/>
            <w:webHidden/>
          </w:rPr>
          <w:t>96</w:t>
        </w:r>
        <w:r>
          <w:rPr>
            <w:noProof/>
            <w:webHidden/>
          </w:rPr>
          <w:fldChar w:fldCharType="end"/>
        </w:r>
        <w:r w:rsidRPr="00F01337">
          <w:rPr>
            <w:rStyle w:val="Hyperlink"/>
            <w:noProof/>
          </w:rPr>
          <w:fldChar w:fldCharType="end"/>
        </w:r>
      </w:ins>
    </w:p>
    <w:p w14:paraId="785B2941" w14:textId="4F3E9F00" w:rsidR="00A17FA5" w:rsidRDefault="00A17FA5">
      <w:pPr>
        <w:pStyle w:val="TableofFigures"/>
        <w:tabs>
          <w:tab w:val="right" w:leader="dot" w:pos="8777"/>
        </w:tabs>
        <w:rPr>
          <w:ins w:id="4397" w:author="phuong vu" w:date="2018-11-30T22:44:00Z"/>
          <w:rFonts w:asciiTheme="minorHAnsi" w:eastAsiaTheme="minorEastAsia" w:hAnsiTheme="minorHAnsi" w:cstheme="minorBidi"/>
          <w:noProof/>
          <w:sz w:val="22"/>
          <w:szCs w:val="22"/>
          <w:lang w:val="en-US"/>
        </w:rPr>
      </w:pPr>
      <w:ins w:id="4398" w:author="phuong vu" w:date="2018-11-30T22:44:00Z">
        <w:r w:rsidRPr="00F01337">
          <w:rPr>
            <w:rStyle w:val="Hyperlink"/>
            <w:noProof/>
          </w:rPr>
          <w:fldChar w:fldCharType="begin"/>
        </w:r>
        <w:r w:rsidRPr="00F01337">
          <w:rPr>
            <w:rStyle w:val="Hyperlink"/>
            <w:noProof/>
          </w:rPr>
          <w:instrText xml:space="preserve"> </w:instrText>
        </w:r>
        <w:r>
          <w:rPr>
            <w:noProof/>
          </w:rPr>
          <w:instrText>HYPERLINK \l "_Toc531381682"</w:instrText>
        </w:r>
        <w:r w:rsidRPr="00F01337">
          <w:rPr>
            <w:rStyle w:val="Hyperlink"/>
            <w:noProof/>
          </w:rPr>
          <w:instrText xml:space="preserve"> </w:instrText>
        </w:r>
        <w:r w:rsidRPr="00F01337">
          <w:rPr>
            <w:rStyle w:val="Hyperlink"/>
            <w:noProof/>
          </w:rPr>
        </w:r>
        <w:r w:rsidRPr="00F01337">
          <w:rPr>
            <w:rStyle w:val="Hyperlink"/>
            <w:noProof/>
          </w:rPr>
          <w:fldChar w:fldCharType="separate"/>
        </w:r>
        <w:r w:rsidRPr="00F01337">
          <w:rPr>
            <w:rStyle w:val="Hyperlink"/>
            <w:iCs/>
            <w:noProof/>
          </w:rPr>
          <w:t>Bảng 4.45</w:t>
        </w:r>
        <w:r w:rsidRPr="00F01337">
          <w:rPr>
            <w:rStyle w:val="Hyperlink"/>
            <w:noProof/>
          </w:rPr>
          <w:t xml:space="preserve"> Bảng dữ liệu máy giặt</w:t>
        </w:r>
        <w:r>
          <w:rPr>
            <w:noProof/>
            <w:webHidden/>
          </w:rPr>
          <w:tab/>
        </w:r>
        <w:r>
          <w:rPr>
            <w:noProof/>
            <w:webHidden/>
          </w:rPr>
          <w:fldChar w:fldCharType="begin"/>
        </w:r>
        <w:r>
          <w:rPr>
            <w:noProof/>
            <w:webHidden/>
          </w:rPr>
          <w:instrText xml:space="preserve"> PAGEREF _Toc531381682 \h </w:instrText>
        </w:r>
        <w:r>
          <w:rPr>
            <w:noProof/>
            <w:webHidden/>
          </w:rPr>
        </w:r>
      </w:ins>
      <w:r>
        <w:rPr>
          <w:noProof/>
          <w:webHidden/>
        </w:rPr>
        <w:fldChar w:fldCharType="separate"/>
      </w:r>
      <w:ins w:id="4399" w:author="phuong vu" w:date="2018-11-30T22:44:00Z">
        <w:r>
          <w:rPr>
            <w:noProof/>
            <w:webHidden/>
          </w:rPr>
          <w:t>96</w:t>
        </w:r>
        <w:r>
          <w:rPr>
            <w:noProof/>
            <w:webHidden/>
          </w:rPr>
          <w:fldChar w:fldCharType="end"/>
        </w:r>
        <w:r w:rsidRPr="00F01337">
          <w:rPr>
            <w:rStyle w:val="Hyperlink"/>
            <w:noProof/>
          </w:rPr>
          <w:fldChar w:fldCharType="end"/>
        </w:r>
      </w:ins>
    </w:p>
    <w:p w14:paraId="5C4AA01E" w14:textId="66B7D51B" w:rsidR="00A17FA5" w:rsidRDefault="00A17FA5">
      <w:pPr>
        <w:pStyle w:val="TableofFigures"/>
        <w:tabs>
          <w:tab w:val="right" w:leader="dot" w:pos="8777"/>
        </w:tabs>
        <w:rPr>
          <w:ins w:id="4400" w:author="phuong vu" w:date="2018-11-30T22:44:00Z"/>
          <w:rFonts w:asciiTheme="minorHAnsi" w:eastAsiaTheme="minorEastAsia" w:hAnsiTheme="minorHAnsi" w:cstheme="minorBidi"/>
          <w:noProof/>
          <w:sz w:val="22"/>
          <w:szCs w:val="22"/>
          <w:lang w:val="en-US"/>
        </w:rPr>
      </w:pPr>
      <w:ins w:id="4401" w:author="phuong vu" w:date="2018-11-30T22:44:00Z">
        <w:r w:rsidRPr="00F01337">
          <w:rPr>
            <w:rStyle w:val="Hyperlink"/>
            <w:noProof/>
          </w:rPr>
          <w:fldChar w:fldCharType="begin"/>
        </w:r>
        <w:r w:rsidRPr="00F01337">
          <w:rPr>
            <w:rStyle w:val="Hyperlink"/>
            <w:noProof/>
          </w:rPr>
          <w:instrText xml:space="preserve"> </w:instrText>
        </w:r>
        <w:r>
          <w:rPr>
            <w:noProof/>
          </w:rPr>
          <w:instrText>HYPERLINK \l "_Toc531381683"</w:instrText>
        </w:r>
        <w:r w:rsidRPr="00F01337">
          <w:rPr>
            <w:rStyle w:val="Hyperlink"/>
            <w:noProof/>
          </w:rPr>
          <w:instrText xml:space="preserve"> </w:instrText>
        </w:r>
        <w:r w:rsidRPr="00F01337">
          <w:rPr>
            <w:rStyle w:val="Hyperlink"/>
            <w:noProof/>
          </w:rPr>
        </w:r>
        <w:r w:rsidRPr="00F01337">
          <w:rPr>
            <w:rStyle w:val="Hyperlink"/>
            <w:noProof/>
          </w:rPr>
          <w:fldChar w:fldCharType="separate"/>
        </w:r>
        <w:r w:rsidRPr="00F01337">
          <w:rPr>
            <w:rStyle w:val="Hyperlink"/>
            <w:noProof/>
          </w:rPr>
          <w:t>Bảng 4.46</w:t>
        </w:r>
        <w:r w:rsidRPr="00F01337">
          <w:rPr>
            <w:rStyle w:val="Hyperlink"/>
            <w:noProof/>
            <w:lang w:val="en-US"/>
          </w:rPr>
          <w:t xml:space="preserve"> Tiêu chí hiển thị dữ liệu đơn hàng</w:t>
        </w:r>
        <w:r>
          <w:rPr>
            <w:noProof/>
            <w:webHidden/>
          </w:rPr>
          <w:tab/>
        </w:r>
        <w:r>
          <w:rPr>
            <w:noProof/>
            <w:webHidden/>
          </w:rPr>
          <w:fldChar w:fldCharType="begin"/>
        </w:r>
        <w:r>
          <w:rPr>
            <w:noProof/>
            <w:webHidden/>
          </w:rPr>
          <w:instrText xml:space="preserve"> PAGEREF _Toc531381683 \h </w:instrText>
        </w:r>
        <w:r>
          <w:rPr>
            <w:noProof/>
            <w:webHidden/>
          </w:rPr>
        </w:r>
      </w:ins>
      <w:r>
        <w:rPr>
          <w:noProof/>
          <w:webHidden/>
        </w:rPr>
        <w:fldChar w:fldCharType="separate"/>
      </w:r>
      <w:ins w:id="4402" w:author="phuong vu" w:date="2018-11-30T22:44:00Z">
        <w:r>
          <w:rPr>
            <w:noProof/>
            <w:webHidden/>
          </w:rPr>
          <w:t>97</w:t>
        </w:r>
        <w:r>
          <w:rPr>
            <w:noProof/>
            <w:webHidden/>
          </w:rPr>
          <w:fldChar w:fldCharType="end"/>
        </w:r>
        <w:r w:rsidRPr="00F01337">
          <w:rPr>
            <w:rStyle w:val="Hyperlink"/>
            <w:noProof/>
          </w:rPr>
          <w:fldChar w:fldCharType="end"/>
        </w:r>
      </w:ins>
    </w:p>
    <w:p w14:paraId="35865E46" w14:textId="3F00A4D6" w:rsidR="00B243D7" w:rsidRPr="00920004" w:rsidRDefault="006A2C8A" w:rsidP="00BD0851">
      <w:pPr>
        <w:spacing w:before="240" w:line="0" w:lineRule="atLeast"/>
        <w:rPr>
          <w:lang w:val="en-US"/>
          <w:rPrChange w:id="4403" w:author="phuong vu" w:date="2018-11-30T22:36:00Z">
            <w:rPr>
              <w:lang w:val="en-US"/>
            </w:rPr>
          </w:rPrChange>
        </w:rPr>
        <w:pPrChange w:id="4404" w:author="phuong vu" w:date="2018-11-30T14:16:00Z">
          <w:pPr/>
        </w:pPrChange>
      </w:pPr>
      <w:del w:id="4405" w:author="phuong vu" w:date="2018-11-21T00:57:00Z">
        <w:r w:rsidRPr="00920004" w:rsidDel="004D5B99">
          <w:rPr>
            <w:b/>
            <w:bCs/>
            <w:noProof/>
            <w:lang w:val="en-US"/>
            <w:rPrChange w:id="4406" w:author="phuong vu" w:date="2018-11-30T22:36:00Z">
              <w:rPr>
                <w:b/>
                <w:bCs/>
                <w:noProof/>
                <w:lang w:val="en-US"/>
              </w:rPr>
            </w:rPrChange>
          </w:rPr>
          <w:delText>No table of figures entries found.</w:delText>
        </w:r>
      </w:del>
      <w:r w:rsidRPr="00920004">
        <w:rPr>
          <w:lang w:val="en-US"/>
          <w:rPrChange w:id="4407" w:author="phuong vu" w:date="2018-11-30T22:36:00Z">
            <w:rPr>
              <w:lang w:val="en-US"/>
            </w:rPr>
          </w:rPrChange>
        </w:rPr>
        <w:fldChar w:fldCharType="end"/>
      </w:r>
    </w:p>
    <w:p w14:paraId="2E2DAA0B" w14:textId="77777777" w:rsidR="000848CF" w:rsidRPr="00920004" w:rsidRDefault="000848CF" w:rsidP="00BD0851">
      <w:pPr>
        <w:spacing w:before="240" w:line="0" w:lineRule="atLeast"/>
        <w:rPr>
          <w:lang w:val="en-US"/>
          <w:rPrChange w:id="4408" w:author="phuong vu" w:date="2018-11-30T22:36:00Z">
            <w:rPr>
              <w:lang w:val="en-US"/>
            </w:rPr>
          </w:rPrChange>
        </w:rPr>
        <w:pPrChange w:id="4409" w:author="phuong vu" w:date="2018-11-30T14:16:00Z">
          <w:pPr/>
        </w:pPrChange>
      </w:pPr>
    </w:p>
    <w:p w14:paraId="6B917812" w14:textId="52581A4B" w:rsidR="000848CF" w:rsidRPr="00920004" w:rsidRDefault="000848CF" w:rsidP="00BD0851">
      <w:pPr>
        <w:spacing w:before="240" w:line="0" w:lineRule="atLeast"/>
        <w:jc w:val="left"/>
        <w:rPr>
          <w:rFonts w:eastAsiaTheme="majorEastAsia"/>
          <w:b/>
          <w:lang w:val="en-US"/>
          <w:rPrChange w:id="4410" w:author="phuong vu" w:date="2018-11-30T22:36:00Z">
            <w:rPr>
              <w:rFonts w:eastAsiaTheme="majorEastAsia"/>
              <w:b/>
              <w:lang w:val="en-US"/>
            </w:rPr>
          </w:rPrChange>
        </w:rPr>
        <w:pPrChange w:id="4411" w:author="phuong vu" w:date="2018-11-30T14:16:00Z">
          <w:pPr>
            <w:jc w:val="left"/>
          </w:pPr>
        </w:pPrChange>
      </w:pPr>
      <w:r w:rsidRPr="00920004">
        <w:rPr>
          <w:lang w:val="en-US"/>
          <w:rPrChange w:id="4412" w:author="phuong vu" w:date="2018-11-30T22:36:00Z">
            <w:rPr>
              <w:lang w:val="en-US"/>
            </w:rPr>
          </w:rPrChange>
        </w:rPr>
        <w:br w:type="page"/>
      </w:r>
    </w:p>
    <w:p w14:paraId="19920118" w14:textId="034D6960" w:rsidR="00E913F0" w:rsidRPr="00920004" w:rsidDel="003D0954" w:rsidRDefault="00E913F0" w:rsidP="00BD0851">
      <w:pPr>
        <w:pStyle w:val="Style1"/>
        <w:spacing w:before="240" w:line="0" w:lineRule="atLeast"/>
        <w:rPr>
          <w:del w:id="4413" w:author="Tran Huan" w:date="2018-11-25T16:38:00Z"/>
          <w:rPrChange w:id="4414" w:author="phuong vu" w:date="2018-11-30T22:36:00Z">
            <w:rPr>
              <w:del w:id="4415" w:author="Tran Huan" w:date="2018-11-25T16:38:00Z"/>
            </w:rPr>
          </w:rPrChange>
        </w:rPr>
        <w:pPrChange w:id="4416" w:author="phuong vu" w:date="2018-11-30T14:16:00Z">
          <w:pPr>
            <w:pStyle w:val="Heading1"/>
            <w:numPr>
              <w:numId w:val="0"/>
            </w:numPr>
            <w:ind w:left="0" w:firstLine="0"/>
          </w:pPr>
        </w:pPrChange>
      </w:pPr>
      <w:bookmarkStart w:id="4417" w:name="_Toc531380616"/>
      <w:bookmarkEnd w:id="810"/>
      <w:r w:rsidRPr="00920004">
        <w:rPr>
          <w:rPrChange w:id="4418" w:author="phuong vu" w:date="2018-11-30T22:36:00Z">
            <w:rPr>
              <w:b w:val="0"/>
            </w:rPr>
          </w:rPrChange>
        </w:rPr>
        <w:lastRenderedPageBreak/>
        <w:t>TÓM TẮT</w:t>
      </w:r>
      <w:bookmarkEnd w:id="4417"/>
    </w:p>
    <w:p w14:paraId="7C305C23" w14:textId="77D6E1F5" w:rsidR="003D0954" w:rsidRPr="00920004" w:rsidRDefault="00E913F0" w:rsidP="00BD0851">
      <w:pPr>
        <w:pStyle w:val="Style1"/>
        <w:spacing w:before="240" w:line="0" w:lineRule="atLeast"/>
        <w:rPr>
          <w:ins w:id="4419" w:author="Tran Huan" w:date="2018-11-25T16:38:00Z"/>
          <w:rPrChange w:id="4420" w:author="phuong vu" w:date="2018-11-30T22:36:00Z">
            <w:rPr>
              <w:ins w:id="4421" w:author="Tran Huan" w:date="2018-11-25T16:38:00Z"/>
            </w:rPr>
          </w:rPrChange>
        </w:rPr>
        <w:pPrChange w:id="4422" w:author="phuong vu" w:date="2018-11-30T14:16:00Z">
          <w:pPr>
            <w:spacing w:before="360" w:line="360" w:lineRule="auto"/>
          </w:pPr>
        </w:pPrChange>
      </w:pPr>
      <w:del w:id="4423" w:author="Tran Huan" w:date="2018-11-25T16:38:00Z">
        <w:r w:rsidRPr="00920004" w:rsidDel="003D0954">
          <w:rPr>
            <w:rPrChange w:id="4424" w:author="phuong vu" w:date="2018-11-30T22:36:00Z">
              <w:rPr>
                <w:b/>
              </w:rPr>
            </w:rPrChange>
          </w:rPr>
          <w:br w:type="page"/>
        </w:r>
      </w:del>
    </w:p>
    <w:p w14:paraId="19F4F1A1" w14:textId="77777777" w:rsidR="00077639" w:rsidRPr="00920004" w:rsidRDefault="00077639" w:rsidP="00E35500">
      <w:pPr>
        <w:ind w:firstLine="720"/>
        <w:rPr>
          <w:ins w:id="4425" w:author="phuong vu" w:date="2018-11-26T15:19:00Z"/>
          <w:rPrChange w:id="4426" w:author="phuong vu" w:date="2018-11-30T22:36:00Z">
            <w:rPr>
              <w:ins w:id="4427" w:author="phuong vu" w:date="2018-11-26T15:19:00Z"/>
            </w:rPr>
          </w:rPrChange>
        </w:rPr>
        <w:pPrChange w:id="4428" w:author="phuong vu" w:date="2018-11-30T22:32:00Z">
          <w:pPr>
            <w:spacing w:line="276" w:lineRule="auto"/>
            <w:ind w:firstLine="709"/>
            <w:jc w:val="left"/>
          </w:pPr>
        </w:pPrChange>
      </w:pPr>
      <w:ins w:id="4429" w:author="phuong vu" w:date="2018-11-26T15:19:00Z">
        <w:r w:rsidRPr="00920004">
          <w:rPr>
            <w:rPrChange w:id="4430" w:author="phuong vu" w:date="2018-11-30T22:36:00Z">
              <w:rPr/>
            </w:rPrChange>
          </w:rPr>
          <w:t>Trong đề tài này, chúng tôi xây dựng hệ thống quản lý giặt ủi gồm hai phần: ứng dụng web quản lý cửa hàng giặt ủi, ứng dụng di động để tạo và quản lí đơn hàng cho khách hàng.</w:t>
        </w:r>
      </w:ins>
    </w:p>
    <w:p w14:paraId="64E65A4B" w14:textId="77777777" w:rsidR="00077639" w:rsidRPr="00920004" w:rsidRDefault="00077639" w:rsidP="00E35500">
      <w:pPr>
        <w:ind w:firstLine="720"/>
        <w:rPr>
          <w:ins w:id="4431" w:author="phuong vu" w:date="2018-11-26T15:19:00Z"/>
          <w:rPrChange w:id="4432" w:author="phuong vu" w:date="2018-11-30T22:36:00Z">
            <w:rPr>
              <w:ins w:id="4433" w:author="phuong vu" w:date="2018-11-26T15:19:00Z"/>
            </w:rPr>
          </w:rPrChange>
        </w:rPr>
        <w:pPrChange w:id="4434" w:author="phuong vu" w:date="2018-11-30T22:32:00Z">
          <w:pPr>
            <w:spacing w:line="276" w:lineRule="auto"/>
            <w:ind w:firstLine="709"/>
            <w:jc w:val="left"/>
          </w:pPr>
        </w:pPrChange>
      </w:pPr>
      <w:ins w:id="4435" w:author="phuong vu" w:date="2018-11-26T15:19:00Z">
        <w:r w:rsidRPr="00920004">
          <w:rPr>
            <w:rPrChange w:id="4436" w:author="phuong vu" w:date="2018-11-30T22:36:00Z">
              <w:rPr/>
            </w:rPrChange>
          </w:rPr>
          <w:t xml:space="preserve">Ứng dụng web hỗ trợ cửa hàng tiếp nhận đơn hàng từ khách hàng, tạo biên nhận và phân loại đồ đã nhận. Ứng dụng dùng  giải thuật hàng đợi nhiều trạm vào việc phân công đơn hàng vào các máy giặt một cách tối ưu giúp cho thời gian xử lí các đơn hàng là nhanh nhất có thể và đúng thời gian giao trả đồ cho khách hàng. Ngoài ra còn hỗ trợ nhân viên cửa hàng có thể phân công thủ công khi cần thiết. </w:t>
        </w:r>
      </w:ins>
    </w:p>
    <w:p w14:paraId="7422E0E9" w14:textId="12586F40" w:rsidR="00077639" w:rsidRPr="00920004" w:rsidRDefault="00077639" w:rsidP="00E35500">
      <w:pPr>
        <w:rPr>
          <w:ins w:id="4437" w:author="phuong vu" w:date="2018-11-26T15:19:00Z"/>
          <w:rPrChange w:id="4438" w:author="phuong vu" w:date="2018-11-30T22:36:00Z">
            <w:rPr>
              <w:ins w:id="4439" w:author="phuong vu" w:date="2018-11-26T15:19:00Z"/>
            </w:rPr>
          </w:rPrChange>
        </w:rPr>
        <w:pPrChange w:id="4440" w:author="phuong vu" w:date="2018-11-30T22:32:00Z">
          <w:pPr>
            <w:spacing w:line="276" w:lineRule="auto"/>
            <w:jc w:val="left"/>
          </w:pPr>
        </w:pPrChange>
      </w:pPr>
      <w:ins w:id="4441" w:author="phuong vu" w:date="2018-11-26T15:19:00Z">
        <w:r w:rsidRPr="00920004">
          <w:rPr>
            <w:rPrChange w:id="4442" w:author="phuong vu" w:date="2018-11-30T22:36:00Z">
              <w:rPr/>
            </w:rPrChange>
          </w:rPr>
          <w:tab/>
          <w:t xml:space="preserve">Ứng dụng di động hỗ trợ việc tạo đơn hàng cho khách hàng </w:t>
        </w:r>
      </w:ins>
      <w:ins w:id="4443" w:author="phuong vu" w:date="2018-11-30T11:52:00Z">
        <w:r w:rsidR="00973884" w:rsidRPr="00920004">
          <w:rPr>
            <w:lang w:val="en-US"/>
            <w:rPrChange w:id="4444" w:author="phuong vu" w:date="2018-11-30T22:36:00Z">
              <w:rPr>
                <w:lang w:val="en-US"/>
              </w:rPr>
            </w:rPrChange>
          </w:rPr>
          <w:t xml:space="preserve">bao gồm </w:t>
        </w:r>
      </w:ins>
      <w:ins w:id="4445" w:author="phuong vu" w:date="2018-11-26T15:19:00Z">
        <w:r w:rsidRPr="00920004">
          <w:rPr>
            <w:rPrChange w:id="4446" w:author="phuong vu" w:date="2018-11-30T22:36:00Z">
              <w:rPr/>
            </w:rPrChange>
          </w:rPr>
          <w:t>hỗ trợ tạo đơn hàng chi tiết hơn, gợi ý những cửa hàng phục vụ đầy đủ dịch vụ khách hàng cần với khoảng cách ngắn nhất, gợi ý thời gian giao và nhận đồ phù hợp với khả năng phục vụ của chi nhánh mà khách hàng đã chọn. Đồng thời,</w:t>
        </w:r>
      </w:ins>
      <w:ins w:id="4447" w:author="phuong vu" w:date="2018-11-30T11:52:00Z">
        <w:r w:rsidR="00973884" w:rsidRPr="00920004">
          <w:rPr>
            <w:lang w:val="en-US"/>
            <w:rPrChange w:id="4448" w:author="phuong vu" w:date="2018-11-30T22:36:00Z">
              <w:rPr>
                <w:lang w:val="en-US"/>
              </w:rPr>
            </w:rPrChange>
          </w:rPr>
          <w:t xml:space="preserve"> ứng ụng cũng</w:t>
        </w:r>
      </w:ins>
      <w:ins w:id="4449" w:author="phuong vu" w:date="2018-11-26T15:19:00Z">
        <w:r w:rsidRPr="00920004">
          <w:rPr>
            <w:rPrChange w:id="4450" w:author="phuong vu" w:date="2018-11-30T22:36:00Z">
              <w:rPr/>
            </w:rPrChange>
          </w:rPr>
          <w:t xml:space="preserve"> giúp khách hàng xem và sửa đơn hàng mình đã tạo.</w:t>
        </w:r>
      </w:ins>
    </w:p>
    <w:p w14:paraId="479BA41E" w14:textId="0D7DCC84" w:rsidR="003D0954" w:rsidRPr="00920004" w:rsidDel="00077639" w:rsidRDefault="00077639" w:rsidP="00BD0851">
      <w:pPr>
        <w:pStyle w:val="Style1"/>
        <w:spacing w:before="240" w:line="0" w:lineRule="atLeast"/>
        <w:rPr>
          <w:ins w:id="4451" w:author="Tran Huan" w:date="2018-11-25T16:38:00Z"/>
          <w:del w:id="4452" w:author="phuong vu" w:date="2018-11-26T15:19:00Z"/>
          <w:rPrChange w:id="4453" w:author="phuong vu" w:date="2018-11-30T22:36:00Z">
            <w:rPr>
              <w:ins w:id="4454" w:author="Tran Huan" w:date="2018-11-25T16:38:00Z"/>
              <w:del w:id="4455" w:author="phuong vu" w:date="2018-11-26T15:19:00Z"/>
              <w:rFonts w:ascii="Times New Roman" w:eastAsia="Calibri" w:hAnsi="Times New Roman" w:cs="Times New Roman"/>
              <w:szCs w:val="22"/>
            </w:rPr>
          </w:rPrChange>
        </w:rPr>
        <w:pPrChange w:id="4456" w:author="phuong vu" w:date="2018-11-30T14:16:00Z">
          <w:pPr>
            <w:spacing w:before="360" w:line="360" w:lineRule="auto"/>
          </w:pPr>
        </w:pPrChange>
      </w:pPr>
      <w:ins w:id="4457" w:author="phuong vu" w:date="2018-11-26T15:19:00Z">
        <w:r w:rsidRPr="00920004">
          <w:rPr>
            <w:rFonts w:eastAsia="Calibri"/>
            <w:rPrChange w:id="4458" w:author="phuong vu" w:date="2018-11-30T22:36:00Z">
              <w:rPr>
                <w:rFonts w:eastAsia="Calibri"/>
              </w:rPr>
            </w:rPrChange>
          </w:rPr>
          <w:br w:type="page"/>
        </w:r>
      </w:ins>
      <w:ins w:id="4459" w:author="Tran Huan" w:date="2018-11-25T16:38:00Z">
        <w:del w:id="4460" w:author="phuong vu" w:date="2018-11-26T15:19:00Z">
          <w:r w:rsidR="003D0954" w:rsidRPr="00920004" w:rsidDel="00077639">
            <w:rPr>
              <w:rPrChange w:id="4461" w:author="phuong vu" w:date="2018-11-30T22:36:00Z">
                <w:rPr>
                  <w:rFonts w:ascii="Times New Roman" w:eastAsia="Calibri" w:hAnsi="Times New Roman" w:cs="Times New Roman"/>
                  <w:szCs w:val="22"/>
                </w:rPr>
              </w:rPrChange>
            </w:rPr>
            <w:lastRenderedPageBreak/>
            <w:delText>Lời đầu tiên chúng em xin gởi lời cảm ơn chân thành tới Thầy Cô khoa Công nghệ thông tin và truyền thông Đại học Cần thơ đã tận tình giúp đỡ và tạo điều kiện thuận lợi cho chúng em có thời gian học tập, trao dồi kiến thức trong thời gian dài.</w:delText>
          </w:r>
        </w:del>
      </w:ins>
    </w:p>
    <w:p w14:paraId="38F40098" w14:textId="4C4EA3E7" w:rsidR="003D0954" w:rsidRPr="00920004" w:rsidDel="00077639" w:rsidRDefault="003D0954" w:rsidP="00BD0851">
      <w:pPr>
        <w:pStyle w:val="Style1"/>
        <w:spacing w:before="240" w:line="0" w:lineRule="atLeast"/>
        <w:rPr>
          <w:ins w:id="4462" w:author="Tran Huan" w:date="2018-11-25T16:38:00Z"/>
          <w:del w:id="4463" w:author="phuong vu" w:date="2018-11-26T15:19:00Z"/>
          <w:rPrChange w:id="4464" w:author="phuong vu" w:date="2018-11-30T22:36:00Z">
            <w:rPr>
              <w:ins w:id="4465" w:author="Tran Huan" w:date="2018-11-25T16:38:00Z"/>
              <w:del w:id="4466" w:author="phuong vu" w:date="2018-11-26T15:19:00Z"/>
              <w:rFonts w:ascii="Times New Roman" w:eastAsia="Calibri" w:hAnsi="Times New Roman" w:cs="Times New Roman"/>
              <w:szCs w:val="22"/>
            </w:rPr>
          </w:rPrChange>
        </w:rPr>
        <w:pPrChange w:id="4467" w:author="phuong vu" w:date="2018-11-30T14:16:00Z">
          <w:pPr>
            <w:spacing w:before="360" w:line="360" w:lineRule="auto"/>
          </w:pPr>
        </w:pPrChange>
      </w:pPr>
      <w:ins w:id="4468" w:author="Tran Huan" w:date="2018-11-25T16:38:00Z">
        <w:del w:id="4469" w:author="phuong vu" w:date="2018-11-26T15:19:00Z">
          <w:r w:rsidRPr="00920004" w:rsidDel="00077639">
            <w:rPr>
              <w:rPrChange w:id="4470" w:author="phuong vu" w:date="2018-11-30T22:36:00Z">
                <w:rPr>
                  <w:rFonts w:ascii="Times New Roman" w:eastAsia="Calibri" w:hAnsi="Times New Roman" w:cs="Times New Roman"/>
                  <w:szCs w:val="22"/>
                </w:rPr>
              </w:rPrChange>
            </w:rPr>
            <w:delText>Xin gửi lời biết ơn sâu sắc đến cô Phạm Thị Ngọc Diễm – người đã trực tiếp hướng dẫn, góp ý, chỉ bảo những kiến thức, kinh nghiệm cần thiết và quý báo để giúp đỡ em hoàn thành tốt luận văn tốt nghiệp này.</w:delText>
          </w:r>
        </w:del>
      </w:ins>
    </w:p>
    <w:p w14:paraId="03C79E11" w14:textId="68418EBF" w:rsidR="003D0954" w:rsidRPr="00920004" w:rsidDel="00077639" w:rsidRDefault="003D0954" w:rsidP="00BD0851">
      <w:pPr>
        <w:pStyle w:val="Style1"/>
        <w:spacing w:before="240" w:line="0" w:lineRule="atLeast"/>
        <w:rPr>
          <w:ins w:id="4471" w:author="Tran Huan" w:date="2018-11-25T16:38:00Z"/>
          <w:del w:id="4472" w:author="phuong vu" w:date="2018-11-26T15:19:00Z"/>
          <w:rPrChange w:id="4473" w:author="phuong vu" w:date="2018-11-30T22:36:00Z">
            <w:rPr>
              <w:ins w:id="4474" w:author="Tran Huan" w:date="2018-11-25T16:38:00Z"/>
              <w:del w:id="4475" w:author="phuong vu" w:date="2018-11-26T15:19:00Z"/>
              <w:rFonts w:ascii="Times New Roman" w:eastAsia="Calibri" w:hAnsi="Times New Roman" w:cs="Times New Roman"/>
              <w:szCs w:val="22"/>
            </w:rPr>
          </w:rPrChange>
        </w:rPr>
        <w:pPrChange w:id="4476" w:author="phuong vu" w:date="2018-11-30T14:16:00Z">
          <w:pPr>
            <w:spacing w:before="360" w:line="360" w:lineRule="auto"/>
          </w:pPr>
        </w:pPrChange>
      </w:pPr>
      <w:ins w:id="4477" w:author="Tran Huan" w:date="2018-11-25T16:38:00Z">
        <w:del w:id="4478" w:author="phuong vu" w:date="2018-11-26T15:19:00Z">
          <w:r w:rsidRPr="00920004" w:rsidDel="00077639">
            <w:rPr>
              <w:rPrChange w:id="4479" w:author="phuong vu" w:date="2018-11-30T22:36:00Z">
                <w:rPr>
                  <w:rFonts w:ascii="Times New Roman" w:eastAsia="Calibri" w:hAnsi="Times New Roman" w:cs="Times New Roman"/>
                  <w:szCs w:val="22"/>
                </w:rPr>
              </w:rPrChange>
            </w:rPr>
            <w:delText>Xin cảm ơn bạn bè, người thân đã luôn là chỗ dựa tinh thần cho em những lúc khó khăn, bế tắt để cố gắng nổ lực thực hiện đề tài trong thời gian qua.</w:delText>
          </w:r>
        </w:del>
      </w:ins>
    </w:p>
    <w:p w14:paraId="1C07934C" w14:textId="288C8290" w:rsidR="003D0954" w:rsidRPr="00920004" w:rsidDel="00077639" w:rsidRDefault="003D0954" w:rsidP="00BD0851">
      <w:pPr>
        <w:pStyle w:val="Style1"/>
        <w:spacing w:before="240" w:line="0" w:lineRule="atLeast"/>
        <w:rPr>
          <w:ins w:id="4480" w:author="Tran Huan" w:date="2018-11-25T16:38:00Z"/>
          <w:del w:id="4481" w:author="phuong vu" w:date="2018-11-26T15:19:00Z"/>
          <w:rPrChange w:id="4482" w:author="phuong vu" w:date="2018-11-30T22:36:00Z">
            <w:rPr>
              <w:ins w:id="4483" w:author="Tran Huan" w:date="2018-11-25T16:38:00Z"/>
              <w:del w:id="4484" w:author="phuong vu" w:date="2018-11-26T15:19:00Z"/>
              <w:rFonts w:ascii="Times New Roman" w:eastAsia="Calibri" w:hAnsi="Times New Roman" w:cs="Times New Roman"/>
              <w:szCs w:val="22"/>
            </w:rPr>
          </w:rPrChange>
        </w:rPr>
        <w:pPrChange w:id="4485" w:author="phuong vu" w:date="2018-11-30T14:16:00Z">
          <w:pPr>
            <w:spacing w:before="360" w:line="360" w:lineRule="auto"/>
          </w:pPr>
        </w:pPrChange>
      </w:pPr>
      <w:ins w:id="4486" w:author="Tran Huan" w:date="2018-11-25T16:38:00Z">
        <w:del w:id="4487" w:author="phuong vu" w:date="2018-11-26T15:19:00Z">
          <w:r w:rsidRPr="00920004" w:rsidDel="00077639">
            <w:rPr>
              <w:rPrChange w:id="4488" w:author="phuong vu" w:date="2018-11-30T22:36:00Z">
                <w:rPr>
                  <w:rFonts w:ascii="Times New Roman" w:eastAsia="Calibri" w:hAnsi="Times New Roman" w:cs="Times New Roman"/>
                  <w:szCs w:val="22"/>
                </w:rPr>
              </w:rPrChange>
            </w:rPr>
            <w:delText>Dù đã cố gắng rất nhiều để hoàn thành đề tài tốt nhất có thể và đúng theo tiến độ dự kiến nhưng không thể tránh khỏi những thiếu sót, hạn chế về mặt kiến thức cũng như xử lý lỗi trong quá trình làm bài. Rất mong nhận được sự đóng góp ý kiến quý báo từ Thầy và các bạn để đề tài có thể phát triển hoàn thiện hơn và được đưa vào sử dụng rộng rãi trong thực tế.</w:delText>
          </w:r>
        </w:del>
      </w:ins>
    </w:p>
    <w:p w14:paraId="69AA8906" w14:textId="1F383FC1" w:rsidR="003D0954" w:rsidRPr="00920004" w:rsidDel="00077639" w:rsidRDefault="003D0954" w:rsidP="00BD0851">
      <w:pPr>
        <w:pStyle w:val="Style1"/>
        <w:spacing w:before="240" w:line="0" w:lineRule="atLeast"/>
        <w:rPr>
          <w:ins w:id="4489" w:author="Tran Huan" w:date="2018-11-25T16:38:00Z"/>
          <w:del w:id="4490" w:author="phuong vu" w:date="2018-11-26T15:19:00Z"/>
          <w:rPrChange w:id="4491" w:author="phuong vu" w:date="2018-11-30T22:36:00Z">
            <w:rPr>
              <w:ins w:id="4492" w:author="Tran Huan" w:date="2018-11-25T16:38:00Z"/>
              <w:del w:id="4493" w:author="phuong vu" w:date="2018-11-26T15:19:00Z"/>
              <w:rFonts w:ascii="Times New Roman" w:eastAsia="Calibri" w:hAnsi="Times New Roman" w:cs="Times New Roman"/>
              <w:szCs w:val="22"/>
            </w:rPr>
          </w:rPrChange>
        </w:rPr>
        <w:pPrChange w:id="4494" w:author="phuong vu" w:date="2018-11-30T14:16:00Z">
          <w:pPr>
            <w:spacing w:before="360" w:line="360" w:lineRule="auto"/>
          </w:pPr>
        </w:pPrChange>
      </w:pPr>
      <w:ins w:id="4495" w:author="Tran Huan" w:date="2018-11-25T16:38:00Z">
        <w:del w:id="4496" w:author="phuong vu" w:date="2018-11-26T15:19:00Z">
          <w:r w:rsidRPr="00920004" w:rsidDel="00077639">
            <w:rPr>
              <w:rPrChange w:id="4497" w:author="phuong vu" w:date="2018-11-30T22:36:00Z">
                <w:rPr>
                  <w:rFonts w:ascii="Times New Roman" w:eastAsia="Calibri" w:hAnsi="Times New Roman" w:cs="Times New Roman"/>
                  <w:szCs w:val="22"/>
                </w:rPr>
              </w:rPrChange>
            </w:rPr>
            <w:delText>Với lòng biết ơn sâu sắc và đầy sự kính trọng, em chân thành cảm ơn!</w:delText>
          </w:r>
        </w:del>
      </w:ins>
    </w:p>
    <w:p w14:paraId="4E5790C8" w14:textId="323DC462" w:rsidR="003D0954" w:rsidRPr="00920004" w:rsidDel="00077639" w:rsidRDefault="003D0954" w:rsidP="00BD0851">
      <w:pPr>
        <w:pStyle w:val="Style1"/>
        <w:spacing w:before="240" w:line="0" w:lineRule="atLeast"/>
        <w:rPr>
          <w:ins w:id="4498" w:author="Tran Huan" w:date="2018-11-25T16:38:00Z"/>
          <w:del w:id="4499" w:author="phuong vu" w:date="2018-11-26T15:19:00Z"/>
          <w:rPrChange w:id="4500" w:author="phuong vu" w:date="2018-11-30T22:36:00Z">
            <w:rPr>
              <w:ins w:id="4501" w:author="Tran Huan" w:date="2018-11-25T16:38:00Z"/>
              <w:del w:id="4502" w:author="phuong vu" w:date="2018-11-26T15:19:00Z"/>
              <w:rFonts w:ascii="Times New Roman" w:eastAsia="Calibri" w:hAnsi="Times New Roman" w:cs="Times New Roman"/>
              <w:szCs w:val="22"/>
            </w:rPr>
          </w:rPrChange>
        </w:rPr>
        <w:pPrChange w:id="4503" w:author="phuong vu" w:date="2018-11-30T14:16:00Z">
          <w:pPr>
            <w:spacing w:after="0" w:line="240" w:lineRule="auto"/>
            <w:jc w:val="right"/>
          </w:pPr>
        </w:pPrChange>
      </w:pPr>
      <w:ins w:id="4504" w:author="Tran Huan" w:date="2018-11-25T16:38:00Z">
        <w:del w:id="4505" w:author="phuong vu" w:date="2018-11-26T15:19:00Z">
          <w:r w:rsidRPr="00920004" w:rsidDel="00077639">
            <w:rPr>
              <w:rPrChange w:id="4506" w:author="phuong vu" w:date="2018-11-30T22:36:00Z">
                <w:rPr>
                  <w:rFonts w:ascii="Times New Roman" w:eastAsia="Calibri" w:hAnsi="Times New Roman" w:cs="Times New Roman"/>
                  <w:szCs w:val="22"/>
                </w:rPr>
              </w:rPrChange>
            </w:rPr>
            <w:delText>Cần thơ, ngày 11 tháng 12 năm 2018</w:delText>
          </w:r>
        </w:del>
      </w:ins>
    </w:p>
    <w:p w14:paraId="105A2E30" w14:textId="2F9235E8" w:rsidR="003D0954" w:rsidRPr="00920004" w:rsidDel="00077639" w:rsidRDefault="003D0954" w:rsidP="00BD0851">
      <w:pPr>
        <w:pStyle w:val="Style1"/>
        <w:spacing w:before="240" w:line="0" w:lineRule="atLeast"/>
        <w:rPr>
          <w:ins w:id="4507" w:author="Tran Huan" w:date="2018-11-25T16:38:00Z"/>
          <w:del w:id="4508" w:author="phuong vu" w:date="2018-11-26T15:19:00Z"/>
          <w:rPrChange w:id="4509" w:author="phuong vu" w:date="2018-11-30T22:36:00Z">
            <w:rPr>
              <w:ins w:id="4510" w:author="Tran Huan" w:date="2018-11-25T16:38:00Z"/>
              <w:del w:id="4511" w:author="phuong vu" w:date="2018-11-26T15:19:00Z"/>
              <w:rFonts w:ascii="Times New Roman" w:eastAsia="Calibri" w:hAnsi="Times New Roman" w:cs="Times New Roman"/>
              <w:szCs w:val="22"/>
            </w:rPr>
          </w:rPrChange>
        </w:rPr>
        <w:pPrChange w:id="4512" w:author="phuong vu" w:date="2018-11-30T14:16:00Z">
          <w:pPr>
            <w:spacing w:after="0" w:line="240" w:lineRule="auto"/>
            <w:ind w:left="4320"/>
            <w:jc w:val="center"/>
          </w:pPr>
        </w:pPrChange>
      </w:pPr>
      <w:ins w:id="4513" w:author="Tran Huan" w:date="2018-11-25T16:38:00Z">
        <w:del w:id="4514" w:author="phuong vu" w:date="2018-11-26T15:19:00Z">
          <w:r w:rsidRPr="00920004" w:rsidDel="00077639">
            <w:rPr>
              <w:rPrChange w:id="4515" w:author="phuong vu" w:date="2018-11-30T22:36:00Z">
                <w:rPr>
                  <w:rFonts w:ascii="Times New Roman" w:eastAsia="Calibri" w:hAnsi="Times New Roman" w:cs="Times New Roman"/>
                  <w:szCs w:val="22"/>
                </w:rPr>
              </w:rPrChange>
            </w:rPr>
            <w:delText xml:space="preserve">  Nhóm sinh viên thực hiện </w:delText>
          </w:r>
        </w:del>
      </w:ins>
    </w:p>
    <w:p w14:paraId="6EAA9FA2" w14:textId="172AC2BA" w:rsidR="003D0954" w:rsidRPr="00920004" w:rsidDel="00077639" w:rsidRDefault="003D0954" w:rsidP="00BD0851">
      <w:pPr>
        <w:pStyle w:val="Style1"/>
        <w:spacing w:before="240" w:line="0" w:lineRule="atLeast"/>
        <w:rPr>
          <w:ins w:id="4516" w:author="Tran Huan" w:date="2018-11-25T16:38:00Z"/>
          <w:del w:id="4517" w:author="phuong vu" w:date="2018-11-26T15:19:00Z"/>
          <w:rPrChange w:id="4518" w:author="phuong vu" w:date="2018-11-30T22:36:00Z">
            <w:rPr>
              <w:ins w:id="4519" w:author="Tran Huan" w:date="2018-11-25T16:38:00Z"/>
              <w:del w:id="4520" w:author="phuong vu" w:date="2018-11-26T15:19:00Z"/>
              <w:rFonts w:ascii="Times New Roman" w:eastAsia="Calibri" w:hAnsi="Times New Roman" w:cs="Times New Roman"/>
              <w:szCs w:val="22"/>
            </w:rPr>
          </w:rPrChange>
        </w:rPr>
        <w:pPrChange w:id="4521" w:author="phuong vu" w:date="2018-11-30T14:16:00Z">
          <w:pPr>
            <w:spacing w:before="360" w:line="240" w:lineRule="auto"/>
            <w:ind w:left="4320"/>
            <w:jc w:val="center"/>
          </w:pPr>
        </w:pPrChange>
      </w:pPr>
    </w:p>
    <w:p w14:paraId="22BAEC89" w14:textId="5E7D0AF2" w:rsidR="003D0954" w:rsidRPr="00920004" w:rsidDel="00077639" w:rsidRDefault="003D0954" w:rsidP="00BD0851">
      <w:pPr>
        <w:pStyle w:val="Style1"/>
        <w:spacing w:before="240" w:line="0" w:lineRule="atLeast"/>
        <w:rPr>
          <w:ins w:id="4522" w:author="Tran Huan" w:date="2018-11-25T16:38:00Z"/>
          <w:del w:id="4523" w:author="phuong vu" w:date="2018-11-26T15:19:00Z"/>
          <w:rPrChange w:id="4524" w:author="phuong vu" w:date="2018-11-30T22:36:00Z">
            <w:rPr>
              <w:ins w:id="4525" w:author="Tran Huan" w:date="2018-11-25T16:38:00Z"/>
              <w:del w:id="4526" w:author="phuong vu" w:date="2018-11-26T15:19:00Z"/>
              <w:rFonts w:ascii="Times New Roman" w:eastAsia="Calibri" w:hAnsi="Times New Roman" w:cs="Times New Roman"/>
              <w:szCs w:val="22"/>
            </w:rPr>
          </w:rPrChange>
        </w:rPr>
        <w:pPrChange w:id="4527" w:author="phuong vu" w:date="2018-11-30T14:16:00Z">
          <w:pPr>
            <w:spacing w:before="360" w:line="240" w:lineRule="auto"/>
            <w:ind w:left="4320"/>
            <w:jc w:val="center"/>
          </w:pPr>
        </w:pPrChange>
      </w:pPr>
    </w:p>
    <w:p w14:paraId="6F8101EC" w14:textId="22971B09" w:rsidR="00E913F0" w:rsidRPr="00920004" w:rsidDel="00077639" w:rsidRDefault="003D0954" w:rsidP="00BD0851">
      <w:pPr>
        <w:pStyle w:val="Style1"/>
        <w:spacing w:before="240" w:line="0" w:lineRule="atLeast"/>
        <w:rPr>
          <w:ins w:id="4528" w:author="Tran Huan" w:date="2018-11-25T16:38:00Z"/>
          <w:del w:id="4529" w:author="phuong vu" w:date="2018-11-26T15:19:00Z"/>
          <w:rPrChange w:id="4530" w:author="phuong vu" w:date="2018-11-30T22:36:00Z">
            <w:rPr>
              <w:ins w:id="4531" w:author="Tran Huan" w:date="2018-11-25T16:38:00Z"/>
              <w:del w:id="4532" w:author="phuong vu" w:date="2018-11-26T15:19:00Z"/>
              <w:rFonts w:ascii="Times New Roman" w:eastAsia="Calibri" w:hAnsi="Times New Roman" w:cs="Times New Roman"/>
              <w:szCs w:val="22"/>
            </w:rPr>
          </w:rPrChange>
        </w:rPr>
        <w:pPrChange w:id="4533" w:author="phuong vu" w:date="2018-11-30T14:16:00Z">
          <w:pPr>
            <w:jc w:val="left"/>
          </w:pPr>
        </w:pPrChange>
      </w:pPr>
      <w:ins w:id="4534" w:author="Tran Huan" w:date="2018-11-25T16:38:00Z">
        <w:del w:id="4535" w:author="phuong vu" w:date="2018-11-26T15:19:00Z">
          <w:r w:rsidRPr="00920004" w:rsidDel="00077639">
            <w:rPr>
              <w:rPrChange w:id="4536" w:author="phuong vu" w:date="2018-11-30T22:36:00Z">
                <w:rPr>
                  <w:rFonts w:ascii="Times New Roman" w:eastAsia="Calibri" w:hAnsi="Times New Roman" w:cs="Times New Roman"/>
                  <w:szCs w:val="22"/>
                </w:rPr>
              </w:rPrChange>
            </w:rPr>
            <w:delText>Trần Hoàng Huân - Vũ Phương</w:delText>
          </w:r>
        </w:del>
      </w:ins>
    </w:p>
    <w:p w14:paraId="7BE39640" w14:textId="2E1B8CB7" w:rsidR="003D0954" w:rsidRPr="00920004" w:rsidDel="00077639" w:rsidRDefault="003D0954" w:rsidP="00BD0851">
      <w:pPr>
        <w:pStyle w:val="Style1"/>
        <w:spacing w:before="240" w:line="0" w:lineRule="atLeast"/>
        <w:rPr>
          <w:ins w:id="4537" w:author="Tran Huan" w:date="2018-11-25T16:38:00Z"/>
          <w:del w:id="4538" w:author="phuong vu" w:date="2018-11-26T15:19:00Z"/>
          <w:rPrChange w:id="4539" w:author="phuong vu" w:date="2018-11-30T22:36:00Z">
            <w:rPr>
              <w:ins w:id="4540" w:author="Tran Huan" w:date="2018-11-25T16:38:00Z"/>
              <w:del w:id="4541" w:author="phuong vu" w:date="2018-11-26T15:19:00Z"/>
              <w:rFonts w:ascii="Times New Roman" w:eastAsia="Calibri" w:hAnsi="Times New Roman" w:cs="Times New Roman"/>
              <w:szCs w:val="22"/>
            </w:rPr>
          </w:rPrChange>
        </w:rPr>
        <w:pPrChange w:id="4542" w:author="phuong vu" w:date="2018-11-30T14:16:00Z">
          <w:pPr>
            <w:jc w:val="left"/>
          </w:pPr>
        </w:pPrChange>
      </w:pPr>
    </w:p>
    <w:p w14:paraId="44B122B0" w14:textId="71F21B20" w:rsidR="003D0954" w:rsidRPr="00920004" w:rsidDel="00077639" w:rsidRDefault="003D0954" w:rsidP="00BD0851">
      <w:pPr>
        <w:pStyle w:val="Style1"/>
        <w:spacing w:before="240" w:line="0" w:lineRule="atLeast"/>
        <w:rPr>
          <w:ins w:id="4543" w:author="Tran Huan" w:date="2018-11-25T16:38:00Z"/>
          <w:del w:id="4544" w:author="phuong vu" w:date="2018-11-26T15:19:00Z"/>
          <w:rPrChange w:id="4545" w:author="phuong vu" w:date="2018-11-30T22:36:00Z">
            <w:rPr>
              <w:ins w:id="4546" w:author="Tran Huan" w:date="2018-11-25T16:38:00Z"/>
              <w:del w:id="4547" w:author="phuong vu" w:date="2018-11-26T15:19:00Z"/>
              <w:rFonts w:ascii="Times New Roman" w:eastAsia="Calibri" w:hAnsi="Times New Roman" w:cs="Times New Roman"/>
              <w:szCs w:val="22"/>
            </w:rPr>
          </w:rPrChange>
        </w:rPr>
        <w:pPrChange w:id="4548" w:author="phuong vu" w:date="2018-11-30T14:16:00Z">
          <w:pPr>
            <w:jc w:val="left"/>
          </w:pPr>
        </w:pPrChange>
      </w:pPr>
    </w:p>
    <w:p w14:paraId="26E0E3E2" w14:textId="700781E0" w:rsidR="003D0954" w:rsidRPr="00920004" w:rsidDel="00077639" w:rsidRDefault="003D0954" w:rsidP="00BD0851">
      <w:pPr>
        <w:pStyle w:val="Style1"/>
        <w:spacing w:before="240" w:line="0" w:lineRule="atLeast"/>
        <w:rPr>
          <w:ins w:id="4549" w:author="Tran Huan" w:date="2018-11-25T16:38:00Z"/>
          <w:del w:id="4550" w:author="phuong vu" w:date="2018-11-26T15:19:00Z"/>
          <w:rPrChange w:id="4551" w:author="phuong vu" w:date="2018-11-30T22:36:00Z">
            <w:rPr>
              <w:ins w:id="4552" w:author="Tran Huan" w:date="2018-11-25T16:38:00Z"/>
              <w:del w:id="4553" w:author="phuong vu" w:date="2018-11-26T15:19:00Z"/>
              <w:rFonts w:ascii="Times New Roman" w:eastAsia="Calibri" w:hAnsi="Times New Roman" w:cs="Times New Roman"/>
              <w:szCs w:val="22"/>
            </w:rPr>
          </w:rPrChange>
        </w:rPr>
        <w:pPrChange w:id="4554" w:author="phuong vu" w:date="2018-11-30T14:16:00Z">
          <w:pPr>
            <w:jc w:val="left"/>
          </w:pPr>
        </w:pPrChange>
      </w:pPr>
    </w:p>
    <w:p w14:paraId="1CED02F8" w14:textId="6B0E53E7" w:rsidR="003D0954" w:rsidRPr="00920004" w:rsidDel="00077639" w:rsidRDefault="003D0954" w:rsidP="00BD0851">
      <w:pPr>
        <w:pStyle w:val="Style1"/>
        <w:spacing w:before="240" w:line="0" w:lineRule="atLeast"/>
        <w:rPr>
          <w:del w:id="4555" w:author="phuong vu" w:date="2018-11-26T15:19:00Z"/>
          <w:b w:val="0"/>
          <w:rPrChange w:id="4556" w:author="phuong vu" w:date="2018-11-30T22:36:00Z">
            <w:rPr>
              <w:del w:id="4557" w:author="phuong vu" w:date="2018-11-26T15:19:00Z"/>
              <w:rFonts w:eastAsiaTheme="majorEastAsia" w:cstheme="majorBidi"/>
              <w:b/>
              <w:lang w:val="en-US"/>
            </w:rPr>
          </w:rPrChange>
        </w:rPr>
        <w:pPrChange w:id="4558" w:author="phuong vu" w:date="2018-11-30T14:16:00Z">
          <w:pPr>
            <w:jc w:val="left"/>
          </w:pPr>
        </w:pPrChange>
      </w:pPr>
    </w:p>
    <w:p w14:paraId="5921135A" w14:textId="385EA3B6" w:rsidR="00E913F0" w:rsidRPr="00920004" w:rsidDel="00077639" w:rsidRDefault="00E913F0" w:rsidP="00BD0851">
      <w:pPr>
        <w:pStyle w:val="Style1"/>
        <w:spacing w:before="240" w:line="0" w:lineRule="atLeast"/>
        <w:rPr>
          <w:del w:id="4559" w:author="Tran Huan" w:date="2018-11-25T16:34:00Z"/>
          <w:b w:val="0"/>
          <w:rPrChange w:id="4560" w:author="phuong vu" w:date="2018-11-30T22:36:00Z">
            <w:rPr>
              <w:del w:id="4561" w:author="Tran Huan" w:date="2018-11-25T16:34:00Z"/>
              <w:b/>
            </w:rPr>
          </w:rPrChange>
        </w:rPr>
        <w:pPrChange w:id="4562" w:author="phuong vu" w:date="2018-11-30T14:16:00Z">
          <w:pPr/>
        </w:pPrChange>
      </w:pPr>
      <w:bookmarkStart w:id="4563" w:name="_Toc531380617"/>
      <w:r w:rsidRPr="00920004">
        <w:rPr>
          <w:rPrChange w:id="4564" w:author="phuong vu" w:date="2018-11-30T22:36:00Z">
            <w:rPr/>
          </w:rPrChange>
        </w:rPr>
        <w:t>ABSTRACT</w:t>
      </w:r>
      <w:bookmarkEnd w:id="4563"/>
    </w:p>
    <w:p w14:paraId="21BB45A6" w14:textId="286BC48D" w:rsidR="00077639" w:rsidRPr="00920004" w:rsidRDefault="00077639" w:rsidP="00BD0851">
      <w:pPr>
        <w:pStyle w:val="Style1"/>
        <w:spacing w:before="240" w:line="0" w:lineRule="atLeast"/>
        <w:rPr>
          <w:ins w:id="4565" w:author="phuong vu" w:date="2018-11-26T15:18:00Z"/>
          <w:rFonts w:eastAsiaTheme="minorHAnsi"/>
          <w:b w:val="0"/>
          <w:sz w:val="26"/>
          <w:lang w:val="vi-VN"/>
          <w:rPrChange w:id="4566" w:author="phuong vu" w:date="2018-11-30T22:36:00Z">
            <w:rPr>
              <w:ins w:id="4567" w:author="phuong vu" w:date="2018-11-26T15:18:00Z"/>
              <w:rFonts w:eastAsiaTheme="minorHAnsi"/>
              <w:b w:val="0"/>
              <w:sz w:val="26"/>
              <w:lang w:val="vi-VN"/>
            </w:rPr>
          </w:rPrChange>
        </w:rPr>
        <w:pPrChange w:id="4568" w:author="phuong vu" w:date="2018-11-30T14:16:00Z">
          <w:pPr>
            <w:pStyle w:val="Style1"/>
          </w:pPr>
        </w:pPrChange>
      </w:pPr>
    </w:p>
    <w:p w14:paraId="08D7F78D" w14:textId="77777777" w:rsidR="00077639" w:rsidRPr="00920004" w:rsidRDefault="00077639" w:rsidP="00E35500">
      <w:pPr>
        <w:ind w:firstLine="720"/>
        <w:rPr>
          <w:ins w:id="4569" w:author="phuong vu" w:date="2018-11-26T15:18:00Z"/>
          <w:rPrChange w:id="4570" w:author="phuong vu" w:date="2018-11-30T22:36:00Z">
            <w:rPr>
              <w:ins w:id="4571" w:author="phuong vu" w:date="2018-11-26T15:18:00Z"/>
            </w:rPr>
          </w:rPrChange>
        </w:rPr>
        <w:pPrChange w:id="4572" w:author="phuong vu" w:date="2018-11-30T22:32:00Z">
          <w:pPr>
            <w:tabs>
              <w:tab w:val="center" w:pos="4393"/>
            </w:tabs>
            <w:ind w:firstLine="709"/>
          </w:pPr>
        </w:pPrChange>
      </w:pPr>
      <w:ins w:id="4573" w:author="phuong vu" w:date="2018-11-26T15:18:00Z">
        <w:r w:rsidRPr="00920004">
          <w:rPr>
            <w:lang w:val="en-US"/>
            <w:rPrChange w:id="4574" w:author="phuong vu" w:date="2018-11-30T22:36:00Z">
              <w:rPr>
                <w:lang w:val="en-US"/>
              </w:rPr>
            </w:rPrChange>
          </w:rPr>
          <w:t>I</w:t>
        </w:r>
        <w:r w:rsidRPr="00920004">
          <w:rPr>
            <w:rPrChange w:id="4575" w:author="phuong vu" w:date="2018-11-30T22:36:00Z">
              <w:rPr/>
            </w:rPrChange>
          </w:rPr>
          <w:t>n this work, we built an information system for laundry services. Our system contains 2 components: web application for laundry service provider and mobile application for customers.</w:t>
        </w:r>
      </w:ins>
    </w:p>
    <w:p w14:paraId="6040897A" w14:textId="77777777" w:rsidR="00077639" w:rsidRPr="00920004" w:rsidRDefault="00077639" w:rsidP="00E35500">
      <w:pPr>
        <w:ind w:firstLine="720"/>
        <w:rPr>
          <w:ins w:id="4576" w:author="phuong vu" w:date="2018-11-26T15:18:00Z"/>
          <w:rPrChange w:id="4577" w:author="phuong vu" w:date="2018-11-30T22:36:00Z">
            <w:rPr>
              <w:ins w:id="4578" w:author="phuong vu" w:date="2018-11-26T15:18:00Z"/>
            </w:rPr>
          </w:rPrChange>
        </w:rPr>
        <w:pPrChange w:id="4579" w:author="phuong vu" w:date="2018-11-30T22:32:00Z">
          <w:pPr>
            <w:tabs>
              <w:tab w:val="center" w:pos="4393"/>
            </w:tabs>
            <w:ind w:firstLine="709"/>
          </w:pPr>
        </w:pPrChange>
      </w:pPr>
      <w:ins w:id="4580" w:author="phuong vu" w:date="2018-11-26T15:18:00Z">
        <w:r w:rsidRPr="00920004">
          <w:rPr>
            <w:rPrChange w:id="4581" w:author="phuong vu" w:date="2018-11-30T22:36:00Z">
              <w:rPr/>
            </w:rPrChange>
          </w:rPr>
          <w:t xml:space="preserve">Web application allows laundry service provider receive purchase orders from customers, creates receipts and assorts clothes into different categories. We used </w:t>
        </w:r>
        <w:r w:rsidRPr="00920004">
          <w:rPr>
            <w:lang w:val="en-US"/>
            <w:rPrChange w:id="4582" w:author="phuong vu" w:date="2018-11-30T22:36:00Z">
              <w:rPr>
                <w:lang w:val="en-US"/>
              </w:rPr>
            </w:rPrChange>
          </w:rPr>
          <w:t>query theory</w:t>
        </w:r>
        <w:r w:rsidRPr="00920004">
          <w:rPr>
            <w:rPrChange w:id="4583" w:author="phuong vu" w:date="2018-11-30T22:36:00Z">
              <w:rPr/>
            </w:rPrChange>
          </w:rPr>
          <w:t xml:space="preserve"> to assign purchase orders into available washing machines efficiently, laundry staffs can do that manually as well.</w:t>
        </w:r>
      </w:ins>
    </w:p>
    <w:p w14:paraId="26E7026F" w14:textId="1F6DB2A3" w:rsidR="00077639" w:rsidRPr="00920004" w:rsidRDefault="00077639" w:rsidP="00E35500">
      <w:pPr>
        <w:ind w:firstLine="720"/>
        <w:rPr>
          <w:ins w:id="4584" w:author="phuong vu" w:date="2018-11-26T15:18:00Z"/>
          <w:rPrChange w:id="4585" w:author="phuong vu" w:date="2018-11-30T22:36:00Z">
            <w:rPr>
              <w:ins w:id="4586" w:author="phuong vu" w:date="2018-11-26T15:18:00Z"/>
            </w:rPr>
          </w:rPrChange>
        </w:rPr>
        <w:pPrChange w:id="4587" w:author="phuong vu" w:date="2018-11-30T22:32:00Z">
          <w:pPr>
            <w:tabs>
              <w:tab w:val="center" w:pos="4393"/>
            </w:tabs>
            <w:ind w:firstLine="709"/>
          </w:pPr>
        </w:pPrChange>
      </w:pPr>
      <w:ins w:id="4588" w:author="phuong vu" w:date="2018-11-26T15:18:00Z">
        <w:r w:rsidRPr="00920004">
          <w:rPr>
            <w:rPrChange w:id="4589" w:author="phuong vu" w:date="2018-11-30T22:36:00Z">
              <w:rPr/>
            </w:rPrChange>
          </w:rPr>
          <w:t xml:space="preserve">Mobile application helps customers create orders easily, recommend nearest laundry </w:t>
        </w:r>
        <w:r w:rsidRPr="00920004">
          <w:rPr>
            <w:lang w:val="en-US"/>
            <w:rPrChange w:id="4590" w:author="phuong vu" w:date="2018-11-30T22:36:00Z">
              <w:rPr>
                <w:lang w:val="en-US"/>
              </w:rPr>
            </w:rPrChange>
          </w:rPr>
          <w:t>branch</w:t>
        </w:r>
        <w:r w:rsidRPr="00920004">
          <w:rPr>
            <w:rPrChange w:id="4591" w:author="phuong vu" w:date="2018-11-30T22:36:00Z">
              <w:rPr/>
            </w:rPrChange>
          </w:rPr>
          <w:t>, receiving and delivery time. Users can also see and modify their created orders.</w:t>
        </w:r>
      </w:ins>
    </w:p>
    <w:p w14:paraId="4960277E" w14:textId="77777777" w:rsidR="00077639" w:rsidRPr="00920004" w:rsidRDefault="00077639" w:rsidP="00BD0851">
      <w:pPr>
        <w:pStyle w:val="Style1"/>
        <w:spacing w:before="240" w:line="0" w:lineRule="atLeast"/>
        <w:rPr>
          <w:ins w:id="4592" w:author="phuong vu" w:date="2018-11-26T15:18:00Z"/>
          <w:rFonts w:cstheme="majorHAnsi"/>
          <w:rPrChange w:id="4593" w:author="phuong vu" w:date="2018-11-30T22:36:00Z">
            <w:rPr>
              <w:ins w:id="4594" w:author="phuong vu" w:date="2018-11-26T15:18:00Z"/>
              <w:rFonts w:cstheme="majorHAnsi"/>
            </w:rPr>
          </w:rPrChange>
        </w:rPr>
        <w:pPrChange w:id="4595" w:author="phuong vu" w:date="2018-11-30T14:16:00Z">
          <w:pPr>
            <w:pStyle w:val="Style1"/>
          </w:pPr>
        </w:pPrChange>
      </w:pPr>
    </w:p>
    <w:p w14:paraId="02FB4527" w14:textId="4E80140C" w:rsidR="00AB715C" w:rsidRPr="00920004" w:rsidRDefault="00AB715C" w:rsidP="00BD0851">
      <w:pPr>
        <w:spacing w:before="240" w:line="0" w:lineRule="atLeast"/>
        <w:rPr>
          <w:ins w:id="4596" w:author="Tran Huan" w:date="2018-11-25T16:33:00Z"/>
          <w:rPrChange w:id="4597" w:author="phuong vu" w:date="2018-11-30T22:36:00Z">
            <w:rPr>
              <w:ins w:id="4598" w:author="Tran Huan" w:date="2018-11-25T16:33:00Z"/>
            </w:rPr>
          </w:rPrChange>
        </w:rPr>
        <w:sectPr w:rsidR="00AB715C" w:rsidRPr="00920004" w:rsidSect="0041406B">
          <w:headerReference w:type="default" r:id="rId23"/>
          <w:footerReference w:type="default" r:id="rId24"/>
          <w:pgSz w:w="11906" w:h="16838"/>
          <w:pgMar w:top="1701" w:right="1134" w:bottom="1701" w:left="1985" w:header="709" w:footer="0" w:gutter="0"/>
          <w:pgNumType w:fmt="lowerRoman" w:start="1"/>
          <w:cols w:space="708"/>
          <w:docGrid w:linePitch="360"/>
        </w:sectPr>
        <w:pPrChange w:id="4608" w:author="phuong vu" w:date="2018-11-30T14:16:00Z">
          <w:pPr>
            <w:spacing w:line="276" w:lineRule="auto"/>
            <w:jc w:val="left"/>
          </w:pPr>
        </w:pPrChange>
      </w:pPr>
    </w:p>
    <w:p w14:paraId="742B8B1F" w14:textId="4ADC5D7C" w:rsidR="00E913F0" w:rsidRPr="00920004" w:rsidDel="000245EB" w:rsidRDefault="00E913F0" w:rsidP="00BD0851">
      <w:pPr>
        <w:pStyle w:val="Style1"/>
        <w:spacing w:before="240" w:line="0" w:lineRule="atLeast"/>
        <w:rPr>
          <w:del w:id="4609" w:author="Tran Huan" w:date="2018-11-25T16:14:00Z"/>
          <w:rPrChange w:id="4610" w:author="phuong vu" w:date="2018-11-30T22:36:00Z">
            <w:rPr>
              <w:del w:id="4611" w:author="Tran Huan" w:date="2018-11-25T16:14:00Z"/>
            </w:rPr>
          </w:rPrChange>
        </w:rPr>
        <w:pPrChange w:id="4612" w:author="phuong vu" w:date="2018-11-30T14:16:00Z">
          <w:pPr>
            <w:jc w:val="left"/>
          </w:pPr>
        </w:pPrChange>
      </w:pPr>
      <w:del w:id="4613" w:author="Tran Huan" w:date="2018-11-25T16:14:00Z">
        <w:r w:rsidRPr="00920004" w:rsidDel="000245EB">
          <w:rPr>
            <w:rPrChange w:id="4614" w:author="phuong vu" w:date="2018-11-30T22:36:00Z">
              <w:rPr/>
            </w:rPrChange>
          </w:rPr>
          <w:lastRenderedPageBreak/>
          <w:br w:type="page"/>
        </w:r>
      </w:del>
    </w:p>
    <w:p w14:paraId="52017E5E" w14:textId="5AB10B94" w:rsidR="00CB27A4" w:rsidRPr="00920004" w:rsidDel="000245EB" w:rsidRDefault="00E913F0" w:rsidP="00BD0851">
      <w:pPr>
        <w:pStyle w:val="Style1"/>
        <w:spacing w:before="240" w:line="0" w:lineRule="atLeast"/>
        <w:rPr>
          <w:del w:id="4615" w:author="Tran Huan" w:date="2018-11-25T16:14:00Z"/>
          <w:rFonts w:cstheme="majorHAnsi"/>
          <w:rPrChange w:id="4616" w:author="phuong vu" w:date="2018-11-30T22:36:00Z">
            <w:rPr>
              <w:del w:id="4617" w:author="Tran Huan" w:date="2018-11-25T16:14:00Z"/>
            </w:rPr>
          </w:rPrChange>
        </w:rPr>
        <w:pPrChange w:id="4618" w:author="phuong vu" w:date="2018-11-30T14:16:00Z">
          <w:pPr>
            <w:pStyle w:val="Heading1"/>
            <w:numPr>
              <w:numId w:val="0"/>
            </w:numPr>
            <w:ind w:left="432" w:firstLine="0"/>
          </w:pPr>
        </w:pPrChange>
      </w:pPr>
      <w:del w:id="4619" w:author="Tran Huan" w:date="2018-11-25T16:14:00Z">
        <w:r w:rsidRPr="00920004" w:rsidDel="000245EB">
          <w:rPr>
            <w:rFonts w:cstheme="majorHAnsi"/>
            <w:b w:val="0"/>
            <w:rPrChange w:id="4620" w:author="phuong vu" w:date="2018-11-30T22:36:00Z">
              <w:rPr>
                <w:rFonts w:cstheme="majorHAnsi"/>
                <w:b w:val="0"/>
              </w:rPr>
            </w:rPrChange>
          </w:rPr>
          <w:delText>T</w:delText>
        </w:r>
        <w:r w:rsidRPr="00920004" w:rsidDel="000245EB">
          <w:rPr>
            <w:rFonts w:cstheme="majorHAnsi"/>
            <w:b w:val="0"/>
            <w:rPrChange w:id="4621" w:author="phuong vu" w:date="2018-11-30T22:36:00Z">
              <w:rPr>
                <w:b w:val="0"/>
              </w:rPr>
            </w:rPrChange>
          </w:rPr>
          <w:delText>Ừ KHÓA</w:delText>
        </w:r>
      </w:del>
    </w:p>
    <w:p w14:paraId="1140A287" w14:textId="43ACCFB9" w:rsidR="00B81776" w:rsidRPr="00920004" w:rsidDel="0041406B" w:rsidRDefault="00B81776" w:rsidP="00BD0851">
      <w:pPr>
        <w:pStyle w:val="Style1"/>
        <w:spacing w:before="240" w:line="0" w:lineRule="atLeast"/>
        <w:rPr>
          <w:del w:id="4622" w:author="Tran Huan" w:date="2018-11-25T16:29:00Z"/>
          <w:rPrChange w:id="4623" w:author="phuong vu" w:date="2018-11-30T22:36:00Z">
            <w:rPr>
              <w:del w:id="4624" w:author="Tran Huan" w:date="2018-11-25T16:29:00Z"/>
            </w:rPr>
          </w:rPrChange>
        </w:rPr>
        <w:pPrChange w:id="4625" w:author="phuong vu" w:date="2018-11-30T14:16:00Z">
          <w:pPr>
            <w:spacing w:line="360" w:lineRule="auto"/>
          </w:pPr>
        </w:pPrChange>
      </w:pPr>
    </w:p>
    <w:p w14:paraId="47A5CA46" w14:textId="2760F3C0" w:rsidR="00A31690" w:rsidRPr="00920004" w:rsidDel="0041406B" w:rsidRDefault="00A31690" w:rsidP="00BD0851">
      <w:pPr>
        <w:pStyle w:val="Style1"/>
        <w:spacing w:before="240" w:line="0" w:lineRule="atLeast"/>
        <w:rPr>
          <w:del w:id="4626" w:author="Tran Huan" w:date="2018-11-25T16:34:00Z"/>
          <w:rPrChange w:id="4627" w:author="phuong vu" w:date="2018-11-30T22:36:00Z">
            <w:rPr>
              <w:del w:id="4628" w:author="Tran Huan" w:date="2018-11-25T16:34:00Z"/>
            </w:rPr>
          </w:rPrChange>
        </w:rPr>
        <w:pPrChange w:id="4629" w:author="phuong vu" w:date="2018-11-30T14:16:00Z">
          <w:pPr>
            <w:jc w:val="left"/>
          </w:pPr>
        </w:pPrChange>
      </w:pPr>
      <w:bookmarkStart w:id="4630" w:name="_Toc484566602"/>
      <w:del w:id="4631" w:author="Tran Huan" w:date="2018-11-25T16:34:00Z">
        <w:r w:rsidRPr="00920004" w:rsidDel="0041406B">
          <w:rPr>
            <w:rPrChange w:id="4632" w:author="phuong vu" w:date="2018-11-30T22:36:00Z">
              <w:rPr/>
            </w:rPrChange>
          </w:rPr>
          <w:br w:type="page"/>
        </w:r>
      </w:del>
    </w:p>
    <w:p w14:paraId="226F23FD" w14:textId="09EA0D34" w:rsidR="00AA15A1" w:rsidRPr="00920004" w:rsidRDefault="00601879" w:rsidP="00BD0851">
      <w:pPr>
        <w:pStyle w:val="Style1"/>
        <w:spacing w:before="240" w:line="0" w:lineRule="atLeast"/>
        <w:rPr>
          <w:rPrChange w:id="4633" w:author="phuong vu" w:date="2018-11-30T22:36:00Z">
            <w:rPr/>
          </w:rPrChange>
        </w:rPr>
        <w:pPrChange w:id="4634" w:author="phuong vu" w:date="2018-11-30T14:16:00Z">
          <w:pPr>
            <w:spacing w:line="360" w:lineRule="auto"/>
          </w:pPr>
        </w:pPrChange>
      </w:pPr>
      <w:bookmarkStart w:id="4635" w:name="_Toc531380618"/>
      <w:ins w:id="4636" w:author="phuong vu" w:date="2018-11-21T00:55:00Z">
        <w:r w:rsidRPr="00920004">
          <w:rPr>
            <w:rFonts w:cstheme="majorHAnsi"/>
            <w:rPrChange w:id="4637" w:author="phuong vu" w:date="2018-11-30T22:36:00Z">
              <w:rPr>
                <w:b/>
              </w:rPr>
            </w:rPrChange>
          </w:rPr>
          <w:t>PHẦN GIỚI THIỆU</w:t>
        </w:r>
      </w:ins>
      <w:bookmarkEnd w:id="4635"/>
    </w:p>
    <w:p w14:paraId="3E4DAE8E" w14:textId="6DFE6EA7" w:rsidR="00F20C89" w:rsidRPr="00920004" w:rsidDel="00601879" w:rsidRDefault="00CB27A4" w:rsidP="00BD0851">
      <w:pPr>
        <w:pStyle w:val="Heading1"/>
        <w:numPr>
          <w:ilvl w:val="1"/>
          <w:numId w:val="54"/>
        </w:numPr>
        <w:spacing w:before="240" w:line="0" w:lineRule="atLeast"/>
        <w:rPr>
          <w:del w:id="4638" w:author="phuong vu" w:date="2018-11-21T00:55:00Z"/>
          <w:rFonts w:cstheme="majorHAnsi"/>
          <w:rPrChange w:id="4639" w:author="phuong vu" w:date="2018-11-30T22:36:00Z">
            <w:rPr>
              <w:del w:id="4640" w:author="phuong vu" w:date="2018-11-21T00:55:00Z"/>
            </w:rPr>
          </w:rPrChange>
        </w:rPr>
        <w:pPrChange w:id="4641" w:author="phuong vu" w:date="2018-11-30T14:16:00Z">
          <w:pPr>
            <w:pStyle w:val="Heading1"/>
          </w:pPr>
        </w:pPrChange>
      </w:pPr>
      <w:del w:id="4642" w:author="phuong vu" w:date="2018-11-21T00:55:00Z">
        <w:r w:rsidRPr="00920004" w:rsidDel="00601879">
          <w:rPr>
            <w:rFonts w:cstheme="majorHAnsi"/>
            <w:b w:val="0"/>
            <w:rPrChange w:id="4643" w:author="phuong vu" w:date="2018-11-30T22:36:00Z">
              <w:rPr>
                <w:b w:val="0"/>
              </w:rPr>
            </w:rPrChange>
          </w:rPr>
          <w:delText>TỔNG QUAN</w:delText>
        </w:r>
        <w:bookmarkStart w:id="4644" w:name="_Toc530605633"/>
        <w:bookmarkStart w:id="4645" w:name="_Toc530657326"/>
        <w:bookmarkStart w:id="4646" w:name="_Toc530658268"/>
        <w:bookmarkStart w:id="4647" w:name="_Toc530661993"/>
        <w:bookmarkStart w:id="4648" w:name="_Toc530662460"/>
        <w:bookmarkStart w:id="4649" w:name="_Toc531009374"/>
        <w:bookmarkStart w:id="4650" w:name="_Toc531101610"/>
        <w:bookmarkStart w:id="4651" w:name="_Toc531102558"/>
        <w:bookmarkStart w:id="4652" w:name="_Toc531358796"/>
        <w:bookmarkStart w:id="4653" w:name="_Toc531359777"/>
        <w:bookmarkStart w:id="4654" w:name="_Toc531380619"/>
        <w:bookmarkEnd w:id="4630"/>
        <w:bookmarkEnd w:id="4644"/>
        <w:bookmarkEnd w:id="4645"/>
        <w:bookmarkEnd w:id="4646"/>
        <w:bookmarkEnd w:id="4647"/>
        <w:bookmarkEnd w:id="4648"/>
        <w:bookmarkEnd w:id="4649"/>
        <w:bookmarkEnd w:id="4650"/>
        <w:bookmarkEnd w:id="4651"/>
        <w:bookmarkEnd w:id="4652"/>
        <w:bookmarkEnd w:id="4653"/>
        <w:bookmarkEnd w:id="4654"/>
      </w:del>
    </w:p>
    <w:p w14:paraId="68E56884" w14:textId="34EFF709" w:rsidR="00370B8C" w:rsidRPr="00920004" w:rsidRDefault="00370B8C" w:rsidP="00BD0851">
      <w:pPr>
        <w:pStyle w:val="Heading2"/>
        <w:numPr>
          <w:ilvl w:val="1"/>
          <w:numId w:val="54"/>
        </w:numPr>
        <w:spacing w:before="240" w:line="0" w:lineRule="atLeast"/>
        <w:rPr>
          <w:rFonts w:cstheme="majorHAnsi"/>
          <w:lang w:val="en-US"/>
          <w:rPrChange w:id="4655" w:author="phuong vu" w:date="2018-11-30T22:36:00Z">
            <w:rPr>
              <w:lang w:val="en-US"/>
            </w:rPr>
          </w:rPrChange>
        </w:rPr>
        <w:pPrChange w:id="4656" w:author="phuong vu" w:date="2018-11-30T14:16:00Z">
          <w:pPr>
            <w:pStyle w:val="Heading2"/>
          </w:pPr>
        </w:pPrChange>
      </w:pPr>
      <w:bookmarkStart w:id="4657" w:name="_Toc531380620"/>
      <w:r w:rsidRPr="00920004">
        <w:rPr>
          <w:rFonts w:cstheme="majorHAnsi"/>
          <w:lang w:val="en-US"/>
          <w:rPrChange w:id="4658" w:author="phuong vu" w:date="2018-11-30T22:36:00Z">
            <w:rPr>
              <w:lang w:val="en-US"/>
            </w:rPr>
          </w:rPrChange>
        </w:rPr>
        <w:t>Đặt vấn đề</w:t>
      </w:r>
      <w:bookmarkEnd w:id="4657"/>
    </w:p>
    <w:p w14:paraId="172DD8D6" w14:textId="28DD491D" w:rsidR="00FE6A57" w:rsidRPr="00920004" w:rsidRDefault="00A17FA5" w:rsidP="00A17FA5">
      <w:pPr>
        <w:rPr>
          <w:lang w:val="en-US"/>
          <w:rPrChange w:id="4659" w:author="phuong vu" w:date="2018-11-30T22:36:00Z">
            <w:rPr>
              <w:lang w:val="en-US"/>
            </w:rPr>
          </w:rPrChange>
        </w:rPr>
        <w:pPrChange w:id="4660" w:author="phuong vu" w:date="2018-11-30T22:40:00Z">
          <w:pPr/>
        </w:pPrChange>
      </w:pPr>
      <w:ins w:id="4661" w:author="phuong vu" w:date="2018-11-30T22:40:00Z">
        <w:r>
          <w:rPr>
            <w:lang w:val="en-US"/>
          </w:rPr>
          <w:tab/>
        </w:r>
      </w:ins>
      <w:del w:id="4662" w:author="phuong vu" w:date="2018-11-30T16:26:00Z">
        <w:r w:rsidR="00CA57A3" w:rsidRPr="00920004" w:rsidDel="00FE6A57">
          <w:rPr>
            <w:lang w:val="en-US"/>
            <w:rPrChange w:id="4663" w:author="phuong vu" w:date="2018-11-30T22:36:00Z">
              <w:rPr>
                <w:lang w:val="en-US"/>
              </w:rPr>
            </w:rPrChange>
          </w:rPr>
          <w:tab/>
        </w:r>
      </w:del>
      <w:r w:rsidR="00CA57A3" w:rsidRPr="00920004">
        <w:rPr>
          <w:lang w:val="en-US"/>
          <w:rPrChange w:id="4664" w:author="phuong vu" w:date="2018-11-30T22:36:00Z">
            <w:rPr>
              <w:lang w:val="en-US"/>
            </w:rPr>
          </w:rPrChange>
        </w:rPr>
        <w:t>Trong thời kì xã hội phát triển mạnh mẽ, con người nghĩ đến bản thân mình và yêu công việc nhiều hơn. Chúng ta dành thời gian nhiều hơn cho công việc, bỏ qua công việc dọn dẹp trong nhà, đặc biệt lầ chuyện giặt giũ.</w:t>
      </w:r>
      <w:r w:rsidR="00D82BBB" w:rsidRPr="00920004">
        <w:rPr>
          <w:lang w:val="en-US"/>
          <w:rPrChange w:id="4665" w:author="phuong vu" w:date="2018-11-30T22:36:00Z">
            <w:rPr>
              <w:lang w:val="en-US"/>
            </w:rPr>
          </w:rPrChange>
        </w:rPr>
        <w:t xml:space="preserve"> Đó là một vấn đề thật mệt mỏi với những người có công việc bận rộn hay cảm thấy nhàm chán với nó. Mỗi lúc như vậy, ta liền tìm ngay đến những cửa hàng dịch vụ giặt giũ. Nhưng vấn đề bất cập ở đây là trong trường hợp ta đang bận không thể đem quần áo đến tận nơi để gửi giặt là </w:t>
      </w:r>
      <w:r w:rsidR="00924D6A" w:rsidRPr="00920004">
        <w:rPr>
          <w:lang w:val="en-US"/>
          <w:rPrChange w:id="4666" w:author="phuong vu" w:date="2018-11-30T22:36:00Z">
            <w:rPr>
              <w:lang w:val="en-US"/>
            </w:rPr>
          </w:rPrChange>
        </w:rPr>
        <w:t>thứ nhất</w:t>
      </w:r>
      <w:r w:rsidR="00D82BBB" w:rsidRPr="00920004">
        <w:rPr>
          <w:lang w:val="en-US"/>
          <w:rPrChange w:id="4667" w:author="phuong vu" w:date="2018-11-30T22:36:00Z">
            <w:rPr>
              <w:lang w:val="en-US"/>
            </w:rPr>
          </w:rPrChange>
        </w:rPr>
        <w:t xml:space="preserve">, thứ hai nếu chúng ta có nhiều loại quần áo và mong muốn giặt giũ với những hình thức khác nhau nhưng lại không biết cửa hàng nào có đầy đủ các hình thức mình </w:t>
      </w:r>
      <w:r w:rsidR="00924D6A" w:rsidRPr="00920004">
        <w:rPr>
          <w:lang w:val="en-US"/>
          <w:rPrChange w:id="4668" w:author="phuong vu" w:date="2018-11-30T22:36:00Z">
            <w:rPr>
              <w:lang w:val="en-US"/>
            </w:rPr>
          </w:rPrChange>
        </w:rPr>
        <w:t>đang cần</w:t>
      </w:r>
      <w:r w:rsidR="00D82BBB" w:rsidRPr="00920004">
        <w:rPr>
          <w:lang w:val="en-US"/>
          <w:rPrChange w:id="4669" w:author="phuong vu" w:date="2018-11-30T22:36:00Z">
            <w:rPr>
              <w:lang w:val="en-US"/>
            </w:rPr>
          </w:rPrChange>
        </w:rPr>
        <w:t>.</w:t>
      </w:r>
      <w:r w:rsidR="00924D6A" w:rsidRPr="00920004">
        <w:rPr>
          <w:lang w:val="en-US"/>
          <w:rPrChange w:id="4670" w:author="phuong vu" w:date="2018-11-30T22:36:00Z">
            <w:rPr>
              <w:lang w:val="en-US"/>
            </w:rPr>
          </w:rPrChange>
        </w:rPr>
        <w:t xml:space="preserve"> Bên cạnh đó, ta không chủ động được thời gian lấy quần áo nếu không được chủ của hàng cho một lịch hẹn sau khi </w:t>
      </w:r>
      <w:r w:rsidR="00016B3B" w:rsidRPr="00920004">
        <w:rPr>
          <w:lang w:val="en-US"/>
          <w:rPrChange w:id="4671" w:author="phuong vu" w:date="2018-11-30T22:36:00Z">
            <w:rPr>
              <w:lang w:val="en-US"/>
            </w:rPr>
          </w:rPrChange>
        </w:rPr>
        <w:t>nhận đồ giặt,</w:t>
      </w:r>
      <w:r w:rsidR="00237164" w:rsidRPr="00920004">
        <w:rPr>
          <w:lang w:val="en-US"/>
          <w:rPrChange w:id="4672" w:author="phuong vu" w:date="2018-11-30T22:36:00Z">
            <w:rPr>
              <w:lang w:val="en-US"/>
            </w:rPr>
          </w:rPrChange>
        </w:rPr>
        <w:t xml:space="preserve"> quần áo của mình cũng mong muốn được chi tiết về các đặc điểm quần áo tránh trường hợp thất lạc trong quá trình sử dụng dịch vụ, </w:t>
      </w:r>
      <w:r w:rsidR="00016B3B" w:rsidRPr="00920004">
        <w:rPr>
          <w:lang w:val="en-US"/>
          <w:rPrChange w:id="4673" w:author="phuong vu" w:date="2018-11-30T22:36:00Z">
            <w:rPr>
              <w:lang w:val="en-US"/>
            </w:rPr>
          </w:rPrChange>
        </w:rPr>
        <w:t xml:space="preserve">cũng như chi phí bỏ ra cho một lần sử dụng dịch vụ không được minh bạch ban đầu. </w:t>
      </w:r>
    </w:p>
    <w:p w14:paraId="52134A44" w14:textId="44AEEC0E" w:rsidR="00FE6A57" w:rsidRPr="00920004" w:rsidRDefault="00016B3B" w:rsidP="00A17FA5">
      <w:pPr>
        <w:ind w:firstLine="720"/>
        <w:rPr>
          <w:lang w:val="en-US"/>
          <w:rPrChange w:id="4674" w:author="phuong vu" w:date="2018-11-30T22:36:00Z">
            <w:rPr>
              <w:lang w:val="en-US"/>
            </w:rPr>
          </w:rPrChange>
        </w:rPr>
        <w:pPrChange w:id="4675" w:author="phuong vu" w:date="2018-11-30T22:40:00Z">
          <w:pPr/>
        </w:pPrChange>
      </w:pPr>
      <w:r w:rsidRPr="00920004">
        <w:rPr>
          <w:lang w:val="en-US"/>
          <w:rPrChange w:id="4676" w:author="phuong vu" w:date="2018-11-30T22:36:00Z">
            <w:rPr>
              <w:lang w:val="en-US"/>
            </w:rPr>
          </w:rPrChange>
        </w:rPr>
        <w:t>Đó là vấn đề của người sử dụng dịch vụ, còn đối chủ cửa hàng một phải đối mặt với vấn đề sắp xếp các đơn hàng như thế nào để hoàn tất việc xử lí các đơn hàng một cách nhanh nhất và tiết kiệm nhất có thể. Việc xử lí bằng cách sổ sách ghi chép, hay theo thứ tự đơn hàng nào trước xử lí trước dẫn đến vấn đề những đơn hàng cần xử lí trước hạn giao trả cho khách lại phải trong tình trạng chờ đợi những đơn hàng chưa đến hạn giao trả.</w:t>
      </w:r>
      <w:r w:rsidR="00C8482A" w:rsidRPr="00920004">
        <w:rPr>
          <w:lang w:val="en-US"/>
          <w:rPrChange w:id="4677" w:author="phuong vu" w:date="2018-11-30T22:36:00Z">
            <w:rPr>
              <w:lang w:val="en-US"/>
            </w:rPr>
          </w:rPrChange>
        </w:rPr>
        <w:t xml:space="preserve"> Cũng như việc phân loại đồ theo cách thủ công tốn thời gian.</w:t>
      </w:r>
    </w:p>
    <w:p w14:paraId="6DFFE8BF" w14:textId="1A53836C" w:rsidR="00370B8C" w:rsidRPr="00920004" w:rsidRDefault="001374D6" w:rsidP="00A17FA5">
      <w:pPr>
        <w:rPr>
          <w:lang w:val="en-US"/>
          <w:rPrChange w:id="4678" w:author="phuong vu" w:date="2018-11-30T22:36:00Z">
            <w:rPr>
              <w:lang w:val="en-US"/>
            </w:rPr>
          </w:rPrChange>
        </w:rPr>
        <w:pPrChange w:id="4679" w:author="phuong vu" w:date="2018-11-30T22:40:00Z">
          <w:pPr/>
        </w:pPrChange>
      </w:pPr>
      <w:ins w:id="4680" w:author="phuong vu" w:date="2018-11-30T16:35:00Z">
        <w:r w:rsidRPr="00920004">
          <w:rPr>
            <w:lang w:val="en-US"/>
            <w:rPrChange w:id="4681" w:author="phuong vu" w:date="2018-11-30T22:36:00Z">
              <w:rPr>
                <w:lang w:val="en-US"/>
              </w:rPr>
            </w:rPrChange>
          </w:rPr>
          <w:tab/>
        </w:r>
      </w:ins>
      <w:del w:id="4682" w:author="phuong vu" w:date="2018-11-30T16:26:00Z">
        <w:r w:rsidR="00016B3B" w:rsidRPr="00920004" w:rsidDel="00FE6A57">
          <w:rPr>
            <w:lang w:val="en-US"/>
            <w:rPrChange w:id="4683" w:author="phuong vu" w:date="2018-11-30T22:36:00Z">
              <w:rPr>
                <w:lang w:val="en-US"/>
              </w:rPr>
            </w:rPrChange>
          </w:rPr>
          <w:tab/>
        </w:r>
      </w:del>
      <w:r w:rsidR="00016B3B" w:rsidRPr="00920004">
        <w:rPr>
          <w:lang w:val="en-US"/>
          <w:rPrChange w:id="4684" w:author="phuong vu" w:date="2018-11-30T22:36:00Z">
            <w:rPr>
              <w:lang w:val="en-US"/>
            </w:rPr>
          </w:rPrChange>
        </w:rPr>
        <w:t>Để giải quyết những vấn đề được nêu trên, ta cần một hệ thống mà hỗ trợ người sử dụng dịch vụ có thể chọn lựa theo yêu cầu của mình cần thiết. Và hỗ tr</w:t>
      </w:r>
      <w:r w:rsidR="00DE0F89" w:rsidRPr="00920004">
        <w:rPr>
          <w:lang w:val="en-US"/>
          <w:rPrChange w:id="4685" w:author="phuong vu" w:date="2018-11-30T22:36:00Z">
            <w:rPr>
              <w:lang w:val="en-US"/>
            </w:rPr>
          </w:rPrChange>
        </w:rPr>
        <w:t>ợ đưa ra gợi ý sắp xếp lịch xử lí đơn hàng cho các máy cho chủ cửa hàng kèm với cho họ chủ động sắp xếp từng đơn hàng riêng biệt một cách thủ công. Đó là những điều mà hệ thống này mong muốn mang lại.</w:t>
      </w:r>
    </w:p>
    <w:p w14:paraId="338EDF31" w14:textId="095C6A37" w:rsidR="00370B8C" w:rsidRPr="00920004" w:rsidRDefault="00370B8C" w:rsidP="00BD0851">
      <w:pPr>
        <w:pStyle w:val="Heading2"/>
        <w:numPr>
          <w:ilvl w:val="1"/>
          <w:numId w:val="55"/>
        </w:numPr>
        <w:spacing w:before="240" w:line="0" w:lineRule="atLeast"/>
        <w:rPr>
          <w:rFonts w:cstheme="majorHAnsi"/>
          <w:lang w:val="en-US"/>
          <w:rPrChange w:id="4686" w:author="phuong vu" w:date="2018-11-30T22:36:00Z">
            <w:rPr>
              <w:lang w:val="en-US"/>
            </w:rPr>
          </w:rPrChange>
        </w:rPr>
        <w:pPrChange w:id="4687" w:author="phuong vu" w:date="2018-11-30T14:16:00Z">
          <w:pPr>
            <w:pStyle w:val="Heading2"/>
          </w:pPr>
        </w:pPrChange>
      </w:pPr>
      <w:bookmarkStart w:id="4688" w:name="_Toc531380621"/>
      <w:r w:rsidRPr="00920004">
        <w:rPr>
          <w:rFonts w:cstheme="majorHAnsi"/>
          <w:lang w:val="en-US"/>
          <w:rPrChange w:id="4689" w:author="phuong vu" w:date="2018-11-30T22:36:00Z">
            <w:rPr>
              <w:rFonts w:cstheme="majorHAnsi"/>
              <w:lang w:val="en-US"/>
            </w:rPr>
          </w:rPrChange>
        </w:rPr>
        <w:t>Lị</w:t>
      </w:r>
      <w:r w:rsidRPr="00920004">
        <w:rPr>
          <w:rFonts w:cstheme="majorHAnsi"/>
          <w:lang w:val="en-US"/>
          <w:rPrChange w:id="4690" w:author="phuong vu" w:date="2018-11-30T22:36:00Z">
            <w:rPr>
              <w:lang w:val="en-US"/>
            </w:rPr>
          </w:rPrChange>
        </w:rPr>
        <w:t>ch sử giải quyết vấn đề</w:t>
      </w:r>
      <w:bookmarkEnd w:id="4688"/>
    </w:p>
    <w:p w14:paraId="15DE0F48" w14:textId="4C4AB161" w:rsidR="00C938C5" w:rsidRPr="00920004" w:rsidRDefault="00A17FA5" w:rsidP="00A17FA5">
      <w:pPr>
        <w:rPr>
          <w:ins w:id="4691" w:author="phuong vu" w:date="2018-11-30T09:48:00Z"/>
          <w:lang w:val="en-US"/>
          <w:rPrChange w:id="4692" w:author="phuong vu" w:date="2018-11-30T22:36:00Z">
            <w:rPr>
              <w:ins w:id="4693" w:author="phuong vu" w:date="2018-11-30T09:48:00Z"/>
              <w:lang w:val="en-US"/>
            </w:rPr>
          </w:rPrChange>
        </w:rPr>
        <w:pPrChange w:id="4694" w:author="phuong vu" w:date="2018-11-30T22:40:00Z">
          <w:pPr>
            <w:spacing w:line="276" w:lineRule="auto"/>
          </w:pPr>
        </w:pPrChange>
      </w:pPr>
      <w:ins w:id="4695" w:author="phuong vu" w:date="2018-11-30T22:40:00Z">
        <w:r>
          <w:rPr>
            <w:lang w:val="en-US"/>
          </w:rPr>
          <w:tab/>
        </w:r>
      </w:ins>
      <w:del w:id="4696" w:author="phuong vu" w:date="2018-11-30T16:27:00Z">
        <w:r w:rsidR="00237164" w:rsidRPr="00920004" w:rsidDel="00FE6A57">
          <w:rPr>
            <w:lang w:val="en-US"/>
            <w:rPrChange w:id="4697" w:author="phuong vu" w:date="2018-11-30T22:36:00Z">
              <w:rPr>
                <w:lang w:val="en-US"/>
              </w:rPr>
            </w:rPrChange>
          </w:rPr>
          <w:tab/>
        </w:r>
      </w:del>
      <w:r w:rsidR="00237164" w:rsidRPr="00920004">
        <w:rPr>
          <w:lang w:val="en-US"/>
          <w:rPrChange w:id="4698" w:author="phuong vu" w:date="2018-11-30T22:36:00Z">
            <w:rPr>
              <w:lang w:val="en-US"/>
            </w:rPr>
          </w:rPrChange>
        </w:rPr>
        <w:t xml:space="preserve">Có nhiều giải pháp đã được đặt ra để giải quyết vấn đề: Dịch vụ giặt ủi giao nhận đồ tận nơi, dịch vụ tự giặt ủi, …. Các giải pháp này đặt ra giúp cửa hàng giải quyết các vấn đề cơ bản như: Hỗ trợ khách hàng nhận đồ tận nơi nhưng quần áo của khách hàng không ghi rõ chi tiết để tránh thất lạc đồ khách, cũng như </w:t>
      </w:r>
      <w:r w:rsidR="00C8482A" w:rsidRPr="00920004">
        <w:rPr>
          <w:lang w:val="en-US"/>
          <w:rPrChange w:id="4699" w:author="phuong vu" w:date="2018-11-30T22:36:00Z">
            <w:rPr>
              <w:lang w:val="en-US"/>
            </w:rPr>
          </w:rPrChange>
        </w:rPr>
        <w:t>quá trình giao nhận không có biên nhận cho khách hàng kiểm tra đồ của mình. Và quần áo đã nhận về cửa hàng luôn được phân loại theo cách thủ công.</w:t>
      </w:r>
      <w:del w:id="4700" w:author="phuong vu" w:date="2018-11-30T09:48:00Z">
        <w:r w:rsidR="00C8482A" w:rsidRPr="00920004" w:rsidDel="00C938C5">
          <w:rPr>
            <w:lang w:val="en-US"/>
            <w:rPrChange w:id="4701" w:author="phuong vu" w:date="2018-11-30T22:36:00Z">
              <w:rPr>
                <w:lang w:val="en-US"/>
              </w:rPr>
            </w:rPrChange>
          </w:rPr>
          <w:delText xml:space="preserve"> </w:delText>
        </w:r>
      </w:del>
    </w:p>
    <w:p w14:paraId="2E644D62" w14:textId="42992334" w:rsidR="00C938C5" w:rsidRPr="00920004" w:rsidDel="00C938C5" w:rsidRDefault="00C938C5" w:rsidP="00A17FA5">
      <w:pPr>
        <w:ind w:firstLine="360"/>
        <w:rPr>
          <w:del w:id="4702" w:author="phuong vu" w:date="2018-11-30T09:49:00Z"/>
          <w:lang w:val="en-US"/>
          <w:rPrChange w:id="4703" w:author="phuong vu" w:date="2018-11-30T22:36:00Z">
            <w:rPr>
              <w:del w:id="4704" w:author="phuong vu" w:date="2018-11-30T09:49:00Z"/>
              <w:lang w:val="en-US"/>
            </w:rPr>
          </w:rPrChange>
        </w:rPr>
        <w:pPrChange w:id="4705" w:author="phuong vu" w:date="2018-11-30T22:40:00Z">
          <w:pPr/>
        </w:pPrChange>
      </w:pPr>
      <w:ins w:id="4706" w:author="phuong vu" w:date="2018-11-30T09:48:00Z">
        <w:r w:rsidRPr="00920004">
          <w:rPr>
            <w:lang w:val="en-US"/>
            <w:rPrChange w:id="4707" w:author="phuong vu" w:date="2018-11-30T22:36:00Z">
              <w:rPr>
                <w:lang w:val="en-US"/>
              </w:rPr>
            </w:rPrChange>
          </w:rPr>
          <w:lastRenderedPageBreak/>
          <w:t>Các giải pháp nêu trên đa phần được quản lí bằng thủ công, giấy tờ, sổ sách. Khách hàng sử dụng dịch vụ không nắm được quần áo của mình đã đi đâu và khi nào được giao lại cho mình. Khách hàng hoàn toàn bị động về thời gian giao nhận quần áo.</w:t>
        </w:r>
      </w:ins>
    </w:p>
    <w:p w14:paraId="7C5C10B6" w14:textId="77777777" w:rsidR="00C938C5" w:rsidRPr="00920004" w:rsidRDefault="00C938C5" w:rsidP="00A17FA5">
      <w:pPr>
        <w:ind w:firstLine="360"/>
        <w:rPr>
          <w:ins w:id="4708" w:author="phuong vu" w:date="2018-11-30T09:52:00Z"/>
          <w:lang w:val="en-US"/>
          <w:rPrChange w:id="4709" w:author="phuong vu" w:date="2018-11-30T22:36:00Z">
            <w:rPr>
              <w:ins w:id="4710" w:author="phuong vu" w:date="2018-11-30T09:52:00Z"/>
              <w:lang w:val="en-US"/>
            </w:rPr>
          </w:rPrChange>
        </w:rPr>
        <w:pPrChange w:id="4711" w:author="phuong vu" w:date="2018-11-30T22:40:00Z">
          <w:pPr/>
        </w:pPrChange>
      </w:pPr>
    </w:p>
    <w:p w14:paraId="21F3AEB3" w14:textId="77777777" w:rsidR="00A26BE3" w:rsidRPr="00920004" w:rsidRDefault="00A26BE3" w:rsidP="00BD0851">
      <w:pPr>
        <w:pStyle w:val="ListParagraph"/>
        <w:keepNext/>
        <w:keepLines/>
        <w:numPr>
          <w:ilvl w:val="0"/>
          <w:numId w:val="72"/>
        </w:numPr>
        <w:spacing w:before="240" w:line="0" w:lineRule="atLeast"/>
        <w:ind w:left="360"/>
        <w:outlineLvl w:val="1"/>
        <w:rPr>
          <w:ins w:id="4712" w:author="phuong vu" w:date="2018-11-30T09:54:00Z"/>
          <w:rFonts w:eastAsiaTheme="majorEastAsia" w:cstheme="majorBidi"/>
          <w:b/>
          <w:vanish/>
          <w:rPrChange w:id="4713" w:author="phuong vu" w:date="2018-11-30T22:36:00Z">
            <w:rPr>
              <w:ins w:id="4714" w:author="phuong vu" w:date="2018-11-30T09:54:00Z"/>
              <w:rFonts w:eastAsiaTheme="majorEastAsia" w:cstheme="majorBidi"/>
              <w:b/>
              <w:vanish/>
            </w:rPr>
          </w:rPrChange>
        </w:rPr>
        <w:pPrChange w:id="4715" w:author="phuong vu" w:date="2018-11-30T14:16:00Z">
          <w:pPr>
            <w:pStyle w:val="ListParagraph"/>
            <w:keepNext/>
            <w:keepLines/>
            <w:numPr>
              <w:numId w:val="72"/>
            </w:numPr>
            <w:spacing w:before="160"/>
            <w:ind w:left="360" w:hanging="360"/>
            <w:contextualSpacing w:val="0"/>
            <w:outlineLvl w:val="1"/>
          </w:pPr>
        </w:pPrChange>
      </w:pPr>
      <w:bookmarkStart w:id="4716" w:name="_Toc531358799"/>
      <w:bookmarkStart w:id="4717" w:name="_Toc531359780"/>
      <w:bookmarkStart w:id="4718" w:name="_Toc531380622"/>
      <w:bookmarkEnd w:id="4716"/>
      <w:bookmarkEnd w:id="4717"/>
      <w:bookmarkEnd w:id="4718"/>
    </w:p>
    <w:p w14:paraId="386B8F90" w14:textId="77777777" w:rsidR="00A26BE3" w:rsidRPr="00920004" w:rsidRDefault="00A26BE3" w:rsidP="00BD0851">
      <w:pPr>
        <w:pStyle w:val="ListParagraph"/>
        <w:keepNext/>
        <w:keepLines/>
        <w:numPr>
          <w:ilvl w:val="0"/>
          <w:numId w:val="72"/>
        </w:numPr>
        <w:spacing w:before="240" w:line="0" w:lineRule="atLeast"/>
        <w:ind w:left="360"/>
        <w:outlineLvl w:val="1"/>
        <w:rPr>
          <w:ins w:id="4719" w:author="phuong vu" w:date="2018-11-30T09:54:00Z"/>
          <w:rFonts w:eastAsiaTheme="majorEastAsia" w:cstheme="majorBidi"/>
          <w:b/>
          <w:vanish/>
          <w:rPrChange w:id="4720" w:author="phuong vu" w:date="2018-11-30T22:36:00Z">
            <w:rPr>
              <w:ins w:id="4721" w:author="phuong vu" w:date="2018-11-30T09:54:00Z"/>
              <w:rFonts w:eastAsiaTheme="majorEastAsia" w:cstheme="majorBidi"/>
              <w:b/>
              <w:vanish/>
            </w:rPr>
          </w:rPrChange>
        </w:rPr>
        <w:pPrChange w:id="4722" w:author="phuong vu" w:date="2018-11-30T14:16:00Z">
          <w:pPr>
            <w:pStyle w:val="ListParagraph"/>
            <w:keepNext/>
            <w:keepLines/>
            <w:numPr>
              <w:numId w:val="72"/>
            </w:numPr>
            <w:spacing w:before="160"/>
            <w:ind w:left="360" w:hanging="360"/>
            <w:contextualSpacing w:val="0"/>
            <w:outlineLvl w:val="1"/>
          </w:pPr>
        </w:pPrChange>
      </w:pPr>
      <w:bookmarkStart w:id="4723" w:name="_Toc531358800"/>
      <w:bookmarkStart w:id="4724" w:name="_Toc531359781"/>
      <w:bookmarkStart w:id="4725" w:name="_Toc531380623"/>
      <w:bookmarkEnd w:id="4723"/>
      <w:bookmarkEnd w:id="4724"/>
      <w:bookmarkEnd w:id="4725"/>
    </w:p>
    <w:p w14:paraId="235A84E5" w14:textId="1046A23D" w:rsidR="00370B8C" w:rsidRPr="00920004" w:rsidRDefault="00A26BE3" w:rsidP="00BD0851">
      <w:pPr>
        <w:pStyle w:val="Heading2"/>
        <w:numPr>
          <w:ilvl w:val="0"/>
          <w:numId w:val="72"/>
        </w:numPr>
        <w:spacing w:before="240" w:line="0" w:lineRule="atLeast"/>
        <w:ind w:left="360"/>
        <w:rPr>
          <w:rPrChange w:id="4726" w:author="phuong vu" w:date="2018-11-30T22:36:00Z">
            <w:rPr>
              <w:lang w:val="en-US"/>
            </w:rPr>
          </w:rPrChange>
        </w:rPr>
        <w:pPrChange w:id="4727" w:author="phuong vu" w:date="2018-11-30T14:16:00Z">
          <w:pPr>
            <w:pStyle w:val="Heading2"/>
          </w:pPr>
        </w:pPrChange>
      </w:pPr>
      <w:ins w:id="4728" w:author="phuong vu" w:date="2018-11-30T09:54:00Z">
        <w:r w:rsidRPr="00920004">
          <w:rPr>
            <w:lang w:val="en-US"/>
            <w:rPrChange w:id="4729" w:author="phuong vu" w:date="2018-11-30T22:36:00Z">
              <w:rPr>
                <w:lang w:val="en-US"/>
              </w:rPr>
            </w:rPrChange>
          </w:rPr>
          <w:t xml:space="preserve"> </w:t>
        </w:r>
      </w:ins>
      <w:del w:id="4730" w:author="phuong vu" w:date="2018-11-30T09:51:00Z">
        <w:r w:rsidR="00C8482A" w:rsidRPr="00920004" w:rsidDel="00C938C5">
          <w:rPr>
            <w:rPrChange w:id="4731" w:author="phuong vu" w:date="2018-11-30T22:36:00Z">
              <w:rPr>
                <w:lang w:val="en-US"/>
              </w:rPr>
            </w:rPrChange>
          </w:rPr>
          <w:br w:type="page"/>
        </w:r>
      </w:del>
      <w:bookmarkStart w:id="4732" w:name="_Toc529231110"/>
      <w:bookmarkStart w:id="4733" w:name="_Toc529231497"/>
      <w:bookmarkStart w:id="4734" w:name="_Toc531380624"/>
      <w:bookmarkEnd w:id="4732"/>
      <w:bookmarkEnd w:id="4733"/>
      <w:r w:rsidR="00370B8C" w:rsidRPr="00920004">
        <w:rPr>
          <w:rPrChange w:id="4735" w:author="phuong vu" w:date="2018-11-30T22:36:00Z">
            <w:rPr/>
          </w:rPrChange>
        </w:rPr>
        <w:t>Phạm</w:t>
      </w:r>
      <w:r w:rsidR="00370B8C" w:rsidRPr="00920004">
        <w:rPr>
          <w:rPrChange w:id="4736" w:author="phuong vu" w:date="2018-11-30T22:36:00Z">
            <w:rPr>
              <w:lang w:val="en-US"/>
            </w:rPr>
          </w:rPrChange>
        </w:rPr>
        <w:t xml:space="preserve"> vi đề tài</w:t>
      </w:r>
      <w:bookmarkEnd w:id="4734"/>
    </w:p>
    <w:p w14:paraId="7C74B52E" w14:textId="6812410E" w:rsidR="00C8482A" w:rsidRPr="00920004" w:rsidRDefault="00FE6A57" w:rsidP="00A17FA5">
      <w:pPr>
        <w:rPr>
          <w:lang w:val="en-US"/>
          <w:rPrChange w:id="4737" w:author="phuong vu" w:date="2018-11-30T22:36:00Z">
            <w:rPr>
              <w:lang w:val="en-US"/>
            </w:rPr>
          </w:rPrChange>
        </w:rPr>
        <w:pPrChange w:id="4738" w:author="phuong vu" w:date="2018-11-30T22:40:00Z">
          <w:pPr/>
        </w:pPrChange>
      </w:pPr>
      <w:ins w:id="4739" w:author="phuong vu" w:date="2018-11-30T16:35:00Z">
        <w:r w:rsidRPr="00920004">
          <w:rPr>
            <w:lang w:val="en-US"/>
            <w:rPrChange w:id="4740" w:author="phuong vu" w:date="2018-11-30T22:36:00Z">
              <w:rPr>
                <w:lang w:val="en-US"/>
              </w:rPr>
            </w:rPrChange>
          </w:rPr>
          <w:tab/>
        </w:r>
      </w:ins>
      <w:del w:id="4741" w:author="phuong vu" w:date="2018-11-30T16:29:00Z">
        <w:r w:rsidR="00C8482A" w:rsidRPr="00920004" w:rsidDel="00FE6A57">
          <w:rPr>
            <w:lang w:val="en-US"/>
            <w:rPrChange w:id="4742" w:author="phuong vu" w:date="2018-11-30T22:36:00Z">
              <w:rPr>
                <w:lang w:val="en-US"/>
              </w:rPr>
            </w:rPrChange>
          </w:rPr>
          <w:tab/>
        </w:r>
      </w:del>
      <w:r w:rsidR="00C8482A" w:rsidRPr="00920004">
        <w:rPr>
          <w:lang w:val="en-US"/>
          <w:rPrChange w:id="4743" w:author="phuong vu" w:date="2018-11-30T22:36:00Z">
            <w:rPr>
              <w:lang w:val="en-US"/>
            </w:rPr>
          </w:rPrChange>
        </w:rPr>
        <w:t>Đề tài được đặt ra với mong muốn giải quyết được vấn đề trong việc tạo đơn hàng cho khách hàng thông qua việc đặt đơn hàng thông qua ứng dụng di động. Ứng dụng hỗ trợ khách hàng chọn dịch vụ mình cần thiết và tìm kiếm những chi nhánh của hàng có hỗ trợ đầy đủ dịch vụ khách hàng đã chọn lựa.</w:t>
      </w:r>
    </w:p>
    <w:p w14:paraId="57F1AC7C" w14:textId="6A9EC5AC" w:rsidR="00370B8C" w:rsidRPr="00920004" w:rsidRDefault="00FE6A57" w:rsidP="00A17FA5">
      <w:pPr>
        <w:rPr>
          <w:ins w:id="4744" w:author="phuong vu" w:date="2018-11-18T15:45:00Z"/>
          <w:lang w:val="en-US"/>
          <w:rPrChange w:id="4745" w:author="phuong vu" w:date="2018-11-30T22:36:00Z">
            <w:rPr>
              <w:ins w:id="4746" w:author="phuong vu" w:date="2018-11-18T15:45:00Z"/>
              <w:lang w:val="en-US"/>
            </w:rPr>
          </w:rPrChange>
        </w:rPr>
        <w:pPrChange w:id="4747" w:author="phuong vu" w:date="2018-11-30T22:40:00Z">
          <w:pPr/>
        </w:pPrChange>
      </w:pPr>
      <w:ins w:id="4748" w:author="phuong vu" w:date="2018-11-30T16:35:00Z">
        <w:r w:rsidRPr="00920004">
          <w:rPr>
            <w:lang w:val="en-US"/>
            <w:rPrChange w:id="4749" w:author="phuong vu" w:date="2018-11-30T22:36:00Z">
              <w:rPr>
                <w:lang w:val="en-US"/>
              </w:rPr>
            </w:rPrChange>
          </w:rPr>
          <w:tab/>
        </w:r>
      </w:ins>
      <w:del w:id="4750" w:author="phuong vu" w:date="2018-11-30T16:29:00Z">
        <w:r w:rsidR="00C8482A" w:rsidRPr="00920004" w:rsidDel="00FE6A57">
          <w:rPr>
            <w:lang w:val="en-US"/>
            <w:rPrChange w:id="4751" w:author="phuong vu" w:date="2018-11-30T22:36:00Z">
              <w:rPr>
                <w:lang w:val="en-US"/>
              </w:rPr>
            </w:rPrChange>
          </w:rPr>
          <w:tab/>
        </w:r>
      </w:del>
      <w:r w:rsidR="00C8482A" w:rsidRPr="00920004">
        <w:rPr>
          <w:lang w:val="en-US"/>
          <w:rPrChange w:id="4752" w:author="phuong vu" w:date="2018-11-30T22:36:00Z">
            <w:rPr>
              <w:lang w:val="en-US"/>
            </w:rPr>
          </w:rPrChange>
        </w:rPr>
        <w:t>Xây dựng một trang web quản lí thông qua đó cửa hàng có thể quản lí các đơn hàng, biên nhận bằng cách kiểm soát trạng thái của chúng</w:t>
      </w:r>
      <w:r w:rsidR="0044671F" w:rsidRPr="00920004">
        <w:rPr>
          <w:lang w:val="en-US"/>
          <w:rPrChange w:id="4753" w:author="phuong vu" w:date="2018-11-30T22:36:00Z">
            <w:rPr>
              <w:lang w:val="en-US"/>
            </w:rPr>
          </w:rPrChange>
        </w:rPr>
        <w:t>. Hỗ trợ đưa ra gợi ý sắp lịch xử lí đơn hàng cho cửa hàng và phân loại tự động giúp tiết kiệm thời gian nhất có thể.</w:t>
      </w:r>
    </w:p>
    <w:p w14:paraId="3BCF4D47" w14:textId="1D6A83EB" w:rsidR="00891537" w:rsidRPr="00920004" w:rsidRDefault="00891537" w:rsidP="00A17FA5">
      <w:pPr>
        <w:rPr>
          <w:lang w:val="en-US"/>
          <w:rPrChange w:id="4754" w:author="phuong vu" w:date="2018-11-30T22:36:00Z">
            <w:rPr>
              <w:lang w:val="en-US"/>
            </w:rPr>
          </w:rPrChange>
        </w:rPr>
        <w:pPrChange w:id="4755" w:author="phuong vu" w:date="2018-11-30T22:40:00Z">
          <w:pPr/>
        </w:pPrChange>
      </w:pPr>
      <w:ins w:id="4756" w:author="phuong vu" w:date="2018-11-18T15:45:00Z">
        <w:r w:rsidRPr="00920004">
          <w:rPr>
            <w:lang w:val="en-US"/>
            <w:rPrChange w:id="4757" w:author="phuong vu" w:date="2018-11-30T22:36:00Z">
              <w:rPr>
                <w:lang w:val="en-US"/>
              </w:rPr>
            </w:rPrChange>
          </w:rPr>
          <w:t>Đề tài hiện t</w:t>
        </w:r>
      </w:ins>
      <w:ins w:id="4758" w:author="phuong vu" w:date="2018-11-18T15:46:00Z">
        <w:r w:rsidRPr="00920004">
          <w:rPr>
            <w:lang w:val="en-US"/>
            <w:rPrChange w:id="4759" w:author="phuong vu" w:date="2018-11-30T22:36:00Z">
              <w:rPr>
                <w:lang w:val="en-US"/>
              </w:rPr>
            </w:rPrChange>
          </w:rPr>
          <w:t>ại</w:t>
        </w:r>
      </w:ins>
      <w:ins w:id="4760" w:author="phuong vu" w:date="2018-11-22T13:24:00Z">
        <w:r w:rsidR="003166DB" w:rsidRPr="00920004">
          <w:rPr>
            <w:lang w:val="en-US"/>
            <w:rPrChange w:id="4761" w:author="phuong vu" w:date="2018-11-30T22:36:00Z">
              <w:rPr>
                <w:lang w:val="en-US"/>
              </w:rPr>
            </w:rPrChange>
          </w:rPr>
          <w:t xml:space="preserve"> không</w:t>
        </w:r>
      </w:ins>
      <w:ins w:id="4762" w:author="phuong vu" w:date="2018-11-18T15:46:00Z">
        <w:r w:rsidRPr="00920004">
          <w:rPr>
            <w:lang w:val="en-US"/>
            <w:rPrChange w:id="4763" w:author="phuong vu" w:date="2018-11-30T22:36:00Z">
              <w:rPr>
                <w:lang w:val="en-US"/>
              </w:rPr>
            </w:rPrChange>
          </w:rPr>
          <w:t xml:space="preserve"> </w:t>
        </w:r>
      </w:ins>
      <w:ins w:id="4764" w:author="phuong vu" w:date="2018-11-18T15:45:00Z">
        <w:r w:rsidRPr="00920004">
          <w:rPr>
            <w:lang w:val="en-US"/>
            <w:rPrChange w:id="4765" w:author="phuong vu" w:date="2018-11-30T22:36:00Z">
              <w:rPr>
                <w:lang w:val="en-US"/>
              </w:rPr>
            </w:rPrChange>
          </w:rPr>
          <w:t>hỗ trợ xây dựng trang quản lí các thông</w:t>
        </w:r>
      </w:ins>
      <w:ins w:id="4766" w:author="phuong vu" w:date="2018-11-18T15:46:00Z">
        <w:r w:rsidRPr="00920004">
          <w:rPr>
            <w:lang w:val="en-US"/>
            <w:rPrChange w:id="4767" w:author="phuong vu" w:date="2018-11-30T22:36:00Z">
              <w:rPr>
                <w:lang w:val="en-US"/>
              </w:rPr>
            </w:rPrChange>
          </w:rPr>
          <w:t xml:space="preserve"> tin dữ liệu đầu vào để tạo đơn hàng cũng như quản lí.</w:t>
        </w:r>
      </w:ins>
    </w:p>
    <w:p w14:paraId="200F8878" w14:textId="4ED2DB35" w:rsidR="00476B40" w:rsidRPr="00920004" w:rsidRDefault="00476B40" w:rsidP="00BD0851">
      <w:pPr>
        <w:pStyle w:val="Heading2"/>
        <w:numPr>
          <w:ilvl w:val="0"/>
          <w:numId w:val="72"/>
        </w:numPr>
        <w:spacing w:before="240" w:line="0" w:lineRule="atLeast"/>
        <w:ind w:left="360"/>
        <w:rPr>
          <w:ins w:id="4768" w:author="phuong vu" w:date="2018-11-22T13:05:00Z"/>
          <w:rFonts w:cstheme="majorHAnsi"/>
          <w:rPrChange w:id="4769" w:author="phuong vu" w:date="2018-11-30T22:36:00Z">
            <w:rPr>
              <w:ins w:id="4770" w:author="phuong vu" w:date="2018-11-22T13:05:00Z"/>
              <w:rFonts w:cstheme="majorHAnsi"/>
            </w:rPr>
          </w:rPrChange>
        </w:rPr>
        <w:pPrChange w:id="4771" w:author="phuong vu" w:date="2018-11-30T14:16:00Z">
          <w:pPr>
            <w:pStyle w:val="Heading3"/>
          </w:pPr>
        </w:pPrChange>
      </w:pPr>
      <w:bookmarkStart w:id="4772" w:name="_Toc531380625"/>
      <w:ins w:id="4773" w:author="phuong vu" w:date="2018-11-22T13:05:00Z">
        <w:r w:rsidRPr="00920004">
          <w:rPr>
            <w:rFonts w:cstheme="majorHAnsi"/>
            <w:rPrChange w:id="4774" w:author="phuong vu" w:date="2018-11-30T22:36:00Z">
              <w:rPr>
                <w:rFonts w:cstheme="majorHAnsi"/>
              </w:rPr>
            </w:rPrChange>
          </w:rPr>
          <w:t>Mụ</w:t>
        </w:r>
        <w:r w:rsidRPr="00920004">
          <w:rPr>
            <w:rFonts w:cstheme="majorHAnsi"/>
            <w:rPrChange w:id="4775" w:author="phuong vu" w:date="2018-11-30T22:36:00Z">
              <w:rPr/>
            </w:rPrChange>
          </w:rPr>
          <w:t xml:space="preserve">c tiêu </w:t>
        </w:r>
      </w:ins>
      <w:ins w:id="4776" w:author="phuong vu" w:date="2018-11-22T13:21:00Z">
        <w:r w:rsidR="003166DB" w:rsidRPr="00920004">
          <w:rPr>
            <w:rFonts w:cstheme="majorHAnsi"/>
            <w:lang w:val="en-US"/>
            <w:rPrChange w:id="4777" w:author="phuong vu" w:date="2018-11-30T22:36:00Z">
              <w:rPr/>
            </w:rPrChange>
          </w:rPr>
          <w:t>đề tài</w:t>
        </w:r>
      </w:ins>
      <w:bookmarkEnd w:id="4772"/>
    </w:p>
    <w:p w14:paraId="0EF32336" w14:textId="77777777" w:rsidR="00476B40" w:rsidRPr="00920004" w:rsidRDefault="00476B40" w:rsidP="00A17FA5">
      <w:pPr>
        <w:ind w:firstLine="360"/>
        <w:rPr>
          <w:ins w:id="4778" w:author="phuong vu" w:date="2018-11-22T13:05:00Z"/>
          <w:rPrChange w:id="4779" w:author="phuong vu" w:date="2018-11-30T22:36:00Z">
            <w:rPr>
              <w:ins w:id="4780" w:author="phuong vu" w:date="2018-11-22T13:05:00Z"/>
              <w:lang w:val="en-US"/>
            </w:rPr>
          </w:rPrChange>
        </w:rPr>
        <w:pPrChange w:id="4781" w:author="phuong vu" w:date="2018-11-30T22:40:00Z">
          <w:pPr>
            <w:ind w:left="720"/>
          </w:pPr>
        </w:pPrChange>
      </w:pPr>
      <w:ins w:id="4782" w:author="phuong vu" w:date="2018-11-22T13:05:00Z">
        <w:r w:rsidRPr="00920004">
          <w:rPr>
            <w:rPrChange w:id="4783" w:author="phuong vu" w:date="2018-11-30T22:36:00Z">
              <w:rPr>
                <w:lang w:val="en-US"/>
              </w:rPr>
            </w:rPrChange>
          </w:rPr>
          <w:t>Phát triển một mô hình hệ thống giặt ủi dựa trên các công nghệ phổ biến hiện nay gồm:</w:t>
        </w:r>
      </w:ins>
    </w:p>
    <w:p w14:paraId="209A8A43" w14:textId="1E3796DC" w:rsidR="00476B40" w:rsidRPr="00920004" w:rsidRDefault="00476B40" w:rsidP="00A17FA5">
      <w:pPr>
        <w:ind w:firstLine="720"/>
        <w:rPr>
          <w:ins w:id="4784" w:author="phuong vu" w:date="2018-11-22T13:05:00Z"/>
          <w:rPrChange w:id="4785" w:author="phuong vu" w:date="2018-11-30T22:36:00Z">
            <w:rPr>
              <w:ins w:id="4786" w:author="phuong vu" w:date="2018-11-22T13:05:00Z"/>
              <w:lang w:val="en-US"/>
            </w:rPr>
          </w:rPrChange>
        </w:rPr>
        <w:pPrChange w:id="4787" w:author="phuong vu" w:date="2018-11-30T22:41:00Z">
          <w:pPr>
            <w:ind w:left="720"/>
          </w:pPr>
        </w:pPrChange>
      </w:pPr>
      <w:ins w:id="4788" w:author="phuong vu" w:date="2018-11-22T13:05:00Z">
        <w:r w:rsidRPr="00920004">
          <w:rPr>
            <w:rPrChange w:id="4789" w:author="phuong vu" w:date="2018-11-30T22:36:00Z">
              <w:rPr>
                <w:lang w:val="en-US"/>
              </w:rPr>
            </w:rPrChange>
          </w:rPr>
          <w:t xml:space="preserve">- Xây dựng một ứng dụng </w:t>
        </w:r>
      </w:ins>
      <w:ins w:id="4790" w:author="phuong vu" w:date="2018-11-27T16:38:00Z">
        <w:r w:rsidR="00083585" w:rsidRPr="00920004">
          <w:rPr>
            <w:rPrChange w:id="4791" w:author="phuong vu" w:date="2018-11-30T22:36:00Z">
              <w:rPr/>
            </w:rPrChange>
          </w:rPr>
          <w:t>Android</w:t>
        </w:r>
      </w:ins>
      <w:ins w:id="4792" w:author="phuong vu" w:date="2018-11-22T13:05:00Z">
        <w:r w:rsidRPr="00920004">
          <w:rPr>
            <w:rPrChange w:id="4793" w:author="phuong vu" w:date="2018-11-30T22:36:00Z">
              <w:rPr>
                <w:lang w:val="en-US"/>
              </w:rPr>
            </w:rPrChange>
          </w:rPr>
          <w:t xml:space="preserve"> hỗ trợ khách hàng tạo đơn hàng và tìm được những chi nhánh giặt ủi của cửa hàng gần nhất trong phạm vi được quy định trước.</w:t>
        </w:r>
      </w:ins>
    </w:p>
    <w:p w14:paraId="63B6F64B" w14:textId="738B70C7" w:rsidR="00476B40" w:rsidRPr="00920004" w:rsidRDefault="00476B40" w:rsidP="00A17FA5">
      <w:pPr>
        <w:ind w:firstLine="720"/>
        <w:rPr>
          <w:ins w:id="4794" w:author="phuong vu" w:date="2018-11-22T13:05:00Z"/>
          <w:rPrChange w:id="4795" w:author="phuong vu" w:date="2018-11-30T22:36:00Z">
            <w:rPr>
              <w:ins w:id="4796" w:author="phuong vu" w:date="2018-11-22T13:05:00Z"/>
              <w:lang w:val="en-US"/>
            </w:rPr>
          </w:rPrChange>
        </w:rPr>
        <w:pPrChange w:id="4797" w:author="phuong vu" w:date="2018-11-30T22:41:00Z">
          <w:pPr>
            <w:ind w:left="720"/>
          </w:pPr>
        </w:pPrChange>
      </w:pPr>
      <w:ins w:id="4798" w:author="phuong vu" w:date="2018-11-22T13:05:00Z">
        <w:r w:rsidRPr="00920004">
          <w:rPr>
            <w:rPrChange w:id="4799" w:author="phuong vu" w:date="2018-11-30T22:36:00Z">
              <w:rPr>
                <w:lang w:val="en-US"/>
              </w:rPr>
            </w:rPrChange>
          </w:rPr>
          <w:t xml:space="preserve">- Xây dựng một trong Web quản lí các đơn hàng của khách hàng sau khi họ chấp nhận </w:t>
        </w:r>
      </w:ins>
      <w:ins w:id="4800" w:author="phuong vu" w:date="2018-11-25T21:25:00Z">
        <w:r w:rsidR="00E13565" w:rsidRPr="00920004">
          <w:rPr>
            <w:lang w:val="en-US"/>
            <w:rPrChange w:id="4801" w:author="phuong vu" w:date="2018-11-30T22:36:00Z">
              <w:rPr>
                <w:lang w:val="en-US"/>
              </w:rPr>
            </w:rPrChange>
          </w:rPr>
          <w:t>tạo</w:t>
        </w:r>
      </w:ins>
      <w:ins w:id="4802" w:author="phuong vu" w:date="2018-11-22T13:05:00Z">
        <w:r w:rsidRPr="00920004">
          <w:rPr>
            <w:rPrChange w:id="4803" w:author="phuong vu" w:date="2018-11-30T22:36:00Z">
              <w:rPr>
                <w:lang w:val="en-US"/>
              </w:rPr>
            </w:rPrChange>
          </w:rPr>
          <w:t xml:space="preserve"> đơn hàng từ ứng dụng </w:t>
        </w:r>
      </w:ins>
      <w:ins w:id="4804" w:author="phuong vu" w:date="2018-11-27T16:38:00Z">
        <w:r w:rsidR="00083585" w:rsidRPr="00920004">
          <w:rPr>
            <w:rPrChange w:id="4805" w:author="phuong vu" w:date="2018-11-30T22:36:00Z">
              <w:rPr/>
            </w:rPrChange>
          </w:rPr>
          <w:t>Android</w:t>
        </w:r>
      </w:ins>
      <w:ins w:id="4806" w:author="phuong vu" w:date="2018-11-22T13:05:00Z">
        <w:r w:rsidRPr="00920004">
          <w:rPr>
            <w:rPrChange w:id="4807" w:author="phuong vu" w:date="2018-11-30T22:36:00Z">
              <w:rPr>
                <w:lang w:val="en-US"/>
              </w:rPr>
            </w:rPrChange>
          </w:rPr>
          <w:t>. Trang Web hỗ trợ nh</w:t>
        </w:r>
      </w:ins>
      <w:ins w:id="4808" w:author="phuong vu" w:date="2018-11-25T21:25:00Z">
        <w:r w:rsidR="00E13565" w:rsidRPr="00920004">
          <w:rPr>
            <w:lang w:val="en-US"/>
            <w:rPrChange w:id="4809" w:author="phuong vu" w:date="2018-11-30T22:36:00Z">
              <w:rPr>
                <w:lang w:val="en-US"/>
              </w:rPr>
            </w:rPrChange>
          </w:rPr>
          <w:t>â</w:t>
        </w:r>
      </w:ins>
      <w:ins w:id="4810" w:author="phuong vu" w:date="2018-11-22T13:05:00Z">
        <w:r w:rsidRPr="00920004">
          <w:rPr>
            <w:rPrChange w:id="4811" w:author="phuong vu" w:date="2018-11-30T22:36:00Z">
              <w:rPr>
                <w:lang w:val="en-US"/>
              </w:rPr>
            </w:rPrChange>
          </w:rPr>
          <w:t>n viên quản lí đơn hàng theo dõi được tình trạng của đơn hàng thông qua việc quản lí các dơn hàng dựa trên trạng thái của chúng. Cùng với đó, trang web cung cấp tạo đơn hàng nếu khách hàng không đặt hàng thông qua ứng dụng điện thoại.</w:t>
        </w:r>
      </w:ins>
    </w:p>
    <w:p w14:paraId="701AAC2B" w14:textId="0A30566D" w:rsidR="00476B40" w:rsidRPr="00920004" w:rsidRDefault="00476B40" w:rsidP="00A17FA5">
      <w:pPr>
        <w:ind w:firstLine="360"/>
        <w:rPr>
          <w:ins w:id="4812" w:author="phuong vu" w:date="2018-11-22T13:05:00Z"/>
          <w:rPrChange w:id="4813" w:author="phuong vu" w:date="2018-11-30T22:36:00Z">
            <w:rPr>
              <w:ins w:id="4814" w:author="phuong vu" w:date="2018-11-22T13:05:00Z"/>
              <w:lang w:val="en-US"/>
            </w:rPr>
          </w:rPrChange>
        </w:rPr>
        <w:pPrChange w:id="4815" w:author="phuong vu" w:date="2018-11-30T22:41:00Z">
          <w:pPr>
            <w:ind w:left="720"/>
          </w:pPr>
        </w:pPrChange>
      </w:pPr>
      <w:ins w:id="4816" w:author="phuong vu" w:date="2018-11-22T13:05:00Z">
        <w:r w:rsidRPr="00920004">
          <w:rPr>
            <w:rPrChange w:id="4817" w:author="phuong vu" w:date="2018-11-30T22:36:00Z">
              <w:rPr>
                <w:lang w:val="en-US"/>
              </w:rPr>
            </w:rPrChange>
          </w:rPr>
          <w:t>- Áp dụng giải thuật hàng đợi nhiều trạm phục vụ để giải quyết được bài toán phân chia các đơn hàng vào các máy giặt sao cho thời gian xử lí các đơn hàng là nhanh nhất có thể và đúng thời gian giao trả đồ cho khách hàng. Kết quả áp dụng giải thuật là kết quả tương đối không giải quyết được tất cả các trường hợp đặc biệt trong thực tế.</w:t>
        </w:r>
      </w:ins>
    </w:p>
    <w:p w14:paraId="4A4BDF96" w14:textId="77777777" w:rsidR="00476B40" w:rsidRPr="00920004" w:rsidRDefault="00476B40" w:rsidP="00A17FA5">
      <w:pPr>
        <w:rPr>
          <w:ins w:id="4818" w:author="phuong vu" w:date="2018-11-22T13:05:00Z"/>
          <w:rPrChange w:id="4819" w:author="phuong vu" w:date="2018-11-30T22:36:00Z">
            <w:rPr>
              <w:ins w:id="4820" w:author="phuong vu" w:date="2018-11-22T13:05:00Z"/>
              <w:lang w:val="en-US"/>
            </w:rPr>
          </w:rPrChange>
        </w:rPr>
        <w:pPrChange w:id="4821" w:author="phuong vu" w:date="2018-11-30T22:40:00Z">
          <w:pPr>
            <w:jc w:val="left"/>
          </w:pPr>
        </w:pPrChange>
      </w:pPr>
      <w:ins w:id="4822" w:author="phuong vu" w:date="2018-11-22T13:05:00Z">
        <w:r w:rsidRPr="00920004">
          <w:rPr>
            <w:rPrChange w:id="4823" w:author="phuong vu" w:date="2018-11-30T22:36:00Z">
              <w:rPr>
                <w:lang w:val="en-US"/>
              </w:rPr>
            </w:rPrChange>
          </w:rPr>
          <w:br w:type="page"/>
        </w:r>
      </w:ins>
    </w:p>
    <w:p w14:paraId="7308C583" w14:textId="134EE7A0" w:rsidR="00382451" w:rsidRPr="00920004" w:rsidRDefault="00476B40" w:rsidP="00BD0851">
      <w:pPr>
        <w:pStyle w:val="Heading2"/>
        <w:numPr>
          <w:ilvl w:val="0"/>
          <w:numId w:val="72"/>
        </w:numPr>
        <w:spacing w:before="240" w:line="0" w:lineRule="atLeast"/>
        <w:ind w:left="360"/>
        <w:rPr>
          <w:ins w:id="4824" w:author="phuong vu" w:date="2018-11-22T13:05:00Z"/>
          <w:rFonts w:cstheme="majorHAnsi"/>
          <w:rPrChange w:id="4825" w:author="phuong vu" w:date="2018-11-30T22:36:00Z">
            <w:rPr>
              <w:ins w:id="4826" w:author="phuong vu" w:date="2018-11-22T13:05:00Z"/>
            </w:rPr>
          </w:rPrChange>
        </w:rPr>
        <w:pPrChange w:id="4827" w:author="phuong vu" w:date="2018-11-30T14:16:00Z">
          <w:pPr>
            <w:pStyle w:val="Heading3"/>
          </w:pPr>
        </w:pPrChange>
      </w:pPr>
      <w:bookmarkStart w:id="4828" w:name="_Toc531380626"/>
      <w:ins w:id="4829" w:author="phuong vu" w:date="2018-11-22T13:05:00Z">
        <w:r w:rsidRPr="00920004">
          <w:rPr>
            <w:rFonts w:cstheme="majorHAnsi"/>
            <w:rPrChange w:id="4830" w:author="phuong vu" w:date="2018-11-30T22:36:00Z">
              <w:rPr>
                <w:rFonts w:cstheme="majorHAnsi"/>
              </w:rPr>
            </w:rPrChange>
          </w:rPr>
          <w:lastRenderedPageBreak/>
          <w:t>Đối tư</w:t>
        </w:r>
        <w:r w:rsidRPr="00920004">
          <w:rPr>
            <w:rFonts w:cstheme="majorHAnsi"/>
            <w:rPrChange w:id="4831" w:author="phuong vu" w:date="2018-11-30T22:36:00Z">
              <w:rPr/>
            </w:rPrChange>
          </w:rPr>
          <w:t>ợng nghiên cứu</w:t>
        </w:r>
        <w:bookmarkEnd w:id="4828"/>
      </w:ins>
    </w:p>
    <w:p w14:paraId="4E929338" w14:textId="196F25C0" w:rsidR="00476B40" w:rsidRPr="00920004" w:rsidRDefault="00476B40" w:rsidP="00A17FA5">
      <w:pPr>
        <w:ind w:firstLine="360"/>
        <w:rPr>
          <w:ins w:id="4832" w:author="phuong vu" w:date="2018-11-22T13:05:00Z"/>
          <w:rPrChange w:id="4833" w:author="phuong vu" w:date="2018-11-30T22:36:00Z">
            <w:rPr>
              <w:ins w:id="4834" w:author="phuong vu" w:date="2018-11-22T13:05:00Z"/>
              <w:lang w:val="en-US"/>
            </w:rPr>
          </w:rPrChange>
        </w:rPr>
        <w:pPrChange w:id="4835" w:author="phuong vu" w:date="2018-11-30T22:41:00Z">
          <w:pPr/>
        </w:pPrChange>
      </w:pPr>
      <w:ins w:id="4836" w:author="phuong vu" w:date="2018-11-22T13:05:00Z">
        <w:r w:rsidRPr="00920004">
          <w:rPr>
            <w:rPrChange w:id="4837" w:author="phuong vu" w:date="2018-11-30T22:36:00Z">
              <w:rPr>
                <w:lang w:val="en-US"/>
              </w:rPr>
            </w:rPrChange>
          </w:rPr>
          <w:t>Đề tài nghiên cứu về mô hình quản lí một cửa hàng giặt ủi với nhiều chi nhánh (hay</w:t>
        </w:r>
      </w:ins>
      <w:ins w:id="4838" w:author="phuong vu" w:date="2018-11-25T21:25:00Z">
        <w:r w:rsidR="00E13565" w:rsidRPr="00920004">
          <w:rPr>
            <w:lang w:val="en-US"/>
            <w:rPrChange w:id="4839" w:author="phuong vu" w:date="2018-11-30T22:36:00Z">
              <w:rPr>
                <w:lang w:val="en-US"/>
              </w:rPr>
            </w:rPrChange>
          </w:rPr>
          <w:t xml:space="preserve"> địa</w:t>
        </w:r>
      </w:ins>
      <w:ins w:id="4840" w:author="phuong vu" w:date="2018-11-22T13:05:00Z">
        <w:r w:rsidRPr="00920004">
          <w:rPr>
            <w:rPrChange w:id="4841" w:author="phuong vu" w:date="2018-11-30T22:36:00Z">
              <w:rPr>
                <w:lang w:val="en-US"/>
              </w:rPr>
            </w:rPrChange>
          </w:rPr>
          <w:t xml:space="preserve"> điểm xử lí giặt ủi khác nhau). Đối tượng nghiên cứu mà đề tài hướng tới quản lí được các đơn hàng ở mỗi chi nhánh khác.</w:t>
        </w:r>
      </w:ins>
    </w:p>
    <w:p w14:paraId="6826AF85" w14:textId="5C32D4F8" w:rsidR="00476B40" w:rsidRPr="00920004" w:rsidRDefault="00476B40" w:rsidP="00A17FA5">
      <w:pPr>
        <w:ind w:firstLine="360"/>
        <w:rPr>
          <w:ins w:id="4842" w:author="phuong vu" w:date="2018-11-22T13:05:00Z"/>
          <w:rPrChange w:id="4843" w:author="phuong vu" w:date="2018-11-30T22:36:00Z">
            <w:rPr>
              <w:ins w:id="4844" w:author="phuong vu" w:date="2018-11-22T13:05:00Z"/>
              <w:lang w:val="en-US"/>
            </w:rPr>
          </w:rPrChange>
        </w:rPr>
        <w:pPrChange w:id="4845" w:author="phuong vu" w:date="2018-11-30T22:41:00Z">
          <w:pPr/>
        </w:pPrChange>
      </w:pPr>
      <w:ins w:id="4846" w:author="phuong vu" w:date="2018-11-22T13:05:00Z">
        <w:r w:rsidRPr="00920004">
          <w:rPr>
            <w:rPrChange w:id="4847" w:author="phuong vu" w:date="2018-11-30T22:36:00Z">
              <w:rPr>
                <w:lang w:val="en-US"/>
              </w:rPr>
            </w:rPrChange>
          </w:rPr>
          <w:t xml:space="preserve">Nghiên cứu cách đặt đơn hàng giặt ủi bằng ứng dụng điện thoại, hỗ trợ người dùng tạo đơn hàng nhanh </w:t>
        </w:r>
      </w:ins>
      <w:ins w:id="4848" w:author="phuong vu" w:date="2018-11-30T13:55:00Z">
        <w:r w:rsidR="00184C15" w:rsidRPr="00920004">
          <w:rPr>
            <w:rPrChange w:id="4849" w:author="phuong vu" w:date="2018-11-30T22:36:00Z">
              <w:rPr/>
            </w:rPrChange>
          </w:rPr>
          <w:t>cho</w:t>
        </w:r>
      </w:ins>
      <w:ins w:id="4850" w:author="phuong vu" w:date="2018-11-22T13:05:00Z">
        <w:r w:rsidRPr="00920004">
          <w:rPr>
            <w:rPrChange w:id="4851" w:author="phuong vu" w:date="2018-11-30T22:36:00Z">
              <w:rPr>
                <w:lang w:val="en-US"/>
              </w:rPr>
            </w:rPrChange>
          </w:rPr>
          <w:t>ng không cần bỏ thời gian ra tận địa điểm giặt ủi.</w:t>
        </w:r>
      </w:ins>
    </w:p>
    <w:p w14:paraId="5DEFFA37" w14:textId="73883004" w:rsidR="00476B40" w:rsidRPr="00920004" w:rsidRDefault="00476B40" w:rsidP="00BD0851">
      <w:pPr>
        <w:pStyle w:val="Heading2"/>
        <w:numPr>
          <w:ilvl w:val="0"/>
          <w:numId w:val="72"/>
        </w:numPr>
        <w:spacing w:before="240" w:line="0" w:lineRule="atLeast"/>
        <w:ind w:left="360"/>
        <w:rPr>
          <w:ins w:id="4852" w:author="phuong vu" w:date="2018-11-25T21:28:00Z"/>
          <w:rFonts w:cstheme="majorHAnsi"/>
          <w:rPrChange w:id="4853" w:author="phuong vu" w:date="2018-11-30T22:36:00Z">
            <w:rPr>
              <w:ins w:id="4854" w:author="phuong vu" w:date="2018-11-25T21:28:00Z"/>
            </w:rPr>
          </w:rPrChange>
        </w:rPr>
        <w:pPrChange w:id="4855" w:author="phuong vu" w:date="2018-11-30T14:16:00Z">
          <w:pPr>
            <w:pStyle w:val="Heading2"/>
            <w:numPr>
              <w:ilvl w:val="0"/>
              <w:numId w:val="56"/>
            </w:numPr>
            <w:spacing w:line="276" w:lineRule="auto"/>
            <w:ind w:left="360" w:hanging="360"/>
          </w:pPr>
        </w:pPrChange>
      </w:pPr>
      <w:bookmarkStart w:id="4856" w:name="_Toc531380627"/>
      <w:ins w:id="4857" w:author="phuong vu" w:date="2018-11-22T13:05:00Z">
        <w:r w:rsidRPr="00920004">
          <w:rPr>
            <w:rFonts w:cstheme="majorHAnsi"/>
            <w:rPrChange w:id="4858" w:author="phuong vu" w:date="2018-11-30T22:36:00Z">
              <w:rPr>
                <w:rFonts w:cstheme="majorHAnsi"/>
              </w:rPr>
            </w:rPrChange>
          </w:rPr>
          <w:t>Phạm vi nghiên c</w:t>
        </w:r>
        <w:r w:rsidRPr="00920004">
          <w:rPr>
            <w:rFonts w:cstheme="majorHAnsi"/>
            <w:rPrChange w:id="4859" w:author="phuong vu" w:date="2018-11-30T22:36:00Z">
              <w:rPr/>
            </w:rPrChange>
          </w:rPr>
          <w:t>ứu</w:t>
        </w:r>
      </w:ins>
      <w:bookmarkEnd w:id="4856"/>
    </w:p>
    <w:p w14:paraId="5A5F0099" w14:textId="580803C6" w:rsidR="00476B40" w:rsidRPr="00920004" w:rsidRDefault="00476B40" w:rsidP="00A17FA5">
      <w:pPr>
        <w:ind w:firstLine="360"/>
        <w:rPr>
          <w:ins w:id="4860" w:author="phuong vu" w:date="2018-11-22T13:05:00Z"/>
          <w:rPrChange w:id="4861" w:author="phuong vu" w:date="2018-11-30T22:36:00Z">
            <w:rPr>
              <w:ins w:id="4862" w:author="phuong vu" w:date="2018-11-22T13:05:00Z"/>
              <w:lang w:val="en-US"/>
            </w:rPr>
          </w:rPrChange>
        </w:rPr>
        <w:pPrChange w:id="4863" w:author="phuong vu" w:date="2018-11-30T22:41:00Z">
          <w:pPr/>
        </w:pPrChange>
      </w:pPr>
      <w:ins w:id="4864" w:author="phuong vu" w:date="2018-11-22T13:05:00Z">
        <w:r w:rsidRPr="00920004">
          <w:rPr>
            <w:rPrChange w:id="4865" w:author="phuong vu" w:date="2018-11-30T22:36:00Z">
              <w:rPr>
                <w:lang w:val="en-US"/>
              </w:rPr>
            </w:rPrChange>
          </w:rPr>
          <w:t>Nghiên cứu cách phân chia các đơn hàng theo từng chi nhánh khác nhau. Bên cạnh đó, nhận biết được các đối tượng người dùng tác động đến hệ thống và phân chia quyền hạn tương tác với hệ thống</w:t>
        </w:r>
      </w:ins>
      <w:ins w:id="4866" w:author="phuong vu" w:date="2018-11-25T21:27:00Z">
        <w:r w:rsidR="00E13565" w:rsidRPr="00920004">
          <w:rPr>
            <w:lang w:val="en-US"/>
            <w:rPrChange w:id="4867" w:author="phuong vu" w:date="2018-11-30T22:36:00Z">
              <w:rPr>
                <w:lang w:val="en-US"/>
              </w:rPr>
            </w:rPrChange>
          </w:rPr>
          <w:t xml:space="preserve"> tương ứng</w:t>
        </w:r>
      </w:ins>
      <w:ins w:id="4868" w:author="phuong vu" w:date="2018-11-22T13:05:00Z">
        <w:r w:rsidRPr="00920004">
          <w:rPr>
            <w:rPrChange w:id="4869" w:author="phuong vu" w:date="2018-11-30T22:36:00Z">
              <w:rPr>
                <w:lang w:val="en-US"/>
              </w:rPr>
            </w:rPrChange>
          </w:rPr>
          <w:t>.</w:t>
        </w:r>
      </w:ins>
    </w:p>
    <w:p w14:paraId="09A6C7A6" w14:textId="4685B8A4" w:rsidR="00476B40" w:rsidRPr="00920004" w:rsidRDefault="00476B40" w:rsidP="00A17FA5">
      <w:pPr>
        <w:ind w:firstLine="360"/>
        <w:rPr>
          <w:ins w:id="4870" w:author="phuong vu" w:date="2018-11-22T13:05:00Z"/>
          <w:rPrChange w:id="4871" w:author="phuong vu" w:date="2018-11-30T22:36:00Z">
            <w:rPr>
              <w:ins w:id="4872" w:author="phuong vu" w:date="2018-11-22T13:05:00Z"/>
              <w:lang w:val="en-US"/>
            </w:rPr>
          </w:rPrChange>
        </w:rPr>
        <w:pPrChange w:id="4873" w:author="phuong vu" w:date="2018-11-30T22:41:00Z">
          <w:pPr/>
        </w:pPrChange>
      </w:pPr>
      <w:ins w:id="4874" w:author="phuong vu" w:date="2018-11-22T13:05:00Z">
        <w:r w:rsidRPr="00920004">
          <w:rPr>
            <w:rPrChange w:id="4875" w:author="phuong vu" w:date="2018-11-30T22:36:00Z">
              <w:rPr>
                <w:lang w:val="en-US"/>
              </w:rPr>
            </w:rPrChange>
          </w:rPr>
          <w:t>Ở Việt Nam, mô hình giặt ủi đa phần dịch vụ giặt tính theo khối lượng quần áo nhưng với một số loại quần áo không thể tính theo khối lượng vì sự chuyên biệt hóa của loại quần áo đó hay chi phí bỏ ra nếu tính theo khối lượng cao rất nhiều so với tính theo số lượng quần áo. Do đó, đề tài nghiên cứu cách kết hợp cả hai đơn vị tính đó để phù hợp với nhiều loại dịch vụ nhất.</w:t>
        </w:r>
      </w:ins>
    </w:p>
    <w:p w14:paraId="3B691A58" w14:textId="13095322" w:rsidR="00476B40" w:rsidRPr="00920004" w:rsidRDefault="00476B40" w:rsidP="00A17FA5">
      <w:pPr>
        <w:ind w:firstLine="360"/>
        <w:rPr>
          <w:ins w:id="4876" w:author="phuong vu" w:date="2018-11-22T13:05:00Z"/>
          <w:rPrChange w:id="4877" w:author="phuong vu" w:date="2018-11-30T22:36:00Z">
            <w:rPr>
              <w:ins w:id="4878" w:author="phuong vu" w:date="2018-11-22T13:05:00Z"/>
              <w:lang w:val="en-US"/>
            </w:rPr>
          </w:rPrChange>
        </w:rPr>
        <w:pPrChange w:id="4879" w:author="phuong vu" w:date="2018-11-30T22:41:00Z">
          <w:pPr>
            <w:jc w:val="left"/>
          </w:pPr>
        </w:pPrChange>
      </w:pPr>
      <w:ins w:id="4880" w:author="phuong vu" w:date="2018-11-22T13:05:00Z">
        <w:r w:rsidRPr="00920004">
          <w:rPr>
            <w:rPrChange w:id="4881" w:author="phuong vu" w:date="2018-11-30T22:36:00Z">
              <w:rPr>
                <w:lang w:val="en-US"/>
              </w:rPr>
            </w:rPrChange>
          </w:rPr>
          <w:t>Dựa trên vấn đề sắp xếp thời gian xử lí các đơn hàng sao cho thời gian xử lí là thấp nhất có thể, đề tài đề ra giải pháp sử dụng giải thuật hàng đợi nhiều trạm phục vụ để giải quyết vấn đề này. Nhưng vẫn còn tồn tại vài trường hợp giải thuật có thể xử lí được nên kết quả đưa ra chỉ là gợi ý và hoàn tất có thể thay đổi được.</w:t>
        </w:r>
      </w:ins>
    </w:p>
    <w:p w14:paraId="452E503B" w14:textId="31C3EE8D" w:rsidR="00B81776" w:rsidRPr="00920004" w:rsidRDefault="00370B8C" w:rsidP="00BD0851">
      <w:pPr>
        <w:pStyle w:val="Heading2"/>
        <w:numPr>
          <w:ilvl w:val="0"/>
          <w:numId w:val="72"/>
        </w:numPr>
        <w:spacing w:before="240" w:line="0" w:lineRule="atLeast"/>
        <w:ind w:left="360"/>
        <w:rPr>
          <w:ins w:id="4882" w:author="phuong vu" w:date="2018-11-22T13:06:00Z"/>
          <w:rFonts w:cstheme="majorHAnsi"/>
          <w:lang w:val="en-US"/>
          <w:rPrChange w:id="4883" w:author="phuong vu" w:date="2018-11-30T22:36:00Z">
            <w:rPr>
              <w:ins w:id="4884" w:author="phuong vu" w:date="2018-11-22T13:06:00Z"/>
              <w:lang w:val="en-US"/>
            </w:rPr>
          </w:rPrChange>
        </w:rPr>
        <w:pPrChange w:id="4885" w:author="phuong vu" w:date="2018-11-30T14:16:00Z">
          <w:pPr>
            <w:pStyle w:val="Heading2"/>
          </w:pPr>
        </w:pPrChange>
      </w:pPr>
      <w:bookmarkStart w:id="4886" w:name="_Toc531380628"/>
      <w:r w:rsidRPr="00920004">
        <w:rPr>
          <w:rFonts w:cstheme="majorHAnsi"/>
          <w:lang w:val="en-US"/>
          <w:rPrChange w:id="4887" w:author="phuong vu" w:date="2018-11-30T22:36:00Z">
            <w:rPr>
              <w:rFonts w:cstheme="majorHAnsi"/>
              <w:lang w:val="en-US"/>
            </w:rPr>
          </w:rPrChange>
        </w:rPr>
        <w:t>Phương pháp nghiên cứu</w:t>
      </w:r>
      <w:bookmarkEnd w:id="4886"/>
    </w:p>
    <w:p w14:paraId="6E9EE674" w14:textId="4FE07039" w:rsidR="00476B40" w:rsidRPr="00920004" w:rsidRDefault="00476B40" w:rsidP="001374D6">
      <w:pPr>
        <w:spacing w:line="0" w:lineRule="atLeast"/>
        <w:ind w:firstLine="576"/>
        <w:contextualSpacing w:val="0"/>
        <w:rPr>
          <w:ins w:id="4888" w:author="phuong vu" w:date="2018-11-22T13:07:00Z"/>
          <w:lang w:val="en-US"/>
          <w:rPrChange w:id="4889" w:author="phuong vu" w:date="2018-11-30T22:36:00Z">
            <w:rPr>
              <w:ins w:id="4890" w:author="phuong vu" w:date="2018-11-22T13:07:00Z"/>
              <w:lang w:val="en-US"/>
            </w:rPr>
          </w:rPrChange>
        </w:rPr>
        <w:pPrChange w:id="4891" w:author="phuong vu" w:date="2018-11-30T16:37:00Z">
          <w:pPr>
            <w:ind w:firstLine="576"/>
          </w:pPr>
        </w:pPrChange>
      </w:pPr>
      <w:ins w:id="4892" w:author="phuong vu" w:date="2018-11-22T13:06:00Z">
        <w:r w:rsidRPr="00920004">
          <w:rPr>
            <w:lang w:val="en-US"/>
            <w:rPrChange w:id="4893" w:author="phuong vu" w:date="2018-11-30T22:36:00Z">
              <w:rPr>
                <w:lang w:val="en-US"/>
              </w:rPr>
            </w:rPrChange>
          </w:rPr>
          <w:t>Về lý thuyết:</w:t>
        </w:r>
      </w:ins>
      <w:ins w:id="4894" w:author="phuong vu" w:date="2018-11-30T16:37:00Z">
        <w:r w:rsidR="001374D6" w:rsidRPr="00920004">
          <w:rPr>
            <w:lang w:val="en-US"/>
            <w:rPrChange w:id="4895" w:author="phuong vu" w:date="2018-11-30T22:36:00Z">
              <w:rPr>
                <w:lang w:val="en-US"/>
              </w:rPr>
            </w:rPrChange>
          </w:rPr>
          <w:t xml:space="preserve"> </w:t>
        </w:r>
      </w:ins>
      <w:ins w:id="4896" w:author="phuong vu" w:date="2018-11-22T13:06:00Z">
        <w:r w:rsidRPr="00920004">
          <w:rPr>
            <w:lang w:val="en-US"/>
            <w:rPrChange w:id="4897" w:author="phuong vu" w:date="2018-11-30T22:36:00Z">
              <w:rPr>
                <w:lang w:val="en-US"/>
              </w:rPr>
            </w:rPrChange>
          </w:rPr>
          <w:t>Nghiên cứu cách phân tích, thiết kế hệ thống và thiết kế các mô hình: Sơ đồ Use Case, mô hình dữ liệu mức quan niệm (CDM), thiết kế cở sở dữ liệu.</w:t>
        </w:r>
      </w:ins>
    </w:p>
    <w:p w14:paraId="5E5B5CC5" w14:textId="413B0EBA" w:rsidR="00476B40" w:rsidRPr="00920004" w:rsidRDefault="00476B40" w:rsidP="00FE6A57">
      <w:pPr>
        <w:spacing w:line="0" w:lineRule="atLeast"/>
        <w:ind w:firstLine="576"/>
        <w:contextualSpacing w:val="0"/>
        <w:rPr>
          <w:ins w:id="4898" w:author="phuong vu" w:date="2018-11-22T13:07:00Z"/>
          <w:lang w:val="en-US"/>
          <w:rPrChange w:id="4899" w:author="phuong vu" w:date="2018-11-30T22:36:00Z">
            <w:rPr>
              <w:ins w:id="4900" w:author="phuong vu" w:date="2018-11-22T13:07:00Z"/>
              <w:lang w:val="en-US"/>
            </w:rPr>
          </w:rPrChange>
        </w:rPr>
        <w:pPrChange w:id="4901" w:author="phuong vu" w:date="2018-11-30T16:31:00Z">
          <w:pPr>
            <w:ind w:firstLine="576"/>
          </w:pPr>
        </w:pPrChange>
      </w:pPr>
      <w:ins w:id="4902" w:author="phuong vu" w:date="2018-11-22T13:07:00Z">
        <w:r w:rsidRPr="00920004">
          <w:rPr>
            <w:lang w:val="en-US"/>
            <w:rPrChange w:id="4903" w:author="phuong vu" w:date="2018-11-30T22:36:00Z">
              <w:rPr>
                <w:lang w:val="en-US"/>
              </w:rPr>
            </w:rPrChange>
          </w:rPr>
          <w:t>Về chức năng:</w:t>
        </w:r>
      </w:ins>
    </w:p>
    <w:p w14:paraId="3F5A6D0D" w14:textId="6ACF6B46" w:rsidR="00F60EFE" w:rsidRPr="00920004" w:rsidRDefault="00F60EFE" w:rsidP="001374D6">
      <w:pPr>
        <w:spacing w:line="0" w:lineRule="atLeast"/>
        <w:ind w:left="720"/>
        <w:contextualSpacing w:val="0"/>
        <w:rPr>
          <w:ins w:id="4904" w:author="phuong vu" w:date="2018-11-22T13:18:00Z"/>
          <w:lang w:val="en-US"/>
          <w:rPrChange w:id="4905" w:author="phuong vu" w:date="2018-11-30T22:36:00Z">
            <w:rPr>
              <w:ins w:id="4906" w:author="phuong vu" w:date="2018-11-22T13:18:00Z"/>
              <w:lang w:val="en-US"/>
            </w:rPr>
          </w:rPrChange>
        </w:rPr>
        <w:pPrChange w:id="4907" w:author="phuong vu" w:date="2018-11-30T16:37:00Z">
          <w:pPr>
            <w:ind w:firstLine="576"/>
          </w:pPr>
        </w:pPrChange>
      </w:pPr>
      <w:ins w:id="4908" w:author="phuong vu" w:date="2018-11-22T13:10:00Z">
        <w:r w:rsidRPr="00920004">
          <w:rPr>
            <w:lang w:val="en-US"/>
            <w:rPrChange w:id="4909" w:author="phuong vu" w:date="2018-11-30T22:36:00Z">
              <w:rPr>
                <w:lang w:val="en-US"/>
              </w:rPr>
            </w:rPrChange>
          </w:rPr>
          <w:t>- Tìm hiểu về nền tảng</w:t>
        </w:r>
      </w:ins>
      <w:ins w:id="4910" w:author="phuong vu" w:date="2018-11-22T13:13:00Z">
        <w:r w:rsidRPr="00920004">
          <w:rPr>
            <w:lang w:val="en-US"/>
            <w:rPrChange w:id="4911" w:author="phuong vu" w:date="2018-11-30T22:36:00Z">
              <w:rPr>
                <w:lang w:val="en-US"/>
              </w:rPr>
            </w:rPrChange>
          </w:rPr>
          <w:t xml:space="preserve"> </w:t>
        </w:r>
      </w:ins>
      <w:ins w:id="4912" w:author="phuong vu" w:date="2018-11-27T16:38:00Z">
        <w:r w:rsidR="00083585" w:rsidRPr="00920004">
          <w:rPr>
            <w:lang w:val="en-US"/>
            <w:rPrChange w:id="4913" w:author="phuong vu" w:date="2018-11-30T22:36:00Z">
              <w:rPr>
                <w:lang w:val="en-US"/>
              </w:rPr>
            </w:rPrChange>
          </w:rPr>
          <w:t>Android</w:t>
        </w:r>
      </w:ins>
      <w:ins w:id="4914" w:author="phuong vu" w:date="2018-11-22T13:10:00Z">
        <w:r w:rsidRPr="00920004">
          <w:rPr>
            <w:lang w:val="en-US"/>
            <w:rPrChange w:id="4915" w:author="phuong vu" w:date="2018-11-30T22:36:00Z">
              <w:rPr>
                <w:lang w:val="en-US"/>
              </w:rPr>
            </w:rPrChange>
          </w:rPr>
          <w:t xml:space="preserve"> và cách lập trình </w:t>
        </w:r>
      </w:ins>
      <w:ins w:id="4916" w:author="phuong vu" w:date="2018-11-27T16:38:00Z">
        <w:r w:rsidR="00083585" w:rsidRPr="00920004">
          <w:rPr>
            <w:lang w:val="en-US"/>
            <w:rPrChange w:id="4917" w:author="phuong vu" w:date="2018-11-30T22:36:00Z">
              <w:rPr>
                <w:lang w:val="en-US"/>
              </w:rPr>
            </w:rPrChange>
          </w:rPr>
          <w:t>Android</w:t>
        </w:r>
      </w:ins>
      <w:ins w:id="4918" w:author="phuong vu" w:date="2018-11-22T13:19:00Z">
        <w:r w:rsidRPr="00920004">
          <w:rPr>
            <w:lang w:val="en-US"/>
            <w:rPrChange w:id="4919" w:author="phuong vu" w:date="2018-11-30T22:36:00Z">
              <w:rPr>
                <w:lang w:val="en-US"/>
              </w:rPr>
            </w:rPrChange>
          </w:rPr>
          <w:t xml:space="preserve"> tạo nên ứng dụng cho người dùng.</w:t>
        </w:r>
      </w:ins>
    </w:p>
    <w:p w14:paraId="11B0C49F" w14:textId="533094A7" w:rsidR="00476B40" w:rsidRPr="00920004" w:rsidRDefault="00F60EFE" w:rsidP="001374D6">
      <w:pPr>
        <w:spacing w:line="0" w:lineRule="atLeast"/>
        <w:ind w:left="720"/>
        <w:contextualSpacing w:val="0"/>
        <w:rPr>
          <w:ins w:id="4920" w:author="phuong vu" w:date="2018-11-22T13:17:00Z"/>
          <w:lang w:val="en-US"/>
          <w:rPrChange w:id="4921" w:author="phuong vu" w:date="2018-11-30T22:36:00Z">
            <w:rPr>
              <w:ins w:id="4922" w:author="phuong vu" w:date="2018-11-22T13:17:00Z"/>
              <w:lang w:val="en-US"/>
            </w:rPr>
          </w:rPrChange>
        </w:rPr>
        <w:pPrChange w:id="4923" w:author="phuong vu" w:date="2018-11-30T16:37:00Z">
          <w:pPr>
            <w:ind w:firstLine="576"/>
          </w:pPr>
        </w:pPrChange>
      </w:pPr>
      <w:ins w:id="4924" w:author="phuong vu" w:date="2018-11-22T13:18:00Z">
        <w:r w:rsidRPr="00920004">
          <w:rPr>
            <w:lang w:val="en-US"/>
            <w:rPrChange w:id="4925" w:author="phuong vu" w:date="2018-11-30T22:36:00Z">
              <w:rPr>
                <w:lang w:val="en-US"/>
              </w:rPr>
            </w:rPrChange>
          </w:rPr>
          <w:t xml:space="preserve">- </w:t>
        </w:r>
      </w:ins>
      <w:ins w:id="4926" w:author="phuong vu" w:date="2018-11-22T13:16:00Z">
        <w:r w:rsidRPr="00920004">
          <w:rPr>
            <w:lang w:val="en-US"/>
            <w:rPrChange w:id="4927" w:author="phuong vu" w:date="2018-11-30T22:36:00Z">
              <w:rPr>
                <w:lang w:val="en-US"/>
              </w:rPr>
            </w:rPrChange>
          </w:rPr>
          <w:t>Sử d</w:t>
        </w:r>
      </w:ins>
      <w:ins w:id="4928" w:author="phuong vu" w:date="2018-11-22T13:17:00Z">
        <w:r w:rsidRPr="00920004">
          <w:rPr>
            <w:lang w:val="en-US"/>
            <w:rPrChange w:id="4929" w:author="phuong vu" w:date="2018-11-30T22:36:00Z">
              <w:rPr>
                <w:lang w:val="en-US"/>
              </w:rPr>
            </w:rPrChange>
          </w:rPr>
          <w:t xml:space="preserve">ụng </w:t>
        </w:r>
      </w:ins>
      <w:ins w:id="4930" w:author="phuong vu" w:date="2018-11-22T13:16:00Z">
        <w:r w:rsidRPr="00920004">
          <w:rPr>
            <w:lang w:val="en-US"/>
            <w:rPrChange w:id="4931" w:author="phuong vu" w:date="2018-11-30T22:36:00Z">
              <w:rPr>
                <w:lang w:val="en-US"/>
              </w:rPr>
            </w:rPrChange>
          </w:rPr>
          <w:t>GraphQL, Postgraphile, PostgresSQL</w:t>
        </w:r>
      </w:ins>
      <w:ins w:id="4932" w:author="phuong vu" w:date="2018-11-22T13:17:00Z">
        <w:r w:rsidRPr="00920004">
          <w:rPr>
            <w:lang w:val="en-US"/>
            <w:rPrChange w:id="4933" w:author="phuong vu" w:date="2018-11-30T22:36:00Z">
              <w:rPr>
                <w:lang w:val="en-US"/>
              </w:rPr>
            </w:rPrChange>
          </w:rPr>
          <w:t xml:space="preserve">, JWT nhằm nên </w:t>
        </w:r>
      </w:ins>
      <w:ins w:id="4934" w:author="phuong vu" w:date="2018-11-30T13:58:00Z">
        <w:r w:rsidR="00184C15" w:rsidRPr="00920004">
          <w:rPr>
            <w:lang w:val="en-US"/>
            <w:rPrChange w:id="4935" w:author="phuong vu" w:date="2018-11-30T22:36:00Z">
              <w:rPr>
                <w:lang w:val="en-US"/>
              </w:rPr>
            </w:rPrChange>
          </w:rPr>
          <w:t>máy chủ</w:t>
        </w:r>
      </w:ins>
      <w:ins w:id="4936" w:author="phuong vu" w:date="2018-11-22T13:17:00Z">
        <w:r w:rsidRPr="00920004">
          <w:rPr>
            <w:lang w:val="en-US"/>
            <w:rPrChange w:id="4937" w:author="phuong vu" w:date="2018-11-30T22:36:00Z">
              <w:rPr>
                <w:lang w:val="en-US"/>
              </w:rPr>
            </w:rPrChange>
          </w:rPr>
          <w:t xml:space="preserve"> phục vụ truy vấn dữ liệu và xử lí dữ liệu.</w:t>
        </w:r>
      </w:ins>
    </w:p>
    <w:p w14:paraId="56BDD8A1" w14:textId="703E1538" w:rsidR="00F60EFE" w:rsidRPr="00920004" w:rsidRDefault="00F60EFE" w:rsidP="001374D6">
      <w:pPr>
        <w:spacing w:line="0" w:lineRule="atLeast"/>
        <w:ind w:left="720"/>
        <w:contextualSpacing w:val="0"/>
        <w:rPr>
          <w:ins w:id="4938" w:author="phuong vu" w:date="2018-11-30T16:37:00Z"/>
          <w:lang w:val="en-US"/>
          <w:rPrChange w:id="4939" w:author="phuong vu" w:date="2018-11-30T22:36:00Z">
            <w:rPr>
              <w:ins w:id="4940" w:author="phuong vu" w:date="2018-11-30T16:37:00Z"/>
              <w:lang w:val="en-US"/>
            </w:rPr>
          </w:rPrChange>
        </w:rPr>
      </w:pPr>
      <w:ins w:id="4941" w:author="phuong vu" w:date="2018-11-22T13:17:00Z">
        <w:r w:rsidRPr="00920004">
          <w:rPr>
            <w:lang w:val="en-US"/>
            <w:rPrChange w:id="4942" w:author="phuong vu" w:date="2018-11-30T22:36:00Z">
              <w:rPr>
                <w:lang w:val="en-US"/>
              </w:rPr>
            </w:rPrChange>
          </w:rPr>
          <w:t>- Xây dựng website quản lí bằng</w:t>
        </w:r>
      </w:ins>
      <w:ins w:id="4943" w:author="phuong vu" w:date="2018-11-22T13:18:00Z">
        <w:r w:rsidRPr="00920004">
          <w:rPr>
            <w:lang w:val="en-US"/>
            <w:rPrChange w:id="4944" w:author="phuong vu" w:date="2018-11-30T22:36:00Z">
              <w:rPr>
                <w:lang w:val="en-US"/>
              </w:rPr>
            </w:rPrChange>
          </w:rPr>
          <w:t xml:space="preserve"> ReactJS</w:t>
        </w:r>
      </w:ins>
      <w:ins w:id="4945" w:author="phuong vu" w:date="2018-11-22T13:19:00Z">
        <w:r w:rsidR="003166DB" w:rsidRPr="00920004">
          <w:rPr>
            <w:lang w:val="en-US"/>
            <w:rPrChange w:id="4946" w:author="phuong vu" w:date="2018-11-30T22:36:00Z">
              <w:rPr>
                <w:lang w:val="en-US"/>
              </w:rPr>
            </w:rPrChange>
          </w:rPr>
          <w:t xml:space="preserve">. Sử dụng Apollo Client để </w:t>
        </w:r>
      </w:ins>
      <w:ins w:id="4947" w:author="phuong vu" w:date="2018-11-22T13:20:00Z">
        <w:r w:rsidR="003166DB" w:rsidRPr="00920004">
          <w:rPr>
            <w:lang w:val="en-US"/>
            <w:rPrChange w:id="4948" w:author="phuong vu" w:date="2018-11-30T22:36:00Z">
              <w:rPr>
                <w:lang w:val="en-US"/>
              </w:rPr>
            </w:rPrChange>
          </w:rPr>
          <w:t xml:space="preserve">nối kết với </w:t>
        </w:r>
      </w:ins>
      <w:ins w:id="4949" w:author="phuong vu" w:date="2018-11-30T13:58:00Z">
        <w:r w:rsidR="00184C15" w:rsidRPr="00920004">
          <w:rPr>
            <w:lang w:val="en-US"/>
            <w:rPrChange w:id="4950" w:author="phuong vu" w:date="2018-11-30T22:36:00Z">
              <w:rPr>
                <w:lang w:val="en-US"/>
              </w:rPr>
            </w:rPrChange>
          </w:rPr>
          <w:t>máy chủ</w:t>
        </w:r>
      </w:ins>
      <w:ins w:id="4951" w:author="phuong vu" w:date="2018-11-22T13:20:00Z">
        <w:r w:rsidR="003166DB" w:rsidRPr="00920004">
          <w:rPr>
            <w:lang w:val="en-US"/>
            <w:rPrChange w:id="4952" w:author="phuong vu" w:date="2018-11-30T22:36:00Z">
              <w:rPr>
                <w:lang w:val="en-US"/>
              </w:rPr>
            </w:rPrChange>
          </w:rPr>
          <w:t>.</w:t>
        </w:r>
      </w:ins>
    </w:p>
    <w:p w14:paraId="18C0EF5F" w14:textId="5EB56534" w:rsidR="001374D6" w:rsidRPr="00920004" w:rsidRDefault="001374D6" w:rsidP="001374D6">
      <w:pPr>
        <w:spacing w:line="0" w:lineRule="atLeast"/>
        <w:ind w:left="720"/>
        <w:contextualSpacing w:val="0"/>
        <w:rPr>
          <w:ins w:id="4953" w:author="phuong vu" w:date="2018-11-30T16:37:00Z"/>
          <w:lang w:val="en-US"/>
          <w:rPrChange w:id="4954" w:author="phuong vu" w:date="2018-11-30T22:36:00Z">
            <w:rPr>
              <w:ins w:id="4955" w:author="phuong vu" w:date="2018-11-30T16:37:00Z"/>
              <w:lang w:val="en-US"/>
            </w:rPr>
          </w:rPrChange>
        </w:rPr>
      </w:pPr>
    </w:p>
    <w:p w14:paraId="4BB5C421" w14:textId="0932DA97" w:rsidR="001374D6" w:rsidRPr="00920004" w:rsidRDefault="001374D6" w:rsidP="001374D6">
      <w:pPr>
        <w:spacing w:before="0" w:after="160" w:line="259" w:lineRule="auto"/>
        <w:contextualSpacing w:val="0"/>
        <w:jc w:val="left"/>
        <w:rPr>
          <w:ins w:id="4956" w:author="phuong vu" w:date="2018-11-23T10:53:00Z"/>
          <w:lang w:val="en-US"/>
          <w:rPrChange w:id="4957" w:author="phuong vu" w:date="2018-11-30T22:36:00Z">
            <w:rPr>
              <w:ins w:id="4958" w:author="phuong vu" w:date="2018-11-23T10:53:00Z"/>
              <w:lang w:val="en-US"/>
            </w:rPr>
          </w:rPrChange>
        </w:rPr>
        <w:pPrChange w:id="4959" w:author="phuong vu" w:date="2018-11-30T16:38:00Z">
          <w:pPr>
            <w:ind w:firstLine="576"/>
          </w:pPr>
        </w:pPrChange>
      </w:pPr>
      <w:ins w:id="4960" w:author="phuong vu" w:date="2018-11-30T16:37:00Z">
        <w:r w:rsidRPr="00920004">
          <w:rPr>
            <w:lang w:val="en-US"/>
            <w:rPrChange w:id="4961" w:author="phuong vu" w:date="2018-11-30T22:36:00Z">
              <w:rPr>
                <w:lang w:val="en-US"/>
              </w:rPr>
            </w:rPrChange>
          </w:rPr>
          <w:br w:type="page"/>
        </w:r>
      </w:ins>
    </w:p>
    <w:p w14:paraId="31757D52" w14:textId="08C76297" w:rsidR="002A5978" w:rsidRPr="00920004" w:rsidRDefault="002A5978" w:rsidP="00BD0851">
      <w:pPr>
        <w:pStyle w:val="Heading2"/>
        <w:numPr>
          <w:ilvl w:val="0"/>
          <w:numId w:val="72"/>
        </w:numPr>
        <w:spacing w:before="240" w:line="0" w:lineRule="atLeast"/>
        <w:ind w:left="360"/>
        <w:rPr>
          <w:ins w:id="4962" w:author="phuong vu" w:date="2018-11-27T16:36:00Z"/>
          <w:rFonts w:cstheme="majorHAnsi"/>
          <w:lang w:val="en-US"/>
          <w:rPrChange w:id="4963" w:author="phuong vu" w:date="2018-11-30T22:36:00Z">
            <w:rPr>
              <w:ins w:id="4964" w:author="phuong vu" w:date="2018-11-27T16:36:00Z"/>
              <w:rFonts w:cstheme="majorHAnsi"/>
              <w:lang w:val="en-US"/>
            </w:rPr>
          </w:rPrChange>
        </w:rPr>
        <w:pPrChange w:id="4965" w:author="phuong vu" w:date="2018-11-30T14:16:00Z">
          <w:pPr>
            <w:pStyle w:val="Heading2"/>
            <w:numPr>
              <w:ilvl w:val="0"/>
              <w:numId w:val="56"/>
            </w:numPr>
            <w:spacing w:line="276" w:lineRule="auto"/>
            <w:ind w:left="360" w:hanging="360"/>
          </w:pPr>
        </w:pPrChange>
      </w:pPr>
      <w:bookmarkStart w:id="4966" w:name="_Toc531380629"/>
      <w:ins w:id="4967" w:author="phuong vu" w:date="2018-11-23T10:54:00Z">
        <w:r w:rsidRPr="00920004">
          <w:rPr>
            <w:rFonts w:cstheme="majorHAnsi"/>
            <w:lang w:val="en-US"/>
            <w:rPrChange w:id="4968" w:author="phuong vu" w:date="2018-11-30T22:36:00Z">
              <w:rPr>
                <w:rFonts w:cstheme="majorHAnsi"/>
                <w:lang w:val="en-US"/>
              </w:rPr>
            </w:rPrChange>
          </w:rPr>
          <w:lastRenderedPageBreak/>
          <w:t>Nộ</w:t>
        </w:r>
        <w:r w:rsidRPr="00920004">
          <w:rPr>
            <w:rFonts w:cstheme="majorHAnsi"/>
            <w:lang w:val="en-US"/>
            <w:rPrChange w:id="4969" w:author="phuong vu" w:date="2018-11-30T22:36:00Z">
              <w:rPr>
                <w:lang w:val="en-US"/>
              </w:rPr>
            </w:rPrChange>
          </w:rPr>
          <w:t>i dung nghiên cứu</w:t>
        </w:r>
      </w:ins>
      <w:bookmarkEnd w:id="4966"/>
    </w:p>
    <w:p w14:paraId="387AD28B" w14:textId="76824009" w:rsidR="002043D6" w:rsidRPr="00920004" w:rsidRDefault="002043D6" w:rsidP="00A17FA5">
      <w:pPr>
        <w:ind w:firstLine="360"/>
        <w:rPr>
          <w:ins w:id="4970" w:author="phuong vu" w:date="2018-11-30T16:31:00Z"/>
          <w:rStyle w:val="eop"/>
          <w:rFonts w:eastAsiaTheme="majorEastAsia"/>
          <w:rPrChange w:id="4971" w:author="phuong vu" w:date="2018-11-30T22:36:00Z">
            <w:rPr>
              <w:ins w:id="4972" w:author="phuong vu" w:date="2018-11-30T16:31:00Z"/>
              <w:rStyle w:val="eop"/>
              <w:rFonts w:eastAsiaTheme="majorEastAsia"/>
              <w:sz w:val="26"/>
              <w:szCs w:val="26"/>
            </w:rPr>
          </w:rPrChange>
        </w:rPr>
        <w:pPrChange w:id="4973" w:author="phuong vu" w:date="2018-11-30T22:42:00Z">
          <w:pPr>
            <w:pStyle w:val="paragraph"/>
            <w:numPr>
              <w:numId w:val="66"/>
            </w:numPr>
            <w:spacing w:before="120" w:beforeAutospacing="0" w:after="120" w:afterAutospacing="0" w:line="0" w:lineRule="atLeast"/>
            <w:ind w:left="994" w:hanging="360"/>
            <w:jc w:val="both"/>
            <w:textAlignment w:val="baseline"/>
          </w:pPr>
        </w:pPrChange>
      </w:pPr>
      <w:ins w:id="4974" w:author="phuong vu" w:date="2018-11-27T16:45:00Z">
        <w:r w:rsidRPr="00920004">
          <w:rPr>
            <w:rStyle w:val="spellingerror"/>
            <w:rFonts w:eastAsiaTheme="majorEastAsia"/>
            <w:lang w:val="es-ES"/>
            <w:rPrChange w:id="4975" w:author="phuong vu" w:date="2018-11-30T22:36:00Z">
              <w:rPr>
                <w:rStyle w:val="spellingerror"/>
                <w:rFonts w:eastAsiaTheme="majorEastAsia"/>
                <w:lang w:val="es-ES"/>
              </w:rPr>
            </w:rPrChange>
          </w:rPr>
          <w:t>Nội</w:t>
        </w:r>
        <w:r w:rsidRPr="00920004">
          <w:rPr>
            <w:rStyle w:val="normaltextrun"/>
            <w:rFonts w:eastAsiaTheme="majorEastAsia"/>
            <w:lang w:val="es-ES"/>
            <w:rPrChange w:id="4976" w:author="phuong vu" w:date="2018-11-30T22:36:00Z">
              <w:rPr>
                <w:rStyle w:val="normaltextrun"/>
                <w:rFonts w:eastAsiaTheme="majorEastAsia"/>
                <w:sz w:val="26"/>
                <w:szCs w:val="26"/>
                <w:lang w:val="es-ES"/>
              </w:rPr>
            </w:rPrChange>
          </w:rPr>
          <w:t xml:space="preserve"> </w:t>
        </w:r>
        <w:r w:rsidRPr="00920004">
          <w:rPr>
            <w:rStyle w:val="spellingerror"/>
            <w:rFonts w:eastAsiaTheme="majorEastAsia"/>
            <w:lang w:val="es-ES"/>
            <w:rPrChange w:id="4977" w:author="phuong vu" w:date="2018-11-30T22:36:00Z">
              <w:rPr>
                <w:rStyle w:val="spellingerror"/>
                <w:rFonts w:eastAsiaTheme="majorEastAsia"/>
                <w:lang w:val="es-ES"/>
              </w:rPr>
            </w:rPrChange>
          </w:rPr>
          <w:t>dung</w:t>
        </w:r>
        <w:r w:rsidRPr="00920004">
          <w:rPr>
            <w:rStyle w:val="normaltextrun"/>
            <w:rFonts w:eastAsiaTheme="majorEastAsia"/>
            <w:lang w:val="es-ES"/>
            <w:rPrChange w:id="4978" w:author="phuong vu" w:date="2018-11-30T22:36:00Z">
              <w:rPr>
                <w:rStyle w:val="normaltextrun"/>
                <w:rFonts w:eastAsiaTheme="majorEastAsia"/>
                <w:sz w:val="26"/>
                <w:szCs w:val="26"/>
                <w:lang w:val="es-ES"/>
              </w:rPr>
            </w:rPrChange>
          </w:rPr>
          <w:t xml:space="preserve"> </w:t>
        </w:r>
        <w:r w:rsidRPr="00920004">
          <w:rPr>
            <w:rStyle w:val="spellingerror"/>
            <w:rFonts w:eastAsiaTheme="majorEastAsia"/>
            <w:lang w:val="es-ES"/>
            <w:rPrChange w:id="4979" w:author="phuong vu" w:date="2018-11-30T22:36:00Z">
              <w:rPr>
                <w:rStyle w:val="spellingerror"/>
                <w:rFonts w:eastAsiaTheme="majorEastAsia"/>
                <w:lang w:val="es-ES"/>
              </w:rPr>
            </w:rPrChange>
          </w:rPr>
          <w:t>nghiên</w:t>
        </w:r>
        <w:r w:rsidRPr="00920004">
          <w:rPr>
            <w:rStyle w:val="normaltextrun"/>
            <w:rFonts w:eastAsiaTheme="majorEastAsia"/>
            <w:lang w:val="es-ES"/>
            <w:rPrChange w:id="4980" w:author="phuong vu" w:date="2018-11-30T22:36:00Z">
              <w:rPr>
                <w:rStyle w:val="normaltextrun"/>
                <w:rFonts w:eastAsiaTheme="majorEastAsia"/>
                <w:sz w:val="26"/>
                <w:szCs w:val="26"/>
                <w:lang w:val="es-ES"/>
              </w:rPr>
            </w:rPrChange>
          </w:rPr>
          <w:t xml:space="preserve"> </w:t>
        </w:r>
        <w:r w:rsidRPr="00920004">
          <w:rPr>
            <w:rStyle w:val="spellingerror"/>
            <w:rFonts w:eastAsiaTheme="majorEastAsia"/>
            <w:lang w:val="es-ES"/>
            <w:rPrChange w:id="4981" w:author="phuong vu" w:date="2018-11-30T22:36:00Z">
              <w:rPr>
                <w:rStyle w:val="spellingerror"/>
                <w:rFonts w:eastAsiaTheme="majorEastAsia"/>
                <w:lang w:val="es-ES"/>
              </w:rPr>
            </w:rPrChange>
          </w:rPr>
          <w:t>cứu</w:t>
        </w:r>
        <w:r w:rsidRPr="00920004">
          <w:rPr>
            <w:rStyle w:val="normaltextrun"/>
            <w:rFonts w:eastAsiaTheme="majorEastAsia"/>
            <w:lang w:val="es-ES"/>
            <w:rPrChange w:id="4982" w:author="phuong vu" w:date="2018-11-30T22:36:00Z">
              <w:rPr>
                <w:rStyle w:val="normaltextrun"/>
                <w:rFonts w:eastAsiaTheme="majorEastAsia"/>
                <w:sz w:val="26"/>
                <w:szCs w:val="26"/>
                <w:lang w:val="es-ES"/>
              </w:rPr>
            </w:rPrChange>
          </w:rPr>
          <w:t xml:space="preserve"> </w:t>
        </w:r>
        <w:r w:rsidRPr="00920004">
          <w:rPr>
            <w:rStyle w:val="spellingerror"/>
            <w:rFonts w:eastAsiaTheme="majorEastAsia"/>
            <w:lang w:val="es-ES"/>
            <w:rPrChange w:id="4983" w:author="phuong vu" w:date="2018-11-30T22:36:00Z">
              <w:rPr>
                <w:rStyle w:val="spellingerror"/>
                <w:rFonts w:eastAsiaTheme="majorEastAsia"/>
                <w:lang w:val="es-ES"/>
              </w:rPr>
            </w:rPrChange>
          </w:rPr>
          <w:t>của</w:t>
        </w:r>
        <w:r w:rsidRPr="00920004">
          <w:rPr>
            <w:rStyle w:val="normaltextrun"/>
            <w:rFonts w:eastAsiaTheme="majorEastAsia"/>
            <w:lang w:val="es-ES"/>
            <w:rPrChange w:id="4984" w:author="phuong vu" w:date="2018-11-30T22:36:00Z">
              <w:rPr>
                <w:rStyle w:val="normaltextrun"/>
                <w:rFonts w:eastAsiaTheme="majorEastAsia"/>
                <w:sz w:val="26"/>
                <w:szCs w:val="26"/>
                <w:lang w:val="es-ES"/>
              </w:rPr>
            </w:rPrChange>
          </w:rPr>
          <w:t xml:space="preserve"> </w:t>
        </w:r>
        <w:r w:rsidRPr="00920004">
          <w:rPr>
            <w:rStyle w:val="spellingerror"/>
            <w:rFonts w:eastAsiaTheme="majorEastAsia"/>
            <w:lang w:val="es-ES"/>
            <w:rPrChange w:id="4985" w:author="phuong vu" w:date="2018-11-30T22:36:00Z">
              <w:rPr>
                <w:rStyle w:val="spellingerror"/>
                <w:rFonts w:eastAsiaTheme="majorEastAsia"/>
                <w:lang w:val="es-ES"/>
              </w:rPr>
            </w:rPrChange>
          </w:rPr>
          <w:t>đề</w:t>
        </w:r>
        <w:r w:rsidRPr="00920004">
          <w:rPr>
            <w:rStyle w:val="normaltextrun"/>
            <w:rFonts w:eastAsiaTheme="majorEastAsia"/>
            <w:lang w:val="es-ES"/>
            <w:rPrChange w:id="4986" w:author="phuong vu" w:date="2018-11-30T22:36:00Z">
              <w:rPr>
                <w:rStyle w:val="normaltextrun"/>
                <w:rFonts w:eastAsiaTheme="majorEastAsia"/>
                <w:sz w:val="26"/>
                <w:szCs w:val="26"/>
                <w:lang w:val="es-ES"/>
              </w:rPr>
            </w:rPrChange>
          </w:rPr>
          <w:t xml:space="preserve"> </w:t>
        </w:r>
        <w:r w:rsidRPr="00920004">
          <w:rPr>
            <w:rStyle w:val="spellingerror"/>
            <w:rFonts w:eastAsiaTheme="majorEastAsia"/>
            <w:lang w:val="es-ES"/>
            <w:rPrChange w:id="4987" w:author="phuong vu" w:date="2018-11-30T22:36:00Z">
              <w:rPr>
                <w:rStyle w:val="spellingerror"/>
                <w:rFonts w:eastAsiaTheme="majorEastAsia"/>
                <w:lang w:val="es-ES"/>
              </w:rPr>
            </w:rPrChange>
          </w:rPr>
          <w:t>tài</w:t>
        </w:r>
        <w:r w:rsidRPr="00920004">
          <w:rPr>
            <w:rStyle w:val="normaltextrun"/>
            <w:rFonts w:eastAsiaTheme="majorEastAsia"/>
            <w:lang w:val="es-ES"/>
            <w:rPrChange w:id="4988" w:author="phuong vu" w:date="2018-11-30T22:36:00Z">
              <w:rPr>
                <w:rStyle w:val="normaltextrun"/>
                <w:rFonts w:eastAsiaTheme="majorEastAsia"/>
                <w:sz w:val="26"/>
                <w:szCs w:val="26"/>
                <w:lang w:val="es-ES"/>
              </w:rPr>
            </w:rPrChange>
          </w:rPr>
          <w:t xml:space="preserve"> </w:t>
        </w:r>
        <w:r w:rsidRPr="00920004">
          <w:rPr>
            <w:rStyle w:val="spellingerror"/>
            <w:rFonts w:eastAsiaTheme="majorEastAsia"/>
            <w:lang w:val="es-ES"/>
            <w:rPrChange w:id="4989" w:author="phuong vu" w:date="2018-11-30T22:36:00Z">
              <w:rPr>
                <w:rStyle w:val="spellingerror"/>
                <w:rFonts w:eastAsiaTheme="majorEastAsia"/>
                <w:lang w:val="es-ES"/>
              </w:rPr>
            </w:rPrChange>
          </w:rPr>
          <w:t>chủ</w:t>
        </w:r>
        <w:r w:rsidRPr="00920004">
          <w:rPr>
            <w:rStyle w:val="normaltextrun"/>
            <w:rFonts w:eastAsiaTheme="majorEastAsia"/>
            <w:lang w:val="es-ES"/>
            <w:rPrChange w:id="4990" w:author="phuong vu" w:date="2018-11-30T22:36:00Z">
              <w:rPr>
                <w:rStyle w:val="normaltextrun"/>
                <w:rFonts w:eastAsiaTheme="majorEastAsia"/>
                <w:sz w:val="26"/>
                <w:szCs w:val="26"/>
                <w:lang w:val="es-ES"/>
              </w:rPr>
            </w:rPrChange>
          </w:rPr>
          <w:t xml:space="preserve"> </w:t>
        </w:r>
        <w:r w:rsidRPr="00920004">
          <w:rPr>
            <w:rStyle w:val="spellingerror"/>
            <w:rFonts w:eastAsiaTheme="majorEastAsia"/>
            <w:lang w:val="es-ES"/>
            <w:rPrChange w:id="4991" w:author="phuong vu" w:date="2018-11-30T22:36:00Z">
              <w:rPr>
                <w:rStyle w:val="spellingerror"/>
                <w:rFonts w:eastAsiaTheme="majorEastAsia"/>
                <w:lang w:val="es-ES"/>
              </w:rPr>
            </w:rPrChange>
          </w:rPr>
          <w:t>yếu</w:t>
        </w:r>
        <w:r w:rsidRPr="00920004">
          <w:rPr>
            <w:rStyle w:val="normaltextrun"/>
            <w:rFonts w:eastAsiaTheme="majorEastAsia"/>
            <w:lang w:val="es-ES"/>
            <w:rPrChange w:id="4992" w:author="phuong vu" w:date="2018-11-30T22:36:00Z">
              <w:rPr>
                <w:rStyle w:val="normaltextrun"/>
                <w:rFonts w:eastAsiaTheme="majorEastAsia"/>
                <w:sz w:val="26"/>
                <w:szCs w:val="26"/>
                <w:lang w:val="es-ES"/>
              </w:rPr>
            </w:rPrChange>
          </w:rPr>
          <w:t xml:space="preserve"> </w:t>
        </w:r>
        <w:r w:rsidRPr="00920004">
          <w:rPr>
            <w:rStyle w:val="spellingerror"/>
            <w:rFonts w:eastAsiaTheme="majorEastAsia"/>
            <w:lang w:val="es-ES"/>
            <w:rPrChange w:id="4993" w:author="phuong vu" w:date="2018-11-30T22:36:00Z">
              <w:rPr>
                <w:rStyle w:val="spellingerror"/>
                <w:rFonts w:eastAsiaTheme="majorEastAsia"/>
                <w:lang w:val="es-ES"/>
              </w:rPr>
            </w:rPrChange>
          </w:rPr>
          <w:t>các</w:t>
        </w:r>
        <w:r w:rsidRPr="00920004">
          <w:rPr>
            <w:rStyle w:val="normaltextrun"/>
            <w:rFonts w:eastAsiaTheme="majorEastAsia"/>
            <w:lang w:val="es-ES"/>
            <w:rPrChange w:id="4994" w:author="phuong vu" w:date="2018-11-30T22:36:00Z">
              <w:rPr>
                <w:rStyle w:val="normaltextrun"/>
                <w:rFonts w:eastAsiaTheme="majorEastAsia"/>
                <w:sz w:val="26"/>
                <w:szCs w:val="26"/>
                <w:lang w:val="es-ES"/>
              </w:rPr>
            </w:rPrChange>
          </w:rPr>
          <w:t xml:space="preserve"> </w:t>
        </w:r>
        <w:r w:rsidRPr="00920004">
          <w:rPr>
            <w:rStyle w:val="spellingerror"/>
            <w:rFonts w:eastAsiaTheme="majorEastAsia"/>
            <w:lang w:val="es-ES"/>
            <w:rPrChange w:id="4995" w:author="phuong vu" w:date="2018-11-30T22:36:00Z">
              <w:rPr>
                <w:rStyle w:val="spellingerror"/>
                <w:rFonts w:eastAsiaTheme="majorEastAsia"/>
                <w:lang w:val="es-ES"/>
              </w:rPr>
            </w:rPrChange>
          </w:rPr>
          <w:t>công</w:t>
        </w:r>
        <w:r w:rsidRPr="00920004">
          <w:rPr>
            <w:rStyle w:val="normaltextrun"/>
            <w:rFonts w:eastAsiaTheme="majorEastAsia"/>
            <w:lang w:val="es-ES"/>
            <w:rPrChange w:id="4996" w:author="phuong vu" w:date="2018-11-30T22:36:00Z">
              <w:rPr>
                <w:rStyle w:val="normaltextrun"/>
                <w:rFonts w:eastAsiaTheme="majorEastAsia"/>
                <w:sz w:val="26"/>
                <w:szCs w:val="26"/>
                <w:lang w:val="es-ES"/>
              </w:rPr>
            </w:rPrChange>
          </w:rPr>
          <w:t xml:space="preserve"> </w:t>
        </w:r>
        <w:r w:rsidRPr="00920004">
          <w:rPr>
            <w:rStyle w:val="spellingerror"/>
            <w:rFonts w:eastAsiaTheme="majorEastAsia"/>
            <w:lang w:val="es-ES"/>
            <w:rPrChange w:id="4997" w:author="phuong vu" w:date="2018-11-30T22:36:00Z">
              <w:rPr>
                <w:rStyle w:val="spellingerror"/>
                <w:rFonts w:eastAsiaTheme="majorEastAsia"/>
                <w:lang w:val="es-ES"/>
              </w:rPr>
            </w:rPrChange>
          </w:rPr>
          <w:t>nghệ</w:t>
        </w:r>
        <w:r w:rsidRPr="00920004">
          <w:rPr>
            <w:rStyle w:val="normaltextrun"/>
            <w:rFonts w:eastAsiaTheme="majorEastAsia"/>
            <w:lang w:val="es-ES"/>
            <w:rPrChange w:id="4998" w:author="phuong vu" w:date="2018-11-30T22:36:00Z">
              <w:rPr>
                <w:rStyle w:val="normaltextrun"/>
                <w:rFonts w:eastAsiaTheme="majorEastAsia"/>
                <w:sz w:val="26"/>
                <w:szCs w:val="26"/>
                <w:lang w:val="es-ES"/>
              </w:rPr>
            </w:rPrChange>
          </w:rPr>
          <w:t xml:space="preserve">: </w:t>
        </w:r>
      </w:ins>
      <w:ins w:id="4999" w:author="phuong vu" w:date="2018-11-27T16:54:00Z">
        <w:r w:rsidR="00483E7B" w:rsidRPr="00920004">
          <w:rPr>
            <w:rStyle w:val="spellingerror"/>
            <w:rFonts w:eastAsiaTheme="majorEastAsia"/>
            <w:rPrChange w:id="5000" w:author="phuong vu" w:date="2018-11-30T22:36:00Z">
              <w:rPr>
                <w:rStyle w:val="spellingerror"/>
                <w:rFonts w:eastAsiaTheme="majorEastAsia"/>
              </w:rPr>
            </w:rPrChange>
          </w:rPr>
          <w:t xml:space="preserve">PostgreSQL, GraphQL, Postgraphile, JWT, Android, ReactJS, Apollo Client, hàng đợi nhiều trạm phục vụ. </w:t>
        </w:r>
      </w:ins>
      <w:ins w:id="5001" w:author="phuong vu" w:date="2018-11-27T16:55:00Z">
        <w:r w:rsidR="00483E7B" w:rsidRPr="00920004">
          <w:rPr>
            <w:rStyle w:val="spellingerror"/>
            <w:rFonts w:eastAsiaTheme="majorEastAsia"/>
            <w:lang w:val="es-ES"/>
            <w:rPrChange w:id="5002" w:author="phuong vu" w:date="2018-11-30T22:36:00Z">
              <w:rPr>
                <w:rStyle w:val="spellingerror"/>
                <w:rFonts w:eastAsiaTheme="majorEastAsia"/>
                <w:lang w:val="es-ES"/>
              </w:rPr>
            </w:rPrChange>
          </w:rPr>
          <w:t>Với</w:t>
        </w:r>
        <w:r w:rsidR="00483E7B" w:rsidRPr="00920004">
          <w:rPr>
            <w:rStyle w:val="normaltextrun"/>
            <w:rFonts w:eastAsiaTheme="majorEastAsia"/>
            <w:lang w:val="es-ES"/>
            <w:rPrChange w:id="5003" w:author="phuong vu" w:date="2018-11-30T22:36:00Z">
              <w:rPr>
                <w:rStyle w:val="normaltextrun"/>
                <w:rFonts w:eastAsiaTheme="majorEastAsia"/>
                <w:sz w:val="26"/>
                <w:szCs w:val="26"/>
                <w:lang w:val="es-ES"/>
              </w:rPr>
            </w:rPrChange>
          </w:rPr>
          <w:t xml:space="preserve"> </w:t>
        </w:r>
        <w:r w:rsidR="00483E7B" w:rsidRPr="00920004">
          <w:rPr>
            <w:rStyle w:val="spellingerror"/>
            <w:rFonts w:eastAsiaTheme="majorEastAsia"/>
            <w:lang w:val="es-ES"/>
            <w:rPrChange w:id="5004" w:author="phuong vu" w:date="2018-11-30T22:36:00Z">
              <w:rPr>
                <w:rStyle w:val="spellingerror"/>
                <w:rFonts w:eastAsiaTheme="majorEastAsia"/>
                <w:lang w:val="es-ES"/>
              </w:rPr>
            </w:rPrChange>
          </w:rPr>
          <w:t>nội</w:t>
        </w:r>
        <w:r w:rsidR="00483E7B" w:rsidRPr="00920004">
          <w:rPr>
            <w:rStyle w:val="normaltextrun"/>
            <w:rFonts w:eastAsiaTheme="majorEastAsia"/>
            <w:lang w:val="es-ES"/>
            <w:rPrChange w:id="5005" w:author="phuong vu" w:date="2018-11-30T22:36:00Z">
              <w:rPr>
                <w:rStyle w:val="normaltextrun"/>
                <w:rFonts w:eastAsiaTheme="majorEastAsia"/>
                <w:sz w:val="26"/>
                <w:szCs w:val="26"/>
                <w:lang w:val="es-ES"/>
              </w:rPr>
            </w:rPrChange>
          </w:rPr>
          <w:t xml:space="preserve"> </w:t>
        </w:r>
        <w:r w:rsidR="00483E7B" w:rsidRPr="00920004">
          <w:rPr>
            <w:rStyle w:val="spellingerror"/>
            <w:rFonts w:eastAsiaTheme="majorEastAsia"/>
            <w:lang w:val="es-ES"/>
            <w:rPrChange w:id="5006" w:author="phuong vu" w:date="2018-11-30T22:36:00Z">
              <w:rPr>
                <w:rStyle w:val="spellingerror"/>
                <w:rFonts w:eastAsiaTheme="majorEastAsia"/>
                <w:lang w:val="es-ES"/>
              </w:rPr>
            </w:rPrChange>
          </w:rPr>
          <w:t>dung</w:t>
        </w:r>
        <w:r w:rsidR="00483E7B" w:rsidRPr="00920004">
          <w:rPr>
            <w:rStyle w:val="normaltextrun"/>
            <w:rFonts w:eastAsiaTheme="majorEastAsia"/>
            <w:lang w:val="es-ES"/>
            <w:rPrChange w:id="5007" w:author="phuong vu" w:date="2018-11-30T22:36:00Z">
              <w:rPr>
                <w:rStyle w:val="normaltextrun"/>
                <w:rFonts w:eastAsiaTheme="majorEastAsia"/>
                <w:sz w:val="26"/>
                <w:szCs w:val="26"/>
                <w:lang w:val="es-ES"/>
              </w:rPr>
            </w:rPrChange>
          </w:rPr>
          <w:t xml:space="preserve"> </w:t>
        </w:r>
        <w:r w:rsidR="00483E7B" w:rsidRPr="00920004">
          <w:rPr>
            <w:rStyle w:val="spellingerror"/>
            <w:rFonts w:eastAsiaTheme="majorEastAsia"/>
            <w:lang w:val="es-ES"/>
            <w:rPrChange w:id="5008" w:author="phuong vu" w:date="2018-11-30T22:36:00Z">
              <w:rPr>
                <w:rStyle w:val="spellingerror"/>
                <w:rFonts w:eastAsiaTheme="majorEastAsia"/>
                <w:lang w:val="es-ES"/>
              </w:rPr>
            </w:rPrChange>
          </w:rPr>
          <w:t>này</w:t>
        </w:r>
        <w:r w:rsidR="00483E7B" w:rsidRPr="00920004">
          <w:rPr>
            <w:rStyle w:val="normaltextrun"/>
            <w:rFonts w:eastAsiaTheme="majorEastAsia"/>
            <w:lang w:val="es-ES"/>
            <w:rPrChange w:id="5009" w:author="phuong vu" w:date="2018-11-30T22:36:00Z">
              <w:rPr>
                <w:rStyle w:val="normaltextrun"/>
                <w:rFonts w:eastAsiaTheme="majorEastAsia"/>
                <w:sz w:val="26"/>
                <w:szCs w:val="26"/>
                <w:lang w:val="es-ES"/>
              </w:rPr>
            </w:rPrChange>
          </w:rPr>
          <w:t xml:space="preserve">, </w:t>
        </w:r>
        <w:r w:rsidR="00483E7B" w:rsidRPr="00920004">
          <w:rPr>
            <w:rStyle w:val="spellingerror"/>
            <w:rFonts w:eastAsiaTheme="majorEastAsia"/>
            <w:lang w:val="es-ES"/>
            <w:rPrChange w:id="5010" w:author="phuong vu" w:date="2018-11-30T22:36:00Z">
              <w:rPr>
                <w:rStyle w:val="spellingerror"/>
                <w:rFonts w:eastAsiaTheme="majorEastAsia"/>
                <w:lang w:val="es-ES"/>
              </w:rPr>
            </w:rPrChange>
          </w:rPr>
          <w:t>nhóm</w:t>
        </w:r>
        <w:r w:rsidR="00483E7B" w:rsidRPr="00920004">
          <w:rPr>
            <w:rStyle w:val="normaltextrun"/>
            <w:rFonts w:eastAsiaTheme="majorEastAsia"/>
            <w:lang w:val="es-ES"/>
            <w:rPrChange w:id="5011" w:author="phuong vu" w:date="2018-11-30T22:36:00Z">
              <w:rPr>
                <w:rStyle w:val="normaltextrun"/>
                <w:rFonts w:eastAsiaTheme="majorEastAsia"/>
                <w:sz w:val="26"/>
                <w:szCs w:val="26"/>
                <w:lang w:val="es-ES"/>
              </w:rPr>
            </w:rPrChange>
          </w:rPr>
          <w:t xml:space="preserve"> </w:t>
        </w:r>
        <w:r w:rsidR="00483E7B" w:rsidRPr="00920004">
          <w:rPr>
            <w:rStyle w:val="spellingerror"/>
            <w:rFonts w:eastAsiaTheme="majorEastAsia"/>
            <w:lang w:val="es-ES"/>
            <w:rPrChange w:id="5012" w:author="phuong vu" w:date="2018-11-30T22:36:00Z">
              <w:rPr>
                <w:rStyle w:val="spellingerror"/>
                <w:rFonts w:eastAsiaTheme="majorEastAsia"/>
                <w:lang w:val="es-ES"/>
              </w:rPr>
            </w:rPrChange>
          </w:rPr>
          <w:t>có</w:t>
        </w:r>
        <w:r w:rsidR="00483E7B" w:rsidRPr="00920004">
          <w:rPr>
            <w:rStyle w:val="normaltextrun"/>
            <w:rFonts w:eastAsiaTheme="majorEastAsia"/>
            <w:lang w:val="es-ES"/>
            <w:rPrChange w:id="5013" w:author="phuong vu" w:date="2018-11-30T22:36:00Z">
              <w:rPr>
                <w:rStyle w:val="normaltextrun"/>
                <w:rFonts w:eastAsiaTheme="majorEastAsia"/>
                <w:sz w:val="26"/>
                <w:szCs w:val="26"/>
                <w:lang w:val="es-ES"/>
              </w:rPr>
            </w:rPrChange>
          </w:rPr>
          <w:t xml:space="preserve"> 2 </w:t>
        </w:r>
        <w:r w:rsidR="00483E7B" w:rsidRPr="00920004">
          <w:rPr>
            <w:rStyle w:val="spellingerror"/>
            <w:rFonts w:eastAsiaTheme="majorEastAsia"/>
            <w:lang w:val="es-ES"/>
            <w:rPrChange w:id="5014" w:author="phuong vu" w:date="2018-11-30T22:36:00Z">
              <w:rPr>
                <w:rStyle w:val="spellingerror"/>
                <w:rFonts w:eastAsiaTheme="majorEastAsia"/>
                <w:lang w:val="es-ES"/>
              </w:rPr>
            </w:rPrChange>
          </w:rPr>
          <w:t>thành</w:t>
        </w:r>
        <w:r w:rsidR="00483E7B" w:rsidRPr="00920004">
          <w:rPr>
            <w:rStyle w:val="normaltextrun"/>
            <w:rFonts w:eastAsiaTheme="majorEastAsia"/>
            <w:lang w:val="es-ES"/>
            <w:rPrChange w:id="5015" w:author="phuong vu" w:date="2018-11-30T22:36:00Z">
              <w:rPr>
                <w:rStyle w:val="normaltextrun"/>
                <w:rFonts w:eastAsiaTheme="majorEastAsia"/>
                <w:sz w:val="26"/>
                <w:szCs w:val="26"/>
                <w:lang w:val="es-ES"/>
              </w:rPr>
            </w:rPrChange>
          </w:rPr>
          <w:t xml:space="preserve"> </w:t>
        </w:r>
        <w:r w:rsidR="00483E7B" w:rsidRPr="00920004">
          <w:rPr>
            <w:rStyle w:val="spellingerror"/>
            <w:rFonts w:eastAsiaTheme="majorEastAsia"/>
            <w:lang w:val="es-ES"/>
            <w:rPrChange w:id="5016" w:author="phuong vu" w:date="2018-11-30T22:36:00Z">
              <w:rPr>
                <w:rStyle w:val="spellingerror"/>
                <w:rFonts w:eastAsiaTheme="majorEastAsia"/>
                <w:lang w:val="es-ES"/>
              </w:rPr>
            </w:rPrChange>
          </w:rPr>
          <w:t>viên</w:t>
        </w:r>
        <w:r w:rsidR="00483E7B" w:rsidRPr="00920004">
          <w:rPr>
            <w:rStyle w:val="normaltextrun"/>
            <w:rFonts w:eastAsiaTheme="majorEastAsia"/>
            <w:lang w:val="es-ES"/>
            <w:rPrChange w:id="5017" w:author="phuong vu" w:date="2018-11-30T22:36:00Z">
              <w:rPr>
                <w:rStyle w:val="normaltextrun"/>
                <w:rFonts w:eastAsiaTheme="majorEastAsia"/>
                <w:sz w:val="26"/>
                <w:szCs w:val="26"/>
                <w:lang w:val="es-ES"/>
              </w:rPr>
            </w:rPrChange>
          </w:rPr>
          <w:t xml:space="preserve"> </w:t>
        </w:r>
        <w:r w:rsidR="00483E7B" w:rsidRPr="00920004">
          <w:rPr>
            <w:rStyle w:val="spellingerror"/>
            <w:rFonts w:eastAsiaTheme="majorEastAsia"/>
            <w:lang w:val="es-ES"/>
            <w:rPrChange w:id="5018" w:author="phuong vu" w:date="2018-11-30T22:36:00Z">
              <w:rPr>
                <w:rStyle w:val="spellingerror"/>
                <w:rFonts w:eastAsiaTheme="majorEastAsia"/>
                <w:lang w:val="es-ES"/>
              </w:rPr>
            </w:rPrChange>
          </w:rPr>
          <w:t>tham</w:t>
        </w:r>
        <w:r w:rsidR="00483E7B" w:rsidRPr="00920004">
          <w:rPr>
            <w:rStyle w:val="normaltextrun"/>
            <w:rFonts w:eastAsiaTheme="majorEastAsia"/>
            <w:lang w:val="es-ES"/>
            <w:rPrChange w:id="5019" w:author="phuong vu" w:date="2018-11-30T22:36:00Z">
              <w:rPr>
                <w:rStyle w:val="normaltextrun"/>
                <w:rFonts w:eastAsiaTheme="majorEastAsia"/>
                <w:sz w:val="26"/>
                <w:szCs w:val="26"/>
                <w:lang w:val="es-ES"/>
              </w:rPr>
            </w:rPrChange>
          </w:rPr>
          <w:t xml:space="preserve"> </w:t>
        </w:r>
        <w:r w:rsidR="00483E7B" w:rsidRPr="00920004">
          <w:rPr>
            <w:rStyle w:val="spellingerror"/>
            <w:rFonts w:eastAsiaTheme="majorEastAsia"/>
            <w:lang w:val="es-ES"/>
            <w:rPrChange w:id="5020" w:author="phuong vu" w:date="2018-11-30T22:36:00Z">
              <w:rPr>
                <w:rStyle w:val="spellingerror"/>
                <w:rFonts w:eastAsiaTheme="majorEastAsia"/>
                <w:lang w:val="es-ES"/>
              </w:rPr>
            </w:rPrChange>
          </w:rPr>
          <w:t>gia</w:t>
        </w:r>
        <w:r w:rsidR="00483E7B" w:rsidRPr="00920004">
          <w:rPr>
            <w:rStyle w:val="normaltextrun"/>
            <w:rFonts w:eastAsiaTheme="majorEastAsia"/>
            <w:lang w:val="es-ES"/>
            <w:rPrChange w:id="5021" w:author="phuong vu" w:date="2018-11-30T22:36:00Z">
              <w:rPr>
                <w:rStyle w:val="normaltextrun"/>
                <w:rFonts w:eastAsiaTheme="majorEastAsia"/>
                <w:sz w:val="26"/>
                <w:szCs w:val="26"/>
                <w:lang w:val="es-ES"/>
              </w:rPr>
            </w:rPrChange>
          </w:rPr>
          <w:t xml:space="preserve"> </w:t>
        </w:r>
        <w:r w:rsidR="00483E7B" w:rsidRPr="00920004">
          <w:rPr>
            <w:rStyle w:val="spellingerror"/>
            <w:rFonts w:eastAsiaTheme="majorEastAsia"/>
            <w:lang w:val="es-ES"/>
            <w:rPrChange w:id="5022" w:author="phuong vu" w:date="2018-11-30T22:36:00Z">
              <w:rPr>
                <w:rStyle w:val="spellingerror"/>
                <w:rFonts w:eastAsiaTheme="majorEastAsia"/>
                <w:lang w:val="es-ES"/>
              </w:rPr>
            </w:rPrChange>
          </w:rPr>
          <w:t>thực</w:t>
        </w:r>
        <w:r w:rsidR="00483E7B" w:rsidRPr="00920004">
          <w:rPr>
            <w:rStyle w:val="normaltextrun"/>
            <w:rFonts w:eastAsiaTheme="majorEastAsia"/>
            <w:lang w:val="es-ES"/>
            <w:rPrChange w:id="5023" w:author="phuong vu" w:date="2018-11-30T22:36:00Z">
              <w:rPr>
                <w:rStyle w:val="normaltextrun"/>
                <w:rFonts w:eastAsiaTheme="majorEastAsia"/>
                <w:sz w:val="26"/>
                <w:szCs w:val="26"/>
                <w:lang w:val="es-ES"/>
              </w:rPr>
            </w:rPrChange>
          </w:rPr>
          <w:t xml:space="preserve"> </w:t>
        </w:r>
        <w:r w:rsidR="00483E7B" w:rsidRPr="00920004">
          <w:rPr>
            <w:rStyle w:val="spellingerror"/>
            <w:rFonts w:eastAsiaTheme="majorEastAsia"/>
            <w:lang w:val="es-ES"/>
            <w:rPrChange w:id="5024" w:author="phuong vu" w:date="2018-11-30T22:36:00Z">
              <w:rPr>
                <w:rStyle w:val="spellingerror"/>
                <w:rFonts w:eastAsiaTheme="majorEastAsia"/>
                <w:lang w:val="es-ES"/>
              </w:rPr>
            </w:rPrChange>
          </w:rPr>
          <w:t>hiện</w:t>
        </w:r>
        <w:r w:rsidR="00483E7B" w:rsidRPr="00920004">
          <w:rPr>
            <w:rStyle w:val="normaltextrun"/>
            <w:rFonts w:eastAsiaTheme="majorEastAsia"/>
            <w:lang w:val="es-ES"/>
            <w:rPrChange w:id="5025" w:author="phuong vu" w:date="2018-11-30T22:36:00Z">
              <w:rPr>
                <w:rStyle w:val="normaltextrun"/>
                <w:rFonts w:eastAsiaTheme="majorEastAsia"/>
                <w:sz w:val="26"/>
                <w:szCs w:val="26"/>
                <w:lang w:val="es-ES"/>
              </w:rPr>
            </w:rPrChange>
          </w:rPr>
          <w:t xml:space="preserve"> </w:t>
        </w:r>
        <w:r w:rsidR="00483E7B" w:rsidRPr="00920004">
          <w:rPr>
            <w:rStyle w:val="spellingerror"/>
            <w:rFonts w:eastAsiaTheme="majorEastAsia"/>
            <w:lang w:val="es-ES"/>
            <w:rPrChange w:id="5026" w:author="phuong vu" w:date="2018-11-30T22:36:00Z">
              <w:rPr>
                <w:rStyle w:val="spellingerror"/>
                <w:rFonts w:eastAsiaTheme="majorEastAsia"/>
                <w:lang w:val="es-ES"/>
              </w:rPr>
            </w:rPrChange>
          </w:rPr>
          <w:t>và</w:t>
        </w:r>
        <w:r w:rsidR="00483E7B" w:rsidRPr="00920004">
          <w:rPr>
            <w:rStyle w:val="normaltextrun"/>
            <w:rFonts w:eastAsiaTheme="majorEastAsia"/>
            <w:lang w:val="es-ES"/>
            <w:rPrChange w:id="5027" w:author="phuong vu" w:date="2018-11-30T22:36:00Z">
              <w:rPr>
                <w:rStyle w:val="normaltextrun"/>
                <w:rFonts w:eastAsiaTheme="majorEastAsia"/>
                <w:sz w:val="26"/>
                <w:szCs w:val="26"/>
                <w:lang w:val="es-ES"/>
              </w:rPr>
            </w:rPrChange>
          </w:rPr>
          <w:t xml:space="preserve"> </w:t>
        </w:r>
        <w:r w:rsidR="00483E7B" w:rsidRPr="00920004">
          <w:rPr>
            <w:rStyle w:val="spellingerror"/>
            <w:rFonts w:eastAsiaTheme="majorEastAsia"/>
            <w:lang w:val="es-ES"/>
            <w:rPrChange w:id="5028" w:author="phuong vu" w:date="2018-11-30T22:36:00Z">
              <w:rPr>
                <w:rStyle w:val="spellingerror"/>
                <w:rFonts w:eastAsiaTheme="majorEastAsia"/>
                <w:lang w:val="es-ES"/>
              </w:rPr>
            </w:rPrChange>
          </w:rPr>
          <w:t>nghiên</w:t>
        </w:r>
        <w:r w:rsidR="00483E7B" w:rsidRPr="00920004">
          <w:rPr>
            <w:rStyle w:val="normaltextrun"/>
            <w:rFonts w:eastAsiaTheme="majorEastAsia"/>
            <w:lang w:val="es-ES"/>
            <w:rPrChange w:id="5029" w:author="phuong vu" w:date="2018-11-30T22:36:00Z">
              <w:rPr>
                <w:rStyle w:val="normaltextrun"/>
                <w:rFonts w:eastAsiaTheme="majorEastAsia"/>
                <w:sz w:val="26"/>
                <w:szCs w:val="26"/>
                <w:lang w:val="es-ES"/>
              </w:rPr>
            </w:rPrChange>
          </w:rPr>
          <w:t xml:space="preserve"> </w:t>
        </w:r>
        <w:r w:rsidR="00483E7B" w:rsidRPr="00920004">
          <w:rPr>
            <w:rStyle w:val="spellingerror"/>
            <w:rFonts w:eastAsiaTheme="majorEastAsia"/>
            <w:lang w:val="es-ES"/>
            <w:rPrChange w:id="5030" w:author="phuong vu" w:date="2018-11-30T22:36:00Z">
              <w:rPr>
                <w:rStyle w:val="spellingerror"/>
                <w:rFonts w:eastAsiaTheme="majorEastAsia"/>
                <w:lang w:val="es-ES"/>
              </w:rPr>
            </w:rPrChange>
          </w:rPr>
          <w:t>cứu</w:t>
        </w:r>
        <w:r w:rsidR="00483E7B" w:rsidRPr="00920004">
          <w:rPr>
            <w:rStyle w:val="normaltextrun"/>
            <w:rFonts w:eastAsiaTheme="majorEastAsia"/>
            <w:lang w:val="es-ES"/>
            <w:rPrChange w:id="5031" w:author="phuong vu" w:date="2018-11-30T22:36:00Z">
              <w:rPr>
                <w:rStyle w:val="normaltextrun"/>
                <w:rFonts w:eastAsiaTheme="majorEastAsia"/>
                <w:sz w:val="26"/>
                <w:szCs w:val="26"/>
                <w:lang w:val="es-ES"/>
              </w:rPr>
            </w:rPrChange>
          </w:rPr>
          <w:t>.</w:t>
        </w:r>
        <w:r w:rsidR="00483E7B" w:rsidRPr="00920004">
          <w:rPr>
            <w:rStyle w:val="eop"/>
            <w:rFonts w:eastAsiaTheme="majorEastAsia"/>
            <w:rPrChange w:id="5032" w:author="phuong vu" w:date="2018-11-30T22:36:00Z">
              <w:rPr>
                <w:rStyle w:val="eop"/>
                <w:rFonts w:eastAsiaTheme="majorEastAsia"/>
                <w:sz w:val="26"/>
                <w:szCs w:val="26"/>
              </w:rPr>
            </w:rPrChange>
          </w:rPr>
          <w:t> </w:t>
        </w:r>
      </w:ins>
    </w:p>
    <w:p w14:paraId="7DDF974C" w14:textId="77777777" w:rsidR="00FE6A57" w:rsidRPr="00920004" w:rsidRDefault="00FE6A57" w:rsidP="00FE6A57">
      <w:pPr>
        <w:pStyle w:val="paragraph"/>
        <w:spacing w:before="120" w:beforeAutospacing="0" w:after="120" w:afterAutospacing="0" w:line="0" w:lineRule="atLeast"/>
        <w:ind w:left="994"/>
        <w:contextualSpacing w:val="0"/>
        <w:jc w:val="both"/>
        <w:textAlignment w:val="baseline"/>
        <w:rPr>
          <w:ins w:id="5033" w:author="phuong vu" w:date="2018-11-27T16:45:00Z"/>
          <w:rStyle w:val="normaltextrun"/>
          <w:rFonts w:eastAsiaTheme="majorEastAsia"/>
          <w:sz w:val="26"/>
          <w:szCs w:val="26"/>
          <w:rPrChange w:id="5034" w:author="phuong vu" w:date="2018-11-30T22:36:00Z">
            <w:rPr>
              <w:ins w:id="5035" w:author="phuong vu" w:date="2018-11-27T16:45:00Z"/>
              <w:rStyle w:val="normaltextrun"/>
              <w:rFonts w:asciiTheme="majorHAnsi" w:eastAsiaTheme="majorEastAsia" w:hAnsiTheme="majorHAnsi" w:cstheme="majorBidi"/>
              <w:b/>
              <w:sz w:val="26"/>
              <w:szCs w:val="26"/>
              <w:lang w:val="vi-VN"/>
            </w:rPr>
          </w:rPrChange>
        </w:rPr>
        <w:pPrChange w:id="5036" w:author="phuong vu" w:date="2018-11-30T16:31:00Z">
          <w:pPr>
            <w:pStyle w:val="paragraph"/>
            <w:numPr>
              <w:numId w:val="56"/>
            </w:numPr>
            <w:ind w:left="360" w:hanging="360"/>
            <w:jc w:val="both"/>
            <w:textAlignment w:val="baseline"/>
          </w:pPr>
        </w:pPrChange>
      </w:pPr>
    </w:p>
    <w:tbl>
      <w:tblPr>
        <w:tblW w:w="0" w:type="auto"/>
        <w:tblInd w:w="64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Change w:id="5037" w:author="phuong vu" w:date="2018-11-30T16:32:00Z">
          <w:tblPr>
            <w:tblW w:w="0" w:type="auto"/>
            <w:tblInd w:w="64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PrChange>
      </w:tblPr>
      <w:tblGrid>
        <w:gridCol w:w="738"/>
        <w:gridCol w:w="4669"/>
        <w:gridCol w:w="2726"/>
        <w:tblGridChange w:id="5038">
          <w:tblGrid>
            <w:gridCol w:w="738"/>
            <w:gridCol w:w="690"/>
            <w:gridCol w:w="3953"/>
            <w:gridCol w:w="128"/>
            <w:gridCol w:w="2624"/>
          </w:tblGrid>
        </w:tblGridChange>
      </w:tblGrid>
      <w:tr w:rsidR="002043D6" w:rsidRPr="00920004" w14:paraId="71DBA262" w14:textId="77777777" w:rsidTr="00FE6A57">
        <w:trPr>
          <w:ins w:id="5039" w:author="phuong vu" w:date="2018-11-27T16:45:00Z"/>
        </w:trPr>
        <w:tc>
          <w:tcPr>
            <w:tcW w:w="740" w:type="dxa"/>
            <w:vAlign w:val="center"/>
            <w:tcPrChange w:id="5040" w:author="phuong vu" w:date="2018-11-30T16:32:00Z">
              <w:tcPr>
                <w:tcW w:w="740" w:type="dxa"/>
                <w:gridSpan w:val="2"/>
              </w:tcPr>
            </w:tcPrChange>
          </w:tcPr>
          <w:p w14:paraId="5AEBE587" w14:textId="77777777" w:rsidR="002043D6" w:rsidRPr="00920004" w:rsidRDefault="002043D6" w:rsidP="00FE6A57">
            <w:pPr>
              <w:jc w:val="center"/>
              <w:rPr>
                <w:ins w:id="5041" w:author="phuong vu" w:date="2018-11-27T16:45:00Z"/>
                <w:rPrChange w:id="5042" w:author="phuong vu" w:date="2018-11-30T22:36:00Z">
                  <w:rPr>
                    <w:ins w:id="5043" w:author="phuong vu" w:date="2018-11-27T16:45:00Z"/>
                    <w:b/>
                  </w:rPr>
                </w:rPrChange>
              </w:rPr>
              <w:pPrChange w:id="5044" w:author="phuong vu" w:date="2018-11-30T16:33:00Z">
                <w:pPr>
                  <w:pStyle w:val="paragraph"/>
                  <w:jc w:val="both"/>
                  <w:textAlignment w:val="baseline"/>
                </w:pPr>
              </w:pPrChange>
            </w:pPr>
            <w:ins w:id="5045" w:author="phuong vu" w:date="2018-11-27T16:45:00Z">
              <w:r w:rsidRPr="00920004">
                <w:rPr>
                  <w:rStyle w:val="normaltextrun"/>
                  <w:rFonts w:eastAsiaTheme="majorEastAsia"/>
                  <w:b/>
                  <w:lang w:val="es-ES"/>
                  <w:rPrChange w:id="5046" w:author="phuong vu" w:date="2018-11-30T22:36:00Z">
                    <w:rPr>
                      <w:rStyle w:val="normaltextrun"/>
                      <w:rFonts w:eastAsiaTheme="majorEastAsia"/>
                      <w:b/>
                      <w:lang w:val="es-ES"/>
                    </w:rPr>
                  </w:rPrChange>
                </w:rPr>
                <w:t>STT</w:t>
              </w:r>
            </w:ins>
          </w:p>
        </w:tc>
        <w:tc>
          <w:tcPr>
            <w:tcW w:w="4866" w:type="dxa"/>
            <w:vAlign w:val="center"/>
            <w:tcPrChange w:id="5047" w:author="phuong vu" w:date="2018-11-30T16:32:00Z">
              <w:tcPr>
                <w:tcW w:w="4866" w:type="dxa"/>
                <w:gridSpan w:val="2"/>
              </w:tcPr>
            </w:tcPrChange>
          </w:tcPr>
          <w:p w14:paraId="26D14D60" w14:textId="14657ACD" w:rsidR="002043D6" w:rsidRPr="00920004" w:rsidRDefault="002043D6" w:rsidP="00FE6A57">
            <w:pPr>
              <w:jc w:val="center"/>
              <w:rPr>
                <w:ins w:id="5048" w:author="phuong vu" w:date="2018-11-27T16:45:00Z"/>
                <w:rPrChange w:id="5049" w:author="phuong vu" w:date="2018-11-30T22:36:00Z">
                  <w:rPr>
                    <w:ins w:id="5050" w:author="phuong vu" w:date="2018-11-27T16:45:00Z"/>
                    <w:b/>
                  </w:rPr>
                </w:rPrChange>
              </w:rPr>
              <w:pPrChange w:id="5051" w:author="phuong vu" w:date="2018-11-30T16:33:00Z">
                <w:pPr>
                  <w:pStyle w:val="paragraph"/>
                  <w:jc w:val="both"/>
                  <w:textAlignment w:val="baseline"/>
                </w:pPr>
              </w:pPrChange>
            </w:pPr>
            <w:ins w:id="5052" w:author="phuong vu" w:date="2018-11-27T16:45:00Z">
              <w:r w:rsidRPr="00920004">
                <w:rPr>
                  <w:rStyle w:val="spellingerror"/>
                  <w:rFonts w:eastAsiaTheme="majorEastAsia"/>
                  <w:b/>
                  <w:lang w:val="es-ES"/>
                  <w:rPrChange w:id="5053" w:author="phuong vu" w:date="2018-11-30T22:36:00Z">
                    <w:rPr>
                      <w:rStyle w:val="spellingerror"/>
                      <w:rFonts w:eastAsiaTheme="majorEastAsia"/>
                      <w:b/>
                      <w:lang w:val="es-ES"/>
                    </w:rPr>
                  </w:rPrChange>
                </w:rPr>
                <w:t>Tên</w:t>
              </w:r>
              <w:r w:rsidRPr="00920004">
                <w:rPr>
                  <w:rStyle w:val="normaltextrun"/>
                  <w:rFonts w:eastAsiaTheme="majorEastAsia"/>
                  <w:b/>
                  <w:lang w:val="es-ES"/>
                  <w:rPrChange w:id="5054" w:author="phuong vu" w:date="2018-11-30T22:36:00Z">
                    <w:rPr>
                      <w:rStyle w:val="normaltextrun"/>
                      <w:rFonts w:eastAsiaTheme="majorEastAsia"/>
                      <w:b/>
                      <w:lang w:val="es-ES"/>
                    </w:rPr>
                  </w:rPrChange>
                </w:rPr>
                <w:t xml:space="preserve"> </w:t>
              </w:r>
              <w:r w:rsidRPr="00920004">
                <w:rPr>
                  <w:rStyle w:val="spellingerror"/>
                  <w:rFonts w:eastAsiaTheme="majorEastAsia"/>
                  <w:b/>
                  <w:lang w:val="es-ES"/>
                  <w:rPrChange w:id="5055" w:author="phuong vu" w:date="2018-11-30T22:36:00Z">
                    <w:rPr>
                      <w:rStyle w:val="spellingerror"/>
                      <w:rFonts w:eastAsiaTheme="majorEastAsia"/>
                      <w:b/>
                      <w:lang w:val="es-ES"/>
                    </w:rPr>
                  </w:rPrChange>
                </w:rPr>
                <w:t>thành</w:t>
              </w:r>
              <w:r w:rsidRPr="00920004">
                <w:rPr>
                  <w:rStyle w:val="normaltextrun"/>
                  <w:rFonts w:eastAsiaTheme="majorEastAsia"/>
                  <w:b/>
                  <w:lang w:val="es-ES"/>
                  <w:rPrChange w:id="5056" w:author="phuong vu" w:date="2018-11-30T22:36:00Z">
                    <w:rPr>
                      <w:rStyle w:val="normaltextrun"/>
                      <w:rFonts w:eastAsiaTheme="majorEastAsia"/>
                      <w:b/>
                      <w:lang w:val="es-ES"/>
                    </w:rPr>
                  </w:rPrChange>
                </w:rPr>
                <w:t xml:space="preserve"> </w:t>
              </w:r>
              <w:r w:rsidRPr="00920004">
                <w:rPr>
                  <w:rStyle w:val="spellingerror"/>
                  <w:rFonts w:eastAsiaTheme="majorEastAsia"/>
                  <w:b/>
                  <w:lang w:val="es-ES"/>
                  <w:rPrChange w:id="5057" w:author="phuong vu" w:date="2018-11-30T22:36:00Z">
                    <w:rPr>
                      <w:rStyle w:val="spellingerror"/>
                      <w:rFonts w:eastAsiaTheme="majorEastAsia"/>
                      <w:b/>
                      <w:lang w:val="es-ES"/>
                    </w:rPr>
                  </w:rPrChange>
                </w:rPr>
                <w:t>viên</w:t>
              </w:r>
            </w:ins>
          </w:p>
        </w:tc>
        <w:tc>
          <w:tcPr>
            <w:tcW w:w="2803" w:type="dxa"/>
            <w:vAlign w:val="center"/>
            <w:tcPrChange w:id="5058" w:author="phuong vu" w:date="2018-11-30T16:32:00Z">
              <w:tcPr>
                <w:tcW w:w="2803" w:type="dxa"/>
              </w:tcPr>
            </w:tcPrChange>
          </w:tcPr>
          <w:p w14:paraId="469233D7" w14:textId="1424C0F3" w:rsidR="002043D6" w:rsidRPr="00920004" w:rsidRDefault="002043D6" w:rsidP="00FE6A57">
            <w:pPr>
              <w:jc w:val="center"/>
              <w:rPr>
                <w:ins w:id="5059" w:author="phuong vu" w:date="2018-11-27T16:45:00Z"/>
                <w:rPrChange w:id="5060" w:author="phuong vu" w:date="2018-11-30T22:36:00Z">
                  <w:rPr>
                    <w:ins w:id="5061" w:author="phuong vu" w:date="2018-11-27T16:45:00Z"/>
                    <w:b/>
                  </w:rPr>
                </w:rPrChange>
              </w:rPr>
              <w:pPrChange w:id="5062" w:author="phuong vu" w:date="2018-11-30T16:33:00Z">
                <w:pPr>
                  <w:pStyle w:val="paragraph"/>
                  <w:jc w:val="both"/>
                  <w:textAlignment w:val="baseline"/>
                </w:pPr>
              </w:pPrChange>
            </w:pPr>
            <w:ins w:id="5063" w:author="phuong vu" w:date="2018-11-27T16:45:00Z">
              <w:r w:rsidRPr="00920004">
                <w:rPr>
                  <w:rStyle w:val="spellingerror"/>
                  <w:rFonts w:eastAsiaTheme="majorEastAsia"/>
                  <w:b/>
                  <w:lang w:val="es-ES"/>
                  <w:rPrChange w:id="5064" w:author="phuong vu" w:date="2018-11-30T22:36:00Z">
                    <w:rPr>
                      <w:rStyle w:val="spellingerror"/>
                      <w:rFonts w:eastAsiaTheme="majorEastAsia"/>
                      <w:b/>
                      <w:lang w:val="es-ES"/>
                    </w:rPr>
                  </w:rPrChange>
                </w:rPr>
                <w:t>Mã</w:t>
              </w:r>
              <w:r w:rsidRPr="00920004">
                <w:rPr>
                  <w:rStyle w:val="normaltextrun"/>
                  <w:rFonts w:eastAsiaTheme="majorEastAsia"/>
                  <w:b/>
                  <w:lang w:val="es-ES"/>
                  <w:rPrChange w:id="5065" w:author="phuong vu" w:date="2018-11-30T22:36:00Z">
                    <w:rPr>
                      <w:rStyle w:val="normaltextrun"/>
                      <w:rFonts w:eastAsiaTheme="majorEastAsia"/>
                      <w:b/>
                      <w:lang w:val="es-ES"/>
                    </w:rPr>
                  </w:rPrChange>
                </w:rPr>
                <w:t xml:space="preserve"> </w:t>
              </w:r>
              <w:r w:rsidRPr="00920004">
                <w:rPr>
                  <w:rStyle w:val="spellingerror"/>
                  <w:rFonts w:eastAsiaTheme="majorEastAsia"/>
                  <w:b/>
                  <w:lang w:val="es-ES"/>
                  <w:rPrChange w:id="5066" w:author="phuong vu" w:date="2018-11-30T22:36:00Z">
                    <w:rPr>
                      <w:rStyle w:val="spellingerror"/>
                      <w:rFonts w:eastAsiaTheme="majorEastAsia"/>
                      <w:b/>
                      <w:lang w:val="es-ES"/>
                    </w:rPr>
                  </w:rPrChange>
                </w:rPr>
                <w:t>số</w:t>
              </w:r>
              <w:r w:rsidRPr="00920004">
                <w:rPr>
                  <w:rStyle w:val="normaltextrun"/>
                  <w:rFonts w:eastAsiaTheme="majorEastAsia"/>
                  <w:b/>
                  <w:lang w:val="es-ES"/>
                  <w:rPrChange w:id="5067" w:author="phuong vu" w:date="2018-11-30T22:36:00Z">
                    <w:rPr>
                      <w:rStyle w:val="normaltextrun"/>
                      <w:rFonts w:eastAsiaTheme="majorEastAsia"/>
                      <w:b/>
                      <w:lang w:val="es-ES"/>
                    </w:rPr>
                  </w:rPrChange>
                </w:rPr>
                <w:t xml:space="preserve"> </w:t>
              </w:r>
              <w:r w:rsidRPr="00920004">
                <w:rPr>
                  <w:rStyle w:val="spellingerror"/>
                  <w:rFonts w:eastAsiaTheme="majorEastAsia"/>
                  <w:b/>
                  <w:lang w:val="es-ES"/>
                  <w:rPrChange w:id="5068" w:author="phuong vu" w:date="2018-11-30T22:36:00Z">
                    <w:rPr>
                      <w:rStyle w:val="spellingerror"/>
                      <w:rFonts w:eastAsiaTheme="majorEastAsia"/>
                      <w:b/>
                      <w:lang w:val="es-ES"/>
                    </w:rPr>
                  </w:rPrChange>
                </w:rPr>
                <w:t>sinh</w:t>
              </w:r>
              <w:r w:rsidRPr="00920004">
                <w:rPr>
                  <w:rStyle w:val="normaltextrun"/>
                  <w:rFonts w:eastAsiaTheme="majorEastAsia"/>
                  <w:b/>
                  <w:lang w:val="es-ES"/>
                  <w:rPrChange w:id="5069" w:author="phuong vu" w:date="2018-11-30T22:36:00Z">
                    <w:rPr>
                      <w:rStyle w:val="normaltextrun"/>
                      <w:rFonts w:eastAsiaTheme="majorEastAsia"/>
                      <w:b/>
                      <w:lang w:val="es-ES"/>
                    </w:rPr>
                  </w:rPrChange>
                </w:rPr>
                <w:t xml:space="preserve"> </w:t>
              </w:r>
              <w:r w:rsidRPr="00920004">
                <w:rPr>
                  <w:rStyle w:val="spellingerror"/>
                  <w:rFonts w:eastAsiaTheme="majorEastAsia"/>
                  <w:b/>
                  <w:lang w:val="es-ES"/>
                  <w:rPrChange w:id="5070" w:author="phuong vu" w:date="2018-11-30T22:36:00Z">
                    <w:rPr>
                      <w:rStyle w:val="spellingerror"/>
                      <w:rFonts w:eastAsiaTheme="majorEastAsia"/>
                      <w:b/>
                      <w:lang w:val="es-ES"/>
                    </w:rPr>
                  </w:rPrChange>
                </w:rPr>
                <w:t>viên</w:t>
              </w:r>
            </w:ins>
          </w:p>
        </w:tc>
      </w:tr>
      <w:tr w:rsidR="002043D6" w:rsidRPr="00920004" w14:paraId="798F8AE9" w14:textId="77777777" w:rsidTr="00FE6A57">
        <w:trPr>
          <w:ins w:id="5071" w:author="phuong vu" w:date="2018-11-27T16:45:00Z"/>
        </w:trPr>
        <w:tc>
          <w:tcPr>
            <w:tcW w:w="740" w:type="dxa"/>
            <w:vAlign w:val="center"/>
            <w:tcPrChange w:id="5072" w:author="phuong vu" w:date="2018-11-30T16:33:00Z">
              <w:tcPr>
                <w:tcW w:w="740" w:type="dxa"/>
              </w:tcPr>
            </w:tcPrChange>
          </w:tcPr>
          <w:p w14:paraId="11F17D4B" w14:textId="77777777" w:rsidR="002043D6" w:rsidRPr="00920004" w:rsidRDefault="002043D6" w:rsidP="00FE6A57">
            <w:pPr>
              <w:jc w:val="center"/>
              <w:rPr>
                <w:ins w:id="5073" w:author="phuong vu" w:date="2018-11-27T16:45:00Z"/>
                <w:rPrChange w:id="5074" w:author="phuong vu" w:date="2018-11-30T22:36:00Z">
                  <w:rPr>
                    <w:ins w:id="5075" w:author="phuong vu" w:date="2018-11-27T16:45:00Z"/>
                  </w:rPr>
                </w:rPrChange>
              </w:rPr>
              <w:pPrChange w:id="5076" w:author="phuong vu" w:date="2018-11-30T16:33:00Z">
                <w:pPr>
                  <w:pStyle w:val="paragraph"/>
                  <w:jc w:val="both"/>
                  <w:textAlignment w:val="baseline"/>
                </w:pPr>
              </w:pPrChange>
            </w:pPr>
            <w:ins w:id="5077" w:author="phuong vu" w:date="2018-11-27T16:45:00Z">
              <w:r w:rsidRPr="00920004">
                <w:rPr>
                  <w:rStyle w:val="normaltextrun"/>
                  <w:rFonts w:eastAsiaTheme="majorEastAsia"/>
                  <w:lang w:val="es-ES"/>
                  <w:rPrChange w:id="5078" w:author="phuong vu" w:date="2018-11-30T22:36:00Z">
                    <w:rPr>
                      <w:rStyle w:val="normaltextrun"/>
                      <w:rFonts w:eastAsiaTheme="majorEastAsia"/>
                      <w:lang w:val="es-ES"/>
                    </w:rPr>
                  </w:rPrChange>
                </w:rPr>
                <w:t>1</w:t>
              </w:r>
            </w:ins>
          </w:p>
        </w:tc>
        <w:tc>
          <w:tcPr>
            <w:tcW w:w="4866" w:type="dxa"/>
            <w:vAlign w:val="center"/>
            <w:tcPrChange w:id="5079" w:author="phuong vu" w:date="2018-11-30T16:33:00Z">
              <w:tcPr>
                <w:tcW w:w="4866" w:type="dxa"/>
                <w:gridSpan w:val="2"/>
              </w:tcPr>
            </w:tcPrChange>
          </w:tcPr>
          <w:p w14:paraId="78606B1A" w14:textId="2D1E4F75" w:rsidR="002043D6" w:rsidRPr="00920004" w:rsidRDefault="00483E7B" w:rsidP="00FE6A57">
            <w:pPr>
              <w:jc w:val="left"/>
              <w:rPr>
                <w:ins w:id="5080" w:author="phuong vu" w:date="2018-11-27T16:45:00Z"/>
                <w:rPrChange w:id="5081" w:author="phuong vu" w:date="2018-11-30T22:36:00Z">
                  <w:rPr>
                    <w:ins w:id="5082" w:author="phuong vu" w:date="2018-11-27T16:45:00Z"/>
                  </w:rPr>
                </w:rPrChange>
              </w:rPr>
              <w:pPrChange w:id="5083" w:author="phuong vu" w:date="2018-11-30T16:33:00Z">
                <w:pPr>
                  <w:pStyle w:val="paragraph"/>
                  <w:jc w:val="both"/>
                  <w:textAlignment w:val="baseline"/>
                </w:pPr>
              </w:pPrChange>
            </w:pPr>
            <w:ins w:id="5084" w:author="phuong vu" w:date="2018-11-27T16:46:00Z">
              <w:r w:rsidRPr="00920004">
                <w:rPr>
                  <w:rStyle w:val="spellingerror"/>
                  <w:rFonts w:eastAsiaTheme="majorEastAsia"/>
                  <w:lang w:val="es-ES"/>
                  <w:rPrChange w:id="5085" w:author="phuong vu" w:date="2018-11-30T22:36:00Z">
                    <w:rPr>
                      <w:rStyle w:val="spellingerror"/>
                      <w:rFonts w:eastAsiaTheme="majorEastAsia"/>
                      <w:lang w:val="es-ES"/>
                    </w:rPr>
                  </w:rPrChange>
                </w:rPr>
                <w:t>Trần Hoàn</w:t>
              </w:r>
            </w:ins>
            <w:ins w:id="5086" w:author="phuong vu" w:date="2018-11-27T16:47:00Z">
              <w:r w:rsidRPr="00920004">
                <w:rPr>
                  <w:rStyle w:val="spellingerror"/>
                  <w:rFonts w:eastAsiaTheme="majorEastAsia"/>
                  <w:lang w:val="es-ES"/>
                  <w:rPrChange w:id="5087" w:author="phuong vu" w:date="2018-11-30T22:36:00Z">
                    <w:rPr>
                      <w:rStyle w:val="spellingerror"/>
                      <w:rFonts w:eastAsiaTheme="majorEastAsia"/>
                      <w:lang w:val="es-ES"/>
                    </w:rPr>
                  </w:rPrChange>
                </w:rPr>
                <w:t>g</w:t>
              </w:r>
            </w:ins>
            <w:ins w:id="5088" w:author="phuong vu" w:date="2018-11-27T16:46:00Z">
              <w:r w:rsidRPr="00920004">
                <w:rPr>
                  <w:rStyle w:val="spellingerror"/>
                  <w:rFonts w:eastAsiaTheme="majorEastAsia"/>
                  <w:lang w:val="es-ES"/>
                  <w:rPrChange w:id="5089" w:author="phuong vu" w:date="2018-11-30T22:36:00Z">
                    <w:rPr>
                      <w:rStyle w:val="spellingerror"/>
                      <w:rFonts w:eastAsiaTheme="majorEastAsia"/>
                      <w:lang w:val="es-ES"/>
                    </w:rPr>
                  </w:rPrChange>
                </w:rPr>
                <w:t xml:space="preserve"> </w:t>
              </w:r>
            </w:ins>
            <w:ins w:id="5090" w:author="phuong vu" w:date="2018-11-27T16:47:00Z">
              <w:r w:rsidRPr="00920004">
                <w:rPr>
                  <w:rStyle w:val="spellingerror"/>
                  <w:rFonts w:eastAsiaTheme="majorEastAsia"/>
                  <w:lang w:val="es-ES"/>
                  <w:rPrChange w:id="5091" w:author="phuong vu" w:date="2018-11-30T22:36:00Z">
                    <w:rPr>
                      <w:rStyle w:val="spellingerror"/>
                      <w:rFonts w:eastAsiaTheme="majorEastAsia"/>
                      <w:lang w:val="es-ES"/>
                    </w:rPr>
                  </w:rPrChange>
                </w:rPr>
                <w:t>Huân</w:t>
              </w:r>
            </w:ins>
          </w:p>
        </w:tc>
        <w:tc>
          <w:tcPr>
            <w:tcW w:w="2803" w:type="dxa"/>
            <w:tcPrChange w:id="5092" w:author="phuong vu" w:date="2018-11-30T16:33:00Z">
              <w:tcPr>
                <w:tcW w:w="2803" w:type="dxa"/>
                <w:gridSpan w:val="2"/>
              </w:tcPr>
            </w:tcPrChange>
          </w:tcPr>
          <w:p w14:paraId="25F9C1E1" w14:textId="45C592DB" w:rsidR="002043D6" w:rsidRPr="00920004" w:rsidRDefault="00483E7B" w:rsidP="00FE6A57">
            <w:pPr>
              <w:jc w:val="center"/>
              <w:rPr>
                <w:ins w:id="5093" w:author="phuong vu" w:date="2018-11-27T16:45:00Z"/>
                <w:rPrChange w:id="5094" w:author="phuong vu" w:date="2018-11-30T22:36:00Z">
                  <w:rPr>
                    <w:ins w:id="5095" w:author="phuong vu" w:date="2018-11-27T16:45:00Z"/>
                  </w:rPr>
                </w:rPrChange>
              </w:rPr>
              <w:pPrChange w:id="5096" w:author="phuong vu" w:date="2018-11-30T16:33:00Z">
                <w:pPr>
                  <w:pStyle w:val="paragraph"/>
                  <w:jc w:val="both"/>
                  <w:textAlignment w:val="baseline"/>
                </w:pPr>
              </w:pPrChange>
            </w:pPr>
            <w:ins w:id="5097" w:author="phuong vu" w:date="2018-11-27T16:47:00Z">
              <w:r w:rsidRPr="00920004">
                <w:rPr>
                  <w:rStyle w:val="normaltextrun"/>
                  <w:rFonts w:eastAsiaTheme="majorEastAsia"/>
                  <w:lang w:val="es-ES"/>
                  <w:rPrChange w:id="5098" w:author="phuong vu" w:date="2018-11-30T22:36:00Z">
                    <w:rPr>
                      <w:rStyle w:val="normaltextrun"/>
                      <w:rFonts w:eastAsiaTheme="majorEastAsia"/>
                      <w:lang w:val="es-ES"/>
                    </w:rPr>
                  </w:rPrChange>
                </w:rPr>
                <w:t>B</w:t>
              </w:r>
              <w:r w:rsidRPr="00920004">
                <w:rPr>
                  <w:rStyle w:val="normaltextrun"/>
                  <w:rFonts w:eastAsiaTheme="majorEastAsia"/>
                  <w:rPrChange w:id="5099" w:author="phuong vu" w:date="2018-11-30T22:36:00Z">
                    <w:rPr>
                      <w:rStyle w:val="normaltextrun"/>
                      <w:rFonts w:eastAsiaTheme="majorEastAsia"/>
                    </w:rPr>
                  </w:rPrChange>
                </w:rPr>
                <w:t>1401047</w:t>
              </w:r>
            </w:ins>
          </w:p>
        </w:tc>
      </w:tr>
      <w:tr w:rsidR="002043D6" w:rsidRPr="00920004" w14:paraId="33DBC1D1" w14:textId="77777777" w:rsidTr="00FE6A57">
        <w:trPr>
          <w:ins w:id="5100" w:author="phuong vu" w:date="2018-11-27T16:45:00Z"/>
        </w:trPr>
        <w:tc>
          <w:tcPr>
            <w:tcW w:w="740" w:type="dxa"/>
            <w:vAlign w:val="center"/>
            <w:tcPrChange w:id="5101" w:author="phuong vu" w:date="2018-11-30T16:33:00Z">
              <w:tcPr>
                <w:tcW w:w="740" w:type="dxa"/>
              </w:tcPr>
            </w:tcPrChange>
          </w:tcPr>
          <w:p w14:paraId="12D0F300" w14:textId="77777777" w:rsidR="002043D6" w:rsidRPr="00920004" w:rsidRDefault="002043D6" w:rsidP="00FE6A57">
            <w:pPr>
              <w:jc w:val="center"/>
              <w:rPr>
                <w:ins w:id="5102" w:author="phuong vu" w:date="2018-11-27T16:45:00Z"/>
                <w:rPrChange w:id="5103" w:author="phuong vu" w:date="2018-11-30T22:36:00Z">
                  <w:rPr>
                    <w:ins w:id="5104" w:author="phuong vu" w:date="2018-11-27T16:45:00Z"/>
                  </w:rPr>
                </w:rPrChange>
              </w:rPr>
              <w:pPrChange w:id="5105" w:author="phuong vu" w:date="2018-11-30T16:33:00Z">
                <w:pPr>
                  <w:pStyle w:val="paragraph"/>
                  <w:jc w:val="both"/>
                  <w:textAlignment w:val="baseline"/>
                </w:pPr>
              </w:pPrChange>
            </w:pPr>
            <w:ins w:id="5106" w:author="phuong vu" w:date="2018-11-27T16:45:00Z">
              <w:r w:rsidRPr="00920004">
                <w:rPr>
                  <w:rStyle w:val="normaltextrun"/>
                  <w:rFonts w:eastAsiaTheme="majorEastAsia"/>
                  <w:lang w:val="es-ES"/>
                  <w:rPrChange w:id="5107" w:author="phuong vu" w:date="2018-11-30T22:36:00Z">
                    <w:rPr>
                      <w:rStyle w:val="normaltextrun"/>
                      <w:rFonts w:eastAsiaTheme="majorEastAsia"/>
                      <w:lang w:val="es-ES"/>
                    </w:rPr>
                  </w:rPrChange>
                </w:rPr>
                <w:t>2</w:t>
              </w:r>
            </w:ins>
          </w:p>
        </w:tc>
        <w:tc>
          <w:tcPr>
            <w:tcW w:w="4866" w:type="dxa"/>
            <w:vAlign w:val="center"/>
            <w:tcPrChange w:id="5108" w:author="phuong vu" w:date="2018-11-30T16:33:00Z">
              <w:tcPr>
                <w:tcW w:w="4866" w:type="dxa"/>
                <w:gridSpan w:val="2"/>
              </w:tcPr>
            </w:tcPrChange>
          </w:tcPr>
          <w:p w14:paraId="7506FF45" w14:textId="7EDB0E5F" w:rsidR="002043D6" w:rsidRPr="00920004" w:rsidRDefault="00483E7B" w:rsidP="00FE6A57">
            <w:pPr>
              <w:jc w:val="left"/>
              <w:rPr>
                <w:ins w:id="5109" w:author="phuong vu" w:date="2018-11-27T16:45:00Z"/>
                <w:rPrChange w:id="5110" w:author="phuong vu" w:date="2018-11-30T22:36:00Z">
                  <w:rPr>
                    <w:ins w:id="5111" w:author="phuong vu" w:date="2018-11-27T16:45:00Z"/>
                  </w:rPr>
                </w:rPrChange>
              </w:rPr>
              <w:pPrChange w:id="5112" w:author="phuong vu" w:date="2018-11-30T16:33:00Z">
                <w:pPr>
                  <w:pStyle w:val="paragraph"/>
                  <w:jc w:val="both"/>
                  <w:textAlignment w:val="baseline"/>
                </w:pPr>
              </w:pPrChange>
            </w:pPr>
            <w:ins w:id="5113" w:author="phuong vu" w:date="2018-11-27T16:47:00Z">
              <w:r w:rsidRPr="00920004">
                <w:rPr>
                  <w:rStyle w:val="spellingerror"/>
                  <w:rFonts w:eastAsiaTheme="majorEastAsia"/>
                  <w:lang w:val="es-ES"/>
                  <w:rPrChange w:id="5114" w:author="phuong vu" w:date="2018-11-30T22:36:00Z">
                    <w:rPr>
                      <w:rStyle w:val="spellingerror"/>
                      <w:rFonts w:eastAsiaTheme="majorEastAsia"/>
                      <w:lang w:val="es-ES"/>
                    </w:rPr>
                  </w:rPrChange>
                </w:rPr>
                <w:t>Vũ Phương</w:t>
              </w:r>
            </w:ins>
          </w:p>
        </w:tc>
        <w:tc>
          <w:tcPr>
            <w:tcW w:w="2803" w:type="dxa"/>
            <w:tcPrChange w:id="5115" w:author="phuong vu" w:date="2018-11-30T16:33:00Z">
              <w:tcPr>
                <w:tcW w:w="2803" w:type="dxa"/>
                <w:gridSpan w:val="2"/>
              </w:tcPr>
            </w:tcPrChange>
          </w:tcPr>
          <w:p w14:paraId="287BE3B8" w14:textId="7C231E35" w:rsidR="002043D6" w:rsidRPr="00920004" w:rsidRDefault="00483E7B" w:rsidP="00FE6A57">
            <w:pPr>
              <w:jc w:val="center"/>
              <w:rPr>
                <w:ins w:id="5116" w:author="phuong vu" w:date="2018-11-27T16:45:00Z"/>
                <w:rPrChange w:id="5117" w:author="phuong vu" w:date="2018-11-30T22:36:00Z">
                  <w:rPr>
                    <w:ins w:id="5118" w:author="phuong vu" w:date="2018-11-27T16:45:00Z"/>
                  </w:rPr>
                </w:rPrChange>
              </w:rPr>
              <w:pPrChange w:id="5119" w:author="phuong vu" w:date="2018-11-30T16:33:00Z">
                <w:pPr>
                  <w:pStyle w:val="paragraph"/>
                  <w:jc w:val="both"/>
                  <w:textAlignment w:val="baseline"/>
                </w:pPr>
              </w:pPrChange>
            </w:pPr>
            <w:ins w:id="5120" w:author="phuong vu" w:date="2018-11-27T16:47:00Z">
              <w:r w:rsidRPr="00920004">
                <w:rPr>
                  <w:rStyle w:val="normaltextrun"/>
                  <w:rFonts w:eastAsiaTheme="majorEastAsia"/>
                  <w:lang w:val="es-ES"/>
                  <w:rPrChange w:id="5121" w:author="phuong vu" w:date="2018-11-30T22:36:00Z">
                    <w:rPr>
                      <w:rStyle w:val="normaltextrun"/>
                      <w:rFonts w:eastAsiaTheme="majorEastAsia"/>
                      <w:lang w:val="es-ES"/>
                    </w:rPr>
                  </w:rPrChange>
                </w:rPr>
                <w:t>B</w:t>
              </w:r>
              <w:r w:rsidRPr="00920004">
                <w:rPr>
                  <w:rStyle w:val="normaltextrun"/>
                  <w:rFonts w:eastAsiaTheme="majorEastAsia"/>
                  <w:rPrChange w:id="5122" w:author="phuong vu" w:date="2018-11-30T22:36:00Z">
                    <w:rPr>
                      <w:rStyle w:val="normaltextrun"/>
                      <w:rFonts w:eastAsiaTheme="majorEastAsia"/>
                    </w:rPr>
                  </w:rPrChange>
                </w:rPr>
                <w:t>1401081</w:t>
              </w:r>
            </w:ins>
          </w:p>
        </w:tc>
      </w:tr>
    </w:tbl>
    <w:p w14:paraId="587D6882" w14:textId="7DDA0F96" w:rsidR="00E35500" w:rsidRPr="00A17FA5" w:rsidRDefault="002043D6" w:rsidP="00A17FA5">
      <w:pPr>
        <w:pStyle w:val="Caption"/>
        <w:rPr>
          <w:ins w:id="5123" w:author="phuong vu" w:date="2018-11-27T16:45:00Z"/>
          <w:rPrChange w:id="5124" w:author="phuong vu" w:date="2018-11-30T22:42:00Z">
            <w:rPr>
              <w:ins w:id="5125" w:author="phuong vu" w:date="2018-11-27T16:45:00Z"/>
            </w:rPr>
          </w:rPrChange>
        </w:rPr>
        <w:pPrChange w:id="5126" w:author="phuong vu" w:date="2018-11-30T22:42:00Z">
          <w:pPr>
            <w:pStyle w:val="Caption"/>
          </w:pPr>
        </w:pPrChange>
      </w:pPr>
      <w:bookmarkStart w:id="5127" w:name="_Toc481738529"/>
      <w:ins w:id="5128" w:author="phuong vu" w:date="2018-11-27T16:45:00Z">
        <w:r w:rsidRPr="00A17FA5">
          <w:rPr>
            <w:rPrChange w:id="5129" w:author="phuong vu" w:date="2018-11-30T22:42:00Z">
              <w:rPr/>
            </w:rPrChange>
          </w:rPr>
          <w:t xml:space="preserve">Bảng </w:t>
        </w:r>
      </w:ins>
      <w:ins w:id="5130" w:author="phuong vu" w:date="2018-11-27T16:48:00Z">
        <w:r w:rsidR="00483E7B" w:rsidRPr="00A17FA5">
          <w:rPr>
            <w:rPrChange w:id="5131" w:author="phuong vu" w:date="2018-11-30T22:42:00Z">
              <w:rPr>
                <w:noProof/>
              </w:rPr>
            </w:rPrChange>
          </w:rPr>
          <w:fldChar w:fldCharType="begin"/>
        </w:r>
        <w:r w:rsidR="00483E7B" w:rsidRPr="00A17FA5">
          <w:rPr>
            <w:rPrChange w:id="5132" w:author="phuong vu" w:date="2018-11-30T22:42:00Z">
              <w:rPr>
                <w:noProof/>
              </w:rPr>
            </w:rPrChange>
          </w:rPr>
          <w:instrText xml:space="preserve"> SUBJECT  </w:instrText>
        </w:r>
        <w:r w:rsidR="00483E7B" w:rsidRPr="00A17FA5">
          <w:rPr>
            <w:rPrChange w:id="5133" w:author="phuong vu" w:date="2018-11-30T22:42:00Z">
              <w:rPr>
                <w:noProof/>
              </w:rPr>
            </w:rPrChange>
          </w:rPr>
          <w:fldChar w:fldCharType="end"/>
        </w:r>
        <w:r w:rsidR="00483E7B" w:rsidRPr="00A17FA5">
          <w:rPr>
            <w:rPrChange w:id="5134" w:author="phuong vu" w:date="2018-11-30T22:42:00Z">
              <w:rPr>
                <w:noProof/>
              </w:rPr>
            </w:rPrChange>
          </w:rPr>
          <w:fldChar w:fldCharType="begin"/>
        </w:r>
        <w:r w:rsidR="00483E7B" w:rsidRPr="00A17FA5">
          <w:rPr>
            <w:rPrChange w:id="5135" w:author="phuong vu" w:date="2018-11-30T22:42:00Z">
              <w:rPr>
                <w:noProof/>
              </w:rPr>
            </w:rPrChange>
          </w:rPr>
          <w:instrText xml:space="preserve"> SEQ Bảng \* ARABIC \s 1 </w:instrText>
        </w:r>
      </w:ins>
      <w:r w:rsidR="00483E7B" w:rsidRPr="00A17FA5">
        <w:rPr>
          <w:rPrChange w:id="5136" w:author="phuong vu" w:date="2018-11-30T22:42:00Z">
            <w:rPr>
              <w:noProof/>
            </w:rPr>
          </w:rPrChange>
        </w:rPr>
        <w:fldChar w:fldCharType="separate"/>
      </w:r>
      <w:ins w:id="5137" w:author="phuong vu" w:date="2018-11-30T22:44:00Z">
        <w:r w:rsidR="00B5490C">
          <w:rPr>
            <w:noProof/>
          </w:rPr>
          <w:t>1</w:t>
        </w:r>
      </w:ins>
      <w:ins w:id="5138" w:author="phuong vu" w:date="2018-11-27T16:48:00Z">
        <w:r w:rsidR="00483E7B" w:rsidRPr="00A17FA5">
          <w:rPr>
            <w:rPrChange w:id="5139" w:author="phuong vu" w:date="2018-11-30T22:42:00Z">
              <w:rPr>
                <w:noProof/>
              </w:rPr>
            </w:rPrChange>
          </w:rPr>
          <w:fldChar w:fldCharType="end"/>
        </w:r>
      </w:ins>
      <w:ins w:id="5140" w:author="phuong vu" w:date="2018-11-27T16:45:00Z">
        <w:r w:rsidRPr="00A17FA5">
          <w:rPr>
            <w:rPrChange w:id="5141" w:author="phuong vu" w:date="2018-11-30T22:42:00Z">
              <w:rPr/>
            </w:rPrChange>
          </w:rPr>
          <w:t xml:space="preserve"> Thành viên nhóm</w:t>
        </w:r>
        <w:bookmarkEnd w:id="5127"/>
      </w:ins>
    </w:p>
    <w:tbl>
      <w:tblPr>
        <w:tblW w:w="0" w:type="auto"/>
        <w:tblInd w:w="6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Change w:id="5142" w:author="phuong vu" w:date="2018-11-30T16:34:00Z">
          <w:tblPr>
            <w:tblW w:w="0" w:type="auto"/>
            <w:tblInd w:w="6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PrChange>
      </w:tblPr>
      <w:tblGrid>
        <w:gridCol w:w="709"/>
        <w:gridCol w:w="4641"/>
        <w:gridCol w:w="1770"/>
        <w:gridCol w:w="982"/>
        <w:tblGridChange w:id="5143">
          <w:tblGrid>
            <w:gridCol w:w="708"/>
            <w:gridCol w:w="1"/>
            <w:gridCol w:w="4084"/>
            <w:gridCol w:w="1"/>
            <w:gridCol w:w="2325"/>
            <w:gridCol w:w="1"/>
            <w:gridCol w:w="982"/>
          </w:tblGrid>
        </w:tblGridChange>
      </w:tblGrid>
      <w:tr w:rsidR="00483E7B" w:rsidRPr="00920004" w14:paraId="52922EAB" w14:textId="77777777" w:rsidTr="00FE6A57">
        <w:trPr>
          <w:ins w:id="5144" w:author="phuong vu" w:date="2018-11-27T16:45:00Z"/>
        </w:trPr>
        <w:tc>
          <w:tcPr>
            <w:tcW w:w="709" w:type="dxa"/>
            <w:vAlign w:val="center"/>
            <w:tcPrChange w:id="5145" w:author="phuong vu" w:date="2018-11-30T16:34:00Z">
              <w:tcPr>
                <w:tcW w:w="709" w:type="dxa"/>
              </w:tcPr>
            </w:tcPrChange>
          </w:tcPr>
          <w:p w14:paraId="7AD08DB1" w14:textId="77777777" w:rsidR="002043D6" w:rsidRPr="00920004" w:rsidRDefault="002043D6" w:rsidP="00FE6A57">
            <w:pPr>
              <w:pStyle w:val="paragraph"/>
              <w:spacing w:before="240" w:beforeAutospacing="0" w:line="0" w:lineRule="atLeast"/>
              <w:textAlignment w:val="baseline"/>
              <w:rPr>
                <w:ins w:id="5146" w:author="phuong vu" w:date="2018-11-27T16:45:00Z"/>
                <w:b/>
                <w:rPrChange w:id="5147" w:author="phuong vu" w:date="2018-11-30T22:36:00Z">
                  <w:rPr>
                    <w:ins w:id="5148" w:author="phuong vu" w:date="2018-11-27T16:45:00Z"/>
                    <w:b/>
                  </w:rPr>
                </w:rPrChange>
              </w:rPr>
              <w:pPrChange w:id="5149" w:author="phuong vu" w:date="2018-11-30T16:33:00Z">
                <w:pPr>
                  <w:pStyle w:val="paragraph"/>
                  <w:jc w:val="center"/>
                  <w:textAlignment w:val="baseline"/>
                </w:pPr>
              </w:pPrChange>
            </w:pPr>
            <w:ins w:id="5150" w:author="phuong vu" w:date="2018-11-27T16:45:00Z">
              <w:r w:rsidRPr="00920004">
                <w:rPr>
                  <w:rStyle w:val="normaltextrun"/>
                  <w:rFonts w:eastAsiaTheme="majorEastAsia"/>
                  <w:b/>
                  <w:sz w:val="26"/>
                  <w:szCs w:val="26"/>
                  <w:lang w:val="es-ES"/>
                  <w:rPrChange w:id="5151" w:author="phuong vu" w:date="2018-11-30T22:36:00Z">
                    <w:rPr>
                      <w:rStyle w:val="normaltextrun"/>
                      <w:rFonts w:eastAsiaTheme="majorEastAsia"/>
                      <w:b/>
                      <w:sz w:val="26"/>
                      <w:szCs w:val="26"/>
                      <w:lang w:val="es-ES"/>
                    </w:rPr>
                  </w:rPrChange>
                </w:rPr>
                <w:t>STT</w:t>
              </w:r>
            </w:ins>
          </w:p>
        </w:tc>
        <w:tc>
          <w:tcPr>
            <w:tcW w:w="4641" w:type="dxa"/>
            <w:vAlign w:val="center"/>
            <w:tcPrChange w:id="5152" w:author="phuong vu" w:date="2018-11-30T16:34:00Z">
              <w:tcPr>
                <w:tcW w:w="4253" w:type="dxa"/>
                <w:gridSpan w:val="2"/>
              </w:tcPr>
            </w:tcPrChange>
          </w:tcPr>
          <w:p w14:paraId="2DD8CA5E" w14:textId="786DF619" w:rsidR="002043D6" w:rsidRPr="00920004" w:rsidRDefault="002043D6" w:rsidP="00FE6A57">
            <w:pPr>
              <w:pStyle w:val="paragraph"/>
              <w:spacing w:before="240" w:beforeAutospacing="0" w:line="0" w:lineRule="atLeast"/>
              <w:jc w:val="center"/>
              <w:textAlignment w:val="baseline"/>
              <w:rPr>
                <w:ins w:id="5153" w:author="phuong vu" w:date="2018-11-27T16:45:00Z"/>
                <w:b/>
                <w:rPrChange w:id="5154" w:author="phuong vu" w:date="2018-11-30T22:36:00Z">
                  <w:rPr>
                    <w:ins w:id="5155" w:author="phuong vu" w:date="2018-11-27T16:45:00Z"/>
                    <w:b/>
                  </w:rPr>
                </w:rPrChange>
              </w:rPr>
              <w:pPrChange w:id="5156" w:author="phuong vu" w:date="2018-11-30T16:33:00Z">
                <w:pPr>
                  <w:pStyle w:val="paragraph"/>
                  <w:jc w:val="both"/>
                  <w:textAlignment w:val="baseline"/>
                </w:pPr>
              </w:pPrChange>
            </w:pPr>
            <w:ins w:id="5157" w:author="phuong vu" w:date="2018-11-27T16:45:00Z">
              <w:r w:rsidRPr="00920004">
                <w:rPr>
                  <w:rStyle w:val="spellingerror"/>
                  <w:rFonts w:eastAsiaTheme="majorEastAsia"/>
                  <w:b/>
                  <w:lang w:val="es-ES"/>
                  <w:rPrChange w:id="5158" w:author="phuong vu" w:date="2018-11-30T22:36:00Z">
                    <w:rPr>
                      <w:rStyle w:val="spellingerror"/>
                      <w:rFonts w:eastAsiaTheme="majorEastAsia"/>
                      <w:b/>
                      <w:lang w:val="es-ES"/>
                    </w:rPr>
                  </w:rPrChange>
                </w:rPr>
                <w:t>Công</w:t>
              </w:r>
              <w:r w:rsidRPr="00920004">
                <w:rPr>
                  <w:rStyle w:val="normaltextrun"/>
                  <w:rFonts w:eastAsiaTheme="majorEastAsia"/>
                  <w:b/>
                  <w:sz w:val="26"/>
                  <w:szCs w:val="26"/>
                  <w:lang w:val="es-ES"/>
                  <w:rPrChange w:id="5159" w:author="phuong vu" w:date="2018-11-30T22:36:00Z">
                    <w:rPr>
                      <w:rStyle w:val="normaltextrun"/>
                      <w:rFonts w:eastAsiaTheme="majorEastAsia"/>
                      <w:b/>
                      <w:sz w:val="26"/>
                      <w:szCs w:val="26"/>
                      <w:lang w:val="es-ES"/>
                    </w:rPr>
                  </w:rPrChange>
                </w:rPr>
                <w:t xml:space="preserve"> </w:t>
              </w:r>
              <w:r w:rsidRPr="00920004">
                <w:rPr>
                  <w:rStyle w:val="spellingerror"/>
                  <w:rFonts w:eastAsiaTheme="majorEastAsia"/>
                  <w:b/>
                  <w:lang w:val="es-ES"/>
                  <w:rPrChange w:id="5160" w:author="phuong vu" w:date="2018-11-30T22:36:00Z">
                    <w:rPr>
                      <w:rStyle w:val="spellingerror"/>
                      <w:rFonts w:eastAsiaTheme="majorEastAsia"/>
                      <w:b/>
                      <w:lang w:val="es-ES"/>
                    </w:rPr>
                  </w:rPrChange>
                </w:rPr>
                <w:t>việc</w:t>
              </w:r>
            </w:ins>
          </w:p>
        </w:tc>
        <w:tc>
          <w:tcPr>
            <w:tcW w:w="1770" w:type="dxa"/>
            <w:vAlign w:val="center"/>
            <w:tcPrChange w:id="5161" w:author="phuong vu" w:date="2018-11-30T16:34:00Z">
              <w:tcPr>
                <w:tcW w:w="2409" w:type="dxa"/>
                <w:gridSpan w:val="2"/>
              </w:tcPr>
            </w:tcPrChange>
          </w:tcPr>
          <w:p w14:paraId="70D856C8" w14:textId="2D870BC1" w:rsidR="002043D6" w:rsidRPr="00920004" w:rsidRDefault="002043D6" w:rsidP="00FE6A57">
            <w:pPr>
              <w:pStyle w:val="paragraph"/>
              <w:spacing w:before="240" w:beforeAutospacing="0" w:line="0" w:lineRule="atLeast"/>
              <w:jc w:val="center"/>
              <w:textAlignment w:val="baseline"/>
              <w:rPr>
                <w:ins w:id="5162" w:author="phuong vu" w:date="2018-11-27T16:45:00Z"/>
                <w:b/>
                <w:rPrChange w:id="5163" w:author="phuong vu" w:date="2018-11-30T22:36:00Z">
                  <w:rPr>
                    <w:ins w:id="5164" w:author="phuong vu" w:date="2018-11-27T16:45:00Z"/>
                    <w:b/>
                  </w:rPr>
                </w:rPrChange>
              </w:rPr>
              <w:pPrChange w:id="5165" w:author="phuong vu" w:date="2018-11-30T16:33:00Z">
                <w:pPr>
                  <w:pStyle w:val="paragraph"/>
                  <w:jc w:val="both"/>
                  <w:textAlignment w:val="baseline"/>
                </w:pPr>
              </w:pPrChange>
            </w:pPr>
            <w:ins w:id="5166" w:author="phuong vu" w:date="2018-11-27T16:45:00Z">
              <w:r w:rsidRPr="00920004">
                <w:rPr>
                  <w:rStyle w:val="spellingerror"/>
                  <w:rFonts w:eastAsiaTheme="majorEastAsia"/>
                  <w:b/>
                  <w:lang w:val="es-ES"/>
                  <w:rPrChange w:id="5167" w:author="phuong vu" w:date="2018-11-30T22:36:00Z">
                    <w:rPr>
                      <w:rStyle w:val="spellingerror"/>
                      <w:rFonts w:eastAsiaTheme="majorEastAsia"/>
                      <w:b/>
                      <w:lang w:val="es-ES"/>
                    </w:rPr>
                  </w:rPrChange>
                </w:rPr>
                <w:t>Người</w:t>
              </w:r>
              <w:r w:rsidRPr="00920004">
                <w:rPr>
                  <w:rStyle w:val="normaltextrun"/>
                  <w:rFonts w:eastAsiaTheme="majorEastAsia"/>
                  <w:b/>
                  <w:sz w:val="26"/>
                  <w:szCs w:val="26"/>
                  <w:lang w:val="es-ES"/>
                  <w:rPrChange w:id="5168" w:author="phuong vu" w:date="2018-11-30T22:36:00Z">
                    <w:rPr>
                      <w:rStyle w:val="normaltextrun"/>
                      <w:rFonts w:eastAsiaTheme="majorEastAsia"/>
                      <w:b/>
                      <w:sz w:val="26"/>
                      <w:szCs w:val="26"/>
                      <w:lang w:val="es-ES"/>
                    </w:rPr>
                  </w:rPrChange>
                </w:rPr>
                <w:t xml:space="preserve"> </w:t>
              </w:r>
              <w:r w:rsidRPr="00920004">
                <w:rPr>
                  <w:rStyle w:val="spellingerror"/>
                  <w:rFonts w:eastAsiaTheme="majorEastAsia"/>
                  <w:b/>
                  <w:lang w:val="es-ES"/>
                  <w:rPrChange w:id="5169" w:author="phuong vu" w:date="2018-11-30T22:36:00Z">
                    <w:rPr>
                      <w:rStyle w:val="spellingerror"/>
                      <w:rFonts w:eastAsiaTheme="majorEastAsia"/>
                      <w:b/>
                      <w:lang w:val="es-ES"/>
                    </w:rPr>
                  </w:rPrChange>
                </w:rPr>
                <w:t>thực</w:t>
              </w:r>
              <w:r w:rsidRPr="00920004">
                <w:rPr>
                  <w:rStyle w:val="normaltextrun"/>
                  <w:rFonts w:eastAsiaTheme="majorEastAsia"/>
                  <w:b/>
                  <w:sz w:val="26"/>
                  <w:szCs w:val="26"/>
                  <w:lang w:val="es-ES"/>
                  <w:rPrChange w:id="5170" w:author="phuong vu" w:date="2018-11-30T22:36:00Z">
                    <w:rPr>
                      <w:rStyle w:val="normaltextrun"/>
                      <w:rFonts w:eastAsiaTheme="majorEastAsia"/>
                      <w:b/>
                      <w:sz w:val="26"/>
                      <w:szCs w:val="26"/>
                      <w:lang w:val="es-ES"/>
                    </w:rPr>
                  </w:rPrChange>
                </w:rPr>
                <w:t xml:space="preserve"> </w:t>
              </w:r>
              <w:r w:rsidRPr="00920004">
                <w:rPr>
                  <w:rStyle w:val="spellingerror"/>
                  <w:rFonts w:eastAsiaTheme="majorEastAsia"/>
                  <w:b/>
                  <w:lang w:val="es-ES"/>
                  <w:rPrChange w:id="5171" w:author="phuong vu" w:date="2018-11-30T22:36:00Z">
                    <w:rPr>
                      <w:rStyle w:val="spellingerror"/>
                      <w:rFonts w:eastAsiaTheme="majorEastAsia"/>
                      <w:b/>
                      <w:lang w:val="es-ES"/>
                    </w:rPr>
                  </w:rPrChange>
                </w:rPr>
                <w:t>hiện</w:t>
              </w:r>
            </w:ins>
          </w:p>
        </w:tc>
        <w:tc>
          <w:tcPr>
            <w:tcW w:w="982" w:type="dxa"/>
            <w:vAlign w:val="center"/>
            <w:tcPrChange w:id="5172" w:author="phuong vu" w:date="2018-11-30T16:34:00Z">
              <w:tcPr>
                <w:tcW w:w="1007" w:type="dxa"/>
                <w:gridSpan w:val="2"/>
              </w:tcPr>
            </w:tcPrChange>
          </w:tcPr>
          <w:p w14:paraId="3686204E" w14:textId="30DAA988" w:rsidR="002043D6" w:rsidRPr="00920004" w:rsidRDefault="002043D6" w:rsidP="00FE6A57">
            <w:pPr>
              <w:pStyle w:val="paragraph"/>
              <w:spacing w:before="240" w:beforeAutospacing="0" w:line="0" w:lineRule="atLeast"/>
              <w:jc w:val="center"/>
              <w:textAlignment w:val="baseline"/>
              <w:rPr>
                <w:ins w:id="5173" w:author="phuong vu" w:date="2018-11-27T16:45:00Z"/>
                <w:b/>
                <w:rPrChange w:id="5174" w:author="phuong vu" w:date="2018-11-30T22:36:00Z">
                  <w:rPr>
                    <w:ins w:id="5175" w:author="phuong vu" w:date="2018-11-27T16:45:00Z"/>
                    <w:b/>
                  </w:rPr>
                </w:rPrChange>
              </w:rPr>
              <w:pPrChange w:id="5176" w:author="phuong vu" w:date="2018-11-30T16:33:00Z">
                <w:pPr>
                  <w:pStyle w:val="paragraph"/>
                  <w:jc w:val="both"/>
                  <w:textAlignment w:val="baseline"/>
                </w:pPr>
              </w:pPrChange>
            </w:pPr>
            <w:ins w:id="5177" w:author="phuong vu" w:date="2018-11-27T16:45:00Z">
              <w:r w:rsidRPr="00920004">
                <w:rPr>
                  <w:rStyle w:val="spellingerror"/>
                  <w:rFonts w:eastAsiaTheme="majorEastAsia"/>
                  <w:b/>
                  <w:lang w:val="es-ES"/>
                  <w:rPrChange w:id="5178" w:author="phuong vu" w:date="2018-11-30T22:36:00Z">
                    <w:rPr>
                      <w:rStyle w:val="spellingerror"/>
                      <w:rFonts w:eastAsiaTheme="majorEastAsia"/>
                      <w:b/>
                      <w:lang w:val="es-ES"/>
                    </w:rPr>
                  </w:rPrChange>
                </w:rPr>
                <w:t>Ghi</w:t>
              </w:r>
              <w:r w:rsidRPr="00920004">
                <w:rPr>
                  <w:rStyle w:val="normaltextrun"/>
                  <w:rFonts w:eastAsiaTheme="majorEastAsia"/>
                  <w:b/>
                  <w:sz w:val="26"/>
                  <w:szCs w:val="26"/>
                  <w:lang w:val="es-ES"/>
                  <w:rPrChange w:id="5179" w:author="phuong vu" w:date="2018-11-30T22:36:00Z">
                    <w:rPr>
                      <w:rStyle w:val="normaltextrun"/>
                      <w:rFonts w:eastAsiaTheme="majorEastAsia"/>
                      <w:b/>
                      <w:sz w:val="26"/>
                      <w:szCs w:val="26"/>
                      <w:lang w:val="es-ES"/>
                    </w:rPr>
                  </w:rPrChange>
                </w:rPr>
                <w:t xml:space="preserve"> </w:t>
              </w:r>
              <w:r w:rsidRPr="00920004">
                <w:rPr>
                  <w:rStyle w:val="spellingerror"/>
                  <w:rFonts w:eastAsiaTheme="majorEastAsia"/>
                  <w:b/>
                  <w:lang w:val="es-ES"/>
                  <w:rPrChange w:id="5180" w:author="phuong vu" w:date="2018-11-30T22:36:00Z">
                    <w:rPr>
                      <w:rStyle w:val="spellingerror"/>
                      <w:rFonts w:eastAsiaTheme="majorEastAsia"/>
                      <w:b/>
                      <w:lang w:val="es-ES"/>
                    </w:rPr>
                  </w:rPrChange>
                </w:rPr>
                <w:t>chú</w:t>
              </w:r>
            </w:ins>
          </w:p>
        </w:tc>
      </w:tr>
      <w:tr w:rsidR="00483E7B" w:rsidRPr="00920004" w14:paraId="3533BB0D" w14:textId="77777777" w:rsidTr="00FE6A57">
        <w:trPr>
          <w:trHeight w:val="329"/>
          <w:ins w:id="5181" w:author="phuong vu" w:date="2018-11-27T16:45:00Z"/>
          <w:trPrChange w:id="5182" w:author="phuong vu" w:date="2018-11-30T16:34:00Z">
            <w:trPr>
              <w:trHeight w:val="329"/>
            </w:trPr>
          </w:trPrChange>
        </w:trPr>
        <w:tc>
          <w:tcPr>
            <w:tcW w:w="709" w:type="dxa"/>
            <w:vAlign w:val="center"/>
            <w:tcPrChange w:id="5183" w:author="phuong vu" w:date="2018-11-30T16:34:00Z">
              <w:tcPr>
                <w:tcW w:w="709" w:type="dxa"/>
                <w:gridSpan w:val="2"/>
              </w:tcPr>
            </w:tcPrChange>
          </w:tcPr>
          <w:p w14:paraId="4D154A42" w14:textId="77777777" w:rsidR="002043D6" w:rsidRPr="00920004" w:rsidRDefault="002043D6" w:rsidP="00FE6A57">
            <w:pPr>
              <w:jc w:val="center"/>
              <w:rPr>
                <w:ins w:id="5184" w:author="phuong vu" w:date="2018-11-27T16:45:00Z"/>
                <w:rPrChange w:id="5185" w:author="phuong vu" w:date="2018-11-30T22:36:00Z">
                  <w:rPr>
                    <w:ins w:id="5186" w:author="phuong vu" w:date="2018-11-27T16:45:00Z"/>
                  </w:rPr>
                </w:rPrChange>
              </w:rPr>
              <w:pPrChange w:id="5187" w:author="phuong vu" w:date="2018-11-30T16:34:00Z">
                <w:pPr>
                  <w:pStyle w:val="paragraph"/>
                  <w:jc w:val="center"/>
                  <w:textAlignment w:val="baseline"/>
                </w:pPr>
              </w:pPrChange>
            </w:pPr>
            <w:ins w:id="5188" w:author="phuong vu" w:date="2018-11-27T16:45:00Z">
              <w:r w:rsidRPr="00920004">
                <w:rPr>
                  <w:rStyle w:val="normaltextrun"/>
                  <w:rFonts w:eastAsiaTheme="majorEastAsia"/>
                  <w:lang w:val="es-ES"/>
                  <w:rPrChange w:id="5189" w:author="phuong vu" w:date="2018-11-30T22:36:00Z">
                    <w:rPr>
                      <w:rStyle w:val="normaltextrun"/>
                      <w:rFonts w:eastAsiaTheme="majorEastAsia"/>
                      <w:lang w:val="es-ES"/>
                    </w:rPr>
                  </w:rPrChange>
                </w:rPr>
                <w:t>1</w:t>
              </w:r>
            </w:ins>
          </w:p>
        </w:tc>
        <w:tc>
          <w:tcPr>
            <w:tcW w:w="4641" w:type="dxa"/>
            <w:tcPrChange w:id="5190" w:author="phuong vu" w:date="2018-11-30T16:34:00Z">
              <w:tcPr>
                <w:tcW w:w="4253" w:type="dxa"/>
                <w:gridSpan w:val="2"/>
              </w:tcPr>
            </w:tcPrChange>
          </w:tcPr>
          <w:p w14:paraId="44CEB4A5" w14:textId="510784FD" w:rsidR="002043D6" w:rsidRPr="00920004" w:rsidRDefault="002043D6" w:rsidP="00FE6A57">
            <w:pPr>
              <w:rPr>
                <w:ins w:id="5191" w:author="phuong vu" w:date="2018-11-27T16:45:00Z"/>
                <w:rPrChange w:id="5192" w:author="phuong vu" w:date="2018-11-30T22:36:00Z">
                  <w:rPr>
                    <w:ins w:id="5193" w:author="phuong vu" w:date="2018-11-27T16:45:00Z"/>
                  </w:rPr>
                </w:rPrChange>
              </w:rPr>
              <w:pPrChange w:id="5194" w:author="phuong vu" w:date="2018-11-30T16:34:00Z">
                <w:pPr>
                  <w:pStyle w:val="paragraph"/>
                  <w:jc w:val="both"/>
                  <w:textAlignment w:val="baseline"/>
                </w:pPr>
              </w:pPrChange>
            </w:pPr>
            <w:ins w:id="5195" w:author="phuong vu" w:date="2018-11-27T16:45:00Z">
              <w:r w:rsidRPr="00920004">
                <w:rPr>
                  <w:rStyle w:val="spellingerror"/>
                  <w:rFonts w:eastAsiaTheme="majorEastAsia"/>
                  <w:lang w:val="es-ES"/>
                  <w:rPrChange w:id="5196" w:author="phuong vu" w:date="2018-11-30T22:36:00Z">
                    <w:rPr>
                      <w:rStyle w:val="spellingerror"/>
                      <w:rFonts w:eastAsiaTheme="majorEastAsia"/>
                      <w:lang w:val="es-ES"/>
                    </w:rPr>
                  </w:rPrChange>
                </w:rPr>
                <w:t>Nghiên</w:t>
              </w:r>
              <w:r w:rsidRPr="00920004">
                <w:rPr>
                  <w:rStyle w:val="normaltextrun"/>
                  <w:rFonts w:eastAsiaTheme="majorEastAsia"/>
                  <w:lang w:val="es-ES"/>
                  <w:rPrChange w:id="5197" w:author="phuong vu" w:date="2018-11-30T22:36:00Z">
                    <w:rPr>
                      <w:rStyle w:val="normaltextrun"/>
                      <w:rFonts w:eastAsiaTheme="majorEastAsia"/>
                      <w:lang w:val="es-ES"/>
                    </w:rPr>
                  </w:rPrChange>
                </w:rPr>
                <w:t xml:space="preserve"> </w:t>
              </w:r>
              <w:r w:rsidRPr="00920004">
                <w:rPr>
                  <w:rStyle w:val="spellingerror"/>
                  <w:rFonts w:eastAsiaTheme="majorEastAsia"/>
                  <w:lang w:val="es-ES"/>
                  <w:rPrChange w:id="5198" w:author="phuong vu" w:date="2018-11-30T22:36:00Z">
                    <w:rPr>
                      <w:rStyle w:val="spellingerror"/>
                      <w:rFonts w:eastAsiaTheme="majorEastAsia"/>
                      <w:lang w:val="es-ES"/>
                    </w:rPr>
                  </w:rPrChange>
                </w:rPr>
                <w:t>cứu</w:t>
              </w:r>
              <w:r w:rsidRPr="00920004">
                <w:rPr>
                  <w:rStyle w:val="normaltextrun"/>
                  <w:rFonts w:eastAsiaTheme="majorEastAsia"/>
                  <w:lang w:val="es-ES"/>
                  <w:rPrChange w:id="5199" w:author="phuong vu" w:date="2018-11-30T22:36:00Z">
                    <w:rPr>
                      <w:rStyle w:val="normaltextrun"/>
                      <w:rFonts w:eastAsiaTheme="majorEastAsia"/>
                      <w:lang w:val="es-ES"/>
                    </w:rPr>
                  </w:rPrChange>
                </w:rPr>
                <w:t xml:space="preserve"> </w:t>
              </w:r>
            </w:ins>
            <w:ins w:id="5200" w:author="phuong vu" w:date="2018-11-27T16:49:00Z">
              <w:r w:rsidR="00483E7B" w:rsidRPr="00920004">
                <w:rPr>
                  <w:rStyle w:val="spellingerror"/>
                  <w:rFonts w:eastAsiaTheme="majorEastAsia"/>
                  <w:rPrChange w:id="5201" w:author="phuong vu" w:date="2018-11-30T22:36:00Z">
                    <w:rPr>
                      <w:rStyle w:val="spellingerror"/>
                      <w:rFonts w:eastAsiaTheme="majorEastAsia"/>
                    </w:rPr>
                  </w:rPrChange>
                </w:rPr>
                <w:t xml:space="preserve">PostgreSQL, </w:t>
              </w:r>
            </w:ins>
            <w:ins w:id="5202" w:author="phuong vu" w:date="2018-11-27T16:50:00Z">
              <w:r w:rsidR="00483E7B" w:rsidRPr="00920004">
                <w:rPr>
                  <w:rStyle w:val="spellingerror"/>
                  <w:rFonts w:eastAsiaTheme="majorEastAsia"/>
                  <w:rPrChange w:id="5203" w:author="phuong vu" w:date="2018-11-30T22:36:00Z">
                    <w:rPr>
                      <w:rStyle w:val="spellingerror"/>
                      <w:rFonts w:eastAsiaTheme="majorEastAsia"/>
                    </w:rPr>
                  </w:rPrChange>
                </w:rPr>
                <w:t>GraphQL, Postgraphile,</w:t>
              </w:r>
            </w:ins>
            <w:ins w:id="5204" w:author="phuong vu" w:date="2018-11-27T16:51:00Z">
              <w:r w:rsidR="00483E7B" w:rsidRPr="00920004">
                <w:rPr>
                  <w:rStyle w:val="spellingerror"/>
                  <w:rFonts w:eastAsiaTheme="majorEastAsia"/>
                  <w:rPrChange w:id="5205" w:author="phuong vu" w:date="2018-11-30T22:36:00Z">
                    <w:rPr>
                      <w:rStyle w:val="spellingerror"/>
                      <w:rFonts w:eastAsiaTheme="majorEastAsia"/>
                    </w:rPr>
                  </w:rPrChange>
                </w:rPr>
                <w:t xml:space="preserve"> JWT, Android, ReactJS, Apollo Client, hàng đợi nhiều trạm </w:t>
              </w:r>
            </w:ins>
            <w:ins w:id="5206" w:author="phuong vu" w:date="2018-11-27T16:52:00Z">
              <w:r w:rsidR="00483E7B" w:rsidRPr="00920004">
                <w:rPr>
                  <w:rStyle w:val="spellingerror"/>
                  <w:rFonts w:eastAsiaTheme="majorEastAsia"/>
                  <w:rPrChange w:id="5207" w:author="phuong vu" w:date="2018-11-30T22:36:00Z">
                    <w:rPr>
                      <w:rStyle w:val="spellingerror"/>
                      <w:rFonts w:eastAsiaTheme="majorEastAsia"/>
                    </w:rPr>
                  </w:rPrChange>
                </w:rPr>
                <w:t>phục vụ</w:t>
              </w:r>
            </w:ins>
          </w:p>
        </w:tc>
        <w:tc>
          <w:tcPr>
            <w:tcW w:w="1770" w:type="dxa"/>
            <w:tcPrChange w:id="5208" w:author="phuong vu" w:date="2018-11-30T16:34:00Z">
              <w:tcPr>
                <w:tcW w:w="2409" w:type="dxa"/>
                <w:gridSpan w:val="2"/>
              </w:tcPr>
            </w:tcPrChange>
          </w:tcPr>
          <w:p w14:paraId="48F502A5" w14:textId="5C0D41E9" w:rsidR="002043D6" w:rsidRPr="00920004" w:rsidRDefault="00483E7B" w:rsidP="00FE6A57">
            <w:pPr>
              <w:rPr>
                <w:ins w:id="5209" w:author="phuong vu" w:date="2018-11-27T16:45:00Z"/>
                <w:rPrChange w:id="5210" w:author="phuong vu" w:date="2018-11-30T22:36:00Z">
                  <w:rPr>
                    <w:ins w:id="5211" w:author="phuong vu" w:date="2018-11-27T16:45:00Z"/>
                  </w:rPr>
                </w:rPrChange>
              </w:rPr>
              <w:pPrChange w:id="5212" w:author="phuong vu" w:date="2018-11-30T16:34:00Z">
                <w:pPr>
                  <w:pStyle w:val="paragraph"/>
                  <w:jc w:val="both"/>
                  <w:textAlignment w:val="baseline"/>
                </w:pPr>
              </w:pPrChange>
            </w:pPr>
            <w:ins w:id="5213" w:author="phuong vu" w:date="2018-11-27T16:52:00Z">
              <w:r w:rsidRPr="00920004">
                <w:rPr>
                  <w:rStyle w:val="spellingerror"/>
                  <w:rFonts w:eastAsiaTheme="majorEastAsia"/>
                  <w:lang w:val="es-ES"/>
                  <w:rPrChange w:id="5214" w:author="phuong vu" w:date="2018-11-30T22:36:00Z">
                    <w:rPr>
                      <w:rStyle w:val="spellingerror"/>
                      <w:rFonts w:eastAsiaTheme="majorEastAsia"/>
                      <w:lang w:val="es-ES"/>
                    </w:rPr>
                  </w:rPrChange>
                </w:rPr>
                <w:t>Huân, Phương</w:t>
              </w:r>
            </w:ins>
          </w:p>
        </w:tc>
        <w:tc>
          <w:tcPr>
            <w:tcW w:w="982" w:type="dxa"/>
            <w:tcPrChange w:id="5215" w:author="phuong vu" w:date="2018-11-30T16:34:00Z">
              <w:tcPr>
                <w:tcW w:w="1007" w:type="dxa"/>
              </w:tcPr>
            </w:tcPrChange>
          </w:tcPr>
          <w:p w14:paraId="7A735293" w14:textId="77777777" w:rsidR="002043D6" w:rsidRPr="00920004" w:rsidRDefault="002043D6" w:rsidP="00FE6A57">
            <w:pPr>
              <w:rPr>
                <w:ins w:id="5216" w:author="phuong vu" w:date="2018-11-27T16:45:00Z"/>
                <w:rPrChange w:id="5217" w:author="phuong vu" w:date="2018-11-30T22:36:00Z">
                  <w:rPr>
                    <w:ins w:id="5218" w:author="phuong vu" w:date="2018-11-27T16:45:00Z"/>
                  </w:rPr>
                </w:rPrChange>
              </w:rPr>
              <w:pPrChange w:id="5219" w:author="phuong vu" w:date="2018-11-30T16:34:00Z">
                <w:pPr>
                  <w:pStyle w:val="paragraph"/>
                  <w:jc w:val="both"/>
                  <w:textAlignment w:val="baseline"/>
                </w:pPr>
              </w:pPrChange>
            </w:pPr>
            <w:ins w:id="5220" w:author="phuong vu" w:date="2018-11-27T16:45:00Z">
              <w:r w:rsidRPr="00920004">
                <w:rPr>
                  <w:rStyle w:val="eop"/>
                  <w:rFonts w:eastAsiaTheme="majorEastAsia"/>
                  <w:rPrChange w:id="5221" w:author="phuong vu" w:date="2018-11-30T22:36:00Z">
                    <w:rPr>
                      <w:rStyle w:val="eop"/>
                      <w:rFonts w:eastAsiaTheme="majorEastAsia"/>
                    </w:rPr>
                  </w:rPrChange>
                </w:rPr>
                <w:t> </w:t>
              </w:r>
            </w:ins>
          </w:p>
        </w:tc>
      </w:tr>
      <w:tr w:rsidR="00483E7B" w:rsidRPr="00920004" w14:paraId="6BA1D966" w14:textId="77777777" w:rsidTr="00FE6A57">
        <w:trPr>
          <w:ins w:id="5222" w:author="phuong vu" w:date="2018-11-27T16:45:00Z"/>
        </w:trPr>
        <w:tc>
          <w:tcPr>
            <w:tcW w:w="709" w:type="dxa"/>
            <w:vAlign w:val="center"/>
            <w:tcPrChange w:id="5223" w:author="phuong vu" w:date="2018-11-30T16:34:00Z">
              <w:tcPr>
                <w:tcW w:w="709" w:type="dxa"/>
                <w:gridSpan w:val="2"/>
              </w:tcPr>
            </w:tcPrChange>
          </w:tcPr>
          <w:p w14:paraId="1C9BC00F" w14:textId="77777777" w:rsidR="002043D6" w:rsidRPr="00920004" w:rsidRDefault="002043D6" w:rsidP="00FE6A57">
            <w:pPr>
              <w:jc w:val="center"/>
              <w:rPr>
                <w:ins w:id="5224" w:author="phuong vu" w:date="2018-11-27T16:45:00Z"/>
                <w:rPrChange w:id="5225" w:author="phuong vu" w:date="2018-11-30T22:36:00Z">
                  <w:rPr>
                    <w:ins w:id="5226" w:author="phuong vu" w:date="2018-11-27T16:45:00Z"/>
                  </w:rPr>
                </w:rPrChange>
              </w:rPr>
              <w:pPrChange w:id="5227" w:author="phuong vu" w:date="2018-11-30T16:34:00Z">
                <w:pPr>
                  <w:pStyle w:val="paragraph"/>
                  <w:jc w:val="center"/>
                  <w:textAlignment w:val="baseline"/>
                </w:pPr>
              </w:pPrChange>
            </w:pPr>
            <w:ins w:id="5228" w:author="phuong vu" w:date="2018-11-27T16:45:00Z">
              <w:r w:rsidRPr="00920004">
                <w:rPr>
                  <w:rStyle w:val="normaltextrun"/>
                  <w:rFonts w:eastAsiaTheme="majorEastAsia"/>
                  <w:lang w:val="es-ES"/>
                  <w:rPrChange w:id="5229" w:author="phuong vu" w:date="2018-11-30T22:36:00Z">
                    <w:rPr>
                      <w:rStyle w:val="normaltextrun"/>
                      <w:rFonts w:eastAsiaTheme="majorEastAsia"/>
                      <w:lang w:val="es-ES"/>
                    </w:rPr>
                  </w:rPrChange>
                </w:rPr>
                <w:t>2</w:t>
              </w:r>
            </w:ins>
          </w:p>
        </w:tc>
        <w:tc>
          <w:tcPr>
            <w:tcW w:w="4641" w:type="dxa"/>
            <w:tcPrChange w:id="5230" w:author="phuong vu" w:date="2018-11-30T16:34:00Z">
              <w:tcPr>
                <w:tcW w:w="4253" w:type="dxa"/>
                <w:gridSpan w:val="2"/>
              </w:tcPr>
            </w:tcPrChange>
          </w:tcPr>
          <w:p w14:paraId="1E23CD3A" w14:textId="77777777" w:rsidR="002043D6" w:rsidRPr="00920004" w:rsidRDefault="002043D6" w:rsidP="00FE6A57">
            <w:pPr>
              <w:rPr>
                <w:ins w:id="5231" w:author="phuong vu" w:date="2018-11-27T16:45:00Z"/>
                <w:rPrChange w:id="5232" w:author="phuong vu" w:date="2018-11-30T22:36:00Z">
                  <w:rPr>
                    <w:ins w:id="5233" w:author="phuong vu" w:date="2018-11-27T16:45:00Z"/>
                  </w:rPr>
                </w:rPrChange>
              </w:rPr>
              <w:pPrChange w:id="5234" w:author="phuong vu" w:date="2018-11-30T16:34:00Z">
                <w:pPr>
                  <w:pStyle w:val="paragraph"/>
                  <w:jc w:val="both"/>
                  <w:textAlignment w:val="baseline"/>
                </w:pPr>
              </w:pPrChange>
            </w:pPr>
            <w:ins w:id="5235" w:author="phuong vu" w:date="2018-11-27T16:45:00Z">
              <w:r w:rsidRPr="00920004">
                <w:rPr>
                  <w:rStyle w:val="spellingerror"/>
                  <w:rFonts w:eastAsiaTheme="majorEastAsia"/>
                  <w:lang w:val="es-ES"/>
                  <w:rPrChange w:id="5236" w:author="phuong vu" w:date="2018-11-30T22:36:00Z">
                    <w:rPr>
                      <w:rStyle w:val="spellingerror"/>
                      <w:rFonts w:eastAsiaTheme="majorEastAsia"/>
                      <w:lang w:val="es-ES"/>
                    </w:rPr>
                  </w:rPrChange>
                </w:rPr>
                <w:t>Thu</w:t>
              </w:r>
              <w:r w:rsidRPr="00920004">
                <w:rPr>
                  <w:rStyle w:val="normaltextrun"/>
                  <w:rFonts w:eastAsiaTheme="majorEastAsia"/>
                  <w:lang w:val="es-ES"/>
                  <w:rPrChange w:id="5237" w:author="phuong vu" w:date="2018-11-30T22:36:00Z">
                    <w:rPr>
                      <w:rStyle w:val="normaltextrun"/>
                      <w:rFonts w:eastAsiaTheme="majorEastAsia"/>
                      <w:lang w:val="es-ES"/>
                    </w:rPr>
                  </w:rPrChange>
                </w:rPr>
                <w:t xml:space="preserve"> </w:t>
              </w:r>
              <w:r w:rsidRPr="00920004">
                <w:rPr>
                  <w:rStyle w:val="spellingerror"/>
                  <w:rFonts w:eastAsiaTheme="majorEastAsia"/>
                  <w:lang w:val="es-ES"/>
                  <w:rPrChange w:id="5238" w:author="phuong vu" w:date="2018-11-30T22:36:00Z">
                    <w:rPr>
                      <w:rStyle w:val="spellingerror"/>
                      <w:rFonts w:eastAsiaTheme="majorEastAsia"/>
                      <w:lang w:val="es-ES"/>
                    </w:rPr>
                  </w:rPrChange>
                </w:rPr>
                <w:t>thập</w:t>
              </w:r>
              <w:r w:rsidRPr="00920004">
                <w:rPr>
                  <w:rStyle w:val="normaltextrun"/>
                  <w:rFonts w:eastAsiaTheme="majorEastAsia"/>
                  <w:lang w:val="es-ES"/>
                  <w:rPrChange w:id="5239" w:author="phuong vu" w:date="2018-11-30T22:36:00Z">
                    <w:rPr>
                      <w:rStyle w:val="normaltextrun"/>
                      <w:rFonts w:eastAsiaTheme="majorEastAsia"/>
                      <w:lang w:val="es-ES"/>
                    </w:rPr>
                  </w:rPrChange>
                </w:rPr>
                <w:t xml:space="preserve"> </w:t>
              </w:r>
              <w:r w:rsidRPr="00920004">
                <w:rPr>
                  <w:rStyle w:val="spellingerror"/>
                  <w:rFonts w:eastAsiaTheme="majorEastAsia"/>
                  <w:lang w:val="es-ES"/>
                  <w:rPrChange w:id="5240" w:author="phuong vu" w:date="2018-11-30T22:36:00Z">
                    <w:rPr>
                      <w:rStyle w:val="spellingerror"/>
                      <w:rFonts w:eastAsiaTheme="majorEastAsia"/>
                      <w:lang w:val="es-ES"/>
                    </w:rPr>
                  </w:rPrChange>
                </w:rPr>
                <w:t>dữ</w:t>
              </w:r>
              <w:r w:rsidRPr="00920004">
                <w:rPr>
                  <w:rStyle w:val="normaltextrun"/>
                  <w:rFonts w:eastAsiaTheme="majorEastAsia"/>
                  <w:lang w:val="es-ES"/>
                  <w:rPrChange w:id="5241" w:author="phuong vu" w:date="2018-11-30T22:36:00Z">
                    <w:rPr>
                      <w:rStyle w:val="normaltextrun"/>
                      <w:rFonts w:eastAsiaTheme="majorEastAsia"/>
                      <w:lang w:val="es-ES"/>
                    </w:rPr>
                  </w:rPrChange>
                </w:rPr>
                <w:t xml:space="preserve"> </w:t>
              </w:r>
              <w:r w:rsidRPr="00920004">
                <w:rPr>
                  <w:rStyle w:val="spellingerror"/>
                  <w:rFonts w:eastAsiaTheme="majorEastAsia"/>
                  <w:lang w:val="es-ES"/>
                  <w:rPrChange w:id="5242" w:author="phuong vu" w:date="2018-11-30T22:36:00Z">
                    <w:rPr>
                      <w:rStyle w:val="spellingerror"/>
                      <w:rFonts w:eastAsiaTheme="majorEastAsia"/>
                      <w:lang w:val="es-ES"/>
                    </w:rPr>
                  </w:rPrChange>
                </w:rPr>
                <w:t>liệu</w:t>
              </w:r>
              <w:r w:rsidRPr="00920004">
                <w:rPr>
                  <w:rStyle w:val="eop"/>
                  <w:rFonts w:eastAsiaTheme="majorEastAsia"/>
                  <w:rPrChange w:id="5243" w:author="phuong vu" w:date="2018-11-30T22:36:00Z">
                    <w:rPr>
                      <w:rStyle w:val="eop"/>
                      <w:rFonts w:eastAsiaTheme="majorEastAsia"/>
                    </w:rPr>
                  </w:rPrChange>
                </w:rPr>
                <w:t> </w:t>
              </w:r>
            </w:ins>
          </w:p>
        </w:tc>
        <w:tc>
          <w:tcPr>
            <w:tcW w:w="1770" w:type="dxa"/>
            <w:tcPrChange w:id="5244" w:author="phuong vu" w:date="2018-11-30T16:34:00Z">
              <w:tcPr>
                <w:tcW w:w="2409" w:type="dxa"/>
                <w:gridSpan w:val="2"/>
              </w:tcPr>
            </w:tcPrChange>
          </w:tcPr>
          <w:p w14:paraId="5E84F260" w14:textId="25F90D35" w:rsidR="002043D6" w:rsidRPr="00920004" w:rsidRDefault="00483E7B" w:rsidP="00FE6A57">
            <w:pPr>
              <w:rPr>
                <w:ins w:id="5245" w:author="phuong vu" w:date="2018-11-27T16:45:00Z"/>
                <w:rPrChange w:id="5246" w:author="phuong vu" w:date="2018-11-30T22:36:00Z">
                  <w:rPr>
                    <w:ins w:id="5247" w:author="phuong vu" w:date="2018-11-27T16:45:00Z"/>
                  </w:rPr>
                </w:rPrChange>
              </w:rPr>
              <w:pPrChange w:id="5248" w:author="phuong vu" w:date="2018-11-30T16:34:00Z">
                <w:pPr>
                  <w:pStyle w:val="paragraph"/>
                  <w:jc w:val="both"/>
                  <w:textAlignment w:val="baseline"/>
                </w:pPr>
              </w:pPrChange>
            </w:pPr>
            <w:ins w:id="5249" w:author="phuong vu" w:date="2018-11-27T16:52:00Z">
              <w:r w:rsidRPr="00920004">
                <w:rPr>
                  <w:rStyle w:val="spellingerror"/>
                  <w:rFonts w:eastAsiaTheme="majorEastAsia"/>
                  <w:lang w:val="es-ES"/>
                  <w:rPrChange w:id="5250" w:author="phuong vu" w:date="2018-11-30T22:36:00Z">
                    <w:rPr>
                      <w:rStyle w:val="spellingerror"/>
                      <w:rFonts w:eastAsiaTheme="majorEastAsia"/>
                      <w:lang w:val="es-ES"/>
                    </w:rPr>
                  </w:rPrChange>
                </w:rPr>
                <w:t>Huân, Phương</w:t>
              </w:r>
            </w:ins>
          </w:p>
        </w:tc>
        <w:tc>
          <w:tcPr>
            <w:tcW w:w="982" w:type="dxa"/>
            <w:tcPrChange w:id="5251" w:author="phuong vu" w:date="2018-11-30T16:34:00Z">
              <w:tcPr>
                <w:tcW w:w="1007" w:type="dxa"/>
              </w:tcPr>
            </w:tcPrChange>
          </w:tcPr>
          <w:p w14:paraId="2D533195" w14:textId="77777777" w:rsidR="002043D6" w:rsidRPr="00920004" w:rsidRDefault="002043D6" w:rsidP="00FE6A57">
            <w:pPr>
              <w:rPr>
                <w:ins w:id="5252" w:author="phuong vu" w:date="2018-11-27T16:45:00Z"/>
                <w:rPrChange w:id="5253" w:author="phuong vu" w:date="2018-11-30T22:36:00Z">
                  <w:rPr>
                    <w:ins w:id="5254" w:author="phuong vu" w:date="2018-11-27T16:45:00Z"/>
                  </w:rPr>
                </w:rPrChange>
              </w:rPr>
              <w:pPrChange w:id="5255" w:author="phuong vu" w:date="2018-11-30T16:34:00Z">
                <w:pPr>
                  <w:pStyle w:val="paragraph"/>
                  <w:jc w:val="both"/>
                  <w:textAlignment w:val="baseline"/>
                </w:pPr>
              </w:pPrChange>
            </w:pPr>
            <w:ins w:id="5256" w:author="phuong vu" w:date="2018-11-27T16:45:00Z">
              <w:r w:rsidRPr="00920004">
                <w:rPr>
                  <w:rStyle w:val="eop"/>
                  <w:rFonts w:eastAsiaTheme="majorEastAsia"/>
                  <w:rPrChange w:id="5257" w:author="phuong vu" w:date="2018-11-30T22:36:00Z">
                    <w:rPr>
                      <w:rStyle w:val="eop"/>
                      <w:rFonts w:eastAsiaTheme="majorEastAsia"/>
                    </w:rPr>
                  </w:rPrChange>
                </w:rPr>
                <w:t> </w:t>
              </w:r>
            </w:ins>
          </w:p>
        </w:tc>
      </w:tr>
      <w:tr w:rsidR="00483E7B" w:rsidRPr="00920004" w14:paraId="56D2F6EB" w14:textId="77777777" w:rsidTr="00FE6A57">
        <w:trPr>
          <w:ins w:id="5258" w:author="phuong vu" w:date="2018-11-27T16:45:00Z"/>
        </w:trPr>
        <w:tc>
          <w:tcPr>
            <w:tcW w:w="709" w:type="dxa"/>
            <w:vAlign w:val="center"/>
            <w:tcPrChange w:id="5259" w:author="phuong vu" w:date="2018-11-30T16:34:00Z">
              <w:tcPr>
                <w:tcW w:w="709" w:type="dxa"/>
                <w:gridSpan w:val="2"/>
              </w:tcPr>
            </w:tcPrChange>
          </w:tcPr>
          <w:p w14:paraId="3B1E07B4" w14:textId="77777777" w:rsidR="002043D6" w:rsidRPr="00920004" w:rsidRDefault="002043D6" w:rsidP="00FE6A57">
            <w:pPr>
              <w:jc w:val="center"/>
              <w:rPr>
                <w:ins w:id="5260" w:author="phuong vu" w:date="2018-11-27T16:45:00Z"/>
                <w:rPrChange w:id="5261" w:author="phuong vu" w:date="2018-11-30T22:36:00Z">
                  <w:rPr>
                    <w:ins w:id="5262" w:author="phuong vu" w:date="2018-11-27T16:45:00Z"/>
                  </w:rPr>
                </w:rPrChange>
              </w:rPr>
              <w:pPrChange w:id="5263" w:author="phuong vu" w:date="2018-11-30T16:34:00Z">
                <w:pPr>
                  <w:pStyle w:val="paragraph"/>
                  <w:jc w:val="center"/>
                  <w:textAlignment w:val="baseline"/>
                </w:pPr>
              </w:pPrChange>
            </w:pPr>
            <w:ins w:id="5264" w:author="phuong vu" w:date="2018-11-27T16:45:00Z">
              <w:r w:rsidRPr="00920004">
                <w:rPr>
                  <w:rStyle w:val="normaltextrun"/>
                  <w:rFonts w:eastAsiaTheme="majorEastAsia"/>
                  <w:lang w:val="es-ES"/>
                  <w:rPrChange w:id="5265" w:author="phuong vu" w:date="2018-11-30T22:36:00Z">
                    <w:rPr>
                      <w:rStyle w:val="normaltextrun"/>
                      <w:rFonts w:eastAsiaTheme="majorEastAsia"/>
                      <w:lang w:val="es-ES"/>
                    </w:rPr>
                  </w:rPrChange>
                </w:rPr>
                <w:t>3</w:t>
              </w:r>
            </w:ins>
          </w:p>
        </w:tc>
        <w:tc>
          <w:tcPr>
            <w:tcW w:w="4641" w:type="dxa"/>
            <w:tcPrChange w:id="5266" w:author="phuong vu" w:date="2018-11-30T16:34:00Z">
              <w:tcPr>
                <w:tcW w:w="4253" w:type="dxa"/>
                <w:gridSpan w:val="2"/>
              </w:tcPr>
            </w:tcPrChange>
          </w:tcPr>
          <w:p w14:paraId="0A1A62BB" w14:textId="77777777" w:rsidR="002043D6" w:rsidRPr="00920004" w:rsidRDefault="002043D6" w:rsidP="00FE6A57">
            <w:pPr>
              <w:rPr>
                <w:ins w:id="5267" w:author="phuong vu" w:date="2018-11-27T16:45:00Z"/>
                <w:rPrChange w:id="5268" w:author="phuong vu" w:date="2018-11-30T22:36:00Z">
                  <w:rPr>
                    <w:ins w:id="5269" w:author="phuong vu" w:date="2018-11-27T16:45:00Z"/>
                  </w:rPr>
                </w:rPrChange>
              </w:rPr>
              <w:pPrChange w:id="5270" w:author="phuong vu" w:date="2018-11-30T16:34:00Z">
                <w:pPr>
                  <w:pStyle w:val="paragraph"/>
                  <w:jc w:val="both"/>
                  <w:textAlignment w:val="baseline"/>
                </w:pPr>
              </w:pPrChange>
            </w:pPr>
            <w:ins w:id="5271" w:author="phuong vu" w:date="2018-11-27T16:45:00Z">
              <w:r w:rsidRPr="00920004">
                <w:rPr>
                  <w:rStyle w:val="spellingerror"/>
                  <w:rFonts w:eastAsiaTheme="majorEastAsia"/>
                  <w:lang w:val="es-ES"/>
                  <w:rPrChange w:id="5272" w:author="phuong vu" w:date="2018-11-30T22:36:00Z">
                    <w:rPr>
                      <w:rStyle w:val="spellingerror"/>
                      <w:rFonts w:eastAsiaTheme="majorEastAsia"/>
                      <w:lang w:val="es-ES"/>
                    </w:rPr>
                  </w:rPrChange>
                </w:rPr>
                <w:t>Phân</w:t>
              </w:r>
              <w:r w:rsidRPr="00920004">
                <w:rPr>
                  <w:rStyle w:val="normaltextrun"/>
                  <w:rFonts w:eastAsiaTheme="majorEastAsia"/>
                  <w:lang w:val="es-ES"/>
                  <w:rPrChange w:id="5273" w:author="phuong vu" w:date="2018-11-30T22:36:00Z">
                    <w:rPr>
                      <w:rStyle w:val="normaltextrun"/>
                      <w:rFonts w:eastAsiaTheme="majorEastAsia"/>
                      <w:lang w:val="es-ES"/>
                    </w:rPr>
                  </w:rPrChange>
                </w:rPr>
                <w:t xml:space="preserve"> </w:t>
              </w:r>
              <w:r w:rsidRPr="00920004">
                <w:rPr>
                  <w:rStyle w:val="spellingerror"/>
                  <w:rFonts w:eastAsiaTheme="majorEastAsia"/>
                  <w:lang w:val="es-ES"/>
                  <w:rPrChange w:id="5274" w:author="phuong vu" w:date="2018-11-30T22:36:00Z">
                    <w:rPr>
                      <w:rStyle w:val="spellingerror"/>
                      <w:rFonts w:eastAsiaTheme="majorEastAsia"/>
                      <w:lang w:val="es-ES"/>
                    </w:rPr>
                  </w:rPrChange>
                </w:rPr>
                <w:t>tích</w:t>
              </w:r>
              <w:r w:rsidRPr="00920004">
                <w:rPr>
                  <w:rStyle w:val="normaltextrun"/>
                  <w:rFonts w:eastAsiaTheme="majorEastAsia"/>
                  <w:lang w:val="es-ES"/>
                  <w:rPrChange w:id="5275" w:author="phuong vu" w:date="2018-11-30T22:36:00Z">
                    <w:rPr>
                      <w:rStyle w:val="normaltextrun"/>
                      <w:rFonts w:eastAsiaTheme="majorEastAsia"/>
                      <w:lang w:val="es-ES"/>
                    </w:rPr>
                  </w:rPrChange>
                </w:rPr>
                <w:t xml:space="preserve"> </w:t>
              </w:r>
              <w:r w:rsidRPr="00920004">
                <w:rPr>
                  <w:rStyle w:val="spellingerror"/>
                  <w:rFonts w:eastAsiaTheme="majorEastAsia"/>
                  <w:lang w:val="es-ES"/>
                  <w:rPrChange w:id="5276" w:author="phuong vu" w:date="2018-11-30T22:36:00Z">
                    <w:rPr>
                      <w:rStyle w:val="spellingerror"/>
                      <w:rFonts w:eastAsiaTheme="majorEastAsia"/>
                      <w:lang w:val="es-ES"/>
                    </w:rPr>
                  </w:rPrChange>
                </w:rPr>
                <w:t>yêu</w:t>
              </w:r>
              <w:r w:rsidRPr="00920004">
                <w:rPr>
                  <w:rStyle w:val="normaltextrun"/>
                  <w:rFonts w:eastAsiaTheme="majorEastAsia"/>
                  <w:lang w:val="es-ES"/>
                  <w:rPrChange w:id="5277" w:author="phuong vu" w:date="2018-11-30T22:36:00Z">
                    <w:rPr>
                      <w:rStyle w:val="normaltextrun"/>
                      <w:rFonts w:eastAsiaTheme="majorEastAsia"/>
                      <w:lang w:val="es-ES"/>
                    </w:rPr>
                  </w:rPrChange>
                </w:rPr>
                <w:t xml:space="preserve"> </w:t>
              </w:r>
              <w:r w:rsidRPr="00920004">
                <w:rPr>
                  <w:rStyle w:val="spellingerror"/>
                  <w:rFonts w:eastAsiaTheme="majorEastAsia"/>
                  <w:lang w:val="es-ES"/>
                  <w:rPrChange w:id="5278" w:author="phuong vu" w:date="2018-11-30T22:36:00Z">
                    <w:rPr>
                      <w:rStyle w:val="spellingerror"/>
                      <w:rFonts w:eastAsiaTheme="majorEastAsia"/>
                      <w:lang w:val="es-ES"/>
                    </w:rPr>
                  </w:rPrChange>
                </w:rPr>
                <w:t>cầu</w:t>
              </w:r>
              <w:r w:rsidRPr="00920004">
                <w:rPr>
                  <w:rStyle w:val="eop"/>
                  <w:rFonts w:eastAsiaTheme="majorEastAsia"/>
                  <w:rPrChange w:id="5279" w:author="phuong vu" w:date="2018-11-30T22:36:00Z">
                    <w:rPr>
                      <w:rStyle w:val="eop"/>
                      <w:rFonts w:eastAsiaTheme="majorEastAsia"/>
                    </w:rPr>
                  </w:rPrChange>
                </w:rPr>
                <w:t> </w:t>
              </w:r>
            </w:ins>
          </w:p>
        </w:tc>
        <w:tc>
          <w:tcPr>
            <w:tcW w:w="1770" w:type="dxa"/>
            <w:tcPrChange w:id="5280" w:author="phuong vu" w:date="2018-11-30T16:34:00Z">
              <w:tcPr>
                <w:tcW w:w="2409" w:type="dxa"/>
                <w:gridSpan w:val="2"/>
              </w:tcPr>
            </w:tcPrChange>
          </w:tcPr>
          <w:p w14:paraId="314A4759" w14:textId="7CC3821D" w:rsidR="002043D6" w:rsidRPr="00920004" w:rsidRDefault="00483E7B" w:rsidP="00FE6A57">
            <w:pPr>
              <w:rPr>
                <w:ins w:id="5281" w:author="phuong vu" w:date="2018-11-27T16:45:00Z"/>
                <w:rPrChange w:id="5282" w:author="phuong vu" w:date="2018-11-30T22:36:00Z">
                  <w:rPr>
                    <w:ins w:id="5283" w:author="phuong vu" w:date="2018-11-27T16:45:00Z"/>
                  </w:rPr>
                </w:rPrChange>
              </w:rPr>
              <w:pPrChange w:id="5284" w:author="phuong vu" w:date="2018-11-30T16:34:00Z">
                <w:pPr>
                  <w:pStyle w:val="paragraph"/>
                  <w:jc w:val="both"/>
                  <w:textAlignment w:val="baseline"/>
                </w:pPr>
              </w:pPrChange>
            </w:pPr>
            <w:ins w:id="5285" w:author="phuong vu" w:date="2018-11-27T16:52:00Z">
              <w:r w:rsidRPr="00920004">
                <w:rPr>
                  <w:rStyle w:val="spellingerror"/>
                  <w:rFonts w:eastAsiaTheme="majorEastAsia"/>
                  <w:lang w:val="es-ES"/>
                  <w:rPrChange w:id="5286" w:author="phuong vu" w:date="2018-11-30T22:36:00Z">
                    <w:rPr>
                      <w:rStyle w:val="spellingerror"/>
                      <w:rFonts w:eastAsiaTheme="majorEastAsia"/>
                      <w:lang w:val="es-ES"/>
                    </w:rPr>
                  </w:rPrChange>
                </w:rPr>
                <w:t>Huân, Phương</w:t>
              </w:r>
            </w:ins>
          </w:p>
        </w:tc>
        <w:tc>
          <w:tcPr>
            <w:tcW w:w="982" w:type="dxa"/>
            <w:tcPrChange w:id="5287" w:author="phuong vu" w:date="2018-11-30T16:34:00Z">
              <w:tcPr>
                <w:tcW w:w="1007" w:type="dxa"/>
              </w:tcPr>
            </w:tcPrChange>
          </w:tcPr>
          <w:p w14:paraId="099FE9A4" w14:textId="77777777" w:rsidR="002043D6" w:rsidRPr="00920004" w:rsidRDefault="002043D6" w:rsidP="00FE6A57">
            <w:pPr>
              <w:rPr>
                <w:ins w:id="5288" w:author="phuong vu" w:date="2018-11-27T16:45:00Z"/>
                <w:rPrChange w:id="5289" w:author="phuong vu" w:date="2018-11-30T22:36:00Z">
                  <w:rPr>
                    <w:ins w:id="5290" w:author="phuong vu" w:date="2018-11-27T16:45:00Z"/>
                  </w:rPr>
                </w:rPrChange>
              </w:rPr>
              <w:pPrChange w:id="5291" w:author="phuong vu" w:date="2018-11-30T16:34:00Z">
                <w:pPr>
                  <w:pStyle w:val="paragraph"/>
                  <w:jc w:val="both"/>
                  <w:textAlignment w:val="baseline"/>
                </w:pPr>
              </w:pPrChange>
            </w:pPr>
            <w:ins w:id="5292" w:author="phuong vu" w:date="2018-11-27T16:45:00Z">
              <w:r w:rsidRPr="00920004">
                <w:rPr>
                  <w:rStyle w:val="eop"/>
                  <w:rFonts w:eastAsiaTheme="majorEastAsia"/>
                  <w:rPrChange w:id="5293" w:author="phuong vu" w:date="2018-11-30T22:36:00Z">
                    <w:rPr>
                      <w:rStyle w:val="eop"/>
                      <w:rFonts w:eastAsiaTheme="majorEastAsia"/>
                    </w:rPr>
                  </w:rPrChange>
                </w:rPr>
                <w:t> </w:t>
              </w:r>
            </w:ins>
          </w:p>
        </w:tc>
      </w:tr>
      <w:tr w:rsidR="00483E7B" w:rsidRPr="00920004" w14:paraId="01F77F2F" w14:textId="77777777" w:rsidTr="00FE6A57">
        <w:trPr>
          <w:ins w:id="5294" w:author="phuong vu" w:date="2018-11-27T16:45:00Z"/>
        </w:trPr>
        <w:tc>
          <w:tcPr>
            <w:tcW w:w="709" w:type="dxa"/>
            <w:vAlign w:val="center"/>
            <w:tcPrChange w:id="5295" w:author="phuong vu" w:date="2018-11-30T16:34:00Z">
              <w:tcPr>
                <w:tcW w:w="709" w:type="dxa"/>
                <w:gridSpan w:val="2"/>
              </w:tcPr>
            </w:tcPrChange>
          </w:tcPr>
          <w:p w14:paraId="76577401" w14:textId="77777777" w:rsidR="002043D6" w:rsidRPr="00920004" w:rsidRDefault="002043D6" w:rsidP="00FE6A57">
            <w:pPr>
              <w:jc w:val="center"/>
              <w:rPr>
                <w:ins w:id="5296" w:author="phuong vu" w:date="2018-11-27T16:45:00Z"/>
                <w:rPrChange w:id="5297" w:author="phuong vu" w:date="2018-11-30T22:36:00Z">
                  <w:rPr>
                    <w:ins w:id="5298" w:author="phuong vu" w:date="2018-11-27T16:45:00Z"/>
                  </w:rPr>
                </w:rPrChange>
              </w:rPr>
              <w:pPrChange w:id="5299" w:author="phuong vu" w:date="2018-11-30T16:34:00Z">
                <w:pPr>
                  <w:pStyle w:val="paragraph"/>
                  <w:jc w:val="center"/>
                  <w:textAlignment w:val="baseline"/>
                </w:pPr>
              </w:pPrChange>
            </w:pPr>
            <w:ins w:id="5300" w:author="phuong vu" w:date="2018-11-27T16:45:00Z">
              <w:r w:rsidRPr="00920004">
                <w:rPr>
                  <w:rStyle w:val="normaltextrun"/>
                  <w:rFonts w:eastAsiaTheme="majorEastAsia"/>
                  <w:lang w:val="es-ES"/>
                  <w:rPrChange w:id="5301" w:author="phuong vu" w:date="2018-11-30T22:36:00Z">
                    <w:rPr>
                      <w:rStyle w:val="normaltextrun"/>
                      <w:rFonts w:eastAsiaTheme="majorEastAsia"/>
                      <w:lang w:val="es-ES"/>
                    </w:rPr>
                  </w:rPrChange>
                </w:rPr>
                <w:t>4</w:t>
              </w:r>
            </w:ins>
          </w:p>
        </w:tc>
        <w:tc>
          <w:tcPr>
            <w:tcW w:w="4641" w:type="dxa"/>
            <w:tcPrChange w:id="5302" w:author="phuong vu" w:date="2018-11-30T16:34:00Z">
              <w:tcPr>
                <w:tcW w:w="4253" w:type="dxa"/>
                <w:gridSpan w:val="2"/>
              </w:tcPr>
            </w:tcPrChange>
          </w:tcPr>
          <w:p w14:paraId="140A3404" w14:textId="77777777" w:rsidR="002043D6" w:rsidRPr="00920004" w:rsidRDefault="002043D6" w:rsidP="00FE6A57">
            <w:pPr>
              <w:rPr>
                <w:ins w:id="5303" w:author="phuong vu" w:date="2018-11-27T16:45:00Z"/>
                <w:rPrChange w:id="5304" w:author="phuong vu" w:date="2018-11-30T22:36:00Z">
                  <w:rPr>
                    <w:ins w:id="5305" w:author="phuong vu" w:date="2018-11-27T16:45:00Z"/>
                  </w:rPr>
                </w:rPrChange>
              </w:rPr>
              <w:pPrChange w:id="5306" w:author="phuong vu" w:date="2018-11-30T16:34:00Z">
                <w:pPr>
                  <w:pStyle w:val="paragraph"/>
                  <w:jc w:val="both"/>
                  <w:textAlignment w:val="baseline"/>
                </w:pPr>
              </w:pPrChange>
            </w:pPr>
            <w:ins w:id="5307" w:author="phuong vu" w:date="2018-11-27T16:45:00Z">
              <w:r w:rsidRPr="00920004">
                <w:rPr>
                  <w:rStyle w:val="spellingerror"/>
                  <w:rFonts w:eastAsiaTheme="majorEastAsia"/>
                  <w:lang w:val="es-ES"/>
                  <w:rPrChange w:id="5308" w:author="phuong vu" w:date="2018-11-30T22:36:00Z">
                    <w:rPr>
                      <w:rStyle w:val="spellingerror"/>
                      <w:rFonts w:eastAsiaTheme="majorEastAsia"/>
                      <w:lang w:val="es-ES"/>
                    </w:rPr>
                  </w:rPrChange>
                </w:rPr>
                <w:t>Thiết</w:t>
              </w:r>
              <w:r w:rsidRPr="00920004">
                <w:rPr>
                  <w:rStyle w:val="normaltextrun"/>
                  <w:rFonts w:eastAsiaTheme="majorEastAsia"/>
                  <w:lang w:val="es-ES"/>
                  <w:rPrChange w:id="5309" w:author="phuong vu" w:date="2018-11-30T22:36:00Z">
                    <w:rPr>
                      <w:rStyle w:val="normaltextrun"/>
                      <w:rFonts w:eastAsiaTheme="majorEastAsia"/>
                      <w:lang w:val="es-ES"/>
                    </w:rPr>
                  </w:rPrChange>
                </w:rPr>
                <w:t xml:space="preserve"> </w:t>
              </w:r>
              <w:r w:rsidRPr="00920004">
                <w:rPr>
                  <w:rStyle w:val="spellingerror"/>
                  <w:rFonts w:eastAsiaTheme="majorEastAsia"/>
                  <w:lang w:val="es-ES"/>
                  <w:rPrChange w:id="5310" w:author="phuong vu" w:date="2018-11-30T22:36:00Z">
                    <w:rPr>
                      <w:rStyle w:val="spellingerror"/>
                      <w:rFonts w:eastAsiaTheme="majorEastAsia"/>
                      <w:lang w:val="es-ES"/>
                    </w:rPr>
                  </w:rPrChange>
                </w:rPr>
                <w:t>kế</w:t>
              </w:r>
              <w:r w:rsidRPr="00920004">
                <w:rPr>
                  <w:rStyle w:val="normaltextrun"/>
                  <w:rFonts w:eastAsiaTheme="majorEastAsia"/>
                  <w:lang w:val="es-ES"/>
                  <w:rPrChange w:id="5311" w:author="phuong vu" w:date="2018-11-30T22:36:00Z">
                    <w:rPr>
                      <w:rStyle w:val="normaltextrun"/>
                      <w:rFonts w:eastAsiaTheme="majorEastAsia"/>
                      <w:lang w:val="es-ES"/>
                    </w:rPr>
                  </w:rPrChange>
                </w:rPr>
                <w:t xml:space="preserve"> </w:t>
              </w:r>
              <w:r w:rsidRPr="00920004">
                <w:rPr>
                  <w:rStyle w:val="spellingerror"/>
                  <w:rFonts w:eastAsiaTheme="majorEastAsia"/>
                  <w:lang w:val="es-ES"/>
                  <w:rPrChange w:id="5312" w:author="phuong vu" w:date="2018-11-30T22:36:00Z">
                    <w:rPr>
                      <w:rStyle w:val="spellingerror"/>
                      <w:rFonts w:eastAsiaTheme="majorEastAsia"/>
                      <w:lang w:val="es-ES"/>
                    </w:rPr>
                  </w:rPrChange>
                </w:rPr>
                <w:t>cơ</w:t>
              </w:r>
              <w:r w:rsidRPr="00920004">
                <w:rPr>
                  <w:rStyle w:val="normaltextrun"/>
                  <w:rFonts w:eastAsiaTheme="majorEastAsia"/>
                  <w:lang w:val="es-ES"/>
                  <w:rPrChange w:id="5313" w:author="phuong vu" w:date="2018-11-30T22:36:00Z">
                    <w:rPr>
                      <w:rStyle w:val="normaltextrun"/>
                      <w:rFonts w:eastAsiaTheme="majorEastAsia"/>
                      <w:lang w:val="es-ES"/>
                    </w:rPr>
                  </w:rPrChange>
                </w:rPr>
                <w:t xml:space="preserve"> </w:t>
              </w:r>
              <w:r w:rsidRPr="00920004">
                <w:rPr>
                  <w:rStyle w:val="spellingerror"/>
                  <w:rFonts w:eastAsiaTheme="majorEastAsia"/>
                  <w:lang w:val="es-ES"/>
                  <w:rPrChange w:id="5314" w:author="phuong vu" w:date="2018-11-30T22:36:00Z">
                    <w:rPr>
                      <w:rStyle w:val="spellingerror"/>
                      <w:rFonts w:eastAsiaTheme="majorEastAsia"/>
                      <w:lang w:val="es-ES"/>
                    </w:rPr>
                  </w:rPrChange>
                </w:rPr>
                <w:t>sở</w:t>
              </w:r>
              <w:r w:rsidRPr="00920004">
                <w:rPr>
                  <w:rStyle w:val="normaltextrun"/>
                  <w:rFonts w:eastAsiaTheme="majorEastAsia"/>
                  <w:lang w:val="es-ES"/>
                  <w:rPrChange w:id="5315" w:author="phuong vu" w:date="2018-11-30T22:36:00Z">
                    <w:rPr>
                      <w:rStyle w:val="normaltextrun"/>
                      <w:rFonts w:eastAsiaTheme="majorEastAsia"/>
                      <w:lang w:val="es-ES"/>
                    </w:rPr>
                  </w:rPrChange>
                </w:rPr>
                <w:t xml:space="preserve"> </w:t>
              </w:r>
              <w:r w:rsidRPr="00920004">
                <w:rPr>
                  <w:rStyle w:val="spellingerror"/>
                  <w:rFonts w:eastAsiaTheme="majorEastAsia"/>
                  <w:lang w:val="es-ES"/>
                  <w:rPrChange w:id="5316" w:author="phuong vu" w:date="2018-11-30T22:36:00Z">
                    <w:rPr>
                      <w:rStyle w:val="spellingerror"/>
                      <w:rFonts w:eastAsiaTheme="majorEastAsia"/>
                      <w:lang w:val="es-ES"/>
                    </w:rPr>
                  </w:rPrChange>
                </w:rPr>
                <w:t>dữ</w:t>
              </w:r>
              <w:r w:rsidRPr="00920004">
                <w:rPr>
                  <w:rStyle w:val="normaltextrun"/>
                  <w:rFonts w:eastAsiaTheme="majorEastAsia"/>
                  <w:lang w:val="es-ES"/>
                  <w:rPrChange w:id="5317" w:author="phuong vu" w:date="2018-11-30T22:36:00Z">
                    <w:rPr>
                      <w:rStyle w:val="normaltextrun"/>
                      <w:rFonts w:eastAsiaTheme="majorEastAsia"/>
                      <w:lang w:val="es-ES"/>
                    </w:rPr>
                  </w:rPrChange>
                </w:rPr>
                <w:t xml:space="preserve"> </w:t>
              </w:r>
              <w:r w:rsidRPr="00920004">
                <w:rPr>
                  <w:rStyle w:val="spellingerror"/>
                  <w:rFonts w:eastAsiaTheme="majorEastAsia"/>
                  <w:lang w:val="es-ES"/>
                  <w:rPrChange w:id="5318" w:author="phuong vu" w:date="2018-11-30T22:36:00Z">
                    <w:rPr>
                      <w:rStyle w:val="spellingerror"/>
                      <w:rFonts w:eastAsiaTheme="majorEastAsia"/>
                      <w:lang w:val="es-ES"/>
                    </w:rPr>
                  </w:rPrChange>
                </w:rPr>
                <w:t>liệu</w:t>
              </w:r>
              <w:r w:rsidRPr="00920004">
                <w:rPr>
                  <w:rStyle w:val="eop"/>
                  <w:rFonts w:eastAsiaTheme="majorEastAsia"/>
                  <w:rPrChange w:id="5319" w:author="phuong vu" w:date="2018-11-30T22:36:00Z">
                    <w:rPr>
                      <w:rStyle w:val="eop"/>
                      <w:rFonts w:eastAsiaTheme="majorEastAsia"/>
                    </w:rPr>
                  </w:rPrChange>
                </w:rPr>
                <w:t> </w:t>
              </w:r>
            </w:ins>
          </w:p>
        </w:tc>
        <w:tc>
          <w:tcPr>
            <w:tcW w:w="1770" w:type="dxa"/>
            <w:tcPrChange w:id="5320" w:author="phuong vu" w:date="2018-11-30T16:34:00Z">
              <w:tcPr>
                <w:tcW w:w="2409" w:type="dxa"/>
                <w:gridSpan w:val="2"/>
              </w:tcPr>
            </w:tcPrChange>
          </w:tcPr>
          <w:p w14:paraId="667A356C" w14:textId="4D5AC257" w:rsidR="002043D6" w:rsidRPr="00920004" w:rsidRDefault="00483E7B" w:rsidP="00FE6A57">
            <w:pPr>
              <w:rPr>
                <w:ins w:id="5321" w:author="phuong vu" w:date="2018-11-27T16:45:00Z"/>
                <w:rPrChange w:id="5322" w:author="phuong vu" w:date="2018-11-30T22:36:00Z">
                  <w:rPr>
                    <w:ins w:id="5323" w:author="phuong vu" w:date="2018-11-27T16:45:00Z"/>
                  </w:rPr>
                </w:rPrChange>
              </w:rPr>
              <w:pPrChange w:id="5324" w:author="phuong vu" w:date="2018-11-30T16:34:00Z">
                <w:pPr>
                  <w:pStyle w:val="paragraph"/>
                  <w:jc w:val="both"/>
                  <w:textAlignment w:val="baseline"/>
                </w:pPr>
              </w:pPrChange>
            </w:pPr>
            <w:ins w:id="5325" w:author="phuong vu" w:date="2018-11-27T16:52:00Z">
              <w:r w:rsidRPr="00920004">
                <w:rPr>
                  <w:rStyle w:val="spellingerror"/>
                  <w:rFonts w:eastAsiaTheme="majorEastAsia"/>
                  <w:lang w:val="es-ES"/>
                  <w:rPrChange w:id="5326" w:author="phuong vu" w:date="2018-11-30T22:36:00Z">
                    <w:rPr>
                      <w:rStyle w:val="spellingerror"/>
                      <w:rFonts w:eastAsiaTheme="majorEastAsia"/>
                      <w:lang w:val="es-ES"/>
                    </w:rPr>
                  </w:rPrChange>
                </w:rPr>
                <w:t>Huân, Phương</w:t>
              </w:r>
            </w:ins>
          </w:p>
        </w:tc>
        <w:tc>
          <w:tcPr>
            <w:tcW w:w="982" w:type="dxa"/>
            <w:tcPrChange w:id="5327" w:author="phuong vu" w:date="2018-11-30T16:34:00Z">
              <w:tcPr>
                <w:tcW w:w="1007" w:type="dxa"/>
              </w:tcPr>
            </w:tcPrChange>
          </w:tcPr>
          <w:p w14:paraId="7960645F" w14:textId="77777777" w:rsidR="002043D6" w:rsidRPr="00920004" w:rsidRDefault="002043D6" w:rsidP="00FE6A57">
            <w:pPr>
              <w:rPr>
                <w:ins w:id="5328" w:author="phuong vu" w:date="2018-11-27T16:45:00Z"/>
                <w:rPrChange w:id="5329" w:author="phuong vu" w:date="2018-11-30T22:36:00Z">
                  <w:rPr>
                    <w:ins w:id="5330" w:author="phuong vu" w:date="2018-11-27T16:45:00Z"/>
                  </w:rPr>
                </w:rPrChange>
              </w:rPr>
              <w:pPrChange w:id="5331" w:author="phuong vu" w:date="2018-11-30T16:34:00Z">
                <w:pPr>
                  <w:pStyle w:val="paragraph"/>
                  <w:jc w:val="both"/>
                  <w:textAlignment w:val="baseline"/>
                </w:pPr>
              </w:pPrChange>
            </w:pPr>
            <w:ins w:id="5332" w:author="phuong vu" w:date="2018-11-27T16:45:00Z">
              <w:r w:rsidRPr="00920004">
                <w:rPr>
                  <w:rStyle w:val="eop"/>
                  <w:rFonts w:eastAsiaTheme="majorEastAsia"/>
                  <w:rPrChange w:id="5333" w:author="phuong vu" w:date="2018-11-30T22:36:00Z">
                    <w:rPr>
                      <w:rStyle w:val="eop"/>
                      <w:rFonts w:eastAsiaTheme="majorEastAsia"/>
                    </w:rPr>
                  </w:rPrChange>
                </w:rPr>
                <w:t> </w:t>
              </w:r>
            </w:ins>
          </w:p>
        </w:tc>
      </w:tr>
      <w:tr w:rsidR="00483E7B" w:rsidRPr="00920004" w14:paraId="68CDFE1E" w14:textId="77777777" w:rsidTr="00FE6A57">
        <w:trPr>
          <w:ins w:id="5334" w:author="phuong vu" w:date="2018-11-27T16:45:00Z"/>
        </w:trPr>
        <w:tc>
          <w:tcPr>
            <w:tcW w:w="709" w:type="dxa"/>
            <w:vAlign w:val="center"/>
            <w:tcPrChange w:id="5335" w:author="phuong vu" w:date="2018-11-30T16:34:00Z">
              <w:tcPr>
                <w:tcW w:w="709" w:type="dxa"/>
                <w:gridSpan w:val="2"/>
              </w:tcPr>
            </w:tcPrChange>
          </w:tcPr>
          <w:p w14:paraId="0ED6EC7E" w14:textId="77777777" w:rsidR="002043D6" w:rsidRPr="00920004" w:rsidRDefault="002043D6" w:rsidP="00FE6A57">
            <w:pPr>
              <w:jc w:val="center"/>
              <w:rPr>
                <w:ins w:id="5336" w:author="phuong vu" w:date="2018-11-27T16:45:00Z"/>
                <w:rPrChange w:id="5337" w:author="phuong vu" w:date="2018-11-30T22:36:00Z">
                  <w:rPr>
                    <w:ins w:id="5338" w:author="phuong vu" w:date="2018-11-27T16:45:00Z"/>
                  </w:rPr>
                </w:rPrChange>
              </w:rPr>
              <w:pPrChange w:id="5339" w:author="phuong vu" w:date="2018-11-30T16:34:00Z">
                <w:pPr>
                  <w:pStyle w:val="paragraph"/>
                  <w:jc w:val="center"/>
                  <w:textAlignment w:val="baseline"/>
                </w:pPr>
              </w:pPrChange>
            </w:pPr>
            <w:ins w:id="5340" w:author="phuong vu" w:date="2018-11-27T16:45:00Z">
              <w:r w:rsidRPr="00920004">
                <w:rPr>
                  <w:rStyle w:val="normaltextrun"/>
                  <w:rFonts w:eastAsiaTheme="majorEastAsia"/>
                  <w:lang w:val="es-ES"/>
                  <w:rPrChange w:id="5341" w:author="phuong vu" w:date="2018-11-30T22:36:00Z">
                    <w:rPr>
                      <w:rStyle w:val="normaltextrun"/>
                      <w:rFonts w:eastAsiaTheme="majorEastAsia"/>
                      <w:lang w:val="es-ES"/>
                    </w:rPr>
                  </w:rPrChange>
                </w:rPr>
                <w:t>5</w:t>
              </w:r>
            </w:ins>
          </w:p>
        </w:tc>
        <w:tc>
          <w:tcPr>
            <w:tcW w:w="4641" w:type="dxa"/>
            <w:tcPrChange w:id="5342" w:author="phuong vu" w:date="2018-11-30T16:34:00Z">
              <w:tcPr>
                <w:tcW w:w="4253" w:type="dxa"/>
                <w:gridSpan w:val="2"/>
              </w:tcPr>
            </w:tcPrChange>
          </w:tcPr>
          <w:p w14:paraId="663B5D03" w14:textId="710A8CD4" w:rsidR="002043D6" w:rsidRPr="00920004" w:rsidRDefault="002043D6" w:rsidP="00FE6A57">
            <w:pPr>
              <w:rPr>
                <w:ins w:id="5343" w:author="phuong vu" w:date="2018-11-27T16:45:00Z"/>
                <w:rPrChange w:id="5344" w:author="phuong vu" w:date="2018-11-30T22:36:00Z">
                  <w:rPr>
                    <w:ins w:id="5345" w:author="phuong vu" w:date="2018-11-27T16:45:00Z"/>
                  </w:rPr>
                </w:rPrChange>
              </w:rPr>
              <w:pPrChange w:id="5346" w:author="phuong vu" w:date="2018-11-30T16:34:00Z">
                <w:pPr>
                  <w:pStyle w:val="paragraph"/>
                  <w:jc w:val="both"/>
                  <w:textAlignment w:val="baseline"/>
                </w:pPr>
              </w:pPrChange>
            </w:pPr>
            <w:ins w:id="5347" w:author="phuong vu" w:date="2018-11-27T16:45:00Z">
              <w:r w:rsidRPr="00920004">
                <w:rPr>
                  <w:rStyle w:val="spellingerror"/>
                  <w:rFonts w:eastAsiaTheme="majorEastAsia"/>
                  <w:lang w:val="es-ES"/>
                  <w:rPrChange w:id="5348" w:author="phuong vu" w:date="2018-11-30T22:36:00Z">
                    <w:rPr>
                      <w:rStyle w:val="spellingerror"/>
                      <w:rFonts w:eastAsiaTheme="majorEastAsia"/>
                      <w:lang w:val="es-ES"/>
                    </w:rPr>
                  </w:rPrChange>
                </w:rPr>
                <w:t>Phát</w:t>
              </w:r>
              <w:r w:rsidRPr="00920004">
                <w:rPr>
                  <w:rStyle w:val="normaltextrun"/>
                  <w:rFonts w:eastAsiaTheme="majorEastAsia"/>
                  <w:lang w:val="es-ES"/>
                  <w:rPrChange w:id="5349" w:author="phuong vu" w:date="2018-11-30T22:36:00Z">
                    <w:rPr>
                      <w:rStyle w:val="normaltextrun"/>
                      <w:rFonts w:eastAsiaTheme="majorEastAsia"/>
                      <w:lang w:val="es-ES"/>
                    </w:rPr>
                  </w:rPrChange>
                </w:rPr>
                <w:t xml:space="preserve"> </w:t>
              </w:r>
              <w:r w:rsidRPr="00920004">
                <w:rPr>
                  <w:rStyle w:val="spellingerror"/>
                  <w:rFonts w:eastAsiaTheme="majorEastAsia"/>
                  <w:lang w:val="es-ES"/>
                  <w:rPrChange w:id="5350" w:author="phuong vu" w:date="2018-11-30T22:36:00Z">
                    <w:rPr>
                      <w:rStyle w:val="spellingerror"/>
                      <w:rFonts w:eastAsiaTheme="majorEastAsia"/>
                      <w:lang w:val="es-ES"/>
                    </w:rPr>
                  </w:rPrChange>
                </w:rPr>
                <w:t>triển</w:t>
              </w:r>
              <w:r w:rsidRPr="00920004">
                <w:rPr>
                  <w:rStyle w:val="normaltextrun"/>
                  <w:rFonts w:eastAsiaTheme="majorEastAsia"/>
                  <w:lang w:val="es-ES"/>
                  <w:rPrChange w:id="5351" w:author="phuong vu" w:date="2018-11-30T22:36:00Z">
                    <w:rPr>
                      <w:rStyle w:val="normaltextrun"/>
                      <w:rFonts w:eastAsiaTheme="majorEastAsia"/>
                      <w:lang w:val="es-ES"/>
                    </w:rPr>
                  </w:rPrChange>
                </w:rPr>
                <w:t xml:space="preserve"> </w:t>
              </w:r>
            </w:ins>
            <w:ins w:id="5352" w:author="phuong vu" w:date="2018-11-27T16:52:00Z">
              <w:r w:rsidR="00483E7B" w:rsidRPr="00920004">
                <w:rPr>
                  <w:rStyle w:val="normaltextrun"/>
                  <w:rFonts w:eastAsiaTheme="majorEastAsia"/>
                  <w:rPrChange w:id="5353" w:author="phuong vu" w:date="2018-11-30T22:36:00Z">
                    <w:rPr>
                      <w:rStyle w:val="normaltextrun"/>
                      <w:rFonts w:eastAsiaTheme="majorEastAsia"/>
                    </w:rPr>
                  </w:rPrChange>
                </w:rPr>
                <w:t>ứng dụng điện thoại</w:t>
              </w:r>
            </w:ins>
            <w:ins w:id="5354" w:author="phuong vu" w:date="2018-11-27T16:45:00Z">
              <w:r w:rsidRPr="00920004">
                <w:rPr>
                  <w:rStyle w:val="eop"/>
                  <w:rFonts w:eastAsiaTheme="majorEastAsia"/>
                  <w:rPrChange w:id="5355" w:author="phuong vu" w:date="2018-11-30T22:36:00Z">
                    <w:rPr>
                      <w:rStyle w:val="eop"/>
                      <w:rFonts w:eastAsiaTheme="majorEastAsia"/>
                    </w:rPr>
                  </w:rPrChange>
                </w:rPr>
                <w:t> </w:t>
              </w:r>
            </w:ins>
          </w:p>
        </w:tc>
        <w:tc>
          <w:tcPr>
            <w:tcW w:w="1770" w:type="dxa"/>
            <w:tcPrChange w:id="5356" w:author="phuong vu" w:date="2018-11-30T16:34:00Z">
              <w:tcPr>
                <w:tcW w:w="2409" w:type="dxa"/>
                <w:gridSpan w:val="2"/>
              </w:tcPr>
            </w:tcPrChange>
          </w:tcPr>
          <w:p w14:paraId="0E6C38A0" w14:textId="4DC29D1D" w:rsidR="002043D6" w:rsidRPr="00920004" w:rsidRDefault="00483E7B" w:rsidP="00FE6A57">
            <w:pPr>
              <w:rPr>
                <w:ins w:id="5357" w:author="phuong vu" w:date="2018-11-27T16:45:00Z"/>
                <w:rPrChange w:id="5358" w:author="phuong vu" w:date="2018-11-30T22:36:00Z">
                  <w:rPr>
                    <w:ins w:id="5359" w:author="phuong vu" w:date="2018-11-27T16:45:00Z"/>
                  </w:rPr>
                </w:rPrChange>
              </w:rPr>
              <w:pPrChange w:id="5360" w:author="phuong vu" w:date="2018-11-30T16:34:00Z">
                <w:pPr>
                  <w:pStyle w:val="paragraph"/>
                  <w:jc w:val="both"/>
                  <w:textAlignment w:val="baseline"/>
                </w:pPr>
              </w:pPrChange>
            </w:pPr>
            <w:ins w:id="5361" w:author="phuong vu" w:date="2018-11-27T16:52:00Z">
              <w:r w:rsidRPr="00920004">
                <w:rPr>
                  <w:rStyle w:val="spellingerror"/>
                  <w:rFonts w:eastAsiaTheme="majorEastAsia"/>
                  <w:lang w:val="es-ES"/>
                  <w:rPrChange w:id="5362" w:author="phuong vu" w:date="2018-11-30T22:36:00Z">
                    <w:rPr>
                      <w:rStyle w:val="spellingerror"/>
                      <w:rFonts w:eastAsiaTheme="majorEastAsia"/>
                      <w:lang w:val="es-ES"/>
                    </w:rPr>
                  </w:rPrChange>
                </w:rPr>
                <w:t>Huân</w:t>
              </w:r>
            </w:ins>
          </w:p>
        </w:tc>
        <w:tc>
          <w:tcPr>
            <w:tcW w:w="982" w:type="dxa"/>
            <w:tcPrChange w:id="5363" w:author="phuong vu" w:date="2018-11-30T16:34:00Z">
              <w:tcPr>
                <w:tcW w:w="1007" w:type="dxa"/>
              </w:tcPr>
            </w:tcPrChange>
          </w:tcPr>
          <w:p w14:paraId="68C50141" w14:textId="77777777" w:rsidR="002043D6" w:rsidRPr="00920004" w:rsidRDefault="002043D6" w:rsidP="00FE6A57">
            <w:pPr>
              <w:rPr>
                <w:ins w:id="5364" w:author="phuong vu" w:date="2018-11-27T16:45:00Z"/>
                <w:rPrChange w:id="5365" w:author="phuong vu" w:date="2018-11-30T22:36:00Z">
                  <w:rPr>
                    <w:ins w:id="5366" w:author="phuong vu" w:date="2018-11-27T16:45:00Z"/>
                  </w:rPr>
                </w:rPrChange>
              </w:rPr>
              <w:pPrChange w:id="5367" w:author="phuong vu" w:date="2018-11-30T16:34:00Z">
                <w:pPr>
                  <w:pStyle w:val="paragraph"/>
                  <w:jc w:val="both"/>
                  <w:textAlignment w:val="baseline"/>
                </w:pPr>
              </w:pPrChange>
            </w:pPr>
            <w:ins w:id="5368" w:author="phuong vu" w:date="2018-11-27T16:45:00Z">
              <w:r w:rsidRPr="00920004">
                <w:rPr>
                  <w:rStyle w:val="eop"/>
                  <w:rFonts w:eastAsiaTheme="majorEastAsia"/>
                  <w:rPrChange w:id="5369" w:author="phuong vu" w:date="2018-11-30T22:36:00Z">
                    <w:rPr>
                      <w:rStyle w:val="eop"/>
                      <w:rFonts w:eastAsiaTheme="majorEastAsia"/>
                    </w:rPr>
                  </w:rPrChange>
                </w:rPr>
                <w:t> </w:t>
              </w:r>
            </w:ins>
          </w:p>
        </w:tc>
      </w:tr>
      <w:tr w:rsidR="00483E7B" w:rsidRPr="00920004" w14:paraId="39EC2B54" w14:textId="77777777" w:rsidTr="00FE6A57">
        <w:trPr>
          <w:ins w:id="5370" w:author="phuong vu" w:date="2018-11-27T16:45:00Z"/>
        </w:trPr>
        <w:tc>
          <w:tcPr>
            <w:tcW w:w="709" w:type="dxa"/>
            <w:vAlign w:val="center"/>
            <w:tcPrChange w:id="5371" w:author="phuong vu" w:date="2018-11-30T16:34:00Z">
              <w:tcPr>
                <w:tcW w:w="709" w:type="dxa"/>
                <w:gridSpan w:val="2"/>
              </w:tcPr>
            </w:tcPrChange>
          </w:tcPr>
          <w:p w14:paraId="419AA721" w14:textId="77777777" w:rsidR="002043D6" w:rsidRPr="00920004" w:rsidRDefault="002043D6" w:rsidP="00FE6A57">
            <w:pPr>
              <w:jc w:val="center"/>
              <w:rPr>
                <w:ins w:id="5372" w:author="phuong vu" w:date="2018-11-27T16:45:00Z"/>
                <w:rPrChange w:id="5373" w:author="phuong vu" w:date="2018-11-30T22:36:00Z">
                  <w:rPr>
                    <w:ins w:id="5374" w:author="phuong vu" w:date="2018-11-27T16:45:00Z"/>
                  </w:rPr>
                </w:rPrChange>
              </w:rPr>
              <w:pPrChange w:id="5375" w:author="phuong vu" w:date="2018-11-30T16:34:00Z">
                <w:pPr>
                  <w:pStyle w:val="paragraph"/>
                  <w:jc w:val="center"/>
                  <w:textAlignment w:val="baseline"/>
                </w:pPr>
              </w:pPrChange>
            </w:pPr>
            <w:ins w:id="5376" w:author="phuong vu" w:date="2018-11-27T16:45:00Z">
              <w:r w:rsidRPr="00920004">
                <w:rPr>
                  <w:rStyle w:val="normaltextrun"/>
                  <w:rFonts w:eastAsiaTheme="majorEastAsia"/>
                  <w:lang w:val="es-ES"/>
                  <w:rPrChange w:id="5377" w:author="phuong vu" w:date="2018-11-30T22:36:00Z">
                    <w:rPr>
                      <w:rStyle w:val="normaltextrun"/>
                      <w:rFonts w:eastAsiaTheme="majorEastAsia"/>
                      <w:lang w:val="es-ES"/>
                    </w:rPr>
                  </w:rPrChange>
                </w:rPr>
                <w:t>6</w:t>
              </w:r>
            </w:ins>
          </w:p>
        </w:tc>
        <w:tc>
          <w:tcPr>
            <w:tcW w:w="4641" w:type="dxa"/>
            <w:tcPrChange w:id="5378" w:author="phuong vu" w:date="2018-11-30T16:34:00Z">
              <w:tcPr>
                <w:tcW w:w="4253" w:type="dxa"/>
                <w:gridSpan w:val="2"/>
              </w:tcPr>
            </w:tcPrChange>
          </w:tcPr>
          <w:p w14:paraId="650A7BD8" w14:textId="207E993A" w:rsidR="002043D6" w:rsidRPr="00920004" w:rsidRDefault="002043D6" w:rsidP="00FE6A57">
            <w:pPr>
              <w:rPr>
                <w:ins w:id="5379" w:author="phuong vu" w:date="2018-11-27T16:45:00Z"/>
                <w:rPrChange w:id="5380" w:author="phuong vu" w:date="2018-11-30T22:36:00Z">
                  <w:rPr>
                    <w:ins w:id="5381" w:author="phuong vu" w:date="2018-11-27T16:45:00Z"/>
                  </w:rPr>
                </w:rPrChange>
              </w:rPr>
              <w:pPrChange w:id="5382" w:author="phuong vu" w:date="2018-11-30T16:34:00Z">
                <w:pPr>
                  <w:pStyle w:val="paragraph"/>
                  <w:jc w:val="both"/>
                  <w:textAlignment w:val="baseline"/>
                </w:pPr>
              </w:pPrChange>
            </w:pPr>
            <w:ins w:id="5383" w:author="phuong vu" w:date="2018-11-27T16:45:00Z">
              <w:r w:rsidRPr="00920004">
                <w:rPr>
                  <w:rStyle w:val="spellingerror"/>
                  <w:rFonts w:eastAsiaTheme="majorEastAsia"/>
                  <w:lang w:val="es-ES"/>
                  <w:rPrChange w:id="5384" w:author="phuong vu" w:date="2018-11-30T22:36:00Z">
                    <w:rPr>
                      <w:rStyle w:val="spellingerror"/>
                      <w:rFonts w:eastAsiaTheme="majorEastAsia"/>
                      <w:lang w:val="es-ES"/>
                    </w:rPr>
                  </w:rPrChange>
                </w:rPr>
                <w:t>Phát</w:t>
              </w:r>
              <w:r w:rsidRPr="00920004">
                <w:rPr>
                  <w:rStyle w:val="normaltextrun"/>
                  <w:rFonts w:eastAsiaTheme="majorEastAsia"/>
                  <w:lang w:val="es-ES"/>
                  <w:rPrChange w:id="5385" w:author="phuong vu" w:date="2018-11-30T22:36:00Z">
                    <w:rPr>
                      <w:rStyle w:val="normaltextrun"/>
                      <w:rFonts w:eastAsiaTheme="majorEastAsia"/>
                      <w:lang w:val="es-ES"/>
                    </w:rPr>
                  </w:rPrChange>
                </w:rPr>
                <w:t xml:space="preserve"> </w:t>
              </w:r>
              <w:r w:rsidRPr="00920004">
                <w:rPr>
                  <w:rStyle w:val="spellingerror"/>
                  <w:rFonts w:eastAsiaTheme="majorEastAsia"/>
                  <w:lang w:val="es-ES"/>
                  <w:rPrChange w:id="5386" w:author="phuong vu" w:date="2018-11-30T22:36:00Z">
                    <w:rPr>
                      <w:rStyle w:val="spellingerror"/>
                      <w:rFonts w:eastAsiaTheme="majorEastAsia"/>
                      <w:lang w:val="es-ES"/>
                    </w:rPr>
                  </w:rPrChange>
                </w:rPr>
                <w:t>triển</w:t>
              </w:r>
              <w:r w:rsidRPr="00920004">
                <w:rPr>
                  <w:rStyle w:val="normaltextrun"/>
                  <w:rFonts w:eastAsiaTheme="majorEastAsia"/>
                  <w:lang w:val="es-ES"/>
                  <w:rPrChange w:id="5387" w:author="phuong vu" w:date="2018-11-30T22:36:00Z">
                    <w:rPr>
                      <w:rStyle w:val="normaltextrun"/>
                      <w:rFonts w:eastAsiaTheme="majorEastAsia"/>
                      <w:lang w:val="es-ES"/>
                    </w:rPr>
                  </w:rPrChange>
                </w:rPr>
                <w:t xml:space="preserve"> </w:t>
              </w:r>
            </w:ins>
            <w:ins w:id="5388" w:author="phuong vu" w:date="2018-11-27T16:52:00Z">
              <w:r w:rsidR="00483E7B" w:rsidRPr="00920004">
                <w:rPr>
                  <w:rStyle w:val="spellingerror"/>
                  <w:rFonts w:eastAsiaTheme="majorEastAsia"/>
                  <w:rPrChange w:id="5389" w:author="phuong vu" w:date="2018-11-30T22:36:00Z">
                    <w:rPr>
                      <w:rStyle w:val="spellingerror"/>
                      <w:rFonts w:eastAsiaTheme="majorEastAsia"/>
                    </w:rPr>
                  </w:rPrChange>
                </w:rPr>
                <w:t>trang web quản lí</w:t>
              </w:r>
            </w:ins>
            <w:ins w:id="5390" w:author="phuong vu" w:date="2018-11-27T16:45:00Z">
              <w:r w:rsidRPr="00920004">
                <w:rPr>
                  <w:rStyle w:val="eop"/>
                  <w:rFonts w:eastAsiaTheme="majorEastAsia"/>
                  <w:rPrChange w:id="5391" w:author="phuong vu" w:date="2018-11-30T22:36:00Z">
                    <w:rPr>
                      <w:rStyle w:val="eop"/>
                      <w:rFonts w:eastAsiaTheme="majorEastAsia"/>
                    </w:rPr>
                  </w:rPrChange>
                </w:rPr>
                <w:t> </w:t>
              </w:r>
            </w:ins>
          </w:p>
        </w:tc>
        <w:tc>
          <w:tcPr>
            <w:tcW w:w="1770" w:type="dxa"/>
            <w:tcPrChange w:id="5392" w:author="phuong vu" w:date="2018-11-30T16:34:00Z">
              <w:tcPr>
                <w:tcW w:w="2409" w:type="dxa"/>
                <w:gridSpan w:val="2"/>
              </w:tcPr>
            </w:tcPrChange>
          </w:tcPr>
          <w:p w14:paraId="5E3E0C05" w14:textId="785D2AB7" w:rsidR="002043D6" w:rsidRPr="00920004" w:rsidRDefault="00483E7B" w:rsidP="00FE6A57">
            <w:pPr>
              <w:rPr>
                <w:ins w:id="5393" w:author="phuong vu" w:date="2018-11-27T16:45:00Z"/>
                <w:rPrChange w:id="5394" w:author="phuong vu" w:date="2018-11-30T22:36:00Z">
                  <w:rPr>
                    <w:ins w:id="5395" w:author="phuong vu" w:date="2018-11-27T16:45:00Z"/>
                  </w:rPr>
                </w:rPrChange>
              </w:rPr>
              <w:pPrChange w:id="5396" w:author="phuong vu" w:date="2018-11-30T16:34:00Z">
                <w:pPr>
                  <w:pStyle w:val="paragraph"/>
                  <w:jc w:val="both"/>
                  <w:textAlignment w:val="baseline"/>
                </w:pPr>
              </w:pPrChange>
            </w:pPr>
            <w:ins w:id="5397" w:author="phuong vu" w:date="2018-11-27T16:52:00Z">
              <w:r w:rsidRPr="00920004">
                <w:rPr>
                  <w:rStyle w:val="spellingerror"/>
                  <w:rFonts w:eastAsiaTheme="majorEastAsia"/>
                  <w:lang w:val="es-ES"/>
                  <w:rPrChange w:id="5398" w:author="phuong vu" w:date="2018-11-30T22:36:00Z">
                    <w:rPr>
                      <w:rStyle w:val="spellingerror"/>
                      <w:rFonts w:eastAsiaTheme="majorEastAsia"/>
                      <w:lang w:val="es-ES"/>
                    </w:rPr>
                  </w:rPrChange>
                </w:rPr>
                <w:t>Phương</w:t>
              </w:r>
            </w:ins>
          </w:p>
        </w:tc>
        <w:tc>
          <w:tcPr>
            <w:tcW w:w="982" w:type="dxa"/>
            <w:tcPrChange w:id="5399" w:author="phuong vu" w:date="2018-11-30T16:34:00Z">
              <w:tcPr>
                <w:tcW w:w="1007" w:type="dxa"/>
              </w:tcPr>
            </w:tcPrChange>
          </w:tcPr>
          <w:p w14:paraId="0D601401" w14:textId="77777777" w:rsidR="002043D6" w:rsidRPr="00920004" w:rsidRDefault="002043D6" w:rsidP="00FE6A57">
            <w:pPr>
              <w:rPr>
                <w:ins w:id="5400" w:author="phuong vu" w:date="2018-11-27T16:45:00Z"/>
                <w:rPrChange w:id="5401" w:author="phuong vu" w:date="2018-11-30T22:36:00Z">
                  <w:rPr>
                    <w:ins w:id="5402" w:author="phuong vu" w:date="2018-11-27T16:45:00Z"/>
                  </w:rPr>
                </w:rPrChange>
              </w:rPr>
              <w:pPrChange w:id="5403" w:author="phuong vu" w:date="2018-11-30T16:34:00Z">
                <w:pPr>
                  <w:pStyle w:val="paragraph"/>
                  <w:jc w:val="both"/>
                  <w:textAlignment w:val="baseline"/>
                </w:pPr>
              </w:pPrChange>
            </w:pPr>
            <w:ins w:id="5404" w:author="phuong vu" w:date="2018-11-27T16:45:00Z">
              <w:r w:rsidRPr="00920004">
                <w:rPr>
                  <w:rStyle w:val="eop"/>
                  <w:rFonts w:eastAsiaTheme="majorEastAsia"/>
                  <w:rPrChange w:id="5405" w:author="phuong vu" w:date="2018-11-30T22:36:00Z">
                    <w:rPr>
                      <w:rStyle w:val="eop"/>
                      <w:rFonts w:eastAsiaTheme="majorEastAsia"/>
                    </w:rPr>
                  </w:rPrChange>
                </w:rPr>
                <w:t> </w:t>
              </w:r>
            </w:ins>
          </w:p>
        </w:tc>
      </w:tr>
      <w:tr w:rsidR="00483E7B" w:rsidRPr="00920004" w14:paraId="29E68449" w14:textId="77777777" w:rsidTr="00FE6A57">
        <w:trPr>
          <w:ins w:id="5406" w:author="phuong vu" w:date="2018-11-27T16:45:00Z"/>
        </w:trPr>
        <w:tc>
          <w:tcPr>
            <w:tcW w:w="709" w:type="dxa"/>
            <w:vAlign w:val="center"/>
            <w:tcPrChange w:id="5407" w:author="phuong vu" w:date="2018-11-30T16:34:00Z">
              <w:tcPr>
                <w:tcW w:w="709" w:type="dxa"/>
                <w:gridSpan w:val="2"/>
              </w:tcPr>
            </w:tcPrChange>
          </w:tcPr>
          <w:p w14:paraId="3446FB80" w14:textId="77777777" w:rsidR="002043D6" w:rsidRPr="00920004" w:rsidRDefault="002043D6" w:rsidP="00FE6A57">
            <w:pPr>
              <w:jc w:val="center"/>
              <w:rPr>
                <w:ins w:id="5408" w:author="phuong vu" w:date="2018-11-27T16:45:00Z"/>
                <w:rPrChange w:id="5409" w:author="phuong vu" w:date="2018-11-30T22:36:00Z">
                  <w:rPr>
                    <w:ins w:id="5410" w:author="phuong vu" w:date="2018-11-27T16:45:00Z"/>
                  </w:rPr>
                </w:rPrChange>
              </w:rPr>
              <w:pPrChange w:id="5411" w:author="phuong vu" w:date="2018-11-30T16:34:00Z">
                <w:pPr>
                  <w:pStyle w:val="paragraph"/>
                  <w:jc w:val="center"/>
                  <w:textAlignment w:val="baseline"/>
                </w:pPr>
              </w:pPrChange>
            </w:pPr>
            <w:ins w:id="5412" w:author="phuong vu" w:date="2018-11-27T16:45:00Z">
              <w:r w:rsidRPr="00920004">
                <w:rPr>
                  <w:rStyle w:val="normaltextrun"/>
                  <w:rFonts w:eastAsiaTheme="majorEastAsia"/>
                  <w:lang w:val="es-ES"/>
                  <w:rPrChange w:id="5413" w:author="phuong vu" w:date="2018-11-30T22:36:00Z">
                    <w:rPr>
                      <w:rStyle w:val="normaltextrun"/>
                      <w:rFonts w:eastAsiaTheme="majorEastAsia"/>
                      <w:lang w:val="es-ES"/>
                    </w:rPr>
                  </w:rPrChange>
                </w:rPr>
                <w:t>7</w:t>
              </w:r>
            </w:ins>
          </w:p>
        </w:tc>
        <w:tc>
          <w:tcPr>
            <w:tcW w:w="4641" w:type="dxa"/>
            <w:tcPrChange w:id="5414" w:author="phuong vu" w:date="2018-11-30T16:34:00Z">
              <w:tcPr>
                <w:tcW w:w="4253" w:type="dxa"/>
                <w:gridSpan w:val="2"/>
              </w:tcPr>
            </w:tcPrChange>
          </w:tcPr>
          <w:p w14:paraId="222B2A01" w14:textId="1BB10A4A" w:rsidR="002043D6" w:rsidRPr="00920004" w:rsidRDefault="00483E7B" w:rsidP="00FE6A57">
            <w:pPr>
              <w:rPr>
                <w:ins w:id="5415" w:author="phuong vu" w:date="2018-11-27T16:45:00Z"/>
                <w:rPrChange w:id="5416" w:author="phuong vu" w:date="2018-11-30T22:36:00Z">
                  <w:rPr>
                    <w:ins w:id="5417" w:author="phuong vu" w:date="2018-11-27T16:45:00Z"/>
                  </w:rPr>
                </w:rPrChange>
              </w:rPr>
              <w:pPrChange w:id="5418" w:author="phuong vu" w:date="2018-11-30T16:34:00Z">
                <w:pPr>
                  <w:pStyle w:val="paragraph"/>
                  <w:textAlignment w:val="baseline"/>
                </w:pPr>
              </w:pPrChange>
            </w:pPr>
            <w:ins w:id="5419" w:author="phuong vu" w:date="2018-11-27T16:53:00Z">
              <w:r w:rsidRPr="00920004">
                <w:rPr>
                  <w:rStyle w:val="spellingerror"/>
                  <w:rFonts w:eastAsiaTheme="majorEastAsia"/>
                  <w:lang w:val="es-ES"/>
                  <w:rPrChange w:id="5420" w:author="phuong vu" w:date="2018-11-30T22:36:00Z">
                    <w:rPr>
                      <w:rStyle w:val="spellingerror"/>
                      <w:rFonts w:eastAsiaTheme="majorEastAsia"/>
                      <w:lang w:val="es-ES"/>
                    </w:rPr>
                  </w:rPrChange>
                </w:rPr>
                <w:t xml:space="preserve">Phát triển </w:t>
              </w:r>
            </w:ins>
            <w:ins w:id="5421" w:author="phuong vu" w:date="2018-11-30T13:58:00Z">
              <w:r w:rsidR="00184C15" w:rsidRPr="00920004">
                <w:rPr>
                  <w:rStyle w:val="spellingerror"/>
                  <w:rFonts w:eastAsiaTheme="majorEastAsia"/>
                  <w:lang w:val="es-ES"/>
                  <w:rPrChange w:id="5422" w:author="phuong vu" w:date="2018-11-30T22:36:00Z">
                    <w:rPr>
                      <w:rStyle w:val="spellingerror"/>
                      <w:rFonts w:eastAsiaTheme="majorEastAsia"/>
                      <w:lang w:val="es-ES"/>
                    </w:rPr>
                  </w:rPrChange>
                </w:rPr>
                <w:t>máy chủ</w:t>
              </w:r>
            </w:ins>
            <w:ins w:id="5423" w:author="phuong vu" w:date="2018-11-27T16:45:00Z">
              <w:r w:rsidR="002043D6" w:rsidRPr="00920004">
                <w:rPr>
                  <w:rStyle w:val="eop"/>
                  <w:rFonts w:eastAsiaTheme="majorEastAsia"/>
                  <w:rPrChange w:id="5424" w:author="phuong vu" w:date="2018-11-30T22:36:00Z">
                    <w:rPr>
                      <w:rStyle w:val="eop"/>
                      <w:rFonts w:eastAsiaTheme="majorEastAsia"/>
                    </w:rPr>
                  </w:rPrChange>
                </w:rPr>
                <w:t> </w:t>
              </w:r>
            </w:ins>
          </w:p>
        </w:tc>
        <w:tc>
          <w:tcPr>
            <w:tcW w:w="1770" w:type="dxa"/>
            <w:tcPrChange w:id="5425" w:author="phuong vu" w:date="2018-11-30T16:34:00Z">
              <w:tcPr>
                <w:tcW w:w="2409" w:type="dxa"/>
                <w:gridSpan w:val="2"/>
              </w:tcPr>
            </w:tcPrChange>
          </w:tcPr>
          <w:p w14:paraId="6CF72D4B" w14:textId="4F92CB8F" w:rsidR="002043D6" w:rsidRPr="00920004" w:rsidRDefault="00483E7B" w:rsidP="00FE6A57">
            <w:pPr>
              <w:rPr>
                <w:ins w:id="5426" w:author="phuong vu" w:date="2018-11-27T16:45:00Z"/>
                <w:rPrChange w:id="5427" w:author="phuong vu" w:date="2018-11-30T22:36:00Z">
                  <w:rPr>
                    <w:ins w:id="5428" w:author="phuong vu" w:date="2018-11-27T16:45:00Z"/>
                  </w:rPr>
                </w:rPrChange>
              </w:rPr>
              <w:pPrChange w:id="5429" w:author="phuong vu" w:date="2018-11-30T16:34:00Z">
                <w:pPr>
                  <w:pStyle w:val="paragraph"/>
                  <w:textAlignment w:val="baseline"/>
                </w:pPr>
              </w:pPrChange>
            </w:pPr>
            <w:ins w:id="5430" w:author="phuong vu" w:date="2018-11-27T16:53:00Z">
              <w:r w:rsidRPr="00920004">
                <w:rPr>
                  <w:rPrChange w:id="5431" w:author="phuong vu" w:date="2018-11-30T22:36:00Z">
                    <w:rPr/>
                  </w:rPrChange>
                </w:rPr>
                <w:t>Huân, Phương</w:t>
              </w:r>
            </w:ins>
          </w:p>
        </w:tc>
        <w:tc>
          <w:tcPr>
            <w:tcW w:w="982" w:type="dxa"/>
            <w:tcPrChange w:id="5432" w:author="phuong vu" w:date="2018-11-30T16:34:00Z">
              <w:tcPr>
                <w:tcW w:w="1007" w:type="dxa"/>
              </w:tcPr>
            </w:tcPrChange>
          </w:tcPr>
          <w:p w14:paraId="61919AA5" w14:textId="77777777" w:rsidR="002043D6" w:rsidRPr="00920004" w:rsidRDefault="002043D6" w:rsidP="00FE6A57">
            <w:pPr>
              <w:rPr>
                <w:ins w:id="5433" w:author="phuong vu" w:date="2018-11-27T16:45:00Z"/>
                <w:rPrChange w:id="5434" w:author="phuong vu" w:date="2018-11-30T22:36:00Z">
                  <w:rPr>
                    <w:ins w:id="5435" w:author="phuong vu" w:date="2018-11-27T16:45:00Z"/>
                  </w:rPr>
                </w:rPrChange>
              </w:rPr>
              <w:pPrChange w:id="5436" w:author="phuong vu" w:date="2018-11-30T16:34:00Z">
                <w:pPr>
                  <w:pStyle w:val="paragraph"/>
                  <w:textAlignment w:val="baseline"/>
                </w:pPr>
              </w:pPrChange>
            </w:pPr>
            <w:ins w:id="5437" w:author="phuong vu" w:date="2018-11-27T16:45:00Z">
              <w:r w:rsidRPr="00920004">
                <w:rPr>
                  <w:rStyle w:val="eop"/>
                  <w:rFonts w:eastAsiaTheme="majorEastAsia"/>
                  <w:rPrChange w:id="5438" w:author="phuong vu" w:date="2018-11-30T22:36:00Z">
                    <w:rPr>
                      <w:rStyle w:val="eop"/>
                      <w:rFonts w:eastAsiaTheme="majorEastAsia"/>
                    </w:rPr>
                  </w:rPrChange>
                </w:rPr>
                <w:t> </w:t>
              </w:r>
            </w:ins>
          </w:p>
        </w:tc>
      </w:tr>
      <w:tr w:rsidR="00483E7B" w:rsidRPr="00920004" w14:paraId="7FF77507" w14:textId="77777777" w:rsidTr="00FE6A57">
        <w:trPr>
          <w:ins w:id="5439" w:author="phuong vu" w:date="2018-11-27T16:45:00Z"/>
        </w:trPr>
        <w:tc>
          <w:tcPr>
            <w:tcW w:w="709" w:type="dxa"/>
            <w:vAlign w:val="center"/>
            <w:tcPrChange w:id="5440" w:author="phuong vu" w:date="2018-11-30T16:34:00Z">
              <w:tcPr>
                <w:tcW w:w="709" w:type="dxa"/>
                <w:gridSpan w:val="2"/>
              </w:tcPr>
            </w:tcPrChange>
          </w:tcPr>
          <w:p w14:paraId="0B6D9DEB" w14:textId="77777777" w:rsidR="002043D6" w:rsidRPr="00920004" w:rsidRDefault="002043D6" w:rsidP="00FE6A57">
            <w:pPr>
              <w:jc w:val="center"/>
              <w:rPr>
                <w:ins w:id="5441" w:author="phuong vu" w:date="2018-11-27T16:45:00Z"/>
                <w:rPrChange w:id="5442" w:author="phuong vu" w:date="2018-11-30T22:36:00Z">
                  <w:rPr>
                    <w:ins w:id="5443" w:author="phuong vu" w:date="2018-11-27T16:45:00Z"/>
                  </w:rPr>
                </w:rPrChange>
              </w:rPr>
              <w:pPrChange w:id="5444" w:author="phuong vu" w:date="2018-11-30T16:34:00Z">
                <w:pPr>
                  <w:pStyle w:val="paragraph"/>
                  <w:jc w:val="center"/>
                  <w:textAlignment w:val="baseline"/>
                </w:pPr>
              </w:pPrChange>
            </w:pPr>
            <w:ins w:id="5445" w:author="phuong vu" w:date="2018-11-27T16:45:00Z">
              <w:r w:rsidRPr="00920004">
                <w:rPr>
                  <w:rStyle w:val="normaltextrun"/>
                  <w:rFonts w:eastAsiaTheme="majorEastAsia"/>
                  <w:lang w:val="es-ES"/>
                  <w:rPrChange w:id="5446" w:author="phuong vu" w:date="2018-11-30T22:36:00Z">
                    <w:rPr>
                      <w:rStyle w:val="normaltextrun"/>
                      <w:rFonts w:eastAsiaTheme="majorEastAsia"/>
                      <w:lang w:val="es-ES"/>
                    </w:rPr>
                  </w:rPrChange>
                </w:rPr>
                <w:t>8</w:t>
              </w:r>
            </w:ins>
          </w:p>
        </w:tc>
        <w:tc>
          <w:tcPr>
            <w:tcW w:w="4641" w:type="dxa"/>
            <w:tcPrChange w:id="5447" w:author="phuong vu" w:date="2018-11-30T16:34:00Z">
              <w:tcPr>
                <w:tcW w:w="4253" w:type="dxa"/>
                <w:gridSpan w:val="2"/>
              </w:tcPr>
            </w:tcPrChange>
          </w:tcPr>
          <w:p w14:paraId="074FF918" w14:textId="77777777" w:rsidR="002043D6" w:rsidRPr="00920004" w:rsidRDefault="002043D6" w:rsidP="00FE6A57">
            <w:pPr>
              <w:rPr>
                <w:ins w:id="5448" w:author="phuong vu" w:date="2018-11-27T16:45:00Z"/>
                <w:rPrChange w:id="5449" w:author="phuong vu" w:date="2018-11-30T22:36:00Z">
                  <w:rPr>
                    <w:ins w:id="5450" w:author="phuong vu" w:date="2018-11-27T16:45:00Z"/>
                  </w:rPr>
                </w:rPrChange>
              </w:rPr>
              <w:pPrChange w:id="5451" w:author="phuong vu" w:date="2018-11-30T16:34:00Z">
                <w:pPr>
                  <w:pStyle w:val="paragraph"/>
                  <w:textAlignment w:val="baseline"/>
                </w:pPr>
              </w:pPrChange>
            </w:pPr>
            <w:ins w:id="5452" w:author="phuong vu" w:date="2018-11-27T16:45:00Z">
              <w:r w:rsidRPr="00920004">
                <w:rPr>
                  <w:rStyle w:val="spellingerror"/>
                  <w:rFonts w:eastAsiaTheme="majorEastAsia"/>
                  <w:lang w:val="es-ES"/>
                  <w:rPrChange w:id="5453" w:author="phuong vu" w:date="2018-11-30T22:36:00Z">
                    <w:rPr>
                      <w:rStyle w:val="spellingerror"/>
                      <w:rFonts w:eastAsiaTheme="majorEastAsia"/>
                      <w:lang w:val="es-ES"/>
                    </w:rPr>
                  </w:rPrChange>
                </w:rPr>
                <w:t>Viết</w:t>
              </w:r>
              <w:r w:rsidRPr="00920004">
                <w:rPr>
                  <w:rStyle w:val="normaltextrun"/>
                  <w:rFonts w:eastAsiaTheme="majorEastAsia"/>
                  <w:lang w:val="es-ES"/>
                  <w:rPrChange w:id="5454" w:author="phuong vu" w:date="2018-11-30T22:36:00Z">
                    <w:rPr>
                      <w:rStyle w:val="normaltextrun"/>
                      <w:rFonts w:eastAsiaTheme="majorEastAsia"/>
                      <w:lang w:val="es-ES"/>
                    </w:rPr>
                  </w:rPrChange>
                </w:rPr>
                <w:t xml:space="preserve"> </w:t>
              </w:r>
              <w:r w:rsidRPr="00920004">
                <w:rPr>
                  <w:rStyle w:val="spellingerror"/>
                  <w:rFonts w:eastAsiaTheme="majorEastAsia"/>
                  <w:lang w:val="es-ES"/>
                  <w:rPrChange w:id="5455" w:author="phuong vu" w:date="2018-11-30T22:36:00Z">
                    <w:rPr>
                      <w:rStyle w:val="spellingerror"/>
                      <w:rFonts w:eastAsiaTheme="majorEastAsia"/>
                      <w:lang w:val="es-ES"/>
                    </w:rPr>
                  </w:rPrChange>
                </w:rPr>
                <w:t>tài</w:t>
              </w:r>
              <w:r w:rsidRPr="00920004">
                <w:rPr>
                  <w:rStyle w:val="normaltextrun"/>
                  <w:rFonts w:eastAsiaTheme="majorEastAsia"/>
                  <w:lang w:val="es-ES"/>
                  <w:rPrChange w:id="5456" w:author="phuong vu" w:date="2018-11-30T22:36:00Z">
                    <w:rPr>
                      <w:rStyle w:val="normaltextrun"/>
                      <w:rFonts w:eastAsiaTheme="majorEastAsia"/>
                      <w:lang w:val="es-ES"/>
                    </w:rPr>
                  </w:rPrChange>
                </w:rPr>
                <w:t xml:space="preserve"> </w:t>
              </w:r>
              <w:r w:rsidRPr="00920004">
                <w:rPr>
                  <w:rStyle w:val="spellingerror"/>
                  <w:rFonts w:eastAsiaTheme="majorEastAsia"/>
                  <w:lang w:val="es-ES"/>
                  <w:rPrChange w:id="5457" w:author="phuong vu" w:date="2018-11-30T22:36:00Z">
                    <w:rPr>
                      <w:rStyle w:val="spellingerror"/>
                      <w:rFonts w:eastAsiaTheme="majorEastAsia"/>
                      <w:lang w:val="es-ES"/>
                    </w:rPr>
                  </w:rPrChange>
                </w:rPr>
                <w:t>liệu</w:t>
              </w:r>
              <w:r w:rsidRPr="00920004">
                <w:rPr>
                  <w:rStyle w:val="eop"/>
                  <w:rFonts w:eastAsiaTheme="majorEastAsia"/>
                  <w:rPrChange w:id="5458" w:author="phuong vu" w:date="2018-11-30T22:36:00Z">
                    <w:rPr>
                      <w:rStyle w:val="eop"/>
                      <w:rFonts w:eastAsiaTheme="majorEastAsia"/>
                    </w:rPr>
                  </w:rPrChange>
                </w:rPr>
                <w:t> </w:t>
              </w:r>
            </w:ins>
          </w:p>
        </w:tc>
        <w:tc>
          <w:tcPr>
            <w:tcW w:w="1770" w:type="dxa"/>
            <w:tcPrChange w:id="5459" w:author="phuong vu" w:date="2018-11-30T16:34:00Z">
              <w:tcPr>
                <w:tcW w:w="2409" w:type="dxa"/>
                <w:gridSpan w:val="2"/>
              </w:tcPr>
            </w:tcPrChange>
          </w:tcPr>
          <w:p w14:paraId="2213D474" w14:textId="72D92EDC" w:rsidR="002043D6" w:rsidRPr="00920004" w:rsidRDefault="00483E7B" w:rsidP="00FE6A57">
            <w:pPr>
              <w:rPr>
                <w:ins w:id="5460" w:author="phuong vu" w:date="2018-11-27T16:45:00Z"/>
                <w:rPrChange w:id="5461" w:author="phuong vu" w:date="2018-11-30T22:36:00Z">
                  <w:rPr>
                    <w:ins w:id="5462" w:author="phuong vu" w:date="2018-11-27T16:45:00Z"/>
                  </w:rPr>
                </w:rPrChange>
              </w:rPr>
              <w:pPrChange w:id="5463" w:author="phuong vu" w:date="2018-11-30T16:34:00Z">
                <w:pPr>
                  <w:pStyle w:val="paragraph"/>
                  <w:textAlignment w:val="baseline"/>
                </w:pPr>
              </w:pPrChange>
            </w:pPr>
            <w:ins w:id="5464" w:author="phuong vu" w:date="2018-11-27T16:53:00Z">
              <w:r w:rsidRPr="00920004">
                <w:rPr>
                  <w:rStyle w:val="spellingerror"/>
                  <w:rFonts w:eastAsiaTheme="majorEastAsia"/>
                  <w:lang w:val="es-ES"/>
                  <w:rPrChange w:id="5465" w:author="phuong vu" w:date="2018-11-30T22:36:00Z">
                    <w:rPr>
                      <w:rStyle w:val="spellingerror"/>
                      <w:rFonts w:eastAsiaTheme="majorEastAsia"/>
                      <w:lang w:val="es-ES"/>
                    </w:rPr>
                  </w:rPrChange>
                </w:rPr>
                <w:t>Huân, Phương</w:t>
              </w:r>
            </w:ins>
            <w:ins w:id="5466" w:author="phuong vu" w:date="2018-11-27T16:45:00Z">
              <w:r w:rsidR="002043D6" w:rsidRPr="00920004">
                <w:rPr>
                  <w:rStyle w:val="eop"/>
                  <w:rFonts w:eastAsiaTheme="majorEastAsia"/>
                  <w:rPrChange w:id="5467" w:author="phuong vu" w:date="2018-11-30T22:36:00Z">
                    <w:rPr>
                      <w:rStyle w:val="eop"/>
                      <w:rFonts w:eastAsiaTheme="majorEastAsia"/>
                    </w:rPr>
                  </w:rPrChange>
                </w:rPr>
                <w:t> </w:t>
              </w:r>
            </w:ins>
          </w:p>
        </w:tc>
        <w:tc>
          <w:tcPr>
            <w:tcW w:w="982" w:type="dxa"/>
            <w:tcPrChange w:id="5468" w:author="phuong vu" w:date="2018-11-30T16:34:00Z">
              <w:tcPr>
                <w:tcW w:w="1007" w:type="dxa"/>
              </w:tcPr>
            </w:tcPrChange>
          </w:tcPr>
          <w:p w14:paraId="6DCA2B99" w14:textId="77777777" w:rsidR="002043D6" w:rsidRPr="00920004" w:rsidRDefault="002043D6" w:rsidP="00FE6A57">
            <w:pPr>
              <w:rPr>
                <w:ins w:id="5469" w:author="phuong vu" w:date="2018-11-27T16:45:00Z"/>
                <w:rPrChange w:id="5470" w:author="phuong vu" w:date="2018-11-30T22:36:00Z">
                  <w:rPr>
                    <w:ins w:id="5471" w:author="phuong vu" w:date="2018-11-27T16:45:00Z"/>
                  </w:rPr>
                </w:rPrChange>
              </w:rPr>
              <w:pPrChange w:id="5472" w:author="phuong vu" w:date="2018-11-30T16:34:00Z">
                <w:pPr>
                  <w:pStyle w:val="paragraph"/>
                  <w:textAlignment w:val="baseline"/>
                </w:pPr>
              </w:pPrChange>
            </w:pPr>
            <w:ins w:id="5473" w:author="phuong vu" w:date="2018-11-27T16:45:00Z">
              <w:r w:rsidRPr="00920004">
                <w:rPr>
                  <w:rStyle w:val="eop"/>
                  <w:rFonts w:eastAsiaTheme="majorEastAsia"/>
                  <w:rPrChange w:id="5474" w:author="phuong vu" w:date="2018-11-30T22:36:00Z">
                    <w:rPr>
                      <w:rStyle w:val="eop"/>
                      <w:rFonts w:eastAsiaTheme="majorEastAsia"/>
                    </w:rPr>
                  </w:rPrChange>
                </w:rPr>
                <w:t> </w:t>
              </w:r>
            </w:ins>
          </w:p>
        </w:tc>
      </w:tr>
    </w:tbl>
    <w:p w14:paraId="5CBFE9AA" w14:textId="6A1CAED0" w:rsidR="00AB715C" w:rsidRPr="00920004" w:rsidRDefault="002043D6" w:rsidP="00A17FA5">
      <w:pPr>
        <w:pStyle w:val="Caption"/>
        <w:rPr>
          <w:ins w:id="5475" w:author="phuong vu" w:date="2018-11-23T10:54:00Z"/>
          <w:rPrChange w:id="5476" w:author="phuong vu" w:date="2018-11-30T22:36:00Z">
            <w:rPr>
              <w:ins w:id="5477" w:author="phuong vu" w:date="2018-11-23T10:54:00Z"/>
              <w:lang w:val="en-US"/>
            </w:rPr>
          </w:rPrChange>
        </w:rPr>
        <w:pPrChange w:id="5478" w:author="phuong vu" w:date="2018-11-30T22:42:00Z">
          <w:pPr>
            <w:pStyle w:val="Heading2"/>
            <w:numPr>
              <w:ilvl w:val="0"/>
              <w:numId w:val="56"/>
            </w:numPr>
            <w:ind w:left="360" w:hanging="360"/>
          </w:pPr>
        </w:pPrChange>
      </w:pPr>
      <w:bookmarkStart w:id="5479" w:name="_Toc481738530"/>
      <w:ins w:id="5480" w:author="phuong vu" w:date="2018-11-27T16:45:00Z">
        <w:r w:rsidRPr="00920004">
          <w:rPr>
            <w:rPrChange w:id="5481" w:author="phuong vu" w:date="2018-11-30T22:36:00Z">
              <w:rPr/>
            </w:rPrChange>
          </w:rPr>
          <w:t xml:space="preserve">Bảng </w:t>
        </w:r>
        <w:r w:rsidRPr="00920004">
          <w:rPr>
            <w:noProof/>
            <w:rPrChange w:id="5482" w:author="phuong vu" w:date="2018-11-30T22:36:00Z">
              <w:rPr>
                <w:noProof/>
              </w:rPr>
            </w:rPrChange>
          </w:rPr>
          <w:fldChar w:fldCharType="begin"/>
        </w:r>
        <w:r w:rsidRPr="00920004">
          <w:rPr>
            <w:noProof/>
            <w:rPrChange w:id="5483" w:author="phuong vu" w:date="2018-11-30T22:36:00Z">
              <w:rPr>
                <w:noProof/>
              </w:rPr>
            </w:rPrChange>
          </w:rPr>
          <w:instrText xml:space="preserve"> SEQ Bảng \* ARABIC \s 1 </w:instrText>
        </w:r>
        <w:r w:rsidRPr="00920004">
          <w:rPr>
            <w:noProof/>
            <w:rPrChange w:id="5484" w:author="phuong vu" w:date="2018-11-30T22:36:00Z">
              <w:rPr>
                <w:noProof/>
              </w:rPr>
            </w:rPrChange>
          </w:rPr>
          <w:fldChar w:fldCharType="separate"/>
        </w:r>
      </w:ins>
      <w:ins w:id="5485" w:author="phuong vu" w:date="2018-11-30T22:44:00Z">
        <w:r w:rsidR="00B5490C">
          <w:rPr>
            <w:noProof/>
          </w:rPr>
          <w:t>2</w:t>
        </w:r>
      </w:ins>
      <w:ins w:id="5486" w:author="phuong vu" w:date="2018-11-27T16:45:00Z">
        <w:r w:rsidRPr="00920004">
          <w:rPr>
            <w:noProof/>
            <w:rPrChange w:id="5487" w:author="phuong vu" w:date="2018-11-30T22:36:00Z">
              <w:rPr>
                <w:noProof/>
              </w:rPr>
            </w:rPrChange>
          </w:rPr>
          <w:fldChar w:fldCharType="end"/>
        </w:r>
        <w:r w:rsidRPr="00920004">
          <w:rPr>
            <w:rPrChange w:id="5488" w:author="phuong vu" w:date="2018-11-30T22:36:00Z">
              <w:rPr/>
            </w:rPrChange>
          </w:rPr>
          <w:t xml:space="preserve"> Phân công công việc</w:t>
        </w:r>
      </w:ins>
      <w:bookmarkEnd w:id="5479"/>
    </w:p>
    <w:p w14:paraId="057E4F22" w14:textId="13E7B353" w:rsidR="002A5978" w:rsidRPr="00920004" w:rsidRDefault="002A5978" w:rsidP="00BD0851">
      <w:pPr>
        <w:pStyle w:val="Heading2"/>
        <w:numPr>
          <w:ilvl w:val="0"/>
          <w:numId w:val="72"/>
        </w:numPr>
        <w:spacing w:before="240" w:line="0" w:lineRule="atLeast"/>
        <w:ind w:left="360"/>
        <w:rPr>
          <w:ins w:id="5489" w:author="phuong vu" w:date="2018-11-27T14:55:00Z"/>
          <w:rFonts w:cstheme="majorHAnsi"/>
          <w:lang w:val="en-US"/>
          <w:rPrChange w:id="5490" w:author="phuong vu" w:date="2018-11-30T22:36:00Z">
            <w:rPr>
              <w:ins w:id="5491" w:author="phuong vu" w:date="2018-11-27T14:55:00Z"/>
              <w:rFonts w:cstheme="majorHAnsi"/>
              <w:lang w:val="en-US"/>
            </w:rPr>
          </w:rPrChange>
        </w:rPr>
        <w:pPrChange w:id="5492" w:author="phuong vu" w:date="2018-11-30T14:16:00Z">
          <w:pPr>
            <w:pStyle w:val="Heading2"/>
            <w:numPr>
              <w:ilvl w:val="0"/>
              <w:numId w:val="56"/>
            </w:numPr>
            <w:spacing w:line="276" w:lineRule="auto"/>
            <w:ind w:left="360" w:hanging="360"/>
          </w:pPr>
        </w:pPrChange>
      </w:pPr>
      <w:bookmarkStart w:id="5493" w:name="_Toc531380630"/>
      <w:ins w:id="5494" w:author="phuong vu" w:date="2018-11-23T10:54:00Z">
        <w:r w:rsidRPr="00920004">
          <w:rPr>
            <w:rFonts w:cstheme="majorHAnsi"/>
            <w:lang w:val="en-US"/>
            <w:rPrChange w:id="5495" w:author="phuong vu" w:date="2018-11-30T22:36:00Z">
              <w:rPr>
                <w:rFonts w:cstheme="majorHAnsi"/>
                <w:lang w:val="en-US"/>
              </w:rPr>
            </w:rPrChange>
          </w:rPr>
          <w:t>B</w:t>
        </w:r>
        <w:r w:rsidRPr="00920004">
          <w:rPr>
            <w:rFonts w:cstheme="majorHAnsi"/>
            <w:lang w:val="en-US"/>
            <w:rPrChange w:id="5496" w:author="phuong vu" w:date="2018-11-30T22:36:00Z">
              <w:rPr>
                <w:lang w:val="en-US"/>
              </w:rPr>
            </w:rPrChange>
          </w:rPr>
          <w:t>ố cục quyển luận văn</w:t>
        </w:r>
      </w:ins>
      <w:bookmarkEnd w:id="5493"/>
    </w:p>
    <w:p w14:paraId="2B03F646" w14:textId="24F27946" w:rsidR="00AB715C" w:rsidRPr="00920004" w:rsidRDefault="00AB715C" w:rsidP="001374D6">
      <w:pPr>
        <w:ind w:firstLine="360"/>
        <w:rPr>
          <w:ins w:id="5497" w:author="phuong vu" w:date="2018-11-27T14:55:00Z"/>
          <w:lang w:val="en-US"/>
          <w:rPrChange w:id="5498" w:author="phuong vu" w:date="2018-11-30T22:36:00Z">
            <w:rPr>
              <w:ins w:id="5499" w:author="phuong vu" w:date="2018-11-27T14:55:00Z"/>
              <w:lang w:val="en-US"/>
            </w:rPr>
          </w:rPrChange>
        </w:rPr>
        <w:pPrChange w:id="5500" w:author="phuong vu" w:date="2018-11-30T16:38:00Z">
          <w:pPr/>
        </w:pPrChange>
      </w:pPr>
      <w:ins w:id="5501" w:author="phuong vu" w:date="2018-11-27T14:55:00Z">
        <w:r w:rsidRPr="00920004">
          <w:rPr>
            <w:lang w:val="en-US"/>
            <w:rPrChange w:id="5502" w:author="phuong vu" w:date="2018-11-30T22:36:00Z">
              <w:rPr>
                <w:lang w:val="en-US"/>
              </w:rPr>
            </w:rPrChange>
          </w:rPr>
          <w:t xml:space="preserve">Quyển luận văn gồm </w:t>
        </w:r>
      </w:ins>
      <w:ins w:id="5503" w:author="phuong vu" w:date="2018-11-30T10:08:00Z">
        <w:r w:rsidR="001964D1" w:rsidRPr="00920004">
          <w:rPr>
            <w:lang w:val="en-US"/>
            <w:rPrChange w:id="5504" w:author="phuong vu" w:date="2018-11-30T22:36:00Z">
              <w:rPr>
                <w:lang w:val="en-US"/>
              </w:rPr>
            </w:rPrChange>
          </w:rPr>
          <w:t>3</w:t>
        </w:r>
      </w:ins>
      <w:ins w:id="5505" w:author="phuong vu" w:date="2018-11-27T14:55:00Z">
        <w:r w:rsidRPr="00920004">
          <w:rPr>
            <w:lang w:val="en-US"/>
            <w:rPrChange w:id="5506" w:author="phuong vu" w:date="2018-11-30T22:36:00Z">
              <w:rPr>
                <w:lang w:val="en-US"/>
              </w:rPr>
            </w:rPrChange>
          </w:rPr>
          <w:t xml:space="preserve"> phần</w:t>
        </w:r>
      </w:ins>
      <w:ins w:id="5507" w:author="phuong vu" w:date="2018-11-30T10:09:00Z">
        <w:r w:rsidR="001964D1" w:rsidRPr="00920004">
          <w:rPr>
            <w:lang w:val="en-US"/>
            <w:rPrChange w:id="5508" w:author="phuong vu" w:date="2018-11-30T22:36:00Z">
              <w:rPr>
                <w:lang w:val="en-US"/>
              </w:rPr>
            </w:rPrChange>
          </w:rPr>
          <w:t xml:space="preserve"> chính là giới thiệu, nội dung và kết luận:</w:t>
        </w:r>
      </w:ins>
    </w:p>
    <w:p w14:paraId="520BA72E" w14:textId="03C8E34E" w:rsidR="00AB715C" w:rsidRPr="00920004" w:rsidRDefault="00AB715C" w:rsidP="00FE6A57">
      <w:pPr>
        <w:ind w:left="720"/>
        <w:rPr>
          <w:ins w:id="5509" w:author="phuong vu" w:date="2018-11-27T14:55:00Z"/>
          <w:lang w:val="es-ES"/>
          <w:rPrChange w:id="5510" w:author="phuong vu" w:date="2018-11-30T22:36:00Z">
            <w:rPr>
              <w:ins w:id="5511" w:author="phuong vu" w:date="2018-11-27T14:55:00Z"/>
              <w:lang w:val="es-ES"/>
            </w:rPr>
          </w:rPrChange>
        </w:rPr>
        <w:pPrChange w:id="5512" w:author="phuong vu" w:date="2018-11-30T16:34:00Z">
          <w:pPr>
            <w:pStyle w:val="ListParagraph"/>
            <w:numPr>
              <w:numId w:val="65"/>
            </w:numPr>
            <w:ind w:hanging="360"/>
          </w:pPr>
        </w:pPrChange>
      </w:pPr>
      <w:ins w:id="5513" w:author="phuong vu" w:date="2018-11-27T14:55:00Z">
        <w:r w:rsidRPr="00920004">
          <w:rPr>
            <w:b/>
            <w:lang w:val="en-US"/>
            <w:rPrChange w:id="5514" w:author="phuong vu" w:date="2018-11-30T22:36:00Z">
              <w:rPr>
                <w:lang w:val="en-US"/>
              </w:rPr>
            </w:rPrChange>
          </w:rPr>
          <w:t>Phần Giới Thiệu:</w:t>
        </w:r>
        <w:r w:rsidRPr="00920004">
          <w:rPr>
            <w:lang w:val="en-US"/>
            <w:rPrChange w:id="5515" w:author="phuong vu" w:date="2018-11-30T22:36:00Z">
              <w:rPr>
                <w:lang w:val="en-US"/>
              </w:rPr>
            </w:rPrChange>
          </w:rPr>
          <w:t xml:space="preserve"> </w:t>
        </w:r>
      </w:ins>
      <w:ins w:id="5516" w:author="phuong vu" w:date="2018-11-30T09:58:00Z">
        <w:r w:rsidR="00A26BE3" w:rsidRPr="00920004">
          <w:rPr>
            <w:rStyle w:val="spellingerror"/>
            <w:lang w:val="es-ES"/>
            <w:rPrChange w:id="5517" w:author="phuong vu" w:date="2018-11-30T22:36:00Z">
              <w:rPr>
                <w:rStyle w:val="spellingerror"/>
                <w:lang w:val="es-ES"/>
              </w:rPr>
            </w:rPrChange>
          </w:rPr>
          <w:t>Trình bày</w:t>
        </w:r>
      </w:ins>
      <w:ins w:id="5518" w:author="phuong vu" w:date="2018-11-27T14:55:00Z">
        <w:r w:rsidRPr="00920004">
          <w:rPr>
            <w:rStyle w:val="normaltextrun"/>
            <w:lang w:val="es-ES"/>
            <w:rPrChange w:id="5519" w:author="phuong vu" w:date="2018-11-30T22:36:00Z">
              <w:rPr>
                <w:rStyle w:val="normaltextrun"/>
                <w:lang w:val="es-ES"/>
              </w:rPr>
            </w:rPrChange>
          </w:rPr>
          <w:t xml:space="preserve"> </w:t>
        </w:r>
        <w:r w:rsidRPr="00920004">
          <w:rPr>
            <w:rStyle w:val="spellingerror"/>
            <w:lang w:val="es-ES"/>
            <w:rPrChange w:id="5520" w:author="phuong vu" w:date="2018-11-30T22:36:00Z">
              <w:rPr>
                <w:rStyle w:val="spellingerror"/>
                <w:lang w:val="es-ES"/>
              </w:rPr>
            </w:rPrChange>
          </w:rPr>
          <w:t>lý</w:t>
        </w:r>
        <w:r w:rsidRPr="00920004">
          <w:rPr>
            <w:rStyle w:val="normaltextrun"/>
            <w:lang w:val="es-ES"/>
            <w:rPrChange w:id="5521" w:author="phuong vu" w:date="2018-11-30T22:36:00Z">
              <w:rPr>
                <w:rStyle w:val="normaltextrun"/>
                <w:lang w:val="es-ES"/>
              </w:rPr>
            </w:rPrChange>
          </w:rPr>
          <w:t xml:space="preserve"> do </w:t>
        </w:r>
        <w:r w:rsidRPr="00920004">
          <w:rPr>
            <w:rStyle w:val="spellingerror"/>
            <w:lang w:val="es-ES"/>
            <w:rPrChange w:id="5522" w:author="phuong vu" w:date="2018-11-30T22:36:00Z">
              <w:rPr>
                <w:rStyle w:val="spellingerror"/>
                <w:lang w:val="es-ES"/>
              </w:rPr>
            </w:rPrChange>
          </w:rPr>
          <w:t>thực</w:t>
        </w:r>
        <w:r w:rsidRPr="00920004">
          <w:rPr>
            <w:rStyle w:val="normaltextrun"/>
            <w:lang w:val="es-ES"/>
            <w:rPrChange w:id="5523" w:author="phuong vu" w:date="2018-11-30T22:36:00Z">
              <w:rPr>
                <w:rStyle w:val="normaltextrun"/>
                <w:lang w:val="es-ES"/>
              </w:rPr>
            </w:rPrChange>
          </w:rPr>
          <w:t xml:space="preserve"> </w:t>
        </w:r>
        <w:r w:rsidRPr="00920004">
          <w:rPr>
            <w:rStyle w:val="spellingerror"/>
            <w:lang w:val="es-ES"/>
            <w:rPrChange w:id="5524" w:author="phuong vu" w:date="2018-11-30T22:36:00Z">
              <w:rPr>
                <w:rStyle w:val="spellingerror"/>
                <w:lang w:val="es-ES"/>
              </w:rPr>
            </w:rPrChange>
          </w:rPr>
          <w:t>hiện</w:t>
        </w:r>
        <w:r w:rsidRPr="00920004">
          <w:rPr>
            <w:rStyle w:val="normaltextrun"/>
            <w:lang w:val="es-ES"/>
            <w:rPrChange w:id="5525" w:author="phuong vu" w:date="2018-11-30T22:36:00Z">
              <w:rPr>
                <w:rStyle w:val="normaltextrun"/>
                <w:lang w:val="es-ES"/>
              </w:rPr>
            </w:rPrChange>
          </w:rPr>
          <w:t xml:space="preserve"> </w:t>
        </w:r>
        <w:r w:rsidRPr="00920004">
          <w:rPr>
            <w:rStyle w:val="spellingerror"/>
            <w:lang w:val="es-ES"/>
            <w:rPrChange w:id="5526" w:author="phuong vu" w:date="2018-11-30T22:36:00Z">
              <w:rPr>
                <w:rStyle w:val="spellingerror"/>
                <w:lang w:val="es-ES"/>
              </w:rPr>
            </w:rPrChange>
          </w:rPr>
          <w:t>đề</w:t>
        </w:r>
        <w:r w:rsidRPr="00920004">
          <w:rPr>
            <w:rStyle w:val="normaltextrun"/>
            <w:lang w:val="es-ES"/>
            <w:rPrChange w:id="5527" w:author="phuong vu" w:date="2018-11-30T22:36:00Z">
              <w:rPr>
                <w:rStyle w:val="normaltextrun"/>
                <w:lang w:val="es-ES"/>
              </w:rPr>
            </w:rPrChange>
          </w:rPr>
          <w:t xml:space="preserve"> </w:t>
        </w:r>
        <w:r w:rsidRPr="00920004">
          <w:rPr>
            <w:rStyle w:val="spellingerror"/>
            <w:lang w:val="es-ES"/>
            <w:rPrChange w:id="5528" w:author="phuong vu" w:date="2018-11-30T22:36:00Z">
              <w:rPr>
                <w:rStyle w:val="spellingerror"/>
                <w:lang w:val="es-ES"/>
              </w:rPr>
            </w:rPrChange>
          </w:rPr>
          <w:t>tài</w:t>
        </w:r>
        <w:r w:rsidRPr="00920004">
          <w:rPr>
            <w:rStyle w:val="normaltextrun"/>
            <w:lang w:val="es-ES"/>
            <w:rPrChange w:id="5529" w:author="phuong vu" w:date="2018-11-30T22:36:00Z">
              <w:rPr>
                <w:rStyle w:val="normaltextrun"/>
                <w:lang w:val="es-ES"/>
              </w:rPr>
            </w:rPrChange>
          </w:rPr>
          <w:t xml:space="preserve"> </w:t>
        </w:r>
        <w:r w:rsidRPr="00920004">
          <w:rPr>
            <w:rStyle w:val="spellingerror"/>
            <w:lang w:val="es-ES"/>
            <w:rPrChange w:id="5530" w:author="phuong vu" w:date="2018-11-30T22:36:00Z">
              <w:rPr>
                <w:rStyle w:val="spellingerror"/>
                <w:lang w:val="es-ES"/>
              </w:rPr>
            </w:rPrChange>
          </w:rPr>
          <w:t>này</w:t>
        </w:r>
        <w:r w:rsidRPr="00920004">
          <w:rPr>
            <w:rStyle w:val="normaltextrun"/>
            <w:lang w:val="es-ES"/>
            <w:rPrChange w:id="5531" w:author="phuong vu" w:date="2018-11-30T22:36:00Z">
              <w:rPr>
                <w:rStyle w:val="normaltextrun"/>
                <w:lang w:val="es-ES"/>
              </w:rPr>
            </w:rPrChange>
          </w:rPr>
          <w:t xml:space="preserve"> </w:t>
        </w:r>
        <w:r w:rsidRPr="00920004">
          <w:rPr>
            <w:rStyle w:val="spellingerror"/>
            <w:lang w:val="es-ES"/>
            <w:rPrChange w:id="5532" w:author="phuong vu" w:date="2018-11-30T22:36:00Z">
              <w:rPr>
                <w:rStyle w:val="spellingerror"/>
                <w:lang w:val="es-ES"/>
              </w:rPr>
            </w:rPrChange>
          </w:rPr>
          <w:t>cùng</w:t>
        </w:r>
        <w:r w:rsidRPr="00920004">
          <w:rPr>
            <w:rStyle w:val="normaltextrun"/>
            <w:lang w:val="es-ES"/>
            <w:rPrChange w:id="5533" w:author="phuong vu" w:date="2018-11-30T22:36:00Z">
              <w:rPr>
                <w:rStyle w:val="normaltextrun"/>
                <w:lang w:val="es-ES"/>
              </w:rPr>
            </w:rPrChange>
          </w:rPr>
          <w:t xml:space="preserve"> </w:t>
        </w:r>
        <w:r w:rsidRPr="00920004">
          <w:rPr>
            <w:rStyle w:val="spellingerror"/>
            <w:lang w:val="es-ES"/>
            <w:rPrChange w:id="5534" w:author="phuong vu" w:date="2018-11-30T22:36:00Z">
              <w:rPr>
                <w:rStyle w:val="spellingerror"/>
                <w:lang w:val="es-ES"/>
              </w:rPr>
            </w:rPrChange>
          </w:rPr>
          <w:t>với</w:t>
        </w:r>
        <w:r w:rsidRPr="00920004">
          <w:rPr>
            <w:rStyle w:val="normaltextrun"/>
            <w:lang w:val="es-ES"/>
            <w:rPrChange w:id="5535" w:author="phuong vu" w:date="2018-11-30T22:36:00Z">
              <w:rPr>
                <w:rStyle w:val="normaltextrun"/>
                <w:lang w:val="es-ES"/>
              </w:rPr>
            </w:rPrChange>
          </w:rPr>
          <w:t xml:space="preserve"> </w:t>
        </w:r>
        <w:r w:rsidRPr="00920004">
          <w:rPr>
            <w:rStyle w:val="spellingerror"/>
            <w:lang w:val="es-ES"/>
            <w:rPrChange w:id="5536" w:author="phuong vu" w:date="2018-11-30T22:36:00Z">
              <w:rPr>
                <w:rStyle w:val="spellingerror"/>
                <w:lang w:val="es-ES"/>
              </w:rPr>
            </w:rPrChange>
          </w:rPr>
          <w:t>mục</w:t>
        </w:r>
        <w:r w:rsidRPr="00920004">
          <w:rPr>
            <w:rStyle w:val="normaltextrun"/>
            <w:lang w:val="es-ES"/>
            <w:rPrChange w:id="5537" w:author="phuong vu" w:date="2018-11-30T22:36:00Z">
              <w:rPr>
                <w:rStyle w:val="normaltextrun"/>
                <w:lang w:val="es-ES"/>
              </w:rPr>
            </w:rPrChange>
          </w:rPr>
          <w:t xml:space="preserve"> </w:t>
        </w:r>
        <w:r w:rsidRPr="00920004">
          <w:rPr>
            <w:rStyle w:val="spellingerror"/>
            <w:lang w:val="es-ES"/>
            <w:rPrChange w:id="5538" w:author="phuong vu" w:date="2018-11-30T22:36:00Z">
              <w:rPr>
                <w:rStyle w:val="spellingerror"/>
                <w:lang w:val="es-ES"/>
              </w:rPr>
            </w:rPrChange>
          </w:rPr>
          <w:t>tiêu</w:t>
        </w:r>
        <w:r w:rsidRPr="00920004">
          <w:rPr>
            <w:rStyle w:val="normaltextrun"/>
            <w:lang w:val="es-ES"/>
            <w:rPrChange w:id="5539" w:author="phuong vu" w:date="2018-11-30T22:36:00Z">
              <w:rPr>
                <w:rStyle w:val="normaltextrun"/>
                <w:lang w:val="es-ES"/>
              </w:rPr>
            </w:rPrChange>
          </w:rPr>
          <w:t xml:space="preserve">, </w:t>
        </w:r>
        <w:r w:rsidRPr="00920004">
          <w:rPr>
            <w:rStyle w:val="spellingerror"/>
            <w:lang w:val="es-ES"/>
            <w:rPrChange w:id="5540" w:author="phuong vu" w:date="2018-11-30T22:36:00Z">
              <w:rPr>
                <w:rStyle w:val="spellingerror"/>
                <w:lang w:val="es-ES"/>
              </w:rPr>
            </w:rPrChange>
          </w:rPr>
          <w:t>đối</w:t>
        </w:r>
        <w:r w:rsidRPr="00920004">
          <w:rPr>
            <w:rStyle w:val="normaltextrun"/>
            <w:lang w:val="es-ES"/>
            <w:rPrChange w:id="5541" w:author="phuong vu" w:date="2018-11-30T22:36:00Z">
              <w:rPr>
                <w:rStyle w:val="normaltextrun"/>
                <w:lang w:val="es-ES"/>
              </w:rPr>
            </w:rPrChange>
          </w:rPr>
          <w:t xml:space="preserve"> </w:t>
        </w:r>
        <w:r w:rsidRPr="00920004">
          <w:rPr>
            <w:rStyle w:val="spellingerror"/>
            <w:lang w:val="es-ES"/>
            <w:rPrChange w:id="5542" w:author="phuong vu" w:date="2018-11-30T22:36:00Z">
              <w:rPr>
                <w:rStyle w:val="spellingerror"/>
                <w:lang w:val="es-ES"/>
              </w:rPr>
            </w:rPrChange>
          </w:rPr>
          <w:t>tượng</w:t>
        </w:r>
        <w:r w:rsidRPr="00920004">
          <w:rPr>
            <w:rStyle w:val="normaltextrun"/>
            <w:lang w:val="es-ES"/>
            <w:rPrChange w:id="5543" w:author="phuong vu" w:date="2018-11-30T22:36:00Z">
              <w:rPr>
                <w:rStyle w:val="normaltextrun"/>
                <w:lang w:val="es-ES"/>
              </w:rPr>
            </w:rPrChange>
          </w:rPr>
          <w:t xml:space="preserve"> </w:t>
        </w:r>
        <w:r w:rsidRPr="00920004">
          <w:rPr>
            <w:rStyle w:val="spellingerror"/>
            <w:lang w:val="es-ES"/>
            <w:rPrChange w:id="5544" w:author="phuong vu" w:date="2018-11-30T22:36:00Z">
              <w:rPr>
                <w:rStyle w:val="spellingerror"/>
                <w:lang w:val="es-ES"/>
              </w:rPr>
            </w:rPrChange>
          </w:rPr>
          <w:t>và</w:t>
        </w:r>
        <w:r w:rsidRPr="00920004">
          <w:rPr>
            <w:rStyle w:val="normaltextrun"/>
            <w:lang w:val="es-ES"/>
            <w:rPrChange w:id="5545" w:author="phuong vu" w:date="2018-11-30T22:36:00Z">
              <w:rPr>
                <w:rStyle w:val="normaltextrun"/>
                <w:lang w:val="es-ES"/>
              </w:rPr>
            </w:rPrChange>
          </w:rPr>
          <w:t xml:space="preserve"> </w:t>
        </w:r>
        <w:r w:rsidRPr="00920004">
          <w:rPr>
            <w:rStyle w:val="spellingerror"/>
            <w:lang w:val="es-ES"/>
            <w:rPrChange w:id="5546" w:author="phuong vu" w:date="2018-11-30T22:36:00Z">
              <w:rPr>
                <w:rStyle w:val="spellingerror"/>
                <w:lang w:val="es-ES"/>
              </w:rPr>
            </w:rPrChange>
          </w:rPr>
          <w:t>nội</w:t>
        </w:r>
        <w:r w:rsidRPr="00920004">
          <w:rPr>
            <w:rStyle w:val="normaltextrun"/>
            <w:lang w:val="es-ES"/>
            <w:rPrChange w:id="5547" w:author="phuong vu" w:date="2018-11-30T22:36:00Z">
              <w:rPr>
                <w:rStyle w:val="normaltextrun"/>
                <w:lang w:val="es-ES"/>
              </w:rPr>
            </w:rPrChange>
          </w:rPr>
          <w:t xml:space="preserve"> </w:t>
        </w:r>
        <w:r w:rsidRPr="00920004">
          <w:rPr>
            <w:rStyle w:val="spellingerror"/>
            <w:lang w:val="es-ES"/>
            <w:rPrChange w:id="5548" w:author="phuong vu" w:date="2018-11-30T22:36:00Z">
              <w:rPr>
                <w:rStyle w:val="spellingerror"/>
                <w:lang w:val="es-ES"/>
              </w:rPr>
            </w:rPrChange>
          </w:rPr>
          <w:t>dung</w:t>
        </w:r>
        <w:r w:rsidRPr="00920004">
          <w:rPr>
            <w:rStyle w:val="normaltextrun"/>
            <w:lang w:val="es-ES"/>
            <w:rPrChange w:id="5549" w:author="phuong vu" w:date="2018-11-30T22:36:00Z">
              <w:rPr>
                <w:rStyle w:val="normaltextrun"/>
                <w:lang w:val="es-ES"/>
              </w:rPr>
            </w:rPrChange>
          </w:rPr>
          <w:t xml:space="preserve"> </w:t>
        </w:r>
        <w:r w:rsidRPr="00920004">
          <w:rPr>
            <w:rStyle w:val="spellingerror"/>
            <w:lang w:val="es-ES"/>
            <w:rPrChange w:id="5550" w:author="phuong vu" w:date="2018-11-30T22:36:00Z">
              <w:rPr>
                <w:rStyle w:val="spellingerror"/>
                <w:lang w:val="es-ES"/>
              </w:rPr>
            </w:rPrChange>
          </w:rPr>
          <w:t>nghiên</w:t>
        </w:r>
        <w:r w:rsidRPr="00920004">
          <w:rPr>
            <w:rStyle w:val="normaltextrun"/>
            <w:lang w:val="es-ES"/>
            <w:rPrChange w:id="5551" w:author="phuong vu" w:date="2018-11-30T22:36:00Z">
              <w:rPr>
                <w:rStyle w:val="normaltextrun"/>
                <w:lang w:val="es-ES"/>
              </w:rPr>
            </w:rPrChange>
          </w:rPr>
          <w:t xml:space="preserve"> </w:t>
        </w:r>
        <w:r w:rsidRPr="00920004">
          <w:rPr>
            <w:rStyle w:val="spellingerror"/>
            <w:lang w:val="es-ES"/>
            <w:rPrChange w:id="5552" w:author="phuong vu" w:date="2018-11-30T22:36:00Z">
              <w:rPr>
                <w:rStyle w:val="spellingerror"/>
                <w:lang w:val="es-ES"/>
              </w:rPr>
            </w:rPrChange>
          </w:rPr>
          <w:t>cứu</w:t>
        </w:r>
        <w:r w:rsidRPr="00920004">
          <w:rPr>
            <w:rStyle w:val="normaltextrun"/>
            <w:lang w:val="es-ES"/>
            <w:rPrChange w:id="5553" w:author="phuong vu" w:date="2018-11-30T22:36:00Z">
              <w:rPr>
                <w:rStyle w:val="normaltextrun"/>
                <w:lang w:val="es-ES"/>
              </w:rPr>
            </w:rPrChange>
          </w:rPr>
          <w:t xml:space="preserve"> </w:t>
        </w:r>
        <w:r w:rsidRPr="00920004">
          <w:rPr>
            <w:rStyle w:val="spellingerror"/>
            <w:lang w:val="es-ES"/>
            <w:rPrChange w:id="5554" w:author="phuong vu" w:date="2018-11-30T22:36:00Z">
              <w:rPr>
                <w:rStyle w:val="spellingerror"/>
                <w:lang w:val="es-ES"/>
              </w:rPr>
            </w:rPrChange>
          </w:rPr>
          <w:t>của</w:t>
        </w:r>
        <w:r w:rsidRPr="00920004">
          <w:rPr>
            <w:rStyle w:val="normaltextrun"/>
            <w:lang w:val="es-ES"/>
            <w:rPrChange w:id="5555" w:author="phuong vu" w:date="2018-11-30T22:36:00Z">
              <w:rPr>
                <w:rStyle w:val="normaltextrun"/>
                <w:lang w:val="es-ES"/>
              </w:rPr>
            </w:rPrChange>
          </w:rPr>
          <w:t xml:space="preserve"> </w:t>
        </w:r>
        <w:r w:rsidRPr="00920004">
          <w:rPr>
            <w:rStyle w:val="spellingerror"/>
            <w:lang w:val="es-ES"/>
            <w:rPrChange w:id="5556" w:author="phuong vu" w:date="2018-11-30T22:36:00Z">
              <w:rPr>
                <w:rStyle w:val="spellingerror"/>
                <w:lang w:val="es-ES"/>
              </w:rPr>
            </w:rPrChange>
          </w:rPr>
          <w:t>đề</w:t>
        </w:r>
        <w:r w:rsidRPr="00920004">
          <w:rPr>
            <w:rStyle w:val="normaltextrun"/>
            <w:lang w:val="es-ES"/>
            <w:rPrChange w:id="5557" w:author="phuong vu" w:date="2018-11-30T22:36:00Z">
              <w:rPr>
                <w:rStyle w:val="normaltextrun"/>
                <w:lang w:val="es-ES"/>
              </w:rPr>
            </w:rPrChange>
          </w:rPr>
          <w:t xml:space="preserve"> </w:t>
        </w:r>
        <w:r w:rsidRPr="00920004">
          <w:rPr>
            <w:rStyle w:val="spellingerror"/>
            <w:lang w:val="es-ES"/>
            <w:rPrChange w:id="5558" w:author="phuong vu" w:date="2018-11-30T22:36:00Z">
              <w:rPr>
                <w:rStyle w:val="spellingerror"/>
                <w:lang w:val="es-ES"/>
              </w:rPr>
            </w:rPrChange>
          </w:rPr>
          <w:t>tài</w:t>
        </w:r>
        <w:r w:rsidRPr="00920004">
          <w:rPr>
            <w:rStyle w:val="normaltextrun"/>
            <w:lang w:val="es-ES"/>
            <w:rPrChange w:id="5559" w:author="phuong vu" w:date="2018-11-30T22:36:00Z">
              <w:rPr>
                <w:rStyle w:val="normaltextrun"/>
                <w:lang w:val="es-ES"/>
              </w:rPr>
            </w:rPrChange>
          </w:rPr>
          <w:t xml:space="preserve">. </w:t>
        </w:r>
        <w:r w:rsidRPr="00920004">
          <w:rPr>
            <w:rStyle w:val="spellingerror"/>
            <w:lang w:val="es-ES"/>
            <w:rPrChange w:id="5560" w:author="phuong vu" w:date="2018-11-30T22:36:00Z">
              <w:rPr>
                <w:rStyle w:val="spellingerror"/>
                <w:lang w:val="es-ES"/>
              </w:rPr>
            </w:rPrChange>
          </w:rPr>
          <w:t>Nội</w:t>
        </w:r>
        <w:r w:rsidRPr="00920004">
          <w:rPr>
            <w:rStyle w:val="normaltextrun"/>
            <w:lang w:val="es-ES"/>
            <w:rPrChange w:id="5561" w:author="phuong vu" w:date="2018-11-30T22:36:00Z">
              <w:rPr>
                <w:rStyle w:val="normaltextrun"/>
                <w:lang w:val="es-ES"/>
              </w:rPr>
            </w:rPrChange>
          </w:rPr>
          <w:t xml:space="preserve"> </w:t>
        </w:r>
        <w:r w:rsidRPr="00920004">
          <w:rPr>
            <w:rStyle w:val="spellingerror"/>
            <w:lang w:val="es-ES"/>
            <w:rPrChange w:id="5562" w:author="phuong vu" w:date="2018-11-30T22:36:00Z">
              <w:rPr>
                <w:rStyle w:val="spellingerror"/>
                <w:lang w:val="es-ES"/>
              </w:rPr>
            </w:rPrChange>
          </w:rPr>
          <w:t>dung</w:t>
        </w:r>
        <w:r w:rsidRPr="00920004">
          <w:rPr>
            <w:rStyle w:val="normaltextrun"/>
            <w:lang w:val="es-ES"/>
            <w:rPrChange w:id="5563" w:author="phuong vu" w:date="2018-11-30T22:36:00Z">
              <w:rPr>
                <w:rStyle w:val="normaltextrun"/>
                <w:lang w:val="es-ES"/>
              </w:rPr>
            </w:rPrChange>
          </w:rPr>
          <w:t xml:space="preserve"> </w:t>
        </w:r>
        <w:r w:rsidRPr="00920004">
          <w:rPr>
            <w:rStyle w:val="spellingerror"/>
            <w:lang w:val="es-ES"/>
            <w:rPrChange w:id="5564" w:author="phuong vu" w:date="2018-11-30T22:36:00Z">
              <w:rPr>
                <w:rStyle w:val="spellingerror"/>
                <w:lang w:val="es-ES"/>
              </w:rPr>
            </w:rPrChange>
          </w:rPr>
          <w:t>chính</w:t>
        </w:r>
        <w:r w:rsidRPr="00920004">
          <w:rPr>
            <w:rStyle w:val="normaltextrun"/>
            <w:lang w:val="es-ES"/>
            <w:rPrChange w:id="5565" w:author="phuong vu" w:date="2018-11-30T22:36:00Z">
              <w:rPr>
                <w:rStyle w:val="normaltextrun"/>
                <w:lang w:val="es-ES"/>
              </w:rPr>
            </w:rPrChange>
          </w:rPr>
          <w:t xml:space="preserve"> </w:t>
        </w:r>
        <w:r w:rsidRPr="00920004">
          <w:rPr>
            <w:rStyle w:val="spellingerror"/>
            <w:lang w:val="es-ES"/>
            <w:rPrChange w:id="5566" w:author="phuong vu" w:date="2018-11-30T22:36:00Z">
              <w:rPr>
                <w:rStyle w:val="spellingerror"/>
                <w:lang w:val="es-ES"/>
              </w:rPr>
            </w:rPrChange>
          </w:rPr>
          <w:t>của</w:t>
        </w:r>
        <w:r w:rsidRPr="00920004">
          <w:rPr>
            <w:rStyle w:val="normaltextrun"/>
            <w:lang w:val="es-ES"/>
            <w:rPrChange w:id="5567" w:author="phuong vu" w:date="2018-11-30T22:36:00Z">
              <w:rPr>
                <w:rStyle w:val="normaltextrun"/>
                <w:lang w:val="es-ES"/>
              </w:rPr>
            </w:rPrChange>
          </w:rPr>
          <w:t xml:space="preserve"> </w:t>
        </w:r>
        <w:r w:rsidRPr="00920004">
          <w:rPr>
            <w:rStyle w:val="spellingerror"/>
            <w:lang w:val="es-ES"/>
            <w:rPrChange w:id="5568" w:author="phuong vu" w:date="2018-11-30T22:36:00Z">
              <w:rPr>
                <w:rStyle w:val="spellingerror"/>
                <w:lang w:val="es-ES"/>
              </w:rPr>
            </w:rPrChange>
          </w:rPr>
          <w:t>phần</w:t>
        </w:r>
        <w:r w:rsidRPr="00920004">
          <w:rPr>
            <w:rStyle w:val="normaltextrun"/>
            <w:lang w:val="es-ES"/>
            <w:rPrChange w:id="5569" w:author="phuong vu" w:date="2018-11-30T22:36:00Z">
              <w:rPr>
                <w:rStyle w:val="normaltextrun"/>
                <w:lang w:val="es-ES"/>
              </w:rPr>
            </w:rPrChange>
          </w:rPr>
          <w:t xml:space="preserve"> </w:t>
        </w:r>
        <w:r w:rsidRPr="00920004">
          <w:rPr>
            <w:rStyle w:val="spellingerror"/>
            <w:lang w:val="es-ES"/>
            <w:rPrChange w:id="5570" w:author="phuong vu" w:date="2018-11-30T22:36:00Z">
              <w:rPr>
                <w:rStyle w:val="spellingerror"/>
                <w:lang w:val="es-ES"/>
              </w:rPr>
            </w:rPrChange>
          </w:rPr>
          <w:t>này</w:t>
        </w:r>
        <w:r w:rsidRPr="00920004">
          <w:rPr>
            <w:rStyle w:val="normaltextrun"/>
            <w:lang w:val="es-ES"/>
            <w:rPrChange w:id="5571" w:author="phuong vu" w:date="2018-11-30T22:36:00Z">
              <w:rPr>
                <w:rStyle w:val="normaltextrun"/>
                <w:lang w:val="es-ES"/>
              </w:rPr>
            </w:rPrChange>
          </w:rPr>
          <w:t xml:space="preserve"> </w:t>
        </w:r>
        <w:r w:rsidRPr="00920004">
          <w:rPr>
            <w:rStyle w:val="spellingerror"/>
            <w:lang w:val="es-ES"/>
            <w:rPrChange w:id="5572" w:author="phuong vu" w:date="2018-11-30T22:36:00Z">
              <w:rPr>
                <w:rStyle w:val="spellingerror"/>
                <w:lang w:val="es-ES"/>
              </w:rPr>
            </w:rPrChange>
          </w:rPr>
          <w:t>gồm</w:t>
        </w:r>
        <w:r w:rsidRPr="00920004">
          <w:rPr>
            <w:rStyle w:val="normaltextrun"/>
            <w:lang w:val="es-ES"/>
            <w:rPrChange w:id="5573" w:author="phuong vu" w:date="2018-11-30T22:36:00Z">
              <w:rPr>
                <w:rStyle w:val="normaltextrun"/>
                <w:lang w:val="es-ES"/>
              </w:rPr>
            </w:rPrChange>
          </w:rPr>
          <w:t xml:space="preserve">: </w:t>
        </w:r>
        <w:r w:rsidRPr="00920004">
          <w:rPr>
            <w:rStyle w:val="spellingerror"/>
            <w:lang w:val="es-ES"/>
            <w:rPrChange w:id="5574" w:author="phuong vu" w:date="2018-11-30T22:36:00Z">
              <w:rPr>
                <w:rStyle w:val="spellingerror"/>
                <w:lang w:val="es-ES"/>
              </w:rPr>
            </w:rPrChange>
          </w:rPr>
          <w:t>đặt</w:t>
        </w:r>
        <w:r w:rsidRPr="00920004">
          <w:rPr>
            <w:rStyle w:val="normaltextrun"/>
            <w:lang w:val="es-ES"/>
            <w:rPrChange w:id="5575" w:author="phuong vu" w:date="2018-11-30T22:36:00Z">
              <w:rPr>
                <w:rStyle w:val="normaltextrun"/>
                <w:lang w:val="es-ES"/>
              </w:rPr>
            </w:rPrChange>
          </w:rPr>
          <w:t xml:space="preserve"> </w:t>
        </w:r>
        <w:r w:rsidRPr="00920004">
          <w:rPr>
            <w:rStyle w:val="spellingerror"/>
            <w:lang w:val="es-ES"/>
            <w:rPrChange w:id="5576" w:author="phuong vu" w:date="2018-11-30T22:36:00Z">
              <w:rPr>
                <w:rStyle w:val="spellingerror"/>
                <w:lang w:val="es-ES"/>
              </w:rPr>
            </w:rPrChange>
          </w:rPr>
          <w:t>vấn</w:t>
        </w:r>
        <w:r w:rsidRPr="00920004">
          <w:rPr>
            <w:rStyle w:val="normaltextrun"/>
            <w:lang w:val="es-ES"/>
            <w:rPrChange w:id="5577" w:author="phuong vu" w:date="2018-11-30T22:36:00Z">
              <w:rPr>
                <w:rStyle w:val="normaltextrun"/>
                <w:lang w:val="es-ES"/>
              </w:rPr>
            </w:rPrChange>
          </w:rPr>
          <w:t xml:space="preserve"> </w:t>
        </w:r>
        <w:r w:rsidRPr="00920004">
          <w:rPr>
            <w:rStyle w:val="spellingerror"/>
            <w:lang w:val="es-ES"/>
            <w:rPrChange w:id="5578" w:author="phuong vu" w:date="2018-11-30T22:36:00Z">
              <w:rPr>
                <w:rStyle w:val="spellingerror"/>
                <w:lang w:val="es-ES"/>
              </w:rPr>
            </w:rPrChange>
          </w:rPr>
          <w:t>đề</w:t>
        </w:r>
        <w:r w:rsidRPr="00920004">
          <w:rPr>
            <w:rStyle w:val="normaltextrun"/>
            <w:lang w:val="es-ES"/>
            <w:rPrChange w:id="5579" w:author="phuong vu" w:date="2018-11-30T22:36:00Z">
              <w:rPr>
                <w:rStyle w:val="normaltextrun"/>
                <w:lang w:val="es-ES"/>
              </w:rPr>
            </w:rPrChange>
          </w:rPr>
          <w:t xml:space="preserve">, lịch sử giải quyết vấn đề, phạm vi đề tài, </w:t>
        </w:r>
        <w:r w:rsidRPr="00920004">
          <w:rPr>
            <w:rStyle w:val="spellingerror"/>
            <w:lang w:val="es-ES"/>
            <w:rPrChange w:id="5580" w:author="phuong vu" w:date="2018-11-30T22:36:00Z">
              <w:rPr>
                <w:rStyle w:val="spellingerror"/>
                <w:lang w:val="es-ES"/>
              </w:rPr>
            </w:rPrChange>
          </w:rPr>
          <w:t>mục</w:t>
        </w:r>
        <w:r w:rsidRPr="00920004">
          <w:rPr>
            <w:rStyle w:val="normaltextrun"/>
            <w:lang w:val="es-ES"/>
            <w:rPrChange w:id="5581" w:author="phuong vu" w:date="2018-11-30T22:36:00Z">
              <w:rPr>
                <w:rStyle w:val="normaltextrun"/>
                <w:lang w:val="es-ES"/>
              </w:rPr>
            </w:rPrChange>
          </w:rPr>
          <w:t xml:space="preserve"> </w:t>
        </w:r>
        <w:r w:rsidRPr="00920004">
          <w:rPr>
            <w:rStyle w:val="spellingerror"/>
            <w:lang w:val="es-ES"/>
            <w:rPrChange w:id="5582" w:author="phuong vu" w:date="2018-11-30T22:36:00Z">
              <w:rPr>
                <w:rStyle w:val="spellingerror"/>
                <w:lang w:val="es-ES"/>
              </w:rPr>
            </w:rPrChange>
          </w:rPr>
          <w:t>tiêu</w:t>
        </w:r>
        <w:r w:rsidRPr="00920004">
          <w:rPr>
            <w:rStyle w:val="normaltextrun"/>
            <w:lang w:val="es-ES"/>
            <w:rPrChange w:id="5583" w:author="phuong vu" w:date="2018-11-30T22:36:00Z">
              <w:rPr>
                <w:rStyle w:val="normaltextrun"/>
                <w:lang w:val="es-ES"/>
              </w:rPr>
            </w:rPrChange>
          </w:rPr>
          <w:t xml:space="preserve"> </w:t>
        </w:r>
        <w:r w:rsidRPr="00920004">
          <w:rPr>
            <w:rStyle w:val="spellingerror"/>
            <w:lang w:val="es-ES"/>
            <w:rPrChange w:id="5584" w:author="phuong vu" w:date="2018-11-30T22:36:00Z">
              <w:rPr>
                <w:rStyle w:val="spellingerror"/>
                <w:lang w:val="es-ES"/>
              </w:rPr>
            </w:rPrChange>
          </w:rPr>
          <w:t>của</w:t>
        </w:r>
        <w:r w:rsidRPr="00920004">
          <w:rPr>
            <w:rStyle w:val="normaltextrun"/>
            <w:lang w:val="es-ES"/>
            <w:rPrChange w:id="5585" w:author="phuong vu" w:date="2018-11-30T22:36:00Z">
              <w:rPr>
                <w:rStyle w:val="normaltextrun"/>
                <w:lang w:val="es-ES"/>
              </w:rPr>
            </w:rPrChange>
          </w:rPr>
          <w:t xml:space="preserve"> </w:t>
        </w:r>
        <w:r w:rsidRPr="00920004">
          <w:rPr>
            <w:rStyle w:val="spellingerror"/>
            <w:lang w:val="es-ES"/>
            <w:rPrChange w:id="5586" w:author="phuong vu" w:date="2018-11-30T22:36:00Z">
              <w:rPr>
                <w:rStyle w:val="spellingerror"/>
                <w:lang w:val="es-ES"/>
              </w:rPr>
            </w:rPrChange>
          </w:rPr>
          <w:t>đề</w:t>
        </w:r>
        <w:r w:rsidRPr="00920004">
          <w:rPr>
            <w:rStyle w:val="normaltextrun"/>
            <w:lang w:val="es-ES"/>
            <w:rPrChange w:id="5587" w:author="phuong vu" w:date="2018-11-30T22:36:00Z">
              <w:rPr>
                <w:rStyle w:val="normaltextrun"/>
                <w:lang w:val="es-ES"/>
              </w:rPr>
            </w:rPrChange>
          </w:rPr>
          <w:t xml:space="preserve"> </w:t>
        </w:r>
        <w:r w:rsidRPr="00920004">
          <w:rPr>
            <w:rStyle w:val="spellingerror"/>
            <w:lang w:val="es-ES"/>
            <w:rPrChange w:id="5588" w:author="phuong vu" w:date="2018-11-30T22:36:00Z">
              <w:rPr>
                <w:rStyle w:val="spellingerror"/>
                <w:lang w:val="es-ES"/>
              </w:rPr>
            </w:rPrChange>
          </w:rPr>
          <w:t>tài</w:t>
        </w:r>
        <w:r w:rsidRPr="00920004">
          <w:rPr>
            <w:rStyle w:val="normaltextrun"/>
            <w:lang w:val="es-ES"/>
            <w:rPrChange w:id="5589" w:author="phuong vu" w:date="2018-11-30T22:36:00Z">
              <w:rPr>
                <w:rStyle w:val="normaltextrun"/>
                <w:lang w:val="es-ES"/>
              </w:rPr>
            </w:rPrChange>
          </w:rPr>
          <w:t xml:space="preserve">, </w:t>
        </w:r>
        <w:r w:rsidRPr="00920004">
          <w:rPr>
            <w:rStyle w:val="spellingerror"/>
            <w:lang w:val="es-ES"/>
            <w:rPrChange w:id="5590" w:author="phuong vu" w:date="2018-11-30T22:36:00Z">
              <w:rPr>
                <w:rStyle w:val="spellingerror"/>
                <w:lang w:val="es-ES"/>
              </w:rPr>
            </w:rPrChange>
          </w:rPr>
          <w:t>đối</w:t>
        </w:r>
        <w:r w:rsidRPr="00920004">
          <w:rPr>
            <w:rStyle w:val="normaltextrun"/>
            <w:lang w:val="es-ES"/>
            <w:rPrChange w:id="5591" w:author="phuong vu" w:date="2018-11-30T22:36:00Z">
              <w:rPr>
                <w:rStyle w:val="normaltextrun"/>
                <w:lang w:val="es-ES"/>
              </w:rPr>
            </w:rPrChange>
          </w:rPr>
          <w:t xml:space="preserve"> </w:t>
        </w:r>
        <w:r w:rsidRPr="00920004">
          <w:rPr>
            <w:rStyle w:val="spellingerror"/>
            <w:lang w:val="es-ES"/>
            <w:rPrChange w:id="5592" w:author="phuong vu" w:date="2018-11-30T22:36:00Z">
              <w:rPr>
                <w:rStyle w:val="spellingerror"/>
                <w:lang w:val="es-ES"/>
              </w:rPr>
            </w:rPrChange>
          </w:rPr>
          <w:t>tượng</w:t>
        </w:r>
        <w:r w:rsidRPr="00920004">
          <w:rPr>
            <w:rStyle w:val="normaltextrun"/>
            <w:lang w:val="es-ES"/>
            <w:rPrChange w:id="5593" w:author="phuong vu" w:date="2018-11-30T22:36:00Z">
              <w:rPr>
                <w:rStyle w:val="normaltextrun"/>
                <w:lang w:val="es-ES"/>
              </w:rPr>
            </w:rPrChange>
          </w:rPr>
          <w:t xml:space="preserve"> </w:t>
        </w:r>
        <w:r w:rsidRPr="00920004">
          <w:rPr>
            <w:rStyle w:val="spellingerror"/>
            <w:lang w:val="es-ES"/>
            <w:rPrChange w:id="5594" w:author="phuong vu" w:date="2018-11-30T22:36:00Z">
              <w:rPr>
                <w:rStyle w:val="spellingerror"/>
                <w:lang w:val="es-ES"/>
              </w:rPr>
            </w:rPrChange>
          </w:rPr>
          <w:t>nghiên</w:t>
        </w:r>
        <w:r w:rsidRPr="00920004">
          <w:rPr>
            <w:rStyle w:val="normaltextrun"/>
            <w:lang w:val="es-ES"/>
            <w:rPrChange w:id="5595" w:author="phuong vu" w:date="2018-11-30T22:36:00Z">
              <w:rPr>
                <w:rStyle w:val="normaltextrun"/>
                <w:lang w:val="es-ES"/>
              </w:rPr>
            </w:rPrChange>
          </w:rPr>
          <w:t xml:space="preserve"> </w:t>
        </w:r>
        <w:r w:rsidRPr="00920004">
          <w:rPr>
            <w:rStyle w:val="spellingerror"/>
            <w:lang w:val="es-ES"/>
            <w:rPrChange w:id="5596" w:author="phuong vu" w:date="2018-11-30T22:36:00Z">
              <w:rPr>
                <w:rStyle w:val="spellingerror"/>
                <w:lang w:val="es-ES"/>
              </w:rPr>
            </w:rPrChange>
          </w:rPr>
          <w:t>cứu</w:t>
        </w:r>
        <w:r w:rsidRPr="00920004">
          <w:rPr>
            <w:rStyle w:val="normaltextrun"/>
            <w:lang w:val="es-ES"/>
            <w:rPrChange w:id="5597" w:author="phuong vu" w:date="2018-11-30T22:36:00Z">
              <w:rPr>
                <w:rStyle w:val="normaltextrun"/>
                <w:lang w:val="es-ES"/>
              </w:rPr>
            </w:rPrChange>
          </w:rPr>
          <w:t xml:space="preserve">, phạm vi nghiên cứu, </w:t>
        </w:r>
        <w:r w:rsidRPr="00920004">
          <w:rPr>
            <w:rStyle w:val="spellingerror"/>
            <w:lang w:val="es-ES"/>
            <w:rPrChange w:id="5598" w:author="phuong vu" w:date="2018-11-30T22:36:00Z">
              <w:rPr>
                <w:rStyle w:val="spellingerror"/>
                <w:lang w:val="es-ES"/>
              </w:rPr>
            </w:rPrChange>
          </w:rPr>
          <w:t>nội</w:t>
        </w:r>
        <w:r w:rsidRPr="00920004">
          <w:rPr>
            <w:rStyle w:val="normaltextrun"/>
            <w:lang w:val="es-ES"/>
            <w:rPrChange w:id="5599" w:author="phuong vu" w:date="2018-11-30T22:36:00Z">
              <w:rPr>
                <w:rStyle w:val="normaltextrun"/>
                <w:lang w:val="es-ES"/>
              </w:rPr>
            </w:rPrChange>
          </w:rPr>
          <w:t xml:space="preserve"> </w:t>
        </w:r>
        <w:r w:rsidRPr="00920004">
          <w:rPr>
            <w:rStyle w:val="spellingerror"/>
            <w:lang w:val="es-ES"/>
            <w:rPrChange w:id="5600" w:author="phuong vu" w:date="2018-11-30T22:36:00Z">
              <w:rPr>
                <w:rStyle w:val="spellingerror"/>
                <w:lang w:val="es-ES"/>
              </w:rPr>
            </w:rPrChange>
          </w:rPr>
          <w:t>dung</w:t>
        </w:r>
        <w:r w:rsidRPr="00920004">
          <w:rPr>
            <w:rStyle w:val="normaltextrun"/>
            <w:lang w:val="es-ES"/>
            <w:rPrChange w:id="5601" w:author="phuong vu" w:date="2018-11-30T22:36:00Z">
              <w:rPr>
                <w:rStyle w:val="normaltextrun"/>
                <w:lang w:val="es-ES"/>
              </w:rPr>
            </w:rPrChange>
          </w:rPr>
          <w:t xml:space="preserve"> </w:t>
        </w:r>
        <w:r w:rsidRPr="00920004">
          <w:rPr>
            <w:rStyle w:val="spellingerror"/>
            <w:lang w:val="es-ES"/>
            <w:rPrChange w:id="5602" w:author="phuong vu" w:date="2018-11-30T22:36:00Z">
              <w:rPr>
                <w:rStyle w:val="spellingerror"/>
                <w:lang w:val="es-ES"/>
              </w:rPr>
            </w:rPrChange>
          </w:rPr>
          <w:t>nghiên</w:t>
        </w:r>
        <w:r w:rsidRPr="00920004">
          <w:rPr>
            <w:rStyle w:val="normaltextrun"/>
            <w:lang w:val="es-ES"/>
            <w:rPrChange w:id="5603" w:author="phuong vu" w:date="2018-11-30T22:36:00Z">
              <w:rPr>
                <w:rStyle w:val="normaltextrun"/>
                <w:lang w:val="es-ES"/>
              </w:rPr>
            </w:rPrChange>
          </w:rPr>
          <w:t xml:space="preserve"> </w:t>
        </w:r>
        <w:r w:rsidRPr="00920004">
          <w:rPr>
            <w:rStyle w:val="spellingerror"/>
            <w:lang w:val="es-ES"/>
            <w:rPrChange w:id="5604" w:author="phuong vu" w:date="2018-11-30T22:36:00Z">
              <w:rPr>
                <w:rStyle w:val="spellingerror"/>
                <w:lang w:val="es-ES"/>
              </w:rPr>
            </w:rPrChange>
          </w:rPr>
          <w:t>cứu</w:t>
        </w:r>
      </w:ins>
      <w:ins w:id="5605" w:author="phuong vu" w:date="2018-11-30T10:00:00Z">
        <w:r w:rsidR="00A26BE3" w:rsidRPr="00920004">
          <w:rPr>
            <w:rStyle w:val="normaltextrun"/>
            <w:lang w:val="es-ES"/>
            <w:rPrChange w:id="5606" w:author="phuong vu" w:date="2018-11-30T22:36:00Z">
              <w:rPr>
                <w:rStyle w:val="normaltextrun"/>
                <w:lang w:val="es-ES"/>
              </w:rPr>
            </w:rPrChange>
          </w:rPr>
          <w:t xml:space="preserve"> và</w:t>
        </w:r>
      </w:ins>
      <w:ins w:id="5607" w:author="phuong vu" w:date="2018-11-27T14:55:00Z">
        <w:r w:rsidRPr="00920004">
          <w:rPr>
            <w:rStyle w:val="normaltextrun"/>
            <w:lang w:val="es-ES"/>
            <w:rPrChange w:id="5608" w:author="phuong vu" w:date="2018-11-30T22:36:00Z">
              <w:rPr>
                <w:rStyle w:val="normaltextrun"/>
                <w:lang w:val="es-ES"/>
              </w:rPr>
            </w:rPrChange>
          </w:rPr>
          <w:t xml:space="preserve"> </w:t>
        </w:r>
        <w:r w:rsidRPr="00920004">
          <w:rPr>
            <w:rStyle w:val="spellingerror"/>
            <w:lang w:val="es-ES"/>
            <w:rPrChange w:id="5609" w:author="phuong vu" w:date="2018-11-30T22:36:00Z">
              <w:rPr>
                <w:rStyle w:val="spellingerror"/>
                <w:lang w:val="es-ES"/>
              </w:rPr>
            </w:rPrChange>
          </w:rPr>
          <w:t>bố</w:t>
        </w:r>
        <w:r w:rsidRPr="00920004">
          <w:rPr>
            <w:rStyle w:val="normaltextrun"/>
            <w:lang w:val="es-ES"/>
            <w:rPrChange w:id="5610" w:author="phuong vu" w:date="2018-11-30T22:36:00Z">
              <w:rPr>
                <w:rStyle w:val="normaltextrun"/>
                <w:lang w:val="es-ES"/>
              </w:rPr>
            </w:rPrChange>
          </w:rPr>
          <w:t xml:space="preserve"> </w:t>
        </w:r>
        <w:r w:rsidRPr="00920004">
          <w:rPr>
            <w:rStyle w:val="spellingerror"/>
            <w:lang w:val="es-ES"/>
            <w:rPrChange w:id="5611" w:author="phuong vu" w:date="2018-11-30T22:36:00Z">
              <w:rPr>
                <w:rStyle w:val="spellingerror"/>
                <w:lang w:val="es-ES"/>
              </w:rPr>
            </w:rPrChange>
          </w:rPr>
          <w:t>cục</w:t>
        </w:r>
        <w:r w:rsidRPr="00920004">
          <w:rPr>
            <w:rStyle w:val="normaltextrun"/>
            <w:lang w:val="es-ES"/>
            <w:rPrChange w:id="5612" w:author="phuong vu" w:date="2018-11-30T22:36:00Z">
              <w:rPr>
                <w:rStyle w:val="normaltextrun"/>
                <w:lang w:val="es-ES"/>
              </w:rPr>
            </w:rPrChange>
          </w:rPr>
          <w:t xml:space="preserve"> </w:t>
        </w:r>
        <w:r w:rsidRPr="00920004">
          <w:rPr>
            <w:rStyle w:val="spellingerror"/>
            <w:lang w:val="es-ES"/>
            <w:rPrChange w:id="5613" w:author="phuong vu" w:date="2018-11-30T22:36:00Z">
              <w:rPr>
                <w:rStyle w:val="spellingerror"/>
                <w:lang w:val="es-ES"/>
              </w:rPr>
            </w:rPrChange>
          </w:rPr>
          <w:t>của</w:t>
        </w:r>
        <w:r w:rsidRPr="00920004">
          <w:rPr>
            <w:rStyle w:val="normaltextrun"/>
            <w:lang w:val="es-ES"/>
            <w:rPrChange w:id="5614" w:author="phuong vu" w:date="2018-11-30T22:36:00Z">
              <w:rPr>
                <w:rStyle w:val="normaltextrun"/>
                <w:lang w:val="es-ES"/>
              </w:rPr>
            </w:rPrChange>
          </w:rPr>
          <w:t xml:space="preserve"> </w:t>
        </w:r>
        <w:r w:rsidRPr="00920004">
          <w:rPr>
            <w:rStyle w:val="spellingerror"/>
            <w:lang w:val="es-ES"/>
            <w:rPrChange w:id="5615" w:author="phuong vu" w:date="2018-11-30T22:36:00Z">
              <w:rPr>
                <w:rStyle w:val="spellingerror"/>
                <w:lang w:val="es-ES"/>
              </w:rPr>
            </w:rPrChange>
          </w:rPr>
          <w:t>quyển</w:t>
        </w:r>
        <w:r w:rsidRPr="00920004">
          <w:rPr>
            <w:rStyle w:val="normaltextrun"/>
            <w:lang w:val="es-ES"/>
            <w:rPrChange w:id="5616" w:author="phuong vu" w:date="2018-11-30T22:36:00Z">
              <w:rPr>
                <w:rStyle w:val="normaltextrun"/>
                <w:lang w:val="es-ES"/>
              </w:rPr>
            </w:rPrChange>
          </w:rPr>
          <w:t xml:space="preserve"> </w:t>
        </w:r>
        <w:r w:rsidRPr="00920004">
          <w:rPr>
            <w:rStyle w:val="spellingerror"/>
            <w:lang w:val="es-ES"/>
            <w:rPrChange w:id="5617" w:author="phuong vu" w:date="2018-11-30T22:36:00Z">
              <w:rPr>
                <w:rStyle w:val="spellingerror"/>
                <w:lang w:val="es-ES"/>
              </w:rPr>
            </w:rPrChange>
          </w:rPr>
          <w:t>luận</w:t>
        </w:r>
        <w:r w:rsidRPr="00920004">
          <w:rPr>
            <w:rStyle w:val="normaltextrun"/>
            <w:lang w:val="es-ES"/>
            <w:rPrChange w:id="5618" w:author="phuong vu" w:date="2018-11-30T22:36:00Z">
              <w:rPr>
                <w:rStyle w:val="normaltextrun"/>
                <w:lang w:val="es-ES"/>
              </w:rPr>
            </w:rPrChange>
          </w:rPr>
          <w:t xml:space="preserve"> </w:t>
        </w:r>
        <w:r w:rsidRPr="00920004">
          <w:rPr>
            <w:rStyle w:val="spellingerror"/>
            <w:lang w:val="es-ES"/>
            <w:rPrChange w:id="5619" w:author="phuong vu" w:date="2018-11-30T22:36:00Z">
              <w:rPr>
                <w:rStyle w:val="spellingerror"/>
                <w:lang w:val="es-ES"/>
              </w:rPr>
            </w:rPrChange>
          </w:rPr>
          <w:t>văn.</w:t>
        </w:r>
      </w:ins>
    </w:p>
    <w:p w14:paraId="2419820E" w14:textId="56BF279E" w:rsidR="00AB715C" w:rsidRPr="00920004" w:rsidRDefault="00AB715C" w:rsidP="00FE6A57">
      <w:pPr>
        <w:ind w:left="720"/>
        <w:rPr>
          <w:ins w:id="5620" w:author="phuong vu" w:date="2018-11-27T14:55:00Z"/>
          <w:lang w:val="en-US"/>
          <w:rPrChange w:id="5621" w:author="phuong vu" w:date="2018-11-30T22:36:00Z">
            <w:rPr>
              <w:ins w:id="5622" w:author="phuong vu" w:date="2018-11-27T14:55:00Z"/>
              <w:lang w:val="en-US"/>
            </w:rPr>
          </w:rPrChange>
        </w:rPr>
        <w:pPrChange w:id="5623" w:author="phuong vu" w:date="2018-11-30T16:34:00Z">
          <w:pPr>
            <w:pStyle w:val="ListParagraph"/>
            <w:numPr>
              <w:numId w:val="65"/>
            </w:numPr>
            <w:ind w:hanging="360"/>
          </w:pPr>
        </w:pPrChange>
      </w:pPr>
      <w:ins w:id="5624" w:author="phuong vu" w:date="2018-11-27T14:55:00Z">
        <w:r w:rsidRPr="00920004">
          <w:rPr>
            <w:b/>
            <w:lang w:val="en-US"/>
            <w:rPrChange w:id="5625" w:author="phuong vu" w:date="2018-11-30T22:36:00Z">
              <w:rPr>
                <w:lang w:val="en-US"/>
              </w:rPr>
            </w:rPrChange>
          </w:rPr>
          <w:t xml:space="preserve">Phần Nội Dung: </w:t>
        </w:r>
      </w:ins>
      <w:ins w:id="5626" w:author="phuong vu" w:date="2018-11-30T09:59:00Z">
        <w:r w:rsidR="00A26BE3" w:rsidRPr="00920004">
          <w:rPr>
            <w:lang w:val="en-US"/>
            <w:rPrChange w:id="5627" w:author="phuong vu" w:date="2018-11-30T22:36:00Z">
              <w:rPr>
                <w:lang w:val="en-US"/>
              </w:rPr>
            </w:rPrChange>
          </w:rPr>
          <w:t xml:space="preserve">Gồm </w:t>
        </w:r>
      </w:ins>
      <w:ins w:id="5628" w:author="phuong vu" w:date="2018-11-30T10:00:00Z">
        <w:r w:rsidR="00A26BE3" w:rsidRPr="00920004">
          <w:rPr>
            <w:lang w:val="en-US"/>
            <w:rPrChange w:id="5629" w:author="phuong vu" w:date="2018-11-30T22:36:00Z">
              <w:rPr>
                <w:lang w:val="en-US"/>
              </w:rPr>
            </w:rPrChange>
          </w:rPr>
          <w:t>4 chương:</w:t>
        </w:r>
      </w:ins>
    </w:p>
    <w:p w14:paraId="019F0D9C" w14:textId="1493210A" w:rsidR="00AB715C" w:rsidRPr="00920004" w:rsidRDefault="00AB715C" w:rsidP="00FE6A57">
      <w:pPr>
        <w:ind w:left="1440"/>
        <w:rPr>
          <w:ins w:id="5630" w:author="phuong vu" w:date="2018-11-27T14:55:00Z"/>
          <w:lang w:val="en-US"/>
          <w:rPrChange w:id="5631" w:author="phuong vu" w:date="2018-11-30T22:36:00Z">
            <w:rPr>
              <w:ins w:id="5632" w:author="phuong vu" w:date="2018-11-27T14:55:00Z"/>
              <w:lang w:val="en-US"/>
            </w:rPr>
          </w:rPrChange>
        </w:rPr>
        <w:pPrChange w:id="5633" w:author="phuong vu" w:date="2018-11-30T16:34:00Z">
          <w:pPr>
            <w:pStyle w:val="ListParagraph"/>
            <w:numPr>
              <w:ilvl w:val="1"/>
              <w:numId w:val="65"/>
            </w:numPr>
            <w:ind w:left="1440" w:hanging="360"/>
          </w:pPr>
        </w:pPrChange>
      </w:pPr>
      <w:ins w:id="5634" w:author="phuong vu" w:date="2018-11-27T14:55:00Z">
        <w:r w:rsidRPr="00920004">
          <w:rPr>
            <w:b/>
            <w:lang w:val="en-US"/>
            <w:rPrChange w:id="5635" w:author="phuong vu" w:date="2018-11-30T22:36:00Z">
              <w:rPr>
                <w:lang w:val="en-US"/>
              </w:rPr>
            </w:rPrChange>
          </w:rPr>
          <w:t>Chương 1: Đặc tả yêu cầu</w:t>
        </w:r>
      </w:ins>
      <w:ins w:id="5636" w:author="phuong vu" w:date="2018-11-27T16:37:00Z">
        <w:r w:rsidR="00083585" w:rsidRPr="00920004">
          <w:rPr>
            <w:b/>
            <w:lang w:val="en-US"/>
            <w:rPrChange w:id="5637" w:author="phuong vu" w:date="2018-11-30T22:36:00Z">
              <w:rPr>
                <w:lang w:val="en-US"/>
              </w:rPr>
            </w:rPrChange>
          </w:rPr>
          <w:t>:</w:t>
        </w:r>
        <w:r w:rsidR="00083585" w:rsidRPr="00920004">
          <w:rPr>
            <w:lang w:val="en-US"/>
            <w:rPrChange w:id="5638" w:author="phuong vu" w:date="2018-11-30T22:36:00Z">
              <w:rPr>
                <w:lang w:val="en-US"/>
              </w:rPr>
            </w:rPrChange>
          </w:rPr>
          <w:t xml:space="preserve"> </w:t>
        </w:r>
      </w:ins>
      <w:ins w:id="5639" w:author="phuong vu" w:date="2018-11-27T14:55:00Z">
        <w:r w:rsidRPr="00920004">
          <w:rPr>
            <w:lang w:val="en-US"/>
            <w:rPrChange w:id="5640" w:author="phuong vu" w:date="2018-11-30T22:36:00Z">
              <w:rPr>
                <w:lang w:val="en-US"/>
              </w:rPr>
            </w:rPrChange>
          </w:rPr>
          <w:t xml:space="preserve"> </w:t>
        </w:r>
      </w:ins>
      <w:ins w:id="5641" w:author="phuong vu" w:date="2018-11-30T10:01:00Z">
        <w:r w:rsidR="00A26BE3" w:rsidRPr="00920004">
          <w:rPr>
            <w:lang w:val="en-US"/>
            <w:rPrChange w:id="5642" w:author="phuong vu" w:date="2018-11-30T22:36:00Z">
              <w:rPr>
                <w:lang w:val="en-US"/>
              </w:rPr>
            </w:rPrChange>
          </w:rPr>
          <w:t>G</w:t>
        </w:r>
      </w:ins>
      <w:ins w:id="5643" w:author="phuong vu" w:date="2018-11-27T14:55:00Z">
        <w:r w:rsidRPr="00920004">
          <w:rPr>
            <w:lang w:val="en-US"/>
            <w:rPrChange w:id="5644" w:author="phuong vu" w:date="2018-11-30T22:36:00Z">
              <w:rPr>
                <w:lang w:val="en-US"/>
              </w:rPr>
            </w:rPrChange>
          </w:rPr>
          <w:t>iới thiệu tổng quan về hệ thống và các chức năng hệ thống cung cấp.</w:t>
        </w:r>
      </w:ins>
    </w:p>
    <w:p w14:paraId="4DD9C7D4" w14:textId="1B816371" w:rsidR="00AB715C" w:rsidRPr="00920004" w:rsidRDefault="00AB715C" w:rsidP="00FE6A57">
      <w:pPr>
        <w:ind w:left="1440"/>
        <w:rPr>
          <w:ins w:id="5645" w:author="phuong vu" w:date="2018-11-27T14:55:00Z"/>
          <w:lang w:val="en-US"/>
          <w:rPrChange w:id="5646" w:author="phuong vu" w:date="2018-11-30T22:36:00Z">
            <w:rPr>
              <w:ins w:id="5647" w:author="phuong vu" w:date="2018-11-27T14:55:00Z"/>
              <w:lang w:val="en-US"/>
            </w:rPr>
          </w:rPrChange>
        </w:rPr>
        <w:pPrChange w:id="5648" w:author="phuong vu" w:date="2018-11-30T16:34:00Z">
          <w:pPr>
            <w:pStyle w:val="ListParagraph"/>
            <w:numPr>
              <w:ilvl w:val="1"/>
              <w:numId w:val="65"/>
            </w:numPr>
            <w:ind w:left="1440" w:hanging="360"/>
          </w:pPr>
        </w:pPrChange>
      </w:pPr>
      <w:ins w:id="5649" w:author="phuong vu" w:date="2018-11-27T14:55:00Z">
        <w:r w:rsidRPr="00920004">
          <w:rPr>
            <w:b/>
            <w:lang w:val="en-US"/>
            <w:rPrChange w:id="5650" w:author="phuong vu" w:date="2018-11-30T22:36:00Z">
              <w:rPr>
                <w:lang w:val="en-US"/>
              </w:rPr>
            </w:rPrChange>
          </w:rPr>
          <w:lastRenderedPageBreak/>
          <w:t>Chương 2: Cơ sở lý thuyết</w:t>
        </w:r>
      </w:ins>
      <w:ins w:id="5651" w:author="phuong vu" w:date="2018-11-27T16:37:00Z">
        <w:r w:rsidR="00083585" w:rsidRPr="00920004">
          <w:rPr>
            <w:lang w:val="en-US"/>
            <w:rPrChange w:id="5652" w:author="phuong vu" w:date="2018-11-30T22:36:00Z">
              <w:rPr>
                <w:lang w:val="en-US"/>
              </w:rPr>
            </w:rPrChange>
          </w:rPr>
          <w:t>:</w:t>
        </w:r>
      </w:ins>
      <w:ins w:id="5653" w:author="phuong vu" w:date="2018-11-27T14:55:00Z">
        <w:r w:rsidRPr="00920004">
          <w:rPr>
            <w:lang w:val="en-US"/>
            <w:rPrChange w:id="5654" w:author="phuong vu" w:date="2018-11-30T22:36:00Z">
              <w:rPr>
                <w:lang w:val="en-US"/>
              </w:rPr>
            </w:rPrChange>
          </w:rPr>
          <w:t xml:space="preserve"> </w:t>
        </w:r>
      </w:ins>
      <w:ins w:id="5655" w:author="phuong vu" w:date="2018-11-30T10:01:00Z">
        <w:r w:rsidR="00A26BE3" w:rsidRPr="00920004">
          <w:rPr>
            <w:lang w:val="en-US"/>
            <w:rPrChange w:id="5656" w:author="phuong vu" w:date="2018-11-30T22:36:00Z">
              <w:rPr>
                <w:lang w:val="en-US"/>
              </w:rPr>
            </w:rPrChange>
          </w:rPr>
          <w:t xml:space="preserve">Giới thiệu </w:t>
        </w:r>
      </w:ins>
      <w:ins w:id="5657" w:author="phuong vu" w:date="2018-11-27T14:55:00Z">
        <w:r w:rsidRPr="00920004">
          <w:rPr>
            <w:lang w:val="en-US"/>
            <w:rPrChange w:id="5658" w:author="phuong vu" w:date="2018-11-30T22:36:00Z">
              <w:rPr>
                <w:lang w:val="en-US"/>
              </w:rPr>
            </w:rPrChange>
          </w:rPr>
          <w:t xml:space="preserve">về </w:t>
        </w:r>
      </w:ins>
      <w:ins w:id="5659" w:author="phuong vu" w:date="2018-11-27T16:38:00Z">
        <w:r w:rsidR="00083585" w:rsidRPr="00920004">
          <w:rPr>
            <w:lang w:val="en-US"/>
            <w:rPrChange w:id="5660" w:author="phuong vu" w:date="2018-11-30T22:36:00Z">
              <w:rPr>
                <w:lang w:val="en-US"/>
              </w:rPr>
            </w:rPrChange>
          </w:rPr>
          <w:t>Android</w:t>
        </w:r>
      </w:ins>
      <w:ins w:id="5661" w:author="phuong vu" w:date="2018-11-27T14:55:00Z">
        <w:r w:rsidRPr="00920004">
          <w:rPr>
            <w:lang w:val="en-US"/>
            <w:rPrChange w:id="5662" w:author="phuong vu" w:date="2018-11-30T22:36:00Z">
              <w:rPr>
                <w:lang w:val="en-US"/>
              </w:rPr>
            </w:rPrChange>
          </w:rPr>
          <w:t>, GraphQL, Postgraphile, PostgreSQL, JSON Web Token, Apollo Client</w:t>
        </w:r>
      </w:ins>
      <w:ins w:id="5663" w:author="phuong vu" w:date="2018-11-30T10:02:00Z">
        <w:r w:rsidR="00A26BE3" w:rsidRPr="00920004">
          <w:rPr>
            <w:lang w:val="en-US"/>
            <w:rPrChange w:id="5664" w:author="phuong vu" w:date="2018-11-30T22:36:00Z">
              <w:rPr>
                <w:lang w:val="en-US"/>
              </w:rPr>
            </w:rPrChange>
          </w:rPr>
          <w:t xml:space="preserve"> và các công nghệ khác liên quan.</w:t>
        </w:r>
      </w:ins>
    </w:p>
    <w:p w14:paraId="36D3E5A9" w14:textId="6EF4DE4F" w:rsidR="00AB715C" w:rsidRPr="00920004" w:rsidRDefault="00AB715C" w:rsidP="00FE6A57">
      <w:pPr>
        <w:ind w:left="1440"/>
        <w:rPr>
          <w:ins w:id="5665" w:author="phuong vu" w:date="2018-11-27T14:55:00Z"/>
          <w:lang w:val="en-US"/>
          <w:rPrChange w:id="5666" w:author="phuong vu" w:date="2018-11-30T22:36:00Z">
            <w:rPr>
              <w:ins w:id="5667" w:author="phuong vu" w:date="2018-11-27T14:55:00Z"/>
              <w:lang w:val="en-US"/>
            </w:rPr>
          </w:rPrChange>
        </w:rPr>
        <w:pPrChange w:id="5668" w:author="phuong vu" w:date="2018-11-30T16:34:00Z">
          <w:pPr>
            <w:pStyle w:val="ListParagraph"/>
            <w:numPr>
              <w:ilvl w:val="1"/>
              <w:numId w:val="65"/>
            </w:numPr>
            <w:ind w:left="1440" w:hanging="360"/>
          </w:pPr>
        </w:pPrChange>
      </w:pPr>
      <w:ins w:id="5669" w:author="phuong vu" w:date="2018-11-27T14:55:00Z">
        <w:r w:rsidRPr="00920004">
          <w:rPr>
            <w:b/>
            <w:lang w:val="en-US"/>
            <w:rPrChange w:id="5670" w:author="phuong vu" w:date="2018-11-30T22:36:00Z">
              <w:rPr>
                <w:lang w:val="en-US"/>
              </w:rPr>
            </w:rPrChange>
          </w:rPr>
          <w:t>Chương 3: Thiết kế và cài đặt</w:t>
        </w:r>
      </w:ins>
      <w:ins w:id="5671" w:author="phuong vu" w:date="2018-11-27T16:38:00Z">
        <w:r w:rsidR="00083585" w:rsidRPr="00920004">
          <w:rPr>
            <w:b/>
            <w:lang w:val="en-US"/>
            <w:rPrChange w:id="5672" w:author="phuong vu" w:date="2018-11-30T22:36:00Z">
              <w:rPr>
                <w:b/>
                <w:lang w:val="en-US"/>
              </w:rPr>
            </w:rPrChange>
          </w:rPr>
          <w:t>:</w:t>
        </w:r>
      </w:ins>
      <w:ins w:id="5673" w:author="phuong vu" w:date="2018-11-27T14:55:00Z">
        <w:r w:rsidRPr="00920004">
          <w:rPr>
            <w:lang w:val="en-US"/>
            <w:rPrChange w:id="5674" w:author="phuong vu" w:date="2018-11-30T22:36:00Z">
              <w:rPr>
                <w:lang w:val="en-US"/>
              </w:rPr>
            </w:rPrChange>
          </w:rPr>
          <w:t xml:space="preserve"> </w:t>
        </w:r>
        <w:r w:rsidRPr="00920004">
          <w:rPr>
            <w:rStyle w:val="spellingerror"/>
            <w:lang w:val="es-ES"/>
            <w:rPrChange w:id="5675" w:author="phuong vu" w:date="2018-11-30T22:36:00Z">
              <w:rPr>
                <w:rStyle w:val="spellingerror"/>
                <w:lang w:val="es-ES"/>
              </w:rPr>
            </w:rPrChange>
          </w:rPr>
          <w:t>Chương</w:t>
        </w:r>
        <w:r w:rsidRPr="00920004">
          <w:rPr>
            <w:rStyle w:val="normaltextrun"/>
            <w:lang w:val="es-ES"/>
            <w:rPrChange w:id="5676" w:author="phuong vu" w:date="2018-11-30T22:36:00Z">
              <w:rPr>
                <w:rStyle w:val="normaltextrun"/>
                <w:lang w:val="es-ES"/>
              </w:rPr>
            </w:rPrChange>
          </w:rPr>
          <w:t xml:space="preserve"> </w:t>
        </w:r>
        <w:r w:rsidRPr="00920004">
          <w:rPr>
            <w:rStyle w:val="spellingerror"/>
            <w:lang w:val="es-ES"/>
            <w:rPrChange w:id="5677" w:author="phuong vu" w:date="2018-11-30T22:36:00Z">
              <w:rPr>
                <w:rStyle w:val="spellingerror"/>
                <w:lang w:val="es-ES"/>
              </w:rPr>
            </w:rPrChange>
          </w:rPr>
          <w:t>này</w:t>
        </w:r>
        <w:r w:rsidRPr="00920004">
          <w:rPr>
            <w:rStyle w:val="normaltextrun"/>
            <w:lang w:val="es-ES"/>
            <w:rPrChange w:id="5678" w:author="phuong vu" w:date="2018-11-30T22:36:00Z">
              <w:rPr>
                <w:rStyle w:val="normaltextrun"/>
                <w:lang w:val="es-ES"/>
              </w:rPr>
            </w:rPrChange>
          </w:rPr>
          <w:t xml:space="preserve"> </w:t>
        </w:r>
        <w:r w:rsidRPr="00920004">
          <w:rPr>
            <w:rStyle w:val="spellingerror"/>
            <w:lang w:val="es-ES"/>
            <w:rPrChange w:id="5679" w:author="phuong vu" w:date="2018-11-30T22:36:00Z">
              <w:rPr>
                <w:rStyle w:val="spellingerror"/>
                <w:lang w:val="es-ES"/>
              </w:rPr>
            </w:rPrChange>
          </w:rPr>
          <w:t>sẽ</w:t>
        </w:r>
        <w:r w:rsidRPr="00920004">
          <w:rPr>
            <w:rStyle w:val="normaltextrun"/>
            <w:lang w:val="es-ES"/>
            <w:rPrChange w:id="5680" w:author="phuong vu" w:date="2018-11-30T22:36:00Z">
              <w:rPr>
                <w:rStyle w:val="normaltextrun"/>
                <w:lang w:val="es-ES"/>
              </w:rPr>
            </w:rPrChange>
          </w:rPr>
          <w:t xml:space="preserve"> </w:t>
        </w:r>
        <w:r w:rsidRPr="00920004">
          <w:rPr>
            <w:rStyle w:val="spellingerror"/>
            <w:lang w:val="es-ES"/>
            <w:rPrChange w:id="5681" w:author="phuong vu" w:date="2018-11-30T22:36:00Z">
              <w:rPr>
                <w:rStyle w:val="spellingerror"/>
                <w:lang w:val="es-ES"/>
              </w:rPr>
            </w:rPrChange>
          </w:rPr>
          <w:t>đưa</w:t>
        </w:r>
        <w:r w:rsidRPr="00920004">
          <w:rPr>
            <w:rStyle w:val="normaltextrun"/>
            <w:lang w:val="es-ES"/>
            <w:rPrChange w:id="5682" w:author="phuong vu" w:date="2018-11-30T22:36:00Z">
              <w:rPr>
                <w:rStyle w:val="normaltextrun"/>
                <w:lang w:val="es-ES"/>
              </w:rPr>
            </w:rPrChange>
          </w:rPr>
          <w:t xml:space="preserve"> </w:t>
        </w:r>
        <w:r w:rsidRPr="00920004">
          <w:rPr>
            <w:rStyle w:val="spellingerror"/>
            <w:lang w:val="es-ES"/>
            <w:rPrChange w:id="5683" w:author="phuong vu" w:date="2018-11-30T22:36:00Z">
              <w:rPr>
                <w:rStyle w:val="spellingerror"/>
                <w:lang w:val="es-ES"/>
              </w:rPr>
            </w:rPrChange>
          </w:rPr>
          <w:t>ra</w:t>
        </w:r>
        <w:r w:rsidRPr="00920004">
          <w:rPr>
            <w:rStyle w:val="normaltextrun"/>
            <w:lang w:val="es-ES"/>
            <w:rPrChange w:id="5684" w:author="phuong vu" w:date="2018-11-30T22:36:00Z">
              <w:rPr>
                <w:rStyle w:val="normaltextrun"/>
                <w:lang w:val="es-ES"/>
              </w:rPr>
            </w:rPrChange>
          </w:rPr>
          <w:t xml:space="preserve"> </w:t>
        </w:r>
        <w:r w:rsidRPr="00920004">
          <w:rPr>
            <w:rStyle w:val="spellingerror"/>
            <w:lang w:val="es-ES"/>
            <w:rPrChange w:id="5685" w:author="phuong vu" w:date="2018-11-30T22:36:00Z">
              <w:rPr>
                <w:rStyle w:val="spellingerror"/>
                <w:lang w:val="es-ES"/>
              </w:rPr>
            </w:rPrChange>
          </w:rPr>
          <w:t>thiết</w:t>
        </w:r>
        <w:r w:rsidRPr="00920004">
          <w:rPr>
            <w:rStyle w:val="normaltextrun"/>
            <w:lang w:val="es-ES"/>
            <w:rPrChange w:id="5686" w:author="phuong vu" w:date="2018-11-30T22:36:00Z">
              <w:rPr>
                <w:rStyle w:val="normaltextrun"/>
                <w:lang w:val="es-ES"/>
              </w:rPr>
            </w:rPrChange>
          </w:rPr>
          <w:t xml:space="preserve"> </w:t>
        </w:r>
        <w:r w:rsidRPr="00920004">
          <w:rPr>
            <w:rStyle w:val="spellingerror"/>
            <w:lang w:val="es-ES"/>
            <w:rPrChange w:id="5687" w:author="phuong vu" w:date="2018-11-30T22:36:00Z">
              <w:rPr>
                <w:rStyle w:val="spellingerror"/>
                <w:lang w:val="es-ES"/>
              </w:rPr>
            </w:rPrChange>
          </w:rPr>
          <w:t>kế</w:t>
        </w:r>
        <w:r w:rsidRPr="00920004">
          <w:rPr>
            <w:rStyle w:val="normaltextrun"/>
            <w:lang w:val="es-ES"/>
            <w:rPrChange w:id="5688" w:author="phuong vu" w:date="2018-11-30T22:36:00Z">
              <w:rPr>
                <w:rStyle w:val="normaltextrun"/>
                <w:lang w:val="es-ES"/>
              </w:rPr>
            </w:rPrChange>
          </w:rPr>
          <w:t xml:space="preserve"> </w:t>
        </w:r>
        <w:r w:rsidRPr="00920004">
          <w:rPr>
            <w:rStyle w:val="spellingerror"/>
            <w:lang w:val="es-ES"/>
            <w:rPrChange w:id="5689" w:author="phuong vu" w:date="2018-11-30T22:36:00Z">
              <w:rPr>
                <w:rStyle w:val="spellingerror"/>
                <w:lang w:val="es-ES"/>
              </w:rPr>
            </w:rPrChange>
          </w:rPr>
          <w:t>kiến</w:t>
        </w:r>
        <w:r w:rsidRPr="00920004">
          <w:rPr>
            <w:rStyle w:val="normaltextrun"/>
            <w:lang w:val="es-ES"/>
            <w:rPrChange w:id="5690" w:author="phuong vu" w:date="2018-11-30T22:36:00Z">
              <w:rPr>
                <w:rStyle w:val="normaltextrun"/>
                <w:lang w:val="es-ES"/>
              </w:rPr>
            </w:rPrChange>
          </w:rPr>
          <w:t xml:space="preserve"> </w:t>
        </w:r>
        <w:r w:rsidRPr="00920004">
          <w:rPr>
            <w:rStyle w:val="spellingerror"/>
            <w:lang w:val="es-ES"/>
            <w:rPrChange w:id="5691" w:author="phuong vu" w:date="2018-11-30T22:36:00Z">
              <w:rPr>
                <w:rStyle w:val="spellingerror"/>
                <w:lang w:val="es-ES"/>
              </w:rPr>
            </w:rPrChange>
          </w:rPr>
          <w:t>trúc</w:t>
        </w:r>
        <w:r w:rsidRPr="00920004">
          <w:rPr>
            <w:rStyle w:val="normaltextrun"/>
            <w:lang w:val="es-ES"/>
            <w:rPrChange w:id="5692" w:author="phuong vu" w:date="2018-11-30T22:36:00Z">
              <w:rPr>
                <w:rStyle w:val="normaltextrun"/>
                <w:lang w:val="es-ES"/>
              </w:rPr>
            </w:rPrChange>
          </w:rPr>
          <w:t xml:space="preserve">, </w:t>
        </w:r>
        <w:r w:rsidRPr="00920004">
          <w:rPr>
            <w:rStyle w:val="spellingerror"/>
            <w:lang w:val="es-ES"/>
            <w:rPrChange w:id="5693" w:author="phuong vu" w:date="2018-11-30T22:36:00Z">
              <w:rPr>
                <w:rStyle w:val="spellingerror"/>
                <w:lang w:val="es-ES"/>
              </w:rPr>
            </w:rPrChange>
          </w:rPr>
          <w:t>thiết</w:t>
        </w:r>
        <w:r w:rsidRPr="00920004">
          <w:rPr>
            <w:rStyle w:val="normaltextrun"/>
            <w:lang w:val="es-ES"/>
            <w:rPrChange w:id="5694" w:author="phuong vu" w:date="2018-11-30T22:36:00Z">
              <w:rPr>
                <w:rStyle w:val="normaltextrun"/>
                <w:lang w:val="es-ES"/>
              </w:rPr>
            </w:rPrChange>
          </w:rPr>
          <w:t xml:space="preserve"> </w:t>
        </w:r>
        <w:r w:rsidRPr="00920004">
          <w:rPr>
            <w:rStyle w:val="spellingerror"/>
            <w:lang w:val="es-ES"/>
            <w:rPrChange w:id="5695" w:author="phuong vu" w:date="2018-11-30T22:36:00Z">
              <w:rPr>
                <w:rStyle w:val="spellingerror"/>
                <w:lang w:val="es-ES"/>
              </w:rPr>
            </w:rPrChange>
          </w:rPr>
          <w:t>kế</w:t>
        </w:r>
        <w:r w:rsidRPr="00920004">
          <w:rPr>
            <w:rStyle w:val="normaltextrun"/>
            <w:lang w:val="es-ES"/>
            <w:rPrChange w:id="5696" w:author="phuong vu" w:date="2018-11-30T22:36:00Z">
              <w:rPr>
                <w:rStyle w:val="normaltextrun"/>
                <w:lang w:val="es-ES"/>
              </w:rPr>
            </w:rPrChange>
          </w:rPr>
          <w:t xml:space="preserve"> </w:t>
        </w:r>
        <w:r w:rsidRPr="00920004">
          <w:rPr>
            <w:rStyle w:val="spellingerror"/>
            <w:lang w:val="es-ES"/>
            <w:rPrChange w:id="5697" w:author="phuong vu" w:date="2018-11-30T22:36:00Z">
              <w:rPr>
                <w:rStyle w:val="spellingerror"/>
                <w:lang w:val="es-ES"/>
              </w:rPr>
            </w:rPrChange>
          </w:rPr>
          <w:t>dữ</w:t>
        </w:r>
        <w:r w:rsidRPr="00920004">
          <w:rPr>
            <w:rStyle w:val="normaltextrun"/>
            <w:lang w:val="es-ES"/>
            <w:rPrChange w:id="5698" w:author="phuong vu" w:date="2018-11-30T22:36:00Z">
              <w:rPr>
                <w:rStyle w:val="normaltextrun"/>
                <w:lang w:val="es-ES"/>
              </w:rPr>
            </w:rPrChange>
          </w:rPr>
          <w:t xml:space="preserve"> </w:t>
        </w:r>
        <w:r w:rsidRPr="00920004">
          <w:rPr>
            <w:rStyle w:val="spellingerror"/>
            <w:lang w:val="es-ES"/>
            <w:rPrChange w:id="5699" w:author="phuong vu" w:date="2018-11-30T22:36:00Z">
              <w:rPr>
                <w:rStyle w:val="spellingerror"/>
                <w:lang w:val="es-ES"/>
              </w:rPr>
            </w:rPrChange>
          </w:rPr>
          <w:t>liệu</w:t>
        </w:r>
        <w:r w:rsidRPr="00920004">
          <w:rPr>
            <w:rStyle w:val="normaltextrun"/>
            <w:lang w:val="es-ES"/>
            <w:rPrChange w:id="5700" w:author="phuong vu" w:date="2018-11-30T22:36:00Z">
              <w:rPr>
                <w:rStyle w:val="normaltextrun"/>
                <w:lang w:val="es-ES"/>
              </w:rPr>
            </w:rPrChange>
          </w:rPr>
          <w:t xml:space="preserve">, </w:t>
        </w:r>
        <w:r w:rsidRPr="00920004">
          <w:rPr>
            <w:rStyle w:val="spellingerror"/>
            <w:lang w:val="es-ES"/>
            <w:rPrChange w:id="5701" w:author="phuong vu" w:date="2018-11-30T22:36:00Z">
              <w:rPr>
                <w:rStyle w:val="spellingerror"/>
                <w:lang w:val="es-ES"/>
              </w:rPr>
            </w:rPrChange>
          </w:rPr>
          <w:t>thiết</w:t>
        </w:r>
        <w:r w:rsidRPr="00920004">
          <w:rPr>
            <w:rStyle w:val="normaltextrun"/>
            <w:lang w:val="es-ES"/>
            <w:rPrChange w:id="5702" w:author="phuong vu" w:date="2018-11-30T22:36:00Z">
              <w:rPr>
                <w:rStyle w:val="normaltextrun"/>
                <w:lang w:val="es-ES"/>
              </w:rPr>
            </w:rPrChange>
          </w:rPr>
          <w:t xml:space="preserve"> </w:t>
        </w:r>
        <w:r w:rsidRPr="00920004">
          <w:rPr>
            <w:rStyle w:val="spellingerror"/>
            <w:lang w:val="es-ES"/>
            <w:rPrChange w:id="5703" w:author="phuong vu" w:date="2018-11-30T22:36:00Z">
              <w:rPr>
                <w:rStyle w:val="spellingerror"/>
                <w:lang w:val="es-ES"/>
              </w:rPr>
            </w:rPrChange>
          </w:rPr>
          <w:t>kế</w:t>
        </w:r>
        <w:r w:rsidRPr="00920004">
          <w:rPr>
            <w:rStyle w:val="normaltextrun"/>
            <w:lang w:val="es-ES"/>
            <w:rPrChange w:id="5704" w:author="phuong vu" w:date="2018-11-30T22:36:00Z">
              <w:rPr>
                <w:rStyle w:val="normaltextrun"/>
                <w:lang w:val="es-ES"/>
              </w:rPr>
            </w:rPrChange>
          </w:rPr>
          <w:t xml:space="preserve"> </w:t>
        </w:r>
        <w:r w:rsidRPr="00920004">
          <w:rPr>
            <w:rStyle w:val="spellingerror"/>
            <w:lang w:val="es-ES"/>
            <w:rPrChange w:id="5705" w:author="phuong vu" w:date="2018-11-30T22:36:00Z">
              <w:rPr>
                <w:rStyle w:val="spellingerror"/>
                <w:lang w:val="es-ES"/>
              </w:rPr>
            </w:rPrChange>
          </w:rPr>
          <w:t>giải</w:t>
        </w:r>
        <w:r w:rsidRPr="00920004">
          <w:rPr>
            <w:rStyle w:val="normaltextrun"/>
            <w:lang w:val="es-ES"/>
            <w:rPrChange w:id="5706" w:author="phuong vu" w:date="2018-11-30T22:36:00Z">
              <w:rPr>
                <w:rStyle w:val="normaltextrun"/>
                <w:lang w:val="es-ES"/>
              </w:rPr>
            </w:rPrChange>
          </w:rPr>
          <w:t xml:space="preserve"> </w:t>
        </w:r>
        <w:r w:rsidRPr="00920004">
          <w:rPr>
            <w:rStyle w:val="spellingerror"/>
            <w:lang w:val="es-ES"/>
            <w:rPrChange w:id="5707" w:author="phuong vu" w:date="2018-11-30T22:36:00Z">
              <w:rPr>
                <w:rStyle w:val="spellingerror"/>
                <w:lang w:val="es-ES"/>
              </w:rPr>
            </w:rPrChange>
          </w:rPr>
          <w:t>thuật</w:t>
        </w:r>
      </w:ins>
      <w:ins w:id="5708" w:author="phuong vu" w:date="2018-11-30T10:02:00Z">
        <w:r w:rsidR="00A26BE3" w:rsidRPr="00920004">
          <w:rPr>
            <w:rStyle w:val="normaltextrun"/>
            <w:rPrChange w:id="5709" w:author="phuong vu" w:date="2018-11-30T22:36:00Z">
              <w:rPr>
                <w:rStyle w:val="normaltextrun"/>
              </w:rPr>
            </w:rPrChange>
          </w:rPr>
          <w:t xml:space="preserve"> v</w:t>
        </w:r>
        <w:r w:rsidR="00A26BE3" w:rsidRPr="00920004">
          <w:rPr>
            <w:rStyle w:val="normaltextrun"/>
            <w:lang w:val="en-US"/>
            <w:rPrChange w:id="5710" w:author="phuong vu" w:date="2018-11-30T22:36:00Z">
              <w:rPr>
                <w:rStyle w:val="normaltextrun"/>
                <w:lang w:val="en-US"/>
              </w:rPr>
            </w:rPrChange>
          </w:rPr>
          <w:t>à</w:t>
        </w:r>
      </w:ins>
      <w:ins w:id="5711" w:author="phuong vu" w:date="2018-11-27T14:55:00Z">
        <w:r w:rsidRPr="00920004">
          <w:rPr>
            <w:rStyle w:val="normaltextrun"/>
            <w:lang w:val="es-ES"/>
            <w:rPrChange w:id="5712" w:author="phuong vu" w:date="2018-11-30T22:36:00Z">
              <w:rPr>
                <w:rStyle w:val="normaltextrun"/>
                <w:lang w:val="es-ES"/>
              </w:rPr>
            </w:rPrChange>
          </w:rPr>
          <w:t xml:space="preserve"> </w:t>
        </w:r>
        <w:r w:rsidRPr="00920004">
          <w:rPr>
            <w:rStyle w:val="spellingerror"/>
            <w:lang w:val="es-ES"/>
            <w:rPrChange w:id="5713" w:author="phuong vu" w:date="2018-11-30T22:36:00Z">
              <w:rPr>
                <w:rStyle w:val="spellingerror"/>
                <w:lang w:val="es-ES"/>
              </w:rPr>
            </w:rPrChange>
          </w:rPr>
          <w:t>thiết</w:t>
        </w:r>
        <w:r w:rsidRPr="00920004">
          <w:rPr>
            <w:rStyle w:val="normaltextrun"/>
            <w:lang w:val="es-ES"/>
            <w:rPrChange w:id="5714" w:author="phuong vu" w:date="2018-11-30T22:36:00Z">
              <w:rPr>
                <w:rStyle w:val="normaltextrun"/>
                <w:lang w:val="es-ES"/>
              </w:rPr>
            </w:rPrChange>
          </w:rPr>
          <w:t xml:space="preserve"> </w:t>
        </w:r>
        <w:r w:rsidRPr="00920004">
          <w:rPr>
            <w:rStyle w:val="spellingerror"/>
            <w:lang w:val="es-ES"/>
            <w:rPrChange w:id="5715" w:author="phuong vu" w:date="2018-11-30T22:36:00Z">
              <w:rPr>
                <w:rStyle w:val="spellingerror"/>
                <w:lang w:val="es-ES"/>
              </w:rPr>
            </w:rPrChange>
          </w:rPr>
          <w:t>kế</w:t>
        </w:r>
        <w:r w:rsidRPr="00920004">
          <w:rPr>
            <w:rStyle w:val="normaltextrun"/>
            <w:lang w:val="es-ES"/>
            <w:rPrChange w:id="5716" w:author="phuong vu" w:date="2018-11-30T22:36:00Z">
              <w:rPr>
                <w:rStyle w:val="normaltextrun"/>
                <w:lang w:val="es-ES"/>
              </w:rPr>
            </w:rPrChange>
          </w:rPr>
          <w:t xml:space="preserve"> </w:t>
        </w:r>
        <w:r w:rsidRPr="00920004">
          <w:rPr>
            <w:rStyle w:val="spellingerror"/>
            <w:lang w:val="es-ES"/>
            <w:rPrChange w:id="5717" w:author="phuong vu" w:date="2018-11-30T22:36:00Z">
              <w:rPr>
                <w:rStyle w:val="spellingerror"/>
                <w:lang w:val="es-ES"/>
              </w:rPr>
            </w:rPrChange>
          </w:rPr>
          <w:t>giao</w:t>
        </w:r>
        <w:r w:rsidRPr="00920004">
          <w:rPr>
            <w:rStyle w:val="normaltextrun"/>
            <w:lang w:val="es-ES"/>
            <w:rPrChange w:id="5718" w:author="phuong vu" w:date="2018-11-30T22:36:00Z">
              <w:rPr>
                <w:rStyle w:val="normaltextrun"/>
                <w:lang w:val="es-ES"/>
              </w:rPr>
            </w:rPrChange>
          </w:rPr>
          <w:t xml:space="preserve"> </w:t>
        </w:r>
        <w:r w:rsidRPr="00920004">
          <w:rPr>
            <w:rStyle w:val="spellingerror"/>
            <w:lang w:val="es-ES"/>
            <w:rPrChange w:id="5719" w:author="phuong vu" w:date="2018-11-30T22:36:00Z">
              <w:rPr>
                <w:rStyle w:val="spellingerror"/>
                <w:lang w:val="es-ES"/>
              </w:rPr>
            </w:rPrChange>
          </w:rPr>
          <w:t>diện</w:t>
        </w:r>
        <w:r w:rsidRPr="00920004">
          <w:rPr>
            <w:rStyle w:val="normaltextrun"/>
            <w:lang w:val="es-ES"/>
            <w:rPrChange w:id="5720" w:author="phuong vu" w:date="2018-11-30T22:36:00Z">
              <w:rPr>
                <w:rStyle w:val="normaltextrun"/>
                <w:lang w:val="es-ES"/>
              </w:rPr>
            </w:rPrChange>
          </w:rPr>
          <w:t xml:space="preserve"> </w:t>
        </w:r>
        <w:r w:rsidRPr="00920004">
          <w:rPr>
            <w:rStyle w:val="spellingerror"/>
            <w:lang w:val="es-ES"/>
            <w:rPrChange w:id="5721" w:author="phuong vu" w:date="2018-11-30T22:36:00Z">
              <w:rPr>
                <w:rStyle w:val="spellingerror"/>
                <w:lang w:val="es-ES"/>
              </w:rPr>
            </w:rPrChange>
          </w:rPr>
          <w:t>cho</w:t>
        </w:r>
        <w:r w:rsidRPr="00920004">
          <w:rPr>
            <w:rStyle w:val="normaltextrun"/>
            <w:lang w:val="es-ES"/>
            <w:rPrChange w:id="5722" w:author="phuong vu" w:date="2018-11-30T22:36:00Z">
              <w:rPr>
                <w:rStyle w:val="normaltextrun"/>
                <w:lang w:val="es-ES"/>
              </w:rPr>
            </w:rPrChange>
          </w:rPr>
          <w:t xml:space="preserve"> </w:t>
        </w:r>
        <w:r w:rsidRPr="00920004">
          <w:rPr>
            <w:rStyle w:val="spellingerror"/>
            <w:lang w:val="es-ES"/>
            <w:rPrChange w:id="5723" w:author="phuong vu" w:date="2018-11-30T22:36:00Z">
              <w:rPr>
                <w:rStyle w:val="spellingerror"/>
                <w:lang w:val="es-ES"/>
              </w:rPr>
            </w:rPrChange>
          </w:rPr>
          <w:t>chức</w:t>
        </w:r>
        <w:r w:rsidRPr="00920004">
          <w:rPr>
            <w:rStyle w:val="normaltextrun"/>
            <w:lang w:val="es-ES"/>
            <w:rPrChange w:id="5724" w:author="phuong vu" w:date="2018-11-30T22:36:00Z">
              <w:rPr>
                <w:rStyle w:val="normaltextrun"/>
                <w:lang w:val="es-ES"/>
              </w:rPr>
            </w:rPrChange>
          </w:rPr>
          <w:t xml:space="preserve"> </w:t>
        </w:r>
        <w:r w:rsidRPr="00920004">
          <w:rPr>
            <w:rStyle w:val="spellingerror"/>
            <w:lang w:val="es-ES"/>
            <w:rPrChange w:id="5725" w:author="phuong vu" w:date="2018-11-30T22:36:00Z">
              <w:rPr>
                <w:rStyle w:val="spellingerror"/>
                <w:lang w:val="es-ES"/>
              </w:rPr>
            </w:rPrChange>
          </w:rPr>
          <w:t>năng</w:t>
        </w:r>
        <w:r w:rsidRPr="00920004">
          <w:rPr>
            <w:rStyle w:val="normaltextrun"/>
            <w:lang w:val="es-ES"/>
            <w:rPrChange w:id="5726" w:author="phuong vu" w:date="2018-11-30T22:36:00Z">
              <w:rPr>
                <w:rStyle w:val="normaltextrun"/>
                <w:lang w:val="es-ES"/>
              </w:rPr>
            </w:rPrChange>
          </w:rPr>
          <w:t xml:space="preserve"> </w:t>
        </w:r>
        <w:r w:rsidRPr="00920004">
          <w:rPr>
            <w:rStyle w:val="spellingerror"/>
            <w:lang w:val="es-ES"/>
            <w:rPrChange w:id="5727" w:author="phuong vu" w:date="2018-11-30T22:36:00Z">
              <w:rPr>
                <w:rStyle w:val="spellingerror"/>
                <w:lang w:val="es-ES"/>
              </w:rPr>
            </w:rPrChange>
          </w:rPr>
          <w:t>trong</w:t>
        </w:r>
        <w:r w:rsidRPr="00920004">
          <w:rPr>
            <w:rStyle w:val="normaltextrun"/>
            <w:lang w:val="es-ES"/>
            <w:rPrChange w:id="5728" w:author="phuong vu" w:date="2018-11-30T22:36:00Z">
              <w:rPr>
                <w:rStyle w:val="normaltextrun"/>
                <w:lang w:val="es-ES"/>
              </w:rPr>
            </w:rPrChange>
          </w:rPr>
          <w:t xml:space="preserve"> </w:t>
        </w:r>
        <w:r w:rsidRPr="00920004">
          <w:rPr>
            <w:rStyle w:val="spellingerror"/>
            <w:lang w:val="es-ES"/>
            <w:rPrChange w:id="5729" w:author="phuong vu" w:date="2018-11-30T22:36:00Z">
              <w:rPr>
                <w:rStyle w:val="spellingerror"/>
                <w:lang w:val="es-ES"/>
              </w:rPr>
            </w:rPrChange>
          </w:rPr>
          <w:t>hệ</w:t>
        </w:r>
        <w:r w:rsidRPr="00920004">
          <w:rPr>
            <w:rStyle w:val="normaltextrun"/>
            <w:lang w:val="es-ES"/>
            <w:rPrChange w:id="5730" w:author="phuong vu" w:date="2018-11-30T22:36:00Z">
              <w:rPr>
                <w:rStyle w:val="normaltextrun"/>
                <w:lang w:val="es-ES"/>
              </w:rPr>
            </w:rPrChange>
          </w:rPr>
          <w:t xml:space="preserve"> </w:t>
        </w:r>
        <w:r w:rsidRPr="00920004">
          <w:rPr>
            <w:rStyle w:val="spellingerror"/>
            <w:lang w:val="es-ES"/>
            <w:rPrChange w:id="5731" w:author="phuong vu" w:date="2018-11-30T22:36:00Z">
              <w:rPr>
                <w:rStyle w:val="spellingerror"/>
                <w:lang w:val="es-ES"/>
              </w:rPr>
            </w:rPrChange>
          </w:rPr>
          <w:t>thống.</w:t>
        </w:r>
      </w:ins>
    </w:p>
    <w:p w14:paraId="7A1E5AEF" w14:textId="7BC04188" w:rsidR="00AB715C" w:rsidRPr="00920004" w:rsidRDefault="00AB715C" w:rsidP="00FE6A57">
      <w:pPr>
        <w:ind w:left="1440"/>
        <w:rPr>
          <w:ins w:id="5732" w:author="phuong vu" w:date="2018-11-30T09:58:00Z"/>
          <w:rStyle w:val="spellingerror"/>
          <w:lang w:val="en-US"/>
          <w:rPrChange w:id="5733" w:author="phuong vu" w:date="2018-11-30T22:36:00Z">
            <w:rPr>
              <w:ins w:id="5734" w:author="phuong vu" w:date="2018-11-30T09:58:00Z"/>
              <w:rStyle w:val="spellingerror"/>
              <w:lang w:val="es-ES"/>
            </w:rPr>
          </w:rPrChange>
        </w:rPr>
        <w:pPrChange w:id="5735" w:author="phuong vu" w:date="2018-11-30T16:34:00Z">
          <w:pPr>
            <w:pStyle w:val="ListParagraph"/>
            <w:numPr>
              <w:ilvl w:val="1"/>
              <w:numId w:val="65"/>
            </w:numPr>
            <w:ind w:left="1440" w:hanging="360"/>
          </w:pPr>
        </w:pPrChange>
      </w:pPr>
      <w:ins w:id="5736" w:author="phuong vu" w:date="2018-11-27T14:55:00Z">
        <w:r w:rsidRPr="00920004">
          <w:rPr>
            <w:b/>
            <w:lang w:val="en-US"/>
            <w:rPrChange w:id="5737" w:author="phuong vu" w:date="2018-11-30T22:36:00Z">
              <w:rPr>
                <w:lang w:val="en-US"/>
              </w:rPr>
            </w:rPrChange>
          </w:rPr>
          <w:t>Chương 4: Kiểm thử</w:t>
        </w:r>
      </w:ins>
      <w:ins w:id="5738" w:author="phuong vu" w:date="2018-11-27T16:38:00Z">
        <w:r w:rsidR="00083585" w:rsidRPr="00920004">
          <w:rPr>
            <w:b/>
            <w:lang w:val="en-US"/>
            <w:rPrChange w:id="5739" w:author="phuong vu" w:date="2018-11-30T22:36:00Z">
              <w:rPr>
                <w:b/>
                <w:lang w:val="en-US"/>
              </w:rPr>
            </w:rPrChange>
          </w:rPr>
          <w:t>:</w:t>
        </w:r>
      </w:ins>
      <w:ins w:id="5740" w:author="phuong vu" w:date="2018-11-27T14:55:00Z">
        <w:r w:rsidRPr="00920004">
          <w:rPr>
            <w:lang w:val="en-US"/>
            <w:rPrChange w:id="5741" w:author="phuong vu" w:date="2018-11-30T22:36:00Z">
              <w:rPr>
                <w:lang w:val="en-US"/>
              </w:rPr>
            </w:rPrChange>
          </w:rPr>
          <w:t xml:space="preserve"> </w:t>
        </w:r>
        <w:r w:rsidRPr="00920004">
          <w:rPr>
            <w:rStyle w:val="spellingerror"/>
            <w:lang w:val="es-ES"/>
            <w:rPrChange w:id="5742" w:author="phuong vu" w:date="2018-11-30T22:36:00Z">
              <w:rPr>
                <w:rStyle w:val="spellingerror"/>
                <w:lang w:val="es-ES"/>
              </w:rPr>
            </w:rPrChange>
          </w:rPr>
          <w:t>Đưa</w:t>
        </w:r>
        <w:r w:rsidRPr="00920004">
          <w:rPr>
            <w:rStyle w:val="normaltextrun"/>
            <w:lang w:val="es-ES"/>
            <w:rPrChange w:id="5743" w:author="phuong vu" w:date="2018-11-30T22:36:00Z">
              <w:rPr>
                <w:rStyle w:val="normaltextrun"/>
                <w:lang w:val="es-ES"/>
              </w:rPr>
            </w:rPrChange>
          </w:rPr>
          <w:t xml:space="preserve"> </w:t>
        </w:r>
        <w:r w:rsidRPr="00920004">
          <w:rPr>
            <w:rStyle w:val="spellingerror"/>
            <w:lang w:val="es-ES"/>
            <w:rPrChange w:id="5744" w:author="phuong vu" w:date="2018-11-30T22:36:00Z">
              <w:rPr>
                <w:rStyle w:val="spellingerror"/>
                <w:lang w:val="es-ES"/>
              </w:rPr>
            </w:rPrChange>
          </w:rPr>
          <w:t>ra</w:t>
        </w:r>
        <w:r w:rsidRPr="00920004">
          <w:rPr>
            <w:rStyle w:val="normaltextrun"/>
            <w:lang w:val="es-ES"/>
            <w:rPrChange w:id="5745" w:author="phuong vu" w:date="2018-11-30T22:36:00Z">
              <w:rPr>
                <w:rStyle w:val="normaltextrun"/>
                <w:lang w:val="es-ES"/>
              </w:rPr>
            </w:rPrChange>
          </w:rPr>
          <w:t xml:space="preserve"> </w:t>
        </w:r>
        <w:r w:rsidRPr="00920004">
          <w:rPr>
            <w:rStyle w:val="spellingerror"/>
            <w:lang w:val="es-ES"/>
            <w:rPrChange w:id="5746" w:author="phuong vu" w:date="2018-11-30T22:36:00Z">
              <w:rPr>
                <w:rStyle w:val="spellingerror"/>
                <w:lang w:val="es-ES"/>
              </w:rPr>
            </w:rPrChange>
          </w:rPr>
          <w:t>mục</w:t>
        </w:r>
        <w:r w:rsidRPr="00920004">
          <w:rPr>
            <w:rStyle w:val="normaltextrun"/>
            <w:lang w:val="es-ES"/>
            <w:rPrChange w:id="5747" w:author="phuong vu" w:date="2018-11-30T22:36:00Z">
              <w:rPr>
                <w:rStyle w:val="normaltextrun"/>
                <w:lang w:val="es-ES"/>
              </w:rPr>
            </w:rPrChange>
          </w:rPr>
          <w:t xml:space="preserve"> </w:t>
        </w:r>
        <w:r w:rsidRPr="00920004">
          <w:rPr>
            <w:rStyle w:val="spellingerror"/>
            <w:lang w:val="es-ES"/>
            <w:rPrChange w:id="5748" w:author="phuong vu" w:date="2018-11-30T22:36:00Z">
              <w:rPr>
                <w:rStyle w:val="spellingerror"/>
                <w:lang w:val="es-ES"/>
              </w:rPr>
            </w:rPrChange>
          </w:rPr>
          <w:t>tiêu</w:t>
        </w:r>
        <w:r w:rsidRPr="00920004">
          <w:rPr>
            <w:rStyle w:val="normaltextrun"/>
            <w:lang w:val="es-ES"/>
            <w:rPrChange w:id="5749" w:author="phuong vu" w:date="2018-11-30T22:36:00Z">
              <w:rPr>
                <w:rStyle w:val="normaltextrun"/>
                <w:lang w:val="es-ES"/>
              </w:rPr>
            </w:rPrChange>
          </w:rPr>
          <w:t xml:space="preserve"> </w:t>
        </w:r>
        <w:r w:rsidRPr="00920004">
          <w:rPr>
            <w:rStyle w:val="spellingerror"/>
            <w:lang w:val="es-ES"/>
            <w:rPrChange w:id="5750" w:author="phuong vu" w:date="2018-11-30T22:36:00Z">
              <w:rPr>
                <w:rStyle w:val="spellingerror"/>
                <w:lang w:val="es-ES"/>
              </w:rPr>
            </w:rPrChange>
          </w:rPr>
          <w:t>kế</w:t>
        </w:r>
        <w:r w:rsidRPr="00920004">
          <w:rPr>
            <w:rStyle w:val="normaltextrun"/>
            <w:lang w:val="es-ES"/>
            <w:rPrChange w:id="5751" w:author="phuong vu" w:date="2018-11-30T22:36:00Z">
              <w:rPr>
                <w:rStyle w:val="normaltextrun"/>
                <w:lang w:val="es-ES"/>
              </w:rPr>
            </w:rPrChange>
          </w:rPr>
          <w:t xml:space="preserve"> </w:t>
        </w:r>
        <w:r w:rsidRPr="00920004">
          <w:rPr>
            <w:rStyle w:val="spellingerror"/>
            <w:lang w:val="es-ES"/>
            <w:rPrChange w:id="5752" w:author="phuong vu" w:date="2018-11-30T22:36:00Z">
              <w:rPr>
                <w:rStyle w:val="spellingerror"/>
                <w:lang w:val="es-ES"/>
              </w:rPr>
            </w:rPrChange>
          </w:rPr>
          <w:t>hoạch</w:t>
        </w:r>
        <w:r w:rsidRPr="00920004">
          <w:rPr>
            <w:rStyle w:val="normaltextrun"/>
            <w:lang w:val="es-ES"/>
            <w:rPrChange w:id="5753" w:author="phuong vu" w:date="2018-11-30T22:36:00Z">
              <w:rPr>
                <w:rStyle w:val="normaltextrun"/>
                <w:lang w:val="es-ES"/>
              </w:rPr>
            </w:rPrChange>
          </w:rPr>
          <w:t xml:space="preserve">, </w:t>
        </w:r>
        <w:r w:rsidRPr="00920004">
          <w:rPr>
            <w:rStyle w:val="spellingerror"/>
            <w:lang w:val="es-ES"/>
            <w:rPrChange w:id="5754" w:author="phuong vu" w:date="2018-11-30T22:36:00Z">
              <w:rPr>
                <w:rStyle w:val="spellingerror"/>
                <w:lang w:val="es-ES"/>
              </w:rPr>
            </w:rPrChange>
          </w:rPr>
          <w:t>các</w:t>
        </w:r>
        <w:r w:rsidRPr="00920004">
          <w:rPr>
            <w:rStyle w:val="normaltextrun"/>
            <w:lang w:val="es-ES"/>
            <w:rPrChange w:id="5755" w:author="phuong vu" w:date="2018-11-30T22:36:00Z">
              <w:rPr>
                <w:rStyle w:val="normaltextrun"/>
                <w:lang w:val="es-ES"/>
              </w:rPr>
            </w:rPrChange>
          </w:rPr>
          <w:t xml:space="preserve"> </w:t>
        </w:r>
        <w:r w:rsidRPr="00920004">
          <w:rPr>
            <w:rStyle w:val="spellingerror"/>
            <w:lang w:val="es-ES"/>
            <w:rPrChange w:id="5756" w:author="phuong vu" w:date="2018-11-30T22:36:00Z">
              <w:rPr>
                <w:rStyle w:val="spellingerror"/>
                <w:lang w:val="es-ES"/>
              </w:rPr>
            </w:rPrChange>
          </w:rPr>
          <w:t>trường</w:t>
        </w:r>
        <w:r w:rsidRPr="00920004">
          <w:rPr>
            <w:rStyle w:val="normaltextrun"/>
            <w:lang w:val="es-ES"/>
            <w:rPrChange w:id="5757" w:author="phuong vu" w:date="2018-11-30T22:36:00Z">
              <w:rPr>
                <w:rStyle w:val="normaltextrun"/>
                <w:lang w:val="es-ES"/>
              </w:rPr>
            </w:rPrChange>
          </w:rPr>
          <w:t xml:space="preserve"> </w:t>
        </w:r>
        <w:r w:rsidRPr="00920004">
          <w:rPr>
            <w:rStyle w:val="spellingerror"/>
            <w:lang w:val="es-ES"/>
            <w:rPrChange w:id="5758" w:author="phuong vu" w:date="2018-11-30T22:36:00Z">
              <w:rPr>
                <w:rStyle w:val="spellingerror"/>
                <w:lang w:val="es-ES"/>
              </w:rPr>
            </w:rPrChange>
          </w:rPr>
          <w:t>hợp</w:t>
        </w:r>
        <w:r w:rsidRPr="00920004">
          <w:rPr>
            <w:rStyle w:val="normaltextrun"/>
            <w:lang w:val="es-ES"/>
            <w:rPrChange w:id="5759" w:author="phuong vu" w:date="2018-11-30T22:36:00Z">
              <w:rPr>
                <w:rStyle w:val="normaltextrun"/>
                <w:lang w:val="es-ES"/>
              </w:rPr>
            </w:rPrChange>
          </w:rPr>
          <w:t xml:space="preserve"> </w:t>
        </w:r>
        <w:r w:rsidRPr="00920004">
          <w:rPr>
            <w:rStyle w:val="spellingerror"/>
            <w:lang w:val="es-ES"/>
            <w:rPrChange w:id="5760" w:author="phuong vu" w:date="2018-11-30T22:36:00Z">
              <w:rPr>
                <w:rStyle w:val="spellingerror"/>
                <w:lang w:val="es-ES"/>
              </w:rPr>
            </w:rPrChange>
          </w:rPr>
          <w:t>kiểm</w:t>
        </w:r>
        <w:r w:rsidRPr="00920004">
          <w:rPr>
            <w:rStyle w:val="normaltextrun"/>
            <w:lang w:val="es-ES"/>
            <w:rPrChange w:id="5761" w:author="phuong vu" w:date="2018-11-30T22:36:00Z">
              <w:rPr>
                <w:rStyle w:val="normaltextrun"/>
                <w:lang w:val="es-ES"/>
              </w:rPr>
            </w:rPrChange>
          </w:rPr>
          <w:t xml:space="preserve"> </w:t>
        </w:r>
        <w:r w:rsidRPr="00920004">
          <w:rPr>
            <w:rStyle w:val="spellingerror"/>
            <w:lang w:val="es-ES"/>
            <w:rPrChange w:id="5762" w:author="phuong vu" w:date="2018-11-30T22:36:00Z">
              <w:rPr>
                <w:rStyle w:val="spellingerror"/>
                <w:lang w:val="es-ES"/>
              </w:rPr>
            </w:rPrChange>
          </w:rPr>
          <w:t>thử</w:t>
        </w:r>
        <w:r w:rsidRPr="00920004">
          <w:rPr>
            <w:rStyle w:val="normaltextrun"/>
            <w:lang w:val="es-ES"/>
            <w:rPrChange w:id="5763" w:author="phuong vu" w:date="2018-11-30T22:36:00Z">
              <w:rPr>
                <w:rStyle w:val="normaltextrun"/>
                <w:lang w:val="es-ES"/>
              </w:rPr>
            </w:rPrChange>
          </w:rPr>
          <w:t xml:space="preserve"> </w:t>
        </w:r>
        <w:r w:rsidRPr="00920004">
          <w:rPr>
            <w:rStyle w:val="spellingerror"/>
            <w:lang w:val="es-ES"/>
            <w:rPrChange w:id="5764" w:author="phuong vu" w:date="2018-11-30T22:36:00Z">
              <w:rPr>
                <w:rStyle w:val="spellingerror"/>
                <w:lang w:val="es-ES"/>
              </w:rPr>
            </w:rPrChange>
          </w:rPr>
          <w:t>đối</w:t>
        </w:r>
        <w:r w:rsidRPr="00920004">
          <w:rPr>
            <w:rStyle w:val="normaltextrun"/>
            <w:lang w:val="es-ES"/>
            <w:rPrChange w:id="5765" w:author="phuong vu" w:date="2018-11-30T22:36:00Z">
              <w:rPr>
                <w:rStyle w:val="normaltextrun"/>
                <w:lang w:val="es-ES"/>
              </w:rPr>
            </w:rPrChange>
          </w:rPr>
          <w:t xml:space="preserve"> </w:t>
        </w:r>
        <w:r w:rsidRPr="00920004">
          <w:rPr>
            <w:rStyle w:val="spellingerror"/>
            <w:lang w:val="es-ES"/>
            <w:rPrChange w:id="5766" w:author="phuong vu" w:date="2018-11-30T22:36:00Z">
              <w:rPr>
                <w:rStyle w:val="spellingerror"/>
                <w:lang w:val="es-ES"/>
              </w:rPr>
            </w:rPrChange>
          </w:rPr>
          <w:t>với</w:t>
        </w:r>
        <w:r w:rsidRPr="00920004">
          <w:rPr>
            <w:rStyle w:val="normaltextrun"/>
            <w:lang w:val="es-ES"/>
            <w:rPrChange w:id="5767" w:author="phuong vu" w:date="2018-11-30T22:36:00Z">
              <w:rPr>
                <w:rStyle w:val="normaltextrun"/>
                <w:lang w:val="es-ES"/>
              </w:rPr>
            </w:rPrChange>
          </w:rPr>
          <w:t xml:space="preserve"> </w:t>
        </w:r>
        <w:r w:rsidRPr="00920004">
          <w:rPr>
            <w:rStyle w:val="spellingerror"/>
            <w:lang w:val="es-ES"/>
            <w:rPrChange w:id="5768" w:author="phuong vu" w:date="2018-11-30T22:36:00Z">
              <w:rPr>
                <w:rStyle w:val="spellingerror"/>
                <w:lang w:val="es-ES"/>
              </w:rPr>
            </w:rPrChange>
          </w:rPr>
          <w:t>chức</w:t>
        </w:r>
        <w:r w:rsidRPr="00920004">
          <w:rPr>
            <w:rStyle w:val="normaltextrun"/>
            <w:lang w:val="es-ES"/>
            <w:rPrChange w:id="5769" w:author="phuong vu" w:date="2018-11-30T22:36:00Z">
              <w:rPr>
                <w:rStyle w:val="normaltextrun"/>
                <w:lang w:val="es-ES"/>
              </w:rPr>
            </w:rPrChange>
          </w:rPr>
          <w:t xml:space="preserve"> </w:t>
        </w:r>
        <w:r w:rsidRPr="00920004">
          <w:rPr>
            <w:rStyle w:val="spellingerror"/>
            <w:lang w:val="es-ES"/>
            <w:rPrChange w:id="5770" w:author="phuong vu" w:date="2018-11-30T22:36:00Z">
              <w:rPr>
                <w:rStyle w:val="spellingerror"/>
                <w:lang w:val="es-ES"/>
              </w:rPr>
            </w:rPrChange>
          </w:rPr>
          <w:t>năng</w:t>
        </w:r>
        <w:r w:rsidRPr="00920004">
          <w:rPr>
            <w:rStyle w:val="normaltextrun"/>
            <w:lang w:val="es-ES"/>
            <w:rPrChange w:id="5771" w:author="phuong vu" w:date="2018-11-30T22:36:00Z">
              <w:rPr>
                <w:rStyle w:val="normaltextrun"/>
                <w:lang w:val="es-ES"/>
              </w:rPr>
            </w:rPrChange>
          </w:rPr>
          <w:t xml:space="preserve"> </w:t>
        </w:r>
        <w:r w:rsidRPr="00920004">
          <w:rPr>
            <w:rStyle w:val="spellingerror"/>
            <w:lang w:val="es-ES"/>
            <w:rPrChange w:id="5772" w:author="phuong vu" w:date="2018-11-30T22:36:00Z">
              <w:rPr>
                <w:rStyle w:val="spellingerror"/>
                <w:lang w:val="es-ES"/>
              </w:rPr>
            </w:rPrChange>
          </w:rPr>
          <w:t>của</w:t>
        </w:r>
        <w:r w:rsidRPr="00920004">
          <w:rPr>
            <w:rStyle w:val="normaltextrun"/>
            <w:lang w:val="es-ES"/>
            <w:rPrChange w:id="5773" w:author="phuong vu" w:date="2018-11-30T22:36:00Z">
              <w:rPr>
                <w:rStyle w:val="normaltextrun"/>
                <w:lang w:val="es-ES"/>
              </w:rPr>
            </w:rPrChange>
          </w:rPr>
          <w:t xml:space="preserve"> </w:t>
        </w:r>
        <w:r w:rsidRPr="00920004">
          <w:rPr>
            <w:rStyle w:val="spellingerror"/>
            <w:lang w:val="es-ES"/>
            <w:rPrChange w:id="5774" w:author="phuong vu" w:date="2018-11-30T22:36:00Z">
              <w:rPr>
                <w:rStyle w:val="spellingerror"/>
                <w:lang w:val="es-ES"/>
              </w:rPr>
            </w:rPrChange>
          </w:rPr>
          <w:t>hệ</w:t>
        </w:r>
        <w:r w:rsidRPr="00920004">
          <w:rPr>
            <w:rStyle w:val="normaltextrun"/>
            <w:lang w:val="es-ES"/>
            <w:rPrChange w:id="5775" w:author="phuong vu" w:date="2018-11-30T22:36:00Z">
              <w:rPr>
                <w:rStyle w:val="normaltextrun"/>
                <w:lang w:val="es-ES"/>
              </w:rPr>
            </w:rPrChange>
          </w:rPr>
          <w:t xml:space="preserve"> </w:t>
        </w:r>
        <w:r w:rsidRPr="00920004">
          <w:rPr>
            <w:rStyle w:val="spellingerror"/>
            <w:lang w:val="es-ES"/>
            <w:rPrChange w:id="5776" w:author="phuong vu" w:date="2018-11-30T22:36:00Z">
              <w:rPr>
                <w:rStyle w:val="spellingerror"/>
                <w:lang w:val="es-ES"/>
              </w:rPr>
            </w:rPrChange>
          </w:rPr>
          <w:t>thống.</w:t>
        </w:r>
      </w:ins>
    </w:p>
    <w:p w14:paraId="199EE908" w14:textId="77777777" w:rsidR="00A26BE3" w:rsidRPr="00920004" w:rsidRDefault="00A26BE3" w:rsidP="00FE6A57">
      <w:pPr>
        <w:ind w:left="720"/>
        <w:rPr>
          <w:ins w:id="5777" w:author="phuong vu" w:date="2018-11-27T14:55:00Z"/>
          <w:lang w:val="en-US"/>
          <w:rPrChange w:id="5778" w:author="phuong vu" w:date="2018-11-30T22:36:00Z">
            <w:rPr>
              <w:ins w:id="5779" w:author="phuong vu" w:date="2018-11-27T14:55:00Z"/>
              <w:lang w:val="en-US"/>
            </w:rPr>
          </w:rPrChange>
        </w:rPr>
        <w:pPrChange w:id="5780" w:author="phuong vu" w:date="2018-11-30T16:34:00Z">
          <w:pPr>
            <w:pStyle w:val="ListParagraph"/>
            <w:numPr>
              <w:ilvl w:val="1"/>
              <w:numId w:val="65"/>
            </w:numPr>
            <w:ind w:left="1440" w:hanging="360"/>
          </w:pPr>
        </w:pPrChange>
      </w:pPr>
    </w:p>
    <w:p w14:paraId="79937B28" w14:textId="5F21A1C4" w:rsidR="00AB715C" w:rsidRPr="00920004" w:rsidRDefault="00A26BE3" w:rsidP="00FE6A57">
      <w:pPr>
        <w:ind w:left="720"/>
        <w:rPr>
          <w:ins w:id="5781" w:author="phuong vu" w:date="2018-11-27T14:55:00Z"/>
          <w:lang w:val="en-US"/>
          <w:rPrChange w:id="5782" w:author="phuong vu" w:date="2018-11-30T22:36:00Z">
            <w:rPr>
              <w:ins w:id="5783" w:author="phuong vu" w:date="2018-11-27T14:55:00Z"/>
              <w:lang w:val="en-US"/>
            </w:rPr>
          </w:rPrChange>
        </w:rPr>
        <w:pPrChange w:id="5784" w:author="phuong vu" w:date="2018-11-30T16:34:00Z">
          <w:pPr>
            <w:pStyle w:val="ListParagraph"/>
            <w:numPr>
              <w:ilvl w:val="1"/>
              <w:numId w:val="65"/>
            </w:numPr>
            <w:ind w:left="1440" w:hanging="360"/>
          </w:pPr>
        </w:pPrChange>
      </w:pPr>
      <w:ins w:id="5785" w:author="phuong vu" w:date="2018-11-30T09:58:00Z">
        <w:r w:rsidRPr="00920004">
          <w:rPr>
            <w:b/>
            <w:lang w:val="en-US"/>
            <w:rPrChange w:id="5786" w:author="phuong vu" w:date="2018-11-30T22:36:00Z">
              <w:rPr>
                <w:b/>
                <w:lang w:val="en-US"/>
              </w:rPr>
            </w:rPrChange>
          </w:rPr>
          <w:t xml:space="preserve">Phần </w:t>
        </w:r>
      </w:ins>
      <w:ins w:id="5787" w:author="phuong vu" w:date="2018-11-27T14:55:00Z">
        <w:r w:rsidR="00AB715C" w:rsidRPr="00920004">
          <w:rPr>
            <w:b/>
            <w:lang w:val="en-US"/>
            <w:rPrChange w:id="5788" w:author="phuong vu" w:date="2018-11-30T22:36:00Z">
              <w:rPr>
                <w:lang w:val="en-US"/>
              </w:rPr>
            </w:rPrChange>
          </w:rPr>
          <w:t>Kết luận</w:t>
        </w:r>
      </w:ins>
      <w:ins w:id="5789" w:author="phuong vu" w:date="2018-11-27T16:38:00Z">
        <w:r w:rsidR="00083585" w:rsidRPr="00920004">
          <w:rPr>
            <w:b/>
            <w:lang w:val="en-US"/>
            <w:rPrChange w:id="5790" w:author="phuong vu" w:date="2018-11-30T22:36:00Z">
              <w:rPr>
                <w:lang w:val="en-US"/>
              </w:rPr>
            </w:rPrChange>
          </w:rPr>
          <w:t>:</w:t>
        </w:r>
      </w:ins>
      <w:ins w:id="5791" w:author="phuong vu" w:date="2018-11-27T14:55:00Z">
        <w:r w:rsidR="00AB715C" w:rsidRPr="00920004">
          <w:rPr>
            <w:lang w:val="en-US"/>
            <w:rPrChange w:id="5792" w:author="phuong vu" w:date="2018-11-30T22:36:00Z">
              <w:rPr>
                <w:lang w:val="en-US"/>
              </w:rPr>
            </w:rPrChange>
          </w:rPr>
          <w:t xml:space="preserve"> </w:t>
        </w:r>
        <w:r w:rsidR="00AB715C" w:rsidRPr="00920004">
          <w:rPr>
            <w:rStyle w:val="spellingerror"/>
            <w:lang w:val="es-ES"/>
            <w:rPrChange w:id="5793" w:author="phuong vu" w:date="2018-11-30T22:36:00Z">
              <w:rPr>
                <w:rStyle w:val="spellingerror"/>
                <w:lang w:val="es-ES"/>
              </w:rPr>
            </w:rPrChange>
          </w:rPr>
          <w:t>Nêu</w:t>
        </w:r>
        <w:r w:rsidR="00AB715C" w:rsidRPr="00920004">
          <w:rPr>
            <w:rStyle w:val="normaltextrun"/>
            <w:lang w:val="es-ES"/>
            <w:rPrChange w:id="5794" w:author="phuong vu" w:date="2018-11-30T22:36:00Z">
              <w:rPr>
                <w:rStyle w:val="normaltextrun"/>
                <w:lang w:val="es-ES"/>
              </w:rPr>
            </w:rPrChange>
          </w:rPr>
          <w:t xml:space="preserve"> </w:t>
        </w:r>
        <w:r w:rsidR="00AB715C" w:rsidRPr="00920004">
          <w:rPr>
            <w:rStyle w:val="spellingerror"/>
            <w:lang w:val="es-ES"/>
            <w:rPrChange w:id="5795" w:author="phuong vu" w:date="2018-11-30T22:36:00Z">
              <w:rPr>
                <w:rStyle w:val="spellingerror"/>
                <w:lang w:val="es-ES"/>
              </w:rPr>
            </w:rPrChange>
          </w:rPr>
          <w:t>lên</w:t>
        </w:r>
        <w:r w:rsidR="00AB715C" w:rsidRPr="00920004">
          <w:rPr>
            <w:rStyle w:val="normaltextrun"/>
            <w:lang w:val="es-ES"/>
            <w:rPrChange w:id="5796" w:author="phuong vu" w:date="2018-11-30T22:36:00Z">
              <w:rPr>
                <w:rStyle w:val="normaltextrun"/>
                <w:lang w:val="es-ES"/>
              </w:rPr>
            </w:rPrChange>
          </w:rPr>
          <w:t xml:space="preserve"> </w:t>
        </w:r>
        <w:r w:rsidR="00AB715C" w:rsidRPr="00920004">
          <w:rPr>
            <w:rStyle w:val="spellingerror"/>
            <w:lang w:val="es-ES"/>
            <w:rPrChange w:id="5797" w:author="phuong vu" w:date="2018-11-30T22:36:00Z">
              <w:rPr>
                <w:rStyle w:val="spellingerror"/>
                <w:lang w:val="es-ES"/>
              </w:rPr>
            </w:rPrChange>
          </w:rPr>
          <w:t>những</w:t>
        </w:r>
        <w:r w:rsidR="00AB715C" w:rsidRPr="00920004">
          <w:rPr>
            <w:rStyle w:val="normaltextrun"/>
            <w:lang w:val="es-ES"/>
            <w:rPrChange w:id="5798" w:author="phuong vu" w:date="2018-11-30T22:36:00Z">
              <w:rPr>
                <w:rStyle w:val="normaltextrun"/>
                <w:lang w:val="es-ES"/>
              </w:rPr>
            </w:rPrChange>
          </w:rPr>
          <w:t xml:space="preserve"> </w:t>
        </w:r>
        <w:r w:rsidR="00AB715C" w:rsidRPr="00920004">
          <w:rPr>
            <w:rStyle w:val="spellingerror"/>
            <w:lang w:val="es-ES"/>
            <w:rPrChange w:id="5799" w:author="phuong vu" w:date="2018-11-30T22:36:00Z">
              <w:rPr>
                <w:rStyle w:val="spellingerror"/>
                <w:lang w:val="es-ES"/>
              </w:rPr>
            </w:rPrChange>
          </w:rPr>
          <w:t>kết</w:t>
        </w:r>
        <w:r w:rsidR="00AB715C" w:rsidRPr="00920004">
          <w:rPr>
            <w:rStyle w:val="normaltextrun"/>
            <w:lang w:val="es-ES"/>
            <w:rPrChange w:id="5800" w:author="phuong vu" w:date="2018-11-30T22:36:00Z">
              <w:rPr>
                <w:rStyle w:val="normaltextrun"/>
                <w:lang w:val="es-ES"/>
              </w:rPr>
            </w:rPrChange>
          </w:rPr>
          <w:t xml:space="preserve"> </w:t>
        </w:r>
        <w:r w:rsidR="00AB715C" w:rsidRPr="00920004">
          <w:rPr>
            <w:rStyle w:val="spellingerror"/>
            <w:lang w:val="es-ES"/>
            <w:rPrChange w:id="5801" w:author="phuong vu" w:date="2018-11-30T22:36:00Z">
              <w:rPr>
                <w:rStyle w:val="spellingerror"/>
                <w:lang w:val="es-ES"/>
              </w:rPr>
            </w:rPrChange>
          </w:rPr>
          <w:t>quả</w:t>
        </w:r>
        <w:r w:rsidR="00AB715C" w:rsidRPr="00920004">
          <w:rPr>
            <w:rStyle w:val="normaltextrun"/>
            <w:lang w:val="es-ES"/>
            <w:rPrChange w:id="5802" w:author="phuong vu" w:date="2018-11-30T22:36:00Z">
              <w:rPr>
                <w:rStyle w:val="normaltextrun"/>
                <w:lang w:val="es-ES"/>
              </w:rPr>
            </w:rPrChange>
          </w:rPr>
          <w:t xml:space="preserve"> </w:t>
        </w:r>
        <w:r w:rsidR="00AB715C" w:rsidRPr="00920004">
          <w:rPr>
            <w:rStyle w:val="spellingerror"/>
            <w:lang w:val="es-ES"/>
            <w:rPrChange w:id="5803" w:author="phuong vu" w:date="2018-11-30T22:36:00Z">
              <w:rPr>
                <w:rStyle w:val="spellingerror"/>
                <w:lang w:val="es-ES"/>
              </w:rPr>
            </w:rPrChange>
          </w:rPr>
          <w:t>đạt</w:t>
        </w:r>
        <w:r w:rsidR="00AB715C" w:rsidRPr="00920004">
          <w:rPr>
            <w:rStyle w:val="normaltextrun"/>
            <w:lang w:val="es-ES"/>
            <w:rPrChange w:id="5804" w:author="phuong vu" w:date="2018-11-30T22:36:00Z">
              <w:rPr>
                <w:rStyle w:val="normaltextrun"/>
                <w:lang w:val="es-ES"/>
              </w:rPr>
            </w:rPrChange>
          </w:rPr>
          <w:t xml:space="preserve"> </w:t>
        </w:r>
        <w:r w:rsidR="00AB715C" w:rsidRPr="00920004">
          <w:rPr>
            <w:rStyle w:val="spellingerror"/>
            <w:lang w:val="es-ES"/>
            <w:rPrChange w:id="5805" w:author="phuong vu" w:date="2018-11-30T22:36:00Z">
              <w:rPr>
                <w:rStyle w:val="spellingerror"/>
                <w:lang w:val="es-ES"/>
              </w:rPr>
            </w:rPrChange>
          </w:rPr>
          <w:t>được</w:t>
        </w:r>
        <w:r w:rsidR="00AB715C" w:rsidRPr="00920004">
          <w:rPr>
            <w:rStyle w:val="normaltextrun"/>
            <w:lang w:val="es-ES"/>
            <w:rPrChange w:id="5806" w:author="phuong vu" w:date="2018-11-30T22:36:00Z">
              <w:rPr>
                <w:rStyle w:val="normaltextrun"/>
                <w:lang w:val="es-ES"/>
              </w:rPr>
            </w:rPrChange>
          </w:rPr>
          <w:t xml:space="preserve"> </w:t>
        </w:r>
        <w:r w:rsidR="00AB715C" w:rsidRPr="00920004">
          <w:rPr>
            <w:rStyle w:val="spellingerror"/>
            <w:lang w:val="es-ES"/>
            <w:rPrChange w:id="5807" w:author="phuong vu" w:date="2018-11-30T22:36:00Z">
              <w:rPr>
                <w:rStyle w:val="spellingerror"/>
                <w:lang w:val="es-ES"/>
              </w:rPr>
            </w:rPrChange>
          </w:rPr>
          <w:t>và</w:t>
        </w:r>
        <w:r w:rsidR="00AB715C" w:rsidRPr="00920004">
          <w:rPr>
            <w:rStyle w:val="normaltextrun"/>
            <w:lang w:val="es-ES"/>
            <w:rPrChange w:id="5808" w:author="phuong vu" w:date="2018-11-30T22:36:00Z">
              <w:rPr>
                <w:rStyle w:val="normaltextrun"/>
                <w:lang w:val="es-ES"/>
              </w:rPr>
            </w:rPrChange>
          </w:rPr>
          <w:t xml:space="preserve"> </w:t>
        </w:r>
        <w:r w:rsidR="00AB715C" w:rsidRPr="00920004">
          <w:rPr>
            <w:rStyle w:val="spellingerror"/>
            <w:lang w:val="es-ES"/>
            <w:rPrChange w:id="5809" w:author="phuong vu" w:date="2018-11-30T22:36:00Z">
              <w:rPr>
                <w:rStyle w:val="spellingerror"/>
                <w:lang w:val="es-ES"/>
              </w:rPr>
            </w:rPrChange>
          </w:rPr>
          <w:t>hướng</w:t>
        </w:r>
        <w:r w:rsidR="00AB715C" w:rsidRPr="00920004">
          <w:rPr>
            <w:rStyle w:val="normaltextrun"/>
            <w:lang w:val="es-ES"/>
            <w:rPrChange w:id="5810" w:author="phuong vu" w:date="2018-11-30T22:36:00Z">
              <w:rPr>
                <w:rStyle w:val="normaltextrun"/>
                <w:lang w:val="es-ES"/>
              </w:rPr>
            </w:rPrChange>
          </w:rPr>
          <w:t xml:space="preserve"> </w:t>
        </w:r>
        <w:r w:rsidR="00AB715C" w:rsidRPr="00920004">
          <w:rPr>
            <w:rStyle w:val="spellingerror"/>
            <w:lang w:val="es-ES"/>
            <w:rPrChange w:id="5811" w:author="phuong vu" w:date="2018-11-30T22:36:00Z">
              <w:rPr>
                <w:rStyle w:val="spellingerror"/>
                <w:lang w:val="es-ES"/>
              </w:rPr>
            </w:rPrChange>
          </w:rPr>
          <w:t>phát</w:t>
        </w:r>
        <w:r w:rsidR="00AB715C" w:rsidRPr="00920004">
          <w:rPr>
            <w:rStyle w:val="normaltextrun"/>
            <w:lang w:val="es-ES"/>
            <w:rPrChange w:id="5812" w:author="phuong vu" w:date="2018-11-30T22:36:00Z">
              <w:rPr>
                <w:rStyle w:val="normaltextrun"/>
                <w:lang w:val="es-ES"/>
              </w:rPr>
            </w:rPrChange>
          </w:rPr>
          <w:t xml:space="preserve"> </w:t>
        </w:r>
        <w:r w:rsidR="00AB715C" w:rsidRPr="00920004">
          <w:rPr>
            <w:rStyle w:val="spellingerror"/>
            <w:lang w:val="es-ES"/>
            <w:rPrChange w:id="5813" w:author="phuong vu" w:date="2018-11-30T22:36:00Z">
              <w:rPr>
                <w:rStyle w:val="spellingerror"/>
                <w:lang w:val="es-ES"/>
              </w:rPr>
            </w:rPrChange>
          </w:rPr>
          <w:t>triển</w:t>
        </w:r>
        <w:r w:rsidR="00AB715C" w:rsidRPr="00920004">
          <w:rPr>
            <w:rStyle w:val="normaltextrun"/>
            <w:lang w:val="es-ES"/>
            <w:rPrChange w:id="5814" w:author="phuong vu" w:date="2018-11-30T22:36:00Z">
              <w:rPr>
                <w:rStyle w:val="normaltextrun"/>
                <w:lang w:val="es-ES"/>
              </w:rPr>
            </w:rPrChange>
          </w:rPr>
          <w:t xml:space="preserve"> </w:t>
        </w:r>
        <w:r w:rsidR="00AB715C" w:rsidRPr="00920004">
          <w:rPr>
            <w:rStyle w:val="spellingerror"/>
            <w:lang w:val="es-ES"/>
            <w:rPrChange w:id="5815" w:author="phuong vu" w:date="2018-11-30T22:36:00Z">
              <w:rPr>
                <w:rStyle w:val="spellingerror"/>
                <w:lang w:val="es-ES"/>
              </w:rPr>
            </w:rPrChange>
          </w:rPr>
          <w:t>cho</w:t>
        </w:r>
        <w:r w:rsidR="00AB715C" w:rsidRPr="00920004">
          <w:rPr>
            <w:rStyle w:val="normaltextrun"/>
            <w:lang w:val="es-ES"/>
            <w:rPrChange w:id="5816" w:author="phuong vu" w:date="2018-11-30T22:36:00Z">
              <w:rPr>
                <w:rStyle w:val="normaltextrun"/>
                <w:lang w:val="es-ES"/>
              </w:rPr>
            </w:rPrChange>
          </w:rPr>
          <w:t xml:space="preserve"> </w:t>
        </w:r>
        <w:r w:rsidR="00AB715C" w:rsidRPr="00920004">
          <w:rPr>
            <w:rStyle w:val="spellingerror"/>
            <w:lang w:val="es-ES"/>
            <w:rPrChange w:id="5817" w:author="phuong vu" w:date="2018-11-30T22:36:00Z">
              <w:rPr>
                <w:rStyle w:val="spellingerror"/>
                <w:lang w:val="es-ES"/>
              </w:rPr>
            </w:rPrChange>
          </w:rPr>
          <w:t>đề</w:t>
        </w:r>
        <w:r w:rsidR="00AB715C" w:rsidRPr="00920004">
          <w:rPr>
            <w:rStyle w:val="normaltextrun"/>
            <w:lang w:val="es-ES"/>
            <w:rPrChange w:id="5818" w:author="phuong vu" w:date="2018-11-30T22:36:00Z">
              <w:rPr>
                <w:rStyle w:val="normaltextrun"/>
                <w:lang w:val="es-ES"/>
              </w:rPr>
            </w:rPrChange>
          </w:rPr>
          <w:t xml:space="preserve"> </w:t>
        </w:r>
        <w:r w:rsidR="00AB715C" w:rsidRPr="00920004">
          <w:rPr>
            <w:rStyle w:val="spellingerror"/>
            <w:lang w:val="es-ES"/>
            <w:rPrChange w:id="5819" w:author="phuong vu" w:date="2018-11-30T22:36:00Z">
              <w:rPr>
                <w:rStyle w:val="spellingerror"/>
                <w:lang w:val="es-ES"/>
              </w:rPr>
            </w:rPrChange>
          </w:rPr>
          <w:t>tài.</w:t>
        </w:r>
      </w:ins>
    </w:p>
    <w:p w14:paraId="7553CD9D" w14:textId="32533FDC" w:rsidR="00083585" w:rsidRPr="00920004" w:rsidRDefault="00083585" w:rsidP="00FE6A57">
      <w:pPr>
        <w:rPr>
          <w:ins w:id="5820" w:author="phuong vu" w:date="2018-11-27T16:38:00Z"/>
          <w:lang w:val="en-US"/>
          <w:rPrChange w:id="5821" w:author="phuong vu" w:date="2018-11-30T22:36:00Z">
            <w:rPr>
              <w:ins w:id="5822" w:author="phuong vu" w:date="2018-11-27T16:38:00Z"/>
              <w:lang w:val="en-US"/>
            </w:rPr>
          </w:rPrChange>
        </w:rPr>
        <w:pPrChange w:id="5823" w:author="phuong vu" w:date="2018-11-30T16:34:00Z">
          <w:pPr>
            <w:jc w:val="left"/>
          </w:pPr>
        </w:pPrChange>
      </w:pPr>
      <w:ins w:id="5824" w:author="phuong vu" w:date="2018-11-27T16:38:00Z">
        <w:r w:rsidRPr="00920004">
          <w:rPr>
            <w:lang w:val="en-US"/>
            <w:rPrChange w:id="5825" w:author="phuong vu" w:date="2018-11-30T22:36:00Z">
              <w:rPr>
                <w:lang w:val="en-US"/>
              </w:rPr>
            </w:rPrChange>
          </w:rPr>
          <w:br w:type="page"/>
        </w:r>
      </w:ins>
    </w:p>
    <w:p w14:paraId="24B9E1B0" w14:textId="67F15F76" w:rsidR="003166DB" w:rsidRPr="00920004" w:rsidDel="00083585" w:rsidRDefault="003166DB" w:rsidP="00BD0851">
      <w:pPr>
        <w:spacing w:before="240" w:line="0" w:lineRule="atLeast"/>
        <w:rPr>
          <w:del w:id="5826" w:author="phuong vu" w:date="2018-11-27T16:38:00Z"/>
          <w:lang w:val="en-US"/>
          <w:rPrChange w:id="5827" w:author="phuong vu" w:date="2018-11-30T22:36:00Z">
            <w:rPr>
              <w:del w:id="5828" w:author="phuong vu" w:date="2018-11-27T16:38:00Z"/>
              <w:lang w:val="en-US"/>
            </w:rPr>
          </w:rPrChange>
        </w:rPr>
        <w:pPrChange w:id="5829" w:author="phuong vu" w:date="2018-11-30T14:16:00Z">
          <w:pPr>
            <w:pStyle w:val="Heading2"/>
          </w:pPr>
        </w:pPrChange>
      </w:pPr>
    </w:p>
    <w:p w14:paraId="32972197" w14:textId="3CA7CC40" w:rsidR="00C557CE" w:rsidRPr="00920004" w:rsidDel="00382451" w:rsidRDefault="00C557CE" w:rsidP="00BD0851">
      <w:pPr>
        <w:pStyle w:val="Heading1"/>
        <w:spacing w:before="240" w:line="0" w:lineRule="atLeast"/>
        <w:rPr>
          <w:del w:id="5830" w:author="phuong vu" w:date="2018-11-22T13:05:00Z"/>
          <w:rFonts w:cstheme="majorHAnsi"/>
          <w:rPrChange w:id="5831" w:author="phuong vu" w:date="2018-11-30T22:36:00Z">
            <w:rPr>
              <w:del w:id="5832" w:author="phuong vu" w:date="2018-11-22T13:05:00Z"/>
            </w:rPr>
          </w:rPrChange>
        </w:rPr>
        <w:pPrChange w:id="5833" w:author="phuong vu" w:date="2018-11-30T14:16:00Z">
          <w:pPr>
            <w:pStyle w:val="Heading1"/>
          </w:pPr>
        </w:pPrChange>
      </w:pPr>
      <w:del w:id="5834" w:author="phuong vu" w:date="2018-11-22T13:05:00Z">
        <w:r w:rsidRPr="00920004" w:rsidDel="00476B40">
          <w:rPr>
            <w:rFonts w:cstheme="majorHAnsi"/>
            <w:b w:val="0"/>
            <w:rPrChange w:id="5835" w:author="phuong vu" w:date="2018-11-30T22:36:00Z">
              <w:rPr>
                <w:rFonts w:cstheme="majorHAnsi"/>
                <w:b w:val="0"/>
              </w:rPr>
            </w:rPrChange>
          </w:rPr>
          <w:delText>M</w:delText>
        </w:r>
        <w:r w:rsidRPr="00920004" w:rsidDel="00476B40">
          <w:rPr>
            <w:rFonts w:cstheme="majorHAnsi"/>
            <w:b w:val="0"/>
            <w:rPrChange w:id="5836" w:author="phuong vu" w:date="2018-11-30T22:36:00Z">
              <w:rPr>
                <w:b w:val="0"/>
              </w:rPr>
            </w:rPrChange>
          </w:rPr>
          <w:delText>ục tiêu nghiên cứu</w:delText>
        </w:r>
        <w:bookmarkStart w:id="5837" w:name="_Toc530657334"/>
        <w:bookmarkEnd w:id="5837"/>
      </w:del>
    </w:p>
    <w:p w14:paraId="0C538E97" w14:textId="1ABF7573" w:rsidR="00382451" w:rsidRPr="00920004" w:rsidRDefault="00382451" w:rsidP="00BD0851">
      <w:pPr>
        <w:pStyle w:val="Style1"/>
        <w:spacing w:before="240" w:line="0" w:lineRule="atLeast"/>
        <w:rPr>
          <w:ins w:id="5838" w:author="phuong vu" w:date="2018-11-22T13:48:00Z"/>
          <w:rFonts w:cstheme="majorHAnsi"/>
          <w:rPrChange w:id="5839" w:author="phuong vu" w:date="2018-11-30T22:36:00Z">
            <w:rPr>
              <w:ins w:id="5840" w:author="phuong vu" w:date="2018-11-22T13:48:00Z"/>
            </w:rPr>
          </w:rPrChange>
        </w:rPr>
        <w:pPrChange w:id="5841" w:author="phuong vu" w:date="2018-11-30T14:16:00Z">
          <w:pPr>
            <w:pStyle w:val="Style1"/>
          </w:pPr>
        </w:pPrChange>
      </w:pPr>
      <w:bookmarkStart w:id="5842" w:name="_Toc531380631"/>
      <w:ins w:id="5843" w:author="phuong vu" w:date="2018-11-22T13:45:00Z">
        <w:r w:rsidRPr="00920004">
          <w:rPr>
            <w:rFonts w:cstheme="majorHAnsi"/>
            <w:rPrChange w:id="5844" w:author="phuong vu" w:date="2018-11-30T22:36:00Z">
              <w:rPr/>
            </w:rPrChange>
          </w:rPr>
          <w:t>P</w:t>
        </w:r>
      </w:ins>
      <w:ins w:id="5845" w:author="phuong vu" w:date="2018-11-22T13:46:00Z">
        <w:r w:rsidRPr="00920004">
          <w:rPr>
            <w:rFonts w:cstheme="majorHAnsi"/>
            <w:rPrChange w:id="5846" w:author="phuong vu" w:date="2018-11-30T22:36:00Z">
              <w:rPr/>
            </w:rPrChange>
          </w:rPr>
          <w:t>HẦN NỘI DUNG</w:t>
        </w:r>
      </w:ins>
      <w:bookmarkEnd w:id="5842"/>
    </w:p>
    <w:p w14:paraId="5722B8CE" w14:textId="35EA8AA1" w:rsidR="00382451" w:rsidRPr="00920004" w:rsidRDefault="00382451" w:rsidP="001374D6">
      <w:pPr>
        <w:pStyle w:val="Heading1"/>
        <w:tabs>
          <w:tab w:val="left" w:pos="450"/>
        </w:tabs>
        <w:spacing w:before="240" w:line="0" w:lineRule="atLeast"/>
        <w:ind w:firstLine="0"/>
        <w:rPr>
          <w:ins w:id="5847" w:author="phuong vu" w:date="2018-11-22T13:45:00Z"/>
          <w:rFonts w:cstheme="majorHAnsi"/>
          <w:szCs w:val="28"/>
          <w:rPrChange w:id="5848" w:author="phuong vu" w:date="2018-11-30T22:36:00Z">
            <w:rPr>
              <w:ins w:id="5849" w:author="phuong vu" w:date="2018-11-22T13:45:00Z"/>
            </w:rPr>
          </w:rPrChange>
        </w:rPr>
        <w:pPrChange w:id="5850" w:author="phuong vu" w:date="2018-11-30T16:39:00Z">
          <w:pPr>
            <w:pStyle w:val="Heading1"/>
          </w:pPr>
        </w:pPrChange>
      </w:pPr>
      <w:bookmarkStart w:id="5851" w:name="_Toc531380632"/>
      <w:ins w:id="5852" w:author="phuong vu" w:date="2018-11-22T13:48:00Z">
        <w:r w:rsidRPr="00920004">
          <w:rPr>
            <w:rFonts w:cstheme="majorHAnsi"/>
            <w:szCs w:val="28"/>
            <w:rPrChange w:id="5853" w:author="phuong vu" w:date="2018-11-30T22:36:00Z">
              <w:rPr>
                <w:szCs w:val="28"/>
              </w:rPr>
            </w:rPrChange>
          </w:rPr>
          <w:t>ĐẶC TẢ YÊU C</w:t>
        </w:r>
        <w:r w:rsidRPr="00920004">
          <w:rPr>
            <w:rFonts w:cstheme="majorHAnsi"/>
            <w:szCs w:val="28"/>
            <w:rPrChange w:id="5854" w:author="phuong vu" w:date="2018-11-30T22:36:00Z">
              <w:rPr/>
            </w:rPrChange>
          </w:rPr>
          <w:t>ẦU</w:t>
        </w:r>
      </w:ins>
      <w:bookmarkEnd w:id="5851"/>
    </w:p>
    <w:p w14:paraId="7CE5FF4B" w14:textId="050DAD57" w:rsidR="003C43C4" w:rsidRPr="00920004" w:rsidDel="00476B40" w:rsidRDefault="003C43C4" w:rsidP="00BD0851">
      <w:pPr>
        <w:pStyle w:val="Heading2"/>
        <w:spacing w:before="240" w:line="0" w:lineRule="atLeast"/>
        <w:rPr>
          <w:del w:id="5855" w:author="phuong vu" w:date="2018-11-22T13:05:00Z"/>
          <w:rPrChange w:id="5856" w:author="phuong vu" w:date="2018-11-30T22:36:00Z">
            <w:rPr>
              <w:del w:id="5857" w:author="phuong vu" w:date="2018-11-22T13:05:00Z"/>
            </w:rPr>
          </w:rPrChange>
        </w:rPr>
        <w:pPrChange w:id="5858" w:author="phuong vu" w:date="2018-11-30T14:16:00Z">
          <w:pPr>
            <w:ind w:left="720"/>
          </w:pPr>
        </w:pPrChange>
      </w:pPr>
      <w:del w:id="5859" w:author="phuong vu" w:date="2018-11-22T13:05:00Z">
        <w:r w:rsidRPr="00920004" w:rsidDel="00476B40">
          <w:rPr>
            <w:rPrChange w:id="5860" w:author="phuong vu" w:date="2018-11-30T22:36:00Z">
              <w:rPr/>
            </w:rPrChange>
          </w:rPr>
          <w:delText>Phát triển một mô hình hệ thống giặt ủi dựa trên các công nghệ phổ biến hiện nay gồm:</w:delText>
        </w:r>
        <w:bookmarkStart w:id="5861" w:name="_Toc530657335"/>
        <w:bookmarkStart w:id="5862" w:name="_Toc530658278"/>
        <w:bookmarkStart w:id="5863" w:name="_Toc530662003"/>
        <w:bookmarkStart w:id="5864" w:name="_Toc530662470"/>
        <w:bookmarkStart w:id="5865" w:name="_Toc531009386"/>
        <w:bookmarkStart w:id="5866" w:name="_Toc531101622"/>
        <w:bookmarkStart w:id="5867" w:name="_Toc531102570"/>
        <w:bookmarkStart w:id="5868" w:name="_Toc531358810"/>
        <w:bookmarkStart w:id="5869" w:name="_Toc531359791"/>
        <w:bookmarkStart w:id="5870" w:name="_Toc531380633"/>
        <w:bookmarkEnd w:id="5861"/>
        <w:bookmarkEnd w:id="5862"/>
        <w:bookmarkEnd w:id="5863"/>
        <w:bookmarkEnd w:id="5864"/>
        <w:bookmarkEnd w:id="5865"/>
        <w:bookmarkEnd w:id="5866"/>
        <w:bookmarkEnd w:id="5867"/>
        <w:bookmarkEnd w:id="5868"/>
        <w:bookmarkEnd w:id="5869"/>
        <w:bookmarkEnd w:id="5870"/>
      </w:del>
    </w:p>
    <w:p w14:paraId="068EA7C1" w14:textId="00A43552" w:rsidR="009219F1" w:rsidRPr="00920004" w:rsidDel="00476B40" w:rsidRDefault="009219F1" w:rsidP="00BD0851">
      <w:pPr>
        <w:pStyle w:val="Heading2"/>
        <w:spacing w:before="240" w:line="0" w:lineRule="atLeast"/>
        <w:rPr>
          <w:del w:id="5871" w:author="phuong vu" w:date="2018-11-22T13:05:00Z"/>
          <w:rPrChange w:id="5872" w:author="phuong vu" w:date="2018-11-30T22:36:00Z">
            <w:rPr>
              <w:del w:id="5873" w:author="phuong vu" w:date="2018-11-22T13:05:00Z"/>
            </w:rPr>
          </w:rPrChange>
        </w:rPr>
        <w:pPrChange w:id="5874" w:author="phuong vu" w:date="2018-11-30T14:16:00Z">
          <w:pPr>
            <w:ind w:left="720"/>
          </w:pPr>
        </w:pPrChange>
      </w:pPr>
      <w:del w:id="5875" w:author="phuong vu" w:date="2018-11-22T13:05:00Z">
        <w:r w:rsidRPr="00920004" w:rsidDel="00476B40">
          <w:rPr>
            <w:rPrChange w:id="5876" w:author="phuong vu" w:date="2018-11-30T22:36:00Z">
              <w:rPr/>
            </w:rPrChange>
          </w:rPr>
          <w:delText>- Xây dựng một ứng dụng Android hỗ trợ khách hàng tạo đơn hàng và tìm được những chi nhánh giặt ủi của cửa hàng gần nhất trong phạm vi được quy định trước.</w:delText>
        </w:r>
        <w:bookmarkStart w:id="5877" w:name="_Toc530657336"/>
        <w:bookmarkStart w:id="5878" w:name="_Toc530658279"/>
        <w:bookmarkStart w:id="5879" w:name="_Toc530662004"/>
        <w:bookmarkStart w:id="5880" w:name="_Toc530662471"/>
        <w:bookmarkStart w:id="5881" w:name="_Toc531009387"/>
        <w:bookmarkStart w:id="5882" w:name="_Toc531101623"/>
        <w:bookmarkStart w:id="5883" w:name="_Toc531102571"/>
        <w:bookmarkStart w:id="5884" w:name="_Toc531358811"/>
        <w:bookmarkStart w:id="5885" w:name="_Toc531359792"/>
        <w:bookmarkStart w:id="5886" w:name="_Toc531380634"/>
        <w:bookmarkEnd w:id="5877"/>
        <w:bookmarkEnd w:id="5878"/>
        <w:bookmarkEnd w:id="5879"/>
        <w:bookmarkEnd w:id="5880"/>
        <w:bookmarkEnd w:id="5881"/>
        <w:bookmarkEnd w:id="5882"/>
        <w:bookmarkEnd w:id="5883"/>
        <w:bookmarkEnd w:id="5884"/>
        <w:bookmarkEnd w:id="5885"/>
        <w:bookmarkEnd w:id="5886"/>
      </w:del>
    </w:p>
    <w:p w14:paraId="569B78E5" w14:textId="5ED99102" w:rsidR="009219F1" w:rsidRPr="00920004" w:rsidDel="00476B40" w:rsidRDefault="009219F1" w:rsidP="00BD0851">
      <w:pPr>
        <w:pStyle w:val="Heading2"/>
        <w:spacing w:before="240" w:line="0" w:lineRule="atLeast"/>
        <w:rPr>
          <w:del w:id="5887" w:author="phuong vu" w:date="2018-11-22T13:05:00Z"/>
          <w:rPrChange w:id="5888" w:author="phuong vu" w:date="2018-11-30T22:36:00Z">
            <w:rPr>
              <w:del w:id="5889" w:author="phuong vu" w:date="2018-11-22T13:05:00Z"/>
            </w:rPr>
          </w:rPrChange>
        </w:rPr>
        <w:pPrChange w:id="5890" w:author="phuong vu" w:date="2018-11-30T14:16:00Z">
          <w:pPr>
            <w:ind w:left="720"/>
          </w:pPr>
        </w:pPrChange>
      </w:pPr>
      <w:del w:id="5891" w:author="phuong vu" w:date="2018-11-22T13:05:00Z">
        <w:r w:rsidRPr="00920004" w:rsidDel="00476B40">
          <w:rPr>
            <w:rPrChange w:id="5892" w:author="phuong vu" w:date="2018-11-30T22:36:00Z">
              <w:rPr/>
            </w:rPrChange>
          </w:rPr>
          <w:delText>- Xây dựng một trong Web quản lí các đơn hàng của khách hàng sau khi họ chấp nhận xây dựng đơn hàng từ ứng dụng Android. Trang Web hỗ trợ nhận viên quản lí đơn hàng theo dõi được tình trạng của đơn hàng thông qua việc quản lí các dơn hàng dựa trên trạng thái của chúng. Cùng với đó, trang web cung cấp tạo đơn hàng nếu khách hàng không đặt hàng thông qua ứng dụng điện thoại.</w:delText>
        </w:r>
        <w:bookmarkStart w:id="5893" w:name="_Toc530657337"/>
        <w:bookmarkStart w:id="5894" w:name="_Toc530658280"/>
        <w:bookmarkStart w:id="5895" w:name="_Toc530662005"/>
        <w:bookmarkStart w:id="5896" w:name="_Toc530662472"/>
        <w:bookmarkStart w:id="5897" w:name="_Toc531009388"/>
        <w:bookmarkStart w:id="5898" w:name="_Toc531101624"/>
        <w:bookmarkStart w:id="5899" w:name="_Toc531102572"/>
        <w:bookmarkStart w:id="5900" w:name="_Toc531358812"/>
        <w:bookmarkStart w:id="5901" w:name="_Toc531359793"/>
        <w:bookmarkStart w:id="5902" w:name="_Toc531380635"/>
        <w:bookmarkEnd w:id="5893"/>
        <w:bookmarkEnd w:id="5894"/>
        <w:bookmarkEnd w:id="5895"/>
        <w:bookmarkEnd w:id="5896"/>
        <w:bookmarkEnd w:id="5897"/>
        <w:bookmarkEnd w:id="5898"/>
        <w:bookmarkEnd w:id="5899"/>
        <w:bookmarkEnd w:id="5900"/>
        <w:bookmarkEnd w:id="5901"/>
        <w:bookmarkEnd w:id="5902"/>
      </w:del>
    </w:p>
    <w:p w14:paraId="0F11ED9F" w14:textId="5255C780" w:rsidR="009219F1" w:rsidRPr="00920004" w:rsidDel="00476B40" w:rsidRDefault="009219F1" w:rsidP="00BD0851">
      <w:pPr>
        <w:pStyle w:val="Heading2"/>
        <w:spacing w:before="240" w:line="0" w:lineRule="atLeast"/>
        <w:rPr>
          <w:del w:id="5903" w:author="phuong vu" w:date="2018-11-22T13:05:00Z"/>
          <w:rPrChange w:id="5904" w:author="phuong vu" w:date="2018-11-30T22:36:00Z">
            <w:rPr>
              <w:del w:id="5905" w:author="phuong vu" w:date="2018-11-22T13:05:00Z"/>
            </w:rPr>
          </w:rPrChange>
        </w:rPr>
        <w:pPrChange w:id="5906" w:author="phuong vu" w:date="2018-11-30T14:16:00Z">
          <w:pPr>
            <w:ind w:left="720"/>
          </w:pPr>
        </w:pPrChange>
      </w:pPr>
      <w:del w:id="5907" w:author="phuong vu" w:date="2018-11-22T13:05:00Z">
        <w:r w:rsidRPr="00920004" w:rsidDel="00476B40">
          <w:rPr>
            <w:rPrChange w:id="5908" w:author="phuong vu" w:date="2018-11-30T22:36:00Z">
              <w:rPr/>
            </w:rPrChange>
          </w:rPr>
          <w:delText xml:space="preserve">- Để ứng dụng điện thoại và trang web liên kết với nhau thông qua một Server API </w:delText>
        </w:r>
        <w:r w:rsidR="00990D37" w:rsidRPr="00920004" w:rsidDel="00476B40">
          <w:rPr>
            <w:rPrChange w:id="5909" w:author="phuong vu" w:date="2018-11-30T22:36:00Z">
              <w:rPr/>
            </w:rPrChange>
          </w:rPr>
          <w:delText>trung gian làm nhiệm vụ truy xuất dữ liệu từ cơ sở dữ liệu và trả về cho Client (ứng dụng Android, trang Web).</w:delText>
        </w:r>
        <w:bookmarkStart w:id="5910" w:name="_Toc530657338"/>
        <w:bookmarkStart w:id="5911" w:name="_Toc530658281"/>
        <w:bookmarkStart w:id="5912" w:name="_Toc530662006"/>
        <w:bookmarkStart w:id="5913" w:name="_Toc530662473"/>
        <w:bookmarkStart w:id="5914" w:name="_Toc531009389"/>
        <w:bookmarkStart w:id="5915" w:name="_Toc531101625"/>
        <w:bookmarkStart w:id="5916" w:name="_Toc531102573"/>
        <w:bookmarkStart w:id="5917" w:name="_Toc531358813"/>
        <w:bookmarkStart w:id="5918" w:name="_Toc531359794"/>
        <w:bookmarkStart w:id="5919" w:name="_Toc531380636"/>
        <w:bookmarkEnd w:id="5910"/>
        <w:bookmarkEnd w:id="5911"/>
        <w:bookmarkEnd w:id="5912"/>
        <w:bookmarkEnd w:id="5913"/>
        <w:bookmarkEnd w:id="5914"/>
        <w:bookmarkEnd w:id="5915"/>
        <w:bookmarkEnd w:id="5916"/>
        <w:bookmarkEnd w:id="5917"/>
        <w:bookmarkEnd w:id="5918"/>
        <w:bookmarkEnd w:id="5919"/>
      </w:del>
    </w:p>
    <w:p w14:paraId="1ED929C6" w14:textId="67703B95" w:rsidR="00370B8C" w:rsidRPr="00920004" w:rsidDel="00476B40" w:rsidRDefault="00990D37" w:rsidP="00BD0851">
      <w:pPr>
        <w:pStyle w:val="Heading2"/>
        <w:spacing w:before="240" w:line="0" w:lineRule="atLeast"/>
        <w:rPr>
          <w:del w:id="5920" w:author="phuong vu" w:date="2018-11-22T13:05:00Z"/>
          <w:rPrChange w:id="5921" w:author="phuong vu" w:date="2018-11-30T22:36:00Z">
            <w:rPr>
              <w:del w:id="5922" w:author="phuong vu" w:date="2018-11-22T13:05:00Z"/>
            </w:rPr>
          </w:rPrChange>
        </w:rPr>
        <w:pPrChange w:id="5923" w:author="phuong vu" w:date="2018-11-30T14:16:00Z">
          <w:pPr>
            <w:ind w:left="720"/>
          </w:pPr>
        </w:pPrChange>
      </w:pPr>
      <w:del w:id="5924" w:author="phuong vu" w:date="2018-11-22T13:05:00Z">
        <w:r w:rsidRPr="00920004" w:rsidDel="00476B40">
          <w:rPr>
            <w:rPrChange w:id="5925" w:author="phuong vu" w:date="2018-11-30T22:36:00Z">
              <w:rPr/>
            </w:rPrChange>
          </w:rPr>
          <w:delText>- Áp dụng giải thuật để giải quyết được bài toán phân chia các đơn hàng vào các máy giặt sao cho thời gian xử lí các đơn hàng là nhanh nhất có thể và đúng thời gian giao trả đồ cho khách hàng.</w:delText>
        </w:r>
        <w:bookmarkStart w:id="5926" w:name="_Toc530657339"/>
        <w:bookmarkStart w:id="5927" w:name="_Toc530658282"/>
        <w:bookmarkStart w:id="5928" w:name="_Toc530662007"/>
        <w:bookmarkStart w:id="5929" w:name="_Toc530662474"/>
        <w:bookmarkStart w:id="5930" w:name="_Toc531009390"/>
        <w:bookmarkStart w:id="5931" w:name="_Toc531101626"/>
        <w:bookmarkStart w:id="5932" w:name="_Toc531102574"/>
        <w:bookmarkStart w:id="5933" w:name="_Toc531358814"/>
        <w:bookmarkStart w:id="5934" w:name="_Toc531359795"/>
        <w:bookmarkStart w:id="5935" w:name="_Toc531380637"/>
        <w:bookmarkEnd w:id="5926"/>
        <w:bookmarkEnd w:id="5927"/>
        <w:bookmarkEnd w:id="5928"/>
        <w:bookmarkEnd w:id="5929"/>
        <w:bookmarkEnd w:id="5930"/>
        <w:bookmarkEnd w:id="5931"/>
        <w:bookmarkEnd w:id="5932"/>
        <w:bookmarkEnd w:id="5933"/>
        <w:bookmarkEnd w:id="5934"/>
        <w:bookmarkEnd w:id="5935"/>
      </w:del>
    </w:p>
    <w:p w14:paraId="15424793" w14:textId="4A6B2433" w:rsidR="00990D37" w:rsidRPr="00920004" w:rsidDel="00476B40" w:rsidRDefault="00370B8C" w:rsidP="00BD0851">
      <w:pPr>
        <w:pStyle w:val="Heading2"/>
        <w:spacing w:before="240" w:line="0" w:lineRule="atLeast"/>
        <w:rPr>
          <w:del w:id="5936" w:author="phuong vu" w:date="2018-11-22T13:05:00Z"/>
          <w:rPrChange w:id="5937" w:author="phuong vu" w:date="2018-11-30T22:36:00Z">
            <w:rPr>
              <w:del w:id="5938" w:author="phuong vu" w:date="2018-11-22T13:05:00Z"/>
            </w:rPr>
          </w:rPrChange>
        </w:rPr>
        <w:pPrChange w:id="5939" w:author="phuong vu" w:date="2018-11-30T14:16:00Z">
          <w:pPr>
            <w:jc w:val="left"/>
          </w:pPr>
        </w:pPrChange>
      </w:pPr>
      <w:del w:id="5940" w:author="phuong vu" w:date="2018-11-22T13:05:00Z">
        <w:r w:rsidRPr="00920004" w:rsidDel="00476B40">
          <w:rPr>
            <w:rPrChange w:id="5941" w:author="phuong vu" w:date="2018-11-30T22:36:00Z">
              <w:rPr/>
            </w:rPrChange>
          </w:rPr>
          <w:br w:type="page"/>
        </w:r>
      </w:del>
    </w:p>
    <w:p w14:paraId="4C7465A5" w14:textId="724D1ED1" w:rsidR="00676357" w:rsidRPr="00920004" w:rsidDel="00476B40" w:rsidRDefault="00676357" w:rsidP="00BD0851">
      <w:pPr>
        <w:pStyle w:val="Heading2"/>
        <w:spacing w:before="240" w:line="0" w:lineRule="atLeast"/>
        <w:rPr>
          <w:del w:id="5942" w:author="phuong vu" w:date="2018-11-22T13:05:00Z"/>
          <w:rFonts w:cstheme="majorHAnsi"/>
          <w:rPrChange w:id="5943" w:author="phuong vu" w:date="2018-11-30T22:36:00Z">
            <w:rPr>
              <w:del w:id="5944" w:author="phuong vu" w:date="2018-11-22T13:05:00Z"/>
            </w:rPr>
          </w:rPrChange>
        </w:rPr>
        <w:pPrChange w:id="5945" w:author="phuong vu" w:date="2018-11-30T14:16:00Z">
          <w:pPr>
            <w:pStyle w:val="Heading3"/>
          </w:pPr>
        </w:pPrChange>
      </w:pPr>
      <w:bookmarkStart w:id="5946" w:name="_Toc484566608"/>
      <w:del w:id="5947" w:author="phuong vu" w:date="2018-11-22T13:05:00Z">
        <w:r w:rsidRPr="00920004" w:rsidDel="00476B40">
          <w:rPr>
            <w:rFonts w:cstheme="majorHAnsi"/>
            <w:b w:val="0"/>
            <w:rPrChange w:id="5948" w:author="phuong vu" w:date="2018-11-30T22:36:00Z">
              <w:rPr>
                <w:b w:val="0"/>
              </w:rPr>
            </w:rPrChange>
          </w:rPr>
          <w:delText>Đối tượng nghiên cứu</w:delText>
        </w:r>
        <w:bookmarkStart w:id="5949" w:name="_Toc530657340"/>
        <w:bookmarkStart w:id="5950" w:name="_Toc530658283"/>
        <w:bookmarkStart w:id="5951" w:name="_Toc530662008"/>
        <w:bookmarkStart w:id="5952" w:name="_Toc530662475"/>
        <w:bookmarkStart w:id="5953" w:name="_Toc531009391"/>
        <w:bookmarkStart w:id="5954" w:name="_Toc531101627"/>
        <w:bookmarkStart w:id="5955" w:name="_Toc531102575"/>
        <w:bookmarkStart w:id="5956" w:name="_Toc531358815"/>
        <w:bookmarkStart w:id="5957" w:name="_Toc531359796"/>
        <w:bookmarkStart w:id="5958" w:name="_Toc531380638"/>
        <w:bookmarkEnd w:id="5946"/>
        <w:bookmarkEnd w:id="5949"/>
        <w:bookmarkEnd w:id="5950"/>
        <w:bookmarkEnd w:id="5951"/>
        <w:bookmarkEnd w:id="5952"/>
        <w:bookmarkEnd w:id="5953"/>
        <w:bookmarkEnd w:id="5954"/>
        <w:bookmarkEnd w:id="5955"/>
        <w:bookmarkEnd w:id="5956"/>
        <w:bookmarkEnd w:id="5957"/>
        <w:bookmarkEnd w:id="5958"/>
      </w:del>
    </w:p>
    <w:p w14:paraId="4B043230" w14:textId="13A41C1C" w:rsidR="005E5E84" w:rsidRPr="00920004" w:rsidDel="00891537" w:rsidRDefault="00754F1B" w:rsidP="00BD0851">
      <w:pPr>
        <w:pStyle w:val="Heading2"/>
        <w:spacing w:before="240" w:line="0" w:lineRule="atLeast"/>
        <w:rPr>
          <w:del w:id="5959" w:author="phuong vu" w:date="2018-11-18T15:47:00Z"/>
          <w:rPrChange w:id="5960" w:author="phuong vu" w:date="2018-11-30T22:36:00Z">
            <w:rPr>
              <w:del w:id="5961" w:author="phuong vu" w:date="2018-11-18T15:47:00Z"/>
            </w:rPr>
          </w:rPrChange>
        </w:rPr>
        <w:pPrChange w:id="5962" w:author="phuong vu" w:date="2018-11-30T14:16:00Z">
          <w:pPr/>
        </w:pPrChange>
      </w:pPr>
      <w:del w:id="5963" w:author="phuong vu" w:date="2018-11-22T13:05:00Z">
        <w:r w:rsidRPr="00920004" w:rsidDel="00476B40">
          <w:rPr>
            <w:rPrChange w:id="5964" w:author="phuong vu" w:date="2018-11-30T22:36:00Z">
              <w:rPr/>
            </w:rPrChange>
          </w:rPr>
          <w:tab/>
        </w:r>
      </w:del>
      <w:del w:id="5965" w:author="phuong vu" w:date="2018-11-18T15:47:00Z">
        <w:r w:rsidRPr="00920004" w:rsidDel="00891537">
          <w:rPr>
            <w:rPrChange w:id="5966" w:author="phuong vu" w:date="2018-11-30T22:36:00Z">
              <w:rPr/>
            </w:rPrChange>
          </w:rPr>
          <w:delText>Nghiên cứu về lập trình Android nói riêng và lập trình di động nói chung. Cách liên kết ứng dụng với hệ thống API thông qua Apollo Client.</w:delText>
        </w:r>
        <w:r w:rsidR="00A77377" w:rsidRPr="00920004" w:rsidDel="00891537">
          <w:rPr>
            <w:rPrChange w:id="5967" w:author="phuong vu" w:date="2018-11-30T22:36:00Z">
              <w:rPr/>
            </w:rPrChange>
          </w:rPr>
          <w:delText xml:space="preserve"> Cùng kết hợp với sử dụng ReactJS để tạo nên một trang web quản lí đơn hàng.</w:delText>
        </w:r>
        <w:bookmarkStart w:id="5968" w:name="_Toc530657341"/>
        <w:bookmarkStart w:id="5969" w:name="_Toc530658284"/>
        <w:bookmarkStart w:id="5970" w:name="_Toc530662009"/>
        <w:bookmarkStart w:id="5971" w:name="_Toc530662476"/>
        <w:bookmarkStart w:id="5972" w:name="_Toc531009392"/>
        <w:bookmarkStart w:id="5973" w:name="_Toc531101628"/>
        <w:bookmarkStart w:id="5974" w:name="_Toc531102576"/>
        <w:bookmarkStart w:id="5975" w:name="_Toc531358816"/>
        <w:bookmarkStart w:id="5976" w:name="_Toc531359797"/>
        <w:bookmarkStart w:id="5977" w:name="_Toc531380639"/>
        <w:bookmarkEnd w:id="5968"/>
        <w:bookmarkEnd w:id="5969"/>
        <w:bookmarkEnd w:id="5970"/>
        <w:bookmarkEnd w:id="5971"/>
        <w:bookmarkEnd w:id="5972"/>
        <w:bookmarkEnd w:id="5973"/>
        <w:bookmarkEnd w:id="5974"/>
        <w:bookmarkEnd w:id="5975"/>
        <w:bookmarkEnd w:id="5976"/>
        <w:bookmarkEnd w:id="5977"/>
      </w:del>
    </w:p>
    <w:p w14:paraId="06611115" w14:textId="6866583A" w:rsidR="00220919" w:rsidRPr="00920004" w:rsidDel="00476B40" w:rsidRDefault="00754F1B" w:rsidP="00BD0851">
      <w:pPr>
        <w:pStyle w:val="Heading2"/>
        <w:spacing w:before="240" w:line="0" w:lineRule="atLeast"/>
        <w:rPr>
          <w:del w:id="5978" w:author="phuong vu" w:date="2018-11-22T13:05:00Z"/>
          <w:rPrChange w:id="5979" w:author="phuong vu" w:date="2018-11-30T22:36:00Z">
            <w:rPr>
              <w:del w:id="5980" w:author="phuong vu" w:date="2018-11-22T13:05:00Z"/>
            </w:rPr>
          </w:rPrChange>
        </w:rPr>
        <w:pPrChange w:id="5981" w:author="phuong vu" w:date="2018-11-30T14:16:00Z">
          <w:pPr/>
        </w:pPrChange>
      </w:pPr>
      <w:del w:id="5982" w:author="phuong vu" w:date="2018-11-18T15:47:00Z">
        <w:r w:rsidRPr="00920004" w:rsidDel="00891537">
          <w:rPr>
            <w:rPrChange w:id="5983" w:author="phuong vu" w:date="2018-11-30T22:36:00Z">
              <w:rPr/>
            </w:rPrChange>
          </w:rPr>
          <w:tab/>
          <w:delText>Tìm hiểu và áp dụng GraphQL, Postgraphile vào xây dựng hệ thống API kiểu mới (một end point).</w:delText>
        </w:r>
      </w:del>
      <w:bookmarkStart w:id="5984" w:name="_Toc530657342"/>
      <w:bookmarkStart w:id="5985" w:name="_Toc530658285"/>
      <w:bookmarkStart w:id="5986" w:name="_Toc530662010"/>
      <w:bookmarkStart w:id="5987" w:name="_Toc530662477"/>
      <w:bookmarkStart w:id="5988" w:name="_Toc531009393"/>
      <w:bookmarkStart w:id="5989" w:name="_Toc531101629"/>
      <w:bookmarkStart w:id="5990" w:name="_Toc531102577"/>
      <w:bookmarkStart w:id="5991" w:name="_Toc531358817"/>
      <w:bookmarkStart w:id="5992" w:name="_Toc531359798"/>
      <w:bookmarkStart w:id="5993" w:name="_Toc531380640"/>
      <w:bookmarkEnd w:id="5984"/>
      <w:bookmarkEnd w:id="5985"/>
      <w:bookmarkEnd w:id="5986"/>
      <w:bookmarkEnd w:id="5987"/>
      <w:bookmarkEnd w:id="5988"/>
      <w:bookmarkEnd w:id="5989"/>
      <w:bookmarkEnd w:id="5990"/>
      <w:bookmarkEnd w:id="5991"/>
      <w:bookmarkEnd w:id="5992"/>
      <w:bookmarkEnd w:id="5993"/>
    </w:p>
    <w:p w14:paraId="5CD3DB9C" w14:textId="647D69BF" w:rsidR="00997C30" w:rsidRPr="00920004" w:rsidDel="00476B40" w:rsidRDefault="004863AF" w:rsidP="00BD0851">
      <w:pPr>
        <w:pStyle w:val="Heading2"/>
        <w:spacing w:before="240" w:line="0" w:lineRule="atLeast"/>
        <w:rPr>
          <w:del w:id="5994" w:author="phuong vu" w:date="2018-11-22T13:05:00Z"/>
          <w:rFonts w:cstheme="majorHAnsi"/>
          <w:rPrChange w:id="5995" w:author="phuong vu" w:date="2018-11-30T22:36:00Z">
            <w:rPr>
              <w:del w:id="5996" w:author="phuong vu" w:date="2018-11-22T13:05:00Z"/>
            </w:rPr>
          </w:rPrChange>
        </w:rPr>
        <w:pPrChange w:id="5997" w:author="phuong vu" w:date="2018-11-30T14:16:00Z">
          <w:pPr>
            <w:pStyle w:val="Heading3"/>
          </w:pPr>
        </w:pPrChange>
      </w:pPr>
      <w:bookmarkStart w:id="5998" w:name="_Toc484566609"/>
      <w:del w:id="5999" w:author="phuong vu" w:date="2018-11-22T13:05:00Z">
        <w:r w:rsidRPr="00920004" w:rsidDel="00476B40">
          <w:rPr>
            <w:rFonts w:cstheme="majorHAnsi"/>
            <w:b w:val="0"/>
            <w:rPrChange w:id="6000" w:author="phuong vu" w:date="2018-11-30T22:36:00Z">
              <w:rPr>
                <w:b w:val="0"/>
              </w:rPr>
            </w:rPrChange>
          </w:rPr>
          <w:delText>Phạm vi</w:delText>
        </w:r>
        <w:r w:rsidR="00997C30" w:rsidRPr="00920004" w:rsidDel="00476B40">
          <w:rPr>
            <w:rFonts w:cstheme="majorHAnsi"/>
            <w:b w:val="0"/>
            <w:rPrChange w:id="6001" w:author="phuong vu" w:date="2018-11-30T22:36:00Z">
              <w:rPr>
                <w:b w:val="0"/>
              </w:rPr>
            </w:rPrChange>
          </w:rPr>
          <w:delText xml:space="preserve"> nghiên cứu</w:delText>
        </w:r>
        <w:bookmarkStart w:id="6002" w:name="_Toc530657343"/>
        <w:bookmarkStart w:id="6003" w:name="_Toc530658286"/>
        <w:bookmarkStart w:id="6004" w:name="_Toc530662011"/>
        <w:bookmarkStart w:id="6005" w:name="_Toc530662478"/>
        <w:bookmarkStart w:id="6006" w:name="_Toc531009394"/>
        <w:bookmarkStart w:id="6007" w:name="_Toc531101630"/>
        <w:bookmarkStart w:id="6008" w:name="_Toc531102578"/>
        <w:bookmarkStart w:id="6009" w:name="_Toc531358818"/>
        <w:bookmarkStart w:id="6010" w:name="_Toc531359799"/>
        <w:bookmarkStart w:id="6011" w:name="_Toc531380641"/>
        <w:bookmarkEnd w:id="5998"/>
        <w:bookmarkEnd w:id="6002"/>
        <w:bookmarkEnd w:id="6003"/>
        <w:bookmarkEnd w:id="6004"/>
        <w:bookmarkEnd w:id="6005"/>
        <w:bookmarkEnd w:id="6006"/>
        <w:bookmarkEnd w:id="6007"/>
        <w:bookmarkEnd w:id="6008"/>
        <w:bookmarkEnd w:id="6009"/>
        <w:bookmarkEnd w:id="6010"/>
        <w:bookmarkEnd w:id="6011"/>
      </w:del>
    </w:p>
    <w:p w14:paraId="715190F5" w14:textId="3A4EB4DB" w:rsidR="00754F1B" w:rsidRPr="00920004" w:rsidDel="00220919" w:rsidRDefault="00754F1B" w:rsidP="00BD0851">
      <w:pPr>
        <w:pStyle w:val="Heading2"/>
        <w:spacing w:before="240" w:line="0" w:lineRule="atLeast"/>
        <w:rPr>
          <w:del w:id="6012" w:author="phuong vu" w:date="2018-11-18T19:30:00Z"/>
          <w:rPrChange w:id="6013" w:author="phuong vu" w:date="2018-11-30T22:36:00Z">
            <w:rPr>
              <w:del w:id="6014" w:author="phuong vu" w:date="2018-11-18T19:30:00Z"/>
            </w:rPr>
          </w:rPrChange>
        </w:rPr>
        <w:pPrChange w:id="6015" w:author="phuong vu" w:date="2018-11-30T14:16:00Z">
          <w:pPr/>
        </w:pPrChange>
      </w:pPr>
      <w:del w:id="6016" w:author="phuong vu" w:date="2018-11-18T19:29:00Z">
        <w:r w:rsidRPr="00920004" w:rsidDel="00220919">
          <w:rPr>
            <w:rPrChange w:id="6017" w:author="phuong vu" w:date="2018-11-30T22:36:00Z">
              <w:rPr/>
            </w:rPrChange>
          </w:rPr>
          <w:tab/>
          <w:delText xml:space="preserve">Nghiên cứu các phương pháp </w:delText>
        </w:r>
        <w:r w:rsidR="00F269B7" w:rsidRPr="00920004" w:rsidDel="00220919">
          <w:rPr>
            <w:rPrChange w:id="6018" w:author="phuong vu" w:date="2018-11-30T22:36:00Z">
              <w:rPr/>
            </w:rPrChange>
          </w:rPr>
          <w:delText>về lập trình Android hiệu quả. Áp dụng các thư viện bổ trợ cho việc tạo ứng dụng nhanh chóng.</w:delText>
        </w:r>
        <w:r w:rsidR="00C72A3D" w:rsidRPr="00920004" w:rsidDel="00220919">
          <w:rPr>
            <w:rPrChange w:id="6019" w:author="phuong vu" w:date="2018-11-30T22:36:00Z">
              <w:rPr/>
            </w:rPrChange>
          </w:rPr>
          <w:delText xml:space="preserve"> Đối với tạo trang web bằng ReactJS, việc tạo dựng nên trang web một cách đơn giản phù hợp cho người mới bắt đầu tìm hiểu.</w:delText>
        </w:r>
      </w:del>
      <w:bookmarkStart w:id="6020" w:name="_Toc530657344"/>
      <w:bookmarkStart w:id="6021" w:name="_Toc530658287"/>
      <w:bookmarkStart w:id="6022" w:name="_Toc530662012"/>
      <w:bookmarkStart w:id="6023" w:name="_Toc530662479"/>
      <w:bookmarkStart w:id="6024" w:name="_Toc531009395"/>
      <w:bookmarkStart w:id="6025" w:name="_Toc531101631"/>
      <w:bookmarkStart w:id="6026" w:name="_Toc531102579"/>
      <w:bookmarkStart w:id="6027" w:name="_Toc531358819"/>
      <w:bookmarkStart w:id="6028" w:name="_Toc531359800"/>
      <w:bookmarkStart w:id="6029" w:name="_Toc531380642"/>
      <w:bookmarkEnd w:id="6020"/>
      <w:bookmarkEnd w:id="6021"/>
      <w:bookmarkEnd w:id="6022"/>
      <w:bookmarkEnd w:id="6023"/>
      <w:bookmarkEnd w:id="6024"/>
      <w:bookmarkEnd w:id="6025"/>
      <w:bookmarkEnd w:id="6026"/>
      <w:bookmarkEnd w:id="6027"/>
      <w:bookmarkEnd w:id="6028"/>
      <w:bookmarkEnd w:id="6029"/>
    </w:p>
    <w:p w14:paraId="087DF806" w14:textId="56BC6C3B" w:rsidR="00C557CE" w:rsidRPr="00920004" w:rsidDel="00476B40" w:rsidRDefault="00F269B7" w:rsidP="00BD0851">
      <w:pPr>
        <w:pStyle w:val="Heading2"/>
        <w:spacing w:before="240" w:line="0" w:lineRule="atLeast"/>
        <w:rPr>
          <w:del w:id="6030" w:author="phuong vu" w:date="2018-11-22T13:05:00Z"/>
          <w:rPrChange w:id="6031" w:author="phuong vu" w:date="2018-11-30T22:36:00Z">
            <w:rPr>
              <w:del w:id="6032" w:author="phuong vu" w:date="2018-11-22T13:05:00Z"/>
            </w:rPr>
          </w:rPrChange>
        </w:rPr>
        <w:pPrChange w:id="6033" w:author="phuong vu" w:date="2018-11-30T14:16:00Z">
          <w:pPr/>
        </w:pPrChange>
      </w:pPr>
      <w:del w:id="6034" w:author="phuong vu" w:date="2018-11-22T13:05:00Z">
        <w:r w:rsidRPr="00920004" w:rsidDel="00476B40">
          <w:rPr>
            <w:rPrChange w:id="6035" w:author="phuong vu" w:date="2018-11-30T22:36:00Z">
              <w:rPr/>
            </w:rPrChange>
          </w:rPr>
          <w:tab/>
        </w:r>
      </w:del>
      <w:del w:id="6036" w:author="phuong vu" w:date="2018-11-18T19:40:00Z">
        <w:r w:rsidRPr="00920004" w:rsidDel="0063738A">
          <w:rPr>
            <w:rPrChange w:id="6037" w:author="phuong vu" w:date="2018-11-30T22:36:00Z">
              <w:rPr/>
            </w:rPrChange>
          </w:rPr>
          <w:delText xml:space="preserve">Nghiên cứu tạo Server GraphQL cho người mới bắt đầu kết hợp với Postgrahile, cũng như cách sử dụng cơ sở dữ liệu </w:delText>
        </w:r>
        <w:r w:rsidR="00653696" w:rsidRPr="00920004" w:rsidDel="0063738A">
          <w:rPr>
            <w:rPrChange w:id="6038" w:author="phuong vu" w:date="2018-11-30T22:36:00Z">
              <w:rPr/>
            </w:rPrChange>
          </w:rPr>
          <w:delText>PostgreSQL</w:delText>
        </w:r>
        <w:r w:rsidRPr="00920004" w:rsidDel="0063738A">
          <w:rPr>
            <w:rPrChange w:id="6039" w:author="phuong vu" w:date="2018-11-30T22:36:00Z">
              <w:rPr/>
            </w:rPrChange>
          </w:rPr>
          <w:delText>.</w:delText>
        </w:r>
        <w:r w:rsidR="00C86C51" w:rsidRPr="00920004" w:rsidDel="0063738A">
          <w:rPr>
            <w:rPrChange w:id="6040" w:author="phuong vu" w:date="2018-11-30T22:36:00Z">
              <w:rPr/>
            </w:rPrChange>
          </w:rPr>
          <w:delText xml:space="preserve"> </w:delText>
        </w:r>
        <w:r w:rsidR="00C72A3D" w:rsidRPr="00920004" w:rsidDel="0063738A">
          <w:rPr>
            <w:rPrChange w:id="6041" w:author="phuong vu" w:date="2018-11-30T22:36:00Z">
              <w:rPr/>
            </w:rPrChange>
          </w:rPr>
          <w:delText>Việc sử dụng Postgrahile phù hợp cho người bắt đầu nghiên cứu, từng bước hiểu được cách xây dựng và viết các Mutation và Query.</w:delText>
        </w:r>
      </w:del>
      <w:bookmarkStart w:id="6042" w:name="_Toc530657345"/>
      <w:bookmarkStart w:id="6043" w:name="_Toc530658288"/>
      <w:bookmarkStart w:id="6044" w:name="_Toc530662013"/>
      <w:bookmarkStart w:id="6045" w:name="_Toc530662480"/>
      <w:bookmarkStart w:id="6046" w:name="_Toc531009396"/>
      <w:bookmarkStart w:id="6047" w:name="_Toc531101632"/>
      <w:bookmarkStart w:id="6048" w:name="_Toc531102580"/>
      <w:bookmarkStart w:id="6049" w:name="_Toc531358820"/>
      <w:bookmarkStart w:id="6050" w:name="_Toc531359801"/>
      <w:bookmarkStart w:id="6051" w:name="_Toc531380643"/>
      <w:bookmarkEnd w:id="6042"/>
      <w:bookmarkEnd w:id="6043"/>
      <w:bookmarkEnd w:id="6044"/>
      <w:bookmarkEnd w:id="6045"/>
      <w:bookmarkEnd w:id="6046"/>
      <w:bookmarkEnd w:id="6047"/>
      <w:bookmarkEnd w:id="6048"/>
      <w:bookmarkEnd w:id="6049"/>
      <w:bookmarkEnd w:id="6050"/>
      <w:bookmarkEnd w:id="6051"/>
    </w:p>
    <w:p w14:paraId="7D7A9BA2" w14:textId="758395BC" w:rsidR="00F269B7" w:rsidRPr="00920004" w:rsidDel="00476B40" w:rsidRDefault="00C557CE" w:rsidP="00BD0851">
      <w:pPr>
        <w:pStyle w:val="Heading2"/>
        <w:spacing w:before="240" w:line="0" w:lineRule="atLeast"/>
        <w:rPr>
          <w:del w:id="6052" w:author="phuong vu" w:date="2018-11-22T13:05:00Z"/>
          <w:rPrChange w:id="6053" w:author="phuong vu" w:date="2018-11-30T22:36:00Z">
            <w:rPr>
              <w:del w:id="6054" w:author="phuong vu" w:date="2018-11-22T13:05:00Z"/>
            </w:rPr>
          </w:rPrChange>
        </w:rPr>
        <w:pPrChange w:id="6055" w:author="phuong vu" w:date="2018-11-30T14:16:00Z">
          <w:pPr>
            <w:jc w:val="left"/>
          </w:pPr>
        </w:pPrChange>
      </w:pPr>
      <w:del w:id="6056" w:author="phuong vu" w:date="2018-11-22T13:05:00Z">
        <w:r w:rsidRPr="00920004" w:rsidDel="00476B40">
          <w:rPr>
            <w:rPrChange w:id="6057" w:author="phuong vu" w:date="2018-11-30T22:36:00Z">
              <w:rPr/>
            </w:rPrChange>
          </w:rPr>
          <w:br w:type="page"/>
        </w:r>
      </w:del>
    </w:p>
    <w:p w14:paraId="77E44620" w14:textId="33B4B6E0" w:rsidR="00382451" w:rsidRPr="00920004" w:rsidRDefault="00382451" w:rsidP="00BD0851">
      <w:pPr>
        <w:pStyle w:val="Heading2"/>
        <w:spacing w:before="240" w:line="0" w:lineRule="atLeast"/>
        <w:rPr>
          <w:ins w:id="6058" w:author="phuong vu" w:date="2018-11-22T17:52:00Z"/>
          <w:rFonts w:cstheme="majorHAnsi"/>
          <w:rPrChange w:id="6059" w:author="phuong vu" w:date="2018-11-30T22:36:00Z">
            <w:rPr>
              <w:ins w:id="6060" w:author="phuong vu" w:date="2018-11-22T17:52:00Z"/>
            </w:rPr>
          </w:rPrChange>
        </w:rPr>
        <w:pPrChange w:id="6061" w:author="phuong vu" w:date="2018-11-30T14:16:00Z">
          <w:pPr>
            <w:pStyle w:val="Heading2"/>
          </w:pPr>
        </w:pPrChange>
      </w:pPr>
      <w:bookmarkStart w:id="6062" w:name="_Toc484566610"/>
      <w:bookmarkStart w:id="6063" w:name="_Toc531380644"/>
      <w:ins w:id="6064" w:author="phuong vu" w:date="2018-11-22T13:50:00Z">
        <w:r w:rsidRPr="00920004">
          <w:rPr>
            <w:rFonts w:cstheme="majorHAnsi"/>
            <w:rPrChange w:id="6065" w:author="phuong vu" w:date="2018-11-30T22:36:00Z">
              <w:rPr/>
            </w:rPrChange>
          </w:rPr>
          <w:t>Tổng quan về hệ thống</w:t>
        </w:r>
      </w:ins>
      <w:bookmarkEnd w:id="6063"/>
    </w:p>
    <w:p w14:paraId="36D88817" w14:textId="7E3212E0" w:rsidR="001C1BC6" w:rsidRPr="00920004" w:rsidRDefault="00BF2217" w:rsidP="00D72BF9">
      <w:pPr>
        <w:pStyle w:val="Heading3"/>
        <w:rPr>
          <w:ins w:id="6066" w:author="phuong vu" w:date="2018-11-22T15:48:00Z"/>
          <w:rPrChange w:id="6067" w:author="phuong vu" w:date="2018-11-30T22:36:00Z">
            <w:rPr>
              <w:ins w:id="6068" w:author="phuong vu" w:date="2018-11-22T15:48:00Z"/>
              <w:lang w:val="en-US"/>
            </w:rPr>
          </w:rPrChange>
        </w:rPr>
        <w:pPrChange w:id="6069" w:author="phuong vu" w:date="2018-11-30T22:22:00Z">
          <w:pPr>
            <w:pStyle w:val="Heading2"/>
          </w:pPr>
        </w:pPrChange>
      </w:pPr>
      <w:bookmarkStart w:id="6070" w:name="_Toc531380645"/>
      <w:ins w:id="6071" w:author="phuong vu" w:date="2018-11-22T17:52:00Z">
        <w:r w:rsidRPr="00920004">
          <w:rPr>
            <w:rPrChange w:id="6072" w:author="phuong vu" w:date="2018-11-30T22:36:00Z">
              <w:rPr/>
            </w:rPrChange>
          </w:rPr>
          <w:t>Cách hoạt động của hệ thống</w:t>
        </w:r>
      </w:ins>
      <w:bookmarkEnd w:id="6070"/>
    </w:p>
    <w:p w14:paraId="02795E48" w14:textId="57E33207" w:rsidR="00BF2217" w:rsidRPr="00920004" w:rsidRDefault="00BF2217" w:rsidP="00E35500">
      <w:pPr>
        <w:ind w:firstLine="720"/>
        <w:rPr>
          <w:ins w:id="6073" w:author="phuong vu" w:date="2018-11-22T14:27:00Z"/>
          <w:lang w:val="en-US"/>
          <w:rPrChange w:id="6074" w:author="phuong vu" w:date="2018-11-30T22:36:00Z">
            <w:rPr>
              <w:ins w:id="6075" w:author="phuong vu" w:date="2018-11-22T14:27:00Z"/>
            </w:rPr>
          </w:rPrChange>
        </w:rPr>
        <w:pPrChange w:id="6076" w:author="phuong vu" w:date="2018-11-30T22:30:00Z">
          <w:pPr>
            <w:pStyle w:val="Heading2"/>
          </w:pPr>
        </w:pPrChange>
      </w:pPr>
      <w:ins w:id="6077" w:author="phuong vu" w:date="2018-11-22T17:52:00Z">
        <w:r w:rsidRPr="00920004">
          <w:rPr>
            <w:rPrChange w:id="6078" w:author="phuong vu" w:date="2018-11-30T22:36:00Z">
              <w:rPr>
                <w:lang w:val="en-US"/>
              </w:rPr>
            </w:rPrChange>
          </w:rPr>
          <w:t>Một đơn hàng được khách hàng xác nhận đ</w:t>
        </w:r>
      </w:ins>
      <w:ins w:id="6079" w:author="phuong vu" w:date="2018-11-22T17:53:00Z">
        <w:r w:rsidRPr="00920004">
          <w:rPr>
            <w:rPrChange w:id="6080" w:author="phuong vu" w:date="2018-11-30T22:36:00Z">
              <w:rPr>
                <w:lang w:val="en-US"/>
              </w:rPr>
            </w:rPrChange>
          </w:rPr>
          <w:t xml:space="preserve">ưa vào hệ thống </w:t>
        </w:r>
      </w:ins>
      <w:ins w:id="6081" w:author="phuong vu" w:date="2018-11-22T17:54:00Z">
        <w:r w:rsidRPr="00920004">
          <w:rPr>
            <w:rPrChange w:id="6082" w:author="phuong vu" w:date="2018-11-30T22:36:00Z">
              <w:rPr>
                <w:lang w:val="en-US"/>
              </w:rPr>
            </w:rPrChange>
          </w:rPr>
          <w:t>mà không gặp các vấn đề về lỗi sẽ</w:t>
        </w:r>
      </w:ins>
      <w:ins w:id="6083" w:author="phuong vu" w:date="2018-11-22T17:53:00Z">
        <w:r w:rsidRPr="00920004">
          <w:rPr>
            <w:rPrChange w:id="6084" w:author="phuong vu" w:date="2018-11-30T22:36:00Z">
              <w:rPr>
                <w:lang w:val="en-US"/>
              </w:rPr>
            </w:rPrChange>
          </w:rPr>
          <w:t xml:space="preserve"> được xử lí qua các bước </w:t>
        </w:r>
      </w:ins>
      <w:ins w:id="6085" w:author="phuong vu" w:date="2018-11-30T13:48:00Z">
        <w:r w:rsidR="00FB4E11" w:rsidRPr="00920004">
          <w:rPr>
            <w:lang w:val="en-US"/>
            <w:rPrChange w:id="6086" w:author="phuong vu" w:date="2018-11-30T22:36:00Z">
              <w:rPr>
                <w:lang w:val="en-US"/>
              </w:rPr>
            </w:rPrChange>
          </w:rPr>
          <w:t>trình bày trong</w:t>
        </w:r>
      </w:ins>
      <w:ins w:id="6087" w:author="phuong vu" w:date="2018-11-22T17:53:00Z">
        <w:r w:rsidRPr="00920004">
          <w:rPr>
            <w:rPrChange w:id="6088" w:author="phuong vu" w:date="2018-11-30T22:36:00Z">
              <w:rPr>
                <w:lang w:val="en-US"/>
              </w:rPr>
            </w:rPrChange>
          </w:rPr>
          <w:t xml:space="preserve"> </w:t>
        </w:r>
        <w:r w:rsidRPr="00920004">
          <w:rPr>
            <w:lang w:val="en-US"/>
            <w:rPrChange w:id="6089" w:author="phuong vu" w:date="2018-11-30T22:36:00Z">
              <w:rPr>
                <w:lang w:val="en-US"/>
              </w:rPr>
            </w:rPrChange>
          </w:rPr>
          <w:fldChar w:fldCharType="begin"/>
        </w:r>
        <w:r w:rsidRPr="00920004">
          <w:rPr>
            <w:rPrChange w:id="6090" w:author="phuong vu" w:date="2018-11-30T22:36:00Z">
              <w:rPr>
                <w:lang w:val="en-US"/>
              </w:rPr>
            </w:rPrChange>
          </w:rPr>
          <w:instrText xml:space="preserve"> REF _Ref530672545 \h </w:instrText>
        </w:r>
      </w:ins>
      <w:r w:rsidR="00E6227B" w:rsidRPr="00920004">
        <w:rPr>
          <w:rPrChange w:id="6091" w:author="phuong vu" w:date="2018-11-30T22:36:00Z">
            <w:rPr>
              <w:lang w:val="en-US"/>
            </w:rPr>
          </w:rPrChange>
        </w:rPr>
        <w:instrText xml:space="preserve"> \* MERGEFORMAT </w:instrText>
      </w:r>
      <w:r w:rsidRPr="00920004">
        <w:rPr>
          <w:lang w:val="en-US"/>
          <w:rPrChange w:id="6092" w:author="phuong vu" w:date="2018-11-30T22:36:00Z">
            <w:rPr>
              <w:lang w:val="en-US"/>
            </w:rPr>
          </w:rPrChange>
        </w:rPr>
      </w:r>
      <w:r w:rsidRPr="00920004">
        <w:rPr>
          <w:lang w:val="en-US"/>
          <w:rPrChange w:id="6093" w:author="phuong vu" w:date="2018-11-30T22:36:00Z">
            <w:rPr>
              <w:lang w:val="en-US"/>
            </w:rPr>
          </w:rPrChange>
        </w:rPr>
        <w:fldChar w:fldCharType="separate"/>
      </w:r>
      <w:ins w:id="6094" w:author="phuong vu" w:date="2018-11-30T22:44:00Z">
        <w:r w:rsidR="00B5490C" w:rsidRPr="00920004">
          <w:rPr>
            <w:rPrChange w:id="6095" w:author="phuong vu" w:date="2018-11-30T22:36:00Z">
              <w:rPr/>
            </w:rPrChange>
          </w:rPr>
          <w:t xml:space="preserve">Hình </w:t>
        </w:r>
        <w:r w:rsidR="00B5490C">
          <w:rPr>
            <w:noProof/>
          </w:rPr>
          <w:t>1</w:t>
        </w:r>
        <w:r w:rsidR="00B5490C" w:rsidRPr="00920004">
          <w:rPr>
            <w:noProof/>
            <w:rPrChange w:id="6096" w:author="phuong vu" w:date="2018-11-30T22:36:00Z">
              <w:rPr/>
            </w:rPrChange>
          </w:rPr>
          <w:t>.</w:t>
        </w:r>
        <w:r w:rsidR="00B5490C">
          <w:rPr>
            <w:noProof/>
          </w:rPr>
          <w:t>1</w:t>
        </w:r>
      </w:ins>
      <w:ins w:id="6097" w:author="phuong vu" w:date="2018-11-22T17:53:00Z">
        <w:r w:rsidRPr="00920004">
          <w:rPr>
            <w:lang w:val="en-US"/>
            <w:rPrChange w:id="6098" w:author="phuong vu" w:date="2018-11-30T22:36:00Z">
              <w:rPr>
                <w:lang w:val="en-US"/>
              </w:rPr>
            </w:rPrChange>
          </w:rPr>
          <w:fldChar w:fldCharType="end"/>
        </w:r>
      </w:ins>
      <w:ins w:id="6099" w:author="phuong vu" w:date="2018-11-30T13:48:00Z">
        <w:r w:rsidR="00FB4E11" w:rsidRPr="00920004">
          <w:rPr>
            <w:lang w:val="en-US"/>
            <w:rPrChange w:id="6100" w:author="phuong vu" w:date="2018-11-30T22:36:00Z">
              <w:rPr>
                <w:lang w:val="en-US"/>
              </w:rPr>
            </w:rPrChange>
          </w:rPr>
          <w:t>.</w:t>
        </w:r>
      </w:ins>
    </w:p>
    <w:p w14:paraId="01E9D05D" w14:textId="77777777" w:rsidR="001526C3" w:rsidRPr="00920004" w:rsidRDefault="00557D21" w:rsidP="00BD0851">
      <w:pPr>
        <w:keepNext/>
        <w:spacing w:before="240" w:line="0" w:lineRule="atLeast"/>
        <w:rPr>
          <w:ins w:id="6101" w:author="phuong vu" w:date="2018-11-22T14:54:00Z"/>
          <w:rPrChange w:id="6102" w:author="phuong vu" w:date="2018-11-30T22:36:00Z">
            <w:rPr>
              <w:ins w:id="6103" w:author="phuong vu" w:date="2018-11-22T14:54:00Z"/>
            </w:rPr>
          </w:rPrChange>
        </w:rPr>
        <w:pPrChange w:id="6104" w:author="phuong vu" w:date="2018-11-30T14:16:00Z">
          <w:pPr/>
        </w:pPrChange>
      </w:pPr>
      <w:ins w:id="6105" w:author="phuong vu" w:date="2018-11-22T14:28:00Z">
        <w:r w:rsidRPr="00920004">
          <w:rPr>
            <w:noProof/>
            <w:lang w:val="en-US"/>
            <w:rPrChange w:id="6106" w:author="phuong vu" w:date="2018-11-30T22:36:00Z">
              <w:rPr>
                <w:noProof/>
                <w:lang w:val="en-US"/>
              </w:rPr>
            </w:rPrChange>
          </w:rPr>
          <w:drawing>
            <wp:inline distT="0" distB="0" distL="0" distR="0" wp14:anchorId="1BB1A239" wp14:editId="2CA72BD6">
              <wp:extent cx="5715000" cy="3038475"/>
              <wp:effectExtent l="0" t="0" r="38100" b="0"/>
              <wp:docPr id="57" name="Diagram 5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5" r:lo="rId26" r:qs="rId27" r:cs="rId28"/>
                </a:graphicData>
              </a:graphic>
            </wp:inline>
          </w:drawing>
        </w:r>
      </w:ins>
    </w:p>
    <w:p w14:paraId="5C36F0A7" w14:textId="1FA93A24" w:rsidR="00BF2217" w:rsidRPr="00920004" w:rsidRDefault="001526C3" w:rsidP="00A17FA5">
      <w:pPr>
        <w:pStyle w:val="Caption"/>
        <w:rPr>
          <w:ins w:id="6107" w:author="phuong vu" w:date="2018-11-22T18:00:00Z"/>
          <w:rPrChange w:id="6108" w:author="phuong vu" w:date="2018-11-30T22:36:00Z">
            <w:rPr>
              <w:ins w:id="6109" w:author="phuong vu" w:date="2018-11-22T18:00:00Z"/>
              <w:lang w:val="en-US"/>
            </w:rPr>
          </w:rPrChange>
        </w:rPr>
        <w:pPrChange w:id="6110" w:author="phuong vu" w:date="2018-11-30T22:42:00Z">
          <w:pPr>
            <w:pStyle w:val="Caption"/>
          </w:pPr>
        </w:pPrChange>
      </w:pPr>
      <w:bookmarkStart w:id="6111" w:name="_Ref530672545"/>
      <w:bookmarkStart w:id="6112" w:name="_Toc531380470"/>
      <w:ins w:id="6113" w:author="phuong vu" w:date="2018-11-22T14:54:00Z">
        <w:r w:rsidRPr="00920004">
          <w:rPr>
            <w:rPrChange w:id="6114" w:author="phuong vu" w:date="2018-11-30T22:36:00Z">
              <w:rPr/>
            </w:rPrChange>
          </w:rPr>
          <w:t xml:space="preserve">Hình </w:t>
        </w:r>
      </w:ins>
      <w:ins w:id="6115" w:author="phuong vu" w:date="2018-11-30T15:13:00Z">
        <w:r w:rsidR="00EF3636" w:rsidRPr="00920004">
          <w:rPr>
            <w:rPrChange w:id="6116" w:author="phuong vu" w:date="2018-11-30T22:36:00Z">
              <w:rPr/>
            </w:rPrChange>
          </w:rPr>
          <w:fldChar w:fldCharType="begin"/>
        </w:r>
        <w:r w:rsidR="00EF3636" w:rsidRPr="00920004">
          <w:rPr>
            <w:rPrChange w:id="6117" w:author="phuong vu" w:date="2018-11-30T22:36:00Z">
              <w:rPr/>
            </w:rPrChange>
          </w:rPr>
          <w:instrText xml:space="preserve"> STYLEREF 1 \s </w:instrText>
        </w:r>
      </w:ins>
      <w:r w:rsidR="00EF3636" w:rsidRPr="00920004">
        <w:rPr>
          <w:rPrChange w:id="6118" w:author="phuong vu" w:date="2018-11-30T22:36:00Z">
            <w:rPr/>
          </w:rPrChange>
        </w:rPr>
        <w:fldChar w:fldCharType="separate"/>
      </w:r>
      <w:r w:rsidR="00B5490C">
        <w:rPr>
          <w:noProof/>
        </w:rPr>
        <w:t>1</w:t>
      </w:r>
      <w:ins w:id="6119" w:author="phuong vu" w:date="2018-11-30T15:13:00Z">
        <w:r w:rsidR="00EF3636" w:rsidRPr="00920004">
          <w:rPr>
            <w:rPrChange w:id="6120" w:author="phuong vu" w:date="2018-11-30T22:36:00Z">
              <w:rPr/>
            </w:rPrChange>
          </w:rPr>
          <w:fldChar w:fldCharType="end"/>
        </w:r>
        <w:r w:rsidR="00EF3636" w:rsidRPr="00920004">
          <w:rPr>
            <w:rPrChange w:id="6121" w:author="phuong vu" w:date="2018-11-30T22:36:00Z">
              <w:rPr/>
            </w:rPrChange>
          </w:rPr>
          <w:t>.</w:t>
        </w:r>
        <w:r w:rsidR="00EF3636" w:rsidRPr="00920004">
          <w:rPr>
            <w:rPrChange w:id="6122" w:author="phuong vu" w:date="2018-11-30T22:36:00Z">
              <w:rPr/>
            </w:rPrChange>
          </w:rPr>
          <w:fldChar w:fldCharType="begin"/>
        </w:r>
        <w:r w:rsidR="00EF3636" w:rsidRPr="00920004">
          <w:rPr>
            <w:rPrChange w:id="6123" w:author="phuong vu" w:date="2018-11-30T22:36:00Z">
              <w:rPr/>
            </w:rPrChange>
          </w:rPr>
          <w:instrText xml:space="preserve"> SEQ Hình \* ARABIC \s 1 </w:instrText>
        </w:r>
      </w:ins>
      <w:r w:rsidR="00EF3636" w:rsidRPr="00920004">
        <w:rPr>
          <w:rPrChange w:id="6124" w:author="phuong vu" w:date="2018-11-30T22:36:00Z">
            <w:rPr/>
          </w:rPrChange>
        </w:rPr>
        <w:fldChar w:fldCharType="separate"/>
      </w:r>
      <w:ins w:id="6125" w:author="phuong vu" w:date="2018-11-30T22:44:00Z">
        <w:r w:rsidR="00B5490C">
          <w:rPr>
            <w:noProof/>
          </w:rPr>
          <w:t>1</w:t>
        </w:r>
      </w:ins>
      <w:ins w:id="6126" w:author="phuong vu" w:date="2018-11-30T15:13:00Z">
        <w:r w:rsidR="00EF3636" w:rsidRPr="00920004">
          <w:rPr>
            <w:rPrChange w:id="6127" w:author="phuong vu" w:date="2018-11-30T22:36:00Z">
              <w:rPr/>
            </w:rPrChange>
          </w:rPr>
          <w:fldChar w:fldCharType="end"/>
        </w:r>
      </w:ins>
      <w:bookmarkEnd w:id="6111"/>
      <w:ins w:id="6128" w:author="phuong vu" w:date="2018-11-22T14:54:00Z">
        <w:r w:rsidRPr="00920004">
          <w:rPr>
            <w:rPrChange w:id="6129" w:author="phuong vu" w:date="2018-11-30T22:36:00Z">
              <w:rPr>
                <w:lang w:val="en-US"/>
              </w:rPr>
            </w:rPrChange>
          </w:rPr>
          <w:t xml:space="preserve"> Các bước xử lí đơn hàng</w:t>
        </w:r>
      </w:ins>
      <w:bookmarkEnd w:id="6112"/>
    </w:p>
    <w:p w14:paraId="638154CD" w14:textId="2FCF715C" w:rsidR="009C23E7" w:rsidRPr="00920004" w:rsidRDefault="00627671" w:rsidP="00E35500">
      <w:pPr>
        <w:ind w:firstLine="720"/>
        <w:rPr>
          <w:ins w:id="6130" w:author="phuong vu" w:date="2018-11-22T18:01:00Z"/>
          <w:lang w:val="en-US"/>
          <w:rPrChange w:id="6131" w:author="phuong vu" w:date="2018-11-30T22:36:00Z">
            <w:rPr>
              <w:ins w:id="6132" w:author="phuong vu" w:date="2018-11-22T18:01:00Z"/>
              <w:lang w:val="en-US"/>
            </w:rPr>
          </w:rPrChange>
        </w:rPr>
        <w:pPrChange w:id="6133" w:author="phuong vu" w:date="2018-11-30T22:30:00Z">
          <w:pPr/>
        </w:pPrChange>
      </w:pPr>
      <w:ins w:id="6134" w:author="phuong vu" w:date="2018-11-22T18:16:00Z">
        <w:r w:rsidRPr="00920004">
          <w:rPr>
            <w:rPrChange w:id="6135" w:author="phuong vu" w:date="2018-11-30T22:36:00Z">
              <w:rPr>
                <w:lang w:val="en-US"/>
              </w:rPr>
            </w:rPrChange>
          </w:rPr>
          <w:t>Mỗi đơn hàng có thời gi</w:t>
        </w:r>
      </w:ins>
      <w:ins w:id="6136" w:author="phuong vu" w:date="2018-11-22T18:17:00Z">
        <w:r w:rsidRPr="00920004">
          <w:rPr>
            <w:rPrChange w:id="6137" w:author="phuong vu" w:date="2018-11-30T22:36:00Z">
              <w:rPr>
                <w:lang w:val="en-US"/>
              </w:rPr>
            </w:rPrChange>
          </w:rPr>
          <w:t>an</w:t>
        </w:r>
      </w:ins>
      <w:ins w:id="6138" w:author="phuong vu" w:date="2018-11-22T18:16:00Z">
        <w:r w:rsidRPr="00920004">
          <w:rPr>
            <w:rPrChange w:id="6139" w:author="phuong vu" w:date="2018-11-30T22:36:00Z">
              <w:rPr>
                <w:lang w:val="en-US"/>
              </w:rPr>
            </w:rPrChange>
          </w:rPr>
          <w:t xml:space="preserve"> trả quần áo cho khách hàng, dựa trên thời gian đó mà đơn hàng có thời gian thấp hơn được ưu tiên xử lí s</w:t>
        </w:r>
      </w:ins>
      <w:ins w:id="6140" w:author="phuong vu" w:date="2018-11-22T18:17:00Z">
        <w:r w:rsidRPr="00920004">
          <w:rPr>
            <w:rPrChange w:id="6141" w:author="phuong vu" w:date="2018-11-30T22:36:00Z">
              <w:rPr>
                <w:lang w:val="en-US"/>
              </w:rPr>
            </w:rPrChange>
          </w:rPr>
          <w:t>ớm hơn. Thời gian trả quần áo cho khách hàng được đề xuất dựa trên tình trạng xử lí đơn h</w:t>
        </w:r>
      </w:ins>
      <w:ins w:id="6142" w:author="phuong vu" w:date="2018-11-22T18:18:00Z">
        <w:r w:rsidRPr="00920004">
          <w:rPr>
            <w:rPrChange w:id="6143" w:author="phuong vu" w:date="2018-11-30T22:36:00Z">
              <w:rPr>
                <w:lang w:val="en-US"/>
              </w:rPr>
            </w:rPrChange>
          </w:rPr>
          <w:t>àng hiện tại khi khách hàng đặt đơn hàng.</w:t>
        </w:r>
      </w:ins>
      <w:ins w:id="6144" w:author="phuong vu" w:date="2018-11-22T18:17:00Z">
        <w:r w:rsidRPr="00920004">
          <w:rPr>
            <w:rPrChange w:id="6145" w:author="phuong vu" w:date="2018-11-30T22:36:00Z">
              <w:rPr>
                <w:lang w:val="en-US"/>
              </w:rPr>
            </w:rPrChange>
          </w:rPr>
          <w:t xml:space="preserve"> </w:t>
        </w:r>
      </w:ins>
      <w:ins w:id="6146" w:author="phuong vu" w:date="2018-11-22T18:00:00Z">
        <w:r w:rsidR="009C23E7" w:rsidRPr="00920004">
          <w:rPr>
            <w:rPrChange w:id="6147" w:author="phuong vu" w:date="2018-11-30T22:36:00Z">
              <w:rPr>
                <w:lang w:val="en-US"/>
              </w:rPr>
            </w:rPrChange>
          </w:rPr>
          <w:t xml:space="preserve">Một đơn hàng đã được lấy </w:t>
        </w:r>
      </w:ins>
      <w:ins w:id="6148" w:author="phuong vu" w:date="2018-11-22T18:01:00Z">
        <w:r w:rsidR="009C23E7" w:rsidRPr="00920004">
          <w:rPr>
            <w:rPrChange w:id="6149" w:author="phuong vu" w:date="2018-11-30T22:36:00Z">
              <w:rPr>
                <w:lang w:val="en-US"/>
              </w:rPr>
            </w:rPrChange>
          </w:rPr>
          <w:t xml:space="preserve">quần áo từ khách hàng sẽ trải qua các bước </w:t>
        </w:r>
      </w:ins>
      <w:ins w:id="6150" w:author="phuong vu" w:date="2018-11-30T13:48:00Z">
        <w:r w:rsidR="00FB4E11" w:rsidRPr="00920004">
          <w:rPr>
            <w:lang w:val="en-US"/>
            <w:rPrChange w:id="6151" w:author="phuong vu" w:date="2018-11-30T22:36:00Z">
              <w:rPr>
                <w:lang w:val="en-US"/>
              </w:rPr>
            </w:rPrChange>
          </w:rPr>
          <w:t xml:space="preserve">được </w:t>
        </w:r>
      </w:ins>
      <w:ins w:id="6152" w:author="phuong vu" w:date="2018-11-30T13:49:00Z">
        <w:r w:rsidR="00FB4E11" w:rsidRPr="00920004">
          <w:rPr>
            <w:lang w:val="en-US"/>
            <w:rPrChange w:id="6153" w:author="phuong vu" w:date="2018-11-30T22:36:00Z">
              <w:rPr>
                <w:lang w:val="en-US"/>
              </w:rPr>
            </w:rPrChange>
          </w:rPr>
          <w:t xml:space="preserve">mô tả trong </w:t>
        </w:r>
        <w:r w:rsidR="00FB4E11" w:rsidRPr="00920004">
          <w:rPr>
            <w:lang w:val="en-US"/>
            <w:rPrChange w:id="6154" w:author="phuong vu" w:date="2018-11-30T22:36:00Z">
              <w:rPr>
                <w:lang w:val="en-US"/>
              </w:rPr>
            </w:rPrChange>
          </w:rPr>
          <w:fldChar w:fldCharType="begin"/>
        </w:r>
        <w:r w:rsidR="00FB4E11" w:rsidRPr="00920004">
          <w:rPr>
            <w:lang w:val="en-US"/>
            <w:rPrChange w:id="6155" w:author="phuong vu" w:date="2018-11-30T22:36:00Z">
              <w:rPr>
                <w:lang w:val="en-US"/>
              </w:rPr>
            </w:rPrChange>
          </w:rPr>
          <w:instrText xml:space="preserve"> REF _Ref531349087 \h </w:instrText>
        </w:r>
        <w:r w:rsidR="00FB4E11" w:rsidRPr="00920004">
          <w:rPr>
            <w:lang w:val="en-US"/>
            <w:rPrChange w:id="6156" w:author="phuong vu" w:date="2018-11-30T22:36:00Z">
              <w:rPr>
                <w:lang w:val="en-US"/>
              </w:rPr>
            </w:rPrChange>
          </w:rPr>
        </w:r>
      </w:ins>
      <w:r w:rsidR="00E35500" w:rsidRPr="00920004">
        <w:rPr>
          <w:lang w:val="en-US"/>
          <w:rPrChange w:id="6157" w:author="phuong vu" w:date="2018-11-30T22:36:00Z">
            <w:rPr>
              <w:lang w:val="en-US"/>
            </w:rPr>
          </w:rPrChange>
        </w:rPr>
        <w:instrText xml:space="preserve"> \* MERGEFORMAT </w:instrText>
      </w:r>
      <w:r w:rsidR="00FB4E11" w:rsidRPr="00920004">
        <w:rPr>
          <w:lang w:val="en-US"/>
          <w:rPrChange w:id="6158" w:author="phuong vu" w:date="2018-11-30T22:36:00Z">
            <w:rPr>
              <w:lang w:val="en-US"/>
            </w:rPr>
          </w:rPrChange>
        </w:rPr>
        <w:fldChar w:fldCharType="separate"/>
      </w:r>
      <w:ins w:id="6159" w:author="phuong vu" w:date="2018-11-30T22:44:00Z">
        <w:r w:rsidR="00B5490C" w:rsidRPr="00920004">
          <w:rPr>
            <w:rPrChange w:id="6160" w:author="phuong vu" w:date="2018-11-30T22:36:00Z">
              <w:rPr/>
            </w:rPrChange>
          </w:rPr>
          <w:t xml:space="preserve">Hình </w:t>
        </w:r>
        <w:r w:rsidR="00B5490C">
          <w:rPr>
            <w:noProof/>
          </w:rPr>
          <w:t>1</w:t>
        </w:r>
        <w:r w:rsidR="00B5490C" w:rsidRPr="00920004">
          <w:rPr>
            <w:noProof/>
            <w:rPrChange w:id="6161" w:author="phuong vu" w:date="2018-11-30T22:36:00Z">
              <w:rPr/>
            </w:rPrChange>
          </w:rPr>
          <w:t>.</w:t>
        </w:r>
        <w:r w:rsidR="00B5490C">
          <w:rPr>
            <w:noProof/>
          </w:rPr>
          <w:t>2</w:t>
        </w:r>
      </w:ins>
      <w:ins w:id="6162" w:author="phuong vu" w:date="2018-11-30T13:49:00Z">
        <w:r w:rsidR="00FB4E11" w:rsidRPr="00920004">
          <w:rPr>
            <w:lang w:val="en-US"/>
            <w:rPrChange w:id="6163" w:author="phuong vu" w:date="2018-11-30T22:36:00Z">
              <w:rPr>
                <w:lang w:val="en-US"/>
              </w:rPr>
            </w:rPrChange>
          </w:rPr>
          <w:fldChar w:fldCharType="end"/>
        </w:r>
      </w:ins>
      <w:ins w:id="6164" w:author="phuong vu" w:date="2018-11-30T22:30:00Z">
        <w:r w:rsidR="00E35500" w:rsidRPr="00920004">
          <w:rPr>
            <w:lang w:val="en-US"/>
            <w:rPrChange w:id="6165" w:author="phuong vu" w:date="2018-11-30T22:36:00Z">
              <w:rPr>
                <w:lang w:val="en-US"/>
              </w:rPr>
            </w:rPrChange>
          </w:rPr>
          <w:t>.</w:t>
        </w:r>
      </w:ins>
    </w:p>
    <w:p w14:paraId="71FB9CF0" w14:textId="77777777" w:rsidR="00627671" w:rsidRPr="00920004" w:rsidRDefault="009C23E7" w:rsidP="00BD0851">
      <w:pPr>
        <w:keepNext/>
        <w:spacing w:before="240" w:line="0" w:lineRule="atLeast"/>
        <w:rPr>
          <w:ins w:id="6166" w:author="phuong vu" w:date="2018-11-22T18:14:00Z"/>
          <w:rPrChange w:id="6167" w:author="phuong vu" w:date="2018-11-30T22:36:00Z">
            <w:rPr>
              <w:ins w:id="6168" w:author="phuong vu" w:date="2018-11-22T18:14:00Z"/>
            </w:rPr>
          </w:rPrChange>
        </w:rPr>
        <w:pPrChange w:id="6169" w:author="phuong vu" w:date="2018-11-30T14:16:00Z">
          <w:pPr/>
        </w:pPrChange>
      </w:pPr>
      <w:ins w:id="6170" w:author="phuong vu" w:date="2018-11-22T18:01:00Z">
        <w:r w:rsidRPr="00920004">
          <w:rPr>
            <w:noProof/>
            <w:lang w:val="en-US"/>
            <w:rPrChange w:id="6171" w:author="phuong vu" w:date="2018-11-30T22:36:00Z">
              <w:rPr>
                <w:noProof/>
                <w:lang w:val="en-US"/>
              </w:rPr>
            </w:rPrChange>
          </w:rPr>
          <w:drawing>
            <wp:inline distT="0" distB="0" distL="0" distR="0" wp14:anchorId="7FD09F41" wp14:editId="548E0989">
              <wp:extent cx="5591175" cy="885825"/>
              <wp:effectExtent l="19050" t="0" r="9525" b="0"/>
              <wp:docPr id="62" name="Diagram 6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0" r:lo="rId31" r:qs="rId32" r:cs="rId33"/>
                </a:graphicData>
              </a:graphic>
            </wp:inline>
          </w:drawing>
        </w:r>
      </w:ins>
    </w:p>
    <w:p w14:paraId="66FEA904" w14:textId="33115FA3" w:rsidR="009C23E7" w:rsidRPr="00920004" w:rsidRDefault="00627671" w:rsidP="00A17FA5">
      <w:pPr>
        <w:pStyle w:val="Caption"/>
        <w:rPr>
          <w:ins w:id="6172" w:author="phuong vu" w:date="2018-11-30T13:49:00Z"/>
          <w:rPrChange w:id="6173" w:author="phuong vu" w:date="2018-11-30T22:36:00Z">
            <w:rPr>
              <w:ins w:id="6174" w:author="phuong vu" w:date="2018-11-30T13:49:00Z"/>
            </w:rPr>
          </w:rPrChange>
        </w:rPr>
        <w:pPrChange w:id="6175" w:author="phuong vu" w:date="2018-11-30T22:42:00Z">
          <w:pPr>
            <w:pStyle w:val="Caption"/>
            <w:spacing w:line="276" w:lineRule="auto"/>
          </w:pPr>
        </w:pPrChange>
      </w:pPr>
      <w:bookmarkStart w:id="6176" w:name="_Ref531349087"/>
      <w:bookmarkStart w:id="6177" w:name="_Toc531380471"/>
      <w:ins w:id="6178" w:author="phuong vu" w:date="2018-11-22T18:14:00Z">
        <w:r w:rsidRPr="00920004">
          <w:rPr>
            <w:rPrChange w:id="6179" w:author="phuong vu" w:date="2018-11-30T22:36:00Z">
              <w:rPr/>
            </w:rPrChange>
          </w:rPr>
          <w:t xml:space="preserve">Hình </w:t>
        </w:r>
      </w:ins>
      <w:ins w:id="6180" w:author="phuong vu" w:date="2018-11-30T15:13:00Z">
        <w:r w:rsidR="00EF3636" w:rsidRPr="00920004">
          <w:rPr>
            <w:rPrChange w:id="6181" w:author="phuong vu" w:date="2018-11-30T22:36:00Z">
              <w:rPr/>
            </w:rPrChange>
          </w:rPr>
          <w:fldChar w:fldCharType="begin"/>
        </w:r>
        <w:r w:rsidR="00EF3636" w:rsidRPr="00920004">
          <w:rPr>
            <w:rPrChange w:id="6182" w:author="phuong vu" w:date="2018-11-30T22:36:00Z">
              <w:rPr/>
            </w:rPrChange>
          </w:rPr>
          <w:instrText xml:space="preserve"> STYLEREF 1 \s </w:instrText>
        </w:r>
      </w:ins>
      <w:r w:rsidR="00EF3636" w:rsidRPr="00920004">
        <w:rPr>
          <w:rPrChange w:id="6183" w:author="phuong vu" w:date="2018-11-30T22:36:00Z">
            <w:rPr/>
          </w:rPrChange>
        </w:rPr>
        <w:fldChar w:fldCharType="separate"/>
      </w:r>
      <w:r w:rsidR="00B5490C">
        <w:rPr>
          <w:noProof/>
        </w:rPr>
        <w:t>1</w:t>
      </w:r>
      <w:ins w:id="6184" w:author="phuong vu" w:date="2018-11-30T15:13:00Z">
        <w:r w:rsidR="00EF3636" w:rsidRPr="00920004">
          <w:rPr>
            <w:rPrChange w:id="6185" w:author="phuong vu" w:date="2018-11-30T22:36:00Z">
              <w:rPr/>
            </w:rPrChange>
          </w:rPr>
          <w:fldChar w:fldCharType="end"/>
        </w:r>
        <w:r w:rsidR="00EF3636" w:rsidRPr="00920004">
          <w:rPr>
            <w:rPrChange w:id="6186" w:author="phuong vu" w:date="2018-11-30T22:36:00Z">
              <w:rPr/>
            </w:rPrChange>
          </w:rPr>
          <w:t>.</w:t>
        </w:r>
        <w:r w:rsidR="00EF3636" w:rsidRPr="00920004">
          <w:rPr>
            <w:rPrChange w:id="6187" w:author="phuong vu" w:date="2018-11-30T22:36:00Z">
              <w:rPr/>
            </w:rPrChange>
          </w:rPr>
          <w:fldChar w:fldCharType="begin"/>
        </w:r>
        <w:r w:rsidR="00EF3636" w:rsidRPr="00920004">
          <w:rPr>
            <w:rPrChange w:id="6188" w:author="phuong vu" w:date="2018-11-30T22:36:00Z">
              <w:rPr/>
            </w:rPrChange>
          </w:rPr>
          <w:instrText xml:space="preserve"> SEQ Hình \* ARABIC \s 1 </w:instrText>
        </w:r>
      </w:ins>
      <w:r w:rsidR="00EF3636" w:rsidRPr="00920004">
        <w:rPr>
          <w:rPrChange w:id="6189" w:author="phuong vu" w:date="2018-11-30T22:36:00Z">
            <w:rPr/>
          </w:rPrChange>
        </w:rPr>
        <w:fldChar w:fldCharType="separate"/>
      </w:r>
      <w:ins w:id="6190" w:author="phuong vu" w:date="2018-11-30T22:44:00Z">
        <w:r w:rsidR="00B5490C">
          <w:rPr>
            <w:noProof/>
          </w:rPr>
          <w:t>2</w:t>
        </w:r>
      </w:ins>
      <w:ins w:id="6191" w:author="phuong vu" w:date="2018-11-30T15:13:00Z">
        <w:r w:rsidR="00EF3636" w:rsidRPr="00920004">
          <w:rPr>
            <w:rPrChange w:id="6192" w:author="phuong vu" w:date="2018-11-30T22:36:00Z">
              <w:rPr/>
            </w:rPrChange>
          </w:rPr>
          <w:fldChar w:fldCharType="end"/>
        </w:r>
      </w:ins>
      <w:bookmarkEnd w:id="6176"/>
      <w:ins w:id="6193" w:author="phuong vu" w:date="2018-11-22T18:14:00Z">
        <w:r w:rsidRPr="00920004">
          <w:rPr>
            <w:rPrChange w:id="6194" w:author="phuong vu" w:date="2018-11-30T22:36:00Z">
              <w:rPr>
                <w:lang w:val="en-US"/>
              </w:rPr>
            </w:rPrChange>
          </w:rPr>
          <w:t xml:space="preserve"> Các bước 1 đơn hàng được</w:t>
        </w:r>
      </w:ins>
      <w:ins w:id="6195" w:author="phuong vu" w:date="2018-11-27T14:45:00Z">
        <w:r w:rsidR="009828DA" w:rsidRPr="00920004">
          <w:rPr>
            <w:lang w:val="en-US"/>
            <w:rPrChange w:id="6196" w:author="phuong vu" w:date="2018-11-30T22:36:00Z">
              <w:rPr>
                <w:lang w:val="en-US"/>
              </w:rPr>
            </w:rPrChange>
          </w:rPr>
          <w:t xml:space="preserve"> xử lí</w:t>
        </w:r>
      </w:ins>
      <w:ins w:id="6197" w:author="phuong vu" w:date="2018-11-22T18:14:00Z">
        <w:r w:rsidRPr="00920004">
          <w:rPr>
            <w:rPrChange w:id="6198" w:author="phuong vu" w:date="2018-11-30T22:36:00Z">
              <w:rPr>
                <w:lang w:val="en-US"/>
              </w:rPr>
            </w:rPrChange>
          </w:rPr>
          <w:t xml:space="preserve"> trong hệ thống</w:t>
        </w:r>
      </w:ins>
      <w:bookmarkEnd w:id="6177"/>
    </w:p>
    <w:p w14:paraId="16E5C29A" w14:textId="0767458C" w:rsidR="00FB4E11" w:rsidRPr="00920004" w:rsidRDefault="00E7641C" w:rsidP="00E7641C">
      <w:pPr>
        <w:spacing w:before="0" w:after="160" w:line="259" w:lineRule="auto"/>
        <w:contextualSpacing w:val="0"/>
        <w:jc w:val="left"/>
        <w:rPr>
          <w:ins w:id="6199" w:author="phuong vu" w:date="2018-11-22T18:19:00Z"/>
          <w:rPrChange w:id="6200" w:author="phuong vu" w:date="2018-11-30T22:36:00Z">
            <w:rPr>
              <w:ins w:id="6201" w:author="phuong vu" w:date="2018-11-22T18:19:00Z"/>
              <w:lang w:val="en-US"/>
            </w:rPr>
          </w:rPrChange>
        </w:rPr>
        <w:pPrChange w:id="6202" w:author="phuong vu" w:date="2018-11-30T16:41:00Z">
          <w:pPr>
            <w:pStyle w:val="Caption"/>
          </w:pPr>
        </w:pPrChange>
      </w:pPr>
      <w:ins w:id="6203" w:author="phuong vu" w:date="2018-11-30T16:41:00Z">
        <w:r w:rsidRPr="00920004">
          <w:rPr>
            <w:rPrChange w:id="6204" w:author="phuong vu" w:date="2018-11-30T22:36:00Z">
              <w:rPr/>
            </w:rPrChange>
          </w:rPr>
          <w:br w:type="page"/>
        </w:r>
      </w:ins>
    </w:p>
    <w:p w14:paraId="711A0D21" w14:textId="1591C7B1" w:rsidR="00627671" w:rsidRPr="00920004" w:rsidRDefault="00FB4E11" w:rsidP="00BD0851">
      <w:pPr>
        <w:pStyle w:val="ListParagraph"/>
        <w:numPr>
          <w:ilvl w:val="0"/>
          <w:numId w:val="61"/>
        </w:numPr>
        <w:spacing w:before="240" w:line="0" w:lineRule="atLeast"/>
        <w:ind w:left="450"/>
        <w:rPr>
          <w:ins w:id="6205" w:author="phuong vu" w:date="2018-11-22T18:25:00Z"/>
          <w:rPrChange w:id="6206" w:author="phuong vu" w:date="2018-11-30T22:36:00Z">
            <w:rPr>
              <w:ins w:id="6207" w:author="phuong vu" w:date="2018-11-22T18:25:00Z"/>
              <w:lang w:val="en-US"/>
            </w:rPr>
          </w:rPrChange>
        </w:rPr>
        <w:pPrChange w:id="6208" w:author="phuong vu" w:date="2018-11-30T14:16:00Z">
          <w:pPr/>
        </w:pPrChange>
      </w:pPr>
      <w:ins w:id="6209" w:author="phuong vu" w:date="2018-11-30T13:49:00Z">
        <w:r w:rsidRPr="00920004">
          <w:rPr>
            <w:lang w:val="en-US"/>
            <w:rPrChange w:id="6210" w:author="phuong vu" w:date="2018-11-30T22:36:00Z">
              <w:rPr>
                <w:lang w:val="en-US"/>
              </w:rPr>
            </w:rPrChange>
          </w:rPr>
          <w:lastRenderedPageBreak/>
          <w:t xml:space="preserve">Các ràng buộc liên quan đến xử lí </w:t>
        </w:r>
      </w:ins>
      <w:ins w:id="6211" w:author="phuong vu" w:date="2018-11-30T13:50:00Z">
        <w:r w:rsidRPr="00920004">
          <w:rPr>
            <w:lang w:val="en-US"/>
            <w:rPrChange w:id="6212" w:author="phuong vu" w:date="2018-11-30T22:36:00Z">
              <w:rPr>
                <w:lang w:val="en-US"/>
              </w:rPr>
            </w:rPrChange>
          </w:rPr>
          <w:t>một đơn hàng</w:t>
        </w:r>
      </w:ins>
      <w:ins w:id="6213" w:author="phuong vu" w:date="2018-11-22T18:25:00Z">
        <w:r w:rsidR="00B34D27" w:rsidRPr="00920004">
          <w:rPr>
            <w:rPrChange w:id="6214" w:author="phuong vu" w:date="2018-11-30T22:36:00Z">
              <w:rPr>
                <w:lang w:val="en-US"/>
              </w:rPr>
            </w:rPrChange>
          </w:rPr>
          <w:t>:</w:t>
        </w:r>
      </w:ins>
    </w:p>
    <w:p w14:paraId="214D7ED9" w14:textId="1CDBB26C" w:rsidR="00B34D27" w:rsidRPr="00920004" w:rsidRDefault="00B34D27" w:rsidP="00E7641C">
      <w:pPr>
        <w:rPr>
          <w:ins w:id="6215" w:author="phuong vu" w:date="2018-11-22T18:26:00Z"/>
          <w:rPrChange w:id="6216" w:author="phuong vu" w:date="2018-11-30T22:36:00Z">
            <w:rPr>
              <w:ins w:id="6217" w:author="phuong vu" w:date="2018-11-22T18:26:00Z"/>
              <w:lang w:val="en-US"/>
            </w:rPr>
          </w:rPrChange>
        </w:rPr>
        <w:pPrChange w:id="6218" w:author="phuong vu" w:date="2018-11-30T16:41:00Z">
          <w:pPr/>
        </w:pPrChange>
      </w:pPr>
      <w:ins w:id="6219" w:author="phuong vu" w:date="2018-11-22T18:25:00Z">
        <w:r w:rsidRPr="00920004">
          <w:rPr>
            <w:rPrChange w:id="6220" w:author="phuong vu" w:date="2018-11-30T22:36:00Z">
              <w:rPr>
                <w:lang w:val="en-US"/>
              </w:rPr>
            </w:rPrChange>
          </w:rPr>
          <w:tab/>
          <w:t>- Khung giờ làm việc: 6</w:t>
        </w:r>
      </w:ins>
      <w:ins w:id="6221" w:author="phuong vu" w:date="2018-11-22T18:26:00Z">
        <w:r w:rsidRPr="00920004">
          <w:rPr>
            <w:rPrChange w:id="6222" w:author="phuong vu" w:date="2018-11-30T22:36:00Z">
              <w:rPr>
                <w:lang w:val="en-US"/>
              </w:rPr>
            </w:rPrChange>
          </w:rPr>
          <w:t>:00 – 17:00 hàng ngày.</w:t>
        </w:r>
      </w:ins>
    </w:p>
    <w:p w14:paraId="33589015" w14:textId="3B195A07" w:rsidR="00B34D27" w:rsidRPr="00920004" w:rsidRDefault="00B34D27" w:rsidP="00E7641C">
      <w:pPr>
        <w:rPr>
          <w:ins w:id="6223" w:author="phuong vu" w:date="2018-11-22T19:41:00Z"/>
          <w:rPrChange w:id="6224" w:author="phuong vu" w:date="2018-11-30T22:36:00Z">
            <w:rPr>
              <w:ins w:id="6225" w:author="phuong vu" w:date="2018-11-22T19:41:00Z"/>
              <w:lang w:val="en-US"/>
            </w:rPr>
          </w:rPrChange>
        </w:rPr>
        <w:pPrChange w:id="6226" w:author="phuong vu" w:date="2018-11-30T16:41:00Z">
          <w:pPr/>
        </w:pPrChange>
      </w:pPr>
      <w:ins w:id="6227" w:author="phuong vu" w:date="2018-11-22T18:26:00Z">
        <w:r w:rsidRPr="00920004">
          <w:rPr>
            <w:rPrChange w:id="6228" w:author="phuong vu" w:date="2018-11-30T22:36:00Z">
              <w:rPr>
                <w:lang w:val="en-US"/>
              </w:rPr>
            </w:rPrChange>
          </w:rPr>
          <w:tab/>
          <w:t xml:space="preserve">- </w:t>
        </w:r>
      </w:ins>
      <w:ins w:id="6229" w:author="phuong vu" w:date="2018-11-22T18:30:00Z">
        <w:r w:rsidRPr="00920004">
          <w:rPr>
            <w:rPrChange w:id="6230" w:author="phuong vu" w:date="2018-11-30T22:36:00Z">
              <w:rPr>
                <w:lang w:val="en-US"/>
              </w:rPr>
            </w:rPrChange>
          </w:rPr>
          <w:t>Phạm vi</w:t>
        </w:r>
      </w:ins>
      <w:ins w:id="6231" w:author="phuong vu" w:date="2018-11-22T18:31:00Z">
        <w:r w:rsidRPr="00920004">
          <w:rPr>
            <w:rPrChange w:id="6232" w:author="phuong vu" w:date="2018-11-30T22:36:00Z">
              <w:rPr>
                <w:lang w:val="en-US"/>
              </w:rPr>
            </w:rPrChange>
          </w:rPr>
          <w:t xml:space="preserve"> bán kính vận chuyển đơn hàng: 10 km</w:t>
        </w:r>
      </w:ins>
      <w:ins w:id="6233" w:author="phuong vu" w:date="2018-11-22T20:05:00Z">
        <w:r w:rsidR="00C10D94" w:rsidRPr="00920004">
          <w:rPr>
            <w:rPrChange w:id="6234" w:author="phuong vu" w:date="2018-11-30T22:36:00Z">
              <w:rPr>
                <w:lang w:val="en-US"/>
              </w:rPr>
            </w:rPrChange>
          </w:rPr>
          <w:t>.</w:t>
        </w:r>
      </w:ins>
    </w:p>
    <w:p w14:paraId="04824769" w14:textId="0C5185AB" w:rsidR="00EE1254" w:rsidRPr="00920004" w:rsidRDefault="00EE1254" w:rsidP="00E7641C">
      <w:pPr>
        <w:rPr>
          <w:ins w:id="6235" w:author="phuong vu" w:date="2018-11-22T19:43:00Z"/>
          <w:rPrChange w:id="6236" w:author="phuong vu" w:date="2018-11-30T22:36:00Z">
            <w:rPr>
              <w:ins w:id="6237" w:author="phuong vu" w:date="2018-11-22T19:43:00Z"/>
              <w:lang w:val="en-US"/>
            </w:rPr>
          </w:rPrChange>
        </w:rPr>
        <w:pPrChange w:id="6238" w:author="phuong vu" w:date="2018-11-30T16:41:00Z">
          <w:pPr/>
        </w:pPrChange>
      </w:pPr>
      <w:ins w:id="6239" w:author="phuong vu" w:date="2018-11-22T19:41:00Z">
        <w:r w:rsidRPr="00920004">
          <w:rPr>
            <w:rPrChange w:id="6240" w:author="phuong vu" w:date="2018-11-30T22:36:00Z">
              <w:rPr>
                <w:lang w:val="en-US"/>
              </w:rPr>
            </w:rPrChange>
          </w:rPr>
          <w:tab/>
          <w:t>- Thời gian trung bình để nhận và trả quần áo cho khách hàng</w:t>
        </w:r>
      </w:ins>
      <w:ins w:id="6241" w:author="phuong vu" w:date="2018-11-22T19:42:00Z">
        <w:r w:rsidR="00233DE3" w:rsidRPr="00920004">
          <w:rPr>
            <w:rPrChange w:id="6242" w:author="phuong vu" w:date="2018-11-30T22:36:00Z">
              <w:rPr>
                <w:lang w:val="en-US"/>
              </w:rPr>
            </w:rPrChange>
          </w:rPr>
          <w:t xml:space="preserve"> là</w:t>
        </w:r>
      </w:ins>
      <w:ins w:id="6243" w:author="phuong vu" w:date="2018-11-22T19:41:00Z">
        <w:r w:rsidRPr="00920004">
          <w:rPr>
            <w:rPrChange w:id="6244" w:author="phuong vu" w:date="2018-11-30T22:36:00Z">
              <w:rPr>
                <w:lang w:val="en-US"/>
              </w:rPr>
            </w:rPrChange>
          </w:rPr>
          <w:t xml:space="preserve"> 1 giờ</w:t>
        </w:r>
      </w:ins>
      <w:ins w:id="6245" w:author="phuong vu" w:date="2018-11-22T19:43:00Z">
        <w:r w:rsidR="00233DE3" w:rsidRPr="00920004">
          <w:rPr>
            <w:rPrChange w:id="6246" w:author="phuong vu" w:date="2018-11-30T22:36:00Z">
              <w:rPr>
                <w:lang w:val="en-US"/>
              </w:rPr>
            </w:rPrChange>
          </w:rPr>
          <w:t>/ lượt</w:t>
        </w:r>
      </w:ins>
      <w:ins w:id="6247" w:author="phuong vu" w:date="2018-11-22T19:42:00Z">
        <w:r w:rsidR="00233DE3" w:rsidRPr="00920004">
          <w:rPr>
            <w:rPrChange w:id="6248" w:author="phuong vu" w:date="2018-11-30T22:36:00Z">
              <w:rPr>
                <w:lang w:val="en-US"/>
              </w:rPr>
            </w:rPrChange>
          </w:rPr>
          <w:t xml:space="preserve">. Bao gồm: Thời gian di chuyển, kiểm tra đơn hàng, xác nhận với khách </w:t>
        </w:r>
      </w:ins>
      <w:ins w:id="6249" w:author="phuong vu" w:date="2018-11-22T19:43:00Z">
        <w:r w:rsidR="00233DE3" w:rsidRPr="00920004">
          <w:rPr>
            <w:rPrChange w:id="6250" w:author="phuong vu" w:date="2018-11-30T22:36:00Z">
              <w:rPr>
                <w:lang w:val="en-US"/>
              </w:rPr>
            </w:rPrChange>
          </w:rPr>
          <w:t>hàng.</w:t>
        </w:r>
      </w:ins>
    </w:p>
    <w:p w14:paraId="2E81959D" w14:textId="72E1E56B" w:rsidR="00233DE3" w:rsidRPr="00920004" w:rsidRDefault="00233DE3" w:rsidP="00E7641C">
      <w:pPr>
        <w:rPr>
          <w:ins w:id="6251" w:author="phuong vu" w:date="2018-11-25T21:30:00Z"/>
          <w:rPrChange w:id="6252" w:author="phuong vu" w:date="2018-11-30T22:36:00Z">
            <w:rPr>
              <w:ins w:id="6253" w:author="phuong vu" w:date="2018-11-25T21:30:00Z"/>
            </w:rPr>
          </w:rPrChange>
        </w:rPr>
        <w:pPrChange w:id="6254" w:author="phuong vu" w:date="2018-11-30T16:41:00Z">
          <w:pPr>
            <w:spacing w:line="276" w:lineRule="auto"/>
          </w:pPr>
        </w:pPrChange>
      </w:pPr>
      <w:ins w:id="6255" w:author="phuong vu" w:date="2018-11-22T19:43:00Z">
        <w:r w:rsidRPr="00920004">
          <w:rPr>
            <w:rPrChange w:id="6256" w:author="phuong vu" w:date="2018-11-30T22:36:00Z">
              <w:rPr>
                <w:lang w:val="en-US"/>
              </w:rPr>
            </w:rPrChange>
          </w:rPr>
          <w:tab/>
        </w:r>
      </w:ins>
      <w:ins w:id="6257" w:author="phuong vu" w:date="2018-11-22T20:06:00Z">
        <w:r w:rsidR="00C10D94" w:rsidRPr="00920004">
          <w:rPr>
            <w:rPrChange w:id="6258" w:author="phuong vu" w:date="2018-11-30T22:36:00Z">
              <w:rPr>
                <w:lang w:val="en-US"/>
              </w:rPr>
            </w:rPrChange>
          </w:rPr>
          <w:t>- Thời gian xử lí một đơn hàng trung bình</w:t>
        </w:r>
      </w:ins>
      <w:ins w:id="6259" w:author="phuong vu" w:date="2018-11-22T20:07:00Z">
        <w:r w:rsidR="00C10D94" w:rsidRPr="00920004">
          <w:rPr>
            <w:rPrChange w:id="6260" w:author="phuong vu" w:date="2018-11-30T22:36:00Z">
              <w:rPr>
                <w:lang w:val="en-US"/>
              </w:rPr>
            </w:rPrChange>
          </w:rPr>
          <w:t xml:space="preserve"> nếu không có yêu cầu đặc biệt từ khách hàng</w:t>
        </w:r>
      </w:ins>
      <w:ins w:id="6261" w:author="phuong vu" w:date="2018-11-22T20:06:00Z">
        <w:r w:rsidR="00C10D94" w:rsidRPr="00920004">
          <w:rPr>
            <w:rPrChange w:id="6262" w:author="phuong vu" w:date="2018-11-30T22:36:00Z">
              <w:rPr>
                <w:lang w:val="en-US"/>
              </w:rPr>
            </w:rPrChange>
          </w:rPr>
          <w:t>: 3 giờ.</w:t>
        </w:r>
      </w:ins>
    </w:p>
    <w:p w14:paraId="5F2B4024" w14:textId="2F76940E" w:rsidR="00E13565" w:rsidRPr="00920004" w:rsidRDefault="00E13565" w:rsidP="00E7641C">
      <w:pPr>
        <w:rPr>
          <w:ins w:id="6263" w:author="phuong vu" w:date="2018-11-22T20:09:00Z"/>
          <w:lang w:val="en-US"/>
          <w:rPrChange w:id="6264" w:author="phuong vu" w:date="2018-11-30T22:36:00Z">
            <w:rPr>
              <w:ins w:id="6265" w:author="phuong vu" w:date="2018-11-22T20:09:00Z"/>
              <w:lang w:val="en-US"/>
            </w:rPr>
          </w:rPrChange>
        </w:rPr>
        <w:pPrChange w:id="6266" w:author="phuong vu" w:date="2018-11-30T16:41:00Z">
          <w:pPr/>
        </w:pPrChange>
      </w:pPr>
      <w:ins w:id="6267" w:author="phuong vu" w:date="2018-11-25T21:30:00Z">
        <w:r w:rsidRPr="00920004">
          <w:rPr>
            <w:rPrChange w:id="6268" w:author="phuong vu" w:date="2018-11-30T22:36:00Z">
              <w:rPr/>
            </w:rPrChange>
          </w:rPr>
          <w:tab/>
        </w:r>
        <w:r w:rsidRPr="00920004">
          <w:rPr>
            <w:lang w:val="en-US"/>
            <w:rPrChange w:id="6269" w:author="phuong vu" w:date="2018-11-30T22:36:00Z">
              <w:rPr>
                <w:lang w:val="en-US"/>
              </w:rPr>
            </w:rPrChange>
          </w:rPr>
          <w:t>- Mỗi máy</w:t>
        </w:r>
      </w:ins>
      <w:ins w:id="6270" w:author="phuong vu" w:date="2018-11-25T21:31:00Z">
        <w:r w:rsidR="009675A3" w:rsidRPr="00920004">
          <w:rPr>
            <w:lang w:val="en-US"/>
            <w:rPrChange w:id="6271" w:author="phuong vu" w:date="2018-11-30T22:36:00Z">
              <w:rPr>
                <w:lang w:val="en-US"/>
              </w:rPr>
            </w:rPrChange>
          </w:rPr>
          <w:t xml:space="preserve"> giặt</w:t>
        </w:r>
      </w:ins>
      <w:ins w:id="6272" w:author="phuong vu" w:date="2018-11-25T21:30:00Z">
        <w:r w:rsidRPr="00920004">
          <w:rPr>
            <w:lang w:val="en-US"/>
            <w:rPrChange w:id="6273" w:author="phuong vu" w:date="2018-11-30T22:36:00Z">
              <w:rPr>
                <w:lang w:val="en-US"/>
              </w:rPr>
            </w:rPrChange>
          </w:rPr>
          <w:t xml:space="preserve"> xử lí một</w:t>
        </w:r>
      </w:ins>
      <w:ins w:id="6274" w:author="phuong vu" w:date="2018-11-25T21:31:00Z">
        <w:r w:rsidR="009675A3" w:rsidRPr="00920004">
          <w:rPr>
            <w:lang w:val="en-US"/>
            <w:rPrChange w:id="6275" w:author="phuong vu" w:date="2018-11-30T22:36:00Z">
              <w:rPr>
                <w:lang w:val="en-US"/>
              </w:rPr>
            </w:rPrChange>
          </w:rPr>
          <w:t xml:space="preserve"> đơn hàng tại một thời gian. Nếu đơn hàng </w:t>
        </w:r>
      </w:ins>
      <w:ins w:id="6276" w:author="phuong vu" w:date="2018-11-25T21:32:00Z">
        <w:r w:rsidR="009675A3" w:rsidRPr="00920004">
          <w:rPr>
            <w:lang w:val="en-US"/>
            <w:rPrChange w:id="6277" w:author="phuong vu" w:date="2018-11-30T22:36:00Z">
              <w:rPr>
                <w:lang w:val="en-US"/>
              </w:rPr>
            </w:rPrChange>
          </w:rPr>
          <w:t xml:space="preserve">có số lượng quần </w:t>
        </w:r>
      </w:ins>
      <w:ins w:id="6278" w:author="phuong vu" w:date="2018-11-25T21:33:00Z">
        <w:r w:rsidR="009675A3" w:rsidRPr="00920004">
          <w:rPr>
            <w:lang w:val="en-US"/>
            <w:rPrChange w:id="6279" w:author="phuong vu" w:date="2018-11-30T22:36:00Z">
              <w:rPr>
                <w:lang w:val="en-US"/>
              </w:rPr>
            </w:rPrChange>
          </w:rPr>
          <w:t>dưới ngưỡng mà máy giặt có thể thực hiện việc giặt thì biện pháp là sử dụng phuong pháp giặt truyền thống (bằng tay).</w:t>
        </w:r>
      </w:ins>
    </w:p>
    <w:p w14:paraId="280D9A75" w14:textId="23FA45CA" w:rsidR="004B7D55" w:rsidRPr="00920004" w:rsidRDefault="00505E5A" w:rsidP="00E7641C">
      <w:pPr>
        <w:rPr>
          <w:ins w:id="6280" w:author="phuong vu" w:date="2018-11-22T13:50:00Z"/>
          <w:rPrChange w:id="6281" w:author="phuong vu" w:date="2018-11-30T22:36:00Z">
            <w:rPr>
              <w:ins w:id="6282" w:author="phuong vu" w:date="2018-11-22T13:50:00Z"/>
            </w:rPr>
          </w:rPrChange>
        </w:rPr>
        <w:pPrChange w:id="6283" w:author="phuong vu" w:date="2018-11-30T16:41:00Z">
          <w:pPr>
            <w:pStyle w:val="Heading3"/>
          </w:pPr>
        </w:pPrChange>
      </w:pPr>
      <w:ins w:id="6284" w:author="phuong vu" w:date="2018-11-22T20:19:00Z">
        <w:r w:rsidRPr="00920004">
          <w:rPr>
            <w:rPrChange w:id="6285" w:author="phuong vu" w:date="2018-11-30T22:36:00Z">
              <w:rPr/>
            </w:rPrChange>
          </w:rPr>
          <w:tab/>
        </w:r>
      </w:ins>
      <w:ins w:id="6286" w:author="phuong vu" w:date="2018-11-30T13:50:00Z">
        <w:r w:rsidR="00FB4E11" w:rsidRPr="00920004">
          <w:rPr>
            <w:lang w:val="en-US"/>
            <w:rPrChange w:id="6287" w:author="phuong vu" w:date="2018-11-30T22:36:00Z">
              <w:rPr/>
            </w:rPrChange>
          </w:rPr>
          <w:t>Như v</w:t>
        </w:r>
      </w:ins>
      <w:ins w:id="6288" w:author="phuong vu" w:date="2018-11-30T22:30:00Z">
        <w:r w:rsidR="00E35500" w:rsidRPr="00920004">
          <w:rPr>
            <w:lang w:val="en-US"/>
            <w:rPrChange w:id="6289" w:author="phuong vu" w:date="2018-11-30T22:36:00Z">
              <w:rPr/>
            </w:rPrChange>
          </w:rPr>
          <w:t>ậ</w:t>
        </w:r>
      </w:ins>
      <w:ins w:id="6290" w:author="phuong vu" w:date="2018-11-30T13:50:00Z">
        <w:r w:rsidR="00FB4E11" w:rsidRPr="00920004">
          <w:rPr>
            <w:lang w:val="en-US"/>
            <w:rPrChange w:id="6291" w:author="phuong vu" w:date="2018-11-30T22:36:00Z">
              <w:rPr/>
            </w:rPrChange>
          </w:rPr>
          <w:t>y, t</w:t>
        </w:r>
      </w:ins>
      <w:ins w:id="6292" w:author="phuong vu" w:date="2018-11-22T20:21:00Z">
        <w:r w:rsidR="00C0220C" w:rsidRPr="00920004">
          <w:rPr>
            <w:rPrChange w:id="6293" w:author="phuong vu" w:date="2018-11-30T22:36:00Z">
              <w:rPr/>
            </w:rPrChange>
          </w:rPr>
          <w:t>ổng thời gian</w:t>
        </w:r>
      </w:ins>
      <w:ins w:id="6294" w:author="phuong vu" w:date="2018-11-30T13:50:00Z">
        <w:r w:rsidR="00FB4E11" w:rsidRPr="00920004">
          <w:rPr>
            <w:lang w:val="en-US"/>
            <w:rPrChange w:id="6295" w:author="phuong vu" w:date="2018-11-30T22:36:00Z">
              <w:rPr/>
            </w:rPrChange>
          </w:rPr>
          <w:t xml:space="preserve"> dự kiến</w:t>
        </w:r>
      </w:ins>
      <w:ins w:id="6296" w:author="phuong vu" w:date="2018-11-22T20:21:00Z">
        <w:r w:rsidR="00C0220C" w:rsidRPr="00920004">
          <w:rPr>
            <w:rPrChange w:id="6297" w:author="phuong vu" w:date="2018-11-30T22:36:00Z">
              <w:rPr/>
            </w:rPrChange>
          </w:rPr>
          <w:t xml:space="preserve"> dành cho một đơn hàn</w:t>
        </w:r>
      </w:ins>
      <w:ins w:id="6298" w:author="phuong vu" w:date="2018-11-30T13:50:00Z">
        <w:r w:rsidR="00FB4E11" w:rsidRPr="00920004">
          <w:rPr>
            <w:lang w:val="en-US"/>
            <w:rPrChange w:id="6299" w:author="phuong vu" w:date="2018-11-30T22:36:00Z">
              <w:rPr/>
            </w:rPrChange>
          </w:rPr>
          <w:t xml:space="preserve"> là</w:t>
        </w:r>
      </w:ins>
      <w:ins w:id="6300" w:author="phuong vu" w:date="2018-11-22T20:23:00Z">
        <w:r w:rsidR="00C0220C" w:rsidRPr="00920004">
          <w:rPr>
            <w:rPrChange w:id="6301" w:author="phuong vu" w:date="2018-11-30T22:36:00Z">
              <w:rPr/>
            </w:rPrChange>
          </w:rPr>
          <w:t xml:space="preserve"> 5 giờ.</w:t>
        </w:r>
      </w:ins>
    </w:p>
    <w:p w14:paraId="248B2431" w14:textId="77777777" w:rsidR="00694700" w:rsidRPr="00920004" w:rsidRDefault="00694700" w:rsidP="00D72BF9">
      <w:pPr>
        <w:pStyle w:val="Heading3"/>
        <w:rPr>
          <w:ins w:id="6302" w:author="phuong vu" w:date="2018-11-22T16:01:00Z"/>
          <w:rPrChange w:id="6303" w:author="phuong vu" w:date="2018-11-30T22:36:00Z">
            <w:rPr>
              <w:ins w:id="6304" w:author="phuong vu" w:date="2018-11-22T16:01:00Z"/>
            </w:rPr>
          </w:rPrChange>
        </w:rPr>
        <w:pPrChange w:id="6305" w:author="phuong vu" w:date="2018-11-30T22:22:00Z">
          <w:pPr>
            <w:pStyle w:val="Heading3"/>
          </w:pPr>
        </w:pPrChange>
      </w:pPr>
      <w:bookmarkStart w:id="6306" w:name="_Toc531380646"/>
      <w:ins w:id="6307" w:author="phuong vu" w:date="2018-11-22T16:01:00Z">
        <w:r w:rsidRPr="00920004">
          <w:rPr>
            <w:rPrChange w:id="6308" w:author="phuong vu" w:date="2018-11-30T22:36:00Z">
              <w:rPr/>
            </w:rPrChange>
          </w:rPr>
          <w:t>Các chức năng hệ thống</w:t>
        </w:r>
        <w:bookmarkEnd w:id="6306"/>
      </w:ins>
    </w:p>
    <w:p w14:paraId="08F82C78" w14:textId="11C208CC" w:rsidR="00694700" w:rsidRPr="00920004" w:rsidRDefault="00694700" w:rsidP="00AB70EF">
      <w:pPr>
        <w:rPr>
          <w:ins w:id="6309" w:author="phuong vu" w:date="2018-11-22T16:01:00Z"/>
          <w:lang w:val="en-US"/>
          <w:rPrChange w:id="6310" w:author="phuong vu" w:date="2018-11-30T22:36:00Z">
            <w:rPr>
              <w:ins w:id="6311" w:author="phuong vu" w:date="2018-11-22T16:01:00Z"/>
              <w:lang w:val="en-US"/>
            </w:rPr>
          </w:rPrChange>
        </w:rPr>
        <w:pPrChange w:id="6312" w:author="phuong vu" w:date="2018-11-30T21:23:00Z">
          <w:pPr/>
        </w:pPrChange>
      </w:pPr>
      <w:ins w:id="6313" w:author="phuong vu" w:date="2018-11-22T16:01:00Z">
        <w:r w:rsidRPr="00920004">
          <w:rPr>
            <w:lang w:val="en-US"/>
            <w:rPrChange w:id="6314" w:author="phuong vu" w:date="2018-11-30T22:36:00Z">
              <w:rPr>
                <w:lang w:val="en-US"/>
              </w:rPr>
            </w:rPrChange>
          </w:rPr>
          <w:tab/>
          <w:t>Các chức năng hệ thống cần đạt được trong đề tài đ</w:t>
        </w:r>
      </w:ins>
      <w:ins w:id="6315" w:author="phuong vu" w:date="2018-11-30T13:51:00Z">
        <w:r w:rsidR="00FB4E11" w:rsidRPr="00920004">
          <w:rPr>
            <w:lang w:val="en-US"/>
            <w:rPrChange w:id="6316" w:author="phuong vu" w:date="2018-11-30T22:36:00Z">
              <w:rPr>
                <w:lang w:val="en-US"/>
              </w:rPr>
            </w:rPrChange>
          </w:rPr>
          <w:t xml:space="preserve">ược mô tả ở </w:t>
        </w:r>
        <w:r w:rsidR="00FB4E11" w:rsidRPr="00920004">
          <w:rPr>
            <w:lang w:val="en-US"/>
            <w:rPrChange w:id="6317" w:author="phuong vu" w:date="2018-11-30T22:36:00Z">
              <w:rPr>
                <w:lang w:val="en-US"/>
              </w:rPr>
            </w:rPrChange>
          </w:rPr>
          <w:fldChar w:fldCharType="begin"/>
        </w:r>
        <w:r w:rsidR="00FB4E11" w:rsidRPr="00920004">
          <w:rPr>
            <w:lang w:val="en-US"/>
            <w:rPrChange w:id="6318" w:author="phuong vu" w:date="2018-11-30T22:36:00Z">
              <w:rPr>
                <w:lang w:val="en-US"/>
              </w:rPr>
            </w:rPrChange>
          </w:rPr>
          <w:instrText xml:space="preserve"> REF _Ref531349213 \h </w:instrText>
        </w:r>
        <w:r w:rsidR="00FB4E11" w:rsidRPr="00920004">
          <w:rPr>
            <w:lang w:val="en-US"/>
            <w:rPrChange w:id="6319" w:author="phuong vu" w:date="2018-11-30T22:36:00Z">
              <w:rPr>
                <w:lang w:val="en-US"/>
              </w:rPr>
            </w:rPrChange>
          </w:rPr>
        </w:r>
      </w:ins>
      <w:r w:rsidR="00AB70EF" w:rsidRPr="00920004">
        <w:rPr>
          <w:lang w:val="en-US"/>
          <w:rPrChange w:id="6320" w:author="phuong vu" w:date="2018-11-30T22:36:00Z">
            <w:rPr>
              <w:lang w:val="en-US"/>
            </w:rPr>
          </w:rPrChange>
        </w:rPr>
        <w:instrText xml:space="preserve"> \* MERGEFORMAT </w:instrText>
      </w:r>
      <w:r w:rsidR="00FB4E11" w:rsidRPr="00920004">
        <w:rPr>
          <w:lang w:val="en-US"/>
          <w:rPrChange w:id="6321" w:author="phuong vu" w:date="2018-11-30T22:36:00Z">
            <w:rPr>
              <w:lang w:val="en-US"/>
            </w:rPr>
          </w:rPrChange>
        </w:rPr>
        <w:fldChar w:fldCharType="separate"/>
      </w:r>
      <w:ins w:id="6322" w:author="phuong vu" w:date="2018-11-30T22:44:00Z">
        <w:r w:rsidR="00B5490C" w:rsidRPr="00920004">
          <w:rPr>
            <w:rPrChange w:id="6323" w:author="phuong vu" w:date="2018-11-30T22:36:00Z">
              <w:rPr/>
            </w:rPrChange>
          </w:rPr>
          <w:t xml:space="preserve">Bảng </w:t>
        </w:r>
        <w:r w:rsidR="00B5490C">
          <w:rPr>
            <w:noProof/>
          </w:rPr>
          <w:t>1</w:t>
        </w:r>
        <w:r w:rsidR="00B5490C" w:rsidRPr="00920004">
          <w:rPr>
            <w:noProof/>
            <w:rPrChange w:id="6324" w:author="phuong vu" w:date="2018-11-30T22:36:00Z">
              <w:rPr/>
            </w:rPrChange>
          </w:rPr>
          <w:t>.</w:t>
        </w:r>
        <w:r w:rsidR="00B5490C">
          <w:rPr>
            <w:noProof/>
          </w:rPr>
          <w:t>1</w:t>
        </w:r>
      </w:ins>
      <w:ins w:id="6325" w:author="phuong vu" w:date="2018-11-30T13:51:00Z">
        <w:r w:rsidR="00FB4E11" w:rsidRPr="00920004">
          <w:rPr>
            <w:lang w:val="en-US"/>
            <w:rPrChange w:id="6326" w:author="phuong vu" w:date="2018-11-30T22:36:00Z">
              <w:rPr>
                <w:lang w:val="en-US"/>
              </w:rPr>
            </w:rPrChange>
          </w:rPr>
          <w:fldChar w:fldCharType="end"/>
        </w:r>
        <w:r w:rsidR="00FB4E11" w:rsidRPr="00920004">
          <w:rPr>
            <w:lang w:val="en-US"/>
            <w:rPrChange w:id="6327" w:author="phuong vu" w:date="2018-11-30T22:36:00Z">
              <w:rPr>
                <w:lang w:val="en-US"/>
              </w:rPr>
            </w:rPrChange>
          </w:rPr>
          <w:t>.</w:t>
        </w:r>
      </w:ins>
    </w:p>
    <w:tbl>
      <w:tblPr>
        <w:tblStyle w:val="TableGrid"/>
        <w:tblW w:w="0" w:type="auto"/>
        <w:tblInd w:w="85" w:type="dxa"/>
        <w:tblLook w:val="04A0" w:firstRow="1" w:lastRow="0" w:firstColumn="1" w:lastColumn="0" w:noHBand="0" w:noVBand="1"/>
        <w:tblPrChange w:id="6328" w:author="phuong vu" w:date="2018-11-23T10:00:00Z">
          <w:tblPr>
            <w:tblStyle w:val="TableGrid"/>
            <w:tblW w:w="0" w:type="auto"/>
            <w:tblInd w:w="85" w:type="dxa"/>
            <w:tblLook w:val="04A0" w:firstRow="1" w:lastRow="0" w:firstColumn="1" w:lastColumn="0" w:noHBand="0" w:noVBand="1"/>
          </w:tblPr>
        </w:tblPrChange>
      </w:tblPr>
      <w:tblGrid>
        <w:gridCol w:w="708"/>
        <w:gridCol w:w="1992"/>
        <w:gridCol w:w="5979"/>
        <w:tblGridChange w:id="6329">
          <w:tblGrid>
            <w:gridCol w:w="708"/>
            <w:gridCol w:w="1481"/>
            <w:gridCol w:w="511"/>
            <w:gridCol w:w="5979"/>
          </w:tblGrid>
        </w:tblGridChange>
      </w:tblGrid>
      <w:tr w:rsidR="00694700" w:rsidRPr="00920004" w14:paraId="0A6F799C" w14:textId="77777777" w:rsidTr="006648F4">
        <w:trPr>
          <w:ins w:id="6330" w:author="phuong vu" w:date="2018-11-22T16:01:00Z"/>
        </w:trPr>
        <w:tc>
          <w:tcPr>
            <w:tcW w:w="708" w:type="dxa"/>
            <w:vAlign w:val="center"/>
            <w:tcPrChange w:id="6331" w:author="phuong vu" w:date="2018-11-23T10:00:00Z">
              <w:tcPr>
                <w:tcW w:w="708" w:type="dxa"/>
                <w:vAlign w:val="center"/>
              </w:tcPr>
            </w:tcPrChange>
          </w:tcPr>
          <w:p w14:paraId="33CEA1B4" w14:textId="77777777" w:rsidR="00694700" w:rsidRPr="00920004" w:rsidRDefault="00694700" w:rsidP="00AB70EF">
            <w:pPr>
              <w:jc w:val="center"/>
              <w:rPr>
                <w:ins w:id="6332" w:author="phuong vu" w:date="2018-11-22T16:01:00Z"/>
                <w:b/>
                <w:rPrChange w:id="6333" w:author="phuong vu" w:date="2018-11-30T22:36:00Z">
                  <w:rPr>
                    <w:ins w:id="6334" w:author="phuong vu" w:date="2018-11-22T16:01:00Z"/>
                  </w:rPr>
                </w:rPrChange>
              </w:rPr>
              <w:pPrChange w:id="6335" w:author="phuong vu" w:date="2018-11-30T21:23:00Z">
                <w:pPr>
                  <w:pStyle w:val="ListParagraph"/>
                  <w:ind w:left="0"/>
                  <w:jc w:val="center"/>
                </w:pPr>
              </w:pPrChange>
            </w:pPr>
            <w:ins w:id="6336" w:author="phuong vu" w:date="2018-11-22T16:01:00Z">
              <w:r w:rsidRPr="00920004">
                <w:rPr>
                  <w:b/>
                  <w:rPrChange w:id="6337" w:author="phuong vu" w:date="2018-11-30T22:36:00Z">
                    <w:rPr/>
                  </w:rPrChange>
                </w:rPr>
                <w:t>STT</w:t>
              </w:r>
            </w:ins>
          </w:p>
        </w:tc>
        <w:tc>
          <w:tcPr>
            <w:tcW w:w="1992" w:type="dxa"/>
            <w:vAlign w:val="center"/>
            <w:tcPrChange w:id="6338" w:author="phuong vu" w:date="2018-11-23T10:00:00Z">
              <w:tcPr>
                <w:tcW w:w="1481" w:type="dxa"/>
                <w:vAlign w:val="center"/>
              </w:tcPr>
            </w:tcPrChange>
          </w:tcPr>
          <w:p w14:paraId="191E5361" w14:textId="77777777" w:rsidR="00694700" w:rsidRPr="00920004" w:rsidRDefault="00694700" w:rsidP="00AB70EF">
            <w:pPr>
              <w:jc w:val="center"/>
              <w:rPr>
                <w:ins w:id="6339" w:author="phuong vu" w:date="2018-11-22T16:01:00Z"/>
                <w:b/>
                <w:rPrChange w:id="6340" w:author="phuong vu" w:date="2018-11-30T22:36:00Z">
                  <w:rPr>
                    <w:ins w:id="6341" w:author="phuong vu" w:date="2018-11-22T16:01:00Z"/>
                  </w:rPr>
                </w:rPrChange>
              </w:rPr>
              <w:pPrChange w:id="6342" w:author="phuong vu" w:date="2018-11-30T21:23:00Z">
                <w:pPr>
                  <w:pStyle w:val="ListParagraph"/>
                  <w:ind w:left="0"/>
                  <w:jc w:val="center"/>
                </w:pPr>
              </w:pPrChange>
            </w:pPr>
            <w:ins w:id="6343" w:author="phuong vu" w:date="2018-11-22T16:01:00Z">
              <w:r w:rsidRPr="00920004">
                <w:rPr>
                  <w:b/>
                  <w:rPrChange w:id="6344" w:author="phuong vu" w:date="2018-11-30T22:36:00Z">
                    <w:rPr/>
                  </w:rPrChange>
                </w:rPr>
                <w:t>Mã chức năng</w:t>
              </w:r>
            </w:ins>
          </w:p>
        </w:tc>
        <w:tc>
          <w:tcPr>
            <w:tcW w:w="5979" w:type="dxa"/>
            <w:vAlign w:val="center"/>
            <w:tcPrChange w:id="6345" w:author="phuong vu" w:date="2018-11-23T10:00:00Z">
              <w:tcPr>
                <w:tcW w:w="6490" w:type="dxa"/>
                <w:gridSpan w:val="2"/>
                <w:vAlign w:val="center"/>
              </w:tcPr>
            </w:tcPrChange>
          </w:tcPr>
          <w:p w14:paraId="3B7173AD" w14:textId="77777777" w:rsidR="00694700" w:rsidRPr="00920004" w:rsidRDefault="00694700" w:rsidP="00AB70EF">
            <w:pPr>
              <w:jc w:val="center"/>
              <w:rPr>
                <w:ins w:id="6346" w:author="phuong vu" w:date="2018-11-22T16:01:00Z"/>
                <w:b/>
                <w:rPrChange w:id="6347" w:author="phuong vu" w:date="2018-11-30T22:36:00Z">
                  <w:rPr>
                    <w:ins w:id="6348" w:author="phuong vu" w:date="2018-11-22T16:01:00Z"/>
                  </w:rPr>
                </w:rPrChange>
              </w:rPr>
              <w:pPrChange w:id="6349" w:author="phuong vu" w:date="2018-11-30T21:23:00Z">
                <w:pPr>
                  <w:pStyle w:val="ListParagraph"/>
                  <w:ind w:left="0"/>
                  <w:jc w:val="center"/>
                </w:pPr>
              </w:pPrChange>
            </w:pPr>
            <w:ins w:id="6350" w:author="phuong vu" w:date="2018-11-22T16:01:00Z">
              <w:r w:rsidRPr="00920004">
                <w:rPr>
                  <w:b/>
                  <w:rPrChange w:id="6351" w:author="phuong vu" w:date="2018-11-30T22:36:00Z">
                    <w:rPr/>
                  </w:rPrChange>
                </w:rPr>
                <w:t>Tên chức năng</w:t>
              </w:r>
            </w:ins>
          </w:p>
        </w:tc>
      </w:tr>
      <w:tr w:rsidR="00694700" w:rsidRPr="00920004" w14:paraId="250A345E" w14:textId="77777777" w:rsidTr="006648F4">
        <w:trPr>
          <w:ins w:id="6352" w:author="phuong vu" w:date="2018-11-22T16:01:00Z"/>
        </w:trPr>
        <w:tc>
          <w:tcPr>
            <w:tcW w:w="708" w:type="dxa"/>
            <w:tcPrChange w:id="6353" w:author="phuong vu" w:date="2018-11-23T10:00:00Z">
              <w:tcPr>
                <w:tcW w:w="708" w:type="dxa"/>
              </w:tcPr>
            </w:tcPrChange>
          </w:tcPr>
          <w:p w14:paraId="71990D44" w14:textId="77777777" w:rsidR="00694700" w:rsidRPr="00920004" w:rsidRDefault="00694700" w:rsidP="00AB70EF">
            <w:pPr>
              <w:rPr>
                <w:ins w:id="6354" w:author="phuong vu" w:date="2018-11-22T16:01:00Z"/>
                <w:rPrChange w:id="6355" w:author="phuong vu" w:date="2018-11-30T22:36:00Z">
                  <w:rPr>
                    <w:ins w:id="6356" w:author="phuong vu" w:date="2018-11-22T16:01:00Z"/>
                  </w:rPr>
                </w:rPrChange>
              </w:rPr>
              <w:pPrChange w:id="6357" w:author="phuong vu" w:date="2018-11-30T21:23:00Z">
                <w:pPr>
                  <w:pStyle w:val="ListParagraph"/>
                  <w:spacing w:line="360" w:lineRule="auto"/>
                  <w:ind w:left="0"/>
                  <w:jc w:val="center"/>
                </w:pPr>
              </w:pPrChange>
            </w:pPr>
            <w:ins w:id="6358" w:author="phuong vu" w:date="2018-11-22T16:01:00Z">
              <w:r w:rsidRPr="00920004">
                <w:rPr>
                  <w:rPrChange w:id="6359" w:author="phuong vu" w:date="2018-11-30T22:36:00Z">
                    <w:rPr/>
                  </w:rPrChange>
                </w:rPr>
                <w:t>1</w:t>
              </w:r>
            </w:ins>
          </w:p>
        </w:tc>
        <w:tc>
          <w:tcPr>
            <w:tcW w:w="1992" w:type="dxa"/>
            <w:tcPrChange w:id="6360" w:author="phuong vu" w:date="2018-11-23T10:00:00Z">
              <w:tcPr>
                <w:tcW w:w="1481" w:type="dxa"/>
              </w:tcPr>
            </w:tcPrChange>
          </w:tcPr>
          <w:p w14:paraId="179EE15E" w14:textId="3D270F67" w:rsidR="00694700" w:rsidRPr="00920004" w:rsidRDefault="00694700" w:rsidP="00AB70EF">
            <w:pPr>
              <w:rPr>
                <w:ins w:id="6361" w:author="phuong vu" w:date="2018-11-22T16:01:00Z"/>
                <w:lang w:val="en-US"/>
                <w:rPrChange w:id="6362" w:author="phuong vu" w:date="2018-11-30T22:36:00Z">
                  <w:rPr>
                    <w:ins w:id="6363" w:author="phuong vu" w:date="2018-11-22T16:01:00Z"/>
                    <w:lang w:val="en-US"/>
                  </w:rPr>
                </w:rPrChange>
              </w:rPr>
              <w:pPrChange w:id="6364" w:author="phuong vu" w:date="2018-11-30T21:23:00Z">
                <w:pPr>
                  <w:pStyle w:val="ListParagraph"/>
                  <w:spacing w:line="360" w:lineRule="auto"/>
                  <w:ind w:left="0"/>
                </w:pPr>
              </w:pPrChange>
            </w:pPr>
            <w:ins w:id="6365" w:author="phuong vu" w:date="2018-11-22T16:01:00Z">
              <w:r w:rsidRPr="00920004">
                <w:rPr>
                  <w:lang w:val="en-US"/>
                  <w:rPrChange w:id="6366" w:author="phuong vu" w:date="2018-11-30T22:36:00Z">
                    <w:rPr>
                      <w:lang w:val="en-US"/>
                    </w:rPr>
                  </w:rPrChange>
                </w:rPr>
                <w:t>GU_01</w:t>
              </w:r>
            </w:ins>
            <w:ins w:id="6367" w:author="phuong vu" w:date="2018-11-25T23:55:00Z">
              <w:r w:rsidR="00AD0E2E" w:rsidRPr="00920004">
                <w:rPr>
                  <w:lang w:val="en-US"/>
                  <w:rPrChange w:id="6368" w:author="phuong vu" w:date="2018-11-30T22:36:00Z">
                    <w:rPr>
                      <w:lang w:val="en-US"/>
                    </w:rPr>
                  </w:rPrChange>
                </w:rPr>
                <w:t>_</w:t>
              </w:r>
            </w:ins>
            <w:ins w:id="6369" w:author="phuong vu" w:date="2018-11-25T23:56:00Z">
              <w:r w:rsidR="00AD0E2E" w:rsidRPr="00920004">
                <w:rPr>
                  <w:lang w:val="en-US"/>
                  <w:rPrChange w:id="6370" w:author="phuong vu" w:date="2018-11-30T22:36:00Z">
                    <w:rPr>
                      <w:lang w:val="en-US"/>
                    </w:rPr>
                  </w:rPrChange>
                </w:rPr>
                <w:t>01</w:t>
              </w:r>
            </w:ins>
          </w:p>
        </w:tc>
        <w:tc>
          <w:tcPr>
            <w:tcW w:w="5979" w:type="dxa"/>
            <w:tcPrChange w:id="6371" w:author="phuong vu" w:date="2018-11-23T10:00:00Z">
              <w:tcPr>
                <w:tcW w:w="6490" w:type="dxa"/>
                <w:gridSpan w:val="2"/>
              </w:tcPr>
            </w:tcPrChange>
          </w:tcPr>
          <w:p w14:paraId="453889C5" w14:textId="10E56924" w:rsidR="00694700" w:rsidRPr="00920004" w:rsidRDefault="00AD0E2E" w:rsidP="00AB70EF">
            <w:pPr>
              <w:rPr>
                <w:ins w:id="6372" w:author="phuong vu" w:date="2018-11-22T16:01:00Z"/>
                <w:lang w:val="en-US"/>
                <w:rPrChange w:id="6373" w:author="phuong vu" w:date="2018-11-30T22:36:00Z">
                  <w:rPr>
                    <w:ins w:id="6374" w:author="phuong vu" w:date="2018-11-22T16:01:00Z"/>
                    <w:lang w:val="en-US"/>
                  </w:rPr>
                </w:rPrChange>
              </w:rPr>
              <w:pPrChange w:id="6375" w:author="phuong vu" w:date="2018-11-30T21:23:00Z">
                <w:pPr>
                  <w:pStyle w:val="ListParagraph"/>
                  <w:spacing w:line="360" w:lineRule="auto"/>
                  <w:ind w:left="0"/>
                </w:pPr>
              </w:pPrChange>
            </w:pPr>
            <w:ins w:id="6376" w:author="phuong vu" w:date="2018-11-25T23:56:00Z">
              <w:r w:rsidRPr="00920004">
                <w:rPr>
                  <w:lang w:val="en-US"/>
                  <w:rPrChange w:id="6377" w:author="phuong vu" w:date="2018-11-30T22:36:00Z">
                    <w:rPr>
                      <w:lang w:val="en-US"/>
                    </w:rPr>
                  </w:rPrChange>
                </w:rPr>
                <w:t>Xem danh sách đơn hàng theo trạng thái</w:t>
              </w:r>
            </w:ins>
          </w:p>
        </w:tc>
      </w:tr>
      <w:tr w:rsidR="00AD0E2E" w:rsidRPr="00920004" w14:paraId="20486353" w14:textId="77777777" w:rsidTr="006648F4">
        <w:trPr>
          <w:ins w:id="6378" w:author="phuong vu" w:date="2018-11-25T23:55:00Z"/>
        </w:trPr>
        <w:tc>
          <w:tcPr>
            <w:tcW w:w="708" w:type="dxa"/>
          </w:tcPr>
          <w:p w14:paraId="69846AE0" w14:textId="4BFF4951" w:rsidR="00AD0E2E" w:rsidRPr="00920004" w:rsidRDefault="00AD0E2E" w:rsidP="00AB70EF">
            <w:pPr>
              <w:rPr>
                <w:ins w:id="6379" w:author="phuong vu" w:date="2018-11-25T23:55:00Z"/>
                <w:lang w:val="en-US"/>
                <w:rPrChange w:id="6380" w:author="phuong vu" w:date="2018-11-30T22:36:00Z">
                  <w:rPr>
                    <w:ins w:id="6381" w:author="phuong vu" w:date="2018-11-25T23:55:00Z"/>
                  </w:rPr>
                </w:rPrChange>
              </w:rPr>
              <w:pPrChange w:id="6382" w:author="phuong vu" w:date="2018-11-30T21:23:00Z">
                <w:pPr>
                  <w:pStyle w:val="ListParagraph"/>
                  <w:spacing w:line="276" w:lineRule="auto"/>
                  <w:ind w:left="0"/>
                  <w:jc w:val="center"/>
                </w:pPr>
              </w:pPrChange>
            </w:pPr>
            <w:ins w:id="6383" w:author="phuong vu" w:date="2018-11-25T23:56:00Z">
              <w:r w:rsidRPr="00920004">
                <w:rPr>
                  <w:lang w:val="en-US"/>
                  <w:rPrChange w:id="6384" w:author="phuong vu" w:date="2018-11-30T22:36:00Z">
                    <w:rPr>
                      <w:lang w:val="en-US"/>
                    </w:rPr>
                  </w:rPrChange>
                </w:rPr>
                <w:t>2</w:t>
              </w:r>
            </w:ins>
          </w:p>
        </w:tc>
        <w:tc>
          <w:tcPr>
            <w:tcW w:w="1992" w:type="dxa"/>
          </w:tcPr>
          <w:p w14:paraId="18050665" w14:textId="1EDCF8BB" w:rsidR="00AD0E2E" w:rsidRPr="00920004" w:rsidRDefault="00AD0E2E" w:rsidP="00AB70EF">
            <w:pPr>
              <w:rPr>
                <w:ins w:id="6385" w:author="phuong vu" w:date="2018-11-25T23:55:00Z"/>
                <w:lang w:val="en-US"/>
                <w:rPrChange w:id="6386" w:author="phuong vu" w:date="2018-11-30T22:36:00Z">
                  <w:rPr>
                    <w:ins w:id="6387" w:author="phuong vu" w:date="2018-11-25T23:55:00Z"/>
                    <w:lang w:val="en-US"/>
                  </w:rPr>
                </w:rPrChange>
              </w:rPr>
              <w:pPrChange w:id="6388" w:author="phuong vu" w:date="2018-11-30T21:23:00Z">
                <w:pPr>
                  <w:pStyle w:val="ListParagraph"/>
                  <w:spacing w:line="276" w:lineRule="auto"/>
                  <w:ind w:left="0"/>
                </w:pPr>
              </w:pPrChange>
            </w:pPr>
            <w:ins w:id="6389" w:author="phuong vu" w:date="2018-11-25T23:56:00Z">
              <w:r w:rsidRPr="00920004">
                <w:rPr>
                  <w:lang w:val="en-US"/>
                  <w:rPrChange w:id="6390" w:author="phuong vu" w:date="2018-11-30T22:36:00Z">
                    <w:rPr>
                      <w:lang w:val="en-US"/>
                    </w:rPr>
                  </w:rPrChange>
                </w:rPr>
                <w:t>GU_01_02</w:t>
              </w:r>
            </w:ins>
          </w:p>
        </w:tc>
        <w:tc>
          <w:tcPr>
            <w:tcW w:w="5979" w:type="dxa"/>
          </w:tcPr>
          <w:p w14:paraId="13D2FD34" w14:textId="2EA7B275" w:rsidR="00AD0E2E" w:rsidRPr="00920004" w:rsidRDefault="00AD0E2E" w:rsidP="00AB70EF">
            <w:pPr>
              <w:rPr>
                <w:ins w:id="6391" w:author="phuong vu" w:date="2018-11-25T23:55:00Z"/>
                <w:lang w:val="en-US"/>
                <w:rPrChange w:id="6392" w:author="phuong vu" w:date="2018-11-30T22:36:00Z">
                  <w:rPr>
                    <w:ins w:id="6393" w:author="phuong vu" w:date="2018-11-25T23:55:00Z"/>
                    <w:lang w:val="en-US"/>
                  </w:rPr>
                </w:rPrChange>
              </w:rPr>
              <w:pPrChange w:id="6394" w:author="phuong vu" w:date="2018-11-30T21:23:00Z">
                <w:pPr>
                  <w:pStyle w:val="ListParagraph"/>
                  <w:spacing w:line="276" w:lineRule="auto"/>
                  <w:ind w:left="0"/>
                </w:pPr>
              </w:pPrChange>
            </w:pPr>
            <w:ins w:id="6395" w:author="phuong vu" w:date="2018-11-25T23:56:00Z">
              <w:r w:rsidRPr="00920004">
                <w:rPr>
                  <w:lang w:val="en-US"/>
                  <w:rPrChange w:id="6396" w:author="phuong vu" w:date="2018-11-30T22:36:00Z">
                    <w:rPr>
                      <w:lang w:val="en-US"/>
                    </w:rPr>
                  </w:rPrChange>
                </w:rPr>
                <w:t>Xem chi tiết đơn hàng</w:t>
              </w:r>
            </w:ins>
          </w:p>
        </w:tc>
      </w:tr>
      <w:tr w:rsidR="00AD0E2E" w:rsidRPr="00920004" w14:paraId="449F58A7" w14:textId="77777777" w:rsidTr="006648F4">
        <w:trPr>
          <w:ins w:id="6397" w:author="phuong vu" w:date="2018-11-25T23:55:00Z"/>
        </w:trPr>
        <w:tc>
          <w:tcPr>
            <w:tcW w:w="708" w:type="dxa"/>
          </w:tcPr>
          <w:p w14:paraId="47FB3AB2" w14:textId="7275EDEB" w:rsidR="00AD0E2E" w:rsidRPr="00920004" w:rsidRDefault="00AD0E2E" w:rsidP="00AB70EF">
            <w:pPr>
              <w:rPr>
                <w:ins w:id="6398" w:author="phuong vu" w:date="2018-11-25T23:55:00Z"/>
                <w:lang w:val="en-US"/>
                <w:rPrChange w:id="6399" w:author="phuong vu" w:date="2018-11-30T22:36:00Z">
                  <w:rPr>
                    <w:ins w:id="6400" w:author="phuong vu" w:date="2018-11-25T23:55:00Z"/>
                  </w:rPr>
                </w:rPrChange>
              </w:rPr>
              <w:pPrChange w:id="6401" w:author="phuong vu" w:date="2018-11-30T21:23:00Z">
                <w:pPr>
                  <w:pStyle w:val="ListParagraph"/>
                  <w:spacing w:line="276" w:lineRule="auto"/>
                  <w:ind w:left="0"/>
                  <w:jc w:val="center"/>
                </w:pPr>
              </w:pPrChange>
            </w:pPr>
            <w:ins w:id="6402" w:author="phuong vu" w:date="2018-11-25T23:57:00Z">
              <w:r w:rsidRPr="00920004">
                <w:rPr>
                  <w:lang w:val="en-US"/>
                  <w:rPrChange w:id="6403" w:author="phuong vu" w:date="2018-11-30T22:36:00Z">
                    <w:rPr>
                      <w:lang w:val="en-US"/>
                    </w:rPr>
                  </w:rPrChange>
                </w:rPr>
                <w:t>3</w:t>
              </w:r>
            </w:ins>
          </w:p>
        </w:tc>
        <w:tc>
          <w:tcPr>
            <w:tcW w:w="1992" w:type="dxa"/>
          </w:tcPr>
          <w:p w14:paraId="0C078C85" w14:textId="53F935B8" w:rsidR="00AD0E2E" w:rsidRPr="00920004" w:rsidRDefault="00AD0E2E" w:rsidP="00AB70EF">
            <w:pPr>
              <w:rPr>
                <w:ins w:id="6404" w:author="phuong vu" w:date="2018-11-25T23:55:00Z"/>
                <w:lang w:val="en-US"/>
                <w:rPrChange w:id="6405" w:author="phuong vu" w:date="2018-11-30T22:36:00Z">
                  <w:rPr>
                    <w:ins w:id="6406" w:author="phuong vu" w:date="2018-11-25T23:55:00Z"/>
                    <w:lang w:val="en-US"/>
                  </w:rPr>
                </w:rPrChange>
              </w:rPr>
              <w:pPrChange w:id="6407" w:author="phuong vu" w:date="2018-11-30T21:23:00Z">
                <w:pPr>
                  <w:pStyle w:val="ListParagraph"/>
                  <w:spacing w:line="276" w:lineRule="auto"/>
                  <w:ind w:left="0"/>
                </w:pPr>
              </w:pPrChange>
            </w:pPr>
            <w:ins w:id="6408" w:author="phuong vu" w:date="2018-11-25T23:57:00Z">
              <w:r w:rsidRPr="00920004">
                <w:rPr>
                  <w:lang w:val="en-US"/>
                  <w:rPrChange w:id="6409" w:author="phuong vu" w:date="2018-11-30T22:36:00Z">
                    <w:rPr>
                      <w:lang w:val="en-US"/>
                    </w:rPr>
                  </w:rPrChange>
                </w:rPr>
                <w:t>GU_01_03</w:t>
              </w:r>
            </w:ins>
          </w:p>
        </w:tc>
        <w:tc>
          <w:tcPr>
            <w:tcW w:w="5979" w:type="dxa"/>
          </w:tcPr>
          <w:p w14:paraId="18A6733B" w14:textId="31AC276D" w:rsidR="00AD0E2E" w:rsidRPr="00920004" w:rsidRDefault="00AD0E2E" w:rsidP="00AB70EF">
            <w:pPr>
              <w:rPr>
                <w:ins w:id="6410" w:author="phuong vu" w:date="2018-11-25T23:55:00Z"/>
                <w:lang w:val="en-US"/>
                <w:rPrChange w:id="6411" w:author="phuong vu" w:date="2018-11-30T22:36:00Z">
                  <w:rPr>
                    <w:ins w:id="6412" w:author="phuong vu" w:date="2018-11-25T23:55:00Z"/>
                    <w:lang w:val="en-US"/>
                  </w:rPr>
                </w:rPrChange>
              </w:rPr>
              <w:pPrChange w:id="6413" w:author="phuong vu" w:date="2018-11-30T21:23:00Z">
                <w:pPr>
                  <w:pStyle w:val="ListParagraph"/>
                  <w:spacing w:line="276" w:lineRule="auto"/>
                  <w:ind w:left="0"/>
                </w:pPr>
              </w:pPrChange>
            </w:pPr>
            <w:ins w:id="6414" w:author="phuong vu" w:date="2018-11-25T23:57:00Z">
              <w:r w:rsidRPr="00920004">
                <w:rPr>
                  <w:lang w:val="en-US"/>
                  <w:rPrChange w:id="6415" w:author="phuong vu" w:date="2018-11-30T22:36:00Z">
                    <w:rPr>
                      <w:lang w:val="en-US"/>
                    </w:rPr>
                  </w:rPrChange>
                </w:rPr>
                <w:t>Thay đổi trạng thái đơn hàng</w:t>
              </w:r>
            </w:ins>
          </w:p>
        </w:tc>
      </w:tr>
      <w:tr w:rsidR="00AD0E2E" w:rsidRPr="00920004" w14:paraId="43288446" w14:textId="77777777" w:rsidTr="006648F4">
        <w:trPr>
          <w:ins w:id="6416" w:author="phuong vu" w:date="2018-11-25T23:55:00Z"/>
        </w:trPr>
        <w:tc>
          <w:tcPr>
            <w:tcW w:w="708" w:type="dxa"/>
          </w:tcPr>
          <w:p w14:paraId="3ADBF6F6" w14:textId="347150B2" w:rsidR="00AD0E2E" w:rsidRPr="00920004" w:rsidRDefault="00AD0E2E" w:rsidP="00AB70EF">
            <w:pPr>
              <w:rPr>
                <w:ins w:id="6417" w:author="phuong vu" w:date="2018-11-25T23:55:00Z"/>
                <w:lang w:val="en-US"/>
                <w:rPrChange w:id="6418" w:author="phuong vu" w:date="2018-11-30T22:36:00Z">
                  <w:rPr>
                    <w:ins w:id="6419" w:author="phuong vu" w:date="2018-11-25T23:55:00Z"/>
                  </w:rPr>
                </w:rPrChange>
              </w:rPr>
              <w:pPrChange w:id="6420" w:author="phuong vu" w:date="2018-11-30T21:23:00Z">
                <w:pPr>
                  <w:pStyle w:val="ListParagraph"/>
                  <w:spacing w:line="276" w:lineRule="auto"/>
                  <w:ind w:left="0"/>
                  <w:jc w:val="center"/>
                </w:pPr>
              </w:pPrChange>
            </w:pPr>
            <w:ins w:id="6421" w:author="phuong vu" w:date="2018-11-25T23:57:00Z">
              <w:r w:rsidRPr="00920004">
                <w:rPr>
                  <w:lang w:val="en-US"/>
                  <w:rPrChange w:id="6422" w:author="phuong vu" w:date="2018-11-30T22:36:00Z">
                    <w:rPr>
                      <w:lang w:val="en-US"/>
                    </w:rPr>
                  </w:rPrChange>
                </w:rPr>
                <w:t>4</w:t>
              </w:r>
            </w:ins>
          </w:p>
        </w:tc>
        <w:tc>
          <w:tcPr>
            <w:tcW w:w="1992" w:type="dxa"/>
          </w:tcPr>
          <w:p w14:paraId="239DFE0E" w14:textId="77CCB60C" w:rsidR="00AD0E2E" w:rsidRPr="00920004" w:rsidRDefault="00AD0E2E" w:rsidP="00AB70EF">
            <w:pPr>
              <w:rPr>
                <w:ins w:id="6423" w:author="phuong vu" w:date="2018-11-25T23:55:00Z"/>
                <w:lang w:val="en-US"/>
                <w:rPrChange w:id="6424" w:author="phuong vu" w:date="2018-11-30T22:36:00Z">
                  <w:rPr>
                    <w:ins w:id="6425" w:author="phuong vu" w:date="2018-11-25T23:55:00Z"/>
                    <w:lang w:val="en-US"/>
                  </w:rPr>
                </w:rPrChange>
              </w:rPr>
              <w:pPrChange w:id="6426" w:author="phuong vu" w:date="2018-11-30T21:23:00Z">
                <w:pPr>
                  <w:pStyle w:val="ListParagraph"/>
                  <w:spacing w:line="276" w:lineRule="auto"/>
                  <w:ind w:left="0"/>
                </w:pPr>
              </w:pPrChange>
            </w:pPr>
            <w:ins w:id="6427" w:author="phuong vu" w:date="2018-11-25T23:57:00Z">
              <w:r w:rsidRPr="00920004">
                <w:rPr>
                  <w:lang w:val="en-US"/>
                  <w:rPrChange w:id="6428" w:author="phuong vu" w:date="2018-11-30T22:36:00Z">
                    <w:rPr>
                      <w:lang w:val="en-US"/>
                    </w:rPr>
                  </w:rPrChange>
                </w:rPr>
                <w:t>GU_01</w:t>
              </w:r>
            </w:ins>
            <w:ins w:id="6429" w:author="phuong vu" w:date="2018-11-25T23:58:00Z">
              <w:r w:rsidRPr="00920004">
                <w:rPr>
                  <w:lang w:val="en-US"/>
                  <w:rPrChange w:id="6430" w:author="phuong vu" w:date="2018-11-30T22:36:00Z">
                    <w:rPr>
                      <w:lang w:val="en-US"/>
                    </w:rPr>
                  </w:rPrChange>
                </w:rPr>
                <w:t>_04</w:t>
              </w:r>
            </w:ins>
          </w:p>
        </w:tc>
        <w:tc>
          <w:tcPr>
            <w:tcW w:w="5979" w:type="dxa"/>
          </w:tcPr>
          <w:p w14:paraId="7F282BE2" w14:textId="3AE4F699" w:rsidR="00AD0E2E" w:rsidRPr="00920004" w:rsidRDefault="00AD0E2E" w:rsidP="00AB70EF">
            <w:pPr>
              <w:rPr>
                <w:ins w:id="6431" w:author="phuong vu" w:date="2018-11-25T23:55:00Z"/>
                <w:lang w:val="en-US"/>
                <w:rPrChange w:id="6432" w:author="phuong vu" w:date="2018-11-30T22:36:00Z">
                  <w:rPr>
                    <w:ins w:id="6433" w:author="phuong vu" w:date="2018-11-25T23:55:00Z"/>
                    <w:lang w:val="en-US"/>
                  </w:rPr>
                </w:rPrChange>
              </w:rPr>
              <w:pPrChange w:id="6434" w:author="phuong vu" w:date="2018-11-30T21:23:00Z">
                <w:pPr>
                  <w:pStyle w:val="ListParagraph"/>
                  <w:spacing w:line="276" w:lineRule="auto"/>
                  <w:ind w:left="0"/>
                </w:pPr>
              </w:pPrChange>
            </w:pPr>
            <w:ins w:id="6435" w:author="phuong vu" w:date="2018-11-25T23:58:00Z">
              <w:r w:rsidRPr="00920004">
                <w:rPr>
                  <w:lang w:val="en-US"/>
                  <w:rPrChange w:id="6436" w:author="phuong vu" w:date="2018-11-30T22:36:00Z">
                    <w:rPr>
                      <w:lang w:val="en-US"/>
                    </w:rPr>
                  </w:rPrChange>
                </w:rPr>
                <w:t>Tạo hóa đơn đơn hàng</w:t>
              </w:r>
            </w:ins>
          </w:p>
        </w:tc>
      </w:tr>
      <w:tr w:rsidR="00AD0E2E" w:rsidRPr="00920004" w14:paraId="2DBE9A29" w14:textId="77777777" w:rsidTr="006648F4">
        <w:trPr>
          <w:ins w:id="6437" w:author="phuong vu" w:date="2018-11-25T23:55:00Z"/>
        </w:trPr>
        <w:tc>
          <w:tcPr>
            <w:tcW w:w="708" w:type="dxa"/>
          </w:tcPr>
          <w:p w14:paraId="21DA1684" w14:textId="7CD514EF" w:rsidR="00AD0E2E" w:rsidRPr="00920004" w:rsidRDefault="00AD0E2E" w:rsidP="00AB70EF">
            <w:pPr>
              <w:rPr>
                <w:ins w:id="6438" w:author="phuong vu" w:date="2018-11-25T23:55:00Z"/>
                <w:lang w:val="en-US"/>
                <w:rPrChange w:id="6439" w:author="phuong vu" w:date="2018-11-30T22:36:00Z">
                  <w:rPr>
                    <w:ins w:id="6440" w:author="phuong vu" w:date="2018-11-25T23:55:00Z"/>
                  </w:rPr>
                </w:rPrChange>
              </w:rPr>
              <w:pPrChange w:id="6441" w:author="phuong vu" w:date="2018-11-30T21:23:00Z">
                <w:pPr>
                  <w:pStyle w:val="ListParagraph"/>
                  <w:spacing w:line="276" w:lineRule="auto"/>
                  <w:ind w:left="0"/>
                  <w:jc w:val="center"/>
                </w:pPr>
              </w:pPrChange>
            </w:pPr>
            <w:ins w:id="6442" w:author="phuong vu" w:date="2018-11-25T23:58:00Z">
              <w:r w:rsidRPr="00920004">
                <w:rPr>
                  <w:lang w:val="en-US"/>
                  <w:rPrChange w:id="6443" w:author="phuong vu" w:date="2018-11-30T22:36:00Z">
                    <w:rPr>
                      <w:lang w:val="en-US"/>
                    </w:rPr>
                  </w:rPrChange>
                </w:rPr>
                <w:t>5</w:t>
              </w:r>
            </w:ins>
          </w:p>
        </w:tc>
        <w:tc>
          <w:tcPr>
            <w:tcW w:w="1992" w:type="dxa"/>
          </w:tcPr>
          <w:p w14:paraId="469E9228" w14:textId="4E58F4A7" w:rsidR="00AD0E2E" w:rsidRPr="00920004" w:rsidRDefault="00AD0E2E" w:rsidP="00AB70EF">
            <w:pPr>
              <w:rPr>
                <w:ins w:id="6444" w:author="phuong vu" w:date="2018-11-25T23:55:00Z"/>
                <w:lang w:val="en-US"/>
                <w:rPrChange w:id="6445" w:author="phuong vu" w:date="2018-11-30T22:36:00Z">
                  <w:rPr>
                    <w:ins w:id="6446" w:author="phuong vu" w:date="2018-11-25T23:55:00Z"/>
                    <w:lang w:val="en-US"/>
                  </w:rPr>
                </w:rPrChange>
              </w:rPr>
              <w:pPrChange w:id="6447" w:author="phuong vu" w:date="2018-11-30T21:23:00Z">
                <w:pPr>
                  <w:pStyle w:val="ListParagraph"/>
                  <w:spacing w:line="276" w:lineRule="auto"/>
                  <w:ind w:left="0"/>
                </w:pPr>
              </w:pPrChange>
            </w:pPr>
            <w:ins w:id="6448" w:author="phuong vu" w:date="2018-11-25T23:58:00Z">
              <w:r w:rsidRPr="00920004">
                <w:rPr>
                  <w:lang w:val="en-US"/>
                  <w:rPrChange w:id="6449" w:author="phuong vu" w:date="2018-11-30T22:36:00Z">
                    <w:rPr>
                      <w:lang w:val="en-US"/>
                    </w:rPr>
                  </w:rPrChange>
                </w:rPr>
                <w:t>GU_01_05</w:t>
              </w:r>
            </w:ins>
          </w:p>
        </w:tc>
        <w:tc>
          <w:tcPr>
            <w:tcW w:w="5979" w:type="dxa"/>
          </w:tcPr>
          <w:p w14:paraId="4C59D7F4" w14:textId="270B5267" w:rsidR="00AD0E2E" w:rsidRPr="00920004" w:rsidRDefault="00AD0E2E" w:rsidP="00AB70EF">
            <w:pPr>
              <w:rPr>
                <w:ins w:id="6450" w:author="phuong vu" w:date="2018-11-25T23:55:00Z"/>
                <w:lang w:val="en-US"/>
                <w:rPrChange w:id="6451" w:author="phuong vu" w:date="2018-11-30T22:36:00Z">
                  <w:rPr>
                    <w:ins w:id="6452" w:author="phuong vu" w:date="2018-11-25T23:55:00Z"/>
                    <w:lang w:val="en-US"/>
                  </w:rPr>
                </w:rPrChange>
              </w:rPr>
              <w:pPrChange w:id="6453" w:author="phuong vu" w:date="2018-11-30T21:23:00Z">
                <w:pPr>
                  <w:pStyle w:val="ListParagraph"/>
                  <w:spacing w:line="276" w:lineRule="auto"/>
                  <w:ind w:left="0"/>
                </w:pPr>
              </w:pPrChange>
            </w:pPr>
            <w:ins w:id="6454" w:author="phuong vu" w:date="2018-11-25T23:58:00Z">
              <w:r w:rsidRPr="00920004">
                <w:rPr>
                  <w:lang w:val="en-US"/>
                  <w:rPrChange w:id="6455" w:author="phuong vu" w:date="2018-11-30T22:36:00Z">
                    <w:rPr>
                      <w:lang w:val="en-US"/>
                    </w:rPr>
                  </w:rPrChange>
                </w:rPr>
                <w:t>Cập nhật hóa đơn</w:t>
              </w:r>
            </w:ins>
          </w:p>
        </w:tc>
      </w:tr>
      <w:tr w:rsidR="00694700" w:rsidRPr="00920004" w14:paraId="77151132" w14:textId="77777777" w:rsidTr="006648F4">
        <w:trPr>
          <w:ins w:id="6456" w:author="phuong vu" w:date="2018-11-22T16:01:00Z"/>
        </w:trPr>
        <w:tc>
          <w:tcPr>
            <w:tcW w:w="708" w:type="dxa"/>
            <w:tcPrChange w:id="6457" w:author="phuong vu" w:date="2018-11-23T10:00:00Z">
              <w:tcPr>
                <w:tcW w:w="708" w:type="dxa"/>
              </w:tcPr>
            </w:tcPrChange>
          </w:tcPr>
          <w:p w14:paraId="1387BFE9" w14:textId="1E4438D2" w:rsidR="00694700" w:rsidRPr="00920004" w:rsidRDefault="00AD0E2E" w:rsidP="00AB70EF">
            <w:pPr>
              <w:rPr>
                <w:ins w:id="6458" w:author="phuong vu" w:date="2018-11-22T16:01:00Z"/>
                <w:lang w:val="en-US"/>
                <w:rPrChange w:id="6459" w:author="phuong vu" w:date="2018-11-30T22:36:00Z">
                  <w:rPr>
                    <w:ins w:id="6460" w:author="phuong vu" w:date="2018-11-22T16:01:00Z"/>
                    <w:lang w:val="en-US"/>
                  </w:rPr>
                </w:rPrChange>
              </w:rPr>
              <w:pPrChange w:id="6461" w:author="phuong vu" w:date="2018-11-30T21:23:00Z">
                <w:pPr>
                  <w:pStyle w:val="ListParagraph"/>
                  <w:spacing w:line="360" w:lineRule="auto"/>
                  <w:ind w:left="0"/>
                  <w:jc w:val="center"/>
                </w:pPr>
              </w:pPrChange>
            </w:pPr>
            <w:ins w:id="6462" w:author="phuong vu" w:date="2018-11-25T23:58:00Z">
              <w:r w:rsidRPr="00920004">
                <w:rPr>
                  <w:lang w:val="en-US"/>
                  <w:rPrChange w:id="6463" w:author="phuong vu" w:date="2018-11-30T22:36:00Z">
                    <w:rPr>
                      <w:lang w:val="en-US"/>
                    </w:rPr>
                  </w:rPrChange>
                </w:rPr>
                <w:t>6</w:t>
              </w:r>
            </w:ins>
          </w:p>
        </w:tc>
        <w:tc>
          <w:tcPr>
            <w:tcW w:w="1992" w:type="dxa"/>
            <w:tcPrChange w:id="6464" w:author="phuong vu" w:date="2018-11-23T10:00:00Z">
              <w:tcPr>
                <w:tcW w:w="1481" w:type="dxa"/>
              </w:tcPr>
            </w:tcPrChange>
          </w:tcPr>
          <w:p w14:paraId="59DA053D" w14:textId="78F43806" w:rsidR="00694700" w:rsidRPr="00920004" w:rsidRDefault="00694700" w:rsidP="00AB70EF">
            <w:pPr>
              <w:rPr>
                <w:ins w:id="6465" w:author="phuong vu" w:date="2018-11-22T16:01:00Z"/>
                <w:lang w:val="en-US"/>
                <w:rPrChange w:id="6466" w:author="phuong vu" w:date="2018-11-30T22:36:00Z">
                  <w:rPr>
                    <w:ins w:id="6467" w:author="phuong vu" w:date="2018-11-22T16:01:00Z"/>
                    <w:lang w:val="en-US"/>
                  </w:rPr>
                </w:rPrChange>
              </w:rPr>
              <w:pPrChange w:id="6468" w:author="phuong vu" w:date="2018-11-30T21:23:00Z">
                <w:pPr>
                  <w:pStyle w:val="ListParagraph"/>
                  <w:spacing w:line="360" w:lineRule="auto"/>
                  <w:ind w:left="0"/>
                </w:pPr>
              </w:pPrChange>
            </w:pPr>
            <w:ins w:id="6469" w:author="phuong vu" w:date="2018-11-22T16:01:00Z">
              <w:r w:rsidRPr="00920004">
                <w:rPr>
                  <w:lang w:val="en-US"/>
                  <w:rPrChange w:id="6470" w:author="phuong vu" w:date="2018-11-30T22:36:00Z">
                    <w:rPr>
                      <w:lang w:val="en-US"/>
                    </w:rPr>
                  </w:rPrChange>
                </w:rPr>
                <w:t>GU_02</w:t>
              </w:r>
            </w:ins>
            <w:ins w:id="6471" w:author="phuong vu" w:date="2018-11-25T23:58:00Z">
              <w:r w:rsidR="00AD0E2E" w:rsidRPr="00920004">
                <w:rPr>
                  <w:lang w:val="en-US"/>
                  <w:rPrChange w:id="6472" w:author="phuong vu" w:date="2018-11-30T22:36:00Z">
                    <w:rPr>
                      <w:lang w:val="en-US"/>
                    </w:rPr>
                  </w:rPrChange>
                </w:rPr>
                <w:t>_01</w:t>
              </w:r>
            </w:ins>
          </w:p>
        </w:tc>
        <w:tc>
          <w:tcPr>
            <w:tcW w:w="5979" w:type="dxa"/>
            <w:tcPrChange w:id="6473" w:author="phuong vu" w:date="2018-11-23T10:00:00Z">
              <w:tcPr>
                <w:tcW w:w="6490" w:type="dxa"/>
                <w:gridSpan w:val="2"/>
              </w:tcPr>
            </w:tcPrChange>
          </w:tcPr>
          <w:p w14:paraId="1C07ECD3" w14:textId="27B1E3E9" w:rsidR="00694700" w:rsidRPr="00920004" w:rsidRDefault="00AD0E2E" w:rsidP="00AB70EF">
            <w:pPr>
              <w:rPr>
                <w:ins w:id="6474" w:author="phuong vu" w:date="2018-11-22T16:01:00Z"/>
                <w:rPrChange w:id="6475" w:author="phuong vu" w:date="2018-11-30T22:36:00Z">
                  <w:rPr>
                    <w:ins w:id="6476" w:author="phuong vu" w:date="2018-11-22T16:01:00Z"/>
                  </w:rPr>
                </w:rPrChange>
              </w:rPr>
              <w:pPrChange w:id="6477" w:author="phuong vu" w:date="2018-11-30T21:23:00Z">
                <w:pPr>
                  <w:pStyle w:val="ListParagraph"/>
                  <w:spacing w:line="360" w:lineRule="auto"/>
                  <w:ind w:left="0"/>
                </w:pPr>
              </w:pPrChange>
            </w:pPr>
            <w:ins w:id="6478" w:author="phuong vu" w:date="2018-11-25T23:58:00Z">
              <w:r w:rsidRPr="00920004">
                <w:rPr>
                  <w:lang w:val="en-US"/>
                  <w:rPrChange w:id="6479" w:author="phuong vu" w:date="2018-11-30T22:36:00Z">
                    <w:rPr>
                      <w:lang w:val="en-US"/>
                    </w:rPr>
                  </w:rPrChange>
                </w:rPr>
                <w:t>Xem danh sách biên nhận t</w:t>
              </w:r>
            </w:ins>
            <w:ins w:id="6480" w:author="phuong vu" w:date="2018-11-25T23:59:00Z">
              <w:r w:rsidRPr="00920004">
                <w:rPr>
                  <w:lang w:val="en-US"/>
                  <w:rPrChange w:id="6481" w:author="phuong vu" w:date="2018-11-30T22:36:00Z">
                    <w:rPr>
                      <w:lang w:val="en-US"/>
                    </w:rPr>
                  </w:rPrChange>
                </w:rPr>
                <w:t>heo trạng thái</w:t>
              </w:r>
            </w:ins>
          </w:p>
        </w:tc>
      </w:tr>
      <w:tr w:rsidR="00AD0E2E" w:rsidRPr="00920004" w14:paraId="2AD16520" w14:textId="77777777" w:rsidTr="006648F4">
        <w:trPr>
          <w:ins w:id="6482" w:author="phuong vu" w:date="2018-11-25T23:58:00Z"/>
        </w:trPr>
        <w:tc>
          <w:tcPr>
            <w:tcW w:w="708" w:type="dxa"/>
          </w:tcPr>
          <w:p w14:paraId="63E6365F" w14:textId="6E81375C" w:rsidR="00AD0E2E" w:rsidRPr="00920004" w:rsidRDefault="00AD0E2E" w:rsidP="00AB70EF">
            <w:pPr>
              <w:rPr>
                <w:ins w:id="6483" w:author="phuong vu" w:date="2018-11-25T23:58:00Z"/>
                <w:lang w:val="en-US"/>
                <w:rPrChange w:id="6484" w:author="phuong vu" w:date="2018-11-30T22:36:00Z">
                  <w:rPr>
                    <w:ins w:id="6485" w:author="phuong vu" w:date="2018-11-25T23:58:00Z"/>
                  </w:rPr>
                </w:rPrChange>
              </w:rPr>
              <w:pPrChange w:id="6486" w:author="phuong vu" w:date="2018-11-30T21:23:00Z">
                <w:pPr>
                  <w:pStyle w:val="ListParagraph"/>
                  <w:spacing w:line="276" w:lineRule="auto"/>
                  <w:ind w:left="0"/>
                  <w:jc w:val="center"/>
                </w:pPr>
              </w:pPrChange>
            </w:pPr>
            <w:ins w:id="6487" w:author="phuong vu" w:date="2018-11-25T23:59:00Z">
              <w:r w:rsidRPr="00920004">
                <w:rPr>
                  <w:lang w:val="en-US"/>
                  <w:rPrChange w:id="6488" w:author="phuong vu" w:date="2018-11-30T22:36:00Z">
                    <w:rPr>
                      <w:lang w:val="en-US"/>
                    </w:rPr>
                  </w:rPrChange>
                </w:rPr>
                <w:t>7</w:t>
              </w:r>
            </w:ins>
          </w:p>
        </w:tc>
        <w:tc>
          <w:tcPr>
            <w:tcW w:w="1992" w:type="dxa"/>
          </w:tcPr>
          <w:p w14:paraId="11C0C3B7" w14:textId="592AA249" w:rsidR="00AD0E2E" w:rsidRPr="00920004" w:rsidRDefault="00AD0E2E" w:rsidP="00AB70EF">
            <w:pPr>
              <w:rPr>
                <w:ins w:id="6489" w:author="phuong vu" w:date="2018-11-25T23:58:00Z"/>
                <w:lang w:val="en-US"/>
                <w:rPrChange w:id="6490" w:author="phuong vu" w:date="2018-11-30T22:36:00Z">
                  <w:rPr>
                    <w:ins w:id="6491" w:author="phuong vu" w:date="2018-11-25T23:58:00Z"/>
                    <w:lang w:val="en-US"/>
                  </w:rPr>
                </w:rPrChange>
              </w:rPr>
              <w:pPrChange w:id="6492" w:author="phuong vu" w:date="2018-11-30T21:23:00Z">
                <w:pPr>
                  <w:pStyle w:val="ListParagraph"/>
                  <w:spacing w:line="276" w:lineRule="auto"/>
                  <w:ind w:left="0"/>
                </w:pPr>
              </w:pPrChange>
            </w:pPr>
            <w:ins w:id="6493" w:author="phuong vu" w:date="2018-11-25T23:59:00Z">
              <w:r w:rsidRPr="00920004">
                <w:rPr>
                  <w:lang w:val="en-US"/>
                  <w:rPrChange w:id="6494" w:author="phuong vu" w:date="2018-11-30T22:36:00Z">
                    <w:rPr>
                      <w:lang w:val="en-US"/>
                    </w:rPr>
                  </w:rPrChange>
                </w:rPr>
                <w:t>GU_02_02</w:t>
              </w:r>
            </w:ins>
          </w:p>
        </w:tc>
        <w:tc>
          <w:tcPr>
            <w:tcW w:w="5979" w:type="dxa"/>
          </w:tcPr>
          <w:p w14:paraId="2B20F7DB" w14:textId="32FCC90B" w:rsidR="00AD0E2E" w:rsidRPr="00920004" w:rsidRDefault="00AD0E2E" w:rsidP="00AB70EF">
            <w:pPr>
              <w:rPr>
                <w:ins w:id="6495" w:author="phuong vu" w:date="2018-11-25T23:58:00Z"/>
                <w:lang w:val="en-US"/>
                <w:rPrChange w:id="6496" w:author="phuong vu" w:date="2018-11-30T22:36:00Z">
                  <w:rPr>
                    <w:ins w:id="6497" w:author="phuong vu" w:date="2018-11-25T23:58:00Z"/>
                    <w:lang w:val="en-US"/>
                  </w:rPr>
                </w:rPrChange>
              </w:rPr>
              <w:pPrChange w:id="6498" w:author="phuong vu" w:date="2018-11-30T21:23:00Z">
                <w:pPr>
                  <w:pStyle w:val="ListParagraph"/>
                  <w:spacing w:line="276" w:lineRule="auto"/>
                  <w:ind w:left="0"/>
                </w:pPr>
              </w:pPrChange>
            </w:pPr>
            <w:ins w:id="6499" w:author="phuong vu" w:date="2018-11-25T23:59:00Z">
              <w:r w:rsidRPr="00920004">
                <w:rPr>
                  <w:lang w:val="en-US"/>
                  <w:rPrChange w:id="6500" w:author="phuong vu" w:date="2018-11-30T22:36:00Z">
                    <w:rPr>
                      <w:lang w:val="en-US"/>
                    </w:rPr>
                  </w:rPrChange>
                </w:rPr>
                <w:t>Xem chi tiết biên nhận</w:t>
              </w:r>
            </w:ins>
          </w:p>
        </w:tc>
      </w:tr>
      <w:tr w:rsidR="00AD0E2E" w:rsidRPr="00920004" w14:paraId="48044AC4" w14:textId="77777777" w:rsidTr="006648F4">
        <w:trPr>
          <w:ins w:id="6501" w:author="phuong vu" w:date="2018-11-25T23:58:00Z"/>
        </w:trPr>
        <w:tc>
          <w:tcPr>
            <w:tcW w:w="708" w:type="dxa"/>
          </w:tcPr>
          <w:p w14:paraId="4762C54E" w14:textId="26B975DA" w:rsidR="00AD0E2E" w:rsidRPr="00920004" w:rsidRDefault="00AD0E2E" w:rsidP="00AB70EF">
            <w:pPr>
              <w:rPr>
                <w:ins w:id="6502" w:author="phuong vu" w:date="2018-11-25T23:58:00Z"/>
                <w:lang w:val="en-US"/>
                <w:rPrChange w:id="6503" w:author="phuong vu" w:date="2018-11-30T22:36:00Z">
                  <w:rPr>
                    <w:ins w:id="6504" w:author="phuong vu" w:date="2018-11-25T23:58:00Z"/>
                  </w:rPr>
                </w:rPrChange>
              </w:rPr>
              <w:pPrChange w:id="6505" w:author="phuong vu" w:date="2018-11-30T21:23:00Z">
                <w:pPr>
                  <w:pStyle w:val="ListParagraph"/>
                  <w:spacing w:line="276" w:lineRule="auto"/>
                  <w:ind w:left="0"/>
                  <w:jc w:val="center"/>
                </w:pPr>
              </w:pPrChange>
            </w:pPr>
            <w:ins w:id="6506" w:author="phuong vu" w:date="2018-11-25T23:59:00Z">
              <w:r w:rsidRPr="00920004">
                <w:rPr>
                  <w:lang w:val="en-US"/>
                  <w:rPrChange w:id="6507" w:author="phuong vu" w:date="2018-11-30T22:36:00Z">
                    <w:rPr>
                      <w:lang w:val="en-US"/>
                    </w:rPr>
                  </w:rPrChange>
                </w:rPr>
                <w:t>8</w:t>
              </w:r>
            </w:ins>
          </w:p>
        </w:tc>
        <w:tc>
          <w:tcPr>
            <w:tcW w:w="1992" w:type="dxa"/>
          </w:tcPr>
          <w:p w14:paraId="333816AE" w14:textId="63EAA7A5" w:rsidR="00AD0E2E" w:rsidRPr="00920004" w:rsidRDefault="00AD0E2E" w:rsidP="00AB70EF">
            <w:pPr>
              <w:rPr>
                <w:ins w:id="6508" w:author="phuong vu" w:date="2018-11-25T23:58:00Z"/>
                <w:lang w:val="en-US"/>
                <w:rPrChange w:id="6509" w:author="phuong vu" w:date="2018-11-30T22:36:00Z">
                  <w:rPr>
                    <w:ins w:id="6510" w:author="phuong vu" w:date="2018-11-25T23:58:00Z"/>
                    <w:lang w:val="en-US"/>
                  </w:rPr>
                </w:rPrChange>
              </w:rPr>
              <w:pPrChange w:id="6511" w:author="phuong vu" w:date="2018-11-30T21:23:00Z">
                <w:pPr>
                  <w:pStyle w:val="ListParagraph"/>
                  <w:spacing w:line="276" w:lineRule="auto"/>
                  <w:ind w:left="0"/>
                </w:pPr>
              </w:pPrChange>
            </w:pPr>
            <w:ins w:id="6512" w:author="phuong vu" w:date="2018-11-25T23:59:00Z">
              <w:r w:rsidRPr="00920004">
                <w:rPr>
                  <w:lang w:val="en-US"/>
                  <w:rPrChange w:id="6513" w:author="phuong vu" w:date="2018-11-30T22:36:00Z">
                    <w:rPr>
                      <w:lang w:val="en-US"/>
                    </w:rPr>
                  </w:rPrChange>
                </w:rPr>
                <w:t>GU_02_03</w:t>
              </w:r>
            </w:ins>
          </w:p>
        </w:tc>
        <w:tc>
          <w:tcPr>
            <w:tcW w:w="5979" w:type="dxa"/>
          </w:tcPr>
          <w:p w14:paraId="09CAE6C8" w14:textId="5BA8BA07" w:rsidR="00AD0E2E" w:rsidRPr="00920004" w:rsidRDefault="00AD0E2E" w:rsidP="00AB70EF">
            <w:pPr>
              <w:rPr>
                <w:ins w:id="6514" w:author="phuong vu" w:date="2018-11-25T23:58:00Z"/>
                <w:lang w:val="en-US"/>
                <w:rPrChange w:id="6515" w:author="phuong vu" w:date="2018-11-30T22:36:00Z">
                  <w:rPr>
                    <w:ins w:id="6516" w:author="phuong vu" w:date="2018-11-25T23:58:00Z"/>
                    <w:lang w:val="en-US"/>
                  </w:rPr>
                </w:rPrChange>
              </w:rPr>
              <w:pPrChange w:id="6517" w:author="phuong vu" w:date="2018-11-30T21:23:00Z">
                <w:pPr>
                  <w:pStyle w:val="ListParagraph"/>
                  <w:spacing w:line="276" w:lineRule="auto"/>
                  <w:ind w:left="0"/>
                </w:pPr>
              </w:pPrChange>
            </w:pPr>
            <w:ins w:id="6518" w:author="phuong vu" w:date="2018-11-26T00:01:00Z">
              <w:r w:rsidRPr="00920004">
                <w:rPr>
                  <w:lang w:val="en-US"/>
                  <w:rPrChange w:id="6519" w:author="phuong vu" w:date="2018-11-30T22:36:00Z">
                    <w:rPr>
                      <w:lang w:val="en-US"/>
                    </w:rPr>
                  </w:rPrChange>
                </w:rPr>
                <w:t>Thay đổi trạng thái biên nhận</w:t>
              </w:r>
            </w:ins>
          </w:p>
        </w:tc>
      </w:tr>
      <w:tr w:rsidR="00AD0E2E" w:rsidRPr="00920004" w14:paraId="5B901F67" w14:textId="77777777" w:rsidTr="006648F4">
        <w:trPr>
          <w:ins w:id="6520" w:author="phuong vu" w:date="2018-11-25T23:58:00Z"/>
        </w:trPr>
        <w:tc>
          <w:tcPr>
            <w:tcW w:w="708" w:type="dxa"/>
          </w:tcPr>
          <w:p w14:paraId="283915A9" w14:textId="72F57E26" w:rsidR="00AD0E2E" w:rsidRPr="00920004" w:rsidRDefault="00AD0E2E" w:rsidP="00AB70EF">
            <w:pPr>
              <w:rPr>
                <w:ins w:id="6521" w:author="phuong vu" w:date="2018-11-25T23:58:00Z"/>
                <w:lang w:val="en-US"/>
                <w:rPrChange w:id="6522" w:author="phuong vu" w:date="2018-11-30T22:36:00Z">
                  <w:rPr>
                    <w:ins w:id="6523" w:author="phuong vu" w:date="2018-11-25T23:58:00Z"/>
                  </w:rPr>
                </w:rPrChange>
              </w:rPr>
              <w:pPrChange w:id="6524" w:author="phuong vu" w:date="2018-11-30T21:23:00Z">
                <w:pPr>
                  <w:pStyle w:val="ListParagraph"/>
                  <w:spacing w:line="276" w:lineRule="auto"/>
                  <w:ind w:left="0"/>
                  <w:jc w:val="center"/>
                </w:pPr>
              </w:pPrChange>
            </w:pPr>
            <w:ins w:id="6525" w:author="phuong vu" w:date="2018-11-26T00:01:00Z">
              <w:r w:rsidRPr="00920004">
                <w:rPr>
                  <w:lang w:val="en-US"/>
                  <w:rPrChange w:id="6526" w:author="phuong vu" w:date="2018-11-30T22:36:00Z">
                    <w:rPr>
                      <w:lang w:val="en-US"/>
                    </w:rPr>
                  </w:rPrChange>
                </w:rPr>
                <w:t>9</w:t>
              </w:r>
            </w:ins>
          </w:p>
        </w:tc>
        <w:tc>
          <w:tcPr>
            <w:tcW w:w="1992" w:type="dxa"/>
          </w:tcPr>
          <w:p w14:paraId="3100B4E9" w14:textId="5F1608A5" w:rsidR="00AD0E2E" w:rsidRPr="00920004" w:rsidRDefault="00AD0E2E" w:rsidP="00AB70EF">
            <w:pPr>
              <w:rPr>
                <w:ins w:id="6527" w:author="phuong vu" w:date="2018-11-25T23:58:00Z"/>
                <w:lang w:val="en-US"/>
                <w:rPrChange w:id="6528" w:author="phuong vu" w:date="2018-11-30T22:36:00Z">
                  <w:rPr>
                    <w:ins w:id="6529" w:author="phuong vu" w:date="2018-11-25T23:58:00Z"/>
                    <w:lang w:val="en-US"/>
                  </w:rPr>
                </w:rPrChange>
              </w:rPr>
              <w:pPrChange w:id="6530" w:author="phuong vu" w:date="2018-11-30T21:23:00Z">
                <w:pPr>
                  <w:pStyle w:val="ListParagraph"/>
                  <w:spacing w:line="276" w:lineRule="auto"/>
                  <w:ind w:left="0"/>
                </w:pPr>
              </w:pPrChange>
            </w:pPr>
            <w:ins w:id="6531" w:author="phuong vu" w:date="2018-11-26T00:01:00Z">
              <w:r w:rsidRPr="00920004">
                <w:rPr>
                  <w:lang w:val="en-US"/>
                  <w:rPrChange w:id="6532" w:author="phuong vu" w:date="2018-11-30T22:36:00Z">
                    <w:rPr>
                      <w:lang w:val="en-US"/>
                    </w:rPr>
                  </w:rPrChange>
                </w:rPr>
                <w:t>GU_02_04</w:t>
              </w:r>
            </w:ins>
          </w:p>
        </w:tc>
        <w:tc>
          <w:tcPr>
            <w:tcW w:w="5979" w:type="dxa"/>
          </w:tcPr>
          <w:p w14:paraId="03291ED2" w14:textId="256FE68D" w:rsidR="00AD0E2E" w:rsidRPr="00920004" w:rsidRDefault="00AD0E2E" w:rsidP="00AB70EF">
            <w:pPr>
              <w:rPr>
                <w:ins w:id="6533" w:author="phuong vu" w:date="2018-11-25T23:58:00Z"/>
                <w:lang w:val="en-US"/>
                <w:rPrChange w:id="6534" w:author="phuong vu" w:date="2018-11-30T22:36:00Z">
                  <w:rPr>
                    <w:ins w:id="6535" w:author="phuong vu" w:date="2018-11-25T23:58:00Z"/>
                    <w:lang w:val="en-US"/>
                  </w:rPr>
                </w:rPrChange>
              </w:rPr>
              <w:pPrChange w:id="6536" w:author="phuong vu" w:date="2018-11-30T21:23:00Z">
                <w:pPr>
                  <w:pStyle w:val="ListParagraph"/>
                  <w:spacing w:line="276" w:lineRule="auto"/>
                  <w:ind w:left="0"/>
                </w:pPr>
              </w:pPrChange>
            </w:pPr>
            <w:ins w:id="6537" w:author="phuong vu" w:date="2018-11-26T00:01:00Z">
              <w:r w:rsidRPr="00920004">
                <w:rPr>
                  <w:lang w:val="en-US"/>
                  <w:rPrChange w:id="6538" w:author="phuong vu" w:date="2018-11-30T22:36:00Z">
                    <w:rPr>
                      <w:lang w:val="en-US"/>
                    </w:rPr>
                  </w:rPrChange>
                </w:rPr>
                <w:t>Cập nhật thông tin biên nhận</w:t>
              </w:r>
            </w:ins>
          </w:p>
        </w:tc>
      </w:tr>
      <w:tr w:rsidR="00694700" w:rsidRPr="00920004" w14:paraId="3BDFE688" w14:textId="77777777" w:rsidTr="006648F4">
        <w:trPr>
          <w:ins w:id="6539" w:author="phuong vu" w:date="2018-11-22T16:01:00Z"/>
        </w:trPr>
        <w:tc>
          <w:tcPr>
            <w:tcW w:w="708" w:type="dxa"/>
            <w:tcPrChange w:id="6540" w:author="phuong vu" w:date="2018-11-23T10:00:00Z">
              <w:tcPr>
                <w:tcW w:w="708" w:type="dxa"/>
              </w:tcPr>
            </w:tcPrChange>
          </w:tcPr>
          <w:p w14:paraId="7E41B45B" w14:textId="40FFF24C" w:rsidR="00694700" w:rsidRPr="00920004" w:rsidRDefault="00AD0E2E" w:rsidP="00AB70EF">
            <w:pPr>
              <w:rPr>
                <w:ins w:id="6541" w:author="phuong vu" w:date="2018-11-22T16:01:00Z"/>
                <w:lang w:val="en-US"/>
                <w:rPrChange w:id="6542" w:author="phuong vu" w:date="2018-11-30T22:36:00Z">
                  <w:rPr>
                    <w:ins w:id="6543" w:author="phuong vu" w:date="2018-11-22T16:01:00Z"/>
                    <w:lang w:val="en-US"/>
                  </w:rPr>
                </w:rPrChange>
              </w:rPr>
              <w:pPrChange w:id="6544" w:author="phuong vu" w:date="2018-11-30T21:23:00Z">
                <w:pPr>
                  <w:pStyle w:val="ListParagraph"/>
                  <w:spacing w:line="360" w:lineRule="auto"/>
                  <w:ind w:left="0"/>
                  <w:jc w:val="center"/>
                </w:pPr>
              </w:pPrChange>
            </w:pPr>
            <w:ins w:id="6545" w:author="phuong vu" w:date="2018-11-26T00:01:00Z">
              <w:r w:rsidRPr="00920004">
                <w:rPr>
                  <w:lang w:val="en-US"/>
                  <w:rPrChange w:id="6546" w:author="phuong vu" w:date="2018-11-30T22:36:00Z">
                    <w:rPr>
                      <w:lang w:val="en-US"/>
                    </w:rPr>
                  </w:rPrChange>
                </w:rPr>
                <w:t>10</w:t>
              </w:r>
            </w:ins>
          </w:p>
        </w:tc>
        <w:tc>
          <w:tcPr>
            <w:tcW w:w="1992" w:type="dxa"/>
            <w:tcPrChange w:id="6547" w:author="phuong vu" w:date="2018-11-23T10:00:00Z">
              <w:tcPr>
                <w:tcW w:w="1481" w:type="dxa"/>
              </w:tcPr>
            </w:tcPrChange>
          </w:tcPr>
          <w:p w14:paraId="39B0F760" w14:textId="77777777" w:rsidR="00694700" w:rsidRPr="00920004" w:rsidRDefault="00694700" w:rsidP="00AB70EF">
            <w:pPr>
              <w:rPr>
                <w:ins w:id="6548" w:author="phuong vu" w:date="2018-11-22T16:01:00Z"/>
                <w:lang w:val="en-US"/>
                <w:rPrChange w:id="6549" w:author="phuong vu" w:date="2018-11-30T22:36:00Z">
                  <w:rPr>
                    <w:ins w:id="6550" w:author="phuong vu" w:date="2018-11-22T16:01:00Z"/>
                    <w:lang w:val="en-US"/>
                  </w:rPr>
                </w:rPrChange>
              </w:rPr>
              <w:pPrChange w:id="6551" w:author="phuong vu" w:date="2018-11-30T21:23:00Z">
                <w:pPr>
                  <w:pStyle w:val="ListParagraph"/>
                  <w:spacing w:line="360" w:lineRule="auto"/>
                  <w:ind w:left="0"/>
                </w:pPr>
              </w:pPrChange>
            </w:pPr>
            <w:ins w:id="6552" w:author="phuong vu" w:date="2018-11-22T16:01:00Z">
              <w:r w:rsidRPr="00920004">
                <w:rPr>
                  <w:lang w:val="en-US"/>
                  <w:rPrChange w:id="6553" w:author="phuong vu" w:date="2018-11-30T22:36:00Z">
                    <w:rPr>
                      <w:lang w:val="en-US"/>
                    </w:rPr>
                  </w:rPrChange>
                </w:rPr>
                <w:t>GU_03</w:t>
              </w:r>
            </w:ins>
          </w:p>
        </w:tc>
        <w:tc>
          <w:tcPr>
            <w:tcW w:w="5979" w:type="dxa"/>
            <w:tcPrChange w:id="6554" w:author="phuong vu" w:date="2018-11-23T10:00:00Z">
              <w:tcPr>
                <w:tcW w:w="6490" w:type="dxa"/>
                <w:gridSpan w:val="2"/>
              </w:tcPr>
            </w:tcPrChange>
          </w:tcPr>
          <w:p w14:paraId="550F0281" w14:textId="77777777" w:rsidR="00694700" w:rsidRPr="00920004" w:rsidRDefault="00694700" w:rsidP="00AB70EF">
            <w:pPr>
              <w:rPr>
                <w:ins w:id="6555" w:author="phuong vu" w:date="2018-11-22T16:01:00Z"/>
                <w:rPrChange w:id="6556" w:author="phuong vu" w:date="2018-11-30T22:36:00Z">
                  <w:rPr>
                    <w:ins w:id="6557" w:author="phuong vu" w:date="2018-11-22T16:01:00Z"/>
                  </w:rPr>
                </w:rPrChange>
              </w:rPr>
              <w:pPrChange w:id="6558" w:author="phuong vu" w:date="2018-11-30T21:23:00Z">
                <w:pPr>
                  <w:pStyle w:val="ListParagraph"/>
                  <w:spacing w:line="360" w:lineRule="auto"/>
                  <w:ind w:left="0"/>
                </w:pPr>
              </w:pPrChange>
            </w:pPr>
            <w:ins w:id="6559" w:author="phuong vu" w:date="2018-11-22T16:01:00Z">
              <w:r w:rsidRPr="00920004">
                <w:rPr>
                  <w:lang w:val="en-US"/>
                  <w:rPrChange w:id="6560" w:author="phuong vu" w:date="2018-11-30T22:36:00Z">
                    <w:rPr>
                      <w:lang w:val="en-US"/>
                    </w:rPr>
                  </w:rPrChange>
                </w:rPr>
                <w:t>Quản lí phân công xử lí đơn hàng</w:t>
              </w:r>
            </w:ins>
          </w:p>
        </w:tc>
      </w:tr>
      <w:tr w:rsidR="00694700" w:rsidRPr="00920004" w14:paraId="29094FF4" w14:textId="77777777" w:rsidTr="006648F4">
        <w:trPr>
          <w:ins w:id="6561" w:author="phuong vu" w:date="2018-11-22T16:01:00Z"/>
        </w:trPr>
        <w:tc>
          <w:tcPr>
            <w:tcW w:w="708" w:type="dxa"/>
            <w:tcPrChange w:id="6562" w:author="phuong vu" w:date="2018-11-23T10:00:00Z">
              <w:tcPr>
                <w:tcW w:w="708" w:type="dxa"/>
              </w:tcPr>
            </w:tcPrChange>
          </w:tcPr>
          <w:p w14:paraId="179BB6D1" w14:textId="67142768" w:rsidR="00694700" w:rsidRPr="00920004" w:rsidRDefault="00AD0E2E" w:rsidP="00AB70EF">
            <w:pPr>
              <w:rPr>
                <w:ins w:id="6563" w:author="phuong vu" w:date="2018-11-22T16:01:00Z"/>
                <w:lang w:val="en-US"/>
                <w:rPrChange w:id="6564" w:author="phuong vu" w:date="2018-11-30T22:36:00Z">
                  <w:rPr>
                    <w:ins w:id="6565" w:author="phuong vu" w:date="2018-11-22T16:01:00Z"/>
                  </w:rPr>
                </w:rPrChange>
              </w:rPr>
              <w:pPrChange w:id="6566" w:author="phuong vu" w:date="2018-11-30T21:23:00Z">
                <w:pPr>
                  <w:pStyle w:val="ListParagraph"/>
                  <w:spacing w:line="360" w:lineRule="auto"/>
                  <w:ind w:left="0"/>
                  <w:jc w:val="center"/>
                </w:pPr>
              </w:pPrChange>
            </w:pPr>
            <w:ins w:id="6567" w:author="phuong vu" w:date="2018-11-26T00:01:00Z">
              <w:r w:rsidRPr="00920004">
                <w:rPr>
                  <w:lang w:val="en-US"/>
                  <w:rPrChange w:id="6568" w:author="phuong vu" w:date="2018-11-30T22:36:00Z">
                    <w:rPr>
                      <w:lang w:val="en-US"/>
                    </w:rPr>
                  </w:rPrChange>
                </w:rPr>
                <w:t>11</w:t>
              </w:r>
            </w:ins>
          </w:p>
        </w:tc>
        <w:tc>
          <w:tcPr>
            <w:tcW w:w="1992" w:type="dxa"/>
            <w:tcPrChange w:id="6569" w:author="phuong vu" w:date="2018-11-23T10:00:00Z">
              <w:tcPr>
                <w:tcW w:w="1481" w:type="dxa"/>
              </w:tcPr>
            </w:tcPrChange>
          </w:tcPr>
          <w:p w14:paraId="4BC1275F" w14:textId="77777777" w:rsidR="00694700" w:rsidRPr="00920004" w:rsidRDefault="00694700" w:rsidP="00AB70EF">
            <w:pPr>
              <w:rPr>
                <w:ins w:id="6570" w:author="phuong vu" w:date="2018-11-22T16:01:00Z"/>
                <w:lang w:val="en-US"/>
                <w:rPrChange w:id="6571" w:author="phuong vu" w:date="2018-11-30T22:36:00Z">
                  <w:rPr>
                    <w:ins w:id="6572" w:author="phuong vu" w:date="2018-11-22T16:01:00Z"/>
                    <w:lang w:val="en-US"/>
                  </w:rPr>
                </w:rPrChange>
              </w:rPr>
              <w:pPrChange w:id="6573" w:author="phuong vu" w:date="2018-11-30T21:23:00Z">
                <w:pPr>
                  <w:pStyle w:val="ListParagraph"/>
                  <w:spacing w:line="360" w:lineRule="auto"/>
                  <w:ind w:left="0"/>
                </w:pPr>
              </w:pPrChange>
            </w:pPr>
            <w:ins w:id="6574" w:author="phuong vu" w:date="2018-11-22T16:01:00Z">
              <w:r w:rsidRPr="00920004">
                <w:rPr>
                  <w:lang w:val="en-US"/>
                  <w:rPrChange w:id="6575" w:author="phuong vu" w:date="2018-11-30T22:36:00Z">
                    <w:rPr>
                      <w:lang w:val="en-US"/>
                    </w:rPr>
                  </w:rPrChange>
                </w:rPr>
                <w:t>GU_04</w:t>
              </w:r>
            </w:ins>
          </w:p>
        </w:tc>
        <w:tc>
          <w:tcPr>
            <w:tcW w:w="5979" w:type="dxa"/>
            <w:tcPrChange w:id="6576" w:author="phuong vu" w:date="2018-11-23T10:00:00Z">
              <w:tcPr>
                <w:tcW w:w="6490" w:type="dxa"/>
                <w:gridSpan w:val="2"/>
              </w:tcPr>
            </w:tcPrChange>
          </w:tcPr>
          <w:p w14:paraId="4C10513C" w14:textId="77777777" w:rsidR="00694700" w:rsidRPr="00920004" w:rsidRDefault="00694700" w:rsidP="00AB70EF">
            <w:pPr>
              <w:rPr>
                <w:ins w:id="6577" w:author="phuong vu" w:date="2018-11-22T16:01:00Z"/>
                <w:rPrChange w:id="6578" w:author="phuong vu" w:date="2018-11-30T22:36:00Z">
                  <w:rPr>
                    <w:ins w:id="6579" w:author="phuong vu" w:date="2018-11-22T16:01:00Z"/>
                  </w:rPr>
                </w:rPrChange>
              </w:rPr>
              <w:pPrChange w:id="6580" w:author="phuong vu" w:date="2018-11-30T21:23:00Z">
                <w:pPr>
                  <w:pStyle w:val="ListParagraph"/>
                  <w:spacing w:line="360" w:lineRule="auto"/>
                  <w:ind w:left="0"/>
                </w:pPr>
              </w:pPrChange>
            </w:pPr>
            <w:ins w:id="6581" w:author="phuong vu" w:date="2018-11-22T16:01:00Z">
              <w:r w:rsidRPr="00920004">
                <w:rPr>
                  <w:lang w:val="en-US"/>
                  <w:rPrChange w:id="6582" w:author="phuong vu" w:date="2018-11-30T22:36:00Z">
                    <w:rPr>
                      <w:lang w:val="en-US"/>
                    </w:rPr>
                  </w:rPrChange>
                </w:rPr>
                <w:t>Tạo đơn hàng</w:t>
              </w:r>
            </w:ins>
          </w:p>
        </w:tc>
      </w:tr>
      <w:tr w:rsidR="007E73AD" w:rsidRPr="00920004" w14:paraId="15C511E4" w14:textId="77777777" w:rsidTr="006648F4">
        <w:trPr>
          <w:ins w:id="6583" w:author="phuong vu" w:date="2018-11-23T08:48:00Z"/>
        </w:trPr>
        <w:tc>
          <w:tcPr>
            <w:tcW w:w="708" w:type="dxa"/>
            <w:tcPrChange w:id="6584" w:author="phuong vu" w:date="2018-11-23T10:00:00Z">
              <w:tcPr>
                <w:tcW w:w="708" w:type="dxa"/>
              </w:tcPr>
            </w:tcPrChange>
          </w:tcPr>
          <w:p w14:paraId="4EC9942C" w14:textId="5ED734EC" w:rsidR="007E73AD" w:rsidRPr="00920004" w:rsidRDefault="00AD0E2E" w:rsidP="00AB70EF">
            <w:pPr>
              <w:rPr>
                <w:ins w:id="6585" w:author="phuong vu" w:date="2018-11-23T08:48:00Z"/>
                <w:lang w:val="en-US"/>
                <w:rPrChange w:id="6586" w:author="phuong vu" w:date="2018-11-30T22:36:00Z">
                  <w:rPr>
                    <w:ins w:id="6587" w:author="phuong vu" w:date="2018-11-23T08:48:00Z"/>
                  </w:rPr>
                </w:rPrChange>
              </w:rPr>
              <w:pPrChange w:id="6588" w:author="phuong vu" w:date="2018-11-30T21:23:00Z">
                <w:pPr>
                  <w:pStyle w:val="ListParagraph"/>
                  <w:spacing w:line="360" w:lineRule="auto"/>
                  <w:ind w:left="0"/>
                  <w:jc w:val="center"/>
                </w:pPr>
              </w:pPrChange>
            </w:pPr>
            <w:ins w:id="6589" w:author="phuong vu" w:date="2018-11-26T00:01:00Z">
              <w:r w:rsidRPr="00920004">
                <w:rPr>
                  <w:lang w:val="en-US"/>
                  <w:rPrChange w:id="6590" w:author="phuong vu" w:date="2018-11-30T22:36:00Z">
                    <w:rPr>
                      <w:lang w:val="en-US"/>
                    </w:rPr>
                  </w:rPrChange>
                </w:rPr>
                <w:t>12</w:t>
              </w:r>
            </w:ins>
          </w:p>
        </w:tc>
        <w:tc>
          <w:tcPr>
            <w:tcW w:w="1992" w:type="dxa"/>
            <w:tcPrChange w:id="6591" w:author="phuong vu" w:date="2018-11-23T10:00:00Z">
              <w:tcPr>
                <w:tcW w:w="1481" w:type="dxa"/>
              </w:tcPr>
            </w:tcPrChange>
          </w:tcPr>
          <w:p w14:paraId="26463646" w14:textId="48D61E8E" w:rsidR="007E73AD" w:rsidRPr="00920004" w:rsidRDefault="007E73AD" w:rsidP="00AB70EF">
            <w:pPr>
              <w:rPr>
                <w:ins w:id="6592" w:author="phuong vu" w:date="2018-11-23T08:48:00Z"/>
                <w:lang w:val="en-US"/>
                <w:rPrChange w:id="6593" w:author="phuong vu" w:date="2018-11-30T22:36:00Z">
                  <w:rPr>
                    <w:ins w:id="6594" w:author="phuong vu" w:date="2018-11-23T08:48:00Z"/>
                    <w:lang w:val="en-US"/>
                  </w:rPr>
                </w:rPrChange>
              </w:rPr>
              <w:pPrChange w:id="6595" w:author="phuong vu" w:date="2018-11-30T21:23:00Z">
                <w:pPr>
                  <w:pStyle w:val="ListParagraph"/>
                  <w:spacing w:line="360" w:lineRule="auto"/>
                  <w:ind w:left="0"/>
                </w:pPr>
              </w:pPrChange>
            </w:pPr>
            <w:ins w:id="6596" w:author="phuong vu" w:date="2018-11-23T08:48:00Z">
              <w:r w:rsidRPr="00920004">
                <w:rPr>
                  <w:lang w:val="en-US"/>
                  <w:rPrChange w:id="6597" w:author="phuong vu" w:date="2018-11-30T22:36:00Z">
                    <w:rPr>
                      <w:lang w:val="en-US"/>
                    </w:rPr>
                  </w:rPrChange>
                </w:rPr>
                <w:t>GU_05</w:t>
              </w:r>
            </w:ins>
          </w:p>
        </w:tc>
        <w:tc>
          <w:tcPr>
            <w:tcW w:w="5979" w:type="dxa"/>
            <w:tcPrChange w:id="6598" w:author="phuong vu" w:date="2018-11-23T10:00:00Z">
              <w:tcPr>
                <w:tcW w:w="6490" w:type="dxa"/>
                <w:gridSpan w:val="2"/>
              </w:tcPr>
            </w:tcPrChange>
          </w:tcPr>
          <w:p w14:paraId="6E9CF08C" w14:textId="0611CC99" w:rsidR="007E73AD" w:rsidRPr="00920004" w:rsidRDefault="007E73AD" w:rsidP="00AB70EF">
            <w:pPr>
              <w:rPr>
                <w:ins w:id="6599" w:author="phuong vu" w:date="2018-11-23T08:48:00Z"/>
                <w:lang w:val="en-US"/>
                <w:rPrChange w:id="6600" w:author="phuong vu" w:date="2018-11-30T22:36:00Z">
                  <w:rPr>
                    <w:ins w:id="6601" w:author="phuong vu" w:date="2018-11-23T08:48:00Z"/>
                    <w:lang w:val="en-US"/>
                  </w:rPr>
                </w:rPrChange>
              </w:rPr>
              <w:pPrChange w:id="6602" w:author="phuong vu" w:date="2018-11-30T21:23:00Z">
                <w:pPr>
                  <w:pStyle w:val="ListParagraph"/>
                  <w:spacing w:line="360" w:lineRule="auto"/>
                  <w:ind w:left="0"/>
                </w:pPr>
              </w:pPrChange>
            </w:pPr>
            <w:ins w:id="6603" w:author="phuong vu" w:date="2018-11-23T08:48:00Z">
              <w:r w:rsidRPr="00920004">
                <w:rPr>
                  <w:lang w:val="en-US"/>
                  <w:rPrChange w:id="6604" w:author="phuong vu" w:date="2018-11-30T22:36:00Z">
                    <w:rPr>
                      <w:lang w:val="en-US"/>
                    </w:rPr>
                  </w:rPrChange>
                </w:rPr>
                <w:t>Cập nhật đơn hàng</w:t>
              </w:r>
            </w:ins>
          </w:p>
        </w:tc>
      </w:tr>
      <w:tr w:rsidR="00694700" w:rsidRPr="00920004" w14:paraId="7241F57D" w14:textId="77777777" w:rsidTr="006648F4">
        <w:trPr>
          <w:ins w:id="6605" w:author="phuong vu" w:date="2018-11-22T16:01:00Z"/>
        </w:trPr>
        <w:tc>
          <w:tcPr>
            <w:tcW w:w="708" w:type="dxa"/>
            <w:tcPrChange w:id="6606" w:author="phuong vu" w:date="2018-11-23T10:00:00Z">
              <w:tcPr>
                <w:tcW w:w="708" w:type="dxa"/>
              </w:tcPr>
            </w:tcPrChange>
          </w:tcPr>
          <w:p w14:paraId="654CFF5B" w14:textId="79AF2C45" w:rsidR="00694700" w:rsidRPr="00920004" w:rsidRDefault="00AD0E2E" w:rsidP="00AB70EF">
            <w:pPr>
              <w:rPr>
                <w:ins w:id="6607" w:author="phuong vu" w:date="2018-11-22T16:01:00Z"/>
                <w:lang w:val="en-US"/>
                <w:rPrChange w:id="6608" w:author="phuong vu" w:date="2018-11-30T22:36:00Z">
                  <w:rPr>
                    <w:ins w:id="6609" w:author="phuong vu" w:date="2018-11-22T16:01:00Z"/>
                    <w:lang w:val="en-US"/>
                  </w:rPr>
                </w:rPrChange>
              </w:rPr>
              <w:pPrChange w:id="6610" w:author="phuong vu" w:date="2018-11-30T21:23:00Z">
                <w:pPr>
                  <w:pStyle w:val="ListParagraph"/>
                  <w:spacing w:line="360" w:lineRule="auto"/>
                  <w:ind w:left="0"/>
                  <w:jc w:val="center"/>
                </w:pPr>
              </w:pPrChange>
            </w:pPr>
            <w:ins w:id="6611" w:author="phuong vu" w:date="2018-11-26T00:01:00Z">
              <w:r w:rsidRPr="00920004">
                <w:rPr>
                  <w:lang w:val="en-US"/>
                  <w:rPrChange w:id="6612" w:author="phuong vu" w:date="2018-11-30T22:36:00Z">
                    <w:rPr>
                      <w:lang w:val="en-US"/>
                    </w:rPr>
                  </w:rPrChange>
                </w:rPr>
                <w:t>13</w:t>
              </w:r>
            </w:ins>
          </w:p>
        </w:tc>
        <w:tc>
          <w:tcPr>
            <w:tcW w:w="1992" w:type="dxa"/>
            <w:tcPrChange w:id="6613" w:author="phuong vu" w:date="2018-11-23T10:00:00Z">
              <w:tcPr>
                <w:tcW w:w="1481" w:type="dxa"/>
              </w:tcPr>
            </w:tcPrChange>
          </w:tcPr>
          <w:p w14:paraId="55ED3D58" w14:textId="30B1EF7B" w:rsidR="00694700" w:rsidRPr="00920004" w:rsidRDefault="00694700" w:rsidP="00AB70EF">
            <w:pPr>
              <w:rPr>
                <w:ins w:id="6614" w:author="phuong vu" w:date="2018-11-22T16:01:00Z"/>
                <w:lang w:val="en-US"/>
                <w:rPrChange w:id="6615" w:author="phuong vu" w:date="2018-11-30T22:36:00Z">
                  <w:rPr>
                    <w:ins w:id="6616" w:author="phuong vu" w:date="2018-11-22T16:01:00Z"/>
                    <w:lang w:val="en-US"/>
                  </w:rPr>
                </w:rPrChange>
              </w:rPr>
              <w:pPrChange w:id="6617" w:author="phuong vu" w:date="2018-11-30T21:23:00Z">
                <w:pPr>
                  <w:pStyle w:val="ListParagraph"/>
                  <w:spacing w:line="360" w:lineRule="auto"/>
                  <w:ind w:left="0"/>
                </w:pPr>
              </w:pPrChange>
            </w:pPr>
            <w:ins w:id="6618" w:author="phuong vu" w:date="2018-11-22T16:01:00Z">
              <w:r w:rsidRPr="00920004">
                <w:rPr>
                  <w:lang w:val="en-US"/>
                  <w:rPrChange w:id="6619" w:author="phuong vu" w:date="2018-11-30T22:36:00Z">
                    <w:rPr>
                      <w:lang w:val="en-US"/>
                    </w:rPr>
                  </w:rPrChange>
                </w:rPr>
                <w:t>GU_0</w:t>
              </w:r>
            </w:ins>
            <w:ins w:id="6620" w:author="phuong vu" w:date="2018-11-23T08:48:00Z">
              <w:r w:rsidR="007E73AD" w:rsidRPr="00920004">
                <w:rPr>
                  <w:lang w:val="en-US"/>
                  <w:rPrChange w:id="6621" w:author="phuong vu" w:date="2018-11-30T22:36:00Z">
                    <w:rPr>
                      <w:lang w:val="en-US"/>
                    </w:rPr>
                  </w:rPrChange>
                </w:rPr>
                <w:t>6</w:t>
              </w:r>
            </w:ins>
          </w:p>
        </w:tc>
        <w:tc>
          <w:tcPr>
            <w:tcW w:w="5979" w:type="dxa"/>
            <w:tcPrChange w:id="6622" w:author="phuong vu" w:date="2018-11-23T10:00:00Z">
              <w:tcPr>
                <w:tcW w:w="6490" w:type="dxa"/>
                <w:gridSpan w:val="2"/>
              </w:tcPr>
            </w:tcPrChange>
          </w:tcPr>
          <w:p w14:paraId="09573968" w14:textId="77777777" w:rsidR="00694700" w:rsidRPr="00920004" w:rsidRDefault="00694700" w:rsidP="00AB70EF">
            <w:pPr>
              <w:rPr>
                <w:ins w:id="6623" w:author="phuong vu" w:date="2018-11-22T16:01:00Z"/>
                <w:lang w:val="en-US"/>
                <w:rPrChange w:id="6624" w:author="phuong vu" w:date="2018-11-30T22:36:00Z">
                  <w:rPr>
                    <w:ins w:id="6625" w:author="phuong vu" w:date="2018-11-22T16:01:00Z"/>
                    <w:lang w:val="en-US"/>
                  </w:rPr>
                </w:rPrChange>
              </w:rPr>
              <w:pPrChange w:id="6626" w:author="phuong vu" w:date="2018-11-30T21:23:00Z">
                <w:pPr>
                  <w:pStyle w:val="ListParagraph"/>
                  <w:spacing w:line="360" w:lineRule="auto"/>
                  <w:ind w:left="0"/>
                </w:pPr>
              </w:pPrChange>
            </w:pPr>
            <w:ins w:id="6627" w:author="phuong vu" w:date="2018-11-22T16:01:00Z">
              <w:r w:rsidRPr="00920004">
                <w:rPr>
                  <w:lang w:val="en-US"/>
                  <w:rPrChange w:id="6628" w:author="phuong vu" w:date="2018-11-30T22:36:00Z">
                    <w:rPr>
                      <w:lang w:val="en-US"/>
                    </w:rPr>
                  </w:rPrChange>
                </w:rPr>
                <w:t>Quản lí trạng thái máy giặt</w:t>
              </w:r>
            </w:ins>
          </w:p>
        </w:tc>
      </w:tr>
      <w:tr w:rsidR="00694700" w:rsidRPr="00920004" w14:paraId="75856C4C" w14:textId="77777777" w:rsidTr="006648F4">
        <w:trPr>
          <w:ins w:id="6629" w:author="phuong vu" w:date="2018-11-22T16:01:00Z"/>
        </w:trPr>
        <w:tc>
          <w:tcPr>
            <w:tcW w:w="708" w:type="dxa"/>
            <w:tcPrChange w:id="6630" w:author="phuong vu" w:date="2018-11-23T10:00:00Z">
              <w:tcPr>
                <w:tcW w:w="708" w:type="dxa"/>
              </w:tcPr>
            </w:tcPrChange>
          </w:tcPr>
          <w:p w14:paraId="6773AAC7" w14:textId="6327CCF8" w:rsidR="00694700" w:rsidRPr="00920004" w:rsidRDefault="00AD0E2E" w:rsidP="00AB70EF">
            <w:pPr>
              <w:rPr>
                <w:ins w:id="6631" w:author="phuong vu" w:date="2018-11-22T16:01:00Z"/>
                <w:lang w:val="en-US"/>
                <w:rPrChange w:id="6632" w:author="phuong vu" w:date="2018-11-30T22:36:00Z">
                  <w:rPr>
                    <w:ins w:id="6633" w:author="phuong vu" w:date="2018-11-22T16:01:00Z"/>
                  </w:rPr>
                </w:rPrChange>
              </w:rPr>
              <w:pPrChange w:id="6634" w:author="phuong vu" w:date="2018-11-30T21:23:00Z">
                <w:pPr>
                  <w:pStyle w:val="ListParagraph"/>
                  <w:spacing w:line="360" w:lineRule="auto"/>
                  <w:ind w:left="0"/>
                  <w:jc w:val="center"/>
                </w:pPr>
              </w:pPrChange>
            </w:pPr>
            <w:ins w:id="6635" w:author="phuong vu" w:date="2018-11-26T00:01:00Z">
              <w:r w:rsidRPr="00920004">
                <w:rPr>
                  <w:lang w:val="en-US"/>
                  <w:rPrChange w:id="6636" w:author="phuong vu" w:date="2018-11-30T22:36:00Z">
                    <w:rPr>
                      <w:lang w:val="en-US"/>
                    </w:rPr>
                  </w:rPrChange>
                </w:rPr>
                <w:t>14</w:t>
              </w:r>
            </w:ins>
          </w:p>
        </w:tc>
        <w:tc>
          <w:tcPr>
            <w:tcW w:w="1992" w:type="dxa"/>
            <w:tcPrChange w:id="6637" w:author="phuong vu" w:date="2018-11-23T10:00:00Z">
              <w:tcPr>
                <w:tcW w:w="1481" w:type="dxa"/>
              </w:tcPr>
            </w:tcPrChange>
          </w:tcPr>
          <w:p w14:paraId="5B6B838F" w14:textId="04DCCF47" w:rsidR="00694700" w:rsidRPr="00920004" w:rsidRDefault="00694700" w:rsidP="00AB70EF">
            <w:pPr>
              <w:rPr>
                <w:ins w:id="6638" w:author="phuong vu" w:date="2018-11-22T16:01:00Z"/>
                <w:lang w:val="en-US"/>
                <w:rPrChange w:id="6639" w:author="phuong vu" w:date="2018-11-30T22:36:00Z">
                  <w:rPr>
                    <w:ins w:id="6640" w:author="phuong vu" w:date="2018-11-22T16:01:00Z"/>
                    <w:lang w:val="en-US"/>
                  </w:rPr>
                </w:rPrChange>
              </w:rPr>
              <w:pPrChange w:id="6641" w:author="phuong vu" w:date="2018-11-30T21:23:00Z">
                <w:pPr>
                  <w:pStyle w:val="ListParagraph"/>
                  <w:spacing w:line="360" w:lineRule="auto"/>
                  <w:ind w:left="0"/>
                </w:pPr>
              </w:pPrChange>
            </w:pPr>
            <w:ins w:id="6642" w:author="phuong vu" w:date="2018-11-22T16:01:00Z">
              <w:r w:rsidRPr="00920004">
                <w:rPr>
                  <w:lang w:val="en-US"/>
                  <w:rPrChange w:id="6643" w:author="phuong vu" w:date="2018-11-30T22:36:00Z">
                    <w:rPr>
                      <w:lang w:val="en-US"/>
                    </w:rPr>
                  </w:rPrChange>
                </w:rPr>
                <w:t>GU_0</w:t>
              </w:r>
            </w:ins>
            <w:ins w:id="6644" w:author="phuong vu" w:date="2018-11-23T08:48:00Z">
              <w:r w:rsidR="007E73AD" w:rsidRPr="00920004">
                <w:rPr>
                  <w:lang w:val="en-US"/>
                  <w:rPrChange w:id="6645" w:author="phuong vu" w:date="2018-11-30T22:36:00Z">
                    <w:rPr>
                      <w:lang w:val="en-US"/>
                    </w:rPr>
                  </w:rPrChange>
                </w:rPr>
                <w:t>7</w:t>
              </w:r>
            </w:ins>
          </w:p>
        </w:tc>
        <w:tc>
          <w:tcPr>
            <w:tcW w:w="5979" w:type="dxa"/>
            <w:tcPrChange w:id="6646" w:author="phuong vu" w:date="2018-11-23T10:00:00Z">
              <w:tcPr>
                <w:tcW w:w="6490" w:type="dxa"/>
                <w:gridSpan w:val="2"/>
              </w:tcPr>
            </w:tcPrChange>
          </w:tcPr>
          <w:p w14:paraId="46A2FB09" w14:textId="77777777" w:rsidR="00694700" w:rsidRPr="00920004" w:rsidRDefault="00694700" w:rsidP="00AB70EF">
            <w:pPr>
              <w:rPr>
                <w:ins w:id="6647" w:author="phuong vu" w:date="2018-11-22T16:01:00Z"/>
                <w:rPrChange w:id="6648" w:author="phuong vu" w:date="2018-11-30T22:36:00Z">
                  <w:rPr>
                    <w:ins w:id="6649" w:author="phuong vu" w:date="2018-11-22T16:01:00Z"/>
                  </w:rPr>
                </w:rPrChange>
              </w:rPr>
              <w:pPrChange w:id="6650" w:author="phuong vu" w:date="2018-11-30T21:23:00Z">
                <w:pPr>
                  <w:pStyle w:val="ListParagraph"/>
                  <w:spacing w:line="360" w:lineRule="auto"/>
                  <w:ind w:left="0"/>
                </w:pPr>
              </w:pPrChange>
            </w:pPr>
            <w:ins w:id="6651" w:author="phuong vu" w:date="2018-11-22T16:01:00Z">
              <w:r w:rsidRPr="00920004">
                <w:rPr>
                  <w:lang w:val="en-US"/>
                  <w:rPrChange w:id="6652" w:author="phuong vu" w:date="2018-11-30T22:36:00Z">
                    <w:rPr>
                      <w:lang w:val="en-US"/>
                    </w:rPr>
                  </w:rPrChange>
                </w:rPr>
                <w:t>Tìm kiếm và lọc quần áo theo loại có sẵn</w:t>
              </w:r>
            </w:ins>
          </w:p>
        </w:tc>
      </w:tr>
      <w:tr w:rsidR="00694700" w:rsidRPr="00920004" w14:paraId="1031E986" w14:textId="77777777" w:rsidTr="006648F4">
        <w:trPr>
          <w:ins w:id="6653" w:author="phuong vu" w:date="2018-11-22T16:01:00Z"/>
        </w:trPr>
        <w:tc>
          <w:tcPr>
            <w:tcW w:w="708" w:type="dxa"/>
            <w:tcPrChange w:id="6654" w:author="phuong vu" w:date="2018-11-23T10:00:00Z">
              <w:tcPr>
                <w:tcW w:w="708" w:type="dxa"/>
              </w:tcPr>
            </w:tcPrChange>
          </w:tcPr>
          <w:p w14:paraId="1A988C42" w14:textId="196D9BD0" w:rsidR="00694700" w:rsidRPr="00920004" w:rsidRDefault="00AD0E2E" w:rsidP="00AB70EF">
            <w:pPr>
              <w:rPr>
                <w:ins w:id="6655" w:author="phuong vu" w:date="2018-11-22T16:01:00Z"/>
                <w:lang w:val="en-US"/>
                <w:rPrChange w:id="6656" w:author="phuong vu" w:date="2018-11-30T22:36:00Z">
                  <w:rPr>
                    <w:ins w:id="6657" w:author="phuong vu" w:date="2018-11-22T16:01:00Z"/>
                  </w:rPr>
                </w:rPrChange>
              </w:rPr>
              <w:pPrChange w:id="6658" w:author="phuong vu" w:date="2018-11-30T21:23:00Z">
                <w:pPr>
                  <w:pStyle w:val="ListParagraph"/>
                  <w:spacing w:line="360" w:lineRule="auto"/>
                  <w:ind w:left="0"/>
                  <w:jc w:val="center"/>
                </w:pPr>
              </w:pPrChange>
            </w:pPr>
            <w:ins w:id="6659" w:author="phuong vu" w:date="2018-11-26T00:01:00Z">
              <w:r w:rsidRPr="00920004">
                <w:rPr>
                  <w:lang w:val="en-US"/>
                  <w:rPrChange w:id="6660" w:author="phuong vu" w:date="2018-11-30T22:36:00Z">
                    <w:rPr>
                      <w:lang w:val="en-US"/>
                    </w:rPr>
                  </w:rPrChange>
                </w:rPr>
                <w:t>15</w:t>
              </w:r>
            </w:ins>
          </w:p>
        </w:tc>
        <w:tc>
          <w:tcPr>
            <w:tcW w:w="1992" w:type="dxa"/>
            <w:tcPrChange w:id="6661" w:author="phuong vu" w:date="2018-11-23T10:00:00Z">
              <w:tcPr>
                <w:tcW w:w="1481" w:type="dxa"/>
              </w:tcPr>
            </w:tcPrChange>
          </w:tcPr>
          <w:p w14:paraId="69498223" w14:textId="30542EC0" w:rsidR="00694700" w:rsidRPr="00920004" w:rsidRDefault="00694700" w:rsidP="00AB70EF">
            <w:pPr>
              <w:rPr>
                <w:ins w:id="6662" w:author="phuong vu" w:date="2018-11-22T16:01:00Z"/>
                <w:lang w:val="en-US"/>
                <w:rPrChange w:id="6663" w:author="phuong vu" w:date="2018-11-30T22:36:00Z">
                  <w:rPr>
                    <w:ins w:id="6664" w:author="phuong vu" w:date="2018-11-22T16:01:00Z"/>
                    <w:lang w:val="en-US"/>
                  </w:rPr>
                </w:rPrChange>
              </w:rPr>
              <w:pPrChange w:id="6665" w:author="phuong vu" w:date="2018-11-30T21:23:00Z">
                <w:pPr>
                  <w:pStyle w:val="ListParagraph"/>
                  <w:spacing w:line="360" w:lineRule="auto"/>
                  <w:ind w:left="0"/>
                </w:pPr>
              </w:pPrChange>
            </w:pPr>
            <w:ins w:id="6666" w:author="phuong vu" w:date="2018-11-22T16:01:00Z">
              <w:r w:rsidRPr="00920004">
                <w:rPr>
                  <w:lang w:val="en-US"/>
                  <w:rPrChange w:id="6667" w:author="phuong vu" w:date="2018-11-30T22:36:00Z">
                    <w:rPr>
                      <w:lang w:val="en-US"/>
                    </w:rPr>
                  </w:rPrChange>
                </w:rPr>
                <w:t>GU_0</w:t>
              </w:r>
            </w:ins>
            <w:ins w:id="6668" w:author="phuong vu" w:date="2018-11-23T08:48:00Z">
              <w:r w:rsidR="007E73AD" w:rsidRPr="00920004">
                <w:rPr>
                  <w:lang w:val="en-US"/>
                  <w:rPrChange w:id="6669" w:author="phuong vu" w:date="2018-11-30T22:36:00Z">
                    <w:rPr>
                      <w:lang w:val="en-US"/>
                    </w:rPr>
                  </w:rPrChange>
                </w:rPr>
                <w:t>8</w:t>
              </w:r>
            </w:ins>
          </w:p>
        </w:tc>
        <w:tc>
          <w:tcPr>
            <w:tcW w:w="5979" w:type="dxa"/>
            <w:tcPrChange w:id="6670" w:author="phuong vu" w:date="2018-11-23T10:00:00Z">
              <w:tcPr>
                <w:tcW w:w="6490" w:type="dxa"/>
                <w:gridSpan w:val="2"/>
              </w:tcPr>
            </w:tcPrChange>
          </w:tcPr>
          <w:p w14:paraId="44126177" w14:textId="77777777" w:rsidR="00694700" w:rsidRPr="00920004" w:rsidRDefault="00694700" w:rsidP="00AB70EF">
            <w:pPr>
              <w:rPr>
                <w:ins w:id="6671" w:author="phuong vu" w:date="2018-11-22T16:01:00Z"/>
                <w:rPrChange w:id="6672" w:author="phuong vu" w:date="2018-11-30T22:36:00Z">
                  <w:rPr>
                    <w:ins w:id="6673" w:author="phuong vu" w:date="2018-11-22T16:01:00Z"/>
                  </w:rPr>
                </w:rPrChange>
              </w:rPr>
              <w:pPrChange w:id="6674" w:author="phuong vu" w:date="2018-11-30T21:23:00Z">
                <w:pPr>
                  <w:pStyle w:val="ListParagraph"/>
                  <w:spacing w:line="360" w:lineRule="auto"/>
                  <w:ind w:left="0"/>
                </w:pPr>
              </w:pPrChange>
            </w:pPr>
            <w:ins w:id="6675" w:author="phuong vu" w:date="2018-11-22T16:01:00Z">
              <w:r w:rsidRPr="00920004">
                <w:rPr>
                  <w:lang w:val="en-US"/>
                  <w:rPrChange w:id="6676" w:author="phuong vu" w:date="2018-11-30T22:36:00Z">
                    <w:rPr>
                      <w:lang w:val="en-US"/>
                    </w:rPr>
                  </w:rPrChange>
                </w:rPr>
                <w:t>Tìm kiếm đơn hàng</w:t>
              </w:r>
            </w:ins>
          </w:p>
        </w:tc>
      </w:tr>
      <w:tr w:rsidR="00694700" w:rsidRPr="00920004" w14:paraId="48F4ACD9" w14:textId="77777777" w:rsidTr="006648F4">
        <w:trPr>
          <w:ins w:id="6677" w:author="phuong vu" w:date="2018-11-22T16:01:00Z"/>
        </w:trPr>
        <w:tc>
          <w:tcPr>
            <w:tcW w:w="708" w:type="dxa"/>
            <w:tcPrChange w:id="6678" w:author="phuong vu" w:date="2018-11-23T10:00:00Z">
              <w:tcPr>
                <w:tcW w:w="708" w:type="dxa"/>
              </w:tcPr>
            </w:tcPrChange>
          </w:tcPr>
          <w:p w14:paraId="65D8849B" w14:textId="58C7A619" w:rsidR="00694700" w:rsidRPr="00920004" w:rsidRDefault="00AD0E2E" w:rsidP="00AB70EF">
            <w:pPr>
              <w:rPr>
                <w:ins w:id="6679" w:author="phuong vu" w:date="2018-11-22T16:01:00Z"/>
                <w:lang w:val="en-US"/>
                <w:rPrChange w:id="6680" w:author="phuong vu" w:date="2018-11-30T22:36:00Z">
                  <w:rPr>
                    <w:ins w:id="6681" w:author="phuong vu" w:date="2018-11-22T16:01:00Z"/>
                    <w:lang w:val="en-US"/>
                  </w:rPr>
                </w:rPrChange>
              </w:rPr>
              <w:pPrChange w:id="6682" w:author="phuong vu" w:date="2018-11-30T21:23:00Z">
                <w:pPr>
                  <w:pStyle w:val="ListParagraph"/>
                  <w:spacing w:line="360" w:lineRule="auto"/>
                  <w:ind w:left="0"/>
                  <w:jc w:val="center"/>
                </w:pPr>
              </w:pPrChange>
            </w:pPr>
            <w:ins w:id="6683" w:author="phuong vu" w:date="2018-11-26T00:01:00Z">
              <w:r w:rsidRPr="00920004">
                <w:rPr>
                  <w:lang w:val="en-US"/>
                  <w:rPrChange w:id="6684" w:author="phuong vu" w:date="2018-11-30T22:36:00Z">
                    <w:rPr>
                      <w:lang w:val="en-US"/>
                    </w:rPr>
                  </w:rPrChange>
                </w:rPr>
                <w:t>16</w:t>
              </w:r>
            </w:ins>
          </w:p>
        </w:tc>
        <w:tc>
          <w:tcPr>
            <w:tcW w:w="1992" w:type="dxa"/>
            <w:tcPrChange w:id="6685" w:author="phuong vu" w:date="2018-11-23T10:00:00Z">
              <w:tcPr>
                <w:tcW w:w="1481" w:type="dxa"/>
              </w:tcPr>
            </w:tcPrChange>
          </w:tcPr>
          <w:p w14:paraId="3E6420B9" w14:textId="0CFF20AA" w:rsidR="00694700" w:rsidRPr="00920004" w:rsidRDefault="00694700" w:rsidP="00AB70EF">
            <w:pPr>
              <w:rPr>
                <w:ins w:id="6686" w:author="phuong vu" w:date="2018-11-22T16:01:00Z"/>
                <w:lang w:val="en-US"/>
                <w:rPrChange w:id="6687" w:author="phuong vu" w:date="2018-11-30T22:36:00Z">
                  <w:rPr>
                    <w:ins w:id="6688" w:author="phuong vu" w:date="2018-11-22T16:01:00Z"/>
                    <w:lang w:val="en-US"/>
                  </w:rPr>
                </w:rPrChange>
              </w:rPr>
              <w:pPrChange w:id="6689" w:author="phuong vu" w:date="2018-11-30T21:23:00Z">
                <w:pPr>
                  <w:pStyle w:val="ListParagraph"/>
                  <w:spacing w:line="360" w:lineRule="auto"/>
                  <w:ind w:left="0"/>
                </w:pPr>
              </w:pPrChange>
            </w:pPr>
            <w:ins w:id="6690" w:author="phuong vu" w:date="2018-11-22T16:01:00Z">
              <w:r w:rsidRPr="00920004">
                <w:rPr>
                  <w:lang w:val="en-US"/>
                  <w:rPrChange w:id="6691" w:author="phuong vu" w:date="2018-11-30T22:36:00Z">
                    <w:rPr>
                      <w:lang w:val="en-US"/>
                    </w:rPr>
                  </w:rPrChange>
                </w:rPr>
                <w:t>GU_0</w:t>
              </w:r>
            </w:ins>
            <w:ins w:id="6692" w:author="phuong vu" w:date="2018-11-23T08:48:00Z">
              <w:r w:rsidR="007E73AD" w:rsidRPr="00920004">
                <w:rPr>
                  <w:lang w:val="en-US"/>
                  <w:rPrChange w:id="6693" w:author="phuong vu" w:date="2018-11-30T22:36:00Z">
                    <w:rPr>
                      <w:lang w:val="en-US"/>
                    </w:rPr>
                  </w:rPrChange>
                </w:rPr>
                <w:t>9</w:t>
              </w:r>
            </w:ins>
          </w:p>
        </w:tc>
        <w:tc>
          <w:tcPr>
            <w:tcW w:w="5979" w:type="dxa"/>
            <w:tcPrChange w:id="6694" w:author="phuong vu" w:date="2018-11-23T10:00:00Z">
              <w:tcPr>
                <w:tcW w:w="6490" w:type="dxa"/>
                <w:gridSpan w:val="2"/>
              </w:tcPr>
            </w:tcPrChange>
          </w:tcPr>
          <w:p w14:paraId="2248410F" w14:textId="77777777" w:rsidR="00694700" w:rsidRPr="00920004" w:rsidRDefault="00694700" w:rsidP="00AB70EF">
            <w:pPr>
              <w:rPr>
                <w:ins w:id="6695" w:author="phuong vu" w:date="2018-11-22T16:01:00Z"/>
                <w:rPrChange w:id="6696" w:author="phuong vu" w:date="2018-11-30T22:36:00Z">
                  <w:rPr>
                    <w:ins w:id="6697" w:author="phuong vu" w:date="2018-11-22T16:01:00Z"/>
                  </w:rPr>
                </w:rPrChange>
              </w:rPr>
              <w:pPrChange w:id="6698" w:author="phuong vu" w:date="2018-11-30T21:23:00Z">
                <w:pPr>
                  <w:pStyle w:val="ListParagraph"/>
                  <w:spacing w:line="360" w:lineRule="auto"/>
                  <w:ind w:left="0"/>
                </w:pPr>
              </w:pPrChange>
            </w:pPr>
            <w:ins w:id="6699" w:author="phuong vu" w:date="2018-11-22T16:01:00Z">
              <w:r w:rsidRPr="00920004">
                <w:rPr>
                  <w:rPrChange w:id="6700" w:author="phuong vu" w:date="2018-11-30T22:36:00Z">
                    <w:rPr/>
                  </w:rPrChange>
                </w:rPr>
                <w:t>Đăng nhập</w:t>
              </w:r>
            </w:ins>
          </w:p>
        </w:tc>
      </w:tr>
      <w:tr w:rsidR="00694700" w:rsidRPr="00920004" w14:paraId="408DC690" w14:textId="77777777" w:rsidTr="006648F4">
        <w:trPr>
          <w:ins w:id="6701" w:author="phuong vu" w:date="2018-11-22T16:01:00Z"/>
        </w:trPr>
        <w:tc>
          <w:tcPr>
            <w:tcW w:w="708" w:type="dxa"/>
            <w:tcPrChange w:id="6702" w:author="phuong vu" w:date="2018-11-23T10:00:00Z">
              <w:tcPr>
                <w:tcW w:w="708" w:type="dxa"/>
              </w:tcPr>
            </w:tcPrChange>
          </w:tcPr>
          <w:p w14:paraId="6D97D6D9" w14:textId="5AE8BF79" w:rsidR="00694700" w:rsidRPr="00920004" w:rsidRDefault="007E73AD" w:rsidP="00AB70EF">
            <w:pPr>
              <w:rPr>
                <w:ins w:id="6703" w:author="phuong vu" w:date="2018-11-22T16:01:00Z"/>
                <w:lang w:val="en-US"/>
                <w:rPrChange w:id="6704" w:author="phuong vu" w:date="2018-11-30T22:36:00Z">
                  <w:rPr>
                    <w:ins w:id="6705" w:author="phuong vu" w:date="2018-11-22T16:01:00Z"/>
                    <w:lang w:val="en-US"/>
                  </w:rPr>
                </w:rPrChange>
              </w:rPr>
              <w:pPrChange w:id="6706" w:author="phuong vu" w:date="2018-11-30T21:23:00Z">
                <w:pPr>
                  <w:pStyle w:val="ListParagraph"/>
                  <w:spacing w:line="360" w:lineRule="auto"/>
                  <w:ind w:left="0"/>
                  <w:jc w:val="center"/>
                </w:pPr>
              </w:pPrChange>
            </w:pPr>
            <w:ins w:id="6707" w:author="phuong vu" w:date="2018-11-23T08:48:00Z">
              <w:r w:rsidRPr="00920004">
                <w:rPr>
                  <w:lang w:val="en-US"/>
                  <w:rPrChange w:id="6708" w:author="phuong vu" w:date="2018-11-30T22:36:00Z">
                    <w:rPr>
                      <w:lang w:val="en-US"/>
                    </w:rPr>
                  </w:rPrChange>
                </w:rPr>
                <w:t>1</w:t>
              </w:r>
            </w:ins>
            <w:ins w:id="6709" w:author="phuong vu" w:date="2018-11-26T00:01:00Z">
              <w:r w:rsidR="00AD0E2E" w:rsidRPr="00920004">
                <w:rPr>
                  <w:lang w:val="en-US"/>
                  <w:rPrChange w:id="6710" w:author="phuong vu" w:date="2018-11-30T22:36:00Z">
                    <w:rPr>
                      <w:lang w:val="en-US"/>
                    </w:rPr>
                  </w:rPrChange>
                </w:rPr>
                <w:t>7</w:t>
              </w:r>
            </w:ins>
          </w:p>
        </w:tc>
        <w:tc>
          <w:tcPr>
            <w:tcW w:w="1992" w:type="dxa"/>
            <w:tcPrChange w:id="6711" w:author="phuong vu" w:date="2018-11-23T10:00:00Z">
              <w:tcPr>
                <w:tcW w:w="1481" w:type="dxa"/>
              </w:tcPr>
            </w:tcPrChange>
          </w:tcPr>
          <w:p w14:paraId="751A30C0" w14:textId="33E8DF73" w:rsidR="00694700" w:rsidRPr="00920004" w:rsidRDefault="00694700" w:rsidP="00AB70EF">
            <w:pPr>
              <w:rPr>
                <w:ins w:id="6712" w:author="phuong vu" w:date="2018-11-22T16:01:00Z"/>
                <w:lang w:val="en-US"/>
                <w:rPrChange w:id="6713" w:author="phuong vu" w:date="2018-11-30T22:36:00Z">
                  <w:rPr>
                    <w:ins w:id="6714" w:author="phuong vu" w:date="2018-11-22T16:01:00Z"/>
                    <w:lang w:val="en-US"/>
                  </w:rPr>
                </w:rPrChange>
              </w:rPr>
              <w:pPrChange w:id="6715" w:author="phuong vu" w:date="2018-11-30T21:23:00Z">
                <w:pPr>
                  <w:pStyle w:val="ListParagraph"/>
                  <w:spacing w:line="360" w:lineRule="auto"/>
                  <w:ind w:left="0"/>
                </w:pPr>
              </w:pPrChange>
            </w:pPr>
            <w:ins w:id="6716" w:author="phuong vu" w:date="2018-11-22T16:01:00Z">
              <w:r w:rsidRPr="00920004">
                <w:rPr>
                  <w:lang w:val="en-US"/>
                  <w:rPrChange w:id="6717" w:author="phuong vu" w:date="2018-11-30T22:36:00Z">
                    <w:rPr>
                      <w:lang w:val="en-US"/>
                    </w:rPr>
                  </w:rPrChange>
                </w:rPr>
                <w:t>GU_</w:t>
              </w:r>
            </w:ins>
            <w:ins w:id="6718" w:author="phuong vu" w:date="2018-11-23T08:48:00Z">
              <w:r w:rsidR="007E73AD" w:rsidRPr="00920004">
                <w:rPr>
                  <w:lang w:val="en-US"/>
                  <w:rPrChange w:id="6719" w:author="phuong vu" w:date="2018-11-30T22:36:00Z">
                    <w:rPr>
                      <w:lang w:val="en-US"/>
                    </w:rPr>
                  </w:rPrChange>
                </w:rPr>
                <w:t>10</w:t>
              </w:r>
            </w:ins>
          </w:p>
        </w:tc>
        <w:tc>
          <w:tcPr>
            <w:tcW w:w="5979" w:type="dxa"/>
            <w:tcPrChange w:id="6720" w:author="phuong vu" w:date="2018-11-23T10:00:00Z">
              <w:tcPr>
                <w:tcW w:w="6490" w:type="dxa"/>
                <w:gridSpan w:val="2"/>
              </w:tcPr>
            </w:tcPrChange>
          </w:tcPr>
          <w:p w14:paraId="08CD2193" w14:textId="77777777" w:rsidR="00694700" w:rsidRPr="00920004" w:rsidRDefault="00694700" w:rsidP="00AB70EF">
            <w:pPr>
              <w:rPr>
                <w:ins w:id="6721" w:author="phuong vu" w:date="2018-11-22T16:01:00Z"/>
                <w:rPrChange w:id="6722" w:author="phuong vu" w:date="2018-11-30T22:36:00Z">
                  <w:rPr>
                    <w:ins w:id="6723" w:author="phuong vu" w:date="2018-11-22T16:01:00Z"/>
                  </w:rPr>
                </w:rPrChange>
              </w:rPr>
              <w:pPrChange w:id="6724" w:author="phuong vu" w:date="2018-11-30T21:23:00Z">
                <w:pPr>
                  <w:pStyle w:val="ListParagraph"/>
                  <w:keepNext/>
                  <w:spacing w:line="360" w:lineRule="auto"/>
                  <w:ind w:left="0"/>
                </w:pPr>
              </w:pPrChange>
            </w:pPr>
            <w:ins w:id="6725" w:author="phuong vu" w:date="2018-11-22T16:01:00Z">
              <w:r w:rsidRPr="00920004">
                <w:rPr>
                  <w:rPrChange w:id="6726" w:author="phuong vu" w:date="2018-11-30T22:36:00Z">
                    <w:rPr/>
                  </w:rPrChange>
                </w:rPr>
                <w:t>Đăng xuất</w:t>
              </w:r>
            </w:ins>
          </w:p>
        </w:tc>
      </w:tr>
      <w:tr w:rsidR="00694700" w:rsidRPr="00920004" w14:paraId="70C7D8B6" w14:textId="77777777" w:rsidTr="006648F4">
        <w:trPr>
          <w:ins w:id="6727" w:author="phuong vu" w:date="2018-11-22T16:01:00Z"/>
        </w:trPr>
        <w:tc>
          <w:tcPr>
            <w:tcW w:w="708" w:type="dxa"/>
            <w:tcPrChange w:id="6728" w:author="phuong vu" w:date="2018-11-23T10:00:00Z">
              <w:tcPr>
                <w:tcW w:w="708" w:type="dxa"/>
              </w:tcPr>
            </w:tcPrChange>
          </w:tcPr>
          <w:p w14:paraId="1A076B11" w14:textId="4985DAB5" w:rsidR="00694700" w:rsidRPr="00920004" w:rsidRDefault="007E73AD" w:rsidP="00AB70EF">
            <w:pPr>
              <w:rPr>
                <w:ins w:id="6729" w:author="phuong vu" w:date="2018-11-22T16:01:00Z"/>
                <w:lang w:val="en-US"/>
                <w:rPrChange w:id="6730" w:author="phuong vu" w:date="2018-11-30T22:36:00Z">
                  <w:rPr>
                    <w:ins w:id="6731" w:author="phuong vu" w:date="2018-11-22T16:01:00Z"/>
                    <w:lang w:val="en-US"/>
                  </w:rPr>
                </w:rPrChange>
              </w:rPr>
              <w:pPrChange w:id="6732" w:author="phuong vu" w:date="2018-11-30T21:23:00Z">
                <w:pPr>
                  <w:pStyle w:val="ListParagraph"/>
                  <w:spacing w:line="360" w:lineRule="auto"/>
                  <w:ind w:left="0"/>
                  <w:jc w:val="center"/>
                </w:pPr>
              </w:pPrChange>
            </w:pPr>
            <w:ins w:id="6733" w:author="phuong vu" w:date="2018-11-23T08:48:00Z">
              <w:r w:rsidRPr="00920004">
                <w:rPr>
                  <w:lang w:val="en-US"/>
                  <w:rPrChange w:id="6734" w:author="phuong vu" w:date="2018-11-30T22:36:00Z">
                    <w:rPr>
                      <w:lang w:val="en-US"/>
                    </w:rPr>
                  </w:rPrChange>
                </w:rPr>
                <w:t>1</w:t>
              </w:r>
            </w:ins>
            <w:ins w:id="6735" w:author="phuong vu" w:date="2018-11-26T00:01:00Z">
              <w:r w:rsidR="00AD0E2E" w:rsidRPr="00920004">
                <w:rPr>
                  <w:lang w:val="en-US"/>
                  <w:rPrChange w:id="6736" w:author="phuong vu" w:date="2018-11-30T22:36:00Z">
                    <w:rPr>
                      <w:lang w:val="en-US"/>
                    </w:rPr>
                  </w:rPrChange>
                </w:rPr>
                <w:t>8</w:t>
              </w:r>
            </w:ins>
          </w:p>
        </w:tc>
        <w:tc>
          <w:tcPr>
            <w:tcW w:w="1992" w:type="dxa"/>
            <w:tcPrChange w:id="6737" w:author="phuong vu" w:date="2018-11-23T10:00:00Z">
              <w:tcPr>
                <w:tcW w:w="1481" w:type="dxa"/>
              </w:tcPr>
            </w:tcPrChange>
          </w:tcPr>
          <w:p w14:paraId="29A31C1B" w14:textId="7C7C0DA0" w:rsidR="00694700" w:rsidRPr="00920004" w:rsidRDefault="00694700" w:rsidP="00AB70EF">
            <w:pPr>
              <w:rPr>
                <w:ins w:id="6738" w:author="phuong vu" w:date="2018-11-22T16:01:00Z"/>
                <w:lang w:val="en-US"/>
                <w:rPrChange w:id="6739" w:author="phuong vu" w:date="2018-11-30T22:36:00Z">
                  <w:rPr>
                    <w:ins w:id="6740" w:author="phuong vu" w:date="2018-11-22T16:01:00Z"/>
                    <w:lang w:val="en-US"/>
                  </w:rPr>
                </w:rPrChange>
              </w:rPr>
              <w:pPrChange w:id="6741" w:author="phuong vu" w:date="2018-11-30T21:23:00Z">
                <w:pPr>
                  <w:pStyle w:val="ListParagraph"/>
                  <w:spacing w:line="360" w:lineRule="auto"/>
                  <w:ind w:left="0"/>
                </w:pPr>
              </w:pPrChange>
            </w:pPr>
            <w:ins w:id="6742" w:author="phuong vu" w:date="2018-11-22T16:01:00Z">
              <w:r w:rsidRPr="00920004">
                <w:rPr>
                  <w:lang w:val="en-US"/>
                  <w:rPrChange w:id="6743" w:author="phuong vu" w:date="2018-11-30T22:36:00Z">
                    <w:rPr>
                      <w:lang w:val="en-US"/>
                    </w:rPr>
                  </w:rPrChange>
                </w:rPr>
                <w:t>GU_1</w:t>
              </w:r>
            </w:ins>
            <w:ins w:id="6744" w:author="phuong vu" w:date="2018-11-23T08:48:00Z">
              <w:r w:rsidR="007E73AD" w:rsidRPr="00920004">
                <w:rPr>
                  <w:lang w:val="en-US"/>
                  <w:rPrChange w:id="6745" w:author="phuong vu" w:date="2018-11-30T22:36:00Z">
                    <w:rPr>
                      <w:lang w:val="en-US"/>
                    </w:rPr>
                  </w:rPrChange>
                </w:rPr>
                <w:t>1</w:t>
              </w:r>
            </w:ins>
          </w:p>
        </w:tc>
        <w:tc>
          <w:tcPr>
            <w:tcW w:w="5979" w:type="dxa"/>
            <w:tcPrChange w:id="6746" w:author="phuong vu" w:date="2018-11-23T10:00:00Z">
              <w:tcPr>
                <w:tcW w:w="6490" w:type="dxa"/>
                <w:gridSpan w:val="2"/>
              </w:tcPr>
            </w:tcPrChange>
          </w:tcPr>
          <w:p w14:paraId="717A02BC" w14:textId="77777777" w:rsidR="00694700" w:rsidRPr="00920004" w:rsidRDefault="00694700" w:rsidP="00AB70EF">
            <w:pPr>
              <w:rPr>
                <w:ins w:id="6747" w:author="phuong vu" w:date="2018-11-22T16:01:00Z"/>
                <w:lang w:val="en-US"/>
                <w:rPrChange w:id="6748" w:author="phuong vu" w:date="2018-11-30T22:36:00Z">
                  <w:rPr>
                    <w:ins w:id="6749" w:author="phuong vu" w:date="2018-11-22T16:01:00Z"/>
                    <w:lang w:val="en-US"/>
                  </w:rPr>
                </w:rPrChange>
              </w:rPr>
              <w:pPrChange w:id="6750" w:author="phuong vu" w:date="2018-11-30T21:23:00Z">
                <w:pPr>
                  <w:pStyle w:val="ListParagraph"/>
                  <w:keepNext/>
                  <w:spacing w:line="360" w:lineRule="auto"/>
                  <w:ind w:left="0"/>
                </w:pPr>
              </w:pPrChange>
            </w:pPr>
            <w:ins w:id="6751" w:author="phuong vu" w:date="2018-11-22T16:01:00Z">
              <w:r w:rsidRPr="00920004">
                <w:rPr>
                  <w:lang w:val="en-US"/>
                  <w:rPrChange w:id="6752" w:author="phuong vu" w:date="2018-11-30T22:36:00Z">
                    <w:rPr>
                      <w:lang w:val="en-US"/>
                    </w:rPr>
                  </w:rPrChange>
                </w:rPr>
                <w:t>Đăng kí tài khoản khách hàng</w:t>
              </w:r>
            </w:ins>
          </w:p>
        </w:tc>
      </w:tr>
    </w:tbl>
    <w:p w14:paraId="3DD1A60B" w14:textId="2A24CC4C" w:rsidR="00694700" w:rsidRPr="00920004" w:rsidRDefault="00694700" w:rsidP="00A17FA5">
      <w:pPr>
        <w:pStyle w:val="Caption"/>
        <w:rPr>
          <w:ins w:id="6753" w:author="phuong vu" w:date="2018-11-22T16:01:00Z"/>
          <w:rPrChange w:id="6754" w:author="phuong vu" w:date="2018-11-30T22:36:00Z">
            <w:rPr>
              <w:ins w:id="6755" w:author="phuong vu" w:date="2018-11-22T16:01:00Z"/>
            </w:rPr>
          </w:rPrChange>
        </w:rPr>
        <w:pPrChange w:id="6756" w:author="phuong vu" w:date="2018-11-30T22:42:00Z">
          <w:pPr>
            <w:pStyle w:val="Caption"/>
          </w:pPr>
        </w:pPrChange>
      </w:pPr>
      <w:bookmarkStart w:id="6757" w:name="_Ref531349213"/>
      <w:bookmarkStart w:id="6758" w:name="_Toc531381593"/>
      <w:ins w:id="6759" w:author="phuong vu" w:date="2018-11-22T16:01:00Z">
        <w:r w:rsidRPr="00920004">
          <w:rPr>
            <w:rPrChange w:id="6760" w:author="phuong vu" w:date="2018-11-30T22:36:00Z">
              <w:rPr/>
            </w:rPrChange>
          </w:rPr>
          <w:t xml:space="preserve">Bảng </w:t>
        </w:r>
      </w:ins>
      <w:ins w:id="6761" w:author="phuong vu" w:date="2018-11-30T14:54:00Z">
        <w:r w:rsidR="00D632EE" w:rsidRPr="00920004">
          <w:rPr>
            <w:rPrChange w:id="6762" w:author="phuong vu" w:date="2018-11-30T22:36:00Z">
              <w:rPr/>
            </w:rPrChange>
          </w:rPr>
          <w:fldChar w:fldCharType="begin"/>
        </w:r>
        <w:r w:rsidR="00D632EE" w:rsidRPr="00920004">
          <w:rPr>
            <w:rPrChange w:id="6763" w:author="phuong vu" w:date="2018-11-30T22:36:00Z">
              <w:rPr/>
            </w:rPrChange>
          </w:rPr>
          <w:instrText xml:space="preserve"> STYLEREF 1 \s </w:instrText>
        </w:r>
      </w:ins>
      <w:r w:rsidR="00D632EE" w:rsidRPr="00920004">
        <w:rPr>
          <w:rPrChange w:id="6764" w:author="phuong vu" w:date="2018-11-30T22:36:00Z">
            <w:rPr/>
          </w:rPrChange>
        </w:rPr>
        <w:fldChar w:fldCharType="separate"/>
      </w:r>
      <w:r w:rsidR="00B5490C">
        <w:rPr>
          <w:noProof/>
        </w:rPr>
        <w:t>1</w:t>
      </w:r>
      <w:ins w:id="6765" w:author="phuong vu" w:date="2018-11-30T14:54:00Z">
        <w:r w:rsidR="00D632EE" w:rsidRPr="00920004">
          <w:rPr>
            <w:rPrChange w:id="6766" w:author="phuong vu" w:date="2018-11-30T22:36:00Z">
              <w:rPr/>
            </w:rPrChange>
          </w:rPr>
          <w:fldChar w:fldCharType="end"/>
        </w:r>
        <w:r w:rsidR="00D632EE" w:rsidRPr="00920004">
          <w:rPr>
            <w:rPrChange w:id="6767" w:author="phuong vu" w:date="2018-11-30T22:36:00Z">
              <w:rPr/>
            </w:rPrChange>
          </w:rPr>
          <w:t>.</w:t>
        </w:r>
        <w:r w:rsidR="00D632EE" w:rsidRPr="00920004">
          <w:rPr>
            <w:rPrChange w:id="6768" w:author="phuong vu" w:date="2018-11-30T22:36:00Z">
              <w:rPr/>
            </w:rPrChange>
          </w:rPr>
          <w:fldChar w:fldCharType="begin"/>
        </w:r>
        <w:r w:rsidR="00D632EE" w:rsidRPr="00920004">
          <w:rPr>
            <w:rPrChange w:id="6769" w:author="phuong vu" w:date="2018-11-30T22:36:00Z">
              <w:rPr/>
            </w:rPrChange>
          </w:rPr>
          <w:instrText xml:space="preserve"> SEQ Bảng \* ARABIC \s 1 </w:instrText>
        </w:r>
      </w:ins>
      <w:r w:rsidR="00D632EE" w:rsidRPr="00920004">
        <w:rPr>
          <w:rPrChange w:id="6770" w:author="phuong vu" w:date="2018-11-30T22:36:00Z">
            <w:rPr/>
          </w:rPrChange>
        </w:rPr>
        <w:fldChar w:fldCharType="separate"/>
      </w:r>
      <w:ins w:id="6771" w:author="phuong vu" w:date="2018-11-30T22:44:00Z">
        <w:r w:rsidR="00B5490C">
          <w:rPr>
            <w:noProof/>
          </w:rPr>
          <w:t>1</w:t>
        </w:r>
      </w:ins>
      <w:ins w:id="6772" w:author="phuong vu" w:date="2018-11-30T14:54:00Z">
        <w:r w:rsidR="00D632EE" w:rsidRPr="00920004">
          <w:rPr>
            <w:rPrChange w:id="6773" w:author="phuong vu" w:date="2018-11-30T22:36:00Z">
              <w:rPr/>
            </w:rPrChange>
          </w:rPr>
          <w:fldChar w:fldCharType="end"/>
        </w:r>
      </w:ins>
      <w:bookmarkEnd w:id="6757"/>
      <w:ins w:id="6774" w:author="phuong vu" w:date="2018-11-22T16:01:00Z">
        <w:r w:rsidRPr="00920004">
          <w:rPr>
            <w:rPrChange w:id="6775" w:author="phuong vu" w:date="2018-11-30T22:36:00Z">
              <w:rPr>
                <w:lang w:val="en-US"/>
              </w:rPr>
            </w:rPrChange>
          </w:rPr>
          <w:t xml:space="preserve"> Các chức năng hệ thống</w:t>
        </w:r>
        <w:bookmarkEnd w:id="6758"/>
      </w:ins>
    </w:p>
    <w:p w14:paraId="327AC6F4" w14:textId="66E2F7EB" w:rsidR="00382451" w:rsidRPr="00920004" w:rsidRDefault="001964D1" w:rsidP="00D72BF9">
      <w:pPr>
        <w:pStyle w:val="Heading3"/>
        <w:rPr>
          <w:ins w:id="6776" w:author="phuong vu" w:date="2018-11-22T13:49:00Z"/>
          <w:rPrChange w:id="6777" w:author="phuong vu" w:date="2018-11-30T22:36:00Z">
            <w:rPr>
              <w:ins w:id="6778" w:author="phuong vu" w:date="2018-11-22T13:49:00Z"/>
            </w:rPr>
          </w:rPrChange>
        </w:rPr>
        <w:pPrChange w:id="6779" w:author="phuong vu" w:date="2018-11-30T22:22:00Z">
          <w:pPr>
            <w:pStyle w:val="Heading3"/>
          </w:pPr>
        </w:pPrChange>
      </w:pPr>
      <w:bookmarkStart w:id="6780" w:name="_Toc531380647"/>
      <w:ins w:id="6781" w:author="phuong vu" w:date="2018-11-30T10:10:00Z">
        <w:r w:rsidRPr="00920004">
          <w:rPr>
            <w:rPrChange w:id="6782" w:author="phuong vu" w:date="2018-11-30T22:36:00Z">
              <w:rPr/>
            </w:rPrChange>
          </w:rPr>
          <w:lastRenderedPageBreak/>
          <w:t>Sơ đồ USE CASE</w:t>
        </w:r>
      </w:ins>
      <w:bookmarkEnd w:id="6780"/>
    </w:p>
    <w:p w14:paraId="2B2F4812" w14:textId="199CA877" w:rsidR="00382451" w:rsidRPr="00920004" w:rsidRDefault="00382451" w:rsidP="00AB70EF">
      <w:pPr>
        <w:rPr>
          <w:ins w:id="6783" w:author="phuong vu" w:date="2018-11-22T13:49:00Z"/>
          <w:lang w:val="en-US"/>
          <w:rPrChange w:id="6784" w:author="phuong vu" w:date="2018-11-30T22:36:00Z">
            <w:rPr>
              <w:ins w:id="6785" w:author="phuong vu" w:date="2018-11-22T13:49:00Z"/>
              <w:lang w:val="en-US"/>
            </w:rPr>
          </w:rPrChange>
        </w:rPr>
        <w:pPrChange w:id="6786" w:author="phuong vu" w:date="2018-11-30T21:23:00Z">
          <w:pPr/>
        </w:pPrChange>
      </w:pPr>
      <w:ins w:id="6787" w:author="phuong vu" w:date="2018-11-22T13:49:00Z">
        <w:r w:rsidRPr="00920004">
          <w:rPr>
            <w:lang w:val="en-US"/>
            <w:rPrChange w:id="6788" w:author="phuong vu" w:date="2018-11-30T22:36:00Z">
              <w:rPr>
                <w:lang w:val="en-US"/>
              </w:rPr>
            </w:rPrChange>
          </w:rPr>
          <w:tab/>
          <w:t xml:space="preserve">Hệ thống bao gồm 2 nhóm người dùng chính: Nhân viên </w:t>
        </w:r>
      </w:ins>
      <w:ins w:id="6789" w:author="phuong vu" w:date="2018-11-27T14:46:00Z">
        <w:r w:rsidR="009828DA" w:rsidRPr="00920004">
          <w:rPr>
            <w:lang w:val="en-US"/>
            <w:rPrChange w:id="6790" w:author="phuong vu" w:date="2018-11-30T22:36:00Z">
              <w:rPr>
                <w:lang w:val="en-US"/>
              </w:rPr>
            </w:rPrChange>
          </w:rPr>
          <w:t>cửa hàng</w:t>
        </w:r>
      </w:ins>
      <w:ins w:id="6791" w:author="phuong vu" w:date="2018-11-22T13:49:00Z">
        <w:r w:rsidRPr="00920004">
          <w:rPr>
            <w:lang w:val="en-US"/>
            <w:rPrChange w:id="6792" w:author="phuong vu" w:date="2018-11-30T22:36:00Z">
              <w:rPr>
                <w:lang w:val="en-US"/>
              </w:rPr>
            </w:rPrChange>
          </w:rPr>
          <w:t xml:space="preserve"> và khách hàng</w:t>
        </w:r>
      </w:ins>
      <w:ins w:id="6793" w:author="phuong vu" w:date="2018-11-30T10:11:00Z">
        <w:r w:rsidR="001964D1" w:rsidRPr="00920004">
          <w:rPr>
            <w:lang w:val="en-US"/>
            <w:rPrChange w:id="6794" w:author="phuong vu" w:date="2018-11-30T22:36:00Z">
              <w:rPr>
                <w:lang w:val="en-US"/>
              </w:rPr>
            </w:rPrChange>
          </w:rPr>
          <w:t xml:space="preserve"> ứng với các chức năng có thể thao tác với hệ thống như </w:t>
        </w:r>
      </w:ins>
      <w:ins w:id="6795" w:author="phuong vu" w:date="2018-11-30T10:12:00Z">
        <w:r w:rsidR="001964D1" w:rsidRPr="00920004">
          <w:rPr>
            <w:lang w:val="en-US"/>
            <w:rPrChange w:id="6796" w:author="phuong vu" w:date="2018-11-30T22:36:00Z">
              <w:rPr>
                <w:lang w:val="en-US"/>
              </w:rPr>
            </w:rPrChange>
          </w:rPr>
          <w:fldChar w:fldCharType="begin"/>
        </w:r>
        <w:r w:rsidR="001964D1" w:rsidRPr="00920004">
          <w:rPr>
            <w:lang w:val="en-US"/>
            <w:rPrChange w:id="6797" w:author="phuong vu" w:date="2018-11-30T22:36:00Z">
              <w:rPr>
                <w:lang w:val="en-US"/>
              </w:rPr>
            </w:rPrChange>
          </w:rPr>
          <w:instrText xml:space="preserve"> REF _Ref531336056 \h </w:instrText>
        </w:r>
      </w:ins>
      <w:r w:rsidR="001964D1" w:rsidRPr="00920004">
        <w:rPr>
          <w:lang w:val="en-US"/>
          <w:rPrChange w:id="6798" w:author="phuong vu" w:date="2018-11-30T22:36:00Z">
            <w:rPr>
              <w:lang w:val="en-US"/>
            </w:rPr>
          </w:rPrChange>
        </w:rPr>
      </w:r>
      <w:r w:rsidR="00AB70EF" w:rsidRPr="00920004">
        <w:rPr>
          <w:lang w:val="en-US"/>
          <w:rPrChange w:id="6799" w:author="phuong vu" w:date="2018-11-30T22:36:00Z">
            <w:rPr>
              <w:lang w:val="en-US"/>
            </w:rPr>
          </w:rPrChange>
        </w:rPr>
        <w:instrText xml:space="preserve"> \* MERGEFORMAT </w:instrText>
      </w:r>
      <w:r w:rsidR="001964D1" w:rsidRPr="00920004">
        <w:rPr>
          <w:lang w:val="en-US"/>
          <w:rPrChange w:id="6800" w:author="phuong vu" w:date="2018-11-30T22:36:00Z">
            <w:rPr>
              <w:lang w:val="en-US"/>
            </w:rPr>
          </w:rPrChange>
        </w:rPr>
        <w:fldChar w:fldCharType="separate"/>
      </w:r>
      <w:ins w:id="6801" w:author="phuong vu" w:date="2018-11-30T22:44:00Z">
        <w:r w:rsidR="00B5490C" w:rsidRPr="00920004">
          <w:rPr>
            <w:rPrChange w:id="6802" w:author="phuong vu" w:date="2018-11-30T22:36:00Z">
              <w:rPr/>
            </w:rPrChange>
          </w:rPr>
          <w:t xml:space="preserve">Hình </w:t>
        </w:r>
        <w:r w:rsidR="00B5490C">
          <w:rPr>
            <w:noProof/>
          </w:rPr>
          <w:t>1</w:t>
        </w:r>
        <w:r w:rsidR="00B5490C" w:rsidRPr="00920004">
          <w:rPr>
            <w:noProof/>
            <w:rPrChange w:id="6803" w:author="phuong vu" w:date="2018-11-30T22:36:00Z">
              <w:rPr/>
            </w:rPrChange>
          </w:rPr>
          <w:t>.</w:t>
        </w:r>
        <w:r w:rsidR="00B5490C">
          <w:rPr>
            <w:noProof/>
          </w:rPr>
          <w:t>3</w:t>
        </w:r>
      </w:ins>
      <w:ins w:id="6804" w:author="phuong vu" w:date="2018-11-30T10:12:00Z">
        <w:r w:rsidR="001964D1" w:rsidRPr="00920004">
          <w:rPr>
            <w:lang w:val="en-US"/>
            <w:rPrChange w:id="6805" w:author="phuong vu" w:date="2018-11-30T22:36:00Z">
              <w:rPr>
                <w:lang w:val="en-US"/>
              </w:rPr>
            </w:rPrChange>
          </w:rPr>
          <w:fldChar w:fldCharType="end"/>
        </w:r>
      </w:ins>
      <w:ins w:id="6806" w:author="phuong vu" w:date="2018-11-22T13:49:00Z">
        <w:r w:rsidRPr="00920004">
          <w:rPr>
            <w:lang w:val="en-US"/>
            <w:rPrChange w:id="6807" w:author="phuong vu" w:date="2018-11-30T22:36:00Z">
              <w:rPr>
                <w:lang w:val="en-US"/>
              </w:rPr>
            </w:rPrChange>
          </w:rPr>
          <w:t>:</w:t>
        </w:r>
      </w:ins>
    </w:p>
    <w:p w14:paraId="4FECB4AD" w14:textId="05FA6AE7" w:rsidR="00382451" w:rsidRPr="00920004" w:rsidRDefault="00382451" w:rsidP="00AB70EF">
      <w:pPr>
        <w:ind w:firstLine="720"/>
        <w:rPr>
          <w:ins w:id="6808" w:author="phuong vu" w:date="2018-11-22T13:49:00Z"/>
          <w:lang w:val="en-US"/>
          <w:rPrChange w:id="6809" w:author="phuong vu" w:date="2018-11-30T22:36:00Z">
            <w:rPr>
              <w:ins w:id="6810" w:author="phuong vu" w:date="2018-11-22T13:49:00Z"/>
              <w:lang w:val="en-US"/>
            </w:rPr>
          </w:rPrChange>
        </w:rPr>
        <w:pPrChange w:id="6811" w:author="phuong vu" w:date="2018-11-30T21:23:00Z">
          <w:pPr/>
        </w:pPrChange>
      </w:pPr>
      <w:ins w:id="6812" w:author="phuong vu" w:date="2018-11-22T13:49:00Z">
        <w:r w:rsidRPr="00920004">
          <w:rPr>
            <w:lang w:val="en-US"/>
            <w:rPrChange w:id="6813" w:author="phuong vu" w:date="2018-11-30T22:36:00Z">
              <w:rPr>
                <w:lang w:val="en-US"/>
              </w:rPr>
            </w:rPrChange>
          </w:rPr>
          <w:t xml:space="preserve">- </w:t>
        </w:r>
        <w:r w:rsidRPr="00920004">
          <w:rPr>
            <w:lang w:val="en-US"/>
            <w:rPrChange w:id="6814" w:author="phuong vu" w:date="2018-11-30T22:36:00Z">
              <w:rPr>
                <w:i/>
                <w:lang w:val="en-US"/>
              </w:rPr>
            </w:rPrChange>
          </w:rPr>
          <w:t xml:space="preserve">Nhân viên </w:t>
        </w:r>
      </w:ins>
      <w:ins w:id="6815" w:author="phuong vu" w:date="2018-11-27T14:46:00Z">
        <w:r w:rsidR="009828DA" w:rsidRPr="00920004">
          <w:rPr>
            <w:lang w:val="en-US"/>
            <w:rPrChange w:id="6816" w:author="phuong vu" w:date="2018-11-30T22:36:00Z">
              <w:rPr>
                <w:i/>
                <w:lang w:val="en-US"/>
              </w:rPr>
            </w:rPrChange>
          </w:rPr>
          <w:t>cửa hàng</w:t>
        </w:r>
      </w:ins>
      <w:ins w:id="6817" w:author="phuong vu" w:date="2018-11-22T13:49:00Z">
        <w:r w:rsidRPr="00920004">
          <w:rPr>
            <w:lang w:val="en-US"/>
            <w:rPrChange w:id="6818" w:author="phuong vu" w:date="2018-11-30T22:36:00Z">
              <w:rPr>
                <w:i/>
                <w:lang w:val="en-US"/>
              </w:rPr>
            </w:rPrChange>
          </w:rPr>
          <w:t xml:space="preserve">: </w:t>
        </w:r>
        <w:r w:rsidRPr="00920004">
          <w:rPr>
            <w:lang w:val="en-US"/>
            <w:rPrChange w:id="6819" w:author="phuong vu" w:date="2018-11-30T22:36:00Z">
              <w:rPr>
                <w:lang w:val="en-US"/>
              </w:rPr>
            </w:rPrChange>
          </w:rPr>
          <w:t>Để đáp ứng các khâu trong việc xử lí đơn hàng, nhận viên cửa hàng được chia làm ba loại nhận viên chính:</w:t>
        </w:r>
      </w:ins>
    </w:p>
    <w:p w14:paraId="46DC3E65" w14:textId="77777777" w:rsidR="00382451" w:rsidRPr="00920004" w:rsidRDefault="00382451" w:rsidP="00AB70EF">
      <w:pPr>
        <w:rPr>
          <w:ins w:id="6820" w:author="phuong vu" w:date="2018-11-22T13:49:00Z"/>
          <w:lang w:val="en-US"/>
          <w:rPrChange w:id="6821" w:author="phuong vu" w:date="2018-11-30T22:36:00Z">
            <w:rPr>
              <w:ins w:id="6822" w:author="phuong vu" w:date="2018-11-22T13:49:00Z"/>
              <w:lang w:val="en-US"/>
            </w:rPr>
          </w:rPrChange>
        </w:rPr>
        <w:pPrChange w:id="6823" w:author="phuong vu" w:date="2018-11-30T21:23:00Z">
          <w:pPr/>
        </w:pPrChange>
      </w:pPr>
      <w:ins w:id="6824" w:author="phuong vu" w:date="2018-11-22T13:49:00Z">
        <w:r w:rsidRPr="00920004">
          <w:rPr>
            <w:lang w:val="en-US"/>
            <w:rPrChange w:id="6825" w:author="phuong vu" w:date="2018-11-30T22:36:00Z">
              <w:rPr>
                <w:lang w:val="en-US"/>
              </w:rPr>
            </w:rPrChange>
          </w:rPr>
          <w:tab/>
        </w:r>
        <w:r w:rsidRPr="00920004">
          <w:rPr>
            <w:lang w:val="en-US"/>
            <w:rPrChange w:id="6826" w:author="phuong vu" w:date="2018-11-30T22:36:00Z">
              <w:rPr>
                <w:lang w:val="en-US"/>
              </w:rPr>
            </w:rPrChange>
          </w:rPr>
          <w:tab/>
          <w:t xml:space="preserve">+ </w:t>
        </w:r>
        <w:r w:rsidRPr="00920004">
          <w:rPr>
            <w:lang w:val="en-US"/>
            <w:rPrChange w:id="6827" w:author="phuong vu" w:date="2018-11-30T22:36:00Z">
              <w:rPr>
                <w:i/>
                <w:lang w:val="en-US"/>
              </w:rPr>
            </w:rPrChange>
          </w:rPr>
          <w:t xml:space="preserve">Nhân viên quản lí đơn hàng: </w:t>
        </w:r>
        <w:r w:rsidRPr="00920004">
          <w:rPr>
            <w:lang w:val="en-US"/>
            <w:rPrChange w:id="6828" w:author="phuong vu" w:date="2018-11-30T22:36:00Z">
              <w:rPr>
                <w:lang w:val="en-US"/>
              </w:rPr>
            </w:rPrChange>
          </w:rPr>
          <w:t xml:space="preserve">Là người dùng hiện tại có nhiều quyền </w:t>
        </w:r>
        <w:r w:rsidRPr="00920004">
          <w:rPr>
            <w:lang w:val="en-US"/>
            <w:rPrChange w:id="6829" w:author="phuong vu" w:date="2018-11-30T22:36:00Z">
              <w:rPr>
                <w:lang w:val="en-US"/>
              </w:rPr>
            </w:rPrChange>
          </w:rPr>
          <w:tab/>
          <w:t>nhất trong việc quyết định xử lí đơn hang với mã là STAFF_01.</w:t>
        </w:r>
      </w:ins>
    </w:p>
    <w:p w14:paraId="0A52719A" w14:textId="61A9F170" w:rsidR="00382451" w:rsidRPr="00920004" w:rsidRDefault="00382451" w:rsidP="00AB70EF">
      <w:pPr>
        <w:ind w:left="720" w:firstLine="720"/>
        <w:rPr>
          <w:ins w:id="6830" w:author="phuong vu" w:date="2018-11-22T13:49:00Z"/>
          <w:lang w:val="en-US"/>
          <w:rPrChange w:id="6831" w:author="phuong vu" w:date="2018-11-30T22:36:00Z">
            <w:rPr>
              <w:ins w:id="6832" w:author="phuong vu" w:date="2018-11-22T13:49:00Z"/>
              <w:lang w:val="en-US"/>
            </w:rPr>
          </w:rPrChange>
        </w:rPr>
        <w:pPrChange w:id="6833" w:author="phuong vu" w:date="2018-11-30T21:24:00Z">
          <w:pPr>
            <w:ind w:left="720"/>
          </w:pPr>
        </w:pPrChange>
      </w:pPr>
      <w:ins w:id="6834" w:author="phuong vu" w:date="2018-11-22T13:49:00Z">
        <w:r w:rsidRPr="00920004">
          <w:rPr>
            <w:lang w:val="en-US"/>
            <w:rPrChange w:id="6835" w:author="phuong vu" w:date="2018-11-30T22:36:00Z">
              <w:rPr>
                <w:lang w:val="en-US"/>
              </w:rPr>
            </w:rPrChange>
          </w:rPr>
          <w:t xml:space="preserve">+ </w:t>
        </w:r>
        <w:r w:rsidRPr="00920004">
          <w:rPr>
            <w:lang w:val="en-US"/>
            <w:rPrChange w:id="6836" w:author="phuong vu" w:date="2018-11-30T22:36:00Z">
              <w:rPr>
                <w:i/>
                <w:lang w:val="en-US"/>
              </w:rPr>
            </w:rPrChange>
          </w:rPr>
          <w:t xml:space="preserve">Nhân viên xử lí đơn hàng: </w:t>
        </w:r>
        <w:r w:rsidRPr="00920004">
          <w:rPr>
            <w:lang w:val="en-US"/>
            <w:rPrChange w:id="6837" w:author="phuong vu" w:date="2018-11-30T22:36:00Z">
              <w:rPr>
                <w:lang w:val="en-US"/>
              </w:rPr>
            </w:rPrChange>
          </w:rPr>
          <w:t>Là người có nhiệm vụ cập nhật trạng thái đơn hàng khi bắt đầu xử lí đơn hàng cũng như sau khi hoàn tất đơn hàng với mã là STAFF_02.</w:t>
        </w:r>
      </w:ins>
    </w:p>
    <w:p w14:paraId="17DCCA4F" w14:textId="1685EA91" w:rsidR="00382451" w:rsidRPr="00920004" w:rsidRDefault="00382451" w:rsidP="00AB70EF">
      <w:pPr>
        <w:ind w:left="720" w:firstLine="720"/>
        <w:rPr>
          <w:ins w:id="6838" w:author="phuong vu" w:date="2018-11-22T13:49:00Z"/>
          <w:lang w:val="en-US"/>
          <w:rPrChange w:id="6839" w:author="phuong vu" w:date="2018-11-30T22:36:00Z">
            <w:rPr>
              <w:ins w:id="6840" w:author="phuong vu" w:date="2018-11-22T13:49:00Z"/>
              <w:lang w:val="en-US"/>
            </w:rPr>
          </w:rPrChange>
        </w:rPr>
        <w:pPrChange w:id="6841" w:author="phuong vu" w:date="2018-11-30T21:24:00Z">
          <w:pPr>
            <w:ind w:left="720"/>
          </w:pPr>
        </w:pPrChange>
      </w:pPr>
      <w:ins w:id="6842" w:author="phuong vu" w:date="2018-11-22T13:49:00Z">
        <w:r w:rsidRPr="00920004">
          <w:rPr>
            <w:lang w:val="en-US"/>
            <w:rPrChange w:id="6843" w:author="phuong vu" w:date="2018-11-30T22:36:00Z">
              <w:rPr>
                <w:lang w:val="en-US"/>
              </w:rPr>
            </w:rPrChange>
          </w:rPr>
          <w:t xml:space="preserve">+ </w:t>
        </w:r>
        <w:r w:rsidRPr="00920004">
          <w:rPr>
            <w:lang w:val="en-US"/>
            <w:rPrChange w:id="6844" w:author="phuong vu" w:date="2018-11-30T22:36:00Z">
              <w:rPr>
                <w:i/>
                <w:lang w:val="en-US"/>
              </w:rPr>
            </w:rPrChange>
          </w:rPr>
          <w:t>Nhân viên nhận và trả quần áo:</w:t>
        </w:r>
        <w:r w:rsidRPr="00920004">
          <w:rPr>
            <w:lang w:val="en-US"/>
            <w:rPrChange w:id="6845" w:author="phuong vu" w:date="2018-11-30T22:36:00Z">
              <w:rPr>
                <w:lang w:val="en-US"/>
              </w:rPr>
            </w:rPrChange>
          </w:rPr>
          <w:t xml:space="preserve"> Là người có nhiệm vụ cập nhật là thông tin quần áo đã nhận (bao gồm số lượng, thời gian nhận và ngày nhận, …) và cập nhật trạng thái đơn hàng đã nhận cũng như giao trả quần áo cho khách hang với mã là STAFF_03.</w:t>
        </w:r>
      </w:ins>
    </w:p>
    <w:p w14:paraId="1993DA5B" w14:textId="476CEDC9" w:rsidR="00694700" w:rsidRPr="00920004" w:rsidRDefault="00382451" w:rsidP="00AB70EF">
      <w:pPr>
        <w:ind w:firstLine="720"/>
        <w:rPr>
          <w:ins w:id="6846" w:author="phuong vu" w:date="2018-11-22T16:01:00Z"/>
          <w:rPrChange w:id="6847" w:author="phuong vu" w:date="2018-11-30T22:36:00Z">
            <w:rPr>
              <w:ins w:id="6848" w:author="phuong vu" w:date="2018-11-22T16:01:00Z"/>
            </w:rPr>
          </w:rPrChange>
        </w:rPr>
        <w:pPrChange w:id="6849" w:author="phuong vu" w:date="2018-11-30T21:24:00Z">
          <w:pPr>
            <w:pStyle w:val="Heading3"/>
          </w:pPr>
        </w:pPrChange>
      </w:pPr>
      <w:ins w:id="6850" w:author="phuong vu" w:date="2018-11-22T13:49:00Z">
        <w:r w:rsidRPr="00920004">
          <w:rPr>
            <w:lang w:val="en-US"/>
            <w:rPrChange w:id="6851" w:author="phuong vu" w:date="2018-11-30T22:36:00Z">
              <w:rPr/>
            </w:rPrChange>
          </w:rPr>
          <w:t>-</w:t>
        </w:r>
        <w:r w:rsidRPr="00920004">
          <w:rPr>
            <w:lang w:val="en-US"/>
            <w:rPrChange w:id="6852" w:author="phuong vu" w:date="2018-11-30T22:36:00Z">
              <w:rPr>
                <w:i/>
              </w:rPr>
            </w:rPrChange>
          </w:rPr>
          <w:t xml:space="preserve"> Khách hàng: </w:t>
        </w:r>
        <w:r w:rsidRPr="00920004">
          <w:rPr>
            <w:lang w:val="en-US"/>
            <w:rPrChange w:id="6853" w:author="phuong vu" w:date="2018-11-30T22:36:00Z">
              <w:rPr/>
            </w:rPrChange>
          </w:rPr>
          <w:t xml:space="preserve">Là người dùng có thể đặt đơn hàng từ ứng dụng điện thoại hoặc trực tiếp từ cửa hàng. </w:t>
        </w:r>
      </w:ins>
    </w:p>
    <w:p w14:paraId="582C9BF1" w14:textId="4029EB70" w:rsidR="00694700" w:rsidRPr="00920004" w:rsidRDefault="00D13FEA" w:rsidP="00BD0851">
      <w:pPr>
        <w:spacing w:before="240" w:line="0" w:lineRule="atLeast"/>
        <w:jc w:val="center"/>
        <w:rPr>
          <w:ins w:id="6854" w:author="phuong vu" w:date="2018-11-22T16:01:00Z"/>
          <w:rPrChange w:id="6855" w:author="phuong vu" w:date="2018-11-30T22:36:00Z">
            <w:rPr>
              <w:ins w:id="6856" w:author="phuong vu" w:date="2018-11-22T16:01:00Z"/>
            </w:rPr>
          </w:rPrChange>
        </w:rPr>
        <w:pPrChange w:id="6857" w:author="phuong vu" w:date="2018-11-30T14:16:00Z">
          <w:pPr>
            <w:ind w:left="720"/>
            <w:jc w:val="center"/>
          </w:pPr>
        </w:pPrChange>
      </w:pPr>
      <w:ins w:id="6858" w:author="phuong vu" w:date="2018-12-01T12:57:00Z">
        <w:r w:rsidRPr="00D13FEA">
          <w:rPr>
            <w:noProof/>
          </w:rPr>
          <w:drawing>
            <wp:inline distT="0" distB="0" distL="0" distR="0" wp14:anchorId="076131FE" wp14:editId="0DC737B8">
              <wp:extent cx="5578475" cy="4429125"/>
              <wp:effectExtent l="0" t="0" r="3175"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594265" cy="4441662"/>
                      </a:xfrm>
                      <a:prstGeom prst="rect">
                        <a:avLst/>
                      </a:prstGeom>
                      <a:noFill/>
                      <a:ln>
                        <a:noFill/>
                      </a:ln>
                    </pic:spPr>
                  </pic:pic>
                </a:graphicData>
              </a:graphic>
            </wp:inline>
          </w:drawing>
        </w:r>
      </w:ins>
    </w:p>
    <w:p w14:paraId="42673FF2" w14:textId="2B6BB631" w:rsidR="00694700" w:rsidRPr="00920004" w:rsidRDefault="00694700" w:rsidP="00A17FA5">
      <w:pPr>
        <w:pStyle w:val="Caption"/>
        <w:rPr>
          <w:ins w:id="6859" w:author="phuong vu" w:date="2018-11-22T16:01:00Z"/>
          <w:rPrChange w:id="6860" w:author="phuong vu" w:date="2018-11-30T22:36:00Z">
            <w:rPr>
              <w:ins w:id="6861" w:author="phuong vu" w:date="2018-11-22T16:01:00Z"/>
            </w:rPr>
          </w:rPrChange>
        </w:rPr>
        <w:pPrChange w:id="6862" w:author="phuong vu" w:date="2018-11-30T22:42:00Z">
          <w:pPr>
            <w:pStyle w:val="Caption"/>
            <w:ind w:left="720"/>
          </w:pPr>
        </w:pPrChange>
      </w:pPr>
      <w:bookmarkStart w:id="6863" w:name="_Ref531336056"/>
      <w:bookmarkStart w:id="6864" w:name="_Toc531380472"/>
      <w:ins w:id="6865" w:author="phuong vu" w:date="2018-11-22T16:01:00Z">
        <w:r w:rsidRPr="00920004">
          <w:rPr>
            <w:rPrChange w:id="6866" w:author="phuong vu" w:date="2018-11-30T22:36:00Z">
              <w:rPr>
                <w:szCs w:val="26"/>
              </w:rPr>
            </w:rPrChange>
          </w:rPr>
          <w:t xml:space="preserve">Hình </w:t>
        </w:r>
      </w:ins>
      <w:ins w:id="6867" w:author="phuong vu" w:date="2018-11-30T15:13:00Z">
        <w:r w:rsidR="00EF3636" w:rsidRPr="00920004">
          <w:rPr>
            <w:rPrChange w:id="6868" w:author="phuong vu" w:date="2018-11-30T22:36:00Z">
              <w:rPr>
                <w:szCs w:val="26"/>
              </w:rPr>
            </w:rPrChange>
          </w:rPr>
          <w:fldChar w:fldCharType="begin"/>
        </w:r>
        <w:r w:rsidR="00EF3636" w:rsidRPr="00920004">
          <w:rPr>
            <w:rPrChange w:id="6869" w:author="phuong vu" w:date="2018-11-30T22:36:00Z">
              <w:rPr>
                <w:szCs w:val="26"/>
              </w:rPr>
            </w:rPrChange>
          </w:rPr>
          <w:instrText xml:space="preserve"> STYLEREF 1 \s </w:instrText>
        </w:r>
      </w:ins>
      <w:r w:rsidR="00EF3636" w:rsidRPr="00920004">
        <w:rPr>
          <w:rPrChange w:id="6870" w:author="phuong vu" w:date="2018-11-30T22:36:00Z">
            <w:rPr>
              <w:szCs w:val="26"/>
            </w:rPr>
          </w:rPrChange>
        </w:rPr>
        <w:fldChar w:fldCharType="separate"/>
      </w:r>
      <w:r w:rsidR="00B5490C">
        <w:rPr>
          <w:noProof/>
        </w:rPr>
        <w:t>1</w:t>
      </w:r>
      <w:ins w:id="6871" w:author="phuong vu" w:date="2018-11-30T15:13:00Z">
        <w:r w:rsidR="00EF3636" w:rsidRPr="00920004">
          <w:rPr>
            <w:rPrChange w:id="6872" w:author="phuong vu" w:date="2018-11-30T22:36:00Z">
              <w:rPr>
                <w:szCs w:val="26"/>
              </w:rPr>
            </w:rPrChange>
          </w:rPr>
          <w:fldChar w:fldCharType="end"/>
        </w:r>
        <w:r w:rsidR="00EF3636" w:rsidRPr="00920004">
          <w:rPr>
            <w:rPrChange w:id="6873" w:author="phuong vu" w:date="2018-11-30T22:36:00Z">
              <w:rPr>
                <w:szCs w:val="26"/>
              </w:rPr>
            </w:rPrChange>
          </w:rPr>
          <w:t>.</w:t>
        </w:r>
        <w:r w:rsidR="00EF3636" w:rsidRPr="00920004">
          <w:rPr>
            <w:rPrChange w:id="6874" w:author="phuong vu" w:date="2018-11-30T22:36:00Z">
              <w:rPr>
                <w:szCs w:val="26"/>
              </w:rPr>
            </w:rPrChange>
          </w:rPr>
          <w:fldChar w:fldCharType="begin"/>
        </w:r>
        <w:r w:rsidR="00EF3636" w:rsidRPr="00920004">
          <w:rPr>
            <w:rPrChange w:id="6875" w:author="phuong vu" w:date="2018-11-30T22:36:00Z">
              <w:rPr>
                <w:szCs w:val="26"/>
              </w:rPr>
            </w:rPrChange>
          </w:rPr>
          <w:instrText xml:space="preserve"> SEQ Hình \* ARABIC \s 1 </w:instrText>
        </w:r>
      </w:ins>
      <w:r w:rsidR="00EF3636" w:rsidRPr="00920004">
        <w:rPr>
          <w:rPrChange w:id="6876" w:author="phuong vu" w:date="2018-11-30T22:36:00Z">
            <w:rPr>
              <w:szCs w:val="26"/>
            </w:rPr>
          </w:rPrChange>
        </w:rPr>
        <w:fldChar w:fldCharType="separate"/>
      </w:r>
      <w:ins w:id="6877" w:author="phuong vu" w:date="2018-11-30T22:44:00Z">
        <w:r w:rsidR="00B5490C">
          <w:rPr>
            <w:noProof/>
          </w:rPr>
          <w:t>3</w:t>
        </w:r>
      </w:ins>
      <w:ins w:id="6878" w:author="phuong vu" w:date="2018-11-30T15:13:00Z">
        <w:r w:rsidR="00EF3636" w:rsidRPr="00920004">
          <w:rPr>
            <w:rPrChange w:id="6879" w:author="phuong vu" w:date="2018-11-30T22:36:00Z">
              <w:rPr>
                <w:szCs w:val="26"/>
              </w:rPr>
            </w:rPrChange>
          </w:rPr>
          <w:fldChar w:fldCharType="end"/>
        </w:r>
      </w:ins>
      <w:bookmarkEnd w:id="6863"/>
      <w:ins w:id="6880" w:author="phuong vu" w:date="2018-11-22T16:01:00Z">
        <w:r w:rsidRPr="00920004">
          <w:rPr>
            <w:rPrChange w:id="6881" w:author="phuong vu" w:date="2018-11-30T22:36:00Z">
              <w:rPr>
                <w:szCs w:val="26"/>
                <w:lang w:val="en-US"/>
              </w:rPr>
            </w:rPrChange>
          </w:rPr>
          <w:t xml:space="preserve"> </w:t>
        </w:r>
      </w:ins>
      <w:ins w:id="6882" w:author="phuong vu" w:date="2018-11-30T13:54:00Z">
        <w:r w:rsidR="00FB4E11" w:rsidRPr="00920004">
          <w:rPr>
            <w:rPrChange w:id="6883" w:author="phuong vu" w:date="2018-11-30T22:36:00Z">
              <w:rPr>
                <w:szCs w:val="26"/>
                <w:lang w:val="en-US"/>
              </w:rPr>
            </w:rPrChange>
          </w:rPr>
          <w:t>Giới thiệu chức năng tương ứng với bốn loại người dùng</w:t>
        </w:r>
      </w:ins>
      <w:bookmarkEnd w:id="6864"/>
    </w:p>
    <w:p w14:paraId="3CF1CD1D" w14:textId="77777777" w:rsidR="00382451" w:rsidRPr="00920004" w:rsidRDefault="00382451" w:rsidP="00BD0851">
      <w:pPr>
        <w:pStyle w:val="Heading2"/>
        <w:spacing w:before="240" w:line="0" w:lineRule="atLeast"/>
        <w:rPr>
          <w:moveTo w:id="6884" w:author="phuong vu" w:date="2018-11-22T13:49:00Z"/>
          <w:rFonts w:cstheme="majorHAnsi"/>
          <w:rPrChange w:id="6885" w:author="phuong vu" w:date="2018-11-30T22:36:00Z">
            <w:rPr>
              <w:moveTo w:id="6886" w:author="phuong vu" w:date="2018-11-22T13:49:00Z"/>
            </w:rPr>
          </w:rPrChange>
        </w:rPr>
        <w:pPrChange w:id="6887" w:author="phuong vu" w:date="2018-11-30T14:16:00Z">
          <w:pPr>
            <w:pStyle w:val="Heading3"/>
          </w:pPr>
        </w:pPrChange>
      </w:pPr>
      <w:bookmarkStart w:id="6888" w:name="_Toc531380648"/>
      <w:moveToRangeStart w:id="6889" w:author="phuong vu" w:date="2018-11-22T13:49:00Z" w:name="move530657915"/>
      <w:moveTo w:id="6890" w:author="phuong vu" w:date="2018-11-22T13:49:00Z">
        <w:r w:rsidRPr="00920004">
          <w:rPr>
            <w:rFonts w:cstheme="majorHAnsi"/>
            <w:rPrChange w:id="6891" w:author="phuong vu" w:date="2018-11-30T22:36:00Z">
              <w:rPr>
                <w:rFonts w:cstheme="majorHAnsi"/>
              </w:rPr>
            </w:rPrChange>
          </w:rPr>
          <w:lastRenderedPageBreak/>
          <w:t>Môi trườ</w:t>
        </w:r>
        <w:r w:rsidRPr="00920004">
          <w:rPr>
            <w:rFonts w:cstheme="majorHAnsi"/>
            <w:rPrChange w:id="6892" w:author="phuong vu" w:date="2018-11-30T22:36:00Z">
              <w:rPr/>
            </w:rPrChange>
          </w:rPr>
          <w:t>ng vận hành</w:t>
        </w:r>
        <w:bookmarkEnd w:id="6888"/>
      </w:moveTo>
    </w:p>
    <w:p w14:paraId="2356B438" w14:textId="1EF7E606" w:rsidR="00382451" w:rsidRPr="00920004" w:rsidRDefault="00231093" w:rsidP="00231093">
      <w:pPr>
        <w:ind w:left="86"/>
        <w:rPr>
          <w:moveTo w:id="6893" w:author="phuong vu" w:date="2018-11-22T13:49:00Z"/>
          <w:rPrChange w:id="6894" w:author="phuong vu" w:date="2018-11-30T22:36:00Z">
            <w:rPr>
              <w:moveTo w:id="6895" w:author="phuong vu" w:date="2018-11-22T13:49:00Z"/>
            </w:rPr>
          </w:rPrChange>
        </w:rPr>
        <w:pPrChange w:id="6896" w:author="phuong vu" w:date="2018-12-01T12:58:00Z">
          <w:pPr/>
        </w:pPrChange>
      </w:pPr>
      <w:ins w:id="6897" w:author="phuong vu" w:date="2018-12-01T12:58:00Z">
        <w:r>
          <w:tab/>
        </w:r>
      </w:ins>
      <w:moveTo w:id="6898" w:author="phuong vu" w:date="2018-11-22T13:49:00Z">
        <w:del w:id="6899" w:author="phuong vu" w:date="2018-12-01T12:58:00Z">
          <w:r w:rsidR="00382451" w:rsidRPr="00920004" w:rsidDel="00231093">
            <w:rPr>
              <w:rPrChange w:id="6900" w:author="phuong vu" w:date="2018-11-30T22:36:00Z">
                <w:rPr>
                  <w:lang w:val="en-US"/>
                </w:rPr>
              </w:rPrChange>
            </w:rPr>
            <w:tab/>
          </w:r>
        </w:del>
      </w:moveTo>
      <w:ins w:id="6901" w:author="phuong vu" w:date="2018-12-01T12:58:00Z">
        <w:r>
          <w:rPr>
            <w:lang w:val="en-US"/>
          </w:rPr>
          <w:t xml:space="preserve">- </w:t>
        </w:r>
      </w:ins>
      <w:moveTo w:id="6902" w:author="phuong vu" w:date="2018-11-22T13:49:00Z">
        <w:r w:rsidR="00382451" w:rsidRPr="00920004">
          <w:rPr>
            <w:rPrChange w:id="6903" w:author="phuong vu" w:date="2018-11-30T22:36:00Z">
              <w:rPr>
                <w:lang w:val="en-US"/>
              </w:rPr>
            </w:rPrChange>
          </w:rPr>
          <w:t xml:space="preserve">Đối với ứng dụng đặt đơn hàng chỉ hỗ trợ trên nền tảng </w:t>
        </w:r>
        <w:del w:id="6904" w:author="phuong vu" w:date="2018-11-27T16:38:00Z">
          <w:r w:rsidR="00382451" w:rsidRPr="00920004" w:rsidDel="00083585">
            <w:rPr>
              <w:rPrChange w:id="6905" w:author="phuong vu" w:date="2018-11-30T22:36:00Z">
                <w:rPr>
                  <w:lang w:val="en-US"/>
                </w:rPr>
              </w:rPrChange>
            </w:rPr>
            <w:delText>Android</w:delText>
          </w:r>
        </w:del>
      </w:moveTo>
      <w:ins w:id="6906" w:author="phuong vu" w:date="2018-11-27T16:38:00Z">
        <w:r w:rsidR="00083585" w:rsidRPr="00920004">
          <w:rPr>
            <w:rPrChange w:id="6907" w:author="phuong vu" w:date="2018-11-30T22:36:00Z">
              <w:rPr/>
            </w:rPrChange>
          </w:rPr>
          <w:t>Android</w:t>
        </w:r>
      </w:ins>
      <w:moveTo w:id="6908" w:author="phuong vu" w:date="2018-11-22T13:49:00Z">
        <w:r w:rsidR="00382451" w:rsidRPr="00920004">
          <w:rPr>
            <w:rPrChange w:id="6909" w:author="phuong vu" w:date="2018-11-30T22:36:00Z">
              <w:rPr>
                <w:lang w:val="en-US"/>
              </w:rPr>
            </w:rPrChange>
          </w:rPr>
          <w:t xml:space="preserve"> với phiên bản từ 5.0 trở lên, được sử dụng bởi người dùng là </w:t>
        </w:r>
        <w:r w:rsidR="00382451" w:rsidRPr="00920004">
          <w:rPr>
            <w:rPrChange w:id="6910" w:author="phuong vu" w:date="2018-11-30T22:36:00Z">
              <w:rPr>
                <w:i/>
                <w:lang w:val="en-US"/>
              </w:rPr>
            </w:rPrChange>
          </w:rPr>
          <w:t>Khách hàng.</w:t>
        </w:r>
      </w:moveTo>
    </w:p>
    <w:p w14:paraId="504C8449" w14:textId="6AF6F3E7" w:rsidR="00382451" w:rsidRPr="00920004" w:rsidRDefault="00231093" w:rsidP="00231093">
      <w:pPr>
        <w:ind w:firstLine="720"/>
        <w:rPr>
          <w:moveTo w:id="6911" w:author="phuong vu" w:date="2018-11-22T13:49:00Z"/>
          <w:rPrChange w:id="6912" w:author="phuong vu" w:date="2018-11-30T22:36:00Z">
            <w:rPr>
              <w:moveTo w:id="6913" w:author="phuong vu" w:date="2018-11-22T13:49:00Z"/>
              <w:lang w:val="en-US"/>
            </w:rPr>
          </w:rPrChange>
        </w:rPr>
        <w:pPrChange w:id="6914" w:author="phuong vu" w:date="2018-12-01T12:58:00Z">
          <w:pPr/>
        </w:pPrChange>
      </w:pPr>
      <w:ins w:id="6915" w:author="phuong vu" w:date="2018-12-01T12:58:00Z">
        <w:r>
          <w:rPr>
            <w:lang w:val="en-US"/>
          </w:rPr>
          <w:t xml:space="preserve">- </w:t>
        </w:r>
      </w:ins>
      <w:moveTo w:id="6916" w:author="phuong vu" w:date="2018-11-22T13:49:00Z">
        <w:del w:id="6917" w:author="phuong vu" w:date="2018-12-01T12:58:00Z">
          <w:r w:rsidR="00382451" w:rsidRPr="00920004" w:rsidDel="00231093">
            <w:rPr>
              <w:rPrChange w:id="6918" w:author="phuong vu" w:date="2018-11-30T22:36:00Z">
                <w:rPr>
                  <w:lang w:val="en-US"/>
                </w:rPr>
              </w:rPrChange>
            </w:rPr>
            <w:tab/>
          </w:r>
        </w:del>
        <w:r w:rsidR="00382451" w:rsidRPr="00920004">
          <w:rPr>
            <w:rPrChange w:id="6919" w:author="phuong vu" w:date="2018-11-30T22:36:00Z">
              <w:rPr>
                <w:lang w:val="en-US"/>
              </w:rPr>
            </w:rPrChange>
          </w:rPr>
          <w:t xml:space="preserve">Đối với trang web quản lí dành cho người dùng là </w:t>
        </w:r>
        <w:r w:rsidR="00382451" w:rsidRPr="00920004">
          <w:rPr>
            <w:rPrChange w:id="6920" w:author="phuong vu" w:date="2018-11-30T22:36:00Z">
              <w:rPr>
                <w:i/>
                <w:lang w:val="en-US"/>
              </w:rPr>
            </w:rPrChange>
          </w:rPr>
          <w:t xml:space="preserve">Nhân viên </w:t>
        </w:r>
        <w:del w:id="6921" w:author="phuong vu" w:date="2018-11-22T14:56:00Z">
          <w:r w:rsidR="00382451" w:rsidRPr="00920004" w:rsidDel="001526C3">
            <w:rPr>
              <w:rPrChange w:id="6922" w:author="phuong vu" w:date="2018-11-30T22:36:00Z">
                <w:rPr>
                  <w:i/>
                  <w:lang w:val="en-US"/>
                </w:rPr>
              </w:rPrChange>
            </w:rPr>
            <w:delText>cửa hàng</w:delText>
          </w:r>
        </w:del>
      </w:moveTo>
      <w:ins w:id="6923" w:author="phuong vu" w:date="2018-11-22T14:56:00Z">
        <w:r w:rsidR="001526C3" w:rsidRPr="00920004">
          <w:rPr>
            <w:rPrChange w:id="6924" w:author="phuong vu" w:date="2018-11-30T22:36:00Z">
              <w:rPr>
                <w:i/>
                <w:lang w:val="en-US"/>
              </w:rPr>
            </w:rPrChange>
          </w:rPr>
          <w:t>chi nhánh</w:t>
        </w:r>
      </w:ins>
      <w:moveTo w:id="6925" w:author="phuong vu" w:date="2018-11-22T13:49:00Z">
        <w:r w:rsidR="00382451" w:rsidRPr="00920004">
          <w:rPr>
            <w:rPrChange w:id="6926" w:author="phuong vu" w:date="2018-11-30T22:36:00Z">
              <w:rPr>
                <w:i/>
                <w:lang w:val="en-US"/>
              </w:rPr>
            </w:rPrChange>
          </w:rPr>
          <w:t xml:space="preserve"> </w:t>
        </w:r>
        <w:r w:rsidR="00382451" w:rsidRPr="00920004">
          <w:rPr>
            <w:rPrChange w:id="6927" w:author="phuong vu" w:date="2018-11-30T22:36:00Z">
              <w:rPr>
                <w:lang w:val="en-US"/>
              </w:rPr>
            </w:rPrChange>
          </w:rPr>
          <w:t>sử dụng trên nền tảng web hỗ trợ truy cập thông qua các trình duyệt phổ biến hiện nay (Chrome, MS EDGE, …), do trang web được sử dụng hiển thị các thông tin chủ yếu bằng bảng dữ liệu nên việc truy cập thông qua điện thoại không được tối ưu tốt. Bên cạnh đó, yêu cầu trình duyệt phải được bật JavaScript.</w:t>
        </w:r>
      </w:moveTo>
    </w:p>
    <w:p w14:paraId="227BCA59" w14:textId="63102BC5" w:rsidR="00382451" w:rsidRPr="00920004" w:rsidDel="00720DB1" w:rsidRDefault="00231093" w:rsidP="00231093">
      <w:pPr>
        <w:ind w:firstLine="662"/>
        <w:rPr>
          <w:del w:id="6928" w:author="phuong vu" w:date="2018-11-22T16:09:00Z"/>
          <w:moveTo w:id="6929" w:author="phuong vu" w:date="2018-11-22T13:49:00Z"/>
          <w:rPrChange w:id="6930" w:author="phuong vu" w:date="2018-11-30T22:36:00Z">
            <w:rPr>
              <w:del w:id="6931" w:author="phuong vu" w:date="2018-11-22T16:09:00Z"/>
              <w:moveTo w:id="6932" w:author="phuong vu" w:date="2018-11-22T13:49:00Z"/>
              <w:lang w:val="en-US"/>
            </w:rPr>
          </w:rPrChange>
        </w:rPr>
        <w:pPrChange w:id="6933" w:author="phuong vu" w:date="2018-12-01T12:58:00Z">
          <w:pPr/>
        </w:pPrChange>
      </w:pPr>
      <w:ins w:id="6934" w:author="phuong vu" w:date="2018-12-01T12:58:00Z">
        <w:r>
          <w:rPr>
            <w:lang w:val="en-US"/>
          </w:rPr>
          <w:t xml:space="preserve">- </w:t>
        </w:r>
      </w:ins>
      <w:moveTo w:id="6935" w:author="phuong vu" w:date="2018-11-22T13:49:00Z">
        <w:del w:id="6936" w:author="phuong vu" w:date="2018-12-01T12:58:00Z">
          <w:r w:rsidR="00382451" w:rsidRPr="00920004" w:rsidDel="00231093">
            <w:rPr>
              <w:rPrChange w:id="6937" w:author="phuong vu" w:date="2018-11-30T22:36:00Z">
                <w:rPr>
                  <w:lang w:val="en-US"/>
                </w:rPr>
              </w:rPrChange>
            </w:rPr>
            <w:tab/>
          </w:r>
        </w:del>
        <w:del w:id="6938" w:author="phuong vu" w:date="2018-11-30T13:58:00Z">
          <w:r w:rsidR="00382451" w:rsidRPr="00920004" w:rsidDel="00184C15">
            <w:rPr>
              <w:rPrChange w:id="6939" w:author="phuong vu" w:date="2018-11-30T22:36:00Z">
                <w:rPr>
                  <w:lang w:val="en-US"/>
                </w:rPr>
              </w:rPrChange>
            </w:rPr>
            <w:delText>Server</w:delText>
          </w:r>
        </w:del>
      </w:moveTo>
      <w:ins w:id="6940" w:author="phuong vu" w:date="2018-11-30T13:58:00Z">
        <w:r w:rsidR="00184C15" w:rsidRPr="00920004">
          <w:rPr>
            <w:rPrChange w:id="6941" w:author="phuong vu" w:date="2018-11-30T22:36:00Z">
              <w:rPr/>
            </w:rPrChange>
          </w:rPr>
          <w:t>Máy chủ</w:t>
        </w:r>
      </w:ins>
      <w:moveTo w:id="6942" w:author="phuong vu" w:date="2018-11-22T13:49:00Z">
        <w:r w:rsidR="00382451" w:rsidRPr="00920004">
          <w:rPr>
            <w:rPrChange w:id="6943" w:author="phuong vu" w:date="2018-11-30T22:36:00Z">
              <w:rPr>
                <w:lang w:val="en-US"/>
              </w:rPr>
            </w:rPrChange>
          </w:rPr>
          <w:t xml:space="preserve"> API được viết bằng </w:t>
        </w:r>
        <w:del w:id="6944" w:author="phuong vu" w:date="2018-11-30T12:13:00Z">
          <w:r w:rsidR="00382451" w:rsidRPr="00920004" w:rsidDel="00B7137A">
            <w:rPr>
              <w:rPrChange w:id="6945" w:author="phuong vu" w:date="2018-11-30T22:36:00Z">
                <w:rPr>
                  <w:lang w:val="en-US"/>
                </w:rPr>
              </w:rPrChange>
            </w:rPr>
            <w:delText>ngôn ngữ</w:delText>
          </w:r>
        </w:del>
        <w:del w:id="6946" w:author="phuong vu" w:date="2018-11-30T12:15:00Z">
          <w:r w:rsidR="00382451" w:rsidRPr="00920004" w:rsidDel="00B7137A">
            <w:rPr>
              <w:rPrChange w:id="6947" w:author="phuong vu" w:date="2018-11-30T22:36:00Z">
                <w:rPr>
                  <w:lang w:val="en-US"/>
                </w:rPr>
              </w:rPrChange>
            </w:rPr>
            <w:delText xml:space="preserve"> </w:delText>
          </w:r>
        </w:del>
      </w:moveTo>
      <w:ins w:id="6948" w:author="phuong vu" w:date="2018-11-30T12:15:00Z">
        <w:r w:rsidR="00B7137A" w:rsidRPr="00920004">
          <w:rPr>
            <w:lang w:val="en-US"/>
            <w:rPrChange w:id="6949" w:author="phuong vu" w:date="2018-11-30T22:36:00Z">
              <w:rPr>
                <w:lang w:val="en-US"/>
              </w:rPr>
            </w:rPrChange>
          </w:rPr>
          <w:t xml:space="preserve">NodeJS </w:t>
        </w:r>
      </w:ins>
      <w:moveTo w:id="6950" w:author="phuong vu" w:date="2018-11-22T13:49:00Z">
        <w:del w:id="6951" w:author="phuong vu" w:date="2018-11-30T12:14:00Z">
          <w:r w:rsidR="00382451" w:rsidRPr="00920004" w:rsidDel="00B7137A">
            <w:rPr>
              <w:rPrChange w:id="6952" w:author="phuong vu" w:date="2018-11-30T22:36:00Z">
                <w:rPr>
                  <w:lang w:val="en-US"/>
                </w:rPr>
              </w:rPrChange>
            </w:rPr>
            <w:delText xml:space="preserve">NodeJS </w:delText>
          </w:r>
        </w:del>
        <w:r w:rsidR="00382451" w:rsidRPr="00920004">
          <w:rPr>
            <w:rPrChange w:id="6953" w:author="phuong vu" w:date="2018-11-30T22:36:00Z">
              <w:rPr>
                <w:lang w:val="en-US"/>
              </w:rPr>
            </w:rPrChange>
          </w:rPr>
          <w:t xml:space="preserve">và </w:t>
        </w:r>
      </w:moveTo>
      <w:ins w:id="6954" w:author="phuong vu" w:date="2018-11-30T12:14:00Z">
        <w:r w:rsidR="00B7137A" w:rsidRPr="00920004">
          <w:rPr>
            <w:lang w:val="en-US"/>
            <w:rPrChange w:id="6955" w:author="phuong vu" w:date="2018-11-30T22:36:00Z">
              <w:rPr>
                <w:lang w:val="en-US"/>
              </w:rPr>
            </w:rPrChange>
          </w:rPr>
          <w:t xml:space="preserve">hệ quản trị cơ sở dữ liệu </w:t>
        </w:r>
      </w:ins>
      <w:moveTo w:id="6956" w:author="phuong vu" w:date="2018-11-22T13:49:00Z">
        <w:del w:id="6957" w:author="phuong vu" w:date="2018-11-30T12:14:00Z">
          <w:r w:rsidR="00382451" w:rsidRPr="00920004" w:rsidDel="00B7137A">
            <w:rPr>
              <w:rPrChange w:id="6958" w:author="phuong vu" w:date="2018-11-30T22:36:00Z">
                <w:rPr>
                  <w:lang w:val="en-US"/>
                </w:rPr>
              </w:rPrChange>
            </w:rPr>
            <w:delText xml:space="preserve">cơ sở dữ liệu </w:delText>
          </w:r>
        </w:del>
        <w:r w:rsidR="00382451" w:rsidRPr="00920004">
          <w:rPr>
            <w:rPrChange w:id="6959" w:author="phuong vu" w:date="2018-11-30T22:36:00Z">
              <w:rPr>
                <w:lang w:val="en-US"/>
              </w:rPr>
            </w:rPrChange>
          </w:rPr>
          <w:t>là Postgre</w:t>
        </w:r>
      </w:moveTo>
      <w:ins w:id="6960" w:author="phuong vu" w:date="2018-11-27T14:46:00Z">
        <w:r w:rsidR="009828DA" w:rsidRPr="00920004">
          <w:rPr>
            <w:lang w:val="en-US"/>
            <w:rPrChange w:id="6961" w:author="phuong vu" w:date="2018-11-30T22:36:00Z">
              <w:rPr>
                <w:lang w:val="en-US"/>
              </w:rPr>
            </w:rPrChange>
          </w:rPr>
          <w:t>SQL</w:t>
        </w:r>
      </w:ins>
      <w:moveTo w:id="6962" w:author="phuong vu" w:date="2018-11-22T13:49:00Z">
        <w:del w:id="6963" w:author="phuong vu" w:date="2018-11-27T14:46:00Z">
          <w:r w:rsidR="00382451" w:rsidRPr="00920004" w:rsidDel="009828DA">
            <w:rPr>
              <w:rPrChange w:id="6964" w:author="phuong vu" w:date="2018-11-30T22:36:00Z">
                <w:rPr>
                  <w:lang w:val="en-US"/>
                </w:rPr>
              </w:rPrChange>
            </w:rPr>
            <w:delText>s</w:delText>
          </w:r>
        </w:del>
        <w:r w:rsidR="00382451" w:rsidRPr="00920004">
          <w:rPr>
            <w:rPrChange w:id="6965" w:author="phuong vu" w:date="2018-11-30T22:36:00Z">
              <w:rPr>
                <w:lang w:val="en-US"/>
              </w:rPr>
            </w:rPrChange>
          </w:rPr>
          <w:t xml:space="preserve"> nên dễ dàng triển khai trên nhiều nền tảng khác nhau. Hiện tại, </w:t>
        </w:r>
        <w:del w:id="6966" w:author="phuong vu" w:date="2018-11-30T13:58:00Z">
          <w:r w:rsidR="00382451" w:rsidRPr="00920004" w:rsidDel="00184C15">
            <w:rPr>
              <w:rPrChange w:id="6967" w:author="phuong vu" w:date="2018-11-30T22:36:00Z">
                <w:rPr>
                  <w:lang w:val="en-US"/>
                </w:rPr>
              </w:rPrChange>
            </w:rPr>
            <w:delText>server</w:delText>
          </w:r>
        </w:del>
      </w:moveTo>
      <w:ins w:id="6968" w:author="phuong vu" w:date="2018-11-30T13:58:00Z">
        <w:r w:rsidR="00184C15" w:rsidRPr="00920004">
          <w:rPr>
            <w:rPrChange w:id="6969" w:author="phuong vu" w:date="2018-11-30T22:36:00Z">
              <w:rPr/>
            </w:rPrChange>
          </w:rPr>
          <w:t>máy chủ</w:t>
        </w:r>
      </w:ins>
      <w:moveTo w:id="6970" w:author="phuong vu" w:date="2018-11-22T13:49:00Z">
        <w:r w:rsidR="00382451" w:rsidRPr="00920004">
          <w:rPr>
            <w:rPrChange w:id="6971" w:author="phuong vu" w:date="2018-11-30T22:36:00Z">
              <w:rPr>
                <w:lang w:val="en-US"/>
              </w:rPr>
            </w:rPrChange>
          </w:rPr>
          <w:t xml:space="preserve"> được chạy toàn bộ dưới máy tính cá nhân.</w:t>
        </w:r>
      </w:moveTo>
    </w:p>
    <w:p w14:paraId="020E8C68" w14:textId="77777777" w:rsidR="00382451" w:rsidRPr="00920004" w:rsidRDefault="00382451" w:rsidP="00231093">
      <w:pPr>
        <w:ind w:firstLine="662"/>
        <w:rPr>
          <w:moveTo w:id="6972" w:author="phuong vu" w:date="2018-11-22T13:49:00Z"/>
          <w:rPrChange w:id="6973" w:author="phuong vu" w:date="2018-11-30T22:36:00Z">
            <w:rPr>
              <w:moveTo w:id="6974" w:author="phuong vu" w:date="2018-11-22T13:49:00Z"/>
              <w:lang w:val="en-US"/>
            </w:rPr>
          </w:rPrChange>
        </w:rPr>
        <w:pPrChange w:id="6975" w:author="phuong vu" w:date="2018-12-01T12:58:00Z">
          <w:pPr/>
        </w:pPrChange>
      </w:pPr>
    </w:p>
    <w:p w14:paraId="47C7C0FA" w14:textId="175E1A99" w:rsidR="00C774DC" w:rsidRPr="00920004" w:rsidRDefault="00C774DC" w:rsidP="00BD0851">
      <w:pPr>
        <w:pStyle w:val="Heading2"/>
        <w:spacing w:before="240" w:line="0" w:lineRule="atLeast"/>
        <w:rPr>
          <w:ins w:id="6976" w:author="phuong vu" w:date="2018-11-22T13:51:00Z"/>
          <w:rFonts w:cstheme="majorHAnsi"/>
          <w:rPrChange w:id="6977" w:author="phuong vu" w:date="2018-11-30T22:36:00Z">
            <w:rPr>
              <w:ins w:id="6978" w:author="phuong vu" w:date="2018-11-22T13:51:00Z"/>
            </w:rPr>
          </w:rPrChange>
        </w:rPr>
        <w:pPrChange w:id="6979" w:author="phuong vu" w:date="2018-11-30T14:16:00Z">
          <w:pPr>
            <w:pStyle w:val="Heading3"/>
          </w:pPr>
        </w:pPrChange>
      </w:pPr>
      <w:bookmarkStart w:id="6980" w:name="_Toc531380649"/>
      <w:moveToRangeEnd w:id="6889"/>
      <w:ins w:id="6981" w:author="phuong vu" w:date="2018-11-22T13:51:00Z">
        <w:r w:rsidRPr="00920004">
          <w:rPr>
            <w:rFonts w:cstheme="majorHAnsi"/>
            <w:rPrChange w:id="6982" w:author="phuong vu" w:date="2018-11-30T22:36:00Z">
              <w:rPr>
                <w:rFonts w:cstheme="majorHAnsi"/>
              </w:rPr>
            </w:rPrChange>
          </w:rPr>
          <w:t>Yêu cầu ch</w:t>
        </w:r>
        <w:r w:rsidRPr="00920004">
          <w:rPr>
            <w:rFonts w:cstheme="majorHAnsi"/>
            <w:rPrChange w:id="6983" w:author="phuong vu" w:date="2018-11-30T22:36:00Z">
              <w:rPr/>
            </w:rPrChange>
          </w:rPr>
          <w:t>ức năng</w:t>
        </w:r>
        <w:bookmarkEnd w:id="6980"/>
      </w:ins>
    </w:p>
    <w:p w14:paraId="554323B1" w14:textId="28F54264" w:rsidR="00C774DC" w:rsidRPr="00920004" w:rsidRDefault="00C774DC" w:rsidP="00D72BF9">
      <w:pPr>
        <w:pStyle w:val="Heading3"/>
        <w:rPr>
          <w:ins w:id="6984" w:author="phuong vu" w:date="2018-11-26T00:04:00Z"/>
          <w:rPrChange w:id="6985" w:author="phuong vu" w:date="2018-11-30T22:36:00Z">
            <w:rPr>
              <w:ins w:id="6986" w:author="phuong vu" w:date="2018-11-26T00:04:00Z"/>
            </w:rPr>
          </w:rPrChange>
        </w:rPr>
        <w:pPrChange w:id="6987" w:author="phuong vu" w:date="2018-11-30T22:22:00Z">
          <w:pPr>
            <w:pStyle w:val="Heading3"/>
            <w:spacing w:line="276" w:lineRule="auto"/>
          </w:pPr>
        </w:pPrChange>
      </w:pPr>
      <w:bookmarkStart w:id="6988" w:name="_Toc531380650"/>
      <w:ins w:id="6989" w:author="phuong vu" w:date="2018-11-22T13:51:00Z">
        <w:r w:rsidRPr="00920004">
          <w:rPr>
            <w:rPrChange w:id="6990" w:author="phuong vu" w:date="2018-11-30T22:36:00Z">
              <w:rPr/>
            </w:rPrChange>
          </w:rPr>
          <w:t>Quản lí đơn hàng</w:t>
        </w:r>
      </w:ins>
      <w:bookmarkEnd w:id="6988"/>
    </w:p>
    <w:p w14:paraId="6400C826" w14:textId="3B6DBB3E" w:rsidR="00DD52EE" w:rsidRPr="00920004" w:rsidRDefault="00DD52EE" w:rsidP="00BD0851">
      <w:pPr>
        <w:pStyle w:val="Heading4"/>
        <w:spacing w:before="240" w:line="0" w:lineRule="atLeast"/>
        <w:rPr>
          <w:ins w:id="6991" w:author="phuong vu" w:date="2018-11-26T00:04:00Z"/>
          <w:lang w:val="en-US"/>
          <w:rPrChange w:id="6992" w:author="phuong vu" w:date="2018-11-30T22:36:00Z">
            <w:rPr>
              <w:ins w:id="6993" w:author="phuong vu" w:date="2018-11-26T00:04:00Z"/>
              <w:lang w:val="en-US"/>
            </w:rPr>
          </w:rPrChange>
        </w:rPr>
        <w:pPrChange w:id="6994" w:author="phuong vu" w:date="2018-11-30T14:16:00Z">
          <w:pPr>
            <w:pStyle w:val="Heading4"/>
          </w:pPr>
        </w:pPrChange>
      </w:pPr>
      <w:bookmarkStart w:id="6995" w:name="_Toc531380651"/>
      <w:ins w:id="6996" w:author="phuong vu" w:date="2018-11-26T00:04:00Z">
        <w:r w:rsidRPr="00920004">
          <w:rPr>
            <w:lang w:val="en-US"/>
            <w:rPrChange w:id="6997" w:author="phuong vu" w:date="2018-11-30T22:36:00Z">
              <w:rPr>
                <w:lang w:val="en-US"/>
              </w:rPr>
            </w:rPrChange>
          </w:rPr>
          <w:t>Xem danh sách đơn hàng theo trạng thái</w:t>
        </w:r>
        <w:bookmarkEnd w:id="6995"/>
      </w:ins>
    </w:p>
    <w:tbl>
      <w:tblPr>
        <w:tblStyle w:val="TableGrid"/>
        <w:tblW w:w="0" w:type="auto"/>
        <w:tblLook w:val="04A0" w:firstRow="1" w:lastRow="0" w:firstColumn="1" w:lastColumn="0" w:noHBand="0" w:noVBand="1"/>
        <w:tblPrChange w:id="6998" w:author="phuong vu" w:date="2018-11-30T21:26:00Z">
          <w:tblPr>
            <w:tblStyle w:val="TableGrid"/>
            <w:tblW w:w="0" w:type="auto"/>
            <w:tblLook w:val="04A0" w:firstRow="1" w:lastRow="0" w:firstColumn="1" w:lastColumn="0" w:noHBand="0" w:noVBand="1"/>
          </w:tblPr>
        </w:tblPrChange>
      </w:tblPr>
      <w:tblGrid>
        <w:gridCol w:w="2348"/>
        <w:gridCol w:w="6429"/>
        <w:tblGridChange w:id="6999">
          <w:tblGrid>
            <w:gridCol w:w="2348"/>
            <w:gridCol w:w="6429"/>
          </w:tblGrid>
        </w:tblGridChange>
      </w:tblGrid>
      <w:tr w:rsidR="00710EC4" w:rsidRPr="00920004" w14:paraId="3FA56E18" w14:textId="77777777" w:rsidTr="00AB70EF">
        <w:trPr>
          <w:ins w:id="7000" w:author="phuong vu" w:date="2018-11-26T00:05:00Z"/>
        </w:trPr>
        <w:tc>
          <w:tcPr>
            <w:tcW w:w="2425" w:type="dxa"/>
            <w:tcPrChange w:id="7001" w:author="phuong vu" w:date="2018-11-30T21:26:00Z">
              <w:tcPr>
                <w:tcW w:w="2425" w:type="dxa"/>
              </w:tcPr>
            </w:tcPrChange>
          </w:tcPr>
          <w:p w14:paraId="12989B70" w14:textId="77777777" w:rsidR="00DD52EE" w:rsidRPr="00920004" w:rsidRDefault="00DD52EE" w:rsidP="00AB70EF">
            <w:pPr>
              <w:rPr>
                <w:ins w:id="7002" w:author="phuong vu" w:date="2018-11-26T00:05:00Z"/>
                <w:b/>
                <w:rPrChange w:id="7003" w:author="phuong vu" w:date="2018-11-30T22:36:00Z">
                  <w:rPr>
                    <w:ins w:id="7004" w:author="phuong vu" w:date="2018-11-26T00:05:00Z"/>
                  </w:rPr>
                </w:rPrChange>
              </w:rPr>
              <w:pPrChange w:id="7005" w:author="phuong vu" w:date="2018-11-30T21:25:00Z">
                <w:pPr>
                  <w:spacing w:line="276" w:lineRule="auto"/>
                </w:pPr>
              </w:pPrChange>
            </w:pPr>
            <w:ins w:id="7006" w:author="phuong vu" w:date="2018-11-26T00:05:00Z">
              <w:r w:rsidRPr="00920004">
                <w:rPr>
                  <w:b/>
                  <w:rPrChange w:id="7007" w:author="phuong vu" w:date="2018-11-30T22:36:00Z">
                    <w:rPr/>
                  </w:rPrChange>
                </w:rPr>
                <w:t>Mã yêu cầu</w:t>
              </w:r>
            </w:ins>
          </w:p>
        </w:tc>
        <w:tc>
          <w:tcPr>
            <w:tcW w:w="6686" w:type="dxa"/>
            <w:vAlign w:val="center"/>
            <w:tcPrChange w:id="7008" w:author="phuong vu" w:date="2018-11-30T21:26:00Z">
              <w:tcPr>
                <w:tcW w:w="6686" w:type="dxa"/>
              </w:tcPr>
            </w:tcPrChange>
          </w:tcPr>
          <w:p w14:paraId="038FD32F" w14:textId="77777777" w:rsidR="00DD52EE" w:rsidRPr="00920004" w:rsidRDefault="00DD52EE" w:rsidP="00AB70EF">
            <w:pPr>
              <w:spacing w:line="276" w:lineRule="auto"/>
              <w:jc w:val="left"/>
              <w:rPr>
                <w:ins w:id="7009" w:author="phuong vu" w:date="2018-11-26T00:05:00Z"/>
                <w:lang w:val="en-US"/>
                <w:rPrChange w:id="7010" w:author="phuong vu" w:date="2018-11-30T22:36:00Z">
                  <w:rPr>
                    <w:ins w:id="7011" w:author="phuong vu" w:date="2018-11-26T00:05:00Z"/>
                    <w:lang w:val="en-US"/>
                  </w:rPr>
                </w:rPrChange>
              </w:rPr>
              <w:pPrChange w:id="7012" w:author="phuong vu" w:date="2018-11-30T21:26:00Z">
                <w:pPr>
                  <w:spacing w:line="276" w:lineRule="auto"/>
                </w:pPr>
              </w:pPrChange>
            </w:pPr>
            <w:ins w:id="7013" w:author="phuong vu" w:date="2018-11-26T00:05:00Z">
              <w:r w:rsidRPr="00920004">
                <w:rPr>
                  <w:lang w:val="en-US"/>
                  <w:rPrChange w:id="7014" w:author="phuong vu" w:date="2018-11-30T22:36:00Z">
                    <w:rPr>
                      <w:lang w:val="en-US"/>
                    </w:rPr>
                  </w:rPrChange>
                </w:rPr>
                <w:t>GU_01_01</w:t>
              </w:r>
            </w:ins>
          </w:p>
        </w:tc>
      </w:tr>
      <w:tr w:rsidR="00710EC4" w:rsidRPr="00920004" w14:paraId="12F11679" w14:textId="77777777" w:rsidTr="00026941">
        <w:trPr>
          <w:ins w:id="7015" w:author="phuong vu" w:date="2018-11-26T00:05:00Z"/>
        </w:trPr>
        <w:tc>
          <w:tcPr>
            <w:tcW w:w="2425" w:type="dxa"/>
          </w:tcPr>
          <w:p w14:paraId="487D5527" w14:textId="77777777" w:rsidR="00DD52EE" w:rsidRPr="00920004" w:rsidRDefault="00DD52EE" w:rsidP="00BD0851">
            <w:pPr>
              <w:spacing w:before="240" w:line="0" w:lineRule="atLeast"/>
              <w:rPr>
                <w:ins w:id="7016" w:author="phuong vu" w:date="2018-11-26T00:05:00Z"/>
                <w:b/>
                <w:rPrChange w:id="7017" w:author="phuong vu" w:date="2018-11-30T22:36:00Z">
                  <w:rPr>
                    <w:ins w:id="7018" w:author="phuong vu" w:date="2018-11-26T00:05:00Z"/>
                    <w:b/>
                  </w:rPr>
                </w:rPrChange>
              </w:rPr>
              <w:pPrChange w:id="7019" w:author="phuong vu" w:date="2018-11-30T14:16:00Z">
                <w:pPr>
                  <w:spacing w:line="276" w:lineRule="auto"/>
                </w:pPr>
              </w:pPrChange>
            </w:pPr>
            <w:ins w:id="7020" w:author="phuong vu" w:date="2018-11-26T00:05:00Z">
              <w:r w:rsidRPr="00920004">
                <w:rPr>
                  <w:b/>
                  <w:rPrChange w:id="7021" w:author="phuong vu" w:date="2018-11-30T22:36:00Z">
                    <w:rPr>
                      <w:b/>
                    </w:rPr>
                  </w:rPrChange>
                </w:rPr>
                <w:t>Tên chức năng</w:t>
              </w:r>
            </w:ins>
          </w:p>
        </w:tc>
        <w:tc>
          <w:tcPr>
            <w:tcW w:w="6686" w:type="dxa"/>
          </w:tcPr>
          <w:p w14:paraId="0B38891F" w14:textId="4B93F2DD" w:rsidR="00DD52EE" w:rsidRPr="00920004" w:rsidRDefault="00DD52EE" w:rsidP="00AB70EF">
            <w:pPr>
              <w:rPr>
                <w:ins w:id="7022" w:author="phuong vu" w:date="2018-11-26T00:05:00Z"/>
                <w:rPrChange w:id="7023" w:author="phuong vu" w:date="2018-11-30T22:36:00Z">
                  <w:rPr>
                    <w:ins w:id="7024" w:author="phuong vu" w:date="2018-11-26T00:05:00Z"/>
                  </w:rPr>
                </w:rPrChange>
              </w:rPr>
              <w:pPrChange w:id="7025" w:author="phuong vu" w:date="2018-11-30T21:25:00Z">
                <w:pPr>
                  <w:spacing w:line="276" w:lineRule="auto"/>
                </w:pPr>
              </w:pPrChange>
            </w:pPr>
            <w:ins w:id="7026" w:author="phuong vu" w:date="2018-11-26T00:06:00Z">
              <w:r w:rsidRPr="00920004">
                <w:rPr>
                  <w:rPrChange w:id="7027" w:author="phuong vu" w:date="2018-11-30T22:36:00Z">
                    <w:rPr/>
                  </w:rPrChange>
                </w:rPr>
                <w:t>Xem danh sách đơn hàng theo trạng thái</w:t>
              </w:r>
            </w:ins>
          </w:p>
        </w:tc>
      </w:tr>
      <w:tr w:rsidR="00710EC4" w:rsidRPr="00920004" w14:paraId="32FB14A0" w14:textId="77777777" w:rsidTr="00026941">
        <w:trPr>
          <w:ins w:id="7028" w:author="phuong vu" w:date="2018-11-26T00:05:00Z"/>
        </w:trPr>
        <w:tc>
          <w:tcPr>
            <w:tcW w:w="2425" w:type="dxa"/>
          </w:tcPr>
          <w:p w14:paraId="45F7D9E0" w14:textId="77777777" w:rsidR="00DD52EE" w:rsidRPr="00920004" w:rsidRDefault="00DD52EE" w:rsidP="00BD0851">
            <w:pPr>
              <w:spacing w:before="240" w:line="0" w:lineRule="atLeast"/>
              <w:rPr>
                <w:ins w:id="7029" w:author="phuong vu" w:date="2018-11-26T00:05:00Z"/>
                <w:b/>
                <w:rPrChange w:id="7030" w:author="phuong vu" w:date="2018-11-30T22:36:00Z">
                  <w:rPr>
                    <w:ins w:id="7031" w:author="phuong vu" w:date="2018-11-26T00:05:00Z"/>
                    <w:b/>
                  </w:rPr>
                </w:rPrChange>
              </w:rPr>
              <w:pPrChange w:id="7032" w:author="phuong vu" w:date="2018-11-30T14:16:00Z">
                <w:pPr>
                  <w:spacing w:line="276" w:lineRule="auto"/>
                </w:pPr>
              </w:pPrChange>
            </w:pPr>
            <w:ins w:id="7033" w:author="phuong vu" w:date="2018-11-26T00:05:00Z">
              <w:r w:rsidRPr="00920004">
                <w:rPr>
                  <w:b/>
                  <w:rPrChange w:id="7034" w:author="phuong vu" w:date="2018-11-30T22:36:00Z">
                    <w:rPr>
                      <w:b/>
                    </w:rPr>
                  </w:rPrChange>
                </w:rPr>
                <w:t>Đối tượng sử dụng</w:t>
              </w:r>
            </w:ins>
          </w:p>
        </w:tc>
        <w:tc>
          <w:tcPr>
            <w:tcW w:w="6686" w:type="dxa"/>
          </w:tcPr>
          <w:p w14:paraId="506E4FE0" w14:textId="6386DCB0" w:rsidR="00DD52EE" w:rsidRPr="00920004" w:rsidRDefault="00DD52EE" w:rsidP="00AB70EF">
            <w:pPr>
              <w:rPr>
                <w:ins w:id="7035" w:author="phuong vu" w:date="2018-11-26T00:05:00Z"/>
                <w:rPrChange w:id="7036" w:author="phuong vu" w:date="2018-11-30T22:36:00Z">
                  <w:rPr>
                    <w:ins w:id="7037" w:author="phuong vu" w:date="2018-11-26T00:05:00Z"/>
                  </w:rPr>
                </w:rPrChange>
              </w:rPr>
              <w:pPrChange w:id="7038" w:author="phuong vu" w:date="2018-11-30T21:25:00Z">
                <w:pPr>
                  <w:spacing w:line="276" w:lineRule="auto"/>
                </w:pPr>
              </w:pPrChange>
            </w:pPr>
            <w:ins w:id="7039" w:author="phuong vu" w:date="2018-11-26T00:05:00Z">
              <w:r w:rsidRPr="00920004">
                <w:rPr>
                  <w:rPrChange w:id="7040" w:author="phuong vu" w:date="2018-11-30T22:36:00Z">
                    <w:rPr/>
                  </w:rPrChange>
                </w:rPr>
                <w:t>Nhân viên cửa hàng</w:t>
              </w:r>
            </w:ins>
          </w:p>
        </w:tc>
      </w:tr>
      <w:tr w:rsidR="00710EC4" w:rsidRPr="00920004" w14:paraId="59DCB0B8" w14:textId="77777777" w:rsidTr="00026941">
        <w:trPr>
          <w:ins w:id="7041" w:author="phuong vu" w:date="2018-11-26T00:05:00Z"/>
        </w:trPr>
        <w:tc>
          <w:tcPr>
            <w:tcW w:w="2425" w:type="dxa"/>
          </w:tcPr>
          <w:p w14:paraId="65530634" w14:textId="77777777" w:rsidR="00DD52EE" w:rsidRPr="00920004" w:rsidRDefault="00DD52EE" w:rsidP="00BD0851">
            <w:pPr>
              <w:spacing w:before="240" w:line="0" w:lineRule="atLeast"/>
              <w:rPr>
                <w:ins w:id="7042" w:author="phuong vu" w:date="2018-11-26T00:05:00Z"/>
                <w:b/>
                <w:rPrChange w:id="7043" w:author="phuong vu" w:date="2018-11-30T22:36:00Z">
                  <w:rPr>
                    <w:ins w:id="7044" w:author="phuong vu" w:date="2018-11-26T00:05:00Z"/>
                    <w:b/>
                  </w:rPr>
                </w:rPrChange>
              </w:rPr>
              <w:pPrChange w:id="7045" w:author="phuong vu" w:date="2018-11-30T14:16:00Z">
                <w:pPr>
                  <w:spacing w:line="276" w:lineRule="auto"/>
                </w:pPr>
              </w:pPrChange>
            </w:pPr>
            <w:ins w:id="7046" w:author="phuong vu" w:date="2018-11-26T00:05:00Z">
              <w:r w:rsidRPr="00920004">
                <w:rPr>
                  <w:b/>
                  <w:rPrChange w:id="7047" w:author="phuong vu" w:date="2018-11-30T22:36:00Z">
                    <w:rPr>
                      <w:b/>
                    </w:rPr>
                  </w:rPrChange>
                </w:rPr>
                <w:t>Tiền điều kiện</w:t>
              </w:r>
            </w:ins>
          </w:p>
        </w:tc>
        <w:tc>
          <w:tcPr>
            <w:tcW w:w="6686" w:type="dxa"/>
          </w:tcPr>
          <w:p w14:paraId="3D21EF0E" w14:textId="77777777" w:rsidR="00DD52EE" w:rsidRPr="00920004" w:rsidRDefault="00DD52EE" w:rsidP="00BD0851">
            <w:pPr>
              <w:spacing w:before="240" w:line="0" w:lineRule="atLeast"/>
              <w:rPr>
                <w:ins w:id="7048" w:author="phuong vu" w:date="2018-11-26T00:05:00Z"/>
                <w:rPrChange w:id="7049" w:author="phuong vu" w:date="2018-11-30T22:36:00Z">
                  <w:rPr>
                    <w:ins w:id="7050" w:author="phuong vu" w:date="2018-11-26T00:05:00Z"/>
                  </w:rPr>
                </w:rPrChange>
              </w:rPr>
              <w:pPrChange w:id="7051" w:author="phuong vu" w:date="2018-11-30T14:16:00Z">
                <w:pPr>
                  <w:spacing w:line="276" w:lineRule="auto"/>
                </w:pPr>
              </w:pPrChange>
            </w:pPr>
            <w:ins w:id="7052" w:author="phuong vu" w:date="2018-11-26T00:05:00Z">
              <w:r w:rsidRPr="00920004">
                <w:rPr>
                  <w:rPrChange w:id="7053" w:author="phuong vu" w:date="2018-11-30T22:36:00Z">
                    <w:rPr/>
                  </w:rPrChange>
                </w:rPr>
                <w:t>Truy cập được trang web quản lí và đăng nhập thành công vào hệ thống.</w:t>
              </w:r>
            </w:ins>
          </w:p>
        </w:tc>
      </w:tr>
      <w:tr w:rsidR="00710EC4" w:rsidRPr="00920004" w14:paraId="7A5BF035" w14:textId="77777777" w:rsidTr="00026941">
        <w:trPr>
          <w:ins w:id="7054" w:author="phuong vu" w:date="2018-11-26T00:05:00Z"/>
        </w:trPr>
        <w:tc>
          <w:tcPr>
            <w:tcW w:w="2425" w:type="dxa"/>
          </w:tcPr>
          <w:p w14:paraId="02746B5F" w14:textId="77777777" w:rsidR="00DD52EE" w:rsidRPr="00920004" w:rsidRDefault="00DD52EE" w:rsidP="00BD0851">
            <w:pPr>
              <w:spacing w:before="240" w:line="0" w:lineRule="atLeast"/>
              <w:rPr>
                <w:ins w:id="7055" w:author="phuong vu" w:date="2018-11-26T00:05:00Z"/>
                <w:b/>
                <w:rPrChange w:id="7056" w:author="phuong vu" w:date="2018-11-30T22:36:00Z">
                  <w:rPr>
                    <w:ins w:id="7057" w:author="phuong vu" w:date="2018-11-26T00:05:00Z"/>
                    <w:b/>
                  </w:rPr>
                </w:rPrChange>
              </w:rPr>
              <w:pPrChange w:id="7058" w:author="phuong vu" w:date="2018-11-30T14:16:00Z">
                <w:pPr>
                  <w:spacing w:line="276" w:lineRule="auto"/>
                </w:pPr>
              </w:pPrChange>
            </w:pPr>
            <w:ins w:id="7059" w:author="phuong vu" w:date="2018-11-26T00:05:00Z">
              <w:r w:rsidRPr="00920004">
                <w:rPr>
                  <w:b/>
                  <w:rPrChange w:id="7060" w:author="phuong vu" w:date="2018-11-30T22:36:00Z">
                    <w:rPr>
                      <w:b/>
                    </w:rPr>
                  </w:rPrChange>
                </w:rPr>
                <w:t>Cách xử lí</w:t>
              </w:r>
            </w:ins>
          </w:p>
        </w:tc>
        <w:tc>
          <w:tcPr>
            <w:tcW w:w="6686" w:type="dxa"/>
          </w:tcPr>
          <w:p w14:paraId="4747DDE6" w14:textId="724D7419" w:rsidR="00DD52EE" w:rsidRPr="00920004" w:rsidRDefault="00DD52EE" w:rsidP="00AB70EF">
            <w:pPr>
              <w:rPr>
                <w:ins w:id="7061" w:author="phuong vu" w:date="2018-11-26T00:05:00Z"/>
                <w:lang w:val="en-US"/>
                <w:rPrChange w:id="7062" w:author="phuong vu" w:date="2018-11-30T22:36:00Z">
                  <w:rPr>
                    <w:ins w:id="7063" w:author="phuong vu" w:date="2018-11-26T00:05:00Z"/>
                  </w:rPr>
                </w:rPrChange>
              </w:rPr>
              <w:pPrChange w:id="7064" w:author="phuong vu" w:date="2018-11-30T21:24:00Z">
                <w:pPr>
                  <w:spacing w:line="276" w:lineRule="auto"/>
                </w:pPr>
              </w:pPrChange>
            </w:pPr>
            <w:ins w:id="7065" w:author="phuong vu" w:date="2018-11-26T00:05:00Z">
              <w:r w:rsidRPr="00920004">
                <w:rPr>
                  <w:rPrChange w:id="7066" w:author="phuong vu" w:date="2018-11-30T22:36:00Z">
                    <w:rPr/>
                  </w:rPrChange>
                </w:rPr>
                <w:t xml:space="preserve">Bước 1: </w:t>
              </w:r>
            </w:ins>
            <w:ins w:id="7067" w:author="phuong vu" w:date="2018-11-30T10:13:00Z">
              <w:r w:rsidR="00710EC4" w:rsidRPr="00920004">
                <w:rPr>
                  <w:lang w:val="en-US"/>
                  <w:rPrChange w:id="7068" w:author="phuong vu" w:date="2018-11-30T22:36:00Z">
                    <w:rPr>
                      <w:lang w:val="en-US"/>
                    </w:rPr>
                  </w:rPrChange>
                </w:rPr>
                <w:t>Người dùng chọn</w:t>
              </w:r>
            </w:ins>
            <w:ins w:id="7069" w:author="phuong vu" w:date="2018-11-26T00:05:00Z">
              <w:r w:rsidRPr="00920004">
                <w:rPr>
                  <w:rPrChange w:id="7070" w:author="phuong vu" w:date="2018-11-30T22:36:00Z">
                    <w:rPr/>
                  </w:rPrChange>
                </w:rPr>
                <w:t xml:space="preserve"> “</w:t>
              </w:r>
              <w:r w:rsidRPr="00920004">
                <w:rPr>
                  <w:rPrChange w:id="7071" w:author="phuong vu" w:date="2018-11-30T22:36:00Z">
                    <w:rPr>
                      <w:i/>
                    </w:rPr>
                  </w:rPrChange>
                </w:rPr>
                <w:t>Quản lí đơn hàng</w:t>
              </w:r>
              <w:r w:rsidRPr="00920004">
                <w:rPr>
                  <w:rPrChange w:id="7072" w:author="phuong vu" w:date="2018-11-30T22:36:00Z">
                    <w:rPr/>
                  </w:rPrChange>
                </w:rPr>
                <w:t>”</w:t>
              </w:r>
            </w:ins>
            <w:ins w:id="7073" w:author="phuong vu" w:date="2018-11-30T10:18:00Z">
              <w:r w:rsidR="00990BDD" w:rsidRPr="00920004">
                <w:rPr>
                  <w:rPrChange w:id="7074" w:author="phuong vu" w:date="2018-11-30T22:36:00Z">
                    <w:rPr/>
                  </w:rPrChange>
                </w:rPr>
                <w:t>:</w:t>
              </w:r>
            </w:ins>
          </w:p>
          <w:p w14:paraId="2B1897DA" w14:textId="23B4BBD2" w:rsidR="00DD52EE" w:rsidRPr="00920004" w:rsidRDefault="00AB70EF" w:rsidP="00AB70EF">
            <w:pPr>
              <w:ind w:left="720"/>
              <w:rPr>
                <w:ins w:id="7075" w:author="phuong vu" w:date="2018-11-26T00:05:00Z"/>
                <w:rPrChange w:id="7076" w:author="phuong vu" w:date="2018-11-30T22:36:00Z">
                  <w:rPr>
                    <w:ins w:id="7077" w:author="phuong vu" w:date="2018-11-26T00:05:00Z"/>
                  </w:rPr>
                </w:rPrChange>
              </w:rPr>
              <w:pPrChange w:id="7078" w:author="phuong vu" w:date="2018-11-30T21:24:00Z">
                <w:pPr>
                  <w:pStyle w:val="ListParagraph"/>
                  <w:numPr>
                    <w:numId w:val="29"/>
                  </w:numPr>
                  <w:spacing w:line="276" w:lineRule="auto"/>
                  <w:ind w:hanging="360"/>
                </w:pPr>
              </w:pPrChange>
            </w:pPr>
            <w:ins w:id="7079" w:author="phuong vu" w:date="2018-11-30T21:24:00Z">
              <w:r w:rsidRPr="00920004">
                <w:rPr>
                  <w:lang w:val="en-US"/>
                  <w:rPrChange w:id="7080" w:author="phuong vu" w:date="2018-11-30T22:36:00Z">
                    <w:rPr>
                      <w:i/>
                      <w:lang w:val="en-US"/>
                    </w:rPr>
                  </w:rPrChange>
                </w:rPr>
                <w:t xml:space="preserve">- </w:t>
              </w:r>
            </w:ins>
            <w:ins w:id="7081" w:author="phuong vu" w:date="2018-11-26T00:05:00Z">
              <w:r w:rsidR="00DD52EE" w:rsidRPr="00920004">
                <w:rPr>
                  <w:rPrChange w:id="7082" w:author="phuong vu" w:date="2018-11-30T22:36:00Z">
                    <w:rPr>
                      <w:i/>
                    </w:rPr>
                  </w:rPrChange>
                </w:rPr>
                <w:t>Nhân viên quản lí đơn hàng</w:t>
              </w:r>
            </w:ins>
            <w:ins w:id="7083" w:author="phuong vu" w:date="2018-11-30T10:13:00Z">
              <w:r w:rsidR="00710EC4" w:rsidRPr="00920004">
                <w:rPr>
                  <w:lang w:val="en-US"/>
                  <w:rPrChange w:id="7084" w:author="phuong vu" w:date="2018-11-30T22:36:00Z">
                    <w:rPr>
                      <w:lang w:val="en-US"/>
                    </w:rPr>
                  </w:rPrChange>
                </w:rPr>
                <w:t xml:space="preserve"> có thể xem các đơn</w:t>
              </w:r>
            </w:ins>
            <w:ins w:id="7085" w:author="phuong vu" w:date="2018-11-30T10:14:00Z">
              <w:r w:rsidR="00710EC4" w:rsidRPr="00920004">
                <w:rPr>
                  <w:lang w:val="en-US"/>
                  <w:rPrChange w:id="7086" w:author="phuong vu" w:date="2018-11-30T22:36:00Z">
                    <w:rPr>
                      <w:lang w:val="en-US"/>
                    </w:rPr>
                  </w:rPrChange>
                </w:rPr>
                <w:t xml:space="preserve"> hàng với các trạng thái </w:t>
              </w:r>
            </w:ins>
            <w:ins w:id="7087" w:author="phuong vu" w:date="2018-11-30T10:13:00Z">
              <w:r w:rsidR="00710EC4" w:rsidRPr="00920004">
                <w:rPr>
                  <w:lang w:val="en-US"/>
                  <w:rPrChange w:id="7088" w:author="phuong vu" w:date="2018-11-30T22:36:00Z">
                    <w:rPr>
                      <w:lang w:val="en-US"/>
                    </w:rPr>
                  </w:rPrChange>
                </w:rPr>
                <w:t>đ</w:t>
              </w:r>
            </w:ins>
            <w:ins w:id="7089" w:author="phuong vu" w:date="2018-11-26T00:05:00Z">
              <w:r w:rsidR="00DD52EE" w:rsidRPr="00920004">
                <w:rPr>
                  <w:rPrChange w:id="7090" w:author="phuong vu" w:date="2018-11-30T22:36:00Z">
                    <w:rPr/>
                  </w:rPrChange>
                </w:rPr>
                <w:t>ang chờ, đang chờ xử lí, đang xử lí, đã xử lí hoàn tất, thành công</w:t>
              </w:r>
            </w:ins>
            <w:ins w:id="7091" w:author="phuong vu" w:date="2018-11-30T10:14:00Z">
              <w:r w:rsidR="00710EC4" w:rsidRPr="00920004">
                <w:rPr>
                  <w:lang w:val="en-US"/>
                  <w:rPrChange w:id="7092" w:author="phuong vu" w:date="2018-11-30T22:36:00Z">
                    <w:rPr>
                      <w:lang w:val="en-US"/>
                    </w:rPr>
                  </w:rPrChange>
                </w:rPr>
                <w:t xml:space="preserve"> và</w:t>
              </w:r>
            </w:ins>
            <w:ins w:id="7093" w:author="phuong vu" w:date="2018-11-26T00:05:00Z">
              <w:r w:rsidR="00DD52EE" w:rsidRPr="00920004">
                <w:rPr>
                  <w:rPrChange w:id="7094" w:author="phuong vu" w:date="2018-11-30T22:36:00Z">
                    <w:rPr/>
                  </w:rPrChange>
                </w:rPr>
                <w:t xml:space="preserve"> đơn hàng bị hủy</w:t>
              </w:r>
            </w:ins>
          </w:p>
          <w:p w14:paraId="698641C3" w14:textId="047F4387" w:rsidR="00DD52EE" w:rsidRPr="00920004" w:rsidRDefault="00AB70EF" w:rsidP="00AB70EF">
            <w:pPr>
              <w:ind w:left="720"/>
              <w:rPr>
                <w:ins w:id="7095" w:author="phuong vu" w:date="2018-11-30T10:16:00Z"/>
                <w:rPrChange w:id="7096" w:author="phuong vu" w:date="2018-11-30T22:36:00Z">
                  <w:rPr>
                    <w:ins w:id="7097" w:author="phuong vu" w:date="2018-11-30T10:16:00Z"/>
                  </w:rPr>
                </w:rPrChange>
              </w:rPr>
              <w:pPrChange w:id="7098" w:author="phuong vu" w:date="2018-11-30T21:25:00Z">
                <w:pPr>
                  <w:pStyle w:val="ListParagraph"/>
                  <w:numPr>
                    <w:numId w:val="29"/>
                  </w:numPr>
                  <w:spacing w:line="276" w:lineRule="auto"/>
                  <w:ind w:hanging="360"/>
                </w:pPr>
              </w:pPrChange>
            </w:pPr>
            <w:ins w:id="7099" w:author="phuong vu" w:date="2018-11-30T21:25:00Z">
              <w:r w:rsidRPr="00920004">
                <w:rPr>
                  <w:lang w:val="en-US"/>
                  <w:rPrChange w:id="7100" w:author="phuong vu" w:date="2018-11-30T22:36:00Z">
                    <w:rPr>
                      <w:i/>
                      <w:lang w:val="en-US"/>
                    </w:rPr>
                  </w:rPrChange>
                </w:rPr>
                <w:t xml:space="preserve">- </w:t>
              </w:r>
            </w:ins>
            <w:ins w:id="7101" w:author="phuong vu" w:date="2018-11-26T00:05:00Z">
              <w:r w:rsidR="00DD52EE" w:rsidRPr="00920004">
                <w:rPr>
                  <w:rPrChange w:id="7102" w:author="phuong vu" w:date="2018-11-30T22:36:00Z">
                    <w:rPr>
                      <w:i/>
                    </w:rPr>
                  </w:rPrChange>
                </w:rPr>
                <w:t>Nhân viên xử lí đơn hàng</w:t>
              </w:r>
            </w:ins>
            <w:ins w:id="7103" w:author="phuong vu" w:date="2018-11-30T10:14:00Z">
              <w:r w:rsidR="00710EC4" w:rsidRPr="00920004">
                <w:rPr>
                  <w:lang w:val="en-US"/>
                  <w:rPrChange w:id="7104" w:author="phuong vu" w:date="2018-11-30T22:36:00Z">
                    <w:rPr>
                      <w:i/>
                      <w:lang w:val="en-US"/>
                    </w:rPr>
                  </w:rPrChange>
                </w:rPr>
                <w:t xml:space="preserve"> </w:t>
              </w:r>
              <w:r w:rsidR="00710EC4" w:rsidRPr="00920004">
                <w:rPr>
                  <w:lang w:val="en-US"/>
                  <w:rPrChange w:id="7105" w:author="phuong vu" w:date="2018-11-30T22:36:00Z">
                    <w:rPr>
                      <w:lang w:val="en-US"/>
                    </w:rPr>
                  </w:rPrChange>
                </w:rPr>
                <w:t>có thể xem các đơn hàng với các trạng thái</w:t>
              </w:r>
            </w:ins>
            <w:ins w:id="7106" w:author="phuong vu" w:date="2018-11-26T00:05:00Z">
              <w:r w:rsidR="00DD52EE" w:rsidRPr="00920004">
                <w:rPr>
                  <w:rPrChange w:id="7107" w:author="phuong vu" w:date="2018-11-30T22:36:00Z">
                    <w:rPr/>
                  </w:rPrChange>
                </w:rPr>
                <w:t xml:space="preserve"> </w:t>
              </w:r>
            </w:ins>
            <w:ins w:id="7108" w:author="phuong vu" w:date="2018-11-30T10:14:00Z">
              <w:r w:rsidR="00990BDD" w:rsidRPr="00920004">
                <w:rPr>
                  <w:rPrChange w:id="7109" w:author="phuong vu" w:date="2018-11-30T22:36:00Z">
                    <w:rPr/>
                  </w:rPrChange>
                </w:rPr>
                <w:t>đ</w:t>
              </w:r>
            </w:ins>
            <w:ins w:id="7110" w:author="phuong vu" w:date="2018-11-26T00:05:00Z">
              <w:r w:rsidR="00DD52EE" w:rsidRPr="00920004">
                <w:rPr>
                  <w:rPrChange w:id="7111" w:author="phuong vu" w:date="2018-11-30T22:36:00Z">
                    <w:rPr/>
                  </w:rPrChange>
                </w:rPr>
                <w:t>ang xử lí, đã xử lí hoàn tất.</w:t>
              </w:r>
            </w:ins>
          </w:p>
          <w:p w14:paraId="5B0DD381" w14:textId="626F6DA6" w:rsidR="00990BDD" w:rsidRPr="00920004" w:rsidRDefault="00990BDD" w:rsidP="00AB70EF">
            <w:pPr>
              <w:rPr>
                <w:ins w:id="7112" w:author="phuong vu" w:date="2018-11-26T00:05:00Z"/>
                <w:lang w:val="en-US"/>
                <w:rPrChange w:id="7113" w:author="phuong vu" w:date="2018-11-30T22:36:00Z">
                  <w:rPr>
                    <w:ins w:id="7114" w:author="phuong vu" w:date="2018-11-26T00:05:00Z"/>
                  </w:rPr>
                </w:rPrChange>
              </w:rPr>
              <w:pPrChange w:id="7115" w:author="phuong vu" w:date="2018-11-30T21:24:00Z">
                <w:pPr>
                  <w:pStyle w:val="ListParagraph"/>
                  <w:numPr>
                    <w:numId w:val="29"/>
                  </w:numPr>
                  <w:spacing w:line="276" w:lineRule="auto"/>
                  <w:ind w:hanging="360"/>
                </w:pPr>
              </w:pPrChange>
            </w:pPr>
            <w:ins w:id="7116" w:author="phuong vu" w:date="2018-11-30T10:16:00Z">
              <w:r w:rsidRPr="00920004">
                <w:rPr>
                  <w:lang w:val="en-US"/>
                  <w:rPrChange w:id="7117" w:author="phuong vu" w:date="2018-11-30T22:36:00Z">
                    <w:rPr>
                      <w:lang w:val="en-US"/>
                    </w:rPr>
                  </w:rPrChange>
                </w:rPr>
                <w:t xml:space="preserve">Bước 2: </w:t>
              </w:r>
            </w:ins>
            <w:ins w:id="7118" w:author="phuong vu" w:date="2018-11-30T10:17:00Z">
              <w:r w:rsidRPr="00920004">
                <w:rPr>
                  <w:lang w:val="en-US"/>
                  <w:rPrChange w:id="7119" w:author="phuong vu" w:date="2018-11-30T22:36:00Z">
                    <w:rPr>
                      <w:lang w:val="en-US"/>
                    </w:rPr>
                  </w:rPrChange>
                </w:rPr>
                <w:t>Hệ thống trả về danh sách các đơn hàng ứng với trạng thái người dùng yêu cầu.</w:t>
              </w:r>
            </w:ins>
          </w:p>
          <w:p w14:paraId="7BE77AB8" w14:textId="75D090A3" w:rsidR="00DD52EE" w:rsidRPr="00920004" w:rsidRDefault="00DD52EE" w:rsidP="00AB70EF">
            <w:pPr>
              <w:rPr>
                <w:ins w:id="7120" w:author="phuong vu" w:date="2018-11-26T00:05:00Z"/>
                <w:rPrChange w:id="7121" w:author="phuong vu" w:date="2018-11-30T22:36:00Z">
                  <w:rPr>
                    <w:ins w:id="7122" w:author="phuong vu" w:date="2018-11-26T00:05:00Z"/>
                  </w:rPr>
                </w:rPrChange>
              </w:rPr>
              <w:pPrChange w:id="7123" w:author="phuong vu" w:date="2018-11-30T21:24:00Z">
                <w:pPr>
                  <w:pStyle w:val="ListParagraph"/>
                  <w:numPr>
                    <w:numId w:val="30"/>
                  </w:numPr>
                  <w:spacing w:line="276" w:lineRule="auto"/>
                  <w:ind w:hanging="360"/>
                </w:pPr>
              </w:pPrChange>
            </w:pPr>
            <w:ins w:id="7124" w:author="phuong vu" w:date="2018-11-26T00:05:00Z">
              <w:r w:rsidRPr="00920004">
                <w:rPr>
                  <w:rPrChange w:id="7125" w:author="phuong vu" w:date="2018-11-30T22:36:00Z">
                    <w:rPr/>
                  </w:rPrChange>
                </w:rPr>
                <w:t xml:space="preserve">Bước </w:t>
              </w:r>
            </w:ins>
            <w:ins w:id="7126" w:author="phuong vu" w:date="2018-11-30T10:17:00Z">
              <w:r w:rsidR="00990BDD" w:rsidRPr="00920004">
                <w:rPr>
                  <w:lang w:val="en-US"/>
                  <w:rPrChange w:id="7127" w:author="phuong vu" w:date="2018-11-30T22:36:00Z">
                    <w:rPr>
                      <w:lang w:val="en-US"/>
                    </w:rPr>
                  </w:rPrChange>
                </w:rPr>
                <w:t>3</w:t>
              </w:r>
            </w:ins>
            <w:ins w:id="7128" w:author="phuong vu" w:date="2018-11-26T00:05:00Z">
              <w:r w:rsidRPr="00920004">
                <w:rPr>
                  <w:rPrChange w:id="7129" w:author="phuong vu" w:date="2018-11-30T22:36:00Z">
                    <w:rPr/>
                  </w:rPrChange>
                </w:rPr>
                <w:t>: Danh sách đơn hàng được hiển thị theo dạng bảng. Ở đây người dùng có thể tìm kiếm đơn hàng dựa trên các tiêu chí là các cột của bảng.</w:t>
              </w:r>
            </w:ins>
          </w:p>
        </w:tc>
      </w:tr>
      <w:tr w:rsidR="00710EC4" w:rsidRPr="00920004" w14:paraId="0FE5E55E" w14:textId="77777777" w:rsidTr="00026941">
        <w:trPr>
          <w:ins w:id="7130" w:author="phuong vu" w:date="2018-11-26T00:05:00Z"/>
        </w:trPr>
        <w:tc>
          <w:tcPr>
            <w:tcW w:w="2425" w:type="dxa"/>
          </w:tcPr>
          <w:p w14:paraId="341B1BC3" w14:textId="77777777" w:rsidR="00DD52EE" w:rsidRPr="00920004" w:rsidRDefault="00DD52EE" w:rsidP="00BD0851">
            <w:pPr>
              <w:spacing w:before="240" w:line="0" w:lineRule="atLeast"/>
              <w:rPr>
                <w:ins w:id="7131" w:author="phuong vu" w:date="2018-11-26T00:05:00Z"/>
                <w:b/>
                <w:rPrChange w:id="7132" w:author="phuong vu" w:date="2018-11-30T22:36:00Z">
                  <w:rPr>
                    <w:ins w:id="7133" w:author="phuong vu" w:date="2018-11-26T00:05:00Z"/>
                    <w:b/>
                  </w:rPr>
                </w:rPrChange>
              </w:rPr>
              <w:pPrChange w:id="7134" w:author="phuong vu" w:date="2018-11-30T14:16:00Z">
                <w:pPr>
                  <w:spacing w:line="276" w:lineRule="auto"/>
                </w:pPr>
              </w:pPrChange>
            </w:pPr>
            <w:ins w:id="7135" w:author="phuong vu" w:date="2018-11-26T00:05:00Z">
              <w:r w:rsidRPr="00920004">
                <w:rPr>
                  <w:b/>
                  <w:rPrChange w:id="7136" w:author="phuong vu" w:date="2018-11-30T22:36:00Z">
                    <w:rPr>
                      <w:b/>
                    </w:rPr>
                  </w:rPrChange>
                </w:rPr>
                <w:t>Kết quả</w:t>
              </w:r>
            </w:ins>
          </w:p>
        </w:tc>
        <w:tc>
          <w:tcPr>
            <w:tcW w:w="6686" w:type="dxa"/>
          </w:tcPr>
          <w:p w14:paraId="0F04E115" w14:textId="77777777" w:rsidR="00DD52EE" w:rsidRPr="00920004" w:rsidRDefault="00DD52EE" w:rsidP="00AB70EF">
            <w:pPr>
              <w:rPr>
                <w:ins w:id="7137" w:author="phuong vu" w:date="2018-11-26T00:05:00Z"/>
                <w:rPrChange w:id="7138" w:author="phuong vu" w:date="2018-11-30T22:36:00Z">
                  <w:rPr>
                    <w:ins w:id="7139" w:author="phuong vu" w:date="2018-11-26T00:05:00Z"/>
                  </w:rPr>
                </w:rPrChange>
              </w:rPr>
              <w:pPrChange w:id="7140" w:author="phuong vu" w:date="2018-11-30T21:25:00Z">
                <w:pPr>
                  <w:spacing w:line="276" w:lineRule="auto"/>
                  <w:jc w:val="left"/>
                </w:pPr>
              </w:pPrChange>
            </w:pPr>
            <w:ins w:id="7141" w:author="phuong vu" w:date="2018-11-26T00:05:00Z">
              <w:r w:rsidRPr="00920004">
                <w:rPr>
                  <w:rPrChange w:id="7142" w:author="phuong vu" w:date="2018-11-30T22:36:00Z">
                    <w:rPr/>
                  </w:rPrChange>
                </w:rPr>
                <w:t>Hiển thị thông tin tất cả đơn hàng dưới dạng bảng.</w:t>
              </w:r>
            </w:ins>
          </w:p>
          <w:p w14:paraId="493BA2EB" w14:textId="77777777" w:rsidR="00DD52EE" w:rsidRPr="00920004" w:rsidRDefault="00DD52EE" w:rsidP="00AB70EF">
            <w:pPr>
              <w:rPr>
                <w:ins w:id="7143" w:author="phuong vu" w:date="2018-11-26T00:05:00Z"/>
                <w:rPrChange w:id="7144" w:author="phuong vu" w:date="2018-11-30T22:36:00Z">
                  <w:rPr>
                    <w:ins w:id="7145" w:author="phuong vu" w:date="2018-11-26T00:05:00Z"/>
                  </w:rPr>
                </w:rPrChange>
              </w:rPr>
              <w:pPrChange w:id="7146" w:author="phuong vu" w:date="2018-11-30T21:25:00Z">
                <w:pPr>
                  <w:spacing w:line="276" w:lineRule="auto"/>
                  <w:jc w:val="left"/>
                </w:pPr>
              </w:pPrChange>
            </w:pPr>
            <w:ins w:id="7147" w:author="phuong vu" w:date="2018-11-26T00:05:00Z">
              <w:r w:rsidRPr="00920004">
                <w:rPr>
                  <w:rPrChange w:id="7148" w:author="phuong vu" w:date="2018-11-30T22:36:00Z">
                    <w:rPr/>
                  </w:rPrChange>
                </w:rPr>
                <w:t>Khi nhấn vào tên khách hàng hiển thị chi tiết đơn hàng.</w:t>
              </w:r>
            </w:ins>
          </w:p>
        </w:tc>
      </w:tr>
      <w:tr w:rsidR="00710EC4" w:rsidRPr="00920004" w14:paraId="29AE93D8" w14:textId="77777777" w:rsidTr="00026941">
        <w:trPr>
          <w:ins w:id="7149" w:author="phuong vu" w:date="2018-11-26T00:05:00Z"/>
        </w:trPr>
        <w:tc>
          <w:tcPr>
            <w:tcW w:w="2425" w:type="dxa"/>
          </w:tcPr>
          <w:p w14:paraId="019D1261" w14:textId="77777777" w:rsidR="00DD52EE" w:rsidRPr="00920004" w:rsidRDefault="00DD52EE" w:rsidP="00BD0851">
            <w:pPr>
              <w:spacing w:before="240" w:line="0" w:lineRule="atLeast"/>
              <w:rPr>
                <w:ins w:id="7150" w:author="phuong vu" w:date="2018-11-26T00:05:00Z"/>
                <w:b/>
                <w:rPrChange w:id="7151" w:author="phuong vu" w:date="2018-11-30T22:36:00Z">
                  <w:rPr>
                    <w:ins w:id="7152" w:author="phuong vu" w:date="2018-11-26T00:05:00Z"/>
                    <w:b/>
                  </w:rPr>
                </w:rPrChange>
              </w:rPr>
              <w:pPrChange w:id="7153" w:author="phuong vu" w:date="2018-11-30T14:16:00Z">
                <w:pPr>
                  <w:spacing w:line="276" w:lineRule="auto"/>
                </w:pPr>
              </w:pPrChange>
            </w:pPr>
            <w:ins w:id="7154" w:author="phuong vu" w:date="2018-11-26T00:05:00Z">
              <w:r w:rsidRPr="00920004">
                <w:rPr>
                  <w:b/>
                  <w:rPrChange w:id="7155" w:author="phuong vu" w:date="2018-11-30T22:36:00Z">
                    <w:rPr>
                      <w:b/>
                    </w:rPr>
                  </w:rPrChange>
                </w:rPr>
                <w:t>Ghi chú</w:t>
              </w:r>
            </w:ins>
          </w:p>
        </w:tc>
        <w:tc>
          <w:tcPr>
            <w:tcW w:w="6686" w:type="dxa"/>
          </w:tcPr>
          <w:p w14:paraId="01D6D4CE" w14:textId="77777777" w:rsidR="00DD52EE" w:rsidRPr="00920004" w:rsidRDefault="00DD52EE" w:rsidP="00BD0851">
            <w:pPr>
              <w:keepNext/>
              <w:spacing w:before="240" w:line="0" w:lineRule="atLeast"/>
              <w:rPr>
                <w:ins w:id="7156" w:author="phuong vu" w:date="2018-11-26T00:05:00Z"/>
                <w:rPrChange w:id="7157" w:author="phuong vu" w:date="2018-11-30T22:36:00Z">
                  <w:rPr>
                    <w:ins w:id="7158" w:author="phuong vu" w:date="2018-11-26T00:05:00Z"/>
                  </w:rPr>
                </w:rPrChange>
              </w:rPr>
              <w:pPrChange w:id="7159" w:author="phuong vu" w:date="2018-11-30T14:16:00Z">
                <w:pPr>
                  <w:keepNext/>
                  <w:spacing w:line="276" w:lineRule="auto"/>
                </w:pPr>
              </w:pPrChange>
            </w:pPr>
          </w:p>
        </w:tc>
      </w:tr>
    </w:tbl>
    <w:p w14:paraId="156A8D55" w14:textId="65BC1DDB" w:rsidR="00DD52EE" w:rsidRPr="00920004" w:rsidRDefault="00DD52EE" w:rsidP="00A17FA5">
      <w:pPr>
        <w:pStyle w:val="Caption"/>
        <w:rPr>
          <w:ins w:id="7160" w:author="phuong vu" w:date="2018-11-26T00:18:00Z"/>
          <w:lang w:val="en-US"/>
          <w:rPrChange w:id="7161" w:author="phuong vu" w:date="2018-11-30T22:36:00Z">
            <w:rPr>
              <w:ins w:id="7162" w:author="phuong vu" w:date="2018-11-26T00:18:00Z"/>
              <w:lang w:val="en-US"/>
            </w:rPr>
          </w:rPrChange>
        </w:rPr>
        <w:pPrChange w:id="7163" w:author="phuong vu" w:date="2018-11-30T22:42:00Z">
          <w:pPr>
            <w:pStyle w:val="Caption"/>
          </w:pPr>
        </w:pPrChange>
      </w:pPr>
      <w:bookmarkStart w:id="7164" w:name="_Toc531381594"/>
      <w:ins w:id="7165" w:author="phuong vu" w:date="2018-11-26T00:07:00Z">
        <w:r w:rsidRPr="00920004">
          <w:rPr>
            <w:rPrChange w:id="7166" w:author="phuong vu" w:date="2018-11-30T22:36:00Z">
              <w:rPr/>
            </w:rPrChange>
          </w:rPr>
          <w:t xml:space="preserve">Bảng </w:t>
        </w:r>
      </w:ins>
      <w:ins w:id="7167" w:author="phuong vu" w:date="2018-11-30T14:54:00Z">
        <w:r w:rsidR="00D632EE" w:rsidRPr="00920004">
          <w:rPr>
            <w:rPrChange w:id="7168" w:author="phuong vu" w:date="2018-11-30T22:36:00Z">
              <w:rPr/>
            </w:rPrChange>
          </w:rPr>
          <w:fldChar w:fldCharType="begin"/>
        </w:r>
        <w:r w:rsidR="00D632EE" w:rsidRPr="00920004">
          <w:rPr>
            <w:rPrChange w:id="7169" w:author="phuong vu" w:date="2018-11-30T22:36:00Z">
              <w:rPr/>
            </w:rPrChange>
          </w:rPr>
          <w:instrText xml:space="preserve"> STYLEREF 1 \s </w:instrText>
        </w:r>
      </w:ins>
      <w:r w:rsidR="00D632EE" w:rsidRPr="00920004">
        <w:rPr>
          <w:rPrChange w:id="7170" w:author="phuong vu" w:date="2018-11-30T22:36:00Z">
            <w:rPr/>
          </w:rPrChange>
        </w:rPr>
        <w:fldChar w:fldCharType="separate"/>
      </w:r>
      <w:r w:rsidR="00B5490C">
        <w:rPr>
          <w:noProof/>
        </w:rPr>
        <w:t>1</w:t>
      </w:r>
      <w:ins w:id="7171" w:author="phuong vu" w:date="2018-11-30T14:54:00Z">
        <w:r w:rsidR="00D632EE" w:rsidRPr="00920004">
          <w:rPr>
            <w:rPrChange w:id="7172" w:author="phuong vu" w:date="2018-11-30T22:36:00Z">
              <w:rPr/>
            </w:rPrChange>
          </w:rPr>
          <w:fldChar w:fldCharType="end"/>
        </w:r>
        <w:r w:rsidR="00D632EE" w:rsidRPr="00920004">
          <w:rPr>
            <w:rPrChange w:id="7173" w:author="phuong vu" w:date="2018-11-30T22:36:00Z">
              <w:rPr/>
            </w:rPrChange>
          </w:rPr>
          <w:t>.</w:t>
        </w:r>
        <w:r w:rsidR="00D632EE" w:rsidRPr="00920004">
          <w:rPr>
            <w:rPrChange w:id="7174" w:author="phuong vu" w:date="2018-11-30T22:36:00Z">
              <w:rPr/>
            </w:rPrChange>
          </w:rPr>
          <w:fldChar w:fldCharType="begin"/>
        </w:r>
        <w:r w:rsidR="00D632EE" w:rsidRPr="00920004">
          <w:rPr>
            <w:rPrChange w:id="7175" w:author="phuong vu" w:date="2018-11-30T22:36:00Z">
              <w:rPr/>
            </w:rPrChange>
          </w:rPr>
          <w:instrText xml:space="preserve"> SEQ Bảng \* ARABIC \s 1 </w:instrText>
        </w:r>
      </w:ins>
      <w:r w:rsidR="00D632EE" w:rsidRPr="00920004">
        <w:rPr>
          <w:rPrChange w:id="7176" w:author="phuong vu" w:date="2018-11-30T22:36:00Z">
            <w:rPr/>
          </w:rPrChange>
        </w:rPr>
        <w:fldChar w:fldCharType="separate"/>
      </w:r>
      <w:ins w:id="7177" w:author="phuong vu" w:date="2018-11-30T22:44:00Z">
        <w:r w:rsidR="00B5490C">
          <w:rPr>
            <w:noProof/>
          </w:rPr>
          <w:t>2</w:t>
        </w:r>
      </w:ins>
      <w:ins w:id="7178" w:author="phuong vu" w:date="2018-11-30T14:54:00Z">
        <w:r w:rsidR="00D632EE" w:rsidRPr="00920004">
          <w:rPr>
            <w:rPrChange w:id="7179" w:author="phuong vu" w:date="2018-11-30T22:36:00Z">
              <w:rPr/>
            </w:rPrChange>
          </w:rPr>
          <w:fldChar w:fldCharType="end"/>
        </w:r>
      </w:ins>
      <w:ins w:id="7180" w:author="phuong vu" w:date="2018-11-26T00:07:00Z">
        <w:r w:rsidRPr="00920004">
          <w:rPr>
            <w:lang w:val="en-US"/>
            <w:rPrChange w:id="7181" w:author="phuong vu" w:date="2018-11-30T22:36:00Z">
              <w:rPr>
                <w:lang w:val="en-US"/>
              </w:rPr>
            </w:rPrChange>
          </w:rPr>
          <w:t xml:space="preserve"> </w:t>
        </w:r>
      </w:ins>
      <w:ins w:id="7182" w:author="phuong vu" w:date="2018-11-26T00:08:00Z">
        <w:r w:rsidRPr="00920004">
          <w:rPr>
            <w:lang w:val="en-US"/>
            <w:rPrChange w:id="7183" w:author="phuong vu" w:date="2018-11-30T22:36:00Z">
              <w:rPr>
                <w:lang w:val="en-US"/>
              </w:rPr>
            </w:rPrChange>
          </w:rPr>
          <w:t>Chức năng x</w:t>
        </w:r>
      </w:ins>
      <w:ins w:id="7184" w:author="phuong vu" w:date="2018-11-26T00:07:00Z">
        <w:r w:rsidRPr="00920004">
          <w:rPr>
            <w:lang w:val="en-US"/>
            <w:rPrChange w:id="7185" w:author="phuong vu" w:date="2018-11-30T22:36:00Z">
              <w:rPr>
                <w:lang w:val="en-US"/>
              </w:rPr>
            </w:rPrChange>
          </w:rPr>
          <w:t>em danh sác</w:t>
        </w:r>
      </w:ins>
      <w:ins w:id="7186" w:author="phuong vu" w:date="2018-11-26T00:08:00Z">
        <w:r w:rsidRPr="00920004">
          <w:rPr>
            <w:lang w:val="en-US"/>
            <w:rPrChange w:id="7187" w:author="phuong vu" w:date="2018-11-30T22:36:00Z">
              <w:rPr>
                <w:lang w:val="en-US"/>
              </w:rPr>
            </w:rPrChange>
          </w:rPr>
          <w:t>h đơn hàng theo trạng thái</w:t>
        </w:r>
      </w:ins>
      <w:bookmarkEnd w:id="7164"/>
    </w:p>
    <w:p w14:paraId="7BB517B4" w14:textId="1C0A59EB" w:rsidR="00DD52EE" w:rsidRPr="00920004" w:rsidRDefault="00DD52EE" w:rsidP="00BD0851">
      <w:pPr>
        <w:pStyle w:val="Heading4"/>
        <w:spacing w:before="240" w:line="0" w:lineRule="atLeast"/>
        <w:rPr>
          <w:ins w:id="7188" w:author="phuong vu" w:date="2018-11-26T00:06:00Z"/>
          <w:lang w:val="en-US"/>
          <w:rPrChange w:id="7189" w:author="phuong vu" w:date="2018-11-30T22:36:00Z">
            <w:rPr>
              <w:ins w:id="7190" w:author="phuong vu" w:date="2018-11-26T00:06:00Z"/>
              <w:lang w:val="en-US"/>
            </w:rPr>
          </w:rPrChange>
        </w:rPr>
        <w:pPrChange w:id="7191" w:author="phuong vu" w:date="2018-11-30T14:16:00Z">
          <w:pPr>
            <w:pStyle w:val="Heading4"/>
          </w:pPr>
        </w:pPrChange>
      </w:pPr>
      <w:bookmarkStart w:id="7192" w:name="_Toc531380652"/>
      <w:ins w:id="7193" w:author="phuong vu" w:date="2018-11-26T00:06:00Z">
        <w:r w:rsidRPr="00920004">
          <w:rPr>
            <w:lang w:val="en-US"/>
            <w:rPrChange w:id="7194" w:author="phuong vu" w:date="2018-11-30T22:36:00Z">
              <w:rPr>
                <w:lang w:val="en-US"/>
              </w:rPr>
            </w:rPrChange>
          </w:rPr>
          <w:lastRenderedPageBreak/>
          <w:t>Xem chi tiết đơn hàng</w:t>
        </w:r>
        <w:bookmarkEnd w:id="7192"/>
      </w:ins>
    </w:p>
    <w:tbl>
      <w:tblPr>
        <w:tblStyle w:val="TableGrid"/>
        <w:tblW w:w="0" w:type="auto"/>
        <w:tblLook w:val="04A0" w:firstRow="1" w:lastRow="0" w:firstColumn="1" w:lastColumn="0" w:noHBand="0" w:noVBand="1"/>
        <w:tblPrChange w:id="7195" w:author="phuong vu" w:date="2018-11-30T21:26:00Z">
          <w:tblPr>
            <w:tblStyle w:val="TableGrid"/>
            <w:tblW w:w="0" w:type="auto"/>
            <w:tblLook w:val="04A0" w:firstRow="1" w:lastRow="0" w:firstColumn="1" w:lastColumn="0" w:noHBand="0" w:noVBand="1"/>
          </w:tblPr>
        </w:tblPrChange>
      </w:tblPr>
      <w:tblGrid>
        <w:gridCol w:w="2350"/>
        <w:gridCol w:w="6427"/>
        <w:tblGridChange w:id="7196">
          <w:tblGrid>
            <w:gridCol w:w="2350"/>
            <w:gridCol w:w="6427"/>
          </w:tblGrid>
        </w:tblGridChange>
      </w:tblGrid>
      <w:tr w:rsidR="00DD52EE" w:rsidRPr="00920004" w14:paraId="1D83C594" w14:textId="77777777" w:rsidTr="00AB70EF">
        <w:trPr>
          <w:ins w:id="7197" w:author="phuong vu" w:date="2018-11-26T00:10:00Z"/>
        </w:trPr>
        <w:tc>
          <w:tcPr>
            <w:tcW w:w="2425" w:type="dxa"/>
            <w:vAlign w:val="center"/>
            <w:tcPrChange w:id="7198" w:author="phuong vu" w:date="2018-11-30T21:26:00Z">
              <w:tcPr>
                <w:tcW w:w="2425" w:type="dxa"/>
              </w:tcPr>
            </w:tcPrChange>
          </w:tcPr>
          <w:p w14:paraId="53994664" w14:textId="77777777" w:rsidR="00DD52EE" w:rsidRPr="00920004" w:rsidRDefault="00DD52EE" w:rsidP="00AB70EF">
            <w:pPr>
              <w:rPr>
                <w:ins w:id="7199" w:author="phuong vu" w:date="2018-11-26T00:10:00Z"/>
                <w:b/>
                <w:rPrChange w:id="7200" w:author="phuong vu" w:date="2018-11-30T22:36:00Z">
                  <w:rPr>
                    <w:ins w:id="7201" w:author="phuong vu" w:date="2018-11-26T00:10:00Z"/>
                  </w:rPr>
                </w:rPrChange>
              </w:rPr>
              <w:pPrChange w:id="7202" w:author="phuong vu" w:date="2018-11-30T21:26:00Z">
                <w:pPr>
                  <w:spacing w:line="276" w:lineRule="auto"/>
                </w:pPr>
              </w:pPrChange>
            </w:pPr>
            <w:ins w:id="7203" w:author="phuong vu" w:date="2018-11-26T00:10:00Z">
              <w:r w:rsidRPr="00920004">
                <w:rPr>
                  <w:b/>
                  <w:rPrChange w:id="7204" w:author="phuong vu" w:date="2018-11-30T22:36:00Z">
                    <w:rPr/>
                  </w:rPrChange>
                </w:rPr>
                <w:t>Mã yêu cầu</w:t>
              </w:r>
            </w:ins>
          </w:p>
        </w:tc>
        <w:tc>
          <w:tcPr>
            <w:tcW w:w="6686" w:type="dxa"/>
            <w:vAlign w:val="center"/>
            <w:tcPrChange w:id="7205" w:author="phuong vu" w:date="2018-11-30T21:26:00Z">
              <w:tcPr>
                <w:tcW w:w="6686" w:type="dxa"/>
              </w:tcPr>
            </w:tcPrChange>
          </w:tcPr>
          <w:p w14:paraId="3A2E4E6F" w14:textId="286AC436" w:rsidR="00DD52EE" w:rsidRPr="00920004" w:rsidRDefault="00DD52EE" w:rsidP="00AB70EF">
            <w:pPr>
              <w:rPr>
                <w:ins w:id="7206" w:author="phuong vu" w:date="2018-11-26T00:10:00Z"/>
                <w:lang w:val="en-US"/>
                <w:rPrChange w:id="7207" w:author="phuong vu" w:date="2018-11-30T22:36:00Z">
                  <w:rPr>
                    <w:ins w:id="7208" w:author="phuong vu" w:date="2018-11-26T00:10:00Z"/>
                    <w:lang w:val="en-US"/>
                  </w:rPr>
                </w:rPrChange>
              </w:rPr>
              <w:pPrChange w:id="7209" w:author="phuong vu" w:date="2018-11-30T21:26:00Z">
                <w:pPr>
                  <w:spacing w:line="276" w:lineRule="auto"/>
                </w:pPr>
              </w:pPrChange>
            </w:pPr>
            <w:ins w:id="7210" w:author="phuong vu" w:date="2018-11-26T00:10:00Z">
              <w:r w:rsidRPr="00920004">
                <w:rPr>
                  <w:lang w:val="en-US"/>
                  <w:rPrChange w:id="7211" w:author="phuong vu" w:date="2018-11-30T22:36:00Z">
                    <w:rPr>
                      <w:lang w:val="en-US"/>
                    </w:rPr>
                  </w:rPrChange>
                </w:rPr>
                <w:t>GU_01_0</w:t>
              </w:r>
            </w:ins>
            <w:ins w:id="7212" w:author="phuong vu" w:date="2018-11-26T00:11:00Z">
              <w:r w:rsidRPr="00920004">
                <w:rPr>
                  <w:lang w:val="en-US"/>
                  <w:rPrChange w:id="7213" w:author="phuong vu" w:date="2018-11-30T22:36:00Z">
                    <w:rPr>
                      <w:lang w:val="en-US"/>
                    </w:rPr>
                  </w:rPrChange>
                </w:rPr>
                <w:t>2</w:t>
              </w:r>
            </w:ins>
          </w:p>
        </w:tc>
      </w:tr>
      <w:tr w:rsidR="00DD52EE" w:rsidRPr="00920004" w14:paraId="6C7A845A" w14:textId="77777777" w:rsidTr="00026941">
        <w:trPr>
          <w:ins w:id="7214" w:author="phuong vu" w:date="2018-11-26T00:10:00Z"/>
        </w:trPr>
        <w:tc>
          <w:tcPr>
            <w:tcW w:w="2425" w:type="dxa"/>
          </w:tcPr>
          <w:p w14:paraId="633F7CA8" w14:textId="77777777" w:rsidR="00DD52EE" w:rsidRPr="00920004" w:rsidRDefault="00DD52EE" w:rsidP="00AB70EF">
            <w:pPr>
              <w:rPr>
                <w:ins w:id="7215" w:author="phuong vu" w:date="2018-11-26T00:10:00Z"/>
                <w:b/>
                <w:rPrChange w:id="7216" w:author="phuong vu" w:date="2018-11-30T22:36:00Z">
                  <w:rPr>
                    <w:ins w:id="7217" w:author="phuong vu" w:date="2018-11-26T00:10:00Z"/>
                  </w:rPr>
                </w:rPrChange>
              </w:rPr>
              <w:pPrChange w:id="7218" w:author="phuong vu" w:date="2018-11-30T21:26:00Z">
                <w:pPr>
                  <w:spacing w:line="276" w:lineRule="auto"/>
                </w:pPr>
              </w:pPrChange>
            </w:pPr>
            <w:ins w:id="7219" w:author="phuong vu" w:date="2018-11-26T00:10:00Z">
              <w:r w:rsidRPr="00920004">
                <w:rPr>
                  <w:b/>
                  <w:rPrChange w:id="7220" w:author="phuong vu" w:date="2018-11-30T22:36:00Z">
                    <w:rPr/>
                  </w:rPrChange>
                </w:rPr>
                <w:t>Tên chức năng</w:t>
              </w:r>
            </w:ins>
          </w:p>
        </w:tc>
        <w:tc>
          <w:tcPr>
            <w:tcW w:w="6686" w:type="dxa"/>
          </w:tcPr>
          <w:p w14:paraId="159E1439" w14:textId="26AB0F91" w:rsidR="00DD52EE" w:rsidRPr="00920004" w:rsidRDefault="00DD52EE" w:rsidP="00AB70EF">
            <w:pPr>
              <w:rPr>
                <w:ins w:id="7221" w:author="phuong vu" w:date="2018-11-26T00:10:00Z"/>
                <w:lang w:val="en-US"/>
                <w:rPrChange w:id="7222" w:author="phuong vu" w:date="2018-11-30T22:36:00Z">
                  <w:rPr>
                    <w:ins w:id="7223" w:author="phuong vu" w:date="2018-11-26T00:10:00Z"/>
                  </w:rPr>
                </w:rPrChange>
              </w:rPr>
              <w:pPrChange w:id="7224" w:author="phuong vu" w:date="2018-11-30T21:26:00Z">
                <w:pPr>
                  <w:spacing w:line="276" w:lineRule="auto"/>
                </w:pPr>
              </w:pPrChange>
            </w:pPr>
            <w:ins w:id="7225" w:author="phuong vu" w:date="2018-11-26T00:10:00Z">
              <w:r w:rsidRPr="00920004">
                <w:rPr>
                  <w:rPrChange w:id="7226" w:author="phuong vu" w:date="2018-11-30T22:36:00Z">
                    <w:rPr/>
                  </w:rPrChange>
                </w:rPr>
                <w:t xml:space="preserve">Xem </w:t>
              </w:r>
            </w:ins>
            <w:ins w:id="7227" w:author="phuong vu" w:date="2018-11-26T00:11:00Z">
              <w:r w:rsidRPr="00920004">
                <w:rPr>
                  <w:lang w:val="en-US"/>
                  <w:rPrChange w:id="7228" w:author="phuong vu" w:date="2018-11-30T22:36:00Z">
                    <w:rPr>
                      <w:lang w:val="en-US"/>
                    </w:rPr>
                  </w:rPrChange>
                </w:rPr>
                <w:t xml:space="preserve">chi tiết </w:t>
              </w:r>
            </w:ins>
            <w:ins w:id="7229" w:author="phuong vu" w:date="2018-11-26T00:18:00Z">
              <w:r w:rsidR="00026941" w:rsidRPr="00920004">
                <w:rPr>
                  <w:lang w:val="en-US"/>
                  <w:rPrChange w:id="7230" w:author="phuong vu" w:date="2018-11-30T22:36:00Z">
                    <w:rPr>
                      <w:lang w:val="en-US"/>
                    </w:rPr>
                  </w:rPrChange>
                </w:rPr>
                <w:t>đơn hàng</w:t>
              </w:r>
            </w:ins>
          </w:p>
        </w:tc>
      </w:tr>
      <w:tr w:rsidR="00DD52EE" w:rsidRPr="00920004" w14:paraId="0AAB7446" w14:textId="77777777" w:rsidTr="00026941">
        <w:trPr>
          <w:ins w:id="7231" w:author="phuong vu" w:date="2018-11-26T00:10:00Z"/>
        </w:trPr>
        <w:tc>
          <w:tcPr>
            <w:tcW w:w="2425" w:type="dxa"/>
          </w:tcPr>
          <w:p w14:paraId="333472FF" w14:textId="77777777" w:rsidR="00DD52EE" w:rsidRPr="00920004" w:rsidRDefault="00DD52EE" w:rsidP="00AB70EF">
            <w:pPr>
              <w:rPr>
                <w:ins w:id="7232" w:author="phuong vu" w:date="2018-11-26T00:10:00Z"/>
                <w:b/>
                <w:rPrChange w:id="7233" w:author="phuong vu" w:date="2018-11-30T22:36:00Z">
                  <w:rPr>
                    <w:ins w:id="7234" w:author="phuong vu" w:date="2018-11-26T00:10:00Z"/>
                  </w:rPr>
                </w:rPrChange>
              </w:rPr>
              <w:pPrChange w:id="7235" w:author="phuong vu" w:date="2018-11-30T21:26:00Z">
                <w:pPr>
                  <w:spacing w:line="276" w:lineRule="auto"/>
                </w:pPr>
              </w:pPrChange>
            </w:pPr>
            <w:ins w:id="7236" w:author="phuong vu" w:date="2018-11-26T00:10:00Z">
              <w:r w:rsidRPr="00920004">
                <w:rPr>
                  <w:b/>
                  <w:rPrChange w:id="7237" w:author="phuong vu" w:date="2018-11-30T22:36:00Z">
                    <w:rPr/>
                  </w:rPrChange>
                </w:rPr>
                <w:t>Đối tượng sử dụng</w:t>
              </w:r>
            </w:ins>
          </w:p>
        </w:tc>
        <w:tc>
          <w:tcPr>
            <w:tcW w:w="6686" w:type="dxa"/>
          </w:tcPr>
          <w:p w14:paraId="7E2C75AD" w14:textId="6797743C" w:rsidR="00DD52EE" w:rsidRPr="00920004" w:rsidRDefault="00026941" w:rsidP="00AB70EF">
            <w:pPr>
              <w:rPr>
                <w:ins w:id="7238" w:author="phuong vu" w:date="2018-11-26T00:10:00Z"/>
                <w:lang w:val="en-US"/>
                <w:rPrChange w:id="7239" w:author="phuong vu" w:date="2018-11-30T22:36:00Z">
                  <w:rPr>
                    <w:ins w:id="7240" w:author="phuong vu" w:date="2018-11-26T00:10:00Z"/>
                  </w:rPr>
                </w:rPrChange>
              </w:rPr>
              <w:pPrChange w:id="7241" w:author="phuong vu" w:date="2018-11-30T21:26:00Z">
                <w:pPr>
                  <w:spacing w:line="276" w:lineRule="auto"/>
                </w:pPr>
              </w:pPrChange>
            </w:pPr>
            <w:ins w:id="7242" w:author="phuong vu" w:date="2018-11-26T00:12:00Z">
              <w:r w:rsidRPr="00920004">
                <w:rPr>
                  <w:lang w:val="en-US"/>
                  <w:rPrChange w:id="7243" w:author="phuong vu" w:date="2018-11-30T22:36:00Z">
                    <w:rPr>
                      <w:lang w:val="en-US"/>
                    </w:rPr>
                  </w:rPrChange>
                </w:rPr>
                <w:t>Nhân viên chi nhánh, Khách hàng.</w:t>
              </w:r>
            </w:ins>
          </w:p>
        </w:tc>
      </w:tr>
      <w:tr w:rsidR="00DD52EE" w:rsidRPr="00920004" w14:paraId="38825E9E" w14:textId="77777777" w:rsidTr="00026941">
        <w:trPr>
          <w:ins w:id="7244" w:author="phuong vu" w:date="2018-11-26T00:10:00Z"/>
        </w:trPr>
        <w:tc>
          <w:tcPr>
            <w:tcW w:w="2425" w:type="dxa"/>
          </w:tcPr>
          <w:p w14:paraId="6E984FCF" w14:textId="77777777" w:rsidR="00DD52EE" w:rsidRPr="00920004" w:rsidRDefault="00DD52EE" w:rsidP="00AB70EF">
            <w:pPr>
              <w:rPr>
                <w:ins w:id="7245" w:author="phuong vu" w:date="2018-11-26T00:10:00Z"/>
                <w:b/>
                <w:rPrChange w:id="7246" w:author="phuong vu" w:date="2018-11-30T22:36:00Z">
                  <w:rPr>
                    <w:ins w:id="7247" w:author="phuong vu" w:date="2018-11-26T00:10:00Z"/>
                  </w:rPr>
                </w:rPrChange>
              </w:rPr>
              <w:pPrChange w:id="7248" w:author="phuong vu" w:date="2018-11-30T21:26:00Z">
                <w:pPr>
                  <w:spacing w:line="276" w:lineRule="auto"/>
                </w:pPr>
              </w:pPrChange>
            </w:pPr>
            <w:ins w:id="7249" w:author="phuong vu" w:date="2018-11-26T00:10:00Z">
              <w:r w:rsidRPr="00920004">
                <w:rPr>
                  <w:b/>
                  <w:rPrChange w:id="7250" w:author="phuong vu" w:date="2018-11-30T22:36:00Z">
                    <w:rPr/>
                  </w:rPrChange>
                </w:rPr>
                <w:t>Tiền điều kiện</w:t>
              </w:r>
            </w:ins>
          </w:p>
        </w:tc>
        <w:tc>
          <w:tcPr>
            <w:tcW w:w="6686" w:type="dxa"/>
          </w:tcPr>
          <w:p w14:paraId="643AA2BF" w14:textId="7953639C" w:rsidR="00DD52EE" w:rsidRPr="00920004" w:rsidRDefault="00DD52EE" w:rsidP="00AB70EF">
            <w:pPr>
              <w:rPr>
                <w:ins w:id="7251" w:author="phuong vu" w:date="2018-11-26T00:10:00Z"/>
                <w:lang w:val="en-US"/>
                <w:rPrChange w:id="7252" w:author="phuong vu" w:date="2018-11-30T22:36:00Z">
                  <w:rPr>
                    <w:ins w:id="7253" w:author="phuong vu" w:date="2018-11-26T00:10:00Z"/>
                  </w:rPr>
                </w:rPrChange>
              </w:rPr>
              <w:pPrChange w:id="7254" w:author="phuong vu" w:date="2018-11-30T21:26:00Z">
                <w:pPr>
                  <w:spacing w:line="276" w:lineRule="auto"/>
                </w:pPr>
              </w:pPrChange>
            </w:pPr>
            <w:ins w:id="7255" w:author="phuong vu" w:date="2018-11-26T00:10:00Z">
              <w:r w:rsidRPr="00920004">
                <w:rPr>
                  <w:rPrChange w:id="7256" w:author="phuong vu" w:date="2018-11-30T22:36:00Z">
                    <w:rPr/>
                  </w:rPrChange>
                </w:rPr>
                <w:t>Truy cập được trang web quản lí và đăng nhập thành công vào hệ thống.</w:t>
              </w:r>
            </w:ins>
            <w:ins w:id="7257" w:author="phuong vu" w:date="2018-11-26T00:13:00Z">
              <w:r w:rsidR="00026941" w:rsidRPr="00920004">
                <w:rPr>
                  <w:lang w:val="en-US"/>
                  <w:rPrChange w:id="7258" w:author="phuong vu" w:date="2018-11-30T22:36:00Z">
                    <w:rPr>
                      <w:lang w:val="en-US"/>
                    </w:rPr>
                  </w:rPrChange>
                </w:rPr>
                <w:t xml:space="preserve"> Truy cập được danh sách đơn hàng</w:t>
              </w:r>
            </w:ins>
            <w:ins w:id="7259" w:author="phuong vu" w:date="2018-11-26T00:14:00Z">
              <w:r w:rsidR="00026941" w:rsidRPr="00920004">
                <w:rPr>
                  <w:lang w:val="en-US"/>
                  <w:rPrChange w:id="7260" w:author="phuong vu" w:date="2018-11-30T22:36:00Z">
                    <w:rPr>
                      <w:lang w:val="en-US"/>
                    </w:rPr>
                  </w:rPrChange>
                </w:rPr>
                <w:t xml:space="preserve"> hoặc danh sách đơn hàng từ tìm kiếm đơn </w:t>
              </w:r>
            </w:ins>
            <w:ins w:id="7261" w:author="phuong vu" w:date="2018-11-26T00:15:00Z">
              <w:r w:rsidR="00026941" w:rsidRPr="00920004">
                <w:rPr>
                  <w:lang w:val="en-US"/>
                  <w:rPrChange w:id="7262" w:author="phuong vu" w:date="2018-11-30T22:36:00Z">
                    <w:rPr>
                      <w:lang w:val="en-US"/>
                    </w:rPr>
                  </w:rPrChange>
                </w:rPr>
                <w:t>hàng, lịch sử đơn hàng của khách hàng</w:t>
              </w:r>
            </w:ins>
          </w:p>
        </w:tc>
      </w:tr>
      <w:tr w:rsidR="00DD52EE" w:rsidRPr="00920004" w14:paraId="20ECB098" w14:textId="77777777" w:rsidTr="00026941">
        <w:trPr>
          <w:ins w:id="7263" w:author="phuong vu" w:date="2018-11-26T00:10:00Z"/>
        </w:trPr>
        <w:tc>
          <w:tcPr>
            <w:tcW w:w="2425" w:type="dxa"/>
          </w:tcPr>
          <w:p w14:paraId="7C749615" w14:textId="77777777" w:rsidR="00DD52EE" w:rsidRPr="00920004" w:rsidRDefault="00DD52EE" w:rsidP="00AB70EF">
            <w:pPr>
              <w:rPr>
                <w:ins w:id="7264" w:author="phuong vu" w:date="2018-11-26T00:10:00Z"/>
                <w:b/>
                <w:rPrChange w:id="7265" w:author="phuong vu" w:date="2018-11-30T22:36:00Z">
                  <w:rPr>
                    <w:ins w:id="7266" w:author="phuong vu" w:date="2018-11-26T00:10:00Z"/>
                  </w:rPr>
                </w:rPrChange>
              </w:rPr>
              <w:pPrChange w:id="7267" w:author="phuong vu" w:date="2018-11-30T21:26:00Z">
                <w:pPr>
                  <w:spacing w:line="276" w:lineRule="auto"/>
                </w:pPr>
              </w:pPrChange>
            </w:pPr>
            <w:ins w:id="7268" w:author="phuong vu" w:date="2018-11-26T00:10:00Z">
              <w:r w:rsidRPr="00920004">
                <w:rPr>
                  <w:b/>
                  <w:rPrChange w:id="7269" w:author="phuong vu" w:date="2018-11-30T22:36:00Z">
                    <w:rPr/>
                  </w:rPrChange>
                </w:rPr>
                <w:t>Cách xử lí</w:t>
              </w:r>
            </w:ins>
          </w:p>
        </w:tc>
        <w:tc>
          <w:tcPr>
            <w:tcW w:w="6686" w:type="dxa"/>
          </w:tcPr>
          <w:p w14:paraId="0A1324F3" w14:textId="3CFFE4DB" w:rsidR="00026941" w:rsidRPr="00920004" w:rsidRDefault="00DD52EE" w:rsidP="00AB70EF">
            <w:pPr>
              <w:rPr>
                <w:ins w:id="7270" w:author="phuong vu" w:date="2018-11-30T10:18:00Z"/>
                <w:lang w:val="en-US"/>
                <w:rPrChange w:id="7271" w:author="phuong vu" w:date="2018-11-30T22:36:00Z">
                  <w:rPr>
                    <w:ins w:id="7272" w:author="phuong vu" w:date="2018-11-30T10:18:00Z"/>
                    <w:lang w:val="en-US"/>
                  </w:rPr>
                </w:rPrChange>
              </w:rPr>
              <w:pPrChange w:id="7273" w:author="phuong vu" w:date="2018-11-30T21:26:00Z">
                <w:pPr>
                  <w:spacing w:line="276" w:lineRule="auto"/>
                </w:pPr>
              </w:pPrChange>
            </w:pPr>
            <w:ins w:id="7274" w:author="phuong vu" w:date="2018-11-26T00:10:00Z">
              <w:r w:rsidRPr="00920004">
                <w:rPr>
                  <w:rPrChange w:id="7275" w:author="phuong vu" w:date="2018-11-30T22:36:00Z">
                    <w:rPr/>
                  </w:rPrChange>
                </w:rPr>
                <w:t xml:space="preserve">Bước 1: </w:t>
              </w:r>
            </w:ins>
            <w:ins w:id="7276" w:author="phuong vu" w:date="2018-11-26T00:15:00Z">
              <w:r w:rsidR="00026941" w:rsidRPr="00920004">
                <w:rPr>
                  <w:lang w:val="en-US"/>
                  <w:rPrChange w:id="7277" w:author="phuong vu" w:date="2018-11-30T22:36:00Z">
                    <w:rPr>
                      <w:lang w:val="en-US"/>
                    </w:rPr>
                  </w:rPrChange>
                </w:rPr>
                <w:t>Chọn đơn hàng muốn xem.</w:t>
              </w:r>
            </w:ins>
          </w:p>
          <w:p w14:paraId="39E0711C" w14:textId="3DE9187C" w:rsidR="00990BDD" w:rsidRPr="00920004" w:rsidRDefault="00990BDD" w:rsidP="00AB70EF">
            <w:pPr>
              <w:rPr>
                <w:ins w:id="7278" w:author="phuong vu" w:date="2018-11-30T10:19:00Z"/>
                <w:lang w:val="en-US"/>
                <w:rPrChange w:id="7279" w:author="phuong vu" w:date="2018-11-30T22:36:00Z">
                  <w:rPr>
                    <w:ins w:id="7280" w:author="phuong vu" w:date="2018-11-30T10:19:00Z"/>
                    <w:lang w:val="en-US"/>
                  </w:rPr>
                </w:rPrChange>
              </w:rPr>
              <w:pPrChange w:id="7281" w:author="phuong vu" w:date="2018-11-30T21:26:00Z">
                <w:pPr>
                  <w:spacing w:line="276" w:lineRule="auto"/>
                </w:pPr>
              </w:pPrChange>
            </w:pPr>
            <w:ins w:id="7282" w:author="phuong vu" w:date="2018-11-30T10:18:00Z">
              <w:r w:rsidRPr="00920004">
                <w:rPr>
                  <w:lang w:val="en-US"/>
                  <w:rPrChange w:id="7283" w:author="phuong vu" w:date="2018-11-30T22:36:00Z">
                    <w:rPr>
                      <w:lang w:val="en-US"/>
                    </w:rPr>
                  </w:rPrChange>
                </w:rPr>
                <w:t>Bước</w:t>
              </w:r>
            </w:ins>
            <w:ins w:id="7284" w:author="phuong vu" w:date="2018-11-30T10:21:00Z">
              <w:r w:rsidRPr="00920004">
                <w:rPr>
                  <w:lang w:val="en-US"/>
                  <w:rPrChange w:id="7285" w:author="phuong vu" w:date="2018-11-30T22:36:00Z">
                    <w:rPr>
                      <w:lang w:val="en-US"/>
                    </w:rPr>
                  </w:rPrChange>
                </w:rPr>
                <w:t xml:space="preserve"> </w:t>
              </w:r>
            </w:ins>
            <w:ins w:id="7286" w:author="phuong vu" w:date="2018-11-30T10:19:00Z">
              <w:r w:rsidRPr="00920004">
                <w:rPr>
                  <w:lang w:val="en-US"/>
                  <w:rPrChange w:id="7287" w:author="phuong vu" w:date="2018-11-30T22:36:00Z">
                    <w:rPr>
                      <w:lang w:val="en-US"/>
                    </w:rPr>
                  </w:rPrChange>
                </w:rPr>
                <w:t>2:</w:t>
              </w:r>
            </w:ins>
            <w:ins w:id="7288" w:author="phuong vu" w:date="2018-11-30T10:21:00Z">
              <w:r w:rsidRPr="00920004">
                <w:rPr>
                  <w:lang w:val="en-US"/>
                  <w:rPrChange w:id="7289" w:author="phuong vu" w:date="2018-11-30T22:36:00Z">
                    <w:rPr>
                      <w:lang w:val="en-US"/>
                    </w:rPr>
                  </w:rPrChange>
                </w:rPr>
                <w:t xml:space="preserve"> </w:t>
              </w:r>
            </w:ins>
            <w:ins w:id="7290" w:author="phuong vu" w:date="2018-11-30T10:19:00Z">
              <w:r w:rsidRPr="00920004">
                <w:rPr>
                  <w:lang w:val="en-US"/>
                  <w:rPrChange w:id="7291" w:author="phuong vu" w:date="2018-11-30T22:36:00Z">
                    <w:rPr>
                      <w:lang w:val="en-US"/>
                    </w:rPr>
                  </w:rPrChange>
                </w:rPr>
                <w:t xml:space="preserve">Hệ thống trả về </w:t>
              </w:r>
            </w:ins>
            <w:ins w:id="7292" w:author="phuong vu" w:date="2018-11-30T10:20:00Z">
              <w:r w:rsidRPr="00920004">
                <w:rPr>
                  <w:lang w:val="en-US"/>
                  <w:rPrChange w:id="7293" w:author="phuong vu" w:date="2018-11-30T22:36:00Z">
                    <w:rPr>
                      <w:lang w:val="en-US"/>
                    </w:rPr>
                  </w:rPrChange>
                </w:rPr>
                <w:t xml:space="preserve">thông tin </w:t>
              </w:r>
            </w:ins>
            <w:ins w:id="7294" w:author="phuong vu" w:date="2018-11-30T10:21:00Z">
              <w:r w:rsidRPr="00920004">
                <w:rPr>
                  <w:lang w:val="en-US"/>
                  <w:rPrChange w:id="7295" w:author="phuong vu" w:date="2018-11-30T22:36:00Z">
                    <w:rPr>
                      <w:lang w:val="en-US"/>
                    </w:rPr>
                  </w:rPrChange>
                </w:rPr>
                <w:t>đơn hàng theo ID đơn hàng.</w:t>
              </w:r>
            </w:ins>
          </w:p>
          <w:p w14:paraId="198BBD5F" w14:textId="553BE541" w:rsidR="00026941" w:rsidRPr="00920004" w:rsidRDefault="00DD52EE" w:rsidP="00AB70EF">
            <w:pPr>
              <w:rPr>
                <w:ins w:id="7296" w:author="phuong vu" w:date="2018-11-26T00:10:00Z"/>
                <w:lang w:val="en-US"/>
                <w:rPrChange w:id="7297" w:author="phuong vu" w:date="2018-11-30T22:36:00Z">
                  <w:rPr>
                    <w:ins w:id="7298" w:author="phuong vu" w:date="2018-11-26T00:10:00Z"/>
                  </w:rPr>
                </w:rPrChange>
              </w:rPr>
              <w:pPrChange w:id="7299" w:author="phuong vu" w:date="2018-11-30T21:26:00Z">
                <w:pPr>
                  <w:spacing w:line="276" w:lineRule="auto"/>
                </w:pPr>
              </w:pPrChange>
            </w:pPr>
            <w:ins w:id="7300" w:author="phuong vu" w:date="2018-11-26T00:10:00Z">
              <w:r w:rsidRPr="00920004">
                <w:rPr>
                  <w:rPrChange w:id="7301" w:author="phuong vu" w:date="2018-11-30T22:36:00Z">
                    <w:rPr/>
                  </w:rPrChange>
                </w:rPr>
                <w:t xml:space="preserve">Bước </w:t>
              </w:r>
            </w:ins>
            <w:ins w:id="7302" w:author="phuong vu" w:date="2018-11-30T10:21:00Z">
              <w:r w:rsidR="00990BDD" w:rsidRPr="00920004">
                <w:rPr>
                  <w:lang w:val="en-US"/>
                  <w:rPrChange w:id="7303" w:author="phuong vu" w:date="2018-11-30T22:36:00Z">
                    <w:rPr>
                      <w:lang w:val="en-US"/>
                    </w:rPr>
                  </w:rPrChange>
                </w:rPr>
                <w:t>3</w:t>
              </w:r>
            </w:ins>
            <w:ins w:id="7304" w:author="phuong vu" w:date="2018-11-26T00:10:00Z">
              <w:r w:rsidRPr="00920004">
                <w:rPr>
                  <w:rPrChange w:id="7305" w:author="phuong vu" w:date="2018-11-30T22:36:00Z">
                    <w:rPr/>
                  </w:rPrChange>
                </w:rPr>
                <w:t>:</w:t>
              </w:r>
            </w:ins>
            <w:ins w:id="7306" w:author="phuong vu" w:date="2018-11-26T00:15:00Z">
              <w:r w:rsidR="00026941" w:rsidRPr="00920004">
                <w:rPr>
                  <w:lang w:val="en-US"/>
                  <w:rPrChange w:id="7307" w:author="phuong vu" w:date="2018-11-30T22:36:00Z">
                    <w:rPr>
                      <w:lang w:val="en-US"/>
                    </w:rPr>
                  </w:rPrChange>
                </w:rPr>
                <w:t xml:space="preserve"> Hiển thị đơn hàng</w:t>
              </w:r>
            </w:ins>
            <w:ins w:id="7308" w:author="phuong vu" w:date="2018-11-30T10:18:00Z">
              <w:r w:rsidR="00990BDD" w:rsidRPr="00920004">
                <w:rPr>
                  <w:lang w:val="en-US"/>
                  <w:rPrChange w:id="7309" w:author="phuong vu" w:date="2018-11-30T22:36:00Z">
                    <w:rPr>
                      <w:lang w:val="en-US"/>
                    </w:rPr>
                  </w:rPrChange>
                </w:rPr>
                <w:t xml:space="preserve"> và chức năng</w:t>
              </w:r>
            </w:ins>
            <w:ins w:id="7310" w:author="phuong vu" w:date="2018-11-26T00:15:00Z">
              <w:r w:rsidR="00026941" w:rsidRPr="00920004">
                <w:rPr>
                  <w:lang w:val="en-US"/>
                  <w:rPrChange w:id="7311" w:author="phuong vu" w:date="2018-11-30T22:36:00Z">
                    <w:rPr>
                      <w:lang w:val="en-US"/>
                    </w:rPr>
                  </w:rPrChange>
                </w:rPr>
                <w:t xml:space="preserve"> theo</w:t>
              </w:r>
            </w:ins>
            <w:ins w:id="7312" w:author="phuong vu" w:date="2018-11-26T00:16:00Z">
              <w:r w:rsidR="00026941" w:rsidRPr="00920004">
                <w:rPr>
                  <w:lang w:val="en-US"/>
                  <w:rPrChange w:id="7313" w:author="phuong vu" w:date="2018-11-30T22:36:00Z">
                    <w:rPr>
                      <w:lang w:val="en-US"/>
                    </w:rPr>
                  </w:rPrChange>
                </w:rPr>
                <w:t xml:space="preserve"> đối tượng sử dụn</w:t>
              </w:r>
            </w:ins>
            <w:ins w:id="7314" w:author="phuong vu" w:date="2018-11-26T00:24:00Z">
              <w:r w:rsidR="00B3221F" w:rsidRPr="00920004">
                <w:rPr>
                  <w:lang w:val="en-US"/>
                  <w:rPrChange w:id="7315" w:author="phuong vu" w:date="2018-11-30T22:36:00Z">
                    <w:rPr>
                      <w:lang w:val="en-US"/>
                    </w:rPr>
                  </w:rPrChange>
                </w:rPr>
                <w:t>g</w:t>
              </w:r>
            </w:ins>
            <w:ins w:id="7316" w:author="phuong vu" w:date="2018-11-26T00:16:00Z">
              <w:r w:rsidR="00026941" w:rsidRPr="00920004">
                <w:rPr>
                  <w:lang w:val="en-US"/>
                  <w:rPrChange w:id="7317" w:author="phuong vu" w:date="2018-11-30T22:36:00Z">
                    <w:rPr>
                      <w:lang w:val="en-US"/>
                    </w:rPr>
                  </w:rPrChange>
                </w:rPr>
                <w:t>.</w:t>
              </w:r>
            </w:ins>
          </w:p>
        </w:tc>
      </w:tr>
      <w:tr w:rsidR="00DD52EE" w:rsidRPr="00920004" w14:paraId="3114017C" w14:textId="77777777" w:rsidTr="00026941">
        <w:trPr>
          <w:ins w:id="7318" w:author="phuong vu" w:date="2018-11-26T00:10:00Z"/>
        </w:trPr>
        <w:tc>
          <w:tcPr>
            <w:tcW w:w="2425" w:type="dxa"/>
          </w:tcPr>
          <w:p w14:paraId="333F6AD8" w14:textId="77777777" w:rsidR="00DD52EE" w:rsidRPr="00920004" w:rsidRDefault="00DD52EE" w:rsidP="00AB70EF">
            <w:pPr>
              <w:rPr>
                <w:ins w:id="7319" w:author="phuong vu" w:date="2018-11-26T00:10:00Z"/>
                <w:b/>
                <w:rPrChange w:id="7320" w:author="phuong vu" w:date="2018-11-30T22:36:00Z">
                  <w:rPr>
                    <w:ins w:id="7321" w:author="phuong vu" w:date="2018-11-26T00:10:00Z"/>
                  </w:rPr>
                </w:rPrChange>
              </w:rPr>
              <w:pPrChange w:id="7322" w:author="phuong vu" w:date="2018-11-30T21:26:00Z">
                <w:pPr>
                  <w:spacing w:line="276" w:lineRule="auto"/>
                </w:pPr>
              </w:pPrChange>
            </w:pPr>
            <w:ins w:id="7323" w:author="phuong vu" w:date="2018-11-26T00:10:00Z">
              <w:r w:rsidRPr="00920004">
                <w:rPr>
                  <w:b/>
                  <w:rPrChange w:id="7324" w:author="phuong vu" w:date="2018-11-30T22:36:00Z">
                    <w:rPr/>
                  </w:rPrChange>
                </w:rPr>
                <w:t>Kết quả</w:t>
              </w:r>
            </w:ins>
          </w:p>
        </w:tc>
        <w:tc>
          <w:tcPr>
            <w:tcW w:w="6686" w:type="dxa"/>
          </w:tcPr>
          <w:p w14:paraId="55BF9069" w14:textId="31E2C8CB" w:rsidR="00DD52EE" w:rsidRPr="00920004" w:rsidRDefault="00026941" w:rsidP="00AB70EF">
            <w:pPr>
              <w:rPr>
                <w:ins w:id="7325" w:author="phuong vu" w:date="2018-11-26T00:10:00Z"/>
                <w:lang w:val="en-US"/>
                <w:rPrChange w:id="7326" w:author="phuong vu" w:date="2018-11-30T22:36:00Z">
                  <w:rPr>
                    <w:ins w:id="7327" w:author="phuong vu" w:date="2018-11-26T00:10:00Z"/>
                  </w:rPr>
                </w:rPrChange>
              </w:rPr>
              <w:pPrChange w:id="7328" w:author="phuong vu" w:date="2018-11-30T21:26:00Z">
                <w:pPr>
                  <w:spacing w:line="276" w:lineRule="auto"/>
                  <w:jc w:val="left"/>
                </w:pPr>
              </w:pPrChange>
            </w:pPr>
            <w:ins w:id="7329" w:author="phuong vu" w:date="2018-11-26T00:16:00Z">
              <w:r w:rsidRPr="00920004">
                <w:rPr>
                  <w:lang w:val="en-US"/>
                  <w:rPrChange w:id="7330" w:author="phuong vu" w:date="2018-11-30T22:36:00Z">
                    <w:rPr>
                      <w:lang w:val="en-US"/>
                    </w:rPr>
                  </w:rPrChange>
                </w:rPr>
                <w:t>Hiển thị thông tin chi tiết đơn hàng.</w:t>
              </w:r>
            </w:ins>
          </w:p>
        </w:tc>
      </w:tr>
      <w:tr w:rsidR="00DD52EE" w:rsidRPr="00920004" w14:paraId="705893EF" w14:textId="77777777" w:rsidTr="00026941">
        <w:trPr>
          <w:ins w:id="7331" w:author="phuong vu" w:date="2018-11-26T00:10:00Z"/>
        </w:trPr>
        <w:tc>
          <w:tcPr>
            <w:tcW w:w="2425" w:type="dxa"/>
          </w:tcPr>
          <w:p w14:paraId="6789B6C1" w14:textId="77777777" w:rsidR="00DD52EE" w:rsidRPr="00920004" w:rsidRDefault="00DD52EE" w:rsidP="00AB70EF">
            <w:pPr>
              <w:rPr>
                <w:ins w:id="7332" w:author="phuong vu" w:date="2018-11-26T00:10:00Z"/>
                <w:b/>
                <w:rPrChange w:id="7333" w:author="phuong vu" w:date="2018-11-30T22:36:00Z">
                  <w:rPr>
                    <w:ins w:id="7334" w:author="phuong vu" w:date="2018-11-26T00:10:00Z"/>
                  </w:rPr>
                </w:rPrChange>
              </w:rPr>
              <w:pPrChange w:id="7335" w:author="phuong vu" w:date="2018-11-30T21:26:00Z">
                <w:pPr>
                  <w:spacing w:line="276" w:lineRule="auto"/>
                </w:pPr>
              </w:pPrChange>
            </w:pPr>
            <w:ins w:id="7336" w:author="phuong vu" w:date="2018-11-26T00:10:00Z">
              <w:r w:rsidRPr="00920004">
                <w:rPr>
                  <w:b/>
                  <w:rPrChange w:id="7337" w:author="phuong vu" w:date="2018-11-30T22:36:00Z">
                    <w:rPr/>
                  </w:rPrChange>
                </w:rPr>
                <w:t>Ghi chú</w:t>
              </w:r>
            </w:ins>
          </w:p>
        </w:tc>
        <w:tc>
          <w:tcPr>
            <w:tcW w:w="6686" w:type="dxa"/>
          </w:tcPr>
          <w:p w14:paraId="2934F99C" w14:textId="77777777" w:rsidR="00DD52EE" w:rsidRPr="00920004" w:rsidRDefault="00DD52EE" w:rsidP="00BD0851">
            <w:pPr>
              <w:keepNext/>
              <w:spacing w:before="240" w:line="0" w:lineRule="atLeast"/>
              <w:rPr>
                <w:ins w:id="7338" w:author="phuong vu" w:date="2018-11-26T00:10:00Z"/>
                <w:rPrChange w:id="7339" w:author="phuong vu" w:date="2018-11-30T22:36:00Z">
                  <w:rPr>
                    <w:ins w:id="7340" w:author="phuong vu" w:date="2018-11-26T00:10:00Z"/>
                  </w:rPr>
                </w:rPrChange>
              </w:rPr>
              <w:pPrChange w:id="7341" w:author="phuong vu" w:date="2018-11-30T14:16:00Z">
                <w:pPr>
                  <w:keepNext/>
                  <w:spacing w:line="276" w:lineRule="auto"/>
                </w:pPr>
              </w:pPrChange>
            </w:pPr>
          </w:p>
        </w:tc>
      </w:tr>
    </w:tbl>
    <w:p w14:paraId="542854D3" w14:textId="3FEE23B5" w:rsidR="00DD52EE" w:rsidRPr="00920004" w:rsidRDefault="00026941" w:rsidP="00A17FA5">
      <w:pPr>
        <w:pStyle w:val="Caption"/>
        <w:rPr>
          <w:ins w:id="7342" w:author="phuong vu" w:date="2018-11-26T00:06:00Z"/>
          <w:lang w:val="en-US"/>
          <w:rPrChange w:id="7343" w:author="phuong vu" w:date="2018-11-30T22:36:00Z">
            <w:rPr>
              <w:ins w:id="7344" w:author="phuong vu" w:date="2018-11-26T00:06:00Z"/>
              <w:lang w:val="en-US"/>
            </w:rPr>
          </w:rPrChange>
        </w:rPr>
        <w:pPrChange w:id="7345" w:author="phuong vu" w:date="2018-11-30T22:42:00Z">
          <w:pPr>
            <w:pStyle w:val="Heading4"/>
          </w:pPr>
        </w:pPrChange>
      </w:pPr>
      <w:bookmarkStart w:id="7346" w:name="_Toc531381595"/>
      <w:ins w:id="7347" w:author="phuong vu" w:date="2018-11-26T00:18:00Z">
        <w:r w:rsidRPr="00920004">
          <w:rPr>
            <w:rPrChange w:id="7348" w:author="phuong vu" w:date="2018-11-30T22:36:00Z">
              <w:rPr/>
            </w:rPrChange>
          </w:rPr>
          <w:t xml:space="preserve">Bảng </w:t>
        </w:r>
      </w:ins>
      <w:ins w:id="7349" w:author="phuong vu" w:date="2018-11-30T14:54:00Z">
        <w:r w:rsidR="00D632EE" w:rsidRPr="00920004">
          <w:rPr>
            <w:rPrChange w:id="7350" w:author="phuong vu" w:date="2018-11-30T22:36:00Z">
              <w:rPr/>
            </w:rPrChange>
          </w:rPr>
          <w:fldChar w:fldCharType="begin"/>
        </w:r>
        <w:r w:rsidR="00D632EE" w:rsidRPr="00920004">
          <w:rPr>
            <w:rPrChange w:id="7351" w:author="phuong vu" w:date="2018-11-30T22:36:00Z">
              <w:rPr/>
            </w:rPrChange>
          </w:rPr>
          <w:instrText xml:space="preserve"> STYLEREF 1 \s </w:instrText>
        </w:r>
      </w:ins>
      <w:r w:rsidR="00D632EE" w:rsidRPr="00920004">
        <w:rPr>
          <w:rPrChange w:id="7352" w:author="phuong vu" w:date="2018-11-30T22:36:00Z">
            <w:rPr/>
          </w:rPrChange>
        </w:rPr>
        <w:fldChar w:fldCharType="separate"/>
      </w:r>
      <w:r w:rsidR="00B5490C">
        <w:rPr>
          <w:noProof/>
        </w:rPr>
        <w:t>1</w:t>
      </w:r>
      <w:ins w:id="7353" w:author="phuong vu" w:date="2018-11-30T14:54:00Z">
        <w:r w:rsidR="00D632EE" w:rsidRPr="00920004">
          <w:rPr>
            <w:rPrChange w:id="7354" w:author="phuong vu" w:date="2018-11-30T22:36:00Z">
              <w:rPr/>
            </w:rPrChange>
          </w:rPr>
          <w:fldChar w:fldCharType="end"/>
        </w:r>
        <w:r w:rsidR="00D632EE" w:rsidRPr="00920004">
          <w:rPr>
            <w:rPrChange w:id="7355" w:author="phuong vu" w:date="2018-11-30T22:36:00Z">
              <w:rPr/>
            </w:rPrChange>
          </w:rPr>
          <w:t>.</w:t>
        </w:r>
        <w:r w:rsidR="00D632EE" w:rsidRPr="00920004">
          <w:rPr>
            <w:rPrChange w:id="7356" w:author="phuong vu" w:date="2018-11-30T22:36:00Z">
              <w:rPr/>
            </w:rPrChange>
          </w:rPr>
          <w:fldChar w:fldCharType="begin"/>
        </w:r>
        <w:r w:rsidR="00D632EE" w:rsidRPr="00920004">
          <w:rPr>
            <w:rPrChange w:id="7357" w:author="phuong vu" w:date="2018-11-30T22:36:00Z">
              <w:rPr/>
            </w:rPrChange>
          </w:rPr>
          <w:instrText xml:space="preserve"> SEQ Bảng \* ARABIC \s 1 </w:instrText>
        </w:r>
      </w:ins>
      <w:r w:rsidR="00D632EE" w:rsidRPr="00920004">
        <w:rPr>
          <w:rPrChange w:id="7358" w:author="phuong vu" w:date="2018-11-30T22:36:00Z">
            <w:rPr/>
          </w:rPrChange>
        </w:rPr>
        <w:fldChar w:fldCharType="separate"/>
      </w:r>
      <w:ins w:id="7359" w:author="phuong vu" w:date="2018-11-30T22:44:00Z">
        <w:r w:rsidR="00B5490C">
          <w:rPr>
            <w:noProof/>
          </w:rPr>
          <w:t>3</w:t>
        </w:r>
      </w:ins>
      <w:ins w:id="7360" w:author="phuong vu" w:date="2018-11-30T14:54:00Z">
        <w:r w:rsidR="00D632EE" w:rsidRPr="00920004">
          <w:rPr>
            <w:rPrChange w:id="7361" w:author="phuong vu" w:date="2018-11-30T22:36:00Z">
              <w:rPr/>
            </w:rPrChange>
          </w:rPr>
          <w:fldChar w:fldCharType="end"/>
        </w:r>
      </w:ins>
      <w:ins w:id="7362" w:author="phuong vu" w:date="2018-11-26T00:18:00Z">
        <w:r w:rsidRPr="00920004">
          <w:rPr>
            <w:lang w:val="en-US"/>
            <w:rPrChange w:id="7363" w:author="phuong vu" w:date="2018-11-30T22:36:00Z">
              <w:rPr>
                <w:lang w:val="en-US"/>
              </w:rPr>
            </w:rPrChange>
          </w:rPr>
          <w:t xml:space="preserve"> Chức năng xem chi tiết đơn hàng</w:t>
        </w:r>
      </w:ins>
      <w:bookmarkEnd w:id="7346"/>
    </w:p>
    <w:p w14:paraId="28DBC81C" w14:textId="729A1451" w:rsidR="00DD52EE" w:rsidRPr="00920004" w:rsidRDefault="00DD52EE" w:rsidP="00AB70EF">
      <w:pPr>
        <w:pStyle w:val="Heading4"/>
        <w:rPr>
          <w:ins w:id="7364" w:author="phuong vu" w:date="2018-11-22T13:51:00Z"/>
          <w:rPrChange w:id="7365" w:author="phuong vu" w:date="2018-11-30T22:36:00Z">
            <w:rPr>
              <w:ins w:id="7366" w:author="phuong vu" w:date="2018-11-22T13:51:00Z"/>
            </w:rPr>
          </w:rPrChange>
        </w:rPr>
        <w:pPrChange w:id="7367" w:author="phuong vu" w:date="2018-11-30T21:29:00Z">
          <w:pPr>
            <w:pStyle w:val="Heading4"/>
          </w:pPr>
        </w:pPrChange>
      </w:pPr>
      <w:bookmarkStart w:id="7368" w:name="_Toc531380653"/>
      <w:ins w:id="7369" w:author="phuong vu" w:date="2018-11-26T00:06:00Z">
        <w:r w:rsidRPr="00920004">
          <w:rPr>
            <w:rPrChange w:id="7370" w:author="phuong vu" w:date="2018-11-30T22:36:00Z">
              <w:rPr>
                <w:lang w:val="en-US"/>
              </w:rPr>
            </w:rPrChange>
          </w:rPr>
          <w:t>Thay đổi trạng thái đơn hàng</w:t>
        </w:r>
      </w:ins>
      <w:bookmarkEnd w:id="7368"/>
    </w:p>
    <w:tbl>
      <w:tblPr>
        <w:tblStyle w:val="TableGrid"/>
        <w:tblW w:w="0" w:type="auto"/>
        <w:tblLook w:val="04A0" w:firstRow="1" w:lastRow="0" w:firstColumn="1" w:lastColumn="0" w:noHBand="0" w:noVBand="1"/>
        <w:tblPrChange w:id="7371" w:author="phuong vu" w:date="2018-11-30T21:26:00Z">
          <w:tblPr>
            <w:tblStyle w:val="TableGrid"/>
            <w:tblW w:w="0" w:type="auto"/>
            <w:tblLook w:val="04A0" w:firstRow="1" w:lastRow="0" w:firstColumn="1" w:lastColumn="0" w:noHBand="0" w:noVBand="1"/>
          </w:tblPr>
        </w:tblPrChange>
      </w:tblPr>
      <w:tblGrid>
        <w:gridCol w:w="2350"/>
        <w:gridCol w:w="6427"/>
        <w:tblGridChange w:id="7372">
          <w:tblGrid>
            <w:gridCol w:w="2346"/>
            <w:gridCol w:w="4"/>
            <w:gridCol w:w="6427"/>
          </w:tblGrid>
        </w:tblGridChange>
      </w:tblGrid>
      <w:tr w:rsidR="00C774DC" w:rsidRPr="00920004" w14:paraId="52832A67" w14:textId="77777777" w:rsidTr="00AB70EF">
        <w:trPr>
          <w:ins w:id="7373" w:author="phuong vu" w:date="2018-11-22T13:51:00Z"/>
        </w:trPr>
        <w:tc>
          <w:tcPr>
            <w:tcW w:w="2425" w:type="dxa"/>
            <w:tcPrChange w:id="7374" w:author="phuong vu" w:date="2018-11-30T21:26:00Z">
              <w:tcPr>
                <w:tcW w:w="2425" w:type="dxa"/>
              </w:tcPr>
            </w:tcPrChange>
          </w:tcPr>
          <w:p w14:paraId="0BBD1439" w14:textId="77777777" w:rsidR="00C774DC" w:rsidRPr="00920004" w:rsidRDefault="00C774DC" w:rsidP="00AB70EF">
            <w:pPr>
              <w:rPr>
                <w:ins w:id="7375" w:author="phuong vu" w:date="2018-11-22T13:51:00Z"/>
                <w:b/>
                <w:rPrChange w:id="7376" w:author="phuong vu" w:date="2018-11-30T22:36:00Z">
                  <w:rPr>
                    <w:ins w:id="7377" w:author="phuong vu" w:date="2018-11-22T13:51:00Z"/>
                  </w:rPr>
                </w:rPrChange>
              </w:rPr>
              <w:pPrChange w:id="7378" w:author="phuong vu" w:date="2018-11-30T21:26:00Z">
                <w:pPr>
                  <w:spacing w:line="276" w:lineRule="auto"/>
                </w:pPr>
              </w:pPrChange>
            </w:pPr>
            <w:ins w:id="7379" w:author="phuong vu" w:date="2018-11-22T13:51:00Z">
              <w:r w:rsidRPr="00920004">
                <w:rPr>
                  <w:b/>
                  <w:rPrChange w:id="7380" w:author="phuong vu" w:date="2018-11-30T22:36:00Z">
                    <w:rPr/>
                  </w:rPrChange>
                </w:rPr>
                <w:t>Mã yêu cầu</w:t>
              </w:r>
            </w:ins>
          </w:p>
        </w:tc>
        <w:tc>
          <w:tcPr>
            <w:tcW w:w="6686" w:type="dxa"/>
            <w:vAlign w:val="center"/>
            <w:tcPrChange w:id="7381" w:author="phuong vu" w:date="2018-11-30T21:26:00Z">
              <w:tcPr>
                <w:tcW w:w="6686" w:type="dxa"/>
                <w:gridSpan w:val="2"/>
              </w:tcPr>
            </w:tcPrChange>
          </w:tcPr>
          <w:p w14:paraId="6FBD76CB" w14:textId="542ABB9D" w:rsidR="00C774DC" w:rsidRPr="00920004" w:rsidRDefault="00C774DC" w:rsidP="00AB70EF">
            <w:pPr>
              <w:rPr>
                <w:ins w:id="7382" w:author="phuong vu" w:date="2018-11-22T13:51:00Z"/>
                <w:lang w:val="en-US"/>
                <w:rPrChange w:id="7383" w:author="phuong vu" w:date="2018-11-30T22:36:00Z">
                  <w:rPr>
                    <w:ins w:id="7384" w:author="phuong vu" w:date="2018-11-22T13:51:00Z"/>
                    <w:lang w:val="en-US"/>
                  </w:rPr>
                </w:rPrChange>
              </w:rPr>
              <w:pPrChange w:id="7385" w:author="phuong vu" w:date="2018-11-30T21:26:00Z">
                <w:pPr>
                  <w:spacing w:line="276" w:lineRule="auto"/>
                </w:pPr>
              </w:pPrChange>
            </w:pPr>
            <w:ins w:id="7386" w:author="phuong vu" w:date="2018-11-22T13:51:00Z">
              <w:r w:rsidRPr="00920004">
                <w:rPr>
                  <w:lang w:val="en-US"/>
                  <w:rPrChange w:id="7387" w:author="phuong vu" w:date="2018-11-30T22:36:00Z">
                    <w:rPr>
                      <w:lang w:val="en-US"/>
                    </w:rPr>
                  </w:rPrChange>
                </w:rPr>
                <w:t>GU_01</w:t>
              </w:r>
            </w:ins>
            <w:ins w:id="7388" w:author="phuong vu" w:date="2018-11-26T00:06:00Z">
              <w:r w:rsidR="00DD52EE" w:rsidRPr="00920004">
                <w:rPr>
                  <w:lang w:val="en-US"/>
                  <w:rPrChange w:id="7389" w:author="phuong vu" w:date="2018-11-30T22:36:00Z">
                    <w:rPr>
                      <w:lang w:val="en-US"/>
                    </w:rPr>
                  </w:rPrChange>
                </w:rPr>
                <w:t>_03</w:t>
              </w:r>
            </w:ins>
          </w:p>
        </w:tc>
      </w:tr>
      <w:tr w:rsidR="00C774DC" w:rsidRPr="00920004" w14:paraId="4BD973C3" w14:textId="77777777" w:rsidTr="00C774DC">
        <w:trPr>
          <w:ins w:id="7390" w:author="phuong vu" w:date="2018-11-22T13:51:00Z"/>
        </w:trPr>
        <w:tc>
          <w:tcPr>
            <w:tcW w:w="2425" w:type="dxa"/>
          </w:tcPr>
          <w:p w14:paraId="0CFE978C" w14:textId="77777777" w:rsidR="00C774DC" w:rsidRPr="00920004" w:rsidRDefault="00C774DC" w:rsidP="00AB70EF">
            <w:pPr>
              <w:rPr>
                <w:ins w:id="7391" w:author="phuong vu" w:date="2018-11-22T13:51:00Z"/>
                <w:b/>
                <w:rPrChange w:id="7392" w:author="phuong vu" w:date="2018-11-30T22:36:00Z">
                  <w:rPr>
                    <w:ins w:id="7393" w:author="phuong vu" w:date="2018-11-22T13:51:00Z"/>
                  </w:rPr>
                </w:rPrChange>
              </w:rPr>
              <w:pPrChange w:id="7394" w:author="phuong vu" w:date="2018-11-30T21:26:00Z">
                <w:pPr>
                  <w:spacing w:line="276" w:lineRule="auto"/>
                </w:pPr>
              </w:pPrChange>
            </w:pPr>
            <w:ins w:id="7395" w:author="phuong vu" w:date="2018-11-22T13:51:00Z">
              <w:r w:rsidRPr="00920004">
                <w:rPr>
                  <w:b/>
                  <w:rPrChange w:id="7396" w:author="phuong vu" w:date="2018-11-30T22:36:00Z">
                    <w:rPr/>
                  </w:rPrChange>
                </w:rPr>
                <w:t>Tên chức năng</w:t>
              </w:r>
            </w:ins>
          </w:p>
        </w:tc>
        <w:tc>
          <w:tcPr>
            <w:tcW w:w="6686" w:type="dxa"/>
          </w:tcPr>
          <w:p w14:paraId="1E089F71" w14:textId="797E7EFA" w:rsidR="00C774DC" w:rsidRPr="00920004" w:rsidRDefault="00026941" w:rsidP="00AB70EF">
            <w:pPr>
              <w:rPr>
                <w:ins w:id="7397" w:author="phuong vu" w:date="2018-11-22T13:51:00Z"/>
                <w:lang w:val="en-US"/>
                <w:rPrChange w:id="7398" w:author="phuong vu" w:date="2018-11-30T22:36:00Z">
                  <w:rPr>
                    <w:ins w:id="7399" w:author="phuong vu" w:date="2018-11-22T13:51:00Z"/>
                  </w:rPr>
                </w:rPrChange>
              </w:rPr>
              <w:pPrChange w:id="7400" w:author="phuong vu" w:date="2018-11-30T21:26:00Z">
                <w:pPr>
                  <w:spacing w:line="276" w:lineRule="auto"/>
                </w:pPr>
              </w:pPrChange>
            </w:pPr>
            <w:ins w:id="7401" w:author="phuong vu" w:date="2018-11-26T00:19:00Z">
              <w:r w:rsidRPr="00920004">
                <w:rPr>
                  <w:lang w:val="en-US"/>
                  <w:rPrChange w:id="7402" w:author="phuong vu" w:date="2018-11-30T22:36:00Z">
                    <w:rPr>
                      <w:lang w:val="en-US"/>
                    </w:rPr>
                  </w:rPrChange>
                </w:rPr>
                <w:t>Thay đổi trạng thái đơn hàng</w:t>
              </w:r>
            </w:ins>
          </w:p>
        </w:tc>
      </w:tr>
      <w:tr w:rsidR="00C774DC" w:rsidRPr="00920004" w14:paraId="1DA635D7" w14:textId="77777777" w:rsidTr="00C774DC">
        <w:trPr>
          <w:ins w:id="7403" w:author="phuong vu" w:date="2018-11-22T13:51:00Z"/>
        </w:trPr>
        <w:tc>
          <w:tcPr>
            <w:tcW w:w="2425" w:type="dxa"/>
          </w:tcPr>
          <w:p w14:paraId="703AE524" w14:textId="77777777" w:rsidR="00C774DC" w:rsidRPr="00920004" w:rsidRDefault="00C774DC" w:rsidP="00AB70EF">
            <w:pPr>
              <w:rPr>
                <w:ins w:id="7404" w:author="phuong vu" w:date="2018-11-22T13:51:00Z"/>
                <w:b/>
                <w:rPrChange w:id="7405" w:author="phuong vu" w:date="2018-11-30T22:36:00Z">
                  <w:rPr>
                    <w:ins w:id="7406" w:author="phuong vu" w:date="2018-11-22T13:51:00Z"/>
                  </w:rPr>
                </w:rPrChange>
              </w:rPr>
              <w:pPrChange w:id="7407" w:author="phuong vu" w:date="2018-11-30T21:26:00Z">
                <w:pPr>
                  <w:spacing w:line="276" w:lineRule="auto"/>
                </w:pPr>
              </w:pPrChange>
            </w:pPr>
            <w:ins w:id="7408" w:author="phuong vu" w:date="2018-11-22T13:51:00Z">
              <w:r w:rsidRPr="00920004">
                <w:rPr>
                  <w:b/>
                  <w:rPrChange w:id="7409" w:author="phuong vu" w:date="2018-11-30T22:36:00Z">
                    <w:rPr/>
                  </w:rPrChange>
                </w:rPr>
                <w:t>Đối tượng sử dụng</w:t>
              </w:r>
            </w:ins>
          </w:p>
        </w:tc>
        <w:tc>
          <w:tcPr>
            <w:tcW w:w="6686" w:type="dxa"/>
          </w:tcPr>
          <w:p w14:paraId="1E758619" w14:textId="7F44DDF4" w:rsidR="00C774DC" w:rsidRPr="00920004" w:rsidRDefault="00C774DC" w:rsidP="00AB70EF">
            <w:pPr>
              <w:rPr>
                <w:ins w:id="7410" w:author="phuong vu" w:date="2018-11-22T13:51:00Z"/>
                <w:lang w:val="en-US"/>
                <w:rPrChange w:id="7411" w:author="phuong vu" w:date="2018-11-30T22:36:00Z">
                  <w:rPr>
                    <w:ins w:id="7412" w:author="phuong vu" w:date="2018-11-22T13:51:00Z"/>
                    <w:lang w:val="en-US"/>
                  </w:rPr>
                </w:rPrChange>
              </w:rPr>
              <w:pPrChange w:id="7413" w:author="phuong vu" w:date="2018-11-30T21:26:00Z">
                <w:pPr>
                  <w:spacing w:line="276" w:lineRule="auto"/>
                </w:pPr>
              </w:pPrChange>
            </w:pPr>
            <w:ins w:id="7414" w:author="phuong vu" w:date="2018-11-22T13:51:00Z">
              <w:r w:rsidRPr="00920004">
                <w:rPr>
                  <w:rPrChange w:id="7415" w:author="phuong vu" w:date="2018-11-30T22:36:00Z">
                    <w:rPr>
                      <w:lang w:val="en-US"/>
                    </w:rPr>
                  </w:rPrChange>
                </w:rPr>
                <w:t>Nhân viên cửa hàng (Nhân viên quản lí đơn hàng, Nhân viên xử lí đơn hàng)</w:t>
              </w:r>
            </w:ins>
            <w:ins w:id="7416" w:author="phuong vu" w:date="2018-11-30T21:26:00Z">
              <w:r w:rsidR="00AB70EF" w:rsidRPr="00920004">
                <w:rPr>
                  <w:lang w:val="en-US"/>
                  <w:rPrChange w:id="7417" w:author="phuong vu" w:date="2018-11-30T22:36:00Z">
                    <w:rPr>
                      <w:lang w:val="en-US"/>
                    </w:rPr>
                  </w:rPrChange>
                </w:rPr>
                <w:t>.</w:t>
              </w:r>
            </w:ins>
          </w:p>
        </w:tc>
      </w:tr>
      <w:tr w:rsidR="00C774DC" w:rsidRPr="00920004" w14:paraId="66618FFA" w14:textId="77777777" w:rsidTr="00C774DC">
        <w:trPr>
          <w:ins w:id="7418" w:author="phuong vu" w:date="2018-11-22T13:51:00Z"/>
        </w:trPr>
        <w:tc>
          <w:tcPr>
            <w:tcW w:w="2425" w:type="dxa"/>
          </w:tcPr>
          <w:p w14:paraId="0C6C3AE5" w14:textId="77777777" w:rsidR="00C774DC" w:rsidRPr="00920004" w:rsidRDefault="00C774DC" w:rsidP="00AB70EF">
            <w:pPr>
              <w:rPr>
                <w:ins w:id="7419" w:author="phuong vu" w:date="2018-11-22T13:51:00Z"/>
                <w:b/>
                <w:rPrChange w:id="7420" w:author="phuong vu" w:date="2018-11-30T22:36:00Z">
                  <w:rPr>
                    <w:ins w:id="7421" w:author="phuong vu" w:date="2018-11-22T13:51:00Z"/>
                  </w:rPr>
                </w:rPrChange>
              </w:rPr>
              <w:pPrChange w:id="7422" w:author="phuong vu" w:date="2018-11-30T21:26:00Z">
                <w:pPr>
                  <w:spacing w:line="276" w:lineRule="auto"/>
                </w:pPr>
              </w:pPrChange>
            </w:pPr>
            <w:ins w:id="7423" w:author="phuong vu" w:date="2018-11-22T13:51:00Z">
              <w:r w:rsidRPr="00920004">
                <w:rPr>
                  <w:b/>
                  <w:rPrChange w:id="7424" w:author="phuong vu" w:date="2018-11-30T22:36:00Z">
                    <w:rPr/>
                  </w:rPrChange>
                </w:rPr>
                <w:t>Tiền điều kiện</w:t>
              </w:r>
            </w:ins>
          </w:p>
        </w:tc>
        <w:tc>
          <w:tcPr>
            <w:tcW w:w="6686" w:type="dxa"/>
          </w:tcPr>
          <w:p w14:paraId="2F1C291A" w14:textId="77777777" w:rsidR="00C774DC" w:rsidRPr="00920004" w:rsidRDefault="00C774DC" w:rsidP="00AB70EF">
            <w:pPr>
              <w:rPr>
                <w:ins w:id="7425" w:author="phuong vu" w:date="2018-11-22T13:51:00Z"/>
                <w:rPrChange w:id="7426" w:author="phuong vu" w:date="2018-11-30T22:36:00Z">
                  <w:rPr>
                    <w:ins w:id="7427" w:author="phuong vu" w:date="2018-11-22T13:51:00Z"/>
                    <w:lang w:val="en-US"/>
                  </w:rPr>
                </w:rPrChange>
              </w:rPr>
              <w:pPrChange w:id="7428" w:author="phuong vu" w:date="2018-11-30T21:26:00Z">
                <w:pPr>
                  <w:spacing w:line="276" w:lineRule="auto"/>
                </w:pPr>
              </w:pPrChange>
            </w:pPr>
            <w:ins w:id="7429" w:author="phuong vu" w:date="2018-11-22T13:51:00Z">
              <w:r w:rsidRPr="00920004">
                <w:rPr>
                  <w:rPrChange w:id="7430" w:author="phuong vu" w:date="2018-11-30T22:36:00Z">
                    <w:rPr>
                      <w:lang w:val="en-US"/>
                    </w:rPr>
                  </w:rPrChange>
                </w:rPr>
                <w:t>Truy cập được trang web quản lí và đăng nhập thành công vào hệ thống.</w:t>
              </w:r>
            </w:ins>
          </w:p>
        </w:tc>
      </w:tr>
      <w:tr w:rsidR="00C774DC" w:rsidRPr="00920004" w14:paraId="68DA4F60" w14:textId="77777777" w:rsidTr="00C774DC">
        <w:trPr>
          <w:ins w:id="7431" w:author="phuong vu" w:date="2018-11-22T13:51:00Z"/>
        </w:trPr>
        <w:tc>
          <w:tcPr>
            <w:tcW w:w="2425" w:type="dxa"/>
          </w:tcPr>
          <w:p w14:paraId="47DD593D" w14:textId="77777777" w:rsidR="00C774DC" w:rsidRPr="00920004" w:rsidRDefault="00C774DC" w:rsidP="00AB70EF">
            <w:pPr>
              <w:rPr>
                <w:ins w:id="7432" w:author="phuong vu" w:date="2018-11-22T13:51:00Z"/>
                <w:b/>
                <w:rPrChange w:id="7433" w:author="phuong vu" w:date="2018-11-30T22:36:00Z">
                  <w:rPr>
                    <w:ins w:id="7434" w:author="phuong vu" w:date="2018-11-22T13:51:00Z"/>
                  </w:rPr>
                </w:rPrChange>
              </w:rPr>
              <w:pPrChange w:id="7435" w:author="phuong vu" w:date="2018-11-30T21:26:00Z">
                <w:pPr>
                  <w:spacing w:line="276" w:lineRule="auto"/>
                </w:pPr>
              </w:pPrChange>
            </w:pPr>
            <w:ins w:id="7436" w:author="phuong vu" w:date="2018-11-22T13:51:00Z">
              <w:r w:rsidRPr="00920004">
                <w:rPr>
                  <w:b/>
                  <w:rPrChange w:id="7437" w:author="phuong vu" w:date="2018-11-30T22:36:00Z">
                    <w:rPr/>
                  </w:rPrChange>
                </w:rPr>
                <w:t>Cách xử lí</w:t>
              </w:r>
            </w:ins>
          </w:p>
        </w:tc>
        <w:tc>
          <w:tcPr>
            <w:tcW w:w="6686" w:type="dxa"/>
          </w:tcPr>
          <w:p w14:paraId="14E985AC" w14:textId="3D289537" w:rsidR="00990BDD" w:rsidRPr="00920004" w:rsidRDefault="00C774DC" w:rsidP="00AB70EF">
            <w:pPr>
              <w:rPr>
                <w:ins w:id="7438" w:author="phuong vu" w:date="2018-11-30T10:23:00Z"/>
                <w:lang w:val="en-US"/>
                <w:rPrChange w:id="7439" w:author="phuong vu" w:date="2018-11-30T22:36:00Z">
                  <w:rPr>
                    <w:ins w:id="7440" w:author="phuong vu" w:date="2018-11-30T10:23:00Z"/>
                    <w:lang w:val="en-US"/>
                  </w:rPr>
                </w:rPrChange>
              </w:rPr>
              <w:pPrChange w:id="7441" w:author="phuong vu" w:date="2018-11-30T21:26:00Z">
                <w:pPr>
                  <w:spacing w:line="276" w:lineRule="auto"/>
                </w:pPr>
              </w:pPrChange>
            </w:pPr>
            <w:ins w:id="7442" w:author="phuong vu" w:date="2018-11-22T13:51:00Z">
              <w:r w:rsidRPr="00920004">
                <w:rPr>
                  <w:rPrChange w:id="7443" w:author="phuong vu" w:date="2018-11-30T22:36:00Z">
                    <w:rPr>
                      <w:lang w:val="en-US"/>
                    </w:rPr>
                  </w:rPrChange>
                </w:rPr>
                <w:t xml:space="preserve">Bước 1: </w:t>
              </w:r>
            </w:ins>
            <w:ins w:id="7444" w:author="phuong vu" w:date="2018-11-30T10:54:00Z">
              <w:r w:rsidR="00412294" w:rsidRPr="00920004">
                <w:rPr>
                  <w:rPrChange w:id="7445" w:author="phuong vu" w:date="2018-11-30T22:36:00Z">
                    <w:rPr/>
                  </w:rPrChange>
                </w:rPr>
                <w:t>Chọn</w:t>
              </w:r>
            </w:ins>
            <w:ins w:id="7446" w:author="phuong vu" w:date="2018-11-22T13:51:00Z">
              <w:r w:rsidRPr="00920004">
                <w:rPr>
                  <w:rPrChange w:id="7447" w:author="phuong vu" w:date="2018-11-30T22:36:00Z">
                    <w:rPr>
                      <w:lang w:val="en-US"/>
                    </w:rPr>
                  </w:rPrChange>
                </w:rPr>
                <w:t xml:space="preserve"> “</w:t>
              </w:r>
              <w:r w:rsidRPr="00920004">
                <w:rPr>
                  <w:rPrChange w:id="7448" w:author="phuong vu" w:date="2018-11-30T22:36:00Z">
                    <w:rPr>
                      <w:i/>
                      <w:lang w:val="en-US"/>
                    </w:rPr>
                  </w:rPrChange>
                </w:rPr>
                <w:t>Quản lí đơn hàng</w:t>
              </w:r>
              <w:r w:rsidRPr="00920004">
                <w:rPr>
                  <w:rPrChange w:id="7449" w:author="phuong vu" w:date="2018-11-30T22:36:00Z">
                    <w:rPr>
                      <w:lang w:val="en-US"/>
                    </w:rPr>
                  </w:rPrChange>
                </w:rPr>
                <w:t>”</w:t>
              </w:r>
            </w:ins>
            <w:ins w:id="7450" w:author="phuong vu" w:date="2018-11-30T10:23:00Z">
              <w:r w:rsidR="00990BDD" w:rsidRPr="00920004">
                <w:rPr>
                  <w:lang w:val="en-US"/>
                  <w:rPrChange w:id="7451" w:author="phuong vu" w:date="2018-11-30T22:36:00Z">
                    <w:rPr>
                      <w:lang w:val="en-US"/>
                    </w:rPr>
                  </w:rPrChange>
                </w:rPr>
                <w:t>.</w:t>
              </w:r>
            </w:ins>
          </w:p>
          <w:p w14:paraId="2F416EA7" w14:textId="639C0289" w:rsidR="00990BDD" w:rsidRPr="00920004" w:rsidRDefault="00990BDD" w:rsidP="00AB70EF">
            <w:pPr>
              <w:rPr>
                <w:ins w:id="7452" w:author="phuong vu" w:date="2018-11-30T10:21:00Z"/>
                <w:lang w:val="en-US"/>
                <w:rPrChange w:id="7453" w:author="phuong vu" w:date="2018-11-30T22:36:00Z">
                  <w:rPr>
                    <w:ins w:id="7454" w:author="phuong vu" w:date="2018-11-30T10:21:00Z"/>
                  </w:rPr>
                </w:rPrChange>
              </w:rPr>
              <w:pPrChange w:id="7455" w:author="phuong vu" w:date="2018-11-30T21:26:00Z">
                <w:pPr>
                  <w:spacing w:line="276" w:lineRule="auto"/>
                </w:pPr>
              </w:pPrChange>
            </w:pPr>
            <w:ins w:id="7456" w:author="phuong vu" w:date="2018-11-30T10:23:00Z">
              <w:r w:rsidRPr="00920004">
                <w:rPr>
                  <w:lang w:val="en-US"/>
                  <w:rPrChange w:id="7457" w:author="phuong vu" w:date="2018-11-30T22:36:00Z">
                    <w:rPr>
                      <w:lang w:val="en-US"/>
                    </w:rPr>
                  </w:rPrChange>
                </w:rPr>
                <w:t>Bước 2: Ch</w:t>
              </w:r>
            </w:ins>
            <w:ins w:id="7458" w:author="phuong vu" w:date="2018-11-30T10:24:00Z">
              <w:r w:rsidRPr="00920004">
                <w:rPr>
                  <w:lang w:val="en-US"/>
                  <w:rPrChange w:id="7459" w:author="phuong vu" w:date="2018-11-30T22:36:00Z">
                    <w:rPr>
                      <w:lang w:val="en-US"/>
                    </w:rPr>
                  </w:rPrChange>
                </w:rPr>
                <w:t>ọn danh sách đơn hàng theo trạng thái mong muốn.</w:t>
              </w:r>
            </w:ins>
          </w:p>
          <w:p w14:paraId="68C3D4F0" w14:textId="50C6861D" w:rsidR="00C774DC" w:rsidRPr="00920004" w:rsidRDefault="00C774DC" w:rsidP="00AB70EF">
            <w:pPr>
              <w:rPr>
                <w:ins w:id="7460" w:author="phuong vu" w:date="2018-11-22T13:51:00Z"/>
                <w:rPrChange w:id="7461" w:author="phuong vu" w:date="2018-11-30T22:36:00Z">
                  <w:rPr>
                    <w:ins w:id="7462" w:author="phuong vu" w:date="2018-11-22T13:51:00Z"/>
                    <w:lang w:val="en-US"/>
                  </w:rPr>
                </w:rPrChange>
              </w:rPr>
              <w:pPrChange w:id="7463" w:author="phuong vu" w:date="2018-11-30T21:26:00Z">
                <w:pPr>
                  <w:spacing w:line="276" w:lineRule="auto"/>
                </w:pPr>
              </w:pPrChange>
            </w:pPr>
            <w:ins w:id="7464" w:author="phuong vu" w:date="2018-11-22T13:51:00Z">
              <w:r w:rsidRPr="00920004">
                <w:rPr>
                  <w:rPrChange w:id="7465" w:author="phuong vu" w:date="2018-11-30T22:36:00Z">
                    <w:rPr>
                      <w:lang w:val="en-US"/>
                    </w:rPr>
                  </w:rPrChange>
                </w:rPr>
                <w:t xml:space="preserve">Bước </w:t>
              </w:r>
            </w:ins>
            <w:ins w:id="7466" w:author="phuong vu" w:date="2018-11-30T10:24:00Z">
              <w:r w:rsidR="00990BDD" w:rsidRPr="00920004">
                <w:rPr>
                  <w:lang w:val="en-US"/>
                  <w:rPrChange w:id="7467" w:author="phuong vu" w:date="2018-11-30T22:36:00Z">
                    <w:rPr>
                      <w:lang w:val="en-US"/>
                    </w:rPr>
                  </w:rPrChange>
                </w:rPr>
                <w:t>3</w:t>
              </w:r>
            </w:ins>
            <w:ins w:id="7468" w:author="phuong vu" w:date="2018-11-22T13:51:00Z">
              <w:r w:rsidRPr="00920004">
                <w:rPr>
                  <w:rPrChange w:id="7469" w:author="phuong vu" w:date="2018-11-30T22:36:00Z">
                    <w:rPr>
                      <w:lang w:val="en-US"/>
                    </w:rPr>
                  </w:rPrChange>
                </w:rPr>
                <w:t>: Danh sách đơn hàng được hiển thị theo dạng bảng. Ở đây người dùng có thể tìm kiếm đơn hàng dựa trên các tiêu chí là các cột của bảng.</w:t>
              </w:r>
            </w:ins>
          </w:p>
          <w:p w14:paraId="3BCCF985" w14:textId="735D2283" w:rsidR="00C774DC" w:rsidRPr="00920004" w:rsidRDefault="00C774DC" w:rsidP="00AB70EF">
            <w:pPr>
              <w:rPr>
                <w:ins w:id="7470" w:author="phuong vu" w:date="2018-11-22T13:51:00Z"/>
                <w:rPrChange w:id="7471" w:author="phuong vu" w:date="2018-11-30T22:36:00Z">
                  <w:rPr>
                    <w:ins w:id="7472" w:author="phuong vu" w:date="2018-11-22T13:51:00Z"/>
                    <w:lang w:val="en-US"/>
                  </w:rPr>
                </w:rPrChange>
              </w:rPr>
              <w:pPrChange w:id="7473" w:author="phuong vu" w:date="2018-11-30T21:27:00Z">
                <w:pPr>
                  <w:spacing w:line="276" w:lineRule="auto"/>
                </w:pPr>
              </w:pPrChange>
            </w:pPr>
            <w:ins w:id="7474" w:author="phuong vu" w:date="2018-11-22T13:51:00Z">
              <w:r w:rsidRPr="00920004">
                <w:rPr>
                  <w:rPrChange w:id="7475" w:author="phuong vu" w:date="2018-11-30T22:36:00Z">
                    <w:rPr>
                      <w:lang w:val="en-US"/>
                    </w:rPr>
                  </w:rPrChange>
                </w:rPr>
                <w:t xml:space="preserve">Bước </w:t>
              </w:r>
            </w:ins>
            <w:ins w:id="7476" w:author="phuong vu" w:date="2018-11-30T10:24:00Z">
              <w:r w:rsidR="00990BDD" w:rsidRPr="00920004">
                <w:rPr>
                  <w:lang w:val="en-US"/>
                  <w:rPrChange w:id="7477" w:author="phuong vu" w:date="2018-11-30T22:36:00Z">
                    <w:rPr>
                      <w:lang w:val="en-US"/>
                    </w:rPr>
                  </w:rPrChange>
                </w:rPr>
                <w:t>5</w:t>
              </w:r>
            </w:ins>
            <w:ins w:id="7478" w:author="phuong vu" w:date="2018-11-22T13:51:00Z">
              <w:r w:rsidRPr="00920004">
                <w:rPr>
                  <w:rPrChange w:id="7479" w:author="phuong vu" w:date="2018-11-30T22:36:00Z">
                    <w:rPr>
                      <w:lang w:val="en-US"/>
                    </w:rPr>
                  </w:rPrChange>
                </w:rPr>
                <w:t>: Khi người dùng nhấn vào tên khách hàng để truy cập vào chi tiết đơn hàng. Ở đây, người dùng có thể xem thông tin chi tiết đơn hàng và có thể truy cập vào biên nhận của đơn hàng (nếu tồn tại). Các chức năng có thể tại trang chi tiết đơn hàng theo loại nhân viên và trạng thái đơn hàng:</w:t>
              </w:r>
            </w:ins>
          </w:p>
          <w:p w14:paraId="418D2BB3" w14:textId="77777777" w:rsidR="00C774DC" w:rsidRPr="00920004" w:rsidRDefault="00C774DC" w:rsidP="00AB70EF">
            <w:pPr>
              <w:rPr>
                <w:ins w:id="7480" w:author="phuong vu" w:date="2018-11-22T13:51:00Z"/>
                <w:rPrChange w:id="7481" w:author="phuong vu" w:date="2018-11-30T22:36:00Z">
                  <w:rPr>
                    <w:ins w:id="7482" w:author="phuong vu" w:date="2018-11-22T13:51:00Z"/>
                    <w:lang w:val="en-US"/>
                  </w:rPr>
                </w:rPrChange>
              </w:rPr>
              <w:pPrChange w:id="7483" w:author="phuong vu" w:date="2018-11-30T21:27:00Z">
                <w:pPr>
                  <w:pStyle w:val="ListParagraph"/>
                  <w:numPr>
                    <w:numId w:val="30"/>
                  </w:numPr>
                  <w:spacing w:line="276" w:lineRule="auto"/>
                  <w:ind w:hanging="360"/>
                </w:pPr>
              </w:pPrChange>
            </w:pPr>
            <w:ins w:id="7484" w:author="phuong vu" w:date="2018-11-22T13:51:00Z">
              <w:r w:rsidRPr="00920004">
                <w:rPr>
                  <w:rPrChange w:id="7485" w:author="phuong vu" w:date="2018-11-30T22:36:00Z">
                    <w:rPr>
                      <w:lang w:val="en-US"/>
                    </w:rPr>
                  </w:rPrChange>
                </w:rPr>
                <w:lastRenderedPageBreak/>
                <w:t>Trạng thái “</w:t>
              </w:r>
              <w:r w:rsidRPr="00920004">
                <w:rPr>
                  <w:rPrChange w:id="7486" w:author="phuong vu" w:date="2018-11-30T22:36:00Z">
                    <w:rPr>
                      <w:i/>
                      <w:lang w:val="en-US"/>
                    </w:rPr>
                  </w:rPrChange>
                </w:rPr>
                <w:t>đang chờ</w:t>
              </w:r>
              <w:r w:rsidRPr="00920004">
                <w:rPr>
                  <w:rPrChange w:id="7487" w:author="phuong vu" w:date="2018-11-30T22:36:00Z">
                    <w:rPr>
                      <w:lang w:val="en-US"/>
                    </w:rPr>
                  </w:rPrChange>
                </w:rPr>
                <w:t>”: Nhân viên quản lí đơn hàng thực hiện chức năng chấp nhận, hủy đơn hàng. Nếu người dùng nhấn “</w:t>
              </w:r>
              <w:r w:rsidRPr="00920004">
                <w:rPr>
                  <w:rPrChange w:id="7488" w:author="phuong vu" w:date="2018-11-30T22:36:00Z">
                    <w:rPr>
                      <w:i/>
                      <w:lang w:val="en-US"/>
                    </w:rPr>
                  </w:rPrChange>
                </w:rPr>
                <w:t>chấp nhận</w:t>
              </w:r>
              <w:r w:rsidRPr="00920004">
                <w:rPr>
                  <w:rPrChange w:id="7489" w:author="phuong vu" w:date="2018-11-30T22:36:00Z">
                    <w:rPr>
                      <w:lang w:val="en-US"/>
                    </w:rPr>
                  </w:rPrChange>
                </w:rPr>
                <w:t>” trạng thái đơn sẽ chuyển thành “</w:t>
              </w:r>
              <w:r w:rsidRPr="00920004">
                <w:rPr>
                  <w:rPrChange w:id="7490" w:author="phuong vu" w:date="2018-11-30T22:36:00Z">
                    <w:rPr>
                      <w:i/>
                      <w:lang w:val="en-US"/>
                    </w:rPr>
                  </w:rPrChange>
                </w:rPr>
                <w:t>đã chấp nhận</w:t>
              </w:r>
              <w:r w:rsidRPr="00920004">
                <w:rPr>
                  <w:rPrChange w:id="7491" w:author="phuong vu" w:date="2018-11-30T22:36:00Z">
                    <w:rPr>
                      <w:lang w:val="en-US"/>
                    </w:rPr>
                  </w:rPrChange>
                </w:rPr>
                <w:t>” và tự động sinh ra một biên nhận tương ứng với đơn hàng ở trạng thái “</w:t>
              </w:r>
              <w:r w:rsidRPr="00920004">
                <w:rPr>
                  <w:rPrChange w:id="7492" w:author="phuong vu" w:date="2018-11-30T22:36:00Z">
                    <w:rPr>
                      <w:i/>
                      <w:lang w:val="en-US"/>
                    </w:rPr>
                  </w:rPrChange>
                </w:rPr>
                <w:t>đang chờ nhận đồ</w:t>
              </w:r>
              <w:r w:rsidRPr="00920004">
                <w:rPr>
                  <w:rPrChange w:id="7493" w:author="phuong vu" w:date="2018-11-30T22:36:00Z">
                    <w:rPr>
                      <w:lang w:val="en-US"/>
                    </w:rPr>
                  </w:rPrChange>
                </w:rPr>
                <w:t>”. Nếu người dùng nhấn “</w:t>
              </w:r>
              <w:r w:rsidRPr="00920004">
                <w:rPr>
                  <w:rPrChange w:id="7494" w:author="phuong vu" w:date="2018-11-30T22:36:00Z">
                    <w:rPr>
                      <w:i/>
                      <w:lang w:val="en-US"/>
                    </w:rPr>
                  </w:rPrChange>
                </w:rPr>
                <w:t>hủy đơn</w:t>
              </w:r>
              <w:r w:rsidRPr="00920004">
                <w:rPr>
                  <w:rPrChange w:id="7495" w:author="phuong vu" w:date="2018-11-30T22:36:00Z">
                    <w:rPr>
                      <w:lang w:val="en-US"/>
                    </w:rPr>
                  </w:rPrChange>
                </w:rPr>
                <w:t>”, đơn hàng sẽ chuyển trạng thái thành “</w:t>
              </w:r>
              <w:r w:rsidRPr="00920004">
                <w:rPr>
                  <w:rPrChange w:id="7496" w:author="phuong vu" w:date="2018-11-30T22:36:00Z">
                    <w:rPr>
                      <w:i/>
                      <w:lang w:val="en-US"/>
                    </w:rPr>
                  </w:rPrChange>
                </w:rPr>
                <w:t>đã hủy</w:t>
              </w:r>
              <w:r w:rsidRPr="00920004">
                <w:rPr>
                  <w:rPrChange w:id="7497" w:author="phuong vu" w:date="2018-11-30T22:36:00Z">
                    <w:rPr>
                      <w:lang w:val="en-US"/>
                    </w:rPr>
                  </w:rPrChange>
                </w:rPr>
                <w:t>”.</w:t>
              </w:r>
            </w:ins>
          </w:p>
          <w:p w14:paraId="5FD23756" w14:textId="77777777" w:rsidR="00C774DC" w:rsidRPr="00920004" w:rsidRDefault="00C774DC" w:rsidP="00AB70EF">
            <w:pPr>
              <w:rPr>
                <w:ins w:id="7498" w:author="phuong vu" w:date="2018-11-22T13:51:00Z"/>
                <w:rPrChange w:id="7499" w:author="phuong vu" w:date="2018-11-30T22:36:00Z">
                  <w:rPr>
                    <w:ins w:id="7500" w:author="phuong vu" w:date="2018-11-22T13:51:00Z"/>
                    <w:lang w:val="en-US"/>
                  </w:rPr>
                </w:rPrChange>
              </w:rPr>
              <w:pPrChange w:id="7501" w:author="phuong vu" w:date="2018-11-30T21:27:00Z">
                <w:pPr>
                  <w:pStyle w:val="ListParagraph"/>
                  <w:numPr>
                    <w:numId w:val="30"/>
                  </w:numPr>
                  <w:spacing w:line="276" w:lineRule="auto"/>
                  <w:ind w:hanging="360"/>
                </w:pPr>
              </w:pPrChange>
            </w:pPr>
            <w:ins w:id="7502" w:author="phuong vu" w:date="2018-11-22T13:51:00Z">
              <w:r w:rsidRPr="00920004">
                <w:rPr>
                  <w:rPrChange w:id="7503" w:author="phuong vu" w:date="2018-11-30T22:36:00Z">
                    <w:rPr>
                      <w:lang w:val="en-US"/>
                    </w:rPr>
                  </w:rPrChange>
                </w:rPr>
                <w:t>Trạng thái “</w:t>
              </w:r>
              <w:r w:rsidRPr="00920004">
                <w:rPr>
                  <w:rPrChange w:id="7504" w:author="phuong vu" w:date="2018-11-30T22:36:00Z">
                    <w:rPr>
                      <w:i/>
                      <w:lang w:val="en-US"/>
                    </w:rPr>
                  </w:rPrChange>
                </w:rPr>
                <w:t>đang chờ xử lí</w:t>
              </w:r>
              <w:r w:rsidRPr="00920004">
                <w:rPr>
                  <w:rPrChange w:id="7505" w:author="phuong vu" w:date="2018-11-30T22:36:00Z">
                    <w:rPr>
                      <w:lang w:val="en-US"/>
                    </w:rPr>
                  </w:rPrChange>
                </w:rPr>
                <w:t xml:space="preserve">”: Khi nhân viên xử lí đơn hàng nhấn lên nút xử lí. Trạng thái đơn hàng chuyển thành </w:t>
              </w:r>
              <w:r w:rsidRPr="00920004">
                <w:rPr>
                  <w:rPrChange w:id="7506" w:author="phuong vu" w:date="2018-11-30T22:36:00Z">
                    <w:rPr>
                      <w:i/>
                      <w:lang w:val="en-US"/>
                    </w:rPr>
                  </w:rPrChange>
                </w:rPr>
                <w:t>“đang xử lí</w:t>
              </w:r>
              <w:r w:rsidRPr="00920004">
                <w:rPr>
                  <w:rPrChange w:id="7507" w:author="phuong vu" w:date="2018-11-30T22:36:00Z">
                    <w:rPr>
                      <w:lang w:val="en-US"/>
                    </w:rPr>
                  </w:rPrChange>
                </w:rPr>
                <w:t>” và người dùng được gán thành người thực hiện đơn hàng đó.</w:t>
              </w:r>
            </w:ins>
          </w:p>
          <w:p w14:paraId="1EA1B8C2" w14:textId="77777777" w:rsidR="00C774DC" w:rsidRPr="00920004" w:rsidRDefault="00C774DC" w:rsidP="00AB70EF">
            <w:pPr>
              <w:rPr>
                <w:ins w:id="7508" w:author="phuong vu" w:date="2018-11-22T13:51:00Z"/>
                <w:rPrChange w:id="7509" w:author="phuong vu" w:date="2018-11-30T22:36:00Z">
                  <w:rPr>
                    <w:ins w:id="7510" w:author="phuong vu" w:date="2018-11-22T13:51:00Z"/>
                    <w:lang w:val="en-US"/>
                  </w:rPr>
                </w:rPrChange>
              </w:rPr>
              <w:pPrChange w:id="7511" w:author="phuong vu" w:date="2018-11-30T21:27:00Z">
                <w:pPr>
                  <w:pStyle w:val="ListParagraph"/>
                  <w:numPr>
                    <w:numId w:val="30"/>
                  </w:numPr>
                  <w:spacing w:line="276" w:lineRule="auto"/>
                  <w:ind w:hanging="360"/>
                </w:pPr>
              </w:pPrChange>
            </w:pPr>
            <w:ins w:id="7512" w:author="phuong vu" w:date="2018-11-22T13:51:00Z">
              <w:r w:rsidRPr="00920004">
                <w:rPr>
                  <w:rPrChange w:id="7513" w:author="phuong vu" w:date="2018-11-30T22:36:00Z">
                    <w:rPr>
                      <w:lang w:val="en-US"/>
                    </w:rPr>
                  </w:rPrChange>
                </w:rPr>
                <w:t xml:space="preserve">Trạng thái </w:t>
              </w:r>
              <w:r w:rsidRPr="00920004">
                <w:rPr>
                  <w:rPrChange w:id="7514" w:author="phuong vu" w:date="2018-11-30T22:36:00Z">
                    <w:rPr>
                      <w:i/>
                      <w:lang w:val="en-US"/>
                    </w:rPr>
                  </w:rPrChange>
                </w:rPr>
                <w:t xml:space="preserve">“đang xử lí”: </w:t>
              </w:r>
              <w:r w:rsidRPr="00920004">
                <w:rPr>
                  <w:rPrChange w:id="7515" w:author="phuong vu" w:date="2018-11-30T22:36:00Z">
                    <w:rPr>
                      <w:lang w:val="en-US"/>
                    </w:rPr>
                  </w:rPrChange>
                </w:rPr>
                <w:t xml:space="preserve">Khi nhân viên xử lí đơn hàng nhấn lên nút hoàn tất. Trạng thái đơn hàng chuyển thành </w:t>
              </w:r>
              <w:r w:rsidRPr="00920004">
                <w:rPr>
                  <w:rPrChange w:id="7516" w:author="phuong vu" w:date="2018-11-30T22:36:00Z">
                    <w:rPr>
                      <w:i/>
                      <w:lang w:val="en-US"/>
                    </w:rPr>
                  </w:rPrChange>
                </w:rPr>
                <w:t xml:space="preserve">“đã xử lí hoàn tất”. </w:t>
              </w:r>
              <w:r w:rsidRPr="00920004">
                <w:rPr>
                  <w:rPrChange w:id="7517" w:author="phuong vu" w:date="2018-11-30T22:36:00Z">
                    <w:rPr>
                      <w:lang w:val="en-US"/>
                    </w:rPr>
                  </w:rPrChange>
                </w:rPr>
                <w:t xml:space="preserve"> Và chỉ nhân viên thực hiện đơn hàng đó mới thấy được nút hoàn tất. Biên nhận của đơn hàng chuyển trạng thái thành </w:t>
              </w:r>
              <w:r w:rsidRPr="00920004">
                <w:rPr>
                  <w:rPrChange w:id="7518" w:author="phuong vu" w:date="2018-11-30T22:36:00Z">
                    <w:rPr>
                      <w:i/>
                      <w:lang w:val="en-US"/>
                    </w:rPr>
                  </w:rPrChange>
                </w:rPr>
                <w:t xml:space="preserve">“đang chờ trả đồ”. </w:t>
              </w:r>
            </w:ins>
          </w:p>
          <w:p w14:paraId="3D39AE23" w14:textId="77777777" w:rsidR="00C774DC" w:rsidRPr="00920004" w:rsidRDefault="00C774DC" w:rsidP="00AB70EF">
            <w:pPr>
              <w:rPr>
                <w:ins w:id="7519" w:author="phuong vu" w:date="2018-11-22T13:51:00Z"/>
                <w:rPrChange w:id="7520" w:author="phuong vu" w:date="2018-11-30T22:36:00Z">
                  <w:rPr>
                    <w:ins w:id="7521" w:author="phuong vu" w:date="2018-11-22T13:51:00Z"/>
                    <w:lang w:val="en-US"/>
                  </w:rPr>
                </w:rPrChange>
              </w:rPr>
              <w:pPrChange w:id="7522" w:author="phuong vu" w:date="2018-11-30T21:27:00Z">
                <w:pPr>
                  <w:pStyle w:val="ListParagraph"/>
                  <w:numPr>
                    <w:numId w:val="30"/>
                  </w:numPr>
                  <w:spacing w:line="276" w:lineRule="auto"/>
                  <w:ind w:hanging="360"/>
                </w:pPr>
              </w:pPrChange>
            </w:pPr>
            <w:ins w:id="7523" w:author="phuong vu" w:date="2018-11-22T13:51:00Z">
              <w:r w:rsidRPr="00920004">
                <w:rPr>
                  <w:rPrChange w:id="7524" w:author="phuong vu" w:date="2018-11-30T22:36:00Z">
                    <w:rPr>
                      <w:lang w:val="en-US"/>
                    </w:rPr>
                  </w:rPrChange>
                </w:rPr>
                <w:t xml:space="preserve">Trạng thái </w:t>
              </w:r>
              <w:r w:rsidRPr="00920004">
                <w:rPr>
                  <w:rPrChange w:id="7525" w:author="phuong vu" w:date="2018-11-30T22:36:00Z">
                    <w:rPr>
                      <w:i/>
                      <w:lang w:val="en-US"/>
                    </w:rPr>
                  </w:rPrChange>
                </w:rPr>
                <w:t xml:space="preserve">“đã xử lí hoàn tất”: </w:t>
              </w:r>
              <w:r w:rsidRPr="00920004">
                <w:rPr>
                  <w:rPrChange w:id="7526" w:author="phuong vu" w:date="2018-11-30T22:36:00Z">
                    <w:rPr>
                      <w:lang w:val="en-US"/>
                    </w:rPr>
                  </w:rPrChange>
                </w:rPr>
                <w:t>Nhân viên quản lí đơn hàng có thể nhấn lên nút tạo hóa đơn để sinh hóa đơn dựa trên biên nhận.</w:t>
              </w:r>
            </w:ins>
          </w:p>
        </w:tc>
      </w:tr>
      <w:tr w:rsidR="00C774DC" w:rsidRPr="00920004" w14:paraId="41D2D3C3" w14:textId="77777777" w:rsidTr="00AB70EF">
        <w:trPr>
          <w:ins w:id="7527" w:author="phuong vu" w:date="2018-11-22T13:51:00Z"/>
        </w:trPr>
        <w:tc>
          <w:tcPr>
            <w:tcW w:w="2425" w:type="dxa"/>
            <w:vAlign w:val="center"/>
            <w:tcPrChange w:id="7528" w:author="phuong vu" w:date="2018-11-30T21:27:00Z">
              <w:tcPr>
                <w:tcW w:w="2425" w:type="dxa"/>
                <w:gridSpan w:val="2"/>
              </w:tcPr>
            </w:tcPrChange>
          </w:tcPr>
          <w:p w14:paraId="1A240DD6" w14:textId="77777777" w:rsidR="00C774DC" w:rsidRPr="00920004" w:rsidRDefault="00C774DC" w:rsidP="00AB70EF">
            <w:pPr>
              <w:jc w:val="left"/>
              <w:rPr>
                <w:ins w:id="7529" w:author="phuong vu" w:date="2018-11-22T13:51:00Z"/>
                <w:b/>
                <w:rPrChange w:id="7530" w:author="phuong vu" w:date="2018-11-30T22:36:00Z">
                  <w:rPr>
                    <w:ins w:id="7531" w:author="phuong vu" w:date="2018-11-22T13:51:00Z"/>
                  </w:rPr>
                </w:rPrChange>
              </w:rPr>
              <w:pPrChange w:id="7532" w:author="phuong vu" w:date="2018-11-30T21:27:00Z">
                <w:pPr>
                  <w:spacing w:line="276" w:lineRule="auto"/>
                </w:pPr>
              </w:pPrChange>
            </w:pPr>
            <w:ins w:id="7533" w:author="phuong vu" w:date="2018-11-22T13:51:00Z">
              <w:r w:rsidRPr="00920004">
                <w:rPr>
                  <w:b/>
                  <w:rPrChange w:id="7534" w:author="phuong vu" w:date="2018-11-30T22:36:00Z">
                    <w:rPr/>
                  </w:rPrChange>
                </w:rPr>
                <w:lastRenderedPageBreak/>
                <w:t>Kết quả</w:t>
              </w:r>
            </w:ins>
          </w:p>
        </w:tc>
        <w:tc>
          <w:tcPr>
            <w:tcW w:w="6686" w:type="dxa"/>
            <w:tcPrChange w:id="7535" w:author="phuong vu" w:date="2018-11-30T21:27:00Z">
              <w:tcPr>
                <w:tcW w:w="6686" w:type="dxa"/>
              </w:tcPr>
            </w:tcPrChange>
          </w:tcPr>
          <w:p w14:paraId="74339D29" w14:textId="77777777" w:rsidR="00C774DC" w:rsidRPr="00920004" w:rsidRDefault="00C774DC" w:rsidP="00AB70EF">
            <w:pPr>
              <w:rPr>
                <w:ins w:id="7536" w:author="phuong vu" w:date="2018-11-22T13:51:00Z"/>
                <w:rPrChange w:id="7537" w:author="phuong vu" w:date="2018-11-30T22:36:00Z">
                  <w:rPr>
                    <w:ins w:id="7538" w:author="phuong vu" w:date="2018-11-22T13:51:00Z"/>
                    <w:lang w:val="en-US"/>
                  </w:rPr>
                </w:rPrChange>
              </w:rPr>
              <w:pPrChange w:id="7539" w:author="phuong vu" w:date="2018-11-30T21:27:00Z">
                <w:pPr>
                  <w:spacing w:line="276" w:lineRule="auto"/>
                  <w:jc w:val="left"/>
                </w:pPr>
              </w:pPrChange>
            </w:pPr>
            <w:ins w:id="7540" w:author="phuong vu" w:date="2018-11-22T13:51:00Z">
              <w:r w:rsidRPr="00920004">
                <w:rPr>
                  <w:rPrChange w:id="7541" w:author="phuong vu" w:date="2018-11-30T22:36:00Z">
                    <w:rPr>
                      <w:lang w:val="en-US"/>
                    </w:rPr>
                  </w:rPrChange>
                </w:rPr>
                <w:t>Hiển thị thông tin tất cả đơn hàng dưới dạng bảng.</w:t>
              </w:r>
            </w:ins>
          </w:p>
          <w:p w14:paraId="7B21269A" w14:textId="77777777" w:rsidR="00C774DC" w:rsidRPr="00920004" w:rsidRDefault="00C774DC" w:rsidP="00AB70EF">
            <w:pPr>
              <w:rPr>
                <w:ins w:id="7542" w:author="phuong vu" w:date="2018-11-22T13:51:00Z"/>
                <w:rPrChange w:id="7543" w:author="phuong vu" w:date="2018-11-30T22:36:00Z">
                  <w:rPr>
                    <w:ins w:id="7544" w:author="phuong vu" w:date="2018-11-22T13:51:00Z"/>
                    <w:lang w:val="en-US"/>
                  </w:rPr>
                </w:rPrChange>
              </w:rPr>
              <w:pPrChange w:id="7545" w:author="phuong vu" w:date="2018-11-30T21:27:00Z">
                <w:pPr>
                  <w:spacing w:line="276" w:lineRule="auto"/>
                  <w:jc w:val="left"/>
                </w:pPr>
              </w:pPrChange>
            </w:pPr>
            <w:ins w:id="7546" w:author="phuong vu" w:date="2018-11-22T13:51:00Z">
              <w:r w:rsidRPr="00920004">
                <w:rPr>
                  <w:rPrChange w:id="7547" w:author="phuong vu" w:date="2018-11-30T22:36:00Z">
                    <w:rPr>
                      <w:lang w:val="en-US"/>
                    </w:rPr>
                  </w:rPrChange>
                </w:rPr>
                <w:t>Khi nhấn vào tên khách hàng hiển thị chi tiết đơn hàng.</w:t>
              </w:r>
            </w:ins>
          </w:p>
        </w:tc>
      </w:tr>
      <w:tr w:rsidR="00C774DC" w:rsidRPr="00920004" w14:paraId="0255994E" w14:textId="77777777" w:rsidTr="00AB70EF">
        <w:trPr>
          <w:ins w:id="7548" w:author="phuong vu" w:date="2018-11-22T13:51:00Z"/>
        </w:trPr>
        <w:tc>
          <w:tcPr>
            <w:tcW w:w="2425" w:type="dxa"/>
            <w:vAlign w:val="center"/>
            <w:tcPrChange w:id="7549" w:author="phuong vu" w:date="2018-11-30T21:27:00Z">
              <w:tcPr>
                <w:tcW w:w="2425" w:type="dxa"/>
                <w:gridSpan w:val="2"/>
              </w:tcPr>
            </w:tcPrChange>
          </w:tcPr>
          <w:p w14:paraId="5012B662" w14:textId="77777777" w:rsidR="00C774DC" w:rsidRPr="00920004" w:rsidRDefault="00C774DC" w:rsidP="00AB70EF">
            <w:pPr>
              <w:jc w:val="left"/>
              <w:rPr>
                <w:ins w:id="7550" w:author="phuong vu" w:date="2018-11-22T13:51:00Z"/>
                <w:b/>
                <w:rPrChange w:id="7551" w:author="phuong vu" w:date="2018-11-30T22:36:00Z">
                  <w:rPr>
                    <w:ins w:id="7552" w:author="phuong vu" w:date="2018-11-22T13:51:00Z"/>
                  </w:rPr>
                </w:rPrChange>
              </w:rPr>
              <w:pPrChange w:id="7553" w:author="phuong vu" w:date="2018-11-30T21:27:00Z">
                <w:pPr>
                  <w:spacing w:line="276" w:lineRule="auto"/>
                </w:pPr>
              </w:pPrChange>
            </w:pPr>
            <w:ins w:id="7554" w:author="phuong vu" w:date="2018-11-22T13:51:00Z">
              <w:r w:rsidRPr="00920004">
                <w:rPr>
                  <w:b/>
                  <w:rPrChange w:id="7555" w:author="phuong vu" w:date="2018-11-30T22:36:00Z">
                    <w:rPr/>
                  </w:rPrChange>
                </w:rPr>
                <w:t>Ghi chú</w:t>
              </w:r>
            </w:ins>
          </w:p>
        </w:tc>
        <w:tc>
          <w:tcPr>
            <w:tcW w:w="6686" w:type="dxa"/>
            <w:tcPrChange w:id="7556" w:author="phuong vu" w:date="2018-11-30T21:27:00Z">
              <w:tcPr>
                <w:tcW w:w="6686" w:type="dxa"/>
              </w:tcPr>
            </w:tcPrChange>
          </w:tcPr>
          <w:p w14:paraId="78EB9F92" w14:textId="77777777" w:rsidR="00C774DC" w:rsidRPr="00920004" w:rsidRDefault="00C774DC" w:rsidP="00AB70EF">
            <w:pPr>
              <w:rPr>
                <w:ins w:id="7557" w:author="phuong vu" w:date="2018-11-22T13:51:00Z"/>
                <w:rPrChange w:id="7558" w:author="phuong vu" w:date="2018-11-30T22:36:00Z">
                  <w:rPr>
                    <w:ins w:id="7559" w:author="phuong vu" w:date="2018-11-22T13:51:00Z"/>
                  </w:rPr>
                </w:rPrChange>
              </w:rPr>
              <w:pPrChange w:id="7560" w:author="phuong vu" w:date="2018-11-30T21:27:00Z">
                <w:pPr>
                  <w:keepNext/>
                  <w:spacing w:line="276" w:lineRule="auto"/>
                </w:pPr>
              </w:pPrChange>
            </w:pPr>
          </w:p>
        </w:tc>
      </w:tr>
    </w:tbl>
    <w:p w14:paraId="28E70327" w14:textId="6EC858FA" w:rsidR="00C774DC" w:rsidRPr="00920004" w:rsidRDefault="00026941" w:rsidP="00A17FA5">
      <w:pPr>
        <w:pStyle w:val="Caption"/>
        <w:rPr>
          <w:ins w:id="7561" w:author="phuong vu" w:date="2018-11-26T00:20:00Z"/>
          <w:rPrChange w:id="7562" w:author="phuong vu" w:date="2018-11-30T22:36:00Z">
            <w:rPr>
              <w:ins w:id="7563" w:author="phuong vu" w:date="2018-11-26T00:20:00Z"/>
              <w:lang w:val="en-US"/>
            </w:rPr>
          </w:rPrChange>
        </w:rPr>
        <w:pPrChange w:id="7564" w:author="phuong vu" w:date="2018-11-30T22:42:00Z">
          <w:pPr>
            <w:pStyle w:val="Caption"/>
          </w:pPr>
        </w:pPrChange>
      </w:pPr>
      <w:bookmarkStart w:id="7565" w:name="_Toc531381596"/>
      <w:ins w:id="7566" w:author="phuong vu" w:date="2018-11-26T00:19:00Z">
        <w:r w:rsidRPr="00920004">
          <w:rPr>
            <w:rPrChange w:id="7567" w:author="phuong vu" w:date="2018-11-30T22:36:00Z">
              <w:rPr/>
            </w:rPrChange>
          </w:rPr>
          <w:t xml:space="preserve">Bảng </w:t>
        </w:r>
      </w:ins>
      <w:ins w:id="7568" w:author="phuong vu" w:date="2018-11-30T14:54:00Z">
        <w:r w:rsidR="00D632EE" w:rsidRPr="00920004">
          <w:rPr>
            <w:rPrChange w:id="7569" w:author="phuong vu" w:date="2018-11-30T22:36:00Z">
              <w:rPr/>
            </w:rPrChange>
          </w:rPr>
          <w:fldChar w:fldCharType="begin"/>
        </w:r>
        <w:r w:rsidR="00D632EE" w:rsidRPr="00920004">
          <w:rPr>
            <w:rPrChange w:id="7570" w:author="phuong vu" w:date="2018-11-30T22:36:00Z">
              <w:rPr/>
            </w:rPrChange>
          </w:rPr>
          <w:instrText xml:space="preserve"> STYLEREF 1 \s </w:instrText>
        </w:r>
      </w:ins>
      <w:r w:rsidR="00D632EE" w:rsidRPr="00920004">
        <w:rPr>
          <w:rPrChange w:id="7571" w:author="phuong vu" w:date="2018-11-30T22:36:00Z">
            <w:rPr/>
          </w:rPrChange>
        </w:rPr>
        <w:fldChar w:fldCharType="separate"/>
      </w:r>
      <w:r w:rsidR="00B5490C">
        <w:rPr>
          <w:noProof/>
        </w:rPr>
        <w:t>1</w:t>
      </w:r>
      <w:ins w:id="7572" w:author="phuong vu" w:date="2018-11-30T14:54:00Z">
        <w:r w:rsidR="00D632EE" w:rsidRPr="00920004">
          <w:rPr>
            <w:rPrChange w:id="7573" w:author="phuong vu" w:date="2018-11-30T22:36:00Z">
              <w:rPr/>
            </w:rPrChange>
          </w:rPr>
          <w:fldChar w:fldCharType="end"/>
        </w:r>
        <w:r w:rsidR="00D632EE" w:rsidRPr="00920004">
          <w:rPr>
            <w:rPrChange w:id="7574" w:author="phuong vu" w:date="2018-11-30T22:36:00Z">
              <w:rPr/>
            </w:rPrChange>
          </w:rPr>
          <w:t>.</w:t>
        </w:r>
        <w:r w:rsidR="00D632EE" w:rsidRPr="00920004">
          <w:rPr>
            <w:rPrChange w:id="7575" w:author="phuong vu" w:date="2018-11-30T22:36:00Z">
              <w:rPr/>
            </w:rPrChange>
          </w:rPr>
          <w:fldChar w:fldCharType="begin"/>
        </w:r>
        <w:r w:rsidR="00D632EE" w:rsidRPr="00920004">
          <w:rPr>
            <w:rPrChange w:id="7576" w:author="phuong vu" w:date="2018-11-30T22:36:00Z">
              <w:rPr/>
            </w:rPrChange>
          </w:rPr>
          <w:instrText xml:space="preserve"> SEQ Bảng \* ARABIC \s 1 </w:instrText>
        </w:r>
      </w:ins>
      <w:r w:rsidR="00D632EE" w:rsidRPr="00920004">
        <w:rPr>
          <w:rPrChange w:id="7577" w:author="phuong vu" w:date="2018-11-30T22:36:00Z">
            <w:rPr/>
          </w:rPrChange>
        </w:rPr>
        <w:fldChar w:fldCharType="separate"/>
      </w:r>
      <w:ins w:id="7578" w:author="phuong vu" w:date="2018-11-30T22:44:00Z">
        <w:r w:rsidR="00B5490C">
          <w:rPr>
            <w:noProof/>
          </w:rPr>
          <w:t>4</w:t>
        </w:r>
      </w:ins>
      <w:ins w:id="7579" w:author="phuong vu" w:date="2018-11-30T14:54:00Z">
        <w:r w:rsidR="00D632EE" w:rsidRPr="00920004">
          <w:rPr>
            <w:rPrChange w:id="7580" w:author="phuong vu" w:date="2018-11-30T22:36:00Z">
              <w:rPr/>
            </w:rPrChange>
          </w:rPr>
          <w:fldChar w:fldCharType="end"/>
        </w:r>
      </w:ins>
      <w:ins w:id="7581" w:author="phuong vu" w:date="2018-11-26T00:20:00Z">
        <w:r w:rsidRPr="00920004">
          <w:rPr>
            <w:rPrChange w:id="7582" w:author="phuong vu" w:date="2018-11-30T22:36:00Z">
              <w:rPr>
                <w:lang w:val="en-US"/>
              </w:rPr>
            </w:rPrChange>
          </w:rPr>
          <w:t xml:space="preserve"> Chức năng thay đổi trạng thái đơn hàng</w:t>
        </w:r>
        <w:bookmarkEnd w:id="7565"/>
      </w:ins>
    </w:p>
    <w:p w14:paraId="6B8CD49F" w14:textId="440C8B88" w:rsidR="00026941" w:rsidRPr="00920004" w:rsidRDefault="00026941" w:rsidP="00AB70EF">
      <w:pPr>
        <w:pStyle w:val="Heading4"/>
        <w:rPr>
          <w:ins w:id="7583" w:author="phuong vu" w:date="2018-11-26T00:20:00Z"/>
          <w:lang w:val="en-US"/>
          <w:rPrChange w:id="7584" w:author="phuong vu" w:date="2018-11-30T22:36:00Z">
            <w:rPr>
              <w:ins w:id="7585" w:author="phuong vu" w:date="2018-11-26T00:20:00Z"/>
              <w:lang w:val="en-US"/>
            </w:rPr>
          </w:rPrChange>
        </w:rPr>
        <w:pPrChange w:id="7586" w:author="phuong vu" w:date="2018-11-30T21:28:00Z">
          <w:pPr>
            <w:pStyle w:val="Heading4"/>
          </w:pPr>
        </w:pPrChange>
      </w:pPr>
      <w:bookmarkStart w:id="7587" w:name="_Toc531380654"/>
      <w:ins w:id="7588" w:author="phuong vu" w:date="2018-11-26T00:20:00Z">
        <w:r w:rsidRPr="00920004">
          <w:rPr>
            <w:lang w:val="en-US"/>
            <w:rPrChange w:id="7589" w:author="phuong vu" w:date="2018-11-30T22:36:00Z">
              <w:rPr>
                <w:lang w:val="en-US"/>
              </w:rPr>
            </w:rPrChange>
          </w:rPr>
          <w:t>Tạo hóa đơn đơn hàng</w:t>
        </w:r>
        <w:bookmarkEnd w:id="7587"/>
      </w:ins>
    </w:p>
    <w:tbl>
      <w:tblPr>
        <w:tblStyle w:val="TableGrid"/>
        <w:tblW w:w="0" w:type="auto"/>
        <w:tblLook w:val="04A0" w:firstRow="1" w:lastRow="0" w:firstColumn="1" w:lastColumn="0" w:noHBand="0" w:noVBand="1"/>
        <w:tblPrChange w:id="7590" w:author="phuong vu" w:date="2018-11-30T21:27:00Z">
          <w:tblPr>
            <w:tblStyle w:val="TableGrid"/>
            <w:tblW w:w="0" w:type="auto"/>
            <w:tblLook w:val="04A0" w:firstRow="1" w:lastRow="0" w:firstColumn="1" w:lastColumn="0" w:noHBand="0" w:noVBand="1"/>
          </w:tblPr>
        </w:tblPrChange>
      </w:tblPr>
      <w:tblGrid>
        <w:gridCol w:w="2350"/>
        <w:gridCol w:w="6427"/>
        <w:tblGridChange w:id="7591">
          <w:tblGrid>
            <w:gridCol w:w="2348"/>
            <w:gridCol w:w="6429"/>
          </w:tblGrid>
        </w:tblGridChange>
      </w:tblGrid>
      <w:tr w:rsidR="00026941" w:rsidRPr="00920004" w14:paraId="53AB63BE" w14:textId="77777777" w:rsidTr="00AB70EF">
        <w:trPr>
          <w:ins w:id="7592" w:author="phuong vu" w:date="2018-11-26T00:20:00Z"/>
        </w:trPr>
        <w:tc>
          <w:tcPr>
            <w:tcW w:w="2425" w:type="dxa"/>
            <w:vAlign w:val="center"/>
            <w:tcPrChange w:id="7593" w:author="phuong vu" w:date="2018-11-30T21:27:00Z">
              <w:tcPr>
                <w:tcW w:w="2425" w:type="dxa"/>
              </w:tcPr>
            </w:tcPrChange>
          </w:tcPr>
          <w:p w14:paraId="1A0EF041" w14:textId="77777777" w:rsidR="00026941" w:rsidRPr="00920004" w:rsidRDefault="00026941" w:rsidP="00AB70EF">
            <w:pPr>
              <w:jc w:val="left"/>
              <w:rPr>
                <w:ins w:id="7594" w:author="phuong vu" w:date="2018-11-26T00:20:00Z"/>
                <w:b/>
                <w:rPrChange w:id="7595" w:author="phuong vu" w:date="2018-11-30T22:36:00Z">
                  <w:rPr>
                    <w:ins w:id="7596" w:author="phuong vu" w:date="2018-11-26T00:20:00Z"/>
                  </w:rPr>
                </w:rPrChange>
              </w:rPr>
              <w:pPrChange w:id="7597" w:author="phuong vu" w:date="2018-11-30T21:27:00Z">
                <w:pPr>
                  <w:spacing w:line="276" w:lineRule="auto"/>
                </w:pPr>
              </w:pPrChange>
            </w:pPr>
            <w:ins w:id="7598" w:author="phuong vu" w:date="2018-11-26T00:20:00Z">
              <w:r w:rsidRPr="00920004">
                <w:rPr>
                  <w:b/>
                  <w:rPrChange w:id="7599" w:author="phuong vu" w:date="2018-11-30T22:36:00Z">
                    <w:rPr/>
                  </w:rPrChange>
                </w:rPr>
                <w:t>Mã yêu cầu</w:t>
              </w:r>
            </w:ins>
          </w:p>
        </w:tc>
        <w:tc>
          <w:tcPr>
            <w:tcW w:w="6686" w:type="dxa"/>
            <w:vAlign w:val="center"/>
            <w:tcPrChange w:id="7600" w:author="phuong vu" w:date="2018-11-30T21:27:00Z">
              <w:tcPr>
                <w:tcW w:w="6686" w:type="dxa"/>
              </w:tcPr>
            </w:tcPrChange>
          </w:tcPr>
          <w:p w14:paraId="4A239F84" w14:textId="1FFED669" w:rsidR="00026941" w:rsidRPr="00920004" w:rsidRDefault="00026941" w:rsidP="00AB70EF">
            <w:pPr>
              <w:jc w:val="left"/>
              <w:rPr>
                <w:ins w:id="7601" w:author="phuong vu" w:date="2018-11-26T00:20:00Z"/>
                <w:lang w:val="en-US"/>
                <w:rPrChange w:id="7602" w:author="phuong vu" w:date="2018-11-30T22:36:00Z">
                  <w:rPr>
                    <w:ins w:id="7603" w:author="phuong vu" w:date="2018-11-26T00:20:00Z"/>
                    <w:lang w:val="en-US"/>
                  </w:rPr>
                </w:rPrChange>
              </w:rPr>
              <w:pPrChange w:id="7604" w:author="phuong vu" w:date="2018-11-30T21:27:00Z">
                <w:pPr>
                  <w:spacing w:line="276" w:lineRule="auto"/>
                </w:pPr>
              </w:pPrChange>
            </w:pPr>
            <w:ins w:id="7605" w:author="phuong vu" w:date="2018-11-26T00:20:00Z">
              <w:r w:rsidRPr="00920004">
                <w:rPr>
                  <w:lang w:val="en-US"/>
                  <w:rPrChange w:id="7606" w:author="phuong vu" w:date="2018-11-30T22:36:00Z">
                    <w:rPr>
                      <w:lang w:val="en-US"/>
                    </w:rPr>
                  </w:rPrChange>
                </w:rPr>
                <w:t>GU_01_0</w:t>
              </w:r>
            </w:ins>
            <w:ins w:id="7607" w:author="phuong vu" w:date="2018-11-26T00:21:00Z">
              <w:r w:rsidRPr="00920004">
                <w:rPr>
                  <w:lang w:val="en-US"/>
                  <w:rPrChange w:id="7608" w:author="phuong vu" w:date="2018-11-30T22:36:00Z">
                    <w:rPr>
                      <w:lang w:val="en-US"/>
                    </w:rPr>
                  </w:rPrChange>
                </w:rPr>
                <w:t>4</w:t>
              </w:r>
            </w:ins>
          </w:p>
        </w:tc>
      </w:tr>
      <w:tr w:rsidR="00026941" w:rsidRPr="00920004" w14:paraId="486968CD" w14:textId="77777777" w:rsidTr="00AB70EF">
        <w:trPr>
          <w:ins w:id="7609" w:author="phuong vu" w:date="2018-11-26T00:20:00Z"/>
        </w:trPr>
        <w:tc>
          <w:tcPr>
            <w:tcW w:w="2425" w:type="dxa"/>
            <w:vAlign w:val="center"/>
            <w:tcPrChange w:id="7610" w:author="phuong vu" w:date="2018-11-30T21:27:00Z">
              <w:tcPr>
                <w:tcW w:w="2425" w:type="dxa"/>
              </w:tcPr>
            </w:tcPrChange>
          </w:tcPr>
          <w:p w14:paraId="711E533A" w14:textId="77777777" w:rsidR="00026941" w:rsidRPr="00920004" w:rsidRDefault="00026941" w:rsidP="00AB70EF">
            <w:pPr>
              <w:jc w:val="left"/>
              <w:rPr>
                <w:ins w:id="7611" w:author="phuong vu" w:date="2018-11-26T00:20:00Z"/>
                <w:b/>
                <w:rPrChange w:id="7612" w:author="phuong vu" w:date="2018-11-30T22:36:00Z">
                  <w:rPr>
                    <w:ins w:id="7613" w:author="phuong vu" w:date="2018-11-26T00:20:00Z"/>
                  </w:rPr>
                </w:rPrChange>
              </w:rPr>
              <w:pPrChange w:id="7614" w:author="phuong vu" w:date="2018-11-30T21:27:00Z">
                <w:pPr>
                  <w:spacing w:line="276" w:lineRule="auto"/>
                </w:pPr>
              </w:pPrChange>
            </w:pPr>
            <w:ins w:id="7615" w:author="phuong vu" w:date="2018-11-26T00:20:00Z">
              <w:r w:rsidRPr="00920004">
                <w:rPr>
                  <w:b/>
                  <w:rPrChange w:id="7616" w:author="phuong vu" w:date="2018-11-30T22:36:00Z">
                    <w:rPr/>
                  </w:rPrChange>
                </w:rPr>
                <w:t>Tên chức năng</w:t>
              </w:r>
            </w:ins>
          </w:p>
        </w:tc>
        <w:tc>
          <w:tcPr>
            <w:tcW w:w="6686" w:type="dxa"/>
            <w:tcPrChange w:id="7617" w:author="phuong vu" w:date="2018-11-30T21:27:00Z">
              <w:tcPr>
                <w:tcW w:w="6686" w:type="dxa"/>
              </w:tcPr>
            </w:tcPrChange>
          </w:tcPr>
          <w:p w14:paraId="336BC4CB" w14:textId="5595CC86" w:rsidR="00026941" w:rsidRPr="00920004" w:rsidRDefault="00026941" w:rsidP="00AB70EF">
            <w:pPr>
              <w:rPr>
                <w:ins w:id="7618" w:author="phuong vu" w:date="2018-11-26T00:20:00Z"/>
                <w:lang w:val="en-US"/>
                <w:rPrChange w:id="7619" w:author="phuong vu" w:date="2018-11-30T22:36:00Z">
                  <w:rPr>
                    <w:ins w:id="7620" w:author="phuong vu" w:date="2018-11-26T00:20:00Z"/>
                    <w:lang w:val="en-US"/>
                  </w:rPr>
                </w:rPrChange>
              </w:rPr>
              <w:pPrChange w:id="7621" w:author="phuong vu" w:date="2018-11-30T21:27:00Z">
                <w:pPr>
                  <w:spacing w:line="276" w:lineRule="auto"/>
                </w:pPr>
              </w:pPrChange>
            </w:pPr>
            <w:ins w:id="7622" w:author="phuong vu" w:date="2018-11-26T00:21:00Z">
              <w:r w:rsidRPr="00920004">
                <w:rPr>
                  <w:lang w:val="en-US"/>
                  <w:rPrChange w:id="7623" w:author="phuong vu" w:date="2018-11-30T22:36:00Z">
                    <w:rPr>
                      <w:lang w:val="en-US"/>
                    </w:rPr>
                  </w:rPrChange>
                </w:rPr>
                <w:t>Tạo hóa đơn đơn hàng</w:t>
              </w:r>
            </w:ins>
          </w:p>
        </w:tc>
      </w:tr>
      <w:tr w:rsidR="00026941" w:rsidRPr="00920004" w14:paraId="03159E1D" w14:textId="77777777" w:rsidTr="00AB70EF">
        <w:trPr>
          <w:ins w:id="7624" w:author="phuong vu" w:date="2018-11-26T00:20:00Z"/>
        </w:trPr>
        <w:tc>
          <w:tcPr>
            <w:tcW w:w="2425" w:type="dxa"/>
            <w:vAlign w:val="center"/>
            <w:tcPrChange w:id="7625" w:author="phuong vu" w:date="2018-11-30T21:27:00Z">
              <w:tcPr>
                <w:tcW w:w="2425" w:type="dxa"/>
              </w:tcPr>
            </w:tcPrChange>
          </w:tcPr>
          <w:p w14:paraId="0EE65E23" w14:textId="77777777" w:rsidR="00026941" w:rsidRPr="00920004" w:rsidRDefault="00026941" w:rsidP="00AB70EF">
            <w:pPr>
              <w:jc w:val="left"/>
              <w:rPr>
                <w:ins w:id="7626" w:author="phuong vu" w:date="2018-11-26T00:20:00Z"/>
                <w:b/>
                <w:rPrChange w:id="7627" w:author="phuong vu" w:date="2018-11-30T22:36:00Z">
                  <w:rPr>
                    <w:ins w:id="7628" w:author="phuong vu" w:date="2018-11-26T00:20:00Z"/>
                  </w:rPr>
                </w:rPrChange>
              </w:rPr>
              <w:pPrChange w:id="7629" w:author="phuong vu" w:date="2018-11-30T21:27:00Z">
                <w:pPr>
                  <w:spacing w:line="276" w:lineRule="auto"/>
                </w:pPr>
              </w:pPrChange>
            </w:pPr>
            <w:ins w:id="7630" w:author="phuong vu" w:date="2018-11-26T00:20:00Z">
              <w:r w:rsidRPr="00920004">
                <w:rPr>
                  <w:b/>
                  <w:rPrChange w:id="7631" w:author="phuong vu" w:date="2018-11-30T22:36:00Z">
                    <w:rPr/>
                  </w:rPrChange>
                </w:rPr>
                <w:t>Đối tượng sử dụng</w:t>
              </w:r>
            </w:ins>
          </w:p>
        </w:tc>
        <w:tc>
          <w:tcPr>
            <w:tcW w:w="6686" w:type="dxa"/>
            <w:tcPrChange w:id="7632" w:author="phuong vu" w:date="2018-11-30T21:27:00Z">
              <w:tcPr>
                <w:tcW w:w="6686" w:type="dxa"/>
              </w:tcPr>
            </w:tcPrChange>
          </w:tcPr>
          <w:p w14:paraId="36B61A24" w14:textId="37F447C8" w:rsidR="00026941" w:rsidRPr="00920004" w:rsidRDefault="00026941" w:rsidP="00AB70EF">
            <w:pPr>
              <w:rPr>
                <w:ins w:id="7633" w:author="phuong vu" w:date="2018-11-26T00:20:00Z"/>
                <w:lang w:val="en-US"/>
                <w:rPrChange w:id="7634" w:author="phuong vu" w:date="2018-11-30T22:36:00Z">
                  <w:rPr>
                    <w:ins w:id="7635" w:author="phuong vu" w:date="2018-11-26T00:20:00Z"/>
                    <w:lang w:val="en-US"/>
                  </w:rPr>
                </w:rPrChange>
              </w:rPr>
              <w:pPrChange w:id="7636" w:author="phuong vu" w:date="2018-11-30T21:27:00Z">
                <w:pPr>
                  <w:spacing w:line="276" w:lineRule="auto"/>
                </w:pPr>
              </w:pPrChange>
            </w:pPr>
            <w:ins w:id="7637" w:author="phuong vu" w:date="2018-11-26T00:20:00Z">
              <w:r w:rsidRPr="00920004">
                <w:rPr>
                  <w:lang w:val="en-US"/>
                  <w:rPrChange w:id="7638" w:author="phuong vu" w:date="2018-11-30T22:36:00Z">
                    <w:rPr>
                      <w:lang w:val="en-US"/>
                    </w:rPr>
                  </w:rPrChange>
                </w:rPr>
                <w:t>Nhân viên chi nhánh</w:t>
              </w:r>
            </w:ins>
          </w:p>
        </w:tc>
      </w:tr>
      <w:tr w:rsidR="00026941" w:rsidRPr="00920004" w14:paraId="71AFBC5F" w14:textId="77777777" w:rsidTr="00AB70EF">
        <w:trPr>
          <w:ins w:id="7639" w:author="phuong vu" w:date="2018-11-26T00:20:00Z"/>
        </w:trPr>
        <w:tc>
          <w:tcPr>
            <w:tcW w:w="2425" w:type="dxa"/>
            <w:tcPrChange w:id="7640" w:author="phuong vu" w:date="2018-11-30T21:28:00Z">
              <w:tcPr>
                <w:tcW w:w="2425" w:type="dxa"/>
              </w:tcPr>
            </w:tcPrChange>
          </w:tcPr>
          <w:p w14:paraId="6F5F7980" w14:textId="77777777" w:rsidR="00026941" w:rsidRPr="00920004" w:rsidRDefault="00026941" w:rsidP="00AB70EF">
            <w:pPr>
              <w:jc w:val="left"/>
              <w:rPr>
                <w:ins w:id="7641" w:author="phuong vu" w:date="2018-11-26T00:20:00Z"/>
                <w:b/>
                <w:rPrChange w:id="7642" w:author="phuong vu" w:date="2018-11-30T22:36:00Z">
                  <w:rPr>
                    <w:ins w:id="7643" w:author="phuong vu" w:date="2018-11-26T00:20:00Z"/>
                  </w:rPr>
                </w:rPrChange>
              </w:rPr>
              <w:pPrChange w:id="7644" w:author="phuong vu" w:date="2018-11-30T21:28:00Z">
                <w:pPr>
                  <w:spacing w:line="276" w:lineRule="auto"/>
                </w:pPr>
              </w:pPrChange>
            </w:pPr>
            <w:ins w:id="7645" w:author="phuong vu" w:date="2018-11-26T00:20:00Z">
              <w:r w:rsidRPr="00920004">
                <w:rPr>
                  <w:b/>
                  <w:rPrChange w:id="7646" w:author="phuong vu" w:date="2018-11-30T22:36:00Z">
                    <w:rPr/>
                  </w:rPrChange>
                </w:rPr>
                <w:t>Tiền điều kiện</w:t>
              </w:r>
            </w:ins>
          </w:p>
        </w:tc>
        <w:tc>
          <w:tcPr>
            <w:tcW w:w="6686" w:type="dxa"/>
            <w:tcPrChange w:id="7647" w:author="phuong vu" w:date="2018-11-30T21:28:00Z">
              <w:tcPr>
                <w:tcW w:w="6686" w:type="dxa"/>
              </w:tcPr>
            </w:tcPrChange>
          </w:tcPr>
          <w:p w14:paraId="3CC521D5" w14:textId="40223789" w:rsidR="00026941" w:rsidRPr="00920004" w:rsidRDefault="00026941" w:rsidP="00AB70EF">
            <w:pPr>
              <w:rPr>
                <w:ins w:id="7648" w:author="phuong vu" w:date="2018-11-26T00:20:00Z"/>
                <w:lang w:val="en-US"/>
                <w:rPrChange w:id="7649" w:author="phuong vu" w:date="2018-11-30T22:36:00Z">
                  <w:rPr>
                    <w:ins w:id="7650" w:author="phuong vu" w:date="2018-11-26T00:20:00Z"/>
                    <w:lang w:val="en-US"/>
                  </w:rPr>
                </w:rPrChange>
              </w:rPr>
              <w:pPrChange w:id="7651" w:author="phuong vu" w:date="2018-11-30T21:27:00Z">
                <w:pPr>
                  <w:spacing w:line="276" w:lineRule="auto"/>
                </w:pPr>
              </w:pPrChange>
            </w:pPr>
            <w:ins w:id="7652" w:author="phuong vu" w:date="2018-11-26T00:20:00Z">
              <w:r w:rsidRPr="00920004">
                <w:rPr>
                  <w:rPrChange w:id="7653" w:author="phuong vu" w:date="2018-11-30T22:36:00Z">
                    <w:rPr/>
                  </w:rPrChange>
                </w:rPr>
                <w:t>Truy cập được trang web quản lí và đăng nhập thành công vào hệ thống.</w:t>
              </w:r>
              <w:r w:rsidRPr="00920004">
                <w:rPr>
                  <w:lang w:val="en-US"/>
                  <w:rPrChange w:id="7654" w:author="phuong vu" w:date="2018-11-30T22:36:00Z">
                    <w:rPr>
                      <w:lang w:val="en-US"/>
                    </w:rPr>
                  </w:rPrChange>
                </w:rPr>
                <w:t xml:space="preserve"> Truy cập được </w:t>
              </w:r>
            </w:ins>
            <w:ins w:id="7655" w:author="phuong vu" w:date="2018-11-26T00:21:00Z">
              <w:r w:rsidRPr="00920004">
                <w:rPr>
                  <w:lang w:val="en-US"/>
                  <w:rPrChange w:id="7656" w:author="phuong vu" w:date="2018-11-30T22:36:00Z">
                    <w:rPr>
                      <w:lang w:val="en-US"/>
                    </w:rPr>
                  </w:rPrChange>
                </w:rPr>
                <w:t>một đơn hàng có trạng thái “</w:t>
              </w:r>
            </w:ins>
            <w:ins w:id="7657" w:author="phuong vu" w:date="2018-11-26T00:22:00Z">
              <w:r w:rsidRPr="00920004">
                <w:rPr>
                  <w:lang w:val="en-US"/>
                  <w:rPrChange w:id="7658" w:author="phuong vu" w:date="2018-11-30T22:36:00Z">
                    <w:rPr>
                      <w:lang w:val="en-US"/>
                    </w:rPr>
                  </w:rPrChange>
                </w:rPr>
                <w:t>đã xử lí hoàn tất</w:t>
              </w:r>
            </w:ins>
            <w:ins w:id="7659" w:author="phuong vu" w:date="2018-11-26T00:21:00Z">
              <w:r w:rsidRPr="00920004">
                <w:rPr>
                  <w:lang w:val="en-US"/>
                  <w:rPrChange w:id="7660" w:author="phuong vu" w:date="2018-11-30T22:36:00Z">
                    <w:rPr>
                      <w:lang w:val="en-US"/>
                    </w:rPr>
                  </w:rPrChange>
                </w:rPr>
                <w:t>”</w:t>
              </w:r>
            </w:ins>
            <w:ins w:id="7661" w:author="phuong vu" w:date="2018-11-26T00:22:00Z">
              <w:r w:rsidR="00B3221F" w:rsidRPr="00920004">
                <w:rPr>
                  <w:lang w:val="en-US"/>
                  <w:rPrChange w:id="7662" w:author="phuong vu" w:date="2018-11-30T22:36:00Z">
                    <w:rPr>
                      <w:lang w:val="en-US"/>
                    </w:rPr>
                  </w:rPrChange>
                </w:rPr>
                <w:t>.</w:t>
              </w:r>
            </w:ins>
          </w:p>
        </w:tc>
      </w:tr>
      <w:tr w:rsidR="00026941" w:rsidRPr="00920004" w14:paraId="45F7A781" w14:textId="77777777" w:rsidTr="00AB70EF">
        <w:trPr>
          <w:ins w:id="7663" w:author="phuong vu" w:date="2018-11-26T00:20:00Z"/>
        </w:trPr>
        <w:tc>
          <w:tcPr>
            <w:tcW w:w="2425" w:type="dxa"/>
            <w:tcPrChange w:id="7664" w:author="phuong vu" w:date="2018-11-30T21:28:00Z">
              <w:tcPr>
                <w:tcW w:w="2425" w:type="dxa"/>
              </w:tcPr>
            </w:tcPrChange>
          </w:tcPr>
          <w:p w14:paraId="7DDA7A19" w14:textId="77777777" w:rsidR="00026941" w:rsidRPr="00920004" w:rsidRDefault="00026941" w:rsidP="00AB70EF">
            <w:pPr>
              <w:jc w:val="left"/>
              <w:rPr>
                <w:ins w:id="7665" w:author="phuong vu" w:date="2018-11-26T00:20:00Z"/>
                <w:b/>
                <w:rPrChange w:id="7666" w:author="phuong vu" w:date="2018-11-30T22:36:00Z">
                  <w:rPr>
                    <w:ins w:id="7667" w:author="phuong vu" w:date="2018-11-26T00:20:00Z"/>
                  </w:rPr>
                </w:rPrChange>
              </w:rPr>
              <w:pPrChange w:id="7668" w:author="phuong vu" w:date="2018-11-30T21:28:00Z">
                <w:pPr>
                  <w:spacing w:line="276" w:lineRule="auto"/>
                </w:pPr>
              </w:pPrChange>
            </w:pPr>
            <w:ins w:id="7669" w:author="phuong vu" w:date="2018-11-26T00:20:00Z">
              <w:r w:rsidRPr="00920004">
                <w:rPr>
                  <w:b/>
                  <w:rPrChange w:id="7670" w:author="phuong vu" w:date="2018-11-30T22:36:00Z">
                    <w:rPr/>
                  </w:rPrChange>
                </w:rPr>
                <w:t>Cách xử lí</w:t>
              </w:r>
            </w:ins>
          </w:p>
        </w:tc>
        <w:tc>
          <w:tcPr>
            <w:tcW w:w="6686" w:type="dxa"/>
            <w:tcPrChange w:id="7671" w:author="phuong vu" w:date="2018-11-30T21:28:00Z">
              <w:tcPr>
                <w:tcW w:w="6686" w:type="dxa"/>
              </w:tcPr>
            </w:tcPrChange>
          </w:tcPr>
          <w:p w14:paraId="418B1F5F" w14:textId="3F9355AB" w:rsidR="00026941" w:rsidRPr="00920004" w:rsidRDefault="00026941" w:rsidP="00AB70EF">
            <w:pPr>
              <w:rPr>
                <w:ins w:id="7672" w:author="phuong vu" w:date="2018-11-26T00:23:00Z"/>
                <w:lang w:val="en-US"/>
                <w:rPrChange w:id="7673" w:author="phuong vu" w:date="2018-11-30T22:36:00Z">
                  <w:rPr>
                    <w:ins w:id="7674" w:author="phuong vu" w:date="2018-11-26T00:23:00Z"/>
                    <w:lang w:val="en-US"/>
                  </w:rPr>
                </w:rPrChange>
              </w:rPr>
              <w:pPrChange w:id="7675" w:author="phuong vu" w:date="2018-11-30T21:27:00Z">
                <w:pPr>
                  <w:spacing w:line="276" w:lineRule="auto"/>
                </w:pPr>
              </w:pPrChange>
            </w:pPr>
            <w:ins w:id="7676" w:author="phuong vu" w:date="2018-11-26T00:20:00Z">
              <w:r w:rsidRPr="00920004">
                <w:rPr>
                  <w:rPrChange w:id="7677" w:author="phuong vu" w:date="2018-11-30T22:36:00Z">
                    <w:rPr/>
                  </w:rPrChange>
                </w:rPr>
                <w:t xml:space="preserve">Bước 1: </w:t>
              </w:r>
              <w:r w:rsidRPr="00920004">
                <w:rPr>
                  <w:lang w:val="en-US"/>
                  <w:rPrChange w:id="7678" w:author="phuong vu" w:date="2018-11-30T22:36:00Z">
                    <w:rPr>
                      <w:lang w:val="en-US"/>
                    </w:rPr>
                  </w:rPrChange>
                </w:rPr>
                <w:t xml:space="preserve">Chọn </w:t>
              </w:r>
            </w:ins>
            <w:ins w:id="7679" w:author="phuong vu" w:date="2018-11-26T00:23:00Z">
              <w:r w:rsidR="00B3221F" w:rsidRPr="00920004">
                <w:rPr>
                  <w:lang w:val="en-US"/>
                  <w:rPrChange w:id="7680" w:author="phuong vu" w:date="2018-11-30T22:36:00Z">
                    <w:rPr>
                      <w:lang w:val="en-US"/>
                    </w:rPr>
                  </w:rPrChange>
                </w:rPr>
                <w:t xml:space="preserve"> </w:t>
              </w:r>
            </w:ins>
            <w:ins w:id="7681" w:author="phuong vu" w:date="2018-11-30T10:26:00Z">
              <w:r w:rsidR="004813AD" w:rsidRPr="00920004">
                <w:rPr>
                  <w:lang w:val="en-US"/>
                  <w:rPrChange w:id="7682" w:author="phuong vu" w:date="2018-11-30T22:36:00Z">
                    <w:rPr>
                      <w:lang w:val="en-US"/>
                    </w:rPr>
                  </w:rPrChange>
                </w:rPr>
                <w:t xml:space="preserve">chức năng </w:t>
              </w:r>
            </w:ins>
            <w:ins w:id="7683" w:author="phuong vu" w:date="2018-11-26T00:22:00Z">
              <w:r w:rsidR="00B3221F" w:rsidRPr="00920004">
                <w:rPr>
                  <w:lang w:val="en-US"/>
                  <w:rPrChange w:id="7684" w:author="phuong vu" w:date="2018-11-30T22:36:00Z">
                    <w:rPr>
                      <w:lang w:val="en-US"/>
                    </w:rPr>
                  </w:rPrChange>
                </w:rPr>
                <w:t>“</w:t>
              </w:r>
            </w:ins>
            <w:ins w:id="7685" w:author="phuong vu" w:date="2018-11-26T00:23:00Z">
              <w:r w:rsidR="00B3221F" w:rsidRPr="00920004">
                <w:rPr>
                  <w:lang w:val="en-US"/>
                  <w:rPrChange w:id="7686" w:author="phuong vu" w:date="2018-11-30T22:36:00Z">
                    <w:rPr>
                      <w:lang w:val="en-US"/>
                    </w:rPr>
                  </w:rPrChange>
                </w:rPr>
                <w:t>Tạo hóa đơn</w:t>
              </w:r>
            </w:ins>
            <w:ins w:id="7687" w:author="phuong vu" w:date="2018-11-26T00:22:00Z">
              <w:r w:rsidR="00B3221F" w:rsidRPr="00920004">
                <w:rPr>
                  <w:lang w:val="en-US"/>
                  <w:rPrChange w:id="7688" w:author="phuong vu" w:date="2018-11-30T22:36:00Z">
                    <w:rPr>
                      <w:lang w:val="en-US"/>
                    </w:rPr>
                  </w:rPrChange>
                </w:rPr>
                <w:t>”</w:t>
              </w:r>
            </w:ins>
            <w:ins w:id="7689" w:author="phuong vu" w:date="2018-11-26T00:23:00Z">
              <w:r w:rsidR="00B3221F" w:rsidRPr="00920004">
                <w:rPr>
                  <w:lang w:val="en-US"/>
                  <w:rPrChange w:id="7690" w:author="phuong vu" w:date="2018-11-30T22:36:00Z">
                    <w:rPr>
                      <w:lang w:val="en-US"/>
                    </w:rPr>
                  </w:rPrChange>
                </w:rPr>
                <w:t>.</w:t>
              </w:r>
            </w:ins>
          </w:p>
          <w:p w14:paraId="2B0D4549" w14:textId="2C8E44F3" w:rsidR="00B3221F" w:rsidRPr="00920004" w:rsidRDefault="00B3221F" w:rsidP="00AB70EF">
            <w:pPr>
              <w:rPr>
                <w:ins w:id="7691" w:author="phuong vu" w:date="2018-11-26T00:20:00Z"/>
                <w:lang w:val="en-US"/>
                <w:rPrChange w:id="7692" w:author="phuong vu" w:date="2018-11-30T22:36:00Z">
                  <w:rPr>
                    <w:ins w:id="7693" w:author="phuong vu" w:date="2018-11-26T00:20:00Z"/>
                    <w:lang w:val="en-US"/>
                  </w:rPr>
                </w:rPrChange>
              </w:rPr>
              <w:pPrChange w:id="7694" w:author="phuong vu" w:date="2018-11-30T21:27:00Z">
                <w:pPr>
                  <w:spacing w:line="276" w:lineRule="auto"/>
                </w:pPr>
              </w:pPrChange>
            </w:pPr>
            <w:ins w:id="7695" w:author="phuong vu" w:date="2018-11-26T00:23:00Z">
              <w:r w:rsidRPr="00920004">
                <w:rPr>
                  <w:lang w:val="en-US"/>
                  <w:rPrChange w:id="7696" w:author="phuong vu" w:date="2018-11-30T22:36:00Z">
                    <w:rPr>
                      <w:lang w:val="en-US"/>
                    </w:rPr>
                  </w:rPrChange>
                </w:rPr>
                <w:t>Bước 2: Tạo hóa đơn dựa trên biên nhận của đơn hàng.</w:t>
              </w:r>
            </w:ins>
          </w:p>
          <w:p w14:paraId="113F56F5" w14:textId="3336F347" w:rsidR="00026941" w:rsidRPr="00920004" w:rsidRDefault="00026941" w:rsidP="00AB70EF">
            <w:pPr>
              <w:rPr>
                <w:ins w:id="7697" w:author="phuong vu" w:date="2018-11-26T00:20:00Z"/>
                <w:lang w:val="en-US"/>
                <w:rPrChange w:id="7698" w:author="phuong vu" w:date="2018-11-30T22:36:00Z">
                  <w:rPr>
                    <w:ins w:id="7699" w:author="phuong vu" w:date="2018-11-26T00:20:00Z"/>
                    <w:lang w:val="en-US"/>
                  </w:rPr>
                </w:rPrChange>
              </w:rPr>
              <w:pPrChange w:id="7700" w:author="phuong vu" w:date="2018-11-30T21:27:00Z">
                <w:pPr>
                  <w:spacing w:line="276" w:lineRule="auto"/>
                </w:pPr>
              </w:pPrChange>
            </w:pPr>
            <w:ins w:id="7701" w:author="phuong vu" w:date="2018-11-26T00:20:00Z">
              <w:r w:rsidRPr="00920004">
                <w:rPr>
                  <w:rPrChange w:id="7702" w:author="phuong vu" w:date="2018-11-30T22:36:00Z">
                    <w:rPr/>
                  </w:rPrChange>
                </w:rPr>
                <w:t xml:space="preserve">Bước </w:t>
              </w:r>
            </w:ins>
            <w:ins w:id="7703" w:author="phuong vu" w:date="2018-11-26T00:24:00Z">
              <w:r w:rsidR="00B3221F" w:rsidRPr="00920004">
                <w:rPr>
                  <w:lang w:val="en-US"/>
                  <w:rPrChange w:id="7704" w:author="phuong vu" w:date="2018-11-30T22:36:00Z">
                    <w:rPr>
                      <w:lang w:val="en-US"/>
                    </w:rPr>
                  </w:rPrChange>
                </w:rPr>
                <w:t>3: Thông báo thành côn</w:t>
              </w:r>
            </w:ins>
            <w:ins w:id="7705" w:author="phuong vu" w:date="2018-11-26T00:25:00Z">
              <w:r w:rsidR="00B3221F" w:rsidRPr="00920004">
                <w:rPr>
                  <w:lang w:val="en-US"/>
                  <w:rPrChange w:id="7706" w:author="phuong vu" w:date="2018-11-30T22:36:00Z">
                    <w:rPr>
                      <w:lang w:val="en-US"/>
                    </w:rPr>
                  </w:rPrChange>
                </w:rPr>
                <w:t>g.</w:t>
              </w:r>
            </w:ins>
          </w:p>
        </w:tc>
      </w:tr>
      <w:tr w:rsidR="00026941" w:rsidRPr="00920004" w14:paraId="26248B5E" w14:textId="77777777" w:rsidTr="00AB70EF">
        <w:trPr>
          <w:ins w:id="7707" w:author="phuong vu" w:date="2018-11-26T00:20:00Z"/>
        </w:trPr>
        <w:tc>
          <w:tcPr>
            <w:tcW w:w="2425" w:type="dxa"/>
            <w:tcPrChange w:id="7708" w:author="phuong vu" w:date="2018-11-30T21:28:00Z">
              <w:tcPr>
                <w:tcW w:w="2425" w:type="dxa"/>
              </w:tcPr>
            </w:tcPrChange>
          </w:tcPr>
          <w:p w14:paraId="48E1EA09" w14:textId="77777777" w:rsidR="00026941" w:rsidRPr="00920004" w:rsidRDefault="00026941" w:rsidP="00AB70EF">
            <w:pPr>
              <w:jc w:val="left"/>
              <w:rPr>
                <w:ins w:id="7709" w:author="phuong vu" w:date="2018-11-26T00:20:00Z"/>
                <w:b/>
                <w:rPrChange w:id="7710" w:author="phuong vu" w:date="2018-11-30T22:36:00Z">
                  <w:rPr>
                    <w:ins w:id="7711" w:author="phuong vu" w:date="2018-11-26T00:20:00Z"/>
                  </w:rPr>
                </w:rPrChange>
              </w:rPr>
              <w:pPrChange w:id="7712" w:author="phuong vu" w:date="2018-11-30T21:28:00Z">
                <w:pPr>
                  <w:spacing w:line="276" w:lineRule="auto"/>
                </w:pPr>
              </w:pPrChange>
            </w:pPr>
            <w:ins w:id="7713" w:author="phuong vu" w:date="2018-11-26T00:20:00Z">
              <w:r w:rsidRPr="00920004">
                <w:rPr>
                  <w:b/>
                  <w:rPrChange w:id="7714" w:author="phuong vu" w:date="2018-11-30T22:36:00Z">
                    <w:rPr/>
                  </w:rPrChange>
                </w:rPr>
                <w:t>Kết quả</w:t>
              </w:r>
            </w:ins>
          </w:p>
        </w:tc>
        <w:tc>
          <w:tcPr>
            <w:tcW w:w="6686" w:type="dxa"/>
            <w:tcPrChange w:id="7715" w:author="phuong vu" w:date="2018-11-30T21:28:00Z">
              <w:tcPr>
                <w:tcW w:w="6686" w:type="dxa"/>
              </w:tcPr>
            </w:tcPrChange>
          </w:tcPr>
          <w:p w14:paraId="1DDC43DF" w14:textId="41BAE65B" w:rsidR="00026941" w:rsidRPr="00920004" w:rsidRDefault="00026941" w:rsidP="00AB70EF">
            <w:pPr>
              <w:rPr>
                <w:ins w:id="7716" w:author="phuong vu" w:date="2018-11-26T00:20:00Z"/>
                <w:lang w:val="en-US"/>
                <w:rPrChange w:id="7717" w:author="phuong vu" w:date="2018-11-30T22:36:00Z">
                  <w:rPr>
                    <w:ins w:id="7718" w:author="phuong vu" w:date="2018-11-26T00:20:00Z"/>
                    <w:lang w:val="en-US"/>
                  </w:rPr>
                </w:rPrChange>
              </w:rPr>
              <w:pPrChange w:id="7719" w:author="phuong vu" w:date="2018-11-30T21:27:00Z">
                <w:pPr>
                  <w:spacing w:line="276" w:lineRule="auto"/>
                  <w:jc w:val="left"/>
                </w:pPr>
              </w:pPrChange>
            </w:pPr>
            <w:ins w:id="7720" w:author="phuong vu" w:date="2018-11-26T00:20:00Z">
              <w:r w:rsidRPr="00920004">
                <w:rPr>
                  <w:lang w:val="en-US"/>
                  <w:rPrChange w:id="7721" w:author="phuong vu" w:date="2018-11-30T22:36:00Z">
                    <w:rPr>
                      <w:lang w:val="en-US"/>
                    </w:rPr>
                  </w:rPrChange>
                </w:rPr>
                <w:t>Hiển thị thông tin chi tiết đơn hàng</w:t>
              </w:r>
            </w:ins>
            <w:ins w:id="7722" w:author="phuong vu" w:date="2018-11-26T00:24:00Z">
              <w:r w:rsidR="00B3221F" w:rsidRPr="00920004">
                <w:rPr>
                  <w:lang w:val="en-US"/>
                  <w:rPrChange w:id="7723" w:author="phuong vu" w:date="2018-11-30T22:36:00Z">
                    <w:rPr>
                      <w:lang w:val="en-US"/>
                    </w:rPr>
                  </w:rPrChange>
                </w:rPr>
                <w:t xml:space="preserve"> với nút “Xem hóa đơn”</w:t>
              </w:r>
            </w:ins>
          </w:p>
        </w:tc>
      </w:tr>
      <w:tr w:rsidR="00026941" w:rsidRPr="00920004" w14:paraId="05BFAA41" w14:textId="77777777" w:rsidTr="00AB70EF">
        <w:trPr>
          <w:ins w:id="7724" w:author="phuong vu" w:date="2018-11-26T00:20:00Z"/>
        </w:trPr>
        <w:tc>
          <w:tcPr>
            <w:tcW w:w="2425" w:type="dxa"/>
            <w:vAlign w:val="center"/>
            <w:tcPrChange w:id="7725" w:author="phuong vu" w:date="2018-11-30T21:27:00Z">
              <w:tcPr>
                <w:tcW w:w="2425" w:type="dxa"/>
              </w:tcPr>
            </w:tcPrChange>
          </w:tcPr>
          <w:p w14:paraId="63036851" w14:textId="77777777" w:rsidR="00026941" w:rsidRPr="00920004" w:rsidRDefault="00026941" w:rsidP="00AB70EF">
            <w:pPr>
              <w:jc w:val="left"/>
              <w:rPr>
                <w:ins w:id="7726" w:author="phuong vu" w:date="2018-11-26T00:20:00Z"/>
                <w:b/>
                <w:rPrChange w:id="7727" w:author="phuong vu" w:date="2018-11-30T22:36:00Z">
                  <w:rPr>
                    <w:ins w:id="7728" w:author="phuong vu" w:date="2018-11-26T00:20:00Z"/>
                  </w:rPr>
                </w:rPrChange>
              </w:rPr>
              <w:pPrChange w:id="7729" w:author="phuong vu" w:date="2018-11-30T21:27:00Z">
                <w:pPr>
                  <w:spacing w:line="276" w:lineRule="auto"/>
                </w:pPr>
              </w:pPrChange>
            </w:pPr>
            <w:ins w:id="7730" w:author="phuong vu" w:date="2018-11-26T00:20:00Z">
              <w:r w:rsidRPr="00920004">
                <w:rPr>
                  <w:b/>
                  <w:rPrChange w:id="7731" w:author="phuong vu" w:date="2018-11-30T22:36:00Z">
                    <w:rPr/>
                  </w:rPrChange>
                </w:rPr>
                <w:t>Ghi chú</w:t>
              </w:r>
            </w:ins>
          </w:p>
        </w:tc>
        <w:tc>
          <w:tcPr>
            <w:tcW w:w="6686" w:type="dxa"/>
            <w:tcPrChange w:id="7732" w:author="phuong vu" w:date="2018-11-30T21:27:00Z">
              <w:tcPr>
                <w:tcW w:w="6686" w:type="dxa"/>
              </w:tcPr>
            </w:tcPrChange>
          </w:tcPr>
          <w:p w14:paraId="14C5DD18" w14:textId="77777777" w:rsidR="00026941" w:rsidRPr="00920004" w:rsidRDefault="00026941" w:rsidP="00AB70EF">
            <w:pPr>
              <w:rPr>
                <w:ins w:id="7733" w:author="phuong vu" w:date="2018-11-26T00:20:00Z"/>
                <w:rPrChange w:id="7734" w:author="phuong vu" w:date="2018-11-30T22:36:00Z">
                  <w:rPr>
                    <w:ins w:id="7735" w:author="phuong vu" w:date="2018-11-26T00:20:00Z"/>
                  </w:rPr>
                </w:rPrChange>
              </w:rPr>
              <w:pPrChange w:id="7736" w:author="phuong vu" w:date="2018-11-30T21:27:00Z">
                <w:pPr>
                  <w:keepNext/>
                  <w:spacing w:line="276" w:lineRule="auto"/>
                </w:pPr>
              </w:pPrChange>
            </w:pPr>
          </w:p>
        </w:tc>
      </w:tr>
    </w:tbl>
    <w:p w14:paraId="65B8CB4E" w14:textId="1FFF2EE2" w:rsidR="004813AD" w:rsidRPr="00920004" w:rsidRDefault="00B3221F" w:rsidP="00A17FA5">
      <w:pPr>
        <w:pStyle w:val="Caption"/>
        <w:rPr>
          <w:ins w:id="7737" w:author="phuong vu" w:date="2018-11-26T00:25:00Z"/>
          <w:rPrChange w:id="7738" w:author="phuong vu" w:date="2018-11-30T22:36:00Z">
            <w:rPr>
              <w:ins w:id="7739" w:author="phuong vu" w:date="2018-11-26T00:25:00Z"/>
              <w:lang w:val="en-US"/>
            </w:rPr>
          </w:rPrChange>
        </w:rPr>
        <w:pPrChange w:id="7740" w:author="phuong vu" w:date="2018-11-30T22:42:00Z">
          <w:pPr>
            <w:pStyle w:val="Caption"/>
          </w:pPr>
        </w:pPrChange>
      </w:pPr>
      <w:bookmarkStart w:id="7741" w:name="_Toc531381597"/>
      <w:ins w:id="7742" w:author="phuong vu" w:date="2018-11-26T00:25:00Z">
        <w:r w:rsidRPr="00920004">
          <w:rPr>
            <w:rPrChange w:id="7743" w:author="phuong vu" w:date="2018-11-30T22:36:00Z">
              <w:rPr/>
            </w:rPrChange>
          </w:rPr>
          <w:t xml:space="preserve">Bảng </w:t>
        </w:r>
      </w:ins>
      <w:ins w:id="7744" w:author="phuong vu" w:date="2018-11-30T14:54:00Z">
        <w:r w:rsidR="00D632EE" w:rsidRPr="00920004">
          <w:rPr>
            <w:rPrChange w:id="7745" w:author="phuong vu" w:date="2018-11-30T22:36:00Z">
              <w:rPr/>
            </w:rPrChange>
          </w:rPr>
          <w:fldChar w:fldCharType="begin"/>
        </w:r>
        <w:r w:rsidR="00D632EE" w:rsidRPr="00920004">
          <w:rPr>
            <w:rPrChange w:id="7746" w:author="phuong vu" w:date="2018-11-30T22:36:00Z">
              <w:rPr/>
            </w:rPrChange>
          </w:rPr>
          <w:instrText xml:space="preserve"> STYLEREF 1 \s </w:instrText>
        </w:r>
      </w:ins>
      <w:r w:rsidR="00D632EE" w:rsidRPr="00920004">
        <w:rPr>
          <w:rPrChange w:id="7747" w:author="phuong vu" w:date="2018-11-30T22:36:00Z">
            <w:rPr/>
          </w:rPrChange>
        </w:rPr>
        <w:fldChar w:fldCharType="separate"/>
      </w:r>
      <w:r w:rsidR="00B5490C">
        <w:rPr>
          <w:noProof/>
        </w:rPr>
        <w:t>1</w:t>
      </w:r>
      <w:ins w:id="7748" w:author="phuong vu" w:date="2018-11-30T14:54:00Z">
        <w:r w:rsidR="00D632EE" w:rsidRPr="00920004">
          <w:rPr>
            <w:rPrChange w:id="7749" w:author="phuong vu" w:date="2018-11-30T22:36:00Z">
              <w:rPr/>
            </w:rPrChange>
          </w:rPr>
          <w:fldChar w:fldCharType="end"/>
        </w:r>
        <w:r w:rsidR="00D632EE" w:rsidRPr="00920004">
          <w:rPr>
            <w:rPrChange w:id="7750" w:author="phuong vu" w:date="2018-11-30T22:36:00Z">
              <w:rPr/>
            </w:rPrChange>
          </w:rPr>
          <w:t>.</w:t>
        </w:r>
        <w:r w:rsidR="00D632EE" w:rsidRPr="00920004">
          <w:rPr>
            <w:rPrChange w:id="7751" w:author="phuong vu" w:date="2018-11-30T22:36:00Z">
              <w:rPr/>
            </w:rPrChange>
          </w:rPr>
          <w:fldChar w:fldCharType="begin"/>
        </w:r>
        <w:r w:rsidR="00D632EE" w:rsidRPr="00920004">
          <w:rPr>
            <w:rPrChange w:id="7752" w:author="phuong vu" w:date="2018-11-30T22:36:00Z">
              <w:rPr/>
            </w:rPrChange>
          </w:rPr>
          <w:instrText xml:space="preserve"> SEQ Bảng \* ARABIC \s 1 </w:instrText>
        </w:r>
      </w:ins>
      <w:r w:rsidR="00D632EE" w:rsidRPr="00920004">
        <w:rPr>
          <w:rPrChange w:id="7753" w:author="phuong vu" w:date="2018-11-30T22:36:00Z">
            <w:rPr/>
          </w:rPrChange>
        </w:rPr>
        <w:fldChar w:fldCharType="separate"/>
      </w:r>
      <w:ins w:id="7754" w:author="phuong vu" w:date="2018-11-30T22:44:00Z">
        <w:r w:rsidR="00B5490C">
          <w:rPr>
            <w:noProof/>
          </w:rPr>
          <w:t>5</w:t>
        </w:r>
      </w:ins>
      <w:ins w:id="7755" w:author="phuong vu" w:date="2018-11-30T14:54:00Z">
        <w:r w:rsidR="00D632EE" w:rsidRPr="00920004">
          <w:rPr>
            <w:rPrChange w:id="7756" w:author="phuong vu" w:date="2018-11-30T22:36:00Z">
              <w:rPr/>
            </w:rPrChange>
          </w:rPr>
          <w:fldChar w:fldCharType="end"/>
        </w:r>
      </w:ins>
      <w:ins w:id="7757" w:author="phuong vu" w:date="2018-11-26T00:25:00Z">
        <w:r w:rsidRPr="00920004">
          <w:rPr>
            <w:lang w:val="en-US"/>
            <w:rPrChange w:id="7758" w:author="phuong vu" w:date="2018-11-30T22:36:00Z">
              <w:rPr>
                <w:lang w:val="en-US"/>
              </w:rPr>
            </w:rPrChange>
          </w:rPr>
          <w:t xml:space="preserve"> Chức năng tạo hóa đơn đơn hàng</w:t>
        </w:r>
        <w:bookmarkEnd w:id="7741"/>
      </w:ins>
    </w:p>
    <w:p w14:paraId="10385C46" w14:textId="73FBEB6F" w:rsidR="00B3221F" w:rsidRPr="00920004" w:rsidRDefault="00B3221F" w:rsidP="00BD0851">
      <w:pPr>
        <w:pStyle w:val="Heading4"/>
        <w:spacing w:before="240" w:line="0" w:lineRule="atLeast"/>
        <w:rPr>
          <w:ins w:id="7759" w:author="phuong vu" w:date="2018-11-26T00:26:00Z"/>
          <w:lang w:val="en-US"/>
          <w:rPrChange w:id="7760" w:author="phuong vu" w:date="2018-11-30T22:36:00Z">
            <w:rPr>
              <w:ins w:id="7761" w:author="phuong vu" w:date="2018-11-26T00:26:00Z"/>
              <w:lang w:val="en-US"/>
            </w:rPr>
          </w:rPrChange>
        </w:rPr>
        <w:pPrChange w:id="7762" w:author="phuong vu" w:date="2018-11-30T14:16:00Z">
          <w:pPr>
            <w:pStyle w:val="Heading4"/>
          </w:pPr>
        </w:pPrChange>
      </w:pPr>
      <w:bookmarkStart w:id="7763" w:name="_Toc531380655"/>
      <w:ins w:id="7764" w:author="phuong vu" w:date="2018-11-26T00:25:00Z">
        <w:r w:rsidRPr="00920004">
          <w:rPr>
            <w:lang w:val="en-US"/>
            <w:rPrChange w:id="7765" w:author="phuong vu" w:date="2018-11-30T22:36:00Z">
              <w:rPr>
                <w:lang w:val="en-US"/>
              </w:rPr>
            </w:rPrChange>
          </w:rPr>
          <w:lastRenderedPageBreak/>
          <w:t xml:space="preserve">Cập nhật hóa </w:t>
        </w:r>
      </w:ins>
      <w:ins w:id="7766" w:author="phuong vu" w:date="2018-11-26T00:26:00Z">
        <w:r w:rsidRPr="00920004">
          <w:rPr>
            <w:lang w:val="en-US"/>
            <w:rPrChange w:id="7767" w:author="phuong vu" w:date="2018-11-30T22:36:00Z">
              <w:rPr>
                <w:lang w:val="en-US"/>
              </w:rPr>
            </w:rPrChange>
          </w:rPr>
          <w:t>đơn</w:t>
        </w:r>
        <w:bookmarkEnd w:id="7763"/>
      </w:ins>
    </w:p>
    <w:tbl>
      <w:tblPr>
        <w:tblStyle w:val="TableGrid"/>
        <w:tblW w:w="0" w:type="auto"/>
        <w:tblLook w:val="04A0" w:firstRow="1" w:lastRow="0" w:firstColumn="1" w:lastColumn="0" w:noHBand="0" w:noVBand="1"/>
        <w:tblPrChange w:id="7768" w:author="phuong vu" w:date="2018-11-30T22:29:00Z">
          <w:tblPr>
            <w:tblStyle w:val="TableGrid"/>
            <w:tblW w:w="0" w:type="auto"/>
            <w:tblLook w:val="04A0" w:firstRow="1" w:lastRow="0" w:firstColumn="1" w:lastColumn="0" w:noHBand="0" w:noVBand="1"/>
          </w:tblPr>
        </w:tblPrChange>
      </w:tblPr>
      <w:tblGrid>
        <w:gridCol w:w="2350"/>
        <w:gridCol w:w="6427"/>
        <w:tblGridChange w:id="7769">
          <w:tblGrid>
            <w:gridCol w:w="2350"/>
            <w:gridCol w:w="6427"/>
          </w:tblGrid>
        </w:tblGridChange>
      </w:tblGrid>
      <w:tr w:rsidR="00B3221F" w:rsidRPr="00920004" w14:paraId="13879D54" w14:textId="77777777" w:rsidTr="0016197B">
        <w:trPr>
          <w:ins w:id="7770" w:author="phuong vu" w:date="2018-11-26T00:26:00Z"/>
        </w:trPr>
        <w:tc>
          <w:tcPr>
            <w:tcW w:w="2425" w:type="dxa"/>
            <w:tcPrChange w:id="7771" w:author="phuong vu" w:date="2018-11-30T22:29:00Z">
              <w:tcPr>
                <w:tcW w:w="2425" w:type="dxa"/>
              </w:tcPr>
            </w:tcPrChange>
          </w:tcPr>
          <w:p w14:paraId="6F6C8581" w14:textId="77777777" w:rsidR="00B3221F" w:rsidRPr="00920004" w:rsidRDefault="00B3221F" w:rsidP="0016197B">
            <w:pPr>
              <w:rPr>
                <w:ins w:id="7772" w:author="phuong vu" w:date="2018-11-26T00:26:00Z"/>
                <w:b/>
                <w:rPrChange w:id="7773" w:author="phuong vu" w:date="2018-11-30T22:36:00Z">
                  <w:rPr>
                    <w:ins w:id="7774" w:author="phuong vu" w:date="2018-11-26T00:26:00Z"/>
                  </w:rPr>
                </w:rPrChange>
              </w:rPr>
              <w:pPrChange w:id="7775" w:author="phuong vu" w:date="2018-11-30T22:28:00Z">
                <w:pPr>
                  <w:spacing w:line="276" w:lineRule="auto"/>
                </w:pPr>
              </w:pPrChange>
            </w:pPr>
            <w:ins w:id="7776" w:author="phuong vu" w:date="2018-11-26T00:26:00Z">
              <w:r w:rsidRPr="00920004">
                <w:rPr>
                  <w:b/>
                  <w:rPrChange w:id="7777" w:author="phuong vu" w:date="2018-11-30T22:36:00Z">
                    <w:rPr/>
                  </w:rPrChange>
                </w:rPr>
                <w:t>Mã yêu cầu</w:t>
              </w:r>
            </w:ins>
          </w:p>
        </w:tc>
        <w:tc>
          <w:tcPr>
            <w:tcW w:w="6686" w:type="dxa"/>
            <w:vAlign w:val="center"/>
            <w:tcPrChange w:id="7778" w:author="phuong vu" w:date="2018-11-30T22:29:00Z">
              <w:tcPr>
                <w:tcW w:w="6686" w:type="dxa"/>
              </w:tcPr>
            </w:tcPrChange>
          </w:tcPr>
          <w:p w14:paraId="314A8972" w14:textId="77777777" w:rsidR="00B3221F" w:rsidRPr="00920004" w:rsidRDefault="00B3221F" w:rsidP="0016197B">
            <w:pPr>
              <w:jc w:val="left"/>
              <w:rPr>
                <w:ins w:id="7779" w:author="phuong vu" w:date="2018-11-26T00:26:00Z"/>
                <w:lang w:val="en-US"/>
                <w:rPrChange w:id="7780" w:author="phuong vu" w:date="2018-11-30T22:36:00Z">
                  <w:rPr>
                    <w:ins w:id="7781" w:author="phuong vu" w:date="2018-11-26T00:26:00Z"/>
                    <w:lang w:val="en-US"/>
                  </w:rPr>
                </w:rPrChange>
              </w:rPr>
              <w:pPrChange w:id="7782" w:author="phuong vu" w:date="2018-11-30T22:29:00Z">
                <w:pPr>
                  <w:spacing w:line="276" w:lineRule="auto"/>
                </w:pPr>
              </w:pPrChange>
            </w:pPr>
            <w:ins w:id="7783" w:author="phuong vu" w:date="2018-11-26T00:26:00Z">
              <w:r w:rsidRPr="00920004">
                <w:rPr>
                  <w:lang w:val="en-US"/>
                  <w:rPrChange w:id="7784" w:author="phuong vu" w:date="2018-11-30T22:36:00Z">
                    <w:rPr>
                      <w:lang w:val="en-US"/>
                    </w:rPr>
                  </w:rPrChange>
                </w:rPr>
                <w:t>GU_01_04</w:t>
              </w:r>
            </w:ins>
          </w:p>
        </w:tc>
      </w:tr>
      <w:tr w:rsidR="00B3221F" w:rsidRPr="00920004" w14:paraId="6901AAD2" w14:textId="77777777" w:rsidTr="00B3221F">
        <w:trPr>
          <w:ins w:id="7785" w:author="phuong vu" w:date="2018-11-26T00:26:00Z"/>
        </w:trPr>
        <w:tc>
          <w:tcPr>
            <w:tcW w:w="2425" w:type="dxa"/>
          </w:tcPr>
          <w:p w14:paraId="54AB5ADC" w14:textId="77777777" w:rsidR="00B3221F" w:rsidRPr="00920004" w:rsidRDefault="00B3221F" w:rsidP="0016197B">
            <w:pPr>
              <w:rPr>
                <w:ins w:id="7786" w:author="phuong vu" w:date="2018-11-26T00:26:00Z"/>
                <w:b/>
                <w:rPrChange w:id="7787" w:author="phuong vu" w:date="2018-11-30T22:36:00Z">
                  <w:rPr>
                    <w:ins w:id="7788" w:author="phuong vu" w:date="2018-11-26T00:26:00Z"/>
                  </w:rPr>
                </w:rPrChange>
              </w:rPr>
              <w:pPrChange w:id="7789" w:author="phuong vu" w:date="2018-11-30T22:28:00Z">
                <w:pPr>
                  <w:spacing w:line="276" w:lineRule="auto"/>
                </w:pPr>
              </w:pPrChange>
            </w:pPr>
            <w:ins w:id="7790" w:author="phuong vu" w:date="2018-11-26T00:26:00Z">
              <w:r w:rsidRPr="00920004">
                <w:rPr>
                  <w:b/>
                  <w:rPrChange w:id="7791" w:author="phuong vu" w:date="2018-11-30T22:36:00Z">
                    <w:rPr/>
                  </w:rPrChange>
                </w:rPr>
                <w:t>Tên chức năng</w:t>
              </w:r>
            </w:ins>
          </w:p>
        </w:tc>
        <w:tc>
          <w:tcPr>
            <w:tcW w:w="6686" w:type="dxa"/>
          </w:tcPr>
          <w:p w14:paraId="4CC97E5E" w14:textId="77777777" w:rsidR="00B3221F" w:rsidRPr="00920004" w:rsidRDefault="00B3221F" w:rsidP="0016197B">
            <w:pPr>
              <w:rPr>
                <w:ins w:id="7792" w:author="phuong vu" w:date="2018-11-26T00:26:00Z"/>
                <w:lang w:val="en-US"/>
                <w:rPrChange w:id="7793" w:author="phuong vu" w:date="2018-11-30T22:36:00Z">
                  <w:rPr>
                    <w:ins w:id="7794" w:author="phuong vu" w:date="2018-11-26T00:26:00Z"/>
                    <w:lang w:val="en-US"/>
                  </w:rPr>
                </w:rPrChange>
              </w:rPr>
              <w:pPrChange w:id="7795" w:author="phuong vu" w:date="2018-11-30T22:28:00Z">
                <w:pPr>
                  <w:spacing w:line="276" w:lineRule="auto"/>
                </w:pPr>
              </w:pPrChange>
            </w:pPr>
            <w:ins w:id="7796" w:author="phuong vu" w:date="2018-11-26T00:26:00Z">
              <w:r w:rsidRPr="00920004">
                <w:rPr>
                  <w:lang w:val="en-US"/>
                  <w:rPrChange w:id="7797" w:author="phuong vu" w:date="2018-11-30T22:36:00Z">
                    <w:rPr>
                      <w:lang w:val="en-US"/>
                    </w:rPr>
                  </w:rPrChange>
                </w:rPr>
                <w:t>Tạo hóa đơn đơn hàng</w:t>
              </w:r>
            </w:ins>
          </w:p>
        </w:tc>
      </w:tr>
      <w:tr w:rsidR="00B3221F" w:rsidRPr="00920004" w14:paraId="297FC355" w14:textId="77777777" w:rsidTr="00B3221F">
        <w:trPr>
          <w:ins w:id="7798" w:author="phuong vu" w:date="2018-11-26T00:26:00Z"/>
        </w:trPr>
        <w:tc>
          <w:tcPr>
            <w:tcW w:w="2425" w:type="dxa"/>
          </w:tcPr>
          <w:p w14:paraId="00032FDB" w14:textId="77777777" w:rsidR="00B3221F" w:rsidRPr="00920004" w:rsidRDefault="00B3221F" w:rsidP="0016197B">
            <w:pPr>
              <w:rPr>
                <w:ins w:id="7799" w:author="phuong vu" w:date="2018-11-26T00:26:00Z"/>
                <w:b/>
                <w:rPrChange w:id="7800" w:author="phuong vu" w:date="2018-11-30T22:36:00Z">
                  <w:rPr>
                    <w:ins w:id="7801" w:author="phuong vu" w:date="2018-11-26T00:26:00Z"/>
                  </w:rPr>
                </w:rPrChange>
              </w:rPr>
              <w:pPrChange w:id="7802" w:author="phuong vu" w:date="2018-11-30T22:28:00Z">
                <w:pPr>
                  <w:spacing w:line="276" w:lineRule="auto"/>
                </w:pPr>
              </w:pPrChange>
            </w:pPr>
            <w:ins w:id="7803" w:author="phuong vu" w:date="2018-11-26T00:26:00Z">
              <w:r w:rsidRPr="00920004">
                <w:rPr>
                  <w:b/>
                  <w:rPrChange w:id="7804" w:author="phuong vu" w:date="2018-11-30T22:36:00Z">
                    <w:rPr/>
                  </w:rPrChange>
                </w:rPr>
                <w:t>Đối tượng sử dụng</w:t>
              </w:r>
            </w:ins>
          </w:p>
        </w:tc>
        <w:tc>
          <w:tcPr>
            <w:tcW w:w="6686" w:type="dxa"/>
          </w:tcPr>
          <w:p w14:paraId="154F97D0" w14:textId="77777777" w:rsidR="00B3221F" w:rsidRPr="00920004" w:rsidRDefault="00B3221F" w:rsidP="0016197B">
            <w:pPr>
              <w:rPr>
                <w:ins w:id="7805" w:author="phuong vu" w:date="2018-11-26T00:26:00Z"/>
                <w:lang w:val="en-US"/>
                <w:rPrChange w:id="7806" w:author="phuong vu" w:date="2018-11-30T22:36:00Z">
                  <w:rPr>
                    <w:ins w:id="7807" w:author="phuong vu" w:date="2018-11-26T00:26:00Z"/>
                    <w:lang w:val="en-US"/>
                  </w:rPr>
                </w:rPrChange>
              </w:rPr>
              <w:pPrChange w:id="7808" w:author="phuong vu" w:date="2018-11-30T22:28:00Z">
                <w:pPr>
                  <w:spacing w:line="276" w:lineRule="auto"/>
                </w:pPr>
              </w:pPrChange>
            </w:pPr>
            <w:ins w:id="7809" w:author="phuong vu" w:date="2018-11-26T00:26:00Z">
              <w:r w:rsidRPr="00920004">
                <w:rPr>
                  <w:lang w:val="en-US"/>
                  <w:rPrChange w:id="7810" w:author="phuong vu" w:date="2018-11-30T22:36:00Z">
                    <w:rPr>
                      <w:lang w:val="en-US"/>
                    </w:rPr>
                  </w:rPrChange>
                </w:rPr>
                <w:t>Nhân viên chi nhánh</w:t>
              </w:r>
            </w:ins>
          </w:p>
        </w:tc>
      </w:tr>
      <w:tr w:rsidR="00B3221F" w:rsidRPr="00920004" w14:paraId="4FF7D7C4" w14:textId="77777777" w:rsidTr="00B3221F">
        <w:trPr>
          <w:ins w:id="7811" w:author="phuong vu" w:date="2018-11-26T00:26:00Z"/>
        </w:trPr>
        <w:tc>
          <w:tcPr>
            <w:tcW w:w="2425" w:type="dxa"/>
          </w:tcPr>
          <w:p w14:paraId="25756118" w14:textId="77777777" w:rsidR="00B3221F" w:rsidRPr="00920004" w:rsidRDefault="00B3221F" w:rsidP="0016197B">
            <w:pPr>
              <w:rPr>
                <w:ins w:id="7812" w:author="phuong vu" w:date="2018-11-26T00:26:00Z"/>
                <w:b/>
                <w:rPrChange w:id="7813" w:author="phuong vu" w:date="2018-11-30T22:36:00Z">
                  <w:rPr>
                    <w:ins w:id="7814" w:author="phuong vu" w:date="2018-11-26T00:26:00Z"/>
                  </w:rPr>
                </w:rPrChange>
              </w:rPr>
              <w:pPrChange w:id="7815" w:author="phuong vu" w:date="2018-11-30T22:28:00Z">
                <w:pPr>
                  <w:spacing w:line="276" w:lineRule="auto"/>
                </w:pPr>
              </w:pPrChange>
            </w:pPr>
            <w:ins w:id="7816" w:author="phuong vu" w:date="2018-11-26T00:26:00Z">
              <w:r w:rsidRPr="00920004">
                <w:rPr>
                  <w:b/>
                  <w:rPrChange w:id="7817" w:author="phuong vu" w:date="2018-11-30T22:36:00Z">
                    <w:rPr/>
                  </w:rPrChange>
                </w:rPr>
                <w:t>Tiền điều kiện</w:t>
              </w:r>
            </w:ins>
          </w:p>
        </w:tc>
        <w:tc>
          <w:tcPr>
            <w:tcW w:w="6686" w:type="dxa"/>
          </w:tcPr>
          <w:p w14:paraId="231AA34F" w14:textId="77777777" w:rsidR="00B3221F" w:rsidRPr="00920004" w:rsidRDefault="00B3221F" w:rsidP="0016197B">
            <w:pPr>
              <w:rPr>
                <w:ins w:id="7818" w:author="phuong vu" w:date="2018-11-26T00:26:00Z"/>
                <w:lang w:val="en-US"/>
                <w:rPrChange w:id="7819" w:author="phuong vu" w:date="2018-11-30T22:36:00Z">
                  <w:rPr>
                    <w:ins w:id="7820" w:author="phuong vu" w:date="2018-11-26T00:26:00Z"/>
                    <w:lang w:val="en-US"/>
                  </w:rPr>
                </w:rPrChange>
              </w:rPr>
              <w:pPrChange w:id="7821" w:author="phuong vu" w:date="2018-11-30T22:28:00Z">
                <w:pPr>
                  <w:spacing w:line="276" w:lineRule="auto"/>
                </w:pPr>
              </w:pPrChange>
            </w:pPr>
            <w:ins w:id="7822" w:author="phuong vu" w:date="2018-11-26T00:26:00Z">
              <w:r w:rsidRPr="00920004">
                <w:rPr>
                  <w:rPrChange w:id="7823" w:author="phuong vu" w:date="2018-11-30T22:36:00Z">
                    <w:rPr/>
                  </w:rPrChange>
                </w:rPr>
                <w:t>Truy cập được trang web quản lí và đăng nhập thành công vào hệ thống.</w:t>
              </w:r>
              <w:r w:rsidRPr="00920004">
                <w:rPr>
                  <w:lang w:val="en-US"/>
                  <w:rPrChange w:id="7824" w:author="phuong vu" w:date="2018-11-30T22:36:00Z">
                    <w:rPr>
                      <w:lang w:val="en-US"/>
                    </w:rPr>
                  </w:rPrChange>
                </w:rPr>
                <w:t xml:space="preserve"> Truy cập được một đơn hàng có trạng thái “</w:t>
              </w:r>
              <w:r w:rsidRPr="00920004">
                <w:rPr>
                  <w:lang w:val="en-US"/>
                  <w:rPrChange w:id="7825" w:author="phuong vu" w:date="2018-11-30T22:36:00Z">
                    <w:rPr>
                      <w:i/>
                      <w:lang w:val="en-US"/>
                    </w:rPr>
                  </w:rPrChange>
                </w:rPr>
                <w:t>đã xử lí hoàn tất</w:t>
              </w:r>
              <w:r w:rsidRPr="00920004">
                <w:rPr>
                  <w:lang w:val="en-US"/>
                  <w:rPrChange w:id="7826" w:author="phuong vu" w:date="2018-11-30T22:36:00Z">
                    <w:rPr>
                      <w:lang w:val="en-US"/>
                    </w:rPr>
                  </w:rPrChange>
                </w:rPr>
                <w:t>”.</w:t>
              </w:r>
            </w:ins>
          </w:p>
        </w:tc>
      </w:tr>
      <w:tr w:rsidR="00B3221F" w:rsidRPr="00920004" w14:paraId="70834FC9" w14:textId="77777777" w:rsidTr="00B3221F">
        <w:trPr>
          <w:ins w:id="7827" w:author="phuong vu" w:date="2018-11-26T00:26:00Z"/>
        </w:trPr>
        <w:tc>
          <w:tcPr>
            <w:tcW w:w="2425" w:type="dxa"/>
          </w:tcPr>
          <w:p w14:paraId="721D5606" w14:textId="77777777" w:rsidR="00B3221F" w:rsidRPr="00920004" w:rsidRDefault="00B3221F" w:rsidP="0016197B">
            <w:pPr>
              <w:rPr>
                <w:ins w:id="7828" w:author="phuong vu" w:date="2018-11-26T00:26:00Z"/>
                <w:b/>
                <w:rPrChange w:id="7829" w:author="phuong vu" w:date="2018-11-30T22:36:00Z">
                  <w:rPr>
                    <w:ins w:id="7830" w:author="phuong vu" w:date="2018-11-26T00:26:00Z"/>
                  </w:rPr>
                </w:rPrChange>
              </w:rPr>
              <w:pPrChange w:id="7831" w:author="phuong vu" w:date="2018-11-30T22:28:00Z">
                <w:pPr>
                  <w:spacing w:line="276" w:lineRule="auto"/>
                </w:pPr>
              </w:pPrChange>
            </w:pPr>
            <w:ins w:id="7832" w:author="phuong vu" w:date="2018-11-26T00:26:00Z">
              <w:r w:rsidRPr="00920004">
                <w:rPr>
                  <w:b/>
                  <w:rPrChange w:id="7833" w:author="phuong vu" w:date="2018-11-30T22:36:00Z">
                    <w:rPr/>
                  </w:rPrChange>
                </w:rPr>
                <w:t>Cách xử lí</w:t>
              </w:r>
            </w:ins>
          </w:p>
        </w:tc>
        <w:tc>
          <w:tcPr>
            <w:tcW w:w="6686" w:type="dxa"/>
          </w:tcPr>
          <w:p w14:paraId="6A7A2833" w14:textId="0B7A4828" w:rsidR="00B3221F" w:rsidRPr="00920004" w:rsidRDefault="00B3221F" w:rsidP="0016197B">
            <w:pPr>
              <w:rPr>
                <w:ins w:id="7834" w:author="phuong vu" w:date="2018-11-26T00:26:00Z"/>
                <w:lang w:val="en-US"/>
                <w:rPrChange w:id="7835" w:author="phuong vu" w:date="2018-11-30T22:36:00Z">
                  <w:rPr>
                    <w:ins w:id="7836" w:author="phuong vu" w:date="2018-11-26T00:26:00Z"/>
                    <w:lang w:val="en-US"/>
                  </w:rPr>
                </w:rPrChange>
              </w:rPr>
              <w:pPrChange w:id="7837" w:author="phuong vu" w:date="2018-11-30T22:28:00Z">
                <w:pPr>
                  <w:spacing w:line="276" w:lineRule="auto"/>
                </w:pPr>
              </w:pPrChange>
            </w:pPr>
            <w:ins w:id="7838" w:author="phuong vu" w:date="2018-11-26T00:26:00Z">
              <w:r w:rsidRPr="00920004">
                <w:rPr>
                  <w:rPrChange w:id="7839" w:author="phuong vu" w:date="2018-11-30T22:36:00Z">
                    <w:rPr/>
                  </w:rPrChange>
                </w:rPr>
                <w:t xml:space="preserve">Bước 1: </w:t>
              </w:r>
              <w:r w:rsidRPr="00920004">
                <w:rPr>
                  <w:lang w:val="en-US"/>
                  <w:rPrChange w:id="7840" w:author="phuong vu" w:date="2018-11-30T22:36:00Z">
                    <w:rPr>
                      <w:lang w:val="en-US"/>
                    </w:rPr>
                  </w:rPrChange>
                </w:rPr>
                <w:t xml:space="preserve">Chọn  </w:t>
              </w:r>
            </w:ins>
            <w:ins w:id="7841" w:author="phuong vu" w:date="2018-11-30T10:28:00Z">
              <w:r w:rsidR="004813AD" w:rsidRPr="00920004">
                <w:rPr>
                  <w:lang w:val="en-US"/>
                  <w:rPrChange w:id="7842" w:author="phuong vu" w:date="2018-11-30T22:36:00Z">
                    <w:rPr>
                      <w:lang w:val="en-US"/>
                    </w:rPr>
                  </w:rPrChange>
                </w:rPr>
                <w:t xml:space="preserve">chức năng </w:t>
              </w:r>
            </w:ins>
            <w:ins w:id="7843" w:author="phuong vu" w:date="2018-11-26T00:26:00Z">
              <w:r w:rsidRPr="00920004">
                <w:rPr>
                  <w:lang w:val="en-US"/>
                  <w:rPrChange w:id="7844" w:author="phuong vu" w:date="2018-11-30T22:36:00Z">
                    <w:rPr>
                      <w:lang w:val="en-US"/>
                    </w:rPr>
                  </w:rPrChange>
                </w:rPr>
                <w:t>“</w:t>
              </w:r>
              <w:r w:rsidRPr="00920004">
                <w:rPr>
                  <w:lang w:val="en-US"/>
                  <w:rPrChange w:id="7845" w:author="phuong vu" w:date="2018-11-30T22:36:00Z">
                    <w:rPr>
                      <w:i/>
                      <w:lang w:val="en-US"/>
                    </w:rPr>
                  </w:rPrChange>
                </w:rPr>
                <w:t>Xem hóa đơn</w:t>
              </w:r>
              <w:r w:rsidRPr="00920004">
                <w:rPr>
                  <w:lang w:val="en-US"/>
                  <w:rPrChange w:id="7846" w:author="phuong vu" w:date="2018-11-30T22:36:00Z">
                    <w:rPr>
                      <w:lang w:val="en-US"/>
                    </w:rPr>
                  </w:rPrChange>
                </w:rPr>
                <w:t>”.</w:t>
              </w:r>
            </w:ins>
          </w:p>
          <w:p w14:paraId="4318F0A0" w14:textId="386EBDF6" w:rsidR="00B3221F" w:rsidRPr="00920004" w:rsidRDefault="00B3221F" w:rsidP="0016197B">
            <w:pPr>
              <w:rPr>
                <w:ins w:id="7847" w:author="phuong vu" w:date="2018-11-26T00:26:00Z"/>
                <w:lang w:val="en-US"/>
                <w:rPrChange w:id="7848" w:author="phuong vu" w:date="2018-11-30T22:36:00Z">
                  <w:rPr>
                    <w:ins w:id="7849" w:author="phuong vu" w:date="2018-11-26T00:26:00Z"/>
                    <w:lang w:val="en-US"/>
                  </w:rPr>
                </w:rPrChange>
              </w:rPr>
              <w:pPrChange w:id="7850" w:author="phuong vu" w:date="2018-11-30T22:28:00Z">
                <w:pPr>
                  <w:spacing w:line="276" w:lineRule="auto"/>
                </w:pPr>
              </w:pPrChange>
            </w:pPr>
            <w:ins w:id="7851" w:author="phuong vu" w:date="2018-11-26T00:26:00Z">
              <w:r w:rsidRPr="00920004">
                <w:rPr>
                  <w:lang w:val="en-US"/>
                  <w:rPrChange w:id="7852" w:author="phuong vu" w:date="2018-11-30T22:36:00Z">
                    <w:rPr>
                      <w:lang w:val="en-US"/>
                    </w:rPr>
                  </w:rPrChange>
                </w:rPr>
                <w:t xml:space="preserve">Bước 2: Chọn </w:t>
              </w:r>
            </w:ins>
            <w:ins w:id="7853" w:author="phuong vu" w:date="2018-11-30T10:28:00Z">
              <w:r w:rsidR="004813AD" w:rsidRPr="00920004">
                <w:rPr>
                  <w:lang w:val="en-US"/>
                  <w:rPrChange w:id="7854" w:author="phuong vu" w:date="2018-11-30T22:36:00Z">
                    <w:rPr>
                      <w:lang w:val="en-US"/>
                    </w:rPr>
                  </w:rPrChange>
                </w:rPr>
                <w:t>chức năng</w:t>
              </w:r>
            </w:ins>
            <w:ins w:id="7855" w:author="phuong vu" w:date="2018-11-26T00:26:00Z">
              <w:r w:rsidRPr="00920004">
                <w:rPr>
                  <w:lang w:val="en-US"/>
                  <w:rPrChange w:id="7856" w:author="phuong vu" w:date="2018-11-30T22:36:00Z">
                    <w:rPr>
                      <w:lang w:val="en-US"/>
                    </w:rPr>
                  </w:rPrChange>
                </w:rPr>
                <w:t xml:space="preserve"> “Cập nhật hóa đơn”</w:t>
              </w:r>
            </w:ins>
            <w:ins w:id="7857" w:author="phuong vu" w:date="2018-11-26T00:28:00Z">
              <w:r w:rsidRPr="00920004">
                <w:rPr>
                  <w:lang w:val="en-US"/>
                  <w:rPrChange w:id="7858" w:author="phuong vu" w:date="2018-11-30T22:36:00Z">
                    <w:rPr>
                      <w:lang w:val="en-US"/>
                    </w:rPr>
                  </w:rPrChange>
                </w:rPr>
                <w:t>.</w:t>
              </w:r>
            </w:ins>
          </w:p>
          <w:p w14:paraId="534573E0" w14:textId="779685CF" w:rsidR="00B3221F" w:rsidRPr="00920004" w:rsidRDefault="00B3221F" w:rsidP="0016197B">
            <w:pPr>
              <w:rPr>
                <w:ins w:id="7859" w:author="phuong vu" w:date="2018-11-26T00:26:00Z"/>
                <w:lang w:val="en-US"/>
                <w:rPrChange w:id="7860" w:author="phuong vu" w:date="2018-11-30T22:36:00Z">
                  <w:rPr>
                    <w:ins w:id="7861" w:author="phuong vu" w:date="2018-11-26T00:26:00Z"/>
                    <w:lang w:val="en-US"/>
                  </w:rPr>
                </w:rPrChange>
              </w:rPr>
              <w:pPrChange w:id="7862" w:author="phuong vu" w:date="2018-11-30T22:28:00Z">
                <w:pPr>
                  <w:spacing w:line="276" w:lineRule="auto"/>
                </w:pPr>
              </w:pPrChange>
            </w:pPr>
            <w:ins w:id="7863" w:author="phuong vu" w:date="2018-11-26T00:26:00Z">
              <w:r w:rsidRPr="00920004">
                <w:rPr>
                  <w:lang w:val="en-US"/>
                  <w:rPrChange w:id="7864" w:author="phuong vu" w:date="2018-11-30T22:36:00Z">
                    <w:rPr>
                      <w:lang w:val="en-US"/>
                    </w:rPr>
                  </w:rPrChange>
                </w:rPr>
                <w:t xml:space="preserve">Bước </w:t>
              </w:r>
            </w:ins>
            <w:ins w:id="7865" w:author="phuong vu" w:date="2018-11-26T00:27:00Z">
              <w:r w:rsidRPr="00920004">
                <w:rPr>
                  <w:lang w:val="en-US"/>
                  <w:rPrChange w:id="7866" w:author="phuong vu" w:date="2018-11-30T22:36:00Z">
                    <w:rPr>
                      <w:lang w:val="en-US"/>
                    </w:rPr>
                  </w:rPrChange>
                </w:rPr>
                <w:t>3: Điền số lượng quần áo cuối cùng. Nếu rỗng hoặc không phải số báo lỗi.</w:t>
              </w:r>
            </w:ins>
          </w:p>
          <w:p w14:paraId="23C24FFD" w14:textId="6D2EEC70" w:rsidR="00B3221F" w:rsidRPr="00920004" w:rsidRDefault="00B3221F" w:rsidP="0016197B">
            <w:pPr>
              <w:rPr>
                <w:ins w:id="7867" w:author="phuong vu" w:date="2018-11-26T00:26:00Z"/>
                <w:lang w:val="en-US"/>
                <w:rPrChange w:id="7868" w:author="phuong vu" w:date="2018-11-30T22:36:00Z">
                  <w:rPr>
                    <w:ins w:id="7869" w:author="phuong vu" w:date="2018-11-26T00:26:00Z"/>
                    <w:lang w:val="en-US"/>
                  </w:rPr>
                </w:rPrChange>
              </w:rPr>
              <w:pPrChange w:id="7870" w:author="phuong vu" w:date="2018-11-30T22:28:00Z">
                <w:pPr>
                  <w:spacing w:line="276" w:lineRule="auto"/>
                </w:pPr>
              </w:pPrChange>
            </w:pPr>
            <w:ins w:id="7871" w:author="phuong vu" w:date="2018-11-26T00:26:00Z">
              <w:r w:rsidRPr="00920004">
                <w:rPr>
                  <w:rPrChange w:id="7872" w:author="phuong vu" w:date="2018-11-30T22:36:00Z">
                    <w:rPr/>
                  </w:rPrChange>
                </w:rPr>
                <w:t xml:space="preserve">Bước </w:t>
              </w:r>
            </w:ins>
            <w:ins w:id="7873" w:author="phuong vu" w:date="2018-11-26T00:27:00Z">
              <w:r w:rsidRPr="00920004">
                <w:rPr>
                  <w:rPrChange w:id="7874" w:author="phuong vu" w:date="2018-11-30T22:36:00Z">
                    <w:rPr/>
                  </w:rPrChange>
                </w:rPr>
                <w:t xml:space="preserve">4: </w:t>
              </w:r>
              <w:r w:rsidRPr="00920004">
                <w:rPr>
                  <w:lang w:val="en-US"/>
                  <w:rPrChange w:id="7875" w:author="phuong vu" w:date="2018-11-30T22:36:00Z">
                    <w:rPr>
                      <w:lang w:val="en-US"/>
                    </w:rPr>
                  </w:rPrChange>
                </w:rPr>
                <w:t xml:space="preserve">Chọn </w:t>
              </w:r>
            </w:ins>
            <w:ins w:id="7876" w:author="phuong vu" w:date="2018-11-26T00:28:00Z">
              <w:r w:rsidRPr="00920004">
                <w:rPr>
                  <w:lang w:val="en-US"/>
                  <w:rPrChange w:id="7877" w:author="phuong vu" w:date="2018-11-30T22:36:00Z">
                    <w:rPr>
                      <w:lang w:val="en-US"/>
                    </w:rPr>
                  </w:rPrChange>
                </w:rPr>
                <w:t>“</w:t>
              </w:r>
              <w:r w:rsidRPr="00920004">
                <w:rPr>
                  <w:lang w:val="en-US"/>
                  <w:rPrChange w:id="7878" w:author="phuong vu" w:date="2018-11-30T22:36:00Z">
                    <w:rPr>
                      <w:i/>
                      <w:lang w:val="en-US"/>
                    </w:rPr>
                  </w:rPrChange>
                </w:rPr>
                <w:t>Cập nhật hóa đơn</w:t>
              </w:r>
              <w:r w:rsidRPr="00920004">
                <w:rPr>
                  <w:lang w:val="en-US"/>
                  <w:rPrChange w:id="7879" w:author="phuong vu" w:date="2018-11-30T22:36:00Z">
                    <w:rPr>
                      <w:lang w:val="en-US"/>
                    </w:rPr>
                  </w:rPrChange>
                </w:rPr>
                <w:t>” để lưu lại.</w:t>
              </w:r>
            </w:ins>
          </w:p>
        </w:tc>
      </w:tr>
      <w:tr w:rsidR="00B3221F" w:rsidRPr="00920004" w14:paraId="6AC763BA" w14:textId="77777777" w:rsidTr="00B3221F">
        <w:trPr>
          <w:ins w:id="7880" w:author="phuong vu" w:date="2018-11-26T00:26:00Z"/>
        </w:trPr>
        <w:tc>
          <w:tcPr>
            <w:tcW w:w="2425" w:type="dxa"/>
          </w:tcPr>
          <w:p w14:paraId="7898B8AB" w14:textId="77777777" w:rsidR="00B3221F" w:rsidRPr="00920004" w:rsidRDefault="00B3221F" w:rsidP="0016197B">
            <w:pPr>
              <w:rPr>
                <w:ins w:id="7881" w:author="phuong vu" w:date="2018-11-26T00:26:00Z"/>
                <w:b/>
                <w:rPrChange w:id="7882" w:author="phuong vu" w:date="2018-11-30T22:36:00Z">
                  <w:rPr>
                    <w:ins w:id="7883" w:author="phuong vu" w:date="2018-11-26T00:26:00Z"/>
                  </w:rPr>
                </w:rPrChange>
              </w:rPr>
              <w:pPrChange w:id="7884" w:author="phuong vu" w:date="2018-11-30T22:28:00Z">
                <w:pPr>
                  <w:spacing w:line="276" w:lineRule="auto"/>
                </w:pPr>
              </w:pPrChange>
            </w:pPr>
            <w:ins w:id="7885" w:author="phuong vu" w:date="2018-11-26T00:26:00Z">
              <w:r w:rsidRPr="00920004">
                <w:rPr>
                  <w:b/>
                  <w:rPrChange w:id="7886" w:author="phuong vu" w:date="2018-11-30T22:36:00Z">
                    <w:rPr/>
                  </w:rPrChange>
                </w:rPr>
                <w:t>Kết quả</w:t>
              </w:r>
            </w:ins>
          </w:p>
        </w:tc>
        <w:tc>
          <w:tcPr>
            <w:tcW w:w="6686" w:type="dxa"/>
          </w:tcPr>
          <w:p w14:paraId="15F172A2" w14:textId="70F2B513" w:rsidR="00B3221F" w:rsidRPr="00920004" w:rsidRDefault="00B3221F" w:rsidP="0016197B">
            <w:pPr>
              <w:rPr>
                <w:ins w:id="7887" w:author="phuong vu" w:date="2018-11-26T00:26:00Z"/>
                <w:lang w:val="en-US"/>
                <w:rPrChange w:id="7888" w:author="phuong vu" w:date="2018-11-30T22:36:00Z">
                  <w:rPr>
                    <w:ins w:id="7889" w:author="phuong vu" w:date="2018-11-26T00:26:00Z"/>
                    <w:lang w:val="en-US"/>
                  </w:rPr>
                </w:rPrChange>
              </w:rPr>
              <w:pPrChange w:id="7890" w:author="phuong vu" w:date="2018-11-30T22:28:00Z">
                <w:pPr>
                  <w:spacing w:line="276" w:lineRule="auto"/>
                  <w:jc w:val="left"/>
                </w:pPr>
              </w:pPrChange>
            </w:pPr>
            <w:ins w:id="7891" w:author="phuong vu" w:date="2018-11-26T00:26:00Z">
              <w:r w:rsidRPr="00920004">
                <w:rPr>
                  <w:lang w:val="en-US"/>
                  <w:rPrChange w:id="7892" w:author="phuong vu" w:date="2018-11-30T22:36:00Z">
                    <w:rPr>
                      <w:lang w:val="en-US"/>
                    </w:rPr>
                  </w:rPrChange>
                </w:rPr>
                <w:t xml:space="preserve">Hiển thị thông tin chi tiết </w:t>
              </w:r>
            </w:ins>
            <w:ins w:id="7893" w:author="phuong vu" w:date="2018-11-26T00:28:00Z">
              <w:r w:rsidRPr="00920004">
                <w:rPr>
                  <w:lang w:val="en-US"/>
                  <w:rPrChange w:id="7894" w:author="phuong vu" w:date="2018-11-30T22:36:00Z">
                    <w:rPr>
                      <w:lang w:val="en-US"/>
                    </w:rPr>
                  </w:rPrChange>
                </w:rPr>
                <w:t xml:space="preserve">hóa đơn </w:t>
              </w:r>
            </w:ins>
            <w:ins w:id="7895" w:author="phuong vu" w:date="2018-11-26T00:29:00Z">
              <w:r w:rsidRPr="00920004">
                <w:rPr>
                  <w:lang w:val="en-US"/>
                  <w:rPrChange w:id="7896" w:author="phuong vu" w:date="2018-11-30T22:36:00Z">
                    <w:rPr>
                      <w:lang w:val="en-US"/>
                    </w:rPr>
                  </w:rPrChange>
                </w:rPr>
                <w:t>với thông tin mới.</w:t>
              </w:r>
            </w:ins>
          </w:p>
        </w:tc>
      </w:tr>
      <w:tr w:rsidR="00B3221F" w:rsidRPr="00920004" w14:paraId="39530F70" w14:textId="77777777" w:rsidTr="00B3221F">
        <w:trPr>
          <w:ins w:id="7897" w:author="phuong vu" w:date="2018-11-26T00:26:00Z"/>
        </w:trPr>
        <w:tc>
          <w:tcPr>
            <w:tcW w:w="2425" w:type="dxa"/>
          </w:tcPr>
          <w:p w14:paraId="7E49BD38" w14:textId="77777777" w:rsidR="00B3221F" w:rsidRPr="00920004" w:rsidRDefault="00B3221F" w:rsidP="0016197B">
            <w:pPr>
              <w:rPr>
                <w:ins w:id="7898" w:author="phuong vu" w:date="2018-11-26T00:26:00Z"/>
                <w:b/>
                <w:rPrChange w:id="7899" w:author="phuong vu" w:date="2018-11-30T22:36:00Z">
                  <w:rPr>
                    <w:ins w:id="7900" w:author="phuong vu" w:date="2018-11-26T00:26:00Z"/>
                  </w:rPr>
                </w:rPrChange>
              </w:rPr>
              <w:pPrChange w:id="7901" w:author="phuong vu" w:date="2018-11-30T22:28:00Z">
                <w:pPr>
                  <w:spacing w:line="276" w:lineRule="auto"/>
                </w:pPr>
              </w:pPrChange>
            </w:pPr>
            <w:ins w:id="7902" w:author="phuong vu" w:date="2018-11-26T00:26:00Z">
              <w:r w:rsidRPr="00920004">
                <w:rPr>
                  <w:b/>
                  <w:rPrChange w:id="7903" w:author="phuong vu" w:date="2018-11-30T22:36:00Z">
                    <w:rPr/>
                  </w:rPrChange>
                </w:rPr>
                <w:t>Ghi chú</w:t>
              </w:r>
            </w:ins>
          </w:p>
        </w:tc>
        <w:tc>
          <w:tcPr>
            <w:tcW w:w="6686" w:type="dxa"/>
          </w:tcPr>
          <w:p w14:paraId="6DED07D9" w14:textId="77777777" w:rsidR="00B3221F" w:rsidRPr="00920004" w:rsidRDefault="00B3221F" w:rsidP="0016197B">
            <w:pPr>
              <w:rPr>
                <w:ins w:id="7904" w:author="phuong vu" w:date="2018-11-26T00:26:00Z"/>
                <w:rPrChange w:id="7905" w:author="phuong vu" w:date="2018-11-30T22:36:00Z">
                  <w:rPr>
                    <w:ins w:id="7906" w:author="phuong vu" w:date="2018-11-26T00:26:00Z"/>
                  </w:rPr>
                </w:rPrChange>
              </w:rPr>
              <w:pPrChange w:id="7907" w:author="phuong vu" w:date="2018-11-30T22:28:00Z">
                <w:pPr>
                  <w:keepNext/>
                  <w:spacing w:line="276" w:lineRule="auto"/>
                </w:pPr>
              </w:pPrChange>
            </w:pPr>
          </w:p>
        </w:tc>
      </w:tr>
    </w:tbl>
    <w:p w14:paraId="2283F970" w14:textId="5F770045" w:rsidR="00B3221F" w:rsidRPr="00920004" w:rsidRDefault="00B3221F" w:rsidP="00A17FA5">
      <w:pPr>
        <w:pStyle w:val="Caption"/>
        <w:rPr>
          <w:ins w:id="7908" w:author="phuong vu" w:date="2018-11-22T13:51:00Z"/>
          <w:lang w:val="en-US"/>
          <w:rPrChange w:id="7909" w:author="phuong vu" w:date="2018-11-30T22:36:00Z">
            <w:rPr>
              <w:ins w:id="7910" w:author="phuong vu" w:date="2018-11-22T13:51:00Z"/>
            </w:rPr>
          </w:rPrChange>
        </w:rPr>
        <w:pPrChange w:id="7911" w:author="phuong vu" w:date="2018-11-30T22:42:00Z">
          <w:pPr/>
        </w:pPrChange>
      </w:pPr>
      <w:bookmarkStart w:id="7912" w:name="_Toc531381598"/>
      <w:ins w:id="7913" w:author="phuong vu" w:date="2018-11-26T00:29:00Z">
        <w:r w:rsidRPr="00920004">
          <w:rPr>
            <w:rPrChange w:id="7914" w:author="phuong vu" w:date="2018-11-30T22:36:00Z">
              <w:rPr/>
            </w:rPrChange>
          </w:rPr>
          <w:t xml:space="preserve">Bảng </w:t>
        </w:r>
      </w:ins>
      <w:ins w:id="7915" w:author="phuong vu" w:date="2018-11-30T14:54:00Z">
        <w:r w:rsidR="00D632EE" w:rsidRPr="00920004">
          <w:rPr>
            <w:rPrChange w:id="7916" w:author="phuong vu" w:date="2018-11-30T22:36:00Z">
              <w:rPr/>
            </w:rPrChange>
          </w:rPr>
          <w:fldChar w:fldCharType="begin"/>
        </w:r>
        <w:r w:rsidR="00D632EE" w:rsidRPr="00920004">
          <w:rPr>
            <w:rPrChange w:id="7917" w:author="phuong vu" w:date="2018-11-30T22:36:00Z">
              <w:rPr/>
            </w:rPrChange>
          </w:rPr>
          <w:instrText xml:space="preserve"> STYLEREF 1 \s </w:instrText>
        </w:r>
      </w:ins>
      <w:r w:rsidR="00D632EE" w:rsidRPr="00920004">
        <w:rPr>
          <w:rPrChange w:id="7918" w:author="phuong vu" w:date="2018-11-30T22:36:00Z">
            <w:rPr/>
          </w:rPrChange>
        </w:rPr>
        <w:fldChar w:fldCharType="separate"/>
      </w:r>
      <w:r w:rsidR="00B5490C">
        <w:rPr>
          <w:noProof/>
        </w:rPr>
        <w:t>1</w:t>
      </w:r>
      <w:ins w:id="7919" w:author="phuong vu" w:date="2018-11-30T14:54:00Z">
        <w:r w:rsidR="00D632EE" w:rsidRPr="00920004">
          <w:rPr>
            <w:rPrChange w:id="7920" w:author="phuong vu" w:date="2018-11-30T22:36:00Z">
              <w:rPr/>
            </w:rPrChange>
          </w:rPr>
          <w:fldChar w:fldCharType="end"/>
        </w:r>
        <w:r w:rsidR="00D632EE" w:rsidRPr="00920004">
          <w:rPr>
            <w:rPrChange w:id="7921" w:author="phuong vu" w:date="2018-11-30T22:36:00Z">
              <w:rPr/>
            </w:rPrChange>
          </w:rPr>
          <w:t>.</w:t>
        </w:r>
        <w:r w:rsidR="00D632EE" w:rsidRPr="00920004">
          <w:rPr>
            <w:rPrChange w:id="7922" w:author="phuong vu" w:date="2018-11-30T22:36:00Z">
              <w:rPr/>
            </w:rPrChange>
          </w:rPr>
          <w:fldChar w:fldCharType="begin"/>
        </w:r>
        <w:r w:rsidR="00D632EE" w:rsidRPr="00920004">
          <w:rPr>
            <w:rPrChange w:id="7923" w:author="phuong vu" w:date="2018-11-30T22:36:00Z">
              <w:rPr/>
            </w:rPrChange>
          </w:rPr>
          <w:instrText xml:space="preserve"> SEQ Bảng \* ARABIC \s 1 </w:instrText>
        </w:r>
      </w:ins>
      <w:r w:rsidR="00D632EE" w:rsidRPr="00920004">
        <w:rPr>
          <w:rPrChange w:id="7924" w:author="phuong vu" w:date="2018-11-30T22:36:00Z">
            <w:rPr/>
          </w:rPrChange>
        </w:rPr>
        <w:fldChar w:fldCharType="separate"/>
      </w:r>
      <w:ins w:id="7925" w:author="phuong vu" w:date="2018-11-30T22:44:00Z">
        <w:r w:rsidR="00B5490C">
          <w:rPr>
            <w:noProof/>
          </w:rPr>
          <w:t>6</w:t>
        </w:r>
      </w:ins>
      <w:ins w:id="7926" w:author="phuong vu" w:date="2018-11-30T14:54:00Z">
        <w:r w:rsidR="00D632EE" w:rsidRPr="00920004">
          <w:rPr>
            <w:rPrChange w:id="7927" w:author="phuong vu" w:date="2018-11-30T22:36:00Z">
              <w:rPr/>
            </w:rPrChange>
          </w:rPr>
          <w:fldChar w:fldCharType="end"/>
        </w:r>
      </w:ins>
      <w:ins w:id="7928" w:author="phuong vu" w:date="2018-11-26T00:29:00Z">
        <w:r w:rsidRPr="00920004">
          <w:rPr>
            <w:lang w:val="en-US"/>
            <w:rPrChange w:id="7929" w:author="phuong vu" w:date="2018-11-30T22:36:00Z">
              <w:rPr>
                <w:lang w:val="en-US"/>
              </w:rPr>
            </w:rPrChange>
          </w:rPr>
          <w:t xml:space="preserve"> Chức năng cập nhật hóa đơn</w:t>
        </w:r>
      </w:ins>
      <w:bookmarkEnd w:id="7912"/>
    </w:p>
    <w:p w14:paraId="4170C364" w14:textId="7210F00A" w:rsidR="00C774DC" w:rsidRPr="00920004" w:rsidRDefault="00C774DC" w:rsidP="00D72BF9">
      <w:pPr>
        <w:pStyle w:val="Heading3"/>
        <w:rPr>
          <w:ins w:id="7930" w:author="phuong vu" w:date="2018-11-26T00:29:00Z"/>
          <w:rPrChange w:id="7931" w:author="phuong vu" w:date="2018-11-30T22:36:00Z">
            <w:rPr>
              <w:ins w:id="7932" w:author="phuong vu" w:date="2018-11-26T00:29:00Z"/>
            </w:rPr>
          </w:rPrChange>
        </w:rPr>
        <w:pPrChange w:id="7933" w:author="phuong vu" w:date="2018-11-30T22:22:00Z">
          <w:pPr>
            <w:pStyle w:val="Heading3"/>
            <w:spacing w:line="276" w:lineRule="auto"/>
          </w:pPr>
        </w:pPrChange>
      </w:pPr>
      <w:ins w:id="7934" w:author="phuong vu" w:date="2018-11-22T13:51:00Z">
        <w:r w:rsidRPr="00920004">
          <w:rPr>
            <w:rPrChange w:id="7935" w:author="phuong vu" w:date="2018-11-30T22:36:00Z">
              <w:rPr/>
            </w:rPrChange>
          </w:rPr>
          <w:t xml:space="preserve"> </w:t>
        </w:r>
        <w:bookmarkStart w:id="7936" w:name="_Toc531380656"/>
        <w:r w:rsidRPr="00920004">
          <w:rPr>
            <w:rPrChange w:id="7937" w:author="phuong vu" w:date="2018-11-30T22:36:00Z">
              <w:rPr/>
            </w:rPrChange>
          </w:rPr>
          <w:t>Quản lí biên nhận</w:t>
        </w:r>
      </w:ins>
      <w:bookmarkEnd w:id="7936"/>
    </w:p>
    <w:p w14:paraId="0ED5A858" w14:textId="60F6D326" w:rsidR="00B3221F" w:rsidRPr="00920004" w:rsidRDefault="00B3221F" w:rsidP="00BD0851">
      <w:pPr>
        <w:pStyle w:val="Heading4"/>
        <w:spacing w:before="240" w:line="0" w:lineRule="atLeast"/>
        <w:rPr>
          <w:ins w:id="7938" w:author="phuong vu" w:date="2018-11-26T00:30:00Z"/>
          <w:lang w:val="en-US"/>
          <w:rPrChange w:id="7939" w:author="phuong vu" w:date="2018-11-30T22:36:00Z">
            <w:rPr>
              <w:ins w:id="7940" w:author="phuong vu" w:date="2018-11-26T00:30:00Z"/>
              <w:lang w:val="en-US"/>
            </w:rPr>
          </w:rPrChange>
        </w:rPr>
        <w:pPrChange w:id="7941" w:author="phuong vu" w:date="2018-11-30T14:16:00Z">
          <w:pPr>
            <w:pStyle w:val="Heading4"/>
          </w:pPr>
        </w:pPrChange>
      </w:pPr>
      <w:bookmarkStart w:id="7942" w:name="_Toc531380657"/>
      <w:ins w:id="7943" w:author="phuong vu" w:date="2018-11-26T00:30:00Z">
        <w:r w:rsidRPr="00920004">
          <w:rPr>
            <w:lang w:val="en-US"/>
            <w:rPrChange w:id="7944" w:author="phuong vu" w:date="2018-11-30T22:36:00Z">
              <w:rPr>
                <w:lang w:val="en-US"/>
              </w:rPr>
            </w:rPrChange>
          </w:rPr>
          <w:t>Xem danh sách biên nhận theo trạng thái</w:t>
        </w:r>
        <w:bookmarkEnd w:id="7942"/>
      </w:ins>
    </w:p>
    <w:tbl>
      <w:tblPr>
        <w:tblStyle w:val="TableGrid"/>
        <w:tblW w:w="0" w:type="auto"/>
        <w:tblLook w:val="04A0" w:firstRow="1" w:lastRow="0" w:firstColumn="1" w:lastColumn="0" w:noHBand="0" w:noVBand="1"/>
        <w:tblPrChange w:id="7945" w:author="phuong vu" w:date="2018-11-30T22:25:00Z">
          <w:tblPr>
            <w:tblStyle w:val="TableGrid"/>
            <w:tblW w:w="0" w:type="auto"/>
            <w:tblLook w:val="04A0" w:firstRow="1" w:lastRow="0" w:firstColumn="1" w:lastColumn="0" w:noHBand="0" w:noVBand="1"/>
          </w:tblPr>
        </w:tblPrChange>
      </w:tblPr>
      <w:tblGrid>
        <w:gridCol w:w="2350"/>
        <w:gridCol w:w="6427"/>
        <w:tblGridChange w:id="7946">
          <w:tblGrid>
            <w:gridCol w:w="2350"/>
            <w:gridCol w:w="6427"/>
          </w:tblGrid>
        </w:tblGridChange>
      </w:tblGrid>
      <w:tr w:rsidR="00B3221F" w:rsidRPr="00920004" w14:paraId="63FC5FE1" w14:textId="77777777" w:rsidTr="00D72BF9">
        <w:trPr>
          <w:ins w:id="7947" w:author="phuong vu" w:date="2018-11-26T00:30:00Z"/>
        </w:trPr>
        <w:tc>
          <w:tcPr>
            <w:tcW w:w="2425" w:type="dxa"/>
            <w:tcPrChange w:id="7948" w:author="phuong vu" w:date="2018-11-30T22:25:00Z">
              <w:tcPr>
                <w:tcW w:w="2425" w:type="dxa"/>
              </w:tcPr>
            </w:tcPrChange>
          </w:tcPr>
          <w:p w14:paraId="3DB7B782" w14:textId="77777777" w:rsidR="00B3221F" w:rsidRPr="00920004" w:rsidRDefault="00B3221F" w:rsidP="00D72BF9">
            <w:pPr>
              <w:rPr>
                <w:ins w:id="7949" w:author="phuong vu" w:date="2018-11-26T00:30:00Z"/>
                <w:b/>
                <w:rPrChange w:id="7950" w:author="phuong vu" w:date="2018-11-30T22:36:00Z">
                  <w:rPr>
                    <w:ins w:id="7951" w:author="phuong vu" w:date="2018-11-26T00:30:00Z"/>
                  </w:rPr>
                </w:rPrChange>
              </w:rPr>
              <w:pPrChange w:id="7952" w:author="phuong vu" w:date="2018-11-30T22:25:00Z">
                <w:pPr>
                  <w:spacing w:line="276" w:lineRule="auto"/>
                </w:pPr>
              </w:pPrChange>
            </w:pPr>
            <w:ins w:id="7953" w:author="phuong vu" w:date="2018-11-26T00:30:00Z">
              <w:r w:rsidRPr="00920004">
                <w:rPr>
                  <w:b/>
                  <w:rPrChange w:id="7954" w:author="phuong vu" w:date="2018-11-30T22:36:00Z">
                    <w:rPr/>
                  </w:rPrChange>
                </w:rPr>
                <w:t>Mã yêu cầu</w:t>
              </w:r>
            </w:ins>
          </w:p>
        </w:tc>
        <w:tc>
          <w:tcPr>
            <w:tcW w:w="6686" w:type="dxa"/>
            <w:vAlign w:val="center"/>
            <w:tcPrChange w:id="7955" w:author="phuong vu" w:date="2018-11-30T22:25:00Z">
              <w:tcPr>
                <w:tcW w:w="6686" w:type="dxa"/>
              </w:tcPr>
            </w:tcPrChange>
          </w:tcPr>
          <w:p w14:paraId="4C07D828" w14:textId="03C88EFE" w:rsidR="00B3221F" w:rsidRPr="00920004" w:rsidRDefault="00B3221F" w:rsidP="00D72BF9">
            <w:pPr>
              <w:jc w:val="left"/>
              <w:rPr>
                <w:ins w:id="7956" w:author="phuong vu" w:date="2018-11-26T00:30:00Z"/>
                <w:lang w:val="en-US"/>
                <w:rPrChange w:id="7957" w:author="phuong vu" w:date="2018-11-30T22:36:00Z">
                  <w:rPr>
                    <w:ins w:id="7958" w:author="phuong vu" w:date="2018-11-26T00:30:00Z"/>
                    <w:lang w:val="en-US"/>
                  </w:rPr>
                </w:rPrChange>
              </w:rPr>
              <w:pPrChange w:id="7959" w:author="phuong vu" w:date="2018-11-30T22:25:00Z">
                <w:pPr>
                  <w:spacing w:line="276" w:lineRule="auto"/>
                </w:pPr>
              </w:pPrChange>
            </w:pPr>
            <w:ins w:id="7960" w:author="phuong vu" w:date="2018-11-26T00:30:00Z">
              <w:r w:rsidRPr="00920004">
                <w:rPr>
                  <w:lang w:val="en-US"/>
                  <w:rPrChange w:id="7961" w:author="phuong vu" w:date="2018-11-30T22:36:00Z">
                    <w:rPr>
                      <w:lang w:val="en-US"/>
                    </w:rPr>
                  </w:rPrChange>
                </w:rPr>
                <w:t>GU_0</w:t>
              </w:r>
            </w:ins>
            <w:ins w:id="7962" w:author="phuong vu" w:date="2018-11-26T00:31:00Z">
              <w:r w:rsidRPr="00920004">
                <w:rPr>
                  <w:lang w:val="en-US"/>
                  <w:rPrChange w:id="7963" w:author="phuong vu" w:date="2018-11-30T22:36:00Z">
                    <w:rPr>
                      <w:lang w:val="en-US"/>
                    </w:rPr>
                  </w:rPrChange>
                </w:rPr>
                <w:t>2</w:t>
              </w:r>
            </w:ins>
            <w:ins w:id="7964" w:author="phuong vu" w:date="2018-11-26T00:30:00Z">
              <w:r w:rsidRPr="00920004">
                <w:rPr>
                  <w:lang w:val="en-US"/>
                  <w:rPrChange w:id="7965" w:author="phuong vu" w:date="2018-11-30T22:36:00Z">
                    <w:rPr>
                      <w:lang w:val="en-US"/>
                    </w:rPr>
                  </w:rPrChange>
                </w:rPr>
                <w:t>_01</w:t>
              </w:r>
            </w:ins>
          </w:p>
        </w:tc>
      </w:tr>
      <w:tr w:rsidR="00B3221F" w:rsidRPr="00920004" w14:paraId="45E6DF6E" w14:textId="77777777" w:rsidTr="00B3221F">
        <w:trPr>
          <w:ins w:id="7966" w:author="phuong vu" w:date="2018-11-26T00:30:00Z"/>
        </w:trPr>
        <w:tc>
          <w:tcPr>
            <w:tcW w:w="2425" w:type="dxa"/>
          </w:tcPr>
          <w:p w14:paraId="63F72369" w14:textId="77777777" w:rsidR="00B3221F" w:rsidRPr="00920004" w:rsidRDefault="00B3221F" w:rsidP="00D72BF9">
            <w:pPr>
              <w:rPr>
                <w:ins w:id="7967" w:author="phuong vu" w:date="2018-11-26T00:30:00Z"/>
                <w:b/>
                <w:rPrChange w:id="7968" w:author="phuong vu" w:date="2018-11-30T22:36:00Z">
                  <w:rPr>
                    <w:ins w:id="7969" w:author="phuong vu" w:date="2018-11-26T00:30:00Z"/>
                  </w:rPr>
                </w:rPrChange>
              </w:rPr>
              <w:pPrChange w:id="7970" w:author="phuong vu" w:date="2018-11-30T22:25:00Z">
                <w:pPr>
                  <w:spacing w:line="276" w:lineRule="auto"/>
                </w:pPr>
              </w:pPrChange>
            </w:pPr>
            <w:ins w:id="7971" w:author="phuong vu" w:date="2018-11-26T00:30:00Z">
              <w:r w:rsidRPr="00920004">
                <w:rPr>
                  <w:b/>
                  <w:rPrChange w:id="7972" w:author="phuong vu" w:date="2018-11-30T22:36:00Z">
                    <w:rPr/>
                  </w:rPrChange>
                </w:rPr>
                <w:t>Tên chức năng</w:t>
              </w:r>
            </w:ins>
          </w:p>
        </w:tc>
        <w:tc>
          <w:tcPr>
            <w:tcW w:w="6686" w:type="dxa"/>
          </w:tcPr>
          <w:p w14:paraId="1B1669D5" w14:textId="6A377DB4" w:rsidR="00B3221F" w:rsidRPr="00920004" w:rsidRDefault="00B3221F" w:rsidP="00D72BF9">
            <w:pPr>
              <w:rPr>
                <w:ins w:id="7973" w:author="phuong vu" w:date="2018-11-26T00:30:00Z"/>
                <w:rPrChange w:id="7974" w:author="phuong vu" w:date="2018-11-30T22:36:00Z">
                  <w:rPr>
                    <w:ins w:id="7975" w:author="phuong vu" w:date="2018-11-26T00:30:00Z"/>
                  </w:rPr>
                </w:rPrChange>
              </w:rPr>
              <w:pPrChange w:id="7976" w:author="phuong vu" w:date="2018-11-30T22:25:00Z">
                <w:pPr>
                  <w:spacing w:line="276" w:lineRule="auto"/>
                </w:pPr>
              </w:pPrChange>
            </w:pPr>
            <w:ins w:id="7977" w:author="phuong vu" w:date="2018-11-26T00:30:00Z">
              <w:r w:rsidRPr="00920004">
                <w:rPr>
                  <w:rPrChange w:id="7978" w:author="phuong vu" w:date="2018-11-30T22:36:00Z">
                    <w:rPr/>
                  </w:rPrChange>
                </w:rPr>
                <w:t xml:space="preserve">Xem danh sách </w:t>
              </w:r>
            </w:ins>
            <w:ins w:id="7979" w:author="phuong vu" w:date="2018-11-26T00:31:00Z">
              <w:r w:rsidRPr="00920004">
                <w:rPr>
                  <w:lang w:val="en-US"/>
                  <w:rPrChange w:id="7980" w:author="phuong vu" w:date="2018-11-30T22:36:00Z">
                    <w:rPr>
                      <w:lang w:val="en-US"/>
                    </w:rPr>
                  </w:rPrChange>
                </w:rPr>
                <w:t>biên nhận</w:t>
              </w:r>
            </w:ins>
            <w:ins w:id="7981" w:author="phuong vu" w:date="2018-11-26T00:30:00Z">
              <w:r w:rsidRPr="00920004">
                <w:rPr>
                  <w:rPrChange w:id="7982" w:author="phuong vu" w:date="2018-11-30T22:36:00Z">
                    <w:rPr/>
                  </w:rPrChange>
                </w:rPr>
                <w:t xml:space="preserve"> theo trạng thái</w:t>
              </w:r>
            </w:ins>
          </w:p>
        </w:tc>
      </w:tr>
      <w:tr w:rsidR="00B3221F" w:rsidRPr="00920004" w14:paraId="6BE6717E" w14:textId="77777777" w:rsidTr="00B3221F">
        <w:trPr>
          <w:ins w:id="7983" w:author="phuong vu" w:date="2018-11-26T00:30:00Z"/>
        </w:trPr>
        <w:tc>
          <w:tcPr>
            <w:tcW w:w="2425" w:type="dxa"/>
          </w:tcPr>
          <w:p w14:paraId="45164AA3" w14:textId="77777777" w:rsidR="00B3221F" w:rsidRPr="00920004" w:rsidRDefault="00B3221F" w:rsidP="00D72BF9">
            <w:pPr>
              <w:rPr>
                <w:ins w:id="7984" w:author="phuong vu" w:date="2018-11-26T00:30:00Z"/>
                <w:b/>
                <w:rPrChange w:id="7985" w:author="phuong vu" w:date="2018-11-30T22:36:00Z">
                  <w:rPr>
                    <w:ins w:id="7986" w:author="phuong vu" w:date="2018-11-26T00:30:00Z"/>
                  </w:rPr>
                </w:rPrChange>
              </w:rPr>
              <w:pPrChange w:id="7987" w:author="phuong vu" w:date="2018-11-30T22:25:00Z">
                <w:pPr>
                  <w:spacing w:line="276" w:lineRule="auto"/>
                </w:pPr>
              </w:pPrChange>
            </w:pPr>
            <w:ins w:id="7988" w:author="phuong vu" w:date="2018-11-26T00:30:00Z">
              <w:r w:rsidRPr="00920004">
                <w:rPr>
                  <w:b/>
                  <w:rPrChange w:id="7989" w:author="phuong vu" w:date="2018-11-30T22:36:00Z">
                    <w:rPr/>
                  </w:rPrChange>
                </w:rPr>
                <w:t>Đối tượng sử dụng</w:t>
              </w:r>
            </w:ins>
          </w:p>
        </w:tc>
        <w:tc>
          <w:tcPr>
            <w:tcW w:w="6686" w:type="dxa"/>
          </w:tcPr>
          <w:p w14:paraId="033A3A97" w14:textId="77777777" w:rsidR="00B3221F" w:rsidRPr="00920004" w:rsidRDefault="00B3221F" w:rsidP="00D72BF9">
            <w:pPr>
              <w:rPr>
                <w:ins w:id="7990" w:author="phuong vu" w:date="2018-11-26T00:30:00Z"/>
                <w:rPrChange w:id="7991" w:author="phuong vu" w:date="2018-11-30T22:36:00Z">
                  <w:rPr>
                    <w:ins w:id="7992" w:author="phuong vu" w:date="2018-11-26T00:30:00Z"/>
                  </w:rPr>
                </w:rPrChange>
              </w:rPr>
              <w:pPrChange w:id="7993" w:author="phuong vu" w:date="2018-11-30T22:25:00Z">
                <w:pPr>
                  <w:spacing w:line="276" w:lineRule="auto"/>
                </w:pPr>
              </w:pPrChange>
            </w:pPr>
            <w:ins w:id="7994" w:author="phuong vu" w:date="2018-11-26T00:30:00Z">
              <w:r w:rsidRPr="00920004">
                <w:rPr>
                  <w:rPrChange w:id="7995" w:author="phuong vu" w:date="2018-11-30T22:36:00Z">
                    <w:rPr/>
                  </w:rPrChange>
                </w:rPr>
                <w:t>Nhân viên cửa hàng</w:t>
              </w:r>
            </w:ins>
          </w:p>
        </w:tc>
      </w:tr>
      <w:tr w:rsidR="00B3221F" w:rsidRPr="00920004" w14:paraId="348BC9C6" w14:textId="77777777" w:rsidTr="00B3221F">
        <w:trPr>
          <w:ins w:id="7996" w:author="phuong vu" w:date="2018-11-26T00:30:00Z"/>
        </w:trPr>
        <w:tc>
          <w:tcPr>
            <w:tcW w:w="2425" w:type="dxa"/>
          </w:tcPr>
          <w:p w14:paraId="029CE94A" w14:textId="77777777" w:rsidR="00B3221F" w:rsidRPr="00920004" w:rsidRDefault="00B3221F" w:rsidP="00D72BF9">
            <w:pPr>
              <w:rPr>
                <w:ins w:id="7997" w:author="phuong vu" w:date="2018-11-26T00:30:00Z"/>
                <w:b/>
                <w:rPrChange w:id="7998" w:author="phuong vu" w:date="2018-11-30T22:36:00Z">
                  <w:rPr>
                    <w:ins w:id="7999" w:author="phuong vu" w:date="2018-11-26T00:30:00Z"/>
                  </w:rPr>
                </w:rPrChange>
              </w:rPr>
              <w:pPrChange w:id="8000" w:author="phuong vu" w:date="2018-11-30T22:25:00Z">
                <w:pPr>
                  <w:spacing w:line="276" w:lineRule="auto"/>
                </w:pPr>
              </w:pPrChange>
            </w:pPr>
            <w:ins w:id="8001" w:author="phuong vu" w:date="2018-11-26T00:30:00Z">
              <w:r w:rsidRPr="00920004">
                <w:rPr>
                  <w:b/>
                  <w:rPrChange w:id="8002" w:author="phuong vu" w:date="2018-11-30T22:36:00Z">
                    <w:rPr/>
                  </w:rPrChange>
                </w:rPr>
                <w:t>Tiền điều kiện</w:t>
              </w:r>
            </w:ins>
          </w:p>
        </w:tc>
        <w:tc>
          <w:tcPr>
            <w:tcW w:w="6686" w:type="dxa"/>
          </w:tcPr>
          <w:p w14:paraId="58AE5F53" w14:textId="77777777" w:rsidR="00B3221F" w:rsidRPr="00920004" w:rsidRDefault="00B3221F" w:rsidP="00D72BF9">
            <w:pPr>
              <w:rPr>
                <w:ins w:id="8003" w:author="phuong vu" w:date="2018-11-26T00:30:00Z"/>
                <w:rPrChange w:id="8004" w:author="phuong vu" w:date="2018-11-30T22:36:00Z">
                  <w:rPr>
                    <w:ins w:id="8005" w:author="phuong vu" w:date="2018-11-26T00:30:00Z"/>
                  </w:rPr>
                </w:rPrChange>
              </w:rPr>
              <w:pPrChange w:id="8006" w:author="phuong vu" w:date="2018-11-30T22:25:00Z">
                <w:pPr>
                  <w:spacing w:line="276" w:lineRule="auto"/>
                </w:pPr>
              </w:pPrChange>
            </w:pPr>
            <w:ins w:id="8007" w:author="phuong vu" w:date="2018-11-26T00:30:00Z">
              <w:r w:rsidRPr="00920004">
                <w:rPr>
                  <w:rPrChange w:id="8008" w:author="phuong vu" w:date="2018-11-30T22:36:00Z">
                    <w:rPr/>
                  </w:rPrChange>
                </w:rPr>
                <w:t>Truy cập được trang web quản lí và đăng nhập thành công vào hệ thống.</w:t>
              </w:r>
            </w:ins>
          </w:p>
        </w:tc>
      </w:tr>
      <w:tr w:rsidR="00B3221F" w:rsidRPr="00920004" w14:paraId="7570B2E3" w14:textId="77777777" w:rsidTr="00B3221F">
        <w:trPr>
          <w:ins w:id="8009" w:author="phuong vu" w:date="2018-11-26T00:30:00Z"/>
        </w:trPr>
        <w:tc>
          <w:tcPr>
            <w:tcW w:w="2425" w:type="dxa"/>
          </w:tcPr>
          <w:p w14:paraId="71C87A82" w14:textId="77777777" w:rsidR="00B3221F" w:rsidRPr="00920004" w:rsidRDefault="00B3221F" w:rsidP="00D72BF9">
            <w:pPr>
              <w:rPr>
                <w:ins w:id="8010" w:author="phuong vu" w:date="2018-11-26T00:30:00Z"/>
                <w:b/>
                <w:rPrChange w:id="8011" w:author="phuong vu" w:date="2018-11-30T22:36:00Z">
                  <w:rPr>
                    <w:ins w:id="8012" w:author="phuong vu" w:date="2018-11-26T00:30:00Z"/>
                  </w:rPr>
                </w:rPrChange>
              </w:rPr>
              <w:pPrChange w:id="8013" w:author="phuong vu" w:date="2018-11-30T22:25:00Z">
                <w:pPr>
                  <w:spacing w:line="276" w:lineRule="auto"/>
                </w:pPr>
              </w:pPrChange>
            </w:pPr>
            <w:ins w:id="8014" w:author="phuong vu" w:date="2018-11-26T00:30:00Z">
              <w:r w:rsidRPr="00920004">
                <w:rPr>
                  <w:b/>
                  <w:rPrChange w:id="8015" w:author="phuong vu" w:date="2018-11-30T22:36:00Z">
                    <w:rPr/>
                  </w:rPrChange>
                </w:rPr>
                <w:t>Cách xử lí</w:t>
              </w:r>
            </w:ins>
          </w:p>
        </w:tc>
        <w:tc>
          <w:tcPr>
            <w:tcW w:w="6686" w:type="dxa"/>
          </w:tcPr>
          <w:p w14:paraId="34229403" w14:textId="21FC84BC" w:rsidR="00B3221F" w:rsidRPr="00920004" w:rsidRDefault="00B3221F" w:rsidP="00D72BF9">
            <w:pPr>
              <w:rPr>
                <w:ins w:id="8016" w:author="phuong vu" w:date="2018-11-26T00:31:00Z"/>
                <w:lang w:val="en-US"/>
                <w:rPrChange w:id="8017" w:author="phuong vu" w:date="2018-11-30T22:36:00Z">
                  <w:rPr>
                    <w:ins w:id="8018" w:author="phuong vu" w:date="2018-11-26T00:31:00Z"/>
                  </w:rPr>
                </w:rPrChange>
              </w:rPr>
              <w:pPrChange w:id="8019" w:author="phuong vu" w:date="2018-11-30T22:25:00Z">
                <w:pPr>
                  <w:spacing w:line="276" w:lineRule="auto"/>
                </w:pPr>
              </w:pPrChange>
            </w:pPr>
            <w:ins w:id="8020" w:author="phuong vu" w:date="2018-11-26T00:31:00Z">
              <w:r w:rsidRPr="00920004">
                <w:rPr>
                  <w:rPrChange w:id="8021" w:author="phuong vu" w:date="2018-11-30T22:36:00Z">
                    <w:rPr/>
                  </w:rPrChange>
                </w:rPr>
                <w:t xml:space="preserve">Bước 1: </w:t>
              </w:r>
            </w:ins>
            <w:ins w:id="8022" w:author="phuong vu" w:date="2018-11-30T10:32:00Z">
              <w:r w:rsidR="004813AD" w:rsidRPr="00920004">
                <w:rPr>
                  <w:lang w:val="en-US"/>
                  <w:rPrChange w:id="8023" w:author="phuong vu" w:date="2018-11-30T22:36:00Z">
                    <w:rPr>
                      <w:lang w:val="en-US"/>
                    </w:rPr>
                  </w:rPrChange>
                </w:rPr>
                <w:t>Người dùng chọn</w:t>
              </w:r>
            </w:ins>
            <w:ins w:id="8024" w:author="phuong vu" w:date="2018-11-26T00:31:00Z">
              <w:r w:rsidRPr="00920004">
                <w:rPr>
                  <w:rPrChange w:id="8025" w:author="phuong vu" w:date="2018-11-30T22:36:00Z">
                    <w:rPr/>
                  </w:rPrChange>
                </w:rPr>
                <w:t xml:space="preserve"> “</w:t>
              </w:r>
              <w:r w:rsidRPr="00920004">
                <w:rPr>
                  <w:rPrChange w:id="8026" w:author="phuong vu" w:date="2018-11-30T22:36:00Z">
                    <w:rPr>
                      <w:i/>
                    </w:rPr>
                  </w:rPrChange>
                </w:rPr>
                <w:t>Quản lí biên nhận</w:t>
              </w:r>
              <w:r w:rsidRPr="00920004">
                <w:rPr>
                  <w:rPrChange w:id="8027" w:author="phuong vu" w:date="2018-11-30T22:36:00Z">
                    <w:rPr/>
                  </w:rPrChange>
                </w:rPr>
                <w:t>”</w:t>
              </w:r>
            </w:ins>
            <w:ins w:id="8028" w:author="phuong vu" w:date="2018-11-30T10:31:00Z">
              <w:r w:rsidR="004813AD" w:rsidRPr="00920004">
                <w:rPr>
                  <w:lang w:val="en-US"/>
                  <w:rPrChange w:id="8029" w:author="phuong vu" w:date="2018-11-30T22:36:00Z">
                    <w:rPr>
                      <w:lang w:val="en-US"/>
                    </w:rPr>
                  </w:rPrChange>
                </w:rPr>
                <w:t>:</w:t>
              </w:r>
            </w:ins>
          </w:p>
          <w:p w14:paraId="2D950205" w14:textId="0746DD27" w:rsidR="00B3221F" w:rsidRPr="00920004" w:rsidRDefault="00B3221F" w:rsidP="00D72BF9">
            <w:pPr>
              <w:rPr>
                <w:ins w:id="8030" w:author="phuong vu" w:date="2018-11-26T00:31:00Z"/>
                <w:rPrChange w:id="8031" w:author="phuong vu" w:date="2018-11-30T22:36:00Z">
                  <w:rPr>
                    <w:ins w:id="8032" w:author="phuong vu" w:date="2018-11-26T00:31:00Z"/>
                  </w:rPr>
                </w:rPrChange>
              </w:rPr>
              <w:pPrChange w:id="8033" w:author="phuong vu" w:date="2018-11-30T22:25:00Z">
                <w:pPr>
                  <w:pStyle w:val="ListParagraph"/>
                  <w:numPr>
                    <w:numId w:val="29"/>
                  </w:numPr>
                  <w:spacing w:line="276" w:lineRule="auto"/>
                  <w:ind w:hanging="360"/>
                </w:pPr>
              </w:pPrChange>
            </w:pPr>
            <w:ins w:id="8034" w:author="phuong vu" w:date="2018-11-26T00:31:00Z">
              <w:r w:rsidRPr="00920004">
                <w:rPr>
                  <w:rPrChange w:id="8035" w:author="phuong vu" w:date="2018-11-30T22:36:00Z">
                    <w:rPr>
                      <w:i/>
                    </w:rPr>
                  </w:rPrChange>
                </w:rPr>
                <w:t>Nhân viên quản lí đơn hàng</w:t>
              </w:r>
            </w:ins>
            <w:ins w:id="8036" w:author="phuong vu" w:date="2018-11-30T10:29:00Z">
              <w:r w:rsidR="004813AD" w:rsidRPr="00920004">
                <w:rPr>
                  <w:lang w:val="en-US"/>
                  <w:rPrChange w:id="8037" w:author="phuong vu" w:date="2018-11-30T22:36:00Z">
                    <w:rPr>
                      <w:i/>
                      <w:lang w:val="en-US"/>
                    </w:rPr>
                  </w:rPrChange>
                </w:rPr>
                <w:t xml:space="preserve"> </w:t>
              </w:r>
            </w:ins>
            <w:ins w:id="8038" w:author="phuong vu" w:date="2018-11-30T10:30:00Z">
              <w:r w:rsidR="004813AD" w:rsidRPr="00920004">
                <w:rPr>
                  <w:lang w:val="en-US"/>
                  <w:rPrChange w:id="8039" w:author="phuong vu" w:date="2018-11-30T22:36:00Z">
                    <w:rPr>
                      <w:lang w:val="en-US"/>
                    </w:rPr>
                  </w:rPrChange>
                </w:rPr>
                <w:t>có thể xem các trạng thái</w:t>
              </w:r>
            </w:ins>
            <w:ins w:id="8040" w:author="phuong vu" w:date="2018-11-26T00:31:00Z">
              <w:r w:rsidRPr="00920004">
                <w:rPr>
                  <w:rPrChange w:id="8041" w:author="phuong vu" w:date="2018-11-30T22:36:00Z">
                    <w:rPr/>
                  </w:rPrChange>
                </w:rPr>
                <w:t xml:space="preserve"> </w:t>
              </w:r>
            </w:ins>
            <w:ins w:id="8042" w:author="phuong vu" w:date="2018-11-30T10:30:00Z">
              <w:r w:rsidR="004813AD" w:rsidRPr="00920004">
                <w:rPr>
                  <w:rPrChange w:id="8043" w:author="phuong vu" w:date="2018-11-30T22:36:00Z">
                    <w:rPr/>
                  </w:rPrChange>
                </w:rPr>
                <w:t>đ</w:t>
              </w:r>
            </w:ins>
            <w:ins w:id="8044" w:author="phuong vu" w:date="2018-11-26T00:31:00Z">
              <w:r w:rsidRPr="00920004">
                <w:rPr>
                  <w:rPrChange w:id="8045" w:author="phuong vu" w:date="2018-11-30T22:36:00Z">
                    <w:rPr/>
                  </w:rPrChange>
                </w:rPr>
                <w:t>ang chờ nhận đồ, đã nhận đồ, đang chờ giao đồ, đã giao đồ.</w:t>
              </w:r>
            </w:ins>
          </w:p>
          <w:p w14:paraId="0EC11732" w14:textId="77777777" w:rsidR="004813AD" w:rsidRPr="00920004" w:rsidRDefault="00B3221F" w:rsidP="00D72BF9">
            <w:pPr>
              <w:rPr>
                <w:ins w:id="8046" w:author="phuong vu" w:date="2018-11-30T10:30:00Z"/>
                <w:rPrChange w:id="8047" w:author="phuong vu" w:date="2018-11-30T22:36:00Z">
                  <w:rPr>
                    <w:ins w:id="8048" w:author="phuong vu" w:date="2018-11-30T10:30:00Z"/>
                  </w:rPr>
                </w:rPrChange>
              </w:rPr>
              <w:pPrChange w:id="8049" w:author="phuong vu" w:date="2018-11-30T22:25:00Z">
                <w:pPr>
                  <w:pStyle w:val="ListParagraph"/>
                  <w:numPr>
                    <w:numId w:val="29"/>
                  </w:numPr>
                  <w:spacing w:line="276" w:lineRule="auto"/>
                  <w:ind w:hanging="360"/>
                </w:pPr>
              </w:pPrChange>
            </w:pPr>
            <w:ins w:id="8050" w:author="phuong vu" w:date="2018-11-26T00:31:00Z">
              <w:r w:rsidRPr="00920004">
                <w:rPr>
                  <w:rPrChange w:id="8051" w:author="phuong vu" w:date="2018-11-30T22:36:00Z">
                    <w:rPr>
                      <w:i/>
                    </w:rPr>
                  </w:rPrChange>
                </w:rPr>
                <w:t>Nhân viên nhận và trả quần áo</w:t>
              </w:r>
            </w:ins>
            <w:ins w:id="8052" w:author="phuong vu" w:date="2018-11-30T10:30:00Z">
              <w:r w:rsidR="004813AD" w:rsidRPr="00920004">
                <w:rPr>
                  <w:lang w:val="en-US"/>
                  <w:rPrChange w:id="8053" w:author="phuong vu" w:date="2018-11-30T22:36:00Z">
                    <w:rPr>
                      <w:i/>
                      <w:lang w:val="en-US"/>
                    </w:rPr>
                  </w:rPrChange>
                </w:rPr>
                <w:t xml:space="preserve"> </w:t>
              </w:r>
              <w:r w:rsidR="004813AD" w:rsidRPr="00920004">
                <w:rPr>
                  <w:lang w:val="en-US"/>
                  <w:rPrChange w:id="8054" w:author="phuong vu" w:date="2018-11-30T22:36:00Z">
                    <w:rPr>
                      <w:lang w:val="en-US"/>
                    </w:rPr>
                  </w:rPrChange>
                </w:rPr>
                <w:t>có thể xem các trạng thái</w:t>
              </w:r>
              <w:r w:rsidR="004813AD" w:rsidRPr="00920004">
                <w:rPr>
                  <w:rPrChange w:id="8055" w:author="phuong vu" w:date="2018-11-30T22:36:00Z">
                    <w:rPr/>
                  </w:rPrChange>
                </w:rPr>
                <w:t xml:space="preserve"> </w:t>
              </w:r>
              <w:r w:rsidR="004813AD" w:rsidRPr="00920004">
                <w:rPr>
                  <w:lang w:val="en-US"/>
                  <w:rPrChange w:id="8056" w:author="phuong vu" w:date="2018-11-30T22:36:00Z">
                    <w:rPr>
                      <w:lang w:val="en-US"/>
                    </w:rPr>
                  </w:rPrChange>
                </w:rPr>
                <w:t>đ</w:t>
              </w:r>
            </w:ins>
            <w:ins w:id="8057" w:author="phuong vu" w:date="2018-11-26T00:31:00Z">
              <w:r w:rsidRPr="00920004">
                <w:rPr>
                  <w:rPrChange w:id="8058" w:author="phuong vu" w:date="2018-11-30T22:36:00Z">
                    <w:rPr/>
                  </w:rPrChange>
                </w:rPr>
                <w:t>ang chờ nhận đồ, đang chờ giao đồ, đã giao đồ.</w:t>
              </w:r>
            </w:ins>
          </w:p>
          <w:p w14:paraId="487B45DE" w14:textId="7003CA23" w:rsidR="00B3221F" w:rsidRPr="00920004" w:rsidRDefault="004813AD" w:rsidP="00D72BF9">
            <w:pPr>
              <w:rPr>
                <w:ins w:id="8059" w:author="phuong vu" w:date="2018-11-26T00:31:00Z"/>
                <w:rPrChange w:id="8060" w:author="phuong vu" w:date="2018-11-30T22:36:00Z">
                  <w:rPr>
                    <w:ins w:id="8061" w:author="phuong vu" w:date="2018-11-26T00:31:00Z"/>
                  </w:rPr>
                </w:rPrChange>
              </w:rPr>
              <w:pPrChange w:id="8062" w:author="phuong vu" w:date="2018-11-30T22:25:00Z">
                <w:pPr>
                  <w:pStyle w:val="ListParagraph"/>
                  <w:numPr>
                    <w:numId w:val="29"/>
                  </w:numPr>
                  <w:spacing w:line="276" w:lineRule="auto"/>
                  <w:ind w:hanging="360"/>
                </w:pPr>
              </w:pPrChange>
            </w:pPr>
            <w:ins w:id="8063" w:author="phuong vu" w:date="2018-11-30T10:30:00Z">
              <w:r w:rsidRPr="00920004">
                <w:rPr>
                  <w:lang w:val="en-US"/>
                  <w:rPrChange w:id="8064" w:author="phuong vu" w:date="2018-11-30T22:36:00Z">
                    <w:rPr>
                      <w:lang w:val="en-US"/>
                    </w:rPr>
                  </w:rPrChange>
                </w:rPr>
                <w:t xml:space="preserve">Bước 2: Hệ thống trả về danh sách </w:t>
              </w:r>
            </w:ins>
            <w:ins w:id="8065" w:author="phuong vu" w:date="2018-11-30T10:31:00Z">
              <w:r w:rsidRPr="00920004">
                <w:rPr>
                  <w:lang w:val="en-US"/>
                  <w:rPrChange w:id="8066" w:author="phuong vu" w:date="2018-11-30T22:36:00Z">
                    <w:rPr>
                      <w:lang w:val="en-US"/>
                    </w:rPr>
                  </w:rPrChange>
                </w:rPr>
                <w:t>các biên nhận theo trạng t</w:t>
              </w:r>
            </w:ins>
            <w:ins w:id="8067" w:author="phuong vu" w:date="2018-11-30T10:32:00Z">
              <w:r w:rsidRPr="00920004">
                <w:rPr>
                  <w:lang w:val="en-US"/>
                  <w:rPrChange w:id="8068" w:author="phuong vu" w:date="2018-11-30T22:36:00Z">
                    <w:rPr>
                      <w:lang w:val="en-US"/>
                    </w:rPr>
                  </w:rPrChange>
                </w:rPr>
                <w:t>hái tương ứng.</w:t>
              </w:r>
            </w:ins>
          </w:p>
          <w:p w14:paraId="37F2B759" w14:textId="5EC194A1" w:rsidR="00B3221F" w:rsidRPr="00920004" w:rsidRDefault="00B3221F" w:rsidP="00D72BF9">
            <w:pPr>
              <w:rPr>
                <w:ins w:id="8069" w:author="phuong vu" w:date="2018-11-26T00:30:00Z"/>
                <w:rPrChange w:id="8070" w:author="phuong vu" w:date="2018-11-30T22:36:00Z">
                  <w:rPr>
                    <w:ins w:id="8071" w:author="phuong vu" w:date="2018-11-26T00:30:00Z"/>
                  </w:rPr>
                </w:rPrChange>
              </w:rPr>
              <w:pPrChange w:id="8072" w:author="phuong vu" w:date="2018-11-30T22:25:00Z">
                <w:pPr>
                  <w:spacing w:line="276" w:lineRule="auto"/>
                </w:pPr>
              </w:pPrChange>
            </w:pPr>
            <w:ins w:id="8073" w:author="phuong vu" w:date="2018-11-26T00:31:00Z">
              <w:r w:rsidRPr="00920004">
                <w:rPr>
                  <w:rPrChange w:id="8074" w:author="phuong vu" w:date="2018-11-30T22:36:00Z">
                    <w:rPr/>
                  </w:rPrChange>
                </w:rPr>
                <w:t xml:space="preserve">Bước </w:t>
              </w:r>
            </w:ins>
            <w:ins w:id="8075" w:author="phuong vu" w:date="2018-11-30T10:35:00Z">
              <w:r w:rsidR="004813AD" w:rsidRPr="00920004">
                <w:rPr>
                  <w:lang w:val="en-US"/>
                  <w:rPrChange w:id="8076" w:author="phuong vu" w:date="2018-11-30T22:36:00Z">
                    <w:rPr>
                      <w:lang w:val="en-US"/>
                    </w:rPr>
                  </w:rPrChange>
                </w:rPr>
                <w:t>3</w:t>
              </w:r>
            </w:ins>
            <w:ins w:id="8077" w:author="phuong vu" w:date="2018-11-26T00:31:00Z">
              <w:r w:rsidRPr="00920004">
                <w:rPr>
                  <w:rPrChange w:id="8078" w:author="phuong vu" w:date="2018-11-30T22:36:00Z">
                    <w:rPr/>
                  </w:rPrChange>
                </w:rPr>
                <w:t>: Danh sách biên nhận được hiển thị theo dạng bảng.</w:t>
              </w:r>
            </w:ins>
          </w:p>
        </w:tc>
      </w:tr>
      <w:tr w:rsidR="00B3221F" w:rsidRPr="00920004" w14:paraId="0AAEB264" w14:textId="77777777" w:rsidTr="00B3221F">
        <w:trPr>
          <w:ins w:id="8079" w:author="phuong vu" w:date="2018-11-26T00:30:00Z"/>
        </w:trPr>
        <w:tc>
          <w:tcPr>
            <w:tcW w:w="2425" w:type="dxa"/>
          </w:tcPr>
          <w:p w14:paraId="7F8B9B55" w14:textId="77777777" w:rsidR="00B3221F" w:rsidRPr="00920004" w:rsidRDefault="00B3221F" w:rsidP="00D72BF9">
            <w:pPr>
              <w:rPr>
                <w:ins w:id="8080" w:author="phuong vu" w:date="2018-11-26T00:30:00Z"/>
                <w:b/>
                <w:rPrChange w:id="8081" w:author="phuong vu" w:date="2018-11-30T22:36:00Z">
                  <w:rPr>
                    <w:ins w:id="8082" w:author="phuong vu" w:date="2018-11-26T00:30:00Z"/>
                  </w:rPr>
                </w:rPrChange>
              </w:rPr>
              <w:pPrChange w:id="8083" w:author="phuong vu" w:date="2018-11-30T22:25:00Z">
                <w:pPr>
                  <w:spacing w:line="276" w:lineRule="auto"/>
                </w:pPr>
              </w:pPrChange>
            </w:pPr>
            <w:ins w:id="8084" w:author="phuong vu" w:date="2018-11-26T00:30:00Z">
              <w:r w:rsidRPr="00920004">
                <w:rPr>
                  <w:b/>
                  <w:rPrChange w:id="8085" w:author="phuong vu" w:date="2018-11-30T22:36:00Z">
                    <w:rPr/>
                  </w:rPrChange>
                </w:rPr>
                <w:t>Kết quả</w:t>
              </w:r>
            </w:ins>
          </w:p>
        </w:tc>
        <w:tc>
          <w:tcPr>
            <w:tcW w:w="6686" w:type="dxa"/>
          </w:tcPr>
          <w:p w14:paraId="29D3093C" w14:textId="77777777" w:rsidR="00B3221F" w:rsidRPr="00920004" w:rsidRDefault="00B3221F" w:rsidP="00D72BF9">
            <w:pPr>
              <w:rPr>
                <w:ins w:id="8086" w:author="phuong vu" w:date="2018-11-26T00:30:00Z"/>
                <w:rPrChange w:id="8087" w:author="phuong vu" w:date="2018-11-30T22:36:00Z">
                  <w:rPr>
                    <w:ins w:id="8088" w:author="phuong vu" w:date="2018-11-26T00:30:00Z"/>
                  </w:rPr>
                </w:rPrChange>
              </w:rPr>
              <w:pPrChange w:id="8089" w:author="phuong vu" w:date="2018-11-30T22:25:00Z">
                <w:pPr>
                  <w:spacing w:line="276" w:lineRule="auto"/>
                  <w:jc w:val="left"/>
                </w:pPr>
              </w:pPrChange>
            </w:pPr>
            <w:ins w:id="8090" w:author="phuong vu" w:date="2018-11-26T00:30:00Z">
              <w:r w:rsidRPr="00920004">
                <w:rPr>
                  <w:rPrChange w:id="8091" w:author="phuong vu" w:date="2018-11-30T22:36:00Z">
                    <w:rPr/>
                  </w:rPrChange>
                </w:rPr>
                <w:t>Hiển thị thông tin tất cả đơn hàng dưới dạng bảng.</w:t>
              </w:r>
            </w:ins>
          </w:p>
          <w:p w14:paraId="2016184B" w14:textId="77777777" w:rsidR="00B3221F" w:rsidRPr="00920004" w:rsidRDefault="00B3221F" w:rsidP="00D72BF9">
            <w:pPr>
              <w:rPr>
                <w:ins w:id="8092" w:author="phuong vu" w:date="2018-11-26T00:30:00Z"/>
                <w:rPrChange w:id="8093" w:author="phuong vu" w:date="2018-11-30T22:36:00Z">
                  <w:rPr>
                    <w:ins w:id="8094" w:author="phuong vu" w:date="2018-11-26T00:30:00Z"/>
                  </w:rPr>
                </w:rPrChange>
              </w:rPr>
              <w:pPrChange w:id="8095" w:author="phuong vu" w:date="2018-11-30T22:25:00Z">
                <w:pPr>
                  <w:spacing w:line="276" w:lineRule="auto"/>
                  <w:jc w:val="left"/>
                </w:pPr>
              </w:pPrChange>
            </w:pPr>
            <w:ins w:id="8096" w:author="phuong vu" w:date="2018-11-26T00:30:00Z">
              <w:r w:rsidRPr="00920004">
                <w:rPr>
                  <w:rPrChange w:id="8097" w:author="phuong vu" w:date="2018-11-30T22:36:00Z">
                    <w:rPr/>
                  </w:rPrChange>
                </w:rPr>
                <w:t>Khi nhấn vào tên khách hàng hiển thị chi tiết đơn hàng.</w:t>
              </w:r>
            </w:ins>
          </w:p>
        </w:tc>
      </w:tr>
      <w:tr w:rsidR="00B3221F" w:rsidRPr="00920004" w14:paraId="65567985" w14:textId="77777777" w:rsidTr="00B3221F">
        <w:trPr>
          <w:ins w:id="8098" w:author="phuong vu" w:date="2018-11-26T00:30:00Z"/>
        </w:trPr>
        <w:tc>
          <w:tcPr>
            <w:tcW w:w="2425" w:type="dxa"/>
          </w:tcPr>
          <w:p w14:paraId="6AFE6232" w14:textId="77777777" w:rsidR="00B3221F" w:rsidRPr="00920004" w:rsidRDefault="00B3221F" w:rsidP="00D72BF9">
            <w:pPr>
              <w:rPr>
                <w:ins w:id="8099" w:author="phuong vu" w:date="2018-11-26T00:30:00Z"/>
                <w:b/>
                <w:rPrChange w:id="8100" w:author="phuong vu" w:date="2018-11-30T22:36:00Z">
                  <w:rPr>
                    <w:ins w:id="8101" w:author="phuong vu" w:date="2018-11-26T00:30:00Z"/>
                  </w:rPr>
                </w:rPrChange>
              </w:rPr>
              <w:pPrChange w:id="8102" w:author="phuong vu" w:date="2018-11-30T22:25:00Z">
                <w:pPr>
                  <w:spacing w:line="276" w:lineRule="auto"/>
                </w:pPr>
              </w:pPrChange>
            </w:pPr>
            <w:ins w:id="8103" w:author="phuong vu" w:date="2018-11-26T00:30:00Z">
              <w:r w:rsidRPr="00920004">
                <w:rPr>
                  <w:b/>
                  <w:rPrChange w:id="8104" w:author="phuong vu" w:date="2018-11-30T22:36:00Z">
                    <w:rPr/>
                  </w:rPrChange>
                </w:rPr>
                <w:t>Ghi chú</w:t>
              </w:r>
            </w:ins>
          </w:p>
        </w:tc>
        <w:tc>
          <w:tcPr>
            <w:tcW w:w="6686" w:type="dxa"/>
          </w:tcPr>
          <w:p w14:paraId="3C09F706" w14:textId="77777777" w:rsidR="00B3221F" w:rsidRPr="00920004" w:rsidRDefault="00B3221F" w:rsidP="00D72BF9">
            <w:pPr>
              <w:rPr>
                <w:ins w:id="8105" w:author="phuong vu" w:date="2018-11-26T00:30:00Z"/>
                <w:rPrChange w:id="8106" w:author="phuong vu" w:date="2018-11-30T22:36:00Z">
                  <w:rPr>
                    <w:ins w:id="8107" w:author="phuong vu" w:date="2018-11-26T00:30:00Z"/>
                  </w:rPr>
                </w:rPrChange>
              </w:rPr>
              <w:pPrChange w:id="8108" w:author="phuong vu" w:date="2018-11-30T22:25:00Z">
                <w:pPr>
                  <w:keepNext/>
                  <w:spacing w:line="276" w:lineRule="auto"/>
                </w:pPr>
              </w:pPrChange>
            </w:pPr>
          </w:p>
        </w:tc>
      </w:tr>
    </w:tbl>
    <w:p w14:paraId="780F466C" w14:textId="477E7248" w:rsidR="00B3221F" w:rsidRPr="00920004" w:rsidRDefault="007846DD" w:rsidP="00A17FA5">
      <w:pPr>
        <w:pStyle w:val="Caption"/>
        <w:rPr>
          <w:ins w:id="8109" w:author="phuong vu" w:date="2018-11-26T00:38:00Z"/>
          <w:lang w:val="en-US"/>
          <w:rPrChange w:id="8110" w:author="phuong vu" w:date="2018-11-30T22:36:00Z">
            <w:rPr>
              <w:ins w:id="8111" w:author="phuong vu" w:date="2018-11-26T00:38:00Z"/>
              <w:lang w:val="en-US"/>
            </w:rPr>
          </w:rPrChange>
        </w:rPr>
        <w:pPrChange w:id="8112" w:author="phuong vu" w:date="2018-11-30T22:42:00Z">
          <w:pPr>
            <w:pStyle w:val="Caption"/>
          </w:pPr>
        </w:pPrChange>
      </w:pPr>
      <w:bookmarkStart w:id="8113" w:name="_Toc531381599"/>
      <w:ins w:id="8114" w:author="phuong vu" w:date="2018-11-26T00:37:00Z">
        <w:r w:rsidRPr="00920004">
          <w:rPr>
            <w:rPrChange w:id="8115" w:author="phuong vu" w:date="2018-11-30T22:36:00Z">
              <w:rPr/>
            </w:rPrChange>
          </w:rPr>
          <w:t xml:space="preserve">Bảng </w:t>
        </w:r>
      </w:ins>
      <w:ins w:id="8116" w:author="phuong vu" w:date="2018-11-30T14:54:00Z">
        <w:r w:rsidR="00D632EE" w:rsidRPr="00920004">
          <w:rPr>
            <w:rPrChange w:id="8117" w:author="phuong vu" w:date="2018-11-30T22:36:00Z">
              <w:rPr/>
            </w:rPrChange>
          </w:rPr>
          <w:fldChar w:fldCharType="begin"/>
        </w:r>
        <w:r w:rsidR="00D632EE" w:rsidRPr="00920004">
          <w:rPr>
            <w:rPrChange w:id="8118" w:author="phuong vu" w:date="2018-11-30T22:36:00Z">
              <w:rPr/>
            </w:rPrChange>
          </w:rPr>
          <w:instrText xml:space="preserve"> STYLEREF 1 \s </w:instrText>
        </w:r>
      </w:ins>
      <w:r w:rsidR="00D632EE" w:rsidRPr="00920004">
        <w:rPr>
          <w:rPrChange w:id="8119" w:author="phuong vu" w:date="2018-11-30T22:36:00Z">
            <w:rPr/>
          </w:rPrChange>
        </w:rPr>
        <w:fldChar w:fldCharType="separate"/>
      </w:r>
      <w:r w:rsidR="00B5490C">
        <w:rPr>
          <w:noProof/>
        </w:rPr>
        <w:t>1</w:t>
      </w:r>
      <w:ins w:id="8120" w:author="phuong vu" w:date="2018-11-30T14:54:00Z">
        <w:r w:rsidR="00D632EE" w:rsidRPr="00920004">
          <w:rPr>
            <w:rPrChange w:id="8121" w:author="phuong vu" w:date="2018-11-30T22:36:00Z">
              <w:rPr/>
            </w:rPrChange>
          </w:rPr>
          <w:fldChar w:fldCharType="end"/>
        </w:r>
        <w:r w:rsidR="00D632EE" w:rsidRPr="00920004">
          <w:rPr>
            <w:rPrChange w:id="8122" w:author="phuong vu" w:date="2018-11-30T22:36:00Z">
              <w:rPr/>
            </w:rPrChange>
          </w:rPr>
          <w:t>.</w:t>
        </w:r>
        <w:r w:rsidR="00D632EE" w:rsidRPr="00920004">
          <w:rPr>
            <w:rPrChange w:id="8123" w:author="phuong vu" w:date="2018-11-30T22:36:00Z">
              <w:rPr/>
            </w:rPrChange>
          </w:rPr>
          <w:fldChar w:fldCharType="begin"/>
        </w:r>
        <w:r w:rsidR="00D632EE" w:rsidRPr="00920004">
          <w:rPr>
            <w:rPrChange w:id="8124" w:author="phuong vu" w:date="2018-11-30T22:36:00Z">
              <w:rPr/>
            </w:rPrChange>
          </w:rPr>
          <w:instrText xml:space="preserve"> SEQ Bảng \* ARABIC \s 1 </w:instrText>
        </w:r>
      </w:ins>
      <w:r w:rsidR="00D632EE" w:rsidRPr="00920004">
        <w:rPr>
          <w:rPrChange w:id="8125" w:author="phuong vu" w:date="2018-11-30T22:36:00Z">
            <w:rPr/>
          </w:rPrChange>
        </w:rPr>
        <w:fldChar w:fldCharType="separate"/>
      </w:r>
      <w:ins w:id="8126" w:author="phuong vu" w:date="2018-11-30T22:44:00Z">
        <w:r w:rsidR="00B5490C">
          <w:rPr>
            <w:noProof/>
          </w:rPr>
          <w:t>7</w:t>
        </w:r>
      </w:ins>
      <w:ins w:id="8127" w:author="phuong vu" w:date="2018-11-30T14:54:00Z">
        <w:r w:rsidR="00D632EE" w:rsidRPr="00920004">
          <w:rPr>
            <w:rPrChange w:id="8128" w:author="phuong vu" w:date="2018-11-30T22:36:00Z">
              <w:rPr/>
            </w:rPrChange>
          </w:rPr>
          <w:fldChar w:fldCharType="end"/>
        </w:r>
      </w:ins>
      <w:ins w:id="8129" w:author="phuong vu" w:date="2018-11-26T00:37:00Z">
        <w:r w:rsidRPr="00920004">
          <w:rPr>
            <w:lang w:val="en-US"/>
            <w:rPrChange w:id="8130" w:author="phuong vu" w:date="2018-11-30T22:36:00Z">
              <w:rPr>
                <w:lang w:val="en-US"/>
              </w:rPr>
            </w:rPrChange>
          </w:rPr>
          <w:t xml:space="preserve"> Chức năng xem danh sách biên nhận theo trạng thái</w:t>
        </w:r>
      </w:ins>
      <w:bookmarkEnd w:id="8113"/>
    </w:p>
    <w:p w14:paraId="7833219A" w14:textId="448114BF" w:rsidR="0016197B" w:rsidRPr="00920004" w:rsidRDefault="007846DD" w:rsidP="0016197B">
      <w:pPr>
        <w:pStyle w:val="Heading4"/>
        <w:spacing w:before="240" w:line="0" w:lineRule="atLeast"/>
        <w:rPr>
          <w:ins w:id="8131" w:author="phuong vu" w:date="2018-11-26T00:38:00Z"/>
          <w:lang w:val="en-US"/>
          <w:rPrChange w:id="8132" w:author="phuong vu" w:date="2018-11-30T22:36:00Z">
            <w:rPr>
              <w:ins w:id="8133" w:author="phuong vu" w:date="2018-11-26T00:38:00Z"/>
              <w:lang w:val="en-US"/>
            </w:rPr>
          </w:rPrChange>
        </w:rPr>
        <w:pPrChange w:id="8134" w:author="phuong vu" w:date="2018-11-30T22:26:00Z">
          <w:pPr>
            <w:pStyle w:val="Heading4"/>
          </w:pPr>
        </w:pPrChange>
      </w:pPr>
      <w:bookmarkStart w:id="8135" w:name="_Toc531380658"/>
      <w:ins w:id="8136" w:author="phuong vu" w:date="2018-11-26T00:38:00Z">
        <w:r w:rsidRPr="00920004">
          <w:rPr>
            <w:lang w:val="en-US"/>
            <w:rPrChange w:id="8137" w:author="phuong vu" w:date="2018-11-30T22:36:00Z">
              <w:rPr>
                <w:lang w:val="en-US"/>
              </w:rPr>
            </w:rPrChange>
          </w:rPr>
          <w:lastRenderedPageBreak/>
          <w:t>Xem chi tiết biên nhận</w:t>
        </w:r>
        <w:bookmarkEnd w:id="8135"/>
      </w:ins>
    </w:p>
    <w:tbl>
      <w:tblPr>
        <w:tblStyle w:val="TableGrid"/>
        <w:tblW w:w="0" w:type="auto"/>
        <w:tblLook w:val="04A0" w:firstRow="1" w:lastRow="0" w:firstColumn="1" w:lastColumn="0" w:noHBand="0" w:noVBand="1"/>
        <w:tblPrChange w:id="8138" w:author="phuong vu" w:date="2018-11-30T22:24:00Z">
          <w:tblPr>
            <w:tblStyle w:val="TableGrid"/>
            <w:tblW w:w="0" w:type="auto"/>
            <w:tblLook w:val="04A0" w:firstRow="1" w:lastRow="0" w:firstColumn="1" w:lastColumn="0" w:noHBand="0" w:noVBand="1"/>
          </w:tblPr>
        </w:tblPrChange>
      </w:tblPr>
      <w:tblGrid>
        <w:gridCol w:w="2350"/>
        <w:gridCol w:w="6427"/>
        <w:tblGridChange w:id="8139">
          <w:tblGrid>
            <w:gridCol w:w="2350"/>
            <w:gridCol w:w="6427"/>
          </w:tblGrid>
        </w:tblGridChange>
      </w:tblGrid>
      <w:tr w:rsidR="007846DD" w:rsidRPr="00920004" w14:paraId="6EEB55A5" w14:textId="77777777" w:rsidTr="00D72BF9">
        <w:trPr>
          <w:ins w:id="8140" w:author="phuong vu" w:date="2018-11-26T00:38:00Z"/>
        </w:trPr>
        <w:tc>
          <w:tcPr>
            <w:tcW w:w="2425" w:type="dxa"/>
            <w:tcPrChange w:id="8141" w:author="phuong vu" w:date="2018-11-30T22:24:00Z">
              <w:tcPr>
                <w:tcW w:w="2425" w:type="dxa"/>
              </w:tcPr>
            </w:tcPrChange>
          </w:tcPr>
          <w:p w14:paraId="5994AD6B" w14:textId="77777777" w:rsidR="007846DD" w:rsidRPr="00920004" w:rsidRDefault="007846DD" w:rsidP="00D72BF9">
            <w:pPr>
              <w:rPr>
                <w:ins w:id="8142" w:author="phuong vu" w:date="2018-11-26T00:38:00Z"/>
                <w:b/>
                <w:rPrChange w:id="8143" w:author="phuong vu" w:date="2018-11-30T22:36:00Z">
                  <w:rPr>
                    <w:ins w:id="8144" w:author="phuong vu" w:date="2018-11-26T00:38:00Z"/>
                  </w:rPr>
                </w:rPrChange>
              </w:rPr>
              <w:pPrChange w:id="8145" w:author="phuong vu" w:date="2018-11-30T22:24:00Z">
                <w:pPr>
                  <w:spacing w:line="276" w:lineRule="auto"/>
                </w:pPr>
              </w:pPrChange>
            </w:pPr>
            <w:ins w:id="8146" w:author="phuong vu" w:date="2018-11-26T00:38:00Z">
              <w:r w:rsidRPr="00920004">
                <w:rPr>
                  <w:b/>
                  <w:rPrChange w:id="8147" w:author="phuong vu" w:date="2018-11-30T22:36:00Z">
                    <w:rPr/>
                  </w:rPrChange>
                </w:rPr>
                <w:t>Mã yêu cầu</w:t>
              </w:r>
            </w:ins>
          </w:p>
        </w:tc>
        <w:tc>
          <w:tcPr>
            <w:tcW w:w="6686" w:type="dxa"/>
            <w:vAlign w:val="center"/>
            <w:tcPrChange w:id="8148" w:author="phuong vu" w:date="2018-11-30T22:24:00Z">
              <w:tcPr>
                <w:tcW w:w="6686" w:type="dxa"/>
              </w:tcPr>
            </w:tcPrChange>
          </w:tcPr>
          <w:p w14:paraId="37CDD82F" w14:textId="1A599765" w:rsidR="007846DD" w:rsidRPr="00920004" w:rsidRDefault="007846DD" w:rsidP="00D72BF9">
            <w:pPr>
              <w:jc w:val="left"/>
              <w:rPr>
                <w:ins w:id="8149" w:author="phuong vu" w:date="2018-11-26T00:38:00Z"/>
                <w:lang w:val="en-US"/>
                <w:rPrChange w:id="8150" w:author="phuong vu" w:date="2018-11-30T22:36:00Z">
                  <w:rPr>
                    <w:ins w:id="8151" w:author="phuong vu" w:date="2018-11-26T00:38:00Z"/>
                    <w:lang w:val="en-US"/>
                  </w:rPr>
                </w:rPrChange>
              </w:rPr>
              <w:pPrChange w:id="8152" w:author="phuong vu" w:date="2018-11-30T22:24:00Z">
                <w:pPr>
                  <w:spacing w:line="276" w:lineRule="auto"/>
                </w:pPr>
              </w:pPrChange>
            </w:pPr>
            <w:ins w:id="8153" w:author="phuong vu" w:date="2018-11-26T00:38:00Z">
              <w:r w:rsidRPr="00920004">
                <w:rPr>
                  <w:lang w:val="en-US"/>
                  <w:rPrChange w:id="8154" w:author="phuong vu" w:date="2018-11-30T22:36:00Z">
                    <w:rPr>
                      <w:lang w:val="en-US"/>
                    </w:rPr>
                  </w:rPrChange>
                </w:rPr>
                <w:t>GU_02_02</w:t>
              </w:r>
            </w:ins>
          </w:p>
        </w:tc>
      </w:tr>
      <w:tr w:rsidR="007846DD" w:rsidRPr="00920004" w14:paraId="2E535860" w14:textId="77777777" w:rsidTr="007846DD">
        <w:trPr>
          <w:ins w:id="8155" w:author="phuong vu" w:date="2018-11-26T00:38:00Z"/>
        </w:trPr>
        <w:tc>
          <w:tcPr>
            <w:tcW w:w="2425" w:type="dxa"/>
          </w:tcPr>
          <w:p w14:paraId="55417B39" w14:textId="77777777" w:rsidR="007846DD" w:rsidRPr="00920004" w:rsidRDefault="007846DD" w:rsidP="00D72BF9">
            <w:pPr>
              <w:rPr>
                <w:ins w:id="8156" w:author="phuong vu" w:date="2018-11-26T00:38:00Z"/>
                <w:b/>
                <w:rPrChange w:id="8157" w:author="phuong vu" w:date="2018-11-30T22:36:00Z">
                  <w:rPr>
                    <w:ins w:id="8158" w:author="phuong vu" w:date="2018-11-26T00:38:00Z"/>
                  </w:rPr>
                </w:rPrChange>
              </w:rPr>
              <w:pPrChange w:id="8159" w:author="phuong vu" w:date="2018-11-30T22:24:00Z">
                <w:pPr>
                  <w:spacing w:line="276" w:lineRule="auto"/>
                </w:pPr>
              </w:pPrChange>
            </w:pPr>
            <w:ins w:id="8160" w:author="phuong vu" w:date="2018-11-26T00:38:00Z">
              <w:r w:rsidRPr="00920004">
                <w:rPr>
                  <w:b/>
                  <w:rPrChange w:id="8161" w:author="phuong vu" w:date="2018-11-30T22:36:00Z">
                    <w:rPr/>
                  </w:rPrChange>
                </w:rPr>
                <w:t>Tên chức năng</w:t>
              </w:r>
            </w:ins>
          </w:p>
        </w:tc>
        <w:tc>
          <w:tcPr>
            <w:tcW w:w="6686" w:type="dxa"/>
          </w:tcPr>
          <w:p w14:paraId="4C212348" w14:textId="6248722A" w:rsidR="007846DD" w:rsidRPr="00920004" w:rsidRDefault="007846DD" w:rsidP="00D72BF9">
            <w:pPr>
              <w:rPr>
                <w:ins w:id="8162" w:author="phuong vu" w:date="2018-11-26T00:38:00Z"/>
                <w:lang w:val="en-US"/>
                <w:rPrChange w:id="8163" w:author="phuong vu" w:date="2018-11-30T22:36:00Z">
                  <w:rPr>
                    <w:ins w:id="8164" w:author="phuong vu" w:date="2018-11-26T00:38:00Z"/>
                    <w:lang w:val="en-US"/>
                  </w:rPr>
                </w:rPrChange>
              </w:rPr>
              <w:pPrChange w:id="8165" w:author="phuong vu" w:date="2018-11-30T22:24:00Z">
                <w:pPr>
                  <w:spacing w:line="276" w:lineRule="auto"/>
                </w:pPr>
              </w:pPrChange>
            </w:pPr>
            <w:ins w:id="8166" w:author="phuong vu" w:date="2018-11-26T00:38:00Z">
              <w:r w:rsidRPr="00920004">
                <w:rPr>
                  <w:rPrChange w:id="8167" w:author="phuong vu" w:date="2018-11-30T22:36:00Z">
                    <w:rPr/>
                  </w:rPrChange>
                </w:rPr>
                <w:t xml:space="preserve">Xem </w:t>
              </w:r>
              <w:r w:rsidRPr="00920004">
                <w:rPr>
                  <w:lang w:val="en-US"/>
                  <w:rPrChange w:id="8168" w:author="phuong vu" w:date="2018-11-30T22:36:00Z">
                    <w:rPr>
                      <w:lang w:val="en-US"/>
                    </w:rPr>
                  </w:rPrChange>
                </w:rPr>
                <w:t>chi tiết biên nhận</w:t>
              </w:r>
            </w:ins>
          </w:p>
        </w:tc>
      </w:tr>
      <w:tr w:rsidR="007846DD" w:rsidRPr="00920004" w14:paraId="5DA3437B" w14:textId="77777777" w:rsidTr="007846DD">
        <w:trPr>
          <w:ins w:id="8169" w:author="phuong vu" w:date="2018-11-26T00:38:00Z"/>
        </w:trPr>
        <w:tc>
          <w:tcPr>
            <w:tcW w:w="2425" w:type="dxa"/>
          </w:tcPr>
          <w:p w14:paraId="4E721ED6" w14:textId="77777777" w:rsidR="007846DD" w:rsidRPr="00920004" w:rsidRDefault="007846DD" w:rsidP="00D72BF9">
            <w:pPr>
              <w:rPr>
                <w:ins w:id="8170" w:author="phuong vu" w:date="2018-11-26T00:38:00Z"/>
                <w:b/>
                <w:rPrChange w:id="8171" w:author="phuong vu" w:date="2018-11-30T22:36:00Z">
                  <w:rPr>
                    <w:ins w:id="8172" w:author="phuong vu" w:date="2018-11-26T00:38:00Z"/>
                  </w:rPr>
                </w:rPrChange>
              </w:rPr>
              <w:pPrChange w:id="8173" w:author="phuong vu" w:date="2018-11-30T22:24:00Z">
                <w:pPr>
                  <w:spacing w:line="276" w:lineRule="auto"/>
                </w:pPr>
              </w:pPrChange>
            </w:pPr>
            <w:ins w:id="8174" w:author="phuong vu" w:date="2018-11-26T00:38:00Z">
              <w:r w:rsidRPr="00920004">
                <w:rPr>
                  <w:b/>
                  <w:rPrChange w:id="8175" w:author="phuong vu" w:date="2018-11-30T22:36:00Z">
                    <w:rPr/>
                  </w:rPrChange>
                </w:rPr>
                <w:t>Đối tượng sử dụng</w:t>
              </w:r>
            </w:ins>
          </w:p>
        </w:tc>
        <w:tc>
          <w:tcPr>
            <w:tcW w:w="6686" w:type="dxa"/>
          </w:tcPr>
          <w:p w14:paraId="0B15C7EB" w14:textId="6CBBDD8F" w:rsidR="007846DD" w:rsidRPr="00920004" w:rsidRDefault="007846DD" w:rsidP="00D72BF9">
            <w:pPr>
              <w:rPr>
                <w:ins w:id="8176" w:author="phuong vu" w:date="2018-11-26T00:38:00Z"/>
                <w:lang w:val="en-US"/>
                <w:rPrChange w:id="8177" w:author="phuong vu" w:date="2018-11-30T22:36:00Z">
                  <w:rPr>
                    <w:ins w:id="8178" w:author="phuong vu" w:date="2018-11-26T00:38:00Z"/>
                    <w:lang w:val="en-US"/>
                  </w:rPr>
                </w:rPrChange>
              </w:rPr>
              <w:pPrChange w:id="8179" w:author="phuong vu" w:date="2018-11-30T22:24:00Z">
                <w:pPr>
                  <w:spacing w:line="276" w:lineRule="auto"/>
                </w:pPr>
              </w:pPrChange>
            </w:pPr>
            <w:ins w:id="8180" w:author="phuong vu" w:date="2018-11-26T00:38:00Z">
              <w:r w:rsidRPr="00920004">
                <w:rPr>
                  <w:lang w:val="en-US"/>
                  <w:rPrChange w:id="8181" w:author="phuong vu" w:date="2018-11-30T22:36:00Z">
                    <w:rPr>
                      <w:lang w:val="en-US"/>
                    </w:rPr>
                  </w:rPrChange>
                </w:rPr>
                <w:t xml:space="preserve">Nhân viên chi nhánh, </w:t>
              </w:r>
            </w:ins>
            <w:ins w:id="8182" w:author="phuong vu" w:date="2018-11-30T10:34:00Z">
              <w:r w:rsidR="004813AD" w:rsidRPr="00920004">
                <w:rPr>
                  <w:lang w:val="en-US"/>
                  <w:rPrChange w:id="8183" w:author="phuong vu" w:date="2018-11-30T22:36:00Z">
                    <w:rPr>
                      <w:lang w:val="en-US"/>
                    </w:rPr>
                  </w:rPrChange>
                </w:rPr>
                <w:t>k</w:t>
              </w:r>
            </w:ins>
            <w:ins w:id="8184" w:author="phuong vu" w:date="2018-11-26T00:38:00Z">
              <w:r w:rsidRPr="00920004">
                <w:rPr>
                  <w:lang w:val="en-US"/>
                  <w:rPrChange w:id="8185" w:author="phuong vu" w:date="2018-11-30T22:36:00Z">
                    <w:rPr>
                      <w:lang w:val="en-US"/>
                    </w:rPr>
                  </w:rPrChange>
                </w:rPr>
                <w:t>hách hàng.</w:t>
              </w:r>
            </w:ins>
          </w:p>
        </w:tc>
      </w:tr>
      <w:tr w:rsidR="007846DD" w:rsidRPr="00920004" w14:paraId="128AD5BF" w14:textId="77777777" w:rsidTr="007846DD">
        <w:trPr>
          <w:ins w:id="8186" w:author="phuong vu" w:date="2018-11-26T00:38:00Z"/>
        </w:trPr>
        <w:tc>
          <w:tcPr>
            <w:tcW w:w="2425" w:type="dxa"/>
          </w:tcPr>
          <w:p w14:paraId="5B60BFF7" w14:textId="77777777" w:rsidR="007846DD" w:rsidRPr="00920004" w:rsidRDefault="007846DD" w:rsidP="00D72BF9">
            <w:pPr>
              <w:rPr>
                <w:ins w:id="8187" w:author="phuong vu" w:date="2018-11-26T00:38:00Z"/>
                <w:b/>
                <w:rPrChange w:id="8188" w:author="phuong vu" w:date="2018-11-30T22:36:00Z">
                  <w:rPr>
                    <w:ins w:id="8189" w:author="phuong vu" w:date="2018-11-26T00:38:00Z"/>
                  </w:rPr>
                </w:rPrChange>
              </w:rPr>
              <w:pPrChange w:id="8190" w:author="phuong vu" w:date="2018-11-30T22:24:00Z">
                <w:pPr>
                  <w:spacing w:line="276" w:lineRule="auto"/>
                </w:pPr>
              </w:pPrChange>
            </w:pPr>
            <w:ins w:id="8191" w:author="phuong vu" w:date="2018-11-26T00:38:00Z">
              <w:r w:rsidRPr="00920004">
                <w:rPr>
                  <w:b/>
                  <w:rPrChange w:id="8192" w:author="phuong vu" w:date="2018-11-30T22:36:00Z">
                    <w:rPr/>
                  </w:rPrChange>
                </w:rPr>
                <w:t>Tiền điều kiện</w:t>
              </w:r>
            </w:ins>
          </w:p>
        </w:tc>
        <w:tc>
          <w:tcPr>
            <w:tcW w:w="6686" w:type="dxa"/>
          </w:tcPr>
          <w:p w14:paraId="29B1515B" w14:textId="6C1116DA" w:rsidR="007846DD" w:rsidRPr="00920004" w:rsidRDefault="007846DD" w:rsidP="00D72BF9">
            <w:pPr>
              <w:rPr>
                <w:ins w:id="8193" w:author="phuong vu" w:date="2018-11-26T00:38:00Z"/>
                <w:lang w:val="en-US"/>
                <w:rPrChange w:id="8194" w:author="phuong vu" w:date="2018-11-30T22:36:00Z">
                  <w:rPr>
                    <w:ins w:id="8195" w:author="phuong vu" w:date="2018-11-26T00:38:00Z"/>
                    <w:lang w:val="en-US"/>
                  </w:rPr>
                </w:rPrChange>
              </w:rPr>
              <w:pPrChange w:id="8196" w:author="phuong vu" w:date="2018-11-30T22:24:00Z">
                <w:pPr>
                  <w:spacing w:line="276" w:lineRule="auto"/>
                </w:pPr>
              </w:pPrChange>
            </w:pPr>
            <w:ins w:id="8197" w:author="phuong vu" w:date="2018-11-26T00:38:00Z">
              <w:r w:rsidRPr="00920004">
                <w:rPr>
                  <w:rPrChange w:id="8198" w:author="phuong vu" w:date="2018-11-30T22:36:00Z">
                    <w:rPr/>
                  </w:rPrChange>
                </w:rPr>
                <w:t>Truy cập được trang web quản lí và đăng nhập thành công vào hệ thống.</w:t>
              </w:r>
              <w:r w:rsidRPr="00920004">
                <w:rPr>
                  <w:lang w:val="en-US"/>
                  <w:rPrChange w:id="8199" w:author="phuong vu" w:date="2018-11-30T22:36:00Z">
                    <w:rPr>
                      <w:lang w:val="en-US"/>
                    </w:rPr>
                  </w:rPrChange>
                </w:rPr>
                <w:t xml:space="preserve"> Truy cập được danh sách biên nhận hoặc chi ti</w:t>
              </w:r>
            </w:ins>
            <w:ins w:id="8200" w:author="phuong vu" w:date="2018-11-26T00:39:00Z">
              <w:r w:rsidRPr="00920004">
                <w:rPr>
                  <w:lang w:val="en-US"/>
                  <w:rPrChange w:id="8201" w:author="phuong vu" w:date="2018-11-30T22:36:00Z">
                    <w:rPr>
                      <w:lang w:val="en-US"/>
                    </w:rPr>
                  </w:rPrChange>
                </w:rPr>
                <w:t>ết đơn hàng.</w:t>
              </w:r>
            </w:ins>
          </w:p>
        </w:tc>
      </w:tr>
      <w:tr w:rsidR="007846DD" w:rsidRPr="00920004" w14:paraId="70967F35" w14:textId="77777777" w:rsidTr="007846DD">
        <w:trPr>
          <w:ins w:id="8202" w:author="phuong vu" w:date="2018-11-26T00:38:00Z"/>
        </w:trPr>
        <w:tc>
          <w:tcPr>
            <w:tcW w:w="2425" w:type="dxa"/>
          </w:tcPr>
          <w:p w14:paraId="7336B103" w14:textId="77777777" w:rsidR="007846DD" w:rsidRPr="00920004" w:rsidRDefault="007846DD" w:rsidP="00D72BF9">
            <w:pPr>
              <w:rPr>
                <w:ins w:id="8203" w:author="phuong vu" w:date="2018-11-26T00:38:00Z"/>
                <w:b/>
                <w:rPrChange w:id="8204" w:author="phuong vu" w:date="2018-11-30T22:36:00Z">
                  <w:rPr>
                    <w:ins w:id="8205" w:author="phuong vu" w:date="2018-11-26T00:38:00Z"/>
                  </w:rPr>
                </w:rPrChange>
              </w:rPr>
              <w:pPrChange w:id="8206" w:author="phuong vu" w:date="2018-11-30T22:24:00Z">
                <w:pPr>
                  <w:spacing w:line="276" w:lineRule="auto"/>
                </w:pPr>
              </w:pPrChange>
            </w:pPr>
            <w:ins w:id="8207" w:author="phuong vu" w:date="2018-11-26T00:38:00Z">
              <w:r w:rsidRPr="00920004">
                <w:rPr>
                  <w:b/>
                  <w:rPrChange w:id="8208" w:author="phuong vu" w:date="2018-11-30T22:36:00Z">
                    <w:rPr/>
                  </w:rPrChange>
                </w:rPr>
                <w:t>Cách xử lí</w:t>
              </w:r>
            </w:ins>
          </w:p>
        </w:tc>
        <w:tc>
          <w:tcPr>
            <w:tcW w:w="6686" w:type="dxa"/>
          </w:tcPr>
          <w:p w14:paraId="1431BBE0" w14:textId="436FBD5A" w:rsidR="007846DD" w:rsidRPr="00920004" w:rsidRDefault="007846DD" w:rsidP="00D72BF9">
            <w:pPr>
              <w:rPr>
                <w:ins w:id="8209" w:author="phuong vu" w:date="2018-11-30T10:35:00Z"/>
                <w:lang w:val="en-US"/>
                <w:rPrChange w:id="8210" w:author="phuong vu" w:date="2018-11-30T22:36:00Z">
                  <w:rPr>
                    <w:ins w:id="8211" w:author="phuong vu" w:date="2018-11-30T10:35:00Z"/>
                    <w:lang w:val="en-US"/>
                  </w:rPr>
                </w:rPrChange>
              </w:rPr>
              <w:pPrChange w:id="8212" w:author="phuong vu" w:date="2018-11-30T22:24:00Z">
                <w:pPr>
                  <w:spacing w:line="276" w:lineRule="auto"/>
                </w:pPr>
              </w:pPrChange>
            </w:pPr>
            <w:ins w:id="8213" w:author="phuong vu" w:date="2018-11-26T00:38:00Z">
              <w:r w:rsidRPr="00920004">
                <w:rPr>
                  <w:rPrChange w:id="8214" w:author="phuong vu" w:date="2018-11-30T22:36:00Z">
                    <w:rPr/>
                  </w:rPrChange>
                </w:rPr>
                <w:t xml:space="preserve">Bước 1: </w:t>
              </w:r>
              <w:r w:rsidRPr="00920004">
                <w:rPr>
                  <w:lang w:val="en-US"/>
                  <w:rPrChange w:id="8215" w:author="phuong vu" w:date="2018-11-30T22:36:00Z">
                    <w:rPr>
                      <w:lang w:val="en-US"/>
                    </w:rPr>
                  </w:rPrChange>
                </w:rPr>
                <w:t xml:space="preserve">Chọn </w:t>
              </w:r>
            </w:ins>
            <w:ins w:id="8216" w:author="phuong vu" w:date="2018-11-26T00:39:00Z">
              <w:r w:rsidRPr="00920004">
                <w:rPr>
                  <w:lang w:val="en-US"/>
                  <w:rPrChange w:id="8217" w:author="phuong vu" w:date="2018-11-30T22:36:00Z">
                    <w:rPr>
                      <w:lang w:val="en-US"/>
                    </w:rPr>
                  </w:rPrChange>
                </w:rPr>
                <w:t>biên nhận</w:t>
              </w:r>
            </w:ins>
            <w:ins w:id="8218" w:author="phuong vu" w:date="2018-11-26T00:38:00Z">
              <w:r w:rsidRPr="00920004">
                <w:rPr>
                  <w:lang w:val="en-US"/>
                  <w:rPrChange w:id="8219" w:author="phuong vu" w:date="2018-11-30T22:36:00Z">
                    <w:rPr>
                      <w:lang w:val="en-US"/>
                    </w:rPr>
                  </w:rPrChange>
                </w:rPr>
                <w:t xml:space="preserve"> muốn xem.</w:t>
              </w:r>
            </w:ins>
          </w:p>
          <w:p w14:paraId="30C00FDF" w14:textId="4D1C8CAC" w:rsidR="004813AD" w:rsidRPr="00920004" w:rsidRDefault="004813AD" w:rsidP="00D72BF9">
            <w:pPr>
              <w:rPr>
                <w:ins w:id="8220" w:author="phuong vu" w:date="2018-11-26T00:38:00Z"/>
                <w:lang w:val="en-US"/>
                <w:rPrChange w:id="8221" w:author="phuong vu" w:date="2018-11-30T22:36:00Z">
                  <w:rPr>
                    <w:ins w:id="8222" w:author="phuong vu" w:date="2018-11-26T00:38:00Z"/>
                    <w:lang w:val="en-US"/>
                  </w:rPr>
                </w:rPrChange>
              </w:rPr>
              <w:pPrChange w:id="8223" w:author="phuong vu" w:date="2018-11-30T22:24:00Z">
                <w:pPr>
                  <w:spacing w:line="276" w:lineRule="auto"/>
                </w:pPr>
              </w:pPrChange>
            </w:pPr>
            <w:ins w:id="8224" w:author="phuong vu" w:date="2018-11-30T10:35:00Z">
              <w:r w:rsidRPr="00920004">
                <w:rPr>
                  <w:lang w:val="en-US"/>
                  <w:rPrChange w:id="8225" w:author="phuong vu" w:date="2018-11-30T22:36:00Z">
                    <w:rPr>
                      <w:lang w:val="en-US"/>
                    </w:rPr>
                  </w:rPrChange>
                </w:rPr>
                <w:t xml:space="preserve">Bước 2: </w:t>
              </w:r>
            </w:ins>
            <w:ins w:id="8226" w:author="phuong vu" w:date="2018-11-30T10:36:00Z">
              <w:r w:rsidR="00297973" w:rsidRPr="00920004">
                <w:rPr>
                  <w:lang w:val="en-US"/>
                  <w:rPrChange w:id="8227" w:author="phuong vu" w:date="2018-11-30T22:36:00Z">
                    <w:rPr>
                      <w:lang w:val="en-US"/>
                    </w:rPr>
                  </w:rPrChange>
                </w:rPr>
                <w:t>Hệ thống trả về thông tin biên nhận</w:t>
              </w:r>
            </w:ins>
            <w:ins w:id="8228" w:author="phuong vu" w:date="2018-11-30T10:37:00Z">
              <w:r w:rsidR="00297973" w:rsidRPr="00920004">
                <w:rPr>
                  <w:lang w:val="en-US"/>
                  <w:rPrChange w:id="8229" w:author="phuong vu" w:date="2018-11-30T22:36:00Z">
                    <w:rPr>
                      <w:lang w:val="en-US"/>
                    </w:rPr>
                  </w:rPrChange>
                </w:rPr>
                <w:t>.</w:t>
              </w:r>
            </w:ins>
          </w:p>
          <w:p w14:paraId="5301368C" w14:textId="1BEC238D" w:rsidR="007846DD" w:rsidRPr="00920004" w:rsidRDefault="007846DD" w:rsidP="00D72BF9">
            <w:pPr>
              <w:rPr>
                <w:ins w:id="8230" w:author="phuong vu" w:date="2018-11-26T00:38:00Z"/>
                <w:lang w:val="en-US"/>
                <w:rPrChange w:id="8231" w:author="phuong vu" w:date="2018-11-30T22:36:00Z">
                  <w:rPr>
                    <w:ins w:id="8232" w:author="phuong vu" w:date="2018-11-26T00:38:00Z"/>
                    <w:lang w:val="en-US"/>
                  </w:rPr>
                </w:rPrChange>
              </w:rPr>
              <w:pPrChange w:id="8233" w:author="phuong vu" w:date="2018-11-30T22:24:00Z">
                <w:pPr>
                  <w:spacing w:line="276" w:lineRule="auto"/>
                </w:pPr>
              </w:pPrChange>
            </w:pPr>
            <w:ins w:id="8234" w:author="phuong vu" w:date="2018-11-26T00:38:00Z">
              <w:r w:rsidRPr="00920004">
                <w:rPr>
                  <w:rPrChange w:id="8235" w:author="phuong vu" w:date="2018-11-30T22:36:00Z">
                    <w:rPr/>
                  </w:rPrChange>
                </w:rPr>
                <w:t>Bước 2:.</w:t>
              </w:r>
              <w:r w:rsidRPr="00920004">
                <w:rPr>
                  <w:lang w:val="en-US"/>
                  <w:rPrChange w:id="8236" w:author="phuong vu" w:date="2018-11-30T22:36:00Z">
                    <w:rPr>
                      <w:lang w:val="en-US"/>
                    </w:rPr>
                  </w:rPrChange>
                </w:rPr>
                <w:t xml:space="preserve"> Hiển thị </w:t>
              </w:r>
            </w:ins>
            <w:ins w:id="8237" w:author="phuong vu" w:date="2018-11-30T10:37:00Z">
              <w:r w:rsidR="00297973" w:rsidRPr="00920004">
                <w:rPr>
                  <w:lang w:val="en-US"/>
                  <w:rPrChange w:id="8238" w:author="phuong vu" w:date="2018-11-30T22:36:00Z">
                    <w:rPr>
                      <w:lang w:val="en-US"/>
                    </w:rPr>
                  </w:rPrChange>
                </w:rPr>
                <w:t xml:space="preserve">thông tin </w:t>
              </w:r>
            </w:ins>
            <w:ins w:id="8239" w:author="phuong vu" w:date="2018-11-26T00:39:00Z">
              <w:r w:rsidRPr="00920004">
                <w:rPr>
                  <w:lang w:val="en-US"/>
                  <w:rPrChange w:id="8240" w:author="phuong vu" w:date="2018-11-30T22:36:00Z">
                    <w:rPr>
                      <w:lang w:val="en-US"/>
                    </w:rPr>
                  </w:rPrChange>
                </w:rPr>
                <w:t>biên nhận</w:t>
              </w:r>
            </w:ins>
            <w:ins w:id="8241" w:author="phuong vu" w:date="2018-11-30T10:37:00Z">
              <w:r w:rsidR="00297973" w:rsidRPr="00920004">
                <w:rPr>
                  <w:lang w:val="en-US"/>
                  <w:rPrChange w:id="8242" w:author="phuong vu" w:date="2018-11-30T22:36:00Z">
                    <w:rPr>
                      <w:lang w:val="en-US"/>
                    </w:rPr>
                  </w:rPrChange>
                </w:rPr>
                <w:t xml:space="preserve"> và chức năng</w:t>
              </w:r>
            </w:ins>
            <w:ins w:id="8243" w:author="phuong vu" w:date="2018-11-26T00:38:00Z">
              <w:r w:rsidRPr="00920004">
                <w:rPr>
                  <w:lang w:val="en-US"/>
                  <w:rPrChange w:id="8244" w:author="phuong vu" w:date="2018-11-30T22:36:00Z">
                    <w:rPr>
                      <w:lang w:val="en-US"/>
                    </w:rPr>
                  </w:rPrChange>
                </w:rPr>
                <w:t xml:space="preserve"> theo đối tượng sử dụng.</w:t>
              </w:r>
            </w:ins>
          </w:p>
        </w:tc>
      </w:tr>
      <w:tr w:rsidR="007846DD" w:rsidRPr="00920004" w14:paraId="270D82D5" w14:textId="77777777" w:rsidTr="007846DD">
        <w:trPr>
          <w:ins w:id="8245" w:author="phuong vu" w:date="2018-11-26T00:38:00Z"/>
        </w:trPr>
        <w:tc>
          <w:tcPr>
            <w:tcW w:w="2425" w:type="dxa"/>
          </w:tcPr>
          <w:p w14:paraId="589B191A" w14:textId="77777777" w:rsidR="007846DD" w:rsidRPr="00920004" w:rsidRDefault="007846DD" w:rsidP="00D72BF9">
            <w:pPr>
              <w:rPr>
                <w:ins w:id="8246" w:author="phuong vu" w:date="2018-11-26T00:38:00Z"/>
                <w:b/>
                <w:rPrChange w:id="8247" w:author="phuong vu" w:date="2018-11-30T22:36:00Z">
                  <w:rPr>
                    <w:ins w:id="8248" w:author="phuong vu" w:date="2018-11-26T00:38:00Z"/>
                  </w:rPr>
                </w:rPrChange>
              </w:rPr>
              <w:pPrChange w:id="8249" w:author="phuong vu" w:date="2018-11-30T22:24:00Z">
                <w:pPr>
                  <w:spacing w:line="276" w:lineRule="auto"/>
                </w:pPr>
              </w:pPrChange>
            </w:pPr>
            <w:ins w:id="8250" w:author="phuong vu" w:date="2018-11-26T00:38:00Z">
              <w:r w:rsidRPr="00920004">
                <w:rPr>
                  <w:b/>
                  <w:rPrChange w:id="8251" w:author="phuong vu" w:date="2018-11-30T22:36:00Z">
                    <w:rPr/>
                  </w:rPrChange>
                </w:rPr>
                <w:t>Kết quả</w:t>
              </w:r>
            </w:ins>
          </w:p>
        </w:tc>
        <w:tc>
          <w:tcPr>
            <w:tcW w:w="6686" w:type="dxa"/>
          </w:tcPr>
          <w:p w14:paraId="511ED63B" w14:textId="671596B8" w:rsidR="007846DD" w:rsidRPr="00920004" w:rsidRDefault="007846DD" w:rsidP="00D72BF9">
            <w:pPr>
              <w:rPr>
                <w:ins w:id="8252" w:author="phuong vu" w:date="2018-11-26T00:38:00Z"/>
                <w:lang w:val="en-US"/>
                <w:rPrChange w:id="8253" w:author="phuong vu" w:date="2018-11-30T22:36:00Z">
                  <w:rPr>
                    <w:ins w:id="8254" w:author="phuong vu" w:date="2018-11-26T00:38:00Z"/>
                    <w:lang w:val="en-US"/>
                  </w:rPr>
                </w:rPrChange>
              </w:rPr>
              <w:pPrChange w:id="8255" w:author="phuong vu" w:date="2018-11-30T22:24:00Z">
                <w:pPr>
                  <w:spacing w:line="276" w:lineRule="auto"/>
                  <w:jc w:val="left"/>
                </w:pPr>
              </w:pPrChange>
            </w:pPr>
            <w:ins w:id="8256" w:author="phuong vu" w:date="2018-11-26T00:38:00Z">
              <w:r w:rsidRPr="00920004">
                <w:rPr>
                  <w:lang w:val="en-US"/>
                  <w:rPrChange w:id="8257" w:author="phuong vu" w:date="2018-11-30T22:36:00Z">
                    <w:rPr>
                      <w:lang w:val="en-US"/>
                    </w:rPr>
                  </w:rPrChange>
                </w:rPr>
                <w:t xml:space="preserve">Hiển thị thông tin chi tiết </w:t>
              </w:r>
            </w:ins>
            <w:ins w:id="8258" w:author="phuong vu" w:date="2018-11-26T00:39:00Z">
              <w:r w:rsidRPr="00920004">
                <w:rPr>
                  <w:lang w:val="en-US"/>
                  <w:rPrChange w:id="8259" w:author="phuong vu" w:date="2018-11-30T22:36:00Z">
                    <w:rPr>
                      <w:lang w:val="en-US"/>
                    </w:rPr>
                  </w:rPrChange>
                </w:rPr>
                <w:t>biên nhận</w:t>
              </w:r>
            </w:ins>
            <w:ins w:id="8260" w:author="phuong vu" w:date="2018-11-26T00:38:00Z">
              <w:r w:rsidRPr="00920004">
                <w:rPr>
                  <w:lang w:val="en-US"/>
                  <w:rPrChange w:id="8261" w:author="phuong vu" w:date="2018-11-30T22:36:00Z">
                    <w:rPr>
                      <w:lang w:val="en-US"/>
                    </w:rPr>
                  </w:rPrChange>
                </w:rPr>
                <w:t>.</w:t>
              </w:r>
            </w:ins>
          </w:p>
        </w:tc>
      </w:tr>
      <w:tr w:rsidR="007846DD" w:rsidRPr="00920004" w14:paraId="73DEDCE3" w14:textId="77777777" w:rsidTr="007846DD">
        <w:trPr>
          <w:ins w:id="8262" w:author="phuong vu" w:date="2018-11-26T00:38:00Z"/>
        </w:trPr>
        <w:tc>
          <w:tcPr>
            <w:tcW w:w="2425" w:type="dxa"/>
          </w:tcPr>
          <w:p w14:paraId="4C60E059" w14:textId="77777777" w:rsidR="007846DD" w:rsidRPr="00920004" w:rsidRDefault="007846DD" w:rsidP="00D72BF9">
            <w:pPr>
              <w:rPr>
                <w:ins w:id="8263" w:author="phuong vu" w:date="2018-11-26T00:38:00Z"/>
                <w:b/>
                <w:rPrChange w:id="8264" w:author="phuong vu" w:date="2018-11-30T22:36:00Z">
                  <w:rPr>
                    <w:ins w:id="8265" w:author="phuong vu" w:date="2018-11-26T00:38:00Z"/>
                  </w:rPr>
                </w:rPrChange>
              </w:rPr>
              <w:pPrChange w:id="8266" w:author="phuong vu" w:date="2018-11-30T22:24:00Z">
                <w:pPr>
                  <w:spacing w:line="276" w:lineRule="auto"/>
                </w:pPr>
              </w:pPrChange>
            </w:pPr>
            <w:ins w:id="8267" w:author="phuong vu" w:date="2018-11-26T00:38:00Z">
              <w:r w:rsidRPr="00920004">
                <w:rPr>
                  <w:b/>
                  <w:rPrChange w:id="8268" w:author="phuong vu" w:date="2018-11-30T22:36:00Z">
                    <w:rPr/>
                  </w:rPrChange>
                </w:rPr>
                <w:t>Ghi chú</w:t>
              </w:r>
            </w:ins>
          </w:p>
        </w:tc>
        <w:tc>
          <w:tcPr>
            <w:tcW w:w="6686" w:type="dxa"/>
          </w:tcPr>
          <w:p w14:paraId="3B8B8E4C" w14:textId="77777777" w:rsidR="007846DD" w:rsidRPr="00920004" w:rsidRDefault="007846DD" w:rsidP="00D72BF9">
            <w:pPr>
              <w:rPr>
                <w:ins w:id="8269" w:author="phuong vu" w:date="2018-11-26T00:38:00Z"/>
                <w:rPrChange w:id="8270" w:author="phuong vu" w:date="2018-11-30T22:36:00Z">
                  <w:rPr>
                    <w:ins w:id="8271" w:author="phuong vu" w:date="2018-11-26T00:38:00Z"/>
                  </w:rPr>
                </w:rPrChange>
              </w:rPr>
              <w:pPrChange w:id="8272" w:author="phuong vu" w:date="2018-11-30T22:24:00Z">
                <w:pPr>
                  <w:keepNext/>
                  <w:spacing w:line="276" w:lineRule="auto"/>
                </w:pPr>
              </w:pPrChange>
            </w:pPr>
          </w:p>
        </w:tc>
      </w:tr>
    </w:tbl>
    <w:p w14:paraId="66CE0330" w14:textId="26F9EA0D" w:rsidR="007846DD" w:rsidRPr="00920004" w:rsidRDefault="007846DD" w:rsidP="00A17FA5">
      <w:pPr>
        <w:pStyle w:val="Caption"/>
        <w:rPr>
          <w:ins w:id="8273" w:author="phuong vu" w:date="2018-11-26T00:40:00Z"/>
          <w:lang w:val="en-US"/>
          <w:rPrChange w:id="8274" w:author="phuong vu" w:date="2018-11-30T22:36:00Z">
            <w:rPr>
              <w:ins w:id="8275" w:author="phuong vu" w:date="2018-11-26T00:40:00Z"/>
              <w:lang w:val="en-US"/>
            </w:rPr>
          </w:rPrChange>
        </w:rPr>
        <w:pPrChange w:id="8276" w:author="phuong vu" w:date="2018-11-30T22:42:00Z">
          <w:pPr>
            <w:pStyle w:val="Caption"/>
          </w:pPr>
        </w:pPrChange>
      </w:pPr>
      <w:bookmarkStart w:id="8277" w:name="_Toc531381600"/>
      <w:ins w:id="8278" w:author="phuong vu" w:date="2018-11-26T00:40:00Z">
        <w:r w:rsidRPr="00920004">
          <w:rPr>
            <w:rPrChange w:id="8279" w:author="phuong vu" w:date="2018-11-30T22:36:00Z">
              <w:rPr/>
            </w:rPrChange>
          </w:rPr>
          <w:t xml:space="preserve">Bảng </w:t>
        </w:r>
      </w:ins>
      <w:ins w:id="8280" w:author="phuong vu" w:date="2018-11-30T14:54:00Z">
        <w:r w:rsidR="00D632EE" w:rsidRPr="00920004">
          <w:rPr>
            <w:rPrChange w:id="8281" w:author="phuong vu" w:date="2018-11-30T22:36:00Z">
              <w:rPr/>
            </w:rPrChange>
          </w:rPr>
          <w:fldChar w:fldCharType="begin"/>
        </w:r>
        <w:r w:rsidR="00D632EE" w:rsidRPr="00920004">
          <w:rPr>
            <w:rPrChange w:id="8282" w:author="phuong vu" w:date="2018-11-30T22:36:00Z">
              <w:rPr/>
            </w:rPrChange>
          </w:rPr>
          <w:instrText xml:space="preserve"> STYLEREF 1 \s </w:instrText>
        </w:r>
      </w:ins>
      <w:r w:rsidR="00D632EE" w:rsidRPr="00920004">
        <w:rPr>
          <w:rPrChange w:id="8283" w:author="phuong vu" w:date="2018-11-30T22:36:00Z">
            <w:rPr/>
          </w:rPrChange>
        </w:rPr>
        <w:fldChar w:fldCharType="separate"/>
      </w:r>
      <w:r w:rsidR="00B5490C">
        <w:rPr>
          <w:noProof/>
        </w:rPr>
        <w:t>1</w:t>
      </w:r>
      <w:ins w:id="8284" w:author="phuong vu" w:date="2018-11-30T14:54:00Z">
        <w:r w:rsidR="00D632EE" w:rsidRPr="00920004">
          <w:rPr>
            <w:rPrChange w:id="8285" w:author="phuong vu" w:date="2018-11-30T22:36:00Z">
              <w:rPr/>
            </w:rPrChange>
          </w:rPr>
          <w:fldChar w:fldCharType="end"/>
        </w:r>
        <w:r w:rsidR="00D632EE" w:rsidRPr="00920004">
          <w:rPr>
            <w:rPrChange w:id="8286" w:author="phuong vu" w:date="2018-11-30T22:36:00Z">
              <w:rPr/>
            </w:rPrChange>
          </w:rPr>
          <w:t>.</w:t>
        </w:r>
        <w:r w:rsidR="00D632EE" w:rsidRPr="00920004">
          <w:rPr>
            <w:rPrChange w:id="8287" w:author="phuong vu" w:date="2018-11-30T22:36:00Z">
              <w:rPr/>
            </w:rPrChange>
          </w:rPr>
          <w:fldChar w:fldCharType="begin"/>
        </w:r>
        <w:r w:rsidR="00D632EE" w:rsidRPr="00920004">
          <w:rPr>
            <w:rPrChange w:id="8288" w:author="phuong vu" w:date="2018-11-30T22:36:00Z">
              <w:rPr/>
            </w:rPrChange>
          </w:rPr>
          <w:instrText xml:space="preserve"> SEQ Bảng \* ARABIC \s 1 </w:instrText>
        </w:r>
      </w:ins>
      <w:r w:rsidR="00D632EE" w:rsidRPr="00920004">
        <w:rPr>
          <w:rPrChange w:id="8289" w:author="phuong vu" w:date="2018-11-30T22:36:00Z">
            <w:rPr/>
          </w:rPrChange>
        </w:rPr>
        <w:fldChar w:fldCharType="separate"/>
      </w:r>
      <w:ins w:id="8290" w:author="phuong vu" w:date="2018-11-30T22:44:00Z">
        <w:r w:rsidR="00B5490C">
          <w:rPr>
            <w:noProof/>
          </w:rPr>
          <w:t>8</w:t>
        </w:r>
      </w:ins>
      <w:ins w:id="8291" w:author="phuong vu" w:date="2018-11-30T14:54:00Z">
        <w:r w:rsidR="00D632EE" w:rsidRPr="00920004">
          <w:rPr>
            <w:rPrChange w:id="8292" w:author="phuong vu" w:date="2018-11-30T22:36:00Z">
              <w:rPr/>
            </w:rPrChange>
          </w:rPr>
          <w:fldChar w:fldCharType="end"/>
        </w:r>
      </w:ins>
      <w:ins w:id="8293" w:author="phuong vu" w:date="2018-11-26T00:40:00Z">
        <w:r w:rsidRPr="00920004">
          <w:rPr>
            <w:lang w:val="en-US"/>
            <w:rPrChange w:id="8294" w:author="phuong vu" w:date="2018-11-30T22:36:00Z">
              <w:rPr>
                <w:lang w:val="en-US"/>
              </w:rPr>
            </w:rPrChange>
          </w:rPr>
          <w:t xml:space="preserve"> Xem chi tiết biên nhận</w:t>
        </w:r>
        <w:bookmarkEnd w:id="8277"/>
      </w:ins>
    </w:p>
    <w:p w14:paraId="41BAFE39" w14:textId="435F174C" w:rsidR="00B3221F" w:rsidRPr="00920004" w:rsidRDefault="007846DD" w:rsidP="00BD0851">
      <w:pPr>
        <w:pStyle w:val="Heading4"/>
        <w:spacing w:before="240" w:line="0" w:lineRule="atLeast"/>
        <w:rPr>
          <w:ins w:id="8295" w:author="phuong vu" w:date="2018-11-22T13:51:00Z"/>
          <w:lang w:val="en-US"/>
          <w:rPrChange w:id="8296" w:author="phuong vu" w:date="2018-11-30T22:36:00Z">
            <w:rPr>
              <w:ins w:id="8297" w:author="phuong vu" w:date="2018-11-22T13:51:00Z"/>
            </w:rPr>
          </w:rPrChange>
        </w:rPr>
        <w:pPrChange w:id="8298" w:author="phuong vu" w:date="2018-11-30T14:16:00Z">
          <w:pPr>
            <w:pStyle w:val="Heading4"/>
          </w:pPr>
        </w:pPrChange>
      </w:pPr>
      <w:bookmarkStart w:id="8299" w:name="_Toc531380659"/>
      <w:ins w:id="8300" w:author="phuong vu" w:date="2018-11-26T00:40:00Z">
        <w:r w:rsidRPr="00920004">
          <w:rPr>
            <w:lang w:val="en-US"/>
            <w:rPrChange w:id="8301" w:author="phuong vu" w:date="2018-11-30T22:36:00Z">
              <w:rPr>
                <w:lang w:val="en-US"/>
              </w:rPr>
            </w:rPrChange>
          </w:rPr>
          <w:t>Thay đổi trạng thái biên nhận</w:t>
        </w:r>
      </w:ins>
      <w:bookmarkEnd w:id="8299"/>
    </w:p>
    <w:tbl>
      <w:tblPr>
        <w:tblStyle w:val="TableGrid"/>
        <w:tblW w:w="0" w:type="auto"/>
        <w:tblLook w:val="04A0" w:firstRow="1" w:lastRow="0" w:firstColumn="1" w:lastColumn="0" w:noHBand="0" w:noVBand="1"/>
        <w:tblPrChange w:id="8302" w:author="phuong vu" w:date="2018-11-30T22:24:00Z">
          <w:tblPr>
            <w:tblStyle w:val="TableGrid"/>
            <w:tblW w:w="0" w:type="auto"/>
            <w:tblLook w:val="04A0" w:firstRow="1" w:lastRow="0" w:firstColumn="1" w:lastColumn="0" w:noHBand="0" w:noVBand="1"/>
          </w:tblPr>
        </w:tblPrChange>
      </w:tblPr>
      <w:tblGrid>
        <w:gridCol w:w="2350"/>
        <w:gridCol w:w="6427"/>
        <w:tblGridChange w:id="8303">
          <w:tblGrid>
            <w:gridCol w:w="2348"/>
            <w:gridCol w:w="2"/>
            <w:gridCol w:w="6427"/>
          </w:tblGrid>
        </w:tblGridChange>
      </w:tblGrid>
      <w:tr w:rsidR="00C774DC" w:rsidRPr="00920004" w14:paraId="462635DE" w14:textId="77777777" w:rsidTr="00D72BF9">
        <w:trPr>
          <w:ins w:id="8304" w:author="phuong vu" w:date="2018-11-22T13:51:00Z"/>
        </w:trPr>
        <w:tc>
          <w:tcPr>
            <w:tcW w:w="2425" w:type="dxa"/>
            <w:tcPrChange w:id="8305" w:author="phuong vu" w:date="2018-11-30T22:24:00Z">
              <w:tcPr>
                <w:tcW w:w="2425" w:type="dxa"/>
              </w:tcPr>
            </w:tcPrChange>
          </w:tcPr>
          <w:p w14:paraId="1E04A41A" w14:textId="77777777" w:rsidR="00C774DC" w:rsidRPr="00920004" w:rsidRDefault="00C774DC" w:rsidP="00D72BF9">
            <w:pPr>
              <w:rPr>
                <w:ins w:id="8306" w:author="phuong vu" w:date="2018-11-22T13:51:00Z"/>
                <w:b/>
                <w:rPrChange w:id="8307" w:author="phuong vu" w:date="2018-11-30T22:36:00Z">
                  <w:rPr>
                    <w:ins w:id="8308" w:author="phuong vu" w:date="2018-11-22T13:51:00Z"/>
                  </w:rPr>
                </w:rPrChange>
              </w:rPr>
              <w:pPrChange w:id="8309" w:author="phuong vu" w:date="2018-11-30T22:24:00Z">
                <w:pPr>
                  <w:spacing w:line="276" w:lineRule="auto"/>
                </w:pPr>
              </w:pPrChange>
            </w:pPr>
            <w:ins w:id="8310" w:author="phuong vu" w:date="2018-11-22T13:51:00Z">
              <w:r w:rsidRPr="00920004">
                <w:rPr>
                  <w:b/>
                  <w:rPrChange w:id="8311" w:author="phuong vu" w:date="2018-11-30T22:36:00Z">
                    <w:rPr/>
                  </w:rPrChange>
                </w:rPr>
                <w:t>Mã yêu cầu</w:t>
              </w:r>
            </w:ins>
          </w:p>
        </w:tc>
        <w:tc>
          <w:tcPr>
            <w:tcW w:w="6686" w:type="dxa"/>
            <w:vAlign w:val="center"/>
            <w:tcPrChange w:id="8312" w:author="phuong vu" w:date="2018-11-30T22:24:00Z">
              <w:tcPr>
                <w:tcW w:w="6686" w:type="dxa"/>
                <w:gridSpan w:val="2"/>
              </w:tcPr>
            </w:tcPrChange>
          </w:tcPr>
          <w:p w14:paraId="33184BF1" w14:textId="527F7301" w:rsidR="00C774DC" w:rsidRPr="00920004" w:rsidRDefault="00C774DC" w:rsidP="00D72BF9">
            <w:pPr>
              <w:jc w:val="left"/>
              <w:rPr>
                <w:ins w:id="8313" w:author="phuong vu" w:date="2018-11-22T13:51:00Z"/>
                <w:lang w:val="en-US"/>
                <w:rPrChange w:id="8314" w:author="phuong vu" w:date="2018-11-30T22:36:00Z">
                  <w:rPr>
                    <w:ins w:id="8315" w:author="phuong vu" w:date="2018-11-22T13:51:00Z"/>
                    <w:lang w:val="en-US"/>
                  </w:rPr>
                </w:rPrChange>
              </w:rPr>
              <w:pPrChange w:id="8316" w:author="phuong vu" w:date="2018-11-30T22:24:00Z">
                <w:pPr>
                  <w:spacing w:line="276" w:lineRule="auto"/>
                </w:pPr>
              </w:pPrChange>
            </w:pPr>
            <w:ins w:id="8317" w:author="phuong vu" w:date="2018-11-22T13:51:00Z">
              <w:r w:rsidRPr="00920004">
                <w:rPr>
                  <w:lang w:val="en-US"/>
                  <w:rPrChange w:id="8318" w:author="phuong vu" w:date="2018-11-30T22:36:00Z">
                    <w:rPr>
                      <w:lang w:val="en-US"/>
                    </w:rPr>
                  </w:rPrChange>
                </w:rPr>
                <w:t>GU_02</w:t>
              </w:r>
            </w:ins>
            <w:ins w:id="8319" w:author="phuong vu" w:date="2018-11-26T00:40:00Z">
              <w:r w:rsidR="007846DD" w:rsidRPr="00920004">
                <w:rPr>
                  <w:lang w:val="en-US"/>
                  <w:rPrChange w:id="8320" w:author="phuong vu" w:date="2018-11-30T22:36:00Z">
                    <w:rPr>
                      <w:lang w:val="en-US"/>
                    </w:rPr>
                  </w:rPrChange>
                </w:rPr>
                <w:t>_03</w:t>
              </w:r>
            </w:ins>
          </w:p>
        </w:tc>
      </w:tr>
      <w:tr w:rsidR="00C774DC" w:rsidRPr="00920004" w14:paraId="7CC03A21" w14:textId="77777777" w:rsidTr="00C774DC">
        <w:trPr>
          <w:ins w:id="8321" w:author="phuong vu" w:date="2018-11-22T13:51:00Z"/>
        </w:trPr>
        <w:tc>
          <w:tcPr>
            <w:tcW w:w="2425" w:type="dxa"/>
          </w:tcPr>
          <w:p w14:paraId="42ED4CE8" w14:textId="77777777" w:rsidR="00C774DC" w:rsidRPr="00920004" w:rsidRDefault="00C774DC" w:rsidP="00D72BF9">
            <w:pPr>
              <w:rPr>
                <w:ins w:id="8322" w:author="phuong vu" w:date="2018-11-22T13:51:00Z"/>
                <w:b/>
                <w:rPrChange w:id="8323" w:author="phuong vu" w:date="2018-11-30T22:36:00Z">
                  <w:rPr>
                    <w:ins w:id="8324" w:author="phuong vu" w:date="2018-11-22T13:51:00Z"/>
                  </w:rPr>
                </w:rPrChange>
              </w:rPr>
              <w:pPrChange w:id="8325" w:author="phuong vu" w:date="2018-11-30T22:24:00Z">
                <w:pPr>
                  <w:spacing w:line="276" w:lineRule="auto"/>
                </w:pPr>
              </w:pPrChange>
            </w:pPr>
            <w:ins w:id="8326" w:author="phuong vu" w:date="2018-11-22T13:51:00Z">
              <w:r w:rsidRPr="00920004">
                <w:rPr>
                  <w:b/>
                  <w:rPrChange w:id="8327" w:author="phuong vu" w:date="2018-11-30T22:36:00Z">
                    <w:rPr/>
                  </w:rPrChange>
                </w:rPr>
                <w:t>Tên chức năng</w:t>
              </w:r>
            </w:ins>
          </w:p>
        </w:tc>
        <w:tc>
          <w:tcPr>
            <w:tcW w:w="6686" w:type="dxa"/>
          </w:tcPr>
          <w:p w14:paraId="24AC3028" w14:textId="77777777" w:rsidR="00C774DC" w:rsidRPr="00920004" w:rsidRDefault="00C774DC" w:rsidP="00D72BF9">
            <w:pPr>
              <w:rPr>
                <w:ins w:id="8328" w:author="phuong vu" w:date="2018-11-22T13:51:00Z"/>
                <w:lang w:val="en-US"/>
                <w:rPrChange w:id="8329" w:author="phuong vu" w:date="2018-11-30T22:36:00Z">
                  <w:rPr>
                    <w:ins w:id="8330" w:author="phuong vu" w:date="2018-11-22T13:51:00Z"/>
                    <w:lang w:val="en-US"/>
                  </w:rPr>
                </w:rPrChange>
              </w:rPr>
              <w:pPrChange w:id="8331" w:author="phuong vu" w:date="2018-11-30T22:24:00Z">
                <w:pPr>
                  <w:spacing w:line="276" w:lineRule="auto"/>
                </w:pPr>
              </w:pPrChange>
            </w:pPr>
            <w:ins w:id="8332" w:author="phuong vu" w:date="2018-11-22T13:51:00Z">
              <w:r w:rsidRPr="00920004">
                <w:rPr>
                  <w:rPrChange w:id="8333" w:author="phuong vu" w:date="2018-11-30T22:36:00Z">
                    <w:rPr/>
                  </w:rPrChange>
                </w:rPr>
                <w:t>Quản lí biên nhận</w:t>
              </w:r>
            </w:ins>
          </w:p>
        </w:tc>
      </w:tr>
      <w:tr w:rsidR="00C774DC" w:rsidRPr="00920004" w14:paraId="26225702" w14:textId="77777777" w:rsidTr="00C774DC">
        <w:trPr>
          <w:ins w:id="8334" w:author="phuong vu" w:date="2018-11-22T13:51:00Z"/>
        </w:trPr>
        <w:tc>
          <w:tcPr>
            <w:tcW w:w="2425" w:type="dxa"/>
          </w:tcPr>
          <w:p w14:paraId="75830EC1" w14:textId="77777777" w:rsidR="00C774DC" w:rsidRPr="00920004" w:rsidRDefault="00C774DC" w:rsidP="00D72BF9">
            <w:pPr>
              <w:rPr>
                <w:ins w:id="8335" w:author="phuong vu" w:date="2018-11-22T13:51:00Z"/>
                <w:b/>
                <w:rPrChange w:id="8336" w:author="phuong vu" w:date="2018-11-30T22:36:00Z">
                  <w:rPr>
                    <w:ins w:id="8337" w:author="phuong vu" w:date="2018-11-22T13:51:00Z"/>
                  </w:rPr>
                </w:rPrChange>
              </w:rPr>
              <w:pPrChange w:id="8338" w:author="phuong vu" w:date="2018-11-30T22:24:00Z">
                <w:pPr>
                  <w:spacing w:line="276" w:lineRule="auto"/>
                </w:pPr>
              </w:pPrChange>
            </w:pPr>
            <w:ins w:id="8339" w:author="phuong vu" w:date="2018-11-22T13:51:00Z">
              <w:r w:rsidRPr="00920004">
                <w:rPr>
                  <w:b/>
                  <w:rPrChange w:id="8340" w:author="phuong vu" w:date="2018-11-30T22:36:00Z">
                    <w:rPr/>
                  </w:rPrChange>
                </w:rPr>
                <w:t>Đối tượng sử dụng</w:t>
              </w:r>
            </w:ins>
          </w:p>
        </w:tc>
        <w:tc>
          <w:tcPr>
            <w:tcW w:w="6686" w:type="dxa"/>
          </w:tcPr>
          <w:p w14:paraId="3FD9EB3D" w14:textId="77777777" w:rsidR="00C774DC" w:rsidRPr="00920004" w:rsidRDefault="00C774DC" w:rsidP="00D72BF9">
            <w:pPr>
              <w:rPr>
                <w:ins w:id="8341" w:author="phuong vu" w:date="2018-11-22T13:51:00Z"/>
                <w:rPrChange w:id="8342" w:author="phuong vu" w:date="2018-11-30T22:36:00Z">
                  <w:rPr>
                    <w:ins w:id="8343" w:author="phuong vu" w:date="2018-11-22T13:51:00Z"/>
                    <w:lang w:val="en-US"/>
                  </w:rPr>
                </w:rPrChange>
              </w:rPr>
              <w:pPrChange w:id="8344" w:author="phuong vu" w:date="2018-11-30T22:24:00Z">
                <w:pPr>
                  <w:spacing w:line="276" w:lineRule="auto"/>
                </w:pPr>
              </w:pPrChange>
            </w:pPr>
            <w:ins w:id="8345" w:author="phuong vu" w:date="2018-11-22T13:51:00Z">
              <w:r w:rsidRPr="00920004">
                <w:rPr>
                  <w:rPrChange w:id="8346" w:author="phuong vu" w:date="2018-11-30T22:36:00Z">
                    <w:rPr>
                      <w:lang w:val="en-US"/>
                    </w:rPr>
                  </w:rPrChange>
                </w:rPr>
                <w:t>Nhân viên cửa hàng (Nhân viên quản lí đơn hàng, Nhân viên nhận và trả quần áo)</w:t>
              </w:r>
            </w:ins>
          </w:p>
        </w:tc>
      </w:tr>
      <w:tr w:rsidR="00C774DC" w:rsidRPr="00920004" w14:paraId="0CA7FC62" w14:textId="77777777" w:rsidTr="00C774DC">
        <w:trPr>
          <w:ins w:id="8347" w:author="phuong vu" w:date="2018-11-22T13:51:00Z"/>
        </w:trPr>
        <w:tc>
          <w:tcPr>
            <w:tcW w:w="2425" w:type="dxa"/>
          </w:tcPr>
          <w:p w14:paraId="0E70A505" w14:textId="77777777" w:rsidR="00C774DC" w:rsidRPr="00920004" w:rsidRDefault="00C774DC" w:rsidP="00D72BF9">
            <w:pPr>
              <w:rPr>
                <w:ins w:id="8348" w:author="phuong vu" w:date="2018-11-22T13:51:00Z"/>
                <w:b/>
                <w:rPrChange w:id="8349" w:author="phuong vu" w:date="2018-11-30T22:36:00Z">
                  <w:rPr>
                    <w:ins w:id="8350" w:author="phuong vu" w:date="2018-11-22T13:51:00Z"/>
                  </w:rPr>
                </w:rPrChange>
              </w:rPr>
              <w:pPrChange w:id="8351" w:author="phuong vu" w:date="2018-11-30T22:24:00Z">
                <w:pPr>
                  <w:spacing w:line="276" w:lineRule="auto"/>
                </w:pPr>
              </w:pPrChange>
            </w:pPr>
            <w:ins w:id="8352" w:author="phuong vu" w:date="2018-11-22T13:51:00Z">
              <w:r w:rsidRPr="00920004">
                <w:rPr>
                  <w:b/>
                  <w:rPrChange w:id="8353" w:author="phuong vu" w:date="2018-11-30T22:36:00Z">
                    <w:rPr/>
                  </w:rPrChange>
                </w:rPr>
                <w:t>Tiền điều kiện</w:t>
              </w:r>
            </w:ins>
          </w:p>
        </w:tc>
        <w:tc>
          <w:tcPr>
            <w:tcW w:w="6686" w:type="dxa"/>
          </w:tcPr>
          <w:p w14:paraId="12777AA0" w14:textId="77777777" w:rsidR="00C774DC" w:rsidRPr="00920004" w:rsidRDefault="00C774DC" w:rsidP="00D72BF9">
            <w:pPr>
              <w:rPr>
                <w:ins w:id="8354" w:author="phuong vu" w:date="2018-11-22T13:51:00Z"/>
                <w:rPrChange w:id="8355" w:author="phuong vu" w:date="2018-11-30T22:36:00Z">
                  <w:rPr>
                    <w:ins w:id="8356" w:author="phuong vu" w:date="2018-11-22T13:51:00Z"/>
                    <w:lang w:val="en-US"/>
                  </w:rPr>
                </w:rPrChange>
              </w:rPr>
              <w:pPrChange w:id="8357" w:author="phuong vu" w:date="2018-11-30T22:24:00Z">
                <w:pPr>
                  <w:spacing w:line="276" w:lineRule="auto"/>
                </w:pPr>
              </w:pPrChange>
            </w:pPr>
            <w:ins w:id="8358" w:author="phuong vu" w:date="2018-11-22T13:51:00Z">
              <w:r w:rsidRPr="00920004">
                <w:rPr>
                  <w:rPrChange w:id="8359" w:author="phuong vu" w:date="2018-11-30T22:36:00Z">
                    <w:rPr>
                      <w:lang w:val="en-US"/>
                    </w:rPr>
                  </w:rPrChange>
                </w:rPr>
                <w:t>Truy cập được trang web quản lí và đăng nhập thành công vào hệ thống.</w:t>
              </w:r>
            </w:ins>
          </w:p>
        </w:tc>
      </w:tr>
      <w:tr w:rsidR="00C774DC" w:rsidRPr="00920004" w14:paraId="57827D55" w14:textId="77777777" w:rsidTr="00C774DC">
        <w:trPr>
          <w:ins w:id="8360" w:author="phuong vu" w:date="2018-11-22T13:51:00Z"/>
        </w:trPr>
        <w:tc>
          <w:tcPr>
            <w:tcW w:w="2425" w:type="dxa"/>
          </w:tcPr>
          <w:p w14:paraId="2389EE2E" w14:textId="77777777" w:rsidR="00C774DC" w:rsidRPr="00920004" w:rsidRDefault="00C774DC" w:rsidP="00D72BF9">
            <w:pPr>
              <w:rPr>
                <w:ins w:id="8361" w:author="phuong vu" w:date="2018-11-22T13:51:00Z"/>
                <w:b/>
                <w:rPrChange w:id="8362" w:author="phuong vu" w:date="2018-11-30T22:36:00Z">
                  <w:rPr>
                    <w:ins w:id="8363" w:author="phuong vu" w:date="2018-11-22T13:51:00Z"/>
                  </w:rPr>
                </w:rPrChange>
              </w:rPr>
              <w:pPrChange w:id="8364" w:author="phuong vu" w:date="2018-11-30T22:24:00Z">
                <w:pPr>
                  <w:spacing w:line="276" w:lineRule="auto"/>
                </w:pPr>
              </w:pPrChange>
            </w:pPr>
            <w:ins w:id="8365" w:author="phuong vu" w:date="2018-11-22T13:51:00Z">
              <w:r w:rsidRPr="00920004">
                <w:rPr>
                  <w:b/>
                  <w:rPrChange w:id="8366" w:author="phuong vu" w:date="2018-11-30T22:36:00Z">
                    <w:rPr/>
                  </w:rPrChange>
                </w:rPr>
                <w:t>Cách xử lí</w:t>
              </w:r>
            </w:ins>
          </w:p>
        </w:tc>
        <w:tc>
          <w:tcPr>
            <w:tcW w:w="6686" w:type="dxa"/>
          </w:tcPr>
          <w:p w14:paraId="4780AB4B" w14:textId="38518B25" w:rsidR="00297973" w:rsidRPr="00920004" w:rsidRDefault="00297973" w:rsidP="00D72BF9">
            <w:pPr>
              <w:rPr>
                <w:ins w:id="8367" w:author="phuong vu" w:date="2018-11-30T10:37:00Z"/>
                <w:lang w:val="en-US"/>
                <w:rPrChange w:id="8368" w:author="phuong vu" w:date="2018-11-30T22:36:00Z">
                  <w:rPr>
                    <w:ins w:id="8369" w:author="phuong vu" w:date="2018-11-30T10:37:00Z"/>
                    <w:lang w:val="en-US"/>
                  </w:rPr>
                </w:rPrChange>
              </w:rPr>
              <w:pPrChange w:id="8370" w:author="phuong vu" w:date="2018-11-30T22:24:00Z">
                <w:pPr>
                  <w:spacing w:line="276" w:lineRule="auto"/>
                </w:pPr>
              </w:pPrChange>
            </w:pPr>
            <w:ins w:id="8371" w:author="phuong vu" w:date="2018-11-30T10:37:00Z">
              <w:r w:rsidRPr="00920004">
                <w:rPr>
                  <w:rPrChange w:id="8372" w:author="phuong vu" w:date="2018-11-30T22:36:00Z">
                    <w:rPr/>
                  </w:rPrChange>
                </w:rPr>
                <w:t xml:space="preserve">Bước 1: </w:t>
              </w:r>
            </w:ins>
            <w:ins w:id="8373" w:author="phuong vu" w:date="2018-11-30T10:54:00Z">
              <w:r w:rsidR="00412294" w:rsidRPr="00920004">
                <w:rPr>
                  <w:rPrChange w:id="8374" w:author="phuong vu" w:date="2018-11-30T22:36:00Z">
                    <w:rPr/>
                  </w:rPrChange>
                </w:rPr>
                <w:t>Chọn</w:t>
              </w:r>
            </w:ins>
            <w:ins w:id="8375" w:author="phuong vu" w:date="2018-11-30T10:37:00Z">
              <w:r w:rsidRPr="00920004">
                <w:rPr>
                  <w:rPrChange w:id="8376" w:author="phuong vu" w:date="2018-11-30T22:36:00Z">
                    <w:rPr/>
                  </w:rPrChange>
                </w:rPr>
                <w:t xml:space="preserve"> “</w:t>
              </w:r>
              <w:r w:rsidRPr="00920004">
                <w:rPr>
                  <w:rPrChange w:id="8377" w:author="phuong vu" w:date="2018-11-30T22:36:00Z">
                    <w:rPr>
                      <w:i/>
                    </w:rPr>
                  </w:rPrChange>
                </w:rPr>
                <w:t xml:space="preserve">Quản lí </w:t>
              </w:r>
              <w:r w:rsidRPr="00920004">
                <w:rPr>
                  <w:lang w:val="en-US"/>
                  <w:rPrChange w:id="8378" w:author="phuong vu" w:date="2018-11-30T22:36:00Z">
                    <w:rPr>
                      <w:i/>
                      <w:lang w:val="en-US"/>
                    </w:rPr>
                  </w:rPrChange>
                </w:rPr>
                <w:t>biên nhận</w:t>
              </w:r>
              <w:r w:rsidRPr="00920004">
                <w:rPr>
                  <w:rPrChange w:id="8379" w:author="phuong vu" w:date="2018-11-30T22:36:00Z">
                    <w:rPr/>
                  </w:rPrChange>
                </w:rPr>
                <w:t>”</w:t>
              </w:r>
              <w:r w:rsidRPr="00920004">
                <w:rPr>
                  <w:lang w:val="en-US"/>
                  <w:rPrChange w:id="8380" w:author="phuong vu" w:date="2018-11-30T22:36:00Z">
                    <w:rPr>
                      <w:lang w:val="en-US"/>
                    </w:rPr>
                  </w:rPrChange>
                </w:rPr>
                <w:t>.</w:t>
              </w:r>
            </w:ins>
          </w:p>
          <w:p w14:paraId="2E38254D" w14:textId="2C0A0B6E" w:rsidR="00297973" w:rsidRPr="00920004" w:rsidRDefault="00297973" w:rsidP="00D72BF9">
            <w:pPr>
              <w:rPr>
                <w:ins w:id="8381" w:author="phuong vu" w:date="2018-11-30T10:37:00Z"/>
                <w:lang w:val="en-US"/>
                <w:rPrChange w:id="8382" w:author="phuong vu" w:date="2018-11-30T22:36:00Z">
                  <w:rPr>
                    <w:ins w:id="8383" w:author="phuong vu" w:date="2018-11-30T10:37:00Z"/>
                    <w:lang w:val="en-US"/>
                  </w:rPr>
                </w:rPrChange>
              </w:rPr>
              <w:pPrChange w:id="8384" w:author="phuong vu" w:date="2018-11-30T22:24:00Z">
                <w:pPr>
                  <w:spacing w:line="276" w:lineRule="auto"/>
                </w:pPr>
              </w:pPrChange>
            </w:pPr>
            <w:ins w:id="8385" w:author="phuong vu" w:date="2018-11-30T10:37:00Z">
              <w:r w:rsidRPr="00920004">
                <w:rPr>
                  <w:lang w:val="en-US"/>
                  <w:rPrChange w:id="8386" w:author="phuong vu" w:date="2018-11-30T22:36:00Z">
                    <w:rPr>
                      <w:lang w:val="en-US"/>
                    </w:rPr>
                  </w:rPrChange>
                </w:rPr>
                <w:t>Bước 2: Chọn danh sách biên nhận theo trạng thái mong muốn.</w:t>
              </w:r>
            </w:ins>
          </w:p>
          <w:p w14:paraId="201A5179" w14:textId="7F91BF50" w:rsidR="00C774DC" w:rsidRPr="00920004" w:rsidRDefault="00C774DC" w:rsidP="00D72BF9">
            <w:pPr>
              <w:rPr>
                <w:ins w:id="8387" w:author="phuong vu" w:date="2018-11-22T13:51:00Z"/>
                <w:rPrChange w:id="8388" w:author="phuong vu" w:date="2018-11-30T22:36:00Z">
                  <w:rPr>
                    <w:ins w:id="8389" w:author="phuong vu" w:date="2018-11-22T13:51:00Z"/>
                    <w:lang w:val="en-US"/>
                  </w:rPr>
                </w:rPrChange>
              </w:rPr>
              <w:pPrChange w:id="8390" w:author="phuong vu" w:date="2018-11-30T22:24:00Z">
                <w:pPr>
                  <w:spacing w:line="276" w:lineRule="auto"/>
                </w:pPr>
              </w:pPrChange>
            </w:pPr>
            <w:ins w:id="8391" w:author="phuong vu" w:date="2018-11-22T13:51:00Z">
              <w:r w:rsidRPr="00920004">
                <w:rPr>
                  <w:rPrChange w:id="8392" w:author="phuong vu" w:date="2018-11-30T22:36:00Z">
                    <w:rPr>
                      <w:lang w:val="en-US"/>
                    </w:rPr>
                  </w:rPrChange>
                </w:rPr>
                <w:t xml:space="preserve">Bước </w:t>
              </w:r>
            </w:ins>
            <w:ins w:id="8393" w:author="phuong vu" w:date="2018-11-30T10:37:00Z">
              <w:r w:rsidR="00297973" w:rsidRPr="00920004">
                <w:rPr>
                  <w:lang w:val="en-US"/>
                  <w:rPrChange w:id="8394" w:author="phuong vu" w:date="2018-11-30T22:36:00Z">
                    <w:rPr>
                      <w:lang w:val="en-US"/>
                    </w:rPr>
                  </w:rPrChange>
                </w:rPr>
                <w:t>3</w:t>
              </w:r>
            </w:ins>
            <w:ins w:id="8395" w:author="phuong vu" w:date="2018-11-22T13:51:00Z">
              <w:r w:rsidRPr="00920004">
                <w:rPr>
                  <w:rPrChange w:id="8396" w:author="phuong vu" w:date="2018-11-30T22:36:00Z">
                    <w:rPr>
                      <w:lang w:val="en-US"/>
                    </w:rPr>
                  </w:rPrChange>
                </w:rPr>
                <w:t>: Danh sách biên nhận được hiển thị theo dạng bảng. Ở đây người dùng có thể tìm kiếm biên nhận dựa trên các tiêu chí là các cột của bảng.</w:t>
              </w:r>
            </w:ins>
          </w:p>
          <w:p w14:paraId="2CB44189" w14:textId="6D68AFB4" w:rsidR="00C774DC" w:rsidRPr="00920004" w:rsidRDefault="00C774DC" w:rsidP="00D72BF9">
            <w:pPr>
              <w:rPr>
                <w:ins w:id="8397" w:author="phuong vu" w:date="2018-11-22T13:51:00Z"/>
                <w:rPrChange w:id="8398" w:author="phuong vu" w:date="2018-11-30T22:36:00Z">
                  <w:rPr>
                    <w:ins w:id="8399" w:author="phuong vu" w:date="2018-11-22T13:51:00Z"/>
                    <w:lang w:val="en-US"/>
                  </w:rPr>
                </w:rPrChange>
              </w:rPr>
              <w:pPrChange w:id="8400" w:author="phuong vu" w:date="2018-11-30T22:24:00Z">
                <w:pPr>
                  <w:spacing w:line="276" w:lineRule="auto"/>
                </w:pPr>
              </w:pPrChange>
            </w:pPr>
            <w:ins w:id="8401" w:author="phuong vu" w:date="2018-11-22T13:51:00Z">
              <w:r w:rsidRPr="00920004">
                <w:rPr>
                  <w:rPrChange w:id="8402" w:author="phuong vu" w:date="2018-11-30T22:36:00Z">
                    <w:rPr>
                      <w:lang w:val="en-US"/>
                    </w:rPr>
                  </w:rPrChange>
                </w:rPr>
                <w:t xml:space="preserve">Bước </w:t>
              </w:r>
            </w:ins>
            <w:ins w:id="8403" w:author="phuong vu" w:date="2018-11-30T10:37:00Z">
              <w:r w:rsidR="00297973" w:rsidRPr="00920004">
                <w:rPr>
                  <w:lang w:val="en-US"/>
                  <w:rPrChange w:id="8404" w:author="phuong vu" w:date="2018-11-30T22:36:00Z">
                    <w:rPr>
                      <w:lang w:val="en-US"/>
                    </w:rPr>
                  </w:rPrChange>
                </w:rPr>
                <w:t>4</w:t>
              </w:r>
            </w:ins>
            <w:ins w:id="8405" w:author="phuong vu" w:date="2018-11-22T13:51:00Z">
              <w:r w:rsidRPr="00920004">
                <w:rPr>
                  <w:rPrChange w:id="8406" w:author="phuong vu" w:date="2018-11-30T22:36:00Z">
                    <w:rPr>
                      <w:lang w:val="en-US"/>
                    </w:rPr>
                  </w:rPrChange>
                </w:rPr>
                <w:t>: Khi người dùng nhấn vào tên khách hàng để truy cập vào chi tiết biên nhận. Ở đây, người dùng có thể xem thông tin chi tiết biên nhận. Các chức năng có thể tại trang chi tiết biên nhận theo loại nhân viên và trạng thái đơn hàng:</w:t>
              </w:r>
            </w:ins>
          </w:p>
          <w:p w14:paraId="1A42EF8D" w14:textId="77777777" w:rsidR="00C774DC" w:rsidRPr="00920004" w:rsidRDefault="00C774DC" w:rsidP="00D72BF9">
            <w:pPr>
              <w:rPr>
                <w:ins w:id="8407" w:author="phuong vu" w:date="2018-11-22T13:51:00Z"/>
                <w:rPrChange w:id="8408" w:author="phuong vu" w:date="2018-11-30T22:36:00Z">
                  <w:rPr>
                    <w:ins w:id="8409" w:author="phuong vu" w:date="2018-11-22T13:51:00Z"/>
                    <w:lang w:val="en-US"/>
                  </w:rPr>
                </w:rPrChange>
              </w:rPr>
              <w:pPrChange w:id="8410" w:author="phuong vu" w:date="2018-11-30T22:24:00Z">
                <w:pPr>
                  <w:pStyle w:val="ListParagraph"/>
                  <w:numPr>
                    <w:numId w:val="30"/>
                  </w:numPr>
                  <w:spacing w:line="276" w:lineRule="auto"/>
                  <w:ind w:hanging="360"/>
                </w:pPr>
              </w:pPrChange>
            </w:pPr>
            <w:ins w:id="8411" w:author="phuong vu" w:date="2018-11-22T13:51:00Z">
              <w:r w:rsidRPr="00920004">
                <w:rPr>
                  <w:rPrChange w:id="8412" w:author="phuong vu" w:date="2018-11-30T22:36:00Z">
                    <w:rPr>
                      <w:lang w:val="en-US"/>
                    </w:rPr>
                  </w:rPrChange>
                </w:rPr>
                <w:t>Trạng thái “</w:t>
              </w:r>
              <w:r w:rsidRPr="00920004">
                <w:rPr>
                  <w:rPrChange w:id="8413" w:author="phuong vu" w:date="2018-11-30T22:36:00Z">
                    <w:rPr>
                      <w:i/>
                      <w:lang w:val="en-US"/>
                    </w:rPr>
                  </w:rPrChange>
                </w:rPr>
                <w:t>đang chờ nhận đồ</w:t>
              </w:r>
              <w:r w:rsidRPr="00920004">
                <w:rPr>
                  <w:rPrChange w:id="8414" w:author="phuong vu" w:date="2018-11-30T22:36:00Z">
                    <w:rPr>
                      <w:lang w:val="en-US"/>
                    </w:rPr>
                  </w:rPrChange>
                </w:rPr>
                <w:t>”: Nhân viên nhận và trả quần áo nhấn “</w:t>
              </w:r>
              <w:r w:rsidRPr="00920004">
                <w:rPr>
                  <w:rPrChange w:id="8415" w:author="phuong vu" w:date="2018-11-30T22:36:00Z">
                    <w:rPr>
                      <w:i/>
                      <w:lang w:val="en-US"/>
                    </w:rPr>
                  </w:rPrChange>
                </w:rPr>
                <w:t>chấp nhận</w:t>
              </w:r>
              <w:r w:rsidRPr="00920004">
                <w:rPr>
                  <w:rPrChange w:id="8416" w:author="phuong vu" w:date="2018-11-30T22:36:00Z">
                    <w:rPr>
                      <w:lang w:val="en-US"/>
                    </w:rPr>
                  </w:rPrChange>
                </w:rPr>
                <w:t xml:space="preserve">”, người dùng sẽ được gán thành người đi nhận đơn hàng đó và có nhiệm vụ cập nhật thông tin biên nhận (bao gồm số lượng đồ nhận, ngày nhận và thời gian </w:t>
              </w:r>
              <w:r w:rsidRPr="00920004">
                <w:rPr>
                  <w:rPrChange w:id="8417" w:author="phuong vu" w:date="2018-11-30T22:36:00Z">
                    <w:rPr>
                      <w:lang w:val="en-US"/>
                    </w:rPr>
                  </w:rPrChange>
                </w:rPr>
                <w:lastRenderedPageBreak/>
                <w:t xml:space="preserve">nhận). Sau khi nhận đồ hoàn tất buộc nhấn nút </w:t>
              </w:r>
              <w:r w:rsidRPr="00920004">
                <w:rPr>
                  <w:rPrChange w:id="8418" w:author="phuong vu" w:date="2018-11-30T22:36:00Z">
                    <w:rPr>
                      <w:i/>
                      <w:lang w:val="en-US"/>
                    </w:rPr>
                  </w:rPrChange>
                </w:rPr>
                <w:t>“đã nhận”</w:t>
              </w:r>
              <w:r w:rsidRPr="00920004">
                <w:rPr>
                  <w:rPrChange w:id="8419" w:author="phuong vu" w:date="2018-11-30T22:36:00Z">
                    <w:rPr>
                      <w:lang w:val="en-US"/>
                    </w:rPr>
                  </w:rPrChange>
                </w:rPr>
                <w:t xml:space="preserve"> để thay đổi trạng thái biên nhận thành </w:t>
              </w:r>
              <w:r w:rsidRPr="00920004">
                <w:rPr>
                  <w:rPrChange w:id="8420" w:author="phuong vu" w:date="2018-11-30T22:36:00Z">
                    <w:rPr>
                      <w:i/>
                      <w:lang w:val="en-US"/>
                    </w:rPr>
                  </w:rPrChange>
                </w:rPr>
                <w:t xml:space="preserve">“đã nhận đồ” </w:t>
              </w:r>
              <w:r w:rsidRPr="00920004">
                <w:rPr>
                  <w:rPrChange w:id="8421" w:author="phuong vu" w:date="2018-11-30T22:36:00Z">
                    <w:rPr>
                      <w:lang w:val="en-US"/>
                    </w:rPr>
                  </w:rPrChange>
                </w:rPr>
                <w:t xml:space="preserve">và đơn hàng ứng với biên nhận chuyển từ </w:t>
              </w:r>
              <w:r w:rsidRPr="00920004">
                <w:rPr>
                  <w:rPrChange w:id="8422" w:author="phuong vu" w:date="2018-11-30T22:36:00Z">
                    <w:rPr>
                      <w:i/>
                      <w:lang w:val="en-US"/>
                    </w:rPr>
                  </w:rPrChange>
                </w:rPr>
                <w:t xml:space="preserve">“đã nhận” </w:t>
              </w:r>
              <w:r w:rsidRPr="00920004">
                <w:rPr>
                  <w:rPrChange w:id="8423" w:author="phuong vu" w:date="2018-11-30T22:36:00Z">
                    <w:rPr>
                      <w:lang w:val="en-US"/>
                    </w:rPr>
                  </w:rPrChange>
                </w:rPr>
                <w:t xml:space="preserve">thành </w:t>
              </w:r>
              <w:r w:rsidRPr="00920004">
                <w:rPr>
                  <w:rPrChange w:id="8424" w:author="phuong vu" w:date="2018-11-30T22:36:00Z">
                    <w:rPr>
                      <w:i/>
                      <w:lang w:val="en-US"/>
                    </w:rPr>
                  </w:rPrChange>
                </w:rPr>
                <w:t xml:space="preserve">“đang chờ xử lí”. </w:t>
              </w:r>
            </w:ins>
          </w:p>
          <w:p w14:paraId="14ECB257" w14:textId="77777777" w:rsidR="00C774DC" w:rsidRPr="00920004" w:rsidRDefault="00C774DC" w:rsidP="00D72BF9">
            <w:pPr>
              <w:rPr>
                <w:ins w:id="8425" w:author="phuong vu" w:date="2018-11-22T13:51:00Z"/>
                <w:rPrChange w:id="8426" w:author="phuong vu" w:date="2018-11-30T22:36:00Z">
                  <w:rPr>
                    <w:ins w:id="8427" w:author="phuong vu" w:date="2018-11-22T13:51:00Z"/>
                    <w:lang w:val="en-US"/>
                  </w:rPr>
                </w:rPrChange>
              </w:rPr>
              <w:pPrChange w:id="8428" w:author="phuong vu" w:date="2018-11-30T22:24:00Z">
                <w:pPr>
                  <w:pStyle w:val="ListParagraph"/>
                  <w:numPr>
                    <w:numId w:val="30"/>
                  </w:numPr>
                  <w:spacing w:line="276" w:lineRule="auto"/>
                  <w:ind w:hanging="360"/>
                </w:pPr>
              </w:pPrChange>
            </w:pPr>
            <w:ins w:id="8429" w:author="phuong vu" w:date="2018-11-22T13:51:00Z">
              <w:r w:rsidRPr="00920004">
                <w:rPr>
                  <w:rPrChange w:id="8430" w:author="phuong vu" w:date="2018-11-30T22:36:00Z">
                    <w:rPr>
                      <w:lang w:val="en-US"/>
                    </w:rPr>
                  </w:rPrChange>
                </w:rPr>
                <w:t xml:space="preserve">Trạng thái </w:t>
              </w:r>
              <w:r w:rsidRPr="00920004">
                <w:rPr>
                  <w:rPrChange w:id="8431" w:author="phuong vu" w:date="2018-11-30T22:36:00Z">
                    <w:rPr>
                      <w:i/>
                      <w:lang w:val="en-US"/>
                    </w:rPr>
                  </w:rPrChange>
                </w:rPr>
                <w:t xml:space="preserve">“đang chờ giao đồ”: </w:t>
              </w:r>
              <w:r w:rsidRPr="00920004">
                <w:rPr>
                  <w:rPrChange w:id="8432" w:author="phuong vu" w:date="2018-11-30T22:36:00Z">
                    <w:rPr>
                      <w:lang w:val="en-US"/>
                    </w:rPr>
                  </w:rPrChange>
                </w:rPr>
                <w:t xml:space="preserve">Nhân viên nhận và trả quần ảo nhấn vào nút </w:t>
              </w:r>
              <w:r w:rsidRPr="00920004">
                <w:rPr>
                  <w:rPrChange w:id="8433" w:author="phuong vu" w:date="2018-11-30T22:36:00Z">
                    <w:rPr>
                      <w:i/>
                      <w:lang w:val="en-US"/>
                    </w:rPr>
                  </w:rPrChange>
                </w:rPr>
                <w:t xml:space="preserve">“giao đồ”, </w:t>
              </w:r>
              <w:r w:rsidRPr="00920004">
                <w:rPr>
                  <w:rPrChange w:id="8434" w:author="phuong vu" w:date="2018-11-30T22:36:00Z">
                    <w:rPr>
                      <w:lang w:val="en-US"/>
                    </w:rPr>
                  </w:rPrChange>
                </w:rPr>
                <w:t>người dùng sẽ được gán thành người đi giao đơn hàng đó và có nhiệm vụ câp nhật thông tin biên nhận (bao gồm thời gian, ngày giao đơn hàng, số lượng quần áo giao). Sau khi giao hoàn tất buộc nhấn nút “</w:t>
              </w:r>
              <w:r w:rsidRPr="00920004">
                <w:rPr>
                  <w:rPrChange w:id="8435" w:author="phuong vu" w:date="2018-11-30T22:36:00Z">
                    <w:rPr>
                      <w:i/>
                      <w:lang w:val="en-US"/>
                    </w:rPr>
                  </w:rPrChange>
                </w:rPr>
                <w:t>đã giao</w:t>
              </w:r>
              <w:r w:rsidRPr="00920004">
                <w:rPr>
                  <w:rPrChange w:id="8436" w:author="phuong vu" w:date="2018-11-30T22:36:00Z">
                    <w:rPr>
                      <w:lang w:val="en-US"/>
                    </w:rPr>
                  </w:rPrChange>
                </w:rPr>
                <w:t>” và đơn hàng ứng với biên nhận chuyển từ “</w:t>
              </w:r>
              <w:r w:rsidRPr="00920004">
                <w:rPr>
                  <w:rPrChange w:id="8437" w:author="phuong vu" w:date="2018-11-30T22:36:00Z">
                    <w:rPr>
                      <w:i/>
                      <w:lang w:val="en-US"/>
                    </w:rPr>
                  </w:rPrChange>
                </w:rPr>
                <w:t>đã xử lí hoàn tất</w:t>
              </w:r>
              <w:r w:rsidRPr="00920004">
                <w:rPr>
                  <w:rPrChange w:id="8438" w:author="phuong vu" w:date="2018-11-30T22:36:00Z">
                    <w:rPr>
                      <w:lang w:val="en-US"/>
                    </w:rPr>
                  </w:rPrChange>
                </w:rPr>
                <w:t xml:space="preserve">” thành </w:t>
              </w:r>
              <w:r w:rsidRPr="00920004">
                <w:rPr>
                  <w:rPrChange w:id="8439" w:author="phuong vu" w:date="2018-11-30T22:36:00Z">
                    <w:rPr>
                      <w:i/>
                      <w:lang w:val="en-US"/>
                    </w:rPr>
                  </w:rPrChange>
                </w:rPr>
                <w:t>“thành công”.</w:t>
              </w:r>
            </w:ins>
          </w:p>
        </w:tc>
      </w:tr>
      <w:tr w:rsidR="00C774DC" w:rsidRPr="00920004" w14:paraId="1EFDC670" w14:textId="77777777" w:rsidTr="00C774DC">
        <w:trPr>
          <w:ins w:id="8440" w:author="phuong vu" w:date="2018-11-22T13:51:00Z"/>
        </w:trPr>
        <w:tc>
          <w:tcPr>
            <w:tcW w:w="2425" w:type="dxa"/>
          </w:tcPr>
          <w:p w14:paraId="440F1BE4" w14:textId="77777777" w:rsidR="00C774DC" w:rsidRPr="00920004" w:rsidRDefault="00C774DC" w:rsidP="00D72BF9">
            <w:pPr>
              <w:rPr>
                <w:ins w:id="8441" w:author="phuong vu" w:date="2018-11-22T13:51:00Z"/>
                <w:b/>
                <w:rPrChange w:id="8442" w:author="phuong vu" w:date="2018-11-30T22:36:00Z">
                  <w:rPr>
                    <w:ins w:id="8443" w:author="phuong vu" w:date="2018-11-22T13:51:00Z"/>
                  </w:rPr>
                </w:rPrChange>
              </w:rPr>
              <w:pPrChange w:id="8444" w:author="phuong vu" w:date="2018-11-30T22:24:00Z">
                <w:pPr>
                  <w:spacing w:line="276" w:lineRule="auto"/>
                </w:pPr>
              </w:pPrChange>
            </w:pPr>
            <w:ins w:id="8445" w:author="phuong vu" w:date="2018-11-22T13:51:00Z">
              <w:r w:rsidRPr="00920004">
                <w:rPr>
                  <w:b/>
                  <w:rPrChange w:id="8446" w:author="phuong vu" w:date="2018-11-30T22:36:00Z">
                    <w:rPr/>
                  </w:rPrChange>
                </w:rPr>
                <w:lastRenderedPageBreak/>
                <w:t>Kết quả</w:t>
              </w:r>
            </w:ins>
          </w:p>
        </w:tc>
        <w:tc>
          <w:tcPr>
            <w:tcW w:w="6686" w:type="dxa"/>
          </w:tcPr>
          <w:p w14:paraId="12ADD6E4" w14:textId="77777777" w:rsidR="00C774DC" w:rsidRPr="00920004" w:rsidRDefault="00C774DC" w:rsidP="00D72BF9">
            <w:pPr>
              <w:rPr>
                <w:ins w:id="8447" w:author="phuong vu" w:date="2018-11-22T13:51:00Z"/>
                <w:rPrChange w:id="8448" w:author="phuong vu" w:date="2018-11-30T22:36:00Z">
                  <w:rPr>
                    <w:ins w:id="8449" w:author="phuong vu" w:date="2018-11-22T13:51:00Z"/>
                    <w:lang w:val="en-US"/>
                  </w:rPr>
                </w:rPrChange>
              </w:rPr>
              <w:pPrChange w:id="8450" w:author="phuong vu" w:date="2018-11-30T22:24:00Z">
                <w:pPr>
                  <w:spacing w:line="276" w:lineRule="auto"/>
                </w:pPr>
              </w:pPrChange>
            </w:pPr>
            <w:ins w:id="8451" w:author="phuong vu" w:date="2018-11-22T13:51:00Z">
              <w:r w:rsidRPr="00920004">
                <w:rPr>
                  <w:rPrChange w:id="8452" w:author="phuong vu" w:date="2018-11-30T22:36:00Z">
                    <w:rPr>
                      <w:lang w:val="en-US"/>
                    </w:rPr>
                  </w:rPrChange>
                </w:rPr>
                <w:t>Hiển thị thông tin tất cả biên nhận dưới dạng bảng.</w:t>
              </w:r>
            </w:ins>
          </w:p>
          <w:p w14:paraId="3219B33C" w14:textId="77777777" w:rsidR="00C774DC" w:rsidRPr="00920004" w:rsidRDefault="00C774DC" w:rsidP="00D72BF9">
            <w:pPr>
              <w:rPr>
                <w:ins w:id="8453" w:author="phuong vu" w:date="2018-11-22T13:51:00Z"/>
                <w:rPrChange w:id="8454" w:author="phuong vu" w:date="2018-11-30T22:36:00Z">
                  <w:rPr>
                    <w:ins w:id="8455" w:author="phuong vu" w:date="2018-11-22T13:51:00Z"/>
                    <w:lang w:val="en-US"/>
                  </w:rPr>
                </w:rPrChange>
              </w:rPr>
              <w:pPrChange w:id="8456" w:author="phuong vu" w:date="2018-11-30T22:24:00Z">
                <w:pPr>
                  <w:spacing w:line="276" w:lineRule="auto"/>
                </w:pPr>
              </w:pPrChange>
            </w:pPr>
            <w:ins w:id="8457" w:author="phuong vu" w:date="2018-11-22T13:51:00Z">
              <w:r w:rsidRPr="00920004">
                <w:rPr>
                  <w:rPrChange w:id="8458" w:author="phuong vu" w:date="2018-11-30T22:36:00Z">
                    <w:rPr>
                      <w:lang w:val="en-US"/>
                    </w:rPr>
                  </w:rPrChange>
                </w:rPr>
                <w:t>Khi nhấn vào tên khách hàng hiển thị chi tiết biên nhận.</w:t>
              </w:r>
            </w:ins>
          </w:p>
        </w:tc>
      </w:tr>
      <w:tr w:rsidR="00C774DC" w:rsidRPr="00920004" w14:paraId="4221BB4A" w14:textId="77777777" w:rsidTr="00C774DC">
        <w:trPr>
          <w:ins w:id="8459" w:author="phuong vu" w:date="2018-11-22T13:51:00Z"/>
        </w:trPr>
        <w:tc>
          <w:tcPr>
            <w:tcW w:w="2425" w:type="dxa"/>
          </w:tcPr>
          <w:p w14:paraId="08B26EAA" w14:textId="77777777" w:rsidR="00C774DC" w:rsidRPr="00920004" w:rsidRDefault="00C774DC" w:rsidP="00D72BF9">
            <w:pPr>
              <w:rPr>
                <w:ins w:id="8460" w:author="phuong vu" w:date="2018-11-22T13:51:00Z"/>
                <w:b/>
                <w:rPrChange w:id="8461" w:author="phuong vu" w:date="2018-11-30T22:36:00Z">
                  <w:rPr>
                    <w:ins w:id="8462" w:author="phuong vu" w:date="2018-11-22T13:51:00Z"/>
                  </w:rPr>
                </w:rPrChange>
              </w:rPr>
              <w:pPrChange w:id="8463" w:author="phuong vu" w:date="2018-11-30T22:24:00Z">
                <w:pPr>
                  <w:spacing w:line="276" w:lineRule="auto"/>
                </w:pPr>
              </w:pPrChange>
            </w:pPr>
            <w:ins w:id="8464" w:author="phuong vu" w:date="2018-11-22T13:51:00Z">
              <w:r w:rsidRPr="00920004">
                <w:rPr>
                  <w:b/>
                  <w:rPrChange w:id="8465" w:author="phuong vu" w:date="2018-11-30T22:36:00Z">
                    <w:rPr/>
                  </w:rPrChange>
                </w:rPr>
                <w:t>Ghi chú</w:t>
              </w:r>
            </w:ins>
          </w:p>
        </w:tc>
        <w:tc>
          <w:tcPr>
            <w:tcW w:w="6686" w:type="dxa"/>
          </w:tcPr>
          <w:p w14:paraId="404C172C" w14:textId="77777777" w:rsidR="00C774DC" w:rsidRPr="00920004" w:rsidRDefault="00C774DC" w:rsidP="00D72BF9">
            <w:pPr>
              <w:rPr>
                <w:ins w:id="8466" w:author="phuong vu" w:date="2018-11-22T13:51:00Z"/>
                <w:rPrChange w:id="8467" w:author="phuong vu" w:date="2018-11-30T22:36:00Z">
                  <w:rPr>
                    <w:ins w:id="8468" w:author="phuong vu" w:date="2018-11-22T13:51:00Z"/>
                  </w:rPr>
                </w:rPrChange>
              </w:rPr>
              <w:pPrChange w:id="8469" w:author="phuong vu" w:date="2018-11-30T22:24:00Z">
                <w:pPr>
                  <w:keepNext/>
                  <w:spacing w:line="276" w:lineRule="auto"/>
                </w:pPr>
              </w:pPrChange>
            </w:pPr>
          </w:p>
        </w:tc>
      </w:tr>
    </w:tbl>
    <w:p w14:paraId="231AEA97" w14:textId="052EC522" w:rsidR="00C774DC" w:rsidRPr="00920004" w:rsidRDefault="007846DD" w:rsidP="00A17FA5">
      <w:pPr>
        <w:pStyle w:val="Caption"/>
        <w:rPr>
          <w:ins w:id="8470" w:author="phuong vu" w:date="2018-11-26T00:41:00Z"/>
          <w:lang w:val="en-US"/>
          <w:rPrChange w:id="8471" w:author="phuong vu" w:date="2018-11-30T22:36:00Z">
            <w:rPr>
              <w:ins w:id="8472" w:author="phuong vu" w:date="2018-11-26T00:41:00Z"/>
              <w:lang w:val="en-US"/>
            </w:rPr>
          </w:rPrChange>
        </w:rPr>
        <w:pPrChange w:id="8473" w:author="phuong vu" w:date="2018-11-30T22:42:00Z">
          <w:pPr>
            <w:pStyle w:val="Caption"/>
          </w:pPr>
        </w:pPrChange>
      </w:pPr>
      <w:bookmarkStart w:id="8474" w:name="_Toc531381601"/>
      <w:ins w:id="8475" w:author="phuong vu" w:date="2018-11-26T00:40:00Z">
        <w:r w:rsidRPr="00920004">
          <w:rPr>
            <w:rPrChange w:id="8476" w:author="phuong vu" w:date="2018-11-30T22:36:00Z">
              <w:rPr/>
            </w:rPrChange>
          </w:rPr>
          <w:t xml:space="preserve">Bảng </w:t>
        </w:r>
      </w:ins>
      <w:ins w:id="8477" w:author="phuong vu" w:date="2018-11-30T14:54:00Z">
        <w:r w:rsidR="00D632EE" w:rsidRPr="00920004">
          <w:rPr>
            <w:rPrChange w:id="8478" w:author="phuong vu" w:date="2018-11-30T22:36:00Z">
              <w:rPr/>
            </w:rPrChange>
          </w:rPr>
          <w:fldChar w:fldCharType="begin"/>
        </w:r>
        <w:r w:rsidR="00D632EE" w:rsidRPr="00920004">
          <w:rPr>
            <w:rPrChange w:id="8479" w:author="phuong vu" w:date="2018-11-30T22:36:00Z">
              <w:rPr/>
            </w:rPrChange>
          </w:rPr>
          <w:instrText xml:space="preserve"> STYLEREF 1 \s </w:instrText>
        </w:r>
      </w:ins>
      <w:r w:rsidR="00D632EE" w:rsidRPr="00920004">
        <w:rPr>
          <w:rPrChange w:id="8480" w:author="phuong vu" w:date="2018-11-30T22:36:00Z">
            <w:rPr/>
          </w:rPrChange>
        </w:rPr>
        <w:fldChar w:fldCharType="separate"/>
      </w:r>
      <w:r w:rsidR="00B5490C">
        <w:rPr>
          <w:noProof/>
        </w:rPr>
        <w:t>1</w:t>
      </w:r>
      <w:ins w:id="8481" w:author="phuong vu" w:date="2018-11-30T14:54:00Z">
        <w:r w:rsidR="00D632EE" w:rsidRPr="00920004">
          <w:rPr>
            <w:rPrChange w:id="8482" w:author="phuong vu" w:date="2018-11-30T22:36:00Z">
              <w:rPr/>
            </w:rPrChange>
          </w:rPr>
          <w:fldChar w:fldCharType="end"/>
        </w:r>
        <w:r w:rsidR="00D632EE" w:rsidRPr="00920004">
          <w:rPr>
            <w:rPrChange w:id="8483" w:author="phuong vu" w:date="2018-11-30T22:36:00Z">
              <w:rPr/>
            </w:rPrChange>
          </w:rPr>
          <w:t>.</w:t>
        </w:r>
        <w:r w:rsidR="00D632EE" w:rsidRPr="00920004">
          <w:rPr>
            <w:rPrChange w:id="8484" w:author="phuong vu" w:date="2018-11-30T22:36:00Z">
              <w:rPr/>
            </w:rPrChange>
          </w:rPr>
          <w:fldChar w:fldCharType="begin"/>
        </w:r>
        <w:r w:rsidR="00D632EE" w:rsidRPr="00920004">
          <w:rPr>
            <w:rPrChange w:id="8485" w:author="phuong vu" w:date="2018-11-30T22:36:00Z">
              <w:rPr/>
            </w:rPrChange>
          </w:rPr>
          <w:instrText xml:space="preserve"> SEQ Bảng \* ARABIC \s 1 </w:instrText>
        </w:r>
      </w:ins>
      <w:r w:rsidR="00D632EE" w:rsidRPr="00920004">
        <w:rPr>
          <w:rPrChange w:id="8486" w:author="phuong vu" w:date="2018-11-30T22:36:00Z">
            <w:rPr/>
          </w:rPrChange>
        </w:rPr>
        <w:fldChar w:fldCharType="separate"/>
      </w:r>
      <w:ins w:id="8487" w:author="phuong vu" w:date="2018-11-30T22:44:00Z">
        <w:r w:rsidR="00B5490C">
          <w:rPr>
            <w:noProof/>
          </w:rPr>
          <w:t>9</w:t>
        </w:r>
      </w:ins>
      <w:ins w:id="8488" w:author="phuong vu" w:date="2018-11-30T14:54:00Z">
        <w:r w:rsidR="00D632EE" w:rsidRPr="00920004">
          <w:rPr>
            <w:rPrChange w:id="8489" w:author="phuong vu" w:date="2018-11-30T22:36:00Z">
              <w:rPr/>
            </w:rPrChange>
          </w:rPr>
          <w:fldChar w:fldCharType="end"/>
        </w:r>
      </w:ins>
      <w:ins w:id="8490" w:author="phuong vu" w:date="2018-11-26T00:40:00Z">
        <w:r w:rsidRPr="00920004">
          <w:rPr>
            <w:lang w:val="en-US"/>
            <w:rPrChange w:id="8491" w:author="phuong vu" w:date="2018-11-30T22:36:00Z">
              <w:rPr>
                <w:lang w:val="en-US"/>
              </w:rPr>
            </w:rPrChange>
          </w:rPr>
          <w:t xml:space="preserve"> Chức năng thay đổi tr</w:t>
        </w:r>
      </w:ins>
      <w:ins w:id="8492" w:author="phuong vu" w:date="2018-11-26T00:41:00Z">
        <w:r w:rsidRPr="00920004">
          <w:rPr>
            <w:lang w:val="en-US"/>
            <w:rPrChange w:id="8493" w:author="phuong vu" w:date="2018-11-30T22:36:00Z">
              <w:rPr>
                <w:lang w:val="en-US"/>
              </w:rPr>
            </w:rPrChange>
          </w:rPr>
          <w:t>ạng thái biên nhận</w:t>
        </w:r>
        <w:bookmarkEnd w:id="8474"/>
      </w:ins>
    </w:p>
    <w:p w14:paraId="797016AC" w14:textId="22621AFB" w:rsidR="007846DD" w:rsidRPr="00920004" w:rsidRDefault="007846DD" w:rsidP="00BD0851">
      <w:pPr>
        <w:pStyle w:val="Heading4"/>
        <w:spacing w:before="240" w:line="0" w:lineRule="atLeast"/>
        <w:rPr>
          <w:ins w:id="8494" w:author="phuong vu" w:date="2018-11-26T00:41:00Z"/>
          <w:lang w:val="en-US"/>
          <w:rPrChange w:id="8495" w:author="phuong vu" w:date="2018-11-30T22:36:00Z">
            <w:rPr>
              <w:ins w:id="8496" w:author="phuong vu" w:date="2018-11-26T00:41:00Z"/>
              <w:lang w:val="en-US"/>
            </w:rPr>
          </w:rPrChange>
        </w:rPr>
        <w:pPrChange w:id="8497" w:author="phuong vu" w:date="2018-11-30T14:16:00Z">
          <w:pPr>
            <w:pStyle w:val="Heading4"/>
          </w:pPr>
        </w:pPrChange>
      </w:pPr>
      <w:bookmarkStart w:id="8498" w:name="_Toc531380660"/>
      <w:ins w:id="8499" w:author="phuong vu" w:date="2018-11-26T00:41:00Z">
        <w:r w:rsidRPr="00920004">
          <w:rPr>
            <w:lang w:val="en-US"/>
            <w:rPrChange w:id="8500" w:author="phuong vu" w:date="2018-11-30T22:36:00Z">
              <w:rPr>
                <w:lang w:val="en-US"/>
              </w:rPr>
            </w:rPrChange>
          </w:rPr>
          <w:t>Cập nhật thông tin biên nhận</w:t>
        </w:r>
        <w:bookmarkEnd w:id="8498"/>
      </w:ins>
    </w:p>
    <w:tbl>
      <w:tblPr>
        <w:tblStyle w:val="TableGrid"/>
        <w:tblW w:w="0" w:type="auto"/>
        <w:tblLook w:val="04A0" w:firstRow="1" w:lastRow="0" w:firstColumn="1" w:lastColumn="0" w:noHBand="0" w:noVBand="1"/>
        <w:tblPrChange w:id="8501" w:author="phuong vu" w:date="2018-11-30T22:24:00Z">
          <w:tblPr>
            <w:tblStyle w:val="TableGrid"/>
            <w:tblW w:w="0" w:type="auto"/>
            <w:tblLook w:val="04A0" w:firstRow="1" w:lastRow="0" w:firstColumn="1" w:lastColumn="0" w:noHBand="0" w:noVBand="1"/>
          </w:tblPr>
        </w:tblPrChange>
      </w:tblPr>
      <w:tblGrid>
        <w:gridCol w:w="2350"/>
        <w:gridCol w:w="6427"/>
        <w:tblGridChange w:id="8502">
          <w:tblGrid>
            <w:gridCol w:w="2348"/>
            <w:gridCol w:w="2"/>
            <w:gridCol w:w="6427"/>
          </w:tblGrid>
        </w:tblGridChange>
      </w:tblGrid>
      <w:tr w:rsidR="007846DD" w:rsidRPr="00920004" w14:paraId="70665CAD" w14:textId="77777777" w:rsidTr="00D72BF9">
        <w:trPr>
          <w:ins w:id="8503" w:author="phuong vu" w:date="2018-11-26T00:41:00Z"/>
        </w:trPr>
        <w:tc>
          <w:tcPr>
            <w:tcW w:w="2425" w:type="dxa"/>
            <w:tcPrChange w:id="8504" w:author="phuong vu" w:date="2018-11-30T22:24:00Z">
              <w:tcPr>
                <w:tcW w:w="2425" w:type="dxa"/>
              </w:tcPr>
            </w:tcPrChange>
          </w:tcPr>
          <w:p w14:paraId="54B0AFA0" w14:textId="77777777" w:rsidR="007846DD" w:rsidRPr="00920004" w:rsidRDefault="007846DD" w:rsidP="00D72BF9">
            <w:pPr>
              <w:rPr>
                <w:ins w:id="8505" w:author="phuong vu" w:date="2018-11-26T00:41:00Z"/>
                <w:b/>
                <w:rPrChange w:id="8506" w:author="phuong vu" w:date="2018-11-30T22:36:00Z">
                  <w:rPr>
                    <w:ins w:id="8507" w:author="phuong vu" w:date="2018-11-26T00:41:00Z"/>
                  </w:rPr>
                </w:rPrChange>
              </w:rPr>
              <w:pPrChange w:id="8508" w:author="phuong vu" w:date="2018-11-30T22:24:00Z">
                <w:pPr>
                  <w:spacing w:line="276" w:lineRule="auto"/>
                </w:pPr>
              </w:pPrChange>
            </w:pPr>
            <w:ins w:id="8509" w:author="phuong vu" w:date="2018-11-26T00:41:00Z">
              <w:r w:rsidRPr="00920004">
                <w:rPr>
                  <w:b/>
                  <w:rPrChange w:id="8510" w:author="phuong vu" w:date="2018-11-30T22:36:00Z">
                    <w:rPr/>
                  </w:rPrChange>
                </w:rPr>
                <w:t>Mã yêu cầu</w:t>
              </w:r>
            </w:ins>
          </w:p>
        </w:tc>
        <w:tc>
          <w:tcPr>
            <w:tcW w:w="6686" w:type="dxa"/>
            <w:vAlign w:val="center"/>
            <w:tcPrChange w:id="8511" w:author="phuong vu" w:date="2018-11-30T22:24:00Z">
              <w:tcPr>
                <w:tcW w:w="6686" w:type="dxa"/>
                <w:gridSpan w:val="2"/>
              </w:tcPr>
            </w:tcPrChange>
          </w:tcPr>
          <w:p w14:paraId="194E6ADD" w14:textId="1ABC98C3" w:rsidR="007846DD" w:rsidRPr="00920004" w:rsidRDefault="007846DD" w:rsidP="00D72BF9">
            <w:pPr>
              <w:jc w:val="left"/>
              <w:rPr>
                <w:ins w:id="8512" w:author="phuong vu" w:date="2018-11-26T00:41:00Z"/>
                <w:lang w:val="en-US"/>
                <w:rPrChange w:id="8513" w:author="phuong vu" w:date="2018-11-30T22:36:00Z">
                  <w:rPr>
                    <w:ins w:id="8514" w:author="phuong vu" w:date="2018-11-26T00:41:00Z"/>
                    <w:lang w:val="en-US"/>
                  </w:rPr>
                </w:rPrChange>
              </w:rPr>
              <w:pPrChange w:id="8515" w:author="phuong vu" w:date="2018-11-30T22:24:00Z">
                <w:pPr>
                  <w:spacing w:line="276" w:lineRule="auto"/>
                </w:pPr>
              </w:pPrChange>
            </w:pPr>
            <w:ins w:id="8516" w:author="phuong vu" w:date="2018-11-26T00:41:00Z">
              <w:r w:rsidRPr="00920004">
                <w:rPr>
                  <w:lang w:val="en-US"/>
                  <w:rPrChange w:id="8517" w:author="phuong vu" w:date="2018-11-30T22:36:00Z">
                    <w:rPr>
                      <w:lang w:val="en-US"/>
                    </w:rPr>
                  </w:rPrChange>
                </w:rPr>
                <w:t>GU_02_04</w:t>
              </w:r>
            </w:ins>
          </w:p>
        </w:tc>
      </w:tr>
      <w:tr w:rsidR="007846DD" w:rsidRPr="00920004" w14:paraId="2FD25E69" w14:textId="77777777" w:rsidTr="007846DD">
        <w:trPr>
          <w:ins w:id="8518" w:author="phuong vu" w:date="2018-11-26T00:41:00Z"/>
        </w:trPr>
        <w:tc>
          <w:tcPr>
            <w:tcW w:w="2425" w:type="dxa"/>
          </w:tcPr>
          <w:p w14:paraId="21FE4220" w14:textId="77777777" w:rsidR="007846DD" w:rsidRPr="00920004" w:rsidRDefault="007846DD" w:rsidP="00D72BF9">
            <w:pPr>
              <w:rPr>
                <w:ins w:id="8519" w:author="phuong vu" w:date="2018-11-26T00:41:00Z"/>
                <w:b/>
                <w:rPrChange w:id="8520" w:author="phuong vu" w:date="2018-11-30T22:36:00Z">
                  <w:rPr>
                    <w:ins w:id="8521" w:author="phuong vu" w:date="2018-11-26T00:41:00Z"/>
                  </w:rPr>
                </w:rPrChange>
              </w:rPr>
              <w:pPrChange w:id="8522" w:author="phuong vu" w:date="2018-11-30T22:24:00Z">
                <w:pPr>
                  <w:spacing w:line="276" w:lineRule="auto"/>
                </w:pPr>
              </w:pPrChange>
            </w:pPr>
            <w:ins w:id="8523" w:author="phuong vu" w:date="2018-11-26T00:41:00Z">
              <w:r w:rsidRPr="00920004">
                <w:rPr>
                  <w:b/>
                  <w:rPrChange w:id="8524" w:author="phuong vu" w:date="2018-11-30T22:36:00Z">
                    <w:rPr/>
                  </w:rPrChange>
                </w:rPr>
                <w:t>Tên chức năng</w:t>
              </w:r>
            </w:ins>
          </w:p>
        </w:tc>
        <w:tc>
          <w:tcPr>
            <w:tcW w:w="6686" w:type="dxa"/>
          </w:tcPr>
          <w:p w14:paraId="323B810B" w14:textId="48D26E89" w:rsidR="007846DD" w:rsidRPr="00920004" w:rsidRDefault="007846DD" w:rsidP="00D72BF9">
            <w:pPr>
              <w:rPr>
                <w:ins w:id="8525" w:author="phuong vu" w:date="2018-11-26T00:41:00Z"/>
                <w:lang w:val="en-US"/>
                <w:rPrChange w:id="8526" w:author="phuong vu" w:date="2018-11-30T22:36:00Z">
                  <w:rPr>
                    <w:ins w:id="8527" w:author="phuong vu" w:date="2018-11-26T00:41:00Z"/>
                    <w:lang w:val="en-US"/>
                  </w:rPr>
                </w:rPrChange>
              </w:rPr>
              <w:pPrChange w:id="8528" w:author="phuong vu" w:date="2018-11-30T22:24:00Z">
                <w:pPr>
                  <w:spacing w:line="276" w:lineRule="auto"/>
                </w:pPr>
              </w:pPrChange>
            </w:pPr>
            <w:ins w:id="8529" w:author="phuong vu" w:date="2018-11-26T00:42:00Z">
              <w:r w:rsidRPr="00920004">
                <w:rPr>
                  <w:lang w:val="en-US"/>
                  <w:rPrChange w:id="8530" w:author="phuong vu" w:date="2018-11-30T22:36:00Z">
                    <w:rPr>
                      <w:lang w:val="en-US"/>
                    </w:rPr>
                  </w:rPrChange>
                </w:rPr>
                <w:t>Cập nhật thông tin biên nhận</w:t>
              </w:r>
            </w:ins>
          </w:p>
        </w:tc>
      </w:tr>
      <w:tr w:rsidR="007846DD" w:rsidRPr="00920004" w14:paraId="6F74D009" w14:textId="77777777" w:rsidTr="007846DD">
        <w:trPr>
          <w:ins w:id="8531" w:author="phuong vu" w:date="2018-11-26T00:41:00Z"/>
        </w:trPr>
        <w:tc>
          <w:tcPr>
            <w:tcW w:w="2425" w:type="dxa"/>
          </w:tcPr>
          <w:p w14:paraId="347CACB3" w14:textId="77777777" w:rsidR="007846DD" w:rsidRPr="00920004" w:rsidRDefault="007846DD" w:rsidP="00D72BF9">
            <w:pPr>
              <w:rPr>
                <w:ins w:id="8532" w:author="phuong vu" w:date="2018-11-26T00:41:00Z"/>
                <w:b/>
                <w:rPrChange w:id="8533" w:author="phuong vu" w:date="2018-11-30T22:36:00Z">
                  <w:rPr>
                    <w:ins w:id="8534" w:author="phuong vu" w:date="2018-11-26T00:41:00Z"/>
                  </w:rPr>
                </w:rPrChange>
              </w:rPr>
              <w:pPrChange w:id="8535" w:author="phuong vu" w:date="2018-11-30T22:24:00Z">
                <w:pPr>
                  <w:spacing w:line="276" w:lineRule="auto"/>
                </w:pPr>
              </w:pPrChange>
            </w:pPr>
            <w:ins w:id="8536" w:author="phuong vu" w:date="2018-11-26T00:41:00Z">
              <w:r w:rsidRPr="00920004">
                <w:rPr>
                  <w:b/>
                  <w:rPrChange w:id="8537" w:author="phuong vu" w:date="2018-11-30T22:36:00Z">
                    <w:rPr/>
                  </w:rPrChange>
                </w:rPr>
                <w:t>Đối tượng sử dụng</w:t>
              </w:r>
            </w:ins>
          </w:p>
        </w:tc>
        <w:tc>
          <w:tcPr>
            <w:tcW w:w="6686" w:type="dxa"/>
          </w:tcPr>
          <w:p w14:paraId="2DFA1E9A" w14:textId="08BFDD0F" w:rsidR="007846DD" w:rsidRPr="00920004" w:rsidRDefault="007846DD" w:rsidP="00D72BF9">
            <w:pPr>
              <w:rPr>
                <w:ins w:id="8538" w:author="phuong vu" w:date="2018-11-26T00:41:00Z"/>
                <w:lang w:val="en-US"/>
                <w:rPrChange w:id="8539" w:author="phuong vu" w:date="2018-11-30T22:36:00Z">
                  <w:rPr>
                    <w:ins w:id="8540" w:author="phuong vu" w:date="2018-11-26T00:41:00Z"/>
                    <w:lang w:val="en-US"/>
                  </w:rPr>
                </w:rPrChange>
              </w:rPr>
              <w:pPrChange w:id="8541" w:author="phuong vu" w:date="2018-11-30T22:24:00Z">
                <w:pPr>
                  <w:spacing w:line="276" w:lineRule="auto"/>
                </w:pPr>
              </w:pPrChange>
            </w:pPr>
            <w:ins w:id="8542" w:author="phuong vu" w:date="2018-11-26T00:41:00Z">
              <w:r w:rsidRPr="00920004">
                <w:rPr>
                  <w:lang w:val="en-US"/>
                  <w:rPrChange w:id="8543" w:author="phuong vu" w:date="2018-11-30T22:36:00Z">
                    <w:rPr>
                      <w:lang w:val="en-US"/>
                    </w:rPr>
                  </w:rPrChange>
                </w:rPr>
                <w:t>Nhân viên chi nhánh</w:t>
              </w:r>
            </w:ins>
            <w:ins w:id="8544" w:author="phuong vu" w:date="2018-11-26T00:42:00Z">
              <w:r w:rsidR="008C30A2" w:rsidRPr="00920004">
                <w:rPr>
                  <w:lang w:val="en-US"/>
                  <w:rPrChange w:id="8545" w:author="phuong vu" w:date="2018-11-30T22:36:00Z">
                    <w:rPr>
                      <w:lang w:val="en-US"/>
                    </w:rPr>
                  </w:rPrChange>
                </w:rPr>
                <w:t xml:space="preserve"> (</w:t>
              </w:r>
              <w:r w:rsidR="008C30A2" w:rsidRPr="00920004">
                <w:rPr>
                  <w:lang w:val="en-US"/>
                  <w:rPrChange w:id="8546" w:author="phuong vu" w:date="2018-11-30T22:36:00Z">
                    <w:rPr>
                      <w:i/>
                      <w:lang w:val="en-US"/>
                    </w:rPr>
                  </w:rPrChange>
                </w:rPr>
                <w:t>Nhân viên nhận và trả quần áo)</w:t>
              </w:r>
            </w:ins>
          </w:p>
        </w:tc>
      </w:tr>
      <w:tr w:rsidR="007846DD" w:rsidRPr="00920004" w14:paraId="1EADBC77" w14:textId="77777777" w:rsidTr="007846DD">
        <w:trPr>
          <w:ins w:id="8547" w:author="phuong vu" w:date="2018-11-26T00:41:00Z"/>
        </w:trPr>
        <w:tc>
          <w:tcPr>
            <w:tcW w:w="2425" w:type="dxa"/>
          </w:tcPr>
          <w:p w14:paraId="6F5DDE28" w14:textId="77777777" w:rsidR="007846DD" w:rsidRPr="00920004" w:rsidRDefault="007846DD" w:rsidP="00D72BF9">
            <w:pPr>
              <w:rPr>
                <w:ins w:id="8548" w:author="phuong vu" w:date="2018-11-26T00:41:00Z"/>
                <w:b/>
                <w:rPrChange w:id="8549" w:author="phuong vu" w:date="2018-11-30T22:36:00Z">
                  <w:rPr>
                    <w:ins w:id="8550" w:author="phuong vu" w:date="2018-11-26T00:41:00Z"/>
                  </w:rPr>
                </w:rPrChange>
              </w:rPr>
              <w:pPrChange w:id="8551" w:author="phuong vu" w:date="2018-11-30T22:24:00Z">
                <w:pPr>
                  <w:spacing w:line="276" w:lineRule="auto"/>
                </w:pPr>
              </w:pPrChange>
            </w:pPr>
            <w:ins w:id="8552" w:author="phuong vu" w:date="2018-11-26T00:41:00Z">
              <w:r w:rsidRPr="00920004">
                <w:rPr>
                  <w:b/>
                  <w:rPrChange w:id="8553" w:author="phuong vu" w:date="2018-11-30T22:36:00Z">
                    <w:rPr/>
                  </w:rPrChange>
                </w:rPr>
                <w:t>Tiền điều kiện</w:t>
              </w:r>
            </w:ins>
          </w:p>
        </w:tc>
        <w:tc>
          <w:tcPr>
            <w:tcW w:w="6686" w:type="dxa"/>
          </w:tcPr>
          <w:p w14:paraId="7F208C27" w14:textId="013CB382" w:rsidR="007846DD" w:rsidRPr="00920004" w:rsidRDefault="007846DD" w:rsidP="00D72BF9">
            <w:pPr>
              <w:rPr>
                <w:ins w:id="8554" w:author="phuong vu" w:date="2018-11-26T00:41:00Z"/>
                <w:lang w:val="en-US"/>
                <w:rPrChange w:id="8555" w:author="phuong vu" w:date="2018-11-30T22:36:00Z">
                  <w:rPr>
                    <w:ins w:id="8556" w:author="phuong vu" w:date="2018-11-26T00:41:00Z"/>
                    <w:lang w:val="en-US"/>
                  </w:rPr>
                </w:rPrChange>
              </w:rPr>
              <w:pPrChange w:id="8557" w:author="phuong vu" w:date="2018-11-30T22:24:00Z">
                <w:pPr>
                  <w:spacing w:line="276" w:lineRule="auto"/>
                </w:pPr>
              </w:pPrChange>
            </w:pPr>
            <w:ins w:id="8558" w:author="phuong vu" w:date="2018-11-26T00:41:00Z">
              <w:r w:rsidRPr="00920004">
                <w:rPr>
                  <w:rPrChange w:id="8559" w:author="phuong vu" w:date="2018-11-30T22:36:00Z">
                    <w:rPr/>
                  </w:rPrChange>
                </w:rPr>
                <w:t>Truy cập được trang web quản lí và đăng nhập thành công vào hệ thống.</w:t>
              </w:r>
            </w:ins>
          </w:p>
        </w:tc>
      </w:tr>
      <w:tr w:rsidR="007846DD" w:rsidRPr="00920004" w14:paraId="6BD9291C" w14:textId="77777777" w:rsidTr="007846DD">
        <w:trPr>
          <w:ins w:id="8560" w:author="phuong vu" w:date="2018-11-26T00:41:00Z"/>
        </w:trPr>
        <w:tc>
          <w:tcPr>
            <w:tcW w:w="2425" w:type="dxa"/>
          </w:tcPr>
          <w:p w14:paraId="0A23E44B" w14:textId="77777777" w:rsidR="007846DD" w:rsidRPr="00920004" w:rsidRDefault="007846DD" w:rsidP="00D72BF9">
            <w:pPr>
              <w:rPr>
                <w:ins w:id="8561" w:author="phuong vu" w:date="2018-11-26T00:41:00Z"/>
                <w:b/>
                <w:rPrChange w:id="8562" w:author="phuong vu" w:date="2018-11-30T22:36:00Z">
                  <w:rPr>
                    <w:ins w:id="8563" w:author="phuong vu" w:date="2018-11-26T00:41:00Z"/>
                  </w:rPr>
                </w:rPrChange>
              </w:rPr>
              <w:pPrChange w:id="8564" w:author="phuong vu" w:date="2018-11-30T22:24:00Z">
                <w:pPr>
                  <w:spacing w:line="276" w:lineRule="auto"/>
                </w:pPr>
              </w:pPrChange>
            </w:pPr>
            <w:ins w:id="8565" w:author="phuong vu" w:date="2018-11-26T00:41:00Z">
              <w:r w:rsidRPr="00920004">
                <w:rPr>
                  <w:b/>
                  <w:rPrChange w:id="8566" w:author="phuong vu" w:date="2018-11-30T22:36:00Z">
                    <w:rPr/>
                  </w:rPrChange>
                </w:rPr>
                <w:t>Cách xử lí</w:t>
              </w:r>
            </w:ins>
          </w:p>
        </w:tc>
        <w:tc>
          <w:tcPr>
            <w:tcW w:w="6686" w:type="dxa"/>
          </w:tcPr>
          <w:p w14:paraId="1DF9DA87" w14:textId="553B9263" w:rsidR="007846DD" w:rsidRPr="00920004" w:rsidRDefault="007846DD" w:rsidP="00D72BF9">
            <w:pPr>
              <w:rPr>
                <w:ins w:id="8567" w:author="phuong vu" w:date="2018-11-26T00:41:00Z"/>
                <w:lang w:val="en-US"/>
                <w:rPrChange w:id="8568" w:author="phuong vu" w:date="2018-11-30T22:36:00Z">
                  <w:rPr>
                    <w:ins w:id="8569" w:author="phuong vu" w:date="2018-11-26T00:41:00Z"/>
                    <w:lang w:val="en-US"/>
                  </w:rPr>
                </w:rPrChange>
              </w:rPr>
              <w:pPrChange w:id="8570" w:author="phuong vu" w:date="2018-11-30T22:24:00Z">
                <w:pPr>
                  <w:spacing w:line="276" w:lineRule="auto"/>
                </w:pPr>
              </w:pPrChange>
            </w:pPr>
            <w:ins w:id="8571" w:author="phuong vu" w:date="2018-11-26T00:41:00Z">
              <w:r w:rsidRPr="00920004">
                <w:rPr>
                  <w:rPrChange w:id="8572" w:author="phuong vu" w:date="2018-11-30T22:36:00Z">
                    <w:rPr/>
                  </w:rPrChange>
                </w:rPr>
                <w:t xml:space="preserve">Bước 1: </w:t>
              </w:r>
              <w:r w:rsidRPr="00920004">
                <w:rPr>
                  <w:lang w:val="en-US"/>
                  <w:rPrChange w:id="8573" w:author="phuong vu" w:date="2018-11-30T22:36:00Z">
                    <w:rPr>
                      <w:lang w:val="en-US"/>
                    </w:rPr>
                  </w:rPrChange>
                </w:rPr>
                <w:t xml:space="preserve">Chọn </w:t>
              </w:r>
            </w:ins>
            <w:ins w:id="8574" w:author="phuong vu" w:date="2018-11-26T00:44:00Z">
              <w:r w:rsidR="008C30A2" w:rsidRPr="00920004">
                <w:rPr>
                  <w:lang w:val="en-US"/>
                  <w:rPrChange w:id="8575" w:author="phuong vu" w:date="2018-11-30T22:36:00Z">
                    <w:rPr>
                      <w:lang w:val="en-US"/>
                    </w:rPr>
                  </w:rPrChange>
                </w:rPr>
                <w:t>“</w:t>
              </w:r>
            </w:ins>
            <w:ins w:id="8576" w:author="phuong vu" w:date="2018-11-26T00:43:00Z">
              <w:r w:rsidR="008C30A2" w:rsidRPr="00920004">
                <w:rPr>
                  <w:lang w:val="en-US"/>
                  <w:rPrChange w:id="8577" w:author="phuong vu" w:date="2018-11-30T22:36:00Z">
                    <w:rPr>
                      <w:lang w:val="en-US"/>
                    </w:rPr>
                  </w:rPrChange>
                </w:rPr>
                <w:t>Biên nhận khách hàng</w:t>
              </w:r>
            </w:ins>
            <w:ins w:id="8578" w:author="phuong vu" w:date="2018-11-26T00:44:00Z">
              <w:r w:rsidR="008C30A2" w:rsidRPr="00920004">
                <w:rPr>
                  <w:lang w:val="en-US"/>
                  <w:rPrChange w:id="8579" w:author="phuong vu" w:date="2018-11-30T22:36:00Z">
                    <w:rPr>
                      <w:lang w:val="en-US"/>
                    </w:rPr>
                  </w:rPrChange>
                </w:rPr>
                <w:t>”</w:t>
              </w:r>
            </w:ins>
            <w:ins w:id="8580" w:author="phuong vu" w:date="2018-11-26T00:43:00Z">
              <w:r w:rsidR="008C30A2" w:rsidRPr="00920004">
                <w:rPr>
                  <w:lang w:val="en-US"/>
                  <w:rPrChange w:id="8581" w:author="phuong vu" w:date="2018-11-30T22:36:00Z">
                    <w:rPr>
                      <w:lang w:val="en-US"/>
                    </w:rPr>
                  </w:rPrChange>
                </w:rPr>
                <w:t>.</w:t>
              </w:r>
            </w:ins>
            <w:ins w:id="8582" w:author="phuong vu" w:date="2018-11-26T00:44:00Z">
              <w:r w:rsidR="008C30A2" w:rsidRPr="00920004">
                <w:rPr>
                  <w:lang w:val="en-US"/>
                  <w:rPrChange w:id="8583" w:author="phuong vu" w:date="2018-11-30T22:36:00Z">
                    <w:rPr>
                      <w:lang w:val="en-US"/>
                    </w:rPr>
                  </w:rPrChange>
                </w:rPr>
                <w:t xml:space="preserve"> Sau đó, chọn “Chờ lấy đồ”</w:t>
              </w:r>
            </w:ins>
            <w:ins w:id="8584" w:author="phuong vu" w:date="2018-11-26T00:45:00Z">
              <w:r w:rsidR="008C30A2" w:rsidRPr="00920004">
                <w:rPr>
                  <w:lang w:val="en-US"/>
                  <w:rPrChange w:id="8585" w:author="phuong vu" w:date="2018-11-30T22:36:00Z">
                    <w:rPr>
                      <w:lang w:val="en-US"/>
                    </w:rPr>
                  </w:rPrChange>
                </w:rPr>
                <w:t xml:space="preserve"> hoặc chọn “</w:t>
              </w:r>
              <w:r w:rsidR="008C30A2" w:rsidRPr="00920004">
                <w:rPr>
                  <w:lang w:val="en-US"/>
                  <w:rPrChange w:id="8586" w:author="phuong vu" w:date="2018-11-30T22:36:00Z">
                    <w:rPr>
                      <w:i/>
                      <w:lang w:val="en-US"/>
                    </w:rPr>
                  </w:rPrChange>
                </w:rPr>
                <w:t>Chờ trả đồ</w:t>
              </w:r>
              <w:r w:rsidR="008C30A2" w:rsidRPr="00920004">
                <w:rPr>
                  <w:lang w:val="en-US"/>
                  <w:rPrChange w:id="8587" w:author="phuong vu" w:date="2018-11-30T22:36:00Z">
                    <w:rPr>
                      <w:lang w:val="en-US"/>
                    </w:rPr>
                  </w:rPrChange>
                </w:rPr>
                <w:t>”.</w:t>
              </w:r>
            </w:ins>
          </w:p>
          <w:p w14:paraId="1541393F" w14:textId="597FA620" w:rsidR="007846DD" w:rsidRPr="00920004" w:rsidRDefault="007846DD" w:rsidP="00D72BF9">
            <w:pPr>
              <w:rPr>
                <w:ins w:id="8588" w:author="phuong vu" w:date="2018-11-26T00:45:00Z"/>
                <w:lang w:val="en-US"/>
                <w:rPrChange w:id="8589" w:author="phuong vu" w:date="2018-11-30T22:36:00Z">
                  <w:rPr>
                    <w:ins w:id="8590" w:author="phuong vu" w:date="2018-11-26T00:45:00Z"/>
                    <w:lang w:val="en-US"/>
                  </w:rPr>
                </w:rPrChange>
              </w:rPr>
              <w:pPrChange w:id="8591" w:author="phuong vu" w:date="2018-11-30T22:24:00Z">
                <w:pPr>
                  <w:spacing w:line="276" w:lineRule="auto"/>
                </w:pPr>
              </w:pPrChange>
            </w:pPr>
            <w:ins w:id="8592" w:author="phuong vu" w:date="2018-11-26T00:41:00Z">
              <w:r w:rsidRPr="00920004">
                <w:rPr>
                  <w:lang w:val="en-US"/>
                  <w:rPrChange w:id="8593" w:author="phuong vu" w:date="2018-11-30T22:36:00Z">
                    <w:rPr>
                      <w:lang w:val="en-US"/>
                    </w:rPr>
                  </w:rPrChange>
                </w:rPr>
                <w:t xml:space="preserve">Bước 2: </w:t>
              </w:r>
            </w:ins>
            <w:ins w:id="8594" w:author="phuong vu" w:date="2018-11-26T00:43:00Z">
              <w:r w:rsidR="008C30A2" w:rsidRPr="00920004">
                <w:rPr>
                  <w:lang w:val="en-US"/>
                  <w:rPrChange w:id="8595" w:author="phuong vu" w:date="2018-11-30T22:36:00Z">
                    <w:rPr>
                      <w:lang w:val="en-US"/>
                    </w:rPr>
                  </w:rPrChange>
                </w:rPr>
                <w:t>Chọn b</w:t>
              </w:r>
            </w:ins>
            <w:ins w:id="8596" w:author="phuong vu" w:date="2018-11-26T00:44:00Z">
              <w:r w:rsidR="008C30A2" w:rsidRPr="00920004">
                <w:rPr>
                  <w:lang w:val="en-US"/>
                  <w:rPrChange w:id="8597" w:author="phuong vu" w:date="2018-11-30T22:36:00Z">
                    <w:rPr>
                      <w:lang w:val="en-US"/>
                    </w:rPr>
                  </w:rPrChange>
                </w:rPr>
                <w:t>iên nhận</w:t>
              </w:r>
            </w:ins>
            <w:ins w:id="8598" w:author="phuong vu" w:date="2018-11-26T00:45:00Z">
              <w:r w:rsidR="008C30A2" w:rsidRPr="00920004">
                <w:rPr>
                  <w:lang w:val="en-US"/>
                  <w:rPrChange w:id="8599" w:author="phuong vu" w:date="2018-11-30T22:36:00Z">
                    <w:rPr>
                      <w:lang w:val="en-US"/>
                    </w:rPr>
                  </w:rPrChange>
                </w:rPr>
                <w:t>.</w:t>
              </w:r>
            </w:ins>
          </w:p>
          <w:p w14:paraId="20A2BD19" w14:textId="208495AD" w:rsidR="008C30A2" w:rsidRPr="00920004" w:rsidRDefault="008C30A2" w:rsidP="00D72BF9">
            <w:pPr>
              <w:rPr>
                <w:ins w:id="8600" w:author="phuong vu" w:date="2018-11-26T00:47:00Z"/>
                <w:lang w:val="en-US"/>
                <w:rPrChange w:id="8601" w:author="phuong vu" w:date="2018-11-30T22:36:00Z">
                  <w:rPr>
                    <w:ins w:id="8602" w:author="phuong vu" w:date="2018-11-26T00:47:00Z"/>
                    <w:lang w:val="en-US"/>
                  </w:rPr>
                </w:rPrChange>
              </w:rPr>
              <w:pPrChange w:id="8603" w:author="phuong vu" w:date="2018-11-30T22:24:00Z">
                <w:pPr>
                  <w:spacing w:line="276" w:lineRule="auto"/>
                </w:pPr>
              </w:pPrChange>
            </w:pPr>
            <w:ins w:id="8604" w:author="phuong vu" w:date="2018-11-26T00:45:00Z">
              <w:r w:rsidRPr="00920004">
                <w:rPr>
                  <w:lang w:val="en-US"/>
                  <w:rPrChange w:id="8605" w:author="phuong vu" w:date="2018-11-30T22:36:00Z">
                    <w:rPr>
                      <w:lang w:val="en-US"/>
                    </w:rPr>
                  </w:rPrChange>
                </w:rPr>
                <w:t xml:space="preserve">Bước 3: Nếu biên nhận chưa </w:t>
              </w:r>
            </w:ins>
            <w:ins w:id="8606" w:author="phuong vu" w:date="2018-11-26T00:46:00Z">
              <w:r w:rsidRPr="00920004">
                <w:rPr>
                  <w:lang w:val="en-US"/>
                  <w:rPrChange w:id="8607" w:author="phuong vu" w:date="2018-11-30T22:36:00Z">
                    <w:rPr>
                      <w:lang w:val="en-US"/>
                    </w:rPr>
                  </w:rPrChange>
                </w:rPr>
                <w:t>có nhân viên lấy hoặc trả quần áo thì chọn “</w:t>
              </w:r>
              <w:r w:rsidRPr="00920004">
                <w:rPr>
                  <w:lang w:val="en-US"/>
                  <w:rPrChange w:id="8608" w:author="phuong vu" w:date="2018-11-30T22:36:00Z">
                    <w:rPr>
                      <w:i/>
                      <w:lang w:val="en-US"/>
                    </w:rPr>
                  </w:rPrChange>
                </w:rPr>
                <w:t>Lấy đồ</w:t>
              </w:r>
              <w:r w:rsidRPr="00920004">
                <w:rPr>
                  <w:lang w:val="en-US"/>
                  <w:rPrChange w:id="8609" w:author="phuong vu" w:date="2018-11-30T22:36:00Z">
                    <w:rPr>
                      <w:lang w:val="en-US"/>
                    </w:rPr>
                  </w:rPrChange>
                </w:rPr>
                <w:t>” hoặc “</w:t>
              </w:r>
            </w:ins>
            <w:ins w:id="8610" w:author="phuong vu" w:date="2018-11-26T00:47:00Z">
              <w:r w:rsidRPr="00920004">
                <w:rPr>
                  <w:lang w:val="en-US"/>
                  <w:rPrChange w:id="8611" w:author="phuong vu" w:date="2018-11-30T22:36:00Z">
                    <w:rPr>
                      <w:i/>
                      <w:lang w:val="en-US"/>
                    </w:rPr>
                  </w:rPrChange>
                </w:rPr>
                <w:t>Trả đồ</w:t>
              </w:r>
            </w:ins>
            <w:ins w:id="8612" w:author="phuong vu" w:date="2018-11-26T00:46:00Z">
              <w:r w:rsidRPr="00920004">
                <w:rPr>
                  <w:lang w:val="en-US"/>
                  <w:rPrChange w:id="8613" w:author="phuong vu" w:date="2018-11-30T22:36:00Z">
                    <w:rPr>
                      <w:lang w:val="en-US"/>
                    </w:rPr>
                  </w:rPrChange>
                </w:rPr>
                <w:t>”</w:t>
              </w:r>
            </w:ins>
            <w:ins w:id="8614" w:author="phuong vu" w:date="2018-11-26T00:47:00Z">
              <w:r w:rsidRPr="00920004">
                <w:rPr>
                  <w:lang w:val="en-US"/>
                  <w:rPrChange w:id="8615" w:author="phuong vu" w:date="2018-11-30T22:36:00Z">
                    <w:rPr>
                      <w:lang w:val="en-US"/>
                    </w:rPr>
                  </w:rPrChange>
                </w:rPr>
                <w:t>. Chọn nút “</w:t>
              </w:r>
              <w:r w:rsidRPr="00920004">
                <w:rPr>
                  <w:lang w:val="en-US"/>
                  <w:rPrChange w:id="8616" w:author="phuong vu" w:date="2018-11-30T22:36:00Z">
                    <w:rPr>
                      <w:i/>
                      <w:lang w:val="en-US"/>
                    </w:rPr>
                  </w:rPrChange>
                </w:rPr>
                <w:t>Cập nhật biên nhận</w:t>
              </w:r>
              <w:r w:rsidRPr="00920004">
                <w:rPr>
                  <w:lang w:val="en-US"/>
                  <w:rPrChange w:id="8617" w:author="phuong vu" w:date="2018-11-30T22:36:00Z">
                    <w:rPr>
                      <w:lang w:val="en-US"/>
                    </w:rPr>
                  </w:rPrChange>
                </w:rPr>
                <w:t>”.</w:t>
              </w:r>
            </w:ins>
          </w:p>
          <w:p w14:paraId="196ED8B4" w14:textId="248FFCD4" w:rsidR="008C30A2" w:rsidRPr="00920004" w:rsidRDefault="008C30A2" w:rsidP="00D72BF9">
            <w:pPr>
              <w:rPr>
                <w:ins w:id="8618" w:author="phuong vu" w:date="2018-11-26T00:49:00Z"/>
                <w:lang w:val="en-US"/>
                <w:rPrChange w:id="8619" w:author="phuong vu" w:date="2018-11-30T22:36:00Z">
                  <w:rPr>
                    <w:ins w:id="8620" w:author="phuong vu" w:date="2018-11-26T00:49:00Z"/>
                    <w:lang w:val="en-US"/>
                  </w:rPr>
                </w:rPrChange>
              </w:rPr>
              <w:pPrChange w:id="8621" w:author="phuong vu" w:date="2018-11-30T22:24:00Z">
                <w:pPr>
                  <w:spacing w:line="276" w:lineRule="auto"/>
                </w:pPr>
              </w:pPrChange>
            </w:pPr>
            <w:ins w:id="8622" w:author="phuong vu" w:date="2018-11-26T00:47:00Z">
              <w:r w:rsidRPr="00920004">
                <w:rPr>
                  <w:lang w:val="en-US"/>
                  <w:rPrChange w:id="8623" w:author="phuong vu" w:date="2018-11-30T22:36:00Z">
                    <w:rPr>
                      <w:lang w:val="en-US"/>
                    </w:rPr>
                  </w:rPrChange>
                </w:rPr>
                <w:t>B</w:t>
              </w:r>
            </w:ins>
            <w:ins w:id="8624" w:author="phuong vu" w:date="2018-11-26T00:48:00Z">
              <w:r w:rsidRPr="00920004">
                <w:rPr>
                  <w:lang w:val="en-US"/>
                  <w:rPrChange w:id="8625" w:author="phuong vu" w:date="2018-11-30T22:36:00Z">
                    <w:rPr>
                      <w:lang w:val="en-US"/>
                    </w:rPr>
                  </w:rPrChange>
                </w:rPr>
                <w:t xml:space="preserve">ước 4: Điền thông tin theo yêu cầu. </w:t>
              </w:r>
            </w:ins>
          </w:p>
          <w:p w14:paraId="1DF8C639" w14:textId="65FC7055" w:rsidR="007846DD" w:rsidRPr="00920004" w:rsidRDefault="007846DD" w:rsidP="00D72BF9">
            <w:pPr>
              <w:rPr>
                <w:ins w:id="8626" w:author="phuong vu" w:date="2018-11-26T00:41:00Z"/>
                <w:lang w:val="en-US"/>
                <w:rPrChange w:id="8627" w:author="phuong vu" w:date="2018-11-30T22:36:00Z">
                  <w:rPr>
                    <w:ins w:id="8628" w:author="phuong vu" w:date="2018-11-26T00:41:00Z"/>
                    <w:lang w:val="en-US"/>
                  </w:rPr>
                </w:rPrChange>
              </w:rPr>
              <w:pPrChange w:id="8629" w:author="phuong vu" w:date="2018-11-30T22:24:00Z">
                <w:pPr>
                  <w:spacing w:line="276" w:lineRule="auto"/>
                </w:pPr>
              </w:pPrChange>
            </w:pPr>
            <w:ins w:id="8630" w:author="phuong vu" w:date="2018-11-26T00:41:00Z">
              <w:r w:rsidRPr="00920004">
                <w:rPr>
                  <w:rPrChange w:id="8631" w:author="phuong vu" w:date="2018-11-30T22:36:00Z">
                    <w:rPr/>
                  </w:rPrChange>
                </w:rPr>
                <w:t xml:space="preserve">Bước </w:t>
              </w:r>
            </w:ins>
            <w:ins w:id="8632" w:author="phuong vu" w:date="2018-11-26T00:51:00Z">
              <w:r w:rsidR="008C30A2" w:rsidRPr="00920004">
                <w:rPr>
                  <w:lang w:val="en-US"/>
                  <w:rPrChange w:id="8633" w:author="phuong vu" w:date="2018-11-30T22:36:00Z">
                    <w:rPr>
                      <w:lang w:val="en-US"/>
                    </w:rPr>
                  </w:rPrChange>
                </w:rPr>
                <w:t>5</w:t>
              </w:r>
            </w:ins>
            <w:ins w:id="8634" w:author="phuong vu" w:date="2018-11-26T00:41:00Z">
              <w:r w:rsidRPr="00920004">
                <w:rPr>
                  <w:rPrChange w:id="8635" w:author="phuong vu" w:date="2018-11-30T22:36:00Z">
                    <w:rPr/>
                  </w:rPrChange>
                </w:rPr>
                <w:t xml:space="preserve">: </w:t>
              </w:r>
              <w:r w:rsidRPr="00920004">
                <w:rPr>
                  <w:lang w:val="en-US"/>
                  <w:rPrChange w:id="8636" w:author="phuong vu" w:date="2018-11-30T22:36:00Z">
                    <w:rPr>
                      <w:lang w:val="en-US"/>
                    </w:rPr>
                  </w:rPrChange>
                </w:rPr>
                <w:t>Chọn nút “</w:t>
              </w:r>
              <w:r w:rsidRPr="00920004">
                <w:rPr>
                  <w:lang w:val="en-US"/>
                  <w:rPrChange w:id="8637" w:author="phuong vu" w:date="2018-11-30T22:36:00Z">
                    <w:rPr>
                      <w:i/>
                      <w:lang w:val="en-US"/>
                    </w:rPr>
                  </w:rPrChange>
                </w:rPr>
                <w:t xml:space="preserve">Cập nhật </w:t>
              </w:r>
            </w:ins>
            <w:ins w:id="8638" w:author="phuong vu" w:date="2018-11-26T00:50:00Z">
              <w:r w:rsidR="008C30A2" w:rsidRPr="00920004">
                <w:rPr>
                  <w:lang w:val="en-US"/>
                  <w:rPrChange w:id="8639" w:author="phuong vu" w:date="2018-11-30T22:36:00Z">
                    <w:rPr>
                      <w:i/>
                      <w:lang w:val="en-US"/>
                    </w:rPr>
                  </w:rPrChange>
                </w:rPr>
                <w:t>biên nhận</w:t>
              </w:r>
            </w:ins>
            <w:ins w:id="8640" w:author="phuong vu" w:date="2018-11-26T00:41:00Z">
              <w:r w:rsidRPr="00920004">
                <w:rPr>
                  <w:lang w:val="en-US"/>
                  <w:rPrChange w:id="8641" w:author="phuong vu" w:date="2018-11-30T22:36:00Z">
                    <w:rPr>
                      <w:lang w:val="en-US"/>
                    </w:rPr>
                  </w:rPrChange>
                </w:rPr>
                <w:t>” để lưu lại.</w:t>
              </w:r>
            </w:ins>
          </w:p>
        </w:tc>
      </w:tr>
      <w:tr w:rsidR="007846DD" w:rsidRPr="00920004" w14:paraId="71E4F4A3" w14:textId="77777777" w:rsidTr="007846DD">
        <w:trPr>
          <w:ins w:id="8642" w:author="phuong vu" w:date="2018-11-26T00:41:00Z"/>
        </w:trPr>
        <w:tc>
          <w:tcPr>
            <w:tcW w:w="2425" w:type="dxa"/>
          </w:tcPr>
          <w:p w14:paraId="050B150E" w14:textId="77777777" w:rsidR="007846DD" w:rsidRPr="00920004" w:rsidRDefault="007846DD" w:rsidP="00D72BF9">
            <w:pPr>
              <w:rPr>
                <w:ins w:id="8643" w:author="phuong vu" w:date="2018-11-26T00:41:00Z"/>
                <w:b/>
                <w:lang w:val="en-US"/>
                <w:rPrChange w:id="8644" w:author="phuong vu" w:date="2018-11-30T22:36:00Z">
                  <w:rPr>
                    <w:ins w:id="8645" w:author="phuong vu" w:date="2018-11-26T00:41:00Z"/>
                    <w:b/>
                  </w:rPr>
                </w:rPrChange>
              </w:rPr>
              <w:pPrChange w:id="8646" w:author="phuong vu" w:date="2018-11-30T22:24:00Z">
                <w:pPr>
                  <w:spacing w:line="276" w:lineRule="auto"/>
                </w:pPr>
              </w:pPrChange>
            </w:pPr>
            <w:ins w:id="8647" w:author="phuong vu" w:date="2018-11-26T00:41:00Z">
              <w:r w:rsidRPr="00920004">
                <w:rPr>
                  <w:b/>
                  <w:rPrChange w:id="8648" w:author="phuong vu" w:date="2018-11-30T22:36:00Z">
                    <w:rPr/>
                  </w:rPrChange>
                </w:rPr>
                <w:t>Kết quả</w:t>
              </w:r>
            </w:ins>
          </w:p>
        </w:tc>
        <w:tc>
          <w:tcPr>
            <w:tcW w:w="6686" w:type="dxa"/>
          </w:tcPr>
          <w:p w14:paraId="1533738F" w14:textId="06AE3E93" w:rsidR="007846DD" w:rsidRPr="00920004" w:rsidRDefault="007846DD" w:rsidP="00D72BF9">
            <w:pPr>
              <w:rPr>
                <w:ins w:id="8649" w:author="phuong vu" w:date="2018-11-26T00:41:00Z"/>
                <w:lang w:val="en-US"/>
                <w:rPrChange w:id="8650" w:author="phuong vu" w:date="2018-11-30T22:36:00Z">
                  <w:rPr>
                    <w:ins w:id="8651" w:author="phuong vu" w:date="2018-11-26T00:41:00Z"/>
                    <w:lang w:val="en-US"/>
                  </w:rPr>
                </w:rPrChange>
              </w:rPr>
              <w:pPrChange w:id="8652" w:author="phuong vu" w:date="2018-11-30T22:24:00Z">
                <w:pPr>
                  <w:spacing w:line="276" w:lineRule="auto"/>
                  <w:jc w:val="left"/>
                </w:pPr>
              </w:pPrChange>
            </w:pPr>
            <w:ins w:id="8653" w:author="phuong vu" w:date="2018-11-26T00:41:00Z">
              <w:r w:rsidRPr="00920004">
                <w:rPr>
                  <w:lang w:val="en-US"/>
                  <w:rPrChange w:id="8654" w:author="phuong vu" w:date="2018-11-30T22:36:00Z">
                    <w:rPr>
                      <w:lang w:val="en-US"/>
                    </w:rPr>
                  </w:rPrChange>
                </w:rPr>
                <w:t xml:space="preserve">Hiển thị thông tin chi tiết </w:t>
              </w:r>
            </w:ins>
            <w:ins w:id="8655" w:author="phuong vu" w:date="2018-11-26T00:50:00Z">
              <w:r w:rsidR="008C30A2" w:rsidRPr="00920004">
                <w:rPr>
                  <w:lang w:val="en-US"/>
                  <w:rPrChange w:id="8656" w:author="phuong vu" w:date="2018-11-30T22:36:00Z">
                    <w:rPr>
                      <w:lang w:val="en-US"/>
                    </w:rPr>
                  </w:rPrChange>
                </w:rPr>
                <w:t>biên nhận</w:t>
              </w:r>
            </w:ins>
            <w:ins w:id="8657" w:author="phuong vu" w:date="2018-11-26T00:41:00Z">
              <w:r w:rsidRPr="00920004">
                <w:rPr>
                  <w:lang w:val="en-US"/>
                  <w:rPrChange w:id="8658" w:author="phuong vu" w:date="2018-11-30T22:36:00Z">
                    <w:rPr>
                      <w:lang w:val="en-US"/>
                    </w:rPr>
                  </w:rPrChange>
                </w:rPr>
                <w:t xml:space="preserve"> với thông tin mới.</w:t>
              </w:r>
            </w:ins>
          </w:p>
        </w:tc>
      </w:tr>
      <w:tr w:rsidR="007846DD" w:rsidRPr="00920004" w14:paraId="2CABDEBA" w14:textId="77777777" w:rsidTr="007846DD">
        <w:trPr>
          <w:ins w:id="8659" w:author="phuong vu" w:date="2018-11-26T00:41:00Z"/>
        </w:trPr>
        <w:tc>
          <w:tcPr>
            <w:tcW w:w="2425" w:type="dxa"/>
          </w:tcPr>
          <w:p w14:paraId="7789FA30" w14:textId="77777777" w:rsidR="007846DD" w:rsidRPr="00920004" w:rsidRDefault="007846DD" w:rsidP="00D72BF9">
            <w:pPr>
              <w:rPr>
                <w:ins w:id="8660" w:author="phuong vu" w:date="2018-11-26T00:41:00Z"/>
                <w:b/>
                <w:rPrChange w:id="8661" w:author="phuong vu" w:date="2018-11-30T22:36:00Z">
                  <w:rPr>
                    <w:ins w:id="8662" w:author="phuong vu" w:date="2018-11-26T00:41:00Z"/>
                  </w:rPr>
                </w:rPrChange>
              </w:rPr>
              <w:pPrChange w:id="8663" w:author="phuong vu" w:date="2018-11-30T22:24:00Z">
                <w:pPr>
                  <w:spacing w:line="276" w:lineRule="auto"/>
                </w:pPr>
              </w:pPrChange>
            </w:pPr>
            <w:ins w:id="8664" w:author="phuong vu" w:date="2018-11-26T00:41:00Z">
              <w:r w:rsidRPr="00920004">
                <w:rPr>
                  <w:b/>
                  <w:rPrChange w:id="8665" w:author="phuong vu" w:date="2018-11-30T22:36:00Z">
                    <w:rPr/>
                  </w:rPrChange>
                </w:rPr>
                <w:t>Ghi chú</w:t>
              </w:r>
            </w:ins>
          </w:p>
        </w:tc>
        <w:tc>
          <w:tcPr>
            <w:tcW w:w="6686" w:type="dxa"/>
          </w:tcPr>
          <w:p w14:paraId="034FEFB7" w14:textId="77777777" w:rsidR="007846DD" w:rsidRPr="00920004" w:rsidRDefault="007846DD" w:rsidP="00D72BF9">
            <w:pPr>
              <w:rPr>
                <w:ins w:id="8666" w:author="phuong vu" w:date="2018-11-26T00:41:00Z"/>
                <w:rPrChange w:id="8667" w:author="phuong vu" w:date="2018-11-30T22:36:00Z">
                  <w:rPr>
                    <w:ins w:id="8668" w:author="phuong vu" w:date="2018-11-26T00:41:00Z"/>
                  </w:rPr>
                </w:rPrChange>
              </w:rPr>
              <w:pPrChange w:id="8669" w:author="phuong vu" w:date="2018-11-30T22:24:00Z">
                <w:pPr>
                  <w:keepNext/>
                  <w:spacing w:line="276" w:lineRule="auto"/>
                </w:pPr>
              </w:pPrChange>
            </w:pPr>
          </w:p>
        </w:tc>
      </w:tr>
    </w:tbl>
    <w:p w14:paraId="28B1D864" w14:textId="548FBFD2" w:rsidR="008C30A2" w:rsidRPr="00920004" w:rsidRDefault="008C30A2" w:rsidP="00A17FA5">
      <w:pPr>
        <w:pStyle w:val="Caption"/>
        <w:rPr>
          <w:ins w:id="8670" w:author="phuong vu" w:date="2018-11-26T00:51:00Z"/>
          <w:lang w:val="en-US"/>
          <w:rPrChange w:id="8671" w:author="phuong vu" w:date="2018-11-30T22:36:00Z">
            <w:rPr>
              <w:ins w:id="8672" w:author="phuong vu" w:date="2018-11-26T00:51:00Z"/>
              <w:lang w:val="en-US"/>
            </w:rPr>
          </w:rPrChange>
        </w:rPr>
        <w:pPrChange w:id="8673" w:author="phuong vu" w:date="2018-11-30T22:42:00Z">
          <w:pPr>
            <w:pStyle w:val="Caption"/>
          </w:pPr>
        </w:pPrChange>
      </w:pPr>
      <w:bookmarkStart w:id="8674" w:name="_Toc531381602"/>
      <w:ins w:id="8675" w:author="phuong vu" w:date="2018-11-26T00:51:00Z">
        <w:r w:rsidRPr="00920004">
          <w:rPr>
            <w:rPrChange w:id="8676" w:author="phuong vu" w:date="2018-11-30T22:36:00Z">
              <w:rPr/>
            </w:rPrChange>
          </w:rPr>
          <w:t xml:space="preserve">Bảng </w:t>
        </w:r>
      </w:ins>
      <w:ins w:id="8677" w:author="phuong vu" w:date="2018-11-30T14:54:00Z">
        <w:r w:rsidR="00D632EE" w:rsidRPr="00920004">
          <w:rPr>
            <w:rPrChange w:id="8678" w:author="phuong vu" w:date="2018-11-30T22:36:00Z">
              <w:rPr/>
            </w:rPrChange>
          </w:rPr>
          <w:fldChar w:fldCharType="begin"/>
        </w:r>
        <w:r w:rsidR="00D632EE" w:rsidRPr="00920004">
          <w:rPr>
            <w:rPrChange w:id="8679" w:author="phuong vu" w:date="2018-11-30T22:36:00Z">
              <w:rPr/>
            </w:rPrChange>
          </w:rPr>
          <w:instrText xml:space="preserve"> STYLEREF 1 \s </w:instrText>
        </w:r>
      </w:ins>
      <w:r w:rsidR="00D632EE" w:rsidRPr="00920004">
        <w:rPr>
          <w:rPrChange w:id="8680" w:author="phuong vu" w:date="2018-11-30T22:36:00Z">
            <w:rPr/>
          </w:rPrChange>
        </w:rPr>
        <w:fldChar w:fldCharType="separate"/>
      </w:r>
      <w:r w:rsidR="00B5490C">
        <w:rPr>
          <w:noProof/>
        </w:rPr>
        <w:t>1</w:t>
      </w:r>
      <w:ins w:id="8681" w:author="phuong vu" w:date="2018-11-30T14:54:00Z">
        <w:r w:rsidR="00D632EE" w:rsidRPr="00920004">
          <w:rPr>
            <w:rPrChange w:id="8682" w:author="phuong vu" w:date="2018-11-30T22:36:00Z">
              <w:rPr/>
            </w:rPrChange>
          </w:rPr>
          <w:fldChar w:fldCharType="end"/>
        </w:r>
        <w:r w:rsidR="00D632EE" w:rsidRPr="00920004">
          <w:rPr>
            <w:rPrChange w:id="8683" w:author="phuong vu" w:date="2018-11-30T22:36:00Z">
              <w:rPr/>
            </w:rPrChange>
          </w:rPr>
          <w:t>.</w:t>
        </w:r>
        <w:r w:rsidR="00D632EE" w:rsidRPr="00920004">
          <w:rPr>
            <w:rPrChange w:id="8684" w:author="phuong vu" w:date="2018-11-30T22:36:00Z">
              <w:rPr/>
            </w:rPrChange>
          </w:rPr>
          <w:fldChar w:fldCharType="begin"/>
        </w:r>
        <w:r w:rsidR="00D632EE" w:rsidRPr="00920004">
          <w:rPr>
            <w:rPrChange w:id="8685" w:author="phuong vu" w:date="2018-11-30T22:36:00Z">
              <w:rPr/>
            </w:rPrChange>
          </w:rPr>
          <w:instrText xml:space="preserve"> SEQ Bảng \* ARABIC \s 1 </w:instrText>
        </w:r>
      </w:ins>
      <w:r w:rsidR="00D632EE" w:rsidRPr="00920004">
        <w:rPr>
          <w:rPrChange w:id="8686" w:author="phuong vu" w:date="2018-11-30T22:36:00Z">
            <w:rPr/>
          </w:rPrChange>
        </w:rPr>
        <w:fldChar w:fldCharType="separate"/>
      </w:r>
      <w:ins w:id="8687" w:author="phuong vu" w:date="2018-11-30T22:44:00Z">
        <w:r w:rsidR="00B5490C">
          <w:rPr>
            <w:noProof/>
          </w:rPr>
          <w:t>10</w:t>
        </w:r>
      </w:ins>
      <w:ins w:id="8688" w:author="phuong vu" w:date="2018-11-30T14:54:00Z">
        <w:r w:rsidR="00D632EE" w:rsidRPr="00920004">
          <w:rPr>
            <w:rPrChange w:id="8689" w:author="phuong vu" w:date="2018-11-30T22:36:00Z">
              <w:rPr/>
            </w:rPrChange>
          </w:rPr>
          <w:fldChar w:fldCharType="end"/>
        </w:r>
      </w:ins>
      <w:ins w:id="8690" w:author="phuong vu" w:date="2018-11-26T00:51:00Z">
        <w:r w:rsidRPr="00920004">
          <w:rPr>
            <w:lang w:val="en-US"/>
            <w:rPrChange w:id="8691" w:author="phuong vu" w:date="2018-11-30T22:36:00Z">
              <w:rPr>
                <w:lang w:val="en-US"/>
              </w:rPr>
            </w:rPrChange>
          </w:rPr>
          <w:t xml:space="preserve"> Chức năng cập nhật thông tin biên nhận</w:t>
        </w:r>
        <w:bookmarkEnd w:id="8674"/>
      </w:ins>
    </w:p>
    <w:p w14:paraId="475E702C" w14:textId="341FA736" w:rsidR="007846DD" w:rsidRPr="00920004" w:rsidRDefault="008C30A2" w:rsidP="00BD0851">
      <w:pPr>
        <w:spacing w:before="240" w:line="0" w:lineRule="atLeast"/>
        <w:jc w:val="left"/>
        <w:rPr>
          <w:ins w:id="8692" w:author="phuong vu" w:date="2018-11-22T13:51:00Z"/>
          <w:iCs/>
          <w:szCs w:val="18"/>
          <w:lang w:val="en-US"/>
          <w:rPrChange w:id="8693" w:author="phuong vu" w:date="2018-11-30T22:36:00Z">
            <w:rPr>
              <w:ins w:id="8694" w:author="phuong vu" w:date="2018-11-22T13:51:00Z"/>
            </w:rPr>
          </w:rPrChange>
        </w:rPr>
        <w:pPrChange w:id="8695" w:author="phuong vu" w:date="2018-11-30T14:16:00Z">
          <w:pPr/>
        </w:pPrChange>
      </w:pPr>
      <w:ins w:id="8696" w:author="phuong vu" w:date="2018-11-26T00:51:00Z">
        <w:r w:rsidRPr="00920004">
          <w:rPr>
            <w:lang w:val="en-US"/>
            <w:rPrChange w:id="8697" w:author="phuong vu" w:date="2018-11-30T22:36:00Z">
              <w:rPr>
                <w:lang w:val="en-US"/>
              </w:rPr>
            </w:rPrChange>
          </w:rPr>
          <w:br w:type="page"/>
        </w:r>
      </w:ins>
    </w:p>
    <w:p w14:paraId="5AA65B20" w14:textId="77777777" w:rsidR="00C774DC" w:rsidRPr="00920004" w:rsidRDefault="00C774DC" w:rsidP="00D72BF9">
      <w:pPr>
        <w:pStyle w:val="Heading3"/>
        <w:rPr>
          <w:ins w:id="8698" w:author="phuong vu" w:date="2018-11-22T13:51:00Z"/>
          <w:rPrChange w:id="8699" w:author="phuong vu" w:date="2018-11-30T22:36:00Z">
            <w:rPr>
              <w:ins w:id="8700" w:author="phuong vu" w:date="2018-11-22T13:51:00Z"/>
            </w:rPr>
          </w:rPrChange>
        </w:rPr>
        <w:pPrChange w:id="8701" w:author="phuong vu" w:date="2018-11-30T22:22:00Z">
          <w:pPr>
            <w:pStyle w:val="Heading4"/>
          </w:pPr>
        </w:pPrChange>
      </w:pPr>
      <w:ins w:id="8702" w:author="phuong vu" w:date="2018-11-22T13:51:00Z">
        <w:r w:rsidRPr="00920004">
          <w:rPr>
            <w:rPrChange w:id="8703" w:author="phuong vu" w:date="2018-11-30T22:36:00Z">
              <w:rPr/>
            </w:rPrChange>
          </w:rPr>
          <w:lastRenderedPageBreak/>
          <w:t xml:space="preserve"> </w:t>
        </w:r>
        <w:bookmarkStart w:id="8704" w:name="_Toc531380661"/>
        <w:r w:rsidRPr="00920004">
          <w:rPr>
            <w:rPrChange w:id="8705" w:author="phuong vu" w:date="2018-11-30T22:36:00Z">
              <w:rPr/>
            </w:rPrChange>
          </w:rPr>
          <w:t>Quản lí phân công xử lí đơn hàng</w:t>
        </w:r>
        <w:bookmarkEnd w:id="8704"/>
      </w:ins>
    </w:p>
    <w:tbl>
      <w:tblPr>
        <w:tblStyle w:val="TableGrid"/>
        <w:tblW w:w="0" w:type="auto"/>
        <w:tblLook w:val="04A0" w:firstRow="1" w:lastRow="0" w:firstColumn="1" w:lastColumn="0" w:noHBand="0" w:noVBand="1"/>
        <w:tblPrChange w:id="8706" w:author="phuong vu" w:date="2018-11-30T22:23:00Z">
          <w:tblPr>
            <w:tblStyle w:val="TableGrid"/>
            <w:tblW w:w="0" w:type="auto"/>
            <w:tblLook w:val="04A0" w:firstRow="1" w:lastRow="0" w:firstColumn="1" w:lastColumn="0" w:noHBand="0" w:noVBand="1"/>
          </w:tblPr>
        </w:tblPrChange>
      </w:tblPr>
      <w:tblGrid>
        <w:gridCol w:w="2354"/>
        <w:gridCol w:w="6423"/>
        <w:tblGridChange w:id="8707">
          <w:tblGrid>
            <w:gridCol w:w="2346"/>
            <w:gridCol w:w="6"/>
            <w:gridCol w:w="2"/>
            <w:gridCol w:w="6423"/>
          </w:tblGrid>
        </w:tblGridChange>
      </w:tblGrid>
      <w:tr w:rsidR="00C774DC" w:rsidRPr="00920004" w14:paraId="0602603E" w14:textId="77777777" w:rsidTr="00D72BF9">
        <w:trPr>
          <w:ins w:id="8708" w:author="phuong vu" w:date="2018-11-22T13:51:00Z"/>
        </w:trPr>
        <w:tc>
          <w:tcPr>
            <w:tcW w:w="2425" w:type="dxa"/>
            <w:vAlign w:val="center"/>
            <w:tcPrChange w:id="8709" w:author="phuong vu" w:date="2018-11-30T22:23:00Z">
              <w:tcPr>
                <w:tcW w:w="2425" w:type="dxa"/>
                <w:gridSpan w:val="2"/>
              </w:tcPr>
            </w:tcPrChange>
          </w:tcPr>
          <w:p w14:paraId="3B02C446" w14:textId="77777777" w:rsidR="00C774DC" w:rsidRPr="00920004" w:rsidRDefault="00C774DC" w:rsidP="00D72BF9">
            <w:pPr>
              <w:jc w:val="left"/>
              <w:rPr>
                <w:ins w:id="8710" w:author="phuong vu" w:date="2018-11-22T13:51:00Z"/>
                <w:b/>
                <w:rPrChange w:id="8711" w:author="phuong vu" w:date="2018-11-30T22:36:00Z">
                  <w:rPr>
                    <w:ins w:id="8712" w:author="phuong vu" w:date="2018-11-22T13:51:00Z"/>
                  </w:rPr>
                </w:rPrChange>
              </w:rPr>
              <w:pPrChange w:id="8713" w:author="phuong vu" w:date="2018-11-30T22:23:00Z">
                <w:pPr>
                  <w:spacing w:line="276" w:lineRule="auto"/>
                </w:pPr>
              </w:pPrChange>
            </w:pPr>
            <w:ins w:id="8714" w:author="phuong vu" w:date="2018-11-22T13:51:00Z">
              <w:r w:rsidRPr="00920004">
                <w:rPr>
                  <w:b/>
                  <w:rPrChange w:id="8715" w:author="phuong vu" w:date="2018-11-30T22:36:00Z">
                    <w:rPr/>
                  </w:rPrChange>
                </w:rPr>
                <w:t>Mã yêu cầu</w:t>
              </w:r>
            </w:ins>
          </w:p>
        </w:tc>
        <w:tc>
          <w:tcPr>
            <w:tcW w:w="6686" w:type="dxa"/>
            <w:vAlign w:val="center"/>
            <w:tcPrChange w:id="8716" w:author="phuong vu" w:date="2018-11-30T22:23:00Z">
              <w:tcPr>
                <w:tcW w:w="6686" w:type="dxa"/>
                <w:gridSpan w:val="2"/>
              </w:tcPr>
            </w:tcPrChange>
          </w:tcPr>
          <w:p w14:paraId="74308F9D" w14:textId="77777777" w:rsidR="00C774DC" w:rsidRPr="00920004" w:rsidRDefault="00C774DC" w:rsidP="00D72BF9">
            <w:pPr>
              <w:jc w:val="left"/>
              <w:rPr>
                <w:ins w:id="8717" w:author="phuong vu" w:date="2018-11-22T13:51:00Z"/>
                <w:lang w:val="en-US"/>
                <w:rPrChange w:id="8718" w:author="phuong vu" w:date="2018-11-30T22:36:00Z">
                  <w:rPr>
                    <w:ins w:id="8719" w:author="phuong vu" w:date="2018-11-22T13:51:00Z"/>
                    <w:lang w:val="en-US"/>
                  </w:rPr>
                </w:rPrChange>
              </w:rPr>
              <w:pPrChange w:id="8720" w:author="phuong vu" w:date="2018-11-30T22:23:00Z">
                <w:pPr>
                  <w:spacing w:line="276" w:lineRule="auto"/>
                </w:pPr>
              </w:pPrChange>
            </w:pPr>
            <w:ins w:id="8721" w:author="phuong vu" w:date="2018-11-22T13:51:00Z">
              <w:r w:rsidRPr="00920004">
                <w:rPr>
                  <w:lang w:val="en-US"/>
                  <w:rPrChange w:id="8722" w:author="phuong vu" w:date="2018-11-30T22:36:00Z">
                    <w:rPr>
                      <w:lang w:val="en-US"/>
                    </w:rPr>
                  </w:rPrChange>
                </w:rPr>
                <w:t>GU_04</w:t>
              </w:r>
            </w:ins>
          </w:p>
        </w:tc>
      </w:tr>
      <w:tr w:rsidR="00C774DC" w:rsidRPr="00920004" w14:paraId="078F906F" w14:textId="77777777" w:rsidTr="00C774DC">
        <w:trPr>
          <w:ins w:id="8723" w:author="phuong vu" w:date="2018-11-22T13:51:00Z"/>
        </w:trPr>
        <w:tc>
          <w:tcPr>
            <w:tcW w:w="2425" w:type="dxa"/>
          </w:tcPr>
          <w:p w14:paraId="2432D4B6" w14:textId="77777777" w:rsidR="00C774DC" w:rsidRPr="00920004" w:rsidRDefault="00C774DC" w:rsidP="00D72BF9">
            <w:pPr>
              <w:rPr>
                <w:ins w:id="8724" w:author="phuong vu" w:date="2018-11-22T13:51:00Z"/>
                <w:b/>
                <w:rPrChange w:id="8725" w:author="phuong vu" w:date="2018-11-30T22:36:00Z">
                  <w:rPr>
                    <w:ins w:id="8726" w:author="phuong vu" w:date="2018-11-22T13:51:00Z"/>
                  </w:rPr>
                </w:rPrChange>
              </w:rPr>
              <w:pPrChange w:id="8727" w:author="phuong vu" w:date="2018-11-30T22:23:00Z">
                <w:pPr>
                  <w:spacing w:line="276" w:lineRule="auto"/>
                </w:pPr>
              </w:pPrChange>
            </w:pPr>
            <w:ins w:id="8728" w:author="phuong vu" w:date="2018-11-22T13:51:00Z">
              <w:r w:rsidRPr="00920004">
                <w:rPr>
                  <w:b/>
                  <w:rPrChange w:id="8729" w:author="phuong vu" w:date="2018-11-30T22:36:00Z">
                    <w:rPr/>
                  </w:rPrChange>
                </w:rPr>
                <w:t>Tên chức năng</w:t>
              </w:r>
            </w:ins>
          </w:p>
        </w:tc>
        <w:tc>
          <w:tcPr>
            <w:tcW w:w="6686" w:type="dxa"/>
          </w:tcPr>
          <w:p w14:paraId="4D1707B5" w14:textId="77777777" w:rsidR="00C774DC" w:rsidRPr="00920004" w:rsidRDefault="00C774DC" w:rsidP="00D72BF9">
            <w:pPr>
              <w:rPr>
                <w:ins w:id="8730" w:author="phuong vu" w:date="2018-11-22T13:51:00Z"/>
                <w:rPrChange w:id="8731" w:author="phuong vu" w:date="2018-11-30T22:36:00Z">
                  <w:rPr>
                    <w:ins w:id="8732" w:author="phuong vu" w:date="2018-11-22T13:51:00Z"/>
                    <w:lang w:val="en-US"/>
                  </w:rPr>
                </w:rPrChange>
              </w:rPr>
              <w:pPrChange w:id="8733" w:author="phuong vu" w:date="2018-11-30T22:23:00Z">
                <w:pPr>
                  <w:spacing w:line="276" w:lineRule="auto"/>
                </w:pPr>
              </w:pPrChange>
            </w:pPr>
            <w:ins w:id="8734" w:author="phuong vu" w:date="2018-11-22T13:51:00Z">
              <w:r w:rsidRPr="00920004">
                <w:rPr>
                  <w:rPrChange w:id="8735" w:author="phuong vu" w:date="2018-11-30T22:36:00Z">
                    <w:rPr/>
                  </w:rPrChange>
                </w:rPr>
                <w:t>Quản lí phân công xử lí đơn hàng</w:t>
              </w:r>
            </w:ins>
          </w:p>
        </w:tc>
      </w:tr>
      <w:tr w:rsidR="00C774DC" w:rsidRPr="00920004" w14:paraId="0DF3129C" w14:textId="77777777" w:rsidTr="00C774DC">
        <w:trPr>
          <w:ins w:id="8736" w:author="phuong vu" w:date="2018-11-22T13:51:00Z"/>
        </w:trPr>
        <w:tc>
          <w:tcPr>
            <w:tcW w:w="2425" w:type="dxa"/>
          </w:tcPr>
          <w:p w14:paraId="29A4B875" w14:textId="77777777" w:rsidR="00C774DC" w:rsidRPr="00920004" w:rsidRDefault="00C774DC" w:rsidP="00D72BF9">
            <w:pPr>
              <w:rPr>
                <w:ins w:id="8737" w:author="phuong vu" w:date="2018-11-22T13:51:00Z"/>
                <w:b/>
                <w:rPrChange w:id="8738" w:author="phuong vu" w:date="2018-11-30T22:36:00Z">
                  <w:rPr>
                    <w:ins w:id="8739" w:author="phuong vu" w:date="2018-11-22T13:51:00Z"/>
                  </w:rPr>
                </w:rPrChange>
              </w:rPr>
              <w:pPrChange w:id="8740" w:author="phuong vu" w:date="2018-11-30T22:23:00Z">
                <w:pPr>
                  <w:spacing w:line="276" w:lineRule="auto"/>
                </w:pPr>
              </w:pPrChange>
            </w:pPr>
            <w:ins w:id="8741" w:author="phuong vu" w:date="2018-11-22T13:51:00Z">
              <w:r w:rsidRPr="00920004">
                <w:rPr>
                  <w:b/>
                  <w:rPrChange w:id="8742" w:author="phuong vu" w:date="2018-11-30T22:36:00Z">
                    <w:rPr/>
                  </w:rPrChange>
                </w:rPr>
                <w:t>Đối tượng sử dụng</w:t>
              </w:r>
            </w:ins>
          </w:p>
        </w:tc>
        <w:tc>
          <w:tcPr>
            <w:tcW w:w="6686" w:type="dxa"/>
          </w:tcPr>
          <w:p w14:paraId="2F453AF2" w14:textId="77777777" w:rsidR="00C774DC" w:rsidRPr="00920004" w:rsidRDefault="00C774DC" w:rsidP="00D72BF9">
            <w:pPr>
              <w:rPr>
                <w:ins w:id="8743" w:author="phuong vu" w:date="2018-11-22T13:51:00Z"/>
                <w:rPrChange w:id="8744" w:author="phuong vu" w:date="2018-11-30T22:36:00Z">
                  <w:rPr>
                    <w:ins w:id="8745" w:author="phuong vu" w:date="2018-11-22T13:51:00Z"/>
                    <w:lang w:val="en-US"/>
                  </w:rPr>
                </w:rPrChange>
              </w:rPr>
              <w:pPrChange w:id="8746" w:author="phuong vu" w:date="2018-11-30T22:23:00Z">
                <w:pPr>
                  <w:spacing w:line="276" w:lineRule="auto"/>
                </w:pPr>
              </w:pPrChange>
            </w:pPr>
            <w:ins w:id="8747" w:author="phuong vu" w:date="2018-11-22T13:51:00Z">
              <w:r w:rsidRPr="00920004">
                <w:rPr>
                  <w:rPrChange w:id="8748" w:author="phuong vu" w:date="2018-11-30T22:36:00Z">
                    <w:rPr>
                      <w:lang w:val="en-US"/>
                    </w:rPr>
                  </w:rPrChange>
                </w:rPr>
                <w:t>Nhân viên cửa hàng (Nhân viên quản lí đơn hàng, nhân viên xủ lí đơn hàng)</w:t>
              </w:r>
            </w:ins>
          </w:p>
        </w:tc>
      </w:tr>
      <w:tr w:rsidR="00C774DC" w:rsidRPr="00920004" w14:paraId="7E59137D" w14:textId="77777777" w:rsidTr="00C774DC">
        <w:trPr>
          <w:ins w:id="8749" w:author="phuong vu" w:date="2018-11-22T13:51:00Z"/>
        </w:trPr>
        <w:tc>
          <w:tcPr>
            <w:tcW w:w="2425" w:type="dxa"/>
          </w:tcPr>
          <w:p w14:paraId="411DA318" w14:textId="77777777" w:rsidR="00C774DC" w:rsidRPr="00920004" w:rsidRDefault="00C774DC" w:rsidP="00D72BF9">
            <w:pPr>
              <w:rPr>
                <w:ins w:id="8750" w:author="phuong vu" w:date="2018-11-22T13:51:00Z"/>
                <w:b/>
                <w:rPrChange w:id="8751" w:author="phuong vu" w:date="2018-11-30T22:36:00Z">
                  <w:rPr>
                    <w:ins w:id="8752" w:author="phuong vu" w:date="2018-11-22T13:51:00Z"/>
                  </w:rPr>
                </w:rPrChange>
              </w:rPr>
              <w:pPrChange w:id="8753" w:author="phuong vu" w:date="2018-11-30T22:23:00Z">
                <w:pPr>
                  <w:spacing w:line="276" w:lineRule="auto"/>
                </w:pPr>
              </w:pPrChange>
            </w:pPr>
            <w:ins w:id="8754" w:author="phuong vu" w:date="2018-11-22T13:51:00Z">
              <w:r w:rsidRPr="00920004">
                <w:rPr>
                  <w:b/>
                  <w:rPrChange w:id="8755" w:author="phuong vu" w:date="2018-11-30T22:36:00Z">
                    <w:rPr/>
                  </w:rPrChange>
                </w:rPr>
                <w:t>Tiền điều kiện</w:t>
              </w:r>
            </w:ins>
          </w:p>
        </w:tc>
        <w:tc>
          <w:tcPr>
            <w:tcW w:w="6686" w:type="dxa"/>
          </w:tcPr>
          <w:p w14:paraId="2906A0F1" w14:textId="77777777" w:rsidR="00C774DC" w:rsidRPr="00920004" w:rsidRDefault="00C774DC" w:rsidP="00D72BF9">
            <w:pPr>
              <w:rPr>
                <w:ins w:id="8756" w:author="phuong vu" w:date="2018-11-22T13:51:00Z"/>
                <w:rPrChange w:id="8757" w:author="phuong vu" w:date="2018-11-30T22:36:00Z">
                  <w:rPr>
                    <w:ins w:id="8758" w:author="phuong vu" w:date="2018-11-22T13:51:00Z"/>
                    <w:lang w:val="en-US"/>
                  </w:rPr>
                </w:rPrChange>
              </w:rPr>
              <w:pPrChange w:id="8759" w:author="phuong vu" w:date="2018-11-30T22:23:00Z">
                <w:pPr>
                  <w:spacing w:line="276" w:lineRule="auto"/>
                </w:pPr>
              </w:pPrChange>
            </w:pPr>
            <w:ins w:id="8760" w:author="phuong vu" w:date="2018-11-22T13:51:00Z">
              <w:r w:rsidRPr="00920004">
                <w:rPr>
                  <w:rPrChange w:id="8761" w:author="phuong vu" w:date="2018-11-30T22:36:00Z">
                    <w:rPr>
                      <w:lang w:val="en-US"/>
                    </w:rPr>
                  </w:rPrChange>
                </w:rPr>
                <w:t>Truy cập được trang web quản lí đối với nhân viên cửa hàng và đăng nhập thành công.</w:t>
              </w:r>
            </w:ins>
          </w:p>
        </w:tc>
      </w:tr>
      <w:tr w:rsidR="00C774DC" w:rsidRPr="00920004" w14:paraId="53DF7541" w14:textId="77777777" w:rsidTr="00C774DC">
        <w:trPr>
          <w:ins w:id="8762" w:author="phuong vu" w:date="2018-11-22T13:51:00Z"/>
        </w:trPr>
        <w:tc>
          <w:tcPr>
            <w:tcW w:w="2425" w:type="dxa"/>
          </w:tcPr>
          <w:p w14:paraId="3A4DAFBA" w14:textId="77777777" w:rsidR="00C774DC" w:rsidRPr="00920004" w:rsidRDefault="00C774DC" w:rsidP="00D72BF9">
            <w:pPr>
              <w:rPr>
                <w:ins w:id="8763" w:author="phuong vu" w:date="2018-11-22T13:51:00Z"/>
                <w:b/>
                <w:rPrChange w:id="8764" w:author="phuong vu" w:date="2018-11-30T22:36:00Z">
                  <w:rPr>
                    <w:ins w:id="8765" w:author="phuong vu" w:date="2018-11-22T13:51:00Z"/>
                  </w:rPr>
                </w:rPrChange>
              </w:rPr>
              <w:pPrChange w:id="8766" w:author="phuong vu" w:date="2018-11-30T22:23:00Z">
                <w:pPr>
                  <w:spacing w:line="276" w:lineRule="auto"/>
                </w:pPr>
              </w:pPrChange>
            </w:pPr>
            <w:ins w:id="8767" w:author="phuong vu" w:date="2018-11-22T13:51:00Z">
              <w:r w:rsidRPr="00920004">
                <w:rPr>
                  <w:b/>
                  <w:rPrChange w:id="8768" w:author="phuong vu" w:date="2018-11-30T22:36:00Z">
                    <w:rPr/>
                  </w:rPrChange>
                </w:rPr>
                <w:t>Cách xử lí</w:t>
              </w:r>
            </w:ins>
          </w:p>
        </w:tc>
        <w:tc>
          <w:tcPr>
            <w:tcW w:w="6686" w:type="dxa"/>
          </w:tcPr>
          <w:p w14:paraId="28BB9846" w14:textId="0CFAD550" w:rsidR="00297973" w:rsidRPr="00920004" w:rsidRDefault="00297973" w:rsidP="00D72BF9">
            <w:pPr>
              <w:rPr>
                <w:ins w:id="8769" w:author="phuong vu" w:date="2018-11-30T10:40:00Z"/>
                <w:lang w:val="en-US"/>
                <w:rPrChange w:id="8770" w:author="phuong vu" w:date="2018-11-30T22:36:00Z">
                  <w:rPr>
                    <w:ins w:id="8771" w:author="phuong vu" w:date="2018-11-30T10:40:00Z"/>
                  </w:rPr>
                </w:rPrChange>
              </w:rPr>
              <w:pPrChange w:id="8772" w:author="phuong vu" w:date="2018-11-30T22:23:00Z">
                <w:pPr>
                  <w:spacing w:line="276" w:lineRule="auto"/>
                </w:pPr>
              </w:pPrChange>
            </w:pPr>
            <w:ins w:id="8773" w:author="phuong vu" w:date="2018-11-30T10:40:00Z">
              <w:r w:rsidRPr="00920004">
                <w:rPr>
                  <w:lang w:val="en-US"/>
                  <w:rPrChange w:id="8774" w:author="phuong vu" w:date="2018-11-30T22:36:00Z">
                    <w:rPr>
                      <w:lang w:val="en-US"/>
                    </w:rPr>
                  </w:rPrChange>
                </w:rPr>
                <w:t>Bước 1: Lấy</w:t>
              </w:r>
            </w:ins>
            <w:ins w:id="8775" w:author="phuong vu" w:date="2018-11-30T10:41:00Z">
              <w:r w:rsidRPr="00920004">
                <w:rPr>
                  <w:lang w:val="en-US"/>
                  <w:rPrChange w:id="8776" w:author="phuong vu" w:date="2018-11-30T22:36:00Z">
                    <w:rPr>
                      <w:lang w:val="en-US"/>
                    </w:rPr>
                  </w:rPrChange>
                </w:rPr>
                <w:t xml:space="preserve"> thô</w:t>
              </w:r>
            </w:ins>
            <w:ins w:id="8777" w:author="phuong vu" w:date="2018-11-30T10:42:00Z">
              <w:r w:rsidRPr="00920004">
                <w:rPr>
                  <w:lang w:val="en-US"/>
                  <w:rPrChange w:id="8778" w:author="phuong vu" w:date="2018-11-30T22:36:00Z">
                    <w:rPr>
                      <w:lang w:val="en-US"/>
                    </w:rPr>
                  </w:rPrChange>
                </w:rPr>
                <w:t>ng tin các đơn hàng “đang chờ xử lí” và máy giặt “đang hoạt động”</w:t>
              </w:r>
            </w:ins>
            <w:ins w:id="8779" w:author="phuong vu" w:date="2018-11-30T10:43:00Z">
              <w:r w:rsidRPr="00920004">
                <w:rPr>
                  <w:lang w:val="en-US"/>
                  <w:rPrChange w:id="8780" w:author="phuong vu" w:date="2018-11-30T22:36:00Z">
                    <w:rPr>
                      <w:lang w:val="en-US"/>
                    </w:rPr>
                  </w:rPrChange>
                </w:rPr>
                <w:t>.</w:t>
              </w:r>
            </w:ins>
          </w:p>
          <w:p w14:paraId="515B3C39" w14:textId="6923A487" w:rsidR="00C774DC" w:rsidRPr="00920004" w:rsidRDefault="00C774DC" w:rsidP="00D72BF9">
            <w:pPr>
              <w:rPr>
                <w:ins w:id="8781" w:author="phuong vu" w:date="2018-11-22T13:51:00Z"/>
                <w:rPrChange w:id="8782" w:author="phuong vu" w:date="2018-11-30T22:36:00Z">
                  <w:rPr>
                    <w:ins w:id="8783" w:author="phuong vu" w:date="2018-11-22T13:51:00Z"/>
                    <w:lang w:val="en-US"/>
                  </w:rPr>
                </w:rPrChange>
              </w:rPr>
              <w:pPrChange w:id="8784" w:author="phuong vu" w:date="2018-11-30T22:23:00Z">
                <w:pPr>
                  <w:spacing w:line="276" w:lineRule="auto"/>
                </w:pPr>
              </w:pPrChange>
            </w:pPr>
            <w:ins w:id="8785" w:author="phuong vu" w:date="2018-11-22T13:51:00Z">
              <w:r w:rsidRPr="00920004">
                <w:rPr>
                  <w:rPrChange w:id="8786" w:author="phuong vu" w:date="2018-11-30T22:36:00Z">
                    <w:rPr>
                      <w:lang w:val="en-US"/>
                    </w:rPr>
                  </w:rPrChange>
                </w:rPr>
                <w:t xml:space="preserve">Bước </w:t>
              </w:r>
            </w:ins>
            <w:ins w:id="8787" w:author="phuong vu" w:date="2018-11-30T10:44:00Z">
              <w:r w:rsidR="00297973" w:rsidRPr="00920004">
                <w:rPr>
                  <w:lang w:val="en-US"/>
                  <w:rPrChange w:id="8788" w:author="phuong vu" w:date="2018-11-30T22:36:00Z">
                    <w:rPr>
                      <w:lang w:val="en-US"/>
                    </w:rPr>
                  </w:rPrChange>
                </w:rPr>
                <w:t>2</w:t>
              </w:r>
            </w:ins>
            <w:ins w:id="8789" w:author="phuong vu" w:date="2018-11-22T13:51:00Z">
              <w:r w:rsidRPr="00920004">
                <w:rPr>
                  <w:rPrChange w:id="8790" w:author="phuong vu" w:date="2018-11-30T22:36:00Z">
                    <w:rPr>
                      <w:lang w:val="en-US"/>
                    </w:rPr>
                  </w:rPrChange>
                </w:rPr>
                <w:t>: Phân loại đơn hàng theo thứ tự loại dịch vụ trước và nhóm màu sau cùng. Sau đó, lưu thành từng túi giặt trong cơ sở dữ liệu.</w:t>
              </w:r>
            </w:ins>
          </w:p>
          <w:p w14:paraId="342245C0" w14:textId="18E17046" w:rsidR="00C774DC" w:rsidRPr="00920004" w:rsidRDefault="00C774DC" w:rsidP="00D72BF9">
            <w:pPr>
              <w:rPr>
                <w:ins w:id="8791" w:author="phuong vu" w:date="2018-11-22T13:51:00Z"/>
                <w:rPrChange w:id="8792" w:author="phuong vu" w:date="2018-11-30T22:36:00Z">
                  <w:rPr>
                    <w:ins w:id="8793" w:author="phuong vu" w:date="2018-11-22T13:51:00Z"/>
                    <w:lang w:val="en-US"/>
                  </w:rPr>
                </w:rPrChange>
              </w:rPr>
              <w:pPrChange w:id="8794" w:author="phuong vu" w:date="2018-11-30T22:23:00Z">
                <w:pPr>
                  <w:spacing w:line="276" w:lineRule="auto"/>
                </w:pPr>
              </w:pPrChange>
            </w:pPr>
            <w:ins w:id="8795" w:author="phuong vu" w:date="2018-11-22T13:51:00Z">
              <w:r w:rsidRPr="00920004">
                <w:rPr>
                  <w:rPrChange w:id="8796" w:author="phuong vu" w:date="2018-11-30T22:36:00Z">
                    <w:rPr>
                      <w:lang w:val="en-US"/>
                    </w:rPr>
                  </w:rPrChange>
                </w:rPr>
                <w:t xml:space="preserve">Bước </w:t>
              </w:r>
            </w:ins>
            <w:ins w:id="8797" w:author="phuong vu" w:date="2018-11-30T10:44:00Z">
              <w:r w:rsidR="00297973" w:rsidRPr="00920004">
                <w:rPr>
                  <w:lang w:val="en-US"/>
                  <w:rPrChange w:id="8798" w:author="phuong vu" w:date="2018-11-30T22:36:00Z">
                    <w:rPr>
                      <w:lang w:val="en-US"/>
                    </w:rPr>
                  </w:rPrChange>
                </w:rPr>
                <w:t>3</w:t>
              </w:r>
            </w:ins>
            <w:ins w:id="8799" w:author="phuong vu" w:date="2018-11-22T13:51:00Z">
              <w:r w:rsidRPr="00920004">
                <w:rPr>
                  <w:rPrChange w:id="8800" w:author="phuong vu" w:date="2018-11-30T22:36:00Z">
                    <w:rPr>
                      <w:lang w:val="en-US"/>
                    </w:rPr>
                  </w:rPrChange>
                </w:rPr>
                <w:t xml:space="preserve">: Phân công mỗi đơn hàng được xử lí trên một máy (tương ứng tất cả túi giặt của đơn hàng sẽ cùng có một mã máy giặt). </w:t>
              </w:r>
            </w:ins>
          </w:p>
          <w:p w14:paraId="21DAB7EF" w14:textId="77777777" w:rsidR="00C774DC" w:rsidRPr="00920004" w:rsidRDefault="00C774DC" w:rsidP="00D72BF9">
            <w:pPr>
              <w:rPr>
                <w:ins w:id="8801" w:author="phuong vu" w:date="2018-11-22T13:51:00Z"/>
                <w:rPrChange w:id="8802" w:author="phuong vu" w:date="2018-11-30T22:36:00Z">
                  <w:rPr>
                    <w:ins w:id="8803" w:author="phuong vu" w:date="2018-11-22T13:51:00Z"/>
                    <w:lang w:val="en-US"/>
                  </w:rPr>
                </w:rPrChange>
              </w:rPr>
              <w:pPrChange w:id="8804" w:author="phuong vu" w:date="2018-11-30T22:23:00Z">
                <w:pPr>
                  <w:pStyle w:val="ListParagraph"/>
                  <w:numPr>
                    <w:numId w:val="37"/>
                  </w:numPr>
                  <w:spacing w:line="276" w:lineRule="auto"/>
                  <w:ind w:left="1440" w:hanging="360"/>
                </w:pPr>
              </w:pPrChange>
            </w:pPr>
            <w:ins w:id="8805" w:author="phuong vu" w:date="2018-11-22T13:51:00Z">
              <w:r w:rsidRPr="00920004">
                <w:rPr>
                  <w:rPrChange w:id="8806" w:author="phuong vu" w:date="2018-11-30T22:36:00Z">
                    <w:rPr>
                      <w:lang w:val="en-US"/>
                    </w:rPr>
                  </w:rPrChange>
                </w:rPr>
                <w:t>Ưu tiên các máy có số đơn hàng đang đợi là ít nhất.</w:t>
              </w:r>
            </w:ins>
          </w:p>
          <w:p w14:paraId="5ECF15DA" w14:textId="77777777" w:rsidR="00C774DC" w:rsidRPr="00920004" w:rsidRDefault="00C774DC" w:rsidP="00D72BF9">
            <w:pPr>
              <w:rPr>
                <w:ins w:id="8807" w:author="phuong vu" w:date="2018-11-22T13:51:00Z"/>
                <w:rPrChange w:id="8808" w:author="phuong vu" w:date="2018-11-30T22:36:00Z">
                  <w:rPr>
                    <w:ins w:id="8809" w:author="phuong vu" w:date="2018-11-22T13:51:00Z"/>
                    <w:lang w:val="en-US"/>
                  </w:rPr>
                </w:rPrChange>
              </w:rPr>
              <w:pPrChange w:id="8810" w:author="phuong vu" w:date="2018-11-30T22:23:00Z">
                <w:pPr>
                  <w:pStyle w:val="ListParagraph"/>
                  <w:numPr>
                    <w:numId w:val="37"/>
                  </w:numPr>
                  <w:spacing w:line="276" w:lineRule="auto"/>
                  <w:ind w:left="1440" w:hanging="360"/>
                </w:pPr>
              </w:pPrChange>
            </w:pPr>
            <w:ins w:id="8811" w:author="phuong vu" w:date="2018-11-22T13:51:00Z">
              <w:r w:rsidRPr="00920004">
                <w:rPr>
                  <w:rPrChange w:id="8812" w:author="phuong vu" w:date="2018-11-30T22:36:00Z">
                    <w:rPr>
                      <w:lang w:val="en-US"/>
                    </w:rPr>
                  </w:rPrChange>
                </w:rPr>
                <w:t>Các đơn hàng được sắp xếp theo thứ tự tăng dần dựa trên ngày và khung giờ trả đồ cho khách hàng.</w:t>
              </w:r>
            </w:ins>
          </w:p>
          <w:p w14:paraId="498637B8" w14:textId="77777777" w:rsidR="00C774DC" w:rsidRPr="00920004" w:rsidRDefault="00C774DC" w:rsidP="00D72BF9">
            <w:pPr>
              <w:rPr>
                <w:ins w:id="8813" w:author="phuong vu" w:date="2018-11-22T13:51:00Z"/>
                <w:rPrChange w:id="8814" w:author="phuong vu" w:date="2018-11-30T22:36:00Z">
                  <w:rPr>
                    <w:ins w:id="8815" w:author="phuong vu" w:date="2018-11-22T13:51:00Z"/>
                    <w:lang w:val="en-US"/>
                  </w:rPr>
                </w:rPrChange>
              </w:rPr>
              <w:pPrChange w:id="8816" w:author="phuong vu" w:date="2018-11-30T22:23:00Z">
                <w:pPr>
                  <w:pStyle w:val="ListParagraph"/>
                  <w:numPr>
                    <w:numId w:val="37"/>
                  </w:numPr>
                  <w:spacing w:line="276" w:lineRule="auto"/>
                  <w:ind w:left="1440" w:hanging="360"/>
                </w:pPr>
              </w:pPrChange>
            </w:pPr>
            <w:ins w:id="8817" w:author="phuong vu" w:date="2018-11-22T13:51:00Z">
              <w:r w:rsidRPr="00920004">
                <w:rPr>
                  <w:rPrChange w:id="8818" w:author="phuong vu" w:date="2018-11-30T22:36:00Z">
                    <w:rPr>
                      <w:lang w:val="en-US"/>
                    </w:rPr>
                  </w:rPrChange>
                </w:rPr>
                <w:t>Các đơn hàng cùng xử lí trên một máy sẽ được gán thứ tự xử lí.</w:t>
              </w:r>
            </w:ins>
          </w:p>
          <w:p w14:paraId="3D145A6C" w14:textId="70C843C6" w:rsidR="00C774DC" w:rsidRPr="00920004" w:rsidRDefault="00C774DC" w:rsidP="00D72BF9">
            <w:pPr>
              <w:rPr>
                <w:ins w:id="8819" w:author="phuong vu" w:date="2018-11-22T13:51:00Z"/>
                <w:rPrChange w:id="8820" w:author="phuong vu" w:date="2018-11-30T22:36:00Z">
                  <w:rPr>
                    <w:ins w:id="8821" w:author="phuong vu" w:date="2018-11-22T13:51:00Z"/>
                    <w:lang w:val="en-US"/>
                  </w:rPr>
                </w:rPrChange>
              </w:rPr>
              <w:pPrChange w:id="8822" w:author="phuong vu" w:date="2018-11-30T22:23:00Z">
                <w:pPr>
                  <w:spacing w:line="276" w:lineRule="auto"/>
                </w:pPr>
              </w:pPrChange>
            </w:pPr>
            <w:ins w:id="8823" w:author="phuong vu" w:date="2018-11-22T13:51:00Z">
              <w:r w:rsidRPr="00920004">
                <w:rPr>
                  <w:rPrChange w:id="8824" w:author="phuong vu" w:date="2018-11-30T22:36:00Z">
                    <w:rPr>
                      <w:lang w:val="en-US"/>
                    </w:rPr>
                  </w:rPrChange>
                </w:rPr>
                <w:t xml:space="preserve">Bước </w:t>
              </w:r>
            </w:ins>
            <w:ins w:id="8825" w:author="phuong vu" w:date="2018-11-30T10:44:00Z">
              <w:r w:rsidR="00297973" w:rsidRPr="00920004">
                <w:rPr>
                  <w:lang w:val="en-US"/>
                  <w:rPrChange w:id="8826" w:author="phuong vu" w:date="2018-11-30T22:36:00Z">
                    <w:rPr>
                      <w:lang w:val="en-US"/>
                    </w:rPr>
                  </w:rPrChange>
                </w:rPr>
                <w:t>5</w:t>
              </w:r>
            </w:ins>
            <w:ins w:id="8827" w:author="phuong vu" w:date="2018-11-22T13:51:00Z">
              <w:r w:rsidRPr="00920004">
                <w:rPr>
                  <w:rPrChange w:id="8828" w:author="phuong vu" w:date="2018-11-30T22:36:00Z">
                    <w:rPr>
                      <w:lang w:val="en-US"/>
                    </w:rPr>
                  </w:rPrChange>
                </w:rPr>
                <w:t xml:space="preserve">: Lưu kết quả vào cơ sở dữ liệu. </w:t>
              </w:r>
            </w:ins>
          </w:p>
          <w:p w14:paraId="50DDAD23" w14:textId="77777777" w:rsidR="00C774DC" w:rsidRPr="00920004" w:rsidRDefault="00C774DC" w:rsidP="00D72BF9">
            <w:pPr>
              <w:rPr>
                <w:ins w:id="8829" w:author="phuong vu" w:date="2018-11-22T13:51:00Z"/>
                <w:rPrChange w:id="8830" w:author="phuong vu" w:date="2018-11-30T22:36:00Z">
                  <w:rPr>
                    <w:ins w:id="8831" w:author="phuong vu" w:date="2018-11-22T13:51:00Z"/>
                    <w:lang w:val="en-US"/>
                  </w:rPr>
                </w:rPrChange>
              </w:rPr>
              <w:pPrChange w:id="8832" w:author="phuong vu" w:date="2018-11-30T22:23:00Z">
                <w:pPr>
                  <w:spacing w:line="276" w:lineRule="auto"/>
                </w:pPr>
              </w:pPrChange>
            </w:pPr>
            <w:ins w:id="8833" w:author="phuong vu" w:date="2018-11-22T13:51:00Z">
              <w:r w:rsidRPr="00920004">
                <w:rPr>
                  <w:rPrChange w:id="8834" w:author="phuong vu" w:date="2018-11-30T22:36:00Z">
                    <w:rPr>
                      <w:lang w:val="en-US"/>
                    </w:rPr>
                  </w:rPrChange>
                </w:rPr>
                <w:t>Các trường hợp khác:</w:t>
              </w:r>
            </w:ins>
          </w:p>
          <w:p w14:paraId="6347F1A1" w14:textId="77777777" w:rsidR="00C774DC" w:rsidRPr="00920004" w:rsidRDefault="00C774DC" w:rsidP="00D72BF9">
            <w:pPr>
              <w:rPr>
                <w:ins w:id="8835" w:author="phuong vu" w:date="2018-11-22T13:51:00Z"/>
                <w:rPrChange w:id="8836" w:author="phuong vu" w:date="2018-11-30T22:36:00Z">
                  <w:rPr>
                    <w:ins w:id="8837" w:author="phuong vu" w:date="2018-11-22T13:51:00Z"/>
                    <w:lang w:val="en-US"/>
                  </w:rPr>
                </w:rPrChange>
              </w:rPr>
              <w:pPrChange w:id="8838" w:author="phuong vu" w:date="2018-11-30T22:23:00Z">
                <w:pPr>
                  <w:spacing w:line="276" w:lineRule="auto"/>
                  <w:ind w:left="720"/>
                </w:pPr>
              </w:pPrChange>
            </w:pPr>
            <w:ins w:id="8839" w:author="phuong vu" w:date="2018-11-22T13:51:00Z">
              <w:r w:rsidRPr="00920004">
                <w:rPr>
                  <w:rPrChange w:id="8840" w:author="phuong vu" w:date="2018-11-30T22:36:00Z">
                    <w:rPr>
                      <w:lang w:val="en-US"/>
                    </w:rPr>
                  </w:rPrChange>
                </w:rPr>
                <w:t>- Nếu đối tượng sử dụng muốn thay đổi máy xử lí đơn hàng thì nhấn vào “</w:t>
              </w:r>
              <w:r w:rsidRPr="00920004">
                <w:rPr>
                  <w:rPrChange w:id="8841" w:author="phuong vu" w:date="2018-11-30T22:36:00Z">
                    <w:rPr>
                      <w:i/>
                      <w:lang w:val="en-US"/>
                    </w:rPr>
                  </w:rPrChange>
                </w:rPr>
                <w:t>phân công lại</w:t>
              </w:r>
              <w:r w:rsidRPr="00920004">
                <w:rPr>
                  <w:rPrChange w:id="8842" w:author="phuong vu" w:date="2018-11-30T22:36:00Z">
                    <w:rPr>
                      <w:lang w:val="en-US"/>
                    </w:rPr>
                  </w:rPrChange>
                </w:rPr>
                <w:t>” tại danh sách đơn hàng đang chờ xử lí.</w:t>
              </w:r>
            </w:ins>
          </w:p>
          <w:p w14:paraId="5A0D8621" w14:textId="6D9925F8" w:rsidR="00C774DC" w:rsidRPr="00920004" w:rsidRDefault="00C774DC" w:rsidP="00D72BF9">
            <w:pPr>
              <w:rPr>
                <w:ins w:id="8843" w:author="phuong vu" w:date="2018-11-22T13:51:00Z"/>
                <w:rPrChange w:id="8844" w:author="phuong vu" w:date="2018-11-30T22:36:00Z">
                  <w:rPr>
                    <w:ins w:id="8845" w:author="phuong vu" w:date="2018-11-22T13:51:00Z"/>
                    <w:lang w:val="en-US"/>
                  </w:rPr>
                </w:rPrChange>
              </w:rPr>
              <w:pPrChange w:id="8846" w:author="phuong vu" w:date="2018-11-30T22:23:00Z">
                <w:pPr>
                  <w:spacing w:line="276" w:lineRule="auto"/>
                  <w:ind w:left="720"/>
                </w:pPr>
              </w:pPrChange>
            </w:pPr>
            <w:ins w:id="8847" w:author="phuong vu" w:date="2018-11-22T13:51:00Z">
              <w:r w:rsidRPr="00920004">
                <w:rPr>
                  <w:rPrChange w:id="8848" w:author="phuong vu" w:date="2018-11-30T22:36:00Z">
                    <w:rPr>
                      <w:lang w:val="en-US"/>
                    </w:rPr>
                  </w:rPrChange>
                </w:rPr>
                <w:t xml:space="preserve">- Khi một máy giặt thay đổi trạng thái tất cả đơn hàng của máy đó sẽ gỡ khỏi hàng đợi xử lí. Các đơn hàng đang chờ xử lí của các máy khác cũng gỡ khỏi hàng đợi (không bao gồm các đơn hàng </w:t>
              </w:r>
            </w:ins>
            <w:ins w:id="8849" w:author="phuong vu" w:date="2018-11-30T10:44:00Z">
              <w:r w:rsidR="00297973" w:rsidRPr="00920004">
                <w:rPr>
                  <w:lang w:val="en-US"/>
                  <w:rPrChange w:id="8850" w:author="phuong vu" w:date="2018-11-30T22:36:00Z">
                    <w:rPr>
                      <w:lang w:val="en-US"/>
                    </w:rPr>
                  </w:rPrChange>
                </w:rPr>
                <w:t>“</w:t>
              </w:r>
            </w:ins>
            <w:ins w:id="8851" w:author="phuong vu" w:date="2018-11-22T13:51:00Z">
              <w:r w:rsidRPr="00920004">
                <w:rPr>
                  <w:rPrChange w:id="8852" w:author="phuong vu" w:date="2018-11-30T22:36:00Z">
                    <w:rPr>
                      <w:lang w:val="en-US"/>
                    </w:rPr>
                  </w:rPrChange>
                </w:rPr>
                <w:t>đang xử lí</w:t>
              </w:r>
            </w:ins>
            <w:ins w:id="8853" w:author="phuong vu" w:date="2018-11-30T10:44:00Z">
              <w:r w:rsidR="00297973" w:rsidRPr="00920004">
                <w:rPr>
                  <w:lang w:val="en-US"/>
                  <w:rPrChange w:id="8854" w:author="phuong vu" w:date="2018-11-30T22:36:00Z">
                    <w:rPr>
                      <w:lang w:val="en-US"/>
                    </w:rPr>
                  </w:rPrChange>
                </w:rPr>
                <w:t>”</w:t>
              </w:r>
            </w:ins>
            <w:ins w:id="8855" w:author="phuong vu" w:date="2018-11-22T13:51:00Z">
              <w:r w:rsidRPr="00920004">
                <w:rPr>
                  <w:rPrChange w:id="8856" w:author="phuong vu" w:date="2018-11-30T22:36:00Z">
                    <w:rPr>
                      <w:lang w:val="en-US"/>
                    </w:rPr>
                  </w:rPrChange>
                </w:rPr>
                <w:t>).</w:t>
              </w:r>
            </w:ins>
          </w:p>
        </w:tc>
      </w:tr>
      <w:tr w:rsidR="00C774DC" w:rsidRPr="00920004" w14:paraId="21452060" w14:textId="77777777" w:rsidTr="00C774DC">
        <w:trPr>
          <w:ins w:id="8857" w:author="phuong vu" w:date="2018-11-22T13:51:00Z"/>
        </w:trPr>
        <w:tc>
          <w:tcPr>
            <w:tcW w:w="2425" w:type="dxa"/>
          </w:tcPr>
          <w:p w14:paraId="3EA23394" w14:textId="77777777" w:rsidR="00C774DC" w:rsidRPr="00920004" w:rsidRDefault="00C774DC" w:rsidP="00D72BF9">
            <w:pPr>
              <w:rPr>
                <w:ins w:id="8858" w:author="phuong vu" w:date="2018-11-22T13:51:00Z"/>
                <w:b/>
                <w:rPrChange w:id="8859" w:author="phuong vu" w:date="2018-11-30T22:36:00Z">
                  <w:rPr>
                    <w:ins w:id="8860" w:author="phuong vu" w:date="2018-11-22T13:51:00Z"/>
                  </w:rPr>
                </w:rPrChange>
              </w:rPr>
              <w:pPrChange w:id="8861" w:author="phuong vu" w:date="2018-11-30T22:23:00Z">
                <w:pPr>
                  <w:spacing w:line="276" w:lineRule="auto"/>
                </w:pPr>
              </w:pPrChange>
            </w:pPr>
            <w:ins w:id="8862" w:author="phuong vu" w:date="2018-11-22T13:51:00Z">
              <w:r w:rsidRPr="00920004">
                <w:rPr>
                  <w:b/>
                  <w:rPrChange w:id="8863" w:author="phuong vu" w:date="2018-11-30T22:36:00Z">
                    <w:rPr/>
                  </w:rPrChange>
                </w:rPr>
                <w:t>Kết quả</w:t>
              </w:r>
            </w:ins>
          </w:p>
        </w:tc>
        <w:tc>
          <w:tcPr>
            <w:tcW w:w="6686" w:type="dxa"/>
          </w:tcPr>
          <w:p w14:paraId="6FA17CFE" w14:textId="77777777" w:rsidR="00C774DC" w:rsidRPr="00920004" w:rsidRDefault="00C774DC" w:rsidP="00D72BF9">
            <w:pPr>
              <w:rPr>
                <w:ins w:id="8864" w:author="phuong vu" w:date="2018-11-22T13:51:00Z"/>
                <w:rPrChange w:id="8865" w:author="phuong vu" w:date="2018-11-30T22:36:00Z">
                  <w:rPr>
                    <w:ins w:id="8866" w:author="phuong vu" w:date="2018-11-22T13:51:00Z"/>
                    <w:lang w:val="en-US"/>
                  </w:rPr>
                </w:rPrChange>
              </w:rPr>
              <w:pPrChange w:id="8867" w:author="phuong vu" w:date="2018-11-30T22:23:00Z">
                <w:pPr>
                  <w:spacing w:line="276" w:lineRule="auto"/>
                </w:pPr>
              </w:pPrChange>
            </w:pPr>
            <w:ins w:id="8868" w:author="phuong vu" w:date="2018-11-22T13:51:00Z">
              <w:r w:rsidRPr="00920004">
                <w:rPr>
                  <w:rPrChange w:id="8869" w:author="phuong vu" w:date="2018-11-30T22:36:00Z">
                    <w:rPr>
                      <w:lang w:val="en-US"/>
                    </w:rPr>
                  </w:rPrChange>
                </w:rPr>
                <w:t>Hiển thị được bảng phân công bao gồm các thông tin: mã máy giặt + số thứ tự xử lí, tên khách hàng + mã số đơn hàng, mã biên nhận, trạng thái đơn hàng.</w:t>
              </w:r>
            </w:ins>
          </w:p>
        </w:tc>
      </w:tr>
      <w:tr w:rsidR="00C774DC" w:rsidRPr="00920004" w14:paraId="451ACE91" w14:textId="77777777" w:rsidTr="00D72BF9">
        <w:trPr>
          <w:trHeight w:val="70"/>
          <w:ins w:id="8870" w:author="phuong vu" w:date="2018-11-22T13:51:00Z"/>
        </w:trPr>
        <w:tc>
          <w:tcPr>
            <w:tcW w:w="2425" w:type="dxa"/>
            <w:tcPrChange w:id="8871" w:author="phuong vu" w:date="2018-11-30T22:23:00Z">
              <w:tcPr>
                <w:tcW w:w="2425" w:type="dxa"/>
              </w:tcPr>
            </w:tcPrChange>
          </w:tcPr>
          <w:p w14:paraId="73F7BF57" w14:textId="77777777" w:rsidR="00C774DC" w:rsidRPr="00920004" w:rsidRDefault="00C774DC" w:rsidP="00D72BF9">
            <w:pPr>
              <w:rPr>
                <w:ins w:id="8872" w:author="phuong vu" w:date="2018-11-22T13:51:00Z"/>
                <w:b/>
                <w:rPrChange w:id="8873" w:author="phuong vu" w:date="2018-11-30T22:36:00Z">
                  <w:rPr>
                    <w:ins w:id="8874" w:author="phuong vu" w:date="2018-11-22T13:51:00Z"/>
                  </w:rPr>
                </w:rPrChange>
              </w:rPr>
              <w:pPrChange w:id="8875" w:author="phuong vu" w:date="2018-11-30T22:23:00Z">
                <w:pPr>
                  <w:spacing w:line="276" w:lineRule="auto"/>
                </w:pPr>
              </w:pPrChange>
            </w:pPr>
            <w:ins w:id="8876" w:author="phuong vu" w:date="2018-11-22T13:51:00Z">
              <w:r w:rsidRPr="00920004">
                <w:rPr>
                  <w:b/>
                  <w:rPrChange w:id="8877" w:author="phuong vu" w:date="2018-11-30T22:36:00Z">
                    <w:rPr/>
                  </w:rPrChange>
                </w:rPr>
                <w:t>Ghi chú</w:t>
              </w:r>
            </w:ins>
          </w:p>
        </w:tc>
        <w:tc>
          <w:tcPr>
            <w:tcW w:w="6686" w:type="dxa"/>
            <w:tcPrChange w:id="8878" w:author="phuong vu" w:date="2018-11-30T22:23:00Z">
              <w:tcPr>
                <w:tcW w:w="6686" w:type="dxa"/>
                <w:gridSpan w:val="3"/>
              </w:tcPr>
            </w:tcPrChange>
          </w:tcPr>
          <w:p w14:paraId="02745CDA" w14:textId="77777777" w:rsidR="00C774DC" w:rsidRPr="00920004" w:rsidRDefault="00C774DC" w:rsidP="00D72BF9">
            <w:pPr>
              <w:rPr>
                <w:ins w:id="8879" w:author="phuong vu" w:date="2018-11-22T13:51:00Z"/>
                <w:rPrChange w:id="8880" w:author="phuong vu" w:date="2018-11-30T22:36:00Z">
                  <w:rPr>
                    <w:ins w:id="8881" w:author="phuong vu" w:date="2018-11-22T13:51:00Z"/>
                    <w:lang w:val="en-US"/>
                  </w:rPr>
                </w:rPrChange>
              </w:rPr>
              <w:pPrChange w:id="8882" w:author="phuong vu" w:date="2018-11-30T22:23:00Z">
                <w:pPr>
                  <w:keepNext/>
                  <w:spacing w:line="276" w:lineRule="auto"/>
                </w:pPr>
              </w:pPrChange>
            </w:pPr>
            <w:ins w:id="8883" w:author="phuong vu" w:date="2018-11-22T13:51:00Z">
              <w:r w:rsidRPr="00920004">
                <w:rPr>
                  <w:rPrChange w:id="8884" w:author="phuong vu" w:date="2018-11-30T22:36:00Z">
                    <w:rPr>
                      <w:lang w:val="en-US"/>
                    </w:rPr>
                  </w:rPrChange>
                </w:rPr>
                <w:t>Một đơn hàng có thể có một hoặc nhiều túi giặt khác nhau dựa trên phân loại.</w:t>
              </w:r>
            </w:ins>
          </w:p>
        </w:tc>
      </w:tr>
    </w:tbl>
    <w:p w14:paraId="3073736F" w14:textId="48CD6884" w:rsidR="008C30A2" w:rsidRPr="00920004" w:rsidRDefault="008C30A2" w:rsidP="00A17FA5">
      <w:pPr>
        <w:pStyle w:val="Caption"/>
        <w:rPr>
          <w:ins w:id="8885" w:author="phuong vu" w:date="2018-11-26T00:52:00Z"/>
          <w:lang w:val="en-US"/>
          <w:rPrChange w:id="8886" w:author="phuong vu" w:date="2018-11-30T22:36:00Z">
            <w:rPr>
              <w:ins w:id="8887" w:author="phuong vu" w:date="2018-11-26T00:52:00Z"/>
              <w:lang w:val="en-US"/>
            </w:rPr>
          </w:rPrChange>
        </w:rPr>
        <w:pPrChange w:id="8888" w:author="phuong vu" w:date="2018-11-30T22:42:00Z">
          <w:pPr>
            <w:pStyle w:val="Caption"/>
          </w:pPr>
        </w:pPrChange>
      </w:pPr>
      <w:bookmarkStart w:id="8889" w:name="_Toc531381603"/>
      <w:ins w:id="8890" w:author="phuong vu" w:date="2018-11-26T00:52:00Z">
        <w:r w:rsidRPr="00920004">
          <w:rPr>
            <w:rPrChange w:id="8891" w:author="phuong vu" w:date="2018-11-30T22:36:00Z">
              <w:rPr/>
            </w:rPrChange>
          </w:rPr>
          <w:t xml:space="preserve">Bảng </w:t>
        </w:r>
      </w:ins>
      <w:ins w:id="8892" w:author="phuong vu" w:date="2018-11-30T14:54:00Z">
        <w:r w:rsidR="00D632EE" w:rsidRPr="00920004">
          <w:rPr>
            <w:rPrChange w:id="8893" w:author="phuong vu" w:date="2018-11-30T22:36:00Z">
              <w:rPr/>
            </w:rPrChange>
          </w:rPr>
          <w:fldChar w:fldCharType="begin"/>
        </w:r>
        <w:r w:rsidR="00D632EE" w:rsidRPr="00920004">
          <w:rPr>
            <w:rPrChange w:id="8894" w:author="phuong vu" w:date="2018-11-30T22:36:00Z">
              <w:rPr/>
            </w:rPrChange>
          </w:rPr>
          <w:instrText xml:space="preserve"> STYLEREF 1 \s </w:instrText>
        </w:r>
      </w:ins>
      <w:r w:rsidR="00D632EE" w:rsidRPr="00920004">
        <w:rPr>
          <w:rPrChange w:id="8895" w:author="phuong vu" w:date="2018-11-30T22:36:00Z">
            <w:rPr/>
          </w:rPrChange>
        </w:rPr>
        <w:fldChar w:fldCharType="separate"/>
      </w:r>
      <w:r w:rsidR="00B5490C">
        <w:rPr>
          <w:noProof/>
        </w:rPr>
        <w:t>1</w:t>
      </w:r>
      <w:ins w:id="8896" w:author="phuong vu" w:date="2018-11-30T14:54:00Z">
        <w:r w:rsidR="00D632EE" w:rsidRPr="00920004">
          <w:rPr>
            <w:rPrChange w:id="8897" w:author="phuong vu" w:date="2018-11-30T22:36:00Z">
              <w:rPr/>
            </w:rPrChange>
          </w:rPr>
          <w:fldChar w:fldCharType="end"/>
        </w:r>
        <w:r w:rsidR="00D632EE" w:rsidRPr="00920004">
          <w:rPr>
            <w:rPrChange w:id="8898" w:author="phuong vu" w:date="2018-11-30T22:36:00Z">
              <w:rPr/>
            </w:rPrChange>
          </w:rPr>
          <w:t>.</w:t>
        </w:r>
        <w:r w:rsidR="00D632EE" w:rsidRPr="00920004">
          <w:rPr>
            <w:rPrChange w:id="8899" w:author="phuong vu" w:date="2018-11-30T22:36:00Z">
              <w:rPr/>
            </w:rPrChange>
          </w:rPr>
          <w:fldChar w:fldCharType="begin"/>
        </w:r>
        <w:r w:rsidR="00D632EE" w:rsidRPr="00920004">
          <w:rPr>
            <w:rPrChange w:id="8900" w:author="phuong vu" w:date="2018-11-30T22:36:00Z">
              <w:rPr/>
            </w:rPrChange>
          </w:rPr>
          <w:instrText xml:space="preserve"> SEQ Bảng \* ARABIC \s 1 </w:instrText>
        </w:r>
      </w:ins>
      <w:r w:rsidR="00D632EE" w:rsidRPr="00920004">
        <w:rPr>
          <w:rPrChange w:id="8901" w:author="phuong vu" w:date="2018-11-30T22:36:00Z">
            <w:rPr/>
          </w:rPrChange>
        </w:rPr>
        <w:fldChar w:fldCharType="separate"/>
      </w:r>
      <w:ins w:id="8902" w:author="phuong vu" w:date="2018-11-30T22:44:00Z">
        <w:r w:rsidR="00B5490C">
          <w:rPr>
            <w:noProof/>
          </w:rPr>
          <w:t>11</w:t>
        </w:r>
      </w:ins>
      <w:ins w:id="8903" w:author="phuong vu" w:date="2018-11-30T14:54:00Z">
        <w:r w:rsidR="00D632EE" w:rsidRPr="00920004">
          <w:rPr>
            <w:rPrChange w:id="8904" w:author="phuong vu" w:date="2018-11-30T22:36:00Z">
              <w:rPr/>
            </w:rPrChange>
          </w:rPr>
          <w:fldChar w:fldCharType="end"/>
        </w:r>
      </w:ins>
      <w:ins w:id="8905" w:author="phuong vu" w:date="2018-11-26T00:52:00Z">
        <w:r w:rsidRPr="00920004">
          <w:rPr>
            <w:lang w:val="en-US"/>
            <w:rPrChange w:id="8906" w:author="phuong vu" w:date="2018-11-30T22:36:00Z">
              <w:rPr>
                <w:lang w:val="en-US"/>
              </w:rPr>
            </w:rPrChange>
          </w:rPr>
          <w:t xml:space="preserve"> Chức năng quản lí phân công xử lí đơn hàng</w:t>
        </w:r>
        <w:bookmarkEnd w:id="8889"/>
      </w:ins>
    </w:p>
    <w:p w14:paraId="4431629B" w14:textId="63628419" w:rsidR="00C774DC" w:rsidRPr="00920004" w:rsidRDefault="008C30A2" w:rsidP="00BD0851">
      <w:pPr>
        <w:spacing w:before="240" w:line="0" w:lineRule="atLeast"/>
        <w:jc w:val="left"/>
        <w:rPr>
          <w:ins w:id="8907" w:author="phuong vu" w:date="2018-11-22T13:51:00Z"/>
          <w:iCs/>
          <w:szCs w:val="18"/>
          <w:lang w:val="en-US"/>
          <w:rPrChange w:id="8908" w:author="phuong vu" w:date="2018-11-30T22:36:00Z">
            <w:rPr>
              <w:ins w:id="8909" w:author="phuong vu" w:date="2018-11-22T13:51:00Z"/>
            </w:rPr>
          </w:rPrChange>
        </w:rPr>
        <w:pPrChange w:id="8910" w:author="phuong vu" w:date="2018-11-30T14:16:00Z">
          <w:pPr/>
        </w:pPrChange>
      </w:pPr>
      <w:ins w:id="8911" w:author="phuong vu" w:date="2018-11-26T00:52:00Z">
        <w:r w:rsidRPr="00920004">
          <w:rPr>
            <w:lang w:val="en-US"/>
            <w:rPrChange w:id="8912" w:author="phuong vu" w:date="2018-11-30T22:36:00Z">
              <w:rPr>
                <w:lang w:val="en-US"/>
              </w:rPr>
            </w:rPrChange>
          </w:rPr>
          <w:br w:type="page"/>
        </w:r>
      </w:ins>
    </w:p>
    <w:p w14:paraId="1EF727EF" w14:textId="52B812C9" w:rsidR="00C774DC" w:rsidRPr="00920004" w:rsidRDefault="007E73AD" w:rsidP="00D72BF9">
      <w:pPr>
        <w:pStyle w:val="Heading3"/>
        <w:rPr>
          <w:ins w:id="8913" w:author="phuong vu" w:date="2018-11-23T08:51:00Z"/>
          <w:rPrChange w:id="8914" w:author="phuong vu" w:date="2018-11-30T22:36:00Z">
            <w:rPr>
              <w:ins w:id="8915" w:author="phuong vu" w:date="2018-11-23T08:51:00Z"/>
            </w:rPr>
          </w:rPrChange>
        </w:rPr>
        <w:pPrChange w:id="8916" w:author="phuong vu" w:date="2018-11-30T22:22:00Z">
          <w:pPr>
            <w:pStyle w:val="Heading3"/>
          </w:pPr>
        </w:pPrChange>
      </w:pPr>
      <w:bookmarkStart w:id="8917" w:name="_Toc531380662"/>
      <w:ins w:id="8918" w:author="phuong vu" w:date="2018-11-23T08:51:00Z">
        <w:r w:rsidRPr="00920004">
          <w:rPr>
            <w:rPrChange w:id="8919" w:author="phuong vu" w:date="2018-11-30T22:36:00Z">
              <w:rPr/>
            </w:rPrChange>
          </w:rPr>
          <w:lastRenderedPageBreak/>
          <w:t>Cập nhật đơn hàng</w:t>
        </w:r>
        <w:bookmarkEnd w:id="8917"/>
      </w:ins>
    </w:p>
    <w:tbl>
      <w:tblPr>
        <w:tblStyle w:val="TableGrid"/>
        <w:tblW w:w="0" w:type="auto"/>
        <w:tblLook w:val="04A0" w:firstRow="1" w:lastRow="0" w:firstColumn="1" w:lastColumn="0" w:noHBand="0" w:noVBand="1"/>
        <w:tblPrChange w:id="8920" w:author="phuong vu" w:date="2018-11-30T22:23:00Z">
          <w:tblPr>
            <w:tblStyle w:val="TableGrid"/>
            <w:tblW w:w="0" w:type="auto"/>
            <w:tblLook w:val="04A0" w:firstRow="1" w:lastRow="0" w:firstColumn="1" w:lastColumn="0" w:noHBand="0" w:noVBand="1"/>
          </w:tblPr>
        </w:tblPrChange>
      </w:tblPr>
      <w:tblGrid>
        <w:gridCol w:w="2351"/>
        <w:gridCol w:w="6426"/>
        <w:tblGridChange w:id="8921">
          <w:tblGrid>
            <w:gridCol w:w="2351"/>
            <w:gridCol w:w="6426"/>
          </w:tblGrid>
        </w:tblGridChange>
      </w:tblGrid>
      <w:tr w:rsidR="007E73AD" w:rsidRPr="00920004" w14:paraId="22B2A75E" w14:textId="77777777" w:rsidTr="00D72BF9">
        <w:trPr>
          <w:ins w:id="8922" w:author="phuong vu" w:date="2018-11-23T08:52:00Z"/>
        </w:trPr>
        <w:tc>
          <w:tcPr>
            <w:tcW w:w="2425" w:type="dxa"/>
            <w:tcPrChange w:id="8923" w:author="phuong vu" w:date="2018-11-30T22:23:00Z">
              <w:tcPr>
                <w:tcW w:w="2425" w:type="dxa"/>
              </w:tcPr>
            </w:tcPrChange>
          </w:tcPr>
          <w:p w14:paraId="4E96FAA0" w14:textId="77777777" w:rsidR="007E73AD" w:rsidRPr="00920004" w:rsidRDefault="007E73AD" w:rsidP="00D72BF9">
            <w:pPr>
              <w:rPr>
                <w:ins w:id="8924" w:author="phuong vu" w:date="2018-11-23T08:52:00Z"/>
                <w:b/>
                <w:rPrChange w:id="8925" w:author="phuong vu" w:date="2018-11-30T22:36:00Z">
                  <w:rPr>
                    <w:ins w:id="8926" w:author="phuong vu" w:date="2018-11-23T08:52:00Z"/>
                  </w:rPr>
                </w:rPrChange>
              </w:rPr>
              <w:pPrChange w:id="8927" w:author="phuong vu" w:date="2018-11-30T22:23:00Z">
                <w:pPr>
                  <w:spacing w:line="276" w:lineRule="auto"/>
                </w:pPr>
              </w:pPrChange>
            </w:pPr>
            <w:ins w:id="8928" w:author="phuong vu" w:date="2018-11-23T08:52:00Z">
              <w:r w:rsidRPr="00920004">
                <w:rPr>
                  <w:b/>
                  <w:rPrChange w:id="8929" w:author="phuong vu" w:date="2018-11-30T22:36:00Z">
                    <w:rPr/>
                  </w:rPrChange>
                </w:rPr>
                <w:t>Mã yêu cầu</w:t>
              </w:r>
            </w:ins>
          </w:p>
        </w:tc>
        <w:tc>
          <w:tcPr>
            <w:tcW w:w="6686" w:type="dxa"/>
            <w:vAlign w:val="center"/>
            <w:tcPrChange w:id="8930" w:author="phuong vu" w:date="2018-11-30T22:23:00Z">
              <w:tcPr>
                <w:tcW w:w="6686" w:type="dxa"/>
              </w:tcPr>
            </w:tcPrChange>
          </w:tcPr>
          <w:p w14:paraId="1119B7F3" w14:textId="77777777" w:rsidR="007E73AD" w:rsidRPr="00920004" w:rsidRDefault="007E73AD" w:rsidP="00D72BF9">
            <w:pPr>
              <w:rPr>
                <w:ins w:id="8931" w:author="phuong vu" w:date="2018-11-23T08:52:00Z"/>
                <w:lang w:val="en-US"/>
                <w:rPrChange w:id="8932" w:author="phuong vu" w:date="2018-11-30T22:36:00Z">
                  <w:rPr>
                    <w:ins w:id="8933" w:author="phuong vu" w:date="2018-11-23T08:52:00Z"/>
                    <w:lang w:val="en-US"/>
                  </w:rPr>
                </w:rPrChange>
              </w:rPr>
              <w:pPrChange w:id="8934" w:author="phuong vu" w:date="2018-11-30T22:23:00Z">
                <w:pPr>
                  <w:spacing w:line="276" w:lineRule="auto"/>
                </w:pPr>
              </w:pPrChange>
            </w:pPr>
            <w:ins w:id="8935" w:author="phuong vu" w:date="2018-11-23T08:52:00Z">
              <w:r w:rsidRPr="00920004">
                <w:rPr>
                  <w:lang w:val="en-US"/>
                  <w:rPrChange w:id="8936" w:author="phuong vu" w:date="2018-11-30T22:36:00Z">
                    <w:rPr>
                      <w:lang w:val="en-US"/>
                    </w:rPr>
                  </w:rPrChange>
                </w:rPr>
                <w:t>GU_05</w:t>
              </w:r>
            </w:ins>
          </w:p>
        </w:tc>
      </w:tr>
      <w:tr w:rsidR="007E73AD" w:rsidRPr="00920004" w14:paraId="013516EA" w14:textId="77777777" w:rsidTr="005D03AE">
        <w:trPr>
          <w:ins w:id="8937" w:author="phuong vu" w:date="2018-11-23T08:52:00Z"/>
        </w:trPr>
        <w:tc>
          <w:tcPr>
            <w:tcW w:w="2425" w:type="dxa"/>
          </w:tcPr>
          <w:p w14:paraId="3ACB7C91" w14:textId="77777777" w:rsidR="007E73AD" w:rsidRPr="00920004" w:rsidRDefault="007E73AD" w:rsidP="00D72BF9">
            <w:pPr>
              <w:rPr>
                <w:ins w:id="8938" w:author="phuong vu" w:date="2018-11-23T08:52:00Z"/>
                <w:b/>
                <w:rPrChange w:id="8939" w:author="phuong vu" w:date="2018-11-30T22:36:00Z">
                  <w:rPr>
                    <w:ins w:id="8940" w:author="phuong vu" w:date="2018-11-23T08:52:00Z"/>
                  </w:rPr>
                </w:rPrChange>
              </w:rPr>
              <w:pPrChange w:id="8941" w:author="phuong vu" w:date="2018-11-30T22:23:00Z">
                <w:pPr>
                  <w:spacing w:line="276" w:lineRule="auto"/>
                </w:pPr>
              </w:pPrChange>
            </w:pPr>
            <w:ins w:id="8942" w:author="phuong vu" w:date="2018-11-23T08:52:00Z">
              <w:r w:rsidRPr="00920004">
                <w:rPr>
                  <w:b/>
                  <w:rPrChange w:id="8943" w:author="phuong vu" w:date="2018-11-30T22:36:00Z">
                    <w:rPr/>
                  </w:rPrChange>
                </w:rPr>
                <w:t>Tên chức năng</w:t>
              </w:r>
            </w:ins>
          </w:p>
        </w:tc>
        <w:tc>
          <w:tcPr>
            <w:tcW w:w="6686" w:type="dxa"/>
          </w:tcPr>
          <w:p w14:paraId="2B76A217" w14:textId="7A973723" w:rsidR="007E73AD" w:rsidRPr="00920004" w:rsidRDefault="00163170" w:rsidP="00D72BF9">
            <w:pPr>
              <w:rPr>
                <w:ins w:id="8944" w:author="phuong vu" w:date="2018-11-23T08:52:00Z"/>
                <w:lang w:val="en-US"/>
                <w:rPrChange w:id="8945" w:author="phuong vu" w:date="2018-11-30T22:36:00Z">
                  <w:rPr>
                    <w:ins w:id="8946" w:author="phuong vu" w:date="2018-11-23T08:52:00Z"/>
                    <w:lang w:val="en-US"/>
                  </w:rPr>
                </w:rPrChange>
              </w:rPr>
              <w:pPrChange w:id="8947" w:author="phuong vu" w:date="2018-11-30T22:23:00Z">
                <w:pPr>
                  <w:spacing w:line="276" w:lineRule="auto"/>
                </w:pPr>
              </w:pPrChange>
            </w:pPr>
            <w:ins w:id="8948" w:author="phuong vu" w:date="2018-11-23T08:57:00Z">
              <w:r w:rsidRPr="00920004">
                <w:rPr>
                  <w:lang w:val="en-US"/>
                  <w:rPrChange w:id="8949" w:author="phuong vu" w:date="2018-11-30T22:36:00Z">
                    <w:rPr>
                      <w:lang w:val="en-US"/>
                    </w:rPr>
                  </w:rPrChange>
                </w:rPr>
                <w:t>Cập nhật đơn hàng</w:t>
              </w:r>
            </w:ins>
          </w:p>
        </w:tc>
      </w:tr>
      <w:tr w:rsidR="007E73AD" w:rsidRPr="00920004" w14:paraId="14742CD4" w14:textId="77777777" w:rsidTr="005D03AE">
        <w:trPr>
          <w:ins w:id="8950" w:author="phuong vu" w:date="2018-11-23T08:52:00Z"/>
        </w:trPr>
        <w:tc>
          <w:tcPr>
            <w:tcW w:w="2425" w:type="dxa"/>
          </w:tcPr>
          <w:p w14:paraId="6CBCB837" w14:textId="77777777" w:rsidR="007E73AD" w:rsidRPr="00920004" w:rsidRDefault="007E73AD" w:rsidP="00D72BF9">
            <w:pPr>
              <w:rPr>
                <w:ins w:id="8951" w:author="phuong vu" w:date="2018-11-23T08:52:00Z"/>
                <w:b/>
                <w:rPrChange w:id="8952" w:author="phuong vu" w:date="2018-11-30T22:36:00Z">
                  <w:rPr>
                    <w:ins w:id="8953" w:author="phuong vu" w:date="2018-11-23T08:52:00Z"/>
                  </w:rPr>
                </w:rPrChange>
              </w:rPr>
              <w:pPrChange w:id="8954" w:author="phuong vu" w:date="2018-11-30T22:23:00Z">
                <w:pPr>
                  <w:spacing w:line="276" w:lineRule="auto"/>
                </w:pPr>
              </w:pPrChange>
            </w:pPr>
            <w:ins w:id="8955" w:author="phuong vu" w:date="2018-11-23T08:52:00Z">
              <w:r w:rsidRPr="00920004">
                <w:rPr>
                  <w:b/>
                  <w:rPrChange w:id="8956" w:author="phuong vu" w:date="2018-11-30T22:36:00Z">
                    <w:rPr/>
                  </w:rPrChange>
                </w:rPr>
                <w:t>Đối tượng sử dụng</w:t>
              </w:r>
            </w:ins>
          </w:p>
        </w:tc>
        <w:tc>
          <w:tcPr>
            <w:tcW w:w="6686" w:type="dxa"/>
          </w:tcPr>
          <w:p w14:paraId="1EF41271" w14:textId="31FC7902" w:rsidR="007E73AD" w:rsidRPr="00920004" w:rsidRDefault="00163170" w:rsidP="00D72BF9">
            <w:pPr>
              <w:rPr>
                <w:ins w:id="8957" w:author="phuong vu" w:date="2018-11-23T08:52:00Z"/>
                <w:lang w:val="en-US"/>
                <w:rPrChange w:id="8958" w:author="phuong vu" w:date="2018-11-30T22:36:00Z">
                  <w:rPr>
                    <w:ins w:id="8959" w:author="phuong vu" w:date="2018-11-23T08:52:00Z"/>
                    <w:lang w:val="en-US"/>
                  </w:rPr>
                </w:rPrChange>
              </w:rPr>
              <w:pPrChange w:id="8960" w:author="phuong vu" w:date="2018-11-30T22:23:00Z">
                <w:pPr>
                  <w:spacing w:line="276" w:lineRule="auto"/>
                </w:pPr>
              </w:pPrChange>
            </w:pPr>
            <w:ins w:id="8961" w:author="phuong vu" w:date="2018-11-23T08:58:00Z">
              <w:r w:rsidRPr="00920004">
                <w:rPr>
                  <w:lang w:val="en-US"/>
                  <w:rPrChange w:id="8962" w:author="phuong vu" w:date="2018-11-30T22:36:00Z">
                    <w:rPr>
                      <w:lang w:val="en-US"/>
                    </w:rPr>
                  </w:rPrChange>
                </w:rPr>
                <w:t>Khách hàng</w:t>
              </w:r>
            </w:ins>
          </w:p>
        </w:tc>
      </w:tr>
      <w:tr w:rsidR="007E73AD" w:rsidRPr="00920004" w14:paraId="13B1D30D" w14:textId="77777777" w:rsidTr="005D03AE">
        <w:trPr>
          <w:ins w:id="8963" w:author="phuong vu" w:date="2018-11-23T08:52:00Z"/>
        </w:trPr>
        <w:tc>
          <w:tcPr>
            <w:tcW w:w="2425" w:type="dxa"/>
          </w:tcPr>
          <w:p w14:paraId="47E88833" w14:textId="77777777" w:rsidR="007E73AD" w:rsidRPr="00920004" w:rsidRDefault="007E73AD" w:rsidP="00D72BF9">
            <w:pPr>
              <w:rPr>
                <w:ins w:id="8964" w:author="phuong vu" w:date="2018-11-23T08:52:00Z"/>
                <w:b/>
                <w:rPrChange w:id="8965" w:author="phuong vu" w:date="2018-11-30T22:36:00Z">
                  <w:rPr>
                    <w:ins w:id="8966" w:author="phuong vu" w:date="2018-11-23T08:52:00Z"/>
                  </w:rPr>
                </w:rPrChange>
              </w:rPr>
              <w:pPrChange w:id="8967" w:author="phuong vu" w:date="2018-11-30T22:23:00Z">
                <w:pPr>
                  <w:spacing w:line="276" w:lineRule="auto"/>
                </w:pPr>
              </w:pPrChange>
            </w:pPr>
            <w:ins w:id="8968" w:author="phuong vu" w:date="2018-11-23T08:52:00Z">
              <w:r w:rsidRPr="00920004">
                <w:rPr>
                  <w:b/>
                  <w:rPrChange w:id="8969" w:author="phuong vu" w:date="2018-11-30T22:36:00Z">
                    <w:rPr/>
                  </w:rPrChange>
                </w:rPr>
                <w:t>Tiền điều kiện</w:t>
              </w:r>
            </w:ins>
          </w:p>
        </w:tc>
        <w:tc>
          <w:tcPr>
            <w:tcW w:w="6686" w:type="dxa"/>
          </w:tcPr>
          <w:p w14:paraId="3EBDD56F" w14:textId="2329EB14" w:rsidR="007E73AD" w:rsidRPr="00920004" w:rsidRDefault="00163170" w:rsidP="00D72BF9">
            <w:pPr>
              <w:rPr>
                <w:ins w:id="8970" w:author="phuong vu" w:date="2018-11-23T08:52:00Z"/>
                <w:rPrChange w:id="8971" w:author="phuong vu" w:date="2018-11-30T22:36:00Z">
                  <w:rPr>
                    <w:ins w:id="8972" w:author="phuong vu" w:date="2018-11-23T08:52:00Z"/>
                    <w:lang w:val="en-US"/>
                  </w:rPr>
                </w:rPrChange>
              </w:rPr>
              <w:pPrChange w:id="8973" w:author="phuong vu" w:date="2018-11-30T22:23:00Z">
                <w:pPr>
                  <w:spacing w:line="276" w:lineRule="auto"/>
                </w:pPr>
              </w:pPrChange>
            </w:pPr>
            <w:ins w:id="8974" w:author="phuong vu" w:date="2018-11-23T09:00:00Z">
              <w:r w:rsidRPr="00920004">
                <w:rPr>
                  <w:rPrChange w:id="8975" w:author="phuong vu" w:date="2018-11-30T22:36:00Z">
                    <w:rPr>
                      <w:lang w:val="en-US"/>
                    </w:rPr>
                  </w:rPrChange>
                </w:rPr>
                <w:t>Đăng nhập thành công vào hệ thống thông qua ứng dụng điện thoại.</w:t>
              </w:r>
            </w:ins>
          </w:p>
        </w:tc>
      </w:tr>
      <w:tr w:rsidR="007E73AD" w:rsidRPr="00920004" w14:paraId="6FF4312B" w14:textId="77777777" w:rsidTr="005D03AE">
        <w:trPr>
          <w:ins w:id="8976" w:author="phuong vu" w:date="2018-11-23T08:52:00Z"/>
        </w:trPr>
        <w:tc>
          <w:tcPr>
            <w:tcW w:w="2425" w:type="dxa"/>
          </w:tcPr>
          <w:p w14:paraId="27FA5764" w14:textId="77777777" w:rsidR="007E73AD" w:rsidRPr="00920004" w:rsidRDefault="007E73AD" w:rsidP="00D72BF9">
            <w:pPr>
              <w:rPr>
                <w:ins w:id="8977" w:author="phuong vu" w:date="2018-11-23T08:52:00Z"/>
                <w:b/>
                <w:rPrChange w:id="8978" w:author="phuong vu" w:date="2018-11-30T22:36:00Z">
                  <w:rPr>
                    <w:ins w:id="8979" w:author="phuong vu" w:date="2018-11-23T08:52:00Z"/>
                  </w:rPr>
                </w:rPrChange>
              </w:rPr>
              <w:pPrChange w:id="8980" w:author="phuong vu" w:date="2018-11-30T22:23:00Z">
                <w:pPr>
                  <w:spacing w:line="276" w:lineRule="auto"/>
                </w:pPr>
              </w:pPrChange>
            </w:pPr>
            <w:ins w:id="8981" w:author="phuong vu" w:date="2018-11-23T08:52:00Z">
              <w:r w:rsidRPr="00920004">
                <w:rPr>
                  <w:b/>
                  <w:rPrChange w:id="8982" w:author="phuong vu" w:date="2018-11-30T22:36:00Z">
                    <w:rPr/>
                  </w:rPrChange>
                </w:rPr>
                <w:t>Cách xử lí</w:t>
              </w:r>
            </w:ins>
          </w:p>
        </w:tc>
        <w:tc>
          <w:tcPr>
            <w:tcW w:w="6686" w:type="dxa"/>
          </w:tcPr>
          <w:p w14:paraId="49F75D9C" w14:textId="227635DF" w:rsidR="007E73AD" w:rsidRPr="00920004" w:rsidRDefault="007E73AD" w:rsidP="00D72BF9">
            <w:pPr>
              <w:rPr>
                <w:ins w:id="8983" w:author="phuong vu" w:date="2018-11-23T09:01:00Z"/>
                <w:rPrChange w:id="8984" w:author="phuong vu" w:date="2018-11-30T22:36:00Z">
                  <w:rPr>
                    <w:ins w:id="8985" w:author="phuong vu" w:date="2018-11-23T09:01:00Z"/>
                    <w:lang w:val="en-US"/>
                  </w:rPr>
                </w:rPrChange>
              </w:rPr>
              <w:pPrChange w:id="8986" w:author="phuong vu" w:date="2018-11-30T22:23:00Z">
                <w:pPr>
                  <w:spacing w:line="276" w:lineRule="auto"/>
                </w:pPr>
              </w:pPrChange>
            </w:pPr>
            <w:ins w:id="8987" w:author="phuong vu" w:date="2018-11-23T08:52:00Z">
              <w:r w:rsidRPr="00920004">
                <w:rPr>
                  <w:rPrChange w:id="8988" w:author="phuong vu" w:date="2018-11-30T22:36:00Z">
                    <w:rPr>
                      <w:lang w:val="en-US"/>
                    </w:rPr>
                  </w:rPrChange>
                </w:rPr>
                <w:t xml:space="preserve">Bước 1: </w:t>
              </w:r>
            </w:ins>
            <w:ins w:id="8989" w:author="phuong vu" w:date="2018-11-23T09:00:00Z">
              <w:r w:rsidR="00163170" w:rsidRPr="00920004">
                <w:rPr>
                  <w:rPrChange w:id="8990" w:author="phuong vu" w:date="2018-11-30T22:36:00Z">
                    <w:rPr>
                      <w:lang w:val="en-US"/>
                    </w:rPr>
                  </w:rPrChange>
                </w:rPr>
                <w:t>Chọn “</w:t>
              </w:r>
            </w:ins>
            <w:ins w:id="8991" w:author="phuong vu" w:date="2018-11-23T09:01:00Z">
              <w:r w:rsidR="00163170" w:rsidRPr="00920004">
                <w:rPr>
                  <w:rPrChange w:id="8992" w:author="phuong vu" w:date="2018-11-30T22:36:00Z">
                    <w:rPr>
                      <w:lang w:val="en-US"/>
                    </w:rPr>
                  </w:rPrChange>
                </w:rPr>
                <w:t>đơn hàng của bạn</w:t>
              </w:r>
            </w:ins>
            <w:ins w:id="8993" w:author="phuong vu" w:date="2018-11-23T09:00:00Z">
              <w:r w:rsidR="00163170" w:rsidRPr="00920004">
                <w:rPr>
                  <w:rPrChange w:id="8994" w:author="phuong vu" w:date="2018-11-30T22:36:00Z">
                    <w:rPr>
                      <w:lang w:val="en-US"/>
                    </w:rPr>
                  </w:rPrChange>
                </w:rPr>
                <w:t>”</w:t>
              </w:r>
            </w:ins>
            <w:ins w:id="8995" w:author="phuong vu" w:date="2018-11-23T09:01:00Z">
              <w:r w:rsidR="00163170" w:rsidRPr="00920004">
                <w:rPr>
                  <w:rPrChange w:id="8996" w:author="phuong vu" w:date="2018-11-30T22:36:00Z">
                    <w:rPr>
                      <w:lang w:val="en-US"/>
                    </w:rPr>
                  </w:rPrChange>
                </w:rPr>
                <w:t>.</w:t>
              </w:r>
            </w:ins>
          </w:p>
          <w:p w14:paraId="2BFD6B07" w14:textId="216F8590" w:rsidR="00163170" w:rsidRPr="00920004" w:rsidRDefault="00163170" w:rsidP="00D72BF9">
            <w:pPr>
              <w:rPr>
                <w:ins w:id="8997" w:author="phuong vu" w:date="2018-11-23T09:22:00Z"/>
                <w:rPrChange w:id="8998" w:author="phuong vu" w:date="2018-11-30T22:36:00Z">
                  <w:rPr>
                    <w:ins w:id="8999" w:author="phuong vu" w:date="2018-11-23T09:22:00Z"/>
                    <w:lang w:val="en-US"/>
                  </w:rPr>
                </w:rPrChange>
              </w:rPr>
              <w:pPrChange w:id="9000" w:author="phuong vu" w:date="2018-11-30T22:23:00Z">
                <w:pPr>
                  <w:spacing w:line="276" w:lineRule="auto"/>
                </w:pPr>
              </w:pPrChange>
            </w:pPr>
            <w:ins w:id="9001" w:author="phuong vu" w:date="2018-11-23T09:01:00Z">
              <w:r w:rsidRPr="00920004">
                <w:rPr>
                  <w:rPrChange w:id="9002" w:author="phuong vu" w:date="2018-11-30T22:36:00Z">
                    <w:rPr>
                      <w:lang w:val="en-US"/>
                    </w:rPr>
                  </w:rPrChange>
                </w:rPr>
                <w:t xml:space="preserve">Bước 2: </w:t>
              </w:r>
            </w:ins>
            <w:ins w:id="9003" w:author="phuong vu" w:date="2018-11-23T09:02:00Z">
              <w:r w:rsidRPr="00920004">
                <w:rPr>
                  <w:rPrChange w:id="9004" w:author="phuong vu" w:date="2018-11-30T22:36:00Z">
                    <w:rPr>
                      <w:lang w:val="en-US"/>
                    </w:rPr>
                  </w:rPrChange>
                </w:rPr>
                <w:t xml:space="preserve">Chọn đơn hàng có </w:t>
              </w:r>
            </w:ins>
            <w:ins w:id="9005" w:author="phuong vu" w:date="2018-11-23T09:03:00Z">
              <w:r w:rsidRPr="00920004">
                <w:rPr>
                  <w:rPrChange w:id="9006" w:author="phuong vu" w:date="2018-11-30T22:36:00Z">
                    <w:rPr>
                      <w:lang w:val="en-US"/>
                    </w:rPr>
                  </w:rPrChange>
                </w:rPr>
                <w:t>trạng thái “đang chờ”.</w:t>
              </w:r>
            </w:ins>
          </w:p>
          <w:p w14:paraId="4E63A5E6" w14:textId="2B87CFF4" w:rsidR="00E66EEE" w:rsidRPr="00920004" w:rsidRDefault="00E66EEE" w:rsidP="00D72BF9">
            <w:pPr>
              <w:rPr>
                <w:ins w:id="9007" w:author="phuong vu" w:date="2018-11-23T08:52:00Z"/>
                <w:rPrChange w:id="9008" w:author="phuong vu" w:date="2018-11-30T22:36:00Z">
                  <w:rPr>
                    <w:ins w:id="9009" w:author="phuong vu" w:date="2018-11-23T08:52:00Z"/>
                    <w:lang w:val="en-US"/>
                  </w:rPr>
                </w:rPrChange>
              </w:rPr>
              <w:pPrChange w:id="9010" w:author="phuong vu" w:date="2018-11-30T22:23:00Z">
                <w:pPr>
                  <w:spacing w:line="276" w:lineRule="auto"/>
                </w:pPr>
              </w:pPrChange>
            </w:pPr>
            <w:ins w:id="9011" w:author="phuong vu" w:date="2018-11-23T09:22:00Z">
              <w:r w:rsidRPr="00920004">
                <w:rPr>
                  <w:rPrChange w:id="9012" w:author="phuong vu" w:date="2018-11-30T22:36:00Z">
                    <w:rPr>
                      <w:lang w:val="en-US"/>
                    </w:rPr>
                  </w:rPrChange>
                </w:rPr>
                <w:t>Bước 3: Chọn hủy đơn hàng hoặc</w:t>
              </w:r>
            </w:ins>
            <w:ins w:id="9013" w:author="phuong vu" w:date="2018-11-23T09:23:00Z">
              <w:r w:rsidRPr="00920004">
                <w:rPr>
                  <w:rPrChange w:id="9014" w:author="phuong vu" w:date="2018-11-30T22:36:00Z">
                    <w:rPr>
                      <w:lang w:val="en-US"/>
                    </w:rPr>
                  </w:rPrChange>
                </w:rPr>
                <w:t xml:space="preserve"> cập nhật.</w:t>
              </w:r>
            </w:ins>
          </w:p>
          <w:p w14:paraId="549B3921" w14:textId="7DCB0C66" w:rsidR="00E66EEE" w:rsidRPr="00920004" w:rsidRDefault="007E73AD" w:rsidP="00D72BF9">
            <w:pPr>
              <w:rPr>
                <w:ins w:id="9015" w:author="phuong vu" w:date="2018-11-23T09:05:00Z"/>
                <w:rPrChange w:id="9016" w:author="phuong vu" w:date="2018-11-30T22:36:00Z">
                  <w:rPr>
                    <w:ins w:id="9017" w:author="phuong vu" w:date="2018-11-23T09:05:00Z"/>
                    <w:lang w:val="en-US"/>
                  </w:rPr>
                </w:rPrChange>
              </w:rPr>
              <w:pPrChange w:id="9018" w:author="phuong vu" w:date="2018-11-30T22:23:00Z">
                <w:pPr>
                  <w:spacing w:line="276" w:lineRule="auto"/>
                </w:pPr>
              </w:pPrChange>
            </w:pPr>
            <w:ins w:id="9019" w:author="phuong vu" w:date="2018-11-23T08:52:00Z">
              <w:r w:rsidRPr="00920004">
                <w:rPr>
                  <w:rPrChange w:id="9020" w:author="phuong vu" w:date="2018-11-30T22:36:00Z">
                    <w:rPr>
                      <w:lang w:val="en-US"/>
                    </w:rPr>
                  </w:rPrChange>
                </w:rPr>
                <w:t xml:space="preserve">Bước </w:t>
              </w:r>
            </w:ins>
            <w:ins w:id="9021" w:author="phuong vu" w:date="2018-11-23T09:06:00Z">
              <w:r w:rsidR="00163170" w:rsidRPr="00920004">
                <w:rPr>
                  <w:rPrChange w:id="9022" w:author="phuong vu" w:date="2018-11-30T22:36:00Z">
                    <w:rPr>
                      <w:lang w:val="en-US"/>
                    </w:rPr>
                  </w:rPrChange>
                </w:rPr>
                <w:t>3</w:t>
              </w:r>
            </w:ins>
            <w:ins w:id="9023" w:author="phuong vu" w:date="2018-11-23T08:52:00Z">
              <w:r w:rsidRPr="00920004">
                <w:rPr>
                  <w:rPrChange w:id="9024" w:author="phuong vu" w:date="2018-11-30T22:36:00Z">
                    <w:rPr>
                      <w:lang w:val="en-US"/>
                    </w:rPr>
                  </w:rPrChange>
                </w:rPr>
                <w:t xml:space="preserve">: </w:t>
              </w:r>
            </w:ins>
            <w:ins w:id="9025" w:author="phuong vu" w:date="2018-11-23T09:03:00Z">
              <w:r w:rsidR="00163170" w:rsidRPr="00920004">
                <w:rPr>
                  <w:rPrChange w:id="9026" w:author="phuong vu" w:date="2018-11-30T22:36:00Z">
                    <w:rPr>
                      <w:lang w:val="en-US"/>
                    </w:rPr>
                  </w:rPrChange>
                </w:rPr>
                <w:t>Cập nhật lại thông tin tương tự chức năng</w:t>
              </w:r>
            </w:ins>
            <w:ins w:id="9027" w:author="phuong vu" w:date="2018-11-23T09:04:00Z">
              <w:r w:rsidR="00163170" w:rsidRPr="00920004">
                <w:rPr>
                  <w:rPrChange w:id="9028" w:author="phuong vu" w:date="2018-11-30T22:36:00Z">
                    <w:rPr>
                      <w:lang w:val="en-US"/>
                    </w:rPr>
                  </w:rPrChange>
                </w:rPr>
                <w:t xml:space="preserve"> tạo đơn hàng (GU_0</w:t>
              </w:r>
            </w:ins>
            <w:ins w:id="9029" w:author="phuong vu" w:date="2018-11-26T00:53:00Z">
              <w:r w:rsidR="00FF56D5" w:rsidRPr="00920004">
                <w:rPr>
                  <w:lang w:val="en-US"/>
                  <w:rPrChange w:id="9030" w:author="phuong vu" w:date="2018-11-30T22:36:00Z">
                    <w:rPr>
                      <w:lang w:val="en-US"/>
                    </w:rPr>
                  </w:rPrChange>
                </w:rPr>
                <w:t>4</w:t>
              </w:r>
            </w:ins>
            <w:ins w:id="9031" w:author="phuong vu" w:date="2018-11-23T09:04:00Z">
              <w:r w:rsidR="00163170" w:rsidRPr="00920004">
                <w:rPr>
                  <w:rPrChange w:id="9032" w:author="phuong vu" w:date="2018-11-30T22:36:00Z">
                    <w:rPr>
                      <w:lang w:val="en-US"/>
                    </w:rPr>
                  </w:rPrChange>
                </w:rPr>
                <w:t>)</w:t>
              </w:r>
            </w:ins>
            <w:ins w:id="9033" w:author="phuong vu" w:date="2018-11-23T09:21:00Z">
              <w:r w:rsidR="00E66EEE" w:rsidRPr="00920004">
                <w:rPr>
                  <w:rPrChange w:id="9034" w:author="phuong vu" w:date="2018-11-30T22:36:00Z">
                    <w:rPr>
                      <w:lang w:val="en-US"/>
                    </w:rPr>
                  </w:rPrChange>
                </w:rPr>
                <w:t>.</w:t>
              </w:r>
            </w:ins>
          </w:p>
          <w:p w14:paraId="31CF120C" w14:textId="56E98BEA" w:rsidR="00163170" w:rsidRPr="00920004" w:rsidRDefault="00163170" w:rsidP="00D72BF9">
            <w:pPr>
              <w:rPr>
                <w:ins w:id="9035" w:author="phuong vu" w:date="2018-11-23T08:52:00Z"/>
                <w:lang w:val="en-US"/>
                <w:rPrChange w:id="9036" w:author="phuong vu" w:date="2018-11-30T22:36:00Z">
                  <w:rPr>
                    <w:ins w:id="9037" w:author="phuong vu" w:date="2018-11-23T08:52:00Z"/>
                    <w:lang w:val="en-US"/>
                  </w:rPr>
                </w:rPrChange>
              </w:rPr>
              <w:pPrChange w:id="9038" w:author="phuong vu" w:date="2018-11-30T22:23:00Z">
                <w:pPr>
                  <w:spacing w:line="276" w:lineRule="auto"/>
                </w:pPr>
              </w:pPrChange>
            </w:pPr>
            <w:ins w:id="9039" w:author="phuong vu" w:date="2018-11-23T09:05:00Z">
              <w:r w:rsidRPr="00920004">
                <w:rPr>
                  <w:lang w:val="en-US"/>
                  <w:rPrChange w:id="9040" w:author="phuong vu" w:date="2018-11-30T22:36:00Z">
                    <w:rPr>
                      <w:lang w:val="en-US"/>
                    </w:rPr>
                  </w:rPrChange>
                </w:rPr>
                <w:t>B</w:t>
              </w:r>
            </w:ins>
            <w:ins w:id="9041" w:author="phuong vu" w:date="2018-11-23T09:06:00Z">
              <w:r w:rsidRPr="00920004">
                <w:rPr>
                  <w:lang w:val="en-US"/>
                  <w:rPrChange w:id="9042" w:author="phuong vu" w:date="2018-11-30T22:36:00Z">
                    <w:rPr>
                      <w:lang w:val="en-US"/>
                    </w:rPr>
                  </w:rPrChange>
                </w:rPr>
                <w:t>ước 4: Xác nhậ</w:t>
              </w:r>
            </w:ins>
            <w:ins w:id="9043" w:author="phuong vu" w:date="2018-11-23T09:23:00Z">
              <w:r w:rsidR="00E66EEE" w:rsidRPr="00920004">
                <w:rPr>
                  <w:lang w:val="en-US"/>
                  <w:rPrChange w:id="9044" w:author="phuong vu" w:date="2018-11-30T22:36:00Z">
                    <w:rPr>
                      <w:lang w:val="en-US"/>
                    </w:rPr>
                  </w:rPrChange>
                </w:rPr>
                <w:t>n</w:t>
              </w:r>
            </w:ins>
            <w:ins w:id="9045" w:author="phuong vu" w:date="2018-11-23T09:06:00Z">
              <w:r w:rsidRPr="00920004">
                <w:rPr>
                  <w:lang w:val="en-US"/>
                  <w:rPrChange w:id="9046" w:author="phuong vu" w:date="2018-11-30T22:36:00Z">
                    <w:rPr>
                      <w:lang w:val="en-US"/>
                    </w:rPr>
                  </w:rPrChange>
                </w:rPr>
                <w:t>.</w:t>
              </w:r>
            </w:ins>
          </w:p>
        </w:tc>
      </w:tr>
      <w:tr w:rsidR="007E73AD" w:rsidRPr="00920004" w14:paraId="72658705" w14:textId="77777777" w:rsidTr="005D03AE">
        <w:trPr>
          <w:ins w:id="9047" w:author="phuong vu" w:date="2018-11-23T08:52:00Z"/>
        </w:trPr>
        <w:tc>
          <w:tcPr>
            <w:tcW w:w="2425" w:type="dxa"/>
          </w:tcPr>
          <w:p w14:paraId="060F4486" w14:textId="77777777" w:rsidR="007E73AD" w:rsidRPr="00920004" w:rsidRDefault="007E73AD" w:rsidP="00D72BF9">
            <w:pPr>
              <w:rPr>
                <w:ins w:id="9048" w:author="phuong vu" w:date="2018-11-23T08:52:00Z"/>
                <w:b/>
                <w:rPrChange w:id="9049" w:author="phuong vu" w:date="2018-11-30T22:36:00Z">
                  <w:rPr>
                    <w:ins w:id="9050" w:author="phuong vu" w:date="2018-11-23T08:52:00Z"/>
                  </w:rPr>
                </w:rPrChange>
              </w:rPr>
              <w:pPrChange w:id="9051" w:author="phuong vu" w:date="2018-11-30T22:23:00Z">
                <w:pPr>
                  <w:spacing w:line="276" w:lineRule="auto"/>
                </w:pPr>
              </w:pPrChange>
            </w:pPr>
            <w:ins w:id="9052" w:author="phuong vu" w:date="2018-11-23T08:52:00Z">
              <w:r w:rsidRPr="00920004">
                <w:rPr>
                  <w:b/>
                  <w:rPrChange w:id="9053" w:author="phuong vu" w:date="2018-11-30T22:36:00Z">
                    <w:rPr/>
                  </w:rPrChange>
                </w:rPr>
                <w:t>Kết quả</w:t>
              </w:r>
            </w:ins>
          </w:p>
        </w:tc>
        <w:tc>
          <w:tcPr>
            <w:tcW w:w="6686" w:type="dxa"/>
          </w:tcPr>
          <w:p w14:paraId="1485F71B" w14:textId="58A96C9E" w:rsidR="007E73AD" w:rsidRPr="00920004" w:rsidRDefault="0002418D" w:rsidP="00D72BF9">
            <w:pPr>
              <w:rPr>
                <w:ins w:id="9054" w:author="phuong vu" w:date="2018-11-23T08:52:00Z"/>
                <w:rPrChange w:id="9055" w:author="phuong vu" w:date="2018-11-30T22:36:00Z">
                  <w:rPr>
                    <w:ins w:id="9056" w:author="phuong vu" w:date="2018-11-23T08:52:00Z"/>
                    <w:lang w:val="en-US"/>
                  </w:rPr>
                </w:rPrChange>
              </w:rPr>
              <w:pPrChange w:id="9057" w:author="phuong vu" w:date="2018-11-30T22:23:00Z">
                <w:pPr>
                  <w:spacing w:line="276" w:lineRule="auto"/>
                </w:pPr>
              </w:pPrChange>
            </w:pPr>
            <w:ins w:id="9058" w:author="phuong vu" w:date="2018-11-23T09:06:00Z">
              <w:r w:rsidRPr="00920004">
                <w:rPr>
                  <w:rPrChange w:id="9059" w:author="phuong vu" w:date="2018-11-30T22:36:00Z">
                    <w:rPr>
                      <w:lang w:val="en-US"/>
                    </w:rPr>
                  </w:rPrChange>
                </w:rPr>
                <w:t>Thông báo thành công</w:t>
              </w:r>
            </w:ins>
            <w:ins w:id="9060" w:author="phuong vu" w:date="2018-11-23T09:07:00Z">
              <w:r w:rsidRPr="00920004">
                <w:rPr>
                  <w:rPrChange w:id="9061" w:author="phuong vu" w:date="2018-11-30T22:36:00Z">
                    <w:rPr>
                      <w:lang w:val="en-US"/>
                    </w:rPr>
                  </w:rPrChange>
                </w:rPr>
                <w:t>. Nếu lỗi thông báo lỗi</w:t>
              </w:r>
            </w:ins>
            <w:ins w:id="9062" w:author="phuong vu" w:date="2018-11-23T09:24:00Z">
              <w:r w:rsidR="00E66EEE" w:rsidRPr="00920004">
                <w:rPr>
                  <w:rPrChange w:id="9063" w:author="phuong vu" w:date="2018-11-30T22:36:00Z">
                    <w:rPr>
                      <w:lang w:val="en-US"/>
                    </w:rPr>
                  </w:rPrChange>
                </w:rPr>
                <w:t>.</w:t>
              </w:r>
            </w:ins>
          </w:p>
        </w:tc>
      </w:tr>
      <w:tr w:rsidR="007E73AD" w:rsidRPr="00920004" w14:paraId="4089E97F" w14:textId="77777777" w:rsidTr="005D03AE">
        <w:trPr>
          <w:ins w:id="9064" w:author="phuong vu" w:date="2018-11-23T08:52:00Z"/>
        </w:trPr>
        <w:tc>
          <w:tcPr>
            <w:tcW w:w="2425" w:type="dxa"/>
          </w:tcPr>
          <w:p w14:paraId="3BF9BE35" w14:textId="77777777" w:rsidR="007E73AD" w:rsidRPr="00920004" w:rsidRDefault="007E73AD" w:rsidP="00D72BF9">
            <w:pPr>
              <w:rPr>
                <w:ins w:id="9065" w:author="phuong vu" w:date="2018-11-23T08:52:00Z"/>
                <w:b/>
                <w:rPrChange w:id="9066" w:author="phuong vu" w:date="2018-11-30T22:36:00Z">
                  <w:rPr>
                    <w:ins w:id="9067" w:author="phuong vu" w:date="2018-11-23T08:52:00Z"/>
                  </w:rPr>
                </w:rPrChange>
              </w:rPr>
              <w:pPrChange w:id="9068" w:author="phuong vu" w:date="2018-11-30T22:23:00Z">
                <w:pPr>
                  <w:spacing w:line="276" w:lineRule="auto"/>
                </w:pPr>
              </w:pPrChange>
            </w:pPr>
            <w:ins w:id="9069" w:author="phuong vu" w:date="2018-11-23T08:52:00Z">
              <w:r w:rsidRPr="00920004">
                <w:rPr>
                  <w:b/>
                  <w:rPrChange w:id="9070" w:author="phuong vu" w:date="2018-11-30T22:36:00Z">
                    <w:rPr/>
                  </w:rPrChange>
                </w:rPr>
                <w:t>Ghi chú</w:t>
              </w:r>
            </w:ins>
          </w:p>
        </w:tc>
        <w:tc>
          <w:tcPr>
            <w:tcW w:w="6686" w:type="dxa"/>
          </w:tcPr>
          <w:p w14:paraId="7702C69A" w14:textId="53F0476B" w:rsidR="007E73AD" w:rsidRPr="00920004" w:rsidRDefault="0002418D" w:rsidP="00D72BF9">
            <w:pPr>
              <w:rPr>
                <w:ins w:id="9071" w:author="phuong vu" w:date="2018-11-23T08:52:00Z"/>
                <w:rPrChange w:id="9072" w:author="phuong vu" w:date="2018-11-30T22:36:00Z">
                  <w:rPr>
                    <w:ins w:id="9073" w:author="phuong vu" w:date="2018-11-23T08:52:00Z"/>
                    <w:lang w:val="en-US"/>
                  </w:rPr>
                </w:rPrChange>
              </w:rPr>
              <w:pPrChange w:id="9074" w:author="phuong vu" w:date="2018-11-30T22:23:00Z">
                <w:pPr>
                  <w:keepNext/>
                  <w:spacing w:line="276" w:lineRule="auto"/>
                </w:pPr>
              </w:pPrChange>
            </w:pPr>
            <w:ins w:id="9075" w:author="phuong vu" w:date="2018-11-23T09:07:00Z">
              <w:r w:rsidRPr="00920004">
                <w:rPr>
                  <w:rPrChange w:id="9076" w:author="phuong vu" w:date="2018-11-30T22:36:00Z">
                    <w:rPr>
                      <w:lang w:val="en-US"/>
                    </w:rPr>
                  </w:rPrChange>
                </w:rPr>
                <w:t xml:space="preserve">Chỉ áp dụng cho đơn hàng có trạng thái </w:t>
              </w:r>
            </w:ins>
            <w:ins w:id="9077" w:author="phuong vu" w:date="2018-11-23T09:08:00Z">
              <w:r w:rsidRPr="00920004">
                <w:rPr>
                  <w:rPrChange w:id="9078" w:author="phuong vu" w:date="2018-11-30T22:36:00Z">
                    <w:rPr>
                      <w:lang w:val="en-US"/>
                    </w:rPr>
                  </w:rPrChange>
                </w:rPr>
                <w:t>“đang chờ”.</w:t>
              </w:r>
            </w:ins>
          </w:p>
        </w:tc>
      </w:tr>
    </w:tbl>
    <w:p w14:paraId="7AB59B95" w14:textId="313D70D0" w:rsidR="007E73AD" w:rsidRPr="00920004" w:rsidRDefault="00FF56D5" w:rsidP="00A17FA5">
      <w:pPr>
        <w:pStyle w:val="Caption"/>
        <w:rPr>
          <w:ins w:id="9079" w:author="phuong vu" w:date="2018-11-22T13:51:00Z"/>
          <w:lang w:val="en-US"/>
          <w:rPrChange w:id="9080" w:author="phuong vu" w:date="2018-11-30T22:36:00Z">
            <w:rPr>
              <w:ins w:id="9081" w:author="phuong vu" w:date="2018-11-22T13:51:00Z"/>
            </w:rPr>
          </w:rPrChange>
        </w:rPr>
        <w:pPrChange w:id="9082" w:author="phuong vu" w:date="2018-11-30T22:42:00Z">
          <w:pPr/>
        </w:pPrChange>
      </w:pPr>
      <w:bookmarkStart w:id="9083" w:name="_Toc531381604"/>
      <w:ins w:id="9084" w:author="phuong vu" w:date="2018-11-26T00:53:00Z">
        <w:r w:rsidRPr="00920004">
          <w:rPr>
            <w:rPrChange w:id="9085" w:author="phuong vu" w:date="2018-11-30T22:36:00Z">
              <w:rPr/>
            </w:rPrChange>
          </w:rPr>
          <w:t xml:space="preserve">Bảng </w:t>
        </w:r>
      </w:ins>
      <w:ins w:id="9086" w:author="phuong vu" w:date="2018-11-30T14:54:00Z">
        <w:r w:rsidR="00D632EE" w:rsidRPr="00920004">
          <w:rPr>
            <w:rPrChange w:id="9087" w:author="phuong vu" w:date="2018-11-30T22:36:00Z">
              <w:rPr/>
            </w:rPrChange>
          </w:rPr>
          <w:fldChar w:fldCharType="begin"/>
        </w:r>
        <w:r w:rsidR="00D632EE" w:rsidRPr="00920004">
          <w:rPr>
            <w:rPrChange w:id="9088" w:author="phuong vu" w:date="2018-11-30T22:36:00Z">
              <w:rPr/>
            </w:rPrChange>
          </w:rPr>
          <w:instrText xml:space="preserve"> STYLEREF 1 \s </w:instrText>
        </w:r>
      </w:ins>
      <w:r w:rsidR="00D632EE" w:rsidRPr="00920004">
        <w:rPr>
          <w:rPrChange w:id="9089" w:author="phuong vu" w:date="2018-11-30T22:36:00Z">
            <w:rPr/>
          </w:rPrChange>
        </w:rPr>
        <w:fldChar w:fldCharType="separate"/>
      </w:r>
      <w:r w:rsidR="00B5490C">
        <w:rPr>
          <w:noProof/>
        </w:rPr>
        <w:t>1</w:t>
      </w:r>
      <w:ins w:id="9090" w:author="phuong vu" w:date="2018-11-30T14:54:00Z">
        <w:r w:rsidR="00D632EE" w:rsidRPr="00920004">
          <w:rPr>
            <w:rPrChange w:id="9091" w:author="phuong vu" w:date="2018-11-30T22:36:00Z">
              <w:rPr/>
            </w:rPrChange>
          </w:rPr>
          <w:fldChar w:fldCharType="end"/>
        </w:r>
        <w:r w:rsidR="00D632EE" w:rsidRPr="00920004">
          <w:rPr>
            <w:rPrChange w:id="9092" w:author="phuong vu" w:date="2018-11-30T22:36:00Z">
              <w:rPr/>
            </w:rPrChange>
          </w:rPr>
          <w:t>.</w:t>
        </w:r>
        <w:r w:rsidR="00D632EE" w:rsidRPr="00920004">
          <w:rPr>
            <w:rPrChange w:id="9093" w:author="phuong vu" w:date="2018-11-30T22:36:00Z">
              <w:rPr/>
            </w:rPrChange>
          </w:rPr>
          <w:fldChar w:fldCharType="begin"/>
        </w:r>
        <w:r w:rsidR="00D632EE" w:rsidRPr="00920004">
          <w:rPr>
            <w:rPrChange w:id="9094" w:author="phuong vu" w:date="2018-11-30T22:36:00Z">
              <w:rPr/>
            </w:rPrChange>
          </w:rPr>
          <w:instrText xml:space="preserve"> SEQ Bảng \* ARABIC \s 1 </w:instrText>
        </w:r>
      </w:ins>
      <w:r w:rsidR="00D632EE" w:rsidRPr="00920004">
        <w:rPr>
          <w:rPrChange w:id="9095" w:author="phuong vu" w:date="2018-11-30T22:36:00Z">
            <w:rPr/>
          </w:rPrChange>
        </w:rPr>
        <w:fldChar w:fldCharType="separate"/>
      </w:r>
      <w:ins w:id="9096" w:author="phuong vu" w:date="2018-11-30T22:44:00Z">
        <w:r w:rsidR="00B5490C">
          <w:rPr>
            <w:noProof/>
          </w:rPr>
          <w:t>12</w:t>
        </w:r>
      </w:ins>
      <w:ins w:id="9097" w:author="phuong vu" w:date="2018-11-30T14:54:00Z">
        <w:r w:rsidR="00D632EE" w:rsidRPr="00920004">
          <w:rPr>
            <w:rPrChange w:id="9098" w:author="phuong vu" w:date="2018-11-30T22:36:00Z">
              <w:rPr/>
            </w:rPrChange>
          </w:rPr>
          <w:fldChar w:fldCharType="end"/>
        </w:r>
      </w:ins>
      <w:ins w:id="9099" w:author="phuong vu" w:date="2018-11-26T00:53:00Z">
        <w:r w:rsidRPr="00920004">
          <w:rPr>
            <w:lang w:val="en-US"/>
            <w:rPrChange w:id="9100" w:author="phuong vu" w:date="2018-11-30T22:36:00Z">
              <w:rPr>
                <w:lang w:val="en-US"/>
              </w:rPr>
            </w:rPrChange>
          </w:rPr>
          <w:t xml:space="preserve"> Chức năng cập nhật đơn hàng</w:t>
        </w:r>
      </w:ins>
      <w:bookmarkEnd w:id="9083"/>
    </w:p>
    <w:p w14:paraId="0AC3AEDB" w14:textId="77777777" w:rsidR="00C774DC" w:rsidRPr="00920004" w:rsidRDefault="00C774DC" w:rsidP="00D72BF9">
      <w:pPr>
        <w:pStyle w:val="Heading3"/>
        <w:rPr>
          <w:ins w:id="9101" w:author="phuong vu" w:date="2018-11-22T13:51:00Z"/>
          <w:rPrChange w:id="9102" w:author="phuong vu" w:date="2018-11-30T22:36:00Z">
            <w:rPr>
              <w:ins w:id="9103" w:author="phuong vu" w:date="2018-11-22T13:51:00Z"/>
            </w:rPr>
          </w:rPrChange>
        </w:rPr>
        <w:pPrChange w:id="9104" w:author="phuong vu" w:date="2018-11-30T22:22:00Z">
          <w:pPr>
            <w:pStyle w:val="Heading4"/>
          </w:pPr>
        </w:pPrChange>
      </w:pPr>
      <w:bookmarkStart w:id="9105" w:name="_Toc531380663"/>
      <w:ins w:id="9106" w:author="phuong vu" w:date="2018-11-22T13:51:00Z">
        <w:r w:rsidRPr="00920004">
          <w:rPr>
            <w:rPrChange w:id="9107" w:author="phuong vu" w:date="2018-11-30T22:36:00Z">
              <w:rPr/>
            </w:rPrChange>
          </w:rPr>
          <w:t>Quản lí trạng thái máy giặt</w:t>
        </w:r>
        <w:bookmarkEnd w:id="9105"/>
      </w:ins>
    </w:p>
    <w:tbl>
      <w:tblPr>
        <w:tblStyle w:val="TableGrid"/>
        <w:tblW w:w="0" w:type="auto"/>
        <w:tblLook w:val="04A0" w:firstRow="1" w:lastRow="0" w:firstColumn="1" w:lastColumn="0" w:noHBand="0" w:noVBand="1"/>
        <w:tblPrChange w:id="9108" w:author="phuong vu" w:date="2018-11-30T22:22:00Z">
          <w:tblPr>
            <w:tblStyle w:val="TableGrid"/>
            <w:tblW w:w="0" w:type="auto"/>
            <w:tblLook w:val="04A0" w:firstRow="1" w:lastRow="0" w:firstColumn="1" w:lastColumn="0" w:noHBand="0" w:noVBand="1"/>
          </w:tblPr>
        </w:tblPrChange>
      </w:tblPr>
      <w:tblGrid>
        <w:gridCol w:w="2353"/>
        <w:gridCol w:w="6424"/>
        <w:tblGridChange w:id="9109">
          <w:tblGrid>
            <w:gridCol w:w="2353"/>
            <w:gridCol w:w="6424"/>
          </w:tblGrid>
        </w:tblGridChange>
      </w:tblGrid>
      <w:tr w:rsidR="00C774DC" w:rsidRPr="00920004" w14:paraId="71A0EEE2" w14:textId="77777777" w:rsidTr="00D72BF9">
        <w:trPr>
          <w:ins w:id="9110" w:author="phuong vu" w:date="2018-11-22T13:51:00Z"/>
        </w:trPr>
        <w:tc>
          <w:tcPr>
            <w:tcW w:w="2425" w:type="dxa"/>
            <w:tcPrChange w:id="9111" w:author="phuong vu" w:date="2018-11-30T22:22:00Z">
              <w:tcPr>
                <w:tcW w:w="2425" w:type="dxa"/>
              </w:tcPr>
            </w:tcPrChange>
          </w:tcPr>
          <w:p w14:paraId="1017AF6C" w14:textId="77777777" w:rsidR="00C774DC" w:rsidRPr="00920004" w:rsidRDefault="00C774DC" w:rsidP="00D72BF9">
            <w:pPr>
              <w:rPr>
                <w:ins w:id="9112" w:author="phuong vu" w:date="2018-11-22T13:51:00Z"/>
                <w:b/>
                <w:rPrChange w:id="9113" w:author="phuong vu" w:date="2018-11-30T22:36:00Z">
                  <w:rPr>
                    <w:ins w:id="9114" w:author="phuong vu" w:date="2018-11-22T13:51:00Z"/>
                  </w:rPr>
                </w:rPrChange>
              </w:rPr>
              <w:pPrChange w:id="9115" w:author="phuong vu" w:date="2018-11-30T22:22:00Z">
                <w:pPr>
                  <w:spacing w:line="276" w:lineRule="auto"/>
                </w:pPr>
              </w:pPrChange>
            </w:pPr>
            <w:ins w:id="9116" w:author="phuong vu" w:date="2018-11-22T13:51:00Z">
              <w:r w:rsidRPr="00920004">
                <w:rPr>
                  <w:b/>
                  <w:rPrChange w:id="9117" w:author="phuong vu" w:date="2018-11-30T22:36:00Z">
                    <w:rPr/>
                  </w:rPrChange>
                </w:rPr>
                <w:t>Mã yêu cầu</w:t>
              </w:r>
            </w:ins>
          </w:p>
        </w:tc>
        <w:tc>
          <w:tcPr>
            <w:tcW w:w="6686" w:type="dxa"/>
            <w:vAlign w:val="center"/>
            <w:tcPrChange w:id="9118" w:author="phuong vu" w:date="2018-11-30T22:22:00Z">
              <w:tcPr>
                <w:tcW w:w="6686" w:type="dxa"/>
              </w:tcPr>
            </w:tcPrChange>
          </w:tcPr>
          <w:p w14:paraId="77B18DFC" w14:textId="05A7F46D" w:rsidR="00C774DC" w:rsidRPr="00920004" w:rsidRDefault="00C774DC" w:rsidP="00D72BF9">
            <w:pPr>
              <w:jc w:val="left"/>
              <w:rPr>
                <w:ins w:id="9119" w:author="phuong vu" w:date="2018-11-22T13:51:00Z"/>
                <w:lang w:val="en-US"/>
                <w:rPrChange w:id="9120" w:author="phuong vu" w:date="2018-11-30T22:36:00Z">
                  <w:rPr>
                    <w:ins w:id="9121" w:author="phuong vu" w:date="2018-11-22T13:51:00Z"/>
                    <w:lang w:val="en-US"/>
                  </w:rPr>
                </w:rPrChange>
              </w:rPr>
              <w:pPrChange w:id="9122" w:author="phuong vu" w:date="2018-11-30T22:22:00Z">
                <w:pPr>
                  <w:spacing w:line="276" w:lineRule="auto"/>
                </w:pPr>
              </w:pPrChange>
            </w:pPr>
            <w:ins w:id="9123" w:author="phuong vu" w:date="2018-11-22T13:51:00Z">
              <w:r w:rsidRPr="00920004">
                <w:rPr>
                  <w:lang w:val="en-US"/>
                  <w:rPrChange w:id="9124" w:author="phuong vu" w:date="2018-11-30T22:36:00Z">
                    <w:rPr>
                      <w:lang w:val="en-US"/>
                    </w:rPr>
                  </w:rPrChange>
                </w:rPr>
                <w:t>GU_0</w:t>
              </w:r>
            </w:ins>
            <w:ins w:id="9125" w:author="phuong vu" w:date="2018-11-23T08:52:00Z">
              <w:r w:rsidR="007E73AD" w:rsidRPr="00920004">
                <w:rPr>
                  <w:lang w:val="en-US"/>
                  <w:rPrChange w:id="9126" w:author="phuong vu" w:date="2018-11-30T22:36:00Z">
                    <w:rPr>
                      <w:lang w:val="en-US"/>
                    </w:rPr>
                  </w:rPrChange>
                </w:rPr>
                <w:t>6</w:t>
              </w:r>
            </w:ins>
          </w:p>
        </w:tc>
      </w:tr>
      <w:tr w:rsidR="00C774DC" w:rsidRPr="00920004" w14:paraId="2071E97E" w14:textId="77777777" w:rsidTr="00C774DC">
        <w:trPr>
          <w:ins w:id="9127" w:author="phuong vu" w:date="2018-11-22T13:51:00Z"/>
        </w:trPr>
        <w:tc>
          <w:tcPr>
            <w:tcW w:w="2425" w:type="dxa"/>
          </w:tcPr>
          <w:p w14:paraId="45F95B7F" w14:textId="77777777" w:rsidR="00C774DC" w:rsidRPr="00920004" w:rsidRDefault="00C774DC" w:rsidP="00D72BF9">
            <w:pPr>
              <w:rPr>
                <w:ins w:id="9128" w:author="phuong vu" w:date="2018-11-22T13:51:00Z"/>
                <w:b/>
                <w:rPrChange w:id="9129" w:author="phuong vu" w:date="2018-11-30T22:36:00Z">
                  <w:rPr>
                    <w:ins w:id="9130" w:author="phuong vu" w:date="2018-11-22T13:51:00Z"/>
                  </w:rPr>
                </w:rPrChange>
              </w:rPr>
              <w:pPrChange w:id="9131" w:author="phuong vu" w:date="2018-11-30T22:22:00Z">
                <w:pPr>
                  <w:spacing w:line="276" w:lineRule="auto"/>
                </w:pPr>
              </w:pPrChange>
            </w:pPr>
            <w:ins w:id="9132" w:author="phuong vu" w:date="2018-11-22T13:51:00Z">
              <w:r w:rsidRPr="00920004">
                <w:rPr>
                  <w:b/>
                  <w:rPrChange w:id="9133" w:author="phuong vu" w:date="2018-11-30T22:36:00Z">
                    <w:rPr/>
                  </w:rPrChange>
                </w:rPr>
                <w:t>Tên chức năng</w:t>
              </w:r>
            </w:ins>
          </w:p>
        </w:tc>
        <w:tc>
          <w:tcPr>
            <w:tcW w:w="6686" w:type="dxa"/>
          </w:tcPr>
          <w:p w14:paraId="0A37F9AC" w14:textId="77777777" w:rsidR="00C774DC" w:rsidRPr="00920004" w:rsidRDefault="00C774DC" w:rsidP="00D72BF9">
            <w:pPr>
              <w:rPr>
                <w:ins w:id="9134" w:author="phuong vu" w:date="2018-11-22T13:51:00Z"/>
                <w:rPrChange w:id="9135" w:author="phuong vu" w:date="2018-11-30T22:36:00Z">
                  <w:rPr>
                    <w:ins w:id="9136" w:author="phuong vu" w:date="2018-11-22T13:51:00Z"/>
                    <w:lang w:val="en-US"/>
                  </w:rPr>
                </w:rPrChange>
              </w:rPr>
              <w:pPrChange w:id="9137" w:author="phuong vu" w:date="2018-11-30T22:22:00Z">
                <w:pPr>
                  <w:spacing w:line="276" w:lineRule="auto"/>
                </w:pPr>
              </w:pPrChange>
            </w:pPr>
            <w:ins w:id="9138" w:author="phuong vu" w:date="2018-11-22T13:51:00Z">
              <w:r w:rsidRPr="00920004">
                <w:rPr>
                  <w:rPrChange w:id="9139" w:author="phuong vu" w:date="2018-11-30T22:36:00Z">
                    <w:rPr>
                      <w:lang w:val="en-US"/>
                    </w:rPr>
                  </w:rPrChange>
                </w:rPr>
                <w:t>Quản lí trạn</w:t>
              </w:r>
              <w:bookmarkStart w:id="9140" w:name="_GoBack"/>
              <w:bookmarkEnd w:id="9140"/>
              <w:r w:rsidRPr="00920004">
                <w:rPr>
                  <w:rPrChange w:id="9141" w:author="phuong vu" w:date="2018-11-30T22:36:00Z">
                    <w:rPr>
                      <w:lang w:val="en-US"/>
                    </w:rPr>
                  </w:rPrChange>
                </w:rPr>
                <w:t>g thái máy giặt</w:t>
              </w:r>
            </w:ins>
          </w:p>
        </w:tc>
      </w:tr>
      <w:tr w:rsidR="00C774DC" w:rsidRPr="00920004" w14:paraId="0716379B" w14:textId="77777777" w:rsidTr="00C774DC">
        <w:trPr>
          <w:ins w:id="9142" w:author="phuong vu" w:date="2018-11-22T13:51:00Z"/>
        </w:trPr>
        <w:tc>
          <w:tcPr>
            <w:tcW w:w="2425" w:type="dxa"/>
          </w:tcPr>
          <w:p w14:paraId="4D174E7B" w14:textId="77777777" w:rsidR="00C774DC" w:rsidRPr="00920004" w:rsidRDefault="00C774DC" w:rsidP="00D72BF9">
            <w:pPr>
              <w:rPr>
                <w:ins w:id="9143" w:author="phuong vu" w:date="2018-11-22T13:51:00Z"/>
                <w:b/>
                <w:rPrChange w:id="9144" w:author="phuong vu" w:date="2018-11-30T22:36:00Z">
                  <w:rPr>
                    <w:ins w:id="9145" w:author="phuong vu" w:date="2018-11-22T13:51:00Z"/>
                  </w:rPr>
                </w:rPrChange>
              </w:rPr>
              <w:pPrChange w:id="9146" w:author="phuong vu" w:date="2018-11-30T22:22:00Z">
                <w:pPr>
                  <w:spacing w:line="276" w:lineRule="auto"/>
                </w:pPr>
              </w:pPrChange>
            </w:pPr>
            <w:ins w:id="9147" w:author="phuong vu" w:date="2018-11-22T13:51:00Z">
              <w:r w:rsidRPr="00920004">
                <w:rPr>
                  <w:b/>
                  <w:rPrChange w:id="9148" w:author="phuong vu" w:date="2018-11-30T22:36:00Z">
                    <w:rPr/>
                  </w:rPrChange>
                </w:rPr>
                <w:t>Đối tượng sử dụng</w:t>
              </w:r>
            </w:ins>
          </w:p>
        </w:tc>
        <w:tc>
          <w:tcPr>
            <w:tcW w:w="6686" w:type="dxa"/>
          </w:tcPr>
          <w:p w14:paraId="122A9802" w14:textId="77777777" w:rsidR="00C774DC" w:rsidRPr="00920004" w:rsidRDefault="00C774DC" w:rsidP="00D72BF9">
            <w:pPr>
              <w:rPr>
                <w:ins w:id="9149" w:author="phuong vu" w:date="2018-11-22T13:51:00Z"/>
                <w:rPrChange w:id="9150" w:author="phuong vu" w:date="2018-11-30T22:36:00Z">
                  <w:rPr>
                    <w:ins w:id="9151" w:author="phuong vu" w:date="2018-11-22T13:51:00Z"/>
                    <w:lang w:val="en-US"/>
                  </w:rPr>
                </w:rPrChange>
              </w:rPr>
              <w:pPrChange w:id="9152" w:author="phuong vu" w:date="2018-11-30T22:22:00Z">
                <w:pPr>
                  <w:spacing w:line="276" w:lineRule="auto"/>
                </w:pPr>
              </w:pPrChange>
            </w:pPr>
            <w:ins w:id="9153" w:author="phuong vu" w:date="2018-11-22T13:51:00Z">
              <w:r w:rsidRPr="00920004">
                <w:rPr>
                  <w:rPrChange w:id="9154" w:author="phuong vu" w:date="2018-11-30T22:36:00Z">
                    <w:rPr>
                      <w:lang w:val="en-US"/>
                    </w:rPr>
                  </w:rPrChange>
                </w:rPr>
                <w:t>Nhân viên cửa hàng (Nhân viên quản lí đơn hàng, nhân viên xử lí đơn hàng).</w:t>
              </w:r>
            </w:ins>
          </w:p>
        </w:tc>
      </w:tr>
      <w:tr w:rsidR="00C774DC" w:rsidRPr="00920004" w14:paraId="7DFE7311" w14:textId="77777777" w:rsidTr="00C774DC">
        <w:trPr>
          <w:ins w:id="9155" w:author="phuong vu" w:date="2018-11-22T13:51:00Z"/>
        </w:trPr>
        <w:tc>
          <w:tcPr>
            <w:tcW w:w="2425" w:type="dxa"/>
          </w:tcPr>
          <w:p w14:paraId="7A5FF598" w14:textId="77777777" w:rsidR="00C774DC" w:rsidRPr="00920004" w:rsidRDefault="00C774DC" w:rsidP="00D72BF9">
            <w:pPr>
              <w:rPr>
                <w:ins w:id="9156" w:author="phuong vu" w:date="2018-11-22T13:51:00Z"/>
                <w:b/>
                <w:rPrChange w:id="9157" w:author="phuong vu" w:date="2018-11-30T22:36:00Z">
                  <w:rPr>
                    <w:ins w:id="9158" w:author="phuong vu" w:date="2018-11-22T13:51:00Z"/>
                  </w:rPr>
                </w:rPrChange>
              </w:rPr>
              <w:pPrChange w:id="9159" w:author="phuong vu" w:date="2018-11-30T22:22:00Z">
                <w:pPr>
                  <w:spacing w:line="276" w:lineRule="auto"/>
                </w:pPr>
              </w:pPrChange>
            </w:pPr>
            <w:ins w:id="9160" w:author="phuong vu" w:date="2018-11-22T13:51:00Z">
              <w:r w:rsidRPr="00920004">
                <w:rPr>
                  <w:b/>
                  <w:rPrChange w:id="9161" w:author="phuong vu" w:date="2018-11-30T22:36:00Z">
                    <w:rPr/>
                  </w:rPrChange>
                </w:rPr>
                <w:t>Tiền điều kiện</w:t>
              </w:r>
            </w:ins>
          </w:p>
        </w:tc>
        <w:tc>
          <w:tcPr>
            <w:tcW w:w="6686" w:type="dxa"/>
          </w:tcPr>
          <w:p w14:paraId="4E5DC293" w14:textId="77777777" w:rsidR="00C774DC" w:rsidRPr="00920004" w:rsidRDefault="00C774DC" w:rsidP="00D72BF9">
            <w:pPr>
              <w:rPr>
                <w:ins w:id="9162" w:author="phuong vu" w:date="2018-11-22T13:51:00Z"/>
                <w:rPrChange w:id="9163" w:author="phuong vu" w:date="2018-11-30T22:36:00Z">
                  <w:rPr>
                    <w:ins w:id="9164" w:author="phuong vu" w:date="2018-11-22T13:51:00Z"/>
                    <w:lang w:val="en-US"/>
                  </w:rPr>
                </w:rPrChange>
              </w:rPr>
              <w:pPrChange w:id="9165" w:author="phuong vu" w:date="2018-11-30T22:22:00Z">
                <w:pPr>
                  <w:spacing w:line="276" w:lineRule="auto"/>
                </w:pPr>
              </w:pPrChange>
            </w:pPr>
            <w:ins w:id="9166" w:author="phuong vu" w:date="2018-11-22T13:51:00Z">
              <w:r w:rsidRPr="00920004">
                <w:rPr>
                  <w:rPrChange w:id="9167" w:author="phuong vu" w:date="2018-11-30T22:36:00Z">
                    <w:rPr>
                      <w:lang w:val="en-US"/>
                    </w:rPr>
                  </w:rPrChange>
                </w:rPr>
                <w:t>Truy cập được trang web quản lí đối với nhân viên cửa hàng và đăng nhập thành công.</w:t>
              </w:r>
            </w:ins>
          </w:p>
        </w:tc>
      </w:tr>
      <w:tr w:rsidR="00C774DC" w:rsidRPr="00920004" w14:paraId="663E45A7" w14:textId="77777777" w:rsidTr="00C774DC">
        <w:trPr>
          <w:ins w:id="9168" w:author="phuong vu" w:date="2018-11-22T13:51:00Z"/>
        </w:trPr>
        <w:tc>
          <w:tcPr>
            <w:tcW w:w="2425" w:type="dxa"/>
          </w:tcPr>
          <w:p w14:paraId="25914212" w14:textId="77777777" w:rsidR="00C774DC" w:rsidRPr="00920004" w:rsidRDefault="00C774DC" w:rsidP="00D72BF9">
            <w:pPr>
              <w:rPr>
                <w:ins w:id="9169" w:author="phuong vu" w:date="2018-11-22T13:51:00Z"/>
                <w:b/>
                <w:rPrChange w:id="9170" w:author="phuong vu" w:date="2018-11-30T22:36:00Z">
                  <w:rPr>
                    <w:ins w:id="9171" w:author="phuong vu" w:date="2018-11-22T13:51:00Z"/>
                  </w:rPr>
                </w:rPrChange>
              </w:rPr>
              <w:pPrChange w:id="9172" w:author="phuong vu" w:date="2018-11-30T22:22:00Z">
                <w:pPr>
                  <w:spacing w:line="276" w:lineRule="auto"/>
                </w:pPr>
              </w:pPrChange>
            </w:pPr>
            <w:ins w:id="9173" w:author="phuong vu" w:date="2018-11-22T13:51:00Z">
              <w:r w:rsidRPr="00920004">
                <w:rPr>
                  <w:b/>
                  <w:rPrChange w:id="9174" w:author="phuong vu" w:date="2018-11-30T22:36:00Z">
                    <w:rPr/>
                  </w:rPrChange>
                </w:rPr>
                <w:t>Cách xử lí</w:t>
              </w:r>
            </w:ins>
          </w:p>
        </w:tc>
        <w:tc>
          <w:tcPr>
            <w:tcW w:w="6686" w:type="dxa"/>
          </w:tcPr>
          <w:p w14:paraId="50A07FC9" w14:textId="288A65DB" w:rsidR="00C774DC" w:rsidRPr="00920004" w:rsidRDefault="00C774DC" w:rsidP="00D72BF9">
            <w:pPr>
              <w:rPr>
                <w:ins w:id="9175" w:author="phuong vu" w:date="2018-11-22T13:51:00Z"/>
                <w:rPrChange w:id="9176" w:author="phuong vu" w:date="2018-11-30T22:36:00Z">
                  <w:rPr>
                    <w:ins w:id="9177" w:author="phuong vu" w:date="2018-11-22T13:51:00Z"/>
                    <w:lang w:val="en-US"/>
                  </w:rPr>
                </w:rPrChange>
              </w:rPr>
              <w:pPrChange w:id="9178" w:author="phuong vu" w:date="2018-11-30T22:22:00Z">
                <w:pPr>
                  <w:spacing w:line="276" w:lineRule="auto"/>
                </w:pPr>
              </w:pPrChange>
            </w:pPr>
            <w:ins w:id="9179" w:author="phuong vu" w:date="2018-11-22T13:51:00Z">
              <w:r w:rsidRPr="00920004">
                <w:rPr>
                  <w:rPrChange w:id="9180" w:author="phuong vu" w:date="2018-11-30T22:36:00Z">
                    <w:rPr>
                      <w:lang w:val="en-US"/>
                    </w:rPr>
                  </w:rPrChange>
                </w:rPr>
                <w:t>Bước 1: Tr</w:t>
              </w:r>
            </w:ins>
            <w:ins w:id="9181" w:author="phuong vu" w:date="2018-11-26T00:53:00Z">
              <w:r w:rsidR="00FF56D5" w:rsidRPr="00920004">
                <w:rPr>
                  <w:lang w:val="en-US"/>
                  <w:rPrChange w:id="9182" w:author="phuong vu" w:date="2018-11-30T22:36:00Z">
                    <w:rPr>
                      <w:lang w:val="en-US"/>
                    </w:rPr>
                  </w:rPrChange>
                </w:rPr>
                <w:t>u</w:t>
              </w:r>
            </w:ins>
            <w:ins w:id="9183" w:author="phuong vu" w:date="2018-11-22T13:51:00Z">
              <w:r w:rsidRPr="00920004">
                <w:rPr>
                  <w:rPrChange w:id="9184" w:author="phuong vu" w:date="2018-11-30T22:36:00Z">
                    <w:rPr>
                      <w:lang w:val="en-US"/>
                    </w:rPr>
                  </w:rPrChange>
                </w:rPr>
                <w:t>y cập vào trang quản lí trạng thái máy giặt.</w:t>
              </w:r>
            </w:ins>
          </w:p>
          <w:p w14:paraId="3853144B" w14:textId="77777777" w:rsidR="00C774DC" w:rsidRPr="00920004" w:rsidRDefault="00C774DC" w:rsidP="00D72BF9">
            <w:pPr>
              <w:rPr>
                <w:ins w:id="9185" w:author="phuong vu" w:date="2018-11-22T13:51:00Z"/>
                <w:rPrChange w:id="9186" w:author="phuong vu" w:date="2018-11-30T22:36:00Z">
                  <w:rPr>
                    <w:ins w:id="9187" w:author="phuong vu" w:date="2018-11-22T13:51:00Z"/>
                    <w:lang w:val="en-US"/>
                  </w:rPr>
                </w:rPrChange>
              </w:rPr>
              <w:pPrChange w:id="9188" w:author="phuong vu" w:date="2018-11-30T22:22:00Z">
                <w:pPr>
                  <w:spacing w:line="276" w:lineRule="auto"/>
                </w:pPr>
              </w:pPrChange>
            </w:pPr>
            <w:ins w:id="9189" w:author="phuong vu" w:date="2018-11-22T13:51:00Z">
              <w:r w:rsidRPr="00920004">
                <w:rPr>
                  <w:rPrChange w:id="9190" w:author="phuong vu" w:date="2018-11-30T22:36:00Z">
                    <w:rPr>
                      <w:lang w:val="en-US"/>
                    </w:rPr>
                  </w:rPrChange>
                </w:rPr>
                <w:t>Bước 2: Thay đổi trạng thái máy giặt thông qua nút bật tắt.</w:t>
              </w:r>
            </w:ins>
          </w:p>
        </w:tc>
      </w:tr>
      <w:tr w:rsidR="00C774DC" w:rsidRPr="00920004" w14:paraId="45F4C9FF" w14:textId="77777777" w:rsidTr="00C774DC">
        <w:trPr>
          <w:ins w:id="9191" w:author="phuong vu" w:date="2018-11-22T13:51:00Z"/>
        </w:trPr>
        <w:tc>
          <w:tcPr>
            <w:tcW w:w="2425" w:type="dxa"/>
          </w:tcPr>
          <w:p w14:paraId="7E0311A6" w14:textId="77777777" w:rsidR="00C774DC" w:rsidRPr="00920004" w:rsidRDefault="00C774DC" w:rsidP="00D72BF9">
            <w:pPr>
              <w:rPr>
                <w:ins w:id="9192" w:author="phuong vu" w:date="2018-11-22T13:51:00Z"/>
                <w:b/>
                <w:rPrChange w:id="9193" w:author="phuong vu" w:date="2018-11-30T22:36:00Z">
                  <w:rPr>
                    <w:ins w:id="9194" w:author="phuong vu" w:date="2018-11-22T13:51:00Z"/>
                  </w:rPr>
                </w:rPrChange>
              </w:rPr>
              <w:pPrChange w:id="9195" w:author="phuong vu" w:date="2018-11-30T22:22:00Z">
                <w:pPr>
                  <w:spacing w:line="276" w:lineRule="auto"/>
                </w:pPr>
              </w:pPrChange>
            </w:pPr>
            <w:ins w:id="9196" w:author="phuong vu" w:date="2018-11-22T13:51:00Z">
              <w:r w:rsidRPr="00920004">
                <w:rPr>
                  <w:b/>
                  <w:rPrChange w:id="9197" w:author="phuong vu" w:date="2018-11-30T22:36:00Z">
                    <w:rPr/>
                  </w:rPrChange>
                </w:rPr>
                <w:t>Kết quả</w:t>
              </w:r>
            </w:ins>
          </w:p>
        </w:tc>
        <w:tc>
          <w:tcPr>
            <w:tcW w:w="6686" w:type="dxa"/>
          </w:tcPr>
          <w:p w14:paraId="56C9026B" w14:textId="77777777" w:rsidR="00C774DC" w:rsidRPr="00920004" w:rsidRDefault="00C774DC" w:rsidP="00D72BF9">
            <w:pPr>
              <w:rPr>
                <w:ins w:id="9198" w:author="phuong vu" w:date="2018-11-22T13:51:00Z"/>
                <w:rPrChange w:id="9199" w:author="phuong vu" w:date="2018-11-30T22:36:00Z">
                  <w:rPr>
                    <w:ins w:id="9200" w:author="phuong vu" w:date="2018-11-22T13:51:00Z"/>
                    <w:lang w:val="en-US"/>
                  </w:rPr>
                </w:rPrChange>
              </w:rPr>
              <w:pPrChange w:id="9201" w:author="phuong vu" w:date="2018-11-30T22:22:00Z">
                <w:pPr>
                  <w:spacing w:line="276" w:lineRule="auto"/>
                </w:pPr>
              </w:pPrChange>
            </w:pPr>
            <w:ins w:id="9202" w:author="phuong vu" w:date="2018-11-22T13:51:00Z">
              <w:r w:rsidRPr="00920004">
                <w:rPr>
                  <w:rPrChange w:id="9203" w:author="phuong vu" w:date="2018-11-30T22:36:00Z">
                    <w:rPr>
                      <w:lang w:val="en-US"/>
                    </w:rPr>
                  </w:rPrChange>
                </w:rPr>
                <w:t>Thay đổi trạng thái máy giặt từ “</w:t>
              </w:r>
              <w:r w:rsidRPr="00920004">
                <w:rPr>
                  <w:rPrChange w:id="9204" w:author="phuong vu" w:date="2018-11-30T22:36:00Z">
                    <w:rPr>
                      <w:i/>
                      <w:lang w:val="en-US"/>
                    </w:rPr>
                  </w:rPrChange>
                </w:rPr>
                <w:t>Đang hoạt động</w:t>
              </w:r>
              <w:r w:rsidRPr="00920004">
                <w:rPr>
                  <w:rPrChange w:id="9205" w:author="phuong vu" w:date="2018-11-30T22:36:00Z">
                    <w:rPr>
                      <w:lang w:val="en-US"/>
                    </w:rPr>
                  </w:rPrChange>
                </w:rPr>
                <w:t>” thành “</w:t>
              </w:r>
              <w:r w:rsidRPr="00920004">
                <w:rPr>
                  <w:rPrChange w:id="9206" w:author="phuong vu" w:date="2018-11-30T22:36:00Z">
                    <w:rPr>
                      <w:i/>
                      <w:lang w:val="en-US"/>
                    </w:rPr>
                  </w:rPrChange>
                </w:rPr>
                <w:t>Ngưng hoạt động</w:t>
              </w:r>
              <w:r w:rsidRPr="00920004">
                <w:rPr>
                  <w:rPrChange w:id="9207" w:author="phuong vu" w:date="2018-11-30T22:36:00Z">
                    <w:rPr>
                      <w:lang w:val="en-US"/>
                    </w:rPr>
                  </w:rPrChange>
                </w:rPr>
                <w:t xml:space="preserve">”. </w:t>
              </w:r>
            </w:ins>
          </w:p>
          <w:p w14:paraId="786E991C" w14:textId="77777777" w:rsidR="00C774DC" w:rsidRPr="00920004" w:rsidRDefault="00C774DC" w:rsidP="00D72BF9">
            <w:pPr>
              <w:rPr>
                <w:ins w:id="9208" w:author="phuong vu" w:date="2018-11-22T13:51:00Z"/>
                <w:rPrChange w:id="9209" w:author="phuong vu" w:date="2018-11-30T22:36:00Z">
                  <w:rPr>
                    <w:ins w:id="9210" w:author="phuong vu" w:date="2018-11-22T13:51:00Z"/>
                    <w:lang w:val="en-US"/>
                  </w:rPr>
                </w:rPrChange>
              </w:rPr>
              <w:pPrChange w:id="9211" w:author="phuong vu" w:date="2018-11-30T22:22:00Z">
                <w:pPr>
                  <w:spacing w:line="276" w:lineRule="auto"/>
                </w:pPr>
              </w:pPrChange>
            </w:pPr>
            <w:ins w:id="9212" w:author="phuong vu" w:date="2018-11-22T13:51:00Z">
              <w:r w:rsidRPr="00920004">
                <w:rPr>
                  <w:rPrChange w:id="9213" w:author="phuong vu" w:date="2018-11-30T22:36:00Z">
                    <w:rPr>
                      <w:lang w:val="en-US"/>
                    </w:rPr>
                  </w:rPrChange>
                </w:rPr>
                <w:t>Phân công lại tất cả đơn hàng trong hệ thống.</w:t>
              </w:r>
            </w:ins>
          </w:p>
        </w:tc>
      </w:tr>
      <w:tr w:rsidR="00C774DC" w:rsidRPr="00920004" w14:paraId="13D3EB5B" w14:textId="77777777" w:rsidTr="00C774DC">
        <w:trPr>
          <w:ins w:id="9214" w:author="phuong vu" w:date="2018-11-22T13:51:00Z"/>
        </w:trPr>
        <w:tc>
          <w:tcPr>
            <w:tcW w:w="2425" w:type="dxa"/>
          </w:tcPr>
          <w:p w14:paraId="5AF61B2B" w14:textId="77777777" w:rsidR="00C774DC" w:rsidRPr="00920004" w:rsidRDefault="00C774DC" w:rsidP="00D72BF9">
            <w:pPr>
              <w:rPr>
                <w:ins w:id="9215" w:author="phuong vu" w:date="2018-11-22T13:51:00Z"/>
                <w:b/>
                <w:rPrChange w:id="9216" w:author="phuong vu" w:date="2018-11-30T22:36:00Z">
                  <w:rPr>
                    <w:ins w:id="9217" w:author="phuong vu" w:date="2018-11-22T13:51:00Z"/>
                  </w:rPr>
                </w:rPrChange>
              </w:rPr>
              <w:pPrChange w:id="9218" w:author="phuong vu" w:date="2018-11-30T22:22:00Z">
                <w:pPr>
                  <w:spacing w:line="276" w:lineRule="auto"/>
                </w:pPr>
              </w:pPrChange>
            </w:pPr>
            <w:ins w:id="9219" w:author="phuong vu" w:date="2018-11-22T13:51:00Z">
              <w:r w:rsidRPr="00920004">
                <w:rPr>
                  <w:b/>
                  <w:rPrChange w:id="9220" w:author="phuong vu" w:date="2018-11-30T22:36:00Z">
                    <w:rPr/>
                  </w:rPrChange>
                </w:rPr>
                <w:t>Ghi chú</w:t>
              </w:r>
            </w:ins>
          </w:p>
        </w:tc>
        <w:tc>
          <w:tcPr>
            <w:tcW w:w="6686" w:type="dxa"/>
          </w:tcPr>
          <w:p w14:paraId="2E7D312A" w14:textId="77777777" w:rsidR="00C774DC" w:rsidRPr="00920004" w:rsidRDefault="00C774DC" w:rsidP="00BD0851">
            <w:pPr>
              <w:keepNext/>
              <w:spacing w:before="240" w:line="0" w:lineRule="atLeast"/>
              <w:rPr>
                <w:ins w:id="9221" w:author="phuong vu" w:date="2018-11-22T13:51:00Z"/>
                <w:lang w:val="en-US"/>
                <w:rPrChange w:id="9222" w:author="phuong vu" w:date="2018-11-30T22:36:00Z">
                  <w:rPr>
                    <w:ins w:id="9223" w:author="phuong vu" w:date="2018-11-22T13:51:00Z"/>
                    <w:lang w:val="en-US"/>
                  </w:rPr>
                </w:rPrChange>
              </w:rPr>
              <w:pPrChange w:id="9224" w:author="phuong vu" w:date="2018-11-30T14:16:00Z">
                <w:pPr>
                  <w:keepNext/>
                  <w:spacing w:line="276" w:lineRule="auto"/>
                </w:pPr>
              </w:pPrChange>
            </w:pPr>
          </w:p>
        </w:tc>
      </w:tr>
    </w:tbl>
    <w:p w14:paraId="43F8C665" w14:textId="63693599" w:rsidR="00C774DC" w:rsidRPr="00920004" w:rsidRDefault="00FF56D5" w:rsidP="00A17FA5">
      <w:pPr>
        <w:pStyle w:val="Caption"/>
        <w:rPr>
          <w:ins w:id="9225" w:author="phuong vu" w:date="2018-11-22T13:51:00Z"/>
          <w:lang w:val="en-US"/>
          <w:rPrChange w:id="9226" w:author="phuong vu" w:date="2018-11-30T22:36:00Z">
            <w:rPr>
              <w:ins w:id="9227" w:author="phuong vu" w:date="2018-11-22T13:51:00Z"/>
              <w:lang w:val="en-US"/>
            </w:rPr>
          </w:rPrChange>
        </w:rPr>
        <w:pPrChange w:id="9228" w:author="phuong vu" w:date="2018-11-30T22:42:00Z">
          <w:pPr/>
        </w:pPrChange>
      </w:pPr>
      <w:bookmarkStart w:id="9229" w:name="_Toc531381605"/>
      <w:ins w:id="9230" w:author="phuong vu" w:date="2018-11-26T00:54:00Z">
        <w:r w:rsidRPr="00920004">
          <w:rPr>
            <w:rPrChange w:id="9231" w:author="phuong vu" w:date="2018-11-30T22:36:00Z">
              <w:rPr/>
            </w:rPrChange>
          </w:rPr>
          <w:t xml:space="preserve">Bảng </w:t>
        </w:r>
      </w:ins>
      <w:ins w:id="9232" w:author="phuong vu" w:date="2018-11-30T14:54:00Z">
        <w:r w:rsidR="00D632EE" w:rsidRPr="00920004">
          <w:rPr>
            <w:rPrChange w:id="9233" w:author="phuong vu" w:date="2018-11-30T22:36:00Z">
              <w:rPr/>
            </w:rPrChange>
          </w:rPr>
          <w:fldChar w:fldCharType="begin"/>
        </w:r>
        <w:r w:rsidR="00D632EE" w:rsidRPr="00920004">
          <w:rPr>
            <w:rPrChange w:id="9234" w:author="phuong vu" w:date="2018-11-30T22:36:00Z">
              <w:rPr/>
            </w:rPrChange>
          </w:rPr>
          <w:instrText xml:space="preserve"> STYLEREF 1 \s </w:instrText>
        </w:r>
      </w:ins>
      <w:r w:rsidR="00D632EE" w:rsidRPr="00920004">
        <w:rPr>
          <w:rPrChange w:id="9235" w:author="phuong vu" w:date="2018-11-30T22:36:00Z">
            <w:rPr/>
          </w:rPrChange>
        </w:rPr>
        <w:fldChar w:fldCharType="separate"/>
      </w:r>
      <w:r w:rsidR="00B5490C">
        <w:rPr>
          <w:noProof/>
        </w:rPr>
        <w:t>1</w:t>
      </w:r>
      <w:ins w:id="9236" w:author="phuong vu" w:date="2018-11-30T14:54:00Z">
        <w:r w:rsidR="00D632EE" w:rsidRPr="00920004">
          <w:rPr>
            <w:rPrChange w:id="9237" w:author="phuong vu" w:date="2018-11-30T22:36:00Z">
              <w:rPr/>
            </w:rPrChange>
          </w:rPr>
          <w:fldChar w:fldCharType="end"/>
        </w:r>
        <w:r w:rsidR="00D632EE" w:rsidRPr="00920004">
          <w:rPr>
            <w:rPrChange w:id="9238" w:author="phuong vu" w:date="2018-11-30T22:36:00Z">
              <w:rPr/>
            </w:rPrChange>
          </w:rPr>
          <w:t>.</w:t>
        </w:r>
        <w:r w:rsidR="00D632EE" w:rsidRPr="00920004">
          <w:rPr>
            <w:rPrChange w:id="9239" w:author="phuong vu" w:date="2018-11-30T22:36:00Z">
              <w:rPr/>
            </w:rPrChange>
          </w:rPr>
          <w:fldChar w:fldCharType="begin"/>
        </w:r>
        <w:r w:rsidR="00D632EE" w:rsidRPr="00920004">
          <w:rPr>
            <w:rPrChange w:id="9240" w:author="phuong vu" w:date="2018-11-30T22:36:00Z">
              <w:rPr/>
            </w:rPrChange>
          </w:rPr>
          <w:instrText xml:space="preserve"> SEQ Bảng \* ARABIC \s 1 </w:instrText>
        </w:r>
      </w:ins>
      <w:r w:rsidR="00D632EE" w:rsidRPr="00920004">
        <w:rPr>
          <w:rPrChange w:id="9241" w:author="phuong vu" w:date="2018-11-30T22:36:00Z">
            <w:rPr/>
          </w:rPrChange>
        </w:rPr>
        <w:fldChar w:fldCharType="separate"/>
      </w:r>
      <w:ins w:id="9242" w:author="phuong vu" w:date="2018-11-30T22:44:00Z">
        <w:r w:rsidR="00B5490C">
          <w:rPr>
            <w:noProof/>
          </w:rPr>
          <w:t>13</w:t>
        </w:r>
      </w:ins>
      <w:ins w:id="9243" w:author="phuong vu" w:date="2018-11-30T14:54:00Z">
        <w:r w:rsidR="00D632EE" w:rsidRPr="00920004">
          <w:rPr>
            <w:rPrChange w:id="9244" w:author="phuong vu" w:date="2018-11-30T22:36:00Z">
              <w:rPr/>
            </w:rPrChange>
          </w:rPr>
          <w:fldChar w:fldCharType="end"/>
        </w:r>
      </w:ins>
      <w:ins w:id="9245" w:author="phuong vu" w:date="2018-11-26T00:54:00Z">
        <w:r w:rsidRPr="00920004">
          <w:rPr>
            <w:lang w:val="en-US"/>
            <w:rPrChange w:id="9246" w:author="phuong vu" w:date="2018-11-30T22:36:00Z">
              <w:rPr>
                <w:lang w:val="en-US"/>
              </w:rPr>
            </w:rPrChange>
          </w:rPr>
          <w:t xml:space="preserve"> Chức năng quản lí trạng thái máy giặt</w:t>
        </w:r>
      </w:ins>
      <w:bookmarkEnd w:id="9229"/>
    </w:p>
    <w:p w14:paraId="238E389F" w14:textId="77777777" w:rsidR="00C774DC" w:rsidRPr="00920004" w:rsidRDefault="00C774DC" w:rsidP="00D72BF9">
      <w:pPr>
        <w:pStyle w:val="Heading3"/>
        <w:rPr>
          <w:ins w:id="9247" w:author="phuong vu" w:date="2018-11-22T13:51:00Z"/>
          <w:rPrChange w:id="9248" w:author="phuong vu" w:date="2018-11-30T22:36:00Z">
            <w:rPr>
              <w:ins w:id="9249" w:author="phuong vu" w:date="2018-11-22T13:51:00Z"/>
            </w:rPr>
          </w:rPrChange>
        </w:rPr>
        <w:pPrChange w:id="9250" w:author="phuong vu" w:date="2018-11-30T22:22:00Z">
          <w:pPr>
            <w:pStyle w:val="Heading4"/>
          </w:pPr>
        </w:pPrChange>
      </w:pPr>
      <w:bookmarkStart w:id="9251" w:name="_Toc531380664"/>
      <w:ins w:id="9252" w:author="phuong vu" w:date="2018-11-22T13:51:00Z">
        <w:r w:rsidRPr="00920004">
          <w:rPr>
            <w:rPrChange w:id="9253" w:author="phuong vu" w:date="2018-11-30T22:36:00Z">
              <w:rPr/>
            </w:rPrChange>
          </w:rPr>
          <w:t>Tìm ki</w:t>
        </w:r>
        <w:r w:rsidRPr="00920004">
          <w:rPr>
            <w:rPrChange w:id="9254" w:author="phuong vu" w:date="2018-11-30T22:36:00Z">
              <w:rPr>
                <w:iCs w:val="0"/>
              </w:rPr>
            </w:rPrChange>
          </w:rPr>
          <w:t>ếm đơn hàng</w:t>
        </w:r>
        <w:bookmarkEnd w:id="9251"/>
      </w:ins>
    </w:p>
    <w:tbl>
      <w:tblPr>
        <w:tblStyle w:val="TableGrid"/>
        <w:tblW w:w="0" w:type="auto"/>
        <w:tblLook w:val="04A0" w:firstRow="1" w:lastRow="0" w:firstColumn="1" w:lastColumn="0" w:noHBand="0" w:noVBand="1"/>
        <w:tblPrChange w:id="9255" w:author="phuong vu" w:date="2018-11-30T22:22:00Z">
          <w:tblPr>
            <w:tblStyle w:val="TableGrid"/>
            <w:tblW w:w="0" w:type="auto"/>
            <w:tblLook w:val="04A0" w:firstRow="1" w:lastRow="0" w:firstColumn="1" w:lastColumn="0" w:noHBand="0" w:noVBand="1"/>
          </w:tblPr>
        </w:tblPrChange>
      </w:tblPr>
      <w:tblGrid>
        <w:gridCol w:w="2354"/>
        <w:gridCol w:w="6423"/>
        <w:tblGridChange w:id="9256">
          <w:tblGrid>
            <w:gridCol w:w="2354"/>
            <w:gridCol w:w="6423"/>
          </w:tblGrid>
        </w:tblGridChange>
      </w:tblGrid>
      <w:tr w:rsidR="00C774DC" w:rsidRPr="00920004" w14:paraId="31C232D0" w14:textId="77777777" w:rsidTr="00D72BF9">
        <w:trPr>
          <w:ins w:id="9257" w:author="phuong vu" w:date="2018-11-22T13:51:00Z"/>
        </w:trPr>
        <w:tc>
          <w:tcPr>
            <w:tcW w:w="2425" w:type="dxa"/>
            <w:vAlign w:val="center"/>
            <w:tcPrChange w:id="9258" w:author="phuong vu" w:date="2018-11-30T22:22:00Z">
              <w:tcPr>
                <w:tcW w:w="2425" w:type="dxa"/>
              </w:tcPr>
            </w:tcPrChange>
          </w:tcPr>
          <w:p w14:paraId="221EF3C5" w14:textId="77777777" w:rsidR="00C774DC" w:rsidRPr="00920004" w:rsidRDefault="00C774DC" w:rsidP="00D72BF9">
            <w:pPr>
              <w:rPr>
                <w:ins w:id="9259" w:author="phuong vu" w:date="2018-11-22T13:51:00Z"/>
                <w:b/>
                <w:rPrChange w:id="9260" w:author="phuong vu" w:date="2018-11-30T22:36:00Z">
                  <w:rPr>
                    <w:ins w:id="9261" w:author="phuong vu" w:date="2018-11-22T13:51:00Z"/>
                  </w:rPr>
                </w:rPrChange>
              </w:rPr>
              <w:pPrChange w:id="9262" w:author="phuong vu" w:date="2018-11-30T22:22:00Z">
                <w:pPr>
                  <w:spacing w:line="276" w:lineRule="auto"/>
                </w:pPr>
              </w:pPrChange>
            </w:pPr>
            <w:ins w:id="9263" w:author="phuong vu" w:date="2018-11-22T13:51:00Z">
              <w:r w:rsidRPr="00920004">
                <w:rPr>
                  <w:b/>
                  <w:rPrChange w:id="9264" w:author="phuong vu" w:date="2018-11-30T22:36:00Z">
                    <w:rPr/>
                  </w:rPrChange>
                </w:rPr>
                <w:t>Mã yêu cầu</w:t>
              </w:r>
            </w:ins>
          </w:p>
        </w:tc>
        <w:tc>
          <w:tcPr>
            <w:tcW w:w="6686" w:type="dxa"/>
            <w:vAlign w:val="center"/>
            <w:tcPrChange w:id="9265" w:author="phuong vu" w:date="2018-11-30T22:22:00Z">
              <w:tcPr>
                <w:tcW w:w="6686" w:type="dxa"/>
              </w:tcPr>
            </w:tcPrChange>
          </w:tcPr>
          <w:p w14:paraId="187A9566" w14:textId="63EBB0F3" w:rsidR="00C774DC" w:rsidRPr="00920004" w:rsidRDefault="00C774DC" w:rsidP="00D72BF9">
            <w:pPr>
              <w:jc w:val="left"/>
              <w:rPr>
                <w:ins w:id="9266" w:author="phuong vu" w:date="2018-11-22T13:51:00Z"/>
                <w:lang w:val="en-US"/>
                <w:rPrChange w:id="9267" w:author="phuong vu" w:date="2018-11-30T22:36:00Z">
                  <w:rPr>
                    <w:ins w:id="9268" w:author="phuong vu" w:date="2018-11-22T13:51:00Z"/>
                    <w:lang w:val="en-US"/>
                  </w:rPr>
                </w:rPrChange>
              </w:rPr>
              <w:pPrChange w:id="9269" w:author="phuong vu" w:date="2018-11-30T22:22:00Z">
                <w:pPr>
                  <w:spacing w:line="276" w:lineRule="auto"/>
                </w:pPr>
              </w:pPrChange>
            </w:pPr>
            <w:ins w:id="9270" w:author="phuong vu" w:date="2018-11-22T13:51:00Z">
              <w:r w:rsidRPr="00920004">
                <w:rPr>
                  <w:lang w:val="en-US"/>
                  <w:rPrChange w:id="9271" w:author="phuong vu" w:date="2018-11-30T22:36:00Z">
                    <w:rPr>
                      <w:lang w:val="en-US"/>
                    </w:rPr>
                  </w:rPrChange>
                </w:rPr>
                <w:t>GU_0</w:t>
              </w:r>
            </w:ins>
            <w:ins w:id="9272" w:author="phuong vu" w:date="2018-11-23T08:52:00Z">
              <w:r w:rsidR="007E73AD" w:rsidRPr="00920004">
                <w:rPr>
                  <w:lang w:val="en-US"/>
                  <w:rPrChange w:id="9273" w:author="phuong vu" w:date="2018-11-30T22:36:00Z">
                    <w:rPr>
                      <w:lang w:val="en-US"/>
                    </w:rPr>
                  </w:rPrChange>
                </w:rPr>
                <w:t>8</w:t>
              </w:r>
            </w:ins>
          </w:p>
        </w:tc>
      </w:tr>
      <w:tr w:rsidR="00C774DC" w:rsidRPr="00920004" w14:paraId="55CB08D8" w14:textId="77777777" w:rsidTr="00C774DC">
        <w:trPr>
          <w:ins w:id="9274" w:author="phuong vu" w:date="2018-11-22T13:51:00Z"/>
        </w:trPr>
        <w:tc>
          <w:tcPr>
            <w:tcW w:w="2425" w:type="dxa"/>
          </w:tcPr>
          <w:p w14:paraId="0224175B" w14:textId="77777777" w:rsidR="00C774DC" w:rsidRPr="00920004" w:rsidRDefault="00C774DC" w:rsidP="00D72BF9">
            <w:pPr>
              <w:rPr>
                <w:ins w:id="9275" w:author="phuong vu" w:date="2018-11-22T13:51:00Z"/>
                <w:b/>
                <w:rPrChange w:id="9276" w:author="phuong vu" w:date="2018-11-30T22:36:00Z">
                  <w:rPr>
                    <w:ins w:id="9277" w:author="phuong vu" w:date="2018-11-22T13:51:00Z"/>
                  </w:rPr>
                </w:rPrChange>
              </w:rPr>
              <w:pPrChange w:id="9278" w:author="phuong vu" w:date="2018-11-30T22:22:00Z">
                <w:pPr>
                  <w:spacing w:line="276" w:lineRule="auto"/>
                </w:pPr>
              </w:pPrChange>
            </w:pPr>
            <w:ins w:id="9279" w:author="phuong vu" w:date="2018-11-22T13:51:00Z">
              <w:r w:rsidRPr="00920004">
                <w:rPr>
                  <w:b/>
                  <w:rPrChange w:id="9280" w:author="phuong vu" w:date="2018-11-30T22:36:00Z">
                    <w:rPr/>
                  </w:rPrChange>
                </w:rPr>
                <w:t>Tên chức năng</w:t>
              </w:r>
            </w:ins>
          </w:p>
        </w:tc>
        <w:tc>
          <w:tcPr>
            <w:tcW w:w="6686" w:type="dxa"/>
          </w:tcPr>
          <w:p w14:paraId="3DA09D9B" w14:textId="77777777" w:rsidR="00C774DC" w:rsidRPr="00920004" w:rsidRDefault="00C774DC" w:rsidP="00D72BF9">
            <w:pPr>
              <w:rPr>
                <w:ins w:id="9281" w:author="phuong vu" w:date="2018-11-22T13:51:00Z"/>
                <w:lang w:val="en-US"/>
                <w:rPrChange w:id="9282" w:author="phuong vu" w:date="2018-11-30T22:36:00Z">
                  <w:rPr>
                    <w:ins w:id="9283" w:author="phuong vu" w:date="2018-11-22T13:51:00Z"/>
                    <w:lang w:val="en-US"/>
                  </w:rPr>
                </w:rPrChange>
              </w:rPr>
              <w:pPrChange w:id="9284" w:author="phuong vu" w:date="2018-11-30T22:22:00Z">
                <w:pPr>
                  <w:spacing w:line="276" w:lineRule="auto"/>
                </w:pPr>
              </w:pPrChange>
            </w:pPr>
            <w:ins w:id="9285" w:author="phuong vu" w:date="2018-11-22T13:51:00Z">
              <w:r w:rsidRPr="00920004">
                <w:rPr>
                  <w:rPrChange w:id="9286" w:author="phuong vu" w:date="2018-11-30T22:36:00Z">
                    <w:rPr/>
                  </w:rPrChange>
                </w:rPr>
                <w:t>Tìm kiếm đơn hàng</w:t>
              </w:r>
            </w:ins>
          </w:p>
        </w:tc>
      </w:tr>
      <w:tr w:rsidR="00C774DC" w:rsidRPr="00920004" w14:paraId="40E492D4" w14:textId="77777777" w:rsidTr="00C774DC">
        <w:trPr>
          <w:ins w:id="9287" w:author="phuong vu" w:date="2018-11-22T13:51:00Z"/>
        </w:trPr>
        <w:tc>
          <w:tcPr>
            <w:tcW w:w="2425" w:type="dxa"/>
          </w:tcPr>
          <w:p w14:paraId="691F2686" w14:textId="77777777" w:rsidR="00C774DC" w:rsidRPr="00920004" w:rsidRDefault="00C774DC" w:rsidP="00D72BF9">
            <w:pPr>
              <w:rPr>
                <w:ins w:id="9288" w:author="phuong vu" w:date="2018-11-22T13:51:00Z"/>
                <w:b/>
                <w:rPrChange w:id="9289" w:author="phuong vu" w:date="2018-11-30T22:36:00Z">
                  <w:rPr>
                    <w:ins w:id="9290" w:author="phuong vu" w:date="2018-11-22T13:51:00Z"/>
                  </w:rPr>
                </w:rPrChange>
              </w:rPr>
              <w:pPrChange w:id="9291" w:author="phuong vu" w:date="2018-11-30T22:22:00Z">
                <w:pPr>
                  <w:spacing w:line="276" w:lineRule="auto"/>
                </w:pPr>
              </w:pPrChange>
            </w:pPr>
            <w:ins w:id="9292" w:author="phuong vu" w:date="2018-11-22T13:51:00Z">
              <w:r w:rsidRPr="00920004">
                <w:rPr>
                  <w:b/>
                  <w:rPrChange w:id="9293" w:author="phuong vu" w:date="2018-11-30T22:36:00Z">
                    <w:rPr/>
                  </w:rPrChange>
                </w:rPr>
                <w:t>Đối tượng sử dụng</w:t>
              </w:r>
            </w:ins>
          </w:p>
        </w:tc>
        <w:tc>
          <w:tcPr>
            <w:tcW w:w="6686" w:type="dxa"/>
          </w:tcPr>
          <w:p w14:paraId="6B15DDA2" w14:textId="77777777" w:rsidR="00C774DC" w:rsidRPr="00920004" w:rsidRDefault="00C774DC" w:rsidP="00D72BF9">
            <w:pPr>
              <w:rPr>
                <w:ins w:id="9294" w:author="phuong vu" w:date="2018-11-22T13:51:00Z"/>
                <w:lang w:val="en-US"/>
                <w:rPrChange w:id="9295" w:author="phuong vu" w:date="2018-11-30T22:36:00Z">
                  <w:rPr>
                    <w:ins w:id="9296" w:author="phuong vu" w:date="2018-11-22T13:51:00Z"/>
                    <w:lang w:val="en-US"/>
                  </w:rPr>
                </w:rPrChange>
              </w:rPr>
              <w:pPrChange w:id="9297" w:author="phuong vu" w:date="2018-11-30T22:22:00Z">
                <w:pPr>
                  <w:spacing w:line="276" w:lineRule="auto"/>
                </w:pPr>
              </w:pPrChange>
            </w:pPr>
            <w:ins w:id="9298" w:author="phuong vu" w:date="2018-11-22T13:51:00Z">
              <w:r w:rsidRPr="00920004">
                <w:rPr>
                  <w:lang w:val="en-US"/>
                  <w:rPrChange w:id="9299" w:author="phuong vu" w:date="2018-11-30T22:36:00Z">
                    <w:rPr>
                      <w:lang w:val="en-US"/>
                    </w:rPr>
                  </w:rPrChange>
                </w:rPr>
                <w:t>Nhân viên cửa hàng</w:t>
              </w:r>
            </w:ins>
          </w:p>
        </w:tc>
      </w:tr>
      <w:tr w:rsidR="00C774DC" w:rsidRPr="00920004" w14:paraId="08C09361" w14:textId="77777777" w:rsidTr="00C774DC">
        <w:trPr>
          <w:ins w:id="9300" w:author="phuong vu" w:date="2018-11-22T13:51:00Z"/>
        </w:trPr>
        <w:tc>
          <w:tcPr>
            <w:tcW w:w="2425" w:type="dxa"/>
          </w:tcPr>
          <w:p w14:paraId="1BE195FA" w14:textId="77777777" w:rsidR="00C774DC" w:rsidRPr="00920004" w:rsidRDefault="00C774DC" w:rsidP="00D72BF9">
            <w:pPr>
              <w:rPr>
                <w:ins w:id="9301" w:author="phuong vu" w:date="2018-11-22T13:51:00Z"/>
                <w:b/>
                <w:rPrChange w:id="9302" w:author="phuong vu" w:date="2018-11-30T22:36:00Z">
                  <w:rPr>
                    <w:ins w:id="9303" w:author="phuong vu" w:date="2018-11-22T13:51:00Z"/>
                  </w:rPr>
                </w:rPrChange>
              </w:rPr>
              <w:pPrChange w:id="9304" w:author="phuong vu" w:date="2018-11-30T22:22:00Z">
                <w:pPr>
                  <w:spacing w:line="276" w:lineRule="auto"/>
                </w:pPr>
              </w:pPrChange>
            </w:pPr>
            <w:ins w:id="9305" w:author="phuong vu" w:date="2018-11-22T13:51:00Z">
              <w:r w:rsidRPr="00920004">
                <w:rPr>
                  <w:b/>
                  <w:rPrChange w:id="9306" w:author="phuong vu" w:date="2018-11-30T22:36:00Z">
                    <w:rPr/>
                  </w:rPrChange>
                </w:rPr>
                <w:lastRenderedPageBreak/>
                <w:t>Tiền điều kiện</w:t>
              </w:r>
            </w:ins>
          </w:p>
        </w:tc>
        <w:tc>
          <w:tcPr>
            <w:tcW w:w="6686" w:type="dxa"/>
          </w:tcPr>
          <w:p w14:paraId="38434BD2" w14:textId="77777777" w:rsidR="00C774DC" w:rsidRPr="00920004" w:rsidRDefault="00C774DC" w:rsidP="00D72BF9">
            <w:pPr>
              <w:rPr>
                <w:ins w:id="9307" w:author="phuong vu" w:date="2018-11-22T13:51:00Z"/>
                <w:rPrChange w:id="9308" w:author="phuong vu" w:date="2018-11-30T22:36:00Z">
                  <w:rPr>
                    <w:ins w:id="9309" w:author="phuong vu" w:date="2018-11-22T13:51:00Z"/>
                    <w:lang w:val="en-US"/>
                  </w:rPr>
                </w:rPrChange>
              </w:rPr>
              <w:pPrChange w:id="9310" w:author="phuong vu" w:date="2018-11-30T22:22:00Z">
                <w:pPr>
                  <w:spacing w:line="276" w:lineRule="auto"/>
                </w:pPr>
              </w:pPrChange>
            </w:pPr>
            <w:ins w:id="9311" w:author="phuong vu" w:date="2018-11-22T13:51:00Z">
              <w:r w:rsidRPr="00920004">
                <w:rPr>
                  <w:rPrChange w:id="9312" w:author="phuong vu" w:date="2018-11-30T22:36:00Z">
                    <w:rPr>
                      <w:lang w:val="en-US"/>
                    </w:rPr>
                  </w:rPrChange>
                </w:rPr>
                <w:t>Truy cập được trang web quản lí và đăng nhập thành công vào hệ thống.</w:t>
              </w:r>
            </w:ins>
          </w:p>
        </w:tc>
      </w:tr>
      <w:tr w:rsidR="00C774DC" w:rsidRPr="00920004" w14:paraId="63A063BF" w14:textId="77777777" w:rsidTr="00C774DC">
        <w:trPr>
          <w:ins w:id="9313" w:author="phuong vu" w:date="2018-11-22T13:51:00Z"/>
        </w:trPr>
        <w:tc>
          <w:tcPr>
            <w:tcW w:w="2425" w:type="dxa"/>
          </w:tcPr>
          <w:p w14:paraId="5EE2ACC7" w14:textId="77777777" w:rsidR="00C774DC" w:rsidRPr="00920004" w:rsidRDefault="00C774DC" w:rsidP="00D72BF9">
            <w:pPr>
              <w:rPr>
                <w:ins w:id="9314" w:author="phuong vu" w:date="2018-11-22T13:51:00Z"/>
                <w:b/>
                <w:rPrChange w:id="9315" w:author="phuong vu" w:date="2018-11-30T22:36:00Z">
                  <w:rPr>
                    <w:ins w:id="9316" w:author="phuong vu" w:date="2018-11-22T13:51:00Z"/>
                  </w:rPr>
                </w:rPrChange>
              </w:rPr>
              <w:pPrChange w:id="9317" w:author="phuong vu" w:date="2018-11-30T22:22:00Z">
                <w:pPr>
                  <w:spacing w:line="276" w:lineRule="auto"/>
                </w:pPr>
              </w:pPrChange>
            </w:pPr>
            <w:ins w:id="9318" w:author="phuong vu" w:date="2018-11-22T13:51:00Z">
              <w:r w:rsidRPr="00920004">
                <w:rPr>
                  <w:b/>
                  <w:rPrChange w:id="9319" w:author="phuong vu" w:date="2018-11-30T22:36:00Z">
                    <w:rPr/>
                  </w:rPrChange>
                </w:rPr>
                <w:t>Cách xử lí</w:t>
              </w:r>
            </w:ins>
          </w:p>
        </w:tc>
        <w:tc>
          <w:tcPr>
            <w:tcW w:w="6686" w:type="dxa"/>
          </w:tcPr>
          <w:p w14:paraId="390B4581" w14:textId="77777777" w:rsidR="00C774DC" w:rsidRPr="00920004" w:rsidRDefault="00C774DC" w:rsidP="00D72BF9">
            <w:pPr>
              <w:rPr>
                <w:ins w:id="9320" w:author="phuong vu" w:date="2018-11-22T13:51:00Z"/>
                <w:rPrChange w:id="9321" w:author="phuong vu" w:date="2018-11-30T22:36:00Z">
                  <w:rPr>
                    <w:ins w:id="9322" w:author="phuong vu" w:date="2018-11-22T13:51:00Z"/>
                    <w:lang w:val="en-US"/>
                  </w:rPr>
                </w:rPrChange>
              </w:rPr>
              <w:pPrChange w:id="9323" w:author="phuong vu" w:date="2018-11-30T22:22:00Z">
                <w:pPr>
                  <w:spacing w:line="276" w:lineRule="auto"/>
                </w:pPr>
              </w:pPrChange>
            </w:pPr>
            <w:ins w:id="9324" w:author="phuong vu" w:date="2018-11-22T13:51:00Z">
              <w:r w:rsidRPr="00920004">
                <w:rPr>
                  <w:rPrChange w:id="9325" w:author="phuong vu" w:date="2018-11-30T22:36:00Z">
                    <w:rPr>
                      <w:lang w:val="en-US"/>
                    </w:rPr>
                  </w:rPrChange>
                </w:rPr>
                <w:t xml:space="preserve">Bước 1: Chọn một trong ba hình thức để tìm kiếm: Quét mã QR – Code, tên khách hàng hoặc mã đơn hàng. </w:t>
              </w:r>
            </w:ins>
          </w:p>
          <w:p w14:paraId="00763F55" w14:textId="77777777" w:rsidR="00C774DC" w:rsidRPr="00920004" w:rsidRDefault="00C774DC" w:rsidP="00D72BF9">
            <w:pPr>
              <w:rPr>
                <w:ins w:id="9326" w:author="phuong vu" w:date="2018-11-22T13:51:00Z"/>
                <w:rPrChange w:id="9327" w:author="phuong vu" w:date="2018-11-30T22:36:00Z">
                  <w:rPr>
                    <w:ins w:id="9328" w:author="phuong vu" w:date="2018-11-22T13:51:00Z"/>
                    <w:lang w:val="en-US"/>
                  </w:rPr>
                </w:rPrChange>
              </w:rPr>
              <w:pPrChange w:id="9329" w:author="phuong vu" w:date="2018-11-30T22:22:00Z">
                <w:pPr>
                  <w:spacing w:line="276" w:lineRule="auto"/>
                </w:pPr>
              </w:pPrChange>
            </w:pPr>
            <w:ins w:id="9330" w:author="phuong vu" w:date="2018-11-22T13:51:00Z">
              <w:r w:rsidRPr="00920004">
                <w:rPr>
                  <w:rPrChange w:id="9331" w:author="phuong vu" w:date="2018-11-30T22:36:00Z">
                    <w:rPr>
                      <w:lang w:val="en-US"/>
                    </w:rPr>
                  </w:rPrChange>
                </w:rPr>
                <w:t>Bước 2: Nhập các thông tin yêu cầu.</w:t>
              </w:r>
            </w:ins>
          </w:p>
          <w:p w14:paraId="53684EB5" w14:textId="77777777" w:rsidR="00C774DC" w:rsidRPr="00920004" w:rsidRDefault="00C774DC" w:rsidP="00D72BF9">
            <w:pPr>
              <w:rPr>
                <w:ins w:id="9332" w:author="phuong vu" w:date="2018-11-22T13:51:00Z"/>
                <w:rPrChange w:id="9333" w:author="phuong vu" w:date="2018-11-30T22:36:00Z">
                  <w:rPr>
                    <w:ins w:id="9334" w:author="phuong vu" w:date="2018-11-22T13:51:00Z"/>
                    <w:lang w:val="en-US"/>
                  </w:rPr>
                </w:rPrChange>
              </w:rPr>
              <w:pPrChange w:id="9335" w:author="phuong vu" w:date="2018-11-30T22:22:00Z">
                <w:pPr>
                  <w:spacing w:line="276" w:lineRule="auto"/>
                </w:pPr>
              </w:pPrChange>
            </w:pPr>
            <w:ins w:id="9336" w:author="phuong vu" w:date="2018-11-22T13:51:00Z">
              <w:r w:rsidRPr="00920004">
                <w:rPr>
                  <w:rPrChange w:id="9337" w:author="phuong vu" w:date="2018-11-30T22:36:00Z">
                    <w:rPr>
                      <w:lang w:val="en-US"/>
                    </w:rPr>
                  </w:rPrChange>
                </w:rPr>
                <w:t xml:space="preserve">Bước 3: Nhấn nút </w:t>
              </w:r>
              <w:r w:rsidRPr="00920004">
                <w:rPr>
                  <w:rPrChange w:id="9338" w:author="phuong vu" w:date="2018-11-30T22:36:00Z">
                    <w:rPr>
                      <w:i/>
                      <w:lang w:val="en-US"/>
                    </w:rPr>
                  </w:rPrChange>
                </w:rPr>
                <w:t>“tìm kiếm”.</w:t>
              </w:r>
            </w:ins>
          </w:p>
        </w:tc>
      </w:tr>
      <w:tr w:rsidR="00C774DC" w:rsidRPr="00920004" w14:paraId="118628D3" w14:textId="77777777" w:rsidTr="00C774DC">
        <w:trPr>
          <w:ins w:id="9339" w:author="phuong vu" w:date="2018-11-22T13:51:00Z"/>
        </w:trPr>
        <w:tc>
          <w:tcPr>
            <w:tcW w:w="2425" w:type="dxa"/>
          </w:tcPr>
          <w:p w14:paraId="1B1F9492" w14:textId="77777777" w:rsidR="00C774DC" w:rsidRPr="00920004" w:rsidRDefault="00C774DC" w:rsidP="00D72BF9">
            <w:pPr>
              <w:rPr>
                <w:ins w:id="9340" w:author="phuong vu" w:date="2018-11-22T13:51:00Z"/>
                <w:b/>
                <w:rPrChange w:id="9341" w:author="phuong vu" w:date="2018-11-30T22:36:00Z">
                  <w:rPr>
                    <w:ins w:id="9342" w:author="phuong vu" w:date="2018-11-22T13:51:00Z"/>
                  </w:rPr>
                </w:rPrChange>
              </w:rPr>
              <w:pPrChange w:id="9343" w:author="phuong vu" w:date="2018-11-30T22:22:00Z">
                <w:pPr>
                  <w:spacing w:line="276" w:lineRule="auto"/>
                </w:pPr>
              </w:pPrChange>
            </w:pPr>
            <w:ins w:id="9344" w:author="phuong vu" w:date="2018-11-22T13:51:00Z">
              <w:r w:rsidRPr="00920004">
                <w:rPr>
                  <w:b/>
                  <w:rPrChange w:id="9345" w:author="phuong vu" w:date="2018-11-30T22:36:00Z">
                    <w:rPr/>
                  </w:rPrChange>
                </w:rPr>
                <w:t>Kết quả</w:t>
              </w:r>
            </w:ins>
          </w:p>
        </w:tc>
        <w:tc>
          <w:tcPr>
            <w:tcW w:w="6686" w:type="dxa"/>
          </w:tcPr>
          <w:p w14:paraId="25935405" w14:textId="77777777" w:rsidR="00C774DC" w:rsidRPr="00920004" w:rsidRDefault="00C774DC" w:rsidP="00D72BF9">
            <w:pPr>
              <w:rPr>
                <w:ins w:id="9346" w:author="phuong vu" w:date="2018-11-22T13:51:00Z"/>
                <w:rPrChange w:id="9347" w:author="phuong vu" w:date="2018-11-30T22:36:00Z">
                  <w:rPr>
                    <w:ins w:id="9348" w:author="phuong vu" w:date="2018-11-22T13:51:00Z"/>
                    <w:lang w:val="en-US"/>
                  </w:rPr>
                </w:rPrChange>
              </w:rPr>
              <w:pPrChange w:id="9349" w:author="phuong vu" w:date="2018-11-30T22:22:00Z">
                <w:pPr>
                  <w:spacing w:line="276" w:lineRule="auto"/>
                </w:pPr>
              </w:pPrChange>
            </w:pPr>
            <w:ins w:id="9350" w:author="phuong vu" w:date="2018-11-22T13:51:00Z">
              <w:r w:rsidRPr="00920004">
                <w:rPr>
                  <w:rPrChange w:id="9351" w:author="phuong vu" w:date="2018-11-30T22:36:00Z">
                    <w:rPr>
                      <w:lang w:val="en-US"/>
                    </w:rPr>
                  </w:rPrChange>
                </w:rPr>
                <w:t>Hiển thị kết quả mởi khung kế bên khung tìm kiếm.</w:t>
              </w:r>
            </w:ins>
          </w:p>
          <w:p w14:paraId="200B1963" w14:textId="77777777" w:rsidR="00C774DC" w:rsidRPr="00920004" w:rsidRDefault="00C774DC" w:rsidP="00D72BF9">
            <w:pPr>
              <w:rPr>
                <w:ins w:id="9352" w:author="phuong vu" w:date="2018-11-22T13:51:00Z"/>
                <w:rPrChange w:id="9353" w:author="phuong vu" w:date="2018-11-30T22:36:00Z">
                  <w:rPr>
                    <w:ins w:id="9354" w:author="phuong vu" w:date="2018-11-22T13:51:00Z"/>
                    <w:lang w:val="en-US"/>
                  </w:rPr>
                </w:rPrChange>
              </w:rPr>
              <w:pPrChange w:id="9355" w:author="phuong vu" w:date="2018-11-30T22:22:00Z">
                <w:pPr>
                  <w:spacing w:line="276" w:lineRule="auto"/>
                </w:pPr>
              </w:pPrChange>
            </w:pPr>
            <w:ins w:id="9356" w:author="phuong vu" w:date="2018-11-22T13:51:00Z">
              <w:r w:rsidRPr="00920004">
                <w:rPr>
                  <w:rPrChange w:id="9357" w:author="phuong vu" w:date="2018-11-30T22:36:00Z">
                    <w:rPr>
                      <w:lang w:val="en-US"/>
                    </w:rPr>
                  </w:rPrChange>
                </w:rPr>
                <w:t>Kết quả tìm kiếm bao gồm:</w:t>
              </w:r>
            </w:ins>
          </w:p>
          <w:p w14:paraId="64D9AF13" w14:textId="77777777" w:rsidR="00C774DC" w:rsidRPr="00920004" w:rsidRDefault="00C774DC" w:rsidP="00D72BF9">
            <w:pPr>
              <w:rPr>
                <w:ins w:id="9358" w:author="phuong vu" w:date="2018-11-22T13:51:00Z"/>
                <w:rPrChange w:id="9359" w:author="phuong vu" w:date="2018-11-30T22:36:00Z">
                  <w:rPr>
                    <w:ins w:id="9360" w:author="phuong vu" w:date="2018-11-22T13:51:00Z"/>
                    <w:lang w:val="en-US"/>
                  </w:rPr>
                </w:rPrChange>
              </w:rPr>
              <w:pPrChange w:id="9361" w:author="phuong vu" w:date="2018-11-30T22:22:00Z">
                <w:pPr>
                  <w:pStyle w:val="ListParagraph"/>
                  <w:numPr>
                    <w:numId w:val="31"/>
                  </w:numPr>
                  <w:spacing w:line="276" w:lineRule="auto"/>
                  <w:ind w:hanging="360"/>
                </w:pPr>
              </w:pPrChange>
            </w:pPr>
            <w:ins w:id="9362" w:author="phuong vu" w:date="2018-11-22T13:51:00Z">
              <w:r w:rsidRPr="00920004">
                <w:rPr>
                  <w:rPrChange w:id="9363" w:author="phuong vu" w:date="2018-11-30T22:36:00Z">
                    <w:rPr>
                      <w:lang w:val="en-US"/>
                    </w:rPr>
                  </w:rPrChange>
                </w:rPr>
                <w:t>Tên khách hàng (liên kết với trang xem thông tin chi tiết đơn hàng).</w:t>
              </w:r>
            </w:ins>
          </w:p>
          <w:p w14:paraId="0E1E4A04" w14:textId="77777777" w:rsidR="00C774DC" w:rsidRPr="00920004" w:rsidRDefault="00C774DC" w:rsidP="00D72BF9">
            <w:pPr>
              <w:rPr>
                <w:ins w:id="9364" w:author="phuong vu" w:date="2018-11-22T13:51:00Z"/>
                <w:lang w:val="en-US"/>
                <w:rPrChange w:id="9365" w:author="phuong vu" w:date="2018-11-30T22:36:00Z">
                  <w:rPr>
                    <w:ins w:id="9366" w:author="phuong vu" w:date="2018-11-22T13:51:00Z"/>
                    <w:lang w:val="en-US"/>
                  </w:rPr>
                </w:rPrChange>
              </w:rPr>
              <w:pPrChange w:id="9367" w:author="phuong vu" w:date="2018-11-30T22:22:00Z">
                <w:pPr>
                  <w:pStyle w:val="ListParagraph"/>
                  <w:numPr>
                    <w:numId w:val="31"/>
                  </w:numPr>
                  <w:spacing w:line="276" w:lineRule="auto"/>
                  <w:ind w:hanging="360"/>
                </w:pPr>
              </w:pPrChange>
            </w:pPr>
            <w:ins w:id="9368" w:author="phuong vu" w:date="2018-11-22T13:51:00Z">
              <w:r w:rsidRPr="00920004">
                <w:rPr>
                  <w:lang w:val="en-US"/>
                  <w:rPrChange w:id="9369" w:author="phuong vu" w:date="2018-11-30T22:36:00Z">
                    <w:rPr>
                      <w:lang w:val="en-US"/>
                    </w:rPr>
                  </w:rPrChange>
                </w:rPr>
                <w:t>Số điện thoại, email</w:t>
              </w:r>
            </w:ins>
          </w:p>
          <w:p w14:paraId="3B0A3453" w14:textId="77777777" w:rsidR="00C774DC" w:rsidRPr="00920004" w:rsidRDefault="00C774DC" w:rsidP="00D72BF9">
            <w:pPr>
              <w:rPr>
                <w:ins w:id="9370" w:author="phuong vu" w:date="2018-11-22T13:51:00Z"/>
                <w:lang w:val="en-US"/>
                <w:rPrChange w:id="9371" w:author="phuong vu" w:date="2018-11-30T22:36:00Z">
                  <w:rPr>
                    <w:ins w:id="9372" w:author="phuong vu" w:date="2018-11-22T13:51:00Z"/>
                    <w:lang w:val="en-US"/>
                  </w:rPr>
                </w:rPrChange>
              </w:rPr>
              <w:pPrChange w:id="9373" w:author="phuong vu" w:date="2018-11-30T22:22:00Z">
                <w:pPr>
                  <w:pStyle w:val="ListParagraph"/>
                  <w:numPr>
                    <w:numId w:val="31"/>
                  </w:numPr>
                  <w:spacing w:line="276" w:lineRule="auto"/>
                  <w:ind w:hanging="360"/>
                </w:pPr>
              </w:pPrChange>
            </w:pPr>
            <w:ins w:id="9374" w:author="phuong vu" w:date="2018-11-22T13:51:00Z">
              <w:r w:rsidRPr="00920004">
                <w:rPr>
                  <w:lang w:val="en-US"/>
                  <w:rPrChange w:id="9375" w:author="phuong vu" w:date="2018-11-30T22:36:00Z">
                    <w:rPr>
                      <w:lang w:val="en-US"/>
                    </w:rPr>
                  </w:rPrChange>
                </w:rPr>
                <w:t>Trạng thái đơn hàng</w:t>
              </w:r>
            </w:ins>
          </w:p>
        </w:tc>
      </w:tr>
      <w:tr w:rsidR="00C774DC" w:rsidRPr="00920004" w14:paraId="30C7009B" w14:textId="77777777" w:rsidTr="00C774DC">
        <w:trPr>
          <w:ins w:id="9376" w:author="phuong vu" w:date="2018-11-22T13:51:00Z"/>
        </w:trPr>
        <w:tc>
          <w:tcPr>
            <w:tcW w:w="2425" w:type="dxa"/>
          </w:tcPr>
          <w:p w14:paraId="62D8E3DE" w14:textId="77777777" w:rsidR="00C774DC" w:rsidRPr="00920004" w:rsidRDefault="00C774DC" w:rsidP="00D72BF9">
            <w:pPr>
              <w:rPr>
                <w:ins w:id="9377" w:author="phuong vu" w:date="2018-11-22T13:51:00Z"/>
                <w:b/>
                <w:rPrChange w:id="9378" w:author="phuong vu" w:date="2018-11-30T22:36:00Z">
                  <w:rPr>
                    <w:ins w:id="9379" w:author="phuong vu" w:date="2018-11-22T13:51:00Z"/>
                  </w:rPr>
                </w:rPrChange>
              </w:rPr>
              <w:pPrChange w:id="9380" w:author="phuong vu" w:date="2018-11-30T22:22:00Z">
                <w:pPr>
                  <w:spacing w:line="276" w:lineRule="auto"/>
                </w:pPr>
              </w:pPrChange>
            </w:pPr>
            <w:ins w:id="9381" w:author="phuong vu" w:date="2018-11-22T13:51:00Z">
              <w:r w:rsidRPr="00920004">
                <w:rPr>
                  <w:b/>
                  <w:rPrChange w:id="9382" w:author="phuong vu" w:date="2018-11-30T22:36:00Z">
                    <w:rPr/>
                  </w:rPrChange>
                </w:rPr>
                <w:t>Ghi chú</w:t>
              </w:r>
            </w:ins>
          </w:p>
        </w:tc>
        <w:tc>
          <w:tcPr>
            <w:tcW w:w="6686" w:type="dxa"/>
          </w:tcPr>
          <w:p w14:paraId="35AAA4D9" w14:textId="77777777" w:rsidR="00C774DC" w:rsidRPr="00920004" w:rsidRDefault="00C774DC" w:rsidP="00D72BF9">
            <w:pPr>
              <w:rPr>
                <w:ins w:id="9383" w:author="phuong vu" w:date="2018-11-22T13:51:00Z"/>
                <w:rPrChange w:id="9384" w:author="phuong vu" w:date="2018-11-30T22:36:00Z">
                  <w:rPr>
                    <w:ins w:id="9385" w:author="phuong vu" w:date="2018-11-22T13:51:00Z"/>
                    <w:lang w:val="en-US"/>
                  </w:rPr>
                </w:rPrChange>
              </w:rPr>
              <w:pPrChange w:id="9386" w:author="phuong vu" w:date="2018-11-30T22:22:00Z">
                <w:pPr>
                  <w:keepNext/>
                  <w:spacing w:line="276" w:lineRule="auto"/>
                </w:pPr>
              </w:pPrChange>
            </w:pPr>
            <w:ins w:id="9387" w:author="phuong vu" w:date="2018-11-22T13:51:00Z">
              <w:r w:rsidRPr="00920004">
                <w:rPr>
                  <w:rPrChange w:id="9388" w:author="phuong vu" w:date="2018-11-30T22:36:00Z">
                    <w:rPr>
                      <w:lang w:val="en-US"/>
                    </w:rPr>
                  </w:rPrChange>
                </w:rPr>
                <w:t>Nếu không có thông tin nào nhập, Khi người dùng nhấn tìm kiếm, kết quả sẽ hiển thị tất cả.</w:t>
              </w:r>
            </w:ins>
          </w:p>
          <w:p w14:paraId="6E82F391" w14:textId="77777777" w:rsidR="00C774DC" w:rsidRPr="00920004" w:rsidRDefault="00C774DC" w:rsidP="00D72BF9">
            <w:pPr>
              <w:rPr>
                <w:ins w:id="9389" w:author="phuong vu" w:date="2018-11-22T13:51:00Z"/>
                <w:rPrChange w:id="9390" w:author="phuong vu" w:date="2018-11-30T22:36:00Z">
                  <w:rPr>
                    <w:ins w:id="9391" w:author="phuong vu" w:date="2018-11-22T13:51:00Z"/>
                    <w:i/>
                    <w:lang w:val="en-US"/>
                  </w:rPr>
                </w:rPrChange>
              </w:rPr>
              <w:pPrChange w:id="9392" w:author="phuong vu" w:date="2018-11-30T22:22:00Z">
                <w:pPr>
                  <w:keepNext/>
                  <w:spacing w:line="276" w:lineRule="auto"/>
                </w:pPr>
              </w:pPrChange>
            </w:pPr>
            <w:ins w:id="9393" w:author="phuong vu" w:date="2018-11-22T13:51:00Z">
              <w:r w:rsidRPr="00920004">
                <w:rPr>
                  <w:rPrChange w:id="9394" w:author="phuong vu" w:date="2018-11-30T22:36:00Z">
                    <w:rPr>
                      <w:lang w:val="en-US"/>
                    </w:rPr>
                  </w:rPrChange>
                </w:rPr>
                <w:t xml:space="preserve">Mặc định và nếu không có kết quả sẽ hiển thị </w:t>
              </w:r>
              <w:r w:rsidRPr="00920004">
                <w:rPr>
                  <w:rPrChange w:id="9395" w:author="phuong vu" w:date="2018-11-30T22:36:00Z">
                    <w:rPr>
                      <w:i/>
                      <w:lang w:val="en-US"/>
                    </w:rPr>
                  </w:rPrChange>
                </w:rPr>
                <w:t>“không có kết quả nào”.</w:t>
              </w:r>
            </w:ins>
          </w:p>
        </w:tc>
      </w:tr>
    </w:tbl>
    <w:p w14:paraId="5D6F08C2" w14:textId="572D1CBF" w:rsidR="00C774DC" w:rsidRPr="00920004" w:rsidRDefault="00FF56D5" w:rsidP="00A17FA5">
      <w:pPr>
        <w:pStyle w:val="Caption"/>
        <w:rPr>
          <w:ins w:id="9396" w:author="phuong vu" w:date="2018-11-22T13:51:00Z"/>
          <w:lang w:val="en-US"/>
          <w:rPrChange w:id="9397" w:author="phuong vu" w:date="2018-11-30T22:36:00Z">
            <w:rPr>
              <w:ins w:id="9398" w:author="phuong vu" w:date="2018-11-22T13:51:00Z"/>
            </w:rPr>
          </w:rPrChange>
        </w:rPr>
        <w:pPrChange w:id="9399" w:author="phuong vu" w:date="2018-11-30T22:42:00Z">
          <w:pPr/>
        </w:pPrChange>
      </w:pPr>
      <w:bookmarkStart w:id="9400" w:name="_Toc531381606"/>
      <w:ins w:id="9401" w:author="phuong vu" w:date="2018-11-26T00:54:00Z">
        <w:r w:rsidRPr="00920004">
          <w:rPr>
            <w:rPrChange w:id="9402" w:author="phuong vu" w:date="2018-11-30T22:36:00Z">
              <w:rPr/>
            </w:rPrChange>
          </w:rPr>
          <w:t xml:space="preserve">Bảng </w:t>
        </w:r>
      </w:ins>
      <w:ins w:id="9403" w:author="phuong vu" w:date="2018-11-30T14:54:00Z">
        <w:r w:rsidR="00D632EE" w:rsidRPr="00920004">
          <w:rPr>
            <w:rPrChange w:id="9404" w:author="phuong vu" w:date="2018-11-30T22:36:00Z">
              <w:rPr/>
            </w:rPrChange>
          </w:rPr>
          <w:fldChar w:fldCharType="begin"/>
        </w:r>
        <w:r w:rsidR="00D632EE" w:rsidRPr="00920004">
          <w:rPr>
            <w:rPrChange w:id="9405" w:author="phuong vu" w:date="2018-11-30T22:36:00Z">
              <w:rPr/>
            </w:rPrChange>
          </w:rPr>
          <w:instrText xml:space="preserve"> STYLEREF 1 \s </w:instrText>
        </w:r>
      </w:ins>
      <w:r w:rsidR="00D632EE" w:rsidRPr="00920004">
        <w:rPr>
          <w:rPrChange w:id="9406" w:author="phuong vu" w:date="2018-11-30T22:36:00Z">
            <w:rPr/>
          </w:rPrChange>
        </w:rPr>
        <w:fldChar w:fldCharType="separate"/>
      </w:r>
      <w:r w:rsidR="00B5490C">
        <w:rPr>
          <w:noProof/>
        </w:rPr>
        <w:t>1</w:t>
      </w:r>
      <w:ins w:id="9407" w:author="phuong vu" w:date="2018-11-30T14:54:00Z">
        <w:r w:rsidR="00D632EE" w:rsidRPr="00920004">
          <w:rPr>
            <w:rPrChange w:id="9408" w:author="phuong vu" w:date="2018-11-30T22:36:00Z">
              <w:rPr/>
            </w:rPrChange>
          </w:rPr>
          <w:fldChar w:fldCharType="end"/>
        </w:r>
        <w:r w:rsidR="00D632EE" w:rsidRPr="00920004">
          <w:rPr>
            <w:rPrChange w:id="9409" w:author="phuong vu" w:date="2018-11-30T22:36:00Z">
              <w:rPr/>
            </w:rPrChange>
          </w:rPr>
          <w:t>.</w:t>
        </w:r>
        <w:r w:rsidR="00D632EE" w:rsidRPr="00920004">
          <w:rPr>
            <w:rPrChange w:id="9410" w:author="phuong vu" w:date="2018-11-30T22:36:00Z">
              <w:rPr/>
            </w:rPrChange>
          </w:rPr>
          <w:fldChar w:fldCharType="begin"/>
        </w:r>
        <w:r w:rsidR="00D632EE" w:rsidRPr="00920004">
          <w:rPr>
            <w:rPrChange w:id="9411" w:author="phuong vu" w:date="2018-11-30T22:36:00Z">
              <w:rPr/>
            </w:rPrChange>
          </w:rPr>
          <w:instrText xml:space="preserve"> SEQ Bảng \* ARABIC \s 1 </w:instrText>
        </w:r>
      </w:ins>
      <w:r w:rsidR="00D632EE" w:rsidRPr="00920004">
        <w:rPr>
          <w:rPrChange w:id="9412" w:author="phuong vu" w:date="2018-11-30T22:36:00Z">
            <w:rPr/>
          </w:rPrChange>
        </w:rPr>
        <w:fldChar w:fldCharType="separate"/>
      </w:r>
      <w:ins w:id="9413" w:author="phuong vu" w:date="2018-11-30T22:44:00Z">
        <w:r w:rsidR="00B5490C">
          <w:rPr>
            <w:noProof/>
          </w:rPr>
          <w:t>14</w:t>
        </w:r>
      </w:ins>
      <w:ins w:id="9414" w:author="phuong vu" w:date="2018-11-30T14:54:00Z">
        <w:r w:rsidR="00D632EE" w:rsidRPr="00920004">
          <w:rPr>
            <w:rPrChange w:id="9415" w:author="phuong vu" w:date="2018-11-30T22:36:00Z">
              <w:rPr/>
            </w:rPrChange>
          </w:rPr>
          <w:fldChar w:fldCharType="end"/>
        </w:r>
      </w:ins>
      <w:ins w:id="9416" w:author="phuong vu" w:date="2018-11-26T00:54:00Z">
        <w:r w:rsidRPr="00920004">
          <w:rPr>
            <w:lang w:val="en-US"/>
            <w:rPrChange w:id="9417" w:author="phuong vu" w:date="2018-11-30T22:36:00Z">
              <w:rPr>
                <w:lang w:val="en-US"/>
              </w:rPr>
            </w:rPrChange>
          </w:rPr>
          <w:t xml:space="preserve"> Chức năng tìm kiếm đơn hàng</w:t>
        </w:r>
      </w:ins>
      <w:bookmarkEnd w:id="9400"/>
    </w:p>
    <w:p w14:paraId="07AFDB23" w14:textId="77777777" w:rsidR="00C774DC" w:rsidRPr="00920004" w:rsidRDefault="00C774DC" w:rsidP="00D72BF9">
      <w:pPr>
        <w:pStyle w:val="Heading3"/>
        <w:rPr>
          <w:ins w:id="9418" w:author="phuong vu" w:date="2018-11-22T13:51:00Z"/>
          <w:rPrChange w:id="9419" w:author="phuong vu" w:date="2018-11-30T22:36:00Z">
            <w:rPr>
              <w:ins w:id="9420" w:author="phuong vu" w:date="2018-11-22T13:51:00Z"/>
            </w:rPr>
          </w:rPrChange>
        </w:rPr>
        <w:pPrChange w:id="9421" w:author="phuong vu" w:date="2018-11-30T22:22:00Z">
          <w:pPr>
            <w:pStyle w:val="Heading4"/>
          </w:pPr>
        </w:pPrChange>
      </w:pPr>
      <w:bookmarkStart w:id="9422" w:name="_Toc531380665"/>
      <w:ins w:id="9423" w:author="phuong vu" w:date="2018-11-22T13:51:00Z">
        <w:r w:rsidRPr="00920004">
          <w:rPr>
            <w:rPrChange w:id="9424" w:author="phuong vu" w:date="2018-11-30T22:36:00Z">
              <w:rPr>
                <w:rFonts w:cstheme="majorHAnsi"/>
              </w:rPr>
            </w:rPrChange>
          </w:rPr>
          <w:t>Đăng nhậ</w:t>
        </w:r>
        <w:r w:rsidRPr="00920004">
          <w:rPr>
            <w:rPrChange w:id="9425" w:author="phuong vu" w:date="2018-11-30T22:36:00Z">
              <w:rPr>
                <w:iCs w:val="0"/>
              </w:rPr>
            </w:rPrChange>
          </w:rPr>
          <w:t>p hệ thống</w:t>
        </w:r>
        <w:bookmarkEnd w:id="9422"/>
      </w:ins>
    </w:p>
    <w:tbl>
      <w:tblPr>
        <w:tblStyle w:val="TableGrid"/>
        <w:tblW w:w="0" w:type="auto"/>
        <w:tblLook w:val="04A0" w:firstRow="1" w:lastRow="0" w:firstColumn="1" w:lastColumn="0" w:noHBand="0" w:noVBand="1"/>
        <w:tblPrChange w:id="9426" w:author="phuong vu" w:date="2018-11-30T22:20:00Z">
          <w:tblPr>
            <w:tblStyle w:val="TableGrid"/>
            <w:tblW w:w="0" w:type="auto"/>
            <w:tblLook w:val="04A0" w:firstRow="1" w:lastRow="0" w:firstColumn="1" w:lastColumn="0" w:noHBand="0" w:noVBand="1"/>
          </w:tblPr>
        </w:tblPrChange>
      </w:tblPr>
      <w:tblGrid>
        <w:gridCol w:w="2342"/>
        <w:gridCol w:w="6435"/>
        <w:tblGridChange w:id="9427">
          <w:tblGrid>
            <w:gridCol w:w="2342"/>
            <w:gridCol w:w="6435"/>
          </w:tblGrid>
        </w:tblGridChange>
      </w:tblGrid>
      <w:tr w:rsidR="00C774DC" w:rsidRPr="00920004" w14:paraId="515F2BA2" w14:textId="77777777" w:rsidTr="00D72BF9">
        <w:trPr>
          <w:ins w:id="9428" w:author="phuong vu" w:date="2018-11-22T13:51:00Z"/>
        </w:trPr>
        <w:tc>
          <w:tcPr>
            <w:tcW w:w="2425" w:type="dxa"/>
            <w:vAlign w:val="center"/>
            <w:tcPrChange w:id="9429" w:author="phuong vu" w:date="2018-11-30T22:20:00Z">
              <w:tcPr>
                <w:tcW w:w="2425" w:type="dxa"/>
              </w:tcPr>
            </w:tcPrChange>
          </w:tcPr>
          <w:p w14:paraId="00768D55" w14:textId="77777777" w:rsidR="00C774DC" w:rsidRPr="00920004" w:rsidRDefault="00C774DC" w:rsidP="00D72BF9">
            <w:pPr>
              <w:jc w:val="left"/>
              <w:rPr>
                <w:ins w:id="9430" w:author="phuong vu" w:date="2018-11-22T13:51:00Z"/>
                <w:b/>
                <w:rPrChange w:id="9431" w:author="phuong vu" w:date="2018-11-30T22:36:00Z">
                  <w:rPr>
                    <w:ins w:id="9432" w:author="phuong vu" w:date="2018-11-22T13:51:00Z"/>
                  </w:rPr>
                </w:rPrChange>
              </w:rPr>
              <w:pPrChange w:id="9433" w:author="phuong vu" w:date="2018-11-30T22:20:00Z">
                <w:pPr>
                  <w:spacing w:line="276" w:lineRule="auto"/>
                </w:pPr>
              </w:pPrChange>
            </w:pPr>
            <w:ins w:id="9434" w:author="phuong vu" w:date="2018-11-22T13:51:00Z">
              <w:r w:rsidRPr="00920004">
                <w:rPr>
                  <w:b/>
                  <w:rPrChange w:id="9435" w:author="phuong vu" w:date="2018-11-30T22:36:00Z">
                    <w:rPr/>
                  </w:rPrChange>
                </w:rPr>
                <w:t>Mã yêu cầu</w:t>
              </w:r>
            </w:ins>
          </w:p>
        </w:tc>
        <w:tc>
          <w:tcPr>
            <w:tcW w:w="6686" w:type="dxa"/>
            <w:vAlign w:val="center"/>
            <w:tcPrChange w:id="9436" w:author="phuong vu" w:date="2018-11-30T22:20:00Z">
              <w:tcPr>
                <w:tcW w:w="6686" w:type="dxa"/>
              </w:tcPr>
            </w:tcPrChange>
          </w:tcPr>
          <w:p w14:paraId="5F18B185" w14:textId="169834B0" w:rsidR="00C774DC" w:rsidRPr="00920004" w:rsidRDefault="00C774DC" w:rsidP="00D72BF9">
            <w:pPr>
              <w:jc w:val="left"/>
              <w:rPr>
                <w:ins w:id="9437" w:author="phuong vu" w:date="2018-11-22T13:51:00Z"/>
                <w:lang w:val="en-US"/>
                <w:rPrChange w:id="9438" w:author="phuong vu" w:date="2018-11-30T22:36:00Z">
                  <w:rPr>
                    <w:ins w:id="9439" w:author="phuong vu" w:date="2018-11-22T13:51:00Z"/>
                    <w:lang w:val="en-US"/>
                  </w:rPr>
                </w:rPrChange>
              </w:rPr>
              <w:pPrChange w:id="9440" w:author="phuong vu" w:date="2018-11-30T22:20:00Z">
                <w:pPr>
                  <w:spacing w:line="276" w:lineRule="auto"/>
                </w:pPr>
              </w:pPrChange>
            </w:pPr>
            <w:ins w:id="9441" w:author="phuong vu" w:date="2018-11-22T13:51:00Z">
              <w:r w:rsidRPr="00920004">
                <w:rPr>
                  <w:lang w:val="en-US"/>
                  <w:rPrChange w:id="9442" w:author="phuong vu" w:date="2018-11-30T22:36:00Z">
                    <w:rPr>
                      <w:lang w:val="en-US"/>
                    </w:rPr>
                  </w:rPrChange>
                </w:rPr>
                <w:t>GU_0</w:t>
              </w:r>
            </w:ins>
            <w:ins w:id="9443" w:author="phuong vu" w:date="2018-11-23T08:52:00Z">
              <w:r w:rsidR="007E73AD" w:rsidRPr="00920004">
                <w:rPr>
                  <w:lang w:val="en-US"/>
                  <w:rPrChange w:id="9444" w:author="phuong vu" w:date="2018-11-30T22:36:00Z">
                    <w:rPr>
                      <w:lang w:val="en-US"/>
                    </w:rPr>
                  </w:rPrChange>
                </w:rPr>
                <w:t>9</w:t>
              </w:r>
            </w:ins>
          </w:p>
        </w:tc>
      </w:tr>
      <w:tr w:rsidR="00C774DC" w:rsidRPr="00920004" w14:paraId="4B0B2B7C" w14:textId="77777777" w:rsidTr="00C774DC">
        <w:trPr>
          <w:ins w:id="9445" w:author="phuong vu" w:date="2018-11-22T13:51:00Z"/>
        </w:trPr>
        <w:tc>
          <w:tcPr>
            <w:tcW w:w="2425" w:type="dxa"/>
          </w:tcPr>
          <w:p w14:paraId="4B19D5DE" w14:textId="77777777" w:rsidR="00C774DC" w:rsidRPr="00920004" w:rsidRDefault="00C774DC" w:rsidP="00D72BF9">
            <w:pPr>
              <w:rPr>
                <w:ins w:id="9446" w:author="phuong vu" w:date="2018-11-22T13:51:00Z"/>
                <w:b/>
                <w:rPrChange w:id="9447" w:author="phuong vu" w:date="2018-11-30T22:36:00Z">
                  <w:rPr>
                    <w:ins w:id="9448" w:author="phuong vu" w:date="2018-11-22T13:51:00Z"/>
                  </w:rPr>
                </w:rPrChange>
              </w:rPr>
              <w:pPrChange w:id="9449" w:author="phuong vu" w:date="2018-11-30T22:20:00Z">
                <w:pPr>
                  <w:spacing w:line="276" w:lineRule="auto"/>
                </w:pPr>
              </w:pPrChange>
            </w:pPr>
            <w:ins w:id="9450" w:author="phuong vu" w:date="2018-11-22T13:51:00Z">
              <w:r w:rsidRPr="00920004">
                <w:rPr>
                  <w:b/>
                  <w:rPrChange w:id="9451" w:author="phuong vu" w:date="2018-11-30T22:36:00Z">
                    <w:rPr/>
                  </w:rPrChange>
                </w:rPr>
                <w:t>Tên chức năng</w:t>
              </w:r>
            </w:ins>
          </w:p>
        </w:tc>
        <w:tc>
          <w:tcPr>
            <w:tcW w:w="6686" w:type="dxa"/>
          </w:tcPr>
          <w:p w14:paraId="392E94B1" w14:textId="77777777" w:rsidR="00C774DC" w:rsidRPr="00920004" w:rsidRDefault="00C774DC" w:rsidP="00D72BF9">
            <w:pPr>
              <w:rPr>
                <w:ins w:id="9452" w:author="phuong vu" w:date="2018-11-22T13:51:00Z"/>
                <w:lang w:val="en-US"/>
                <w:rPrChange w:id="9453" w:author="phuong vu" w:date="2018-11-30T22:36:00Z">
                  <w:rPr>
                    <w:ins w:id="9454" w:author="phuong vu" w:date="2018-11-22T13:51:00Z"/>
                    <w:lang w:val="en-US"/>
                  </w:rPr>
                </w:rPrChange>
              </w:rPr>
              <w:pPrChange w:id="9455" w:author="phuong vu" w:date="2018-11-30T22:20:00Z">
                <w:pPr>
                  <w:spacing w:line="276" w:lineRule="auto"/>
                </w:pPr>
              </w:pPrChange>
            </w:pPr>
            <w:ins w:id="9456" w:author="phuong vu" w:date="2018-11-22T13:51:00Z">
              <w:r w:rsidRPr="00920004">
                <w:rPr>
                  <w:lang w:val="en-US"/>
                  <w:rPrChange w:id="9457" w:author="phuong vu" w:date="2018-11-30T22:36:00Z">
                    <w:rPr>
                      <w:lang w:val="en-US"/>
                    </w:rPr>
                  </w:rPrChange>
                </w:rPr>
                <w:t>Đăng nhập hệ thống</w:t>
              </w:r>
            </w:ins>
          </w:p>
        </w:tc>
      </w:tr>
      <w:tr w:rsidR="00C774DC" w:rsidRPr="00920004" w14:paraId="3E83C42D" w14:textId="77777777" w:rsidTr="00C774DC">
        <w:trPr>
          <w:ins w:id="9458" w:author="phuong vu" w:date="2018-11-22T13:51:00Z"/>
        </w:trPr>
        <w:tc>
          <w:tcPr>
            <w:tcW w:w="2425" w:type="dxa"/>
          </w:tcPr>
          <w:p w14:paraId="068FFE14" w14:textId="77777777" w:rsidR="00C774DC" w:rsidRPr="00920004" w:rsidRDefault="00C774DC" w:rsidP="00D72BF9">
            <w:pPr>
              <w:rPr>
                <w:ins w:id="9459" w:author="phuong vu" w:date="2018-11-22T13:51:00Z"/>
                <w:b/>
                <w:rPrChange w:id="9460" w:author="phuong vu" w:date="2018-11-30T22:36:00Z">
                  <w:rPr>
                    <w:ins w:id="9461" w:author="phuong vu" w:date="2018-11-22T13:51:00Z"/>
                  </w:rPr>
                </w:rPrChange>
              </w:rPr>
              <w:pPrChange w:id="9462" w:author="phuong vu" w:date="2018-11-30T22:20:00Z">
                <w:pPr>
                  <w:spacing w:line="276" w:lineRule="auto"/>
                </w:pPr>
              </w:pPrChange>
            </w:pPr>
            <w:ins w:id="9463" w:author="phuong vu" w:date="2018-11-22T13:51:00Z">
              <w:r w:rsidRPr="00920004">
                <w:rPr>
                  <w:b/>
                  <w:rPrChange w:id="9464" w:author="phuong vu" w:date="2018-11-30T22:36:00Z">
                    <w:rPr/>
                  </w:rPrChange>
                </w:rPr>
                <w:t>Đối tượng sử dụng</w:t>
              </w:r>
            </w:ins>
          </w:p>
        </w:tc>
        <w:tc>
          <w:tcPr>
            <w:tcW w:w="6686" w:type="dxa"/>
          </w:tcPr>
          <w:p w14:paraId="5D130A6C" w14:textId="77777777" w:rsidR="00C774DC" w:rsidRPr="00920004" w:rsidRDefault="00C774DC" w:rsidP="00D72BF9">
            <w:pPr>
              <w:rPr>
                <w:ins w:id="9465" w:author="phuong vu" w:date="2018-11-22T13:51:00Z"/>
                <w:rPrChange w:id="9466" w:author="phuong vu" w:date="2018-11-30T22:36:00Z">
                  <w:rPr>
                    <w:ins w:id="9467" w:author="phuong vu" w:date="2018-11-22T13:51:00Z"/>
                    <w:lang w:val="en-US"/>
                  </w:rPr>
                </w:rPrChange>
              </w:rPr>
              <w:pPrChange w:id="9468" w:author="phuong vu" w:date="2018-11-30T22:20:00Z">
                <w:pPr>
                  <w:spacing w:line="276" w:lineRule="auto"/>
                </w:pPr>
              </w:pPrChange>
            </w:pPr>
            <w:ins w:id="9469" w:author="phuong vu" w:date="2018-11-22T13:51:00Z">
              <w:r w:rsidRPr="00920004">
                <w:rPr>
                  <w:rPrChange w:id="9470" w:author="phuong vu" w:date="2018-11-30T22:36:00Z">
                    <w:rPr>
                      <w:lang w:val="en-US"/>
                    </w:rPr>
                  </w:rPrChange>
                </w:rPr>
                <w:t>Nhân viên cửa hàng, khách hàng</w:t>
              </w:r>
            </w:ins>
          </w:p>
        </w:tc>
      </w:tr>
      <w:tr w:rsidR="00C774DC" w:rsidRPr="00920004" w14:paraId="21EC5EE6" w14:textId="77777777" w:rsidTr="00C774DC">
        <w:trPr>
          <w:ins w:id="9471" w:author="phuong vu" w:date="2018-11-22T13:51:00Z"/>
        </w:trPr>
        <w:tc>
          <w:tcPr>
            <w:tcW w:w="2425" w:type="dxa"/>
          </w:tcPr>
          <w:p w14:paraId="6009BE40" w14:textId="77777777" w:rsidR="00C774DC" w:rsidRPr="00920004" w:rsidRDefault="00C774DC" w:rsidP="00D72BF9">
            <w:pPr>
              <w:rPr>
                <w:ins w:id="9472" w:author="phuong vu" w:date="2018-11-22T13:51:00Z"/>
                <w:b/>
                <w:rPrChange w:id="9473" w:author="phuong vu" w:date="2018-11-30T22:36:00Z">
                  <w:rPr>
                    <w:ins w:id="9474" w:author="phuong vu" w:date="2018-11-22T13:51:00Z"/>
                  </w:rPr>
                </w:rPrChange>
              </w:rPr>
              <w:pPrChange w:id="9475" w:author="phuong vu" w:date="2018-11-30T22:20:00Z">
                <w:pPr>
                  <w:spacing w:line="276" w:lineRule="auto"/>
                </w:pPr>
              </w:pPrChange>
            </w:pPr>
            <w:ins w:id="9476" w:author="phuong vu" w:date="2018-11-22T13:51:00Z">
              <w:r w:rsidRPr="00920004">
                <w:rPr>
                  <w:b/>
                  <w:rPrChange w:id="9477" w:author="phuong vu" w:date="2018-11-30T22:36:00Z">
                    <w:rPr/>
                  </w:rPrChange>
                </w:rPr>
                <w:t>Tiền điều kiện</w:t>
              </w:r>
            </w:ins>
          </w:p>
        </w:tc>
        <w:tc>
          <w:tcPr>
            <w:tcW w:w="6686" w:type="dxa"/>
          </w:tcPr>
          <w:p w14:paraId="70D47729" w14:textId="77777777" w:rsidR="00C774DC" w:rsidRPr="00920004" w:rsidRDefault="00C774DC" w:rsidP="00D72BF9">
            <w:pPr>
              <w:rPr>
                <w:ins w:id="9478" w:author="phuong vu" w:date="2018-11-22T13:51:00Z"/>
                <w:rPrChange w:id="9479" w:author="phuong vu" w:date="2018-11-30T22:36:00Z">
                  <w:rPr>
                    <w:ins w:id="9480" w:author="phuong vu" w:date="2018-11-22T13:51:00Z"/>
                    <w:lang w:val="en-US"/>
                  </w:rPr>
                </w:rPrChange>
              </w:rPr>
              <w:pPrChange w:id="9481" w:author="phuong vu" w:date="2018-11-30T22:20:00Z">
                <w:pPr>
                  <w:spacing w:line="276" w:lineRule="auto"/>
                </w:pPr>
              </w:pPrChange>
            </w:pPr>
            <w:ins w:id="9482" w:author="phuong vu" w:date="2018-11-22T13:51:00Z">
              <w:r w:rsidRPr="00920004">
                <w:rPr>
                  <w:rPrChange w:id="9483" w:author="phuong vu" w:date="2018-11-30T22:36:00Z">
                    <w:rPr>
                      <w:lang w:val="en-US"/>
                    </w:rPr>
                  </w:rPrChange>
                </w:rPr>
                <w:t>Truy cập được trang web quản lí đối với nhân viên cửa hàng và ứng dụng điện thoại đối với khách hàng.</w:t>
              </w:r>
            </w:ins>
          </w:p>
        </w:tc>
      </w:tr>
      <w:tr w:rsidR="00C774DC" w:rsidRPr="00920004" w14:paraId="05FDF105" w14:textId="77777777" w:rsidTr="00C774DC">
        <w:trPr>
          <w:ins w:id="9484" w:author="phuong vu" w:date="2018-11-22T13:51:00Z"/>
        </w:trPr>
        <w:tc>
          <w:tcPr>
            <w:tcW w:w="2425" w:type="dxa"/>
          </w:tcPr>
          <w:p w14:paraId="040172E7" w14:textId="77777777" w:rsidR="00C774DC" w:rsidRPr="00920004" w:rsidRDefault="00C774DC" w:rsidP="00D72BF9">
            <w:pPr>
              <w:rPr>
                <w:ins w:id="9485" w:author="phuong vu" w:date="2018-11-22T13:51:00Z"/>
                <w:b/>
                <w:rPrChange w:id="9486" w:author="phuong vu" w:date="2018-11-30T22:36:00Z">
                  <w:rPr>
                    <w:ins w:id="9487" w:author="phuong vu" w:date="2018-11-22T13:51:00Z"/>
                  </w:rPr>
                </w:rPrChange>
              </w:rPr>
              <w:pPrChange w:id="9488" w:author="phuong vu" w:date="2018-11-30T22:20:00Z">
                <w:pPr>
                  <w:spacing w:line="276" w:lineRule="auto"/>
                </w:pPr>
              </w:pPrChange>
            </w:pPr>
            <w:ins w:id="9489" w:author="phuong vu" w:date="2018-11-22T13:51:00Z">
              <w:r w:rsidRPr="00920004">
                <w:rPr>
                  <w:b/>
                  <w:rPrChange w:id="9490" w:author="phuong vu" w:date="2018-11-30T22:36:00Z">
                    <w:rPr/>
                  </w:rPrChange>
                </w:rPr>
                <w:t>Cách xử lí</w:t>
              </w:r>
            </w:ins>
          </w:p>
        </w:tc>
        <w:tc>
          <w:tcPr>
            <w:tcW w:w="6686" w:type="dxa"/>
          </w:tcPr>
          <w:p w14:paraId="46A1B71F" w14:textId="77777777" w:rsidR="00C774DC" w:rsidRPr="00920004" w:rsidRDefault="00C774DC" w:rsidP="00D72BF9">
            <w:pPr>
              <w:rPr>
                <w:ins w:id="9491" w:author="phuong vu" w:date="2018-11-22T13:51:00Z"/>
                <w:rPrChange w:id="9492" w:author="phuong vu" w:date="2018-11-30T22:36:00Z">
                  <w:rPr>
                    <w:ins w:id="9493" w:author="phuong vu" w:date="2018-11-22T13:51:00Z"/>
                    <w:lang w:val="en-US"/>
                  </w:rPr>
                </w:rPrChange>
              </w:rPr>
              <w:pPrChange w:id="9494" w:author="phuong vu" w:date="2018-11-30T22:20:00Z">
                <w:pPr>
                  <w:spacing w:line="276" w:lineRule="auto"/>
                </w:pPr>
              </w:pPrChange>
            </w:pPr>
            <w:ins w:id="9495" w:author="phuong vu" w:date="2018-11-22T13:51:00Z">
              <w:r w:rsidRPr="00920004">
                <w:rPr>
                  <w:rPrChange w:id="9496" w:author="phuong vu" w:date="2018-11-30T22:36:00Z">
                    <w:rPr>
                      <w:lang w:val="en-US"/>
                    </w:rPr>
                  </w:rPrChange>
                </w:rPr>
                <w:t>Bước 1: Người dùng cần nhập email và mật khẩu.</w:t>
              </w:r>
            </w:ins>
          </w:p>
          <w:p w14:paraId="44FB0ABC" w14:textId="77777777" w:rsidR="00C774DC" w:rsidRPr="00920004" w:rsidRDefault="00C774DC" w:rsidP="00D72BF9">
            <w:pPr>
              <w:rPr>
                <w:ins w:id="9497" w:author="phuong vu" w:date="2018-11-22T13:51:00Z"/>
                <w:rPrChange w:id="9498" w:author="phuong vu" w:date="2018-11-30T22:36:00Z">
                  <w:rPr>
                    <w:ins w:id="9499" w:author="phuong vu" w:date="2018-11-22T13:51:00Z"/>
                    <w:i/>
                    <w:lang w:val="en-US"/>
                  </w:rPr>
                </w:rPrChange>
              </w:rPr>
              <w:pPrChange w:id="9500" w:author="phuong vu" w:date="2018-11-30T22:20:00Z">
                <w:pPr>
                  <w:spacing w:line="276" w:lineRule="auto"/>
                </w:pPr>
              </w:pPrChange>
            </w:pPr>
            <w:ins w:id="9501" w:author="phuong vu" w:date="2018-11-22T13:51:00Z">
              <w:r w:rsidRPr="00920004">
                <w:rPr>
                  <w:rPrChange w:id="9502" w:author="phuong vu" w:date="2018-11-30T22:36:00Z">
                    <w:rPr>
                      <w:lang w:val="en-US"/>
                    </w:rPr>
                  </w:rPrChange>
                </w:rPr>
                <w:t xml:space="preserve">Bước 2: Nhấn nút </w:t>
              </w:r>
              <w:r w:rsidRPr="00920004">
                <w:rPr>
                  <w:rPrChange w:id="9503" w:author="phuong vu" w:date="2018-11-30T22:36:00Z">
                    <w:rPr>
                      <w:i/>
                      <w:lang w:val="en-US"/>
                    </w:rPr>
                  </w:rPrChange>
                </w:rPr>
                <w:t>“Đăng nhập”.</w:t>
              </w:r>
            </w:ins>
          </w:p>
          <w:p w14:paraId="6DD7AC68" w14:textId="66546526" w:rsidR="00C774DC" w:rsidRPr="00920004" w:rsidRDefault="00C774DC" w:rsidP="00D72BF9">
            <w:pPr>
              <w:rPr>
                <w:ins w:id="9504" w:author="phuong vu" w:date="2018-11-22T13:51:00Z"/>
                <w:lang w:val="en-US"/>
                <w:rPrChange w:id="9505" w:author="phuong vu" w:date="2018-11-30T22:36:00Z">
                  <w:rPr>
                    <w:ins w:id="9506" w:author="phuong vu" w:date="2018-11-22T13:51:00Z"/>
                    <w:lang w:val="en-US"/>
                  </w:rPr>
                </w:rPrChange>
              </w:rPr>
              <w:pPrChange w:id="9507" w:author="phuong vu" w:date="2018-11-30T22:20:00Z">
                <w:pPr>
                  <w:spacing w:line="276" w:lineRule="auto"/>
                </w:pPr>
              </w:pPrChange>
            </w:pPr>
            <w:ins w:id="9508" w:author="phuong vu" w:date="2018-11-22T13:51:00Z">
              <w:r w:rsidRPr="00920004">
                <w:rPr>
                  <w:rPrChange w:id="9509" w:author="phuong vu" w:date="2018-11-30T22:36:00Z">
                    <w:rPr>
                      <w:lang w:val="en-US"/>
                    </w:rPr>
                  </w:rPrChange>
                </w:rPr>
                <w:t xml:space="preserve">Bước 3: Hệ thống </w:t>
              </w:r>
            </w:ins>
            <w:ins w:id="9510" w:author="phuong vu" w:date="2018-11-30T13:58:00Z">
              <w:r w:rsidR="00184C15" w:rsidRPr="00920004">
                <w:rPr>
                  <w:rPrChange w:id="9511" w:author="phuong vu" w:date="2018-11-30T22:36:00Z">
                    <w:rPr/>
                  </w:rPrChange>
                </w:rPr>
                <w:t>máy chủ</w:t>
              </w:r>
            </w:ins>
            <w:ins w:id="9512" w:author="phuong vu" w:date="2018-11-22T13:51:00Z">
              <w:r w:rsidRPr="00920004">
                <w:rPr>
                  <w:rPrChange w:id="9513" w:author="phuong vu" w:date="2018-11-30T22:36:00Z">
                    <w:rPr>
                      <w:lang w:val="en-US"/>
                    </w:rPr>
                  </w:rPrChange>
                </w:rPr>
                <w:t xml:space="preserve"> API kiểm trả tài khoản vừa nhập đúng hay sai. Nếu đúng trả về một chuỗi token để người dùng gửi kèm mỗi khi muốn truy xuất dữ liệu và được lưu lại tạm thời trên ứng dụng điện thoại thông qua SharePreferences và Local Storage đối với trang web. </w:t>
              </w:r>
              <w:r w:rsidRPr="00920004">
                <w:rPr>
                  <w:lang w:val="en-US"/>
                  <w:rPrChange w:id="9514" w:author="phuong vu" w:date="2018-11-30T22:36:00Z">
                    <w:rPr>
                      <w:lang w:val="en-US"/>
                    </w:rPr>
                  </w:rPrChange>
                </w:rPr>
                <w:t>Ngược lại, thông báo lỗi.</w:t>
              </w:r>
            </w:ins>
          </w:p>
        </w:tc>
      </w:tr>
      <w:tr w:rsidR="00C774DC" w:rsidRPr="00920004" w14:paraId="58010658" w14:textId="77777777" w:rsidTr="00C774DC">
        <w:trPr>
          <w:ins w:id="9515" w:author="phuong vu" w:date="2018-11-22T13:51:00Z"/>
        </w:trPr>
        <w:tc>
          <w:tcPr>
            <w:tcW w:w="2425" w:type="dxa"/>
          </w:tcPr>
          <w:p w14:paraId="7A13FB32" w14:textId="77777777" w:rsidR="00C774DC" w:rsidRPr="00920004" w:rsidRDefault="00C774DC" w:rsidP="00D72BF9">
            <w:pPr>
              <w:rPr>
                <w:ins w:id="9516" w:author="phuong vu" w:date="2018-11-22T13:51:00Z"/>
                <w:b/>
                <w:rPrChange w:id="9517" w:author="phuong vu" w:date="2018-11-30T22:36:00Z">
                  <w:rPr>
                    <w:ins w:id="9518" w:author="phuong vu" w:date="2018-11-22T13:51:00Z"/>
                  </w:rPr>
                </w:rPrChange>
              </w:rPr>
              <w:pPrChange w:id="9519" w:author="phuong vu" w:date="2018-11-30T22:20:00Z">
                <w:pPr>
                  <w:spacing w:line="276" w:lineRule="auto"/>
                </w:pPr>
              </w:pPrChange>
            </w:pPr>
            <w:ins w:id="9520" w:author="phuong vu" w:date="2018-11-22T13:51:00Z">
              <w:r w:rsidRPr="00920004">
                <w:rPr>
                  <w:b/>
                  <w:rPrChange w:id="9521" w:author="phuong vu" w:date="2018-11-30T22:36:00Z">
                    <w:rPr/>
                  </w:rPrChange>
                </w:rPr>
                <w:t>Kết quả</w:t>
              </w:r>
            </w:ins>
          </w:p>
        </w:tc>
        <w:tc>
          <w:tcPr>
            <w:tcW w:w="6686" w:type="dxa"/>
          </w:tcPr>
          <w:p w14:paraId="6B9897B6" w14:textId="77777777" w:rsidR="00C774DC" w:rsidRPr="00920004" w:rsidRDefault="00C774DC" w:rsidP="00D72BF9">
            <w:pPr>
              <w:rPr>
                <w:ins w:id="9522" w:author="phuong vu" w:date="2018-11-22T13:51:00Z"/>
                <w:rPrChange w:id="9523" w:author="phuong vu" w:date="2018-11-30T22:36:00Z">
                  <w:rPr>
                    <w:ins w:id="9524" w:author="phuong vu" w:date="2018-11-22T13:51:00Z"/>
                    <w:lang w:val="en-US"/>
                  </w:rPr>
                </w:rPrChange>
              </w:rPr>
              <w:pPrChange w:id="9525" w:author="phuong vu" w:date="2018-11-30T22:20:00Z">
                <w:pPr>
                  <w:spacing w:line="276" w:lineRule="auto"/>
                </w:pPr>
              </w:pPrChange>
            </w:pPr>
            <w:ins w:id="9526" w:author="phuong vu" w:date="2018-11-22T13:51:00Z">
              <w:r w:rsidRPr="00920004">
                <w:rPr>
                  <w:rPrChange w:id="9527" w:author="phuong vu" w:date="2018-11-30T22:36:00Z">
                    <w:rPr>
                      <w:lang w:val="en-US"/>
                    </w:rPr>
                  </w:rPrChange>
                </w:rPr>
                <w:t>Người dùng sẽ chuyển vào trang chính đối với người dùng là nhân viên cửa hàng. Đối với người dùng khách hàng chuyển vào màn hình chính của ứng dụng điện thoại.</w:t>
              </w:r>
            </w:ins>
          </w:p>
        </w:tc>
      </w:tr>
      <w:tr w:rsidR="00C774DC" w:rsidRPr="00920004" w14:paraId="2205F402" w14:textId="77777777" w:rsidTr="00C774DC">
        <w:trPr>
          <w:ins w:id="9528" w:author="phuong vu" w:date="2018-11-22T13:51:00Z"/>
        </w:trPr>
        <w:tc>
          <w:tcPr>
            <w:tcW w:w="2425" w:type="dxa"/>
          </w:tcPr>
          <w:p w14:paraId="3A5D4718" w14:textId="77777777" w:rsidR="00C774DC" w:rsidRPr="00920004" w:rsidRDefault="00C774DC" w:rsidP="00D72BF9">
            <w:pPr>
              <w:rPr>
                <w:ins w:id="9529" w:author="phuong vu" w:date="2018-11-22T13:51:00Z"/>
                <w:b/>
                <w:rPrChange w:id="9530" w:author="phuong vu" w:date="2018-11-30T22:36:00Z">
                  <w:rPr>
                    <w:ins w:id="9531" w:author="phuong vu" w:date="2018-11-22T13:51:00Z"/>
                  </w:rPr>
                </w:rPrChange>
              </w:rPr>
              <w:pPrChange w:id="9532" w:author="phuong vu" w:date="2018-11-30T22:20:00Z">
                <w:pPr>
                  <w:spacing w:line="276" w:lineRule="auto"/>
                </w:pPr>
              </w:pPrChange>
            </w:pPr>
            <w:ins w:id="9533" w:author="phuong vu" w:date="2018-11-22T13:51:00Z">
              <w:r w:rsidRPr="00920004">
                <w:rPr>
                  <w:b/>
                  <w:rPrChange w:id="9534" w:author="phuong vu" w:date="2018-11-30T22:36:00Z">
                    <w:rPr/>
                  </w:rPrChange>
                </w:rPr>
                <w:t>Ghi chú</w:t>
              </w:r>
            </w:ins>
          </w:p>
        </w:tc>
        <w:tc>
          <w:tcPr>
            <w:tcW w:w="6686" w:type="dxa"/>
          </w:tcPr>
          <w:p w14:paraId="277D377E" w14:textId="77777777" w:rsidR="00C774DC" w:rsidRPr="00920004" w:rsidRDefault="00C774DC" w:rsidP="00D72BF9">
            <w:pPr>
              <w:rPr>
                <w:ins w:id="9535" w:author="phuong vu" w:date="2018-11-22T13:51:00Z"/>
                <w:rPrChange w:id="9536" w:author="phuong vu" w:date="2018-11-30T22:36:00Z">
                  <w:rPr>
                    <w:ins w:id="9537" w:author="phuong vu" w:date="2018-11-22T13:51:00Z"/>
                    <w:lang w:val="en-US"/>
                  </w:rPr>
                </w:rPrChange>
              </w:rPr>
              <w:pPrChange w:id="9538" w:author="phuong vu" w:date="2018-11-30T22:20:00Z">
                <w:pPr>
                  <w:keepNext/>
                  <w:spacing w:line="276" w:lineRule="auto"/>
                </w:pPr>
              </w:pPrChange>
            </w:pPr>
            <w:ins w:id="9539" w:author="phuong vu" w:date="2018-11-22T13:51:00Z">
              <w:r w:rsidRPr="00920004">
                <w:rPr>
                  <w:rPrChange w:id="9540" w:author="phuong vu" w:date="2018-11-30T22:36:00Z">
                    <w:rPr>
                      <w:lang w:val="en-US"/>
                    </w:rPr>
                  </w:rPrChange>
                </w:rPr>
                <w:t>Các thông tin email và mật khẩu là yêu cầu bắt buộc.</w:t>
              </w:r>
            </w:ins>
          </w:p>
          <w:p w14:paraId="09C6931A" w14:textId="77777777" w:rsidR="00C774DC" w:rsidRPr="00920004" w:rsidRDefault="00C774DC" w:rsidP="00D72BF9">
            <w:pPr>
              <w:rPr>
                <w:ins w:id="9541" w:author="phuong vu" w:date="2018-11-22T13:51:00Z"/>
                <w:rPrChange w:id="9542" w:author="phuong vu" w:date="2018-11-30T22:36:00Z">
                  <w:rPr>
                    <w:ins w:id="9543" w:author="phuong vu" w:date="2018-11-22T13:51:00Z"/>
                    <w:lang w:val="en-US"/>
                  </w:rPr>
                </w:rPrChange>
              </w:rPr>
              <w:pPrChange w:id="9544" w:author="phuong vu" w:date="2018-11-30T22:20:00Z">
                <w:pPr>
                  <w:keepNext/>
                  <w:spacing w:line="276" w:lineRule="auto"/>
                </w:pPr>
              </w:pPrChange>
            </w:pPr>
            <w:ins w:id="9545" w:author="phuong vu" w:date="2018-11-22T13:51:00Z">
              <w:r w:rsidRPr="00920004">
                <w:rPr>
                  <w:rPrChange w:id="9546" w:author="phuong vu" w:date="2018-11-30T22:36:00Z">
                    <w:rPr>
                      <w:lang w:val="en-US"/>
                    </w:rPr>
                  </w:rPrChange>
                </w:rPr>
                <w:lastRenderedPageBreak/>
                <w:t xml:space="preserve">Nếu đường truyền mạng lỗi, thì thông báo lỗi cho người dùng. </w:t>
              </w:r>
            </w:ins>
          </w:p>
        </w:tc>
      </w:tr>
    </w:tbl>
    <w:p w14:paraId="596EC6F8" w14:textId="7344846F" w:rsidR="00C774DC" w:rsidRPr="00920004" w:rsidRDefault="00FF56D5" w:rsidP="00A17FA5">
      <w:pPr>
        <w:pStyle w:val="Caption"/>
        <w:rPr>
          <w:ins w:id="9547" w:author="phuong vu" w:date="2018-11-22T13:51:00Z"/>
          <w:lang w:val="en-US"/>
          <w:rPrChange w:id="9548" w:author="phuong vu" w:date="2018-11-30T22:36:00Z">
            <w:rPr>
              <w:ins w:id="9549" w:author="phuong vu" w:date="2018-11-22T13:51:00Z"/>
              <w:lang w:val="en-US"/>
            </w:rPr>
          </w:rPrChange>
        </w:rPr>
        <w:pPrChange w:id="9550" w:author="phuong vu" w:date="2018-11-30T22:42:00Z">
          <w:pPr/>
        </w:pPrChange>
      </w:pPr>
      <w:bookmarkStart w:id="9551" w:name="_Toc531381607"/>
      <w:ins w:id="9552" w:author="phuong vu" w:date="2018-11-26T00:54:00Z">
        <w:r w:rsidRPr="00920004">
          <w:rPr>
            <w:rPrChange w:id="9553" w:author="phuong vu" w:date="2018-11-30T22:36:00Z">
              <w:rPr/>
            </w:rPrChange>
          </w:rPr>
          <w:lastRenderedPageBreak/>
          <w:t xml:space="preserve">Bảng </w:t>
        </w:r>
      </w:ins>
      <w:ins w:id="9554" w:author="phuong vu" w:date="2018-11-30T14:54:00Z">
        <w:r w:rsidR="00D632EE" w:rsidRPr="00920004">
          <w:rPr>
            <w:rPrChange w:id="9555" w:author="phuong vu" w:date="2018-11-30T22:36:00Z">
              <w:rPr/>
            </w:rPrChange>
          </w:rPr>
          <w:fldChar w:fldCharType="begin"/>
        </w:r>
        <w:r w:rsidR="00D632EE" w:rsidRPr="00920004">
          <w:rPr>
            <w:rPrChange w:id="9556" w:author="phuong vu" w:date="2018-11-30T22:36:00Z">
              <w:rPr/>
            </w:rPrChange>
          </w:rPr>
          <w:instrText xml:space="preserve"> STYLEREF 1 \s </w:instrText>
        </w:r>
      </w:ins>
      <w:r w:rsidR="00D632EE" w:rsidRPr="00920004">
        <w:rPr>
          <w:rPrChange w:id="9557" w:author="phuong vu" w:date="2018-11-30T22:36:00Z">
            <w:rPr/>
          </w:rPrChange>
        </w:rPr>
        <w:fldChar w:fldCharType="separate"/>
      </w:r>
      <w:r w:rsidR="00B5490C">
        <w:rPr>
          <w:noProof/>
        </w:rPr>
        <w:t>1</w:t>
      </w:r>
      <w:ins w:id="9558" w:author="phuong vu" w:date="2018-11-30T14:54:00Z">
        <w:r w:rsidR="00D632EE" w:rsidRPr="00920004">
          <w:rPr>
            <w:rPrChange w:id="9559" w:author="phuong vu" w:date="2018-11-30T22:36:00Z">
              <w:rPr/>
            </w:rPrChange>
          </w:rPr>
          <w:fldChar w:fldCharType="end"/>
        </w:r>
        <w:r w:rsidR="00D632EE" w:rsidRPr="00920004">
          <w:rPr>
            <w:rPrChange w:id="9560" w:author="phuong vu" w:date="2018-11-30T22:36:00Z">
              <w:rPr/>
            </w:rPrChange>
          </w:rPr>
          <w:t>.</w:t>
        </w:r>
        <w:r w:rsidR="00D632EE" w:rsidRPr="00920004">
          <w:rPr>
            <w:rPrChange w:id="9561" w:author="phuong vu" w:date="2018-11-30T22:36:00Z">
              <w:rPr/>
            </w:rPrChange>
          </w:rPr>
          <w:fldChar w:fldCharType="begin"/>
        </w:r>
        <w:r w:rsidR="00D632EE" w:rsidRPr="00920004">
          <w:rPr>
            <w:rPrChange w:id="9562" w:author="phuong vu" w:date="2018-11-30T22:36:00Z">
              <w:rPr/>
            </w:rPrChange>
          </w:rPr>
          <w:instrText xml:space="preserve"> SEQ Bảng \* ARABIC \s 1 </w:instrText>
        </w:r>
      </w:ins>
      <w:r w:rsidR="00D632EE" w:rsidRPr="00920004">
        <w:rPr>
          <w:rPrChange w:id="9563" w:author="phuong vu" w:date="2018-11-30T22:36:00Z">
            <w:rPr/>
          </w:rPrChange>
        </w:rPr>
        <w:fldChar w:fldCharType="separate"/>
      </w:r>
      <w:ins w:id="9564" w:author="phuong vu" w:date="2018-11-30T22:44:00Z">
        <w:r w:rsidR="00B5490C">
          <w:rPr>
            <w:noProof/>
          </w:rPr>
          <w:t>15</w:t>
        </w:r>
      </w:ins>
      <w:ins w:id="9565" w:author="phuong vu" w:date="2018-11-30T14:54:00Z">
        <w:r w:rsidR="00D632EE" w:rsidRPr="00920004">
          <w:rPr>
            <w:rPrChange w:id="9566" w:author="phuong vu" w:date="2018-11-30T22:36:00Z">
              <w:rPr/>
            </w:rPrChange>
          </w:rPr>
          <w:fldChar w:fldCharType="end"/>
        </w:r>
      </w:ins>
      <w:ins w:id="9567" w:author="phuong vu" w:date="2018-11-26T00:54:00Z">
        <w:r w:rsidRPr="00920004">
          <w:rPr>
            <w:lang w:val="en-US"/>
            <w:rPrChange w:id="9568" w:author="phuong vu" w:date="2018-11-30T22:36:00Z">
              <w:rPr>
                <w:lang w:val="en-US"/>
              </w:rPr>
            </w:rPrChange>
          </w:rPr>
          <w:t xml:space="preserve"> Chức năng đăng nhập hệ thống</w:t>
        </w:r>
      </w:ins>
      <w:bookmarkEnd w:id="9551"/>
    </w:p>
    <w:p w14:paraId="09D3F48F" w14:textId="77777777" w:rsidR="00C774DC" w:rsidRPr="00920004" w:rsidRDefault="00C774DC" w:rsidP="00D72BF9">
      <w:pPr>
        <w:pStyle w:val="Heading3"/>
        <w:rPr>
          <w:ins w:id="9569" w:author="phuong vu" w:date="2018-11-22T13:51:00Z"/>
          <w:rPrChange w:id="9570" w:author="phuong vu" w:date="2018-11-30T22:36:00Z">
            <w:rPr>
              <w:ins w:id="9571" w:author="phuong vu" w:date="2018-11-22T13:51:00Z"/>
            </w:rPr>
          </w:rPrChange>
        </w:rPr>
        <w:pPrChange w:id="9572" w:author="phuong vu" w:date="2018-11-30T22:22:00Z">
          <w:pPr>
            <w:pStyle w:val="Heading4"/>
          </w:pPr>
        </w:pPrChange>
      </w:pPr>
      <w:bookmarkStart w:id="9573" w:name="_Toc531380666"/>
      <w:ins w:id="9574" w:author="phuong vu" w:date="2018-11-22T13:51:00Z">
        <w:r w:rsidRPr="00920004">
          <w:rPr>
            <w:rPrChange w:id="9575" w:author="phuong vu" w:date="2018-11-30T22:36:00Z">
              <w:rPr/>
            </w:rPrChange>
          </w:rPr>
          <w:t>Đăng xuất h</w:t>
        </w:r>
        <w:r w:rsidRPr="00920004">
          <w:rPr>
            <w:rPrChange w:id="9576" w:author="phuong vu" w:date="2018-11-30T22:36:00Z">
              <w:rPr>
                <w:iCs w:val="0"/>
              </w:rPr>
            </w:rPrChange>
          </w:rPr>
          <w:t>ệ thống</w:t>
        </w:r>
        <w:bookmarkEnd w:id="9573"/>
      </w:ins>
    </w:p>
    <w:tbl>
      <w:tblPr>
        <w:tblStyle w:val="TableGrid"/>
        <w:tblW w:w="0" w:type="auto"/>
        <w:tblLook w:val="04A0" w:firstRow="1" w:lastRow="0" w:firstColumn="1" w:lastColumn="0" w:noHBand="0" w:noVBand="1"/>
        <w:tblPrChange w:id="9577" w:author="phuong vu" w:date="2018-11-30T22:20:00Z">
          <w:tblPr>
            <w:tblStyle w:val="TableGrid"/>
            <w:tblW w:w="0" w:type="auto"/>
            <w:tblLook w:val="04A0" w:firstRow="1" w:lastRow="0" w:firstColumn="1" w:lastColumn="0" w:noHBand="0" w:noVBand="1"/>
          </w:tblPr>
        </w:tblPrChange>
      </w:tblPr>
      <w:tblGrid>
        <w:gridCol w:w="2353"/>
        <w:gridCol w:w="6424"/>
        <w:tblGridChange w:id="9578">
          <w:tblGrid>
            <w:gridCol w:w="2353"/>
            <w:gridCol w:w="6424"/>
          </w:tblGrid>
        </w:tblGridChange>
      </w:tblGrid>
      <w:tr w:rsidR="00C774DC" w:rsidRPr="00920004" w14:paraId="2BBFA45E" w14:textId="77777777" w:rsidTr="00D72BF9">
        <w:trPr>
          <w:trHeight w:val="386"/>
          <w:ins w:id="9579" w:author="phuong vu" w:date="2018-11-22T13:51:00Z"/>
        </w:trPr>
        <w:tc>
          <w:tcPr>
            <w:tcW w:w="2425" w:type="dxa"/>
            <w:tcPrChange w:id="9580" w:author="phuong vu" w:date="2018-11-30T22:20:00Z">
              <w:tcPr>
                <w:tcW w:w="2425" w:type="dxa"/>
              </w:tcPr>
            </w:tcPrChange>
          </w:tcPr>
          <w:p w14:paraId="2359CAF9" w14:textId="77777777" w:rsidR="00C774DC" w:rsidRPr="00920004" w:rsidRDefault="00C774DC" w:rsidP="00D72BF9">
            <w:pPr>
              <w:rPr>
                <w:ins w:id="9581" w:author="phuong vu" w:date="2018-11-22T13:51:00Z"/>
                <w:b/>
                <w:rPrChange w:id="9582" w:author="phuong vu" w:date="2018-11-30T22:36:00Z">
                  <w:rPr>
                    <w:ins w:id="9583" w:author="phuong vu" w:date="2018-11-22T13:51:00Z"/>
                  </w:rPr>
                </w:rPrChange>
              </w:rPr>
              <w:pPrChange w:id="9584" w:author="phuong vu" w:date="2018-11-30T22:20:00Z">
                <w:pPr>
                  <w:spacing w:line="276" w:lineRule="auto"/>
                </w:pPr>
              </w:pPrChange>
            </w:pPr>
            <w:ins w:id="9585" w:author="phuong vu" w:date="2018-11-22T13:51:00Z">
              <w:r w:rsidRPr="00920004">
                <w:rPr>
                  <w:b/>
                  <w:rPrChange w:id="9586" w:author="phuong vu" w:date="2018-11-30T22:36:00Z">
                    <w:rPr/>
                  </w:rPrChange>
                </w:rPr>
                <w:t>Mã yêu cầu</w:t>
              </w:r>
            </w:ins>
          </w:p>
        </w:tc>
        <w:tc>
          <w:tcPr>
            <w:tcW w:w="6686" w:type="dxa"/>
            <w:vAlign w:val="center"/>
            <w:tcPrChange w:id="9587" w:author="phuong vu" w:date="2018-11-30T22:20:00Z">
              <w:tcPr>
                <w:tcW w:w="6686" w:type="dxa"/>
              </w:tcPr>
            </w:tcPrChange>
          </w:tcPr>
          <w:p w14:paraId="46CC6EB3" w14:textId="08BB5890" w:rsidR="00C774DC" w:rsidRPr="00920004" w:rsidRDefault="00C774DC" w:rsidP="00D72BF9">
            <w:pPr>
              <w:spacing w:before="240" w:line="0" w:lineRule="atLeast"/>
              <w:jc w:val="left"/>
              <w:rPr>
                <w:ins w:id="9588" w:author="phuong vu" w:date="2018-11-22T13:51:00Z"/>
                <w:lang w:val="en-US"/>
                <w:rPrChange w:id="9589" w:author="phuong vu" w:date="2018-11-30T22:36:00Z">
                  <w:rPr>
                    <w:ins w:id="9590" w:author="phuong vu" w:date="2018-11-22T13:51:00Z"/>
                    <w:lang w:val="en-US"/>
                  </w:rPr>
                </w:rPrChange>
              </w:rPr>
              <w:pPrChange w:id="9591" w:author="phuong vu" w:date="2018-11-30T22:20:00Z">
                <w:pPr>
                  <w:spacing w:line="276" w:lineRule="auto"/>
                </w:pPr>
              </w:pPrChange>
            </w:pPr>
            <w:ins w:id="9592" w:author="phuong vu" w:date="2018-11-22T13:51:00Z">
              <w:r w:rsidRPr="00920004">
                <w:rPr>
                  <w:lang w:val="en-US"/>
                  <w:rPrChange w:id="9593" w:author="phuong vu" w:date="2018-11-30T22:36:00Z">
                    <w:rPr>
                      <w:lang w:val="en-US"/>
                    </w:rPr>
                  </w:rPrChange>
                </w:rPr>
                <w:t>GU_</w:t>
              </w:r>
            </w:ins>
            <w:ins w:id="9594" w:author="phuong vu" w:date="2018-11-23T08:52:00Z">
              <w:r w:rsidR="007E73AD" w:rsidRPr="00920004">
                <w:rPr>
                  <w:lang w:val="en-US"/>
                  <w:rPrChange w:id="9595" w:author="phuong vu" w:date="2018-11-30T22:36:00Z">
                    <w:rPr>
                      <w:lang w:val="en-US"/>
                    </w:rPr>
                  </w:rPrChange>
                </w:rPr>
                <w:t>10</w:t>
              </w:r>
            </w:ins>
          </w:p>
        </w:tc>
      </w:tr>
      <w:tr w:rsidR="00C774DC" w:rsidRPr="00920004" w14:paraId="4F191E11" w14:textId="77777777" w:rsidTr="00C774DC">
        <w:trPr>
          <w:ins w:id="9596" w:author="phuong vu" w:date="2018-11-22T13:51:00Z"/>
        </w:trPr>
        <w:tc>
          <w:tcPr>
            <w:tcW w:w="2425" w:type="dxa"/>
          </w:tcPr>
          <w:p w14:paraId="72116DBB" w14:textId="77777777" w:rsidR="00C774DC" w:rsidRPr="00920004" w:rsidRDefault="00C774DC" w:rsidP="00D72BF9">
            <w:pPr>
              <w:rPr>
                <w:ins w:id="9597" w:author="phuong vu" w:date="2018-11-22T13:51:00Z"/>
                <w:b/>
                <w:rPrChange w:id="9598" w:author="phuong vu" w:date="2018-11-30T22:36:00Z">
                  <w:rPr>
                    <w:ins w:id="9599" w:author="phuong vu" w:date="2018-11-22T13:51:00Z"/>
                  </w:rPr>
                </w:rPrChange>
              </w:rPr>
              <w:pPrChange w:id="9600" w:author="phuong vu" w:date="2018-11-30T22:20:00Z">
                <w:pPr>
                  <w:spacing w:line="276" w:lineRule="auto"/>
                </w:pPr>
              </w:pPrChange>
            </w:pPr>
            <w:ins w:id="9601" w:author="phuong vu" w:date="2018-11-22T13:51:00Z">
              <w:r w:rsidRPr="00920004">
                <w:rPr>
                  <w:b/>
                  <w:rPrChange w:id="9602" w:author="phuong vu" w:date="2018-11-30T22:36:00Z">
                    <w:rPr/>
                  </w:rPrChange>
                </w:rPr>
                <w:t>Tên chức năng</w:t>
              </w:r>
            </w:ins>
          </w:p>
        </w:tc>
        <w:tc>
          <w:tcPr>
            <w:tcW w:w="6686" w:type="dxa"/>
          </w:tcPr>
          <w:p w14:paraId="21AB98FE" w14:textId="77777777" w:rsidR="00C774DC" w:rsidRPr="00920004" w:rsidRDefault="00C774DC" w:rsidP="00D72BF9">
            <w:pPr>
              <w:rPr>
                <w:ins w:id="9603" w:author="phuong vu" w:date="2018-11-22T13:51:00Z"/>
                <w:lang w:val="en-US"/>
                <w:rPrChange w:id="9604" w:author="phuong vu" w:date="2018-11-30T22:36:00Z">
                  <w:rPr>
                    <w:ins w:id="9605" w:author="phuong vu" w:date="2018-11-22T13:51:00Z"/>
                    <w:lang w:val="en-US"/>
                  </w:rPr>
                </w:rPrChange>
              </w:rPr>
              <w:pPrChange w:id="9606" w:author="phuong vu" w:date="2018-11-30T22:20:00Z">
                <w:pPr>
                  <w:spacing w:line="276" w:lineRule="auto"/>
                </w:pPr>
              </w:pPrChange>
            </w:pPr>
            <w:ins w:id="9607" w:author="phuong vu" w:date="2018-11-22T13:51:00Z">
              <w:r w:rsidRPr="00920004">
                <w:rPr>
                  <w:lang w:val="en-US"/>
                  <w:rPrChange w:id="9608" w:author="phuong vu" w:date="2018-11-30T22:36:00Z">
                    <w:rPr>
                      <w:lang w:val="en-US"/>
                    </w:rPr>
                  </w:rPrChange>
                </w:rPr>
                <w:t>Đăng xuất hệ thống</w:t>
              </w:r>
            </w:ins>
          </w:p>
        </w:tc>
      </w:tr>
      <w:tr w:rsidR="00C774DC" w:rsidRPr="00920004" w14:paraId="4C1FA337" w14:textId="77777777" w:rsidTr="00C774DC">
        <w:trPr>
          <w:ins w:id="9609" w:author="phuong vu" w:date="2018-11-22T13:51:00Z"/>
        </w:trPr>
        <w:tc>
          <w:tcPr>
            <w:tcW w:w="2425" w:type="dxa"/>
          </w:tcPr>
          <w:p w14:paraId="11A34B32" w14:textId="77777777" w:rsidR="00C774DC" w:rsidRPr="00920004" w:rsidRDefault="00C774DC" w:rsidP="00D72BF9">
            <w:pPr>
              <w:rPr>
                <w:ins w:id="9610" w:author="phuong vu" w:date="2018-11-22T13:51:00Z"/>
                <w:b/>
                <w:rPrChange w:id="9611" w:author="phuong vu" w:date="2018-11-30T22:36:00Z">
                  <w:rPr>
                    <w:ins w:id="9612" w:author="phuong vu" w:date="2018-11-22T13:51:00Z"/>
                  </w:rPr>
                </w:rPrChange>
              </w:rPr>
              <w:pPrChange w:id="9613" w:author="phuong vu" w:date="2018-11-30T22:20:00Z">
                <w:pPr>
                  <w:spacing w:line="276" w:lineRule="auto"/>
                </w:pPr>
              </w:pPrChange>
            </w:pPr>
            <w:ins w:id="9614" w:author="phuong vu" w:date="2018-11-22T13:51:00Z">
              <w:r w:rsidRPr="00920004">
                <w:rPr>
                  <w:b/>
                  <w:rPrChange w:id="9615" w:author="phuong vu" w:date="2018-11-30T22:36:00Z">
                    <w:rPr/>
                  </w:rPrChange>
                </w:rPr>
                <w:t>Đối tượng sử dụng</w:t>
              </w:r>
            </w:ins>
          </w:p>
        </w:tc>
        <w:tc>
          <w:tcPr>
            <w:tcW w:w="6686" w:type="dxa"/>
          </w:tcPr>
          <w:p w14:paraId="4088688C" w14:textId="77777777" w:rsidR="00C774DC" w:rsidRPr="00920004" w:rsidRDefault="00C774DC" w:rsidP="00D72BF9">
            <w:pPr>
              <w:rPr>
                <w:ins w:id="9616" w:author="phuong vu" w:date="2018-11-22T13:51:00Z"/>
                <w:rPrChange w:id="9617" w:author="phuong vu" w:date="2018-11-30T22:36:00Z">
                  <w:rPr>
                    <w:ins w:id="9618" w:author="phuong vu" w:date="2018-11-22T13:51:00Z"/>
                    <w:lang w:val="en-US"/>
                  </w:rPr>
                </w:rPrChange>
              </w:rPr>
              <w:pPrChange w:id="9619" w:author="phuong vu" w:date="2018-11-30T22:20:00Z">
                <w:pPr>
                  <w:spacing w:line="276" w:lineRule="auto"/>
                </w:pPr>
              </w:pPrChange>
            </w:pPr>
            <w:ins w:id="9620" w:author="phuong vu" w:date="2018-11-22T13:51:00Z">
              <w:r w:rsidRPr="00920004">
                <w:rPr>
                  <w:rPrChange w:id="9621" w:author="phuong vu" w:date="2018-11-30T22:36:00Z">
                    <w:rPr>
                      <w:lang w:val="en-US"/>
                    </w:rPr>
                  </w:rPrChange>
                </w:rPr>
                <w:t>Nhân viên cửa hàng, khách hàng</w:t>
              </w:r>
            </w:ins>
          </w:p>
        </w:tc>
      </w:tr>
      <w:tr w:rsidR="00C774DC" w:rsidRPr="00920004" w14:paraId="2FAF64BD" w14:textId="77777777" w:rsidTr="00C774DC">
        <w:trPr>
          <w:ins w:id="9622" w:author="phuong vu" w:date="2018-11-22T13:51:00Z"/>
        </w:trPr>
        <w:tc>
          <w:tcPr>
            <w:tcW w:w="2425" w:type="dxa"/>
          </w:tcPr>
          <w:p w14:paraId="74C56572" w14:textId="77777777" w:rsidR="00C774DC" w:rsidRPr="00920004" w:rsidRDefault="00C774DC" w:rsidP="00D72BF9">
            <w:pPr>
              <w:rPr>
                <w:ins w:id="9623" w:author="phuong vu" w:date="2018-11-22T13:51:00Z"/>
                <w:b/>
                <w:rPrChange w:id="9624" w:author="phuong vu" w:date="2018-11-30T22:36:00Z">
                  <w:rPr>
                    <w:ins w:id="9625" w:author="phuong vu" w:date="2018-11-22T13:51:00Z"/>
                  </w:rPr>
                </w:rPrChange>
              </w:rPr>
              <w:pPrChange w:id="9626" w:author="phuong vu" w:date="2018-11-30T22:20:00Z">
                <w:pPr>
                  <w:spacing w:line="276" w:lineRule="auto"/>
                </w:pPr>
              </w:pPrChange>
            </w:pPr>
            <w:ins w:id="9627" w:author="phuong vu" w:date="2018-11-22T13:51:00Z">
              <w:r w:rsidRPr="00920004">
                <w:rPr>
                  <w:b/>
                  <w:rPrChange w:id="9628" w:author="phuong vu" w:date="2018-11-30T22:36:00Z">
                    <w:rPr/>
                  </w:rPrChange>
                </w:rPr>
                <w:t>Tiền điều kiện</w:t>
              </w:r>
            </w:ins>
          </w:p>
        </w:tc>
        <w:tc>
          <w:tcPr>
            <w:tcW w:w="6686" w:type="dxa"/>
          </w:tcPr>
          <w:p w14:paraId="53D1B8E7" w14:textId="77777777" w:rsidR="00C774DC" w:rsidRPr="00920004" w:rsidRDefault="00C774DC" w:rsidP="00D72BF9">
            <w:pPr>
              <w:rPr>
                <w:ins w:id="9629" w:author="phuong vu" w:date="2018-11-22T13:51:00Z"/>
                <w:rPrChange w:id="9630" w:author="phuong vu" w:date="2018-11-30T22:36:00Z">
                  <w:rPr>
                    <w:ins w:id="9631" w:author="phuong vu" w:date="2018-11-22T13:51:00Z"/>
                    <w:lang w:val="en-US"/>
                  </w:rPr>
                </w:rPrChange>
              </w:rPr>
              <w:pPrChange w:id="9632" w:author="phuong vu" w:date="2018-11-30T22:20:00Z">
                <w:pPr>
                  <w:spacing w:line="276" w:lineRule="auto"/>
                </w:pPr>
              </w:pPrChange>
            </w:pPr>
            <w:ins w:id="9633" w:author="phuong vu" w:date="2018-11-22T13:51:00Z">
              <w:r w:rsidRPr="00920004">
                <w:rPr>
                  <w:rPrChange w:id="9634" w:author="phuong vu" w:date="2018-11-30T22:36:00Z">
                    <w:rPr>
                      <w:lang w:val="en-US"/>
                    </w:rPr>
                  </w:rPrChange>
                </w:rPr>
                <w:t>Truy cập được trang web quản lí đối với nhân viên cửa hàng và ứng dụng điện thoại đối với khách hàng và đăng nhập thành công</w:t>
              </w:r>
            </w:ins>
          </w:p>
        </w:tc>
      </w:tr>
      <w:tr w:rsidR="00C774DC" w:rsidRPr="00920004" w14:paraId="5736DB4D" w14:textId="77777777" w:rsidTr="00C774DC">
        <w:trPr>
          <w:ins w:id="9635" w:author="phuong vu" w:date="2018-11-22T13:51:00Z"/>
        </w:trPr>
        <w:tc>
          <w:tcPr>
            <w:tcW w:w="2425" w:type="dxa"/>
          </w:tcPr>
          <w:p w14:paraId="76B872EF" w14:textId="77777777" w:rsidR="00C774DC" w:rsidRPr="00920004" w:rsidRDefault="00C774DC" w:rsidP="00D72BF9">
            <w:pPr>
              <w:rPr>
                <w:ins w:id="9636" w:author="phuong vu" w:date="2018-11-22T13:51:00Z"/>
                <w:b/>
                <w:rPrChange w:id="9637" w:author="phuong vu" w:date="2018-11-30T22:36:00Z">
                  <w:rPr>
                    <w:ins w:id="9638" w:author="phuong vu" w:date="2018-11-22T13:51:00Z"/>
                  </w:rPr>
                </w:rPrChange>
              </w:rPr>
              <w:pPrChange w:id="9639" w:author="phuong vu" w:date="2018-11-30T22:20:00Z">
                <w:pPr>
                  <w:spacing w:line="276" w:lineRule="auto"/>
                </w:pPr>
              </w:pPrChange>
            </w:pPr>
            <w:ins w:id="9640" w:author="phuong vu" w:date="2018-11-22T13:51:00Z">
              <w:r w:rsidRPr="00920004">
                <w:rPr>
                  <w:b/>
                  <w:rPrChange w:id="9641" w:author="phuong vu" w:date="2018-11-30T22:36:00Z">
                    <w:rPr/>
                  </w:rPrChange>
                </w:rPr>
                <w:t>Cách xử lí</w:t>
              </w:r>
            </w:ins>
          </w:p>
        </w:tc>
        <w:tc>
          <w:tcPr>
            <w:tcW w:w="6686" w:type="dxa"/>
          </w:tcPr>
          <w:p w14:paraId="1D1E3795" w14:textId="4A33294E" w:rsidR="00C774DC" w:rsidRPr="00920004" w:rsidRDefault="00C774DC" w:rsidP="00D72BF9">
            <w:pPr>
              <w:rPr>
                <w:ins w:id="9642" w:author="phuong vu" w:date="2018-11-22T13:51:00Z"/>
                <w:lang w:val="en-US"/>
                <w:rPrChange w:id="9643" w:author="phuong vu" w:date="2018-11-30T22:36:00Z">
                  <w:rPr>
                    <w:ins w:id="9644" w:author="phuong vu" w:date="2018-11-22T13:51:00Z"/>
                    <w:lang w:val="en-US"/>
                  </w:rPr>
                </w:rPrChange>
              </w:rPr>
              <w:pPrChange w:id="9645" w:author="phuong vu" w:date="2018-11-30T22:20:00Z">
                <w:pPr>
                  <w:spacing w:line="276" w:lineRule="auto"/>
                </w:pPr>
              </w:pPrChange>
            </w:pPr>
            <w:ins w:id="9646" w:author="phuong vu" w:date="2018-11-22T13:51:00Z">
              <w:r w:rsidRPr="00920004">
                <w:rPr>
                  <w:rPrChange w:id="9647" w:author="phuong vu" w:date="2018-11-30T22:36:00Z">
                    <w:rPr>
                      <w:lang w:val="en-US"/>
                    </w:rPr>
                  </w:rPrChange>
                </w:rPr>
                <w:t xml:space="preserve">Bước 1: </w:t>
              </w:r>
            </w:ins>
            <w:ins w:id="9648" w:author="phuong vu" w:date="2018-11-30T10:54:00Z">
              <w:r w:rsidR="00412294" w:rsidRPr="00920004">
                <w:rPr>
                  <w:rPrChange w:id="9649" w:author="phuong vu" w:date="2018-11-30T22:36:00Z">
                    <w:rPr/>
                  </w:rPrChange>
                </w:rPr>
                <w:t>Chọn</w:t>
              </w:r>
            </w:ins>
            <w:ins w:id="9650" w:author="phuong vu" w:date="2018-11-22T13:51:00Z">
              <w:r w:rsidRPr="00920004">
                <w:rPr>
                  <w:rPrChange w:id="9651" w:author="phuong vu" w:date="2018-11-30T22:36:00Z">
                    <w:rPr>
                      <w:lang w:val="en-US"/>
                    </w:rPr>
                  </w:rPrChange>
                </w:rPr>
                <w:t xml:space="preserve"> vào Đăng xuất ở góc phải trên trang web</w:t>
              </w:r>
            </w:ins>
            <w:ins w:id="9652" w:author="phuong vu" w:date="2018-11-25T21:49:00Z">
              <w:r w:rsidR="00BA3432" w:rsidRPr="00920004">
                <w:rPr>
                  <w:lang w:val="en-US"/>
                  <w:rPrChange w:id="9653" w:author="phuong vu" w:date="2018-11-30T22:36:00Z">
                    <w:rPr>
                      <w:lang w:val="en-US"/>
                    </w:rPr>
                  </w:rPrChange>
                </w:rPr>
                <w:t>.</w:t>
              </w:r>
            </w:ins>
          </w:p>
          <w:p w14:paraId="2B47133E" w14:textId="30B9A831" w:rsidR="00C774DC" w:rsidRPr="00920004" w:rsidRDefault="00C774DC" w:rsidP="00D72BF9">
            <w:pPr>
              <w:rPr>
                <w:ins w:id="9654" w:author="phuong vu" w:date="2018-11-22T13:51:00Z"/>
                <w:rPrChange w:id="9655" w:author="phuong vu" w:date="2018-11-30T22:36:00Z">
                  <w:rPr>
                    <w:ins w:id="9656" w:author="phuong vu" w:date="2018-11-22T13:51:00Z"/>
                    <w:lang w:val="en-US"/>
                  </w:rPr>
                </w:rPrChange>
              </w:rPr>
              <w:pPrChange w:id="9657" w:author="phuong vu" w:date="2018-11-30T22:20:00Z">
                <w:pPr>
                  <w:spacing w:line="276" w:lineRule="auto"/>
                </w:pPr>
              </w:pPrChange>
            </w:pPr>
            <w:ins w:id="9658" w:author="phuong vu" w:date="2018-11-22T13:51:00Z">
              <w:r w:rsidRPr="00920004">
                <w:rPr>
                  <w:rPrChange w:id="9659" w:author="phuong vu" w:date="2018-11-30T22:36:00Z">
                    <w:rPr>
                      <w:lang w:val="en-US"/>
                    </w:rPr>
                  </w:rPrChange>
                </w:rPr>
                <w:t>Bước 2: Ứng dụng cũng như trang web sẽ xóa toàn bộ thông tin để đăng nhập và thông tin lưu tạm thời ra khỏi Local Storage.</w:t>
              </w:r>
            </w:ins>
          </w:p>
          <w:p w14:paraId="60B9E945" w14:textId="77777777" w:rsidR="00C774DC" w:rsidRPr="00920004" w:rsidRDefault="00C774DC" w:rsidP="00D72BF9">
            <w:pPr>
              <w:rPr>
                <w:ins w:id="9660" w:author="phuong vu" w:date="2018-11-22T13:51:00Z"/>
                <w:rPrChange w:id="9661" w:author="phuong vu" w:date="2018-11-30T22:36:00Z">
                  <w:rPr>
                    <w:ins w:id="9662" w:author="phuong vu" w:date="2018-11-22T13:51:00Z"/>
                    <w:lang w:val="en-US"/>
                  </w:rPr>
                </w:rPrChange>
              </w:rPr>
              <w:pPrChange w:id="9663" w:author="phuong vu" w:date="2018-11-30T22:20:00Z">
                <w:pPr>
                  <w:spacing w:line="276" w:lineRule="auto"/>
                </w:pPr>
              </w:pPrChange>
            </w:pPr>
            <w:ins w:id="9664" w:author="phuong vu" w:date="2018-11-22T13:51:00Z">
              <w:r w:rsidRPr="00920004">
                <w:rPr>
                  <w:rPrChange w:id="9665" w:author="phuong vu" w:date="2018-11-30T22:36:00Z">
                    <w:rPr>
                      <w:lang w:val="en-US"/>
                    </w:rPr>
                  </w:rPrChange>
                </w:rPr>
                <w:t>Bước 3: Tự động chuyển về trang đăng nhập.</w:t>
              </w:r>
            </w:ins>
          </w:p>
        </w:tc>
      </w:tr>
      <w:tr w:rsidR="00C774DC" w:rsidRPr="00920004" w14:paraId="7D0B37CD" w14:textId="77777777" w:rsidTr="00C774DC">
        <w:trPr>
          <w:ins w:id="9666" w:author="phuong vu" w:date="2018-11-22T13:51:00Z"/>
        </w:trPr>
        <w:tc>
          <w:tcPr>
            <w:tcW w:w="2425" w:type="dxa"/>
          </w:tcPr>
          <w:p w14:paraId="6E87EDA4" w14:textId="77777777" w:rsidR="00C774DC" w:rsidRPr="00920004" w:rsidRDefault="00C774DC" w:rsidP="00D72BF9">
            <w:pPr>
              <w:rPr>
                <w:ins w:id="9667" w:author="phuong vu" w:date="2018-11-22T13:51:00Z"/>
                <w:b/>
                <w:rPrChange w:id="9668" w:author="phuong vu" w:date="2018-11-30T22:36:00Z">
                  <w:rPr>
                    <w:ins w:id="9669" w:author="phuong vu" w:date="2018-11-22T13:51:00Z"/>
                  </w:rPr>
                </w:rPrChange>
              </w:rPr>
              <w:pPrChange w:id="9670" w:author="phuong vu" w:date="2018-11-30T22:20:00Z">
                <w:pPr>
                  <w:spacing w:line="276" w:lineRule="auto"/>
                </w:pPr>
              </w:pPrChange>
            </w:pPr>
            <w:ins w:id="9671" w:author="phuong vu" w:date="2018-11-22T13:51:00Z">
              <w:r w:rsidRPr="00920004">
                <w:rPr>
                  <w:b/>
                  <w:rPrChange w:id="9672" w:author="phuong vu" w:date="2018-11-30T22:36:00Z">
                    <w:rPr/>
                  </w:rPrChange>
                </w:rPr>
                <w:t>Kết quả</w:t>
              </w:r>
            </w:ins>
          </w:p>
        </w:tc>
        <w:tc>
          <w:tcPr>
            <w:tcW w:w="6686" w:type="dxa"/>
          </w:tcPr>
          <w:p w14:paraId="6FB49028" w14:textId="77777777" w:rsidR="00C774DC" w:rsidRPr="00920004" w:rsidRDefault="00C774DC" w:rsidP="00D72BF9">
            <w:pPr>
              <w:rPr>
                <w:ins w:id="9673" w:author="phuong vu" w:date="2018-11-22T13:51:00Z"/>
                <w:rPrChange w:id="9674" w:author="phuong vu" w:date="2018-11-30T22:36:00Z">
                  <w:rPr>
                    <w:ins w:id="9675" w:author="phuong vu" w:date="2018-11-22T13:51:00Z"/>
                    <w:lang w:val="en-US"/>
                  </w:rPr>
                </w:rPrChange>
              </w:rPr>
              <w:pPrChange w:id="9676" w:author="phuong vu" w:date="2018-11-30T22:19:00Z">
                <w:pPr>
                  <w:spacing w:line="276" w:lineRule="auto"/>
                </w:pPr>
              </w:pPrChange>
            </w:pPr>
            <w:ins w:id="9677" w:author="phuong vu" w:date="2018-11-22T13:51:00Z">
              <w:r w:rsidRPr="00920004">
                <w:rPr>
                  <w:rPrChange w:id="9678" w:author="phuong vu" w:date="2018-11-30T22:36:00Z">
                    <w:rPr>
                      <w:lang w:val="en-US"/>
                    </w:rPr>
                  </w:rPrChange>
                </w:rPr>
                <w:t>Người dùng quay lại trang đăng nhập</w:t>
              </w:r>
            </w:ins>
          </w:p>
        </w:tc>
      </w:tr>
      <w:tr w:rsidR="00C774DC" w:rsidRPr="00920004" w14:paraId="4EEE10FC" w14:textId="77777777" w:rsidTr="00C774DC">
        <w:trPr>
          <w:ins w:id="9679" w:author="phuong vu" w:date="2018-11-22T13:51:00Z"/>
        </w:trPr>
        <w:tc>
          <w:tcPr>
            <w:tcW w:w="2425" w:type="dxa"/>
          </w:tcPr>
          <w:p w14:paraId="3268BB9E" w14:textId="77777777" w:rsidR="00C774DC" w:rsidRPr="00920004" w:rsidRDefault="00C774DC" w:rsidP="00D72BF9">
            <w:pPr>
              <w:rPr>
                <w:ins w:id="9680" w:author="phuong vu" w:date="2018-11-22T13:51:00Z"/>
                <w:b/>
                <w:rPrChange w:id="9681" w:author="phuong vu" w:date="2018-11-30T22:36:00Z">
                  <w:rPr>
                    <w:ins w:id="9682" w:author="phuong vu" w:date="2018-11-22T13:51:00Z"/>
                  </w:rPr>
                </w:rPrChange>
              </w:rPr>
              <w:pPrChange w:id="9683" w:author="phuong vu" w:date="2018-11-30T22:20:00Z">
                <w:pPr>
                  <w:spacing w:line="276" w:lineRule="auto"/>
                </w:pPr>
              </w:pPrChange>
            </w:pPr>
            <w:ins w:id="9684" w:author="phuong vu" w:date="2018-11-22T13:51:00Z">
              <w:r w:rsidRPr="00920004">
                <w:rPr>
                  <w:b/>
                  <w:rPrChange w:id="9685" w:author="phuong vu" w:date="2018-11-30T22:36:00Z">
                    <w:rPr/>
                  </w:rPrChange>
                </w:rPr>
                <w:t>Ghi chú</w:t>
              </w:r>
            </w:ins>
          </w:p>
        </w:tc>
        <w:tc>
          <w:tcPr>
            <w:tcW w:w="6686" w:type="dxa"/>
          </w:tcPr>
          <w:p w14:paraId="76F277E2" w14:textId="27C474F2" w:rsidR="00C774DC" w:rsidRPr="00920004" w:rsidRDefault="00C774DC" w:rsidP="00D72BF9">
            <w:pPr>
              <w:rPr>
                <w:ins w:id="9686" w:author="phuong vu" w:date="2018-11-22T13:51:00Z"/>
                <w:rPrChange w:id="9687" w:author="phuong vu" w:date="2018-11-30T22:36:00Z">
                  <w:rPr>
                    <w:ins w:id="9688" w:author="phuong vu" w:date="2018-11-22T13:51:00Z"/>
                    <w:lang w:val="en-US"/>
                  </w:rPr>
                </w:rPrChange>
              </w:rPr>
              <w:pPrChange w:id="9689" w:author="phuong vu" w:date="2018-11-30T22:19:00Z">
                <w:pPr>
                  <w:keepNext/>
                  <w:spacing w:line="276" w:lineRule="auto"/>
                </w:pPr>
              </w:pPrChange>
            </w:pPr>
            <w:ins w:id="9690" w:author="phuong vu" w:date="2018-11-22T13:51:00Z">
              <w:r w:rsidRPr="00920004">
                <w:rPr>
                  <w:rPrChange w:id="9691" w:author="phuong vu" w:date="2018-11-30T22:36:00Z">
                    <w:rPr>
                      <w:lang w:val="en-US"/>
                    </w:rPr>
                  </w:rPrChange>
                </w:rPr>
                <w:t>Bắt buộc mọi thông tin, dữ liệu lưu tạm thời phải được xóa sạch.</w:t>
              </w:r>
            </w:ins>
          </w:p>
        </w:tc>
      </w:tr>
    </w:tbl>
    <w:p w14:paraId="1E0E855E" w14:textId="6FE151D4" w:rsidR="00C774DC" w:rsidRPr="00920004" w:rsidRDefault="00FF56D5" w:rsidP="00A17FA5">
      <w:pPr>
        <w:pStyle w:val="Caption"/>
        <w:rPr>
          <w:ins w:id="9692" w:author="phuong vu" w:date="2018-11-22T13:51:00Z"/>
          <w:lang w:val="en-US"/>
          <w:rPrChange w:id="9693" w:author="phuong vu" w:date="2018-11-30T22:36:00Z">
            <w:rPr>
              <w:ins w:id="9694" w:author="phuong vu" w:date="2018-11-22T13:51:00Z"/>
            </w:rPr>
          </w:rPrChange>
        </w:rPr>
        <w:pPrChange w:id="9695" w:author="phuong vu" w:date="2018-11-30T22:42:00Z">
          <w:pPr/>
        </w:pPrChange>
      </w:pPr>
      <w:bookmarkStart w:id="9696" w:name="_Toc531381608"/>
      <w:ins w:id="9697" w:author="phuong vu" w:date="2018-11-26T00:55:00Z">
        <w:r w:rsidRPr="00920004">
          <w:rPr>
            <w:rPrChange w:id="9698" w:author="phuong vu" w:date="2018-11-30T22:36:00Z">
              <w:rPr/>
            </w:rPrChange>
          </w:rPr>
          <w:t xml:space="preserve">Bảng </w:t>
        </w:r>
      </w:ins>
      <w:ins w:id="9699" w:author="phuong vu" w:date="2018-11-30T14:54:00Z">
        <w:r w:rsidR="00D632EE" w:rsidRPr="00920004">
          <w:rPr>
            <w:rPrChange w:id="9700" w:author="phuong vu" w:date="2018-11-30T22:36:00Z">
              <w:rPr/>
            </w:rPrChange>
          </w:rPr>
          <w:fldChar w:fldCharType="begin"/>
        </w:r>
        <w:r w:rsidR="00D632EE" w:rsidRPr="00920004">
          <w:rPr>
            <w:rPrChange w:id="9701" w:author="phuong vu" w:date="2018-11-30T22:36:00Z">
              <w:rPr/>
            </w:rPrChange>
          </w:rPr>
          <w:instrText xml:space="preserve"> STYLEREF 1 \s </w:instrText>
        </w:r>
      </w:ins>
      <w:r w:rsidR="00D632EE" w:rsidRPr="00920004">
        <w:rPr>
          <w:rPrChange w:id="9702" w:author="phuong vu" w:date="2018-11-30T22:36:00Z">
            <w:rPr/>
          </w:rPrChange>
        </w:rPr>
        <w:fldChar w:fldCharType="separate"/>
      </w:r>
      <w:r w:rsidR="00B5490C">
        <w:rPr>
          <w:noProof/>
        </w:rPr>
        <w:t>1</w:t>
      </w:r>
      <w:ins w:id="9703" w:author="phuong vu" w:date="2018-11-30T14:54:00Z">
        <w:r w:rsidR="00D632EE" w:rsidRPr="00920004">
          <w:rPr>
            <w:rPrChange w:id="9704" w:author="phuong vu" w:date="2018-11-30T22:36:00Z">
              <w:rPr/>
            </w:rPrChange>
          </w:rPr>
          <w:fldChar w:fldCharType="end"/>
        </w:r>
        <w:r w:rsidR="00D632EE" w:rsidRPr="00920004">
          <w:rPr>
            <w:rPrChange w:id="9705" w:author="phuong vu" w:date="2018-11-30T22:36:00Z">
              <w:rPr/>
            </w:rPrChange>
          </w:rPr>
          <w:t>.</w:t>
        </w:r>
        <w:r w:rsidR="00D632EE" w:rsidRPr="00920004">
          <w:rPr>
            <w:rPrChange w:id="9706" w:author="phuong vu" w:date="2018-11-30T22:36:00Z">
              <w:rPr/>
            </w:rPrChange>
          </w:rPr>
          <w:fldChar w:fldCharType="begin"/>
        </w:r>
        <w:r w:rsidR="00D632EE" w:rsidRPr="00920004">
          <w:rPr>
            <w:rPrChange w:id="9707" w:author="phuong vu" w:date="2018-11-30T22:36:00Z">
              <w:rPr/>
            </w:rPrChange>
          </w:rPr>
          <w:instrText xml:space="preserve"> SEQ Bảng \* ARABIC \s 1 </w:instrText>
        </w:r>
      </w:ins>
      <w:r w:rsidR="00D632EE" w:rsidRPr="00920004">
        <w:rPr>
          <w:rPrChange w:id="9708" w:author="phuong vu" w:date="2018-11-30T22:36:00Z">
            <w:rPr/>
          </w:rPrChange>
        </w:rPr>
        <w:fldChar w:fldCharType="separate"/>
      </w:r>
      <w:ins w:id="9709" w:author="phuong vu" w:date="2018-11-30T22:44:00Z">
        <w:r w:rsidR="00B5490C">
          <w:rPr>
            <w:noProof/>
          </w:rPr>
          <w:t>16</w:t>
        </w:r>
      </w:ins>
      <w:ins w:id="9710" w:author="phuong vu" w:date="2018-11-30T14:54:00Z">
        <w:r w:rsidR="00D632EE" w:rsidRPr="00920004">
          <w:rPr>
            <w:rPrChange w:id="9711" w:author="phuong vu" w:date="2018-11-30T22:36:00Z">
              <w:rPr/>
            </w:rPrChange>
          </w:rPr>
          <w:fldChar w:fldCharType="end"/>
        </w:r>
      </w:ins>
      <w:ins w:id="9712" w:author="phuong vu" w:date="2018-11-26T00:55:00Z">
        <w:r w:rsidRPr="00920004">
          <w:rPr>
            <w:lang w:val="en-US"/>
            <w:rPrChange w:id="9713" w:author="phuong vu" w:date="2018-11-30T22:36:00Z">
              <w:rPr>
                <w:lang w:val="en-US"/>
              </w:rPr>
            </w:rPrChange>
          </w:rPr>
          <w:t xml:space="preserve"> Chức năng đăng xuất hệ thống</w:t>
        </w:r>
      </w:ins>
      <w:bookmarkEnd w:id="9696"/>
    </w:p>
    <w:p w14:paraId="5C6AD431" w14:textId="77777777" w:rsidR="00C774DC" w:rsidRPr="00920004" w:rsidRDefault="00C774DC" w:rsidP="00BD0851">
      <w:pPr>
        <w:pStyle w:val="Heading2"/>
        <w:spacing w:before="240" w:line="0" w:lineRule="atLeast"/>
        <w:rPr>
          <w:ins w:id="9714" w:author="phuong vu" w:date="2018-11-22T13:51:00Z"/>
          <w:rFonts w:cstheme="majorHAnsi"/>
          <w:rPrChange w:id="9715" w:author="phuong vu" w:date="2018-11-30T22:36:00Z">
            <w:rPr>
              <w:ins w:id="9716" w:author="phuong vu" w:date="2018-11-22T13:51:00Z"/>
            </w:rPr>
          </w:rPrChange>
        </w:rPr>
        <w:pPrChange w:id="9717" w:author="phuong vu" w:date="2018-11-30T14:16:00Z">
          <w:pPr>
            <w:pStyle w:val="Heading3"/>
          </w:pPr>
        </w:pPrChange>
      </w:pPr>
      <w:bookmarkStart w:id="9718" w:name="_Toc531380667"/>
      <w:ins w:id="9719" w:author="phuong vu" w:date="2018-11-22T13:51:00Z">
        <w:r w:rsidRPr="00920004">
          <w:rPr>
            <w:rFonts w:cstheme="majorHAnsi"/>
            <w:rPrChange w:id="9720" w:author="phuong vu" w:date="2018-11-30T22:36:00Z">
              <w:rPr>
                <w:rFonts w:cstheme="majorHAnsi"/>
              </w:rPr>
            </w:rPrChange>
          </w:rPr>
          <w:t>Yêu cầ</w:t>
        </w:r>
        <w:r w:rsidRPr="00920004">
          <w:rPr>
            <w:rFonts w:cstheme="majorHAnsi"/>
            <w:rPrChange w:id="9721" w:author="phuong vu" w:date="2018-11-30T22:36:00Z">
              <w:rPr/>
            </w:rPrChange>
          </w:rPr>
          <w:t>u phi chức năng</w:t>
        </w:r>
        <w:bookmarkEnd w:id="9718"/>
      </w:ins>
    </w:p>
    <w:p w14:paraId="095B4D05" w14:textId="77777777" w:rsidR="00C774DC" w:rsidRPr="00920004" w:rsidRDefault="00C774DC" w:rsidP="00D72BF9">
      <w:pPr>
        <w:pStyle w:val="Heading3"/>
        <w:rPr>
          <w:ins w:id="9722" w:author="phuong vu" w:date="2018-11-22T13:51:00Z"/>
          <w:rPrChange w:id="9723" w:author="phuong vu" w:date="2018-11-30T22:36:00Z">
            <w:rPr>
              <w:ins w:id="9724" w:author="phuong vu" w:date="2018-11-22T13:51:00Z"/>
            </w:rPr>
          </w:rPrChange>
        </w:rPr>
        <w:pPrChange w:id="9725" w:author="phuong vu" w:date="2018-11-30T22:22:00Z">
          <w:pPr>
            <w:pStyle w:val="Heading3"/>
          </w:pPr>
        </w:pPrChange>
      </w:pPr>
      <w:bookmarkStart w:id="9726" w:name="_Toc531380668"/>
      <w:ins w:id="9727" w:author="phuong vu" w:date="2018-11-22T13:51:00Z">
        <w:r w:rsidRPr="00920004">
          <w:rPr>
            <w:rPrChange w:id="9728" w:author="phuong vu" w:date="2018-11-30T22:36:00Z">
              <w:rPr/>
            </w:rPrChange>
          </w:rPr>
          <w:t>Yêu cầu thực thi</w:t>
        </w:r>
        <w:bookmarkEnd w:id="9726"/>
      </w:ins>
    </w:p>
    <w:p w14:paraId="0EA67DE7" w14:textId="2C10ACB4" w:rsidR="00C774DC" w:rsidRPr="00920004" w:rsidRDefault="00D33C95" w:rsidP="00D72BF9">
      <w:pPr>
        <w:ind w:firstLine="720"/>
        <w:rPr>
          <w:ins w:id="9729" w:author="phuong vu" w:date="2018-11-22T13:51:00Z"/>
          <w:rPrChange w:id="9730" w:author="phuong vu" w:date="2018-11-30T22:36:00Z">
            <w:rPr>
              <w:ins w:id="9731" w:author="phuong vu" w:date="2018-11-22T13:51:00Z"/>
              <w:lang w:val="en-US"/>
            </w:rPr>
          </w:rPrChange>
        </w:rPr>
        <w:pPrChange w:id="9732" w:author="phuong vu" w:date="2018-11-30T22:19:00Z">
          <w:pPr/>
        </w:pPrChange>
      </w:pPr>
      <w:ins w:id="9733" w:author="phuong vu" w:date="2018-11-30T09:39:00Z">
        <w:r w:rsidRPr="00920004">
          <w:rPr>
            <w:lang w:val="en-US"/>
            <w:rPrChange w:id="9734" w:author="phuong vu" w:date="2018-11-30T22:36:00Z">
              <w:rPr>
                <w:lang w:val="en-US"/>
              </w:rPr>
            </w:rPrChange>
          </w:rPr>
          <w:t xml:space="preserve">- </w:t>
        </w:r>
      </w:ins>
      <w:ins w:id="9735" w:author="phuong vu" w:date="2018-11-22T13:51:00Z">
        <w:r w:rsidR="00C774DC" w:rsidRPr="00920004">
          <w:rPr>
            <w:rPrChange w:id="9736" w:author="phuong vu" w:date="2018-11-30T22:36:00Z">
              <w:rPr>
                <w:lang w:val="en-US"/>
              </w:rPr>
            </w:rPrChange>
          </w:rPr>
          <w:t>Giao diện đối với cả ứng dụng điện thoại và trang web. Sử dụng</w:t>
        </w:r>
      </w:ins>
      <w:ins w:id="9737" w:author="phuong vu" w:date="2018-11-30T09:39:00Z">
        <w:r w:rsidRPr="00920004">
          <w:rPr>
            <w:lang w:val="en-US"/>
            <w:rPrChange w:id="9738" w:author="phuong vu" w:date="2018-11-30T22:36:00Z">
              <w:rPr>
                <w:lang w:val="en-US"/>
              </w:rPr>
            </w:rPrChange>
          </w:rPr>
          <w:t xml:space="preserve"> </w:t>
        </w:r>
      </w:ins>
      <w:ins w:id="9739" w:author="phuong vu" w:date="2018-11-22T13:51:00Z">
        <w:r w:rsidR="00C774DC" w:rsidRPr="00920004">
          <w:rPr>
            <w:rPrChange w:id="9740" w:author="phuong vu" w:date="2018-11-30T22:36:00Z">
              <w:rPr>
                <w:lang w:val="en-US"/>
              </w:rPr>
            </w:rPrChange>
          </w:rPr>
          <w:t>tông màu đơn giản hài hòa tạo thiện cảm khi sử dụng.</w:t>
        </w:r>
      </w:ins>
    </w:p>
    <w:p w14:paraId="2438CC87" w14:textId="339794C5" w:rsidR="00C774DC" w:rsidRPr="00920004" w:rsidRDefault="00C774DC" w:rsidP="00D72BF9">
      <w:pPr>
        <w:rPr>
          <w:ins w:id="9741" w:author="phuong vu" w:date="2018-11-22T13:51:00Z"/>
          <w:rPrChange w:id="9742" w:author="phuong vu" w:date="2018-11-30T22:36:00Z">
            <w:rPr>
              <w:ins w:id="9743" w:author="phuong vu" w:date="2018-11-22T13:51:00Z"/>
              <w:lang w:val="en-US"/>
            </w:rPr>
          </w:rPrChange>
        </w:rPr>
        <w:pPrChange w:id="9744" w:author="phuong vu" w:date="2018-11-30T22:19:00Z">
          <w:pPr/>
        </w:pPrChange>
      </w:pPr>
      <w:ins w:id="9745" w:author="phuong vu" w:date="2018-11-22T13:51:00Z">
        <w:r w:rsidRPr="00920004">
          <w:rPr>
            <w:rPrChange w:id="9746" w:author="phuong vu" w:date="2018-11-30T22:36:00Z">
              <w:rPr/>
            </w:rPrChange>
          </w:rPr>
          <w:tab/>
        </w:r>
      </w:ins>
      <w:ins w:id="9747" w:author="phuong vu" w:date="2018-11-30T09:39:00Z">
        <w:r w:rsidR="00D33C95" w:rsidRPr="00920004">
          <w:rPr>
            <w:lang w:val="en-US"/>
            <w:rPrChange w:id="9748" w:author="phuong vu" w:date="2018-11-30T22:36:00Z">
              <w:rPr>
                <w:lang w:val="en-US"/>
              </w:rPr>
            </w:rPrChange>
          </w:rPr>
          <w:t xml:space="preserve">- </w:t>
        </w:r>
      </w:ins>
      <w:ins w:id="9749" w:author="phuong vu" w:date="2018-11-22T13:51:00Z">
        <w:r w:rsidRPr="00920004">
          <w:rPr>
            <w:rPrChange w:id="9750" w:author="phuong vu" w:date="2018-11-30T22:36:00Z">
              <w:rPr>
                <w:lang w:val="en-US"/>
              </w:rPr>
            </w:rPrChange>
          </w:rPr>
          <w:t xml:space="preserve">Đối với ứng dụng điện thoại, mọi dữ liệu điều được truy xuất lại từ </w:t>
        </w:r>
      </w:ins>
      <w:ins w:id="9751" w:author="phuong vu" w:date="2018-11-30T13:58:00Z">
        <w:r w:rsidR="00184C15" w:rsidRPr="00920004">
          <w:rPr>
            <w:rPrChange w:id="9752" w:author="phuong vu" w:date="2018-11-30T22:36:00Z">
              <w:rPr/>
            </w:rPrChange>
          </w:rPr>
          <w:t>máy chủ</w:t>
        </w:r>
      </w:ins>
      <w:ins w:id="9753" w:author="phuong vu" w:date="2018-11-22T13:51:00Z">
        <w:r w:rsidRPr="00920004">
          <w:rPr>
            <w:rPrChange w:id="9754" w:author="phuong vu" w:date="2018-11-30T22:36:00Z">
              <w:rPr>
                <w:lang w:val="en-US"/>
              </w:rPr>
            </w:rPrChange>
          </w:rPr>
          <w:t xml:space="preserve"> mỗi lần sử dụng ứng dụng.</w:t>
        </w:r>
      </w:ins>
    </w:p>
    <w:p w14:paraId="320B2711" w14:textId="77777777" w:rsidR="00C774DC" w:rsidRPr="00920004" w:rsidRDefault="00C774DC" w:rsidP="00D72BF9">
      <w:pPr>
        <w:pStyle w:val="Heading3"/>
        <w:rPr>
          <w:ins w:id="9755" w:author="phuong vu" w:date="2018-11-22T13:51:00Z"/>
          <w:rPrChange w:id="9756" w:author="phuong vu" w:date="2018-11-30T22:36:00Z">
            <w:rPr>
              <w:ins w:id="9757" w:author="phuong vu" w:date="2018-11-22T13:51:00Z"/>
            </w:rPr>
          </w:rPrChange>
        </w:rPr>
        <w:pPrChange w:id="9758" w:author="phuong vu" w:date="2018-11-30T22:22:00Z">
          <w:pPr>
            <w:pStyle w:val="Heading3"/>
          </w:pPr>
        </w:pPrChange>
      </w:pPr>
      <w:bookmarkStart w:id="9759" w:name="_Toc531380669"/>
      <w:ins w:id="9760" w:author="phuong vu" w:date="2018-11-22T13:51:00Z">
        <w:r w:rsidRPr="00920004">
          <w:rPr>
            <w:rPrChange w:id="9761" w:author="phuong vu" w:date="2018-11-30T22:36:00Z">
              <w:rPr/>
            </w:rPrChange>
          </w:rPr>
          <w:t>Yêu cầu chất lượng phần mềm</w:t>
        </w:r>
        <w:bookmarkEnd w:id="9759"/>
      </w:ins>
    </w:p>
    <w:p w14:paraId="70E690B6" w14:textId="7BFBFFC8" w:rsidR="00C774DC" w:rsidRPr="00920004" w:rsidRDefault="00D33C95" w:rsidP="00D72BF9">
      <w:pPr>
        <w:ind w:firstLine="720"/>
        <w:rPr>
          <w:ins w:id="9762" w:author="phuong vu" w:date="2018-11-22T13:51:00Z"/>
          <w:rPrChange w:id="9763" w:author="phuong vu" w:date="2018-11-30T22:36:00Z">
            <w:rPr>
              <w:ins w:id="9764" w:author="phuong vu" w:date="2018-11-22T13:51:00Z"/>
              <w:lang w:val="en-US"/>
            </w:rPr>
          </w:rPrChange>
        </w:rPr>
        <w:pPrChange w:id="9765" w:author="phuong vu" w:date="2018-11-30T22:19:00Z">
          <w:pPr/>
        </w:pPrChange>
      </w:pPr>
      <w:ins w:id="9766" w:author="phuong vu" w:date="2018-11-30T09:39:00Z">
        <w:r w:rsidRPr="00920004">
          <w:rPr>
            <w:lang w:val="en-US"/>
            <w:rPrChange w:id="9767" w:author="phuong vu" w:date="2018-11-30T22:36:00Z">
              <w:rPr>
                <w:lang w:val="en-US"/>
              </w:rPr>
            </w:rPrChange>
          </w:rPr>
          <w:t xml:space="preserve">- </w:t>
        </w:r>
      </w:ins>
      <w:ins w:id="9768" w:author="phuong vu" w:date="2018-11-22T13:51:00Z">
        <w:r w:rsidR="00C774DC" w:rsidRPr="00920004">
          <w:rPr>
            <w:rPrChange w:id="9769" w:author="phuong vu" w:date="2018-11-30T22:36:00Z">
              <w:rPr>
                <w:lang w:val="en-US"/>
              </w:rPr>
            </w:rPrChange>
          </w:rPr>
          <w:t xml:space="preserve">Tính đúng đắn: các chức năng của hệ thống hoạt động đúng theo yêu cầu. </w:t>
        </w:r>
      </w:ins>
    </w:p>
    <w:p w14:paraId="584A98A4" w14:textId="7FE8F664" w:rsidR="00C774DC" w:rsidRPr="00920004" w:rsidRDefault="00D33C95" w:rsidP="00D72BF9">
      <w:pPr>
        <w:ind w:firstLine="720"/>
        <w:rPr>
          <w:ins w:id="9770" w:author="phuong vu" w:date="2018-11-22T13:51:00Z"/>
          <w:rPrChange w:id="9771" w:author="phuong vu" w:date="2018-11-30T22:36:00Z">
            <w:rPr>
              <w:ins w:id="9772" w:author="phuong vu" w:date="2018-11-22T13:51:00Z"/>
              <w:lang w:val="en-US"/>
            </w:rPr>
          </w:rPrChange>
        </w:rPr>
        <w:pPrChange w:id="9773" w:author="phuong vu" w:date="2018-11-30T22:19:00Z">
          <w:pPr/>
        </w:pPrChange>
      </w:pPr>
      <w:ins w:id="9774" w:author="phuong vu" w:date="2018-11-30T09:39:00Z">
        <w:r w:rsidRPr="00920004">
          <w:rPr>
            <w:lang w:val="en-US"/>
            <w:rPrChange w:id="9775" w:author="phuong vu" w:date="2018-11-30T22:36:00Z">
              <w:rPr>
                <w:lang w:val="en-US"/>
              </w:rPr>
            </w:rPrChange>
          </w:rPr>
          <w:t xml:space="preserve">- </w:t>
        </w:r>
      </w:ins>
      <w:ins w:id="9776" w:author="phuong vu" w:date="2018-11-22T13:51:00Z">
        <w:r w:rsidR="00C774DC" w:rsidRPr="00920004">
          <w:rPr>
            <w:rPrChange w:id="9777" w:author="phuong vu" w:date="2018-11-30T22:36:00Z">
              <w:rPr>
                <w:lang w:val="en-US"/>
              </w:rPr>
            </w:rPrChange>
          </w:rPr>
          <w:t xml:space="preserve">Tính khả chuyển: ứng dụng dễ dàng cài đặt và chạy tốt trên mọi phiên bản từ 5.0 trở lên và nhiều loại thiết bị </w:t>
        </w:r>
      </w:ins>
      <w:ins w:id="9778" w:author="phuong vu" w:date="2018-11-27T16:38:00Z">
        <w:r w:rsidR="00083585" w:rsidRPr="00920004">
          <w:rPr>
            <w:rPrChange w:id="9779" w:author="phuong vu" w:date="2018-11-30T22:36:00Z">
              <w:rPr/>
            </w:rPrChange>
          </w:rPr>
          <w:t>Android</w:t>
        </w:r>
      </w:ins>
      <w:ins w:id="9780" w:author="phuong vu" w:date="2018-11-22T13:51:00Z">
        <w:r w:rsidR="00C774DC" w:rsidRPr="00920004">
          <w:rPr>
            <w:rPrChange w:id="9781" w:author="phuong vu" w:date="2018-11-30T22:36:00Z">
              <w:rPr>
                <w:lang w:val="en-US"/>
              </w:rPr>
            </w:rPrChange>
          </w:rPr>
          <w:t xml:space="preserve"> khác nhau.</w:t>
        </w:r>
      </w:ins>
    </w:p>
    <w:p w14:paraId="40CEB59A" w14:textId="12297A7F" w:rsidR="00C774DC" w:rsidRPr="00920004" w:rsidRDefault="00D33C95" w:rsidP="00D72BF9">
      <w:pPr>
        <w:ind w:firstLine="720"/>
        <w:rPr>
          <w:ins w:id="9782" w:author="phuong vu" w:date="2018-11-22T13:51:00Z"/>
          <w:rPrChange w:id="9783" w:author="phuong vu" w:date="2018-11-30T22:36:00Z">
            <w:rPr>
              <w:ins w:id="9784" w:author="phuong vu" w:date="2018-11-22T13:51:00Z"/>
              <w:lang w:val="en-US"/>
            </w:rPr>
          </w:rPrChange>
        </w:rPr>
        <w:pPrChange w:id="9785" w:author="phuong vu" w:date="2018-11-30T22:19:00Z">
          <w:pPr/>
        </w:pPrChange>
      </w:pPr>
      <w:ins w:id="9786" w:author="phuong vu" w:date="2018-11-30T09:39:00Z">
        <w:r w:rsidRPr="00920004">
          <w:rPr>
            <w:lang w:val="en-US"/>
            <w:rPrChange w:id="9787" w:author="phuong vu" w:date="2018-11-30T22:36:00Z">
              <w:rPr>
                <w:lang w:val="en-US"/>
              </w:rPr>
            </w:rPrChange>
          </w:rPr>
          <w:t xml:space="preserve">- </w:t>
        </w:r>
      </w:ins>
      <w:ins w:id="9788" w:author="phuong vu" w:date="2018-11-22T13:51:00Z">
        <w:r w:rsidR="00C774DC" w:rsidRPr="00920004">
          <w:rPr>
            <w:rPrChange w:id="9789" w:author="phuong vu" w:date="2018-11-30T22:36:00Z">
              <w:rPr>
                <w:lang w:val="en-US"/>
              </w:rPr>
            </w:rPrChange>
          </w:rPr>
          <w:t>Tính có thể bảo trì: mã nguồn được viết rõ ràng, dễ đọc, dễ bảo trì, cung cấp tài liệu cài đặt phần mềm.</w:t>
        </w:r>
      </w:ins>
    </w:p>
    <w:p w14:paraId="5519AF9C" w14:textId="159114DF" w:rsidR="000D1228" w:rsidRPr="00920004" w:rsidRDefault="00D33C95" w:rsidP="00D72BF9">
      <w:pPr>
        <w:ind w:firstLine="360"/>
        <w:rPr>
          <w:ins w:id="9790" w:author="phuong vu" w:date="2018-11-22T14:57:00Z"/>
          <w:rPrChange w:id="9791" w:author="phuong vu" w:date="2018-11-30T22:36:00Z">
            <w:rPr>
              <w:ins w:id="9792" w:author="phuong vu" w:date="2018-11-22T14:57:00Z"/>
              <w:lang w:val="en-US"/>
            </w:rPr>
          </w:rPrChange>
        </w:rPr>
        <w:pPrChange w:id="9793" w:author="phuong vu" w:date="2018-11-30T22:19:00Z">
          <w:pPr/>
        </w:pPrChange>
      </w:pPr>
      <w:ins w:id="9794" w:author="phuong vu" w:date="2018-11-30T09:39:00Z">
        <w:r w:rsidRPr="00920004">
          <w:rPr>
            <w:lang w:val="en-US"/>
            <w:rPrChange w:id="9795" w:author="phuong vu" w:date="2018-11-30T22:36:00Z">
              <w:rPr>
                <w:lang w:val="en-US"/>
              </w:rPr>
            </w:rPrChange>
          </w:rPr>
          <w:lastRenderedPageBreak/>
          <w:t xml:space="preserve">- </w:t>
        </w:r>
      </w:ins>
      <w:ins w:id="9796" w:author="phuong vu" w:date="2018-11-22T13:51:00Z">
        <w:r w:rsidR="00C774DC" w:rsidRPr="00920004">
          <w:rPr>
            <w:rPrChange w:id="9797" w:author="phuong vu" w:date="2018-11-30T22:36:00Z">
              <w:rPr>
                <w:lang w:val="en-US"/>
              </w:rPr>
            </w:rPrChange>
          </w:rPr>
          <w:t>Khả năng chịu lỗi: ứng dụng có khả năng xử lý lỗi khi gặp sự cố, đưa ra thông báo khi gặp lỗi.</w:t>
        </w:r>
      </w:ins>
    </w:p>
    <w:p w14:paraId="393B8932" w14:textId="77777777" w:rsidR="000D1228" w:rsidRPr="00920004" w:rsidRDefault="000D1228" w:rsidP="00BD0851">
      <w:pPr>
        <w:spacing w:before="240" w:line="0" w:lineRule="atLeast"/>
        <w:jc w:val="left"/>
        <w:rPr>
          <w:ins w:id="9798" w:author="phuong vu" w:date="2018-11-22T14:57:00Z"/>
          <w:rPrChange w:id="9799" w:author="phuong vu" w:date="2018-11-30T22:36:00Z">
            <w:rPr>
              <w:ins w:id="9800" w:author="phuong vu" w:date="2018-11-22T14:57:00Z"/>
              <w:lang w:val="en-US"/>
            </w:rPr>
          </w:rPrChange>
        </w:rPr>
        <w:pPrChange w:id="9801" w:author="phuong vu" w:date="2018-11-30T14:16:00Z">
          <w:pPr>
            <w:jc w:val="left"/>
          </w:pPr>
        </w:pPrChange>
      </w:pPr>
      <w:ins w:id="9802" w:author="phuong vu" w:date="2018-11-22T14:57:00Z">
        <w:r w:rsidRPr="00920004">
          <w:rPr>
            <w:rPrChange w:id="9803" w:author="phuong vu" w:date="2018-11-30T22:36:00Z">
              <w:rPr>
                <w:lang w:val="en-US"/>
              </w:rPr>
            </w:rPrChange>
          </w:rPr>
          <w:br w:type="page"/>
        </w:r>
      </w:ins>
    </w:p>
    <w:p w14:paraId="0C2167C5" w14:textId="399FAFF2" w:rsidR="00676357" w:rsidRPr="00920004" w:rsidRDefault="00C774DC" w:rsidP="00C110D1">
      <w:pPr>
        <w:pStyle w:val="Heading1"/>
        <w:spacing w:before="240" w:line="0" w:lineRule="atLeast"/>
        <w:ind w:firstLine="0"/>
        <w:rPr>
          <w:rFonts w:cstheme="majorHAnsi"/>
          <w:rPrChange w:id="9804" w:author="phuong vu" w:date="2018-11-30T22:36:00Z">
            <w:rPr/>
          </w:rPrChange>
        </w:rPr>
        <w:pPrChange w:id="9805" w:author="phuong vu" w:date="2018-11-30T23:25:00Z">
          <w:pPr>
            <w:pStyle w:val="Heading1"/>
          </w:pPr>
        </w:pPrChange>
      </w:pPr>
      <w:ins w:id="9806" w:author="phuong vu" w:date="2018-11-22T13:51:00Z">
        <w:r w:rsidRPr="00920004">
          <w:rPr>
            <w:rStyle w:val="Heading2Char"/>
            <w:rFonts w:cstheme="majorHAnsi"/>
            <w:b/>
            <w:lang w:val="vi-VN"/>
            <w:rPrChange w:id="9807" w:author="phuong vu" w:date="2018-11-30T22:36:00Z">
              <w:rPr>
                <w:rStyle w:val="Heading2Char"/>
                <w:b/>
              </w:rPr>
            </w:rPrChange>
          </w:rPr>
          <w:lastRenderedPageBreak/>
          <w:t xml:space="preserve"> </w:t>
        </w:r>
      </w:ins>
      <w:bookmarkStart w:id="9808" w:name="_Toc531380670"/>
      <w:r w:rsidR="00C557CE" w:rsidRPr="00920004">
        <w:rPr>
          <w:rStyle w:val="Heading2Char"/>
          <w:rFonts w:cstheme="majorHAnsi"/>
          <w:b/>
          <w:rPrChange w:id="9809" w:author="phuong vu" w:date="2018-11-30T22:36:00Z">
            <w:rPr>
              <w:rStyle w:val="Heading2Char"/>
              <w:rFonts w:cstheme="majorHAnsi"/>
              <w:b/>
            </w:rPr>
          </w:rPrChange>
        </w:rPr>
        <w:t>CƠ SỞ LÝ THUY</w:t>
      </w:r>
      <w:r w:rsidR="00C557CE" w:rsidRPr="00920004">
        <w:rPr>
          <w:rStyle w:val="Heading2Char"/>
          <w:rFonts w:cstheme="majorHAnsi"/>
          <w:b/>
          <w:rPrChange w:id="9810" w:author="phuong vu" w:date="2018-11-30T22:36:00Z">
            <w:rPr>
              <w:rStyle w:val="Heading2Char"/>
              <w:b/>
            </w:rPr>
          </w:rPrChange>
        </w:rPr>
        <w:t>ẾT</w:t>
      </w:r>
      <w:bookmarkEnd w:id="6062"/>
      <w:bookmarkEnd w:id="9808"/>
    </w:p>
    <w:p w14:paraId="789698BA" w14:textId="48E88FEB" w:rsidR="00997C30" w:rsidRPr="00920004" w:rsidRDefault="00D33C95" w:rsidP="00BD0851">
      <w:pPr>
        <w:pStyle w:val="Heading2"/>
        <w:spacing w:before="240" w:line="0" w:lineRule="atLeast"/>
        <w:rPr>
          <w:rFonts w:cstheme="majorHAnsi"/>
          <w:vertAlign w:val="superscript"/>
          <w:rPrChange w:id="9811" w:author="phuong vu" w:date="2018-11-30T22:36:00Z">
            <w:rPr>
              <w:vertAlign w:val="superscript"/>
            </w:rPr>
          </w:rPrChange>
        </w:rPr>
        <w:pPrChange w:id="9812" w:author="phuong vu" w:date="2018-11-30T14:16:00Z">
          <w:pPr>
            <w:pStyle w:val="Heading2"/>
          </w:pPr>
        </w:pPrChange>
      </w:pPr>
      <w:bookmarkStart w:id="9813" w:name="_Toc484566611"/>
      <w:bookmarkStart w:id="9814" w:name="_Toc531380671"/>
      <w:ins w:id="9815" w:author="phuong vu" w:date="2018-11-30T09:36:00Z">
        <w:r w:rsidRPr="00920004">
          <w:rPr>
            <w:rFonts w:cstheme="majorHAnsi"/>
            <w:lang w:val="en-US"/>
            <w:rPrChange w:id="9816" w:author="phuong vu" w:date="2018-11-30T22:36:00Z">
              <w:rPr>
                <w:rFonts w:cstheme="majorHAnsi"/>
                <w:lang w:val="en-US"/>
              </w:rPr>
            </w:rPrChange>
          </w:rPr>
          <w:t>N</w:t>
        </w:r>
      </w:ins>
      <w:del w:id="9817" w:author="phuong vu" w:date="2018-11-30T09:36:00Z">
        <w:r w:rsidR="00997C30" w:rsidRPr="00920004" w:rsidDel="00D33C95">
          <w:rPr>
            <w:rFonts w:cstheme="majorHAnsi"/>
            <w:rPrChange w:id="9818" w:author="phuong vu" w:date="2018-11-30T22:36:00Z">
              <w:rPr>
                <w:rFonts w:cstheme="majorHAnsi"/>
              </w:rPr>
            </w:rPrChange>
          </w:rPr>
          <w:delText>Tìm hi</w:delText>
        </w:r>
        <w:r w:rsidR="00997C30" w:rsidRPr="00920004" w:rsidDel="00D33C95">
          <w:rPr>
            <w:rFonts w:cstheme="majorHAnsi"/>
            <w:rPrChange w:id="9819" w:author="phuong vu" w:date="2018-11-30T22:36:00Z">
              <w:rPr/>
            </w:rPrChange>
          </w:rPr>
          <w:delText>ểu về n</w:delText>
        </w:r>
      </w:del>
      <w:r w:rsidR="00997C30" w:rsidRPr="00920004">
        <w:rPr>
          <w:rFonts w:cstheme="majorHAnsi"/>
          <w:rPrChange w:id="9820" w:author="phuong vu" w:date="2018-11-30T22:36:00Z">
            <w:rPr/>
          </w:rPrChange>
        </w:rPr>
        <w:t xml:space="preserve">ền tảng </w:t>
      </w:r>
      <w:del w:id="9821" w:author="phuong vu" w:date="2018-11-27T16:38:00Z">
        <w:r w:rsidR="00997C30" w:rsidRPr="00920004" w:rsidDel="00083585">
          <w:rPr>
            <w:rFonts w:cstheme="majorHAnsi"/>
            <w:rPrChange w:id="9822" w:author="phuong vu" w:date="2018-11-30T22:36:00Z">
              <w:rPr/>
            </w:rPrChange>
          </w:rPr>
          <w:delText>Android</w:delText>
        </w:r>
      </w:del>
      <w:bookmarkEnd w:id="9813"/>
      <w:ins w:id="9823" w:author="phuong vu" w:date="2018-11-27T16:38:00Z">
        <w:r w:rsidR="00083585" w:rsidRPr="00920004">
          <w:rPr>
            <w:rFonts w:cstheme="majorHAnsi"/>
            <w:rPrChange w:id="9824" w:author="phuong vu" w:date="2018-11-30T22:36:00Z">
              <w:rPr>
                <w:rFonts w:cstheme="majorHAnsi"/>
              </w:rPr>
            </w:rPrChange>
          </w:rPr>
          <w:t>Android</w:t>
        </w:r>
      </w:ins>
      <w:ins w:id="9825" w:author="phuong vu" w:date="2018-11-30T10:54:00Z">
        <w:r w:rsidR="00412294" w:rsidRPr="00920004">
          <w:rPr>
            <w:rFonts w:cstheme="majorHAnsi"/>
            <w:lang w:val="en-US"/>
            <w:rPrChange w:id="9826" w:author="phuong vu" w:date="2018-11-30T22:36:00Z">
              <w:rPr>
                <w:rFonts w:cstheme="majorHAnsi"/>
                <w:lang w:val="en-US"/>
              </w:rPr>
            </w:rPrChange>
          </w:rPr>
          <w:t xml:space="preserve"> </w:t>
        </w:r>
      </w:ins>
      <w:r w:rsidR="00530384" w:rsidRPr="00920004">
        <w:rPr>
          <w:rFonts w:cstheme="majorHAnsi"/>
          <w:vertAlign w:val="superscript"/>
          <w:rPrChange w:id="9827" w:author="phuong vu" w:date="2018-11-30T22:36:00Z">
            <w:rPr>
              <w:rFonts w:cstheme="majorHAnsi"/>
              <w:vertAlign w:val="superscript"/>
            </w:rPr>
          </w:rPrChange>
        </w:rPr>
        <w:t>[1]</w:t>
      </w:r>
      <w:bookmarkEnd w:id="9814"/>
    </w:p>
    <w:p w14:paraId="446DFF32" w14:textId="6C74B23A" w:rsidR="004863AF" w:rsidRPr="00920004" w:rsidDel="00D72BF9" w:rsidRDefault="004863AF" w:rsidP="00D72BF9">
      <w:pPr>
        <w:ind w:left="90" w:firstLine="572"/>
        <w:rPr>
          <w:del w:id="9828" w:author="phuong vu" w:date="2018-11-30T22:19:00Z"/>
          <w:rPrChange w:id="9829" w:author="phuong vu" w:date="2018-11-30T22:36:00Z">
            <w:rPr>
              <w:del w:id="9830" w:author="phuong vu" w:date="2018-11-30T22:19:00Z"/>
            </w:rPr>
          </w:rPrChange>
        </w:rPr>
        <w:pPrChange w:id="9831" w:author="phuong vu" w:date="2018-11-30T22:19:00Z">
          <w:pPr>
            <w:spacing w:line="360" w:lineRule="auto"/>
          </w:pPr>
        </w:pPrChange>
      </w:pPr>
      <w:del w:id="9832" w:author="phuong vu" w:date="2018-11-30T22:19:00Z">
        <w:r w:rsidRPr="00920004" w:rsidDel="00D72BF9">
          <w:rPr>
            <w:rPrChange w:id="9833" w:author="phuong vu" w:date="2018-11-30T22:36:00Z">
              <w:rPr/>
            </w:rPrChange>
          </w:rPr>
          <w:delText xml:space="preserve">Giới thiệu: </w:delText>
        </w:r>
      </w:del>
    </w:p>
    <w:p w14:paraId="4AE40318" w14:textId="40276A2D" w:rsidR="004863AF" w:rsidRPr="00920004" w:rsidDel="00F60EFE" w:rsidRDefault="004863AF" w:rsidP="00D72BF9">
      <w:pPr>
        <w:ind w:left="90" w:firstLine="572"/>
        <w:rPr>
          <w:del w:id="9834" w:author="phuong vu" w:date="2018-11-22T13:15:00Z"/>
          <w:rPrChange w:id="9835" w:author="phuong vu" w:date="2018-11-30T22:36:00Z">
            <w:rPr>
              <w:del w:id="9836" w:author="phuong vu" w:date="2018-11-22T13:15:00Z"/>
            </w:rPr>
          </w:rPrChange>
        </w:rPr>
        <w:pPrChange w:id="9837" w:author="phuong vu" w:date="2018-11-30T22:19:00Z">
          <w:pPr>
            <w:spacing w:line="360" w:lineRule="auto"/>
          </w:pPr>
        </w:pPrChange>
      </w:pPr>
      <w:del w:id="9838" w:author="phuong vu" w:date="2018-11-27T16:38:00Z">
        <w:r w:rsidRPr="00920004" w:rsidDel="00083585">
          <w:rPr>
            <w:rPrChange w:id="9839" w:author="phuong vu" w:date="2018-11-30T22:36:00Z">
              <w:rPr/>
            </w:rPrChange>
          </w:rPr>
          <w:delText>Android</w:delText>
        </w:r>
      </w:del>
      <w:ins w:id="9840" w:author="phuong vu" w:date="2018-11-27T16:38:00Z">
        <w:r w:rsidR="00083585" w:rsidRPr="00920004">
          <w:rPr>
            <w:rPrChange w:id="9841" w:author="phuong vu" w:date="2018-11-30T22:36:00Z">
              <w:rPr/>
            </w:rPrChange>
          </w:rPr>
          <w:t>Android</w:t>
        </w:r>
      </w:ins>
      <w:r w:rsidRPr="00920004">
        <w:rPr>
          <w:rPrChange w:id="9842" w:author="phuong vu" w:date="2018-11-30T22:36:00Z">
            <w:rPr/>
          </w:rPrChange>
        </w:rPr>
        <w:t xml:space="preserve"> là một hệ điều hành được thiết kế dành cho các thiết bị di động có màn hình cảm ứng như điện thoại thông minh và máy tính bảng</w:t>
      </w:r>
      <w:ins w:id="9843" w:author="phuong vu" w:date="2018-11-30T11:31:00Z">
        <w:r w:rsidR="0063452C" w:rsidRPr="00920004">
          <w:rPr>
            <w:lang w:val="en-US"/>
            <w:rPrChange w:id="9844" w:author="phuong vu" w:date="2018-11-30T22:36:00Z">
              <w:rPr>
                <w:lang w:val="en-US"/>
              </w:rPr>
            </w:rPrChange>
          </w:rPr>
          <w:t xml:space="preserve"> được </w:t>
        </w:r>
      </w:ins>
      <w:del w:id="9845" w:author="phuong vu" w:date="2018-11-30T11:31:00Z">
        <w:r w:rsidRPr="00920004" w:rsidDel="0063452C">
          <w:rPr>
            <w:rPrChange w:id="9846" w:author="phuong vu" w:date="2018-11-30T22:36:00Z">
              <w:rPr/>
            </w:rPrChange>
          </w:rPr>
          <w:delText xml:space="preserve">, </w:delText>
        </w:r>
      </w:del>
      <w:r w:rsidRPr="00920004">
        <w:rPr>
          <w:rPrChange w:id="9847" w:author="phuong vu" w:date="2018-11-30T22:36:00Z">
            <w:rPr/>
          </w:rPrChange>
        </w:rPr>
        <w:t xml:space="preserve">phát triển bởi Google dựa trên nền tảng Linux. </w:t>
      </w:r>
      <w:ins w:id="9848" w:author="phuong vu" w:date="2018-11-22T13:14:00Z">
        <w:r w:rsidR="00F60EFE" w:rsidRPr="00920004">
          <w:rPr>
            <w:rPrChange w:id="9849" w:author="phuong vu" w:date="2018-11-30T22:36:00Z">
              <w:rPr>
                <w:lang w:val="en-US"/>
              </w:rPr>
            </w:rPrChange>
          </w:rPr>
          <w:t xml:space="preserve"> </w:t>
        </w:r>
      </w:ins>
      <w:del w:id="9850" w:author="phuong vu" w:date="2018-11-22T13:14:00Z">
        <w:r w:rsidRPr="00920004" w:rsidDel="00F60EFE">
          <w:rPr>
            <w:rPrChange w:id="9851" w:author="phuong vu" w:date="2018-11-30T22:36:00Z">
              <w:rPr/>
            </w:rPrChange>
          </w:rPr>
          <w:delText xml:space="preserve">Trước đây, Android được phát triển bởi công ty liên hợp Android ( sau đó được Google mua lại vào năm 2005). Android ra mắt vào ngày 5 tháng 11 năm 2007 cùng với tuyên bố thành lập Liên minh thiết bị cầm tay mở (Open Handset Alliance) bao gồm 78 công ty phần cứng, phần mềm và viễn thông với mục tiêu đẩy mạnh các tiêu chuẩn mở cho các thiết bị di động. Chiếc điện thoại đầu tiên chạy Android được bán vào tháng 10 năm 2008. </w:delText>
        </w:r>
      </w:del>
      <w:r w:rsidRPr="00920004">
        <w:rPr>
          <w:rPrChange w:id="9852" w:author="phuong vu" w:date="2018-11-30T22:36:00Z">
            <w:rPr/>
          </w:rPrChange>
        </w:rPr>
        <w:t xml:space="preserve">Các nhà phát triển viết ứng dụng cho </w:t>
      </w:r>
      <w:del w:id="9853" w:author="phuong vu" w:date="2018-11-27T16:38:00Z">
        <w:r w:rsidRPr="00920004" w:rsidDel="00083585">
          <w:rPr>
            <w:rPrChange w:id="9854" w:author="phuong vu" w:date="2018-11-30T22:36:00Z">
              <w:rPr/>
            </w:rPrChange>
          </w:rPr>
          <w:delText>Android</w:delText>
        </w:r>
      </w:del>
      <w:ins w:id="9855" w:author="phuong vu" w:date="2018-11-27T16:38:00Z">
        <w:r w:rsidR="00083585" w:rsidRPr="00920004">
          <w:rPr>
            <w:rPrChange w:id="9856" w:author="phuong vu" w:date="2018-11-30T22:36:00Z">
              <w:rPr/>
            </w:rPrChange>
          </w:rPr>
          <w:t>Android</w:t>
        </w:r>
      </w:ins>
      <w:r w:rsidRPr="00920004">
        <w:rPr>
          <w:rPrChange w:id="9857" w:author="phuong vu" w:date="2018-11-30T22:36:00Z">
            <w:rPr/>
          </w:rPrChange>
        </w:rPr>
        <w:t xml:space="preserve"> dựa trên ngôn ngữ Java</w:t>
      </w:r>
      <w:ins w:id="9858" w:author="phuong vu" w:date="2018-11-22T13:15:00Z">
        <w:r w:rsidR="00F60EFE" w:rsidRPr="00920004">
          <w:rPr>
            <w:rPrChange w:id="9859" w:author="phuong vu" w:date="2018-11-30T22:36:00Z">
              <w:rPr>
                <w:lang w:val="en-US"/>
              </w:rPr>
            </w:rPrChange>
          </w:rPr>
          <w:t>, Kotlin, …</w:t>
        </w:r>
      </w:ins>
      <w:r w:rsidRPr="00920004">
        <w:rPr>
          <w:rPrChange w:id="9860" w:author="phuong vu" w:date="2018-11-30T22:36:00Z">
            <w:rPr/>
          </w:rPrChange>
        </w:rPr>
        <w:t>.</w:t>
      </w:r>
      <w:ins w:id="9861" w:author="phuong vu" w:date="2018-11-22T13:15:00Z">
        <w:r w:rsidR="00F60EFE" w:rsidRPr="00920004">
          <w:rPr>
            <w:rPrChange w:id="9862" w:author="phuong vu" w:date="2018-11-30T22:36:00Z">
              <w:rPr>
                <w:lang w:val="en-US"/>
              </w:rPr>
            </w:rPrChange>
          </w:rPr>
          <w:t xml:space="preserve"> </w:t>
        </w:r>
      </w:ins>
    </w:p>
    <w:p w14:paraId="28579912" w14:textId="2703349A" w:rsidR="004863AF" w:rsidRPr="00920004" w:rsidRDefault="004863AF" w:rsidP="00D72BF9">
      <w:pPr>
        <w:ind w:left="90" w:firstLine="572"/>
        <w:rPr>
          <w:rPrChange w:id="9863" w:author="phuong vu" w:date="2018-11-30T22:36:00Z">
            <w:rPr/>
          </w:rPrChange>
        </w:rPr>
        <w:pPrChange w:id="9864" w:author="phuong vu" w:date="2018-11-30T22:19:00Z">
          <w:pPr>
            <w:spacing w:line="360" w:lineRule="auto"/>
          </w:pPr>
        </w:pPrChange>
      </w:pPr>
      <w:r w:rsidRPr="00920004">
        <w:rPr>
          <w:rPrChange w:id="9865" w:author="phuong vu" w:date="2018-11-30T22:36:00Z">
            <w:rPr/>
          </w:rPrChange>
        </w:rPr>
        <w:t xml:space="preserve">Được xây dựng trên nền tảng mở, thư viện đa năng, mạnh mẽ, </w:t>
      </w:r>
      <w:del w:id="9866" w:author="phuong vu" w:date="2018-11-27T16:38:00Z">
        <w:r w:rsidRPr="00920004" w:rsidDel="00083585">
          <w:rPr>
            <w:rPrChange w:id="9867" w:author="phuong vu" w:date="2018-11-30T22:36:00Z">
              <w:rPr/>
            </w:rPrChange>
          </w:rPr>
          <w:delText>Android</w:delText>
        </w:r>
      </w:del>
      <w:ins w:id="9868" w:author="phuong vu" w:date="2018-11-27T16:38:00Z">
        <w:r w:rsidR="00083585" w:rsidRPr="00920004">
          <w:rPr>
            <w:rPrChange w:id="9869" w:author="phuong vu" w:date="2018-11-30T22:36:00Z">
              <w:rPr/>
            </w:rPrChange>
          </w:rPr>
          <w:t>Android</w:t>
        </w:r>
      </w:ins>
      <w:r w:rsidRPr="00920004">
        <w:rPr>
          <w:rPrChange w:id="9870" w:author="phuong vu" w:date="2018-11-30T22:36:00Z">
            <w:rPr/>
          </w:rPrChange>
        </w:rPr>
        <w:t xml:space="preserve"> đã nhanh </w:t>
      </w:r>
      <w:del w:id="9871" w:author="phuong vu" w:date="2018-11-30T13:55:00Z">
        <w:r w:rsidRPr="00920004" w:rsidDel="00184C15">
          <w:rPr>
            <w:rPrChange w:id="9872" w:author="phuong vu" w:date="2018-11-30T22:36:00Z">
              <w:rPr/>
            </w:rPrChange>
          </w:rPr>
          <w:delText>chó</w:delText>
        </w:r>
      </w:del>
      <w:ins w:id="9873" w:author="phuong vu" w:date="2018-11-30T13:55:00Z">
        <w:r w:rsidR="00184C15" w:rsidRPr="00920004">
          <w:rPr>
            <w:rPrChange w:id="9874" w:author="phuong vu" w:date="2018-11-30T22:36:00Z">
              <w:rPr/>
            </w:rPrChange>
          </w:rPr>
          <w:t>cho</w:t>
        </w:r>
      </w:ins>
      <w:r w:rsidRPr="00920004">
        <w:rPr>
          <w:rPrChange w:id="9875" w:author="phuong vu" w:date="2018-11-30T22:36:00Z">
            <w:rPr/>
          </w:rPrChange>
        </w:rPr>
        <w:t xml:space="preserve">ng được cộng đồng lập trình viên hưởng ứng mạnh mẽ. Do đó, </w:t>
      </w:r>
      <w:del w:id="9876" w:author="phuong vu" w:date="2018-11-27T16:38:00Z">
        <w:r w:rsidRPr="00920004" w:rsidDel="00083585">
          <w:rPr>
            <w:rPrChange w:id="9877" w:author="phuong vu" w:date="2018-11-30T22:36:00Z">
              <w:rPr/>
            </w:rPrChange>
          </w:rPr>
          <w:delText>Android</w:delText>
        </w:r>
      </w:del>
      <w:ins w:id="9878" w:author="phuong vu" w:date="2018-11-27T16:38:00Z">
        <w:r w:rsidR="00083585" w:rsidRPr="00920004">
          <w:rPr>
            <w:rPrChange w:id="9879" w:author="phuong vu" w:date="2018-11-30T22:36:00Z">
              <w:rPr/>
            </w:rPrChange>
          </w:rPr>
          <w:t>Android</w:t>
        </w:r>
      </w:ins>
      <w:r w:rsidRPr="00920004">
        <w:rPr>
          <w:rPrChange w:id="9880" w:author="phuong vu" w:date="2018-11-30T22:36:00Z">
            <w:rPr/>
          </w:rPrChange>
        </w:rPr>
        <w:t xml:space="preserve"> có cộng đồng lập trình viên đông đảo chuyên viết các ứng dụng để mở rộng chức năng của thiết bị. </w:t>
      </w:r>
      <w:ins w:id="9881" w:author="phuong vu" w:date="2018-11-30T11:32:00Z">
        <w:r w:rsidR="0063452C" w:rsidRPr="00920004">
          <w:rPr>
            <w:rPrChange w:id="9882" w:author="phuong vu" w:date="2018-11-30T22:36:00Z">
              <w:rPr/>
            </w:rPrChange>
          </w:rPr>
          <w:fldChar w:fldCharType="begin"/>
        </w:r>
        <w:r w:rsidR="0063452C" w:rsidRPr="00920004">
          <w:rPr>
            <w:rPrChange w:id="9883" w:author="phuong vu" w:date="2018-11-30T22:36:00Z">
              <w:rPr/>
            </w:rPrChange>
          </w:rPr>
          <w:instrText xml:space="preserve"> REF _Ref531340860 \h </w:instrText>
        </w:r>
      </w:ins>
      <w:r w:rsidR="0063452C" w:rsidRPr="00920004">
        <w:rPr>
          <w:rPrChange w:id="9884" w:author="phuong vu" w:date="2018-11-30T22:36:00Z">
            <w:rPr/>
          </w:rPrChange>
        </w:rPr>
      </w:r>
      <w:r w:rsidR="00D72BF9" w:rsidRPr="00920004">
        <w:rPr>
          <w:rPrChange w:id="9885" w:author="phuong vu" w:date="2018-11-30T22:36:00Z">
            <w:rPr/>
          </w:rPrChange>
        </w:rPr>
        <w:instrText xml:space="preserve"> \* MERGEFORMAT </w:instrText>
      </w:r>
      <w:r w:rsidR="0063452C" w:rsidRPr="00920004">
        <w:rPr>
          <w:rPrChange w:id="9886" w:author="phuong vu" w:date="2018-11-30T22:36:00Z">
            <w:rPr/>
          </w:rPrChange>
        </w:rPr>
        <w:fldChar w:fldCharType="separate"/>
      </w:r>
      <w:ins w:id="9887" w:author="phuong vu" w:date="2018-11-30T22:44:00Z">
        <w:r w:rsidR="00B5490C" w:rsidRPr="00920004">
          <w:rPr>
            <w:rPrChange w:id="9888" w:author="phuong vu" w:date="2018-11-30T22:36:00Z">
              <w:rPr/>
            </w:rPrChange>
          </w:rPr>
          <w:t xml:space="preserve">Hình </w:t>
        </w:r>
        <w:r w:rsidR="00B5490C">
          <w:rPr>
            <w:noProof/>
          </w:rPr>
          <w:t>2</w:t>
        </w:r>
        <w:r w:rsidR="00B5490C" w:rsidRPr="00920004">
          <w:rPr>
            <w:noProof/>
            <w:rPrChange w:id="9889" w:author="phuong vu" w:date="2018-11-30T22:36:00Z">
              <w:rPr/>
            </w:rPrChange>
          </w:rPr>
          <w:t>.</w:t>
        </w:r>
        <w:r w:rsidR="00B5490C">
          <w:rPr>
            <w:noProof/>
          </w:rPr>
          <w:t>1</w:t>
        </w:r>
      </w:ins>
      <w:ins w:id="9890" w:author="phuong vu" w:date="2018-11-30T11:32:00Z">
        <w:r w:rsidR="0063452C" w:rsidRPr="00920004">
          <w:rPr>
            <w:rPrChange w:id="9891" w:author="phuong vu" w:date="2018-11-30T22:36:00Z">
              <w:rPr/>
            </w:rPrChange>
          </w:rPr>
          <w:fldChar w:fldCharType="end"/>
        </w:r>
        <w:r w:rsidR="0063452C" w:rsidRPr="00920004">
          <w:rPr>
            <w:lang w:val="en-US"/>
            <w:rPrChange w:id="9892" w:author="phuong vu" w:date="2018-11-30T22:36:00Z">
              <w:rPr>
                <w:lang w:val="en-US"/>
              </w:rPr>
            </w:rPrChange>
          </w:rPr>
          <w:t xml:space="preserve"> là giao diện mẫu hệ điều hành Android.</w:t>
        </w:r>
      </w:ins>
      <w:del w:id="9893" w:author="phuong vu" w:date="2018-11-22T13:15:00Z">
        <w:r w:rsidRPr="00920004" w:rsidDel="00F60EFE">
          <w:rPr>
            <w:rPrChange w:id="9894" w:author="phuong vu" w:date="2018-11-30T22:36:00Z">
              <w:rPr/>
            </w:rPrChange>
          </w:rPr>
          <w:delText>Vào tháng 10 năm 2012, có khoảng 700.000 ứng dụng trên Android, và số lượt tải ứng dụng từ Google Play, cửa hàng ứng dụng chính của Android, ước tính khoảng 25 tỷ lượt. Android chiếm 75% thị phần điện thoại thông minh trên toàn thế giới (quý 3 năm 2012),với tổng cộng 500 triệu thiết bị đã được kích hoạt và 1,3 triệu lượt kích hoạt mỗi ngày.</w:delText>
        </w:r>
      </w:del>
    </w:p>
    <w:p w14:paraId="2C4C2129" w14:textId="77777777" w:rsidR="00B243D7" w:rsidRPr="00920004" w:rsidRDefault="004863AF" w:rsidP="00BD0851">
      <w:pPr>
        <w:keepNext/>
        <w:spacing w:before="240" w:line="0" w:lineRule="atLeast"/>
        <w:ind w:firstLine="720"/>
        <w:jc w:val="center"/>
        <w:rPr>
          <w:rPrChange w:id="9895" w:author="phuong vu" w:date="2018-11-30T22:36:00Z">
            <w:rPr/>
          </w:rPrChange>
        </w:rPr>
        <w:pPrChange w:id="9896" w:author="phuong vu" w:date="2018-11-30T14:16:00Z">
          <w:pPr>
            <w:keepNext/>
            <w:spacing w:line="360" w:lineRule="auto"/>
            <w:jc w:val="center"/>
          </w:pPr>
        </w:pPrChange>
      </w:pPr>
      <w:r w:rsidRPr="00920004">
        <w:rPr>
          <w:noProof/>
          <w:lang w:val="en-US"/>
          <w:rPrChange w:id="9897" w:author="phuong vu" w:date="2018-11-30T22:36:00Z">
            <w:rPr>
              <w:noProof/>
              <w:lang w:val="en-US"/>
            </w:rPr>
          </w:rPrChange>
        </w:rPr>
        <w:drawing>
          <wp:inline distT="0" distB="0" distL="0" distR="0" wp14:anchorId="6ED4CA09" wp14:editId="7457BEB1">
            <wp:extent cx="1905000" cy="33909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ndroid_7.0-en.png"/>
                    <pic:cNvPicPr/>
                  </pic:nvPicPr>
                  <pic:blipFill>
                    <a:blip r:embed="rId36">
                      <a:extLst>
                        <a:ext uri="{28A0092B-C50C-407E-A947-70E740481C1C}">
                          <a14:useLocalDpi xmlns:a14="http://schemas.microsoft.com/office/drawing/2010/main" val="0"/>
                        </a:ext>
                      </a:extLst>
                    </a:blip>
                    <a:stretch>
                      <a:fillRect/>
                    </a:stretch>
                  </pic:blipFill>
                  <pic:spPr>
                    <a:xfrm>
                      <a:off x="0" y="0"/>
                      <a:ext cx="1905000" cy="3390900"/>
                    </a:xfrm>
                    <a:prstGeom prst="rect">
                      <a:avLst/>
                    </a:prstGeom>
                  </pic:spPr>
                </pic:pic>
              </a:graphicData>
            </a:graphic>
          </wp:inline>
        </w:drawing>
      </w:r>
    </w:p>
    <w:p w14:paraId="439809DA" w14:textId="1F35E331" w:rsidR="004863AF" w:rsidRPr="00920004" w:rsidRDefault="00B243D7" w:rsidP="00A17FA5">
      <w:pPr>
        <w:pStyle w:val="Caption"/>
        <w:rPr>
          <w:ins w:id="9898" w:author="phuong vu" w:date="2018-11-30T11:32:00Z"/>
          <w:rPrChange w:id="9899" w:author="phuong vu" w:date="2018-11-30T22:36:00Z">
            <w:rPr>
              <w:ins w:id="9900" w:author="phuong vu" w:date="2018-11-30T11:32:00Z"/>
            </w:rPr>
          </w:rPrChange>
        </w:rPr>
        <w:pPrChange w:id="9901" w:author="phuong vu" w:date="2018-11-30T22:42:00Z">
          <w:pPr>
            <w:pStyle w:val="Caption"/>
            <w:spacing w:line="276" w:lineRule="auto"/>
          </w:pPr>
        </w:pPrChange>
      </w:pPr>
      <w:bookmarkStart w:id="9902" w:name="_Ref531340860"/>
      <w:bookmarkStart w:id="9903" w:name="_Toc531380473"/>
      <w:r w:rsidRPr="00920004">
        <w:rPr>
          <w:rPrChange w:id="9904" w:author="phuong vu" w:date="2018-11-30T22:36:00Z">
            <w:rPr/>
          </w:rPrChange>
        </w:rPr>
        <w:t xml:space="preserve">Hình </w:t>
      </w:r>
      <w:ins w:id="9905" w:author="phuong vu" w:date="2018-11-30T15:13:00Z">
        <w:r w:rsidR="00EF3636" w:rsidRPr="00920004">
          <w:rPr>
            <w:rPrChange w:id="9906" w:author="phuong vu" w:date="2018-11-30T22:36:00Z">
              <w:rPr/>
            </w:rPrChange>
          </w:rPr>
          <w:fldChar w:fldCharType="begin"/>
        </w:r>
        <w:r w:rsidR="00EF3636" w:rsidRPr="00920004">
          <w:rPr>
            <w:rPrChange w:id="9907" w:author="phuong vu" w:date="2018-11-30T22:36:00Z">
              <w:rPr/>
            </w:rPrChange>
          </w:rPr>
          <w:instrText xml:space="preserve"> STYLEREF 1 \s </w:instrText>
        </w:r>
      </w:ins>
      <w:r w:rsidR="00EF3636" w:rsidRPr="00920004">
        <w:rPr>
          <w:rPrChange w:id="9908" w:author="phuong vu" w:date="2018-11-30T22:36:00Z">
            <w:rPr/>
          </w:rPrChange>
        </w:rPr>
        <w:fldChar w:fldCharType="separate"/>
      </w:r>
      <w:r w:rsidR="00B5490C">
        <w:rPr>
          <w:noProof/>
        </w:rPr>
        <w:t>2</w:t>
      </w:r>
      <w:ins w:id="9909" w:author="phuong vu" w:date="2018-11-30T15:13:00Z">
        <w:r w:rsidR="00EF3636" w:rsidRPr="00920004">
          <w:rPr>
            <w:rPrChange w:id="9910" w:author="phuong vu" w:date="2018-11-30T22:36:00Z">
              <w:rPr/>
            </w:rPrChange>
          </w:rPr>
          <w:fldChar w:fldCharType="end"/>
        </w:r>
        <w:r w:rsidR="00EF3636" w:rsidRPr="00920004">
          <w:rPr>
            <w:rPrChange w:id="9911" w:author="phuong vu" w:date="2018-11-30T22:36:00Z">
              <w:rPr/>
            </w:rPrChange>
          </w:rPr>
          <w:t>.</w:t>
        </w:r>
        <w:r w:rsidR="00EF3636" w:rsidRPr="00920004">
          <w:rPr>
            <w:rPrChange w:id="9912" w:author="phuong vu" w:date="2018-11-30T22:36:00Z">
              <w:rPr/>
            </w:rPrChange>
          </w:rPr>
          <w:fldChar w:fldCharType="begin"/>
        </w:r>
        <w:r w:rsidR="00EF3636" w:rsidRPr="00920004">
          <w:rPr>
            <w:rPrChange w:id="9913" w:author="phuong vu" w:date="2018-11-30T22:36:00Z">
              <w:rPr/>
            </w:rPrChange>
          </w:rPr>
          <w:instrText xml:space="preserve"> SEQ Hình \* ARABIC \s 1 </w:instrText>
        </w:r>
      </w:ins>
      <w:r w:rsidR="00EF3636" w:rsidRPr="00920004">
        <w:rPr>
          <w:rPrChange w:id="9914" w:author="phuong vu" w:date="2018-11-30T22:36:00Z">
            <w:rPr/>
          </w:rPrChange>
        </w:rPr>
        <w:fldChar w:fldCharType="separate"/>
      </w:r>
      <w:ins w:id="9915" w:author="phuong vu" w:date="2018-11-30T22:44:00Z">
        <w:r w:rsidR="00B5490C">
          <w:rPr>
            <w:noProof/>
          </w:rPr>
          <w:t>1</w:t>
        </w:r>
      </w:ins>
      <w:ins w:id="9916" w:author="phuong vu" w:date="2018-11-30T15:13:00Z">
        <w:r w:rsidR="00EF3636" w:rsidRPr="00920004">
          <w:rPr>
            <w:rPrChange w:id="9917" w:author="phuong vu" w:date="2018-11-30T22:36:00Z">
              <w:rPr/>
            </w:rPrChange>
          </w:rPr>
          <w:fldChar w:fldCharType="end"/>
        </w:r>
      </w:ins>
      <w:bookmarkEnd w:id="9902"/>
      <w:del w:id="9918" w:author="phuong vu" w:date="2018-11-16T11:28:00Z">
        <w:r w:rsidR="006C103E" w:rsidRPr="00920004" w:rsidDel="00EC5005">
          <w:rPr>
            <w:rPrChange w:id="9919" w:author="phuong vu" w:date="2018-11-30T22:36:00Z">
              <w:rPr/>
            </w:rPrChange>
          </w:rPr>
          <w:fldChar w:fldCharType="begin"/>
        </w:r>
        <w:r w:rsidR="006C103E" w:rsidRPr="00920004" w:rsidDel="00EC5005">
          <w:rPr>
            <w:rPrChange w:id="9920" w:author="phuong vu" w:date="2018-11-30T22:36:00Z">
              <w:rPr/>
            </w:rPrChange>
          </w:rPr>
          <w:delInstrText xml:space="preserve"> STYLEREF 1 \s </w:delInstrText>
        </w:r>
        <w:r w:rsidR="006C103E" w:rsidRPr="00920004" w:rsidDel="00EC5005">
          <w:rPr>
            <w:rPrChange w:id="9921" w:author="phuong vu" w:date="2018-11-30T22:36:00Z">
              <w:rPr>
                <w:szCs w:val="26"/>
              </w:rPr>
            </w:rPrChange>
          </w:rPr>
          <w:fldChar w:fldCharType="separate"/>
        </w:r>
        <w:r w:rsidR="006C103E" w:rsidRPr="00920004" w:rsidDel="00EC5005">
          <w:rPr>
            <w:noProof/>
            <w:rPrChange w:id="9922" w:author="phuong vu" w:date="2018-11-30T22:36:00Z">
              <w:rPr>
                <w:noProof/>
              </w:rPr>
            </w:rPrChange>
          </w:rPr>
          <w:delText>2</w:delText>
        </w:r>
        <w:r w:rsidR="006C103E" w:rsidRPr="00920004" w:rsidDel="00EC5005">
          <w:rPr>
            <w:rPrChange w:id="9923" w:author="phuong vu" w:date="2018-11-30T22:36:00Z">
              <w:rPr/>
            </w:rPrChange>
          </w:rPr>
          <w:fldChar w:fldCharType="end"/>
        </w:r>
        <w:r w:rsidR="006C103E" w:rsidRPr="00920004" w:rsidDel="00EC5005">
          <w:rPr>
            <w:rPrChange w:id="9924" w:author="phuong vu" w:date="2018-11-30T22:36:00Z">
              <w:rPr/>
            </w:rPrChange>
          </w:rPr>
          <w:delText>.</w:delText>
        </w:r>
        <w:r w:rsidR="006C103E" w:rsidRPr="00920004" w:rsidDel="00EC5005">
          <w:rPr>
            <w:rPrChange w:id="9925" w:author="phuong vu" w:date="2018-11-30T22:36:00Z">
              <w:rPr/>
            </w:rPrChange>
          </w:rPr>
          <w:fldChar w:fldCharType="begin"/>
        </w:r>
        <w:r w:rsidR="006C103E" w:rsidRPr="00920004" w:rsidDel="00EC5005">
          <w:rPr>
            <w:rPrChange w:id="9926" w:author="phuong vu" w:date="2018-11-30T22:36:00Z">
              <w:rPr/>
            </w:rPrChange>
          </w:rPr>
          <w:delInstrText xml:space="preserve"> SEQ Hình \* ARABIC \s 1 </w:delInstrText>
        </w:r>
        <w:r w:rsidR="006C103E" w:rsidRPr="00920004" w:rsidDel="00EC5005">
          <w:rPr>
            <w:rPrChange w:id="9927" w:author="phuong vu" w:date="2018-11-30T22:36:00Z">
              <w:rPr>
                <w:szCs w:val="26"/>
              </w:rPr>
            </w:rPrChange>
          </w:rPr>
          <w:fldChar w:fldCharType="separate"/>
        </w:r>
        <w:r w:rsidR="006C103E" w:rsidRPr="00920004" w:rsidDel="00EC5005">
          <w:rPr>
            <w:noProof/>
            <w:rPrChange w:id="9928" w:author="phuong vu" w:date="2018-11-30T22:36:00Z">
              <w:rPr>
                <w:noProof/>
              </w:rPr>
            </w:rPrChange>
          </w:rPr>
          <w:delText>1</w:delText>
        </w:r>
        <w:r w:rsidR="006C103E" w:rsidRPr="00920004" w:rsidDel="00EC5005">
          <w:rPr>
            <w:rPrChange w:id="9929" w:author="phuong vu" w:date="2018-11-30T22:36:00Z">
              <w:rPr/>
            </w:rPrChange>
          </w:rPr>
          <w:fldChar w:fldCharType="end"/>
        </w:r>
      </w:del>
      <w:r w:rsidRPr="00920004">
        <w:rPr>
          <w:lang w:val="en-US"/>
          <w:rPrChange w:id="9930" w:author="phuong vu" w:date="2018-11-30T22:36:00Z">
            <w:rPr>
              <w:lang w:val="en-US"/>
            </w:rPr>
          </w:rPrChange>
        </w:rPr>
        <w:t xml:space="preserve"> </w:t>
      </w:r>
      <w:r w:rsidRPr="00920004">
        <w:rPr>
          <w:rPrChange w:id="9931" w:author="phuong vu" w:date="2018-11-30T22:36:00Z">
            <w:rPr/>
          </w:rPrChange>
        </w:rPr>
        <w:t xml:space="preserve">Giao diện </w:t>
      </w:r>
      <w:del w:id="9932" w:author="phuong vu" w:date="2018-11-27T16:38:00Z">
        <w:r w:rsidRPr="00920004" w:rsidDel="00083585">
          <w:rPr>
            <w:rPrChange w:id="9933" w:author="phuong vu" w:date="2018-11-30T22:36:00Z">
              <w:rPr/>
            </w:rPrChange>
          </w:rPr>
          <w:delText>Android</w:delText>
        </w:r>
      </w:del>
      <w:ins w:id="9934" w:author="phuong vu" w:date="2018-11-27T16:38:00Z">
        <w:r w:rsidR="00083585" w:rsidRPr="00920004">
          <w:rPr>
            <w:rPrChange w:id="9935" w:author="phuong vu" w:date="2018-11-30T22:36:00Z">
              <w:rPr/>
            </w:rPrChange>
          </w:rPr>
          <w:t>Android</w:t>
        </w:r>
      </w:ins>
      <w:r w:rsidRPr="00920004">
        <w:rPr>
          <w:rPrChange w:id="9936" w:author="phuong vu" w:date="2018-11-30T22:36:00Z">
            <w:rPr/>
          </w:rPrChange>
        </w:rPr>
        <w:t xml:space="preserve"> 7.0 Nougat</w:t>
      </w:r>
      <w:bookmarkEnd w:id="9903"/>
    </w:p>
    <w:p w14:paraId="0F3BFAC8" w14:textId="77777777" w:rsidR="0063452C" w:rsidRPr="00920004" w:rsidRDefault="0063452C" w:rsidP="00BD0851">
      <w:pPr>
        <w:spacing w:before="240" w:line="0" w:lineRule="atLeast"/>
        <w:rPr>
          <w:rPrChange w:id="9937" w:author="phuong vu" w:date="2018-11-30T22:36:00Z">
            <w:rPr>
              <w:szCs w:val="26"/>
              <w:lang w:val="en-US"/>
            </w:rPr>
          </w:rPrChange>
        </w:rPr>
        <w:pPrChange w:id="9938" w:author="phuong vu" w:date="2018-11-30T14:16:00Z">
          <w:pPr>
            <w:pStyle w:val="Caption"/>
          </w:pPr>
        </w:pPrChange>
      </w:pPr>
    </w:p>
    <w:p w14:paraId="7FFDBF81" w14:textId="129A0F6A" w:rsidR="00997C30" w:rsidRPr="00920004" w:rsidRDefault="00997C30" w:rsidP="00BD0851">
      <w:pPr>
        <w:pStyle w:val="Heading2"/>
        <w:spacing w:before="240" w:line="0" w:lineRule="atLeast"/>
        <w:rPr>
          <w:rFonts w:cstheme="majorHAnsi"/>
          <w:vertAlign w:val="superscript"/>
          <w:rPrChange w:id="9939" w:author="phuong vu" w:date="2018-11-30T22:36:00Z">
            <w:rPr>
              <w:vertAlign w:val="superscript"/>
            </w:rPr>
          </w:rPrChange>
        </w:rPr>
        <w:pPrChange w:id="9940" w:author="phuong vu" w:date="2018-11-30T14:16:00Z">
          <w:pPr>
            <w:pStyle w:val="Heading2"/>
          </w:pPr>
        </w:pPrChange>
      </w:pPr>
      <w:bookmarkStart w:id="9941" w:name="_Toc529231505"/>
      <w:bookmarkStart w:id="9942" w:name="_Toc484566612"/>
      <w:bookmarkEnd w:id="9941"/>
      <w:del w:id="9943" w:author="phuong vu" w:date="2018-11-30T09:37:00Z">
        <w:r w:rsidRPr="00920004" w:rsidDel="00D33C95">
          <w:rPr>
            <w:rFonts w:cstheme="majorHAnsi"/>
            <w:rPrChange w:id="9944" w:author="phuong vu" w:date="2018-11-30T22:36:00Z">
              <w:rPr>
                <w:rFonts w:cstheme="majorHAnsi"/>
              </w:rPr>
            </w:rPrChange>
          </w:rPr>
          <w:delText>Tìm hiể</w:delText>
        </w:r>
        <w:r w:rsidRPr="00920004" w:rsidDel="00D33C95">
          <w:rPr>
            <w:rFonts w:cstheme="majorHAnsi"/>
            <w:rPrChange w:id="9945" w:author="phuong vu" w:date="2018-11-30T22:36:00Z">
              <w:rPr/>
            </w:rPrChange>
          </w:rPr>
          <w:delText xml:space="preserve">u về </w:delText>
        </w:r>
      </w:del>
      <w:bookmarkStart w:id="9946" w:name="_Toc531380672"/>
      <w:bookmarkEnd w:id="9942"/>
      <w:r w:rsidR="001D00CB" w:rsidRPr="00920004">
        <w:rPr>
          <w:rFonts w:cstheme="majorHAnsi"/>
          <w:rPrChange w:id="9947" w:author="phuong vu" w:date="2018-11-30T22:36:00Z">
            <w:rPr/>
          </w:rPrChange>
        </w:rPr>
        <w:t>GraphQL</w:t>
      </w:r>
      <w:r w:rsidR="00653696" w:rsidRPr="00920004">
        <w:rPr>
          <w:rFonts w:cstheme="majorHAnsi"/>
          <w:rPrChange w:id="9948" w:author="phuong vu" w:date="2018-11-30T22:36:00Z">
            <w:rPr/>
          </w:rPrChange>
        </w:rPr>
        <w:t xml:space="preserve"> </w:t>
      </w:r>
      <w:r w:rsidR="00530384" w:rsidRPr="00920004">
        <w:rPr>
          <w:rFonts w:cstheme="majorHAnsi"/>
          <w:vertAlign w:val="superscript"/>
          <w:rPrChange w:id="9949" w:author="phuong vu" w:date="2018-11-30T22:36:00Z">
            <w:rPr>
              <w:vertAlign w:val="superscript"/>
            </w:rPr>
          </w:rPrChange>
        </w:rPr>
        <w:t>[2]</w:t>
      </w:r>
      <w:bookmarkEnd w:id="9946"/>
    </w:p>
    <w:p w14:paraId="44A8BDE9" w14:textId="4BDF1A98" w:rsidR="006B44B5" w:rsidRPr="00920004" w:rsidDel="0063452C" w:rsidRDefault="006B44B5" w:rsidP="00D72BF9">
      <w:pPr>
        <w:ind w:firstLine="662"/>
        <w:rPr>
          <w:del w:id="9950" w:author="phuong vu" w:date="2018-11-30T11:33:00Z"/>
          <w:lang w:val="en-US"/>
          <w:rPrChange w:id="9951" w:author="phuong vu" w:date="2018-11-30T22:36:00Z">
            <w:rPr>
              <w:del w:id="9952" w:author="phuong vu" w:date="2018-11-30T11:33:00Z"/>
              <w:lang w:val="en-US"/>
            </w:rPr>
          </w:rPrChange>
        </w:rPr>
        <w:pPrChange w:id="9953" w:author="phuong vu" w:date="2018-11-30T22:18:00Z">
          <w:pPr>
            <w:spacing w:line="360" w:lineRule="auto"/>
          </w:pPr>
        </w:pPrChange>
      </w:pPr>
      <w:del w:id="9954" w:author="phuong vu" w:date="2018-11-30T11:33:00Z">
        <w:r w:rsidRPr="00920004" w:rsidDel="0063452C">
          <w:rPr>
            <w:lang w:val="en-US"/>
            <w:rPrChange w:id="9955" w:author="phuong vu" w:date="2018-11-30T22:36:00Z">
              <w:rPr>
                <w:lang w:val="en-US"/>
              </w:rPr>
            </w:rPrChange>
          </w:rPr>
          <w:delText>Giới thiệu:</w:delText>
        </w:r>
      </w:del>
    </w:p>
    <w:p w14:paraId="6ECFF5A3" w14:textId="23C3B746" w:rsidR="0063452C" w:rsidRPr="00920004" w:rsidRDefault="001D00CB" w:rsidP="00D72BF9">
      <w:pPr>
        <w:ind w:firstLine="662"/>
        <w:rPr>
          <w:ins w:id="9956" w:author="phuong vu" w:date="2018-11-30T11:33:00Z"/>
          <w:lang w:val="en-US"/>
          <w:rPrChange w:id="9957" w:author="phuong vu" w:date="2018-11-30T22:36:00Z">
            <w:rPr>
              <w:ins w:id="9958" w:author="phuong vu" w:date="2018-11-30T11:33:00Z"/>
              <w:lang w:val="en-US"/>
            </w:rPr>
          </w:rPrChange>
        </w:rPr>
        <w:pPrChange w:id="9959" w:author="phuong vu" w:date="2018-11-30T22:18:00Z">
          <w:pPr>
            <w:spacing w:line="276" w:lineRule="auto"/>
          </w:pPr>
        </w:pPrChange>
      </w:pPr>
      <w:r w:rsidRPr="00920004">
        <w:rPr>
          <w:lang w:val="en-US"/>
          <w:rPrChange w:id="9960" w:author="phuong vu" w:date="2018-11-30T22:36:00Z">
            <w:rPr>
              <w:lang w:val="en-US"/>
            </w:rPr>
          </w:rPrChange>
        </w:rPr>
        <w:t>GraphQL là một Graph Query Language được dành cho API. Nó được phát triển bởi Facebook và hiện tại nó được duy trì bởi rất nhiều công ty lớn, và mọi cá nhân trên khắp thế giới. GraphQL từ khi ra đời đã gần như thay thế hoàn toàn REST bởi sự hiệu quả, mạnh mẽ và linh hoạt hơn rất nhiều.</w:t>
      </w:r>
    </w:p>
    <w:p w14:paraId="6D8F0BC7" w14:textId="00BDE6BB" w:rsidR="006B44B5" w:rsidRPr="00920004" w:rsidRDefault="0063452C" w:rsidP="00BD0851">
      <w:pPr>
        <w:spacing w:before="240" w:line="0" w:lineRule="atLeast"/>
        <w:jc w:val="left"/>
        <w:rPr>
          <w:lang w:val="en-US"/>
          <w:rPrChange w:id="9961" w:author="phuong vu" w:date="2018-11-30T22:36:00Z">
            <w:rPr>
              <w:lang w:val="en-US"/>
            </w:rPr>
          </w:rPrChange>
        </w:rPr>
        <w:pPrChange w:id="9962" w:author="phuong vu" w:date="2018-11-30T14:16:00Z">
          <w:pPr/>
        </w:pPrChange>
      </w:pPr>
      <w:ins w:id="9963" w:author="phuong vu" w:date="2018-11-30T11:33:00Z">
        <w:r w:rsidRPr="00920004">
          <w:rPr>
            <w:lang w:val="en-US"/>
            <w:rPrChange w:id="9964" w:author="phuong vu" w:date="2018-11-30T22:36:00Z">
              <w:rPr>
                <w:lang w:val="en-US"/>
              </w:rPr>
            </w:rPrChange>
          </w:rPr>
          <w:br w:type="page"/>
        </w:r>
      </w:ins>
    </w:p>
    <w:p w14:paraId="571212F7" w14:textId="40E43414" w:rsidR="006B44B5" w:rsidRPr="00920004" w:rsidRDefault="006B44B5" w:rsidP="00BD0851">
      <w:pPr>
        <w:spacing w:before="240" w:line="0" w:lineRule="atLeast"/>
        <w:ind w:firstLine="720"/>
        <w:rPr>
          <w:b/>
          <w:lang w:val="da-DK"/>
          <w:rPrChange w:id="9965" w:author="phuong vu" w:date="2018-11-30T22:36:00Z">
            <w:rPr>
              <w:b/>
              <w:lang w:val="da-DK"/>
            </w:rPr>
          </w:rPrChange>
        </w:rPr>
        <w:pPrChange w:id="9966" w:author="phuong vu" w:date="2018-11-30T14:16:00Z">
          <w:pPr>
            <w:spacing w:line="360" w:lineRule="auto"/>
          </w:pPr>
        </w:pPrChange>
      </w:pPr>
      <w:r w:rsidRPr="00920004">
        <w:rPr>
          <w:b/>
          <w:lang w:val="da-DK"/>
          <w:rPrChange w:id="9967" w:author="phuong vu" w:date="2018-11-30T22:36:00Z">
            <w:rPr>
              <w:b/>
              <w:lang w:val="da-DK"/>
            </w:rPr>
          </w:rPrChange>
        </w:rPr>
        <w:lastRenderedPageBreak/>
        <w:t>Đặc điểm</w:t>
      </w:r>
      <w:ins w:id="9968" w:author="phuong vu" w:date="2018-11-30T11:33:00Z">
        <w:r w:rsidR="0063452C" w:rsidRPr="00920004">
          <w:rPr>
            <w:b/>
            <w:lang w:val="da-DK"/>
            <w:rPrChange w:id="9969" w:author="phuong vu" w:date="2018-11-30T22:36:00Z">
              <w:rPr>
                <w:b/>
                <w:lang w:val="da-DK"/>
              </w:rPr>
            </w:rPrChange>
          </w:rPr>
          <w:t xml:space="preserve"> của GraphQL</w:t>
        </w:r>
      </w:ins>
      <w:r w:rsidRPr="00920004">
        <w:rPr>
          <w:b/>
          <w:lang w:val="da-DK"/>
          <w:rPrChange w:id="9970" w:author="phuong vu" w:date="2018-11-30T22:36:00Z">
            <w:rPr>
              <w:b/>
              <w:lang w:val="da-DK"/>
            </w:rPr>
          </w:rPrChange>
        </w:rPr>
        <w:t>:</w:t>
      </w:r>
    </w:p>
    <w:p w14:paraId="45961B97" w14:textId="09B478E0" w:rsidR="001D00CB" w:rsidRPr="00920004" w:rsidRDefault="001D00CB" w:rsidP="00D72BF9">
      <w:pPr>
        <w:ind w:firstLine="720"/>
        <w:rPr>
          <w:lang w:val="da-DK"/>
          <w:rPrChange w:id="9971" w:author="phuong vu" w:date="2018-11-30T22:36:00Z">
            <w:rPr>
              <w:lang w:val="da-DK"/>
            </w:rPr>
          </w:rPrChange>
        </w:rPr>
        <w:pPrChange w:id="9972" w:author="phuong vu" w:date="2018-11-30T22:18:00Z">
          <w:pPr/>
        </w:pPrChange>
      </w:pPr>
      <w:r w:rsidRPr="00920004">
        <w:rPr>
          <w:lang w:val="da-DK"/>
          <w:rPrChange w:id="9973" w:author="phuong vu" w:date="2018-11-30T22:36:00Z">
            <w:rPr>
              <w:lang w:val="da-DK"/>
            </w:rPr>
          </w:rPrChange>
        </w:rPr>
        <w:t xml:space="preserve">- </w:t>
      </w:r>
      <w:r w:rsidRPr="00920004">
        <w:rPr>
          <w:lang w:val="da-DK"/>
          <w:rPrChange w:id="9974" w:author="phuong vu" w:date="2018-11-30T22:36:00Z">
            <w:rPr>
              <w:i/>
              <w:lang w:val="da-DK"/>
            </w:rPr>
          </w:rPrChange>
        </w:rPr>
        <w:t>Thay thế cho REST:</w:t>
      </w:r>
      <w:r w:rsidRPr="00920004">
        <w:rPr>
          <w:lang w:val="da-DK"/>
          <w:rPrChange w:id="9975" w:author="phuong vu" w:date="2018-11-30T22:36:00Z">
            <w:rPr>
              <w:lang w:val="da-DK"/>
            </w:rPr>
          </w:rPrChange>
        </w:rPr>
        <w:t xml:space="preserve"> Vấn đề mà REST đang gặp phải là nó việc phản hồi dữ liệu của REST trả về quá nhiều hoặc là quá ít. Trong cả 2 trường hợp thì hiệu suất của ứng dụng đều bị ảnh hưởng khá nhiều. Giải pháp mà GraphQL đưa ra là cho phép khai báo dữ liệu nơi mà một client có thể xác định chính xác dữ liệu mà mình cần từ một API</w:t>
      </w:r>
      <w:ins w:id="9976" w:author="phuong vu" w:date="2018-11-30T11:34:00Z">
        <w:r w:rsidR="0063452C" w:rsidRPr="00920004">
          <w:rPr>
            <w:lang w:val="da-DK"/>
            <w:rPrChange w:id="9977" w:author="phuong vu" w:date="2018-11-30T22:36:00Z">
              <w:rPr>
                <w:lang w:val="da-DK"/>
              </w:rPr>
            </w:rPrChange>
          </w:rPr>
          <w:t>, đ</w:t>
        </w:r>
      </w:ins>
      <w:del w:id="9978" w:author="phuong vu" w:date="2018-11-30T11:34:00Z">
        <w:r w:rsidRPr="00920004" w:rsidDel="0063452C">
          <w:rPr>
            <w:lang w:val="da-DK"/>
            <w:rPrChange w:id="9979" w:author="phuong vu" w:date="2018-11-30T22:36:00Z">
              <w:rPr>
                <w:lang w:val="da-DK"/>
              </w:rPr>
            </w:rPrChange>
          </w:rPr>
          <w:delText>. Đ</w:delText>
        </w:r>
      </w:del>
      <w:r w:rsidRPr="00920004">
        <w:rPr>
          <w:lang w:val="da-DK"/>
          <w:rPrChange w:id="9980" w:author="phuong vu" w:date="2018-11-30T22:36:00Z">
            <w:rPr>
              <w:lang w:val="da-DK"/>
            </w:rPr>
          </w:rPrChange>
        </w:rPr>
        <w:t>ảm bảo dữ liệu đủ dùng mà không dư thừa, tăng tốc xử lí.</w:t>
      </w:r>
    </w:p>
    <w:p w14:paraId="68E13872" w14:textId="1EDCB909" w:rsidR="001D00CB" w:rsidRPr="00920004" w:rsidRDefault="001D00CB" w:rsidP="00BD0851">
      <w:pPr>
        <w:spacing w:before="240" w:line="0" w:lineRule="atLeast"/>
        <w:ind w:firstLine="720"/>
        <w:rPr>
          <w:lang w:val="da-DK"/>
          <w:rPrChange w:id="9981" w:author="phuong vu" w:date="2018-11-30T22:36:00Z">
            <w:rPr>
              <w:lang w:val="da-DK"/>
            </w:rPr>
          </w:rPrChange>
        </w:rPr>
        <w:pPrChange w:id="9982" w:author="phuong vu" w:date="2018-11-30T14:16:00Z">
          <w:pPr/>
        </w:pPrChange>
      </w:pPr>
      <w:r w:rsidRPr="00920004">
        <w:rPr>
          <w:rPrChange w:id="9983" w:author="phuong vu" w:date="2018-11-30T22:36:00Z">
            <w:rPr>
              <w:lang w:val="da-DK"/>
            </w:rPr>
          </w:rPrChange>
        </w:rPr>
        <w:t xml:space="preserve">- </w:t>
      </w:r>
      <w:r w:rsidR="007643F4" w:rsidRPr="00920004">
        <w:rPr>
          <w:rPrChange w:id="9984" w:author="phuong vu" w:date="2018-11-30T22:36:00Z">
            <w:rPr>
              <w:i/>
              <w:lang w:val="da-DK"/>
            </w:rPr>
          </w:rPrChange>
        </w:rPr>
        <w:t>Định nghĩa cơ sở dữ liệu và kiểu dữ liệu</w:t>
      </w:r>
      <w:r w:rsidRPr="00920004">
        <w:rPr>
          <w:lang w:val="da-DK"/>
          <w:rPrChange w:id="9985" w:author="phuong vu" w:date="2018-11-30T22:36:00Z">
            <w:rPr>
              <w:i/>
              <w:lang w:val="da-DK"/>
            </w:rPr>
          </w:rPrChange>
        </w:rPr>
        <w:t>:</w:t>
      </w:r>
    </w:p>
    <w:p w14:paraId="4F88E42B" w14:textId="3B49370B" w:rsidR="001D00CB" w:rsidRPr="00920004" w:rsidRDefault="001D00CB" w:rsidP="00D72BF9">
      <w:pPr>
        <w:ind w:left="720" w:firstLine="720"/>
        <w:rPr>
          <w:lang w:val="da-DK"/>
          <w:rPrChange w:id="9986" w:author="phuong vu" w:date="2018-11-30T22:36:00Z">
            <w:rPr>
              <w:lang w:val="da-DK"/>
            </w:rPr>
          </w:rPrChange>
        </w:rPr>
        <w:pPrChange w:id="9987" w:author="phuong vu" w:date="2018-11-30T22:18:00Z">
          <w:pPr>
            <w:ind w:left="720"/>
          </w:pPr>
        </w:pPrChange>
      </w:pPr>
      <w:r w:rsidRPr="00920004">
        <w:rPr>
          <w:rPrChange w:id="9988" w:author="phuong vu" w:date="2018-11-30T22:36:00Z">
            <w:rPr>
              <w:lang w:val="da-DK"/>
            </w:rPr>
          </w:rPrChange>
        </w:rPr>
        <w:t>+ GraphQL có 1 hệ thống riêng dành cho nó được sử dụng để xác định schema của một api. Tất cả type được liệt kê trong một API thì được viết trong schema thì sử dụng GraphQL Schema Definition Language (SDL)</w:t>
      </w:r>
      <w:r w:rsidRPr="00920004">
        <w:rPr>
          <w:lang w:val="da-DK"/>
          <w:rPrChange w:id="9989" w:author="phuong vu" w:date="2018-11-30T22:36:00Z">
            <w:rPr>
              <w:lang w:val="da-DK"/>
            </w:rPr>
          </w:rPrChange>
        </w:rPr>
        <w:t>.</w:t>
      </w:r>
    </w:p>
    <w:p w14:paraId="7CDBE8C1" w14:textId="59331505" w:rsidR="001D00CB" w:rsidRPr="00920004" w:rsidRDefault="001D00CB" w:rsidP="00D72BF9">
      <w:pPr>
        <w:ind w:left="720" w:firstLine="720"/>
        <w:rPr>
          <w:lang w:val="da-DK"/>
          <w:rPrChange w:id="9990" w:author="phuong vu" w:date="2018-11-30T22:36:00Z">
            <w:rPr>
              <w:lang w:val="da-DK"/>
            </w:rPr>
          </w:rPrChange>
        </w:rPr>
        <w:pPrChange w:id="9991" w:author="phuong vu" w:date="2018-11-30T22:18:00Z">
          <w:pPr>
            <w:ind w:left="720"/>
          </w:pPr>
        </w:pPrChange>
      </w:pPr>
      <w:r w:rsidRPr="00920004">
        <w:rPr>
          <w:lang w:val="da-DK"/>
          <w:rPrChange w:id="9992" w:author="phuong vu" w:date="2018-11-30T22:36:00Z">
            <w:rPr>
              <w:lang w:val="da-DK"/>
            </w:rPr>
          </w:rPrChange>
        </w:rPr>
        <w:t xml:space="preserve">+ Schema này được dùng như là một bản giao dịch giữa client và </w:t>
      </w:r>
      <w:del w:id="9993" w:author="phuong vu" w:date="2018-11-30T13:58:00Z">
        <w:r w:rsidRPr="00920004" w:rsidDel="00184C15">
          <w:rPr>
            <w:lang w:val="da-DK"/>
            <w:rPrChange w:id="9994" w:author="phuong vu" w:date="2018-11-30T22:36:00Z">
              <w:rPr>
                <w:lang w:val="da-DK"/>
              </w:rPr>
            </w:rPrChange>
          </w:rPr>
          <w:delText>server</w:delText>
        </w:r>
      </w:del>
      <w:ins w:id="9995" w:author="phuong vu" w:date="2018-11-30T13:58:00Z">
        <w:r w:rsidR="00184C15" w:rsidRPr="00920004">
          <w:rPr>
            <w:lang w:val="da-DK"/>
            <w:rPrChange w:id="9996" w:author="phuong vu" w:date="2018-11-30T22:36:00Z">
              <w:rPr>
                <w:lang w:val="da-DK"/>
              </w:rPr>
            </w:rPrChange>
          </w:rPr>
          <w:t>máy chủ</w:t>
        </w:r>
      </w:ins>
      <w:r w:rsidRPr="00920004">
        <w:rPr>
          <w:lang w:val="da-DK"/>
          <w:rPrChange w:id="9997" w:author="phuong vu" w:date="2018-11-30T22:36:00Z">
            <w:rPr>
              <w:lang w:val="da-DK"/>
            </w:rPr>
          </w:rPrChange>
        </w:rPr>
        <w:t xml:space="preserve"> để xác định client có thể truy cập dữ liệu như thế nào.</w:t>
      </w:r>
    </w:p>
    <w:p w14:paraId="4AB994C4" w14:textId="274B22C2" w:rsidR="007643F4" w:rsidRPr="00920004" w:rsidRDefault="001D00CB" w:rsidP="00D72BF9">
      <w:pPr>
        <w:rPr>
          <w:lang w:val="da-DK"/>
          <w:rPrChange w:id="9998" w:author="phuong vu" w:date="2018-11-30T22:36:00Z">
            <w:rPr>
              <w:lang w:val="da-DK"/>
            </w:rPr>
          </w:rPrChange>
        </w:rPr>
        <w:pPrChange w:id="9999" w:author="phuong vu" w:date="2018-11-30T22:18:00Z">
          <w:pPr/>
        </w:pPrChange>
      </w:pPr>
      <w:r w:rsidRPr="00920004">
        <w:rPr>
          <w:lang w:val="da-DK"/>
          <w:rPrChange w:id="10000" w:author="phuong vu" w:date="2018-11-30T22:36:00Z">
            <w:rPr>
              <w:lang w:val="da-DK"/>
            </w:rPr>
          </w:rPrChange>
        </w:rPr>
        <w:tab/>
      </w:r>
      <w:r w:rsidR="007643F4" w:rsidRPr="00920004">
        <w:rPr>
          <w:lang w:val="da-DK"/>
          <w:rPrChange w:id="10001" w:author="phuong vu" w:date="2018-11-30T22:36:00Z">
            <w:rPr>
              <w:i/>
              <w:lang w:val="da-DK"/>
            </w:rPr>
          </w:rPrChange>
        </w:rPr>
        <w:t xml:space="preserve">- Truy vấn dữ liệu (Query): </w:t>
      </w:r>
      <w:r w:rsidR="007643F4" w:rsidRPr="00920004">
        <w:rPr>
          <w:lang w:val="da-DK"/>
          <w:rPrChange w:id="10002" w:author="phuong vu" w:date="2018-11-30T22:36:00Z">
            <w:rPr>
              <w:lang w:val="da-DK"/>
            </w:rPr>
          </w:rPrChange>
        </w:rPr>
        <w:t>GraphQL sử dụng việc nạp dữ liệu khác với REST. Nó chí có duy nhất 1 single endpont và hoàn toàn phụ thuộc vào client để xác định những dữ liệu cần thiết. Vì thế client phải chỉ ra các trường cần thiết.</w:t>
      </w:r>
      <w:ins w:id="10003" w:author="phuong vu" w:date="2018-11-30T10:55:00Z">
        <w:r w:rsidR="00834740" w:rsidRPr="00920004">
          <w:rPr>
            <w:lang w:val="da-DK"/>
            <w:rPrChange w:id="10004" w:author="phuong vu" w:date="2018-11-30T22:36:00Z">
              <w:rPr>
                <w:lang w:val="da-DK"/>
              </w:rPr>
            </w:rPrChange>
          </w:rPr>
          <w:t xml:space="preserve"> </w:t>
        </w:r>
      </w:ins>
      <w:ins w:id="10005" w:author="phuong vu" w:date="2018-11-30T11:34:00Z">
        <w:r w:rsidR="0063452C" w:rsidRPr="00920004">
          <w:rPr>
            <w:lang w:val="da-DK"/>
            <w:rPrChange w:id="10006" w:author="phuong vu" w:date="2018-11-30T22:36:00Z">
              <w:rPr>
                <w:lang w:val="da-DK"/>
              </w:rPr>
            </w:rPrChange>
          </w:rPr>
          <w:fldChar w:fldCharType="begin"/>
        </w:r>
        <w:r w:rsidR="0063452C" w:rsidRPr="00920004">
          <w:rPr>
            <w:lang w:val="da-DK"/>
            <w:rPrChange w:id="10007" w:author="phuong vu" w:date="2018-11-30T22:36:00Z">
              <w:rPr>
                <w:lang w:val="da-DK"/>
              </w:rPr>
            </w:rPrChange>
          </w:rPr>
          <w:instrText xml:space="preserve"> REF _Ref531340983 \h </w:instrText>
        </w:r>
      </w:ins>
      <w:r w:rsidR="0063452C" w:rsidRPr="00920004">
        <w:rPr>
          <w:lang w:val="da-DK"/>
          <w:rPrChange w:id="10008" w:author="phuong vu" w:date="2018-11-30T22:36:00Z">
            <w:rPr>
              <w:lang w:val="da-DK"/>
            </w:rPr>
          </w:rPrChange>
        </w:rPr>
      </w:r>
      <w:r w:rsidR="00D72BF9" w:rsidRPr="00920004">
        <w:rPr>
          <w:lang w:val="da-DK"/>
          <w:rPrChange w:id="10009" w:author="phuong vu" w:date="2018-11-30T22:36:00Z">
            <w:rPr>
              <w:lang w:val="da-DK"/>
            </w:rPr>
          </w:rPrChange>
        </w:rPr>
        <w:instrText xml:space="preserve"> \* MERGEFORMAT </w:instrText>
      </w:r>
      <w:r w:rsidR="0063452C" w:rsidRPr="00920004">
        <w:rPr>
          <w:lang w:val="da-DK"/>
          <w:rPrChange w:id="10010" w:author="phuong vu" w:date="2018-11-30T22:36:00Z">
            <w:rPr>
              <w:lang w:val="da-DK"/>
            </w:rPr>
          </w:rPrChange>
        </w:rPr>
        <w:fldChar w:fldCharType="separate"/>
      </w:r>
      <w:ins w:id="10011" w:author="phuong vu" w:date="2018-11-30T22:44:00Z">
        <w:r w:rsidR="00B5490C" w:rsidRPr="00920004">
          <w:rPr>
            <w:rPrChange w:id="10012" w:author="phuong vu" w:date="2018-11-30T22:36:00Z">
              <w:rPr/>
            </w:rPrChange>
          </w:rPr>
          <w:t xml:space="preserve">Hình </w:t>
        </w:r>
        <w:r w:rsidR="00B5490C">
          <w:rPr>
            <w:noProof/>
          </w:rPr>
          <w:t>2</w:t>
        </w:r>
        <w:r w:rsidR="00B5490C" w:rsidRPr="00920004">
          <w:rPr>
            <w:noProof/>
            <w:rPrChange w:id="10013" w:author="phuong vu" w:date="2018-11-30T22:36:00Z">
              <w:rPr/>
            </w:rPrChange>
          </w:rPr>
          <w:t>.</w:t>
        </w:r>
        <w:r w:rsidR="00B5490C">
          <w:rPr>
            <w:noProof/>
          </w:rPr>
          <w:t>2</w:t>
        </w:r>
      </w:ins>
      <w:ins w:id="10014" w:author="phuong vu" w:date="2018-11-30T11:34:00Z">
        <w:r w:rsidR="0063452C" w:rsidRPr="00920004">
          <w:rPr>
            <w:lang w:val="da-DK"/>
            <w:rPrChange w:id="10015" w:author="phuong vu" w:date="2018-11-30T22:36:00Z">
              <w:rPr>
                <w:lang w:val="da-DK"/>
              </w:rPr>
            </w:rPrChange>
          </w:rPr>
          <w:fldChar w:fldCharType="end"/>
        </w:r>
        <w:r w:rsidR="0063452C" w:rsidRPr="00920004">
          <w:rPr>
            <w:lang w:val="da-DK"/>
            <w:rPrChange w:id="10016" w:author="phuong vu" w:date="2018-11-30T22:36:00Z">
              <w:rPr>
                <w:lang w:val="da-DK"/>
              </w:rPr>
            </w:rPrChange>
          </w:rPr>
          <w:t xml:space="preserve"> là 1 ví dụ cách truy vấn dữ liệu từ GraphQL.</w:t>
        </w:r>
      </w:ins>
    </w:p>
    <w:p w14:paraId="5D0F35EC" w14:textId="77777777" w:rsidR="00B243D7" w:rsidRPr="00920004" w:rsidRDefault="007643F4" w:rsidP="00BD0851">
      <w:pPr>
        <w:keepNext/>
        <w:spacing w:before="240" w:line="0" w:lineRule="atLeast"/>
        <w:jc w:val="center"/>
        <w:rPr>
          <w:rPrChange w:id="10017" w:author="phuong vu" w:date="2018-11-30T22:36:00Z">
            <w:rPr/>
          </w:rPrChange>
        </w:rPr>
        <w:pPrChange w:id="10018" w:author="phuong vu" w:date="2018-11-30T14:16:00Z">
          <w:pPr>
            <w:keepNext/>
          </w:pPr>
        </w:pPrChange>
      </w:pPr>
      <w:r w:rsidRPr="00920004">
        <w:rPr>
          <w:noProof/>
          <w:lang w:val="en-US"/>
          <w:rPrChange w:id="10019" w:author="phuong vu" w:date="2018-11-30T22:36:00Z">
            <w:rPr>
              <w:noProof/>
              <w:lang w:val="en-US"/>
            </w:rPr>
          </w:rPrChange>
        </w:rPr>
        <w:drawing>
          <wp:inline distT="0" distB="0" distL="0" distR="0" wp14:anchorId="7DAB4CC2" wp14:editId="3E59F04C">
            <wp:extent cx="4597879" cy="979805"/>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r="17597"/>
                    <a:stretch/>
                  </pic:blipFill>
                  <pic:spPr bwMode="auto">
                    <a:xfrm>
                      <a:off x="0" y="0"/>
                      <a:ext cx="4597879" cy="979805"/>
                    </a:xfrm>
                    <a:prstGeom prst="rect">
                      <a:avLst/>
                    </a:prstGeom>
                    <a:ln>
                      <a:noFill/>
                    </a:ln>
                    <a:extLst>
                      <a:ext uri="{53640926-AAD7-44D8-BBD7-CCE9431645EC}">
                        <a14:shadowObscured xmlns:a14="http://schemas.microsoft.com/office/drawing/2010/main"/>
                      </a:ext>
                    </a:extLst>
                  </pic:spPr>
                </pic:pic>
              </a:graphicData>
            </a:graphic>
          </wp:inline>
        </w:drawing>
      </w:r>
    </w:p>
    <w:p w14:paraId="42CBB7B4" w14:textId="58C69064" w:rsidR="007643F4" w:rsidRPr="00920004" w:rsidDel="00834740" w:rsidRDefault="00B243D7" w:rsidP="00A17FA5">
      <w:pPr>
        <w:pStyle w:val="Caption"/>
        <w:rPr>
          <w:del w:id="10020" w:author="phuong vu" w:date="2018-11-30T10:59:00Z"/>
          <w:rPrChange w:id="10021" w:author="phuong vu" w:date="2018-11-30T22:36:00Z">
            <w:rPr>
              <w:del w:id="10022" w:author="phuong vu" w:date="2018-11-30T10:59:00Z"/>
            </w:rPr>
          </w:rPrChange>
        </w:rPr>
        <w:pPrChange w:id="10023" w:author="phuong vu" w:date="2018-11-30T22:42:00Z">
          <w:pPr>
            <w:pStyle w:val="Caption"/>
          </w:pPr>
        </w:pPrChange>
      </w:pPr>
      <w:bookmarkStart w:id="10024" w:name="_Ref531340983"/>
      <w:bookmarkStart w:id="10025" w:name="_Toc531380474"/>
      <w:r w:rsidRPr="00920004">
        <w:rPr>
          <w:rPrChange w:id="10026" w:author="phuong vu" w:date="2018-11-30T22:36:00Z">
            <w:rPr/>
          </w:rPrChange>
        </w:rPr>
        <w:t xml:space="preserve">Hình </w:t>
      </w:r>
      <w:ins w:id="10027" w:author="phuong vu" w:date="2018-11-30T15:13:00Z">
        <w:r w:rsidR="00EF3636" w:rsidRPr="00920004">
          <w:rPr>
            <w:rPrChange w:id="10028" w:author="phuong vu" w:date="2018-11-30T22:36:00Z">
              <w:rPr/>
            </w:rPrChange>
          </w:rPr>
          <w:fldChar w:fldCharType="begin"/>
        </w:r>
        <w:r w:rsidR="00EF3636" w:rsidRPr="00920004">
          <w:rPr>
            <w:rPrChange w:id="10029" w:author="phuong vu" w:date="2018-11-30T22:36:00Z">
              <w:rPr/>
            </w:rPrChange>
          </w:rPr>
          <w:instrText xml:space="preserve"> STYLEREF 1 \s </w:instrText>
        </w:r>
      </w:ins>
      <w:r w:rsidR="00EF3636" w:rsidRPr="00920004">
        <w:rPr>
          <w:rPrChange w:id="10030" w:author="phuong vu" w:date="2018-11-30T22:36:00Z">
            <w:rPr/>
          </w:rPrChange>
        </w:rPr>
        <w:fldChar w:fldCharType="separate"/>
      </w:r>
      <w:r w:rsidR="00B5490C">
        <w:rPr>
          <w:noProof/>
        </w:rPr>
        <w:t>2</w:t>
      </w:r>
      <w:ins w:id="10031" w:author="phuong vu" w:date="2018-11-30T15:13:00Z">
        <w:r w:rsidR="00EF3636" w:rsidRPr="00920004">
          <w:rPr>
            <w:rPrChange w:id="10032" w:author="phuong vu" w:date="2018-11-30T22:36:00Z">
              <w:rPr/>
            </w:rPrChange>
          </w:rPr>
          <w:fldChar w:fldCharType="end"/>
        </w:r>
        <w:r w:rsidR="00EF3636" w:rsidRPr="00920004">
          <w:rPr>
            <w:rPrChange w:id="10033" w:author="phuong vu" w:date="2018-11-30T22:36:00Z">
              <w:rPr/>
            </w:rPrChange>
          </w:rPr>
          <w:t>.</w:t>
        </w:r>
        <w:r w:rsidR="00EF3636" w:rsidRPr="00920004">
          <w:rPr>
            <w:rPrChange w:id="10034" w:author="phuong vu" w:date="2018-11-30T22:36:00Z">
              <w:rPr/>
            </w:rPrChange>
          </w:rPr>
          <w:fldChar w:fldCharType="begin"/>
        </w:r>
        <w:r w:rsidR="00EF3636" w:rsidRPr="00920004">
          <w:rPr>
            <w:rPrChange w:id="10035" w:author="phuong vu" w:date="2018-11-30T22:36:00Z">
              <w:rPr/>
            </w:rPrChange>
          </w:rPr>
          <w:instrText xml:space="preserve"> SEQ Hình \* ARABIC \s 1 </w:instrText>
        </w:r>
      </w:ins>
      <w:r w:rsidR="00EF3636" w:rsidRPr="00920004">
        <w:rPr>
          <w:rPrChange w:id="10036" w:author="phuong vu" w:date="2018-11-30T22:36:00Z">
            <w:rPr/>
          </w:rPrChange>
        </w:rPr>
        <w:fldChar w:fldCharType="separate"/>
      </w:r>
      <w:ins w:id="10037" w:author="phuong vu" w:date="2018-11-30T22:44:00Z">
        <w:r w:rsidR="00B5490C">
          <w:rPr>
            <w:noProof/>
          </w:rPr>
          <w:t>2</w:t>
        </w:r>
      </w:ins>
      <w:ins w:id="10038" w:author="phuong vu" w:date="2018-11-30T15:13:00Z">
        <w:r w:rsidR="00EF3636" w:rsidRPr="00920004">
          <w:rPr>
            <w:rPrChange w:id="10039" w:author="phuong vu" w:date="2018-11-30T22:36:00Z">
              <w:rPr/>
            </w:rPrChange>
          </w:rPr>
          <w:fldChar w:fldCharType="end"/>
        </w:r>
      </w:ins>
      <w:bookmarkEnd w:id="10024"/>
      <w:del w:id="10040" w:author="phuong vu" w:date="2018-11-16T11:28:00Z">
        <w:r w:rsidR="006C103E" w:rsidRPr="00920004" w:rsidDel="00EC5005">
          <w:rPr>
            <w:rPrChange w:id="10041" w:author="phuong vu" w:date="2018-11-30T22:36:00Z">
              <w:rPr/>
            </w:rPrChange>
          </w:rPr>
          <w:fldChar w:fldCharType="begin"/>
        </w:r>
        <w:r w:rsidR="006C103E" w:rsidRPr="00920004" w:rsidDel="00EC5005">
          <w:rPr>
            <w:rPrChange w:id="10042" w:author="phuong vu" w:date="2018-11-30T22:36:00Z">
              <w:rPr/>
            </w:rPrChange>
          </w:rPr>
          <w:delInstrText xml:space="preserve"> STYLEREF 1 \s </w:delInstrText>
        </w:r>
        <w:r w:rsidR="006C103E" w:rsidRPr="00920004" w:rsidDel="00EC5005">
          <w:rPr>
            <w:rPrChange w:id="10043" w:author="phuong vu" w:date="2018-11-30T22:36:00Z">
              <w:rPr>
                <w:i w:val="0"/>
                <w:iCs w:val="0"/>
              </w:rPr>
            </w:rPrChange>
          </w:rPr>
          <w:fldChar w:fldCharType="separate"/>
        </w:r>
        <w:r w:rsidR="006C103E" w:rsidRPr="00920004" w:rsidDel="00EC5005">
          <w:rPr>
            <w:noProof/>
            <w:rPrChange w:id="10044" w:author="phuong vu" w:date="2018-11-30T22:36:00Z">
              <w:rPr>
                <w:noProof/>
              </w:rPr>
            </w:rPrChange>
          </w:rPr>
          <w:delText>2</w:delText>
        </w:r>
        <w:r w:rsidR="006C103E" w:rsidRPr="00920004" w:rsidDel="00EC5005">
          <w:rPr>
            <w:rPrChange w:id="10045" w:author="phuong vu" w:date="2018-11-30T22:36:00Z">
              <w:rPr/>
            </w:rPrChange>
          </w:rPr>
          <w:fldChar w:fldCharType="end"/>
        </w:r>
        <w:r w:rsidR="006C103E" w:rsidRPr="00920004" w:rsidDel="00EC5005">
          <w:rPr>
            <w:rPrChange w:id="10046" w:author="phuong vu" w:date="2018-11-30T22:36:00Z">
              <w:rPr/>
            </w:rPrChange>
          </w:rPr>
          <w:delText>.</w:delText>
        </w:r>
        <w:r w:rsidR="006C103E" w:rsidRPr="00920004" w:rsidDel="00EC5005">
          <w:rPr>
            <w:rPrChange w:id="10047" w:author="phuong vu" w:date="2018-11-30T22:36:00Z">
              <w:rPr/>
            </w:rPrChange>
          </w:rPr>
          <w:fldChar w:fldCharType="begin"/>
        </w:r>
        <w:r w:rsidR="006C103E" w:rsidRPr="00920004" w:rsidDel="00EC5005">
          <w:rPr>
            <w:rPrChange w:id="10048" w:author="phuong vu" w:date="2018-11-30T22:36:00Z">
              <w:rPr/>
            </w:rPrChange>
          </w:rPr>
          <w:delInstrText xml:space="preserve"> SEQ Hình \* ARABIC \s 1 </w:delInstrText>
        </w:r>
        <w:r w:rsidR="006C103E" w:rsidRPr="00920004" w:rsidDel="00EC5005">
          <w:rPr>
            <w:rPrChange w:id="10049" w:author="phuong vu" w:date="2018-11-30T22:36:00Z">
              <w:rPr>
                <w:i w:val="0"/>
                <w:iCs w:val="0"/>
              </w:rPr>
            </w:rPrChange>
          </w:rPr>
          <w:fldChar w:fldCharType="separate"/>
        </w:r>
        <w:r w:rsidR="006C103E" w:rsidRPr="00920004" w:rsidDel="00EC5005">
          <w:rPr>
            <w:noProof/>
            <w:rPrChange w:id="10050" w:author="phuong vu" w:date="2018-11-30T22:36:00Z">
              <w:rPr>
                <w:noProof/>
              </w:rPr>
            </w:rPrChange>
          </w:rPr>
          <w:delText>2</w:delText>
        </w:r>
        <w:r w:rsidR="006C103E" w:rsidRPr="00920004" w:rsidDel="00EC5005">
          <w:rPr>
            <w:rPrChange w:id="10051" w:author="phuong vu" w:date="2018-11-30T22:36:00Z">
              <w:rPr/>
            </w:rPrChange>
          </w:rPr>
          <w:fldChar w:fldCharType="end"/>
        </w:r>
      </w:del>
      <w:r w:rsidRPr="00920004">
        <w:rPr>
          <w:rPrChange w:id="10052" w:author="phuong vu" w:date="2018-11-30T22:36:00Z">
            <w:rPr>
              <w:i w:val="0"/>
              <w:iCs w:val="0"/>
              <w:lang w:val="en-US"/>
            </w:rPr>
          </w:rPrChange>
        </w:rPr>
        <w:t xml:space="preserve"> Ví dụ về truy vấn dữ liệu</w:t>
      </w:r>
      <w:bookmarkEnd w:id="10025"/>
    </w:p>
    <w:p w14:paraId="57659471" w14:textId="3D2B6100" w:rsidR="007643F4" w:rsidRPr="00920004" w:rsidRDefault="007643F4" w:rsidP="00A17FA5">
      <w:pPr>
        <w:pStyle w:val="Caption"/>
        <w:rPr>
          <w:lang w:val="da-DK"/>
          <w:rPrChange w:id="10053" w:author="phuong vu" w:date="2018-11-30T22:36:00Z">
            <w:rPr>
              <w:lang w:val="da-DK"/>
            </w:rPr>
          </w:rPrChange>
        </w:rPr>
        <w:pPrChange w:id="10054" w:author="phuong vu" w:date="2018-11-30T22:42:00Z">
          <w:pPr>
            <w:jc w:val="center"/>
          </w:pPr>
        </w:pPrChange>
      </w:pPr>
    </w:p>
    <w:p w14:paraId="70E44A36" w14:textId="1C915DBA" w:rsidR="007643F4" w:rsidRPr="00920004" w:rsidRDefault="007643F4" w:rsidP="00D72BF9">
      <w:pPr>
        <w:rPr>
          <w:lang w:val="da-DK"/>
          <w:rPrChange w:id="10055" w:author="phuong vu" w:date="2018-11-30T22:36:00Z">
            <w:rPr>
              <w:lang w:val="da-DK"/>
            </w:rPr>
          </w:rPrChange>
        </w:rPr>
        <w:pPrChange w:id="10056" w:author="phuong vu" w:date="2018-11-30T22:17:00Z">
          <w:pPr/>
        </w:pPrChange>
      </w:pPr>
      <w:r w:rsidRPr="00920004">
        <w:rPr>
          <w:lang w:val="da-DK"/>
          <w:rPrChange w:id="10057" w:author="phuong vu" w:date="2018-11-30T22:36:00Z">
            <w:rPr>
              <w:lang w:val="da-DK"/>
            </w:rPr>
          </w:rPrChange>
        </w:rPr>
        <w:tab/>
        <w:t xml:space="preserve">- </w:t>
      </w:r>
      <w:r w:rsidRPr="00920004">
        <w:rPr>
          <w:lang w:val="da-DK"/>
          <w:rPrChange w:id="10058" w:author="phuong vu" w:date="2018-11-30T22:36:00Z">
            <w:rPr>
              <w:i/>
              <w:lang w:val="da-DK"/>
            </w:rPr>
          </w:rPrChange>
        </w:rPr>
        <w:t xml:space="preserve">Thay đổi dữ liệu (Mutations): </w:t>
      </w:r>
      <w:r w:rsidRPr="00920004">
        <w:rPr>
          <w:lang w:val="da-DK"/>
          <w:rPrChange w:id="10059" w:author="phuong vu" w:date="2018-11-30T22:36:00Z">
            <w:rPr>
              <w:lang w:val="da-DK"/>
            </w:rPr>
          </w:rPrChange>
        </w:rPr>
        <w:t>Trong GraphQL viêc gửi các queries được gọi là mutations. Các mutation này có 3 loại là CREATE, UPDATE và DELETE. Mutation cũng có cú pháp giống như try vấn dữ liệu (Query).</w:t>
      </w:r>
      <w:ins w:id="10060" w:author="phuong vu" w:date="2018-11-30T11:35:00Z">
        <w:r w:rsidR="0063452C" w:rsidRPr="00920004">
          <w:rPr>
            <w:lang w:val="da-DK"/>
            <w:rPrChange w:id="10061" w:author="phuong vu" w:date="2018-11-30T22:36:00Z">
              <w:rPr>
                <w:lang w:val="da-DK"/>
              </w:rPr>
            </w:rPrChange>
          </w:rPr>
          <w:t xml:space="preserve"> </w:t>
        </w:r>
        <w:r w:rsidR="0063452C" w:rsidRPr="00920004">
          <w:rPr>
            <w:lang w:val="da-DK"/>
            <w:rPrChange w:id="10062" w:author="phuong vu" w:date="2018-11-30T22:36:00Z">
              <w:rPr>
                <w:lang w:val="da-DK"/>
              </w:rPr>
            </w:rPrChange>
          </w:rPr>
          <w:fldChar w:fldCharType="begin"/>
        </w:r>
        <w:r w:rsidR="0063452C" w:rsidRPr="00920004">
          <w:rPr>
            <w:lang w:val="da-DK"/>
            <w:rPrChange w:id="10063" w:author="phuong vu" w:date="2018-11-30T22:36:00Z">
              <w:rPr>
                <w:lang w:val="da-DK"/>
              </w:rPr>
            </w:rPrChange>
          </w:rPr>
          <w:instrText xml:space="preserve"> REF _Ref531341073 \h </w:instrText>
        </w:r>
      </w:ins>
      <w:r w:rsidR="0063452C" w:rsidRPr="00920004">
        <w:rPr>
          <w:lang w:val="da-DK"/>
          <w:rPrChange w:id="10064" w:author="phuong vu" w:date="2018-11-30T22:36:00Z">
            <w:rPr>
              <w:lang w:val="da-DK"/>
            </w:rPr>
          </w:rPrChange>
        </w:rPr>
      </w:r>
      <w:r w:rsidR="00D72BF9" w:rsidRPr="00920004">
        <w:rPr>
          <w:lang w:val="da-DK"/>
          <w:rPrChange w:id="10065" w:author="phuong vu" w:date="2018-11-30T22:36:00Z">
            <w:rPr>
              <w:lang w:val="da-DK"/>
            </w:rPr>
          </w:rPrChange>
        </w:rPr>
        <w:instrText xml:space="preserve"> \* MERGEFORMAT </w:instrText>
      </w:r>
      <w:r w:rsidR="0063452C" w:rsidRPr="00920004">
        <w:rPr>
          <w:lang w:val="da-DK"/>
          <w:rPrChange w:id="10066" w:author="phuong vu" w:date="2018-11-30T22:36:00Z">
            <w:rPr>
              <w:lang w:val="da-DK"/>
            </w:rPr>
          </w:rPrChange>
        </w:rPr>
        <w:fldChar w:fldCharType="separate"/>
      </w:r>
      <w:ins w:id="10067" w:author="phuong vu" w:date="2018-11-30T22:44:00Z">
        <w:r w:rsidR="00B5490C" w:rsidRPr="00920004">
          <w:rPr>
            <w:rPrChange w:id="10068" w:author="phuong vu" w:date="2018-11-30T22:36:00Z">
              <w:rPr/>
            </w:rPrChange>
          </w:rPr>
          <w:t xml:space="preserve">Hình </w:t>
        </w:r>
        <w:r w:rsidR="00B5490C">
          <w:rPr>
            <w:noProof/>
          </w:rPr>
          <w:t>2</w:t>
        </w:r>
        <w:r w:rsidR="00B5490C" w:rsidRPr="00920004">
          <w:rPr>
            <w:noProof/>
            <w:rPrChange w:id="10069" w:author="phuong vu" w:date="2018-11-30T22:36:00Z">
              <w:rPr/>
            </w:rPrChange>
          </w:rPr>
          <w:t>.</w:t>
        </w:r>
        <w:r w:rsidR="00B5490C">
          <w:rPr>
            <w:noProof/>
          </w:rPr>
          <w:t>3</w:t>
        </w:r>
      </w:ins>
      <w:ins w:id="10070" w:author="phuong vu" w:date="2018-11-30T11:35:00Z">
        <w:r w:rsidR="0063452C" w:rsidRPr="00920004">
          <w:rPr>
            <w:lang w:val="da-DK"/>
            <w:rPrChange w:id="10071" w:author="phuong vu" w:date="2018-11-30T22:36:00Z">
              <w:rPr>
                <w:lang w:val="da-DK"/>
              </w:rPr>
            </w:rPrChange>
          </w:rPr>
          <w:fldChar w:fldCharType="end"/>
        </w:r>
        <w:r w:rsidR="0063452C" w:rsidRPr="00920004">
          <w:rPr>
            <w:lang w:val="da-DK"/>
            <w:rPrChange w:id="10072" w:author="phuong vu" w:date="2018-11-30T22:36:00Z">
              <w:rPr>
                <w:lang w:val="da-DK"/>
              </w:rPr>
            </w:rPrChange>
          </w:rPr>
          <w:t xml:space="preserve"> là một ví dụ về gọi một mut</w:t>
        </w:r>
      </w:ins>
      <w:ins w:id="10073" w:author="phuong vu" w:date="2018-11-30T11:36:00Z">
        <w:r w:rsidR="0063452C" w:rsidRPr="00920004">
          <w:rPr>
            <w:lang w:val="da-DK"/>
            <w:rPrChange w:id="10074" w:author="phuong vu" w:date="2018-11-30T22:36:00Z">
              <w:rPr>
                <w:lang w:val="da-DK"/>
              </w:rPr>
            </w:rPrChange>
          </w:rPr>
          <w:t>ation.</w:t>
        </w:r>
      </w:ins>
    </w:p>
    <w:p w14:paraId="674C1C62" w14:textId="44350575" w:rsidR="00B243D7" w:rsidRPr="00920004" w:rsidRDefault="007643F4" w:rsidP="00BD0851">
      <w:pPr>
        <w:keepNext/>
        <w:spacing w:before="240" w:line="0" w:lineRule="atLeast"/>
        <w:rPr>
          <w:rPrChange w:id="10075" w:author="phuong vu" w:date="2018-11-30T22:36:00Z">
            <w:rPr/>
          </w:rPrChange>
        </w:rPr>
        <w:pPrChange w:id="10076" w:author="phuong vu" w:date="2018-11-30T14:16:00Z">
          <w:pPr>
            <w:keepNext/>
          </w:pPr>
        </w:pPrChange>
      </w:pPr>
      <w:r w:rsidRPr="00920004">
        <w:rPr>
          <w:noProof/>
          <w:lang w:val="en-US"/>
          <w:rPrChange w:id="10077" w:author="phuong vu" w:date="2018-11-30T22:36:00Z">
            <w:rPr>
              <w:noProof/>
              <w:lang w:val="en-US"/>
            </w:rPr>
          </w:rPrChange>
        </w:rPr>
        <w:drawing>
          <wp:inline distT="0" distB="0" distL="0" distR="0" wp14:anchorId="03193D42" wp14:editId="753DD82A">
            <wp:extent cx="5201285" cy="198407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2934" r="6747" b="7092"/>
                    <a:stretch/>
                  </pic:blipFill>
                  <pic:spPr bwMode="auto">
                    <a:xfrm>
                      <a:off x="0" y="0"/>
                      <a:ext cx="5201285" cy="1984075"/>
                    </a:xfrm>
                    <a:prstGeom prst="rect">
                      <a:avLst/>
                    </a:prstGeom>
                    <a:ln>
                      <a:noFill/>
                    </a:ln>
                    <a:extLst>
                      <a:ext uri="{53640926-AAD7-44D8-BBD7-CCE9431645EC}">
                        <a14:shadowObscured xmlns:a14="http://schemas.microsoft.com/office/drawing/2010/main"/>
                      </a:ext>
                    </a:extLst>
                  </pic:spPr>
                </pic:pic>
              </a:graphicData>
            </a:graphic>
          </wp:inline>
        </w:drawing>
      </w:r>
    </w:p>
    <w:p w14:paraId="33B7A50E" w14:textId="0B4D6B90" w:rsidR="007643F4" w:rsidRPr="00920004" w:rsidDel="00834740" w:rsidRDefault="00B243D7" w:rsidP="00A17FA5">
      <w:pPr>
        <w:pStyle w:val="Caption"/>
        <w:rPr>
          <w:del w:id="10078" w:author="phuong vu" w:date="2018-11-30T11:00:00Z"/>
          <w:rPrChange w:id="10079" w:author="phuong vu" w:date="2018-11-30T22:36:00Z">
            <w:rPr>
              <w:del w:id="10080" w:author="phuong vu" w:date="2018-11-30T11:00:00Z"/>
            </w:rPr>
          </w:rPrChange>
        </w:rPr>
        <w:pPrChange w:id="10081" w:author="phuong vu" w:date="2018-11-30T22:42:00Z">
          <w:pPr>
            <w:pStyle w:val="Caption"/>
          </w:pPr>
        </w:pPrChange>
      </w:pPr>
      <w:bookmarkStart w:id="10082" w:name="_Ref531341073"/>
      <w:bookmarkStart w:id="10083" w:name="_Toc531380475"/>
      <w:r w:rsidRPr="00920004">
        <w:rPr>
          <w:rPrChange w:id="10084" w:author="phuong vu" w:date="2018-11-30T22:36:00Z">
            <w:rPr/>
          </w:rPrChange>
        </w:rPr>
        <w:t xml:space="preserve">Hình </w:t>
      </w:r>
      <w:ins w:id="10085" w:author="phuong vu" w:date="2018-11-30T15:13:00Z">
        <w:r w:rsidR="00EF3636" w:rsidRPr="00920004">
          <w:rPr>
            <w:rPrChange w:id="10086" w:author="phuong vu" w:date="2018-11-30T22:36:00Z">
              <w:rPr/>
            </w:rPrChange>
          </w:rPr>
          <w:fldChar w:fldCharType="begin"/>
        </w:r>
        <w:r w:rsidR="00EF3636" w:rsidRPr="00920004">
          <w:rPr>
            <w:rPrChange w:id="10087" w:author="phuong vu" w:date="2018-11-30T22:36:00Z">
              <w:rPr/>
            </w:rPrChange>
          </w:rPr>
          <w:instrText xml:space="preserve"> STYLEREF 1 \s </w:instrText>
        </w:r>
      </w:ins>
      <w:r w:rsidR="00EF3636" w:rsidRPr="00920004">
        <w:rPr>
          <w:rPrChange w:id="10088" w:author="phuong vu" w:date="2018-11-30T22:36:00Z">
            <w:rPr/>
          </w:rPrChange>
        </w:rPr>
        <w:fldChar w:fldCharType="separate"/>
      </w:r>
      <w:r w:rsidR="00B5490C">
        <w:rPr>
          <w:noProof/>
        </w:rPr>
        <w:t>2</w:t>
      </w:r>
      <w:ins w:id="10089" w:author="phuong vu" w:date="2018-11-30T15:13:00Z">
        <w:r w:rsidR="00EF3636" w:rsidRPr="00920004">
          <w:rPr>
            <w:rPrChange w:id="10090" w:author="phuong vu" w:date="2018-11-30T22:36:00Z">
              <w:rPr/>
            </w:rPrChange>
          </w:rPr>
          <w:fldChar w:fldCharType="end"/>
        </w:r>
        <w:r w:rsidR="00EF3636" w:rsidRPr="00920004">
          <w:rPr>
            <w:rPrChange w:id="10091" w:author="phuong vu" w:date="2018-11-30T22:36:00Z">
              <w:rPr/>
            </w:rPrChange>
          </w:rPr>
          <w:t>.</w:t>
        </w:r>
        <w:r w:rsidR="00EF3636" w:rsidRPr="00920004">
          <w:rPr>
            <w:rPrChange w:id="10092" w:author="phuong vu" w:date="2018-11-30T22:36:00Z">
              <w:rPr/>
            </w:rPrChange>
          </w:rPr>
          <w:fldChar w:fldCharType="begin"/>
        </w:r>
        <w:r w:rsidR="00EF3636" w:rsidRPr="00920004">
          <w:rPr>
            <w:rPrChange w:id="10093" w:author="phuong vu" w:date="2018-11-30T22:36:00Z">
              <w:rPr/>
            </w:rPrChange>
          </w:rPr>
          <w:instrText xml:space="preserve"> SEQ Hình \* ARABIC \s 1 </w:instrText>
        </w:r>
      </w:ins>
      <w:r w:rsidR="00EF3636" w:rsidRPr="00920004">
        <w:rPr>
          <w:rPrChange w:id="10094" w:author="phuong vu" w:date="2018-11-30T22:36:00Z">
            <w:rPr/>
          </w:rPrChange>
        </w:rPr>
        <w:fldChar w:fldCharType="separate"/>
      </w:r>
      <w:ins w:id="10095" w:author="phuong vu" w:date="2018-11-30T22:44:00Z">
        <w:r w:rsidR="00B5490C">
          <w:rPr>
            <w:noProof/>
          </w:rPr>
          <w:t>3</w:t>
        </w:r>
      </w:ins>
      <w:ins w:id="10096" w:author="phuong vu" w:date="2018-11-30T15:13:00Z">
        <w:r w:rsidR="00EF3636" w:rsidRPr="00920004">
          <w:rPr>
            <w:rPrChange w:id="10097" w:author="phuong vu" w:date="2018-11-30T22:36:00Z">
              <w:rPr/>
            </w:rPrChange>
          </w:rPr>
          <w:fldChar w:fldCharType="end"/>
        </w:r>
      </w:ins>
      <w:bookmarkEnd w:id="10082"/>
      <w:del w:id="10098" w:author="phuong vu" w:date="2018-11-16T11:28:00Z">
        <w:r w:rsidR="006C103E" w:rsidRPr="00920004" w:rsidDel="00EC5005">
          <w:rPr>
            <w:rPrChange w:id="10099" w:author="phuong vu" w:date="2018-11-30T22:36:00Z">
              <w:rPr/>
            </w:rPrChange>
          </w:rPr>
          <w:fldChar w:fldCharType="begin"/>
        </w:r>
        <w:r w:rsidR="006C103E" w:rsidRPr="00920004" w:rsidDel="00EC5005">
          <w:rPr>
            <w:rPrChange w:id="10100" w:author="phuong vu" w:date="2018-11-30T22:36:00Z">
              <w:rPr/>
            </w:rPrChange>
          </w:rPr>
          <w:delInstrText xml:space="preserve"> STYLEREF 1 \s </w:delInstrText>
        </w:r>
        <w:r w:rsidR="006C103E" w:rsidRPr="00920004" w:rsidDel="00EC5005">
          <w:rPr>
            <w:rPrChange w:id="10101" w:author="phuong vu" w:date="2018-11-30T22:36:00Z">
              <w:rPr>
                <w:i w:val="0"/>
                <w:iCs w:val="0"/>
              </w:rPr>
            </w:rPrChange>
          </w:rPr>
          <w:fldChar w:fldCharType="separate"/>
        </w:r>
        <w:r w:rsidR="006C103E" w:rsidRPr="00920004" w:rsidDel="00EC5005">
          <w:rPr>
            <w:noProof/>
            <w:rPrChange w:id="10102" w:author="phuong vu" w:date="2018-11-30T22:36:00Z">
              <w:rPr>
                <w:noProof/>
              </w:rPr>
            </w:rPrChange>
          </w:rPr>
          <w:delText>2</w:delText>
        </w:r>
        <w:r w:rsidR="006C103E" w:rsidRPr="00920004" w:rsidDel="00EC5005">
          <w:rPr>
            <w:rPrChange w:id="10103" w:author="phuong vu" w:date="2018-11-30T22:36:00Z">
              <w:rPr/>
            </w:rPrChange>
          </w:rPr>
          <w:fldChar w:fldCharType="end"/>
        </w:r>
        <w:r w:rsidR="006C103E" w:rsidRPr="00920004" w:rsidDel="00EC5005">
          <w:rPr>
            <w:rPrChange w:id="10104" w:author="phuong vu" w:date="2018-11-30T22:36:00Z">
              <w:rPr/>
            </w:rPrChange>
          </w:rPr>
          <w:delText>.</w:delText>
        </w:r>
        <w:r w:rsidR="006C103E" w:rsidRPr="00920004" w:rsidDel="00EC5005">
          <w:rPr>
            <w:rPrChange w:id="10105" w:author="phuong vu" w:date="2018-11-30T22:36:00Z">
              <w:rPr/>
            </w:rPrChange>
          </w:rPr>
          <w:fldChar w:fldCharType="begin"/>
        </w:r>
        <w:r w:rsidR="006C103E" w:rsidRPr="00920004" w:rsidDel="00EC5005">
          <w:rPr>
            <w:rPrChange w:id="10106" w:author="phuong vu" w:date="2018-11-30T22:36:00Z">
              <w:rPr/>
            </w:rPrChange>
          </w:rPr>
          <w:delInstrText xml:space="preserve"> SEQ Hình \* ARABIC \s 1 </w:delInstrText>
        </w:r>
        <w:r w:rsidR="006C103E" w:rsidRPr="00920004" w:rsidDel="00EC5005">
          <w:rPr>
            <w:rPrChange w:id="10107" w:author="phuong vu" w:date="2018-11-30T22:36:00Z">
              <w:rPr>
                <w:i w:val="0"/>
                <w:iCs w:val="0"/>
              </w:rPr>
            </w:rPrChange>
          </w:rPr>
          <w:fldChar w:fldCharType="separate"/>
        </w:r>
        <w:r w:rsidR="006C103E" w:rsidRPr="00920004" w:rsidDel="00EC5005">
          <w:rPr>
            <w:noProof/>
            <w:rPrChange w:id="10108" w:author="phuong vu" w:date="2018-11-30T22:36:00Z">
              <w:rPr>
                <w:noProof/>
              </w:rPr>
            </w:rPrChange>
          </w:rPr>
          <w:delText>3</w:delText>
        </w:r>
        <w:r w:rsidR="006C103E" w:rsidRPr="00920004" w:rsidDel="00EC5005">
          <w:rPr>
            <w:rPrChange w:id="10109" w:author="phuong vu" w:date="2018-11-30T22:36:00Z">
              <w:rPr/>
            </w:rPrChange>
          </w:rPr>
          <w:fldChar w:fldCharType="end"/>
        </w:r>
      </w:del>
      <w:r w:rsidRPr="00920004">
        <w:rPr>
          <w:rPrChange w:id="10110" w:author="phuong vu" w:date="2018-11-30T22:36:00Z">
            <w:rPr>
              <w:i w:val="0"/>
              <w:iCs w:val="0"/>
              <w:lang w:val="en-US"/>
            </w:rPr>
          </w:rPrChange>
        </w:rPr>
        <w:t xml:space="preserve"> Ví dụ về gọi một mutation</w:t>
      </w:r>
      <w:bookmarkEnd w:id="10083"/>
    </w:p>
    <w:p w14:paraId="0E4406B2" w14:textId="0D347FD2" w:rsidR="007643F4" w:rsidRPr="00920004" w:rsidRDefault="007643F4" w:rsidP="00A17FA5">
      <w:pPr>
        <w:pStyle w:val="Caption"/>
        <w:rPr>
          <w:lang w:val="da-DK"/>
          <w:rPrChange w:id="10111" w:author="phuong vu" w:date="2018-11-30T22:36:00Z">
            <w:rPr>
              <w:lang w:val="da-DK"/>
            </w:rPr>
          </w:rPrChange>
        </w:rPr>
        <w:pPrChange w:id="10112" w:author="phuong vu" w:date="2018-11-30T22:42:00Z">
          <w:pPr/>
        </w:pPrChange>
      </w:pPr>
    </w:p>
    <w:p w14:paraId="62E7CFC3" w14:textId="5DE7B685" w:rsidR="0036271B" w:rsidRPr="00920004" w:rsidDel="003166DB" w:rsidRDefault="0063452C" w:rsidP="00BD0851">
      <w:pPr>
        <w:spacing w:before="240" w:line="0" w:lineRule="atLeast"/>
        <w:ind w:firstLine="666"/>
        <w:rPr>
          <w:del w:id="10113" w:author="phuong vu" w:date="2018-11-22T13:25:00Z"/>
          <w:b/>
          <w:lang w:val="da-DK"/>
          <w:rPrChange w:id="10114" w:author="phuong vu" w:date="2018-11-30T22:36:00Z">
            <w:rPr>
              <w:del w:id="10115" w:author="phuong vu" w:date="2018-11-22T13:25:00Z"/>
              <w:lang w:val="da-DK"/>
            </w:rPr>
          </w:rPrChange>
        </w:rPr>
        <w:pPrChange w:id="10116" w:author="phuong vu" w:date="2018-11-30T14:16:00Z">
          <w:pPr/>
        </w:pPrChange>
      </w:pPr>
      <w:ins w:id="10117" w:author="phuong vu" w:date="2018-11-30T11:36:00Z">
        <w:r w:rsidRPr="00920004">
          <w:rPr>
            <w:b/>
            <w:rPrChange w:id="10118" w:author="phuong vu" w:date="2018-11-30T22:36:00Z">
              <w:rPr>
                <w:b/>
                <w:lang w:val="da-DK"/>
              </w:rPr>
            </w:rPrChange>
          </w:rPr>
          <w:lastRenderedPageBreak/>
          <w:t>Ứng dụng của GraphQL đối với đề tài:</w:t>
        </w:r>
      </w:ins>
      <w:ins w:id="10119" w:author="phuong vu" w:date="2018-11-30T11:39:00Z">
        <w:r w:rsidR="00001442" w:rsidRPr="00920004">
          <w:rPr>
            <w:rPrChange w:id="10120" w:author="phuong vu" w:date="2018-11-30T22:36:00Z">
              <w:rPr>
                <w:b/>
                <w:lang w:val="da-DK"/>
              </w:rPr>
            </w:rPrChange>
          </w:rPr>
          <w:t xml:space="preserve"> </w:t>
        </w:r>
      </w:ins>
      <w:ins w:id="10121" w:author="phuong vu" w:date="2018-11-30T11:37:00Z">
        <w:r w:rsidRPr="00920004">
          <w:rPr>
            <w:rPrChange w:id="10122" w:author="phuong vu" w:date="2018-11-30T22:36:00Z">
              <w:rPr>
                <w:lang w:val="da-DK"/>
              </w:rPr>
            </w:rPrChange>
          </w:rPr>
          <w:t xml:space="preserve">Kết hợp với Postgraphile và PostgreSQL </w:t>
        </w:r>
      </w:ins>
      <w:ins w:id="10123" w:author="phuong vu" w:date="2018-11-30T11:38:00Z">
        <w:r w:rsidRPr="00920004">
          <w:rPr>
            <w:rPrChange w:id="10124" w:author="phuong vu" w:date="2018-11-30T22:36:00Z">
              <w:rPr>
                <w:lang w:val="da-DK"/>
              </w:rPr>
            </w:rPrChange>
          </w:rPr>
          <w:t xml:space="preserve">tạo nên </w:t>
        </w:r>
      </w:ins>
      <w:ins w:id="10125" w:author="phuong vu" w:date="2018-11-30T13:58:00Z">
        <w:r w:rsidR="00184C15" w:rsidRPr="00920004">
          <w:rPr>
            <w:rPrChange w:id="10126" w:author="phuong vu" w:date="2018-11-30T22:36:00Z">
              <w:rPr>
                <w:lang w:val="da-DK"/>
              </w:rPr>
            </w:rPrChange>
          </w:rPr>
          <w:t>máy chủ</w:t>
        </w:r>
      </w:ins>
      <w:ins w:id="10127" w:author="phuong vu" w:date="2018-11-30T11:38:00Z">
        <w:r w:rsidRPr="00920004">
          <w:rPr>
            <w:rPrChange w:id="10128" w:author="phuong vu" w:date="2018-11-30T22:36:00Z">
              <w:rPr>
                <w:lang w:val="da-DK"/>
              </w:rPr>
            </w:rPrChange>
          </w:rPr>
          <w:t xml:space="preserve"> API nhận xử lí và trả dữ liệu cho </w:t>
        </w:r>
        <w:r w:rsidR="00001442" w:rsidRPr="00920004">
          <w:rPr>
            <w:rPrChange w:id="10129" w:author="phuong vu" w:date="2018-11-30T22:36:00Z">
              <w:rPr>
                <w:lang w:val="da-DK"/>
              </w:rPr>
            </w:rPrChange>
          </w:rPr>
          <w:t>toàn hệ thống</w:t>
        </w:r>
        <w:r w:rsidR="00001442" w:rsidRPr="00920004">
          <w:rPr>
            <w:lang w:val="da-DK"/>
            <w:rPrChange w:id="10130" w:author="phuong vu" w:date="2018-11-30T22:36:00Z">
              <w:rPr>
                <w:lang w:val="da-DK"/>
              </w:rPr>
            </w:rPrChange>
          </w:rPr>
          <w:t>.</w:t>
        </w:r>
      </w:ins>
      <w:del w:id="10131" w:author="phuong vu" w:date="2018-11-30T11:00:00Z">
        <w:r w:rsidR="0036271B" w:rsidRPr="00920004" w:rsidDel="00834740">
          <w:rPr>
            <w:lang w:val="da-DK"/>
            <w:rPrChange w:id="10132" w:author="phuong vu" w:date="2018-11-30T22:36:00Z">
              <w:rPr>
                <w:i/>
                <w:lang w:val="da-DK"/>
              </w:rPr>
            </w:rPrChange>
          </w:rPr>
          <w:delText xml:space="preserve">- Subscription and Realtime Updates: </w:delText>
        </w:r>
        <w:r w:rsidR="0036271B" w:rsidRPr="00920004" w:rsidDel="00834740">
          <w:rPr>
            <w:lang w:val="da-DK"/>
            <w:rPrChange w:id="10133" w:author="phuong vu" w:date="2018-11-30T22:36:00Z">
              <w:rPr>
                <w:lang w:val="da-DK"/>
              </w:rPr>
            </w:rPrChange>
          </w:rPr>
          <w:delText xml:space="preserve">Một yêu cầu quan trọng khác đối với nhiều ứng dụng đó chính là realtime, để có thể kết nối đến máy chủ để có được thông tin về các event ngay lập tức. Trong trường hợp này, GraphQL cung cấp các khái niệm gọi là subscriptions. Khi 1 client subscriptions một event, nó cũng bắt đầu và giữ các kết nối đến server. Bất cứ khi nào sự kiện đó xảy ra, server sẽ đẩy dữ liệu tương ứng đến client. </w:delText>
        </w:r>
      </w:del>
      <w:del w:id="10134" w:author="phuong vu" w:date="2018-11-22T13:25:00Z">
        <w:r w:rsidR="0036271B" w:rsidRPr="00920004" w:rsidDel="003166DB">
          <w:rPr>
            <w:lang w:val="da-DK"/>
            <w:rPrChange w:id="10135" w:author="phuong vu" w:date="2018-11-30T22:36:00Z">
              <w:rPr>
                <w:lang w:val="da-DK"/>
              </w:rPr>
            </w:rPrChange>
          </w:rPr>
          <w:delText>Không giống như Query và Mutation, nó đi theo kiểu như “request-response-cycle”, nó sẽ subscriptions đại diện của luồng dữ liệu được gửi đến client. Subscriptions được viết bằng cách sử dụng cú pháp như Query và Mutation.</w:delText>
        </w:r>
      </w:del>
    </w:p>
    <w:p w14:paraId="4F976B99" w14:textId="77777777" w:rsidR="0036271B" w:rsidRPr="00920004" w:rsidRDefault="0036271B" w:rsidP="00BD0851">
      <w:pPr>
        <w:spacing w:before="240" w:line="0" w:lineRule="atLeast"/>
        <w:ind w:firstLine="666"/>
        <w:rPr>
          <w:lang w:val="da-DK"/>
          <w:rPrChange w:id="10136" w:author="phuong vu" w:date="2018-11-30T22:36:00Z">
            <w:rPr>
              <w:lang w:val="da-DK"/>
            </w:rPr>
          </w:rPrChange>
        </w:rPr>
        <w:pPrChange w:id="10137" w:author="phuong vu" w:date="2018-11-30T14:16:00Z">
          <w:pPr/>
        </w:pPrChange>
      </w:pPr>
    </w:p>
    <w:p w14:paraId="6AA92B70" w14:textId="78395C13" w:rsidR="00997C30" w:rsidRPr="00920004" w:rsidRDefault="00997C30" w:rsidP="00BD0851">
      <w:pPr>
        <w:pStyle w:val="Heading2"/>
        <w:spacing w:before="240" w:line="0" w:lineRule="atLeast"/>
        <w:rPr>
          <w:rFonts w:cstheme="majorHAnsi"/>
          <w:vertAlign w:val="superscript"/>
          <w:lang w:val="da-DK"/>
          <w:rPrChange w:id="10138" w:author="phuong vu" w:date="2018-11-30T22:36:00Z">
            <w:rPr>
              <w:vertAlign w:val="superscript"/>
              <w:lang w:val="da-DK"/>
            </w:rPr>
          </w:rPrChange>
        </w:rPr>
        <w:pPrChange w:id="10139" w:author="phuong vu" w:date="2018-11-30T14:16:00Z">
          <w:pPr>
            <w:pStyle w:val="Heading2"/>
          </w:pPr>
        </w:pPrChange>
      </w:pPr>
      <w:bookmarkStart w:id="10140" w:name="_Toc484566613"/>
      <w:del w:id="10141" w:author="phuong vu" w:date="2018-11-30T09:37:00Z">
        <w:r w:rsidRPr="00920004" w:rsidDel="00D33C95">
          <w:rPr>
            <w:rFonts w:cstheme="majorHAnsi"/>
            <w:lang w:val="da-DK"/>
            <w:rPrChange w:id="10142" w:author="phuong vu" w:date="2018-11-30T22:36:00Z">
              <w:rPr>
                <w:rFonts w:cstheme="majorHAnsi"/>
                <w:lang w:val="da-DK"/>
              </w:rPr>
            </w:rPrChange>
          </w:rPr>
          <w:delText>Tìm hiể</w:delText>
        </w:r>
        <w:r w:rsidRPr="00920004" w:rsidDel="00D33C95">
          <w:rPr>
            <w:rFonts w:cstheme="majorHAnsi"/>
            <w:lang w:val="da-DK"/>
            <w:rPrChange w:id="10143" w:author="phuong vu" w:date="2018-11-30T22:36:00Z">
              <w:rPr>
                <w:lang w:val="da-DK"/>
              </w:rPr>
            </w:rPrChange>
          </w:rPr>
          <w:delText xml:space="preserve">u về </w:delText>
        </w:r>
      </w:del>
      <w:bookmarkStart w:id="10144" w:name="_Toc531380673"/>
      <w:bookmarkEnd w:id="10140"/>
      <w:r w:rsidR="0036271B" w:rsidRPr="00920004">
        <w:rPr>
          <w:rFonts w:cstheme="majorHAnsi"/>
          <w:lang w:val="da-DK"/>
          <w:rPrChange w:id="10145" w:author="phuong vu" w:date="2018-11-30T22:36:00Z">
            <w:rPr>
              <w:lang w:val="da-DK"/>
            </w:rPr>
          </w:rPrChange>
        </w:rPr>
        <w:t>Postgraphile</w:t>
      </w:r>
      <w:r w:rsidR="00653696" w:rsidRPr="00920004">
        <w:rPr>
          <w:rFonts w:cstheme="majorHAnsi"/>
          <w:lang w:val="da-DK"/>
          <w:rPrChange w:id="10146" w:author="phuong vu" w:date="2018-11-30T22:36:00Z">
            <w:rPr>
              <w:lang w:val="da-DK"/>
            </w:rPr>
          </w:rPrChange>
        </w:rPr>
        <w:t xml:space="preserve"> </w:t>
      </w:r>
      <w:r w:rsidR="0036271B" w:rsidRPr="00920004">
        <w:rPr>
          <w:rFonts w:cstheme="majorHAnsi"/>
          <w:vertAlign w:val="superscript"/>
          <w:lang w:val="da-DK"/>
          <w:rPrChange w:id="10147" w:author="phuong vu" w:date="2018-11-30T22:36:00Z">
            <w:rPr>
              <w:vertAlign w:val="superscript"/>
              <w:lang w:val="da-DK"/>
            </w:rPr>
          </w:rPrChange>
        </w:rPr>
        <w:t>[</w:t>
      </w:r>
      <w:r w:rsidR="00530384" w:rsidRPr="00920004">
        <w:rPr>
          <w:rFonts w:cstheme="majorHAnsi"/>
          <w:vertAlign w:val="superscript"/>
          <w:lang w:val="da-DK"/>
          <w:rPrChange w:id="10148" w:author="phuong vu" w:date="2018-11-30T22:36:00Z">
            <w:rPr>
              <w:vertAlign w:val="superscript"/>
              <w:lang w:val="da-DK"/>
            </w:rPr>
          </w:rPrChange>
        </w:rPr>
        <w:t>3</w:t>
      </w:r>
      <w:r w:rsidR="0036271B" w:rsidRPr="00920004">
        <w:rPr>
          <w:rFonts w:cstheme="majorHAnsi"/>
          <w:vertAlign w:val="superscript"/>
          <w:lang w:val="da-DK"/>
          <w:rPrChange w:id="10149" w:author="phuong vu" w:date="2018-11-30T22:36:00Z">
            <w:rPr>
              <w:vertAlign w:val="superscript"/>
              <w:lang w:val="da-DK"/>
            </w:rPr>
          </w:rPrChange>
        </w:rPr>
        <w:t>]</w:t>
      </w:r>
      <w:r w:rsidR="00653696" w:rsidRPr="00920004">
        <w:rPr>
          <w:rFonts w:cstheme="majorHAnsi"/>
          <w:vertAlign w:val="superscript"/>
          <w:lang w:val="da-DK"/>
          <w:rPrChange w:id="10150" w:author="phuong vu" w:date="2018-11-30T22:36:00Z">
            <w:rPr>
              <w:vertAlign w:val="superscript"/>
              <w:lang w:val="da-DK"/>
            </w:rPr>
          </w:rPrChange>
        </w:rPr>
        <w:t>[4]</w:t>
      </w:r>
      <w:bookmarkEnd w:id="10144"/>
    </w:p>
    <w:p w14:paraId="31833E15" w14:textId="488E790C" w:rsidR="00DE5517" w:rsidRPr="00920004" w:rsidDel="0063452C" w:rsidRDefault="00DE5517" w:rsidP="00BD0851">
      <w:pPr>
        <w:spacing w:before="240" w:line="0" w:lineRule="atLeast"/>
        <w:ind w:firstLine="720"/>
        <w:rPr>
          <w:del w:id="10151" w:author="phuong vu" w:date="2018-11-30T11:33:00Z"/>
          <w:b/>
          <w:lang w:val="en-US"/>
          <w:rPrChange w:id="10152" w:author="phuong vu" w:date="2018-11-30T22:36:00Z">
            <w:rPr>
              <w:del w:id="10153" w:author="phuong vu" w:date="2018-11-30T11:33:00Z"/>
              <w:b/>
              <w:lang w:val="en-US"/>
            </w:rPr>
          </w:rPrChange>
        </w:rPr>
        <w:pPrChange w:id="10154" w:author="phuong vu" w:date="2018-11-30T14:16:00Z">
          <w:pPr>
            <w:spacing w:line="360" w:lineRule="auto"/>
          </w:pPr>
        </w:pPrChange>
      </w:pPr>
      <w:del w:id="10155" w:author="phuong vu" w:date="2018-11-30T11:33:00Z">
        <w:r w:rsidRPr="00920004" w:rsidDel="0063452C">
          <w:rPr>
            <w:b/>
            <w:lang w:val="en-US"/>
            <w:rPrChange w:id="10156" w:author="phuong vu" w:date="2018-11-30T22:36:00Z">
              <w:rPr>
                <w:b/>
                <w:lang w:val="en-US"/>
              </w:rPr>
            </w:rPrChange>
          </w:rPr>
          <w:delText>Giới thiệu:</w:delText>
        </w:r>
      </w:del>
    </w:p>
    <w:p w14:paraId="122184EB" w14:textId="6E9DA5D8" w:rsidR="0036271B" w:rsidRPr="00920004" w:rsidRDefault="00530384" w:rsidP="00D72BF9">
      <w:pPr>
        <w:rPr>
          <w:lang w:val="da-DK"/>
          <w:rPrChange w:id="10157" w:author="phuong vu" w:date="2018-11-30T22:36:00Z">
            <w:rPr>
              <w:lang w:val="da-DK"/>
            </w:rPr>
          </w:rPrChange>
        </w:rPr>
        <w:pPrChange w:id="10158" w:author="phuong vu" w:date="2018-11-30T22:17:00Z">
          <w:pPr/>
        </w:pPrChange>
      </w:pPr>
      <w:r w:rsidRPr="00920004">
        <w:rPr>
          <w:lang w:val="da-DK"/>
          <w:rPrChange w:id="10159" w:author="phuong vu" w:date="2018-11-30T22:36:00Z">
            <w:rPr>
              <w:lang w:val="da-DK"/>
            </w:rPr>
          </w:rPrChange>
        </w:rPr>
        <w:tab/>
        <w:t xml:space="preserve">Postgraphile được xem như thành phần để kết nối giữa GraphQL và </w:t>
      </w:r>
      <w:r w:rsidR="00653696" w:rsidRPr="00920004">
        <w:rPr>
          <w:lang w:val="da-DK"/>
          <w:rPrChange w:id="10160" w:author="phuong vu" w:date="2018-11-30T22:36:00Z">
            <w:rPr>
              <w:lang w:val="da-DK"/>
            </w:rPr>
          </w:rPrChange>
        </w:rPr>
        <w:t>PostgreSQL</w:t>
      </w:r>
      <w:r w:rsidRPr="00920004">
        <w:rPr>
          <w:lang w:val="da-DK"/>
          <w:rPrChange w:id="10161" w:author="phuong vu" w:date="2018-11-30T22:36:00Z">
            <w:rPr>
              <w:lang w:val="da-DK"/>
            </w:rPr>
          </w:rPrChange>
        </w:rPr>
        <w:t xml:space="preserve"> lại với nhau. Postgraphile phân tích và trả </w:t>
      </w:r>
      <w:del w:id="10162" w:author="phuong vu" w:date="2018-11-30T13:55:00Z">
        <w:r w:rsidRPr="00920004" w:rsidDel="00184C15">
          <w:rPr>
            <w:lang w:val="da-DK"/>
            <w:rPrChange w:id="10163" w:author="phuong vu" w:date="2018-11-30T22:36:00Z">
              <w:rPr>
                <w:lang w:val="da-DK"/>
              </w:rPr>
            </w:rPrChange>
          </w:rPr>
          <w:delText>chó</w:delText>
        </w:r>
      </w:del>
      <w:ins w:id="10164" w:author="phuong vu" w:date="2018-11-30T13:55:00Z">
        <w:r w:rsidR="00184C15" w:rsidRPr="00920004">
          <w:rPr>
            <w:lang w:val="da-DK"/>
            <w:rPrChange w:id="10165" w:author="phuong vu" w:date="2018-11-30T22:36:00Z">
              <w:rPr>
                <w:lang w:val="da-DK"/>
              </w:rPr>
            </w:rPrChange>
          </w:rPr>
          <w:t>cho</w:t>
        </w:r>
      </w:ins>
      <w:r w:rsidRPr="00920004">
        <w:rPr>
          <w:lang w:val="da-DK"/>
          <w:rPrChange w:id="10166" w:author="phuong vu" w:date="2018-11-30T22:36:00Z">
            <w:rPr>
              <w:lang w:val="da-DK"/>
            </w:rPr>
          </w:rPrChange>
        </w:rPr>
        <w:t xml:space="preserve"> GraphQL những thông tin về cơ sở dữ liệu. Trong quá tr</w:t>
      </w:r>
      <w:ins w:id="10167" w:author="phuong vu" w:date="2018-11-30T11:45:00Z">
        <w:r w:rsidR="00001442" w:rsidRPr="00920004">
          <w:rPr>
            <w:lang w:val="da-DK"/>
            <w:rPrChange w:id="10168" w:author="phuong vu" w:date="2018-11-30T22:36:00Z">
              <w:rPr>
                <w:lang w:val="da-DK"/>
              </w:rPr>
            </w:rPrChange>
          </w:rPr>
          <w:t>ì</w:t>
        </w:r>
      </w:ins>
      <w:del w:id="10169" w:author="phuong vu" w:date="2018-11-30T11:45:00Z">
        <w:r w:rsidRPr="00920004" w:rsidDel="00001442">
          <w:rPr>
            <w:lang w:val="da-DK"/>
            <w:rPrChange w:id="10170" w:author="phuong vu" w:date="2018-11-30T22:36:00Z">
              <w:rPr>
                <w:lang w:val="da-DK"/>
              </w:rPr>
            </w:rPrChange>
          </w:rPr>
          <w:delText>i</w:delText>
        </w:r>
      </w:del>
      <w:r w:rsidRPr="00920004">
        <w:rPr>
          <w:lang w:val="da-DK"/>
          <w:rPrChange w:id="10171" w:author="phuong vu" w:date="2018-11-30T22:36:00Z">
            <w:rPr>
              <w:lang w:val="da-DK"/>
            </w:rPr>
          </w:rPrChange>
        </w:rPr>
        <w:t>nh phát triển, Postgraphile hỗ trợ kiểm tra cở sở dữ liệu thay đổi và cập nhật như thế nào sau mỗi lần gọi API bằng GraphQL.</w:t>
      </w:r>
    </w:p>
    <w:p w14:paraId="2E756C1F" w14:textId="69265DC2" w:rsidR="00DE5517" w:rsidRPr="00920004" w:rsidRDefault="00DE5517" w:rsidP="00BD0851">
      <w:pPr>
        <w:spacing w:before="240" w:line="0" w:lineRule="atLeast"/>
        <w:ind w:firstLine="720"/>
        <w:rPr>
          <w:b/>
          <w:lang w:val="da-DK"/>
          <w:rPrChange w:id="10172" w:author="phuong vu" w:date="2018-11-30T22:36:00Z">
            <w:rPr>
              <w:b/>
              <w:lang w:val="da-DK"/>
            </w:rPr>
          </w:rPrChange>
        </w:rPr>
        <w:pPrChange w:id="10173" w:author="phuong vu" w:date="2018-11-30T14:16:00Z">
          <w:pPr>
            <w:spacing w:line="360" w:lineRule="auto"/>
          </w:pPr>
        </w:pPrChange>
      </w:pPr>
      <w:r w:rsidRPr="00920004">
        <w:rPr>
          <w:b/>
          <w:lang w:val="da-DK"/>
          <w:rPrChange w:id="10174" w:author="phuong vu" w:date="2018-11-30T22:36:00Z">
            <w:rPr>
              <w:b/>
              <w:lang w:val="da-DK"/>
            </w:rPr>
          </w:rPrChange>
        </w:rPr>
        <w:t>Đặc điểm</w:t>
      </w:r>
      <w:ins w:id="10175" w:author="phuong vu" w:date="2018-11-30T11:41:00Z">
        <w:r w:rsidR="00001442" w:rsidRPr="00920004">
          <w:rPr>
            <w:b/>
            <w:lang w:val="da-DK"/>
            <w:rPrChange w:id="10176" w:author="phuong vu" w:date="2018-11-30T22:36:00Z">
              <w:rPr>
                <w:b/>
                <w:lang w:val="da-DK"/>
              </w:rPr>
            </w:rPrChange>
          </w:rPr>
          <w:t xml:space="preserve"> của Postgraphile</w:t>
        </w:r>
      </w:ins>
      <w:r w:rsidRPr="00920004">
        <w:rPr>
          <w:b/>
          <w:lang w:val="da-DK"/>
          <w:rPrChange w:id="10177" w:author="phuong vu" w:date="2018-11-30T22:36:00Z">
            <w:rPr>
              <w:b/>
              <w:lang w:val="da-DK"/>
            </w:rPr>
          </w:rPrChange>
        </w:rPr>
        <w:t>:</w:t>
      </w:r>
    </w:p>
    <w:p w14:paraId="7EB52DAD" w14:textId="57DC8AD6" w:rsidR="00B76C47" w:rsidRPr="00920004" w:rsidRDefault="00DE5517" w:rsidP="00D72BF9">
      <w:pPr>
        <w:rPr>
          <w:lang w:val="da-DK"/>
          <w:rPrChange w:id="10178" w:author="phuong vu" w:date="2018-11-30T22:36:00Z">
            <w:rPr>
              <w:lang w:val="en-US"/>
            </w:rPr>
          </w:rPrChange>
        </w:rPr>
        <w:pPrChange w:id="10179" w:author="phuong vu" w:date="2018-11-30T22:17:00Z">
          <w:pPr/>
        </w:pPrChange>
      </w:pPr>
      <w:r w:rsidRPr="00920004">
        <w:rPr>
          <w:lang w:val="da-DK"/>
          <w:rPrChange w:id="10180" w:author="phuong vu" w:date="2018-11-30T22:36:00Z">
            <w:rPr>
              <w:lang w:val="da-DK"/>
            </w:rPr>
          </w:rPrChange>
        </w:rPr>
        <w:tab/>
        <w:t xml:space="preserve">- </w:t>
      </w:r>
      <w:del w:id="10181" w:author="phuong vu" w:date="2018-11-30T11:44:00Z">
        <w:r w:rsidRPr="00920004" w:rsidDel="00001442">
          <w:rPr>
            <w:lang w:val="da-DK"/>
            <w:rPrChange w:id="10182" w:author="phuong vu" w:date="2018-11-30T22:36:00Z">
              <w:rPr>
                <w:i/>
                <w:lang w:val="da-DK"/>
              </w:rPr>
            </w:rPrChange>
          </w:rPr>
          <w:delText>User and Session Management</w:delText>
        </w:r>
      </w:del>
      <w:ins w:id="10183" w:author="phuong vu" w:date="2018-11-30T11:44:00Z">
        <w:r w:rsidR="00001442" w:rsidRPr="00920004">
          <w:rPr>
            <w:lang w:val="da-DK"/>
            <w:rPrChange w:id="10184" w:author="phuong vu" w:date="2018-11-30T22:36:00Z">
              <w:rPr>
                <w:i/>
                <w:lang w:val="da-DK"/>
              </w:rPr>
            </w:rPrChange>
          </w:rPr>
          <w:t>Quản lí người dùng và phiên làm việc</w:t>
        </w:r>
      </w:ins>
      <w:r w:rsidRPr="00920004">
        <w:rPr>
          <w:lang w:val="da-DK"/>
          <w:rPrChange w:id="10185" w:author="phuong vu" w:date="2018-11-30T22:36:00Z">
            <w:rPr>
              <w:i/>
              <w:lang w:val="da-DK"/>
            </w:rPr>
          </w:rPrChange>
        </w:rPr>
        <w:t xml:space="preserve">: </w:t>
      </w:r>
      <w:r w:rsidR="00982AE8" w:rsidRPr="00920004">
        <w:rPr>
          <w:lang w:val="da-DK"/>
          <w:rPrChange w:id="10186" w:author="phuong vu" w:date="2018-11-30T22:36:00Z">
            <w:rPr>
              <w:lang w:val="en-US"/>
            </w:rPr>
          </w:rPrChange>
        </w:rPr>
        <w:t>Postgrahile cung cấp một phương pháp quản lí Session một cách linh hoạt là JWT (JSON Web Tokens). Postgraphile chỉ cần một Sercet Key (mã bí mật) và một kiểu dữ liệu trả về, Postgrahile sẽ mã hóa nội d</w:t>
      </w:r>
      <w:ins w:id="10187" w:author="phuong vu" w:date="2018-11-30T11:45:00Z">
        <w:r w:rsidR="00001442" w:rsidRPr="00920004">
          <w:rPr>
            <w:lang w:val="da-DK"/>
            <w:rPrChange w:id="10188" w:author="phuong vu" w:date="2018-11-30T22:36:00Z">
              <w:rPr>
                <w:lang w:val="da-DK"/>
              </w:rPr>
            </w:rPrChange>
          </w:rPr>
          <w:t>u</w:t>
        </w:r>
      </w:ins>
      <w:del w:id="10189" w:author="phuong vu" w:date="2018-11-30T11:45:00Z">
        <w:r w:rsidR="00982AE8" w:rsidRPr="00920004" w:rsidDel="00001442">
          <w:rPr>
            <w:lang w:val="da-DK"/>
            <w:rPrChange w:id="10190" w:author="phuong vu" w:date="2018-11-30T22:36:00Z">
              <w:rPr>
                <w:lang w:val="en-US"/>
              </w:rPr>
            </w:rPrChange>
          </w:rPr>
          <w:delText>ụ</w:delText>
        </w:r>
      </w:del>
      <w:r w:rsidR="00982AE8" w:rsidRPr="00920004">
        <w:rPr>
          <w:lang w:val="da-DK"/>
          <w:rPrChange w:id="10191" w:author="phuong vu" w:date="2018-11-30T22:36:00Z">
            <w:rPr>
              <w:lang w:val="en-US"/>
            </w:rPr>
          </w:rPrChange>
        </w:rPr>
        <w:t xml:space="preserve">ng như một JWT token và đánh dấu nó. </w:t>
      </w:r>
    </w:p>
    <w:p w14:paraId="3301E596" w14:textId="30F03539" w:rsidR="00DE28CF" w:rsidRPr="00920004" w:rsidRDefault="00DE28CF" w:rsidP="00D72BF9">
      <w:pPr>
        <w:rPr>
          <w:lang w:val="da-DK"/>
          <w:rPrChange w:id="10192" w:author="phuong vu" w:date="2018-11-30T22:36:00Z">
            <w:rPr>
              <w:lang w:val="en-US"/>
            </w:rPr>
          </w:rPrChange>
        </w:rPr>
        <w:pPrChange w:id="10193" w:author="phuong vu" w:date="2018-11-30T22:17:00Z">
          <w:pPr/>
        </w:pPrChange>
      </w:pPr>
      <w:r w:rsidRPr="00920004">
        <w:rPr>
          <w:lang w:val="da-DK"/>
          <w:rPrChange w:id="10194" w:author="phuong vu" w:date="2018-11-30T22:36:00Z">
            <w:rPr>
              <w:lang w:val="en-US"/>
            </w:rPr>
          </w:rPrChange>
        </w:rPr>
        <w:tab/>
        <w:t>-</w:t>
      </w:r>
      <w:r w:rsidR="000A2D29" w:rsidRPr="00920004">
        <w:rPr>
          <w:lang w:val="da-DK"/>
          <w:rPrChange w:id="10195" w:author="phuong vu" w:date="2018-11-30T22:36:00Z">
            <w:rPr>
              <w:lang w:val="en-US"/>
            </w:rPr>
          </w:rPrChange>
        </w:rPr>
        <w:t xml:space="preserve"> </w:t>
      </w:r>
      <w:r w:rsidR="000A2D29" w:rsidRPr="00920004">
        <w:rPr>
          <w:lang w:val="da-DK"/>
          <w:rPrChange w:id="10196" w:author="phuong vu" w:date="2018-11-30T22:36:00Z">
            <w:rPr>
              <w:i/>
              <w:lang w:val="en-US"/>
            </w:rPr>
          </w:rPrChange>
        </w:rPr>
        <w:t xml:space="preserve">Hiệu năng, kết nối hiệu quả: </w:t>
      </w:r>
      <w:r w:rsidR="000A2D29" w:rsidRPr="00920004">
        <w:rPr>
          <w:lang w:val="da-DK"/>
          <w:rPrChange w:id="10197" w:author="phuong vu" w:date="2018-11-30T22:36:00Z">
            <w:rPr>
              <w:lang w:val="en-US"/>
            </w:rPr>
          </w:rPrChange>
        </w:rPr>
        <w:t xml:space="preserve">Postgraphile cung cấp một hiệu năng truy xuất nhanh </w:t>
      </w:r>
      <w:del w:id="10198" w:author="phuong vu" w:date="2018-11-30T13:55:00Z">
        <w:r w:rsidR="000A2D29" w:rsidRPr="00920004" w:rsidDel="00184C15">
          <w:rPr>
            <w:lang w:val="da-DK"/>
            <w:rPrChange w:id="10199" w:author="phuong vu" w:date="2018-11-30T22:36:00Z">
              <w:rPr>
                <w:lang w:val="en-US"/>
              </w:rPr>
            </w:rPrChange>
          </w:rPr>
          <w:delText>chó</w:delText>
        </w:r>
      </w:del>
      <w:ins w:id="10200" w:author="phuong vu" w:date="2018-11-30T13:55:00Z">
        <w:r w:rsidR="00184C15" w:rsidRPr="00920004">
          <w:rPr>
            <w:lang w:val="da-DK"/>
            <w:rPrChange w:id="10201" w:author="phuong vu" w:date="2018-11-30T22:36:00Z">
              <w:rPr>
                <w:lang w:val="da-DK"/>
              </w:rPr>
            </w:rPrChange>
          </w:rPr>
          <w:t>cho</w:t>
        </w:r>
      </w:ins>
      <w:r w:rsidR="000A2D29" w:rsidRPr="00920004">
        <w:rPr>
          <w:lang w:val="da-DK"/>
          <w:rPrChange w:id="10202" w:author="phuong vu" w:date="2018-11-30T22:36:00Z">
            <w:rPr>
              <w:lang w:val="en-US"/>
            </w:rPr>
          </w:rPrChange>
        </w:rPr>
        <w:t xml:space="preserve">ng, không gặp tình trạng N+1 query. Bên cạnh đó, nó còn hỗ trợ người sử dụng </w:t>
      </w:r>
    </w:p>
    <w:p w14:paraId="3CF8A093" w14:textId="1C5F6C1A" w:rsidR="000A2D29" w:rsidRPr="00920004" w:rsidRDefault="000A2D29" w:rsidP="00D72BF9">
      <w:pPr>
        <w:rPr>
          <w:lang w:val="da-DK"/>
          <w:rPrChange w:id="10203" w:author="phuong vu" w:date="2018-11-30T22:36:00Z">
            <w:rPr>
              <w:lang w:val="en-US"/>
            </w:rPr>
          </w:rPrChange>
        </w:rPr>
        <w:pPrChange w:id="10204" w:author="phuong vu" w:date="2018-11-30T22:17:00Z">
          <w:pPr/>
        </w:pPrChange>
      </w:pPr>
      <w:r w:rsidRPr="00920004">
        <w:rPr>
          <w:lang w:val="da-DK"/>
          <w:rPrChange w:id="10205" w:author="phuong vu" w:date="2018-11-30T22:36:00Z">
            <w:rPr>
              <w:lang w:val="en-US"/>
            </w:rPr>
          </w:rPrChange>
        </w:rPr>
        <w:tab/>
        <w:t xml:space="preserve">- </w:t>
      </w:r>
      <w:r w:rsidRPr="00920004">
        <w:rPr>
          <w:lang w:val="da-DK"/>
          <w:rPrChange w:id="10206" w:author="phuong vu" w:date="2018-11-30T22:36:00Z">
            <w:rPr>
              <w:i/>
              <w:lang w:val="en-US"/>
            </w:rPr>
          </w:rPrChange>
        </w:rPr>
        <w:t xml:space="preserve">Tự động tìm và tạo các quan hệ dựa trên cơ sở dữ liệu: </w:t>
      </w:r>
      <w:r w:rsidR="003C5421" w:rsidRPr="00920004">
        <w:rPr>
          <w:lang w:val="da-DK"/>
          <w:rPrChange w:id="10207" w:author="phuong vu" w:date="2018-11-30T22:36:00Z">
            <w:rPr>
              <w:lang w:val="en-US"/>
            </w:rPr>
          </w:rPrChange>
        </w:rPr>
        <w:t>Postgraphile dựa trên các khóa ngoại tồn tại trong cở sở dữ liệu để sinh các liên kết khi truy xuất dữ liệu.</w:t>
      </w:r>
    </w:p>
    <w:p w14:paraId="13C2D958" w14:textId="2AAD4CF3" w:rsidR="003C5421" w:rsidRPr="00920004" w:rsidRDefault="003C5421" w:rsidP="00D72BF9">
      <w:pPr>
        <w:rPr>
          <w:lang w:val="da-DK"/>
          <w:rPrChange w:id="10208" w:author="phuong vu" w:date="2018-11-30T22:36:00Z">
            <w:rPr>
              <w:lang w:val="en-US"/>
            </w:rPr>
          </w:rPrChange>
        </w:rPr>
        <w:pPrChange w:id="10209" w:author="phuong vu" w:date="2018-11-30T22:17:00Z">
          <w:pPr/>
        </w:pPrChange>
      </w:pPr>
      <w:r w:rsidRPr="00920004">
        <w:rPr>
          <w:lang w:val="da-DK"/>
          <w:rPrChange w:id="10210" w:author="phuong vu" w:date="2018-11-30T22:36:00Z">
            <w:rPr>
              <w:i/>
              <w:lang w:val="en-US"/>
            </w:rPr>
          </w:rPrChange>
        </w:rPr>
        <w:tab/>
        <w:t>- Tạo các tùy biến Query và Mutations:</w:t>
      </w:r>
      <w:r w:rsidRPr="00920004">
        <w:rPr>
          <w:lang w:val="da-DK"/>
          <w:rPrChange w:id="10211" w:author="phuong vu" w:date="2018-11-30T22:36:00Z">
            <w:rPr>
              <w:lang w:val="en-US"/>
            </w:rPr>
          </w:rPrChange>
        </w:rPr>
        <w:t xml:space="preserve"> </w:t>
      </w:r>
      <w:ins w:id="10212" w:author="phuong vu" w:date="2018-11-30T11:45:00Z">
        <w:r w:rsidR="00001442" w:rsidRPr="00920004">
          <w:rPr>
            <w:lang w:val="da-DK"/>
            <w:rPrChange w:id="10213" w:author="phuong vu" w:date="2018-11-30T22:36:00Z">
              <w:rPr>
                <w:lang w:val="da-DK"/>
              </w:rPr>
            </w:rPrChange>
          </w:rPr>
          <w:t xml:space="preserve">Postgraphile hỗ trợ </w:t>
        </w:r>
      </w:ins>
      <w:del w:id="10214" w:author="phuong vu" w:date="2018-11-30T11:45:00Z">
        <w:r w:rsidRPr="00920004" w:rsidDel="00001442">
          <w:rPr>
            <w:lang w:val="da-DK"/>
            <w:rPrChange w:id="10215" w:author="phuong vu" w:date="2018-11-30T22:36:00Z">
              <w:rPr>
                <w:lang w:val="en-US"/>
              </w:rPr>
            </w:rPrChange>
          </w:rPr>
          <w:delText xml:space="preserve">Ta có dễ dàng </w:delText>
        </w:r>
      </w:del>
      <w:r w:rsidRPr="00920004">
        <w:rPr>
          <w:lang w:val="da-DK"/>
          <w:rPrChange w:id="10216" w:author="phuong vu" w:date="2018-11-30T22:36:00Z">
            <w:rPr>
              <w:lang w:val="en-US"/>
            </w:rPr>
          </w:rPrChange>
        </w:rPr>
        <w:t>tạo các query cũng như mutation thông qua việc tạo các function hay procedure trong cơ sở dữ liệu</w:t>
      </w:r>
      <w:r w:rsidR="00653696" w:rsidRPr="00920004">
        <w:rPr>
          <w:lang w:val="da-DK"/>
          <w:rPrChange w:id="10217" w:author="phuong vu" w:date="2018-11-30T22:36:00Z">
            <w:rPr>
              <w:lang w:val="en-US"/>
            </w:rPr>
          </w:rPrChange>
        </w:rPr>
        <w:t>.</w:t>
      </w:r>
    </w:p>
    <w:p w14:paraId="00E80F02" w14:textId="3B3B8B69" w:rsidR="00997C30" w:rsidRPr="00920004" w:rsidRDefault="00653696" w:rsidP="00BD0851">
      <w:pPr>
        <w:pStyle w:val="Heading2"/>
        <w:spacing w:before="240" w:line="0" w:lineRule="atLeast"/>
        <w:rPr>
          <w:rFonts w:cstheme="majorHAnsi"/>
          <w:vertAlign w:val="superscript"/>
          <w:rPrChange w:id="10218" w:author="phuong vu" w:date="2018-11-30T22:36:00Z">
            <w:rPr>
              <w:vertAlign w:val="superscript"/>
            </w:rPr>
          </w:rPrChange>
        </w:rPr>
        <w:pPrChange w:id="10219" w:author="phuong vu" w:date="2018-11-30T14:16:00Z">
          <w:pPr>
            <w:pStyle w:val="Heading2"/>
          </w:pPr>
        </w:pPrChange>
      </w:pPr>
      <w:del w:id="10220" w:author="phuong vu" w:date="2018-11-30T09:37:00Z">
        <w:r w:rsidRPr="00920004" w:rsidDel="00D33C95">
          <w:rPr>
            <w:rFonts w:cstheme="majorHAnsi"/>
            <w:rPrChange w:id="10221" w:author="phuong vu" w:date="2018-11-30T22:36:00Z">
              <w:rPr>
                <w:rFonts w:cstheme="majorHAnsi"/>
              </w:rPr>
            </w:rPrChange>
          </w:rPr>
          <w:delText>Tìm hiểu v</w:delText>
        </w:r>
        <w:r w:rsidRPr="00920004" w:rsidDel="00D33C95">
          <w:rPr>
            <w:rFonts w:cstheme="majorHAnsi"/>
            <w:rPrChange w:id="10222" w:author="phuong vu" w:date="2018-11-30T22:36:00Z">
              <w:rPr/>
            </w:rPrChange>
          </w:rPr>
          <w:delText xml:space="preserve">ề </w:delText>
        </w:r>
      </w:del>
      <w:bookmarkStart w:id="10223" w:name="_Toc531380674"/>
      <w:r w:rsidRPr="00920004">
        <w:rPr>
          <w:rFonts w:cstheme="majorHAnsi"/>
          <w:rPrChange w:id="10224" w:author="phuong vu" w:date="2018-11-30T22:36:00Z">
            <w:rPr/>
          </w:rPrChange>
        </w:rPr>
        <w:t xml:space="preserve">PostgreSQL </w:t>
      </w:r>
      <w:r w:rsidRPr="00920004">
        <w:rPr>
          <w:rFonts w:cstheme="majorHAnsi"/>
          <w:vertAlign w:val="superscript"/>
          <w:rPrChange w:id="10225" w:author="phuong vu" w:date="2018-11-30T22:36:00Z">
            <w:rPr>
              <w:vertAlign w:val="superscript"/>
            </w:rPr>
          </w:rPrChange>
        </w:rPr>
        <w:t>[5]</w:t>
      </w:r>
      <w:bookmarkEnd w:id="10223"/>
    </w:p>
    <w:p w14:paraId="701FFFC7" w14:textId="3B25990C" w:rsidR="00653696" w:rsidRPr="00920004" w:rsidDel="007A3E6A" w:rsidRDefault="00653696" w:rsidP="00D72BF9">
      <w:pPr>
        <w:ind w:left="90" w:firstLine="572"/>
        <w:rPr>
          <w:del w:id="10226" w:author="phuong vu" w:date="2018-11-30T11:55:00Z"/>
          <w:lang w:val="en-US"/>
          <w:rPrChange w:id="10227" w:author="phuong vu" w:date="2018-11-30T22:36:00Z">
            <w:rPr>
              <w:del w:id="10228" w:author="phuong vu" w:date="2018-11-30T11:55:00Z"/>
              <w:lang w:val="en-US"/>
            </w:rPr>
          </w:rPrChange>
        </w:rPr>
        <w:pPrChange w:id="10229" w:author="phuong vu" w:date="2018-11-30T22:16:00Z">
          <w:pPr>
            <w:spacing w:line="360" w:lineRule="auto"/>
          </w:pPr>
        </w:pPrChange>
      </w:pPr>
      <w:bookmarkStart w:id="10230" w:name="_Toc484566616"/>
      <w:del w:id="10231" w:author="phuong vu" w:date="2018-11-30T11:55:00Z">
        <w:r w:rsidRPr="00920004" w:rsidDel="007A3E6A">
          <w:rPr>
            <w:lang w:val="en-US"/>
            <w:rPrChange w:id="10232" w:author="phuong vu" w:date="2018-11-30T22:36:00Z">
              <w:rPr>
                <w:lang w:val="en-US"/>
              </w:rPr>
            </w:rPrChange>
          </w:rPr>
          <w:delText>Giới thiệu:</w:delText>
        </w:r>
      </w:del>
    </w:p>
    <w:p w14:paraId="3775149B" w14:textId="325A4E36" w:rsidR="00653696" w:rsidRPr="00920004" w:rsidRDefault="00653696" w:rsidP="00D72BF9">
      <w:pPr>
        <w:ind w:left="90" w:firstLine="572"/>
        <w:rPr>
          <w:shd w:val="clear" w:color="auto" w:fill="FFFFFF"/>
          <w:rPrChange w:id="10233" w:author="phuong vu" w:date="2018-11-30T22:36:00Z">
            <w:rPr>
              <w:shd w:val="clear" w:color="auto" w:fill="FFFFFF"/>
            </w:rPr>
          </w:rPrChange>
        </w:rPr>
        <w:pPrChange w:id="10234" w:author="phuong vu" w:date="2018-11-30T22:16:00Z">
          <w:pPr/>
        </w:pPrChange>
      </w:pPr>
      <w:r w:rsidRPr="00920004">
        <w:rPr>
          <w:rPrChange w:id="10235" w:author="phuong vu" w:date="2018-11-30T22:36:00Z">
            <w:rPr/>
          </w:rPrChange>
        </w:rPr>
        <w:t>PostgreSQL</w:t>
      </w:r>
      <w:r w:rsidRPr="00920004">
        <w:rPr>
          <w:shd w:val="clear" w:color="auto" w:fill="FFFFFF"/>
          <w:rPrChange w:id="10236" w:author="phuong vu" w:date="2018-11-30T22:36:00Z">
            <w:rPr>
              <w:shd w:val="clear" w:color="auto" w:fill="FFFFFF"/>
            </w:rPr>
          </w:rPrChange>
        </w:rPr>
        <w:t xml:space="preserve"> là một hệ thống quản trị cơ sở dữ liệu quan hệ-đối tượng (object-relational database management system) có mục đích chung, hệ thống cơ sở dữ liệu mã nguồn mở </w:t>
      </w:r>
      <w:del w:id="10237" w:author="phuong vu" w:date="2018-11-30T13:56:00Z">
        <w:r w:rsidRPr="00920004" w:rsidDel="00184C15">
          <w:rPr>
            <w:shd w:val="clear" w:color="auto" w:fill="FFFFFF"/>
            <w:rPrChange w:id="10238" w:author="phuong vu" w:date="2018-11-30T22:36:00Z">
              <w:rPr>
                <w:shd w:val="clear" w:color="auto" w:fill="FFFFFF"/>
              </w:rPr>
            </w:rPrChange>
          </w:rPr>
          <w:delText>tiên tiến</w:delText>
        </w:r>
      </w:del>
      <w:ins w:id="10239" w:author="phuong vu" w:date="2018-11-30T13:56:00Z">
        <w:r w:rsidR="00184C15" w:rsidRPr="00920004">
          <w:rPr>
            <w:shd w:val="clear" w:color="auto" w:fill="FFFFFF"/>
            <w:lang w:val="en-US"/>
            <w:rPrChange w:id="10240" w:author="phuong vu" w:date="2018-11-30T22:36:00Z">
              <w:rPr>
                <w:shd w:val="clear" w:color="auto" w:fill="FFFFFF"/>
                <w:lang w:val="en-US"/>
              </w:rPr>
            </w:rPrChange>
          </w:rPr>
          <w:t>được dùng khá ph</w:t>
        </w:r>
      </w:ins>
      <w:ins w:id="10241" w:author="phuong vu" w:date="2018-11-30T13:57:00Z">
        <w:r w:rsidR="00184C15" w:rsidRPr="00920004">
          <w:rPr>
            <w:shd w:val="clear" w:color="auto" w:fill="FFFFFF"/>
            <w:lang w:val="en-US"/>
            <w:rPrChange w:id="10242" w:author="phuong vu" w:date="2018-11-30T22:36:00Z">
              <w:rPr>
                <w:shd w:val="clear" w:color="auto" w:fill="FFFFFF"/>
                <w:lang w:val="en-US"/>
              </w:rPr>
            </w:rPrChange>
          </w:rPr>
          <w:t>ổ biến</w:t>
        </w:r>
      </w:ins>
      <w:del w:id="10243" w:author="phuong vu" w:date="2018-11-30T13:57:00Z">
        <w:r w:rsidRPr="00920004" w:rsidDel="00184C15">
          <w:rPr>
            <w:shd w:val="clear" w:color="auto" w:fill="FFFFFF"/>
            <w:rPrChange w:id="10244" w:author="phuong vu" w:date="2018-11-30T22:36:00Z">
              <w:rPr>
                <w:shd w:val="clear" w:color="auto" w:fill="FFFFFF"/>
              </w:rPr>
            </w:rPrChange>
          </w:rPr>
          <w:delText xml:space="preserve"> nhất</w:delText>
        </w:r>
      </w:del>
      <w:r w:rsidRPr="00920004">
        <w:rPr>
          <w:shd w:val="clear" w:color="auto" w:fill="FFFFFF"/>
          <w:rPrChange w:id="10245" w:author="phuong vu" w:date="2018-11-30T22:36:00Z">
            <w:rPr>
              <w:shd w:val="clear" w:color="auto" w:fill="FFFFFF"/>
            </w:rPr>
          </w:rPrChange>
        </w:rPr>
        <w:t xml:space="preserve"> hiện nay.</w:t>
      </w:r>
      <w:r w:rsidRPr="00920004">
        <w:rPr>
          <w:rPrChange w:id="10246" w:author="phuong vu" w:date="2018-11-30T22:36:00Z">
            <w:rPr/>
          </w:rPrChange>
        </w:rPr>
        <w:t xml:space="preserve"> </w:t>
      </w:r>
      <w:r w:rsidRPr="00920004">
        <w:rPr>
          <w:shd w:val="clear" w:color="auto" w:fill="FFFFFF"/>
          <w:rPrChange w:id="10247" w:author="phuong vu" w:date="2018-11-30T22:36:00Z">
            <w:rPr>
              <w:shd w:val="clear" w:color="auto" w:fill="FFFFFF"/>
            </w:rPr>
          </w:rPrChange>
        </w:rPr>
        <w:t>PostgreSQL là một phần mềm mã nguồn mở miễn phí. Mã nguồn của phần mềm khả dụng theo license của PostgreSQL, một license nguồn mở tự do.</w:t>
      </w:r>
    </w:p>
    <w:p w14:paraId="2B9CE3BE" w14:textId="1C70325E" w:rsidR="00653696" w:rsidRPr="00920004" w:rsidRDefault="00653696" w:rsidP="00BD0851">
      <w:pPr>
        <w:spacing w:before="240" w:line="0" w:lineRule="atLeast"/>
        <w:ind w:firstLine="720"/>
        <w:rPr>
          <w:b/>
          <w:lang w:val="da-DK"/>
          <w:rPrChange w:id="10248" w:author="phuong vu" w:date="2018-11-30T22:36:00Z">
            <w:rPr>
              <w:b/>
              <w:lang w:val="da-DK"/>
            </w:rPr>
          </w:rPrChange>
        </w:rPr>
        <w:pPrChange w:id="10249" w:author="phuong vu" w:date="2018-11-30T14:16:00Z">
          <w:pPr>
            <w:spacing w:line="360" w:lineRule="auto"/>
          </w:pPr>
        </w:pPrChange>
      </w:pPr>
      <w:r w:rsidRPr="00920004">
        <w:rPr>
          <w:b/>
          <w:lang w:val="da-DK"/>
          <w:rPrChange w:id="10250" w:author="phuong vu" w:date="2018-11-30T22:36:00Z">
            <w:rPr>
              <w:b/>
              <w:lang w:val="da-DK"/>
            </w:rPr>
          </w:rPrChange>
        </w:rPr>
        <w:t>Đặc điểm</w:t>
      </w:r>
      <w:ins w:id="10251" w:author="phuong vu" w:date="2018-11-30T11:55:00Z">
        <w:r w:rsidR="007A3E6A" w:rsidRPr="00920004">
          <w:rPr>
            <w:b/>
            <w:lang w:val="da-DK"/>
            <w:rPrChange w:id="10252" w:author="phuong vu" w:date="2018-11-30T22:36:00Z">
              <w:rPr>
                <w:b/>
                <w:lang w:val="da-DK"/>
              </w:rPr>
            </w:rPrChange>
          </w:rPr>
          <w:t xml:space="preserve"> của PostgreSQL</w:t>
        </w:r>
      </w:ins>
      <w:r w:rsidRPr="00920004">
        <w:rPr>
          <w:b/>
          <w:lang w:val="da-DK"/>
          <w:rPrChange w:id="10253" w:author="phuong vu" w:date="2018-11-30T22:36:00Z">
            <w:rPr>
              <w:b/>
              <w:lang w:val="da-DK"/>
            </w:rPr>
          </w:rPrChange>
        </w:rPr>
        <w:t>:</w:t>
      </w:r>
    </w:p>
    <w:p w14:paraId="724C762D" w14:textId="1B406531" w:rsidR="00A5343B" w:rsidRPr="00920004" w:rsidRDefault="00A5343B" w:rsidP="00D72BF9">
      <w:pPr>
        <w:ind w:firstLine="720"/>
        <w:rPr>
          <w:lang w:val="da-DK"/>
          <w:rPrChange w:id="10254" w:author="phuong vu" w:date="2018-11-30T22:36:00Z">
            <w:rPr>
              <w:lang w:val="da-DK"/>
            </w:rPr>
          </w:rPrChange>
        </w:rPr>
        <w:pPrChange w:id="10255" w:author="phuong vu" w:date="2018-11-30T22:16:00Z">
          <w:pPr>
            <w:ind w:left="720"/>
          </w:pPr>
        </w:pPrChange>
      </w:pPr>
      <w:r w:rsidRPr="00920004">
        <w:rPr>
          <w:lang w:val="da-DK"/>
          <w:rPrChange w:id="10256" w:author="phuong vu" w:date="2018-11-30T22:36:00Z">
            <w:rPr>
              <w:lang w:val="da-DK"/>
            </w:rPr>
          </w:rPrChange>
        </w:rPr>
        <w:t xml:space="preserve">- </w:t>
      </w:r>
      <w:r w:rsidRPr="00920004">
        <w:rPr>
          <w:lang w:val="da-DK"/>
          <w:rPrChange w:id="10257" w:author="phuong vu" w:date="2018-11-30T22:36:00Z">
            <w:rPr>
              <w:i/>
              <w:lang w:val="da-DK"/>
            </w:rPr>
          </w:rPrChange>
        </w:rPr>
        <w:t xml:space="preserve">Cung cấp đầy đủ các tính năng cần có và hỗ trợ mở rộng dễ dàng: </w:t>
      </w:r>
      <w:r w:rsidRPr="00920004">
        <w:rPr>
          <w:lang w:val="da-DK"/>
          <w:rPrChange w:id="10258" w:author="phuong vu" w:date="2018-11-30T22:36:00Z">
            <w:rPr>
              <w:lang w:val="da-DK"/>
            </w:rPr>
          </w:rPrChange>
        </w:rPr>
        <w:t>PostgreSQL sở hữu các bộ tính năng mạnh mẽ bao gồm kiểm soát truy cập đồng thời nhiều phiên bản (MVCC), phục hồi điểm thời gian, điều khiển truy cập</w:t>
      </w:r>
      <w:del w:id="10259" w:author="phuong vu" w:date="2018-11-30T11:56:00Z">
        <w:r w:rsidRPr="00920004" w:rsidDel="007A3E6A">
          <w:rPr>
            <w:lang w:val="da-DK"/>
            <w:rPrChange w:id="10260" w:author="phuong vu" w:date="2018-11-30T22:36:00Z">
              <w:rPr>
                <w:lang w:val="da-DK"/>
              </w:rPr>
            </w:rPrChange>
          </w:rPr>
          <w:delText xml:space="preserve"> hạt</w:delText>
        </w:r>
      </w:del>
      <w:r w:rsidRPr="00920004">
        <w:rPr>
          <w:lang w:val="da-DK"/>
          <w:rPrChange w:id="10261" w:author="phuong vu" w:date="2018-11-30T22:36:00Z">
            <w:rPr>
              <w:lang w:val="da-DK"/>
            </w:rPr>
          </w:rPrChange>
        </w:rPr>
        <w:t xml:space="preserve">, không gian bảng, sao chép không đồng bộ, các giao dịch lồng nhau, sao lưu trực tuyến / nóng, một kế hoạch truy vấn / tối ưu hóa. </w:t>
      </w:r>
      <w:del w:id="10262" w:author="phuong vu" w:date="2018-11-22T13:26:00Z">
        <w:r w:rsidRPr="00920004" w:rsidDel="003166DB">
          <w:rPr>
            <w:lang w:val="da-DK"/>
            <w:rPrChange w:id="10263" w:author="phuong vu" w:date="2018-11-30T22:36:00Z">
              <w:rPr>
                <w:lang w:val="da-DK"/>
              </w:rPr>
            </w:rPrChange>
          </w:rPr>
          <w:delText>Nó hỗ trợ bộ ký tự quốc tế, mã hóa nhiều byte, Unicode, và nó dễ dàng nhận dạng địa phương trong việc sắp xếp tìm kiếm. PostgreSQL có khả năng mở rộng cao cả về số lượng dữ liệu mà nó có thể quản lý và số lượng người dùng đồng thời có thể đáp ứng.</w:delText>
        </w:r>
      </w:del>
    </w:p>
    <w:p w14:paraId="2CB29D85" w14:textId="7DEBB307" w:rsidR="00A5343B" w:rsidRPr="00920004" w:rsidRDefault="00A5343B" w:rsidP="00D72BF9">
      <w:pPr>
        <w:ind w:firstLine="720"/>
        <w:rPr>
          <w:lang w:val="da-DK"/>
          <w:rPrChange w:id="10264" w:author="phuong vu" w:date="2018-11-30T22:36:00Z">
            <w:rPr>
              <w:lang w:val="en-US"/>
            </w:rPr>
          </w:rPrChange>
        </w:rPr>
        <w:pPrChange w:id="10265" w:author="phuong vu" w:date="2018-11-30T22:16:00Z">
          <w:pPr>
            <w:ind w:left="720"/>
          </w:pPr>
        </w:pPrChange>
      </w:pPr>
      <w:r w:rsidRPr="00920004">
        <w:rPr>
          <w:lang w:val="da-DK"/>
          <w:rPrChange w:id="10266" w:author="phuong vu" w:date="2018-11-30T22:36:00Z">
            <w:rPr>
              <w:lang w:val="en-US"/>
            </w:rPr>
          </w:rPrChange>
        </w:rPr>
        <w:t xml:space="preserve">- </w:t>
      </w:r>
      <w:r w:rsidRPr="00920004">
        <w:rPr>
          <w:lang w:val="da-DK"/>
          <w:rPrChange w:id="10267" w:author="phuong vu" w:date="2018-11-30T22:36:00Z">
            <w:rPr>
              <w:i/>
              <w:lang w:val="en-US"/>
            </w:rPr>
          </w:rPrChange>
        </w:rPr>
        <w:t xml:space="preserve">Có độ tin cậy cao </w:t>
      </w:r>
      <w:r w:rsidR="00536771" w:rsidRPr="00920004">
        <w:rPr>
          <w:lang w:val="da-DK"/>
          <w:rPrChange w:id="10268" w:author="phuong vu" w:date="2018-11-30T22:36:00Z">
            <w:rPr>
              <w:i/>
              <w:lang w:val="en-US"/>
            </w:rPr>
          </w:rPrChange>
        </w:rPr>
        <w:t>và tuân thủ đủ tiêu chuẩn</w:t>
      </w:r>
      <w:r w:rsidR="00536771" w:rsidRPr="00920004">
        <w:rPr>
          <w:rPrChange w:id="10269" w:author="phuong vu" w:date="2018-11-30T22:36:00Z">
            <w:rPr/>
          </w:rPrChange>
        </w:rPr>
        <w:t xml:space="preserve">: </w:t>
      </w:r>
      <w:r w:rsidR="00536771" w:rsidRPr="00920004">
        <w:rPr>
          <w:lang w:val="da-DK"/>
          <w:rPrChange w:id="10270" w:author="phuong vu" w:date="2018-11-30T22:36:00Z">
            <w:rPr>
              <w:lang w:val="en-US"/>
            </w:rPr>
          </w:rPrChange>
        </w:rPr>
        <w:t>PostgreSQL là một cơ sở dữ liệu với khả năng chịu lỗi cao. Cơ sở đóng góp mã nguồn mở của nó cho phép nó xây dựng mạng hỗ trợ cộng đồng. PostgreSQL tuân thủ ACID và hỗ trợ đầy đủ các khoá ngoại, tham gia, chế độ xem, trình kích hoạt và thủ tục lưu trữ bằng nhiều ngôn ngữ khác nhau.</w:t>
      </w:r>
    </w:p>
    <w:p w14:paraId="71DB085F" w14:textId="1D5E0BAF" w:rsidR="00536771" w:rsidRPr="00920004" w:rsidRDefault="00536771" w:rsidP="00D72BF9">
      <w:pPr>
        <w:ind w:firstLine="662"/>
        <w:rPr>
          <w:lang w:val="da-DK"/>
          <w:rPrChange w:id="10271" w:author="phuong vu" w:date="2018-11-30T22:36:00Z">
            <w:rPr>
              <w:lang w:val="en-US"/>
            </w:rPr>
          </w:rPrChange>
        </w:rPr>
        <w:pPrChange w:id="10272" w:author="phuong vu" w:date="2018-11-30T22:16:00Z">
          <w:pPr>
            <w:ind w:left="720"/>
          </w:pPr>
        </w:pPrChange>
      </w:pPr>
      <w:r w:rsidRPr="00920004">
        <w:rPr>
          <w:lang w:val="da-DK"/>
          <w:rPrChange w:id="10273" w:author="phuong vu" w:date="2018-11-30T22:36:00Z">
            <w:rPr>
              <w:lang w:val="en-US"/>
            </w:rPr>
          </w:rPrChange>
        </w:rPr>
        <w:lastRenderedPageBreak/>
        <w:t xml:space="preserve">- </w:t>
      </w:r>
      <w:r w:rsidRPr="00920004">
        <w:rPr>
          <w:lang w:val="da-DK"/>
          <w:rPrChange w:id="10274" w:author="phuong vu" w:date="2018-11-30T22:36:00Z">
            <w:rPr>
              <w:i/>
              <w:lang w:val="en-US"/>
            </w:rPr>
          </w:rPrChange>
        </w:rPr>
        <w:t>Mã nguồn mở:</w:t>
      </w:r>
      <w:r w:rsidRPr="00920004">
        <w:rPr>
          <w:lang w:val="da-DK"/>
          <w:rPrChange w:id="10275" w:author="phuong vu" w:date="2018-11-30T22:36:00Z">
            <w:rPr>
              <w:lang w:val="en-US"/>
            </w:rPr>
          </w:rPrChange>
        </w:rPr>
        <w:t xml:space="preserve"> Mã nguồn PostgreSQL có sẵn dưới giấy phép mã nguồn mở, cho phép </w:t>
      </w:r>
      <w:del w:id="10276" w:author="phuong vu" w:date="2018-11-30T12:00:00Z">
        <w:r w:rsidRPr="00920004" w:rsidDel="004422EA">
          <w:rPr>
            <w:lang w:val="da-DK"/>
            <w:rPrChange w:id="10277" w:author="phuong vu" w:date="2018-11-30T22:36:00Z">
              <w:rPr>
                <w:lang w:val="en-US"/>
              </w:rPr>
            </w:rPrChange>
          </w:rPr>
          <w:delText xml:space="preserve">bạn </w:delText>
        </w:r>
      </w:del>
      <w:ins w:id="10278" w:author="phuong vu" w:date="2018-11-30T12:00:00Z">
        <w:r w:rsidR="004422EA" w:rsidRPr="00920004">
          <w:rPr>
            <w:lang w:val="da-DK"/>
            <w:rPrChange w:id="10279" w:author="phuong vu" w:date="2018-11-30T22:36:00Z">
              <w:rPr>
                <w:lang w:val="da-DK"/>
              </w:rPr>
            </w:rPrChange>
          </w:rPr>
          <w:t>người dùng</w:t>
        </w:r>
        <w:r w:rsidR="004422EA" w:rsidRPr="00920004">
          <w:rPr>
            <w:lang w:val="da-DK"/>
            <w:rPrChange w:id="10280" w:author="phuong vu" w:date="2018-11-30T22:36:00Z">
              <w:rPr>
                <w:lang w:val="en-US"/>
              </w:rPr>
            </w:rPrChange>
          </w:rPr>
          <w:t xml:space="preserve"> </w:t>
        </w:r>
      </w:ins>
      <w:r w:rsidRPr="00920004">
        <w:rPr>
          <w:lang w:val="da-DK"/>
          <w:rPrChange w:id="10281" w:author="phuong vu" w:date="2018-11-30T22:36:00Z">
            <w:rPr>
              <w:lang w:val="en-US"/>
            </w:rPr>
          </w:rPrChange>
        </w:rPr>
        <w:t xml:space="preserve">tự do sử dụng, sửa đổi và thực hiện nó </w:t>
      </w:r>
      <w:ins w:id="10282" w:author="phuong vu" w:date="2018-11-30T12:00:00Z">
        <w:r w:rsidR="004422EA" w:rsidRPr="00920004">
          <w:rPr>
            <w:lang w:val="da-DK"/>
            <w:rPrChange w:id="10283" w:author="phuong vu" w:date="2018-11-30T22:36:00Z">
              <w:rPr>
                <w:lang w:val="da-DK"/>
              </w:rPr>
            </w:rPrChange>
          </w:rPr>
          <w:t xml:space="preserve">nếu </w:t>
        </w:r>
      </w:ins>
      <w:r w:rsidRPr="00920004">
        <w:rPr>
          <w:lang w:val="da-DK"/>
          <w:rPrChange w:id="10284" w:author="phuong vu" w:date="2018-11-30T22:36:00Z">
            <w:rPr>
              <w:lang w:val="en-US"/>
            </w:rPr>
          </w:rPrChange>
        </w:rPr>
        <w:t xml:space="preserve">như </w:t>
      </w:r>
      <w:del w:id="10285" w:author="phuong vu" w:date="2018-11-30T12:00:00Z">
        <w:r w:rsidRPr="00920004" w:rsidDel="004422EA">
          <w:rPr>
            <w:lang w:val="da-DK"/>
            <w:rPrChange w:id="10286" w:author="phuong vu" w:date="2018-11-30T22:36:00Z">
              <w:rPr>
                <w:lang w:val="en-US"/>
              </w:rPr>
            </w:rPrChange>
          </w:rPr>
          <w:delText xml:space="preserve">bạn </w:delText>
        </w:r>
      </w:del>
      <w:ins w:id="10287" w:author="phuong vu" w:date="2018-11-30T12:00:00Z">
        <w:r w:rsidR="004422EA" w:rsidRPr="00920004">
          <w:rPr>
            <w:lang w:val="da-DK"/>
            <w:rPrChange w:id="10288" w:author="phuong vu" w:date="2018-11-30T22:36:00Z">
              <w:rPr>
                <w:lang w:val="da-DK"/>
              </w:rPr>
            </w:rPrChange>
          </w:rPr>
          <w:t>người dùng</w:t>
        </w:r>
        <w:r w:rsidR="004422EA" w:rsidRPr="00920004">
          <w:rPr>
            <w:lang w:val="da-DK"/>
            <w:rPrChange w:id="10289" w:author="phuong vu" w:date="2018-11-30T22:36:00Z">
              <w:rPr>
                <w:lang w:val="en-US"/>
              </w:rPr>
            </w:rPrChange>
          </w:rPr>
          <w:t xml:space="preserve"> </w:t>
        </w:r>
      </w:ins>
      <w:r w:rsidRPr="00920004">
        <w:rPr>
          <w:lang w:val="da-DK"/>
          <w:rPrChange w:id="10290" w:author="phuong vu" w:date="2018-11-30T22:36:00Z">
            <w:rPr>
              <w:lang w:val="en-US"/>
            </w:rPr>
          </w:rPrChange>
        </w:rPr>
        <w:t>thấy phù hợp</w:t>
      </w:r>
      <w:ins w:id="10291" w:author="phuong vu" w:date="2018-11-30T12:01:00Z">
        <w:r w:rsidR="004422EA" w:rsidRPr="00920004">
          <w:rPr>
            <w:lang w:val="da-DK"/>
            <w:rPrChange w:id="10292" w:author="phuong vu" w:date="2018-11-30T22:36:00Z">
              <w:rPr>
                <w:lang w:val="da-DK"/>
              </w:rPr>
            </w:rPrChange>
          </w:rPr>
          <w:t xml:space="preserve">. </w:t>
        </w:r>
      </w:ins>
      <w:del w:id="10293" w:author="phuong vu" w:date="2018-11-30T12:01:00Z">
        <w:r w:rsidRPr="00920004" w:rsidDel="004422EA">
          <w:rPr>
            <w:lang w:val="da-DK"/>
            <w:rPrChange w:id="10294" w:author="phuong vu" w:date="2018-11-30T22:36:00Z">
              <w:rPr>
                <w:lang w:val="en-US"/>
              </w:rPr>
            </w:rPrChange>
          </w:rPr>
          <w:delText xml:space="preserve">, miễn phí. </w:delText>
        </w:r>
      </w:del>
      <w:r w:rsidRPr="00920004">
        <w:rPr>
          <w:lang w:val="da-DK"/>
          <w:rPrChange w:id="10295" w:author="phuong vu" w:date="2018-11-30T22:36:00Z">
            <w:rPr>
              <w:lang w:val="en-US"/>
            </w:rPr>
          </w:rPrChange>
        </w:rPr>
        <w:t xml:space="preserve">PostgreSQL không có chi phí bản quyền, giúp loại bỏ rủi ro cho việc triển khai quá mức. </w:t>
      </w:r>
    </w:p>
    <w:p w14:paraId="7D7F41E7" w14:textId="2AE8AC73" w:rsidR="00536771" w:rsidRPr="00920004" w:rsidRDefault="00536771" w:rsidP="00BD0851">
      <w:pPr>
        <w:pStyle w:val="Heading2"/>
        <w:spacing w:before="240" w:line="0" w:lineRule="atLeast"/>
        <w:rPr>
          <w:rFonts w:cstheme="majorHAnsi"/>
          <w:vertAlign w:val="superscript"/>
          <w:rPrChange w:id="10296" w:author="phuong vu" w:date="2018-11-30T22:36:00Z">
            <w:rPr>
              <w:vertAlign w:val="superscript"/>
            </w:rPr>
          </w:rPrChange>
        </w:rPr>
        <w:pPrChange w:id="10297" w:author="phuong vu" w:date="2018-11-30T14:16:00Z">
          <w:pPr>
            <w:pStyle w:val="Heading2"/>
          </w:pPr>
        </w:pPrChange>
      </w:pPr>
      <w:del w:id="10298" w:author="phuong vu" w:date="2018-11-30T09:37:00Z">
        <w:r w:rsidRPr="00920004" w:rsidDel="00D33C95">
          <w:rPr>
            <w:rFonts w:cstheme="majorHAnsi"/>
            <w:rPrChange w:id="10299" w:author="phuong vu" w:date="2018-11-30T22:36:00Z">
              <w:rPr>
                <w:rFonts w:cstheme="majorHAnsi"/>
              </w:rPr>
            </w:rPrChange>
          </w:rPr>
          <w:delText>Tìm hiểu v</w:delText>
        </w:r>
        <w:r w:rsidRPr="00920004" w:rsidDel="00D33C95">
          <w:rPr>
            <w:rFonts w:cstheme="majorHAnsi"/>
            <w:rPrChange w:id="10300" w:author="phuong vu" w:date="2018-11-30T22:36:00Z">
              <w:rPr/>
            </w:rPrChange>
          </w:rPr>
          <w:delText xml:space="preserve">ề </w:delText>
        </w:r>
      </w:del>
      <w:bookmarkStart w:id="10301" w:name="_Toc531380675"/>
      <w:r w:rsidRPr="00920004">
        <w:rPr>
          <w:rFonts w:cstheme="majorHAnsi"/>
          <w:rPrChange w:id="10302" w:author="phuong vu" w:date="2018-11-30T22:36:00Z">
            <w:rPr/>
          </w:rPrChange>
        </w:rPr>
        <w:t>JSON Web Token</w:t>
      </w:r>
      <w:r w:rsidR="006F12F5" w:rsidRPr="00920004">
        <w:rPr>
          <w:rFonts w:cstheme="majorHAnsi"/>
          <w:rPrChange w:id="10303" w:author="phuong vu" w:date="2018-11-30T22:36:00Z">
            <w:rPr/>
          </w:rPrChange>
        </w:rPr>
        <w:t xml:space="preserve"> </w:t>
      </w:r>
      <w:r w:rsidR="006F12F5" w:rsidRPr="00920004">
        <w:rPr>
          <w:rFonts w:cstheme="majorHAnsi"/>
          <w:vertAlign w:val="superscript"/>
          <w:rPrChange w:id="10304" w:author="phuong vu" w:date="2018-11-30T22:36:00Z">
            <w:rPr>
              <w:vertAlign w:val="superscript"/>
            </w:rPr>
          </w:rPrChange>
        </w:rPr>
        <w:t>[6]</w:t>
      </w:r>
      <w:bookmarkEnd w:id="10301"/>
    </w:p>
    <w:p w14:paraId="3F856DDD" w14:textId="08071A57" w:rsidR="00536771" w:rsidRPr="00920004" w:rsidDel="004422EA" w:rsidRDefault="00536771" w:rsidP="00D72BF9">
      <w:pPr>
        <w:ind w:left="90" w:firstLine="572"/>
        <w:rPr>
          <w:del w:id="10305" w:author="phuong vu" w:date="2018-11-30T12:01:00Z"/>
          <w:rPrChange w:id="10306" w:author="phuong vu" w:date="2018-11-30T22:36:00Z">
            <w:rPr>
              <w:del w:id="10307" w:author="phuong vu" w:date="2018-11-30T12:01:00Z"/>
              <w:b/>
              <w:lang w:val="en-US"/>
            </w:rPr>
          </w:rPrChange>
        </w:rPr>
        <w:pPrChange w:id="10308" w:author="phuong vu" w:date="2018-11-30T22:16:00Z">
          <w:pPr>
            <w:spacing w:line="360" w:lineRule="auto"/>
          </w:pPr>
        </w:pPrChange>
      </w:pPr>
      <w:del w:id="10309" w:author="phuong vu" w:date="2018-11-30T12:01:00Z">
        <w:r w:rsidRPr="00920004" w:rsidDel="004422EA">
          <w:rPr>
            <w:rPrChange w:id="10310" w:author="phuong vu" w:date="2018-11-30T22:36:00Z">
              <w:rPr>
                <w:b/>
                <w:lang w:val="en-US"/>
              </w:rPr>
            </w:rPrChange>
          </w:rPr>
          <w:delText>Giới thiệu:</w:delText>
        </w:r>
      </w:del>
    </w:p>
    <w:p w14:paraId="14DB2505" w14:textId="7A4000E1" w:rsidR="004422EA" w:rsidRPr="00920004" w:rsidRDefault="004422EA" w:rsidP="00D72BF9">
      <w:pPr>
        <w:ind w:left="90" w:firstLine="572"/>
        <w:rPr>
          <w:ins w:id="10311" w:author="phuong vu" w:date="2018-11-30T11:27:00Z"/>
          <w:rPrChange w:id="10312" w:author="phuong vu" w:date="2018-11-30T22:36:00Z">
            <w:rPr>
              <w:ins w:id="10313" w:author="phuong vu" w:date="2018-11-30T11:27:00Z"/>
            </w:rPr>
          </w:rPrChange>
        </w:rPr>
        <w:pPrChange w:id="10314" w:author="phuong vu" w:date="2018-11-30T22:16:00Z">
          <w:pPr>
            <w:pStyle w:val="Heading2"/>
          </w:pPr>
        </w:pPrChange>
      </w:pPr>
      <w:ins w:id="10315" w:author="phuong vu" w:date="2018-11-30T12:02:00Z">
        <w:r w:rsidRPr="00920004">
          <w:rPr>
            <w:rPrChange w:id="10316" w:author="phuong vu" w:date="2018-11-30T22:36:00Z">
              <w:rPr/>
            </w:rPrChange>
          </w:rPr>
          <w:t xml:space="preserve">JSON Web Token (JWT) là 1 tiêu chuẩn mở (RFC 7519) định nghĩa cách thức truyền tin an toàn giữa các thành viên bằng 1 đối tượng JSON. Thông tin này có thể được xác thực và đánh dấu tin cậy nhờ vào "chữ ký" của nó. </w:t>
        </w:r>
      </w:ins>
      <w:del w:id="10317" w:author="phuong vu" w:date="2018-11-30T12:02:00Z">
        <w:r w:rsidR="006F12F5" w:rsidRPr="00920004" w:rsidDel="004422EA">
          <w:rPr>
            <w:rPrChange w:id="10318" w:author="phuong vu" w:date="2018-11-30T22:36:00Z">
              <w:rPr>
                <w:b w:val="0"/>
                <w:lang w:val="en-US"/>
              </w:rPr>
            </w:rPrChange>
          </w:rPr>
          <w:delText xml:space="preserve">JWT là một phương tiện đại diện cho các yêu cầu chuyển giao giữa hai bên Client – Server, các thông tin trong chuỗi JWT được định dạng bằng JSON. </w:delText>
        </w:r>
      </w:del>
      <w:r w:rsidR="006F12F5" w:rsidRPr="00920004">
        <w:rPr>
          <w:rPrChange w:id="10319" w:author="phuong vu" w:date="2018-11-30T22:36:00Z">
            <w:rPr>
              <w:b w:val="0"/>
              <w:lang w:val="en-US"/>
            </w:rPr>
          </w:rPrChange>
        </w:rPr>
        <w:t>Trong đó chuỗi Token phải có 3 phần là header, phần payload và phần signature được ngăn bằng dấu “.”</w:t>
      </w:r>
      <w:r w:rsidR="00275AF6" w:rsidRPr="00920004">
        <w:rPr>
          <w:rPrChange w:id="10320" w:author="phuong vu" w:date="2018-11-30T22:36:00Z">
            <w:rPr>
              <w:b w:val="0"/>
              <w:lang w:val="en-US"/>
            </w:rPr>
          </w:rPrChange>
        </w:rPr>
        <w:t>.</w:t>
      </w:r>
      <w:ins w:id="10321" w:author="phuong vu" w:date="2018-11-30T12:03:00Z">
        <w:r w:rsidRPr="00920004">
          <w:rPr>
            <w:lang w:val="en-US"/>
            <w:rPrChange w:id="10322" w:author="phuong vu" w:date="2018-11-30T22:36:00Z">
              <w:rPr>
                <w:lang w:val="en-US"/>
              </w:rPr>
            </w:rPrChange>
          </w:rPr>
          <w:t xml:space="preserve"> </w:t>
        </w:r>
        <w:r w:rsidRPr="00920004">
          <w:rPr>
            <w:rPrChange w:id="10323" w:author="phuong vu" w:date="2018-11-30T22:36:00Z">
              <w:rPr/>
            </w:rPrChange>
          </w:rPr>
          <w:t>Phần chữ ký của JWT sẽ được mã hóa lại bằng HMAC hoặc RSA.</w:t>
        </w:r>
      </w:ins>
    </w:p>
    <w:p w14:paraId="5408F7CC" w14:textId="77777777" w:rsidR="0063452C" w:rsidRPr="00920004" w:rsidRDefault="008A619F" w:rsidP="00BD0851">
      <w:pPr>
        <w:keepNext/>
        <w:spacing w:before="240" w:line="0" w:lineRule="atLeast"/>
        <w:ind w:firstLine="90"/>
        <w:jc w:val="center"/>
        <w:rPr>
          <w:ins w:id="10324" w:author="phuong vu" w:date="2018-11-30T11:29:00Z"/>
          <w:rPrChange w:id="10325" w:author="phuong vu" w:date="2018-11-30T22:36:00Z">
            <w:rPr>
              <w:ins w:id="10326" w:author="phuong vu" w:date="2018-11-30T11:29:00Z"/>
            </w:rPr>
          </w:rPrChange>
        </w:rPr>
        <w:pPrChange w:id="10327" w:author="phuong vu" w:date="2018-11-30T14:16:00Z">
          <w:pPr>
            <w:spacing w:line="276" w:lineRule="auto"/>
            <w:ind w:firstLine="90"/>
            <w:jc w:val="center"/>
          </w:pPr>
        </w:pPrChange>
      </w:pPr>
      <w:ins w:id="10328" w:author="phuong vu" w:date="2018-11-30T11:27:00Z">
        <w:r w:rsidRPr="00920004">
          <w:rPr>
            <w:noProof/>
            <w:rPrChange w:id="10329" w:author="phuong vu" w:date="2018-11-30T22:36:00Z">
              <w:rPr>
                <w:noProof/>
              </w:rPr>
            </w:rPrChange>
          </w:rPr>
          <w:drawing>
            <wp:inline distT="0" distB="0" distL="0" distR="0" wp14:anchorId="7A376F5F" wp14:editId="732E6EFB">
              <wp:extent cx="5261694" cy="1586743"/>
              <wp:effectExtent l="0" t="0" r="0" b="0"/>
              <wp:docPr id="5" name="Picture 5" descr="mÃ´ hÃ¬nh 1 json web tok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Ã´ hÃ¬nh 1 json web token"/>
                      <pic:cNvPicPr>
                        <a:picLocks noChangeAspect="1" noChangeArrowheads="1"/>
                      </pic:cNvPicPr>
                    </pic:nvPicPr>
                    <pic:blipFill rotWithShape="1">
                      <a:blip r:embed="rId39">
                        <a:extLst>
                          <a:ext uri="{28A0092B-C50C-407E-A947-70E740481C1C}">
                            <a14:useLocalDpi xmlns:a14="http://schemas.microsoft.com/office/drawing/2010/main" val="0"/>
                          </a:ext>
                        </a:extLst>
                      </a:blip>
                      <a:srcRect l="3403" t="43598" r="2254" b="16486"/>
                      <a:stretch/>
                    </pic:blipFill>
                    <pic:spPr bwMode="auto">
                      <a:xfrm>
                        <a:off x="0" y="0"/>
                        <a:ext cx="5264058" cy="1587456"/>
                      </a:xfrm>
                      <a:prstGeom prst="rect">
                        <a:avLst/>
                      </a:prstGeom>
                      <a:noFill/>
                      <a:ln>
                        <a:noFill/>
                      </a:ln>
                      <a:extLst>
                        <a:ext uri="{53640926-AAD7-44D8-BBD7-CCE9431645EC}">
                          <a14:shadowObscured xmlns:a14="http://schemas.microsoft.com/office/drawing/2010/main"/>
                        </a:ext>
                      </a:extLst>
                    </pic:spPr>
                  </pic:pic>
                </a:graphicData>
              </a:graphic>
            </wp:inline>
          </w:drawing>
        </w:r>
      </w:ins>
    </w:p>
    <w:p w14:paraId="32068C4D" w14:textId="059BFFD4" w:rsidR="008A619F" w:rsidRPr="00920004" w:rsidRDefault="0063452C" w:rsidP="00A17FA5">
      <w:pPr>
        <w:pStyle w:val="Caption"/>
        <w:rPr>
          <w:ins w:id="10330" w:author="phuong vu" w:date="2018-11-30T12:01:00Z"/>
          <w:lang w:val="en-US"/>
          <w:rPrChange w:id="10331" w:author="phuong vu" w:date="2018-11-30T22:36:00Z">
            <w:rPr>
              <w:ins w:id="10332" w:author="phuong vu" w:date="2018-11-30T12:01:00Z"/>
              <w:lang w:val="en-US"/>
            </w:rPr>
          </w:rPrChange>
        </w:rPr>
        <w:pPrChange w:id="10333" w:author="phuong vu" w:date="2018-11-30T22:42:00Z">
          <w:pPr>
            <w:pStyle w:val="Caption"/>
          </w:pPr>
        </w:pPrChange>
      </w:pPr>
      <w:bookmarkStart w:id="10334" w:name="_Toc531380476"/>
      <w:ins w:id="10335" w:author="phuong vu" w:date="2018-11-30T11:29:00Z">
        <w:r w:rsidRPr="00920004">
          <w:rPr>
            <w:rPrChange w:id="10336" w:author="phuong vu" w:date="2018-11-30T22:36:00Z">
              <w:rPr/>
            </w:rPrChange>
          </w:rPr>
          <w:t xml:space="preserve">Hình </w:t>
        </w:r>
      </w:ins>
      <w:ins w:id="10337" w:author="phuong vu" w:date="2018-11-30T15:13:00Z">
        <w:r w:rsidR="00EF3636" w:rsidRPr="00920004">
          <w:rPr>
            <w:rPrChange w:id="10338" w:author="phuong vu" w:date="2018-11-30T22:36:00Z">
              <w:rPr/>
            </w:rPrChange>
          </w:rPr>
          <w:fldChar w:fldCharType="begin"/>
        </w:r>
        <w:r w:rsidR="00EF3636" w:rsidRPr="00920004">
          <w:rPr>
            <w:rPrChange w:id="10339" w:author="phuong vu" w:date="2018-11-30T22:36:00Z">
              <w:rPr/>
            </w:rPrChange>
          </w:rPr>
          <w:instrText xml:space="preserve"> STYLEREF 1 \s </w:instrText>
        </w:r>
      </w:ins>
      <w:r w:rsidR="00EF3636" w:rsidRPr="00920004">
        <w:rPr>
          <w:rPrChange w:id="10340" w:author="phuong vu" w:date="2018-11-30T22:36:00Z">
            <w:rPr/>
          </w:rPrChange>
        </w:rPr>
        <w:fldChar w:fldCharType="separate"/>
      </w:r>
      <w:r w:rsidR="00B5490C">
        <w:rPr>
          <w:noProof/>
        </w:rPr>
        <w:t>2</w:t>
      </w:r>
      <w:ins w:id="10341" w:author="phuong vu" w:date="2018-11-30T15:13:00Z">
        <w:r w:rsidR="00EF3636" w:rsidRPr="00920004">
          <w:rPr>
            <w:rPrChange w:id="10342" w:author="phuong vu" w:date="2018-11-30T22:36:00Z">
              <w:rPr/>
            </w:rPrChange>
          </w:rPr>
          <w:fldChar w:fldCharType="end"/>
        </w:r>
        <w:r w:rsidR="00EF3636" w:rsidRPr="00920004">
          <w:rPr>
            <w:rPrChange w:id="10343" w:author="phuong vu" w:date="2018-11-30T22:36:00Z">
              <w:rPr/>
            </w:rPrChange>
          </w:rPr>
          <w:t>.</w:t>
        </w:r>
        <w:r w:rsidR="00EF3636" w:rsidRPr="00920004">
          <w:rPr>
            <w:rPrChange w:id="10344" w:author="phuong vu" w:date="2018-11-30T22:36:00Z">
              <w:rPr/>
            </w:rPrChange>
          </w:rPr>
          <w:fldChar w:fldCharType="begin"/>
        </w:r>
        <w:r w:rsidR="00EF3636" w:rsidRPr="00920004">
          <w:rPr>
            <w:rPrChange w:id="10345" w:author="phuong vu" w:date="2018-11-30T22:36:00Z">
              <w:rPr/>
            </w:rPrChange>
          </w:rPr>
          <w:instrText xml:space="preserve"> SEQ Hình \* ARABIC \s 1 </w:instrText>
        </w:r>
      </w:ins>
      <w:r w:rsidR="00EF3636" w:rsidRPr="00920004">
        <w:rPr>
          <w:rPrChange w:id="10346" w:author="phuong vu" w:date="2018-11-30T22:36:00Z">
            <w:rPr/>
          </w:rPrChange>
        </w:rPr>
        <w:fldChar w:fldCharType="separate"/>
      </w:r>
      <w:ins w:id="10347" w:author="phuong vu" w:date="2018-11-30T22:44:00Z">
        <w:r w:rsidR="00B5490C">
          <w:rPr>
            <w:noProof/>
          </w:rPr>
          <w:t>4</w:t>
        </w:r>
      </w:ins>
      <w:ins w:id="10348" w:author="phuong vu" w:date="2018-11-30T15:13:00Z">
        <w:r w:rsidR="00EF3636" w:rsidRPr="00920004">
          <w:rPr>
            <w:rPrChange w:id="10349" w:author="phuong vu" w:date="2018-11-30T22:36:00Z">
              <w:rPr/>
            </w:rPrChange>
          </w:rPr>
          <w:fldChar w:fldCharType="end"/>
        </w:r>
      </w:ins>
      <w:ins w:id="10350" w:author="phuong vu" w:date="2018-11-30T11:29:00Z">
        <w:r w:rsidRPr="00920004">
          <w:rPr>
            <w:lang w:val="en-US"/>
            <w:rPrChange w:id="10351" w:author="phuong vu" w:date="2018-11-30T22:36:00Z">
              <w:rPr>
                <w:lang w:val="en-US"/>
              </w:rPr>
            </w:rPrChange>
          </w:rPr>
          <w:t xml:space="preserve"> Các thành phần JWT cần có</w:t>
        </w:r>
      </w:ins>
      <w:bookmarkEnd w:id="10334"/>
    </w:p>
    <w:p w14:paraId="08B58FD8" w14:textId="385C058B" w:rsidR="004422EA" w:rsidRPr="00920004" w:rsidRDefault="004422EA" w:rsidP="00BD0851">
      <w:pPr>
        <w:spacing w:before="240" w:line="0" w:lineRule="atLeast"/>
        <w:rPr>
          <w:ins w:id="10352" w:author="phuong vu" w:date="2018-11-30T12:01:00Z"/>
          <w:lang w:val="en-US"/>
          <w:rPrChange w:id="10353" w:author="phuong vu" w:date="2018-11-30T22:36:00Z">
            <w:rPr>
              <w:ins w:id="10354" w:author="phuong vu" w:date="2018-11-30T12:01:00Z"/>
              <w:lang w:val="en-US"/>
            </w:rPr>
          </w:rPrChange>
        </w:rPr>
        <w:pPrChange w:id="10355" w:author="phuong vu" w:date="2018-11-30T14:16:00Z">
          <w:pPr/>
        </w:pPrChange>
      </w:pPr>
    </w:p>
    <w:p w14:paraId="3D4D888D" w14:textId="627C6801" w:rsidR="004422EA" w:rsidRPr="00920004" w:rsidRDefault="004422EA" w:rsidP="00BD0851">
      <w:pPr>
        <w:spacing w:before="240" w:line="0" w:lineRule="atLeast"/>
        <w:rPr>
          <w:ins w:id="10356" w:author="phuong vu" w:date="2018-11-30T12:01:00Z"/>
          <w:lang w:val="en-US"/>
          <w:rPrChange w:id="10357" w:author="phuong vu" w:date="2018-11-30T22:36:00Z">
            <w:rPr>
              <w:ins w:id="10358" w:author="phuong vu" w:date="2018-11-30T12:01:00Z"/>
              <w:lang w:val="en-US"/>
            </w:rPr>
          </w:rPrChange>
        </w:rPr>
        <w:pPrChange w:id="10359" w:author="phuong vu" w:date="2018-11-30T14:16:00Z">
          <w:pPr/>
        </w:pPrChange>
      </w:pPr>
    </w:p>
    <w:p w14:paraId="59AEE5F3" w14:textId="77777777" w:rsidR="004422EA" w:rsidRPr="00920004" w:rsidRDefault="004422EA" w:rsidP="00BD0851">
      <w:pPr>
        <w:spacing w:before="240" w:line="0" w:lineRule="atLeast"/>
        <w:rPr>
          <w:lang w:val="en-US"/>
          <w:rPrChange w:id="10360" w:author="phuong vu" w:date="2018-11-30T22:36:00Z">
            <w:rPr>
              <w:lang w:val="en-US"/>
            </w:rPr>
          </w:rPrChange>
        </w:rPr>
        <w:pPrChange w:id="10361" w:author="phuong vu" w:date="2018-11-30T14:16:00Z">
          <w:pPr/>
        </w:pPrChange>
      </w:pPr>
    </w:p>
    <w:p w14:paraId="3380F75A" w14:textId="1B477C7E" w:rsidR="006F12F5" w:rsidRPr="00920004" w:rsidDel="004422EA" w:rsidRDefault="006F12F5" w:rsidP="00BD0851">
      <w:pPr>
        <w:spacing w:before="240" w:line="0" w:lineRule="atLeast"/>
        <w:ind w:firstLine="720"/>
        <w:rPr>
          <w:del w:id="10362" w:author="phuong vu" w:date="2018-11-30T12:01:00Z"/>
          <w:lang w:val="da-DK"/>
          <w:rPrChange w:id="10363" w:author="phuong vu" w:date="2018-11-30T22:36:00Z">
            <w:rPr>
              <w:del w:id="10364" w:author="phuong vu" w:date="2018-11-30T12:01:00Z"/>
              <w:lang w:val="da-DK"/>
            </w:rPr>
          </w:rPrChange>
        </w:rPr>
        <w:pPrChange w:id="10365" w:author="phuong vu" w:date="2018-11-30T14:16:00Z">
          <w:pPr>
            <w:spacing w:line="276" w:lineRule="auto"/>
          </w:pPr>
        </w:pPrChange>
      </w:pPr>
      <w:r w:rsidRPr="00920004">
        <w:rPr>
          <w:b/>
          <w:lang w:val="da-DK"/>
          <w:rPrChange w:id="10366" w:author="phuong vu" w:date="2018-11-30T22:36:00Z">
            <w:rPr>
              <w:b/>
              <w:lang w:val="da-DK"/>
            </w:rPr>
          </w:rPrChange>
        </w:rPr>
        <w:t>Đặc điểm</w:t>
      </w:r>
      <w:ins w:id="10367" w:author="phuong vu" w:date="2018-11-30T12:04:00Z">
        <w:r w:rsidR="004422EA" w:rsidRPr="00920004">
          <w:rPr>
            <w:b/>
            <w:lang w:val="da-DK"/>
            <w:rPrChange w:id="10368" w:author="phuong vu" w:date="2018-11-30T22:36:00Z">
              <w:rPr>
                <w:b/>
                <w:lang w:val="da-DK"/>
              </w:rPr>
            </w:rPrChange>
          </w:rPr>
          <w:t xml:space="preserve"> của JSON Web Token</w:t>
        </w:r>
      </w:ins>
      <w:r w:rsidRPr="00920004">
        <w:rPr>
          <w:b/>
          <w:lang w:val="da-DK"/>
          <w:rPrChange w:id="10369" w:author="phuong vu" w:date="2018-11-30T22:36:00Z">
            <w:rPr>
              <w:b/>
              <w:lang w:val="da-DK"/>
            </w:rPr>
          </w:rPrChange>
        </w:rPr>
        <w:t>:</w:t>
      </w:r>
    </w:p>
    <w:p w14:paraId="382B9F91" w14:textId="77777777" w:rsidR="004422EA" w:rsidRPr="00920004" w:rsidRDefault="004422EA" w:rsidP="00BD0851">
      <w:pPr>
        <w:spacing w:before="240" w:line="0" w:lineRule="atLeast"/>
        <w:ind w:firstLine="720"/>
        <w:rPr>
          <w:ins w:id="10370" w:author="phuong vu" w:date="2018-11-30T12:01:00Z"/>
          <w:b/>
          <w:lang w:val="da-DK"/>
          <w:rPrChange w:id="10371" w:author="phuong vu" w:date="2018-11-30T22:36:00Z">
            <w:rPr>
              <w:ins w:id="10372" w:author="phuong vu" w:date="2018-11-30T12:01:00Z"/>
              <w:b/>
              <w:lang w:val="da-DK"/>
            </w:rPr>
          </w:rPrChange>
        </w:rPr>
        <w:pPrChange w:id="10373" w:author="phuong vu" w:date="2018-11-30T14:16:00Z">
          <w:pPr>
            <w:spacing w:line="360" w:lineRule="auto"/>
          </w:pPr>
        </w:pPrChange>
      </w:pPr>
    </w:p>
    <w:p w14:paraId="4FB057EB" w14:textId="6EB187C1" w:rsidR="00A77377" w:rsidRPr="00920004" w:rsidRDefault="00A77377" w:rsidP="00D72BF9">
      <w:pPr>
        <w:ind w:firstLine="720"/>
        <w:rPr>
          <w:lang w:val="da-DK"/>
          <w:rPrChange w:id="10374" w:author="phuong vu" w:date="2018-11-30T22:36:00Z">
            <w:rPr>
              <w:lang w:val="da-DK"/>
            </w:rPr>
          </w:rPrChange>
        </w:rPr>
        <w:pPrChange w:id="10375" w:author="phuong vu" w:date="2018-11-30T22:16:00Z">
          <w:pPr/>
        </w:pPrChange>
      </w:pPr>
      <w:r w:rsidRPr="00920004">
        <w:rPr>
          <w:lang w:val="da-DK"/>
          <w:rPrChange w:id="10376" w:author="phuong vu" w:date="2018-11-30T22:36:00Z">
            <w:rPr>
              <w:lang w:val="da-DK"/>
            </w:rPr>
          </w:rPrChange>
        </w:rPr>
        <w:t xml:space="preserve">JWT có ưu điểm là mã hóa được nhiều thông tin. JWT gửi cho client mà không cần lưu phía </w:t>
      </w:r>
      <w:del w:id="10377" w:author="phuong vu" w:date="2018-11-30T13:58:00Z">
        <w:r w:rsidRPr="00920004" w:rsidDel="00184C15">
          <w:rPr>
            <w:lang w:val="da-DK"/>
            <w:rPrChange w:id="10378" w:author="phuong vu" w:date="2018-11-30T22:36:00Z">
              <w:rPr>
                <w:lang w:val="da-DK"/>
              </w:rPr>
            </w:rPrChange>
          </w:rPr>
          <w:delText>server</w:delText>
        </w:r>
      </w:del>
      <w:ins w:id="10379" w:author="phuong vu" w:date="2018-11-30T13:58:00Z">
        <w:r w:rsidR="00184C15" w:rsidRPr="00920004">
          <w:rPr>
            <w:lang w:val="da-DK"/>
            <w:rPrChange w:id="10380" w:author="phuong vu" w:date="2018-11-30T22:36:00Z">
              <w:rPr>
                <w:lang w:val="da-DK"/>
              </w:rPr>
            </w:rPrChange>
          </w:rPr>
          <w:t>máy chủ</w:t>
        </w:r>
      </w:ins>
      <w:r w:rsidRPr="00920004">
        <w:rPr>
          <w:lang w:val="da-DK"/>
          <w:rPrChange w:id="10381" w:author="phuong vu" w:date="2018-11-30T22:36:00Z">
            <w:rPr>
              <w:lang w:val="da-DK"/>
            </w:rPr>
          </w:rPrChange>
        </w:rPr>
        <w:t xml:space="preserve">, nên không như một số giải pháp cũ là lưu session phía </w:t>
      </w:r>
      <w:del w:id="10382" w:author="phuong vu" w:date="2018-11-30T13:58:00Z">
        <w:r w:rsidRPr="00920004" w:rsidDel="00184C15">
          <w:rPr>
            <w:lang w:val="da-DK"/>
            <w:rPrChange w:id="10383" w:author="phuong vu" w:date="2018-11-30T22:36:00Z">
              <w:rPr>
                <w:lang w:val="da-DK"/>
              </w:rPr>
            </w:rPrChange>
          </w:rPr>
          <w:delText>server</w:delText>
        </w:r>
      </w:del>
      <w:ins w:id="10384" w:author="phuong vu" w:date="2018-11-30T13:58:00Z">
        <w:r w:rsidR="00184C15" w:rsidRPr="00920004">
          <w:rPr>
            <w:lang w:val="da-DK"/>
            <w:rPrChange w:id="10385" w:author="phuong vu" w:date="2018-11-30T22:36:00Z">
              <w:rPr>
                <w:lang w:val="da-DK"/>
              </w:rPr>
            </w:rPrChange>
          </w:rPr>
          <w:t>máy chủ</w:t>
        </w:r>
      </w:ins>
      <w:r w:rsidRPr="00920004">
        <w:rPr>
          <w:lang w:val="da-DK"/>
          <w:rPrChange w:id="10386" w:author="phuong vu" w:date="2018-11-30T22:36:00Z">
            <w:rPr>
              <w:lang w:val="da-DK"/>
            </w:rPr>
          </w:rPrChange>
        </w:rPr>
        <w:t xml:space="preserve"> và dùng 1 key gửi client, sau đó nhận key và kiểm tra session để xác thực và quyền.</w:t>
      </w:r>
    </w:p>
    <w:p w14:paraId="2863B326" w14:textId="67DA915F" w:rsidR="006F12F5" w:rsidRPr="00920004" w:rsidRDefault="00A77377" w:rsidP="00D72BF9">
      <w:pPr>
        <w:ind w:firstLine="720"/>
        <w:rPr>
          <w:lang w:val="da-DK"/>
          <w:rPrChange w:id="10387" w:author="phuong vu" w:date="2018-11-30T22:36:00Z">
            <w:rPr>
              <w:lang w:val="da-DK"/>
            </w:rPr>
          </w:rPrChange>
        </w:rPr>
        <w:pPrChange w:id="10388" w:author="phuong vu" w:date="2018-11-30T22:16:00Z">
          <w:pPr/>
        </w:pPrChange>
      </w:pPr>
      <w:r w:rsidRPr="00920004">
        <w:rPr>
          <w:lang w:val="da-DK"/>
          <w:rPrChange w:id="10389" w:author="phuong vu" w:date="2018-11-30T22:36:00Z">
            <w:rPr>
              <w:lang w:val="da-DK"/>
            </w:rPr>
          </w:rPrChange>
        </w:rPr>
        <w:t>Kịch khi sử dụng JWT thường diễn ra theo các trường hợp:</w:t>
      </w:r>
    </w:p>
    <w:p w14:paraId="7B233092" w14:textId="2BB1EE40" w:rsidR="00A77377" w:rsidRPr="00920004" w:rsidRDefault="00A77377" w:rsidP="00D72BF9">
      <w:pPr>
        <w:rPr>
          <w:lang w:val="da-DK"/>
          <w:rPrChange w:id="10390" w:author="phuong vu" w:date="2018-11-30T22:36:00Z">
            <w:rPr>
              <w:lang w:val="da-DK"/>
            </w:rPr>
          </w:rPrChange>
        </w:rPr>
        <w:pPrChange w:id="10391" w:author="phuong vu" w:date="2018-11-30T22:16:00Z">
          <w:pPr>
            <w:ind w:left="360"/>
          </w:pPr>
        </w:pPrChange>
      </w:pPr>
      <w:r w:rsidRPr="00920004">
        <w:rPr>
          <w:lang w:val="da-DK"/>
          <w:rPrChange w:id="10392" w:author="phuong vu" w:date="2018-11-30T22:36:00Z">
            <w:rPr>
              <w:lang w:val="da-DK"/>
            </w:rPr>
          </w:rPrChange>
        </w:rPr>
        <w:tab/>
        <w:t xml:space="preserve">- Truy cập không xác thực sẽ báo lỗi. Yêu cầu xác thực </w:t>
      </w:r>
      <w:del w:id="10393" w:author="phuong vu" w:date="2018-11-30T13:58:00Z">
        <w:r w:rsidRPr="00920004" w:rsidDel="00184C15">
          <w:rPr>
            <w:lang w:val="da-DK"/>
            <w:rPrChange w:id="10394" w:author="phuong vu" w:date="2018-11-30T22:36:00Z">
              <w:rPr>
                <w:lang w:val="da-DK"/>
              </w:rPr>
            </w:rPrChange>
          </w:rPr>
          <w:delText>server</w:delText>
        </w:r>
      </w:del>
      <w:ins w:id="10395" w:author="phuong vu" w:date="2018-11-30T13:58:00Z">
        <w:r w:rsidR="00184C15" w:rsidRPr="00920004">
          <w:rPr>
            <w:lang w:val="da-DK"/>
            <w:rPrChange w:id="10396" w:author="phuong vu" w:date="2018-11-30T22:36:00Z">
              <w:rPr>
                <w:lang w:val="da-DK"/>
              </w:rPr>
            </w:rPrChange>
          </w:rPr>
          <w:t>máy chủ</w:t>
        </w:r>
      </w:ins>
      <w:r w:rsidRPr="00920004">
        <w:rPr>
          <w:lang w:val="da-DK"/>
          <w:rPrChange w:id="10397" w:author="phuong vu" w:date="2018-11-30T22:36:00Z">
            <w:rPr>
              <w:lang w:val="da-DK"/>
            </w:rPr>
          </w:rPrChange>
        </w:rPr>
        <w:t xml:space="preserve"> sẽ xác thực và mã hóa thông tin cần thiết cho lần giải mã sau, rồi trả về token (ở đây là JSON Web Token).</w:t>
      </w:r>
    </w:p>
    <w:p w14:paraId="6E378FE4" w14:textId="640DDFE5" w:rsidR="00C72A3D" w:rsidRPr="00920004" w:rsidRDefault="00A77377" w:rsidP="00D72BF9">
      <w:pPr>
        <w:ind w:firstLine="662"/>
        <w:rPr>
          <w:lang w:val="da-DK"/>
          <w:rPrChange w:id="10398" w:author="phuong vu" w:date="2018-11-30T22:36:00Z">
            <w:rPr>
              <w:lang w:val="da-DK"/>
            </w:rPr>
          </w:rPrChange>
        </w:rPr>
        <w:pPrChange w:id="10399" w:author="phuong vu" w:date="2018-11-30T22:16:00Z">
          <w:pPr>
            <w:ind w:left="360" w:firstLine="360"/>
          </w:pPr>
        </w:pPrChange>
      </w:pPr>
      <w:r w:rsidRPr="00920004">
        <w:rPr>
          <w:lang w:val="da-DK"/>
          <w:rPrChange w:id="10400" w:author="phuong vu" w:date="2018-11-30T22:36:00Z">
            <w:rPr>
              <w:lang w:val="da-DK"/>
            </w:rPr>
          </w:rPrChange>
        </w:rPr>
        <w:t xml:space="preserve">- Truy cập xác thực sẽ luôn kèm token trong header, hoặc phương thức POST, hoặc trên URL. Phía </w:t>
      </w:r>
      <w:del w:id="10401" w:author="phuong vu" w:date="2018-11-30T13:58:00Z">
        <w:r w:rsidRPr="00920004" w:rsidDel="00184C15">
          <w:rPr>
            <w:lang w:val="da-DK"/>
            <w:rPrChange w:id="10402" w:author="phuong vu" w:date="2018-11-30T22:36:00Z">
              <w:rPr>
                <w:lang w:val="da-DK"/>
              </w:rPr>
            </w:rPrChange>
          </w:rPr>
          <w:delText>server</w:delText>
        </w:r>
      </w:del>
      <w:ins w:id="10403" w:author="phuong vu" w:date="2018-11-30T13:58:00Z">
        <w:r w:rsidR="00184C15" w:rsidRPr="00920004">
          <w:rPr>
            <w:lang w:val="da-DK"/>
            <w:rPrChange w:id="10404" w:author="phuong vu" w:date="2018-11-30T22:36:00Z">
              <w:rPr>
                <w:lang w:val="da-DK"/>
              </w:rPr>
            </w:rPrChange>
          </w:rPr>
          <w:t>máy chủ</w:t>
        </w:r>
      </w:ins>
      <w:r w:rsidRPr="00920004">
        <w:rPr>
          <w:lang w:val="da-DK"/>
          <w:rPrChange w:id="10405" w:author="phuong vu" w:date="2018-11-30T22:36:00Z">
            <w:rPr>
              <w:lang w:val="da-DK"/>
            </w:rPr>
          </w:rPrChange>
        </w:rPr>
        <w:t xml:space="preserve"> sẽ giải mã JWT token nhận được và kiểm tra những yêu cầu như user, role, permission (tùy trường hợp) có trong payload của JWT.</w:t>
      </w:r>
    </w:p>
    <w:p w14:paraId="6530A3BA" w14:textId="0738B27E" w:rsidR="00C72A3D" w:rsidRPr="00920004" w:rsidRDefault="00C72A3D" w:rsidP="00BD0851">
      <w:pPr>
        <w:pStyle w:val="Heading2"/>
        <w:spacing w:before="240" w:line="0" w:lineRule="atLeast"/>
        <w:rPr>
          <w:rFonts w:cstheme="majorHAnsi"/>
          <w:vertAlign w:val="superscript"/>
          <w:rPrChange w:id="10406" w:author="phuong vu" w:date="2018-11-30T22:36:00Z">
            <w:rPr>
              <w:vertAlign w:val="superscript"/>
            </w:rPr>
          </w:rPrChange>
        </w:rPr>
        <w:pPrChange w:id="10407" w:author="phuong vu" w:date="2018-11-30T14:16:00Z">
          <w:pPr>
            <w:pStyle w:val="Heading2"/>
          </w:pPr>
        </w:pPrChange>
      </w:pPr>
      <w:del w:id="10408" w:author="phuong vu" w:date="2018-11-30T09:37:00Z">
        <w:r w:rsidRPr="00920004" w:rsidDel="00D33C95">
          <w:rPr>
            <w:rFonts w:cstheme="majorHAnsi"/>
            <w:rPrChange w:id="10409" w:author="phuong vu" w:date="2018-11-30T22:36:00Z">
              <w:rPr>
                <w:rFonts w:cstheme="majorHAnsi"/>
              </w:rPr>
            </w:rPrChange>
          </w:rPr>
          <w:lastRenderedPageBreak/>
          <w:delText>Tìm hiể</w:delText>
        </w:r>
        <w:r w:rsidRPr="00920004" w:rsidDel="00D33C95">
          <w:rPr>
            <w:rFonts w:cstheme="majorHAnsi"/>
            <w:rPrChange w:id="10410" w:author="phuong vu" w:date="2018-11-30T22:36:00Z">
              <w:rPr/>
            </w:rPrChange>
          </w:rPr>
          <w:delText xml:space="preserve">u về </w:delText>
        </w:r>
      </w:del>
      <w:bookmarkStart w:id="10411" w:name="_Toc531380676"/>
      <w:r w:rsidRPr="00920004">
        <w:rPr>
          <w:rFonts w:cstheme="majorHAnsi"/>
          <w:rPrChange w:id="10412" w:author="phuong vu" w:date="2018-11-30T22:36:00Z">
            <w:rPr/>
          </w:rPrChange>
        </w:rPr>
        <w:t xml:space="preserve">ReactJS </w:t>
      </w:r>
      <w:r w:rsidRPr="00920004">
        <w:rPr>
          <w:rFonts w:cstheme="majorHAnsi"/>
          <w:vertAlign w:val="superscript"/>
          <w:rPrChange w:id="10413" w:author="phuong vu" w:date="2018-11-30T22:36:00Z">
            <w:rPr>
              <w:vertAlign w:val="superscript"/>
            </w:rPr>
          </w:rPrChange>
        </w:rPr>
        <w:t>[7]</w:t>
      </w:r>
      <w:bookmarkEnd w:id="10411"/>
    </w:p>
    <w:p w14:paraId="2CDC40DD" w14:textId="67F40A22" w:rsidR="00C72A3D" w:rsidRPr="00920004" w:rsidDel="00B7137A" w:rsidRDefault="00C72A3D" w:rsidP="00BD0851">
      <w:pPr>
        <w:spacing w:before="240" w:line="0" w:lineRule="atLeast"/>
        <w:rPr>
          <w:del w:id="10414" w:author="phuong vu" w:date="2018-11-30T12:09:00Z"/>
          <w:b/>
          <w:lang w:val="en-US"/>
          <w:rPrChange w:id="10415" w:author="phuong vu" w:date="2018-11-30T22:36:00Z">
            <w:rPr>
              <w:del w:id="10416" w:author="phuong vu" w:date="2018-11-30T12:09:00Z"/>
              <w:b/>
              <w:lang w:val="en-US"/>
            </w:rPr>
          </w:rPrChange>
        </w:rPr>
        <w:pPrChange w:id="10417" w:author="phuong vu" w:date="2018-11-30T14:16:00Z">
          <w:pPr>
            <w:spacing w:line="360" w:lineRule="auto"/>
          </w:pPr>
        </w:pPrChange>
      </w:pPr>
      <w:del w:id="10418" w:author="phuong vu" w:date="2018-11-30T12:05:00Z">
        <w:r w:rsidRPr="00920004" w:rsidDel="004422EA">
          <w:rPr>
            <w:b/>
            <w:lang w:val="en-US"/>
            <w:rPrChange w:id="10419" w:author="phuong vu" w:date="2018-11-30T22:36:00Z">
              <w:rPr>
                <w:b/>
                <w:lang w:val="en-US"/>
              </w:rPr>
            </w:rPrChange>
          </w:rPr>
          <w:delText>Giới thiệu:</w:delText>
        </w:r>
      </w:del>
      <w:ins w:id="10420" w:author="phuong vu" w:date="2018-11-30T12:09:00Z">
        <w:r w:rsidR="00B7137A" w:rsidRPr="00920004">
          <w:rPr>
            <w:lang w:val="da-DK"/>
            <w:rPrChange w:id="10421" w:author="phuong vu" w:date="2018-11-30T22:36:00Z">
              <w:rPr>
                <w:lang w:val="da-DK"/>
              </w:rPr>
            </w:rPrChange>
          </w:rPr>
          <w:tab/>
        </w:r>
      </w:ins>
    </w:p>
    <w:p w14:paraId="69FB969D" w14:textId="03533B72" w:rsidR="00A77377" w:rsidRPr="00920004" w:rsidRDefault="00C72A3D" w:rsidP="00BD0851">
      <w:pPr>
        <w:spacing w:before="240" w:line="0" w:lineRule="atLeast"/>
        <w:rPr>
          <w:lang w:val="da-DK"/>
          <w:rPrChange w:id="10422" w:author="phuong vu" w:date="2018-11-30T22:36:00Z">
            <w:rPr>
              <w:lang w:val="da-DK"/>
            </w:rPr>
          </w:rPrChange>
        </w:rPr>
        <w:pPrChange w:id="10423" w:author="phuong vu" w:date="2018-11-30T14:16:00Z">
          <w:pPr/>
        </w:pPrChange>
      </w:pPr>
      <w:r w:rsidRPr="00920004">
        <w:rPr>
          <w:lang w:val="da-DK"/>
          <w:rPrChange w:id="10424" w:author="phuong vu" w:date="2018-11-30T22:36:00Z">
            <w:rPr>
              <w:lang w:val="da-DK"/>
            </w:rPr>
          </w:rPrChange>
        </w:rPr>
        <w:t xml:space="preserve">React là một thư viện UI phát triển tại Facebook để hỗ trợ việc xây dựng những thành phần (components) UI có tính tương tác cao, có trạng thái và có thể sử dụng lại được. </w:t>
      </w:r>
      <w:r w:rsidR="00AB661F" w:rsidRPr="00920004">
        <w:rPr>
          <w:lang w:val="da-DK"/>
          <w:rPrChange w:id="10425" w:author="phuong vu" w:date="2018-11-30T22:36:00Z">
            <w:rPr>
              <w:lang w:val="da-DK"/>
            </w:rPr>
          </w:rPrChange>
        </w:rPr>
        <w:t xml:space="preserve">Một trong những điểm hấp dẫn của React là thư viện này không chỉ hoạt động trên phía client, mà còn được render trên </w:t>
      </w:r>
      <w:del w:id="10426" w:author="phuong vu" w:date="2018-11-30T13:58:00Z">
        <w:r w:rsidR="00AB661F" w:rsidRPr="00920004" w:rsidDel="00184C15">
          <w:rPr>
            <w:lang w:val="da-DK"/>
            <w:rPrChange w:id="10427" w:author="phuong vu" w:date="2018-11-30T22:36:00Z">
              <w:rPr>
                <w:lang w:val="da-DK"/>
              </w:rPr>
            </w:rPrChange>
          </w:rPr>
          <w:delText>server</w:delText>
        </w:r>
      </w:del>
      <w:ins w:id="10428" w:author="phuong vu" w:date="2018-11-30T13:58:00Z">
        <w:r w:rsidR="00184C15" w:rsidRPr="00920004">
          <w:rPr>
            <w:lang w:val="da-DK"/>
            <w:rPrChange w:id="10429" w:author="phuong vu" w:date="2018-11-30T22:36:00Z">
              <w:rPr>
                <w:lang w:val="da-DK"/>
              </w:rPr>
            </w:rPrChange>
          </w:rPr>
          <w:t>máy chủ</w:t>
        </w:r>
      </w:ins>
      <w:r w:rsidR="00AB661F" w:rsidRPr="00920004">
        <w:rPr>
          <w:lang w:val="da-DK"/>
          <w:rPrChange w:id="10430" w:author="phuong vu" w:date="2018-11-30T22:36:00Z">
            <w:rPr>
              <w:lang w:val="da-DK"/>
            </w:rPr>
          </w:rPrChange>
        </w:rPr>
        <w:t xml:space="preserve"> và có thể kết nối với nhau. React so sánh sự thay đổi giữa các giá trị của lần render này với lần render trước và cập nhật ít thay đổi nhất trên DOM.</w:t>
      </w:r>
    </w:p>
    <w:p w14:paraId="64ADF050" w14:textId="587BB31C" w:rsidR="00CD33E1" w:rsidRPr="00920004" w:rsidRDefault="00CD33E1" w:rsidP="00BD0851">
      <w:pPr>
        <w:spacing w:before="240" w:line="0" w:lineRule="atLeast"/>
        <w:ind w:firstLine="720"/>
        <w:rPr>
          <w:b/>
          <w:lang w:val="da-DK"/>
          <w:rPrChange w:id="10431" w:author="phuong vu" w:date="2018-11-30T22:36:00Z">
            <w:rPr>
              <w:b/>
              <w:lang w:val="da-DK"/>
            </w:rPr>
          </w:rPrChange>
        </w:rPr>
        <w:pPrChange w:id="10432" w:author="phuong vu" w:date="2018-11-30T14:16:00Z">
          <w:pPr>
            <w:spacing w:line="360" w:lineRule="auto"/>
          </w:pPr>
        </w:pPrChange>
      </w:pPr>
      <w:r w:rsidRPr="00920004">
        <w:rPr>
          <w:b/>
          <w:lang w:val="da-DK"/>
          <w:rPrChange w:id="10433" w:author="phuong vu" w:date="2018-11-30T22:36:00Z">
            <w:rPr>
              <w:b/>
              <w:lang w:val="da-DK"/>
            </w:rPr>
          </w:rPrChange>
        </w:rPr>
        <w:t>Đặc điểm</w:t>
      </w:r>
      <w:ins w:id="10434" w:author="phuong vu" w:date="2018-11-30T12:09:00Z">
        <w:r w:rsidR="00B7137A" w:rsidRPr="00920004">
          <w:rPr>
            <w:b/>
            <w:lang w:val="da-DK"/>
            <w:rPrChange w:id="10435" w:author="phuong vu" w:date="2018-11-30T22:36:00Z">
              <w:rPr>
                <w:b/>
                <w:lang w:val="da-DK"/>
              </w:rPr>
            </w:rPrChange>
          </w:rPr>
          <w:t xml:space="preserve"> của ReactJS</w:t>
        </w:r>
      </w:ins>
      <w:r w:rsidRPr="00920004">
        <w:rPr>
          <w:b/>
          <w:lang w:val="da-DK"/>
          <w:rPrChange w:id="10436" w:author="phuong vu" w:date="2018-11-30T22:36:00Z">
            <w:rPr>
              <w:b/>
              <w:lang w:val="da-DK"/>
            </w:rPr>
          </w:rPrChange>
        </w:rPr>
        <w:t>:</w:t>
      </w:r>
    </w:p>
    <w:p w14:paraId="3F11F795" w14:textId="5B8BA163" w:rsidR="00753680" w:rsidRPr="00920004" w:rsidRDefault="00753680" w:rsidP="00D72BF9">
      <w:pPr>
        <w:ind w:firstLine="720"/>
        <w:rPr>
          <w:lang w:val="da-DK"/>
          <w:rPrChange w:id="10437" w:author="phuong vu" w:date="2018-11-30T22:36:00Z">
            <w:rPr>
              <w:lang w:val="da-DK"/>
            </w:rPr>
          </w:rPrChange>
        </w:rPr>
        <w:pPrChange w:id="10438" w:author="phuong vu" w:date="2018-11-30T22:15:00Z">
          <w:pPr/>
        </w:pPrChange>
      </w:pPr>
      <w:r w:rsidRPr="00920004">
        <w:rPr>
          <w:lang w:val="da-DK"/>
          <w:rPrChange w:id="10439" w:author="phuong vu" w:date="2018-11-30T22:36:00Z">
            <w:rPr>
              <w:lang w:val="da-DK"/>
            </w:rPr>
          </w:rPrChange>
        </w:rPr>
        <w:t xml:space="preserve">- </w:t>
      </w:r>
      <w:r w:rsidRPr="00920004">
        <w:rPr>
          <w:lang w:val="da-DK"/>
          <w:rPrChange w:id="10440" w:author="phuong vu" w:date="2018-11-30T22:36:00Z">
            <w:rPr>
              <w:i/>
              <w:lang w:val="da-DK"/>
            </w:rPr>
          </w:rPrChange>
        </w:rPr>
        <w:t>ReactJS cực kì hiệu quả</w:t>
      </w:r>
      <w:r w:rsidRPr="00920004">
        <w:rPr>
          <w:lang w:val="da-DK"/>
          <w:rPrChange w:id="10441" w:author="phuong vu" w:date="2018-11-30T22:36:00Z">
            <w:rPr>
              <w:lang w:val="da-DK"/>
            </w:rPr>
          </w:rPrChange>
        </w:rPr>
        <w:t>: ReactJS tạo ra cho chính nó DOM ảo – nơi mà các component thực sự tồn tại trên đó. Điều này sẽ giúp cải thiện hiệu suất rất nhiều. ReactJS cũng tính toán những thay đổi nào cần cập nhật len DOM và chỉ thực hiện chúng. Điều này giúp ReactJS tránh những thao tác cần trên DOM mà nhiều chi phí.</w:t>
      </w:r>
    </w:p>
    <w:p w14:paraId="16BB31E7" w14:textId="0F813608" w:rsidR="00753680" w:rsidRPr="00920004" w:rsidRDefault="00753680" w:rsidP="00D72BF9">
      <w:pPr>
        <w:ind w:firstLine="720"/>
        <w:rPr>
          <w:lang w:val="da-DK"/>
          <w:rPrChange w:id="10442" w:author="phuong vu" w:date="2018-11-30T22:36:00Z">
            <w:rPr>
              <w:lang w:val="da-DK"/>
            </w:rPr>
          </w:rPrChange>
        </w:rPr>
        <w:pPrChange w:id="10443" w:author="phuong vu" w:date="2018-11-30T22:15:00Z">
          <w:pPr/>
        </w:pPrChange>
      </w:pPr>
      <w:r w:rsidRPr="00920004">
        <w:rPr>
          <w:lang w:val="da-DK"/>
          <w:rPrChange w:id="10444" w:author="phuong vu" w:date="2018-11-30T22:36:00Z">
            <w:rPr>
              <w:i/>
              <w:lang w:val="da-DK"/>
            </w:rPr>
          </w:rPrChange>
        </w:rPr>
        <w:t xml:space="preserve">- </w:t>
      </w:r>
      <w:r w:rsidR="00823126" w:rsidRPr="00920004">
        <w:rPr>
          <w:lang w:val="da-DK"/>
          <w:rPrChange w:id="10445" w:author="phuong vu" w:date="2018-11-30T22:36:00Z">
            <w:rPr>
              <w:i/>
              <w:lang w:val="da-DK"/>
            </w:rPr>
          </w:rPrChange>
        </w:rPr>
        <w:t>ReactJS</w:t>
      </w:r>
      <w:r w:rsidRPr="00920004">
        <w:rPr>
          <w:lang w:val="da-DK"/>
          <w:rPrChange w:id="10446" w:author="phuong vu" w:date="2018-11-30T22:36:00Z">
            <w:rPr>
              <w:i/>
              <w:lang w:val="da-DK"/>
            </w:rPr>
          </w:rPrChange>
        </w:rPr>
        <w:t xml:space="preserve"> giúp việc viết các đoạn code JS dễ dàng hơn: </w:t>
      </w:r>
      <w:r w:rsidRPr="00920004">
        <w:rPr>
          <w:lang w:val="da-DK"/>
          <w:rPrChange w:id="10447" w:author="phuong vu" w:date="2018-11-30T22:36:00Z">
            <w:rPr>
              <w:lang w:val="da-DK"/>
            </w:rPr>
          </w:rPrChange>
        </w:rPr>
        <w:t xml:space="preserve">Nó dùng cú pháp đặc biệt là JSX (Javascript mở rộng) cho phép ta trộn giữa code HTML và Javascript. Ta có thể thêm vào các đoạn HTML vào trong hàm render mà không cần phải nối chuỗi. Đây là đặc tính thú vị của </w:t>
      </w:r>
      <w:r w:rsidR="00823126" w:rsidRPr="00920004">
        <w:rPr>
          <w:lang w:val="da-DK"/>
          <w:rPrChange w:id="10448" w:author="phuong vu" w:date="2018-11-30T22:36:00Z">
            <w:rPr>
              <w:lang w:val="da-DK"/>
            </w:rPr>
          </w:rPrChange>
        </w:rPr>
        <w:t>ReactJS</w:t>
      </w:r>
      <w:r w:rsidRPr="00920004">
        <w:rPr>
          <w:lang w:val="da-DK"/>
          <w:rPrChange w:id="10449" w:author="phuong vu" w:date="2018-11-30T22:36:00Z">
            <w:rPr>
              <w:lang w:val="da-DK"/>
            </w:rPr>
          </w:rPrChange>
        </w:rPr>
        <w:t>. Nó sẽ chuyển đổi các đoạn HTML thành các hàm khởi tạo đối tượng HTML bằng bộ biến đổi JSX.</w:t>
      </w:r>
    </w:p>
    <w:p w14:paraId="4F555215" w14:textId="1D13BD5B" w:rsidR="00753680" w:rsidRPr="00920004" w:rsidRDefault="00753680" w:rsidP="00D72BF9">
      <w:pPr>
        <w:ind w:firstLine="720"/>
        <w:rPr>
          <w:lang w:val="da-DK"/>
          <w:rPrChange w:id="10450" w:author="phuong vu" w:date="2018-11-30T22:36:00Z">
            <w:rPr>
              <w:lang w:val="da-DK"/>
            </w:rPr>
          </w:rPrChange>
        </w:rPr>
        <w:pPrChange w:id="10451" w:author="phuong vu" w:date="2018-11-30T22:15:00Z">
          <w:pPr/>
        </w:pPrChange>
      </w:pPr>
      <w:r w:rsidRPr="00920004">
        <w:rPr>
          <w:lang w:val="da-DK"/>
          <w:rPrChange w:id="10452" w:author="phuong vu" w:date="2018-11-30T22:36:00Z">
            <w:rPr>
              <w:lang w:val="da-DK"/>
            </w:rPr>
          </w:rPrChange>
        </w:rPr>
        <w:t xml:space="preserve">- </w:t>
      </w:r>
      <w:r w:rsidRPr="00920004">
        <w:rPr>
          <w:lang w:val="da-DK"/>
          <w:rPrChange w:id="10453" w:author="phuong vu" w:date="2018-11-30T22:36:00Z">
            <w:rPr>
              <w:i/>
              <w:lang w:val="da-DK"/>
            </w:rPr>
          </w:rPrChange>
        </w:rPr>
        <w:t>Nó có nhiều công cụ phát triển:</w:t>
      </w:r>
      <w:r w:rsidRPr="00920004">
        <w:rPr>
          <w:lang w:val="da-DK"/>
          <w:rPrChange w:id="10454" w:author="phuong vu" w:date="2018-11-30T22:36:00Z">
            <w:rPr>
              <w:lang w:val="da-DK"/>
            </w:rPr>
          </w:rPrChange>
        </w:rPr>
        <w:t xml:space="preserve"> Khi bắt đầu </w:t>
      </w:r>
      <w:r w:rsidR="00823126" w:rsidRPr="00920004">
        <w:rPr>
          <w:lang w:val="da-DK"/>
          <w:rPrChange w:id="10455" w:author="phuong vu" w:date="2018-11-30T22:36:00Z">
            <w:rPr>
              <w:lang w:val="da-DK"/>
            </w:rPr>
          </w:rPrChange>
        </w:rPr>
        <w:t>sử dụng ReactJS</w:t>
      </w:r>
      <w:r w:rsidRPr="00920004">
        <w:rPr>
          <w:lang w:val="da-DK"/>
          <w:rPrChange w:id="10456" w:author="phuong vu" w:date="2018-11-30T22:36:00Z">
            <w:rPr>
              <w:lang w:val="da-DK"/>
            </w:rPr>
          </w:rPrChange>
        </w:rPr>
        <w:t xml:space="preserve">, đừng quên cài đặt ứng dụng mở rộng của Chrome dành cho </w:t>
      </w:r>
      <w:r w:rsidR="00823126" w:rsidRPr="00920004">
        <w:rPr>
          <w:lang w:val="da-DK"/>
          <w:rPrChange w:id="10457" w:author="phuong vu" w:date="2018-11-30T22:36:00Z">
            <w:rPr>
              <w:lang w:val="da-DK"/>
            </w:rPr>
          </w:rPrChange>
        </w:rPr>
        <w:t>ReactJS</w:t>
      </w:r>
      <w:r w:rsidRPr="00920004">
        <w:rPr>
          <w:lang w:val="da-DK"/>
          <w:rPrChange w:id="10458" w:author="phuong vu" w:date="2018-11-30T22:36:00Z">
            <w:rPr>
              <w:lang w:val="da-DK"/>
            </w:rPr>
          </w:rPrChange>
        </w:rPr>
        <w:t xml:space="preserve">. Nó giúp </w:t>
      </w:r>
      <w:r w:rsidR="00823126" w:rsidRPr="00920004">
        <w:rPr>
          <w:lang w:val="da-DK"/>
          <w:rPrChange w:id="10459" w:author="phuong vu" w:date="2018-11-30T22:36:00Z">
            <w:rPr>
              <w:lang w:val="da-DK"/>
            </w:rPr>
          </w:rPrChange>
        </w:rPr>
        <w:t>ta</w:t>
      </w:r>
      <w:r w:rsidRPr="00920004">
        <w:rPr>
          <w:lang w:val="da-DK"/>
          <w:rPrChange w:id="10460" w:author="phuong vu" w:date="2018-11-30T22:36:00Z">
            <w:rPr>
              <w:lang w:val="da-DK"/>
            </w:rPr>
          </w:rPrChange>
        </w:rPr>
        <w:t xml:space="preserve"> </w:t>
      </w:r>
      <w:r w:rsidR="00823126" w:rsidRPr="00920004">
        <w:rPr>
          <w:lang w:val="da-DK"/>
          <w:rPrChange w:id="10461" w:author="phuong vu" w:date="2018-11-30T22:36:00Z">
            <w:rPr>
              <w:lang w:val="da-DK"/>
            </w:rPr>
          </w:rPrChange>
        </w:rPr>
        <w:t>bắt lỗi</w:t>
      </w:r>
      <w:r w:rsidRPr="00920004">
        <w:rPr>
          <w:lang w:val="da-DK"/>
          <w:rPrChange w:id="10462" w:author="phuong vu" w:date="2018-11-30T22:36:00Z">
            <w:rPr>
              <w:lang w:val="da-DK"/>
            </w:rPr>
          </w:rPrChange>
        </w:rPr>
        <w:t xml:space="preserve"> code dễ dàng hơn. Sau khi </w:t>
      </w:r>
      <w:r w:rsidR="00823126" w:rsidRPr="00920004">
        <w:rPr>
          <w:lang w:val="da-DK"/>
          <w:rPrChange w:id="10463" w:author="phuong vu" w:date="2018-11-30T22:36:00Z">
            <w:rPr>
              <w:lang w:val="da-DK"/>
            </w:rPr>
          </w:rPrChange>
        </w:rPr>
        <w:t>ta</w:t>
      </w:r>
      <w:r w:rsidRPr="00920004">
        <w:rPr>
          <w:lang w:val="da-DK"/>
          <w:rPrChange w:id="10464" w:author="phuong vu" w:date="2018-11-30T22:36:00Z">
            <w:rPr>
              <w:lang w:val="da-DK"/>
            </w:rPr>
          </w:rPrChange>
        </w:rPr>
        <w:t xml:space="preserve"> cài đặt ứng dụng này, </w:t>
      </w:r>
      <w:r w:rsidR="00823126" w:rsidRPr="00920004">
        <w:rPr>
          <w:lang w:val="da-DK"/>
          <w:rPrChange w:id="10465" w:author="phuong vu" w:date="2018-11-30T22:36:00Z">
            <w:rPr>
              <w:lang w:val="da-DK"/>
            </w:rPr>
          </w:rPrChange>
        </w:rPr>
        <w:t>ta</w:t>
      </w:r>
      <w:r w:rsidRPr="00920004">
        <w:rPr>
          <w:lang w:val="da-DK"/>
          <w:rPrChange w:id="10466" w:author="phuong vu" w:date="2018-11-30T22:36:00Z">
            <w:rPr>
              <w:lang w:val="da-DK"/>
            </w:rPr>
          </w:rPrChange>
        </w:rPr>
        <w:t xml:space="preserve"> sẽ có cái nhìn trực tiếp vào virtual DOM như thể </w:t>
      </w:r>
      <w:r w:rsidR="00823126" w:rsidRPr="00920004">
        <w:rPr>
          <w:lang w:val="da-DK"/>
          <w:rPrChange w:id="10467" w:author="phuong vu" w:date="2018-11-30T22:36:00Z">
            <w:rPr>
              <w:lang w:val="da-DK"/>
            </w:rPr>
          </w:rPrChange>
        </w:rPr>
        <w:t>ta</w:t>
      </w:r>
      <w:r w:rsidRPr="00920004">
        <w:rPr>
          <w:lang w:val="da-DK"/>
          <w:rPrChange w:id="10468" w:author="phuong vu" w:date="2018-11-30T22:36:00Z">
            <w:rPr>
              <w:lang w:val="da-DK"/>
            </w:rPr>
          </w:rPrChange>
        </w:rPr>
        <w:t xml:space="preserve"> đang xem cây DOM thông thường.</w:t>
      </w:r>
    </w:p>
    <w:p w14:paraId="195404DB" w14:textId="7653A395" w:rsidR="00823126" w:rsidRPr="00920004" w:rsidRDefault="00823126" w:rsidP="00D72BF9">
      <w:pPr>
        <w:ind w:firstLine="720"/>
        <w:rPr>
          <w:lang w:val="da-DK"/>
          <w:rPrChange w:id="10469" w:author="phuong vu" w:date="2018-11-30T22:36:00Z">
            <w:rPr>
              <w:lang w:val="da-DK"/>
            </w:rPr>
          </w:rPrChange>
        </w:rPr>
        <w:pPrChange w:id="10470" w:author="phuong vu" w:date="2018-11-30T22:15:00Z">
          <w:pPr/>
        </w:pPrChange>
      </w:pPr>
      <w:r w:rsidRPr="00920004">
        <w:rPr>
          <w:lang w:val="da-DK"/>
          <w:rPrChange w:id="10471" w:author="phuong vu" w:date="2018-11-30T22:36:00Z">
            <w:rPr>
              <w:lang w:val="da-DK"/>
            </w:rPr>
          </w:rPrChange>
        </w:rPr>
        <w:t xml:space="preserve">- </w:t>
      </w:r>
      <w:r w:rsidRPr="00920004">
        <w:rPr>
          <w:lang w:val="da-DK"/>
          <w:rPrChange w:id="10472" w:author="phuong vu" w:date="2018-11-30T22:36:00Z">
            <w:rPr>
              <w:i/>
              <w:lang w:val="da-DK"/>
            </w:rPr>
          </w:rPrChange>
        </w:rPr>
        <w:t xml:space="preserve">Render tầng </w:t>
      </w:r>
      <w:del w:id="10473" w:author="phuong vu" w:date="2018-11-30T13:58:00Z">
        <w:r w:rsidRPr="00920004" w:rsidDel="00184C15">
          <w:rPr>
            <w:lang w:val="da-DK"/>
            <w:rPrChange w:id="10474" w:author="phuong vu" w:date="2018-11-30T22:36:00Z">
              <w:rPr>
                <w:i/>
                <w:lang w:val="da-DK"/>
              </w:rPr>
            </w:rPrChange>
          </w:rPr>
          <w:delText>server</w:delText>
        </w:r>
      </w:del>
      <w:ins w:id="10475" w:author="phuong vu" w:date="2018-11-30T13:58:00Z">
        <w:r w:rsidR="00184C15" w:rsidRPr="00920004">
          <w:rPr>
            <w:lang w:val="da-DK"/>
            <w:rPrChange w:id="10476" w:author="phuong vu" w:date="2018-11-30T22:36:00Z">
              <w:rPr>
                <w:i/>
                <w:lang w:val="da-DK"/>
              </w:rPr>
            </w:rPrChange>
          </w:rPr>
          <w:t>máy chủ</w:t>
        </w:r>
      </w:ins>
      <w:r w:rsidRPr="00920004">
        <w:rPr>
          <w:lang w:val="da-DK"/>
          <w:rPrChange w:id="10477" w:author="phuong vu" w:date="2018-11-30T22:36:00Z">
            <w:rPr>
              <w:i/>
              <w:lang w:val="da-DK"/>
            </w:rPr>
          </w:rPrChange>
        </w:rPr>
        <w:t>:</w:t>
      </w:r>
      <w:r w:rsidRPr="00920004">
        <w:rPr>
          <w:lang w:val="da-DK"/>
          <w:rPrChange w:id="10478" w:author="phuong vu" w:date="2018-11-30T22:36:00Z">
            <w:rPr>
              <w:lang w:val="da-DK"/>
            </w:rPr>
          </w:rPrChange>
        </w:rPr>
        <w:t xml:space="preserve"> Một trong những vấn đề với các ứng dụng đơn trang là tối ưu SEO và thời gian tải trang. Nếu tất cả việc xây dựng và hiển thị trang đều thực hiện ở client, thì người dùng sẽ phải chờ cho trang được khởi tạo và hiển thị lên. Điều này thực tế là chậm. Hoặc nếu giả sử người dùng vô hiệu hóa Javascript thì sao? Reactjs là một thư viện component, nó có thể vừa render ở ngoài trình duyệt sử dụng DOM và cũng có thể render bằng các chuỗi HTML mà </w:t>
      </w:r>
      <w:del w:id="10479" w:author="phuong vu" w:date="2018-11-30T13:58:00Z">
        <w:r w:rsidRPr="00920004" w:rsidDel="00184C15">
          <w:rPr>
            <w:lang w:val="da-DK"/>
            <w:rPrChange w:id="10480" w:author="phuong vu" w:date="2018-11-30T22:36:00Z">
              <w:rPr>
                <w:lang w:val="da-DK"/>
              </w:rPr>
            </w:rPrChange>
          </w:rPr>
          <w:delText>server</w:delText>
        </w:r>
      </w:del>
      <w:ins w:id="10481" w:author="phuong vu" w:date="2018-11-30T13:58:00Z">
        <w:r w:rsidR="00184C15" w:rsidRPr="00920004">
          <w:rPr>
            <w:lang w:val="da-DK"/>
            <w:rPrChange w:id="10482" w:author="phuong vu" w:date="2018-11-30T22:36:00Z">
              <w:rPr>
                <w:lang w:val="da-DK"/>
              </w:rPr>
            </w:rPrChange>
          </w:rPr>
          <w:t>máy chủ</w:t>
        </w:r>
      </w:ins>
      <w:r w:rsidRPr="00920004">
        <w:rPr>
          <w:lang w:val="da-DK"/>
          <w:rPrChange w:id="10483" w:author="phuong vu" w:date="2018-11-30T22:36:00Z">
            <w:rPr>
              <w:lang w:val="da-DK"/>
            </w:rPr>
          </w:rPrChange>
        </w:rPr>
        <w:t xml:space="preserve"> trả về.</w:t>
      </w:r>
    </w:p>
    <w:p w14:paraId="2B35D189" w14:textId="1D221DA7" w:rsidR="00823126" w:rsidRPr="00920004" w:rsidDel="00B7137A" w:rsidRDefault="00823126" w:rsidP="00D72BF9">
      <w:pPr>
        <w:ind w:firstLine="662"/>
        <w:rPr>
          <w:del w:id="10484" w:author="phuong vu" w:date="2018-11-30T12:09:00Z"/>
          <w:lang w:val="da-DK"/>
          <w:rPrChange w:id="10485" w:author="phuong vu" w:date="2018-11-30T22:36:00Z">
            <w:rPr>
              <w:del w:id="10486" w:author="phuong vu" w:date="2018-11-30T12:09:00Z"/>
              <w:lang w:val="da-DK"/>
            </w:rPr>
          </w:rPrChange>
        </w:rPr>
        <w:pPrChange w:id="10487" w:author="phuong vu" w:date="2018-11-30T22:15:00Z">
          <w:pPr/>
        </w:pPrChange>
      </w:pPr>
      <w:r w:rsidRPr="00920004">
        <w:rPr>
          <w:lang w:val="da-DK"/>
          <w:rPrChange w:id="10488" w:author="phuong vu" w:date="2018-11-30T22:36:00Z">
            <w:rPr>
              <w:i/>
              <w:lang w:val="da-DK"/>
            </w:rPr>
          </w:rPrChange>
        </w:rPr>
        <w:t>- Làm việc với vấn đề test giao diện</w:t>
      </w:r>
      <w:r w:rsidRPr="00920004">
        <w:rPr>
          <w:lang w:val="da-DK"/>
          <w:rPrChange w:id="10489" w:author="phuong vu" w:date="2018-11-30T22:36:00Z">
            <w:rPr>
              <w:lang w:val="da-DK"/>
            </w:rPr>
          </w:rPrChange>
        </w:rPr>
        <w:t>: Nó cực kì dễ để viết các test case giao diện vì virtual DOM được cài đặt hoàn toàn bằng JS. Hiệu năng cao đối với các ứng dụng có dữ liệu thay đổi liên tục, dễ dàng cho bảo trì và sửa lỗi.</w:t>
      </w:r>
    </w:p>
    <w:p w14:paraId="671A6556" w14:textId="023F3FB8" w:rsidR="00536771" w:rsidRPr="00920004" w:rsidRDefault="00536771" w:rsidP="00D72BF9">
      <w:pPr>
        <w:ind w:firstLine="662"/>
        <w:rPr>
          <w:lang w:val="da-DK"/>
          <w:rPrChange w:id="10490" w:author="phuong vu" w:date="2018-11-30T22:36:00Z">
            <w:rPr>
              <w:lang w:val="da-DK"/>
            </w:rPr>
          </w:rPrChange>
        </w:rPr>
        <w:pPrChange w:id="10491" w:author="phuong vu" w:date="2018-11-30T22:15:00Z">
          <w:pPr/>
        </w:pPrChange>
      </w:pPr>
    </w:p>
    <w:p w14:paraId="4F7C33CF" w14:textId="01CD80E1" w:rsidR="001B2876" w:rsidRPr="00920004" w:rsidRDefault="001B2876" w:rsidP="00BD0851">
      <w:pPr>
        <w:pStyle w:val="Heading2"/>
        <w:spacing w:before="240" w:line="0" w:lineRule="atLeast"/>
        <w:rPr>
          <w:rFonts w:cstheme="majorHAnsi"/>
          <w:vertAlign w:val="superscript"/>
          <w:rPrChange w:id="10492" w:author="phuong vu" w:date="2018-11-30T22:36:00Z">
            <w:rPr>
              <w:vertAlign w:val="superscript"/>
            </w:rPr>
          </w:rPrChange>
        </w:rPr>
        <w:pPrChange w:id="10493" w:author="phuong vu" w:date="2018-11-30T14:16:00Z">
          <w:pPr>
            <w:pStyle w:val="Heading2"/>
          </w:pPr>
        </w:pPrChange>
      </w:pPr>
      <w:del w:id="10494" w:author="phuong vu" w:date="2018-11-30T09:37:00Z">
        <w:r w:rsidRPr="00920004" w:rsidDel="00D33C95">
          <w:rPr>
            <w:rFonts w:cstheme="majorHAnsi"/>
            <w:rPrChange w:id="10495" w:author="phuong vu" w:date="2018-11-30T22:36:00Z">
              <w:rPr>
                <w:rFonts w:cstheme="majorHAnsi"/>
              </w:rPr>
            </w:rPrChange>
          </w:rPr>
          <w:delText>Tìm hiể</w:delText>
        </w:r>
        <w:r w:rsidRPr="00920004" w:rsidDel="00D33C95">
          <w:rPr>
            <w:rFonts w:cstheme="majorHAnsi"/>
            <w:rPrChange w:id="10496" w:author="phuong vu" w:date="2018-11-30T22:36:00Z">
              <w:rPr/>
            </w:rPrChange>
          </w:rPr>
          <w:delText xml:space="preserve">u về </w:delText>
        </w:r>
      </w:del>
      <w:bookmarkStart w:id="10497" w:name="_Toc531380677"/>
      <w:r w:rsidRPr="00920004">
        <w:rPr>
          <w:rFonts w:cstheme="majorHAnsi"/>
          <w:rPrChange w:id="10498" w:author="phuong vu" w:date="2018-11-30T22:36:00Z">
            <w:rPr/>
          </w:rPrChange>
        </w:rPr>
        <w:t>Apollo Client</w:t>
      </w:r>
      <w:r w:rsidR="007A626B" w:rsidRPr="00920004">
        <w:rPr>
          <w:rFonts w:cstheme="majorHAnsi"/>
          <w:rPrChange w:id="10499" w:author="phuong vu" w:date="2018-11-30T22:36:00Z">
            <w:rPr/>
          </w:rPrChange>
        </w:rPr>
        <w:t xml:space="preserve"> </w:t>
      </w:r>
      <w:r w:rsidR="007A626B" w:rsidRPr="00920004">
        <w:rPr>
          <w:rFonts w:cstheme="majorHAnsi"/>
          <w:vertAlign w:val="superscript"/>
          <w:rPrChange w:id="10500" w:author="phuong vu" w:date="2018-11-30T22:36:00Z">
            <w:rPr>
              <w:vertAlign w:val="superscript"/>
            </w:rPr>
          </w:rPrChange>
        </w:rPr>
        <w:t>[8]</w:t>
      </w:r>
      <w:bookmarkEnd w:id="10497"/>
    </w:p>
    <w:p w14:paraId="71413191" w14:textId="3F639F3B" w:rsidR="007A626B" w:rsidRPr="00920004" w:rsidDel="00B7137A" w:rsidRDefault="007A626B" w:rsidP="00BD0851">
      <w:pPr>
        <w:spacing w:before="240" w:line="0" w:lineRule="atLeast"/>
        <w:ind w:firstLine="720"/>
        <w:rPr>
          <w:del w:id="10501" w:author="phuong vu" w:date="2018-11-30T12:09:00Z"/>
          <w:b/>
          <w:rPrChange w:id="10502" w:author="phuong vu" w:date="2018-11-30T22:36:00Z">
            <w:rPr>
              <w:del w:id="10503" w:author="phuong vu" w:date="2018-11-30T12:09:00Z"/>
              <w:b/>
              <w:lang w:val="en-US"/>
            </w:rPr>
          </w:rPrChange>
        </w:rPr>
        <w:pPrChange w:id="10504" w:author="phuong vu" w:date="2018-11-30T14:16:00Z">
          <w:pPr>
            <w:spacing w:line="360" w:lineRule="auto"/>
          </w:pPr>
        </w:pPrChange>
      </w:pPr>
      <w:del w:id="10505" w:author="phuong vu" w:date="2018-11-30T12:09:00Z">
        <w:r w:rsidRPr="00920004" w:rsidDel="00B7137A">
          <w:rPr>
            <w:b/>
            <w:rPrChange w:id="10506" w:author="phuong vu" w:date="2018-11-30T22:36:00Z">
              <w:rPr>
                <w:b/>
                <w:lang w:val="en-US"/>
              </w:rPr>
            </w:rPrChange>
          </w:rPr>
          <w:delText>Giới thiệu:</w:delText>
        </w:r>
      </w:del>
    </w:p>
    <w:p w14:paraId="4A7FA2FC" w14:textId="6147323D" w:rsidR="001B2876" w:rsidRDefault="007A626B" w:rsidP="00610251">
      <w:pPr>
        <w:rPr>
          <w:ins w:id="10507" w:author="phuong vu" w:date="2018-11-30T22:46:00Z"/>
          <w:lang w:val="en-US"/>
        </w:rPr>
      </w:pPr>
      <w:r w:rsidRPr="00920004">
        <w:rPr>
          <w:rPrChange w:id="10508" w:author="phuong vu" w:date="2018-11-30T22:36:00Z">
            <w:rPr>
              <w:lang w:val="en-US"/>
            </w:rPr>
          </w:rPrChange>
        </w:rPr>
        <w:tab/>
        <w:t xml:space="preserve">Apollo Client là một cách thức nhanh </w:t>
      </w:r>
      <w:del w:id="10509" w:author="phuong vu" w:date="2018-11-30T13:55:00Z">
        <w:r w:rsidRPr="00920004" w:rsidDel="00184C15">
          <w:rPr>
            <w:rPrChange w:id="10510" w:author="phuong vu" w:date="2018-11-30T22:36:00Z">
              <w:rPr>
                <w:lang w:val="en-US"/>
              </w:rPr>
            </w:rPrChange>
          </w:rPr>
          <w:delText>chó</w:delText>
        </w:r>
      </w:del>
      <w:ins w:id="10511" w:author="phuong vu" w:date="2018-11-30T13:55:00Z">
        <w:r w:rsidR="00184C15" w:rsidRPr="00920004">
          <w:rPr>
            <w:rPrChange w:id="10512" w:author="phuong vu" w:date="2018-11-30T22:36:00Z">
              <w:rPr/>
            </w:rPrChange>
          </w:rPr>
          <w:t>cho</w:t>
        </w:r>
      </w:ins>
      <w:r w:rsidRPr="00920004">
        <w:rPr>
          <w:rPrChange w:id="10513" w:author="phuong vu" w:date="2018-11-30T22:36:00Z">
            <w:rPr>
              <w:lang w:val="en-US"/>
            </w:rPr>
          </w:rPrChange>
        </w:rPr>
        <w:t xml:space="preserve">ng khi muốn sử dụng GraphQL để tạo nên một ứng dụng người dùng. Nó giúp ta định nghĩa được những dữ liệu cần thiết và đủ để dựng nên một giao diện cho người dùng nhanh nhất có thể. </w:t>
      </w:r>
      <w:r w:rsidRPr="00920004">
        <w:rPr>
          <w:lang w:val="en-US"/>
          <w:rPrChange w:id="10514" w:author="phuong vu" w:date="2018-11-30T22:36:00Z">
            <w:rPr>
              <w:lang w:val="en-US"/>
            </w:rPr>
          </w:rPrChange>
        </w:rPr>
        <w:t xml:space="preserve">Apollo Client hỗ trợ cho rất nhiều frontend platform như React, Vue.js, Angular, </w:t>
      </w:r>
      <w:del w:id="10515" w:author="phuong vu" w:date="2018-11-27T16:38:00Z">
        <w:r w:rsidRPr="00920004" w:rsidDel="00083585">
          <w:rPr>
            <w:lang w:val="en-US"/>
            <w:rPrChange w:id="10516" w:author="phuong vu" w:date="2018-11-30T22:36:00Z">
              <w:rPr>
                <w:lang w:val="en-US"/>
              </w:rPr>
            </w:rPrChange>
          </w:rPr>
          <w:delText>Android</w:delText>
        </w:r>
      </w:del>
      <w:ins w:id="10517" w:author="phuong vu" w:date="2018-11-27T16:38:00Z">
        <w:r w:rsidR="00083585" w:rsidRPr="00920004">
          <w:rPr>
            <w:lang w:val="en-US"/>
            <w:rPrChange w:id="10518" w:author="phuong vu" w:date="2018-11-30T22:36:00Z">
              <w:rPr>
                <w:lang w:val="en-US"/>
              </w:rPr>
            </w:rPrChange>
          </w:rPr>
          <w:t>Android</w:t>
        </w:r>
      </w:ins>
      <w:r w:rsidRPr="00920004">
        <w:rPr>
          <w:lang w:val="en-US"/>
          <w:rPrChange w:id="10519" w:author="phuong vu" w:date="2018-11-30T22:36:00Z">
            <w:rPr>
              <w:lang w:val="en-US"/>
            </w:rPr>
          </w:rPrChange>
        </w:rPr>
        <w:t>, Swift,</w:t>
      </w:r>
      <w:r w:rsidR="00D27251" w:rsidRPr="00920004">
        <w:rPr>
          <w:lang w:val="en-US"/>
          <w:rPrChange w:id="10520" w:author="phuong vu" w:date="2018-11-30T22:36:00Z">
            <w:rPr>
              <w:lang w:val="en-US"/>
            </w:rPr>
          </w:rPrChange>
        </w:rPr>
        <w:t xml:space="preserve"> </w:t>
      </w:r>
      <w:r w:rsidRPr="00920004">
        <w:rPr>
          <w:lang w:val="en-US"/>
          <w:rPrChange w:id="10521" w:author="phuong vu" w:date="2018-11-30T22:36:00Z">
            <w:rPr>
              <w:lang w:val="en-US"/>
            </w:rPr>
          </w:rPrChange>
        </w:rPr>
        <w:t>….</w:t>
      </w:r>
    </w:p>
    <w:p w14:paraId="035F46F3" w14:textId="77777777" w:rsidR="00B5490C" w:rsidRPr="00920004" w:rsidRDefault="00B5490C" w:rsidP="00610251">
      <w:pPr>
        <w:rPr>
          <w:lang w:val="en-US"/>
          <w:rPrChange w:id="10522" w:author="phuong vu" w:date="2018-11-30T22:36:00Z">
            <w:rPr>
              <w:lang w:val="en-US"/>
            </w:rPr>
          </w:rPrChange>
        </w:rPr>
        <w:pPrChange w:id="10523" w:author="phuong vu" w:date="2018-11-30T22:14:00Z">
          <w:pPr/>
        </w:pPrChange>
      </w:pPr>
    </w:p>
    <w:p w14:paraId="62BB7B77" w14:textId="3373FBD2" w:rsidR="00D27251" w:rsidRPr="00920004" w:rsidRDefault="00D27251" w:rsidP="00BD0851">
      <w:pPr>
        <w:spacing w:before="240" w:line="0" w:lineRule="atLeast"/>
        <w:ind w:firstLine="720"/>
        <w:rPr>
          <w:b/>
          <w:lang w:val="da-DK"/>
          <w:rPrChange w:id="10524" w:author="phuong vu" w:date="2018-11-30T22:36:00Z">
            <w:rPr>
              <w:b/>
              <w:lang w:val="da-DK"/>
            </w:rPr>
          </w:rPrChange>
        </w:rPr>
        <w:pPrChange w:id="10525" w:author="phuong vu" w:date="2018-11-30T14:16:00Z">
          <w:pPr>
            <w:spacing w:line="360" w:lineRule="auto"/>
          </w:pPr>
        </w:pPrChange>
      </w:pPr>
      <w:r w:rsidRPr="00920004">
        <w:rPr>
          <w:b/>
          <w:lang w:val="da-DK"/>
          <w:rPrChange w:id="10526" w:author="phuong vu" w:date="2018-11-30T22:36:00Z">
            <w:rPr>
              <w:b/>
              <w:lang w:val="da-DK"/>
            </w:rPr>
          </w:rPrChange>
        </w:rPr>
        <w:lastRenderedPageBreak/>
        <w:t>Đặc điểm</w:t>
      </w:r>
      <w:ins w:id="10527" w:author="phuong vu" w:date="2018-11-30T12:09:00Z">
        <w:r w:rsidR="00B7137A" w:rsidRPr="00920004">
          <w:rPr>
            <w:b/>
            <w:lang w:val="da-DK"/>
            <w:rPrChange w:id="10528" w:author="phuong vu" w:date="2018-11-30T22:36:00Z">
              <w:rPr>
                <w:b/>
                <w:lang w:val="da-DK"/>
              </w:rPr>
            </w:rPrChange>
          </w:rPr>
          <w:t xml:space="preserve"> của Apollo Client</w:t>
        </w:r>
      </w:ins>
      <w:r w:rsidRPr="00920004">
        <w:rPr>
          <w:b/>
          <w:lang w:val="da-DK"/>
          <w:rPrChange w:id="10529" w:author="phuong vu" w:date="2018-11-30T22:36:00Z">
            <w:rPr>
              <w:b/>
              <w:lang w:val="da-DK"/>
            </w:rPr>
          </w:rPrChange>
        </w:rPr>
        <w:t>:</w:t>
      </w:r>
    </w:p>
    <w:p w14:paraId="24D418C0" w14:textId="415FB376" w:rsidR="00D27251" w:rsidRPr="00920004" w:rsidRDefault="00D27251" w:rsidP="00610251">
      <w:pPr>
        <w:rPr>
          <w:lang w:val="en-US"/>
          <w:rPrChange w:id="10530" w:author="phuong vu" w:date="2018-11-30T22:36:00Z">
            <w:rPr>
              <w:lang w:val="en-US"/>
            </w:rPr>
          </w:rPrChange>
        </w:rPr>
        <w:pPrChange w:id="10531" w:author="phuong vu" w:date="2018-11-30T22:14:00Z">
          <w:pPr/>
        </w:pPrChange>
      </w:pPr>
      <w:r w:rsidRPr="00920004">
        <w:rPr>
          <w:lang w:val="en-US"/>
          <w:rPrChange w:id="10532" w:author="phuong vu" w:date="2018-11-30T22:36:00Z">
            <w:rPr>
              <w:lang w:val="en-US"/>
            </w:rPr>
          </w:rPrChange>
        </w:rPr>
        <w:tab/>
        <w:t xml:space="preserve">- </w:t>
      </w:r>
      <w:r w:rsidRPr="00920004">
        <w:rPr>
          <w:lang w:val="en-US"/>
          <w:rPrChange w:id="10533" w:author="phuong vu" w:date="2018-11-30T22:36:00Z">
            <w:rPr>
              <w:i/>
              <w:lang w:val="en-US"/>
            </w:rPr>
          </w:rPrChange>
        </w:rPr>
        <w:t xml:space="preserve">Dễ dàng tích hợp với các frontend platform: </w:t>
      </w:r>
      <w:r w:rsidRPr="00920004">
        <w:rPr>
          <w:lang w:val="en-US"/>
          <w:rPrChange w:id="10534" w:author="phuong vu" w:date="2018-11-30T22:36:00Z">
            <w:rPr>
              <w:lang w:val="en-US"/>
            </w:rPr>
          </w:rPrChange>
        </w:rPr>
        <w:t>Nhờ việc hỗ trợ nhiều loại platform phổ biến hiện nay nên việc áp dụng Apollo Client vào việc hỗ trợ ứng dụng truy xuất dữ liệu từ API một cách dễ dàng. Ta không cần tốn quá nhiều thời gian để tìm hiểu, tích hợp, sử dụng</w:t>
      </w:r>
      <w:r w:rsidR="002A795B" w:rsidRPr="00920004">
        <w:rPr>
          <w:lang w:val="en-US"/>
          <w:rPrChange w:id="10535" w:author="phuong vu" w:date="2018-11-30T22:36:00Z">
            <w:rPr>
              <w:lang w:val="en-US"/>
            </w:rPr>
          </w:rPrChange>
        </w:rPr>
        <w:t>.</w:t>
      </w:r>
    </w:p>
    <w:p w14:paraId="5431789B" w14:textId="159BDA08" w:rsidR="00997C30" w:rsidRPr="00920004" w:rsidRDefault="002A795B" w:rsidP="00610251">
      <w:pPr>
        <w:rPr>
          <w:ins w:id="10536" w:author="phuong vu" w:date="2018-11-20T21:29:00Z"/>
          <w:lang w:val="en-US"/>
          <w:rPrChange w:id="10537" w:author="phuong vu" w:date="2018-11-30T22:36:00Z">
            <w:rPr>
              <w:ins w:id="10538" w:author="phuong vu" w:date="2018-11-20T21:29:00Z"/>
              <w:lang w:val="en-US"/>
            </w:rPr>
          </w:rPrChange>
        </w:rPr>
        <w:pPrChange w:id="10539" w:author="phuong vu" w:date="2018-11-30T22:14:00Z">
          <w:pPr/>
        </w:pPrChange>
      </w:pPr>
      <w:r w:rsidRPr="00920004">
        <w:rPr>
          <w:lang w:val="en-US"/>
          <w:rPrChange w:id="10540" w:author="phuong vu" w:date="2018-11-30T22:36:00Z">
            <w:rPr>
              <w:lang w:val="en-US"/>
            </w:rPr>
          </w:rPrChange>
        </w:rPr>
        <w:tab/>
        <w:t xml:space="preserve">- </w:t>
      </w:r>
      <w:r w:rsidRPr="00920004">
        <w:rPr>
          <w:lang w:val="en-US"/>
          <w:rPrChange w:id="10541" w:author="phuong vu" w:date="2018-11-30T22:36:00Z">
            <w:rPr>
              <w:i/>
              <w:lang w:val="en-US"/>
            </w:rPr>
          </w:rPrChange>
        </w:rPr>
        <w:t xml:space="preserve">Giúp kiểm soát và hiểu được cách ứng dụng hoạt động: </w:t>
      </w:r>
      <w:r w:rsidRPr="00920004">
        <w:rPr>
          <w:lang w:val="en-US"/>
          <w:rPrChange w:id="10542" w:author="phuong vu" w:date="2018-11-30T22:36:00Z">
            <w:rPr>
              <w:lang w:val="en-US"/>
            </w:rPr>
          </w:rPrChange>
        </w:rPr>
        <w:t>Bằng cách sử dụng cú pháp truy vấn của GraphQL nên việc sử dụng đơn giản. Nhờ đó, ta nắm bắt được lượng dữ liệu cần thiết cho mỗi bước hoạt động của ứng dụng và hiểu chính xác mỗi bước nó cần những gì tránh việc bị dư thừa dữ liệu không cần thiết. Bên cạnh đó Apollo Client được xây dựng nên bởi cộng đồng nên phù hợp đa dạng các trường hợp mà ta cần sử dụng.</w:t>
      </w:r>
      <w:bookmarkEnd w:id="10230"/>
    </w:p>
    <w:p w14:paraId="24C1EDC1" w14:textId="097B4ADD" w:rsidR="0073559F" w:rsidRPr="00920004" w:rsidRDefault="00D33C95" w:rsidP="00BD0851">
      <w:pPr>
        <w:pStyle w:val="Heading2"/>
        <w:spacing w:before="240" w:line="0" w:lineRule="atLeast"/>
        <w:rPr>
          <w:lang w:val="en-US"/>
          <w:rPrChange w:id="10543" w:author="phuong vu" w:date="2018-11-30T22:36:00Z">
            <w:rPr>
              <w:lang w:val="en-US"/>
            </w:rPr>
          </w:rPrChange>
        </w:rPr>
        <w:pPrChange w:id="10544" w:author="phuong vu" w:date="2018-11-30T14:16:00Z">
          <w:pPr/>
        </w:pPrChange>
      </w:pPr>
      <w:bookmarkStart w:id="10545" w:name="_Toc531380678"/>
      <w:ins w:id="10546" w:author="phuong vu" w:date="2018-11-30T09:37:00Z">
        <w:r w:rsidRPr="00920004">
          <w:rPr>
            <w:rFonts w:cstheme="majorHAnsi"/>
            <w:lang w:val="en-US"/>
            <w:rPrChange w:id="10547" w:author="phuong vu" w:date="2018-11-30T22:36:00Z">
              <w:rPr>
                <w:lang w:val="en-US"/>
              </w:rPr>
            </w:rPrChange>
          </w:rPr>
          <w:t>H</w:t>
        </w:r>
      </w:ins>
      <w:ins w:id="10548" w:author="phuong vu" w:date="2018-11-20T21:30:00Z">
        <w:r w:rsidR="001F5B63" w:rsidRPr="00920004">
          <w:rPr>
            <w:rFonts w:cstheme="majorHAnsi"/>
            <w:lang w:val="en-US"/>
            <w:rPrChange w:id="10549" w:author="phuong vu" w:date="2018-11-30T22:36:00Z">
              <w:rPr>
                <w:lang w:val="en-US"/>
              </w:rPr>
            </w:rPrChange>
          </w:rPr>
          <w:t>àng đ</w:t>
        </w:r>
        <w:r w:rsidR="001F5B63" w:rsidRPr="00920004">
          <w:rPr>
            <w:rFonts w:cstheme="majorHAnsi"/>
            <w:lang w:val="en-US"/>
            <w:rPrChange w:id="10550" w:author="phuong vu" w:date="2018-11-30T22:36:00Z">
              <w:rPr>
                <w:b/>
                <w:lang w:val="en-US"/>
              </w:rPr>
            </w:rPrChange>
          </w:rPr>
          <w:t>ợi nhiều trạm phục vụ</w:t>
        </w:r>
      </w:ins>
      <w:bookmarkEnd w:id="10545"/>
    </w:p>
    <w:p w14:paraId="3C20DF2B" w14:textId="2D760CAD" w:rsidR="004A577F" w:rsidRPr="00920004" w:rsidRDefault="004A577F" w:rsidP="00610251">
      <w:pPr>
        <w:ind w:firstLine="662"/>
        <w:rPr>
          <w:ins w:id="10551" w:author="phuong vu" w:date="2018-11-20T22:50:00Z"/>
          <w:lang w:val="en-US"/>
          <w:rPrChange w:id="10552" w:author="phuong vu" w:date="2018-11-30T22:36:00Z">
            <w:rPr>
              <w:ins w:id="10553" w:author="phuong vu" w:date="2018-11-20T22:50:00Z"/>
              <w:lang w:val="en-US"/>
            </w:rPr>
          </w:rPrChange>
        </w:rPr>
        <w:pPrChange w:id="10554" w:author="phuong vu" w:date="2018-11-30T22:14:00Z">
          <w:pPr>
            <w:spacing w:line="360" w:lineRule="auto"/>
          </w:pPr>
        </w:pPrChange>
      </w:pPr>
      <w:ins w:id="10555" w:author="phuong vu" w:date="2018-11-20T22:47:00Z">
        <w:r w:rsidRPr="00920004">
          <w:rPr>
            <w:lang w:val="en-US"/>
            <w:rPrChange w:id="10556" w:author="phuong vu" w:date="2018-11-30T22:36:00Z">
              <w:rPr>
                <w:lang w:val="en-US"/>
              </w:rPr>
            </w:rPrChange>
          </w:rPr>
          <w:t xml:space="preserve">Hàng đợi là một </w:t>
        </w:r>
      </w:ins>
      <w:ins w:id="10557" w:author="phuong vu" w:date="2018-11-20T22:48:00Z">
        <w:r w:rsidR="005D5145" w:rsidRPr="00920004">
          <w:rPr>
            <w:lang w:val="en-US"/>
            <w:rPrChange w:id="10558" w:author="phuong vu" w:date="2018-11-30T22:36:00Z">
              <w:rPr>
                <w:lang w:val="en-US"/>
              </w:rPr>
            </w:rPrChange>
          </w:rPr>
          <w:t xml:space="preserve">mô hình được áp dụng phổ biến trong cuộc sống. Hàng đợi là </w:t>
        </w:r>
      </w:ins>
      <w:ins w:id="10559" w:author="phuong vu" w:date="2018-11-20T22:49:00Z">
        <w:r w:rsidR="005D5145" w:rsidRPr="00920004">
          <w:rPr>
            <w:lang w:val="en-US"/>
            <w:rPrChange w:id="10560" w:author="phuong vu" w:date="2018-11-30T22:36:00Z">
              <w:rPr>
                <w:lang w:val="en-US"/>
              </w:rPr>
            </w:rPrChange>
          </w:rPr>
          <w:t xml:space="preserve">cách sắp xếp mọi thứ theo một trình tự có một đầu nhận dữ liệu vào và một đầu xử lí và trả dữ liệu đi. </w:t>
        </w:r>
      </w:ins>
    </w:p>
    <w:p w14:paraId="24D113A1" w14:textId="1433662B" w:rsidR="005D5145" w:rsidRPr="00920004" w:rsidRDefault="005D5145" w:rsidP="00610251">
      <w:pPr>
        <w:ind w:firstLine="662"/>
        <w:rPr>
          <w:ins w:id="10561" w:author="phuong vu" w:date="2018-11-20T22:59:00Z"/>
          <w:lang w:val="en-US"/>
          <w:rPrChange w:id="10562" w:author="phuong vu" w:date="2018-11-30T22:36:00Z">
            <w:rPr>
              <w:ins w:id="10563" w:author="phuong vu" w:date="2018-11-20T22:59:00Z"/>
              <w:lang w:val="en-US"/>
            </w:rPr>
          </w:rPrChange>
        </w:rPr>
        <w:pPrChange w:id="10564" w:author="phuong vu" w:date="2018-11-30T22:14:00Z">
          <w:pPr>
            <w:spacing w:line="360" w:lineRule="auto"/>
          </w:pPr>
        </w:pPrChange>
      </w:pPr>
      <w:ins w:id="10565" w:author="phuong vu" w:date="2018-11-20T22:50:00Z">
        <w:r w:rsidRPr="00920004">
          <w:rPr>
            <w:lang w:val="en-US"/>
            <w:rPrChange w:id="10566" w:author="phuong vu" w:date="2018-11-30T22:36:00Z">
              <w:rPr>
                <w:lang w:val="en-US"/>
              </w:rPr>
            </w:rPrChange>
          </w:rPr>
          <w:t xml:space="preserve">Đó là cách cách hoạt động của một hàng đợi chỉ với một trạm phục vụ. </w:t>
        </w:r>
      </w:ins>
      <w:ins w:id="10567" w:author="phuong vu" w:date="2018-11-20T22:51:00Z">
        <w:r w:rsidRPr="00920004">
          <w:rPr>
            <w:lang w:val="en-US"/>
            <w:rPrChange w:id="10568" w:author="phuong vu" w:date="2018-11-30T22:36:00Z">
              <w:rPr>
                <w:lang w:val="en-US"/>
              </w:rPr>
            </w:rPrChange>
          </w:rPr>
          <w:t xml:space="preserve">Để phục vụ, xử lí nhanh </w:t>
        </w:r>
      </w:ins>
      <w:ins w:id="10569" w:author="phuong vu" w:date="2018-11-30T13:55:00Z">
        <w:r w:rsidR="00184C15" w:rsidRPr="00920004">
          <w:rPr>
            <w:lang w:val="en-US"/>
            <w:rPrChange w:id="10570" w:author="phuong vu" w:date="2018-11-30T22:36:00Z">
              <w:rPr>
                <w:lang w:val="en-US"/>
              </w:rPr>
            </w:rPrChange>
          </w:rPr>
          <w:t>cho</w:t>
        </w:r>
      </w:ins>
      <w:ins w:id="10571" w:author="phuong vu" w:date="2018-11-20T22:51:00Z">
        <w:r w:rsidRPr="00920004">
          <w:rPr>
            <w:lang w:val="en-US"/>
            <w:rPrChange w:id="10572" w:author="phuong vu" w:date="2018-11-30T22:36:00Z">
              <w:rPr>
                <w:lang w:val="en-US"/>
              </w:rPr>
            </w:rPrChange>
          </w:rPr>
          <w:t>ng, ta thường đặt</w:t>
        </w:r>
      </w:ins>
      <w:ins w:id="10573" w:author="phuong vu" w:date="2018-11-20T22:52:00Z">
        <w:r w:rsidRPr="00920004">
          <w:rPr>
            <w:lang w:val="en-US"/>
            <w:rPrChange w:id="10574" w:author="phuong vu" w:date="2018-11-30T22:36:00Z">
              <w:rPr>
                <w:lang w:val="en-US"/>
              </w:rPr>
            </w:rPrChange>
          </w:rPr>
          <w:t xml:space="preserve"> ra nhiều trạm phục vụ cùng lúc một để tiết kiệm thời gian</w:t>
        </w:r>
      </w:ins>
      <w:ins w:id="10575" w:author="phuong vu" w:date="2018-11-20T22:59:00Z">
        <w:r w:rsidRPr="00920004">
          <w:rPr>
            <w:lang w:val="en-US"/>
            <w:rPrChange w:id="10576" w:author="phuong vu" w:date="2018-11-30T22:36:00Z">
              <w:rPr>
                <w:lang w:val="en-US"/>
              </w:rPr>
            </w:rPrChange>
          </w:rPr>
          <w:t>.</w:t>
        </w:r>
      </w:ins>
    </w:p>
    <w:p w14:paraId="55985834" w14:textId="77777777" w:rsidR="005D5145" w:rsidRPr="00920004" w:rsidRDefault="005D5145" w:rsidP="00BD0851">
      <w:pPr>
        <w:keepNext/>
        <w:spacing w:before="240" w:line="0" w:lineRule="atLeast"/>
        <w:ind w:firstLine="720"/>
        <w:jc w:val="center"/>
        <w:rPr>
          <w:ins w:id="10577" w:author="phuong vu" w:date="2018-11-20T23:00:00Z"/>
          <w:rPrChange w:id="10578" w:author="phuong vu" w:date="2018-11-30T22:36:00Z">
            <w:rPr>
              <w:ins w:id="10579" w:author="phuong vu" w:date="2018-11-20T23:00:00Z"/>
            </w:rPr>
          </w:rPrChange>
        </w:rPr>
        <w:pPrChange w:id="10580" w:author="phuong vu" w:date="2018-11-30T14:16:00Z">
          <w:pPr>
            <w:spacing w:line="360" w:lineRule="auto"/>
            <w:jc w:val="center"/>
          </w:pPr>
        </w:pPrChange>
      </w:pPr>
      <w:ins w:id="10581" w:author="phuong vu" w:date="2018-11-20T22:59:00Z">
        <w:r w:rsidRPr="00920004">
          <w:rPr>
            <w:noProof/>
            <w:lang w:val="en-US"/>
            <w:rPrChange w:id="10582" w:author="phuong vu" w:date="2018-11-30T22:36:00Z">
              <w:rPr>
                <w:noProof/>
                <w:lang w:val="en-US"/>
              </w:rPr>
            </w:rPrChange>
          </w:rPr>
          <w:drawing>
            <wp:inline distT="0" distB="0" distL="0" distR="0" wp14:anchorId="76E03745" wp14:editId="43E940BC">
              <wp:extent cx="3601720" cy="2019935"/>
              <wp:effectExtent l="0" t="0" r="0" b="0"/>
              <wp:docPr id="30" name="Picture 30" descr="Káº¿t quáº£ hÃ¬nh áº£nh cho queueing the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áº¿t quáº£ hÃ¬nh áº£nh cho queueing theory"/>
                      <pic:cNvPicPr>
                        <a:picLocks noChangeAspect="1" noChangeArrowheads="1"/>
                      </pic:cNvPicPr>
                    </pic:nvPicPr>
                    <pic:blipFill>
                      <a:blip r:embed="rId40">
                        <a:extLst>
                          <a:ext uri="{BEBA8EAE-BF5A-486C-A8C5-ECC9F3942E4B}">
                            <a14:imgProps xmlns:a14="http://schemas.microsoft.com/office/drawing/2010/main">
                              <a14:imgLayer r:embed="rId41">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3601720" cy="2019935"/>
                      </a:xfrm>
                      <a:prstGeom prst="rect">
                        <a:avLst/>
                      </a:prstGeom>
                      <a:noFill/>
                      <a:ln>
                        <a:noFill/>
                      </a:ln>
                    </pic:spPr>
                  </pic:pic>
                </a:graphicData>
              </a:graphic>
            </wp:inline>
          </w:drawing>
        </w:r>
      </w:ins>
    </w:p>
    <w:p w14:paraId="2FD0F8F4" w14:textId="186C8FAE" w:rsidR="005D5145" w:rsidRPr="00920004" w:rsidRDefault="005D5145" w:rsidP="00A17FA5">
      <w:pPr>
        <w:pStyle w:val="Caption"/>
        <w:rPr>
          <w:ins w:id="10583" w:author="phuong vu" w:date="2018-11-20T21:31:00Z"/>
          <w:rPrChange w:id="10584" w:author="phuong vu" w:date="2018-11-30T22:36:00Z">
            <w:rPr>
              <w:ins w:id="10585" w:author="phuong vu" w:date="2018-11-20T21:31:00Z"/>
              <w:b/>
              <w:lang w:val="en-US"/>
            </w:rPr>
          </w:rPrChange>
        </w:rPr>
        <w:pPrChange w:id="10586" w:author="phuong vu" w:date="2018-11-30T22:42:00Z">
          <w:pPr>
            <w:spacing w:line="360" w:lineRule="auto"/>
          </w:pPr>
        </w:pPrChange>
      </w:pPr>
      <w:bookmarkStart w:id="10587" w:name="_Toc531380477"/>
      <w:ins w:id="10588" w:author="phuong vu" w:date="2018-11-20T23:00:00Z">
        <w:r w:rsidRPr="00920004">
          <w:rPr>
            <w:rPrChange w:id="10589" w:author="phuong vu" w:date="2018-11-30T22:36:00Z">
              <w:rPr/>
            </w:rPrChange>
          </w:rPr>
          <w:t xml:space="preserve">Hình </w:t>
        </w:r>
      </w:ins>
      <w:ins w:id="10590" w:author="phuong vu" w:date="2018-11-30T15:13:00Z">
        <w:r w:rsidR="00EF3636" w:rsidRPr="00920004">
          <w:rPr>
            <w:rPrChange w:id="10591" w:author="phuong vu" w:date="2018-11-30T22:36:00Z">
              <w:rPr/>
            </w:rPrChange>
          </w:rPr>
          <w:fldChar w:fldCharType="begin"/>
        </w:r>
        <w:r w:rsidR="00EF3636" w:rsidRPr="00920004">
          <w:rPr>
            <w:rPrChange w:id="10592" w:author="phuong vu" w:date="2018-11-30T22:36:00Z">
              <w:rPr/>
            </w:rPrChange>
          </w:rPr>
          <w:instrText xml:space="preserve"> STYLEREF 1 \s </w:instrText>
        </w:r>
      </w:ins>
      <w:r w:rsidR="00EF3636" w:rsidRPr="00920004">
        <w:rPr>
          <w:rPrChange w:id="10593" w:author="phuong vu" w:date="2018-11-30T22:36:00Z">
            <w:rPr/>
          </w:rPrChange>
        </w:rPr>
        <w:fldChar w:fldCharType="separate"/>
      </w:r>
      <w:r w:rsidR="00B5490C">
        <w:rPr>
          <w:noProof/>
        </w:rPr>
        <w:t>2</w:t>
      </w:r>
      <w:ins w:id="10594" w:author="phuong vu" w:date="2018-11-30T15:13:00Z">
        <w:r w:rsidR="00EF3636" w:rsidRPr="00920004">
          <w:rPr>
            <w:rPrChange w:id="10595" w:author="phuong vu" w:date="2018-11-30T22:36:00Z">
              <w:rPr/>
            </w:rPrChange>
          </w:rPr>
          <w:fldChar w:fldCharType="end"/>
        </w:r>
        <w:r w:rsidR="00EF3636" w:rsidRPr="00920004">
          <w:rPr>
            <w:rPrChange w:id="10596" w:author="phuong vu" w:date="2018-11-30T22:36:00Z">
              <w:rPr/>
            </w:rPrChange>
          </w:rPr>
          <w:t>.</w:t>
        </w:r>
        <w:r w:rsidR="00EF3636" w:rsidRPr="00920004">
          <w:rPr>
            <w:rPrChange w:id="10597" w:author="phuong vu" w:date="2018-11-30T22:36:00Z">
              <w:rPr/>
            </w:rPrChange>
          </w:rPr>
          <w:fldChar w:fldCharType="begin"/>
        </w:r>
        <w:r w:rsidR="00EF3636" w:rsidRPr="00920004">
          <w:rPr>
            <w:rPrChange w:id="10598" w:author="phuong vu" w:date="2018-11-30T22:36:00Z">
              <w:rPr/>
            </w:rPrChange>
          </w:rPr>
          <w:instrText xml:space="preserve"> SEQ Hình \* ARABIC \s 1 </w:instrText>
        </w:r>
      </w:ins>
      <w:r w:rsidR="00EF3636" w:rsidRPr="00920004">
        <w:rPr>
          <w:rPrChange w:id="10599" w:author="phuong vu" w:date="2018-11-30T22:36:00Z">
            <w:rPr/>
          </w:rPrChange>
        </w:rPr>
        <w:fldChar w:fldCharType="separate"/>
      </w:r>
      <w:ins w:id="10600" w:author="phuong vu" w:date="2018-11-30T22:44:00Z">
        <w:r w:rsidR="00B5490C">
          <w:rPr>
            <w:noProof/>
          </w:rPr>
          <w:t>5</w:t>
        </w:r>
      </w:ins>
      <w:ins w:id="10601" w:author="phuong vu" w:date="2018-11-30T15:13:00Z">
        <w:r w:rsidR="00EF3636" w:rsidRPr="00920004">
          <w:rPr>
            <w:rPrChange w:id="10602" w:author="phuong vu" w:date="2018-11-30T22:36:00Z">
              <w:rPr/>
            </w:rPrChange>
          </w:rPr>
          <w:fldChar w:fldCharType="end"/>
        </w:r>
      </w:ins>
      <w:ins w:id="10603" w:author="phuong vu" w:date="2018-11-20T23:00:00Z">
        <w:r w:rsidRPr="00920004">
          <w:rPr>
            <w:rPrChange w:id="10604" w:author="phuong vu" w:date="2018-11-30T22:36:00Z">
              <w:rPr>
                <w:lang w:val="en-US"/>
              </w:rPr>
            </w:rPrChange>
          </w:rPr>
          <w:t xml:space="preserve"> Mô phỏng hàng đợi nhiều trạm phục vụ</w:t>
        </w:r>
      </w:ins>
      <w:bookmarkEnd w:id="10587"/>
    </w:p>
    <w:p w14:paraId="6FD3BFB0" w14:textId="3AF01AEE" w:rsidR="005D7B98" w:rsidRPr="00920004" w:rsidRDefault="005D7B98" w:rsidP="00BD0851">
      <w:pPr>
        <w:spacing w:before="240" w:line="0" w:lineRule="atLeast"/>
        <w:ind w:firstLine="720"/>
        <w:rPr>
          <w:ins w:id="10605" w:author="phuong vu" w:date="2018-11-20T23:25:00Z"/>
          <w:b/>
          <w:lang w:val="da-DK"/>
          <w:rPrChange w:id="10606" w:author="phuong vu" w:date="2018-11-30T22:36:00Z">
            <w:rPr>
              <w:ins w:id="10607" w:author="phuong vu" w:date="2018-11-20T23:25:00Z"/>
              <w:b/>
              <w:lang w:val="da-DK"/>
            </w:rPr>
          </w:rPrChange>
        </w:rPr>
        <w:pPrChange w:id="10608" w:author="phuong vu" w:date="2018-11-30T14:16:00Z">
          <w:pPr>
            <w:spacing w:line="360" w:lineRule="auto"/>
          </w:pPr>
        </w:pPrChange>
      </w:pPr>
      <w:ins w:id="10609" w:author="phuong vu" w:date="2018-11-20T23:25:00Z">
        <w:r w:rsidRPr="00920004">
          <w:rPr>
            <w:b/>
            <w:lang w:val="da-DK"/>
            <w:rPrChange w:id="10610" w:author="phuong vu" w:date="2018-11-30T22:36:00Z">
              <w:rPr>
                <w:b/>
                <w:lang w:val="da-DK"/>
              </w:rPr>
            </w:rPrChange>
          </w:rPr>
          <w:t>Đặc điểm</w:t>
        </w:r>
      </w:ins>
      <w:ins w:id="10611" w:author="phuong vu" w:date="2018-11-30T12:10:00Z">
        <w:r w:rsidR="00B7137A" w:rsidRPr="00920004">
          <w:rPr>
            <w:b/>
            <w:lang w:val="da-DK"/>
            <w:rPrChange w:id="10612" w:author="phuong vu" w:date="2018-11-30T22:36:00Z">
              <w:rPr>
                <w:b/>
                <w:lang w:val="da-DK"/>
              </w:rPr>
            </w:rPrChange>
          </w:rPr>
          <w:t xml:space="preserve"> của hàng đợi nhiều trạm phục vụ</w:t>
        </w:r>
      </w:ins>
      <w:ins w:id="10613" w:author="phuong vu" w:date="2018-11-20T23:25:00Z">
        <w:r w:rsidRPr="00920004">
          <w:rPr>
            <w:b/>
            <w:lang w:val="da-DK"/>
            <w:rPrChange w:id="10614" w:author="phuong vu" w:date="2018-11-30T22:36:00Z">
              <w:rPr>
                <w:b/>
                <w:lang w:val="da-DK"/>
              </w:rPr>
            </w:rPrChange>
          </w:rPr>
          <w:t>:</w:t>
        </w:r>
      </w:ins>
    </w:p>
    <w:p w14:paraId="79915744" w14:textId="77777777" w:rsidR="00165603" w:rsidRPr="00920004" w:rsidRDefault="005D7B98" w:rsidP="00D72BF9">
      <w:pPr>
        <w:ind w:firstLine="720"/>
        <w:rPr>
          <w:ins w:id="10615" w:author="phuong vu" w:date="2018-11-21T00:09:00Z"/>
          <w:rPrChange w:id="10616" w:author="phuong vu" w:date="2018-11-30T22:36:00Z">
            <w:rPr>
              <w:ins w:id="10617" w:author="phuong vu" w:date="2018-11-21T00:09:00Z"/>
              <w:lang w:val="en-US"/>
            </w:rPr>
          </w:rPrChange>
        </w:rPr>
        <w:pPrChange w:id="10618" w:author="phuong vu" w:date="2018-11-30T22:15:00Z">
          <w:pPr>
            <w:ind w:left="1080"/>
            <w:jc w:val="left"/>
          </w:pPr>
        </w:pPrChange>
      </w:pPr>
      <w:ins w:id="10619" w:author="phuong vu" w:date="2018-11-20T23:26:00Z">
        <w:r w:rsidRPr="00920004">
          <w:rPr>
            <w:rPrChange w:id="10620" w:author="phuong vu" w:date="2018-11-30T22:36:00Z">
              <w:rPr>
                <w:i/>
                <w:lang w:val="en-US"/>
              </w:rPr>
            </w:rPrChange>
          </w:rPr>
          <w:t xml:space="preserve">- </w:t>
        </w:r>
        <w:r w:rsidRPr="00920004">
          <w:rPr>
            <w:rPrChange w:id="10621" w:author="phuong vu" w:date="2018-11-30T22:36:00Z">
              <w:rPr>
                <w:lang w:val="en-US"/>
              </w:rPr>
            </w:rPrChange>
          </w:rPr>
          <w:t>Hỗ trợ đơn giản trong việc quản lí</w:t>
        </w:r>
        <w:r w:rsidRPr="00920004">
          <w:rPr>
            <w:rPrChange w:id="10622" w:author="phuong vu" w:date="2018-11-30T22:36:00Z">
              <w:rPr>
                <w:i/>
                <w:lang w:val="en-US"/>
              </w:rPr>
            </w:rPrChange>
          </w:rPr>
          <w:t xml:space="preserve">: </w:t>
        </w:r>
        <w:r w:rsidRPr="00920004">
          <w:rPr>
            <w:rPrChange w:id="10623" w:author="phuong vu" w:date="2018-11-30T22:36:00Z">
              <w:rPr>
                <w:lang w:val="en-US"/>
              </w:rPr>
            </w:rPrChange>
          </w:rPr>
          <w:t xml:space="preserve">Trong nhiều trường hợp với số lượng việc cần xử lí lớn thì </w:t>
        </w:r>
      </w:ins>
      <w:ins w:id="10624" w:author="phuong vu" w:date="2018-11-20T23:27:00Z">
        <w:r w:rsidRPr="00920004">
          <w:rPr>
            <w:rPrChange w:id="10625" w:author="phuong vu" w:date="2018-11-30T22:36:00Z">
              <w:rPr>
                <w:lang w:val="en-US"/>
              </w:rPr>
            </w:rPrChange>
          </w:rPr>
          <w:t>hàng đợi là cách được xem tốt nhất. Nó giúp mọi thứ có trình tự xử lí, tránh thiếu sót.</w:t>
        </w:r>
      </w:ins>
    </w:p>
    <w:p w14:paraId="1B8BA1BD" w14:textId="79318442" w:rsidR="00B7137A" w:rsidRDefault="00165603" w:rsidP="00D72BF9">
      <w:pPr>
        <w:ind w:firstLine="720"/>
        <w:rPr>
          <w:ins w:id="10626" w:author="phuong vu" w:date="2018-11-30T22:46:00Z"/>
        </w:rPr>
      </w:pPr>
      <w:ins w:id="10627" w:author="phuong vu" w:date="2018-11-21T00:09:00Z">
        <w:r w:rsidRPr="00920004">
          <w:rPr>
            <w:rPrChange w:id="10628" w:author="phuong vu" w:date="2018-11-30T22:36:00Z">
              <w:rPr>
                <w:i/>
                <w:lang w:val="en-US"/>
              </w:rPr>
            </w:rPrChange>
          </w:rPr>
          <w:t>-</w:t>
        </w:r>
        <w:r w:rsidRPr="00920004">
          <w:rPr>
            <w:rPrChange w:id="10629" w:author="phuong vu" w:date="2018-11-30T22:36:00Z">
              <w:rPr>
                <w:lang w:val="en-US"/>
              </w:rPr>
            </w:rPrChange>
          </w:rPr>
          <w:t xml:space="preserve"> </w:t>
        </w:r>
        <w:r w:rsidRPr="00920004">
          <w:rPr>
            <w:rPrChange w:id="10630" w:author="phuong vu" w:date="2018-11-30T22:36:00Z">
              <w:rPr>
                <w:i/>
                <w:lang w:val="en-US"/>
              </w:rPr>
            </w:rPrChange>
          </w:rPr>
          <w:t xml:space="preserve">Nhiều hình thức xử lí hàng đơi: </w:t>
        </w:r>
        <w:r w:rsidR="000F4CE0" w:rsidRPr="00920004">
          <w:rPr>
            <w:rPrChange w:id="10631" w:author="phuong vu" w:date="2018-11-30T22:36:00Z">
              <w:rPr>
                <w:lang w:val="en-US"/>
              </w:rPr>
            </w:rPrChange>
          </w:rPr>
          <w:t>Phổ biến nhất là FIFO hay</w:t>
        </w:r>
      </w:ins>
      <w:ins w:id="10632" w:author="phuong vu" w:date="2018-11-21T00:10:00Z">
        <w:r w:rsidR="000F4CE0" w:rsidRPr="00920004">
          <w:rPr>
            <w:rPrChange w:id="10633" w:author="phuong vu" w:date="2018-11-30T22:36:00Z">
              <w:rPr>
                <w:lang w:val="en-US"/>
              </w:rPr>
            </w:rPrChange>
          </w:rPr>
          <w:t xml:space="preserve"> FCFS. Trong vài trường hợp công việc có các mức độ ưu tiên khác nhau, ta có hàng đợi có độ tiên. Ở đó, các công việc được sắp xếp t</w:t>
        </w:r>
      </w:ins>
      <w:ins w:id="10634" w:author="phuong vu" w:date="2018-11-21T00:11:00Z">
        <w:r w:rsidR="000F4CE0" w:rsidRPr="00920004">
          <w:rPr>
            <w:rPrChange w:id="10635" w:author="phuong vu" w:date="2018-11-30T22:36:00Z">
              <w:rPr>
                <w:lang w:val="en-US"/>
              </w:rPr>
            </w:rPrChange>
          </w:rPr>
          <w:t>heo độ ưu tiên của chúng tùy theo mục đích sử dụng.</w:t>
        </w:r>
      </w:ins>
    </w:p>
    <w:p w14:paraId="7BABC9B7" w14:textId="77777777" w:rsidR="00B5490C" w:rsidRPr="00920004" w:rsidRDefault="00B5490C" w:rsidP="00D72BF9">
      <w:pPr>
        <w:ind w:firstLine="720"/>
        <w:rPr>
          <w:ins w:id="10636" w:author="phuong vu" w:date="2018-11-30T12:11:00Z"/>
          <w:rPrChange w:id="10637" w:author="phuong vu" w:date="2018-11-30T22:36:00Z">
            <w:rPr>
              <w:ins w:id="10638" w:author="phuong vu" w:date="2018-11-30T12:11:00Z"/>
            </w:rPr>
          </w:rPrChange>
        </w:rPr>
        <w:pPrChange w:id="10639" w:author="phuong vu" w:date="2018-11-30T22:15:00Z">
          <w:pPr>
            <w:spacing w:line="276" w:lineRule="auto"/>
            <w:ind w:left="1080"/>
            <w:jc w:val="left"/>
          </w:pPr>
        </w:pPrChange>
      </w:pPr>
    </w:p>
    <w:p w14:paraId="5533BE8F" w14:textId="318253E0" w:rsidR="00B7137A" w:rsidRPr="00920004" w:rsidRDefault="00B7137A" w:rsidP="00BD0851">
      <w:pPr>
        <w:spacing w:before="240" w:line="0" w:lineRule="atLeast"/>
        <w:ind w:firstLine="720"/>
        <w:rPr>
          <w:ins w:id="10640" w:author="phuong vu" w:date="2018-11-30T12:12:00Z"/>
          <w:b/>
          <w:lang w:val="da-DK"/>
          <w:rPrChange w:id="10641" w:author="phuong vu" w:date="2018-11-30T22:36:00Z">
            <w:rPr>
              <w:ins w:id="10642" w:author="phuong vu" w:date="2018-11-30T12:12:00Z"/>
              <w:b/>
              <w:lang w:val="da-DK"/>
            </w:rPr>
          </w:rPrChange>
        </w:rPr>
        <w:pPrChange w:id="10643" w:author="phuong vu" w:date="2018-11-30T14:16:00Z">
          <w:pPr>
            <w:spacing w:line="276" w:lineRule="auto"/>
          </w:pPr>
        </w:pPrChange>
      </w:pPr>
      <w:ins w:id="10644" w:author="phuong vu" w:date="2018-11-30T12:11:00Z">
        <w:r w:rsidRPr="00920004">
          <w:rPr>
            <w:b/>
            <w:lang w:val="da-DK"/>
            <w:rPrChange w:id="10645" w:author="phuong vu" w:date="2018-11-30T22:36:00Z">
              <w:rPr>
                <w:b/>
                <w:lang w:val="da-DK"/>
              </w:rPr>
            </w:rPrChange>
          </w:rPr>
          <w:lastRenderedPageBreak/>
          <w:t>Ứng dụng của hàng đợi nhiều trạm phục vụ trong đề tài:</w:t>
        </w:r>
      </w:ins>
    </w:p>
    <w:p w14:paraId="72D74FE5" w14:textId="5082814B" w:rsidR="00C557CE" w:rsidRPr="00920004" w:rsidRDefault="00C557CE" w:rsidP="00BD0851">
      <w:pPr>
        <w:spacing w:before="240" w:line="0" w:lineRule="atLeast"/>
        <w:jc w:val="left"/>
        <w:rPr>
          <w:rPrChange w:id="10646" w:author="phuong vu" w:date="2018-11-30T22:36:00Z">
            <w:rPr>
              <w:lang w:val="en-US"/>
            </w:rPr>
          </w:rPrChange>
        </w:rPr>
        <w:pPrChange w:id="10647" w:author="phuong vu" w:date="2018-11-30T14:16:00Z">
          <w:pPr>
            <w:jc w:val="left"/>
          </w:pPr>
        </w:pPrChange>
      </w:pPr>
      <w:r w:rsidRPr="00920004">
        <w:rPr>
          <w:rPrChange w:id="10648" w:author="phuong vu" w:date="2018-11-30T22:36:00Z">
            <w:rPr>
              <w:lang w:val="en-US"/>
            </w:rPr>
          </w:rPrChange>
        </w:rPr>
        <w:br w:type="page"/>
      </w:r>
    </w:p>
    <w:p w14:paraId="12452D5B" w14:textId="7A78D345" w:rsidR="00C557CE" w:rsidRPr="00920004" w:rsidDel="00C774DC" w:rsidRDefault="00C557CE" w:rsidP="00BD0851">
      <w:pPr>
        <w:pStyle w:val="Heading1"/>
        <w:spacing w:before="240" w:line="0" w:lineRule="atLeast"/>
        <w:rPr>
          <w:del w:id="10649" w:author="phuong vu" w:date="2018-11-22T13:51:00Z"/>
          <w:rFonts w:cstheme="majorHAnsi"/>
          <w:lang w:val="vi-VN"/>
          <w:rPrChange w:id="10650" w:author="phuong vu" w:date="2018-11-30T22:36:00Z">
            <w:rPr>
              <w:del w:id="10651" w:author="phuong vu" w:date="2018-11-22T13:51:00Z"/>
            </w:rPr>
          </w:rPrChange>
        </w:rPr>
        <w:pPrChange w:id="10652" w:author="phuong vu" w:date="2018-11-30T14:16:00Z">
          <w:pPr>
            <w:pStyle w:val="Heading1"/>
            <w:jc w:val="both"/>
          </w:pPr>
        </w:pPrChange>
      </w:pPr>
      <w:del w:id="10653" w:author="phuong vu" w:date="2018-11-22T13:51:00Z">
        <w:r w:rsidRPr="00920004" w:rsidDel="00C774DC">
          <w:rPr>
            <w:rFonts w:cstheme="majorHAnsi"/>
            <w:lang w:val="vi-VN"/>
            <w:rPrChange w:id="10654" w:author="phuong vu" w:date="2018-11-30T22:36:00Z">
              <w:rPr/>
            </w:rPrChange>
          </w:rPr>
          <w:lastRenderedPageBreak/>
          <w:delText>NỘI DUNG NGHIÊN CỨU</w:delText>
        </w:r>
        <w:bookmarkStart w:id="10655" w:name="_Toc530658318"/>
        <w:bookmarkStart w:id="10656" w:name="_Toc530662042"/>
        <w:bookmarkStart w:id="10657" w:name="_Toc530662509"/>
        <w:bookmarkStart w:id="10658" w:name="_Toc531009434"/>
        <w:bookmarkStart w:id="10659" w:name="_Toc531101669"/>
        <w:bookmarkStart w:id="10660" w:name="_Toc531102617"/>
        <w:bookmarkStart w:id="10661" w:name="_Toc531358856"/>
        <w:bookmarkStart w:id="10662" w:name="_Toc531359837"/>
        <w:bookmarkStart w:id="10663" w:name="_Toc531380679"/>
        <w:bookmarkEnd w:id="10655"/>
        <w:bookmarkEnd w:id="10656"/>
        <w:bookmarkEnd w:id="10657"/>
        <w:bookmarkEnd w:id="10658"/>
        <w:bookmarkEnd w:id="10659"/>
        <w:bookmarkEnd w:id="10660"/>
        <w:bookmarkEnd w:id="10661"/>
        <w:bookmarkEnd w:id="10662"/>
        <w:bookmarkEnd w:id="10663"/>
      </w:del>
    </w:p>
    <w:p w14:paraId="2C7F4CB1" w14:textId="6D1F0ED3" w:rsidR="00FB646D" w:rsidRPr="00920004" w:rsidDel="00C774DC" w:rsidRDefault="00C557CE" w:rsidP="00BD0851">
      <w:pPr>
        <w:pStyle w:val="Heading2"/>
        <w:spacing w:before="240" w:line="0" w:lineRule="atLeast"/>
        <w:rPr>
          <w:del w:id="10664" w:author="phuong vu" w:date="2018-11-22T13:51:00Z"/>
          <w:rFonts w:cstheme="majorHAnsi"/>
          <w:rPrChange w:id="10665" w:author="phuong vu" w:date="2018-11-30T22:36:00Z">
            <w:rPr>
              <w:del w:id="10666" w:author="phuong vu" w:date="2018-11-22T13:51:00Z"/>
              <w:lang w:val="en-US"/>
            </w:rPr>
          </w:rPrChange>
        </w:rPr>
        <w:pPrChange w:id="10667" w:author="phuong vu" w:date="2018-11-30T14:16:00Z">
          <w:pPr>
            <w:pStyle w:val="Heading2"/>
          </w:pPr>
        </w:pPrChange>
      </w:pPr>
      <w:del w:id="10668" w:author="phuong vu" w:date="2018-11-22T13:51:00Z">
        <w:r w:rsidRPr="00920004" w:rsidDel="00C774DC">
          <w:rPr>
            <w:rFonts w:cstheme="majorHAnsi"/>
            <w:rPrChange w:id="10669" w:author="phuong vu" w:date="2018-11-30T22:36:00Z">
              <w:rPr>
                <w:lang w:val="en-US"/>
              </w:rPr>
            </w:rPrChange>
          </w:rPr>
          <w:delText>Mô tả bài toán</w:delText>
        </w:r>
        <w:bookmarkStart w:id="10670" w:name="_Toc530658319"/>
        <w:bookmarkStart w:id="10671" w:name="_Toc530662043"/>
        <w:bookmarkStart w:id="10672" w:name="_Toc530662510"/>
        <w:bookmarkStart w:id="10673" w:name="_Toc531009435"/>
        <w:bookmarkStart w:id="10674" w:name="_Toc531101670"/>
        <w:bookmarkStart w:id="10675" w:name="_Toc531102618"/>
        <w:bookmarkStart w:id="10676" w:name="_Toc531358857"/>
        <w:bookmarkStart w:id="10677" w:name="_Toc531359838"/>
        <w:bookmarkStart w:id="10678" w:name="_Toc531380680"/>
        <w:bookmarkEnd w:id="10670"/>
        <w:bookmarkEnd w:id="10671"/>
        <w:bookmarkEnd w:id="10672"/>
        <w:bookmarkEnd w:id="10673"/>
        <w:bookmarkEnd w:id="10674"/>
        <w:bookmarkEnd w:id="10675"/>
        <w:bookmarkEnd w:id="10676"/>
        <w:bookmarkEnd w:id="10677"/>
        <w:bookmarkEnd w:id="10678"/>
      </w:del>
    </w:p>
    <w:p w14:paraId="31BFAC6A" w14:textId="6E4BA17C" w:rsidR="00184C7F" w:rsidRPr="00920004" w:rsidDel="00382451" w:rsidRDefault="00184C7F" w:rsidP="00BD0851">
      <w:pPr>
        <w:pStyle w:val="Heading3"/>
        <w:spacing w:line="0" w:lineRule="atLeast"/>
        <w:rPr>
          <w:del w:id="10679" w:author="phuong vu" w:date="2018-11-22T13:49:00Z"/>
          <w:lang w:val="vi-VN"/>
          <w:rPrChange w:id="10680" w:author="phuong vu" w:date="2018-11-30T22:36:00Z">
            <w:rPr>
              <w:del w:id="10681" w:author="phuong vu" w:date="2018-11-22T13:49:00Z"/>
            </w:rPr>
          </w:rPrChange>
        </w:rPr>
        <w:pPrChange w:id="10682" w:author="phuong vu" w:date="2018-11-30T14:16:00Z">
          <w:pPr>
            <w:pStyle w:val="Heading3"/>
          </w:pPr>
        </w:pPrChange>
      </w:pPr>
      <w:del w:id="10683" w:author="phuong vu" w:date="2018-11-22T13:49:00Z">
        <w:r w:rsidRPr="00920004" w:rsidDel="00382451">
          <w:rPr>
            <w:lang w:val="vi-VN"/>
            <w:rPrChange w:id="10684" w:author="phuong vu" w:date="2018-11-30T22:36:00Z">
              <w:rPr/>
            </w:rPrChange>
          </w:rPr>
          <w:delText>Bối cảnh hệ thống</w:delText>
        </w:r>
        <w:bookmarkStart w:id="10685" w:name="_Toc530658320"/>
        <w:bookmarkStart w:id="10686" w:name="_Toc530662044"/>
        <w:bookmarkStart w:id="10687" w:name="_Toc530662511"/>
        <w:bookmarkStart w:id="10688" w:name="_Toc531009436"/>
        <w:bookmarkStart w:id="10689" w:name="_Toc531101671"/>
        <w:bookmarkStart w:id="10690" w:name="_Toc531102619"/>
        <w:bookmarkStart w:id="10691" w:name="_Toc531358858"/>
        <w:bookmarkStart w:id="10692" w:name="_Toc531359839"/>
        <w:bookmarkStart w:id="10693" w:name="_Toc531380681"/>
        <w:bookmarkEnd w:id="10685"/>
        <w:bookmarkEnd w:id="10686"/>
        <w:bookmarkEnd w:id="10687"/>
        <w:bookmarkEnd w:id="10688"/>
        <w:bookmarkEnd w:id="10689"/>
        <w:bookmarkEnd w:id="10690"/>
        <w:bookmarkEnd w:id="10691"/>
        <w:bookmarkEnd w:id="10692"/>
        <w:bookmarkEnd w:id="10693"/>
      </w:del>
    </w:p>
    <w:p w14:paraId="656DD567" w14:textId="75D099AC" w:rsidR="00532496" w:rsidRPr="00920004" w:rsidDel="00382451" w:rsidRDefault="00532496" w:rsidP="00BD0851">
      <w:pPr>
        <w:spacing w:before="240" w:line="0" w:lineRule="atLeast"/>
        <w:rPr>
          <w:del w:id="10694" w:author="phuong vu" w:date="2018-11-22T13:49:00Z"/>
          <w:rPrChange w:id="10695" w:author="phuong vu" w:date="2018-11-30T22:36:00Z">
            <w:rPr>
              <w:del w:id="10696" w:author="phuong vu" w:date="2018-11-22T13:49:00Z"/>
              <w:lang w:val="en-US"/>
            </w:rPr>
          </w:rPrChange>
        </w:rPr>
        <w:pPrChange w:id="10697" w:author="phuong vu" w:date="2018-11-30T14:16:00Z">
          <w:pPr/>
        </w:pPrChange>
      </w:pPr>
      <w:del w:id="10698" w:author="phuong vu" w:date="2018-11-22T13:49:00Z">
        <w:r w:rsidRPr="00920004" w:rsidDel="00382451">
          <w:rPr>
            <w:rPrChange w:id="10699" w:author="phuong vu" w:date="2018-11-30T22:36:00Z">
              <w:rPr>
                <w:lang w:val="en-US"/>
              </w:rPr>
            </w:rPrChange>
          </w:rPr>
          <w:tab/>
          <w:delText xml:space="preserve">Các hệ thống API được viết thông qua GraphQL ngày càng nhiều hơn so với RESTful API bởi sự tiện lợi. Cũng như, ta dễ dàng truy xuất thông tin mong muốn mà không phải cấu hình quá nhiều, tránh được vấn đề dư thừa dữ liệu không cần thiết khi truy xuất dữ liệu. </w:delText>
        </w:r>
        <w:bookmarkStart w:id="10700" w:name="_Toc530658321"/>
        <w:bookmarkStart w:id="10701" w:name="_Toc530662045"/>
        <w:bookmarkStart w:id="10702" w:name="_Toc530662512"/>
        <w:bookmarkStart w:id="10703" w:name="_Toc531009437"/>
        <w:bookmarkStart w:id="10704" w:name="_Toc531101672"/>
        <w:bookmarkStart w:id="10705" w:name="_Toc531102620"/>
        <w:bookmarkStart w:id="10706" w:name="_Toc531358859"/>
        <w:bookmarkStart w:id="10707" w:name="_Toc531359840"/>
        <w:bookmarkStart w:id="10708" w:name="_Toc531380682"/>
        <w:bookmarkEnd w:id="10700"/>
        <w:bookmarkEnd w:id="10701"/>
        <w:bookmarkEnd w:id="10702"/>
        <w:bookmarkEnd w:id="10703"/>
        <w:bookmarkEnd w:id="10704"/>
        <w:bookmarkEnd w:id="10705"/>
        <w:bookmarkEnd w:id="10706"/>
        <w:bookmarkEnd w:id="10707"/>
        <w:bookmarkEnd w:id="10708"/>
      </w:del>
    </w:p>
    <w:p w14:paraId="199FEC6E" w14:textId="323327C7" w:rsidR="00532496" w:rsidRPr="00920004" w:rsidDel="00382451" w:rsidRDefault="00532496" w:rsidP="00BD0851">
      <w:pPr>
        <w:spacing w:before="240" w:line="0" w:lineRule="atLeast"/>
        <w:rPr>
          <w:del w:id="10709" w:author="phuong vu" w:date="2018-11-22T13:49:00Z"/>
          <w:rPrChange w:id="10710" w:author="phuong vu" w:date="2018-11-30T22:36:00Z">
            <w:rPr>
              <w:del w:id="10711" w:author="phuong vu" w:date="2018-11-22T13:49:00Z"/>
              <w:lang w:val="en-US"/>
            </w:rPr>
          </w:rPrChange>
        </w:rPr>
        <w:pPrChange w:id="10712" w:author="phuong vu" w:date="2018-11-30T14:16:00Z">
          <w:pPr/>
        </w:pPrChange>
      </w:pPr>
      <w:del w:id="10713" w:author="phuong vu" w:date="2018-11-22T13:49:00Z">
        <w:r w:rsidRPr="00920004" w:rsidDel="00382451">
          <w:rPr>
            <w:rPrChange w:id="10714" w:author="phuong vu" w:date="2018-11-30T22:36:00Z">
              <w:rPr>
                <w:lang w:val="en-US"/>
              </w:rPr>
            </w:rPrChange>
          </w:rPr>
          <w:tab/>
          <w:delText>Người dùng hiện nay sử dụng điện thoại thường trực và Android là hiện điều hành mà có lượng người dùng đông đảo vì giá cả cũng như dễ dàng tạo và phát triển ứng dụng. Những điều đó hỗ trợ cho việc triển khai ứng dụng cho mọi người dễ dàng hơn.</w:delText>
        </w:r>
        <w:bookmarkStart w:id="10715" w:name="_Toc530658322"/>
        <w:bookmarkStart w:id="10716" w:name="_Toc530662046"/>
        <w:bookmarkStart w:id="10717" w:name="_Toc530662513"/>
        <w:bookmarkStart w:id="10718" w:name="_Toc531009438"/>
        <w:bookmarkStart w:id="10719" w:name="_Toc531101673"/>
        <w:bookmarkStart w:id="10720" w:name="_Toc531102621"/>
        <w:bookmarkStart w:id="10721" w:name="_Toc531358860"/>
        <w:bookmarkStart w:id="10722" w:name="_Toc531359841"/>
        <w:bookmarkStart w:id="10723" w:name="_Toc531380683"/>
        <w:bookmarkEnd w:id="10715"/>
        <w:bookmarkEnd w:id="10716"/>
        <w:bookmarkEnd w:id="10717"/>
        <w:bookmarkEnd w:id="10718"/>
        <w:bookmarkEnd w:id="10719"/>
        <w:bookmarkEnd w:id="10720"/>
        <w:bookmarkEnd w:id="10721"/>
        <w:bookmarkEnd w:id="10722"/>
        <w:bookmarkEnd w:id="10723"/>
      </w:del>
    </w:p>
    <w:p w14:paraId="2DB10661" w14:textId="2CBF68DD" w:rsidR="00CA57A3" w:rsidRPr="00920004" w:rsidDel="00382451" w:rsidRDefault="00532496" w:rsidP="00BD0851">
      <w:pPr>
        <w:spacing w:before="240" w:line="0" w:lineRule="atLeast"/>
        <w:rPr>
          <w:del w:id="10724" w:author="phuong vu" w:date="2018-11-22T13:49:00Z"/>
          <w:rPrChange w:id="10725" w:author="phuong vu" w:date="2018-11-30T22:36:00Z">
            <w:rPr>
              <w:del w:id="10726" w:author="phuong vu" w:date="2018-11-22T13:49:00Z"/>
              <w:lang w:val="en-US"/>
            </w:rPr>
          </w:rPrChange>
        </w:rPr>
        <w:pPrChange w:id="10727" w:author="phuong vu" w:date="2018-11-30T14:16:00Z">
          <w:pPr/>
        </w:pPrChange>
      </w:pPr>
      <w:del w:id="10728" w:author="phuong vu" w:date="2018-11-22T13:49:00Z">
        <w:r w:rsidRPr="00920004" w:rsidDel="00382451">
          <w:rPr>
            <w:rPrChange w:id="10729" w:author="phuong vu" w:date="2018-11-30T22:36:00Z">
              <w:rPr>
                <w:lang w:val="en-US"/>
              </w:rPr>
            </w:rPrChange>
          </w:rPr>
          <w:tab/>
          <w:delText xml:space="preserve">ReactJS là một thư viện được Facebook hỗ trợ mạnh mẽ. Đó là một điểm mạnh giúp ta xây dựng một trang web nhanh chóng hơn, sử dụng ngay không cần quá hiểu rõ </w:delText>
        </w:r>
        <w:r w:rsidR="00E44686" w:rsidRPr="00920004" w:rsidDel="00382451">
          <w:rPr>
            <w:rPrChange w:id="10730" w:author="phuong vu" w:date="2018-11-30T22:36:00Z">
              <w:rPr>
                <w:lang w:val="en-US"/>
              </w:rPr>
            </w:rPrChange>
          </w:rPr>
          <w:delText xml:space="preserve">việc xây dựng một trang web theo nhưng Framework chuẩn. </w:delText>
        </w:r>
        <w:bookmarkStart w:id="10731" w:name="_Toc530658323"/>
        <w:bookmarkStart w:id="10732" w:name="_Toc530662047"/>
        <w:bookmarkStart w:id="10733" w:name="_Toc530662514"/>
        <w:bookmarkStart w:id="10734" w:name="_Toc531009439"/>
        <w:bookmarkStart w:id="10735" w:name="_Toc531101674"/>
        <w:bookmarkStart w:id="10736" w:name="_Toc531102622"/>
        <w:bookmarkStart w:id="10737" w:name="_Toc531358861"/>
        <w:bookmarkStart w:id="10738" w:name="_Toc531359842"/>
        <w:bookmarkStart w:id="10739" w:name="_Toc531380684"/>
        <w:bookmarkEnd w:id="10731"/>
        <w:bookmarkEnd w:id="10732"/>
        <w:bookmarkEnd w:id="10733"/>
        <w:bookmarkEnd w:id="10734"/>
        <w:bookmarkEnd w:id="10735"/>
        <w:bookmarkEnd w:id="10736"/>
        <w:bookmarkEnd w:id="10737"/>
        <w:bookmarkEnd w:id="10738"/>
        <w:bookmarkEnd w:id="10739"/>
      </w:del>
    </w:p>
    <w:p w14:paraId="1E97AFDF" w14:textId="68B1A153" w:rsidR="00184C7F" w:rsidRPr="00920004" w:rsidDel="00382451" w:rsidRDefault="00184C7F" w:rsidP="00BD0851">
      <w:pPr>
        <w:pStyle w:val="Heading3"/>
        <w:spacing w:line="0" w:lineRule="atLeast"/>
        <w:rPr>
          <w:del w:id="10740" w:author="phuong vu" w:date="2018-11-22T13:49:00Z"/>
          <w:lang w:val="vi-VN"/>
          <w:rPrChange w:id="10741" w:author="phuong vu" w:date="2018-11-30T22:36:00Z">
            <w:rPr>
              <w:del w:id="10742" w:author="phuong vu" w:date="2018-11-22T13:49:00Z"/>
            </w:rPr>
          </w:rPrChange>
        </w:rPr>
        <w:pPrChange w:id="10743" w:author="phuong vu" w:date="2018-11-30T14:16:00Z">
          <w:pPr>
            <w:pStyle w:val="Heading3"/>
          </w:pPr>
        </w:pPrChange>
      </w:pPr>
      <w:del w:id="10744" w:author="phuong vu" w:date="2018-11-22T13:49:00Z">
        <w:r w:rsidRPr="00920004" w:rsidDel="00382451">
          <w:rPr>
            <w:lang w:val="vi-VN"/>
            <w:rPrChange w:id="10745" w:author="phuong vu" w:date="2018-11-30T22:36:00Z">
              <w:rPr/>
            </w:rPrChange>
          </w:rPr>
          <w:delText>Các chức năng hệ thống</w:delText>
        </w:r>
        <w:bookmarkStart w:id="10746" w:name="_Toc530658324"/>
        <w:bookmarkStart w:id="10747" w:name="_Toc530662048"/>
        <w:bookmarkStart w:id="10748" w:name="_Toc530662515"/>
        <w:bookmarkStart w:id="10749" w:name="_Toc531009440"/>
        <w:bookmarkStart w:id="10750" w:name="_Toc531101675"/>
        <w:bookmarkStart w:id="10751" w:name="_Toc531102623"/>
        <w:bookmarkStart w:id="10752" w:name="_Toc531358862"/>
        <w:bookmarkStart w:id="10753" w:name="_Toc531359843"/>
        <w:bookmarkStart w:id="10754" w:name="_Toc531380685"/>
        <w:bookmarkEnd w:id="10746"/>
        <w:bookmarkEnd w:id="10747"/>
        <w:bookmarkEnd w:id="10748"/>
        <w:bookmarkEnd w:id="10749"/>
        <w:bookmarkEnd w:id="10750"/>
        <w:bookmarkEnd w:id="10751"/>
        <w:bookmarkEnd w:id="10752"/>
        <w:bookmarkEnd w:id="10753"/>
        <w:bookmarkEnd w:id="10754"/>
      </w:del>
    </w:p>
    <w:p w14:paraId="10AA89AC" w14:textId="145113AF" w:rsidR="00E44686" w:rsidRPr="00920004" w:rsidDel="003166DB" w:rsidRDefault="007705D0" w:rsidP="00BD0851">
      <w:pPr>
        <w:spacing w:before="240" w:line="0" w:lineRule="atLeast"/>
        <w:rPr>
          <w:del w:id="10755" w:author="phuong vu" w:date="2018-11-22T13:29:00Z"/>
          <w:rPrChange w:id="10756" w:author="phuong vu" w:date="2018-11-30T22:36:00Z">
            <w:rPr>
              <w:del w:id="10757" w:author="phuong vu" w:date="2018-11-22T13:29:00Z"/>
              <w:lang w:val="en-US"/>
            </w:rPr>
          </w:rPrChange>
        </w:rPr>
        <w:pPrChange w:id="10758" w:author="phuong vu" w:date="2018-11-30T14:16:00Z">
          <w:pPr/>
        </w:pPrChange>
      </w:pPr>
      <w:del w:id="10759" w:author="phuong vu" w:date="2018-11-22T13:49:00Z">
        <w:r w:rsidRPr="00920004" w:rsidDel="00382451">
          <w:rPr>
            <w:rPrChange w:id="10760" w:author="phuong vu" w:date="2018-11-30T22:36:00Z">
              <w:rPr>
                <w:lang w:val="en-US"/>
              </w:rPr>
            </w:rPrChange>
          </w:rPr>
          <w:tab/>
          <w:delText>Các chức năng hệ thống cần đạt được trong đề tài đặt ra bao gồm:</w:delText>
        </w:r>
      </w:del>
      <w:bookmarkStart w:id="10761" w:name="_Toc530658325"/>
      <w:bookmarkStart w:id="10762" w:name="_Toc530662049"/>
      <w:bookmarkStart w:id="10763" w:name="_Toc530662516"/>
      <w:bookmarkStart w:id="10764" w:name="_Toc531009441"/>
      <w:bookmarkStart w:id="10765" w:name="_Toc531101676"/>
      <w:bookmarkStart w:id="10766" w:name="_Toc531102624"/>
      <w:bookmarkStart w:id="10767" w:name="_Toc531358863"/>
      <w:bookmarkStart w:id="10768" w:name="_Toc531359844"/>
      <w:bookmarkStart w:id="10769" w:name="_Toc531380686"/>
      <w:bookmarkEnd w:id="10761"/>
      <w:bookmarkEnd w:id="10762"/>
      <w:bookmarkEnd w:id="10763"/>
      <w:bookmarkEnd w:id="10764"/>
      <w:bookmarkEnd w:id="10765"/>
      <w:bookmarkEnd w:id="10766"/>
      <w:bookmarkEnd w:id="10767"/>
      <w:bookmarkEnd w:id="10768"/>
      <w:bookmarkEnd w:id="10769"/>
    </w:p>
    <w:p w14:paraId="6F4C8420" w14:textId="7DC8155E" w:rsidR="007705D0" w:rsidRPr="00920004" w:rsidDel="00933422" w:rsidRDefault="007705D0" w:rsidP="00BD0851">
      <w:pPr>
        <w:spacing w:before="240" w:line="0" w:lineRule="atLeast"/>
        <w:rPr>
          <w:del w:id="10770" w:author="phuong vu" w:date="2018-11-22T12:59:00Z"/>
          <w:rPrChange w:id="10771" w:author="phuong vu" w:date="2018-11-30T22:36:00Z">
            <w:rPr>
              <w:del w:id="10772" w:author="phuong vu" w:date="2018-11-22T12:59:00Z"/>
              <w:lang w:val="en-US"/>
            </w:rPr>
          </w:rPrChange>
        </w:rPr>
        <w:pPrChange w:id="10773" w:author="phuong vu" w:date="2018-11-30T14:16:00Z">
          <w:pPr/>
        </w:pPrChange>
      </w:pPr>
      <w:del w:id="10774" w:author="phuong vu" w:date="2018-11-22T13:29:00Z">
        <w:r w:rsidRPr="00920004" w:rsidDel="003166DB">
          <w:rPr>
            <w:rPrChange w:id="10775" w:author="phuong vu" w:date="2018-11-30T22:36:00Z">
              <w:rPr>
                <w:lang w:val="en-US"/>
              </w:rPr>
            </w:rPrChange>
          </w:rPr>
          <w:tab/>
        </w:r>
        <w:r w:rsidRPr="00920004" w:rsidDel="003166DB">
          <w:rPr>
            <w:rPrChange w:id="10776" w:author="phuong vu" w:date="2018-11-30T22:36:00Z">
              <w:rPr>
                <w:lang w:val="en-US"/>
              </w:rPr>
            </w:rPrChange>
          </w:rPr>
          <w:tab/>
        </w:r>
      </w:del>
      <w:del w:id="10777" w:author="phuong vu" w:date="2018-11-22T12:59:00Z">
        <w:r w:rsidRPr="00920004" w:rsidDel="00933422">
          <w:rPr>
            <w:rPrChange w:id="10778" w:author="phuong vu" w:date="2018-11-30T22:36:00Z">
              <w:rPr>
                <w:lang w:val="en-US"/>
              </w:rPr>
            </w:rPrChange>
          </w:rPr>
          <w:delText xml:space="preserve">- </w:delText>
        </w:r>
        <w:r w:rsidR="00D43E01" w:rsidRPr="00920004" w:rsidDel="00933422">
          <w:rPr>
            <w:rPrChange w:id="10779" w:author="phuong vu" w:date="2018-11-30T22:36:00Z">
              <w:rPr>
                <w:lang w:val="en-US"/>
              </w:rPr>
            </w:rPrChange>
          </w:rPr>
          <w:delText>Quản lí đơn hàng</w:delText>
        </w:r>
        <w:r w:rsidRPr="00920004" w:rsidDel="00933422">
          <w:rPr>
            <w:rPrChange w:id="10780" w:author="phuong vu" w:date="2018-11-30T22:36:00Z">
              <w:rPr>
                <w:lang w:val="en-US"/>
              </w:rPr>
            </w:rPrChange>
          </w:rPr>
          <w:delText>.</w:delText>
        </w:r>
        <w:bookmarkStart w:id="10781" w:name="_Toc530658326"/>
        <w:bookmarkStart w:id="10782" w:name="_Toc530662050"/>
        <w:bookmarkStart w:id="10783" w:name="_Toc530662517"/>
        <w:bookmarkStart w:id="10784" w:name="_Toc531009442"/>
        <w:bookmarkStart w:id="10785" w:name="_Toc531101677"/>
        <w:bookmarkStart w:id="10786" w:name="_Toc531102625"/>
        <w:bookmarkStart w:id="10787" w:name="_Toc531358864"/>
        <w:bookmarkStart w:id="10788" w:name="_Toc531359845"/>
        <w:bookmarkStart w:id="10789" w:name="_Toc531380687"/>
        <w:bookmarkEnd w:id="10781"/>
        <w:bookmarkEnd w:id="10782"/>
        <w:bookmarkEnd w:id="10783"/>
        <w:bookmarkEnd w:id="10784"/>
        <w:bookmarkEnd w:id="10785"/>
        <w:bookmarkEnd w:id="10786"/>
        <w:bookmarkEnd w:id="10787"/>
        <w:bookmarkEnd w:id="10788"/>
        <w:bookmarkEnd w:id="10789"/>
      </w:del>
    </w:p>
    <w:p w14:paraId="3D92F9FE" w14:textId="21E4D84C" w:rsidR="007705D0" w:rsidRPr="00920004" w:rsidDel="00933422" w:rsidRDefault="007705D0" w:rsidP="00BD0851">
      <w:pPr>
        <w:spacing w:before="240" w:line="0" w:lineRule="atLeast"/>
        <w:rPr>
          <w:del w:id="10790" w:author="phuong vu" w:date="2018-11-22T12:59:00Z"/>
          <w:rPrChange w:id="10791" w:author="phuong vu" w:date="2018-11-30T22:36:00Z">
            <w:rPr>
              <w:del w:id="10792" w:author="phuong vu" w:date="2018-11-22T12:59:00Z"/>
              <w:lang w:val="en-US"/>
            </w:rPr>
          </w:rPrChange>
        </w:rPr>
        <w:pPrChange w:id="10793" w:author="phuong vu" w:date="2018-11-30T14:16:00Z">
          <w:pPr/>
        </w:pPrChange>
      </w:pPr>
      <w:del w:id="10794" w:author="phuong vu" w:date="2018-11-22T12:59:00Z">
        <w:r w:rsidRPr="00920004" w:rsidDel="00933422">
          <w:rPr>
            <w:rPrChange w:id="10795" w:author="phuong vu" w:date="2018-11-30T22:36:00Z">
              <w:rPr>
                <w:lang w:val="en-US"/>
              </w:rPr>
            </w:rPrChange>
          </w:rPr>
          <w:tab/>
        </w:r>
        <w:r w:rsidRPr="00920004" w:rsidDel="00933422">
          <w:rPr>
            <w:rPrChange w:id="10796" w:author="phuong vu" w:date="2018-11-30T22:36:00Z">
              <w:rPr>
                <w:lang w:val="en-US"/>
              </w:rPr>
            </w:rPrChange>
          </w:rPr>
          <w:tab/>
          <w:delText xml:space="preserve">- </w:delText>
        </w:r>
        <w:r w:rsidR="00FC2466" w:rsidRPr="00920004" w:rsidDel="00933422">
          <w:rPr>
            <w:rPrChange w:id="10797" w:author="phuong vu" w:date="2018-11-30T22:36:00Z">
              <w:rPr>
                <w:lang w:val="en-US"/>
              </w:rPr>
            </w:rPrChange>
          </w:rPr>
          <w:delText>Quản lí biên nhận</w:delText>
        </w:r>
        <w:r w:rsidRPr="00920004" w:rsidDel="00933422">
          <w:rPr>
            <w:rPrChange w:id="10798" w:author="phuong vu" w:date="2018-11-30T22:36:00Z">
              <w:rPr>
                <w:lang w:val="en-US"/>
              </w:rPr>
            </w:rPrChange>
          </w:rPr>
          <w:delText>.</w:delText>
        </w:r>
        <w:bookmarkStart w:id="10799" w:name="_Toc530658327"/>
        <w:bookmarkStart w:id="10800" w:name="_Toc530662051"/>
        <w:bookmarkStart w:id="10801" w:name="_Toc530662518"/>
        <w:bookmarkStart w:id="10802" w:name="_Toc531009443"/>
        <w:bookmarkStart w:id="10803" w:name="_Toc531101678"/>
        <w:bookmarkStart w:id="10804" w:name="_Toc531102626"/>
        <w:bookmarkStart w:id="10805" w:name="_Toc531358865"/>
        <w:bookmarkStart w:id="10806" w:name="_Toc531359846"/>
        <w:bookmarkStart w:id="10807" w:name="_Toc531380688"/>
        <w:bookmarkEnd w:id="10799"/>
        <w:bookmarkEnd w:id="10800"/>
        <w:bookmarkEnd w:id="10801"/>
        <w:bookmarkEnd w:id="10802"/>
        <w:bookmarkEnd w:id="10803"/>
        <w:bookmarkEnd w:id="10804"/>
        <w:bookmarkEnd w:id="10805"/>
        <w:bookmarkEnd w:id="10806"/>
        <w:bookmarkEnd w:id="10807"/>
      </w:del>
    </w:p>
    <w:p w14:paraId="345BF2EB" w14:textId="6C627054" w:rsidR="007705D0" w:rsidRPr="00920004" w:rsidDel="00933422" w:rsidRDefault="007705D0" w:rsidP="00BD0851">
      <w:pPr>
        <w:spacing w:before="240" w:line="0" w:lineRule="atLeast"/>
        <w:rPr>
          <w:del w:id="10808" w:author="phuong vu" w:date="2018-11-22T12:59:00Z"/>
          <w:rPrChange w:id="10809" w:author="phuong vu" w:date="2018-11-30T22:36:00Z">
            <w:rPr>
              <w:del w:id="10810" w:author="phuong vu" w:date="2018-11-22T12:59:00Z"/>
              <w:lang w:val="en-US"/>
            </w:rPr>
          </w:rPrChange>
        </w:rPr>
        <w:pPrChange w:id="10811" w:author="phuong vu" w:date="2018-11-30T14:16:00Z">
          <w:pPr/>
        </w:pPrChange>
      </w:pPr>
      <w:del w:id="10812" w:author="phuong vu" w:date="2018-11-22T12:59:00Z">
        <w:r w:rsidRPr="00920004" w:rsidDel="00933422">
          <w:rPr>
            <w:rPrChange w:id="10813" w:author="phuong vu" w:date="2018-11-30T22:36:00Z">
              <w:rPr>
                <w:lang w:val="en-US"/>
              </w:rPr>
            </w:rPrChange>
          </w:rPr>
          <w:tab/>
        </w:r>
        <w:r w:rsidRPr="00920004" w:rsidDel="00933422">
          <w:rPr>
            <w:rPrChange w:id="10814" w:author="phuong vu" w:date="2018-11-30T22:36:00Z">
              <w:rPr>
                <w:lang w:val="en-US"/>
              </w:rPr>
            </w:rPrChange>
          </w:rPr>
          <w:tab/>
          <w:delText>- Quản lí phân công xử lí đơn hàng.</w:delText>
        </w:r>
        <w:bookmarkStart w:id="10815" w:name="_Toc530658328"/>
        <w:bookmarkStart w:id="10816" w:name="_Toc530662052"/>
        <w:bookmarkStart w:id="10817" w:name="_Toc530662519"/>
        <w:bookmarkStart w:id="10818" w:name="_Toc531009444"/>
        <w:bookmarkStart w:id="10819" w:name="_Toc531101679"/>
        <w:bookmarkStart w:id="10820" w:name="_Toc531102627"/>
        <w:bookmarkStart w:id="10821" w:name="_Toc531358866"/>
        <w:bookmarkStart w:id="10822" w:name="_Toc531359847"/>
        <w:bookmarkStart w:id="10823" w:name="_Toc531380689"/>
        <w:bookmarkEnd w:id="10815"/>
        <w:bookmarkEnd w:id="10816"/>
        <w:bookmarkEnd w:id="10817"/>
        <w:bookmarkEnd w:id="10818"/>
        <w:bookmarkEnd w:id="10819"/>
        <w:bookmarkEnd w:id="10820"/>
        <w:bookmarkEnd w:id="10821"/>
        <w:bookmarkEnd w:id="10822"/>
        <w:bookmarkEnd w:id="10823"/>
      </w:del>
    </w:p>
    <w:p w14:paraId="580E5844" w14:textId="54BA8BBE" w:rsidR="007705D0" w:rsidRPr="00920004" w:rsidDel="00080487" w:rsidRDefault="007705D0" w:rsidP="00BD0851">
      <w:pPr>
        <w:spacing w:before="240" w:line="0" w:lineRule="atLeast"/>
        <w:rPr>
          <w:del w:id="10824" w:author="phuong vu" w:date="2018-11-20T21:06:00Z"/>
          <w:rPrChange w:id="10825" w:author="phuong vu" w:date="2018-11-30T22:36:00Z">
            <w:rPr>
              <w:del w:id="10826" w:author="phuong vu" w:date="2018-11-20T21:06:00Z"/>
              <w:lang w:val="en-US"/>
            </w:rPr>
          </w:rPrChange>
        </w:rPr>
        <w:pPrChange w:id="10827" w:author="phuong vu" w:date="2018-11-30T14:16:00Z">
          <w:pPr/>
        </w:pPrChange>
      </w:pPr>
      <w:del w:id="10828" w:author="phuong vu" w:date="2018-11-22T12:59:00Z">
        <w:r w:rsidRPr="00920004" w:rsidDel="00933422">
          <w:rPr>
            <w:rPrChange w:id="10829" w:author="phuong vu" w:date="2018-11-30T22:36:00Z">
              <w:rPr>
                <w:lang w:val="en-US"/>
              </w:rPr>
            </w:rPrChange>
          </w:rPr>
          <w:tab/>
        </w:r>
        <w:r w:rsidRPr="00920004" w:rsidDel="00933422">
          <w:rPr>
            <w:rPrChange w:id="10830" w:author="phuong vu" w:date="2018-11-30T22:36:00Z">
              <w:rPr>
                <w:lang w:val="en-US"/>
              </w:rPr>
            </w:rPrChange>
          </w:rPr>
          <w:tab/>
          <w:delText>- Tạo đơn hàng.</w:delText>
        </w:r>
      </w:del>
      <w:bookmarkStart w:id="10831" w:name="_Toc530658329"/>
      <w:bookmarkStart w:id="10832" w:name="_Toc530662053"/>
      <w:bookmarkStart w:id="10833" w:name="_Toc530662520"/>
      <w:bookmarkStart w:id="10834" w:name="_Toc531009445"/>
      <w:bookmarkStart w:id="10835" w:name="_Toc531101680"/>
      <w:bookmarkStart w:id="10836" w:name="_Toc531102628"/>
      <w:bookmarkStart w:id="10837" w:name="_Toc531358867"/>
      <w:bookmarkStart w:id="10838" w:name="_Toc531359848"/>
      <w:bookmarkStart w:id="10839" w:name="_Toc531380690"/>
      <w:bookmarkEnd w:id="10831"/>
      <w:bookmarkEnd w:id="10832"/>
      <w:bookmarkEnd w:id="10833"/>
      <w:bookmarkEnd w:id="10834"/>
      <w:bookmarkEnd w:id="10835"/>
      <w:bookmarkEnd w:id="10836"/>
      <w:bookmarkEnd w:id="10837"/>
      <w:bookmarkEnd w:id="10838"/>
      <w:bookmarkEnd w:id="10839"/>
    </w:p>
    <w:p w14:paraId="4FD1F8E9" w14:textId="2668A013" w:rsidR="00F41082" w:rsidRPr="00920004" w:rsidDel="00933422" w:rsidRDefault="00F41082" w:rsidP="00BD0851">
      <w:pPr>
        <w:spacing w:before="240" w:line="0" w:lineRule="atLeast"/>
        <w:rPr>
          <w:del w:id="10840" w:author="phuong vu" w:date="2018-11-22T12:59:00Z"/>
          <w:rPrChange w:id="10841" w:author="phuong vu" w:date="2018-11-30T22:36:00Z">
            <w:rPr>
              <w:del w:id="10842" w:author="phuong vu" w:date="2018-11-22T12:59:00Z"/>
              <w:lang w:val="en-US"/>
            </w:rPr>
          </w:rPrChange>
        </w:rPr>
        <w:pPrChange w:id="10843" w:author="phuong vu" w:date="2018-11-30T14:16:00Z">
          <w:pPr/>
        </w:pPrChange>
      </w:pPr>
      <w:del w:id="10844" w:author="phuong vu" w:date="2018-11-20T21:06:00Z">
        <w:r w:rsidRPr="00920004" w:rsidDel="00E7682C">
          <w:rPr>
            <w:rPrChange w:id="10845" w:author="phuong vu" w:date="2018-11-30T22:36:00Z">
              <w:rPr>
                <w:lang w:val="en-US"/>
              </w:rPr>
            </w:rPrChange>
          </w:rPr>
          <w:tab/>
        </w:r>
        <w:r w:rsidRPr="00920004" w:rsidDel="00E7682C">
          <w:rPr>
            <w:rPrChange w:id="10846" w:author="phuong vu" w:date="2018-11-30T22:36:00Z">
              <w:rPr>
                <w:lang w:val="en-US"/>
              </w:rPr>
            </w:rPrChange>
          </w:rPr>
          <w:tab/>
          <w:delText>- Tìm kiếm chi nhánh gần nhất, có đủ các dịch vụ theo yêu cầu.</w:delText>
        </w:r>
      </w:del>
      <w:bookmarkStart w:id="10847" w:name="_Toc530658330"/>
      <w:bookmarkStart w:id="10848" w:name="_Toc530662054"/>
      <w:bookmarkStart w:id="10849" w:name="_Toc530662521"/>
      <w:bookmarkStart w:id="10850" w:name="_Toc531009446"/>
      <w:bookmarkStart w:id="10851" w:name="_Toc531101681"/>
      <w:bookmarkStart w:id="10852" w:name="_Toc531102629"/>
      <w:bookmarkStart w:id="10853" w:name="_Toc531358868"/>
      <w:bookmarkStart w:id="10854" w:name="_Toc531359849"/>
      <w:bookmarkStart w:id="10855" w:name="_Toc531380691"/>
      <w:bookmarkEnd w:id="10847"/>
      <w:bookmarkEnd w:id="10848"/>
      <w:bookmarkEnd w:id="10849"/>
      <w:bookmarkEnd w:id="10850"/>
      <w:bookmarkEnd w:id="10851"/>
      <w:bookmarkEnd w:id="10852"/>
      <w:bookmarkEnd w:id="10853"/>
      <w:bookmarkEnd w:id="10854"/>
      <w:bookmarkEnd w:id="10855"/>
    </w:p>
    <w:p w14:paraId="35DF933B" w14:textId="294B26A8" w:rsidR="00F41082" w:rsidRPr="00920004" w:rsidDel="00933422" w:rsidRDefault="00F41082" w:rsidP="00BD0851">
      <w:pPr>
        <w:spacing w:before="240" w:line="0" w:lineRule="atLeast"/>
        <w:rPr>
          <w:del w:id="10856" w:author="phuong vu" w:date="2018-11-22T12:59:00Z"/>
          <w:rPrChange w:id="10857" w:author="phuong vu" w:date="2018-11-30T22:36:00Z">
            <w:rPr>
              <w:del w:id="10858" w:author="phuong vu" w:date="2018-11-22T12:59:00Z"/>
              <w:lang w:val="en-US"/>
            </w:rPr>
          </w:rPrChange>
        </w:rPr>
        <w:pPrChange w:id="10859" w:author="phuong vu" w:date="2018-11-30T14:16:00Z">
          <w:pPr/>
        </w:pPrChange>
      </w:pPr>
      <w:del w:id="10860" w:author="phuong vu" w:date="2018-11-22T12:59:00Z">
        <w:r w:rsidRPr="00920004" w:rsidDel="00933422">
          <w:rPr>
            <w:rPrChange w:id="10861" w:author="phuong vu" w:date="2018-11-30T22:36:00Z">
              <w:rPr>
                <w:lang w:val="en-US"/>
              </w:rPr>
            </w:rPrChange>
          </w:rPr>
          <w:tab/>
        </w:r>
        <w:r w:rsidRPr="00920004" w:rsidDel="00933422">
          <w:rPr>
            <w:rPrChange w:id="10862" w:author="phuong vu" w:date="2018-11-30T22:36:00Z">
              <w:rPr>
                <w:lang w:val="en-US"/>
              </w:rPr>
            </w:rPrChange>
          </w:rPr>
          <w:tab/>
          <w:delText>- Tìm kiếm và lọc quần áo theo loại có sẵn.</w:delText>
        </w:r>
        <w:bookmarkStart w:id="10863" w:name="_Toc530658331"/>
        <w:bookmarkStart w:id="10864" w:name="_Toc530662055"/>
        <w:bookmarkStart w:id="10865" w:name="_Toc530662522"/>
        <w:bookmarkStart w:id="10866" w:name="_Toc531009447"/>
        <w:bookmarkStart w:id="10867" w:name="_Toc531101682"/>
        <w:bookmarkStart w:id="10868" w:name="_Toc531102630"/>
        <w:bookmarkStart w:id="10869" w:name="_Toc531358869"/>
        <w:bookmarkStart w:id="10870" w:name="_Toc531359850"/>
        <w:bookmarkStart w:id="10871" w:name="_Toc531380692"/>
        <w:bookmarkEnd w:id="10863"/>
        <w:bookmarkEnd w:id="10864"/>
        <w:bookmarkEnd w:id="10865"/>
        <w:bookmarkEnd w:id="10866"/>
        <w:bookmarkEnd w:id="10867"/>
        <w:bookmarkEnd w:id="10868"/>
        <w:bookmarkEnd w:id="10869"/>
        <w:bookmarkEnd w:id="10870"/>
        <w:bookmarkEnd w:id="10871"/>
      </w:del>
    </w:p>
    <w:p w14:paraId="6E5613BE" w14:textId="1D62D08C" w:rsidR="007705D0" w:rsidRPr="00920004" w:rsidDel="00933422" w:rsidRDefault="007705D0" w:rsidP="00BD0851">
      <w:pPr>
        <w:spacing w:before="240" w:line="0" w:lineRule="atLeast"/>
        <w:rPr>
          <w:del w:id="10872" w:author="phuong vu" w:date="2018-11-22T12:59:00Z"/>
          <w:rPrChange w:id="10873" w:author="phuong vu" w:date="2018-11-30T22:36:00Z">
            <w:rPr>
              <w:del w:id="10874" w:author="phuong vu" w:date="2018-11-22T12:59:00Z"/>
              <w:lang w:val="en-US"/>
            </w:rPr>
          </w:rPrChange>
        </w:rPr>
        <w:pPrChange w:id="10875" w:author="phuong vu" w:date="2018-11-30T14:16:00Z">
          <w:pPr/>
        </w:pPrChange>
      </w:pPr>
      <w:del w:id="10876" w:author="phuong vu" w:date="2018-11-22T12:59:00Z">
        <w:r w:rsidRPr="00920004" w:rsidDel="00933422">
          <w:rPr>
            <w:rPrChange w:id="10877" w:author="phuong vu" w:date="2018-11-30T22:36:00Z">
              <w:rPr>
                <w:lang w:val="en-US"/>
              </w:rPr>
            </w:rPrChange>
          </w:rPr>
          <w:tab/>
        </w:r>
        <w:r w:rsidRPr="00920004" w:rsidDel="00933422">
          <w:rPr>
            <w:rPrChange w:id="10878" w:author="phuong vu" w:date="2018-11-30T22:36:00Z">
              <w:rPr>
                <w:lang w:val="en-US"/>
              </w:rPr>
            </w:rPrChange>
          </w:rPr>
          <w:tab/>
          <w:delText>- Tìm kiếm đơn hàng.</w:delText>
        </w:r>
        <w:bookmarkStart w:id="10879" w:name="_Toc530658332"/>
        <w:bookmarkStart w:id="10880" w:name="_Toc530662056"/>
        <w:bookmarkStart w:id="10881" w:name="_Toc530662523"/>
        <w:bookmarkStart w:id="10882" w:name="_Toc531009448"/>
        <w:bookmarkStart w:id="10883" w:name="_Toc531101683"/>
        <w:bookmarkStart w:id="10884" w:name="_Toc531102631"/>
        <w:bookmarkStart w:id="10885" w:name="_Toc531358870"/>
        <w:bookmarkStart w:id="10886" w:name="_Toc531359851"/>
        <w:bookmarkStart w:id="10887" w:name="_Toc531380693"/>
        <w:bookmarkEnd w:id="10879"/>
        <w:bookmarkEnd w:id="10880"/>
        <w:bookmarkEnd w:id="10881"/>
        <w:bookmarkEnd w:id="10882"/>
        <w:bookmarkEnd w:id="10883"/>
        <w:bookmarkEnd w:id="10884"/>
        <w:bookmarkEnd w:id="10885"/>
        <w:bookmarkEnd w:id="10886"/>
        <w:bookmarkEnd w:id="10887"/>
      </w:del>
    </w:p>
    <w:p w14:paraId="5C20DA25" w14:textId="5FD917BA" w:rsidR="007705D0" w:rsidRPr="00920004" w:rsidDel="00933422" w:rsidRDefault="007705D0" w:rsidP="00BD0851">
      <w:pPr>
        <w:spacing w:before="240" w:line="0" w:lineRule="atLeast"/>
        <w:rPr>
          <w:del w:id="10888" w:author="phuong vu" w:date="2018-11-22T12:59:00Z"/>
          <w:rPrChange w:id="10889" w:author="phuong vu" w:date="2018-11-30T22:36:00Z">
            <w:rPr>
              <w:del w:id="10890" w:author="phuong vu" w:date="2018-11-22T12:59:00Z"/>
              <w:lang w:val="en-US"/>
            </w:rPr>
          </w:rPrChange>
        </w:rPr>
        <w:pPrChange w:id="10891" w:author="phuong vu" w:date="2018-11-30T14:16:00Z">
          <w:pPr/>
        </w:pPrChange>
      </w:pPr>
      <w:del w:id="10892" w:author="phuong vu" w:date="2018-11-22T12:59:00Z">
        <w:r w:rsidRPr="00920004" w:rsidDel="00933422">
          <w:rPr>
            <w:rPrChange w:id="10893" w:author="phuong vu" w:date="2018-11-30T22:36:00Z">
              <w:rPr>
                <w:lang w:val="en-US"/>
              </w:rPr>
            </w:rPrChange>
          </w:rPr>
          <w:tab/>
        </w:r>
        <w:r w:rsidRPr="00920004" w:rsidDel="00933422">
          <w:rPr>
            <w:rPrChange w:id="10894" w:author="phuong vu" w:date="2018-11-30T22:36:00Z">
              <w:rPr>
                <w:lang w:val="en-US"/>
              </w:rPr>
            </w:rPrChange>
          </w:rPr>
          <w:tab/>
          <w:delText>- Đăng nhập, đăng xuất hệ thống.</w:delText>
        </w:r>
        <w:bookmarkStart w:id="10895" w:name="_Toc530658333"/>
        <w:bookmarkStart w:id="10896" w:name="_Toc530662057"/>
        <w:bookmarkStart w:id="10897" w:name="_Toc530662524"/>
        <w:bookmarkStart w:id="10898" w:name="_Toc531009449"/>
        <w:bookmarkStart w:id="10899" w:name="_Toc531101684"/>
        <w:bookmarkStart w:id="10900" w:name="_Toc531102632"/>
        <w:bookmarkStart w:id="10901" w:name="_Toc531358871"/>
        <w:bookmarkStart w:id="10902" w:name="_Toc531359852"/>
        <w:bookmarkStart w:id="10903" w:name="_Toc531380694"/>
        <w:bookmarkEnd w:id="10895"/>
        <w:bookmarkEnd w:id="10896"/>
        <w:bookmarkEnd w:id="10897"/>
        <w:bookmarkEnd w:id="10898"/>
        <w:bookmarkEnd w:id="10899"/>
        <w:bookmarkEnd w:id="10900"/>
        <w:bookmarkEnd w:id="10901"/>
        <w:bookmarkEnd w:id="10902"/>
        <w:bookmarkEnd w:id="10903"/>
      </w:del>
    </w:p>
    <w:p w14:paraId="782AA692" w14:textId="056CD361" w:rsidR="008751C8" w:rsidRPr="00920004" w:rsidDel="00382451" w:rsidRDefault="008751C8" w:rsidP="00BD0851">
      <w:pPr>
        <w:spacing w:before="240" w:line="0" w:lineRule="atLeast"/>
        <w:rPr>
          <w:del w:id="10904" w:author="phuong vu" w:date="2018-11-22T13:49:00Z"/>
          <w:rPrChange w:id="10905" w:author="phuong vu" w:date="2018-11-30T22:36:00Z">
            <w:rPr>
              <w:del w:id="10906" w:author="phuong vu" w:date="2018-11-22T13:49:00Z"/>
              <w:lang w:val="en-US"/>
            </w:rPr>
          </w:rPrChange>
        </w:rPr>
        <w:pPrChange w:id="10907" w:author="phuong vu" w:date="2018-11-30T14:16:00Z">
          <w:pPr/>
        </w:pPrChange>
      </w:pPr>
      <w:del w:id="10908" w:author="phuong vu" w:date="2018-11-22T12:59:00Z">
        <w:r w:rsidRPr="00920004" w:rsidDel="00933422">
          <w:rPr>
            <w:rPrChange w:id="10909" w:author="phuong vu" w:date="2018-11-30T22:36:00Z">
              <w:rPr>
                <w:lang w:val="en-US"/>
              </w:rPr>
            </w:rPrChange>
          </w:rPr>
          <w:tab/>
        </w:r>
        <w:r w:rsidRPr="00920004" w:rsidDel="00933422">
          <w:rPr>
            <w:rPrChange w:id="10910" w:author="phuong vu" w:date="2018-11-30T22:36:00Z">
              <w:rPr>
                <w:lang w:val="en-US"/>
              </w:rPr>
            </w:rPrChange>
          </w:rPr>
          <w:tab/>
          <w:delText>- Đăng kí tài khoản khách hàng.</w:delText>
        </w:r>
      </w:del>
      <w:bookmarkStart w:id="10911" w:name="_Toc530658334"/>
      <w:bookmarkStart w:id="10912" w:name="_Toc530662058"/>
      <w:bookmarkStart w:id="10913" w:name="_Toc530662525"/>
      <w:bookmarkStart w:id="10914" w:name="_Toc531009450"/>
      <w:bookmarkStart w:id="10915" w:name="_Toc531101685"/>
      <w:bookmarkStart w:id="10916" w:name="_Toc531102633"/>
      <w:bookmarkStart w:id="10917" w:name="_Toc531358872"/>
      <w:bookmarkStart w:id="10918" w:name="_Toc531359853"/>
      <w:bookmarkStart w:id="10919" w:name="_Toc531380695"/>
      <w:bookmarkEnd w:id="10911"/>
      <w:bookmarkEnd w:id="10912"/>
      <w:bookmarkEnd w:id="10913"/>
      <w:bookmarkEnd w:id="10914"/>
      <w:bookmarkEnd w:id="10915"/>
      <w:bookmarkEnd w:id="10916"/>
      <w:bookmarkEnd w:id="10917"/>
      <w:bookmarkEnd w:id="10918"/>
      <w:bookmarkEnd w:id="10919"/>
    </w:p>
    <w:tbl>
      <w:tblPr>
        <w:tblStyle w:val="TableGrid"/>
        <w:tblW w:w="0" w:type="auto"/>
        <w:tblInd w:w="85" w:type="dxa"/>
        <w:tblLook w:val="04A0" w:firstRow="1" w:lastRow="0" w:firstColumn="1" w:lastColumn="0" w:noHBand="0" w:noVBand="1"/>
      </w:tblPr>
      <w:tblGrid>
        <w:gridCol w:w="708"/>
        <w:gridCol w:w="1481"/>
        <w:gridCol w:w="6490"/>
      </w:tblGrid>
      <w:tr w:rsidR="00DF3BEE" w:rsidRPr="00920004" w:rsidDel="00382451" w14:paraId="111143DF" w14:textId="69F1845F" w:rsidTr="000C3B2E">
        <w:trPr>
          <w:del w:id="10920" w:author="phuong vu" w:date="2018-11-22T13:49:00Z"/>
        </w:trPr>
        <w:tc>
          <w:tcPr>
            <w:tcW w:w="708" w:type="dxa"/>
            <w:vAlign w:val="center"/>
          </w:tcPr>
          <w:p w14:paraId="02B4146C" w14:textId="070DEB12" w:rsidR="00DF3BEE" w:rsidRPr="00920004" w:rsidDel="00382451" w:rsidRDefault="00DF3BEE" w:rsidP="00BD0851">
            <w:pPr>
              <w:pStyle w:val="ListParagraph"/>
              <w:spacing w:before="240" w:line="0" w:lineRule="atLeast"/>
              <w:ind w:left="0"/>
              <w:jc w:val="center"/>
              <w:rPr>
                <w:del w:id="10921" w:author="phuong vu" w:date="2018-11-22T13:49:00Z"/>
                <w:b/>
                <w:rPrChange w:id="10922" w:author="phuong vu" w:date="2018-11-30T22:36:00Z">
                  <w:rPr>
                    <w:del w:id="10923" w:author="phuong vu" w:date="2018-11-22T13:49:00Z"/>
                    <w:b/>
                  </w:rPr>
                </w:rPrChange>
              </w:rPr>
              <w:pPrChange w:id="10924" w:author="phuong vu" w:date="2018-11-30T14:16:00Z">
                <w:pPr>
                  <w:pStyle w:val="ListParagraph"/>
                  <w:ind w:left="0"/>
                  <w:jc w:val="center"/>
                </w:pPr>
              </w:pPrChange>
            </w:pPr>
            <w:del w:id="10925" w:author="phuong vu" w:date="2018-11-22T13:49:00Z">
              <w:r w:rsidRPr="00920004" w:rsidDel="00382451">
                <w:rPr>
                  <w:b/>
                  <w:rPrChange w:id="10926" w:author="phuong vu" w:date="2018-11-30T22:36:00Z">
                    <w:rPr>
                      <w:b/>
                    </w:rPr>
                  </w:rPrChange>
                </w:rPr>
                <w:delText>STT</w:delText>
              </w:r>
              <w:bookmarkStart w:id="10927" w:name="_Toc530658335"/>
              <w:bookmarkStart w:id="10928" w:name="_Toc530662059"/>
              <w:bookmarkStart w:id="10929" w:name="_Toc530662526"/>
              <w:bookmarkStart w:id="10930" w:name="_Toc531009451"/>
              <w:bookmarkStart w:id="10931" w:name="_Toc531101686"/>
              <w:bookmarkStart w:id="10932" w:name="_Toc531102634"/>
              <w:bookmarkStart w:id="10933" w:name="_Toc531358873"/>
              <w:bookmarkStart w:id="10934" w:name="_Toc531359854"/>
              <w:bookmarkStart w:id="10935" w:name="_Toc531380696"/>
              <w:bookmarkEnd w:id="10927"/>
              <w:bookmarkEnd w:id="10928"/>
              <w:bookmarkEnd w:id="10929"/>
              <w:bookmarkEnd w:id="10930"/>
              <w:bookmarkEnd w:id="10931"/>
              <w:bookmarkEnd w:id="10932"/>
              <w:bookmarkEnd w:id="10933"/>
              <w:bookmarkEnd w:id="10934"/>
              <w:bookmarkEnd w:id="10935"/>
            </w:del>
          </w:p>
        </w:tc>
        <w:tc>
          <w:tcPr>
            <w:tcW w:w="1481" w:type="dxa"/>
            <w:vAlign w:val="center"/>
          </w:tcPr>
          <w:p w14:paraId="518025F6" w14:textId="52C48C20" w:rsidR="00DF3BEE" w:rsidRPr="00920004" w:rsidDel="00382451" w:rsidRDefault="00DF3BEE" w:rsidP="00BD0851">
            <w:pPr>
              <w:pStyle w:val="ListParagraph"/>
              <w:spacing w:before="240" w:line="0" w:lineRule="atLeast"/>
              <w:ind w:left="0"/>
              <w:jc w:val="center"/>
              <w:rPr>
                <w:del w:id="10936" w:author="phuong vu" w:date="2018-11-22T13:49:00Z"/>
                <w:b/>
                <w:rPrChange w:id="10937" w:author="phuong vu" w:date="2018-11-30T22:36:00Z">
                  <w:rPr>
                    <w:del w:id="10938" w:author="phuong vu" w:date="2018-11-22T13:49:00Z"/>
                    <w:b/>
                  </w:rPr>
                </w:rPrChange>
              </w:rPr>
              <w:pPrChange w:id="10939" w:author="phuong vu" w:date="2018-11-30T14:16:00Z">
                <w:pPr>
                  <w:pStyle w:val="ListParagraph"/>
                  <w:ind w:left="0"/>
                  <w:jc w:val="center"/>
                </w:pPr>
              </w:pPrChange>
            </w:pPr>
            <w:del w:id="10940" w:author="phuong vu" w:date="2018-11-22T13:49:00Z">
              <w:r w:rsidRPr="00920004" w:rsidDel="00382451">
                <w:rPr>
                  <w:b/>
                  <w:rPrChange w:id="10941" w:author="phuong vu" w:date="2018-11-30T22:36:00Z">
                    <w:rPr>
                      <w:b/>
                    </w:rPr>
                  </w:rPrChange>
                </w:rPr>
                <w:delText>Mã chức năng</w:delText>
              </w:r>
              <w:bookmarkStart w:id="10942" w:name="_Toc530658336"/>
              <w:bookmarkStart w:id="10943" w:name="_Toc530662060"/>
              <w:bookmarkStart w:id="10944" w:name="_Toc530662527"/>
              <w:bookmarkStart w:id="10945" w:name="_Toc531009452"/>
              <w:bookmarkStart w:id="10946" w:name="_Toc531101687"/>
              <w:bookmarkStart w:id="10947" w:name="_Toc531102635"/>
              <w:bookmarkStart w:id="10948" w:name="_Toc531358874"/>
              <w:bookmarkStart w:id="10949" w:name="_Toc531359855"/>
              <w:bookmarkStart w:id="10950" w:name="_Toc531380697"/>
              <w:bookmarkEnd w:id="10942"/>
              <w:bookmarkEnd w:id="10943"/>
              <w:bookmarkEnd w:id="10944"/>
              <w:bookmarkEnd w:id="10945"/>
              <w:bookmarkEnd w:id="10946"/>
              <w:bookmarkEnd w:id="10947"/>
              <w:bookmarkEnd w:id="10948"/>
              <w:bookmarkEnd w:id="10949"/>
              <w:bookmarkEnd w:id="10950"/>
            </w:del>
          </w:p>
        </w:tc>
        <w:tc>
          <w:tcPr>
            <w:tcW w:w="6490" w:type="dxa"/>
            <w:vAlign w:val="center"/>
          </w:tcPr>
          <w:p w14:paraId="3C3D2716" w14:textId="35787A1D" w:rsidR="00DF3BEE" w:rsidRPr="00920004" w:rsidDel="00382451" w:rsidRDefault="00DF3BEE" w:rsidP="00BD0851">
            <w:pPr>
              <w:pStyle w:val="ListParagraph"/>
              <w:spacing w:before="240" w:line="0" w:lineRule="atLeast"/>
              <w:ind w:left="0"/>
              <w:jc w:val="center"/>
              <w:rPr>
                <w:del w:id="10951" w:author="phuong vu" w:date="2018-11-22T13:49:00Z"/>
                <w:b/>
                <w:rPrChange w:id="10952" w:author="phuong vu" w:date="2018-11-30T22:36:00Z">
                  <w:rPr>
                    <w:del w:id="10953" w:author="phuong vu" w:date="2018-11-22T13:49:00Z"/>
                    <w:b/>
                  </w:rPr>
                </w:rPrChange>
              </w:rPr>
              <w:pPrChange w:id="10954" w:author="phuong vu" w:date="2018-11-30T14:16:00Z">
                <w:pPr>
                  <w:pStyle w:val="ListParagraph"/>
                  <w:ind w:left="0"/>
                  <w:jc w:val="center"/>
                </w:pPr>
              </w:pPrChange>
            </w:pPr>
            <w:del w:id="10955" w:author="phuong vu" w:date="2018-11-22T13:49:00Z">
              <w:r w:rsidRPr="00920004" w:rsidDel="00382451">
                <w:rPr>
                  <w:b/>
                  <w:rPrChange w:id="10956" w:author="phuong vu" w:date="2018-11-30T22:36:00Z">
                    <w:rPr>
                      <w:b/>
                    </w:rPr>
                  </w:rPrChange>
                </w:rPr>
                <w:delText>Tên chức năng</w:delText>
              </w:r>
              <w:bookmarkStart w:id="10957" w:name="_Toc530658337"/>
              <w:bookmarkStart w:id="10958" w:name="_Toc530662061"/>
              <w:bookmarkStart w:id="10959" w:name="_Toc530662528"/>
              <w:bookmarkStart w:id="10960" w:name="_Toc531009453"/>
              <w:bookmarkStart w:id="10961" w:name="_Toc531101688"/>
              <w:bookmarkStart w:id="10962" w:name="_Toc531102636"/>
              <w:bookmarkStart w:id="10963" w:name="_Toc531358875"/>
              <w:bookmarkStart w:id="10964" w:name="_Toc531359856"/>
              <w:bookmarkStart w:id="10965" w:name="_Toc531380698"/>
              <w:bookmarkEnd w:id="10957"/>
              <w:bookmarkEnd w:id="10958"/>
              <w:bookmarkEnd w:id="10959"/>
              <w:bookmarkEnd w:id="10960"/>
              <w:bookmarkEnd w:id="10961"/>
              <w:bookmarkEnd w:id="10962"/>
              <w:bookmarkEnd w:id="10963"/>
              <w:bookmarkEnd w:id="10964"/>
              <w:bookmarkEnd w:id="10965"/>
            </w:del>
          </w:p>
        </w:tc>
        <w:bookmarkStart w:id="10966" w:name="_Toc530658338"/>
        <w:bookmarkStart w:id="10967" w:name="_Toc530662062"/>
        <w:bookmarkStart w:id="10968" w:name="_Toc530662529"/>
        <w:bookmarkStart w:id="10969" w:name="_Toc531009454"/>
        <w:bookmarkStart w:id="10970" w:name="_Toc531101689"/>
        <w:bookmarkStart w:id="10971" w:name="_Toc531102637"/>
        <w:bookmarkStart w:id="10972" w:name="_Toc531358876"/>
        <w:bookmarkStart w:id="10973" w:name="_Toc531359857"/>
        <w:bookmarkStart w:id="10974" w:name="_Toc531380699"/>
        <w:bookmarkEnd w:id="10966"/>
        <w:bookmarkEnd w:id="10967"/>
        <w:bookmarkEnd w:id="10968"/>
        <w:bookmarkEnd w:id="10969"/>
        <w:bookmarkEnd w:id="10970"/>
        <w:bookmarkEnd w:id="10971"/>
        <w:bookmarkEnd w:id="10972"/>
        <w:bookmarkEnd w:id="10973"/>
        <w:bookmarkEnd w:id="10974"/>
      </w:tr>
      <w:tr w:rsidR="00DF3BEE" w:rsidRPr="00920004" w:rsidDel="00382451" w14:paraId="096B74D6" w14:textId="6B45BA5A" w:rsidTr="000C3B2E">
        <w:trPr>
          <w:del w:id="10975" w:author="phuong vu" w:date="2018-11-22T13:49:00Z"/>
        </w:trPr>
        <w:tc>
          <w:tcPr>
            <w:tcW w:w="708" w:type="dxa"/>
          </w:tcPr>
          <w:p w14:paraId="5E65836C" w14:textId="76D05C3F" w:rsidR="00DF3BEE" w:rsidRPr="00920004" w:rsidDel="00382451" w:rsidRDefault="00DF3BEE" w:rsidP="00BD0851">
            <w:pPr>
              <w:pStyle w:val="ListParagraph"/>
              <w:spacing w:before="240" w:line="0" w:lineRule="atLeast"/>
              <w:ind w:left="0"/>
              <w:jc w:val="center"/>
              <w:rPr>
                <w:del w:id="10976" w:author="phuong vu" w:date="2018-11-22T13:49:00Z"/>
                <w:rPrChange w:id="10977" w:author="phuong vu" w:date="2018-11-30T22:36:00Z">
                  <w:rPr>
                    <w:del w:id="10978" w:author="phuong vu" w:date="2018-11-22T13:49:00Z"/>
                  </w:rPr>
                </w:rPrChange>
              </w:rPr>
              <w:pPrChange w:id="10979" w:author="phuong vu" w:date="2018-11-30T14:16:00Z">
                <w:pPr>
                  <w:pStyle w:val="ListParagraph"/>
                  <w:spacing w:line="360" w:lineRule="auto"/>
                  <w:ind w:left="0"/>
                  <w:jc w:val="center"/>
                </w:pPr>
              </w:pPrChange>
            </w:pPr>
            <w:del w:id="10980" w:author="phuong vu" w:date="2018-11-22T13:49:00Z">
              <w:r w:rsidRPr="00920004" w:rsidDel="00382451">
                <w:rPr>
                  <w:rPrChange w:id="10981" w:author="phuong vu" w:date="2018-11-30T22:36:00Z">
                    <w:rPr/>
                  </w:rPrChange>
                </w:rPr>
                <w:delText>1</w:delText>
              </w:r>
              <w:bookmarkStart w:id="10982" w:name="_Toc530658339"/>
              <w:bookmarkStart w:id="10983" w:name="_Toc530662063"/>
              <w:bookmarkStart w:id="10984" w:name="_Toc530662530"/>
              <w:bookmarkStart w:id="10985" w:name="_Toc531009455"/>
              <w:bookmarkStart w:id="10986" w:name="_Toc531101690"/>
              <w:bookmarkStart w:id="10987" w:name="_Toc531102638"/>
              <w:bookmarkStart w:id="10988" w:name="_Toc531358877"/>
              <w:bookmarkStart w:id="10989" w:name="_Toc531359858"/>
              <w:bookmarkStart w:id="10990" w:name="_Toc531380700"/>
              <w:bookmarkEnd w:id="10982"/>
              <w:bookmarkEnd w:id="10983"/>
              <w:bookmarkEnd w:id="10984"/>
              <w:bookmarkEnd w:id="10985"/>
              <w:bookmarkEnd w:id="10986"/>
              <w:bookmarkEnd w:id="10987"/>
              <w:bookmarkEnd w:id="10988"/>
              <w:bookmarkEnd w:id="10989"/>
              <w:bookmarkEnd w:id="10990"/>
            </w:del>
          </w:p>
        </w:tc>
        <w:tc>
          <w:tcPr>
            <w:tcW w:w="1481" w:type="dxa"/>
          </w:tcPr>
          <w:p w14:paraId="776FB606" w14:textId="06C6E106" w:rsidR="00DF3BEE" w:rsidRPr="00920004" w:rsidDel="00382451" w:rsidRDefault="00DF3BEE" w:rsidP="00BD0851">
            <w:pPr>
              <w:pStyle w:val="ListParagraph"/>
              <w:spacing w:before="240" w:line="0" w:lineRule="atLeast"/>
              <w:ind w:left="0"/>
              <w:rPr>
                <w:del w:id="10991" w:author="phuong vu" w:date="2018-11-22T13:49:00Z"/>
                <w:rPrChange w:id="10992" w:author="phuong vu" w:date="2018-11-30T22:36:00Z">
                  <w:rPr>
                    <w:del w:id="10993" w:author="phuong vu" w:date="2018-11-22T13:49:00Z"/>
                    <w:lang w:val="en-US"/>
                  </w:rPr>
                </w:rPrChange>
              </w:rPr>
              <w:pPrChange w:id="10994" w:author="phuong vu" w:date="2018-11-30T14:16:00Z">
                <w:pPr>
                  <w:pStyle w:val="ListParagraph"/>
                  <w:spacing w:line="360" w:lineRule="auto"/>
                  <w:ind w:left="0"/>
                </w:pPr>
              </w:pPrChange>
            </w:pPr>
            <w:del w:id="10995" w:author="phuong vu" w:date="2018-11-22T13:49:00Z">
              <w:r w:rsidRPr="00920004" w:rsidDel="00382451">
                <w:rPr>
                  <w:rPrChange w:id="10996" w:author="phuong vu" w:date="2018-11-30T22:36:00Z">
                    <w:rPr>
                      <w:lang w:val="en-US"/>
                    </w:rPr>
                  </w:rPrChange>
                </w:rPr>
                <w:delText>GU_01</w:delText>
              </w:r>
              <w:bookmarkStart w:id="10997" w:name="_Toc530658340"/>
              <w:bookmarkStart w:id="10998" w:name="_Toc530662064"/>
              <w:bookmarkStart w:id="10999" w:name="_Toc530662531"/>
              <w:bookmarkStart w:id="11000" w:name="_Toc531009456"/>
              <w:bookmarkStart w:id="11001" w:name="_Toc531101691"/>
              <w:bookmarkStart w:id="11002" w:name="_Toc531102639"/>
              <w:bookmarkStart w:id="11003" w:name="_Toc531358878"/>
              <w:bookmarkStart w:id="11004" w:name="_Toc531359859"/>
              <w:bookmarkStart w:id="11005" w:name="_Toc531380701"/>
              <w:bookmarkEnd w:id="10997"/>
              <w:bookmarkEnd w:id="10998"/>
              <w:bookmarkEnd w:id="10999"/>
              <w:bookmarkEnd w:id="11000"/>
              <w:bookmarkEnd w:id="11001"/>
              <w:bookmarkEnd w:id="11002"/>
              <w:bookmarkEnd w:id="11003"/>
              <w:bookmarkEnd w:id="11004"/>
              <w:bookmarkEnd w:id="11005"/>
            </w:del>
          </w:p>
        </w:tc>
        <w:tc>
          <w:tcPr>
            <w:tcW w:w="6490" w:type="dxa"/>
          </w:tcPr>
          <w:p w14:paraId="13A704AF" w14:textId="4B071F39" w:rsidR="00DF3BEE" w:rsidRPr="00920004" w:rsidDel="00382451" w:rsidRDefault="00D43E01" w:rsidP="00BD0851">
            <w:pPr>
              <w:pStyle w:val="ListParagraph"/>
              <w:spacing w:before="240" w:line="0" w:lineRule="atLeast"/>
              <w:ind w:left="0"/>
              <w:rPr>
                <w:del w:id="11006" w:author="phuong vu" w:date="2018-11-22T13:49:00Z"/>
                <w:rPrChange w:id="11007" w:author="phuong vu" w:date="2018-11-30T22:36:00Z">
                  <w:rPr>
                    <w:del w:id="11008" w:author="phuong vu" w:date="2018-11-22T13:49:00Z"/>
                    <w:lang w:val="en-US"/>
                  </w:rPr>
                </w:rPrChange>
              </w:rPr>
              <w:pPrChange w:id="11009" w:author="phuong vu" w:date="2018-11-30T14:16:00Z">
                <w:pPr>
                  <w:pStyle w:val="ListParagraph"/>
                  <w:spacing w:line="360" w:lineRule="auto"/>
                  <w:ind w:left="0"/>
                </w:pPr>
              </w:pPrChange>
            </w:pPr>
            <w:del w:id="11010" w:author="phuong vu" w:date="2018-11-22T13:49:00Z">
              <w:r w:rsidRPr="00920004" w:rsidDel="00382451">
                <w:rPr>
                  <w:rPrChange w:id="11011" w:author="phuong vu" w:date="2018-11-30T22:36:00Z">
                    <w:rPr>
                      <w:lang w:val="en-US"/>
                    </w:rPr>
                  </w:rPrChange>
                </w:rPr>
                <w:delText>Quản lí đơn hàng</w:delText>
              </w:r>
              <w:bookmarkStart w:id="11012" w:name="_Toc530658341"/>
              <w:bookmarkStart w:id="11013" w:name="_Toc530662065"/>
              <w:bookmarkStart w:id="11014" w:name="_Toc530662532"/>
              <w:bookmarkStart w:id="11015" w:name="_Toc531009457"/>
              <w:bookmarkStart w:id="11016" w:name="_Toc531101692"/>
              <w:bookmarkStart w:id="11017" w:name="_Toc531102640"/>
              <w:bookmarkStart w:id="11018" w:name="_Toc531358879"/>
              <w:bookmarkStart w:id="11019" w:name="_Toc531359860"/>
              <w:bookmarkStart w:id="11020" w:name="_Toc531380702"/>
              <w:bookmarkEnd w:id="11012"/>
              <w:bookmarkEnd w:id="11013"/>
              <w:bookmarkEnd w:id="11014"/>
              <w:bookmarkEnd w:id="11015"/>
              <w:bookmarkEnd w:id="11016"/>
              <w:bookmarkEnd w:id="11017"/>
              <w:bookmarkEnd w:id="11018"/>
              <w:bookmarkEnd w:id="11019"/>
              <w:bookmarkEnd w:id="11020"/>
            </w:del>
          </w:p>
        </w:tc>
        <w:bookmarkStart w:id="11021" w:name="_Toc530658342"/>
        <w:bookmarkStart w:id="11022" w:name="_Toc530662066"/>
        <w:bookmarkStart w:id="11023" w:name="_Toc530662533"/>
        <w:bookmarkStart w:id="11024" w:name="_Toc531009458"/>
        <w:bookmarkStart w:id="11025" w:name="_Toc531101693"/>
        <w:bookmarkStart w:id="11026" w:name="_Toc531102641"/>
        <w:bookmarkStart w:id="11027" w:name="_Toc531358880"/>
        <w:bookmarkStart w:id="11028" w:name="_Toc531359861"/>
        <w:bookmarkStart w:id="11029" w:name="_Toc531380703"/>
        <w:bookmarkEnd w:id="11021"/>
        <w:bookmarkEnd w:id="11022"/>
        <w:bookmarkEnd w:id="11023"/>
        <w:bookmarkEnd w:id="11024"/>
        <w:bookmarkEnd w:id="11025"/>
        <w:bookmarkEnd w:id="11026"/>
        <w:bookmarkEnd w:id="11027"/>
        <w:bookmarkEnd w:id="11028"/>
        <w:bookmarkEnd w:id="11029"/>
      </w:tr>
      <w:tr w:rsidR="00DF3BEE" w:rsidRPr="00920004" w:rsidDel="00382451" w14:paraId="3B0BBE99" w14:textId="18A9F8A7" w:rsidTr="000C3B2E">
        <w:trPr>
          <w:del w:id="11030" w:author="phuong vu" w:date="2018-11-22T13:49:00Z"/>
        </w:trPr>
        <w:tc>
          <w:tcPr>
            <w:tcW w:w="708" w:type="dxa"/>
          </w:tcPr>
          <w:p w14:paraId="7A6DDF40" w14:textId="58B5486D" w:rsidR="00DF3BEE" w:rsidRPr="00920004" w:rsidDel="00382451" w:rsidRDefault="00DF3BEE" w:rsidP="00BD0851">
            <w:pPr>
              <w:pStyle w:val="ListParagraph"/>
              <w:spacing w:before="240" w:line="0" w:lineRule="atLeast"/>
              <w:ind w:left="0"/>
              <w:jc w:val="center"/>
              <w:rPr>
                <w:del w:id="11031" w:author="phuong vu" w:date="2018-11-22T13:49:00Z"/>
                <w:rPrChange w:id="11032" w:author="phuong vu" w:date="2018-11-30T22:36:00Z">
                  <w:rPr>
                    <w:del w:id="11033" w:author="phuong vu" w:date="2018-11-22T13:49:00Z"/>
                  </w:rPr>
                </w:rPrChange>
              </w:rPr>
              <w:pPrChange w:id="11034" w:author="phuong vu" w:date="2018-11-30T14:16:00Z">
                <w:pPr>
                  <w:pStyle w:val="ListParagraph"/>
                  <w:spacing w:line="360" w:lineRule="auto"/>
                  <w:ind w:left="0"/>
                  <w:jc w:val="center"/>
                </w:pPr>
              </w:pPrChange>
            </w:pPr>
            <w:del w:id="11035" w:author="phuong vu" w:date="2018-11-22T13:49:00Z">
              <w:r w:rsidRPr="00920004" w:rsidDel="00382451">
                <w:rPr>
                  <w:rPrChange w:id="11036" w:author="phuong vu" w:date="2018-11-30T22:36:00Z">
                    <w:rPr/>
                  </w:rPrChange>
                </w:rPr>
                <w:delText>2</w:delText>
              </w:r>
              <w:bookmarkStart w:id="11037" w:name="_Toc530658343"/>
              <w:bookmarkStart w:id="11038" w:name="_Toc530662067"/>
              <w:bookmarkStart w:id="11039" w:name="_Toc530662534"/>
              <w:bookmarkStart w:id="11040" w:name="_Toc531009459"/>
              <w:bookmarkStart w:id="11041" w:name="_Toc531101694"/>
              <w:bookmarkStart w:id="11042" w:name="_Toc531102642"/>
              <w:bookmarkStart w:id="11043" w:name="_Toc531358881"/>
              <w:bookmarkStart w:id="11044" w:name="_Toc531359862"/>
              <w:bookmarkStart w:id="11045" w:name="_Toc531380704"/>
              <w:bookmarkEnd w:id="11037"/>
              <w:bookmarkEnd w:id="11038"/>
              <w:bookmarkEnd w:id="11039"/>
              <w:bookmarkEnd w:id="11040"/>
              <w:bookmarkEnd w:id="11041"/>
              <w:bookmarkEnd w:id="11042"/>
              <w:bookmarkEnd w:id="11043"/>
              <w:bookmarkEnd w:id="11044"/>
              <w:bookmarkEnd w:id="11045"/>
            </w:del>
          </w:p>
        </w:tc>
        <w:tc>
          <w:tcPr>
            <w:tcW w:w="1481" w:type="dxa"/>
          </w:tcPr>
          <w:p w14:paraId="641A8C37" w14:textId="0017DF61" w:rsidR="00DF3BEE" w:rsidRPr="00920004" w:rsidDel="00382451" w:rsidRDefault="00DF3BEE" w:rsidP="00BD0851">
            <w:pPr>
              <w:pStyle w:val="ListParagraph"/>
              <w:spacing w:before="240" w:line="0" w:lineRule="atLeast"/>
              <w:ind w:left="0"/>
              <w:rPr>
                <w:del w:id="11046" w:author="phuong vu" w:date="2018-11-22T13:49:00Z"/>
                <w:rPrChange w:id="11047" w:author="phuong vu" w:date="2018-11-30T22:36:00Z">
                  <w:rPr>
                    <w:del w:id="11048" w:author="phuong vu" w:date="2018-11-22T13:49:00Z"/>
                    <w:lang w:val="en-US"/>
                  </w:rPr>
                </w:rPrChange>
              </w:rPr>
              <w:pPrChange w:id="11049" w:author="phuong vu" w:date="2018-11-30T14:16:00Z">
                <w:pPr>
                  <w:pStyle w:val="ListParagraph"/>
                  <w:spacing w:line="360" w:lineRule="auto"/>
                  <w:ind w:left="0"/>
                </w:pPr>
              </w:pPrChange>
            </w:pPr>
            <w:del w:id="11050" w:author="phuong vu" w:date="2018-11-22T13:49:00Z">
              <w:r w:rsidRPr="00920004" w:rsidDel="00382451">
                <w:rPr>
                  <w:rPrChange w:id="11051" w:author="phuong vu" w:date="2018-11-30T22:36:00Z">
                    <w:rPr>
                      <w:lang w:val="en-US"/>
                    </w:rPr>
                  </w:rPrChange>
                </w:rPr>
                <w:delText>GU_02</w:delText>
              </w:r>
              <w:bookmarkStart w:id="11052" w:name="_Toc530658344"/>
              <w:bookmarkStart w:id="11053" w:name="_Toc530662068"/>
              <w:bookmarkStart w:id="11054" w:name="_Toc530662535"/>
              <w:bookmarkStart w:id="11055" w:name="_Toc531009460"/>
              <w:bookmarkStart w:id="11056" w:name="_Toc531101695"/>
              <w:bookmarkStart w:id="11057" w:name="_Toc531102643"/>
              <w:bookmarkStart w:id="11058" w:name="_Toc531358882"/>
              <w:bookmarkStart w:id="11059" w:name="_Toc531359863"/>
              <w:bookmarkStart w:id="11060" w:name="_Toc531380705"/>
              <w:bookmarkEnd w:id="11052"/>
              <w:bookmarkEnd w:id="11053"/>
              <w:bookmarkEnd w:id="11054"/>
              <w:bookmarkEnd w:id="11055"/>
              <w:bookmarkEnd w:id="11056"/>
              <w:bookmarkEnd w:id="11057"/>
              <w:bookmarkEnd w:id="11058"/>
              <w:bookmarkEnd w:id="11059"/>
              <w:bookmarkEnd w:id="11060"/>
            </w:del>
          </w:p>
        </w:tc>
        <w:tc>
          <w:tcPr>
            <w:tcW w:w="6490" w:type="dxa"/>
          </w:tcPr>
          <w:p w14:paraId="6981FE75" w14:textId="3464C36D" w:rsidR="00DF3BEE" w:rsidRPr="00920004" w:rsidDel="00382451" w:rsidRDefault="00FC2466" w:rsidP="00BD0851">
            <w:pPr>
              <w:pStyle w:val="ListParagraph"/>
              <w:spacing w:before="240" w:line="0" w:lineRule="atLeast"/>
              <w:ind w:left="0"/>
              <w:rPr>
                <w:del w:id="11061" w:author="phuong vu" w:date="2018-11-22T13:49:00Z"/>
                <w:rPrChange w:id="11062" w:author="phuong vu" w:date="2018-11-30T22:36:00Z">
                  <w:rPr>
                    <w:del w:id="11063" w:author="phuong vu" w:date="2018-11-22T13:49:00Z"/>
                  </w:rPr>
                </w:rPrChange>
              </w:rPr>
              <w:pPrChange w:id="11064" w:author="phuong vu" w:date="2018-11-30T14:16:00Z">
                <w:pPr>
                  <w:pStyle w:val="ListParagraph"/>
                  <w:spacing w:line="360" w:lineRule="auto"/>
                  <w:ind w:left="0"/>
                </w:pPr>
              </w:pPrChange>
            </w:pPr>
            <w:del w:id="11065" w:author="phuong vu" w:date="2018-11-22T13:49:00Z">
              <w:r w:rsidRPr="00920004" w:rsidDel="00382451">
                <w:rPr>
                  <w:rPrChange w:id="11066" w:author="phuong vu" w:date="2018-11-30T22:36:00Z">
                    <w:rPr>
                      <w:lang w:val="en-US"/>
                    </w:rPr>
                  </w:rPrChange>
                </w:rPr>
                <w:delText>Quản lí biên nhận</w:delText>
              </w:r>
              <w:bookmarkStart w:id="11067" w:name="_Toc530658345"/>
              <w:bookmarkStart w:id="11068" w:name="_Toc530662069"/>
              <w:bookmarkStart w:id="11069" w:name="_Toc530662536"/>
              <w:bookmarkStart w:id="11070" w:name="_Toc531009461"/>
              <w:bookmarkStart w:id="11071" w:name="_Toc531101696"/>
              <w:bookmarkStart w:id="11072" w:name="_Toc531102644"/>
              <w:bookmarkStart w:id="11073" w:name="_Toc531358883"/>
              <w:bookmarkStart w:id="11074" w:name="_Toc531359864"/>
              <w:bookmarkStart w:id="11075" w:name="_Toc531380706"/>
              <w:bookmarkEnd w:id="11067"/>
              <w:bookmarkEnd w:id="11068"/>
              <w:bookmarkEnd w:id="11069"/>
              <w:bookmarkEnd w:id="11070"/>
              <w:bookmarkEnd w:id="11071"/>
              <w:bookmarkEnd w:id="11072"/>
              <w:bookmarkEnd w:id="11073"/>
              <w:bookmarkEnd w:id="11074"/>
              <w:bookmarkEnd w:id="11075"/>
            </w:del>
          </w:p>
        </w:tc>
        <w:bookmarkStart w:id="11076" w:name="_Toc530658346"/>
        <w:bookmarkStart w:id="11077" w:name="_Toc530662070"/>
        <w:bookmarkStart w:id="11078" w:name="_Toc530662537"/>
        <w:bookmarkStart w:id="11079" w:name="_Toc531009462"/>
        <w:bookmarkStart w:id="11080" w:name="_Toc531101697"/>
        <w:bookmarkStart w:id="11081" w:name="_Toc531102645"/>
        <w:bookmarkStart w:id="11082" w:name="_Toc531358884"/>
        <w:bookmarkStart w:id="11083" w:name="_Toc531359865"/>
        <w:bookmarkStart w:id="11084" w:name="_Toc531380707"/>
        <w:bookmarkEnd w:id="11076"/>
        <w:bookmarkEnd w:id="11077"/>
        <w:bookmarkEnd w:id="11078"/>
        <w:bookmarkEnd w:id="11079"/>
        <w:bookmarkEnd w:id="11080"/>
        <w:bookmarkEnd w:id="11081"/>
        <w:bookmarkEnd w:id="11082"/>
        <w:bookmarkEnd w:id="11083"/>
        <w:bookmarkEnd w:id="11084"/>
      </w:tr>
      <w:tr w:rsidR="00DF3BEE" w:rsidRPr="00920004" w:rsidDel="00382451" w14:paraId="2D2E0322" w14:textId="5DBA53FE" w:rsidTr="000C3B2E">
        <w:trPr>
          <w:del w:id="11085" w:author="phuong vu" w:date="2018-11-22T13:49:00Z"/>
        </w:trPr>
        <w:tc>
          <w:tcPr>
            <w:tcW w:w="708" w:type="dxa"/>
          </w:tcPr>
          <w:p w14:paraId="4C9BC33B" w14:textId="75082EED" w:rsidR="00DF3BEE" w:rsidRPr="00920004" w:rsidDel="00382451" w:rsidRDefault="00DF3BEE" w:rsidP="00BD0851">
            <w:pPr>
              <w:pStyle w:val="ListParagraph"/>
              <w:spacing w:before="240" w:line="0" w:lineRule="atLeast"/>
              <w:ind w:left="0"/>
              <w:jc w:val="center"/>
              <w:rPr>
                <w:del w:id="11086" w:author="phuong vu" w:date="2018-11-22T13:49:00Z"/>
                <w:rPrChange w:id="11087" w:author="phuong vu" w:date="2018-11-30T22:36:00Z">
                  <w:rPr>
                    <w:del w:id="11088" w:author="phuong vu" w:date="2018-11-22T13:49:00Z"/>
                  </w:rPr>
                </w:rPrChange>
              </w:rPr>
              <w:pPrChange w:id="11089" w:author="phuong vu" w:date="2018-11-30T14:16:00Z">
                <w:pPr>
                  <w:pStyle w:val="ListParagraph"/>
                  <w:spacing w:line="360" w:lineRule="auto"/>
                  <w:ind w:left="0"/>
                  <w:jc w:val="center"/>
                </w:pPr>
              </w:pPrChange>
            </w:pPr>
            <w:del w:id="11090" w:author="phuong vu" w:date="2018-11-22T13:49:00Z">
              <w:r w:rsidRPr="00920004" w:rsidDel="00382451">
                <w:rPr>
                  <w:rPrChange w:id="11091" w:author="phuong vu" w:date="2018-11-30T22:36:00Z">
                    <w:rPr/>
                  </w:rPrChange>
                </w:rPr>
                <w:delText>3</w:delText>
              </w:r>
              <w:bookmarkStart w:id="11092" w:name="_Toc530658347"/>
              <w:bookmarkStart w:id="11093" w:name="_Toc530662071"/>
              <w:bookmarkStart w:id="11094" w:name="_Toc530662538"/>
              <w:bookmarkStart w:id="11095" w:name="_Toc531009463"/>
              <w:bookmarkStart w:id="11096" w:name="_Toc531101698"/>
              <w:bookmarkStart w:id="11097" w:name="_Toc531102646"/>
              <w:bookmarkStart w:id="11098" w:name="_Toc531358885"/>
              <w:bookmarkStart w:id="11099" w:name="_Toc531359866"/>
              <w:bookmarkStart w:id="11100" w:name="_Toc531380708"/>
              <w:bookmarkEnd w:id="11092"/>
              <w:bookmarkEnd w:id="11093"/>
              <w:bookmarkEnd w:id="11094"/>
              <w:bookmarkEnd w:id="11095"/>
              <w:bookmarkEnd w:id="11096"/>
              <w:bookmarkEnd w:id="11097"/>
              <w:bookmarkEnd w:id="11098"/>
              <w:bookmarkEnd w:id="11099"/>
              <w:bookmarkEnd w:id="11100"/>
            </w:del>
          </w:p>
        </w:tc>
        <w:tc>
          <w:tcPr>
            <w:tcW w:w="1481" w:type="dxa"/>
          </w:tcPr>
          <w:p w14:paraId="0E9D8B7F" w14:textId="6E1FD43D" w:rsidR="00DF3BEE" w:rsidRPr="00920004" w:rsidDel="00382451" w:rsidRDefault="00DF3BEE" w:rsidP="00BD0851">
            <w:pPr>
              <w:pStyle w:val="ListParagraph"/>
              <w:spacing w:before="240" w:line="0" w:lineRule="atLeast"/>
              <w:ind w:left="0"/>
              <w:rPr>
                <w:del w:id="11101" w:author="phuong vu" w:date="2018-11-22T13:49:00Z"/>
                <w:rPrChange w:id="11102" w:author="phuong vu" w:date="2018-11-30T22:36:00Z">
                  <w:rPr>
                    <w:del w:id="11103" w:author="phuong vu" w:date="2018-11-22T13:49:00Z"/>
                    <w:lang w:val="en-US"/>
                  </w:rPr>
                </w:rPrChange>
              </w:rPr>
              <w:pPrChange w:id="11104" w:author="phuong vu" w:date="2018-11-30T14:16:00Z">
                <w:pPr>
                  <w:pStyle w:val="ListParagraph"/>
                  <w:spacing w:line="360" w:lineRule="auto"/>
                  <w:ind w:left="0"/>
                </w:pPr>
              </w:pPrChange>
            </w:pPr>
            <w:del w:id="11105" w:author="phuong vu" w:date="2018-11-22T13:49:00Z">
              <w:r w:rsidRPr="00920004" w:rsidDel="00382451">
                <w:rPr>
                  <w:rPrChange w:id="11106" w:author="phuong vu" w:date="2018-11-30T22:36:00Z">
                    <w:rPr>
                      <w:lang w:val="en-US"/>
                    </w:rPr>
                  </w:rPrChange>
                </w:rPr>
                <w:delText>GU_03</w:delText>
              </w:r>
              <w:bookmarkStart w:id="11107" w:name="_Toc530658348"/>
              <w:bookmarkStart w:id="11108" w:name="_Toc530662072"/>
              <w:bookmarkStart w:id="11109" w:name="_Toc530662539"/>
              <w:bookmarkStart w:id="11110" w:name="_Toc531009464"/>
              <w:bookmarkStart w:id="11111" w:name="_Toc531101699"/>
              <w:bookmarkStart w:id="11112" w:name="_Toc531102647"/>
              <w:bookmarkStart w:id="11113" w:name="_Toc531358886"/>
              <w:bookmarkStart w:id="11114" w:name="_Toc531359867"/>
              <w:bookmarkStart w:id="11115" w:name="_Toc531380709"/>
              <w:bookmarkEnd w:id="11107"/>
              <w:bookmarkEnd w:id="11108"/>
              <w:bookmarkEnd w:id="11109"/>
              <w:bookmarkEnd w:id="11110"/>
              <w:bookmarkEnd w:id="11111"/>
              <w:bookmarkEnd w:id="11112"/>
              <w:bookmarkEnd w:id="11113"/>
              <w:bookmarkEnd w:id="11114"/>
              <w:bookmarkEnd w:id="11115"/>
            </w:del>
          </w:p>
        </w:tc>
        <w:tc>
          <w:tcPr>
            <w:tcW w:w="6490" w:type="dxa"/>
          </w:tcPr>
          <w:p w14:paraId="4CFD518A" w14:textId="36D32835" w:rsidR="00DF3BEE" w:rsidRPr="00920004" w:rsidDel="00382451" w:rsidRDefault="0061684B" w:rsidP="00BD0851">
            <w:pPr>
              <w:pStyle w:val="ListParagraph"/>
              <w:spacing w:before="240" w:line="0" w:lineRule="atLeast"/>
              <w:ind w:left="0"/>
              <w:rPr>
                <w:del w:id="11116" w:author="phuong vu" w:date="2018-11-22T13:49:00Z"/>
                <w:rPrChange w:id="11117" w:author="phuong vu" w:date="2018-11-30T22:36:00Z">
                  <w:rPr>
                    <w:del w:id="11118" w:author="phuong vu" w:date="2018-11-22T13:49:00Z"/>
                  </w:rPr>
                </w:rPrChange>
              </w:rPr>
              <w:pPrChange w:id="11119" w:author="phuong vu" w:date="2018-11-30T14:16:00Z">
                <w:pPr>
                  <w:pStyle w:val="ListParagraph"/>
                  <w:spacing w:line="360" w:lineRule="auto"/>
                  <w:ind w:left="0"/>
                </w:pPr>
              </w:pPrChange>
            </w:pPr>
            <w:del w:id="11120" w:author="phuong vu" w:date="2018-11-22T13:49:00Z">
              <w:r w:rsidRPr="00920004" w:rsidDel="00382451">
                <w:rPr>
                  <w:rPrChange w:id="11121" w:author="phuong vu" w:date="2018-11-30T22:36:00Z">
                    <w:rPr>
                      <w:lang w:val="en-US"/>
                    </w:rPr>
                  </w:rPrChange>
                </w:rPr>
                <w:delText>Quản lí phân công xử lí đơn hàng</w:delText>
              </w:r>
              <w:bookmarkStart w:id="11122" w:name="_Toc530658349"/>
              <w:bookmarkStart w:id="11123" w:name="_Toc530662073"/>
              <w:bookmarkStart w:id="11124" w:name="_Toc530662540"/>
              <w:bookmarkStart w:id="11125" w:name="_Toc531009465"/>
              <w:bookmarkStart w:id="11126" w:name="_Toc531101700"/>
              <w:bookmarkStart w:id="11127" w:name="_Toc531102648"/>
              <w:bookmarkStart w:id="11128" w:name="_Toc531358887"/>
              <w:bookmarkStart w:id="11129" w:name="_Toc531359868"/>
              <w:bookmarkStart w:id="11130" w:name="_Toc531380710"/>
              <w:bookmarkEnd w:id="11122"/>
              <w:bookmarkEnd w:id="11123"/>
              <w:bookmarkEnd w:id="11124"/>
              <w:bookmarkEnd w:id="11125"/>
              <w:bookmarkEnd w:id="11126"/>
              <w:bookmarkEnd w:id="11127"/>
              <w:bookmarkEnd w:id="11128"/>
              <w:bookmarkEnd w:id="11129"/>
              <w:bookmarkEnd w:id="11130"/>
            </w:del>
          </w:p>
        </w:tc>
        <w:bookmarkStart w:id="11131" w:name="_Toc530658350"/>
        <w:bookmarkStart w:id="11132" w:name="_Toc530662074"/>
        <w:bookmarkStart w:id="11133" w:name="_Toc530662541"/>
        <w:bookmarkStart w:id="11134" w:name="_Toc531009466"/>
        <w:bookmarkStart w:id="11135" w:name="_Toc531101701"/>
        <w:bookmarkStart w:id="11136" w:name="_Toc531102649"/>
        <w:bookmarkStart w:id="11137" w:name="_Toc531358888"/>
        <w:bookmarkStart w:id="11138" w:name="_Toc531359869"/>
        <w:bookmarkStart w:id="11139" w:name="_Toc531380711"/>
        <w:bookmarkEnd w:id="11131"/>
        <w:bookmarkEnd w:id="11132"/>
        <w:bookmarkEnd w:id="11133"/>
        <w:bookmarkEnd w:id="11134"/>
        <w:bookmarkEnd w:id="11135"/>
        <w:bookmarkEnd w:id="11136"/>
        <w:bookmarkEnd w:id="11137"/>
        <w:bookmarkEnd w:id="11138"/>
        <w:bookmarkEnd w:id="11139"/>
      </w:tr>
      <w:tr w:rsidR="00DF3BEE" w:rsidRPr="00920004" w:rsidDel="00382451" w14:paraId="58C87DB9" w14:textId="444C2C0B" w:rsidTr="000C3B2E">
        <w:trPr>
          <w:del w:id="11140" w:author="phuong vu" w:date="2018-11-22T13:49:00Z"/>
        </w:trPr>
        <w:tc>
          <w:tcPr>
            <w:tcW w:w="708" w:type="dxa"/>
          </w:tcPr>
          <w:p w14:paraId="593B0DAF" w14:textId="1EAD7968" w:rsidR="00DF3BEE" w:rsidRPr="00920004" w:rsidDel="00382451" w:rsidRDefault="00DF3BEE" w:rsidP="00BD0851">
            <w:pPr>
              <w:pStyle w:val="ListParagraph"/>
              <w:spacing w:before="240" w:line="0" w:lineRule="atLeast"/>
              <w:ind w:left="0"/>
              <w:jc w:val="center"/>
              <w:rPr>
                <w:del w:id="11141" w:author="phuong vu" w:date="2018-11-22T13:49:00Z"/>
                <w:rPrChange w:id="11142" w:author="phuong vu" w:date="2018-11-30T22:36:00Z">
                  <w:rPr>
                    <w:del w:id="11143" w:author="phuong vu" w:date="2018-11-22T13:49:00Z"/>
                  </w:rPr>
                </w:rPrChange>
              </w:rPr>
              <w:pPrChange w:id="11144" w:author="phuong vu" w:date="2018-11-30T14:16:00Z">
                <w:pPr>
                  <w:pStyle w:val="ListParagraph"/>
                  <w:spacing w:line="360" w:lineRule="auto"/>
                  <w:ind w:left="0"/>
                  <w:jc w:val="center"/>
                </w:pPr>
              </w:pPrChange>
            </w:pPr>
            <w:del w:id="11145" w:author="phuong vu" w:date="2018-11-22T13:49:00Z">
              <w:r w:rsidRPr="00920004" w:rsidDel="00382451">
                <w:rPr>
                  <w:rPrChange w:id="11146" w:author="phuong vu" w:date="2018-11-30T22:36:00Z">
                    <w:rPr/>
                  </w:rPrChange>
                </w:rPr>
                <w:delText>4</w:delText>
              </w:r>
              <w:bookmarkStart w:id="11147" w:name="_Toc530658351"/>
              <w:bookmarkStart w:id="11148" w:name="_Toc530662075"/>
              <w:bookmarkStart w:id="11149" w:name="_Toc530662542"/>
              <w:bookmarkStart w:id="11150" w:name="_Toc531009467"/>
              <w:bookmarkStart w:id="11151" w:name="_Toc531101702"/>
              <w:bookmarkStart w:id="11152" w:name="_Toc531102650"/>
              <w:bookmarkStart w:id="11153" w:name="_Toc531358889"/>
              <w:bookmarkStart w:id="11154" w:name="_Toc531359870"/>
              <w:bookmarkStart w:id="11155" w:name="_Toc531380712"/>
              <w:bookmarkEnd w:id="11147"/>
              <w:bookmarkEnd w:id="11148"/>
              <w:bookmarkEnd w:id="11149"/>
              <w:bookmarkEnd w:id="11150"/>
              <w:bookmarkEnd w:id="11151"/>
              <w:bookmarkEnd w:id="11152"/>
              <w:bookmarkEnd w:id="11153"/>
              <w:bookmarkEnd w:id="11154"/>
              <w:bookmarkEnd w:id="11155"/>
            </w:del>
          </w:p>
        </w:tc>
        <w:tc>
          <w:tcPr>
            <w:tcW w:w="1481" w:type="dxa"/>
          </w:tcPr>
          <w:p w14:paraId="4988E6B6" w14:textId="1B6AE5B9" w:rsidR="00DF3BEE" w:rsidRPr="00920004" w:rsidDel="00382451" w:rsidRDefault="00DF3BEE" w:rsidP="00BD0851">
            <w:pPr>
              <w:pStyle w:val="ListParagraph"/>
              <w:spacing w:before="240" w:line="0" w:lineRule="atLeast"/>
              <w:ind w:left="0"/>
              <w:rPr>
                <w:del w:id="11156" w:author="phuong vu" w:date="2018-11-22T13:49:00Z"/>
                <w:rPrChange w:id="11157" w:author="phuong vu" w:date="2018-11-30T22:36:00Z">
                  <w:rPr>
                    <w:del w:id="11158" w:author="phuong vu" w:date="2018-11-22T13:49:00Z"/>
                    <w:lang w:val="en-US"/>
                  </w:rPr>
                </w:rPrChange>
              </w:rPr>
              <w:pPrChange w:id="11159" w:author="phuong vu" w:date="2018-11-30T14:16:00Z">
                <w:pPr>
                  <w:pStyle w:val="ListParagraph"/>
                  <w:spacing w:line="360" w:lineRule="auto"/>
                  <w:ind w:left="0"/>
                </w:pPr>
              </w:pPrChange>
            </w:pPr>
            <w:del w:id="11160" w:author="phuong vu" w:date="2018-11-22T13:49:00Z">
              <w:r w:rsidRPr="00920004" w:rsidDel="00382451">
                <w:rPr>
                  <w:rPrChange w:id="11161" w:author="phuong vu" w:date="2018-11-30T22:36:00Z">
                    <w:rPr>
                      <w:lang w:val="en-US"/>
                    </w:rPr>
                  </w:rPrChange>
                </w:rPr>
                <w:delText>GU_04</w:delText>
              </w:r>
              <w:bookmarkStart w:id="11162" w:name="_Toc530658352"/>
              <w:bookmarkStart w:id="11163" w:name="_Toc530662076"/>
              <w:bookmarkStart w:id="11164" w:name="_Toc530662543"/>
              <w:bookmarkStart w:id="11165" w:name="_Toc531009468"/>
              <w:bookmarkStart w:id="11166" w:name="_Toc531101703"/>
              <w:bookmarkStart w:id="11167" w:name="_Toc531102651"/>
              <w:bookmarkStart w:id="11168" w:name="_Toc531358890"/>
              <w:bookmarkStart w:id="11169" w:name="_Toc531359871"/>
              <w:bookmarkStart w:id="11170" w:name="_Toc531380713"/>
              <w:bookmarkEnd w:id="11162"/>
              <w:bookmarkEnd w:id="11163"/>
              <w:bookmarkEnd w:id="11164"/>
              <w:bookmarkEnd w:id="11165"/>
              <w:bookmarkEnd w:id="11166"/>
              <w:bookmarkEnd w:id="11167"/>
              <w:bookmarkEnd w:id="11168"/>
              <w:bookmarkEnd w:id="11169"/>
              <w:bookmarkEnd w:id="11170"/>
            </w:del>
          </w:p>
        </w:tc>
        <w:tc>
          <w:tcPr>
            <w:tcW w:w="6490" w:type="dxa"/>
          </w:tcPr>
          <w:p w14:paraId="2407C2CA" w14:textId="6C1A3410" w:rsidR="00DF3BEE" w:rsidRPr="00920004" w:rsidDel="00382451" w:rsidRDefault="0061684B" w:rsidP="00BD0851">
            <w:pPr>
              <w:pStyle w:val="ListParagraph"/>
              <w:spacing w:before="240" w:line="0" w:lineRule="atLeast"/>
              <w:ind w:left="0"/>
              <w:rPr>
                <w:del w:id="11171" w:author="phuong vu" w:date="2018-11-22T13:49:00Z"/>
                <w:rPrChange w:id="11172" w:author="phuong vu" w:date="2018-11-30T22:36:00Z">
                  <w:rPr>
                    <w:del w:id="11173" w:author="phuong vu" w:date="2018-11-22T13:49:00Z"/>
                  </w:rPr>
                </w:rPrChange>
              </w:rPr>
              <w:pPrChange w:id="11174" w:author="phuong vu" w:date="2018-11-30T14:16:00Z">
                <w:pPr>
                  <w:pStyle w:val="ListParagraph"/>
                  <w:spacing w:line="360" w:lineRule="auto"/>
                  <w:ind w:left="0"/>
                </w:pPr>
              </w:pPrChange>
            </w:pPr>
            <w:del w:id="11175" w:author="phuong vu" w:date="2018-11-22T13:49:00Z">
              <w:r w:rsidRPr="00920004" w:rsidDel="00382451">
                <w:rPr>
                  <w:rPrChange w:id="11176" w:author="phuong vu" w:date="2018-11-30T22:36:00Z">
                    <w:rPr>
                      <w:lang w:val="en-US"/>
                    </w:rPr>
                  </w:rPrChange>
                </w:rPr>
                <w:delText>Tạo đơn hàng</w:delText>
              </w:r>
              <w:bookmarkStart w:id="11177" w:name="_Toc530658353"/>
              <w:bookmarkStart w:id="11178" w:name="_Toc530662077"/>
              <w:bookmarkStart w:id="11179" w:name="_Toc530662544"/>
              <w:bookmarkStart w:id="11180" w:name="_Toc531009469"/>
              <w:bookmarkStart w:id="11181" w:name="_Toc531101704"/>
              <w:bookmarkStart w:id="11182" w:name="_Toc531102652"/>
              <w:bookmarkStart w:id="11183" w:name="_Toc531358891"/>
              <w:bookmarkStart w:id="11184" w:name="_Toc531359872"/>
              <w:bookmarkStart w:id="11185" w:name="_Toc531380714"/>
              <w:bookmarkEnd w:id="11177"/>
              <w:bookmarkEnd w:id="11178"/>
              <w:bookmarkEnd w:id="11179"/>
              <w:bookmarkEnd w:id="11180"/>
              <w:bookmarkEnd w:id="11181"/>
              <w:bookmarkEnd w:id="11182"/>
              <w:bookmarkEnd w:id="11183"/>
              <w:bookmarkEnd w:id="11184"/>
              <w:bookmarkEnd w:id="11185"/>
            </w:del>
          </w:p>
        </w:tc>
        <w:bookmarkStart w:id="11186" w:name="_Toc530658354"/>
        <w:bookmarkStart w:id="11187" w:name="_Toc530662078"/>
        <w:bookmarkStart w:id="11188" w:name="_Toc530662545"/>
        <w:bookmarkStart w:id="11189" w:name="_Toc531009470"/>
        <w:bookmarkStart w:id="11190" w:name="_Toc531101705"/>
        <w:bookmarkStart w:id="11191" w:name="_Toc531102653"/>
        <w:bookmarkStart w:id="11192" w:name="_Toc531358892"/>
        <w:bookmarkStart w:id="11193" w:name="_Toc531359873"/>
        <w:bookmarkStart w:id="11194" w:name="_Toc531380715"/>
        <w:bookmarkEnd w:id="11186"/>
        <w:bookmarkEnd w:id="11187"/>
        <w:bookmarkEnd w:id="11188"/>
        <w:bookmarkEnd w:id="11189"/>
        <w:bookmarkEnd w:id="11190"/>
        <w:bookmarkEnd w:id="11191"/>
        <w:bookmarkEnd w:id="11192"/>
        <w:bookmarkEnd w:id="11193"/>
        <w:bookmarkEnd w:id="11194"/>
      </w:tr>
      <w:tr w:rsidR="00DF3BEE" w:rsidRPr="00920004" w:rsidDel="00382451" w14:paraId="4ABFA0D6" w14:textId="17581E93" w:rsidTr="000C3B2E">
        <w:trPr>
          <w:del w:id="11195" w:author="phuong vu" w:date="2018-11-22T13:49:00Z"/>
        </w:trPr>
        <w:tc>
          <w:tcPr>
            <w:tcW w:w="708" w:type="dxa"/>
          </w:tcPr>
          <w:p w14:paraId="32BE9FFB" w14:textId="62742C4E" w:rsidR="00DF3BEE" w:rsidRPr="00920004" w:rsidDel="00382451" w:rsidRDefault="00DF3BEE" w:rsidP="00BD0851">
            <w:pPr>
              <w:pStyle w:val="ListParagraph"/>
              <w:spacing w:before="240" w:line="0" w:lineRule="atLeast"/>
              <w:ind w:left="0"/>
              <w:jc w:val="center"/>
              <w:rPr>
                <w:del w:id="11196" w:author="phuong vu" w:date="2018-11-22T13:49:00Z"/>
                <w:rPrChange w:id="11197" w:author="phuong vu" w:date="2018-11-30T22:36:00Z">
                  <w:rPr>
                    <w:del w:id="11198" w:author="phuong vu" w:date="2018-11-22T13:49:00Z"/>
                  </w:rPr>
                </w:rPrChange>
              </w:rPr>
              <w:pPrChange w:id="11199" w:author="phuong vu" w:date="2018-11-30T14:16:00Z">
                <w:pPr>
                  <w:pStyle w:val="ListParagraph"/>
                  <w:spacing w:line="360" w:lineRule="auto"/>
                  <w:ind w:left="0"/>
                  <w:jc w:val="center"/>
                </w:pPr>
              </w:pPrChange>
            </w:pPr>
            <w:del w:id="11200" w:author="phuong vu" w:date="2018-11-22T13:49:00Z">
              <w:r w:rsidRPr="00920004" w:rsidDel="00382451">
                <w:rPr>
                  <w:rPrChange w:id="11201" w:author="phuong vu" w:date="2018-11-30T22:36:00Z">
                    <w:rPr/>
                  </w:rPrChange>
                </w:rPr>
                <w:delText>6</w:delText>
              </w:r>
              <w:bookmarkStart w:id="11202" w:name="_Toc530658355"/>
              <w:bookmarkStart w:id="11203" w:name="_Toc530662079"/>
              <w:bookmarkStart w:id="11204" w:name="_Toc530662546"/>
              <w:bookmarkStart w:id="11205" w:name="_Toc531009471"/>
              <w:bookmarkStart w:id="11206" w:name="_Toc531101706"/>
              <w:bookmarkStart w:id="11207" w:name="_Toc531102654"/>
              <w:bookmarkStart w:id="11208" w:name="_Toc531358893"/>
              <w:bookmarkStart w:id="11209" w:name="_Toc531359874"/>
              <w:bookmarkStart w:id="11210" w:name="_Toc531380716"/>
              <w:bookmarkEnd w:id="11202"/>
              <w:bookmarkEnd w:id="11203"/>
              <w:bookmarkEnd w:id="11204"/>
              <w:bookmarkEnd w:id="11205"/>
              <w:bookmarkEnd w:id="11206"/>
              <w:bookmarkEnd w:id="11207"/>
              <w:bookmarkEnd w:id="11208"/>
              <w:bookmarkEnd w:id="11209"/>
              <w:bookmarkEnd w:id="11210"/>
            </w:del>
          </w:p>
        </w:tc>
        <w:tc>
          <w:tcPr>
            <w:tcW w:w="1481" w:type="dxa"/>
          </w:tcPr>
          <w:p w14:paraId="560C4004" w14:textId="7E0F53CD" w:rsidR="00DF3BEE" w:rsidRPr="00920004" w:rsidDel="00382451" w:rsidRDefault="00DF3BEE" w:rsidP="00BD0851">
            <w:pPr>
              <w:pStyle w:val="ListParagraph"/>
              <w:spacing w:before="240" w:line="0" w:lineRule="atLeast"/>
              <w:ind w:left="0"/>
              <w:rPr>
                <w:del w:id="11211" w:author="phuong vu" w:date="2018-11-22T13:49:00Z"/>
                <w:rPrChange w:id="11212" w:author="phuong vu" w:date="2018-11-30T22:36:00Z">
                  <w:rPr>
                    <w:del w:id="11213" w:author="phuong vu" w:date="2018-11-22T13:49:00Z"/>
                    <w:lang w:val="en-US"/>
                  </w:rPr>
                </w:rPrChange>
              </w:rPr>
              <w:pPrChange w:id="11214" w:author="phuong vu" w:date="2018-11-30T14:16:00Z">
                <w:pPr>
                  <w:pStyle w:val="ListParagraph"/>
                  <w:spacing w:line="360" w:lineRule="auto"/>
                  <w:ind w:left="0"/>
                </w:pPr>
              </w:pPrChange>
            </w:pPr>
            <w:del w:id="11215" w:author="phuong vu" w:date="2018-11-22T13:49:00Z">
              <w:r w:rsidRPr="00920004" w:rsidDel="00382451">
                <w:rPr>
                  <w:rPrChange w:id="11216" w:author="phuong vu" w:date="2018-11-30T22:36:00Z">
                    <w:rPr>
                      <w:lang w:val="en-US"/>
                    </w:rPr>
                  </w:rPrChange>
                </w:rPr>
                <w:delText>GU_06</w:delText>
              </w:r>
              <w:bookmarkStart w:id="11217" w:name="_Toc530658356"/>
              <w:bookmarkStart w:id="11218" w:name="_Toc530662080"/>
              <w:bookmarkStart w:id="11219" w:name="_Toc530662547"/>
              <w:bookmarkStart w:id="11220" w:name="_Toc531009472"/>
              <w:bookmarkStart w:id="11221" w:name="_Toc531101707"/>
              <w:bookmarkStart w:id="11222" w:name="_Toc531102655"/>
              <w:bookmarkStart w:id="11223" w:name="_Toc531358894"/>
              <w:bookmarkStart w:id="11224" w:name="_Toc531359875"/>
              <w:bookmarkStart w:id="11225" w:name="_Toc531380717"/>
              <w:bookmarkEnd w:id="11217"/>
              <w:bookmarkEnd w:id="11218"/>
              <w:bookmarkEnd w:id="11219"/>
              <w:bookmarkEnd w:id="11220"/>
              <w:bookmarkEnd w:id="11221"/>
              <w:bookmarkEnd w:id="11222"/>
              <w:bookmarkEnd w:id="11223"/>
              <w:bookmarkEnd w:id="11224"/>
              <w:bookmarkEnd w:id="11225"/>
            </w:del>
          </w:p>
        </w:tc>
        <w:tc>
          <w:tcPr>
            <w:tcW w:w="6490" w:type="dxa"/>
          </w:tcPr>
          <w:p w14:paraId="2F00BF82" w14:textId="22D66E74" w:rsidR="00DF3BEE" w:rsidRPr="00920004" w:rsidDel="00382451" w:rsidRDefault="0061684B" w:rsidP="00BD0851">
            <w:pPr>
              <w:pStyle w:val="ListParagraph"/>
              <w:spacing w:before="240" w:line="0" w:lineRule="atLeast"/>
              <w:ind w:left="0"/>
              <w:rPr>
                <w:del w:id="11226" w:author="phuong vu" w:date="2018-11-22T13:49:00Z"/>
                <w:rPrChange w:id="11227" w:author="phuong vu" w:date="2018-11-30T22:36:00Z">
                  <w:rPr>
                    <w:del w:id="11228" w:author="phuong vu" w:date="2018-11-22T13:49:00Z"/>
                  </w:rPr>
                </w:rPrChange>
              </w:rPr>
              <w:pPrChange w:id="11229" w:author="phuong vu" w:date="2018-11-30T14:16:00Z">
                <w:pPr>
                  <w:pStyle w:val="ListParagraph"/>
                  <w:spacing w:line="360" w:lineRule="auto"/>
                  <w:ind w:left="0"/>
                </w:pPr>
              </w:pPrChange>
            </w:pPr>
            <w:del w:id="11230" w:author="phuong vu" w:date="2018-11-22T13:49:00Z">
              <w:r w:rsidRPr="00920004" w:rsidDel="00382451">
                <w:rPr>
                  <w:rPrChange w:id="11231" w:author="phuong vu" w:date="2018-11-30T22:36:00Z">
                    <w:rPr>
                      <w:lang w:val="en-US"/>
                    </w:rPr>
                  </w:rPrChange>
                </w:rPr>
                <w:delText>Tìm kiếm và lọc quần áo theo loại có sẵn</w:delText>
              </w:r>
              <w:bookmarkStart w:id="11232" w:name="_Toc530658357"/>
              <w:bookmarkStart w:id="11233" w:name="_Toc530662081"/>
              <w:bookmarkStart w:id="11234" w:name="_Toc530662548"/>
              <w:bookmarkStart w:id="11235" w:name="_Toc531009473"/>
              <w:bookmarkStart w:id="11236" w:name="_Toc531101708"/>
              <w:bookmarkStart w:id="11237" w:name="_Toc531102656"/>
              <w:bookmarkStart w:id="11238" w:name="_Toc531358895"/>
              <w:bookmarkStart w:id="11239" w:name="_Toc531359876"/>
              <w:bookmarkStart w:id="11240" w:name="_Toc531380718"/>
              <w:bookmarkEnd w:id="11232"/>
              <w:bookmarkEnd w:id="11233"/>
              <w:bookmarkEnd w:id="11234"/>
              <w:bookmarkEnd w:id="11235"/>
              <w:bookmarkEnd w:id="11236"/>
              <w:bookmarkEnd w:id="11237"/>
              <w:bookmarkEnd w:id="11238"/>
              <w:bookmarkEnd w:id="11239"/>
              <w:bookmarkEnd w:id="11240"/>
            </w:del>
          </w:p>
        </w:tc>
        <w:bookmarkStart w:id="11241" w:name="_Toc530658358"/>
        <w:bookmarkStart w:id="11242" w:name="_Toc530662082"/>
        <w:bookmarkStart w:id="11243" w:name="_Toc530662549"/>
        <w:bookmarkStart w:id="11244" w:name="_Toc531009474"/>
        <w:bookmarkStart w:id="11245" w:name="_Toc531101709"/>
        <w:bookmarkStart w:id="11246" w:name="_Toc531102657"/>
        <w:bookmarkStart w:id="11247" w:name="_Toc531358896"/>
        <w:bookmarkStart w:id="11248" w:name="_Toc531359877"/>
        <w:bookmarkStart w:id="11249" w:name="_Toc531380719"/>
        <w:bookmarkEnd w:id="11241"/>
        <w:bookmarkEnd w:id="11242"/>
        <w:bookmarkEnd w:id="11243"/>
        <w:bookmarkEnd w:id="11244"/>
        <w:bookmarkEnd w:id="11245"/>
        <w:bookmarkEnd w:id="11246"/>
        <w:bookmarkEnd w:id="11247"/>
        <w:bookmarkEnd w:id="11248"/>
        <w:bookmarkEnd w:id="11249"/>
      </w:tr>
      <w:tr w:rsidR="00DF3BEE" w:rsidRPr="00920004" w:rsidDel="00382451" w14:paraId="65C39F30" w14:textId="2F84E51B" w:rsidTr="000C3B2E">
        <w:trPr>
          <w:del w:id="11250" w:author="phuong vu" w:date="2018-11-22T13:49:00Z"/>
        </w:trPr>
        <w:tc>
          <w:tcPr>
            <w:tcW w:w="708" w:type="dxa"/>
          </w:tcPr>
          <w:p w14:paraId="348A1DF1" w14:textId="6701F844" w:rsidR="00DF3BEE" w:rsidRPr="00920004" w:rsidDel="00382451" w:rsidRDefault="00DF3BEE" w:rsidP="00BD0851">
            <w:pPr>
              <w:pStyle w:val="ListParagraph"/>
              <w:spacing w:before="240" w:line="0" w:lineRule="atLeast"/>
              <w:ind w:left="0"/>
              <w:jc w:val="center"/>
              <w:rPr>
                <w:del w:id="11251" w:author="phuong vu" w:date="2018-11-22T13:49:00Z"/>
                <w:rPrChange w:id="11252" w:author="phuong vu" w:date="2018-11-30T22:36:00Z">
                  <w:rPr>
                    <w:del w:id="11253" w:author="phuong vu" w:date="2018-11-22T13:49:00Z"/>
                  </w:rPr>
                </w:rPrChange>
              </w:rPr>
              <w:pPrChange w:id="11254" w:author="phuong vu" w:date="2018-11-30T14:16:00Z">
                <w:pPr>
                  <w:pStyle w:val="ListParagraph"/>
                  <w:spacing w:line="360" w:lineRule="auto"/>
                  <w:ind w:left="0"/>
                  <w:jc w:val="center"/>
                </w:pPr>
              </w:pPrChange>
            </w:pPr>
            <w:del w:id="11255" w:author="phuong vu" w:date="2018-11-22T13:49:00Z">
              <w:r w:rsidRPr="00920004" w:rsidDel="00382451">
                <w:rPr>
                  <w:rPrChange w:id="11256" w:author="phuong vu" w:date="2018-11-30T22:36:00Z">
                    <w:rPr/>
                  </w:rPrChange>
                </w:rPr>
                <w:delText>7</w:delText>
              </w:r>
              <w:bookmarkStart w:id="11257" w:name="_Toc530658359"/>
              <w:bookmarkStart w:id="11258" w:name="_Toc530662083"/>
              <w:bookmarkStart w:id="11259" w:name="_Toc530662550"/>
              <w:bookmarkStart w:id="11260" w:name="_Toc531009475"/>
              <w:bookmarkStart w:id="11261" w:name="_Toc531101710"/>
              <w:bookmarkStart w:id="11262" w:name="_Toc531102658"/>
              <w:bookmarkStart w:id="11263" w:name="_Toc531358897"/>
              <w:bookmarkStart w:id="11264" w:name="_Toc531359878"/>
              <w:bookmarkStart w:id="11265" w:name="_Toc531380720"/>
              <w:bookmarkEnd w:id="11257"/>
              <w:bookmarkEnd w:id="11258"/>
              <w:bookmarkEnd w:id="11259"/>
              <w:bookmarkEnd w:id="11260"/>
              <w:bookmarkEnd w:id="11261"/>
              <w:bookmarkEnd w:id="11262"/>
              <w:bookmarkEnd w:id="11263"/>
              <w:bookmarkEnd w:id="11264"/>
              <w:bookmarkEnd w:id="11265"/>
            </w:del>
          </w:p>
        </w:tc>
        <w:tc>
          <w:tcPr>
            <w:tcW w:w="1481" w:type="dxa"/>
          </w:tcPr>
          <w:p w14:paraId="31AB651E" w14:textId="3B97350C" w:rsidR="00DF3BEE" w:rsidRPr="00920004" w:rsidDel="00382451" w:rsidRDefault="00DF3BEE" w:rsidP="00BD0851">
            <w:pPr>
              <w:pStyle w:val="ListParagraph"/>
              <w:spacing w:before="240" w:line="0" w:lineRule="atLeast"/>
              <w:ind w:left="0"/>
              <w:rPr>
                <w:del w:id="11266" w:author="phuong vu" w:date="2018-11-22T13:49:00Z"/>
                <w:rPrChange w:id="11267" w:author="phuong vu" w:date="2018-11-30T22:36:00Z">
                  <w:rPr>
                    <w:del w:id="11268" w:author="phuong vu" w:date="2018-11-22T13:49:00Z"/>
                    <w:lang w:val="en-US"/>
                  </w:rPr>
                </w:rPrChange>
              </w:rPr>
              <w:pPrChange w:id="11269" w:author="phuong vu" w:date="2018-11-30T14:16:00Z">
                <w:pPr>
                  <w:pStyle w:val="ListParagraph"/>
                  <w:spacing w:line="360" w:lineRule="auto"/>
                  <w:ind w:left="0"/>
                </w:pPr>
              </w:pPrChange>
            </w:pPr>
            <w:del w:id="11270" w:author="phuong vu" w:date="2018-11-22T13:49:00Z">
              <w:r w:rsidRPr="00920004" w:rsidDel="00382451">
                <w:rPr>
                  <w:rPrChange w:id="11271" w:author="phuong vu" w:date="2018-11-30T22:36:00Z">
                    <w:rPr>
                      <w:lang w:val="en-US"/>
                    </w:rPr>
                  </w:rPrChange>
                </w:rPr>
                <w:delText>GU_07</w:delText>
              </w:r>
              <w:bookmarkStart w:id="11272" w:name="_Toc530658360"/>
              <w:bookmarkStart w:id="11273" w:name="_Toc530662084"/>
              <w:bookmarkStart w:id="11274" w:name="_Toc530662551"/>
              <w:bookmarkStart w:id="11275" w:name="_Toc531009476"/>
              <w:bookmarkStart w:id="11276" w:name="_Toc531101711"/>
              <w:bookmarkStart w:id="11277" w:name="_Toc531102659"/>
              <w:bookmarkStart w:id="11278" w:name="_Toc531358898"/>
              <w:bookmarkStart w:id="11279" w:name="_Toc531359879"/>
              <w:bookmarkStart w:id="11280" w:name="_Toc531380721"/>
              <w:bookmarkEnd w:id="11272"/>
              <w:bookmarkEnd w:id="11273"/>
              <w:bookmarkEnd w:id="11274"/>
              <w:bookmarkEnd w:id="11275"/>
              <w:bookmarkEnd w:id="11276"/>
              <w:bookmarkEnd w:id="11277"/>
              <w:bookmarkEnd w:id="11278"/>
              <w:bookmarkEnd w:id="11279"/>
              <w:bookmarkEnd w:id="11280"/>
            </w:del>
          </w:p>
        </w:tc>
        <w:tc>
          <w:tcPr>
            <w:tcW w:w="6490" w:type="dxa"/>
          </w:tcPr>
          <w:p w14:paraId="1752FD14" w14:textId="25F47DA5" w:rsidR="00DF3BEE" w:rsidRPr="00920004" w:rsidDel="00382451" w:rsidRDefault="0061684B" w:rsidP="00BD0851">
            <w:pPr>
              <w:pStyle w:val="ListParagraph"/>
              <w:spacing w:before="240" w:line="0" w:lineRule="atLeast"/>
              <w:ind w:left="0"/>
              <w:rPr>
                <w:del w:id="11281" w:author="phuong vu" w:date="2018-11-22T13:49:00Z"/>
                <w:rPrChange w:id="11282" w:author="phuong vu" w:date="2018-11-30T22:36:00Z">
                  <w:rPr>
                    <w:del w:id="11283" w:author="phuong vu" w:date="2018-11-22T13:49:00Z"/>
                  </w:rPr>
                </w:rPrChange>
              </w:rPr>
              <w:pPrChange w:id="11284" w:author="phuong vu" w:date="2018-11-30T14:16:00Z">
                <w:pPr>
                  <w:pStyle w:val="ListParagraph"/>
                  <w:spacing w:line="360" w:lineRule="auto"/>
                  <w:ind w:left="0"/>
                </w:pPr>
              </w:pPrChange>
            </w:pPr>
            <w:del w:id="11285" w:author="phuong vu" w:date="2018-11-22T13:49:00Z">
              <w:r w:rsidRPr="00920004" w:rsidDel="00382451">
                <w:rPr>
                  <w:rPrChange w:id="11286" w:author="phuong vu" w:date="2018-11-30T22:36:00Z">
                    <w:rPr>
                      <w:lang w:val="en-US"/>
                    </w:rPr>
                  </w:rPrChange>
                </w:rPr>
                <w:delText>Tìm kiếm đơn hàng</w:delText>
              </w:r>
              <w:bookmarkStart w:id="11287" w:name="_Toc530658361"/>
              <w:bookmarkStart w:id="11288" w:name="_Toc530662085"/>
              <w:bookmarkStart w:id="11289" w:name="_Toc530662552"/>
              <w:bookmarkStart w:id="11290" w:name="_Toc531009477"/>
              <w:bookmarkStart w:id="11291" w:name="_Toc531101712"/>
              <w:bookmarkStart w:id="11292" w:name="_Toc531102660"/>
              <w:bookmarkStart w:id="11293" w:name="_Toc531358899"/>
              <w:bookmarkStart w:id="11294" w:name="_Toc531359880"/>
              <w:bookmarkStart w:id="11295" w:name="_Toc531380722"/>
              <w:bookmarkEnd w:id="11287"/>
              <w:bookmarkEnd w:id="11288"/>
              <w:bookmarkEnd w:id="11289"/>
              <w:bookmarkEnd w:id="11290"/>
              <w:bookmarkEnd w:id="11291"/>
              <w:bookmarkEnd w:id="11292"/>
              <w:bookmarkEnd w:id="11293"/>
              <w:bookmarkEnd w:id="11294"/>
              <w:bookmarkEnd w:id="11295"/>
            </w:del>
          </w:p>
        </w:tc>
        <w:bookmarkStart w:id="11296" w:name="_Toc530658362"/>
        <w:bookmarkStart w:id="11297" w:name="_Toc530662086"/>
        <w:bookmarkStart w:id="11298" w:name="_Toc530662553"/>
        <w:bookmarkStart w:id="11299" w:name="_Toc531009478"/>
        <w:bookmarkStart w:id="11300" w:name="_Toc531101713"/>
        <w:bookmarkStart w:id="11301" w:name="_Toc531102661"/>
        <w:bookmarkStart w:id="11302" w:name="_Toc531358900"/>
        <w:bookmarkStart w:id="11303" w:name="_Toc531359881"/>
        <w:bookmarkStart w:id="11304" w:name="_Toc531380723"/>
        <w:bookmarkEnd w:id="11296"/>
        <w:bookmarkEnd w:id="11297"/>
        <w:bookmarkEnd w:id="11298"/>
        <w:bookmarkEnd w:id="11299"/>
        <w:bookmarkEnd w:id="11300"/>
        <w:bookmarkEnd w:id="11301"/>
        <w:bookmarkEnd w:id="11302"/>
        <w:bookmarkEnd w:id="11303"/>
        <w:bookmarkEnd w:id="11304"/>
      </w:tr>
      <w:tr w:rsidR="00DF3BEE" w:rsidRPr="00920004" w:rsidDel="00382451" w14:paraId="54A8FDE8" w14:textId="1604BC83" w:rsidTr="000C3B2E">
        <w:trPr>
          <w:del w:id="11305" w:author="phuong vu" w:date="2018-11-22T13:49:00Z"/>
        </w:trPr>
        <w:tc>
          <w:tcPr>
            <w:tcW w:w="708" w:type="dxa"/>
          </w:tcPr>
          <w:p w14:paraId="47F82B63" w14:textId="362BF875" w:rsidR="00DF3BEE" w:rsidRPr="00920004" w:rsidDel="00382451" w:rsidRDefault="00DF3BEE" w:rsidP="00BD0851">
            <w:pPr>
              <w:pStyle w:val="ListParagraph"/>
              <w:spacing w:before="240" w:line="0" w:lineRule="atLeast"/>
              <w:ind w:left="0"/>
              <w:jc w:val="center"/>
              <w:rPr>
                <w:del w:id="11306" w:author="phuong vu" w:date="2018-11-22T13:49:00Z"/>
                <w:rPrChange w:id="11307" w:author="phuong vu" w:date="2018-11-30T22:36:00Z">
                  <w:rPr>
                    <w:del w:id="11308" w:author="phuong vu" w:date="2018-11-22T13:49:00Z"/>
                    <w:lang w:val="en-US"/>
                  </w:rPr>
                </w:rPrChange>
              </w:rPr>
              <w:pPrChange w:id="11309" w:author="phuong vu" w:date="2018-11-30T14:16:00Z">
                <w:pPr>
                  <w:pStyle w:val="ListParagraph"/>
                  <w:spacing w:line="360" w:lineRule="auto"/>
                  <w:ind w:left="0"/>
                  <w:jc w:val="center"/>
                </w:pPr>
              </w:pPrChange>
            </w:pPr>
            <w:del w:id="11310" w:author="phuong vu" w:date="2018-11-22T13:49:00Z">
              <w:r w:rsidRPr="00920004" w:rsidDel="00382451">
                <w:rPr>
                  <w:rPrChange w:id="11311" w:author="phuong vu" w:date="2018-11-30T22:36:00Z">
                    <w:rPr>
                      <w:lang w:val="en-US"/>
                    </w:rPr>
                  </w:rPrChange>
                </w:rPr>
                <w:delText>8</w:delText>
              </w:r>
              <w:bookmarkStart w:id="11312" w:name="_Toc530658363"/>
              <w:bookmarkStart w:id="11313" w:name="_Toc530662087"/>
              <w:bookmarkStart w:id="11314" w:name="_Toc530662554"/>
              <w:bookmarkStart w:id="11315" w:name="_Toc531009479"/>
              <w:bookmarkStart w:id="11316" w:name="_Toc531101714"/>
              <w:bookmarkStart w:id="11317" w:name="_Toc531102662"/>
              <w:bookmarkStart w:id="11318" w:name="_Toc531358901"/>
              <w:bookmarkStart w:id="11319" w:name="_Toc531359882"/>
              <w:bookmarkStart w:id="11320" w:name="_Toc531380724"/>
              <w:bookmarkEnd w:id="11312"/>
              <w:bookmarkEnd w:id="11313"/>
              <w:bookmarkEnd w:id="11314"/>
              <w:bookmarkEnd w:id="11315"/>
              <w:bookmarkEnd w:id="11316"/>
              <w:bookmarkEnd w:id="11317"/>
              <w:bookmarkEnd w:id="11318"/>
              <w:bookmarkEnd w:id="11319"/>
              <w:bookmarkEnd w:id="11320"/>
            </w:del>
          </w:p>
        </w:tc>
        <w:tc>
          <w:tcPr>
            <w:tcW w:w="1481" w:type="dxa"/>
          </w:tcPr>
          <w:p w14:paraId="16A55FBE" w14:textId="7C114D60" w:rsidR="00DF3BEE" w:rsidRPr="00920004" w:rsidDel="00382451" w:rsidRDefault="00DF3BEE" w:rsidP="00BD0851">
            <w:pPr>
              <w:pStyle w:val="ListParagraph"/>
              <w:spacing w:before="240" w:line="0" w:lineRule="atLeast"/>
              <w:ind w:left="0"/>
              <w:rPr>
                <w:del w:id="11321" w:author="phuong vu" w:date="2018-11-22T13:49:00Z"/>
                <w:rPrChange w:id="11322" w:author="phuong vu" w:date="2018-11-30T22:36:00Z">
                  <w:rPr>
                    <w:del w:id="11323" w:author="phuong vu" w:date="2018-11-22T13:49:00Z"/>
                    <w:lang w:val="en-US"/>
                  </w:rPr>
                </w:rPrChange>
              </w:rPr>
              <w:pPrChange w:id="11324" w:author="phuong vu" w:date="2018-11-30T14:16:00Z">
                <w:pPr>
                  <w:pStyle w:val="ListParagraph"/>
                  <w:spacing w:line="360" w:lineRule="auto"/>
                  <w:ind w:left="0"/>
                </w:pPr>
              </w:pPrChange>
            </w:pPr>
            <w:del w:id="11325" w:author="phuong vu" w:date="2018-11-22T13:49:00Z">
              <w:r w:rsidRPr="00920004" w:rsidDel="00382451">
                <w:rPr>
                  <w:rPrChange w:id="11326" w:author="phuong vu" w:date="2018-11-30T22:36:00Z">
                    <w:rPr>
                      <w:lang w:val="en-US"/>
                    </w:rPr>
                  </w:rPrChange>
                </w:rPr>
                <w:delText>GU_08</w:delText>
              </w:r>
              <w:bookmarkStart w:id="11327" w:name="_Toc530658364"/>
              <w:bookmarkStart w:id="11328" w:name="_Toc530662088"/>
              <w:bookmarkStart w:id="11329" w:name="_Toc530662555"/>
              <w:bookmarkStart w:id="11330" w:name="_Toc531009480"/>
              <w:bookmarkStart w:id="11331" w:name="_Toc531101715"/>
              <w:bookmarkStart w:id="11332" w:name="_Toc531102663"/>
              <w:bookmarkStart w:id="11333" w:name="_Toc531358902"/>
              <w:bookmarkStart w:id="11334" w:name="_Toc531359883"/>
              <w:bookmarkStart w:id="11335" w:name="_Toc531380725"/>
              <w:bookmarkEnd w:id="11327"/>
              <w:bookmarkEnd w:id="11328"/>
              <w:bookmarkEnd w:id="11329"/>
              <w:bookmarkEnd w:id="11330"/>
              <w:bookmarkEnd w:id="11331"/>
              <w:bookmarkEnd w:id="11332"/>
              <w:bookmarkEnd w:id="11333"/>
              <w:bookmarkEnd w:id="11334"/>
              <w:bookmarkEnd w:id="11335"/>
            </w:del>
          </w:p>
        </w:tc>
        <w:tc>
          <w:tcPr>
            <w:tcW w:w="6490" w:type="dxa"/>
          </w:tcPr>
          <w:p w14:paraId="6156A947" w14:textId="695FA9DF" w:rsidR="00DF3BEE" w:rsidRPr="00920004" w:rsidDel="00382451" w:rsidRDefault="00DF3BEE" w:rsidP="00BD0851">
            <w:pPr>
              <w:pStyle w:val="ListParagraph"/>
              <w:spacing w:before="240" w:line="0" w:lineRule="atLeast"/>
              <w:ind w:left="0"/>
              <w:rPr>
                <w:del w:id="11336" w:author="phuong vu" w:date="2018-11-22T13:49:00Z"/>
                <w:rPrChange w:id="11337" w:author="phuong vu" w:date="2018-11-30T22:36:00Z">
                  <w:rPr>
                    <w:del w:id="11338" w:author="phuong vu" w:date="2018-11-22T13:49:00Z"/>
                  </w:rPr>
                </w:rPrChange>
              </w:rPr>
              <w:pPrChange w:id="11339" w:author="phuong vu" w:date="2018-11-30T14:16:00Z">
                <w:pPr>
                  <w:pStyle w:val="ListParagraph"/>
                  <w:spacing w:line="360" w:lineRule="auto"/>
                  <w:ind w:left="0"/>
                </w:pPr>
              </w:pPrChange>
            </w:pPr>
            <w:del w:id="11340" w:author="phuong vu" w:date="2018-11-22T13:49:00Z">
              <w:r w:rsidRPr="00920004" w:rsidDel="00382451">
                <w:rPr>
                  <w:rPrChange w:id="11341" w:author="phuong vu" w:date="2018-11-30T22:36:00Z">
                    <w:rPr/>
                  </w:rPrChange>
                </w:rPr>
                <w:delText>Đăng nhập</w:delText>
              </w:r>
              <w:bookmarkStart w:id="11342" w:name="_Toc530658365"/>
              <w:bookmarkStart w:id="11343" w:name="_Toc530662089"/>
              <w:bookmarkStart w:id="11344" w:name="_Toc530662556"/>
              <w:bookmarkStart w:id="11345" w:name="_Toc531009481"/>
              <w:bookmarkStart w:id="11346" w:name="_Toc531101716"/>
              <w:bookmarkStart w:id="11347" w:name="_Toc531102664"/>
              <w:bookmarkStart w:id="11348" w:name="_Toc531358903"/>
              <w:bookmarkStart w:id="11349" w:name="_Toc531359884"/>
              <w:bookmarkStart w:id="11350" w:name="_Toc531380726"/>
              <w:bookmarkEnd w:id="11342"/>
              <w:bookmarkEnd w:id="11343"/>
              <w:bookmarkEnd w:id="11344"/>
              <w:bookmarkEnd w:id="11345"/>
              <w:bookmarkEnd w:id="11346"/>
              <w:bookmarkEnd w:id="11347"/>
              <w:bookmarkEnd w:id="11348"/>
              <w:bookmarkEnd w:id="11349"/>
              <w:bookmarkEnd w:id="11350"/>
            </w:del>
          </w:p>
        </w:tc>
        <w:bookmarkStart w:id="11351" w:name="_Toc530658366"/>
        <w:bookmarkStart w:id="11352" w:name="_Toc530662090"/>
        <w:bookmarkStart w:id="11353" w:name="_Toc530662557"/>
        <w:bookmarkStart w:id="11354" w:name="_Toc531009482"/>
        <w:bookmarkStart w:id="11355" w:name="_Toc531101717"/>
        <w:bookmarkStart w:id="11356" w:name="_Toc531102665"/>
        <w:bookmarkStart w:id="11357" w:name="_Toc531358904"/>
        <w:bookmarkStart w:id="11358" w:name="_Toc531359885"/>
        <w:bookmarkStart w:id="11359" w:name="_Toc531380727"/>
        <w:bookmarkEnd w:id="11351"/>
        <w:bookmarkEnd w:id="11352"/>
        <w:bookmarkEnd w:id="11353"/>
        <w:bookmarkEnd w:id="11354"/>
        <w:bookmarkEnd w:id="11355"/>
        <w:bookmarkEnd w:id="11356"/>
        <w:bookmarkEnd w:id="11357"/>
        <w:bookmarkEnd w:id="11358"/>
        <w:bookmarkEnd w:id="11359"/>
      </w:tr>
      <w:tr w:rsidR="00DF3BEE" w:rsidRPr="00920004" w:rsidDel="00382451" w14:paraId="73599D23" w14:textId="4DE6967F" w:rsidTr="000C3B2E">
        <w:trPr>
          <w:del w:id="11360" w:author="phuong vu" w:date="2018-11-22T13:49:00Z"/>
        </w:trPr>
        <w:tc>
          <w:tcPr>
            <w:tcW w:w="708" w:type="dxa"/>
          </w:tcPr>
          <w:p w14:paraId="72218372" w14:textId="4F06D9D0" w:rsidR="00DF3BEE" w:rsidRPr="00920004" w:rsidDel="00382451" w:rsidRDefault="00DF3BEE" w:rsidP="00BD0851">
            <w:pPr>
              <w:pStyle w:val="ListParagraph"/>
              <w:spacing w:before="240" w:line="0" w:lineRule="atLeast"/>
              <w:ind w:left="0"/>
              <w:jc w:val="center"/>
              <w:rPr>
                <w:del w:id="11361" w:author="phuong vu" w:date="2018-11-22T13:49:00Z"/>
                <w:rPrChange w:id="11362" w:author="phuong vu" w:date="2018-11-30T22:36:00Z">
                  <w:rPr>
                    <w:del w:id="11363" w:author="phuong vu" w:date="2018-11-22T13:49:00Z"/>
                    <w:lang w:val="en-US"/>
                  </w:rPr>
                </w:rPrChange>
              </w:rPr>
              <w:pPrChange w:id="11364" w:author="phuong vu" w:date="2018-11-30T14:16:00Z">
                <w:pPr>
                  <w:pStyle w:val="ListParagraph"/>
                  <w:spacing w:line="360" w:lineRule="auto"/>
                  <w:ind w:left="0"/>
                  <w:jc w:val="center"/>
                </w:pPr>
              </w:pPrChange>
            </w:pPr>
            <w:del w:id="11365" w:author="phuong vu" w:date="2018-11-22T13:49:00Z">
              <w:r w:rsidRPr="00920004" w:rsidDel="00382451">
                <w:rPr>
                  <w:rPrChange w:id="11366" w:author="phuong vu" w:date="2018-11-30T22:36:00Z">
                    <w:rPr>
                      <w:lang w:val="en-US"/>
                    </w:rPr>
                  </w:rPrChange>
                </w:rPr>
                <w:delText>9</w:delText>
              </w:r>
              <w:bookmarkStart w:id="11367" w:name="_Toc530658367"/>
              <w:bookmarkStart w:id="11368" w:name="_Toc530662091"/>
              <w:bookmarkStart w:id="11369" w:name="_Toc530662558"/>
              <w:bookmarkStart w:id="11370" w:name="_Toc531009483"/>
              <w:bookmarkStart w:id="11371" w:name="_Toc531101718"/>
              <w:bookmarkStart w:id="11372" w:name="_Toc531102666"/>
              <w:bookmarkStart w:id="11373" w:name="_Toc531358905"/>
              <w:bookmarkStart w:id="11374" w:name="_Toc531359886"/>
              <w:bookmarkStart w:id="11375" w:name="_Toc531380728"/>
              <w:bookmarkEnd w:id="11367"/>
              <w:bookmarkEnd w:id="11368"/>
              <w:bookmarkEnd w:id="11369"/>
              <w:bookmarkEnd w:id="11370"/>
              <w:bookmarkEnd w:id="11371"/>
              <w:bookmarkEnd w:id="11372"/>
              <w:bookmarkEnd w:id="11373"/>
              <w:bookmarkEnd w:id="11374"/>
              <w:bookmarkEnd w:id="11375"/>
            </w:del>
          </w:p>
        </w:tc>
        <w:tc>
          <w:tcPr>
            <w:tcW w:w="1481" w:type="dxa"/>
          </w:tcPr>
          <w:p w14:paraId="0ABCA846" w14:textId="052B2A8F" w:rsidR="00DF3BEE" w:rsidRPr="00920004" w:rsidDel="00382451" w:rsidRDefault="00DF3BEE" w:rsidP="00BD0851">
            <w:pPr>
              <w:pStyle w:val="ListParagraph"/>
              <w:spacing w:before="240" w:line="0" w:lineRule="atLeast"/>
              <w:ind w:left="0"/>
              <w:rPr>
                <w:del w:id="11376" w:author="phuong vu" w:date="2018-11-22T13:49:00Z"/>
                <w:rPrChange w:id="11377" w:author="phuong vu" w:date="2018-11-30T22:36:00Z">
                  <w:rPr>
                    <w:del w:id="11378" w:author="phuong vu" w:date="2018-11-22T13:49:00Z"/>
                    <w:lang w:val="en-US"/>
                  </w:rPr>
                </w:rPrChange>
              </w:rPr>
              <w:pPrChange w:id="11379" w:author="phuong vu" w:date="2018-11-30T14:16:00Z">
                <w:pPr>
                  <w:pStyle w:val="ListParagraph"/>
                  <w:spacing w:line="360" w:lineRule="auto"/>
                  <w:ind w:left="0"/>
                </w:pPr>
              </w:pPrChange>
            </w:pPr>
            <w:del w:id="11380" w:author="phuong vu" w:date="2018-11-22T13:49:00Z">
              <w:r w:rsidRPr="00920004" w:rsidDel="00382451">
                <w:rPr>
                  <w:rPrChange w:id="11381" w:author="phuong vu" w:date="2018-11-30T22:36:00Z">
                    <w:rPr>
                      <w:lang w:val="en-US"/>
                    </w:rPr>
                  </w:rPrChange>
                </w:rPr>
                <w:delText>GU_09</w:delText>
              </w:r>
              <w:bookmarkStart w:id="11382" w:name="_Toc530658368"/>
              <w:bookmarkStart w:id="11383" w:name="_Toc530662092"/>
              <w:bookmarkStart w:id="11384" w:name="_Toc530662559"/>
              <w:bookmarkStart w:id="11385" w:name="_Toc531009484"/>
              <w:bookmarkStart w:id="11386" w:name="_Toc531101719"/>
              <w:bookmarkStart w:id="11387" w:name="_Toc531102667"/>
              <w:bookmarkStart w:id="11388" w:name="_Toc531358906"/>
              <w:bookmarkStart w:id="11389" w:name="_Toc531359887"/>
              <w:bookmarkStart w:id="11390" w:name="_Toc531380729"/>
              <w:bookmarkEnd w:id="11382"/>
              <w:bookmarkEnd w:id="11383"/>
              <w:bookmarkEnd w:id="11384"/>
              <w:bookmarkEnd w:id="11385"/>
              <w:bookmarkEnd w:id="11386"/>
              <w:bookmarkEnd w:id="11387"/>
              <w:bookmarkEnd w:id="11388"/>
              <w:bookmarkEnd w:id="11389"/>
              <w:bookmarkEnd w:id="11390"/>
            </w:del>
          </w:p>
        </w:tc>
        <w:tc>
          <w:tcPr>
            <w:tcW w:w="6490" w:type="dxa"/>
          </w:tcPr>
          <w:p w14:paraId="029042A6" w14:textId="5B6F0A2F" w:rsidR="00DF3BEE" w:rsidRPr="00920004" w:rsidDel="00382451" w:rsidRDefault="00DF3BEE" w:rsidP="00BD0851">
            <w:pPr>
              <w:pStyle w:val="ListParagraph"/>
              <w:keepNext/>
              <w:spacing w:before="240" w:line="0" w:lineRule="atLeast"/>
              <w:ind w:left="0"/>
              <w:rPr>
                <w:del w:id="11391" w:author="phuong vu" w:date="2018-11-22T13:49:00Z"/>
                <w:rPrChange w:id="11392" w:author="phuong vu" w:date="2018-11-30T22:36:00Z">
                  <w:rPr>
                    <w:del w:id="11393" w:author="phuong vu" w:date="2018-11-22T13:49:00Z"/>
                  </w:rPr>
                </w:rPrChange>
              </w:rPr>
              <w:pPrChange w:id="11394" w:author="phuong vu" w:date="2018-11-30T14:16:00Z">
                <w:pPr>
                  <w:pStyle w:val="ListParagraph"/>
                  <w:keepNext/>
                  <w:spacing w:line="360" w:lineRule="auto"/>
                  <w:ind w:left="0"/>
                </w:pPr>
              </w:pPrChange>
            </w:pPr>
            <w:del w:id="11395" w:author="phuong vu" w:date="2018-11-22T13:49:00Z">
              <w:r w:rsidRPr="00920004" w:rsidDel="00382451">
                <w:rPr>
                  <w:rPrChange w:id="11396" w:author="phuong vu" w:date="2018-11-30T22:36:00Z">
                    <w:rPr/>
                  </w:rPrChange>
                </w:rPr>
                <w:delText>Đăng xuất</w:delText>
              </w:r>
              <w:bookmarkStart w:id="11397" w:name="_Toc530658369"/>
              <w:bookmarkStart w:id="11398" w:name="_Toc530662093"/>
              <w:bookmarkStart w:id="11399" w:name="_Toc530662560"/>
              <w:bookmarkStart w:id="11400" w:name="_Toc531009485"/>
              <w:bookmarkStart w:id="11401" w:name="_Toc531101720"/>
              <w:bookmarkStart w:id="11402" w:name="_Toc531102668"/>
              <w:bookmarkStart w:id="11403" w:name="_Toc531358907"/>
              <w:bookmarkStart w:id="11404" w:name="_Toc531359888"/>
              <w:bookmarkStart w:id="11405" w:name="_Toc531380730"/>
              <w:bookmarkEnd w:id="11397"/>
              <w:bookmarkEnd w:id="11398"/>
              <w:bookmarkEnd w:id="11399"/>
              <w:bookmarkEnd w:id="11400"/>
              <w:bookmarkEnd w:id="11401"/>
              <w:bookmarkEnd w:id="11402"/>
              <w:bookmarkEnd w:id="11403"/>
              <w:bookmarkEnd w:id="11404"/>
              <w:bookmarkEnd w:id="11405"/>
            </w:del>
          </w:p>
        </w:tc>
        <w:bookmarkStart w:id="11406" w:name="_Toc530658370"/>
        <w:bookmarkStart w:id="11407" w:name="_Toc530662094"/>
        <w:bookmarkStart w:id="11408" w:name="_Toc530662561"/>
        <w:bookmarkStart w:id="11409" w:name="_Toc531009486"/>
        <w:bookmarkStart w:id="11410" w:name="_Toc531101721"/>
        <w:bookmarkStart w:id="11411" w:name="_Toc531102669"/>
        <w:bookmarkStart w:id="11412" w:name="_Toc531358908"/>
        <w:bookmarkStart w:id="11413" w:name="_Toc531359889"/>
        <w:bookmarkStart w:id="11414" w:name="_Toc531380731"/>
        <w:bookmarkEnd w:id="11406"/>
        <w:bookmarkEnd w:id="11407"/>
        <w:bookmarkEnd w:id="11408"/>
        <w:bookmarkEnd w:id="11409"/>
        <w:bookmarkEnd w:id="11410"/>
        <w:bookmarkEnd w:id="11411"/>
        <w:bookmarkEnd w:id="11412"/>
        <w:bookmarkEnd w:id="11413"/>
        <w:bookmarkEnd w:id="11414"/>
      </w:tr>
      <w:tr w:rsidR="008751C8" w:rsidRPr="00920004" w:rsidDel="00382451" w14:paraId="2C54224F" w14:textId="4FED47D2" w:rsidTr="000C3B2E">
        <w:trPr>
          <w:del w:id="11415" w:author="phuong vu" w:date="2018-11-22T13:49:00Z"/>
        </w:trPr>
        <w:tc>
          <w:tcPr>
            <w:tcW w:w="708" w:type="dxa"/>
          </w:tcPr>
          <w:p w14:paraId="64FC987F" w14:textId="053B45DD" w:rsidR="008751C8" w:rsidRPr="00920004" w:rsidDel="00382451" w:rsidRDefault="008751C8" w:rsidP="00BD0851">
            <w:pPr>
              <w:pStyle w:val="ListParagraph"/>
              <w:spacing w:before="240" w:line="0" w:lineRule="atLeast"/>
              <w:ind w:left="0"/>
              <w:jc w:val="center"/>
              <w:rPr>
                <w:del w:id="11416" w:author="phuong vu" w:date="2018-11-22T13:49:00Z"/>
                <w:rPrChange w:id="11417" w:author="phuong vu" w:date="2018-11-30T22:36:00Z">
                  <w:rPr>
                    <w:del w:id="11418" w:author="phuong vu" w:date="2018-11-22T13:49:00Z"/>
                    <w:lang w:val="en-US"/>
                  </w:rPr>
                </w:rPrChange>
              </w:rPr>
              <w:pPrChange w:id="11419" w:author="phuong vu" w:date="2018-11-30T14:16:00Z">
                <w:pPr>
                  <w:pStyle w:val="ListParagraph"/>
                  <w:spacing w:line="360" w:lineRule="auto"/>
                  <w:ind w:left="0"/>
                  <w:jc w:val="center"/>
                </w:pPr>
              </w:pPrChange>
            </w:pPr>
            <w:del w:id="11420" w:author="phuong vu" w:date="2018-11-22T13:49:00Z">
              <w:r w:rsidRPr="00920004" w:rsidDel="00382451">
                <w:rPr>
                  <w:rPrChange w:id="11421" w:author="phuong vu" w:date="2018-11-30T22:36:00Z">
                    <w:rPr>
                      <w:lang w:val="en-US"/>
                    </w:rPr>
                  </w:rPrChange>
                </w:rPr>
                <w:delText>10</w:delText>
              </w:r>
              <w:bookmarkStart w:id="11422" w:name="_Toc530658371"/>
              <w:bookmarkStart w:id="11423" w:name="_Toc530662095"/>
              <w:bookmarkStart w:id="11424" w:name="_Toc530662562"/>
              <w:bookmarkStart w:id="11425" w:name="_Toc531009487"/>
              <w:bookmarkStart w:id="11426" w:name="_Toc531101722"/>
              <w:bookmarkStart w:id="11427" w:name="_Toc531102670"/>
              <w:bookmarkStart w:id="11428" w:name="_Toc531358909"/>
              <w:bookmarkStart w:id="11429" w:name="_Toc531359890"/>
              <w:bookmarkStart w:id="11430" w:name="_Toc531380732"/>
              <w:bookmarkEnd w:id="11422"/>
              <w:bookmarkEnd w:id="11423"/>
              <w:bookmarkEnd w:id="11424"/>
              <w:bookmarkEnd w:id="11425"/>
              <w:bookmarkEnd w:id="11426"/>
              <w:bookmarkEnd w:id="11427"/>
              <w:bookmarkEnd w:id="11428"/>
              <w:bookmarkEnd w:id="11429"/>
              <w:bookmarkEnd w:id="11430"/>
            </w:del>
          </w:p>
        </w:tc>
        <w:tc>
          <w:tcPr>
            <w:tcW w:w="1481" w:type="dxa"/>
          </w:tcPr>
          <w:p w14:paraId="49733C25" w14:textId="1EBF967E" w:rsidR="008751C8" w:rsidRPr="00920004" w:rsidDel="00382451" w:rsidRDefault="008751C8" w:rsidP="00BD0851">
            <w:pPr>
              <w:pStyle w:val="ListParagraph"/>
              <w:spacing w:before="240" w:line="0" w:lineRule="atLeast"/>
              <w:ind w:left="0"/>
              <w:rPr>
                <w:del w:id="11431" w:author="phuong vu" w:date="2018-11-22T13:49:00Z"/>
                <w:rPrChange w:id="11432" w:author="phuong vu" w:date="2018-11-30T22:36:00Z">
                  <w:rPr>
                    <w:del w:id="11433" w:author="phuong vu" w:date="2018-11-22T13:49:00Z"/>
                    <w:lang w:val="en-US"/>
                  </w:rPr>
                </w:rPrChange>
              </w:rPr>
              <w:pPrChange w:id="11434" w:author="phuong vu" w:date="2018-11-30T14:16:00Z">
                <w:pPr>
                  <w:pStyle w:val="ListParagraph"/>
                  <w:spacing w:line="360" w:lineRule="auto"/>
                  <w:ind w:left="0"/>
                </w:pPr>
              </w:pPrChange>
            </w:pPr>
            <w:del w:id="11435" w:author="phuong vu" w:date="2018-11-22T13:49:00Z">
              <w:r w:rsidRPr="00920004" w:rsidDel="00382451">
                <w:rPr>
                  <w:rPrChange w:id="11436" w:author="phuong vu" w:date="2018-11-30T22:36:00Z">
                    <w:rPr>
                      <w:lang w:val="en-US"/>
                    </w:rPr>
                  </w:rPrChange>
                </w:rPr>
                <w:delText>GU_10</w:delText>
              </w:r>
              <w:bookmarkStart w:id="11437" w:name="_Toc530658372"/>
              <w:bookmarkStart w:id="11438" w:name="_Toc530662096"/>
              <w:bookmarkStart w:id="11439" w:name="_Toc530662563"/>
              <w:bookmarkStart w:id="11440" w:name="_Toc531009488"/>
              <w:bookmarkStart w:id="11441" w:name="_Toc531101723"/>
              <w:bookmarkStart w:id="11442" w:name="_Toc531102671"/>
              <w:bookmarkStart w:id="11443" w:name="_Toc531358910"/>
              <w:bookmarkStart w:id="11444" w:name="_Toc531359891"/>
              <w:bookmarkStart w:id="11445" w:name="_Toc531380733"/>
              <w:bookmarkEnd w:id="11437"/>
              <w:bookmarkEnd w:id="11438"/>
              <w:bookmarkEnd w:id="11439"/>
              <w:bookmarkEnd w:id="11440"/>
              <w:bookmarkEnd w:id="11441"/>
              <w:bookmarkEnd w:id="11442"/>
              <w:bookmarkEnd w:id="11443"/>
              <w:bookmarkEnd w:id="11444"/>
              <w:bookmarkEnd w:id="11445"/>
            </w:del>
          </w:p>
        </w:tc>
        <w:tc>
          <w:tcPr>
            <w:tcW w:w="6490" w:type="dxa"/>
          </w:tcPr>
          <w:p w14:paraId="64D72285" w14:textId="76AFC389" w:rsidR="008751C8" w:rsidRPr="00920004" w:rsidDel="00382451" w:rsidRDefault="008751C8" w:rsidP="00BD0851">
            <w:pPr>
              <w:pStyle w:val="ListParagraph"/>
              <w:keepNext/>
              <w:spacing w:before="240" w:line="0" w:lineRule="atLeast"/>
              <w:ind w:left="0"/>
              <w:rPr>
                <w:del w:id="11446" w:author="phuong vu" w:date="2018-11-22T13:49:00Z"/>
                <w:rPrChange w:id="11447" w:author="phuong vu" w:date="2018-11-30T22:36:00Z">
                  <w:rPr>
                    <w:del w:id="11448" w:author="phuong vu" w:date="2018-11-22T13:49:00Z"/>
                    <w:lang w:val="en-US"/>
                  </w:rPr>
                </w:rPrChange>
              </w:rPr>
              <w:pPrChange w:id="11449" w:author="phuong vu" w:date="2018-11-30T14:16:00Z">
                <w:pPr>
                  <w:pStyle w:val="ListParagraph"/>
                  <w:keepNext/>
                  <w:spacing w:line="360" w:lineRule="auto"/>
                  <w:ind w:left="0"/>
                </w:pPr>
              </w:pPrChange>
            </w:pPr>
            <w:del w:id="11450" w:author="phuong vu" w:date="2018-11-22T13:49:00Z">
              <w:r w:rsidRPr="00920004" w:rsidDel="00382451">
                <w:rPr>
                  <w:rPrChange w:id="11451" w:author="phuong vu" w:date="2018-11-30T22:36:00Z">
                    <w:rPr>
                      <w:lang w:val="en-US"/>
                    </w:rPr>
                  </w:rPrChange>
                </w:rPr>
                <w:delText>Đăng kí tài khoản khách hàng</w:delText>
              </w:r>
              <w:bookmarkStart w:id="11452" w:name="_Toc530658373"/>
              <w:bookmarkStart w:id="11453" w:name="_Toc530662097"/>
              <w:bookmarkStart w:id="11454" w:name="_Toc530662564"/>
              <w:bookmarkStart w:id="11455" w:name="_Toc531009489"/>
              <w:bookmarkStart w:id="11456" w:name="_Toc531101724"/>
              <w:bookmarkStart w:id="11457" w:name="_Toc531102672"/>
              <w:bookmarkStart w:id="11458" w:name="_Toc531358911"/>
              <w:bookmarkStart w:id="11459" w:name="_Toc531359892"/>
              <w:bookmarkStart w:id="11460" w:name="_Toc531380734"/>
              <w:bookmarkEnd w:id="11452"/>
              <w:bookmarkEnd w:id="11453"/>
              <w:bookmarkEnd w:id="11454"/>
              <w:bookmarkEnd w:id="11455"/>
              <w:bookmarkEnd w:id="11456"/>
              <w:bookmarkEnd w:id="11457"/>
              <w:bookmarkEnd w:id="11458"/>
              <w:bookmarkEnd w:id="11459"/>
              <w:bookmarkEnd w:id="11460"/>
            </w:del>
          </w:p>
        </w:tc>
        <w:bookmarkStart w:id="11461" w:name="_Toc530658374"/>
        <w:bookmarkStart w:id="11462" w:name="_Toc530662098"/>
        <w:bookmarkStart w:id="11463" w:name="_Toc530662565"/>
        <w:bookmarkStart w:id="11464" w:name="_Toc531009490"/>
        <w:bookmarkStart w:id="11465" w:name="_Toc531101725"/>
        <w:bookmarkStart w:id="11466" w:name="_Toc531102673"/>
        <w:bookmarkStart w:id="11467" w:name="_Toc531358912"/>
        <w:bookmarkStart w:id="11468" w:name="_Toc531359893"/>
        <w:bookmarkStart w:id="11469" w:name="_Toc531380735"/>
        <w:bookmarkEnd w:id="11461"/>
        <w:bookmarkEnd w:id="11462"/>
        <w:bookmarkEnd w:id="11463"/>
        <w:bookmarkEnd w:id="11464"/>
        <w:bookmarkEnd w:id="11465"/>
        <w:bookmarkEnd w:id="11466"/>
        <w:bookmarkEnd w:id="11467"/>
        <w:bookmarkEnd w:id="11468"/>
        <w:bookmarkEnd w:id="11469"/>
      </w:tr>
    </w:tbl>
    <w:p w14:paraId="720495BC" w14:textId="160E703E" w:rsidR="005F1A0B" w:rsidRPr="00920004" w:rsidDel="00382451" w:rsidRDefault="00DF3BEE" w:rsidP="00BD0851">
      <w:pPr>
        <w:pStyle w:val="Caption"/>
        <w:rPr>
          <w:del w:id="11470" w:author="phuong vu" w:date="2018-11-22T13:49:00Z"/>
          <w:i w:val="0"/>
          <w:szCs w:val="26"/>
          <w:rPrChange w:id="11471" w:author="phuong vu" w:date="2018-11-30T22:36:00Z">
            <w:rPr>
              <w:del w:id="11472" w:author="phuong vu" w:date="2018-11-22T13:49:00Z"/>
              <w:szCs w:val="26"/>
              <w:lang w:val="en-US"/>
            </w:rPr>
          </w:rPrChange>
        </w:rPr>
        <w:pPrChange w:id="11473" w:author="phuong vu" w:date="2018-11-30T14:16:00Z">
          <w:pPr>
            <w:pStyle w:val="Caption"/>
          </w:pPr>
        </w:pPrChange>
      </w:pPr>
      <w:del w:id="11474" w:author="phuong vu" w:date="2018-11-22T13:49:00Z">
        <w:r w:rsidRPr="00920004" w:rsidDel="00382451">
          <w:rPr>
            <w:i w:val="0"/>
            <w:rPrChange w:id="11475" w:author="phuong vu" w:date="2018-11-30T22:36:00Z">
              <w:rPr/>
            </w:rPrChange>
          </w:rPr>
          <w:delText>Bảng</w:delText>
        </w:r>
        <w:r w:rsidR="00152290" w:rsidRPr="00920004" w:rsidDel="00382451">
          <w:rPr>
            <w:i w:val="0"/>
            <w:rPrChange w:id="11476" w:author="phuong vu" w:date="2018-11-30T22:36:00Z">
              <w:rPr>
                <w:lang w:val="en-US"/>
              </w:rPr>
            </w:rPrChange>
          </w:rPr>
          <w:delText xml:space="preserve"> 3</w:delText>
        </w:r>
        <w:r w:rsidRPr="00920004" w:rsidDel="00382451">
          <w:rPr>
            <w:i w:val="0"/>
            <w:rPrChange w:id="11477" w:author="phuong vu" w:date="2018-11-30T22:36:00Z">
              <w:rPr>
                <w:lang w:val="en-US"/>
              </w:rPr>
            </w:rPrChange>
          </w:rPr>
          <w:delText>.1 Các chức năng hệ thống</w:delText>
        </w:r>
        <w:bookmarkStart w:id="11478" w:name="_Toc530658375"/>
        <w:bookmarkStart w:id="11479" w:name="_Toc530662099"/>
        <w:bookmarkStart w:id="11480" w:name="_Toc530662566"/>
        <w:bookmarkStart w:id="11481" w:name="_Toc531009491"/>
        <w:bookmarkStart w:id="11482" w:name="_Toc531101726"/>
        <w:bookmarkStart w:id="11483" w:name="_Toc531102674"/>
        <w:bookmarkStart w:id="11484" w:name="_Toc531358913"/>
        <w:bookmarkStart w:id="11485" w:name="_Toc531359894"/>
        <w:bookmarkStart w:id="11486" w:name="_Toc531380736"/>
        <w:bookmarkEnd w:id="11478"/>
        <w:bookmarkEnd w:id="11479"/>
        <w:bookmarkEnd w:id="11480"/>
        <w:bookmarkEnd w:id="11481"/>
        <w:bookmarkEnd w:id="11482"/>
        <w:bookmarkEnd w:id="11483"/>
        <w:bookmarkEnd w:id="11484"/>
        <w:bookmarkEnd w:id="11485"/>
        <w:bookmarkEnd w:id="11486"/>
      </w:del>
    </w:p>
    <w:p w14:paraId="31562104" w14:textId="0F76CFED" w:rsidR="00EC1917" w:rsidRPr="00920004" w:rsidDel="00382451" w:rsidRDefault="00EC1917" w:rsidP="00BD0851">
      <w:pPr>
        <w:pStyle w:val="Heading3"/>
        <w:spacing w:line="0" w:lineRule="atLeast"/>
        <w:rPr>
          <w:del w:id="11487" w:author="phuong vu" w:date="2018-11-22T13:49:00Z"/>
          <w:lang w:val="vi-VN"/>
          <w:rPrChange w:id="11488" w:author="phuong vu" w:date="2018-11-30T22:36:00Z">
            <w:rPr>
              <w:del w:id="11489" w:author="phuong vu" w:date="2018-11-22T13:49:00Z"/>
            </w:rPr>
          </w:rPrChange>
        </w:rPr>
        <w:pPrChange w:id="11490" w:author="phuong vu" w:date="2018-11-30T14:16:00Z">
          <w:pPr>
            <w:pStyle w:val="Heading3"/>
          </w:pPr>
        </w:pPrChange>
      </w:pPr>
      <w:del w:id="11491" w:author="phuong vu" w:date="2018-11-22T13:49:00Z">
        <w:r w:rsidRPr="00920004" w:rsidDel="00382451">
          <w:rPr>
            <w:lang w:val="vi-VN"/>
            <w:rPrChange w:id="11492" w:author="phuong vu" w:date="2018-11-30T22:36:00Z">
              <w:rPr/>
            </w:rPrChange>
          </w:rPr>
          <w:delText>Đặc điểm người dùng</w:delText>
        </w:r>
        <w:bookmarkStart w:id="11493" w:name="_Toc530658376"/>
        <w:bookmarkStart w:id="11494" w:name="_Toc530662100"/>
        <w:bookmarkStart w:id="11495" w:name="_Toc530662567"/>
        <w:bookmarkStart w:id="11496" w:name="_Toc531009492"/>
        <w:bookmarkStart w:id="11497" w:name="_Toc531101727"/>
        <w:bookmarkStart w:id="11498" w:name="_Toc531102675"/>
        <w:bookmarkStart w:id="11499" w:name="_Toc531358914"/>
        <w:bookmarkStart w:id="11500" w:name="_Toc531359895"/>
        <w:bookmarkStart w:id="11501" w:name="_Toc531380737"/>
        <w:bookmarkEnd w:id="11493"/>
        <w:bookmarkEnd w:id="11494"/>
        <w:bookmarkEnd w:id="11495"/>
        <w:bookmarkEnd w:id="11496"/>
        <w:bookmarkEnd w:id="11497"/>
        <w:bookmarkEnd w:id="11498"/>
        <w:bookmarkEnd w:id="11499"/>
        <w:bookmarkEnd w:id="11500"/>
        <w:bookmarkEnd w:id="11501"/>
      </w:del>
    </w:p>
    <w:p w14:paraId="4B41CE88" w14:textId="26A396C7" w:rsidR="003547FD" w:rsidRPr="00920004" w:rsidDel="00382451" w:rsidRDefault="003547FD" w:rsidP="00BD0851">
      <w:pPr>
        <w:spacing w:before="240" w:line="0" w:lineRule="atLeast"/>
        <w:rPr>
          <w:del w:id="11502" w:author="phuong vu" w:date="2018-11-22T13:49:00Z"/>
          <w:rPrChange w:id="11503" w:author="phuong vu" w:date="2018-11-30T22:36:00Z">
            <w:rPr>
              <w:del w:id="11504" w:author="phuong vu" w:date="2018-11-22T13:49:00Z"/>
              <w:lang w:val="en-US"/>
            </w:rPr>
          </w:rPrChange>
        </w:rPr>
        <w:pPrChange w:id="11505" w:author="phuong vu" w:date="2018-11-30T14:16:00Z">
          <w:pPr/>
        </w:pPrChange>
      </w:pPr>
      <w:del w:id="11506" w:author="phuong vu" w:date="2018-11-22T13:49:00Z">
        <w:r w:rsidRPr="00920004" w:rsidDel="00382451">
          <w:rPr>
            <w:rPrChange w:id="11507" w:author="phuong vu" w:date="2018-11-30T22:36:00Z">
              <w:rPr>
                <w:lang w:val="en-US"/>
              </w:rPr>
            </w:rPrChange>
          </w:rPr>
          <w:tab/>
          <w:delText>Hệ thống bao gồm 2 nhóm người dùng chính: Nhân viên cửa hàng và khách hàng:</w:delText>
        </w:r>
        <w:bookmarkStart w:id="11508" w:name="_Toc530658377"/>
        <w:bookmarkStart w:id="11509" w:name="_Toc530662101"/>
        <w:bookmarkStart w:id="11510" w:name="_Toc530662568"/>
        <w:bookmarkStart w:id="11511" w:name="_Toc531009493"/>
        <w:bookmarkStart w:id="11512" w:name="_Toc531101728"/>
        <w:bookmarkStart w:id="11513" w:name="_Toc531102676"/>
        <w:bookmarkStart w:id="11514" w:name="_Toc531358915"/>
        <w:bookmarkStart w:id="11515" w:name="_Toc531359896"/>
        <w:bookmarkStart w:id="11516" w:name="_Toc531380738"/>
        <w:bookmarkEnd w:id="11508"/>
        <w:bookmarkEnd w:id="11509"/>
        <w:bookmarkEnd w:id="11510"/>
        <w:bookmarkEnd w:id="11511"/>
        <w:bookmarkEnd w:id="11512"/>
        <w:bookmarkEnd w:id="11513"/>
        <w:bookmarkEnd w:id="11514"/>
        <w:bookmarkEnd w:id="11515"/>
        <w:bookmarkEnd w:id="11516"/>
      </w:del>
    </w:p>
    <w:p w14:paraId="6C7CCA74" w14:textId="0D52EE94" w:rsidR="003547FD" w:rsidRPr="00920004" w:rsidDel="00382451" w:rsidRDefault="003547FD" w:rsidP="00BD0851">
      <w:pPr>
        <w:spacing w:before="240" w:line="0" w:lineRule="atLeast"/>
        <w:rPr>
          <w:del w:id="11517" w:author="phuong vu" w:date="2018-11-22T13:49:00Z"/>
          <w:rPrChange w:id="11518" w:author="phuong vu" w:date="2018-11-30T22:36:00Z">
            <w:rPr>
              <w:del w:id="11519" w:author="phuong vu" w:date="2018-11-22T13:49:00Z"/>
              <w:lang w:val="en-US"/>
            </w:rPr>
          </w:rPrChange>
        </w:rPr>
        <w:pPrChange w:id="11520" w:author="phuong vu" w:date="2018-11-30T14:16:00Z">
          <w:pPr/>
        </w:pPrChange>
      </w:pPr>
      <w:del w:id="11521" w:author="phuong vu" w:date="2018-11-22T13:49:00Z">
        <w:r w:rsidRPr="00920004" w:rsidDel="00382451">
          <w:rPr>
            <w:rPrChange w:id="11522" w:author="phuong vu" w:date="2018-11-30T22:36:00Z">
              <w:rPr>
                <w:lang w:val="en-US"/>
              </w:rPr>
            </w:rPrChange>
          </w:rPr>
          <w:tab/>
          <w:delText xml:space="preserve">- </w:delText>
        </w:r>
        <w:r w:rsidRPr="00920004" w:rsidDel="00382451">
          <w:rPr>
            <w:rPrChange w:id="11523" w:author="phuong vu" w:date="2018-11-30T22:36:00Z">
              <w:rPr>
                <w:i/>
                <w:lang w:val="en-US"/>
              </w:rPr>
            </w:rPrChange>
          </w:rPr>
          <w:delText xml:space="preserve">Nhân viên </w:delText>
        </w:r>
      </w:del>
      <w:del w:id="11524" w:author="phuong vu" w:date="2018-11-21T23:11:00Z">
        <w:r w:rsidRPr="00920004" w:rsidDel="00B65F17">
          <w:rPr>
            <w:rPrChange w:id="11525" w:author="phuong vu" w:date="2018-11-30T22:36:00Z">
              <w:rPr>
                <w:i/>
                <w:lang w:val="en-US"/>
              </w:rPr>
            </w:rPrChange>
          </w:rPr>
          <w:delText>cửa hàng</w:delText>
        </w:r>
      </w:del>
      <w:del w:id="11526" w:author="phuong vu" w:date="2018-11-22T13:49:00Z">
        <w:r w:rsidRPr="00920004" w:rsidDel="00382451">
          <w:rPr>
            <w:rPrChange w:id="11527" w:author="phuong vu" w:date="2018-11-30T22:36:00Z">
              <w:rPr>
                <w:i/>
                <w:lang w:val="en-US"/>
              </w:rPr>
            </w:rPrChange>
          </w:rPr>
          <w:delText xml:space="preserve">: </w:delText>
        </w:r>
        <w:r w:rsidRPr="00920004" w:rsidDel="00382451">
          <w:rPr>
            <w:rPrChange w:id="11528" w:author="phuong vu" w:date="2018-11-30T22:36:00Z">
              <w:rPr>
                <w:lang w:val="en-US"/>
              </w:rPr>
            </w:rPrChange>
          </w:rPr>
          <w:delText>Để đáp ứng các khâu trong việc xử lí đơn hàng, nhận viên cửa hàng được chia làm ba loại nhận viên chính:</w:delText>
        </w:r>
        <w:bookmarkStart w:id="11529" w:name="_Toc530658378"/>
        <w:bookmarkStart w:id="11530" w:name="_Toc530662102"/>
        <w:bookmarkStart w:id="11531" w:name="_Toc530662569"/>
        <w:bookmarkStart w:id="11532" w:name="_Toc531009494"/>
        <w:bookmarkStart w:id="11533" w:name="_Toc531101729"/>
        <w:bookmarkStart w:id="11534" w:name="_Toc531102677"/>
        <w:bookmarkStart w:id="11535" w:name="_Toc531358916"/>
        <w:bookmarkStart w:id="11536" w:name="_Toc531359897"/>
        <w:bookmarkStart w:id="11537" w:name="_Toc531380739"/>
        <w:bookmarkEnd w:id="11529"/>
        <w:bookmarkEnd w:id="11530"/>
        <w:bookmarkEnd w:id="11531"/>
        <w:bookmarkEnd w:id="11532"/>
        <w:bookmarkEnd w:id="11533"/>
        <w:bookmarkEnd w:id="11534"/>
        <w:bookmarkEnd w:id="11535"/>
        <w:bookmarkEnd w:id="11536"/>
        <w:bookmarkEnd w:id="11537"/>
      </w:del>
    </w:p>
    <w:p w14:paraId="095301E6" w14:textId="2C2BDDC1" w:rsidR="003547FD" w:rsidRPr="00920004" w:rsidDel="00382451" w:rsidRDefault="003547FD" w:rsidP="00BD0851">
      <w:pPr>
        <w:spacing w:before="240" w:line="0" w:lineRule="atLeast"/>
        <w:rPr>
          <w:del w:id="11538" w:author="phuong vu" w:date="2018-11-22T13:49:00Z"/>
          <w:rPrChange w:id="11539" w:author="phuong vu" w:date="2018-11-30T22:36:00Z">
            <w:rPr>
              <w:del w:id="11540" w:author="phuong vu" w:date="2018-11-22T13:49:00Z"/>
              <w:lang w:val="en-US"/>
            </w:rPr>
          </w:rPrChange>
        </w:rPr>
        <w:pPrChange w:id="11541" w:author="phuong vu" w:date="2018-11-30T14:16:00Z">
          <w:pPr/>
        </w:pPrChange>
      </w:pPr>
      <w:del w:id="11542" w:author="phuong vu" w:date="2018-11-22T13:49:00Z">
        <w:r w:rsidRPr="00920004" w:rsidDel="00382451">
          <w:rPr>
            <w:rPrChange w:id="11543" w:author="phuong vu" w:date="2018-11-30T22:36:00Z">
              <w:rPr>
                <w:lang w:val="en-US"/>
              </w:rPr>
            </w:rPrChange>
          </w:rPr>
          <w:tab/>
        </w:r>
        <w:r w:rsidRPr="00920004" w:rsidDel="00382451">
          <w:rPr>
            <w:rPrChange w:id="11544" w:author="phuong vu" w:date="2018-11-30T22:36:00Z">
              <w:rPr>
                <w:lang w:val="en-US"/>
              </w:rPr>
            </w:rPrChange>
          </w:rPr>
          <w:tab/>
          <w:delText xml:space="preserve">+ </w:delText>
        </w:r>
        <w:r w:rsidRPr="00920004" w:rsidDel="00382451">
          <w:rPr>
            <w:rPrChange w:id="11545" w:author="phuong vu" w:date="2018-11-30T22:36:00Z">
              <w:rPr>
                <w:i/>
                <w:lang w:val="en-US"/>
              </w:rPr>
            </w:rPrChange>
          </w:rPr>
          <w:delText xml:space="preserve">Nhân viên quản lí đơn hàng: </w:delText>
        </w:r>
        <w:r w:rsidRPr="00920004" w:rsidDel="00382451">
          <w:rPr>
            <w:rPrChange w:id="11546" w:author="phuong vu" w:date="2018-11-30T22:36:00Z">
              <w:rPr>
                <w:lang w:val="en-US"/>
              </w:rPr>
            </w:rPrChange>
          </w:rPr>
          <w:delText xml:space="preserve">Là người dùng hiện tại có nhiều quyền </w:delText>
        </w:r>
        <w:r w:rsidRPr="00920004" w:rsidDel="00382451">
          <w:rPr>
            <w:rPrChange w:id="11547" w:author="phuong vu" w:date="2018-11-30T22:36:00Z">
              <w:rPr>
                <w:lang w:val="en-US"/>
              </w:rPr>
            </w:rPrChange>
          </w:rPr>
          <w:tab/>
          <w:delText xml:space="preserve">nhất trong việc quyết định xử lí đơn </w:delText>
        </w:r>
        <w:r w:rsidR="00540AD2" w:rsidRPr="00920004" w:rsidDel="00382451">
          <w:rPr>
            <w:rPrChange w:id="11548" w:author="phuong vu" w:date="2018-11-30T22:36:00Z">
              <w:rPr>
                <w:lang w:val="en-US"/>
              </w:rPr>
            </w:rPrChange>
          </w:rPr>
          <w:delText>hang với mã là STAFF_01.</w:delText>
        </w:r>
        <w:bookmarkStart w:id="11549" w:name="_Toc530658379"/>
        <w:bookmarkStart w:id="11550" w:name="_Toc530662103"/>
        <w:bookmarkStart w:id="11551" w:name="_Toc530662570"/>
        <w:bookmarkStart w:id="11552" w:name="_Toc531009495"/>
        <w:bookmarkStart w:id="11553" w:name="_Toc531101730"/>
        <w:bookmarkStart w:id="11554" w:name="_Toc531102678"/>
        <w:bookmarkStart w:id="11555" w:name="_Toc531358917"/>
        <w:bookmarkStart w:id="11556" w:name="_Toc531359898"/>
        <w:bookmarkStart w:id="11557" w:name="_Toc531380740"/>
        <w:bookmarkEnd w:id="11549"/>
        <w:bookmarkEnd w:id="11550"/>
        <w:bookmarkEnd w:id="11551"/>
        <w:bookmarkEnd w:id="11552"/>
        <w:bookmarkEnd w:id="11553"/>
        <w:bookmarkEnd w:id="11554"/>
        <w:bookmarkEnd w:id="11555"/>
        <w:bookmarkEnd w:id="11556"/>
        <w:bookmarkEnd w:id="11557"/>
      </w:del>
    </w:p>
    <w:p w14:paraId="7CBD1CF7" w14:textId="5E1015FA" w:rsidR="003547FD" w:rsidRPr="00920004" w:rsidDel="00382451" w:rsidRDefault="003547FD" w:rsidP="00BD0851">
      <w:pPr>
        <w:spacing w:before="240" w:line="0" w:lineRule="atLeast"/>
        <w:ind w:left="720"/>
        <w:rPr>
          <w:del w:id="11558" w:author="phuong vu" w:date="2018-11-22T13:49:00Z"/>
          <w:rPrChange w:id="11559" w:author="phuong vu" w:date="2018-11-30T22:36:00Z">
            <w:rPr>
              <w:del w:id="11560" w:author="phuong vu" w:date="2018-11-22T13:49:00Z"/>
              <w:lang w:val="en-US"/>
            </w:rPr>
          </w:rPrChange>
        </w:rPr>
        <w:pPrChange w:id="11561" w:author="phuong vu" w:date="2018-11-30T14:16:00Z">
          <w:pPr>
            <w:ind w:left="720"/>
          </w:pPr>
        </w:pPrChange>
      </w:pPr>
      <w:del w:id="11562" w:author="phuong vu" w:date="2018-11-22T13:49:00Z">
        <w:r w:rsidRPr="00920004" w:rsidDel="00382451">
          <w:rPr>
            <w:rPrChange w:id="11563" w:author="phuong vu" w:date="2018-11-30T22:36:00Z">
              <w:rPr>
                <w:lang w:val="en-US"/>
              </w:rPr>
            </w:rPrChange>
          </w:rPr>
          <w:tab/>
          <w:delText xml:space="preserve">+ </w:delText>
        </w:r>
        <w:r w:rsidRPr="00920004" w:rsidDel="00382451">
          <w:rPr>
            <w:rPrChange w:id="11564" w:author="phuong vu" w:date="2018-11-30T22:36:00Z">
              <w:rPr>
                <w:i/>
                <w:lang w:val="en-US"/>
              </w:rPr>
            </w:rPrChange>
          </w:rPr>
          <w:delText xml:space="preserve">Nhân viên xử lí đơn hàng: </w:delText>
        </w:r>
        <w:r w:rsidRPr="00920004" w:rsidDel="00382451">
          <w:rPr>
            <w:rPrChange w:id="11565" w:author="phuong vu" w:date="2018-11-30T22:36:00Z">
              <w:rPr>
                <w:lang w:val="en-US"/>
              </w:rPr>
            </w:rPrChange>
          </w:rPr>
          <w:delText xml:space="preserve">Là người có nhiệm vụ cập nhật trạng thái đơn hàng khi bắt đầu xử lí đơn hàng cũng như sau khi hoàn tất đơn </w:delText>
        </w:r>
        <w:r w:rsidR="00540AD2" w:rsidRPr="00920004" w:rsidDel="00382451">
          <w:rPr>
            <w:rPrChange w:id="11566" w:author="phuong vu" w:date="2018-11-30T22:36:00Z">
              <w:rPr>
                <w:lang w:val="en-US"/>
              </w:rPr>
            </w:rPrChange>
          </w:rPr>
          <w:delText>hàng với mã là STAFF_02</w:delText>
        </w:r>
        <w:r w:rsidRPr="00920004" w:rsidDel="00382451">
          <w:rPr>
            <w:rPrChange w:id="11567" w:author="phuong vu" w:date="2018-11-30T22:36:00Z">
              <w:rPr>
                <w:lang w:val="en-US"/>
              </w:rPr>
            </w:rPrChange>
          </w:rPr>
          <w:delText>.</w:delText>
        </w:r>
        <w:bookmarkStart w:id="11568" w:name="_Toc530658380"/>
        <w:bookmarkStart w:id="11569" w:name="_Toc530662104"/>
        <w:bookmarkStart w:id="11570" w:name="_Toc530662571"/>
        <w:bookmarkStart w:id="11571" w:name="_Toc531009496"/>
        <w:bookmarkStart w:id="11572" w:name="_Toc531101731"/>
        <w:bookmarkStart w:id="11573" w:name="_Toc531102679"/>
        <w:bookmarkStart w:id="11574" w:name="_Toc531358918"/>
        <w:bookmarkStart w:id="11575" w:name="_Toc531359899"/>
        <w:bookmarkStart w:id="11576" w:name="_Toc531380741"/>
        <w:bookmarkEnd w:id="11568"/>
        <w:bookmarkEnd w:id="11569"/>
        <w:bookmarkEnd w:id="11570"/>
        <w:bookmarkEnd w:id="11571"/>
        <w:bookmarkEnd w:id="11572"/>
        <w:bookmarkEnd w:id="11573"/>
        <w:bookmarkEnd w:id="11574"/>
        <w:bookmarkEnd w:id="11575"/>
        <w:bookmarkEnd w:id="11576"/>
      </w:del>
    </w:p>
    <w:p w14:paraId="625BA7AF" w14:textId="3FBB8322" w:rsidR="003547FD" w:rsidRPr="00920004" w:rsidDel="00382451" w:rsidRDefault="003547FD" w:rsidP="00BD0851">
      <w:pPr>
        <w:spacing w:before="240" w:line="0" w:lineRule="atLeast"/>
        <w:ind w:left="720"/>
        <w:rPr>
          <w:del w:id="11577" w:author="phuong vu" w:date="2018-11-22T13:49:00Z"/>
          <w:rPrChange w:id="11578" w:author="phuong vu" w:date="2018-11-30T22:36:00Z">
            <w:rPr>
              <w:del w:id="11579" w:author="phuong vu" w:date="2018-11-22T13:49:00Z"/>
              <w:lang w:val="en-US"/>
            </w:rPr>
          </w:rPrChange>
        </w:rPr>
        <w:pPrChange w:id="11580" w:author="phuong vu" w:date="2018-11-30T14:16:00Z">
          <w:pPr>
            <w:ind w:left="720"/>
          </w:pPr>
        </w:pPrChange>
      </w:pPr>
      <w:del w:id="11581" w:author="phuong vu" w:date="2018-11-22T13:49:00Z">
        <w:r w:rsidRPr="00920004" w:rsidDel="00382451">
          <w:rPr>
            <w:rPrChange w:id="11582" w:author="phuong vu" w:date="2018-11-30T22:36:00Z">
              <w:rPr>
                <w:lang w:val="en-US"/>
              </w:rPr>
            </w:rPrChange>
          </w:rPr>
          <w:tab/>
          <w:delText xml:space="preserve">+ </w:delText>
        </w:r>
        <w:r w:rsidRPr="00920004" w:rsidDel="00382451">
          <w:rPr>
            <w:rPrChange w:id="11583" w:author="phuong vu" w:date="2018-11-30T22:36:00Z">
              <w:rPr>
                <w:i/>
                <w:lang w:val="en-US"/>
              </w:rPr>
            </w:rPrChange>
          </w:rPr>
          <w:delText xml:space="preserve">Nhân viên </w:delText>
        </w:r>
        <w:r w:rsidR="00132D92" w:rsidRPr="00920004" w:rsidDel="00382451">
          <w:rPr>
            <w:rPrChange w:id="11584" w:author="phuong vu" w:date="2018-11-30T22:36:00Z">
              <w:rPr>
                <w:i/>
                <w:lang w:val="en-US"/>
              </w:rPr>
            </w:rPrChange>
          </w:rPr>
          <w:delText>nhận</w:delText>
        </w:r>
        <w:r w:rsidRPr="00920004" w:rsidDel="00382451">
          <w:rPr>
            <w:rPrChange w:id="11585" w:author="phuong vu" w:date="2018-11-30T22:36:00Z">
              <w:rPr>
                <w:i/>
                <w:lang w:val="en-US"/>
              </w:rPr>
            </w:rPrChange>
          </w:rPr>
          <w:delText xml:space="preserve"> và trả quần áo:</w:delText>
        </w:r>
        <w:r w:rsidR="00132D92" w:rsidRPr="00920004" w:rsidDel="00382451">
          <w:rPr>
            <w:rPrChange w:id="11586" w:author="phuong vu" w:date="2018-11-30T22:36:00Z">
              <w:rPr>
                <w:lang w:val="en-US"/>
              </w:rPr>
            </w:rPrChange>
          </w:rPr>
          <w:delText xml:space="preserve"> Là người có nhiệm vụ cập nhật là thông tin quần áo đã nhận (bao gồm số lượng, thời gian nhận và ngày nhận, …) và cập nhật trạng thái đơn hàng đã nhận cũng như giao trả quần áo cho khách </w:delText>
        </w:r>
        <w:r w:rsidR="00540AD2" w:rsidRPr="00920004" w:rsidDel="00382451">
          <w:rPr>
            <w:rPrChange w:id="11587" w:author="phuong vu" w:date="2018-11-30T22:36:00Z">
              <w:rPr>
                <w:lang w:val="en-US"/>
              </w:rPr>
            </w:rPrChange>
          </w:rPr>
          <w:delText>hang với mã là STAFF_03</w:delText>
        </w:r>
        <w:r w:rsidR="00132D92" w:rsidRPr="00920004" w:rsidDel="00382451">
          <w:rPr>
            <w:rPrChange w:id="11588" w:author="phuong vu" w:date="2018-11-30T22:36:00Z">
              <w:rPr>
                <w:lang w:val="en-US"/>
              </w:rPr>
            </w:rPrChange>
          </w:rPr>
          <w:delText>.</w:delText>
        </w:r>
        <w:bookmarkStart w:id="11589" w:name="_Toc530658381"/>
        <w:bookmarkStart w:id="11590" w:name="_Toc530662105"/>
        <w:bookmarkStart w:id="11591" w:name="_Toc530662572"/>
        <w:bookmarkStart w:id="11592" w:name="_Toc531009497"/>
        <w:bookmarkStart w:id="11593" w:name="_Toc531101732"/>
        <w:bookmarkStart w:id="11594" w:name="_Toc531102680"/>
        <w:bookmarkStart w:id="11595" w:name="_Toc531358919"/>
        <w:bookmarkStart w:id="11596" w:name="_Toc531359900"/>
        <w:bookmarkStart w:id="11597" w:name="_Toc531380742"/>
        <w:bookmarkEnd w:id="11589"/>
        <w:bookmarkEnd w:id="11590"/>
        <w:bookmarkEnd w:id="11591"/>
        <w:bookmarkEnd w:id="11592"/>
        <w:bookmarkEnd w:id="11593"/>
        <w:bookmarkEnd w:id="11594"/>
        <w:bookmarkEnd w:id="11595"/>
        <w:bookmarkEnd w:id="11596"/>
        <w:bookmarkEnd w:id="11597"/>
      </w:del>
    </w:p>
    <w:p w14:paraId="1567962B" w14:textId="5552D753" w:rsidR="00132D92" w:rsidRPr="00920004" w:rsidDel="00382451" w:rsidRDefault="00132D92" w:rsidP="00BD0851">
      <w:pPr>
        <w:spacing w:before="240" w:line="0" w:lineRule="atLeast"/>
        <w:ind w:firstLine="720"/>
        <w:rPr>
          <w:del w:id="11598" w:author="phuong vu" w:date="2018-11-22T13:49:00Z"/>
          <w:rPrChange w:id="11599" w:author="phuong vu" w:date="2018-11-30T22:36:00Z">
            <w:rPr>
              <w:del w:id="11600" w:author="phuong vu" w:date="2018-11-22T13:49:00Z"/>
              <w:lang w:val="en-US"/>
            </w:rPr>
          </w:rPrChange>
        </w:rPr>
        <w:pPrChange w:id="11601" w:author="phuong vu" w:date="2018-11-30T14:16:00Z">
          <w:pPr/>
        </w:pPrChange>
      </w:pPr>
      <w:del w:id="11602" w:author="phuong vu" w:date="2018-11-22T13:49:00Z">
        <w:r w:rsidRPr="00920004" w:rsidDel="00382451">
          <w:rPr>
            <w:rPrChange w:id="11603" w:author="phuong vu" w:date="2018-11-30T22:36:00Z">
              <w:rPr>
                <w:lang w:val="en-US"/>
              </w:rPr>
            </w:rPrChange>
          </w:rPr>
          <w:delText>-</w:delText>
        </w:r>
        <w:r w:rsidRPr="00920004" w:rsidDel="00382451">
          <w:rPr>
            <w:rPrChange w:id="11604" w:author="phuong vu" w:date="2018-11-30T22:36:00Z">
              <w:rPr>
                <w:i/>
                <w:lang w:val="en-US"/>
              </w:rPr>
            </w:rPrChange>
          </w:rPr>
          <w:delText xml:space="preserve"> Khách hàng: </w:delText>
        </w:r>
        <w:r w:rsidRPr="00920004" w:rsidDel="00382451">
          <w:rPr>
            <w:rPrChange w:id="11605" w:author="phuong vu" w:date="2018-11-30T22:36:00Z">
              <w:rPr>
                <w:lang w:val="en-US"/>
              </w:rPr>
            </w:rPrChange>
          </w:rPr>
          <w:delText xml:space="preserve">Là người dùng có thể đặt đơn hàng từ ứng dụng điện thoại hoặc trực tiếp từ cửa hàng. </w:delText>
        </w:r>
        <w:bookmarkStart w:id="11606" w:name="_Toc530658382"/>
        <w:bookmarkStart w:id="11607" w:name="_Toc530662106"/>
        <w:bookmarkStart w:id="11608" w:name="_Toc530662573"/>
        <w:bookmarkStart w:id="11609" w:name="_Toc531009498"/>
        <w:bookmarkStart w:id="11610" w:name="_Toc531101733"/>
        <w:bookmarkStart w:id="11611" w:name="_Toc531102681"/>
        <w:bookmarkStart w:id="11612" w:name="_Toc531358920"/>
        <w:bookmarkStart w:id="11613" w:name="_Toc531359901"/>
        <w:bookmarkStart w:id="11614" w:name="_Toc531380743"/>
        <w:bookmarkEnd w:id="11606"/>
        <w:bookmarkEnd w:id="11607"/>
        <w:bookmarkEnd w:id="11608"/>
        <w:bookmarkEnd w:id="11609"/>
        <w:bookmarkEnd w:id="11610"/>
        <w:bookmarkEnd w:id="11611"/>
        <w:bookmarkEnd w:id="11612"/>
        <w:bookmarkEnd w:id="11613"/>
        <w:bookmarkEnd w:id="11614"/>
      </w:del>
    </w:p>
    <w:p w14:paraId="3A44DAA6" w14:textId="2714156F" w:rsidR="00EC1917" w:rsidRPr="00920004" w:rsidDel="00382451" w:rsidRDefault="00EC1917" w:rsidP="00BD0851">
      <w:pPr>
        <w:pStyle w:val="Heading3"/>
        <w:spacing w:line="0" w:lineRule="atLeast"/>
        <w:rPr>
          <w:moveFrom w:id="11615" w:author="phuong vu" w:date="2018-11-22T13:49:00Z"/>
          <w:lang w:val="vi-VN"/>
          <w:rPrChange w:id="11616" w:author="phuong vu" w:date="2018-11-30T22:36:00Z">
            <w:rPr>
              <w:moveFrom w:id="11617" w:author="phuong vu" w:date="2018-11-22T13:49:00Z"/>
            </w:rPr>
          </w:rPrChange>
        </w:rPr>
        <w:pPrChange w:id="11618" w:author="phuong vu" w:date="2018-11-30T14:16:00Z">
          <w:pPr>
            <w:pStyle w:val="Heading3"/>
          </w:pPr>
        </w:pPrChange>
      </w:pPr>
      <w:moveFromRangeStart w:id="11619" w:author="phuong vu" w:date="2018-11-22T13:49:00Z" w:name="move530657915"/>
      <w:moveFrom w:id="11620" w:author="phuong vu" w:date="2018-11-22T13:49:00Z">
        <w:r w:rsidRPr="00920004" w:rsidDel="00382451">
          <w:rPr>
            <w:lang w:val="vi-VN"/>
            <w:rPrChange w:id="11621" w:author="phuong vu" w:date="2018-11-30T22:36:00Z">
              <w:rPr/>
            </w:rPrChange>
          </w:rPr>
          <w:t>Môi trường vận hành</w:t>
        </w:r>
        <w:bookmarkStart w:id="11622" w:name="_Toc530658383"/>
        <w:bookmarkStart w:id="11623" w:name="_Toc530662107"/>
        <w:bookmarkStart w:id="11624" w:name="_Toc530662574"/>
        <w:bookmarkStart w:id="11625" w:name="_Toc531009499"/>
        <w:bookmarkStart w:id="11626" w:name="_Toc531101734"/>
        <w:bookmarkStart w:id="11627" w:name="_Toc531102682"/>
        <w:bookmarkStart w:id="11628" w:name="_Toc531358921"/>
        <w:bookmarkStart w:id="11629" w:name="_Toc531359902"/>
        <w:bookmarkStart w:id="11630" w:name="_Toc531380744"/>
        <w:bookmarkEnd w:id="11622"/>
        <w:bookmarkEnd w:id="11623"/>
        <w:bookmarkEnd w:id="11624"/>
        <w:bookmarkEnd w:id="11625"/>
        <w:bookmarkEnd w:id="11626"/>
        <w:bookmarkEnd w:id="11627"/>
        <w:bookmarkEnd w:id="11628"/>
        <w:bookmarkEnd w:id="11629"/>
        <w:bookmarkEnd w:id="11630"/>
      </w:moveFrom>
    </w:p>
    <w:p w14:paraId="408A9B10" w14:textId="2F577A67" w:rsidR="00132D92" w:rsidRPr="00920004" w:rsidDel="00382451" w:rsidRDefault="00132D92" w:rsidP="00BD0851">
      <w:pPr>
        <w:spacing w:before="240" w:line="0" w:lineRule="atLeast"/>
        <w:rPr>
          <w:moveFrom w:id="11631" w:author="phuong vu" w:date="2018-11-22T13:49:00Z"/>
          <w:rPrChange w:id="11632" w:author="phuong vu" w:date="2018-11-30T22:36:00Z">
            <w:rPr>
              <w:moveFrom w:id="11633" w:author="phuong vu" w:date="2018-11-22T13:49:00Z"/>
            </w:rPr>
          </w:rPrChange>
        </w:rPr>
        <w:pPrChange w:id="11634" w:author="phuong vu" w:date="2018-11-30T14:16:00Z">
          <w:pPr/>
        </w:pPrChange>
      </w:pPr>
      <w:moveFrom w:id="11635" w:author="phuong vu" w:date="2018-11-22T13:49:00Z">
        <w:r w:rsidRPr="00920004" w:rsidDel="00382451">
          <w:rPr>
            <w:rPrChange w:id="11636" w:author="phuong vu" w:date="2018-11-30T22:36:00Z">
              <w:rPr>
                <w:lang w:val="en-US"/>
              </w:rPr>
            </w:rPrChange>
          </w:rPr>
          <w:tab/>
          <w:t>Đối với ứng dụng đặt đơn hàng chỉ hỗ trợ trên nền tảng Android với phiên bản từ 5.0 trở lên</w:t>
        </w:r>
        <w:r w:rsidR="00083440" w:rsidRPr="00920004" w:rsidDel="00382451">
          <w:rPr>
            <w:rPrChange w:id="11637" w:author="phuong vu" w:date="2018-11-30T22:36:00Z">
              <w:rPr>
                <w:lang w:val="en-US"/>
              </w:rPr>
            </w:rPrChange>
          </w:rPr>
          <w:t xml:space="preserve">, được sử dụng bởi người dùng là </w:t>
        </w:r>
        <w:r w:rsidR="00083440" w:rsidRPr="00920004" w:rsidDel="00382451">
          <w:rPr>
            <w:rPrChange w:id="11638" w:author="phuong vu" w:date="2018-11-30T22:36:00Z">
              <w:rPr>
                <w:i/>
                <w:lang w:val="en-US"/>
              </w:rPr>
            </w:rPrChange>
          </w:rPr>
          <w:t>Khách hàng.</w:t>
        </w:r>
        <w:bookmarkStart w:id="11639" w:name="_Toc530658384"/>
        <w:bookmarkStart w:id="11640" w:name="_Toc530662108"/>
        <w:bookmarkStart w:id="11641" w:name="_Toc530662575"/>
        <w:bookmarkStart w:id="11642" w:name="_Toc531009500"/>
        <w:bookmarkStart w:id="11643" w:name="_Toc531101735"/>
        <w:bookmarkStart w:id="11644" w:name="_Toc531102683"/>
        <w:bookmarkStart w:id="11645" w:name="_Toc531358922"/>
        <w:bookmarkStart w:id="11646" w:name="_Toc531359903"/>
        <w:bookmarkStart w:id="11647" w:name="_Toc531380745"/>
        <w:bookmarkEnd w:id="11639"/>
        <w:bookmarkEnd w:id="11640"/>
        <w:bookmarkEnd w:id="11641"/>
        <w:bookmarkEnd w:id="11642"/>
        <w:bookmarkEnd w:id="11643"/>
        <w:bookmarkEnd w:id="11644"/>
        <w:bookmarkEnd w:id="11645"/>
        <w:bookmarkEnd w:id="11646"/>
        <w:bookmarkEnd w:id="11647"/>
      </w:moveFrom>
    </w:p>
    <w:p w14:paraId="1D780579" w14:textId="038A1F7A" w:rsidR="00132D92" w:rsidRPr="00920004" w:rsidDel="00382451" w:rsidRDefault="00132D92" w:rsidP="00BD0851">
      <w:pPr>
        <w:spacing w:before="240" w:line="0" w:lineRule="atLeast"/>
        <w:rPr>
          <w:moveFrom w:id="11648" w:author="phuong vu" w:date="2018-11-22T13:49:00Z"/>
          <w:rPrChange w:id="11649" w:author="phuong vu" w:date="2018-11-30T22:36:00Z">
            <w:rPr>
              <w:moveFrom w:id="11650" w:author="phuong vu" w:date="2018-11-22T13:49:00Z"/>
              <w:lang w:val="en-US"/>
            </w:rPr>
          </w:rPrChange>
        </w:rPr>
        <w:pPrChange w:id="11651" w:author="phuong vu" w:date="2018-11-30T14:16:00Z">
          <w:pPr/>
        </w:pPrChange>
      </w:pPr>
      <w:moveFrom w:id="11652" w:author="phuong vu" w:date="2018-11-22T13:49:00Z">
        <w:r w:rsidRPr="00920004" w:rsidDel="00382451">
          <w:rPr>
            <w:rPrChange w:id="11653" w:author="phuong vu" w:date="2018-11-30T22:36:00Z">
              <w:rPr>
                <w:lang w:val="en-US"/>
              </w:rPr>
            </w:rPrChange>
          </w:rPr>
          <w:tab/>
          <w:t xml:space="preserve">Đối với trang web quản lí dành cho người dùng là </w:t>
        </w:r>
        <w:r w:rsidRPr="00920004" w:rsidDel="00382451">
          <w:rPr>
            <w:rPrChange w:id="11654" w:author="phuong vu" w:date="2018-11-30T22:36:00Z">
              <w:rPr>
                <w:i/>
                <w:lang w:val="en-US"/>
              </w:rPr>
            </w:rPrChange>
          </w:rPr>
          <w:t xml:space="preserve">Nhân viên cửa hàng </w:t>
        </w:r>
        <w:r w:rsidR="00083440" w:rsidRPr="00920004" w:rsidDel="00382451">
          <w:rPr>
            <w:rPrChange w:id="11655" w:author="phuong vu" w:date="2018-11-30T22:36:00Z">
              <w:rPr>
                <w:lang w:val="en-US"/>
              </w:rPr>
            </w:rPrChange>
          </w:rPr>
          <w:t>sử dụng trên nền tảng web hỗ trợ truy cập thông qua các trình duyệt phổ biến hiện nay (Chrome, MS EDGE, …), do trang web được sử dụng hiển thị các thông tin chủ yếu bằng bảng dữ liệu nên việc truy cập thông qua điện thoại không được tối ưu tốt. Bên cạnh đó, yêu cầu trình duyệt phải được bật JavaScript.</w:t>
        </w:r>
        <w:bookmarkStart w:id="11656" w:name="_Toc530658385"/>
        <w:bookmarkStart w:id="11657" w:name="_Toc530662109"/>
        <w:bookmarkStart w:id="11658" w:name="_Toc530662576"/>
        <w:bookmarkStart w:id="11659" w:name="_Toc531009501"/>
        <w:bookmarkStart w:id="11660" w:name="_Toc531101736"/>
        <w:bookmarkStart w:id="11661" w:name="_Toc531102684"/>
        <w:bookmarkStart w:id="11662" w:name="_Toc531358923"/>
        <w:bookmarkStart w:id="11663" w:name="_Toc531359904"/>
        <w:bookmarkStart w:id="11664" w:name="_Toc531380746"/>
        <w:bookmarkEnd w:id="11656"/>
        <w:bookmarkEnd w:id="11657"/>
        <w:bookmarkEnd w:id="11658"/>
        <w:bookmarkEnd w:id="11659"/>
        <w:bookmarkEnd w:id="11660"/>
        <w:bookmarkEnd w:id="11661"/>
        <w:bookmarkEnd w:id="11662"/>
        <w:bookmarkEnd w:id="11663"/>
        <w:bookmarkEnd w:id="11664"/>
      </w:moveFrom>
    </w:p>
    <w:p w14:paraId="39929B01" w14:textId="18458D4C" w:rsidR="00083440" w:rsidRPr="00920004" w:rsidDel="00382451" w:rsidRDefault="00083440" w:rsidP="00BD0851">
      <w:pPr>
        <w:spacing w:before="240" w:line="0" w:lineRule="atLeast"/>
        <w:rPr>
          <w:moveFrom w:id="11665" w:author="phuong vu" w:date="2018-11-22T13:49:00Z"/>
          <w:rPrChange w:id="11666" w:author="phuong vu" w:date="2018-11-30T22:36:00Z">
            <w:rPr>
              <w:moveFrom w:id="11667" w:author="phuong vu" w:date="2018-11-22T13:49:00Z"/>
              <w:lang w:val="en-US"/>
            </w:rPr>
          </w:rPrChange>
        </w:rPr>
        <w:pPrChange w:id="11668" w:author="phuong vu" w:date="2018-11-30T14:16:00Z">
          <w:pPr/>
        </w:pPrChange>
      </w:pPr>
      <w:moveFrom w:id="11669" w:author="phuong vu" w:date="2018-11-22T13:49:00Z">
        <w:r w:rsidRPr="00920004" w:rsidDel="00382451">
          <w:rPr>
            <w:rPrChange w:id="11670" w:author="phuong vu" w:date="2018-11-30T22:36:00Z">
              <w:rPr>
                <w:lang w:val="en-US"/>
              </w:rPr>
            </w:rPrChange>
          </w:rPr>
          <w:tab/>
          <w:t>Server API được viết bằng ngôn ngữ NodeJS và cơ sở dữ liệu là Postgres nên dễ dàng triển khai trên nhiều nền tảng khác nhau. Hiện tại, server được chạy toàn bộ dưới máy tính cá nhân.</w:t>
        </w:r>
        <w:bookmarkStart w:id="11671" w:name="_Toc530658386"/>
        <w:bookmarkStart w:id="11672" w:name="_Toc530662110"/>
        <w:bookmarkStart w:id="11673" w:name="_Toc530662577"/>
        <w:bookmarkStart w:id="11674" w:name="_Toc531009502"/>
        <w:bookmarkStart w:id="11675" w:name="_Toc531101737"/>
        <w:bookmarkStart w:id="11676" w:name="_Toc531102685"/>
        <w:bookmarkStart w:id="11677" w:name="_Toc531358924"/>
        <w:bookmarkStart w:id="11678" w:name="_Toc531359905"/>
        <w:bookmarkStart w:id="11679" w:name="_Toc531380747"/>
        <w:bookmarkEnd w:id="11671"/>
        <w:bookmarkEnd w:id="11672"/>
        <w:bookmarkEnd w:id="11673"/>
        <w:bookmarkEnd w:id="11674"/>
        <w:bookmarkEnd w:id="11675"/>
        <w:bookmarkEnd w:id="11676"/>
        <w:bookmarkEnd w:id="11677"/>
        <w:bookmarkEnd w:id="11678"/>
        <w:bookmarkEnd w:id="11679"/>
      </w:moveFrom>
    </w:p>
    <w:p w14:paraId="3E42A9E3" w14:textId="3F4A4D17" w:rsidR="00083440" w:rsidRPr="00920004" w:rsidDel="00382451" w:rsidRDefault="00083440" w:rsidP="00BD0851">
      <w:pPr>
        <w:spacing w:before="240" w:line="0" w:lineRule="atLeast"/>
        <w:rPr>
          <w:moveFrom w:id="11680" w:author="phuong vu" w:date="2018-11-22T13:49:00Z"/>
          <w:rPrChange w:id="11681" w:author="phuong vu" w:date="2018-11-30T22:36:00Z">
            <w:rPr>
              <w:moveFrom w:id="11682" w:author="phuong vu" w:date="2018-11-22T13:49:00Z"/>
              <w:lang w:val="en-US"/>
            </w:rPr>
          </w:rPrChange>
        </w:rPr>
        <w:pPrChange w:id="11683" w:author="phuong vu" w:date="2018-11-30T14:16:00Z">
          <w:pPr/>
        </w:pPrChange>
      </w:pPr>
      <w:bookmarkStart w:id="11684" w:name="_Toc530658387"/>
      <w:bookmarkStart w:id="11685" w:name="_Toc530662111"/>
      <w:bookmarkStart w:id="11686" w:name="_Toc530662578"/>
      <w:bookmarkStart w:id="11687" w:name="_Toc531009503"/>
      <w:bookmarkStart w:id="11688" w:name="_Toc531101738"/>
      <w:bookmarkStart w:id="11689" w:name="_Toc531102686"/>
      <w:bookmarkStart w:id="11690" w:name="_Toc531358925"/>
      <w:bookmarkStart w:id="11691" w:name="_Toc531359906"/>
      <w:bookmarkStart w:id="11692" w:name="_Toc531380748"/>
      <w:bookmarkEnd w:id="11684"/>
      <w:bookmarkEnd w:id="11685"/>
      <w:bookmarkEnd w:id="11686"/>
      <w:bookmarkEnd w:id="11687"/>
      <w:bookmarkEnd w:id="11688"/>
      <w:bookmarkEnd w:id="11689"/>
      <w:bookmarkEnd w:id="11690"/>
      <w:bookmarkEnd w:id="11691"/>
      <w:bookmarkEnd w:id="11692"/>
    </w:p>
    <w:moveFromRangeEnd w:id="11619"/>
    <w:p w14:paraId="51EABEB8" w14:textId="1B59AE4F" w:rsidR="00C557CE" w:rsidRPr="00920004" w:rsidDel="00C774DC" w:rsidRDefault="00C557CE" w:rsidP="00BD0851">
      <w:pPr>
        <w:pStyle w:val="Heading2"/>
        <w:spacing w:before="240" w:line="0" w:lineRule="atLeast"/>
        <w:rPr>
          <w:del w:id="11693" w:author="phuong vu" w:date="2018-11-22T13:51:00Z"/>
          <w:rFonts w:cstheme="majorHAnsi"/>
          <w:rPrChange w:id="11694" w:author="phuong vu" w:date="2018-11-30T22:36:00Z">
            <w:rPr>
              <w:del w:id="11695" w:author="phuong vu" w:date="2018-11-22T13:51:00Z"/>
              <w:lang w:val="en-US"/>
            </w:rPr>
          </w:rPrChange>
        </w:rPr>
        <w:pPrChange w:id="11696" w:author="phuong vu" w:date="2018-11-30T14:16:00Z">
          <w:pPr>
            <w:pStyle w:val="Heading2"/>
          </w:pPr>
        </w:pPrChange>
      </w:pPr>
      <w:del w:id="11697" w:author="phuong vu" w:date="2018-11-22T13:51:00Z">
        <w:r w:rsidRPr="00920004" w:rsidDel="00C774DC">
          <w:rPr>
            <w:rFonts w:cstheme="majorHAnsi"/>
            <w:rPrChange w:id="11698" w:author="phuong vu" w:date="2018-11-30T22:36:00Z">
              <w:rPr>
                <w:lang w:val="en-US"/>
              </w:rPr>
            </w:rPrChange>
          </w:rPr>
          <w:delText>Đặc tả yêu cầu</w:delText>
        </w:r>
        <w:bookmarkStart w:id="11699" w:name="_Toc530658388"/>
        <w:bookmarkStart w:id="11700" w:name="_Toc530662112"/>
        <w:bookmarkStart w:id="11701" w:name="_Toc530662579"/>
        <w:bookmarkStart w:id="11702" w:name="_Toc531009504"/>
        <w:bookmarkStart w:id="11703" w:name="_Toc531101739"/>
        <w:bookmarkStart w:id="11704" w:name="_Toc531102687"/>
        <w:bookmarkStart w:id="11705" w:name="_Toc531358926"/>
        <w:bookmarkStart w:id="11706" w:name="_Toc531359907"/>
        <w:bookmarkStart w:id="11707" w:name="_Toc531380749"/>
        <w:bookmarkEnd w:id="11699"/>
        <w:bookmarkEnd w:id="11700"/>
        <w:bookmarkEnd w:id="11701"/>
        <w:bookmarkEnd w:id="11702"/>
        <w:bookmarkEnd w:id="11703"/>
        <w:bookmarkEnd w:id="11704"/>
        <w:bookmarkEnd w:id="11705"/>
        <w:bookmarkEnd w:id="11706"/>
        <w:bookmarkEnd w:id="11707"/>
      </w:del>
    </w:p>
    <w:p w14:paraId="02888FC4" w14:textId="4EDDF8F4" w:rsidR="00EC1917" w:rsidRPr="00920004" w:rsidDel="00C774DC" w:rsidRDefault="00EC1917" w:rsidP="00BD0851">
      <w:pPr>
        <w:pStyle w:val="Heading3"/>
        <w:spacing w:line="0" w:lineRule="atLeast"/>
        <w:rPr>
          <w:del w:id="11708" w:author="phuong vu" w:date="2018-11-22T13:51:00Z"/>
          <w:lang w:val="vi-VN"/>
          <w:rPrChange w:id="11709" w:author="phuong vu" w:date="2018-11-30T22:36:00Z">
            <w:rPr>
              <w:del w:id="11710" w:author="phuong vu" w:date="2018-11-22T13:51:00Z"/>
            </w:rPr>
          </w:rPrChange>
        </w:rPr>
        <w:pPrChange w:id="11711" w:author="phuong vu" w:date="2018-11-30T14:16:00Z">
          <w:pPr>
            <w:pStyle w:val="Heading3"/>
          </w:pPr>
        </w:pPrChange>
      </w:pPr>
      <w:del w:id="11712" w:author="phuong vu" w:date="2018-11-22T13:51:00Z">
        <w:r w:rsidRPr="00920004" w:rsidDel="00C774DC">
          <w:rPr>
            <w:lang w:val="vi-VN"/>
            <w:rPrChange w:id="11713" w:author="phuong vu" w:date="2018-11-30T22:36:00Z">
              <w:rPr/>
            </w:rPrChange>
          </w:rPr>
          <w:delText>Yêu cầu chức năng</w:delText>
        </w:r>
        <w:bookmarkStart w:id="11714" w:name="_Toc530658389"/>
        <w:bookmarkStart w:id="11715" w:name="_Toc530662113"/>
        <w:bookmarkStart w:id="11716" w:name="_Toc530662580"/>
        <w:bookmarkStart w:id="11717" w:name="_Toc531009505"/>
        <w:bookmarkStart w:id="11718" w:name="_Toc531101740"/>
        <w:bookmarkStart w:id="11719" w:name="_Toc531102688"/>
        <w:bookmarkStart w:id="11720" w:name="_Toc531358927"/>
        <w:bookmarkStart w:id="11721" w:name="_Toc531359908"/>
        <w:bookmarkStart w:id="11722" w:name="_Toc531380750"/>
        <w:bookmarkEnd w:id="11714"/>
        <w:bookmarkEnd w:id="11715"/>
        <w:bookmarkEnd w:id="11716"/>
        <w:bookmarkEnd w:id="11717"/>
        <w:bookmarkEnd w:id="11718"/>
        <w:bookmarkEnd w:id="11719"/>
        <w:bookmarkEnd w:id="11720"/>
        <w:bookmarkEnd w:id="11721"/>
        <w:bookmarkEnd w:id="11722"/>
      </w:del>
    </w:p>
    <w:p w14:paraId="4A0331E9" w14:textId="192D406A" w:rsidR="00730F28" w:rsidRPr="00920004" w:rsidDel="00C774DC" w:rsidRDefault="00D43E01" w:rsidP="00BD0851">
      <w:pPr>
        <w:pStyle w:val="Heading4"/>
        <w:spacing w:before="240" w:line="0" w:lineRule="atLeast"/>
        <w:rPr>
          <w:del w:id="11723" w:author="phuong vu" w:date="2018-11-22T13:51:00Z"/>
          <w:rFonts w:cstheme="majorHAnsi"/>
          <w:rPrChange w:id="11724" w:author="phuong vu" w:date="2018-11-30T22:36:00Z">
            <w:rPr>
              <w:del w:id="11725" w:author="phuong vu" w:date="2018-11-22T13:51:00Z"/>
            </w:rPr>
          </w:rPrChange>
        </w:rPr>
        <w:pPrChange w:id="11726" w:author="phuong vu" w:date="2018-11-30T14:16:00Z">
          <w:pPr>
            <w:pStyle w:val="Heading4"/>
          </w:pPr>
        </w:pPrChange>
      </w:pPr>
      <w:del w:id="11727" w:author="phuong vu" w:date="2018-11-22T13:51:00Z">
        <w:r w:rsidRPr="00920004" w:rsidDel="00C774DC">
          <w:rPr>
            <w:rFonts w:cstheme="majorHAnsi"/>
            <w:b w:val="0"/>
            <w:iCs w:val="0"/>
            <w:rPrChange w:id="11728" w:author="phuong vu" w:date="2018-11-30T22:36:00Z">
              <w:rPr>
                <w:rFonts w:cstheme="majorHAnsi"/>
                <w:b w:val="0"/>
                <w:iCs w:val="0"/>
              </w:rPr>
            </w:rPrChange>
          </w:rPr>
          <w:delText>Qu</w:delText>
        </w:r>
        <w:r w:rsidRPr="00920004" w:rsidDel="00C774DC">
          <w:rPr>
            <w:rFonts w:cstheme="majorHAnsi"/>
            <w:rPrChange w:id="11729" w:author="phuong vu" w:date="2018-11-30T22:36:00Z">
              <w:rPr>
                <w:rFonts w:cstheme="majorHAnsi"/>
              </w:rPr>
            </w:rPrChange>
          </w:rPr>
          <w:delText>ả</w:delText>
        </w:r>
        <w:r w:rsidRPr="00920004" w:rsidDel="00C774DC">
          <w:rPr>
            <w:rFonts w:cstheme="majorHAnsi"/>
            <w:rPrChange w:id="11730" w:author="phuong vu" w:date="2018-11-30T22:36:00Z">
              <w:rPr/>
            </w:rPrChange>
          </w:rPr>
          <w:delText>n lí đơn hàng</w:delText>
        </w:r>
        <w:bookmarkStart w:id="11731" w:name="_Toc530658390"/>
        <w:bookmarkStart w:id="11732" w:name="_Toc530662114"/>
        <w:bookmarkStart w:id="11733" w:name="_Toc530662581"/>
        <w:bookmarkStart w:id="11734" w:name="_Toc531009506"/>
        <w:bookmarkStart w:id="11735" w:name="_Toc531101741"/>
        <w:bookmarkStart w:id="11736" w:name="_Toc531102689"/>
        <w:bookmarkStart w:id="11737" w:name="_Toc531358928"/>
        <w:bookmarkStart w:id="11738" w:name="_Toc531359909"/>
        <w:bookmarkStart w:id="11739" w:name="_Toc531380751"/>
        <w:bookmarkEnd w:id="11731"/>
        <w:bookmarkEnd w:id="11732"/>
        <w:bookmarkEnd w:id="11733"/>
        <w:bookmarkEnd w:id="11734"/>
        <w:bookmarkEnd w:id="11735"/>
        <w:bookmarkEnd w:id="11736"/>
        <w:bookmarkEnd w:id="11737"/>
        <w:bookmarkEnd w:id="11738"/>
        <w:bookmarkEnd w:id="11739"/>
      </w:del>
    </w:p>
    <w:tbl>
      <w:tblPr>
        <w:tblStyle w:val="TableGrid"/>
        <w:tblW w:w="0" w:type="auto"/>
        <w:tblLook w:val="04A0" w:firstRow="1" w:lastRow="0" w:firstColumn="1" w:lastColumn="0" w:noHBand="0" w:noVBand="1"/>
      </w:tblPr>
      <w:tblGrid>
        <w:gridCol w:w="2346"/>
        <w:gridCol w:w="6431"/>
      </w:tblGrid>
      <w:tr w:rsidR="005D16EE" w:rsidRPr="00920004" w:rsidDel="00C774DC" w14:paraId="0ED8CB60" w14:textId="10961E1A" w:rsidTr="007C127C">
        <w:trPr>
          <w:del w:id="11740" w:author="phuong vu" w:date="2018-11-22T13:51:00Z"/>
        </w:trPr>
        <w:tc>
          <w:tcPr>
            <w:tcW w:w="2425" w:type="dxa"/>
          </w:tcPr>
          <w:p w14:paraId="2559F5A5" w14:textId="7F28AA42" w:rsidR="00730F28" w:rsidRPr="00920004" w:rsidDel="00C774DC" w:rsidRDefault="00730F28" w:rsidP="00BD0851">
            <w:pPr>
              <w:spacing w:before="240" w:line="0" w:lineRule="atLeast"/>
              <w:rPr>
                <w:del w:id="11741" w:author="phuong vu" w:date="2018-11-22T13:51:00Z"/>
                <w:b/>
                <w:rPrChange w:id="11742" w:author="phuong vu" w:date="2018-11-30T22:36:00Z">
                  <w:rPr>
                    <w:del w:id="11743" w:author="phuong vu" w:date="2018-11-22T13:51:00Z"/>
                    <w:b/>
                  </w:rPr>
                </w:rPrChange>
              </w:rPr>
              <w:pPrChange w:id="11744" w:author="phuong vu" w:date="2018-11-30T14:16:00Z">
                <w:pPr>
                  <w:spacing w:line="276" w:lineRule="auto"/>
                </w:pPr>
              </w:pPrChange>
            </w:pPr>
            <w:del w:id="11745" w:author="phuong vu" w:date="2018-11-22T13:51:00Z">
              <w:r w:rsidRPr="00920004" w:rsidDel="00C774DC">
                <w:rPr>
                  <w:b/>
                  <w:rPrChange w:id="11746" w:author="phuong vu" w:date="2018-11-30T22:36:00Z">
                    <w:rPr>
                      <w:b/>
                    </w:rPr>
                  </w:rPrChange>
                </w:rPr>
                <w:delText>Mã yêu cầu</w:delText>
              </w:r>
              <w:bookmarkStart w:id="11747" w:name="_Toc530658391"/>
              <w:bookmarkStart w:id="11748" w:name="_Toc530662115"/>
              <w:bookmarkStart w:id="11749" w:name="_Toc530662582"/>
              <w:bookmarkStart w:id="11750" w:name="_Toc531009507"/>
              <w:bookmarkStart w:id="11751" w:name="_Toc531101742"/>
              <w:bookmarkStart w:id="11752" w:name="_Toc531102690"/>
              <w:bookmarkStart w:id="11753" w:name="_Toc531358929"/>
              <w:bookmarkStart w:id="11754" w:name="_Toc531359910"/>
              <w:bookmarkStart w:id="11755" w:name="_Toc531380752"/>
              <w:bookmarkEnd w:id="11747"/>
              <w:bookmarkEnd w:id="11748"/>
              <w:bookmarkEnd w:id="11749"/>
              <w:bookmarkEnd w:id="11750"/>
              <w:bookmarkEnd w:id="11751"/>
              <w:bookmarkEnd w:id="11752"/>
              <w:bookmarkEnd w:id="11753"/>
              <w:bookmarkEnd w:id="11754"/>
              <w:bookmarkEnd w:id="11755"/>
            </w:del>
          </w:p>
        </w:tc>
        <w:tc>
          <w:tcPr>
            <w:tcW w:w="6686" w:type="dxa"/>
          </w:tcPr>
          <w:p w14:paraId="0731716B" w14:textId="07422BC7" w:rsidR="00730F28" w:rsidRPr="00920004" w:rsidDel="00C774DC" w:rsidRDefault="00730F28" w:rsidP="00BD0851">
            <w:pPr>
              <w:spacing w:before="240" w:line="0" w:lineRule="atLeast"/>
              <w:rPr>
                <w:del w:id="11756" w:author="phuong vu" w:date="2018-11-22T13:51:00Z"/>
                <w:rPrChange w:id="11757" w:author="phuong vu" w:date="2018-11-30T22:36:00Z">
                  <w:rPr>
                    <w:del w:id="11758" w:author="phuong vu" w:date="2018-11-22T13:51:00Z"/>
                    <w:lang w:val="en-US"/>
                  </w:rPr>
                </w:rPrChange>
              </w:rPr>
              <w:pPrChange w:id="11759" w:author="phuong vu" w:date="2018-11-30T14:16:00Z">
                <w:pPr>
                  <w:spacing w:line="276" w:lineRule="auto"/>
                </w:pPr>
              </w:pPrChange>
            </w:pPr>
            <w:del w:id="11760" w:author="phuong vu" w:date="2018-11-22T13:51:00Z">
              <w:r w:rsidRPr="00920004" w:rsidDel="00C774DC">
                <w:rPr>
                  <w:rPrChange w:id="11761" w:author="phuong vu" w:date="2018-11-30T22:36:00Z">
                    <w:rPr>
                      <w:lang w:val="en-US"/>
                    </w:rPr>
                  </w:rPrChange>
                </w:rPr>
                <w:delText>GU_01</w:delText>
              </w:r>
              <w:bookmarkStart w:id="11762" w:name="_Toc530658392"/>
              <w:bookmarkStart w:id="11763" w:name="_Toc530662116"/>
              <w:bookmarkStart w:id="11764" w:name="_Toc530662583"/>
              <w:bookmarkStart w:id="11765" w:name="_Toc531009508"/>
              <w:bookmarkStart w:id="11766" w:name="_Toc531101743"/>
              <w:bookmarkStart w:id="11767" w:name="_Toc531102691"/>
              <w:bookmarkStart w:id="11768" w:name="_Toc531358930"/>
              <w:bookmarkStart w:id="11769" w:name="_Toc531359911"/>
              <w:bookmarkStart w:id="11770" w:name="_Toc531380753"/>
              <w:bookmarkEnd w:id="11762"/>
              <w:bookmarkEnd w:id="11763"/>
              <w:bookmarkEnd w:id="11764"/>
              <w:bookmarkEnd w:id="11765"/>
              <w:bookmarkEnd w:id="11766"/>
              <w:bookmarkEnd w:id="11767"/>
              <w:bookmarkEnd w:id="11768"/>
              <w:bookmarkEnd w:id="11769"/>
              <w:bookmarkEnd w:id="11770"/>
            </w:del>
          </w:p>
        </w:tc>
        <w:bookmarkStart w:id="11771" w:name="_Toc530658393"/>
        <w:bookmarkStart w:id="11772" w:name="_Toc530662117"/>
        <w:bookmarkStart w:id="11773" w:name="_Toc530662584"/>
        <w:bookmarkStart w:id="11774" w:name="_Toc531009509"/>
        <w:bookmarkStart w:id="11775" w:name="_Toc531101744"/>
        <w:bookmarkStart w:id="11776" w:name="_Toc531102692"/>
        <w:bookmarkStart w:id="11777" w:name="_Toc531358931"/>
        <w:bookmarkStart w:id="11778" w:name="_Toc531359912"/>
        <w:bookmarkStart w:id="11779" w:name="_Toc531380754"/>
        <w:bookmarkEnd w:id="11771"/>
        <w:bookmarkEnd w:id="11772"/>
        <w:bookmarkEnd w:id="11773"/>
        <w:bookmarkEnd w:id="11774"/>
        <w:bookmarkEnd w:id="11775"/>
        <w:bookmarkEnd w:id="11776"/>
        <w:bookmarkEnd w:id="11777"/>
        <w:bookmarkEnd w:id="11778"/>
        <w:bookmarkEnd w:id="11779"/>
      </w:tr>
      <w:tr w:rsidR="005D16EE" w:rsidRPr="00920004" w:rsidDel="00C774DC" w14:paraId="771E27CF" w14:textId="363D6D17" w:rsidTr="007C127C">
        <w:trPr>
          <w:del w:id="11780" w:author="phuong vu" w:date="2018-11-22T13:51:00Z"/>
        </w:trPr>
        <w:tc>
          <w:tcPr>
            <w:tcW w:w="2425" w:type="dxa"/>
          </w:tcPr>
          <w:p w14:paraId="2DFEC983" w14:textId="52B568B6" w:rsidR="00730F28" w:rsidRPr="00920004" w:rsidDel="00C774DC" w:rsidRDefault="00730F28" w:rsidP="00BD0851">
            <w:pPr>
              <w:spacing w:before="240" w:line="0" w:lineRule="atLeast"/>
              <w:rPr>
                <w:del w:id="11781" w:author="phuong vu" w:date="2018-11-22T13:51:00Z"/>
                <w:b/>
                <w:rPrChange w:id="11782" w:author="phuong vu" w:date="2018-11-30T22:36:00Z">
                  <w:rPr>
                    <w:del w:id="11783" w:author="phuong vu" w:date="2018-11-22T13:51:00Z"/>
                    <w:b/>
                  </w:rPr>
                </w:rPrChange>
              </w:rPr>
              <w:pPrChange w:id="11784" w:author="phuong vu" w:date="2018-11-30T14:16:00Z">
                <w:pPr>
                  <w:spacing w:line="276" w:lineRule="auto"/>
                </w:pPr>
              </w:pPrChange>
            </w:pPr>
            <w:del w:id="11785" w:author="phuong vu" w:date="2018-11-22T13:51:00Z">
              <w:r w:rsidRPr="00920004" w:rsidDel="00C774DC">
                <w:rPr>
                  <w:b/>
                  <w:rPrChange w:id="11786" w:author="phuong vu" w:date="2018-11-30T22:36:00Z">
                    <w:rPr>
                      <w:b/>
                    </w:rPr>
                  </w:rPrChange>
                </w:rPr>
                <w:delText>Tên chức năng</w:delText>
              </w:r>
              <w:bookmarkStart w:id="11787" w:name="_Toc530658394"/>
              <w:bookmarkStart w:id="11788" w:name="_Toc530662118"/>
              <w:bookmarkStart w:id="11789" w:name="_Toc530662585"/>
              <w:bookmarkStart w:id="11790" w:name="_Toc531009510"/>
              <w:bookmarkStart w:id="11791" w:name="_Toc531101745"/>
              <w:bookmarkStart w:id="11792" w:name="_Toc531102693"/>
              <w:bookmarkStart w:id="11793" w:name="_Toc531358932"/>
              <w:bookmarkStart w:id="11794" w:name="_Toc531359913"/>
              <w:bookmarkStart w:id="11795" w:name="_Toc531380755"/>
              <w:bookmarkEnd w:id="11787"/>
              <w:bookmarkEnd w:id="11788"/>
              <w:bookmarkEnd w:id="11789"/>
              <w:bookmarkEnd w:id="11790"/>
              <w:bookmarkEnd w:id="11791"/>
              <w:bookmarkEnd w:id="11792"/>
              <w:bookmarkEnd w:id="11793"/>
              <w:bookmarkEnd w:id="11794"/>
              <w:bookmarkEnd w:id="11795"/>
            </w:del>
          </w:p>
        </w:tc>
        <w:tc>
          <w:tcPr>
            <w:tcW w:w="6686" w:type="dxa"/>
          </w:tcPr>
          <w:p w14:paraId="228583CE" w14:textId="7B102A8D" w:rsidR="00730F28" w:rsidRPr="00920004" w:rsidDel="00C774DC" w:rsidRDefault="00D43E01" w:rsidP="00BD0851">
            <w:pPr>
              <w:spacing w:before="240" w:line="0" w:lineRule="atLeast"/>
              <w:rPr>
                <w:del w:id="11796" w:author="phuong vu" w:date="2018-11-22T13:51:00Z"/>
                <w:rPrChange w:id="11797" w:author="phuong vu" w:date="2018-11-30T22:36:00Z">
                  <w:rPr>
                    <w:del w:id="11798" w:author="phuong vu" w:date="2018-11-22T13:51:00Z"/>
                  </w:rPr>
                </w:rPrChange>
              </w:rPr>
              <w:pPrChange w:id="11799" w:author="phuong vu" w:date="2018-11-30T14:16:00Z">
                <w:pPr>
                  <w:spacing w:line="276" w:lineRule="auto"/>
                </w:pPr>
              </w:pPrChange>
            </w:pPr>
            <w:del w:id="11800" w:author="phuong vu" w:date="2018-11-22T13:51:00Z">
              <w:r w:rsidRPr="00920004" w:rsidDel="00C774DC">
                <w:rPr>
                  <w:rPrChange w:id="11801" w:author="phuong vu" w:date="2018-11-30T22:36:00Z">
                    <w:rPr/>
                  </w:rPrChange>
                </w:rPr>
                <w:delText>Quản lí đơn hàng</w:delText>
              </w:r>
              <w:bookmarkStart w:id="11802" w:name="_Toc530658395"/>
              <w:bookmarkStart w:id="11803" w:name="_Toc530662119"/>
              <w:bookmarkStart w:id="11804" w:name="_Toc530662586"/>
              <w:bookmarkStart w:id="11805" w:name="_Toc531009511"/>
              <w:bookmarkStart w:id="11806" w:name="_Toc531101746"/>
              <w:bookmarkStart w:id="11807" w:name="_Toc531102694"/>
              <w:bookmarkStart w:id="11808" w:name="_Toc531358933"/>
              <w:bookmarkStart w:id="11809" w:name="_Toc531359914"/>
              <w:bookmarkStart w:id="11810" w:name="_Toc531380756"/>
              <w:bookmarkEnd w:id="11802"/>
              <w:bookmarkEnd w:id="11803"/>
              <w:bookmarkEnd w:id="11804"/>
              <w:bookmarkEnd w:id="11805"/>
              <w:bookmarkEnd w:id="11806"/>
              <w:bookmarkEnd w:id="11807"/>
              <w:bookmarkEnd w:id="11808"/>
              <w:bookmarkEnd w:id="11809"/>
              <w:bookmarkEnd w:id="11810"/>
            </w:del>
          </w:p>
        </w:tc>
        <w:bookmarkStart w:id="11811" w:name="_Toc530658396"/>
        <w:bookmarkStart w:id="11812" w:name="_Toc530662120"/>
        <w:bookmarkStart w:id="11813" w:name="_Toc530662587"/>
        <w:bookmarkStart w:id="11814" w:name="_Toc531009512"/>
        <w:bookmarkStart w:id="11815" w:name="_Toc531101747"/>
        <w:bookmarkStart w:id="11816" w:name="_Toc531102695"/>
        <w:bookmarkStart w:id="11817" w:name="_Toc531358934"/>
        <w:bookmarkStart w:id="11818" w:name="_Toc531359915"/>
        <w:bookmarkStart w:id="11819" w:name="_Toc531380757"/>
        <w:bookmarkEnd w:id="11811"/>
        <w:bookmarkEnd w:id="11812"/>
        <w:bookmarkEnd w:id="11813"/>
        <w:bookmarkEnd w:id="11814"/>
        <w:bookmarkEnd w:id="11815"/>
        <w:bookmarkEnd w:id="11816"/>
        <w:bookmarkEnd w:id="11817"/>
        <w:bookmarkEnd w:id="11818"/>
        <w:bookmarkEnd w:id="11819"/>
      </w:tr>
      <w:tr w:rsidR="005D16EE" w:rsidRPr="00920004" w:rsidDel="00C774DC" w14:paraId="450A05D9" w14:textId="0FD31223" w:rsidTr="007C127C">
        <w:trPr>
          <w:del w:id="11820" w:author="phuong vu" w:date="2018-11-22T13:51:00Z"/>
        </w:trPr>
        <w:tc>
          <w:tcPr>
            <w:tcW w:w="2425" w:type="dxa"/>
          </w:tcPr>
          <w:p w14:paraId="5AEA3652" w14:textId="2BE8BD42" w:rsidR="00730F28" w:rsidRPr="00920004" w:rsidDel="00C774DC" w:rsidRDefault="00730F28" w:rsidP="00BD0851">
            <w:pPr>
              <w:spacing w:before="240" w:line="0" w:lineRule="atLeast"/>
              <w:rPr>
                <w:del w:id="11821" w:author="phuong vu" w:date="2018-11-22T13:51:00Z"/>
                <w:b/>
                <w:rPrChange w:id="11822" w:author="phuong vu" w:date="2018-11-30T22:36:00Z">
                  <w:rPr>
                    <w:del w:id="11823" w:author="phuong vu" w:date="2018-11-22T13:51:00Z"/>
                    <w:b/>
                  </w:rPr>
                </w:rPrChange>
              </w:rPr>
              <w:pPrChange w:id="11824" w:author="phuong vu" w:date="2018-11-30T14:16:00Z">
                <w:pPr>
                  <w:spacing w:line="276" w:lineRule="auto"/>
                </w:pPr>
              </w:pPrChange>
            </w:pPr>
            <w:del w:id="11825" w:author="phuong vu" w:date="2018-11-22T13:51:00Z">
              <w:r w:rsidRPr="00920004" w:rsidDel="00C774DC">
                <w:rPr>
                  <w:b/>
                  <w:rPrChange w:id="11826" w:author="phuong vu" w:date="2018-11-30T22:36:00Z">
                    <w:rPr>
                      <w:b/>
                    </w:rPr>
                  </w:rPrChange>
                </w:rPr>
                <w:delText>Đối tượng sử dụng</w:delText>
              </w:r>
              <w:bookmarkStart w:id="11827" w:name="_Toc530658397"/>
              <w:bookmarkStart w:id="11828" w:name="_Toc530662121"/>
              <w:bookmarkStart w:id="11829" w:name="_Toc530662588"/>
              <w:bookmarkStart w:id="11830" w:name="_Toc531009513"/>
              <w:bookmarkStart w:id="11831" w:name="_Toc531101748"/>
              <w:bookmarkStart w:id="11832" w:name="_Toc531102696"/>
              <w:bookmarkStart w:id="11833" w:name="_Toc531358935"/>
              <w:bookmarkStart w:id="11834" w:name="_Toc531359916"/>
              <w:bookmarkStart w:id="11835" w:name="_Toc531380758"/>
              <w:bookmarkEnd w:id="11827"/>
              <w:bookmarkEnd w:id="11828"/>
              <w:bookmarkEnd w:id="11829"/>
              <w:bookmarkEnd w:id="11830"/>
              <w:bookmarkEnd w:id="11831"/>
              <w:bookmarkEnd w:id="11832"/>
              <w:bookmarkEnd w:id="11833"/>
              <w:bookmarkEnd w:id="11834"/>
              <w:bookmarkEnd w:id="11835"/>
            </w:del>
          </w:p>
        </w:tc>
        <w:tc>
          <w:tcPr>
            <w:tcW w:w="6686" w:type="dxa"/>
          </w:tcPr>
          <w:p w14:paraId="6632C705" w14:textId="11D0BC43" w:rsidR="00730F28" w:rsidRPr="00920004" w:rsidDel="00C774DC" w:rsidRDefault="00730F28" w:rsidP="00BD0851">
            <w:pPr>
              <w:spacing w:before="240" w:line="0" w:lineRule="atLeast"/>
              <w:rPr>
                <w:del w:id="11836" w:author="phuong vu" w:date="2018-11-22T13:51:00Z"/>
                <w:rPrChange w:id="11837" w:author="phuong vu" w:date="2018-11-30T22:36:00Z">
                  <w:rPr>
                    <w:del w:id="11838" w:author="phuong vu" w:date="2018-11-22T13:51:00Z"/>
                    <w:lang w:val="en-US"/>
                  </w:rPr>
                </w:rPrChange>
              </w:rPr>
              <w:pPrChange w:id="11839" w:author="phuong vu" w:date="2018-11-30T14:16:00Z">
                <w:pPr>
                  <w:spacing w:line="276" w:lineRule="auto"/>
                </w:pPr>
              </w:pPrChange>
            </w:pPr>
            <w:del w:id="11840" w:author="phuong vu" w:date="2018-11-22T13:51:00Z">
              <w:r w:rsidRPr="00920004" w:rsidDel="00C774DC">
                <w:rPr>
                  <w:rPrChange w:id="11841" w:author="phuong vu" w:date="2018-11-30T22:36:00Z">
                    <w:rPr>
                      <w:lang w:val="en-US"/>
                    </w:rPr>
                  </w:rPrChange>
                </w:rPr>
                <w:delText>Nhân viên cửa hàng (Nhân viên quản lí đơn hàng, Nhân viên xử lí đơn hàng)</w:delText>
              </w:r>
              <w:bookmarkStart w:id="11842" w:name="_Toc530658398"/>
              <w:bookmarkStart w:id="11843" w:name="_Toc530662122"/>
              <w:bookmarkStart w:id="11844" w:name="_Toc530662589"/>
              <w:bookmarkStart w:id="11845" w:name="_Toc531009514"/>
              <w:bookmarkStart w:id="11846" w:name="_Toc531101749"/>
              <w:bookmarkStart w:id="11847" w:name="_Toc531102697"/>
              <w:bookmarkStart w:id="11848" w:name="_Toc531358936"/>
              <w:bookmarkStart w:id="11849" w:name="_Toc531359917"/>
              <w:bookmarkStart w:id="11850" w:name="_Toc531380759"/>
              <w:bookmarkEnd w:id="11842"/>
              <w:bookmarkEnd w:id="11843"/>
              <w:bookmarkEnd w:id="11844"/>
              <w:bookmarkEnd w:id="11845"/>
              <w:bookmarkEnd w:id="11846"/>
              <w:bookmarkEnd w:id="11847"/>
              <w:bookmarkEnd w:id="11848"/>
              <w:bookmarkEnd w:id="11849"/>
              <w:bookmarkEnd w:id="11850"/>
            </w:del>
          </w:p>
        </w:tc>
        <w:bookmarkStart w:id="11851" w:name="_Toc530658399"/>
        <w:bookmarkStart w:id="11852" w:name="_Toc530662123"/>
        <w:bookmarkStart w:id="11853" w:name="_Toc530662590"/>
        <w:bookmarkStart w:id="11854" w:name="_Toc531009515"/>
        <w:bookmarkStart w:id="11855" w:name="_Toc531101750"/>
        <w:bookmarkStart w:id="11856" w:name="_Toc531102698"/>
        <w:bookmarkStart w:id="11857" w:name="_Toc531358937"/>
        <w:bookmarkStart w:id="11858" w:name="_Toc531359918"/>
        <w:bookmarkStart w:id="11859" w:name="_Toc531380760"/>
        <w:bookmarkEnd w:id="11851"/>
        <w:bookmarkEnd w:id="11852"/>
        <w:bookmarkEnd w:id="11853"/>
        <w:bookmarkEnd w:id="11854"/>
        <w:bookmarkEnd w:id="11855"/>
        <w:bookmarkEnd w:id="11856"/>
        <w:bookmarkEnd w:id="11857"/>
        <w:bookmarkEnd w:id="11858"/>
        <w:bookmarkEnd w:id="11859"/>
      </w:tr>
      <w:tr w:rsidR="005D16EE" w:rsidRPr="00920004" w:rsidDel="00C774DC" w14:paraId="7588BCB4" w14:textId="36FBAC20" w:rsidTr="007C127C">
        <w:trPr>
          <w:del w:id="11860" w:author="phuong vu" w:date="2018-11-22T13:51:00Z"/>
        </w:trPr>
        <w:tc>
          <w:tcPr>
            <w:tcW w:w="2425" w:type="dxa"/>
          </w:tcPr>
          <w:p w14:paraId="2C8F396A" w14:textId="3AFCEC6D" w:rsidR="00730F28" w:rsidRPr="00920004" w:rsidDel="00C774DC" w:rsidRDefault="00730F28" w:rsidP="00BD0851">
            <w:pPr>
              <w:spacing w:before="240" w:line="0" w:lineRule="atLeast"/>
              <w:rPr>
                <w:del w:id="11861" w:author="phuong vu" w:date="2018-11-22T13:51:00Z"/>
                <w:b/>
                <w:rPrChange w:id="11862" w:author="phuong vu" w:date="2018-11-30T22:36:00Z">
                  <w:rPr>
                    <w:del w:id="11863" w:author="phuong vu" w:date="2018-11-22T13:51:00Z"/>
                    <w:b/>
                  </w:rPr>
                </w:rPrChange>
              </w:rPr>
              <w:pPrChange w:id="11864" w:author="phuong vu" w:date="2018-11-30T14:16:00Z">
                <w:pPr>
                  <w:spacing w:line="276" w:lineRule="auto"/>
                </w:pPr>
              </w:pPrChange>
            </w:pPr>
            <w:del w:id="11865" w:author="phuong vu" w:date="2018-11-22T13:51:00Z">
              <w:r w:rsidRPr="00920004" w:rsidDel="00C774DC">
                <w:rPr>
                  <w:b/>
                  <w:rPrChange w:id="11866" w:author="phuong vu" w:date="2018-11-30T22:36:00Z">
                    <w:rPr>
                      <w:b/>
                    </w:rPr>
                  </w:rPrChange>
                </w:rPr>
                <w:delText>Tiền điều kiện</w:delText>
              </w:r>
              <w:bookmarkStart w:id="11867" w:name="_Toc530658400"/>
              <w:bookmarkStart w:id="11868" w:name="_Toc530662124"/>
              <w:bookmarkStart w:id="11869" w:name="_Toc530662591"/>
              <w:bookmarkStart w:id="11870" w:name="_Toc531009516"/>
              <w:bookmarkStart w:id="11871" w:name="_Toc531101751"/>
              <w:bookmarkStart w:id="11872" w:name="_Toc531102699"/>
              <w:bookmarkStart w:id="11873" w:name="_Toc531358938"/>
              <w:bookmarkStart w:id="11874" w:name="_Toc531359919"/>
              <w:bookmarkStart w:id="11875" w:name="_Toc531380761"/>
              <w:bookmarkEnd w:id="11867"/>
              <w:bookmarkEnd w:id="11868"/>
              <w:bookmarkEnd w:id="11869"/>
              <w:bookmarkEnd w:id="11870"/>
              <w:bookmarkEnd w:id="11871"/>
              <w:bookmarkEnd w:id="11872"/>
              <w:bookmarkEnd w:id="11873"/>
              <w:bookmarkEnd w:id="11874"/>
              <w:bookmarkEnd w:id="11875"/>
            </w:del>
          </w:p>
        </w:tc>
        <w:tc>
          <w:tcPr>
            <w:tcW w:w="6686" w:type="dxa"/>
          </w:tcPr>
          <w:p w14:paraId="0D9A5A59" w14:textId="60304609" w:rsidR="00730F28" w:rsidRPr="00920004" w:rsidDel="00C774DC" w:rsidRDefault="003752F8" w:rsidP="00BD0851">
            <w:pPr>
              <w:spacing w:before="240" w:line="0" w:lineRule="atLeast"/>
              <w:rPr>
                <w:del w:id="11876" w:author="phuong vu" w:date="2018-11-22T13:51:00Z"/>
                <w:rPrChange w:id="11877" w:author="phuong vu" w:date="2018-11-30T22:36:00Z">
                  <w:rPr>
                    <w:del w:id="11878" w:author="phuong vu" w:date="2018-11-22T13:51:00Z"/>
                    <w:lang w:val="en-US"/>
                  </w:rPr>
                </w:rPrChange>
              </w:rPr>
              <w:pPrChange w:id="11879" w:author="phuong vu" w:date="2018-11-30T14:16:00Z">
                <w:pPr>
                  <w:spacing w:line="276" w:lineRule="auto"/>
                </w:pPr>
              </w:pPrChange>
            </w:pPr>
            <w:del w:id="11880" w:author="phuong vu" w:date="2018-11-22T13:51:00Z">
              <w:r w:rsidRPr="00920004" w:rsidDel="00C774DC">
                <w:rPr>
                  <w:rPrChange w:id="11881" w:author="phuong vu" w:date="2018-11-30T22:36:00Z">
                    <w:rPr>
                      <w:lang w:val="en-US"/>
                    </w:rPr>
                  </w:rPrChange>
                </w:rPr>
                <w:delText xml:space="preserve">Truy cập được trang web quản lí và </w:delText>
              </w:r>
              <w:r w:rsidR="005E4157" w:rsidRPr="00920004" w:rsidDel="00C774DC">
                <w:rPr>
                  <w:rPrChange w:id="11882" w:author="phuong vu" w:date="2018-11-30T22:36:00Z">
                    <w:rPr>
                      <w:lang w:val="en-US"/>
                    </w:rPr>
                  </w:rPrChange>
                </w:rPr>
                <w:delText>đăng nhập</w:delText>
              </w:r>
              <w:r w:rsidRPr="00920004" w:rsidDel="00C774DC">
                <w:rPr>
                  <w:rPrChange w:id="11883" w:author="phuong vu" w:date="2018-11-30T22:36:00Z">
                    <w:rPr>
                      <w:lang w:val="en-US"/>
                    </w:rPr>
                  </w:rPrChange>
                </w:rPr>
                <w:delText xml:space="preserve"> thành công vào hệ thống.</w:delText>
              </w:r>
              <w:bookmarkStart w:id="11884" w:name="_Toc530658401"/>
              <w:bookmarkStart w:id="11885" w:name="_Toc530662125"/>
              <w:bookmarkStart w:id="11886" w:name="_Toc530662592"/>
              <w:bookmarkStart w:id="11887" w:name="_Toc531009517"/>
              <w:bookmarkStart w:id="11888" w:name="_Toc531101752"/>
              <w:bookmarkStart w:id="11889" w:name="_Toc531102700"/>
              <w:bookmarkStart w:id="11890" w:name="_Toc531358939"/>
              <w:bookmarkStart w:id="11891" w:name="_Toc531359920"/>
              <w:bookmarkStart w:id="11892" w:name="_Toc531380762"/>
              <w:bookmarkEnd w:id="11884"/>
              <w:bookmarkEnd w:id="11885"/>
              <w:bookmarkEnd w:id="11886"/>
              <w:bookmarkEnd w:id="11887"/>
              <w:bookmarkEnd w:id="11888"/>
              <w:bookmarkEnd w:id="11889"/>
              <w:bookmarkEnd w:id="11890"/>
              <w:bookmarkEnd w:id="11891"/>
              <w:bookmarkEnd w:id="11892"/>
            </w:del>
          </w:p>
        </w:tc>
        <w:bookmarkStart w:id="11893" w:name="_Toc530658402"/>
        <w:bookmarkStart w:id="11894" w:name="_Toc530662126"/>
        <w:bookmarkStart w:id="11895" w:name="_Toc530662593"/>
        <w:bookmarkStart w:id="11896" w:name="_Toc531009518"/>
        <w:bookmarkStart w:id="11897" w:name="_Toc531101753"/>
        <w:bookmarkStart w:id="11898" w:name="_Toc531102701"/>
        <w:bookmarkStart w:id="11899" w:name="_Toc531358940"/>
        <w:bookmarkStart w:id="11900" w:name="_Toc531359921"/>
        <w:bookmarkStart w:id="11901" w:name="_Toc531380763"/>
        <w:bookmarkEnd w:id="11893"/>
        <w:bookmarkEnd w:id="11894"/>
        <w:bookmarkEnd w:id="11895"/>
        <w:bookmarkEnd w:id="11896"/>
        <w:bookmarkEnd w:id="11897"/>
        <w:bookmarkEnd w:id="11898"/>
        <w:bookmarkEnd w:id="11899"/>
        <w:bookmarkEnd w:id="11900"/>
        <w:bookmarkEnd w:id="11901"/>
      </w:tr>
      <w:tr w:rsidR="005D16EE" w:rsidRPr="00920004" w:rsidDel="00C774DC" w14:paraId="2DFACF7E" w14:textId="45B71B42" w:rsidTr="007C127C">
        <w:trPr>
          <w:del w:id="11902" w:author="phuong vu" w:date="2018-11-22T13:51:00Z"/>
        </w:trPr>
        <w:tc>
          <w:tcPr>
            <w:tcW w:w="2425" w:type="dxa"/>
          </w:tcPr>
          <w:p w14:paraId="19BC4452" w14:textId="6170C5CC" w:rsidR="00730F28" w:rsidRPr="00920004" w:rsidDel="00C774DC" w:rsidRDefault="00730F28" w:rsidP="00BD0851">
            <w:pPr>
              <w:spacing w:before="240" w:line="0" w:lineRule="atLeast"/>
              <w:rPr>
                <w:del w:id="11903" w:author="phuong vu" w:date="2018-11-22T13:51:00Z"/>
                <w:b/>
                <w:rPrChange w:id="11904" w:author="phuong vu" w:date="2018-11-30T22:36:00Z">
                  <w:rPr>
                    <w:del w:id="11905" w:author="phuong vu" w:date="2018-11-22T13:51:00Z"/>
                    <w:b/>
                  </w:rPr>
                </w:rPrChange>
              </w:rPr>
              <w:pPrChange w:id="11906" w:author="phuong vu" w:date="2018-11-30T14:16:00Z">
                <w:pPr>
                  <w:spacing w:line="276" w:lineRule="auto"/>
                </w:pPr>
              </w:pPrChange>
            </w:pPr>
            <w:del w:id="11907" w:author="phuong vu" w:date="2018-11-22T13:51:00Z">
              <w:r w:rsidRPr="00920004" w:rsidDel="00C774DC">
                <w:rPr>
                  <w:b/>
                  <w:rPrChange w:id="11908" w:author="phuong vu" w:date="2018-11-30T22:36:00Z">
                    <w:rPr>
                      <w:b/>
                    </w:rPr>
                  </w:rPrChange>
                </w:rPr>
                <w:delText>Cách xử lí</w:delText>
              </w:r>
              <w:bookmarkStart w:id="11909" w:name="_Toc530658403"/>
              <w:bookmarkStart w:id="11910" w:name="_Toc530662127"/>
              <w:bookmarkStart w:id="11911" w:name="_Toc530662594"/>
              <w:bookmarkStart w:id="11912" w:name="_Toc531009519"/>
              <w:bookmarkStart w:id="11913" w:name="_Toc531101754"/>
              <w:bookmarkStart w:id="11914" w:name="_Toc531102702"/>
              <w:bookmarkStart w:id="11915" w:name="_Toc531358941"/>
              <w:bookmarkStart w:id="11916" w:name="_Toc531359922"/>
              <w:bookmarkStart w:id="11917" w:name="_Toc531380764"/>
              <w:bookmarkEnd w:id="11909"/>
              <w:bookmarkEnd w:id="11910"/>
              <w:bookmarkEnd w:id="11911"/>
              <w:bookmarkEnd w:id="11912"/>
              <w:bookmarkEnd w:id="11913"/>
              <w:bookmarkEnd w:id="11914"/>
              <w:bookmarkEnd w:id="11915"/>
              <w:bookmarkEnd w:id="11916"/>
              <w:bookmarkEnd w:id="11917"/>
            </w:del>
          </w:p>
        </w:tc>
        <w:tc>
          <w:tcPr>
            <w:tcW w:w="6686" w:type="dxa"/>
          </w:tcPr>
          <w:p w14:paraId="7918F2FB" w14:textId="4C88908F" w:rsidR="00730F28" w:rsidRPr="00920004" w:rsidDel="00C774DC" w:rsidRDefault="003752F8" w:rsidP="00BD0851">
            <w:pPr>
              <w:spacing w:before="240" w:line="0" w:lineRule="atLeast"/>
              <w:rPr>
                <w:del w:id="11918" w:author="phuong vu" w:date="2018-11-22T13:51:00Z"/>
                <w:rPrChange w:id="11919" w:author="phuong vu" w:date="2018-11-30T22:36:00Z">
                  <w:rPr>
                    <w:del w:id="11920" w:author="phuong vu" w:date="2018-11-22T13:51:00Z"/>
                    <w:lang w:val="en-US"/>
                  </w:rPr>
                </w:rPrChange>
              </w:rPr>
              <w:pPrChange w:id="11921" w:author="phuong vu" w:date="2018-11-30T14:16:00Z">
                <w:pPr>
                  <w:spacing w:line="276" w:lineRule="auto"/>
                </w:pPr>
              </w:pPrChange>
            </w:pPr>
            <w:del w:id="11922" w:author="phuong vu" w:date="2018-11-22T13:51:00Z">
              <w:r w:rsidRPr="00920004" w:rsidDel="00C774DC">
                <w:rPr>
                  <w:rPrChange w:id="11923" w:author="phuong vu" w:date="2018-11-30T22:36:00Z">
                    <w:rPr>
                      <w:lang w:val="en-US"/>
                    </w:rPr>
                  </w:rPrChange>
                </w:rPr>
                <w:delText>Bước 1: Click “</w:delText>
              </w:r>
              <w:r w:rsidRPr="00920004" w:rsidDel="00C774DC">
                <w:rPr>
                  <w:rPrChange w:id="11924" w:author="phuong vu" w:date="2018-11-30T22:36:00Z">
                    <w:rPr>
                      <w:i/>
                      <w:lang w:val="en-US"/>
                    </w:rPr>
                  </w:rPrChange>
                </w:rPr>
                <w:delText>Quản lí đơn hàng</w:delText>
              </w:r>
              <w:r w:rsidRPr="00920004" w:rsidDel="00C774DC">
                <w:rPr>
                  <w:rPrChange w:id="11925" w:author="phuong vu" w:date="2018-11-30T22:36:00Z">
                    <w:rPr>
                      <w:lang w:val="en-US"/>
                    </w:rPr>
                  </w:rPrChange>
                </w:rPr>
                <w:delText xml:space="preserve">” ở bên thanh menu cạnh trái và chọn </w:delText>
              </w:r>
              <w:r w:rsidR="00F22FF3" w:rsidRPr="00920004" w:rsidDel="00C774DC">
                <w:rPr>
                  <w:rPrChange w:id="11926" w:author="phuong vu" w:date="2018-11-30T22:36:00Z">
                    <w:rPr>
                      <w:lang w:val="en-US"/>
                    </w:rPr>
                  </w:rPrChange>
                </w:rPr>
                <w:delText>trạng thái của đơn hàng. Danh mục co</w:delText>
              </w:r>
              <w:r w:rsidR="005D16EE" w:rsidRPr="00920004" w:rsidDel="00C774DC">
                <w:rPr>
                  <w:rPrChange w:id="11927" w:author="phuong vu" w:date="2018-11-30T22:36:00Z">
                    <w:rPr>
                      <w:lang w:val="en-US"/>
                    </w:rPr>
                  </w:rPrChange>
                </w:rPr>
                <w:delText>n của quản lí</w:delText>
              </w:r>
              <w:r w:rsidR="00F22FF3" w:rsidRPr="00920004" w:rsidDel="00C774DC">
                <w:rPr>
                  <w:rPrChange w:id="11928" w:author="phuong vu" w:date="2018-11-30T22:36:00Z">
                    <w:rPr>
                      <w:lang w:val="en-US"/>
                    </w:rPr>
                  </w:rPrChange>
                </w:rPr>
                <w:delText xml:space="preserve"> đơn hàng được hiển thị như sau:</w:delText>
              </w:r>
              <w:bookmarkStart w:id="11929" w:name="_Toc530658404"/>
              <w:bookmarkStart w:id="11930" w:name="_Toc530662128"/>
              <w:bookmarkStart w:id="11931" w:name="_Toc530662595"/>
              <w:bookmarkStart w:id="11932" w:name="_Toc531009520"/>
              <w:bookmarkStart w:id="11933" w:name="_Toc531101755"/>
              <w:bookmarkStart w:id="11934" w:name="_Toc531102703"/>
              <w:bookmarkStart w:id="11935" w:name="_Toc531358942"/>
              <w:bookmarkStart w:id="11936" w:name="_Toc531359923"/>
              <w:bookmarkStart w:id="11937" w:name="_Toc531380765"/>
              <w:bookmarkEnd w:id="11929"/>
              <w:bookmarkEnd w:id="11930"/>
              <w:bookmarkEnd w:id="11931"/>
              <w:bookmarkEnd w:id="11932"/>
              <w:bookmarkEnd w:id="11933"/>
              <w:bookmarkEnd w:id="11934"/>
              <w:bookmarkEnd w:id="11935"/>
              <w:bookmarkEnd w:id="11936"/>
              <w:bookmarkEnd w:id="11937"/>
            </w:del>
          </w:p>
          <w:p w14:paraId="6088B676" w14:textId="0062F3F3" w:rsidR="00F22FF3" w:rsidRPr="00920004" w:rsidDel="00C774DC" w:rsidRDefault="00F22FF3" w:rsidP="00BD0851">
            <w:pPr>
              <w:pStyle w:val="ListParagraph"/>
              <w:numPr>
                <w:ilvl w:val="0"/>
                <w:numId w:val="29"/>
              </w:numPr>
              <w:spacing w:before="240" w:line="0" w:lineRule="atLeast"/>
              <w:rPr>
                <w:del w:id="11938" w:author="phuong vu" w:date="2018-11-22T13:51:00Z"/>
                <w:rPrChange w:id="11939" w:author="phuong vu" w:date="2018-11-30T22:36:00Z">
                  <w:rPr>
                    <w:del w:id="11940" w:author="phuong vu" w:date="2018-11-22T13:51:00Z"/>
                    <w:lang w:val="en-US"/>
                  </w:rPr>
                </w:rPrChange>
              </w:rPr>
              <w:pPrChange w:id="11941" w:author="phuong vu" w:date="2018-11-30T14:16:00Z">
                <w:pPr>
                  <w:pStyle w:val="ListParagraph"/>
                  <w:numPr>
                    <w:numId w:val="29"/>
                  </w:numPr>
                  <w:spacing w:line="276" w:lineRule="auto"/>
                  <w:ind w:hanging="360"/>
                </w:pPr>
              </w:pPrChange>
            </w:pPr>
            <w:del w:id="11942" w:author="phuong vu" w:date="2018-11-22T13:51:00Z">
              <w:r w:rsidRPr="00920004" w:rsidDel="00C774DC">
                <w:rPr>
                  <w:rPrChange w:id="11943" w:author="phuong vu" w:date="2018-11-30T22:36:00Z">
                    <w:rPr>
                      <w:i/>
                      <w:lang w:val="en-US"/>
                    </w:rPr>
                  </w:rPrChange>
                </w:rPr>
                <w:delText>Nhân viên quản lí đơn hàng</w:delText>
              </w:r>
              <w:r w:rsidRPr="00920004" w:rsidDel="00C774DC">
                <w:rPr>
                  <w:rPrChange w:id="11944" w:author="phuong vu" w:date="2018-11-30T22:36:00Z">
                    <w:rPr>
                      <w:lang w:val="en-US"/>
                    </w:rPr>
                  </w:rPrChange>
                </w:rPr>
                <w:delText xml:space="preserve">: Đang chờ, </w:delText>
              </w:r>
              <w:r w:rsidR="00A65AD7" w:rsidRPr="00920004" w:rsidDel="00C774DC">
                <w:rPr>
                  <w:rPrChange w:id="11945" w:author="phuong vu" w:date="2018-11-30T22:36:00Z">
                    <w:rPr>
                      <w:lang w:val="en-US"/>
                    </w:rPr>
                  </w:rPrChange>
                </w:rPr>
                <w:delText xml:space="preserve">đang chờ xử lí, </w:delText>
              </w:r>
              <w:r w:rsidRPr="00920004" w:rsidDel="00C774DC">
                <w:rPr>
                  <w:rPrChange w:id="11946" w:author="phuong vu" w:date="2018-11-30T22:36:00Z">
                    <w:rPr>
                      <w:lang w:val="en-US"/>
                    </w:rPr>
                  </w:rPrChange>
                </w:rPr>
                <w:delText xml:space="preserve">đang xử lí, đã xử lí hoàn tất, </w:delText>
              </w:r>
              <w:r w:rsidR="00FF18BA" w:rsidRPr="00920004" w:rsidDel="00C774DC">
                <w:rPr>
                  <w:rPrChange w:id="11947" w:author="phuong vu" w:date="2018-11-30T22:36:00Z">
                    <w:rPr>
                      <w:lang w:val="en-US"/>
                    </w:rPr>
                  </w:rPrChange>
                </w:rPr>
                <w:delText xml:space="preserve">thành công, </w:delText>
              </w:r>
              <w:r w:rsidRPr="00920004" w:rsidDel="00C774DC">
                <w:rPr>
                  <w:rPrChange w:id="11948" w:author="phuong vu" w:date="2018-11-30T22:36:00Z">
                    <w:rPr>
                      <w:lang w:val="en-US"/>
                    </w:rPr>
                  </w:rPrChange>
                </w:rPr>
                <w:delText>đơn hàng bị hủy</w:delText>
              </w:r>
              <w:bookmarkStart w:id="11949" w:name="_Toc530658405"/>
              <w:bookmarkStart w:id="11950" w:name="_Toc530662129"/>
              <w:bookmarkStart w:id="11951" w:name="_Toc530662596"/>
              <w:bookmarkStart w:id="11952" w:name="_Toc531009521"/>
              <w:bookmarkStart w:id="11953" w:name="_Toc531101756"/>
              <w:bookmarkStart w:id="11954" w:name="_Toc531102704"/>
              <w:bookmarkStart w:id="11955" w:name="_Toc531358943"/>
              <w:bookmarkStart w:id="11956" w:name="_Toc531359924"/>
              <w:bookmarkStart w:id="11957" w:name="_Toc531380766"/>
              <w:bookmarkEnd w:id="11949"/>
              <w:bookmarkEnd w:id="11950"/>
              <w:bookmarkEnd w:id="11951"/>
              <w:bookmarkEnd w:id="11952"/>
              <w:bookmarkEnd w:id="11953"/>
              <w:bookmarkEnd w:id="11954"/>
              <w:bookmarkEnd w:id="11955"/>
              <w:bookmarkEnd w:id="11956"/>
              <w:bookmarkEnd w:id="11957"/>
            </w:del>
          </w:p>
          <w:p w14:paraId="08851568" w14:textId="4D1E3E9B" w:rsidR="00F22FF3" w:rsidRPr="00920004" w:rsidDel="00C774DC" w:rsidRDefault="00F22FF3" w:rsidP="00BD0851">
            <w:pPr>
              <w:pStyle w:val="ListParagraph"/>
              <w:numPr>
                <w:ilvl w:val="0"/>
                <w:numId w:val="29"/>
              </w:numPr>
              <w:spacing w:before="240" w:line="0" w:lineRule="atLeast"/>
              <w:rPr>
                <w:del w:id="11958" w:author="phuong vu" w:date="2018-11-22T13:51:00Z"/>
                <w:rPrChange w:id="11959" w:author="phuong vu" w:date="2018-11-30T22:36:00Z">
                  <w:rPr>
                    <w:del w:id="11960" w:author="phuong vu" w:date="2018-11-22T13:51:00Z"/>
                    <w:i/>
                    <w:lang w:val="en-US"/>
                  </w:rPr>
                </w:rPrChange>
              </w:rPr>
              <w:pPrChange w:id="11961" w:author="phuong vu" w:date="2018-11-30T14:16:00Z">
                <w:pPr>
                  <w:pStyle w:val="ListParagraph"/>
                  <w:numPr>
                    <w:numId w:val="29"/>
                  </w:numPr>
                  <w:spacing w:line="276" w:lineRule="auto"/>
                  <w:ind w:hanging="360"/>
                </w:pPr>
              </w:pPrChange>
            </w:pPr>
            <w:del w:id="11962" w:author="phuong vu" w:date="2018-11-22T13:51:00Z">
              <w:r w:rsidRPr="00920004" w:rsidDel="00C774DC">
                <w:rPr>
                  <w:rPrChange w:id="11963" w:author="phuong vu" w:date="2018-11-30T22:36:00Z">
                    <w:rPr>
                      <w:i/>
                      <w:lang w:val="en-US"/>
                    </w:rPr>
                  </w:rPrChange>
                </w:rPr>
                <w:delText>Nhân viên xử lí đơn hàng:</w:delText>
              </w:r>
              <w:r w:rsidRPr="00920004" w:rsidDel="00C774DC">
                <w:rPr>
                  <w:rPrChange w:id="11964" w:author="phuong vu" w:date="2018-11-30T22:36:00Z">
                    <w:rPr>
                      <w:lang w:val="en-US"/>
                    </w:rPr>
                  </w:rPrChange>
                </w:rPr>
                <w:delText xml:space="preserve"> Đang xử lí, đã xử lí hoàn tất.</w:delText>
              </w:r>
              <w:bookmarkStart w:id="11965" w:name="_Toc530658406"/>
              <w:bookmarkStart w:id="11966" w:name="_Toc530662130"/>
              <w:bookmarkStart w:id="11967" w:name="_Toc530662597"/>
              <w:bookmarkStart w:id="11968" w:name="_Toc531009522"/>
              <w:bookmarkStart w:id="11969" w:name="_Toc531101757"/>
              <w:bookmarkStart w:id="11970" w:name="_Toc531102705"/>
              <w:bookmarkStart w:id="11971" w:name="_Toc531358944"/>
              <w:bookmarkStart w:id="11972" w:name="_Toc531359925"/>
              <w:bookmarkStart w:id="11973" w:name="_Toc531380767"/>
              <w:bookmarkEnd w:id="11965"/>
              <w:bookmarkEnd w:id="11966"/>
              <w:bookmarkEnd w:id="11967"/>
              <w:bookmarkEnd w:id="11968"/>
              <w:bookmarkEnd w:id="11969"/>
              <w:bookmarkEnd w:id="11970"/>
              <w:bookmarkEnd w:id="11971"/>
              <w:bookmarkEnd w:id="11972"/>
              <w:bookmarkEnd w:id="11973"/>
            </w:del>
          </w:p>
          <w:p w14:paraId="77E05192" w14:textId="1DEE82AA" w:rsidR="00F22FF3" w:rsidRPr="00920004" w:rsidDel="00C774DC" w:rsidRDefault="00F22FF3" w:rsidP="00BD0851">
            <w:pPr>
              <w:spacing w:before="240" w:line="0" w:lineRule="atLeast"/>
              <w:rPr>
                <w:del w:id="11974" w:author="phuong vu" w:date="2018-11-22T13:51:00Z"/>
                <w:rPrChange w:id="11975" w:author="phuong vu" w:date="2018-11-30T22:36:00Z">
                  <w:rPr>
                    <w:del w:id="11976" w:author="phuong vu" w:date="2018-11-22T13:51:00Z"/>
                    <w:lang w:val="en-US"/>
                  </w:rPr>
                </w:rPrChange>
              </w:rPr>
              <w:pPrChange w:id="11977" w:author="phuong vu" w:date="2018-11-30T14:16:00Z">
                <w:pPr>
                  <w:spacing w:line="276" w:lineRule="auto"/>
                </w:pPr>
              </w:pPrChange>
            </w:pPr>
            <w:del w:id="11978" w:author="phuong vu" w:date="2018-11-22T13:51:00Z">
              <w:r w:rsidRPr="00920004" w:rsidDel="00C774DC">
                <w:rPr>
                  <w:rPrChange w:id="11979" w:author="phuong vu" w:date="2018-11-30T22:36:00Z">
                    <w:rPr>
                      <w:lang w:val="en-US"/>
                    </w:rPr>
                  </w:rPrChange>
                </w:rPr>
                <w:delText>Bước 2: Danh sách đơn hàng được hiển thị theo dạng bảng. Ở đây người dùng có thể tìm kiếm đơn hàng dựa trên các tiêu chí là các cột của bảng.</w:delText>
              </w:r>
              <w:bookmarkStart w:id="11980" w:name="_Toc530658407"/>
              <w:bookmarkStart w:id="11981" w:name="_Toc530662131"/>
              <w:bookmarkStart w:id="11982" w:name="_Toc530662598"/>
              <w:bookmarkStart w:id="11983" w:name="_Toc531009523"/>
              <w:bookmarkStart w:id="11984" w:name="_Toc531101758"/>
              <w:bookmarkStart w:id="11985" w:name="_Toc531102706"/>
              <w:bookmarkStart w:id="11986" w:name="_Toc531358945"/>
              <w:bookmarkStart w:id="11987" w:name="_Toc531359926"/>
              <w:bookmarkStart w:id="11988" w:name="_Toc531380768"/>
              <w:bookmarkEnd w:id="11980"/>
              <w:bookmarkEnd w:id="11981"/>
              <w:bookmarkEnd w:id="11982"/>
              <w:bookmarkEnd w:id="11983"/>
              <w:bookmarkEnd w:id="11984"/>
              <w:bookmarkEnd w:id="11985"/>
              <w:bookmarkEnd w:id="11986"/>
              <w:bookmarkEnd w:id="11987"/>
              <w:bookmarkEnd w:id="11988"/>
            </w:del>
          </w:p>
          <w:p w14:paraId="2FACF2B8" w14:textId="45A038A4" w:rsidR="00F22FF3" w:rsidRPr="00920004" w:rsidDel="00C774DC" w:rsidRDefault="00F22FF3" w:rsidP="00BD0851">
            <w:pPr>
              <w:spacing w:before="240" w:line="0" w:lineRule="atLeast"/>
              <w:rPr>
                <w:del w:id="11989" w:author="phuong vu" w:date="2018-11-22T13:51:00Z"/>
                <w:rPrChange w:id="11990" w:author="phuong vu" w:date="2018-11-30T22:36:00Z">
                  <w:rPr>
                    <w:del w:id="11991" w:author="phuong vu" w:date="2018-11-22T13:51:00Z"/>
                    <w:lang w:val="en-US"/>
                  </w:rPr>
                </w:rPrChange>
              </w:rPr>
              <w:pPrChange w:id="11992" w:author="phuong vu" w:date="2018-11-30T14:16:00Z">
                <w:pPr>
                  <w:spacing w:line="276" w:lineRule="auto"/>
                </w:pPr>
              </w:pPrChange>
            </w:pPr>
            <w:del w:id="11993" w:author="phuong vu" w:date="2018-11-22T13:51:00Z">
              <w:r w:rsidRPr="00920004" w:rsidDel="00C774DC">
                <w:rPr>
                  <w:rPrChange w:id="11994" w:author="phuong vu" w:date="2018-11-30T22:36:00Z">
                    <w:rPr>
                      <w:lang w:val="en-US"/>
                    </w:rPr>
                  </w:rPrChange>
                </w:rPr>
                <w:delText xml:space="preserve">Bước 3: Khi người dùng </w:delText>
              </w:r>
              <w:r w:rsidR="00A06DD8" w:rsidRPr="00920004" w:rsidDel="00C774DC">
                <w:rPr>
                  <w:rPrChange w:id="11995" w:author="phuong vu" w:date="2018-11-30T22:36:00Z">
                    <w:rPr>
                      <w:lang w:val="en-US"/>
                    </w:rPr>
                  </w:rPrChange>
                </w:rPr>
                <w:delText>nhấn</w:delText>
              </w:r>
              <w:r w:rsidRPr="00920004" w:rsidDel="00C774DC">
                <w:rPr>
                  <w:rPrChange w:id="11996" w:author="phuong vu" w:date="2018-11-30T22:36:00Z">
                    <w:rPr>
                      <w:lang w:val="en-US"/>
                    </w:rPr>
                  </w:rPrChange>
                </w:rPr>
                <w:delText xml:space="preserve"> vào tên khách hàng để truy cập vào chi tiết đơn hàng. Ở đây, người dùng có thể xem thông tin chi tiết đơn hàng và có thể truy cập vào biên nhận của đơn hàng (nếu tồn tại). Các chức năng có thể tại trang chi tiết đơn hàng theo loại nhân viên và trạng thái đơn hàng:</w:delText>
              </w:r>
              <w:bookmarkStart w:id="11997" w:name="_Toc530658408"/>
              <w:bookmarkStart w:id="11998" w:name="_Toc530662132"/>
              <w:bookmarkStart w:id="11999" w:name="_Toc530662599"/>
              <w:bookmarkStart w:id="12000" w:name="_Toc531009524"/>
              <w:bookmarkStart w:id="12001" w:name="_Toc531101759"/>
              <w:bookmarkStart w:id="12002" w:name="_Toc531102707"/>
              <w:bookmarkStart w:id="12003" w:name="_Toc531358946"/>
              <w:bookmarkStart w:id="12004" w:name="_Toc531359927"/>
              <w:bookmarkStart w:id="12005" w:name="_Toc531380769"/>
              <w:bookmarkEnd w:id="11997"/>
              <w:bookmarkEnd w:id="11998"/>
              <w:bookmarkEnd w:id="11999"/>
              <w:bookmarkEnd w:id="12000"/>
              <w:bookmarkEnd w:id="12001"/>
              <w:bookmarkEnd w:id="12002"/>
              <w:bookmarkEnd w:id="12003"/>
              <w:bookmarkEnd w:id="12004"/>
              <w:bookmarkEnd w:id="12005"/>
            </w:del>
          </w:p>
          <w:p w14:paraId="02D2DBDA" w14:textId="2583A5F2" w:rsidR="00F22FF3" w:rsidRPr="00920004" w:rsidDel="00C774DC" w:rsidRDefault="00F22FF3" w:rsidP="00BD0851">
            <w:pPr>
              <w:pStyle w:val="ListParagraph"/>
              <w:numPr>
                <w:ilvl w:val="0"/>
                <w:numId w:val="30"/>
              </w:numPr>
              <w:spacing w:before="240" w:line="0" w:lineRule="atLeast"/>
              <w:rPr>
                <w:del w:id="12006" w:author="phuong vu" w:date="2018-11-22T13:51:00Z"/>
                <w:rPrChange w:id="12007" w:author="phuong vu" w:date="2018-11-30T22:36:00Z">
                  <w:rPr>
                    <w:del w:id="12008" w:author="phuong vu" w:date="2018-11-22T13:51:00Z"/>
                    <w:lang w:val="en-US"/>
                  </w:rPr>
                </w:rPrChange>
              </w:rPr>
              <w:pPrChange w:id="12009" w:author="phuong vu" w:date="2018-11-30T14:16:00Z">
                <w:pPr>
                  <w:pStyle w:val="ListParagraph"/>
                  <w:numPr>
                    <w:numId w:val="30"/>
                  </w:numPr>
                  <w:spacing w:line="276" w:lineRule="auto"/>
                  <w:ind w:hanging="360"/>
                </w:pPr>
              </w:pPrChange>
            </w:pPr>
            <w:del w:id="12010" w:author="phuong vu" w:date="2018-11-22T13:51:00Z">
              <w:r w:rsidRPr="00920004" w:rsidDel="00C774DC">
                <w:rPr>
                  <w:rPrChange w:id="12011" w:author="phuong vu" w:date="2018-11-30T22:36:00Z">
                    <w:rPr>
                      <w:lang w:val="en-US"/>
                    </w:rPr>
                  </w:rPrChange>
                </w:rPr>
                <w:delText>Trạng thái “</w:delText>
              </w:r>
              <w:r w:rsidRPr="00920004" w:rsidDel="00C774DC">
                <w:rPr>
                  <w:rPrChange w:id="12012" w:author="phuong vu" w:date="2018-11-30T22:36:00Z">
                    <w:rPr>
                      <w:i/>
                      <w:lang w:val="en-US"/>
                    </w:rPr>
                  </w:rPrChange>
                </w:rPr>
                <w:delText>đang chờ</w:delText>
              </w:r>
              <w:r w:rsidRPr="00920004" w:rsidDel="00C774DC">
                <w:rPr>
                  <w:rPrChange w:id="12013" w:author="phuong vu" w:date="2018-11-30T22:36:00Z">
                    <w:rPr>
                      <w:lang w:val="en-US"/>
                    </w:rPr>
                  </w:rPrChange>
                </w:rPr>
                <w:delText xml:space="preserve">”: Nhân viên quản lí đơn hàng thực hiện chức năng chấp nhận, hủy đơn hàng. Nếu người dùng </w:delText>
              </w:r>
              <w:r w:rsidR="00A06DD8" w:rsidRPr="00920004" w:rsidDel="00C774DC">
                <w:rPr>
                  <w:rPrChange w:id="12014" w:author="phuong vu" w:date="2018-11-30T22:36:00Z">
                    <w:rPr>
                      <w:lang w:val="en-US"/>
                    </w:rPr>
                  </w:rPrChange>
                </w:rPr>
                <w:delText>nhấn</w:delText>
              </w:r>
              <w:r w:rsidRPr="00920004" w:rsidDel="00C774DC">
                <w:rPr>
                  <w:rPrChange w:id="12015" w:author="phuong vu" w:date="2018-11-30T22:36:00Z">
                    <w:rPr>
                      <w:lang w:val="en-US"/>
                    </w:rPr>
                  </w:rPrChange>
                </w:rPr>
                <w:delText xml:space="preserve"> “</w:delText>
              </w:r>
              <w:r w:rsidRPr="00920004" w:rsidDel="00C774DC">
                <w:rPr>
                  <w:rPrChange w:id="12016" w:author="phuong vu" w:date="2018-11-30T22:36:00Z">
                    <w:rPr>
                      <w:i/>
                      <w:lang w:val="en-US"/>
                    </w:rPr>
                  </w:rPrChange>
                </w:rPr>
                <w:delText>chấp nhận</w:delText>
              </w:r>
              <w:r w:rsidRPr="00920004" w:rsidDel="00C774DC">
                <w:rPr>
                  <w:rPrChange w:id="12017" w:author="phuong vu" w:date="2018-11-30T22:36:00Z">
                    <w:rPr>
                      <w:lang w:val="en-US"/>
                    </w:rPr>
                  </w:rPrChange>
                </w:rPr>
                <w:delText>” trạng thái đơn s</w:delText>
              </w:r>
              <w:r w:rsidR="005D16EE" w:rsidRPr="00920004" w:rsidDel="00C774DC">
                <w:rPr>
                  <w:rPrChange w:id="12018" w:author="phuong vu" w:date="2018-11-30T22:36:00Z">
                    <w:rPr>
                      <w:lang w:val="en-US"/>
                    </w:rPr>
                  </w:rPrChange>
                </w:rPr>
                <w:delText>ẽ chuyển thành “</w:delText>
              </w:r>
              <w:r w:rsidR="005D16EE" w:rsidRPr="00920004" w:rsidDel="00C774DC">
                <w:rPr>
                  <w:rPrChange w:id="12019" w:author="phuong vu" w:date="2018-11-30T22:36:00Z">
                    <w:rPr>
                      <w:i/>
                      <w:lang w:val="en-US"/>
                    </w:rPr>
                  </w:rPrChange>
                </w:rPr>
                <w:delText>đã chấp nhận</w:delText>
              </w:r>
              <w:r w:rsidR="005D16EE" w:rsidRPr="00920004" w:rsidDel="00C774DC">
                <w:rPr>
                  <w:rPrChange w:id="12020" w:author="phuong vu" w:date="2018-11-30T22:36:00Z">
                    <w:rPr>
                      <w:lang w:val="en-US"/>
                    </w:rPr>
                  </w:rPrChange>
                </w:rPr>
                <w:delText>” và tự động sinh ra một biên nhận tương ứng với đơn hàng ở trạng thái “</w:delText>
              </w:r>
              <w:r w:rsidR="005D16EE" w:rsidRPr="00920004" w:rsidDel="00C774DC">
                <w:rPr>
                  <w:rPrChange w:id="12021" w:author="phuong vu" w:date="2018-11-30T22:36:00Z">
                    <w:rPr>
                      <w:i/>
                      <w:lang w:val="en-US"/>
                    </w:rPr>
                  </w:rPrChange>
                </w:rPr>
                <w:delText xml:space="preserve">đang chờ </w:delText>
              </w:r>
              <w:r w:rsidR="00C23007" w:rsidRPr="00920004" w:rsidDel="00C774DC">
                <w:rPr>
                  <w:rPrChange w:id="12022" w:author="phuong vu" w:date="2018-11-30T22:36:00Z">
                    <w:rPr>
                      <w:i/>
                      <w:lang w:val="en-US"/>
                    </w:rPr>
                  </w:rPrChange>
                </w:rPr>
                <w:delText>nhận</w:delText>
              </w:r>
              <w:r w:rsidR="005D16EE" w:rsidRPr="00920004" w:rsidDel="00C774DC">
                <w:rPr>
                  <w:rPrChange w:id="12023" w:author="phuong vu" w:date="2018-11-30T22:36:00Z">
                    <w:rPr>
                      <w:i/>
                      <w:lang w:val="en-US"/>
                    </w:rPr>
                  </w:rPrChange>
                </w:rPr>
                <w:delText xml:space="preserve"> đồ</w:delText>
              </w:r>
              <w:r w:rsidR="005D16EE" w:rsidRPr="00920004" w:rsidDel="00C774DC">
                <w:rPr>
                  <w:rPrChange w:id="12024" w:author="phuong vu" w:date="2018-11-30T22:36:00Z">
                    <w:rPr>
                      <w:lang w:val="en-US"/>
                    </w:rPr>
                  </w:rPrChange>
                </w:rPr>
                <w:delText xml:space="preserve">”. Nếu người dùng </w:delText>
              </w:r>
              <w:r w:rsidR="00A06DD8" w:rsidRPr="00920004" w:rsidDel="00C774DC">
                <w:rPr>
                  <w:rPrChange w:id="12025" w:author="phuong vu" w:date="2018-11-30T22:36:00Z">
                    <w:rPr>
                      <w:lang w:val="en-US"/>
                    </w:rPr>
                  </w:rPrChange>
                </w:rPr>
                <w:delText>nhấn</w:delText>
              </w:r>
              <w:r w:rsidR="005D16EE" w:rsidRPr="00920004" w:rsidDel="00C774DC">
                <w:rPr>
                  <w:rPrChange w:id="12026" w:author="phuong vu" w:date="2018-11-30T22:36:00Z">
                    <w:rPr>
                      <w:lang w:val="en-US"/>
                    </w:rPr>
                  </w:rPrChange>
                </w:rPr>
                <w:delText xml:space="preserve"> “</w:delText>
              </w:r>
              <w:r w:rsidR="005D16EE" w:rsidRPr="00920004" w:rsidDel="00C774DC">
                <w:rPr>
                  <w:rPrChange w:id="12027" w:author="phuong vu" w:date="2018-11-30T22:36:00Z">
                    <w:rPr>
                      <w:i/>
                      <w:lang w:val="en-US"/>
                    </w:rPr>
                  </w:rPrChange>
                </w:rPr>
                <w:delText>hủy đơn</w:delText>
              </w:r>
              <w:r w:rsidR="005D16EE" w:rsidRPr="00920004" w:rsidDel="00C774DC">
                <w:rPr>
                  <w:rPrChange w:id="12028" w:author="phuong vu" w:date="2018-11-30T22:36:00Z">
                    <w:rPr>
                      <w:lang w:val="en-US"/>
                    </w:rPr>
                  </w:rPrChange>
                </w:rPr>
                <w:delText>”, đơn hàng sẽ chuyển trạng thái thành “</w:delText>
              </w:r>
              <w:r w:rsidR="005D16EE" w:rsidRPr="00920004" w:rsidDel="00C774DC">
                <w:rPr>
                  <w:rPrChange w:id="12029" w:author="phuong vu" w:date="2018-11-30T22:36:00Z">
                    <w:rPr>
                      <w:i/>
                      <w:lang w:val="en-US"/>
                    </w:rPr>
                  </w:rPrChange>
                </w:rPr>
                <w:delText>đã hủy</w:delText>
              </w:r>
              <w:r w:rsidR="005D16EE" w:rsidRPr="00920004" w:rsidDel="00C774DC">
                <w:rPr>
                  <w:rPrChange w:id="12030" w:author="phuong vu" w:date="2018-11-30T22:36:00Z">
                    <w:rPr>
                      <w:lang w:val="en-US"/>
                    </w:rPr>
                  </w:rPrChange>
                </w:rPr>
                <w:delText>”.</w:delText>
              </w:r>
              <w:bookmarkStart w:id="12031" w:name="_Toc530658409"/>
              <w:bookmarkStart w:id="12032" w:name="_Toc530662133"/>
              <w:bookmarkStart w:id="12033" w:name="_Toc530662600"/>
              <w:bookmarkStart w:id="12034" w:name="_Toc531009525"/>
              <w:bookmarkStart w:id="12035" w:name="_Toc531101760"/>
              <w:bookmarkStart w:id="12036" w:name="_Toc531102708"/>
              <w:bookmarkStart w:id="12037" w:name="_Toc531358947"/>
              <w:bookmarkStart w:id="12038" w:name="_Toc531359928"/>
              <w:bookmarkStart w:id="12039" w:name="_Toc531380770"/>
              <w:bookmarkEnd w:id="12031"/>
              <w:bookmarkEnd w:id="12032"/>
              <w:bookmarkEnd w:id="12033"/>
              <w:bookmarkEnd w:id="12034"/>
              <w:bookmarkEnd w:id="12035"/>
              <w:bookmarkEnd w:id="12036"/>
              <w:bookmarkEnd w:id="12037"/>
              <w:bookmarkEnd w:id="12038"/>
              <w:bookmarkEnd w:id="12039"/>
            </w:del>
          </w:p>
          <w:p w14:paraId="202AA9EF" w14:textId="536D6BEE" w:rsidR="005D16EE" w:rsidRPr="00920004" w:rsidDel="00C774DC" w:rsidRDefault="009F6598" w:rsidP="00BD0851">
            <w:pPr>
              <w:pStyle w:val="ListParagraph"/>
              <w:numPr>
                <w:ilvl w:val="0"/>
                <w:numId w:val="30"/>
              </w:numPr>
              <w:spacing w:before="240" w:line="0" w:lineRule="atLeast"/>
              <w:rPr>
                <w:del w:id="12040" w:author="phuong vu" w:date="2018-11-22T13:51:00Z"/>
                <w:rPrChange w:id="12041" w:author="phuong vu" w:date="2018-11-30T22:36:00Z">
                  <w:rPr>
                    <w:del w:id="12042" w:author="phuong vu" w:date="2018-11-22T13:51:00Z"/>
                    <w:lang w:val="en-US"/>
                  </w:rPr>
                </w:rPrChange>
              </w:rPr>
              <w:pPrChange w:id="12043" w:author="phuong vu" w:date="2018-11-30T14:16:00Z">
                <w:pPr>
                  <w:pStyle w:val="ListParagraph"/>
                  <w:numPr>
                    <w:numId w:val="30"/>
                  </w:numPr>
                  <w:spacing w:line="276" w:lineRule="auto"/>
                  <w:ind w:hanging="360"/>
                </w:pPr>
              </w:pPrChange>
            </w:pPr>
            <w:del w:id="12044" w:author="phuong vu" w:date="2018-11-22T13:51:00Z">
              <w:r w:rsidRPr="00920004" w:rsidDel="00C774DC">
                <w:rPr>
                  <w:rPrChange w:id="12045" w:author="phuong vu" w:date="2018-11-30T22:36:00Z">
                    <w:rPr>
                      <w:lang w:val="en-US"/>
                    </w:rPr>
                  </w:rPrChange>
                </w:rPr>
                <w:delText>Trạng thái “</w:delText>
              </w:r>
              <w:r w:rsidR="00A65AD7" w:rsidRPr="00920004" w:rsidDel="00C774DC">
                <w:rPr>
                  <w:rPrChange w:id="12046" w:author="phuong vu" w:date="2018-11-30T22:36:00Z">
                    <w:rPr>
                      <w:i/>
                      <w:lang w:val="en-US"/>
                    </w:rPr>
                  </w:rPrChange>
                </w:rPr>
                <w:delText>đang chờ xử lí</w:delText>
              </w:r>
              <w:r w:rsidRPr="00920004" w:rsidDel="00C774DC">
                <w:rPr>
                  <w:rPrChange w:id="12047" w:author="phuong vu" w:date="2018-11-30T22:36:00Z">
                    <w:rPr>
                      <w:lang w:val="en-US"/>
                    </w:rPr>
                  </w:rPrChange>
                </w:rPr>
                <w:delText>”</w:delText>
              </w:r>
              <w:r w:rsidR="00A65AD7" w:rsidRPr="00920004" w:rsidDel="00C774DC">
                <w:rPr>
                  <w:rPrChange w:id="12048" w:author="phuong vu" w:date="2018-11-30T22:36:00Z">
                    <w:rPr>
                      <w:lang w:val="en-US"/>
                    </w:rPr>
                  </w:rPrChange>
                </w:rPr>
                <w:delText xml:space="preserve">: Khi nhân viên xử lí đơn hàng </w:delText>
              </w:r>
              <w:r w:rsidR="00A06DD8" w:rsidRPr="00920004" w:rsidDel="00C774DC">
                <w:rPr>
                  <w:rPrChange w:id="12049" w:author="phuong vu" w:date="2018-11-30T22:36:00Z">
                    <w:rPr>
                      <w:lang w:val="en-US"/>
                    </w:rPr>
                  </w:rPrChange>
                </w:rPr>
                <w:delText>nhấn</w:delText>
              </w:r>
              <w:r w:rsidR="00A65AD7" w:rsidRPr="00920004" w:rsidDel="00C774DC">
                <w:rPr>
                  <w:rPrChange w:id="12050" w:author="phuong vu" w:date="2018-11-30T22:36:00Z">
                    <w:rPr>
                      <w:lang w:val="en-US"/>
                    </w:rPr>
                  </w:rPrChange>
                </w:rPr>
                <w:delText xml:space="preserve"> lên nút xử lí. Trạng thái đơn hàng chuyển thành </w:delText>
              </w:r>
              <w:r w:rsidR="00A65AD7" w:rsidRPr="00920004" w:rsidDel="00C774DC">
                <w:rPr>
                  <w:rPrChange w:id="12051" w:author="phuong vu" w:date="2018-11-30T22:36:00Z">
                    <w:rPr>
                      <w:i/>
                      <w:lang w:val="en-US"/>
                    </w:rPr>
                  </w:rPrChange>
                </w:rPr>
                <w:delText>“đang xử lí</w:delText>
              </w:r>
              <w:r w:rsidR="00A65AD7" w:rsidRPr="00920004" w:rsidDel="00C774DC">
                <w:rPr>
                  <w:rPrChange w:id="12052" w:author="phuong vu" w:date="2018-11-30T22:36:00Z">
                    <w:rPr>
                      <w:lang w:val="en-US"/>
                    </w:rPr>
                  </w:rPrChange>
                </w:rPr>
                <w:delText>” và người dùng được gán thành người thực hiện đơn hàng đó.</w:delText>
              </w:r>
              <w:bookmarkStart w:id="12053" w:name="_Toc530658410"/>
              <w:bookmarkStart w:id="12054" w:name="_Toc530662134"/>
              <w:bookmarkStart w:id="12055" w:name="_Toc530662601"/>
              <w:bookmarkStart w:id="12056" w:name="_Toc531009526"/>
              <w:bookmarkStart w:id="12057" w:name="_Toc531101761"/>
              <w:bookmarkStart w:id="12058" w:name="_Toc531102709"/>
              <w:bookmarkStart w:id="12059" w:name="_Toc531358948"/>
              <w:bookmarkStart w:id="12060" w:name="_Toc531359929"/>
              <w:bookmarkStart w:id="12061" w:name="_Toc531380771"/>
              <w:bookmarkEnd w:id="12053"/>
              <w:bookmarkEnd w:id="12054"/>
              <w:bookmarkEnd w:id="12055"/>
              <w:bookmarkEnd w:id="12056"/>
              <w:bookmarkEnd w:id="12057"/>
              <w:bookmarkEnd w:id="12058"/>
              <w:bookmarkEnd w:id="12059"/>
              <w:bookmarkEnd w:id="12060"/>
              <w:bookmarkEnd w:id="12061"/>
            </w:del>
          </w:p>
          <w:p w14:paraId="043505DE" w14:textId="5BBF6FA0" w:rsidR="005B249F" w:rsidRPr="00920004" w:rsidDel="00C774DC" w:rsidRDefault="00A65AD7" w:rsidP="00BD0851">
            <w:pPr>
              <w:pStyle w:val="ListParagraph"/>
              <w:numPr>
                <w:ilvl w:val="0"/>
                <w:numId w:val="30"/>
              </w:numPr>
              <w:spacing w:before="240" w:line="0" w:lineRule="atLeast"/>
              <w:rPr>
                <w:del w:id="12062" w:author="phuong vu" w:date="2018-11-22T13:51:00Z"/>
                <w:rPrChange w:id="12063" w:author="phuong vu" w:date="2018-11-30T22:36:00Z">
                  <w:rPr>
                    <w:del w:id="12064" w:author="phuong vu" w:date="2018-11-22T13:51:00Z"/>
                    <w:lang w:val="en-US"/>
                  </w:rPr>
                </w:rPrChange>
              </w:rPr>
              <w:pPrChange w:id="12065" w:author="phuong vu" w:date="2018-11-30T14:16:00Z">
                <w:pPr>
                  <w:pStyle w:val="ListParagraph"/>
                  <w:numPr>
                    <w:numId w:val="30"/>
                  </w:numPr>
                  <w:spacing w:line="276" w:lineRule="auto"/>
                  <w:ind w:hanging="360"/>
                </w:pPr>
              </w:pPrChange>
            </w:pPr>
            <w:del w:id="12066" w:author="phuong vu" w:date="2018-11-22T13:51:00Z">
              <w:r w:rsidRPr="00920004" w:rsidDel="00C774DC">
                <w:rPr>
                  <w:rPrChange w:id="12067" w:author="phuong vu" w:date="2018-11-30T22:36:00Z">
                    <w:rPr>
                      <w:lang w:val="en-US"/>
                    </w:rPr>
                  </w:rPrChange>
                </w:rPr>
                <w:delText xml:space="preserve">Trạng thái </w:delText>
              </w:r>
              <w:r w:rsidRPr="00920004" w:rsidDel="00C774DC">
                <w:rPr>
                  <w:rPrChange w:id="12068" w:author="phuong vu" w:date="2018-11-30T22:36:00Z">
                    <w:rPr>
                      <w:i/>
                      <w:lang w:val="en-US"/>
                    </w:rPr>
                  </w:rPrChange>
                </w:rPr>
                <w:delText xml:space="preserve">“đang xử lí”: </w:delText>
              </w:r>
              <w:r w:rsidRPr="00920004" w:rsidDel="00C774DC">
                <w:rPr>
                  <w:rPrChange w:id="12069" w:author="phuong vu" w:date="2018-11-30T22:36:00Z">
                    <w:rPr>
                      <w:lang w:val="en-US"/>
                    </w:rPr>
                  </w:rPrChange>
                </w:rPr>
                <w:delText xml:space="preserve">Khi nhân viên xử lí đơn hàng </w:delText>
              </w:r>
              <w:r w:rsidR="00A06DD8" w:rsidRPr="00920004" w:rsidDel="00C774DC">
                <w:rPr>
                  <w:rPrChange w:id="12070" w:author="phuong vu" w:date="2018-11-30T22:36:00Z">
                    <w:rPr>
                      <w:lang w:val="en-US"/>
                    </w:rPr>
                  </w:rPrChange>
                </w:rPr>
                <w:delText>nhấn</w:delText>
              </w:r>
              <w:r w:rsidRPr="00920004" w:rsidDel="00C774DC">
                <w:rPr>
                  <w:rPrChange w:id="12071" w:author="phuong vu" w:date="2018-11-30T22:36:00Z">
                    <w:rPr>
                      <w:lang w:val="en-US"/>
                    </w:rPr>
                  </w:rPrChange>
                </w:rPr>
                <w:delText xml:space="preserve"> lên nút hoàn tất. Trạng thái đơn hàng chuyển thành </w:delText>
              </w:r>
              <w:r w:rsidRPr="00920004" w:rsidDel="00C774DC">
                <w:rPr>
                  <w:rPrChange w:id="12072" w:author="phuong vu" w:date="2018-11-30T22:36:00Z">
                    <w:rPr>
                      <w:i/>
                      <w:lang w:val="en-US"/>
                    </w:rPr>
                  </w:rPrChange>
                </w:rPr>
                <w:delText>“đã xử lí hoàn tất”.</w:delText>
              </w:r>
              <w:r w:rsidR="005B249F" w:rsidRPr="00920004" w:rsidDel="00C774DC">
                <w:rPr>
                  <w:rPrChange w:id="12073" w:author="phuong vu" w:date="2018-11-30T22:36:00Z">
                    <w:rPr>
                      <w:i/>
                      <w:lang w:val="en-US"/>
                    </w:rPr>
                  </w:rPrChange>
                </w:rPr>
                <w:delText xml:space="preserve"> </w:delText>
              </w:r>
              <w:r w:rsidR="005B249F" w:rsidRPr="00920004" w:rsidDel="00C774DC">
                <w:rPr>
                  <w:rPrChange w:id="12074" w:author="phuong vu" w:date="2018-11-30T22:36:00Z">
                    <w:rPr>
                      <w:lang w:val="en-US"/>
                    </w:rPr>
                  </w:rPrChange>
                </w:rPr>
                <w:delText xml:space="preserve"> Và chỉ nhân viên thực hiện đơn hàng đó mới thấy được nút hoàn tất. Biên nhận của đơn hàng chuyển trạng thái thành </w:delText>
              </w:r>
              <w:r w:rsidR="005B249F" w:rsidRPr="00920004" w:rsidDel="00C774DC">
                <w:rPr>
                  <w:rPrChange w:id="12075" w:author="phuong vu" w:date="2018-11-30T22:36:00Z">
                    <w:rPr>
                      <w:i/>
                      <w:lang w:val="en-US"/>
                    </w:rPr>
                  </w:rPrChange>
                </w:rPr>
                <w:delText xml:space="preserve">“đang chờ trả đồ”. </w:delText>
              </w:r>
              <w:bookmarkStart w:id="12076" w:name="_Toc530658411"/>
              <w:bookmarkStart w:id="12077" w:name="_Toc530662135"/>
              <w:bookmarkStart w:id="12078" w:name="_Toc530662602"/>
              <w:bookmarkStart w:id="12079" w:name="_Toc531009527"/>
              <w:bookmarkStart w:id="12080" w:name="_Toc531101762"/>
              <w:bookmarkStart w:id="12081" w:name="_Toc531102710"/>
              <w:bookmarkStart w:id="12082" w:name="_Toc531358949"/>
              <w:bookmarkStart w:id="12083" w:name="_Toc531359930"/>
              <w:bookmarkStart w:id="12084" w:name="_Toc531380772"/>
              <w:bookmarkEnd w:id="12076"/>
              <w:bookmarkEnd w:id="12077"/>
              <w:bookmarkEnd w:id="12078"/>
              <w:bookmarkEnd w:id="12079"/>
              <w:bookmarkEnd w:id="12080"/>
              <w:bookmarkEnd w:id="12081"/>
              <w:bookmarkEnd w:id="12082"/>
              <w:bookmarkEnd w:id="12083"/>
              <w:bookmarkEnd w:id="12084"/>
            </w:del>
          </w:p>
          <w:p w14:paraId="54251747" w14:textId="63296290" w:rsidR="005B249F" w:rsidRPr="00920004" w:rsidDel="00C774DC" w:rsidRDefault="005B249F" w:rsidP="00BD0851">
            <w:pPr>
              <w:pStyle w:val="ListParagraph"/>
              <w:numPr>
                <w:ilvl w:val="0"/>
                <w:numId w:val="30"/>
              </w:numPr>
              <w:spacing w:before="240" w:line="0" w:lineRule="atLeast"/>
              <w:rPr>
                <w:del w:id="12085" w:author="phuong vu" w:date="2018-11-22T13:51:00Z"/>
                <w:rPrChange w:id="12086" w:author="phuong vu" w:date="2018-11-30T22:36:00Z">
                  <w:rPr>
                    <w:del w:id="12087" w:author="phuong vu" w:date="2018-11-22T13:51:00Z"/>
                    <w:lang w:val="en-US"/>
                  </w:rPr>
                </w:rPrChange>
              </w:rPr>
              <w:pPrChange w:id="12088" w:author="phuong vu" w:date="2018-11-30T14:16:00Z">
                <w:pPr>
                  <w:pStyle w:val="ListParagraph"/>
                  <w:numPr>
                    <w:numId w:val="30"/>
                  </w:numPr>
                  <w:spacing w:line="276" w:lineRule="auto"/>
                  <w:ind w:hanging="360"/>
                </w:pPr>
              </w:pPrChange>
            </w:pPr>
            <w:del w:id="12089" w:author="phuong vu" w:date="2018-11-22T13:51:00Z">
              <w:r w:rsidRPr="00920004" w:rsidDel="00C774DC">
                <w:rPr>
                  <w:rPrChange w:id="12090" w:author="phuong vu" w:date="2018-11-30T22:36:00Z">
                    <w:rPr>
                      <w:lang w:val="en-US"/>
                    </w:rPr>
                  </w:rPrChange>
                </w:rPr>
                <w:delText xml:space="preserve">Trạng thái </w:delText>
              </w:r>
              <w:r w:rsidRPr="00920004" w:rsidDel="00C774DC">
                <w:rPr>
                  <w:rPrChange w:id="12091" w:author="phuong vu" w:date="2018-11-30T22:36:00Z">
                    <w:rPr>
                      <w:i/>
                      <w:lang w:val="en-US"/>
                    </w:rPr>
                  </w:rPrChange>
                </w:rPr>
                <w:delText xml:space="preserve">“đã xử lí hoàn tất”: </w:delText>
              </w:r>
              <w:r w:rsidRPr="00920004" w:rsidDel="00C774DC">
                <w:rPr>
                  <w:rPrChange w:id="12092" w:author="phuong vu" w:date="2018-11-30T22:36:00Z">
                    <w:rPr>
                      <w:lang w:val="en-US"/>
                    </w:rPr>
                  </w:rPrChange>
                </w:rPr>
                <w:delText xml:space="preserve">Nhân viên quản lí đơn hàng có thể </w:delText>
              </w:r>
              <w:r w:rsidR="00A06DD8" w:rsidRPr="00920004" w:rsidDel="00C774DC">
                <w:rPr>
                  <w:rPrChange w:id="12093" w:author="phuong vu" w:date="2018-11-30T22:36:00Z">
                    <w:rPr>
                      <w:lang w:val="en-US"/>
                    </w:rPr>
                  </w:rPrChange>
                </w:rPr>
                <w:delText>nhấn</w:delText>
              </w:r>
              <w:r w:rsidRPr="00920004" w:rsidDel="00C774DC">
                <w:rPr>
                  <w:rPrChange w:id="12094" w:author="phuong vu" w:date="2018-11-30T22:36:00Z">
                    <w:rPr>
                      <w:lang w:val="en-US"/>
                    </w:rPr>
                  </w:rPrChange>
                </w:rPr>
                <w:delText xml:space="preserve"> lên nút tạo hóa đơn để sinh hóa đơn dựa trên biên nhận.</w:delText>
              </w:r>
              <w:bookmarkStart w:id="12095" w:name="_Toc530658412"/>
              <w:bookmarkStart w:id="12096" w:name="_Toc530662136"/>
              <w:bookmarkStart w:id="12097" w:name="_Toc530662603"/>
              <w:bookmarkStart w:id="12098" w:name="_Toc531009528"/>
              <w:bookmarkStart w:id="12099" w:name="_Toc531101763"/>
              <w:bookmarkStart w:id="12100" w:name="_Toc531102711"/>
              <w:bookmarkStart w:id="12101" w:name="_Toc531358950"/>
              <w:bookmarkStart w:id="12102" w:name="_Toc531359931"/>
              <w:bookmarkStart w:id="12103" w:name="_Toc531380773"/>
              <w:bookmarkEnd w:id="12095"/>
              <w:bookmarkEnd w:id="12096"/>
              <w:bookmarkEnd w:id="12097"/>
              <w:bookmarkEnd w:id="12098"/>
              <w:bookmarkEnd w:id="12099"/>
              <w:bookmarkEnd w:id="12100"/>
              <w:bookmarkEnd w:id="12101"/>
              <w:bookmarkEnd w:id="12102"/>
              <w:bookmarkEnd w:id="12103"/>
            </w:del>
          </w:p>
        </w:tc>
        <w:bookmarkStart w:id="12104" w:name="_Toc530658413"/>
        <w:bookmarkStart w:id="12105" w:name="_Toc530662137"/>
        <w:bookmarkStart w:id="12106" w:name="_Toc530662604"/>
        <w:bookmarkStart w:id="12107" w:name="_Toc531009529"/>
        <w:bookmarkStart w:id="12108" w:name="_Toc531101764"/>
        <w:bookmarkStart w:id="12109" w:name="_Toc531102712"/>
        <w:bookmarkStart w:id="12110" w:name="_Toc531358951"/>
        <w:bookmarkStart w:id="12111" w:name="_Toc531359932"/>
        <w:bookmarkStart w:id="12112" w:name="_Toc531380774"/>
        <w:bookmarkEnd w:id="12104"/>
        <w:bookmarkEnd w:id="12105"/>
        <w:bookmarkEnd w:id="12106"/>
        <w:bookmarkEnd w:id="12107"/>
        <w:bookmarkEnd w:id="12108"/>
        <w:bookmarkEnd w:id="12109"/>
        <w:bookmarkEnd w:id="12110"/>
        <w:bookmarkEnd w:id="12111"/>
        <w:bookmarkEnd w:id="12112"/>
      </w:tr>
      <w:tr w:rsidR="005D16EE" w:rsidRPr="00920004" w:rsidDel="00C774DC" w14:paraId="4879CE07" w14:textId="4D44C60B" w:rsidTr="007C127C">
        <w:trPr>
          <w:del w:id="12113" w:author="phuong vu" w:date="2018-11-22T13:51:00Z"/>
        </w:trPr>
        <w:tc>
          <w:tcPr>
            <w:tcW w:w="2425" w:type="dxa"/>
          </w:tcPr>
          <w:p w14:paraId="09F6E04E" w14:textId="6129CA40" w:rsidR="00730F28" w:rsidRPr="00920004" w:rsidDel="00C774DC" w:rsidRDefault="00730F28" w:rsidP="00BD0851">
            <w:pPr>
              <w:spacing w:before="240" w:line="0" w:lineRule="atLeast"/>
              <w:rPr>
                <w:del w:id="12114" w:author="phuong vu" w:date="2018-11-22T13:51:00Z"/>
                <w:b/>
                <w:rPrChange w:id="12115" w:author="phuong vu" w:date="2018-11-30T22:36:00Z">
                  <w:rPr>
                    <w:del w:id="12116" w:author="phuong vu" w:date="2018-11-22T13:51:00Z"/>
                    <w:b/>
                  </w:rPr>
                </w:rPrChange>
              </w:rPr>
              <w:pPrChange w:id="12117" w:author="phuong vu" w:date="2018-11-30T14:16:00Z">
                <w:pPr>
                  <w:spacing w:line="276" w:lineRule="auto"/>
                </w:pPr>
              </w:pPrChange>
            </w:pPr>
            <w:del w:id="12118" w:author="phuong vu" w:date="2018-11-22T13:51:00Z">
              <w:r w:rsidRPr="00920004" w:rsidDel="00C774DC">
                <w:rPr>
                  <w:b/>
                  <w:rPrChange w:id="12119" w:author="phuong vu" w:date="2018-11-30T22:36:00Z">
                    <w:rPr>
                      <w:b/>
                    </w:rPr>
                  </w:rPrChange>
                </w:rPr>
                <w:delText>Kết quả</w:delText>
              </w:r>
              <w:bookmarkStart w:id="12120" w:name="_Toc530658414"/>
              <w:bookmarkStart w:id="12121" w:name="_Toc530662138"/>
              <w:bookmarkStart w:id="12122" w:name="_Toc530662605"/>
              <w:bookmarkStart w:id="12123" w:name="_Toc531009530"/>
              <w:bookmarkStart w:id="12124" w:name="_Toc531101765"/>
              <w:bookmarkStart w:id="12125" w:name="_Toc531102713"/>
              <w:bookmarkStart w:id="12126" w:name="_Toc531358952"/>
              <w:bookmarkStart w:id="12127" w:name="_Toc531359933"/>
              <w:bookmarkStart w:id="12128" w:name="_Toc531380775"/>
              <w:bookmarkEnd w:id="12120"/>
              <w:bookmarkEnd w:id="12121"/>
              <w:bookmarkEnd w:id="12122"/>
              <w:bookmarkEnd w:id="12123"/>
              <w:bookmarkEnd w:id="12124"/>
              <w:bookmarkEnd w:id="12125"/>
              <w:bookmarkEnd w:id="12126"/>
              <w:bookmarkEnd w:id="12127"/>
              <w:bookmarkEnd w:id="12128"/>
            </w:del>
          </w:p>
        </w:tc>
        <w:tc>
          <w:tcPr>
            <w:tcW w:w="6686" w:type="dxa"/>
          </w:tcPr>
          <w:p w14:paraId="1C92C4EF" w14:textId="5C1783D5" w:rsidR="00730F28" w:rsidRPr="00920004" w:rsidDel="00C774DC" w:rsidRDefault="003752F8" w:rsidP="00BD0851">
            <w:pPr>
              <w:spacing w:before="240" w:line="0" w:lineRule="atLeast"/>
              <w:jc w:val="left"/>
              <w:rPr>
                <w:del w:id="12129" w:author="phuong vu" w:date="2018-11-22T13:51:00Z"/>
                <w:rPrChange w:id="12130" w:author="phuong vu" w:date="2018-11-30T22:36:00Z">
                  <w:rPr>
                    <w:del w:id="12131" w:author="phuong vu" w:date="2018-11-22T13:51:00Z"/>
                    <w:lang w:val="en-US"/>
                  </w:rPr>
                </w:rPrChange>
              </w:rPr>
              <w:pPrChange w:id="12132" w:author="phuong vu" w:date="2018-11-30T14:16:00Z">
                <w:pPr>
                  <w:spacing w:line="276" w:lineRule="auto"/>
                  <w:jc w:val="left"/>
                </w:pPr>
              </w:pPrChange>
            </w:pPr>
            <w:del w:id="12133" w:author="phuong vu" w:date="2018-11-22T13:51:00Z">
              <w:r w:rsidRPr="00920004" w:rsidDel="00C774DC">
                <w:rPr>
                  <w:rPrChange w:id="12134" w:author="phuong vu" w:date="2018-11-30T22:36:00Z">
                    <w:rPr>
                      <w:lang w:val="en-US"/>
                    </w:rPr>
                  </w:rPrChange>
                </w:rPr>
                <w:delText>Hiển thị thông tin tất cả đơn hàng dưới dạng bảng.</w:delText>
              </w:r>
              <w:bookmarkStart w:id="12135" w:name="_Toc530658415"/>
              <w:bookmarkStart w:id="12136" w:name="_Toc530662139"/>
              <w:bookmarkStart w:id="12137" w:name="_Toc530662606"/>
              <w:bookmarkStart w:id="12138" w:name="_Toc531009531"/>
              <w:bookmarkStart w:id="12139" w:name="_Toc531101766"/>
              <w:bookmarkStart w:id="12140" w:name="_Toc531102714"/>
              <w:bookmarkStart w:id="12141" w:name="_Toc531358953"/>
              <w:bookmarkStart w:id="12142" w:name="_Toc531359934"/>
              <w:bookmarkStart w:id="12143" w:name="_Toc531380776"/>
              <w:bookmarkEnd w:id="12135"/>
              <w:bookmarkEnd w:id="12136"/>
              <w:bookmarkEnd w:id="12137"/>
              <w:bookmarkEnd w:id="12138"/>
              <w:bookmarkEnd w:id="12139"/>
              <w:bookmarkEnd w:id="12140"/>
              <w:bookmarkEnd w:id="12141"/>
              <w:bookmarkEnd w:id="12142"/>
              <w:bookmarkEnd w:id="12143"/>
            </w:del>
          </w:p>
          <w:p w14:paraId="5F07C768" w14:textId="201B2AC7" w:rsidR="003752F8" w:rsidRPr="00920004" w:rsidDel="00C774DC" w:rsidRDefault="003752F8" w:rsidP="00BD0851">
            <w:pPr>
              <w:spacing w:before="240" w:line="0" w:lineRule="atLeast"/>
              <w:jc w:val="left"/>
              <w:rPr>
                <w:del w:id="12144" w:author="phuong vu" w:date="2018-11-22T13:51:00Z"/>
                <w:rPrChange w:id="12145" w:author="phuong vu" w:date="2018-11-30T22:36:00Z">
                  <w:rPr>
                    <w:del w:id="12146" w:author="phuong vu" w:date="2018-11-22T13:51:00Z"/>
                    <w:lang w:val="en-US"/>
                  </w:rPr>
                </w:rPrChange>
              </w:rPr>
              <w:pPrChange w:id="12147" w:author="phuong vu" w:date="2018-11-30T14:16:00Z">
                <w:pPr>
                  <w:spacing w:line="276" w:lineRule="auto"/>
                  <w:jc w:val="left"/>
                </w:pPr>
              </w:pPrChange>
            </w:pPr>
            <w:del w:id="12148" w:author="phuong vu" w:date="2018-11-22T13:51:00Z">
              <w:r w:rsidRPr="00920004" w:rsidDel="00C774DC">
                <w:rPr>
                  <w:rPrChange w:id="12149" w:author="phuong vu" w:date="2018-11-30T22:36:00Z">
                    <w:rPr>
                      <w:lang w:val="en-US"/>
                    </w:rPr>
                  </w:rPrChange>
                </w:rPr>
                <w:delText xml:space="preserve">Khi </w:delText>
              </w:r>
              <w:r w:rsidR="00A06DD8" w:rsidRPr="00920004" w:rsidDel="00C774DC">
                <w:rPr>
                  <w:rPrChange w:id="12150" w:author="phuong vu" w:date="2018-11-30T22:36:00Z">
                    <w:rPr>
                      <w:lang w:val="en-US"/>
                    </w:rPr>
                  </w:rPrChange>
                </w:rPr>
                <w:delText>nhấn</w:delText>
              </w:r>
              <w:r w:rsidRPr="00920004" w:rsidDel="00C774DC">
                <w:rPr>
                  <w:rPrChange w:id="12151" w:author="phuong vu" w:date="2018-11-30T22:36:00Z">
                    <w:rPr>
                      <w:lang w:val="en-US"/>
                    </w:rPr>
                  </w:rPrChange>
                </w:rPr>
                <w:delText xml:space="preserve"> vào tên khách hàng hiển thị chi tiết đơn hàng.</w:delText>
              </w:r>
              <w:bookmarkStart w:id="12152" w:name="_Toc530658416"/>
              <w:bookmarkStart w:id="12153" w:name="_Toc530662140"/>
              <w:bookmarkStart w:id="12154" w:name="_Toc530662607"/>
              <w:bookmarkStart w:id="12155" w:name="_Toc531009532"/>
              <w:bookmarkStart w:id="12156" w:name="_Toc531101767"/>
              <w:bookmarkStart w:id="12157" w:name="_Toc531102715"/>
              <w:bookmarkStart w:id="12158" w:name="_Toc531358954"/>
              <w:bookmarkStart w:id="12159" w:name="_Toc531359935"/>
              <w:bookmarkStart w:id="12160" w:name="_Toc531380777"/>
              <w:bookmarkEnd w:id="12152"/>
              <w:bookmarkEnd w:id="12153"/>
              <w:bookmarkEnd w:id="12154"/>
              <w:bookmarkEnd w:id="12155"/>
              <w:bookmarkEnd w:id="12156"/>
              <w:bookmarkEnd w:id="12157"/>
              <w:bookmarkEnd w:id="12158"/>
              <w:bookmarkEnd w:id="12159"/>
              <w:bookmarkEnd w:id="12160"/>
            </w:del>
          </w:p>
        </w:tc>
        <w:bookmarkStart w:id="12161" w:name="_Toc530658417"/>
        <w:bookmarkStart w:id="12162" w:name="_Toc530662141"/>
        <w:bookmarkStart w:id="12163" w:name="_Toc530662608"/>
        <w:bookmarkStart w:id="12164" w:name="_Toc531009533"/>
        <w:bookmarkStart w:id="12165" w:name="_Toc531101768"/>
        <w:bookmarkStart w:id="12166" w:name="_Toc531102716"/>
        <w:bookmarkStart w:id="12167" w:name="_Toc531358955"/>
        <w:bookmarkStart w:id="12168" w:name="_Toc531359936"/>
        <w:bookmarkStart w:id="12169" w:name="_Toc531380778"/>
        <w:bookmarkEnd w:id="12161"/>
        <w:bookmarkEnd w:id="12162"/>
        <w:bookmarkEnd w:id="12163"/>
        <w:bookmarkEnd w:id="12164"/>
        <w:bookmarkEnd w:id="12165"/>
        <w:bookmarkEnd w:id="12166"/>
        <w:bookmarkEnd w:id="12167"/>
        <w:bookmarkEnd w:id="12168"/>
        <w:bookmarkEnd w:id="12169"/>
      </w:tr>
      <w:tr w:rsidR="005D16EE" w:rsidRPr="00920004" w:rsidDel="00C774DC" w14:paraId="759C3D38" w14:textId="1C88500C" w:rsidTr="007C127C">
        <w:trPr>
          <w:del w:id="12170" w:author="phuong vu" w:date="2018-11-22T13:51:00Z"/>
        </w:trPr>
        <w:tc>
          <w:tcPr>
            <w:tcW w:w="2425" w:type="dxa"/>
          </w:tcPr>
          <w:p w14:paraId="03E1B5F1" w14:textId="44F95410" w:rsidR="00730F28" w:rsidRPr="00920004" w:rsidDel="00C774DC" w:rsidRDefault="00730F28" w:rsidP="00BD0851">
            <w:pPr>
              <w:spacing w:before="240" w:line="0" w:lineRule="atLeast"/>
              <w:rPr>
                <w:del w:id="12171" w:author="phuong vu" w:date="2018-11-22T13:51:00Z"/>
                <w:b/>
                <w:rPrChange w:id="12172" w:author="phuong vu" w:date="2018-11-30T22:36:00Z">
                  <w:rPr>
                    <w:del w:id="12173" w:author="phuong vu" w:date="2018-11-22T13:51:00Z"/>
                    <w:b/>
                  </w:rPr>
                </w:rPrChange>
              </w:rPr>
              <w:pPrChange w:id="12174" w:author="phuong vu" w:date="2018-11-30T14:16:00Z">
                <w:pPr>
                  <w:spacing w:line="276" w:lineRule="auto"/>
                </w:pPr>
              </w:pPrChange>
            </w:pPr>
            <w:del w:id="12175" w:author="phuong vu" w:date="2018-11-22T13:51:00Z">
              <w:r w:rsidRPr="00920004" w:rsidDel="00C774DC">
                <w:rPr>
                  <w:b/>
                  <w:rPrChange w:id="12176" w:author="phuong vu" w:date="2018-11-30T22:36:00Z">
                    <w:rPr>
                      <w:b/>
                    </w:rPr>
                  </w:rPrChange>
                </w:rPr>
                <w:delText>Ghi chú</w:delText>
              </w:r>
              <w:bookmarkStart w:id="12177" w:name="_Toc530658418"/>
              <w:bookmarkStart w:id="12178" w:name="_Toc530662142"/>
              <w:bookmarkStart w:id="12179" w:name="_Toc530662609"/>
              <w:bookmarkStart w:id="12180" w:name="_Toc531009534"/>
              <w:bookmarkStart w:id="12181" w:name="_Toc531101769"/>
              <w:bookmarkStart w:id="12182" w:name="_Toc531102717"/>
              <w:bookmarkStart w:id="12183" w:name="_Toc531358956"/>
              <w:bookmarkStart w:id="12184" w:name="_Toc531359937"/>
              <w:bookmarkStart w:id="12185" w:name="_Toc531380779"/>
              <w:bookmarkEnd w:id="12177"/>
              <w:bookmarkEnd w:id="12178"/>
              <w:bookmarkEnd w:id="12179"/>
              <w:bookmarkEnd w:id="12180"/>
              <w:bookmarkEnd w:id="12181"/>
              <w:bookmarkEnd w:id="12182"/>
              <w:bookmarkEnd w:id="12183"/>
              <w:bookmarkEnd w:id="12184"/>
              <w:bookmarkEnd w:id="12185"/>
            </w:del>
          </w:p>
        </w:tc>
        <w:tc>
          <w:tcPr>
            <w:tcW w:w="6686" w:type="dxa"/>
          </w:tcPr>
          <w:p w14:paraId="050D9866" w14:textId="2C1AD5C9" w:rsidR="00730F28" w:rsidRPr="00920004" w:rsidDel="00C774DC" w:rsidRDefault="00730F28" w:rsidP="00BD0851">
            <w:pPr>
              <w:keepNext/>
              <w:spacing w:before="240" w:line="0" w:lineRule="atLeast"/>
              <w:rPr>
                <w:del w:id="12186" w:author="phuong vu" w:date="2018-11-22T13:51:00Z"/>
                <w:rPrChange w:id="12187" w:author="phuong vu" w:date="2018-11-30T22:36:00Z">
                  <w:rPr>
                    <w:del w:id="12188" w:author="phuong vu" w:date="2018-11-22T13:51:00Z"/>
                  </w:rPr>
                </w:rPrChange>
              </w:rPr>
              <w:pPrChange w:id="12189" w:author="phuong vu" w:date="2018-11-30T14:16:00Z">
                <w:pPr>
                  <w:keepNext/>
                  <w:spacing w:line="276" w:lineRule="auto"/>
                </w:pPr>
              </w:pPrChange>
            </w:pPr>
            <w:bookmarkStart w:id="12190" w:name="_Toc530658419"/>
            <w:bookmarkStart w:id="12191" w:name="_Toc530662143"/>
            <w:bookmarkStart w:id="12192" w:name="_Toc530662610"/>
            <w:bookmarkStart w:id="12193" w:name="_Toc531009535"/>
            <w:bookmarkStart w:id="12194" w:name="_Toc531101770"/>
            <w:bookmarkStart w:id="12195" w:name="_Toc531102718"/>
            <w:bookmarkStart w:id="12196" w:name="_Toc531358957"/>
            <w:bookmarkStart w:id="12197" w:name="_Toc531359938"/>
            <w:bookmarkStart w:id="12198" w:name="_Toc531380780"/>
            <w:bookmarkEnd w:id="12190"/>
            <w:bookmarkEnd w:id="12191"/>
            <w:bookmarkEnd w:id="12192"/>
            <w:bookmarkEnd w:id="12193"/>
            <w:bookmarkEnd w:id="12194"/>
            <w:bookmarkEnd w:id="12195"/>
            <w:bookmarkEnd w:id="12196"/>
            <w:bookmarkEnd w:id="12197"/>
            <w:bookmarkEnd w:id="12198"/>
          </w:p>
        </w:tc>
        <w:bookmarkStart w:id="12199" w:name="_Toc530658420"/>
        <w:bookmarkStart w:id="12200" w:name="_Toc530662144"/>
        <w:bookmarkStart w:id="12201" w:name="_Toc530662611"/>
        <w:bookmarkStart w:id="12202" w:name="_Toc531009536"/>
        <w:bookmarkStart w:id="12203" w:name="_Toc531101771"/>
        <w:bookmarkStart w:id="12204" w:name="_Toc531102719"/>
        <w:bookmarkStart w:id="12205" w:name="_Toc531358958"/>
        <w:bookmarkStart w:id="12206" w:name="_Toc531359939"/>
        <w:bookmarkStart w:id="12207" w:name="_Toc531380781"/>
        <w:bookmarkEnd w:id="12199"/>
        <w:bookmarkEnd w:id="12200"/>
        <w:bookmarkEnd w:id="12201"/>
        <w:bookmarkEnd w:id="12202"/>
        <w:bookmarkEnd w:id="12203"/>
        <w:bookmarkEnd w:id="12204"/>
        <w:bookmarkEnd w:id="12205"/>
        <w:bookmarkEnd w:id="12206"/>
        <w:bookmarkEnd w:id="12207"/>
      </w:tr>
    </w:tbl>
    <w:p w14:paraId="4A61CF49" w14:textId="34738F89" w:rsidR="00730F28" w:rsidRPr="00920004" w:rsidDel="00C774DC" w:rsidRDefault="00730F28" w:rsidP="00BD0851">
      <w:pPr>
        <w:spacing w:before="240" w:line="0" w:lineRule="atLeast"/>
        <w:rPr>
          <w:del w:id="12208" w:author="phuong vu" w:date="2018-11-22T13:51:00Z"/>
          <w:rPrChange w:id="12209" w:author="phuong vu" w:date="2018-11-30T22:36:00Z">
            <w:rPr>
              <w:del w:id="12210" w:author="phuong vu" w:date="2018-11-22T13:51:00Z"/>
            </w:rPr>
          </w:rPrChange>
        </w:rPr>
        <w:pPrChange w:id="12211" w:author="phuong vu" w:date="2018-11-30T14:16:00Z">
          <w:pPr/>
        </w:pPrChange>
      </w:pPr>
      <w:bookmarkStart w:id="12212" w:name="_Toc530658421"/>
      <w:bookmarkStart w:id="12213" w:name="_Toc530662145"/>
      <w:bookmarkStart w:id="12214" w:name="_Toc530662612"/>
      <w:bookmarkStart w:id="12215" w:name="_Toc531009537"/>
      <w:bookmarkStart w:id="12216" w:name="_Toc531101772"/>
      <w:bookmarkStart w:id="12217" w:name="_Toc531102720"/>
      <w:bookmarkStart w:id="12218" w:name="_Toc531358959"/>
      <w:bookmarkStart w:id="12219" w:name="_Toc531359940"/>
      <w:bookmarkStart w:id="12220" w:name="_Toc531380782"/>
      <w:bookmarkEnd w:id="12212"/>
      <w:bookmarkEnd w:id="12213"/>
      <w:bookmarkEnd w:id="12214"/>
      <w:bookmarkEnd w:id="12215"/>
      <w:bookmarkEnd w:id="12216"/>
      <w:bookmarkEnd w:id="12217"/>
      <w:bookmarkEnd w:id="12218"/>
      <w:bookmarkEnd w:id="12219"/>
      <w:bookmarkEnd w:id="12220"/>
    </w:p>
    <w:p w14:paraId="779E8A83" w14:textId="423999C1" w:rsidR="00730F28" w:rsidRPr="00920004" w:rsidDel="00C774DC" w:rsidRDefault="00730F28" w:rsidP="00BD0851">
      <w:pPr>
        <w:pStyle w:val="Heading4"/>
        <w:spacing w:before="240" w:line="0" w:lineRule="atLeast"/>
        <w:rPr>
          <w:del w:id="12221" w:author="phuong vu" w:date="2018-11-22T13:51:00Z"/>
          <w:rFonts w:cstheme="majorHAnsi"/>
          <w:rPrChange w:id="12222" w:author="phuong vu" w:date="2018-11-30T22:36:00Z">
            <w:rPr>
              <w:del w:id="12223" w:author="phuong vu" w:date="2018-11-22T13:51:00Z"/>
            </w:rPr>
          </w:rPrChange>
        </w:rPr>
        <w:pPrChange w:id="12224" w:author="phuong vu" w:date="2018-11-30T14:16:00Z">
          <w:pPr>
            <w:pStyle w:val="Heading4"/>
          </w:pPr>
        </w:pPrChange>
      </w:pPr>
      <w:del w:id="12225" w:author="phuong vu" w:date="2018-11-22T13:51:00Z">
        <w:r w:rsidRPr="00920004" w:rsidDel="00C774DC">
          <w:rPr>
            <w:rFonts w:cstheme="majorHAnsi"/>
            <w:rPrChange w:id="12226" w:author="phuong vu" w:date="2018-11-30T22:36:00Z">
              <w:rPr>
                <w:lang w:val="en-US"/>
              </w:rPr>
            </w:rPrChange>
          </w:rPr>
          <w:delText xml:space="preserve"> </w:delText>
        </w:r>
        <w:r w:rsidR="00FC2466" w:rsidRPr="00920004" w:rsidDel="00C774DC">
          <w:rPr>
            <w:rFonts w:cstheme="majorHAnsi"/>
            <w:b w:val="0"/>
            <w:iCs w:val="0"/>
            <w:rPrChange w:id="12227" w:author="phuong vu" w:date="2018-11-30T22:36:00Z">
              <w:rPr>
                <w:rFonts w:cstheme="majorHAnsi"/>
                <w:b w:val="0"/>
                <w:iCs w:val="0"/>
              </w:rPr>
            </w:rPrChange>
          </w:rPr>
          <w:delText>Qu</w:delText>
        </w:r>
        <w:r w:rsidR="00FC2466" w:rsidRPr="00920004" w:rsidDel="00C774DC">
          <w:rPr>
            <w:rFonts w:cstheme="majorHAnsi"/>
            <w:rPrChange w:id="12228" w:author="phuong vu" w:date="2018-11-30T22:36:00Z">
              <w:rPr>
                <w:rFonts w:cstheme="majorHAnsi"/>
              </w:rPr>
            </w:rPrChange>
          </w:rPr>
          <w:delText>ả</w:delText>
        </w:r>
        <w:r w:rsidR="00FC2466" w:rsidRPr="00920004" w:rsidDel="00C774DC">
          <w:rPr>
            <w:rFonts w:cstheme="majorHAnsi"/>
            <w:rPrChange w:id="12229" w:author="phuong vu" w:date="2018-11-30T22:36:00Z">
              <w:rPr/>
            </w:rPrChange>
          </w:rPr>
          <w:delText>n lí biên nhận</w:delText>
        </w:r>
        <w:bookmarkStart w:id="12230" w:name="_Toc530658422"/>
        <w:bookmarkStart w:id="12231" w:name="_Toc530662146"/>
        <w:bookmarkStart w:id="12232" w:name="_Toc530662613"/>
        <w:bookmarkStart w:id="12233" w:name="_Toc531009538"/>
        <w:bookmarkStart w:id="12234" w:name="_Toc531101773"/>
        <w:bookmarkStart w:id="12235" w:name="_Toc531102721"/>
        <w:bookmarkStart w:id="12236" w:name="_Toc531358960"/>
        <w:bookmarkStart w:id="12237" w:name="_Toc531359941"/>
        <w:bookmarkStart w:id="12238" w:name="_Toc531380783"/>
        <w:bookmarkEnd w:id="12230"/>
        <w:bookmarkEnd w:id="12231"/>
        <w:bookmarkEnd w:id="12232"/>
        <w:bookmarkEnd w:id="12233"/>
        <w:bookmarkEnd w:id="12234"/>
        <w:bookmarkEnd w:id="12235"/>
        <w:bookmarkEnd w:id="12236"/>
        <w:bookmarkEnd w:id="12237"/>
        <w:bookmarkEnd w:id="12238"/>
      </w:del>
    </w:p>
    <w:tbl>
      <w:tblPr>
        <w:tblStyle w:val="TableGrid"/>
        <w:tblW w:w="0" w:type="auto"/>
        <w:tblLook w:val="04A0" w:firstRow="1" w:lastRow="0" w:firstColumn="1" w:lastColumn="0" w:noHBand="0" w:noVBand="1"/>
      </w:tblPr>
      <w:tblGrid>
        <w:gridCol w:w="2346"/>
        <w:gridCol w:w="6431"/>
      </w:tblGrid>
      <w:tr w:rsidR="00FF18BA" w:rsidRPr="00920004" w:rsidDel="00C774DC" w14:paraId="6FC5B3E1" w14:textId="70FD906F" w:rsidTr="00A06DD8">
        <w:trPr>
          <w:del w:id="12239" w:author="phuong vu" w:date="2018-11-22T13:51:00Z"/>
        </w:trPr>
        <w:tc>
          <w:tcPr>
            <w:tcW w:w="2425" w:type="dxa"/>
          </w:tcPr>
          <w:p w14:paraId="46ECC2AC" w14:textId="52D9A0B5" w:rsidR="00F5523F" w:rsidRPr="00920004" w:rsidDel="00C774DC" w:rsidRDefault="00F5523F" w:rsidP="00BD0851">
            <w:pPr>
              <w:spacing w:before="240" w:line="0" w:lineRule="atLeast"/>
              <w:rPr>
                <w:del w:id="12240" w:author="phuong vu" w:date="2018-11-22T13:51:00Z"/>
                <w:b/>
                <w:rPrChange w:id="12241" w:author="phuong vu" w:date="2018-11-30T22:36:00Z">
                  <w:rPr>
                    <w:del w:id="12242" w:author="phuong vu" w:date="2018-11-22T13:51:00Z"/>
                    <w:b/>
                  </w:rPr>
                </w:rPrChange>
              </w:rPr>
              <w:pPrChange w:id="12243" w:author="phuong vu" w:date="2018-11-30T14:16:00Z">
                <w:pPr>
                  <w:spacing w:line="276" w:lineRule="auto"/>
                </w:pPr>
              </w:pPrChange>
            </w:pPr>
            <w:del w:id="12244" w:author="phuong vu" w:date="2018-11-22T13:51:00Z">
              <w:r w:rsidRPr="00920004" w:rsidDel="00C774DC">
                <w:rPr>
                  <w:b/>
                  <w:rPrChange w:id="12245" w:author="phuong vu" w:date="2018-11-30T22:36:00Z">
                    <w:rPr>
                      <w:b/>
                    </w:rPr>
                  </w:rPrChange>
                </w:rPr>
                <w:delText>Mã yêu cầu</w:delText>
              </w:r>
              <w:bookmarkStart w:id="12246" w:name="_Toc530658423"/>
              <w:bookmarkStart w:id="12247" w:name="_Toc530662147"/>
              <w:bookmarkStart w:id="12248" w:name="_Toc530662614"/>
              <w:bookmarkStart w:id="12249" w:name="_Toc531009539"/>
              <w:bookmarkStart w:id="12250" w:name="_Toc531101774"/>
              <w:bookmarkStart w:id="12251" w:name="_Toc531102722"/>
              <w:bookmarkStart w:id="12252" w:name="_Toc531358961"/>
              <w:bookmarkStart w:id="12253" w:name="_Toc531359942"/>
              <w:bookmarkStart w:id="12254" w:name="_Toc531380784"/>
              <w:bookmarkEnd w:id="12246"/>
              <w:bookmarkEnd w:id="12247"/>
              <w:bookmarkEnd w:id="12248"/>
              <w:bookmarkEnd w:id="12249"/>
              <w:bookmarkEnd w:id="12250"/>
              <w:bookmarkEnd w:id="12251"/>
              <w:bookmarkEnd w:id="12252"/>
              <w:bookmarkEnd w:id="12253"/>
              <w:bookmarkEnd w:id="12254"/>
            </w:del>
          </w:p>
        </w:tc>
        <w:tc>
          <w:tcPr>
            <w:tcW w:w="6686" w:type="dxa"/>
          </w:tcPr>
          <w:p w14:paraId="03F52CD6" w14:textId="7EDFF66C" w:rsidR="00F5523F" w:rsidRPr="00920004" w:rsidDel="00C774DC" w:rsidRDefault="00F5523F" w:rsidP="00BD0851">
            <w:pPr>
              <w:spacing w:before="240" w:line="0" w:lineRule="atLeast"/>
              <w:rPr>
                <w:del w:id="12255" w:author="phuong vu" w:date="2018-11-22T13:51:00Z"/>
                <w:rPrChange w:id="12256" w:author="phuong vu" w:date="2018-11-30T22:36:00Z">
                  <w:rPr>
                    <w:del w:id="12257" w:author="phuong vu" w:date="2018-11-22T13:51:00Z"/>
                    <w:lang w:val="en-US"/>
                  </w:rPr>
                </w:rPrChange>
              </w:rPr>
              <w:pPrChange w:id="12258" w:author="phuong vu" w:date="2018-11-30T14:16:00Z">
                <w:pPr>
                  <w:spacing w:line="276" w:lineRule="auto"/>
                </w:pPr>
              </w:pPrChange>
            </w:pPr>
            <w:del w:id="12259" w:author="phuong vu" w:date="2018-11-22T13:51:00Z">
              <w:r w:rsidRPr="00920004" w:rsidDel="00C774DC">
                <w:rPr>
                  <w:rPrChange w:id="12260" w:author="phuong vu" w:date="2018-11-30T22:36:00Z">
                    <w:rPr>
                      <w:lang w:val="en-US"/>
                    </w:rPr>
                  </w:rPrChange>
                </w:rPr>
                <w:delText>GU_02</w:delText>
              </w:r>
              <w:bookmarkStart w:id="12261" w:name="_Toc530658424"/>
              <w:bookmarkStart w:id="12262" w:name="_Toc530662148"/>
              <w:bookmarkStart w:id="12263" w:name="_Toc530662615"/>
              <w:bookmarkStart w:id="12264" w:name="_Toc531009540"/>
              <w:bookmarkStart w:id="12265" w:name="_Toc531101775"/>
              <w:bookmarkStart w:id="12266" w:name="_Toc531102723"/>
              <w:bookmarkStart w:id="12267" w:name="_Toc531358962"/>
              <w:bookmarkStart w:id="12268" w:name="_Toc531359943"/>
              <w:bookmarkStart w:id="12269" w:name="_Toc531380785"/>
              <w:bookmarkEnd w:id="12261"/>
              <w:bookmarkEnd w:id="12262"/>
              <w:bookmarkEnd w:id="12263"/>
              <w:bookmarkEnd w:id="12264"/>
              <w:bookmarkEnd w:id="12265"/>
              <w:bookmarkEnd w:id="12266"/>
              <w:bookmarkEnd w:id="12267"/>
              <w:bookmarkEnd w:id="12268"/>
              <w:bookmarkEnd w:id="12269"/>
            </w:del>
          </w:p>
        </w:tc>
        <w:bookmarkStart w:id="12270" w:name="_Toc530658425"/>
        <w:bookmarkStart w:id="12271" w:name="_Toc530662149"/>
        <w:bookmarkStart w:id="12272" w:name="_Toc530662616"/>
        <w:bookmarkStart w:id="12273" w:name="_Toc531009541"/>
        <w:bookmarkStart w:id="12274" w:name="_Toc531101776"/>
        <w:bookmarkStart w:id="12275" w:name="_Toc531102724"/>
        <w:bookmarkStart w:id="12276" w:name="_Toc531358963"/>
        <w:bookmarkStart w:id="12277" w:name="_Toc531359944"/>
        <w:bookmarkStart w:id="12278" w:name="_Toc531380786"/>
        <w:bookmarkEnd w:id="12270"/>
        <w:bookmarkEnd w:id="12271"/>
        <w:bookmarkEnd w:id="12272"/>
        <w:bookmarkEnd w:id="12273"/>
        <w:bookmarkEnd w:id="12274"/>
        <w:bookmarkEnd w:id="12275"/>
        <w:bookmarkEnd w:id="12276"/>
        <w:bookmarkEnd w:id="12277"/>
        <w:bookmarkEnd w:id="12278"/>
      </w:tr>
      <w:tr w:rsidR="00FF18BA" w:rsidRPr="00920004" w:rsidDel="00C774DC" w14:paraId="1A15FD9B" w14:textId="6DBC9254" w:rsidTr="00A06DD8">
        <w:trPr>
          <w:del w:id="12279" w:author="phuong vu" w:date="2018-11-22T13:51:00Z"/>
        </w:trPr>
        <w:tc>
          <w:tcPr>
            <w:tcW w:w="2425" w:type="dxa"/>
          </w:tcPr>
          <w:p w14:paraId="0E92AA0A" w14:textId="35291609" w:rsidR="00F5523F" w:rsidRPr="00920004" w:rsidDel="00C774DC" w:rsidRDefault="00F5523F" w:rsidP="00BD0851">
            <w:pPr>
              <w:spacing w:before="240" w:line="0" w:lineRule="atLeast"/>
              <w:rPr>
                <w:del w:id="12280" w:author="phuong vu" w:date="2018-11-22T13:51:00Z"/>
                <w:b/>
                <w:rPrChange w:id="12281" w:author="phuong vu" w:date="2018-11-30T22:36:00Z">
                  <w:rPr>
                    <w:del w:id="12282" w:author="phuong vu" w:date="2018-11-22T13:51:00Z"/>
                    <w:b/>
                  </w:rPr>
                </w:rPrChange>
              </w:rPr>
              <w:pPrChange w:id="12283" w:author="phuong vu" w:date="2018-11-30T14:16:00Z">
                <w:pPr>
                  <w:spacing w:line="276" w:lineRule="auto"/>
                </w:pPr>
              </w:pPrChange>
            </w:pPr>
            <w:del w:id="12284" w:author="phuong vu" w:date="2018-11-22T13:51:00Z">
              <w:r w:rsidRPr="00920004" w:rsidDel="00C774DC">
                <w:rPr>
                  <w:b/>
                  <w:rPrChange w:id="12285" w:author="phuong vu" w:date="2018-11-30T22:36:00Z">
                    <w:rPr>
                      <w:b/>
                    </w:rPr>
                  </w:rPrChange>
                </w:rPr>
                <w:delText>Tên chức năng</w:delText>
              </w:r>
              <w:bookmarkStart w:id="12286" w:name="_Toc530658426"/>
              <w:bookmarkStart w:id="12287" w:name="_Toc530662150"/>
              <w:bookmarkStart w:id="12288" w:name="_Toc530662617"/>
              <w:bookmarkStart w:id="12289" w:name="_Toc531009542"/>
              <w:bookmarkStart w:id="12290" w:name="_Toc531101777"/>
              <w:bookmarkStart w:id="12291" w:name="_Toc531102725"/>
              <w:bookmarkStart w:id="12292" w:name="_Toc531358964"/>
              <w:bookmarkStart w:id="12293" w:name="_Toc531359945"/>
              <w:bookmarkStart w:id="12294" w:name="_Toc531380787"/>
              <w:bookmarkEnd w:id="12286"/>
              <w:bookmarkEnd w:id="12287"/>
              <w:bookmarkEnd w:id="12288"/>
              <w:bookmarkEnd w:id="12289"/>
              <w:bookmarkEnd w:id="12290"/>
              <w:bookmarkEnd w:id="12291"/>
              <w:bookmarkEnd w:id="12292"/>
              <w:bookmarkEnd w:id="12293"/>
              <w:bookmarkEnd w:id="12294"/>
            </w:del>
          </w:p>
        </w:tc>
        <w:tc>
          <w:tcPr>
            <w:tcW w:w="6686" w:type="dxa"/>
          </w:tcPr>
          <w:p w14:paraId="2B91F94E" w14:textId="255CA1EC" w:rsidR="00F5523F" w:rsidRPr="00920004" w:rsidDel="00C774DC" w:rsidRDefault="00FC2466" w:rsidP="00BD0851">
            <w:pPr>
              <w:spacing w:before="240" w:line="0" w:lineRule="atLeast"/>
              <w:rPr>
                <w:del w:id="12295" w:author="phuong vu" w:date="2018-11-22T13:51:00Z"/>
                <w:rPrChange w:id="12296" w:author="phuong vu" w:date="2018-11-30T22:36:00Z">
                  <w:rPr>
                    <w:del w:id="12297" w:author="phuong vu" w:date="2018-11-22T13:51:00Z"/>
                    <w:lang w:val="en-US"/>
                  </w:rPr>
                </w:rPrChange>
              </w:rPr>
              <w:pPrChange w:id="12298" w:author="phuong vu" w:date="2018-11-30T14:16:00Z">
                <w:pPr>
                  <w:spacing w:line="276" w:lineRule="auto"/>
                </w:pPr>
              </w:pPrChange>
            </w:pPr>
            <w:del w:id="12299" w:author="phuong vu" w:date="2018-11-22T13:51:00Z">
              <w:r w:rsidRPr="00920004" w:rsidDel="00C774DC">
                <w:rPr>
                  <w:rPrChange w:id="12300" w:author="phuong vu" w:date="2018-11-30T22:36:00Z">
                    <w:rPr/>
                  </w:rPrChange>
                </w:rPr>
                <w:delText>Quản lí biên nhận</w:delText>
              </w:r>
              <w:bookmarkStart w:id="12301" w:name="_Toc530658427"/>
              <w:bookmarkStart w:id="12302" w:name="_Toc530662151"/>
              <w:bookmarkStart w:id="12303" w:name="_Toc530662618"/>
              <w:bookmarkStart w:id="12304" w:name="_Toc531009543"/>
              <w:bookmarkStart w:id="12305" w:name="_Toc531101778"/>
              <w:bookmarkStart w:id="12306" w:name="_Toc531102726"/>
              <w:bookmarkStart w:id="12307" w:name="_Toc531358965"/>
              <w:bookmarkStart w:id="12308" w:name="_Toc531359946"/>
              <w:bookmarkStart w:id="12309" w:name="_Toc531380788"/>
              <w:bookmarkEnd w:id="12301"/>
              <w:bookmarkEnd w:id="12302"/>
              <w:bookmarkEnd w:id="12303"/>
              <w:bookmarkEnd w:id="12304"/>
              <w:bookmarkEnd w:id="12305"/>
              <w:bookmarkEnd w:id="12306"/>
              <w:bookmarkEnd w:id="12307"/>
              <w:bookmarkEnd w:id="12308"/>
              <w:bookmarkEnd w:id="12309"/>
            </w:del>
          </w:p>
        </w:tc>
        <w:bookmarkStart w:id="12310" w:name="_Toc530658428"/>
        <w:bookmarkStart w:id="12311" w:name="_Toc530662152"/>
        <w:bookmarkStart w:id="12312" w:name="_Toc530662619"/>
        <w:bookmarkStart w:id="12313" w:name="_Toc531009544"/>
        <w:bookmarkStart w:id="12314" w:name="_Toc531101779"/>
        <w:bookmarkStart w:id="12315" w:name="_Toc531102727"/>
        <w:bookmarkStart w:id="12316" w:name="_Toc531358966"/>
        <w:bookmarkStart w:id="12317" w:name="_Toc531359947"/>
        <w:bookmarkStart w:id="12318" w:name="_Toc531380789"/>
        <w:bookmarkEnd w:id="12310"/>
        <w:bookmarkEnd w:id="12311"/>
        <w:bookmarkEnd w:id="12312"/>
        <w:bookmarkEnd w:id="12313"/>
        <w:bookmarkEnd w:id="12314"/>
        <w:bookmarkEnd w:id="12315"/>
        <w:bookmarkEnd w:id="12316"/>
        <w:bookmarkEnd w:id="12317"/>
        <w:bookmarkEnd w:id="12318"/>
      </w:tr>
      <w:tr w:rsidR="00FF18BA" w:rsidRPr="00920004" w:rsidDel="00C774DC" w14:paraId="30CACB39" w14:textId="0280CCB9" w:rsidTr="00A06DD8">
        <w:trPr>
          <w:del w:id="12319" w:author="phuong vu" w:date="2018-11-22T13:51:00Z"/>
        </w:trPr>
        <w:tc>
          <w:tcPr>
            <w:tcW w:w="2425" w:type="dxa"/>
          </w:tcPr>
          <w:p w14:paraId="58AED5BC" w14:textId="21C1FCF0" w:rsidR="00F5523F" w:rsidRPr="00920004" w:rsidDel="00C774DC" w:rsidRDefault="00F5523F" w:rsidP="00BD0851">
            <w:pPr>
              <w:spacing w:before="240" w:line="0" w:lineRule="atLeast"/>
              <w:rPr>
                <w:del w:id="12320" w:author="phuong vu" w:date="2018-11-22T13:51:00Z"/>
                <w:b/>
                <w:rPrChange w:id="12321" w:author="phuong vu" w:date="2018-11-30T22:36:00Z">
                  <w:rPr>
                    <w:del w:id="12322" w:author="phuong vu" w:date="2018-11-22T13:51:00Z"/>
                    <w:b/>
                  </w:rPr>
                </w:rPrChange>
              </w:rPr>
              <w:pPrChange w:id="12323" w:author="phuong vu" w:date="2018-11-30T14:16:00Z">
                <w:pPr>
                  <w:spacing w:line="276" w:lineRule="auto"/>
                </w:pPr>
              </w:pPrChange>
            </w:pPr>
            <w:del w:id="12324" w:author="phuong vu" w:date="2018-11-22T13:51:00Z">
              <w:r w:rsidRPr="00920004" w:rsidDel="00C774DC">
                <w:rPr>
                  <w:b/>
                  <w:rPrChange w:id="12325" w:author="phuong vu" w:date="2018-11-30T22:36:00Z">
                    <w:rPr>
                      <w:b/>
                    </w:rPr>
                  </w:rPrChange>
                </w:rPr>
                <w:delText>Đối tượng sử dụng</w:delText>
              </w:r>
              <w:bookmarkStart w:id="12326" w:name="_Toc530658429"/>
              <w:bookmarkStart w:id="12327" w:name="_Toc530662153"/>
              <w:bookmarkStart w:id="12328" w:name="_Toc530662620"/>
              <w:bookmarkStart w:id="12329" w:name="_Toc531009545"/>
              <w:bookmarkStart w:id="12330" w:name="_Toc531101780"/>
              <w:bookmarkStart w:id="12331" w:name="_Toc531102728"/>
              <w:bookmarkStart w:id="12332" w:name="_Toc531358967"/>
              <w:bookmarkStart w:id="12333" w:name="_Toc531359948"/>
              <w:bookmarkStart w:id="12334" w:name="_Toc531380790"/>
              <w:bookmarkEnd w:id="12326"/>
              <w:bookmarkEnd w:id="12327"/>
              <w:bookmarkEnd w:id="12328"/>
              <w:bookmarkEnd w:id="12329"/>
              <w:bookmarkEnd w:id="12330"/>
              <w:bookmarkEnd w:id="12331"/>
              <w:bookmarkEnd w:id="12332"/>
              <w:bookmarkEnd w:id="12333"/>
              <w:bookmarkEnd w:id="12334"/>
            </w:del>
          </w:p>
        </w:tc>
        <w:tc>
          <w:tcPr>
            <w:tcW w:w="6686" w:type="dxa"/>
          </w:tcPr>
          <w:p w14:paraId="464A7080" w14:textId="3918ABBA" w:rsidR="00F5523F" w:rsidRPr="00920004" w:rsidDel="00C774DC" w:rsidRDefault="00F5523F" w:rsidP="00BD0851">
            <w:pPr>
              <w:spacing w:before="240" w:line="0" w:lineRule="atLeast"/>
              <w:rPr>
                <w:del w:id="12335" w:author="phuong vu" w:date="2018-11-22T13:51:00Z"/>
                <w:rPrChange w:id="12336" w:author="phuong vu" w:date="2018-11-30T22:36:00Z">
                  <w:rPr>
                    <w:del w:id="12337" w:author="phuong vu" w:date="2018-11-22T13:51:00Z"/>
                    <w:lang w:val="en-US"/>
                  </w:rPr>
                </w:rPrChange>
              </w:rPr>
              <w:pPrChange w:id="12338" w:author="phuong vu" w:date="2018-11-30T14:16:00Z">
                <w:pPr>
                  <w:spacing w:line="276" w:lineRule="auto"/>
                </w:pPr>
              </w:pPrChange>
            </w:pPr>
            <w:del w:id="12339" w:author="phuong vu" w:date="2018-11-22T13:51:00Z">
              <w:r w:rsidRPr="00920004" w:rsidDel="00C774DC">
                <w:rPr>
                  <w:rPrChange w:id="12340" w:author="phuong vu" w:date="2018-11-30T22:36:00Z">
                    <w:rPr>
                      <w:lang w:val="en-US"/>
                    </w:rPr>
                  </w:rPrChange>
                </w:rPr>
                <w:delText>Nhân viên cửa hàng (Nhân viên quản lí đơn hàng, Nhân viên nhận và trả quần áo)</w:delText>
              </w:r>
              <w:bookmarkStart w:id="12341" w:name="_Toc530658430"/>
              <w:bookmarkStart w:id="12342" w:name="_Toc530662154"/>
              <w:bookmarkStart w:id="12343" w:name="_Toc530662621"/>
              <w:bookmarkStart w:id="12344" w:name="_Toc531009546"/>
              <w:bookmarkStart w:id="12345" w:name="_Toc531101781"/>
              <w:bookmarkStart w:id="12346" w:name="_Toc531102729"/>
              <w:bookmarkStart w:id="12347" w:name="_Toc531358968"/>
              <w:bookmarkStart w:id="12348" w:name="_Toc531359949"/>
              <w:bookmarkStart w:id="12349" w:name="_Toc531380791"/>
              <w:bookmarkEnd w:id="12341"/>
              <w:bookmarkEnd w:id="12342"/>
              <w:bookmarkEnd w:id="12343"/>
              <w:bookmarkEnd w:id="12344"/>
              <w:bookmarkEnd w:id="12345"/>
              <w:bookmarkEnd w:id="12346"/>
              <w:bookmarkEnd w:id="12347"/>
              <w:bookmarkEnd w:id="12348"/>
              <w:bookmarkEnd w:id="12349"/>
            </w:del>
          </w:p>
        </w:tc>
        <w:bookmarkStart w:id="12350" w:name="_Toc530658431"/>
        <w:bookmarkStart w:id="12351" w:name="_Toc530662155"/>
        <w:bookmarkStart w:id="12352" w:name="_Toc530662622"/>
        <w:bookmarkStart w:id="12353" w:name="_Toc531009547"/>
        <w:bookmarkStart w:id="12354" w:name="_Toc531101782"/>
        <w:bookmarkStart w:id="12355" w:name="_Toc531102730"/>
        <w:bookmarkStart w:id="12356" w:name="_Toc531358969"/>
        <w:bookmarkStart w:id="12357" w:name="_Toc531359950"/>
        <w:bookmarkStart w:id="12358" w:name="_Toc531380792"/>
        <w:bookmarkEnd w:id="12350"/>
        <w:bookmarkEnd w:id="12351"/>
        <w:bookmarkEnd w:id="12352"/>
        <w:bookmarkEnd w:id="12353"/>
        <w:bookmarkEnd w:id="12354"/>
        <w:bookmarkEnd w:id="12355"/>
        <w:bookmarkEnd w:id="12356"/>
        <w:bookmarkEnd w:id="12357"/>
        <w:bookmarkEnd w:id="12358"/>
      </w:tr>
      <w:tr w:rsidR="00FF18BA" w:rsidRPr="00920004" w:rsidDel="00C774DC" w14:paraId="6CFAC078" w14:textId="636480E7" w:rsidTr="00A06DD8">
        <w:trPr>
          <w:del w:id="12359" w:author="phuong vu" w:date="2018-11-22T13:51:00Z"/>
        </w:trPr>
        <w:tc>
          <w:tcPr>
            <w:tcW w:w="2425" w:type="dxa"/>
          </w:tcPr>
          <w:p w14:paraId="6EE312AF" w14:textId="23BB2D34" w:rsidR="00F5523F" w:rsidRPr="00920004" w:rsidDel="00C774DC" w:rsidRDefault="00F5523F" w:rsidP="00BD0851">
            <w:pPr>
              <w:spacing w:before="240" w:line="0" w:lineRule="atLeast"/>
              <w:rPr>
                <w:del w:id="12360" w:author="phuong vu" w:date="2018-11-22T13:51:00Z"/>
                <w:b/>
                <w:rPrChange w:id="12361" w:author="phuong vu" w:date="2018-11-30T22:36:00Z">
                  <w:rPr>
                    <w:del w:id="12362" w:author="phuong vu" w:date="2018-11-22T13:51:00Z"/>
                    <w:b/>
                  </w:rPr>
                </w:rPrChange>
              </w:rPr>
              <w:pPrChange w:id="12363" w:author="phuong vu" w:date="2018-11-30T14:16:00Z">
                <w:pPr>
                  <w:spacing w:line="276" w:lineRule="auto"/>
                </w:pPr>
              </w:pPrChange>
            </w:pPr>
            <w:del w:id="12364" w:author="phuong vu" w:date="2018-11-22T13:51:00Z">
              <w:r w:rsidRPr="00920004" w:rsidDel="00C774DC">
                <w:rPr>
                  <w:b/>
                  <w:rPrChange w:id="12365" w:author="phuong vu" w:date="2018-11-30T22:36:00Z">
                    <w:rPr>
                      <w:b/>
                    </w:rPr>
                  </w:rPrChange>
                </w:rPr>
                <w:delText>Tiền điều kiện</w:delText>
              </w:r>
              <w:bookmarkStart w:id="12366" w:name="_Toc530658432"/>
              <w:bookmarkStart w:id="12367" w:name="_Toc530662156"/>
              <w:bookmarkStart w:id="12368" w:name="_Toc530662623"/>
              <w:bookmarkStart w:id="12369" w:name="_Toc531009548"/>
              <w:bookmarkStart w:id="12370" w:name="_Toc531101783"/>
              <w:bookmarkStart w:id="12371" w:name="_Toc531102731"/>
              <w:bookmarkStart w:id="12372" w:name="_Toc531358970"/>
              <w:bookmarkStart w:id="12373" w:name="_Toc531359951"/>
              <w:bookmarkStart w:id="12374" w:name="_Toc531380793"/>
              <w:bookmarkEnd w:id="12366"/>
              <w:bookmarkEnd w:id="12367"/>
              <w:bookmarkEnd w:id="12368"/>
              <w:bookmarkEnd w:id="12369"/>
              <w:bookmarkEnd w:id="12370"/>
              <w:bookmarkEnd w:id="12371"/>
              <w:bookmarkEnd w:id="12372"/>
              <w:bookmarkEnd w:id="12373"/>
              <w:bookmarkEnd w:id="12374"/>
            </w:del>
          </w:p>
        </w:tc>
        <w:tc>
          <w:tcPr>
            <w:tcW w:w="6686" w:type="dxa"/>
          </w:tcPr>
          <w:p w14:paraId="1850C0A2" w14:textId="2169656B" w:rsidR="00F5523F" w:rsidRPr="00920004" w:rsidDel="00C774DC" w:rsidRDefault="00F5523F" w:rsidP="00BD0851">
            <w:pPr>
              <w:spacing w:before="240" w:line="0" w:lineRule="atLeast"/>
              <w:rPr>
                <w:del w:id="12375" w:author="phuong vu" w:date="2018-11-22T13:51:00Z"/>
                <w:rPrChange w:id="12376" w:author="phuong vu" w:date="2018-11-30T22:36:00Z">
                  <w:rPr>
                    <w:del w:id="12377" w:author="phuong vu" w:date="2018-11-22T13:51:00Z"/>
                    <w:lang w:val="en-US"/>
                  </w:rPr>
                </w:rPrChange>
              </w:rPr>
              <w:pPrChange w:id="12378" w:author="phuong vu" w:date="2018-11-30T14:16:00Z">
                <w:pPr>
                  <w:spacing w:line="276" w:lineRule="auto"/>
                </w:pPr>
              </w:pPrChange>
            </w:pPr>
            <w:del w:id="12379" w:author="phuong vu" w:date="2018-11-22T13:51:00Z">
              <w:r w:rsidRPr="00920004" w:rsidDel="00C774DC">
                <w:rPr>
                  <w:rPrChange w:id="12380" w:author="phuong vu" w:date="2018-11-30T22:36:00Z">
                    <w:rPr>
                      <w:lang w:val="en-US"/>
                    </w:rPr>
                  </w:rPrChange>
                </w:rPr>
                <w:delText xml:space="preserve">Truy cập được trang web quản lí và </w:delText>
              </w:r>
              <w:r w:rsidR="005E4157" w:rsidRPr="00920004" w:rsidDel="00C774DC">
                <w:rPr>
                  <w:rPrChange w:id="12381" w:author="phuong vu" w:date="2018-11-30T22:36:00Z">
                    <w:rPr>
                      <w:lang w:val="en-US"/>
                    </w:rPr>
                  </w:rPrChange>
                </w:rPr>
                <w:delText>đăng nhập</w:delText>
              </w:r>
              <w:r w:rsidRPr="00920004" w:rsidDel="00C774DC">
                <w:rPr>
                  <w:rPrChange w:id="12382" w:author="phuong vu" w:date="2018-11-30T22:36:00Z">
                    <w:rPr>
                      <w:lang w:val="en-US"/>
                    </w:rPr>
                  </w:rPrChange>
                </w:rPr>
                <w:delText xml:space="preserve"> thành công vào hệ thống.</w:delText>
              </w:r>
              <w:bookmarkStart w:id="12383" w:name="_Toc530658433"/>
              <w:bookmarkStart w:id="12384" w:name="_Toc530662157"/>
              <w:bookmarkStart w:id="12385" w:name="_Toc530662624"/>
              <w:bookmarkStart w:id="12386" w:name="_Toc531009549"/>
              <w:bookmarkStart w:id="12387" w:name="_Toc531101784"/>
              <w:bookmarkStart w:id="12388" w:name="_Toc531102732"/>
              <w:bookmarkStart w:id="12389" w:name="_Toc531358971"/>
              <w:bookmarkStart w:id="12390" w:name="_Toc531359952"/>
              <w:bookmarkStart w:id="12391" w:name="_Toc531380794"/>
              <w:bookmarkEnd w:id="12383"/>
              <w:bookmarkEnd w:id="12384"/>
              <w:bookmarkEnd w:id="12385"/>
              <w:bookmarkEnd w:id="12386"/>
              <w:bookmarkEnd w:id="12387"/>
              <w:bookmarkEnd w:id="12388"/>
              <w:bookmarkEnd w:id="12389"/>
              <w:bookmarkEnd w:id="12390"/>
              <w:bookmarkEnd w:id="12391"/>
            </w:del>
          </w:p>
        </w:tc>
        <w:bookmarkStart w:id="12392" w:name="_Toc530658434"/>
        <w:bookmarkStart w:id="12393" w:name="_Toc530662158"/>
        <w:bookmarkStart w:id="12394" w:name="_Toc530662625"/>
        <w:bookmarkStart w:id="12395" w:name="_Toc531009550"/>
        <w:bookmarkStart w:id="12396" w:name="_Toc531101785"/>
        <w:bookmarkStart w:id="12397" w:name="_Toc531102733"/>
        <w:bookmarkStart w:id="12398" w:name="_Toc531358972"/>
        <w:bookmarkStart w:id="12399" w:name="_Toc531359953"/>
        <w:bookmarkStart w:id="12400" w:name="_Toc531380795"/>
        <w:bookmarkEnd w:id="12392"/>
        <w:bookmarkEnd w:id="12393"/>
        <w:bookmarkEnd w:id="12394"/>
        <w:bookmarkEnd w:id="12395"/>
        <w:bookmarkEnd w:id="12396"/>
        <w:bookmarkEnd w:id="12397"/>
        <w:bookmarkEnd w:id="12398"/>
        <w:bookmarkEnd w:id="12399"/>
        <w:bookmarkEnd w:id="12400"/>
      </w:tr>
      <w:tr w:rsidR="00FF18BA" w:rsidRPr="00920004" w:rsidDel="00C774DC" w14:paraId="1C33292B" w14:textId="5DEA635B" w:rsidTr="00A06DD8">
        <w:trPr>
          <w:del w:id="12401" w:author="phuong vu" w:date="2018-11-22T13:51:00Z"/>
        </w:trPr>
        <w:tc>
          <w:tcPr>
            <w:tcW w:w="2425" w:type="dxa"/>
          </w:tcPr>
          <w:p w14:paraId="6AB6AF95" w14:textId="1EEBF6AB" w:rsidR="00F5523F" w:rsidRPr="00920004" w:rsidDel="00C774DC" w:rsidRDefault="00F5523F" w:rsidP="00BD0851">
            <w:pPr>
              <w:spacing w:before="240" w:line="0" w:lineRule="atLeast"/>
              <w:rPr>
                <w:del w:id="12402" w:author="phuong vu" w:date="2018-11-22T13:51:00Z"/>
                <w:b/>
                <w:rPrChange w:id="12403" w:author="phuong vu" w:date="2018-11-30T22:36:00Z">
                  <w:rPr>
                    <w:del w:id="12404" w:author="phuong vu" w:date="2018-11-22T13:51:00Z"/>
                    <w:b/>
                  </w:rPr>
                </w:rPrChange>
              </w:rPr>
              <w:pPrChange w:id="12405" w:author="phuong vu" w:date="2018-11-30T14:16:00Z">
                <w:pPr>
                  <w:spacing w:line="276" w:lineRule="auto"/>
                </w:pPr>
              </w:pPrChange>
            </w:pPr>
            <w:del w:id="12406" w:author="phuong vu" w:date="2018-11-22T13:51:00Z">
              <w:r w:rsidRPr="00920004" w:rsidDel="00C774DC">
                <w:rPr>
                  <w:b/>
                  <w:rPrChange w:id="12407" w:author="phuong vu" w:date="2018-11-30T22:36:00Z">
                    <w:rPr>
                      <w:b/>
                    </w:rPr>
                  </w:rPrChange>
                </w:rPr>
                <w:delText>Cách xử lí</w:delText>
              </w:r>
              <w:bookmarkStart w:id="12408" w:name="_Toc530658435"/>
              <w:bookmarkStart w:id="12409" w:name="_Toc530662159"/>
              <w:bookmarkStart w:id="12410" w:name="_Toc530662626"/>
              <w:bookmarkStart w:id="12411" w:name="_Toc531009551"/>
              <w:bookmarkStart w:id="12412" w:name="_Toc531101786"/>
              <w:bookmarkStart w:id="12413" w:name="_Toc531102734"/>
              <w:bookmarkStart w:id="12414" w:name="_Toc531358973"/>
              <w:bookmarkStart w:id="12415" w:name="_Toc531359954"/>
              <w:bookmarkStart w:id="12416" w:name="_Toc531380796"/>
              <w:bookmarkEnd w:id="12408"/>
              <w:bookmarkEnd w:id="12409"/>
              <w:bookmarkEnd w:id="12410"/>
              <w:bookmarkEnd w:id="12411"/>
              <w:bookmarkEnd w:id="12412"/>
              <w:bookmarkEnd w:id="12413"/>
              <w:bookmarkEnd w:id="12414"/>
              <w:bookmarkEnd w:id="12415"/>
              <w:bookmarkEnd w:id="12416"/>
            </w:del>
          </w:p>
        </w:tc>
        <w:tc>
          <w:tcPr>
            <w:tcW w:w="6686" w:type="dxa"/>
          </w:tcPr>
          <w:p w14:paraId="7D7AC7DC" w14:textId="6270B7CA" w:rsidR="00F5523F" w:rsidRPr="00920004" w:rsidDel="00C774DC" w:rsidRDefault="00F5523F" w:rsidP="00BD0851">
            <w:pPr>
              <w:spacing w:before="240" w:line="0" w:lineRule="atLeast"/>
              <w:rPr>
                <w:del w:id="12417" w:author="phuong vu" w:date="2018-11-22T13:51:00Z"/>
                <w:rPrChange w:id="12418" w:author="phuong vu" w:date="2018-11-30T22:36:00Z">
                  <w:rPr>
                    <w:del w:id="12419" w:author="phuong vu" w:date="2018-11-22T13:51:00Z"/>
                    <w:lang w:val="en-US"/>
                  </w:rPr>
                </w:rPrChange>
              </w:rPr>
              <w:pPrChange w:id="12420" w:author="phuong vu" w:date="2018-11-30T14:16:00Z">
                <w:pPr>
                  <w:spacing w:line="276" w:lineRule="auto"/>
                </w:pPr>
              </w:pPrChange>
            </w:pPr>
            <w:del w:id="12421" w:author="phuong vu" w:date="2018-11-22T13:51:00Z">
              <w:r w:rsidRPr="00920004" w:rsidDel="00C774DC">
                <w:rPr>
                  <w:rPrChange w:id="12422" w:author="phuong vu" w:date="2018-11-30T22:36:00Z">
                    <w:rPr>
                      <w:lang w:val="en-US"/>
                    </w:rPr>
                  </w:rPrChange>
                </w:rPr>
                <w:delText>Bước 1: Click “</w:delText>
              </w:r>
              <w:r w:rsidRPr="00920004" w:rsidDel="00C774DC">
                <w:rPr>
                  <w:rPrChange w:id="12423" w:author="phuong vu" w:date="2018-11-30T22:36:00Z">
                    <w:rPr>
                      <w:i/>
                      <w:lang w:val="en-US"/>
                    </w:rPr>
                  </w:rPrChange>
                </w:rPr>
                <w:delText>Quản lí biên nhận</w:delText>
              </w:r>
              <w:r w:rsidRPr="00920004" w:rsidDel="00C774DC">
                <w:rPr>
                  <w:rPrChange w:id="12424" w:author="phuong vu" w:date="2018-11-30T22:36:00Z">
                    <w:rPr>
                      <w:lang w:val="en-US"/>
                    </w:rPr>
                  </w:rPrChange>
                </w:rPr>
                <w:delText>” ở bên thanh menu cạnh trái và chọn trạng thái của biên nhận. Danh mục con của quản lí biên nhận được hiển thị như sau:</w:delText>
              </w:r>
              <w:bookmarkStart w:id="12425" w:name="_Toc530658436"/>
              <w:bookmarkStart w:id="12426" w:name="_Toc530662160"/>
              <w:bookmarkStart w:id="12427" w:name="_Toc530662627"/>
              <w:bookmarkStart w:id="12428" w:name="_Toc531009552"/>
              <w:bookmarkStart w:id="12429" w:name="_Toc531101787"/>
              <w:bookmarkStart w:id="12430" w:name="_Toc531102735"/>
              <w:bookmarkStart w:id="12431" w:name="_Toc531358974"/>
              <w:bookmarkStart w:id="12432" w:name="_Toc531359955"/>
              <w:bookmarkStart w:id="12433" w:name="_Toc531380797"/>
              <w:bookmarkEnd w:id="12425"/>
              <w:bookmarkEnd w:id="12426"/>
              <w:bookmarkEnd w:id="12427"/>
              <w:bookmarkEnd w:id="12428"/>
              <w:bookmarkEnd w:id="12429"/>
              <w:bookmarkEnd w:id="12430"/>
              <w:bookmarkEnd w:id="12431"/>
              <w:bookmarkEnd w:id="12432"/>
              <w:bookmarkEnd w:id="12433"/>
            </w:del>
          </w:p>
          <w:p w14:paraId="6A522FDE" w14:textId="57E98DC5" w:rsidR="00F5523F" w:rsidRPr="00920004" w:rsidDel="00C774DC" w:rsidRDefault="00F5523F" w:rsidP="00BD0851">
            <w:pPr>
              <w:pStyle w:val="ListParagraph"/>
              <w:numPr>
                <w:ilvl w:val="0"/>
                <w:numId w:val="29"/>
              </w:numPr>
              <w:spacing w:before="240" w:line="0" w:lineRule="atLeast"/>
              <w:rPr>
                <w:del w:id="12434" w:author="phuong vu" w:date="2018-11-22T13:51:00Z"/>
                <w:rPrChange w:id="12435" w:author="phuong vu" w:date="2018-11-30T22:36:00Z">
                  <w:rPr>
                    <w:del w:id="12436" w:author="phuong vu" w:date="2018-11-22T13:51:00Z"/>
                    <w:lang w:val="en-US"/>
                  </w:rPr>
                </w:rPrChange>
              </w:rPr>
              <w:pPrChange w:id="12437" w:author="phuong vu" w:date="2018-11-30T14:16:00Z">
                <w:pPr>
                  <w:pStyle w:val="ListParagraph"/>
                  <w:numPr>
                    <w:numId w:val="29"/>
                  </w:numPr>
                  <w:spacing w:line="276" w:lineRule="auto"/>
                  <w:ind w:hanging="360"/>
                </w:pPr>
              </w:pPrChange>
            </w:pPr>
            <w:del w:id="12438" w:author="phuong vu" w:date="2018-11-22T13:51:00Z">
              <w:r w:rsidRPr="00920004" w:rsidDel="00C774DC">
                <w:rPr>
                  <w:rPrChange w:id="12439" w:author="phuong vu" w:date="2018-11-30T22:36:00Z">
                    <w:rPr>
                      <w:i/>
                      <w:lang w:val="en-US"/>
                    </w:rPr>
                  </w:rPrChange>
                </w:rPr>
                <w:delText>Nhân viên quản lí đơn hàng</w:delText>
              </w:r>
              <w:r w:rsidRPr="00920004" w:rsidDel="00C774DC">
                <w:rPr>
                  <w:rPrChange w:id="12440" w:author="phuong vu" w:date="2018-11-30T22:36:00Z">
                    <w:rPr>
                      <w:lang w:val="en-US"/>
                    </w:rPr>
                  </w:rPrChange>
                </w:rPr>
                <w:delText xml:space="preserve">: </w:delText>
              </w:r>
              <w:r w:rsidR="00C23007" w:rsidRPr="00920004" w:rsidDel="00C774DC">
                <w:rPr>
                  <w:rPrChange w:id="12441" w:author="phuong vu" w:date="2018-11-30T22:36:00Z">
                    <w:rPr>
                      <w:lang w:val="en-US"/>
                    </w:rPr>
                  </w:rPrChange>
                </w:rPr>
                <w:delText>Đang chờ nhận đồ, đã nhận đồ, đang chờ giao đồ, đã giao đồ.</w:delText>
              </w:r>
              <w:bookmarkStart w:id="12442" w:name="_Toc530658437"/>
              <w:bookmarkStart w:id="12443" w:name="_Toc530662161"/>
              <w:bookmarkStart w:id="12444" w:name="_Toc530662628"/>
              <w:bookmarkStart w:id="12445" w:name="_Toc531009553"/>
              <w:bookmarkStart w:id="12446" w:name="_Toc531101788"/>
              <w:bookmarkStart w:id="12447" w:name="_Toc531102736"/>
              <w:bookmarkStart w:id="12448" w:name="_Toc531358975"/>
              <w:bookmarkStart w:id="12449" w:name="_Toc531359956"/>
              <w:bookmarkStart w:id="12450" w:name="_Toc531380798"/>
              <w:bookmarkEnd w:id="12442"/>
              <w:bookmarkEnd w:id="12443"/>
              <w:bookmarkEnd w:id="12444"/>
              <w:bookmarkEnd w:id="12445"/>
              <w:bookmarkEnd w:id="12446"/>
              <w:bookmarkEnd w:id="12447"/>
              <w:bookmarkEnd w:id="12448"/>
              <w:bookmarkEnd w:id="12449"/>
              <w:bookmarkEnd w:id="12450"/>
            </w:del>
          </w:p>
          <w:p w14:paraId="455C2DB8" w14:textId="669B4042" w:rsidR="00C23007" w:rsidRPr="00920004" w:rsidDel="00C774DC" w:rsidRDefault="00C23007" w:rsidP="00BD0851">
            <w:pPr>
              <w:pStyle w:val="ListParagraph"/>
              <w:numPr>
                <w:ilvl w:val="0"/>
                <w:numId w:val="29"/>
              </w:numPr>
              <w:spacing w:before="240" w:line="0" w:lineRule="atLeast"/>
              <w:rPr>
                <w:del w:id="12451" w:author="phuong vu" w:date="2018-11-22T13:51:00Z"/>
                <w:rPrChange w:id="12452" w:author="phuong vu" w:date="2018-11-30T22:36:00Z">
                  <w:rPr>
                    <w:del w:id="12453" w:author="phuong vu" w:date="2018-11-22T13:51:00Z"/>
                    <w:lang w:val="en-US"/>
                  </w:rPr>
                </w:rPrChange>
              </w:rPr>
              <w:pPrChange w:id="12454" w:author="phuong vu" w:date="2018-11-30T14:16:00Z">
                <w:pPr>
                  <w:pStyle w:val="ListParagraph"/>
                  <w:numPr>
                    <w:numId w:val="29"/>
                  </w:numPr>
                  <w:spacing w:line="276" w:lineRule="auto"/>
                  <w:ind w:hanging="360"/>
                </w:pPr>
              </w:pPrChange>
            </w:pPr>
            <w:del w:id="12455" w:author="phuong vu" w:date="2018-11-22T13:51:00Z">
              <w:r w:rsidRPr="00920004" w:rsidDel="00C774DC">
                <w:rPr>
                  <w:rPrChange w:id="12456" w:author="phuong vu" w:date="2018-11-30T22:36:00Z">
                    <w:rPr>
                      <w:i/>
                      <w:lang w:val="en-US"/>
                    </w:rPr>
                  </w:rPrChange>
                </w:rPr>
                <w:delText>Nhân viên nhận và trả quần áo</w:delText>
              </w:r>
              <w:r w:rsidR="00F5523F" w:rsidRPr="00920004" w:rsidDel="00C774DC">
                <w:rPr>
                  <w:rPrChange w:id="12457" w:author="phuong vu" w:date="2018-11-30T22:36:00Z">
                    <w:rPr>
                      <w:i/>
                      <w:lang w:val="en-US"/>
                    </w:rPr>
                  </w:rPrChange>
                </w:rPr>
                <w:delText>:</w:delText>
              </w:r>
              <w:r w:rsidR="00F5523F" w:rsidRPr="00920004" w:rsidDel="00C774DC">
                <w:rPr>
                  <w:rPrChange w:id="12458" w:author="phuong vu" w:date="2018-11-30T22:36:00Z">
                    <w:rPr>
                      <w:lang w:val="en-US"/>
                    </w:rPr>
                  </w:rPrChange>
                </w:rPr>
                <w:delText xml:space="preserve"> </w:delText>
              </w:r>
              <w:r w:rsidRPr="00920004" w:rsidDel="00C774DC">
                <w:rPr>
                  <w:rPrChange w:id="12459" w:author="phuong vu" w:date="2018-11-30T22:36:00Z">
                    <w:rPr>
                      <w:lang w:val="en-US"/>
                    </w:rPr>
                  </w:rPrChange>
                </w:rPr>
                <w:delText xml:space="preserve">Đang chờ nhận đồ, đã nhận đồ, đang chờ giao đồ, đã giao đồ. </w:delText>
              </w:r>
              <w:bookmarkStart w:id="12460" w:name="_Toc530658438"/>
              <w:bookmarkStart w:id="12461" w:name="_Toc530662162"/>
              <w:bookmarkStart w:id="12462" w:name="_Toc530662629"/>
              <w:bookmarkStart w:id="12463" w:name="_Toc531009554"/>
              <w:bookmarkStart w:id="12464" w:name="_Toc531101789"/>
              <w:bookmarkStart w:id="12465" w:name="_Toc531102737"/>
              <w:bookmarkStart w:id="12466" w:name="_Toc531358976"/>
              <w:bookmarkStart w:id="12467" w:name="_Toc531359957"/>
              <w:bookmarkStart w:id="12468" w:name="_Toc531380799"/>
              <w:bookmarkEnd w:id="12460"/>
              <w:bookmarkEnd w:id="12461"/>
              <w:bookmarkEnd w:id="12462"/>
              <w:bookmarkEnd w:id="12463"/>
              <w:bookmarkEnd w:id="12464"/>
              <w:bookmarkEnd w:id="12465"/>
              <w:bookmarkEnd w:id="12466"/>
              <w:bookmarkEnd w:id="12467"/>
              <w:bookmarkEnd w:id="12468"/>
            </w:del>
          </w:p>
          <w:p w14:paraId="0C2F52D8" w14:textId="0E7F1EA0" w:rsidR="00F5523F" w:rsidRPr="00920004" w:rsidDel="00C774DC" w:rsidRDefault="00F5523F" w:rsidP="00BD0851">
            <w:pPr>
              <w:spacing w:before="240" w:line="0" w:lineRule="atLeast"/>
              <w:rPr>
                <w:del w:id="12469" w:author="phuong vu" w:date="2018-11-22T13:51:00Z"/>
                <w:rPrChange w:id="12470" w:author="phuong vu" w:date="2018-11-30T22:36:00Z">
                  <w:rPr>
                    <w:del w:id="12471" w:author="phuong vu" w:date="2018-11-22T13:51:00Z"/>
                    <w:lang w:val="en-US"/>
                  </w:rPr>
                </w:rPrChange>
              </w:rPr>
              <w:pPrChange w:id="12472" w:author="phuong vu" w:date="2018-11-30T14:16:00Z">
                <w:pPr>
                  <w:spacing w:line="276" w:lineRule="auto"/>
                </w:pPr>
              </w:pPrChange>
            </w:pPr>
            <w:del w:id="12473" w:author="phuong vu" w:date="2018-11-22T13:51:00Z">
              <w:r w:rsidRPr="00920004" w:rsidDel="00C774DC">
                <w:rPr>
                  <w:rPrChange w:id="12474" w:author="phuong vu" w:date="2018-11-30T22:36:00Z">
                    <w:rPr>
                      <w:lang w:val="en-US"/>
                    </w:rPr>
                  </w:rPrChange>
                </w:rPr>
                <w:delText xml:space="preserve">Bước 2: Danh sách </w:delText>
              </w:r>
              <w:r w:rsidR="00C23007" w:rsidRPr="00920004" w:rsidDel="00C774DC">
                <w:rPr>
                  <w:rPrChange w:id="12475" w:author="phuong vu" w:date="2018-11-30T22:36:00Z">
                    <w:rPr>
                      <w:lang w:val="en-US"/>
                    </w:rPr>
                  </w:rPrChange>
                </w:rPr>
                <w:delText>biên nhận</w:delText>
              </w:r>
              <w:r w:rsidRPr="00920004" w:rsidDel="00C774DC">
                <w:rPr>
                  <w:rPrChange w:id="12476" w:author="phuong vu" w:date="2018-11-30T22:36:00Z">
                    <w:rPr>
                      <w:lang w:val="en-US"/>
                    </w:rPr>
                  </w:rPrChange>
                </w:rPr>
                <w:delText xml:space="preserve"> được hiển thị theo dạng bảng. Ở đây người dùng có thể tìm kiếm </w:delText>
              </w:r>
              <w:r w:rsidR="00C23007" w:rsidRPr="00920004" w:rsidDel="00C774DC">
                <w:rPr>
                  <w:rPrChange w:id="12477" w:author="phuong vu" w:date="2018-11-30T22:36:00Z">
                    <w:rPr>
                      <w:lang w:val="en-US"/>
                    </w:rPr>
                  </w:rPrChange>
                </w:rPr>
                <w:delText>biên nhận</w:delText>
              </w:r>
              <w:r w:rsidRPr="00920004" w:rsidDel="00C774DC">
                <w:rPr>
                  <w:rPrChange w:id="12478" w:author="phuong vu" w:date="2018-11-30T22:36:00Z">
                    <w:rPr>
                      <w:lang w:val="en-US"/>
                    </w:rPr>
                  </w:rPrChange>
                </w:rPr>
                <w:delText xml:space="preserve"> dựa trên các tiêu chí là các cột của bảng.</w:delText>
              </w:r>
              <w:bookmarkStart w:id="12479" w:name="_Toc530658439"/>
              <w:bookmarkStart w:id="12480" w:name="_Toc530662163"/>
              <w:bookmarkStart w:id="12481" w:name="_Toc530662630"/>
              <w:bookmarkStart w:id="12482" w:name="_Toc531009555"/>
              <w:bookmarkStart w:id="12483" w:name="_Toc531101790"/>
              <w:bookmarkStart w:id="12484" w:name="_Toc531102738"/>
              <w:bookmarkStart w:id="12485" w:name="_Toc531358977"/>
              <w:bookmarkStart w:id="12486" w:name="_Toc531359958"/>
              <w:bookmarkStart w:id="12487" w:name="_Toc531380800"/>
              <w:bookmarkEnd w:id="12479"/>
              <w:bookmarkEnd w:id="12480"/>
              <w:bookmarkEnd w:id="12481"/>
              <w:bookmarkEnd w:id="12482"/>
              <w:bookmarkEnd w:id="12483"/>
              <w:bookmarkEnd w:id="12484"/>
              <w:bookmarkEnd w:id="12485"/>
              <w:bookmarkEnd w:id="12486"/>
              <w:bookmarkEnd w:id="12487"/>
            </w:del>
          </w:p>
          <w:p w14:paraId="0E89DB0C" w14:textId="27ADC36C" w:rsidR="00F5523F" w:rsidRPr="00920004" w:rsidDel="00C774DC" w:rsidRDefault="00F5523F" w:rsidP="00BD0851">
            <w:pPr>
              <w:spacing w:before="240" w:line="0" w:lineRule="atLeast"/>
              <w:rPr>
                <w:del w:id="12488" w:author="phuong vu" w:date="2018-11-22T13:51:00Z"/>
                <w:rPrChange w:id="12489" w:author="phuong vu" w:date="2018-11-30T22:36:00Z">
                  <w:rPr>
                    <w:del w:id="12490" w:author="phuong vu" w:date="2018-11-22T13:51:00Z"/>
                    <w:lang w:val="en-US"/>
                  </w:rPr>
                </w:rPrChange>
              </w:rPr>
              <w:pPrChange w:id="12491" w:author="phuong vu" w:date="2018-11-30T14:16:00Z">
                <w:pPr>
                  <w:spacing w:line="276" w:lineRule="auto"/>
                </w:pPr>
              </w:pPrChange>
            </w:pPr>
            <w:del w:id="12492" w:author="phuong vu" w:date="2018-11-22T13:51:00Z">
              <w:r w:rsidRPr="00920004" w:rsidDel="00C774DC">
                <w:rPr>
                  <w:rPrChange w:id="12493" w:author="phuong vu" w:date="2018-11-30T22:36:00Z">
                    <w:rPr>
                      <w:lang w:val="en-US"/>
                    </w:rPr>
                  </w:rPrChange>
                </w:rPr>
                <w:delText xml:space="preserve">Bước 3: Khi người dùng </w:delText>
              </w:r>
              <w:r w:rsidR="00A06DD8" w:rsidRPr="00920004" w:rsidDel="00C774DC">
                <w:rPr>
                  <w:rPrChange w:id="12494" w:author="phuong vu" w:date="2018-11-30T22:36:00Z">
                    <w:rPr>
                      <w:lang w:val="en-US"/>
                    </w:rPr>
                  </w:rPrChange>
                </w:rPr>
                <w:delText>nhấn</w:delText>
              </w:r>
              <w:r w:rsidRPr="00920004" w:rsidDel="00C774DC">
                <w:rPr>
                  <w:rPrChange w:id="12495" w:author="phuong vu" w:date="2018-11-30T22:36:00Z">
                    <w:rPr>
                      <w:lang w:val="en-US"/>
                    </w:rPr>
                  </w:rPrChange>
                </w:rPr>
                <w:delText xml:space="preserve"> vào tên khách hàng để truy cập vào chi tiết </w:delText>
              </w:r>
              <w:r w:rsidR="00C23007" w:rsidRPr="00920004" w:rsidDel="00C774DC">
                <w:rPr>
                  <w:rPrChange w:id="12496" w:author="phuong vu" w:date="2018-11-30T22:36:00Z">
                    <w:rPr>
                      <w:lang w:val="en-US"/>
                    </w:rPr>
                  </w:rPrChange>
                </w:rPr>
                <w:delText>biên nhận</w:delText>
              </w:r>
              <w:r w:rsidRPr="00920004" w:rsidDel="00C774DC">
                <w:rPr>
                  <w:rPrChange w:id="12497" w:author="phuong vu" w:date="2018-11-30T22:36:00Z">
                    <w:rPr>
                      <w:lang w:val="en-US"/>
                    </w:rPr>
                  </w:rPrChange>
                </w:rPr>
                <w:delText xml:space="preserve">. Ở đây, người dùng có thể xem thông tin chi tiết </w:delText>
              </w:r>
              <w:r w:rsidR="00C23007" w:rsidRPr="00920004" w:rsidDel="00C774DC">
                <w:rPr>
                  <w:rPrChange w:id="12498" w:author="phuong vu" w:date="2018-11-30T22:36:00Z">
                    <w:rPr>
                      <w:lang w:val="en-US"/>
                    </w:rPr>
                  </w:rPrChange>
                </w:rPr>
                <w:delText xml:space="preserve">biên nhận. </w:delText>
              </w:r>
              <w:r w:rsidRPr="00920004" w:rsidDel="00C774DC">
                <w:rPr>
                  <w:rPrChange w:id="12499" w:author="phuong vu" w:date="2018-11-30T22:36:00Z">
                    <w:rPr>
                      <w:lang w:val="en-US"/>
                    </w:rPr>
                  </w:rPrChange>
                </w:rPr>
                <w:delText>Các chức năng có thể tại trang chi tiết</w:delText>
              </w:r>
              <w:r w:rsidR="00C23007" w:rsidRPr="00920004" w:rsidDel="00C774DC">
                <w:rPr>
                  <w:rPrChange w:id="12500" w:author="phuong vu" w:date="2018-11-30T22:36:00Z">
                    <w:rPr>
                      <w:lang w:val="en-US"/>
                    </w:rPr>
                  </w:rPrChange>
                </w:rPr>
                <w:delText xml:space="preserve"> biên nhận </w:delText>
              </w:r>
              <w:r w:rsidRPr="00920004" w:rsidDel="00C774DC">
                <w:rPr>
                  <w:rPrChange w:id="12501" w:author="phuong vu" w:date="2018-11-30T22:36:00Z">
                    <w:rPr>
                      <w:lang w:val="en-US"/>
                    </w:rPr>
                  </w:rPrChange>
                </w:rPr>
                <w:delText>theo loại nhân viên và trạng thái đơn hàng:</w:delText>
              </w:r>
              <w:bookmarkStart w:id="12502" w:name="_Toc530658440"/>
              <w:bookmarkStart w:id="12503" w:name="_Toc530662164"/>
              <w:bookmarkStart w:id="12504" w:name="_Toc530662631"/>
              <w:bookmarkStart w:id="12505" w:name="_Toc531009556"/>
              <w:bookmarkStart w:id="12506" w:name="_Toc531101791"/>
              <w:bookmarkStart w:id="12507" w:name="_Toc531102739"/>
              <w:bookmarkStart w:id="12508" w:name="_Toc531358978"/>
              <w:bookmarkStart w:id="12509" w:name="_Toc531359959"/>
              <w:bookmarkStart w:id="12510" w:name="_Toc531380801"/>
              <w:bookmarkEnd w:id="12502"/>
              <w:bookmarkEnd w:id="12503"/>
              <w:bookmarkEnd w:id="12504"/>
              <w:bookmarkEnd w:id="12505"/>
              <w:bookmarkEnd w:id="12506"/>
              <w:bookmarkEnd w:id="12507"/>
              <w:bookmarkEnd w:id="12508"/>
              <w:bookmarkEnd w:id="12509"/>
              <w:bookmarkEnd w:id="12510"/>
            </w:del>
          </w:p>
          <w:p w14:paraId="3CCC9CCD" w14:textId="5A0D97C3" w:rsidR="00F5523F" w:rsidRPr="00920004" w:rsidDel="00C774DC" w:rsidRDefault="00F5523F" w:rsidP="00BD0851">
            <w:pPr>
              <w:pStyle w:val="ListParagraph"/>
              <w:numPr>
                <w:ilvl w:val="0"/>
                <w:numId w:val="30"/>
              </w:numPr>
              <w:spacing w:before="240" w:line="0" w:lineRule="atLeast"/>
              <w:rPr>
                <w:del w:id="12511" w:author="phuong vu" w:date="2018-11-22T13:51:00Z"/>
                <w:rPrChange w:id="12512" w:author="phuong vu" w:date="2018-11-30T22:36:00Z">
                  <w:rPr>
                    <w:del w:id="12513" w:author="phuong vu" w:date="2018-11-22T13:51:00Z"/>
                    <w:lang w:val="en-US"/>
                  </w:rPr>
                </w:rPrChange>
              </w:rPr>
              <w:pPrChange w:id="12514" w:author="phuong vu" w:date="2018-11-30T14:16:00Z">
                <w:pPr>
                  <w:pStyle w:val="ListParagraph"/>
                  <w:numPr>
                    <w:numId w:val="30"/>
                  </w:numPr>
                  <w:spacing w:line="276" w:lineRule="auto"/>
                  <w:ind w:hanging="360"/>
                </w:pPr>
              </w:pPrChange>
            </w:pPr>
            <w:del w:id="12515" w:author="phuong vu" w:date="2018-11-22T13:51:00Z">
              <w:r w:rsidRPr="00920004" w:rsidDel="00C774DC">
                <w:rPr>
                  <w:rPrChange w:id="12516" w:author="phuong vu" w:date="2018-11-30T22:36:00Z">
                    <w:rPr>
                      <w:lang w:val="en-US"/>
                    </w:rPr>
                  </w:rPrChange>
                </w:rPr>
                <w:delText>Trạng thái “</w:delText>
              </w:r>
              <w:r w:rsidRPr="00920004" w:rsidDel="00C774DC">
                <w:rPr>
                  <w:rPrChange w:id="12517" w:author="phuong vu" w:date="2018-11-30T22:36:00Z">
                    <w:rPr>
                      <w:i/>
                      <w:lang w:val="en-US"/>
                    </w:rPr>
                  </w:rPrChange>
                </w:rPr>
                <w:delText>đang chờ</w:delText>
              </w:r>
              <w:r w:rsidR="00C23007" w:rsidRPr="00920004" w:rsidDel="00C774DC">
                <w:rPr>
                  <w:rPrChange w:id="12518" w:author="phuong vu" w:date="2018-11-30T22:36:00Z">
                    <w:rPr>
                      <w:i/>
                      <w:lang w:val="en-US"/>
                    </w:rPr>
                  </w:rPrChange>
                </w:rPr>
                <w:delText xml:space="preserve"> nhận đồ</w:delText>
              </w:r>
              <w:r w:rsidRPr="00920004" w:rsidDel="00C774DC">
                <w:rPr>
                  <w:rPrChange w:id="12519" w:author="phuong vu" w:date="2018-11-30T22:36:00Z">
                    <w:rPr>
                      <w:lang w:val="en-US"/>
                    </w:rPr>
                  </w:rPrChange>
                </w:rPr>
                <w:delText xml:space="preserve">”: </w:delText>
              </w:r>
              <w:r w:rsidR="00C23007" w:rsidRPr="00920004" w:rsidDel="00C774DC">
                <w:rPr>
                  <w:rPrChange w:id="12520" w:author="phuong vu" w:date="2018-11-30T22:36:00Z">
                    <w:rPr>
                      <w:lang w:val="en-US"/>
                    </w:rPr>
                  </w:rPrChange>
                </w:rPr>
                <w:delText xml:space="preserve">Nhân viên nhận và trả quần áo </w:delText>
              </w:r>
              <w:r w:rsidR="00A06DD8" w:rsidRPr="00920004" w:rsidDel="00C774DC">
                <w:rPr>
                  <w:rPrChange w:id="12521" w:author="phuong vu" w:date="2018-11-30T22:36:00Z">
                    <w:rPr>
                      <w:lang w:val="en-US"/>
                    </w:rPr>
                  </w:rPrChange>
                </w:rPr>
                <w:delText>nhấn</w:delText>
              </w:r>
              <w:r w:rsidRPr="00920004" w:rsidDel="00C774DC">
                <w:rPr>
                  <w:rPrChange w:id="12522" w:author="phuong vu" w:date="2018-11-30T22:36:00Z">
                    <w:rPr>
                      <w:lang w:val="en-US"/>
                    </w:rPr>
                  </w:rPrChange>
                </w:rPr>
                <w:delText xml:space="preserve"> “</w:delText>
              </w:r>
              <w:r w:rsidRPr="00920004" w:rsidDel="00C774DC">
                <w:rPr>
                  <w:rPrChange w:id="12523" w:author="phuong vu" w:date="2018-11-30T22:36:00Z">
                    <w:rPr>
                      <w:i/>
                      <w:lang w:val="en-US"/>
                    </w:rPr>
                  </w:rPrChange>
                </w:rPr>
                <w:delText>chấp nhận</w:delText>
              </w:r>
              <w:r w:rsidRPr="00920004" w:rsidDel="00C774DC">
                <w:rPr>
                  <w:rPrChange w:id="12524" w:author="phuong vu" w:date="2018-11-30T22:36:00Z">
                    <w:rPr>
                      <w:lang w:val="en-US"/>
                    </w:rPr>
                  </w:rPrChange>
                </w:rPr>
                <w:delText>”</w:delText>
              </w:r>
              <w:r w:rsidR="003C2A70" w:rsidRPr="00920004" w:rsidDel="00C774DC">
                <w:rPr>
                  <w:rPrChange w:id="12525" w:author="phuong vu" w:date="2018-11-30T22:36:00Z">
                    <w:rPr>
                      <w:lang w:val="en-US"/>
                    </w:rPr>
                  </w:rPrChange>
                </w:rPr>
                <w:delText xml:space="preserve">, người dùng sẽ được gán thành người đi nhận đơn hàng đó và có nhiệm vụ cập nhật thông tin biên nhận (bao gồm số lượng đồ nhận, ngày nhận và thời gian nhận). Sau khi nhận đồ hoàn tất buộc nhấn nút </w:delText>
              </w:r>
              <w:r w:rsidR="003C2A70" w:rsidRPr="00920004" w:rsidDel="00C774DC">
                <w:rPr>
                  <w:rPrChange w:id="12526" w:author="phuong vu" w:date="2018-11-30T22:36:00Z">
                    <w:rPr>
                      <w:i/>
                      <w:lang w:val="en-US"/>
                    </w:rPr>
                  </w:rPrChange>
                </w:rPr>
                <w:delText>“đã nhận”</w:delText>
              </w:r>
              <w:r w:rsidR="003C2A70" w:rsidRPr="00920004" w:rsidDel="00C774DC">
                <w:rPr>
                  <w:rPrChange w:id="12527" w:author="phuong vu" w:date="2018-11-30T22:36:00Z">
                    <w:rPr>
                      <w:lang w:val="en-US"/>
                    </w:rPr>
                  </w:rPrChange>
                </w:rPr>
                <w:delText xml:space="preserve"> để thay đổi trạng thái biên nhận thành </w:delText>
              </w:r>
              <w:r w:rsidR="003C2A70" w:rsidRPr="00920004" w:rsidDel="00C774DC">
                <w:rPr>
                  <w:rPrChange w:id="12528" w:author="phuong vu" w:date="2018-11-30T22:36:00Z">
                    <w:rPr>
                      <w:i/>
                      <w:lang w:val="en-US"/>
                    </w:rPr>
                  </w:rPrChange>
                </w:rPr>
                <w:delText xml:space="preserve">“đã nhận đồ” </w:delText>
              </w:r>
              <w:r w:rsidR="003C2A70" w:rsidRPr="00920004" w:rsidDel="00C774DC">
                <w:rPr>
                  <w:rPrChange w:id="12529" w:author="phuong vu" w:date="2018-11-30T22:36:00Z">
                    <w:rPr>
                      <w:lang w:val="en-US"/>
                    </w:rPr>
                  </w:rPrChange>
                </w:rPr>
                <w:delText xml:space="preserve">và đơn hàng ứng với biên nhận chuyển từ </w:delText>
              </w:r>
              <w:r w:rsidR="003C2A70" w:rsidRPr="00920004" w:rsidDel="00C774DC">
                <w:rPr>
                  <w:rPrChange w:id="12530" w:author="phuong vu" w:date="2018-11-30T22:36:00Z">
                    <w:rPr>
                      <w:i/>
                      <w:lang w:val="en-US"/>
                    </w:rPr>
                  </w:rPrChange>
                </w:rPr>
                <w:delText xml:space="preserve">“đã nhận” </w:delText>
              </w:r>
              <w:r w:rsidR="003C2A70" w:rsidRPr="00920004" w:rsidDel="00C774DC">
                <w:rPr>
                  <w:rPrChange w:id="12531" w:author="phuong vu" w:date="2018-11-30T22:36:00Z">
                    <w:rPr>
                      <w:lang w:val="en-US"/>
                    </w:rPr>
                  </w:rPrChange>
                </w:rPr>
                <w:delText xml:space="preserve">thành </w:delText>
              </w:r>
              <w:r w:rsidR="003C2A70" w:rsidRPr="00920004" w:rsidDel="00C774DC">
                <w:rPr>
                  <w:rPrChange w:id="12532" w:author="phuong vu" w:date="2018-11-30T22:36:00Z">
                    <w:rPr>
                      <w:i/>
                      <w:lang w:val="en-US"/>
                    </w:rPr>
                  </w:rPrChange>
                </w:rPr>
                <w:delText xml:space="preserve">“đang chờ xử lí”. </w:delText>
              </w:r>
              <w:bookmarkStart w:id="12533" w:name="_Toc530658441"/>
              <w:bookmarkStart w:id="12534" w:name="_Toc530662165"/>
              <w:bookmarkStart w:id="12535" w:name="_Toc530662632"/>
              <w:bookmarkStart w:id="12536" w:name="_Toc531009557"/>
              <w:bookmarkStart w:id="12537" w:name="_Toc531101792"/>
              <w:bookmarkStart w:id="12538" w:name="_Toc531102740"/>
              <w:bookmarkStart w:id="12539" w:name="_Toc531358979"/>
              <w:bookmarkStart w:id="12540" w:name="_Toc531359960"/>
              <w:bookmarkStart w:id="12541" w:name="_Toc531380802"/>
              <w:bookmarkEnd w:id="12533"/>
              <w:bookmarkEnd w:id="12534"/>
              <w:bookmarkEnd w:id="12535"/>
              <w:bookmarkEnd w:id="12536"/>
              <w:bookmarkEnd w:id="12537"/>
              <w:bookmarkEnd w:id="12538"/>
              <w:bookmarkEnd w:id="12539"/>
              <w:bookmarkEnd w:id="12540"/>
              <w:bookmarkEnd w:id="12541"/>
            </w:del>
          </w:p>
          <w:p w14:paraId="4E1524D7" w14:textId="057B153C" w:rsidR="003C2A70" w:rsidRPr="00920004" w:rsidDel="00C774DC" w:rsidRDefault="003C2A70" w:rsidP="00BD0851">
            <w:pPr>
              <w:pStyle w:val="ListParagraph"/>
              <w:numPr>
                <w:ilvl w:val="0"/>
                <w:numId w:val="30"/>
              </w:numPr>
              <w:spacing w:before="240" w:line="0" w:lineRule="atLeast"/>
              <w:rPr>
                <w:del w:id="12542" w:author="phuong vu" w:date="2018-11-22T13:51:00Z"/>
                <w:rPrChange w:id="12543" w:author="phuong vu" w:date="2018-11-30T22:36:00Z">
                  <w:rPr>
                    <w:del w:id="12544" w:author="phuong vu" w:date="2018-11-22T13:51:00Z"/>
                    <w:lang w:val="en-US"/>
                  </w:rPr>
                </w:rPrChange>
              </w:rPr>
              <w:pPrChange w:id="12545" w:author="phuong vu" w:date="2018-11-30T14:16:00Z">
                <w:pPr>
                  <w:pStyle w:val="ListParagraph"/>
                  <w:numPr>
                    <w:numId w:val="30"/>
                  </w:numPr>
                  <w:spacing w:line="276" w:lineRule="auto"/>
                  <w:ind w:hanging="360"/>
                </w:pPr>
              </w:pPrChange>
            </w:pPr>
            <w:del w:id="12546" w:author="phuong vu" w:date="2018-11-22T13:51:00Z">
              <w:r w:rsidRPr="00920004" w:rsidDel="00C774DC">
                <w:rPr>
                  <w:rPrChange w:id="12547" w:author="phuong vu" w:date="2018-11-30T22:36:00Z">
                    <w:rPr>
                      <w:lang w:val="en-US"/>
                    </w:rPr>
                  </w:rPrChange>
                </w:rPr>
                <w:delText xml:space="preserve">Trạng thái </w:delText>
              </w:r>
              <w:r w:rsidRPr="00920004" w:rsidDel="00C774DC">
                <w:rPr>
                  <w:rPrChange w:id="12548" w:author="phuong vu" w:date="2018-11-30T22:36:00Z">
                    <w:rPr>
                      <w:i/>
                      <w:lang w:val="en-US"/>
                    </w:rPr>
                  </w:rPrChange>
                </w:rPr>
                <w:delText xml:space="preserve">“đang chờ giao đồ”: </w:delText>
              </w:r>
              <w:r w:rsidRPr="00920004" w:rsidDel="00C774DC">
                <w:rPr>
                  <w:rPrChange w:id="12549" w:author="phuong vu" w:date="2018-11-30T22:36:00Z">
                    <w:rPr>
                      <w:lang w:val="en-US"/>
                    </w:rPr>
                  </w:rPrChange>
                </w:rPr>
                <w:delText xml:space="preserve">Nhân viên nhận và trả quần ảo </w:delText>
              </w:r>
              <w:r w:rsidR="00A06DD8" w:rsidRPr="00920004" w:rsidDel="00C774DC">
                <w:rPr>
                  <w:rPrChange w:id="12550" w:author="phuong vu" w:date="2018-11-30T22:36:00Z">
                    <w:rPr>
                      <w:lang w:val="en-US"/>
                    </w:rPr>
                  </w:rPrChange>
                </w:rPr>
                <w:delText>nhấn</w:delText>
              </w:r>
              <w:r w:rsidRPr="00920004" w:rsidDel="00C774DC">
                <w:rPr>
                  <w:rPrChange w:id="12551" w:author="phuong vu" w:date="2018-11-30T22:36:00Z">
                    <w:rPr>
                      <w:lang w:val="en-US"/>
                    </w:rPr>
                  </w:rPrChange>
                </w:rPr>
                <w:delText xml:space="preserve"> vào nút </w:delText>
              </w:r>
              <w:r w:rsidRPr="00920004" w:rsidDel="00C774DC">
                <w:rPr>
                  <w:rPrChange w:id="12552" w:author="phuong vu" w:date="2018-11-30T22:36:00Z">
                    <w:rPr>
                      <w:i/>
                      <w:lang w:val="en-US"/>
                    </w:rPr>
                  </w:rPrChange>
                </w:rPr>
                <w:delText xml:space="preserve">“giao đồ”, </w:delText>
              </w:r>
              <w:r w:rsidRPr="00920004" w:rsidDel="00C774DC">
                <w:rPr>
                  <w:rPrChange w:id="12553" w:author="phuong vu" w:date="2018-11-30T22:36:00Z">
                    <w:rPr>
                      <w:lang w:val="en-US"/>
                    </w:rPr>
                  </w:rPrChange>
                </w:rPr>
                <w:delText>người dùng sẽ được gán thành người đi giao đơn hàng đó và có nhiệm vụ câp nhật thông tin biên nhận (bao gồm thời gian, ngày giao đơn hàng). Sau khi giao hoàn tất buộc nhấn nút “</w:delText>
              </w:r>
              <w:r w:rsidRPr="00920004" w:rsidDel="00C774DC">
                <w:rPr>
                  <w:rPrChange w:id="12554" w:author="phuong vu" w:date="2018-11-30T22:36:00Z">
                    <w:rPr>
                      <w:i/>
                      <w:lang w:val="en-US"/>
                    </w:rPr>
                  </w:rPrChange>
                </w:rPr>
                <w:delText>đã giao</w:delText>
              </w:r>
              <w:r w:rsidRPr="00920004" w:rsidDel="00C774DC">
                <w:rPr>
                  <w:rPrChange w:id="12555" w:author="phuong vu" w:date="2018-11-30T22:36:00Z">
                    <w:rPr>
                      <w:lang w:val="en-US"/>
                    </w:rPr>
                  </w:rPrChange>
                </w:rPr>
                <w:delText>”</w:delText>
              </w:r>
              <w:r w:rsidR="00FF18BA" w:rsidRPr="00920004" w:rsidDel="00C774DC">
                <w:rPr>
                  <w:rPrChange w:id="12556" w:author="phuong vu" w:date="2018-11-30T22:36:00Z">
                    <w:rPr>
                      <w:lang w:val="en-US"/>
                    </w:rPr>
                  </w:rPrChange>
                </w:rPr>
                <w:delText xml:space="preserve"> và đơn hàng ứng với biên nhận chuyển từ “</w:delText>
              </w:r>
              <w:r w:rsidR="00FF18BA" w:rsidRPr="00920004" w:rsidDel="00C774DC">
                <w:rPr>
                  <w:rPrChange w:id="12557" w:author="phuong vu" w:date="2018-11-30T22:36:00Z">
                    <w:rPr>
                      <w:i/>
                      <w:lang w:val="en-US"/>
                    </w:rPr>
                  </w:rPrChange>
                </w:rPr>
                <w:delText>đã xử lí hoàn tất</w:delText>
              </w:r>
              <w:r w:rsidR="00FF18BA" w:rsidRPr="00920004" w:rsidDel="00C774DC">
                <w:rPr>
                  <w:rPrChange w:id="12558" w:author="phuong vu" w:date="2018-11-30T22:36:00Z">
                    <w:rPr>
                      <w:lang w:val="en-US"/>
                    </w:rPr>
                  </w:rPrChange>
                </w:rPr>
                <w:delText xml:space="preserve">” thành </w:delText>
              </w:r>
              <w:r w:rsidR="00FF18BA" w:rsidRPr="00920004" w:rsidDel="00C774DC">
                <w:rPr>
                  <w:rPrChange w:id="12559" w:author="phuong vu" w:date="2018-11-30T22:36:00Z">
                    <w:rPr>
                      <w:i/>
                      <w:lang w:val="en-US"/>
                    </w:rPr>
                  </w:rPrChange>
                </w:rPr>
                <w:delText>“thành công”.</w:delText>
              </w:r>
              <w:bookmarkStart w:id="12560" w:name="_Toc530658442"/>
              <w:bookmarkStart w:id="12561" w:name="_Toc530662166"/>
              <w:bookmarkStart w:id="12562" w:name="_Toc530662633"/>
              <w:bookmarkStart w:id="12563" w:name="_Toc531009558"/>
              <w:bookmarkStart w:id="12564" w:name="_Toc531101793"/>
              <w:bookmarkStart w:id="12565" w:name="_Toc531102741"/>
              <w:bookmarkStart w:id="12566" w:name="_Toc531358980"/>
              <w:bookmarkStart w:id="12567" w:name="_Toc531359961"/>
              <w:bookmarkStart w:id="12568" w:name="_Toc531380803"/>
              <w:bookmarkEnd w:id="12560"/>
              <w:bookmarkEnd w:id="12561"/>
              <w:bookmarkEnd w:id="12562"/>
              <w:bookmarkEnd w:id="12563"/>
              <w:bookmarkEnd w:id="12564"/>
              <w:bookmarkEnd w:id="12565"/>
              <w:bookmarkEnd w:id="12566"/>
              <w:bookmarkEnd w:id="12567"/>
              <w:bookmarkEnd w:id="12568"/>
            </w:del>
          </w:p>
        </w:tc>
        <w:bookmarkStart w:id="12569" w:name="_Toc530658443"/>
        <w:bookmarkStart w:id="12570" w:name="_Toc530662167"/>
        <w:bookmarkStart w:id="12571" w:name="_Toc530662634"/>
        <w:bookmarkStart w:id="12572" w:name="_Toc531009559"/>
        <w:bookmarkStart w:id="12573" w:name="_Toc531101794"/>
        <w:bookmarkStart w:id="12574" w:name="_Toc531102742"/>
        <w:bookmarkStart w:id="12575" w:name="_Toc531358981"/>
        <w:bookmarkStart w:id="12576" w:name="_Toc531359962"/>
        <w:bookmarkStart w:id="12577" w:name="_Toc531380804"/>
        <w:bookmarkEnd w:id="12569"/>
        <w:bookmarkEnd w:id="12570"/>
        <w:bookmarkEnd w:id="12571"/>
        <w:bookmarkEnd w:id="12572"/>
        <w:bookmarkEnd w:id="12573"/>
        <w:bookmarkEnd w:id="12574"/>
        <w:bookmarkEnd w:id="12575"/>
        <w:bookmarkEnd w:id="12576"/>
        <w:bookmarkEnd w:id="12577"/>
      </w:tr>
      <w:tr w:rsidR="00FF18BA" w:rsidRPr="00920004" w:rsidDel="00C774DC" w14:paraId="3E9ED423" w14:textId="207384AC" w:rsidTr="00A06DD8">
        <w:trPr>
          <w:del w:id="12578" w:author="phuong vu" w:date="2018-11-22T13:51:00Z"/>
        </w:trPr>
        <w:tc>
          <w:tcPr>
            <w:tcW w:w="2425" w:type="dxa"/>
          </w:tcPr>
          <w:p w14:paraId="71BF2106" w14:textId="105D1E7B" w:rsidR="00F5523F" w:rsidRPr="00920004" w:rsidDel="00C774DC" w:rsidRDefault="00F5523F" w:rsidP="00BD0851">
            <w:pPr>
              <w:spacing w:before="240" w:line="0" w:lineRule="atLeast"/>
              <w:rPr>
                <w:del w:id="12579" w:author="phuong vu" w:date="2018-11-22T13:51:00Z"/>
                <w:b/>
                <w:rPrChange w:id="12580" w:author="phuong vu" w:date="2018-11-30T22:36:00Z">
                  <w:rPr>
                    <w:del w:id="12581" w:author="phuong vu" w:date="2018-11-22T13:51:00Z"/>
                    <w:b/>
                  </w:rPr>
                </w:rPrChange>
              </w:rPr>
              <w:pPrChange w:id="12582" w:author="phuong vu" w:date="2018-11-30T14:16:00Z">
                <w:pPr>
                  <w:spacing w:line="276" w:lineRule="auto"/>
                </w:pPr>
              </w:pPrChange>
            </w:pPr>
            <w:del w:id="12583" w:author="phuong vu" w:date="2018-11-22T13:51:00Z">
              <w:r w:rsidRPr="00920004" w:rsidDel="00C774DC">
                <w:rPr>
                  <w:b/>
                  <w:rPrChange w:id="12584" w:author="phuong vu" w:date="2018-11-30T22:36:00Z">
                    <w:rPr>
                      <w:b/>
                    </w:rPr>
                  </w:rPrChange>
                </w:rPr>
                <w:delText>Kết quả</w:delText>
              </w:r>
              <w:bookmarkStart w:id="12585" w:name="_Toc530658444"/>
              <w:bookmarkStart w:id="12586" w:name="_Toc530662168"/>
              <w:bookmarkStart w:id="12587" w:name="_Toc530662635"/>
              <w:bookmarkStart w:id="12588" w:name="_Toc531009560"/>
              <w:bookmarkStart w:id="12589" w:name="_Toc531101795"/>
              <w:bookmarkStart w:id="12590" w:name="_Toc531102743"/>
              <w:bookmarkStart w:id="12591" w:name="_Toc531358982"/>
              <w:bookmarkStart w:id="12592" w:name="_Toc531359963"/>
              <w:bookmarkStart w:id="12593" w:name="_Toc531380805"/>
              <w:bookmarkEnd w:id="12585"/>
              <w:bookmarkEnd w:id="12586"/>
              <w:bookmarkEnd w:id="12587"/>
              <w:bookmarkEnd w:id="12588"/>
              <w:bookmarkEnd w:id="12589"/>
              <w:bookmarkEnd w:id="12590"/>
              <w:bookmarkEnd w:id="12591"/>
              <w:bookmarkEnd w:id="12592"/>
              <w:bookmarkEnd w:id="12593"/>
            </w:del>
          </w:p>
        </w:tc>
        <w:tc>
          <w:tcPr>
            <w:tcW w:w="6686" w:type="dxa"/>
          </w:tcPr>
          <w:p w14:paraId="4C62CB2E" w14:textId="1282B1A9" w:rsidR="00F5523F" w:rsidRPr="00920004" w:rsidDel="00C774DC" w:rsidRDefault="00F5523F" w:rsidP="00BD0851">
            <w:pPr>
              <w:spacing w:before="240" w:line="0" w:lineRule="atLeast"/>
              <w:rPr>
                <w:del w:id="12594" w:author="phuong vu" w:date="2018-11-22T13:51:00Z"/>
                <w:rPrChange w:id="12595" w:author="phuong vu" w:date="2018-11-30T22:36:00Z">
                  <w:rPr>
                    <w:del w:id="12596" w:author="phuong vu" w:date="2018-11-22T13:51:00Z"/>
                    <w:lang w:val="en-US"/>
                  </w:rPr>
                </w:rPrChange>
              </w:rPr>
              <w:pPrChange w:id="12597" w:author="phuong vu" w:date="2018-11-30T14:16:00Z">
                <w:pPr>
                  <w:spacing w:line="276" w:lineRule="auto"/>
                </w:pPr>
              </w:pPrChange>
            </w:pPr>
            <w:del w:id="12598" w:author="phuong vu" w:date="2018-11-22T13:51:00Z">
              <w:r w:rsidRPr="00920004" w:rsidDel="00C774DC">
                <w:rPr>
                  <w:rPrChange w:id="12599" w:author="phuong vu" w:date="2018-11-30T22:36:00Z">
                    <w:rPr>
                      <w:lang w:val="en-US"/>
                    </w:rPr>
                  </w:rPrChange>
                </w:rPr>
                <w:delText xml:space="preserve">Hiển thị thông tin tất cả </w:delText>
              </w:r>
              <w:r w:rsidR="00FF18BA" w:rsidRPr="00920004" w:rsidDel="00C774DC">
                <w:rPr>
                  <w:rPrChange w:id="12600" w:author="phuong vu" w:date="2018-11-30T22:36:00Z">
                    <w:rPr>
                      <w:lang w:val="en-US"/>
                    </w:rPr>
                  </w:rPrChange>
                </w:rPr>
                <w:delText xml:space="preserve">biên nhận </w:delText>
              </w:r>
              <w:r w:rsidRPr="00920004" w:rsidDel="00C774DC">
                <w:rPr>
                  <w:rPrChange w:id="12601" w:author="phuong vu" w:date="2018-11-30T22:36:00Z">
                    <w:rPr>
                      <w:lang w:val="en-US"/>
                    </w:rPr>
                  </w:rPrChange>
                </w:rPr>
                <w:delText>dưới dạng bảng.</w:delText>
              </w:r>
              <w:bookmarkStart w:id="12602" w:name="_Toc530658445"/>
              <w:bookmarkStart w:id="12603" w:name="_Toc530662169"/>
              <w:bookmarkStart w:id="12604" w:name="_Toc530662636"/>
              <w:bookmarkStart w:id="12605" w:name="_Toc531009561"/>
              <w:bookmarkStart w:id="12606" w:name="_Toc531101796"/>
              <w:bookmarkStart w:id="12607" w:name="_Toc531102744"/>
              <w:bookmarkStart w:id="12608" w:name="_Toc531358983"/>
              <w:bookmarkStart w:id="12609" w:name="_Toc531359964"/>
              <w:bookmarkStart w:id="12610" w:name="_Toc531380806"/>
              <w:bookmarkEnd w:id="12602"/>
              <w:bookmarkEnd w:id="12603"/>
              <w:bookmarkEnd w:id="12604"/>
              <w:bookmarkEnd w:id="12605"/>
              <w:bookmarkEnd w:id="12606"/>
              <w:bookmarkEnd w:id="12607"/>
              <w:bookmarkEnd w:id="12608"/>
              <w:bookmarkEnd w:id="12609"/>
              <w:bookmarkEnd w:id="12610"/>
            </w:del>
          </w:p>
          <w:p w14:paraId="0519820D" w14:textId="244905E2" w:rsidR="00F5523F" w:rsidRPr="00920004" w:rsidDel="00C774DC" w:rsidRDefault="00F5523F" w:rsidP="00BD0851">
            <w:pPr>
              <w:spacing w:before="240" w:line="0" w:lineRule="atLeast"/>
              <w:rPr>
                <w:del w:id="12611" w:author="phuong vu" w:date="2018-11-22T13:51:00Z"/>
                <w:rPrChange w:id="12612" w:author="phuong vu" w:date="2018-11-30T22:36:00Z">
                  <w:rPr>
                    <w:del w:id="12613" w:author="phuong vu" w:date="2018-11-22T13:51:00Z"/>
                    <w:lang w:val="en-US"/>
                  </w:rPr>
                </w:rPrChange>
              </w:rPr>
              <w:pPrChange w:id="12614" w:author="phuong vu" w:date="2018-11-30T14:16:00Z">
                <w:pPr>
                  <w:spacing w:line="276" w:lineRule="auto"/>
                </w:pPr>
              </w:pPrChange>
            </w:pPr>
            <w:del w:id="12615" w:author="phuong vu" w:date="2018-11-22T13:51:00Z">
              <w:r w:rsidRPr="00920004" w:rsidDel="00C774DC">
                <w:rPr>
                  <w:rPrChange w:id="12616" w:author="phuong vu" w:date="2018-11-30T22:36:00Z">
                    <w:rPr>
                      <w:lang w:val="en-US"/>
                    </w:rPr>
                  </w:rPrChange>
                </w:rPr>
                <w:delText xml:space="preserve">Khi </w:delText>
              </w:r>
              <w:r w:rsidR="00A06DD8" w:rsidRPr="00920004" w:rsidDel="00C774DC">
                <w:rPr>
                  <w:rPrChange w:id="12617" w:author="phuong vu" w:date="2018-11-30T22:36:00Z">
                    <w:rPr>
                      <w:lang w:val="en-US"/>
                    </w:rPr>
                  </w:rPrChange>
                </w:rPr>
                <w:delText>nhấn</w:delText>
              </w:r>
              <w:r w:rsidRPr="00920004" w:rsidDel="00C774DC">
                <w:rPr>
                  <w:rPrChange w:id="12618" w:author="phuong vu" w:date="2018-11-30T22:36:00Z">
                    <w:rPr>
                      <w:lang w:val="en-US"/>
                    </w:rPr>
                  </w:rPrChange>
                </w:rPr>
                <w:delText xml:space="preserve"> vào tên khách hàng hiển thị chi tiết </w:delText>
              </w:r>
              <w:r w:rsidR="00FF18BA" w:rsidRPr="00920004" w:rsidDel="00C774DC">
                <w:rPr>
                  <w:rPrChange w:id="12619" w:author="phuong vu" w:date="2018-11-30T22:36:00Z">
                    <w:rPr>
                      <w:lang w:val="en-US"/>
                    </w:rPr>
                  </w:rPrChange>
                </w:rPr>
                <w:delText>biên nhận</w:delText>
              </w:r>
              <w:r w:rsidRPr="00920004" w:rsidDel="00C774DC">
                <w:rPr>
                  <w:rPrChange w:id="12620" w:author="phuong vu" w:date="2018-11-30T22:36:00Z">
                    <w:rPr>
                      <w:lang w:val="en-US"/>
                    </w:rPr>
                  </w:rPrChange>
                </w:rPr>
                <w:delText>.</w:delText>
              </w:r>
              <w:bookmarkStart w:id="12621" w:name="_Toc530658446"/>
              <w:bookmarkStart w:id="12622" w:name="_Toc530662170"/>
              <w:bookmarkStart w:id="12623" w:name="_Toc530662637"/>
              <w:bookmarkStart w:id="12624" w:name="_Toc531009562"/>
              <w:bookmarkStart w:id="12625" w:name="_Toc531101797"/>
              <w:bookmarkStart w:id="12626" w:name="_Toc531102745"/>
              <w:bookmarkStart w:id="12627" w:name="_Toc531358984"/>
              <w:bookmarkStart w:id="12628" w:name="_Toc531359965"/>
              <w:bookmarkStart w:id="12629" w:name="_Toc531380807"/>
              <w:bookmarkEnd w:id="12621"/>
              <w:bookmarkEnd w:id="12622"/>
              <w:bookmarkEnd w:id="12623"/>
              <w:bookmarkEnd w:id="12624"/>
              <w:bookmarkEnd w:id="12625"/>
              <w:bookmarkEnd w:id="12626"/>
              <w:bookmarkEnd w:id="12627"/>
              <w:bookmarkEnd w:id="12628"/>
              <w:bookmarkEnd w:id="12629"/>
            </w:del>
          </w:p>
        </w:tc>
        <w:bookmarkStart w:id="12630" w:name="_Toc530658447"/>
        <w:bookmarkStart w:id="12631" w:name="_Toc530662171"/>
        <w:bookmarkStart w:id="12632" w:name="_Toc530662638"/>
        <w:bookmarkStart w:id="12633" w:name="_Toc531009563"/>
        <w:bookmarkStart w:id="12634" w:name="_Toc531101798"/>
        <w:bookmarkStart w:id="12635" w:name="_Toc531102746"/>
        <w:bookmarkStart w:id="12636" w:name="_Toc531358985"/>
        <w:bookmarkStart w:id="12637" w:name="_Toc531359966"/>
        <w:bookmarkStart w:id="12638" w:name="_Toc531380808"/>
        <w:bookmarkEnd w:id="12630"/>
        <w:bookmarkEnd w:id="12631"/>
        <w:bookmarkEnd w:id="12632"/>
        <w:bookmarkEnd w:id="12633"/>
        <w:bookmarkEnd w:id="12634"/>
        <w:bookmarkEnd w:id="12635"/>
        <w:bookmarkEnd w:id="12636"/>
        <w:bookmarkEnd w:id="12637"/>
        <w:bookmarkEnd w:id="12638"/>
      </w:tr>
      <w:tr w:rsidR="00FF18BA" w:rsidRPr="00920004" w:rsidDel="00C774DC" w14:paraId="497A03F3" w14:textId="4F901E7E" w:rsidTr="00A06DD8">
        <w:trPr>
          <w:del w:id="12639" w:author="phuong vu" w:date="2018-11-22T13:51:00Z"/>
        </w:trPr>
        <w:tc>
          <w:tcPr>
            <w:tcW w:w="2425" w:type="dxa"/>
          </w:tcPr>
          <w:p w14:paraId="6E3D0B05" w14:textId="6FC66B53" w:rsidR="00F5523F" w:rsidRPr="00920004" w:rsidDel="00C774DC" w:rsidRDefault="00F5523F" w:rsidP="00BD0851">
            <w:pPr>
              <w:spacing w:before="240" w:line="0" w:lineRule="atLeast"/>
              <w:rPr>
                <w:del w:id="12640" w:author="phuong vu" w:date="2018-11-22T13:51:00Z"/>
                <w:b/>
                <w:rPrChange w:id="12641" w:author="phuong vu" w:date="2018-11-30T22:36:00Z">
                  <w:rPr>
                    <w:del w:id="12642" w:author="phuong vu" w:date="2018-11-22T13:51:00Z"/>
                    <w:b/>
                  </w:rPr>
                </w:rPrChange>
              </w:rPr>
              <w:pPrChange w:id="12643" w:author="phuong vu" w:date="2018-11-30T14:16:00Z">
                <w:pPr>
                  <w:spacing w:line="276" w:lineRule="auto"/>
                </w:pPr>
              </w:pPrChange>
            </w:pPr>
            <w:del w:id="12644" w:author="phuong vu" w:date="2018-11-22T13:51:00Z">
              <w:r w:rsidRPr="00920004" w:rsidDel="00C774DC">
                <w:rPr>
                  <w:b/>
                  <w:rPrChange w:id="12645" w:author="phuong vu" w:date="2018-11-30T22:36:00Z">
                    <w:rPr>
                      <w:b/>
                    </w:rPr>
                  </w:rPrChange>
                </w:rPr>
                <w:delText>Ghi chú</w:delText>
              </w:r>
              <w:bookmarkStart w:id="12646" w:name="_Toc530658448"/>
              <w:bookmarkStart w:id="12647" w:name="_Toc530662172"/>
              <w:bookmarkStart w:id="12648" w:name="_Toc530662639"/>
              <w:bookmarkStart w:id="12649" w:name="_Toc531009564"/>
              <w:bookmarkStart w:id="12650" w:name="_Toc531101799"/>
              <w:bookmarkStart w:id="12651" w:name="_Toc531102747"/>
              <w:bookmarkStart w:id="12652" w:name="_Toc531358986"/>
              <w:bookmarkStart w:id="12653" w:name="_Toc531359967"/>
              <w:bookmarkStart w:id="12654" w:name="_Toc531380809"/>
              <w:bookmarkEnd w:id="12646"/>
              <w:bookmarkEnd w:id="12647"/>
              <w:bookmarkEnd w:id="12648"/>
              <w:bookmarkEnd w:id="12649"/>
              <w:bookmarkEnd w:id="12650"/>
              <w:bookmarkEnd w:id="12651"/>
              <w:bookmarkEnd w:id="12652"/>
              <w:bookmarkEnd w:id="12653"/>
              <w:bookmarkEnd w:id="12654"/>
            </w:del>
          </w:p>
        </w:tc>
        <w:tc>
          <w:tcPr>
            <w:tcW w:w="6686" w:type="dxa"/>
          </w:tcPr>
          <w:p w14:paraId="36DCA385" w14:textId="2A1054C0" w:rsidR="00F5523F" w:rsidRPr="00920004" w:rsidDel="00C774DC" w:rsidRDefault="00F5523F" w:rsidP="00BD0851">
            <w:pPr>
              <w:keepNext/>
              <w:spacing w:before="240" w:line="0" w:lineRule="atLeast"/>
              <w:rPr>
                <w:del w:id="12655" w:author="phuong vu" w:date="2018-11-22T13:51:00Z"/>
                <w:rPrChange w:id="12656" w:author="phuong vu" w:date="2018-11-30T22:36:00Z">
                  <w:rPr>
                    <w:del w:id="12657" w:author="phuong vu" w:date="2018-11-22T13:51:00Z"/>
                  </w:rPr>
                </w:rPrChange>
              </w:rPr>
              <w:pPrChange w:id="12658" w:author="phuong vu" w:date="2018-11-30T14:16:00Z">
                <w:pPr>
                  <w:keepNext/>
                  <w:spacing w:line="276" w:lineRule="auto"/>
                </w:pPr>
              </w:pPrChange>
            </w:pPr>
            <w:bookmarkStart w:id="12659" w:name="_Toc530658449"/>
            <w:bookmarkStart w:id="12660" w:name="_Toc530662173"/>
            <w:bookmarkStart w:id="12661" w:name="_Toc530662640"/>
            <w:bookmarkStart w:id="12662" w:name="_Toc531009565"/>
            <w:bookmarkStart w:id="12663" w:name="_Toc531101800"/>
            <w:bookmarkStart w:id="12664" w:name="_Toc531102748"/>
            <w:bookmarkStart w:id="12665" w:name="_Toc531358987"/>
            <w:bookmarkStart w:id="12666" w:name="_Toc531359968"/>
            <w:bookmarkStart w:id="12667" w:name="_Toc531380810"/>
            <w:bookmarkEnd w:id="12659"/>
            <w:bookmarkEnd w:id="12660"/>
            <w:bookmarkEnd w:id="12661"/>
            <w:bookmarkEnd w:id="12662"/>
            <w:bookmarkEnd w:id="12663"/>
            <w:bookmarkEnd w:id="12664"/>
            <w:bookmarkEnd w:id="12665"/>
            <w:bookmarkEnd w:id="12666"/>
            <w:bookmarkEnd w:id="12667"/>
          </w:p>
        </w:tc>
        <w:bookmarkStart w:id="12668" w:name="_Toc530658450"/>
        <w:bookmarkStart w:id="12669" w:name="_Toc530662174"/>
        <w:bookmarkStart w:id="12670" w:name="_Toc530662641"/>
        <w:bookmarkStart w:id="12671" w:name="_Toc531009566"/>
        <w:bookmarkStart w:id="12672" w:name="_Toc531101801"/>
        <w:bookmarkStart w:id="12673" w:name="_Toc531102749"/>
        <w:bookmarkStart w:id="12674" w:name="_Toc531358988"/>
        <w:bookmarkStart w:id="12675" w:name="_Toc531359969"/>
        <w:bookmarkStart w:id="12676" w:name="_Toc531380811"/>
        <w:bookmarkEnd w:id="12668"/>
        <w:bookmarkEnd w:id="12669"/>
        <w:bookmarkEnd w:id="12670"/>
        <w:bookmarkEnd w:id="12671"/>
        <w:bookmarkEnd w:id="12672"/>
        <w:bookmarkEnd w:id="12673"/>
        <w:bookmarkEnd w:id="12674"/>
        <w:bookmarkEnd w:id="12675"/>
        <w:bookmarkEnd w:id="12676"/>
      </w:tr>
    </w:tbl>
    <w:p w14:paraId="61D1C12D" w14:textId="66EEB252" w:rsidR="00F5523F" w:rsidRPr="00920004" w:rsidDel="00C774DC" w:rsidRDefault="00F5523F" w:rsidP="00BD0851">
      <w:pPr>
        <w:spacing w:before="240" w:line="0" w:lineRule="atLeast"/>
        <w:rPr>
          <w:del w:id="12677" w:author="phuong vu" w:date="2018-11-22T13:51:00Z"/>
          <w:rPrChange w:id="12678" w:author="phuong vu" w:date="2018-11-30T22:36:00Z">
            <w:rPr>
              <w:del w:id="12679" w:author="phuong vu" w:date="2018-11-22T13:51:00Z"/>
            </w:rPr>
          </w:rPrChange>
        </w:rPr>
        <w:pPrChange w:id="12680" w:author="phuong vu" w:date="2018-11-30T14:16:00Z">
          <w:pPr/>
        </w:pPrChange>
      </w:pPr>
      <w:bookmarkStart w:id="12681" w:name="_Toc530658451"/>
      <w:bookmarkStart w:id="12682" w:name="_Toc530662175"/>
      <w:bookmarkStart w:id="12683" w:name="_Toc530662642"/>
      <w:bookmarkStart w:id="12684" w:name="_Toc531009567"/>
      <w:bookmarkStart w:id="12685" w:name="_Toc531101802"/>
      <w:bookmarkStart w:id="12686" w:name="_Toc531102750"/>
      <w:bookmarkStart w:id="12687" w:name="_Toc531358989"/>
      <w:bookmarkStart w:id="12688" w:name="_Toc531359970"/>
      <w:bookmarkStart w:id="12689" w:name="_Toc531380812"/>
      <w:bookmarkEnd w:id="12681"/>
      <w:bookmarkEnd w:id="12682"/>
      <w:bookmarkEnd w:id="12683"/>
      <w:bookmarkEnd w:id="12684"/>
      <w:bookmarkEnd w:id="12685"/>
      <w:bookmarkEnd w:id="12686"/>
      <w:bookmarkEnd w:id="12687"/>
      <w:bookmarkEnd w:id="12688"/>
      <w:bookmarkEnd w:id="12689"/>
    </w:p>
    <w:p w14:paraId="1834BFC0" w14:textId="7E0B7BBC" w:rsidR="00730F28" w:rsidRPr="00920004" w:rsidDel="00C774DC" w:rsidRDefault="00730F28" w:rsidP="00BD0851">
      <w:pPr>
        <w:pStyle w:val="Heading4"/>
        <w:spacing w:before="240" w:line="0" w:lineRule="atLeast"/>
        <w:rPr>
          <w:del w:id="12690" w:author="phuong vu" w:date="2018-11-22T13:51:00Z"/>
          <w:rFonts w:cstheme="majorHAnsi"/>
          <w:rPrChange w:id="12691" w:author="phuong vu" w:date="2018-11-30T22:36:00Z">
            <w:rPr>
              <w:del w:id="12692" w:author="phuong vu" w:date="2018-11-22T13:51:00Z"/>
            </w:rPr>
          </w:rPrChange>
        </w:rPr>
        <w:pPrChange w:id="12693" w:author="phuong vu" w:date="2018-11-30T14:16:00Z">
          <w:pPr>
            <w:pStyle w:val="Heading4"/>
          </w:pPr>
        </w:pPrChange>
      </w:pPr>
      <w:del w:id="12694" w:author="phuong vu" w:date="2018-11-22T13:51:00Z">
        <w:r w:rsidRPr="00920004" w:rsidDel="00C774DC">
          <w:rPr>
            <w:rFonts w:cstheme="majorHAnsi"/>
            <w:rPrChange w:id="12695" w:author="phuong vu" w:date="2018-11-30T22:36:00Z">
              <w:rPr>
                <w:lang w:val="en-US"/>
              </w:rPr>
            </w:rPrChange>
          </w:rPr>
          <w:delText xml:space="preserve"> </w:delText>
        </w:r>
        <w:r w:rsidRPr="00920004" w:rsidDel="00C774DC">
          <w:rPr>
            <w:rFonts w:cstheme="majorHAnsi"/>
            <w:b w:val="0"/>
            <w:iCs w:val="0"/>
            <w:rPrChange w:id="12696" w:author="phuong vu" w:date="2018-11-30T22:36:00Z">
              <w:rPr>
                <w:rFonts w:cstheme="majorHAnsi"/>
                <w:b w:val="0"/>
                <w:iCs w:val="0"/>
              </w:rPr>
            </w:rPrChange>
          </w:rPr>
          <w:delText>Qu</w:delText>
        </w:r>
        <w:r w:rsidRPr="00920004" w:rsidDel="00C774DC">
          <w:rPr>
            <w:rFonts w:cstheme="majorHAnsi"/>
            <w:rPrChange w:id="12697" w:author="phuong vu" w:date="2018-11-30T22:36:00Z">
              <w:rPr>
                <w:rFonts w:cstheme="majorHAnsi"/>
              </w:rPr>
            </w:rPrChange>
          </w:rPr>
          <w:delText>ả</w:delText>
        </w:r>
        <w:r w:rsidRPr="00920004" w:rsidDel="00C774DC">
          <w:rPr>
            <w:rFonts w:cstheme="majorHAnsi"/>
            <w:rPrChange w:id="12698" w:author="phuong vu" w:date="2018-11-30T22:36:00Z">
              <w:rPr/>
            </w:rPrChange>
          </w:rPr>
          <w:delText>n lí phân công xử lí đơn hàng</w:delText>
        </w:r>
        <w:bookmarkStart w:id="12699" w:name="_Toc530658452"/>
        <w:bookmarkStart w:id="12700" w:name="_Toc530662176"/>
        <w:bookmarkStart w:id="12701" w:name="_Toc530662643"/>
        <w:bookmarkStart w:id="12702" w:name="_Toc531009568"/>
        <w:bookmarkStart w:id="12703" w:name="_Toc531101803"/>
        <w:bookmarkStart w:id="12704" w:name="_Toc531102751"/>
        <w:bookmarkStart w:id="12705" w:name="_Toc531358990"/>
        <w:bookmarkStart w:id="12706" w:name="_Toc531359971"/>
        <w:bookmarkStart w:id="12707" w:name="_Toc531380813"/>
        <w:bookmarkEnd w:id="12699"/>
        <w:bookmarkEnd w:id="12700"/>
        <w:bookmarkEnd w:id="12701"/>
        <w:bookmarkEnd w:id="12702"/>
        <w:bookmarkEnd w:id="12703"/>
        <w:bookmarkEnd w:id="12704"/>
        <w:bookmarkEnd w:id="12705"/>
        <w:bookmarkEnd w:id="12706"/>
        <w:bookmarkEnd w:id="12707"/>
      </w:del>
    </w:p>
    <w:tbl>
      <w:tblPr>
        <w:tblStyle w:val="TableGrid"/>
        <w:tblW w:w="0" w:type="auto"/>
        <w:tblLook w:val="04A0" w:firstRow="1" w:lastRow="0" w:firstColumn="1" w:lastColumn="0" w:noHBand="0" w:noVBand="1"/>
      </w:tblPr>
      <w:tblGrid>
        <w:gridCol w:w="2347"/>
        <w:gridCol w:w="6430"/>
      </w:tblGrid>
      <w:tr w:rsidR="009B0E96" w:rsidRPr="00920004" w:rsidDel="00C774DC" w14:paraId="42FD3F12" w14:textId="10C33A3B" w:rsidTr="00225404">
        <w:trPr>
          <w:del w:id="12708" w:author="phuong vu" w:date="2018-11-22T13:51:00Z"/>
        </w:trPr>
        <w:tc>
          <w:tcPr>
            <w:tcW w:w="2425" w:type="dxa"/>
          </w:tcPr>
          <w:p w14:paraId="4C6AE9A3" w14:textId="4B76ECF2" w:rsidR="009B0E96" w:rsidRPr="00920004" w:rsidDel="00C774DC" w:rsidRDefault="009B0E96" w:rsidP="00BD0851">
            <w:pPr>
              <w:spacing w:before="240" w:line="0" w:lineRule="atLeast"/>
              <w:rPr>
                <w:del w:id="12709" w:author="phuong vu" w:date="2018-11-22T13:51:00Z"/>
                <w:b/>
                <w:rPrChange w:id="12710" w:author="phuong vu" w:date="2018-11-30T22:36:00Z">
                  <w:rPr>
                    <w:del w:id="12711" w:author="phuong vu" w:date="2018-11-22T13:51:00Z"/>
                    <w:b/>
                  </w:rPr>
                </w:rPrChange>
              </w:rPr>
              <w:pPrChange w:id="12712" w:author="phuong vu" w:date="2018-11-30T14:16:00Z">
                <w:pPr>
                  <w:spacing w:line="276" w:lineRule="auto"/>
                </w:pPr>
              </w:pPrChange>
            </w:pPr>
            <w:del w:id="12713" w:author="phuong vu" w:date="2018-11-22T13:51:00Z">
              <w:r w:rsidRPr="00920004" w:rsidDel="00C774DC">
                <w:rPr>
                  <w:b/>
                  <w:rPrChange w:id="12714" w:author="phuong vu" w:date="2018-11-30T22:36:00Z">
                    <w:rPr>
                      <w:b/>
                    </w:rPr>
                  </w:rPrChange>
                </w:rPr>
                <w:delText>Mã yêu cầu</w:delText>
              </w:r>
              <w:bookmarkStart w:id="12715" w:name="_Toc530658453"/>
              <w:bookmarkStart w:id="12716" w:name="_Toc530662177"/>
              <w:bookmarkStart w:id="12717" w:name="_Toc530662644"/>
              <w:bookmarkStart w:id="12718" w:name="_Toc531009569"/>
              <w:bookmarkStart w:id="12719" w:name="_Toc531101804"/>
              <w:bookmarkStart w:id="12720" w:name="_Toc531102752"/>
              <w:bookmarkStart w:id="12721" w:name="_Toc531358991"/>
              <w:bookmarkStart w:id="12722" w:name="_Toc531359972"/>
              <w:bookmarkStart w:id="12723" w:name="_Toc531380814"/>
              <w:bookmarkEnd w:id="12715"/>
              <w:bookmarkEnd w:id="12716"/>
              <w:bookmarkEnd w:id="12717"/>
              <w:bookmarkEnd w:id="12718"/>
              <w:bookmarkEnd w:id="12719"/>
              <w:bookmarkEnd w:id="12720"/>
              <w:bookmarkEnd w:id="12721"/>
              <w:bookmarkEnd w:id="12722"/>
              <w:bookmarkEnd w:id="12723"/>
            </w:del>
          </w:p>
        </w:tc>
        <w:tc>
          <w:tcPr>
            <w:tcW w:w="6686" w:type="dxa"/>
          </w:tcPr>
          <w:p w14:paraId="3C91DDF8" w14:textId="6893FFA5" w:rsidR="009B0E96" w:rsidRPr="00920004" w:rsidDel="00C774DC" w:rsidRDefault="009B0E96" w:rsidP="00BD0851">
            <w:pPr>
              <w:spacing w:before="240" w:line="0" w:lineRule="atLeast"/>
              <w:rPr>
                <w:del w:id="12724" w:author="phuong vu" w:date="2018-11-22T13:51:00Z"/>
                <w:rPrChange w:id="12725" w:author="phuong vu" w:date="2018-11-30T22:36:00Z">
                  <w:rPr>
                    <w:del w:id="12726" w:author="phuong vu" w:date="2018-11-22T13:51:00Z"/>
                    <w:lang w:val="en-US"/>
                  </w:rPr>
                </w:rPrChange>
              </w:rPr>
              <w:pPrChange w:id="12727" w:author="phuong vu" w:date="2018-11-30T14:16:00Z">
                <w:pPr>
                  <w:spacing w:line="276" w:lineRule="auto"/>
                </w:pPr>
              </w:pPrChange>
            </w:pPr>
            <w:del w:id="12728" w:author="phuong vu" w:date="2018-11-22T13:51:00Z">
              <w:r w:rsidRPr="00920004" w:rsidDel="00C774DC">
                <w:rPr>
                  <w:rPrChange w:id="12729" w:author="phuong vu" w:date="2018-11-30T22:36:00Z">
                    <w:rPr>
                      <w:lang w:val="en-US"/>
                    </w:rPr>
                  </w:rPrChange>
                </w:rPr>
                <w:delText>GU_04</w:delText>
              </w:r>
              <w:bookmarkStart w:id="12730" w:name="_Toc530658454"/>
              <w:bookmarkStart w:id="12731" w:name="_Toc530662178"/>
              <w:bookmarkStart w:id="12732" w:name="_Toc530662645"/>
              <w:bookmarkStart w:id="12733" w:name="_Toc531009570"/>
              <w:bookmarkStart w:id="12734" w:name="_Toc531101805"/>
              <w:bookmarkStart w:id="12735" w:name="_Toc531102753"/>
              <w:bookmarkStart w:id="12736" w:name="_Toc531358992"/>
              <w:bookmarkStart w:id="12737" w:name="_Toc531359973"/>
              <w:bookmarkStart w:id="12738" w:name="_Toc531380815"/>
              <w:bookmarkEnd w:id="12730"/>
              <w:bookmarkEnd w:id="12731"/>
              <w:bookmarkEnd w:id="12732"/>
              <w:bookmarkEnd w:id="12733"/>
              <w:bookmarkEnd w:id="12734"/>
              <w:bookmarkEnd w:id="12735"/>
              <w:bookmarkEnd w:id="12736"/>
              <w:bookmarkEnd w:id="12737"/>
              <w:bookmarkEnd w:id="12738"/>
            </w:del>
          </w:p>
        </w:tc>
        <w:bookmarkStart w:id="12739" w:name="_Toc530658455"/>
        <w:bookmarkStart w:id="12740" w:name="_Toc530662179"/>
        <w:bookmarkStart w:id="12741" w:name="_Toc530662646"/>
        <w:bookmarkStart w:id="12742" w:name="_Toc531009571"/>
        <w:bookmarkStart w:id="12743" w:name="_Toc531101806"/>
        <w:bookmarkStart w:id="12744" w:name="_Toc531102754"/>
        <w:bookmarkStart w:id="12745" w:name="_Toc531358993"/>
        <w:bookmarkStart w:id="12746" w:name="_Toc531359974"/>
        <w:bookmarkStart w:id="12747" w:name="_Toc531380816"/>
        <w:bookmarkEnd w:id="12739"/>
        <w:bookmarkEnd w:id="12740"/>
        <w:bookmarkEnd w:id="12741"/>
        <w:bookmarkEnd w:id="12742"/>
        <w:bookmarkEnd w:id="12743"/>
        <w:bookmarkEnd w:id="12744"/>
        <w:bookmarkEnd w:id="12745"/>
        <w:bookmarkEnd w:id="12746"/>
        <w:bookmarkEnd w:id="12747"/>
      </w:tr>
      <w:tr w:rsidR="009B0E96" w:rsidRPr="00920004" w:rsidDel="00C774DC" w14:paraId="44117EC2" w14:textId="2C3632DA" w:rsidTr="00225404">
        <w:trPr>
          <w:del w:id="12748" w:author="phuong vu" w:date="2018-11-22T13:51:00Z"/>
        </w:trPr>
        <w:tc>
          <w:tcPr>
            <w:tcW w:w="2425" w:type="dxa"/>
          </w:tcPr>
          <w:p w14:paraId="0869766D" w14:textId="08A532F5" w:rsidR="009B0E96" w:rsidRPr="00920004" w:rsidDel="00C774DC" w:rsidRDefault="009B0E96" w:rsidP="00BD0851">
            <w:pPr>
              <w:spacing w:before="240" w:line="0" w:lineRule="atLeast"/>
              <w:rPr>
                <w:del w:id="12749" w:author="phuong vu" w:date="2018-11-22T13:51:00Z"/>
                <w:b/>
                <w:rPrChange w:id="12750" w:author="phuong vu" w:date="2018-11-30T22:36:00Z">
                  <w:rPr>
                    <w:del w:id="12751" w:author="phuong vu" w:date="2018-11-22T13:51:00Z"/>
                    <w:b/>
                  </w:rPr>
                </w:rPrChange>
              </w:rPr>
              <w:pPrChange w:id="12752" w:author="phuong vu" w:date="2018-11-30T14:16:00Z">
                <w:pPr>
                  <w:spacing w:line="276" w:lineRule="auto"/>
                </w:pPr>
              </w:pPrChange>
            </w:pPr>
            <w:del w:id="12753" w:author="phuong vu" w:date="2018-11-22T13:51:00Z">
              <w:r w:rsidRPr="00920004" w:rsidDel="00C774DC">
                <w:rPr>
                  <w:b/>
                  <w:rPrChange w:id="12754" w:author="phuong vu" w:date="2018-11-30T22:36:00Z">
                    <w:rPr>
                      <w:b/>
                    </w:rPr>
                  </w:rPrChange>
                </w:rPr>
                <w:delText>Tên chức năng</w:delText>
              </w:r>
              <w:bookmarkStart w:id="12755" w:name="_Toc530658456"/>
              <w:bookmarkStart w:id="12756" w:name="_Toc530662180"/>
              <w:bookmarkStart w:id="12757" w:name="_Toc530662647"/>
              <w:bookmarkStart w:id="12758" w:name="_Toc531009572"/>
              <w:bookmarkStart w:id="12759" w:name="_Toc531101807"/>
              <w:bookmarkStart w:id="12760" w:name="_Toc531102755"/>
              <w:bookmarkStart w:id="12761" w:name="_Toc531358994"/>
              <w:bookmarkStart w:id="12762" w:name="_Toc531359975"/>
              <w:bookmarkStart w:id="12763" w:name="_Toc531380817"/>
              <w:bookmarkEnd w:id="12755"/>
              <w:bookmarkEnd w:id="12756"/>
              <w:bookmarkEnd w:id="12757"/>
              <w:bookmarkEnd w:id="12758"/>
              <w:bookmarkEnd w:id="12759"/>
              <w:bookmarkEnd w:id="12760"/>
              <w:bookmarkEnd w:id="12761"/>
              <w:bookmarkEnd w:id="12762"/>
              <w:bookmarkEnd w:id="12763"/>
            </w:del>
          </w:p>
        </w:tc>
        <w:tc>
          <w:tcPr>
            <w:tcW w:w="6686" w:type="dxa"/>
          </w:tcPr>
          <w:p w14:paraId="50F0E1C1" w14:textId="13AE9927" w:rsidR="009B0E96" w:rsidRPr="00920004" w:rsidDel="00C774DC" w:rsidRDefault="009B0E96" w:rsidP="00BD0851">
            <w:pPr>
              <w:spacing w:before="240" w:line="0" w:lineRule="atLeast"/>
              <w:rPr>
                <w:del w:id="12764" w:author="phuong vu" w:date="2018-11-22T13:51:00Z"/>
                <w:rPrChange w:id="12765" w:author="phuong vu" w:date="2018-11-30T22:36:00Z">
                  <w:rPr>
                    <w:del w:id="12766" w:author="phuong vu" w:date="2018-11-22T13:51:00Z"/>
                    <w:lang w:val="en-US"/>
                  </w:rPr>
                </w:rPrChange>
              </w:rPr>
              <w:pPrChange w:id="12767" w:author="phuong vu" w:date="2018-11-30T14:16:00Z">
                <w:pPr>
                  <w:spacing w:line="276" w:lineRule="auto"/>
                </w:pPr>
              </w:pPrChange>
            </w:pPr>
            <w:del w:id="12768" w:author="phuong vu" w:date="2018-11-22T13:51:00Z">
              <w:r w:rsidRPr="00920004" w:rsidDel="00C774DC">
                <w:rPr>
                  <w:rPrChange w:id="12769" w:author="phuong vu" w:date="2018-11-30T22:36:00Z">
                    <w:rPr/>
                  </w:rPrChange>
                </w:rPr>
                <w:delText>Quản lí phân công xử lí đơn hàng</w:delText>
              </w:r>
              <w:bookmarkStart w:id="12770" w:name="_Toc530658457"/>
              <w:bookmarkStart w:id="12771" w:name="_Toc530662181"/>
              <w:bookmarkStart w:id="12772" w:name="_Toc530662648"/>
              <w:bookmarkStart w:id="12773" w:name="_Toc531009573"/>
              <w:bookmarkStart w:id="12774" w:name="_Toc531101808"/>
              <w:bookmarkStart w:id="12775" w:name="_Toc531102756"/>
              <w:bookmarkStart w:id="12776" w:name="_Toc531358995"/>
              <w:bookmarkStart w:id="12777" w:name="_Toc531359976"/>
              <w:bookmarkStart w:id="12778" w:name="_Toc531380818"/>
              <w:bookmarkEnd w:id="12770"/>
              <w:bookmarkEnd w:id="12771"/>
              <w:bookmarkEnd w:id="12772"/>
              <w:bookmarkEnd w:id="12773"/>
              <w:bookmarkEnd w:id="12774"/>
              <w:bookmarkEnd w:id="12775"/>
              <w:bookmarkEnd w:id="12776"/>
              <w:bookmarkEnd w:id="12777"/>
              <w:bookmarkEnd w:id="12778"/>
            </w:del>
          </w:p>
        </w:tc>
        <w:bookmarkStart w:id="12779" w:name="_Toc530658458"/>
        <w:bookmarkStart w:id="12780" w:name="_Toc530662182"/>
        <w:bookmarkStart w:id="12781" w:name="_Toc530662649"/>
        <w:bookmarkStart w:id="12782" w:name="_Toc531009574"/>
        <w:bookmarkStart w:id="12783" w:name="_Toc531101809"/>
        <w:bookmarkStart w:id="12784" w:name="_Toc531102757"/>
        <w:bookmarkStart w:id="12785" w:name="_Toc531358996"/>
        <w:bookmarkStart w:id="12786" w:name="_Toc531359977"/>
        <w:bookmarkStart w:id="12787" w:name="_Toc531380819"/>
        <w:bookmarkEnd w:id="12779"/>
        <w:bookmarkEnd w:id="12780"/>
        <w:bookmarkEnd w:id="12781"/>
        <w:bookmarkEnd w:id="12782"/>
        <w:bookmarkEnd w:id="12783"/>
        <w:bookmarkEnd w:id="12784"/>
        <w:bookmarkEnd w:id="12785"/>
        <w:bookmarkEnd w:id="12786"/>
        <w:bookmarkEnd w:id="12787"/>
      </w:tr>
      <w:tr w:rsidR="009B0E96" w:rsidRPr="00920004" w:rsidDel="00C774DC" w14:paraId="7F3DDF15" w14:textId="0338AEF4" w:rsidTr="00225404">
        <w:trPr>
          <w:del w:id="12788" w:author="phuong vu" w:date="2018-11-22T13:51:00Z"/>
        </w:trPr>
        <w:tc>
          <w:tcPr>
            <w:tcW w:w="2425" w:type="dxa"/>
          </w:tcPr>
          <w:p w14:paraId="6E38A38D" w14:textId="6A88CA01" w:rsidR="009B0E96" w:rsidRPr="00920004" w:rsidDel="00C774DC" w:rsidRDefault="009B0E96" w:rsidP="00BD0851">
            <w:pPr>
              <w:spacing w:before="240" w:line="0" w:lineRule="atLeast"/>
              <w:rPr>
                <w:del w:id="12789" w:author="phuong vu" w:date="2018-11-22T13:51:00Z"/>
                <w:b/>
                <w:rPrChange w:id="12790" w:author="phuong vu" w:date="2018-11-30T22:36:00Z">
                  <w:rPr>
                    <w:del w:id="12791" w:author="phuong vu" w:date="2018-11-22T13:51:00Z"/>
                    <w:b/>
                  </w:rPr>
                </w:rPrChange>
              </w:rPr>
              <w:pPrChange w:id="12792" w:author="phuong vu" w:date="2018-11-30T14:16:00Z">
                <w:pPr>
                  <w:spacing w:line="276" w:lineRule="auto"/>
                </w:pPr>
              </w:pPrChange>
            </w:pPr>
            <w:del w:id="12793" w:author="phuong vu" w:date="2018-11-22T13:51:00Z">
              <w:r w:rsidRPr="00920004" w:rsidDel="00C774DC">
                <w:rPr>
                  <w:b/>
                  <w:rPrChange w:id="12794" w:author="phuong vu" w:date="2018-11-30T22:36:00Z">
                    <w:rPr>
                      <w:b/>
                    </w:rPr>
                  </w:rPrChange>
                </w:rPr>
                <w:delText>Đối tượng sử dụng</w:delText>
              </w:r>
              <w:bookmarkStart w:id="12795" w:name="_Toc530658459"/>
              <w:bookmarkStart w:id="12796" w:name="_Toc530662183"/>
              <w:bookmarkStart w:id="12797" w:name="_Toc530662650"/>
              <w:bookmarkStart w:id="12798" w:name="_Toc531009575"/>
              <w:bookmarkStart w:id="12799" w:name="_Toc531101810"/>
              <w:bookmarkStart w:id="12800" w:name="_Toc531102758"/>
              <w:bookmarkStart w:id="12801" w:name="_Toc531358997"/>
              <w:bookmarkStart w:id="12802" w:name="_Toc531359978"/>
              <w:bookmarkStart w:id="12803" w:name="_Toc531380820"/>
              <w:bookmarkEnd w:id="12795"/>
              <w:bookmarkEnd w:id="12796"/>
              <w:bookmarkEnd w:id="12797"/>
              <w:bookmarkEnd w:id="12798"/>
              <w:bookmarkEnd w:id="12799"/>
              <w:bookmarkEnd w:id="12800"/>
              <w:bookmarkEnd w:id="12801"/>
              <w:bookmarkEnd w:id="12802"/>
              <w:bookmarkEnd w:id="12803"/>
            </w:del>
          </w:p>
        </w:tc>
        <w:tc>
          <w:tcPr>
            <w:tcW w:w="6686" w:type="dxa"/>
          </w:tcPr>
          <w:p w14:paraId="0DE75894" w14:textId="14D67AFB" w:rsidR="009B0E96" w:rsidRPr="00920004" w:rsidDel="00C774DC" w:rsidRDefault="009B0E96" w:rsidP="00BD0851">
            <w:pPr>
              <w:spacing w:before="240" w:line="0" w:lineRule="atLeast"/>
              <w:rPr>
                <w:del w:id="12804" w:author="phuong vu" w:date="2018-11-22T13:51:00Z"/>
                <w:rPrChange w:id="12805" w:author="phuong vu" w:date="2018-11-30T22:36:00Z">
                  <w:rPr>
                    <w:del w:id="12806" w:author="phuong vu" w:date="2018-11-22T13:51:00Z"/>
                    <w:lang w:val="en-US"/>
                  </w:rPr>
                </w:rPrChange>
              </w:rPr>
              <w:pPrChange w:id="12807" w:author="phuong vu" w:date="2018-11-30T14:16:00Z">
                <w:pPr>
                  <w:spacing w:line="276" w:lineRule="auto"/>
                </w:pPr>
              </w:pPrChange>
            </w:pPr>
            <w:del w:id="12808" w:author="phuong vu" w:date="2018-11-22T13:51:00Z">
              <w:r w:rsidRPr="00920004" w:rsidDel="00C774DC">
                <w:rPr>
                  <w:rPrChange w:id="12809" w:author="phuong vu" w:date="2018-11-30T22:36:00Z">
                    <w:rPr>
                      <w:lang w:val="en-US"/>
                    </w:rPr>
                  </w:rPrChange>
                </w:rPr>
                <w:delText xml:space="preserve">Nhân viên cửa hàng (Nhân viên quản lí </w:delText>
              </w:r>
            </w:del>
            <w:del w:id="12810" w:author="phuong vu" w:date="2018-11-21T22:44:00Z">
              <w:r w:rsidRPr="00920004" w:rsidDel="00E12820">
                <w:rPr>
                  <w:rPrChange w:id="12811" w:author="phuong vu" w:date="2018-11-30T22:36:00Z">
                    <w:rPr>
                      <w:lang w:val="en-US"/>
                    </w:rPr>
                  </w:rPrChange>
                </w:rPr>
                <w:delText>cửa hàng</w:delText>
              </w:r>
            </w:del>
            <w:del w:id="12812" w:author="phuong vu" w:date="2018-11-22T13:51:00Z">
              <w:r w:rsidRPr="00920004" w:rsidDel="00C774DC">
                <w:rPr>
                  <w:rPrChange w:id="12813" w:author="phuong vu" w:date="2018-11-30T22:36:00Z">
                    <w:rPr>
                      <w:lang w:val="en-US"/>
                    </w:rPr>
                  </w:rPrChange>
                </w:rPr>
                <w:delText>)</w:delText>
              </w:r>
              <w:bookmarkStart w:id="12814" w:name="_Toc530658460"/>
              <w:bookmarkStart w:id="12815" w:name="_Toc530662184"/>
              <w:bookmarkStart w:id="12816" w:name="_Toc530662651"/>
              <w:bookmarkStart w:id="12817" w:name="_Toc531009576"/>
              <w:bookmarkStart w:id="12818" w:name="_Toc531101811"/>
              <w:bookmarkStart w:id="12819" w:name="_Toc531102759"/>
              <w:bookmarkStart w:id="12820" w:name="_Toc531358998"/>
              <w:bookmarkStart w:id="12821" w:name="_Toc531359979"/>
              <w:bookmarkStart w:id="12822" w:name="_Toc531380821"/>
              <w:bookmarkEnd w:id="12814"/>
              <w:bookmarkEnd w:id="12815"/>
              <w:bookmarkEnd w:id="12816"/>
              <w:bookmarkEnd w:id="12817"/>
              <w:bookmarkEnd w:id="12818"/>
              <w:bookmarkEnd w:id="12819"/>
              <w:bookmarkEnd w:id="12820"/>
              <w:bookmarkEnd w:id="12821"/>
              <w:bookmarkEnd w:id="12822"/>
            </w:del>
          </w:p>
        </w:tc>
        <w:bookmarkStart w:id="12823" w:name="_Toc530658461"/>
        <w:bookmarkStart w:id="12824" w:name="_Toc530662185"/>
        <w:bookmarkStart w:id="12825" w:name="_Toc530662652"/>
        <w:bookmarkStart w:id="12826" w:name="_Toc531009577"/>
        <w:bookmarkStart w:id="12827" w:name="_Toc531101812"/>
        <w:bookmarkStart w:id="12828" w:name="_Toc531102760"/>
        <w:bookmarkStart w:id="12829" w:name="_Toc531358999"/>
        <w:bookmarkStart w:id="12830" w:name="_Toc531359980"/>
        <w:bookmarkStart w:id="12831" w:name="_Toc531380822"/>
        <w:bookmarkEnd w:id="12823"/>
        <w:bookmarkEnd w:id="12824"/>
        <w:bookmarkEnd w:id="12825"/>
        <w:bookmarkEnd w:id="12826"/>
        <w:bookmarkEnd w:id="12827"/>
        <w:bookmarkEnd w:id="12828"/>
        <w:bookmarkEnd w:id="12829"/>
        <w:bookmarkEnd w:id="12830"/>
        <w:bookmarkEnd w:id="12831"/>
      </w:tr>
      <w:tr w:rsidR="009B0E96" w:rsidRPr="00920004" w:rsidDel="00C774DC" w14:paraId="1B7559A1" w14:textId="53956607" w:rsidTr="00225404">
        <w:trPr>
          <w:del w:id="12832" w:author="phuong vu" w:date="2018-11-22T13:51:00Z"/>
        </w:trPr>
        <w:tc>
          <w:tcPr>
            <w:tcW w:w="2425" w:type="dxa"/>
          </w:tcPr>
          <w:p w14:paraId="03A4271D" w14:textId="366EF333" w:rsidR="009B0E96" w:rsidRPr="00920004" w:rsidDel="00C774DC" w:rsidRDefault="009B0E96" w:rsidP="00BD0851">
            <w:pPr>
              <w:spacing w:before="240" w:line="0" w:lineRule="atLeast"/>
              <w:rPr>
                <w:del w:id="12833" w:author="phuong vu" w:date="2018-11-22T13:51:00Z"/>
                <w:b/>
                <w:rPrChange w:id="12834" w:author="phuong vu" w:date="2018-11-30T22:36:00Z">
                  <w:rPr>
                    <w:del w:id="12835" w:author="phuong vu" w:date="2018-11-22T13:51:00Z"/>
                    <w:b/>
                  </w:rPr>
                </w:rPrChange>
              </w:rPr>
              <w:pPrChange w:id="12836" w:author="phuong vu" w:date="2018-11-30T14:16:00Z">
                <w:pPr>
                  <w:spacing w:line="276" w:lineRule="auto"/>
                </w:pPr>
              </w:pPrChange>
            </w:pPr>
            <w:del w:id="12837" w:author="phuong vu" w:date="2018-11-22T13:51:00Z">
              <w:r w:rsidRPr="00920004" w:rsidDel="00C774DC">
                <w:rPr>
                  <w:b/>
                  <w:rPrChange w:id="12838" w:author="phuong vu" w:date="2018-11-30T22:36:00Z">
                    <w:rPr>
                      <w:b/>
                    </w:rPr>
                  </w:rPrChange>
                </w:rPr>
                <w:delText>Tiền điều kiện</w:delText>
              </w:r>
              <w:bookmarkStart w:id="12839" w:name="_Toc530658462"/>
              <w:bookmarkStart w:id="12840" w:name="_Toc530662186"/>
              <w:bookmarkStart w:id="12841" w:name="_Toc530662653"/>
              <w:bookmarkStart w:id="12842" w:name="_Toc531009578"/>
              <w:bookmarkStart w:id="12843" w:name="_Toc531101813"/>
              <w:bookmarkStart w:id="12844" w:name="_Toc531102761"/>
              <w:bookmarkStart w:id="12845" w:name="_Toc531359000"/>
              <w:bookmarkStart w:id="12846" w:name="_Toc531359981"/>
              <w:bookmarkStart w:id="12847" w:name="_Toc531380823"/>
              <w:bookmarkEnd w:id="12839"/>
              <w:bookmarkEnd w:id="12840"/>
              <w:bookmarkEnd w:id="12841"/>
              <w:bookmarkEnd w:id="12842"/>
              <w:bookmarkEnd w:id="12843"/>
              <w:bookmarkEnd w:id="12844"/>
              <w:bookmarkEnd w:id="12845"/>
              <w:bookmarkEnd w:id="12846"/>
              <w:bookmarkEnd w:id="12847"/>
            </w:del>
          </w:p>
        </w:tc>
        <w:tc>
          <w:tcPr>
            <w:tcW w:w="6686" w:type="dxa"/>
          </w:tcPr>
          <w:p w14:paraId="4B7D2806" w14:textId="4E74029F" w:rsidR="009B0E96" w:rsidRPr="00920004" w:rsidDel="00C774DC" w:rsidRDefault="009B0E96" w:rsidP="00BD0851">
            <w:pPr>
              <w:spacing w:before="240" w:line="0" w:lineRule="atLeast"/>
              <w:rPr>
                <w:del w:id="12848" w:author="phuong vu" w:date="2018-11-22T13:51:00Z"/>
                <w:rPrChange w:id="12849" w:author="phuong vu" w:date="2018-11-30T22:36:00Z">
                  <w:rPr>
                    <w:del w:id="12850" w:author="phuong vu" w:date="2018-11-22T13:51:00Z"/>
                    <w:lang w:val="en-US"/>
                  </w:rPr>
                </w:rPrChange>
              </w:rPr>
              <w:pPrChange w:id="12851" w:author="phuong vu" w:date="2018-11-30T14:16:00Z">
                <w:pPr>
                  <w:spacing w:line="276" w:lineRule="auto"/>
                </w:pPr>
              </w:pPrChange>
            </w:pPr>
            <w:del w:id="12852" w:author="phuong vu" w:date="2018-11-22T13:51:00Z">
              <w:r w:rsidRPr="00920004" w:rsidDel="00C774DC">
                <w:rPr>
                  <w:rPrChange w:id="12853" w:author="phuong vu" w:date="2018-11-30T22:36:00Z">
                    <w:rPr>
                      <w:lang w:val="en-US"/>
                    </w:rPr>
                  </w:rPrChange>
                </w:rPr>
                <w:delText>Truy cập được trang web quản lí đối với nhân viên cửa hàng và đăng nhập thành công.</w:delText>
              </w:r>
              <w:bookmarkStart w:id="12854" w:name="_Toc530658463"/>
              <w:bookmarkStart w:id="12855" w:name="_Toc530662187"/>
              <w:bookmarkStart w:id="12856" w:name="_Toc530662654"/>
              <w:bookmarkStart w:id="12857" w:name="_Toc531009579"/>
              <w:bookmarkStart w:id="12858" w:name="_Toc531101814"/>
              <w:bookmarkStart w:id="12859" w:name="_Toc531102762"/>
              <w:bookmarkStart w:id="12860" w:name="_Toc531359001"/>
              <w:bookmarkStart w:id="12861" w:name="_Toc531359982"/>
              <w:bookmarkStart w:id="12862" w:name="_Toc531380824"/>
              <w:bookmarkEnd w:id="12854"/>
              <w:bookmarkEnd w:id="12855"/>
              <w:bookmarkEnd w:id="12856"/>
              <w:bookmarkEnd w:id="12857"/>
              <w:bookmarkEnd w:id="12858"/>
              <w:bookmarkEnd w:id="12859"/>
              <w:bookmarkEnd w:id="12860"/>
              <w:bookmarkEnd w:id="12861"/>
              <w:bookmarkEnd w:id="12862"/>
            </w:del>
          </w:p>
        </w:tc>
        <w:bookmarkStart w:id="12863" w:name="_Toc530658464"/>
        <w:bookmarkStart w:id="12864" w:name="_Toc530662188"/>
        <w:bookmarkStart w:id="12865" w:name="_Toc530662655"/>
        <w:bookmarkStart w:id="12866" w:name="_Toc531009580"/>
        <w:bookmarkStart w:id="12867" w:name="_Toc531101815"/>
        <w:bookmarkStart w:id="12868" w:name="_Toc531102763"/>
        <w:bookmarkStart w:id="12869" w:name="_Toc531359002"/>
        <w:bookmarkStart w:id="12870" w:name="_Toc531359983"/>
        <w:bookmarkStart w:id="12871" w:name="_Toc531380825"/>
        <w:bookmarkEnd w:id="12863"/>
        <w:bookmarkEnd w:id="12864"/>
        <w:bookmarkEnd w:id="12865"/>
        <w:bookmarkEnd w:id="12866"/>
        <w:bookmarkEnd w:id="12867"/>
        <w:bookmarkEnd w:id="12868"/>
        <w:bookmarkEnd w:id="12869"/>
        <w:bookmarkEnd w:id="12870"/>
        <w:bookmarkEnd w:id="12871"/>
      </w:tr>
      <w:tr w:rsidR="009B0E96" w:rsidRPr="00920004" w:rsidDel="00C774DC" w14:paraId="1EE82B5A" w14:textId="4A451196" w:rsidTr="00225404">
        <w:trPr>
          <w:del w:id="12872" w:author="phuong vu" w:date="2018-11-22T13:51:00Z"/>
        </w:trPr>
        <w:tc>
          <w:tcPr>
            <w:tcW w:w="2425" w:type="dxa"/>
          </w:tcPr>
          <w:p w14:paraId="7FFC3B18" w14:textId="1F0B2EAE" w:rsidR="009B0E96" w:rsidRPr="00920004" w:rsidDel="00C774DC" w:rsidRDefault="009B0E96" w:rsidP="00BD0851">
            <w:pPr>
              <w:spacing w:before="240" w:line="0" w:lineRule="atLeast"/>
              <w:rPr>
                <w:del w:id="12873" w:author="phuong vu" w:date="2018-11-22T13:51:00Z"/>
                <w:b/>
                <w:rPrChange w:id="12874" w:author="phuong vu" w:date="2018-11-30T22:36:00Z">
                  <w:rPr>
                    <w:del w:id="12875" w:author="phuong vu" w:date="2018-11-22T13:51:00Z"/>
                    <w:b/>
                  </w:rPr>
                </w:rPrChange>
              </w:rPr>
              <w:pPrChange w:id="12876" w:author="phuong vu" w:date="2018-11-30T14:16:00Z">
                <w:pPr>
                  <w:spacing w:line="276" w:lineRule="auto"/>
                </w:pPr>
              </w:pPrChange>
            </w:pPr>
            <w:del w:id="12877" w:author="phuong vu" w:date="2018-11-22T13:51:00Z">
              <w:r w:rsidRPr="00920004" w:rsidDel="00C774DC">
                <w:rPr>
                  <w:b/>
                  <w:rPrChange w:id="12878" w:author="phuong vu" w:date="2018-11-30T22:36:00Z">
                    <w:rPr>
                      <w:b/>
                    </w:rPr>
                  </w:rPrChange>
                </w:rPr>
                <w:delText>Cách xử lí</w:delText>
              </w:r>
              <w:bookmarkStart w:id="12879" w:name="_Toc530658465"/>
              <w:bookmarkStart w:id="12880" w:name="_Toc530662189"/>
              <w:bookmarkStart w:id="12881" w:name="_Toc530662656"/>
              <w:bookmarkStart w:id="12882" w:name="_Toc531009581"/>
              <w:bookmarkStart w:id="12883" w:name="_Toc531101816"/>
              <w:bookmarkStart w:id="12884" w:name="_Toc531102764"/>
              <w:bookmarkStart w:id="12885" w:name="_Toc531359003"/>
              <w:bookmarkStart w:id="12886" w:name="_Toc531359984"/>
              <w:bookmarkStart w:id="12887" w:name="_Toc531380826"/>
              <w:bookmarkEnd w:id="12879"/>
              <w:bookmarkEnd w:id="12880"/>
              <w:bookmarkEnd w:id="12881"/>
              <w:bookmarkEnd w:id="12882"/>
              <w:bookmarkEnd w:id="12883"/>
              <w:bookmarkEnd w:id="12884"/>
              <w:bookmarkEnd w:id="12885"/>
              <w:bookmarkEnd w:id="12886"/>
              <w:bookmarkEnd w:id="12887"/>
            </w:del>
          </w:p>
        </w:tc>
        <w:tc>
          <w:tcPr>
            <w:tcW w:w="6686" w:type="dxa"/>
          </w:tcPr>
          <w:p w14:paraId="748DF11F" w14:textId="16CD3615" w:rsidR="009B0E96" w:rsidRPr="00920004" w:rsidDel="003743EA" w:rsidRDefault="00B43068" w:rsidP="00BD0851">
            <w:pPr>
              <w:spacing w:before="240" w:line="0" w:lineRule="atLeast"/>
              <w:rPr>
                <w:del w:id="12888" w:author="phuong vu" w:date="2018-11-21T21:13:00Z"/>
                <w:rPrChange w:id="12889" w:author="phuong vu" w:date="2018-11-30T22:36:00Z">
                  <w:rPr>
                    <w:del w:id="12890" w:author="phuong vu" w:date="2018-11-21T21:13:00Z"/>
                    <w:lang w:val="en-US"/>
                  </w:rPr>
                </w:rPrChange>
              </w:rPr>
              <w:pPrChange w:id="12891" w:author="phuong vu" w:date="2018-11-30T14:16:00Z">
                <w:pPr>
                  <w:spacing w:line="276" w:lineRule="auto"/>
                </w:pPr>
              </w:pPrChange>
            </w:pPr>
            <w:del w:id="12892" w:author="phuong vu" w:date="2018-11-21T21:13:00Z">
              <w:r w:rsidRPr="00920004" w:rsidDel="003743EA">
                <w:rPr>
                  <w:rPrChange w:id="12893" w:author="phuong vu" w:date="2018-11-30T22:36:00Z">
                    <w:rPr>
                      <w:lang w:val="en-US"/>
                    </w:rPr>
                  </w:rPrChange>
                </w:rPr>
                <w:delText xml:space="preserve">Phân công loại một: </w:delText>
              </w:r>
              <w:bookmarkStart w:id="12894" w:name="_Toc530658466"/>
              <w:bookmarkStart w:id="12895" w:name="_Toc530662190"/>
              <w:bookmarkStart w:id="12896" w:name="_Toc530662657"/>
              <w:bookmarkStart w:id="12897" w:name="_Toc531009582"/>
              <w:bookmarkStart w:id="12898" w:name="_Toc531101817"/>
              <w:bookmarkStart w:id="12899" w:name="_Toc531102765"/>
              <w:bookmarkStart w:id="12900" w:name="_Toc531359004"/>
              <w:bookmarkStart w:id="12901" w:name="_Toc531359985"/>
              <w:bookmarkStart w:id="12902" w:name="_Toc531380827"/>
              <w:bookmarkEnd w:id="12894"/>
              <w:bookmarkEnd w:id="12895"/>
              <w:bookmarkEnd w:id="12896"/>
              <w:bookmarkEnd w:id="12897"/>
              <w:bookmarkEnd w:id="12898"/>
              <w:bookmarkEnd w:id="12899"/>
              <w:bookmarkEnd w:id="12900"/>
              <w:bookmarkEnd w:id="12901"/>
              <w:bookmarkEnd w:id="12902"/>
            </w:del>
          </w:p>
          <w:p w14:paraId="25FE8799" w14:textId="5D37CBC7" w:rsidR="00B43068" w:rsidRPr="00920004" w:rsidDel="00C774DC" w:rsidRDefault="00B43068" w:rsidP="00BD0851">
            <w:pPr>
              <w:spacing w:before="240" w:line="0" w:lineRule="atLeast"/>
              <w:rPr>
                <w:del w:id="12903" w:author="phuong vu" w:date="2018-11-22T13:51:00Z"/>
                <w:rPrChange w:id="12904" w:author="phuong vu" w:date="2018-11-30T22:36:00Z">
                  <w:rPr>
                    <w:del w:id="12905" w:author="phuong vu" w:date="2018-11-22T13:51:00Z"/>
                    <w:lang w:val="en-US"/>
                  </w:rPr>
                </w:rPrChange>
              </w:rPr>
              <w:pPrChange w:id="12906" w:author="phuong vu" w:date="2018-11-30T14:16:00Z">
                <w:pPr>
                  <w:spacing w:line="276" w:lineRule="auto"/>
                  <w:ind w:left="720"/>
                </w:pPr>
              </w:pPrChange>
            </w:pPr>
            <w:del w:id="12907" w:author="phuong vu" w:date="2018-11-22T13:51:00Z">
              <w:r w:rsidRPr="00920004" w:rsidDel="00C774DC">
                <w:rPr>
                  <w:rPrChange w:id="12908" w:author="phuong vu" w:date="2018-11-30T22:36:00Z">
                    <w:rPr>
                      <w:lang w:val="en-US"/>
                    </w:rPr>
                  </w:rPrChange>
                </w:rPr>
                <w:delText>Bước 1: Phân loại đơn h</w:delText>
              </w:r>
              <w:r w:rsidR="00DF1465" w:rsidRPr="00920004" w:rsidDel="00C774DC">
                <w:rPr>
                  <w:rPrChange w:id="12909" w:author="phuong vu" w:date="2018-11-30T22:36:00Z">
                    <w:rPr>
                      <w:lang w:val="en-US"/>
                    </w:rPr>
                  </w:rPrChange>
                </w:rPr>
                <w:delText>à</w:delText>
              </w:r>
              <w:r w:rsidRPr="00920004" w:rsidDel="00C774DC">
                <w:rPr>
                  <w:rPrChange w:id="12910" w:author="phuong vu" w:date="2018-11-30T22:36:00Z">
                    <w:rPr>
                      <w:lang w:val="en-US"/>
                    </w:rPr>
                  </w:rPrChange>
                </w:rPr>
                <w:delText>ng theo thứ tự loại dịch vụ trước và nhóm màu sau cùng. Sau đó, lưu thành từng túi giặt trong cơ sở dữ liệu.</w:delText>
              </w:r>
              <w:bookmarkStart w:id="12911" w:name="_Toc530658467"/>
              <w:bookmarkStart w:id="12912" w:name="_Toc530662191"/>
              <w:bookmarkStart w:id="12913" w:name="_Toc530662658"/>
              <w:bookmarkStart w:id="12914" w:name="_Toc531009583"/>
              <w:bookmarkStart w:id="12915" w:name="_Toc531101818"/>
              <w:bookmarkStart w:id="12916" w:name="_Toc531102766"/>
              <w:bookmarkStart w:id="12917" w:name="_Toc531359005"/>
              <w:bookmarkStart w:id="12918" w:name="_Toc531359986"/>
              <w:bookmarkStart w:id="12919" w:name="_Toc531380828"/>
              <w:bookmarkEnd w:id="12911"/>
              <w:bookmarkEnd w:id="12912"/>
              <w:bookmarkEnd w:id="12913"/>
              <w:bookmarkEnd w:id="12914"/>
              <w:bookmarkEnd w:id="12915"/>
              <w:bookmarkEnd w:id="12916"/>
              <w:bookmarkEnd w:id="12917"/>
              <w:bookmarkEnd w:id="12918"/>
              <w:bookmarkEnd w:id="12919"/>
            </w:del>
          </w:p>
          <w:p w14:paraId="28902F9C" w14:textId="6F0034FB" w:rsidR="00B43068" w:rsidRPr="00920004" w:rsidDel="00C774DC" w:rsidRDefault="00B43068" w:rsidP="00BD0851">
            <w:pPr>
              <w:spacing w:before="240" w:line="0" w:lineRule="atLeast"/>
              <w:rPr>
                <w:del w:id="12920" w:author="phuong vu" w:date="2018-11-22T13:51:00Z"/>
                <w:rPrChange w:id="12921" w:author="phuong vu" w:date="2018-11-30T22:36:00Z">
                  <w:rPr>
                    <w:del w:id="12922" w:author="phuong vu" w:date="2018-11-22T13:51:00Z"/>
                    <w:lang w:val="en-US"/>
                  </w:rPr>
                </w:rPrChange>
              </w:rPr>
              <w:pPrChange w:id="12923" w:author="phuong vu" w:date="2018-11-30T14:16:00Z">
                <w:pPr>
                  <w:spacing w:line="276" w:lineRule="auto"/>
                  <w:ind w:left="720"/>
                </w:pPr>
              </w:pPrChange>
            </w:pPr>
            <w:del w:id="12924" w:author="phuong vu" w:date="2018-11-22T13:51:00Z">
              <w:r w:rsidRPr="00920004" w:rsidDel="00C774DC">
                <w:rPr>
                  <w:rPrChange w:id="12925" w:author="phuong vu" w:date="2018-11-30T22:36:00Z">
                    <w:rPr>
                      <w:lang w:val="en-US"/>
                    </w:rPr>
                  </w:rPrChange>
                </w:rPr>
                <w:delText>Bước 2: Phân công mỗi đơn hàng được xử lí trên một máy</w:delText>
              </w:r>
              <w:r w:rsidR="00DF1465" w:rsidRPr="00920004" w:rsidDel="00C774DC">
                <w:rPr>
                  <w:rPrChange w:id="12926" w:author="phuong vu" w:date="2018-11-30T22:36:00Z">
                    <w:rPr>
                      <w:lang w:val="en-US"/>
                    </w:rPr>
                  </w:rPrChange>
                </w:rPr>
                <w:delText xml:space="preserve"> (tương ứng tất cả túi giặt của đơn hàng sẽ cùng có một mã máy giặt). </w:delText>
              </w:r>
              <w:bookmarkStart w:id="12927" w:name="_Toc530658468"/>
              <w:bookmarkStart w:id="12928" w:name="_Toc530662192"/>
              <w:bookmarkStart w:id="12929" w:name="_Toc530662659"/>
              <w:bookmarkStart w:id="12930" w:name="_Toc531009584"/>
              <w:bookmarkStart w:id="12931" w:name="_Toc531101819"/>
              <w:bookmarkStart w:id="12932" w:name="_Toc531102767"/>
              <w:bookmarkStart w:id="12933" w:name="_Toc531359006"/>
              <w:bookmarkStart w:id="12934" w:name="_Toc531359987"/>
              <w:bookmarkStart w:id="12935" w:name="_Toc531380829"/>
              <w:bookmarkEnd w:id="12927"/>
              <w:bookmarkEnd w:id="12928"/>
              <w:bookmarkEnd w:id="12929"/>
              <w:bookmarkEnd w:id="12930"/>
              <w:bookmarkEnd w:id="12931"/>
              <w:bookmarkEnd w:id="12932"/>
              <w:bookmarkEnd w:id="12933"/>
              <w:bookmarkEnd w:id="12934"/>
              <w:bookmarkEnd w:id="12935"/>
            </w:del>
          </w:p>
          <w:p w14:paraId="59D5A4B6" w14:textId="19EEBF32" w:rsidR="00DF1465" w:rsidRPr="00920004" w:rsidDel="00C774DC" w:rsidRDefault="00DF1465" w:rsidP="00BD0851">
            <w:pPr>
              <w:pStyle w:val="ListParagraph"/>
              <w:numPr>
                <w:ilvl w:val="0"/>
                <w:numId w:val="37"/>
              </w:numPr>
              <w:spacing w:before="240" w:line="0" w:lineRule="atLeast"/>
              <w:ind w:left="720"/>
              <w:rPr>
                <w:del w:id="12936" w:author="phuong vu" w:date="2018-11-22T13:51:00Z"/>
                <w:rPrChange w:id="12937" w:author="phuong vu" w:date="2018-11-30T22:36:00Z">
                  <w:rPr>
                    <w:del w:id="12938" w:author="phuong vu" w:date="2018-11-22T13:51:00Z"/>
                    <w:lang w:val="en-US"/>
                  </w:rPr>
                </w:rPrChange>
              </w:rPr>
              <w:pPrChange w:id="12939" w:author="phuong vu" w:date="2018-11-30T14:16:00Z">
                <w:pPr>
                  <w:pStyle w:val="ListParagraph"/>
                  <w:numPr>
                    <w:numId w:val="37"/>
                  </w:numPr>
                  <w:spacing w:line="276" w:lineRule="auto"/>
                  <w:ind w:left="1440" w:hanging="360"/>
                </w:pPr>
              </w:pPrChange>
            </w:pPr>
            <w:del w:id="12940" w:author="phuong vu" w:date="2018-11-22T13:51:00Z">
              <w:r w:rsidRPr="00920004" w:rsidDel="00C774DC">
                <w:rPr>
                  <w:rPrChange w:id="12941" w:author="phuong vu" w:date="2018-11-30T22:36:00Z">
                    <w:rPr>
                      <w:lang w:val="en-US"/>
                    </w:rPr>
                  </w:rPrChange>
                </w:rPr>
                <w:delText>Ưu tiên các máy có số đơn hàng đang đợi là ít nhất.</w:delText>
              </w:r>
              <w:bookmarkStart w:id="12942" w:name="_Toc530658469"/>
              <w:bookmarkStart w:id="12943" w:name="_Toc530662193"/>
              <w:bookmarkStart w:id="12944" w:name="_Toc530662660"/>
              <w:bookmarkStart w:id="12945" w:name="_Toc531009585"/>
              <w:bookmarkStart w:id="12946" w:name="_Toc531101820"/>
              <w:bookmarkStart w:id="12947" w:name="_Toc531102768"/>
              <w:bookmarkStart w:id="12948" w:name="_Toc531359007"/>
              <w:bookmarkStart w:id="12949" w:name="_Toc531359988"/>
              <w:bookmarkStart w:id="12950" w:name="_Toc531380830"/>
              <w:bookmarkEnd w:id="12942"/>
              <w:bookmarkEnd w:id="12943"/>
              <w:bookmarkEnd w:id="12944"/>
              <w:bookmarkEnd w:id="12945"/>
              <w:bookmarkEnd w:id="12946"/>
              <w:bookmarkEnd w:id="12947"/>
              <w:bookmarkEnd w:id="12948"/>
              <w:bookmarkEnd w:id="12949"/>
              <w:bookmarkEnd w:id="12950"/>
            </w:del>
          </w:p>
          <w:p w14:paraId="26A43FBA" w14:textId="3FA8BE59" w:rsidR="00DF1465" w:rsidRPr="00920004" w:rsidDel="00C774DC" w:rsidRDefault="00DF1465" w:rsidP="00BD0851">
            <w:pPr>
              <w:pStyle w:val="ListParagraph"/>
              <w:numPr>
                <w:ilvl w:val="0"/>
                <w:numId w:val="37"/>
              </w:numPr>
              <w:spacing w:before="240" w:line="0" w:lineRule="atLeast"/>
              <w:ind w:left="720"/>
              <w:rPr>
                <w:del w:id="12951" w:author="phuong vu" w:date="2018-11-22T13:51:00Z"/>
                <w:rPrChange w:id="12952" w:author="phuong vu" w:date="2018-11-30T22:36:00Z">
                  <w:rPr>
                    <w:del w:id="12953" w:author="phuong vu" w:date="2018-11-22T13:51:00Z"/>
                    <w:lang w:val="en-US"/>
                  </w:rPr>
                </w:rPrChange>
              </w:rPr>
              <w:pPrChange w:id="12954" w:author="phuong vu" w:date="2018-11-30T14:16:00Z">
                <w:pPr>
                  <w:pStyle w:val="ListParagraph"/>
                  <w:numPr>
                    <w:numId w:val="37"/>
                  </w:numPr>
                  <w:spacing w:line="276" w:lineRule="auto"/>
                  <w:ind w:left="1440" w:hanging="360"/>
                </w:pPr>
              </w:pPrChange>
            </w:pPr>
            <w:del w:id="12955" w:author="phuong vu" w:date="2018-11-22T13:51:00Z">
              <w:r w:rsidRPr="00920004" w:rsidDel="00C774DC">
                <w:rPr>
                  <w:rPrChange w:id="12956" w:author="phuong vu" w:date="2018-11-30T22:36:00Z">
                    <w:rPr>
                      <w:lang w:val="en-US"/>
                    </w:rPr>
                  </w:rPrChange>
                </w:rPr>
                <w:delText>Các đơn hàng được sắp xếp theo thứ tự t</w:delText>
              </w:r>
            </w:del>
            <w:del w:id="12957" w:author="phuong vu" w:date="2018-11-21T21:17:00Z">
              <w:r w:rsidRPr="00920004" w:rsidDel="003743EA">
                <w:rPr>
                  <w:rPrChange w:id="12958" w:author="phuong vu" w:date="2018-11-30T22:36:00Z">
                    <w:rPr>
                      <w:lang w:val="en-US"/>
                    </w:rPr>
                  </w:rPrChange>
                </w:rPr>
                <w:delText>a</w:delText>
              </w:r>
            </w:del>
            <w:del w:id="12959" w:author="phuong vu" w:date="2018-11-22T13:51:00Z">
              <w:r w:rsidRPr="00920004" w:rsidDel="00C774DC">
                <w:rPr>
                  <w:rPrChange w:id="12960" w:author="phuong vu" w:date="2018-11-30T22:36:00Z">
                    <w:rPr>
                      <w:lang w:val="en-US"/>
                    </w:rPr>
                  </w:rPrChange>
                </w:rPr>
                <w:delText>ng dần dựa trên ngày và khung giờ trả đồ cho khách hàng.</w:delText>
              </w:r>
              <w:bookmarkStart w:id="12961" w:name="_Toc530658470"/>
              <w:bookmarkStart w:id="12962" w:name="_Toc530662194"/>
              <w:bookmarkStart w:id="12963" w:name="_Toc530662661"/>
              <w:bookmarkStart w:id="12964" w:name="_Toc531009586"/>
              <w:bookmarkStart w:id="12965" w:name="_Toc531101821"/>
              <w:bookmarkStart w:id="12966" w:name="_Toc531102769"/>
              <w:bookmarkStart w:id="12967" w:name="_Toc531359008"/>
              <w:bookmarkStart w:id="12968" w:name="_Toc531359989"/>
              <w:bookmarkStart w:id="12969" w:name="_Toc531380831"/>
              <w:bookmarkEnd w:id="12961"/>
              <w:bookmarkEnd w:id="12962"/>
              <w:bookmarkEnd w:id="12963"/>
              <w:bookmarkEnd w:id="12964"/>
              <w:bookmarkEnd w:id="12965"/>
              <w:bookmarkEnd w:id="12966"/>
              <w:bookmarkEnd w:id="12967"/>
              <w:bookmarkEnd w:id="12968"/>
              <w:bookmarkEnd w:id="12969"/>
            </w:del>
          </w:p>
          <w:p w14:paraId="38DF3443" w14:textId="50578CB2" w:rsidR="00DF1465" w:rsidRPr="00920004" w:rsidDel="00C774DC" w:rsidRDefault="00DF1465" w:rsidP="00BD0851">
            <w:pPr>
              <w:pStyle w:val="ListParagraph"/>
              <w:numPr>
                <w:ilvl w:val="0"/>
                <w:numId w:val="37"/>
              </w:numPr>
              <w:spacing w:before="240" w:line="0" w:lineRule="atLeast"/>
              <w:ind w:left="720"/>
              <w:rPr>
                <w:del w:id="12970" w:author="phuong vu" w:date="2018-11-22T13:51:00Z"/>
                <w:rPrChange w:id="12971" w:author="phuong vu" w:date="2018-11-30T22:36:00Z">
                  <w:rPr>
                    <w:del w:id="12972" w:author="phuong vu" w:date="2018-11-22T13:51:00Z"/>
                    <w:lang w:val="en-US"/>
                  </w:rPr>
                </w:rPrChange>
              </w:rPr>
              <w:pPrChange w:id="12973" w:author="phuong vu" w:date="2018-11-30T14:16:00Z">
                <w:pPr>
                  <w:pStyle w:val="ListParagraph"/>
                  <w:numPr>
                    <w:numId w:val="37"/>
                  </w:numPr>
                  <w:spacing w:line="276" w:lineRule="auto"/>
                  <w:ind w:left="1440" w:hanging="360"/>
                </w:pPr>
              </w:pPrChange>
            </w:pPr>
            <w:del w:id="12974" w:author="phuong vu" w:date="2018-11-22T13:51:00Z">
              <w:r w:rsidRPr="00920004" w:rsidDel="00C774DC">
                <w:rPr>
                  <w:rPrChange w:id="12975" w:author="phuong vu" w:date="2018-11-30T22:36:00Z">
                    <w:rPr>
                      <w:lang w:val="en-US"/>
                    </w:rPr>
                  </w:rPrChange>
                </w:rPr>
                <w:delText>Các đơn hàng cùng xử lí trên một máy sẽ được gán thứ tự xử lí.</w:delText>
              </w:r>
              <w:bookmarkStart w:id="12976" w:name="_Toc530658471"/>
              <w:bookmarkStart w:id="12977" w:name="_Toc530662195"/>
              <w:bookmarkStart w:id="12978" w:name="_Toc530662662"/>
              <w:bookmarkStart w:id="12979" w:name="_Toc531009587"/>
              <w:bookmarkStart w:id="12980" w:name="_Toc531101822"/>
              <w:bookmarkStart w:id="12981" w:name="_Toc531102770"/>
              <w:bookmarkStart w:id="12982" w:name="_Toc531359009"/>
              <w:bookmarkStart w:id="12983" w:name="_Toc531359990"/>
              <w:bookmarkStart w:id="12984" w:name="_Toc531380832"/>
              <w:bookmarkEnd w:id="12976"/>
              <w:bookmarkEnd w:id="12977"/>
              <w:bookmarkEnd w:id="12978"/>
              <w:bookmarkEnd w:id="12979"/>
              <w:bookmarkEnd w:id="12980"/>
              <w:bookmarkEnd w:id="12981"/>
              <w:bookmarkEnd w:id="12982"/>
              <w:bookmarkEnd w:id="12983"/>
              <w:bookmarkEnd w:id="12984"/>
            </w:del>
          </w:p>
          <w:p w14:paraId="69AE0287" w14:textId="75D243F2" w:rsidR="00DF1465" w:rsidRPr="00920004" w:rsidDel="003743EA" w:rsidRDefault="00DF1465" w:rsidP="00BD0851">
            <w:pPr>
              <w:spacing w:before="240" w:line="0" w:lineRule="atLeast"/>
              <w:rPr>
                <w:del w:id="12985" w:author="phuong vu" w:date="2018-11-21T21:13:00Z"/>
                <w:rPrChange w:id="12986" w:author="phuong vu" w:date="2018-11-30T22:36:00Z">
                  <w:rPr>
                    <w:del w:id="12987" w:author="phuong vu" w:date="2018-11-21T21:13:00Z"/>
                    <w:lang w:val="en-US"/>
                  </w:rPr>
                </w:rPrChange>
              </w:rPr>
              <w:pPrChange w:id="12988" w:author="phuong vu" w:date="2018-11-30T14:16:00Z">
                <w:pPr>
                  <w:spacing w:line="276" w:lineRule="auto"/>
                  <w:ind w:left="720"/>
                </w:pPr>
              </w:pPrChange>
            </w:pPr>
            <w:del w:id="12989" w:author="phuong vu" w:date="2018-11-22T13:51:00Z">
              <w:r w:rsidRPr="00920004" w:rsidDel="00C774DC">
                <w:rPr>
                  <w:rPrChange w:id="12990" w:author="phuong vu" w:date="2018-11-30T22:36:00Z">
                    <w:rPr>
                      <w:lang w:val="en-US"/>
                    </w:rPr>
                  </w:rPrChange>
                </w:rPr>
                <w:delText>Bước 3: Lưu kết quả vào cơ sở dữ liệu.</w:delText>
              </w:r>
            </w:del>
            <w:bookmarkStart w:id="12991" w:name="_Toc530658472"/>
            <w:bookmarkStart w:id="12992" w:name="_Toc530662196"/>
            <w:bookmarkStart w:id="12993" w:name="_Toc530662663"/>
            <w:bookmarkStart w:id="12994" w:name="_Toc531009588"/>
            <w:bookmarkStart w:id="12995" w:name="_Toc531101823"/>
            <w:bookmarkStart w:id="12996" w:name="_Toc531102771"/>
            <w:bookmarkStart w:id="12997" w:name="_Toc531359010"/>
            <w:bookmarkStart w:id="12998" w:name="_Toc531359991"/>
            <w:bookmarkStart w:id="12999" w:name="_Toc531380833"/>
            <w:bookmarkEnd w:id="12991"/>
            <w:bookmarkEnd w:id="12992"/>
            <w:bookmarkEnd w:id="12993"/>
            <w:bookmarkEnd w:id="12994"/>
            <w:bookmarkEnd w:id="12995"/>
            <w:bookmarkEnd w:id="12996"/>
            <w:bookmarkEnd w:id="12997"/>
            <w:bookmarkEnd w:id="12998"/>
            <w:bookmarkEnd w:id="12999"/>
          </w:p>
          <w:p w14:paraId="714E47C4" w14:textId="2B521848" w:rsidR="00DF1465" w:rsidRPr="00920004" w:rsidDel="003743EA" w:rsidRDefault="00DF1465" w:rsidP="00BD0851">
            <w:pPr>
              <w:spacing w:before="240" w:line="0" w:lineRule="atLeast"/>
              <w:rPr>
                <w:del w:id="13000" w:author="phuong vu" w:date="2018-11-21T21:13:00Z"/>
                <w:rPrChange w:id="13001" w:author="phuong vu" w:date="2018-11-30T22:36:00Z">
                  <w:rPr>
                    <w:del w:id="13002" w:author="phuong vu" w:date="2018-11-21T21:13:00Z"/>
                    <w:lang w:val="en-US"/>
                  </w:rPr>
                </w:rPrChange>
              </w:rPr>
              <w:pPrChange w:id="13003" w:author="phuong vu" w:date="2018-11-30T14:16:00Z">
                <w:pPr>
                  <w:spacing w:line="276" w:lineRule="auto"/>
                </w:pPr>
              </w:pPrChange>
            </w:pPr>
            <w:del w:id="13004" w:author="phuong vu" w:date="2018-11-21T21:13:00Z">
              <w:r w:rsidRPr="00920004" w:rsidDel="003743EA">
                <w:rPr>
                  <w:rPrChange w:id="13005" w:author="phuong vu" w:date="2018-11-30T22:36:00Z">
                    <w:rPr>
                      <w:lang w:val="en-US"/>
                    </w:rPr>
                  </w:rPrChange>
                </w:rPr>
                <w:delText>Phân công loại hai:</w:delText>
              </w:r>
              <w:bookmarkStart w:id="13006" w:name="_Toc530658473"/>
              <w:bookmarkStart w:id="13007" w:name="_Toc530662197"/>
              <w:bookmarkStart w:id="13008" w:name="_Toc530662664"/>
              <w:bookmarkStart w:id="13009" w:name="_Toc531009589"/>
              <w:bookmarkStart w:id="13010" w:name="_Toc531101824"/>
              <w:bookmarkStart w:id="13011" w:name="_Toc531102772"/>
              <w:bookmarkStart w:id="13012" w:name="_Toc531359011"/>
              <w:bookmarkStart w:id="13013" w:name="_Toc531359992"/>
              <w:bookmarkStart w:id="13014" w:name="_Toc531380834"/>
              <w:bookmarkEnd w:id="13006"/>
              <w:bookmarkEnd w:id="13007"/>
              <w:bookmarkEnd w:id="13008"/>
              <w:bookmarkEnd w:id="13009"/>
              <w:bookmarkEnd w:id="13010"/>
              <w:bookmarkEnd w:id="13011"/>
              <w:bookmarkEnd w:id="13012"/>
              <w:bookmarkEnd w:id="13013"/>
              <w:bookmarkEnd w:id="13014"/>
            </w:del>
          </w:p>
          <w:p w14:paraId="7F4FA206" w14:textId="72BDA554" w:rsidR="00DF1465" w:rsidRPr="00920004" w:rsidDel="003743EA" w:rsidRDefault="00DF1465" w:rsidP="00BD0851">
            <w:pPr>
              <w:spacing w:before="240" w:line="0" w:lineRule="atLeast"/>
              <w:rPr>
                <w:del w:id="13015" w:author="phuong vu" w:date="2018-11-21T21:13:00Z"/>
                <w:rPrChange w:id="13016" w:author="phuong vu" w:date="2018-11-30T22:36:00Z">
                  <w:rPr>
                    <w:del w:id="13017" w:author="phuong vu" w:date="2018-11-21T21:13:00Z"/>
                    <w:lang w:val="en-US"/>
                  </w:rPr>
                </w:rPrChange>
              </w:rPr>
              <w:pPrChange w:id="13018" w:author="phuong vu" w:date="2018-11-30T14:16:00Z">
                <w:pPr>
                  <w:spacing w:line="276" w:lineRule="auto"/>
                  <w:ind w:left="720"/>
                </w:pPr>
              </w:pPrChange>
            </w:pPr>
            <w:del w:id="13019" w:author="phuong vu" w:date="2018-11-21T21:13:00Z">
              <w:r w:rsidRPr="00920004" w:rsidDel="003743EA">
                <w:rPr>
                  <w:rPrChange w:id="13020" w:author="phuong vu" w:date="2018-11-30T22:36:00Z">
                    <w:rPr>
                      <w:lang w:val="en-US"/>
                    </w:rPr>
                  </w:rPrChange>
                </w:rPr>
                <w:delText>Bước 1: Tương tự bước 1 của phân công loại một.</w:delText>
              </w:r>
              <w:bookmarkStart w:id="13021" w:name="_Toc530658474"/>
              <w:bookmarkStart w:id="13022" w:name="_Toc530662198"/>
              <w:bookmarkStart w:id="13023" w:name="_Toc530662665"/>
              <w:bookmarkStart w:id="13024" w:name="_Toc531009590"/>
              <w:bookmarkStart w:id="13025" w:name="_Toc531101825"/>
              <w:bookmarkStart w:id="13026" w:name="_Toc531102773"/>
              <w:bookmarkStart w:id="13027" w:name="_Toc531359012"/>
              <w:bookmarkStart w:id="13028" w:name="_Toc531359993"/>
              <w:bookmarkStart w:id="13029" w:name="_Toc531380835"/>
              <w:bookmarkEnd w:id="13021"/>
              <w:bookmarkEnd w:id="13022"/>
              <w:bookmarkEnd w:id="13023"/>
              <w:bookmarkEnd w:id="13024"/>
              <w:bookmarkEnd w:id="13025"/>
              <w:bookmarkEnd w:id="13026"/>
              <w:bookmarkEnd w:id="13027"/>
              <w:bookmarkEnd w:id="13028"/>
              <w:bookmarkEnd w:id="13029"/>
            </w:del>
          </w:p>
          <w:p w14:paraId="0A73FE1C" w14:textId="21A17653" w:rsidR="00080487" w:rsidRPr="00920004" w:rsidDel="00C774DC" w:rsidRDefault="00DF1465" w:rsidP="00BD0851">
            <w:pPr>
              <w:spacing w:before="240" w:line="0" w:lineRule="atLeast"/>
              <w:ind w:left="720"/>
              <w:rPr>
                <w:del w:id="13030" w:author="phuong vu" w:date="2018-11-22T13:51:00Z"/>
                <w:rPrChange w:id="13031" w:author="phuong vu" w:date="2018-11-30T22:36:00Z">
                  <w:rPr>
                    <w:del w:id="13032" w:author="phuong vu" w:date="2018-11-22T13:51:00Z"/>
                    <w:lang w:val="en-US"/>
                  </w:rPr>
                </w:rPrChange>
              </w:rPr>
              <w:pPrChange w:id="13033" w:author="phuong vu" w:date="2018-11-30T14:16:00Z">
                <w:pPr>
                  <w:spacing w:line="276" w:lineRule="auto"/>
                  <w:ind w:left="720"/>
                </w:pPr>
              </w:pPrChange>
            </w:pPr>
            <w:del w:id="13034" w:author="phuong vu" w:date="2018-11-21T21:13:00Z">
              <w:r w:rsidRPr="00920004" w:rsidDel="003743EA">
                <w:rPr>
                  <w:rPrChange w:id="13035" w:author="phuong vu" w:date="2018-11-30T22:36:00Z">
                    <w:rPr>
                      <w:lang w:val="en-US"/>
                    </w:rPr>
                  </w:rPrChange>
                </w:rPr>
                <w:delText>Bước 2:</w:delText>
              </w:r>
            </w:del>
            <w:del w:id="13036" w:author="phuong vu" w:date="2018-11-22T13:51:00Z">
              <w:r w:rsidRPr="00920004" w:rsidDel="00C774DC">
                <w:rPr>
                  <w:rPrChange w:id="13037" w:author="phuong vu" w:date="2018-11-30T22:36:00Z">
                    <w:rPr>
                      <w:lang w:val="en-US"/>
                    </w:rPr>
                  </w:rPrChange>
                </w:rPr>
                <w:delText xml:space="preserve"> </w:delText>
              </w:r>
              <w:bookmarkStart w:id="13038" w:name="_Toc530658475"/>
              <w:bookmarkStart w:id="13039" w:name="_Toc530662199"/>
              <w:bookmarkStart w:id="13040" w:name="_Toc530662666"/>
              <w:bookmarkStart w:id="13041" w:name="_Toc531009591"/>
              <w:bookmarkStart w:id="13042" w:name="_Toc531101826"/>
              <w:bookmarkStart w:id="13043" w:name="_Toc531102774"/>
              <w:bookmarkStart w:id="13044" w:name="_Toc531359013"/>
              <w:bookmarkStart w:id="13045" w:name="_Toc531359994"/>
              <w:bookmarkStart w:id="13046" w:name="_Toc531380836"/>
              <w:bookmarkEnd w:id="13038"/>
              <w:bookmarkEnd w:id="13039"/>
              <w:bookmarkEnd w:id="13040"/>
              <w:bookmarkEnd w:id="13041"/>
              <w:bookmarkEnd w:id="13042"/>
              <w:bookmarkEnd w:id="13043"/>
              <w:bookmarkEnd w:id="13044"/>
              <w:bookmarkEnd w:id="13045"/>
              <w:bookmarkEnd w:id="13046"/>
            </w:del>
          </w:p>
        </w:tc>
        <w:bookmarkStart w:id="13047" w:name="_Toc530658476"/>
        <w:bookmarkStart w:id="13048" w:name="_Toc530662200"/>
        <w:bookmarkStart w:id="13049" w:name="_Toc530662667"/>
        <w:bookmarkStart w:id="13050" w:name="_Toc531009592"/>
        <w:bookmarkStart w:id="13051" w:name="_Toc531101827"/>
        <w:bookmarkStart w:id="13052" w:name="_Toc531102775"/>
        <w:bookmarkStart w:id="13053" w:name="_Toc531359014"/>
        <w:bookmarkStart w:id="13054" w:name="_Toc531359995"/>
        <w:bookmarkStart w:id="13055" w:name="_Toc531380837"/>
        <w:bookmarkEnd w:id="13047"/>
        <w:bookmarkEnd w:id="13048"/>
        <w:bookmarkEnd w:id="13049"/>
        <w:bookmarkEnd w:id="13050"/>
        <w:bookmarkEnd w:id="13051"/>
        <w:bookmarkEnd w:id="13052"/>
        <w:bookmarkEnd w:id="13053"/>
        <w:bookmarkEnd w:id="13054"/>
        <w:bookmarkEnd w:id="13055"/>
      </w:tr>
      <w:tr w:rsidR="009B0E96" w:rsidRPr="00920004" w:rsidDel="00C774DC" w14:paraId="07708509" w14:textId="67D469CD" w:rsidTr="00225404">
        <w:trPr>
          <w:del w:id="13056" w:author="phuong vu" w:date="2018-11-22T13:51:00Z"/>
        </w:trPr>
        <w:tc>
          <w:tcPr>
            <w:tcW w:w="2425" w:type="dxa"/>
          </w:tcPr>
          <w:p w14:paraId="4BD3D17E" w14:textId="05F45E22" w:rsidR="009B0E96" w:rsidRPr="00920004" w:rsidDel="00C774DC" w:rsidRDefault="009B0E96" w:rsidP="00BD0851">
            <w:pPr>
              <w:spacing w:before="240" w:line="0" w:lineRule="atLeast"/>
              <w:rPr>
                <w:del w:id="13057" w:author="phuong vu" w:date="2018-11-22T13:51:00Z"/>
                <w:b/>
                <w:rPrChange w:id="13058" w:author="phuong vu" w:date="2018-11-30T22:36:00Z">
                  <w:rPr>
                    <w:del w:id="13059" w:author="phuong vu" w:date="2018-11-22T13:51:00Z"/>
                    <w:b/>
                  </w:rPr>
                </w:rPrChange>
              </w:rPr>
              <w:pPrChange w:id="13060" w:author="phuong vu" w:date="2018-11-30T14:16:00Z">
                <w:pPr>
                  <w:spacing w:line="276" w:lineRule="auto"/>
                </w:pPr>
              </w:pPrChange>
            </w:pPr>
            <w:del w:id="13061" w:author="phuong vu" w:date="2018-11-22T13:51:00Z">
              <w:r w:rsidRPr="00920004" w:rsidDel="00C774DC">
                <w:rPr>
                  <w:b/>
                  <w:rPrChange w:id="13062" w:author="phuong vu" w:date="2018-11-30T22:36:00Z">
                    <w:rPr>
                      <w:b/>
                    </w:rPr>
                  </w:rPrChange>
                </w:rPr>
                <w:delText>Kết quả</w:delText>
              </w:r>
              <w:bookmarkStart w:id="13063" w:name="_Toc530658477"/>
              <w:bookmarkStart w:id="13064" w:name="_Toc530662201"/>
              <w:bookmarkStart w:id="13065" w:name="_Toc530662668"/>
              <w:bookmarkStart w:id="13066" w:name="_Toc531009593"/>
              <w:bookmarkStart w:id="13067" w:name="_Toc531101828"/>
              <w:bookmarkStart w:id="13068" w:name="_Toc531102776"/>
              <w:bookmarkStart w:id="13069" w:name="_Toc531359015"/>
              <w:bookmarkStart w:id="13070" w:name="_Toc531359996"/>
              <w:bookmarkStart w:id="13071" w:name="_Toc531380838"/>
              <w:bookmarkEnd w:id="13063"/>
              <w:bookmarkEnd w:id="13064"/>
              <w:bookmarkEnd w:id="13065"/>
              <w:bookmarkEnd w:id="13066"/>
              <w:bookmarkEnd w:id="13067"/>
              <w:bookmarkEnd w:id="13068"/>
              <w:bookmarkEnd w:id="13069"/>
              <w:bookmarkEnd w:id="13070"/>
              <w:bookmarkEnd w:id="13071"/>
            </w:del>
          </w:p>
        </w:tc>
        <w:tc>
          <w:tcPr>
            <w:tcW w:w="6686" w:type="dxa"/>
          </w:tcPr>
          <w:p w14:paraId="1818B8A6" w14:textId="38386DAD" w:rsidR="009B0E96" w:rsidRPr="00920004" w:rsidDel="00C774DC" w:rsidRDefault="00DF1465" w:rsidP="00BD0851">
            <w:pPr>
              <w:spacing w:before="240" w:line="0" w:lineRule="atLeast"/>
              <w:rPr>
                <w:del w:id="13072" w:author="phuong vu" w:date="2018-11-22T13:51:00Z"/>
                <w:rPrChange w:id="13073" w:author="phuong vu" w:date="2018-11-30T22:36:00Z">
                  <w:rPr>
                    <w:del w:id="13074" w:author="phuong vu" w:date="2018-11-22T13:51:00Z"/>
                    <w:lang w:val="en-US"/>
                  </w:rPr>
                </w:rPrChange>
              </w:rPr>
              <w:pPrChange w:id="13075" w:author="phuong vu" w:date="2018-11-30T14:16:00Z">
                <w:pPr>
                  <w:spacing w:line="276" w:lineRule="auto"/>
                </w:pPr>
              </w:pPrChange>
            </w:pPr>
            <w:del w:id="13076" w:author="phuong vu" w:date="2018-11-22T13:51:00Z">
              <w:r w:rsidRPr="00920004" w:rsidDel="00C774DC">
                <w:rPr>
                  <w:rPrChange w:id="13077" w:author="phuong vu" w:date="2018-11-30T22:36:00Z">
                    <w:rPr>
                      <w:lang w:val="en-US"/>
                    </w:rPr>
                  </w:rPrChange>
                </w:rPr>
                <w:delText>Hiển thị được bảng phân công bao gồm các thông tin: mã máy giặt + số thứ tự xử lí, tên khách hàng + mã số đơn hàng, mã biên nhận, trạng thái đơn hàng.</w:delText>
              </w:r>
              <w:bookmarkStart w:id="13078" w:name="_Toc530658478"/>
              <w:bookmarkStart w:id="13079" w:name="_Toc530662202"/>
              <w:bookmarkStart w:id="13080" w:name="_Toc530662669"/>
              <w:bookmarkStart w:id="13081" w:name="_Toc531009594"/>
              <w:bookmarkStart w:id="13082" w:name="_Toc531101829"/>
              <w:bookmarkStart w:id="13083" w:name="_Toc531102777"/>
              <w:bookmarkStart w:id="13084" w:name="_Toc531359016"/>
              <w:bookmarkStart w:id="13085" w:name="_Toc531359997"/>
              <w:bookmarkStart w:id="13086" w:name="_Toc531380839"/>
              <w:bookmarkEnd w:id="13078"/>
              <w:bookmarkEnd w:id="13079"/>
              <w:bookmarkEnd w:id="13080"/>
              <w:bookmarkEnd w:id="13081"/>
              <w:bookmarkEnd w:id="13082"/>
              <w:bookmarkEnd w:id="13083"/>
              <w:bookmarkEnd w:id="13084"/>
              <w:bookmarkEnd w:id="13085"/>
              <w:bookmarkEnd w:id="13086"/>
            </w:del>
          </w:p>
        </w:tc>
        <w:bookmarkStart w:id="13087" w:name="_Toc530658479"/>
        <w:bookmarkStart w:id="13088" w:name="_Toc530662203"/>
        <w:bookmarkStart w:id="13089" w:name="_Toc530662670"/>
        <w:bookmarkStart w:id="13090" w:name="_Toc531009595"/>
        <w:bookmarkStart w:id="13091" w:name="_Toc531101830"/>
        <w:bookmarkStart w:id="13092" w:name="_Toc531102778"/>
        <w:bookmarkStart w:id="13093" w:name="_Toc531359017"/>
        <w:bookmarkStart w:id="13094" w:name="_Toc531359998"/>
        <w:bookmarkStart w:id="13095" w:name="_Toc531380840"/>
        <w:bookmarkEnd w:id="13087"/>
        <w:bookmarkEnd w:id="13088"/>
        <w:bookmarkEnd w:id="13089"/>
        <w:bookmarkEnd w:id="13090"/>
        <w:bookmarkEnd w:id="13091"/>
        <w:bookmarkEnd w:id="13092"/>
        <w:bookmarkEnd w:id="13093"/>
        <w:bookmarkEnd w:id="13094"/>
        <w:bookmarkEnd w:id="13095"/>
      </w:tr>
      <w:tr w:rsidR="009B0E96" w:rsidRPr="00920004" w:rsidDel="00C774DC" w14:paraId="5CE12AD7" w14:textId="1B9AB3A5" w:rsidTr="00225404">
        <w:trPr>
          <w:del w:id="13096" w:author="phuong vu" w:date="2018-11-22T13:51:00Z"/>
        </w:trPr>
        <w:tc>
          <w:tcPr>
            <w:tcW w:w="2425" w:type="dxa"/>
          </w:tcPr>
          <w:p w14:paraId="02AC5DC0" w14:textId="21AA754E" w:rsidR="009B0E96" w:rsidRPr="00920004" w:rsidDel="00C774DC" w:rsidRDefault="009B0E96" w:rsidP="00BD0851">
            <w:pPr>
              <w:spacing w:before="240" w:line="0" w:lineRule="atLeast"/>
              <w:rPr>
                <w:del w:id="13097" w:author="phuong vu" w:date="2018-11-22T13:51:00Z"/>
                <w:b/>
                <w:rPrChange w:id="13098" w:author="phuong vu" w:date="2018-11-30T22:36:00Z">
                  <w:rPr>
                    <w:del w:id="13099" w:author="phuong vu" w:date="2018-11-22T13:51:00Z"/>
                    <w:b/>
                  </w:rPr>
                </w:rPrChange>
              </w:rPr>
              <w:pPrChange w:id="13100" w:author="phuong vu" w:date="2018-11-30T14:16:00Z">
                <w:pPr>
                  <w:spacing w:line="276" w:lineRule="auto"/>
                </w:pPr>
              </w:pPrChange>
            </w:pPr>
            <w:del w:id="13101" w:author="phuong vu" w:date="2018-11-22T13:51:00Z">
              <w:r w:rsidRPr="00920004" w:rsidDel="00C774DC">
                <w:rPr>
                  <w:b/>
                  <w:rPrChange w:id="13102" w:author="phuong vu" w:date="2018-11-30T22:36:00Z">
                    <w:rPr>
                      <w:b/>
                    </w:rPr>
                  </w:rPrChange>
                </w:rPr>
                <w:delText>Ghi chú</w:delText>
              </w:r>
              <w:bookmarkStart w:id="13103" w:name="_Toc530658480"/>
              <w:bookmarkStart w:id="13104" w:name="_Toc530662204"/>
              <w:bookmarkStart w:id="13105" w:name="_Toc530662671"/>
              <w:bookmarkStart w:id="13106" w:name="_Toc531009596"/>
              <w:bookmarkStart w:id="13107" w:name="_Toc531101831"/>
              <w:bookmarkStart w:id="13108" w:name="_Toc531102779"/>
              <w:bookmarkStart w:id="13109" w:name="_Toc531359018"/>
              <w:bookmarkStart w:id="13110" w:name="_Toc531359999"/>
              <w:bookmarkStart w:id="13111" w:name="_Toc531380841"/>
              <w:bookmarkEnd w:id="13103"/>
              <w:bookmarkEnd w:id="13104"/>
              <w:bookmarkEnd w:id="13105"/>
              <w:bookmarkEnd w:id="13106"/>
              <w:bookmarkEnd w:id="13107"/>
              <w:bookmarkEnd w:id="13108"/>
              <w:bookmarkEnd w:id="13109"/>
              <w:bookmarkEnd w:id="13110"/>
              <w:bookmarkEnd w:id="13111"/>
            </w:del>
          </w:p>
        </w:tc>
        <w:tc>
          <w:tcPr>
            <w:tcW w:w="6686" w:type="dxa"/>
          </w:tcPr>
          <w:p w14:paraId="29953A0F" w14:textId="26D384CF" w:rsidR="009B0E96" w:rsidRPr="00920004" w:rsidDel="00C774DC" w:rsidRDefault="00B43068" w:rsidP="00BD0851">
            <w:pPr>
              <w:keepNext/>
              <w:spacing w:before="240" w:line="0" w:lineRule="atLeast"/>
              <w:rPr>
                <w:del w:id="13112" w:author="phuong vu" w:date="2018-11-22T13:51:00Z"/>
                <w:rPrChange w:id="13113" w:author="phuong vu" w:date="2018-11-30T22:36:00Z">
                  <w:rPr>
                    <w:del w:id="13114" w:author="phuong vu" w:date="2018-11-22T13:51:00Z"/>
                    <w:lang w:val="en-US"/>
                  </w:rPr>
                </w:rPrChange>
              </w:rPr>
              <w:pPrChange w:id="13115" w:author="phuong vu" w:date="2018-11-30T14:16:00Z">
                <w:pPr>
                  <w:keepNext/>
                  <w:spacing w:line="276" w:lineRule="auto"/>
                </w:pPr>
              </w:pPrChange>
            </w:pPr>
            <w:del w:id="13116" w:author="phuong vu" w:date="2018-11-22T13:51:00Z">
              <w:r w:rsidRPr="00920004" w:rsidDel="00C774DC">
                <w:rPr>
                  <w:rPrChange w:id="13117" w:author="phuong vu" w:date="2018-11-30T22:36:00Z">
                    <w:rPr>
                      <w:lang w:val="en-US"/>
                    </w:rPr>
                  </w:rPrChange>
                </w:rPr>
                <w:delText>Một đơn hàng có thể có một hoặc nhiều túi giặt khác nhau dựa trên phân loại.</w:delText>
              </w:r>
              <w:bookmarkStart w:id="13118" w:name="_Toc530658481"/>
              <w:bookmarkStart w:id="13119" w:name="_Toc530662205"/>
              <w:bookmarkStart w:id="13120" w:name="_Toc530662672"/>
              <w:bookmarkStart w:id="13121" w:name="_Toc531009597"/>
              <w:bookmarkStart w:id="13122" w:name="_Toc531101832"/>
              <w:bookmarkStart w:id="13123" w:name="_Toc531102780"/>
              <w:bookmarkStart w:id="13124" w:name="_Toc531359019"/>
              <w:bookmarkStart w:id="13125" w:name="_Toc531360000"/>
              <w:bookmarkStart w:id="13126" w:name="_Toc531380842"/>
              <w:bookmarkEnd w:id="13118"/>
              <w:bookmarkEnd w:id="13119"/>
              <w:bookmarkEnd w:id="13120"/>
              <w:bookmarkEnd w:id="13121"/>
              <w:bookmarkEnd w:id="13122"/>
              <w:bookmarkEnd w:id="13123"/>
              <w:bookmarkEnd w:id="13124"/>
              <w:bookmarkEnd w:id="13125"/>
              <w:bookmarkEnd w:id="13126"/>
            </w:del>
          </w:p>
        </w:tc>
        <w:bookmarkStart w:id="13127" w:name="_Toc530658482"/>
        <w:bookmarkStart w:id="13128" w:name="_Toc530662206"/>
        <w:bookmarkStart w:id="13129" w:name="_Toc530662673"/>
        <w:bookmarkStart w:id="13130" w:name="_Toc531009598"/>
        <w:bookmarkStart w:id="13131" w:name="_Toc531101833"/>
        <w:bookmarkStart w:id="13132" w:name="_Toc531102781"/>
        <w:bookmarkStart w:id="13133" w:name="_Toc531359020"/>
        <w:bookmarkStart w:id="13134" w:name="_Toc531360001"/>
        <w:bookmarkStart w:id="13135" w:name="_Toc531380843"/>
        <w:bookmarkEnd w:id="13127"/>
        <w:bookmarkEnd w:id="13128"/>
        <w:bookmarkEnd w:id="13129"/>
        <w:bookmarkEnd w:id="13130"/>
        <w:bookmarkEnd w:id="13131"/>
        <w:bookmarkEnd w:id="13132"/>
        <w:bookmarkEnd w:id="13133"/>
        <w:bookmarkEnd w:id="13134"/>
        <w:bookmarkEnd w:id="13135"/>
      </w:tr>
    </w:tbl>
    <w:p w14:paraId="358681A1" w14:textId="6D23ECB5" w:rsidR="00D41CA7" w:rsidRPr="00920004" w:rsidDel="00D41CA7" w:rsidRDefault="00D41CA7" w:rsidP="00BD0851">
      <w:pPr>
        <w:spacing w:before="240" w:line="0" w:lineRule="atLeast"/>
        <w:rPr>
          <w:del w:id="13136" w:author="phuong vu" w:date="2018-11-21T20:43:00Z"/>
          <w:rPrChange w:id="13137" w:author="phuong vu" w:date="2018-11-30T22:36:00Z">
            <w:rPr>
              <w:del w:id="13138" w:author="phuong vu" w:date="2018-11-21T20:43:00Z"/>
            </w:rPr>
          </w:rPrChange>
        </w:rPr>
        <w:pPrChange w:id="13139" w:author="phuong vu" w:date="2018-11-30T14:16:00Z">
          <w:pPr/>
        </w:pPrChange>
      </w:pPr>
      <w:bookmarkStart w:id="13140" w:name="_Toc530605662"/>
      <w:bookmarkStart w:id="13141" w:name="_Toc530657368"/>
      <w:bookmarkStart w:id="13142" w:name="_Toc530658483"/>
      <w:bookmarkStart w:id="13143" w:name="_Toc530662207"/>
      <w:bookmarkStart w:id="13144" w:name="_Toc530662674"/>
      <w:bookmarkStart w:id="13145" w:name="_Toc531009599"/>
      <w:bookmarkStart w:id="13146" w:name="_Toc531101834"/>
      <w:bookmarkStart w:id="13147" w:name="_Toc531102782"/>
      <w:bookmarkStart w:id="13148" w:name="_Toc531359021"/>
      <w:bookmarkStart w:id="13149" w:name="_Toc531360002"/>
      <w:bookmarkStart w:id="13150" w:name="_Toc531380844"/>
      <w:bookmarkEnd w:id="13140"/>
      <w:bookmarkEnd w:id="13141"/>
      <w:bookmarkEnd w:id="13142"/>
      <w:bookmarkEnd w:id="13143"/>
      <w:bookmarkEnd w:id="13144"/>
      <w:bookmarkEnd w:id="13145"/>
      <w:bookmarkEnd w:id="13146"/>
      <w:bookmarkEnd w:id="13147"/>
      <w:bookmarkEnd w:id="13148"/>
      <w:bookmarkEnd w:id="13149"/>
      <w:bookmarkEnd w:id="13150"/>
    </w:p>
    <w:p w14:paraId="3AACDB7A" w14:textId="2788A7CB" w:rsidR="00730F28" w:rsidRPr="00920004" w:rsidDel="00C774DC" w:rsidRDefault="00730F28" w:rsidP="00BD0851">
      <w:pPr>
        <w:pStyle w:val="Heading4"/>
        <w:spacing w:before="240" w:line="0" w:lineRule="atLeast"/>
        <w:rPr>
          <w:del w:id="13151" w:author="phuong vu" w:date="2018-11-22T13:51:00Z"/>
          <w:rFonts w:cstheme="majorHAnsi"/>
          <w:rPrChange w:id="13152" w:author="phuong vu" w:date="2018-11-30T22:36:00Z">
            <w:rPr>
              <w:del w:id="13153" w:author="phuong vu" w:date="2018-11-22T13:51:00Z"/>
            </w:rPr>
          </w:rPrChange>
        </w:rPr>
        <w:pPrChange w:id="13154" w:author="phuong vu" w:date="2018-11-30T14:16:00Z">
          <w:pPr>
            <w:pStyle w:val="Heading4"/>
          </w:pPr>
        </w:pPrChange>
      </w:pPr>
      <w:del w:id="13155" w:author="phuong vu" w:date="2018-11-22T13:51:00Z">
        <w:r w:rsidRPr="00920004" w:rsidDel="00C774DC">
          <w:rPr>
            <w:rFonts w:cstheme="majorHAnsi"/>
            <w:rPrChange w:id="13156" w:author="phuong vu" w:date="2018-11-30T22:36:00Z">
              <w:rPr>
                <w:rFonts w:cstheme="majorHAnsi"/>
              </w:rPr>
            </w:rPrChange>
          </w:rPr>
          <w:delText>T</w:delText>
        </w:r>
        <w:r w:rsidRPr="00920004" w:rsidDel="00C774DC">
          <w:rPr>
            <w:rFonts w:cstheme="majorHAnsi"/>
            <w:rPrChange w:id="13157" w:author="phuong vu" w:date="2018-11-30T22:36:00Z">
              <w:rPr/>
            </w:rPrChange>
          </w:rPr>
          <w:delText>ạo đơn hàng</w:delText>
        </w:r>
        <w:bookmarkStart w:id="13158" w:name="_Toc530658484"/>
        <w:bookmarkStart w:id="13159" w:name="_Toc530662208"/>
        <w:bookmarkStart w:id="13160" w:name="_Toc530662675"/>
        <w:bookmarkStart w:id="13161" w:name="_Toc531009600"/>
        <w:bookmarkStart w:id="13162" w:name="_Toc531101835"/>
        <w:bookmarkStart w:id="13163" w:name="_Toc531102783"/>
        <w:bookmarkStart w:id="13164" w:name="_Toc531359022"/>
        <w:bookmarkStart w:id="13165" w:name="_Toc531360003"/>
        <w:bookmarkStart w:id="13166" w:name="_Toc531380845"/>
        <w:bookmarkEnd w:id="13158"/>
        <w:bookmarkEnd w:id="13159"/>
        <w:bookmarkEnd w:id="13160"/>
        <w:bookmarkEnd w:id="13161"/>
        <w:bookmarkEnd w:id="13162"/>
        <w:bookmarkEnd w:id="13163"/>
        <w:bookmarkEnd w:id="13164"/>
        <w:bookmarkEnd w:id="13165"/>
        <w:bookmarkEnd w:id="13166"/>
      </w:del>
    </w:p>
    <w:tbl>
      <w:tblPr>
        <w:tblStyle w:val="TableGrid"/>
        <w:tblW w:w="0" w:type="auto"/>
        <w:tblLook w:val="04A0" w:firstRow="1" w:lastRow="0" w:firstColumn="1" w:lastColumn="0" w:noHBand="0" w:noVBand="1"/>
      </w:tblPr>
      <w:tblGrid>
        <w:gridCol w:w="2342"/>
        <w:gridCol w:w="6435"/>
      </w:tblGrid>
      <w:tr w:rsidR="00225404" w:rsidRPr="00920004" w:rsidDel="00C774DC" w14:paraId="1EFDCBF7" w14:textId="3CDCB628" w:rsidTr="00225404">
        <w:trPr>
          <w:del w:id="13167" w:author="phuong vu" w:date="2018-11-22T13:51:00Z"/>
        </w:trPr>
        <w:tc>
          <w:tcPr>
            <w:tcW w:w="2425" w:type="dxa"/>
          </w:tcPr>
          <w:p w14:paraId="6F46BA12" w14:textId="42AF582C" w:rsidR="009B0E96" w:rsidRPr="00920004" w:rsidDel="00C774DC" w:rsidRDefault="009B0E96" w:rsidP="00BD0851">
            <w:pPr>
              <w:spacing w:before="240" w:line="0" w:lineRule="atLeast"/>
              <w:rPr>
                <w:del w:id="13168" w:author="phuong vu" w:date="2018-11-22T13:51:00Z"/>
                <w:b/>
                <w:rPrChange w:id="13169" w:author="phuong vu" w:date="2018-11-30T22:36:00Z">
                  <w:rPr>
                    <w:del w:id="13170" w:author="phuong vu" w:date="2018-11-22T13:51:00Z"/>
                    <w:b/>
                  </w:rPr>
                </w:rPrChange>
              </w:rPr>
              <w:pPrChange w:id="13171" w:author="phuong vu" w:date="2018-11-30T14:16:00Z">
                <w:pPr>
                  <w:spacing w:line="276" w:lineRule="auto"/>
                </w:pPr>
              </w:pPrChange>
            </w:pPr>
            <w:del w:id="13172" w:author="phuong vu" w:date="2018-11-22T13:51:00Z">
              <w:r w:rsidRPr="00920004" w:rsidDel="00C774DC">
                <w:rPr>
                  <w:b/>
                  <w:rPrChange w:id="13173" w:author="phuong vu" w:date="2018-11-30T22:36:00Z">
                    <w:rPr>
                      <w:b/>
                    </w:rPr>
                  </w:rPrChange>
                </w:rPr>
                <w:delText>Mã yêu cầu</w:delText>
              </w:r>
              <w:bookmarkStart w:id="13174" w:name="_Toc530658485"/>
              <w:bookmarkStart w:id="13175" w:name="_Toc530662209"/>
              <w:bookmarkStart w:id="13176" w:name="_Toc530662676"/>
              <w:bookmarkStart w:id="13177" w:name="_Toc531009601"/>
              <w:bookmarkStart w:id="13178" w:name="_Toc531101836"/>
              <w:bookmarkStart w:id="13179" w:name="_Toc531102784"/>
              <w:bookmarkStart w:id="13180" w:name="_Toc531359023"/>
              <w:bookmarkStart w:id="13181" w:name="_Toc531360004"/>
              <w:bookmarkStart w:id="13182" w:name="_Toc531380846"/>
              <w:bookmarkEnd w:id="13174"/>
              <w:bookmarkEnd w:id="13175"/>
              <w:bookmarkEnd w:id="13176"/>
              <w:bookmarkEnd w:id="13177"/>
              <w:bookmarkEnd w:id="13178"/>
              <w:bookmarkEnd w:id="13179"/>
              <w:bookmarkEnd w:id="13180"/>
              <w:bookmarkEnd w:id="13181"/>
              <w:bookmarkEnd w:id="13182"/>
            </w:del>
          </w:p>
        </w:tc>
        <w:tc>
          <w:tcPr>
            <w:tcW w:w="6686" w:type="dxa"/>
          </w:tcPr>
          <w:p w14:paraId="075D3D1A" w14:textId="4CB7A90A" w:rsidR="009B0E96" w:rsidRPr="00920004" w:rsidDel="00C774DC" w:rsidRDefault="009B0E96" w:rsidP="00BD0851">
            <w:pPr>
              <w:spacing w:before="240" w:line="0" w:lineRule="atLeast"/>
              <w:rPr>
                <w:del w:id="13183" w:author="phuong vu" w:date="2018-11-22T13:51:00Z"/>
                <w:rPrChange w:id="13184" w:author="phuong vu" w:date="2018-11-30T22:36:00Z">
                  <w:rPr>
                    <w:del w:id="13185" w:author="phuong vu" w:date="2018-11-22T13:51:00Z"/>
                    <w:lang w:val="en-US"/>
                  </w:rPr>
                </w:rPrChange>
              </w:rPr>
              <w:pPrChange w:id="13186" w:author="phuong vu" w:date="2018-11-30T14:16:00Z">
                <w:pPr>
                  <w:spacing w:line="276" w:lineRule="auto"/>
                </w:pPr>
              </w:pPrChange>
            </w:pPr>
            <w:del w:id="13187" w:author="phuong vu" w:date="2018-11-22T13:51:00Z">
              <w:r w:rsidRPr="00920004" w:rsidDel="00C774DC">
                <w:rPr>
                  <w:rPrChange w:id="13188" w:author="phuong vu" w:date="2018-11-30T22:36:00Z">
                    <w:rPr>
                      <w:lang w:val="en-US"/>
                    </w:rPr>
                  </w:rPrChange>
                </w:rPr>
                <w:delText>GU_04</w:delText>
              </w:r>
              <w:bookmarkStart w:id="13189" w:name="_Toc530658486"/>
              <w:bookmarkStart w:id="13190" w:name="_Toc530662210"/>
              <w:bookmarkStart w:id="13191" w:name="_Toc530662677"/>
              <w:bookmarkStart w:id="13192" w:name="_Toc531009602"/>
              <w:bookmarkStart w:id="13193" w:name="_Toc531101837"/>
              <w:bookmarkStart w:id="13194" w:name="_Toc531102785"/>
              <w:bookmarkStart w:id="13195" w:name="_Toc531359024"/>
              <w:bookmarkStart w:id="13196" w:name="_Toc531360005"/>
              <w:bookmarkStart w:id="13197" w:name="_Toc531380847"/>
              <w:bookmarkEnd w:id="13189"/>
              <w:bookmarkEnd w:id="13190"/>
              <w:bookmarkEnd w:id="13191"/>
              <w:bookmarkEnd w:id="13192"/>
              <w:bookmarkEnd w:id="13193"/>
              <w:bookmarkEnd w:id="13194"/>
              <w:bookmarkEnd w:id="13195"/>
              <w:bookmarkEnd w:id="13196"/>
              <w:bookmarkEnd w:id="13197"/>
            </w:del>
          </w:p>
        </w:tc>
        <w:bookmarkStart w:id="13198" w:name="_Toc530658487"/>
        <w:bookmarkStart w:id="13199" w:name="_Toc530662211"/>
        <w:bookmarkStart w:id="13200" w:name="_Toc530662678"/>
        <w:bookmarkStart w:id="13201" w:name="_Toc531009603"/>
        <w:bookmarkStart w:id="13202" w:name="_Toc531101838"/>
        <w:bookmarkStart w:id="13203" w:name="_Toc531102786"/>
        <w:bookmarkStart w:id="13204" w:name="_Toc531359025"/>
        <w:bookmarkStart w:id="13205" w:name="_Toc531360006"/>
        <w:bookmarkStart w:id="13206" w:name="_Toc531380848"/>
        <w:bookmarkEnd w:id="13198"/>
        <w:bookmarkEnd w:id="13199"/>
        <w:bookmarkEnd w:id="13200"/>
        <w:bookmarkEnd w:id="13201"/>
        <w:bookmarkEnd w:id="13202"/>
        <w:bookmarkEnd w:id="13203"/>
        <w:bookmarkEnd w:id="13204"/>
        <w:bookmarkEnd w:id="13205"/>
        <w:bookmarkEnd w:id="13206"/>
      </w:tr>
      <w:tr w:rsidR="00225404" w:rsidRPr="00920004" w:rsidDel="00C774DC" w14:paraId="50186061" w14:textId="0B6743D2" w:rsidTr="00225404">
        <w:trPr>
          <w:del w:id="13207" w:author="phuong vu" w:date="2018-11-22T13:51:00Z"/>
        </w:trPr>
        <w:tc>
          <w:tcPr>
            <w:tcW w:w="2425" w:type="dxa"/>
          </w:tcPr>
          <w:p w14:paraId="09867B15" w14:textId="790CF830" w:rsidR="009B0E96" w:rsidRPr="00920004" w:rsidDel="00C774DC" w:rsidRDefault="009B0E96" w:rsidP="00BD0851">
            <w:pPr>
              <w:spacing w:before="240" w:line="0" w:lineRule="atLeast"/>
              <w:rPr>
                <w:del w:id="13208" w:author="phuong vu" w:date="2018-11-22T13:51:00Z"/>
                <w:b/>
                <w:rPrChange w:id="13209" w:author="phuong vu" w:date="2018-11-30T22:36:00Z">
                  <w:rPr>
                    <w:del w:id="13210" w:author="phuong vu" w:date="2018-11-22T13:51:00Z"/>
                    <w:b/>
                  </w:rPr>
                </w:rPrChange>
              </w:rPr>
              <w:pPrChange w:id="13211" w:author="phuong vu" w:date="2018-11-30T14:16:00Z">
                <w:pPr>
                  <w:spacing w:line="276" w:lineRule="auto"/>
                </w:pPr>
              </w:pPrChange>
            </w:pPr>
            <w:del w:id="13212" w:author="phuong vu" w:date="2018-11-22T13:51:00Z">
              <w:r w:rsidRPr="00920004" w:rsidDel="00C774DC">
                <w:rPr>
                  <w:b/>
                  <w:rPrChange w:id="13213" w:author="phuong vu" w:date="2018-11-30T22:36:00Z">
                    <w:rPr>
                      <w:b/>
                    </w:rPr>
                  </w:rPrChange>
                </w:rPr>
                <w:delText>Tên chức năng</w:delText>
              </w:r>
              <w:bookmarkStart w:id="13214" w:name="_Toc530658488"/>
              <w:bookmarkStart w:id="13215" w:name="_Toc530662212"/>
              <w:bookmarkStart w:id="13216" w:name="_Toc530662679"/>
              <w:bookmarkStart w:id="13217" w:name="_Toc531009604"/>
              <w:bookmarkStart w:id="13218" w:name="_Toc531101839"/>
              <w:bookmarkStart w:id="13219" w:name="_Toc531102787"/>
              <w:bookmarkStart w:id="13220" w:name="_Toc531359026"/>
              <w:bookmarkStart w:id="13221" w:name="_Toc531360007"/>
              <w:bookmarkStart w:id="13222" w:name="_Toc531380849"/>
              <w:bookmarkEnd w:id="13214"/>
              <w:bookmarkEnd w:id="13215"/>
              <w:bookmarkEnd w:id="13216"/>
              <w:bookmarkEnd w:id="13217"/>
              <w:bookmarkEnd w:id="13218"/>
              <w:bookmarkEnd w:id="13219"/>
              <w:bookmarkEnd w:id="13220"/>
              <w:bookmarkEnd w:id="13221"/>
              <w:bookmarkEnd w:id="13222"/>
            </w:del>
          </w:p>
        </w:tc>
        <w:tc>
          <w:tcPr>
            <w:tcW w:w="6686" w:type="dxa"/>
          </w:tcPr>
          <w:p w14:paraId="072C7886" w14:textId="5BCE10CC" w:rsidR="009B0E96" w:rsidRPr="00920004" w:rsidDel="00C774DC" w:rsidRDefault="009B0E96" w:rsidP="00BD0851">
            <w:pPr>
              <w:spacing w:before="240" w:line="0" w:lineRule="atLeast"/>
              <w:rPr>
                <w:del w:id="13223" w:author="phuong vu" w:date="2018-11-22T13:51:00Z"/>
                <w:rPrChange w:id="13224" w:author="phuong vu" w:date="2018-11-30T22:36:00Z">
                  <w:rPr>
                    <w:del w:id="13225" w:author="phuong vu" w:date="2018-11-22T13:51:00Z"/>
                    <w:lang w:val="en-US"/>
                  </w:rPr>
                </w:rPrChange>
              </w:rPr>
              <w:pPrChange w:id="13226" w:author="phuong vu" w:date="2018-11-30T14:16:00Z">
                <w:pPr>
                  <w:spacing w:line="276" w:lineRule="auto"/>
                </w:pPr>
              </w:pPrChange>
            </w:pPr>
            <w:del w:id="13227" w:author="phuong vu" w:date="2018-11-22T13:51:00Z">
              <w:r w:rsidRPr="00920004" w:rsidDel="00C774DC">
                <w:rPr>
                  <w:rPrChange w:id="13228" w:author="phuong vu" w:date="2018-11-30T22:36:00Z">
                    <w:rPr/>
                  </w:rPrChange>
                </w:rPr>
                <w:delText>Tạo đơn hàng</w:delText>
              </w:r>
              <w:bookmarkStart w:id="13229" w:name="_Toc530658489"/>
              <w:bookmarkStart w:id="13230" w:name="_Toc530662213"/>
              <w:bookmarkStart w:id="13231" w:name="_Toc530662680"/>
              <w:bookmarkStart w:id="13232" w:name="_Toc531009605"/>
              <w:bookmarkStart w:id="13233" w:name="_Toc531101840"/>
              <w:bookmarkStart w:id="13234" w:name="_Toc531102788"/>
              <w:bookmarkStart w:id="13235" w:name="_Toc531359027"/>
              <w:bookmarkStart w:id="13236" w:name="_Toc531360008"/>
              <w:bookmarkStart w:id="13237" w:name="_Toc531380850"/>
              <w:bookmarkEnd w:id="13229"/>
              <w:bookmarkEnd w:id="13230"/>
              <w:bookmarkEnd w:id="13231"/>
              <w:bookmarkEnd w:id="13232"/>
              <w:bookmarkEnd w:id="13233"/>
              <w:bookmarkEnd w:id="13234"/>
              <w:bookmarkEnd w:id="13235"/>
              <w:bookmarkEnd w:id="13236"/>
              <w:bookmarkEnd w:id="13237"/>
            </w:del>
          </w:p>
        </w:tc>
        <w:bookmarkStart w:id="13238" w:name="_Toc530658490"/>
        <w:bookmarkStart w:id="13239" w:name="_Toc530662214"/>
        <w:bookmarkStart w:id="13240" w:name="_Toc530662681"/>
        <w:bookmarkStart w:id="13241" w:name="_Toc531009606"/>
        <w:bookmarkStart w:id="13242" w:name="_Toc531101841"/>
        <w:bookmarkStart w:id="13243" w:name="_Toc531102789"/>
        <w:bookmarkStart w:id="13244" w:name="_Toc531359028"/>
        <w:bookmarkStart w:id="13245" w:name="_Toc531360009"/>
        <w:bookmarkStart w:id="13246" w:name="_Toc531380851"/>
        <w:bookmarkEnd w:id="13238"/>
        <w:bookmarkEnd w:id="13239"/>
        <w:bookmarkEnd w:id="13240"/>
        <w:bookmarkEnd w:id="13241"/>
        <w:bookmarkEnd w:id="13242"/>
        <w:bookmarkEnd w:id="13243"/>
        <w:bookmarkEnd w:id="13244"/>
        <w:bookmarkEnd w:id="13245"/>
        <w:bookmarkEnd w:id="13246"/>
      </w:tr>
      <w:tr w:rsidR="00225404" w:rsidRPr="00920004" w:rsidDel="00C774DC" w14:paraId="1CA34CFE" w14:textId="2E566646" w:rsidTr="00225404">
        <w:trPr>
          <w:del w:id="13247" w:author="phuong vu" w:date="2018-11-22T13:51:00Z"/>
        </w:trPr>
        <w:tc>
          <w:tcPr>
            <w:tcW w:w="2425" w:type="dxa"/>
          </w:tcPr>
          <w:p w14:paraId="52364FD0" w14:textId="4C67B74D" w:rsidR="009B0E96" w:rsidRPr="00920004" w:rsidDel="00C774DC" w:rsidRDefault="009B0E96" w:rsidP="00BD0851">
            <w:pPr>
              <w:spacing w:before="240" w:line="0" w:lineRule="atLeast"/>
              <w:rPr>
                <w:del w:id="13248" w:author="phuong vu" w:date="2018-11-22T13:51:00Z"/>
                <w:b/>
                <w:rPrChange w:id="13249" w:author="phuong vu" w:date="2018-11-30T22:36:00Z">
                  <w:rPr>
                    <w:del w:id="13250" w:author="phuong vu" w:date="2018-11-22T13:51:00Z"/>
                    <w:b/>
                  </w:rPr>
                </w:rPrChange>
              </w:rPr>
              <w:pPrChange w:id="13251" w:author="phuong vu" w:date="2018-11-30T14:16:00Z">
                <w:pPr>
                  <w:spacing w:line="276" w:lineRule="auto"/>
                </w:pPr>
              </w:pPrChange>
            </w:pPr>
            <w:del w:id="13252" w:author="phuong vu" w:date="2018-11-22T13:51:00Z">
              <w:r w:rsidRPr="00920004" w:rsidDel="00C774DC">
                <w:rPr>
                  <w:b/>
                  <w:rPrChange w:id="13253" w:author="phuong vu" w:date="2018-11-30T22:36:00Z">
                    <w:rPr>
                      <w:b/>
                    </w:rPr>
                  </w:rPrChange>
                </w:rPr>
                <w:delText>Đối tượng sử dụng</w:delText>
              </w:r>
              <w:bookmarkStart w:id="13254" w:name="_Toc530658491"/>
              <w:bookmarkStart w:id="13255" w:name="_Toc530662215"/>
              <w:bookmarkStart w:id="13256" w:name="_Toc530662682"/>
              <w:bookmarkStart w:id="13257" w:name="_Toc531009607"/>
              <w:bookmarkStart w:id="13258" w:name="_Toc531101842"/>
              <w:bookmarkStart w:id="13259" w:name="_Toc531102790"/>
              <w:bookmarkStart w:id="13260" w:name="_Toc531359029"/>
              <w:bookmarkStart w:id="13261" w:name="_Toc531360010"/>
              <w:bookmarkStart w:id="13262" w:name="_Toc531380852"/>
              <w:bookmarkEnd w:id="13254"/>
              <w:bookmarkEnd w:id="13255"/>
              <w:bookmarkEnd w:id="13256"/>
              <w:bookmarkEnd w:id="13257"/>
              <w:bookmarkEnd w:id="13258"/>
              <w:bookmarkEnd w:id="13259"/>
              <w:bookmarkEnd w:id="13260"/>
              <w:bookmarkEnd w:id="13261"/>
              <w:bookmarkEnd w:id="13262"/>
            </w:del>
          </w:p>
        </w:tc>
        <w:tc>
          <w:tcPr>
            <w:tcW w:w="6686" w:type="dxa"/>
          </w:tcPr>
          <w:p w14:paraId="08A0D1F5" w14:textId="43B26841" w:rsidR="009B0E96" w:rsidRPr="00920004" w:rsidDel="00C774DC" w:rsidRDefault="009B0E96" w:rsidP="00BD0851">
            <w:pPr>
              <w:spacing w:before="240" w:line="0" w:lineRule="atLeast"/>
              <w:rPr>
                <w:del w:id="13263" w:author="phuong vu" w:date="2018-11-22T13:51:00Z"/>
                <w:rPrChange w:id="13264" w:author="phuong vu" w:date="2018-11-30T22:36:00Z">
                  <w:rPr>
                    <w:del w:id="13265" w:author="phuong vu" w:date="2018-11-22T13:51:00Z"/>
                    <w:lang w:val="en-US"/>
                  </w:rPr>
                </w:rPrChange>
              </w:rPr>
              <w:pPrChange w:id="13266" w:author="phuong vu" w:date="2018-11-30T14:16:00Z">
                <w:pPr>
                  <w:spacing w:line="276" w:lineRule="auto"/>
                </w:pPr>
              </w:pPrChange>
            </w:pPr>
            <w:del w:id="13267" w:author="phuong vu" w:date="2018-11-22T13:51:00Z">
              <w:r w:rsidRPr="00920004" w:rsidDel="00C774DC">
                <w:rPr>
                  <w:rPrChange w:id="13268" w:author="phuong vu" w:date="2018-11-30T22:36:00Z">
                    <w:rPr>
                      <w:lang w:val="en-US"/>
                    </w:rPr>
                  </w:rPrChange>
                </w:rPr>
                <w:delText>Nhân viên cửa hàng (Nhân viên quản lí cửa hàng), khách hàng</w:delText>
              </w:r>
              <w:bookmarkStart w:id="13269" w:name="_Toc530658492"/>
              <w:bookmarkStart w:id="13270" w:name="_Toc530662216"/>
              <w:bookmarkStart w:id="13271" w:name="_Toc530662683"/>
              <w:bookmarkStart w:id="13272" w:name="_Toc531009608"/>
              <w:bookmarkStart w:id="13273" w:name="_Toc531101843"/>
              <w:bookmarkStart w:id="13274" w:name="_Toc531102791"/>
              <w:bookmarkStart w:id="13275" w:name="_Toc531359030"/>
              <w:bookmarkStart w:id="13276" w:name="_Toc531360011"/>
              <w:bookmarkStart w:id="13277" w:name="_Toc531380853"/>
              <w:bookmarkEnd w:id="13269"/>
              <w:bookmarkEnd w:id="13270"/>
              <w:bookmarkEnd w:id="13271"/>
              <w:bookmarkEnd w:id="13272"/>
              <w:bookmarkEnd w:id="13273"/>
              <w:bookmarkEnd w:id="13274"/>
              <w:bookmarkEnd w:id="13275"/>
              <w:bookmarkEnd w:id="13276"/>
              <w:bookmarkEnd w:id="13277"/>
            </w:del>
          </w:p>
        </w:tc>
        <w:bookmarkStart w:id="13278" w:name="_Toc530658493"/>
        <w:bookmarkStart w:id="13279" w:name="_Toc530662217"/>
        <w:bookmarkStart w:id="13280" w:name="_Toc530662684"/>
        <w:bookmarkStart w:id="13281" w:name="_Toc531009609"/>
        <w:bookmarkStart w:id="13282" w:name="_Toc531101844"/>
        <w:bookmarkStart w:id="13283" w:name="_Toc531102792"/>
        <w:bookmarkStart w:id="13284" w:name="_Toc531359031"/>
        <w:bookmarkStart w:id="13285" w:name="_Toc531360012"/>
        <w:bookmarkStart w:id="13286" w:name="_Toc531380854"/>
        <w:bookmarkEnd w:id="13278"/>
        <w:bookmarkEnd w:id="13279"/>
        <w:bookmarkEnd w:id="13280"/>
        <w:bookmarkEnd w:id="13281"/>
        <w:bookmarkEnd w:id="13282"/>
        <w:bookmarkEnd w:id="13283"/>
        <w:bookmarkEnd w:id="13284"/>
        <w:bookmarkEnd w:id="13285"/>
        <w:bookmarkEnd w:id="13286"/>
      </w:tr>
      <w:tr w:rsidR="00225404" w:rsidRPr="00920004" w:rsidDel="00C774DC" w14:paraId="125B2C9E" w14:textId="5381002F" w:rsidTr="00225404">
        <w:trPr>
          <w:del w:id="13287" w:author="phuong vu" w:date="2018-11-22T13:51:00Z"/>
        </w:trPr>
        <w:tc>
          <w:tcPr>
            <w:tcW w:w="2425" w:type="dxa"/>
          </w:tcPr>
          <w:p w14:paraId="3FCD6D76" w14:textId="76776A42" w:rsidR="009B0E96" w:rsidRPr="00920004" w:rsidDel="00C774DC" w:rsidRDefault="009B0E96" w:rsidP="00BD0851">
            <w:pPr>
              <w:spacing w:before="240" w:line="0" w:lineRule="atLeast"/>
              <w:rPr>
                <w:del w:id="13288" w:author="phuong vu" w:date="2018-11-22T13:51:00Z"/>
                <w:b/>
                <w:rPrChange w:id="13289" w:author="phuong vu" w:date="2018-11-30T22:36:00Z">
                  <w:rPr>
                    <w:del w:id="13290" w:author="phuong vu" w:date="2018-11-22T13:51:00Z"/>
                    <w:b/>
                  </w:rPr>
                </w:rPrChange>
              </w:rPr>
              <w:pPrChange w:id="13291" w:author="phuong vu" w:date="2018-11-30T14:16:00Z">
                <w:pPr>
                  <w:spacing w:line="276" w:lineRule="auto"/>
                </w:pPr>
              </w:pPrChange>
            </w:pPr>
            <w:del w:id="13292" w:author="phuong vu" w:date="2018-11-22T13:51:00Z">
              <w:r w:rsidRPr="00920004" w:rsidDel="00C774DC">
                <w:rPr>
                  <w:b/>
                  <w:rPrChange w:id="13293" w:author="phuong vu" w:date="2018-11-30T22:36:00Z">
                    <w:rPr>
                      <w:b/>
                    </w:rPr>
                  </w:rPrChange>
                </w:rPr>
                <w:delText>Tiền điều kiện</w:delText>
              </w:r>
              <w:bookmarkStart w:id="13294" w:name="_Toc530658494"/>
              <w:bookmarkStart w:id="13295" w:name="_Toc530662218"/>
              <w:bookmarkStart w:id="13296" w:name="_Toc530662685"/>
              <w:bookmarkStart w:id="13297" w:name="_Toc531009610"/>
              <w:bookmarkStart w:id="13298" w:name="_Toc531101845"/>
              <w:bookmarkStart w:id="13299" w:name="_Toc531102793"/>
              <w:bookmarkStart w:id="13300" w:name="_Toc531359032"/>
              <w:bookmarkStart w:id="13301" w:name="_Toc531360013"/>
              <w:bookmarkStart w:id="13302" w:name="_Toc531380855"/>
              <w:bookmarkEnd w:id="13294"/>
              <w:bookmarkEnd w:id="13295"/>
              <w:bookmarkEnd w:id="13296"/>
              <w:bookmarkEnd w:id="13297"/>
              <w:bookmarkEnd w:id="13298"/>
              <w:bookmarkEnd w:id="13299"/>
              <w:bookmarkEnd w:id="13300"/>
              <w:bookmarkEnd w:id="13301"/>
              <w:bookmarkEnd w:id="13302"/>
            </w:del>
          </w:p>
        </w:tc>
        <w:tc>
          <w:tcPr>
            <w:tcW w:w="6686" w:type="dxa"/>
          </w:tcPr>
          <w:p w14:paraId="46ED22C1" w14:textId="50471F1A" w:rsidR="009B0E96" w:rsidRPr="00920004" w:rsidDel="00C774DC" w:rsidRDefault="009B0E96" w:rsidP="00BD0851">
            <w:pPr>
              <w:spacing w:before="240" w:line="0" w:lineRule="atLeast"/>
              <w:rPr>
                <w:del w:id="13303" w:author="phuong vu" w:date="2018-11-22T13:51:00Z"/>
                <w:rPrChange w:id="13304" w:author="phuong vu" w:date="2018-11-30T22:36:00Z">
                  <w:rPr>
                    <w:del w:id="13305" w:author="phuong vu" w:date="2018-11-22T13:51:00Z"/>
                    <w:lang w:val="en-US"/>
                  </w:rPr>
                </w:rPrChange>
              </w:rPr>
              <w:pPrChange w:id="13306" w:author="phuong vu" w:date="2018-11-30T14:16:00Z">
                <w:pPr>
                  <w:spacing w:line="276" w:lineRule="auto"/>
                </w:pPr>
              </w:pPrChange>
            </w:pPr>
            <w:del w:id="13307" w:author="phuong vu" w:date="2018-11-22T13:51:00Z">
              <w:r w:rsidRPr="00920004" w:rsidDel="00C774DC">
                <w:rPr>
                  <w:rPrChange w:id="13308" w:author="phuong vu" w:date="2018-11-30T22:36:00Z">
                    <w:rPr>
                      <w:lang w:val="en-US"/>
                    </w:rPr>
                  </w:rPrChange>
                </w:rPr>
                <w:delText>Truy cập được trang web quản lí đối với nhân viên cửa hàng và ứng dụng điện thoại đối với khách hàng và đăng nhập thành công.</w:delText>
              </w:r>
              <w:bookmarkStart w:id="13309" w:name="_Toc530658495"/>
              <w:bookmarkStart w:id="13310" w:name="_Toc530662219"/>
              <w:bookmarkStart w:id="13311" w:name="_Toc530662686"/>
              <w:bookmarkStart w:id="13312" w:name="_Toc531009611"/>
              <w:bookmarkStart w:id="13313" w:name="_Toc531101846"/>
              <w:bookmarkStart w:id="13314" w:name="_Toc531102794"/>
              <w:bookmarkStart w:id="13315" w:name="_Toc531359033"/>
              <w:bookmarkStart w:id="13316" w:name="_Toc531360014"/>
              <w:bookmarkStart w:id="13317" w:name="_Toc531380856"/>
              <w:bookmarkEnd w:id="13309"/>
              <w:bookmarkEnd w:id="13310"/>
              <w:bookmarkEnd w:id="13311"/>
              <w:bookmarkEnd w:id="13312"/>
              <w:bookmarkEnd w:id="13313"/>
              <w:bookmarkEnd w:id="13314"/>
              <w:bookmarkEnd w:id="13315"/>
              <w:bookmarkEnd w:id="13316"/>
              <w:bookmarkEnd w:id="13317"/>
            </w:del>
          </w:p>
        </w:tc>
        <w:bookmarkStart w:id="13318" w:name="_Toc530658496"/>
        <w:bookmarkStart w:id="13319" w:name="_Toc530662220"/>
        <w:bookmarkStart w:id="13320" w:name="_Toc530662687"/>
        <w:bookmarkStart w:id="13321" w:name="_Toc531009612"/>
        <w:bookmarkStart w:id="13322" w:name="_Toc531101847"/>
        <w:bookmarkStart w:id="13323" w:name="_Toc531102795"/>
        <w:bookmarkStart w:id="13324" w:name="_Toc531359034"/>
        <w:bookmarkStart w:id="13325" w:name="_Toc531360015"/>
        <w:bookmarkStart w:id="13326" w:name="_Toc531380857"/>
        <w:bookmarkEnd w:id="13318"/>
        <w:bookmarkEnd w:id="13319"/>
        <w:bookmarkEnd w:id="13320"/>
        <w:bookmarkEnd w:id="13321"/>
        <w:bookmarkEnd w:id="13322"/>
        <w:bookmarkEnd w:id="13323"/>
        <w:bookmarkEnd w:id="13324"/>
        <w:bookmarkEnd w:id="13325"/>
        <w:bookmarkEnd w:id="13326"/>
      </w:tr>
      <w:tr w:rsidR="00225404" w:rsidRPr="00920004" w:rsidDel="00C774DC" w14:paraId="56686DA2" w14:textId="7342240F" w:rsidTr="00225404">
        <w:trPr>
          <w:del w:id="13327" w:author="phuong vu" w:date="2018-11-22T13:51:00Z"/>
        </w:trPr>
        <w:tc>
          <w:tcPr>
            <w:tcW w:w="2425" w:type="dxa"/>
          </w:tcPr>
          <w:p w14:paraId="4ECB6F75" w14:textId="14E75D36" w:rsidR="009B0E96" w:rsidRPr="00920004" w:rsidDel="00C774DC" w:rsidRDefault="009B0E96" w:rsidP="00BD0851">
            <w:pPr>
              <w:spacing w:before="240" w:line="0" w:lineRule="atLeast"/>
              <w:rPr>
                <w:del w:id="13328" w:author="phuong vu" w:date="2018-11-22T13:51:00Z"/>
                <w:b/>
                <w:rPrChange w:id="13329" w:author="phuong vu" w:date="2018-11-30T22:36:00Z">
                  <w:rPr>
                    <w:del w:id="13330" w:author="phuong vu" w:date="2018-11-22T13:51:00Z"/>
                    <w:b/>
                  </w:rPr>
                </w:rPrChange>
              </w:rPr>
              <w:pPrChange w:id="13331" w:author="phuong vu" w:date="2018-11-30T14:16:00Z">
                <w:pPr>
                  <w:spacing w:line="276" w:lineRule="auto"/>
                </w:pPr>
              </w:pPrChange>
            </w:pPr>
            <w:del w:id="13332" w:author="phuong vu" w:date="2018-11-22T13:51:00Z">
              <w:r w:rsidRPr="00920004" w:rsidDel="00C774DC">
                <w:rPr>
                  <w:b/>
                  <w:rPrChange w:id="13333" w:author="phuong vu" w:date="2018-11-30T22:36:00Z">
                    <w:rPr>
                      <w:b/>
                    </w:rPr>
                  </w:rPrChange>
                </w:rPr>
                <w:delText>Cách xử lí</w:delText>
              </w:r>
              <w:bookmarkStart w:id="13334" w:name="_Toc530658497"/>
              <w:bookmarkStart w:id="13335" w:name="_Toc530662221"/>
              <w:bookmarkStart w:id="13336" w:name="_Toc530662688"/>
              <w:bookmarkStart w:id="13337" w:name="_Toc531009613"/>
              <w:bookmarkStart w:id="13338" w:name="_Toc531101848"/>
              <w:bookmarkStart w:id="13339" w:name="_Toc531102796"/>
              <w:bookmarkStart w:id="13340" w:name="_Toc531359035"/>
              <w:bookmarkStart w:id="13341" w:name="_Toc531360016"/>
              <w:bookmarkStart w:id="13342" w:name="_Toc531380858"/>
              <w:bookmarkEnd w:id="13334"/>
              <w:bookmarkEnd w:id="13335"/>
              <w:bookmarkEnd w:id="13336"/>
              <w:bookmarkEnd w:id="13337"/>
              <w:bookmarkEnd w:id="13338"/>
              <w:bookmarkEnd w:id="13339"/>
              <w:bookmarkEnd w:id="13340"/>
              <w:bookmarkEnd w:id="13341"/>
              <w:bookmarkEnd w:id="13342"/>
            </w:del>
          </w:p>
        </w:tc>
        <w:tc>
          <w:tcPr>
            <w:tcW w:w="6686" w:type="dxa"/>
          </w:tcPr>
          <w:p w14:paraId="248C92A1" w14:textId="66D908AF" w:rsidR="009B0E96" w:rsidRPr="00920004" w:rsidDel="00C774DC" w:rsidRDefault="00225404" w:rsidP="00BD0851">
            <w:pPr>
              <w:spacing w:before="240" w:line="0" w:lineRule="atLeast"/>
              <w:rPr>
                <w:del w:id="13343" w:author="phuong vu" w:date="2018-11-22T13:51:00Z"/>
                <w:rPrChange w:id="13344" w:author="phuong vu" w:date="2018-11-30T22:36:00Z">
                  <w:rPr>
                    <w:del w:id="13345" w:author="phuong vu" w:date="2018-11-22T13:51:00Z"/>
                    <w:lang w:val="en-US"/>
                  </w:rPr>
                </w:rPrChange>
              </w:rPr>
              <w:pPrChange w:id="13346" w:author="phuong vu" w:date="2018-11-30T14:16:00Z">
                <w:pPr>
                  <w:spacing w:line="276" w:lineRule="auto"/>
                </w:pPr>
              </w:pPrChange>
            </w:pPr>
            <w:del w:id="13347" w:author="phuong vu" w:date="2018-11-22T13:51:00Z">
              <w:r w:rsidRPr="00920004" w:rsidDel="00C774DC">
                <w:rPr>
                  <w:rPrChange w:id="13348" w:author="phuong vu" w:date="2018-11-30T22:36:00Z">
                    <w:rPr>
                      <w:lang w:val="en-US"/>
                    </w:rPr>
                  </w:rPrChange>
                </w:rPr>
                <w:delText xml:space="preserve">Đối với </w:delText>
              </w:r>
              <w:r w:rsidR="00261DD6" w:rsidRPr="00920004" w:rsidDel="00C774DC">
                <w:rPr>
                  <w:rPrChange w:id="13349" w:author="phuong vu" w:date="2018-11-30T22:36:00Z">
                    <w:rPr>
                      <w:lang w:val="en-US"/>
                    </w:rPr>
                  </w:rPrChange>
                </w:rPr>
                <w:delText>đặt đơn hàng từ trang quản lí</w:delText>
              </w:r>
              <w:r w:rsidR="004F2566" w:rsidRPr="00920004" w:rsidDel="00C774DC">
                <w:rPr>
                  <w:rPrChange w:id="13350" w:author="phuong vu" w:date="2018-11-30T22:36:00Z">
                    <w:rPr>
                      <w:lang w:val="en-US"/>
                    </w:rPr>
                  </w:rPrChange>
                </w:rPr>
                <w:delText xml:space="preserve"> (Nhân viên quản lí cửa hàng)</w:delText>
              </w:r>
              <w:r w:rsidR="00261DD6" w:rsidRPr="00920004" w:rsidDel="00C774DC">
                <w:rPr>
                  <w:rPrChange w:id="13351" w:author="phuong vu" w:date="2018-11-30T22:36:00Z">
                    <w:rPr>
                      <w:lang w:val="en-US"/>
                    </w:rPr>
                  </w:rPrChange>
                </w:rPr>
                <w:delText>:</w:delText>
              </w:r>
              <w:bookmarkStart w:id="13352" w:name="_Toc530658498"/>
              <w:bookmarkStart w:id="13353" w:name="_Toc530662222"/>
              <w:bookmarkStart w:id="13354" w:name="_Toc530662689"/>
              <w:bookmarkStart w:id="13355" w:name="_Toc531009614"/>
              <w:bookmarkStart w:id="13356" w:name="_Toc531101849"/>
              <w:bookmarkStart w:id="13357" w:name="_Toc531102797"/>
              <w:bookmarkStart w:id="13358" w:name="_Toc531359036"/>
              <w:bookmarkStart w:id="13359" w:name="_Toc531360017"/>
              <w:bookmarkStart w:id="13360" w:name="_Toc531380859"/>
              <w:bookmarkEnd w:id="13352"/>
              <w:bookmarkEnd w:id="13353"/>
              <w:bookmarkEnd w:id="13354"/>
              <w:bookmarkEnd w:id="13355"/>
              <w:bookmarkEnd w:id="13356"/>
              <w:bookmarkEnd w:id="13357"/>
              <w:bookmarkEnd w:id="13358"/>
              <w:bookmarkEnd w:id="13359"/>
              <w:bookmarkEnd w:id="13360"/>
            </w:del>
          </w:p>
          <w:p w14:paraId="4EAF689E" w14:textId="67723667" w:rsidR="00225404" w:rsidRPr="00920004" w:rsidDel="00C774DC" w:rsidRDefault="00225404" w:rsidP="00BD0851">
            <w:pPr>
              <w:spacing w:before="240" w:line="0" w:lineRule="atLeast"/>
              <w:ind w:left="498"/>
              <w:rPr>
                <w:del w:id="13361" w:author="phuong vu" w:date="2018-11-22T13:51:00Z"/>
                <w:rPrChange w:id="13362" w:author="phuong vu" w:date="2018-11-30T22:36:00Z">
                  <w:rPr>
                    <w:del w:id="13363" w:author="phuong vu" w:date="2018-11-22T13:51:00Z"/>
                    <w:lang w:val="en-US"/>
                  </w:rPr>
                </w:rPrChange>
              </w:rPr>
              <w:pPrChange w:id="13364" w:author="phuong vu" w:date="2018-11-30T14:16:00Z">
                <w:pPr>
                  <w:spacing w:line="276" w:lineRule="auto"/>
                  <w:ind w:left="498"/>
                </w:pPr>
              </w:pPrChange>
            </w:pPr>
            <w:del w:id="13365" w:author="phuong vu" w:date="2018-11-22T13:51:00Z">
              <w:r w:rsidRPr="00920004" w:rsidDel="00C774DC">
                <w:rPr>
                  <w:rPrChange w:id="13366" w:author="phuong vu" w:date="2018-11-30T22:36:00Z">
                    <w:rPr>
                      <w:lang w:val="en-US"/>
                    </w:rPr>
                  </w:rPrChange>
                </w:rPr>
                <w:delText xml:space="preserve">Bước 1: Nhấn vào </w:delText>
              </w:r>
              <w:r w:rsidRPr="00920004" w:rsidDel="00C774DC">
                <w:rPr>
                  <w:rPrChange w:id="13367" w:author="phuong vu" w:date="2018-11-30T22:36:00Z">
                    <w:rPr>
                      <w:i/>
                      <w:lang w:val="en-US"/>
                    </w:rPr>
                  </w:rPrChange>
                </w:rPr>
                <w:delText>“tạo đơn hàng”</w:delText>
              </w:r>
              <w:r w:rsidRPr="00920004" w:rsidDel="00C774DC">
                <w:rPr>
                  <w:rPrChange w:id="13368" w:author="phuong vu" w:date="2018-11-30T22:36:00Z">
                    <w:rPr>
                      <w:lang w:val="en-US"/>
                    </w:rPr>
                  </w:rPrChange>
                </w:rPr>
                <w:delText xml:space="preserve"> ở thanh danh mục</w:delText>
              </w:r>
              <w:bookmarkStart w:id="13369" w:name="_Toc530658499"/>
              <w:bookmarkStart w:id="13370" w:name="_Toc530662223"/>
              <w:bookmarkStart w:id="13371" w:name="_Toc530662690"/>
              <w:bookmarkStart w:id="13372" w:name="_Toc531009615"/>
              <w:bookmarkStart w:id="13373" w:name="_Toc531101850"/>
              <w:bookmarkStart w:id="13374" w:name="_Toc531102798"/>
              <w:bookmarkStart w:id="13375" w:name="_Toc531359037"/>
              <w:bookmarkStart w:id="13376" w:name="_Toc531360018"/>
              <w:bookmarkStart w:id="13377" w:name="_Toc531380860"/>
              <w:bookmarkEnd w:id="13369"/>
              <w:bookmarkEnd w:id="13370"/>
              <w:bookmarkEnd w:id="13371"/>
              <w:bookmarkEnd w:id="13372"/>
              <w:bookmarkEnd w:id="13373"/>
              <w:bookmarkEnd w:id="13374"/>
              <w:bookmarkEnd w:id="13375"/>
              <w:bookmarkEnd w:id="13376"/>
              <w:bookmarkEnd w:id="13377"/>
            </w:del>
          </w:p>
          <w:p w14:paraId="02B56390" w14:textId="7CE5B353" w:rsidR="00225404" w:rsidRPr="00920004" w:rsidDel="00C774DC" w:rsidRDefault="00225404" w:rsidP="00BD0851">
            <w:pPr>
              <w:spacing w:before="240" w:line="0" w:lineRule="atLeast"/>
              <w:ind w:left="499"/>
              <w:rPr>
                <w:del w:id="13378" w:author="phuong vu" w:date="2018-11-22T13:51:00Z"/>
                <w:rPrChange w:id="13379" w:author="phuong vu" w:date="2018-11-30T22:36:00Z">
                  <w:rPr>
                    <w:del w:id="13380" w:author="phuong vu" w:date="2018-11-22T13:51:00Z"/>
                    <w:lang w:val="en-US"/>
                  </w:rPr>
                </w:rPrChange>
              </w:rPr>
              <w:pPrChange w:id="13381" w:author="phuong vu" w:date="2018-11-30T14:16:00Z">
                <w:pPr>
                  <w:spacing w:line="276" w:lineRule="auto"/>
                  <w:ind w:left="499"/>
                </w:pPr>
              </w:pPrChange>
            </w:pPr>
            <w:del w:id="13382" w:author="phuong vu" w:date="2018-11-22T13:51:00Z">
              <w:r w:rsidRPr="00920004" w:rsidDel="00C774DC">
                <w:rPr>
                  <w:rPrChange w:id="13383" w:author="phuong vu" w:date="2018-11-30T22:36:00Z">
                    <w:rPr>
                      <w:lang w:val="en-US"/>
                    </w:rPr>
                  </w:rPrChange>
                </w:rPr>
                <w:delText xml:space="preserve">bên trái màn hình. </w:delText>
              </w:r>
              <w:bookmarkStart w:id="13384" w:name="_Toc530658500"/>
              <w:bookmarkStart w:id="13385" w:name="_Toc530662224"/>
              <w:bookmarkStart w:id="13386" w:name="_Toc530662691"/>
              <w:bookmarkStart w:id="13387" w:name="_Toc531009616"/>
              <w:bookmarkStart w:id="13388" w:name="_Toc531101851"/>
              <w:bookmarkStart w:id="13389" w:name="_Toc531102799"/>
              <w:bookmarkStart w:id="13390" w:name="_Toc531359038"/>
              <w:bookmarkStart w:id="13391" w:name="_Toc531360019"/>
              <w:bookmarkStart w:id="13392" w:name="_Toc531380861"/>
              <w:bookmarkEnd w:id="13384"/>
              <w:bookmarkEnd w:id="13385"/>
              <w:bookmarkEnd w:id="13386"/>
              <w:bookmarkEnd w:id="13387"/>
              <w:bookmarkEnd w:id="13388"/>
              <w:bookmarkEnd w:id="13389"/>
              <w:bookmarkEnd w:id="13390"/>
              <w:bookmarkEnd w:id="13391"/>
              <w:bookmarkEnd w:id="13392"/>
            </w:del>
          </w:p>
          <w:p w14:paraId="4AE63DCA" w14:textId="10322DB9" w:rsidR="00225404" w:rsidRPr="00920004" w:rsidDel="00C774DC" w:rsidRDefault="00225404" w:rsidP="00BD0851">
            <w:pPr>
              <w:spacing w:before="240" w:line="0" w:lineRule="atLeast"/>
              <w:ind w:left="499"/>
              <w:rPr>
                <w:del w:id="13393" w:author="phuong vu" w:date="2018-11-22T13:51:00Z"/>
                <w:rPrChange w:id="13394" w:author="phuong vu" w:date="2018-11-30T22:36:00Z">
                  <w:rPr>
                    <w:del w:id="13395" w:author="phuong vu" w:date="2018-11-22T13:51:00Z"/>
                    <w:lang w:val="en-US"/>
                  </w:rPr>
                </w:rPrChange>
              </w:rPr>
              <w:pPrChange w:id="13396" w:author="phuong vu" w:date="2018-11-30T14:16:00Z">
                <w:pPr>
                  <w:spacing w:line="276" w:lineRule="auto"/>
                  <w:ind w:left="499"/>
                </w:pPr>
              </w:pPrChange>
            </w:pPr>
            <w:del w:id="13397" w:author="phuong vu" w:date="2018-11-22T13:51:00Z">
              <w:r w:rsidRPr="00920004" w:rsidDel="00C774DC">
                <w:rPr>
                  <w:rPrChange w:id="13398" w:author="phuong vu" w:date="2018-11-30T22:36:00Z">
                    <w:rPr>
                      <w:lang w:val="en-US"/>
                    </w:rPr>
                  </w:rPrChange>
                </w:rPr>
                <w:delText>Bước 2: Những thông tin được mặc định sẵn: Thông tin chi nhánh, danh sách loại dịch vụ theo chi nhánh.</w:delText>
              </w:r>
              <w:bookmarkStart w:id="13399" w:name="_Toc530658501"/>
              <w:bookmarkStart w:id="13400" w:name="_Toc530662225"/>
              <w:bookmarkStart w:id="13401" w:name="_Toc530662692"/>
              <w:bookmarkStart w:id="13402" w:name="_Toc531009617"/>
              <w:bookmarkStart w:id="13403" w:name="_Toc531101852"/>
              <w:bookmarkStart w:id="13404" w:name="_Toc531102800"/>
              <w:bookmarkStart w:id="13405" w:name="_Toc531359039"/>
              <w:bookmarkStart w:id="13406" w:name="_Toc531360020"/>
              <w:bookmarkStart w:id="13407" w:name="_Toc531380862"/>
              <w:bookmarkEnd w:id="13399"/>
              <w:bookmarkEnd w:id="13400"/>
              <w:bookmarkEnd w:id="13401"/>
              <w:bookmarkEnd w:id="13402"/>
              <w:bookmarkEnd w:id="13403"/>
              <w:bookmarkEnd w:id="13404"/>
              <w:bookmarkEnd w:id="13405"/>
              <w:bookmarkEnd w:id="13406"/>
              <w:bookmarkEnd w:id="13407"/>
            </w:del>
          </w:p>
          <w:p w14:paraId="0CAB0434" w14:textId="26DA2C05" w:rsidR="00225404" w:rsidRPr="00920004" w:rsidDel="00C774DC" w:rsidRDefault="00225404" w:rsidP="00BD0851">
            <w:pPr>
              <w:spacing w:before="240" w:line="0" w:lineRule="atLeast"/>
              <w:ind w:left="499"/>
              <w:rPr>
                <w:del w:id="13408" w:author="phuong vu" w:date="2018-11-22T13:51:00Z"/>
                <w:rPrChange w:id="13409" w:author="phuong vu" w:date="2018-11-30T22:36:00Z">
                  <w:rPr>
                    <w:del w:id="13410" w:author="phuong vu" w:date="2018-11-22T13:51:00Z"/>
                    <w:lang w:val="en-US"/>
                  </w:rPr>
                </w:rPrChange>
              </w:rPr>
              <w:pPrChange w:id="13411" w:author="phuong vu" w:date="2018-11-30T14:16:00Z">
                <w:pPr>
                  <w:spacing w:line="276" w:lineRule="auto"/>
                  <w:ind w:left="499"/>
                </w:pPr>
              </w:pPrChange>
            </w:pPr>
            <w:del w:id="13412" w:author="phuong vu" w:date="2018-11-22T13:51:00Z">
              <w:r w:rsidRPr="00920004" w:rsidDel="00C774DC">
                <w:rPr>
                  <w:rPrChange w:id="13413" w:author="phuong vu" w:date="2018-11-30T22:36:00Z">
                    <w:rPr>
                      <w:lang w:val="en-US"/>
                    </w:rPr>
                  </w:rPrChange>
                </w:rPr>
                <w:delText>Bước 3: Người dùng nhập các thông tin khách hàng,</w:delText>
              </w:r>
              <w:r w:rsidR="00261DD6" w:rsidRPr="00920004" w:rsidDel="00C774DC">
                <w:rPr>
                  <w:rPrChange w:id="13414" w:author="phuong vu" w:date="2018-11-30T22:36:00Z">
                    <w:rPr>
                      <w:lang w:val="en-US"/>
                    </w:rPr>
                  </w:rPrChange>
                </w:rPr>
                <w:delText xml:space="preserve"> địa chỉ lấy và trả đồ,</w:delText>
              </w:r>
              <w:r w:rsidRPr="00920004" w:rsidDel="00C774DC">
                <w:rPr>
                  <w:rPrChange w:id="13415" w:author="phuong vu" w:date="2018-11-30T22:36:00Z">
                    <w:rPr>
                      <w:lang w:val="en-US"/>
                    </w:rPr>
                  </w:rPrChange>
                </w:rPr>
                <w:delText xml:space="preserve"> ngày lấy và trả đồ cho khách, chọn khung giờ lấy và trả đồ. Nếu ngày lấy và trả đồ cùng một ngày, thì khung giờ lấy và trả đồ cách ít nhất là 1 khung giờ.</w:delText>
              </w:r>
              <w:r w:rsidR="00261DD6" w:rsidRPr="00920004" w:rsidDel="00C774DC">
                <w:rPr>
                  <w:rPrChange w:id="13416" w:author="phuong vu" w:date="2018-11-30T22:36:00Z">
                    <w:rPr>
                      <w:lang w:val="en-US"/>
                    </w:rPr>
                  </w:rPrChange>
                </w:rPr>
                <w:delText xml:space="preserve"> </w:delText>
              </w:r>
              <w:bookmarkStart w:id="13417" w:name="_Toc530658502"/>
              <w:bookmarkStart w:id="13418" w:name="_Toc530662226"/>
              <w:bookmarkStart w:id="13419" w:name="_Toc530662693"/>
              <w:bookmarkStart w:id="13420" w:name="_Toc531009618"/>
              <w:bookmarkStart w:id="13421" w:name="_Toc531101853"/>
              <w:bookmarkStart w:id="13422" w:name="_Toc531102801"/>
              <w:bookmarkStart w:id="13423" w:name="_Toc531359040"/>
              <w:bookmarkStart w:id="13424" w:name="_Toc531360021"/>
              <w:bookmarkStart w:id="13425" w:name="_Toc531380863"/>
              <w:bookmarkEnd w:id="13417"/>
              <w:bookmarkEnd w:id="13418"/>
              <w:bookmarkEnd w:id="13419"/>
              <w:bookmarkEnd w:id="13420"/>
              <w:bookmarkEnd w:id="13421"/>
              <w:bookmarkEnd w:id="13422"/>
              <w:bookmarkEnd w:id="13423"/>
              <w:bookmarkEnd w:id="13424"/>
              <w:bookmarkEnd w:id="13425"/>
            </w:del>
          </w:p>
          <w:p w14:paraId="769CFD04" w14:textId="62F88DEC" w:rsidR="00261DD6" w:rsidRPr="00920004" w:rsidDel="00C774DC" w:rsidRDefault="00261DD6" w:rsidP="00BD0851">
            <w:pPr>
              <w:spacing w:before="240" w:line="0" w:lineRule="atLeast"/>
              <w:ind w:left="499"/>
              <w:rPr>
                <w:del w:id="13426" w:author="phuong vu" w:date="2018-11-22T13:51:00Z"/>
                <w:rPrChange w:id="13427" w:author="phuong vu" w:date="2018-11-30T22:36:00Z">
                  <w:rPr>
                    <w:del w:id="13428" w:author="phuong vu" w:date="2018-11-22T13:51:00Z"/>
                    <w:lang w:val="en-US"/>
                  </w:rPr>
                </w:rPrChange>
              </w:rPr>
              <w:pPrChange w:id="13429" w:author="phuong vu" w:date="2018-11-30T14:16:00Z">
                <w:pPr>
                  <w:spacing w:line="276" w:lineRule="auto"/>
                  <w:ind w:left="499"/>
                </w:pPr>
              </w:pPrChange>
            </w:pPr>
            <w:del w:id="13430" w:author="phuong vu" w:date="2018-11-22T13:51:00Z">
              <w:r w:rsidRPr="00920004" w:rsidDel="00C774DC">
                <w:rPr>
                  <w:rPrChange w:id="13431" w:author="phuong vu" w:date="2018-11-30T22:36:00Z">
                    <w:rPr>
                      <w:lang w:val="en-US"/>
                    </w:rPr>
                  </w:rPrChange>
                </w:rPr>
                <w:delText>Bước 4: Nhập thông tin từng quần áo bao gồm: loại dịch vụ, loại quần áo, đơn vị tính, số lượng, màu sắc, …. Ít nhất phải tồn tại một quần áo trong đơn hàng. Nếu rỗng báo lỗi.</w:delText>
              </w:r>
              <w:bookmarkStart w:id="13432" w:name="_Toc530658503"/>
              <w:bookmarkStart w:id="13433" w:name="_Toc530662227"/>
              <w:bookmarkStart w:id="13434" w:name="_Toc530662694"/>
              <w:bookmarkStart w:id="13435" w:name="_Toc531009619"/>
              <w:bookmarkStart w:id="13436" w:name="_Toc531101854"/>
              <w:bookmarkStart w:id="13437" w:name="_Toc531102802"/>
              <w:bookmarkStart w:id="13438" w:name="_Toc531359041"/>
              <w:bookmarkStart w:id="13439" w:name="_Toc531360022"/>
              <w:bookmarkStart w:id="13440" w:name="_Toc531380864"/>
              <w:bookmarkEnd w:id="13432"/>
              <w:bookmarkEnd w:id="13433"/>
              <w:bookmarkEnd w:id="13434"/>
              <w:bookmarkEnd w:id="13435"/>
              <w:bookmarkEnd w:id="13436"/>
              <w:bookmarkEnd w:id="13437"/>
              <w:bookmarkEnd w:id="13438"/>
              <w:bookmarkEnd w:id="13439"/>
              <w:bookmarkEnd w:id="13440"/>
            </w:del>
          </w:p>
          <w:p w14:paraId="45386B67" w14:textId="185EF74A" w:rsidR="00261DD6" w:rsidRPr="00920004" w:rsidDel="00C774DC" w:rsidRDefault="00261DD6" w:rsidP="00BD0851">
            <w:pPr>
              <w:spacing w:before="240" w:line="0" w:lineRule="atLeast"/>
              <w:ind w:left="499"/>
              <w:rPr>
                <w:del w:id="13441" w:author="phuong vu" w:date="2018-11-22T13:51:00Z"/>
                <w:rPrChange w:id="13442" w:author="phuong vu" w:date="2018-11-30T22:36:00Z">
                  <w:rPr>
                    <w:del w:id="13443" w:author="phuong vu" w:date="2018-11-22T13:51:00Z"/>
                    <w:lang w:val="en-US"/>
                  </w:rPr>
                </w:rPrChange>
              </w:rPr>
              <w:pPrChange w:id="13444" w:author="phuong vu" w:date="2018-11-30T14:16:00Z">
                <w:pPr>
                  <w:spacing w:line="276" w:lineRule="auto"/>
                  <w:ind w:left="499"/>
                </w:pPr>
              </w:pPrChange>
            </w:pPr>
            <w:del w:id="13445" w:author="phuong vu" w:date="2018-11-22T13:51:00Z">
              <w:r w:rsidRPr="00920004" w:rsidDel="00C774DC">
                <w:rPr>
                  <w:rPrChange w:id="13446" w:author="phuong vu" w:date="2018-11-30T22:36:00Z">
                    <w:rPr>
                      <w:lang w:val="en-US"/>
                    </w:rPr>
                  </w:rPrChange>
                </w:rPr>
                <w:delText xml:space="preserve">Bước 5: Nhấn nút </w:delText>
              </w:r>
              <w:r w:rsidRPr="00920004" w:rsidDel="00C774DC">
                <w:rPr>
                  <w:rPrChange w:id="13447" w:author="phuong vu" w:date="2018-11-30T22:36:00Z">
                    <w:rPr>
                      <w:i/>
                      <w:lang w:val="en-US"/>
                    </w:rPr>
                  </w:rPrChange>
                </w:rPr>
                <w:delText>“đặt hàng”.</w:delText>
              </w:r>
              <w:r w:rsidRPr="00920004" w:rsidDel="00C774DC">
                <w:rPr>
                  <w:rPrChange w:id="13448" w:author="phuong vu" w:date="2018-11-30T22:36:00Z">
                    <w:rPr>
                      <w:lang w:val="en-US"/>
                    </w:rPr>
                  </w:rPrChange>
                </w:rPr>
                <w:delText xml:space="preserve"> Đơn hàng được lưu vào cơ sở dữ liệu với trạng thái là </w:delText>
              </w:r>
              <w:r w:rsidRPr="00920004" w:rsidDel="00C774DC">
                <w:rPr>
                  <w:rPrChange w:id="13449" w:author="phuong vu" w:date="2018-11-30T22:36:00Z">
                    <w:rPr>
                      <w:i/>
                      <w:lang w:val="en-US"/>
                    </w:rPr>
                  </w:rPrChange>
                </w:rPr>
                <w:delText xml:space="preserve">“nháp”. </w:delText>
              </w:r>
              <w:r w:rsidRPr="00920004" w:rsidDel="00C774DC">
                <w:rPr>
                  <w:rPrChange w:id="13450" w:author="phuong vu" w:date="2018-11-30T22:36:00Z">
                    <w:rPr>
                      <w:lang w:val="en-US"/>
                    </w:rPr>
                  </w:rPrChange>
                </w:rPr>
                <w:delText>Và chuyển sang trang xác nhận đơn hàng với thông tin chi tiết và tổng giá tiền đối với đơn hàng.</w:delText>
              </w:r>
              <w:bookmarkStart w:id="13451" w:name="_Toc530658504"/>
              <w:bookmarkStart w:id="13452" w:name="_Toc530662228"/>
              <w:bookmarkStart w:id="13453" w:name="_Toc530662695"/>
              <w:bookmarkStart w:id="13454" w:name="_Toc531009620"/>
              <w:bookmarkStart w:id="13455" w:name="_Toc531101855"/>
              <w:bookmarkStart w:id="13456" w:name="_Toc531102803"/>
              <w:bookmarkStart w:id="13457" w:name="_Toc531359042"/>
              <w:bookmarkStart w:id="13458" w:name="_Toc531360023"/>
              <w:bookmarkStart w:id="13459" w:name="_Toc531380865"/>
              <w:bookmarkEnd w:id="13451"/>
              <w:bookmarkEnd w:id="13452"/>
              <w:bookmarkEnd w:id="13453"/>
              <w:bookmarkEnd w:id="13454"/>
              <w:bookmarkEnd w:id="13455"/>
              <w:bookmarkEnd w:id="13456"/>
              <w:bookmarkEnd w:id="13457"/>
              <w:bookmarkEnd w:id="13458"/>
              <w:bookmarkEnd w:id="13459"/>
            </w:del>
          </w:p>
          <w:p w14:paraId="5CBFFDC8" w14:textId="6337B03A" w:rsidR="00225404" w:rsidRPr="00920004" w:rsidDel="00C774DC" w:rsidRDefault="00261DD6" w:rsidP="00BD0851">
            <w:pPr>
              <w:spacing w:before="240" w:line="0" w:lineRule="atLeast"/>
              <w:ind w:left="499"/>
              <w:rPr>
                <w:del w:id="13460" w:author="phuong vu" w:date="2018-11-22T13:51:00Z"/>
                <w:rPrChange w:id="13461" w:author="phuong vu" w:date="2018-11-30T22:36:00Z">
                  <w:rPr>
                    <w:del w:id="13462" w:author="phuong vu" w:date="2018-11-22T13:51:00Z"/>
                  </w:rPr>
                </w:rPrChange>
              </w:rPr>
              <w:pPrChange w:id="13463" w:author="phuong vu" w:date="2018-11-30T14:16:00Z">
                <w:pPr>
                  <w:spacing w:line="276" w:lineRule="auto"/>
                  <w:ind w:left="499"/>
                </w:pPr>
              </w:pPrChange>
            </w:pPr>
            <w:del w:id="13464" w:author="phuong vu" w:date="2018-11-22T13:51:00Z">
              <w:r w:rsidRPr="00920004" w:rsidDel="00C774DC">
                <w:rPr>
                  <w:rPrChange w:id="13465" w:author="phuong vu" w:date="2018-11-30T22:36:00Z">
                    <w:rPr>
                      <w:lang w:val="en-US"/>
                    </w:rPr>
                  </w:rPrChange>
                </w:rPr>
                <w:delText>Bước 6: Nhấn nút “</w:delText>
              </w:r>
              <w:r w:rsidRPr="00920004" w:rsidDel="00C774DC">
                <w:rPr>
                  <w:rPrChange w:id="13466" w:author="phuong vu" w:date="2018-11-30T22:36:00Z">
                    <w:rPr>
                      <w:i/>
                      <w:lang w:val="en-US"/>
                    </w:rPr>
                  </w:rPrChange>
                </w:rPr>
                <w:delText>đặt hàng</w:delText>
              </w:r>
              <w:r w:rsidRPr="00920004" w:rsidDel="00C774DC">
                <w:rPr>
                  <w:rPrChange w:id="13467" w:author="phuong vu" w:date="2018-11-30T22:36:00Z">
                    <w:rPr>
                      <w:lang w:val="en-US"/>
                    </w:rPr>
                  </w:rPrChange>
                </w:rPr>
                <w:delText xml:space="preserve">” một lần nữa để xác nhận đơn hàng. Đơn hàng được cập nhật với trạng thái </w:delText>
              </w:r>
              <w:r w:rsidRPr="00920004" w:rsidDel="00C774DC">
                <w:rPr>
                  <w:rPrChange w:id="13468" w:author="phuong vu" w:date="2018-11-30T22:36:00Z">
                    <w:rPr>
                      <w:i/>
                      <w:lang w:val="en-US"/>
                    </w:rPr>
                  </w:rPrChange>
                </w:rPr>
                <w:delText>“đang chờ”.</w:delText>
              </w:r>
              <w:bookmarkStart w:id="13469" w:name="_Toc530658505"/>
              <w:bookmarkStart w:id="13470" w:name="_Toc530662229"/>
              <w:bookmarkStart w:id="13471" w:name="_Toc530662696"/>
              <w:bookmarkStart w:id="13472" w:name="_Toc531009621"/>
              <w:bookmarkStart w:id="13473" w:name="_Toc531101856"/>
              <w:bookmarkStart w:id="13474" w:name="_Toc531102804"/>
              <w:bookmarkStart w:id="13475" w:name="_Toc531359043"/>
              <w:bookmarkStart w:id="13476" w:name="_Toc531360024"/>
              <w:bookmarkStart w:id="13477" w:name="_Toc531380866"/>
              <w:bookmarkEnd w:id="13469"/>
              <w:bookmarkEnd w:id="13470"/>
              <w:bookmarkEnd w:id="13471"/>
              <w:bookmarkEnd w:id="13472"/>
              <w:bookmarkEnd w:id="13473"/>
              <w:bookmarkEnd w:id="13474"/>
              <w:bookmarkEnd w:id="13475"/>
              <w:bookmarkEnd w:id="13476"/>
              <w:bookmarkEnd w:id="13477"/>
            </w:del>
          </w:p>
          <w:p w14:paraId="7A79ACA5" w14:textId="52BC254A" w:rsidR="00225404" w:rsidRPr="00920004" w:rsidDel="00C774DC" w:rsidRDefault="00261DD6" w:rsidP="00BD0851">
            <w:pPr>
              <w:spacing w:before="240" w:line="0" w:lineRule="atLeast"/>
              <w:rPr>
                <w:del w:id="13478" w:author="phuong vu" w:date="2018-11-22T13:51:00Z"/>
                <w:rPrChange w:id="13479" w:author="phuong vu" w:date="2018-11-30T22:36:00Z">
                  <w:rPr>
                    <w:del w:id="13480" w:author="phuong vu" w:date="2018-11-22T13:51:00Z"/>
                    <w:lang w:val="en-US"/>
                  </w:rPr>
                </w:rPrChange>
              </w:rPr>
              <w:pPrChange w:id="13481" w:author="phuong vu" w:date="2018-11-30T14:16:00Z">
                <w:pPr>
                  <w:spacing w:line="276" w:lineRule="auto"/>
                </w:pPr>
              </w:pPrChange>
            </w:pPr>
            <w:del w:id="13482" w:author="phuong vu" w:date="2018-11-22T13:51:00Z">
              <w:r w:rsidRPr="00920004" w:rsidDel="00C774DC">
                <w:rPr>
                  <w:rPrChange w:id="13483" w:author="phuong vu" w:date="2018-11-30T22:36:00Z">
                    <w:rPr>
                      <w:lang w:val="en-US"/>
                    </w:rPr>
                  </w:rPrChange>
                </w:rPr>
                <w:delText>Đối với đặt đơn hàng tử ứng dụng điện thoại</w:delText>
              </w:r>
              <w:r w:rsidR="004F2566" w:rsidRPr="00920004" w:rsidDel="00C774DC">
                <w:rPr>
                  <w:rPrChange w:id="13484" w:author="phuong vu" w:date="2018-11-30T22:36:00Z">
                    <w:rPr>
                      <w:lang w:val="en-US"/>
                    </w:rPr>
                  </w:rPrChange>
                </w:rPr>
                <w:delText xml:space="preserve"> (khách hàng)</w:delText>
              </w:r>
              <w:r w:rsidRPr="00920004" w:rsidDel="00C774DC">
                <w:rPr>
                  <w:rPrChange w:id="13485" w:author="phuong vu" w:date="2018-11-30T22:36:00Z">
                    <w:rPr>
                      <w:lang w:val="en-US"/>
                    </w:rPr>
                  </w:rPrChange>
                </w:rPr>
                <w:delText>:</w:delText>
              </w:r>
              <w:bookmarkStart w:id="13486" w:name="_Toc530658506"/>
              <w:bookmarkStart w:id="13487" w:name="_Toc530662230"/>
              <w:bookmarkStart w:id="13488" w:name="_Toc530662697"/>
              <w:bookmarkStart w:id="13489" w:name="_Toc531009622"/>
              <w:bookmarkStart w:id="13490" w:name="_Toc531101857"/>
              <w:bookmarkStart w:id="13491" w:name="_Toc531102805"/>
              <w:bookmarkStart w:id="13492" w:name="_Toc531359044"/>
              <w:bookmarkStart w:id="13493" w:name="_Toc531360025"/>
              <w:bookmarkStart w:id="13494" w:name="_Toc531380867"/>
              <w:bookmarkEnd w:id="13486"/>
              <w:bookmarkEnd w:id="13487"/>
              <w:bookmarkEnd w:id="13488"/>
              <w:bookmarkEnd w:id="13489"/>
              <w:bookmarkEnd w:id="13490"/>
              <w:bookmarkEnd w:id="13491"/>
              <w:bookmarkEnd w:id="13492"/>
              <w:bookmarkEnd w:id="13493"/>
              <w:bookmarkEnd w:id="13494"/>
            </w:del>
          </w:p>
          <w:p w14:paraId="728A849F" w14:textId="586F7EC1" w:rsidR="00261DD6" w:rsidRPr="00920004" w:rsidDel="00C774DC" w:rsidRDefault="00261DD6" w:rsidP="00BD0851">
            <w:pPr>
              <w:spacing w:before="240" w:line="0" w:lineRule="atLeast"/>
              <w:ind w:left="516"/>
              <w:rPr>
                <w:del w:id="13495" w:author="phuong vu" w:date="2018-11-22T13:51:00Z"/>
                <w:rPrChange w:id="13496" w:author="phuong vu" w:date="2018-11-30T22:36:00Z">
                  <w:rPr>
                    <w:del w:id="13497" w:author="phuong vu" w:date="2018-11-22T13:51:00Z"/>
                    <w:lang w:val="en-US"/>
                  </w:rPr>
                </w:rPrChange>
              </w:rPr>
              <w:pPrChange w:id="13498" w:author="phuong vu" w:date="2018-11-30T14:16:00Z">
                <w:pPr>
                  <w:spacing w:line="276" w:lineRule="auto"/>
                  <w:ind w:left="516"/>
                </w:pPr>
              </w:pPrChange>
            </w:pPr>
            <w:del w:id="13499" w:author="phuong vu" w:date="2018-11-22T13:51:00Z">
              <w:r w:rsidRPr="00920004" w:rsidDel="00C774DC">
                <w:rPr>
                  <w:rPrChange w:id="13500" w:author="phuong vu" w:date="2018-11-30T22:36:00Z">
                    <w:rPr>
                      <w:lang w:val="en-US"/>
                    </w:rPr>
                  </w:rPrChange>
                </w:rPr>
                <w:delText>Bước 1: Người dùng chọn loại dịch vụ mong muốn. Kế tiếp chọn đơn vị tính là cái hay kilogram.</w:delText>
              </w:r>
              <w:bookmarkStart w:id="13501" w:name="_Toc530658507"/>
              <w:bookmarkStart w:id="13502" w:name="_Toc530662231"/>
              <w:bookmarkStart w:id="13503" w:name="_Toc530662698"/>
              <w:bookmarkStart w:id="13504" w:name="_Toc531009623"/>
              <w:bookmarkStart w:id="13505" w:name="_Toc531101858"/>
              <w:bookmarkStart w:id="13506" w:name="_Toc531102806"/>
              <w:bookmarkStart w:id="13507" w:name="_Toc531359045"/>
              <w:bookmarkStart w:id="13508" w:name="_Toc531360026"/>
              <w:bookmarkStart w:id="13509" w:name="_Toc531380868"/>
              <w:bookmarkEnd w:id="13501"/>
              <w:bookmarkEnd w:id="13502"/>
              <w:bookmarkEnd w:id="13503"/>
              <w:bookmarkEnd w:id="13504"/>
              <w:bookmarkEnd w:id="13505"/>
              <w:bookmarkEnd w:id="13506"/>
              <w:bookmarkEnd w:id="13507"/>
              <w:bookmarkEnd w:id="13508"/>
              <w:bookmarkEnd w:id="13509"/>
            </w:del>
          </w:p>
          <w:p w14:paraId="4491EAF6" w14:textId="331C6FD3" w:rsidR="004F2566" w:rsidRPr="00920004" w:rsidDel="00C774DC" w:rsidRDefault="00261DD6" w:rsidP="00BD0851">
            <w:pPr>
              <w:spacing w:before="240" w:line="0" w:lineRule="atLeast"/>
              <w:ind w:left="516"/>
              <w:rPr>
                <w:del w:id="13510" w:author="phuong vu" w:date="2018-11-22T13:51:00Z"/>
                <w:rPrChange w:id="13511" w:author="phuong vu" w:date="2018-11-30T22:36:00Z">
                  <w:rPr>
                    <w:del w:id="13512" w:author="phuong vu" w:date="2018-11-22T13:51:00Z"/>
                    <w:lang w:val="en-US"/>
                  </w:rPr>
                </w:rPrChange>
              </w:rPr>
              <w:pPrChange w:id="13513" w:author="phuong vu" w:date="2018-11-30T14:16:00Z">
                <w:pPr>
                  <w:spacing w:line="276" w:lineRule="auto"/>
                  <w:ind w:left="516"/>
                </w:pPr>
              </w:pPrChange>
            </w:pPr>
            <w:del w:id="13514" w:author="phuong vu" w:date="2018-11-22T13:51:00Z">
              <w:r w:rsidRPr="00920004" w:rsidDel="00C774DC">
                <w:rPr>
                  <w:rPrChange w:id="13515" w:author="phuong vu" w:date="2018-11-30T22:36:00Z">
                    <w:rPr>
                      <w:lang w:val="en-US"/>
                    </w:rPr>
                  </w:rPrChange>
                </w:rPr>
                <w:delText>Bước 2: Người dùng chọn những quần áo dành cho loại dịch vụ này. Ở đây người dùng có thể dùng chức năng “</w:delText>
              </w:r>
              <w:r w:rsidRPr="00920004" w:rsidDel="00C774DC">
                <w:rPr>
                  <w:rPrChange w:id="13516" w:author="phuong vu" w:date="2018-11-30T22:36:00Z">
                    <w:rPr>
                      <w:i/>
                      <w:lang w:val="en-US"/>
                    </w:rPr>
                  </w:rPrChange>
                </w:rPr>
                <w:delText>GU_06</w:delText>
              </w:r>
              <w:r w:rsidRPr="00920004" w:rsidDel="00C774DC">
                <w:rPr>
                  <w:rPrChange w:id="13517" w:author="phuong vu" w:date="2018-11-30T22:36:00Z">
                    <w:rPr>
                      <w:lang w:val="en-US"/>
                    </w:rPr>
                  </w:rPrChange>
                </w:rPr>
                <w:delText xml:space="preserve">” để giúp thêm quần áo nhanh chóng. </w:delText>
              </w:r>
              <w:r w:rsidR="004F2566" w:rsidRPr="00920004" w:rsidDel="00C774DC">
                <w:rPr>
                  <w:rPrChange w:id="13518" w:author="phuong vu" w:date="2018-11-30T22:36:00Z">
                    <w:rPr>
                      <w:lang w:val="en-US"/>
                    </w:rPr>
                  </w:rPrChange>
                </w:rPr>
                <w:delText>Khi người dùng chọn một quần áo, thông tin về số lượng là bắt buộc. Mọi thông tin đơn hàng được giữ tạm thời vào trong giỏ hàng.</w:delText>
              </w:r>
              <w:bookmarkStart w:id="13519" w:name="_Toc530658508"/>
              <w:bookmarkStart w:id="13520" w:name="_Toc530662232"/>
              <w:bookmarkStart w:id="13521" w:name="_Toc530662699"/>
              <w:bookmarkStart w:id="13522" w:name="_Toc531009624"/>
              <w:bookmarkStart w:id="13523" w:name="_Toc531101859"/>
              <w:bookmarkStart w:id="13524" w:name="_Toc531102807"/>
              <w:bookmarkStart w:id="13525" w:name="_Toc531359046"/>
              <w:bookmarkStart w:id="13526" w:name="_Toc531360027"/>
              <w:bookmarkStart w:id="13527" w:name="_Toc531380869"/>
              <w:bookmarkEnd w:id="13519"/>
              <w:bookmarkEnd w:id="13520"/>
              <w:bookmarkEnd w:id="13521"/>
              <w:bookmarkEnd w:id="13522"/>
              <w:bookmarkEnd w:id="13523"/>
              <w:bookmarkEnd w:id="13524"/>
              <w:bookmarkEnd w:id="13525"/>
              <w:bookmarkEnd w:id="13526"/>
              <w:bookmarkEnd w:id="13527"/>
            </w:del>
          </w:p>
          <w:p w14:paraId="501B26AC" w14:textId="163FA477" w:rsidR="004F2566" w:rsidRPr="00920004" w:rsidDel="00C774DC" w:rsidRDefault="004F2566" w:rsidP="00BD0851">
            <w:pPr>
              <w:spacing w:before="240" w:line="0" w:lineRule="atLeast"/>
              <w:ind w:left="516"/>
              <w:rPr>
                <w:del w:id="13528" w:author="phuong vu" w:date="2018-11-22T13:51:00Z"/>
                <w:rPrChange w:id="13529" w:author="phuong vu" w:date="2018-11-30T22:36:00Z">
                  <w:rPr>
                    <w:del w:id="13530" w:author="phuong vu" w:date="2018-11-22T13:51:00Z"/>
                    <w:lang w:val="en-US"/>
                  </w:rPr>
                </w:rPrChange>
              </w:rPr>
              <w:pPrChange w:id="13531" w:author="phuong vu" w:date="2018-11-30T14:16:00Z">
                <w:pPr>
                  <w:spacing w:line="276" w:lineRule="auto"/>
                  <w:ind w:left="516"/>
                </w:pPr>
              </w:pPrChange>
            </w:pPr>
            <w:del w:id="13532" w:author="phuong vu" w:date="2018-11-22T13:51:00Z">
              <w:r w:rsidRPr="00920004" w:rsidDel="00C774DC">
                <w:rPr>
                  <w:rPrChange w:id="13533" w:author="phuong vu" w:date="2018-11-30T22:36:00Z">
                    <w:rPr>
                      <w:lang w:val="en-US"/>
                    </w:rPr>
                  </w:rPrChange>
                </w:rPr>
                <w:delText xml:space="preserve">Bước 3: Nếu người dùng có nhu cầu đặt thêm dịch vụ, quay lại trang chọn dịch vụ và thực lại tuần tự các bước 1, 2. </w:delText>
              </w:r>
              <w:bookmarkStart w:id="13534" w:name="_Toc530658509"/>
              <w:bookmarkStart w:id="13535" w:name="_Toc530662233"/>
              <w:bookmarkStart w:id="13536" w:name="_Toc530662700"/>
              <w:bookmarkStart w:id="13537" w:name="_Toc531009625"/>
              <w:bookmarkStart w:id="13538" w:name="_Toc531101860"/>
              <w:bookmarkStart w:id="13539" w:name="_Toc531102808"/>
              <w:bookmarkStart w:id="13540" w:name="_Toc531359047"/>
              <w:bookmarkStart w:id="13541" w:name="_Toc531360028"/>
              <w:bookmarkStart w:id="13542" w:name="_Toc531380870"/>
              <w:bookmarkEnd w:id="13534"/>
              <w:bookmarkEnd w:id="13535"/>
              <w:bookmarkEnd w:id="13536"/>
              <w:bookmarkEnd w:id="13537"/>
              <w:bookmarkEnd w:id="13538"/>
              <w:bookmarkEnd w:id="13539"/>
              <w:bookmarkEnd w:id="13540"/>
              <w:bookmarkEnd w:id="13541"/>
              <w:bookmarkEnd w:id="13542"/>
            </w:del>
          </w:p>
          <w:p w14:paraId="0BFEB936" w14:textId="37217CBA" w:rsidR="004F2566" w:rsidRPr="00920004" w:rsidDel="00C774DC" w:rsidRDefault="004F2566" w:rsidP="00BD0851">
            <w:pPr>
              <w:spacing w:before="240" w:line="0" w:lineRule="atLeast"/>
              <w:ind w:left="516"/>
              <w:rPr>
                <w:del w:id="13543" w:author="phuong vu" w:date="2018-11-22T13:51:00Z"/>
                <w:rPrChange w:id="13544" w:author="phuong vu" w:date="2018-11-30T22:36:00Z">
                  <w:rPr>
                    <w:del w:id="13545" w:author="phuong vu" w:date="2018-11-22T13:51:00Z"/>
                    <w:lang w:val="en-US"/>
                  </w:rPr>
                </w:rPrChange>
              </w:rPr>
              <w:pPrChange w:id="13546" w:author="phuong vu" w:date="2018-11-30T14:16:00Z">
                <w:pPr>
                  <w:spacing w:line="276" w:lineRule="auto"/>
                  <w:ind w:left="516"/>
                </w:pPr>
              </w:pPrChange>
            </w:pPr>
            <w:del w:id="13547" w:author="phuong vu" w:date="2018-11-22T13:51:00Z">
              <w:r w:rsidRPr="00920004" w:rsidDel="00C774DC">
                <w:rPr>
                  <w:rPrChange w:id="13548" w:author="phuong vu" w:date="2018-11-30T22:36:00Z">
                    <w:rPr>
                      <w:lang w:val="en-US"/>
                    </w:rPr>
                  </w:rPrChange>
                </w:rPr>
                <w:delText>Bước 4: Người dùng truy cập vào màn hình giỏ hàng và xác nhận đặt đơn hàng. Sau đó chuyển sang màn hình thực hiện chức “</w:delText>
              </w:r>
              <w:r w:rsidRPr="00920004" w:rsidDel="00C774DC">
                <w:rPr>
                  <w:rPrChange w:id="13549" w:author="phuong vu" w:date="2018-11-30T22:36:00Z">
                    <w:rPr>
                      <w:i/>
                      <w:lang w:val="en-US"/>
                    </w:rPr>
                  </w:rPrChange>
                </w:rPr>
                <w:delText>GU_05</w:delText>
              </w:r>
              <w:r w:rsidRPr="00920004" w:rsidDel="00C774DC">
                <w:rPr>
                  <w:rPrChange w:id="13550" w:author="phuong vu" w:date="2018-11-30T22:36:00Z">
                    <w:rPr>
                      <w:lang w:val="en-US"/>
                    </w:rPr>
                  </w:rPrChange>
                </w:rPr>
                <w:delText xml:space="preserve">”. Người dùng chọn chi nhánh mong muốn. </w:delText>
              </w:r>
              <w:bookmarkStart w:id="13551" w:name="_Toc530658510"/>
              <w:bookmarkStart w:id="13552" w:name="_Toc530662234"/>
              <w:bookmarkStart w:id="13553" w:name="_Toc530662701"/>
              <w:bookmarkStart w:id="13554" w:name="_Toc531009626"/>
              <w:bookmarkStart w:id="13555" w:name="_Toc531101861"/>
              <w:bookmarkStart w:id="13556" w:name="_Toc531102809"/>
              <w:bookmarkStart w:id="13557" w:name="_Toc531359048"/>
              <w:bookmarkStart w:id="13558" w:name="_Toc531360029"/>
              <w:bookmarkStart w:id="13559" w:name="_Toc531380871"/>
              <w:bookmarkEnd w:id="13551"/>
              <w:bookmarkEnd w:id="13552"/>
              <w:bookmarkEnd w:id="13553"/>
              <w:bookmarkEnd w:id="13554"/>
              <w:bookmarkEnd w:id="13555"/>
              <w:bookmarkEnd w:id="13556"/>
              <w:bookmarkEnd w:id="13557"/>
              <w:bookmarkEnd w:id="13558"/>
              <w:bookmarkEnd w:id="13559"/>
            </w:del>
          </w:p>
          <w:p w14:paraId="45A52B4F" w14:textId="2AD61848" w:rsidR="004F2566" w:rsidRPr="00920004" w:rsidDel="00C774DC" w:rsidRDefault="004F2566" w:rsidP="00BD0851">
            <w:pPr>
              <w:spacing w:before="240" w:line="0" w:lineRule="atLeast"/>
              <w:ind w:left="516"/>
              <w:rPr>
                <w:del w:id="13560" w:author="phuong vu" w:date="2018-11-22T13:51:00Z"/>
                <w:rPrChange w:id="13561" w:author="phuong vu" w:date="2018-11-30T22:36:00Z">
                  <w:rPr>
                    <w:del w:id="13562" w:author="phuong vu" w:date="2018-11-22T13:51:00Z"/>
                    <w:lang w:val="en-US"/>
                  </w:rPr>
                </w:rPrChange>
              </w:rPr>
              <w:pPrChange w:id="13563" w:author="phuong vu" w:date="2018-11-30T14:16:00Z">
                <w:pPr>
                  <w:spacing w:line="276" w:lineRule="auto"/>
                  <w:ind w:left="516"/>
                </w:pPr>
              </w:pPrChange>
            </w:pPr>
            <w:del w:id="13564" w:author="phuong vu" w:date="2018-11-22T13:51:00Z">
              <w:r w:rsidRPr="00920004" w:rsidDel="00C774DC">
                <w:rPr>
                  <w:rPrChange w:id="13565" w:author="phuong vu" w:date="2018-11-30T22:36:00Z">
                    <w:rPr>
                      <w:lang w:val="en-US"/>
                    </w:rPr>
                  </w:rPrChange>
                </w:rPr>
                <w:delText>Bước 5: Chuyển sang màn hình xác nhận đặt hàng, người dùng xem được thông tin đơn hàng của mình và phí phải trả cho đơn hàng này. Người dùng nhập ngày lấy và trả đồ cho khách, chọn khung giờ lấy và trả đồ. Nếu ngày lấy và trả đồ cùng một ngày, thì khung giờ lấy và trả đồ cách ít nhất là 1 khung giờ.</w:delText>
              </w:r>
              <w:bookmarkStart w:id="13566" w:name="_Toc530658511"/>
              <w:bookmarkStart w:id="13567" w:name="_Toc530662235"/>
              <w:bookmarkStart w:id="13568" w:name="_Toc530662702"/>
              <w:bookmarkStart w:id="13569" w:name="_Toc531009627"/>
              <w:bookmarkStart w:id="13570" w:name="_Toc531101862"/>
              <w:bookmarkStart w:id="13571" w:name="_Toc531102810"/>
              <w:bookmarkStart w:id="13572" w:name="_Toc531359049"/>
              <w:bookmarkStart w:id="13573" w:name="_Toc531360030"/>
              <w:bookmarkStart w:id="13574" w:name="_Toc531380872"/>
              <w:bookmarkEnd w:id="13566"/>
              <w:bookmarkEnd w:id="13567"/>
              <w:bookmarkEnd w:id="13568"/>
              <w:bookmarkEnd w:id="13569"/>
              <w:bookmarkEnd w:id="13570"/>
              <w:bookmarkEnd w:id="13571"/>
              <w:bookmarkEnd w:id="13572"/>
              <w:bookmarkEnd w:id="13573"/>
              <w:bookmarkEnd w:id="13574"/>
            </w:del>
          </w:p>
          <w:p w14:paraId="479A1632" w14:textId="6C737F52" w:rsidR="004F2566" w:rsidRPr="00920004" w:rsidDel="00C774DC" w:rsidRDefault="004F2566" w:rsidP="00BD0851">
            <w:pPr>
              <w:spacing w:before="240" w:line="0" w:lineRule="atLeast"/>
              <w:ind w:left="516"/>
              <w:rPr>
                <w:del w:id="13575" w:author="phuong vu" w:date="2018-11-22T13:51:00Z"/>
                <w:rPrChange w:id="13576" w:author="phuong vu" w:date="2018-11-30T22:36:00Z">
                  <w:rPr>
                    <w:del w:id="13577" w:author="phuong vu" w:date="2018-11-22T13:51:00Z"/>
                    <w:i/>
                    <w:lang w:val="en-US"/>
                  </w:rPr>
                </w:rPrChange>
              </w:rPr>
              <w:pPrChange w:id="13578" w:author="phuong vu" w:date="2018-11-30T14:16:00Z">
                <w:pPr>
                  <w:spacing w:line="276" w:lineRule="auto"/>
                  <w:ind w:left="516"/>
                </w:pPr>
              </w:pPrChange>
            </w:pPr>
            <w:del w:id="13579" w:author="phuong vu" w:date="2018-11-22T13:51:00Z">
              <w:r w:rsidRPr="00920004" w:rsidDel="00C774DC">
                <w:rPr>
                  <w:rPrChange w:id="13580" w:author="phuong vu" w:date="2018-11-30T22:36:00Z">
                    <w:rPr>
                      <w:lang w:val="en-US"/>
                    </w:rPr>
                  </w:rPrChange>
                </w:rPr>
                <w:delText xml:space="preserve">Bước 6: Người dùng nhấn </w:delText>
              </w:r>
              <w:r w:rsidRPr="00920004" w:rsidDel="00C774DC">
                <w:rPr>
                  <w:rPrChange w:id="13581" w:author="phuong vu" w:date="2018-11-30T22:36:00Z">
                    <w:rPr>
                      <w:i/>
                      <w:lang w:val="en-US"/>
                    </w:rPr>
                  </w:rPrChange>
                </w:rPr>
                <w:delText xml:space="preserve">“xác nhận” </w:delText>
              </w:r>
              <w:r w:rsidRPr="00920004" w:rsidDel="00C774DC">
                <w:rPr>
                  <w:rPrChange w:id="13582" w:author="phuong vu" w:date="2018-11-30T22:36:00Z">
                    <w:rPr>
                      <w:lang w:val="en-US"/>
                    </w:rPr>
                  </w:rPrChange>
                </w:rPr>
                <w:delText xml:space="preserve">lần cuối. Đơn hàng được gửi lên server và lưu lại vào cơ sở dữ liệu với trạng thái </w:delText>
              </w:r>
              <w:r w:rsidRPr="00920004" w:rsidDel="00C774DC">
                <w:rPr>
                  <w:rPrChange w:id="13583" w:author="phuong vu" w:date="2018-11-30T22:36:00Z">
                    <w:rPr>
                      <w:i/>
                      <w:lang w:val="en-US"/>
                    </w:rPr>
                  </w:rPrChange>
                </w:rPr>
                <w:delText>“đang chờ”.</w:delText>
              </w:r>
              <w:r w:rsidRPr="00920004" w:rsidDel="00C774DC">
                <w:rPr>
                  <w:rPrChange w:id="13584" w:author="phuong vu" w:date="2018-11-30T22:36:00Z">
                    <w:rPr>
                      <w:lang w:val="en-US"/>
                    </w:rPr>
                  </w:rPrChange>
                </w:rPr>
                <w:delText xml:space="preserve"> Không lưu trạng thái là </w:delText>
              </w:r>
              <w:r w:rsidRPr="00920004" w:rsidDel="00C774DC">
                <w:rPr>
                  <w:rPrChange w:id="13585" w:author="phuong vu" w:date="2018-11-30T22:36:00Z">
                    <w:rPr>
                      <w:i/>
                      <w:lang w:val="en-US"/>
                    </w:rPr>
                  </w:rPrChange>
                </w:rPr>
                <w:delText>“nháp”.</w:delText>
              </w:r>
              <w:bookmarkStart w:id="13586" w:name="_Toc530658512"/>
              <w:bookmarkStart w:id="13587" w:name="_Toc530662236"/>
              <w:bookmarkStart w:id="13588" w:name="_Toc530662703"/>
              <w:bookmarkStart w:id="13589" w:name="_Toc531009628"/>
              <w:bookmarkStart w:id="13590" w:name="_Toc531101863"/>
              <w:bookmarkStart w:id="13591" w:name="_Toc531102811"/>
              <w:bookmarkStart w:id="13592" w:name="_Toc531359050"/>
              <w:bookmarkStart w:id="13593" w:name="_Toc531360031"/>
              <w:bookmarkStart w:id="13594" w:name="_Toc531380873"/>
              <w:bookmarkEnd w:id="13586"/>
              <w:bookmarkEnd w:id="13587"/>
              <w:bookmarkEnd w:id="13588"/>
              <w:bookmarkEnd w:id="13589"/>
              <w:bookmarkEnd w:id="13590"/>
              <w:bookmarkEnd w:id="13591"/>
              <w:bookmarkEnd w:id="13592"/>
              <w:bookmarkEnd w:id="13593"/>
              <w:bookmarkEnd w:id="13594"/>
            </w:del>
          </w:p>
          <w:p w14:paraId="6D7FAEF9" w14:textId="09ADFFFC" w:rsidR="001A372D" w:rsidRPr="00920004" w:rsidDel="00C774DC" w:rsidRDefault="004F2566" w:rsidP="00BD0851">
            <w:pPr>
              <w:spacing w:before="240" w:line="0" w:lineRule="atLeast"/>
              <w:ind w:left="516"/>
              <w:rPr>
                <w:del w:id="13595" w:author="phuong vu" w:date="2018-11-22T13:51:00Z"/>
                <w:rPrChange w:id="13596" w:author="phuong vu" w:date="2018-11-30T22:36:00Z">
                  <w:rPr>
                    <w:del w:id="13597" w:author="phuong vu" w:date="2018-11-22T13:51:00Z"/>
                    <w:lang w:val="en-US"/>
                  </w:rPr>
                </w:rPrChange>
              </w:rPr>
              <w:pPrChange w:id="13598" w:author="phuong vu" w:date="2018-11-30T14:16:00Z">
                <w:pPr>
                  <w:spacing w:line="276" w:lineRule="auto"/>
                  <w:ind w:left="516"/>
                </w:pPr>
              </w:pPrChange>
            </w:pPr>
            <w:del w:id="13599" w:author="phuong vu" w:date="2018-11-22T13:51:00Z">
              <w:r w:rsidRPr="00920004" w:rsidDel="00C774DC">
                <w:rPr>
                  <w:rPrChange w:id="13600" w:author="phuong vu" w:date="2018-11-30T22:36:00Z">
                    <w:rPr>
                      <w:lang w:val="en-US"/>
                    </w:rPr>
                  </w:rPrChange>
                </w:rPr>
                <w:delText>Bước 7: Người dùng sẽ được chuyển sang màn hình cảm ơn cùng với mã QR Code ứng với đơn hàng</w:delText>
              </w:r>
              <w:r w:rsidR="001A372D" w:rsidRPr="00920004" w:rsidDel="00C774DC">
                <w:rPr>
                  <w:rPrChange w:id="13601" w:author="phuong vu" w:date="2018-11-30T22:36:00Z">
                    <w:rPr>
                      <w:lang w:val="en-US"/>
                    </w:rPr>
                  </w:rPrChange>
                </w:rPr>
                <w:delText>.</w:delText>
              </w:r>
              <w:bookmarkStart w:id="13602" w:name="_Toc530658513"/>
              <w:bookmarkStart w:id="13603" w:name="_Toc530662237"/>
              <w:bookmarkStart w:id="13604" w:name="_Toc530662704"/>
              <w:bookmarkStart w:id="13605" w:name="_Toc531009629"/>
              <w:bookmarkStart w:id="13606" w:name="_Toc531101864"/>
              <w:bookmarkStart w:id="13607" w:name="_Toc531102812"/>
              <w:bookmarkStart w:id="13608" w:name="_Toc531359051"/>
              <w:bookmarkStart w:id="13609" w:name="_Toc531360032"/>
              <w:bookmarkStart w:id="13610" w:name="_Toc531380874"/>
              <w:bookmarkEnd w:id="13602"/>
              <w:bookmarkEnd w:id="13603"/>
              <w:bookmarkEnd w:id="13604"/>
              <w:bookmarkEnd w:id="13605"/>
              <w:bookmarkEnd w:id="13606"/>
              <w:bookmarkEnd w:id="13607"/>
              <w:bookmarkEnd w:id="13608"/>
              <w:bookmarkEnd w:id="13609"/>
              <w:bookmarkEnd w:id="13610"/>
            </w:del>
          </w:p>
        </w:tc>
        <w:bookmarkStart w:id="13611" w:name="_Toc530658514"/>
        <w:bookmarkStart w:id="13612" w:name="_Toc530662238"/>
        <w:bookmarkStart w:id="13613" w:name="_Toc530662705"/>
        <w:bookmarkStart w:id="13614" w:name="_Toc531009630"/>
        <w:bookmarkStart w:id="13615" w:name="_Toc531101865"/>
        <w:bookmarkStart w:id="13616" w:name="_Toc531102813"/>
        <w:bookmarkStart w:id="13617" w:name="_Toc531359052"/>
        <w:bookmarkStart w:id="13618" w:name="_Toc531360033"/>
        <w:bookmarkStart w:id="13619" w:name="_Toc531380875"/>
        <w:bookmarkEnd w:id="13611"/>
        <w:bookmarkEnd w:id="13612"/>
        <w:bookmarkEnd w:id="13613"/>
        <w:bookmarkEnd w:id="13614"/>
        <w:bookmarkEnd w:id="13615"/>
        <w:bookmarkEnd w:id="13616"/>
        <w:bookmarkEnd w:id="13617"/>
        <w:bookmarkEnd w:id="13618"/>
        <w:bookmarkEnd w:id="13619"/>
      </w:tr>
      <w:tr w:rsidR="00225404" w:rsidRPr="00920004" w:rsidDel="00C774DC" w14:paraId="396CAB11" w14:textId="4FD0F187" w:rsidTr="00225404">
        <w:trPr>
          <w:del w:id="13620" w:author="phuong vu" w:date="2018-11-22T13:51:00Z"/>
        </w:trPr>
        <w:tc>
          <w:tcPr>
            <w:tcW w:w="2425" w:type="dxa"/>
          </w:tcPr>
          <w:p w14:paraId="7F42BE55" w14:textId="38457A06" w:rsidR="009B0E96" w:rsidRPr="00920004" w:rsidDel="00C774DC" w:rsidRDefault="009B0E96" w:rsidP="00BD0851">
            <w:pPr>
              <w:spacing w:before="240" w:line="0" w:lineRule="atLeast"/>
              <w:rPr>
                <w:del w:id="13621" w:author="phuong vu" w:date="2018-11-22T13:51:00Z"/>
                <w:b/>
                <w:rPrChange w:id="13622" w:author="phuong vu" w:date="2018-11-30T22:36:00Z">
                  <w:rPr>
                    <w:del w:id="13623" w:author="phuong vu" w:date="2018-11-22T13:51:00Z"/>
                    <w:b/>
                  </w:rPr>
                </w:rPrChange>
              </w:rPr>
              <w:pPrChange w:id="13624" w:author="phuong vu" w:date="2018-11-30T14:16:00Z">
                <w:pPr>
                  <w:spacing w:line="276" w:lineRule="auto"/>
                </w:pPr>
              </w:pPrChange>
            </w:pPr>
            <w:del w:id="13625" w:author="phuong vu" w:date="2018-11-22T13:51:00Z">
              <w:r w:rsidRPr="00920004" w:rsidDel="00C774DC">
                <w:rPr>
                  <w:b/>
                  <w:rPrChange w:id="13626" w:author="phuong vu" w:date="2018-11-30T22:36:00Z">
                    <w:rPr>
                      <w:b/>
                    </w:rPr>
                  </w:rPrChange>
                </w:rPr>
                <w:delText>Kết quả</w:delText>
              </w:r>
              <w:bookmarkStart w:id="13627" w:name="_Toc530658515"/>
              <w:bookmarkStart w:id="13628" w:name="_Toc530662239"/>
              <w:bookmarkStart w:id="13629" w:name="_Toc530662706"/>
              <w:bookmarkStart w:id="13630" w:name="_Toc531009631"/>
              <w:bookmarkStart w:id="13631" w:name="_Toc531101866"/>
              <w:bookmarkStart w:id="13632" w:name="_Toc531102814"/>
              <w:bookmarkStart w:id="13633" w:name="_Toc531359053"/>
              <w:bookmarkStart w:id="13634" w:name="_Toc531360034"/>
              <w:bookmarkStart w:id="13635" w:name="_Toc531380876"/>
              <w:bookmarkEnd w:id="13627"/>
              <w:bookmarkEnd w:id="13628"/>
              <w:bookmarkEnd w:id="13629"/>
              <w:bookmarkEnd w:id="13630"/>
              <w:bookmarkEnd w:id="13631"/>
              <w:bookmarkEnd w:id="13632"/>
              <w:bookmarkEnd w:id="13633"/>
              <w:bookmarkEnd w:id="13634"/>
              <w:bookmarkEnd w:id="13635"/>
            </w:del>
          </w:p>
        </w:tc>
        <w:tc>
          <w:tcPr>
            <w:tcW w:w="6686" w:type="dxa"/>
          </w:tcPr>
          <w:p w14:paraId="3E8CC4F4" w14:textId="2F970614" w:rsidR="009B0E96" w:rsidRPr="00920004" w:rsidDel="00C774DC" w:rsidRDefault="006D4DBC" w:rsidP="00BD0851">
            <w:pPr>
              <w:spacing w:before="240" w:line="0" w:lineRule="atLeast"/>
              <w:rPr>
                <w:del w:id="13636" w:author="phuong vu" w:date="2018-11-22T13:51:00Z"/>
                <w:rPrChange w:id="13637" w:author="phuong vu" w:date="2018-11-30T22:36:00Z">
                  <w:rPr>
                    <w:del w:id="13638" w:author="phuong vu" w:date="2018-11-22T13:51:00Z"/>
                    <w:i/>
                    <w:lang w:val="en-US"/>
                  </w:rPr>
                </w:rPrChange>
              </w:rPr>
              <w:pPrChange w:id="13639" w:author="phuong vu" w:date="2018-11-30T14:16:00Z">
                <w:pPr>
                  <w:spacing w:line="276" w:lineRule="auto"/>
                </w:pPr>
              </w:pPrChange>
            </w:pPr>
            <w:del w:id="13640" w:author="phuong vu" w:date="2018-11-22T13:51:00Z">
              <w:r w:rsidRPr="00920004" w:rsidDel="00C774DC">
                <w:rPr>
                  <w:rPrChange w:id="13641" w:author="phuong vu" w:date="2018-11-30T22:36:00Z">
                    <w:rPr>
                      <w:lang w:val="en-US"/>
                    </w:rPr>
                  </w:rPrChange>
                </w:rPr>
                <w:delText xml:space="preserve">Lưu đơn hàng </w:delText>
              </w:r>
              <w:r w:rsidR="006327EB" w:rsidRPr="00920004" w:rsidDel="00C774DC">
                <w:rPr>
                  <w:rPrChange w:id="13642" w:author="phuong vu" w:date="2018-11-30T22:36:00Z">
                    <w:rPr>
                      <w:lang w:val="en-US"/>
                    </w:rPr>
                  </w:rPrChange>
                </w:rPr>
                <w:delText xml:space="preserve">vào cơ sở dữ liệu với trạng thái </w:delText>
              </w:r>
              <w:r w:rsidR="006327EB" w:rsidRPr="00920004" w:rsidDel="00C774DC">
                <w:rPr>
                  <w:rPrChange w:id="13643" w:author="phuong vu" w:date="2018-11-30T22:36:00Z">
                    <w:rPr>
                      <w:i/>
                      <w:lang w:val="en-US"/>
                    </w:rPr>
                  </w:rPrChange>
                </w:rPr>
                <w:delText>“đang chờ”.</w:delText>
              </w:r>
              <w:bookmarkStart w:id="13644" w:name="_Toc530658516"/>
              <w:bookmarkStart w:id="13645" w:name="_Toc530662240"/>
              <w:bookmarkStart w:id="13646" w:name="_Toc530662707"/>
              <w:bookmarkStart w:id="13647" w:name="_Toc531009632"/>
              <w:bookmarkStart w:id="13648" w:name="_Toc531101867"/>
              <w:bookmarkStart w:id="13649" w:name="_Toc531102815"/>
              <w:bookmarkStart w:id="13650" w:name="_Toc531359054"/>
              <w:bookmarkStart w:id="13651" w:name="_Toc531360035"/>
              <w:bookmarkStart w:id="13652" w:name="_Toc531380877"/>
              <w:bookmarkEnd w:id="13644"/>
              <w:bookmarkEnd w:id="13645"/>
              <w:bookmarkEnd w:id="13646"/>
              <w:bookmarkEnd w:id="13647"/>
              <w:bookmarkEnd w:id="13648"/>
              <w:bookmarkEnd w:id="13649"/>
              <w:bookmarkEnd w:id="13650"/>
              <w:bookmarkEnd w:id="13651"/>
              <w:bookmarkEnd w:id="13652"/>
            </w:del>
          </w:p>
        </w:tc>
        <w:bookmarkStart w:id="13653" w:name="_Toc530658517"/>
        <w:bookmarkStart w:id="13654" w:name="_Toc530662241"/>
        <w:bookmarkStart w:id="13655" w:name="_Toc530662708"/>
        <w:bookmarkStart w:id="13656" w:name="_Toc531009633"/>
        <w:bookmarkStart w:id="13657" w:name="_Toc531101868"/>
        <w:bookmarkStart w:id="13658" w:name="_Toc531102816"/>
        <w:bookmarkStart w:id="13659" w:name="_Toc531359055"/>
        <w:bookmarkStart w:id="13660" w:name="_Toc531360036"/>
        <w:bookmarkStart w:id="13661" w:name="_Toc531380878"/>
        <w:bookmarkEnd w:id="13653"/>
        <w:bookmarkEnd w:id="13654"/>
        <w:bookmarkEnd w:id="13655"/>
        <w:bookmarkEnd w:id="13656"/>
        <w:bookmarkEnd w:id="13657"/>
        <w:bookmarkEnd w:id="13658"/>
        <w:bookmarkEnd w:id="13659"/>
        <w:bookmarkEnd w:id="13660"/>
        <w:bookmarkEnd w:id="13661"/>
      </w:tr>
      <w:tr w:rsidR="00225404" w:rsidRPr="00920004" w:rsidDel="00C774DC" w14:paraId="5E920E11" w14:textId="7627E0B3" w:rsidTr="00225404">
        <w:trPr>
          <w:del w:id="13662" w:author="phuong vu" w:date="2018-11-22T13:51:00Z"/>
        </w:trPr>
        <w:tc>
          <w:tcPr>
            <w:tcW w:w="2425" w:type="dxa"/>
          </w:tcPr>
          <w:p w14:paraId="18EB90A2" w14:textId="1B9267DD" w:rsidR="009B0E96" w:rsidRPr="00920004" w:rsidDel="00C774DC" w:rsidRDefault="009B0E96" w:rsidP="00BD0851">
            <w:pPr>
              <w:spacing w:before="240" w:line="0" w:lineRule="atLeast"/>
              <w:rPr>
                <w:del w:id="13663" w:author="phuong vu" w:date="2018-11-22T13:51:00Z"/>
                <w:b/>
                <w:rPrChange w:id="13664" w:author="phuong vu" w:date="2018-11-30T22:36:00Z">
                  <w:rPr>
                    <w:del w:id="13665" w:author="phuong vu" w:date="2018-11-22T13:51:00Z"/>
                    <w:b/>
                  </w:rPr>
                </w:rPrChange>
              </w:rPr>
              <w:pPrChange w:id="13666" w:author="phuong vu" w:date="2018-11-30T14:16:00Z">
                <w:pPr>
                  <w:spacing w:line="276" w:lineRule="auto"/>
                </w:pPr>
              </w:pPrChange>
            </w:pPr>
            <w:del w:id="13667" w:author="phuong vu" w:date="2018-11-22T13:51:00Z">
              <w:r w:rsidRPr="00920004" w:rsidDel="00C774DC">
                <w:rPr>
                  <w:b/>
                  <w:rPrChange w:id="13668" w:author="phuong vu" w:date="2018-11-30T22:36:00Z">
                    <w:rPr>
                      <w:b/>
                    </w:rPr>
                  </w:rPrChange>
                </w:rPr>
                <w:delText>Ghi chú</w:delText>
              </w:r>
              <w:bookmarkStart w:id="13669" w:name="_Toc530658518"/>
              <w:bookmarkStart w:id="13670" w:name="_Toc530662242"/>
              <w:bookmarkStart w:id="13671" w:name="_Toc530662709"/>
              <w:bookmarkStart w:id="13672" w:name="_Toc531009634"/>
              <w:bookmarkStart w:id="13673" w:name="_Toc531101869"/>
              <w:bookmarkStart w:id="13674" w:name="_Toc531102817"/>
              <w:bookmarkStart w:id="13675" w:name="_Toc531359056"/>
              <w:bookmarkStart w:id="13676" w:name="_Toc531360037"/>
              <w:bookmarkStart w:id="13677" w:name="_Toc531380879"/>
              <w:bookmarkEnd w:id="13669"/>
              <w:bookmarkEnd w:id="13670"/>
              <w:bookmarkEnd w:id="13671"/>
              <w:bookmarkEnd w:id="13672"/>
              <w:bookmarkEnd w:id="13673"/>
              <w:bookmarkEnd w:id="13674"/>
              <w:bookmarkEnd w:id="13675"/>
              <w:bookmarkEnd w:id="13676"/>
              <w:bookmarkEnd w:id="13677"/>
            </w:del>
          </w:p>
        </w:tc>
        <w:tc>
          <w:tcPr>
            <w:tcW w:w="6686" w:type="dxa"/>
          </w:tcPr>
          <w:p w14:paraId="7C1A2E18" w14:textId="7970B0FF" w:rsidR="009B0E96" w:rsidRPr="00920004" w:rsidDel="00C774DC" w:rsidRDefault="006327EB" w:rsidP="00BD0851">
            <w:pPr>
              <w:keepNext/>
              <w:spacing w:before="240" w:line="0" w:lineRule="atLeast"/>
              <w:rPr>
                <w:del w:id="13678" w:author="phuong vu" w:date="2018-11-22T13:51:00Z"/>
                <w:rPrChange w:id="13679" w:author="phuong vu" w:date="2018-11-30T22:36:00Z">
                  <w:rPr>
                    <w:del w:id="13680" w:author="phuong vu" w:date="2018-11-22T13:51:00Z"/>
                    <w:lang w:val="en-US"/>
                  </w:rPr>
                </w:rPrChange>
              </w:rPr>
              <w:pPrChange w:id="13681" w:author="phuong vu" w:date="2018-11-30T14:16:00Z">
                <w:pPr>
                  <w:keepNext/>
                  <w:spacing w:line="276" w:lineRule="auto"/>
                </w:pPr>
              </w:pPrChange>
            </w:pPr>
            <w:del w:id="13682" w:author="phuong vu" w:date="2018-11-22T13:51:00Z">
              <w:r w:rsidRPr="00920004" w:rsidDel="00C774DC">
                <w:rPr>
                  <w:rPrChange w:id="13683" w:author="phuong vu" w:date="2018-11-30T22:36:00Z">
                    <w:rPr>
                      <w:lang w:val="en-US"/>
                    </w:rPr>
                  </w:rPrChange>
                </w:rPr>
                <w:delText>Toàn bộ thông tin ở chức năng tạo đơn hàng là bắt buộc. Nếu không được nhập sẽ báo lỗi.</w:delText>
              </w:r>
              <w:bookmarkStart w:id="13684" w:name="_Toc530658519"/>
              <w:bookmarkStart w:id="13685" w:name="_Toc530662243"/>
              <w:bookmarkStart w:id="13686" w:name="_Toc530662710"/>
              <w:bookmarkStart w:id="13687" w:name="_Toc531009635"/>
              <w:bookmarkStart w:id="13688" w:name="_Toc531101870"/>
              <w:bookmarkStart w:id="13689" w:name="_Toc531102818"/>
              <w:bookmarkStart w:id="13690" w:name="_Toc531359057"/>
              <w:bookmarkStart w:id="13691" w:name="_Toc531360038"/>
              <w:bookmarkStart w:id="13692" w:name="_Toc531380880"/>
              <w:bookmarkEnd w:id="13684"/>
              <w:bookmarkEnd w:id="13685"/>
              <w:bookmarkEnd w:id="13686"/>
              <w:bookmarkEnd w:id="13687"/>
              <w:bookmarkEnd w:id="13688"/>
              <w:bookmarkEnd w:id="13689"/>
              <w:bookmarkEnd w:id="13690"/>
              <w:bookmarkEnd w:id="13691"/>
              <w:bookmarkEnd w:id="13692"/>
            </w:del>
          </w:p>
          <w:p w14:paraId="7FCB8DBB" w14:textId="7FD49CCD" w:rsidR="004F2566" w:rsidRPr="00920004" w:rsidDel="00C774DC" w:rsidRDefault="004F2566" w:rsidP="00BD0851">
            <w:pPr>
              <w:keepNext/>
              <w:spacing w:before="240" w:line="0" w:lineRule="atLeast"/>
              <w:rPr>
                <w:del w:id="13693" w:author="phuong vu" w:date="2018-11-22T13:51:00Z"/>
                <w:rPrChange w:id="13694" w:author="phuong vu" w:date="2018-11-30T22:36:00Z">
                  <w:rPr>
                    <w:del w:id="13695" w:author="phuong vu" w:date="2018-11-22T13:51:00Z"/>
                    <w:lang w:val="en-US"/>
                  </w:rPr>
                </w:rPrChange>
              </w:rPr>
              <w:pPrChange w:id="13696" w:author="phuong vu" w:date="2018-11-30T14:16:00Z">
                <w:pPr>
                  <w:keepNext/>
                  <w:spacing w:line="276" w:lineRule="auto"/>
                </w:pPr>
              </w:pPrChange>
            </w:pPr>
            <w:del w:id="13697" w:author="phuong vu" w:date="2018-11-22T13:51:00Z">
              <w:r w:rsidRPr="00920004" w:rsidDel="00C774DC">
                <w:rPr>
                  <w:rPrChange w:id="13698" w:author="phuong vu" w:date="2018-11-30T22:36:00Z">
                    <w:rPr>
                      <w:lang w:val="en-US"/>
                    </w:rPr>
                  </w:rPrChange>
                </w:rPr>
                <w:delText>Thông tin đơn hàng sẽ được lưu lại trong SharePreferences của ứng dụng khi chưa được người dùng đặt đơn hàng</w:delText>
              </w:r>
              <w:r w:rsidR="001A372D" w:rsidRPr="00920004" w:rsidDel="00C774DC">
                <w:rPr>
                  <w:rPrChange w:id="13699" w:author="phuong vu" w:date="2018-11-30T22:36:00Z">
                    <w:rPr>
                      <w:lang w:val="en-US"/>
                    </w:rPr>
                  </w:rPrChange>
                </w:rPr>
                <w:delText>.</w:delText>
              </w:r>
              <w:bookmarkStart w:id="13700" w:name="_Toc530658520"/>
              <w:bookmarkStart w:id="13701" w:name="_Toc530662244"/>
              <w:bookmarkStart w:id="13702" w:name="_Toc530662711"/>
              <w:bookmarkStart w:id="13703" w:name="_Toc531009636"/>
              <w:bookmarkStart w:id="13704" w:name="_Toc531101871"/>
              <w:bookmarkStart w:id="13705" w:name="_Toc531102819"/>
              <w:bookmarkStart w:id="13706" w:name="_Toc531359058"/>
              <w:bookmarkStart w:id="13707" w:name="_Toc531360039"/>
              <w:bookmarkStart w:id="13708" w:name="_Toc531380881"/>
              <w:bookmarkEnd w:id="13700"/>
              <w:bookmarkEnd w:id="13701"/>
              <w:bookmarkEnd w:id="13702"/>
              <w:bookmarkEnd w:id="13703"/>
              <w:bookmarkEnd w:id="13704"/>
              <w:bookmarkEnd w:id="13705"/>
              <w:bookmarkEnd w:id="13706"/>
              <w:bookmarkEnd w:id="13707"/>
              <w:bookmarkEnd w:id="13708"/>
            </w:del>
          </w:p>
          <w:p w14:paraId="20184815" w14:textId="5819F063" w:rsidR="001A372D" w:rsidRPr="00920004" w:rsidDel="00C774DC" w:rsidRDefault="001A372D" w:rsidP="00BD0851">
            <w:pPr>
              <w:keepNext/>
              <w:spacing w:before="240" w:line="0" w:lineRule="atLeast"/>
              <w:rPr>
                <w:del w:id="13709" w:author="phuong vu" w:date="2018-11-22T13:51:00Z"/>
                <w:rPrChange w:id="13710" w:author="phuong vu" w:date="2018-11-30T22:36:00Z">
                  <w:rPr>
                    <w:del w:id="13711" w:author="phuong vu" w:date="2018-11-22T13:51:00Z"/>
                    <w:lang w:val="en-US"/>
                  </w:rPr>
                </w:rPrChange>
              </w:rPr>
              <w:pPrChange w:id="13712" w:author="phuong vu" w:date="2018-11-30T14:16:00Z">
                <w:pPr>
                  <w:keepNext/>
                  <w:spacing w:line="276" w:lineRule="auto"/>
                </w:pPr>
              </w:pPrChange>
            </w:pPr>
            <w:del w:id="13713" w:author="phuong vu" w:date="2018-11-22T13:51:00Z">
              <w:r w:rsidRPr="00920004" w:rsidDel="00C774DC">
                <w:rPr>
                  <w:rPrChange w:id="13714" w:author="phuong vu" w:date="2018-11-30T22:36:00Z">
                    <w:rPr>
                      <w:lang w:val="en-US"/>
                    </w:rPr>
                  </w:rPrChange>
                </w:rPr>
                <w:delText>Mã QR Code được tạo ra bởi ID đơn hàng + ngày đặt đơn hàng</w:delText>
              </w:r>
              <w:r w:rsidR="00A00487" w:rsidRPr="00920004" w:rsidDel="00C774DC">
                <w:rPr>
                  <w:rPrChange w:id="13715" w:author="phuong vu" w:date="2018-11-30T22:36:00Z">
                    <w:rPr>
                      <w:lang w:val="en-US"/>
                    </w:rPr>
                  </w:rPrChange>
                </w:rPr>
                <w:delText xml:space="preserve"> </w:delText>
              </w:r>
              <w:r w:rsidRPr="00920004" w:rsidDel="00C774DC">
                <w:rPr>
                  <w:rPrChange w:id="13716" w:author="phuong vu" w:date="2018-11-30T22:36:00Z">
                    <w:rPr>
                      <w:lang w:val="en-US"/>
                    </w:rPr>
                  </w:rPrChange>
                </w:rPr>
                <w:delText>+ tên khách hàng.</w:delText>
              </w:r>
              <w:bookmarkStart w:id="13717" w:name="_Toc530658521"/>
              <w:bookmarkStart w:id="13718" w:name="_Toc530662245"/>
              <w:bookmarkStart w:id="13719" w:name="_Toc530662712"/>
              <w:bookmarkStart w:id="13720" w:name="_Toc531009637"/>
              <w:bookmarkStart w:id="13721" w:name="_Toc531101872"/>
              <w:bookmarkStart w:id="13722" w:name="_Toc531102820"/>
              <w:bookmarkStart w:id="13723" w:name="_Toc531359059"/>
              <w:bookmarkStart w:id="13724" w:name="_Toc531360040"/>
              <w:bookmarkStart w:id="13725" w:name="_Toc531380882"/>
              <w:bookmarkEnd w:id="13717"/>
              <w:bookmarkEnd w:id="13718"/>
              <w:bookmarkEnd w:id="13719"/>
              <w:bookmarkEnd w:id="13720"/>
              <w:bookmarkEnd w:id="13721"/>
              <w:bookmarkEnd w:id="13722"/>
              <w:bookmarkEnd w:id="13723"/>
              <w:bookmarkEnd w:id="13724"/>
              <w:bookmarkEnd w:id="13725"/>
            </w:del>
          </w:p>
        </w:tc>
        <w:bookmarkStart w:id="13726" w:name="_Toc530658522"/>
        <w:bookmarkStart w:id="13727" w:name="_Toc530662246"/>
        <w:bookmarkStart w:id="13728" w:name="_Toc530662713"/>
        <w:bookmarkStart w:id="13729" w:name="_Toc531009638"/>
        <w:bookmarkStart w:id="13730" w:name="_Toc531101873"/>
        <w:bookmarkStart w:id="13731" w:name="_Toc531102821"/>
        <w:bookmarkStart w:id="13732" w:name="_Toc531359060"/>
        <w:bookmarkStart w:id="13733" w:name="_Toc531360041"/>
        <w:bookmarkStart w:id="13734" w:name="_Toc531380883"/>
        <w:bookmarkEnd w:id="13726"/>
        <w:bookmarkEnd w:id="13727"/>
        <w:bookmarkEnd w:id="13728"/>
        <w:bookmarkEnd w:id="13729"/>
        <w:bookmarkEnd w:id="13730"/>
        <w:bookmarkEnd w:id="13731"/>
        <w:bookmarkEnd w:id="13732"/>
        <w:bookmarkEnd w:id="13733"/>
        <w:bookmarkEnd w:id="13734"/>
      </w:tr>
    </w:tbl>
    <w:p w14:paraId="10D8FBF6" w14:textId="77777777" w:rsidR="009B0E96" w:rsidRPr="00920004" w:rsidDel="005A4BEF" w:rsidRDefault="009B0E96" w:rsidP="00BD0851">
      <w:pPr>
        <w:spacing w:before="240" w:line="0" w:lineRule="atLeast"/>
        <w:rPr>
          <w:del w:id="13735" w:author="phuong vu" w:date="2018-11-16T10:03:00Z"/>
          <w:rPrChange w:id="13736" w:author="phuong vu" w:date="2018-11-30T22:36:00Z">
            <w:rPr>
              <w:del w:id="13737" w:author="phuong vu" w:date="2018-11-16T10:03:00Z"/>
            </w:rPr>
          </w:rPrChange>
        </w:rPr>
        <w:pPrChange w:id="13738" w:author="phuong vu" w:date="2018-11-30T14:16:00Z">
          <w:pPr/>
        </w:pPrChange>
      </w:pPr>
      <w:bookmarkStart w:id="13739" w:name="_Toc530658523"/>
      <w:bookmarkStart w:id="13740" w:name="_Toc530662247"/>
      <w:bookmarkStart w:id="13741" w:name="_Toc530662714"/>
      <w:bookmarkStart w:id="13742" w:name="_Toc531009639"/>
      <w:bookmarkStart w:id="13743" w:name="_Toc531101874"/>
      <w:bookmarkStart w:id="13744" w:name="_Toc531102822"/>
      <w:bookmarkStart w:id="13745" w:name="_Toc531359061"/>
      <w:bookmarkStart w:id="13746" w:name="_Toc531360042"/>
      <w:bookmarkStart w:id="13747" w:name="_Toc531380884"/>
      <w:bookmarkEnd w:id="13739"/>
      <w:bookmarkEnd w:id="13740"/>
      <w:bookmarkEnd w:id="13741"/>
      <w:bookmarkEnd w:id="13742"/>
      <w:bookmarkEnd w:id="13743"/>
      <w:bookmarkEnd w:id="13744"/>
      <w:bookmarkEnd w:id="13745"/>
      <w:bookmarkEnd w:id="13746"/>
      <w:bookmarkEnd w:id="13747"/>
    </w:p>
    <w:p w14:paraId="146CB00A" w14:textId="72E431F4" w:rsidR="00730F28" w:rsidRPr="00920004" w:rsidDel="00C774DC" w:rsidRDefault="00730F28" w:rsidP="00BD0851">
      <w:pPr>
        <w:spacing w:before="240" w:line="0" w:lineRule="atLeast"/>
        <w:rPr>
          <w:del w:id="13748" w:author="phuong vu" w:date="2018-11-22T13:51:00Z"/>
          <w:rPrChange w:id="13749" w:author="phuong vu" w:date="2018-11-30T22:36:00Z">
            <w:rPr>
              <w:del w:id="13750" w:author="phuong vu" w:date="2018-11-22T13:51:00Z"/>
            </w:rPr>
          </w:rPrChange>
        </w:rPr>
        <w:pPrChange w:id="13751" w:author="phuong vu" w:date="2018-11-30T14:16:00Z">
          <w:pPr>
            <w:pStyle w:val="Heading4"/>
          </w:pPr>
        </w:pPrChange>
      </w:pPr>
      <w:del w:id="13752" w:author="phuong vu" w:date="2018-11-16T10:03:00Z">
        <w:r w:rsidRPr="00920004" w:rsidDel="005A4BEF">
          <w:rPr>
            <w:rPrChange w:id="13753" w:author="phuong vu" w:date="2018-11-30T22:36:00Z">
              <w:rPr/>
            </w:rPrChange>
          </w:rPr>
          <w:delText>Tìm kiếm chi nhánh gần nhất, có đủ các dịch vụ theo yêu cầu</w:delText>
        </w:r>
      </w:del>
      <w:bookmarkStart w:id="13754" w:name="_Toc530658524"/>
      <w:bookmarkStart w:id="13755" w:name="_Toc530662248"/>
      <w:bookmarkStart w:id="13756" w:name="_Toc530662715"/>
      <w:bookmarkStart w:id="13757" w:name="_Toc531009640"/>
      <w:bookmarkStart w:id="13758" w:name="_Toc531101875"/>
      <w:bookmarkStart w:id="13759" w:name="_Toc531102823"/>
      <w:bookmarkStart w:id="13760" w:name="_Toc531359062"/>
      <w:bookmarkStart w:id="13761" w:name="_Toc531360043"/>
      <w:bookmarkStart w:id="13762" w:name="_Toc531380885"/>
      <w:bookmarkEnd w:id="13754"/>
      <w:bookmarkEnd w:id="13755"/>
      <w:bookmarkEnd w:id="13756"/>
      <w:bookmarkEnd w:id="13757"/>
      <w:bookmarkEnd w:id="13758"/>
      <w:bookmarkEnd w:id="13759"/>
      <w:bookmarkEnd w:id="13760"/>
      <w:bookmarkEnd w:id="13761"/>
      <w:bookmarkEnd w:id="13762"/>
    </w:p>
    <w:tbl>
      <w:tblPr>
        <w:tblStyle w:val="TableGrid"/>
        <w:tblW w:w="0" w:type="auto"/>
        <w:tblLook w:val="04A0" w:firstRow="1" w:lastRow="0" w:firstColumn="1" w:lastColumn="0" w:noHBand="0" w:noVBand="1"/>
      </w:tblPr>
      <w:tblGrid>
        <w:gridCol w:w="2354"/>
        <w:gridCol w:w="6423"/>
      </w:tblGrid>
      <w:tr w:rsidR="009B0E96" w:rsidRPr="00920004" w:rsidDel="005A4BEF" w14:paraId="70F9B51C" w14:textId="198DFE47" w:rsidTr="00D41CA7">
        <w:trPr>
          <w:del w:id="13763" w:author="phuong vu" w:date="2018-11-16T10:03:00Z"/>
        </w:trPr>
        <w:tc>
          <w:tcPr>
            <w:tcW w:w="2354" w:type="dxa"/>
          </w:tcPr>
          <w:p w14:paraId="3B051247" w14:textId="2B7A8291" w:rsidR="009B0E96" w:rsidRPr="00920004" w:rsidDel="005A4BEF" w:rsidRDefault="009B0E96" w:rsidP="00BD0851">
            <w:pPr>
              <w:spacing w:before="240" w:line="0" w:lineRule="atLeast"/>
              <w:rPr>
                <w:del w:id="13764" w:author="phuong vu" w:date="2018-11-16T10:03:00Z"/>
                <w:b/>
                <w:rPrChange w:id="13765" w:author="phuong vu" w:date="2018-11-30T22:36:00Z">
                  <w:rPr>
                    <w:del w:id="13766" w:author="phuong vu" w:date="2018-11-16T10:03:00Z"/>
                    <w:b/>
                  </w:rPr>
                </w:rPrChange>
              </w:rPr>
              <w:pPrChange w:id="13767" w:author="phuong vu" w:date="2018-11-30T14:16:00Z">
                <w:pPr>
                  <w:spacing w:line="276" w:lineRule="auto"/>
                </w:pPr>
              </w:pPrChange>
            </w:pPr>
            <w:del w:id="13768" w:author="phuong vu" w:date="2018-11-16T10:03:00Z">
              <w:r w:rsidRPr="00920004" w:rsidDel="005A4BEF">
                <w:rPr>
                  <w:b/>
                  <w:rPrChange w:id="13769" w:author="phuong vu" w:date="2018-11-30T22:36:00Z">
                    <w:rPr>
                      <w:b/>
                    </w:rPr>
                  </w:rPrChange>
                </w:rPr>
                <w:delText>Mã yêu cầu</w:delText>
              </w:r>
              <w:bookmarkStart w:id="13770" w:name="_Toc530605664"/>
              <w:bookmarkStart w:id="13771" w:name="_Toc530657370"/>
              <w:bookmarkStart w:id="13772" w:name="_Toc530658525"/>
              <w:bookmarkStart w:id="13773" w:name="_Toc530662249"/>
              <w:bookmarkStart w:id="13774" w:name="_Toc530662716"/>
              <w:bookmarkStart w:id="13775" w:name="_Toc531009641"/>
              <w:bookmarkStart w:id="13776" w:name="_Toc531101876"/>
              <w:bookmarkStart w:id="13777" w:name="_Toc531102824"/>
              <w:bookmarkStart w:id="13778" w:name="_Toc531359063"/>
              <w:bookmarkStart w:id="13779" w:name="_Toc531360044"/>
              <w:bookmarkStart w:id="13780" w:name="_Toc531380886"/>
              <w:bookmarkEnd w:id="13770"/>
              <w:bookmarkEnd w:id="13771"/>
              <w:bookmarkEnd w:id="13772"/>
              <w:bookmarkEnd w:id="13773"/>
              <w:bookmarkEnd w:id="13774"/>
              <w:bookmarkEnd w:id="13775"/>
              <w:bookmarkEnd w:id="13776"/>
              <w:bookmarkEnd w:id="13777"/>
              <w:bookmarkEnd w:id="13778"/>
              <w:bookmarkEnd w:id="13779"/>
              <w:bookmarkEnd w:id="13780"/>
            </w:del>
          </w:p>
        </w:tc>
        <w:tc>
          <w:tcPr>
            <w:tcW w:w="6423" w:type="dxa"/>
          </w:tcPr>
          <w:p w14:paraId="4C9AFD71" w14:textId="29D2DDA6" w:rsidR="009B0E96" w:rsidRPr="00920004" w:rsidDel="005A4BEF" w:rsidRDefault="009B0E96" w:rsidP="00BD0851">
            <w:pPr>
              <w:spacing w:before="240" w:line="0" w:lineRule="atLeast"/>
              <w:rPr>
                <w:del w:id="13781" w:author="phuong vu" w:date="2018-11-16T10:03:00Z"/>
                <w:rPrChange w:id="13782" w:author="phuong vu" w:date="2018-11-30T22:36:00Z">
                  <w:rPr>
                    <w:del w:id="13783" w:author="phuong vu" w:date="2018-11-16T10:03:00Z"/>
                    <w:lang w:val="en-US"/>
                  </w:rPr>
                </w:rPrChange>
              </w:rPr>
              <w:pPrChange w:id="13784" w:author="phuong vu" w:date="2018-11-30T14:16:00Z">
                <w:pPr>
                  <w:spacing w:line="276" w:lineRule="auto"/>
                </w:pPr>
              </w:pPrChange>
            </w:pPr>
            <w:del w:id="13785" w:author="phuong vu" w:date="2018-11-16T10:03:00Z">
              <w:r w:rsidRPr="00920004" w:rsidDel="005A4BEF">
                <w:rPr>
                  <w:rPrChange w:id="13786" w:author="phuong vu" w:date="2018-11-30T22:36:00Z">
                    <w:rPr>
                      <w:lang w:val="en-US"/>
                    </w:rPr>
                  </w:rPrChange>
                </w:rPr>
                <w:delText>GU_05</w:delText>
              </w:r>
              <w:bookmarkStart w:id="13787" w:name="_Toc530605665"/>
              <w:bookmarkStart w:id="13788" w:name="_Toc530657371"/>
              <w:bookmarkStart w:id="13789" w:name="_Toc530658526"/>
              <w:bookmarkStart w:id="13790" w:name="_Toc530662250"/>
              <w:bookmarkStart w:id="13791" w:name="_Toc530662717"/>
              <w:bookmarkStart w:id="13792" w:name="_Toc531009642"/>
              <w:bookmarkStart w:id="13793" w:name="_Toc531101877"/>
              <w:bookmarkStart w:id="13794" w:name="_Toc531102825"/>
              <w:bookmarkStart w:id="13795" w:name="_Toc531359064"/>
              <w:bookmarkStart w:id="13796" w:name="_Toc531360045"/>
              <w:bookmarkStart w:id="13797" w:name="_Toc531380887"/>
              <w:bookmarkEnd w:id="13787"/>
              <w:bookmarkEnd w:id="13788"/>
              <w:bookmarkEnd w:id="13789"/>
              <w:bookmarkEnd w:id="13790"/>
              <w:bookmarkEnd w:id="13791"/>
              <w:bookmarkEnd w:id="13792"/>
              <w:bookmarkEnd w:id="13793"/>
              <w:bookmarkEnd w:id="13794"/>
              <w:bookmarkEnd w:id="13795"/>
              <w:bookmarkEnd w:id="13796"/>
              <w:bookmarkEnd w:id="13797"/>
            </w:del>
          </w:p>
        </w:tc>
        <w:bookmarkStart w:id="13798" w:name="_Toc530605666"/>
        <w:bookmarkStart w:id="13799" w:name="_Toc530657372"/>
        <w:bookmarkStart w:id="13800" w:name="_Toc530658527"/>
        <w:bookmarkStart w:id="13801" w:name="_Toc530662251"/>
        <w:bookmarkStart w:id="13802" w:name="_Toc530662718"/>
        <w:bookmarkStart w:id="13803" w:name="_Toc531009643"/>
        <w:bookmarkStart w:id="13804" w:name="_Toc531101878"/>
        <w:bookmarkStart w:id="13805" w:name="_Toc531102826"/>
        <w:bookmarkStart w:id="13806" w:name="_Toc531359065"/>
        <w:bookmarkStart w:id="13807" w:name="_Toc531360046"/>
        <w:bookmarkStart w:id="13808" w:name="_Toc531380888"/>
        <w:bookmarkEnd w:id="13798"/>
        <w:bookmarkEnd w:id="13799"/>
        <w:bookmarkEnd w:id="13800"/>
        <w:bookmarkEnd w:id="13801"/>
        <w:bookmarkEnd w:id="13802"/>
        <w:bookmarkEnd w:id="13803"/>
        <w:bookmarkEnd w:id="13804"/>
        <w:bookmarkEnd w:id="13805"/>
        <w:bookmarkEnd w:id="13806"/>
        <w:bookmarkEnd w:id="13807"/>
        <w:bookmarkEnd w:id="13808"/>
      </w:tr>
      <w:tr w:rsidR="009B0E96" w:rsidRPr="00920004" w:rsidDel="005A4BEF" w14:paraId="7AC82DA4" w14:textId="3C99C78C" w:rsidTr="00D41CA7">
        <w:trPr>
          <w:del w:id="13809" w:author="phuong vu" w:date="2018-11-16T10:03:00Z"/>
        </w:trPr>
        <w:tc>
          <w:tcPr>
            <w:tcW w:w="2354" w:type="dxa"/>
          </w:tcPr>
          <w:p w14:paraId="36A5E3F1" w14:textId="60D213EB" w:rsidR="009B0E96" w:rsidRPr="00920004" w:rsidDel="005A4BEF" w:rsidRDefault="009B0E96" w:rsidP="00BD0851">
            <w:pPr>
              <w:spacing w:before="240" w:line="0" w:lineRule="atLeast"/>
              <w:rPr>
                <w:del w:id="13810" w:author="phuong vu" w:date="2018-11-16T10:03:00Z"/>
                <w:b/>
                <w:rPrChange w:id="13811" w:author="phuong vu" w:date="2018-11-30T22:36:00Z">
                  <w:rPr>
                    <w:del w:id="13812" w:author="phuong vu" w:date="2018-11-16T10:03:00Z"/>
                    <w:b/>
                  </w:rPr>
                </w:rPrChange>
              </w:rPr>
              <w:pPrChange w:id="13813" w:author="phuong vu" w:date="2018-11-30T14:16:00Z">
                <w:pPr>
                  <w:spacing w:line="276" w:lineRule="auto"/>
                </w:pPr>
              </w:pPrChange>
            </w:pPr>
            <w:del w:id="13814" w:author="phuong vu" w:date="2018-11-16T10:03:00Z">
              <w:r w:rsidRPr="00920004" w:rsidDel="005A4BEF">
                <w:rPr>
                  <w:b/>
                  <w:rPrChange w:id="13815" w:author="phuong vu" w:date="2018-11-30T22:36:00Z">
                    <w:rPr>
                      <w:b/>
                    </w:rPr>
                  </w:rPrChange>
                </w:rPr>
                <w:delText>Tên chức năng</w:delText>
              </w:r>
              <w:bookmarkStart w:id="13816" w:name="_Toc530605667"/>
              <w:bookmarkStart w:id="13817" w:name="_Toc530657373"/>
              <w:bookmarkStart w:id="13818" w:name="_Toc530658528"/>
              <w:bookmarkStart w:id="13819" w:name="_Toc530662252"/>
              <w:bookmarkStart w:id="13820" w:name="_Toc530662719"/>
              <w:bookmarkStart w:id="13821" w:name="_Toc531009644"/>
              <w:bookmarkStart w:id="13822" w:name="_Toc531101879"/>
              <w:bookmarkStart w:id="13823" w:name="_Toc531102827"/>
              <w:bookmarkStart w:id="13824" w:name="_Toc531359066"/>
              <w:bookmarkStart w:id="13825" w:name="_Toc531360047"/>
              <w:bookmarkStart w:id="13826" w:name="_Toc531380889"/>
              <w:bookmarkEnd w:id="13816"/>
              <w:bookmarkEnd w:id="13817"/>
              <w:bookmarkEnd w:id="13818"/>
              <w:bookmarkEnd w:id="13819"/>
              <w:bookmarkEnd w:id="13820"/>
              <w:bookmarkEnd w:id="13821"/>
              <w:bookmarkEnd w:id="13822"/>
              <w:bookmarkEnd w:id="13823"/>
              <w:bookmarkEnd w:id="13824"/>
              <w:bookmarkEnd w:id="13825"/>
              <w:bookmarkEnd w:id="13826"/>
            </w:del>
          </w:p>
        </w:tc>
        <w:tc>
          <w:tcPr>
            <w:tcW w:w="6423" w:type="dxa"/>
          </w:tcPr>
          <w:p w14:paraId="15265644" w14:textId="5A48F988" w:rsidR="009B0E96" w:rsidRPr="00920004" w:rsidDel="005A4BEF" w:rsidRDefault="009B0E96" w:rsidP="00BD0851">
            <w:pPr>
              <w:spacing w:before="240" w:line="0" w:lineRule="atLeast"/>
              <w:rPr>
                <w:del w:id="13827" w:author="phuong vu" w:date="2018-11-16T10:03:00Z"/>
                <w:rPrChange w:id="13828" w:author="phuong vu" w:date="2018-11-30T22:36:00Z">
                  <w:rPr>
                    <w:del w:id="13829" w:author="phuong vu" w:date="2018-11-16T10:03:00Z"/>
                    <w:lang w:val="en-US"/>
                  </w:rPr>
                </w:rPrChange>
              </w:rPr>
              <w:pPrChange w:id="13830" w:author="phuong vu" w:date="2018-11-30T14:16:00Z">
                <w:pPr>
                  <w:spacing w:line="276" w:lineRule="auto"/>
                </w:pPr>
              </w:pPrChange>
            </w:pPr>
            <w:del w:id="13831" w:author="phuong vu" w:date="2018-11-16T10:03:00Z">
              <w:r w:rsidRPr="00920004" w:rsidDel="005A4BEF">
                <w:rPr>
                  <w:rPrChange w:id="13832" w:author="phuong vu" w:date="2018-11-30T22:36:00Z">
                    <w:rPr/>
                  </w:rPrChange>
                </w:rPr>
                <w:delText>Tìm kiếm chi nhánh gần nhất, có đủ các dịch vụ theo yêu cầu</w:delText>
              </w:r>
              <w:bookmarkStart w:id="13833" w:name="_Toc530605668"/>
              <w:bookmarkStart w:id="13834" w:name="_Toc530657374"/>
              <w:bookmarkStart w:id="13835" w:name="_Toc530658529"/>
              <w:bookmarkStart w:id="13836" w:name="_Toc530662253"/>
              <w:bookmarkStart w:id="13837" w:name="_Toc530662720"/>
              <w:bookmarkStart w:id="13838" w:name="_Toc531009645"/>
              <w:bookmarkStart w:id="13839" w:name="_Toc531101880"/>
              <w:bookmarkStart w:id="13840" w:name="_Toc531102828"/>
              <w:bookmarkStart w:id="13841" w:name="_Toc531359067"/>
              <w:bookmarkStart w:id="13842" w:name="_Toc531360048"/>
              <w:bookmarkStart w:id="13843" w:name="_Toc531380890"/>
              <w:bookmarkEnd w:id="13833"/>
              <w:bookmarkEnd w:id="13834"/>
              <w:bookmarkEnd w:id="13835"/>
              <w:bookmarkEnd w:id="13836"/>
              <w:bookmarkEnd w:id="13837"/>
              <w:bookmarkEnd w:id="13838"/>
              <w:bookmarkEnd w:id="13839"/>
              <w:bookmarkEnd w:id="13840"/>
              <w:bookmarkEnd w:id="13841"/>
              <w:bookmarkEnd w:id="13842"/>
              <w:bookmarkEnd w:id="13843"/>
            </w:del>
          </w:p>
        </w:tc>
        <w:bookmarkStart w:id="13844" w:name="_Toc530605669"/>
        <w:bookmarkStart w:id="13845" w:name="_Toc530657375"/>
        <w:bookmarkStart w:id="13846" w:name="_Toc530658530"/>
        <w:bookmarkStart w:id="13847" w:name="_Toc530662254"/>
        <w:bookmarkStart w:id="13848" w:name="_Toc530662721"/>
        <w:bookmarkStart w:id="13849" w:name="_Toc531009646"/>
        <w:bookmarkStart w:id="13850" w:name="_Toc531101881"/>
        <w:bookmarkStart w:id="13851" w:name="_Toc531102829"/>
        <w:bookmarkStart w:id="13852" w:name="_Toc531359068"/>
        <w:bookmarkStart w:id="13853" w:name="_Toc531360049"/>
        <w:bookmarkStart w:id="13854" w:name="_Toc531380891"/>
        <w:bookmarkEnd w:id="13844"/>
        <w:bookmarkEnd w:id="13845"/>
        <w:bookmarkEnd w:id="13846"/>
        <w:bookmarkEnd w:id="13847"/>
        <w:bookmarkEnd w:id="13848"/>
        <w:bookmarkEnd w:id="13849"/>
        <w:bookmarkEnd w:id="13850"/>
        <w:bookmarkEnd w:id="13851"/>
        <w:bookmarkEnd w:id="13852"/>
        <w:bookmarkEnd w:id="13853"/>
        <w:bookmarkEnd w:id="13854"/>
      </w:tr>
      <w:tr w:rsidR="009B0E96" w:rsidRPr="00920004" w:rsidDel="005A4BEF" w14:paraId="6352A577" w14:textId="3A31879D" w:rsidTr="00D41CA7">
        <w:trPr>
          <w:del w:id="13855" w:author="phuong vu" w:date="2018-11-16T10:03:00Z"/>
        </w:trPr>
        <w:tc>
          <w:tcPr>
            <w:tcW w:w="2354" w:type="dxa"/>
          </w:tcPr>
          <w:p w14:paraId="6C8BDC98" w14:textId="67C18296" w:rsidR="009B0E96" w:rsidRPr="00920004" w:rsidDel="005A4BEF" w:rsidRDefault="009B0E96" w:rsidP="00BD0851">
            <w:pPr>
              <w:spacing w:before="240" w:line="0" w:lineRule="atLeast"/>
              <w:rPr>
                <w:del w:id="13856" w:author="phuong vu" w:date="2018-11-16T10:03:00Z"/>
                <w:b/>
                <w:rPrChange w:id="13857" w:author="phuong vu" w:date="2018-11-30T22:36:00Z">
                  <w:rPr>
                    <w:del w:id="13858" w:author="phuong vu" w:date="2018-11-16T10:03:00Z"/>
                    <w:b/>
                  </w:rPr>
                </w:rPrChange>
              </w:rPr>
              <w:pPrChange w:id="13859" w:author="phuong vu" w:date="2018-11-30T14:16:00Z">
                <w:pPr>
                  <w:spacing w:line="276" w:lineRule="auto"/>
                </w:pPr>
              </w:pPrChange>
            </w:pPr>
            <w:del w:id="13860" w:author="phuong vu" w:date="2018-11-16T10:03:00Z">
              <w:r w:rsidRPr="00920004" w:rsidDel="005A4BEF">
                <w:rPr>
                  <w:b/>
                  <w:rPrChange w:id="13861" w:author="phuong vu" w:date="2018-11-30T22:36:00Z">
                    <w:rPr>
                      <w:b/>
                    </w:rPr>
                  </w:rPrChange>
                </w:rPr>
                <w:delText>Đối tượng sử dụng</w:delText>
              </w:r>
              <w:bookmarkStart w:id="13862" w:name="_Toc530605670"/>
              <w:bookmarkStart w:id="13863" w:name="_Toc530657376"/>
              <w:bookmarkStart w:id="13864" w:name="_Toc530658531"/>
              <w:bookmarkStart w:id="13865" w:name="_Toc530662255"/>
              <w:bookmarkStart w:id="13866" w:name="_Toc530662722"/>
              <w:bookmarkStart w:id="13867" w:name="_Toc531009647"/>
              <w:bookmarkStart w:id="13868" w:name="_Toc531101882"/>
              <w:bookmarkStart w:id="13869" w:name="_Toc531102830"/>
              <w:bookmarkStart w:id="13870" w:name="_Toc531359069"/>
              <w:bookmarkStart w:id="13871" w:name="_Toc531360050"/>
              <w:bookmarkStart w:id="13872" w:name="_Toc531380892"/>
              <w:bookmarkEnd w:id="13862"/>
              <w:bookmarkEnd w:id="13863"/>
              <w:bookmarkEnd w:id="13864"/>
              <w:bookmarkEnd w:id="13865"/>
              <w:bookmarkEnd w:id="13866"/>
              <w:bookmarkEnd w:id="13867"/>
              <w:bookmarkEnd w:id="13868"/>
              <w:bookmarkEnd w:id="13869"/>
              <w:bookmarkEnd w:id="13870"/>
              <w:bookmarkEnd w:id="13871"/>
              <w:bookmarkEnd w:id="13872"/>
            </w:del>
          </w:p>
        </w:tc>
        <w:tc>
          <w:tcPr>
            <w:tcW w:w="6423" w:type="dxa"/>
          </w:tcPr>
          <w:p w14:paraId="4C9AA256" w14:textId="08081C47" w:rsidR="009B0E96" w:rsidRPr="00920004" w:rsidDel="005A4BEF" w:rsidRDefault="009B0E96" w:rsidP="00BD0851">
            <w:pPr>
              <w:spacing w:before="240" w:line="0" w:lineRule="atLeast"/>
              <w:rPr>
                <w:del w:id="13873" w:author="phuong vu" w:date="2018-11-16T10:03:00Z"/>
                <w:rPrChange w:id="13874" w:author="phuong vu" w:date="2018-11-30T22:36:00Z">
                  <w:rPr>
                    <w:del w:id="13875" w:author="phuong vu" w:date="2018-11-16T10:03:00Z"/>
                    <w:lang w:val="en-US"/>
                  </w:rPr>
                </w:rPrChange>
              </w:rPr>
              <w:pPrChange w:id="13876" w:author="phuong vu" w:date="2018-11-30T14:16:00Z">
                <w:pPr>
                  <w:spacing w:line="276" w:lineRule="auto"/>
                </w:pPr>
              </w:pPrChange>
            </w:pPr>
            <w:del w:id="13877" w:author="phuong vu" w:date="2018-11-16T10:03:00Z">
              <w:r w:rsidRPr="00920004" w:rsidDel="005A4BEF">
                <w:rPr>
                  <w:rPrChange w:id="13878" w:author="phuong vu" w:date="2018-11-30T22:36:00Z">
                    <w:rPr>
                      <w:lang w:val="en-US"/>
                    </w:rPr>
                  </w:rPrChange>
                </w:rPr>
                <w:delText>Khách hàng</w:delText>
              </w:r>
              <w:bookmarkStart w:id="13879" w:name="_Toc530605671"/>
              <w:bookmarkStart w:id="13880" w:name="_Toc530657377"/>
              <w:bookmarkStart w:id="13881" w:name="_Toc530658532"/>
              <w:bookmarkStart w:id="13882" w:name="_Toc530662256"/>
              <w:bookmarkStart w:id="13883" w:name="_Toc530662723"/>
              <w:bookmarkStart w:id="13884" w:name="_Toc531009648"/>
              <w:bookmarkStart w:id="13885" w:name="_Toc531101883"/>
              <w:bookmarkStart w:id="13886" w:name="_Toc531102831"/>
              <w:bookmarkStart w:id="13887" w:name="_Toc531359070"/>
              <w:bookmarkStart w:id="13888" w:name="_Toc531360051"/>
              <w:bookmarkStart w:id="13889" w:name="_Toc531380893"/>
              <w:bookmarkEnd w:id="13879"/>
              <w:bookmarkEnd w:id="13880"/>
              <w:bookmarkEnd w:id="13881"/>
              <w:bookmarkEnd w:id="13882"/>
              <w:bookmarkEnd w:id="13883"/>
              <w:bookmarkEnd w:id="13884"/>
              <w:bookmarkEnd w:id="13885"/>
              <w:bookmarkEnd w:id="13886"/>
              <w:bookmarkEnd w:id="13887"/>
              <w:bookmarkEnd w:id="13888"/>
              <w:bookmarkEnd w:id="13889"/>
            </w:del>
          </w:p>
        </w:tc>
        <w:bookmarkStart w:id="13890" w:name="_Toc530605672"/>
        <w:bookmarkStart w:id="13891" w:name="_Toc530657378"/>
        <w:bookmarkStart w:id="13892" w:name="_Toc530658533"/>
        <w:bookmarkStart w:id="13893" w:name="_Toc530662257"/>
        <w:bookmarkStart w:id="13894" w:name="_Toc530662724"/>
        <w:bookmarkStart w:id="13895" w:name="_Toc531009649"/>
        <w:bookmarkStart w:id="13896" w:name="_Toc531101884"/>
        <w:bookmarkStart w:id="13897" w:name="_Toc531102832"/>
        <w:bookmarkStart w:id="13898" w:name="_Toc531359071"/>
        <w:bookmarkStart w:id="13899" w:name="_Toc531360052"/>
        <w:bookmarkStart w:id="13900" w:name="_Toc531380894"/>
        <w:bookmarkEnd w:id="13890"/>
        <w:bookmarkEnd w:id="13891"/>
        <w:bookmarkEnd w:id="13892"/>
        <w:bookmarkEnd w:id="13893"/>
        <w:bookmarkEnd w:id="13894"/>
        <w:bookmarkEnd w:id="13895"/>
        <w:bookmarkEnd w:id="13896"/>
        <w:bookmarkEnd w:id="13897"/>
        <w:bookmarkEnd w:id="13898"/>
        <w:bookmarkEnd w:id="13899"/>
        <w:bookmarkEnd w:id="13900"/>
      </w:tr>
      <w:tr w:rsidR="009B0E96" w:rsidRPr="00920004" w:rsidDel="005A4BEF" w14:paraId="485DBE04" w14:textId="6B952346" w:rsidTr="00D41CA7">
        <w:trPr>
          <w:del w:id="13901" w:author="phuong vu" w:date="2018-11-16T10:03:00Z"/>
        </w:trPr>
        <w:tc>
          <w:tcPr>
            <w:tcW w:w="2354" w:type="dxa"/>
          </w:tcPr>
          <w:p w14:paraId="74A2B978" w14:textId="50F99B18" w:rsidR="009B0E96" w:rsidRPr="00920004" w:rsidDel="005A4BEF" w:rsidRDefault="009B0E96" w:rsidP="00BD0851">
            <w:pPr>
              <w:spacing w:before="240" w:line="0" w:lineRule="atLeast"/>
              <w:rPr>
                <w:del w:id="13902" w:author="phuong vu" w:date="2018-11-16T10:03:00Z"/>
                <w:b/>
                <w:rPrChange w:id="13903" w:author="phuong vu" w:date="2018-11-30T22:36:00Z">
                  <w:rPr>
                    <w:del w:id="13904" w:author="phuong vu" w:date="2018-11-16T10:03:00Z"/>
                    <w:b/>
                  </w:rPr>
                </w:rPrChange>
              </w:rPr>
              <w:pPrChange w:id="13905" w:author="phuong vu" w:date="2018-11-30T14:16:00Z">
                <w:pPr>
                  <w:spacing w:line="276" w:lineRule="auto"/>
                </w:pPr>
              </w:pPrChange>
            </w:pPr>
            <w:del w:id="13906" w:author="phuong vu" w:date="2018-11-16T10:03:00Z">
              <w:r w:rsidRPr="00920004" w:rsidDel="005A4BEF">
                <w:rPr>
                  <w:b/>
                  <w:rPrChange w:id="13907" w:author="phuong vu" w:date="2018-11-30T22:36:00Z">
                    <w:rPr>
                      <w:b/>
                    </w:rPr>
                  </w:rPrChange>
                </w:rPr>
                <w:delText>Tiền điều kiện</w:delText>
              </w:r>
              <w:bookmarkStart w:id="13908" w:name="_Toc530605673"/>
              <w:bookmarkStart w:id="13909" w:name="_Toc530657379"/>
              <w:bookmarkStart w:id="13910" w:name="_Toc530658534"/>
              <w:bookmarkStart w:id="13911" w:name="_Toc530662258"/>
              <w:bookmarkStart w:id="13912" w:name="_Toc530662725"/>
              <w:bookmarkStart w:id="13913" w:name="_Toc531009650"/>
              <w:bookmarkStart w:id="13914" w:name="_Toc531101885"/>
              <w:bookmarkStart w:id="13915" w:name="_Toc531102833"/>
              <w:bookmarkStart w:id="13916" w:name="_Toc531359072"/>
              <w:bookmarkStart w:id="13917" w:name="_Toc531360053"/>
              <w:bookmarkStart w:id="13918" w:name="_Toc531380895"/>
              <w:bookmarkEnd w:id="13908"/>
              <w:bookmarkEnd w:id="13909"/>
              <w:bookmarkEnd w:id="13910"/>
              <w:bookmarkEnd w:id="13911"/>
              <w:bookmarkEnd w:id="13912"/>
              <w:bookmarkEnd w:id="13913"/>
              <w:bookmarkEnd w:id="13914"/>
              <w:bookmarkEnd w:id="13915"/>
              <w:bookmarkEnd w:id="13916"/>
              <w:bookmarkEnd w:id="13917"/>
              <w:bookmarkEnd w:id="13918"/>
            </w:del>
          </w:p>
        </w:tc>
        <w:tc>
          <w:tcPr>
            <w:tcW w:w="6423" w:type="dxa"/>
          </w:tcPr>
          <w:p w14:paraId="21B2185F" w14:textId="4AB06164" w:rsidR="009B0E96" w:rsidRPr="00920004" w:rsidDel="005A4BEF" w:rsidRDefault="009B0E96" w:rsidP="00BD0851">
            <w:pPr>
              <w:spacing w:before="240" w:line="0" w:lineRule="atLeast"/>
              <w:rPr>
                <w:del w:id="13919" w:author="phuong vu" w:date="2018-11-16T10:03:00Z"/>
                <w:rPrChange w:id="13920" w:author="phuong vu" w:date="2018-11-30T22:36:00Z">
                  <w:rPr>
                    <w:del w:id="13921" w:author="phuong vu" w:date="2018-11-16T10:03:00Z"/>
                    <w:lang w:val="en-US"/>
                  </w:rPr>
                </w:rPrChange>
              </w:rPr>
              <w:pPrChange w:id="13922" w:author="phuong vu" w:date="2018-11-30T14:16:00Z">
                <w:pPr>
                  <w:spacing w:line="276" w:lineRule="auto"/>
                </w:pPr>
              </w:pPrChange>
            </w:pPr>
            <w:del w:id="13923" w:author="phuong vu" w:date="2018-11-16T10:03:00Z">
              <w:r w:rsidRPr="00920004" w:rsidDel="005A4BEF">
                <w:rPr>
                  <w:rPrChange w:id="13924" w:author="phuong vu" w:date="2018-11-30T22:36:00Z">
                    <w:rPr>
                      <w:lang w:val="en-US"/>
                    </w:rPr>
                  </w:rPrChange>
                </w:rPr>
                <w:delText>Truy cập được ứng dụng điện thoại và đăng nhập thành công vào hệ thống.</w:delText>
              </w:r>
              <w:r w:rsidR="00211CD4" w:rsidRPr="00920004" w:rsidDel="005A4BEF">
                <w:rPr>
                  <w:rPrChange w:id="13925" w:author="phuong vu" w:date="2018-11-30T22:36:00Z">
                    <w:rPr>
                      <w:lang w:val="en-US"/>
                    </w:rPr>
                  </w:rPrChange>
                </w:rPr>
                <w:delText xml:space="preserve"> Người dùng đang ở bước</w:delText>
              </w:r>
              <w:r w:rsidR="00EC36EE" w:rsidRPr="00920004" w:rsidDel="005A4BEF">
                <w:rPr>
                  <w:rPrChange w:id="13926" w:author="phuong vu" w:date="2018-11-30T22:36:00Z">
                    <w:rPr>
                      <w:lang w:val="en-US"/>
                    </w:rPr>
                  </w:rPrChange>
                </w:rPr>
                <w:delText xml:space="preserve"> nhập thông tin địa chỉ nơi lấy, trả đồ và chọn chi nhánh để đặt đơn hàng.</w:delText>
              </w:r>
              <w:bookmarkStart w:id="13927" w:name="_Toc530605674"/>
              <w:bookmarkStart w:id="13928" w:name="_Toc530657380"/>
              <w:bookmarkStart w:id="13929" w:name="_Toc530658535"/>
              <w:bookmarkStart w:id="13930" w:name="_Toc530662259"/>
              <w:bookmarkStart w:id="13931" w:name="_Toc530662726"/>
              <w:bookmarkStart w:id="13932" w:name="_Toc531009651"/>
              <w:bookmarkStart w:id="13933" w:name="_Toc531101886"/>
              <w:bookmarkStart w:id="13934" w:name="_Toc531102834"/>
              <w:bookmarkStart w:id="13935" w:name="_Toc531359073"/>
              <w:bookmarkStart w:id="13936" w:name="_Toc531360054"/>
              <w:bookmarkStart w:id="13937" w:name="_Toc531380896"/>
              <w:bookmarkEnd w:id="13927"/>
              <w:bookmarkEnd w:id="13928"/>
              <w:bookmarkEnd w:id="13929"/>
              <w:bookmarkEnd w:id="13930"/>
              <w:bookmarkEnd w:id="13931"/>
              <w:bookmarkEnd w:id="13932"/>
              <w:bookmarkEnd w:id="13933"/>
              <w:bookmarkEnd w:id="13934"/>
              <w:bookmarkEnd w:id="13935"/>
              <w:bookmarkEnd w:id="13936"/>
              <w:bookmarkEnd w:id="13937"/>
            </w:del>
          </w:p>
        </w:tc>
        <w:bookmarkStart w:id="13938" w:name="_Toc530605675"/>
        <w:bookmarkStart w:id="13939" w:name="_Toc530657381"/>
        <w:bookmarkStart w:id="13940" w:name="_Toc530658536"/>
        <w:bookmarkStart w:id="13941" w:name="_Toc530662260"/>
        <w:bookmarkStart w:id="13942" w:name="_Toc530662727"/>
        <w:bookmarkStart w:id="13943" w:name="_Toc531009652"/>
        <w:bookmarkStart w:id="13944" w:name="_Toc531101887"/>
        <w:bookmarkStart w:id="13945" w:name="_Toc531102835"/>
        <w:bookmarkStart w:id="13946" w:name="_Toc531359074"/>
        <w:bookmarkStart w:id="13947" w:name="_Toc531360055"/>
        <w:bookmarkStart w:id="13948" w:name="_Toc531380897"/>
        <w:bookmarkEnd w:id="13938"/>
        <w:bookmarkEnd w:id="13939"/>
        <w:bookmarkEnd w:id="13940"/>
        <w:bookmarkEnd w:id="13941"/>
        <w:bookmarkEnd w:id="13942"/>
        <w:bookmarkEnd w:id="13943"/>
        <w:bookmarkEnd w:id="13944"/>
        <w:bookmarkEnd w:id="13945"/>
        <w:bookmarkEnd w:id="13946"/>
        <w:bookmarkEnd w:id="13947"/>
        <w:bookmarkEnd w:id="13948"/>
      </w:tr>
      <w:tr w:rsidR="009B0E96" w:rsidRPr="00920004" w:rsidDel="005A4BEF" w14:paraId="066A4729" w14:textId="608D95D0" w:rsidTr="00D41CA7">
        <w:trPr>
          <w:del w:id="13949" w:author="phuong vu" w:date="2018-11-16T10:03:00Z"/>
        </w:trPr>
        <w:tc>
          <w:tcPr>
            <w:tcW w:w="2354" w:type="dxa"/>
          </w:tcPr>
          <w:p w14:paraId="4F4F808F" w14:textId="71FA8C06" w:rsidR="009B0E96" w:rsidRPr="00920004" w:rsidDel="005A4BEF" w:rsidRDefault="009B0E96" w:rsidP="00BD0851">
            <w:pPr>
              <w:spacing w:before="240" w:line="0" w:lineRule="atLeast"/>
              <w:rPr>
                <w:del w:id="13950" w:author="phuong vu" w:date="2018-11-16T10:03:00Z"/>
                <w:b/>
                <w:rPrChange w:id="13951" w:author="phuong vu" w:date="2018-11-30T22:36:00Z">
                  <w:rPr>
                    <w:del w:id="13952" w:author="phuong vu" w:date="2018-11-16T10:03:00Z"/>
                    <w:b/>
                  </w:rPr>
                </w:rPrChange>
              </w:rPr>
              <w:pPrChange w:id="13953" w:author="phuong vu" w:date="2018-11-30T14:16:00Z">
                <w:pPr>
                  <w:spacing w:line="276" w:lineRule="auto"/>
                </w:pPr>
              </w:pPrChange>
            </w:pPr>
            <w:del w:id="13954" w:author="phuong vu" w:date="2018-11-16T10:03:00Z">
              <w:r w:rsidRPr="00920004" w:rsidDel="005A4BEF">
                <w:rPr>
                  <w:b/>
                  <w:rPrChange w:id="13955" w:author="phuong vu" w:date="2018-11-30T22:36:00Z">
                    <w:rPr>
                      <w:b/>
                    </w:rPr>
                  </w:rPrChange>
                </w:rPr>
                <w:delText>Cách xử lí</w:delText>
              </w:r>
              <w:bookmarkStart w:id="13956" w:name="_Toc530605676"/>
              <w:bookmarkStart w:id="13957" w:name="_Toc530657382"/>
              <w:bookmarkStart w:id="13958" w:name="_Toc530658537"/>
              <w:bookmarkStart w:id="13959" w:name="_Toc530662261"/>
              <w:bookmarkStart w:id="13960" w:name="_Toc530662728"/>
              <w:bookmarkStart w:id="13961" w:name="_Toc531009653"/>
              <w:bookmarkStart w:id="13962" w:name="_Toc531101888"/>
              <w:bookmarkStart w:id="13963" w:name="_Toc531102836"/>
              <w:bookmarkStart w:id="13964" w:name="_Toc531359075"/>
              <w:bookmarkStart w:id="13965" w:name="_Toc531360056"/>
              <w:bookmarkStart w:id="13966" w:name="_Toc531380898"/>
              <w:bookmarkEnd w:id="13956"/>
              <w:bookmarkEnd w:id="13957"/>
              <w:bookmarkEnd w:id="13958"/>
              <w:bookmarkEnd w:id="13959"/>
              <w:bookmarkEnd w:id="13960"/>
              <w:bookmarkEnd w:id="13961"/>
              <w:bookmarkEnd w:id="13962"/>
              <w:bookmarkEnd w:id="13963"/>
              <w:bookmarkEnd w:id="13964"/>
              <w:bookmarkEnd w:id="13965"/>
              <w:bookmarkEnd w:id="13966"/>
            </w:del>
          </w:p>
        </w:tc>
        <w:tc>
          <w:tcPr>
            <w:tcW w:w="6423" w:type="dxa"/>
          </w:tcPr>
          <w:p w14:paraId="7BDB200E" w14:textId="63A005F4" w:rsidR="009B0E96" w:rsidRPr="00920004" w:rsidDel="005A4BEF" w:rsidRDefault="00EC36EE" w:rsidP="00BD0851">
            <w:pPr>
              <w:spacing w:before="240" w:line="0" w:lineRule="atLeast"/>
              <w:rPr>
                <w:del w:id="13967" w:author="phuong vu" w:date="2018-11-16T10:03:00Z"/>
                <w:rPrChange w:id="13968" w:author="phuong vu" w:date="2018-11-30T22:36:00Z">
                  <w:rPr>
                    <w:del w:id="13969" w:author="phuong vu" w:date="2018-11-16T10:03:00Z"/>
                    <w:lang w:val="en-US"/>
                  </w:rPr>
                </w:rPrChange>
              </w:rPr>
              <w:pPrChange w:id="13970" w:author="phuong vu" w:date="2018-11-30T14:16:00Z">
                <w:pPr>
                  <w:spacing w:line="276" w:lineRule="auto"/>
                </w:pPr>
              </w:pPrChange>
            </w:pPr>
            <w:del w:id="13971" w:author="phuong vu" w:date="2018-11-16T10:03:00Z">
              <w:r w:rsidRPr="00920004" w:rsidDel="005A4BEF">
                <w:rPr>
                  <w:rPrChange w:id="13972" w:author="phuong vu" w:date="2018-11-30T22:36:00Z">
                    <w:rPr>
                      <w:lang w:val="en-US"/>
                    </w:rPr>
                  </w:rPrChange>
                </w:rPr>
                <w:delText xml:space="preserve">Bước 1: </w:delText>
              </w:r>
              <w:r w:rsidR="00DF5931" w:rsidRPr="00920004" w:rsidDel="005A4BEF">
                <w:rPr>
                  <w:rPrChange w:id="13973" w:author="phuong vu" w:date="2018-11-30T22:36:00Z">
                    <w:rPr>
                      <w:lang w:val="en-US"/>
                    </w:rPr>
                  </w:rPrChange>
                </w:rPr>
                <w:delText>Dựa trên vị trí người dùng ứng dụng sẽ trả về các chi nhánh gần người dùng nhất trong phạm vi mặc định trước.</w:delText>
              </w:r>
              <w:bookmarkStart w:id="13974" w:name="_Toc530605677"/>
              <w:bookmarkStart w:id="13975" w:name="_Toc530657383"/>
              <w:bookmarkStart w:id="13976" w:name="_Toc530658538"/>
              <w:bookmarkStart w:id="13977" w:name="_Toc530662262"/>
              <w:bookmarkStart w:id="13978" w:name="_Toc530662729"/>
              <w:bookmarkStart w:id="13979" w:name="_Toc531009654"/>
              <w:bookmarkStart w:id="13980" w:name="_Toc531101889"/>
              <w:bookmarkStart w:id="13981" w:name="_Toc531102837"/>
              <w:bookmarkStart w:id="13982" w:name="_Toc531359076"/>
              <w:bookmarkStart w:id="13983" w:name="_Toc531360057"/>
              <w:bookmarkStart w:id="13984" w:name="_Toc531380899"/>
              <w:bookmarkEnd w:id="13974"/>
              <w:bookmarkEnd w:id="13975"/>
              <w:bookmarkEnd w:id="13976"/>
              <w:bookmarkEnd w:id="13977"/>
              <w:bookmarkEnd w:id="13978"/>
              <w:bookmarkEnd w:id="13979"/>
              <w:bookmarkEnd w:id="13980"/>
              <w:bookmarkEnd w:id="13981"/>
              <w:bookmarkEnd w:id="13982"/>
              <w:bookmarkEnd w:id="13983"/>
              <w:bookmarkEnd w:id="13984"/>
            </w:del>
          </w:p>
          <w:p w14:paraId="19B90582" w14:textId="52918834" w:rsidR="00DF5931" w:rsidRPr="00920004" w:rsidDel="005A4BEF" w:rsidRDefault="00DF5931" w:rsidP="00BD0851">
            <w:pPr>
              <w:spacing w:before="240" w:line="0" w:lineRule="atLeast"/>
              <w:rPr>
                <w:del w:id="13985" w:author="phuong vu" w:date="2018-11-16T10:03:00Z"/>
                <w:rPrChange w:id="13986" w:author="phuong vu" w:date="2018-11-30T22:36:00Z">
                  <w:rPr>
                    <w:del w:id="13987" w:author="phuong vu" w:date="2018-11-16T10:03:00Z"/>
                    <w:lang w:val="en-US"/>
                  </w:rPr>
                </w:rPrChange>
              </w:rPr>
              <w:pPrChange w:id="13988" w:author="phuong vu" w:date="2018-11-30T14:16:00Z">
                <w:pPr>
                  <w:spacing w:line="276" w:lineRule="auto"/>
                </w:pPr>
              </w:pPrChange>
            </w:pPr>
            <w:del w:id="13989" w:author="phuong vu" w:date="2018-11-16T10:03:00Z">
              <w:r w:rsidRPr="00920004" w:rsidDel="005A4BEF">
                <w:rPr>
                  <w:rPrChange w:id="13990" w:author="phuong vu" w:date="2018-11-30T22:36:00Z">
                    <w:rPr>
                      <w:lang w:val="en-US"/>
                    </w:rPr>
                  </w:rPrChange>
                </w:rPr>
                <w:delText>Bước 2: Kiểm tra các chi nhánh có hỗ trợ đầy đủ các dịch vụ người dùng yêu cầu hay không? Nếu có sẽ hiển thị lên màn hình.</w:delText>
              </w:r>
              <w:bookmarkStart w:id="13991" w:name="_Toc530605678"/>
              <w:bookmarkStart w:id="13992" w:name="_Toc530657384"/>
              <w:bookmarkStart w:id="13993" w:name="_Toc530658539"/>
              <w:bookmarkStart w:id="13994" w:name="_Toc530662263"/>
              <w:bookmarkStart w:id="13995" w:name="_Toc530662730"/>
              <w:bookmarkStart w:id="13996" w:name="_Toc531009655"/>
              <w:bookmarkStart w:id="13997" w:name="_Toc531101890"/>
              <w:bookmarkStart w:id="13998" w:name="_Toc531102838"/>
              <w:bookmarkStart w:id="13999" w:name="_Toc531359077"/>
              <w:bookmarkStart w:id="14000" w:name="_Toc531360058"/>
              <w:bookmarkStart w:id="14001" w:name="_Toc531380900"/>
              <w:bookmarkEnd w:id="13991"/>
              <w:bookmarkEnd w:id="13992"/>
              <w:bookmarkEnd w:id="13993"/>
              <w:bookmarkEnd w:id="13994"/>
              <w:bookmarkEnd w:id="13995"/>
              <w:bookmarkEnd w:id="13996"/>
              <w:bookmarkEnd w:id="13997"/>
              <w:bookmarkEnd w:id="13998"/>
              <w:bookmarkEnd w:id="13999"/>
              <w:bookmarkEnd w:id="14000"/>
              <w:bookmarkEnd w:id="14001"/>
            </w:del>
          </w:p>
          <w:p w14:paraId="3803D760" w14:textId="673B147B" w:rsidR="00DF5931" w:rsidRPr="00920004" w:rsidDel="005A4BEF" w:rsidRDefault="00DF5931" w:rsidP="00BD0851">
            <w:pPr>
              <w:spacing w:before="240" w:line="0" w:lineRule="atLeast"/>
              <w:rPr>
                <w:del w:id="14002" w:author="phuong vu" w:date="2018-11-16T10:03:00Z"/>
                <w:rPrChange w:id="14003" w:author="phuong vu" w:date="2018-11-30T22:36:00Z">
                  <w:rPr>
                    <w:del w:id="14004" w:author="phuong vu" w:date="2018-11-16T10:03:00Z"/>
                    <w:lang w:val="en-US"/>
                  </w:rPr>
                </w:rPrChange>
              </w:rPr>
              <w:pPrChange w:id="14005" w:author="phuong vu" w:date="2018-11-30T14:16:00Z">
                <w:pPr>
                  <w:spacing w:line="276" w:lineRule="auto"/>
                </w:pPr>
              </w:pPrChange>
            </w:pPr>
            <w:del w:id="14006" w:author="phuong vu" w:date="2018-11-16T10:03:00Z">
              <w:r w:rsidRPr="00920004" w:rsidDel="005A4BEF">
                <w:rPr>
                  <w:rPrChange w:id="14007" w:author="phuong vu" w:date="2018-11-30T22:36:00Z">
                    <w:rPr>
                      <w:lang w:val="en-US"/>
                    </w:rPr>
                  </w:rPrChange>
                </w:rPr>
                <w:delText>Bước 3: Sử dụng vị trí người dùng làm vị lấy và trả đồ cho khách hàng nếu người dùng không thay đổi.</w:delText>
              </w:r>
              <w:bookmarkStart w:id="14008" w:name="_Toc530605679"/>
              <w:bookmarkStart w:id="14009" w:name="_Toc530657385"/>
              <w:bookmarkStart w:id="14010" w:name="_Toc530658540"/>
              <w:bookmarkStart w:id="14011" w:name="_Toc530662264"/>
              <w:bookmarkStart w:id="14012" w:name="_Toc530662731"/>
              <w:bookmarkStart w:id="14013" w:name="_Toc531009656"/>
              <w:bookmarkStart w:id="14014" w:name="_Toc531101891"/>
              <w:bookmarkStart w:id="14015" w:name="_Toc531102839"/>
              <w:bookmarkStart w:id="14016" w:name="_Toc531359078"/>
              <w:bookmarkStart w:id="14017" w:name="_Toc531360059"/>
              <w:bookmarkStart w:id="14018" w:name="_Toc531380901"/>
              <w:bookmarkEnd w:id="14008"/>
              <w:bookmarkEnd w:id="14009"/>
              <w:bookmarkEnd w:id="14010"/>
              <w:bookmarkEnd w:id="14011"/>
              <w:bookmarkEnd w:id="14012"/>
              <w:bookmarkEnd w:id="14013"/>
              <w:bookmarkEnd w:id="14014"/>
              <w:bookmarkEnd w:id="14015"/>
              <w:bookmarkEnd w:id="14016"/>
              <w:bookmarkEnd w:id="14017"/>
              <w:bookmarkEnd w:id="14018"/>
            </w:del>
          </w:p>
        </w:tc>
        <w:bookmarkStart w:id="14019" w:name="_Toc530605680"/>
        <w:bookmarkStart w:id="14020" w:name="_Toc530657386"/>
        <w:bookmarkStart w:id="14021" w:name="_Toc530658541"/>
        <w:bookmarkStart w:id="14022" w:name="_Toc530662265"/>
        <w:bookmarkStart w:id="14023" w:name="_Toc530662732"/>
        <w:bookmarkStart w:id="14024" w:name="_Toc531009657"/>
        <w:bookmarkStart w:id="14025" w:name="_Toc531101892"/>
        <w:bookmarkStart w:id="14026" w:name="_Toc531102840"/>
        <w:bookmarkStart w:id="14027" w:name="_Toc531359079"/>
        <w:bookmarkStart w:id="14028" w:name="_Toc531360060"/>
        <w:bookmarkStart w:id="14029" w:name="_Toc531380902"/>
        <w:bookmarkEnd w:id="14019"/>
        <w:bookmarkEnd w:id="14020"/>
        <w:bookmarkEnd w:id="14021"/>
        <w:bookmarkEnd w:id="14022"/>
        <w:bookmarkEnd w:id="14023"/>
        <w:bookmarkEnd w:id="14024"/>
        <w:bookmarkEnd w:id="14025"/>
        <w:bookmarkEnd w:id="14026"/>
        <w:bookmarkEnd w:id="14027"/>
        <w:bookmarkEnd w:id="14028"/>
        <w:bookmarkEnd w:id="14029"/>
      </w:tr>
      <w:tr w:rsidR="009B0E96" w:rsidRPr="00920004" w:rsidDel="005A4BEF" w14:paraId="11BBAD5E" w14:textId="4D919649" w:rsidTr="00D41CA7">
        <w:trPr>
          <w:del w:id="14030" w:author="phuong vu" w:date="2018-11-16T10:03:00Z"/>
        </w:trPr>
        <w:tc>
          <w:tcPr>
            <w:tcW w:w="2354" w:type="dxa"/>
          </w:tcPr>
          <w:p w14:paraId="363895BC" w14:textId="4E35DD76" w:rsidR="009B0E96" w:rsidRPr="00920004" w:rsidDel="005A4BEF" w:rsidRDefault="009B0E96" w:rsidP="00BD0851">
            <w:pPr>
              <w:spacing w:before="240" w:line="0" w:lineRule="atLeast"/>
              <w:rPr>
                <w:del w:id="14031" w:author="phuong vu" w:date="2018-11-16T10:03:00Z"/>
                <w:b/>
                <w:rPrChange w:id="14032" w:author="phuong vu" w:date="2018-11-30T22:36:00Z">
                  <w:rPr>
                    <w:del w:id="14033" w:author="phuong vu" w:date="2018-11-16T10:03:00Z"/>
                    <w:b/>
                  </w:rPr>
                </w:rPrChange>
              </w:rPr>
              <w:pPrChange w:id="14034" w:author="phuong vu" w:date="2018-11-30T14:16:00Z">
                <w:pPr>
                  <w:spacing w:line="276" w:lineRule="auto"/>
                </w:pPr>
              </w:pPrChange>
            </w:pPr>
            <w:del w:id="14035" w:author="phuong vu" w:date="2018-11-16T10:03:00Z">
              <w:r w:rsidRPr="00920004" w:rsidDel="005A4BEF">
                <w:rPr>
                  <w:b/>
                  <w:rPrChange w:id="14036" w:author="phuong vu" w:date="2018-11-30T22:36:00Z">
                    <w:rPr>
                      <w:b/>
                    </w:rPr>
                  </w:rPrChange>
                </w:rPr>
                <w:delText>Kết quả</w:delText>
              </w:r>
              <w:bookmarkStart w:id="14037" w:name="_Toc530605681"/>
              <w:bookmarkStart w:id="14038" w:name="_Toc530657387"/>
              <w:bookmarkStart w:id="14039" w:name="_Toc530658542"/>
              <w:bookmarkStart w:id="14040" w:name="_Toc530662266"/>
              <w:bookmarkStart w:id="14041" w:name="_Toc530662733"/>
              <w:bookmarkStart w:id="14042" w:name="_Toc531009658"/>
              <w:bookmarkStart w:id="14043" w:name="_Toc531101893"/>
              <w:bookmarkStart w:id="14044" w:name="_Toc531102841"/>
              <w:bookmarkStart w:id="14045" w:name="_Toc531359080"/>
              <w:bookmarkStart w:id="14046" w:name="_Toc531360061"/>
              <w:bookmarkStart w:id="14047" w:name="_Toc531380903"/>
              <w:bookmarkEnd w:id="14037"/>
              <w:bookmarkEnd w:id="14038"/>
              <w:bookmarkEnd w:id="14039"/>
              <w:bookmarkEnd w:id="14040"/>
              <w:bookmarkEnd w:id="14041"/>
              <w:bookmarkEnd w:id="14042"/>
              <w:bookmarkEnd w:id="14043"/>
              <w:bookmarkEnd w:id="14044"/>
              <w:bookmarkEnd w:id="14045"/>
              <w:bookmarkEnd w:id="14046"/>
              <w:bookmarkEnd w:id="14047"/>
            </w:del>
          </w:p>
        </w:tc>
        <w:tc>
          <w:tcPr>
            <w:tcW w:w="6423" w:type="dxa"/>
          </w:tcPr>
          <w:p w14:paraId="33D51CB9" w14:textId="1517CFF5" w:rsidR="009B0E96" w:rsidRPr="00920004" w:rsidDel="005A4BEF" w:rsidRDefault="00DF5931" w:rsidP="00BD0851">
            <w:pPr>
              <w:spacing w:before="240" w:line="0" w:lineRule="atLeast"/>
              <w:rPr>
                <w:del w:id="14048" w:author="phuong vu" w:date="2018-11-16T10:03:00Z"/>
                <w:rPrChange w:id="14049" w:author="phuong vu" w:date="2018-11-30T22:36:00Z">
                  <w:rPr>
                    <w:del w:id="14050" w:author="phuong vu" w:date="2018-11-16T10:03:00Z"/>
                    <w:lang w:val="en-US"/>
                  </w:rPr>
                </w:rPrChange>
              </w:rPr>
              <w:pPrChange w:id="14051" w:author="phuong vu" w:date="2018-11-30T14:16:00Z">
                <w:pPr>
                  <w:spacing w:line="276" w:lineRule="auto"/>
                </w:pPr>
              </w:pPrChange>
            </w:pPr>
            <w:del w:id="14052" w:author="phuong vu" w:date="2018-11-16T10:03:00Z">
              <w:r w:rsidRPr="00920004" w:rsidDel="005A4BEF">
                <w:rPr>
                  <w:rPrChange w:id="14053" w:author="phuong vu" w:date="2018-11-30T22:36:00Z">
                    <w:rPr>
                      <w:lang w:val="en-US"/>
                    </w:rPr>
                  </w:rPrChange>
                </w:rPr>
                <w:delText>Hiển thị tất cả các chi nhánh trong phạm vi cho trước mà có hỗ trợ đầy đủ các dịch vụ người dùng đã chọn lên màn hình.</w:delText>
              </w:r>
              <w:bookmarkStart w:id="14054" w:name="_Toc530605682"/>
              <w:bookmarkStart w:id="14055" w:name="_Toc530657388"/>
              <w:bookmarkStart w:id="14056" w:name="_Toc530658543"/>
              <w:bookmarkStart w:id="14057" w:name="_Toc530662267"/>
              <w:bookmarkStart w:id="14058" w:name="_Toc530662734"/>
              <w:bookmarkStart w:id="14059" w:name="_Toc531009659"/>
              <w:bookmarkStart w:id="14060" w:name="_Toc531101894"/>
              <w:bookmarkStart w:id="14061" w:name="_Toc531102842"/>
              <w:bookmarkStart w:id="14062" w:name="_Toc531359081"/>
              <w:bookmarkStart w:id="14063" w:name="_Toc531360062"/>
              <w:bookmarkStart w:id="14064" w:name="_Toc531380904"/>
              <w:bookmarkEnd w:id="14054"/>
              <w:bookmarkEnd w:id="14055"/>
              <w:bookmarkEnd w:id="14056"/>
              <w:bookmarkEnd w:id="14057"/>
              <w:bookmarkEnd w:id="14058"/>
              <w:bookmarkEnd w:id="14059"/>
              <w:bookmarkEnd w:id="14060"/>
              <w:bookmarkEnd w:id="14061"/>
              <w:bookmarkEnd w:id="14062"/>
              <w:bookmarkEnd w:id="14063"/>
              <w:bookmarkEnd w:id="14064"/>
            </w:del>
          </w:p>
        </w:tc>
        <w:bookmarkStart w:id="14065" w:name="_Toc530605683"/>
        <w:bookmarkStart w:id="14066" w:name="_Toc530657389"/>
        <w:bookmarkStart w:id="14067" w:name="_Toc530658544"/>
        <w:bookmarkStart w:id="14068" w:name="_Toc530662268"/>
        <w:bookmarkStart w:id="14069" w:name="_Toc530662735"/>
        <w:bookmarkStart w:id="14070" w:name="_Toc531009660"/>
        <w:bookmarkStart w:id="14071" w:name="_Toc531101895"/>
        <w:bookmarkStart w:id="14072" w:name="_Toc531102843"/>
        <w:bookmarkStart w:id="14073" w:name="_Toc531359082"/>
        <w:bookmarkStart w:id="14074" w:name="_Toc531360063"/>
        <w:bookmarkStart w:id="14075" w:name="_Toc531380905"/>
        <w:bookmarkEnd w:id="14065"/>
        <w:bookmarkEnd w:id="14066"/>
        <w:bookmarkEnd w:id="14067"/>
        <w:bookmarkEnd w:id="14068"/>
        <w:bookmarkEnd w:id="14069"/>
        <w:bookmarkEnd w:id="14070"/>
        <w:bookmarkEnd w:id="14071"/>
        <w:bookmarkEnd w:id="14072"/>
        <w:bookmarkEnd w:id="14073"/>
        <w:bookmarkEnd w:id="14074"/>
        <w:bookmarkEnd w:id="14075"/>
      </w:tr>
      <w:tr w:rsidR="009B0E96" w:rsidRPr="00920004" w:rsidDel="005A4BEF" w14:paraId="58A366FB" w14:textId="7B6600B9" w:rsidTr="00D41CA7">
        <w:trPr>
          <w:del w:id="14076" w:author="phuong vu" w:date="2018-11-16T10:03:00Z"/>
        </w:trPr>
        <w:tc>
          <w:tcPr>
            <w:tcW w:w="2354" w:type="dxa"/>
          </w:tcPr>
          <w:p w14:paraId="67F69F8D" w14:textId="49CA4BF2" w:rsidR="009B0E96" w:rsidRPr="00920004" w:rsidDel="005A4BEF" w:rsidRDefault="009B0E96" w:rsidP="00BD0851">
            <w:pPr>
              <w:spacing w:before="240" w:line="0" w:lineRule="atLeast"/>
              <w:rPr>
                <w:del w:id="14077" w:author="phuong vu" w:date="2018-11-16T10:03:00Z"/>
                <w:b/>
                <w:rPrChange w:id="14078" w:author="phuong vu" w:date="2018-11-30T22:36:00Z">
                  <w:rPr>
                    <w:del w:id="14079" w:author="phuong vu" w:date="2018-11-16T10:03:00Z"/>
                    <w:b/>
                  </w:rPr>
                </w:rPrChange>
              </w:rPr>
              <w:pPrChange w:id="14080" w:author="phuong vu" w:date="2018-11-30T14:16:00Z">
                <w:pPr>
                  <w:spacing w:line="276" w:lineRule="auto"/>
                </w:pPr>
              </w:pPrChange>
            </w:pPr>
            <w:del w:id="14081" w:author="phuong vu" w:date="2018-11-16T10:03:00Z">
              <w:r w:rsidRPr="00920004" w:rsidDel="005A4BEF">
                <w:rPr>
                  <w:b/>
                  <w:rPrChange w:id="14082" w:author="phuong vu" w:date="2018-11-30T22:36:00Z">
                    <w:rPr>
                      <w:b/>
                    </w:rPr>
                  </w:rPrChange>
                </w:rPr>
                <w:delText>Ghi chú</w:delText>
              </w:r>
              <w:bookmarkStart w:id="14083" w:name="_Toc530605684"/>
              <w:bookmarkStart w:id="14084" w:name="_Toc530657390"/>
              <w:bookmarkStart w:id="14085" w:name="_Toc530658545"/>
              <w:bookmarkStart w:id="14086" w:name="_Toc530662269"/>
              <w:bookmarkStart w:id="14087" w:name="_Toc530662736"/>
              <w:bookmarkStart w:id="14088" w:name="_Toc531009661"/>
              <w:bookmarkStart w:id="14089" w:name="_Toc531101896"/>
              <w:bookmarkStart w:id="14090" w:name="_Toc531102844"/>
              <w:bookmarkStart w:id="14091" w:name="_Toc531359083"/>
              <w:bookmarkStart w:id="14092" w:name="_Toc531360064"/>
              <w:bookmarkStart w:id="14093" w:name="_Toc531380906"/>
              <w:bookmarkEnd w:id="14083"/>
              <w:bookmarkEnd w:id="14084"/>
              <w:bookmarkEnd w:id="14085"/>
              <w:bookmarkEnd w:id="14086"/>
              <w:bookmarkEnd w:id="14087"/>
              <w:bookmarkEnd w:id="14088"/>
              <w:bookmarkEnd w:id="14089"/>
              <w:bookmarkEnd w:id="14090"/>
              <w:bookmarkEnd w:id="14091"/>
              <w:bookmarkEnd w:id="14092"/>
              <w:bookmarkEnd w:id="14093"/>
            </w:del>
          </w:p>
        </w:tc>
        <w:tc>
          <w:tcPr>
            <w:tcW w:w="6423" w:type="dxa"/>
          </w:tcPr>
          <w:p w14:paraId="6C6E4CFE" w14:textId="595E22FD" w:rsidR="009B0E96" w:rsidRPr="00920004" w:rsidDel="005A4BEF" w:rsidRDefault="00EC36EE" w:rsidP="00BD0851">
            <w:pPr>
              <w:keepNext/>
              <w:spacing w:before="240" w:line="0" w:lineRule="atLeast"/>
              <w:rPr>
                <w:del w:id="14094" w:author="phuong vu" w:date="2018-11-16T10:03:00Z"/>
                <w:rPrChange w:id="14095" w:author="phuong vu" w:date="2018-11-30T22:36:00Z">
                  <w:rPr>
                    <w:del w:id="14096" w:author="phuong vu" w:date="2018-11-16T10:03:00Z"/>
                    <w:lang w:val="en-US"/>
                  </w:rPr>
                </w:rPrChange>
              </w:rPr>
              <w:pPrChange w:id="14097" w:author="phuong vu" w:date="2018-11-30T14:16:00Z">
                <w:pPr>
                  <w:keepNext/>
                  <w:spacing w:line="276" w:lineRule="auto"/>
                </w:pPr>
              </w:pPrChange>
            </w:pPr>
            <w:del w:id="14098" w:author="phuong vu" w:date="2018-11-16T10:03:00Z">
              <w:r w:rsidRPr="00920004" w:rsidDel="005A4BEF">
                <w:rPr>
                  <w:rPrChange w:id="14099" w:author="phuong vu" w:date="2018-11-30T22:36:00Z">
                    <w:rPr>
                      <w:lang w:val="en-US"/>
                    </w:rPr>
                  </w:rPrChange>
                </w:rPr>
                <w:delText>Yêu cầu người dùng phải bật GPS và cho phép truy cập vị trí người dùng.</w:delText>
              </w:r>
              <w:bookmarkStart w:id="14100" w:name="_Toc530605685"/>
              <w:bookmarkStart w:id="14101" w:name="_Toc530657391"/>
              <w:bookmarkStart w:id="14102" w:name="_Toc530658546"/>
              <w:bookmarkStart w:id="14103" w:name="_Toc530662270"/>
              <w:bookmarkStart w:id="14104" w:name="_Toc530662737"/>
              <w:bookmarkStart w:id="14105" w:name="_Toc531009662"/>
              <w:bookmarkStart w:id="14106" w:name="_Toc531101897"/>
              <w:bookmarkStart w:id="14107" w:name="_Toc531102845"/>
              <w:bookmarkStart w:id="14108" w:name="_Toc531359084"/>
              <w:bookmarkStart w:id="14109" w:name="_Toc531360065"/>
              <w:bookmarkStart w:id="14110" w:name="_Toc531380907"/>
              <w:bookmarkEnd w:id="14100"/>
              <w:bookmarkEnd w:id="14101"/>
              <w:bookmarkEnd w:id="14102"/>
              <w:bookmarkEnd w:id="14103"/>
              <w:bookmarkEnd w:id="14104"/>
              <w:bookmarkEnd w:id="14105"/>
              <w:bookmarkEnd w:id="14106"/>
              <w:bookmarkEnd w:id="14107"/>
              <w:bookmarkEnd w:id="14108"/>
              <w:bookmarkEnd w:id="14109"/>
              <w:bookmarkEnd w:id="14110"/>
            </w:del>
          </w:p>
          <w:p w14:paraId="7B53CB19" w14:textId="5917A6C7" w:rsidR="00DF5931" w:rsidRPr="00920004" w:rsidDel="005A4BEF" w:rsidRDefault="00DF5931" w:rsidP="00BD0851">
            <w:pPr>
              <w:keepNext/>
              <w:spacing w:before="240" w:line="0" w:lineRule="atLeast"/>
              <w:rPr>
                <w:del w:id="14111" w:author="phuong vu" w:date="2018-11-16T10:03:00Z"/>
                <w:rPrChange w:id="14112" w:author="phuong vu" w:date="2018-11-30T22:36:00Z">
                  <w:rPr>
                    <w:del w:id="14113" w:author="phuong vu" w:date="2018-11-16T10:03:00Z"/>
                    <w:lang w:val="en-US"/>
                  </w:rPr>
                </w:rPrChange>
              </w:rPr>
              <w:pPrChange w:id="14114" w:author="phuong vu" w:date="2018-11-30T14:16:00Z">
                <w:pPr>
                  <w:keepNext/>
                  <w:spacing w:line="276" w:lineRule="auto"/>
                </w:pPr>
              </w:pPrChange>
            </w:pPr>
            <w:del w:id="14115" w:author="phuong vu" w:date="2018-11-16T10:03:00Z">
              <w:r w:rsidRPr="00920004" w:rsidDel="005A4BEF">
                <w:rPr>
                  <w:rPrChange w:id="14116" w:author="phuong vu" w:date="2018-11-30T22:36:00Z">
                    <w:rPr>
                      <w:lang w:val="en-US"/>
                    </w:rPr>
                  </w:rPrChange>
                </w:rPr>
                <w:delText>Khi có vị trí người dùng, hiển thị vị trí người dùng ở trung tâm màn hình.</w:delText>
              </w:r>
              <w:bookmarkStart w:id="14117" w:name="_Toc530605686"/>
              <w:bookmarkStart w:id="14118" w:name="_Toc530657392"/>
              <w:bookmarkStart w:id="14119" w:name="_Toc530658547"/>
              <w:bookmarkStart w:id="14120" w:name="_Toc530662271"/>
              <w:bookmarkStart w:id="14121" w:name="_Toc530662738"/>
              <w:bookmarkStart w:id="14122" w:name="_Toc531009663"/>
              <w:bookmarkStart w:id="14123" w:name="_Toc531101898"/>
              <w:bookmarkStart w:id="14124" w:name="_Toc531102846"/>
              <w:bookmarkStart w:id="14125" w:name="_Toc531359085"/>
              <w:bookmarkStart w:id="14126" w:name="_Toc531360066"/>
              <w:bookmarkStart w:id="14127" w:name="_Toc531380908"/>
              <w:bookmarkEnd w:id="14117"/>
              <w:bookmarkEnd w:id="14118"/>
              <w:bookmarkEnd w:id="14119"/>
              <w:bookmarkEnd w:id="14120"/>
              <w:bookmarkEnd w:id="14121"/>
              <w:bookmarkEnd w:id="14122"/>
              <w:bookmarkEnd w:id="14123"/>
              <w:bookmarkEnd w:id="14124"/>
              <w:bookmarkEnd w:id="14125"/>
              <w:bookmarkEnd w:id="14126"/>
              <w:bookmarkEnd w:id="14127"/>
            </w:del>
          </w:p>
        </w:tc>
        <w:bookmarkStart w:id="14128" w:name="_Toc530605687"/>
        <w:bookmarkStart w:id="14129" w:name="_Toc530657393"/>
        <w:bookmarkStart w:id="14130" w:name="_Toc530658548"/>
        <w:bookmarkStart w:id="14131" w:name="_Toc530662272"/>
        <w:bookmarkStart w:id="14132" w:name="_Toc530662739"/>
        <w:bookmarkStart w:id="14133" w:name="_Toc531009664"/>
        <w:bookmarkStart w:id="14134" w:name="_Toc531101899"/>
        <w:bookmarkStart w:id="14135" w:name="_Toc531102847"/>
        <w:bookmarkStart w:id="14136" w:name="_Toc531359086"/>
        <w:bookmarkStart w:id="14137" w:name="_Toc531360067"/>
        <w:bookmarkStart w:id="14138" w:name="_Toc531380909"/>
        <w:bookmarkEnd w:id="14128"/>
        <w:bookmarkEnd w:id="14129"/>
        <w:bookmarkEnd w:id="14130"/>
        <w:bookmarkEnd w:id="14131"/>
        <w:bookmarkEnd w:id="14132"/>
        <w:bookmarkEnd w:id="14133"/>
        <w:bookmarkEnd w:id="14134"/>
        <w:bookmarkEnd w:id="14135"/>
        <w:bookmarkEnd w:id="14136"/>
        <w:bookmarkEnd w:id="14137"/>
        <w:bookmarkEnd w:id="14138"/>
      </w:tr>
    </w:tbl>
    <w:p w14:paraId="08653020" w14:textId="123DB4AA" w:rsidR="00730F28" w:rsidRPr="00920004" w:rsidDel="00C774DC" w:rsidRDefault="00730F28" w:rsidP="00BD0851">
      <w:pPr>
        <w:pStyle w:val="Heading4"/>
        <w:spacing w:before="240" w:line="0" w:lineRule="atLeast"/>
        <w:rPr>
          <w:del w:id="14139" w:author="phuong vu" w:date="2018-11-22T13:51:00Z"/>
          <w:rFonts w:cstheme="majorHAnsi"/>
          <w:rPrChange w:id="14140" w:author="phuong vu" w:date="2018-11-30T22:36:00Z">
            <w:rPr>
              <w:del w:id="14141" w:author="phuong vu" w:date="2018-11-22T13:51:00Z"/>
            </w:rPr>
          </w:rPrChange>
        </w:rPr>
        <w:pPrChange w:id="14142" w:author="phuong vu" w:date="2018-11-30T14:16:00Z">
          <w:pPr>
            <w:pStyle w:val="Heading4"/>
          </w:pPr>
        </w:pPrChange>
      </w:pPr>
      <w:del w:id="14143" w:author="phuong vu" w:date="2018-11-22T13:51:00Z">
        <w:r w:rsidRPr="00920004" w:rsidDel="00C774DC">
          <w:rPr>
            <w:rFonts w:cstheme="majorHAnsi"/>
            <w:rPrChange w:id="14144" w:author="phuong vu" w:date="2018-11-30T22:36:00Z">
              <w:rPr>
                <w:rFonts w:cstheme="majorHAnsi"/>
              </w:rPr>
            </w:rPrChange>
          </w:rPr>
          <w:delText>Tìm kiế</w:delText>
        </w:r>
        <w:r w:rsidRPr="00920004" w:rsidDel="00C774DC">
          <w:rPr>
            <w:rFonts w:cstheme="majorHAnsi"/>
            <w:rPrChange w:id="14145" w:author="phuong vu" w:date="2018-11-30T22:36:00Z">
              <w:rPr/>
            </w:rPrChange>
          </w:rPr>
          <w:delText>m và lọc quần áo theo loại có sẵn</w:delText>
        </w:r>
        <w:bookmarkStart w:id="14146" w:name="_Toc530658549"/>
        <w:bookmarkStart w:id="14147" w:name="_Toc530662273"/>
        <w:bookmarkStart w:id="14148" w:name="_Toc530662740"/>
        <w:bookmarkStart w:id="14149" w:name="_Toc531009665"/>
        <w:bookmarkStart w:id="14150" w:name="_Toc531101900"/>
        <w:bookmarkStart w:id="14151" w:name="_Toc531102848"/>
        <w:bookmarkStart w:id="14152" w:name="_Toc531359087"/>
        <w:bookmarkStart w:id="14153" w:name="_Toc531360068"/>
        <w:bookmarkStart w:id="14154" w:name="_Toc531380910"/>
        <w:bookmarkEnd w:id="14146"/>
        <w:bookmarkEnd w:id="14147"/>
        <w:bookmarkEnd w:id="14148"/>
        <w:bookmarkEnd w:id="14149"/>
        <w:bookmarkEnd w:id="14150"/>
        <w:bookmarkEnd w:id="14151"/>
        <w:bookmarkEnd w:id="14152"/>
        <w:bookmarkEnd w:id="14153"/>
        <w:bookmarkEnd w:id="14154"/>
      </w:del>
    </w:p>
    <w:tbl>
      <w:tblPr>
        <w:tblStyle w:val="TableGrid"/>
        <w:tblW w:w="0" w:type="auto"/>
        <w:tblLook w:val="04A0" w:firstRow="1" w:lastRow="0" w:firstColumn="1" w:lastColumn="0" w:noHBand="0" w:noVBand="1"/>
      </w:tblPr>
      <w:tblGrid>
        <w:gridCol w:w="2354"/>
        <w:gridCol w:w="6423"/>
      </w:tblGrid>
      <w:tr w:rsidR="009B0E96" w:rsidRPr="00920004" w:rsidDel="00C774DC" w14:paraId="12D443F6" w14:textId="760EF8F5" w:rsidTr="00225404">
        <w:trPr>
          <w:del w:id="14155" w:author="phuong vu" w:date="2018-11-22T13:51:00Z"/>
        </w:trPr>
        <w:tc>
          <w:tcPr>
            <w:tcW w:w="2425" w:type="dxa"/>
          </w:tcPr>
          <w:p w14:paraId="057ECCCE" w14:textId="2916B435" w:rsidR="009B0E96" w:rsidRPr="00920004" w:rsidDel="00C774DC" w:rsidRDefault="009B0E96" w:rsidP="00BD0851">
            <w:pPr>
              <w:spacing w:before="240" w:line="0" w:lineRule="atLeast"/>
              <w:rPr>
                <w:del w:id="14156" w:author="phuong vu" w:date="2018-11-22T13:51:00Z"/>
                <w:b/>
                <w:rPrChange w:id="14157" w:author="phuong vu" w:date="2018-11-30T22:36:00Z">
                  <w:rPr>
                    <w:del w:id="14158" w:author="phuong vu" w:date="2018-11-22T13:51:00Z"/>
                    <w:b/>
                  </w:rPr>
                </w:rPrChange>
              </w:rPr>
              <w:pPrChange w:id="14159" w:author="phuong vu" w:date="2018-11-30T14:16:00Z">
                <w:pPr>
                  <w:spacing w:line="276" w:lineRule="auto"/>
                </w:pPr>
              </w:pPrChange>
            </w:pPr>
            <w:del w:id="14160" w:author="phuong vu" w:date="2018-11-22T13:51:00Z">
              <w:r w:rsidRPr="00920004" w:rsidDel="00C774DC">
                <w:rPr>
                  <w:b/>
                  <w:rPrChange w:id="14161" w:author="phuong vu" w:date="2018-11-30T22:36:00Z">
                    <w:rPr>
                      <w:b/>
                    </w:rPr>
                  </w:rPrChange>
                </w:rPr>
                <w:delText>Mã yêu cầu</w:delText>
              </w:r>
              <w:bookmarkStart w:id="14162" w:name="_Toc530658550"/>
              <w:bookmarkStart w:id="14163" w:name="_Toc530662274"/>
              <w:bookmarkStart w:id="14164" w:name="_Toc530662741"/>
              <w:bookmarkStart w:id="14165" w:name="_Toc531009666"/>
              <w:bookmarkStart w:id="14166" w:name="_Toc531101901"/>
              <w:bookmarkStart w:id="14167" w:name="_Toc531102849"/>
              <w:bookmarkStart w:id="14168" w:name="_Toc531359088"/>
              <w:bookmarkStart w:id="14169" w:name="_Toc531360069"/>
              <w:bookmarkStart w:id="14170" w:name="_Toc531380911"/>
              <w:bookmarkEnd w:id="14162"/>
              <w:bookmarkEnd w:id="14163"/>
              <w:bookmarkEnd w:id="14164"/>
              <w:bookmarkEnd w:id="14165"/>
              <w:bookmarkEnd w:id="14166"/>
              <w:bookmarkEnd w:id="14167"/>
              <w:bookmarkEnd w:id="14168"/>
              <w:bookmarkEnd w:id="14169"/>
              <w:bookmarkEnd w:id="14170"/>
            </w:del>
          </w:p>
        </w:tc>
        <w:tc>
          <w:tcPr>
            <w:tcW w:w="6686" w:type="dxa"/>
          </w:tcPr>
          <w:p w14:paraId="6C83AEC2" w14:textId="56C59C6D" w:rsidR="009B0E96" w:rsidRPr="00920004" w:rsidDel="00C774DC" w:rsidRDefault="009B0E96" w:rsidP="00BD0851">
            <w:pPr>
              <w:spacing w:before="240" w:line="0" w:lineRule="atLeast"/>
              <w:rPr>
                <w:del w:id="14171" w:author="phuong vu" w:date="2018-11-22T13:51:00Z"/>
                <w:rPrChange w:id="14172" w:author="phuong vu" w:date="2018-11-30T22:36:00Z">
                  <w:rPr>
                    <w:del w:id="14173" w:author="phuong vu" w:date="2018-11-22T13:51:00Z"/>
                    <w:lang w:val="en-US"/>
                  </w:rPr>
                </w:rPrChange>
              </w:rPr>
              <w:pPrChange w:id="14174" w:author="phuong vu" w:date="2018-11-30T14:16:00Z">
                <w:pPr>
                  <w:spacing w:line="276" w:lineRule="auto"/>
                </w:pPr>
              </w:pPrChange>
            </w:pPr>
            <w:del w:id="14175" w:author="phuong vu" w:date="2018-11-22T13:51:00Z">
              <w:r w:rsidRPr="00920004" w:rsidDel="00C774DC">
                <w:rPr>
                  <w:rPrChange w:id="14176" w:author="phuong vu" w:date="2018-11-30T22:36:00Z">
                    <w:rPr>
                      <w:lang w:val="en-US"/>
                    </w:rPr>
                  </w:rPrChange>
                </w:rPr>
                <w:delText>GU_06</w:delText>
              </w:r>
              <w:bookmarkStart w:id="14177" w:name="_Toc530658551"/>
              <w:bookmarkStart w:id="14178" w:name="_Toc530662275"/>
              <w:bookmarkStart w:id="14179" w:name="_Toc530662742"/>
              <w:bookmarkStart w:id="14180" w:name="_Toc531009667"/>
              <w:bookmarkStart w:id="14181" w:name="_Toc531101902"/>
              <w:bookmarkStart w:id="14182" w:name="_Toc531102850"/>
              <w:bookmarkStart w:id="14183" w:name="_Toc531359089"/>
              <w:bookmarkStart w:id="14184" w:name="_Toc531360070"/>
              <w:bookmarkStart w:id="14185" w:name="_Toc531380912"/>
              <w:bookmarkEnd w:id="14177"/>
              <w:bookmarkEnd w:id="14178"/>
              <w:bookmarkEnd w:id="14179"/>
              <w:bookmarkEnd w:id="14180"/>
              <w:bookmarkEnd w:id="14181"/>
              <w:bookmarkEnd w:id="14182"/>
              <w:bookmarkEnd w:id="14183"/>
              <w:bookmarkEnd w:id="14184"/>
              <w:bookmarkEnd w:id="14185"/>
            </w:del>
          </w:p>
        </w:tc>
        <w:bookmarkStart w:id="14186" w:name="_Toc530658552"/>
        <w:bookmarkStart w:id="14187" w:name="_Toc530662276"/>
        <w:bookmarkStart w:id="14188" w:name="_Toc530662743"/>
        <w:bookmarkStart w:id="14189" w:name="_Toc531009668"/>
        <w:bookmarkStart w:id="14190" w:name="_Toc531101903"/>
        <w:bookmarkStart w:id="14191" w:name="_Toc531102851"/>
        <w:bookmarkStart w:id="14192" w:name="_Toc531359090"/>
        <w:bookmarkStart w:id="14193" w:name="_Toc531360071"/>
        <w:bookmarkStart w:id="14194" w:name="_Toc531380913"/>
        <w:bookmarkEnd w:id="14186"/>
        <w:bookmarkEnd w:id="14187"/>
        <w:bookmarkEnd w:id="14188"/>
        <w:bookmarkEnd w:id="14189"/>
        <w:bookmarkEnd w:id="14190"/>
        <w:bookmarkEnd w:id="14191"/>
        <w:bookmarkEnd w:id="14192"/>
        <w:bookmarkEnd w:id="14193"/>
        <w:bookmarkEnd w:id="14194"/>
      </w:tr>
      <w:tr w:rsidR="009B0E96" w:rsidRPr="00920004" w:rsidDel="00C774DC" w14:paraId="4CBCDA60" w14:textId="0DA1AFFB" w:rsidTr="00225404">
        <w:trPr>
          <w:del w:id="14195" w:author="phuong vu" w:date="2018-11-22T13:51:00Z"/>
        </w:trPr>
        <w:tc>
          <w:tcPr>
            <w:tcW w:w="2425" w:type="dxa"/>
          </w:tcPr>
          <w:p w14:paraId="743FF507" w14:textId="564AFC85" w:rsidR="009B0E96" w:rsidRPr="00920004" w:rsidDel="00C774DC" w:rsidRDefault="009B0E96" w:rsidP="00BD0851">
            <w:pPr>
              <w:spacing w:before="240" w:line="0" w:lineRule="atLeast"/>
              <w:rPr>
                <w:del w:id="14196" w:author="phuong vu" w:date="2018-11-22T13:51:00Z"/>
                <w:b/>
                <w:rPrChange w:id="14197" w:author="phuong vu" w:date="2018-11-30T22:36:00Z">
                  <w:rPr>
                    <w:del w:id="14198" w:author="phuong vu" w:date="2018-11-22T13:51:00Z"/>
                    <w:b/>
                  </w:rPr>
                </w:rPrChange>
              </w:rPr>
              <w:pPrChange w:id="14199" w:author="phuong vu" w:date="2018-11-30T14:16:00Z">
                <w:pPr>
                  <w:spacing w:line="276" w:lineRule="auto"/>
                </w:pPr>
              </w:pPrChange>
            </w:pPr>
            <w:del w:id="14200" w:author="phuong vu" w:date="2018-11-22T13:51:00Z">
              <w:r w:rsidRPr="00920004" w:rsidDel="00C774DC">
                <w:rPr>
                  <w:b/>
                  <w:rPrChange w:id="14201" w:author="phuong vu" w:date="2018-11-30T22:36:00Z">
                    <w:rPr>
                      <w:b/>
                    </w:rPr>
                  </w:rPrChange>
                </w:rPr>
                <w:delText>Tên chức năng</w:delText>
              </w:r>
              <w:bookmarkStart w:id="14202" w:name="_Toc530658553"/>
              <w:bookmarkStart w:id="14203" w:name="_Toc530662277"/>
              <w:bookmarkStart w:id="14204" w:name="_Toc530662744"/>
              <w:bookmarkStart w:id="14205" w:name="_Toc531009669"/>
              <w:bookmarkStart w:id="14206" w:name="_Toc531101904"/>
              <w:bookmarkStart w:id="14207" w:name="_Toc531102852"/>
              <w:bookmarkStart w:id="14208" w:name="_Toc531359091"/>
              <w:bookmarkStart w:id="14209" w:name="_Toc531360072"/>
              <w:bookmarkStart w:id="14210" w:name="_Toc531380914"/>
              <w:bookmarkEnd w:id="14202"/>
              <w:bookmarkEnd w:id="14203"/>
              <w:bookmarkEnd w:id="14204"/>
              <w:bookmarkEnd w:id="14205"/>
              <w:bookmarkEnd w:id="14206"/>
              <w:bookmarkEnd w:id="14207"/>
              <w:bookmarkEnd w:id="14208"/>
              <w:bookmarkEnd w:id="14209"/>
              <w:bookmarkEnd w:id="14210"/>
            </w:del>
          </w:p>
        </w:tc>
        <w:tc>
          <w:tcPr>
            <w:tcW w:w="6686" w:type="dxa"/>
          </w:tcPr>
          <w:p w14:paraId="54A80461" w14:textId="24F6081B" w:rsidR="009B0E96" w:rsidRPr="00920004" w:rsidDel="00C774DC" w:rsidRDefault="009B0E96" w:rsidP="00BD0851">
            <w:pPr>
              <w:spacing w:before="240" w:line="0" w:lineRule="atLeast"/>
              <w:rPr>
                <w:del w:id="14211" w:author="phuong vu" w:date="2018-11-22T13:51:00Z"/>
                <w:rPrChange w:id="14212" w:author="phuong vu" w:date="2018-11-30T22:36:00Z">
                  <w:rPr>
                    <w:del w:id="14213" w:author="phuong vu" w:date="2018-11-22T13:51:00Z"/>
                    <w:lang w:val="en-US"/>
                  </w:rPr>
                </w:rPrChange>
              </w:rPr>
              <w:pPrChange w:id="14214" w:author="phuong vu" w:date="2018-11-30T14:16:00Z">
                <w:pPr>
                  <w:spacing w:line="276" w:lineRule="auto"/>
                </w:pPr>
              </w:pPrChange>
            </w:pPr>
            <w:del w:id="14215" w:author="phuong vu" w:date="2018-11-22T13:51:00Z">
              <w:r w:rsidRPr="00920004" w:rsidDel="00C774DC">
                <w:rPr>
                  <w:rPrChange w:id="14216" w:author="phuong vu" w:date="2018-11-30T22:36:00Z">
                    <w:rPr/>
                  </w:rPrChange>
                </w:rPr>
                <w:delText>Tìm kiếm và lọc quần áo theo loại có sẵn</w:delText>
              </w:r>
              <w:bookmarkStart w:id="14217" w:name="_Toc530658554"/>
              <w:bookmarkStart w:id="14218" w:name="_Toc530662278"/>
              <w:bookmarkStart w:id="14219" w:name="_Toc530662745"/>
              <w:bookmarkStart w:id="14220" w:name="_Toc531009670"/>
              <w:bookmarkStart w:id="14221" w:name="_Toc531101905"/>
              <w:bookmarkStart w:id="14222" w:name="_Toc531102853"/>
              <w:bookmarkStart w:id="14223" w:name="_Toc531359092"/>
              <w:bookmarkStart w:id="14224" w:name="_Toc531360073"/>
              <w:bookmarkStart w:id="14225" w:name="_Toc531380915"/>
              <w:bookmarkEnd w:id="14217"/>
              <w:bookmarkEnd w:id="14218"/>
              <w:bookmarkEnd w:id="14219"/>
              <w:bookmarkEnd w:id="14220"/>
              <w:bookmarkEnd w:id="14221"/>
              <w:bookmarkEnd w:id="14222"/>
              <w:bookmarkEnd w:id="14223"/>
              <w:bookmarkEnd w:id="14224"/>
              <w:bookmarkEnd w:id="14225"/>
            </w:del>
          </w:p>
        </w:tc>
        <w:bookmarkStart w:id="14226" w:name="_Toc530658555"/>
        <w:bookmarkStart w:id="14227" w:name="_Toc530662279"/>
        <w:bookmarkStart w:id="14228" w:name="_Toc530662746"/>
        <w:bookmarkStart w:id="14229" w:name="_Toc531009671"/>
        <w:bookmarkStart w:id="14230" w:name="_Toc531101906"/>
        <w:bookmarkStart w:id="14231" w:name="_Toc531102854"/>
        <w:bookmarkStart w:id="14232" w:name="_Toc531359093"/>
        <w:bookmarkStart w:id="14233" w:name="_Toc531360074"/>
        <w:bookmarkStart w:id="14234" w:name="_Toc531380916"/>
        <w:bookmarkEnd w:id="14226"/>
        <w:bookmarkEnd w:id="14227"/>
        <w:bookmarkEnd w:id="14228"/>
        <w:bookmarkEnd w:id="14229"/>
        <w:bookmarkEnd w:id="14230"/>
        <w:bookmarkEnd w:id="14231"/>
        <w:bookmarkEnd w:id="14232"/>
        <w:bookmarkEnd w:id="14233"/>
        <w:bookmarkEnd w:id="14234"/>
      </w:tr>
      <w:tr w:rsidR="009B0E96" w:rsidRPr="00920004" w:rsidDel="00C774DC" w14:paraId="247ED7EA" w14:textId="1AB49593" w:rsidTr="00225404">
        <w:trPr>
          <w:del w:id="14235" w:author="phuong vu" w:date="2018-11-22T13:51:00Z"/>
        </w:trPr>
        <w:tc>
          <w:tcPr>
            <w:tcW w:w="2425" w:type="dxa"/>
          </w:tcPr>
          <w:p w14:paraId="04126640" w14:textId="2B5787A4" w:rsidR="009B0E96" w:rsidRPr="00920004" w:rsidDel="00C774DC" w:rsidRDefault="009B0E96" w:rsidP="00BD0851">
            <w:pPr>
              <w:spacing w:before="240" w:line="0" w:lineRule="atLeast"/>
              <w:rPr>
                <w:del w:id="14236" w:author="phuong vu" w:date="2018-11-22T13:51:00Z"/>
                <w:b/>
                <w:rPrChange w:id="14237" w:author="phuong vu" w:date="2018-11-30T22:36:00Z">
                  <w:rPr>
                    <w:del w:id="14238" w:author="phuong vu" w:date="2018-11-22T13:51:00Z"/>
                    <w:b/>
                  </w:rPr>
                </w:rPrChange>
              </w:rPr>
              <w:pPrChange w:id="14239" w:author="phuong vu" w:date="2018-11-30T14:16:00Z">
                <w:pPr>
                  <w:spacing w:line="276" w:lineRule="auto"/>
                </w:pPr>
              </w:pPrChange>
            </w:pPr>
            <w:del w:id="14240" w:author="phuong vu" w:date="2018-11-22T13:51:00Z">
              <w:r w:rsidRPr="00920004" w:rsidDel="00C774DC">
                <w:rPr>
                  <w:b/>
                  <w:rPrChange w:id="14241" w:author="phuong vu" w:date="2018-11-30T22:36:00Z">
                    <w:rPr>
                      <w:b/>
                    </w:rPr>
                  </w:rPrChange>
                </w:rPr>
                <w:delText>Đối tượng sử dụng</w:delText>
              </w:r>
              <w:bookmarkStart w:id="14242" w:name="_Toc530658556"/>
              <w:bookmarkStart w:id="14243" w:name="_Toc530662280"/>
              <w:bookmarkStart w:id="14244" w:name="_Toc530662747"/>
              <w:bookmarkStart w:id="14245" w:name="_Toc531009672"/>
              <w:bookmarkStart w:id="14246" w:name="_Toc531101907"/>
              <w:bookmarkStart w:id="14247" w:name="_Toc531102855"/>
              <w:bookmarkStart w:id="14248" w:name="_Toc531359094"/>
              <w:bookmarkStart w:id="14249" w:name="_Toc531360075"/>
              <w:bookmarkStart w:id="14250" w:name="_Toc531380917"/>
              <w:bookmarkEnd w:id="14242"/>
              <w:bookmarkEnd w:id="14243"/>
              <w:bookmarkEnd w:id="14244"/>
              <w:bookmarkEnd w:id="14245"/>
              <w:bookmarkEnd w:id="14246"/>
              <w:bookmarkEnd w:id="14247"/>
              <w:bookmarkEnd w:id="14248"/>
              <w:bookmarkEnd w:id="14249"/>
              <w:bookmarkEnd w:id="14250"/>
            </w:del>
          </w:p>
        </w:tc>
        <w:tc>
          <w:tcPr>
            <w:tcW w:w="6686" w:type="dxa"/>
          </w:tcPr>
          <w:p w14:paraId="50E962C4" w14:textId="64B1F944" w:rsidR="009B0E96" w:rsidRPr="00920004" w:rsidDel="00C774DC" w:rsidRDefault="009B0E96" w:rsidP="00BD0851">
            <w:pPr>
              <w:spacing w:before="240" w:line="0" w:lineRule="atLeast"/>
              <w:rPr>
                <w:del w:id="14251" w:author="phuong vu" w:date="2018-11-22T13:51:00Z"/>
                <w:rPrChange w:id="14252" w:author="phuong vu" w:date="2018-11-30T22:36:00Z">
                  <w:rPr>
                    <w:del w:id="14253" w:author="phuong vu" w:date="2018-11-22T13:51:00Z"/>
                    <w:lang w:val="en-US"/>
                  </w:rPr>
                </w:rPrChange>
              </w:rPr>
              <w:pPrChange w:id="14254" w:author="phuong vu" w:date="2018-11-30T14:16:00Z">
                <w:pPr>
                  <w:spacing w:line="276" w:lineRule="auto"/>
                </w:pPr>
              </w:pPrChange>
            </w:pPr>
            <w:del w:id="14255" w:author="phuong vu" w:date="2018-11-22T13:51:00Z">
              <w:r w:rsidRPr="00920004" w:rsidDel="00C774DC">
                <w:rPr>
                  <w:rPrChange w:id="14256" w:author="phuong vu" w:date="2018-11-30T22:36:00Z">
                    <w:rPr>
                      <w:lang w:val="en-US"/>
                    </w:rPr>
                  </w:rPrChange>
                </w:rPr>
                <w:delText>Khách hàng</w:delText>
              </w:r>
              <w:bookmarkStart w:id="14257" w:name="_Toc530658557"/>
              <w:bookmarkStart w:id="14258" w:name="_Toc530662281"/>
              <w:bookmarkStart w:id="14259" w:name="_Toc530662748"/>
              <w:bookmarkStart w:id="14260" w:name="_Toc531009673"/>
              <w:bookmarkStart w:id="14261" w:name="_Toc531101908"/>
              <w:bookmarkStart w:id="14262" w:name="_Toc531102856"/>
              <w:bookmarkStart w:id="14263" w:name="_Toc531359095"/>
              <w:bookmarkStart w:id="14264" w:name="_Toc531360076"/>
              <w:bookmarkStart w:id="14265" w:name="_Toc531380918"/>
              <w:bookmarkEnd w:id="14257"/>
              <w:bookmarkEnd w:id="14258"/>
              <w:bookmarkEnd w:id="14259"/>
              <w:bookmarkEnd w:id="14260"/>
              <w:bookmarkEnd w:id="14261"/>
              <w:bookmarkEnd w:id="14262"/>
              <w:bookmarkEnd w:id="14263"/>
              <w:bookmarkEnd w:id="14264"/>
              <w:bookmarkEnd w:id="14265"/>
            </w:del>
          </w:p>
        </w:tc>
        <w:bookmarkStart w:id="14266" w:name="_Toc530658558"/>
        <w:bookmarkStart w:id="14267" w:name="_Toc530662282"/>
        <w:bookmarkStart w:id="14268" w:name="_Toc530662749"/>
        <w:bookmarkStart w:id="14269" w:name="_Toc531009674"/>
        <w:bookmarkStart w:id="14270" w:name="_Toc531101909"/>
        <w:bookmarkStart w:id="14271" w:name="_Toc531102857"/>
        <w:bookmarkStart w:id="14272" w:name="_Toc531359096"/>
        <w:bookmarkStart w:id="14273" w:name="_Toc531360077"/>
        <w:bookmarkStart w:id="14274" w:name="_Toc531380919"/>
        <w:bookmarkEnd w:id="14266"/>
        <w:bookmarkEnd w:id="14267"/>
        <w:bookmarkEnd w:id="14268"/>
        <w:bookmarkEnd w:id="14269"/>
        <w:bookmarkEnd w:id="14270"/>
        <w:bookmarkEnd w:id="14271"/>
        <w:bookmarkEnd w:id="14272"/>
        <w:bookmarkEnd w:id="14273"/>
        <w:bookmarkEnd w:id="14274"/>
      </w:tr>
      <w:tr w:rsidR="009B0E96" w:rsidRPr="00920004" w:rsidDel="00C774DC" w14:paraId="6DF94FFE" w14:textId="0BABD23E" w:rsidTr="00225404">
        <w:trPr>
          <w:del w:id="14275" w:author="phuong vu" w:date="2018-11-22T13:51:00Z"/>
        </w:trPr>
        <w:tc>
          <w:tcPr>
            <w:tcW w:w="2425" w:type="dxa"/>
          </w:tcPr>
          <w:p w14:paraId="312DF643" w14:textId="2C2F2B68" w:rsidR="009B0E96" w:rsidRPr="00920004" w:rsidDel="00C774DC" w:rsidRDefault="009B0E96" w:rsidP="00BD0851">
            <w:pPr>
              <w:spacing w:before="240" w:line="0" w:lineRule="atLeast"/>
              <w:rPr>
                <w:del w:id="14276" w:author="phuong vu" w:date="2018-11-22T13:51:00Z"/>
                <w:b/>
                <w:rPrChange w:id="14277" w:author="phuong vu" w:date="2018-11-30T22:36:00Z">
                  <w:rPr>
                    <w:del w:id="14278" w:author="phuong vu" w:date="2018-11-22T13:51:00Z"/>
                    <w:b/>
                  </w:rPr>
                </w:rPrChange>
              </w:rPr>
              <w:pPrChange w:id="14279" w:author="phuong vu" w:date="2018-11-30T14:16:00Z">
                <w:pPr>
                  <w:spacing w:line="276" w:lineRule="auto"/>
                </w:pPr>
              </w:pPrChange>
            </w:pPr>
            <w:del w:id="14280" w:author="phuong vu" w:date="2018-11-22T13:51:00Z">
              <w:r w:rsidRPr="00920004" w:rsidDel="00C774DC">
                <w:rPr>
                  <w:b/>
                  <w:rPrChange w:id="14281" w:author="phuong vu" w:date="2018-11-30T22:36:00Z">
                    <w:rPr>
                      <w:b/>
                    </w:rPr>
                  </w:rPrChange>
                </w:rPr>
                <w:delText>Tiền điều kiện</w:delText>
              </w:r>
              <w:bookmarkStart w:id="14282" w:name="_Toc530658559"/>
              <w:bookmarkStart w:id="14283" w:name="_Toc530662283"/>
              <w:bookmarkStart w:id="14284" w:name="_Toc530662750"/>
              <w:bookmarkStart w:id="14285" w:name="_Toc531009675"/>
              <w:bookmarkStart w:id="14286" w:name="_Toc531101910"/>
              <w:bookmarkStart w:id="14287" w:name="_Toc531102858"/>
              <w:bookmarkStart w:id="14288" w:name="_Toc531359097"/>
              <w:bookmarkStart w:id="14289" w:name="_Toc531360078"/>
              <w:bookmarkStart w:id="14290" w:name="_Toc531380920"/>
              <w:bookmarkEnd w:id="14282"/>
              <w:bookmarkEnd w:id="14283"/>
              <w:bookmarkEnd w:id="14284"/>
              <w:bookmarkEnd w:id="14285"/>
              <w:bookmarkEnd w:id="14286"/>
              <w:bookmarkEnd w:id="14287"/>
              <w:bookmarkEnd w:id="14288"/>
              <w:bookmarkEnd w:id="14289"/>
              <w:bookmarkEnd w:id="14290"/>
            </w:del>
          </w:p>
        </w:tc>
        <w:tc>
          <w:tcPr>
            <w:tcW w:w="6686" w:type="dxa"/>
          </w:tcPr>
          <w:p w14:paraId="4B4D4267" w14:textId="60E6A744" w:rsidR="009B0E96" w:rsidRPr="00920004" w:rsidDel="00C774DC" w:rsidRDefault="009B0E96" w:rsidP="00BD0851">
            <w:pPr>
              <w:spacing w:before="240" w:line="0" w:lineRule="atLeast"/>
              <w:rPr>
                <w:del w:id="14291" w:author="phuong vu" w:date="2018-11-22T13:51:00Z"/>
                <w:rPrChange w:id="14292" w:author="phuong vu" w:date="2018-11-30T22:36:00Z">
                  <w:rPr>
                    <w:del w:id="14293" w:author="phuong vu" w:date="2018-11-22T13:51:00Z"/>
                    <w:lang w:val="en-US"/>
                  </w:rPr>
                </w:rPrChange>
              </w:rPr>
              <w:pPrChange w:id="14294" w:author="phuong vu" w:date="2018-11-30T14:16:00Z">
                <w:pPr>
                  <w:spacing w:line="276" w:lineRule="auto"/>
                </w:pPr>
              </w:pPrChange>
            </w:pPr>
            <w:del w:id="14295" w:author="phuong vu" w:date="2018-11-22T13:51:00Z">
              <w:r w:rsidRPr="00920004" w:rsidDel="00C774DC">
                <w:rPr>
                  <w:rPrChange w:id="14296" w:author="phuong vu" w:date="2018-11-30T22:36:00Z">
                    <w:rPr>
                      <w:lang w:val="en-US"/>
                    </w:rPr>
                  </w:rPrChange>
                </w:rPr>
                <w:delText>Truy cập được ứng dụng điện thoại và đăng nhập thành công vào hệ thống</w:delText>
              </w:r>
              <w:r w:rsidR="007D4551" w:rsidRPr="00920004" w:rsidDel="00C774DC">
                <w:rPr>
                  <w:rPrChange w:id="14297" w:author="phuong vu" w:date="2018-11-30T22:36:00Z">
                    <w:rPr>
                      <w:lang w:val="en-US"/>
                    </w:rPr>
                  </w:rPrChange>
                </w:rPr>
                <w:delText>. Đang ở bước chọn quần áo thêm vào giỏ.</w:delText>
              </w:r>
              <w:bookmarkStart w:id="14298" w:name="_Toc530658560"/>
              <w:bookmarkStart w:id="14299" w:name="_Toc530662284"/>
              <w:bookmarkStart w:id="14300" w:name="_Toc530662751"/>
              <w:bookmarkStart w:id="14301" w:name="_Toc531009676"/>
              <w:bookmarkStart w:id="14302" w:name="_Toc531101911"/>
              <w:bookmarkStart w:id="14303" w:name="_Toc531102859"/>
              <w:bookmarkStart w:id="14304" w:name="_Toc531359098"/>
              <w:bookmarkStart w:id="14305" w:name="_Toc531360079"/>
              <w:bookmarkStart w:id="14306" w:name="_Toc531380921"/>
              <w:bookmarkEnd w:id="14298"/>
              <w:bookmarkEnd w:id="14299"/>
              <w:bookmarkEnd w:id="14300"/>
              <w:bookmarkEnd w:id="14301"/>
              <w:bookmarkEnd w:id="14302"/>
              <w:bookmarkEnd w:id="14303"/>
              <w:bookmarkEnd w:id="14304"/>
              <w:bookmarkEnd w:id="14305"/>
              <w:bookmarkEnd w:id="14306"/>
            </w:del>
          </w:p>
        </w:tc>
        <w:bookmarkStart w:id="14307" w:name="_Toc530658561"/>
        <w:bookmarkStart w:id="14308" w:name="_Toc530662285"/>
        <w:bookmarkStart w:id="14309" w:name="_Toc530662752"/>
        <w:bookmarkStart w:id="14310" w:name="_Toc531009677"/>
        <w:bookmarkStart w:id="14311" w:name="_Toc531101912"/>
        <w:bookmarkStart w:id="14312" w:name="_Toc531102860"/>
        <w:bookmarkStart w:id="14313" w:name="_Toc531359099"/>
        <w:bookmarkStart w:id="14314" w:name="_Toc531360080"/>
        <w:bookmarkStart w:id="14315" w:name="_Toc531380922"/>
        <w:bookmarkEnd w:id="14307"/>
        <w:bookmarkEnd w:id="14308"/>
        <w:bookmarkEnd w:id="14309"/>
        <w:bookmarkEnd w:id="14310"/>
        <w:bookmarkEnd w:id="14311"/>
        <w:bookmarkEnd w:id="14312"/>
        <w:bookmarkEnd w:id="14313"/>
        <w:bookmarkEnd w:id="14314"/>
        <w:bookmarkEnd w:id="14315"/>
      </w:tr>
      <w:tr w:rsidR="009B0E96" w:rsidRPr="00920004" w:rsidDel="00C774DC" w14:paraId="47481F47" w14:textId="3DFA01F2" w:rsidTr="00225404">
        <w:trPr>
          <w:del w:id="14316" w:author="phuong vu" w:date="2018-11-22T13:51:00Z"/>
        </w:trPr>
        <w:tc>
          <w:tcPr>
            <w:tcW w:w="2425" w:type="dxa"/>
          </w:tcPr>
          <w:p w14:paraId="107EB6AB" w14:textId="2710A881" w:rsidR="009B0E96" w:rsidRPr="00920004" w:rsidDel="00C774DC" w:rsidRDefault="009B0E96" w:rsidP="00BD0851">
            <w:pPr>
              <w:spacing w:before="240" w:line="0" w:lineRule="atLeast"/>
              <w:rPr>
                <w:del w:id="14317" w:author="phuong vu" w:date="2018-11-22T13:51:00Z"/>
                <w:b/>
                <w:rPrChange w:id="14318" w:author="phuong vu" w:date="2018-11-30T22:36:00Z">
                  <w:rPr>
                    <w:del w:id="14319" w:author="phuong vu" w:date="2018-11-22T13:51:00Z"/>
                    <w:b/>
                  </w:rPr>
                </w:rPrChange>
              </w:rPr>
              <w:pPrChange w:id="14320" w:author="phuong vu" w:date="2018-11-30T14:16:00Z">
                <w:pPr>
                  <w:spacing w:line="276" w:lineRule="auto"/>
                </w:pPr>
              </w:pPrChange>
            </w:pPr>
            <w:del w:id="14321" w:author="phuong vu" w:date="2018-11-22T13:51:00Z">
              <w:r w:rsidRPr="00920004" w:rsidDel="00C774DC">
                <w:rPr>
                  <w:b/>
                  <w:rPrChange w:id="14322" w:author="phuong vu" w:date="2018-11-30T22:36:00Z">
                    <w:rPr>
                      <w:b/>
                    </w:rPr>
                  </w:rPrChange>
                </w:rPr>
                <w:delText>Cách xử lí</w:delText>
              </w:r>
              <w:bookmarkStart w:id="14323" w:name="_Toc530658562"/>
              <w:bookmarkStart w:id="14324" w:name="_Toc530662286"/>
              <w:bookmarkStart w:id="14325" w:name="_Toc530662753"/>
              <w:bookmarkStart w:id="14326" w:name="_Toc531009678"/>
              <w:bookmarkStart w:id="14327" w:name="_Toc531101913"/>
              <w:bookmarkStart w:id="14328" w:name="_Toc531102861"/>
              <w:bookmarkStart w:id="14329" w:name="_Toc531359100"/>
              <w:bookmarkStart w:id="14330" w:name="_Toc531360081"/>
              <w:bookmarkStart w:id="14331" w:name="_Toc531380923"/>
              <w:bookmarkEnd w:id="14323"/>
              <w:bookmarkEnd w:id="14324"/>
              <w:bookmarkEnd w:id="14325"/>
              <w:bookmarkEnd w:id="14326"/>
              <w:bookmarkEnd w:id="14327"/>
              <w:bookmarkEnd w:id="14328"/>
              <w:bookmarkEnd w:id="14329"/>
              <w:bookmarkEnd w:id="14330"/>
              <w:bookmarkEnd w:id="14331"/>
            </w:del>
          </w:p>
        </w:tc>
        <w:tc>
          <w:tcPr>
            <w:tcW w:w="6686" w:type="dxa"/>
          </w:tcPr>
          <w:p w14:paraId="7CEA31D5" w14:textId="7FED459B" w:rsidR="007D4551" w:rsidRPr="00920004" w:rsidDel="00C774DC" w:rsidRDefault="007D4551" w:rsidP="00BD0851">
            <w:pPr>
              <w:spacing w:before="240" w:line="0" w:lineRule="atLeast"/>
              <w:rPr>
                <w:del w:id="14332" w:author="phuong vu" w:date="2018-11-22T13:51:00Z"/>
                <w:rPrChange w:id="14333" w:author="phuong vu" w:date="2018-11-30T22:36:00Z">
                  <w:rPr>
                    <w:del w:id="14334" w:author="phuong vu" w:date="2018-11-22T13:51:00Z"/>
                    <w:lang w:val="en-US"/>
                  </w:rPr>
                </w:rPrChange>
              </w:rPr>
              <w:pPrChange w:id="14335" w:author="phuong vu" w:date="2018-11-30T14:16:00Z">
                <w:pPr>
                  <w:spacing w:line="276" w:lineRule="auto"/>
                </w:pPr>
              </w:pPrChange>
            </w:pPr>
            <w:del w:id="14336" w:author="phuong vu" w:date="2018-11-22T13:51:00Z">
              <w:r w:rsidRPr="00920004" w:rsidDel="00C774DC">
                <w:rPr>
                  <w:rPrChange w:id="14337" w:author="phuong vu" w:date="2018-11-30T22:36:00Z">
                    <w:rPr>
                      <w:lang w:val="en-US"/>
                    </w:rPr>
                  </w:rPrChange>
                </w:rPr>
                <w:delText>Bước 1: Người dùng nhấn vào</w:delText>
              </w:r>
              <w:r w:rsidRPr="00920004" w:rsidDel="00C774DC">
                <w:rPr>
                  <w:rPrChange w:id="14338" w:author="phuong vu" w:date="2018-11-30T22:36:00Z">
                    <w:rPr>
                      <w:i/>
                      <w:lang w:val="en-US"/>
                    </w:rPr>
                  </w:rPrChange>
                </w:rPr>
                <w:delText xml:space="preserve"> “loại quần áo”. </w:delText>
              </w:r>
              <w:r w:rsidRPr="00920004" w:rsidDel="00C774DC">
                <w:rPr>
                  <w:rPrChange w:id="14339" w:author="phuong vu" w:date="2018-11-30T22:36:00Z">
                    <w:rPr>
                      <w:lang w:val="en-US"/>
                    </w:rPr>
                  </w:rPrChange>
                </w:rPr>
                <w:delText>Và chọn một loại quần áo muốn lọc. Hoặc nhấn vào biểu tượng tìm kiếm và nhập tên quần áo tìm kiếm.</w:delText>
              </w:r>
              <w:bookmarkStart w:id="14340" w:name="_Toc530658563"/>
              <w:bookmarkStart w:id="14341" w:name="_Toc530662287"/>
              <w:bookmarkStart w:id="14342" w:name="_Toc530662754"/>
              <w:bookmarkStart w:id="14343" w:name="_Toc531009679"/>
              <w:bookmarkStart w:id="14344" w:name="_Toc531101914"/>
              <w:bookmarkStart w:id="14345" w:name="_Toc531102862"/>
              <w:bookmarkStart w:id="14346" w:name="_Toc531359101"/>
              <w:bookmarkStart w:id="14347" w:name="_Toc531360082"/>
              <w:bookmarkStart w:id="14348" w:name="_Toc531380924"/>
              <w:bookmarkEnd w:id="14340"/>
              <w:bookmarkEnd w:id="14341"/>
              <w:bookmarkEnd w:id="14342"/>
              <w:bookmarkEnd w:id="14343"/>
              <w:bookmarkEnd w:id="14344"/>
              <w:bookmarkEnd w:id="14345"/>
              <w:bookmarkEnd w:id="14346"/>
              <w:bookmarkEnd w:id="14347"/>
              <w:bookmarkEnd w:id="14348"/>
            </w:del>
          </w:p>
          <w:p w14:paraId="52F2CA4F" w14:textId="7968A11E" w:rsidR="007D4551" w:rsidRPr="00920004" w:rsidDel="00C774DC" w:rsidRDefault="007D4551" w:rsidP="00BD0851">
            <w:pPr>
              <w:spacing w:before="240" w:line="0" w:lineRule="atLeast"/>
              <w:rPr>
                <w:del w:id="14349" w:author="phuong vu" w:date="2018-11-22T13:51:00Z"/>
                <w:rPrChange w:id="14350" w:author="phuong vu" w:date="2018-11-30T22:36:00Z">
                  <w:rPr>
                    <w:del w:id="14351" w:author="phuong vu" w:date="2018-11-22T13:51:00Z"/>
                    <w:lang w:val="en-US"/>
                  </w:rPr>
                </w:rPrChange>
              </w:rPr>
              <w:pPrChange w:id="14352" w:author="phuong vu" w:date="2018-11-30T14:16:00Z">
                <w:pPr>
                  <w:spacing w:line="276" w:lineRule="auto"/>
                </w:pPr>
              </w:pPrChange>
            </w:pPr>
            <w:del w:id="14353" w:author="phuong vu" w:date="2018-11-22T13:51:00Z">
              <w:r w:rsidRPr="00920004" w:rsidDel="00C774DC">
                <w:rPr>
                  <w:rPrChange w:id="14354" w:author="phuong vu" w:date="2018-11-30T22:36:00Z">
                    <w:rPr>
                      <w:lang w:val="en-US"/>
                    </w:rPr>
                  </w:rPrChange>
                </w:rPr>
                <w:delText>Bước 2: Ứng dụng dựa trên thông tin người dùng chọn hoặc nhập vào để lọc các quần áo và hiển thị lại cho người dùng chọn.</w:delText>
              </w:r>
              <w:bookmarkStart w:id="14355" w:name="_Toc530658564"/>
              <w:bookmarkStart w:id="14356" w:name="_Toc530662288"/>
              <w:bookmarkStart w:id="14357" w:name="_Toc530662755"/>
              <w:bookmarkStart w:id="14358" w:name="_Toc531009680"/>
              <w:bookmarkStart w:id="14359" w:name="_Toc531101915"/>
              <w:bookmarkStart w:id="14360" w:name="_Toc531102863"/>
              <w:bookmarkStart w:id="14361" w:name="_Toc531359102"/>
              <w:bookmarkStart w:id="14362" w:name="_Toc531360083"/>
              <w:bookmarkStart w:id="14363" w:name="_Toc531380925"/>
              <w:bookmarkEnd w:id="14355"/>
              <w:bookmarkEnd w:id="14356"/>
              <w:bookmarkEnd w:id="14357"/>
              <w:bookmarkEnd w:id="14358"/>
              <w:bookmarkEnd w:id="14359"/>
              <w:bookmarkEnd w:id="14360"/>
              <w:bookmarkEnd w:id="14361"/>
              <w:bookmarkEnd w:id="14362"/>
              <w:bookmarkEnd w:id="14363"/>
            </w:del>
          </w:p>
        </w:tc>
        <w:bookmarkStart w:id="14364" w:name="_Toc530658565"/>
        <w:bookmarkStart w:id="14365" w:name="_Toc530662289"/>
        <w:bookmarkStart w:id="14366" w:name="_Toc530662756"/>
        <w:bookmarkStart w:id="14367" w:name="_Toc531009681"/>
        <w:bookmarkStart w:id="14368" w:name="_Toc531101916"/>
        <w:bookmarkStart w:id="14369" w:name="_Toc531102864"/>
        <w:bookmarkStart w:id="14370" w:name="_Toc531359103"/>
        <w:bookmarkStart w:id="14371" w:name="_Toc531360084"/>
        <w:bookmarkStart w:id="14372" w:name="_Toc531380926"/>
        <w:bookmarkEnd w:id="14364"/>
        <w:bookmarkEnd w:id="14365"/>
        <w:bookmarkEnd w:id="14366"/>
        <w:bookmarkEnd w:id="14367"/>
        <w:bookmarkEnd w:id="14368"/>
        <w:bookmarkEnd w:id="14369"/>
        <w:bookmarkEnd w:id="14370"/>
        <w:bookmarkEnd w:id="14371"/>
        <w:bookmarkEnd w:id="14372"/>
      </w:tr>
      <w:tr w:rsidR="009B0E96" w:rsidRPr="00920004" w:rsidDel="00C774DC" w14:paraId="1641878C" w14:textId="38612FA2" w:rsidTr="00225404">
        <w:trPr>
          <w:del w:id="14373" w:author="phuong vu" w:date="2018-11-22T13:51:00Z"/>
        </w:trPr>
        <w:tc>
          <w:tcPr>
            <w:tcW w:w="2425" w:type="dxa"/>
          </w:tcPr>
          <w:p w14:paraId="34E4B3D2" w14:textId="5C62AB25" w:rsidR="009B0E96" w:rsidRPr="00920004" w:rsidDel="00C774DC" w:rsidRDefault="009B0E96" w:rsidP="00BD0851">
            <w:pPr>
              <w:spacing w:before="240" w:line="0" w:lineRule="atLeast"/>
              <w:rPr>
                <w:del w:id="14374" w:author="phuong vu" w:date="2018-11-22T13:51:00Z"/>
                <w:b/>
                <w:rPrChange w:id="14375" w:author="phuong vu" w:date="2018-11-30T22:36:00Z">
                  <w:rPr>
                    <w:del w:id="14376" w:author="phuong vu" w:date="2018-11-22T13:51:00Z"/>
                    <w:b/>
                  </w:rPr>
                </w:rPrChange>
              </w:rPr>
              <w:pPrChange w:id="14377" w:author="phuong vu" w:date="2018-11-30T14:16:00Z">
                <w:pPr>
                  <w:spacing w:line="276" w:lineRule="auto"/>
                </w:pPr>
              </w:pPrChange>
            </w:pPr>
            <w:del w:id="14378" w:author="phuong vu" w:date="2018-11-22T13:51:00Z">
              <w:r w:rsidRPr="00920004" w:rsidDel="00C774DC">
                <w:rPr>
                  <w:b/>
                  <w:rPrChange w:id="14379" w:author="phuong vu" w:date="2018-11-30T22:36:00Z">
                    <w:rPr>
                      <w:b/>
                    </w:rPr>
                  </w:rPrChange>
                </w:rPr>
                <w:delText>Kết quả</w:delText>
              </w:r>
              <w:bookmarkStart w:id="14380" w:name="_Toc530658566"/>
              <w:bookmarkStart w:id="14381" w:name="_Toc530662290"/>
              <w:bookmarkStart w:id="14382" w:name="_Toc530662757"/>
              <w:bookmarkStart w:id="14383" w:name="_Toc531009682"/>
              <w:bookmarkStart w:id="14384" w:name="_Toc531101917"/>
              <w:bookmarkStart w:id="14385" w:name="_Toc531102865"/>
              <w:bookmarkStart w:id="14386" w:name="_Toc531359104"/>
              <w:bookmarkStart w:id="14387" w:name="_Toc531360085"/>
              <w:bookmarkStart w:id="14388" w:name="_Toc531380927"/>
              <w:bookmarkEnd w:id="14380"/>
              <w:bookmarkEnd w:id="14381"/>
              <w:bookmarkEnd w:id="14382"/>
              <w:bookmarkEnd w:id="14383"/>
              <w:bookmarkEnd w:id="14384"/>
              <w:bookmarkEnd w:id="14385"/>
              <w:bookmarkEnd w:id="14386"/>
              <w:bookmarkEnd w:id="14387"/>
              <w:bookmarkEnd w:id="14388"/>
            </w:del>
          </w:p>
        </w:tc>
        <w:tc>
          <w:tcPr>
            <w:tcW w:w="6686" w:type="dxa"/>
          </w:tcPr>
          <w:p w14:paraId="140D58A9" w14:textId="7B02FD1B" w:rsidR="009B0E96" w:rsidRPr="00920004" w:rsidDel="00C774DC" w:rsidRDefault="007D4551" w:rsidP="00BD0851">
            <w:pPr>
              <w:spacing w:before="240" w:line="0" w:lineRule="atLeast"/>
              <w:rPr>
                <w:del w:id="14389" w:author="phuong vu" w:date="2018-11-22T13:51:00Z"/>
                <w:rPrChange w:id="14390" w:author="phuong vu" w:date="2018-11-30T22:36:00Z">
                  <w:rPr>
                    <w:del w:id="14391" w:author="phuong vu" w:date="2018-11-22T13:51:00Z"/>
                    <w:lang w:val="en-US"/>
                  </w:rPr>
                </w:rPrChange>
              </w:rPr>
              <w:pPrChange w:id="14392" w:author="phuong vu" w:date="2018-11-30T14:16:00Z">
                <w:pPr>
                  <w:spacing w:line="276" w:lineRule="auto"/>
                </w:pPr>
              </w:pPrChange>
            </w:pPr>
            <w:del w:id="14393" w:author="phuong vu" w:date="2018-11-22T13:51:00Z">
              <w:r w:rsidRPr="00920004" w:rsidDel="00C774DC">
                <w:rPr>
                  <w:rPrChange w:id="14394" w:author="phuong vu" w:date="2018-11-30T22:36:00Z">
                    <w:rPr>
                      <w:lang w:val="en-US"/>
                    </w:rPr>
                  </w:rPrChange>
                </w:rPr>
                <w:delText>Nếu tồn tại có kết quả sẽ hiển thị theo dạng danh sách cho người dùng.</w:delText>
              </w:r>
              <w:bookmarkStart w:id="14395" w:name="_Toc530658567"/>
              <w:bookmarkStart w:id="14396" w:name="_Toc530662291"/>
              <w:bookmarkStart w:id="14397" w:name="_Toc530662758"/>
              <w:bookmarkStart w:id="14398" w:name="_Toc531009683"/>
              <w:bookmarkStart w:id="14399" w:name="_Toc531101918"/>
              <w:bookmarkStart w:id="14400" w:name="_Toc531102866"/>
              <w:bookmarkStart w:id="14401" w:name="_Toc531359105"/>
              <w:bookmarkStart w:id="14402" w:name="_Toc531360086"/>
              <w:bookmarkStart w:id="14403" w:name="_Toc531380928"/>
              <w:bookmarkEnd w:id="14395"/>
              <w:bookmarkEnd w:id="14396"/>
              <w:bookmarkEnd w:id="14397"/>
              <w:bookmarkEnd w:id="14398"/>
              <w:bookmarkEnd w:id="14399"/>
              <w:bookmarkEnd w:id="14400"/>
              <w:bookmarkEnd w:id="14401"/>
              <w:bookmarkEnd w:id="14402"/>
              <w:bookmarkEnd w:id="14403"/>
            </w:del>
          </w:p>
          <w:p w14:paraId="066971DB" w14:textId="38BCA70B" w:rsidR="007D4551" w:rsidRPr="00920004" w:rsidDel="00C774DC" w:rsidRDefault="007D4551" w:rsidP="00BD0851">
            <w:pPr>
              <w:spacing w:before="240" w:line="0" w:lineRule="atLeast"/>
              <w:rPr>
                <w:del w:id="14404" w:author="phuong vu" w:date="2018-11-22T13:51:00Z"/>
                <w:rPrChange w:id="14405" w:author="phuong vu" w:date="2018-11-30T22:36:00Z">
                  <w:rPr>
                    <w:del w:id="14406" w:author="phuong vu" w:date="2018-11-22T13:51:00Z"/>
                    <w:lang w:val="en-US"/>
                  </w:rPr>
                </w:rPrChange>
              </w:rPr>
              <w:pPrChange w:id="14407" w:author="phuong vu" w:date="2018-11-30T14:16:00Z">
                <w:pPr>
                  <w:spacing w:line="276" w:lineRule="auto"/>
                </w:pPr>
              </w:pPrChange>
            </w:pPr>
            <w:del w:id="14408" w:author="phuong vu" w:date="2018-11-22T13:51:00Z">
              <w:r w:rsidRPr="00920004" w:rsidDel="00C774DC">
                <w:rPr>
                  <w:rPrChange w:id="14409" w:author="phuong vu" w:date="2018-11-30T22:36:00Z">
                    <w:rPr>
                      <w:lang w:val="en-US"/>
                    </w:rPr>
                  </w:rPrChange>
                </w:rPr>
                <w:delText>Nếu không có kết quả sẽ hiển thị rỗng.</w:delText>
              </w:r>
              <w:bookmarkStart w:id="14410" w:name="_Toc530658568"/>
              <w:bookmarkStart w:id="14411" w:name="_Toc530662292"/>
              <w:bookmarkStart w:id="14412" w:name="_Toc530662759"/>
              <w:bookmarkStart w:id="14413" w:name="_Toc531009684"/>
              <w:bookmarkStart w:id="14414" w:name="_Toc531101919"/>
              <w:bookmarkStart w:id="14415" w:name="_Toc531102867"/>
              <w:bookmarkStart w:id="14416" w:name="_Toc531359106"/>
              <w:bookmarkStart w:id="14417" w:name="_Toc531360087"/>
              <w:bookmarkStart w:id="14418" w:name="_Toc531380929"/>
              <w:bookmarkEnd w:id="14410"/>
              <w:bookmarkEnd w:id="14411"/>
              <w:bookmarkEnd w:id="14412"/>
              <w:bookmarkEnd w:id="14413"/>
              <w:bookmarkEnd w:id="14414"/>
              <w:bookmarkEnd w:id="14415"/>
              <w:bookmarkEnd w:id="14416"/>
              <w:bookmarkEnd w:id="14417"/>
              <w:bookmarkEnd w:id="14418"/>
            </w:del>
          </w:p>
        </w:tc>
        <w:bookmarkStart w:id="14419" w:name="_Toc530658569"/>
        <w:bookmarkStart w:id="14420" w:name="_Toc530662293"/>
        <w:bookmarkStart w:id="14421" w:name="_Toc530662760"/>
        <w:bookmarkStart w:id="14422" w:name="_Toc531009685"/>
        <w:bookmarkStart w:id="14423" w:name="_Toc531101920"/>
        <w:bookmarkStart w:id="14424" w:name="_Toc531102868"/>
        <w:bookmarkStart w:id="14425" w:name="_Toc531359107"/>
        <w:bookmarkStart w:id="14426" w:name="_Toc531360088"/>
        <w:bookmarkStart w:id="14427" w:name="_Toc531380930"/>
        <w:bookmarkEnd w:id="14419"/>
        <w:bookmarkEnd w:id="14420"/>
        <w:bookmarkEnd w:id="14421"/>
        <w:bookmarkEnd w:id="14422"/>
        <w:bookmarkEnd w:id="14423"/>
        <w:bookmarkEnd w:id="14424"/>
        <w:bookmarkEnd w:id="14425"/>
        <w:bookmarkEnd w:id="14426"/>
        <w:bookmarkEnd w:id="14427"/>
      </w:tr>
      <w:tr w:rsidR="009B0E96" w:rsidRPr="00920004" w:rsidDel="00C774DC" w14:paraId="65034098" w14:textId="48A8377D" w:rsidTr="00225404">
        <w:trPr>
          <w:del w:id="14428" w:author="phuong vu" w:date="2018-11-22T13:51:00Z"/>
        </w:trPr>
        <w:tc>
          <w:tcPr>
            <w:tcW w:w="2425" w:type="dxa"/>
          </w:tcPr>
          <w:p w14:paraId="6AF9D56B" w14:textId="03004EC3" w:rsidR="009B0E96" w:rsidRPr="00920004" w:rsidDel="00C774DC" w:rsidRDefault="009B0E96" w:rsidP="00BD0851">
            <w:pPr>
              <w:spacing w:before="240" w:line="0" w:lineRule="atLeast"/>
              <w:rPr>
                <w:del w:id="14429" w:author="phuong vu" w:date="2018-11-22T13:51:00Z"/>
                <w:b/>
                <w:rPrChange w:id="14430" w:author="phuong vu" w:date="2018-11-30T22:36:00Z">
                  <w:rPr>
                    <w:del w:id="14431" w:author="phuong vu" w:date="2018-11-22T13:51:00Z"/>
                    <w:b/>
                  </w:rPr>
                </w:rPrChange>
              </w:rPr>
              <w:pPrChange w:id="14432" w:author="phuong vu" w:date="2018-11-30T14:16:00Z">
                <w:pPr>
                  <w:spacing w:line="276" w:lineRule="auto"/>
                </w:pPr>
              </w:pPrChange>
            </w:pPr>
            <w:del w:id="14433" w:author="phuong vu" w:date="2018-11-22T13:51:00Z">
              <w:r w:rsidRPr="00920004" w:rsidDel="00C774DC">
                <w:rPr>
                  <w:b/>
                  <w:rPrChange w:id="14434" w:author="phuong vu" w:date="2018-11-30T22:36:00Z">
                    <w:rPr>
                      <w:b/>
                    </w:rPr>
                  </w:rPrChange>
                </w:rPr>
                <w:delText>Ghi chú</w:delText>
              </w:r>
              <w:bookmarkStart w:id="14435" w:name="_Toc530658570"/>
              <w:bookmarkStart w:id="14436" w:name="_Toc530662294"/>
              <w:bookmarkStart w:id="14437" w:name="_Toc530662761"/>
              <w:bookmarkStart w:id="14438" w:name="_Toc531009686"/>
              <w:bookmarkStart w:id="14439" w:name="_Toc531101921"/>
              <w:bookmarkStart w:id="14440" w:name="_Toc531102869"/>
              <w:bookmarkStart w:id="14441" w:name="_Toc531359108"/>
              <w:bookmarkStart w:id="14442" w:name="_Toc531360089"/>
              <w:bookmarkStart w:id="14443" w:name="_Toc531380931"/>
              <w:bookmarkEnd w:id="14435"/>
              <w:bookmarkEnd w:id="14436"/>
              <w:bookmarkEnd w:id="14437"/>
              <w:bookmarkEnd w:id="14438"/>
              <w:bookmarkEnd w:id="14439"/>
              <w:bookmarkEnd w:id="14440"/>
              <w:bookmarkEnd w:id="14441"/>
              <w:bookmarkEnd w:id="14442"/>
              <w:bookmarkEnd w:id="14443"/>
            </w:del>
          </w:p>
        </w:tc>
        <w:tc>
          <w:tcPr>
            <w:tcW w:w="6686" w:type="dxa"/>
          </w:tcPr>
          <w:p w14:paraId="1B5D4A97" w14:textId="74890C42" w:rsidR="007D4551" w:rsidRPr="00920004" w:rsidDel="00C774DC" w:rsidRDefault="007D4551" w:rsidP="00BD0851">
            <w:pPr>
              <w:keepNext/>
              <w:spacing w:before="240" w:line="0" w:lineRule="atLeast"/>
              <w:rPr>
                <w:del w:id="14444" w:author="phuong vu" w:date="2018-11-22T13:51:00Z"/>
                <w:rPrChange w:id="14445" w:author="phuong vu" w:date="2018-11-30T22:36:00Z">
                  <w:rPr>
                    <w:del w:id="14446" w:author="phuong vu" w:date="2018-11-22T13:51:00Z"/>
                    <w:lang w:val="en-US"/>
                  </w:rPr>
                </w:rPrChange>
              </w:rPr>
              <w:pPrChange w:id="14447" w:author="phuong vu" w:date="2018-11-30T14:16:00Z">
                <w:pPr>
                  <w:keepNext/>
                  <w:spacing w:line="276" w:lineRule="auto"/>
                </w:pPr>
              </w:pPrChange>
            </w:pPr>
            <w:del w:id="14448" w:author="phuong vu" w:date="2018-11-22T13:51:00Z">
              <w:r w:rsidRPr="00920004" w:rsidDel="00C774DC">
                <w:rPr>
                  <w:rPrChange w:id="14449" w:author="phuong vu" w:date="2018-11-30T22:36:00Z">
                    <w:rPr>
                      <w:lang w:val="en-US"/>
                    </w:rPr>
                  </w:rPrChange>
                </w:rPr>
                <w:delText>Để tìm kiếm hay lọc, người dùng bắt buộc phải chọn hoặc nhập thông tin tìm kiếm.</w:delText>
              </w:r>
              <w:bookmarkStart w:id="14450" w:name="_Toc530658571"/>
              <w:bookmarkStart w:id="14451" w:name="_Toc530662295"/>
              <w:bookmarkStart w:id="14452" w:name="_Toc530662762"/>
              <w:bookmarkStart w:id="14453" w:name="_Toc531009687"/>
              <w:bookmarkStart w:id="14454" w:name="_Toc531101922"/>
              <w:bookmarkStart w:id="14455" w:name="_Toc531102870"/>
              <w:bookmarkStart w:id="14456" w:name="_Toc531359109"/>
              <w:bookmarkStart w:id="14457" w:name="_Toc531360090"/>
              <w:bookmarkStart w:id="14458" w:name="_Toc531380932"/>
              <w:bookmarkEnd w:id="14450"/>
              <w:bookmarkEnd w:id="14451"/>
              <w:bookmarkEnd w:id="14452"/>
              <w:bookmarkEnd w:id="14453"/>
              <w:bookmarkEnd w:id="14454"/>
              <w:bookmarkEnd w:id="14455"/>
              <w:bookmarkEnd w:id="14456"/>
              <w:bookmarkEnd w:id="14457"/>
              <w:bookmarkEnd w:id="14458"/>
            </w:del>
          </w:p>
        </w:tc>
        <w:bookmarkStart w:id="14459" w:name="_Toc530658572"/>
        <w:bookmarkStart w:id="14460" w:name="_Toc530662296"/>
        <w:bookmarkStart w:id="14461" w:name="_Toc530662763"/>
        <w:bookmarkStart w:id="14462" w:name="_Toc531009688"/>
        <w:bookmarkStart w:id="14463" w:name="_Toc531101923"/>
        <w:bookmarkStart w:id="14464" w:name="_Toc531102871"/>
        <w:bookmarkStart w:id="14465" w:name="_Toc531359110"/>
        <w:bookmarkStart w:id="14466" w:name="_Toc531360091"/>
        <w:bookmarkStart w:id="14467" w:name="_Toc531380933"/>
        <w:bookmarkEnd w:id="14459"/>
        <w:bookmarkEnd w:id="14460"/>
        <w:bookmarkEnd w:id="14461"/>
        <w:bookmarkEnd w:id="14462"/>
        <w:bookmarkEnd w:id="14463"/>
        <w:bookmarkEnd w:id="14464"/>
        <w:bookmarkEnd w:id="14465"/>
        <w:bookmarkEnd w:id="14466"/>
        <w:bookmarkEnd w:id="14467"/>
      </w:tr>
    </w:tbl>
    <w:p w14:paraId="55D91EC8" w14:textId="78658575" w:rsidR="009B0E96" w:rsidRPr="00920004" w:rsidDel="00C774DC" w:rsidRDefault="009B0E96" w:rsidP="00BD0851">
      <w:pPr>
        <w:spacing w:before="240" w:line="0" w:lineRule="atLeast"/>
        <w:rPr>
          <w:del w:id="14468" w:author="phuong vu" w:date="2018-11-22T13:51:00Z"/>
          <w:rPrChange w:id="14469" w:author="phuong vu" w:date="2018-11-30T22:36:00Z">
            <w:rPr>
              <w:del w:id="14470" w:author="phuong vu" w:date="2018-11-22T13:51:00Z"/>
            </w:rPr>
          </w:rPrChange>
        </w:rPr>
        <w:pPrChange w:id="14471" w:author="phuong vu" w:date="2018-11-30T14:16:00Z">
          <w:pPr/>
        </w:pPrChange>
      </w:pPr>
      <w:bookmarkStart w:id="14472" w:name="_Toc530658573"/>
      <w:bookmarkStart w:id="14473" w:name="_Toc530662297"/>
      <w:bookmarkStart w:id="14474" w:name="_Toc530662764"/>
      <w:bookmarkStart w:id="14475" w:name="_Toc531009689"/>
      <w:bookmarkStart w:id="14476" w:name="_Toc531101924"/>
      <w:bookmarkStart w:id="14477" w:name="_Toc531102872"/>
      <w:bookmarkStart w:id="14478" w:name="_Toc531359111"/>
      <w:bookmarkStart w:id="14479" w:name="_Toc531360092"/>
      <w:bookmarkStart w:id="14480" w:name="_Toc531380934"/>
      <w:bookmarkEnd w:id="14472"/>
      <w:bookmarkEnd w:id="14473"/>
      <w:bookmarkEnd w:id="14474"/>
      <w:bookmarkEnd w:id="14475"/>
      <w:bookmarkEnd w:id="14476"/>
      <w:bookmarkEnd w:id="14477"/>
      <w:bookmarkEnd w:id="14478"/>
      <w:bookmarkEnd w:id="14479"/>
      <w:bookmarkEnd w:id="14480"/>
    </w:p>
    <w:p w14:paraId="226DB6B5" w14:textId="560A919C" w:rsidR="00730F28" w:rsidRPr="00920004" w:rsidDel="00C774DC" w:rsidRDefault="00730F28" w:rsidP="00BD0851">
      <w:pPr>
        <w:pStyle w:val="Heading4"/>
        <w:spacing w:before="240" w:line="0" w:lineRule="atLeast"/>
        <w:rPr>
          <w:del w:id="14481" w:author="phuong vu" w:date="2018-11-22T13:51:00Z"/>
          <w:rFonts w:cstheme="majorHAnsi"/>
          <w:rPrChange w:id="14482" w:author="phuong vu" w:date="2018-11-30T22:36:00Z">
            <w:rPr>
              <w:del w:id="14483" w:author="phuong vu" w:date="2018-11-22T13:51:00Z"/>
            </w:rPr>
          </w:rPrChange>
        </w:rPr>
        <w:pPrChange w:id="14484" w:author="phuong vu" w:date="2018-11-30T14:16:00Z">
          <w:pPr>
            <w:pStyle w:val="Heading4"/>
          </w:pPr>
        </w:pPrChange>
      </w:pPr>
      <w:del w:id="14485" w:author="phuong vu" w:date="2018-11-22T13:51:00Z">
        <w:r w:rsidRPr="00920004" w:rsidDel="00C774DC">
          <w:rPr>
            <w:rFonts w:cstheme="majorHAnsi"/>
            <w:rPrChange w:id="14486" w:author="phuong vu" w:date="2018-11-30T22:36:00Z">
              <w:rPr>
                <w:rFonts w:cstheme="majorHAnsi"/>
              </w:rPr>
            </w:rPrChange>
          </w:rPr>
          <w:delText>Tìm ki</w:delText>
        </w:r>
        <w:r w:rsidRPr="00920004" w:rsidDel="00C774DC">
          <w:rPr>
            <w:rFonts w:cstheme="majorHAnsi"/>
            <w:rPrChange w:id="14487" w:author="phuong vu" w:date="2018-11-30T22:36:00Z">
              <w:rPr/>
            </w:rPrChange>
          </w:rPr>
          <w:delText>ếm đơn hàng</w:delText>
        </w:r>
        <w:bookmarkStart w:id="14488" w:name="_Toc530658574"/>
        <w:bookmarkStart w:id="14489" w:name="_Toc530662298"/>
        <w:bookmarkStart w:id="14490" w:name="_Toc530662765"/>
        <w:bookmarkStart w:id="14491" w:name="_Toc531009690"/>
        <w:bookmarkStart w:id="14492" w:name="_Toc531101925"/>
        <w:bookmarkStart w:id="14493" w:name="_Toc531102873"/>
        <w:bookmarkStart w:id="14494" w:name="_Toc531359112"/>
        <w:bookmarkStart w:id="14495" w:name="_Toc531360093"/>
        <w:bookmarkStart w:id="14496" w:name="_Toc531380935"/>
        <w:bookmarkEnd w:id="14488"/>
        <w:bookmarkEnd w:id="14489"/>
        <w:bookmarkEnd w:id="14490"/>
        <w:bookmarkEnd w:id="14491"/>
        <w:bookmarkEnd w:id="14492"/>
        <w:bookmarkEnd w:id="14493"/>
        <w:bookmarkEnd w:id="14494"/>
        <w:bookmarkEnd w:id="14495"/>
        <w:bookmarkEnd w:id="14496"/>
      </w:del>
    </w:p>
    <w:tbl>
      <w:tblPr>
        <w:tblStyle w:val="TableGrid"/>
        <w:tblW w:w="0" w:type="auto"/>
        <w:tblLook w:val="04A0" w:firstRow="1" w:lastRow="0" w:firstColumn="1" w:lastColumn="0" w:noHBand="0" w:noVBand="1"/>
      </w:tblPr>
      <w:tblGrid>
        <w:gridCol w:w="2347"/>
        <w:gridCol w:w="6430"/>
      </w:tblGrid>
      <w:tr w:rsidR="007554F4" w:rsidRPr="00920004" w:rsidDel="00C774DC" w14:paraId="1EB27E69" w14:textId="3172C2EF" w:rsidTr="00225404">
        <w:trPr>
          <w:del w:id="14497" w:author="phuong vu" w:date="2018-11-22T13:51:00Z"/>
        </w:trPr>
        <w:tc>
          <w:tcPr>
            <w:tcW w:w="2425" w:type="dxa"/>
          </w:tcPr>
          <w:p w14:paraId="1E97EF23" w14:textId="3359B10C" w:rsidR="007554F4" w:rsidRPr="00920004" w:rsidDel="00C774DC" w:rsidRDefault="007554F4" w:rsidP="00BD0851">
            <w:pPr>
              <w:spacing w:before="240" w:line="0" w:lineRule="atLeast"/>
              <w:rPr>
                <w:del w:id="14498" w:author="phuong vu" w:date="2018-11-22T13:51:00Z"/>
                <w:b/>
                <w:rPrChange w:id="14499" w:author="phuong vu" w:date="2018-11-30T22:36:00Z">
                  <w:rPr>
                    <w:del w:id="14500" w:author="phuong vu" w:date="2018-11-22T13:51:00Z"/>
                    <w:b/>
                  </w:rPr>
                </w:rPrChange>
              </w:rPr>
              <w:pPrChange w:id="14501" w:author="phuong vu" w:date="2018-11-30T14:16:00Z">
                <w:pPr>
                  <w:spacing w:line="276" w:lineRule="auto"/>
                </w:pPr>
              </w:pPrChange>
            </w:pPr>
            <w:del w:id="14502" w:author="phuong vu" w:date="2018-11-22T13:51:00Z">
              <w:r w:rsidRPr="00920004" w:rsidDel="00C774DC">
                <w:rPr>
                  <w:b/>
                  <w:rPrChange w:id="14503" w:author="phuong vu" w:date="2018-11-30T22:36:00Z">
                    <w:rPr>
                      <w:b/>
                    </w:rPr>
                  </w:rPrChange>
                </w:rPr>
                <w:delText>Mã yêu cầu</w:delText>
              </w:r>
              <w:bookmarkStart w:id="14504" w:name="_Toc530658575"/>
              <w:bookmarkStart w:id="14505" w:name="_Toc530662299"/>
              <w:bookmarkStart w:id="14506" w:name="_Toc530662766"/>
              <w:bookmarkStart w:id="14507" w:name="_Toc531009691"/>
              <w:bookmarkStart w:id="14508" w:name="_Toc531101926"/>
              <w:bookmarkStart w:id="14509" w:name="_Toc531102874"/>
              <w:bookmarkStart w:id="14510" w:name="_Toc531359113"/>
              <w:bookmarkStart w:id="14511" w:name="_Toc531360094"/>
              <w:bookmarkStart w:id="14512" w:name="_Toc531380936"/>
              <w:bookmarkEnd w:id="14504"/>
              <w:bookmarkEnd w:id="14505"/>
              <w:bookmarkEnd w:id="14506"/>
              <w:bookmarkEnd w:id="14507"/>
              <w:bookmarkEnd w:id="14508"/>
              <w:bookmarkEnd w:id="14509"/>
              <w:bookmarkEnd w:id="14510"/>
              <w:bookmarkEnd w:id="14511"/>
              <w:bookmarkEnd w:id="14512"/>
            </w:del>
          </w:p>
        </w:tc>
        <w:tc>
          <w:tcPr>
            <w:tcW w:w="6686" w:type="dxa"/>
          </w:tcPr>
          <w:p w14:paraId="45BDD573" w14:textId="3007AC89" w:rsidR="007554F4" w:rsidRPr="00920004" w:rsidDel="00C774DC" w:rsidRDefault="007554F4" w:rsidP="00BD0851">
            <w:pPr>
              <w:spacing w:before="240" w:line="0" w:lineRule="atLeast"/>
              <w:rPr>
                <w:del w:id="14513" w:author="phuong vu" w:date="2018-11-22T13:51:00Z"/>
                <w:rPrChange w:id="14514" w:author="phuong vu" w:date="2018-11-30T22:36:00Z">
                  <w:rPr>
                    <w:del w:id="14515" w:author="phuong vu" w:date="2018-11-22T13:51:00Z"/>
                    <w:lang w:val="en-US"/>
                  </w:rPr>
                </w:rPrChange>
              </w:rPr>
              <w:pPrChange w:id="14516" w:author="phuong vu" w:date="2018-11-30T14:16:00Z">
                <w:pPr>
                  <w:spacing w:line="276" w:lineRule="auto"/>
                </w:pPr>
              </w:pPrChange>
            </w:pPr>
            <w:del w:id="14517" w:author="phuong vu" w:date="2018-11-22T13:51:00Z">
              <w:r w:rsidRPr="00920004" w:rsidDel="00C774DC">
                <w:rPr>
                  <w:rPrChange w:id="14518" w:author="phuong vu" w:date="2018-11-30T22:36:00Z">
                    <w:rPr>
                      <w:lang w:val="en-US"/>
                    </w:rPr>
                  </w:rPrChange>
                </w:rPr>
                <w:delText>GU_07</w:delText>
              </w:r>
              <w:bookmarkStart w:id="14519" w:name="_Toc530658576"/>
              <w:bookmarkStart w:id="14520" w:name="_Toc530662300"/>
              <w:bookmarkStart w:id="14521" w:name="_Toc530662767"/>
              <w:bookmarkStart w:id="14522" w:name="_Toc531009692"/>
              <w:bookmarkStart w:id="14523" w:name="_Toc531101927"/>
              <w:bookmarkStart w:id="14524" w:name="_Toc531102875"/>
              <w:bookmarkStart w:id="14525" w:name="_Toc531359114"/>
              <w:bookmarkStart w:id="14526" w:name="_Toc531360095"/>
              <w:bookmarkStart w:id="14527" w:name="_Toc531380937"/>
              <w:bookmarkEnd w:id="14519"/>
              <w:bookmarkEnd w:id="14520"/>
              <w:bookmarkEnd w:id="14521"/>
              <w:bookmarkEnd w:id="14522"/>
              <w:bookmarkEnd w:id="14523"/>
              <w:bookmarkEnd w:id="14524"/>
              <w:bookmarkEnd w:id="14525"/>
              <w:bookmarkEnd w:id="14526"/>
              <w:bookmarkEnd w:id="14527"/>
            </w:del>
          </w:p>
        </w:tc>
        <w:bookmarkStart w:id="14528" w:name="_Toc530658577"/>
        <w:bookmarkStart w:id="14529" w:name="_Toc530662301"/>
        <w:bookmarkStart w:id="14530" w:name="_Toc530662768"/>
        <w:bookmarkStart w:id="14531" w:name="_Toc531009693"/>
        <w:bookmarkStart w:id="14532" w:name="_Toc531101928"/>
        <w:bookmarkStart w:id="14533" w:name="_Toc531102876"/>
        <w:bookmarkStart w:id="14534" w:name="_Toc531359115"/>
        <w:bookmarkStart w:id="14535" w:name="_Toc531360096"/>
        <w:bookmarkStart w:id="14536" w:name="_Toc531380938"/>
        <w:bookmarkEnd w:id="14528"/>
        <w:bookmarkEnd w:id="14529"/>
        <w:bookmarkEnd w:id="14530"/>
        <w:bookmarkEnd w:id="14531"/>
        <w:bookmarkEnd w:id="14532"/>
        <w:bookmarkEnd w:id="14533"/>
        <w:bookmarkEnd w:id="14534"/>
        <w:bookmarkEnd w:id="14535"/>
        <w:bookmarkEnd w:id="14536"/>
      </w:tr>
      <w:tr w:rsidR="007554F4" w:rsidRPr="00920004" w:rsidDel="00C774DC" w14:paraId="5F8F91C6" w14:textId="5CCEC520" w:rsidTr="00225404">
        <w:trPr>
          <w:del w:id="14537" w:author="phuong vu" w:date="2018-11-22T13:51:00Z"/>
        </w:trPr>
        <w:tc>
          <w:tcPr>
            <w:tcW w:w="2425" w:type="dxa"/>
          </w:tcPr>
          <w:p w14:paraId="40A84F9F" w14:textId="20197FB3" w:rsidR="007554F4" w:rsidRPr="00920004" w:rsidDel="00C774DC" w:rsidRDefault="007554F4" w:rsidP="00BD0851">
            <w:pPr>
              <w:spacing w:before="240" w:line="0" w:lineRule="atLeast"/>
              <w:rPr>
                <w:del w:id="14538" w:author="phuong vu" w:date="2018-11-22T13:51:00Z"/>
                <w:b/>
                <w:rPrChange w:id="14539" w:author="phuong vu" w:date="2018-11-30T22:36:00Z">
                  <w:rPr>
                    <w:del w:id="14540" w:author="phuong vu" w:date="2018-11-22T13:51:00Z"/>
                    <w:b/>
                  </w:rPr>
                </w:rPrChange>
              </w:rPr>
              <w:pPrChange w:id="14541" w:author="phuong vu" w:date="2018-11-30T14:16:00Z">
                <w:pPr>
                  <w:spacing w:line="276" w:lineRule="auto"/>
                </w:pPr>
              </w:pPrChange>
            </w:pPr>
            <w:del w:id="14542" w:author="phuong vu" w:date="2018-11-22T13:51:00Z">
              <w:r w:rsidRPr="00920004" w:rsidDel="00C774DC">
                <w:rPr>
                  <w:b/>
                  <w:rPrChange w:id="14543" w:author="phuong vu" w:date="2018-11-30T22:36:00Z">
                    <w:rPr>
                      <w:b/>
                    </w:rPr>
                  </w:rPrChange>
                </w:rPr>
                <w:delText>Tên chức năng</w:delText>
              </w:r>
              <w:bookmarkStart w:id="14544" w:name="_Toc530658578"/>
              <w:bookmarkStart w:id="14545" w:name="_Toc530662302"/>
              <w:bookmarkStart w:id="14546" w:name="_Toc530662769"/>
              <w:bookmarkStart w:id="14547" w:name="_Toc531009694"/>
              <w:bookmarkStart w:id="14548" w:name="_Toc531101929"/>
              <w:bookmarkStart w:id="14549" w:name="_Toc531102877"/>
              <w:bookmarkStart w:id="14550" w:name="_Toc531359116"/>
              <w:bookmarkStart w:id="14551" w:name="_Toc531360097"/>
              <w:bookmarkStart w:id="14552" w:name="_Toc531380939"/>
              <w:bookmarkEnd w:id="14544"/>
              <w:bookmarkEnd w:id="14545"/>
              <w:bookmarkEnd w:id="14546"/>
              <w:bookmarkEnd w:id="14547"/>
              <w:bookmarkEnd w:id="14548"/>
              <w:bookmarkEnd w:id="14549"/>
              <w:bookmarkEnd w:id="14550"/>
              <w:bookmarkEnd w:id="14551"/>
              <w:bookmarkEnd w:id="14552"/>
            </w:del>
          </w:p>
        </w:tc>
        <w:tc>
          <w:tcPr>
            <w:tcW w:w="6686" w:type="dxa"/>
          </w:tcPr>
          <w:p w14:paraId="1403598F" w14:textId="5BDD889D" w:rsidR="007554F4" w:rsidRPr="00920004" w:rsidDel="00C774DC" w:rsidRDefault="007554F4" w:rsidP="00BD0851">
            <w:pPr>
              <w:spacing w:before="240" w:line="0" w:lineRule="atLeast"/>
              <w:rPr>
                <w:del w:id="14553" w:author="phuong vu" w:date="2018-11-22T13:51:00Z"/>
                <w:rPrChange w:id="14554" w:author="phuong vu" w:date="2018-11-30T22:36:00Z">
                  <w:rPr>
                    <w:del w:id="14555" w:author="phuong vu" w:date="2018-11-22T13:51:00Z"/>
                    <w:lang w:val="en-US"/>
                  </w:rPr>
                </w:rPrChange>
              </w:rPr>
              <w:pPrChange w:id="14556" w:author="phuong vu" w:date="2018-11-30T14:16:00Z">
                <w:pPr>
                  <w:spacing w:line="276" w:lineRule="auto"/>
                </w:pPr>
              </w:pPrChange>
            </w:pPr>
            <w:del w:id="14557" w:author="phuong vu" w:date="2018-11-22T13:51:00Z">
              <w:r w:rsidRPr="00920004" w:rsidDel="00C774DC">
                <w:rPr>
                  <w:rPrChange w:id="14558" w:author="phuong vu" w:date="2018-11-30T22:36:00Z">
                    <w:rPr/>
                  </w:rPrChange>
                </w:rPr>
                <w:delText>Tìm kiếm đơn hàng</w:delText>
              </w:r>
              <w:bookmarkStart w:id="14559" w:name="_Toc530658579"/>
              <w:bookmarkStart w:id="14560" w:name="_Toc530662303"/>
              <w:bookmarkStart w:id="14561" w:name="_Toc530662770"/>
              <w:bookmarkStart w:id="14562" w:name="_Toc531009695"/>
              <w:bookmarkStart w:id="14563" w:name="_Toc531101930"/>
              <w:bookmarkStart w:id="14564" w:name="_Toc531102878"/>
              <w:bookmarkStart w:id="14565" w:name="_Toc531359117"/>
              <w:bookmarkStart w:id="14566" w:name="_Toc531360098"/>
              <w:bookmarkStart w:id="14567" w:name="_Toc531380940"/>
              <w:bookmarkEnd w:id="14559"/>
              <w:bookmarkEnd w:id="14560"/>
              <w:bookmarkEnd w:id="14561"/>
              <w:bookmarkEnd w:id="14562"/>
              <w:bookmarkEnd w:id="14563"/>
              <w:bookmarkEnd w:id="14564"/>
              <w:bookmarkEnd w:id="14565"/>
              <w:bookmarkEnd w:id="14566"/>
              <w:bookmarkEnd w:id="14567"/>
            </w:del>
          </w:p>
        </w:tc>
        <w:bookmarkStart w:id="14568" w:name="_Toc530658580"/>
        <w:bookmarkStart w:id="14569" w:name="_Toc530662304"/>
        <w:bookmarkStart w:id="14570" w:name="_Toc530662771"/>
        <w:bookmarkStart w:id="14571" w:name="_Toc531009696"/>
        <w:bookmarkStart w:id="14572" w:name="_Toc531101931"/>
        <w:bookmarkStart w:id="14573" w:name="_Toc531102879"/>
        <w:bookmarkStart w:id="14574" w:name="_Toc531359118"/>
        <w:bookmarkStart w:id="14575" w:name="_Toc531360099"/>
        <w:bookmarkStart w:id="14576" w:name="_Toc531380941"/>
        <w:bookmarkEnd w:id="14568"/>
        <w:bookmarkEnd w:id="14569"/>
        <w:bookmarkEnd w:id="14570"/>
        <w:bookmarkEnd w:id="14571"/>
        <w:bookmarkEnd w:id="14572"/>
        <w:bookmarkEnd w:id="14573"/>
        <w:bookmarkEnd w:id="14574"/>
        <w:bookmarkEnd w:id="14575"/>
        <w:bookmarkEnd w:id="14576"/>
      </w:tr>
      <w:tr w:rsidR="007554F4" w:rsidRPr="00920004" w:rsidDel="00C774DC" w14:paraId="34250DBD" w14:textId="4CB7ACB0" w:rsidTr="00225404">
        <w:trPr>
          <w:del w:id="14577" w:author="phuong vu" w:date="2018-11-22T13:51:00Z"/>
        </w:trPr>
        <w:tc>
          <w:tcPr>
            <w:tcW w:w="2425" w:type="dxa"/>
          </w:tcPr>
          <w:p w14:paraId="21D83611" w14:textId="731BCC59" w:rsidR="007554F4" w:rsidRPr="00920004" w:rsidDel="00C774DC" w:rsidRDefault="007554F4" w:rsidP="00BD0851">
            <w:pPr>
              <w:spacing w:before="240" w:line="0" w:lineRule="atLeast"/>
              <w:rPr>
                <w:del w:id="14578" w:author="phuong vu" w:date="2018-11-22T13:51:00Z"/>
                <w:b/>
                <w:rPrChange w:id="14579" w:author="phuong vu" w:date="2018-11-30T22:36:00Z">
                  <w:rPr>
                    <w:del w:id="14580" w:author="phuong vu" w:date="2018-11-22T13:51:00Z"/>
                    <w:b/>
                  </w:rPr>
                </w:rPrChange>
              </w:rPr>
              <w:pPrChange w:id="14581" w:author="phuong vu" w:date="2018-11-30T14:16:00Z">
                <w:pPr>
                  <w:spacing w:line="276" w:lineRule="auto"/>
                </w:pPr>
              </w:pPrChange>
            </w:pPr>
            <w:del w:id="14582" w:author="phuong vu" w:date="2018-11-22T13:51:00Z">
              <w:r w:rsidRPr="00920004" w:rsidDel="00C774DC">
                <w:rPr>
                  <w:b/>
                  <w:rPrChange w:id="14583" w:author="phuong vu" w:date="2018-11-30T22:36:00Z">
                    <w:rPr>
                      <w:b/>
                    </w:rPr>
                  </w:rPrChange>
                </w:rPr>
                <w:delText>Đối tượng sử dụng</w:delText>
              </w:r>
              <w:bookmarkStart w:id="14584" w:name="_Toc530658581"/>
              <w:bookmarkStart w:id="14585" w:name="_Toc530662305"/>
              <w:bookmarkStart w:id="14586" w:name="_Toc530662772"/>
              <w:bookmarkStart w:id="14587" w:name="_Toc531009697"/>
              <w:bookmarkStart w:id="14588" w:name="_Toc531101932"/>
              <w:bookmarkStart w:id="14589" w:name="_Toc531102880"/>
              <w:bookmarkStart w:id="14590" w:name="_Toc531359119"/>
              <w:bookmarkStart w:id="14591" w:name="_Toc531360100"/>
              <w:bookmarkStart w:id="14592" w:name="_Toc531380942"/>
              <w:bookmarkEnd w:id="14584"/>
              <w:bookmarkEnd w:id="14585"/>
              <w:bookmarkEnd w:id="14586"/>
              <w:bookmarkEnd w:id="14587"/>
              <w:bookmarkEnd w:id="14588"/>
              <w:bookmarkEnd w:id="14589"/>
              <w:bookmarkEnd w:id="14590"/>
              <w:bookmarkEnd w:id="14591"/>
              <w:bookmarkEnd w:id="14592"/>
            </w:del>
          </w:p>
        </w:tc>
        <w:tc>
          <w:tcPr>
            <w:tcW w:w="6686" w:type="dxa"/>
          </w:tcPr>
          <w:p w14:paraId="7E9EFB8B" w14:textId="3A3CE205" w:rsidR="007554F4" w:rsidRPr="00920004" w:rsidDel="00C774DC" w:rsidRDefault="007554F4" w:rsidP="00BD0851">
            <w:pPr>
              <w:spacing w:before="240" w:line="0" w:lineRule="atLeast"/>
              <w:rPr>
                <w:del w:id="14593" w:author="phuong vu" w:date="2018-11-22T13:51:00Z"/>
                <w:rPrChange w:id="14594" w:author="phuong vu" w:date="2018-11-30T22:36:00Z">
                  <w:rPr>
                    <w:del w:id="14595" w:author="phuong vu" w:date="2018-11-22T13:51:00Z"/>
                    <w:lang w:val="en-US"/>
                  </w:rPr>
                </w:rPrChange>
              </w:rPr>
              <w:pPrChange w:id="14596" w:author="phuong vu" w:date="2018-11-30T14:16:00Z">
                <w:pPr>
                  <w:spacing w:line="276" w:lineRule="auto"/>
                </w:pPr>
              </w:pPrChange>
            </w:pPr>
            <w:del w:id="14597" w:author="phuong vu" w:date="2018-11-22T13:51:00Z">
              <w:r w:rsidRPr="00920004" w:rsidDel="00C774DC">
                <w:rPr>
                  <w:rPrChange w:id="14598" w:author="phuong vu" w:date="2018-11-30T22:36:00Z">
                    <w:rPr>
                      <w:lang w:val="en-US"/>
                    </w:rPr>
                  </w:rPrChange>
                </w:rPr>
                <w:delText>Nhân viên cửa hàng</w:delText>
              </w:r>
              <w:bookmarkStart w:id="14599" w:name="_Toc530658582"/>
              <w:bookmarkStart w:id="14600" w:name="_Toc530662306"/>
              <w:bookmarkStart w:id="14601" w:name="_Toc530662773"/>
              <w:bookmarkStart w:id="14602" w:name="_Toc531009698"/>
              <w:bookmarkStart w:id="14603" w:name="_Toc531101933"/>
              <w:bookmarkStart w:id="14604" w:name="_Toc531102881"/>
              <w:bookmarkStart w:id="14605" w:name="_Toc531359120"/>
              <w:bookmarkStart w:id="14606" w:name="_Toc531360101"/>
              <w:bookmarkStart w:id="14607" w:name="_Toc531380943"/>
              <w:bookmarkEnd w:id="14599"/>
              <w:bookmarkEnd w:id="14600"/>
              <w:bookmarkEnd w:id="14601"/>
              <w:bookmarkEnd w:id="14602"/>
              <w:bookmarkEnd w:id="14603"/>
              <w:bookmarkEnd w:id="14604"/>
              <w:bookmarkEnd w:id="14605"/>
              <w:bookmarkEnd w:id="14606"/>
              <w:bookmarkEnd w:id="14607"/>
            </w:del>
          </w:p>
        </w:tc>
        <w:bookmarkStart w:id="14608" w:name="_Toc530658583"/>
        <w:bookmarkStart w:id="14609" w:name="_Toc530662307"/>
        <w:bookmarkStart w:id="14610" w:name="_Toc530662774"/>
        <w:bookmarkStart w:id="14611" w:name="_Toc531009699"/>
        <w:bookmarkStart w:id="14612" w:name="_Toc531101934"/>
        <w:bookmarkStart w:id="14613" w:name="_Toc531102882"/>
        <w:bookmarkStart w:id="14614" w:name="_Toc531359121"/>
        <w:bookmarkStart w:id="14615" w:name="_Toc531360102"/>
        <w:bookmarkStart w:id="14616" w:name="_Toc531380944"/>
        <w:bookmarkEnd w:id="14608"/>
        <w:bookmarkEnd w:id="14609"/>
        <w:bookmarkEnd w:id="14610"/>
        <w:bookmarkEnd w:id="14611"/>
        <w:bookmarkEnd w:id="14612"/>
        <w:bookmarkEnd w:id="14613"/>
        <w:bookmarkEnd w:id="14614"/>
        <w:bookmarkEnd w:id="14615"/>
        <w:bookmarkEnd w:id="14616"/>
      </w:tr>
      <w:tr w:rsidR="007554F4" w:rsidRPr="00920004" w:rsidDel="00C774DC" w14:paraId="5E8B8B28" w14:textId="67BB79C1" w:rsidTr="00225404">
        <w:trPr>
          <w:del w:id="14617" w:author="phuong vu" w:date="2018-11-22T13:51:00Z"/>
        </w:trPr>
        <w:tc>
          <w:tcPr>
            <w:tcW w:w="2425" w:type="dxa"/>
          </w:tcPr>
          <w:p w14:paraId="0C8CEA73" w14:textId="2771DD41" w:rsidR="007554F4" w:rsidRPr="00920004" w:rsidDel="00C774DC" w:rsidRDefault="007554F4" w:rsidP="00BD0851">
            <w:pPr>
              <w:spacing w:before="240" w:line="0" w:lineRule="atLeast"/>
              <w:rPr>
                <w:del w:id="14618" w:author="phuong vu" w:date="2018-11-22T13:51:00Z"/>
                <w:b/>
                <w:rPrChange w:id="14619" w:author="phuong vu" w:date="2018-11-30T22:36:00Z">
                  <w:rPr>
                    <w:del w:id="14620" w:author="phuong vu" w:date="2018-11-22T13:51:00Z"/>
                    <w:b/>
                  </w:rPr>
                </w:rPrChange>
              </w:rPr>
              <w:pPrChange w:id="14621" w:author="phuong vu" w:date="2018-11-30T14:16:00Z">
                <w:pPr>
                  <w:spacing w:line="276" w:lineRule="auto"/>
                </w:pPr>
              </w:pPrChange>
            </w:pPr>
            <w:del w:id="14622" w:author="phuong vu" w:date="2018-11-22T13:51:00Z">
              <w:r w:rsidRPr="00920004" w:rsidDel="00C774DC">
                <w:rPr>
                  <w:b/>
                  <w:rPrChange w:id="14623" w:author="phuong vu" w:date="2018-11-30T22:36:00Z">
                    <w:rPr>
                      <w:b/>
                    </w:rPr>
                  </w:rPrChange>
                </w:rPr>
                <w:delText>Tiền điều kiện</w:delText>
              </w:r>
              <w:bookmarkStart w:id="14624" w:name="_Toc530658584"/>
              <w:bookmarkStart w:id="14625" w:name="_Toc530662308"/>
              <w:bookmarkStart w:id="14626" w:name="_Toc530662775"/>
              <w:bookmarkStart w:id="14627" w:name="_Toc531009700"/>
              <w:bookmarkStart w:id="14628" w:name="_Toc531101935"/>
              <w:bookmarkStart w:id="14629" w:name="_Toc531102883"/>
              <w:bookmarkStart w:id="14630" w:name="_Toc531359122"/>
              <w:bookmarkStart w:id="14631" w:name="_Toc531360103"/>
              <w:bookmarkStart w:id="14632" w:name="_Toc531380945"/>
              <w:bookmarkEnd w:id="14624"/>
              <w:bookmarkEnd w:id="14625"/>
              <w:bookmarkEnd w:id="14626"/>
              <w:bookmarkEnd w:id="14627"/>
              <w:bookmarkEnd w:id="14628"/>
              <w:bookmarkEnd w:id="14629"/>
              <w:bookmarkEnd w:id="14630"/>
              <w:bookmarkEnd w:id="14631"/>
              <w:bookmarkEnd w:id="14632"/>
            </w:del>
          </w:p>
        </w:tc>
        <w:tc>
          <w:tcPr>
            <w:tcW w:w="6686" w:type="dxa"/>
          </w:tcPr>
          <w:p w14:paraId="150AE8A4" w14:textId="5B0847E8" w:rsidR="007554F4" w:rsidRPr="00920004" w:rsidDel="00C774DC" w:rsidRDefault="007554F4" w:rsidP="00BD0851">
            <w:pPr>
              <w:spacing w:before="240" w:line="0" w:lineRule="atLeast"/>
              <w:rPr>
                <w:del w:id="14633" w:author="phuong vu" w:date="2018-11-22T13:51:00Z"/>
                <w:rPrChange w:id="14634" w:author="phuong vu" w:date="2018-11-30T22:36:00Z">
                  <w:rPr>
                    <w:del w:id="14635" w:author="phuong vu" w:date="2018-11-22T13:51:00Z"/>
                    <w:lang w:val="en-US"/>
                  </w:rPr>
                </w:rPrChange>
              </w:rPr>
              <w:pPrChange w:id="14636" w:author="phuong vu" w:date="2018-11-30T14:16:00Z">
                <w:pPr>
                  <w:spacing w:line="276" w:lineRule="auto"/>
                </w:pPr>
              </w:pPrChange>
            </w:pPr>
            <w:del w:id="14637" w:author="phuong vu" w:date="2018-11-22T13:51:00Z">
              <w:r w:rsidRPr="00920004" w:rsidDel="00C774DC">
                <w:rPr>
                  <w:rPrChange w:id="14638" w:author="phuong vu" w:date="2018-11-30T22:36:00Z">
                    <w:rPr>
                      <w:lang w:val="en-US"/>
                    </w:rPr>
                  </w:rPrChange>
                </w:rPr>
                <w:delText>Truy cập được trang web quản lí và đăng nhập thành công vào hệ thống.</w:delText>
              </w:r>
              <w:bookmarkStart w:id="14639" w:name="_Toc530658585"/>
              <w:bookmarkStart w:id="14640" w:name="_Toc530662309"/>
              <w:bookmarkStart w:id="14641" w:name="_Toc530662776"/>
              <w:bookmarkStart w:id="14642" w:name="_Toc531009701"/>
              <w:bookmarkStart w:id="14643" w:name="_Toc531101936"/>
              <w:bookmarkStart w:id="14644" w:name="_Toc531102884"/>
              <w:bookmarkStart w:id="14645" w:name="_Toc531359123"/>
              <w:bookmarkStart w:id="14646" w:name="_Toc531360104"/>
              <w:bookmarkStart w:id="14647" w:name="_Toc531380946"/>
              <w:bookmarkEnd w:id="14639"/>
              <w:bookmarkEnd w:id="14640"/>
              <w:bookmarkEnd w:id="14641"/>
              <w:bookmarkEnd w:id="14642"/>
              <w:bookmarkEnd w:id="14643"/>
              <w:bookmarkEnd w:id="14644"/>
              <w:bookmarkEnd w:id="14645"/>
              <w:bookmarkEnd w:id="14646"/>
              <w:bookmarkEnd w:id="14647"/>
            </w:del>
          </w:p>
        </w:tc>
        <w:bookmarkStart w:id="14648" w:name="_Toc530658586"/>
        <w:bookmarkStart w:id="14649" w:name="_Toc530662310"/>
        <w:bookmarkStart w:id="14650" w:name="_Toc530662777"/>
        <w:bookmarkStart w:id="14651" w:name="_Toc531009702"/>
        <w:bookmarkStart w:id="14652" w:name="_Toc531101937"/>
        <w:bookmarkStart w:id="14653" w:name="_Toc531102885"/>
        <w:bookmarkStart w:id="14654" w:name="_Toc531359124"/>
        <w:bookmarkStart w:id="14655" w:name="_Toc531360105"/>
        <w:bookmarkStart w:id="14656" w:name="_Toc531380947"/>
        <w:bookmarkEnd w:id="14648"/>
        <w:bookmarkEnd w:id="14649"/>
        <w:bookmarkEnd w:id="14650"/>
        <w:bookmarkEnd w:id="14651"/>
        <w:bookmarkEnd w:id="14652"/>
        <w:bookmarkEnd w:id="14653"/>
        <w:bookmarkEnd w:id="14654"/>
        <w:bookmarkEnd w:id="14655"/>
        <w:bookmarkEnd w:id="14656"/>
      </w:tr>
      <w:tr w:rsidR="007554F4" w:rsidRPr="00920004" w:rsidDel="00C774DC" w14:paraId="765C15D4" w14:textId="6A3AC48A" w:rsidTr="00225404">
        <w:trPr>
          <w:del w:id="14657" w:author="phuong vu" w:date="2018-11-22T13:51:00Z"/>
        </w:trPr>
        <w:tc>
          <w:tcPr>
            <w:tcW w:w="2425" w:type="dxa"/>
          </w:tcPr>
          <w:p w14:paraId="2A66647C" w14:textId="0B174CF3" w:rsidR="007554F4" w:rsidRPr="00920004" w:rsidDel="00C774DC" w:rsidRDefault="007554F4" w:rsidP="00BD0851">
            <w:pPr>
              <w:spacing w:before="240" w:line="0" w:lineRule="atLeast"/>
              <w:rPr>
                <w:del w:id="14658" w:author="phuong vu" w:date="2018-11-22T13:51:00Z"/>
                <w:b/>
                <w:rPrChange w:id="14659" w:author="phuong vu" w:date="2018-11-30T22:36:00Z">
                  <w:rPr>
                    <w:del w:id="14660" w:author="phuong vu" w:date="2018-11-22T13:51:00Z"/>
                    <w:b/>
                  </w:rPr>
                </w:rPrChange>
              </w:rPr>
              <w:pPrChange w:id="14661" w:author="phuong vu" w:date="2018-11-30T14:16:00Z">
                <w:pPr>
                  <w:spacing w:line="276" w:lineRule="auto"/>
                </w:pPr>
              </w:pPrChange>
            </w:pPr>
            <w:del w:id="14662" w:author="phuong vu" w:date="2018-11-22T13:51:00Z">
              <w:r w:rsidRPr="00920004" w:rsidDel="00C774DC">
                <w:rPr>
                  <w:b/>
                  <w:rPrChange w:id="14663" w:author="phuong vu" w:date="2018-11-30T22:36:00Z">
                    <w:rPr>
                      <w:b/>
                    </w:rPr>
                  </w:rPrChange>
                </w:rPr>
                <w:delText>Cách xử lí</w:delText>
              </w:r>
              <w:bookmarkStart w:id="14664" w:name="_Toc530658587"/>
              <w:bookmarkStart w:id="14665" w:name="_Toc530662311"/>
              <w:bookmarkStart w:id="14666" w:name="_Toc530662778"/>
              <w:bookmarkStart w:id="14667" w:name="_Toc531009703"/>
              <w:bookmarkStart w:id="14668" w:name="_Toc531101938"/>
              <w:bookmarkStart w:id="14669" w:name="_Toc531102886"/>
              <w:bookmarkStart w:id="14670" w:name="_Toc531359125"/>
              <w:bookmarkStart w:id="14671" w:name="_Toc531360106"/>
              <w:bookmarkStart w:id="14672" w:name="_Toc531380948"/>
              <w:bookmarkEnd w:id="14664"/>
              <w:bookmarkEnd w:id="14665"/>
              <w:bookmarkEnd w:id="14666"/>
              <w:bookmarkEnd w:id="14667"/>
              <w:bookmarkEnd w:id="14668"/>
              <w:bookmarkEnd w:id="14669"/>
              <w:bookmarkEnd w:id="14670"/>
              <w:bookmarkEnd w:id="14671"/>
              <w:bookmarkEnd w:id="14672"/>
            </w:del>
          </w:p>
        </w:tc>
        <w:tc>
          <w:tcPr>
            <w:tcW w:w="6686" w:type="dxa"/>
          </w:tcPr>
          <w:p w14:paraId="3529B28D" w14:textId="1821344E" w:rsidR="007554F4" w:rsidRPr="00920004" w:rsidDel="00C774DC" w:rsidRDefault="007554F4" w:rsidP="00BD0851">
            <w:pPr>
              <w:spacing w:before="240" w:line="0" w:lineRule="atLeast"/>
              <w:rPr>
                <w:del w:id="14673" w:author="phuong vu" w:date="2018-11-22T13:51:00Z"/>
                <w:rPrChange w:id="14674" w:author="phuong vu" w:date="2018-11-30T22:36:00Z">
                  <w:rPr>
                    <w:del w:id="14675" w:author="phuong vu" w:date="2018-11-22T13:51:00Z"/>
                    <w:lang w:val="en-US"/>
                  </w:rPr>
                </w:rPrChange>
              </w:rPr>
              <w:pPrChange w:id="14676" w:author="phuong vu" w:date="2018-11-30T14:16:00Z">
                <w:pPr>
                  <w:spacing w:line="276" w:lineRule="auto"/>
                </w:pPr>
              </w:pPrChange>
            </w:pPr>
            <w:del w:id="14677" w:author="phuong vu" w:date="2018-11-22T13:51:00Z">
              <w:r w:rsidRPr="00920004" w:rsidDel="00C774DC">
                <w:rPr>
                  <w:rPrChange w:id="14678" w:author="phuong vu" w:date="2018-11-30T22:36:00Z">
                    <w:rPr>
                      <w:lang w:val="en-US"/>
                    </w:rPr>
                  </w:rPrChange>
                </w:rPr>
                <w:delText xml:space="preserve">Bước 1: Chọn một trong ba hình thức để tìm kiếm: Quét mã QR – Code, tên khách hàng hoặc mã đơn hàng. </w:delText>
              </w:r>
              <w:bookmarkStart w:id="14679" w:name="_Toc530658588"/>
              <w:bookmarkStart w:id="14680" w:name="_Toc530662312"/>
              <w:bookmarkStart w:id="14681" w:name="_Toc530662779"/>
              <w:bookmarkStart w:id="14682" w:name="_Toc531009704"/>
              <w:bookmarkStart w:id="14683" w:name="_Toc531101939"/>
              <w:bookmarkStart w:id="14684" w:name="_Toc531102887"/>
              <w:bookmarkStart w:id="14685" w:name="_Toc531359126"/>
              <w:bookmarkStart w:id="14686" w:name="_Toc531360107"/>
              <w:bookmarkStart w:id="14687" w:name="_Toc531380949"/>
              <w:bookmarkEnd w:id="14679"/>
              <w:bookmarkEnd w:id="14680"/>
              <w:bookmarkEnd w:id="14681"/>
              <w:bookmarkEnd w:id="14682"/>
              <w:bookmarkEnd w:id="14683"/>
              <w:bookmarkEnd w:id="14684"/>
              <w:bookmarkEnd w:id="14685"/>
              <w:bookmarkEnd w:id="14686"/>
              <w:bookmarkEnd w:id="14687"/>
            </w:del>
          </w:p>
          <w:p w14:paraId="6A7BEBCB" w14:textId="7CDAA2BE" w:rsidR="007554F4" w:rsidRPr="00920004" w:rsidDel="00C774DC" w:rsidRDefault="007554F4" w:rsidP="00BD0851">
            <w:pPr>
              <w:spacing w:before="240" w:line="0" w:lineRule="atLeast"/>
              <w:rPr>
                <w:del w:id="14688" w:author="phuong vu" w:date="2018-11-22T13:51:00Z"/>
                <w:rPrChange w:id="14689" w:author="phuong vu" w:date="2018-11-30T22:36:00Z">
                  <w:rPr>
                    <w:del w:id="14690" w:author="phuong vu" w:date="2018-11-22T13:51:00Z"/>
                    <w:lang w:val="en-US"/>
                  </w:rPr>
                </w:rPrChange>
              </w:rPr>
              <w:pPrChange w:id="14691" w:author="phuong vu" w:date="2018-11-30T14:16:00Z">
                <w:pPr>
                  <w:spacing w:line="276" w:lineRule="auto"/>
                </w:pPr>
              </w:pPrChange>
            </w:pPr>
            <w:del w:id="14692" w:author="phuong vu" w:date="2018-11-22T13:51:00Z">
              <w:r w:rsidRPr="00920004" w:rsidDel="00C774DC">
                <w:rPr>
                  <w:rPrChange w:id="14693" w:author="phuong vu" w:date="2018-11-30T22:36:00Z">
                    <w:rPr>
                      <w:lang w:val="en-US"/>
                    </w:rPr>
                  </w:rPrChange>
                </w:rPr>
                <w:delText>Bước 2: Nhập các thông tin yêu cầu.</w:delText>
              </w:r>
              <w:bookmarkStart w:id="14694" w:name="_Toc530658589"/>
              <w:bookmarkStart w:id="14695" w:name="_Toc530662313"/>
              <w:bookmarkStart w:id="14696" w:name="_Toc530662780"/>
              <w:bookmarkStart w:id="14697" w:name="_Toc531009705"/>
              <w:bookmarkStart w:id="14698" w:name="_Toc531101940"/>
              <w:bookmarkStart w:id="14699" w:name="_Toc531102888"/>
              <w:bookmarkStart w:id="14700" w:name="_Toc531359127"/>
              <w:bookmarkStart w:id="14701" w:name="_Toc531360108"/>
              <w:bookmarkStart w:id="14702" w:name="_Toc531380950"/>
              <w:bookmarkEnd w:id="14694"/>
              <w:bookmarkEnd w:id="14695"/>
              <w:bookmarkEnd w:id="14696"/>
              <w:bookmarkEnd w:id="14697"/>
              <w:bookmarkEnd w:id="14698"/>
              <w:bookmarkEnd w:id="14699"/>
              <w:bookmarkEnd w:id="14700"/>
              <w:bookmarkEnd w:id="14701"/>
              <w:bookmarkEnd w:id="14702"/>
            </w:del>
          </w:p>
          <w:p w14:paraId="56E6FBF0" w14:textId="2C984FD1" w:rsidR="007554F4" w:rsidRPr="00920004" w:rsidDel="00C774DC" w:rsidRDefault="007554F4" w:rsidP="00BD0851">
            <w:pPr>
              <w:spacing w:before="240" w:line="0" w:lineRule="atLeast"/>
              <w:rPr>
                <w:del w:id="14703" w:author="phuong vu" w:date="2018-11-22T13:51:00Z"/>
                <w:rPrChange w:id="14704" w:author="phuong vu" w:date="2018-11-30T22:36:00Z">
                  <w:rPr>
                    <w:del w:id="14705" w:author="phuong vu" w:date="2018-11-22T13:51:00Z"/>
                    <w:lang w:val="en-US"/>
                  </w:rPr>
                </w:rPrChange>
              </w:rPr>
              <w:pPrChange w:id="14706" w:author="phuong vu" w:date="2018-11-30T14:16:00Z">
                <w:pPr>
                  <w:spacing w:line="276" w:lineRule="auto"/>
                </w:pPr>
              </w:pPrChange>
            </w:pPr>
            <w:del w:id="14707" w:author="phuong vu" w:date="2018-11-22T13:51:00Z">
              <w:r w:rsidRPr="00920004" w:rsidDel="00C774DC">
                <w:rPr>
                  <w:rPrChange w:id="14708" w:author="phuong vu" w:date="2018-11-30T22:36:00Z">
                    <w:rPr>
                      <w:lang w:val="en-US"/>
                    </w:rPr>
                  </w:rPrChange>
                </w:rPr>
                <w:delText xml:space="preserve">Bước 3: Nhấn nút </w:delText>
              </w:r>
              <w:r w:rsidRPr="00920004" w:rsidDel="00C774DC">
                <w:rPr>
                  <w:rPrChange w:id="14709" w:author="phuong vu" w:date="2018-11-30T22:36:00Z">
                    <w:rPr>
                      <w:i/>
                      <w:lang w:val="en-US"/>
                    </w:rPr>
                  </w:rPrChange>
                </w:rPr>
                <w:delText>“tìm kiếm”.</w:delText>
              </w:r>
              <w:bookmarkStart w:id="14710" w:name="_Toc530658590"/>
              <w:bookmarkStart w:id="14711" w:name="_Toc530662314"/>
              <w:bookmarkStart w:id="14712" w:name="_Toc530662781"/>
              <w:bookmarkStart w:id="14713" w:name="_Toc531009706"/>
              <w:bookmarkStart w:id="14714" w:name="_Toc531101941"/>
              <w:bookmarkStart w:id="14715" w:name="_Toc531102889"/>
              <w:bookmarkStart w:id="14716" w:name="_Toc531359128"/>
              <w:bookmarkStart w:id="14717" w:name="_Toc531360109"/>
              <w:bookmarkStart w:id="14718" w:name="_Toc531380951"/>
              <w:bookmarkEnd w:id="14710"/>
              <w:bookmarkEnd w:id="14711"/>
              <w:bookmarkEnd w:id="14712"/>
              <w:bookmarkEnd w:id="14713"/>
              <w:bookmarkEnd w:id="14714"/>
              <w:bookmarkEnd w:id="14715"/>
              <w:bookmarkEnd w:id="14716"/>
              <w:bookmarkEnd w:id="14717"/>
              <w:bookmarkEnd w:id="14718"/>
            </w:del>
          </w:p>
        </w:tc>
        <w:bookmarkStart w:id="14719" w:name="_Toc530658591"/>
        <w:bookmarkStart w:id="14720" w:name="_Toc530662315"/>
        <w:bookmarkStart w:id="14721" w:name="_Toc530662782"/>
        <w:bookmarkStart w:id="14722" w:name="_Toc531009707"/>
        <w:bookmarkStart w:id="14723" w:name="_Toc531101942"/>
        <w:bookmarkStart w:id="14724" w:name="_Toc531102890"/>
        <w:bookmarkStart w:id="14725" w:name="_Toc531359129"/>
        <w:bookmarkStart w:id="14726" w:name="_Toc531360110"/>
        <w:bookmarkStart w:id="14727" w:name="_Toc531380952"/>
        <w:bookmarkEnd w:id="14719"/>
        <w:bookmarkEnd w:id="14720"/>
        <w:bookmarkEnd w:id="14721"/>
        <w:bookmarkEnd w:id="14722"/>
        <w:bookmarkEnd w:id="14723"/>
        <w:bookmarkEnd w:id="14724"/>
        <w:bookmarkEnd w:id="14725"/>
        <w:bookmarkEnd w:id="14726"/>
        <w:bookmarkEnd w:id="14727"/>
      </w:tr>
      <w:tr w:rsidR="007554F4" w:rsidRPr="00920004" w:rsidDel="00C774DC" w14:paraId="1F85BE9D" w14:textId="0EC7F3CA" w:rsidTr="00225404">
        <w:trPr>
          <w:del w:id="14728" w:author="phuong vu" w:date="2018-11-22T13:51:00Z"/>
        </w:trPr>
        <w:tc>
          <w:tcPr>
            <w:tcW w:w="2425" w:type="dxa"/>
          </w:tcPr>
          <w:p w14:paraId="45BE5895" w14:textId="1125F0F8" w:rsidR="007554F4" w:rsidRPr="00920004" w:rsidDel="00C774DC" w:rsidRDefault="007554F4" w:rsidP="00BD0851">
            <w:pPr>
              <w:spacing w:before="240" w:line="0" w:lineRule="atLeast"/>
              <w:rPr>
                <w:del w:id="14729" w:author="phuong vu" w:date="2018-11-22T13:51:00Z"/>
                <w:b/>
                <w:rPrChange w:id="14730" w:author="phuong vu" w:date="2018-11-30T22:36:00Z">
                  <w:rPr>
                    <w:del w:id="14731" w:author="phuong vu" w:date="2018-11-22T13:51:00Z"/>
                    <w:b/>
                  </w:rPr>
                </w:rPrChange>
              </w:rPr>
              <w:pPrChange w:id="14732" w:author="phuong vu" w:date="2018-11-30T14:16:00Z">
                <w:pPr>
                  <w:spacing w:line="276" w:lineRule="auto"/>
                </w:pPr>
              </w:pPrChange>
            </w:pPr>
            <w:del w:id="14733" w:author="phuong vu" w:date="2018-11-22T13:51:00Z">
              <w:r w:rsidRPr="00920004" w:rsidDel="00C774DC">
                <w:rPr>
                  <w:b/>
                  <w:rPrChange w:id="14734" w:author="phuong vu" w:date="2018-11-30T22:36:00Z">
                    <w:rPr>
                      <w:b/>
                    </w:rPr>
                  </w:rPrChange>
                </w:rPr>
                <w:delText>Kết quả</w:delText>
              </w:r>
              <w:bookmarkStart w:id="14735" w:name="_Toc530658592"/>
              <w:bookmarkStart w:id="14736" w:name="_Toc530662316"/>
              <w:bookmarkStart w:id="14737" w:name="_Toc530662783"/>
              <w:bookmarkStart w:id="14738" w:name="_Toc531009708"/>
              <w:bookmarkStart w:id="14739" w:name="_Toc531101943"/>
              <w:bookmarkStart w:id="14740" w:name="_Toc531102891"/>
              <w:bookmarkStart w:id="14741" w:name="_Toc531359130"/>
              <w:bookmarkStart w:id="14742" w:name="_Toc531360111"/>
              <w:bookmarkStart w:id="14743" w:name="_Toc531380953"/>
              <w:bookmarkEnd w:id="14735"/>
              <w:bookmarkEnd w:id="14736"/>
              <w:bookmarkEnd w:id="14737"/>
              <w:bookmarkEnd w:id="14738"/>
              <w:bookmarkEnd w:id="14739"/>
              <w:bookmarkEnd w:id="14740"/>
              <w:bookmarkEnd w:id="14741"/>
              <w:bookmarkEnd w:id="14742"/>
              <w:bookmarkEnd w:id="14743"/>
            </w:del>
          </w:p>
        </w:tc>
        <w:tc>
          <w:tcPr>
            <w:tcW w:w="6686" w:type="dxa"/>
          </w:tcPr>
          <w:p w14:paraId="0B41E976" w14:textId="1574B33A" w:rsidR="007554F4" w:rsidRPr="00920004" w:rsidDel="00C774DC" w:rsidRDefault="007554F4" w:rsidP="00BD0851">
            <w:pPr>
              <w:spacing w:before="240" w:line="0" w:lineRule="atLeast"/>
              <w:rPr>
                <w:del w:id="14744" w:author="phuong vu" w:date="2018-11-22T13:51:00Z"/>
                <w:rPrChange w:id="14745" w:author="phuong vu" w:date="2018-11-30T22:36:00Z">
                  <w:rPr>
                    <w:del w:id="14746" w:author="phuong vu" w:date="2018-11-22T13:51:00Z"/>
                    <w:lang w:val="en-US"/>
                  </w:rPr>
                </w:rPrChange>
              </w:rPr>
              <w:pPrChange w:id="14747" w:author="phuong vu" w:date="2018-11-30T14:16:00Z">
                <w:pPr>
                  <w:spacing w:line="276" w:lineRule="auto"/>
                </w:pPr>
              </w:pPrChange>
            </w:pPr>
            <w:del w:id="14748" w:author="phuong vu" w:date="2018-11-22T13:51:00Z">
              <w:r w:rsidRPr="00920004" w:rsidDel="00C774DC">
                <w:rPr>
                  <w:rPrChange w:id="14749" w:author="phuong vu" w:date="2018-11-30T22:36:00Z">
                    <w:rPr>
                      <w:lang w:val="en-US"/>
                    </w:rPr>
                  </w:rPrChange>
                </w:rPr>
                <w:delText>Hiển thị kết quả mởi khung kế bên khung tìm kiếm.</w:delText>
              </w:r>
              <w:bookmarkStart w:id="14750" w:name="_Toc530658593"/>
              <w:bookmarkStart w:id="14751" w:name="_Toc530662317"/>
              <w:bookmarkStart w:id="14752" w:name="_Toc530662784"/>
              <w:bookmarkStart w:id="14753" w:name="_Toc531009709"/>
              <w:bookmarkStart w:id="14754" w:name="_Toc531101944"/>
              <w:bookmarkStart w:id="14755" w:name="_Toc531102892"/>
              <w:bookmarkStart w:id="14756" w:name="_Toc531359131"/>
              <w:bookmarkStart w:id="14757" w:name="_Toc531360112"/>
              <w:bookmarkStart w:id="14758" w:name="_Toc531380954"/>
              <w:bookmarkEnd w:id="14750"/>
              <w:bookmarkEnd w:id="14751"/>
              <w:bookmarkEnd w:id="14752"/>
              <w:bookmarkEnd w:id="14753"/>
              <w:bookmarkEnd w:id="14754"/>
              <w:bookmarkEnd w:id="14755"/>
              <w:bookmarkEnd w:id="14756"/>
              <w:bookmarkEnd w:id="14757"/>
              <w:bookmarkEnd w:id="14758"/>
            </w:del>
          </w:p>
          <w:p w14:paraId="621ED5D3" w14:textId="1CF78E6D" w:rsidR="007554F4" w:rsidRPr="00920004" w:rsidDel="00C774DC" w:rsidRDefault="007554F4" w:rsidP="00BD0851">
            <w:pPr>
              <w:spacing w:before="240" w:line="0" w:lineRule="atLeast"/>
              <w:rPr>
                <w:del w:id="14759" w:author="phuong vu" w:date="2018-11-22T13:51:00Z"/>
                <w:rPrChange w:id="14760" w:author="phuong vu" w:date="2018-11-30T22:36:00Z">
                  <w:rPr>
                    <w:del w:id="14761" w:author="phuong vu" w:date="2018-11-22T13:51:00Z"/>
                    <w:lang w:val="en-US"/>
                  </w:rPr>
                </w:rPrChange>
              </w:rPr>
              <w:pPrChange w:id="14762" w:author="phuong vu" w:date="2018-11-30T14:16:00Z">
                <w:pPr>
                  <w:spacing w:line="276" w:lineRule="auto"/>
                </w:pPr>
              </w:pPrChange>
            </w:pPr>
            <w:del w:id="14763" w:author="phuong vu" w:date="2018-11-22T13:51:00Z">
              <w:r w:rsidRPr="00920004" w:rsidDel="00C774DC">
                <w:rPr>
                  <w:rPrChange w:id="14764" w:author="phuong vu" w:date="2018-11-30T22:36:00Z">
                    <w:rPr>
                      <w:lang w:val="en-US"/>
                    </w:rPr>
                  </w:rPrChange>
                </w:rPr>
                <w:delText>Kết quả tìm kiếm bao gồm:</w:delText>
              </w:r>
              <w:bookmarkStart w:id="14765" w:name="_Toc530658594"/>
              <w:bookmarkStart w:id="14766" w:name="_Toc530662318"/>
              <w:bookmarkStart w:id="14767" w:name="_Toc530662785"/>
              <w:bookmarkStart w:id="14768" w:name="_Toc531009710"/>
              <w:bookmarkStart w:id="14769" w:name="_Toc531101945"/>
              <w:bookmarkStart w:id="14770" w:name="_Toc531102893"/>
              <w:bookmarkStart w:id="14771" w:name="_Toc531359132"/>
              <w:bookmarkStart w:id="14772" w:name="_Toc531360113"/>
              <w:bookmarkStart w:id="14773" w:name="_Toc531380955"/>
              <w:bookmarkEnd w:id="14765"/>
              <w:bookmarkEnd w:id="14766"/>
              <w:bookmarkEnd w:id="14767"/>
              <w:bookmarkEnd w:id="14768"/>
              <w:bookmarkEnd w:id="14769"/>
              <w:bookmarkEnd w:id="14770"/>
              <w:bookmarkEnd w:id="14771"/>
              <w:bookmarkEnd w:id="14772"/>
              <w:bookmarkEnd w:id="14773"/>
            </w:del>
          </w:p>
          <w:p w14:paraId="4AC4E43F" w14:textId="1466CFE3" w:rsidR="007554F4" w:rsidRPr="00920004" w:rsidDel="00C774DC" w:rsidRDefault="007554F4" w:rsidP="00BD0851">
            <w:pPr>
              <w:pStyle w:val="ListParagraph"/>
              <w:numPr>
                <w:ilvl w:val="0"/>
                <w:numId w:val="31"/>
              </w:numPr>
              <w:spacing w:before="240" w:line="0" w:lineRule="atLeast"/>
              <w:rPr>
                <w:del w:id="14774" w:author="phuong vu" w:date="2018-11-22T13:51:00Z"/>
                <w:rPrChange w:id="14775" w:author="phuong vu" w:date="2018-11-30T22:36:00Z">
                  <w:rPr>
                    <w:del w:id="14776" w:author="phuong vu" w:date="2018-11-22T13:51:00Z"/>
                    <w:lang w:val="en-US"/>
                  </w:rPr>
                </w:rPrChange>
              </w:rPr>
              <w:pPrChange w:id="14777" w:author="phuong vu" w:date="2018-11-30T14:16:00Z">
                <w:pPr>
                  <w:pStyle w:val="ListParagraph"/>
                  <w:numPr>
                    <w:numId w:val="31"/>
                  </w:numPr>
                  <w:spacing w:line="276" w:lineRule="auto"/>
                  <w:ind w:hanging="360"/>
                </w:pPr>
              </w:pPrChange>
            </w:pPr>
            <w:del w:id="14778" w:author="phuong vu" w:date="2018-11-22T13:51:00Z">
              <w:r w:rsidRPr="00920004" w:rsidDel="00C774DC">
                <w:rPr>
                  <w:rPrChange w:id="14779" w:author="phuong vu" w:date="2018-11-30T22:36:00Z">
                    <w:rPr>
                      <w:lang w:val="en-US"/>
                    </w:rPr>
                  </w:rPrChange>
                </w:rPr>
                <w:delText>Tên khách hàng</w:delText>
              </w:r>
              <w:r w:rsidR="009B0E96" w:rsidRPr="00920004" w:rsidDel="00C774DC">
                <w:rPr>
                  <w:rPrChange w:id="14780" w:author="phuong vu" w:date="2018-11-30T22:36:00Z">
                    <w:rPr>
                      <w:lang w:val="en-US"/>
                    </w:rPr>
                  </w:rPrChange>
                </w:rPr>
                <w:delText xml:space="preserve"> (liên kết với trang xem thông tin chi tiết đơn hàng).</w:delText>
              </w:r>
              <w:bookmarkStart w:id="14781" w:name="_Toc530658595"/>
              <w:bookmarkStart w:id="14782" w:name="_Toc530662319"/>
              <w:bookmarkStart w:id="14783" w:name="_Toc530662786"/>
              <w:bookmarkStart w:id="14784" w:name="_Toc531009711"/>
              <w:bookmarkStart w:id="14785" w:name="_Toc531101946"/>
              <w:bookmarkStart w:id="14786" w:name="_Toc531102894"/>
              <w:bookmarkStart w:id="14787" w:name="_Toc531359133"/>
              <w:bookmarkStart w:id="14788" w:name="_Toc531360114"/>
              <w:bookmarkStart w:id="14789" w:name="_Toc531380956"/>
              <w:bookmarkEnd w:id="14781"/>
              <w:bookmarkEnd w:id="14782"/>
              <w:bookmarkEnd w:id="14783"/>
              <w:bookmarkEnd w:id="14784"/>
              <w:bookmarkEnd w:id="14785"/>
              <w:bookmarkEnd w:id="14786"/>
              <w:bookmarkEnd w:id="14787"/>
              <w:bookmarkEnd w:id="14788"/>
              <w:bookmarkEnd w:id="14789"/>
            </w:del>
          </w:p>
          <w:p w14:paraId="5B9AE780" w14:textId="60D70198" w:rsidR="007554F4" w:rsidRPr="00920004" w:rsidDel="00C774DC" w:rsidRDefault="007554F4" w:rsidP="00BD0851">
            <w:pPr>
              <w:pStyle w:val="ListParagraph"/>
              <w:numPr>
                <w:ilvl w:val="0"/>
                <w:numId w:val="31"/>
              </w:numPr>
              <w:spacing w:before="240" w:line="0" w:lineRule="atLeast"/>
              <w:rPr>
                <w:del w:id="14790" w:author="phuong vu" w:date="2018-11-22T13:51:00Z"/>
                <w:rPrChange w:id="14791" w:author="phuong vu" w:date="2018-11-30T22:36:00Z">
                  <w:rPr>
                    <w:del w:id="14792" w:author="phuong vu" w:date="2018-11-22T13:51:00Z"/>
                    <w:lang w:val="en-US"/>
                  </w:rPr>
                </w:rPrChange>
              </w:rPr>
              <w:pPrChange w:id="14793" w:author="phuong vu" w:date="2018-11-30T14:16:00Z">
                <w:pPr>
                  <w:pStyle w:val="ListParagraph"/>
                  <w:numPr>
                    <w:numId w:val="31"/>
                  </w:numPr>
                  <w:spacing w:line="276" w:lineRule="auto"/>
                  <w:ind w:hanging="360"/>
                </w:pPr>
              </w:pPrChange>
            </w:pPr>
            <w:del w:id="14794" w:author="phuong vu" w:date="2018-11-22T13:51:00Z">
              <w:r w:rsidRPr="00920004" w:rsidDel="00C774DC">
                <w:rPr>
                  <w:rPrChange w:id="14795" w:author="phuong vu" w:date="2018-11-30T22:36:00Z">
                    <w:rPr>
                      <w:lang w:val="en-US"/>
                    </w:rPr>
                  </w:rPrChange>
                </w:rPr>
                <w:delText>Số điện thoại, email</w:delText>
              </w:r>
              <w:bookmarkStart w:id="14796" w:name="_Toc530658596"/>
              <w:bookmarkStart w:id="14797" w:name="_Toc530662320"/>
              <w:bookmarkStart w:id="14798" w:name="_Toc530662787"/>
              <w:bookmarkStart w:id="14799" w:name="_Toc531009712"/>
              <w:bookmarkStart w:id="14800" w:name="_Toc531101947"/>
              <w:bookmarkStart w:id="14801" w:name="_Toc531102895"/>
              <w:bookmarkStart w:id="14802" w:name="_Toc531359134"/>
              <w:bookmarkStart w:id="14803" w:name="_Toc531360115"/>
              <w:bookmarkStart w:id="14804" w:name="_Toc531380957"/>
              <w:bookmarkEnd w:id="14796"/>
              <w:bookmarkEnd w:id="14797"/>
              <w:bookmarkEnd w:id="14798"/>
              <w:bookmarkEnd w:id="14799"/>
              <w:bookmarkEnd w:id="14800"/>
              <w:bookmarkEnd w:id="14801"/>
              <w:bookmarkEnd w:id="14802"/>
              <w:bookmarkEnd w:id="14803"/>
              <w:bookmarkEnd w:id="14804"/>
            </w:del>
          </w:p>
          <w:p w14:paraId="32591BA1" w14:textId="664561DB" w:rsidR="007554F4" w:rsidRPr="00920004" w:rsidDel="00C774DC" w:rsidRDefault="007554F4" w:rsidP="00BD0851">
            <w:pPr>
              <w:pStyle w:val="ListParagraph"/>
              <w:numPr>
                <w:ilvl w:val="0"/>
                <w:numId w:val="31"/>
              </w:numPr>
              <w:spacing w:before="240" w:line="0" w:lineRule="atLeast"/>
              <w:rPr>
                <w:del w:id="14805" w:author="phuong vu" w:date="2018-11-22T13:51:00Z"/>
                <w:rPrChange w:id="14806" w:author="phuong vu" w:date="2018-11-30T22:36:00Z">
                  <w:rPr>
                    <w:del w:id="14807" w:author="phuong vu" w:date="2018-11-22T13:51:00Z"/>
                    <w:lang w:val="en-US"/>
                  </w:rPr>
                </w:rPrChange>
              </w:rPr>
              <w:pPrChange w:id="14808" w:author="phuong vu" w:date="2018-11-30T14:16:00Z">
                <w:pPr>
                  <w:pStyle w:val="ListParagraph"/>
                  <w:numPr>
                    <w:numId w:val="31"/>
                  </w:numPr>
                  <w:spacing w:line="276" w:lineRule="auto"/>
                  <w:ind w:hanging="360"/>
                </w:pPr>
              </w:pPrChange>
            </w:pPr>
            <w:del w:id="14809" w:author="phuong vu" w:date="2018-11-22T13:51:00Z">
              <w:r w:rsidRPr="00920004" w:rsidDel="00C774DC">
                <w:rPr>
                  <w:rPrChange w:id="14810" w:author="phuong vu" w:date="2018-11-30T22:36:00Z">
                    <w:rPr>
                      <w:lang w:val="en-US"/>
                    </w:rPr>
                  </w:rPrChange>
                </w:rPr>
                <w:delText>Trạng thái đơn hàng</w:delText>
              </w:r>
              <w:bookmarkStart w:id="14811" w:name="_Toc530658597"/>
              <w:bookmarkStart w:id="14812" w:name="_Toc530662321"/>
              <w:bookmarkStart w:id="14813" w:name="_Toc530662788"/>
              <w:bookmarkStart w:id="14814" w:name="_Toc531009713"/>
              <w:bookmarkStart w:id="14815" w:name="_Toc531101948"/>
              <w:bookmarkStart w:id="14816" w:name="_Toc531102896"/>
              <w:bookmarkStart w:id="14817" w:name="_Toc531359135"/>
              <w:bookmarkStart w:id="14818" w:name="_Toc531360116"/>
              <w:bookmarkStart w:id="14819" w:name="_Toc531380958"/>
              <w:bookmarkEnd w:id="14811"/>
              <w:bookmarkEnd w:id="14812"/>
              <w:bookmarkEnd w:id="14813"/>
              <w:bookmarkEnd w:id="14814"/>
              <w:bookmarkEnd w:id="14815"/>
              <w:bookmarkEnd w:id="14816"/>
              <w:bookmarkEnd w:id="14817"/>
              <w:bookmarkEnd w:id="14818"/>
              <w:bookmarkEnd w:id="14819"/>
            </w:del>
          </w:p>
        </w:tc>
        <w:bookmarkStart w:id="14820" w:name="_Toc530658598"/>
        <w:bookmarkStart w:id="14821" w:name="_Toc530662322"/>
        <w:bookmarkStart w:id="14822" w:name="_Toc530662789"/>
        <w:bookmarkStart w:id="14823" w:name="_Toc531009714"/>
        <w:bookmarkStart w:id="14824" w:name="_Toc531101949"/>
        <w:bookmarkStart w:id="14825" w:name="_Toc531102897"/>
        <w:bookmarkStart w:id="14826" w:name="_Toc531359136"/>
        <w:bookmarkStart w:id="14827" w:name="_Toc531360117"/>
        <w:bookmarkStart w:id="14828" w:name="_Toc531380959"/>
        <w:bookmarkEnd w:id="14820"/>
        <w:bookmarkEnd w:id="14821"/>
        <w:bookmarkEnd w:id="14822"/>
        <w:bookmarkEnd w:id="14823"/>
        <w:bookmarkEnd w:id="14824"/>
        <w:bookmarkEnd w:id="14825"/>
        <w:bookmarkEnd w:id="14826"/>
        <w:bookmarkEnd w:id="14827"/>
        <w:bookmarkEnd w:id="14828"/>
      </w:tr>
      <w:tr w:rsidR="007554F4" w:rsidRPr="00920004" w:rsidDel="00C774DC" w14:paraId="31362A83" w14:textId="1A4AD22D" w:rsidTr="00225404">
        <w:trPr>
          <w:del w:id="14829" w:author="phuong vu" w:date="2018-11-22T13:51:00Z"/>
        </w:trPr>
        <w:tc>
          <w:tcPr>
            <w:tcW w:w="2425" w:type="dxa"/>
          </w:tcPr>
          <w:p w14:paraId="68EE5FAE" w14:textId="63463257" w:rsidR="007554F4" w:rsidRPr="00920004" w:rsidDel="00C774DC" w:rsidRDefault="007554F4" w:rsidP="00BD0851">
            <w:pPr>
              <w:spacing w:before="240" w:line="0" w:lineRule="atLeast"/>
              <w:rPr>
                <w:del w:id="14830" w:author="phuong vu" w:date="2018-11-22T13:51:00Z"/>
                <w:b/>
                <w:rPrChange w:id="14831" w:author="phuong vu" w:date="2018-11-30T22:36:00Z">
                  <w:rPr>
                    <w:del w:id="14832" w:author="phuong vu" w:date="2018-11-22T13:51:00Z"/>
                    <w:b/>
                  </w:rPr>
                </w:rPrChange>
              </w:rPr>
              <w:pPrChange w:id="14833" w:author="phuong vu" w:date="2018-11-30T14:16:00Z">
                <w:pPr>
                  <w:spacing w:line="276" w:lineRule="auto"/>
                </w:pPr>
              </w:pPrChange>
            </w:pPr>
            <w:del w:id="14834" w:author="phuong vu" w:date="2018-11-22T13:51:00Z">
              <w:r w:rsidRPr="00920004" w:rsidDel="00C774DC">
                <w:rPr>
                  <w:b/>
                  <w:rPrChange w:id="14835" w:author="phuong vu" w:date="2018-11-30T22:36:00Z">
                    <w:rPr>
                      <w:b/>
                    </w:rPr>
                  </w:rPrChange>
                </w:rPr>
                <w:delText>Ghi chú</w:delText>
              </w:r>
              <w:bookmarkStart w:id="14836" w:name="_Toc530658599"/>
              <w:bookmarkStart w:id="14837" w:name="_Toc530662323"/>
              <w:bookmarkStart w:id="14838" w:name="_Toc530662790"/>
              <w:bookmarkStart w:id="14839" w:name="_Toc531009715"/>
              <w:bookmarkStart w:id="14840" w:name="_Toc531101950"/>
              <w:bookmarkStart w:id="14841" w:name="_Toc531102898"/>
              <w:bookmarkStart w:id="14842" w:name="_Toc531359137"/>
              <w:bookmarkStart w:id="14843" w:name="_Toc531360118"/>
              <w:bookmarkStart w:id="14844" w:name="_Toc531380960"/>
              <w:bookmarkEnd w:id="14836"/>
              <w:bookmarkEnd w:id="14837"/>
              <w:bookmarkEnd w:id="14838"/>
              <w:bookmarkEnd w:id="14839"/>
              <w:bookmarkEnd w:id="14840"/>
              <w:bookmarkEnd w:id="14841"/>
              <w:bookmarkEnd w:id="14842"/>
              <w:bookmarkEnd w:id="14843"/>
              <w:bookmarkEnd w:id="14844"/>
            </w:del>
          </w:p>
        </w:tc>
        <w:tc>
          <w:tcPr>
            <w:tcW w:w="6686" w:type="dxa"/>
          </w:tcPr>
          <w:p w14:paraId="3FD86AEE" w14:textId="058C5B0D" w:rsidR="007554F4" w:rsidRPr="00920004" w:rsidDel="00C774DC" w:rsidRDefault="007554F4" w:rsidP="00BD0851">
            <w:pPr>
              <w:keepNext/>
              <w:spacing w:before="240" w:line="0" w:lineRule="atLeast"/>
              <w:rPr>
                <w:del w:id="14845" w:author="phuong vu" w:date="2018-11-22T13:51:00Z"/>
                <w:rPrChange w:id="14846" w:author="phuong vu" w:date="2018-11-30T22:36:00Z">
                  <w:rPr>
                    <w:del w:id="14847" w:author="phuong vu" w:date="2018-11-22T13:51:00Z"/>
                    <w:lang w:val="en-US"/>
                  </w:rPr>
                </w:rPrChange>
              </w:rPr>
              <w:pPrChange w:id="14848" w:author="phuong vu" w:date="2018-11-30T14:16:00Z">
                <w:pPr>
                  <w:keepNext/>
                  <w:spacing w:line="276" w:lineRule="auto"/>
                </w:pPr>
              </w:pPrChange>
            </w:pPr>
            <w:del w:id="14849" w:author="phuong vu" w:date="2018-11-22T13:51:00Z">
              <w:r w:rsidRPr="00920004" w:rsidDel="00C774DC">
                <w:rPr>
                  <w:rPrChange w:id="14850" w:author="phuong vu" w:date="2018-11-30T22:36:00Z">
                    <w:rPr>
                      <w:lang w:val="en-US"/>
                    </w:rPr>
                  </w:rPrChange>
                </w:rPr>
                <w:delText>Nếu không có thông tin nào nhập, Khi người dùng nhấn tìm kiếm, kết quả sẽ hiển thị tất cả.</w:delText>
              </w:r>
              <w:bookmarkStart w:id="14851" w:name="_Toc530658600"/>
              <w:bookmarkStart w:id="14852" w:name="_Toc530662324"/>
              <w:bookmarkStart w:id="14853" w:name="_Toc530662791"/>
              <w:bookmarkStart w:id="14854" w:name="_Toc531009716"/>
              <w:bookmarkStart w:id="14855" w:name="_Toc531101951"/>
              <w:bookmarkStart w:id="14856" w:name="_Toc531102899"/>
              <w:bookmarkStart w:id="14857" w:name="_Toc531359138"/>
              <w:bookmarkStart w:id="14858" w:name="_Toc531360119"/>
              <w:bookmarkStart w:id="14859" w:name="_Toc531380961"/>
              <w:bookmarkEnd w:id="14851"/>
              <w:bookmarkEnd w:id="14852"/>
              <w:bookmarkEnd w:id="14853"/>
              <w:bookmarkEnd w:id="14854"/>
              <w:bookmarkEnd w:id="14855"/>
              <w:bookmarkEnd w:id="14856"/>
              <w:bookmarkEnd w:id="14857"/>
              <w:bookmarkEnd w:id="14858"/>
              <w:bookmarkEnd w:id="14859"/>
            </w:del>
          </w:p>
          <w:p w14:paraId="01AEFD40" w14:textId="594A812F" w:rsidR="007554F4" w:rsidRPr="00920004" w:rsidDel="00C774DC" w:rsidRDefault="007554F4" w:rsidP="00BD0851">
            <w:pPr>
              <w:keepNext/>
              <w:spacing w:before="240" w:line="0" w:lineRule="atLeast"/>
              <w:rPr>
                <w:del w:id="14860" w:author="phuong vu" w:date="2018-11-22T13:51:00Z"/>
                <w:rPrChange w:id="14861" w:author="phuong vu" w:date="2018-11-30T22:36:00Z">
                  <w:rPr>
                    <w:del w:id="14862" w:author="phuong vu" w:date="2018-11-22T13:51:00Z"/>
                    <w:i/>
                    <w:lang w:val="en-US"/>
                  </w:rPr>
                </w:rPrChange>
              </w:rPr>
              <w:pPrChange w:id="14863" w:author="phuong vu" w:date="2018-11-30T14:16:00Z">
                <w:pPr>
                  <w:keepNext/>
                  <w:spacing w:line="276" w:lineRule="auto"/>
                </w:pPr>
              </w:pPrChange>
            </w:pPr>
            <w:del w:id="14864" w:author="phuong vu" w:date="2018-11-22T13:51:00Z">
              <w:r w:rsidRPr="00920004" w:rsidDel="00C774DC">
                <w:rPr>
                  <w:rPrChange w:id="14865" w:author="phuong vu" w:date="2018-11-30T22:36:00Z">
                    <w:rPr>
                      <w:lang w:val="en-US"/>
                    </w:rPr>
                  </w:rPrChange>
                </w:rPr>
                <w:delText xml:space="preserve">Mặc định và nếu không có kết quả sẽ hiển thị </w:delText>
              </w:r>
              <w:r w:rsidRPr="00920004" w:rsidDel="00C774DC">
                <w:rPr>
                  <w:rPrChange w:id="14866" w:author="phuong vu" w:date="2018-11-30T22:36:00Z">
                    <w:rPr>
                      <w:i/>
                      <w:lang w:val="en-US"/>
                    </w:rPr>
                  </w:rPrChange>
                </w:rPr>
                <w:delText>“không có kết quả nào”.</w:delText>
              </w:r>
              <w:bookmarkStart w:id="14867" w:name="_Toc530658601"/>
              <w:bookmarkStart w:id="14868" w:name="_Toc530662325"/>
              <w:bookmarkStart w:id="14869" w:name="_Toc530662792"/>
              <w:bookmarkStart w:id="14870" w:name="_Toc531009717"/>
              <w:bookmarkStart w:id="14871" w:name="_Toc531101952"/>
              <w:bookmarkStart w:id="14872" w:name="_Toc531102900"/>
              <w:bookmarkStart w:id="14873" w:name="_Toc531359139"/>
              <w:bookmarkStart w:id="14874" w:name="_Toc531360120"/>
              <w:bookmarkStart w:id="14875" w:name="_Toc531380962"/>
              <w:bookmarkEnd w:id="14867"/>
              <w:bookmarkEnd w:id="14868"/>
              <w:bookmarkEnd w:id="14869"/>
              <w:bookmarkEnd w:id="14870"/>
              <w:bookmarkEnd w:id="14871"/>
              <w:bookmarkEnd w:id="14872"/>
              <w:bookmarkEnd w:id="14873"/>
              <w:bookmarkEnd w:id="14874"/>
              <w:bookmarkEnd w:id="14875"/>
            </w:del>
          </w:p>
        </w:tc>
        <w:bookmarkStart w:id="14876" w:name="_Toc530658602"/>
        <w:bookmarkStart w:id="14877" w:name="_Toc530662326"/>
        <w:bookmarkStart w:id="14878" w:name="_Toc530662793"/>
        <w:bookmarkStart w:id="14879" w:name="_Toc531009718"/>
        <w:bookmarkStart w:id="14880" w:name="_Toc531101953"/>
        <w:bookmarkStart w:id="14881" w:name="_Toc531102901"/>
        <w:bookmarkStart w:id="14882" w:name="_Toc531359140"/>
        <w:bookmarkStart w:id="14883" w:name="_Toc531360121"/>
        <w:bookmarkStart w:id="14884" w:name="_Toc531380963"/>
        <w:bookmarkEnd w:id="14876"/>
        <w:bookmarkEnd w:id="14877"/>
        <w:bookmarkEnd w:id="14878"/>
        <w:bookmarkEnd w:id="14879"/>
        <w:bookmarkEnd w:id="14880"/>
        <w:bookmarkEnd w:id="14881"/>
        <w:bookmarkEnd w:id="14882"/>
        <w:bookmarkEnd w:id="14883"/>
        <w:bookmarkEnd w:id="14884"/>
      </w:tr>
    </w:tbl>
    <w:p w14:paraId="44D0F01A" w14:textId="436DC39E" w:rsidR="007554F4" w:rsidRPr="00920004" w:rsidDel="00C774DC" w:rsidRDefault="007554F4" w:rsidP="00BD0851">
      <w:pPr>
        <w:spacing w:before="240" w:line="0" w:lineRule="atLeast"/>
        <w:rPr>
          <w:del w:id="14885" w:author="phuong vu" w:date="2018-11-22T13:51:00Z"/>
          <w:rPrChange w:id="14886" w:author="phuong vu" w:date="2018-11-30T22:36:00Z">
            <w:rPr>
              <w:del w:id="14887" w:author="phuong vu" w:date="2018-11-22T13:51:00Z"/>
            </w:rPr>
          </w:rPrChange>
        </w:rPr>
        <w:pPrChange w:id="14888" w:author="phuong vu" w:date="2018-11-30T14:16:00Z">
          <w:pPr/>
        </w:pPrChange>
      </w:pPr>
      <w:bookmarkStart w:id="14889" w:name="_Toc530658603"/>
      <w:bookmarkStart w:id="14890" w:name="_Toc530662327"/>
      <w:bookmarkStart w:id="14891" w:name="_Toc530662794"/>
      <w:bookmarkStart w:id="14892" w:name="_Toc531009719"/>
      <w:bookmarkStart w:id="14893" w:name="_Toc531101954"/>
      <w:bookmarkStart w:id="14894" w:name="_Toc531102902"/>
      <w:bookmarkStart w:id="14895" w:name="_Toc531359141"/>
      <w:bookmarkStart w:id="14896" w:name="_Toc531360122"/>
      <w:bookmarkStart w:id="14897" w:name="_Toc531380964"/>
      <w:bookmarkEnd w:id="14889"/>
      <w:bookmarkEnd w:id="14890"/>
      <w:bookmarkEnd w:id="14891"/>
      <w:bookmarkEnd w:id="14892"/>
      <w:bookmarkEnd w:id="14893"/>
      <w:bookmarkEnd w:id="14894"/>
      <w:bookmarkEnd w:id="14895"/>
      <w:bookmarkEnd w:id="14896"/>
      <w:bookmarkEnd w:id="14897"/>
    </w:p>
    <w:p w14:paraId="67313BEA" w14:textId="1FAD4247" w:rsidR="00730F28" w:rsidRPr="00920004" w:rsidDel="00C774DC" w:rsidRDefault="00730F28" w:rsidP="00BD0851">
      <w:pPr>
        <w:pStyle w:val="Heading4"/>
        <w:spacing w:before="240" w:line="0" w:lineRule="atLeast"/>
        <w:rPr>
          <w:del w:id="14898" w:author="phuong vu" w:date="2018-11-22T13:51:00Z"/>
          <w:rFonts w:cstheme="majorHAnsi"/>
          <w:rPrChange w:id="14899" w:author="phuong vu" w:date="2018-11-30T22:36:00Z">
            <w:rPr>
              <w:del w:id="14900" w:author="phuong vu" w:date="2018-11-22T13:51:00Z"/>
              <w:lang w:val="en-US"/>
            </w:rPr>
          </w:rPrChange>
        </w:rPr>
        <w:pPrChange w:id="14901" w:author="phuong vu" w:date="2018-11-30T14:16:00Z">
          <w:pPr>
            <w:pStyle w:val="Heading4"/>
          </w:pPr>
        </w:pPrChange>
      </w:pPr>
      <w:del w:id="14902" w:author="phuong vu" w:date="2018-11-22T13:51:00Z">
        <w:r w:rsidRPr="00920004" w:rsidDel="00C774DC">
          <w:rPr>
            <w:rFonts w:cstheme="majorHAnsi"/>
            <w:rPrChange w:id="14903" w:author="phuong vu" w:date="2018-11-30T22:36:00Z">
              <w:rPr>
                <w:rFonts w:cstheme="majorHAnsi"/>
              </w:rPr>
            </w:rPrChange>
          </w:rPr>
          <w:delText>Đăng nh</w:delText>
        </w:r>
        <w:r w:rsidRPr="00920004" w:rsidDel="00C774DC">
          <w:rPr>
            <w:rFonts w:cstheme="majorHAnsi"/>
            <w:rPrChange w:id="14904" w:author="phuong vu" w:date="2018-11-30T22:36:00Z">
              <w:rPr/>
            </w:rPrChange>
          </w:rPr>
          <w:delText>ập</w:delText>
        </w:r>
        <w:r w:rsidRPr="00920004" w:rsidDel="00C774DC">
          <w:rPr>
            <w:rFonts w:cstheme="majorHAnsi"/>
            <w:rPrChange w:id="14905" w:author="phuong vu" w:date="2018-11-30T22:36:00Z">
              <w:rPr>
                <w:lang w:val="en-US"/>
              </w:rPr>
            </w:rPrChange>
          </w:rPr>
          <w:delText xml:space="preserve"> hệ thống</w:delText>
        </w:r>
        <w:bookmarkStart w:id="14906" w:name="_Toc530658604"/>
        <w:bookmarkStart w:id="14907" w:name="_Toc530662328"/>
        <w:bookmarkStart w:id="14908" w:name="_Toc530662795"/>
        <w:bookmarkStart w:id="14909" w:name="_Toc531009720"/>
        <w:bookmarkStart w:id="14910" w:name="_Toc531101955"/>
        <w:bookmarkStart w:id="14911" w:name="_Toc531102903"/>
        <w:bookmarkStart w:id="14912" w:name="_Toc531359142"/>
        <w:bookmarkStart w:id="14913" w:name="_Toc531360123"/>
        <w:bookmarkStart w:id="14914" w:name="_Toc531380965"/>
        <w:bookmarkEnd w:id="14906"/>
        <w:bookmarkEnd w:id="14907"/>
        <w:bookmarkEnd w:id="14908"/>
        <w:bookmarkEnd w:id="14909"/>
        <w:bookmarkEnd w:id="14910"/>
        <w:bookmarkEnd w:id="14911"/>
        <w:bookmarkEnd w:id="14912"/>
        <w:bookmarkEnd w:id="14913"/>
        <w:bookmarkEnd w:id="14914"/>
      </w:del>
    </w:p>
    <w:tbl>
      <w:tblPr>
        <w:tblStyle w:val="TableGrid"/>
        <w:tblW w:w="0" w:type="auto"/>
        <w:tblLook w:val="04A0" w:firstRow="1" w:lastRow="0" w:firstColumn="1" w:lastColumn="0" w:noHBand="0" w:noVBand="1"/>
      </w:tblPr>
      <w:tblGrid>
        <w:gridCol w:w="2342"/>
        <w:gridCol w:w="6435"/>
      </w:tblGrid>
      <w:tr w:rsidR="00366807" w:rsidRPr="00920004" w:rsidDel="00C774DC" w14:paraId="4586475D" w14:textId="7FB45D73" w:rsidTr="00A06DD8">
        <w:trPr>
          <w:del w:id="14915" w:author="phuong vu" w:date="2018-11-22T13:51:00Z"/>
        </w:trPr>
        <w:tc>
          <w:tcPr>
            <w:tcW w:w="2425" w:type="dxa"/>
          </w:tcPr>
          <w:p w14:paraId="76F328FC" w14:textId="601F4621" w:rsidR="005E4157" w:rsidRPr="00920004" w:rsidDel="00C774DC" w:rsidRDefault="005E4157" w:rsidP="00BD0851">
            <w:pPr>
              <w:spacing w:before="240" w:line="0" w:lineRule="atLeast"/>
              <w:rPr>
                <w:del w:id="14916" w:author="phuong vu" w:date="2018-11-22T13:51:00Z"/>
                <w:b/>
                <w:rPrChange w:id="14917" w:author="phuong vu" w:date="2018-11-30T22:36:00Z">
                  <w:rPr>
                    <w:del w:id="14918" w:author="phuong vu" w:date="2018-11-22T13:51:00Z"/>
                    <w:b/>
                  </w:rPr>
                </w:rPrChange>
              </w:rPr>
              <w:pPrChange w:id="14919" w:author="phuong vu" w:date="2018-11-30T14:16:00Z">
                <w:pPr>
                  <w:spacing w:line="276" w:lineRule="auto"/>
                </w:pPr>
              </w:pPrChange>
            </w:pPr>
            <w:del w:id="14920" w:author="phuong vu" w:date="2018-11-22T13:51:00Z">
              <w:r w:rsidRPr="00920004" w:rsidDel="00C774DC">
                <w:rPr>
                  <w:b/>
                  <w:rPrChange w:id="14921" w:author="phuong vu" w:date="2018-11-30T22:36:00Z">
                    <w:rPr>
                      <w:b/>
                    </w:rPr>
                  </w:rPrChange>
                </w:rPr>
                <w:delText>Mã yêu cầu</w:delText>
              </w:r>
              <w:bookmarkStart w:id="14922" w:name="_Toc530658605"/>
              <w:bookmarkStart w:id="14923" w:name="_Toc530662329"/>
              <w:bookmarkStart w:id="14924" w:name="_Toc530662796"/>
              <w:bookmarkStart w:id="14925" w:name="_Toc531009721"/>
              <w:bookmarkStart w:id="14926" w:name="_Toc531101956"/>
              <w:bookmarkStart w:id="14927" w:name="_Toc531102904"/>
              <w:bookmarkStart w:id="14928" w:name="_Toc531359143"/>
              <w:bookmarkStart w:id="14929" w:name="_Toc531360124"/>
              <w:bookmarkStart w:id="14930" w:name="_Toc531380966"/>
              <w:bookmarkEnd w:id="14922"/>
              <w:bookmarkEnd w:id="14923"/>
              <w:bookmarkEnd w:id="14924"/>
              <w:bookmarkEnd w:id="14925"/>
              <w:bookmarkEnd w:id="14926"/>
              <w:bookmarkEnd w:id="14927"/>
              <w:bookmarkEnd w:id="14928"/>
              <w:bookmarkEnd w:id="14929"/>
              <w:bookmarkEnd w:id="14930"/>
            </w:del>
          </w:p>
        </w:tc>
        <w:tc>
          <w:tcPr>
            <w:tcW w:w="6686" w:type="dxa"/>
          </w:tcPr>
          <w:p w14:paraId="697841EE" w14:textId="630631E1" w:rsidR="005E4157" w:rsidRPr="00920004" w:rsidDel="00C774DC" w:rsidRDefault="005E4157" w:rsidP="00BD0851">
            <w:pPr>
              <w:spacing w:before="240" w:line="0" w:lineRule="atLeast"/>
              <w:rPr>
                <w:del w:id="14931" w:author="phuong vu" w:date="2018-11-22T13:51:00Z"/>
                <w:rPrChange w:id="14932" w:author="phuong vu" w:date="2018-11-30T22:36:00Z">
                  <w:rPr>
                    <w:del w:id="14933" w:author="phuong vu" w:date="2018-11-22T13:51:00Z"/>
                    <w:lang w:val="en-US"/>
                  </w:rPr>
                </w:rPrChange>
              </w:rPr>
              <w:pPrChange w:id="14934" w:author="phuong vu" w:date="2018-11-30T14:16:00Z">
                <w:pPr>
                  <w:spacing w:line="276" w:lineRule="auto"/>
                </w:pPr>
              </w:pPrChange>
            </w:pPr>
            <w:del w:id="14935" w:author="phuong vu" w:date="2018-11-22T13:51:00Z">
              <w:r w:rsidRPr="00920004" w:rsidDel="00C774DC">
                <w:rPr>
                  <w:rPrChange w:id="14936" w:author="phuong vu" w:date="2018-11-30T22:36:00Z">
                    <w:rPr>
                      <w:lang w:val="en-US"/>
                    </w:rPr>
                  </w:rPrChange>
                </w:rPr>
                <w:delText>GU_08</w:delText>
              </w:r>
              <w:bookmarkStart w:id="14937" w:name="_Toc530658606"/>
              <w:bookmarkStart w:id="14938" w:name="_Toc530662330"/>
              <w:bookmarkStart w:id="14939" w:name="_Toc530662797"/>
              <w:bookmarkStart w:id="14940" w:name="_Toc531009722"/>
              <w:bookmarkStart w:id="14941" w:name="_Toc531101957"/>
              <w:bookmarkStart w:id="14942" w:name="_Toc531102905"/>
              <w:bookmarkStart w:id="14943" w:name="_Toc531359144"/>
              <w:bookmarkStart w:id="14944" w:name="_Toc531360125"/>
              <w:bookmarkStart w:id="14945" w:name="_Toc531380967"/>
              <w:bookmarkEnd w:id="14937"/>
              <w:bookmarkEnd w:id="14938"/>
              <w:bookmarkEnd w:id="14939"/>
              <w:bookmarkEnd w:id="14940"/>
              <w:bookmarkEnd w:id="14941"/>
              <w:bookmarkEnd w:id="14942"/>
              <w:bookmarkEnd w:id="14943"/>
              <w:bookmarkEnd w:id="14944"/>
              <w:bookmarkEnd w:id="14945"/>
            </w:del>
          </w:p>
        </w:tc>
        <w:bookmarkStart w:id="14946" w:name="_Toc530658607"/>
        <w:bookmarkStart w:id="14947" w:name="_Toc530662331"/>
        <w:bookmarkStart w:id="14948" w:name="_Toc530662798"/>
        <w:bookmarkStart w:id="14949" w:name="_Toc531009723"/>
        <w:bookmarkStart w:id="14950" w:name="_Toc531101958"/>
        <w:bookmarkStart w:id="14951" w:name="_Toc531102906"/>
        <w:bookmarkStart w:id="14952" w:name="_Toc531359145"/>
        <w:bookmarkStart w:id="14953" w:name="_Toc531360126"/>
        <w:bookmarkStart w:id="14954" w:name="_Toc531380968"/>
        <w:bookmarkEnd w:id="14946"/>
        <w:bookmarkEnd w:id="14947"/>
        <w:bookmarkEnd w:id="14948"/>
        <w:bookmarkEnd w:id="14949"/>
        <w:bookmarkEnd w:id="14950"/>
        <w:bookmarkEnd w:id="14951"/>
        <w:bookmarkEnd w:id="14952"/>
        <w:bookmarkEnd w:id="14953"/>
        <w:bookmarkEnd w:id="14954"/>
      </w:tr>
      <w:tr w:rsidR="00366807" w:rsidRPr="00920004" w:rsidDel="00C774DC" w14:paraId="15B6311D" w14:textId="4ED00822" w:rsidTr="00A06DD8">
        <w:trPr>
          <w:del w:id="14955" w:author="phuong vu" w:date="2018-11-22T13:51:00Z"/>
        </w:trPr>
        <w:tc>
          <w:tcPr>
            <w:tcW w:w="2425" w:type="dxa"/>
          </w:tcPr>
          <w:p w14:paraId="4B6C96F2" w14:textId="7BFCDCE1" w:rsidR="005E4157" w:rsidRPr="00920004" w:rsidDel="00C774DC" w:rsidRDefault="005E4157" w:rsidP="00BD0851">
            <w:pPr>
              <w:spacing w:before="240" w:line="0" w:lineRule="atLeast"/>
              <w:rPr>
                <w:del w:id="14956" w:author="phuong vu" w:date="2018-11-22T13:51:00Z"/>
                <w:b/>
                <w:rPrChange w:id="14957" w:author="phuong vu" w:date="2018-11-30T22:36:00Z">
                  <w:rPr>
                    <w:del w:id="14958" w:author="phuong vu" w:date="2018-11-22T13:51:00Z"/>
                    <w:b/>
                  </w:rPr>
                </w:rPrChange>
              </w:rPr>
              <w:pPrChange w:id="14959" w:author="phuong vu" w:date="2018-11-30T14:16:00Z">
                <w:pPr>
                  <w:spacing w:line="276" w:lineRule="auto"/>
                </w:pPr>
              </w:pPrChange>
            </w:pPr>
            <w:del w:id="14960" w:author="phuong vu" w:date="2018-11-22T13:51:00Z">
              <w:r w:rsidRPr="00920004" w:rsidDel="00C774DC">
                <w:rPr>
                  <w:b/>
                  <w:rPrChange w:id="14961" w:author="phuong vu" w:date="2018-11-30T22:36:00Z">
                    <w:rPr>
                      <w:b/>
                    </w:rPr>
                  </w:rPrChange>
                </w:rPr>
                <w:delText>Tên chức năng</w:delText>
              </w:r>
              <w:bookmarkStart w:id="14962" w:name="_Toc530658608"/>
              <w:bookmarkStart w:id="14963" w:name="_Toc530662332"/>
              <w:bookmarkStart w:id="14964" w:name="_Toc530662799"/>
              <w:bookmarkStart w:id="14965" w:name="_Toc531009724"/>
              <w:bookmarkStart w:id="14966" w:name="_Toc531101959"/>
              <w:bookmarkStart w:id="14967" w:name="_Toc531102907"/>
              <w:bookmarkStart w:id="14968" w:name="_Toc531359146"/>
              <w:bookmarkStart w:id="14969" w:name="_Toc531360127"/>
              <w:bookmarkStart w:id="14970" w:name="_Toc531380969"/>
              <w:bookmarkEnd w:id="14962"/>
              <w:bookmarkEnd w:id="14963"/>
              <w:bookmarkEnd w:id="14964"/>
              <w:bookmarkEnd w:id="14965"/>
              <w:bookmarkEnd w:id="14966"/>
              <w:bookmarkEnd w:id="14967"/>
              <w:bookmarkEnd w:id="14968"/>
              <w:bookmarkEnd w:id="14969"/>
              <w:bookmarkEnd w:id="14970"/>
            </w:del>
          </w:p>
        </w:tc>
        <w:tc>
          <w:tcPr>
            <w:tcW w:w="6686" w:type="dxa"/>
          </w:tcPr>
          <w:p w14:paraId="1FE7ABCA" w14:textId="3921553E" w:rsidR="005E4157" w:rsidRPr="00920004" w:rsidDel="00C774DC" w:rsidRDefault="005E4157" w:rsidP="00BD0851">
            <w:pPr>
              <w:spacing w:before="240" w:line="0" w:lineRule="atLeast"/>
              <w:rPr>
                <w:del w:id="14971" w:author="phuong vu" w:date="2018-11-22T13:51:00Z"/>
                <w:rPrChange w:id="14972" w:author="phuong vu" w:date="2018-11-30T22:36:00Z">
                  <w:rPr>
                    <w:del w:id="14973" w:author="phuong vu" w:date="2018-11-22T13:51:00Z"/>
                    <w:lang w:val="en-US"/>
                  </w:rPr>
                </w:rPrChange>
              </w:rPr>
              <w:pPrChange w:id="14974" w:author="phuong vu" w:date="2018-11-30T14:16:00Z">
                <w:pPr>
                  <w:spacing w:line="276" w:lineRule="auto"/>
                </w:pPr>
              </w:pPrChange>
            </w:pPr>
            <w:del w:id="14975" w:author="phuong vu" w:date="2018-11-22T13:51:00Z">
              <w:r w:rsidRPr="00920004" w:rsidDel="00C774DC">
                <w:rPr>
                  <w:rPrChange w:id="14976" w:author="phuong vu" w:date="2018-11-30T22:36:00Z">
                    <w:rPr>
                      <w:lang w:val="en-US"/>
                    </w:rPr>
                  </w:rPrChange>
                </w:rPr>
                <w:delText>Đăng nhập hệ thống</w:delText>
              </w:r>
              <w:bookmarkStart w:id="14977" w:name="_Toc530658609"/>
              <w:bookmarkStart w:id="14978" w:name="_Toc530662333"/>
              <w:bookmarkStart w:id="14979" w:name="_Toc530662800"/>
              <w:bookmarkStart w:id="14980" w:name="_Toc531009725"/>
              <w:bookmarkStart w:id="14981" w:name="_Toc531101960"/>
              <w:bookmarkStart w:id="14982" w:name="_Toc531102908"/>
              <w:bookmarkStart w:id="14983" w:name="_Toc531359147"/>
              <w:bookmarkStart w:id="14984" w:name="_Toc531360128"/>
              <w:bookmarkStart w:id="14985" w:name="_Toc531380970"/>
              <w:bookmarkEnd w:id="14977"/>
              <w:bookmarkEnd w:id="14978"/>
              <w:bookmarkEnd w:id="14979"/>
              <w:bookmarkEnd w:id="14980"/>
              <w:bookmarkEnd w:id="14981"/>
              <w:bookmarkEnd w:id="14982"/>
              <w:bookmarkEnd w:id="14983"/>
              <w:bookmarkEnd w:id="14984"/>
              <w:bookmarkEnd w:id="14985"/>
            </w:del>
          </w:p>
        </w:tc>
        <w:bookmarkStart w:id="14986" w:name="_Toc530658610"/>
        <w:bookmarkStart w:id="14987" w:name="_Toc530662334"/>
        <w:bookmarkStart w:id="14988" w:name="_Toc530662801"/>
        <w:bookmarkStart w:id="14989" w:name="_Toc531009726"/>
        <w:bookmarkStart w:id="14990" w:name="_Toc531101961"/>
        <w:bookmarkStart w:id="14991" w:name="_Toc531102909"/>
        <w:bookmarkStart w:id="14992" w:name="_Toc531359148"/>
        <w:bookmarkStart w:id="14993" w:name="_Toc531360129"/>
        <w:bookmarkStart w:id="14994" w:name="_Toc531380971"/>
        <w:bookmarkEnd w:id="14986"/>
        <w:bookmarkEnd w:id="14987"/>
        <w:bookmarkEnd w:id="14988"/>
        <w:bookmarkEnd w:id="14989"/>
        <w:bookmarkEnd w:id="14990"/>
        <w:bookmarkEnd w:id="14991"/>
        <w:bookmarkEnd w:id="14992"/>
        <w:bookmarkEnd w:id="14993"/>
        <w:bookmarkEnd w:id="14994"/>
      </w:tr>
      <w:tr w:rsidR="00366807" w:rsidRPr="00920004" w:rsidDel="00C774DC" w14:paraId="5729273A" w14:textId="5FE1A60F" w:rsidTr="00A06DD8">
        <w:trPr>
          <w:del w:id="14995" w:author="phuong vu" w:date="2018-11-22T13:51:00Z"/>
        </w:trPr>
        <w:tc>
          <w:tcPr>
            <w:tcW w:w="2425" w:type="dxa"/>
          </w:tcPr>
          <w:p w14:paraId="0986D904" w14:textId="79B0A235" w:rsidR="005E4157" w:rsidRPr="00920004" w:rsidDel="00C774DC" w:rsidRDefault="005E4157" w:rsidP="00BD0851">
            <w:pPr>
              <w:spacing w:before="240" w:line="0" w:lineRule="atLeast"/>
              <w:rPr>
                <w:del w:id="14996" w:author="phuong vu" w:date="2018-11-22T13:51:00Z"/>
                <w:b/>
                <w:rPrChange w:id="14997" w:author="phuong vu" w:date="2018-11-30T22:36:00Z">
                  <w:rPr>
                    <w:del w:id="14998" w:author="phuong vu" w:date="2018-11-22T13:51:00Z"/>
                    <w:b/>
                  </w:rPr>
                </w:rPrChange>
              </w:rPr>
              <w:pPrChange w:id="14999" w:author="phuong vu" w:date="2018-11-30T14:16:00Z">
                <w:pPr>
                  <w:spacing w:line="276" w:lineRule="auto"/>
                </w:pPr>
              </w:pPrChange>
            </w:pPr>
            <w:del w:id="15000" w:author="phuong vu" w:date="2018-11-22T13:51:00Z">
              <w:r w:rsidRPr="00920004" w:rsidDel="00C774DC">
                <w:rPr>
                  <w:b/>
                  <w:rPrChange w:id="15001" w:author="phuong vu" w:date="2018-11-30T22:36:00Z">
                    <w:rPr>
                      <w:b/>
                    </w:rPr>
                  </w:rPrChange>
                </w:rPr>
                <w:delText>Đối tượng sử dụng</w:delText>
              </w:r>
              <w:bookmarkStart w:id="15002" w:name="_Toc530658611"/>
              <w:bookmarkStart w:id="15003" w:name="_Toc530662335"/>
              <w:bookmarkStart w:id="15004" w:name="_Toc530662802"/>
              <w:bookmarkStart w:id="15005" w:name="_Toc531009727"/>
              <w:bookmarkStart w:id="15006" w:name="_Toc531101962"/>
              <w:bookmarkStart w:id="15007" w:name="_Toc531102910"/>
              <w:bookmarkStart w:id="15008" w:name="_Toc531359149"/>
              <w:bookmarkStart w:id="15009" w:name="_Toc531360130"/>
              <w:bookmarkStart w:id="15010" w:name="_Toc531380972"/>
              <w:bookmarkEnd w:id="15002"/>
              <w:bookmarkEnd w:id="15003"/>
              <w:bookmarkEnd w:id="15004"/>
              <w:bookmarkEnd w:id="15005"/>
              <w:bookmarkEnd w:id="15006"/>
              <w:bookmarkEnd w:id="15007"/>
              <w:bookmarkEnd w:id="15008"/>
              <w:bookmarkEnd w:id="15009"/>
              <w:bookmarkEnd w:id="15010"/>
            </w:del>
          </w:p>
        </w:tc>
        <w:tc>
          <w:tcPr>
            <w:tcW w:w="6686" w:type="dxa"/>
          </w:tcPr>
          <w:p w14:paraId="154019C4" w14:textId="141AB6C0" w:rsidR="005E4157" w:rsidRPr="00920004" w:rsidDel="00C774DC" w:rsidRDefault="005E4157" w:rsidP="00BD0851">
            <w:pPr>
              <w:spacing w:before="240" w:line="0" w:lineRule="atLeast"/>
              <w:rPr>
                <w:del w:id="15011" w:author="phuong vu" w:date="2018-11-22T13:51:00Z"/>
                <w:rPrChange w:id="15012" w:author="phuong vu" w:date="2018-11-30T22:36:00Z">
                  <w:rPr>
                    <w:del w:id="15013" w:author="phuong vu" w:date="2018-11-22T13:51:00Z"/>
                    <w:lang w:val="en-US"/>
                  </w:rPr>
                </w:rPrChange>
              </w:rPr>
              <w:pPrChange w:id="15014" w:author="phuong vu" w:date="2018-11-30T14:16:00Z">
                <w:pPr>
                  <w:spacing w:line="276" w:lineRule="auto"/>
                </w:pPr>
              </w:pPrChange>
            </w:pPr>
            <w:del w:id="15015" w:author="phuong vu" w:date="2018-11-22T13:51:00Z">
              <w:r w:rsidRPr="00920004" w:rsidDel="00C774DC">
                <w:rPr>
                  <w:rPrChange w:id="15016" w:author="phuong vu" w:date="2018-11-30T22:36:00Z">
                    <w:rPr>
                      <w:lang w:val="en-US"/>
                    </w:rPr>
                  </w:rPrChange>
                </w:rPr>
                <w:delText>Nhân viên cửa hàng, khách hàng</w:delText>
              </w:r>
              <w:bookmarkStart w:id="15017" w:name="_Toc530658612"/>
              <w:bookmarkStart w:id="15018" w:name="_Toc530662336"/>
              <w:bookmarkStart w:id="15019" w:name="_Toc530662803"/>
              <w:bookmarkStart w:id="15020" w:name="_Toc531009728"/>
              <w:bookmarkStart w:id="15021" w:name="_Toc531101963"/>
              <w:bookmarkStart w:id="15022" w:name="_Toc531102911"/>
              <w:bookmarkStart w:id="15023" w:name="_Toc531359150"/>
              <w:bookmarkStart w:id="15024" w:name="_Toc531360131"/>
              <w:bookmarkStart w:id="15025" w:name="_Toc531380973"/>
              <w:bookmarkEnd w:id="15017"/>
              <w:bookmarkEnd w:id="15018"/>
              <w:bookmarkEnd w:id="15019"/>
              <w:bookmarkEnd w:id="15020"/>
              <w:bookmarkEnd w:id="15021"/>
              <w:bookmarkEnd w:id="15022"/>
              <w:bookmarkEnd w:id="15023"/>
              <w:bookmarkEnd w:id="15024"/>
              <w:bookmarkEnd w:id="15025"/>
            </w:del>
          </w:p>
        </w:tc>
        <w:bookmarkStart w:id="15026" w:name="_Toc530658613"/>
        <w:bookmarkStart w:id="15027" w:name="_Toc530662337"/>
        <w:bookmarkStart w:id="15028" w:name="_Toc530662804"/>
        <w:bookmarkStart w:id="15029" w:name="_Toc531009729"/>
        <w:bookmarkStart w:id="15030" w:name="_Toc531101964"/>
        <w:bookmarkStart w:id="15031" w:name="_Toc531102912"/>
        <w:bookmarkStart w:id="15032" w:name="_Toc531359151"/>
        <w:bookmarkStart w:id="15033" w:name="_Toc531360132"/>
        <w:bookmarkStart w:id="15034" w:name="_Toc531380974"/>
        <w:bookmarkEnd w:id="15026"/>
        <w:bookmarkEnd w:id="15027"/>
        <w:bookmarkEnd w:id="15028"/>
        <w:bookmarkEnd w:id="15029"/>
        <w:bookmarkEnd w:id="15030"/>
        <w:bookmarkEnd w:id="15031"/>
        <w:bookmarkEnd w:id="15032"/>
        <w:bookmarkEnd w:id="15033"/>
        <w:bookmarkEnd w:id="15034"/>
      </w:tr>
      <w:tr w:rsidR="00366807" w:rsidRPr="00920004" w:rsidDel="00C774DC" w14:paraId="799B10C7" w14:textId="1F5FD8F6" w:rsidTr="00A06DD8">
        <w:trPr>
          <w:del w:id="15035" w:author="phuong vu" w:date="2018-11-22T13:51:00Z"/>
        </w:trPr>
        <w:tc>
          <w:tcPr>
            <w:tcW w:w="2425" w:type="dxa"/>
          </w:tcPr>
          <w:p w14:paraId="60D2D0A8" w14:textId="528EA625" w:rsidR="005E4157" w:rsidRPr="00920004" w:rsidDel="00C774DC" w:rsidRDefault="005E4157" w:rsidP="00BD0851">
            <w:pPr>
              <w:spacing w:before="240" w:line="0" w:lineRule="atLeast"/>
              <w:rPr>
                <w:del w:id="15036" w:author="phuong vu" w:date="2018-11-22T13:51:00Z"/>
                <w:b/>
                <w:rPrChange w:id="15037" w:author="phuong vu" w:date="2018-11-30T22:36:00Z">
                  <w:rPr>
                    <w:del w:id="15038" w:author="phuong vu" w:date="2018-11-22T13:51:00Z"/>
                    <w:b/>
                  </w:rPr>
                </w:rPrChange>
              </w:rPr>
              <w:pPrChange w:id="15039" w:author="phuong vu" w:date="2018-11-30T14:16:00Z">
                <w:pPr>
                  <w:spacing w:line="276" w:lineRule="auto"/>
                </w:pPr>
              </w:pPrChange>
            </w:pPr>
            <w:del w:id="15040" w:author="phuong vu" w:date="2018-11-22T13:51:00Z">
              <w:r w:rsidRPr="00920004" w:rsidDel="00C774DC">
                <w:rPr>
                  <w:b/>
                  <w:rPrChange w:id="15041" w:author="phuong vu" w:date="2018-11-30T22:36:00Z">
                    <w:rPr>
                      <w:b/>
                    </w:rPr>
                  </w:rPrChange>
                </w:rPr>
                <w:delText>Tiền điều kiện</w:delText>
              </w:r>
              <w:bookmarkStart w:id="15042" w:name="_Toc530658614"/>
              <w:bookmarkStart w:id="15043" w:name="_Toc530662338"/>
              <w:bookmarkStart w:id="15044" w:name="_Toc530662805"/>
              <w:bookmarkStart w:id="15045" w:name="_Toc531009730"/>
              <w:bookmarkStart w:id="15046" w:name="_Toc531101965"/>
              <w:bookmarkStart w:id="15047" w:name="_Toc531102913"/>
              <w:bookmarkStart w:id="15048" w:name="_Toc531359152"/>
              <w:bookmarkStart w:id="15049" w:name="_Toc531360133"/>
              <w:bookmarkStart w:id="15050" w:name="_Toc531380975"/>
              <w:bookmarkEnd w:id="15042"/>
              <w:bookmarkEnd w:id="15043"/>
              <w:bookmarkEnd w:id="15044"/>
              <w:bookmarkEnd w:id="15045"/>
              <w:bookmarkEnd w:id="15046"/>
              <w:bookmarkEnd w:id="15047"/>
              <w:bookmarkEnd w:id="15048"/>
              <w:bookmarkEnd w:id="15049"/>
              <w:bookmarkEnd w:id="15050"/>
            </w:del>
          </w:p>
        </w:tc>
        <w:tc>
          <w:tcPr>
            <w:tcW w:w="6686" w:type="dxa"/>
          </w:tcPr>
          <w:p w14:paraId="129BAF26" w14:textId="58B12832" w:rsidR="005E4157" w:rsidRPr="00920004" w:rsidDel="00C774DC" w:rsidRDefault="005E4157" w:rsidP="00BD0851">
            <w:pPr>
              <w:spacing w:before="240" w:line="0" w:lineRule="atLeast"/>
              <w:rPr>
                <w:del w:id="15051" w:author="phuong vu" w:date="2018-11-22T13:51:00Z"/>
                <w:rPrChange w:id="15052" w:author="phuong vu" w:date="2018-11-30T22:36:00Z">
                  <w:rPr>
                    <w:del w:id="15053" w:author="phuong vu" w:date="2018-11-22T13:51:00Z"/>
                    <w:lang w:val="en-US"/>
                  </w:rPr>
                </w:rPrChange>
              </w:rPr>
              <w:pPrChange w:id="15054" w:author="phuong vu" w:date="2018-11-30T14:16:00Z">
                <w:pPr>
                  <w:spacing w:line="276" w:lineRule="auto"/>
                </w:pPr>
              </w:pPrChange>
            </w:pPr>
            <w:del w:id="15055" w:author="phuong vu" w:date="2018-11-22T13:51:00Z">
              <w:r w:rsidRPr="00920004" w:rsidDel="00C774DC">
                <w:rPr>
                  <w:rPrChange w:id="15056" w:author="phuong vu" w:date="2018-11-30T22:36:00Z">
                    <w:rPr>
                      <w:lang w:val="en-US"/>
                    </w:rPr>
                  </w:rPrChange>
                </w:rPr>
                <w:delText>Truy cập được trang web quản lí đối với nhân viên cửa hàng và ứng dụng điện thoại đối với khách hàng.</w:delText>
              </w:r>
              <w:bookmarkStart w:id="15057" w:name="_Toc530658615"/>
              <w:bookmarkStart w:id="15058" w:name="_Toc530662339"/>
              <w:bookmarkStart w:id="15059" w:name="_Toc530662806"/>
              <w:bookmarkStart w:id="15060" w:name="_Toc531009731"/>
              <w:bookmarkStart w:id="15061" w:name="_Toc531101966"/>
              <w:bookmarkStart w:id="15062" w:name="_Toc531102914"/>
              <w:bookmarkStart w:id="15063" w:name="_Toc531359153"/>
              <w:bookmarkStart w:id="15064" w:name="_Toc531360134"/>
              <w:bookmarkStart w:id="15065" w:name="_Toc531380976"/>
              <w:bookmarkEnd w:id="15057"/>
              <w:bookmarkEnd w:id="15058"/>
              <w:bookmarkEnd w:id="15059"/>
              <w:bookmarkEnd w:id="15060"/>
              <w:bookmarkEnd w:id="15061"/>
              <w:bookmarkEnd w:id="15062"/>
              <w:bookmarkEnd w:id="15063"/>
              <w:bookmarkEnd w:id="15064"/>
              <w:bookmarkEnd w:id="15065"/>
            </w:del>
          </w:p>
        </w:tc>
        <w:bookmarkStart w:id="15066" w:name="_Toc530658616"/>
        <w:bookmarkStart w:id="15067" w:name="_Toc530662340"/>
        <w:bookmarkStart w:id="15068" w:name="_Toc530662807"/>
        <w:bookmarkStart w:id="15069" w:name="_Toc531009732"/>
        <w:bookmarkStart w:id="15070" w:name="_Toc531101967"/>
        <w:bookmarkStart w:id="15071" w:name="_Toc531102915"/>
        <w:bookmarkStart w:id="15072" w:name="_Toc531359154"/>
        <w:bookmarkStart w:id="15073" w:name="_Toc531360135"/>
        <w:bookmarkStart w:id="15074" w:name="_Toc531380977"/>
        <w:bookmarkEnd w:id="15066"/>
        <w:bookmarkEnd w:id="15067"/>
        <w:bookmarkEnd w:id="15068"/>
        <w:bookmarkEnd w:id="15069"/>
        <w:bookmarkEnd w:id="15070"/>
        <w:bookmarkEnd w:id="15071"/>
        <w:bookmarkEnd w:id="15072"/>
        <w:bookmarkEnd w:id="15073"/>
        <w:bookmarkEnd w:id="15074"/>
      </w:tr>
      <w:tr w:rsidR="00366807" w:rsidRPr="00920004" w:rsidDel="00C774DC" w14:paraId="08A25A9E" w14:textId="1325D1CB" w:rsidTr="00A06DD8">
        <w:trPr>
          <w:del w:id="15075" w:author="phuong vu" w:date="2018-11-22T13:51:00Z"/>
        </w:trPr>
        <w:tc>
          <w:tcPr>
            <w:tcW w:w="2425" w:type="dxa"/>
          </w:tcPr>
          <w:p w14:paraId="4CDFA98A" w14:textId="7A4B81D3" w:rsidR="005E4157" w:rsidRPr="00920004" w:rsidDel="00C774DC" w:rsidRDefault="005E4157" w:rsidP="00BD0851">
            <w:pPr>
              <w:spacing w:before="240" w:line="0" w:lineRule="atLeast"/>
              <w:rPr>
                <w:del w:id="15076" w:author="phuong vu" w:date="2018-11-22T13:51:00Z"/>
                <w:b/>
                <w:rPrChange w:id="15077" w:author="phuong vu" w:date="2018-11-30T22:36:00Z">
                  <w:rPr>
                    <w:del w:id="15078" w:author="phuong vu" w:date="2018-11-22T13:51:00Z"/>
                    <w:b/>
                  </w:rPr>
                </w:rPrChange>
              </w:rPr>
              <w:pPrChange w:id="15079" w:author="phuong vu" w:date="2018-11-30T14:16:00Z">
                <w:pPr>
                  <w:spacing w:line="276" w:lineRule="auto"/>
                </w:pPr>
              </w:pPrChange>
            </w:pPr>
            <w:del w:id="15080" w:author="phuong vu" w:date="2018-11-22T13:51:00Z">
              <w:r w:rsidRPr="00920004" w:rsidDel="00C774DC">
                <w:rPr>
                  <w:b/>
                  <w:rPrChange w:id="15081" w:author="phuong vu" w:date="2018-11-30T22:36:00Z">
                    <w:rPr>
                      <w:b/>
                    </w:rPr>
                  </w:rPrChange>
                </w:rPr>
                <w:delText>Cách xử lí</w:delText>
              </w:r>
              <w:bookmarkStart w:id="15082" w:name="_Toc530658617"/>
              <w:bookmarkStart w:id="15083" w:name="_Toc530662341"/>
              <w:bookmarkStart w:id="15084" w:name="_Toc530662808"/>
              <w:bookmarkStart w:id="15085" w:name="_Toc531009733"/>
              <w:bookmarkStart w:id="15086" w:name="_Toc531101968"/>
              <w:bookmarkStart w:id="15087" w:name="_Toc531102916"/>
              <w:bookmarkStart w:id="15088" w:name="_Toc531359155"/>
              <w:bookmarkStart w:id="15089" w:name="_Toc531360136"/>
              <w:bookmarkStart w:id="15090" w:name="_Toc531380978"/>
              <w:bookmarkEnd w:id="15082"/>
              <w:bookmarkEnd w:id="15083"/>
              <w:bookmarkEnd w:id="15084"/>
              <w:bookmarkEnd w:id="15085"/>
              <w:bookmarkEnd w:id="15086"/>
              <w:bookmarkEnd w:id="15087"/>
              <w:bookmarkEnd w:id="15088"/>
              <w:bookmarkEnd w:id="15089"/>
              <w:bookmarkEnd w:id="15090"/>
            </w:del>
          </w:p>
        </w:tc>
        <w:tc>
          <w:tcPr>
            <w:tcW w:w="6686" w:type="dxa"/>
          </w:tcPr>
          <w:p w14:paraId="5CFAEAF4" w14:textId="79039474" w:rsidR="005E4157" w:rsidRPr="00920004" w:rsidDel="00C774DC" w:rsidRDefault="005E4157" w:rsidP="00BD0851">
            <w:pPr>
              <w:spacing w:before="240" w:line="0" w:lineRule="atLeast"/>
              <w:rPr>
                <w:del w:id="15091" w:author="phuong vu" w:date="2018-11-22T13:51:00Z"/>
                <w:rPrChange w:id="15092" w:author="phuong vu" w:date="2018-11-30T22:36:00Z">
                  <w:rPr>
                    <w:del w:id="15093" w:author="phuong vu" w:date="2018-11-22T13:51:00Z"/>
                    <w:lang w:val="en-US"/>
                  </w:rPr>
                </w:rPrChange>
              </w:rPr>
              <w:pPrChange w:id="15094" w:author="phuong vu" w:date="2018-11-30T14:16:00Z">
                <w:pPr>
                  <w:spacing w:line="276" w:lineRule="auto"/>
                </w:pPr>
              </w:pPrChange>
            </w:pPr>
            <w:del w:id="15095" w:author="phuong vu" w:date="2018-11-22T13:51:00Z">
              <w:r w:rsidRPr="00920004" w:rsidDel="00C774DC">
                <w:rPr>
                  <w:rPrChange w:id="15096" w:author="phuong vu" w:date="2018-11-30T22:36:00Z">
                    <w:rPr>
                      <w:lang w:val="en-US"/>
                    </w:rPr>
                  </w:rPrChange>
                </w:rPr>
                <w:delText>Bước 1: Người dùng cần nhập email và mật khẩu.</w:delText>
              </w:r>
              <w:bookmarkStart w:id="15097" w:name="_Toc530658618"/>
              <w:bookmarkStart w:id="15098" w:name="_Toc530662342"/>
              <w:bookmarkStart w:id="15099" w:name="_Toc530662809"/>
              <w:bookmarkStart w:id="15100" w:name="_Toc531009734"/>
              <w:bookmarkStart w:id="15101" w:name="_Toc531101969"/>
              <w:bookmarkStart w:id="15102" w:name="_Toc531102917"/>
              <w:bookmarkStart w:id="15103" w:name="_Toc531359156"/>
              <w:bookmarkStart w:id="15104" w:name="_Toc531360137"/>
              <w:bookmarkStart w:id="15105" w:name="_Toc531380979"/>
              <w:bookmarkEnd w:id="15097"/>
              <w:bookmarkEnd w:id="15098"/>
              <w:bookmarkEnd w:id="15099"/>
              <w:bookmarkEnd w:id="15100"/>
              <w:bookmarkEnd w:id="15101"/>
              <w:bookmarkEnd w:id="15102"/>
              <w:bookmarkEnd w:id="15103"/>
              <w:bookmarkEnd w:id="15104"/>
              <w:bookmarkEnd w:id="15105"/>
            </w:del>
          </w:p>
          <w:p w14:paraId="372AEA4F" w14:textId="491BEAD2" w:rsidR="005E4157" w:rsidRPr="00920004" w:rsidDel="00C774DC" w:rsidRDefault="005E4157" w:rsidP="00BD0851">
            <w:pPr>
              <w:spacing w:before="240" w:line="0" w:lineRule="atLeast"/>
              <w:rPr>
                <w:del w:id="15106" w:author="phuong vu" w:date="2018-11-22T13:51:00Z"/>
                <w:rPrChange w:id="15107" w:author="phuong vu" w:date="2018-11-30T22:36:00Z">
                  <w:rPr>
                    <w:del w:id="15108" w:author="phuong vu" w:date="2018-11-22T13:51:00Z"/>
                    <w:i/>
                    <w:lang w:val="en-US"/>
                  </w:rPr>
                </w:rPrChange>
              </w:rPr>
              <w:pPrChange w:id="15109" w:author="phuong vu" w:date="2018-11-30T14:16:00Z">
                <w:pPr>
                  <w:spacing w:line="276" w:lineRule="auto"/>
                </w:pPr>
              </w:pPrChange>
            </w:pPr>
            <w:del w:id="15110" w:author="phuong vu" w:date="2018-11-22T13:51:00Z">
              <w:r w:rsidRPr="00920004" w:rsidDel="00C774DC">
                <w:rPr>
                  <w:rPrChange w:id="15111" w:author="phuong vu" w:date="2018-11-30T22:36:00Z">
                    <w:rPr>
                      <w:lang w:val="en-US"/>
                    </w:rPr>
                  </w:rPrChange>
                </w:rPr>
                <w:delText xml:space="preserve">Bước 2: Nhấn nút </w:delText>
              </w:r>
              <w:r w:rsidRPr="00920004" w:rsidDel="00C774DC">
                <w:rPr>
                  <w:rPrChange w:id="15112" w:author="phuong vu" w:date="2018-11-30T22:36:00Z">
                    <w:rPr>
                      <w:i/>
                      <w:lang w:val="en-US"/>
                    </w:rPr>
                  </w:rPrChange>
                </w:rPr>
                <w:delText>“Đăng nhập”</w:delText>
              </w:r>
              <w:r w:rsidR="00BF764C" w:rsidRPr="00920004" w:rsidDel="00C774DC">
                <w:rPr>
                  <w:rPrChange w:id="15113" w:author="phuong vu" w:date="2018-11-30T22:36:00Z">
                    <w:rPr>
                      <w:i/>
                      <w:lang w:val="en-US"/>
                    </w:rPr>
                  </w:rPrChange>
                </w:rPr>
                <w:delText>.</w:delText>
              </w:r>
              <w:bookmarkStart w:id="15114" w:name="_Toc530658619"/>
              <w:bookmarkStart w:id="15115" w:name="_Toc530662343"/>
              <w:bookmarkStart w:id="15116" w:name="_Toc530662810"/>
              <w:bookmarkStart w:id="15117" w:name="_Toc531009735"/>
              <w:bookmarkStart w:id="15118" w:name="_Toc531101970"/>
              <w:bookmarkStart w:id="15119" w:name="_Toc531102918"/>
              <w:bookmarkStart w:id="15120" w:name="_Toc531359157"/>
              <w:bookmarkStart w:id="15121" w:name="_Toc531360138"/>
              <w:bookmarkStart w:id="15122" w:name="_Toc531380980"/>
              <w:bookmarkEnd w:id="15114"/>
              <w:bookmarkEnd w:id="15115"/>
              <w:bookmarkEnd w:id="15116"/>
              <w:bookmarkEnd w:id="15117"/>
              <w:bookmarkEnd w:id="15118"/>
              <w:bookmarkEnd w:id="15119"/>
              <w:bookmarkEnd w:id="15120"/>
              <w:bookmarkEnd w:id="15121"/>
              <w:bookmarkEnd w:id="15122"/>
            </w:del>
          </w:p>
          <w:p w14:paraId="0B34EE30" w14:textId="56AF037E" w:rsidR="00CE6578" w:rsidRPr="00920004" w:rsidDel="00C774DC" w:rsidRDefault="00BF764C" w:rsidP="00BD0851">
            <w:pPr>
              <w:spacing w:before="240" w:line="0" w:lineRule="atLeast"/>
              <w:rPr>
                <w:del w:id="15123" w:author="phuong vu" w:date="2018-11-22T13:51:00Z"/>
                <w:rPrChange w:id="15124" w:author="phuong vu" w:date="2018-11-30T22:36:00Z">
                  <w:rPr>
                    <w:del w:id="15125" w:author="phuong vu" w:date="2018-11-22T13:51:00Z"/>
                    <w:lang w:val="en-US"/>
                  </w:rPr>
                </w:rPrChange>
              </w:rPr>
              <w:pPrChange w:id="15126" w:author="phuong vu" w:date="2018-11-30T14:16:00Z">
                <w:pPr>
                  <w:spacing w:line="276" w:lineRule="auto"/>
                </w:pPr>
              </w:pPrChange>
            </w:pPr>
            <w:del w:id="15127" w:author="phuong vu" w:date="2018-11-22T13:51:00Z">
              <w:r w:rsidRPr="00920004" w:rsidDel="00C774DC">
                <w:rPr>
                  <w:rPrChange w:id="15128" w:author="phuong vu" w:date="2018-11-30T22:36:00Z">
                    <w:rPr>
                      <w:lang w:val="en-US"/>
                    </w:rPr>
                  </w:rPrChange>
                </w:rPr>
                <w:delText xml:space="preserve">Bước 3: Hệ thống </w:delText>
              </w:r>
              <w:r w:rsidR="00CE6578" w:rsidRPr="00920004" w:rsidDel="00C774DC">
                <w:rPr>
                  <w:rPrChange w:id="15129" w:author="phuong vu" w:date="2018-11-30T22:36:00Z">
                    <w:rPr>
                      <w:lang w:val="en-US"/>
                    </w:rPr>
                  </w:rPrChange>
                </w:rPr>
                <w:delText xml:space="preserve">server </w:delText>
              </w:r>
              <w:r w:rsidRPr="00920004" w:rsidDel="00C774DC">
                <w:rPr>
                  <w:rPrChange w:id="15130" w:author="phuong vu" w:date="2018-11-30T22:36:00Z">
                    <w:rPr>
                      <w:lang w:val="en-US"/>
                    </w:rPr>
                  </w:rPrChange>
                </w:rPr>
                <w:delText>API kiểm trả tài khoản vừa nhập đúng hay sai. Nếu đúng trả về một chuỗi token để người dùng gửi kèm mỗi khi muốn truy xuất dữ liệu</w:delText>
              </w:r>
              <w:r w:rsidR="00366807" w:rsidRPr="00920004" w:rsidDel="00C774DC">
                <w:rPr>
                  <w:rPrChange w:id="15131" w:author="phuong vu" w:date="2018-11-30T22:36:00Z">
                    <w:rPr>
                      <w:lang w:val="en-US"/>
                    </w:rPr>
                  </w:rPrChange>
                </w:rPr>
                <w:delText xml:space="preserve"> và được lưu lại tạm thời trên ứng dụng điện thoại thông qua SharePreferences và Local Storage đối với trang web</w:delText>
              </w:r>
              <w:r w:rsidRPr="00920004" w:rsidDel="00C774DC">
                <w:rPr>
                  <w:rPrChange w:id="15132" w:author="phuong vu" w:date="2018-11-30T22:36:00Z">
                    <w:rPr>
                      <w:lang w:val="en-US"/>
                    </w:rPr>
                  </w:rPrChange>
                </w:rPr>
                <w:delText>. Ngược lại, thông báo lỗi.</w:delText>
              </w:r>
              <w:bookmarkStart w:id="15133" w:name="_Toc530658620"/>
              <w:bookmarkStart w:id="15134" w:name="_Toc530662344"/>
              <w:bookmarkStart w:id="15135" w:name="_Toc530662811"/>
              <w:bookmarkStart w:id="15136" w:name="_Toc531009736"/>
              <w:bookmarkStart w:id="15137" w:name="_Toc531101971"/>
              <w:bookmarkStart w:id="15138" w:name="_Toc531102919"/>
              <w:bookmarkStart w:id="15139" w:name="_Toc531359158"/>
              <w:bookmarkStart w:id="15140" w:name="_Toc531360139"/>
              <w:bookmarkStart w:id="15141" w:name="_Toc531380981"/>
              <w:bookmarkEnd w:id="15133"/>
              <w:bookmarkEnd w:id="15134"/>
              <w:bookmarkEnd w:id="15135"/>
              <w:bookmarkEnd w:id="15136"/>
              <w:bookmarkEnd w:id="15137"/>
              <w:bookmarkEnd w:id="15138"/>
              <w:bookmarkEnd w:id="15139"/>
              <w:bookmarkEnd w:id="15140"/>
              <w:bookmarkEnd w:id="15141"/>
            </w:del>
          </w:p>
        </w:tc>
        <w:bookmarkStart w:id="15142" w:name="_Toc530658621"/>
        <w:bookmarkStart w:id="15143" w:name="_Toc530662345"/>
        <w:bookmarkStart w:id="15144" w:name="_Toc530662812"/>
        <w:bookmarkStart w:id="15145" w:name="_Toc531009737"/>
        <w:bookmarkStart w:id="15146" w:name="_Toc531101972"/>
        <w:bookmarkStart w:id="15147" w:name="_Toc531102920"/>
        <w:bookmarkStart w:id="15148" w:name="_Toc531359159"/>
        <w:bookmarkStart w:id="15149" w:name="_Toc531360140"/>
        <w:bookmarkStart w:id="15150" w:name="_Toc531380982"/>
        <w:bookmarkEnd w:id="15142"/>
        <w:bookmarkEnd w:id="15143"/>
        <w:bookmarkEnd w:id="15144"/>
        <w:bookmarkEnd w:id="15145"/>
        <w:bookmarkEnd w:id="15146"/>
        <w:bookmarkEnd w:id="15147"/>
        <w:bookmarkEnd w:id="15148"/>
        <w:bookmarkEnd w:id="15149"/>
        <w:bookmarkEnd w:id="15150"/>
      </w:tr>
      <w:tr w:rsidR="00366807" w:rsidRPr="00920004" w:rsidDel="00C774DC" w14:paraId="27315043" w14:textId="2E0B0F1E" w:rsidTr="00A06DD8">
        <w:trPr>
          <w:del w:id="15151" w:author="phuong vu" w:date="2018-11-22T13:51:00Z"/>
        </w:trPr>
        <w:tc>
          <w:tcPr>
            <w:tcW w:w="2425" w:type="dxa"/>
          </w:tcPr>
          <w:p w14:paraId="577B1532" w14:textId="455C5C62" w:rsidR="005E4157" w:rsidRPr="00920004" w:rsidDel="00C774DC" w:rsidRDefault="005E4157" w:rsidP="00BD0851">
            <w:pPr>
              <w:spacing w:before="240" w:line="0" w:lineRule="atLeast"/>
              <w:rPr>
                <w:del w:id="15152" w:author="phuong vu" w:date="2018-11-22T13:51:00Z"/>
                <w:b/>
                <w:rPrChange w:id="15153" w:author="phuong vu" w:date="2018-11-30T22:36:00Z">
                  <w:rPr>
                    <w:del w:id="15154" w:author="phuong vu" w:date="2018-11-22T13:51:00Z"/>
                    <w:b/>
                  </w:rPr>
                </w:rPrChange>
              </w:rPr>
              <w:pPrChange w:id="15155" w:author="phuong vu" w:date="2018-11-30T14:16:00Z">
                <w:pPr>
                  <w:spacing w:line="276" w:lineRule="auto"/>
                </w:pPr>
              </w:pPrChange>
            </w:pPr>
            <w:del w:id="15156" w:author="phuong vu" w:date="2018-11-22T13:51:00Z">
              <w:r w:rsidRPr="00920004" w:rsidDel="00C774DC">
                <w:rPr>
                  <w:b/>
                  <w:rPrChange w:id="15157" w:author="phuong vu" w:date="2018-11-30T22:36:00Z">
                    <w:rPr>
                      <w:b/>
                    </w:rPr>
                  </w:rPrChange>
                </w:rPr>
                <w:delText>Kết quả</w:delText>
              </w:r>
              <w:bookmarkStart w:id="15158" w:name="_Toc530658622"/>
              <w:bookmarkStart w:id="15159" w:name="_Toc530662346"/>
              <w:bookmarkStart w:id="15160" w:name="_Toc530662813"/>
              <w:bookmarkStart w:id="15161" w:name="_Toc531009738"/>
              <w:bookmarkStart w:id="15162" w:name="_Toc531101973"/>
              <w:bookmarkStart w:id="15163" w:name="_Toc531102921"/>
              <w:bookmarkStart w:id="15164" w:name="_Toc531359160"/>
              <w:bookmarkStart w:id="15165" w:name="_Toc531360141"/>
              <w:bookmarkStart w:id="15166" w:name="_Toc531380983"/>
              <w:bookmarkEnd w:id="15158"/>
              <w:bookmarkEnd w:id="15159"/>
              <w:bookmarkEnd w:id="15160"/>
              <w:bookmarkEnd w:id="15161"/>
              <w:bookmarkEnd w:id="15162"/>
              <w:bookmarkEnd w:id="15163"/>
              <w:bookmarkEnd w:id="15164"/>
              <w:bookmarkEnd w:id="15165"/>
              <w:bookmarkEnd w:id="15166"/>
            </w:del>
          </w:p>
        </w:tc>
        <w:tc>
          <w:tcPr>
            <w:tcW w:w="6686" w:type="dxa"/>
          </w:tcPr>
          <w:p w14:paraId="320C915C" w14:textId="447094D9" w:rsidR="00CE6578" w:rsidRPr="00920004" w:rsidDel="00C774DC" w:rsidRDefault="00CE6578" w:rsidP="00BD0851">
            <w:pPr>
              <w:spacing w:before="240" w:line="0" w:lineRule="atLeast"/>
              <w:rPr>
                <w:del w:id="15167" w:author="phuong vu" w:date="2018-11-22T13:51:00Z"/>
                <w:rPrChange w:id="15168" w:author="phuong vu" w:date="2018-11-30T22:36:00Z">
                  <w:rPr>
                    <w:del w:id="15169" w:author="phuong vu" w:date="2018-11-22T13:51:00Z"/>
                    <w:lang w:val="en-US"/>
                  </w:rPr>
                </w:rPrChange>
              </w:rPr>
              <w:pPrChange w:id="15170" w:author="phuong vu" w:date="2018-11-30T14:16:00Z">
                <w:pPr>
                  <w:spacing w:line="276" w:lineRule="auto"/>
                </w:pPr>
              </w:pPrChange>
            </w:pPr>
            <w:del w:id="15171" w:author="phuong vu" w:date="2018-11-22T13:51:00Z">
              <w:r w:rsidRPr="00920004" w:rsidDel="00C774DC">
                <w:rPr>
                  <w:rPrChange w:id="15172" w:author="phuong vu" w:date="2018-11-30T22:36:00Z">
                    <w:rPr>
                      <w:lang w:val="en-US"/>
                    </w:rPr>
                  </w:rPrChange>
                </w:rPr>
                <w:delText>Người dùng sẽ chuyển vào trang chính đối với người dùng là nhân viên cửa hàng. Đối với người dùng khách hàng chuyển vào màn hình chính của ứng dụng điện thoại.</w:delText>
              </w:r>
              <w:bookmarkStart w:id="15173" w:name="_Toc530658623"/>
              <w:bookmarkStart w:id="15174" w:name="_Toc530662347"/>
              <w:bookmarkStart w:id="15175" w:name="_Toc530662814"/>
              <w:bookmarkStart w:id="15176" w:name="_Toc531009739"/>
              <w:bookmarkStart w:id="15177" w:name="_Toc531101974"/>
              <w:bookmarkStart w:id="15178" w:name="_Toc531102922"/>
              <w:bookmarkStart w:id="15179" w:name="_Toc531359161"/>
              <w:bookmarkStart w:id="15180" w:name="_Toc531360142"/>
              <w:bookmarkStart w:id="15181" w:name="_Toc531380984"/>
              <w:bookmarkEnd w:id="15173"/>
              <w:bookmarkEnd w:id="15174"/>
              <w:bookmarkEnd w:id="15175"/>
              <w:bookmarkEnd w:id="15176"/>
              <w:bookmarkEnd w:id="15177"/>
              <w:bookmarkEnd w:id="15178"/>
              <w:bookmarkEnd w:id="15179"/>
              <w:bookmarkEnd w:id="15180"/>
              <w:bookmarkEnd w:id="15181"/>
            </w:del>
          </w:p>
        </w:tc>
        <w:bookmarkStart w:id="15182" w:name="_Toc530658624"/>
        <w:bookmarkStart w:id="15183" w:name="_Toc530662348"/>
        <w:bookmarkStart w:id="15184" w:name="_Toc530662815"/>
        <w:bookmarkStart w:id="15185" w:name="_Toc531009740"/>
        <w:bookmarkStart w:id="15186" w:name="_Toc531101975"/>
        <w:bookmarkStart w:id="15187" w:name="_Toc531102923"/>
        <w:bookmarkStart w:id="15188" w:name="_Toc531359162"/>
        <w:bookmarkStart w:id="15189" w:name="_Toc531360143"/>
        <w:bookmarkStart w:id="15190" w:name="_Toc531380985"/>
        <w:bookmarkEnd w:id="15182"/>
        <w:bookmarkEnd w:id="15183"/>
        <w:bookmarkEnd w:id="15184"/>
        <w:bookmarkEnd w:id="15185"/>
        <w:bookmarkEnd w:id="15186"/>
        <w:bookmarkEnd w:id="15187"/>
        <w:bookmarkEnd w:id="15188"/>
        <w:bookmarkEnd w:id="15189"/>
        <w:bookmarkEnd w:id="15190"/>
      </w:tr>
      <w:tr w:rsidR="00366807" w:rsidRPr="00920004" w:rsidDel="00C774DC" w14:paraId="6C1124E8" w14:textId="01BEC85D" w:rsidTr="00A06DD8">
        <w:trPr>
          <w:del w:id="15191" w:author="phuong vu" w:date="2018-11-22T13:51:00Z"/>
        </w:trPr>
        <w:tc>
          <w:tcPr>
            <w:tcW w:w="2425" w:type="dxa"/>
          </w:tcPr>
          <w:p w14:paraId="29E0EC03" w14:textId="01B5CC76" w:rsidR="005E4157" w:rsidRPr="00920004" w:rsidDel="00C774DC" w:rsidRDefault="005E4157" w:rsidP="00BD0851">
            <w:pPr>
              <w:spacing w:before="240" w:line="0" w:lineRule="atLeast"/>
              <w:rPr>
                <w:del w:id="15192" w:author="phuong vu" w:date="2018-11-22T13:51:00Z"/>
                <w:b/>
                <w:rPrChange w:id="15193" w:author="phuong vu" w:date="2018-11-30T22:36:00Z">
                  <w:rPr>
                    <w:del w:id="15194" w:author="phuong vu" w:date="2018-11-22T13:51:00Z"/>
                    <w:b/>
                  </w:rPr>
                </w:rPrChange>
              </w:rPr>
              <w:pPrChange w:id="15195" w:author="phuong vu" w:date="2018-11-30T14:16:00Z">
                <w:pPr>
                  <w:spacing w:line="276" w:lineRule="auto"/>
                </w:pPr>
              </w:pPrChange>
            </w:pPr>
            <w:del w:id="15196" w:author="phuong vu" w:date="2018-11-22T13:51:00Z">
              <w:r w:rsidRPr="00920004" w:rsidDel="00C774DC">
                <w:rPr>
                  <w:b/>
                  <w:rPrChange w:id="15197" w:author="phuong vu" w:date="2018-11-30T22:36:00Z">
                    <w:rPr>
                      <w:b/>
                    </w:rPr>
                  </w:rPrChange>
                </w:rPr>
                <w:delText>Ghi chú</w:delText>
              </w:r>
              <w:bookmarkStart w:id="15198" w:name="_Toc530658625"/>
              <w:bookmarkStart w:id="15199" w:name="_Toc530662349"/>
              <w:bookmarkStart w:id="15200" w:name="_Toc530662816"/>
              <w:bookmarkStart w:id="15201" w:name="_Toc531009741"/>
              <w:bookmarkStart w:id="15202" w:name="_Toc531101976"/>
              <w:bookmarkStart w:id="15203" w:name="_Toc531102924"/>
              <w:bookmarkStart w:id="15204" w:name="_Toc531359163"/>
              <w:bookmarkStart w:id="15205" w:name="_Toc531360144"/>
              <w:bookmarkStart w:id="15206" w:name="_Toc531380986"/>
              <w:bookmarkEnd w:id="15198"/>
              <w:bookmarkEnd w:id="15199"/>
              <w:bookmarkEnd w:id="15200"/>
              <w:bookmarkEnd w:id="15201"/>
              <w:bookmarkEnd w:id="15202"/>
              <w:bookmarkEnd w:id="15203"/>
              <w:bookmarkEnd w:id="15204"/>
              <w:bookmarkEnd w:id="15205"/>
              <w:bookmarkEnd w:id="15206"/>
            </w:del>
          </w:p>
        </w:tc>
        <w:tc>
          <w:tcPr>
            <w:tcW w:w="6686" w:type="dxa"/>
          </w:tcPr>
          <w:p w14:paraId="53F3333C" w14:textId="1DB061C9" w:rsidR="005E4157" w:rsidRPr="00920004" w:rsidDel="00C774DC" w:rsidRDefault="00CE6578" w:rsidP="00BD0851">
            <w:pPr>
              <w:keepNext/>
              <w:spacing w:before="240" w:line="0" w:lineRule="atLeast"/>
              <w:rPr>
                <w:del w:id="15207" w:author="phuong vu" w:date="2018-11-22T13:51:00Z"/>
                <w:rPrChange w:id="15208" w:author="phuong vu" w:date="2018-11-30T22:36:00Z">
                  <w:rPr>
                    <w:del w:id="15209" w:author="phuong vu" w:date="2018-11-22T13:51:00Z"/>
                    <w:lang w:val="en-US"/>
                  </w:rPr>
                </w:rPrChange>
              </w:rPr>
              <w:pPrChange w:id="15210" w:author="phuong vu" w:date="2018-11-30T14:16:00Z">
                <w:pPr>
                  <w:keepNext/>
                  <w:spacing w:line="276" w:lineRule="auto"/>
                </w:pPr>
              </w:pPrChange>
            </w:pPr>
            <w:del w:id="15211" w:author="phuong vu" w:date="2018-11-22T13:51:00Z">
              <w:r w:rsidRPr="00920004" w:rsidDel="00C774DC">
                <w:rPr>
                  <w:rPrChange w:id="15212" w:author="phuong vu" w:date="2018-11-30T22:36:00Z">
                    <w:rPr>
                      <w:lang w:val="en-US"/>
                    </w:rPr>
                  </w:rPrChange>
                </w:rPr>
                <w:delText>Các thông tin email và mật khẩu là yêu cầu bắt buộc.</w:delText>
              </w:r>
              <w:bookmarkStart w:id="15213" w:name="_Toc530658626"/>
              <w:bookmarkStart w:id="15214" w:name="_Toc530662350"/>
              <w:bookmarkStart w:id="15215" w:name="_Toc530662817"/>
              <w:bookmarkStart w:id="15216" w:name="_Toc531009742"/>
              <w:bookmarkStart w:id="15217" w:name="_Toc531101977"/>
              <w:bookmarkStart w:id="15218" w:name="_Toc531102925"/>
              <w:bookmarkStart w:id="15219" w:name="_Toc531359164"/>
              <w:bookmarkStart w:id="15220" w:name="_Toc531360145"/>
              <w:bookmarkStart w:id="15221" w:name="_Toc531380987"/>
              <w:bookmarkEnd w:id="15213"/>
              <w:bookmarkEnd w:id="15214"/>
              <w:bookmarkEnd w:id="15215"/>
              <w:bookmarkEnd w:id="15216"/>
              <w:bookmarkEnd w:id="15217"/>
              <w:bookmarkEnd w:id="15218"/>
              <w:bookmarkEnd w:id="15219"/>
              <w:bookmarkEnd w:id="15220"/>
              <w:bookmarkEnd w:id="15221"/>
            </w:del>
          </w:p>
          <w:p w14:paraId="34CB087B" w14:textId="235EAA7A" w:rsidR="00CE6578" w:rsidRPr="00920004" w:rsidDel="00C774DC" w:rsidRDefault="00CE6578" w:rsidP="00BD0851">
            <w:pPr>
              <w:keepNext/>
              <w:spacing w:before="240" w:line="0" w:lineRule="atLeast"/>
              <w:rPr>
                <w:del w:id="15222" w:author="phuong vu" w:date="2018-11-22T13:51:00Z"/>
                <w:rPrChange w:id="15223" w:author="phuong vu" w:date="2018-11-30T22:36:00Z">
                  <w:rPr>
                    <w:del w:id="15224" w:author="phuong vu" w:date="2018-11-22T13:51:00Z"/>
                    <w:lang w:val="en-US"/>
                  </w:rPr>
                </w:rPrChange>
              </w:rPr>
              <w:pPrChange w:id="15225" w:author="phuong vu" w:date="2018-11-30T14:16:00Z">
                <w:pPr>
                  <w:keepNext/>
                  <w:spacing w:line="276" w:lineRule="auto"/>
                </w:pPr>
              </w:pPrChange>
            </w:pPr>
            <w:del w:id="15226" w:author="phuong vu" w:date="2018-11-22T13:51:00Z">
              <w:r w:rsidRPr="00920004" w:rsidDel="00C774DC">
                <w:rPr>
                  <w:rPrChange w:id="15227" w:author="phuong vu" w:date="2018-11-30T22:36:00Z">
                    <w:rPr>
                      <w:lang w:val="en-US"/>
                    </w:rPr>
                  </w:rPrChange>
                </w:rPr>
                <w:delText xml:space="preserve">Nếu đường truyền mạng lỗi, thì thông báo lỗi cho người dùng. </w:delText>
              </w:r>
              <w:bookmarkStart w:id="15228" w:name="_Toc530658627"/>
              <w:bookmarkStart w:id="15229" w:name="_Toc530662351"/>
              <w:bookmarkStart w:id="15230" w:name="_Toc530662818"/>
              <w:bookmarkStart w:id="15231" w:name="_Toc531009743"/>
              <w:bookmarkStart w:id="15232" w:name="_Toc531101978"/>
              <w:bookmarkStart w:id="15233" w:name="_Toc531102926"/>
              <w:bookmarkStart w:id="15234" w:name="_Toc531359165"/>
              <w:bookmarkStart w:id="15235" w:name="_Toc531360146"/>
              <w:bookmarkStart w:id="15236" w:name="_Toc531380988"/>
              <w:bookmarkEnd w:id="15228"/>
              <w:bookmarkEnd w:id="15229"/>
              <w:bookmarkEnd w:id="15230"/>
              <w:bookmarkEnd w:id="15231"/>
              <w:bookmarkEnd w:id="15232"/>
              <w:bookmarkEnd w:id="15233"/>
              <w:bookmarkEnd w:id="15234"/>
              <w:bookmarkEnd w:id="15235"/>
              <w:bookmarkEnd w:id="15236"/>
            </w:del>
          </w:p>
        </w:tc>
        <w:bookmarkStart w:id="15237" w:name="_Toc530658628"/>
        <w:bookmarkStart w:id="15238" w:name="_Toc530662352"/>
        <w:bookmarkStart w:id="15239" w:name="_Toc530662819"/>
        <w:bookmarkStart w:id="15240" w:name="_Toc531009744"/>
        <w:bookmarkStart w:id="15241" w:name="_Toc531101979"/>
        <w:bookmarkStart w:id="15242" w:name="_Toc531102927"/>
        <w:bookmarkStart w:id="15243" w:name="_Toc531359166"/>
        <w:bookmarkStart w:id="15244" w:name="_Toc531360147"/>
        <w:bookmarkStart w:id="15245" w:name="_Toc531380989"/>
        <w:bookmarkEnd w:id="15237"/>
        <w:bookmarkEnd w:id="15238"/>
        <w:bookmarkEnd w:id="15239"/>
        <w:bookmarkEnd w:id="15240"/>
        <w:bookmarkEnd w:id="15241"/>
        <w:bookmarkEnd w:id="15242"/>
        <w:bookmarkEnd w:id="15243"/>
        <w:bookmarkEnd w:id="15244"/>
        <w:bookmarkEnd w:id="15245"/>
      </w:tr>
    </w:tbl>
    <w:p w14:paraId="2288D8D5" w14:textId="0F195A8D" w:rsidR="005E4157" w:rsidRPr="00920004" w:rsidDel="00C774DC" w:rsidRDefault="005E4157" w:rsidP="00BD0851">
      <w:pPr>
        <w:spacing w:before="240" w:line="0" w:lineRule="atLeast"/>
        <w:rPr>
          <w:del w:id="15246" w:author="phuong vu" w:date="2018-11-22T13:51:00Z"/>
          <w:rPrChange w:id="15247" w:author="phuong vu" w:date="2018-11-30T22:36:00Z">
            <w:rPr>
              <w:del w:id="15248" w:author="phuong vu" w:date="2018-11-22T13:51:00Z"/>
              <w:lang w:val="en-US"/>
            </w:rPr>
          </w:rPrChange>
        </w:rPr>
        <w:pPrChange w:id="15249" w:author="phuong vu" w:date="2018-11-30T14:16:00Z">
          <w:pPr/>
        </w:pPrChange>
      </w:pPr>
      <w:bookmarkStart w:id="15250" w:name="_Toc530658629"/>
      <w:bookmarkStart w:id="15251" w:name="_Toc530662353"/>
      <w:bookmarkStart w:id="15252" w:name="_Toc530662820"/>
      <w:bookmarkStart w:id="15253" w:name="_Toc531009745"/>
      <w:bookmarkStart w:id="15254" w:name="_Toc531101980"/>
      <w:bookmarkStart w:id="15255" w:name="_Toc531102928"/>
      <w:bookmarkStart w:id="15256" w:name="_Toc531359167"/>
      <w:bookmarkStart w:id="15257" w:name="_Toc531360148"/>
      <w:bookmarkStart w:id="15258" w:name="_Toc531380990"/>
      <w:bookmarkEnd w:id="15250"/>
      <w:bookmarkEnd w:id="15251"/>
      <w:bookmarkEnd w:id="15252"/>
      <w:bookmarkEnd w:id="15253"/>
      <w:bookmarkEnd w:id="15254"/>
      <w:bookmarkEnd w:id="15255"/>
      <w:bookmarkEnd w:id="15256"/>
      <w:bookmarkEnd w:id="15257"/>
      <w:bookmarkEnd w:id="15258"/>
    </w:p>
    <w:p w14:paraId="6607065C" w14:textId="79A6A146" w:rsidR="00730F28" w:rsidRPr="00920004" w:rsidDel="00C774DC" w:rsidRDefault="00730F28" w:rsidP="00BD0851">
      <w:pPr>
        <w:pStyle w:val="Heading4"/>
        <w:spacing w:before="240" w:line="0" w:lineRule="atLeast"/>
        <w:rPr>
          <w:del w:id="15259" w:author="phuong vu" w:date="2018-11-22T13:51:00Z"/>
          <w:rFonts w:cstheme="majorHAnsi"/>
          <w:rPrChange w:id="15260" w:author="phuong vu" w:date="2018-11-30T22:36:00Z">
            <w:rPr>
              <w:del w:id="15261" w:author="phuong vu" w:date="2018-11-22T13:51:00Z"/>
            </w:rPr>
          </w:rPrChange>
        </w:rPr>
        <w:pPrChange w:id="15262" w:author="phuong vu" w:date="2018-11-30T14:16:00Z">
          <w:pPr>
            <w:pStyle w:val="Heading4"/>
          </w:pPr>
        </w:pPrChange>
      </w:pPr>
      <w:del w:id="15263" w:author="phuong vu" w:date="2018-11-22T13:51:00Z">
        <w:r w:rsidRPr="00920004" w:rsidDel="00C774DC">
          <w:rPr>
            <w:rFonts w:cstheme="majorHAnsi"/>
            <w:rPrChange w:id="15264" w:author="phuong vu" w:date="2018-11-30T22:36:00Z">
              <w:rPr>
                <w:lang w:val="en-US"/>
              </w:rPr>
            </w:rPrChange>
          </w:rPr>
          <w:delText>Đ</w:delText>
        </w:r>
        <w:r w:rsidRPr="00920004" w:rsidDel="00C774DC">
          <w:rPr>
            <w:rFonts w:cstheme="majorHAnsi"/>
            <w:b w:val="0"/>
            <w:iCs w:val="0"/>
            <w:rPrChange w:id="15265" w:author="phuong vu" w:date="2018-11-30T22:36:00Z">
              <w:rPr>
                <w:rFonts w:cstheme="majorHAnsi"/>
                <w:b w:val="0"/>
                <w:iCs w:val="0"/>
              </w:rPr>
            </w:rPrChange>
          </w:rPr>
          <w:delText>ăng xu</w:delText>
        </w:r>
        <w:r w:rsidRPr="00920004" w:rsidDel="00C774DC">
          <w:rPr>
            <w:rFonts w:cstheme="majorHAnsi"/>
            <w:rPrChange w:id="15266" w:author="phuong vu" w:date="2018-11-30T22:36:00Z">
              <w:rPr>
                <w:rFonts w:cstheme="majorHAnsi"/>
              </w:rPr>
            </w:rPrChange>
          </w:rPr>
          <w:delText>ấ</w:delText>
        </w:r>
        <w:r w:rsidRPr="00920004" w:rsidDel="00C774DC">
          <w:rPr>
            <w:rFonts w:cstheme="majorHAnsi"/>
            <w:rPrChange w:id="15267" w:author="phuong vu" w:date="2018-11-30T22:36:00Z">
              <w:rPr/>
            </w:rPrChange>
          </w:rPr>
          <w:delText>t hệ thống</w:delText>
        </w:r>
        <w:bookmarkStart w:id="15268" w:name="_Toc530658630"/>
        <w:bookmarkStart w:id="15269" w:name="_Toc530662354"/>
        <w:bookmarkStart w:id="15270" w:name="_Toc530662821"/>
        <w:bookmarkStart w:id="15271" w:name="_Toc531009746"/>
        <w:bookmarkStart w:id="15272" w:name="_Toc531101981"/>
        <w:bookmarkStart w:id="15273" w:name="_Toc531102929"/>
        <w:bookmarkStart w:id="15274" w:name="_Toc531359168"/>
        <w:bookmarkStart w:id="15275" w:name="_Toc531360149"/>
        <w:bookmarkStart w:id="15276" w:name="_Toc531380991"/>
        <w:bookmarkEnd w:id="15268"/>
        <w:bookmarkEnd w:id="15269"/>
        <w:bookmarkEnd w:id="15270"/>
        <w:bookmarkEnd w:id="15271"/>
        <w:bookmarkEnd w:id="15272"/>
        <w:bookmarkEnd w:id="15273"/>
        <w:bookmarkEnd w:id="15274"/>
        <w:bookmarkEnd w:id="15275"/>
        <w:bookmarkEnd w:id="15276"/>
      </w:del>
    </w:p>
    <w:tbl>
      <w:tblPr>
        <w:tblStyle w:val="TableGrid"/>
        <w:tblW w:w="0" w:type="auto"/>
        <w:tblLook w:val="04A0" w:firstRow="1" w:lastRow="0" w:firstColumn="1" w:lastColumn="0" w:noHBand="0" w:noVBand="1"/>
      </w:tblPr>
      <w:tblGrid>
        <w:gridCol w:w="2341"/>
        <w:gridCol w:w="6436"/>
      </w:tblGrid>
      <w:tr w:rsidR="00366807" w:rsidRPr="00920004" w:rsidDel="00C774DC" w14:paraId="16538079" w14:textId="6B54D291" w:rsidTr="00A06DD8">
        <w:trPr>
          <w:del w:id="15277" w:author="phuong vu" w:date="2018-11-22T13:51:00Z"/>
        </w:trPr>
        <w:tc>
          <w:tcPr>
            <w:tcW w:w="2425" w:type="dxa"/>
          </w:tcPr>
          <w:p w14:paraId="48AAB748" w14:textId="158D9F86" w:rsidR="00366807" w:rsidRPr="00920004" w:rsidDel="00C774DC" w:rsidRDefault="00366807" w:rsidP="00BD0851">
            <w:pPr>
              <w:spacing w:before="240" w:line="0" w:lineRule="atLeast"/>
              <w:rPr>
                <w:del w:id="15278" w:author="phuong vu" w:date="2018-11-22T13:51:00Z"/>
                <w:b/>
                <w:rPrChange w:id="15279" w:author="phuong vu" w:date="2018-11-30T22:36:00Z">
                  <w:rPr>
                    <w:del w:id="15280" w:author="phuong vu" w:date="2018-11-22T13:51:00Z"/>
                    <w:b/>
                  </w:rPr>
                </w:rPrChange>
              </w:rPr>
              <w:pPrChange w:id="15281" w:author="phuong vu" w:date="2018-11-30T14:16:00Z">
                <w:pPr>
                  <w:spacing w:line="276" w:lineRule="auto"/>
                </w:pPr>
              </w:pPrChange>
            </w:pPr>
            <w:del w:id="15282" w:author="phuong vu" w:date="2018-11-22T13:51:00Z">
              <w:r w:rsidRPr="00920004" w:rsidDel="00C774DC">
                <w:rPr>
                  <w:b/>
                  <w:rPrChange w:id="15283" w:author="phuong vu" w:date="2018-11-30T22:36:00Z">
                    <w:rPr>
                      <w:b/>
                    </w:rPr>
                  </w:rPrChange>
                </w:rPr>
                <w:delText>Mã yêu cầu</w:delText>
              </w:r>
              <w:bookmarkStart w:id="15284" w:name="_Toc530658631"/>
              <w:bookmarkStart w:id="15285" w:name="_Toc530662355"/>
              <w:bookmarkStart w:id="15286" w:name="_Toc530662822"/>
              <w:bookmarkStart w:id="15287" w:name="_Toc531009747"/>
              <w:bookmarkStart w:id="15288" w:name="_Toc531101982"/>
              <w:bookmarkStart w:id="15289" w:name="_Toc531102930"/>
              <w:bookmarkStart w:id="15290" w:name="_Toc531359169"/>
              <w:bookmarkStart w:id="15291" w:name="_Toc531360150"/>
              <w:bookmarkStart w:id="15292" w:name="_Toc531380992"/>
              <w:bookmarkEnd w:id="15284"/>
              <w:bookmarkEnd w:id="15285"/>
              <w:bookmarkEnd w:id="15286"/>
              <w:bookmarkEnd w:id="15287"/>
              <w:bookmarkEnd w:id="15288"/>
              <w:bookmarkEnd w:id="15289"/>
              <w:bookmarkEnd w:id="15290"/>
              <w:bookmarkEnd w:id="15291"/>
              <w:bookmarkEnd w:id="15292"/>
            </w:del>
          </w:p>
        </w:tc>
        <w:tc>
          <w:tcPr>
            <w:tcW w:w="6686" w:type="dxa"/>
          </w:tcPr>
          <w:p w14:paraId="58462703" w14:textId="71C9F1F9" w:rsidR="00366807" w:rsidRPr="00920004" w:rsidDel="00C774DC" w:rsidRDefault="00366807" w:rsidP="00BD0851">
            <w:pPr>
              <w:spacing w:before="240" w:line="0" w:lineRule="atLeast"/>
              <w:rPr>
                <w:del w:id="15293" w:author="phuong vu" w:date="2018-11-22T13:51:00Z"/>
                <w:rPrChange w:id="15294" w:author="phuong vu" w:date="2018-11-30T22:36:00Z">
                  <w:rPr>
                    <w:del w:id="15295" w:author="phuong vu" w:date="2018-11-22T13:51:00Z"/>
                    <w:lang w:val="en-US"/>
                  </w:rPr>
                </w:rPrChange>
              </w:rPr>
              <w:pPrChange w:id="15296" w:author="phuong vu" w:date="2018-11-30T14:16:00Z">
                <w:pPr>
                  <w:spacing w:line="276" w:lineRule="auto"/>
                </w:pPr>
              </w:pPrChange>
            </w:pPr>
            <w:del w:id="15297" w:author="phuong vu" w:date="2018-11-22T13:51:00Z">
              <w:r w:rsidRPr="00920004" w:rsidDel="00C774DC">
                <w:rPr>
                  <w:rPrChange w:id="15298" w:author="phuong vu" w:date="2018-11-30T22:36:00Z">
                    <w:rPr>
                      <w:lang w:val="en-US"/>
                    </w:rPr>
                  </w:rPrChange>
                </w:rPr>
                <w:delText>GU_09</w:delText>
              </w:r>
              <w:bookmarkStart w:id="15299" w:name="_Toc530658632"/>
              <w:bookmarkStart w:id="15300" w:name="_Toc530662356"/>
              <w:bookmarkStart w:id="15301" w:name="_Toc530662823"/>
              <w:bookmarkStart w:id="15302" w:name="_Toc531009748"/>
              <w:bookmarkStart w:id="15303" w:name="_Toc531101983"/>
              <w:bookmarkStart w:id="15304" w:name="_Toc531102931"/>
              <w:bookmarkStart w:id="15305" w:name="_Toc531359170"/>
              <w:bookmarkStart w:id="15306" w:name="_Toc531360151"/>
              <w:bookmarkStart w:id="15307" w:name="_Toc531380993"/>
              <w:bookmarkEnd w:id="15299"/>
              <w:bookmarkEnd w:id="15300"/>
              <w:bookmarkEnd w:id="15301"/>
              <w:bookmarkEnd w:id="15302"/>
              <w:bookmarkEnd w:id="15303"/>
              <w:bookmarkEnd w:id="15304"/>
              <w:bookmarkEnd w:id="15305"/>
              <w:bookmarkEnd w:id="15306"/>
              <w:bookmarkEnd w:id="15307"/>
            </w:del>
          </w:p>
        </w:tc>
        <w:bookmarkStart w:id="15308" w:name="_Toc530658633"/>
        <w:bookmarkStart w:id="15309" w:name="_Toc530662357"/>
        <w:bookmarkStart w:id="15310" w:name="_Toc530662824"/>
        <w:bookmarkStart w:id="15311" w:name="_Toc531009749"/>
        <w:bookmarkStart w:id="15312" w:name="_Toc531101984"/>
        <w:bookmarkStart w:id="15313" w:name="_Toc531102932"/>
        <w:bookmarkStart w:id="15314" w:name="_Toc531359171"/>
        <w:bookmarkStart w:id="15315" w:name="_Toc531360152"/>
        <w:bookmarkStart w:id="15316" w:name="_Toc531380994"/>
        <w:bookmarkEnd w:id="15308"/>
        <w:bookmarkEnd w:id="15309"/>
        <w:bookmarkEnd w:id="15310"/>
        <w:bookmarkEnd w:id="15311"/>
        <w:bookmarkEnd w:id="15312"/>
        <w:bookmarkEnd w:id="15313"/>
        <w:bookmarkEnd w:id="15314"/>
        <w:bookmarkEnd w:id="15315"/>
        <w:bookmarkEnd w:id="15316"/>
      </w:tr>
      <w:tr w:rsidR="00366807" w:rsidRPr="00920004" w:rsidDel="00C774DC" w14:paraId="74A63A5C" w14:textId="5F9F245E" w:rsidTr="00A06DD8">
        <w:trPr>
          <w:del w:id="15317" w:author="phuong vu" w:date="2018-11-22T13:51:00Z"/>
        </w:trPr>
        <w:tc>
          <w:tcPr>
            <w:tcW w:w="2425" w:type="dxa"/>
          </w:tcPr>
          <w:p w14:paraId="1C746864" w14:textId="64027C27" w:rsidR="00366807" w:rsidRPr="00920004" w:rsidDel="00C774DC" w:rsidRDefault="00366807" w:rsidP="00BD0851">
            <w:pPr>
              <w:spacing w:before="240" w:line="0" w:lineRule="atLeast"/>
              <w:rPr>
                <w:del w:id="15318" w:author="phuong vu" w:date="2018-11-22T13:51:00Z"/>
                <w:b/>
                <w:rPrChange w:id="15319" w:author="phuong vu" w:date="2018-11-30T22:36:00Z">
                  <w:rPr>
                    <w:del w:id="15320" w:author="phuong vu" w:date="2018-11-22T13:51:00Z"/>
                    <w:b/>
                  </w:rPr>
                </w:rPrChange>
              </w:rPr>
              <w:pPrChange w:id="15321" w:author="phuong vu" w:date="2018-11-30T14:16:00Z">
                <w:pPr>
                  <w:spacing w:line="276" w:lineRule="auto"/>
                </w:pPr>
              </w:pPrChange>
            </w:pPr>
            <w:del w:id="15322" w:author="phuong vu" w:date="2018-11-22T13:51:00Z">
              <w:r w:rsidRPr="00920004" w:rsidDel="00C774DC">
                <w:rPr>
                  <w:b/>
                  <w:rPrChange w:id="15323" w:author="phuong vu" w:date="2018-11-30T22:36:00Z">
                    <w:rPr>
                      <w:b/>
                    </w:rPr>
                  </w:rPrChange>
                </w:rPr>
                <w:delText>Tên chức năng</w:delText>
              </w:r>
              <w:bookmarkStart w:id="15324" w:name="_Toc530658634"/>
              <w:bookmarkStart w:id="15325" w:name="_Toc530662358"/>
              <w:bookmarkStart w:id="15326" w:name="_Toc530662825"/>
              <w:bookmarkStart w:id="15327" w:name="_Toc531009750"/>
              <w:bookmarkStart w:id="15328" w:name="_Toc531101985"/>
              <w:bookmarkStart w:id="15329" w:name="_Toc531102933"/>
              <w:bookmarkStart w:id="15330" w:name="_Toc531359172"/>
              <w:bookmarkStart w:id="15331" w:name="_Toc531360153"/>
              <w:bookmarkStart w:id="15332" w:name="_Toc531380995"/>
              <w:bookmarkEnd w:id="15324"/>
              <w:bookmarkEnd w:id="15325"/>
              <w:bookmarkEnd w:id="15326"/>
              <w:bookmarkEnd w:id="15327"/>
              <w:bookmarkEnd w:id="15328"/>
              <w:bookmarkEnd w:id="15329"/>
              <w:bookmarkEnd w:id="15330"/>
              <w:bookmarkEnd w:id="15331"/>
              <w:bookmarkEnd w:id="15332"/>
            </w:del>
          </w:p>
        </w:tc>
        <w:tc>
          <w:tcPr>
            <w:tcW w:w="6686" w:type="dxa"/>
          </w:tcPr>
          <w:p w14:paraId="38D59447" w14:textId="191F44CD" w:rsidR="00366807" w:rsidRPr="00920004" w:rsidDel="00C774DC" w:rsidRDefault="00366807" w:rsidP="00BD0851">
            <w:pPr>
              <w:spacing w:before="240" w:line="0" w:lineRule="atLeast"/>
              <w:rPr>
                <w:del w:id="15333" w:author="phuong vu" w:date="2018-11-22T13:51:00Z"/>
                <w:rPrChange w:id="15334" w:author="phuong vu" w:date="2018-11-30T22:36:00Z">
                  <w:rPr>
                    <w:del w:id="15335" w:author="phuong vu" w:date="2018-11-22T13:51:00Z"/>
                    <w:lang w:val="en-US"/>
                  </w:rPr>
                </w:rPrChange>
              </w:rPr>
              <w:pPrChange w:id="15336" w:author="phuong vu" w:date="2018-11-30T14:16:00Z">
                <w:pPr>
                  <w:spacing w:line="276" w:lineRule="auto"/>
                </w:pPr>
              </w:pPrChange>
            </w:pPr>
            <w:del w:id="15337" w:author="phuong vu" w:date="2018-11-22T13:51:00Z">
              <w:r w:rsidRPr="00920004" w:rsidDel="00C774DC">
                <w:rPr>
                  <w:rPrChange w:id="15338" w:author="phuong vu" w:date="2018-11-30T22:36:00Z">
                    <w:rPr>
                      <w:lang w:val="en-US"/>
                    </w:rPr>
                  </w:rPrChange>
                </w:rPr>
                <w:delText>Đăng xuất hệ thống</w:delText>
              </w:r>
              <w:bookmarkStart w:id="15339" w:name="_Toc530658635"/>
              <w:bookmarkStart w:id="15340" w:name="_Toc530662359"/>
              <w:bookmarkStart w:id="15341" w:name="_Toc530662826"/>
              <w:bookmarkStart w:id="15342" w:name="_Toc531009751"/>
              <w:bookmarkStart w:id="15343" w:name="_Toc531101986"/>
              <w:bookmarkStart w:id="15344" w:name="_Toc531102934"/>
              <w:bookmarkStart w:id="15345" w:name="_Toc531359173"/>
              <w:bookmarkStart w:id="15346" w:name="_Toc531360154"/>
              <w:bookmarkStart w:id="15347" w:name="_Toc531380996"/>
              <w:bookmarkEnd w:id="15339"/>
              <w:bookmarkEnd w:id="15340"/>
              <w:bookmarkEnd w:id="15341"/>
              <w:bookmarkEnd w:id="15342"/>
              <w:bookmarkEnd w:id="15343"/>
              <w:bookmarkEnd w:id="15344"/>
              <w:bookmarkEnd w:id="15345"/>
              <w:bookmarkEnd w:id="15346"/>
              <w:bookmarkEnd w:id="15347"/>
            </w:del>
          </w:p>
        </w:tc>
        <w:bookmarkStart w:id="15348" w:name="_Toc530658636"/>
        <w:bookmarkStart w:id="15349" w:name="_Toc530662360"/>
        <w:bookmarkStart w:id="15350" w:name="_Toc530662827"/>
        <w:bookmarkStart w:id="15351" w:name="_Toc531009752"/>
        <w:bookmarkStart w:id="15352" w:name="_Toc531101987"/>
        <w:bookmarkStart w:id="15353" w:name="_Toc531102935"/>
        <w:bookmarkStart w:id="15354" w:name="_Toc531359174"/>
        <w:bookmarkStart w:id="15355" w:name="_Toc531360155"/>
        <w:bookmarkStart w:id="15356" w:name="_Toc531380997"/>
        <w:bookmarkEnd w:id="15348"/>
        <w:bookmarkEnd w:id="15349"/>
        <w:bookmarkEnd w:id="15350"/>
        <w:bookmarkEnd w:id="15351"/>
        <w:bookmarkEnd w:id="15352"/>
        <w:bookmarkEnd w:id="15353"/>
        <w:bookmarkEnd w:id="15354"/>
        <w:bookmarkEnd w:id="15355"/>
        <w:bookmarkEnd w:id="15356"/>
      </w:tr>
      <w:tr w:rsidR="00366807" w:rsidRPr="00920004" w:rsidDel="00C774DC" w14:paraId="71518FF7" w14:textId="540052A1" w:rsidTr="00A06DD8">
        <w:trPr>
          <w:del w:id="15357" w:author="phuong vu" w:date="2018-11-22T13:51:00Z"/>
        </w:trPr>
        <w:tc>
          <w:tcPr>
            <w:tcW w:w="2425" w:type="dxa"/>
          </w:tcPr>
          <w:p w14:paraId="2819E212" w14:textId="6311B494" w:rsidR="00366807" w:rsidRPr="00920004" w:rsidDel="00C774DC" w:rsidRDefault="00366807" w:rsidP="00BD0851">
            <w:pPr>
              <w:spacing w:before="240" w:line="0" w:lineRule="atLeast"/>
              <w:rPr>
                <w:del w:id="15358" w:author="phuong vu" w:date="2018-11-22T13:51:00Z"/>
                <w:b/>
                <w:rPrChange w:id="15359" w:author="phuong vu" w:date="2018-11-30T22:36:00Z">
                  <w:rPr>
                    <w:del w:id="15360" w:author="phuong vu" w:date="2018-11-22T13:51:00Z"/>
                    <w:b/>
                  </w:rPr>
                </w:rPrChange>
              </w:rPr>
              <w:pPrChange w:id="15361" w:author="phuong vu" w:date="2018-11-30T14:16:00Z">
                <w:pPr>
                  <w:spacing w:line="276" w:lineRule="auto"/>
                </w:pPr>
              </w:pPrChange>
            </w:pPr>
            <w:del w:id="15362" w:author="phuong vu" w:date="2018-11-22T13:51:00Z">
              <w:r w:rsidRPr="00920004" w:rsidDel="00C774DC">
                <w:rPr>
                  <w:b/>
                  <w:rPrChange w:id="15363" w:author="phuong vu" w:date="2018-11-30T22:36:00Z">
                    <w:rPr>
                      <w:b/>
                    </w:rPr>
                  </w:rPrChange>
                </w:rPr>
                <w:delText>Đối tượng sử dụng</w:delText>
              </w:r>
              <w:bookmarkStart w:id="15364" w:name="_Toc530658637"/>
              <w:bookmarkStart w:id="15365" w:name="_Toc530662361"/>
              <w:bookmarkStart w:id="15366" w:name="_Toc530662828"/>
              <w:bookmarkStart w:id="15367" w:name="_Toc531009753"/>
              <w:bookmarkStart w:id="15368" w:name="_Toc531101988"/>
              <w:bookmarkStart w:id="15369" w:name="_Toc531102936"/>
              <w:bookmarkStart w:id="15370" w:name="_Toc531359175"/>
              <w:bookmarkStart w:id="15371" w:name="_Toc531360156"/>
              <w:bookmarkStart w:id="15372" w:name="_Toc531380998"/>
              <w:bookmarkEnd w:id="15364"/>
              <w:bookmarkEnd w:id="15365"/>
              <w:bookmarkEnd w:id="15366"/>
              <w:bookmarkEnd w:id="15367"/>
              <w:bookmarkEnd w:id="15368"/>
              <w:bookmarkEnd w:id="15369"/>
              <w:bookmarkEnd w:id="15370"/>
              <w:bookmarkEnd w:id="15371"/>
              <w:bookmarkEnd w:id="15372"/>
            </w:del>
          </w:p>
        </w:tc>
        <w:tc>
          <w:tcPr>
            <w:tcW w:w="6686" w:type="dxa"/>
          </w:tcPr>
          <w:p w14:paraId="04028FC1" w14:textId="2A7134B8" w:rsidR="00366807" w:rsidRPr="00920004" w:rsidDel="00C774DC" w:rsidRDefault="00366807" w:rsidP="00BD0851">
            <w:pPr>
              <w:spacing w:before="240" w:line="0" w:lineRule="atLeast"/>
              <w:rPr>
                <w:del w:id="15373" w:author="phuong vu" w:date="2018-11-22T13:51:00Z"/>
                <w:rPrChange w:id="15374" w:author="phuong vu" w:date="2018-11-30T22:36:00Z">
                  <w:rPr>
                    <w:del w:id="15375" w:author="phuong vu" w:date="2018-11-22T13:51:00Z"/>
                    <w:lang w:val="en-US"/>
                  </w:rPr>
                </w:rPrChange>
              </w:rPr>
              <w:pPrChange w:id="15376" w:author="phuong vu" w:date="2018-11-30T14:16:00Z">
                <w:pPr>
                  <w:spacing w:line="276" w:lineRule="auto"/>
                </w:pPr>
              </w:pPrChange>
            </w:pPr>
            <w:del w:id="15377" w:author="phuong vu" w:date="2018-11-22T13:51:00Z">
              <w:r w:rsidRPr="00920004" w:rsidDel="00C774DC">
                <w:rPr>
                  <w:rPrChange w:id="15378" w:author="phuong vu" w:date="2018-11-30T22:36:00Z">
                    <w:rPr>
                      <w:lang w:val="en-US"/>
                    </w:rPr>
                  </w:rPrChange>
                </w:rPr>
                <w:delText>Nhân viên cửa hàng, khách hàng</w:delText>
              </w:r>
              <w:bookmarkStart w:id="15379" w:name="_Toc530658638"/>
              <w:bookmarkStart w:id="15380" w:name="_Toc530662362"/>
              <w:bookmarkStart w:id="15381" w:name="_Toc530662829"/>
              <w:bookmarkStart w:id="15382" w:name="_Toc531009754"/>
              <w:bookmarkStart w:id="15383" w:name="_Toc531101989"/>
              <w:bookmarkStart w:id="15384" w:name="_Toc531102937"/>
              <w:bookmarkStart w:id="15385" w:name="_Toc531359176"/>
              <w:bookmarkStart w:id="15386" w:name="_Toc531360157"/>
              <w:bookmarkStart w:id="15387" w:name="_Toc531380999"/>
              <w:bookmarkEnd w:id="15379"/>
              <w:bookmarkEnd w:id="15380"/>
              <w:bookmarkEnd w:id="15381"/>
              <w:bookmarkEnd w:id="15382"/>
              <w:bookmarkEnd w:id="15383"/>
              <w:bookmarkEnd w:id="15384"/>
              <w:bookmarkEnd w:id="15385"/>
              <w:bookmarkEnd w:id="15386"/>
              <w:bookmarkEnd w:id="15387"/>
            </w:del>
          </w:p>
        </w:tc>
        <w:bookmarkStart w:id="15388" w:name="_Toc530658639"/>
        <w:bookmarkStart w:id="15389" w:name="_Toc530662363"/>
        <w:bookmarkStart w:id="15390" w:name="_Toc530662830"/>
        <w:bookmarkStart w:id="15391" w:name="_Toc531009755"/>
        <w:bookmarkStart w:id="15392" w:name="_Toc531101990"/>
        <w:bookmarkStart w:id="15393" w:name="_Toc531102938"/>
        <w:bookmarkStart w:id="15394" w:name="_Toc531359177"/>
        <w:bookmarkStart w:id="15395" w:name="_Toc531360158"/>
        <w:bookmarkStart w:id="15396" w:name="_Toc531381000"/>
        <w:bookmarkEnd w:id="15388"/>
        <w:bookmarkEnd w:id="15389"/>
        <w:bookmarkEnd w:id="15390"/>
        <w:bookmarkEnd w:id="15391"/>
        <w:bookmarkEnd w:id="15392"/>
        <w:bookmarkEnd w:id="15393"/>
        <w:bookmarkEnd w:id="15394"/>
        <w:bookmarkEnd w:id="15395"/>
        <w:bookmarkEnd w:id="15396"/>
      </w:tr>
      <w:tr w:rsidR="00366807" w:rsidRPr="00920004" w:rsidDel="00C774DC" w14:paraId="3A53F953" w14:textId="246229A6" w:rsidTr="00A06DD8">
        <w:trPr>
          <w:del w:id="15397" w:author="phuong vu" w:date="2018-11-22T13:51:00Z"/>
        </w:trPr>
        <w:tc>
          <w:tcPr>
            <w:tcW w:w="2425" w:type="dxa"/>
          </w:tcPr>
          <w:p w14:paraId="610CE10D" w14:textId="3D9A6119" w:rsidR="00366807" w:rsidRPr="00920004" w:rsidDel="00C774DC" w:rsidRDefault="00366807" w:rsidP="00BD0851">
            <w:pPr>
              <w:spacing w:before="240" w:line="0" w:lineRule="atLeast"/>
              <w:rPr>
                <w:del w:id="15398" w:author="phuong vu" w:date="2018-11-22T13:51:00Z"/>
                <w:b/>
                <w:rPrChange w:id="15399" w:author="phuong vu" w:date="2018-11-30T22:36:00Z">
                  <w:rPr>
                    <w:del w:id="15400" w:author="phuong vu" w:date="2018-11-22T13:51:00Z"/>
                    <w:b/>
                  </w:rPr>
                </w:rPrChange>
              </w:rPr>
              <w:pPrChange w:id="15401" w:author="phuong vu" w:date="2018-11-30T14:16:00Z">
                <w:pPr>
                  <w:spacing w:line="276" w:lineRule="auto"/>
                </w:pPr>
              </w:pPrChange>
            </w:pPr>
            <w:del w:id="15402" w:author="phuong vu" w:date="2018-11-22T13:51:00Z">
              <w:r w:rsidRPr="00920004" w:rsidDel="00C774DC">
                <w:rPr>
                  <w:b/>
                  <w:rPrChange w:id="15403" w:author="phuong vu" w:date="2018-11-30T22:36:00Z">
                    <w:rPr>
                      <w:b/>
                    </w:rPr>
                  </w:rPrChange>
                </w:rPr>
                <w:delText>Tiền điều kiện</w:delText>
              </w:r>
              <w:bookmarkStart w:id="15404" w:name="_Toc530658640"/>
              <w:bookmarkStart w:id="15405" w:name="_Toc530662364"/>
              <w:bookmarkStart w:id="15406" w:name="_Toc530662831"/>
              <w:bookmarkStart w:id="15407" w:name="_Toc531009756"/>
              <w:bookmarkStart w:id="15408" w:name="_Toc531101991"/>
              <w:bookmarkStart w:id="15409" w:name="_Toc531102939"/>
              <w:bookmarkStart w:id="15410" w:name="_Toc531359178"/>
              <w:bookmarkStart w:id="15411" w:name="_Toc531360159"/>
              <w:bookmarkStart w:id="15412" w:name="_Toc531381001"/>
              <w:bookmarkEnd w:id="15404"/>
              <w:bookmarkEnd w:id="15405"/>
              <w:bookmarkEnd w:id="15406"/>
              <w:bookmarkEnd w:id="15407"/>
              <w:bookmarkEnd w:id="15408"/>
              <w:bookmarkEnd w:id="15409"/>
              <w:bookmarkEnd w:id="15410"/>
              <w:bookmarkEnd w:id="15411"/>
              <w:bookmarkEnd w:id="15412"/>
            </w:del>
          </w:p>
        </w:tc>
        <w:tc>
          <w:tcPr>
            <w:tcW w:w="6686" w:type="dxa"/>
          </w:tcPr>
          <w:p w14:paraId="4622A656" w14:textId="298D14C2" w:rsidR="00366807" w:rsidRPr="00920004" w:rsidDel="00C774DC" w:rsidRDefault="00366807" w:rsidP="00BD0851">
            <w:pPr>
              <w:spacing w:before="240" w:line="0" w:lineRule="atLeast"/>
              <w:rPr>
                <w:del w:id="15413" w:author="phuong vu" w:date="2018-11-22T13:51:00Z"/>
                <w:rPrChange w:id="15414" w:author="phuong vu" w:date="2018-11-30T22:36:00Z">
                  <w:rPr>
                    <w:del w:id="15415" w:author="phuong vu" w:date="2018-11-22T13:51:00Z"/>
                    <w:lang w:val="en-US"/>
                  </w:rPr>
                </w:rPrChange>
              </w:rPr>
              <w:pPrChange w:id="15416" w:author="phuong vu" w:date="2018-11-30T14:16:00Z">
                <w:pPr>
                  <w:spacing w:line="276" w:lineRule="auto"/>
                </w:pPr>
              </w:pPrChange>
            </w:pPr>
            <w:del w:id="15417" w:author="phuong vu" w:date="2018-11-22T13:51:00Z">
              <w:r w:rsidRPr="00920004" w:rsidDel="00C774DC">
                <w:rPr>
                  <w:rPrChange w:id="15418" w:author="phuong vu" w:date="2018-11-30T22:36:00Z">
                    <w:rPr>
                      <w:lang w:val="en-US"/>
                    </w:rPr>
                  </w:rPrChange>
                </w:rPr>
                <w:delText xml:space="preserve">Truy cập được trang web quản lí đối với nhân viên cửa hàng và ứng dụng điện thoại đối với khách hàng và </w:delText>
              </w:r>
              <w:r w:rsidR="009B0E96" w:rsidRPr="00920004" w:rsidDel="00C774DC">
                <w:rPr>
                  <w:rPrChange w:id="15419" w:author="phuong vu" w:date="2018-11-30T22:36:00Z">
                    <w:rPr>
                      <w:lang w:val="en-US"/>
                    </w:rPr>
                  </w:rPrChange>
                </w:rPr>
                <w:delText>đăng nhập</w:delText>
              </w:r>
              <w:r w:rsidRPr="00920004" w:rsidDel="00C774DC">
                <w:rPr>
                  <w:rPrChange w:id="15420" w:author="phuong vu" w:date="2018-11-30T22:36:00Z">
                    <w:rPr>
                      <w:lang w:val="en-US"/>
                    </w:rPr>
                  </w:rPrChange>
                </w:rPr>
                <w:delText xml:space="preserve"> thành công</w:delText>
              </w:r>
              <w:bookmarkStart w:id="15421" w:name="_Toc530658641"/>
              <w:bookmarkStart w:id="15422" w:name="_Toc530662365"/>
              <w:bookmarkStart w:id="15423" w:name="_Toc530662832"/>
              <w:bookmarkStart w:id="15424" w:name="_Toc531009757"/>
              <w:bookmarkStart w:id="15425" w:name="_Toc531101992"/>
              <w:bookmarkStart w:id="15426" w:name="_Toc531102940"/>
              <w:bookmarkStart w:id="15427" w:name="_Toc531359179"/>
              <w:bookmarkStart w:id="15428" w:name="_Toc531360160"/>
              <w:bookmarkStart w:id="15429" w:name="_Toc531381002"/>
              <w:bookmarkEnd w:id="15421"/>
              <w:bookmarkEnd w:id="15422"/>
              <w:bookmarkEnd w:id="15423"/>
              <w:bookmarkEnd w:id="15424"/>
              <w:bookmarkEnd w:id="15425"/>
              <w:bookmarkEnd w:id="15426"/>
              <w:bookmarkEnd w:id="15427"/>
              <w:bookmarkEnd w:id="15428"/>
              <w:bookmarkEnd w:id="15429"/>
            </w:del>
          </w:p>
        </w:tc>
        <w:bookmarkStart w:id="15430" w:name="_Toc530658642"/>
        <w:bookmarkStart w:id="15431" w:name="_Toc530662366"/>
        <w:bookmarkStart w:id="15432" w:name="_Toc530662833"/>
        <w:bookmarkStart w:id="15433" w:name="_Toc531009758"/>
        <w:bookmarkStart w:id="15434" w:name="_Toc531101993"/>
        <w:bookmarkStart w:id="15435" w:name="_Toc531102941"/>
        <w:bookmarkStart w:id="15436" w:name="_Toc531359180"/>
        <w:bookmarkStart w:id="15437" w:name="_Toc531360161"/>
        <w:bookmarkStart w:id="15438" w:name="_Toc531381003"/>
        <w:bookmarkEnd w:id="15430"/>
        <w:bookmarkEnd w:id="15431"/>
        <w:bookmarkEnd w:id="15432"/>
        <w:bookmarkEnd w:id="15433"/>
        <w:bookmarkEnd w:id="15434"/>
        <w:bookmarkEnd w:id="15435"/>
        <w:bookmarkEnd w:id="15436"/>
        <w:bookmarkEnd w:id="15437"/>
        <w:bookmarkEnd w:id="15438"/>
      </w:tr>
      <w:tr w:rsidR="00366807" w:rsidRPr="00920004" w:rsidDel="00C774DC" w14:paraId="6BE7B29E" w14:textId="068CC2B3" w:rsidTr="00A06DD8">
        <w:trPr>
          <w:del w:id="15439" w:author="phuong vu" w:date="2018-11-22T13:51:00Z"/>
        </w:trPr>
        <w:tc>
          <w:tcPr>
            <w:tcW w:w="2425" w:type="dxa"/>
          </w:tcPr>
          <w:p w14:paraId="4290B4F3" w14:textId="52A377FC" w:rsidR="00366807" w:rsidRPr="00920004" w:rsidDel="00C774DC" w:rsidRDefault="00366807" w:rsidP="00BD0851">
            <w:pPr>
              <w:spacing w:before="240" w:line="0" w:lineRule="atLeast"/>
              <w:rPr>
                <w:del w:id="15440" w:author="phuong vu" w:date="2018-11-22T13:51:00Z"/>
                <w:b/>
                <w:rPrChange w:id="15441" w:author="phuong vu" w:date="2018-11-30T22:36:00Z">
                  <w:rPr>
                    <w:del w:id="15442" w:author="phuong vu" w:date="2018-11-22T13:51:00Z"/>
                    <w:b/>
                  </w:rPr>
                </w:rPrChange>
              </w:rPr>
              <w:pPrChange w:id="15443" w:author="phuong vu" w:date="2018-11-30T14:16:00Z">
                <w:pPr>
                  <w:spacing w:line="276" w:lineRule="auto"/>
                </w:pPr>
              </w:pPrChange>
            </w:pPr>
            <w:del w:id="15444" w:author="phuong vu" w:date="2018-11-22T13:51:00Z">
              <w:r w:rsidRPr="00920004" w:rsidDel="00C774DC">
                <w:rPr>
                  <w:b/>
                  <w:rPrChange w:id="15445" w:author="phuong vu" w:date="2018-11-30T22:36:00Z">
                    <w:rPr>
                      <w:b/>
                    </w:rPr>
                  </w:rPrChange>
                </w:rPr>
                <w:delText>Cách xử lí</w:delText>
              </w:r>
              <w:bookmarkStart w:id="15446" w:name="_Toc530658643"/>
              <w:bookmarkStart w:id="15447" w:name="_Toc530662367"/>
              <w:bookmarkStart w:id="15448" w:name="_Toc530662834"/>
              <w:bookmarkStart w:id="15449" w:name="_Toc531009759"/>
              <w:bookmarkStart w:id="15450" w:name="_Toc531101994"/>
              <w:bookmarkStart w:id="15451" w:name="_Toc531102942"/>
              <w:bookmarkStart w:id="15452" w:name="_Toc531359181"/>
              <w:bookmarkStart w:id="15453" w:name="_Toc531360162"/>
              <w:bookmarkStart w:id="15454" w:name="_Toc531381004"/>
              <w:bookmarkEnd w:id="15446"/>
              <w:bookmarkEnd w:id="15447"/>
              <w:bookmarkEnd w:id="15448"/>
              <w:bookmarkEnd w:id="15449"/>
              <w:bookmarkEnd w:id="15450"/>
              <w:bookmarkEnd w:id="15451"/>
              <w:bookmarkEnd w:id="15452"/>
              <w:bookmarkEnd w:id="15453"/>
              <w:bookmarkEnd w:id="15454"/>
            </w:del>
          </w:p>
        </w:tc>
        <w:tc>
          <w:tcPr>
            <w:tcW w:w="6686" w:type="dxa"/>
          </w:tcPr>
          <w:p w14:paraId="447AB946" w14:textId="2784697B" w:rsidR="00366807" w:rsidRPr="00920004" w:rsidDel="00C774DC" w:rsidRDefault="00366807" w:rsidP="00BD0851">
            <w:pPr>
              <w:spacing w:before="240" w:line="0" w:lineRule="atLeast"/>
              <w:rPr>
                <w:del w:id="15455" w:author="phuong vu" w:date="2018-11-22T13:51:00Z"/>
                <w:rPrChange w:id="15456" w:author="phuong vu" w:date="2018-11-30T22:36:00Z">
                  <w:rPr>
                    <w:del w:id="15457" w:author="phuong vu" w:date="2018-11-22T13:51:00Z"/>
                    <w:lang w:val="en-US"/>
                  </w:rPr>
                </w:rPrChange>
              </w:rPr>
              <w:pPrChange w:id="15458" w:author="phuong vu" w:date="2018-11-30T14:16:00Z">
                <w:pPr>
                  <w:spacing w:line="276" w:lineRule="auto"/>
                </w:pPr>
              </w:pPrChange>
            </w:pPr>
            <w:del w:id="15459" w:author="phuong vu" w:date="2018-11-22T13:51:00Z">
              <w:r w:rsidRPr="00920004" w:rsidDel="00C774DC">
                <w:rPr>
                  <w:rPrChange w:id="15460" w:author="phuong vu" w:date="2018-11-30T22:36:00Z">
                    <w:rPr>
                      <w:lang w:val="en-US"/>
                    </w:rPr>
                  </w:rPrChange>
                </w:rPr>
                <w:delText>Bước 1: Click vào Đăng xuất ở góc phải trên đối với trang web và Tài khoản -&gt; Đăng xuất đối với ứng dụng điện thoại</w:delText>
              </w:r>
              <w:bookmarkStart w:id="15461" w:name="_Toc530658644"/>
              <w:bookmarkStart w:id="15462" w:name="_Toc530662368"/>
              <w:bookmarkStart w:id="15463" w:name="_Toc530662835"/>
              <w:bookmarkStart w:id="15464" w:name="_Toc531009760"/>
              <w:bookmarkStart w:id="15465" w:name="_Toc531101995"/>
              <w:bookmarkStart w:id="15466" w:name="_Toc531102943"/>
              <w:bookmarkStart w:id="15467" w:name="_Toc531359182"/>
              <w:bookmarkStart w:id="15468" w:name="_Toc531360163"/>
              <w:bookmarkStart w:id="15469" w:name="_Toc531381005"/>
              <w:bookmarkEnd w:id="15461"/>
              <w:bookmarkEnd w:id="15462"/>
              <w:bookmarkEnd w:id="15463"/>
              <w:bookmarkEnd w:id="15464"/>
              <w:bookmarkEnd w:id="15465"/>
              <w:bookmarkEnd w:id="15466"/>
              <w:bookmarkEnd w:id="15467"/>
              <w:bookmarkEnd w:id="15468"/>
              <w:bookmarkEnd w:id="15469"/>
            </w:del>
          </w:p>
          <w:p w14:paraId="4178C9BC" w14:textId="14BE1823" w:rsidR="00D04C7C" w:rsidRPr="00920004" w:rsidDel="00C774DC" w:rsidRDefault="00366807" w:rsidP="00BD0851">
            <w:pPr>
              <w:spacing w:before="240" w:line="0" w:lineRule="atLeast"/>
              <w:rPr>
                <w:del w:id="15470" w:author="phuong vu" w:date="2018-11-22T13:51:00Z"/>
                <w:rPrChange w:id="15471" w:author="phuong vu" w:date="2018-11-30T22:36:00Z">
                  <w:rPr>
                    <w:del w:id="15472" w:author="phuong vu" w:date="2018-11-22T13:51:00Z"/>
                    <w:lang w:val="en-US"/>
                  </w:rPr>
                </w:rPrChange>
              </w:rPr>
              <w:pPrChange w:id="15473" w:author="phuong vu" w:date="2018-11-30T14:16:00Z">
                <w:pPr>
                  <w:spacing w:line="276" w:lineRule="auto"/>
                </w:pPr>
              </w:pPrChange>
            </w:pPr>
            <w:del w:id="15474" w:author="phuong vu" w:date="2018-11-22T13:51:00Z">
              <w:r w:rsidRPr="00920004" w:rsidDel="00C774DC">
                <w:rPr>
                  <w:rPrChange w:id="15475" w:author="phuong vu" w:date="2018-11-30T22:36:00Z">
                    <w:rPr>
                      <w:lang w:val="en-US"/>
                    </w:rPr>
                  </w:rPrChange>
                </w:rPr>
                <w:delText xml:space="preserve">Bước 2: Ứng dụng cũng như trang web sẽ xóa toàn bộ thông tin để </w:delText>
              </w:r>
              <w:r w:rsidR="009B0E96" w:rsidRPr="00920004" w:rsidDel="00C774DC">
                <w:rPr>
                  <w:rPrChange w:id="15476" w:author="phuong vu" w:date="2018-11-30T22:36:00Z">
                    <w:rPr>
                      <w:lang w:val="en-US"/>
                    </w:rPr>
                  </w:rPrChange>
                </w:rPr>
                <w:delText>đăng nhập</w:delText>
              </w:r>
              <w:r w:rsidRPr="00920004" w:rsidDel="00C774DC">
                <w:rPr>
                  <w:rPrChange w:id="15477" w:author="phuong vu" w:date="2018-11-30T22:36:00Z">
                    <w:rPr>
                      <w:lang w:val="en-US"/>
                    </w:rPr>
                  </w:rPrChange>
                </w:rPr>
                <w:delText xml:space="preserve"> và thông tin lưu tạm thời ra khỏi SharePreferences</w:delText>
              </w:r>
              <w:r w:rsidR="00D04C7C" w:rsidRPr="00920004" w:rsidDel="00C774DC">
                <w:rPr>
                  <w:rPrChange w:id="15478" w:author="phuong vu" w:date="2018-11-30T22:36:00Z">
                    <w:rPr>
                      <w:lang w:val="en-US"/>
                    </w:rPr>
                  </w:rPrChange>
                </w:rPr>
                <w:delText>, Local Storage.</w:delText>
              </w:r>
              <w:bookmarkStart w:id="15479" w:name="_Toc530658645"/>
              <w:bookmarkStart w:id="15480" w:name="_Toc530662369"/>
              <w:bookmarkStart w:id="15481" w:name="_Toc530662836"/>
              <w:bookmarkStart w:id="15482" w:name="_Toc531009761"/>
              <w:bookmarkStart w:id="15483" w:name="_Toc531101996"/>
              <w:bookmarkStart w:id="15484" w:name="_Toc531102944"/>
              <w:bookmarkStart w:id="15485" w:name="_Toc531359183"/>
              <w:bookmarkStart w:id="15486" w:name="_Toc531360164"/>
              <w:bookmarkStart w:id="15487" w:name="_Toc531381006"/>
              <w:bookmarkEnd w:id="15479"/>
              <w:bookmarkEnd w:id="15480"/>
              <w:bookmarkEnd w:id="15481"/>
              <w:bookmarkEnd w:id="15482"/>
              <w:bookmarkEnd w:id="15483"/>
              <w:bookmarkEnd w:id="15484"/>
              <w:bookmarkEnd w:id="15485"/>
              <w:bookmarkEnd w:id="15486"/>
              <w:bookmarkEnd w:id="15487"/>
            </w:del>
          </w:p>
          <w:p w14:paraId="519F6B64" w14:textId="6746147C" w:rsidR="00366807" w:rsidRPr="00920004" w:rsidDel="00C774DC" w:rsidRDefault="00366807" w:rsidP="00BD0851">
            <w:pPr>
              <w:spacing w:before="240" w:line="0" w:lineRule="atLeast"/>
              <w:rPr>
                <w:del w:id="15488" w:author="phuong vu" w:date="2018-11-22T13:51:00Z"/>
                <w:rPrChange w:id="15489" w:author="phuong vu" w:date="2018-11-30T22:36:00Z">
                  <w:rPr>
                    <w:del w:id="15490" w:author="phuong vu" w:date="2018-11-22T13:51:00Z"/>
                    <w:lang w:val="en-US"/>
                  </w:rPr>
                </w:rPrChange>
              </w:rPr>
              <w:pPrChange w:id="15491" w:author="phuong vu" w:date="2018-11-30T14:16:00Z">
                <w:pPr>
                  <w:spacing w:line="276" w:lineRule="auto"/>
                </w:pPr>
              </w:pPrChange>
            </w:pPr>
            <w:del w:id="15492" w:author="phuong vu" w:date="2018-11-22T13:51:00Z">
              <w:r w:rsidRPr="00920004" w:rsidDel="00C774DC">
                <w:rPr>
                  <w:rPrChange w:id="15493" w:author="phuong vu" w:date="2018-11-30T22:36:00Z">
                    <w:rPr>
                      <w:lang w:val="en-US"/>
                    </w:rPr>
                  </w:rPrChange>
                </w:rPr>
                <w:delText>Bước 3:</w:delText>
              </w:r>
              <w:r w:rsidR="00D04C7C" w:rsidRPr="00920004" w:rsidDel="00C774DC">
                <w:rPr>
                  <w:rPrChange w:id="15494" w:author="phuong vu" w:date="2018-11-30T22:36:00Z">
                    <w:rPr>
                      <w:lang w:val="en-US"/>
                    </w:rPr>
                  </w:rPrChange>
                </w:rPr>
                <w:delText xml:space="preserve"> Tự động chuyển về trang đăng nhập</w:delText>
              </w:r>
              <w:r w:rsidRPr="00920004" w:rsidDel="00C774DC">
                <w:rPr>
                  <w:rPrChange w:id="15495" w:author="phuong vu" w:date="2018-11-30T22:36:00Z">
                    <w:rPr>
                      <w:lang w:val="en-US"/>
                    </w:rPr>
                  </w:rPrChange>
                </w:rPr>
                <w:delText>.</w:delText>
              </w:r>
              <w:bookmarkStart w:id="15496" w:name="_Toc530658646"/>
              <w:bookmarkStart w:id="15497" w:name="_Toc530662370"/>
              <w:bookmarkStart w:id="15498" w:name="_Toc530662837"/>
              <w:bookmarkStart w:id="15499" w:name="_Toc531009762"/>
              <w:bookmarkStart w:id="15500" w:name="_Toc531101997"/>
              <w:bookmarkStart w:id="15501" w:name="_Toc531102945"/>
              <w:bookmarkStart w:id="15502" w:name="_Toc531359184"/>
              <w:bookmarkStart w:id="15503" w:name="_Toc531360165"/>
              <w:bookmarkStart w:id="15504" w:name="_Toc531381007"/>
              <w:bookmarkEnd w:id="15496"/>
              <w:bookmarkEnd w:id="15497"/>
              <w:bookmarkEnd w:id="15498"/>
              <w:bookmarkEnd w:id="15499"/>
              <w:bookmarkEnd w:id="15500"/>
              <w:bookmarkEnd w:id="15501"/>
              <w:bookmarkEnd w:id="15502"/>
              <w:bookmarkEnd w:id="15503"/>
              <w:bookmarkEnd w:id="15504"/>
            </w:del>
          </w:p>
        </w:tc>
        <w:bookmarkStart w:id="15505" w:name="_Toc530658647"/>
        <w:bookmarkStart w:id="15506" w:name="_Toc530662371"/>
        <w:bookmarkStart w:id="15507" w:name="_Toc530662838"/>
        <w:bookmarkStart w:id="15508" w:name="_Toc531009763"/>
        <w:bookmarkStart w:id="15509" w:name="_Toc531101998"/>
        <w:bookmarkStart w:id="15510" w:name="_Toc531102946"/>
        <w:bookmarkStart w:id="15511" w:name="_Toc531359185"/>
        <w:bookmarkStart w:id="15512" w:name="_Toc531360166"/>
        <w:bookmarkStart w:id="15513" w:name="_Toc531381008"/>
        <w:bookmarkEnd w:id="15505"/>
        <w:bookmarkEnd w:id="15506"/>
        <w:bookmarkEnd w:id="15507"/>
        <w:bookmarkEnd w:id="15508"/>
        <w:bookmarkEnd w:id="15509"/>
        <w:bookmarkEnd w:id="15510"/>
        <w:bookmarkEnd w:id="15511"/>
        <w:bookmarkEnd w:id="15512"/>
        <w:bookmarkEnd w:id="15513"/>
      </w:tr>
      <w:tr w:rsidR="00366807" w:rsidRPr="00920004" w:rsidDel="00C774DC" w14:paraId="5D8BB68B" w14:textId="621644B7" w:rsidTr="00A06DD8">
        <w:trPr>
          <w:del w:id="15514" w:author="phuong vu" w:date="2018-11-22T13:51:00Z"/>
        </w:trPr>
        <w:tc>
          <w:tcPr>
            <w:tcW w:w="2425" w:type="dxa"/>
          </w:tcPr>
          <w:p w14:paraId="32BC48B1" w14:textId="268F6A6B" w:rsidR="00366807" w:rsidRPr="00920004" w:rsidDel="00C774DC" w:rsidRDefault="00366807" w:rsidP="00BD0851">
            <w:pPr>
              <w:spacing w:before="240" w:line="0" w:lineRule="atLeast"/>
              <w:rPr>
                <w:del w:id="15515" w:author="phuong vu" w:date="2018-11-22T13:51:00Z"/>
                <w:b/>
                <w:rPrChange w:id="15516" w:author="phuong vu" w:date="2018-11-30T22:36:00Z">
                  <w:rPr>
                    <w:del w:id="15517" w:author="phuong vu" w:date="2018-11-22T13:51:00Z"/>
                    <w:b/>
                  </w:rPr>
                </w:rPrChange>
              </w:rPr>
              <w:pPrChange w:id="15518" w:author="phuong vu" w:date="2018-11-30T14:16:00Z">
                <w:pPr>
                  <w:spacing w:line="276" w:lineRule="auto"/>
                </w:pPr>
              </w:pPrChange>
            </w:pPr>
            <w:del w:id="15519" w:author="phuong vu" w:date="2018-11-22T13:51:00Z">
              <w:r w:rsidRPr="00920004" w:rsidDel="00C774DC">
                <w:rPr>
                  <w:b/>
                  <w:rPrChange w:id="15520" w:author="phuong vu" w:date="2018-11-30T22:36:00Z">
                    <w:rPr>
                      <w:b/>
                    </w:rPr>
                  </w:rPrChange>
                </w:rPr>
                <w:delText>Kết quả</w:delText>
              </w:r>
              <w:bookmarkStart w:id="15521" w:name="_Toc530658648"/>
              <w:bookmarkStart w:id="15522" w:name="_Toc530662372"/>
              <w:bookmarkStart w:id="15523" w:name="_Toc530662839"/>
              <w:bookmarkStart w:id="15524" w:name="_Toc531009764"/>
              <w:bookmarkStart w:id="15525" w:name="_Toc531101999"/>
              <w:bookmarkStart w:id="15526" w:name="_Toc531102947"/>
              <w:bookmarkStart w:id="15527" w:name="_Toc531359186"/>
              <w:bookmarkStart w:id="15528" w:name="_Toc531360167"/>
              <w:bookmarkStart w:id="15529" w:name="_Toc531381009"/>
              <w:bookmarkEnd w:id="15521"/>
              <w:bookmarkEnd w:id="15522"/>
              <w:bookmarkEnd w:id="15523"/>
              <w:bookmarkEnd w:id="15524"/>
              <w:bookmarkEnd w:id="15525"/>
              <w:bookmarkEnd w:id="15526"/>
              <w:bookmarkEnd w:id="15527"/>
              <w:bookmarkEnd w:id="15528"/>
              <w:bookmarkEnd w:id="15529"/>
            </w:del>
          </w:p>
        </w:tc>
        <w:tc>
          <w:tcPr>
            <w:tcW w:w="6686" w:type="dxa"/>
          </w:tcPr>
          <w:p w14:paraId="7C3D7A5A" w14:textId="5FF200D1" w:rsidR="00366807" w:rsidRPr="00920004" w:rsidDel="00C774DC" w:rsidRDefault="00D04C7C" w:rsidP="00BD0851">
            <w:pPr>
              <w:spacing w:before="240" w:line="0" w:lineRule="atLeast"/>
              <w:rPr>
                <w:del w:id="15530" w:author="phuong vu" w:date="2018-11-22T13:51:00Z"/>
                <w:rPrChange w:id="15531" w:author="phuong vu" w:date="2018-11-30T22:36:00Z">
                  <w:rPr>
                    <w:del w:id="15532" w:author="phuong vu" w:date="2018-11-22T13:51:00Z"/>
                    <w:lang w:val="en-US"/>
                  </w:rPr>
                </w:rPrChange>
              </w:rPr>
              <w:pPrChange w:id="15533" w:author="phuong vu" w:date="2018-11-30T14:16:00Z">
                <w:pPr>
                  <w:spacing w:line="276" w:lineRule="auto"/>
                </w:pPr>
              </w:pPrChange>
            </w:pPr>
            <w:del w:id="15534" w:author="phuong vu" w:date="2018-11-22T13:51:00Z">
              <w:r w:rsidRPr="00920004" w:rsidDel="00C774DC">
                <w:rPr>
                  <w:rPrChange w:id="15535" w:author="phuong vu" w:date="2018-11-30T22:36:00Z">
                    <w:rPr>
                      <w:lang w:val="en-US"/>
                    </w:rPr>
                  </w:rPrChange>
                </w:rPr>
                <w:delText>Người dùng quay lại trang đ</w:delText>
              </w:r>
              <w:r w:rsidR="00155CEA" w:rsidRPr="00920004" w:rsidDel="00C774DC">
                <w:rPr>
                  <w:rPrChange w:id="15536" w:author="phuong vu" w:date="2018-11-30T22:36:00Z">
                    <w:rPr>
                      <w:lang w:val="en-US"/>
                    </w:rPr>
                  </w:rPrChange>
                </w:rPr>
                <w:delText>ă</w:delText>
              </w:r>
              <w:r w:rsidRPr="00920004" w:rsidDel="00C774DC">
                <w:rPr>
                  <w:rPrChange w:id="15537" w:author="phuong vu" w:date="2018-11-30T22:36:00Z">
                    <w:rPr>
                      <w:lang w:val="en-US"/>
                    </w:rPr>
                  </w:rPrChange>
                </w:rPr>
                <w:delText>ng nhập</w:delText>
              </w:r>
              <w:bookmarkStart w:id="15538" w:name="_Toc530658649"/>
              <w:bookmarkStart w:id="15539" w:name="_Toc530662373"/>
              <w:bookmarkStart w:id="15540" w:name="_Toc530662840"/>
              <w:bookmarkStart w:id="15541" w:name="_Toc531009765"/>
              <w:bookmarkStart w:id="15542" w:name="_Toc531102000"/>
              <w:bookmarkStart w:id="15543" w:name="_Toc531102948"/>
              <w:bookmarkStart w:id="15544" w:name="_Toc531359187"/>
              <w:bookmarkStart w:id="15545" w:name="_Toc531360168"/>
              <w:bookmarkStart w:id="15546" w:name="_Toc531381010"/>
              <w:bookmarkEnd w:id="15538"/>
              <w:bookmarkEnd w:id="15539"/>
              <w:bookmarkEnd w:id="15540"/>
              <w:bookmarkEnd w:id="15541"/>
              <w:bookmarkEnd w:id="15542"/>
              <w:bookmarkEnd w:id="15543"/>
              <w:bookmarkEnd w:id="15544"/>
              <w:bookmarkEnd w:id="15545"/>
              <w:bookmarkEnd w:id="15546"/>
            </w:del>
          </w:p>
        </w:tc>
        <w:bookmarkStart w:id="15547" w:name="_Toc530658650"/>
        <w:bookmarkStart w:id="15548" w:name="_Toc530662374"/>
        <w:bookmarkStart w:id="15549" w:name="_Toc530662841"/>
        <w:bookmarkStart w:id="15550" w:name="_Toc531009766"/>
        <w:bookmarkStart w:id="15551" w:name="_Toc531102001"/>
        <w:bookmarkStart w:id="15552" w:name="_Toc531102949"/>
        <w:bookmarkStart w:id="15553" w:name="_Toc531359188"/>
        <w:bookmarkStart w:id="15554" w:name="_Toc531360169"/>
        <w:bookmarkStart w:id="15555" w:name="_Toc531381011"/>
        <w:bookmarkEnd w:id="15547"/>
        <w:bookmarkEnd w:id="15548"/>
        <w:bookmarkEnd w:id="15549"/>
        <w:bookmarkEnd w:id="15550"/>
        <w:bookmarkEnd w:id="15551"/>
        <w:bookmarkEnd w:id="15552"/>
        <w:bookmarkEnd w:id="15553"/>
        <w:bookmarkEnd w:id="15554"/>
        <w:bookmarkEnd w:id="15555"/>
      </w:tr>
      <w:tr w:rsidR="00366807" w:rsidRPr="00920004" w:rsidDel="00C774DC" w14:paraId="3BDDF7F4" w14:textId="404DBB81" w:rsidTr="00A06DD8">
        <w:trPr>
          <w:del w:id="15556" w:author="phuong vu" w:date="2018-11-22T13:51:00Z"/>
        </w:trPr>
        <w:tc>
          <w:tcPr>
            <w:tcW w:w="2425" w:type="dxa"/>
          </w:tcPr>
          <w:p w14:paraId="53E6E968" w14:textId="24605B5B" w:rsidR="00366807" w:rsidRPr="00920004" w:rsidDel="00C774DC" w:rsidRDefault="00366807" w:rsidP="00BD0851">
            <w:pPr>
              <w:spacing w:before="240" w:line="0" w:lineRule="atLeast"/>
              <w:rPr>
                <w:del w:id="15557" w:author="phuong vu" w:date="2018-11-22T13:51:00Z"/>
                <w:b/>
                <w:rPrChange w:id="15558" w:author="phuong vu" w:date="2018-11-30T22:36:00Z">
                  <w:rPr>
                    <w:del w:id="15559" w:author="phuong vu" w:date="2018-11-22T13:51:00Z"/>
                    <w:b/>
                  </w:rPr>
                </w:rPrChange>
              </w:rPr>
              <w:pPrChange w:id="15560" w:author="phuong vu" w:date="2018-11-30T14:16:00Z">
                <w:pPr>
                  <w:spacing w:line="276" w:lineRule="auto"/>
                </w:pPr>
              </w:pPrChange>
            </w:pPr>
            <w:del w:id="15561" w:author="phuong vu" w:date="2018-11-22T13:51:00Z">
              <w:r w:rsidRPr="00920004" w:rsidDel="00C774DC">
                <w:rPr>
                  <w:b/>
                  <w:rPrChange w:id="15562" w:author="phuong vu" w:date="2018-11-30T22:36:00Z">
                    <w:rPr>
                      <w:b/>
                    </w:rPr>
                  </w:rPrChange>
                </w:rPr>
                <w:delText>Ghi chú</w:delText>
              </w:r>
              <w:bookmarkStart w:id="15563" w:name="_Toc530658651"/>
              <w:bookmarkStart w:id="15564" w:name="_Toc530662375"/>
              <w:bookmarkStart w:id="15565" w:name="_Toc530662842"/>
              <w:bookmarkStart w:id="15566" w:name="_Toc531009767"/>
              <w:bookmarkStart w:id="15567" w:name="_Toc531102002"/>
              <w:bookmarkStart w:id="15568" w:name="_Toc531102950"/>
              <w:bookmarkStart w:id="15569" w:name="_Toc531359189"/>
              <w:bookmarkStart w:id="15570" w:name="_Toc531360170"/>
              <w:bookmarkStart w:id="15571" w:name="_Toc531381012"/>
              <w:bookmarkEnd w:id="15563"/>
              <w:bookmarkEnd w:id="15564"/>
              <w:bookmarkEnd w:id="15565"/>
              <w:bookmarkEnd w:id="15566"/>
              <w:bookmarkEnd w:id="15567"/>
              <w:bookmarkEnd w:id="15568"/>
              <w:bookmarkEnd w:id="15569"/>
              <w:bookmarkEnd w:id="15570"/>
              <w:bookmarkEnd w:id="15571"/>
            </w:del>
          </w:p>
        </w:tc>
        <w:tc>
          <w:tcPr>
            <w:tcW w:w="6686" w:type="dxa"/>
          </w:tcPr>
          <w:p w14:paraId="5FC8F7F9" w14:textId="321DE7AE" w:rsidR="00366807" w:rsidRPr="00920004" w:rsidDel="00C774DC" w:rsidRDefault="00D04C7C" w:rsidP="00BD0851">
            <w:pPr>
              <w:keepNext/>
              <w:spacing w:before="240" w:line="0" w:lineRule="atLeast"/>
              <w:rPr>
                <w:del w:id="15572" w:author="phuong vu" w:date="2018-11-22T13:51:00Z"/>
                <w:rPrChange w:id="15573" w:author="phuong vu" w:date="2018-11-30T22:36:00Z">
                  <w:rPr>
                    <w:del w:id="15574" w:author="phuong vu" w:date="2018-11-22T13:51:00Z"/>
                    <w:lang w:val="en-US"/>
                  </w:rPr>
                </w:rPrChange>
              </w:rPr>
              <w:pPrChange w:id="15575" w:author="phuong vu" w:date="2018-11-30T14:16:00Z">
                <w:pPr>
                  <w:keepNext/>
                  <w:spacing w:line="276" w:lineRule="auto"/>
                </w:pPr>
              </w:pPrChange>
            </w:pPr>
            <w:del w:id="15576" w:author="phuong vu" w:date="2018-11-22T13:51:00Z">
              <w:r w:rsidRPr="00920004" w:rsidDel="00C774DC">
                <w:rPr>
                  <w:rPrChange w:id="15577" w:author="phuong vu" w:date="2018-11-30T22:36:00Z">
                    <w:rPr>
                      <w:lang w:val="en-US"/>
                    </w:rPr>
                  </w:rPrChange>
                </w:rPr>
                <w:delText>Bắt buộc mọi thông tin, dữ liệu lưu tạm thời phải được xóa sạch.</w:delText>
              </w:r>
              <w:r w:rsidR="00366807" w:rsidRPr="00920004" w:rsidDel="00C774DC">
                <w:rPr>
                  <w:rPrChange w:id="15578" w:author="phuong vu" w:date="2018-11-30T22:36:00Z">
                    <w:rPr>
                      <w:lang w:val="en-US"/>
                    </w:rPr>
                  </w:rPrChange>
                </w:rPr>
                <w:delText xml:space="preserve"> </w:delText>
              </w:r>
              <w:bookmarkStart w:id="15579" w:name="_Toc530658652"/>
              <w:bookmarkStart w:id="15580" w:name="_Toc530662376"/>
              <w:bookmarkStart w:id="15581" w:name="_Toc530662843"/>
              <w:bookmarkStart w:id="15582" w:name="_Toc531009768"/>
              <w:bookmarkStart w:id="15583" w:name="_Toc531102003"/>
              <w:bookmarkStart w:id="15584" w:name="_Toc531102951"/>
              <w:bookmarkStart w:id="15585" w:name="_Toc531359190"/>
              <w:bookmarkStart w:id="15586" w:name="_Toc531360171"/>
              <w:bookmarkStart w:id="15587" w:name="_Toc531381013"/>
              <w:bookmarkEnd w:id="15579"/>
              <w:bookmarkEnd w:id="15580"/>
              <w:bookmarkEnd w:id="15581"/>
              <w:bookmarkEnd w:id="15582"/>
              <w:bookmarkEnd w:id="15583"/>
              <w:bookmarkEnd w:id="15584"/>
              <w:bookmarkEnd w:id="15585"/>
              <w:bookmarkEnd w:id="15586"/>
              <w:bookmarkEnd w:id="15587"/>
            </w:del>
          </w:p>
        </w:tc>
        <w:bookmarkStart w:id="15588" w:name="_Toc530658653"/>
        <w:bookmarkStart w:id="15589" w:name="_Toc530662377"/>
        <w:bookmarkStart w:id="15590" w:name="_Toc530662844"/>
        <w:bookmarkStart w:id="15591" w:name="_Toc531009769"/>
        <w:bookmarkStart w:id="15592" w:name="_Toc531102004"/>
        <w:bookmarkStart w:id="15593" w:name="_Toc531102952"/>
        <w:bookmarkStart w:id="15594" w:name="_Toc531359191"/>
        <w:bookmarkStart w:id="15595" w:name="_Toc531360172"/>
        <w:bookmarkStart w:id="15596" w:name="_Toc531381014"/>
        <w:bookmarkEnd w:id="15588"/>
        <w:bookmarkEnd w:id="15589"/>
        <w:bookmarkEnd w:id="15590"/>
        <w:bookmarkEnd w:id="15591"/>
        <w:bookmarkEnd w:id="15592"/>
        <w:bookmarkEnd w:id="15593"/>
        <w:bookmarkEnd w:id="15594"/>
        <w:bookmarkEnd w:id="15595"/>
        <w:bookmarkEnd w:id="15596"/>
      </w:tr>
    </w:tbl>
    <w:p w14:paraId="5EF3C3C8" w14:textId="011F0DAC" w:rsidR="00366807" w:rsidRPr="00920004" w:rsidDel="00C774DC" w:rsidRDefault="00366807" w:rsidP="00BD0851">
      <w:pPr>
        <w:spacing w:before="240" w:line="0" w:lineRule="atLeast"/>
        <w:rPr>
          <w:del w:id="15597" w:author="phuong vu" w:date="2018-11-22T13:51:00Z"/>
          <w:rPrChange w:id="15598" w:author="phuong vu" w:date="2018-11-30T22:36:00Z">
            <w:rPr>
              <w:del w:id="15599" w:author="phuong vu" w:date="2018-11-22T13:51:00Z"/>
            </w:rPr>
          </w:rPrChange>
        </w:rPr>
        <w:pPrChange w:id="15600" w:author="phuong vu" w:date="2018-11-30T14:16:00Z">
          <w:pPr/>
        </w:pPrChange>
      </w:pPr>
      <w:bookmarkStart w:id="15601" w:name="_Toc530658654"/>
      <w:bookmarkStart w:id="15602" w:name="_Toc530662378"/>
      <w:bookmarkStart w:id="15603" w:name="_Toc530662845"/>
      <w:bookmarkStart w:id="15604" w:name="_Toc531009770"/>
      <w:bookmarkStart w:id="15605" w:name="_Toc531102005"/>
      <w:bookmarkStart w:id="15606" w:name="_Toc531102953"/>
      <w:bookmarkStart w:id="15607" w:name="_Toc531359192"/>
      <w:bookmarkStart w:id="15608" w:name="_Toc531360173"/>
      <w:bookmarkStart w:id="15609" w:name="_Toc531381015"/>
      <w:bookmarkEnd w:id="15601"/>
      <w:bookmarkEnd w:id="15602"/>
      <w:bookmarkEnd w:id="15603"/>
      <w:bookmarkEnd w:id="15604"/>
      <w:bookmarkEnd w:id="15605"/>
      <w:bookmarkEnd w:id="15606"/>
      <w:bookmarkEnd w:id="15607"/>
      <w:bookmarkEnd w:id="15608"/>
      <w:bookmarkEnd w:id="15609"/>
    </w:p>
    <w:p w14:paraId="461925F9" w14:textId="32CC0BA1" w:rsidR="00F5523F" w:rsidRPr="00920004" w:rsidDel="00C774DC" w:rsidRDefault="008D1D84" w:rsidP="00BD0851">
      <w:pPr>
        <w:pStyle w:val="Heading4"/>
        <w:spacing w:before="240" w:line="0" w:lineRule="atLeast"/>
        <w:rPr>
          <w:del w:id="15610" w:author="phuong vu" w:date="2018-11-22T13:51:00Z"/>
          <w:rFonts w:cstheme="majorHAnsi"/>
          <w:rPrChange w:id="15611" w:author="phuong vu" w:date="2018-11-30T22:36:00Z">
            <w:rPr>
              <w:del w:id="15612" w:author="phuong vu" w:date="2018-11-22T13:51:00Z"/>
              <w:lang w:val="en-US"/>
            </w:rPr>
          </w:rPrChange>
        </w:rPr>
        <w:pPrChange w:id="15613" w:author="phuong vu" w:date="2018-11-30T14:16:00Z">
          <w:pPr>
            <w:pStyle w:val="Heading4"/>
          </w:pPr>
        </w:pPrChange>
      </w:pPr>
      <w:del w:id="15614" w:author="phuong vu" w:date="2018-11-22T13:51:00Z">
        <w:r w:rsidRPr="00920004" w:rsidDel="00C774DC">
          <w:rPr>
            <w:rFonts w:cstheme="majorHAnsi"/>
            <w:rPrChange w:id="15615" w:author="phuong vu" w:date="2018-11-30T22:36:00Z">
              <w:rPr>
                <w:lang w:val="en-US"/>
              </w:rPr>
            </w:rPrChange>
          </w:rPr>
          <w:delText xml:space="preserve"> </w:delText>
        </w:r>
        <w:r w:rsidR="00F5523F" w:rsidRPr="00920004" w:rsidDel="00C774DC">
          <w:rPr>
            <w:rFonts w:cstheme="majorHAnsi"/>
            <w:rPrChange w:id="15616" w:author="phuong vu" w:date="2018-11-30T22:36:00Z">
              <w:rPr>
                <w:lang w:val="en-US"/>
              </w:rPr>
            </w:rPrChange>
          </w:rPr>
          <w:delText>Đăng kí tài khoản khách hàng</w:delText>
        </w:r>
        <w:bookmarkStart w:id="15617" w:name="_Toc530658655"/>
        <w:bookmarkStart w:id="15618" w:name="_Toc530662379"/>
        <w:bookmarkStart w:id="15619" w:name="_Toc530662846"/>
        <w:bookmarkStart w:id="15620" w:name="_Toc531009771"/>
        <w:bookmarkStart w:id="15621" w:name="_Toc531102006"/>
        <w:bookmarkStart w:id="15622" w:name="_Toc531102954"/>
        <w:bookmarkStart w:id="15623" w:name="_Toc531359193"/>
        <w:bookmarkStart w:id="15624" w:name="_Toc531360174"/>
        <w:bookmarkStart w:id="15625" w:name="_Toc531381016"/>
        <w:bookmarkEnd w:id="15617"/>
        <w:bookmarkEnd w:id="15618"/>
        <w:bookmarkEnd w:id="15619"/>
        <w:bookmarkEnd w:id="15620"/>
        <w:bookmarkEnd w:id="15621"/>
        <w:bookmarkEnd w:id="15622"/>
        <w:bookmarkEnd w:id="15623"/>
        <w:bookmarkEnd w:id="15624"/>
        <w:bookmarkEnd w:id="15625"/>
      </w:del>
    </w:p>
    <w:tbl>
      <w:tblPr>
        <w:tblStyle w:val="TableGrid"/>
        <w:tblW w:w="0" w:type="auto"/>
        <w:tblLook w:val="04A0" w:firstRow="1" w:lastRow="0" w:firstColumn="1" w:lastColumn="0" w:noHBand="0" w:noVBand="1"/>
      </w:tblPr>
      <w:tblGrid>
        <w:gridCol w:w="2351"/>
        <w:gridCol w:w="6426"/>
      </w:tblGrid>
      <w:tr w:rsidR="00A06DD8" w:rsidRPr="00920004" w:rsidDel="00C774DC" w14:paraId="337EEFB9" w14:textId="559A8A97" w:rsidTr="00A06DD8">
        <w:trPr>
          <w:del w:id="15626" w:author="phuong vu" w:date="2018-11-22T13:51:00Z"/>
        </w:trPr>
        <w:tc>
          <w:tcPr>
            <w:tcW w:w="2425" w:type="dxa"/>
          </w:tcPr>
          <w:p w14:paraId="3E6AE330" w14:textId="0D975C3C" w:rsidR="00D04C7C" w:rsidRPr="00920004" w:rsidDel="00C774DC" w:rsidRDefault="00D04C7C" w:rsidP="00BD0851">
            <w:pPr>
              <w:spacing w:before="240" w:line="0" w:lineRule="atLeast"/>
              <w:rPr>
                <w:del w:id="15627" w:author="phuong vu" w:date="2018-11-22T13:51:00Z"/>
                <w:b/>
                <w:rPrChange w:id="15628" w:author="phuong vu" w:date="2018-11-30T22:36:00Z">
                  <w:rPr>
                    <w:del w:id="15629" w:author="phuong vu" w:date="2018-11-22T13:51:00Z"/>
                    <w:b/>
                  </w:rPr>
                </w:rPrChange>
              </w:rPr>
              <w:pPrChange w:id="15630" w:author="phuong vu" w:date="2018-11-30T14:16:00Z">
                <w:pPr>
                  <w:spacing w:line="276" w:lineRule="auto"/>
                </w:pPr>
              </w:pPrChange>
            </w:pPr>
            <w:del w:id="15631" w:author="phuong vu" w:date="2018-11-22T13:51:00Z">
              <w:r w:rsidRPr="00920004" w:rsidDel="00C774DC">
                <w:rPr>
                  <w:b/>
                  <w:rPrChange w:id="15632" w:author="phuong vu" w:date="2018-11-30T22:36:00Z">
                    <w:rPr>
                      <w:b/>
                    </w:rPr>
                  </w:rPrChange>
                </w:rPr>
                <w:delText>Mã yêu cầu</w:delText>
              </w:r>
              <w:bookmarkStart w:id="15633" w:name="_Toc530658656"/>
              <w:bookmarkStart w:id="15634" w:name="_Toc530662380"/>
              <w:bookmarkStart w:id="15635" w:name="_Toc530662847"/>
              <w:bookmarkStart w:id="15636" w:name="_Toc531009772"/>
              <w:bookmarkStart w:id="15637" w:name="_Toc531102007"/>
              <w:bookmarkStart w:id="15638" w:name="_Toc531102955"/>
              <w:bookmarkStart w:id="15639" w:name="_Toc531359194"/>
              <w:bookmarkStart w:id="15640" w:name="_Toc531360175"/>
              <w:bookmarkStart w:id="15641" w:name="_Toc531381017"/>
              <w:bookmarkEnd w:id="15633"/>
              <w:bookmarkEnd w:id="15634"/>
              <w:bookmarkEnd w:id="15635"/>
              <w:bookmarkEnd w:id="15636"/>
              <w:bookmarkEnd w:id="15637"/>
              <w:bookmarkEnd w:id="15638"/>
              <w:bookmarkEnd w:id="15639"/>
              <w:bookmarkEnd w:id="15640"/>
              <w:bookmarkEnd w:id="15641"/>
            </w:del>
          </w:p>
        </w:tc>
        <w:tc>
          <w:tcPr>
            <w:tcW w:w="6686" w:type="dxa"/>
          </w:tcPr>
          <w:p w14:paraId="259A8221" w14:textId="3A43C99E" w:rsidR="00D04C7C" w:rsidRPr="00920004" w:rsidDel="00C774DC" w:rsidRDefault="00D04C7C" w:rsidP="00BD0851">
            <w:pPr>
              <w:spacing w:before="240" w:line="0" w:lineRule="atLeast"/>
              <w:rPr>
                <w:del w:id="15642" w:author="phuong vu" w:date="2018-11-22T13:51:00Z"/>
                <w:rPrChange w:id="15643" w:author="phuong vu" w:date="2018-11-30T22:36:00Z">
                  <w:rPr>
                    <w:del w:id="15644" w:author="phuong vu" w:date="2018-11-22T13:51:00Z"/>
                    <w:lang w:val="en-US"/>
                  </w:rPr>
                </w:rPrChange>
              </w:rPr>
              <w:pPrChange w:id="15645" w:author="phuong vu" w:date="2018-11-30T14:16:00Z">
                <w:pPr>
                  <w:spacing w:line="276" w:lineRule="auto"/>
                </w:pPr>
              </w:pPrChange>
            </w:pPr>
            <w:del w:id="15646" w:author="phuong vu" w:date="2018-11-22T13:51:00Z">
              <w:r w:rsidRPr="00920004" w:rsidDel="00C774DC">
                <w:rPr>
                  <w:rPrChange w:id="15647" w:author="phuong vu" w:date="2018-11-30T22:36:00Z">
                    <w:rPr>
                      <w:lang w:val="en-US"/>
                    </w:rPr>
                  </w:rPrChange>
                </w:rPr>
                <w:delText>GU_10</w:delText>
              </w:r>
              <w:bookmarkStart w:id="15648" w:name="_Toc530658657"/>
              <w:bookmarkStart w:id="15649" w:name="_Toc530662381"/>
              <w:bookmarkStart w:id="15650" w:name="_Toc530662848"/>
              <w:bookmarkStart w:id="15651" w:name="_Toc531009773"/>
              <w:bookmarkStart w:id="15652" w:name="_Toc531102008"/>
              <w:bookmarkStart w:id="15653" w:name="_Toc531102956"/>
              <w:bookmarkStart w:id="15654" w:name="_Toc531359195"/>
              <w:bookmarkStart w:id="15655" w:name="_Toc531360176"/>
              <w:bookmarkStart w:id="15656" w:name="_Toc531381018"/>
              <w:bookmarkEnd w:id="15648"/>
              <w:bookmarkEnd w:id="15649"/>
              <w:bookmarkEnd w:id="15650"/>
              <w:bookmarkEnd w:id="15651"/>
              <w:bookmarkEnd w:id="15652"/>
              <w:bookmarkEnd w:id="15653"/>
              <w:bookmarkEnd w:id="15654"/>
              <w:bookmarkEnd w:id="15655"/>
              <w:bookmarkEnd w:id="15656"/>
            </w:del>
          </w:p>
        </w:tc>
        <w:bookmarkStart w:id="15657" w:name="_Toc530658658"/>
        <w:bookmarkStart w:id="15658" w:name="_Toc530662382"/>
        <w:bookmarkStart w:id="15659" w:name="_Toc530662849"/>
        <w:bookmarkStart w:id="15660" w:name="_Toc531009774"/>
        <w:bookmarkStart w:id="15661" w:name="_Toc531102009"/>
        <w:bookmarkStart w:id="15662" w:name="_Toc531102957"/>
        <w:bookmarkStart w:id="15663" w:name="_Toc531359196"/>
        <w:bookmarkStart w:id="15664" w:name="_Toc531360177"/>
        <w:bookmarkStart w:id="15665" w:name="_Toc531381019"/>
        <w:bookmarkEnd w:id="15657"/>
        <w:bookmarkEnd w:id="15658"/>
        <w:bookmarkEnd w:id="15659"/>
        <w:bookmarkEnd w:id="15660"/>
        <w:bookmarkEnd w:id="15661"/>
        <w:bookmarkEnd w:id="15662"/>
        <w:bookmarkEnd w:id="15663"/>
        <w:bookmarkEnd w:id="15664"/>
        <w:bookmarkEnd w:id="15665"/>
      </w:tr>
      <w:tr w:rsidR="00A06DD8" w:rsidRPr="00920004" w:rsidDel="00C774DC" w14:paraId="05018CEE" w14:textId="681FA361" w:rsidTr="00A06DD8">
        <w:trPr>
          <w:del w:id="15666" w:author="phuong vu" w:date="2018-11-22T13:51:00Z"/>
        </w:trPr>
        <w:tc>
          <w:tcPr>
            <w:tcW w:w="2425" w:type="dxa"/>
          </w:tcPr>
          <w:p w14:paraId="27BF6DD7" w14:textId="72BF03A1" w:rsidR="00D04C7C" w:rsidRPr="00920004" w:rsidDel="00C774DC" w:rsidRDefault="00D04C7C" w:rsidP="00BD0851">
            <w:pPr>
              <w:spacing w:before="240" w:line="0" w:lineRule="atLeast"/>
              <w:rPr>
                <w:del w:id="15667" w:author="phuong vu" w:date="2018-11-22T13:51:00Z"/>
                <w:b/>
                <w:rPrChange w:id="15668" w:author="phuong vu" w:date="2018-11-30T22:36:00Z">
                  <w:rPr>
                    <w:del w:id="15669" w:author="phuong vu" w:date="2018-11-22T13:51:00Z"/>
                    <w:b/>
                  </w:rPr>
                </w:rPrChange>
              </w:rPr>
              <w:pPrChange w:id="15670" w:author="phuong vu" w:date="2018-11-30T14:16:00Z">
                <w:pPr>
                  <w:spacing w:line="276" w:lineRule="auto"/>
                </w:pPr>
              </w:pPrChange>
            </w:pPr>
            <w:del w:id="15671" w:author="phuong vu" w:date="2018-11-22T13:51:00Z">
              <w:r w:rsidRPr="00920004" w:rsidDel="00C774DC">
                <w:rPr>
                  <w:b/>
                  <w:rPrChange w:id="15672" w:author="phuong vu" w:date="2018-11-30T22:36:00Z">
                    <w:rPr>
                      <w:b/>
                    </w:rPr>
                  </w:rPrChange>
                </w:rPr>
                <w:delText>Tên chức năng</w:delText>
              </w:r>
              <w:bookmarkStart w:id="15673" w:name="_Toc530658659"/>
              <w:bookmarkStart w:id="15674" w:name="_Toc530662383"/>
              <w:bookmarkStart w:id="15675" w:name="_Toc530662850"/>
              <w:bookmarkStart w:id="15676" w:name="_Toc531009775"/>
              <w:bookmarkStart w:id="15677" w:name="_Toc531102010"/>
              <w:bookmarkStart w:id="15678" w:name="_Toc531102958"/>
              <w:bookmarkStart w:id="15679" w:name="_Toc531359197"/>
              <w:bookmarkStart w:id="15680" w:name="_Toc531360178"/>
              <w:bookmarkStart w:id="15681" w:name="_Toc531381020"/>
              <w:bookmarkEnd w:id="15673"/>
              <w:bookmarkEnd w:id="15674"/>
              <w:bookmarkEnd w:id="15675"/>
              <w:bookmarkEnd w:id="15676"/>
              <w:bookmarkEnd w:id="15677"/>
              <w:bookmarkEnd w:id="15678"/>
              <w:bookmarkEnd w:id="15679"/>
              <w:bookmarkEnd w:id="15680"/>
              <w:bookmarkEnd w:id="15681"/>
            </w:del>
          </w:p>
        </w:tc>
        <w:tc>
          <w:tcPr>
            <w:tcW w:w="6686" w:type="dxa"/>
          </w:tcPr>
          <w:p w14:paraId="75E59E94" w14:textId="1A41C497" w:rsidR="00D04C7C" w:rsidRPr="00920004" w:rsidDel="00C774DC" w:rsidRDefault="00D04C7C" w:rsidP="00BD0851">
            <w:pPr>
              <w:spacing w:before="240" w:line="0" w:lineRule="atLeast"/>
              <w:rPr>
                <w:del w:id="15682" w:author="phuong vu" w:date="2018-11-22T13:51:00Z"/>
                <w:rPrChange w:id="15683" w:author="phuong vu" w:date="2018-11-30T22:36:00Z">
                  <w:rPr>
                    <w:del w:id="15684" w:author="phuong vu" w:date="2018-11-22T13:51:00Z"/>
                    <w:lang w:val="en-US"/>
                  </w:rPr>
                </w:rPrChange>
              </w:rPr>
              <w:pPrChange w:id="15685" w:author="phuong vu" w:date="2018-11-30T14:16:00Z">
                <w:pPr>
                  <w:spacing w:line="276" w:lineRule="auto"/>
                </w:pPr>
              </w:pPrChange>
            </w:pPr>
            <w:del w:id="15686" w:author="phuong vu" w:date="2018-11-22T13:51:00Z">
              <w:r w:rsidRPr="00920004" w:rsidDel="00C774DC">
                <w:rPr>
                  <w:rPrChange w:id="15687" w:author="phuong vu" w:date="2018-11-30T22:36:00Z">
                    <w:rPr>
                      <w:lang w:val="en-US"/>
                    </w:rPr>
                  </w:rPrChange>
                </w:rPr>
                <w:delText>Đăng kí tài khoản khách hàng</w:delText>
              </w:r>
              <w:bookmarkStart w:id="15688" w:name="_Toc530658660"/>
              <w:bookmarkStart w:id="15689" w:name="_Toc530662384"/>
              <w:bookmarkStart w:id="15690" w:name="_Toc530662851"/>
              <w:bookmarkStart w:id="15691" w:name="_Toc531009776"/>
              <w:bookmarkStart w:id="15692" w:name="_Toc531102011"/>
              <w:bookmarkStart w:id="15693" w:name="_Toc531102959"/>
              <w:bookmarkStart w:id="15694" w:name="_Toc531359198"/>
              <w:bookmarkStart w:id="15695" w:name="_Toc531360179"/>
              <w:bookmarkStart w:id="15696" w:name="_Toc531381021"/>
              <w:bookmarkEnd w:id="15688"/>
              <w:bookmarkEnd w:id="15689"/>
              <w:bookmarkEnd w:id="15690"/>
              <w:bookmarkEnd w:id="15691"/>
              <w:bookmarkEnd w:id="15692"/>
              <w:bookmarkEnd w:id="15693"/>
              <w:bookmarkEnd w:id="15694"/>
              <w:bookmarkEnd w:id="15695"/>
              <w:bookmarkEnd w:id="15696"/>
            </w:del>
          </w:p>
        </w:tc>
        <w:bookmarkStart w:id="15697" w:name="_Toc530658661"/>
        <w:bookmarkStart w:id="15698" w:name="_Toc530662385"/>
        <w:bookmarkStart w:id="15699" w:name="_Toc530662852"/>
        <w:bookmarkStart w:id="15700" w:name="_Toc531009777"/>
        <w:bookmarkStart w:id="15701" w:name="_Toc531102012"/>
        <w:bookmarkStart w:id="15702" w:name="_Toc531102960"/>
        <w:bookmarkStart w:id="15703" w:name="_Toc531359199"/>
        <w:bookmarkStart w:id="15704" w:name="_Toc531360180"/>
        <w:bookmarkStart w:id="15705" w:name="_Toc531381022"/>
        <w:bookmarkEnd w:id="15697"/>
        <w:bookmarkEnd w:id="15698"/>
        <w:bookmarkEnd w:id="15699"/>
        <w:bookmarkEnd w:id="15700"/>
        <w:bookmarkEnd w:id="15701"/>
        <w:bookmarkEnd w:id="15702"/>
        <w:bookmarkEnd w:id="15703"/>
        <w:bookmarkEnd w:id="15704"/>
        <w:bookmarkEnd w:id="15705"/>
      </w:tr>
      <w:tr w:rsidR="00A06DD8" w:rsidRPr="00920004" w:rsidDel="00C774DC" w14:paraId="7877D645" w14:textId="1942E352" w:rsidTr="00A06DD8">
        <w:trPr>
          <w:del w:id="15706" w:author="phuong vu" w:date="2018-11-22T13:51:00Z"/>
        </w:trPr>
        <w:tc>
          <w:tcPr>
            <w:tcW w:w="2425" w:type="dxa"/>
          </w:tcPr>
          <w:p w14:paraId="27882F00" w14:textId="6FBDAE32" w:rsidR="00D04C7C" w:rsidRPr="00920004" w:rsidDel="00C774DC" w:rsidRDefault="00D04C7C" w:rsidP="00BD0851">
            <w:pPr>
              <w:spacing w:before="240" w:line="0" w:lineRule="atLeast"/>
              <w:rPr>
                <w:del w:id="15707" w:author="phuong vu" w:date="2018-11-22T13:51:00Z"/>
                <w:b/>
                <w:rPrChange w:id="15708" w:author="phuong vu" w:date="2018-11-30T22:36:00Z">
                  <w:rPr>
                    <w:del w:id="15709" w:author="phuong vu" w:date="2018-11-22T13:51:00Z"/>
                    <w:b/>
                  </w:rPr>
                </w:rPrChange>
              </w:rPr>
              <w:pPrChange w:id="15710" w:author="phuong vu" w:date="2018-11-30T14:16:00Z">
                <w:pPr>
                  <w:spacing w:line="276" w:lineRule="auto"/>
                </w:pPr>
              </w:pPrChange>
            </w:pPr>
            <w:del w:id="15711" w:author="phuong vu" w:date="2018-11-22T13:51:00Z">
              <w:r w:rsidRPr="00920004" w:rsidDel="00C774DC">
                <w:rPr>
                  <w:b/>
                  <w:rPrChange w:id="15712" w:author="phuong vu" w:date="2018-11-30T22:36:00Z">
                    <w:rPr>
                      <w:b/>
                    </w:rPr>
                  </w:rPrChange>
                </w:rPr>
                <w:delText>Đối tượng sử dụng</w:delText>
              </w:r>
              <w:bookmarkStart w:id="15713" w:name="_Toc530658662"/>
              <w:bookmarkStart w:id="15714" w:name="_Toc530662386"/>
              <w:bookmarkStart w:id="15715" w:name="_Toc530662853"/>
              <w:bookmarkStart w:id="15716" w:name="_Toc531009778"/>
              <w:bookmarkStart w:id="15717" w:name="_Toc531102013"/>
              <w:bookmarkStart w:id="15718" w:name="_Toc531102961"/>
              <w:bookmarkStart w:id="15719" w:name="_Toc531359200"/>
              <w:bookmarkStart w:id="15720" w:name="_Toc531360181"/>
              <w:bookmarkStart w:id="15721" w:name="_Toc531381023"/>
              <w:bookmarkEnd w:id="15713"/>
              <w:bookmarkEnd w:id="15714"/>
              <w:bookmarkEnd w:id="15715"/>
              <w:bookmarkEnd w:id="15716"/>
              <w:bookmarkEnd w:id="15717"/>
              <w:bookmarkEnd w:id="15718"/>
              <w:bookmarkEnd w:id="15719"/>
              <w:bookmarkEnd w:id="15720"/>
              <w:bookmarkEnd w:id="15721"/>
            </w:del>
          </w:p>
        </w:tc>
        <w:tc>
          <w:tcPr>
            <w:tcW w:w="6686" w:type="dxa"/>
          </w:tcPr>
          <w:p w14:paraId="2E7FD0BE" w14:textId="12C1360A" w:rsidR="00D04C7C" w:rsidRPr="00920004" w:rsidDel="00C774DC" w:rsidRDefault="00D04C7C" w:rsidP="00BD0851">
            <w:pPr>
              <w:spacing w:before="240" w:line="0" w:lineRule="atLeast"/>
              <w:rPr>
                <w:del w:id="15722" w:author="phuong vu" w:date="2018-11-22T13:51:00Z"/>
                <w:rPrChange w:id="15723" w:author="phuong vu" w:date="2018-11-30T22:36:00Z">
                  <w:rPr>
                    <w:del w:id="15724" w:author="phuong vu" w:date="2018-11-22T13:51:00Z"/>
                    <w:lang w:val="en-US"/>
                  </w:rPr>
                </w:rPrChange>
              </w:rPr>
              <w:pPrChange w:id="15725" w:author="phuong vu" w:date="2018-11-30T14:16:00Z">
                <w:pPr>
                  <w:spacing w:line="276" w:lineRule="auto"/>
                </w:pPr>
              </w:pPrChange>
            </w:pPr>
            <w:del w:id="15726" w:author="phuong vu" w:date="2018-11-22T13:51:00Z">
              <w:r w:rsidRPr="00920004" w:rsidDel="00C774DC">
                <w:rPr>
                  <w:rPrChange w:id="15727" w:author="phuong vu" w:date="2018-11-30T22:36:00Z">
                    <w:rPr>
                      <w:lang w:val="en-US"/>
                    </w:rPr>
                  </w:rPrChange>
                </w:rPr>
                <w:delText>Khách hàng</w:delText>
              </w:r>
              <w:bookmarkStart w:id="15728" w:name="_Toc530658663"/>
              <w:bookmarkStart w:id="15729" w:name="_Toc530662387"/>
              <w:bookmarkStart w:id="15730" w:name="_Toc530662854"/>
              <w:bookmarkStart w:id="15731" w:name="_Toc531009779"/>
              <w:bookmarkStart w:id="15732" w:name="_Toc531102014"/>
              <w:bookmarkStart w:id="15733" w:name="_Toc531102962"/>
              <w:bookmarkStart w:id="15734" w:name="_Toc531359201"/>
              <w:bookmarkStart w:id="15735" w:name="_Toc531360182"/>
              <w:bookmarkStart w:id="15736" w:name="_Toc531381024"/>
              <w:bookmarkEnd w:id="15728"/>
              <w:bookmarkEnd w:id="15729"/>
              <w:bookmarkEnd w:id="15730"/>
              <w:bookmarkEnd w:id="15731"/>
              <w:bookmarkEnd w:id="15732"/>
              <w:bookmarkEnd w:id="15733"/>
              <w:bookmarkEnd w:id="15734"/>
              <w:bookmarkEnd w:id="15735"/>
              <w:bookmarkEnd w:id="15736"/>
            </w:del>
          </w:p>
        </w:tc>
        <w:bookmarkStart w:id="15737" w:name="_Toc530658664"/>
        <w:bookmarkStart w:id="15738" w:name="_Toc530662388"/>
        <w:bookmarkStart w:id="15739" w:name="_Toc530662855"/>
        <w:bookmarkStart w:id="15740" w:name="_Toc531009780"/>
        <w:bookmarkStart w:id="15741" w:name="_Toc531102015"/>
        <w:bookmarkStart w:id="15742" w:name="_Toc531102963"/>
        <w:bookmarkStart w:id="15743" w:name="_Toc531359202"/>
        <w:bookmarkStart w:id="15744" w:name="_Toc531360183"/>
        <w:bookmarkStart w:id="15745" w:name="_Toc531381025"/>
        <w:bookmarkEnd w:id="15737"/>
        <w:bookmarkEnd w:id="15738"/>
        <w:bookmarkEnd w:id="15739"/>
        <w:bookmarkEnd w:id="15740"/>
        <w:bookmarkEnd w:id="15741"/>
        <w:bookmarkEnd w:id="15742"/>
        <w:bookmarkEnd w:id="15743"/>
        <w:bookmarkEnd w:id="15744"/>
        <w:bookmarkEnd w:id="15745"/>
      </w:tr>
      <w:tr w:rsidR="00A06DD8" w:rsidRPr="00920004" w:rsidDel="00C774DC" w14:paraId="07D96F99" w14:textId="1AF37EF9" w:rsidTr="00A06DD8">
        <w:trPr>
          <w:del w:id="15746" w:author="phuong vu" w:date="2018-11-22T13:51:00Z"/>
        </w:trPr>
        <w:tc>
          <w:tcPr>
            <w:tcW w:w="2425" w:type="dxa"/>
          </w:tcPr>
          <w:p w14:paraId="28641FAF" w14:textId="686A07E7" w:rsidR="00D04C7C" w:rsidRPr="00920004" w:rsidDel="00C774DC" w:rsidRDefault="00D04C7C" w:rsidP="00BD0851">
            <w:pPr>
              <w:spacing w:before="240" w:line="0" w:lineRule="atLeast"/>
              <w:rPr>
                <w:del w:id="15747" w:author="phuong vu" w:date="2018-11-22T13:51:00Z"/>
                <w:b/>
                <w:rPrChange w:id="15748" w:author="phuong vu" w:date="2018-11-30T22:36:00Z">
                  <w:rPr>
                    <w:del w:id="15749" w:author="phuong vu" w:date="2018-11-22T13:51:00Z"/>
                    <w:b/>
                  </w:rPr>
                </w:rPrChange>
              </w:rPr>
              <w:pPrChange w:id="15750" w:author="phuong vu" w:date="2018-11-30T14:16:00Z">
                <w:pPr>
                  <w:spacing w:line="276" w:lineRule="auto"/>
                </w:pPr>
              </w:pPrChange>
            </w:pPr>
            <w:del w:id="15751" w:author="phuong vu" w:date="2018-11-22T13:51:00Z">
              <w:r w:rsidRPr="00920004" w:rsidDel="00C774DC">
                <w:rPr>
                  <w:b/>
                  <w:rPrChange w:id="15752" w:author="phuong vu" w:date="2018-11-30T22:36:00Z">
                    <w:rPr>
                      <w:b/>
                    </w:rPr>
                  </w:rPrChange>
                </w:rPr>
                <w:delText>Tiền điều kiện</w:delText>
              </w:r>
              <w:bookmarkStart w:id="15753" w:name="_Toc530658665"/>
              <w:bookmarkStart w:id="15754" w:name="_Toc530662389"/>
              <w:bookmarkStart w:id="15755" w:name="_Toc530662856"/>
              <w:bookmarkStart w:id="15756" w:name="_Toc531009781"/>
              <w:bookmarkStart w:id="15757" w:name="_Toc531102016"/>
              <w:bookmarkStart w:id="15758" w:name="_Toc531102964"/>
              <w:bookmarkStart w:id="15759" w:name="_Toc531359203"/>
              <w:bookmarkStart w:id="15760" w:name="_Toc531360184"/>
              <w:bookmarkStart w:id="15761" w:name="_Toc531381026"/>
              <w:bookmarkEnd w:id="15753"/>
              <w:bookmarkEnd w:id="15754"/>
              <w:bookmarkEnd w:id="15755"/>
              <w:bookmarkEnd w:id="15756"/>
              <w:bookmarkEnd w:id="15757"/>
              <w:bookmarkEnd w:id="15758"/>
              <w:bookmarkEnd w:id="15759"/>
              <w:bookmarkEnd w:id="15760"/>
              <w:bookmarkEnd w:id="15761"/>
            </w:del>
          </w:p>
        </w:tc>
        <w:tc>
          <w:tcPr>
            <w:tcW w:w="6686" w:type="dxa"/>
          </w:tcPr>
          <w:p w14:paraId="242057EA" w14:textId="6CD0A269" w:rsidR="00D04C7C" w:rsidRPr="00920004" w:rsidDel="00C774DC" w:rsidRDefault="00D04C7C" w:rsidP="00BD0851">
            <w:pPr>
              <w:spacing w:before="240" w:line="0" w:lineRule="atLeast"/>
              <w:rPr>
                <w:del w:id="15762" w:author="phuong vu" w:date="2018-11-22T13:51:00Z"/>
                <w:rPrChange w:id="15763" w:author="phuong vu" w:date="2018-11-30T22:36:00Z">
                  <w:rPr>
                    <w:del w:id="15764" w:author="phuong vu" w:date="2018-11-22T13:51:00Z"/>
                    <w:lang w:val="en-US"/>
                  </w:rPr>
                </w:rPrChange>
              </w:rPr>
              <w:pPrChange w:id="15765" w:author="phuong vu" w:date="2018-11-30T14:16:00Z">
                <w:pPr>
                  <w:spacing w:line="276" w:lineRule="auto"/>
                </w:pPr>
              </w:pPrChange>
            </w:pPr>
            <w:del w:id="15766" w:author="phuong vu" w:date="2018-11-22T13:51:00Z">
              <w:r w:rsidRPr="00920004" w:rsidDel="00C774DC">
                <w:rPr>
                  <w:rPrChange w:id="15767" w:author="phuong vu" w:date="2018-11-30T22:36:00Z">
                    <w:rPr>
                      <w:lang w:val="en-US"/>
                    </w:rPr>
                  </w:rPrChange>
                </w:rPr>
                <w:delText>Truy cập ứng dụng điện thoại đối với khách hàng</w:delText>
              </w:r>
              <w:r w:rsidR="00A06DD8" w:rsidRPr="00920004" w:rsidDel="00C774DC">
                <w:rPr>
                  <w:rPrChange w:id="15768" w:author="phuong vu" w:date="2018-11-30T22:36:00Z">
                    <w:rPr>
                      <w:lang w:val="en-US"/>
                    </w:rPr>
                  </w:rPrChange>
                </w:rPr>
                <w:delText>.</w:delText>
              </w:r>
              <w:bookmarkStart w:id="15769" w:name="_Toc530658666"/>
              <w:bookmarkStart w:id="15770" w:name="_Toc530662390"/>
              <w:bookmarkStart w:id="15771" w:name="_Toc530662857"/>
              <w:bookmarkStart w:id="15772" w:name="_Toc531009782"/>
              <w:bookmarkStart w:id="15773" w:name="_Toc531102017"/>
              <w:bookmarkStart w:id="15774" w:name="_Toc531102965"/>
              <w:bookmarkStart w:id="15775" w:name="_Toc531359204"/>
              <w:bookmarkStart w:id="15776" w:name="_Toc531360185"/>
              <w:bookmarkStart w:id="15777" w:name="_Toc531381027"/>
              <w:bookmarkEnd w:id="15769"/>
              <w:bookmarkEnd w:id="15770"/>
              <w:bookmarkEnd w:id="15771"/>
              <w:bookmarkEnd w:id="15772"/>
              <w:bookmarkEnd w:id="15773"/>
              <w:bookmarkEnd w:id="15774"/>
              <w:bookmarkEnd w:id="15775"/>
              <w:bookmarkEnd w:id="15776"/>
              <w:bookmarkEnd w:id="15777"/>
            </w:del>
          </w:p>
        </w:tc>
        <w:bookmarkStart w:id="15778" w:name="_Toc530658667"/>
        <w:bookmarkStart w:id="15779" w:name="_Toc530662391"/>
        <w:bookmarkStart w:id="15780" w:name="_Toc530662858"/>
        <w:bookmarkStart w:id="15781" w:name="_Toc531009783"/>
        <w:bookmarkStart w:id="15782" w:name="_Toc531102018"/>
        <w:bookmarkStart w:id="15783" w:name="_Toc531102966"/>
        <w:bookmarkStart w:id="15784" w:name="_Toc531359205"/>
        <w:bookmarkStart w:id="15785" w:name="_Toc531360186"/>
        <w:bookmarkStart w:id="15786" w:name="_Toc531381028"/>
        <w:bookmarkEnd w:id="15778"/>
        <w:bookmarkEnd w:id="15779"/>
        <w:bookmarkEnd w:id="15780"/>
        <w:bookmarkEnd w:id="15781"/>
        <w:bookmarkEnd w:id="15782"/>
        <w:bookmarkEnd w:id="15783"/>
        <w:bookmarkEnd w:id="15784"/>
        <w:bookmarkEnd w:id="15785"/>
        <w:bookmarkEnd w:id="15786"/>
      </w:tr>
      <w:tr w:rsidR="00A06DD8" w:rsidRPr="00920004" w:rsidDel="00C774DC" w14:paraId="73E29BAF" w14:textId="4CC39BF9" w:rsidTr="00A06DD8">
        <w:trPr>
          <w:del w:id="15787" w:author="phuong vu" w:date="2018-11-22T13:51:00Z"/>
        </w:trPr>
        <w:tc>
          <w:tcPr>
            <w:tcW w:w="2425" w:type="dxa"/>
          </w:tcPr>
          <w:p w14:paraId="3B9AEDEA" w14:textId="6195B16F" w:rsidR="00D04C7C" w:rsidRPr="00920004" w:rsidDel="00C774DC" w:rsidRDefault="00D04C7C" w:rsidP="00BD0851">
            <w:pPr>
              <w:spacing w:before="240" w:line="0" w:lineRule="atLeast"/>
              <w:rPr>
                <w:del w:id="15788" w:author="phuong vu" w:date="2018-11-22T13:51:00Z"/>
                <w:b/>
                <w:rPrChange w:id="15789" w:author="phuong vu" w:date="2018-11-30T22:36:00Z">
                  <w:rPr>
                    <w:del w:id="15790" w:author="phuong vu" w:date="2018-11-22T13:51:00Z"/>
                    <w:b/>
                  </w:rPr>
                </w:rPrChange>
              </w:rPr>
              <w:pPrChange w:id="15791" w:author="phuong vu" w:date="2018-11-30T14:16:00Z">
                <w:pPr>
                  <w:spacing w:line="276" w:lineRule="auto"/>
                </w:pPr>
              </w:pPrChange>
            </w:pPr>
            <w:del w:id="15792" w:author="phuong vu" w:date="2018-11-22T13:51:00Z">
              <w:r w:rsidRPr="00920004" w:rsidDel="00C774DC">
                <w:rPr>
                  <w:b/>
                  <w:rPrChange w:id="15793" w:author="phuong vu" w:date="2018-11-30T22:36:00Z">
                    <w:rPr>
                      <w:b/>
                    </w:rPr>
                  </w:rPrChange>
                </w:rPr>
                <w:delText>Cách xử lí</w:delText>
              </w:r>
              <w:bookmarkStart w:id="15794" w:name="_Toc530658668"/>
              <w:bookmarkStart w:id="15795" w:name="_Toc530662392"/>
              <w:bookmarkStart w:id="15796" w:name="_Toc530662859"/>
              <w:bookmarkStart w:id="15797" w:name="_Toc531009784"/>
              <w:bookmarkStart w:id="15798" w:name="_Toc531102019"/>
              <w:bookmarkStart w:id="15799" w:name="_Toc531102967"/>
              <w:bookmarkStart w:id="15800" w:name="_Toc531359206"/>
              <w:bookmarkStart w:id="15801" w:name="_Toc531360187"/>
              <w:bookmarkStart w:id="15802" w:name="_Toc531381029"/>
              <w:bookmarkEnd w:id="15794"/>
              <w:bookmarkEnd w:id="15795"/>
              <w:bookmarkEnd w:id="15796"/>
              <w:bookmarkEnd w:id="15797"/>
              <w:bookmarkEnd w:id="15798"/>
              <w:bookmarkEnd w:id="15799"/>
              <w:bookmarkEnd w:id="15800"/>
              <w:bookmarkEnd w:id="15801"/>
              <w:bookmarkEnd w:id="15802"/>
            </w:del>
          </w:p>
        </w:tc>
        <w:tc>
          <w:tcPr>
            <w:tcW w:w="6686" w:type="dxa"/>
          </w:tcPr>
          <w:p w14:paraId="7422CF83" w14:textId="01ED40DC" w:rsidR="00D04C7C" w:rsidRPr="00920004" w:rsidDel="00C774DC" w:rsidRDefault="00D04C7C" w:rsidP="00BD0851">
            <w:pPr>
              <w:spacing w:before="240" w:line="0" w:lineRule="atLeast"/>
              <w:rPr>
                <w:del w:id="15803" w:author="phuong vu" w:date="2018-11-22T13:51:00Z"/>
                <w:rPrChange w:id="15804" w:author="phuong vu" w:date="2018-11-30T22:36:00Z">
                  <w:rPr>
                    <w:del w:id="15805" w:author="phuong vu" w:date="2018-11-22T13:51:00Z"/>
                    <w:i/>
                    <w:lang w:val="en-US"/>
                  </w:rPr>
                </w:rPrChange>
              </w:rPr>
              <w:pPrChange w:id="15806" w:author="phuong vu" w:date="2018-11-30T14:16:00Z">
                <w:pPr>
                  <w:spacing w:line="276" w:lineRule="auto"/>
                </w:pPr>
              </w:pPrChange>
            </w:pPr>
            <w:del w:id="15807" w:author="phuong vu" w:date="2018-11-22T13:51:00Z">
              <w:r w:rsidRPr="00920004" w:rsidDel="00C774DC">
                <w:rPr>
                  <w:rPrChange w:id="15808" w:author="phuong vu" w:date="2018-11-30T22:36:00Z">
                    <w:rPr>
                      <w:lang w:val="en-US"/>
                    </w:rPr>
                  </w:rPrChange>
                </w:rPr>
                <w:delText xml:space="preserve">Bước 1: </w:delText>
              </w:r>
              <w:r w:rsidR="00A06DD8" w:rsidRPr="00920004" w:rsidDel="00C774DC">
                <w:rPr>
                  <w:rPrChange w:id="15809" w:author="phuong vu" w:date="2018-11-30T22:36:00Z">
                    <w:rPr>
                      <w:lang w:val="en-US"/>
                    </w:rPr>
                  </w:rPrChange>
                </w:rPr>
                <w:delText xml:space="preserve">Tại màn hình đăng nhập, nhấn vào </w:delText>
              </w:r>
              <w:r w:rsidR="00A06DD8" w:rsidRPr="00920004" w:rsidDel="00C774DC">
                <w:rPr>
                  <w:rPrChange w:id="15810" w:author="phuong vu" w:date="2018-11-30T22:36:00Z">
                    <w:rPr>
                      <w:i/>
                      <w:lang w:val="en-US"/>
                    </w:rPr>
                  </w:rPrChange>
                </w:rPr>
                <w:delText>“Tạo tài khoản mới”.</w:delText>
              </w:r>
              <w:bookmarkStart w:id="15811" w:name="_Toc530658669"/>
              <w:bookmarkStart w:id="15812" w:name="_Toc530662393"/>
              <w:bookmarkStart w:id="15813" w:name="_Toc530662860"/>
              <w:bookmarkStart w:id="15814" w:name="_Toc531009785"/>
              <w:bookmarkStart w:id="15815" w:name="_Toc531102020"/>
              <w:bookmarkStart w:id="15816" w:name="_Toc531102968"/>
              <w:bookmarkStart w:id="15817" w:name="_Toc531359207"/>
              <w:bookmarkStart w:id="15818" w:name="_Toc531360188"/>
              <w:bookmarkStart w:id="15819" w:name="_Toc531381030"/>
              <w:bookmarkEnd w:id="15811"/>
              <w:bookmarkEnd w:id="15812"/>
              <w:bookmarkEnd w:id="15813"/>
              <w:bookmarkEnd w:id="15814"/>
              <w:bookmarkEnd w:id="15815"/>
              <w:bookmarkEnd w:id="15816"/>
              <w:bookmarkEnd w:id="15817"/>
              <w:bookmarkEnd w:id="15818"/>
              <w:bookmarkEnd w:id="15819"/>
            </w:del>
          </w:p>
          <w:p w14:paraId="6FA75551" w14:textId="6A46F007" w:rsidR="00A06DD8" w:rsidRPr="00920004" w:rsidDel="00C774DC" w:rsidRDefault="00A06DD8" w:rsidP="00BD0851">
            <w:pPr>
              <w:spacing w:before="240" w:line="0" w:lineRule="atLeast"/>
              <w:rPr>
                <w:del w:id="15820" w:author="phuong vu" w:date="2018-11-22T13:51:00Z"/>
                <w:rPrChange w:id="15821" w:author="phuong vu" w:date="2018-11-30T22:36:00Z">
                  <w:rPr>
                    <w:del w:id="15822" w:author="phuong vu" w:date="2018-11-22T13:51:00Z"/>
                    <w:lang w:val="en-US"/>
                  </w:rPr>
                </w:rPrChange>
              </w:rPr>
              <w:pPrChange w:id="15823" w:author="phuong vu" w:date="2018-11-30T14:16:00Z">
                <w:pPr>
                  <w:spacing w:line="276" w:lineRule="auto"/>
                </w:pPr>
              </w:pPrChange>
            </w:pPr>
            <w:del w:id="15824" w:author="phuong vu" w:date="2018-11-22T13:51:00Z">
              <w:r w:rsidRPr="00920004" w:rsidDel="00C774DC">
                <w:rPr>
                  <w:rPrChange w:id="15825" w:author="phuong vu" w:date="2018-11-30T22:36:00Z">
                    <w:rPr>
                      <w:lang w:val="en-US"/>
                    </w:rPr>
                  </w:rPrChange>
                </w:rPr>
                <w:delText>Bước 2: Nhập các thông tin bắt buộc bao gồm: Họ và tên, email và mật khẩu mong muốn. Sau đó, nhấn vào nút “Đăng kí”.</w:delText>
              </w:r>
              <w:bookmarkStart w:id="15826" w:name="_Toc530658670"/>
              <w:bookmarkStart w:id="15827" w:name="_Toc530662394"/>
              <w:bookmarkStart w:id="15828" w:name="_Toc530662861"/>
              <w:bookmarkStart w:id="15829" w:name="_Toc531009786"/>
              <w:bookmarkStart w:id="15830" w:name="_Toc531102021"/>
              <w:bookmarkStart w:id="15831" w:name="_Toc531102969"/>
              <w:bookmarkStart w:id="15832" w:name="_Toc531359208"/>
              <w:bookmarkStart w:id="15833" w:name="_Toc531360189"/>
              <w:bookmarkStart w:id="15834" w:name="_Toc531381031"/>
              <w:bookmarkEnd w:id="15826"/>
              <w:bookmarkEnd w:id="15827"/>
              <w:bookmarkEnd w:id="15828"/>
              <w:bookmarkEnd w:id="15829"/>
              <w:bookmarkEnd w:id="15830"/>
              <w:bookmarkEnd w:id="15831"/>
              <w:bookmarkEnd w:id="15832"/>
              <w:bookmarkEnd w:id="15833"/>
              <w:bookmarkEnd w:id="15834"/>
            </w:del>
          </w:p>
          <w:p w14:paraId="485AFE69" w14:textId="2BB86E50" w:rsidR="00A06DD8" w:rsidRPr="00920004" w:rsidDel="00C774DC" w:rsidRDefault="00A06DD8" w:rsidP="00BD0851">
            <w:pPr>
              <w:spacing w:before="240" w:line="0" w:lineRule="atLeast"/>
              <w:rPr>
                <w:del w:id="15835" w:author="phuong vu" w:date="2018-11-22T13:51:00Z"/>
                <w:rPrChange w:id="15836" w:author="phuong vu" w:date="2018-11-30T22:36:00Z">
                  <w:rPr>
                    <w:del w:id="15837" w:author="phuong vu" w:date="2018-11-22T13:51:00Z"/>
                    <w:lang w:val="en-US"/>
                  </w:rPr>
                </w:rPrChange>
              </w:rPr>
              <w:pPrChange w:id="15838" w:author="phuong vu" w:date="2018-11-30T14:16:00Z">
                <w:pPr>
                  <w:spacing w:line="276" w:lineRule="auto"/>
                </w:pPr>
              </w:pPrChange>
            </w:pPr>
            <w:del w:id="15839" w:author="phuong vu" w:date="2018-11-22T13:51:00Z">
              <w:r w:rsidRPr="00920004" w:rsidDel="00C774DC">
                <w:rPr>
                  <w:rPrChange w:id="15840" w:author="phuong vu" w:date="2018-11-30T22:36:00Z">
                    <w:rPr>
                      <w:lang w:val="en-US"/>
                    </w:rPr>
                  </w:rPrChange>
                </w:rPr>
                <w:delText xml:space="preserve">Bước 3: Hệ thống sẽ dựa trên email người dùng đã </w:delText>
              </w:r>
              <w:r w:rsidR="00155CEA" w:rsidRPr="00920004" w:rsidDel="00C774DC">
                <w:rPr>
                  <w:rPrChange w:id="15841" w:author="phuong vu" w:date="2018-11-30T22:36:00Z">
                    <w:rPr>
                      <w:lang w:val="en-US"/>
                    </w:rPr>
                  </w:rPrChange>
                </w:rPr>
                <w:delText>nhập kiểm tra email đã tồn tại trong hệ thống chưa? Nếu đã tồn tại, thông báo lỗi tài khoản đã tồn tại. Nếu không, hệ thống tạo tài khoản mới cho người dùng.</w:delText>
              </w:r>
              <w:bookmarkStart w:id="15842" w:name="_Toc530658671"/>
              <w:bookmarkStart w:id="15843" w:name="_Toc530662395"/>
              <w:bookmarkStart w:id="15844" w:name="_Toc530662862"/>
              <w:bookmarkStart w:id="15845" w:name="_Toc531009787"/>
              <w:bookmarkStart w:id="15846" w:name="_Toc531102022"/>
              <w:bookmarkStart w:id="15847" w:name="_Toc531102970"/>
              <w:bookmarkStart w:id="15848" w:name="_Toc531359209"/>
              <w:bookmarkStart w:id="15849" w:name="_Toc531360190"/>
              <w:bookmarkStart w:id="15850" w:name="_Toc531381032"/>
              <w:bookmarkEnd w:id="15842"/>
              <w:bookmarkEnd w:id="15843"/>
              <w:bookmarkEnd w:id="15844"/>
              <w:bookmarkEnd w:id="15845"/>
              <w:bookmarkEnd w:id="15846"/>
              <w:bookmarkEnd w:id="15847"/>
              <w:bookmarkEnd w:id="15848"/>
              <w:bookmarkEnd w:id="15849"/>
              <w:bookmarkEnd w:id="15850"/>
            </w:del>
          </w:p>
          <w:p w14:paraId="50889C40" w14:textId="7ED45A82" w:rsidR="00155CEA" w:rsidRPr="00920004" w:rsidDel="00C774DC" w:rsidRDefault="00155CEA" w:rsidP="00BD0851">
            <w:pPr>
              <w:spacing w:before="240" w:line="0" w:lineRule="atLeast"/>
              <w:rPr>
                <w:del w:id="15851" w:author="phuong vu" w:date="2018-11-22T13:51:00Z"/>
                <w:rPrChange w:id="15852" w:author="phuong vu" w:date="2018-11-30T22:36:00Z">
                  <w:rPr>
                    <w:del w:id="15853" w:author="phuong vu" w:date="2018-11-22T13:51:00Z"/>
                    <w:lang w:val="en-US"/>
                  </w:rPr>
                </w:rPrChange>
              </w:rPr>
              <w:pPrChange w:id="15854" w:author="phuong vu" w:date="2018-11-30T14:16:00Z">
                <w:pPr>
                  <w:spacing w:line="276" w:lineRule="auto"/>
                </w:pPr>
              </w:pPrChange>
            </w:pPr>
            <w:del w:id="15855" w:author="phuong vu" w:date="2018-11-22T13:51:00Z">
              <w:r w:rsidRPr="00920004" w:rsidDel="00C774DC">
                <w:rPr>
                  <w:rPrChange w:id="15856" w:author="phuong vu" w:date="2018-11-30T22:36:00Z">
                    <w:rPr>
                      <w:lang w:val="en-US"/>
                    </w:rPr>
                  </w:rPrChange>
                </w:rPr>
                <w:delText xml:space="preserve">Bước 4: Chuyển về trang đăng nhập. Với email và password đã được điền trước. Nếu người dùng mới nhấn </w:delText>
              </w:r>
              <w:r w:rsidRPr="00920004" w:rsidDel="00C774DC">
                <w:rPr>
                  <w:rPrChange w:id="15857" w:author="phuong vu" w:date="2018-11-30T22:36:00Z">
                    <w:rPr>
                      <w:i/>
                      <w:lang w:val="en-US"/>
                    </w:rPr>
                  </w:rPrChange>
                </w:rPr>
                <w:delText xml:space="preserve">“đăng nhập”, </w:delText>
              </w:r>
              <w:r w:rsidRPr="00920004" w:rsidDel="00C774DC">
                <w:rPr>
                  <w:rPrChange w:id="15858" w:author="phuong vu" w:date="2018-11-30T22:36:00Z">
                    <w:rPr>
                      <w:lang w:val="en-US"/>
                    </w:rPr>
                  </w:rPrChange>
                </w:rPr>
                <w:delText>hệ thống thực hiên đăng nhập theo “</w:delText>
              </w:r>
              <w:r w:rsidRPr="00920004" w:rsidDel="00C774DC">
                <w:rPr>
                  <w:rPrChange w:id="15859" w:author="phuong vu" w:date="2018-11-30T22:36:00Z">
                    <w:rPr>
                      <w:i/>
                      <w:lang w:val="en-US"/>
                    </w:rPr>
                  </w:rPrChange>
                </w:rPr>
                <w:delText>GU_08</w:delText>
              </w:r>
              <w:r w:rsidRPr="00920004" w:rsidDel="00C774DC">
                <w:rPr>
                  <w:rPrChange w:id="15860" w:author="phuong vu" w:date="2018-11-30T22:36:00Z">
                    <w:rPr>
                      <w:lang w:val="en-US"/>
                    </w:rPr>
                  </w:rPrChange>
                </w:rPr>
                <w:delText>” và chuyển vào màn hình “</w:delText>
              </w:r>
              <w:r w:rsidRPr="00920004" w:rsidDel="00C774DC">
                <w:rPr>
                  <w:rPrChange w:id="15861" w:author="phuong vu" w:date="2018-11-30T22:36:00Z">
                    <w:rPr>
                      <w:i/>
                      <w:lang w:val="en-US"/>
                    </w:rPr>
                  </w:rPrChange>
                </w:rPr>
                <w:delText>cập nhật thông tin</w:delText>
              </w:r>
              <w:r w:rsidRPr="00920004" w:rsidDel="00C774DC">
                <w:rPr>
                  <w:rPrChange w:id="15862" w:author="phuong vu" w:date="2018-11-30T22:36:00Z">
                    <w:rPr>
                      <w:lang w:val="en-US"/>
                    </w:rPr>
                  </w:rPrChange>
                </w:rPr>
                <w:delText>”.</w:delText>
              </w:r>
              <w:bookmarkStart w:id="15863" w:name="_Toc530658672"/>
              <w:bookmarkStart w:id="15864" w:name="_Toc530662396"/>
              <w:bookmarkStart w:id="15865" w:name="_Toc530662863"/>
              <w:bookmarkStart w:id="15866" w:name="_Toc531009788"/>
              <w:bookmarkStart w:id="15867" w:name="_Toc531102023"/>
              <w:bookmarkStart w:id="15868" w:name="_Toc531102971"/>
              <w:bookmarkStart w:id="15869" w:name="_Toc531359210"/>
              <w:bookmarkStart w:id="15870" w:name="_Toc531360191"/>
              <w:bookmarkStart w:id="15871" w:name="_Toc531381033"/>
              <w:bookmarkEnd w:id="15863"/>
              <w:bookmarkEnd w:id="15864"/>
              <w:bookmarkEnd w:id="15865"/>
              <w:bookmarkEnd w:id="15866"/>
              <w:bookmarkEnd w:id="15867"/>
              <w:bookmarkEnd w:id="15868"/>
              <w:bookmarkEnd w:id="15869"/>
              <w:bookmarkEnd w:id="15870"/>
              <w:bookmarkEnd w:id="15871"/>
            </w:del>
          </w:p>
          <w:p w14:paraId="5CCB0744" w14:textId="7ADB5E75" w:rsidR="00155CEA" w:rsidRPr="00920004" w:rsidDel="00C774DC" w:rsidRDefault="00155CEA" w:rsidP="00BD0851">
            <w:pPr>
              <w:spacing w:before="240" w:line="0" w:lineRule="atLeast"/>
              <w:rPr>
                <w:del w:id="15872" w:author="phuong vu" w:date="2018-11-22T13:51:00Z"/>
                <w:rPrChange w:id="15873" w:author="phuong vu" w:date="2018-11-30T22:36:00Z">
                  <w:rPr>
                    <w:del w:id="15874" w:author="phuong vu" w:date="2018-11-22T13:51:00Z"/>
                    <w:lang w:val="en-US"/>
                  </w:rPr>
                </w:rPrChange>
              </w:rPr>
              <w:pPrChange w:id="15875" w:author="phuong vu" w:date="2018-11-30T14:16:00Z">
                <w:pPr>
                  <w:spacing w:line="276" w:lineRule="auto"/>
                </w:pPr>
              </w:pPrChange>
            </w:pPr>
            <w:del w:id="15876" w:author="phuong vu" w:date="2018-11-22T13:51:00Z">
              <w:r w:rsidRPr="00920004" w:rsidDel="00C774DC">
                <w:rPr>
                  <w:rPrChange w:id="15877" w:author="phuong vu" w:date="2018-11-30T22:36:00Z">
                    <w:rPr>
                      <w:lang w:val="en-US"/>
                    </w:rPr>
                  </w:rPrChange>
                </w:rPr>
                <w:delText>Bước 5: Tại màn hình “</w:delText>
              </w:r>
              <w:r w:rsidRPr="00920004" w:rsidDel="00C774DC">
                <w:rPr>
                  <w:rPrChange w:id="15878" w:author="phuong vu" w:date="2018-11-30T22:36:00Z">
                    <w:rPr>
                      <w:i/>
                      <w:lang w:val="en-US"/>
                    </w:rPr>
                  </w:rPrChange>
                </w:rPr>
                <w:delText>cập nhật thông tin</w:delText>
              </w:r>
              <w:r w:rsidRPr="00920004" w:rsidDel="00C774DC">
                <w:rPr>
                  <w:rPrChange w:id="15879" w:author="phuong vu" w:date="2018-11-30T22:36:00Z">
                    <w:rPr>
                      <w:lang w:val="en-US"/>
                    </w:rPr>
                  </w:rPrChange>
                </w:rPr>
                <w:delText xml:space="preserve">”, người dùng mới phải nhập đầy đủ các thông tin yêu cầu. Sau đó nhấn </w:delText>
              </w:r>
              <w:r w:rsidRPr="00920004" w:rsidDel="00C774DC">
                <w:rPr>
                  <w:rPrChange w:id="15880" w:author="phuong vu" w:date="2018-11-30T22:36:00Z">
                    <w:rPr>
                      <w:i/>
                      <w:lang w:val="en-US"/>
                    </w:rPr>
                  </w:rPrChange>
                </w:rPr>
                <w:delText>“cập nhật”.</w:delText>
              </w:r>
              <w:r w:rsidRPr="00920004" w:rsidDel="00C774DC">
                <w:rPr>
                  <w:rPrChange w:id="15881" w:author="phuong vu" w:date="2018-11-30T22:36:00Z">
                    <w:rPr>
                      <w:lang w:val="en-US"/>
                    </w:rPr>
                  </w:rPrChange>
                </w:rPr>
                <w:delText xml:space="preserve"> Người dùng mới được chuyển sang màn hình chính.</w:delText>
              </w:r>
              <w:bookmarkStart w:id="15882" w:name="_Toc530658673"/>
              <w:bookmarkStart w:id="15883" w:name="_Toc530662397"/>
              <w:bookmarkStart w:id="15884" w:name="_Toc530662864"/>
              <w:bookmarkStart w:id="15885" w:name="_Toc531009789"/>
              <w:bookmarkStart w:id="15886" w:name="_Toc531102024"/>
              <w:bookmarkStart w:id="15887" w:name="_Toc531102972"/>
              <w:bookmarkStart w:id="15888" w:name="_Toc531359211"/>
              <w:bookmarkStart w:id="15889" w:name="_Toc531360192"/>
              <w:bookmarkStart w:id="15890" w:name="_Toc531381034"/>
              <w:bookmarkEnd w:id="15882"/>
              <w:bookmarkEnd w:id="15883"/>
              <w:bookmarkEnd w:id="15884"/>
              <w:bookmarkEnd w:id="15885"/>
              <w:bookmarkEnd w:id="15886"/>
              <w:bookmarkEnd w:id="15887"/>
              <w:bookmarkEnd w:id="15888"/>
              <w:bookmarkEnd w:id="15889"/>
              <w:bookmarkEnd w:id="15890"/>
            </w:del>
          </w:p>
        </w:tc>
        <w:bookmarkStart w:id="15891" w:name="_Toc530658674"/>
        <w:bookmarkStart w:id="15892" w:name="_Toc530662398"/>
        <w:bookmarkStart w:id="15893" w:name="_Toc530662865"/>
        <w:bookmarkStart w:id="15894" w:name="_Toc531009790"/>
        <w:bookmarkStart w:id="15895" w:name="_Toc531102025"/>
        <w:bookmarkStart w:id="15896" w:name="_Toc531102973"/>
        <w:bookmarkStart w:id="15897" w:name="_Toc531359212"/>
        <w:bookmarkStart w:id="15898" w:name="_Toc531360193"/>
        <w:bookmarkStart w:id="15899" w:name="_Toc531381035"/>
        <w:bookmarkEnd w:id="15891"/>
        <w:bookmarkEnd w:id="15892"/>
        <w:bookmarkEnd w:id="15893"/>
        <w:bookmarkEnd w:id="15894"/>
        <w:bookmarkEnd w:id="15895"/>
        <w:bookmarkEnd w:id="15896"/>
        <w:bookmarkEnd w:id="15897"/>
        <w:bookmarkEnd w:id="15898"/>
        <w:bookmarkEnd w:id="15899"/>
      </w:tr>
      <w:tr w:rsidR="00A06DD8" w:rsidRPr="00920004" w:rsidDel="00C774DC" w14:paraId="72716FF0" w14:textId="4E4AC24B" w:rsidTr="00A06DD8">
        <w:trPr>
          <w:del w:id="15900" w:author="phuong vu" w:date="2018-11-22T13:51:00Z"/>
        </w:trPr>
        <w:tc>
          <w:tcPr>
            <w:tcW w:w="2425" w:type="dxa"/>
          </w:tcPr>
          <w:p w14:paraId="577B7C90" w14:textId="299B1F55" w:rsidR="00D04C7C" w:rsidRPr="00920004" w:rsidDel="00C774DC" w:rsidRDefault="00D04C7C" w:rsidP="00BD0851">
            <w:pPr>
              <w:spacing w:before="240" w:line="0" w:lineRule="atLeast"/>
              <w:rPr>
                <w:del w:id="15901" w:author="phuong vu" w:date="2018-11-22T13:51:00Z"/>
                <w:b/>
                <w:rPrChange w:id="15902" w:author="phuong vu" w:date="2018-11-30T22:36:00Z">
                  <w:rPr>
                    <w:del w:id="15903" w:author="phuong vu" w:date="2018-11-22T13:51:00Z"/>
                    <w:b/>
                  </w:rPr>
                </w:rPrChange>
              </w:rPr>
              <w:pPrChange w:id="15904" w:author="phuong vu" w:date="2018-11-30T14:16:00Z">
                <w:pPr>
                  <w:spacing w:line="276" w:lineRule="auto"/>
                </w:pPr>
              </w:pPrChange>
            </w:pPr>
            <w:del w:id="15905" w:author="phuong vu" w:date="2018-11-22T13:51:00Z">
              <w:r w:rsidRPr="00920004" w:rsidDel="00C774DC">
                <w:rPr>
                  <w:b/>
                  <w:rPrChange w:id="15906" w:author="phuong vu" w:date="2018-11-30T22:36:00Z">
                    <w:rPr>
                      <w:b/>
                    </w:rPr>
                  </w:rPrChange>
                </w:rPr>
                <w:delText>Kết quả</w:delText>
              </w:r>
              <w:bookmarkStart w:id="15907" w:name="_Toc530658675"/>
              <w:bookmarkStart w:id="15908" w:name="_Toc530662399"/>
              <w:bookmarkStart w:id="15909" w:name="_Toc530662866"/>
              <w:bookmarkStart w:id="15910" w:name="_Toc531009791"/>
              <w:bookmarkStart w:id="15911" w:name="_Toc531102026"/>
              <w:bookmarkStart w:id="15912" w:name="_Toc531102974"/>
              <w:bookmarkStart w:id="15913" w:name="_Toc531359213"/>
              <w:bookmarkStart w:id="15914" w:name="_Toc531360194"/>
              <w:bookmarkStart w:id="15915" w:name="_Toc531381036"/>
              <w:bookmarkEnd w:id="15907"/>
              <w:bookmarkEnd w:id="15908"/>
              <w:bookmarkEnd w:id="15909"/>
              <w:bookmarkEnd w:id="15910"/>
              <w:bookmarkEnd w:id="15911"/>
              <w:bookmarkEnd w:id="15912"/>
              <w:bookmarkEnd w:id="15913"/>
              <w:bookmarkEnd w:id="15914"/>
              <w:bookmarkEnd w:id="15915"/>
            </w:del>
          </w:p>
        </w:tc>
        <w:tc>
          <w:tcPr>
            <w:tcW w:w="6686" w:type="dxa"/>
          </w:tcPr>
          <w:p w14:paraId="3766810C" w14:textId="22130244" w:rsidR="00155CEA" w:rsidRPr="00920004" w:rsidDel="00C774DC" w:rsidRDefault="00D04C7C" w:rsidP="00BD0851">
            <w:pPr>
              <w:spacing w:before="240" w:line="0" w:lineRule="atLeast"/>
              <w:rPr>
                <w:del w:id="15916" w:author="phuong vu" w:date="2018-11-22T13:51:00Z"/>
                <w:rPrChange w:id="15917" w:author="phuong vu" w:date="2018-11-30T22:36:00Z">
                  <w:rPr>
                    <w:del w:id="15918" w:author="phuong vu" w:date="2018-11-22T13:51:00Z"/>
                    <w:lang w:val="en-US"/>
                  </w:rPr>
                </w:rPrChange>
              </w:rPr>
              <w:pPrChange w:id="15919" w:author="phuong vu" w:date="2018-11-30T14:16:00Z">
                <w:pPr>
                  <w:spacing w:line="276" w:lineRule="auto"/>
                </w:pPr>
              </w:pPrChange>
            </w:pPr>
            <w:del w:id="15920" w:author="phuong vu" w:date="2018-11-22T13:51:00Z">
              <w:r w:rsidRPr="00920004" w:rsidDel="00C774DC">
                <w:rPr>
                  <w:rPrChange w:id="15921" w:author="phuong vu" w:date="2018-11-30T22:36:00Z">
                    <w:rPr>
                      <w:lang w:val="en-US"/>
                    </w:rPr>
                  </w:rPrChange>
                </w:rPr>
                <w:delText xml:space="preserve">Người dùng </w:delText>
              </w:r>
              <w:r w:rsidR="00155CEA" w:rsidRPr="00920004" w:rsidDel="00C774DC">
                <w:rPr>
                  <w:rPrChange w:id="15922" w:author="phuong vu" w:date="2018-11-30T22:36:00Z">
                    <w:rPr>
                      <w:lang w:val="en-US"/>
                    </w:rPr>
                  </w:rPrChange>
                </w:rPr>
                <w:delText>truy cập vào màn hình chính và có đủ các chức năng của người dùng khách hàng</w:delText>
              </w:r>
              <w:bookmarkStart w:id="15923" w:name="_Toc530658676"/>
              <w:bookmarkStart w:id="15924" w:name="_Toc530662400"/>
              <w:bookmarkStart w:id="15925" w:name="_Toc530662867"/>
              <w:bookmarkStart w:id="15926" w:name="_Toc531009792"/>
              <w:bookmarkStart w:id="15927" w:name="_Toc531102027"/>
              <w:bookmarkStart w:id="15928" w:name="_Toc531102975"/>
              <w:bookmarkStart w:id="15929" w:name="_Toc531359214"/>
              <w:bookmarkStart w:id="15930" w:name="_Toc531360195"/>
              <w:bookmarkStart w:id="15931" w:name="_Toc531381037"/>
              <w:bookmarkEnd w:id="15923"/>
              <w:bookmarkEnd w:id="15924"/>
              <w:bookmarkEnd w:id="15925"/>
              <w:bookmarkEnd w:id="15926"/>
              <w:bookmarkEnd w:id="15927"/>
              <w:bookmarkEnd w:id="15928"/>
              <w:bookmarkEnd w:id="15929"/>
              <w:bookmarkEnd w:id="15930"/>
              <w:bookmarkEnd w:id="15931"/>
            </w:del>
          </w:p>
        </w:tc>
        <w:bookmarkStart w:id="15932" w:name="_Toc530658677"/>
        <w:bookmarkStart w:id="15933" w:name="_Toc530662401"/>
        <w:bookmarkStart w:id="15934" w:name="_Toc530662868"/>
        <w:bookmarkStart w:id="15935" w:name="_Toc531009793"/>
        <w:bookmarkStart w:id="15936" w:name="_Toc531102028"/>
        <w:bookmarkStart w:id="15937" w:name="_Toc531102976"/>
        <w:bookmarkStart w:id="15938" w:name="_Toc531359215"/>
        <w:bookmarkStart w:id="15939" w:name="_Toc531360196"/>
        <w:bookmarkStart w:id="15940" w:name="_Toc531381038"/>
        <w:bookmarkEnd w:id="15932"/>
        <w:bookmarkEnd w:id="15933"/>
        <w:bookmarkEnd w:id="15934"/>
        <w:bookmarkEnd w:id="15935"/>
        <w:bookmarkEnd w:id="15936"/>
        <w:bookmarkEnd w:id="15937"/>
        <w:bookmarkEnd w:id="15938"/>
        <w:bookmarkEnd w:id="15939"/>
        <w:bookmarkEnd w:id="15940"/>
      </w:tr>
      <w:tr w:rsidR="00A06DD8" w:rsidRPr="00920004" w:rsidDel="00C774DC" w14:paraId="7853FF5A" w14:textId="265F22D5" w:rsidTr="00A06DD8">
        <w:trPr>
          <w:del w:id="15941" w:author="phuong vu" w:date="2018-11-22T13:51:00Z"/>
        </w:trPr>
        <w:tc>
          <w:tcPr>
            <w:tcW w:w="2425" w:type="dxa"/>
          </w:tcPr>
          <w:p w14:paraId="04E04E71" w14:textId="7018144A" w:rsidR="00D04C7C" w:rsidRPr="00920004" w:rsidDel="00C774DC" w:rsidRDefault="00D04C7C" w:rsidP="00BD0851">
            <w:pPr>
              <w:spacing w:before="240" w:line="0" w:lineRule="atLeast"/>
              <w:rPr>
                <w:del w:id="15942" w:author="phuong vu" w:date="2018-11-22T13:51:00Z"/>
                <w:b/>
                <w:rPrChange w:id="15943" w:author="phuong vu" w:date="2018-11-30T22:36:00Z">
                  <w:rPr>
                    <w:del w:id="15944" w:author="phuong vu" w:date="2018-11-22T13:51:00Z"/>
                    <w:b/>
                  </w:rPr>
                </w:rPrChange>
              </w:rPr>
              <w:pPrChange w:id="15945" w:author="phuong vu" w:date="2018-11-30T14:16:00Z">
                <w:pPr>
                  <w:spacing w:line="276" w:lineRule="auto"/>
                </w:pPr>
              </w:pPrChange>
            </w:pPr>
            <w:del w:id="15946" w:author="phuong vu" w:date="2018-11-22T13:51:00Z">
              <w:r w:rsidRPr="00920004" w:rsidDel="00C774DC">
                <w:rPr>
                  <w:b/>
                  <w:rPrChange w:id="15947" w:author="phuong vu" w:date="2018-11-30T22:36:00Z">
                    <w:rPr>
                      <w:b/>
                    </w:rPr>
                  </w:rPrChange>
                </w:rPr>
                <w:delText>Ghi chú</w:delText>
              </w:r>
              <w:bookmarkStart w:id="15948" w:name="_Toc530658678"/>
              <w:bookmarkStart w:id="15949" w:name="_Toc530662402"/>
              <w:bookmarkStart w:id="15950" w:name="_Toc530662869"/>
              <w:bookmarkStart w:id="15951" w:name="_Toc531009794"/>
              <w:bookmarkStart w:id="15952" w:name="_Toc531102029"/>
              <w:bookmarkStart w:id="15953" w:name="_Toc531102977"/>
              <w:bookmarkStart w:id="15954" w:name="_Toc531359216"/>
              <w:bookmarkStart w:id="15955" w:name="_Toc531360197"/>
              <w:bookmarkStart w:id="15956" w:name="_Toc531381039"/>
              <w:bookmarkEnd w:id="15948"/>
              <w:bookmarkEnd w:id="15949"/>
              <w:bookmarkEnd w:id="15950"/>
              <w:bookmarkEnd w:id="15951"/>
              <w:bookmarkEnd w:id="15952"/>
              <w:bookmarkEnd w:id="15953"/>
              <w:bookmarkEnd w:id="15954"/>
              <w:bookmarkEnd w:id="15955"/>
              <w:bookmarkEnd w:id="15956"/>
            </w:del>
          </w:p>
        </w:tc>
        <w:tc>
          <w:tcPr>
            <w:tcW w:w="6686" w:type="dxa"/>
          </w:tcPr>
          <w:p w14:paraId="2C2DE918" w14:textId="4B08A999" w:rsidR="00155CEA" w:rsidRPr="00920004" w:rsidDel="00C774DC" w:rsidRDefault="00155CEA" w:rsidP="00BD0851">
            <w:pPr>
              <w:keepNext/>
              <w:spacing w:before="240" w:line="0" w:lineRule="atLeast"/>
              <w:rPr>
                <w:del w:id="15957" w:author="phuong vu" w:date="2018-11-22T13:51:00Z"/>
                <w:rPrChange w:id="15958" w:author="phuong vu" w:date="2018-11-30T22:36:00Z">
                  <w:rPr>
                    <w:del w:id="15959" w:author="phuong vu" w:date="2018-11-22T13:51:00Z"/>
                    <w:lang w:val="en-US"/>
                  </w:rPr>
                </w:rPrChange>
              </w:rPr>
              <w:pPrChange w:id="15960" w:author="phuong vu" w:date="2018-11-30T14:16:00Z">
                <w:pPr>
                  <w:keepNext/>
                  <w:spacing w:line="276" w:lineRule="auto"/>
                </w:pPr>
              </w:pPrChange>
            </w:pPr>
            <w:del w:id="15961" w:author="phuong vu" w:date="2018-11-22T13:51:00Z">
              <w:r w:rsidRPr="00920004" w:rsidDel="00C774DC">
                <w:rPr>
                  <w:rPrChange w:id="15962" w:author="phuong vu" w:date="2018-11-30T22:36:00Z">
                    <w:rPr>
                      <w:lang w:val="en-US"/>
                    </w:rPr>
                  </w:rPrChange>
                </w:rPr>
                <w:delText>Mọi thông tin yêu cầu nhập đều là bắt buộc. Nếu chưa nhập vào sẽ thông báo lỗi yêu cầu nhập.</w:delText>
              </w:r>
              <w:bookmarkStart w:id="15963" w:name="_Toc530658679"/>
              <w:bookmarkStart w:id="15964" w:name="_Toc530662403"/>
              <w:bookmarkStart w:id="15965" w:name="_Toc530662870"/>
              <w:bookmarkStart w:id="15966" w:name="_Toc531009795"/>
              <w:bookmarkStart w:id="15967" w:name="_Toc531102030"/>
              <w:bookmarkStart w:id="15968" w:name="_Toc531102978"/>
              <w:bookmarkStart w:id="15969" w:name="_Toc531359217"/>
              <w:bookmarkStart w:id="15970" w:name="_Toc531360198"/>
              <w:bookmarkStart w:id="15971" w:name="_Toc531381040"/>
              <w:bookmarkEnd w:id="15963"/>
              <w:bookmarkEnd w:id="15964"/>
              <w:bookmarkEnd w:id="15965"/>
              <w:bookmarkEnd w:id="15966"/>
              <w:bookmarkEnd w:id="15967"/>
              <w:bookmarkEnd w:id="15968"/>
              <w:bookmarkEnd w:id="15969"/>
              <w:bookmarkEnd w:id="15970"/>
              <w:bookmarkEnd w:id="15971"/>
            </w:del>
          </w:p>
        </w:tc>
        <w:bookmarkStart w:id="15972" w:name="_Toc530658680"/>
        <w:bookmarkStart w:id="15973" w:name="_Toc530662404"/>
        <w:bookmarkStart w:id="15974" w:name="_Toc530662871"/>
        <w:bookmarkStart w:id="15975" w:name="_Toc531009796"/>
        <w:bookmarkStart w:id="15976" w:name="_Toc531102031"/>
        <w:bookmarkStart w:id="15977" w:name="_Toc531102979"/>
        <w:bookmarkStart w:id="15978" w:name="_Toc531359218"/>
        <w:bookmarkStart w:id="15979" w:name="_Toc531360199"/>
        <w:bookmarkStart w:id="15980" w:name="_Toc531381041"/>
        <w:bookmarkEnd w:id="15972"/>
        <w:bookmarkEnd w:id="15973"/>
        <w:bookmarkEnd w:id="15974"/>
        <w:bookmarkEnd w:id="15975"/>
        <w:bookmarkEnd w:id="15976"/>
        <w:bookmarkEnd w:id="15977"/>
        <w:bookmarkEnd w:id="15978"/>
        <w:bookmarkEnd w:id="15979"/>
        <w:bookmarkEnd w:id="15980"/>
      </w:tr>
    </w:tbl>
    <w:p w14:paraId="0C3AE22B" w14:textId="2AC80D76" w:rsidR="00B22780" w:rsidRPr="00920004" w:rsidDel="00C774DC" w:rsidRDefault="00B22780" w:rsidP="00BD0851">
      <w:pPr>
        <w:spacing w:before="240" w:line="0" w:lineRule="atLeast"/>
        <w:rPr>
          <w:del w:id="15981" w:author="phuong vu" w:date="2018-11-22T13:51:00Z"/>
          <w:lang w:val="en-US"/>
          <w:rPrChange w:id="15982" w:author="phuong vu" w:date="2018-11-30T22:36:00Z">
            <w:rPr>
              <w:del w:id="15983" w:author="phuong vu" w:date="2018-11-22T13:51:00Z"/>
              <w:lang w:val="en-US"/>
            </w:rPr>
          </w:rPrChange>
        </w:rPr>
        <w:pPrChange w:id="15984" w:author="phuong vu" w:date="2018-11-30T14:16:00Z">
          <w:pPr/>
        </w:pPrChange>
      </w:pPr>
      <w:bookmarkStart w:id="15985" w:name="_Toc530658681"/>
      <w:bookmarkStart w:id="15986" w:name="_Toc530662405"/>
      <w:bookmarkStart w:id="15987" w:name="_Toc530662872"/>
      <w:bookmarkStart w:id="15988" w:name="_Toc531009797"/>
      <w:bookmarkStart w:id="15989" w:name="_Toc531102032"/>
      <w:bookmarkStart w:id="15990" w:name="_Toc531102980"/>
      <w:bookmarkStart w:id="15991" w:name="_Toc531359219"/>
      <w:bookmarkStart w:id="15992" w:name="_Toc531360200"/>
      <w:bookmarkStart w:id="15993" w:name="_Toc531381042"/>
      <w:bookmarkEnd w:id="15985"/>
      <w:bookmarkEnd w:id="15986"/>
      <w:bookmarkEnd w:id="15987"/>
      <w:bookmarkEnd w:id="15988"/>
      <w:bookmarkEnd w:id="15989"/>
      <w:bookmarkEnd w:id="15990"/>
      <w:bookmarkEnd w:id="15991"/>
      <w:bookmarkEnd w:id="15992"/>
      <w:bookmarkEnd w:id="15993"/>
    </w:p>
    <w:p w14:paraId="34F5A561" w14:textId="77995FC1" w:rsidR="00B22780" w:rsidRPr="00920004" w:rsidDel="00C774DC" w:rsidRDefault="00B22780" w:rsidP="00BD0851">
      <w:pPr>
        <w:spacing w:before="240" w:line="0" w:lineRule="atLeast"/>
        <w:jc w:val="left"/>
        <w:rPr>
          <w:del w:id="15994" w:author="phuong vu" w:date="2018-11-22T13:51:00Z"/>
          <w:lang w:val="en-US"/>
          <w:rPrChange w:id="15995" w:author="phuong vu" w:date="2018-11-30T22:36:00Z">
            <w:rPr>
              <w:del w:id="15996" w:author="phuong vu" w:date="2018-11-22T13:51:00Z"/>
              <w:lang w:val="en-US"/>
            </w:rPr>
          </w:rPrChange>
        </w:rPr>
        <w:pPrChange w:id="15997" w:author="phuong vu" w:date="2018-11-30T14:16:00Z">
          <w:pPr>
            <w:jc w:val="left"/>
          </w:pPr>
        </w:pPrChange>
      </w:pPr>
      <w:del w:id="15998" w:author="phuong vu" w:date="2018-11-22T13:51:00Z">
        <w:r w:rsidRPr="00920004" w:rsidDel="00C774DC">
          <w:rPr>
            <w:lang w:val="en-US"/>
            <w:rPrChange w:id="15999" w:author="phuong vu" w:date="2018-11-30T22:36:00Z">
              <w:rPr>
                <w:lang w:val="en-US"/>
              </w:rPr>
            </w:rPrChange>
          </w:rPr>
          <w:br w:type="page"/>
        </w:r>
      </w:del>
    </w:p>
    <w:p w14:paraId="2023766E" w14:textId="450C5D61" w:rsidR="00EC1917" w:rsidRPr="00920004" w:rsidDel="00C774DC" w:rsidRDefault="00EC1917" w:rsidP="00BD0851">
      <w:pPr>
        <w:pStyle w:val="Heading3"/>
        <w:spacing w:line="0" w:lineRule="atLeast"/>
        <w:rPr>
          <w:del w:id="16000" w:author="phuong vu" w:date="2018-11-22T13:51:00Z"/>
          <w:rPrChange w:id="16001" w:author="phuong vu" w:date="2018-11-30T22:36:00Z">
            <w:rPr>
              <w:del w:id="16002" w:author="phuong vu" w:date="2018-11-22T13:51:00Z"/>
            </w:rPr>
          </w:rPrChange>
        </w:rPr>
        <w:pPrChange w:id="16003" w:author="phuong vu" w:date="2018-11-30T14:16:00Z">
          <w:pPr>
            <w:pStyle w:val="Heading3"/>
          </w:pPr>
        </w:pPrChange>
      </w:pPr>
      <w:bookmarkStart w:id="16004" w:name="_Toc529231143"/>
      <w:bookmarkStart w:id="16005" w:name="_Toc529231530"/>
      <w:bookmarkEnd w:id="16004"/>
      <w:bookmarkEnd w:id="16005"/>
      <w:del w:id="16006" w:author="phuong vu" w:date="2018-11-22T13:51:00Z">
        <w:r w:rsidRPr="00920004" w:rsidDel="00C774DC">
          <w:rPr>
            <w:b w:val="0"/>
            <w:rPrChange w:id="16007" w:author="phuong vu" w:date="2018-11-30T22:36:00Z">
              <w:rPr>
                <w:rFonts w:cstheme="majorHAnsi"/>
                <w:b w:val="0"/>
              </w:rPr>
            </w:rPrChange>
          </w:rPr>
          <w:delText>Yêu c</w:delText>
        </w:r>
        <w:r w:rsidRPr="00920004" w:rsidDel="00C774DC">
          <w:rPr>
            <w:b w:val="0"/>
            <w:rPrChange w:id="16008" w:author="phuong vu" w:date="2018-11-30T22:36:00Z">
              <w:rPr>
                <w:b w:val="0"/>
              </w:rPr>
            </w:rPrChange>
          </w:rPr>
          <w:delText>ầu phi chức năng</w:delText>
        </w:r>
        <w:bookmarkStart w:id="16009" w:name="_Toc530658682"/>
        <w:bookmarkStart w:id="16010" w:name="_Toc530662406"/>
        <w:bookmarkStart w:id="16011" w:name="_Toc530662873"/>
        <w:bookmarkStart w:id="16012" w:name="_Toc531009798"/>
        <w:bookmarkStart w:id="16013" w:name="_Toc531102033"/>
        <w:bookmarkStart w:id="16014" w:name="_Toc531102981"/>
        <w:bookmarkStart w:id="16015" w:name="_Toc531359220"/>
        <w:bookmarkStart w:id="16016" w:name="_Toc531360201"/>
        <w:bookmarkStart w:id="16017" w:name="_Toc531381043"/>
        <w:bookmarkEnd w:id="16009"/>
        <w:bookmarkEnd w:id="16010"/>
        <w:bookmarkEnd w:id="16011"/>
        <w:bookmarkEnd w:id="16012"/>
        <w:bookmarkEnd w:id="16013"/>
        <w:bookmarkEnd w:id="16014"/>
        <w:bookmarkEnd w:id="16015"/>
        <w:bookmarkEnd w:id="16016"/>
        <w:bookmarkEnd w:id="16017"/>
      </w:del>
    </w:p>
    <w:p w14:paraId="55534234" w14:textId="43D3B668" w:rsidR="00EC1917" w:rsidRPr="00920004" w:rsidDel="00C774DC" w:rsidRDefault="00EC1917" w:rsidP="00BD0851">
      <w:pPr>
        <w:pStyle w:val="Heading3"/>
        <w:spacing w:line="0" w:lineRule="atLeast"/>
        <w:rPr>
          <w:del w:id="16018" w:author="phuong vu" w:date="2018-11-22T13:51:00Z"/>
          <w:rPrChange w:id="16019" w:author="phuong vu" w:date="2018-11-30T22:36:00Z">
            <w:rPr>
              <w:del w:id="16020" w:author="phuong vu" w:date="2018-11-22T13:51:00Z"/>
            </w:rPr>
          </w:rPrChange>
        </w:rPr>
        <w:pPrChange w:id="16021" w:author="phuong vu" w:date="2018-11-30T14:16:00Z">
          <w:pPr>
            <w:pStyle w:val="Heading3"/>
          </w:pPr>
        </w:pPrChange>
      </w:pPr>
      <w:del w:id="16022" w:author="phuong vu" w:date="2018-11-22T13:51:00Z">
        <w:r w:rsidRPr="00920004" w:rsidDel="00C774DC">
          <w:rPr>
            <w:b w:val="0"/>
            <w:rPrChange w:id="16023" w:author="phuong vu" w:date="2018-11-30T22:36:00Z">
              <w:rPr>
                <w:b w:val="0"/>
              </w:rPr>
            </w:rPrChange>
          </w:rPr>
          <w:delText>Yêu cầu thực thi</w:delText>
        </w:r>
        <w:bookmarkStart w:id="16024" w:name="_Toc530658683"/>
        <w:bookmarkStart w:id="16025" w:name="_Toc530662407"/>
        <w:bookmarkStart w:id="16026" w:name="_Toc530662874"/>
        <w:bookmarkStart w:id="16027" w:name="_Toc531009799"/>
        <w:bookmarkStart w:id="16028" w:name="_Toc531102034"/>
        <w:bookmarkStart w:id="16029" w:name="_Toc531102982"/>
        <w:bookmarkStart w:id="16030" w:name="_Toc531359221"/>
        <w:bookmarkStart w:id="16031" w:name="_Toc531360202"/>
        <w:bookmarkStart w:id="16032" w:name="_Toc531381044"/>
        <w:bookmarkEnd w:id="16024"/>
        <w:bookmarkEnd w:id="16025"/>
        <w:bookmarkEnd w:id="16026"/>
        <w:bookmarkEnd w:id="16027"/>
        <w:bookmarkEnd w:id="16028"/>
        <w:bookmarkEnd w:id="16029"/>
        <w:bookmarkEnd w:id="16030"/>
        <w:bookmarkEnd w:id="16031"/>
        <w:bookmarkEnd w:id="16032"/>
      </w:del>
    </w:p>
    <w:p w14:paraId="21BFCD60" w14:textId="16780803" w:rsidR="00B22780" w:rsidRPr="00920004" w:rsidDel="00C774DC" w:rsidRDefault="00B22780" w:rsidP="00BD0851">
      <w:pPr>
        <w:spacing w:before="240" w:line="0" w:lineRule="atLeast"/>
        <w:rPr>
          <w:del w:id="16033" w:author="phuong vu" w:date="2018-11-22T13:51:00Z"/>
          <w:lang w:val="en-US"/>
          <w:rPrChange w:id="16034" w:author="phuong vu" w:date="2018-11-30T22:36:00Z">
            <w:rPr>
              <w:del w:id="16035" w:author="phuong vu" w:date="2018-11-22T13:51:00Z"/>
              <w:lang w:val="en-US"/>
            </w:rPr>
          </w:rPrChange>
        </w:rPr>
        <w:pPrChange w:id="16036" w:author="phuong vu" w:date="2018-11-30T14:16:00Z">
          <w:pPr/>
        </w:pPrChange>
      </w:pPr>
      <w:del w:id="16037" w:author="phuong vu" w:date="2018-11-22T13:51:00Z">
        <w:r w:rsidRPr="00920004" w:rsidDel="00C774DC">
          <w:rPr>
            <w:lang w:val="en-US"/>
            <w:rPrChange w:id="16038" w:author="phuong vu" w:date="2018-11-30T22:36:00Z">
              <w:rPr>
                <w:lang w:val="en-US"/>
              </w:rPr>
            </w:rPrChange>
          </w:rPr>
          <w:tab/>
          <w:delText>Giao diện đồng nhất đối với cả ứng dụng điện thoại và trang web. Sử dụng tông màu đơn giản hài hòa tạo thiện cảm khi sử dụng.</w:delText>
        </w:r>
        <w:bookmarkStart w:id="16039" w:name="_Toc530658684"/>
        <w:bookmarkStart w:id="16040" w:name="_Toc530662408"/>
        <w:bookmarkStart w:id="16041" w:name="_Toc530662875"/>
        <w:bookmarkStart w:id="16042" w:name="_Toc531009800"/>
        <w:bookmarkStart w:id="16043" w:name="_Toc531102035"/>
        <w:bookmarkStart w:id="16044" w:name="_Toc531102983"/>
        <w:bookmarkStart w:id="16045" w:name="_Toc531359222"/>
        <w:bookmarkStart w:id="16046" w:name="_Toc531360203"/>
        <w:bookmarkStart w:id="16047" w:name="_Toc531381045"/>
        <w:bookmarkEnd w:id="16039"/>
        <w:bookmarkEnd w:id="16040"/>
        <w:bookmarkEnd w:id="16041"/>
        <w:bookmarkEnd w:id="16042"/>
        <w:bookmarkEnd w:id="16043"/>
        <w:bookmarkEnd w:id="16044"/>
        <w:bookmarkEnd w:id="16045"/>
        <w:bookmarkEnd w:id="16046"/>
        <w:bookmarkEnd w:id="16047"/>
      </w:del>
    </w:p>
    <w:p w14:paraId="6E74B1FD" w14:textId="753B4640" w:rsidR="00B22780" w:rsidRPr="00920004" w:rsidDel="00C774DC" w:rsidRDefault="00B22780" w:rsidP="00BD0851">
      <w:pPr>
        <w:spacing w:before="240" w:line="0" w:lineRule="atLeast"/>
        <w:rPr>
          <w:del w:id="16048" w:author="phuong vu" w:date="2018-11-22T13:51:00Z"/>
          <w:lang w:val="en-US"/>
          <w:rPrChange w:id="16049" w:author="phuong vu" w:date="2018-11-30T22:36:00Z">
            <w:rPr>
              <w:del w:id="16050" w:author="phuong vu" w:date="2018-11-22T13:51:00Z"/>
              <w:lang w:val="en-US"/>
            </w:rPr>
          </w:rPrChange>
        </w:rPr>
        <w:pPrChange w:id="16051" w:author="phuong vu" w:date="2018-11-30T14:16:00Z">
          <w:pPr/>
        </w:pPrChange>
      </w:pPr>
      <w:del w:id="16052" w:author="phuong vu" w:date="2018-11-22T13:51:00Z">
        <w:r w:rsidRPr="00920004" w:rsidDel="00C774DC">
          <w:rPr>
            <w:rPrChange w:id="16053" w:author="phuong vu" w:date="2018-11-30T22:36:00Z">
              <w:rPr/>
            </w:rPrChange>
          </w:rPr>
          <w:tab/>
        </w:r>
        <w:r w:rsidRPr="00920004" w:rsidDel="00C774DC">
          <w:rPr>
            <w:lang w:val="en-US"/>
            <w:rPrChange w:id="16054" w:author="phuong vu" w:date="2018-11-30T22:36:00Z">
              <w:rPr>
                <w:lang w:val="en-US"/>
              </w:rPr>
            </w:rPrChange>
          </w:rPr>
          <w:delText>Đối với ứng dụng điện thoại, mọi dữ liệu điều được truy xuất lại từ server mỗi lần sử dụng ứng dụng.</w:delText>
        </w:r>
        <w:bookmarkStart w:id="16055" w:name="_Toc530658685"/>
        <w:bookmarkStart w:id="16056" w:name="_Toc530662409"/>
        <w:bookmarkStart w:id="16057" w:name="_Toc530662876"/>
        <w:bookmarkStart w:id="16058" w:name="_Toc531009801"/>
        <w:bookmarkStart w:id="16059" w:name="_Toc531102036"/>
        <w:bookmarkStart w:id="16060" w:name="_Toc531102984"/>
        <w:bookmarkStart w:id="16061" w:name="_Toc531359223"/>
        <w:bookmarkStart w:id="16062" w:name="_Toc531360204"/>
        <w:bookmarkStart w:id="16063" w:name="_Toc531381046"/>
        <w:bookmarkEnd w:id="16055"/>
        <w:bookmarkEnd w:id="16056"/>
        <w:bookmarkEnd w:id="16057"/>
        <w:bookmarkEnd w:id="16058"/>
        <w:bookmarkEnd w:id="16059"/>
        <w:bookmarkEnd w:id="16060"/>
        <w:bookmarkEnd w:id="16061"/>
        <w:bookmarkEnd w:id="16062"/>
        <w:bookmarkEnd w:id="16063"/>
      </w:del>
    </w:p>
    <w:p w14:paraId="7A1434A4" w14:textId="76C8E9EA" w:rsidR="00EC1917" w:rsidRPr="00920004" w:rsidDel="00C774DC" w:rsidRDefault="00EC1917" w:rsidP="00BD0851">
      <w:pPr>
        <w:pStyle w:val="Heading3"/>
        <w:spacing w:line="0" w:lineRule="atLeast"/>
        <w:rPr>
          <w:del w:id="16064" w:author="phuong vu" w:date="2018-11-22T13:51:00Z"/>
          <w:rPrChange w:id="16065" w:author="phuong vu" w:date="2018-11-30T22:36:00Z">
            <w:rPr>
              <w:del w:id="16066" w:author="phuong vu" w:date="2018-11-22T13:51:00Z"/>
            </w:rPr>
          </w:rPrChange>
        </w:rPr>
        <w:pPrChange w:id="16067" w:author="phuong vu" w:date="2018-11-30T14:16:00Z">
          <w:pPr>
            <w:pStyle w:val="Heading3"/>
          </w:pPr>
        </w:pPrChange>
      </w:pPr>
      <w:del w:id="16068" w:author="phuong vu" w:date="2018-11-22T13:51:00Z">
        <w:r w:rsidRPr="00920004" w:rsidDel="00C774DC">
          <w:rPr>
            <w:b w:val="0"/>
            <w:rPrChange w:id="16069" w:author="phuong vu" w:date="2018-11-30T22:36:00Z">
              <w:rPr>
                <w:rFonts w:cstheme="majorHAnsi"/>
                <w:b w:val="0"/>
              </w:rPr>
            </w:rPrChange>
          </w:rPr>
          <w:delText>Yêu c</w:delText>
        </w:r>
        <w:r w:rsidRPr="00920004" w:rsidDel="00C774DC">
          <w:rPr>
            <w:b w:val="0"/>
            <w:rPrChange w:id="16070" w:author="phuong vu" w:date="2018-11-30T22:36:00Z">
              <w:rPr>
                <w:b w:val="0"/>
              </w:rPr>
            </w:rPrChange>
          </w:rPr>
          <w:delText>ầu chất lượng phần mềm</w:delText>
        </w:r>
        <w:bookmarkStart w:id="16071" w:name="_Toc530658686"/>
        <w:bookmarkStart w:id="16072" w:name="_Toc530662410"/>
        <w:bookmarkStart w:id="16073" w:name="_Toc530662877"/>
        <w:bookmarkStart w:id="16074" w:name="_Toc531009802"/>
        <w:bookmarkStart w:id="16075" w:name="_Toc531102037"/>
        <w:bookmarkStart w:id="16076" w:name="_Toc531102985"/>
        <w:bookmarkStart w:id="16077" w:name="_Toc531359224"/>
        <w:bookmarkStart w:id="16078" w:name="_Toc531360205"/>
        <w:bookmarkStart w:id="16079" w:name="_Toc531381047"/>
        <w:bookmarkEnd w:id="16071"/>
        <w:bookmarkEnd w:id="16072"/>
        <w:bookmarkEnd w:id="16073"/>
        <w:bookmarkEnd w:id="16074"/>
        <w:bookmarkEnd w:id="16075"/>
        <w:bookmarkEnd w:id="16076"/>
        <w:bookmarkEnd w:id="16077"/>
        <w:bookmarkEnd w:id="16078"/>
        <w:bookmarkEnd w:id="16079"/>
      </w:del>
    </w:p>
    <w:p w14:paraId="407C4F30" w14:textId="579B386B" w:rsidR="00B22780" w:rsidRPr="00920004" w:rsidDel="00C774DC" w:rsidRDefault="00B22780" w:rsidP="00BD0851">
      <w:pPr>
        <w:spacing w:before="240" w:line="0" w:lineRule="atLeast"/>
        <w:ind w:firstLine="720"/>
        <w:rPr>
          <w:del w:id="16080" w:author="phuong vu" w:date="2018-11-22T13:51:00Z"/>
          <w:lang w:val="en-US"/>
          <w:rPrChange w:id="16081" w:author="phuong vu" w:date="2018-11-30T22:36:00Z">
            <w:rPr>
              <w:del w:id="16082" w:author="phuong vu" w:date="2018-11-22T13:51:00Z"/>
              <w:lang w:val="en-US"/>
            </w:rPr>
          </w:rPrChange>
        </w:rPr>
        <w:pPrChange w:id="16083" w:author="phuong vu" w:date="2018-11-30T14:16:00Z">
          <w:pPr/>
        </w:pPrChange>
      </w:pPr>
      <w:del w:id="16084" w:author="phuong vu" w:date="2018-11-22T13:51:00Z">
        <w:r w:rsidRPr="00920004" w:rsidDel="00C774DC">
          <w:rPr>
            <w:lang w:val="en-US"/>
            <w:rPrChange w:id="16085" w:author="phuong vu" w:date="2018-11-30T22:36:00Z">
              <w:rPr>
                <w:lang w:val="en-US"/>
              </w:rPr>
            </w:rPrChange>
          </w:rPr>
          <w:delText xml:space="preserve">Tính đúng đắn: các chức năng của hệ thống hoạt động đúng theo yêu cầu. </w:delText>
        </w:r>
        <w:bookmarkStart w:id="16086" w:name="_Toc530658687"/>
        <w:bookmarkStart w:id="16087" w:name="_Toc530662411"/>
        <w:bookmarkStart w:id="16088" w:name="_Toc530662878"/>
        <w:bookmarkStart w:id="16089" w:name="_Toc531009803"/>
        <w:bookmarkStart w:id="16090" w:name="_Toc531102038"/>
        <w:bookmarkStart w:id="16091" w:name="_Toc531102986"/>
        <w:bookmarkStart w:id="16092" w:name="_Toc531359225"/>
        <w:bookmarkStart w:id="16093" w:name="_Toc531360206"/>
        <w:bookmarkStart w:id="16094" w:name="_Toc531381048"/>
        <w:bookmarkEnd w:id="16086"/>
        <w:bookmarkEnd w:id="16087"/>
        <w:bookmarkEnd w:id="16088"/>
        <w:bookmarkEnd w:id="16089"/>
        <w:bookmarkEnd w:id="16090"/>
        <w:bookmarkEnd w:id="16091"/>
        <w:bookmarkEnd w:id="16092"/>
        <w:bookmarkEnd w:id="16093"/>
        <w:bookmarkEnd w:id="16094"/>
      </w:del>
    </w:p>
    <w:p w14:paraId="7BF6C936" w14:textId="7C8BCEBC" w:rsidR="00B22780" w:rsidRPr="00920004" w:rsidDel="00C774DC" w:rsidRDefault="00B22780" w:rsidP="00BD0851">
      <w:pPr>
        <w:spacing w:before="240" w:line="0" w:lineRule="atLeast"/>
        <w:ind w:firstLine="720"/>
        <w:rPr>
          <w:del w:id="16095" w:author="phuong vu" w:date="2018-11-22T13:51:00Z"/>
          <w:lang w:val="en-US"/>
          <w:rPrChange w:id="16096" w:author="phuong vu" w:date="2018-11-30T22:36:00Z">
            <w:rPr>
              <w:del w:id="16097" w:author="phuong vu" w:date="2018-11-22T13:51:00Z"/>
              <w:lang w:val="en-US"/>
            </w:rPr>
          </w:rPrChange>
        </w:rPr>
        <w:pPrChange w:id="16098" w:author="phuong vu" w:date="2018-11-30T14:16:00Z">
          <w:pPr/>
        </w:pPrChange>
      </w:pPr>
      <w:del w:id="16099" w:author="phuong vu" w:date="2018-11-22T13:51:00Z">
        <w:r w:rsidRPr="00920004" w:rsidDel="00C774DC">
          <w:rPr>
            <w:lang w:val="en-US"/>
            <w:rPrChange w:id="16100" w:author="phuong vu" w:date="2018-11-30T22:36:00Z">
              <w:rPr>
                <w:lang w:val="en-US"/>
              </w:rPr>
            </w:rPrChange>
          </w:rPr>
          <w:delText xml:space="preserve">Tính khả chuyển: ứng dụng dễ dàng cài đặt và chạy tốt trên </w:delText>
        </w:r>
        <w:r w:rsidR="002F05BD" w:rsidRPr="00920004" w:rsidDel="00C774DC">
          <w:rPr>
            <w:lang w:val="en-US"/>
            <w:rPrChange w:id="16101" w:author="phuong vu" w:date="2018-11-30T22:36:00Z">
              <w:rPr>
                <w:lang w:val="en-US"/>
              </w:rPr>
            </w:rPrChange>
          </w:rPr>
          <w:delText xml:space="preserve">mọi </w:delText>
        </w:r>
        <w:r w:rsidRPr="00920004" w:rsidDel="00C774DC">
          <w:rPr>
            <w:lang w:val="en-US"/>
            <w:rPrChange w:id="16102" w:author="phuong vu" w:date="2018-11-30T22:36:00Z">
              <w:rPr>
                <w:lang w:val="en-US"/>
              </w:rPr>
            </w:rPrChange>
          </w:rPr>
          <w:delText>phiên bản</w:delText>
        </w:r>
        <w:r w:rsidR="002F05BD" w:rsidRPr="00920004" w:rsidDel="00C774DC">
          <w:rPr>
            <w:lang w:val="en-US"/>
            <w:rPrChange w:id="16103" w:author="phuong vu" w:date="2018-11-30T22:36:00Z">
              <w:rPr>
                <w:lang w:val="en-US"/>
              </w:rPr>
            </w:rPrChange>
          </w:rPr>
          <w:delText xml:space="preserve"> từ 5.0 trở lên và nhiều</w:delText>
        </w:r>
        <w:r w:rsidRPr="00920004" w:rsidDel="00C774DC">
          <w:rPr>
            <w:lang w:val="en-US"/>
            <w:rPrChange w:id="16104" w:author="phuong vu" w:date="2018-11-30T22:36:00Z">
              <w:rPr>
                <w:lang w:val="en-US"/>
              </w:rPr>
            </w:rPrChange>
          </w:rPr>
          <w:delText xml:space="preserve"> loại thiết bị Android</w:delText>
        </w:r>
        <w:r w:rsidR="002F05BD" w:rsidRPr="00920004" w:rsidDel="00C774DC">
          <w:rPr>
            <w:lang w:val="en-US"/>
            <w:rPrChange w:id="16105" w:author="phuong vu" w:date="2018-11-30T22:36:00Z">
              <w:rPr>
                <w:lang w:val="en-US"/>
              </w:rPr>
            </w:rPrChange>
          </w:rPr>
          <w:delText xml:space="preserve"> khác nhau</w:delText>
        </w:r>
        <w:r w:rsidRPr="00920004" w:rsidDel="00C774DC">
          <w:rPr>
            <w:lang w:val="en-US"/>
            <w:rPrChange w:id="16106" w:author="phuong vu" w:date="2018-11-30T22:36:00Z">
              <w:rPr>
                <w:lang w:val="en-US"/>
              </w:rPr>
            </w:rPrChange>
          </w:rPr>
          <w:delText>.</w:delText>
        </w:r>
        <w:bookmarkStart w:id="16107" w:name="_Toc530658688"/>
        <w:bookmarkStart w:id="16108" w:name="_Toc530662412"/>
        <w:bookmarkStart w:id="16109" w:name="_Toc530662879"/>
        <w:bookmarkStart w:id="16110" w:name="_Toc531009804"/>
        <w:bookmarkStart w:id="16111" w:name="_Toc531102039"/>
        <w:bookmarkStart w:id="16112" w:name="_Toc531102987"/>
        <w:bookmarkStart w:id="16113" w:name="_Toc531359226"/>
        <w:bookmarkStart w:id="16114" w:name="_Toc531360207"/>
        <w:bookmarkStart w:id="16115" w:name="_Toc531381049"/>
        <w:bookmarkEnd w:id="16107"/>
        <w:bookmarkEnd w:id="16108"/>
        <w:bookmarkEnd w:id="16109"/>
        <w:bookmarkEnd w:id="16110"/>
        <w:bookmarkEnd w:id="16111"/>
        <w:bookmarkEnd w:id="16112"/>
        <w:bookmarkEnd w:id="16113"/>
        <w:bookmarkEnd w:id="16114"/>
        <w:bookmarkEnd w:id="16115"/>
      </w:del>
    </w:p>
    <w:p w14:paraId="45922895" w14:textId="2B6E1E95" w:rsidR="00B22780" w:rsidRPr="00920004" w:rsidDel="00C774DC" w:rsidRDefault="00B22780" w:rsidP="00BD0851">
      <w:pPr>
        <w:spacing w:before="240" w:line="0" w:lineRule="atLeast"/>
        <w:ind w:firstLine="720"/>
        <w:rPr>
          <w:del w:id="16116" w:author="phuong vu" w:date="2018-11-22T13:51:00Z"/>
          <w:lang w:val="en-US"/>
          <w:rPrChange w:id="16117" w:author="phuong vu" w:date="2018-11-30T22:36:00Z">
            <w:rPr>
              <w:del w:id="16118" w:author="phuong vu" w:date="2018-11-22T13:51:00Z"/>
              <w:lang w:val="en-US"/>
            </w:rPr>
          </w:rPrChange>
        </w:rPr>
        <w:pPrChange w:id="16119" w:author="phuong vu" w:date="2018-11-30T14:16:00Z">
          <w:pPr/>
        </w:pPrChange>
      </w:pPr>
      <w:del w:id="16120" w:author="phuong vu" w:date="2018-11-22T13:51:00Z">
        <w:r w:rsidRPr="00920004" w:rsidDel="00C774DC">
          <w:rPr>
            <w:lang w:val="en-US"/>
            <w:rPrChange w:id="16121" w:author="phuong vu" w:date="2018-11-30T22:36:00Z">
              <w:rPr>
                <w:lang w:val="en-US"/>
              </w:rPr>
            </w:rPrChange>
          </w:rPr>
          <w:delText>Tính có thể bảo trì: mã nguồn được viết rõ ràng, dễ đọc, dễ bảo trì</w:delText>
        </w:r>
        <w:r w:rsidR="002F05BD" w:rsidRPr="00920004" w:rsidDel="00C774DC">
          <w:rPr>
            <w:lang w:val="en-US"/>
            <w:rPrChange w:id="16122" w:author="phuong vu" w:date="2018-11-30T22:36:00Z">
              <w:rPr>
                <w:lang w:val="en-US"/>
              </w:rPr>
            </w:rPrChange>
          </w:rPr>
          <w:delText>, cung cấp tài liệu cài đặt phần mềm.</w:delText>
        </w:r>
        <w:bookmarkStart w:id="16123" w:name="_Toc530658689"/>
        <w:bookmarkStart w:id="16124" w:name="_Toc530662413"/>
        <w:bookmarkStart w:id="16125" w:name="_Toc530662880"/>
        <w:bookmarkStart w:id="16126" w:name="_Toc531009805"/>
        <w:bookmarkStart w:id="16127" w:name="_Toc531102040"/>
        <w:bookmarkStart w:id="16128" w:name="_Toc531102988"/>
        <w:bookmarkStart w:id="16129" w:name="_Toc531359227"/>
        <w:bookmarkStart w:id="16130" w:name="_Toc531360208"/>
        <w:bookmarkStart w:id="16131" w:name="_Toc531381050"/>
        <w:bookmarkEnd w:id="16123"/>
        <w:bookmarkEnd w:id="16124"/>
        <w:bookmarkEnd w:id="16125"/>
        <w:bookmarkEnd w:id="16126"/>
        <w:bookmarkEnd w:id="16127"/>
        <w:bookmarkEnd w:id="16128"/>
        <w:bookmarkEnd w:id="16129"/>
        <w:bookmarkEnd w:id="16130"/>
        <w:bookmarkEnd w:id="16131"/>
      </w:del>
    </w:p>
    <w:p w14:paraId="2B19C28A" w14:textId="70BD2068" w:rsidR="002F05BD" w:rsidRPr="00920004" w:rsidDel="00C774DC" w:rsidRDefault="00B22780" w:rsidP="00BD0851">
      <w:pPr>
        <w:spacing w:before="240" w:line="0" w:lineRule="atLeast"/>
        <w:ind w:firstLine="720"/>
        <w:rPr>
          <w:del w:id="16132" w:author="phuong vu" w:date="2018-11-22T13:51:00Z"/>
          <w:lang w:val="en-US"/>
          <w:rPrChange w:id="16133" w:author="phuong vu" w:date="2018-11-30T22:36:00Z">
            <w:rPr>
              <w:del w:id="16134" w:author="phuong vu" w:date="2018-11-22T13:51:00Z"/>
              <w:lang w:val="en-US"/>
            </w:rPr>
          </w:rPrChange>
        </w:rPr>
        <w:pPrChange w:id="16135" w:author="phuong vu" w:date="2018-11-30T14:16:00Z">
          <w:pPr/>
        </w:pPrChange>
      </w:pPr>
      <w:del w:id="16136" w:author="phuong vu" w:date="2018-11-22T13:51:00Z">
        <w:r w:rsidRPr="00920004" w:rsidDel="00C774DC">
          <w:rPr>
            <w:lang w:val="en-US"/>
            <w:rPrChange w:id="16137" w:author="phuong vu" w:date="2018-11-30T22:36:00Z">
              <w:rPr>
                <w:lang w:val="en-US"/>
              </w:rPr>
            </w:rPrChange>
          </w:rPr>
          <w:delText>Khả năng chịu lỗi: ứng dụng có khả năng xử lý lỗi khi gặp sự cố, đưa ra thông báo khi gặp lỗi.</w:delText>
        </w:r>
        <w:bookmarkStart w:id="16138" w:name="_Toc530658690"/>
        <w:bookmarkStart w:id="16139" w:name="_Toc530662414"/>
        <w:bookmarkStart w:id="16140" w:name="_Toc530662881"/>
        <w:bookmarkStart w:id="16141" w:name="_Toc531009806"/>
        <w:bookmarkStart w:id="16142" w:name="_Toc531102041"/>
        <w:bookmarkStart w:id="16143" w:name="_Toc531102989"/>
        <w:bookmarkStart w:id="16144" w:name="_Toc531359228"/>
        <w:bookmarkStart w:id="16145" w:name="_Toc531360209"/>
        <w:bookmarkStart w:id="16146" w:name="_Toc531381051"/>
        <w:bookmarkEnd w:id="16138"/>
        <w:bookmarkEnd w:id="16139"/>
        <w:bookmarkEnd w:id="16140"/>
        <w:bookmarkEnd w:id="16141"/>
        <w:bookmarkEnd w:id="16142"/>
        <w:bookmarkEnd w:id="16143"/>
        <w:bookmarkEnd w:id="16144"/>
        <w:bookmarkEnd w:id="16145"/>
        <w:bookmarkEnd w:id="16146"/>
      </w:del>
    </w:p>
    <w:p w14:paraId="311ED7B4" w14:textId="0FD9F243" w:rsidR="002F05BD" w:rsidRPr="00920004" w:rsidDel="004F472B" w:rsidRDefault="002F05BD" w:rsidP="00BD0851">
      <w:pPr>
        <w:pStyle w:val="Heading4"/>
        <w:spacing w:before="240" w:line="0" w:lineRule="atLeast"/>
        <w:rPr>
          <w:del w:id="16147" w:author="phuong vu" w:date="2018-11-16T10:04:00Z"/>
          <w:rFonts w:cstheme="majorHAnsi"/>
          <w:rPrChange w:id="16148" w:author="phuong vu" w:date="2018-11-30T22:36:00Z">
            <w:rPr>
              <w:del w:id="16149" w:author="phuong vu" w:date="2018-11-16T10:04:00Z"/>
            </w:rPr>
          </w:rPrChange>
        </w:rPr>
        <w:pPrChange w:id="16150" w:author="phuong vu" w:date="2018-11-30T14:16:00Z">
          <w:pPr>
            <w:pStyle w:val="Heading4"/>
            <w:spacing w:line="360" w:lineRule="auto"/>
          </w:pPr>
        </w:pPrChange>
      </w:pPr>
      <w:del w:id="16151" w:author="phuong vu" w:date="2018-11-16T10:04:00Z">
        <w:r w:rsidRPr="00920004" w:rsidDel="004F472B">
          <w:rPr>
            <w:rFonts w:cstheme="majorHAnsi"/>
            <w:b w:val="0"/>
            <w:iCs w:val="0"/>
            <w:rPrChange w:id="16152" w:author="phuong vu" w:date="2018-11-30T22:36:00Z">
              <w:rPr>
                <w:rFonts w:cstheme="majorHAnsi"/>
                <w:b w:val="0"/>
                <w:iCs w:val="0"/>
              </w:rPr>
            </w:rPrChange>
          </w:rPr>
          <w:delText>Các quy t</w:delText>
        </w:r>
        <w:r w:rsidRPr="00920004" w:rsidDel="004F472B">
          <w:rPr>
            <w:rFonts w:cstheme="majorHAnsi"/>
            <w:b w:val="0"/>
            <w:iCs w:val="0"/>
            <w:rPrChange w:id="16153" w:author="phuong vu" w:date="2018-11-30T22:36:00Z">
              <w:rPr>
                <w:b w:val="0"/>
                <w:iCs w:val="0"/>
              </w:rPr>
            </w:rPrChange>
          </w:rPr>
          <w:delText>ắc nghiệp vụ</w:delText>
        </w:r>
        <w:bookmarkStart w:id="16154" w:name="_Toc530605697"/>
        <w:bookmarkStart w:id="16155" w:name="_Toc530657403"/>
        <w:bookmarkStart w:id="16156" w:name="_Toc530658691"/>
        <w:bookmarkStart w:id="16157" w:name="_Toc530662415"/>
        <w:bookmarkStart w:id="16158" w:name="_Toc530662882"/>
        <w:bookmarkStart w:id="16159" w:name="_Toc531009807"/>
        <w:bookmarkStart w:id="16160" w:name="_Toc531102042"/>
        <w:bookmarkStart w:id="16161" w:name="_Toc531102990"/>
        <w:bookmarkStart w:id="16162" w:name="_Toc531359229"/>
        <w:bookmarkStart w:id="16163" w:name="_Toc531360210"/>
        <w:bookmarkStart w:id="16164" w:name="_Toc531381052"/>
        <w:bookmarkEnd w:id="16154"/>
        <w:bookmarkEnd w:id="16155"/>
        <w:bookmarkEnd w:id="16156"/>
        <w:bookmarkEnd w:id="16157"/>
        <w:bookmarkEnd w:id="16158"/>
        <w:bookmarkEnd w:id="16159"/>
        <w:bookmarkEnd w:id="16160"/>
        <w:bookmarkEnd w:id="16161"/>
        <w:bookmarkEnd w:id="16162"/>
        <w:bookmarkEnd w:id="16163"/>
        <w:bookmarkEnd w:id="16164"/>
      </w:del>
    </w:p>
    <w:p w14:paraId="0745E206" w14:textId="6096C06B" w:rsidR="002F05BD" w:rsidRPr="00920004" w:rsidDel="004F472B" w:rsidRDefault="002F05BD" w:rsidP="00BD0851">
      <w:pPr>
        <w:spacing w:before="240" w:line="0" w:lineRule="atLeast"/>
        <w:ind w:firstLine="720"/>
        <w:rPr>
          <w:del w:id="16165" w:author="phuong vu" w:date="2018-11-16T10:04:00Z"/>
          <w:rPrChange w:id="16166" w:author="phuong vu" w:date="2018-11-30T22:36:00Z">
            <w:rPr>
              <w:del w:id="16167" w:author="phuong vu" w:date="2018-11-16T10:04:00Z"/>
            </w:rPr>
          </w:rPrChange>
        </w:rPr>
        <w:pPrChange w:id="16168" w:author="phuong vu" w:date="2018-11-30T14:16:00Z">
          <w:pPr/>
        </w:pPrChange>
      </w:pPr>
      <w:del w:id="16169" w:author="phuong vu" w:date="2018-11-16T10:04:00Z">
        <w:r w:rsidRPr="00920004" w:rsidDel="004F472B">
          <w:rPr>
            <w:rPrChange w:id="16170" w:author="phuong vu" w:date="2018-11-30T22:36:00Z">
              <w:rPr/>
            </w:rPrChange>
          </w:rPr>
          <w:delText>Trong quá trình phát triển ứng dụng, không sử dụng các phần mềm lậu để phân tích, đặc tả, thiết kế, cài đặt, kiểm thử và triển khai.</w:delText>
        </w:r>
        <w:bookmarkStart w:id="16171" w:name="_Toc530605698"/>
        <w:bookmarkStart w:id="16172" w:name="_Toc530657404"/>
        <w:bookmarkStart w:id="16173" w:name="_Toc530658692"/>
        <w:bookmarkStart w:id="16174" w:name="_Toc530662416"/>
        <w:bookmarkStart w:id="16175" w:name="_Toc530662883"/>
        <w:bookmarkStart w:id="16176" w:name="_Toc531009808"/>
        <w:bookmarkStart w:id="16177" w:name="_Toc531102043"/>
        <w:bookmarkStart w:id="16178" w:name="_Toc531102991"/>
        <w:bookmarkStart w:id="16179" w:name="_Toc531359230"/>
        <w:bookmarkStart w:id="16180" w:name="_Toc531360211"/>
        <w:bookmarkStart w:id="16181" w:name="_Toc531381053"/>
        <w:bookmarkEnd w:id="16171"/>
        <w:bookmarkEnd w:id="16172"/>
        <w:bookmarkEnd w:id="16173"/>
        <w:bookmarkEnd w:id="16174"/>
        <w:bookmarkEnd w:id="16175"/>
        <w:bookmarkEnd w:id="16176"/>
        <w:bookmarkEnd w:id="16177"/>
        <w:bookmarkEnd w:id="16178"/>
        <w:bookmarkEnd w:id="16179"/>
        <w:bookmarkEnd w:id="16180"/>
        <w:bookmarkEnd w:id="16181"/>
      </w:del>
    </w:p>
    <w:p w14:paraId="52F5A647" w14:textId="5BEE0B21" w:rsidR="002F05BD" w:rsidRPr="00920004" w:rsidDel="004F472B" w:rsidRDefault="002F05BD" w:rsidP="00BD0851">
      <w:pPr>
        <w:spacing w:before="240" w:line="0" w:lineRule="atLeast"/>
        <w:ind w:firstLine="720"/>
        <w:rPr>
          <w:del w:id="16182" w:author="phuong vu" w:date="2018-11-16T10:04:00Z"/>
          <w:rPrChange w:id="16183" w:author="phuong vu" w:date="2018-11-30T22:36:00Z">
            <w:rPr>
              <w:del w:id="16184" w:author="phuong vu" w:date="2018-11-16T10:04:00Z"/>
            </w:rPr>
          </w:rPrChange>
        </w:rPr>
        <w:pPrChange w:id="16185" w:author="phuong vu" w:date="2018-11-30T14:16:00Z">
          <w:pPr/>
        </w:pPrChange>
      </w:pPr>
      <w:del w:id="16186" w:author="phuong vu" w:date="2018-11-16T10:04:00Z">
        <w:r w:rsidRPr="00920004" w:rsidDel="004F472B">
          <w:rPr>
            <w:rPrChange w:id="16187" w:author="phuong vu" w:date="2018-11-30T22:36:00Z">
              <w:rPr/>
            </w:rPrChange>
          </w:rPr>
          <w:delText>Ứng dụng không chứa các thông tin sai lệch, không vi phạm các quy định của pháp luật.</w:delText>
        </w:r>
        <w:bookmarkStart w:id="16188" w:name="_Toc530605699"/>
        <w:bookmarkStart w:id="16189" w:name="_Toc530657405"/>
        <w:bookmarkStart w:id="16190" w:name="_Toc530658693"/>
        <w:bookmarkStart w:id="16191" w:name="_Toc530662417"/>
        <w:bookmarkStart w:id="16192" w:name="_Toc530662884"/>
        <w:bookmarkStart w:id="16193" w:name="_Toc531009809"/>
        <w:bookmarkStart w:id="16194" w:name="_Toc531102044"/>
        <w:bookmarkStart w:id="16195" w:name="_Toc531102992"/>
        <w:bookmarkStart w:id="16196" w:name="_Toc531359231"/>
        <w:bookmarkStart w:id="16197" w:name="_Toc531360212"/>
        <w:bookmarkStart w:id="16198" w:name="_Toc531381054"/>
        <w:bookmarkEnd w:id="16188"/>
        <w:bookmarkEnd w:id="16189"/>
        <w:bookmarkEnd w:id="16190"/>
        <w:bookmarkEnd w:id="16191"/>
        <w:bookmarkEnd w:id="16192"/>
        <w:bookmarkEnd w:id="16193"/>
        <w:bookmarkEnd w:id="16194"/>
        <w:bookmarkEnd w:id="16195"/>
        <w:bookmarkEnd w:id="16196"/>
        <w:bookmarkEnd w:id="16197"/>
        <w:bookmarkEnd w:id="16198"/>
      </w:del>
    </w:p>
    <w:p w14:paraId="568271F3" w14:textId="2AD19F26" w:rsidR="00F05D3D" w:rsidRPr="00920004" w:rsidRDefault="00C774DC" w:rsidP="00C110D1">
      <w:pPr>
        <w:pStyle w:val="Heading1"/>
        <w:spacing w:before="240" w:line="0" w:lineRule="atLeast"/>
        <w:ind w:firstLine="0"/>
        <w:rPr>
          <w:rFonts w:cstheme="majorHAnsi"/>
          <w:rPrChange w:id="16199" w:author="phuong vu" w:date="2018-11-30T22:36:00Z">
            <w:rPr/>
          </w:rPrChange>
        </w:rPr>
        <w:pPrChange w:id="16200" w:author="phuong vu" w:date="2018-11-30T23:25:00Z">
          <w:pPr>
            <w:pStyle w:val="Heading2"/>
          </w:pPr>
        </w:pPrChange>
      </w:pPr>
      <w:bookmarkStart w:id="16201" w:name="_Toc531381055"/>
      <w:r w:rsidRPr="00920004">
        <w:rPr>
          <w:rFonts w:cstheme="majorHAnsi"/>
          <w:rPrChange w:id="16202" w:author="phuong vu" w:date="2018-11-30T22:36:00Z">
            <w:rPr>
              <w:rFonts w:cstheme="majorHAnsi"/>
            </w:rPr>
          </w:rPrChange>
        </w:rPr>
        <w:t>THI</w:t>
      </w:r>
      <w:r w:rsidRPr="00920004">
        <w:rPr>
          <w:rFonts w:cstheme="majorHAnsi"/>
          <w:rPrChange w:id="16203" w:author="phuong vu" w:date="2018-11-30T22:36:00Z">
            <w:rPr/>
          </w:rPrChange>
        </w:rPr>
        <w:t>ẾT KẾ VÀ CÀI ĐẶT</w:t>
      </w:r>
      <w:bookmarkEnd w:id="16201"/>
    </w:p>
    <w:p w14:paraId="11721B01" w14:textId="774A9239" w:rsidR="00EC1917" w:rsidRDefault="00EC1917" w:rsidP="00D72BF9">
      <w:pPr>
        <w:pStyle w:val="Heading3"/>
        <w:rPr>
          <w:ins w:id="16204" w:author="phuong vu" w:date="2018-11-30T23:31:00Z"/>
        </w:rPr>
      </w:pPr>
      <w:bookmarkStart w:id="16205" w:name="_Toc531381056"/>
      <w:r w:rsidRPr="00920004">
        <w:rPr>
          <w:rPrChange w:id="16206" w:author="phuong vu" w:date="2018-11-30T22:36:00Z">
            <w:rPr/>
          </w:rPrChange>
        </w:rPr>
        <w:t>Kiến tr</w:t>
      </w:r>
      <w:r w:rsidR="006327EB" w:rsidRPr="00920004">
        <w:rPr>
          <w:rPrChange w:id="16207" w:author="phuong vu" w:date="2018-11-30T22:36:00Z">
            <w:rPr/>
          </w:rPrChange>
        </w:rPr>
        <w:t>ú</w:t>
      </w:r>
      <w:r w:rsidRPr="00920004">
        <w:rPr>
          <w:rPrChange w:id="16208" w:author="phuong vu" w:date="2018-11-30T22:36:00Z">
            <w:rPr/>
          </w:rPrChange>
        </w:rPr>
        <w:t>c hệ thống</w:t>
      </w:r>
      <w:bookmarkEnd w:id="16205"/>
    </w:p>
    <w:p w14:paraId="48AD6DA3" w14:textId="6431A135" w:rsidR="00BD3BCC" w:rsidRPr="007033C7" w:rsidRDefault="00BD3BCC" w:rsidP="00BD3BCC">
      <w:pPr>
        <w:ind w:left="720"/>
        <w:rPr>
          <w:ins w:id="16209" w:author="phuong vu" w:date="2018-11-30T23:31:00Z"/>
          <w:lang w:val="en-US"/>
        </w:rPr>
      </w:pPr>
      <w:ins w:id="16210" w:author="phuong vu" w:date="2018-11-30T23:31:00Z">
        <w:r w:rsidRPr="007033C7">
          <w:rPr>
            <w:lang w:val="en-US"/>
          </w:rPr>
          <w:t xml:space="preserve">Hệ thống </w:t>
        </w:r>
        <w:r w:rsidRPr="007033C7">
          <w:rPr>
            <w:lang w:val="en-US"/>
          </w:rPr>
          <w:t>gồm ba thành phần chính</w:t>
        </w:r>
        <w:r>
          <w:rPr>
            <w:lang w:val="en-US"/>
          </w:rPr>
          <w:t xml:space="preserve"> và giao tiếp</w:t>
        </w:r>
        <w:r w:rsidRPr="007033C7">
          <w:rPr>
            <w:lang w:val="en-US"/>
          </w:rPr>
          <w:t xml:space="preserve"> với nhau thông qua Apo</w:t>
        </w:r>
      </w:ins>
      <w:ins w:id="16211" w:author="phuong vu" w:date="2018-11-30T23:32:00Z">
        <w:r>
          <w:rPr>
            <w:lang w:val="en-US"/>
          </w:rPr>
          <w:t>l</w:t>
        </w:r>
      </w:ins>
      <w:ins w:id="16212" w:author="phuong vu" w:date="2018-11-30T23:31:00Z">
        <w:r w:rsidRPr="007033C7">
          <w:rPr>
            <w:lang w:val="en-US"/>
          </w:rPr>
          <w:t>lo Client</w:t>
        </w:r>
        <w:r>
          <w:rPr>
            <w:lang w:val="en-US"/>
          </w:rPr>
          <w:t xml:space="preserve"> như </w:t>
        </w:r>
        <w:r>
          <w:rPr>
            <w:lang w:val="en-US"/>
          </w:rPr>
          <w:fldChar w:fldCharType="begin"/>
        </w:r>
        <w:r>
          <w:rPr>
            <w:lang w:val="en-US"/>
          </w:rPr>
          <w:instrText xml:space="preserve"> REF _Ref531383838 \h </w:instrText>
        </w:r>
        <w:r>
          <w:rPr>
            <w:lang w:val="en-US"/>
          </w:rPr>
        </w:r>
        <w:r>
          <w:rPr>
            <w:lang w:val="en-US"/>
          </w:rPr>
          <w:fldChar w:fldCharType="separate"/>
        </w:r>
        <w:r w:rsidRPr="007033C7">
          <w:t>Hình 3.1</w:t>
        </w:r>
        <w:r>
          <w:rPr>
            <w:lang w:val="en-US"/>
          </w:rPr>
          <w:fldChar w:fldCharType="end"/>
        </w:r>
        <w:r>
          <w:rPr>
            <w:lang w:val="en-US"/>
          </w:rPr>
          <w:t>:</w:t>
        </w:r>
      </w:ins>
    </w:p>
    <w:p w14:paraId="4053E214" w14:textId="77777777" w:rsidR="00BD3BCC" w:rsidRPr="007033C7" w:rsidRDefault="00BD3BCC" w:rsidP="00BD3BCC">
      <w:pPr>
        <w:ind w:left="720" w:firstLine="720"/>
        <w:rPr>
          <w:ins w:id="16213" w:author="phuong vu" w:date="2018-11-30T23:31:00Z"/>
          <w:lang w:val="en-US"/>
        </w:rPr>
      </w:pPr>
      <w:ins w:id="16214" w:author="phuong vu" w:date="2018-11-30T23:31:00Z">
        <w:r w:rsidRPr="007033C7">
          <w:rPr>
            <w:lang w:val="en-US"/>
          </w:rPr>
          <w:t>- Ứng dụn</w:t>
        </w:r>
        <w:r w:rsidRPr="007033C7">
          <w:rPr>
            <w:lang w:val="en-US"/>
          </w:rPr>
          <w:t>g Android</w:t>
        </w:r>
        <w:r w:rsidRPr="007033C7">
          <w:rPr>
            <w:lang w:val="en-US"/>
          </w:rPr>
          <w:t>: Đây là thành phần</w:t>
        </w:r>
        <w:r w:rsidRPr="007033C7">
          <w:rPr>
            <w:lang w:val="en-US"/>
          </w:rPr>
          <w:t xml:space="preserve"> hỗ trợ người dùng khách hàng</w:t>
        </w:r>
        <w:r w:rsidRPr="007033C7">
          <w:rPr>
            <w:lang w:val="en-US"/>
          </w:rPr>
          <w:t xml:space="preserve"> thực hiện các chức năng d</w:t>
        </w:r>
        <w:r w:rsidRPr="007033C7">
          <w:rPr>
            <w:lang w:val="en-US"/>
          </w:rPr>
          <w:t>ành cho người dùng khách hàng.</w:t>
        </w:r>
      </w:ins>
    </w:p>
    <w:p w14:paraId="6D14FE44" w14:textId="77777777" w:rsidR="00BD3BCC" w:rsidRPr="007033C7" w:rsidRDefault="00BD3BCC" w:rsidP="00BD3BCC">
      <w:pPr>
        <w:ind w:left="720" w:firstLine="720"/>
        <w:rPr>
          <w:ins w:id="16215" w:author="phuong vu" w:date="2018-11-30T23:31:00Z"/>
          <w:lang w:val="en-US"/>
        </w:rPr>
      </w:pPr>
      <w:ins w:id="16216" w:author="phuong vu" w:date="2018-11-30T23:31:00Z">
        <w:r w:rsidRPr="007033C7">
          <w:rPr>
            <w:lang w:val="en-US"/>
          </w:rPr>
          <w:t xml:space="preserve">- </w:t>
        </w:r>
        <w:r w:rsidRPr="007033C7">
          <w:rPr>
            <w:lang w:val="en-US"/>
          </w:rPr>
          <w:t xml:space="preserve">Hệ thống </w:t>
        </w:r>
        <w:r w:rsidRPr="007033C7">
          <w:rPr>
            <w:lang w:val="en-US"/>
          </w:rPr>
          <w:t>máy chủ</w:t>
        </w:r>
        <w:r w:rsidRPr="007033C7">
          <w:rPr>
            <w:lang w:val="en-US"/>
          </w:rPr>
          <w:t xml:space="preserve"> API:</w:t>
        </w:r>
        <w:r w:rsidRPr="007033C7">
          <w:rPr>
            <w:lang w:val="en-US"/>
          </w:rPr>
          <w:t xml:space="preserve"> Đây là thành phần xử lí thêm sửa</w:t>
        </w:r>
        <w:r w:rsidRPr="007033C7">
          <w:rPr>
            <w:lang w:val="en-US"/>
          </w:rPr>
          <w:t xml:space="preserve"> xóa dữ liệu.</w:t>
        </w:r>
      </w:ins>
    </w:p>
    <w:p w14:paraId="596B7136" w14:textId="77777777" w:rsidR="00BD3BCC" w:rsidRPr="007033C7" w:rsidRDefault="00BD3BCC" w:rsidP="00BD3BCC">
      <w:pPr>
        <w:ind w:left="720" w:firstLine="720"/>
        <w:rPr>
          <w:ins w:id="16217" w:author="phuong vu" w:date="2018-11-30T23:31:00Z"/>
          <w:lang w:val="en-US"/>
        </w:rPr>
      </w:pPr>
      <w:ins w:id="16218" w:author="phuong vu" w:date="2018-11-30T23:31:00Z">
        <w:r w:rsidRPr="007033C7">
          <w:rPr>
            <w:lang w:val="en-US"/>
          </w:rPr>
          <w:t xml:space="preserve">- Ứng dụng web: Đây là thành phần hỗ trợ người dùng </w:t>
        </w:r>
        <w:r w:rsidRPr="007033C7">
          <w:rPr>
            <w:lang w:val="en-US"/>
          </w:rPr>
          <w:t>nhân viên thực hiện các chức năng quản lí.</w:t>
        </w:r>
      </w:ins>
    </w:p>
    <w:p w14:paraId="02D88D32" w14:textId="77777777" w:rsidR="00BD3BCC" w:rsidRPr="00BD3BCC" w:rsidDel="00BD3BCC" w:rsidRDefault="00BD3BCC" w:rsidP="00BD3BCC">
      <w:pPr>
        <w:rPr>
          <w:del w:id="16219" w:author="phuong vu" w:date="2018-11-30T23:32:00Z"/>
          <w:lang w:val="en-US"/>
          <w:rPrChange w:id="16220" w:author="phuong vu" w:date="2018-11-30T23:31:00Z">
            <w:rPr>
              <w:del w:id="16221" w:author="phuong vu" w:date="2018-11-30T23:32:00Z"/>
            </w:rPr>
          </w:rPrChange>
        </w:rPr>
        <w:pPrChange w:id="16222" w:author="phuong vu" w:date="2018-11-30T23:31:00Z">
          <w:pPr>
            <w:pStyle w:val="Heading3"/>
          </w:pPr>
        </w:pPrChange>
      </w:pPr>
    </w:p>
    <w:p w14:paraId="6C3E4ED8" w14:textId="77777777" w:rsidR="00E23E74" w:rsidRPr="00920004" w:rsidRDefault="00E23E74" w:rsidP="00BD0851">
      <w:pPr>
        <w:spacing w:before="240" w:line="0" w:lineRule="atLeast"/>
        <w:rPr>
          <w:rPrChange w:id="16223" w:author="phuong vu" w:date="2018-11-30T22:36:00Z">
            <w:rPr/>
          </w:rPrChange>
        </w:rPr>
        <w:pPrChange w:id="16224" w:author="phuong vu" w:date="2018-11-30T14:16:00Z">
          <w:pPr/>
        </w:pPrChange>
      </w:pPr>
    </w:p>
    <w:p w14:paraId="3FF87DEF" w14:textId="77777777" w:rsidR="00E23E74" w:rsidRPr="00920004" w:rsidRDefault="00E23E74" w:rsidP="00BD0851">
      <w:pPr>
        <w:keepNext/>
        <w:spacing w:before="240" w:line="0" w:lineRule="atLeast"/>
        <w:rPr>
          <w:rPrChange w:id="16225" w:author="phuong vu" w:date="2018-11-30T22:36:00Z">
            <w:rPr/>
          </w:rPrChange>
        </w:rPr>
        <w:pPrChange w:id="16226" w:author="phuong vu" w:date="2018-11-30T14:16:00Z">
          <w:pPr>
            <w:keepNext/>
          </w:pPr>
        </w:pPrChange>
      </w:pPr>
      <w:r w:rsidRPr="00920004">
        <w:rPr>
          <w:noProof/>
          <w:lang w:val="en-US"/>
          <w:rPrChange w:id="16227" w:author="phuong vu" w:date="2018-11-30T22:36:00Z">
            <w:rPr>
              <w:noProof/>
              <w:lang w:val="en-US"/>
            </w:rPr>
          </w:rPrChange>
        </w:rPr>
        <w:drawing>
          <wp:inline distT="0" distB="0" distL="0" distR="0" wp14:anchorId="1818B09C" wp14:editId="208E7473">
            <wp:extent cx="5579745" cy="2105025"/>
            <wp:effectExtent l="0" t="0" r="190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579745" cy="2105025"/>
                    </a:xfrm>
                    <a:prstGeom prst="rect">
                      <a:avLst/>
                    </a:prstGeom>
                    <a:noFill/>
                    <a:ln>
                      <a:noFill/>
                    </a:ln>
                  </pic:spPr>
                </pic:pic>
              </a:graphicData>
            </a:graphic>
          </wp:inline>
        </w:drawing>
      </w:r>
    </w:p>
    <w:p w14:paraId="7B94E412" w14:textId="15A7E3DF" w:rsidR="00A14218" w:rsidRPr="00706E92" w:rsidDel="00706E92" w:rsidRDefault="00E23E74" w:rsidP="00706E92">
      <w:pPr>
        <w:pStyle w:val="Caption"/>
        <w:rPr>
          <w:del w:id="16228" w:author="phuong vu" w:date="2018-11-22T13:51:00Z"/>
          <w:rPrChange w:id="16229" w:author="phuong vu" w:date="2018-11-30T23:27:00Z">
            <w:rPr>
              <w:del w:id="16230" w:author="phuong vu" w:date="2018-11-22T13:51:00Z"/>
            </w:rPr>
          </w:rPrChange>
        </w:rPr>
        <w:pPrChange w:id="16231" w:author="phuong vu" w:date="2018-11-30T23:27:00Z">
          <w:pPr>
            <w:spacing w:before="240" w:line="0" w:lineRule="atLeast"/>
            <w:jc w:val="center"/>
          </w:pPr>
        </w:pPrChange>
      </w:pPr>
      <w:bookmarkStart w:id="16232" w:name="_Toc531380478"/>
      <w:bookmarkStart w:id="16233" w:name="_Ref531383831"/>
      <w:bookmarkStart w:id="16234" w:name="_Ref531383838"/>
      <w:r w:rsidRPr="00706E92">
        <w:rPr>
          <w:rPrChange w:id="16235" w:author="phuong vu" w:date="2018-11-30T23:27:00Z">
            <w:rPr/>
          </w:rPrChange>
        </w:rPr>
        <w:t xml:space="preserve">Hình </w:t>
      </w:r>
      <w:ins w:id="16236" w:author="phuong vu" w:date="2018-11-30T15:13:00Z">
        <w:r w:rsidR="00EF3636" w:rsidRPr="00706E92">
          <w:rPr>
            <w:rPrChange w:id="16237" w:author="phuong vu" w:date="2018-11-30T23:27:00Z">
              <w:rPr/>
            </w:rPrChange>
          </w:rPr>
          <w:fldChar w:fldCharType="begin"/>
        </w:r>
        <w:r w:rsidR="00EF3636" w:rsidRPr="00706E92">
          <w:rPr>
            <w:rPrChange w:id="16238" w:author="phuong vu" w:date="2018-11-30T23:27:00Z">
              <w:rPr/>
            </w:rPrChange>
          </w:rPr>
          <w:instrText xml:space="preserve"> STYLEREF 1 \s </w:instrText>
        </w:r>
      </w:ins>
      <w:r w:rsidR="00EF3636" w:rsidRPr="00706E92">
        <w:rPr>
          <w:rPrChange w:id="16239" w:author="phuong vu" w:date="2018-11-30T23:27:00Z">
            <w:rPr/>
          </w:rPrChange>
        </w:rPr>
        <w:fldChar w:fldCharType="separate"/>
      </w:r>
      <w:r w:rsidR="00B5490C" w:rsidRPr="00706E92">
        <w:rPr>
          <w:rPrChange w:id="16240" w:author="phuong vu" w:date="2018-11-30T23:27:00Z">
            <w:rPr>
              <w:noProof/>
            </w:rPr>
          </w:rPrChange>
        </w:rPr>
        <w:t>3</w:t>
      </w:r>
      <w:ins w:id="16241" w:author="phuong vu" w:date="2018-11-30T15:13:00Z">
        <w:r w:rsidR="00EF3636" w:rsidRPr="00706E92">
          <w:rPr>
            <w:rPrChange w:id="16242" w:author="phuong vu" w:date="2018-11-30T23:27:00Z">
              <w:rPr/>
            </w:rPrChange>
          </w:rPr>
          <w:fldChar w:fldCharType="end"/>
        </w:r>
        <w:r w:rsidR="00EF3636" w:rsidRPr="00706E92">
          <w:rPr>
            <w:rPrChange w:id="16243" w:author="phuong vu" w:date="2018-11-30T23:27:00Z">
              <w:rPr/>
            </w:rPrChange>
          </w:rPr>
          <w:t>.</w:t>
        </w:r>
        <w:r w:rsidR="00EF3636" w:rsidRPr="00706E92">
          <w:rPr>
            <w:rPrChange w:id="16244" w:author="phuong vu" w:date="2018-11-30T23:27:00Z">
              <w:rPr/>
            </w:rPrChange>
          </w:rPr>
          <w:fldChar w:fldCharType="begin"/>
        </w:r>
        <w:r w:rsidR="00EF3636" w:rsidRPr="00706E92">
          <w:rPr>
            <w:rPrChange w:id="16245" w:author="phuong vu" w:date="2018-11-30T23:27:00Z">
              <w:rPr/>
            </w:rPrChange>
          </w:rPr>
          <w:instrText xml:space="preserve"> SEQ Hình \* ARABIC \s 1 </w:instrText>
        </w:r>
      </w:ins>
      <w:r w:rsidR="00EF3636" w:rsidRPr="00706E92">
        <w:rPr>
          <w:rPrChange w:id="16246" w:author="phuong vu" w:date="2018-11-30T23:27:00Z">
            <w:rPr/>
          </w:rPrChange>
        </w:rPr>
        <w:fldChar w:fldCharType="separate"/>
      </w:r>
      <w:ins w:id="16247" w:author="phuong vu" w:date="2018-11-30T22:44:00Z">
        <w:r w:rsidR="00B5490C" w:rsidRPr="00706E92">
          <w:rPr>
            <w:rPrChange w:id="16248" w:author="phuong vu" w:date="2018-11-30T23:27:00Z">
              <w:rPr>
                <w:noProof/>
              </w:rPr>
            </w:rPrChange>
          </w:rPr>
          <w:t>1</w:t>
        </w:r>
      </w:ins>
      <w:ins w:id="16249" w:author="phuong vu" w:date="2018-11-30T15:13:00Z">
        <w:r w:rsidR="00EF3636" w:rsidRPr="00706E92">
          <w:rPr>
            <w:rPrChange w:id="16250" w:author="phuong vu" w:date="2018-11-30T23:27:00Z">
              <w:rPr/>
            </w:rPrChange>
          </w:rPr>
          <w:fldChar w:fldCharType="end"/>
        </w:r>
      </w:ins>
      <w:bookmarkEnd w:id="16234"/>
      <w:del w:id="16251" w:author="phuong vu" w:date="2018-11-16T11:28:00Z">
        <w:r w:rsidR="006C103E" w:rsidRPr="00706E92" w:rsidDel="00EC5005">
          <w:rPr>
            <w:rPrChange w:id="16252" w:author="phuong vu" w:date="2018-11-30T23:27:00Z">
              <w:rPr/>
            </w:rPrChange>
          </w:rPr>
          <w:fldChar w:fldCharType="begin"/>
        </w:r>
        <w:r w:rsidR="006C103E" w:rsidRPr="00706E92" w:rsidDel="00EC5005">
          <w:rPr>
            <w:rPrChange w:id="16253" w:author="phuong vu" w:date="2018-11-30T23:27:00Z">
              <w:rPr/>
            </w:rPrChange>
          </w:rPr>
          <w:delInstrText xml:space="preserve"> STYLEREF 1 \s </w:delInstrText>
        </w:r>
        <w:r w:rsidR="006C103E" w:rsidRPr="00706E92" w:rsidDel="00EC5005">
          <w:rPr>
            <w:rPrChange w:id="16254" w:author="phuong vu" w:date="2018-11-30T23:27:00Z">
              <w:rPr/>
            </w:rPrChange>
          </w:rPr>
          <w:fldChar w:fldCharType="separate"/>
        </w:r>
        <w:r w:rsidR="006C103E" w:rsidRPr="00706E92" w:rsidDel="00EC5005">
          <w:rPr>
            <w:rPrChange w:id="16255" w:author="phuong vu" w:date="2018-11-30T23:27:00Z">
              <w:rPr>
                <w:noProof/>
              </w:rPr>
            </w:rPrChange>
          </w:rPr>
          <w:delText>3</w:delText>
        </w:r>
        <w:r w:rsidR="006C103E" w:rsidRPr="00706E92" w:rsidDel="00EC5005">
          <w:rPr>
            <w:rPrChange w:id="16256" w:author="phuong vu" w:date="2018-11-30T23:27:00Z">
              <w:rPr/>
            </w:rPrChange>
          </w:rPr>
          <w:fldChar w:fldCharType="end"/>
        </w:r>
        <w:r w:rsidR="006C103E" w:rsidRPr="00706E92" w:rsidDel="00EC5005">
          <w:rPr>
            <w:rPrChange w:id="16257" w:author="phuong vu" w:date="2018-11-30T23:27:00Z">
              <w:rPr/>
            </w:rPrChange>
          </w:rPr>
          <w:delText>.</w:delText>
        </w:r>
        <w:r w:rsidR="006C103E" w:rsidRPr="00706E92" w:rsidDel="00EC5005">
          <w:rPr>
            <w:rPrChange w:id="16258" w:author="phuong vu" w:date="2018-11-30T23:27:00Z">
              <w:rPr/>
            </w:rPrChange>
          </w:rPr>
          <w:fldChar w:fldCharType="begin"/>
        </w:r>
        <w:r w:rsidR="006C103E" w:rsidRPr="00706E92" w:rsidDel="00EC5005">
          <w:rPr>
            <w:rPrChange w:id="16259" w:author="phuong vu" w:date="2018-11-30T23:27:00Z">
              <w:rPr/>
            </w:rPrChange>
          </w:rPr>
          <w:delInstrText xml:space="preserve"> SEQ Hình \* ARABIC \s 1 </w:delInstrText>
        </w:r>
        <w:r w:rsidR="006C103E" w:rsidRPr="00706E92" w:rsidDel="00EC5005">
          <w:rPr>
            <w:rPrChange w:id="16260" w:author="phuong vu" w:date="2018-11-30T23:27:00Z">
              <w:rPr/>
            </w:rPrChange>
          </w:rPr>
          <w:fldChar w:fldCharType="separate"/>
        </w:r>
        <w:r w:rsidR="006C103E" w:rsidRPr="00706E92" w:rsidDel="00EC5005">
          <w:rPr>
            <w:rPrChange w:id="16261" w:author="phuong vu" w:date="2018-11-30T23:27:00Z">
              <w:rPr>
                <w:noProof/>
              </w:rPr>
            </w:rPrChange>
          </w:rPr>
          <w:delText>1</w:delText>
        </w:r>
        <w:r w:rsidR="006C103E" w:rsidRPr="00706E92" w:rsidDel="00EC5005">
          <w:rPr>
            <w:rPrChange w:id="16262" w:author="phuong vu" w:date="2018-11-30T23:27:00Z">
              <w:rPr/>
            </w:rPrChange>
          </w:rPr>
          <w:fldChar w:fldCharType="end"/>
        </w:r>
      </w:del>
      <w:r w:rsidRPr="00706E92">
        <w:rPr>
          <w:rPrChange w:id="16263" w:author="phuong vu" w:date="2018-11-30T23:27:00Z">
            <w:rPr>
              <w:lang w:val="en-US"/>
            </w:rPr>
          </w:rPrChange>
        </w:rPr>
        <w:t xml:space="preserve">: </w:t>
      </w:r>
      <w:del w:id="16264" w:author="phuong vu" w:date="2018-11-18T19:51:00Z">
        <w:r w:rsidRPr="00706E92" w:rsidDel="000C3B2E">
          <w:rPr>
            <w:rPrChange w:id="16265" w:author="phuong vu" w:date="2018-11-30T23:27:00Z">
              <w:rPr>
                <w:lang w:val="en-US"/>
              </w:rPr>
            </w:rPrChange>
          </w:rPr>
          <w:delText>Mô hình kiến trúc hệ thống</w:delText>
        </w:r>
      </w:del>
      <w:ins w:id="16266" w:author="phuong vu" w:date="2018-11-18T19:51:00Z">
        <w:r w:rsidR="000C3B2E" w:rsidRPr="00706E92">
          <w:rPr>
            <w:rPrChange w:id="16267" w:author="phuong vu" w:date="2018-11-30T23:27:00Z">
              <w:rPr>
                <w:lang w:val="en-US"/>
              </w:rPr>
            </w:rPrChange>
          </w:rPr>
          <w:t>Các thành phần xây dựng hệ thống</w:t>
        </w:r>
      </w:ins>
      <w:bookmarkEnd w:id="16232"/>
      <w:bookmarkEnd w:id="16233"/>
    </w:p>
    <w:p w14:paraId="64DD9D94" w14:textId="77777777" w:rsidR="00706E92" w:rsidRPr="00920004" w:rsidRDefault="00706E92" w:rsidP="00706E92">
      <w:pPr>
        <w:pStyle w:val="Caption"/>
        <w:rPr>
          <w:ins w:id="16268" w:author="phuong vu" w:date="2018-11-30T23:27:00Z"/>
          <w:iCs w:val="0"/>
          <w:rPrChange w:id="16269" w:author="phuong vu" w:date="2018-11-30T22:36:00Z">
            <w:rPr>
              <w:ins w:id="16270" w:author="phuong vu" w:date="2018-11-30T23:27:00Z"/>
              <w:iCs w:val="0"/>
            </w:rPr>
          </w:rPrChange>
        </w:rPr>
        <w:pPrChange w:id="16271" w:author="phuong vu" w:date="2018-11-30T23:27:00Z">
          <w:pPr>
            <w:pStyle w:val="Caption"/>
            <w:spacing w:line="276" w:lineRule="auto"/>
          </w:pPr>
        </w:pPrChange>
      </w:pPr>
    </w:p>
    <w:p w14:paraId="3B86294A" w14:textId="24EACDEE" w:rsidR="00074569" w:rsidRPr="00920004" w:rsidRDefault="00074569" w:rsidP="00BD0851">
      <w:pPr>
        <w:spacing w:before="240" w:line="0" w:lineRule="atLeast"/>
        <w:jc w:val="center"/>
        <w:rPr>
          <w:ins w:id="16272" w:author="phuong vu" w:date="2018-11-30T12:22:00Z"/>
          <w:rPrChange w:id="16273" w:author="phuong vu" w:date="2018-11-30T22:36:00Z">
            <w:rPr>
              <w:ins w:id="16274" w:author="phuong vu" w:date="2018-11-30T12:22:00Z"/>
            </w:rPr>
          </w:rPrChange>
        </w:rPr>
        <w:pPrChange w:id="16275" w:author="phuong vu" w:date="2018-11-30T14:16:00Z">
          <w:pPr/>
        </w:pPrChange>
      </w:pPr>
    </w:p>
    <w:p w14:paraId="1AF15E9E" w14:textId="6611291C" w:rsidR="009F7171" w:rsidRPr="00920004" w:rsidRDefault="00FB4E11" w:rsidP="00706E92">
      <w:pPr>
        <w:rPr>
          <w:ins w:id="16276" w:author="phuong vu" w:date="2018-11-30T14:00:00Z"/>
          <w:lang w:val="en-US"/>
          <w:rPrChange w:id="16277" w:author="phuong vu" w:date="2018-11-30T22:36:00Z">
            <w:rPr>
              <w:ins w:id="16278" w:author="phuong vu" w:date="2018-11-30T14:00:00Z"/>
              <w:lang w:val="en-US"/>
            </w:rPr>
          </w:rPrChange>
        </w:rPr>
        <w:pPrChange w:id="16279" w:author="phuong vu" w:date="2018-11-30T23:26:00Z">
          <w:pPr/>
        </w:pPrChange>
      </w:pPr>
      <w:ins w:id="16280" w:author="phuong vu" w:date="2018-11-30T13:44:00Z">
        <w:r w:rsidRPr="00920004">
          <w:rPr>
            <w:lang w:val="en-US"/>
            <w:rPrChange w:id="16281" w:author="phuong vu" w:date="2018-11-30T22:36:00Z">
              <w:rPr>
                <w:lang w:val="en-US"/>
              </w:rPr>
            </w:rPrChange>
          </w:rPr>
          <w:tab/>
        </w:r>
      </w:ins>
      <w:ins w:id="16282" w:author="phuong vu" w:date="2018-11-30T13:46:00Z">
        <w:r w:rsidRPr="00920004">
          <w:rPr>
            <w:lang w:val="en-US"/>
            <w:rPrChange w:id="16283" w:author="phuong vu" w:date="2018-11-30T22:36:00Z">
              <w:rPr>
                <w:lang w:val="en-US"/>
              </w:rPr>
            </w:rPrChange>
          </w:rPr>
          <w:t xml:space="preserve"> </w:t>
        </w:r>
      </w:ins>
    </w:p>
    <w:p w14:paraId="0296F399" w14:textId="56974BB4" w:rsidR="00184C15" w:rsidRPr="00920004" w:rsidRDefault="00184C15" w:rsidP="00D72BF9">
      <w:pPr>
        <w:pStyle w:val="Heading3"/>
        <w:rPr>
          <w:ins w:id="16284" w:author="phuong vu" w:date="2018-11-30T12:22:00Z"/>
          <w:rPrChange w:id="16285" w:author="phuong vu" w:date="2018-11-30T22:36:00Z">
            <w:rPr>
              <w:ins w:id="16286" w:author="phuong vu" w:date="2018-11-30T12:22:00Z"/>
            </w:rPr>
          </w:rPrChange>
        </w:rPr>
        <w:pPrChange w:id="16287" w:author="phuong vu" w:date="2018-11-30T22:22:00Z">
          <w:pPr/>
        </w:pPrChange>
      </w:pPr>
      <w:bookmarkStart w:id="16288" w:name="_Toc531381057"/>
      <w:ins w:id="16289" w:author="phuong vu" w:date="2018-11-30T14:00:00Z">
        <w:r w:rsidRPr="00920004">
          <w:rPr>
            <w:rPrChange w:id="16290" w:author="phuong vu" w:date="2018-11-30T22:36:00Z">
              <w:rPr/>
            </w:rPrChange>
          </w:rPr>
          <w:lastRenderedPageBreak/>
          <w:t>Sơ đồ chức năng hệ thống</w:t>
        </w:r>
      </w:ins>
      <w:bookmarkEnd w:id="16288"/>
    </w:p>
    <w:p w14:paraId="64EBDE18" w14:textId="5FBFE7FA" w:rsidR="00E23E74" w:rsidRPr="00920004" w:rsidDel="00184C15" w:rsidRDefault="00B5490C" w:rsidP="00BD0851">
      <w:pPr>
        <w:pStyle w:val="Caption"/>
        <w:ind w:left="90" w:firstLine="720"/>
        <w:rPr>
          <w:del w:id="16291" w:author="phuong vu" w:date="2018-11-30T14:00:00Z"/>
          <w:i w:val="0"/>
          <w:rPrChange w:id="16292" w:author="phuong vu" w:date="2018-11-30T22:36:00Z">
            <w:rPr>
              <w:del w:id="16293" w:author="phuong vu" w:date="2018-11-30T14:00:00Z"/>
              <w:lang w:val="en-US"/>
            </w:rPr>
          </w:rPrChange>
        </w:rPr>
        <w:pPrChange w:id="16294" w:author="phuong vu" w:date="2018-11-30T14:16:00Z">
          <w:pPr/>
        </w:pPrChange>
      </w:pPr>
      <w:r w:rsidRPr="00920004">
        <w:rPr>
          <w:i w:val="0"/>
          <w:noProof/>
          <w:lang w:val="en-US"/>
          <w:rPrChange w:id="16295" w:author="phuong vu" w:date="2018-11-30T22:36:00Z">
            <w:rPr>
              <w:noProof/>
              <w:lang w:val="en-US"/>
            </w:rPr>
          </w:rPrChange>
        </w:rPr>
        <w:drawing>
          <wp:anchor distT="0" distB="0" distL="114300" distR="114300" simplePos="0" relativeHeight="251659264" behindDoc="0" locked="0" layoutInCell="1" allowOverlap="1" wp14:anchorId="4368A376" wp14:editId="0D871042">
            <wp:simplePos x="0" y="0"/>
            <wp:positionH relativeFrom="margin">
              <wp:posOffset>-358140</wp:posOffset>
            </wp:positionH>
            <wp:positionV relativeFrom="paragraph">
              <wp:posOffset>916940</wp:posOffset>
            </wp:positionV>
            <wp:extent cx="6294120" cy="6887210"/>
            <wp:effectExtent l="0" t="38100" r="0" b="46990"/>
            <wp:wrapTopAndBottom/>
            <wp:docPr id="9" name="Diagram 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3" r:lo="rId44" r:qs="rId45" r:cs="rId46"/>
              </a:graphicData>
            </a:graphic>
            <wp14:sizeRelH relativeFrom="margin">
              <wp14:pctWidth>0</wp14:pctWidth>
            </wp14:sizeRelH>
            <wp14:sizeRelV relativeFrom="margin">
              <wp14:pctHeight>0</wp14:pctHeight>
            </wp14:sizeRelV>
          </wp:anchor>
        </w:drawing>
      </w:r>
      <w:r w:rsidRPr="00920004">
        <w:rPr>
          <w:i w:val="0"/>
          <w:noProof/>
          <w:lang w:val="en-US"/>
          <w:rPrChange w:id="16296" w:author="phuong vu" w:date="2018-11-30T22:36:00Z">
            <w:rPr>
              <w:noProof/>
              <w:lang w:val="en-US"/>
            </w:rPr>
          </w:rPrChange>
        </w:rPr>
        <mc:AlternateContent>
          <mc:Choice Requires="wps">
            <w:drawing>
              <wp:anchor distT="0" distB="0" distL="114300" distR="114300" simplePos="0" relativeHeight="251660288" behindDoc="0" locked="0" layoutInCell="1" allowOverlap="1" wp14:anchorId="6F89E235" wp14:editId="4A431B4D">
                <wp:simplePos x="0" y="0"/>
                <wp:positionH relativeFrom="margin">
                  <wp:align>center</wp:align>
                </wp:positionH>
                <wp:positionV relativeFrom="paragraph">
                  <wp:posOffset>7882643</wp:posOffset>
                </wp:positionV>
                <wp:extent cx="6294120" cy="635"/>
                <wp:effectExtent l="0" t="0" r="0" b="635"/>
                <wp:wrapTopAndBottom/>
                <wp:docPr id="22" name="Text Box 22"/>
                <wp:cNvGraphicFramePr/>
                <a:graphic xmlns:a="http://schemas.openxmlformats.org/drawingml/2006/main">
                  <a:graphicData uri="http://schemas.microsoft.com/office/word/2010/wordprocessingShape">
                    <wps:wsp>
                      <wps:cNvSpPr txBox="1"/>
                      <wps:spPr>
                        <a:xfrm>
                          <a:off x="0" y="0"/>
                          <a:ext cx="6294120" cy="635"/>
                        </a:xfrm>
                        <a:prstGeom prst="rect">
                          <a:avLst/>
                        </a:prstGeom>
                        <a:solidFill>
                          <a:prstClr val="white"/>
                        </a:solidFill>
                        <a:ln>
                          <a:noFill/>
                        </a:ln>
                      </wps:spPr>
                      <wps:txbx>
                        <w:txbxContent>
                          <w:p w14:paraId="45C2493C" w14:textId="7586577C" w:rsidR="00E64310" w:rsidRPr="00277F44" w:rsidRDefault="00E64310" w:rsidP="00A17FA5">
                            <w:pPr>
                              <w:pStyle w:val="Caption"/>
                              <w:rPr>
                                <w:noProof/>
                              </w:rPr>
                            </w:pPr>
                            <w:bookmarkStart w:id="16297" w:name="_Toc531380479"/>
                            <w:r w:rsidRPr="00277F44">
                              <w:t xml:space="preserve">Hình </w:t>
                            </w:r>
                            <w:ins w:id="16298" w:author="phuong vu" w:date="2018-11-30T15:13:00Z">
                              <w:r>
                                <w:fldChar w:fldCharType="begin"/>
                              </w:r>
                              <w:r>
                                <w:instrText xml:space="preserve"> STYLEREF 1 \s </w:instrText>
                              </w:r>
                            </w:ins>
                            <w:r>
                              <w:fldChar w:fldCharType="separate"/>
                            </w:r>
                            <w:r>
                              <w:rPr>
                                <w:noProof/>
                              </w:rPr>
                              <w:t>3</w:t>
                            </w:r>
                            <w:ins w:id="16299" w:author="phuong vu" w:date="2018-11-30T15:13:00Z">
                              <w:r>
                                <w:fldChar w:fldCharType="end"/>
                              </w:r>
                              <w:r>
                                <w:t>.</w:t>
                              </w:r>
                              <w:r>
                                <w:fldChar w:fldCharType="begin"/>
                              </w:r>
                              <w:r>
                                <w:instrText xml:space="preserve"> SEQ Hình \* ARABIC \s 1 </w:instrText>
                              </w:r>
                            </w:ins>
                            <w:r>
                              <w:fldChar w:fldCharType="separate"/>
                            </w:r>
                            <w:ins w:id="16300" w:author="phuong vu" w:date="2018-11-30T22:44:00Z">
                              <w:r>
                                <w:rPr>
                                  <w:noProof/>
                                </w:rPr>
                                <w:t>2</w:t>
                              </w:r>
                            </w:ins>
                            <w:ins w:id="16301" w:author="phuong vu" w:date="2018-11-30T15:13:00Z">
                              <w:r>
                                <w:fldChar w:fldCharType="end"/>
                              </w:r>
                            </w:ins>
                            <w:del w:id="16302" w:author="phuong vu" w:date="2018-11-16T11:28:00Z">
                              <w:r w:rsidDel="00EC5005">
                                <w:fldChar w:fldCharType="begin"/>
                              </w:r>
                              <w:r w:rsidDel="00EC5005">
                                <w:delInstrText xml:space="preserve"> STYLEREF 1 \s </w:delInstrText>
                              </w:r>
                              <w:r w:rsidDel="00EC5005">
                                <w:fldChar w:fldCharType="separate"/>
                              </w:r>
                              <w:r w:rsidDel="00EC5005">
                                <w:rPr>
                                  <w:noProof/>
                                </w:rPr>
                                <w:delText>3</w:delText>
                              </w:r>
                              <w:r w:rsidDel="00EC5005">
                                <w:fldChar w:fldCharType="end"/>
                              </w:r>
                              <w:r w:rsidDel="00EC5005">
                                <w:delText>.</w:delText>
                              </w:r>
                              <w:r w:rsidDel="00EC5005">
                                <w:fldChar w:fldCharType="begin"/>
                              </w:r>
                              <w:r w:rsidDel="00EC5005">
                                <w:delInstrText xml:space="preserve"> SEQ Hình \* ARABIC \s 1 </w:delInstrText>
                              </w:r>
                              <w:r w:rsidDel="00EC5005">
                                <w:fldChar w:fldCharType="separate"/>
                              </w:r>
                              <w:r w:rsidDel="00EC5005">
                                <w:rPr>
                                  <w:noProof/>
                                </w:rPr>
                                <w:delText>2</w:delText>
                              </w:r>
                              <w:r w:rsidDel="00EC5005">
                                <w:fldChar w:fldCharType="end"/>
                              </w:r>
                            </w:del>
                            <w:r w:rsidRPr="00277F44">
                              <w:rPr>
                                <w:lang w:val="en-US"/>
                              </w:rPr>
                              <w:t xml:space="preserve"> </w:t>
                            </w:r>
                            <w:r w:rsidRPr="00814A06">
                              <w:rPr>
                                <w:lang w:val="en-US"/>
                              </w:rPr>
                              <w:t xml:space="preserve">Sơ đồ </w:t>
                            </w:r>
                            <w:del w:id="16303" w:author="phuong vu" w:date="2018-11-30T13:58:00Z">
                              <w:r w:rsidRPr="00814A06" w:rsidDel="00184C15">
                                <w:rPr>
                                  <w:lang w:val="en-US"/>
                                </w:rPr>
                                <w:delText>phân rã chức năng</w:delText>
                              </w:r>
                            </w:del>
                            <w:ins w:id="16304" w:author="phuong vu" w:date="2018-11-30T13:58:00Z">
                              <w:r>
                                <w:rPr>
                                  <w:lang w:val="en-US"/>
                                </w:rPr>
                                <w:t>chức năng của hệ thống giặt ủi</w:t>
                              </w:r>
                            </w:ins>
                            <w:bookmarkEnd w:id="162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F89E235" id="_x0000_t202" coordsize="21600,21600" o:spt="202" path="m,l,21600r21600,l21600,xe">
                <v:stroke joinstyle="miter"/>
                <v:path gradientshapeok="t" o:connecttype="rect"/>
              </v:shapetype>
              <v:shape id="Text Box 22" o:spid="_x0000_s1026" type="#_x0000_t202" style="position:absolute;left:0;text-align:left;margin-left:0;margin-top:620.7pt;width:495.6pt;height:.05pt;z-index:25166028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" stroked="f">
                <v:textbox style="mso-fit-shape-to-text:t" inset="0,0,0,0">
                  <w:txbxContent>
                    <w:p w14:paraId="45C2493C" w14:textId="7586577C" w:rsidR="00E64310" w:rsidRPr="00277F44" w:rsidRDefault="00E64310" w:rsidP="00A17FA5">
                      <w:pPr>
                        <w:pStyle w:val="Caption"/>
                        <w:rPr>
                          <w:noProof/>
                        </w:rPr>
                      </w:pPr>
                      <w:bookmarkStart w:id="16305" w:name="_Toc531380479"/>
                      <w:r w:rsidRPr="00277F44">
                        <w:t xml:space="preserve">Hình </w:t>
                      </w:r>
                      <w:ins w:id="16306" w:author="phuong vu" w:date="2018-11-30T15:13:00Z">
                        <w:r>
                          <w:fldChar w:fldCharType="begin"/>
                        </w:r>
                        <w:r>
                          <w:instrText xml:space="preserve"> STYLEREF 1 \s </w:instrText>
                        </w:r>
                      </w:ins>
                      <w:r>
                        <w:fldChar w:fldCharType="separate"/>
                      </w:r>
                      <w:r>
                        <w:rPr>
                          <w:noProof/>
                        </w:rPr>
                        <w:t>3</w:t>
                      </w:r>
                      <w:ins w:id="16307" w:author="phuong vu" w:date="2018-11-30T15:13:00Z">
                        <w:r>
                          <w:fldChar w:fldCharType="end"/>
                        </w:r>
                        <w:r>
                          <w:t>.</w:t>
                        </w:r>
                        <w:r>
                          <w:fldChar w:fldCharType="begin"/>
                        </w:r>
                        <w:r>
                          <w:instrText xml:space="preserve"> SEQ Hình \* ARABIC \s 1 </w:instrText>
                        </w:r>
                      </w:ins>
                      <w:r>
                        <w:fldChar w:fldCharType="separate"/>
                      </w:r>
                      <w:ins w:id="16308" w:author="phuong vu" w:date="2018-11-30T22:44:00Z">
                        <w:r>
                          <w:rPr>
                            <w:noProof/>
                          </w:rPr>
                          <w:t>2</w:t>
                        </w:r>
                      </w:ins>
                      <w:ins w:id="16309" w:author="phuong vu" w:date="2018-11-30T15:13:00Z">
                        <w:r>
                          <w:fldChar w:fldCharType="end"/>
                        </w:r>
                      </w:ins>
                      <w:del w:id="16310" w:author="phuong vu" w:date="2018-11-16T11:28:00Z">
                        <w:r w:rsidDel="00EC5005">
                          <w:fldChar w:fldCharType="begin"/>
                        </w:r>
                        <w:r w:rsidDel="00EC5005">
                          <w:delInstrText xml:space="preserve"> STYLEREF 1 \s </w:delInstrText>
                        </w:r>
                        <w:r w:rsidDel="00EC5005">
                          <w:fldChar w:fldCharType="separate"/>
                        </w:r>
                        <w:r w:rsidDel="00EC5005">
                          <w:rPr>
                            <w:noProof/>
                          </w:rPr>
                          <w:delText>3</w:delText>
                        </w:r>
                        <w:r w:rsidDel="00EC5005">
                          <w:fldChar w:fldCharType="end"/>
                        </w:r>
                        <w:r w:rsidDel="00EC5005">
                          <w:delText>.</w:delText>
                        </w:r>
                        <w:r w:rsidDel="00EC5005">
                          <w:fldChar w:fldCharType="begin"/>
                        </w:r>
                        <w:r w:rsidDel="00EC5005">
                          <w:delInstrText xml:space="preserve"> SEQ Hình \* ARABIC \s 1 </w:delInstrText>
                        </w:r>
                        <w:r w:rsidDel="00EC5005">
                          <w:fldChar w:fldCharType="separate"/>
                        </w:r>
                        <w:r w:rsidDel="00EC5005">
                          <w:rPr>
                            <w:noProof/>
                          </w:rPr>
                          <w:delText>2</w:delText>
                        </w:r>
                        <w:r w:rsidDel="00EC5005">
                          <w:fldChar w:fldCharType="end"/>
                        </w:r>
                      </w:del>
                      <w:r w:rsidRPr="00277F44">
                        <w:rPr>
                          <w:lang w:val="en-US"/>
                        </w:rPr>
                        <w:t xml:space="preserve"> </w:t>
                      </w:r>
                      <w:r w:rsidRPr="00814A06">
                        <w:rPr>
                          <w:lang w:val="en-US"/>
                        </w:rPr>
                        <w:t xml:space="preserve">Sơ đồ </w:t>
                      </w:r>
                      <w:del w:id="16311" w:author="phuong vu" w:date="2018-11-30T13:58:00Z">
                        <w:r w:rsidRPr="00814A06" w:rsidDel="00184C15">
                          <w:rPr>
                            <w:lang w:val="en-US"/>
                          </w:rPr>
                          <w:delText>phân rã chức năng</w:delText>
                        </w:r>
                      </w:del>
                      <w:ins w:id="16312" w:author="phuong vu" w:date="2018-11-30T13:58:00Z">
                        <w:r>
                          <w:rPr>
                            <w:lang w:val="en-US"/>
                          </w:rPr>
                          <w:t>chức năng của hệ thống giặt ủi</w:t>
                        </w:r>
                      </w:ins>
                      <w:bookmarkEnd w:id="16305"/>
                    </w:p>
                  </w:txbxContent>
                </v:textbox>
                <w10:wrap type="topAndBottom" anchorx="margin"/>
              </v:shape>
            </w:pict>
          </mc:Fallback>
        </mc:AlternateContent>
      </w:r>
    </w:p>
    <w:p w14:paraId="343AF6FD" w14:textId="32B8346C" w:rsidR="00AD52C9" w:rsidRPr="00920004" w:rsidRDefault="00E23E74" w:rsidP="00BD0851">
      <w:pPr>
        <w:spacing w:before="240" w:line="0" w:lineRule="atLeast"/>
        <w:ind w:left="90" w:firstLine="720"/>
        <w:rPr>
          <w:rPrChange w:id="16313" w:author="phuong vu" w:date="2018-11-30T22:36:00Z">
            <w:rPr/>
          </w:rPrChange>
        </w:rPr>
        <w:pPrChange w:id="16314" w:author="phuong vu" w:date="2018-11-30T14:16:00Z">
          <w:pPr/>
        </w:pPrChange>
      </w:pPr>
      <w:del w:id="16315" w:author="phuong vu" w:date="2018-11-30T14:00:00Z">
        <w:r w:rsidRPr="00920004" w:rsidDel="00184C15">
          <w:rPr>
            <w:rPrChange w:id="16316" w:author="phuong vu" w:date="2018-11-30T22:36:00Z">
              <w:rPr>
                <w:lang w:val="en-US"/>
              </w:rPr>
            </w:rPrChange>
          </w:rPr>
          <w:tab/>
        </w:r>
      </w:del>
      <w:r w:rsidRPr="00920004">
        <w:rPr>
          <w:rPrChange w:id="16317" w:author="phuong vu" w:date="2018-11-30T22:36:00Z">
            <w:rPr>
              <w:lang w:val="en-US"/>
            </w:rPr>
          </w:rPrChange>
        </w:rPr>
        <w:t xml:space="preserve">Hệ thống được xây dựng theo mô hình </w:t>
      </w:r>
      <w:r w:rsidR="00B548E3" w:rsidRPr="00920004">
        <w:rPr>
          <w:rPrChange w:id="16318" w:author="phuong vu" w:date="2018-11-30T22:36:00Z">
            <w:rPr>
              <w:lang w:val="en-US"/>
            </w:rPr>
          </w:rPrChange>
        </w:rPr>
        <w:t>Web Service APIs</w:t>
      </w:r>
      <w:r w:rsidR="00130308" w:rsidRPr="00920004">
        <w:rPr>
          <w:rPrChange w:id="16319" w:author="phuong vu" w:date="2018-11-30T22:36:00Z">
            <w:rPr>
              <w:lang w:val="en-US"/>
            </w:rPr>
          </w:rPrChange>
        </w:rPr>
        <w:t xml:space="preserve">. Với </w:t>
      </w:r>
      <w:del w:id="16320" w:author="phuong vu" w:date="2018-11-30T13:58:00Z">
        <w:r w:rsidR="00130308" w:rsidRPr="00920004" w:rsidDel="00184C15">
          <w:rPr>
            <w:rPrChange w:id="16321" w:author="phuong vu" w:date="2018-11-30T22:36:00Z">
              <w:rPr>
                <w:lang w:val="en-US"/>
              </w:rPr>
            </w:rPrChange>
          </w:rPr>
          <w:delText>server</w:delText>
        </w:r>
      </w:del>
      <w:ins w:id="16322" w:author="phuong vu" w:date="2018-11-30T13:58:00Z">
        <w:r w:rsidR="00184C15" w:rsidRPr="00920004">
          <w:rPr>
            <w:rPrChange w:id="16323" w:author="phuong vu" w:date="2018-11-30T22:36:00Z">
              <w:rPr/>
            </w:rPrChange>
          </w:rPr>
          <w:t>máy chủ</w:t>
        </w:r>
      </w:ins>
      <w:r w:rsidR="00B548E3" w:rsidRPr="00920004">
        <w:rPr>
          <w:rPrChange w:id="16324" w:author="phuong vu" w:date="2018-11-30T22:36:00Z">
            <w:rPr>
              <w:lang w:val="en-US"/>
            </w:rPr>
          </w:rPrChange>
        </w:rPr>
        <w:t xml:space="preserve"> API</w:t>
      </w:r>
      <w:r w:rsidR="00130308" w:rsidRPr="00920004">
        <w:rPr>
          <w:rPrChange w:id="16325" w:author="phuong vu" w:date="2018-11-30T22:36:00Z">
            <w:rPr>
              <w:lang w:val="en-US"/>
            </w:rPr>
          </w:rPrChange>
        </w:rPr>
        <w:t xml:space="preserve"> được xây dựng dựa trên GraphQL và Postgrahile với nhiệm vụ chính là cung cấp các chức năng thêm, sửa, xóa dữ liệu</w:t>
      </w:r>
      <w:r w:rsidR="00B548E3" w:rsidRPr="00920004">
        <w:rPr>
          <w:rPrChange w:id="16326" w:author="phuong vu" w:date="2018-11-30T22:36:00Z">
            <w:rPr>
              <w:lang w:val="en-US"/>
            </w:rPr>
          </w:rPrChange>
        </w:rPr>
        <w:t xml:space="preserve"> và các chức năng xử lí khác</w:t>
      </w:r>
      <w:r w:rsidR="00130308" w:rsidRPr="00920004">
        <w:rPr>
          <w:rPrChange w:id="16327" w:author="phuong vu" w:date="2018-11-30T22:36:00Z">
            <w:rPr>
              <w:lang w:val="en-US"/>
            </w:rPr>
          </w:rPrChange>
        </w:rPr>
        <w:t xml:space="preserve"> cho client</w:t>
      </w:r>
      <w:r w:rsidR="00BD1DD9" w:rsidRPr="00920004">
        <w:rPr>
          <w:rPrChange w:id="16328" w:author="phuong vu" w:date="2018-11-30T22:36:00Z">
            <w:rPr>
              <w:lang w:val="en-US"/>
            </w:rPr>
          </w:rPrChange>
        </w:rPr>
        <w:t xml:space="preserve">. Client thực hiện các chức năng cung cấp dữ liệu chuẩn cho </w:t>
      </w:r>
      <w:del w:id="16329" w:author="phuong vu" w:date="2018-11-30T13:58:00Z">
        <w:r w:rsidR="00BD1DD9" w:rsidRPr="00920004" w:rsidDel="00184C15">
          <w:rPr>
            <w:rPrChange w:id="16330" w:author="phuong vu" w:date="2018-11-30T22:36:00Z">
              <w:rPr>
                <w:lang w:val="en-US"/>
              </w:rPr>
            </w:rPrChange>
          </w:rPr>
          <w:delText>server</w:delText>
        </w:r>
      </w:del>
      <w:ins w:id="16331" w:author="phuong vu" w:date="2018-11-30T13:58:00Z">
        <w:r w:rsidR="00184C15" w:rsidRPr="00920004">
          <w:rPr>
            <w:rPrChange w:id="16332" w:author="phuong vu" w:date="2018-11-30T22:36:00Z">
              <w:rPr/>
            </w:rPrChange>
          </w:rPr>
          <w:t>máy chủ</w:t>
        </w:r>
      </w:ins>
      <w:r w:rsidR="00BD1DD9" w:rsidRPr="00920004">
        <w:rPr>
          <w:rPrChange w:id="16333" w:author="phuong vu" w:date="2018-11-30T22:36:00Z">
            <w:rPr>
              <w:lang w:val="en-US"/>
            </w:rPr>
          </w:rPrChange>
        </w:rPr>
        <w:t xml:space="preserve"> xử lí</w:t>
      </w:r>
      <w:r w:rsidR="00B548E3" w:rsidRPr="00920004">
        <w:rPr>
          <w:rPrChange w:id="16334" w:author="phuong vu" w:date="2018-11-30T22:36:00Z">
            <w:rPr>
              <w:lang w:val="en-US"/>
            </w:rPr>
          </w:rPrChange>
        </w:rPr>
        <w:t>.</w:t>
      </w:r>
    </w:p>
    <w:p w14:paraId="2E79B060" w14:textId="137080AE" w:rsidR="00EC1917" w:rsidRPr="00920004" w:rsidDel="0039662E" w:rsidRDefault="00EC1917" w:rsidP="00D72BF9">
      <w:pPr>
        <w:pStyle w:val="Heading3"/>
        <w:rPr>
          <w:del w:id="16335" w:author="phuong vu" w:date="2018-11-21T23:16:00Z"/>
          <w:rPrChange w:id="16336" w:author="phuong vu" w:date="2018-11-30T22:36:00Z">
            <w:rPr>
              <w:del w:id="16337" w:author="phuong vu" w:date="2018-11-21T23:16:00Z"/>
            </w:rPr>
          </w:rPrChange>
        </w:rPr>
        <w:pPrChange w:id="16338" w:author="phuong vu" w:date="2018-11-30T22:22:00Z">
          <w:pPr>
            <w:pStyle w:val="Heading3"/>
          </w:pPr>
        </w:pPrChange>
      </w:pPr>
      <w:del w:id="16339" w:author="phuong vu" w:date="2018-11-21T23:16:00Z">
        <w:r w:rsidRPr="00920004" w:rsidDel="0039662E">
          <w:rPr>
            <w:rPrChange w:id="16340" w:author="phuong vu" w:date="2018-11-30T22:36:00Z">
              <w:rPr/>
            </w:rPrChange>
          </w:rPr>
          <w:lastRenderedPageBreak/>
          <w:delText>Sơ đồ</w:delText>
        </w:r>
        <w:r w:rsidRPr="00920004" w:rsidDel="0039662E">
          <w:rPr>
            <w:rPrChange w:id="16341" w:author="phuong vu" w:date="2018-11-30T22:36:00Z">
              <w:rPr>
                <w:b w:val="0"/>
              </w:rPr>
            </w:rPrChange>
          </w:rPr>
          <w:delText xml:space="preserve"> USE CASE</w:delText>
        </w:r>
        <w:bookmarkStart w:id="16342" w:name="_Toc530605702"/>
        <w:bookmarkStart w:id="16343" w:name="_Toc530657408"/>
        <w:bookmarkStart w:id="16344" w:name="_Toc530658696"/>
        <w:bookmarkStart w:id="16345" w:name="_Toc530662420"/>
        <w:bookmarkStart w:id="16346" w:name="_Toc530662887"/>
        <w:bookmarkStart w:id="16347" w:name="_Toc531009812"/>
        <w:bookmarkStart w:id="16348" w:name="_Toc531102047"/>
        <w:bookmarkStart w:id="16349" w:name="_Toc531102995"/>
        <w:bookmarkStart w:id="16350" w:name="_Toc531359235"/>
        <w:bookmarkStart w:id="16351" w:name="_Toc531360216"/>
        <w:bookmarkStart w:id="16352" w:name="_Toc531381058"/>
        <w:bookmarkEnd w:id="16342"/>
        <w:bookmarkEnd w:id="16343"/>
        <w:bookmarkEnd w:id="16344"/>
        <w:bookmarkEnd w:id="16345"/>
        <w:bookmarkEnd w:id="16346"/>
        <w:bookmarkEnd w:id="16347"/>
        <w:bookmarkEnd w:id="16348"/>
        <w:bookmarkEnd w:id="16349"/>
        <w:bookmarkEnd w:id="16350"/>
        <w:bookmarkEnd w:id="16351"/>
        <w:bookmarkEnd w:id="16352"/>
      </w:del>
    </w:p>
    <w:p w14:paraId="09ACBA31" w14:textId="0CDF9B8E" w:rsidR="00176856" w:rsidRPr="00920004" w:rsidDel="0039662E" w:rsidRDefault="005E7E83" w:rsidP="00D72BF9">
      <w:pPr>
        <w:pStyle w:val="Heading3"/>
        <w:rPr>
          <w:del w:id="16353" w:author="phuong vu" w:date="2018-11-21T23:16:00Z"/>
          <w:rPrChange w:id="16354" w:author="phuong vu" w:date="2018-11-30T22:36:00Z">
            <w:rPr>
              <w:del w:id="16355" w:author="phuong vu" w:date="2018-11-21T23:16:00Z"/>
            </w:rPr>
          </w:rPrChange>
        </w:rPr>
        <w:pPrChange w:id="16356" w:author="phuong vu" w:date="2018-11-30T22:22:00Z">
          <w:pPr>
            <w:pStyle w:val="Heading3"/>
          </w:pPr>
        </w:pPrChange>
      </w:pPr>
      <w:del w:id="16357" w:author="phuong vu" w:date="2018-11-16T10:23:00Z">
        <w:r w:rsidRPr="00920004" w:rsidDel="00646D15">
          <w:rPr>
            <w:noProof/>
            <w:rPrChange w:id="16358" w:author="phuong vu" w:date="2018-11-30T22:36:00Z">
              <w:rPr>
                <w:b w:val="0"/>
                <w:noProof/>
              </w:rPr>
            </w:rPrChange>
          </w:rPr>
          <w:drawing>
            <wp:inline distT="0" distB="0" distL="0" distR="0" wp14:anchorId="738E28B4" wp14:editId="5F6762D0">
              <wp:extent cx="5855148" cy="654939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866992" cy="6562638"/>
                      </a:xfrm>
                      <a:prstGeom prst="rect">
                        <a:avLst/>
                      </a:prstGeom>
                      <a:noFill/>
                      <a:ln>
                        <a:noFill/>
                      </a:ln>
                    </pic:spPr>
                  </pic:pic>
                </a:graphicData>
              </a:graphic>
            </wp:inline>
          </w:drawing>
        </w:r>
      </w:del>
      <w:bookmarkStart w:id="16359" w:name="_Toc530605703"/>
      <w:bookmarkStart w:id="16360" w:name="_Toc530657409"/>
      <w:bookmarkStart w:id="16361" w:name="_Toc530658697"/>
      <w:bookmarkStart w:id="16362" w:name="_Toc530662421"/>
      <w:bookmarkStart w:id="16363" w:name="_Toc530662888"/>
      <w:bookmarkStart w:id="16364" w:name="_Toc531009813"/>
      <w:bookmarkStart w:id="16365" w:name="_Toc531102048"/>
      <w:bookmarkStart w:id="16366" w:name="_Toc531102996"/>
      <w:bookmarkStart w:id="16367" w:name="_Toc531359236"/>
      <w:bookmarkStart w:id="16368" w:name="_Toc531360217"/>
      <w:bookmarkStart w:id="16369" w:name="_Toc531381059"/>
      <w:bookmarkEnd w:id="16359"/>
      <w:bookmarkEnd w:id="16360"/>
      <w:bookmarkEnd w:id="16361"/>
      <w:bookmarkEnd w:id="16362"/>
      <w:bookmarkEnd w:id="16363"/>
      <w:bookmarkEnd w:id="16364"/>
      <w:bookmarkEnd w:id="16365"/>
      <w:bookmarkEnd w:id="16366"/>
      <w:bookmarkEnd w:id="16367"/>
      <w:bookmarkEnd w:id="16368"/>
      <w:bookmarkEnd w:id="16369"/>
    </w:p>
    <w:p w14:paraId="2E305A58" w14:textId="79C6F3C7" w:rsidR="00BD1DD9" w:rsidRPr="00920004" w:rsidDel="0039662E" w:rsidRDefault="00176856" w:rsidP="00D72BF9">
      <w:pPr>
        <w:pStyle w:val="Heading3"/>
        <w:rPr>
          <w:del w:id="16370" w:author="phuong vu" w:date="2018-11-21T23:16:00Z"/>
          <w:rPrChange w:id="16371" w:author="phuong vu" w:date="2018-11-30T22:36:00Z">
            <w:rPr>
              <w:del w:id="16372" w:author="phuong vu" w:date="2018-11-21T23:16:00Z"/>
            </w:rPr>
          </w:rPrChange>
        </w:rPr>
        <w:pPrChange w:id="16373" w:author="phuong vu" w:date="2018-11-30T22:22:00Z">
          <w:pPr>
            <w:pStyle w:val="Caption"/>
          </w:pPr>
        </w:pPrChange>
      </w:pPr>
      <w:del w:id="16374" w:author="phuong vu" w:date="2018-11-21T23:16:00Z">
        <w:r w:rsidRPr="00920004" w:rsidDel="0039662E">
          <w:rPr>
            <w:rPrChange w:id="16375" w:author="phuong vu" w:date="2018-11-30T22:36:00Z">
              <w:rPr/>
            </w:rPrChange>
          </w:rPr>
          <w:delText xml:space="preserve">Hình </w:delText>
        </w:r>
      </w:del>
      <w:del w:id="16376" w:author="phuong vu" w:date="2018-11-16T11:28:00Z">
        <w:r w:rsidR="006C103E" w:rsidRPr="00920004" w:rsidDel="00EC5005">
          <w:rPr>
            <w:rPrChange w:id="16377" w:author="phuong vu" w:date="2018-11-30T22:36:00Z">
              <w:rPr/>
            </w:rPrChange>
          </w:rPr>
          <w:fldChar w:fldCharType="begin"/>
        </w:r>
        <w:r w:rsidR="006C103E" w:rsidRPr="00920004" w:rsidDel="00EC5005">
          <w:rPr>
            <w:rPrChange w:id="16378" w:author="phuong vu" w:date="2018-11-30T22:36:00Z">
              <w:rPr/>
            </w:rPrChange>
          </w:rPr>
          <w:delInstrText xml:space="preserve"> STYLEREF 1 \s </w:delInstrText>
        </w:r>
        <w:r w:rsidR="006C103E" w:rsidRPr="00920004" w:rsidDel="00EC5005">
          <w:rPr>
            <w:rPrChange w:id="16379" w:author="phuong vu" w:date="2018-11-30T22:36:00Z">
              <w:rPr/>
            </w:rPrChange>
          </w:rPr>
          <w:fldChar w:fldCharType="separate"/>
        </w:r>
        <w:r w:rsidR="006C103E" w:rsidRPr="00920004" w:rsidDel="00EC5005">
          <w:rPr>
            <w:noProof/>
            <w:rPrChange w:id="16380" w:author="phuong vu" w:date="2018-11-30T22:36:00Z">
              <w:rPr>
                <w:noProof/>
              </w:rPr>
            </w:rPrChange>
          </w:rPr>
          <w:delText>3</w:delText>
        </w:r>
        <w:r w:rsidR="006C103E" w:rsidRPr="00920004" w:rsidDel="00EC5005">
          <w:rPr>
            <w:rPrChange w:id="16381" w:author="phuong vu" w:date="2018-11-30T22:36:00Z">
              <w:rPr/>
            </w:rPrChange>
          </w:rPr>
          <w:fldChar w:fldCharType="end"/>
        </w:r>
        <w:r w:rsidR="006C103E" w:rsidRPr="00920004" w:rsidDel="00EC5005">
          <w:rPr>
            <w:rPrChange w:id="16382" w:author="phuong vu" w:date="2018-11-30T22:36:00Z">
              <w:rPr/>
            </w:rPrChange>
          </w:rPr>
          <w:delText>.</w:delText>
        </w:r>
        <w:r w:rsidR="006C103E" w:rsidRPr="00920004" w:rsidDel="00EC5005">
          <w:rPr>
            <w:rPrChange w:id="16383" w:author="phuong vu" w:date="2018-11-30T22:36:00Z">
              <w:rPr/>
            </w:rPrChange>
          </w:rPr>
          <w:fldChar w:fldCharType="begin"/>
        </w:r>
        <w:r w:rsidR="006C103E" w:rsidRPr="00920004" w:rsidDel="00EC5005">
          <w:rPr>
            <w:rPrChange w:id="16384" w:author="phuong vu" w:date="2018-11-30T22:36:00Z">
              <w:rPr/>
            </w:rPrChange>
          </w:rPr>
          <w:delInstrText xml:space="preserve"> SEQ Hình \* ARABIC \s 1 </w:delInstrText>
        </w:r>
        <w:r w:rsidR="006C103E" w:rsidRPr="00920004" w:rsidDel="00EC5005">
          <w:rPr>
            <w:rPrChange w:id="16385" w:author="phuong vu" w:date="2018-11-30T22:36:00Z">
              <w:rPr/>
            </w:rPrChange>
          </w:rPr>
          <w:fldChar w:fldCharType="separate"/>
        </w:r>
        <w:r w:rsidR="006C103E" w:rsidRPr="00920004" w:rsidDel="00EC5005">
          <w:rPr>
            <w:noProof/>
            <w:rPrChange w:id="16386" w:author="phuong vu" w:date="2018-11-30T22:36:00Z">
              <w:rPr>
                <w:noProof/>
              </w:rPr>
            </w:rPrChange>
          </w:rPr>
          <w:delText>3</w:delText>
        </w:r>
        <w:r w:rsidR="006C103E" w:rsidRPr="00920004" w:rsidDel="00EC5005">
          <w:rPr>
            <w:rPrChange w:id="16387" w:author="phuong vu" w:date="2018-11-30T22:36:00Z">
              <w:rPr/>
            </w:rPrChange>
          </w:rPr>
          <w:fldChar w:fldCharType="end"/>
        </w:r>
      </w:del>
      <w:del w:id="16388" w:author="phuong vu" w:date="2018-11-21T23:16:00Z">
        <w:r w:rsidRPr="00920004" w:rsidDel="0039662E">
          <w:rPr>
            <w:rPrChange w:id="16389" w:author="phuong vu" w:date="2018-11-30T22:36:00Z">
              <w:rPr/>
            </w:rPrChange>
          </w:rPr>
          <w:delText xml:space="preserve"> Sơ đồ USE CASE</w:delText>
        </w:r>
        <w:bookmarkStart w:id="16390" w:name="_Toc530605704"/>
        <w:bookmarkStart w:id="16391" w:name="_Toc530657410"/>
        <w:bookmarkStart w:id="16392" w:name="_Toc530658698"/>
        <w:bookmarkStart w:id="16393" w:name="_Toc530662422"/>
        <w:bookmarkStart w:id="16394" w:name="_Toc530662889"/>
        <w:bookmarkStart w:id="16395" w:name="_Toc531009814"/>
        <w:bookmarkStart w:id="16396" w:name="_Toc531102049"/>
        <w:bookmarkStart w:id="16397" w:name="_Toc531102997"/>
        <w:bookmarkStart w:id="16398" w:name="_Toc531359237"/>
        <w:bookmarkStart w:id="16399" w:name="_Toc531360218"/>
        <w:bookmarkStart w:id="16400" w:name="_Toc531381060"/>
        <w:bookmarkEnd w:id="16390"/>
        <w:bookmarkEnd w:id="16391"/>
        <w:bookmarkEnd w:id="16392"/>
        <w:bookmarkEnd w:id="16393"/>
        <w:bookmarkEnd w:id="16394"/>
        <w:bookmarkEnd w:id="16395"/>
        <w:bookmarkEnd w:id="16396"/>
        <w:bookmarkEnd w:id="16397"/>
        <w:bookmarkEnd w:id="16398"/>
        <w:bookmarkEnd w:id="16399"/>
        <w:bookmarkEnd w:id="16400"/>
      </w:del>
    </w:p>
    <w:p w14:paraId="3E178335" w14:textId="3E6F13E8" w:rsidR="004A77C2" w:rsidRPr="00920004" w:rsidDel="007625B6" w:rsidRDefault="004A77C2" w:rsidP="00D72BF9">
      <w:pPr>
        <w:pStyle w:val="Heading3"/>
        <w:rPr>
          <w:del w:id="16401" w:author="phuong vu" w:date="2018-11-16T10:35:00Z"/>
          <w:rPrChange w:id="16402" w:author="phuong vu" w:date="2018-11-30T22:36:00Z">
            <w:rPr>
              <w:del w:id="16403" w:author="phuong vu" w:date="2018-11-16T10:35:00Z"/>
            </w:rPr>
          </w:rPrChange>
        </w:rPr>
        <w:pPrChange w:id="16404" w:author="phuong vu" w:date="2018-11-30T22:22:00Z">
          <w:pPr>
            <w:pStyle w:val="Heading3"/>
          </w:pPr>
        </w:pPrChange>
      </w:pPr>
      <w:del w:id="16405" w:author="phuong vu" w:date="2018-11-16T10:35:00Z">
        <w:r w:rsidRPr="00920004" w:rsidDel="007625B6">
          <w:rPr>
            <w:rPrChange w:id="16406" w:author="phuong vu" w:date="2018-11-30T22:36:00Z">
              <w:rPr/>
            </w:rPrChange>
          </w:rPr>
          <w:delText>Sơ đ</w:delText>
        </w:r>
        <w:r w:rsidRPr="00920004" w:rsidDel="007625B6">
          <w:rPr>
            <w:rPrChange w:id="16407" w:author="phuong vu" w:date="2018-11-30T22:36:00Z">
              <w:rPr>
                <w:b w:val="0"/>
              </w:rPr>
            </w:rPrChange>
          </w:rPr>
          <w:delText>ồ phân rã USE CASE</w:delText>
        </w:r>
        <w:bookmarkStart w:id="16408" w:name="_Toc530605705"/>
        <w:bookmarkStart w:id="16409" w:name="_Toc530657411"/>
        <w:bookmarkStart w:id="16410" w:name="_Toc530658699"/>
        <w:bookmarkStart w:id="16411" w:name="_Toc530662423"/>
        <w:bookmarkStart w:id="16412" w:name="_Toc530662890"/>
        <w:bookmarkStart w:id="16413" w:name="_Toc531009815"/>
        <w:bookmarkStart w:id="16414" w:name="_Toc531102050"/>
        <w:bookmarkStart w:id="16415" w:name="_Toc531102998"/>
        <w:bookmarkStart w:id="16416" w:name="_Toc531359238"/>
        <w:bookmarkStart w:id="16417" w:name="_Toc531360219"/>
        <w:bookmarkStart w:id="16418" w:name="_Toc531381061"/>
        <w:bookmarkEnd w:id="16408"/>
        <w:bookmarkEnd w:id="16409"/>
        <w:bookmarkEnd w:id="16410"/>
        <w:bookmarkEnd w:id="16411"/>
        <w:bookmarkEnd w:id="16412"/>
        <w:bookmarkEnd w:id="16413"/>
        <w:bookmarkEnd w:id="16414"/>
        <w:bookmarkEnd w:id="16415"/>
        <w:bookmarkEnd w:id="16416"/>
        <w:bookmarkEnd w:id="16417"/>
        <w:bookmarkEnd w:id="16418"/>
      </w:del>
    </w:p>
    <w:p w14:paraId="6F5A1A58" w14:textId="465B7D54" w:rsidR="00C84B71" w:rsidRPr="00920004" w:rsidRDefault="00C84B71" w:rsidP="00D72BF9">
      <w:pPr>
        <w:pStyle w:val="Heading3"/>
        <w:rPr>
          <w:ins w:id="16419" w:author="phuong vu" w:date="2018-11-16T10:35:00Z"/>
          <w:rPrChange w:id="16420" w:author="phuong vu" w:date="2018-11-30T22:36:00Z">
            <w:rPr>
              <w:ins w:id="16421" w:author="phuong vu" w:date="2018-11-16T10:35:00Z"/>
            </w:rPr>
          </w:rPrChange>
        </w:rPr>
        <w:pPrChange w:id="16422" w:author="phuong vu" w:date="2018-11-30T22:22:00Z">
          <w:pPr>
            <w:pStyle w:val="Heading3"/>
          </w:pPr>
        </w:pPrChange>
      </w:pPr>
      <w:bookmarkStart w:id="16423" w:name="_Toc531381062"/>
      <w:r w:rsidRPr="00920004">
        <w:rPr>
          <w:rPrChange w:id="16424" w:author="phuong vu" w:date="2018-11-30T22:36:00Z">
            <w:rPr/>
          </w:rPrChange>
        </w:rPr>
        <w:t xml:space="preserve">Sơ đồ </w:t>
      </w:r>
      <w:r w:rsidR="001A6E15" w:rsidRPr="00920004">
        <w:rPr>
          <w:rPrChange w:id="16425" w:author="phuong vu" w:date="2018-11-30T22:36:00Z">
            <w:rPr/>
          </w:rPrChange>
        </w:rPr>
        <w:t>C</w:t>
      </w:r>
      <w:r w:rsidRPr="00920004">
        <w:rPr>
          <w:rPrChange w:id="16426" w:author="phuong vu" w:date="2018-11-30T22:36:00Z">
            <w:rPr/>
          </w:rPrChange>
        </w:rPr>
        <w:t>DM</w:t>
      </w:r>
      <w:bookmarkEnd w:id="16423"/>
    </w:p>
    <w:p w14:paraId="45E5156B" w14:textId="00EC58A6" w:rsidR="00EC5005" w:rsidRPr="00920004" w:rsidRDefault="006A3F2C" w:rsidP="00BD0851">
      <w:pPr>
        <w:keepNext/>
        <w:spacing w:before="240" w:line="0" w:lineRule="atLeast"/>
        <w:rPr>
          <w:ins w:id="16427" w:author="phuong vu" w:date="2018-11-16T11:28:00Z"/>
          <w:rPrChange w:id="16428" w:author="phuong vu" w:date="2018-11-30T22:36:00Z">
            <w:rPr>
              <w:ins w:id="16429" w:author="phuong vu" w:date="2018-11-16T11:28:00Z"/>
            </w:rPr>
          </w:rPrChange>
        </w:rPr>
        <w:pPrChange w:id="16430" w:author="phuong vu" w:date="2018-11-30T14:16:00Z">
          <w:pPr/>
        </w:pPrChange>
      </w:pPr>
      <w:ins w:id="16431" w:author="phuong vu" w:date="2018-11-27T15:20:00Z">
        <w:r w:rsidRPr="00920004">
          <w:rPr>
            <w:noProof/>
            <w:rPrChange w:id="16432" w:author="phuong vu" w:date="2018-11-30T22:36:00Z">
              <w:rPr>
                <w:noProof/>
              </w:rPr>
            </w:rPrChange>
          </w:rPr>
          <w:drawing>
            <wp:inline distT="0" distB="0" distL="0" distR="0" wp14:anchorId="5C8855C0" wp14:editId="2254E695">
              <wp:extent cx="5579745" cy="7802088"/>
              <wp:effectExtent l="0" t="0" r="1905"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82033" cy="7805287"/>
                      </a:xfrm>
                      <a:prstGeom prst="rect">
                        <a:avLst/>
                      </a:prstGeom>
                      <a:noFill/>
                      <a:ln>
                        <a:noFill/>
                      </a:ln>
                    </pic:spPr>
                  </pic:pic>
                </a:graphicData>
              </a:graphic>
            </wp:inline>
          </w:drawing>
        </w:r>
      </w:ins>
    </w:p>
    <w:p w14:paraId="3EE3D562" w14:textId="19CAA3B0" w:rsidR="007625B6" w:rsidRPr="00920004" w:rsidRDefault="00EC5005" w:rsidP="00A17FA5">
      <w:pPr>
        <w:pStyle w:val="Caption"/>
        <w:rPr>
          <w:lang w:val="en-US"/>
          <w:rPrChange w:id="16433" w:author="phuong vu" w:date="2018-11-30T22:36:00Z">
            <w:rPr/>
          </w:rPrChange>
        </w:rPr>
        <w:pPrChange w:id="16434" w:author="phuong vu" w:date="2018-11-30T22:42:00Z">
          <w:pPr>
            <w:pStyle w:val="Heading3"/>
          </w:pPr>
        </w:pPrChange>
      </w:pPr>
      <w:bookmarkStart w:id="16435" w:name="_Toc531380480"/>
      <w:ins w:id="16436" w:author="phuong vu" w:date="2018-11-16T11:28:00Z">
        <w:r w:rsidRPr="00920004">
          <w:rPr>
            <w:rPrChange w:id="16437" w:author="phuong vu" w:date="2018-11-30T22:36:00Z">
              <w:rPr/>
            </w:rPrChange>
          </w:rPr>
          <w:t xml:space="preserve">Hình </w:t>
        </w:r>
      </w:ins>
      <w:ins w:id="16438" w:author="phuong vu" w:date="2018-11-30T15:13:00Z">
        <w:r w:rsidR="00EF3636" w:rsidRPr="00920004">
          <w:rPr>
            <w:rPrChange w:id="16439" w:author="phuong vu" w:date="2018-11-30T22:36:00Z">
              <w:rPr/>
            </w:rPrChange>
          </w:rPr>
          <w:fldChar w:fldCharType="begin"/>
        </w:r>
        <w:r w:rsidR="00EF3636" w:rsidRPr="00920004">
          <w:rPr>
            <w:rPrChange w:id="16440" w:author="phuong vu" w:date="2018-11-30T22:36:00Z">
              <w:rPr/>
            </w:rPrChange>
          </w:rPr>
          <w:instrText xml:space="preserve"> STYLEREF 1 \s </w:instrText>
        </w:r>
      </w:ins>
      <w:r w:rsidR="00EF3636" w:rsidRPr="00920004">
        <w:rPr>
          <w:rPrChange w:id="16441" w:author="phuong vu" w:date="2018-11-30T22:36:00Z">
            <w:rPr/>
          </w:rPrChange>
        </w:rPr>
        <w:fldChar w:fldCharType="separate"/>
      </w:r>
      <w:r w:rsidR="00B5490C">
        <w:rPr>
          <w:noProof/>
        </w:rPr>
        <w:t>3</w:t>
      </w:r>
      <w:ins w:id="16442" w:author="phuong vu" w:date="2018-11-30T15:13:00Z">
        <w:r w:rsidR="00EF3636" w:rsidRPr="00920004">
          <w:rPr>
            <w:rPrChange w:id="16443" w:author="phuong vu" w:date="2018-11-30T22:36:00Z">
              <w:rPr/>
            </w:rPrChange>
          </w:rPr>
          <w:fldChar w:fldCharType="end"/>
        </w:r>
        <w:r w:rsidR="00EF3636" w:rsidRPr="00920004">
          <w:rPr>
            <w:rPrChange w:id="16444" w:author="phuong vu" w:date="2018-11-30T22:36:00Z">
              <w:rPr/>
            </w:rPrChange>
          </w:rPr>
          <w:t>.</w:t>
        </w:r>
        <w:r w:rsidR="00EF3636" w:rsidRPr="00920004">
          <w:rPr>
            <w:rPrChange w:id="16445" w:author="phuong vu" w:date="2018-11-30T22:36:00Z">
              <w:rPr/>
            </w:rPrChange>
          </w:rPr>
          <w:fldChar w:fldCharType="begin"/>
        </w:r>
        <w:r w:rsidR="00EF3636" w:rsidRPr="00920004">
          <w:rPr>
            <w:rPrChange w:id="16446" w:author="phuong vu" w:date="2018-11-30T22:36:00Z">
              <w:rPr/>
            </w:rPrChange>
          </w:rPr>
          <w:instrText xml:space="preserve"> SEQ Hình \* ARABIC \s 1 </w:instrText>
        </w:r>
      </w:ins>
      <w:r w:rsidR="00EF3636" w:rsidRPr="00920004">
        <w:rPr>
          <w:rPrChange w:id="16447" w:author="phuong vu" w:date="2018-11-30T22:36:00Z">
            <w:rPr/>
          </w:rPrChange>
        </w:rPr>
        <w:fldChar w:fldCharType="separate"/>
      </w:r>
      <w:ins w:id="16448" w:author="phuong vu" w:date="2018-11-30T22:44:00Z">
        <w:r w:rsidR="00B5490C">
          <w:rPr>
            <w:noProof/>
          </w:rPr>
          <w:t>3</w:t>
        </w:r>
      </w:ins>
      <w:ins w:id="16449" w:author="phuong vu" w:date="2018-11-30T15:13:00Z">
        <w:r w:rsidR="00EF3636" w:rsidRPr="00920004">
          <w:rPr>
            <w:rPrChange w:id="16450" w:author="phuong vu" w:date="2018-11-30T22:36:00Z">
              <w:rPr/>
            </w:rPrChange>
          </w:rPr>
          <w:fldChar w:fldCharType="end"/>
        </w:r>
      </w:ins>
      <w:ins w:id="16451" w:author="phuong vu" w:date="2018-11-16T11:28:00Z">
        <w:r w:rsidRPr="00920004">
          <w:rPr>
            <w:rPrChange w:id="16452" w:author="phuong vu" w:date="2018-11-30T22:36:00Z">
              <w:rPr/>
            </w:rPrChange>
          </w:rPr>
          <w:t xml:space="preserve"> </w:t>
        </w:r>
      </w:ins>
      <w:ins w:id="16453" w:author="phuong vu" w:date="2018-11-30T14:01:00Z">
        <w:r w:rsidR="00184C15" w:rsidRPr="00920004">
          <w:rPr>
            <w:lang w:val="en-US"/>
            <w:rPrChange w:id="16454" w:author="phuong vu" w:date="2018-11-30T22:36:00Z">
              <w:rPr/>
            </w:rPrChange>
          </w:rPr>
          <w:t>Giới thiệu sơ đồ CDM của hệ thống</w:t>
        </w:r>
      </w:ins>
      <w:bookmarkEnd w:id="16435"/>
    </w:p>
    <w:p w14:paraId="27AB324E" w14:textId="63B7A5DD" w:rsidR="001A6E15" w:rsidRPr="00920004" w:rsidRDefault="001A6E15" w:rsidP="00D72BF9">
      <w:pPr>
        <w:pStyle w:val="Heading3"/>
        <w:rPr>
          <w:rPrChange w:id="16455" w:author="phuong vu" w:date="2018-11-30T22:36:00Z">
            <w:rPr/>
          </w:rPrChange>
        </w:rPr>
        <w:pPrChange w:id="16456" w:author="phuong vu" w:date="2018-11-30T22:22:00Z">
          <w:pPr>
            <w:pStyle w:val="Heading3"/>
          </w:pPr>
        </w:pPrChange>
      </w:pPr>
      <w:bookmarkStart w:id="16457" w:name="_Toc531381063"/>
      <w:r w:rsidRPr="00920004">
        <w:rPr>
          <w:rPrChange w:id="16458" w:author="phuong vu" w:date="2018-11-30T22:36:00Z">
            <w:rPr/>
          </w:rPrChange>
        </w:rPr>
        <w:lastRenderedPageBreak/>
        <w:t>Sơ đồ LDM</w:t>
      </w:r>
      <w:bookmarkEnd w:id="16457"/>
    </w:p>
    <w:p w14:paraId="7C6E5122" w14:textId="77777777" w:rsidR="006871B5" w:rsidRPr="00920004" w:rsidRDefault="006871B5" w:rsidP="00BD0851">
      <w:pPr>
        <w:pStyle w:val="ListParagraph"/>
        <w:numPr>
          <w:ilvl w:val="0"/>
          <w:numId w:val="49"/>
        </w:numPr>
        <w:spacing w:before="240" w:line="0" w:lineRule="atLeast"/>
        <w:rPr>
          <w:moveTo w:id="16459" w:author="phuong vu" w:date="2018-11-30T14:05:00Z"/>
          <w:rPrChange w:id="16460" w:author="phuong vu" w:date="2018-11-30T22:36:00Z">
            <w:rPr>
              <w:moveTo w:id="16461" w:author="phuong vu" w:date="2018-11-30T14:05:00Z"/>
            </w:rPr>
          </w:rPrChange>
        </w:rPr>
        <w:pPrChange w:id="16462" w:author="phuong vu" w:date="2018-11-30T14:16:00Z">
          <w:pPr>
            <w:pStyle w:val="ListParagraph"/>
            <w:numPr>
              <w:numId w:val="49"/>
            </w:numPr>
            <w:spacing w:line="276" w:lineRule="auto"/>
            <w:ind w:left="1080" w:hanging="360"/>
          </w:pPr>
        </w:pPrChange>
      </w:pPr>
      <w:moveToRangeStart w:id="16463" w:author="phuong vu" w:date="2018-11-30T14:05:00Z" w:name="move531350035"/>
      <w:moveTo w:id="16464" w:author="phuong vu" w:date="2018-11-30T14:05:00Z">
        <w:r w:rsidRPr="00920004">
          <w:rPr>
            <w:b/>
            <w:rPrChange w:id="16465" w:author="phuong vu" w:date="2018-11-30T22:36:00Z">
              <w:rPr>
                <w:b/>
              </w:rPr>
            </w:rPrChange>
          </w:rPr>
          <w:t>DATE</w:t>
        </w:r>
        <w:r w:rsidRPr="00920004">
          <w:rPr>
            <w:b/>
            <w:lang w:val="en-US"/>
            <w:rPrChange w:id="16466" w:author="phuong vu" w:date="2018-11-30T22:36:00Z">
              <w:rPr>
                <w:b/>
                <w:lang w:val="en-US"/>
              </w:rPr>
            </w:rPrChange>
          </w:rPr>
          <w:t xml:space="preserve"> </w:t>
        </w:r>
        <w:r w:rsidRPr="00920004">
          <w:rPr>
            <w:rPrChange w:id="16467" w:author="phuong vu" w:date="2018-11-30T22:36:00Z">
              <w:rPr/>
            </w:rPrChange>
          </w:rPr>
          <w:t>(</w:t>
        </w:r>
        <w:r w:rsidRPr="00920004">
          <w:rPr>
            <w:lang w:val="en-US"/>
            <w:rPrChange w:id="16468" w:author="phuong vu" w:date="2018-11-30T22:36:00Z">
              <w:rPr>
                <w:lang w:val="en-US"/>
              </w:rPr>
            </w:rPrChange>
          </w:rPr>
          <w:t>#</w:t>
        </w:r>
        <w:r w:rsidRPr="00920004">
          <w:rPr>
            <w:u w:val="single"/>
            <w:rPrChange w:id="16469" w:author="phuong vu" w:date="2018-11-30T22:36:00Z">
              <w:rPr>
                <w:u w:val="single"/>
              </w:rPr>
            </w:rPrChange>
          </w:rPr>
          <w:t>DATE_AD</w:t>
        </w:r>
        <w:r w:rsidRPr="00920004">
          <w:rPr>
            <w:rPrChange w:id="16470" w:author="phuong vu" w:date="2018-11-30T22:36:00Z">
              <w:rPr/>
            </w:rPrChange>
          </w:rPr>
          <w:t>)</w:t>
        </w:r>
      </w:moveTo>
    </w:p>
    <w:p w14:paraId="2F2B92E4" w14:textId="77777777" w:rsidR="006871B5" w:rsidRPr="00920004" w:rsidRDefault="006871B5" w:rsidP="00BD0851">
      <w:pPr>
        <w:pStyle w:val="ListParagraph"/>
        <w:numPr>
          <w:ilvl w:val="0"/>
          <w:numId w:val="49"/>
        </w:numPr>
        <w:spacing w:before="240" w:line="0" w:lineRule="atLeast"/>
        <w:jc w:val="left"/>
        <w:rPr>
          <w:moveTo w:id="16471" w:author="phuong vu" w:date="2018-11-30T14:05:00Z"/>
          <w:rPrChange w:id="16472" w:author="phuong vu" w:date="2018-11-30T22:36:00Z">
            <w:rPr>
              <w:moveTo w:id="16473" w:author="phuong vu" w:date="2018-11-30T14:05:00Z"/>
            </w:rPr>
          </w:rPrChange>
        </w:rPr>
        <w:pPrChange w:id="16474" w:author="phuong vu" w:date="2018-11-30T14:16:00Z">
          <w:pPr>
            <w:pStyle w:val="ListParagraph"/>
            <w:numPr>
              <w:numId w:val="49"/>
            </w:numPr>
            <w:spacing w:line="276" w:lineRule="auto"/>
            <w:ind w:left="1080" w:hanging="360"/>
            <w:jc w:val="left"/>
          </w:pPr>
        </w:pPrChange>
      </w:pPr>
      <w:moveTo w:id="16475" w:author="phuong vu" w:date="2018-11-30T14:05:00Z">
        <w:r w:rsidRPr="00920004">
          <w:rPr>
            <w:b/>
            <w:rPrChange w:id="16476" w:author="phuong vu" w:date="2018-11-30T22:36:00Z">
              <w:rPr>
                <w:b/>
              </w:rPr>
            </w:rPrChange>
          </w:rPr>
          <w:t xml:space="preserve">PRODUCT_TYPE </w:t>
        </w:r>
        <w:r w:rsidRPr="00920004">
          <w:rPr>
            <w:rPrChange w:id="16477" w:author="phuong vu" w:date="2018-11-30T22:36:00Z">
              <w:rPr/>
            </w:rPrChange>
          </w:rPr>
          <w:t>(#</w:t>
        </w:r>
        <w:r w:rsidRPr="00920004">
          <w:rPr>
            <w:u w:val="single"/>
            <w:rPrChange w:id="16478" w:author="phuong vu" w:date="2018-11-30T22:36:00Z">
              <w:rPr>
                <w:u w:val="single"/>
              </w:rPr>
            </w:rPrChange>
          </w:rPr>
          <w:t>ID</w:t>
        </w:r>
        <w:r w:rsidRPr="00920004">
          <w:rPr>
            <w:rPrChange w:id="16479" w:author="phuong vu" w:date="2018-11-30T22:36:00Z">
              <w:rPr/>
            </w:rPrChange>
          </w:rPr>
          <w:t>, PRODUCT_TYPE_NAME, STATUS)</w:t>
        </w:r>
      </w:moveTo>
    </w:p>
    <w:p w14:paraId="35AF1350" w14:textId="77777777" w:rsidR="006871B5" w:rsidRPr="00920004" w:rsidRDefault="006871B5" w:rsidP="00BD0851">
      <w:pPr>
        <w:pStyle w:val="ListParagraph"/>
        <w:numPr>
          <w:ilvl w:val="0"/>
          <w:numId w:val="49"/>
        </w:numPr>
        <w:spacing w:before="240" w:line="0" w:lineRule="atLeast"/>
        <w:jc w:val="left"/>
        <w:rPr>
          <w:moveTo w:id="16480" w:author="phuong vu" w:date="2018-11-30T14:05:00Z"/>
          <w:rPrChange w:id="16481" w:author="phuong vu" w:date="2018-11-30T22:36:00Z">
            <w:rPr>
              <w:moveTo w:id="16482" w:author="phuong vu" w:date="2018-11-30T14:05:00Z"/>
            </w:rPr>
          </w:rPrChange>
        </w:rPr>
        <w:pPrChange w:id="16483" w:author="phuong vu" w:date="2018-11-30T14:16:00Z">
          <w:pPr>
            <w:pStyle w:val="ListParagraph"/>
            <w:numPr>
              <w:numId w:val="49"/>
            </w:numPr>
            <w:spacing w:line="276" w:lineRule="auto"/>
            <w:ind w:left="1080" w:hanging="360"/>
            <w:jc w:val="left"/>
          </w:pPr>
        </w:pPrChange>
      </w:pPr>
      <w:moveTo w:id="16484" w:author="phuong vu" w:date="2018-11-30T14:05:00Z">
        <w:r w:rsidRPr="00920004">
          <w:rPr>
            <w:b/>
            <w:rPrChange w:id="16485" w:author="phuong vu" w:date="2018-11-30T22:36:00Z">
              <w:rPr>
                <w:b/>
              </w:rPr>
            </w:rPrChange>
          </w:rPr>
          <w:t>PRODUCT (#</w:t>
        </w:r>
        <w:r w:rsidRPr="00920004">
          <w:rPr>
            <w:u w:val="single"/>
            <w:rPrChange w:id="16486" w:author="phuong vu" w:date="2018-11-30T22:36:00Z">
              <w:rPr>
                <w:u w:val="single"/>
              </w:rPr>
            </w:rPrChange>
          </w:rPr>
          <w:t>ID</w:t>
        </w:r>
        <w:r w:rsidRPr="00920004">
          <w:rPr>
            <w:rPrChange w:id="16487" w:author="phuong vu" w:date="2018-11-30T22:36:00Z">
              <w:rPr/>
            </w:rPrChange>
          </w:rPr>
          <w:t xml:space="preserve">, PRODUC_NAME, SHORT_DESC, </w:t>
        </w:r>
        <w:r w:rsidRPr="00920004">
          <w:rPr>
            <w:rPrChange w:id="16488" w:author="phuong vu" w:date="2018-11-30T22:36:00Z">
              <w:rPr>
                <w:i/>
              </w:rPr>
            </w:rPrChange>
          </w:rPr>
          <w:t>PRODUCT_AVATAR</w:t>
        </w:r>
        <w:r w:rsidRPr="00920004">
          <w:rPr>
            <w:rPrChange w:id="16489" w:author="phuong vu" w:date="2018-11-30T22:36:00Z">
              <w:rPr/>
            </w:rPrChange>
          </w:rPr>
          <w:t xml:space="preserve">, STATUS, </w:t>
        </w:r>
        <w:r w:rsidRPr="00920004">
          <w:rPr>
            <w:rPrChange w:id="16490" w:author="phuong vu" w:date="2018-11-30T22:36:00Z">
              <w:rPr>
                <w:i/>
              </w:rPr>
            </w:rPrChange>
          </w:rPr>
          <w:t>PRODUCT_TYPE_ID</w:t>
        </w:r>
        <w:r w:rsidRPr="00920004">
          <w:rPr>
            <w:b/>
            <w:rPrChange w:id="16491" w:author="phuong vu" w:date="2018-11-30T22:36:00Z">
              <w:rPr>
                <w:b/>
              </w:rPr>
            </w:rPrChange>
          </w:rPr>
          <w:t>)</w:t>
        </w:r>
      </w:moveTo>
    </w:p>
    <w:p w14:paraId="1884BFC7" w14:textId="77777777" w:rsidR="006871B5" w:rsidRPr="00920004" w:rsidRDefault="006871B5" w:rsidP="00BD0851">
      <w:pPr>
        <w:pStyle w:val="ListParagraph"/>
        <w:numPr>
          <w:ilvl w:val="0"/>
          <w:numId w:val="49"/>
        </w:numPr>
        <w:spacing w:before="240" w:line="0" w:lineRule="atLeast"/>
        <w:jc w:val="left"/>
        <w:rPr>
          <w:moveTo w:id="16492" w:author="phuong vu" w:date="2018-11-30T14:05:00Z"/>
          <w:lang w:val="fr-FR"/>
          <w:rPrChange w:id="16493" w:author="phuong vu" w:date="2018-11-30T22:36:00Z">
            <w:rPr>
              <w:moveTo w:id="16494" w:author="phuong vu" w:date="2018-11-30T14:05:00Z"/>
              <w:lang w:val="fr-FR"/>
            </w:rPr>
          </w:rPrChange>
        </w:rPr>
        <w:pPrChange w:id="16495" w:author="phuong vu" w:date="2018-11-30T14:16:00Z">
          <w:pPr>
            <w:pStyle w:val="ListParagraph"/>
            <w:numPr>
              <w:numId w:val="49"/>
            </w:numPr>
            <w:spacing w:line="276" w:lineRule="auto"/>
            <w:ind w:left="1080" w:hanging="360"/>
            <w:jc w:val="left"/>
          </w:pPr>
        </w:pPrChange>
      </w:pPr>
      <w:moveTo w:id="16496" w:author="phuong vu" w:date="2018-11-30T14:05:00Z">
        <w:r w:rsidRPr="00920004">
          <w:rPr>
            <w:b/>
            <w:lang w:val="fr-FR"/>
            <w:rPrChange w:id="16497" w:author="phuong vu" w:date="2018-11-30T22:36:00Z">
              <w:rPr>
                <w:b/>
                <w:lang w:val="fr-FR"/>
              </w:rPr>
            </w:rPrChange>
          </w:rPr>
          <w:t xml:space="preserve">SERVICE_TYPE </w:t>
        </w:r>
        <w:r w:rsidRPr="00920004">
          <w:rPr>
            <w:lang w:val="fr-FR"/>
            <w:rPrChange w:id="16498" w:author="phuong vu" w:date="2018-11-30T22:36:00Z">
              <w:rPr>
                <w:lang w:val="fr-FR"/>
              </w:rPr>
            </w:rPrChange>
          </w:rPr>
          <w:t>(#</w:t>
        </w:r>
        <w:r w:rsidRPr="00920004">
          <w:rPr>
            <w:u w:val="single"/>
            <w:lang w:val="fr-FR"/>
            <w:rPrChange w:id="16499" w:author="phuong vu" w:date="2018-11-30T22:36:00Z">
              <w:rPr>
                <w:u w:val="single"/>
                <w:lang w:val="fr-FR"/>
              </w:rPr>
            </w:rPrChange>
          </w:rPr>
          <w:t>ID</w:t>
        </w:r>
        <w:r w:rsidRPr="00920004">
          <w:rPr>
            <w:lang w:val="fr-FR"/>
            <w:rPrChange w:id="16500" w:author="phuong vu" w:date="2018-11-30T22:36:00Z">
              <w:rPr>
                <w:lang w:val="fr-FR"/>
              </w:rPr>
            </w:rPrChange>
          </w:rPr>
          <w:t xml:space="preserve">, SERVICE_TYPE_NAME, SERVICE_TYPE_DESC, STATUS, </w:t>
        </w:r>
        <w:r w:rsidRPr="00920004">
          <w:rPr>
            <w:lang w:val="fr-FR"/>
            <w:rPrChange w:id="16501" w:author="phuong vu" w:date="2018-11-30T22:36:00Z">
              <w:rPr>
                <w:i/>
                <w:lang w:val="fr-FR"/>
              </w:rPr>
            </w:rPrChange>
          </w:rPr>
          <w:t>SERVICE_TYPE_AVATAR</w:t>
        </w:r>
        <w:r w:rsidRPr="00920004">
          <w:rPr>
            <w:lang w:val="fr-FR"/>
            <w:rPrChange w:id="16502" w:author="phuong vu" w:date="2018-11-30T22:36:00Z">
              <w:rPr>
                <w:lang w:val="fr-FR"/>
              </w:rPr>
            </w:rPrChange>
          </w:rPr>
          <w:t>)</w:t>
        </w:r>
      </w:moveTo>
    </w:p>
    <w:p w14:paraId="37BDF55C" w14:textId="77777777" w:rsidR="006871B5" w:rsidRPr="00920004" w:rsidRDefault="006871B5" w:rsidP="00BD0851">
      <w:pPr>
        <w:pStyle w:val="ListParagraph"/>
        <w:numPr>
          <w:ilvl w:val="0"/>
          <w:numId w:val="49"/>
        </w:numPr>
        <w:spacing w:before="240" w:line="0" w:lineRule="atLeast"/>
        <w:jc w:val="left"/>
        <w:rPr>
          <w:moveTo w:id="16503" w:author="phuong vu" w:date="2018-11-30T14:05:00Z"/>
          <w:lang w:val="en-US"/>
          <w:rPrChange w:id="16504" w:author="phuong vu" w:date="2018-11-30T22:36:00Z">
            <w:rPr>
              <w:moveTo w:id="16505" w:author="phuong vu" w:date="2018-11-30T14:05:00Z"/>
              <w:lang w:val="en-US"/>
            </w:rPr>
          </w:rPrChange>
        </w:rPr>
        <w:pPrChange w:id="16506" w:author="phuong vu" w:date="2018-11-30T14:16:00Z">
          <w:pPr>
            <w:pStyle w:val="ListParagraph"/>
            <w:numPr>
              <w:numId w:val="49"/>
            </w:numPr>
            <w:spacing w:line="276" w:lineRule="auto"/>
            <w:ind w:left="1080" w:hanging="360"/>
            <w:jc w:val="left"/>
          </w:pPr>
        </w:pPrChange>
      </w:pPr>
      <w:moveTo w:id="16507" w:author="phuong vu" w:date="2018-11-30T14:05:00Z">
        <w:r w:rsidRPr="00920004">
          <w:rPr>
            <w:b/>
            <w:lang w:val="en-US"/>
            <w:rPrChange w:id="16508" w:author="phuong vu" w:date="2018-11-30T22:36:00Z">
              <w:rPr>
                <w:b/>
                <w:lang w:val="en-US"/>
              </w:rPr>
            </w:rPrChange>
          </w:rPr>
          <w:t>SERVICE_TYPE_BRANCH</w:t>
        </w:r>
        <w:r w:rsidRPr="00920004">
          <w:rPr>
            <w:lang w:val="en-US"/>
            <w:rPrChange w:id="16509" w:author="phuong vu" w:date="2018-11-30T22:36:00Z">
              <w:rPr>
                <w:lang w:val="en-US"/>
              </w:rPr>
            </w:rPrChange>
          </w:rPr>
          <w:t xml:space="preserve"> (</w:t>
        </w:r>
        <w:r w:rsidRPr="00920004">
          <w:rPr>
            <w:u w:val="single"/>
            <w:lang w:val="en-US"/>
            <w:rPrChange w:id="16510" w:author="phuong vu" w:date="2018-11-30T22:36:00Z">
              <w:rPr>
                <w:u w:val="single"/>
                <w:lang w:val="en-US"/>
              </w:rPr>
            </w:rPrChange>
          </w:rPr>
          <w:t>#ID,</w:t>
        </w:r>
        <w:r w:rsidRPr="00920004">
          <w:rPr>
            <w:lang w:val="en-US"/>
            <w:rPrChange w:id="16511" w:author="phuong vu" w:date="2018-11-30T22:36:00Z">
              <w:rPr>
                <w:lang w:val="en-US"/>
              </w:rPr>
            </w:rPrChange>
          </w:rPr>
          <w:t xml:space="preserve"> </w:t>
        </w:r>
        <w:r w:rsidRPr="00920004">
          <w:rPr>
            <w:u w:val="single"/>
            <w:lang w:val="en-US"/>
            <w:rPrChange w:id="16512" w:author="phuong vu" w:date="2018-11-30T22:36:00Z">
              <w:rPr>
                <w:u w:val="single"/>
                <w:lang w:val="en-US"/>
              </w:rPr>
            </w:rPrChange>
          </w:rPr>
          <w:t>#SERVICE_TYPE_ID</w:t>
        </w:r>
        <w:r w:rsidRPr="00920004">
          <w:rPr>
            <w:rPrChange w:id="16513" w:author="phuong vu" w:date="2018-11-30T22:36:00Z">
              <w:rPr/>
            </w:rPrChange>
          </w:rPr>
          <w:t xml:space="preserve">, </w:t>
        </w:r>
        <w:r w:rsidRPr="00920004">
          <w:rPr>
            <w:u w:val="single"/>
            <w:rPrChange w:id="16514" w:author="phuong vu" w:date="2018-11-30T22:36:00Z">
              <w:rPr>
                <w:u w:val="single"/>
              </w:rPr>
            </w:rPrChange>
          </w:rPr>
          <w:t>#BRANCH_ID</w:t>
        </w:r>
        <w:r w:rsidRPr="00920004">
          <w:rPr>
            <w:rPrChange w:id="16515" w:author="phuong vu" w:date="2018-11-30T22:36:00Z">
              <w:rPr/>
            </w:rPrChange>
          </w:rPr>
          <w:t>, STATUS</w:t>
        </w:r>
        <w:r w:rsidRPr="00920004">
          <w:rPr>
            <w:lang w:val="en-US"/>
            <w:rPrChange w:id="16516" w:author="phuong vu" w:date="2018-11-30T22:36:00Z">
              <w:rPr>
                <w:lang w:val="en-US"/>
              </w:rPr>
            </w:rPrChange>
          </w:rPr>
          <w:t>)</w:t>
        </w:r>
      </w:moveTo>
    </w:p>
    <w:p w14:paraId="0D7A8984" w14:textId="77777777" w:rsidR="006871B5" w:rsidRPr="00920004" w:rsidRDefault="006871B5" w:rsidP="00BD0851">
      <w:pPr>
        <w:pStyle w:val="ListParagraph"/>
        <w:numPr>
          <w:ilvl w:val="0"/>
          <w:numId w:val="49"/>
        </w:numPr>
        <w:spacing w:before="240" w:line="0" w:lineRule="atLeast"/>
        <w:jc w:val="left"/>
        <w:rPr>
          <w:moveTo w:id="16517" w:author="phuong vu" w:date="2018-11-30T14:05:00Z"/>
          <w:rPrChange w:id="16518" w:author="phuong vu" w:date="2018-11-30T22:36:00Z">
            <w:rPr>
              <w:moveTo w:id="16519" w:author="phuong vu" w:date="2018-11-30T14:05:00Z"/>
            </w:rPr>
          </w:rPrChange>
        </w:rPr>
        <w:pPrChange w:id="16520" w:author="phuong vu" w:date="2018-11-30T14:16:00Z">
          <w:pPr>
            <w:pStyle w:val="ListParagraph"/>
            <w:numPr>
              <w:numId w:val="49"/>
            </w:numPr>
            <w:spacing w:line="276" w:lineRule="auto"/>
            <w:ind w:left="1080" w:hanging="360"/>
            <w:jc w:val="left"/>
          </w:pPr>
        </w:pPrChange>
      </w:pPr>
      <w:moveTo w:id="16521" w:author="phuong vu" w:date="2018-11-30T14:05:00Z">
        <w:r w:rsidRPr="00920004">
          <w:rPr>
            <w:b/>
            <w:lang w:val="en-US"/>
            <w:rPrChange w:id="16522" w:author="phuong vu" w:date="2018-11-30T22:36:00Z">
              <w:rPr>
                <w:b/>
                <w:lang w:val="en-US"/>
              </w:rPr>
            </w:rPrChange>
          </w:rPr>
          <w:t>POST</w:t>
        </w:r>
        <w:r w:rsidRPr="00920004">
          <w:rPr>
            <w:lang w:val="en-US"/>
            <w:rPrChange w:id="16523" w:author="phuong vu" w:date="2018-11-30T22:36:00Z">
              <w:rPr>
                <w:lang w:val="en-US"/>
              </w:rPr>
            </w:rPrChange>
          </w:rPr>
          <w:t xml:space="preserve"> (</w:t>
        </w:r>
        <w:r w:rsidRPr="00920004">
          <w:rPr>
            <w:u w:val="single"/>
            <w:lang w:val="en-US"/>
            <w:rPrChange w:id="16524" w:author="phuong vu" w:date="2018-11-30T22:36:00Z">
              <w:rPr>
                <w:u w:val="single"/>
                <w:lang w:val="en-US"/>
              </w:rPr>
            </w:rPrChange>
          </w:rPr>
          <w:t>#ID</w:t>
        </w:r>
        <w:r w:rsidRPr="00920004">
          <w:rPr>
            <w:rPrChange w:id="16525" w:author="phuong vu" w:date="2018-11-30T22:36:00Z">
              <w:rPr/>
            </w:rPrChange>
          </w:rPr>
          <w:t>, HEADLINE, BODY, HEADER_IMAGE_FILE)</w:t>
        </w:r>
      </w:moveTo>
    </w:p>
    <w:p w14:paraId="30FA3E2F" w14:textId="77777777" w:rsidR="006871B5" w:rsidRPr="00920004" w:rsidRDefault="006871B5" w:rsidP="00BD0851">
      <w:pPr>
        <w:pStyle w:val="ListParagraph"/>
        <w:numPr>
          <w:ilvl w:val="0"/>
          <w:numId w:val="49"/>
        </w:numPr>
        <w:spacing w:before="240" w:line="0" w:lineRule="atLeast"/>
        <w:jc w:val="left"/>
        <w:rPr>
          <w:moveTo w:id="16526" w:author="phuong vu" w:date="2018-11-30T14:05:00Z"/>
          <w:lang w:val="en-US"/>
          <w:rPrChange w:id="16527" w:author="phuong vu" w:date="2018-11-30T22:36:00Z">
            <w:rPr>
              <w:moveTo w:id="16528" w:author="phuong vu" w:date="2018-11-30T14:05:00Z"/>
              <w:lang w:val="en-US"/>
            </w:rPr>
          </w:rPrChange>
        </w:rPr>
        <w:pPrChange w:id="16529" w:author="phuong vu" w:date="2018-11-30T14:16:00Z">
          <w:pPr>
            <w:pStyle w:val="ListParagraph"/>
            <w:numPr>
              <w:numId w:val="49"/>
            </w:numPr>
            <w:spacing w:line="276" w:lineRule="auto"/>
            <w:ind w:left="1080" w:hanging="360"/>
            <w:jc w:val="left"/>
          </w:pPr>
        </w:pPrChange>
      </w:pPr>
      <w:moveTo w:id="16530" w:author="phuong vu" w:date="2018-11-30T14:05:00Z">
        <w:r w:rsidRPr="00920004">
          <w:rPr>
            <w:b/>
            <w:lang w:val="en-US"/>
            <w:rPrChange w:id="16531" w:author="phuong vu" w:date="2018-11-30T22:36:00Z">
              <w:rPr>
                <w:b/>
                <w:lang w:val="en-US"/>
              </w:rPr>
            </w:rPrChange>
          </w:rPr>
          <w:t>TIME_SCHEDULE</w:t>
        </w:r>
        <w:r w:rsidRPr="00920004">
          <w:rPr>
            <w:lang w:val="en-US"/>
            <w:rPrChange w:id="16532" w:author="phuong vu" w:date="2018-11-30T22:36:00Z">
              <w:rPr>
                <w:lang w:val="en-US"/>
              </w:rPr>
            </w:rPrChange>
          </w:rPr>
          <w:t xml:space="preserve"> (</w:t>
        </w:r>
        <w:r w:rsidRPr="00920004">
          <w:rPr>
            <w:u w:val="single"/>
            <w:lang w:val="en-US"/>
            <w:rPrChange w:id="16533" w:author="phuong vu" w:date="2018-11-30T22:36:00Z">
              <w:rPr>
                <w:u w:val="single"/>
                <w:lang w:val="en-US"/>
              </w:rPr>
            </w:rPrChange>
          </w:rPr>
          <w:t>#ID</w:t>
        </w:r>
        <w:r w:rsidRPr="00920004">
          <w:rPr>
            <w:rPrChange w:id="16534" w:author="phuong vu" w:date="2018-11-30T22:36:00Z">
              <w:rPr/>
            </w:rPrChange>
          </w:rPr>
          <w:t>, TIME_SCHEDULE_NO, TIME_START, TIME_END, STATUS</w:t>
        </w:r>
        <w:r w:rsidRPr="00920004">
          <w:rPr>
            <w:lang w:val="en-US"/>
            <w:rPrChange w:id="16535" w:author="phuong vu" w:date="2018-11-30T22:36:00Z">
              <w:rPr>
                <w:lang w:val="en-US"/>
              </w:rPr>
            </w:rPrChange>
          </w:rPr>
          <w:t>)</w:t>
        </w:r>
      </w:moveTo>
    </w:p>
    <w:p w14:paraId="0B305184" w14:textId="77777777" w:rsidR="006871B5" w:rsidRPr="00920004" w:rsidRDefault="006871B5" w:rsidP="00BD0851">
      <w:pPr>
        <w:pStyle w:val="ListParagraph"/>
        <w:numPr>
          <w:ilvl w:val="0"/>
          <w:numId w:val="49"/>
        </w:numPr>
        <w:spacing w:before="240" w:line="0" w:lineRule="atLeast"/>
        <w:jc w:val="left"/>
        <w:rPr>
          <w:moveTo w:id="16536" w:author="phuong vu" w:date="2018-11-30T14:05:00Z"/>
          <w:rPrChange w:id="16537" w:author="phuong vu" w:date="2018-11-30T22:36:00Z">
            <w:rPr>
              <w:moveTo w:id="16538" w:author="phuong vu" w:date="2018-11-30T14:05:00Z"/>
            </w:rPr>
          </w:rPrChange>
        </w:rPr>
        <w:pPrChange w:id="16539" w:author="phuong vu" w:date="2018-11-30T14:16:00Z">
          <w:pPr>
            <w:pStyle w:val="ListParagraph"/>
            <w:numPr>
              <w:numId w:val="49"/>
            </w:numPr>
            <w:spacing w:line="276" w:lineRule="auto"/>
            <w:ind w:left="1080" w:hanging="360"/>
            <w:jc w:val="left"/>
          </w:pPr>
        </w:pPrChange>
      </w:pPr>
      <w:moveTo w:id="16540" w:author="phuong vu" w:date="2018-11-30T14:05:00Z">
        <w:r w:rsidRPr="00920004">
          <w:rPr>
            <w:b/>
            <w:rPrChange w:id="16541" w:author="phuong vu" w:date="2018-11-30T22:36:00Z">
              <w:rPr>
                <w:b/>
              </w:rPr>
            </w:rPrChange>
          </w:rPr>
          <w:t xml:space="preserve">LABEL </w:t>
        </w:r>
        <w:r w:rsidRPr="00920004">
          <w:rPr>
            <w:rPrChange w:id="16542" w:author="phuong vu" w:date="2018-11-30T22:36:00Z">
              <w:rPr/>
            </w:rPrChange>
          </w:rPr>
          <w:t>(</w:t>
        </w:r>
        <w:r w:rsidRPr="00920004">
          <w:rPr>
            <w:u w:val="single"/>
            <w:rPrChange w:id="16543" w:author="phuong vu" w:date="2018-11-30T22:36:00Z">
              <w:rPr>
                <w:u w:val="single"/>
              </w:rPr>
            </w:rPrChange>
          </w:rPr>
          <w:t>#ID</w:t>
        </w:r>
        <w:r w:rsidRPr="00920004">
          <w:rPr>
            <w:rPrChange w:id="16544" w:author="phuong vu" w:date="2018-11-30T22:36:00Z">
              <w:rPr/>
            </w:rPrChange>
          </w:rPr>
          <w:t>, LABEL_NAME, STATUS)</w:t>
        </w:r>
      </w:moveTo>
    </w:p>
    <w:p w14:paraId="57B3F085" w14:textId="77777777" w:rsidR="006871B5" w:rsidRPr="00920004" w:rsidRDefault="006871B5" w:rsidP="00BD0851">
      <w:pPr>
        <w:pStyle w:val="ListParagraph"/>
        <w:numPr>
          <w:ilvl w:val="0"/>
          <w:numId w:val="49"/>
        </w:numPr>
        <w:spacing w:before="240" w:line="0" w:lineRule="atLeast"/>
        <w:jc w:val="left"/>
        <w:rPr>
          <w:moveTo w:id="16545" w:author="phuong vu" w:date="2018-11-30T14:05:00Z"/>
          <w:rPrChange w:id="16546" w:author="phuong vu" w:date="2018-11-30T22:36:00Z">
            <w:rPr>
              <w:moveTo w:id="16547" w:author="phuong vu" w:date="2018-11-30T14:05:00Z"/>
            </w:rPr>
          </w:rPrChange>
        </w:rPr>
        <w:pPrChange w:id="16548" w:author="phuong vu" w:date="2018-11-30T14:16:00Z">
          <w:pPr>
            <w:pStyle w:val="ListParagraph"/>
            <w:numPr>
              <w:numId w:val="49"/>
            </w:numPr>
            <w:spacing w:line="276" w:lineRule="auto"/>
            <w:ind w:left="1080" w:hanging="360"/>
            <w:jc w:val="left"/>
          </w:pPr>
        </w:pPrChange>
      </w:pPr>
      <w:moveTo w:id="16549" w:author="phuong vu" w:date="2018-11-30T14:05:00Z">
        <w:r w:rsidRPr="00920004">
          <w:rPr>
            <w:b/>
            <w:rPrChange w:id="16550" w:author="phuong vu" w:date="2018-11-30T22:36:00Z">
              <w:rPr>
                <w:b/>
              </w:rPr>
            </w:rPrChange>
          </w:rPr>
          <w:t xml:space="preserve">UNIT </w:t>
        </w:r>
        <w:r w:rsidRPr="00920004">
          <w:rPr>
            <w:rPrChange w:id="16551" w:author="phuong vu" w:date="2018-11-30T22:36:00Z">
              <w:rPr/>
            </w:rPrChange>
          </w:rPr>
          <w:t>(#</w:t>
        </w:r>
        <w:r w:rsidRPr="00920004">
          <w:rPr>
            <w:u w:val="single"/>
            <w:rPrChange w:id="16552" w:author="phuong vu" w:date="2018-11-30T22:36:00Z">
              <w:rPr>
                <w:u w:val="single"/>
              </w:rPr>
            </w:rPrChange>
          </w:rPr>
          <w:t>ID</w:t>
        </w:r>
        <w:r w:rsidRPr="00920004">
          <w:rPr>
            <w:rPrChange w:id="16553" w:author="phuong vu" w:date="2018-11-30T22:36:00Z">
              <w:rPr/>
            </w:rPrChange>
          </w:rPr>
          <w:t>, UNIT_NAME, STATUS)</w:t>
        </w:r>
      </w:moveTo>
    </w:p>
    <w:p w14:paraId="2D1F07AB" w14:textId="77777777" w:rsidR="006871B5" w:rsidRPr="00920004" w:rsidRDefault="006871B5" w:rsidP="00BD0851">
      <w:pPr>
        <w:pStyle w:val="ListParagraph"/>
        <w:numPr>
          <w:ilvl w:val="0"/>
          <w:numId w:val="49"/>
        </w:numPr>
        <w:spacing w:before="240" w:line="0" w:lineRule="atLeast"/>
        <w:jc w:val="left"/>
        <w:rPr>
          <w:moveTo w:id="16554" w:author="phuong vu" w:date="2018-11-30T14:05:00Z"/>
          <w:lang w:val="en-US"/>
          <w:rPrChange w:id="16555" w:author="phuong vu" w:date="2018-11-30T22:36:00Z">
            <w:rPr>
              <w:moveTo w:id="16556" w:author="phuong vu" w:date="2018-11-30T14:05:00Z"/>
              <w:lang w:val="en-US"/>
            </w:rPr>
          </w:rPrChange>
        </w:rPr>
        <w:pPrChange w:id="16557" w:author="phuong vu" w:date="2018-11-30T14:16:00Z">
          <w:pPr>
            <w:pStyle w:val="ListParagraph"/>
            <w:numPr>
              <w:numId w:val="49"/>
            </w:numPr>
            <w:spacing w:line="276" w:lineRule="auto"/>
            <w:ind w:left="1080" w:hanging="360"/>
            <w:jc w:val="left"/>
          </w:pPr>
        </w:pPrChange>
      </w:pPr>
      <w:moveTo w:id="16558" w:author="phuong vu" w:date="2018-11-30T14:05:00Z">
        <w:r w:rsidRPr="00920004">
          <w:rPr>
            <w:b/>
            <w:lang w:val="en-US"/>
            <w:rPrChange w:id="16559" w:author="phuong vu" w:date="2018-11-30T22:36:00Z">
              <w:rPr>
                <w:b/>
                <w:lang w:val="en-US"/>
              </w:rPr>
            </w:rPrChange>
          </w:rPr>
          <w:t xml:space="preserve">MATERIAL </w:t>
        </w:r>
        <w:r w:rsidRPr="00920004">
          <w:rPr>
            <w:lang w:val="en-US"/>
            <w:rPrChange w:id="16560" w:author="phuong vu" w:date="2018-11-30T22:36:00Z">
              <w:rPr>
                <w:lang w:val="en-US"/>
              </w:rPr>
            </w:rPrChange>
          </w:rPr>
          <w:t>(#</w:t>
        </w:r>
        <w:r w:rsidRPr="00920004">
          <w:rPr>
            <w:u w:val="single"/>
            <w:lang w:val="en-US"/>
            <w:rPrChange w:id="16561" w:author="phuong vu" w:date="2018-11-30T22:36:00Z">
              <w:rPr>
                <w:u w:val="single"/>
                <w:lang w:val="en-US"/>
              </w:rPr>
            </w:rPrChange>
          </w:rPr>
          <w:t>ID</w:t>
        </w:r>
        <w:r w:rsidRPr="00920004">
          <w:rPr>
            <w:lang w:val="en-US"/>
            <w:rPrChange w:id="16562" w:author="phuong vu" w:date="2018-11-30T22:36:00Z">
              <w:rPr>
                <w:lang w:val="en-US"/>
              </w:rPr>
            </w:rPrChange>
          </w:rPr>
          <w:t>, MATERIAL_NAME, STATUS)</w:t>
        </w:r>
      </w:moveTo>
    </w:p>
    <w:p w14:paraId="1A75ED6F" w14:textId="77777777" w:rsidR="006871B5" w:rsidRPr="00920004" w:rsidRDefault="006871B5" w:rsidP="00BD0851">
      <w:pPr>
        <w:pStyle w:val="ListParagraph"/>
        <w:numPr>
          <w:ilvl w:val="0"/>
          <w:numId w:val="49"/>
        </w:numPr>
        <w:spacing w:before="240" w:line="0" w:lineRule="atLeast"/>
        <w:jc w:val="left"/>
        <w:rPr>
          <w:moveTo w:id="16563" w:author="phuong vu" w:date="2018-11-30T14:05:00Z"/>
          <w:lang w:val="en-US"/>
          <w:rPrChange w:id="16564" w:author="phuong vu" w:date="2018-11-30T22:36:00Z">
            <w:rPr>
              <w:moveTo w:id="16565" w:author="phuong vu" w:date="2018-11-30T14:05:00Z"/>
              <w:lang w:val="en-US"/>
            </w:rPr>
          </w:rPrChange>
        </w:rPr>
        <w:pPrChange w:id="16566" w:author="phuong vu" w:date="2018-11-30T14:16:00Z">
          <w:pPr>
            <w:pStyle w:val="ListParagraph"/>
            <w:numPr>
              <w:numId w:val="49"/>
            </w:numPr>
            <w:spacing w:line="276" w:lineRule="auto"/>
            <w:ind w:left="1080" w:hanging="360"/>
            <w:jc w:val="left"/>
          </w:pPr>
        </w:pPrChange>
      </w:pPr>
      <w:moveTo w:id="16567" w:author="phuong vu" w:date="2018-11-30T14:05:00Z">
        <w:r w:rsidRPr="00920004">
          <w:rPr>
            <w:b/>
            <w:lang w:val="en-US"/>
            <w:rPrChange w:id="16568" w:author="phuong vu" w:date="2018-11-30T22:36:00Z">
              <w:rPr>
                <w:b/>
                <w:lang w:val="en-US"/>
              </w:rPr>
            </w:rPrChange>
          </w:rPr>
          <w:t xml:space="preserve">COLOR_GROUP </w:t>
        </w:r>
        <w:r w:rsidRPr="00920004">
          <w:rPr>
            <w:lang w:val="en-US"/>
            <w:rPrChange w:id="16569" w:author="phuong vu" w:date="2018-11-30T22:36:00Z">
              <w:rPr>
                <w:lang w:val="en-US"/>
              </w:rPr>
            </w:rPrChange>
          </w:rPr>
          <w:t>(#</w:t>
        </w:r>
        <w:r w:rsidRPr="00920004">
          <w:rPr>
            <w:u w:val="single"/>
            <w:lang w:val="en-US"/>
            <w:rPrChange w:id="16570" w:author="phuong vu" w:date="2018-11-30T22:36:00Z">
              <w:rPr>
                <w:u w:val="single"/>
                <w:lang w:val="en-US"/>
              </w:rPr>
            </w:rPrChange>
          </w:rPr>
          <w:t>ID</w:t>
        </w:r>
        <w:r w:rsidRPr="00920004">
          <w:rPr>
            <w:lang w:val="en-US"/>
            <w:rPrChange w:id="16571" w:author="phuong vu" w:date="2018-11-30T22:36:00Z">
              <w:rPr>
                <w:lang w:val="en-US"/>
              </w:rPr>
            </w:rPrChange>
          </w:rPr>
          <w:t>, COLOR_GROUP_NAME, STATUS)</w:t>
        </w:r>
      </w:moveTo>
    </w:p>
    <w:p w14:paraId="39228BA6" w14:textId="77777777" w:rsidR="006871B5" w:rsidRPr="00920004" w:rsidRDefault="006871B5" w:rsidP="00BD0851">
      <w:pPr>
        <w:pStyle w:val="ListParagraph"/>
        <w:numPr>
          <w:ilvl w:val="0"/>
          <w:numId w:val="49"/>
        </w:numPr>
        <w:spacing w:before="240" w:line="0" w:lineRule="atLeast"/>
        <w:jc w:val="left"/>
        <w:rPr>
          <w:moveTo w:id="16572" w:author="phuong vu" w:date="2018-11-30T14:05:00Z"/>
          <w:lang w:val="en-US"/>
          <w:rPrChange w:id="16573" w:author="phuong vu" w:date="2018-11-30T22:36:00Z">
            <w:rPr>
              <w:moveTo w:id="16574" w:author="phuong vu" w:date="2018-11-30T14:05:00Z"/>
              <w:lang w:val="en-US"/>
            </w:rPr>
          </w:rPrChange>
        </w:rPr>
        <w:pPrChange w:id="16575" w:author="phuong vu" w:date="2018-11-30T14:16:00Z">
          <w:pPr>
            <w:pStyle w:val="ListParagraph"/>
            <w:numPr>
              <w:numId w:val="49"/>
            </w:numPr>
            <w:spacing w:line="276" w:lineRule="auto"/>
            <w:ind w:left="1080" w:hanging="360"/>
            <w:jc w:val="left"/>
          </w:pPr>
        </w:pPrChange>
      </w:pPr>
      <w:moveTo w:id="16576" w:author="phuong vu" w:date="2018-11-30T14:05:00Z">
        <w:r w:rsidRPr="00920004">
          <w:rPr>
            <w:b/>
            <w:lang w:val="en-US"/>
            <w:rPrChange w:id="16577" w:author="phuong vu" w:date="2018-11-30T22:36:00Z">
              <w:rPr>
                <w:b/>
                <w:lang w:val="en-US"/>
              </w:rPr>
            </w:rPrChange>
          </w:rPr>
          <w:t xml:space="preserve">COLOR </w:t>
        </w:r>
        <w:r w:rsidRPr="00920004">
          <w:rPr>
            <w:lang w:val="en-US"/>
            <w:rPrChange w:id="16578" w:author="phuong vu" w:date="2018-11-30T22:36:00Z">
              <w:rPr>
                <w:lang w:val="en-US"/>
              </w:rPr>
            </w:rPrChange>
          </w:rPr>
          <w:t>(#</w:t>
        </w:r>
        <w:r w:rsidRPr="00920004">
          <w:rPr>
            <w:u w:val="single"/>
            <w:lang w:val="en-US"/>
            <w:rPrChange w:id="16579" w:author="phuong vu" w:date="2018-11-30T22:36:00Z">
              <w:rPr>
                <w:u w:val="single"/>
                <w:lang w:val="en-US"/>
              </w:rPr>
            </w:rPrChange>
          </w:rPr>
          <w:t>ID</w:t>
        </w:r>
        <w:r w:rsidRPr="00920004">
          <w:rPr>
            <w:lang w:val="en-US"/>
            <w:rPrChange w:id="16580" w:author="phuong vu" w:date="2018-11-30T22:36:00Z">
              <w:rPr>
                <w:lang w:val="en-US"/>
              </w:rPr>
            </w:rPrChange>
          </w:rPr>
          <w:t>, COLOR_NAME, COLOR_GROUP_ID, STATUS)</w:t>
        </w:r>
      </w:moveTo>
    </w:p>
    <w:p w14:paraId="7D542E5A" w14:textId="77777777" w:rsidR="006871B5" w:rsidRPr="00920004" w:rsidRDefault="006871B5" w:rsidP="00BD0851">
      <w:pPr>
        <w:pStyle w:val="ListParagraph"/>
        <w:numPr>
          <w:ilvl w:val="0"/>
          <w:numId w:val="49"/>
        </w:numPr>
        <w:spacing w:before="240" w:line="0" w:lineRule="atLeast"/>
        <w:jc w:val="left"/>
        <w:rPr>
          <w:moveTo w:id="16581" w:author="phuong vu" w:date="2018-11-30T14:05:00Z"/>
          <w:rPrChange w:id="16582" w:author="phuong vu" w:date="2018-11-30T22:36:00Z">
            <w:rPr>
              <w:moveTo w:id="16583" w:author="phuong vu" w:date="2018-11-30T14:05:00Z"/>
            </w:rPr>
          </w:rPrChange>
        </w:rPr>
        <w:pPrChange w:id="16584" w:author="phuong vu" w:date="2018-11-30T14:16:00Z">
          <w:pPr>
            <w:pStyle w:val="ListParagraph"/>
            <w:numPr>
              <w:numId w:val="49"/>
            </w:numPr>
            <w:spacing w:line="276" w:lineRule="auto"/>
            <w:ind w:left="1080" w:hanging="360"/>
            <w:jc w:val="left"/>
          </w:pPr>
        </w:pPrChange>
      </w:pPr>
      <w:moveTo w:id="16585" w:author="phuong vu" w:date="2018-11-30T14:05:00Z">
        <w:r w:rsidRPr="00920004">
          <w:rPr>
            <w:b/>
            <w:rPrChange w:id="16586" w:author="phuong vu" w:date="2018-11-30T22:36:00Z">
              <w:rPr>
                <w:b/>
              </w:rPr>
            </w:rPrChange>
          </w:rPr>
          <w:t xml:space="preserve">CUSTOMER_ORDER </w:t>
        </w:r>
        <w:r w:rsidRPr="00920004">
          <w:rPr>
            <w:rPrChange w:id="16587" w:author="phuong vu" w:date="2018-11-30T22:36:00Z">
              <w:rPr/>
            </w:rPrChange>
          </w:rPr>
          <w:t>(#</w:t>
        </w:r>
        <w:r w:rsidRPr="00920004">
          <w:rPr>
            <w:u w:val="single"/>
            <w:rPrChange w:id="16588" w:author="phuong vu" w:date="2018-11-30T22:36:00Z">
              <w:rPr>
                <w:u w:val="single"/>
              </w:rPr>
            </w:rPrChange>
          </w:rPr>
          <w:t>ID</w:t>
        </w:r>
        <w:r w:rsidRPr="00920004">
          <w:rPr>
            <w:rPrChange w:id="16589" w:author="phuong vu" w:date="2018-11-30T22:36:00Z">
              <w:rPr/>
            </w:rPrChange>
          </w:rPr>
          <w:t xml:space="preserve">, </w:t>
        </w:r>
        <w:r w:rsidRPr="00920004">
          <w:rPr>
            <w:rPrChange w:id="16590" w:author="phuong vu" w:date="2018-11-30T22:36:00Z">
              <w:rPr>
                <w:i/>
              </w:rPr>
            </w:rPrChange>
          </w:rPr>
          <w:t xml:space="preserve">CUSTOMER_ID, BRANCH_ID, PICK_UP_TIME_ID, DELIVERY_TIME_ID, </w:t>
        </w:r>
        <w:r w:rsidRPr="00920004">
          <w:rPr>
            <w:rPrChange w:id="16591" w:author="phuong vu" w:date="2018-11-30T22:36:00Z">
              <w:rPr/>
            </w:rPrChange>
          </w:rPr>
          <w:t xml:space="preserve">PICK_UP_DATE, DELIVERY_DATE, PICK_UP_PLACE, DELIVERY_PLACE, </w:t>
        </w:r>
        <w:r w:rsidRPr="00920004">
          <w:rPr>
            <w:rPrChange w:id="16592" w:author="phuong vu" w:date="2018-11-30T22:36:00Z">
              <w:rPr>
                <w:i/>
              </w:rPr>
            </w:rPrChange>
          </w:rPr>
          <w:t xml:space="preserve">CREATE_DATE, </w:t>
        </w:r>
        <w:r w:rsidRPr="00920004">
          <w:rPr>
            <w:rPrChange w:id="16593" w:author="phuong vu" w:date="2018-11-30T22:36:00Z">
              <w:rPr/>
            </w:rPrChange>
          </w:rPr>
          <w:t>STATUS)</w:t>
        </w:r>
      </w:moveTo>
    </w:p>
    <w:p w14:paraId="218324BD" w14:textId="77777777" w:rsidR="006871B5" w:rsidRPr="00920004" w:rsidRDefault="006871B5" w:rsidP="00BD0851">
      <w:pPr>
        <w:pStyle w:val="ListParagraph"/>
        <w:numPr>
          <w:ilvl w:val="0"/>
          <w:numId w:val="49"/>
        </w:numPr>
        <w:spacing w:before="240" w:line="0" w:lineRule="atLeast"/>
        <w:jc w:val="left"/>
        <w:rPr>
          <w:moveTo w:id="16594" w:author="phuong vu" w:date="2018-11-30T14:05:00Z"/>
          <w:rPrChange w:id="16595" w:author="phuong vu" w:date="2018-11-30T22:36:00Z">
            <w:rPr>
              <w:moveTo w:id="16596" w:author="phuong vu" w:date="2018-11-30T14:05:00Z"/>
            </w:rPr>
          </w:rPrChange>
        </w:rPr>
        <w:pPrChange w:id="16597" w:author="phuong vu" w:date="2018-11-30T14:16:00Z">
          <w:pPr>
            <w:pStyle w:val="ListParagraph"/>
            <w:numPr>
              <w:numId w:val="49"/>
            </w:numPr>
            <w:spacing w:line="276" w:lineRule="auto"/>
            <w:ind w:left="1080" w:hanging="360"/>
            <w:jc w:val="left"/>
          </w:pPr>
        </w:pPrChange>
      </w:pPr>
      <w:moveTo w:id="16598" w:author="phuong vu" w:date="2018-11-30T14:05:00Z">
        <w:r w:rsidRPr="00920004">
          <w:rPr>
            <w:b/>
            <w:rPrChange w:id="16599" w:author="phuong vu" w:date="2018-11-30T22:36:00Z">
              <w:rPr>
                <w:b/>
              </w:rPr>
            </w:rPrChange>
          </w:rPr>
          <w:t>CUSTOMER</w:t>
        </w:r>
        <w:r w:rsidRPr="00920004">
          <w:rPr>
            <w:rPrChange w:id="16600" w:author="phuong vu" w:date="2018-11-30T22:36:00Z">
              <w:rPr/>
            </w:rPrChange>
          </w:rPr>
          <w:t xml:space="preserve"> (#</w:t>
        </w:r>
        <w:r w:rsidRPr="00920004">
          <w:rPr>
            <w:u w:val="single"/>
            <w:rPrChange w:id="16601" w:author="phuong vu" w:date="2018-11-30T22:36:00Z">
              <w:rPr>
                <w:u w:val="single"/>
              </w:rPr>
            </w:rPrChange>
          </w:rPr>
          <w:t>ID</w:t>
        </w:r>
        <w:r w:rsidRPr="00920004">
          <w:rPr>
            <w:rPrChange w:id="16602" w:author="phuong vu" w:date="2018-11-30T22:36:00Z">
              <w:rPr/>
            </w:rPrChange>
          </w:rPr>
          <w:t xml:space="preserve">, FULL_NAME, EMAIL, PASSWORD, GENDER, ADDRESS, PHONE, STATUS, </w:t>
        </w:r>
        <w:r w:rsidRPr="00920004">
          <w:rPr>
            <w:rPrChange w:id="16603" w:author="phuong vu" w:date="2018-11-30T22:36:00Z">
              <w:rPr>
                <w:i/>
              </w:rPr>
            </w:rPrChange>
          </w:rPr>
          <w:t>CUSTOMER_AVATAR</w:t>
        </w:r>
        <w:r w:rsidRPr="00920004">
          <w:rPr>
            <w:rPrChange w:id="16604" w:author="phuong vu" w:date="2018-11-30T22:36:00Z">
              <w:rPr/>
            </w:rPrChange>
          </w:rPr>
          <w:t>)</w:t>
        </w:r>
      </w:moveTo>
    </w:p>
    <w:p w14:paraId="3F252BD2" w14:textId="77777777" w:rsidR="006871B5" w:rsidRPr="00920004" w:rsidRDefault="006871B5" w:rsidP="00BD0851">
      <w:pPr>
        <w:pStyle w:val="ListParagraph"/>
        <w:numPr>
          <w:ilvl w:val="0"/>
          <w:numId w:val="49"/>
        </w:numPr>
        <w:spacing w:before="240" w:line="0" w:lineRule="atLeast"/>
        <w:jc w:val="left"/>
        <w:rPr>
          <w:moveTo w:id="16605" w:author="phuong vu" w:date="2018-11-30T14:05:00Z"/>
          <w:rPrChange w:id="16606" w:author="phuong vu" w:date="2018-11-30T22:36:00Z">
            <w:rPr>
              <w:moveTo w:id="16607" w:author="phuong vu" w:date="2018-11-30T14:05:00Z"/>
            </w:rPr>
          </w:rPrChange>
        </w:rPr>
        <w:pPrChange w:id="16608" w:author="phuong vu" w:date="2018-11-30T14:16:00Z">
          <w:pPr>
            <w:pStyle w:val="ListParagraph"/>
            <w:numPr>
              <w:numId w:val="49"/>
            </w:numPr>
            <w:spacing w:line="276" w:lineRule="auto"/>
            <w:ind w:left="1080" w:hanging="360"/>
            <w:jc w:val="left"/>
          </w:pPr>
        </w:pPrChange>
      </w:pPr>
      <w:moveTo w:id="16609" w:author="phuong vu" w:date="2018-11-30T14:05:00Z">
        <w:r w:rsidRPr="00920004">
          <w:rPr>
            <w:b/>
            <w:rPrChange w:id="16610" w:author="phuong vu" w:date="2018-11-30T22:36:00Z">
              <w:rPr>
                <w:b/>
              </w:rPr>
            </w:rPrChange>
          </w:rPr>
          <w:t xml:space="preserve">ORDER_DETAIL </w:t>
        </w:r>
        <w:r w:rsidRPr="00920004">
          <w:rPr>
            <w:rPrChange w:id="16611" w:author="phuong vu" w:date="2018-11-30T22:36:00Z">
              <w:rPr/>
            </w:rPrChange>
          </w:rPr>
          <w:t>(</w:t>
        </w:r>
        <w:r w:rsidRPr="00920004">
          <w:rPr>
            <w:u w:val="single"/>
            <w:rPrChange w:id="16612" w:author="phuong vu" w:date="2018-11-30T22:36:00Z">
              <w:rPr>
                <w:u w:val="single"/>
              </w:rPr>
            </w:rPrChange>
          </w:rPr>
          <w:t>#ID</w:t>
        </w:r>
        <w:r w:rsidRPr="00920004">
          <w:rPr>
            <w:rPrChange w:id="16613" w:author="phuong vu" w:date="2018-11-30T22:36:00Z">
              <w:rPr/>
            </w:rPrChange>
          </w:rPr>
          <w:t xml:space="preserve">, </w:t>
        </w:r>
        <w:r w:rsidRPr="00920004">
          <w:rPr>
            <w:rPrChange w:id="16614" w:author="phuong vu" w:date="2018-11-30T22:36:00Z">
              <w:rPr>
                <w:i/>
              </w:rPr>
            </w:rPrChange>
          </w:rPr>
          <w:t>ORDER_ID, SERVICE_TYPE_ID, UNIT_IDD, LABEL_ID, COLOR_ID, PRODUCT_ID, MATERIAL_ID, UNIT_PRICE,</w:t>
        </w:r>
        <w:r w:rsidRPr="00920004">
          <w:rPr>
            <w:rPrChange w:id="16615" w:author="phuong vu" w:date="2018-11-30T22:36:00Z">
              <w:rPr/>
            </w:rPrChange>
          </w:rPr>
          <w:t xml:space="preserve"> AMOUNT, NOTE, STATUS</w:t>
        </w:r>
        <w:r w:rsidRPr="00920004">
          <w:rPr>
            <w:u w:val="single"/>
            <w:rPrChange w:id="16616" w:author="phuong vu" w:date="2018-11-30T22:36:00Z">
              <w:rPr>
                <w:u w:val="single"/>
              </w:rPr>
            </w:rPrChange>
          </w:rPr>
          <w:t>)</w:t>
        </w:r>
      </w:moveTo>
    </w:p>
    <w:p w14:paraId="100EE3DE" w14:textId="77777777" w:rsidR="006871B5" w:rsidRPr="00920004" w:rsidRDefault="006871B5" w:rsidP="00BD0851">
      <w:pPr>
        <w:pStyle w:val="ListParagraph"/>
        <w:numPr>
          <w:ilvl w:val="0"/>
          <w:numId w:val="49"/>
        </w:numPr>
        <w:spacing w:before="240" w:line="0" w:lineRule="atLeast"/>
        <w:jc w:val="left"/>
        <w:rPr>
          <w:moveTo w:id="16617" w:author="phuong vu" w:date="2018-11-30T14:05:00Z"/>
          <w:rPrChange w:id="16618" w:author="phuong vu" w:date="2018-11-30T22:36:00Z">
            <w:rPr>
              <w:moveTo w:id="16619" w:author="phuong vu" w:date="2018-11-30T14:05:00Z"/>
            </w:rPr>
          </w:rPrChange>
        </w:rPr>
        <w:pPrChange w:id="16620" w:author="phuong vu" w:date="2018-11-30T14:16:00Z">
          <w:pPr>
            <w:pStyle w:val="ListParagraph"/>
            <w:numPr>
              <w:numId w:val="49"/>
            </w:numPr>
            <w:spacing w:line="276" w:lineRule="auto"/>
            <w:ind w:left="1080" w:hanging="360"/>
            <w:jc w:val="left"/>
          </w:pPr>
        </w:pPrChange>
      </w:pPr>
      <w:moveTo w:id="16621" w:author="phuong vu" w:date="2018-11-30T14:05:00Z">
        <w:r w:rsidRPr="00920004">
          <w:rPr>
            <w:b/>
            <w:rPrChange w:id="16622" w:author="phuong vu" w:date="2018-11-30T22:36:00Z">
              <w:rPr>
                <w:b/>
              </w:rPr>
            </w:rPrChange>
          </w:rPr>
          <w:t xml:space="preserve">UNIT_PRICE </w:t>
        </w:r>
        <w:r w:rsidRPr="00920004">
          <w:rPr>
            <w:rPrChange w:id="16623" w:author="phuong vu" w:date="2018-11-30T22:36:00Z">
              <w:rPr/>
            </w:rPrChange>
          </w:rPr>
          <w:t>(#</w:t>
        </w:r>
        <w:r w:rsidRPr="00920004">
          <w:rPr>
            <w:u w:val="single"/>
            <w:rPrChange w:id="16624" w:author="phuong vu" w:date="2018-11-30T22:36:00Z">
              <w:rPr>
                <w:u w:val="single"/>
              </w:rPr>
            </w:rPrChange>
          </w:rPr>
          <w:t>ID</w:t>
        </w:r>
        <w:r w:rsidRPr="00920004">
          <w:rPr>
            <w:rPrChange w:id="16625" w:author="phuong vu" w:date="2018-11-30T22:36:00Z">
              <w:rPr/>
            </w:rPrChange>
          </w:rPr>
          <w:t>, #</w:t>
        </w:r>
        <w:r w:rsidRPr="00920004">
          <w:rPr>
            <w:u w:val="single"/>
            <w:rPrChange w:id="16626" w:author="phuong vu" w:date="2018-11-30T22:36:00Z">
              <w:rPr>
                <w:u w:val="single"/>
              </w:rPr>
            </w:rPrChange>
          </w:rPr>
          <w:t>PRODUCT_ID</w:t>
        </w:r>
        <w:r w:rsidRPr="00920004">
          <w:rPr>
            <w:rPrChange w:id="16627" w:author="phuong vu" w:date="2018-11-30T22:36:00Z">
              <w:rPr/>
            </w:rPrChange>
          </w:rPr>
          <w:t>, #</w:t>
        </w:r>
        <w:r w:rsidRPr="00920004">
          <w:rPr>
            <w:u w:val="single"/>
            <w:rPrChange w:id="16628" w:author="phuong vu" w:date="2018-11-30T22:36:00Z">
              <w:rPr>
                <w:u w:val="single"/>
              </w:rPr>
            </w:rPrChange>
          </w:rPr>
          <w:t>SERVICE_TYPE_ID</w:t>
        </w:r>
        <w:r w:rsidRPr="00920004">
          <w:rPr>
            <w:rPrChange w:id="16629" w:author="phuong vu" w:date="2018-11-30T22:36:00Z">
              <w:rPr/>
            </w:rPrChange>
          </w:rPr>
          <w:t>, #</w:t>
        </w:r>
        <w:r w:rsidRPr="00920004">
          <w:rPr>
            <w:u w:val="single"/>
            <w:rPrChange w:id="16630" w:author="phuong vu" w:date="2018-11-30T22:36:00Z">
              <w:rPr>
                <w:u w:val="single"/>
              </w:rPr>
            </w:rPrChange>
          </w:rPr>
          <w:t>UNIT_ID</w:t>
        </w:r>
        <w:r w:rsidRPr="00920004">
          <w:rPr>
            <w:rPrChange w:id="16631" w:author="phuong vu" w:date="2018-11-30T22:36:00Z">
              <w:rPr/>
            </w:rPrChange>
          </w:rPr>
          <w:t>, APPLY_DATE, PRICE, STATUS)</w:t>
        </w:r>
      </w:moveTo>
    </w:p>
    <w:p w14:paraId="2648878D" w14:textId="77777777" w:rsidR="006871B5" w:rsidRPr="00920004" w:rsidRDefault="006871B5" w:rsidP="00BD0851">
      <w:pPr>
        <w:pStyle w:val="ListParagraph"/>
        <w:numPr>
          <w:ilvl w:val="0"/>
          <w:numId w:val="49"/>
        </w:numPr>
        <w:spacing w:before="240" w:line="0" w:lineRule="atLeast"/>
        <w:jc w:val="left"/>
        <w:rPr>
          <w:moveTo w:id="16632" w:author="phuong vu" w:date="2018-11-30T14:05:00Z"/>
          <w:rPrChange w:id="16633" w:author="phuong vu" w:date="2018-11-30T22:36:00Z">
            <w:rPr>
              <w:moveTo w:id="16634" w:author="phuong vu" w:date="2018-11-30T14:05:00Z"/>
            </w:rPr>
          </w:rPrChange>
        </w:rPr>
        <w:pPrChange w:id="16635" w:author="phuong vu" w:date="2018-11-30T14:16:00Z">
          <w:pPr>
            <w:pStyle w:val="ListParagraph"/>
            <w:numPr>
              <w:numId w:val="49"/>
            </w:numPr>
            <w:spacing w:line="276" w:lineRule="auto"/>
            <w:ind w:left="1080" w:hanging="360"/>
            <w:jc w:val="left"/>
          </w:pPr>
        </w:pPrChange>
      </w:pPr>
      <w:moveTo w:id="16636" w:author="phuong vu" w:date="2018-11-30T14:05:00Z">
        <w:r w:rsidRPr="00920004">
          <w:rPr>
            <w:b/>
            <w:rPrChange w:id="16637" w:author="phuong vu" w:date="2018-11-30T22:36:00Z">
              <w:rPr>
                <w:b/>
              </w:rPr>
            </w:rPrChange>
          </w:rPr>
          <w:t xml:space="preserve">BILL </w:t>
        </w:r>
        <w:r w:rsidRPr="00920004">
          <w:rPr>
            <w:rPrChange w:id="16638" w:author="phuong vu" w:date="2018-11-30T22:36:00Z">
              <w:rPr/>
            </w:rPrChange>
          </w:rPr>
          <w:t>(</w:t>
        </w:r>
        <w:r w:rsidRPr="00920004">
          <w:rPr>
            <w:u w:val="single"/>
            <w:rPrChange w:id="16639" w:author="phuong vu" w:date="2018-11-30T22:36:00Z">
              <w:rPr>
                <w:u w:val="single"/>
              </w:rPr>
            </w:rPrChange>
          </w:rPr>
          <w:t xml:space="preserve">#ID, </w:t>
        </w:r>
        <w:r w:rsidRPr="00920004">
          <w:rPr>
            <w:rPrChange w:id="16640" w:author="phuong vu" w:date="2018-11-30T22:36:00Z">
              <w:rPr>
                <w:i/>
              </w:rPr>
            </w:rPrChange>
          </w:rPr>
          <w:t>RECEIPT_ID</w:t>
        </w:r>
        <w:r w:rsidRPr="00920004">
          <w:rPr>
            <w:rPrChange w:id="16641" w:author="phuong vu" w:date="2018-11-30T22:36:00Z">
              <w:rPr/>
            </w:rPrChange>
          </w:rPr>
          <w:t xml:space="preserve">, </w:t>
        </w:r>
        <w:r w:rsidRPr="00920004">
          <w:rPr>
            <w:rPrChange w:id="16642" w:author="phuong vu" w:date="2018-11-30T22:36:00Z">
              <w:rPr>
                <w:i/>
              </w:rPr>
            </w:rPrChange>
          </w:rPr>
          <w:t>CREATE_BY</w:t>
        </w:r>
        <w:r w:rsidRPr="00920004">
          <w:rPr>
            <w:rPrChange w:id="16643" w:author="phuong vu" w:date="2018-11-30T22:36:00Z">
              <w:rPr/>
            </w:rPrChange>
          </w:rPr>
          <w:t xml:space="preserve">, </w:t>
        </w:r>
        <w:r w:rsidRPr="00920004">
          <w:rPr>
            <w:rPrChange w:id="16644" w:author="phuong vu" w:date="2018-11-30T22:36:00Z">
              <w:rPr>
                <w:i/>
              </w:rPr>
            </w:rPrChange>
          </w:rPr>
          <w:t>CREATE_DATE</w:t>
        </w:r>
        <w:r w:rsidRPr="00920004">
          <w:rPr>
            <w:rPrChange w:id="16645" w:author="phuong vu" w:date="2018-11-30T22:36:00Z">
              <w:rPr/>
            </w:rPrChange>
          </w:rPr>
          <w:t>, STATUS)</w:t>
        </w:r>
      </w:moveTo>
    </w:p>
    <w:p w14:paraId="47850623" w14:textId="77777777" w:rsidR="006871B5" w:rsidRPr="00920004" w:rsidRDefault="006871B5" w:rsidP="00BD0851">
      <w:pPr>
        <w:pStyle w:val="ListParagraph"/>
        <w:numPr>
          <w:ilvl w:val="0"/>
          <w:numId w:val="49"/>
        </w:numPr>
        <w:spacing w:before="240" w:line="0" w:lineRule="atLeast"/>
        <w:jc w:val="left"/>
        <w:rPr>
          <w:moveTo w:id="16646" w:author="phuong vu" w:date="2018-11-30T14:05:00Z"/>
          <w:rPrChange w:id="16647" w:author="phuong vu" w:date="2018-11-30T22:36:00Z">
            <w:rPr>
              <w:moveTo w:id="16648" w:author="phuong vu" w:date="2018-11-30T14:05:00Z"/>
            </w:rPr>
          </w:rPrChange>
        </w:rPr>
        <w:pPrChange w:id="16649" w:author="phuong vu" w:date="2018-11-30T14:16:00Z">
          <w:pPr>
            <w:pStyle w:val="ListParagraph"/>
            <w:numPr>
              <w:numId w:val="49"/>
            </w:numPr>
            <w:spacing w:line="276" w:lineRule="auto"/>
            <w:ind w:left="1080" w:hanging="360"/>
            <w:jc w:val="left"/>
          </w:pPr>
        </w:pPrChange>
      </w:pPr>
      <w:moveTo w:id="16650" w:author="phuong vu" w:date="2018-11-30T14:05:00Z">
        <w:r w:rsidRPr="00920004">
          <w:rPr>
            <w:b/>
            <w:rPrChange w:id="16651" w:author="phuong vu" w:date="2018-11-30T22:36:00Z">
              <w:rPr>
                <w:b/>
              </w:rPr>
            </w:rPrChange>
          </w:rPr>
          <w:t xml:space="preserve">BIL_DETAIL </w:t>
        </w:r>
        <w:r w:rsidRPr="00920004">
          <w:rPr>
            <w:rPrChange w:id="16652" w:author="phuong vu" w:date="2018-11-30T22:36:00Z">
              <w:rPr/>
            </w:rPrChange>
          </w:rPr>
          <w:t>(</w:t>
        </w:r>
        <w:r w:rsidRPr="00920004">
          <w:rPr>
            <w:u w:val="single"/>
            <w:rPrChange w:id="16653" w:author="phuong vu" w:date="2018-11-30T22:36:00Z">
              <w:rPr>
                <w:u w:val="single"/>
              </w:rPr>
            </w:rPrChange>
          </w:rPr>
          <w:t>#ID</w:t>
        </w:r>
        <w:r w:rsidRPr="00920004">
          <w:rPr>
            <w:rPrChange w:id="16654" w:author="phuong vu" w:date="2018-11-30T22:36:00Z">
              <w:rPr/>
            </w:rPrChange>
          </w:rPr>
          <w:t xml:space="preserve">, BILL_ID, </w:t>
        </w:r>
        <w:r w:rsidRPr="00920004">
          <w:rPr>
            <w:rPrChange w:id="16655" w:author="phuong vu" w:date="2018-11-30T22:36:00Z">
              <w:rPr>
                <w:i/>
              </w:rPr>
            </w:rPrChange>
          </w:rPr>
          <w:t xml:space="preserve">SERVICE_TYPE_ID, UNIT_IDD, LABEL_ID, COLOR_ID, PRODUCT_ID, MATERIAL_ID, UNIT_PRICE, </w:t>
        </w:r>
        <w:r w:rsidRPr="00920004">
          <w:rPr>
            <w:rPrChange w:id="16656" w:author="phuong vu" w:date="2018-11-30T22:36:00Z">
              <w:rPr/>
            </w:rPrChange>
          </w:rPr>
          <w:t>AMOUNT, STATUS)</w:t>
        </w:r>
      </w:moveTo>
    </w:p>
    <w:p w14:paraId="5549455B" w14:textId="77777777" w:rsidR="006871B5" w:rsidRPr="00920004" w:rsidRDefault="006871B5" w:rsidP="00BD0851">
      <w:pPr>
        <w:pStyle w:val="ListParagraph"/>
        <w:numPr>
          <w:ilvl w:val="0"/>
          <w:numId w:val="49"/>
        </w:numPr>
        <w:spacing w:before="240" w:line="0" w:lineRule="atLeast"/>
        <w:jc w:val="left"/>
        <w:rPr>
          <w:moveTo w:id="16657" w:author="phuong vu" w:date="2018-11-30T14:05:00Z"/>
          <w:rPrChange w:id="16658" w:author="phuong vu" w:date="2018-11-30T22:36:00Z">
            <w:rPr>
              <w:moveTo w:id="16659" w:author="phuong vu" w:date="2018-11-30T14:05:00Z"/>
            </w:rPr>
          </w:rPrChange>
        </w:rPr>
        <w:pPrChange w:id="16660" w:author="phuong vu" w:date="2018-11-30T14:16:00Z">
          <w:pPr>
            <w:pStyle w:val="ListParagraph"/>
            <w:numPr>
              <w:numId w:val="49"/>
            </w:numPr>
            <w:spacing w:line="276" w:lineRule="auto"/>
            <w:ind w:left="1080" w:hanging="360"/>
            <w:jc w:val="left"/>
          </w:pPr>
        </w:pPrChange>
      </w:pPr>
      <w:moveTo w:id="16661" w:author="phuong vu" w:date="2018-11-30T14:05:00Z">
        <w:r w:rsidRPr="00920004">
          <w:rPr>
            <w:b/>
            <w:rPrChange w:id="16662" w:author="phuong vu" w:date="2018-11-30T22:36:00Z">
              <w:rPr>
                <w:b/>
              </w:rPr>
            </w:rPrChange>
          </w:rPr>
          <w:t xml:space="preserve">RECEIPT </w:t>
        </w:r>
        <w:r w:rsidRPr="00920004">
          <w:rPr>
            <w:rPrChange w:id="16663" w:author="phuong vu" w:date="2018-11-30T22:36:00Z">
              <w:rPr/>
            </w:rPrChange>
          </w:rPr>
          <w:t>(</w:t>
        </w:r>
        <w:r w:rsidRPr="00920004">
          <w:rPr>
            <w:u w:val="single"/>
            <w:rPrChange w:id="16664" w:author="phuong vu" w:date="2018-11-30T22:36:00Z">
              <w:rPr>
                <w:u w:val="single"/>
              </w:rPr>
            </w:rPrChange>
          </w:rPr>
          <w:t>#ID, ORDER_ID</w:t>
        </w:r>
        <w:r w:rsidRPr="00920004">
          <w:rPr>
            <w:rPrChange w:id="16665" w:author="phuong vu" w:date="2018-11-30T22:36:00Z">
              <w:rPr/>
            </w:rPrChange>
          </w:rPr>
          <w:t xml:space="preserve">, PICK_UP_TIME, DELIVERY_TIME, PICK_UP_DATE, DELIVERY_DATE, PICK_UP_PLACE, DELIVERY_PLACE, </w:t>
        </w:r>
        <w:r w:rsidRPr="00920004">
          <w:rPr>
            <w:rPrChange w:id="16666" w:author="phuong vu" w:date="2018-11-30T22:36:00Z">
              <w:rPr>
                <w:i/>
              </w:rPr>
            </w:rPrChange>
          </w:rPr>
          <w:t>STAFF_PICK_UP, STAFF_DELIVERY</w:t>
        </w:r>
        <w:r w:rsidRPr="00920004">
          <w:rPr>
            <w:rPrChange w:id="16667" w:author="phuong vu" w:date="2018-11-30T22:36:00Z">
              <w:rPr/>
            </w:rPrChange>
          </w:rPr>
          <w:t>)</w:t>
        </w:r>
      </w:moveTo>
    </w:p>
    <w:p w14:paraId="76F68953" w14:textId="77777777" w:rsidR="006871B5" w:rsidRPr="00920004" w:rsidRDefault="006871B5" w:rsidP="00BD0851">
      <w:pPr>
        <w:pStyle w:val="ListParagraph"/>
        <w:numPr>
          <w:ilvl w:val="0"/>
          <w:numId w:val="49"/>
        </w:numPr>
        <w:spacing w:before="240" w:line="0" w:lineRule="atLeast"/>
        <w:jc w:val="left"/>
        <w:rPr>
          <w:moveTo w:id="16668" w:author="phuong vu" w:date="2018-11-30T14:05:00Z"/>
          <w:rPrChange w:id="16669" w:author="phuong vu" w:date="2018-11-30T22:36:00Z">
            <w:rPr>
              <w:moveTo w:id="16670" w:author="phuong vu" w:date="2018-11-30T14:05:00Z"/>
            </w:rPr>
          </w:rPrChange>
        </w:rPr>
        <w:pPrChange w:id="16671" w:author="phuong vu" w:date="2018-11-30T14:16:00Z">
          <w:pPr>
            <w:pStyle w:val="ListParagraph"/>
            <w:numPr>
              <w:numId w:val="49"/>
            </w:numPr>
            <w:spacing w:line="276" w:lineRule="auto"/>
            <w:ind w:left="1080" w:hanging="360"/>
            <w:jc w:val="left"/>
          </w:pPr>
        </w:pPrChange>
      </w:pPr>
      <w:moveTo w:id="16672" w:author="phuong vu" w:date="2018-11-30T14:05:00Z">
        <w:r w:rsidRPr="00920004">
          <w:rPr>
            <w:b/>
            <w:rPrChange w:id="16673" w:author="phuong vu" w:date="2018-11-30T22:36:00Z">
              <w:rPr>
                <w:b/>
              </w:rPr>
            </w:rPrChange>
          </w:rPr>
          <w:t xml:space="preserve">RECEIPT_DETAIL </w:t>
        </w:r>
        <w:r w:rsidRPr="00920004">
          <w:rPr>
            <w:rPrChange w:id="16674" w:author="phuong vu" w:date="2018-11-30T22:36:00Z">
              <w:rPr/>
            </w:rPrChange>
          </w:rPr>
          <w:t>(</w:t>
        </w:r>
        <w:r w:rsidRPr="00920004">
          <w:rPr>
            <w:u w:val="single"/>
            <w:rPrChange w:id="16675" w:author="phuong vu" w:date="2018-11-30T22:36:00Z">
              <w:rPr>
                <w:u w:val="single"/>
              </w:rPr>
            </w:rPrChange>
          </w:rPr>
          <w:t>#ID</w:t>
        </w:r>
        <w:r w:rsidRPr="00920004">
          <w:rPr>
            <w:rPrChange w:id="16676" w:author="phuong vu" w:date="2018-11-30T22:36:00Z">
              <w:rPr/>
            </w:rPrChange>
          </w:rPr>
          <w:t xml:space="preserve">, </w:t>
        </w:r>
        <w:r w:rsidRPr="00920004">
          <w:rPr>
            <w:rPrChange w:id="16677" w:author="phuong vu" w:date="2018-11-30T22:36:00Z">
              <w:rPr>
                <w:i/>
              </w:rPr>
            </w:rPrChange>
          </w:rPr>
          <w:t>RECEIPT_ID</w:t>
        </w:r>
        <w:r w:rsidRPr="00920004">
          <w:rPr>
            <w:rPrChange w:id="16678" w:author="phuong vu" w:date="2018-11-30T22:36:00Z">
              <w:rPr/>
            </w:rPrChange>
          </w:rPr>
          <w:t xml:space="preserve">, </w:t>
        </w:r>
        <w:r w:rsidRPr="00920004">
          <w:rPr>
            <w:rPrChange w:id="16679" w:author="phuong vu" w:date="2018-11-30T22:36:00Z">
              <w:rPr>
                <w:i/>
              </w:rPr>
            </w:rPrChange>
          </w:rPr>
          <w:t xml:space="preserve">SERVICE_TYPE_ID, UNIT_IDD, LABEL_ID, COLOR_ID, PRODUCT_ID, MATERIAL_ID, UNIT_PRICE, </w:t>
        </w:r>
        <w:r w:rsidRPr="00920004">
          <w:rPr>
            <w:rPrChange w:id="16680" w:author="phuong vu" w:date="2018-11-30T22:36:00Z">
              <w:rPr/>
            </w:rPrChange>
          </w:rPr>
          <w:t>AMOUNT, STATUS)</w:t>
        </w:r>
      </w:moveTo>
    </w:p>
    <w:p w14:paraId="6AFF2A1D" w14:textId="77777777" w:rsidR="006871B5" w:rsidRPr="00920004" w:rsidRDefault="006871B5" w:rsidP="00BD0851">
      <w:pPr>
        <w:pStyle w:val="ListParagraph"/>
        <w:numPr>
          <w:ilvl w:val="0"/>
          <w:numId w:val="49"/>
        </w:numPr>
        <w:spacing w:before="240" w:line="0" w:lineRule="atLeast"/>
        <w:jc w:val="left"/>
        <w:rPr>
          <w:moveTo w:id="16681" w:author="phuong vu" w:date="2018-11-30T14:05:00Z"/>
          <w:rPrChange w:id="16682" w:author="phuong vu" w:date="2018-11-30T22:36:00Z">
            <w:rPr>
              <w:moveTo w:id="16683" w:author="phuong vu" w:date="2018-11-30T14:05:00Z"/>
              <w:i/>
            </w:rPr>
          </w:rPrChange>
        </w:rPr>
        <w:pPrChange w:id="16684" w:author="phuong vu" w:date="2018-11-30T14:16:00Z">
          <w:pPr>
            <w:pStyle w:val="ListParagraph"/>
            <w:numPr>
              <w:numId w:val="49"/>
            </w:numPr>
            <w:spacing w:line="276" w:lineRule="auto"/>
            <w:ind w:left="1080" w:hanging="360"/>
            <w:jc w:val="left"/>
          </w:pPr>
        </w:pPrChange>
      </w:pPr>
      <w:moveTo w:id="16685" w:author="phuong vu" w:date="2018-11-30T14:05:00Z">
        <w:r w:rsidRPr="00920004">
          <w:rPr>
            <w:b/>
            <w:rPrChange w:id="16686" w:author="phuong vu" w:date="2018-11-30T22:36:00Z">
              <w:rPr>
                <w:b/>
              </w:rPr>
            </w:rPrChange>
          </w:rPr>
          <w:t xml:space="preserve">STAFF </w:t>
        </w:r>
        <w:r w:rsidRPr="00920004">
          <w:rPr>
            <w:rPrChange w:id="16687" w:author="phuong vu" w:date="2018-11-30T22:36:00Z">
              <w:rPr/>
            </w:rPrChange>
          </w:rPr>
          <w:t>(#</w:t>
        </w:r>
        <w:r w:rsidRPr="00920004">
          <w:rPr>
            <w:u w:val="single"/>
            <w:rPrChange w:id="16688" w:author="phuong vu" w:date="2018-11-30T22:36:00Z">
              <w:rPr>
                <w:u w:val="single"/>
              </w:rPr>
            </w:rPrChange>
          </w:rPr>
          <w:t>ID</w:t>
        </w:r>
        <w:r w:rsidRPr="00920004">
          <w:rPr>
            <w:rPrChange w:id="16689" w:author="phuong vu" w:date="2018-11-30T22:36:00Z">
              <w:rPr/>
            </w:rPrChange>
          </w:rPr>
          <w:t xml:space="preserve">, FULL_NAME, EMAIL, PASSWORD, GENDER, ADDRESS, PHONE, STATUS, </w:t>
        </w:r>
        <w:r w:rsidRPr="00920004">
          <w:rPr>
            <w:rPrChange w:id="16690" w:author="phuong vu" w:date="2018-11-30T22:36:00Z">
              <w:rPr>
                <w:i/>
              </w:rPr>
            </w:rPrChange>
          </w:rPr>
          <w:t>STAFF_AVATAR, STAFF_TYPE_ID</w:t>
        </w:r>
        <w:r w:rsidRPr="00920004">
          <w:rPr>
            <w:rPrChange w:id="16691" w:author="phuong vu" w:date="2018-11-30T22:36:00Z">
              <w:rPr/>
            </w:rPrChange>
          </w:rPr>
          <w:t>)</w:t>
        </w:r>
      </w:moveTo>
    </w:p>
    <w:p w14:paraId="59FF8934" w14:textId="77777777" w:rsidR="006871B5" w:rsidRPr="00920004" w:rsidRDefault="006871B5" w:rsidP="00BD0851">
      <w:pPr>
        <w:pStyle w:val="ListParagraph"/>
        <w:numPr>
          <w:ilvl w:val="0"/>
          <w:numId w:val="49"/>
        </w:numPr>
        <w:spacing w:before="240" w:line="0" w:lineRule="atLeast"/>
        <w:jc w:val="left"/>
        <w:rPr>
          <w:moveTo w:id="16692" w:author="phuong vu" w:date="2018-11-30T14:05:00Z"/>
          <w:rPrChange w:id="16693" w:author="phuong vu" w:date="2018-11-30T22:36:00Z">
            <w:rPr>
              <w:moveTo w:id="16694" w:author="phuong vu" w:date="2018-11-30T14:05:00Z"/>
            </w:rPr>
          </w:rPrChange>
        </w:rPr>
        <w:pPrChange w:id="16695" w:author="phuong vu" w:date="2018-11-30T14:16:00Z">
          <w:pPr>
            <w:pStyle w:val="ListParagraph"/>
            <w:numPr>
              <w:numId w:val="49"/>
            </w:numPr>
            <w:spacing w:line="276" w:lineRule="auto"/>
            <w:ind w:left="1080" w:hanging="360"/>
            <w:jc w:val="left"/>
          </w:pPr>
        </w:pPrChange>
      </w:pPr>
      <w:moveTo w:id="16696" w:author="phuong vu" w:date="2018-11-30T14:05:00Z">
        <w:r w:rsidRPr="00920004">
          <w:rPr>
            <w:b/>
            <w:rPrChange w:id="16697" w:author="phuong vu" w:date="2018-11-30T22:36:00Z">
              <w:rPr>
                <w:b/>
              </w:rPr>
            </w:rPrChange>
          </w:rPr>
          <w:t xml:space="preserve">STAFF_TYPE </w:t>
        </w:r>
        <w:r w:rsidRPr="00920004">
          <w:rPr>
            <w:rPrChange w:id="16698" w:author="phuong vu" w:date="2018-11-30T22:36:00Z">
              <w:rPr/>
            </w:rPrChange>
          </w:rPr>
          <w:t>(</w:t>
        </w:r>
        <w:r w:rsidRPr="00920004">
          <w:rPr>
            <w:u w:val="single"/>
            <w:rPrChange w:id="16699" w:author="phuong vu" w:date="2018-11-30T22:36:00Z">
              <w:rPr>
                <w:u w:val="single"/>
              </w:rPr>
            </w:rPrChange>
          </w:rPr>
          <w:t>#ID</w:t>
        </w:r>
        <w:r w:rsidRPr="00920004">
          <w:rPr>
            <w:rPrChange w:id="16700" w:author="phuong vu" w:date="2018-11-30T22:36:00Z">
              <w:rPr/>
            </w:rPrChange>
          </w:rPr>
          <w:t>, STAFF_TYPE_NAME, STAFF_TYPE_CODE, STATUS)</w:t>
        </w:r>
      </w:moveTo>
    </w:p>
    <w:p w14:paraId="3B3F74AB" w14:textId="77777777" w:rsidR="006871B5" w:rsidRPr="00920004" w:rsidRDefault="006871B5" w:rsidP="00BD0851">
      <w:pPr>
        <w:pStyle w:val="ListParagraph"/>
        <w:numPr>
          <w:ilvl w:val="0"/>
          <w:numId w:val="49"/>
        </w:numPr>
        <w:spacing w:before="240" w:line="0" w:lineRule="atLeast"/>
        <w:jc w:val="left"/>
        <w:rPr>
          <w:moveTo w:id="16701" w:author="phuong vu" w:date="2018-11-30T14:05:00Z"/>
          <w:rPrChange w:id="16702" w:author="phuong vu" w:date="2018-11-30T22:36:00Z">
            <w:rPr>
              <w:moveTo w:id="16703" w:author="phuong vu" w:date="2018-11-30T14:05:00Z"/>
            </w:rPr>
          </w:rPrChange>
        </w:rPr>
        <w:pPrChange w:id="16704" w:author="phuong vu" w:date="2018-11-30T14:16:00Z">
          <w:pPr>
            <w:pStyle w:val="ListParagraph"/>
            <w:numPr>
              <w:numId w:val="49"/>
            </w:numPr>
            <w:spacing w:line="276" w:lineRule="auto"/>
            <w:ind w:left="1080" w:hanging="360"/>
            <w:jc w:val="left"/>
          </w:pPr>
        </w:pPrChange>
      </w:pPr>
      <w:moveTo w:id="16705" w:author="phuong vu" w:date="2018-11-30T14:05:00Z">
        <w:r w:rsidRPr="00920004">
          <w:rPr>
            <w:b/>
            <w:rPrChange w:id="16706" w:author="phuong vu" w:date="2018-11-30T22:36:00Z">
              <w:rPr>
                <w:b/>
              </w:rPr>
            </w:rPrChange>
          </w:rPr>
          <w:t xml:space="preserve">BRANCH </w:t>
        </w:r>
        <w:r w:rsidRPr="00920004">
          <w:rPr>
            <w:rPrChange w:id="16707" w:author="phuong vu" w:date="2018-11-30T22:36:00Z">
              <w:rPr/>
            </w:rPrChange>
          </w:rPr>
          <w:t>(</w:t>
        </w:r>
        <w:r w:rsidRPr="00920004">
          <w:rPr>
            <w:u w:val="single"/>
            <w:rPrChange w:id="16708" w:author="phuong vu" w:date="2018-11-30T22:36:00Z">
              <w:rPr>
                <w:u w:val="single"/>
              </w:rPr>
            </w:rPrChange>
          </w:rPr>
          <w:t>#ID</w:t>
        </w:r>
        <w:r w:rsidRPr="00920004">
          <w:rPr>
            <w:rPrChange w:id="16709" w:author="phuong vu" w:date="2018-11-30T22:36:00Z">
              <w:rPr/>
            </w:rPrChange>
          </w:rPr>
          <w:t xml:space="preserve">, BRANCH_NAME, ADDRESS, </w:t>
        </w:r>
        <w:r w:rsidRPr="00920004">
          <w:rPr>
            <w:rPrChange w:id="16710" w:author="phuong vu" w:date="2018-11-30T22:36:00Z">
              <w:rPr>
                <w:i/>
              </w:rPr>
            </w:rPrChange>
          </w:rPr>
          <w:t>BRANCH_AVATAR</w:t>
        </w:r>
        <w:r w:rsidRPr="00920004">
          <w:rPr>
            <w:rPrChange w:id="16711" w:author="phuong vu" w:date="2018-11-30T22:36:00Z">
              <w:rPr/>
            </w:rPrChange>
          </w:rPr>
          <w:t>, LATIDUTE, LONGTIDUTE, STATUS)</w:t>
        </w:r>
      </w:moveTo>
    </w:p>
    <w:p w14:paraId="0C6BA9BA" w14:textId="77777777" w:rsidR="006871B5" w:rsidRPr="00920004" w:rsidRDefault="006871B5" w:rsidP="00BD0851">
      <w:pPr>
        <w:pStyle w:val="ListParagraph"/>
        <w:numPr>
          <w:ilvl w:val="0"/>
          <w:numId w:val="49"/>
        </w:numPr>
        <w:spacing w:before="240" w:line="0" w:lineRule="atLeast"/>
        <w:jc w:val="left"/>
        <w:rPr>
          <w:moveTo w:id="16712" w:author="phuong vu" w:date="2018-11-30T14:05:00Z"/>
          <w:rPrChange w:id="16713" w:author="phuong vu" w:date="2018-11-30T22:36:00Z">
            <w:rPr>
              <w:moveTo w:id="16714" w:author="phuong vu" w:date="2018-11-30T14:05:00Z"/>
            </w:rPr>
          </w:rPrChange>
        </w:rPr>
        <w:pPrChange w:id="16715" w:author="phuong vu" w:date="2018-11-30T14:16:00Z">
          <w:pPr>
            <w:pStyle w:val="ListParagraph"/>
            <w:numPr>
              <w:numId w:val="49"/>
            </w:numPr>
            <w:spacing w:line="276" w:lineRule="auto"/>
            <w:ind w:left="1080" w:hanging="360"/>
            <w:jc w:val="left"/>
          </w:pPr>
        </w:pPrChange>
      </w:pPr>
      <w:moveTo w:id="16716" w:author="phuong vu" w:date="2018-11-30T14:05:00Z">
        <w:r w:rsidRPr="00920004">
          <w:rPr>
            <w:b/>
            <w:rPrChange w:id="16717" w:author="phuong vu" w:date="2018-11-30T22:36:00Z">
              <w:rPr>
                <w:b/>
              </w:rPr>
            </w:rPrChange>
          </w:rPr>
          <w:lastRenderedPageBreak/>
          <w:t xml:space="preserve">PROMOTION </w:t>
        </w:r>
        <w:r w:rsidRPr="00920004">
          <w:rPr>
            <w:rPrChange w:id="16718" w:author="phuong vu" w:date="2018-11-30T22:36:00Z">
              <w:rPr/>
            </w:rPrChange>
          </w:rPr>
          <w:t>(</w:t>
        </w:r>
        <w:r w:rsidRPr="00920004">
          <w:rPr>
            <w:u w:val="single"/>
            <w:rPrChange w:id="16719" w:author="phuong vu" w:date="2018-11-30T22:36:00Z">
              <w:rPr>
                <w:u w:val="single"/>
              </w:rPr>
            </w:rPrChange>
          </w:rPr>
          <w:t>#ID</w:t>
        </w:r>
        <w:r w:rsidRPr="00920004">
          <w:rPr>
            <w:rPrChange w:id="16720" w:author="phuong vu" w:date="2018-11-30T22:36:00Z">
              <w:rPr/>
            </w:rPrChange>
          </w:rPr>
          <w:t>, PROMOTION_NAME, SALE, DATE_START, DATE_END, PROMOTION_CODE, STATUS)</w:t>
        </w:r>
      </w:moveTo>
    </w:p>
    <w:p w14:paraId="195B03BD" w14:textId="77777777" w:rsidR="006871B5" w:rsidRPr="00920004" w:rsidRDefault="006871B5" w:rsidP="00BD0851">
      <w:pPr>
        <w:pStyle w:val="ListParagraph"/>
        <w:numPr>
          <w:ilvl w:val="0"/>
          <w:numId w:val="49"/>
        </w:numPr>
        <w:spacing w:before="240" w:line="0" w:lineRule="atLeast"/>
        <w:jc w:val="left"/>
        <w:rPr>
          <w:moveTo w:id="16721" w:author="phuong vu" w:date="2018-11-30T14:05:00Z"/>
          <w:rPrChange w:id="16722" w:author="phuong vu" w:date="2018-11-30T22:36:00Z">
            <w:rPr>
              <w:moveTo w:id="16723" w:author="phuong vu" w:date="2018-11-30T14:05:00Z"/>
            </w:rPr>
          </w:rPrChange>
        </w:rPr>
        <w:pPrChange w:id="16724" w:author="phuong vu" w:date="2018-11-30T14:16:00Z">
          <w:pPr>
            <w:pStyle w:val="ListParagraph"/>
            <w:numPr>
              <w:numId w:val="49"/>
            </w:numPr>
            <w:spacing w:line="276" w:lineRule="auto"/>
            <w:ind w:left="1080" w:hanging="360"/>
            <w:jc w:val="left"/>
          </w:pPr>
        </w:pPrChange>
      </w:pPr>
      <w:moveTo w:id="16725" w:author="phuong vu" w:date="2018-11-30T14:05:00Z">
        <w:r w:rsidRPr="00920004">
          <w:rPr>
            <w:b/>
            <w:rPrChange w:id="16726" w:author="phuong vu" w:date="2018-11-30T22:36:00Z">
              <w:rPr>
                <w:b/>
              </w:rPr>
            </w:rPrChange>
          </w:rPr>
          <w:t xml:space="preserve">PROMOTION_BRANCH </w:t>
        </w:r>
        <w:r w:rsidRPr="00920004">
          <w:rPr>
            <w:rPrChange w:id="16727" w:author="phuong vu" w:date="2018-11-30T22:36:00Z">
              <w:rPr/>
            </w:rPrChange>
          </w:rPr>
          <w:t>(</w:t>
        </w:r>
        <w:r w:rsidRPr="00920004">
          <w:rPr>
            <w:u w:val="single"/>
            <w:rPrChange w:id="16728" w:author="phuong vu" w:date="2018-11-30T22:36:00Z">
              <w:rPr>
                <w:u w:val="single"/>
              </w:rPr>
            </w:rPrChange>
          </w:rPr>
          <w:t>#ID</w:t>
        </w:r>
        <w:r w:rsidRPr="00920004">
          <w:rPr>
            <w:rPrChange w:id="16729" w:author="phuong vu" w:date="2018-11-30T22:36:00Z">
              <w:rPr/>
            </w:rPrChange>
          </w:rPr>
          <w:t>, #</w:t>
        </w:r>
        <w:r w:rsidRPr="00920004">
          <w:rPr>
            <w:u w:val="single"/>
            <w:rPrChange w:id="16730" w:author="phuong vu" w:date="2018-11-30T22:36:00Z">
              <w:rPr>
                <w:u w:val="single"/>
              </w:rPr>
            </w:rPrChange>
          </w:rPr>
          <w:t>PROMOTION_ID</w:t>
        </w:r>
        <w:r w:rsidRPr="00920004">
          <w:rPr>
            <w:rPrChange w:id="16731" w:author="phuong vu" w:date="2018-11-30T22:36:00Z">
              <w:rPr/>
            </w:rPrChange>
          </w:rPr>
          <w:t xml:space="preserve">, </w:t>
        </w:r>
        <w:r w:rsidRPr="00920004">
          <w:rPr>
            <w:u w:val="single"/>
            <w:rPrChange w:id="16732" w:author="phuong vu" w:date="2018-11-30T22:36:00Z">
              <w:rPr>
                <w:u w:val="single"/>
              </w:rPr>
            </w:rPrChange>
          </w:rPr>
          <w:t>#BRANCH_ID</w:t>
        </w:r>
        <w:r w:rsidRPr="00920004">
          <w:rPr>
            <w:rPrChange w:id="16733" w:author="phuong vu" w:date="2018-11-30T22:36:00Z">
              <w:rPr/>
            </w:rPrChange>
          </w:rPr>
          <w:t>, STATUS)</w:t>
        </w:r>
      </w:moveTo>
    </w:p>
    <w:p w14:paraId="53AB21DB" w14:textId="77777777" w:rsidR="006871B5" w:rsidRPr="00920004" w:rsidRDefault="006871B5" w:rsidP="00BD0851">
      <w:pPr>
        <w:pStyle w:val="ListParagraph"/>
        <w:numPr>
          <w:ilvl w:val="0"/>
          <w:numId w:val="49"/>
        </w:numPr>
        <w:spacing w:before="240" w:line="0" w:lineRule="atLeast"/>
        <w:jc w:val="left"/>
        <w:rPr>
          <w:moveTo w:id="16734" w:author="phuong vu" w:date="2018-11-30T14:05:00Z"/>
          <w:rPrChange w:id="16735" w:author="phuong vu" w:date="2018-11-30T22:36:00Z">
            <w:rPr>
              <w:moveTo w:id="16736" w:author="phuong vu" w:date="2018-11-30T14:05:00Z"/>
            </w:rPr>
          </w:rPrChange>
        </w:rPr>
        <w:pPrChange w:id="16737" w:author="phuong vu" w:date="2018-11-30T14:16:00Z">
          <w:pPr>
            <w:pStyle w:val="ListParagraph"/>
            <w:numPr>
              <w:numId w:val="49"/>
            </w:numPr>
            <w:spacing w:line="276" w:lineRule="auto"/>
            <w:ind w:left="1080" w:hanging="360"/>
            <w:jc w:val="left"/>
          </w:pPr>
        </w:pPrChange>
      </w:pPr>
      <w:moveTo w:id="16738" w:author="phuong vu" w:date="2018-11-30T14:05:00Z">
        <w:r w:rsidRPr="00920004">
          <w:rPr>
            <w:b/>
            <w:rPrChange w:id="16739" w:author="phuong vu" w:date="2018-11-30T22:36:00Z">
              <w:rPr>
                <w:b/>
              </w:rPr>
            </w:rPrChange>
          </w:rPr>
          <w:t xml:space="preserve">WASHING_MACHINE </w:t>
        </w:r>
        <w:r w:rsidRPr="00920004">
          <w:rPr>
            <w:rPrChange w:id="16740" w:author="phuong vu" w:date="2018-11-30T22:36:00Z">
              <w:rPr/>
            </w:rPrChange>
          </w:rPr>
          <w:t>(</w:t>
        </w:r>
        <w:r w:rsidRPr="00920004">
          <w:rPr>
            <w:u w:val="single"/>
            <w:rPrChange w:id="16741" w:author="phuong vu" w:date="2018-11-30T22:36:00Z">
              <w:rPr>
                <w:u w:val="single"/>
              </w:rPr>
            </w:rPrChange>
          </w:rPr>
          <w:t>#ID</w:t>
        </w:r>
        <w:r w:rsidRPr="00920004">
          <w:rPr>
            <w:rPrChange w:id="16742" w:author="phuong vu" w:date="2018-11-30T22:36:00Z">
              <w:rPr/>
            </w:rPrChange>
          </w:rPr>
          <w:t>,</w:t>
        </w:r>
        <w:r w:rsidRPr="00920004">
          <w:rPr>
            <w:rPrChange w:id="16743" w:author="phuong vu" w:date="2018-11-30T22:36:00Z">
              <w:rPr>
                <w:i/>
              </w:rPr>
            </w:rPrChange>
          </w:rPr>
          <w:t xml:space="preserve"> BRANCH_ID</w:t>
        </w:r>
        <w:r w:rsidRPr="00920004">
          <w:rPr>
            <w:rPrChange w:id="16744" w:author="phuong vu" w:date="2018-11-30T22:36:00Z">
              <w:rPr/>
            </w:rPrChange>
          </w:rPr>
          <w:t>, BOUGHT_DATE, CAPACITY, WASHER_CODE, STATUS)</w:t>
        </w:r>
      </w:moveTo>
    </w:p>
    <w:p w14:paraId="673EB13D" w14:textId="77777777" w:rsidR="006871B5" w:rsidRPr="00920004" w:rsidRDefault="006871B5" w:rsidP="00BD0851">
      <w:pPr>
        <w:pStyle w:val="ListParagraph"/>
        <w:numPr>
          <w:ilvl w:val="0"/>
          <w:numId w:val="49"/>
        </w:numPr>
        <w:spacing w:before="240" w:line="0" w:lineRule="atLeast"/>
        <w:jc w:val="left"/>
        <w:rPr>
          <w:moveTo w:id="16745" w:author="phuong vu" w:date="2018-11-30T14:05:00Z"/>
          <w:rPrChange w:id="16746" w:author="phuong vu" w:date="2018-11-30T22:36:00Z">
            <w:rPr>
              <w:moveTo w:id="16747" w:author="phuong vu" w:date="2018-11-30T14:05:00Z"/>
            </w:rPr>
          </w:rPrChange>
        </w:rPr>
        <w:pPrChange w:id="16748" w:author="phuong vu" w:date="2018-11-30T14:16:00Z">
          <w:pPr>
            <w:pStyle w:val="ListParagraph"/>
            <w:numPr>
              <w:numId w:val="49"/>
            </w:numPr>
            <w:spacing w:line="276" w:lineRule="auto"/>
            <w:ind w:left="1080" w:hanging="360"/>
            <w:jc w:val="left"/>
          </w:pPr>
        </w:pPrChange>
      </w:pPr>
      <w:moveTo w:id="16749" w:author="phuong vu" w:date="2018-11-30T14:05:00Z">
        <w:r w:rsidRPr="00920004">
          <w:rPr>
            <w:b/>
            <w:rPrChange w:id="16750" w:author="phuong vu" w:date="2018-11-30T22:36:00Z">
              <w:rPr>
                <w:b/>
              </w:rPr>
            </w:rPrChange>
          </w:rPr>
          <w:t xml:space="preserve">WASH_BAG </w:t>
        </w:r>
        <w:r w:rsidRPr="00920004">
          <w:rPr>
            <w:rPrChange w:id="16751" w:author="phuong vu" w:date="2018-11-30T22:36:00Z">
              <w:rPr/>
            </w:rPrChange>
          </w:rPr>
          <w:t>(</w:t>
        </w:r>
        <w:r w:rsidRPr="00920004">
          <w:rPr>
            <w:u w:val="single"/>
            <w:rPrChange w:id="16752" w:author="phuong vu" w:date="2018-11-30T22:36:00Z">
              <w:rPr>
                <w:u w:val="single"/>
              </w:rPr>
            </w:rPrChange>
          </w:rPr>
          <w:t>#ID</w:t>
        </w:r>
        <w:r w:rsidRPr="00920004">
          <w:rPr>
            <w:rPrChange w:id="16753" w:author="phuong vu" w:date="2018-11-30T22:36:00Z">
              <w:rPr/>
            </w:rPrChange>
          </w:rPr>
          <w:t>, WASH_BAG_NAME, RECEIPT_ID, STATUS)</w:t>
        </w:r>
      </w:moveTo>
    </w:p>
    <w:p w14:paraId="6B225377" w14:textId="77777777" w:rsidR="006871B5" w:rsidRPr="00920004" w:rsidRDefault="006871B5" w:rsidP="00BD0851">
      <w:pPr>
        <w:pStyle w:val="ListParagraph"/>
        <w:numPr>
          <w:ilvl w:val="0"/>
          <w:numId w:val="49"/>
        </w:numPr>
        <w:spacing w:before="240" w:line="0" w:lineRule="atLeast"/>
        <w:jc w:val="left"/>
        <w:rPr>
          <w:moveTo w:id="16754" w:author="phuong vu" w:date="2018-11-30T14:05:00Z"/>
          <w:rPrChange w:id="16755" w:author="phuong vu" w:date="2018-11-30T22:36:00Z">
            <w:rPr>
              <w:moveTo w:id="16756" w:author="phuong vu" w:date="2018-11-30T14:05:00Z"/>
            </w:rPr>
          </w:rPrChange>
        </w:rPr>
        <w:pPrChange w:id="16757" w:author="phuong vu" w:date="2018-11-30T14:16:00Z">
          <w:pPr>
            <w:pStyle w:val="ListParagraph"/>
            <w:numPr>
              <w:numId w:val="49"/>
            </w:numPr>
            <w:spacing w:line="276" w:lineRule="auto"/>
            <w:ind w:left="1080" w:hanging="360"/>
            <w:jc w:val="left"/>
          </w:pPr>
        </w:pPrChange>
      </w:pPr>
      <w:moveTo w:id="16758" w:author="phuong vu" w:date="2018-11-30T14:05:00Z">
        <w:r w:rsidRPr="00920004">
          <w:rPr>
            <w:b/>
            <w:rPrChange w:id="16759" w:author="phuong vu" w:date="2018-11-30T22:36:00Z">
              <w:rPr>
                <w:b/>
              </w:rPr>
            </w:rPrChange>
          </w:rPr>
          <w:t xml:space="preserve">WASH_BAG_DETAIL </w:t>
        </w:r>
        <w:r w:rsidRPr="00920004">
          <w:rPr>
            <w:rPrChange w:id="16760" w:author="phuong vu" w:date="2018-11-30T22:36:00Z">
              <w:rPr/>
            </w:rPrChange>
          </w:rPr>
          <w:t>(</w:t>
        </w:r>
        <w:r w:rsidRPr="00920004">
          <w:rPr>
            <w:u w:val="single"/>
            <w:rPrChange w:id="16761" w:author="phuong vu" w:date="2018-11-30T22:36:00Z">
              <w:rPr>
                <w:u w:val="single"/>
              </w:rPr>
            </w:rPrChange>
          </w:rPr>
          <w:t>#ID</w:t>
        </w:r>
        <w:r w:rsidRPr="00920004">
          <w:rPr>
            <w:rPrChange w:id="16762" w:author="phuong vu" w:date="2018-11-30T22:36:00Z">
              <w:rPr/>
            </w:rPrChange>
          </w:rPr>
          <w:t xml:space="preserve">, </w:t>
        </w:r>
        <w:r w:rsidRPr="00920004">
          <w:rPr>
            <w:rPrChange w:id="16763" w:author="phuong vu" w:date="2018-11-30T22:36:00Z">
              <w:rPr>
                <w:i/>
              </w:rPr>
            </w:rPrChange>
          </w:rPr>
          <w:t>WASH_BAG_ID</w:t>
        </w:r>
        <w:r w:rsidRPr="00920004">
          <w:rPr>
            <w:rPrChange w:id="16764" w:author="phuong vu" w:date="2018-11-30T22:36:00Z">
              <w:rPr/>
            </w:rPrChange>
          </w:rPr>
          <w:t xml:space="preserve">, </w:t>
        </w:r>
        <w:r w:rsidRPr="00920004">
          <w:rPr>
            <w:rPrChange w:id="16765" w:author="phuong vu" w:date="2018-11-30T22:36:00Z">
              <w:rPr>
                <w:i/>
              </w:rPr>
            </w:rPrChange>
          </w:rPr>
          <w:t xml:space="preserve">SERVICE_TYPE_ID, UNIT_IDD, LABEL_ID, COLOR_ID, PRODUCT_ID, MATERIAL_ID, </w:t>
        </w:r>
        <w:r w:rsidRPr="00920004">
          <w:rPr>
            <w:rPrChange w:id="16766" w:author="phuong vu" w:date="2018-11-30T22:36:00Z">
              <w:rPr/>
            </w:rPrChange>
          </w:rPr>
          <w:t>AMOUNT, STATUS)</w:t>
        </w:r>
      </w:moveTo>
    </w:p>
    <w:p w14:paraId="1EE8E20F" w14:textId="77777777" w:rsidR="006871B5" w:rsidRPr="00920004" w:rsidRDefault="006871B5" w:rsidP="00BD0851">
      <w:pPr>
        <w:pStyle w:val="ListParagraph"/>
        <w:numPr>
          <w:ilvl w:val="0"/>
          <w:numId w:val="49"/>
        </w:numPr>
        <w:spacing w:before="240" w:line="0" w:lineRule="atLeast"/>
        <w:jc w:val="left"/>
        <w:rPr>
          <w:moveTo w:id="16767" w:author="phuong vu" w:date="2018-11-30T14:05:00Z"/>
          <w:rPrChange w:id="16768" w:author="phuong vu" w:date="2018-11-30T22:36:00Z">
            <w:rPr>
              <w:moveTo w:id="16769" w:author="phuong vu" w:date="2018-11-30T14:05:00Z"/>
            </w:rPr>
          </w:rPrChange>
        </w:rPr>
        <w:pPrChange w:id="16770" w:author="phuong vu" w:date="2018-11-30T14:16:00Z">
          <w:pPr>
            <w:pStyle w:val="ListParagraph"/>
            <w:numPr>
              <w:numId w:val="49"/>
            </w:numPr>
            <w:spacing w:line="276" w:lineRule="auto"/>
            <w:ind w:left="1080" w:hanging="360"/>
            <w:jc w:val="left"/>
          </w:pPr>
        </w:pPrChange>
      </w:pPr>
      <w:moveTo w:id="16771" w:author="phuong vu" w:date="2018-11-30T14:05:00Z">
        <w:r w:rsidRPr="00920004">
          <w:rPr>
            <w:b/>
            <w:rPrChange w:id="16772" w:author="phuong vu" w:date="2018-11-30T22:36:00Z">
              <w:rPr>
                <w:b/>
              </w:rPr>
            </w:rPrChange>
          </w:rPr>
          <w:t xml:space="preserve">WASH </w:t>
        </w:r>
        <w:r w:rsidRPr="00920004">
          <w:rPr>
            <w:rPrChange w:id="16773" w:author="phuong vu" w:date="2018-11-30T22:36:00Z">
              <w:rPr/>
            </w:rPrChange>
          </w:rPr>
          <w:t>(</w:t>
        </w:r>
        <w:r w:rsidRPr="00920004">
          <w:rPr>
            <w:u w:val="single"/>
            <w:rPrChange w:id="16774" w:author="phuong vu" w:date="2018-11-30T22:36:00Z">
              <w:rPr>
                <w:u w:val="single"/>
              </w:rPr>
            </w:rPrChange>
          </w:rPr>
          <w:t>#ID</w:t>
        </w:r>
        <w:r w:rsidRPr="00920004">
          <w:rPr>
            <w:rPrChange w:id="16775" w:author="phuong vu" w:date="2018-11-30T22:36:00Z">
              <w:rPr/>
            </w:rPrChange>
          </w:rPr>
          <w:t xml:space="preserve">, </w:t>
        </w:r>
        <w:r w:rsidRPr="00920004">
          <w:rPr>
            <w:rPrChange w:id="16776" w:author="phuong vu" w:date="2018-11-30T22:36:00Z">
              <w:rPr>
                <w:i/>
              </w:rPr>
            </w:rPrChange>
          </w:rPr>
          <w:t xml:space="preserve">WASH_BAG_ID, WASHING_MACHINE_ID, </w:t>
        </w:r>
        <w:r w:rsidRPr="00920004">
          <w:rPr>
            <w:rPrChange w:id="16777" w:author="phuong vu" w:date="2018-11-30T22:36:00Z">
              <w:rPr/>
            </w:rPrChange>
          </w:rPr>
          <w:t>SN, STATUS)</w:t>
        </w:r>
      </w:moveTo>
    </w:p>
    <w:p w14:paraId="67352D97" w14:textId="77777777" w:rsidR="006871B5" w:rsidRPr="00920004" w:rsidRDefault="006871B5" w:rsidP="00BD0851">
      <w:pPr>
        <w:pStyle w:val="ListParagraph"/>
        <w:numPr>
          <w:ilvl w:val="0"/>
          <w:numId w:val="49"/>
        </w:numPr>
        <w:spacing w:before="240" w:line="0" w:lineRule="atLeast"/>
        <w:jc w:val="left"/>
        <w:rPr>
          <w:moveTo w:id="16778" w:author="phuong vu" w:date="2018-11-30T14:05:00Z"/>
          <w:rPrChange w:id="16779" w:author="phuong vu" w:date="2018-11-30T22:36:00Z">
            <w:rPr>
              <w:moveTo w:id="16780" w:author="phuong vu" w:date="2018-11-30T14:05:00Z"/>
            </w:rPr>
          </w:rPrChange>
        </w:rPr>
        <w:pPrChange w:id="16781" w:author="phuong vu" w:date="2018-11-30T14:16:00Z">
          <w:pPr>
            <w:pStyle w:val="ListParagraph"/>
            <w:numPr>
              <w:numId w:val="49"/>
            </w:numPr>
            <w:spacing w:line="276" w:lineRule="auto"/>
            <w:ind w:left="1080" w:hanging="360"/>
            <w:jc w:val="left"/>
          </w:pPr>
        </w:pPrChange>
      </w:pPr>
      <w:moveTo w:id="16782" w:author="phuong vu" w:date="2018-11-30T14:05:00Z">
        <w:r w:rsidRPr="00920004">
          <w:rPr>
            <w:b/>
            <w:rPrChange w:id="16783" w:author="phuong vu" w:date="2018-11-30T22:36:00Z">
              <w:rPr>
                <w:b/>
              </w:rPr>
            </w:rPrChange>
          </w:rPr>
          <w:t>TASK</w:t>
        </w:r>
        <w:r w:rsidRPr="00920004">
          <w:rPr>
            <w:rPrChange w:id="16784" w:author="phuong vu" w:date="2018-11-30T22:36:00Z">
              <w:rPr/>
            </w:rPrChange>
          </w:rPr>
          <w:t xml:space="preserve"> (</w:t>
        </w:r>
        <w:r w:rsidRPr="00920004">
          <w:rPr>
            <w:u w:val="single"/>
            <w:rPrChange w:id="16785" w:author="phuong vu" w:date="2018-11-30T22:36:00Z">
              <w:rPr>
                <w:u w:val="single"/>
              </w:rPr>
            </w:rPrChange>
          </w:rPr>
          <w:t>#ID</w:t>
        </w:r>
        <w:r w:rsidRPr="00920004">
          <w:rPr>
            <w:rPrChange w:id="16786" w:author="phuong vu" w:date="2018-11-30T22:36:00Z">
              <w:rPr/>
            </w:rPrChange>
          </w:rPr>
          <w:t xml:space="preserve">, TASK_TYPE, </w:t>
        </w:r>
        <w:r w:rsidRPr="00920004">
          <w:rPr>
            <w:rPrChange w:id="16787" w:author="phuong vu" w:date="2018-11-30T22:36:00Z">
              <w:rPr>
                <w:i/>
              </w:rPr>
            </w:rPrChange>
          </w:rPr>
          <w:t xml:space="preserve">CURRENT_STAFF, PREVIOUS_STAFF, CUSTOMER_ORDER, RECEIPT, BRANCH_ID, </w:t>
        </w:r>
        <w:r w:rsidRPr="00920004">
          <w:rPr>
            <w:rPrChange w:id="16788" w:author="phuong vu" w:date="2018-11-30T22:36:00Z">
              <w:rPr/>
            </w:rPrChange>
          </w:rPr>
          <w:t>PREVIOUS_STATUS, CURRENT_STATUS, PREVIOUS_TASK)</w:t>
        </w:r>
      </w:moveTo>
    </w:p>
    <w:moveToRangeEnd w:id="16463"/>
    <w:p w14:paraId="244D096B" w14:textId="4014E3A7" w:rsidR="009E7EFF" w:rsidRPr="00920004" w:rsidDel="006871B5" w:rsidRDefault="008904F6" w:rsidP="00D72BF9">
      <w:pPr>
        <w:pStyle w:val="Heading3"/>
        <w:rPr>
          <w:del w:id="16789" w:author="phuong vu" w:date="2018-11-30T14:05:00Z"/>
          <w:rPrChange w:id="16790" w:author="phuong vu" w:date="2018-11-30T22:36:00Z">
            <w:rPr>
              <w:del w:id="16791" w:author="phuong vu" w:date="2018-11-30T14:05:00Z"/>
            </w:rPr>
          </w:rPrChange>
        </w:rPr>
        <w:pPrChange w:id="16792" w:author="phuong vu" w:date="2018-11-30T22:22:00Z">
          <w:pPr>
            <w:ind w:left="720"/>
          </w:pPr>
        </w:pPrChange>
      </w:pPr>
      <w:del w:id="16793" w:author="phuong vu" w:date="2018-11-30T14:05:00Z">
        <w:r w:rsidRPr="00920004" w:rsidDel="006871B5">
          <w:rPr>
            <w:rPrChange w:id="16794" w:author="phuong vu" w:date="2018-11-30T22:36:00Z">
              <w:rPr/>
            </w:rPrChange>
          </w:rPr>
          <w:delText xml:space="preserve">Xem phụ lục trang </w:delText>
        </w:r>
        <w:r w:rsidRPr="00920004" w:rsidDel="006871B5">
          <w:rPr>
            <w:rPrChange w:id="16795" w:author="phuong vu" w:date="2018-11-30T22:36:00Z">
              <w:rPr/>
            </w:rPrChange>
          </w:rPr>
          <w:fldChar w:fldCharType="begin"/>
        </w:r>
        <w:r w:rsidRPr="00920004" w:rsidDel="006871B5">
          <w:rPr>
            <w:rPrChange w:id="16796" w:author="phuong vu" w:date="2018-11-30T22:36:00Z">
              <w:rPr/>
            </w:rPrChange>
          </w:rPr>
          <w:delInstrText xml:space="preserve"> PAGEREF _Ref530053515 \h </w:delInstrText>
        </w:r>
        <w:r w:rsidRPr="00920004" w:rsidDel="006871B5">
          <w:rPr>
            <w:rPrChange w:id="16797" w:author="phuong vu" w:date="2018-11-30T22:36:00Z">
              <w:rPr/>
            </w:rPrChange>
          </w:rPr>
        </w:r>
        <w:r w:rsidRPr="00920004" w:rsidDel="006871B5">
          <w:rPr>
            <w:rPrChange w:id="16798" w:author="phuong vu" w:date="2018-11-30T22:36:00Z">
              <w:rPr>
                <w:lang w:val="en-US"/>
              </w:rPr>
            </w:rPrChange>
          </w:rPr>
          <w:fldChar w:fldCharType="separate"/>
        </w:r>
      </w:del>
      <w:del w:id="16799" w:author="phuong vu" w:date="2018-11-16T10:05:00Z">
        <w:r w:rsidR="000536DA" w:rsidRPr="00920004" w:rsidDel="0090723F">
          <w:rPr>
            <w:noProof/>
            <w:rPrChange w:id="16800" w:author="phuong vu" w:date="2018-11-30T22:36:00Z">
              <w:rPr>
                <w:noProof/>
              </w:rPr>
            </w:rPrChange>
          </w:rPr>
          <w:delText>71</w:delText>
        </w:r>
      </w:del>
      <w:del w:id="16801" w:author="phuong vu" w:date="2018-11-30T14:05:00Z">
        <w:r w:rsidRPr="00920004" w:rsidDel="006871B5">
          <w:rPr>
            <w:rPrChange w:id="16802" w:author="phuong vu" w:date="2018-11-30T22:36:00Z">
              <w:rPr/>
            </w:rPrChange>
          </w:rPr>
          <w:fldChar w:fldCharType="end"/>
        </w:r>
        <w:bookmarkStart w:id="16803" w:name="_Toc531359241"/>
        <w:bookmarkStart w:id="16804" w:name="_Toc531360222"/>
        <w:bookmarkStart w:id="16805" w:name="_Toc531381064"/>
        <w:bookmarkEnd w:id="16803"/>
        <w:bookmarkEnd w:id="16804"/>
        <w:bookmarkEnd w:id="16805"/>
      </w:del>
    </w:p>
    <w:p w14:paraId="4FBF77B2" w14:textId="23EFAAF1" w:rsidR="00CB1F1C" w:rsidRPr="00920004" w:rsidRDefault="00EC1917" w:rsidP="00D72BF9">
      <w:pPr>
        <w:pStyle w:val="Heading3"/>
        <w:rPr>
          <w:ins w:id="16806" w:author="phuong vu" w:date="2018-11-16T12:09:00Z"/>
          <w:rPrChange w:id="16807" w:author="phuong vu" w:date="2018-11-30T22:36:00Z">
            <w:rPr>
              <w:ins w:id="16808" w:author="phuong vu" w:date="2018-11-16T12:09:00Z"/>
            </w:rPr>
          </w:rPrChange>
        </w:rPr>
        <w:pPrChange w:id="16809" w:author="phuong vu" w:date="2018-11-30T22:22:00Z">
          <w:pPr>
            <w:pStyle w:val="Heading3"/>
          </w:pPr>
        </w:pPrChange>
      </w:pPr>
      <w:bookmarkStart w:id="16810" w:name="_Toc531381065"/>
      <w:r w:rsidRPr="00920004">
        <w:rPr>
          <w:rPrChange w:id="16811" w:author="phuong vu" w:date="2018-11-30T22:36:00Z">
            <w:rPr/>
          </w:rPrChange>
        </w:rPr>
        <w:t>Thiết kế dữ liệu</w:t>
      </w:r>
      <w:bookmarkEnd w:id="16810"/>
    </w:p>
    <w:tbl>
      <w:tblPr>
        <w:tblW w:w="878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Change w:id="16812" w:author="phuong vu" w:date="2018-11-30T14:28:00Z">
          <w:tblPr>
            <w:tblW w:w="8923" w:type="dxa"/>
            <w:tblInd w:w="-5" w:type="dxa"/>
            <w:tblLook w:val="04A0" w:firstRow="1" w:lastRow="0" w:firstColumn="1" w:lastColumn="0" w:noHBand="0" w:noVBand="1"/>
          </w:tblPr>
        </w:tblPrChange>
      </w:tblPr>
      <w:tblGrid>
        <w:gridCol w:w="804"/>
        <w:gridCol w:w="3426"/>
        <w:gridCol w:w="4552"/>
        <w:tblGridChange w:id="16813">
          <w:tblGrid>
            <w:gridCol w:w="15"/>
            <w:gridCol w:w="538"/>
            <w:gridCol w:w="150"/>
            <w:gridCol w:w="3143"/>
            <w:gridCol w:w="164"/>
            <w:gridCol w:w="4772"/>
            <w:gridCol w:w="795"/>
            <w:gridCol w:w="681"/>
          </w:tblGrid>
        </w:tblGridChange>
      </w:tblGrid>
      <w:tr w:rsidR="0019031B" w:rsidRPr="00920004" w14:paraId="5E833688" w14:textId="77777777" w:rsidTr="00C10BF7">
        <w:trPr>
          <w:trHeight w:val="292"/>
          <w:ins w:id="16814" w:author="phuong vu" w:date="2018-11-16T12:09:00Z"/>
          <w:trPrChange w:id="16815" w:author="phuong vu" w:date="2018-11-30T14:28:00Z">
            <w:trPr>
              <w:gridBefore w:val="1"/>
              <w:gridAfter w:val="0"/>
              <w:trHeight w:val="291"/>
            </w:trPr>
          </w:trPrChange>
        </w:trPr>
        <w:tc>
          <w:tcPr>
            <w:tcW w:w="804" w:type="dxa"/>
            <w:shd w:val="clear" w:color="auto" w:fill="auto"/>
            <w:noWrap/>
            <w:vAlign w:val="center"/>
            <w:hideMark/>
            <w:tcPrChange w:id="16816" w:author="phuong vu" w:date="2018-11-30T14:28:00Z">
              <w:tcPr>
                <w:tcW w:w="448" w:type="dxa"/>
                <w:tcBorders>
                  <w:top w:val="single" w:sz="4" w:space="0" w:color="auto"/>
                  <w:left w:val="single" w:sz="4" w:space="0" w:color="auto"/>
                  <w:bottom w:val="single" w:sz="4" w:space="0" w:color="auto"/>
                  <w:right w:val="single" w:sz="4" w:space="0" w:color="auto"/>
                </w:tcBorders>
                <w:shd w:val="clear" w:color="auto" w:fill="auto"/>
                <w:noWrap/>
                <w:vAlign w:val="bottom"/>
                <w:hideMark/>
              </w:tcPr>
            </w:tcPrChange>
          </w:tcPr>
          <w:p w14:paraId="03CD9382" w14:textId="77777777" w:rsidR="0019031B" w:rsidRPr="00E64310" w:rsidRDefault="0019031B" w:rsidP="00E64310">
            <w:pPr>
              <w:jc w:val="center"/>
              <w:rPr>
                <w:ins w:id="16817" w:author="phuong vu" w:date="2018-11-16T12:09:00Z"/>
                <w:b/>
                <w:lang w:val="en-US"/>
                <w:rPrChange w:id="16818" w:author="phuong vu" w:date="2018-11-30T23:13:00Z">
                  <w:rPr>
                    <w:ins w:id="16819" w:author="phuong vu" w:date="2018-11-16T12:09:00Z"/>
                    <w:rFonts w:ascii="Calibri" w:eastAsia="Times New Roman" w:hAnsi="Calibri" w:cs="Calibri"/>
                    <w:b/>
                    <w:bCs/>
                    <w:color w:val="000000"/>
                    <w:sz w:val="22"/>
                    <w:szCs w:val="22"/>
                    <w:lang w:val="en-US"/>
                  </w:rPr>
                </w:rPrChange>
              </w:rPr>
              <w:pPrChange w:id="16820" w:author="phuong vu" w:date="2018-11-30T23:13:00Z">
                <w:pPr>
                  <w:spacing w:after="0" w:line="240" w:lineRule="auto"/>
                  <w:jc w:val="center"/>
                </w:pPr>
              </w:pPrChange>
            </w:pPr>
            <w:ins w:id="16821" w:author="phuong vu" w:date="2018-11-16T12:09:00Z">
              <w:r w:rsidRPr="00E64310">
                <w:rPr>
                  <w:b/>
                  <w:lang w:val="en-US"/>
                  <w:rPrChange w:id="16822" w:author="phuong vu" w:date="2018-11-30T23:13:00Z">
                    <w:rPr>
                      <w:rFonts w:ascii="Calibri" w:eastAsia="Times New Roman" w:hAnsi="Calibri" w:cs="Calibri"/>
                      <w:b/>
                      <w:bCs/>
                      <w:color w:val="000000"/>
                      <w:sz w:val="22"/>
                      <w:szCs w:val="22"/>
                      <w:lang w:val="en-US"/>
                    </w:rPr>
                  </w:rPrChange>
                </w:rPr>
                <w:t>STT</w:t>
              </w:r>
            </w:ins>
          </w:p>
        </w:tc>
        <w:tc>
          <w:tcPr>
            <w:tcW w:w="3426" w:type="dxa"/>
            <w:shd w:val="clear" w:color="auto" w:fill="auto"/>
            <w:noWrap/>
            <w:vAlign w:val="center"/>
            <w:hideMark/>
            <w:tcPrChange w:id="16823" w:author="phuong vu" w:date="2018-11-30T14:28:00Z">
              <w:tcPr>
                <w:tcW w:w="2744" w:type="dxa"/>
                <w:gridSpan w:val="2"/>
                <w:tcBorders>
                  <w:top w:val="single" w:sz="4" w:space="0" w:color="auto"/>
                  <w:left w:val="nil"/>
                  <w:bottom w:val="single" w:sz="4" w:space="0" w:color="auto"/>
                  <w:right w:val="single" w:sz="4" w:space="0" w:color="auto"/>
                </w:tcBorders>
                <w:shd w:val="clear" w:color="auto" w:fill="auto"/>
                <w:noWrap/>
                <w:vAlign w:val="bottom"/>
                <w:hideMark/>
              </w:tcPr>
            </w:tcPrChange>
          </w:tcPr>
          <w:p w14:paraId="00A09A47" w14:textId="77777777" w:rsidR="0019031B" w:rsidRPr="00E64310" w:rsidRDefault="0019031B" w:rsidP="00E64310">
            <w:pPr>
              <w:jc w:val="center"/>
              <w:rPr>
                <w:ins w:id="16824" w:author="phuong vu" w:date="2018-11-16T12:09:00Z"/>
                <w:b/>
                <w:lang w:val="en-US"/>
                <w:rPrChange w:id="16825" w:author="phuong vu" w:date="2018-11-30T23:13:00Z">
                  <w:rPr>
                    <w:ins w:id="16826" w:author="phuong vu" w:date="2018-11-16T12:09:00Z"/>
                    <w:rFonts w:ascii="Calibri" w:eastAsia="Times New Roman" w:hAnsi="Calibri" w:cs="Calibri"/>
                    <w:b/>
                    <w:bCs/>
                    <w:color w:val="000000"/>
                    <w:sz w:val="22"/>
                    <w:szCs w:val="22"/>
                    <w:lang w:val="en-US"/>
                  </w:rPr>
                </w:rPrChange>
              </w:rPr>
              <w:pPrChange w:id="16827" w:author="phuong vu" w:date="2018-11-30T23:13:00Z">
                <w:pPr>
                  <w:spacing w:after="0" w:line="240" w:lineRule="auto"/>
                  <w:jc w:val="center"/>
                </w:pPr>
              </w:pPrChange>
            </w:pPr>
            <w:ins w:id="16828" w:author="phuong vu" w:date="2018-11-16T12:09:00Z">
              <w:r w:rsidRPr="00E64310">
                <w:rPr>
                  <w:b/>
                  <w:lang w:val="en-US"/>
                  <w:rPrChange w:id="16829" w:author="phuong vu" w:date="2018-11-30T23:13:00Z">
                    <w:rPr>
                      <w:rFonts w:ascii="Calibri" w:eastAsia="Times New Roman" w:hAnsi="Calibri" w:cs="Calibri"/>
                      <w:b/>
                      <w:bCs/>
                      <w:color w:val="000000"/>
                      <w:sz w:val="22"/>
                      <w:szCs w:val="22"/>
                      <w:lang w:val="en-US"/>
                    </w:rPr>
                  </w:rPrChange>
                </w:rPr>
                <w:t>Tên bảng</w:t>
              </w:r>
            </w:ins>
          </w:p>
        </w:tc>
        <w:tc>
          <w:tcPr>
            <w:tcW w:w="4552" w:type="dxa"/>
            <w:shd w:val="clear" w:color="auto" w:fill="auto"/>
            <w:noWrap/>
            <w:vAlign w:val="center"/>
            <w:hideMark/>
            <w:tcPrChange w:id="16830" w:author="phuong vu" w:date="2018-11-30T14:28:00Z">
              <w:tcPr>
                <w:tcW w:w="5731" w:type="dxa"/>
                <w:gridSpan w:val="3"/>
                <w:tcBorders>
                  <w:top w:val="single" w:sz="4" w:space="0" w:color="auto"/>
                  <w:left w:val="nil"/>
                  <w:bottom w:val="single" w:sz="4" w:space="0" w:color="auto"/>
                  <w:right w:val="single" w:sz="4" w:space="0" w:color="auto"/>
                </w:tcBorders>
                <w:shd w:val="clear" w:color="auto" w:fill="auto"/>
                <w:noWrap/>
                <w:vAlign w:val="bottom"/>
                <w:hideMark/>
              </w:tcPr>
            </w:tcPrChange>
          </w:tcPr>
          <w:p w14:paraId="2C4B442D" w14:textId="77777777" w:rsidR="0019031B" w:rsidRPr="00E64310" w:rsidRDefault="0019031B" w:rsidP="00E64310">
            <w:pPr>
              <w:jc w:val="center"/>
              <w:rPr>
                <w:ins w:id="16831" w:author="phuong vu" w:date="2018-11-16T12:09:00Z"/>
                <w:b/>
                <w:lang w:val="en-US"/>
                <w:rPrChange w:id="16832" w:author="phuong vu" w:date="2018-11-30T23:13:00Z">
                  <w:rPr>
                    <w:ins w:id="16833" w:author="phuong vu" w:date="2018-11-16T12:09:00Z"/>
                    <w:rFonts w:ascii="Calibri" w:eastAsia="Times New Roman" w:hAnsi="Calibri" w:cs="Calibri"/>
                    <w:b/>
                    <w:bCs/>
                    <w:color w:val="000000"/>
                    <w:sz w:val="22"/>
                    <w:szCs w:val="22"/>
                    <w:lang w:val="en-US"/>
                  </w:rPr>
                </w:rPrChange>
              </w:rPr>
              <w:pPrChange w:id="16834" w:author="phuong vu" w:date="2018-11-30T23:13:00Z">
                <w:pPr>
                  <w:spacing w:after="0" w:line="240" w:lineRule="auto"/>
                  <w:jc w:val="center"/>
                </w:pPr>
              </w:pPrChange>
            </w:pPr>
            <w:ins w:id="16835" w:author="phuong vu" w:date="2018-11-16T12:09:00Z">
              <w:r w:rsidRPr="00E64310">
                <w:rPr>
                  <w:b/>
                  <w:lang w:val="en-US"/>
                  <w:rPrChange w:id="16836" w:author="phuong vu" w:date="2018-11-30T23:13:00Z">
                    <w:rPr>
                      <w:rFonts w:ascii="Calibri" w:eastAsia="Times New Roman" w:hAnsi="Calibri" w:cs="Calibri"/>
                      <w:b/>
                      <w:bCs/>
                      <w:color w:val="000000"/>
                      <w:sz w:val="22"/>
                      <w:szCs w:val="22"/>
                      <w:lang w:val="en-US"/>
                    </w:rPr>
                  </w:rPrChange>
                </w:rPr>
                <w:t>Diễn giải</w:t>
              </w:r>
            </w:ins>
          </w:p>
        </w:tc>
      </w:tr>
      <w:tr w:rsidR="00CF0C7E" w:rsidRPr="00920004" w14:paraId="30FEFC51" w14:textId="77777777" w:rsidTr="00C10BF7">
        <w:tblPrEx>
          <w:tblPrExChange w:id="16837" w:author="phuong vu" w:date="2018-11-30T14:28:00Z">
            <w:tblPrEx>
              <w:tblW w:w="9562" w:type="dxa"/>
            </w:tblPrEx>
          </w:tblPrExChange>
        </w:tblPrEx>
        <w:trPr>
          <w:trHeight w:val="322"/>
          <w:ins w:id="16838" w:author="phuong vu" w:date="2018-11-16T12:09:00Z"/>
          <w:trPrChange w:id="16839" w:author="phuong vu" w:date="2018-11-30T14:28:00Z">
            <w:trPr>
              <w:gridBefore w:val="1"/>
              <w:trHeight w:val="321"/>
            </w:trPr>
          </w:trPrChange>
        </w:trPr>
        <w:tc>
          <w:tcPr>
            <w:tcW w:w="804" w:type="dxa"/>
            <w:shd w:val="clear" w:color="auto" w:fill="auto"/>
            <w:noWrap/>
            <w:vAlign w:val="center"/>
            <w:hideMark/>
            <w:tcPrChange w:id="16840" w:author="phuong vu" w:date="2018-11-30T14:28:00Z">
              <w:tcPr>
                <w:tcW w:w="538"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6ACFEFFC" w14:textId="77777777" w:rsidR="00CF0C7E" w:rsidRPr="00920004" w:rsidRDefault="00CF0C7E" w:rsidP="00BD0851">
            <w:pPr>
              <w:spacing w:before="240" w:after="0" w:line="0" w:lineRule="atLeast"/>
              <w:jc w:val="center"/>
              <w:rPr>
                <w:ins w:id="16841" w:author="phuong vu" w:date="2018-11-16T12:09:00Z"/>
                <w:rFonts w:eastAsia="Times New Roman"/>
                <w:color w:val="000000"/>
                <w:lang w:val="en-US"/>
                <w:rPrChange w:id="16842" w:author="phuong vu" w:date="2018-11-30T22:36:00Z">
                  <w:rPr>
                    <w:ins w:id="16843" w:author="phuong vu" w:date="2018-11-16T12:09:00Z"/>
                    <w:rFonts w:ascii="Calibri" w:eastAsia="Times New Roman" w:hAnsi="Calibri" w:cs="Calibri"/>
                    <w:color w:val="000000"/>
                    <w:sz w:val="22"/>
                    <w:szCs w:val="22"/>
                    <w:lang w:val="en-US"/>
                  </w:rPr>
                </w:rPrChange>
              </w:rPr>
              <w:pPrChange w:id="16844" w:author="phuong vu" w:date="2018-11-30T14:16:00Z">
                <w:pPr>
                  <w:spacing w:after="0" w:line="240" w:lineRule="auto"/>
                  <w:jc w:val="center"/>
                </w:pPr>
              </w:pPrChange>
            </w:pPr>
            <w:ins w:id="16845" w:author="phuong vu" w:date="2018-11-16T12:09:00Z">
              <w:r w:rsidRPr="00920004">
                <w:rPr>
                  <w:rFonts w:eastAsia="Times New Roman"/>
                  <w:color w:val="000000"/>
                  <w:rPrChange w:id="16846" w:author="phuong vu" w:date="2018-11-30T22:36:00Z">
                    <w:rPr>
                      <w:rFonts w:ascii="Calibri" w:eastAsia="Times New Roman" w:hAnsi="Calibri" w:cs="Calibri"/>
                      <w:color w:val="000000"/>
                      <w:sz w:val="22"/>
                      <w:szCs w:val="22"/>
                    </w:rPr>
                  </w:rPrChange>
                </w:rPr>
                <w:t>1</w:t>
              </w:r>
            </w:ins>
          </w:p>
        </w:tc>
        <w:tc>
          <w:tcPr>
            <w:tcW w:w="3426" w:type="dxa"/>
            <w:shd w:val="clear" w:color="auto" w:fill="auto"/>
            <w:noWrap/>
            <w:vAlign w:val="center"/>
            <w:hideMark/>
            <w:tcPrChange w:id="16847" w:author="phuong vu" w:date="2018-11-30T14:28:00Z">
              <w:tcPr>
                <w:tcW w:w="2612" w:type="dxa"/>
                <w:gridSpan w:val="2"/>
                <w:tcBorders>
                  <w:top w:val="nil"/>
                  <w:left w:val="nil"/>
                  <w:bottom w:val="single" w:sz="4" w:space="0" w:color="auto"/>
                  <w:right w:val="single" w:sz="4" w:space="0" w:color="auto"/>
                </w:tcBorders>
                <w:shd w:val="clear" w:color="auto" w:fill="auto"/>
                <w:noWrap/>
                <w:vAlign w:val="center"/>
                <w:hideMark/>
              </w:tcPr>
            </w:tcPrChange>
          </w:tcPr>
          <w:p w14:paraId="46368058" w14:textId="2D4BF2D0" w:rsidR="00CF0C7E" w:rsidRPr="00920004" w:rsidRDefault="00CF0C7E" w:rsidP="00E64310">
            <w:pPr>
              <w:rPr>
                <w:ins w:id="16848" w:author="phuong vu" w:date="2018-11-16T12:09:00Z"/>
                <w:rFonts w:eastAsia="Times New Roman"/>
                <w:lang w:val="en-US"/>
                <w:rPrChange w:id="16849" w:author="phuong vu" w:date="2018-11-30T22:36:00Z">
                  <w:rPr>
                    <w:ins w:id="16850" w:author="phuong vu" w:date="2018-11-16T12:09:00Z"/>
                    <w:rFonts w:ascii="Times New Roman" w:eastAsia="Times New Roman" w:hAnsi="Times New Roman" w:cs="Times New Roman"/>
                    <w:color w:val="000000"/>
                    <w:lang w:val="en-US"/>
                  </w:rPr>
                </w:rPrChange>
              </w:rPr>
              <w:pPrChange w:id="16851" w:author="phuong vu" w:date="2018-11-30T23:13:00Z">
                <w:pPr>
                  <w:spacing w:after="0" w:line="240" w:lineRule="auto"/>
                </w:pPr>
              </w:pPrChange>
            </w:pPr>
            <w:ins w:id="16852" w:author="phuong vu" w:date="2018-11-16T12:32:00Z">
              <w:r w:rsidRPr="00920004">
                <w:rPr>
                  <w:rPrChange w:id="16853" w:author="phuong vu" w:date="2018-11-30T22:36:00Z">
                    <w:rPr>
                      <w:color w:val="000000"/>
                    </w:rPr>
                  </w:rPrChange>
                </w:rPr>
                <w:t>BILL</w:t>
              </w:r>
            </w:ins>
          </w:p>
        </w:tc>
        <w:tc>
          <w:tcPr>
            <w:tcW w:w="4552" w:type="dxa"/>
            <w:shd w:val="clear" w:color="auto" w:fill="auto"/>
            <w:noWrap/>
            <w:vAlign w:val="center"/>
            <w:hideMark/>
            <w:tcPrChange w:id="16854" w:author="phuong vu" w:date="2018-11-30T14:28:00Z">
              <w:tcPr>
                <w:tcW w:w="6412" w:type="dxa"/>
                <w:gridSpan w:val="4"/>
                <w:tcBorders>
                  <w:top w:val="nil"/>
                  <w:left w:val="nil"/>
                  <w:bottom w:val="single" w:sz="4" w:space="0" w:color="auto"/>
                  <w:right w:val="single" w:sz="4" w:space="0" w:color="auto"/>
                </w:tcBorders>
                <w:shd w:val="clear" w:color="auto" w:fill="auto"/>
                <w:noWrap/>
                <w:vAlign w:val="center"/>
                <w:hideMark/>
              </w:tcPr>
            </w:tcPrChange>
          </w:tcPr>
          <w:p w14:paraId="33E69C17" w14:textId="304BD4CF" w:rsidR="00CF0C7E" w:rsidRPr="00920004" w:rsidRDefault="00CF0C7E" w:rsidP="00E64310">
            <w:pPr>
              <w:rPr>
                <w:ins w:id="16855" w:author="phuong vu" w:date="2018-11-16T12:09:00Z"/>
                <w:rFonts w:eastAsia="Times New Roman"/>
                <w:lang w:val="en-US"/>
                <w:rPrChange w:id="16856" w:author="phuong vu" w:date="2018-11-30T22:36:00Z">
                  <w:rPr>
                    <w:ins w:id="16857" w:author="phuong vu" w:date="2018-11-16T12:09:00Z"/>
                    <w:rFonts w:ascii="Times New Roman" w:eastAsia="Times New Roman" w:hAnsi="Times New Roman" w:cs="Times New Roman"/>
                    <w:color w:val="000000"/>
                    <w:lang w:val="en-US"/>
                  </w:rPr>
                </w:rPrChange>
              </w:rPr>
              <w:pPrChange w:id="16858" w:author="phuong vu" w:date="2018-11-30T23:13:00Z">
                <w:pPr>
                  <w:spacing w:after="0" w:line="240" w:lineRule="auto"/>
                </w:pPr>
              </w:pPrChange>
            </w:pPr>
            <w:ins w:id="16859" w:author="phuong vu" w:date="2018-11-16T12:32:00Z">
              <w:r w:rsidRPr="00920004">
                <w:rPr>
                  <w:rPrChange w:id="16860" w:author="phuong vu" w:date="2018-11-30T22:36:00Z">
                    <w:rPr>
                      <w:color w:val="000000"/>
                    </w:rPr>
                  </w:rPrChange>
                </w:rPr>
                <w:t>Lưu trữ hóa đơn ứng với từng đơn hàng</w:t>
              </w:r>
            </w:ins>
          </w:p>
        </w:tc>
      </w:tr>
      <w:tr w:rsidR="00CF0C7E" w:rsidRPr="00920004" w14:paraId="722752CF" w14:textId="77777777" w:rsidTr="00C10BF7">
        <w:tblPrEx>
          <w:tblPrExChange w:id="16861" w:author="phuong vu" w:date="2018-11-30T14:28:00Z">
            <w:tblPrEx>
              <w:tblW w:w="9562" w:type="dxa"/>
            </w:tblPrEx>
          </w:tblPrExChange>
        </w:tblPrEx>
        <w:trPr>
          <w:trHeight w:val="322"/>
          <w:ins w:id="16862" w:author="phuong vu" w:date="2018-11-16T12:09:00Z"/>
          <w:trPrChange w:id="16863" w:author="phuong vu" w:date="2018-11-30T14:28:00Z">
            <w:trPr>
              <w:gridBefore w:val="1"/>
              <w:trHeight w:val="321"/>
            </w:trPr>
          </w:trPrChange>
        </w:trPr>
        <w:tc>
          <w:tcPr>
            <w:tcW w:w="804" w:type="dxa"/>
            <w:shd w:val="clear" w:color="auto" w:fill="auto"/>
            <w:noWrap/>
            <w:vAlign w:val="center"/>
            <w:hideMark/>
            <w:tcPrChange w:id="16864" w:author="phuong vu" w:date="2018-11-30T14:28:00Z">
              <w:tcPr>
                <w:tcW w:w="538"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412280B9" w14:textId="77777777" w:rsidR="00CF0C7E" w:rsidRPr="00920004" w:rsidRDefault="00CF0C7E" w:rsidP="00BD0851">
            <w:pPr>
              <w:spacing w:before="240" w:after="0" w:line="0" w:lineRule="atLeast"/>
              <w:jc w:val="center"/>
              <w:rPr>
                <w:ins w:id="16865" w:author="phuong vu" w:date="2018-11-16T12:09:00Z"/>
                <w:rFonts w:eastAsia="Times New Roman"/>
                <w:color w:val="000000"/>
                <w:lang w:val="en-US"/>
                <w:rPrChange w:id="16866" w:author="phuong vu" w:date="2018-11-30T22:36:00Z">
                  <w:rPr>
                    <w:ins w:id="16867" w:author="phuong vu" w:date="2018-11-16T12:09:00Z"/>
                    <w:rFonts w:ascii="Calibri" w:eastAsia="Times New Roman" w:hAnsi="Calibri" w:cs="Calibri"/>
                    <w:color w:val="000000"/>
                    <w:sz w:val="22"/>
                    <w:szCs w:val="22"/>
                    <w:lang w:val="en-US"/>
                  </w:rPr>
                </w:rPrChange>
              </w:rPr>
              <w:pPrChange w:id="16868" w:author="phuong vu" w:date="2018-11-30T14:16:00Z">
                <w:pPr>
                  <w:spacing w:after="0" w:line="240" w:lineRule="auto"/>
                  <w:jc w:val="center"/>
                </w:pPr>
              </w:pPrChange>
            </w:pPr>
            <w:ins w:id="16869" w:author="phuong vu" w:date="2018-11-16T12:09:00Z">
              <w:r w:rsidRPr="00920004">
                <w:rPr>
                  <w:rFonts w:eastAsia="Times New Roman"/>
                  <w:color w:val="000000"/>
                  <w:rPrChange w:id="16870" w:author="phuong vu" w:date="2018-11-30T22:36:00Z">
                    <w:rPr>
                      <w:rFonts w:ascii="Calibri" w:eastAsia="Times New Roman" w:hAnsi="Calibri" w:cs="Calibri"/>
                      <w:color w:val="000000"/>
                      <w:sz w:val="22"/>
                      <w:szCs w:val="22"/>
                    </w:rPr>
                  </w:rPrChange>
                </w:rPr>
                <w:t>2</w:t>
              </w:r>
            </w:ins>
          </w:p>
        </w:tc>
        <w:tc>
          <w:tcPr>
            <w:tcW w:w="3426" w:type="dxa"/>
            <w:shd w:val="clear" w:color="auto" w:fill="auto"/>
            <w:noWrap/>
            <w:vAlign w:val="center"/>
            <w:hideMark/>
            <w:tcPrChange w:id="16871" w:author="phuong vu" w:date="2018-11-30T14:28:00Z">
              <w:tcPr>
                <w:tcW w:w="2612" w:type="dxa"/>
                <w:gridSpan w:val="2"/>
                <w:tcBorders>
                  <w:top w:val="nil"/>
                  <w:left w:val="nil"/>
                  <w:bottom w:val="single" w:sz="4" w:space="0" w:color="auto"/>
                  <w:right w:val="single" w:sz="4" w:space="0" w:color="auto"/>
                </w:tcBorders>
                <w:shd w:val="clear" w:color="auto" w:fill="auto"/>
                <w:noWrap/>
                <w:vAlign w:val="center"/>
                <w:hideMark/>
              </w:tcPr>
            </w:tcPrChange>
          </w:tcPr>
          <w:p w14:paraId="63B1161E" w14:textId="111A1D51" w:rsidR="00CF0C7E" w:rsidRPr="00920004" w:rsidRDefault="00CF0C7E" w:rsidP="00E64310">
            <w:pPr>
              <w:rPr>
                <w:ins w:id="16872" w:author="phuong vu" w:date="2018-11-16T12:09:00Z"/>
                <w:rFonts w:eastAsia="Times New Roman"/>
                <w:lang w:val="en-US"/>
                <w:rPrChange w:id="16873" w:author="phuong vu" w:date="2018-11-30T22:36:00Z">
                  <w:rPr>
                    <w:ins w:id="16874" w:author="phuong vu" w:date="2018-11-16T12:09:00Z"/>
                    <w:rFonts w:ascii="Times New Roman" w:eastAsia="Times New Roman" w:hAnsi="Times New Roman" w:cs="Times New Roman"/>
                    <w:color w:val="000000"/>
                    <w:lang w:val="en-US"/>
                  </w:rPr>
                </w:rPrChange>
              </w:rPr>
              <w:pPrChange w:id="16875" w:author="phuong vu" w:date="2018-11-30T23:13:00Z">
                <w:pPr>
                  <w:spacing w:after="0" w:line="240" w:lineRule="auto"/>
                </w:pPr>
              </w:pPrChange>
            </w:pPr>
            <w:ins w:id="16876" w:author="phuong vu" w:date="2018-11-16T12:32:00Z">
              <w:r w:rsidRPr="00920004">
                <w:rPr>
                  <w:rPrChange w:id="16877" w:author="phuong vu" w:date="2018-11-30T22:36:00Z">
                    <w:rPr>
                      <w:color w:val="000000"/>
                    </w:rPr>
                  </w:rPrChange>
                </w:rPr>
                <w:t>BILL_DETAIL</w:t>
              </w:r>
            </w:ins>
          </w:p>
        </w:tc>
        <w:tc>
          <w:tcPr>
            <w:tcW w:w="4552" w:type="dxa"/>
            <w:shd w:val="clear" w:color="auto" w:fill="auto"/>
            <w:noWrap/>
            <w:vAlign w:val="center"/>
            <w:hideMark/>
            <w:tcPrChange w:id="16878" w:author="phuong vu" w:date="2018-11-30T14:28:00Z">
              <w:tcPr>
                <w:tcW w:w="6412" w:type="dxa"/>
                <w:gridSpan w:val="4"/>
                <w:tcBorders>
                  <w:top w:val="nil"/>
                  <w:left w:val="nil"/>
                  <w:bottom w:val="single" w:sz="4" w:space="0" w:color="auto"/>
                  <w:right w:val="single" w:sz="4" w:space="0" w:color="auto"/>
                </w:tcBorders>
                <w:shd w:val="clear" w:color="auto" w:fill="auto"/>
                <w:noWrap/>
                <w:vAlign w:val="center"/>
                <w:hideMark/>
              </w:tcPr>
            </w:tcPrChange>
          </w:tcPr>
          <w:p w14:paraId="1BAA5FBB" w14:textId="7A111C07" w:rsidR="00CF0C7E" w:rsidRPr="00920004" w:rsidRDefault="00CF0C7E" w:rsidP="00E64310">
            <w:pPr>
              <w:rPr>
                <w:ins w:id="16879" w:author="phuong vu" w:date="2018-11-16T12:09:00Z"/>
                <w:rFonts w:eastAsia="Times New Roman"/>
                <w:lang w:val="en-US"/>
                <w:rPrChange w:id="16880" w:author="phuong vu" w:date="2018-11-30T22:36:00Z">
                  <w:rPr>
                    <w:ins w:id="16881" w:author="phuong vu" w:date="2018-11-16T12:09:00Z"/>
                    <w:rFonts w:ascii="Times New Roman" w:eastAsia="Times New Roman" w:hAnsi="Times New Roman" w:cs="Times New Roman"/>
                    <w:color w:val="000000"/>
                    <w:lang w:val="en-US"/>
                  </w:rPr>
                </w:rPrChange>
              </w:rPr>
              <w:pPrChange w:id="16882" w:author="phuong vu" w:date="2018-11-30T23:13:00Z">
                <w:pPr>
                  <w:spacing w:after="0" w:line="240" w:lineRule="auto"/>
                </w:pPr>
              </w:pPrChange>
            </w:pPr>
            <w:ins w:id="16883" w:author="phuong vu" w:date="2018-11-16T12:32:00Z">
              <w:r w:rsidRPr="00920004">
                <w:rPr>
                  <w:rPrChange w:id="16884" w:author="phuong vu" w:date="2018-11-30T22:36:00Z">
                    <w:rPr>
                      <w:color w:val="000000"/>
                    </w:rPr>
                  </w:rPrChange>
                </w:rPr>
                <w:t>Lưu trữ thông tin chi tiết của hóa đơn</w:t>
              </w:r>
            </w:ins>
          </w:p>
        </w:tc>
      </w:tr>
      <w:tr w:rsidR="00CF0C7E" w:rsidRPr="00920004" w14:paraId="616CD4A4" w14:textId="77777777" w:rsidTr="00C10BF7">
        <w:tblPrEx>
          <w:tblPrExChange w:id="16885" w:author="phuong vu" w:date="2018-11-30T14:28:00Z">
            <w:tblPrEx>
              <w:tblW w:w="9562" w:type="dxa"/>
            </w:tblPrEx>
          </w:tblPrExChange>
        </w:tblPrEx>
        <w:trPr>
          <w:trHeight w:val="322"/>
          <w:ins w:id="16886" w:author="phuong vu" w:date="2018-11-16T12:09:00Z"/>
          <w:trPrChange w:id="16887" w:author="phuong vu" w:date="2018-11-30T14:28:00Z">
            <w:trPr>
              <w:gridBefore w:val="1"/>
              <w:trHeight w:val="321"/>
            </w:trPr>
          </w:trPrChange>
        </w:trPr>
        <w:tc>
          <w:tcPr>
            <w:tcW w:w="804" w:type="dxa"/>
            <w:shd w:val="clear" w:color="auto" w:fill="auto"/>
            <w:noWrap/>
            <w:vAlign w:val="center"/>
            <w:hideMark/>
            <w:tcPrChange w:id="16888" w:author="phuong vu" w:date="2018-11-30T14:28:00Z">
              <w:tcPr>
                <w:tcW w:w="538"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69A0D325" w14:textId="77777777" w:rsidR="00CF0C7E" w:rsidRPr="00920004" w:rsidRDefault="00CF0C7E" w:rsidP="00BD0851">
            <w:pPr>
              <w:spacing w:before="240" w:after="0" w:line="0" w:lineRule="atLeast"/>
              <w:jc w:val="center"/>
              <w:rPr>
                <w:ins w:id="16889" w:author="phuong vu" w:date="2018-11-16T12:09:00Z"/>
                <w:rFonts w:eastAsia="Times New Roman"/>
                <w:color w:val="000000"/>
                <w:lang w:val="en-US"/>
                <w:rPrChange w:id="16890" w:author="phuong vu" w:date="2018-11-30T22:36:00Z">
                  <w:rPr>
                    <w:ins w:id="16891" w:author="phuong vu" w:date="2018-11-16T12:09:00Z"/>
                    <w:rFonts w:ascii="Calibri" w:eastAsia="Times New Roman" w:hAnsi="Calibri" w:cs="Calibri"/>
                    <w:color w:val="000000"/>
                    <w:sz w:val="22"/>
                    <w:szCs w:val="22"/>
                    <w:lang w:val="en-US"/>
                  </w:rPr>
                </w:rPrChange>
              </w:rPr>
              <w:pPrChange w:id="16892" w:author="phuong vu" w:date="2018-11-30T14:16:00Z">
                <w:pPr>
                  <w:spacing w:after="0" w:line="240" w:lineRule="auto"/>
                  <w:jc w:val="center"/>
                </w:pPr>
              </w:pPrChange>
            </w:pPr>
            <w:ins w:id="16893" w:author="phuong vu" w:date="2018-11-16T12:09:00Z">
              <w:r w:rsidRPr="00920004">
                <w:rPr>
                  <w:rFonts w:eastAsia="Times New Roman"/>
                  <w:color w:val="000000"/>
                  <w:rPrChange w:id="16894" w:author="phuong vu" w:date="2018-11-30T22:36:00Z">
                    <w:rPr>
                      <w:rFonts w:ascii="Calibri" w:eastAsia="Times New Roman" w:hAnsi="Calibri" w:cs="Calibri"/>
                      <w:color w:val="000000"/>
                      <w:sz w:val="22"/>
                      <w:szCs w:val="22"/>
                    </w:rPr>
                  </w:rPrChange>
                </w:rPr>
                <w:t>3</w:t>
              </w:r>
            </w:ins>
          </w:p>
        </w:tc>
        <w:tc>
          <w:tcPr>
            <w:tcW w:w="3426" w:type="dxa"/>
            <w:shd w:val="clear" w:color="auto" w:fill="auto"/>
            <w:noWrap/>
            <w:vAlign w:val="center"/>
            <w:hideMark/>
            <w:tcPrChange w:id="16895" w:author="phuong vu" w:date="2018-11-30T14:28:00Z">
              <w:tcPr>
                <w:tcW w:w="2612" w:type="dxa"/>
                <w:gridSpan w:val="2"/>
                <w:tcBorders>
                  <w:top w:val="nil"/>
                  <w:left w:val="nil"/>
                  <w:bottom w:val="single" w:sz="4" w:space="0" w:color="auto"/>
                  <w:right w:val="single" w:sz="4" w:space="0" w:color="auto"/>
                </w:tcBorders>
                <w:shd w:val="clear" w:color="auto" w:fill="auto"/>
                <w:noWrap/>
                <w:vAlign w:val="center"/>
                <w:hideMark/>
              </w:tcPr>
            </w:tcPrChange>
          </w:tcPr>
          <w:p w14:paraId="59D12DB2" w14:textId="612CB44F" w:rsidR="00CF0C7E" w:rsidRPr="00920004" w:rsidRDefault="00CF0C7E" w:rsidP="00E64310">
            <w:pPr>
              <w:rPr>
                <w:ins w:id="16896" w:author="phuong vu" w:date="2018-11-16T12:09:00Z"/>
                <w:rFonts w:eastAsia="Times New Roman"/>
                <w:lang w:val="en-US"/>
                <w:rPrChange w:id="16897" w:author="phuong vu" w:date="2018-11-30T22:36:00Z">
                  <w:rPr>
                    <w:ins w:id="16898" w:author="phuong vu" w:date="2018-11-16T12:09:00Z"/>
                    <w:rFonts w:ascii="Times New Roman" w:eastAsia="Times New Roman" w:hAnsi="Times New Roman" w:cs="Times New Roman"/>
                    <w:color w:val="000000"/>
                    <w:lang w:val="en-US"/>
                  </w:rPr>
                </w:rPrChange>
              </w:rPr>
              <w:pPrChange w:id="16899" w:author="phuong vu" w:date="2018-11-30T23:13:00Z">
                <w:pPr>
                  <w:spacing w:after="0" w:line="240" w:lineRule="auto"/>
                </w:pPr>
              </w:pPrChange>
            </w:pPr>
            <w:ins w:id="16900" w:author="phuong vu" w:date="2018-11-16T12:32:00Z">
              <w:r w:rsidRPr="00920004">
                <w:rPr>
                  <w:rPrChange w:id="16901" w:author="phuong vu" w:date="2018-11-30T22:36:00Z">
                    <w:rPr>
                      <w:color w:val="000000"/>
                    </w:rPr>
                  </w:rPrChange>
                </w:rPr>
                <w:t>BRANCH</w:t>
              </w:r>
            </w:ins>
          </w:p>
        </w:tc>
        <w:tc>
          <w:tcPr>
            <w:tcW w:w="4552" w:type="dxa"/>
            <w:shd w:val="clear" w:color="auto" w:fill="auto"/>
            <w:noWrap/>
            <w:vAlign w:val="center"/>
            <w:hideMark/>
            <w:tcPrChange w:id="16902" w:author="phuong vu" w:date="2018-11-30T14:28:00Z">
              <w:tcPr>
                <w:tcW w:w="6412" w:type="dxa"/>
                <w:gridSpan w:val="4"/>
                <w:tcBorders>
                  <w:top w:val="nil"/>
                  <w:left w:val="nil"/>
                  <w:bottom w:val="single" w:sz="4" w:space="0" w:color="auto"/>
                  <w:right w:val="single" w:sz="4" w:space="0" w:color="auto"/>
                </w:tcBorders>
                <w:shd w:val="clear" w:color="auto" w:fill="auto"/>
                <w:noWrap/>
                <w:vAlign w:val="center"/>
                <w:hideMark/>
              </w:tcPr>
            </w:tcPrChange>
          </w:tcPr>
          <w:p w14:paraId="48D2FE26" w14:textId="0551B46C" w:rsidR="00CF0C7E" w:rsidRPr="00920004" w:rsidRDefault="00CF0C7E" w:rsidP="00E64310">
            <w:pPr>
              <w:rPr>
                <w:ins w:id="16903" w:author="phuong vu" w:date="2018-11-16T12:09:00Z"/>
                <w:rFonts w:eastAsia="Times New Roman"/>
                <w:lang w:val="en-US"/>
                <w:rPrChange w:id="16904" w:author="phuong vu" w:date="2018-11-30T22:36:00Z">
                  <w:rPr>
                    <w:ins w:id="16905" w:author="phuong vu" w:date="2018-11-16T12:09:00Z"/>
                    <w:rFonts w:ascii="Times New Roman" w:eastAsia="Times New Roman" w:hAnsi="Times New Roman" w:cs="Times New Roman"/>
                    <w:color w:val="000000"/>
                    <w:lang w:val="en-US"/>
                  </w:rPr>
                </w:rPrChange>
              </w:rPr>
              <w:pPrChange w:id="16906" w:author="phuong vu" w:date="2018-11-30T23:13:00Z">
                <w:pPr>
                  <w:spacing w:after="0" w:line="240" w:lineRule="auto"/>
                </w:pPr>
              </w:pPrChange>
            </w:pPr>
            <w:ins w:id="16907" w:author="phuong vu" w:date="2018-11-16T12:32:00Z">
              <w:r w:rsidRPr="00920004">
                <w:rPr>
                  <w:rPrChange w:id="16908" w:author="phuong vu" w:date="2018-11-30T22:36:00Z">
                    <w:rPr>
                      <w:color w:val="000000"/>
                    </w:rPr>
                  </w:rPrChange>
                </w:rPr>
                <w:t>Lưu trữ thông tin chi nhánh</w:t>
              </w:r>
            </w:ins>
          </w:p>
        </w:tc>
      </w:tr>
      <w:tr w:rsidR="00CF0C7E" w:rsidRPr="00920004" w14:paraId="7AC68029" w14:textId="77777777" w:rsidTr="00C10BF7">
        <w:tblPrEx>
          <w:tblPrExChange w:id="16909" w:author="phuong vu" w:date="2018-11-30T14:28:00Z">
            <w:tblPrEx>
              <w:tblW w:w="9562" w:type="dxa"/>
            </w:tblPrEx>
          </w:tblPrExChange>
        </w:tblPrEx>
        <w:trPr>
          <w:trHeight w:val="322"/>
          <w:ins w:id="16910" w:author="phuong vu" w:date="2018-11-16T12:09:00Z"/>
          <w:trPrChange w:id="16911" w:author="phuong vu" w:date="2018-11-30T14:28:00Z">
            <w:trPr>
              <w:gridBefore w:val="1"/>
              <w:trHeight w:val="321"/>
            </w:trPr>
          </w:trPrChange>
        </w:trPr>
        <w:tc>
          <w:tcPr>
            <w:tcW w:w="804" w:type="dxa"/>
            <w:shd w:val="clear" w:color="auto" w:fill="auto"/>
            <w:noWrap/>
            <w:vAlign w:val="center"/>
            <w:hideMark/>
            <w:tcPrChange w:id="16912" w:author="phuong vu" w:date="2018-11-30T14:28:00Z">
              <w:tcPr>
                <w:tcW w:w="538"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27267371" w14:textId="77777777" w:rsidR="00CF0C7E" w:rsidRPr="00920004" w:rsidRDefault="00CF0C7E" w:rsidP="00BD0851">
            <w:pPr>
              <w:spacing w:before="240" w:after="0" w:line="0" w:lineRule="atLeast"/>
              <w:jc w:val="center"/>
              <w:rPr>
                <w:ins w:id="16913" w:author="phuong vu" w:date="2018-11-16T12:09:00Z"/>
                <w:rFonts w:eastAsia="Times New Roman"/>
                <w:color w:val="000000"/>
                <w:lang w:val="en-US"/>
                <w:rPrChange w:id="16914" w:author="phuong vu" w:date="2018-11-30T22:36:00Z">
                  <w:rPr>
                    <w:ins w:id="16915" w:author="phuong vu" w:date="2018-11-16T12:09:00Z"/>
                    <w:rFonts w:ascii="Calibri" w:eastAsia="Times New Roman" w:hAnsi="Calibri" w:cs="Calibri"/>
                    <w:color w:val="000000"/>
                    <w:sz w:val="22"/>
                    <w:szCs w:val="22"/>
                    <w:lang w:val="en-US"/>
                  </w:rPr>
                </w:rPrChange>
              </w:rPr>
              <w:pPrChange w:id="16916" w:author="phuong vu" w:date="2018-11-30T14:16:00Z">
                <w:pPr>
                  <w:spacing w:after="0" w:line="240" w:lineRule="auto"/>
                  <w:jc w:val="center"/>
                </w:pPr>
              </w:pPrChange>
            </w:pPr>
            <w:ins w:id="16917" w:author="phuong vu" w:date="2018-11-16T12:09:00Z">
              <w:r w:rsidRPr="00920004">
                <w:rPr>
                  <w:rFonts w:eastAsia="Times New Roman"/>
                  <w:color w:val="000000"/>
                  <w:rPrChange w:id="16918" w:author="phuong vu" w:date="2018-11-30T22:36:00Z">
                    <w:rPr>
                      <w:rFonts w:ascii="Calibri" w:eastAsia="Times New Roman" w:hAnsi="Calibri" w:cs="Calibri"/>
                      <w:color w:val="000000"/>
                      <w:sz w:val="22"/>
                      <w:szCs w:val="22"/>
                    </w:rPr>
                  </w:rPrChange>
                </w:rPr>
                <w:t>4</w:t>
              </w:r>
            </w:ins>
          </w:p>
        </w:tc>
        <w:tc>
          <w:tcPr>
            <w:tcW w:w="3426" w:type="dxa"/>
            <w:shd w:val="clear" w:color="auto" w:fill="auto"/>
            <w:noWrap/>
            <w:vAlign w:val="center"/>
            <w:hideMark/>
            <w:tcPrChange w:id="16919" w:author="phuong vu" w:date="2018-11-30T14:28:00Z">
              <w:tcPr>
                <w:tcW w:w="2612" w:type="dxa"/>
                <w:gridSpan w:val="2"/>
                <w:tcBorders>
                  <w:top w:val="nil"/>
                  <w:left w:val="nil"/>
                  <w:bottom w:val="single" w:sz="4" w:space="0" w:color="auto"/>
                  <w:right w:val="single" w:sz="4" w:space="0" w:color="auto"/>
                </w:tcBorders>
                <w:shd w:val="clear" w:color="auto" w:fill="auto"/>
                <w:noWrap/>
                <w:vAlign w:val="center"/>
                <w:hideMark/>
              </w:tcPr>
            </w:tcPrChange>
          </w:tcPr>
          <w:p w14:paraId="0927840E" w14:textId="0B674CD5" w:rsidR="00CF0C7E" w:rsidRPr="00920004" w:rsidRDefault="00CF0C7E" w:rsidP="00E64310">
            <w:pPr>
              <w:rPr>
                <w:ins w:id="16920" w:author="phuong vu" w:date="2018-11-16T12:09:00Z"/>
                <w:rFonts w:eastAsia="Times New Roman"/>
                <w:lang w:val="en-US"/>
                <w:rPrChange w:id="16921" w:author="phuong vu" w:date="2018-11-30T22:36:00Z">
                  <w:rPr>
                    <w:ins w:id="16922" w:author="phuong vu" w:date="2018-11-16T12:09:00Z"/>
                    <w:rFonts w:ascii="Times New Roman" w:eastAsia="Times New Roman" w:hAnsi="Times New Roman" w:cs="Times New Roman"/>
                    <w:color w:val="000000"/>
                    <w:lang w:val="en-US"/>
                  </w:rPr>
                </w:rPrChange>
              </w:rPr>
              <w:pPrChange w:id="16923" w:author="phuong vu" w:date="2018-11-30T23:13:00Z">
                <w:pPr>
                  <w:spacing w:after="0" w:line="240" w:lineRule="auto"/>
                </w:pPr>
              </w:pPrChange>
            </w:pPr>
            <w:ins w:id="16924" w:author="phuong vu" w:date="2018-11-16T12:32:00Z">
              <w:r w:rsidRPr="00920004">
                <w:rPr>
                  <w:rPrChange w:id="16925" w:author="phuong vu" w:date="2018-11-30T22:36:00Z">
                    <w:rPr>
                      <w:color w:val="000000"/>
                    </w:rPr>
                  </w:rPrChange>
                </w:rPr>
                <w:t>COLOR</w:t>
              </w:r>
            </w:ins>
          </w:p>
        </w:tc>
        <w:tc>
          <w:tcPr>
            <w:tcW w:w="4552" w:type="dxa"/>
            <w:shd w:val="clear" w:color="auto" w:fill="auto"/>
            <w:noWrap/>
            <w:vAlign w:val="center"/>
            <w:hideMark/>
            <w:tcPrChange w:id="16926" w:author="phuong vu" w:date="2018-11-30T14:28:00Z">
              <w:tcPr>
                <w:tcW w:w="6412" w:type="dxa"/>
                <w:gridSpan w:val="4"/>
                <w:tcBorders>
                  <w:top w:val="nil"/>
                  <w:left w:val="nil"/>
                  <w:bottom w:val="single" w:sz="4" w:space="0" w:color="auto"/>
                  <w:right w:val="single" w:sz="4" w:space="0" w:color="auto"/>
                </w:tcBorders>
                <w:shd w:val="clear" w:color="auto" w:fill="auto"/>
                <w:noWrap/>
                <w:vAlign w:val="center"/>
                <w:hideMark/>
              </w:tcPr>
            </w:tcPrChange>
          </w:tcPr>
          <w:p w14:paraId="4C01C3EF" w14:textId="0686444B" w:rsidR="00CF0C7E" w:rsidRPr="00920004" w:rsidRDefault="00CF0C7E" w:rsidP="00E64310">
            <w:pPr>
              <w:rPr>
                <w:ins w:id="16927" w:author="phuong vu" w:date="2018-11-16T12:09:00Z"/>
                <w:rFonts w:eastAsia="Times New Roman"/>
                <w:lang w:val="en-US"/>
                <w:rPrChange w:id="16928" w:author="phuong vu" w:date="2018-11-30T22:36:00Z">
                  <w:rPr>
                    <w:ins w:id="16929" w:author="phuong vu" w:date="2018-11-16T12:09:00Z"/>
                    <w:rFonts w:ascii="Times New Roman" w:eastAsia="Times New Roman" w:hAnsi="Times New Roman" w:cs="Times New Roman"/>
                    <w:color w:val="000000"/>
                    <w:lang w:val="en-US"/>
                  </w:rPr>
                </w:rPrChange>
              </w:rPr>
              <w:pPrChange w:id="16930" w:author="phuong vu" w:date="2018-11-30T23:13:00Z">
                <w:pPr>
                  <w:spacing w:after="0" w:line="240" w:lineRule="auto"/>
                </w:pPr>
              </w:pPrChange>
            </w:pPr>
            <w:ins w:id="16931" w:author="phuong vu" w:date="2018-11-16T12:32:00Z">
              <w:r w:rsidRPr="00920004">
                <w:rPr>
                  <w:rPrChange w:id="16932" w:author="phuong vu" w:date="2018-11-30T22:36:00Z">
                    <w:rPr>
                      <w:color w:val="000000"/>
                    </w:rPr>
                  </w:rPrChange>
                </w:rPr>
                <w:t>Lưu trữ màu sắc quần áo</w:t>
              </w:r>
            </w:ins>
          </w:p>
        </w:tc>
      </w:tr>
      <w:tr w:rsidR="00CF0C7E" w:rsidRPr="00920004" w14:paraId="0CCB90E4" w14:textId="77777777" w:rsidTr="00C10BF7">
        <w:tblPrEx>
          <w:tblPrExChange w:id="16933" w:author="phuong vu" w:date="2018-11-30T14:28:00Z">
            <w:tblPrEx>
              <w:tblW w:w="9562" w:type="dxa"/>
            </w:tblPrEx>
          </w:tblPrExChange>
        </w:tblPrEx>
        <w:trPr>
          <w:trHeight w:val="322"/>
          <w:ins w:id="16934" w:author="phuong vu" w:date="2018-11-16T12:09:00Z"/>
          <w:trPrChange w:id="16935" w:author="phuong vu" w:date="2018-11-30T14:28:00Z">
            <w:trPr>
              <w:gridBefore w:val="1"/>
              <w:trHeight w:val="321"/>
            </w:trPr>
          </w:trPrChange>
        </w:trPr>
        <w:tc>
          <w:tcPr>
            <w:tcW w:w="804" w:type="dxa"/>
            <w:shd w:val="clear" w:color="auto" w:fill="auto"/>
            <w:noWrap/>
            <w:vAlign w:val="center"/>
            <w:hideMark/>
            <w:tcPrChange w:id="16936" w:author="phuong vu" w:date="2018-11-30T14:28:00Z">
              <w:tcPr>
                <w:tcW w:w="538"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2C2FAB05" w14:textId="77777777" w:rsidR="00CF0C7E" w:rsidRPr="00920004" w:rsidRDefault="00CF0C7E" w:rsidP="00BD0851">
            <w:pPr>
              <w:spacing w:before="240" w:after="0" w:line="0" w:lineRule="atLeast"/>
              <w:jc w:val="center"/>
              <w:rPr>
                <w:ins w:id="16937" w:author="phuong vu" w:date="2018-11-16T12:09:00Z"/>
                <w:rFonts w:eastAsia="Times New Roman"/>
                <w:color w:val="000000"/>
                <w:lang w:val="en-US"/>
                <w:rPrChange w:id="16938" w:author="phuong vu" w:date="2018-11-30T22:36:00Z">
                  <w:rPr>
                    <w:ins w:id="16939" w:author="phuong vu" w:date="2018-11-16T12:09:00Z"/>
                    <w:rFonts w:ascii="Calibri" w:eastAsia="Times New Roman" w:hAnsi="Calibri" w:cs="Calibri"/>
                    <w:color w:val="000000"/>
                    <w:sz w:val="22"/>
                    <w:szCs w:val="22"/>
                    <w:lang w:val="en-US"/>
                  </w:rPr>
                </w:rPrChange>
              </w:rPr>
              <w:pPrChange w:id="16940" w:author="phuong vu" w:date="2018-11-30T14:16:00Z">
                <w:pPr>
                  <w:spacing w:after="0" w:line="240" w:lineRule="auto"/>
                  <w:jc w:val="center"/>
                </w:pPr>
              </w:pPrChange>
            </w:pPr>
            <w:ins w:id="16941" w:author="phuong vu" w:date="2018-11-16T12:09:00Z">
              <w:r w:rsidRPr="00920004">
                <w:rPr>
                  <w:rFonts w:eastAsia="Times New Roman"/>
                  <w:color w:val="000000"/>
                  <w:rPrChange w:id="16942" w:author="phuong vu" w:date="2018-11-30T22:36:00Z">
                    <w:rPr>
                      <w:rFonts w:ascii="Calibri" w:eastAsia="Times New Roman" w:hAnsi="Calibri" w:cs="Calibri"/>
                      <w:color w:val="000000"/>
                      <w:sz w:val="22"/>
                      <w:szCs w:val="22"/>
                    </w:rPr>
                  </w:rPrChange>
                </w:rPr>
                <w:t>5</w:t>
              </w:r>
            </w:ins>
          </w:p>
        </w:tc>
        <w:tc>
          <w:tcPr>
            <w:tcW w:w="3426" w:type="dxa"/>
            <w:shd w:val="clear" w:color="auto" w:fill="auto"/>
            <w:noWrap/>
            <w:vAlign w:val="center"/>
            <w:hideMark/>
            <w:tcPrChange w:id="16943" w:author="phuong vu" w:date="2018-11-30T14:28:00Z">
              <w:tcPr>
                <w:tcW w:w="2612" w:type="dxa"/>
                <w:gridSpan w:val="2"/>
                <w:tcBorders>
                  <w:top w:val="nil"/>
                  <w:left w:val="nil"/>
                  <w:bottom w:val="single" w:sz="4" w:space="0" w:color="auto"/>
                  <w:right w:val="single" w:sz="4" w:space="0" w:color="auto"/>
                </w:tcBorders>
                <w:shd w:val="clear" w:color="auto" w:fill="auto"/>
                <w:noWrap/>
                <w:vAlign w:val="center"/>
                <w:hideMark/>
              </w:tcPr>
            </w:tcPrChange>
          </w:tcPr>
          <w:p w14:paraId="3BC097B0" w14:textId="7B9E8470" w:rsidR="00CF0C7E" w:rsidRPr="00920004" w:rsidRDefault="00CF0C7E" w:rsidP="00E64310">
            <w:pPr>
              <w:rPr>
                <w:ins w:id="16944" w:author="phuong vu" w:date="2018-11-16T12:09:00Z"/>
                <w:rFonts w:eastAsia="Times New Roman"/>
                <w:lang w:val="en-US"/>
                <w:rPrChange w:id="16945" w:author="phuong vu" w:date="2018-11-30T22:36:00Z">
                  <w:rPr>
                    <w:ins w:id="16946" w:author="phuong vu" w:date="2018-11-16T12:09:00Z"/>
                    <w:rFonts w:ascii="Times New Roman" w:eastAsia="Times New Roman" w:hAnsi="Times New Roman" w:cs="Times New Roman"/>
                    <w:color w:val="000000"/>
                    <w:lang w:val="en-US"/>
                  </w:rPr>
                </w:rPrChange>
              </w:rPr>
              <w:pPrChange w:id="16947" w:author="phuong vu" w:date="2018-11-30T23:13:00Z">
                <w:pPr>
                  <w:spacing w:after="0" w:line="240" w:lineRule="auto"/>
                </w:pPr>
              </w:pPrChange>
            </w:pPr>
            <w:ins w:id="16948" w:author="phuong vu" w:date="2018-11-16T12:32:00Z">
              <w:r w:rsidRPr="00920004">
                <w:rPr>
                  <w:rPrChange w:id="16949" w:author="phuong vu" w:date="2018-11-30T22:36:00Z">
                    <w:rPr>
                      <w:color w:val="000000"/>
                    </w:rPr>
                  </w:rPrChange>
                </w:rPr>
                <w:t>COLOR_GROUP</w:t>
              </w:r>
            </w:ins>
          </w:p>
        </w:tc>
        <w:tc>
          <w:tcPr>
            <w:tcW w:w="4552" w:type="dxa"/>
            <w:shd w:val="clear" w:color="auto" w:fill="auto"/>
            <w:noWrap/>
            <w:vAlign w:val="center"/>
            <w:hideMark/>
            <w:tcPrChange w:id="16950" w:author="phuong vu" w:date="2018-11-30T14:28:00Z">
              <w:tcPr>
                <w:tcW w:w="6412" w:type="dxa"/>
                <w:gridSpan w:val="4"/>
                <w:tcBorders>
                  <w:top w:val="nil"/>
                  <w:left w:val="nil"/>
                  <w:bottom w:val="single" w:sz="4" w:space="0" w:color="auto"/>
                  <w:right w:val="single" w:sz="4" w:space="0" w:color="auto"/>
                </w:tcBorders>
                <w:shd w:val="clear" w:color="auto" w:fill="auto"/>
                <w:noWrap/>
                <w:vAlign w:val="center"/>
                <w:hideMark/>
              </w:tcPr>
            </w:tcPrChange>
          </w:tcPr>
          <w:p w14:paraId="66880F9B" w14:textId="715882A4" w:rsidR="00CF0C7E" w:rsidRPr="00920004" w:rsidRDefault="00CF0C7E" w:rsidP="00E64310">
            <w:pPr>
              <w:rPr>
                <w:ins w:id="16951" w:author="phuong vu" w:date="2018-11-16T12:09:00Z"/>
                <w:rFonts w:eastAsia="Times New Roman"/>
                <w:lang w:val="en-US"/>
                <w:rPrChange w:id="16952" w:author="phuong vu" w:date="2018-11-30T22:36:00Z">
                  <w:rPr>
                    <w:ins w:id="16953" w:author="phuong vu" w:date="2018-11-16T12:09:00Z"/>
                    <w:rFonts w:ascii="Times New Roman" w:eastAsia="Times New Roman" w:hAnsi="Times New Roman" w:cs="Times New Roman"/>
                    <w:color w:val="000000"/>
                    <w:lang w:val="en-US"/>
                  </w:rPr>
                </w:rPrChange>
              </w:rPr>
              <w:pPrChange w:id="16954" w:author="phuong vu" w:date="2018-11-30T23:13:00Z">
                <w:pPr>
                  <w:spacing w:after="0" w:line="240" w:lineRule="auto"/>
                </w:pPr>
              </w:pPrChange>
            </w:pPr>
            <w:ins w:id="16955" w:author="phuong vu" w:date="2018-11-16T12:32:00Z">
              <w:r w:rsidRPr="00920004">
                <w:rPr>
                  <w:rPrChange w:id="16956" w:author="phuong vu" w:date="2018-11-30T22:36:00Z">
                    <w:rPr>
                      <w:color w:val="000000"/>
                    </w:rPr>
                  </w:rPrChange>
                </w:rPr>
                <w:t>Lưu trữ nhóm màu để phân loại quần áo</w:t>
              </w:r>
            </w:ins>
          </w:p>
        </w:tc>
      </w:tr>
      <w:tr w:rsidR="00CF0C7E" w:rsidRPr="00920004" w14:paraId="5B4E2C8F" w14:textId="77777777" w:rsidTr="00C10BF7">
        <w:tblPrEx>
          <w:tblPrExChange w:id="16957" w:author="phuong vu" w:date="2018-11-30T14:28:00Z">
            <w:tblPrEx>
              <w:tblW w:w="9562" w:type="dxa"/>
            </w:tblPrEx>
          </w:tblPrExChange>
        </w:tblPrEx>
        <w:trPr>
          <w:trHeight w:val="322"/>
          <w:ins w:id="16958" w:author="phuong vu" w:date="2018-11-16T12:09:00Z"/>
          <w:trPrChange w:id="16959" w:author="phuong vu" w:date="2018-11-30T14:28:00Z">
            <w:trPr>
              <w:gridBefore w:val="1"/>
              <w:trHeight w:val="321"/>
            </w:trPr>
          </w:trPrChange>
        </w:trPr>
        <w:tc>
          <w:tcPr>
            <w:tcW w:w="804" w:type="dxa"/>
            <w:shd w:val="clear" w:color="auto" w:fill="auto"/>
            <w:noWrap/>
            <w:vAlign w:val="center"/>
            <w:hideMark/>
            <w:tcPrChange w:id="16960" w:author="phuong vu" w:date="2018-11-30T14:28:00Z">
              <w:tcPr>
                <w:tcW w:w="538"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78823DA9" w14:textId="77777777" w:rsidR="00CF0C7E" w:rsidRPr="00920004" w:rsidRDefault="00CF0C7E" w:rsidP="00BD0851">
            <w:pPr>
              <w:spacing w:before="240" w:after="0" w:line="0" w:lineRule="atLeast"/>
              <w:jc w:val="center"/>
              <w:rPr>
                <w:ins w:id="16961" w:author="phuong vu" w:date="2018-11-16T12:09:00Z"/>
                <w:rFonts w:eastAsia="Times New Roman"/>
                <w:color w:val="000000"/>
                <w:lang w:val="en-US"/>
                <w:rPrChange w:id="16962" w:author="phuong vu" w:date="2018-11-30T22:36:00Z">
                  <w:rPr>
                    <w:ins w:id="16963" w:author="phuong vu" w:date="2018-11-16T12:09:00Z"/>
                    <w:rFonts w:ascii="Calibri" w:eastAsia="Times New Roman" w:hAnsi="Calibri" w:cs="Calibri"/>
                    <w:color w:val="000000"/>
                    <w:sz w:val="22"/>
                    <w:szCs w:val="22"/>
                    <w:lang w:val="en-US"/>
                  </w:rPr>
                </w:rPrChange>
              </w:rPr>
              <w:pPrChange w:id="16964" w:author="phuong vu" w:date="2018-11-30T14:16:00Z">
                <w:pPr>
                  <w:spacing w:after="0" w:line="240" w:lineRule="auto"/>
                  <w:jc w:val="center"/>
                </w:pPr>
              </w:pPrChange>
            </w:pPr>
            <w:ins w:id="16965" w:author="phuong vu" w:date="2018-11-16T12:09:00Z">
              <w:r w:rsidRPr="00920004">
                <w:rPr>
                  <w:rFonts w:eastAsia="Times New Roman"/>
                  <w:color w:val="000000"/>
                  <w:rPrChange w:id="16966" w:author="phuong vu" w:date="2018-11-30T22:36:00Z">
                    <w:rPr>
                      <w:rFonts w:ascii="Calibri" w:eastAsia="Times New Roman" w:hAnsi="Calibri" w:cs="Calibri"/>
                      <w:color w:val="000000"/>
                      <w:sz w:val="22"/>
                      <w:szCs w:val="22"/>
                    </w:rPr>
                  </w:rPrChange>
                </w:rPr>
                <w:t>6</w:t>
              </w:r>
            </w:ins>
          </w:p>
        </w:tc>
        <w:tc>
          <w:tcPr>
            <w:tcW w:w="3426" w:type="dxa"/>
            <w:shd w:val="clear" w:color="auto" w:fill="auto"/>
            <w:noWrap/>
            <w:vAlign w:val="center"/>
            <w:hideMark/>
            <w:tcPrChange w:id="16967" w:author="phuong vu" w:date="2018-11-30T14:28:00Z">
              <w:tcPr>
                <w:tcW w:w="2612" w:type="dxa"/>
                <w:gridSpan w:val="2"/>
                <w:tcBorders>
                  <w:top w:val="nil"/>
                  <w:left w:val="nil"/>
                  <w:bottom w:val="single" w:sz="4" w:space="0" w:color="auto"/>
                  <w:right w:val="single" w:sz="4" w:space="0" w:color="auto"/>
                </w:tcBorders>
                <w:shd w:val="clear" w:color="auto" w:fill="auto"/>
                <w:noWrap/>
                <w:vAlign w:val="center"/>
                <w:hideMark/>
              </w:tcPr>
            </w:tcPrChange>
          </w:tcPr>
          <w:p w14:paraId="37847D7F" w14:textId="5FC7E73A" w:rsidR="00CF0C7E" w:rsidRPr="00920004" w:rsidRDefault="00CF0C7E" w:rsidP="00E64310">
            <w:pPr>
              <w:rPr>
                <w:ins w:id="16968" w:author="phuong vu" w:date="2018-11-16T12:09:00Z"/>
                <w:rFonts w:eastAsia="Times New Roman"/>
                <w:lang w:val="en-US"/>
                <w:rPrChange w:id="16969" w:author="phuong vu" w:date="2018-11-30T22:36:00Z">
                  <w:rPr>
                    <w:ins w:id="16970" w:author="phuong vu" w:date="2018-11-16T12:09:00Z"/>
                    <w:rFonts w:ascii="Times New Roman" w:eastAsia="Times New Roman" w:hAnsi="Times New Roman" w:cs="Times New Roman"/>
                    <w:color w:val="000000"/>
                    <w:lang w:val="en-US"/>
                  </w:rPr>
                </w:rPrChange>
              </w:rPr>
              <w:pPrChange w:id="16971" w:author="phuong vu" w:date="2018-11-30T23:13:00Z">
                <w:pPr>
                  <w:spacing w:after="0" w:line="240" w:lineRule="auto"/>
                </w:pPr>
              </w:pPrChange>
            </w:pPr>
            <w:ins w:id="16972" w:author="phuong vu" w:date="2018-11-16T12:32:00Z">
              <w:r w:rsidRPr="00920004">
                <w:rPr>
                  <w:rPrChange w:id="16973" w:author="phuong vu" w:date="2018-11-30T22:36:00Z">
                    <w:rPr>
                      <w:color w:val="000000"/>
                    </w:rPr>
                  </w:rPrChange>
                </w:rPr>
                <w:t>CUSTOMER</w:t>
              </w:r>
            </w:ins>
          </w:p>
        </w:tc>
        <w:tc>
          <w:tcPr>
            <w:tcW w:w="4552" w:type="dxa"/>
            <w:shd w:val="clear" w:color="auto" w:fill="auto"/>
            <w:noWrap/>
            <w:vAlign w:val="center"/>
            <w:hideMark/>
            <w:tcPrChange w:id="16974" w:author="phuong vu" w:date="2018-11-30T14:28:00Z">
              <w:tcPr>
                <w:tcW w:w="6412" w:type="dxa"/>
                <w:gridSpan w:val="4"/>
                <w:tcBorders>
                  <w:top w:val="nil"/>
                  <w:left w:val="nil"/>
                  <w:bottom w:val="single" w:sz="4" w:space="0" w:color="auto"/>
                  <w:right w:val="single" w:sz="4" w:space="0" w:color="auto"/>
                </w:tcBorders>
                <w:shd w:val="clear" w:color="auto" w:fill="auto"/>
                <w:noWrap/>
                <w:vAlign w:val="center"/>
                <w:hideMark/>
              </w:tcPr>
            </w:tcPrChange>
          </w:tcPr>
          <w:p w14:paraId="70CF49C6" w14:textId="49B01E47" w:rsidR="00CF0C7E" w:rsidRPr="00920004" w:rsidRDefault="00CF0C7E" w:rsidP="00E64310">
            <w:pPr>
              <w:rPr>
                <w:ins w:id="16975" w:author="phuong vu" w:date="2018-11-16T12:09:00Z"/>
                <w:rFonts w:eastAsia="Times New Roman"/>
                <w:lang w:val="en-US"/>
                <w:rPrChange w:id="16976" w:author="phuong vu" w:date="2018-11-30T22:36:00Z">
                  <w:rPr>
                    <w:ins w:id="16977" w:author="phuong vu" w:date="2018-11-16T12:09:00Z"/>
                    <w:rFonts w:ascii="Times New Roman" w:eastAsia="Times New Roman" w:hAnsi="Times New Roman" w:cs="Times New Roman"/>
                    <w:color w:val="000000"/>
                    <w:lang w:val="en-US"/>
                  </w:rPr>
                </w:rPrChange>
              </w:rPr>
              <w:pPrChange w:id="16978" w:author="phuong vu" w:date="2018-11-30T23:13:00Z">
                <w:pPr>
                  <w:spacing w:after="0" w:line="240" w:lineRule="auto"/>
                </w:pPr>
              </w:pPrChange>
            </w:pPr>
            <w:ins w:id="16979" w:author="phuong vu" w:date="2018-11-16T12:32:00Z">
              <w:r w:rsidRPr="00920004">
                <w:rPr>
                  <w:rPrChange w:id="16980" w:author="phuong vu" w:date="2018-11-30T22:36:00Z">
                    <w:rPr>
                      <w:color w:val="000000"/>
                    </w:rPr>
                  </w:rPrChange>
                </w:rPr>
                <w:t>Lưu trữ thông tin khách hàng</w:t>
              </w:r>
            </w:ins>
          </w:p>
        </w:tc>
      </w:tr>
      <w:tr w:rsidR="00CF0C7E" w:rsidRPr="00920004" w14:paraId="78746859" w14:textId="77777777" w:rsidTr="00C10BF7">
        <w:tblPrEx>
          <w:tblPrExChange w:id="16981" w:author="phuong vu" w:date="2018-11-30T14:28:00Z">
            <w:tblPrEx>
              <w:tblW w:w="9562" w:type="dxa"/>
            </w:tblPrEx>
          </w:tblPrExChange>
        </w:tblPrEx>
        <w:trPr>
          <w:trHeight w:val="322"/>
          <w:ins w:id="16982" w:author="phuong vu" w:date="2018-11-16T12:09:00Z"/>
          <w:trPrChange w:id="16983" w:author="phuong vu" w:date="2018-11-30T14:28:00Z">
            <w:trPr>
              <w:gridBefore w:val="1"/>
              <w:trHeight w:val="321"/>
            </w:trPr>
          </w:trPrChange>
        </w:trPr>
        <w:tc>
          <w:tcPr>
            <w:tcW w:w="804" w:type="dxa"/>
            <w:shd w:val="clear" w:color="auto" w:fill="auto"/>
            <w:noWrap/>
            <w:vAlign w:val="center"/>
            <w:hideMark/>
            <w:tcPrChange w:id="16984" w:author="phuong vu" w:date="2018-11-30T14:28:00Z">
              <w:tcPr>
                <w:tcW w:w="538"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61105F0F" w14:textId="77777777" w:rsidR="00CF0C7E" w:rsidRPr="00920004" w:rsidRDefault="00CF0C7E" w:rsidP="00BD0851">
            <w:pPr>
              <w:spacing w:before="240" w:after="0" w:line="0" w:lineRule="atLeast"/>
              <w:jc w:val="center"/>
              <w:rPr>
                <w:ins w:id="16985" w:author="phuong vu" w:date="2018-11-16T12:09:00Z"/>
                <w:rFonts w:eastAsia="Times New Roman"/>
                <w:color w:val="000000"/>
                <w:lang w:val="en-US"/>
                <w:rPrChange w:id="16986" w:author="phuong vu" w:date="2018-11-30T22:36:00Z">
                  <w:rPr>
                    <w:ins w:id="16987" w:author="phuong vu" w:date="2018-11-16T12:09:00Z"/>
                    <w:rFonts w:ascii="Calibri" w:eastAsia="Times New Roman" w:hAnsi="Calibri" w:cs="Calibri"/>
                    <w:color w:val="000000"/>
                    <w:sz w:val="22"/>
                    <w:szCs w:val="22"/>
                    <w:lang w:val="en-US"/>
                  </w:rPr>
                </w:rPrChange>
              </w:rPr>
              <w:pPrChange w:id="16988" w:author="phuong vu" w:date="2018-11-30T14:16:00Z">
                <w:pPr>
                  <w:spacing w:after="0" w:line="240" w:lineRule="auto"/>
                  <w:jc w:val="center"/>
                </w:pPr>
              </w:pPrChange>
            </w:pPr>
            <w:ins w:id="16989" w:author="phuong vu" w:date="2018-11-16T12:09:00Z">
              <w:r w:rsidRPr="00920004">
                <w:rPr>
                  <w:rFonts w:eastAsia="Times New Roman"/>
                  <w:color w:val="000000"/>
                  <w:rPrChange w:id="16990" w:author="phuong vu" w:date="2018-11-30T22:36:00Z">
                    <w:rPr>
                      <w:rFonts w:ascii="Calibri" w:eastAsia="Times New Roman" w:hAnsi="Calibri" w:cs="Calibri"/>
                      <w:color w:val="000000"/>
                      <w:sz w:val="22"/>
                      <w:szCs w:val="22"/>
                    </w:rPr>
                  </w:rPrChange>
                </w:rPr>
                <w:t>7</w:t>
              </w:r>
            </w:ins>
          </w:p>
        </w:tc>
        <w:tc>
          <w:tcPr>
            <w:tcW w:w="3426" w:type="dxa"/>
            <w:shd w:val="clear" w:color="auto" w:fill="auto"/>
            <w:noWrap/>
            <w:vAlign w:val="center"/>
            <w:hideMark/>
            <w:tcPrChange w:id="16991" w:author="phuong vu" w:date="2018-11-30T14:28:00Z">
              <w:tcPr>
                <w:tcW w:w="2612" w:type="dxa"/>
                <w:gridSpan w:val="2"/>
                <w:tcBorders>
                  <w:top w:val="nil"/>
                  <w:left w:val="nil"/>
                  <w:bottom w:val="single" w:sz="4" w:space="0" w:color="auto"/>
                  <w:right w:val="single" w:sz="4" w:space="0" w:color="auto"/>
                </w:tcBorders>
                <w:shd w:val="clear" w:color="auto" w:fill="auto"/>
                <w:noWrap/>
                <w:vAlign w:val="center"/>
                <w:hideMark/>
              </w:tcPr>
            </w:tcPrChange>
          </w:tcPr>
          <w:p w14:paraId="4C1BBEFB" w14:textId="33D9C1D1" w:rsidR="00CF0C7E" w:rsidRPr="00920004" w:rsidRDefault="00CF0C7E" w:rsidP="00E64310">
            <w:pPr>
              <w:rPr>
                <w:ins w:id="16992" w:author="phuong vu" w:date="2018-11-16T12:09:00Z"/>
                <w:rFonts w:eastAsia="Times New Roman"/>
                <w:lang w:val="en-US"/>
                <w:rPrChange w:id="16993" w:author="phuong vu" w:date="2018-11-30T22:36:00Z">
                  <w:rPr>
                    <w:ins w:id="16994" w:author="phuong vu" w:date="2018-11-16T12:09:00Z"/>
                    <w:rFonts w:ascii="Times New Roman" w:eastAsia="Times New Roman" w:hAnsi="Times New Roman" w:cs="Times New Roman"/>
                    <w:color w:val="000000"/>
                    <w:lang w:val="en-US"/>
                  </w:rPr>
                </w:rPrChange>
              </w:rPr>
              <w:pPrChange w:id="16995" w:author="phuong vu" w:date="2018-11-30T23:13:00Z">
                <w:pPr>
                  <w:spacing w:after="0" w:line="240" w:lineRule="auto"/>
                </w:pPr>
              </w:pPrChange>
            </w:pPr>
            <w:ins w:id="16996" w:author="phuong vu" w:date="2018-11-16T12:32:00Z">
              <w:r w:rsidRPr="00920004">
                <w:rPr>
                  <w:rPrChange w:id="16997" w:author="phuong vu" w:date="2018-11-30T22:36:00Z">
                    <w:rPr>
                      <w:color w:val="000000"/>
                    </w:rPr>
                  </w:rPrChange>
                </w:rPr>
                <w:t>CUSTOMER_ORDER</w:t>
              </w:r>
            </w:ins>
          </w:p>
        </w:tc>
        <w:tc>
          <w:tcPr>
            <w:tcW w:w="4552" w:type="dxa"/>
            <w:shd w:val="clear" w:color="auto" w:fill="auto"/>
            <w:noWrap/>
            <w:vAlign w:val="center"/>
            <w:hideMark/>
            <w:tcPrChange w:id="16998" w:author="phuong vu" w:date="2018-11-30T14:28:00Z">
              <w:tcPr>
                <w:tcW w:w="6412" w:type="dxa"/>
                <w:gridSpan w:val="4"/>
                <w:tcBorders>
                  <w:top w:val="nil"/>
                  <w:left w:val="nil"/>
                  <w:bottom w:val="single" w:sz="4" w:space="0" w:color="auto"/>
                  <w:right w:val="single" w:sz="4" w:space="0" w:color="auto"/>
                </w:tcBorders>
                <w:shd w:val="clear" w:color="auto" w:fill="auto"/>
                <w:noWrap/>
                <w:vAlign w:val="center"/>
                <w:hideMark/>
              </w:tcPr>
            </w:tcPrChange>
          </w:tcPr>
          <w:p w14:paraId="5F7A78AD" w14:textId="7EC2F341" w:rsidR="00CF0C7E" w:rsidRPr="00920004" w:rsidRDefault="00CF0C7E" w:rsidP="00E64310">
            <w:pPr>
              <w:rPr>
                <w:ins w:id="16999" w:author="phuong vu" w:date="2018-11-16T12:09:00Z"/>
                <w:rFonts w:eastAsia="Times New Roman"/>
                <w:lang w:val="en-US"/>
                <w:rPrChange w:id="17000" w:author="phuong vu" w:date="2018-11-30T22:36:00Z">
                  <w:rPr>
                    <w:ins w:id="17001" w:author="phuong vu" w:date="2018-11-16T12:09:00Z"/>
                    <w:rFonts w:ascii="Times New Roman" w:eastAsia="Times New Roman" w:hAnsi="Times New Roman" w:cs="Times New Roman"/>
                    <w:color w:val="000000"/>
                    <w:lang w:val="en-US"/>
                  </w:rPr>
                </w:rPrChange>
              </w:rPr>
              <w:pPrChange w:id="17002" w:author="phuong vu" w:date="2018-11-30T23:13:00Z">
                <w:pPr>
                  <w:spacing w:after="0" w:line="240" w:lineRule="auto"/>
                </w:pPr>
              </w:pPrChange>
            </w:pPr>
            <w:ins w:id="17003" w:author="phuong vu" w:date="2018-11-16T12:32:00Z">
              <w:r w:rsidRPr="00920004">
                <w:rPr>
                  <w:rPrChange w:id="17004" w:author="phuong vu" w:date="2018-11-30T22:36:00Z">
                    <w:rPr>
                      <w:color w:val="000000"/>
                    </w:rPr>
                  </w:rPrChange>
                </w:rPr>
                <w:t>Lưu trữ thông tin đơn hàng</w:t>
              </w:r>
            </w:ins>
          </w:p>
        </w:tc>
      </w:tr>
      <w:tr w:rsidR="00CF0C7E" w:rsidRPr="00920004" w14:paraId="3CC15D07" w14:textId="77777777" w:rsidTr="00C10BF7">
        <w:tblPrEx>
          <w:tblPrExChange w:id="17005" w:author="phuong vu" w:date="2018-11-30T14:28:00Z">
            <w:tblPrEx>
              <w:tblW w:w="9562" w:type="dxa"/>
            </w:tblPrEx>
          </w:tblPrExChange>
        </w:tblPrEx>
        <w:trPr>
          <w:trHeight w:val="322"/>
          <w:ins w:id="17006" w:author="phuong vu" w:date="2018-11-16T12:09:00Z"/>
          <w:trPrChange w:id="17007" w:author="phuong vu" w:date="2018-11-30T14:28:00Z">
            <w:trPr>
              <w:gridBefore w:val="1"/>
              <w:trHeight w:val="321"/>
            </w:trPr>
          </w:trPrChange>
        </w:trPr>
        <w:tc>
          <w:tcPr>
            <w:tcW w:w="804" w:type="dxa"/>
            <w:shd w:val="clear" w:color="auto" w:fill="auto"/>
            <w:noWrap/>
            <w:vAlign w:val="center"/>
            <w:hideMark/>
            <w:tcPrChange w:id="17008" w:author="phuong vu" w:date="2018-11-30T14:28:00Z">
              <w:tcPr>
                <w:tcW w:w="538"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24D426EE" w14:textId="77777777" w:rsidR="00CF0C7E" w:rsidRPr="00920004" w:rsidRDefault="00CF0C7E" w:rsidP="00BD0851">
            <w:pPr>
              <w:spacing w:before="240" w:after="0" w:line="0" w:lineRule="atLeast"/>
              <w:jc w:val="center"/>
              <w:rPr>
                <w:ins w:id="17009" w:author="phuong vu" w:date="2018-11-16T12:09:00Z"/>
                <w:rFonts w:eastAsia="Times New Roman"/>
                <w:color w:val="000000"/>
                <w:lang w:val="en-US"/>
                <w:rPrChange w:id="17010" w:author="phuong vu" w:date="2018-11-30T22:36:00Z">
                  <w:rPr>
                    <w:ins w:id="17011" w:author="phuong vu" w:date="2018-11-16T12:09:00Z"/>
                    <w:rFonts w:ascii="Calibri" w:eastAsia="Times New Roman" w:hAnsi="Calibri" w:cs="Calibri"/>
                    <w:color w:val="000000"/>
                    <w:sz w:val="22"/>
                    <w:szCs w:val="22"/>
                    <w:lang w:val="en-US"/>
                  </w:rPr>
                </w:rPrChange>
              </w:rPr>
              <w:pPrChange w:id="17012" w:author="phuong vu" w:date="2018-11-30T14:16:00Z">
                <w:pPr>
                  <w:spacing w:after="0" w:line="240" w:lineRule="auto"/>
                  <w:jc w:val="center"/>
                </w:pPr>
              </w:pPrChange>
            </w:pPr>
            <w:ins w:id="17013" w:author="phuong vu" w:date="2018-11-16T12:09:00Z">
              <w:r w:rsidRPr="00920004">
                <w:rPr>
                  <w:rFonts w:eastAsia="Times New Roman"/>
                  <w:color w:val="000000"/>
                  <w:rPrChange w:id="17014" w:author="phuong vu" w:date="2018-11-30T22:36:00Z">
                    <w:rPr>
                      <w:rFonts w:ascii="Calibri" w:eastAsia="Times New Roman" w:hAnsi="Calibri" w:cs="Calibri"/>
                      <w:color w:val="000000"/>
                      <w:sz w:val="22"/>
                      <w:szCs w:val="22"/>
                    </w:rPr>
                  </w:rPrChange>
                </w:rPr>
                <w:t>8</w:t>
              </w:r>
            </w:ins>
          </w:p>
        </w:tc>
        <w:tc>
          <w:tcPr>
            <w:tcW w:w="3426" w:type="dxa"/>
            <w:shd w:val="clear" w:color="auto" w:fill="auto"/>
            <w:noWrap/>
            <w:vAlign w:val="center"/>
            <w:hideMark/>
            <w:tcPrChange w:id="17015" w:author="phuong vu" w:date="2018-11-30T14:28:00Z">
              <w:tcPr>
                <w:tcW w:w="2612" w:type="dxa"/>
                <w:gridSpan w:val="2"/>
                <w:tcBorders>
                  <w:top w:val="nil"/>
                  <w:left w:val="nil"/>
                  <w:bottom w:val="single" w:sz="4" w:space="0" w:color="auto"/>
                  <w:right w:val="single" w:sz="4" w:space="0" w:color="auto"/>
                </w:tcBorders>
                <w:shd w:val="clear" w:color="auto" w:fill="auto"/>
                <w:noWrap/>
                <w:vAlign w:val="center"/>
                <w:hideMark/>
              </w:tcPr>
            </w:tcPrChange>
          </w:tcPr>
          <w:p w14:paraId="79E63107" w14:textId="1364DE24" w:rsidR="00CF0C7E" w:rsidRPr="00920004" w:rsidRDefault="00CF0C7E" w:rsidP="00E64310">
            <w:pPr>
              <w:rPr>
                <w:ins w:id="17016" w:author="phuong vu" w:date="2018-11-16T12:09:00Z"/>
                <w:rFonts w:eastAsia="Times New Roman"/>
                <w:lang w:val="en-US"/>
                <w:rPrChange w:id="17017" w:author="phuong vu" w:date="2018-11-30T22:36:00Z">
                  <w:rPr>
                    <w:ins w:id="17018" w:author="phuong vu" w:date="2018-11-16T12:09:00Z"/>
                    <w:rFonts w:ascii="Times New Roman" w:eastAsia="Times New Roman" w:hAnsi="Times New Roman" w:cs="Times New Roman"/>
                    <w:color w:val="000000"/>
                    <w:lang w:val="en-US"/>
                  </w:rPr>
                </w:rPrChange>
              </w:rPr>
              <w:pPrChange w:id="17019" w:author="phuong vu" w:date="2018-11-30T23:13:00Z">
                <w:pPr>
                  <w:spacing w:after="0" w:line="240" w:lineRule="auto"/>
                </w:pPr>
              </w:pPrChange>
            </w:pPr>
            <w:ins w:id="17020" w:author="phuong vu" w:date="2018-11-16T12:32:00Z">
              <w:r w:rsidRPr="00920004">
                <w:rPr>
                  <w:rPrChange w:id="17021" w:author="phuong vu" w:date="2018-11-30T22:36:00Z">
                    <w:rPr>
                      <w:color w:val="000000"/>
                    </w:rPr>
                  </w:rPrChange>
                </w:rPr>
                <w:t>LABEL</w:t>
              </w:r>
            </w:ins>
          </w:p>
        </w:tc>
        <w:tc>
          <w:tcPr>
            <w:tcW w:w="4552" w:type="dxa"/>
            <w:shd w:val="clear" w:color="auto" w:fill="auto"/>
            <w:noWrap/>
            <w:vAlign w:val="center"/>
            <w:hideMark/>
            <w:tcPrChange w:id="17022" w:author="phuong vu" w:date="2018-11-30T14:28:00Z">
              <w:tcPr>
                <w:tcW w:w="6412" w:type="dxa"/>
                <w:gridSpan w:val="4"/>
                <w:tcBorders>
                  <w:top w:val="nil"/>
                  <w:left w:val="nil"/>
                  <w:bottom w:val="single" w:sz="4" w:space="0" w:color="auto"/>
                  <w:right w:val="single" w:sz="4" w:space="0" w:color="auto"/>
                </w:tcBorders>
                <w:shd w:val="clear" w:color="auto" w:fill="auto"/>
                <w:noWrap/>
                <w:vAlign w:val="center"/>
                <w:hideMark/>
              </w:tcPr>
            </w:tcPrChange>
          </w:tcPr>
          <w:p w14:paraId="0EF3DF12" w14:textId="05B59415" w:rsidR="00CF0C7E" w:rsidRPr="00920004" w:rsidRDefault="00CF0C7E" w:rsidP="00E64310">
            <w:pPr>
              <w:rPr>
                <w:ins w:id="17023" w:author="phuong vu" w:date="2018-11-16T12:09:00Z"/>
                <w:rFonts w:eastAsia="Times New Roman"/>
                <w:lang w:val="en-US"/>
                <w:rPrChange w:id="17024" w:author="phuong vu" w:date="2018-11-30T22:36:00Z">
                  <w:rPr>
                    <w:ins w:id="17025" w:author="phuong vu" w:date="2018-11-16T12:09:00Z"/>
                    <w:rFonts w:ascii="Times New Roman" w:eastAsia="Times New Roman" w:hAnsi="Times New Roman" w:cs="Times New Roman"/>
                    <w:color w:val="000000"/>
                    <w:lang w:val="en-US"/>
                  </w:rPr>
                </w:rPrChange>
              </w:rPr>
              <w:pPrChange w:id="17026" w:author="phuong vu" w:date="2018-11-30T23:13:00Z">
                <w:pPr>
                  <w:spacing w:after="0" w:line="240" w:lineRule="auto"/>
                </w:pPr>
              </w:pPrChange>
            </w:pPr>
            <w:ins w:id="17027" w:author="phuong vu" w:date="2018-11-16T12:32:00Z">
              <w:r w:rsidRPr="00920004">
                <w:rPr>
                  <w:rPrChange w:id="17028" w:author="phuong vu" w:date="2018-11-30T22:36:00Z">
                    <w:rPr>
                      <w:color w:val="000000"/>
                    </w:rPr>
                  </w:rPrChange>
                </w:rPr>
                <w:t>Lưu trữ nhãn hiệu để nhận biết quần áo</w:t>
              </w:r>
            </w:ins>
          </w:p>
        </w:tc>
      </w:tr>
      <w:tr w:rsidR="00CF0C7E" w:rsidRPr="00920004" w14:paraId="69750BEC" w14:textId="77777777" w:rsidTr="00C10BF7">
        <w:tblPrEx>
          <w:tblPrExChange w:id="17029" w:author="phuong vu" w:date="2018-11-30T14:28:00Z">
            <w:tblPrEx>
              <w:tblW w:w="9562" w:type="dxa"/>
            </w:tblPrEx>
          </w:tblPrExChange>
        </w:tblPrEx>
        <w:trPr>
          <w:trHeight w:val="322"/>
          <w:ins w:id="17030" w:author="phuong vu" w:date="2018-11-16T12:09:00Z"/>
          <w:trPrChange w:id="17031" w:author="phuong vu" w:date="2018-11-30T14:28:00Z">
            <w:trPr>
              <w:gridBefore w:val="1"/>
              <w:trHeight w:val="321"/>
            </w:trPr>
          </w:trPrChange>
        </w:trPr>
        <w:tc>
          <w:tcPr>
            <w:tcW w:w="804" w:type="dxa"/>
            <w:shd w:val="clear" w:color="auto" w:fill="auto"/>
            <w:noWrap/>
            <w:vAlign w:val="center"/>
            <w:hideMark/>
            <w:tcPrChange w:id="17032" w:author="phuong vu" w:date="2018-11-30T14:28:00Z">
              <w:tcPr>
                <w:tcW w:w="538"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611AA4D1" w14:textId="77777777" w:rsidR="00CF0C7E" w:rsidRPr="00920004" w:rsidRDefault="00CF0C7E" w:rsidP="00BD0851">
            <w:pPr>
              <w:spacing w:before="240" w:after="0" w:line="0" w:lineRule="atLeast"/>
              <w:jc w:val="center"/>
              <w:rPr>
                <w:ins w:id="17033" w:author="phuong vu" w:date="2018-11-16T12:09:00Z"/>
                <w:rFonts w:eastAsia="Times New Roman"/>
                <w:color w:val="000000"/>
                <w:lang w:val="en-US"/>
                <w:rPrChange w:id="17034" w:author="phuong vu" w:date="2018-11-30T22:36:00Z">
                  <w:rPr>
                    <w:ins w:id="17035" w:author="phuong vu" w:date="2018-11-16T12:09:00Z"/>
                    <w:rFonts w:ascii="Calibri" w:eastAsia="Times New Roman" w:hAnsi="Calibri" w:cs="Calibri"/>
                    <w:color w:val="000000"/>
                    <w:sz w:val="22"/>
                    <w:szCs w:val="22"/>
                    <w:lang w:val="en-US"/>
                  </w:rPr>
                </w:rPrChange>
              </w:rPr>
              <w:pPrChange w:id="17036" w:author="phuong vu" w:date="2018-11-30T14:16:00Z">
                <w:pPr>
                  <w:spacing w:after="0" w:line="240" w:lineRule="auto"/>
                  <w:jc w:val="center"/>
                </w:pPr>
              </w:pPrChange>
            </w:pPr>
            <w:ins w:id="17037" w:author="phuong vu" w:date="2018-11-16T12:09:00Z">
              <w:r w:rsidRPr="00920004">
                <w:rPr>
                  <w:rFonts w:eastAsia="Times New Roman"/>
                  <w:color w:val="000000"/>
                  <w:rPrChange w:id="17038" w:author="phuong vu" w:date="2018-11-30T22:36:00Z">
                    <w:rPr>
                      <w:rFonts w:ascii="Calibri" w:eastAsia="Times New Roman" w:hAnsi="Calibri" w:cs="Calibri"/>
                      <w:color w:val="000000"/>
                      <w:sz w:val="22"/>
                      <w:szCs w:val="22"/>
                    </w:rPr>
                  </w:rPrChange>
                </w:rPr>
                <w:t>9</w:t>
              </w:r>
            </w:ins>
          </w:p>
        </w:tc>
        <w:tc>
          <w:tcPr>
            <w:tcW w:w="3426" w:type="dxa"/>
            <w:shd w:val="clear" w:color="auto" w:fill="auto"/>
            <w:noWrap/>
            <w:vAlign w:val="center"/>
            <w:hideMark/>
            <w:tcPrChange w:id="17039" w:author="phuong vu" w:date="2018-11-30T14:28:00Z">
              <w:tcPr>
                <w:tcW w:w="2612" w:type="dxa"/>
                <w:gridSpan w:val="2"/>
                <w:tcBorders>
                  <w:top w:val="nil"/>
                  <w:left w:val="nil"/>
                  <w:bottom w:val="single" w:sz="4" w:space="0" w:color="auto"/>
                  <w:right w:val="single" w:sz="4" w:space="0" w:color="auto"/>
                </w:tcBorders>
                <w:shd w:val="clear" w:color="auto" w:fill="auto"/>
                <w:noWrap/>
                <w:vAlign w:val="center"/>
                <w:hideMark/>
              </w:tcPr>
            </w:tcPrChange>
          </w:tcPr>
          <w:p w14:paraId="5631C682" w14:textId="4233CB95" w:rsidR="00CF0C7E" w:rsidRPr="00920004" w:rsidRDefault="00CF0C7E" w:rsidP="00E64310">
            <w:pPr>
              <w:rPr>
                <w:ins w:id="17040" w:author="phuong vu" w:date="2018-11-16T12:09:00Z"/>
                <w:rFonts w:eastAsia="Times New Roman"/>
                <w:lang w:val="en-US"/>
                <w:rPrChange w:id="17041" w:author="phuong vu" w:date="2018-11-30T22:36:00Z">
                  <w:rPr>
                    <w:ins w:id="17042" w:author="phuong vu" w:date="2018-11-16T12:09:00Z"/>
                    <w:rFonts w:ascii="Times New Roman" w:eastAsia="Times New Roman" w:hAnsi="Times New Roman" w:cs="Times New Roman"/>
                    <w:color w:val="000000"/>
                    <w:lang w:val="en-US"/>
                  </w:rPr>
                </w:rPrChange>
              </w:rPr>
              <w:pPrChange w:id="17043" w:author="phuong vu" w:date="2018-11-30T23:13:00Z">
                <w:pPr>
                  <w:spacing w:after="0" w:line="240" w:lineRule="auto"/>
                </w:pPr>
              </w:pPrChange>
            </w:pPr>
            <w:ins w:id="17044" w:author="phuong vu" w:date="2018-11-16T12:32:00Z">
              <w:r w:rsidRPr="00920004">
                <w:rPr>
                  <w:rPrChange w:id="17045" w:author="phuong vu" w:date="2018-11-30T22:36:00Z">
                    <w:rPr>
                      <w:color w:val="000000"/>
                    </w:rPr>
                  </w:rPrChange>
                </w:rPr>
                <w:t>MATERIAL</w:t>
              </w:r>
            </w:ins>
          </w:p>
        </w:tc>
        <w:tc>
          <w:tcPr>
            <w:tcW w:w="4552" w:type="dxa"/>
            <w:shd w:val="clear" w:color="auto" w:fill="auto"/>
            <w:noWrap/>
            <w:vAlign w:val="center"/>
            <w:hideMark/>
            <w:tcPrChange w:id="17046" w:author="phuong vu" w:date="2018-11-30T14:28:00Z">
              <w:tcPr>
                <w:tcW w:w="6412" w:type="dxa"/>
                <w:gridSpan w:val="4"/>
                <w:tcBorders>
                  <w:top w:val="nil"/>
                  <w:left w:val="nil"/>
                  <w:bottom w:val="single" w:sz="4" w:space="0" w:color="auto"/>
                  <w:right w:val="single" w:sz="4" w:space="0" w:color="auto"/>
                </w:tcBorders>
                <w:shd w:val="clear" w:color="auto" w:fill="auto"/>
                <w:noWrap/>
                <w:vAlign w:val="center"/>
                <w:hideMark/>
              </w:tcPr>
            </w:tcPrChange>
          </w:tcPr>
          <w:p w14:paraId="4E99483C" w14:textId="5A258F4D" w:rsidR="00CF0C7E" w:rsidRPr="00920004" w:rsidRDefault="00CF0C7E" w:rsidP="00E64310">
            <w:pPr>
              <w:rPr>
                <w:ins w:id="17047" w:author="phuong vu" w:date="2018-11-16T12:09:00Z"/>
                <w:rFonts w:eastAsia="Times New Roman"/>
                <w:lang w:val="en-US"/>
                <w:rPrChange w:id="17048" w:author="phuong vu" w:date="2018-11-30T22:36:00Z">
                  <w:rPr>
                    <w:ins w:id="17049" w:author="phuong vu" w:date="2018-11-16T12:09:00Z"/>
                    <w:rFonts w:ascii="Times New Roman" w:eastAsia="Times New Roman" w:hAnsi="Times New Roman" w:cs="Times New Roman"/>
                    <w:color w:val="000000"/>
                    <w:lang w:val="en-US"/>
                  </w:rPr>
                </w:rPrChange>
              </w:rPr>
              <w:pPrChange w:id="17050" w:author="phuong vu" w:date="2018-11-30T23:13:00Z">
                <w:pPr>
                  <w:spacing w:after="0" w:line="240" w:lineRule="auto"/>
                </w:pPr>
              </w:pPrChange>
            </w:pPr>
            <w:ins w:id="17051" w:author="phuong vu" w:date="2018-11-16T12:32:00Z">
              <w:r w:rsidRPr="00920004">
                <w:rPr>
                  <w:rPrChange w:id="17052" w:author="phuong vu" w:date="2018-11-30T22:36:00Z">
                    <w:rPr>
                      <w:color w:val="000000"/>
                    </w:rPr>
                  </w:rPrChange>
                </w:rPr>
                <w:t>Lưu trữ chất liệu để nhận biết quần áo</w:t>
              </w:r>
            </w:ins>
          </w:p>
        </w:tc>
      </w:tr>
      <w:tr w:rsidR="00CF0C7E" w:rsidRPr="00920004" w14:paraId="189D904A" w14:textId="77777777" w:rsidTr="00C10BF7">
        <w:tblPrEx>
          <w:tblPrExChange w:id="17053" w:author="phuong vu" w:date="2018-11-30T14:28:00Z">
            <w:tblPrEx>
              <w:tblW w:w="9562" w:type="dxa"/>
            </w:tblPrEx>
          </w:tblPrExChange>
        </w:tblPrEx>
        <w:trPr>
          <w:trHeight w:val="322"/>
          <w:ins w:id="17054" w:author="phuong vu" w:date="2018-11-16T12:09:00Z"/>
          <w:trPrChange w:id="17055" w:author="phuong vu" w:date="2018-11-30T14:28:00Z">
            <w:trPr>
              <w:gridBefore w:val="1"/>
              <w:trHeight w:val="321"/>
            </w:trPr>
          </w:trPrChange>
        </w:trPr>
        <w:tc>
          <w:tcPr>
            <w:tcW w:w="804" w:type="dxa"/>
            <w:shd w:val="clear" w:color="auto" w:fill="auto"/>
            <w:noWrap/>
            <w:vAlign w:val="center"/>
            <w:hideMark/>
            <w:tcPrChange w:id="17056" w:author="phuong vu" w:date="2018-11-30T14:28:00Z">
              <w:tcPr>
                <w:tcW w:w="538"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4A574CAD" w14:textId="77777777" w:rsidR="00CF0C7E" w:rsidRPr="00920004" w:rsidRDefault="00CF0C7E" w:rsidP="00BD0851">
            <w:pPr>
              <w:spacing w:before="240" w:after="0" w:line="0" w:lineRule="atLeast"/>
              <w:jc w:val="center"/>
              <w:rPr>
                <w:ins w:id="17057" w:author="phuong vu" w:date="2018-11-16T12:09:00Z"/>
                <w:rFonts w:eastAsia="Times New Roman"/>
                <w:color w:val="000000"/>
                <w:lang w:val="en-US"/>
                <w:rPrChange w:id="17058" w:author="phuong vu" w:date="2018-11-30T22:36:00Z">
                  <w:rPr>
                    <w:ins w:id="17059" w:author="phuong vu" w:date="2018-11-16T12:09:00Z"/>
                    <w:rFonts w:ascii="Calibri" w:eastAsia="Times New Roman" w:hAnsi="Calibri" w:cs="Calibri"/>
                    <w:color w:val="000000"/>
                    <w:sz w:val="22"/>
                    <w:szCs w:val="22"/>
                    <w:lang w:val="en-US"/>
                  </w:rPr>
                </w:rPrChange>
              </w:rPr>
              <w:pPrChange w:id="17060" w:author="phuong vu" w:date="2018-11-30T14:16:00Z">
                <w:pPr>
                  <w:spacing w:after="0" w:line="240" w:lineRule="auto"/>
                  <w:jc w:val="center"/>
                </w:pPr>
              </w:pPrChange>
            </w:pPr>
            <w:ins w:id="17061" w:author="phuong vu" w:date="2018-11-16T12:09:00Z">
              <w:r w:rsidRPr="00920004">
                <w:rPr>
                  <w:rFonts w:eastAsia="Times New Roman"/>
                  <w:color w:val="000000"/>
                  <w:rPrChange w:id="17062" w:author="phuong vu" w:date="2018-11-30T22:36:00Z">
                    <w:rPr>
                      <w:rFonts w:ascii="Calibri" w:eastAsia="Times New Roman" w:hAnsi="Calibri" w:cs="Calibri"/>
                      <w:color w:val="000000"/>
                      <w:sz w:val="22"/>
                      <w:szCs w:val="22"/>
                    </w:rPr>
                  </w:rPrChange>
                </w:rPr>
                <w:t>10</w:t>
              </w:r>
            </w:ins>
          </w:p>
        </w:tc>
        <w:tc>
          <w:tcPr>
            <w:tcW w:w="3426" w:type="dxa"/>
            <w:shd w:val="clear" w:color="auto" w:fill="auto"/>
            <w:noWrap/>
            <w:vAlign w:val="center"/>
            <w:hideMark/>
            <w:tcPrChange w:id="17063" w:author="phuong vu" w:date="2018-11-30T14:28:00Z">
              <w:tcPr>
                <w:tcW w:w="2612" w:type="dxa"/>
                <w:gridSpan w:val="2"/>
                <w:tcBorders>
                  <w:top w:val="nil"/>
                  <w:left w:val="nil"/>
                  <w:bottom w:val="single" w:sz="4" w:space="0" w:color="auto"/>
                  <w:right w:val="single" w:sz="4" w:space="0" w:color="auto"/>
                </w:tcBorders>
                <w:shd w:val="clear" w:color="auto" w:fill="auto"/>
                <w:noWrap/>
                <w:vAlign w:val="center"/>
                <w:hideMark/>
              </w:tcPr>
            </w:tcPrChange>
          </w:tcPr>
          <w:p w14:paraId="122570ED" w14:textId="47E3978A" w:rsidR="00CF0C7E" w:rsidRPr="00920004" w:rsidRDefault="00CF0C7E" w:rsidP="00E64310">
            <w:pPr>
              <w:rPr>
                <w:ins w:id="17064" w:author="phuong vu" w:date="2018-11-16T12:09:00Z"/>
                <w:rFonts w:eastAsia="Times New Roman"/>
                <w:lang w:val="en-US"/>
                <w:rPrChange w:id="17065" w:author="phuong vu" w:date="2018-11-30T22:36:00Z">
                  <w:rPr>
                    <w:ins w:id="17066" w:author="phuong vu" w:date="2018-11-16T12:09:00Z"/>
                    <w:rFonts w:ascii="Times New Roman" w:eastAsia="Times New Roman" w:hAnsi="Times New Roman" w:cs="Times New Roman"/>
                    <w:color w:val="000000"/>
                    <w:lang w:val="en-US"/>
                  </w:rPr>
                </w:rPrChange>
              </w:rPr>
              <w:pPrChange w:id="17067" w:author="phuong vu" w:date="2018-11-30T23:13:00Z">
                <w:pPr>
                  <w:spacing w:after="0" w:line="240" w:lineRule="auto"/>
                </w:pPr>
              </w:pPrChange>
            </w:pPr>
            <w:ins w:id="17068" w:author="phuong vu" w:date="2018-11-16T12:32:00Z">
              <w:r w:rsidRPr="00920004">
                <w:rPr>
                  <w:rPrChange w:id="17069" w:author="phuong vu" w:date="2018-11-30T22:36:00Z">
                    <w:rPr>
                      <w:color w:val="000000"/>
                    </w:rPr>
                  </w:rPrChange>
                </w:rPr>
                <w:t>ORDER_DETAIL</w:t>
              </w:r>
            </w:ins>
          </w:p>
        </w:tc>
        <w:tc>
          <w:tcPr>
            <w:tcW w:w="4552" w:type="dxa"/>
            <w:shd w:val="clear" w:color="auto" w:fill="auto"/>
            <w:noWrap/>
            <w:vAlign w:val="center"/>
            <w:hideMark/>
            <w:tcPrChange w:id="17070" w:author="phuong vu" w:date="2018-11-30T14:28:00Z">
              <w:tcPr>
                <w:tcW w:w="6412" w:type="dxa"/>
                <w:gridSpan w:val="4"/>
                <w:tcBorders>
                  <w:top w:val="nil"/>
                  <w:left w:val="nil"/>
                  <w:bottom w:val="single" w:sz="4" w:space="0" w:color="auto"/>
                  <w:right w:val="single" w:sz="4" w:space="0" w:color="auto"/>
                </w:tcBorders>
                <w:shd w:val="clear" w:color="auto" w:fill="auto"/>
                <w:noWrap/>
                <w:vAlign w:val="center"/>
                <w:hideMark/>
              </w:tcPr>
            </w:tcPrChange>
          </w:tcPr>
          <w:p w14:paraId="4169F30A" w14:textId="1390A55F" w:rsidR="00CF0C7E" w:rsidRPr="00920004" w:rsidRDefault="00CF0C7E" w:rsidP="00E64310">
            <w:pPr>
              <w:rPr>
                <w:ins w:id="17071" w:author="phuong vu" w:date="2018-11-16T12:09:00Z"/>
                <w:rFonts w:eastAsia="Times New Roman"/>
                <w:lang w:val="en-US"/>
                <w:rPrChange w:id="17072" w:author="phuong vu" w:date="2018-11-30T22:36:00Z">
                  <w:rPr>
                    <w:ins w:id="17073" w:author="phuong vu" w:date="2018-11-16T12:09:00Z"/>
                    <w:rFonts w:ascii="Times New Roman" w:eastAsia="Times New Roman" w:hAnsi="Times New Roman" w:cs="Times New Roman"/>
                    <w:color w:val="000000"/>
                    <w:lang w:val="en-US"/>
                  </w:rPr>
                </w:rPrChange>
              </w:rPr>
              <w:pPrChange w:id="17074" w:author="phuong vu" w:date="2018-11-30T23:13:00Z">
                <w:pPr>
                  <w:spacing w:after="0" w:line="240" w:lineRule="auto"/>
                </w:pPr>
              </w:pPrChange>
            </w:pPr>
            <w:ins w:id="17075" w:author="phuong vu" w:date="2018-11-16T12:32:00Z">
              <w:r w:rsidRPr="00920004">
                <w:rPr>
                  <w:rPrChange w:id="17076" w:author="phuong vu" w:date="2018-11-30T22:36:00Z">
                    <w:rPr>
                      <w:color w:val="000000"/>
                    </w:rPr>
                  </w:rPrChange>
                </w:rPr>
                <w:t>Lưu trữ thông tin chi tiết đơn hàng</w:t>
              </w:r>
            </w:ins>
          </w:p>
        </w:tc>
      </w:tr>
      <w:tr w:rsidR="00CF0C7E" w:rsidRPr="00920004" w14:paraId="308228A7" w14:textId="77777777" w:rsidTr="00C10BF7">
        <w:tblPrEx>
          <w:tblPrExChange w:id="17077" w:author="phuong vu" w:date="2018-11-30T14:28:00Z">
            <w:tblPrEx>
              <w:tblW w:w="9562" w:type="dxa"/>
            </w:tblPrEx>
          </w:tblPrExChange>
        </w:tblPrEx>
        <w:trPr>
          <w:trHeight w:val="322"/>
          <w:ins w:id="17078" w:author="phuong vu" w:date="2018-11-16T12:09:00Z"/>
          <w:trPrChange w:id="17079" w:author="phuong vu" w:date="2018-11-30T14:28:00Z">
            <w:trPr>
              <w:gridBefore w:val="1"/>
              <w:trHeight w:val="321"/>
            </w:trPr>
          </w:trPrChange>
        </w:trPr>
        <w:tc>
          <w:tcPr>
            <w:tcW w:w="804" w:type="dxa"/>
            <w:shd w:val="clear" w:color="auto" w:fill="auto"/>
            <w:noWrap/>
            <w:vAlign w:val="center"/>
            <w:hideMark/>
            <w:tcPrChange w:id="17080" w:author="phuong vu" w:date="2018-11-30T14:28:00Z">
              <w:tcPr>
                <w:tcW w:w="538"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6FB52F90" w14:textId="77777777" w:rsidR="00CF0C7E" w:rsidRPr="00920004" w:rsidRDefault="00CF0C7E" w:rsidP="00BD0851">
            <w:pPr>
              <w:spacing w:before="240" w:after="0" w:line="0" w:lineRule="atLeast"/>
              <w:jc w:val="center"/>
              <w:rPr>
                <w:ins w:id="17081" w:author="phuong vu" w:date="2018-11-16T12:09:00Z"/>
                <w:rFonts w:eastAsia="Times New Roman"/>
                <w:color w:val="000000"/>
                <w:lang w:val="en-US"/>
                <w:rPrChange w:id="17082" w:author="phuong vu" w:date="2018-11-30T22:36:00Z">
                  <w:rPr>
                    <w:ins w:id="17083" w:author="phuong vu" w:date="2018-11-16T12:09:00Z"/>
                    <w:rFonts w:ascii="Calibri" w:eastAsia="Times New Roman" w:hAnsi="Calibri" w:cs="Calibri"/>
                    <w:color w:val="000000"/>
                    <w:sz w:val="22"/>
                    <w:szCs w:val="22"/>
                    <w:lang w:val="en-US"/>
                  </w:rPr>
                </w:rPrChange>
              </w:rPr>
              <w:pPrChange w:id="17084" w:author="phuong vu" w:date="2018-11-30T14:16:00Z">
                <w:pPr>
                  <w:spacing w:after="0" w:line="240" w:lineRule="auto"/>
                  <w:jc w:val="center"/>
                </w:pPr>
              </w:pPrChange>
            </w:pPr>
            <w:ins w:id="17085" w:author="phuong vu" w:date="2018-11-16T12:09:00Z">
              <w:r w:rsidRPr="00920004">
                <w:rPr>
                  <w:rFonts w:eastAsia="Times New Roman"/>
                  <w:color w:val="000000"/>
                  <w:rPrChange w:id="17086" w:author="phuong vu" w:date="2018-11-30T22:36:00Z">
                    <w:rPr>
                      <w:rFonts w:ascii="Calibri" w:eastAsia="Times New Roman" w:hAnsi="Calibri" w:cs="Calibri"/>
                      <w:color w:val="000000"/>
                      <w:sz w:val="22"/>
                      <w:szCs w:val="22"/>
                    </w:rPr>
                  </w:rPrChange>
                </w:rPr>
                <w:t>11</w:t>
              </w:r>
            </w:ins>
          </w:p>
        </w:tc>
        <w:tc>
          <w:tcPr>
            <w:tcW w:w="3426" w:type="dxa"/>
            <w:shd w:val="clear" w:color="auto" w:fill="auto"/>
            <w:noWrap/>
            <w:vAlign w:val="center"/>
            <w:hideMark/>
            <w:tcPrChange w:id="17087" w:author="phuong vu" w:date="2018-11-30T14:28:00Z">
              <w:tcPr>
                <w:tcW w:w="2612" w:type="dxa"/>
                <w:gridSpan w:val="2"/>
                <w:tcBorders>
                  <w:top w:val="nil"/>
                  <w:left w:val="nil"/>
                  <w:bottom w:val="single" w:sz="4" w:space="0" w:color="auto"/>
                  <w:right w:val="single" w:sz="4" w:space="0" w:color="auto"/>
                </w:tcBorders>
                <w:shd w:val="clear" w:color="auto" w:fill="auto"/>
                <w:noWrap/>
                <w:vAlign w:val="center"/>
                <w:hideMark/>
              </w:tcPr>
            </w:tcPrChange>
          </w:tcPr>
          <w:p w14:paraId="14EE887F" w14:textId="3550E1A7" w:rsidR="00CF0C7E" w:rsidRPr="00920004" w:rsidRDefault="00CF0C7E" w:rsidP="00E64310">
            <w:pPr>
              <w:rPr>
                <w:ins w:id="17088" w:author="phuong vu" w:date="2018-11-16T12:09:00Z"/>
                <w:rFonts w:eastAsia="Times New Roman"/>
                <w:lang w:val="en-US"/>
                <w:rPrChange w:id="17089" w:author="phuong vu" w:date="2018-11-30T22:36:00Z">
                  <w:rPr>
                    <w:ins w:id="17090" w:author="phuong vu" w:date="2018-11-16T12:09:00Z"/>
                    <w:rFonts w:ascii="Times New Roman" w:eastAsia="Times New Roman" w:hAnsi="Times New Roman" w:cs="Times New Roman"/>
                    <w:color w:val="000000"/>
                    <w:lang w:val="en-US"/>
                  </w:rPr>
                </w:rPrChange>
              </w:rPr>
              <w:pPrChange w:id="17091" w:author="phuong vu" w:date="2018-11-30T23:13:00Z">
                <w:pPr>
                  <w:spacing w:after="0" w:line="240" w:lineRule="auto"/>
                </w:pPr>
              </w:pPrChange>
            </w:pPr>
            <w:ins w:id="17092" w:author="phuong vu" w:date="2018-11-16T12:32:00Z">
              <w:r w:rsidRPr="00920004">
                <w:rPr>
                  <w:rPrChange w:id="17093" w:author="phuong vu" w:date="2018-11-30T22:36:00Z">
                    <w:rPr>
                      <w:color w:val="000000"/>
                    </w:rPr>
                  </w:rPrChange>
                </w:rPr>
                <w:t>POST</w:t>
              </w:r>
            </w:ins>
          </w:p>
        </w:tc>
        <w:tc>
          <w:tcPr>
            <w:tcW w:w="4552" w:type="dxa"/>
            <w:shd w:val="clear" w:color="auto" w:fill="auto"/>
            <w:noWrap/>
            <w:vAlign w:val="center"/>
            <w:hideMark/>
            <w:tcPrChange w:id="17094" w:author="phuong vu" w:date="2018-11-30T14:28:00Z">
              <w:tcPr>
                <w:tcW w:w="6412" w:type="dxa"/>
                <w:gridSpan w:val="4"/>
                <w:tcBorders>
                  <w:top w:val="nil"/>
                  <w:left w:val="nil"/>
                  <w:bottom w:val="single" w:sz="4" w:space="0" w:color="auto"/>
                  <w:right w:val="single" w:sz="4" w:space="0" w:color="auto"/>
                </w:tcBorders>
                <w:shd w:val="clear" w:color="auto" w:fill="auto"/>
                <w:noWrap/>
                <w:vAlign w:val="center"/>
                <w:hideMark/>
              </w:tcPr>
            </w:tcPrChange>
          </w:tcPr>
          <w:p w14:paraId="1DF73A3E" w14:textId="07EFEF47" w:rsidR="00CF0C7E" w:rsidRPr="00920004" w:rsidRDefault="00CF0C7E" w:rsidP="00E64310">
            <w:pPr>
              <w:rPr>
                <w:ins w:id="17095" w:author="phuong vu" w:date="2018-11-16T12:09:00Z"/>
                <w:rFonts w:eastAsia="Times New Roman"/>
                <w:lang w:val="en-US"/>
                <w:rPrChange w:id="17096" w:author="phuong vu" w:date="2018-11-30T22:36:00Z">
                  <w:rPr>
                    <w:ins w:id="17097" w:author="phuong vu" w:date="2018-11-16T12:09:00Z"/>
                    <w:rFonts w:ascii="Times New Roman" w:eastAsia="Times New Roman" w:hAnsi="Times New Roman" w:cs="Times New Roman"/>
                    <w:color w:val="000000"/>
                    <w:lang w:val="en-US"/>
                  </w:rPr>
                </w:rPrChange>
              </w:rPr>
              <w:pPrChange w:id="17098" w:author="phuong vu" w:date="2018-11-30T23:13:00Z">
                <w:pPr>
                  <w:spacing w:after="0" w:line="240" w:lineRule="auto"/>
                </w:pPr>
              </w:pPrChange>
            </w:pPr>
            <w:ins w:id="17099" w:author="phuong vu" w:date="2018-11-16T12:32:00Z">
              <w:r w:rsidRPr="00920004">
                <w:rPr>
                  <w:rPrChange w:id="17100" w:author="phuong vu" w:date="2018-11-30T22:36:00Z">
                    <w:rPr>
                      <w:color w:val="000000"/>
                    </w:rPr>
                  </w:rPrChange>
                </w:rPr>
                <w:t>Lưu trữ thông tin tất cả hình ảnh trong hệ thống</w:t>
              </w:r>
            </w:ins>
          </w:p>
        </w:tc>
      </w:tr>
      <w:tr w:rsidR="00CF0C7E" w:rsidRPr="00920004" w14:paraId="13A8271A" w14:textId="77777777" w:rsidTr="00C10BF7">
        <w:tblPrEx>
          <w:tblPrExChange w:id="17101" w:author="phuong vu" w:date="2018-11-30T14:28:00Z">
            <w:tblPrEx>
              <w:tblW w:w="9562" w:type="dxa"/>
            </w:tblPrEx>
          </w:tblPrExChange>
        </w:tblPrEx>
        <w:trPr>
          <w:trHeight w:val="322"/>
          <w:ins w:id="17102" w:author="phuong vu" w:date="2018-11-16T12:09:00Z"/>
          <w:trPrChange w:id="17103" w:author="phuong vu" w:date="2018-11-30T14:28:00Z">
            <w:trPr>
              <w:gridBefore w:val="1"/>
              <w:trHeight w:val="321"/>
            </w:trPr>
          </w:trPrChange>
        </w:trPr>
        <w:tc>
          <w:tcPr>
            <w:tcW w:w="804" w:type="dxa"/>
            <w:shd w:val="clear" w:color="auto" w:fill="auto"/>
            <w:noWrap/>
            <w:vAlign w:val="center"/>
            <w:hideMark/>
            <w:tcPrChange w:id="17104" w:author="phuong vu" w:date="2018-11-30T14:28:00Z">
              <w:tcPr>
                <w:tcW w:w="538"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0C5E5721" w14:textId="77777777" w:rsidR="00CF0C7E" w:rsidRPr="00920004" w:rsidRDefault="00CF0C7E" w:rsidP="00BD0851">
            <w:pPr>
              <w:spacing w:before="240" w:after="0" w:line="0" w:lineRule="atLeast"/>
              <w:jc w:val="center"/>
              <w:rPr>
                <w:ins w:id="17105" w:author="phuong vu" w:date="2018-11-16T12:09:00Z"/>
                <w:rFonts w:eastAsia="Times New Roman"/>
                <w:color w:val="000000"/>
                <w:lang w:val="en-US"/>
                <w:rPrChange w:id="17106" w:author="phuong vu" w:date="2018-11-30T22:36:00Z">
                  <w:rPr>
                    <w:ins w:id="17107" w:author="phuong vu" w:date="2018-11-16T12:09:00Z"/>
                    <w:rFonts w:ascii="Calibri" w:eastAsia="Times New Roman" w:hAnsi="Calibri" w:cs="Calibri"/>
                    <w:color w:val="000000"/>
                    <w:sz w:val="22"/>
                    <w:szCs w:val="22"/>
                    <w:lang w:val="en-US"/>
                  </w:rPr>
                </w:rPrChange>
              </w:rPr>
              <w:pPrChange w:id="17108" w:author="phuong vu" w:date="2018-11-30T14:16:00Z">
                <w:pPr>
                  <w:spacing w:after="0" w:line="240" w:lineRule="auto"/>
                  <w:jc w:val="center"/>
                </w:pPr>
              </w:pPrChange>
            </w:pPr>
            <w:ins w:id="17109" w:author="phuong vu" w:date="2018-11-16T12:09:00Z">
              <w:r w:rsidRPr="00920004">
                <w:rPr>
                  <w:rFonts w:eastAsia="Times New Roman"/>
                  <w:color w:val="000000"/>
                  <w:rPrChange w:id="17110" w:author="phuong vu" w:date="2018-11-30T22:36:00Z">
                    <w:rPr>
                      <w:rFonts w:ascii="Calibri" w:eastAsia="Times New Roman" w:hAnsi="Calibri" w:cs="Calibri"/>
                      <w:color w:val="000000"/>
                      <w:sz w:val="22"/>
                      <w:szCs w:val="22"/>
                    </w:rPr>
                  </w:rPrChange>
                </w:rPr>
                <w:t>12</w:t>
              </w:r>
            </w:ins>
          </w:p>
        </w:tc>
        <w:tc>
          <w:tcPr>
            <w:tcW w:w="3426" w:type="dxa"/>
            <w:shd w:val="clear" w:color="auto" w:fill="auto"/>
            <w:noWrap/>
            <w:vAlign w:val="center"/>
            <w:hideMark/>
            <w:tcPrChange w:id="17111" w:author="phuong vu" w:date="2018-11-30T14:28:00Z">
              <w:tcPr>
                <w:tcW w:w="2612" w:type="dxa"/>
                <w:gridSpan w:val="2"/>
                <w:tcBorders>
                  <w:top w:val="nil"/>
                  <w:left w:val="nil"/>
                  <w:bottom w:val="single" w:sz="4" w:space="0" w:color="auto"/>
                  <w:right w:val="single" w:sz="4" w:space="0" w:color="auto"/>
                </w:tcBorders>
                <w:shd w:val="clear" w:color="auto" w:fill="auto"/>
                <w:noWrap/>
                <w:vAlign w:val="center"/>
                <w:hideMark/>
              </w:tcPr>
            </w:tcPrChange>
          </w:tcPr>
          <w:p w14:paraId="1A4132E8" w14:textId="1AE99860" w:rsidR="00CF0C7E" w:rsidRPr="00920004" w:rsidRDefault="00CF0C7E" w:rsidP="00E64310">
            <w:pPr>
              <w:rPr>
                <w:ins w:id="17112" w:author="phuong vu" w:date="2018-11-16T12:09:00Z"/>
                <w:rFonts w:eastAsia="Times New Roman"/>
                <w:lang w:val="en-US"/>
                <w:rPrChange w:id="17113" w:author="phuong vu" w:date="2018-11-30T22:36:00Z">
                  <w:rPr>
                    <w:ins w:id="17114" w:author="phuong vu" w:date="2018-11-16T12:09:00Z"/>
                    <w:rFonts w:ascii="Times New Roman" w:eastAsia="Times New Roman" w:hAnsi="Times New Roman" w:cs="Times New Roman"/>
                    <w:color w:val="000000"/>
                    <w:lang w:val="en-US"/>
                  </w:rPr>
                </w:rPrChange>
              </w:rPr>
              <w:pPrChange w:id="17115" w:author="phuong vu" w:date="2018-11-30T23:13:00Z">
                <w:pPr>
                  <w:spacing w:after="0" w:line="240" w:lineRule="auto"/>
                </w:pPr>
              </w:pPrChange>
            </w:pPr>
            <w:ins w:id="17116" w:author="phuong vu" w:date="2018-11-16T12:32:00Z">
              <w:r w:rsidRPr="00920004">
                <w:rPr>
                  <w:rPrChange w:id="17117" w:author="phuong vu" w:date="2018-11-30T22:36:00Z">
                    <w:rPr>
                      <w:color w:val="000000"/>
                    </w:rPr>
                  </w:rPrChange>
                </w:rPr>
                <w:t>PRODUCT</w:t>
              </w:r>
            </w:ins>
          </w:p>
        </w:tc>
        <w:tc>
          <w:tcPr>
            <w:tcW w:w="4552" w:type="dxa"/>
            <w:shd w:val="clear" w:color="auto" w:fill="auto"/>
            <w:noWrap/>
            <w:vAlign w:val="center"/>
            <w:hideMark/>
            <w:tcPrChange w:id="17118" w:author="phuong vu" w:date="2018-11-30T14:28:00Z">
              <w:tcPr>
                <w:tcW w:w="6412" w:type="dxa"/>
                <w:gridSpan w:val="4"/>
                <w:tcBorders>
                  <w:top w:val="nil"/>
                  <w:left w:val="nil"/>
                  <w:bottom w:val="single" w:sz="4" w:space="0" w:color="auto"/>
                  <w:right w:val="single" w:sz="4" w:space="0" w:color="auto"/>
                </w:tcBorders>
                <w:shd w:val="clear" w:color="auto" w:fill="auto"/>
                <w:noWrap/>
                <w:vAlign w:val="center"/>
                <w:hideMark/>
              </w:tcPr>
            </w:tcPrChange>
          </w:tcPr>
          <w:p w14:paraId="524A9E4F" w14:textId="7C0E73BD" w:rsidR="00CF0C7E" w:rsidRPr="00920004" w:rsidRDefault="00CF0C7E" w:rsidP="00E64310">
            <w:pPr>
              <w:rPr>
                <w:ins w:id="17119" w:author="phuong vu" w:date="2018-11-16T12:09:00Z"/>
                <w:rFonts w:eastAsia="Times New Roman"/>
                <w:lang w:val="en-US"/>
                <w:rPrChange w:id="17120" w:author="phuong vu" w:date="2018-11-30T22:36:00Z">
                  <w:rPr>
                    <w:ins w:id="17121" w:author="phuong vu" w:date="2018-11-16T12:09:00Z"/>
                    <w:rFonts w:ascii="Times New Roman" w:eastAsia="Times New Roman" w:hAnsi="Times New Roman" w:cs="Times New Roman"/>
                    <w:color w:val="000000"/>
                    <w:lang w:val="en-US"/>
                  </w:rPr>
                </w:rPrChange>
              </w:rPr>
              <w:pPrChange w:id="17122" w:author="phuong vu" w:date="2018-11-30T23:13:00Z">
                <w:pPr>
                  <w:spacing w:after="0" w:line="240" w:lineRule="auto"/>
                </w:pPr>
              </w:pPrChange>
            </w:pPr>
            <w:ins w:id="17123" w:author="phuong vu" w:date="2018-11-16T12:32:00Z">
              <w:r w:rsidRPr="00920004">
                <w:rPr>
                  <w:rPrChange w:id="17124" w:author="phuong vu" w:date="2018-11-30T22:36:00Z">
                    <w:rPr>
                      <w:color w:val="000000"/>
                    </w:rPr>
                  </w:rPrChange>
                </w:rPr>
                <w:t>Lưu trữ thông tin quần áo</w:t>
              </w:r>
            </w:ins>
          </w:p>
        </w:tc>
      </w:tr>
      <w:tr w:rsidR="00CF0C7E" w:rsidRPr="00920004" w14:paraId="0CBA27EA" w14:textId="77777777" w:rsidTr="00C10BF7">
        <w:tblPrEx>
          <w:tblPrExChange w:id="17125" w:author="phuong vu" w:date="2018-11-30T14:28:00Z">
            <w:tblPrEx>
              <w:tblW w:w="9562" w:type="dxa"/>
            </w:tblPrEx>
          </w:tblPrExChange>
        </w:tblPrEx>
        <w:trPr>
          <w:trHeight w:val="322"/>
          <w:ins w:id="17126" w:author="phuong vu" w:date="2018-11-16T12:09:00Z"/>
          <w:trPrChange w:id="17127" w:author="phuong vu" w:date="2018-11-30T14:28:00Z">
            <w:trPr>
              <w:gridBefore w:val="1"/>
              <w:trHeight w:val="321"/>
            </w:trPr>
          </w:trPrChange>
        </w:trPr>
        <w:tc>
          <w:tcPr>
            <w:tcW w:w="804" w:type="dxa"/>
            <w:shd w:val="clear" w:color="auto" w:fill="auto"/>
            <w:noWrap/>
            <w:vAlign w:val="center"/>
            <w:hideMark/>
            <w:tcPrChange w:id="17128" w:author="phuong vu" w:date="2018-11-30T14:28:00Z">
              <w:tcPr>
                <w:tcW w:w="538"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34F0C13A" w14:textId="77777777" w:rsidR="00CF0C7E" w:rsidRPr="00920004" w:rsidRDefault="00CF0C7E" w:rsidP="00BD0851">
            <w:pPr>
              <w:spacing w:before="240" w:after="0" w:line="0" w:lineRule="atLeast"/>
              <w:jc w:val="center"/>
              <w:rPr>
                <w:ins w:id="17129" w:author="phuong vu" w:date="2018-11-16T12:09:00Z"/>
                <w:rFonts w:eastAsia="Times New Roman"/>
                <w:color w:val="000000"/>
                <w:lang w:val="en-US"/>
                <w:rPrChange w:id="17130" w:author="phuong vu" w:date="2018-11-30T22:36:00Z">
                  <w:rPr>
                    <w:ins w:id="17131" w:author="phuong vu" w:date="2018-11-16T12:09:00Z"/>
                    <w:rFonts w:ascii="Calibri" w:eastAsia="Times New Roman" w:hAnsi="Calibri" w:cs="Calibri"/>
                    <w:color w:val="000000"/>
                    <w:sz w:val="22"/>
                    <w:szCs w:val="22"/>
                    <w:lang w:val="en-US"/>
                  </w:rPr>
                </w:rPrChange>
              </w:rPr>
              <w:pPrChange w:id="17132" w:author="phuong vu" w:date="2018-11-30T14:16:00Z">
                <w:pPr>
                  <w:spacing w:after="0" w:line="240" w:lineRule="auto"/>
                  <w:jc w:val="center"/>
                </w:pPr>
              </w:pPrChange>
            </w:pPr>
            <w:ins w:id="17133" w:author="phuong vu" w:date="2018-11-16T12:09:00Z">
              <w:r w:rsidRPr="00920004">
                <w:rPr>
                  <w:rFonts w:eastAsia="Times New Roman"/>
                  <w:color w:val="000000"/>
                  <w:rPrChange w:id="17134" w:author="phuong vu" w:date="2018-11-30T22:36:00Z">
                    <w:rPr>
                      <w:rFonts w:ascii="Calibri" w:eastAsia="Times New Roman" w:hAnsi="Calibri" w:cs="Calibri"/>
                      <w:color w:val="000000"/>
                      <w:sz w:val="22"/>
                      <w:szCs w:val="22"/>
                    </w:rPr>
                  </w:rPrChange>
                </w:rPr>
                <w:t>13</w:t>
              </w:r>
            </w:ins>
          </w:p>
        </w:tc>
        <w:tc>
          <w:tcPr>
            <w:tcW w:w="3426" w:type="dxa"/>
            <w:shd w:val="clear" w:color="auto" w:fill="auto"/>
            <w:noWrap/>
            <w:vAlign w:val="center"/>
            <w:hideMark/>
            <w:tcPrChange w:id="17135" w:author="phuong vu" w:date="2018-11-30T14:28:00Z">
              <w:tcPr>
                <w:tcW w:w="2612" w:type="dxa"/>
                <w:gridSpan w:val="2"/>
                <w:tcBorders>
                  <w:top w:val="nil"/>
                  <w:left w:val="nil"/>
                  <w:bottom w:val="single" w:sz="4" w:space="0" w:color="auto"/>
                  <w:right w:val="single" w:sz="4" w:space="0" w:color="auto"/>
                </w:tcBorders>
                <w:shd w:val="clear" w:color="auto" w:fill="auto"/>
                <w:noWrap/>
                <w:vAlign w:val="center"/>
                <w:hideMark/>
              </w:tcPr>
            </w:tcPrChange>
          </w:tcPr>
          <w:p w14:paraId="13318B11" w14:textId="784BDFAC" w:rsidR="00CF0C7E" w:rsidRPr="00920004" w:rsidRDefault="00CF0C7E" w:rsidP="00E64310">
            <w:pPr>
              <w:rPr>
                <w:ins w:id="17136" w:author="phuong vu" w:date="2018-11-16T12:09:00Z"/>
                <w:rFonts w:eastAsia="Times New Roman"/>
                <w:lang w:val="en-US"/>
                <w:rPrChange w:id="17137" w:author="phuong vu" w:date="2018-11-30T22:36:00Z">
                  <w:rPr>
                    <w:ins w:id="17138" w:author="phuong vu" w:date="2018-11-16T12:09:00Z"/>
                    <w:rFonts w:ascii="Times New Roman" w:eastAsia="Times New Roman" w:hAnsi="Times New Roman" w:cs="Times New Roman"/>
                    <w:color w:val="000000"/>
                    <w:lang w:val="en-US"/>
                  </w:rPr>
                </w:rPrChange>
              </w:rPr>
              <w:pPrChange w:id="17139" w:author="phuong vu" w:date="2018-11-30T23:13:00Z">
                <w:pPr>
                  <w:spacing w:after="0" w:line="240" w:lineRule="auto"/>
                </w:pPr>
              </w:pPrChange>
            </w:pPr>
            <w:ins w:id="17140" w:author="phuong vu" w:date="2018-11-16T12:32:00Z">
              <w:r w:rsidRPr="00920004">
                <w:rPr>
                  <w:rPrChange w:id="17141" w:author="phuong vu" w:date="2018-11-30T22:36:00Z">
                    <w:rPr>
                      <w:color w:val="000000"/>
                    </w:rPr>
                  </w:rPrChange>
                </w:rPr>
                <w:t>PRODUCT_TYPE</w:t>
              </w:r>
            </w:ins>
          </w:p>
        </w:tc>
        <w:tc>
          <w:tcPr>
            <w:tcW w:w="4552" w:type="dxa"/>
            <w:shd w:val="clear" w:color="auto" w:fill="auto"/>
            <w:noWrap/>
            <w:vAlign w:val="center"/>
            <w:hideMark/>
            <w:tcPrChange w:id="17142" w:author="phuong vu" w:date="2018-11-30T14:28:00Z">
              <w:tcPr>
                <w:tcW w:w="6412" w:type="dxa"/>
                <w:gridSpan w:val="4"/>
                <w:tcBorders>
                  <w:top w:val="nil"/>
                  <w:left w:val="nil"/>
                  <w:bottom w:val="single" w:sz="4" w:space="0" w:color="auto"/>
                  <w:right w:val="single" w:sz="4" w:space="0" w:color="auto"/>
                </w:tcBorders>
                <w:shd w:val="clear" w:color="auto" w:fill="auto"/>
                <w:noWrap/>
                <w:vAlign w:val="center"/>
                <w:hideMark/>
              </w:tcPr>
            </w:tcPrChange>
          </w:tcPr>
          <w:p w14:paraId="6EB0B91B" w14:textId="3D3B5950" w:rsidR="00CF0C7E" w:rsidRPr="00920004" w:rsidRDefault="00CF0C7E" w:rsidP="00E64310">
            <w:pPr>
              <w:rPr>
                <w:ins w:id="17143" w:author="phuong vu" w:date="2018-11-16T12:09:00Z"/>
                <w:rFonts w:eastAsia="Times New Roman"/>
                <w:lang w:val="en-US"/>
                <w:rPrChange w:id="17144" w:author="phuong vu" w:date="2018-11-30T22:36:00Z">
                  <w:rPr>
                    <w:ins w:id="17145" w:author="phuong vu" w:date="2018-11-16T12:09:00Z"/>
                    <w:rFonts w:ascii="Times New Roman" w:eastAsia="Times New Roman" w:hAnsi="Times New Roman" w:cs="Times New Roman"/>
                    <w:color w:val="000000"/>
                    <w:lang w:val="en-US"/>
                  </w:rPr>
                </w:rPrChange>
              </w:rPr>
              <w:pPrChange w:id="17146" w:author="phuong vu" w:date="2018-11-30T23:13:00Z">
                <w:pPr>
                  <w:spacing w:after="0" w:line="240" w:lineRule="auto"/>
                </w:pPr>
              </w:pPrChange>
            </w:pPr>
            <w:ins w:id="17147" w:author="phuong vu" w:date="2018-11-16T12:32:00Z">
              <w:r w:rsidRPr="00920004">
                <w:rPr>
                  <w:rPrChange w:id="17148" w:author="phuong vu" w:date="2018-11-30T22:36:00Z">
                    <w:rPr>
                      <w:color w:val="000000"/>
                    </w:rPr>
                  </w:rPrChange>
                </w:rPr>
                <w:t>Lưu trữ loại quần áo để lọc tìm kiếm quần áo</w:t>
              </w:r>
            </w:ins>
          </w:p>
        </w:tc>
      </w:tr>
      <w:tr w:rsidR="00CF0C7E" w:rsidRPr="00920004" w14:paraId="31F1C289" w14:textId="77777777" w:rsidTr="00C10BF7">
        <w:tblPrEx>
          <w:tblPrExChange w:id="17149" w:author="phuong vu" w:date="2018-11-30T14:28:00Z">
            <w:tblPrEx>
              <w:tblW w:w="9562" w:type="dxa"/>
            </w:tblPrEx>
          </w:tblPrExChange>
        </w:tblPrEx>
        <w:trPr>
          <w:trHeight w:val="322"/>
          <w:ins w:id="17150" w:author="phuong vu" w:date="2018-11-16T12:09:00Z"/>
          <w:trPrChange w:id="17151" w:author="phuong vu" w:date="2018-11-30T14:28:00Z">
            <w:trPr>
              <w:gridBefore w:val="1"/>
              <w:trHeight w:val="321"/>
            </w:trPr>
          </w:trPrChange>
        </w:trPr>
        <w:tc>
          <w:tcPr>
            <w:tcW w:w="804" w:type="dxa"/>
            <w:shd w:val="clear" w:color="auto" w:fill="auto"/>
            <w:noWrap/>
            <w:vAlign w:val="center"/>
            <w:hideMark/>
            <w:tcPrChange w:id="17152" w:author="phuong vu" w:date="2018-11-30T14:28:00Z">
              <w:tcPr>
                <w:tcW w:w="538"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5C99ED16" w14:textId="77777777" w:rsidR="00CF0C7E" w:rsidRPr="00920004" w:rsidRDefault="00CF0C7E" w:rsidP="00BD0851">
            <w:pPr>
              <w:spacing w:before="240" w:after="0" w:line="0" w:lineRule="atLeast"/>
              <w:jc w:val="center"/>
              <w:rPr>
                <w:ins w:id="17153" w:author="phuong vu" w:date="2018-11-16T12:09:00Z"/>
                <w:rFonts w:eastAsia="Times New Roman"/>
                <w:color w:val="000000"/>
                <w:lang w:val="en-US"/>
                <w:rPrChange w:id="17154" w:author="phuong vu" w:date="2018-11-30T22:36:00Z">
                  <w:rPr>
                    <w:ins w:id="17155" w:author="phuong vu" w:date="2018-11-16T12:09:00Z"/>
                    <w:rFonts w:ascii="Calibri" w:eastAsia="Times New Roman" w:hAnsi="Calibri" w:cs="Calibri"/>
                    <w:color w:val="000000"/>
                    <w:sz w:val="22"/>
                    <w:szCs w:val="22"/>
                    <w:lang w:val="en-US"/>
                  </w:rPr>
                </w:rPrChange>
              </w:rPr>
              <w:pPrChange w:id="17156" w:author="phuong vu" w:date="2018-11-30T14:16:00Z">
                <w:pPr>
                  <w:spacing w:after="0" w:line="240" w:lineRule="auto"/>
                  <w:jc w:val="center"/>
                </w:pPr>
              </w:pPrChange>
            </w:pPr>
            <w:ins w:id="17157" w:author="phuong vu" w:date="2018-11-16T12:09:00Z">
              <w:r w:rsidRPr="00920004">
                <w:rPr>
                  <w:rFonts w:eastAsia="Times New Roman"/>
                  <w:color w:val="000000"/>
                  <w:rPrChange w:id="17158" w:author="phuong vu" w:date="2018-11-30T22:36:00Z">
                    <w:rPr>
                      <w:rFonts w:ascii="Calibri" w:eastAsia="Times New Roman" w:hAnsi="Calibri" w:cs="Calibri"/>
                      <w:color w:val="000000"/>
                      <w:sz w:val="22"/>
                      <w:szCs w:val="22"/>
                    </w:rPr>
                  </w:rPrChange>
                </w:rPr>
                <w:t>14</w:t>
              </w:r>
            </w:ins>
          </w:p>
        </w:tc>
        <w:tc>
          <w:tcPr>
            <w:tcW w:w="3426" w:type="dxa"/>
            <w:shd w:val="clear" w:color="auto" w:fill="auto"/>
            <w:noWrap/>
            <w:vAlign w:val="center"/>
            <w:hideMark/>
            <w:tcPrChange w:id="17159" w:author="phuong vu" w:date="2018-11-30T14:28:00Z">
              <w:tcPr>
                <w:tcW w:w="2612" w:type="dxa"/>
                <w:gridSpan w:val="2"/>
                <w:tcBorders>
                  <w:top w:val="nil"/>
                  <w:left w:val="nil"/>
                  <w:bottom w:val="single" w:sz="4" w:space="0" w:color="auto"/>
                  <w:right w:val="single" w:sz="4" w:space="0" w:color="auto"/>
                </w:tcBorders>
                <w:shd w:val="clear" w:color="auto" w:fill="auto"/>
                <w:noWrap/>
                <w:vAlign w:val="center"/>
                <w:hideMark/>
              </w:tcPr>
            </w:tcPrChange>
          </w:tcPr>
          <w:p w14:paraId="18293DDC" w14:textId="6F60C1EA" w:rsidR="00CF0C7E" w:rsidRPr="00920004" w:rsidRDefault="00CF0C7E" w:rsidP="00E64310">
            <w:pPr>
              <w:rPr>
                <w:ins w:id="17160" w:author="phuong vu" w:date="2018-11-16T12:09:00Z"/>
                <w:rFonts w:eastAsia="Times New Roman"/>
                <w:lang w:val="en-US"/>
                <w:rPrChange w:id="17161" w:author="phuong vu" w:date="2018-11-30T22:36:00Z">
                  <w:rPr>
                    <w:ins w:id="17162" w:author="phuong vu" w:date="2018-11-16T12:09:00Z"/>
                    <w:rFonts w:ascii="Times New Roman" w:eastAsia="Times New Roman" w:hAnsi="Times New Roman" w:cs="Times New Roman"/>
                    <w:color w:val="000000"/>
                    <w:lang w:val="en-US"/>
                  </w:rPr>
                </w:rPrChange>
              </w:rPr>
              <w:pPrChange w:id="17163" w:author="phuong vu" w:date="2018-11-30T23:13:00Z">
                <w:pPr>
                  <w:spacing w:after="0" w:line="240" w:lineRule="auto"/>
                </w:pPr>
              </w:pPrChange>
            </w:pPr>
            <w:ins w:id="17164" w:author="phuong vu" w:date="2018-11-16T12:32:00Z">
              <w:r w:rsidRPr="00920004">
                <w:rPr>
                  <w:rPrChange w:id="17165" w:author="phuong vu" w:date="2018-11-30T22:36:00Z">
                    <w:rPr>
                      <w:color w:val="000000"/>
                    </w:rPr>
                  </w:rPrChange>
                </w:rPr>
                <w:t>PROMOTION</w:t>
              </w:r>
            </w:ins>
          </w:p>
        </w:tc>
        <w:tc>
          <w:tcPr>
            <w:tcW w:w="4552" w:type="dxa"/>
            <w:shd w:val="clear" w:color="auto" w:fill="auto"/>
            <w:noWrap/>
            <w:vAlign w:val="center"/>
            <w:hideMark/>
            <w:tcPrChange w:id="17166" w:author="phuong vu" w:date="2018-11-30T14:28:00Z">
              <w:tcPr>
                <w:tcW w:w="6412" w:type="dxa"/>
                <w:gridSpan w:val="4"/>
                <w:tcBorders>
                  <w:top w:val="nil"/>
                  <w:left w:val="nil"/>
                  <w:bottom w:val="single" w:sz="4" w:space="0" w:color="auto"/>
                  <w:right w:val="single" w:sz="4" w:space="0" w:color="auto"/>
                </w:tcBorders>
                <w:shd w:val="clear" w:color="auto" w:fill="auto"/>
                <w:noWrap/>
                <w:vAlign w:val="center"/>
                <w:hideMark/>
              </w:tcPr>
            </w:tcPrChange>
          </w:tcPr>
          <w:p w14:paraId="0136E4BC" w14:textId="7B6C430E" w:rsidR="00CF0C7E" w:rsidRPr="00920004" w:rsidRDefault="00CF0C7E" w:rsidP="00E64310">
            <w:pPr>
              <w:rPr>
                <w:ins w:id="17167" w:author="phuong vu" w:date="2018-11-16T12:09:00Z"/>
                <w:rFonts w:eastAsia="Times New Roman"/>
                <w:lang w:val="en-US"/>
                <w:rPrChange w:id="17168" w:author="phuong vu" w:date="2018-11-30T22:36:00Z">
                  <w:rPr>
                    <w:ins w:id="17169" w:author="phuong vu" w:date="2018-11-16T12:09:00Z"/>
                    <w:rFonts w:ascii="Times New Roman" w:eastAsia="Times New Roman" w:hAnsi="Times New Roman" w:cs="Times New Roman"/>
                    <w:color w:val="000000"/>
                    <w:lang w:val="en-US"/>
                  </w:rPr>
                </w:rPrChange>
              </w:rPr>
              <w:pPrChange w:id="17170" w:author="phuong vu" w:date="2018-11-30T23:13:00Z">
                <w:pPr>
                  <w:spacing w:after="0" w:line="240" w:lineRule="auto"/>
                </w:pPr>
              </w:pPrChange>
            </w:pPr>
            <w:ins w:id="17171" w:author="phuong vu" w:date="2018-11-16T12:32:00Z">
              <w:r w:rsidRPr="00920004">
                <w:rPr>
                  <w:rPrChange w:id="17172" w:author="phuong vu" w:date="2018-11-30T22:36:00Z">
                    <w:rPr>
                      <w:color w:val="000000"/>
                    </w:rPr>
                  </w:rPrChange>
                </w:rPr>
                <w:t>Lưu trữ các chương trình khuyến mãi</w:t>
              </w:r>
            </w:ins>
          </w:p>
        </w:tc>
      </w:tr>
      <w:tr w:rsidR="00CF0C7E" w:rsidRPr="00920004" w14:paraId="4ABAF74B" w14:textId="77777777" w:rsidTr="00C10BF7">
        <w:tblPrEx>
          <w:tblPrExChange w:id="17173" w:author="phuong vu" w:date="2018-11-30T14:28:00Z">
            <w:tblPrEx>
              <w:tblW w:w="9562" w:type="dxa"/>
            </w:tblPrEx>
          </w:tblPrExChange>
        </w:tblPrEx>
        <w:trPr>
          <w:trHeight w:val="322"/>
          <w:ins w:id="17174" w:author="phuong vu" w:date="2018-11-16T12:09:00Z"/>
          <w:trPrChange w:id="17175" w:author="phuong vu" w:date="2018-11-30T14:28:00Z">
            <w:trPr>
              <w:gridBefore w:val="1"/>
              <w:trHeight w:val="321"/>
            </w:trPr>
          </w:trPrChange>
        </w:trPr>
        <w:tc>
          <w:tcPr>
            <w:tcW w:w="804" w:type="dxa"/>
            <w:shd w:val="clear" w:color="auto" w:fill="auto"/>
            <w:noWrap/>
            <w:vAlign w:val="center"/>
            <w:hideMark/>
            <w:tcPrChange w:id="17176" w:author="phuong vu" w:date="2018-11-30T14:28:00Z">
              <w:tcPr>
                <w:tcW w:w="538"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22C0CB21" w14:textId="77777777" w:rsidR="00CF0C7E" w:rsidRPr="00920004" w:rsidRDefault="00CF0C7E" w:rsidP="00BD0851">
            <w:pPr>
              <w:spacing w:before="240" w:after="0" w:line="0" w:lineRule="atLeast"/>
              <w:jc w:val="center"/>
              <w:rPr>
                <w:ins w:id="17177" w:author="phuong vu" w:date="2018-11-16T12:09:00Z"/>
                <w:rFonts w:eastAsia="Times New Roman"/>
                <w:color w:val="000000"/>
                <w:lang w:val="en-US"/>
                <w:rPrChange w:id="17178" w:author="phuong vu" w:date="2018-11-30T22:36:00Z">
                  <w:rPr>
                    <w:ins w:id="17179" w:author="phuong vu" w:date="2018-11-16T12:09:00Z"/>
                    <w:rFonts w:ascii="Calibri" w:eastAsia="Times New Roman" w:hAnsi="Calibri" w:cs="Calibri"/>
                    <w:color w:val="000000"/>
                    <w:sz w:val="22"/>
                    <w:szCs w:val="22"/>
                    <w:lang w:val="en-US"/>
                  </w:rPr>
                </w:rPrChange>
              </w:rPr>
              <w:pPrChange w:id="17180" w:author="phuong vu" w:date="2018-11-30T14:16:00Z">
                <w:pPr>
                  <w:spacing w:after="0" w:line="240" w:lineRule="auto"/>
                  <w:jc w:val="center"/>
                </w:pPr>
              </w:pPrChange>
            </w:pPr>
            <w:ins w:id="17181" w:author="phuong vu" w:date="2018-11-16T12:09:00Z">
              <w:r w:rsidRPr="00920004">
                <w:rPr>
                  <w:rFonts w:eastAsia="Times New Roman"/>
                  <w:color w:val="000000"/>
                  <w:rPrChange w:id="17182" w:author="phuong vu" w:date="2018-11-30T22:36:00Z">
                    <w:rPr>
                      <w:rFonts w:ascii="Calibri" w:eastAsia="Times New Roman" w:hAnsi="Calibri" w:cs="Calibri"/>
                      <w:color w:val="000000"/>
                      <w:sz w:val="22"/>
                      <w:szCs w:val="22"/>
                    </w:rPr>
                  </w:rPrChange>
                </w:rPr>
                <w:t>15</w:t>
              </w:r>
            </w:ins>
          </w:p>
        </w:tc>
        <w:tc>
          <w:tcPr>
            <w:tcW w:w="3426" w:type="dxa"/>
            <w:shd w:val="clear" w:color="auto" w:fill="auto"/>
            <w:noWrap/>
            <w:vAlign w:val="center"/>
            <w:hideMark/>
            <w:tcPrChange w:id="17183" w:author="phuong vu" w:date="2018-11-30T14:28:00Z">
              <w:tcPr>
                <w:tcW w:w="2612" w:type="dxa"/>
                <w:gridSpan w:val="2"/>
                <w:tcBorders>
                  <w:top w:val="nil"/>
                  <w:left w:val="nil"/>
                  <w:bottom w:val="single" w:sz="4" w:space="0" w:color="auto"/>
                  <w:right w:val="single" w:sz="4" w:space="0" w:color="auto"/>
                </w:tcBorders>
                <w:shd w:val="clear" w:color="auto" w:fill="auto"/>
                <w:noWrap/>
                <w:vAlign w:val="center"/>
                <w:hideMark/>
              </w:tcPr>
            </w:tcPrChange>
          </w:tcPr>
          <w:p w14:paraId="593D694C" w14:textId="7EB92486" w:rsidR="00CF0C7E" w:rsidRPr="00920004" w:rsidRDefault="00CF0C7E" w:rsidP="00E64310">
            <w:pPr>
              <w:rPr>
                <w:ins w:id="17184" w:author="phuong vu" w:date="2018-11-16T12:09:00Z"/>
                <w:rFonts w:eastAsia="Times New Roman"/>
                <w:lang w:val="en-US"/>
                <w:rPrChange w:id="17185" w:author="phuong vu" w:date="2018-11-30T22:36:00Z">
                  <w:rPr>
                    <w:ins w:id="17186" w:author="phuong vu" w:date="2018-11-16T12:09:00Z"/>
                    <w:rFonts w:ascii="Times New Roman" w:eastAsia="Times New Roman" w:hAnsi="Times New Roman" w:cs="Times New Roman"/>
                    <w:color w:val="000000"/>
                    <w:lang w:val="en-US"/>
                  </w:rPr>
                </w:rPrChange>
              </w:rPr>
              <w:pPrChange w:id="17187" w:author="phuong vu" w:date="2018-11-30T23:13:00Z">
                <w:pPr>
                  <w:spacing w:after="0" w:line="240" w:lineRule="auto"/>
                </w:pPr>
              </w:pPrChange>
            </w:pPr>
            <w:ins w:id="17188" w:author="phuong vu" w:date="2018-11-16T12:32:00Z">
              <w:r w:rsidRPr="00920004">
                <w:rPr>
                  <w:rPrChange w:id="17189" w:author="phuong vu" w:date="2018-11-30T22:36:00Z">
                    <w:rPr>
                      <w:color w:val="000000"/>
                    </w:rPr>
                  </w:rPrChange>
                </w:rPr>
                <w:t>PROMOTION_BRANCH</w:t>
              </w:r>
            </w:ins>
          </w:p>
        </w:tc>
        <w:tc>
          <w:tcPr>
            <w:tcW w:w="4552" w:type="dxa"/>
            <w:shd w:val="clear" w:color="auto" w:fill="auto"/>
            <w:noWrap/>
            <w:vAlign w:val="center"/>
            <w:hideMark/>
            <w:tcPrChange w:id="17190" w:author="phuong vu" w:date="2018-11-30T14:28:00Z">
              <w:tcPr>
                <w:tcW w:w="6412" w:type="dxa"/>
                <w:gridSpan w:val="4"/>
                <w:tcBorders>
                  <w:top w:val="nil"/>
                  <w:left w:val="nil"/>
                  <w:bottom w:val="single" w:sz="4" w:space="0" w:color="auto"/>
                  <w:right w:val="single" w:sz="4" w:space="0" w:color="auto"/>
                </w:tcBorders>
                <w:shd w:val="clear" w:color="auto" w:fill="auto"/>
                <w:noWrap/>
                <w:vAlign w:val="center"/>
                <w:hideMark/>
              </w:tcPr>
            </w:tcPrChange>
          </w:tcPr>
          <w:p w14:paraId="23FD6290" w14:textId="6A69EB5B" w:rsidR="00CF0C7E" w:rsidRPr="00920004" w:rsidRDefault="00CF0C7E" w:rsidP="00E64310">
            <w:pPr>
              <w:rPr>
                <w:ins w:id="17191" w:author="phuong vu" w:date="2018-11-16T12:09:00Z"/>
                <w:rFonts w:eastAsia="Times New Roman"/>
                <w:lang w:val="en-US"/>
                <w:rPrChange w:id="17192" w:author="phuong vu" w:date="2018-11-30T22:36:00Z">
                  <w:rPr>
                    <w:ins w:id="17193" w:author="phuong vu" w:date="2018-11-16T12:09:00Z"/>
                    <w:rFonts w:ascii="Times New Roman" w:eastAsia="Times New Roman" w:hAnsi="Times New Roman" w:cs="Times New Roman"/>
                    <w:color w:val="000000"/>
                    <w:lang w:val="en-US"/>
                  </w:rPr>
                </w:rPrChange>
              </w:rPr>
              <w:pPrChange w:id="17194" w:author="phuong vu" w:date="2018-11-30T23:13:00Z">
                <w:pPr>
                  <w:spacing w:after="0" w:line="240" w:lineRule="auto"/>
                </w:pPr>
              </w:pPrChange>
            </w:pPr>
            <w:ins w:id="17195" w:author="phuong vu" w:date="2018-11-16T12:32:00Z">
              <w:r w:rsidRPr="00920004">
                <w:rPr>
                  <w:rPrChange w:id="17196" w:author="phuong vu" w:date="2018-11-30T22:36:00Z">
                    <w:rPr>
                      <w:color w:val="000000"/>
                    </w:rPr>
                  </w:rPrChange>
                </w:rPr>
                <w:t>Lưu trữ thông tin khuyến mãi ứng với từng chi nhánh</w:t>
              </w:r>
            </w:ins>
          </w:p>
        </w:tc>
      </w:tr>
      <w:tr w:rsidR="00CF0C7E" w:rsidRPr="00920004" w14:paraId="50507482" w14:textId="77777777" w:rsidTr="00C10BF7">
        <w:tblPrEx>
          <w:tblPrExChange w:id="17197" w:author="phuong vu" w:date="2018-11-30T14:28:00Z">
            <w:tblPrEx>
              <w:tblW w:w="9562" w:type="dxa"/>
            </w:tblPrEx>
          </w:tblPrExChange>
        </w:tblPrEx>
        <w:trPr>
          <w:trHeight w:val="322"/>
          <w:ins w:id="17198" w:author="phuong vu" w:date="2018-11-16T12:09:00Z"/>
          <w:trPrChange w:id="17199" w:author="phuong vu" w:date="2018-11-30T14:28:00Z">
            <w:trPr>
              <w:gridBefore w:val="1"/>
              <w:trHeight w:val="321"/>
            </w:trPr>
          </w:trPrChange>
        </w:trPr>
        <w:tc>
          <w:tcPr>
            <w:tcW w:w="804" w:type="dxa"/>
            <w:shd w:val="clear" w:color="auto" w:fill="auto"/>
            <w:noWrap/>
            <w:vAlign w:val="center"/>
            <w:hideMark/>
            <w:tcPrChange w:id="17200" w:author="phuong vu" w:date="2018-11-30T14:28:00Z">
              <w:tcPr>
                <w:tcW w:w="538"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01ADCEF1" w14:textId="77777777" w:rsidR="00CF0C7E" w:rsidRPr="00920004" w:rsidRDefault="00CF0C7E" w:rsidP="00BD0851">
            <w:pPr>
              <w:spacing w:before="240" w:after="0" w:line="0" w:lineRule="atLeast"/>
              <w:jc w:val="center"/>
              <w:rPr>
                <w:ins w:id="17201" w:author="phuong vu" w:date="2018-11-16T12:09:00Z"/>
                <w:rFonts w:eastAsia="Times New Roman"/>
                <w:color w:val="000000"/>
                <w:lang w:val="en-US"/>
                <w:rPrChange w:id="17202" w:author="phuong vu" w:date="2018-11-30T22:36:00Z">
                  <w:rPr>
                    <w:ins w:id="17203" w:author="phuong vu" w:date="2018-11-16T12:09:00Z"/>
                    <w:rFonts w:ascii="Calibri" w:eastAsia="Times New Roman" w:hAnsi="Calibri" w:cs="Calibri"/>
                    <w:color w:val="000000"/>
                    <w:sz w:val="22"/>
                    <w:szCs w:val="22"/>
                    <w:lang w:val="en-US"/>
                  </w:rPr>
                </w:rPrChange>
              </w:rPr>
              <w:pPrChange w:id="17204" w:author="phuong vu" w:date="2018-11-30T14:16:00Z">
                <w:pPr>
                  <w:spacing w:after="0" w:line="240" w:lineRule="auto"/>
                  <w:jc w:val="center"/>
                </w:pPr>
              </w:pPrChange>
            </w:pPr>
            <w:ins w:id="17205" w:author="phuong vu" w:date="2018-11-16T12:09:00Z">
              <w:r w:rsidRPr="00920004">
                <w:rPr>
                  <w:rFonts w:eastAsia="Times New Roman"/>
                  <w:color w:val="000000"/>
                  <w:rPrChange w:id="17206" w:author="phuong vu" w:date="2018-11-30T22:36:00Z">
                    <w:rPr>
                      <w:rFonts w:ascii="Calibri" w:eastAsia="Times New Roman" w:hAnsi="Calibri" w:cs="Calibri"/>
                      <w:color w:val="000000"/>
                      <w:sz w:val="22"/>
                      <w:szCs w:val="22"/>
                    </w:rPr>
                  </w:rPrChange>
                </w:rPr>
                <w:t>16</w:t>
              </w:r>
            </w:ins>
          </w:p>
        </w:tc>
        <w:tc>
          <w:tcPr>
            <w:tcW w:w="3426" w:type="dxa"/>
            <w:shd w:val="clear" w:color="auto" w:fill="auto"/>
            <w:noWrap/>
            <w:vAlign w:val="center"/>
            <w:hideMark/>
            <w:tcPrChange w:id="17207" w:author="phuong vu" w:date="2018-11-30T14:28:00Z">
              <w:tcPr>
                <w:tcW w:w="2612" w:type="dxa"/>
                <w:gridSpan w:val="2"/>
                <w:tcBorders>
                  <w:top w:val="nil"/>
                  <w:left w:val="nil"/>
                  <w:bottom w:val="single" w:sz="4" w:space="0" w:color="auto"/>
                  <w:right w:val="single" w:sz="4" w:space="0" w:color="auto"/>
                </w:tcBorders>
                <w:shd w:val="clear" w:color="auto" w:fill="auto"/>
                <w:noWrap/>
                <w:vAlign w:val="center"/>
                <w:hideMark/>
              </w:tcPr>
            </w:tcPrChange>
          </w:tcPr>
          <w:p w14:paraId="03E8AD1A" w14:textId="7CCF73CF" w:rsidR="00CF0C7E" w:rsidRPr="00920004" w:rsidRDefault="00CF0C7E" w:rsidP="00E64310">
            <w:pPr>
              <w:rPr>
                <w:ins w:id="17208" w:author="phuong vu" w:date="2018-11-16T12:09:00Z"/>
                <w:rFonts w:eastAsia="Times New Roman"/>
                <w:lang w:val="en-US"/>
                <w:rPrChange w:id="17209" w:author="phuong vu" w:date="2018-11-30T22:36:00Z">
                  <w:rPr>
                    <w:ins w:id="17210" w:author="phuong vu" w:date="2018-11-16T12:09:00Z"/>
                    <w:rFonts w:ascii="Times New Roman" w:eastAsia="Times New Roman" w:hAnsi="Times New Roman" w:cs="Times New Roman"/>
                    <w:color w:val="000000"/>
                    <w:lang w:val="en-US"/>
                  </w:rPr>
                </w:rPrChange>
              </w:rPr>
              <w:pPrChange w:id="17211" w:author="phuong vu" w:date="2018-11-30T23:13:00Z">
                <w:pPr>
                  <w:spacing w:after="0" w:line="240" w:lineRule="auto"/>
                </w:pPr>
              </w:pPrChange>
            </w:pPr>
            <w:ins w:id="17212" w:author="phuong vu" w:date="2018-11-16T12:32:00Z">
              <w:r w:rsidRPr="00920004">
                <w:rPr>
                  <w:rPrChange w:id="17213" w:author="phuong vu" w:date="2018-11-30T22:36:00Z">
                    <w:rPr>
                      <w:color w:val="000000"/>
                    </w:rPr>
                  </w:rPrChange>
                </w:rPr>
                <w:t>RECEIPT</w:t>
              </w:r>
            </w:ins>
          </w:p>
        </w:tc>
        <w:tc>
          <w:tcPr>
            <w:tcW w:w="4552" w:type="dxa"/>
            <w:shd w:val="clear" w:color="auto" w:fill="auto"/>
            <w:noWrap/>
            <w:vAlign w:val="center"/>
            <w:hideMark/>
            <w:tcPrChange w:id="17214" w:author="phuong vu" w:date="2018-11-30T14:28:00Z">
              <w:tcPr>
                <w:tcW w:w="6412" w:type="dxa"/>
                <w:gridSpan w:val="4"/>
                <w:tcBorders>
                  <w:top w:val="nil"/>
                  <w:left w:val="nil"/>
                  <w:bottom w:val="single" w:sz="4" w:space="0" w:color="auto"/>
                  <w:right w:val="single" w:sz="4" w:space="0" w:color="auto"/>
                </w:tcBorders>
                <w:shd w:val="clear" w:color="auto" w:fill="auto"/>
                <w:noWrap/>
                <w:vAlign w:val="center"/>
                <w:hideMark/>
              </w:tcPr>
            </w:tcPrChange>
          </w:tcPr>
          <w:p w14:paraId="10455EBF" w14:textId="7791D24C" w:rsidR="00CF0C7E" w:rsidRPr="00920004" w:rsidRDefault="00CF0C7E" w:rsidP="00E64310">
            <w:pPr>
              <w:rPr>
                <w:ins w:id="17215" w:author="phuong vu" w:date="2018-11-16T12:09:00Z"/>
                <w:rFonts w:eastAsia="Times New Roman"/>
                <w:lang w:val="en-US"/>
                <w:rPrChange w:id="17216" w:author="phuong vu" w:date="2018-11-30T22:36:00Z">
                  <w:rPr>
                    <w:ins w:id="17217" w:author="phuong vu" w:date="2018-11-16T12:09:00Z"/>
                    <w:rFonts w:ascii="Times New Roman" w:eastAsia="Times New Roman" w:hAnsi="Times New Roman" w:cs="Times New Roman"/>
                    <w:color w:val="000000"/>
                    <w:lang w:val="en-US"/>
                  </w:rPr>
                </w:rPrChange>
              </w:rPr>
              <w:pPrChange w:id="17218" w:author="phuong vu" w:date="2018-11-30T23:13:00Z">
                <w:pPr>
                  <w:spacing w:after="0" w:line="240" w:lineRule="auto"/>
                </w:pPr>
              </w:pPrChange>
            </w:pPr>
            <w:ins w:id="17219" w:author="phuong vu" w:date="2018-11-16T12:32:00Z">
              <w:r w:rsidRPr="00920004">
                <w:rPr>
                  <w:rPrChange w:id="17220" w:author="phuong vu" w:date="2018-11-30T22:36:00Z">
                    <w:rPr>
                      <w:color w:val="000000"/>
                    </w:rPr>
                  </w:rPrChange>
                </w:rPr>
                <w:t>Lưu trữ thông tin biên nhận</w:t>
              </w:r>
            </w:ins>
          </w:p>
        </w:tc>
      </w:tr>
      <w:tr w:rsidR="00CF0C7E" w:rsidRPr="00920004" w14:paraId="7B0FBEC5" w14:textId="77777777" w:rsidTr="00C10BF7">
        <w:tblPrEx>
          <w:tblPrExChange w:id="17221" w:author="phuong vu" w:date="2018-11-30T14:28:00Z">
            <w:tblPrEx>
              <w:tblW w:w="9562" w:type="dxa"/>
            </w:tblPrEx>
          </w:tblPrExChange>
        </w:tblPrEx>
        <w:trPr>
          <w:trHeight w:val="322"/>
          <w:ins w:id="17222" w:author="phuong vu" w:date="2018-11-16T12:09:00Z"/>
          <w:trPrChange w:id="17223" w:author="phuong vu" w:date="2018-11-30T14:28:00Z">
            <w:trPr>
              <w:gridBefore w:val="1"/>
              <w:trHeight w:val="321"/>
            </w:trPr>
          </w:trPrChange>
        </w:trPr>
        <w:tc>
          <w:tcPr>
            <w:tcW w:w="804" w:type="dxa"/>
            <w:shd w:val="clear" w:color="auto" w:fill="auto"/>
            <w:noWrap/>
            <w:vAlign w:val="center"/>
            <w:hideMark/>
            <w:tcPrChange w:id="17224" w:author="phuong vu" w:date="2018-11-30T14:28:00Z">
              <w:tcPr>
                <w:tcW w:w="538"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3992737C" w14:textId="77777777" w:rsidR="00CF0C7E" w:rsidRPr="00920004" w:rsidRDefault="00CF0C7E" w:rsidP="00BD0851">
            <w:pPr>
              <w:spacing w:before="240" w:after="0" w:line="0" w:lineRule="atLeast"/>
              <w:jc w:val="center"/>
              <w:rPr>
                <w:ins w:id="17225" w:author="phuong vu" w:date="2018-11-16T12:09:00Z"/>
                <w:rFonts w:eastAsia="Times New Roman"/>
                <w:color w:val="000000"/>
                <w:lang w:val="en-US"/>
                <w:rPrChange w:id="17226" w:author="phuong vu" w:date="2018-11-30T22:36:00Z">
                  <w:rPr>
                    <w:ins w:id="17227" w:author="phuong vu" w:date="2018-11-16T12:09:00Z"/>
                    <w:rFonts w:ascii="Calibri" w:eastAsia="Times New Roman" w:hAnsi="Calibri" w:cs="Calibri"/>
                    <w:color w:val="000000"/>
                    <w:sz w:val="22"/>
                    <w:szCs w:val="22"/>
                    <w:lang w:val="en-US"/>
                  </w:rPr>
                </w:rPrChange>
              </w:rPr>
              <w:pPrChange w:id="17228" w:author="phuong vu" w:date="2018-11-30T14:16:00Z">
                <w:pPr>
                  <w:spacing w:after="0" w:line="240" w:lineRule="auto"/>
                  <w:jc w:val="center"/>
                </w:pPr>
              </w:pPrChange>
            </w:pPr>
            <w:ins w:id="17229" w:author="phuong vu" w:date="2018-11-16T12:09:00Z">
              <w:r w:rsidRPr="00920004">
                <w:rPr>
                  <w:rFonts w:eastAsia="Times New Roman"/>
                  <w:color w:val="000000"/>
                  <w:rPrChange w:id="17230" w:author="phuong vu" w:date="2018-11-30T22:36:00Z">
                    <w:rPr>
                      <w:rFonts w:ascii="Calibri" w:eastAsia="Times New Roman" w:hAnsi="Calibri" w:cs="Calibri"/>
                      <w:color w:val="000000"/>
                      <w:sz w:val="22"/>
                      <w:szCs w:val="22"/>
                    </w:rPr>
                  </w:rPrChange>
                </w:rPr>
                <w:t>17</w:t>
              </w:r>
            </w:ins>
          </w:p>
        </w:tc>
        <w:tc>
          <w:tcPr>
            <w:tcW w:w="3426" w:type="dxa"/>
            <w:shd w:val="clear" w:color="auto" w:fill="auto"/>
            <w:noWrap/>
            <w:vAlign w:val="center"/>
            <w:hideMark/>
            <w:tcPrChange w:id="17231" w:author="phuong vu" w:date="2018-11-30T14:28:00Z">
              <w:tcPr>
                <w:tcW w:w="2612" w:type="dxa"/>
                <w:gridSpan w:val="2"/>
                <w:tcBorders>
                  <w:top w:val="nil"/>
                  <w:left w:val="nil"/>
                  <w:bottom w:val="single" w:sz="4" w:space="0" w:color="auto"/>
                  <w:right w:val="single" w:sz="4" w:space="0" w:color="auto"/>
                </w:tcBorders>
                <w:shd w:val="clear" w:color="auto" w:fill="auto"/>
                <w:noWrap/>
                <w:vAlign w:val="center"/>
                <w:hideMark/>
              </w:tcPr>
            </w:tcPrChange>
          </w:tcPr>
          <w:p w14:paraId="42652C85" w14:textId="4A196CAF" w:rsidR="00CF0C7E" w:rsidRPr="00920004" w:rsidRDefault="00CF0C7E" w:rsidP="00E64310">
            <w:pPr>
              <w:rPr>
                <w:ins w:id="17232" w:author="phuong vu" w:date="2018-11-16T12:09:00Z"/>
                <w:rFonts w:eastAsia="Times New Roman"/>
                <w:lang w:val="en-US"/>
                <w:rPrChange w:id="17233" w:author="phuong vu" w:date="2018-11-30T22:36:00Z">
                  <w:rPr>
                    <w:ins w:id="17234" w:author="phuong vu" w:date="2018-11-16T12:09:00Z"/>
                    <w:rFonts w:ascii="Times New Roman" w:eastAsia="Times New Roman" w:hAnsi="Times New Roman" w:cs="Times New Roman"/>
                    <w:color w:val="000000"/>
                    <w:lang w:val="en-US"/>
                  </w:rPr>
                </w:rPrChange>
              </w:rPr>
              <w:pPrChange w:id="17235" w:author="phuong vu" w:date="2018-11-30T23:13:00Z">
                <w:pPr>
                  <w:spacing w:after="0" w:line="240" w:lineRule="auto"/>
                </w:pPr>
              </w:pPrChange>
            </w:pPr>
            <w:ins w:id="17236" w:author="phuong vu" w:date="2018-11-16T12:32:00Z">
              <w:r w:rsidRPr="00920004">
                <w:rPr>
                  <w:rPrChange w:id="17237" w:author="phuong vu" w:date="2018-11-30T22:36:00Z">
                    <w:rPr>
                      <w:color w:val="000000"/>
                    </w:rPr>
                  </w:rPrChange>
                </w:rPr>
                <w:t>RECEIPT_DETAIL</w:t>
              </w:r>
            </w:ins>
          </w:p>
        </w:tc>
        <w:tc>
          <w:tcPr>
            <w:tcW w:w="4552" w:type="dxa"/>
            <w:shd w:val="clear" w:color="auto" w:fill="auto"/>
            <w:noWrap/>
            <w:vAlign w:val="center"/>
            <w:hideMark/>
            <w:tcPrChange w:id="17238" w:author="phuong vu" w:date="2018-11-30T14:28:00Z">
              <w:tcPr>
                <w:tcW w:w="6412" w:type="dxa"/>
                <w:gridSpan w:val="4"/>
                <w:tcBorders>
                  <w:top w:val="nil"/>
                  <w:left w:val="nil"/>
                  <w:bottom w:val="single" w:sz="4" w:space="0" w:color="auto"/>
                  <w:right w:val="single" w:sz="4" w:space="0" w:color="auto"/>
                </w:tcBorders>
                <w:shd w:val="clear" w:color="auto" w:fill="auto"/>
                <w:noWrap/>
                <w:vAlign w:val="center"/>
                <w:hideMark/>
              </w:tcPr>
            </w:tcPrChange>
          </w:tcPr>
          <w:p w14:paraId="3E69C74E" w14:textId="4D8473A7" w:rsidR="00CF0C7E" w:rsidRPr="00920004" w:rsidRDefault="00CF0C7E" w:rsidP="00E64310">
            <w:pPr>
              <w:rPr>
                <w:ins w:id="17239" w:author="phuong vu" w:date="2018-11-16T12:09:00Z"/>
                <w:rFonts w:eastAsia="Times New Roman"/>
                <w:lang w:val="en-US"/>
                <w:rPrChange w:id="17240" w:author="phuong vu" w:date="2018-11-30T22:36:00Z">
                  <w:rPr>
                    <w:ins w:id="17241" w:author="phuong vu" w:date="2018-11-16T12:09:00Z"/>
                    <w:rFonts w:ascii="Times New Roman" w:eastAsia="Times New Roman" w:hAnsi="Times New Roman" w:cs="Times New Roman"/>
                    <w:color w:val="000000"/>
                    <w:lang w:val="en-US"/>
                  </w:rPr>
                </w:rPrChange>
              </w:rPr>
              <w:pPrChange w:id="17242" w:author="phuong vu" w:date="2018-11-30T23:13:00Z">
                <w:pPr>
                  <w:spacing w:after="0" w:line="240" w:lineRule="auto"/>
                </w:pPr>
              </w:pPrChange>
            </w:pPr>
            <w:ins w:id="17243" w:author="phuong vu" w:date="2018-11-16T12:32:00Z">
              <w:r w:rsidRPr="00920004">
                <w:rPr>
                  <w:rPrChange w:id="17244" w:author="phuong vu" w:date="2018-11-30T22:36:00Z">
                    <w:rPr>
                      <w:color w:val="000000"/>
                    </w:rPr>
                  </w:rPrChange>
                </w:rPr>
                <w:t>Lưu trữ thông tin chi tiết của biên nhận</w:t>
              </w:r>
            </w:ins>
          </w:p>
        </w:tc>
      </w:tr>
      <w:tr w:rsidR="00FD2E65" w:rsidRPr="00920004" w14:paraId="53DC59C7" w14:textId="77777777" w:rsidTr="00C10BF7">
        <w:tblPrEx>
          <w:tblPrExChange w:id="17245" w:author="phuong vu" w:date="2018-11-30T14:28:00Z">
            <w:tblPrEx>
              <w:tblW w:w="8782" w:type="dxa"/>
            </w:tblPrEx>
          </w:tblPrExChange>
        </w:tblPrEx>
        <w:trPr>
          <w:trHeight w:val="322"/>
          <w:ins w:id="17246" w:author="phuong vu" w:date="2018-11-23T14:13:00Z"/>
          <w:trPrChange w:id="17247" w:author="phuong vu" w:date="2018-11-30T14:28:00Z">
            <w:trPr>
              <w:gridAfter w:val="0"/>
              <w:trHeight w:val="322"/>
            </w:trPr>
          </w:trPrChange>
        </w:trPr>
        <w:tc>
          <w:tcPr>
            <w:tcW w:w="804" w:type="dxa"/>
            <w:shd w:val="clear" w:color="auto" w:fill="auto"/>
            <w:noWrap/>
            <w:vAlign w:val="center"/>
            <w:tcPrChange w:id="17248" w:author="phuong vu" w:date="2018-11-30T14:28:00Z">
              <w:tcPr>
                <w:tcW w:w="619" w:type="dxa"/>
                <w:gridSpan w:val="3"/>
                <w:tcBorders>
                  <w:top w:val="nil"/>
                  <w:left w:val="single" w:sz="4" w:space="0" w:color="auto"/>
                  <w:bottom w:val="single" w:sz="4" w:space="0" w:color="auto"/>
                  <w:right w:val="single" w:sz="4" w:space="0" w:color="auto"/>
                </w:tcBorders>
                <w:shd w:val="clear" w:color="auto" w:fill="auto"/>
                <w:noWrap/>
                <w:vAlign w:val="center"/>
              </w:tcPr>
            </w:tcPrChange>
          </w:tcPr>
          <w:p w14:paraId="40D95596" w14:textId="3AD17E00" w:rsidR="00FD2E65" w:rsidRPr="00920004" w:rsidRDefault="00FD2E65" w:rsidP="00BD0851">
            <w:pPr>
              <w:spacing w:before="240" w:after="0" w:line="0" w:lineRule="atLeast"/>
              <w:jc w:val="center"/>
              <w:rPr>
                <w:ins w:id="17249" w:author="phuong vu" w:date="2018-11-23T14:13:00Z"/>
                <w:rFonts w:eastAsia="Times New Roman"/>
                <w:color w:val="000000"/>
                <w:lang w:val="en-US"/>
                <w:rPrChange w:id="17250" w:author="phuong vu" w:date="2018-11-30T22:36:00Z">
                  <w:rPr>
                    <w:ins w:id="17251" w:author="phuong vu" w:date="2018-11-23T14:13:00Z"/>
                    <w:rFonts w:ascii="Calibri" w:eastAsia="Times New Roman" w:hAnsi="Calibri" w:cs="Calibri"/>
                    <w:color w:val="000000"/>
                    <w:sz w:val="22"/>
                    <w:szCs w:val="22"/>
                  </w:rPr>
                </w:rPrChange>
              </w:rPr>
              <w:pPrChange w:id="17252" w:author="phuong vu" w:date="2018-11-30T14:16:00Z">
                <w:pPr>
                  <w:spacing w:after="0" w:line="276" w:lineRule="auto"/>
                  <w:jc w:val="center"/>
                </w:pPr>
              </w:pPrChange>
            </w:pPr>
            <w:ins w:id="17253" w:author="phuong vu" w:date="2018-11-23T14:13:00Z">
              <w:r w:rsidRPr="00920004">
                <w:rPr>
                  <w:rFonts w:eastAsia="Times New Roman"/>
                  <w:color w:val="000000"/>
                  <w:lang w:val="en-US"/>
                  <w:rPrChange w:id="17254" w:author="phuong vu" w:date="2018-11-30T22:36:00Z">
                    <w:rPr>
                      <w:rFonts w:ascii="Calibri" w:eastAsia="Times New Roman" w:hAnsi="Calibri" w:cs="Calibri"/>
                      <w:color w:val="000000"/>
                      <w:sz w:val="22"/>
                      <w:szCs w:val="22"/>
                      <w:lang w:val="en-US"/>
                    </w:rPr>
                  </w:rPrChange>
                </w:rPr>
                <w:lastRenderedPageBreak/>
                <w:t>18</w:t>
              </w:r>
            </w:ins>
          </w:p>
        </w:tc>
        <w:tc>
          <w:tcPr>
            <w:tcW w:w="3426" w:type="dxa"/>
            <w:shd w:val="clear" w:color="auto" w:fill="auto"/>
            <w:noWrap/>
            <w:vAlign w:val="center"/>
            <w:tcPrChange w:id="17255" w:author="phuong vu" w:date="2018-11-30T14:28:00Z">
              <w:tcPr>
                <w:tcW w:w="3341" w:type="dxa"/>
                <w:gridSpan w:val="2"/>
                <w:tcBorders>
                  <w:top w:val="nil"/>
                  <w:left w:val="nil"/>
                  <w:bottom w:val="single" w:sz="4" w:space="0" w:color="auto"/>
                  <w:right w:val="single" w:sz="4" w:space="0" w:color="auto"/>
                </w:tcBorders>
                <w:shd w:val="clear" w:color="auto" w:fill="auto"/>
                <w:noWrap/>
                <w:vAlign w:val="center"/>
              </w:tcPr>
            </w:tcPrChange>
          </w:tcPr>
          <w:p w14:paraId="6CB545AA" w14:textId="2BE3E112" w:rsidR="00FD2E65" w:rsidRPr="00920004" w:rsidRDefault="00FD2E65" w:rsidP="00E64310">
            <w:pPr>
              <w:rPr>
                <w:ins w:id="17256" w:author="phuong vu" w:date="2018-11-23T14:13:00Z"/>
                <w:lang w:val="en-US"/>
                <w:rPrChange w:id="17257" w:author="phuong vu" w:date="2018-11-30T22:36:00Z">
                  <w:rPr>
                    <w:ins w:id="17258" w:author="phuong vu" w:date="2018-11-23T14:13:00Z"/>
                    <w:color w:val="000000"/>
                  </w:rPr>
                </w:rPrChange>
              </w:rPr>
              <w:pPrChange w:id="17259" w:author="phuong vu" w:date="2018-11-30T23:13:00Z">
                <w:pPr>
                  <w:spacing w:after="0" w:line="276" w:lineRule="auto"/>
                </w:pPr>
              </w:pPrChange>
            </w:pPr>
            <w:ins w:id="17260" w:author="phuong vu" w:date="2018-11-23T14:13:00Z">
              <w:r w:rsidRPr="00920004">
                <w:rPr>
                  <w:lang w:val="en-US"/>
                  <w:rPrChange w:id="17261" w:author="phuong vu" w:date="2018-11-30T22:36:00Z">
                    <w:rPr>
                      <w:color w:val="000000"/>
                      <w:lang w:val="en-US"/>
                    </w:rPr>
                  </w:rPrChange>
                </w:rPr>
                <w:t>SERVICE_PRODUCT</w:t>
              </w:r>
            </w:ins>
          </w:p>
        </w:tc>
        <w:tc>
          <w:tcPr>
            <w:tcW w:w="4552" w:type="dxa"/>
            <w:shd w:val="clear" w:color="auto" w:fill="auto"/>
            <w:noWrap/>
            <w:vAlign w:val="center"/>
            <w:tcPrChange w:id="17262" w:author="phuong vu" w:date="2018-11-30T14:28:00Z">
              <w:tcPr>
                <w:tcW w:w="4822" w:type="dxa"/>
                <w:tcBorders>
                  <w:top w:val="nil"/>
                  <w:left w:val="nil"/>
                  <w:bottom w:val="single" w:sz="4" w:space="0" w:color="auto"/>
                  <w:right w:val="single" w:sz="4" w:space="0" w:color="auto"/>
                </w:tcBorders>
                <w:shd w:val="clear" w:color="auto" w:fill="auto"/>
                <w:noWrap/>
                <w:vAlign w:val="center"/>
              </w:tcPr>
            </w:tcPrChange>
          </w:tcPr>
          <w:p w14:paraId="013E735D" w14:textId="3B173CC8" w:rsidR="00FD2E65" w:rsidRPr="00920004" w:rsidRDefault="00FD2E65" w:rsidP="00E64310">
            <w:pPr>
              <w:rPr>
                <w:ins w:id="17263" w:author="phuong vu" w:date="2018-11-23T14:13:00Z"/>
                <w:lang w:val="en-US"/>
                <w:rPrChange w:id="17264" w:author="phuong vu" w:date="2018-11-30T22:36:00Z">
                  <w:rPr>
                    <w:ins w:id="17265" w:author="phuong vu" w:date="2018-11-23T14:13:00Z"/>
                    <w:color w:val="000000"/>
                  </w:rPr>
                </w:rPrChange>
              </w:rPr>
              <w:pPrChange w:id="17266" w:author="phuong vu" w:date="2018-11-30T23:13:00Z">
                <w:pPr>
                  <w:spacing w:after="0" w:line="276" w:lineRule="auto"/>
                </w:pPr>
              </w:pPrChange>
            </w:pPr>
            <w:ins w:id="17267" w:author="phuong vu" w:date="2018-11-23T14:13:00Z">
              <w:r w:rsidRPr="00920004">
                <w:rPr>
                  <w:lang w:val="en-US"/>
                  <w:rPrChange w:id="17268" w:author="phuong vu" w:date="2018-11-30T22:36:00Z">
                    <w:rPr>
                      <w:color w:val="000000"/>
                      <w:lang w:val="en-US"/>
                    </w:rPr>
                  </w:rPrChange>
                </w:rPr>
                <w:t>Lưu trữ thông tin qu</w:t>
              </w:r>
            </w:ins>
            <w:ins w:id="17269" w:author="phuong vu" w:date="2018-11-23T14:14:00Z">
              <w:r w:rsidRPr="00920004">
                <w:rPr>
                  <w:lang w:val="en-US"/>
                  <w:rPrChange w:id="17270" w:author="phuong vu" w:date="2018-11-30T22:36:00Z">
                    <w:rPr>
                      <w:color w:val="000000"/>
                      <w:lang w:val="en-US"/>
                    </w:rPr>
                  </w:rPrChange>
                </w:rPr>
                <w:t>ần áo ứng với dịch vụ</w:t>
              </w:r>
            </w:ins>
          </w:p>
        </w:tc>
      </w:tr>
      <w:tr w:rsidR="00CF0C7E" w:rsidRPr="00920004" w14:paraId="1B915200" w14:textId="77777777" w:rsidTr="00C10BF7">
        <w:tblPrEx>
          <w:tblPrExChange w:id="17271" w:author="phuong vu" w:date="2018-11-30T14:28:00Z">
            <w:tblPrEx>
              <w:tblW w:w="9562" w:type="dxa"/>
            </w:tblPrEx>
          </w:tblPrExChange>
        </w:tblPrEx>
        <w:trPr>
          <w:trHeight w:val="322"/>
          <w:ins w:id="17272" w:author="phuong vu" w:date="2018-11-16T12:09:00Z"/>
          <w:trPrChange w:id="17273" w:author="phuong vu" w:date="2018-11-30T14:28:00Z">
            <w:trPr>
              <w:gridBefore w:val="1"/>
              <w:trHeight w:val="321"/>
            </w:trPr>
          </w:trPrChange>
        </w:trPr>
        <w:tc>
          <w:tcPr>
            <w:tcW w:w="804" w:type="dxa"/>
            <w:shd w:val="clear" w:color="auto" w:fill="auto"/>
            <w:noWrap/>
            <w:vAlign w:val="center"/>
            <w:hideMark/>
            <w:tcPrChange w:id="17274" w:author="phuong vu" w:date="2018-11-30T14:28:00Z">
              <w:tcPr>
                <w:tcW w:w="538"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261677B1" w14:textId="22E8FC64" w:rsidR="00CF0C7E" w:rsidRPr="00920004" w:rsidRDefault="00CF0C7E" w:rsidP="00BD0851">
            <w:pPr>
              <w:spacing w:before="240" w:after="0" w:line="0" w:lineRule="atLeast"/>
              <w:jc w:val="center"/>
              <w:rPr>
                <w:ins w:id="17275" w:author="phuong vu" w:date="2018-11-16T12:09:00Z"/>
                <w:rFonts w:eastAsia="Times New Roman"/>
                <w:color w:val="000000"/>
                <w:lang w:val="en-US"/>
                <w:rPrChange w:id="17276" w:author="phuong vu" w:date="2018-11-30T22:36:00Z">
                  <w:rPr>
                    <w:ins w:id="17277" w:author="phuong vu" w:date="2018-11-16T12:09:00Z"/>
                    <w:rFonts w:ascii="Calibri" w:eastAsia="Times New Roman" w:hAnsi="Calibri" w:cs="Calibri"/>
                    <w:color w:val="000000"/>
                    <w:sz w:val="22"/>
                    <w:szCs w:val="22"/>
                    <w:lang w:val="en-US"/>
                  </w:rPr>
                </w:rPrChange>
              </w:rPr>
              <w:pPrChange w:id="17278" w:author="phuong vu" w:date="2018-11-30T14:16:00Z">
                <w:pPr>
                  <w:spacing w:after="0" w:line="240" w:lineRule="auto"/>
                  <w:jc w:val="center"/>
                </w:pPr>
              </w:pPrChange>
            </w:pPr>
            <w:ins w:id="17279" w:author="phuong vu" w:date="2018-11-16T12:09:00Z">
              <w:r w:rsidRPr="00920004">
                <w:rPr>
                  <w:rFonts w:eastAsia="Times New Roman"/>
                  <w:color w:val="000000"/>
                  <w:rPrChange w:id="17280" w:author="phuong vu" w:date="2018-11-30T22:36:00Z">
                    <w:rPr>
                      <w:rFonts w:ascii="Calibri" w:eastAsia="Times New Roman" w:hAnsi="Calibri" w:cs="Calibri"/>
                      <w:color w:val="000000"/>
                      <w:sz w:val="22"/>
                      <w:szCs w:val="22"/>
                    </w:rPr>
                  </w:rPrChange>
                </w:rPr>
                <w:t>1</w:t>
              </w:r>
            </w:ins>
            <w:ins w:id="17281" w:author="phuong vu" w:date="2018-11-23T14:14:00Z">
              <w:r w:rsidR="00FD2E65" w:rsidRPr="00920004">
                <w:rPr>
                  <w:rFonts w:eastAsia="Times New Roman"/>
                  <w:color w:val="000000"/>
                  <w:lang w:val="en-US"/>
                  <w:rPrChange w:id="17282" w:author="phuong vu" w:date="2018-11-30T22:36:00Z">
                    <w:rPr>
                      <w:rFonts w:ascii="Calibri" w:eastAsia="Times New Roman" w:hAnsi="Calibri" w:cs="Calibri"/>
                      <w:color w:val="000000"/>
                      <w:sz w:val="22"/>
                      <w:szCs w:val="22"/>
                      <w:lang w:val="en-US"/>
                    </w:rPr>
                  </w:rPrChange>
                </w:rPr>
                <w:t>9</w:t>
              </w:r>
            </w:ins>
          </w:p>
        </w:tc>
        <w:tc>
          <w:tcPr>
            <w:tcW w:w="3426" w:type="dxa"/>
            <w:shd w:val="clear" w:color="auto" w:fill="auto"/>
            <w:noWrap/>
            <w:vAlign w:val="center"/>
            <w:hideMark/>
            <w:tcPrChange w:id="17283" w:author="phuong vu" w:date="2018-11-30T14:28:00Z">
              <w:tcPr>
                <w:tcW w:w="2612" w:type="dxa"/>
                <w:gridSpan w:val="2"/>
                <w:tcBorders>
                  <w:top w:val="nil"/>
                  <w:left w:val="nil"/>
                  <w:bottom w:val="single" w:sz="4" w:space="0" w:color="auto"/>
                  <w:right w:val="single" w:sz="4" w:space="0" w:color="auto"/>
                </w:tcBorders>
                <w:shd w:val="clear" w:color="auto" w:fill="auto"/>
                <w:noWrap/>
                <w:vAlign w:val="center"/>
                <w:hideMark/>
              </w:tcPr>
            </w:tcPrChange>
          </w:tcPr>
          <w:p w14:paraId="46FA78F9" w14:textId="08B1E74B" w:rsidR="00CF0C7E" w:rsidRPr="00920004" w:rsidRDefault="00CF0C7E" w:rsidP="00E64310">
            <w:pPr>
              <w:rPr>
                <w:ins w:id="17284" w:author="phuong vu" w:date="2018-11-16T12:09:00Z"/>
                <w:rFonts w:eastAsia="Times New Roman"/>
                <w:lang w:val="en-US"/>
                <w:rPrChange w:id="17285" w:author="phuong vu" w:date="2018-11-30T22:36:00Z">
                  <w:rPr>
                    <w:ins w:id="17286" w:author="phuong vu" w:date="2018-11-16T12:09:00Z"/>
                    <w:rFonts w:ascii="Times New Roman" w:eastAsia="Times New Roman" w:hAnsi="Times New Roman" w:cs="Times New Roman"/>
                    <w:color w:val="000000"/>
                    <w:lang w:val="en-US"/>
                  </w:rPr>
                </w:rPrChange>
              </w:rPr>
              <w:pPrChange w:id="17287" w:author="phuong vu" w:date="2018-11-30T23:13:00Z">
                <w:pPr>
                  <w:spacing w:after="0" w:line="240" w:lineRule="auto"/>
                </w:pPr>
              </w:pPrChange>
            </w:pPr>
            <w:ins w:id="17288" w:author="phuong vu" w:date="2018-11-16T12:32:00Z">
              <w:r w:rsidRPr="00920004">
                <w:rPr>
                  <w:rPrChange w:id="17289" w:author="phuong vu" w:date="2018-11-30T22:36:00Z">
                    <w:rPr>
                      <w:color w:val="000000"/>
                    </w:rPr>
                  </w:rPrChange>
                </w:rPr>
                <w:t>SERVICE_TYPE</w:t>
              </w:r>
            </w:ins>
          </w:p>
        </w:tc>
        <w:tc>
          <w:tcPr>
            <w:tcW w:w="4552" w:type="dxa"/>
            <w:shd w:val="clear" w:color="auto" w:fill="auto"/>
            <w:noWrap/>
            <w:vAlign w:val="center"/>
            <w:hideMark/>
            <w:tcPrChange w:id="17290" w:author="phuong vu" w:date="2018-11-30T14:28:00Z">
              <w:tcPr>
                <w:tcW w:w="6412" w:type="dxa"/>
                <w:gridSpan w:val="4"/>
                <w:tcBorders>
                  <w:top w:val="nil"/>
                  <w:left w:val="nil"/>
                  <w:bottom w:val="single" w:sz="4" w:space="0" w:color="auto"/>
                  <w:right w:val="single" w:sz="4" w:space="0" w:color="auto"/>
                </w:tcBorders>
                <w:shd w:val="clear" w:color="auto" w:fill="auto"/>
                <w:noWrap/>
                <w:vAlign w:val="center"/>
                <w:hideMark/>
              </w:tcPr>
            </w:tcPrChange>
          </w:tcPr>
          <w:p w14:paraId="11FFC0BA" w14:textId="1469AAD0" w:rsidR="00CF0C7E" w:rsidRPr="00920004" w:rsidRDefault="00CF0C7E" w:rsidP="00E64310">
            <w:pPr>
              <w:rPr>
                <w:ins w:id="17291" w:author="phuong vu" w:date="2018-11-16T12:09:00Z"/>
                <w:rFonts w:eastAsia="Times New Roman"/>
                <w:lang w:val="en-US"/>
                <w:rPrChange w:id="17292" w:author="phuong vu" w:date="2018-11-30T22:36:00Z">
                  <w:rPr>
                    <w:ins w:id="17293" w:author="phuong vu" w:date="2018-11-16T12:09:00Z"/>
                    <w:rFonts w:ascii="Times New Roman" w:eastAsia="Times New Roman" w:hAnsi="Times New Roman" w:cs="Times New Roman"/>
                    <w:color w:val="000000"/>
                    <w:lang w:val="en-US"/>
                  </w:rPr>
                </w:rPrChange>
              </w:rPr>
              <w:pPrChange w:id="17294" w:author="phuong vu" w:date="2018-11-30T23:13:00Z">
                <w:pPr>
                  <w:spacing w:after="0" w:line="240" w:lineRule="auto"/>
                </w:pPr>
              </w:pPrChange>
            </w:pPr>
            <w:ins w:id="17295" w:author="phuong vu" w:date="2018-11-16T12:32:00Z">
              <w:r w:rsidRPr="00920004">
                <w:rPr>
                  <w:rPrChange w:id="17296" w:author="phuong vu" w:date="2018-11-30T22:36:00Z">
                    <w:rPr>
                      <w:color w:val="000000"/>
                    </w:rPr>
                  </w:rPrChange>
                </w:rPr>
                <w:t>Lưu trữ loại dịch vụ</w:t>
              </w:r>
            </w:ins>
          </w:p>
        </w:tc>
      </w:tr>
      <w:tr w:rsidR="00CF0C7E" w:rsidRPr="00920004" w14:paraId="4517287B" w14:textId="77777777" w:rsidTr="00C10BF7">
        <w:tblPrEx>
          <w:tblPrExChange w:id="17297" w:author="phuong vu" w:date="2018-11-30T14:28:00Z">
            <w:tblPrEx>
              <w:tblW w:w="9562" w:type="dxa"/>
            </w:tblPrEx>
          </w:tblPrExChange>
        </w:tblPrEx>
        <w:trPr>
          <w:trHeight w:val="322"/>
          <w:ins w:id="17298" w:author="phuong vu" w:date="2018-11-16T12:09:00Z"/>
          <w:trPrChange w:id="17299" w:author="phuong vu" w:date="2018-11-30T14:28:00Z">
            <w:trPr>
              <w:gridBefore w:val="1"/>
              <w:trHeight w:val="321"/>
            </w:trPr>
          </w:trPrChange>
        </w:trPr>
        <w:tc>
          <w:tcPr>
            <w:tcW w:w="804" w:type="dxa"/>
            <w:shd w:val="clear" w:color="auto" w:fill="auto"/>
            <w:noWrap/>
            <w:vAlign w:val="center"/>
            <w:hideMark/>
            <w:tcPrChange w:id="17300" w:author="phuong vu" w:date="2018-11-30T14:28:00Z">
              <w:tcPr>
                <w:tcW w:w="538"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310386D8" w14:textId="19A53242" w:rsidR="00CF0C7E" w:rsidRPr="00920004" w:rsidRDefault="00FD2E65" w:rsidP="00BD0851">
            <w:pPr>
              <w:spacing w:before="240" w:after="0" w:line="0" w:lineRule="atLeast"/>
              <w:jc w:val="center"/>
              <w:rPr>
                <w:ins w:id="17301" w:author="phuong vu" w:date="2018-11-16T12:09:00Z"/>
                <w:rFonts w:eastAsia="Times New Roman"/>
                <w:color w:val="000000"/>
                <w:lang w:val="en-US"/>
                <w:rPrChange w:id="17302" w:author="phuong vu" w:date="2018-11-30T22:36:00Z">
                  <w:rPr>
                    <w:ins w:id="17303" w:author="phuong vu" w:date="2018-11-16T12:09:00Z"/>
                    <w:rFonts w:ascii="Calibri" w:eastAsia="Times New Roman" w:hAnsi="Calibri" w:cs="Calibri"/>
                    <w:color w:val="000000"/>
                    <w:sz w:val="22"/>
                    <w:szCs w:val="22"/>
                    <w:lang w:val="en-US"/>
                  </w:rPr>
                </w:rPrChange>
              </w:rPr>
              <w:pPrChange w:id="17304" w:author="phuong vu" w:date="2018-11-30T14:16:00Z">
                <w:pPr>
                  <w:spacing w:after="0" w:line="240" w:lineRule="auto"/>
                  <w:jc w:val="center"/>
                </w:pPr>
              </w:pPrChange>
            </w:pPr>
            <w:ins w:id="17305" w:author="phuong vu" w:date="2018-11-23T14:14:00Z">
              <w:r w:rsidRPr="00920004">
                <w:rPr>
                  <w:rFonts w:eastAsia="Times New Roman"/>
                  <w:color w:val="000000"/>
                  <w:lang w:val="en-US"/>
                  <w:rPrChange w:id="17306" w:author="phuong vu" w:date="2018-11-30T22:36:00Z">
                    <w:rPr>
                      <w:rFonts w:ascii="Calibri" w:eastAsia="Times New Roman" w:hAnsi="Calibri" w:cs="Calibri"/>
                      <w:color w:val="000000"/>
                      <w:sz w:val="22"/>
                      <w:szCs w:val="22"/>
                      <w:lang w:val="en-US"/>
                    </w:rPr>
                  </w:rPrChange>
                </w:rPr>
                <w:t>20</w:t>
              </w:r>
            </w:ins>
          </w:p>
        </w:tc>
        <w:tc>
          <w:tcPr>
            <w:tcW w:w="3426" w:type="dxa"/>
            <w:shd w:val="clear" w:color="auto" w:fill="auto"/>
            <w:noWrap/>
            <w:vAlign w:val="center"/>
            <w:hideMark/>
            <w:tcPrChange w:id="17307" w:author="phuong vu" w:date="2018-11-30T14:28:00Z">
              <w:tcPr>
                <w:tcW w:w="2612" w:type="dxa"/>
                <w:gridSpan w:val="2"/>
                <w:tcBorders>
                  <w:top w:val="nil"/>
                  <w:left w:val="nil"/>
                  <w:bottom w:val="single" w:sz="4" w:space="0" w:color="auto"/>
                  <w:right w:val="single" w:sz="4" w:space="0" w:color="auto"/>
                </w:tcBorders>
                <w:shd w:val="clear" w:color="auto" w:fill="auto"/>
                <w:noWrap/>
                <w:vAlign w:val="center"/>
                <w:hideMark/>
              </w:tcPr>
            </w:tcPrChange>
          </w:tcPr>
          <w:p w14:paraId="6F58D2D3" w14:textId="5FCF88EE" w:rsidR="00CF0C7E" w:rsidRPr="00920004" w:rsidRDefault="00CF0C7E" w:rsidP="00E64310">
            <w:pPr>
              <w:rPr>
                <w:ins w:id="17308" w:author="phuong vu" w:date="2018-11-16T12:09:00Z"/>
                <w:rFonts w:eastAsia="Times New Roman"/>
                <w:lang w:val="en-US"/>
                <w:rPrChange w:id="17309" w:author="phuong vu" w:date="2018-11-30T22:36:00Z">
                  <w:rPr>
                    <w:ins w:id="17310" w:author="phuong vu" w:date="2018-11-16T12:09:00Z"/>
                    <w:rFonts w:ascii="Times New Roman" w:eastAsia="Times New Roman" w:hAnsi="Times New Roman" w:cs="Times New Roman"/>
                    <w:color w:val="000000"/>
                    <w:lang w:val="en-US"/>
                  </w:rPr>
                </w:rPrChange>
              </w:rPr>
              <w:pPrChange w:id="17311" w:author="phuong vu" w:date="2018-11-30T23:13:00Z">
                <w:pPr>
                  <w:spacing w:after="0" w:line="240" w:lineRule="auto"/>
                </w:pPr>
              </w:pPrChange>
            </w:pPr>
            <w:ins w:id="17312" w:author="phuong vu" w:date="2018-11-16T12:32:00Z">
              <w:r w:rsidRPr="00920004">
                <w:rPr>
                  <w:rPrChange w:id="17313" w:author="phuong vu" w:date="2018-11-30T22:36:00Z">
                    <w:rPr>
                      <w:color w:val="000000"/>
                    </w:rPr>
                  </w:rPrChange>
                </w:rPr>
                <w:t>SERVICE_TYPE_BRANCH</w:t>
              </w:r>
            </w:ins>
          </w:p>
        </w:tc>
        <w:tc>
          <w:tcPr>
            <w:tcW w:w="4552" w:type="dxa"/>
            <w:shd w:val="clear" w:color="auto" w:fill="auto"/>
            <w:noWrap/>
            <w:vAlign w:val="center"/>
            <w:hideMark/>
            <w:tcPrChange w:id="17314" w:author="phuong vu" w:date="2018-11-30T14:28:00Z">
              <w:tcPr>
                <w:tcW w:w="6412" w:type="dxa"/>
                <w:gridSpan w:val="4"/>
                <w:tcBorders>
                  <w:top w:val="nil"/>
                  <w:left w:val="nil"/>
                  <w:bottom w:val="single" w:sz="4" w:space="0" w:color="auto"/>
                  <w:right w:val="single" w:sz="4" w:space="0" w:color="auto"/>
                </w:tcBorders>
                <w:shd w:val="clear" w:color="auto" w:fill="auto"/>
                <w:noWrap/>
                <w:vAlign w:val="center"/>
                <w:hideMark/>
              </w:tcPr>
            </w:tcPrChange>
          </w:tcPr>
          <w:p w14:paraId="3D9CD7FF" w14:textId="1856BB66" w:rsidR="00CF0C7E" w:rsidRPr="00920004" w:rsidRDefault="00CF0C7E" w:rsidP="00E64310">
            <w:pPr>
              <w:rPr>
                <w:ins w:id="17315" w:author="phuong vu" w:date="2018-11-16T12:09:00Z"/>
                <w:rFonts w:eastAsia="Times New Roman"/>
                <w:lang w:val="en-US"/>
                <w:rPrChange w:id="17316" w:author="phuong vu" w:date="2018-11-30T22:36:00Z">
                  <w:rPr>
                    <w:ins w:id="17317" w:author="phuong vu" w:date="2018-11-16T12:09:00Z"/>
                    <w:rFonts w:ascii="Times New Roman" w:eastAsia="Times New Roman" w:hAnsi="Times New Roman" w:cs="Times New Roman"/>
                    <w:color w:val="000000"/>
                    <w:lang w:val="en-US"/>
                  </w:rPr>
                </w:rPrChange>
              </w:rPr>
              <w:pPrChange w:id="17318" w:author="phuong vu" w:date="2018-11-30T23:13:00Z">
                <w:pPr>
                  <w:spacing w:after="0" w:line="240" w:lineRule="auto"/>
                </w:pPr>
              </w:pPrChange>
            </w:pPr>
            <w:ins w:id="17319" w:author="phuong vu" w:date="2018-11-16T12:32:00Z">
              <w:r w:rsidRPr="00920004">
                <w:rPr>
                  <w:rPrChange w:id="17320" w:author="phuong vu" w:date="2018-11-30T22:36:00Z">
                    <w:rPr>
                      <w:color w:val="000000"/>
                    </w:rPr>
                  </w:rPrChange>
                </w:rPr>
                <w:t>Lưu trữ loại dịch vụ có ở mỗi chi nhánh</w:t>
              </w:r>
            </w:ins>
          </w:p>
        </w:tc>
      </w:tr>
      <w:tr w:rsidR="00CF0C7E" w:rsidRPr="00920004" w14:paraId="6DDB3C89" w14:textId="77777777" w:rsidTr="00C10BF7">
        <w:tblPrEx>
          <w:tblPrExChange w:id="17321" w:author="phuong vu" w:date="2018-11-30T14:28:00Z">
            <w:tblPrEx>
              <w:tblW w:w="9562" w:type="dxa"/>
            </w:tblPrEx>
          </w:tblPrExChange>
        </w:tblPrEx>
        <w:trPr>
          <w:trHeight w:val="322"/>
          <w:ins w:id="17322" w:author="phuong vu" w:date="2018-11-16T12:09:00Z"/>
          <w:trPrChange w:id="17323" w:author="phuong vu" w:date="2018-11-30T14:28:00Z">
            <w:trPr>
              <w:gridBefore w:val="1"/>
              <w:trHeight w:val="321"/>
            </w:trPr>
          </w:trPrChange>
        </w:trPr>
        <w:tc>
          <w:tcPr>
            <w:tcW w:w="804" w:type="dxa"/>
            <w:shd w:val="clear" w:color="auto" w:fill="auto"/>
            <w:noWrap/>
            <w:vAlign w:val="center"/>
            <w:hideMark/>
            <w:tcPrChange w:id="17324" w:author="phuong vu" w:date="2018-11-30T14:28:00Z">
              <w:tcPr>
                <w:tcW w:w="538"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2478BE2B" w14:textId="359D16D2" w:rsidR="00CF0C7E" w:rsidRPr="00920004" w:rsidRDefault="00CF0C7E" w:rsidP="00BD0851">
            <w:pPr>
              <w:spacing w:before="240" w:after="0" w:line="0" w:lineRule="atLeast"/>
              <w:jc w:val="center"/>
              <w:rPr>
                <w:ins w:id="17325" w:author="phuong vu" w:date="2018-11-16T12:09:00Z"/>
                <w:rFonts w:eastAsia="Times New Roman"/>
                <w:color w:val="000000"/>
                <w:lang w:val="en-US"/>
                <w:rPrChange w:id="17326" w:author="phuong vu" w:date="2018-11-30T22:36:00Z">
                  <w:rPr>
                    <w:ins w:id="17327" w:author="phuong vu" w:date="2018-11-16T12:09:00Z"/>
                    <w:rFonts w:ascii="Calibri" w:eastAsia="Times New Roman" w:hAnsi="Calibri" w:cs="Calibri"/>
                    <w:color w:val="000000"/>
                    <w:sz w:val="22"/>
                    <w:szCs w:val="22"/>
                    <w:lang w:val="en-US"/>
                  </w:rPr>
                </w:rPrChange>
              </w:rPr>
              <w:pPrChange w:id="17328" w:author="phuong vu" w:date="2018-11-30T14:16:00Z">
                <w:pPr>
                  <w:spacing w:after="0" w:line="240" w:lineRule="auto"/>
                  <w:jc w:val="center"/>
                </w:pPr>
              </w:pPrChange>
            </w:pPr>
            <w:ins w:id="17329" w:author="phuong vu" w:date="2018-11-16T12:09:00Z">
              <w:r w:rsidRPr="00920004">
                <w:rPr>
                  <w:rFonts w:eastAsia="Times New Roman"/>
                  <w:color w:val="000000"/>
                  <w:rPrChange w:id="17330" w:author="phuong vu" w:date="2018-11-30T22:36:00Z">
                    <w:rPr>
                      <w:rFonts w:ascii="Calibri" w:eastAsia="Times New Roman" w:hAnsi="Calibri" w:cs="Calibri"/>
                      <w:color w:val="000000"/>
                      <w:sz w:val="22"/>
                      <w:szCs w:val="22"/>
                    </w:rPr>
                  </w:rPrChange>
                </w:rPr>
                <w:t>2</w:t>
              </w:r>
            </w:ins>
            <w:ins w:id="17331" w:author="phuong vu" w:date="2018-11-23T14:14:00Z">
              <w:r w:rsidR="00FD2E65" w:rsidRPr="00920004">
                <w:rPr>
                  <w:rFonts w:eastAsia="Times New Roman"/>
                  <w:color w:val="000000"/>
                  <w:lang w:val="en-US"/>
                  <w:rPrChange w:id="17332" w:author="phuong vu" w:date="2018-11-30T22:36:00Z">
                    <w:rPr>
                      <w:rFonts w:ascii="Calibri" w:eastAsia="Times New Roman" w:hAnsi="Calibri" w:cs="Calibri"/>
                      <w:color w:val="000000"/>
                      <w:sz w:val="22"/>
                      <w:szCs w:val="22"/>
                      <w:lang w:val="en-US"/>
                    </w:rPr>
                  </w:rPrChange>
                </w:rPr>
                <w:t>1</w:t>
              </w:r>
            </w:ins>
          </w:p>
        </w:tc>
        <w:tc>
          <w:tcPr>
            <w:tcW w:w="3426" w:type="dxa"/>
            <w:shd w:val="clear" w:color="auto" w:fill="auto"/>
            <w:noWrap/>
            <w:vAlign w:val="center"/>
            <w:hideMark/>
            <w:tcPrChange w:id="17333" w:author="phuong vu" w:date="2018-11-30T14:28:00Z">
              <w:tcPr>
                <w:tcW w:w="2612" w:type="dxa"/>
                <w:gridSpan w:val="2"/>
                <w:tcBorders>
                  <w:top w:val="nil"/>
                  <w:left w:val="nil"/>
                  <w:bottom w:val="single" w:sz="4" w:space="0" w:color="auto"/>
                  <w:right w:val="single" w:sz="4" w:space="0" w:color="auto"/>
                </w:tcBorders>
                <w:shd w:val="clear" w:color="auto" w:fill="auto"/>
                <w:noWrap/>
                <w:vAlign w:val="center"/>
                <w:hideMark/>
              </w:tcPr>
            </w:tcPrChange>
          </w:tcPr>
          <w:p w14:paraId="47243609" w14:textId="4573EB39" w:rsidR="00CF0C7E" w:rsidRPr="00920004" w:rsidRDefault="00CF0C7E" w:rsidP="00E64310">
            <w:pPr>
              <w:rPr>
                <w:ins w:id="17334" w:author="phuong vu" w:date="2018-11-16T12:09:00Z"/>
                <w:rFonts w:eastAsia="Times New Roman"/>
                <w:lang w:val="en-US"/>
                <w:rPrChange w:id="17335" w:author="phuong vu" w:date="2018-11-30T22:36:00Z">
                  <w:rPr>
                    <w:ins w:id="17336" w:author="phuong vu" w:date="2018-11-16T12:09:00Z"/>
                    <w:rFonts w:ascii="Times New Roman" w:eastAsia="Times New Roman" w:hAnsi="Times New Roman" w:cs="Times New Roman"/>
                    <w:color w:val="000000"/>
                    <w:lang w:val="en-US"/>
                  </w:rPr>
                </w:rPrChange>
              </w:rPr>
              <w:pPrChange w:id="17337" w:author="phuong vu" w:date="2018-11-30T23:13:00Z">
                <w:pPr>
                  <w:spacing w:after="0" w:line="240" w:lineRule="auto"/>
                </w:pPr>
              </w:pPrChange>
            </w:pPr>
            <w:ins w:id="17338" w:author="phuong vu" w:date="2018-11-16T12:32:00Z">
              <w:r w:rsidRPr="00920004">
                <w:rPr>
                  <w:rPrChange w:id="17339" w:author="phuong vu" w:date="2018-11-30T22:36:00Z">
                    <w:rPr>
                      <w:color w:val="000000"/>
                    </w:rPr>
                  </w:rPrChange>
                </w:rPr>
                <w:t>STAFF</w:t>
              </w:r>
            </w:ins>
          </w:p>
        </w:tc>
        <w:tc>
          <w:tcPr>
            <w:tcW w:w="4552" w:type="dxa"/>
            <w:shd w:val="clear" w:color="auto" w:fill="auto"/>
            <w:noWrap/>
            <w:vAlign w:val="center"/>
            <w:hideMark/>
            <w:tcPrChange w:id="17340" w:author="phuong vu" w:date="2018-11-30T14:28:00Z">
              <w:tcPr>
                <w:tcW w:w="6412" w:type="dxa"/>
                <w:gridSpan w:val="4"/>
                <w:tcBorders>
                  <w:top w:val="nil"/>
                  <w:left w:val="nil"/>
                  <w:bottom w:val="single" w:sz="4" w:space="0" w:color="auto"/>
                  <w:right w:val="single" w:sz="4" w:space="0" w:color="auto"/>
                </w:tcBorders>
                <w:shd w:val="clear" w:color="auto" w:fill="auto"/>
                <w:noWrap/>
                <w:vAlign w:val="center"/>
                <w:hideMark/>
              </w:tcPr>
            </w:tcPrChange>
          </w:tcPr>
          <w:p w14:paraId="5339DCDF" w14:textId="11F3B002" w:rsidR="00CF0C7E" w:rsidRPr="00920004" w:rsidRDefault="00CF0C7E" w:rsidP="00E64310">
            <w:pPr>
              <w:rPr>
                <w:ins w:id="17341" w:author="phuong vu" w:date="2018-11-16T12:09:00Z"/>
                <w:rFonts w:eastAsia="Times New Roman"/>
                <w:lang w:val="en-US"/>
                <w:rPrChange w:id="17342" w:author="phuong vu" w:date="2018-11-30T22:36:00Z">
                  <w:rPr>
                    <w:ins w:id="17343" w:author="phuong vu" w:date="2018-11-16T12:09:00Z"/>
                    <w:rFonts w:ascii="Times New Roman" w:eastAsia="Times New Roman" w:hAnsi="Times New Roman" w:cs="Times New Roman"/>
                    <w:color w:val="000000"/>
                    <w:lang w:val="en-US"/>
                  </w:rPr>
                </w:rPrChange>
              </w:rPr>
              <w:pPrChange w:id="17344" w:author="phuong vu" w:date="2018-11-30T23:13:00Z">
                <w:pPr>
                  <w:spacing w:after="0" w:line="240" w:lineRule="auto"/>
                </w:pPr>
              </w:pPrChange>
            </w:pPr>
            <w:ins w:id="17345" w:author="phuong vu" w:date="2018-11-16T12:32:00Z">
              <w:r w:rsidRPr="00920004">
                <w:rPr>
                  <w:rPrChange w:id="17346" w:author="phuong vu" w:date="2018-11-30T22:36:00Z">
                    <w:rPr>
                      <w:color w:val="000000"/>
                    </w:rPr>
                  </w:rPrChange>
                </w:rPr>
                <w:t>Lưu trữ thông tin nhân viên</w:t>
              </w:r>
            </w:ins>
          </w:p>
        </w:tc>
      </w:tr>
      <w:tr w:rsidR="00CF0C7E" w:rsidRPr="00920004" w14:paraId="5FBEF804" w14:textId="77777777" w:rsidTr="00C10BF7">
        <w:tblPrEx>
          <w:tblPrExChange w:id="17347" w:author="phuong vu" w:date="2018-11-30T14:28:00Z">
            <w:tblPrEx>
              <w:tblW w:w="9562" w:type="dxa"/>
            </w:tblPrEx>
          </w:tblPrExChange>
        </w:tblPrEx>
        <w:trPr>
          <w:trHeight w:val="322"/>
          <w:ins w:id="17348" w:author="phuong vu" w:date="2018-11-16T12:09:00Z"/>
          <w:trPrChange w:id="17349" w:author="phuong vu" w:date="2018-11-30T14:28:00Z">
            <w:trPr>
              <w:gridBefore w:val="1"/>
              <w:trHeight w:val="321"/>
            </w:trPr>
          </w:trPrChange>
        </w:trPr>
        <w:tc>
          <w:tcPr>
            <w:tcW w:w="804" w:type="dxa"/>
            <w:shd w:val="clear" w:color="auto" w:fill="auto"/>
            <w:noWrap/>
            <w:vAlign w:val="center"/>
            <w:hideMark/>
            <w:tcPrChange w:id="17350" w:author="phuong vu" w:date="2018-11-30T14:28:00Z">
              <w:tcPr>
                <w:tcW w:w="538"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0EAE58B2" w14:textId="06767B7F" w:rsidR="00CF0C7E" w:rsidRPr="00920004" w:rsidRDefault="00CF0C7E" w:rsidP="00BD0851">
            <w:pPr>
              <w:spacing w:before="240" w:after="0" w:line="0" w:lineRule="atLeast"/>
              <w:jc w:val="center"/>
              <w:rPr>
                <w:ins w:id="17351" w:author="phuong vu" w:date="2018-11-16T12:09:00Z"/>
                <w:rFonts w:eastAsia="Times New Roman"/>
                <w:color w:val="000000"/>
                <w:lang w:val="en-US"/>
                <w:rPrChange w:id="17352" w:author="phuong vu" w:date="2018-11-30T22:36:00Z">
                  <w:rPr>
                    <w:ins w:id="17353" w:author="phuong vu" w:date="2018-11-16T12:09:00Z"/>
                    <w:rFonts w:ascii="Calibri" w:eastAsia="Times New Roman" w:hAnsi="Calibri" w:cs="Calibri"/>
                    <w:color w:val="000000"/>
                    <w:sz w:val="22"/>
                    <w:szCs w:val="22"/>
                    <w:lang w:val="en-US"/>
                  </w:rPr>
                </w:rPrChange>
              </w:rPr>
              <w:pPrChange w:id="17354" w:author="phuong vu" w:date="2018-11-30T14:16:00Z">
                <w:pPr>
                  <w:spacing w:after="0" w:line="240" w:lineRule="auto"/>
                  <w:jc w:val="center"/>
                </w:pPr>
              </w:pPrChange>
            </w:pPr>
            <w:ins w:id="17355" w:author="phuong vu" w:date="2018-11-16T12:09:00Z">
              <w:r w:rsidRPr="00920004">
                <w:rPr>
                  <w:rFonts w:eastAsia="Times New Roman"/>
                  <w:color w:val="000000"/>
                  <w:rPrChange w:id="17356" w:author="phuong vu" w:date="2018-11-30T22:36:00Z">
                    <w:rPr>
                      <w:rFonts w:ascii="Calibri" w:eastAsia="Times New Roman" w:hAnsi="Calibri" w:cs="Calibri"/>
                      <w:color w:val="000000"/>
                      <w:sz w:val="22"/>
                      <w:szCs w:val="22"/>
                    </w:rPr>
                  </w:rPrChange>
                </w:rPr>
                <w:t>2</w:t>
              </w:r>
            </w:ins>
            <w:ins w:id="17357" w:author="phuong vu" w:date="2018-11-23T14:14:00Z">
              <w:r w:rsidR="00FD2E65" w:rsidRPr="00920004">
                <w:rPr>
                  <w:rFonts w:eastAsia="Times New Roman"/>
                  <w:color w:val="000000"/>
                  <w:lang w:val="en-US"/>
                  <w:rPrChange w:id="17358" w:author="phuong vu" w:date="2018-11-30T22:36:00Z">
                    <w:rPr>
                      <w:rFonts w:ascii="Calibri" w:eastAsia="Times New Roman" w:hAnsi="Calibri" w:cs="Calibri"/>
                      <w:color w:val="000000"/>
                      <w:sz w:val="22"/>
                      <w:szCs w:val="22"/>
                      <w:lang w:val="en-US"/>
                    </w:rPr>
                  </w:rPrChange>
                </w:rPr>
                <w:t>2</w:t>
              </w:r>
            </w:ins>
          </w:p>
        </w:tc>
        <w:tc>
          <w:tcPr>
            <w:tcW w:w="3426" w:type="dxa"/>
            <w:shd w:val="clear" w:color="auto" w:fill="auto"/>
            <w:noWrap/>
            <w:vAlign w:val="center"/>
            <w:hideMark/>
            <w:tcPrChange w:id="17359" w:author="phuong vu" w:date="2018-11-30T14:28:00Z">
              <w:tcPr>
                <w:tcW w:w="2612" w:type="dxa"/>
                <w:gridSpan w:val="2"/>
                <w:tcBorders>
                  <w:top w:val="nil"/>
                  <w:left w:val="nil"/>
                  <w:bottom w:val="single" w:sz="4" w:space="0" w:color="auto"/>
                  <w:right w:val="single" w:sz="4" w:space="0" w:color="auto"/>
                </w:tcBorders>
                <w:shd w:val="clear" w:color="auto" w:fill="auto"/>
                <w:noWrap/>
                <w:vAlign w:val="center"/>
                <w:hideMark/>
              </w:tcPr>
            </w:tcPrChange>
          </w:tcPr>
          <w:p w14:paraId="518D6121" w14:textId="2CBCBBF4" w:rsidR="00CF0C7E" w:rsidRPr="00920004" w:rsidRDefault="00CF0C7E" w:rsidP="00E64310">
            <w:pPr>
              <w:rPr>
                <w:ins w:id="17360" w:author="phuong vu" w:date="2018-11-16T12:09:00Z"/>
                <w:rFonts w:eastAsia="Times New Roman"/>
                <w:lang w:val="en-US"/>
                <w:rPrChange w:id="17361" w:author="phuong vu" w:date="2018-11-30T22:36:00Z">
                  <w:rPr>
                    <w:ins w:id="17362" w:author="phuong vu" w:date="2018-11-16T12:09:00Z"/>
                    <w:rFonts w:ascii="Times New Roman" w:eastAsia="Times New Roman" w:hAnsi="Times New Roman" w:cs="Times New Roman"/>
                    <w:color w:val="000000"/>
                    <w:lang w:val="en-US"/>
                  </w:rPr>
                </w:rPrChange>
              </w:rPr>
              <w:pPrChange w:id="17363" w:author="phuong vu" w:date="2018-11-30T23:13:00Z">
                <w:pPr>
                  <w:spacing w:after="0" w:line="240" w:lineRule="auto"/>
                </w:pPr>
              </w:pPrChange>
            </w:pPr>
            <w:ins w:id="17364" w:author="phuong vu" w:date="2018-11-16T12:32:00Z">
              <w:r w:rsidRPr="00920004">
                <w:rPr>
                  <w:rPrChange w:id="17365" w:author="phuong vu" w:date="2018-11-30T22:36:00Z">
                    <w:rPr>
                      <w:color w:val="000000"/>
                    </w:rPr>
                  </w:rPrChange>
                </w:rPr>
                <w:t>STAFF_TYPE</w:t>
              </w:r>
            </w:ins>
          </w:p>
        </w:tc>
        <w:tc>
          <w:tcPr>
            <w:tcW w:w="4552" w:type="dxa"/>
            <w:shd w:val="clear" w:color="auto" w:fill="auto"/>
            <w:noWrap/>
            <w:vAlign w:val="center"/>
            <w:hideMark/>
            <w:tcPrChange w:id="17366" w:author="phuong vu" w:date="2018-11-30T14:28:00Z">
              <w:tcPr>
                <w:tcW w:w="6412" w:type="dxa"/>
                <w:gridSpan w:val="4"/>
                <w:tcBorders>
                  <w:top w:val="nil"/>
                  <w:left w:val="nil"/>
                  <w:bottom w:val="single" w:sz="4" w:space="0" w:color="auto"/>
                  <w:right w:val="single" w:sz="4" w:space="0" w:color="auto"/>
                </w:tcBorders>
                <w:shd w:val="clear" w:color="auto" w:fill="auto"/>
                <w:noWrap/>
                <w:vAlign w:val="center"/>
                <w:hideMark/>
              </w:tcPr>
            </w:tcPrChange>
          </w:tcPr>
          <w:p w14:paraId="37D41F3B" w14:textId="4BBC447C" w:rsidR="00CF0C7E" w:rsidRPr="00920004" w:rsidRDefault="00CF0C7E" w:rsidP="00E64310">
            <w:pPr>
              <w:rPr>
                <w:ins w:id="17367" w:author="phuong vu" w:date="2018-11-16T12:09:00Z"/>
                <w:rFonts w:eastAsia="Times New Roman"/>
                <w:lang w:val="en-US"/>
                <w:rPrChange w:id="17368" w:author="phuong vu" w:date="2018-11-30T22:36:00Z">
                  <w:rPr>
                    <w:ins w:id="17369" w:author="phuong vu" w:date="2018-11-16T12:09:00Z"/>
                    <w:rFonts w:ascii="Times New Roman" w:eastAsia="Times New Roman" w:hAnsi="Times New Roman" w:cs="Times New Roman"/>
                    <w:color w:val="000000"/>
                    <w:lang w:val="en-US"/>
                  </w:rPr>
                </w:rPrChange>
              </w:rPr>
              <w:pPrChange w:id="17370" w:author="phuong vu" w:date="2018-11-30T23:13:00Z">
                <w:pPr>
                  <w:spacing w:after="0" w:line="240" w:lineRule="auto"/>
                </w:pPr>
              </w:pPrChange>
            </w:pPr>
            <w:ins w:id="17371" w:author="phuong vu" w:date="2018-11-16T12:32:00Z">
              <w:r w:rsidRPr="00920004">
                <w:rPr>
                  <w:rPrChange w:id="17372" w:author="phuong vu" w:date="2018-11-30T22:36:00Z">
                    <w:rPr>
                      <w:color w:val="000000"/>
                    </w:rPr>
                  </w:rPrChange>
                </w:rPr>
                <w:t>Lưu trữ loại nhân viên</w:t>
              </w:r>
            </w:ins>
          </w:p>
        </w:tc>
      </w:tr>
      <w:tr w:rsidR="00CF0C7E" w:rsidRPr="00920004" w14:paraId="26ABF64C" w14:textId="77777777" w:rsidTr="00C10BF7">
        <w:tblPrEx>
          <w:tblPrExChange w:id="17373" w:author="phuong vu" w:date="2018-11-30T14:28:00Z">
            <w:tblPrEx>
              <w:tblW w:w="9562" w:type="dxa"/>
            </w:tblPrEx>
          </w:tblPrExChange>
        </w:tblPrEx>
        <w:trPr>
          <w:trHeight w:val="322"/>
          <w:ins w:id="17374" w:author="phuong vu" w:date="2018-11-16T12:09:00Z"/>
          <w:trPrChange w:id="17375" w:author="phuong vu" w:date="2018-11-30T14:28:00Z">
            <w:trPr>
              <w:gridBefore w:val="1"/>
              <w:trHeight w:val="321"/>
            </w:trPr>
          </w:trPrChange>
        </w:trPr>
        <w:tc>
          <w:tcPr>
            <w:tcW w:w="804" w:type="dxa"/>
            <w:shd w:val="clear" w:color="auto" w:fill="auto"/>
            <w:noWrap/>
            <w:vAlign w:val="center"/>
            <w:hideMark/>
            <w:tcPrChange w:id="17376" w:author="phuong vu" w:date="2018-11-30T14:28:00Z">
              <w:tcPr>
                <w:tcW w:w="538"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3C3DACA3" w14:textId="7CB015CA" w:rsidR="00CF0C7E" w:rsidRPr="00920004" w:rsidRDefault="00CF0C7E" w:rsidP="00BD0851">
            <w:pPr>
              <w:spacing w:before="240" w:after="0" w:line="0" w:lineRule="atLeast"/>
              <w:jc w:val="center"/>
              <w:rPr>
                <w:ins w:id="17377" w:author="phuong vu" w:date="2018-11-16T12:09:00Z"/>
                <w:rFonts w:eastAsia="Times New Roman"/>
                <w:color w:val="000000"/>
                <w:lang w:val="en-US"/>
                <w:rPrChange w:id="17378" w:author="phuong vu" w:date="2018-11-30T22:36:00Z">
                  <w:rPr>
                    <w:ins w:id="17379" w:author="phuong vu" w:date="2018-11-16T12:09:00Z"/>
                    <w:rFonts w:ascii="Calibri" w:eastAsia="Times New Roman" w:hAnsi="Calibri" w:cs="Calibri"/>
                    <w:color w:val="000000"/>
                    <w:sz w:val="22"/>
                    <w:szCs w:val="22"/>
                    <w:lang w:val="en-US"/>
                  </w:rPr>
                </w:rPrChange>
              </w:rPr>
              <w:pPrChange w:id="17380" w:author="phuong vu" w:date="2018-11-30T14:16:00Z">
                <w:pPr>
                  <w:spacing w:after="0" w:line="240" w:lineRule="auto"/>
                  <w:jc w:val="center"/>
                </w:pPr>
              </w:pPrChange>
            </w:pPr>
            <w:ins w:id="17381" w:author="phuong vu" w:date="2018-11-16T12:09:00Z">
              <w:r w:rsidRPr="00920004">
                <w:rPr>
                  <w:rFonts w:eastAsia="Times New Roman"/>
                  <w:color w:val="000000"/>
                  <w:rPrChange w:id="17382" w:author="phuong vu" w:date="2018-11-30T22:36:00Z">
                    <w:rPr>
                      <w:rFonts w:ascii="Calibri" w:eastAsia="Times New Roman" w:hAnsi="Calibri" w:cs="Calibri"/>
                      <w:color w:val="000000"/>
                      <w:sz w:val="22"/>
                      <w:szCs w:val="22"/>
                    </w:rPr>
                  </w:rPrChange>
                </w:rPr>
                <w:t>2</w:t>
              </w:r>
            </w:ins>
            <w:ins w:id="17383" w:author="phuong vu" w:date="2018-11-23T14:14:00Z">
              <w:r w:rsidR="00FD2E65" w:rsidRPr="00920004">
                <w:rPr>
                  <w:rFonts w:eastAsia="Times New Roman"/>
                  <w:color w:val="000000"/>
                  <w:lang w:val="en-US"/>
                  <w:rPrChange w:id="17384" w:author="phuong vu" w:date="2018-11-30T22:36:00Z">
                    <w:rPr>
                      <w:rFonts w:ascii="Calibri" w:eastAsia="Times New Roman" w:hAnsi="Calibri" w:cs="Calibri"/>
                      <w:color w:val="000000"/>
                      <w:sz w:val="22"/>
                      <w:szCs w:val="22"/>
                      <w:lang w:val="en-US"/>
                    </w:rPr>
                  </w:rPrChange>
                </w:rPr>
                <w:t>3</w:t>
              </w:r>
            </w:ins>
          </w:p>
        </w:tc>
        <w:tc>
          <w:tcPr>
            <w:tcW w:w="3426" w:type="dxa"/>
            <w:shd w:val="clear" w:color="auto" w:fill="auto"/>
            <w:noWrap/>
            <w:vAlign w:val="center"/>
            <w:hideMark/>
            <w:tcPrChange w:id="17385" w:author="phuong vu" w:date="2018-11-30T14:28:00Z">
              <w:tcPr>
                <w:tcW w:w="2612" w:type="dxa"/>
                <w:gridSpan w:val="2"/>
                <w:tcBorders>
                  <w:top w:val="nil"/>
                  <w:left w:val="nil"/>
                  <w:bottom w:val="single" w:sz="4" w:space="0" w:color="auto"/>
                  <w:right w:val="single" w:sz="4" w:space="0" w:color="auto"/>
                </w:tcBorders>
                <w:shd w:val="clear" w:color="auto" w:fill="auto"/>
                <w:noWrap/>
                <w:vAlign w:val="center"/>
                <w:hideMark/>
              </w:tcPr>
            </w:tcPrChange>
          </w:tcPr>
          <w:p w14:paraId="2514B45F" w14:textId="54266B47" w:rsidR="00CF0C7E" w:rsidRPr="00920004" w:rsidRDefault="00CF0C7E" w:rsidP="00E64310">
            <w:pPr>
              <w:rPr>
                <w:ins w:id="17386" w:author="phuong vu" w:date="2018-11-16T12:09:00Z"/>
                <w:rFonts w:eastAsia="Times New Roman"/>
                <w:lang w:val="en-US"/>
                <w:rPrChange w:id="17387" w:author="phuong vu" w:date="2018-11-30T22:36:00Z">
                  <w:rPr>
                    <w:ins w:id="17388" w:author="phuong vu" w:date="2018-11-16T12:09:00Z"/>
                    <w:rFonts w:ascii="Times New Roman" w:eastAsia="Times New Roman" w:hAnsi="Times New Roman" w:cs="Times New Roman"/>
                    <w:color w:val="000000"/>
                    <w:lang w:val="en-US"/>
                  </w:rPr>
                </w:rPrChange>
              </w:rPr>
              <w:pPrChange w:id="17389" w:author="phuong vu" w:date="2018-11-30T23:13:00Z">
                <w:pPr>
                  <w:spacing w:after="0" w:line="240" w:lineRule="auto"/>
                </w:pPr>
              </w:pPrChange>
            </w:pPr>
            <w:ins w:id="17390" w:author="phuong vu" w:date="2018-11-16T12:32:00Z">
              <w:r w:rsidRPr="00920004">
                <w:rPr>
                  <w:rPrChange w:id="17391" w:author="phuong vu" w:date="2018-11-30T22:36:00Z">
                    <w:rPr>
                      <w:color w:val="000000"/>
                    </w:rPr>
                  </w:rPrChange>
                </w:rPr>
                <w:t>TASK</w:t>
              </w:r>
            </w:ins>
          </w:p>
        </w:tc>
        <w:tc>
          <w:tcPr>
            <w:tcW w:w="4552" w:type="dxa"/>
            <w:shd w:val="clear" w:color="auto" w:fill="auto"/>
            <w:noWrap/>
            <w:vAlign w:val="center"/>
            <w:hideMark/>
            <w:tcPrChange w:id="17392" w:author="phuong vu" w:date="2018-11-30T14:28:00Z">
              <w:tcPr>
                <w:tcW w:w="6412" w:type="dxa"/>
                <w:gridSpan w:val="4"/>
                <w:tcBorders>
                  <w:top w:val="nil"/>
                  <w:left w:val="nil"/>
                  <w:bottom w:val="single" w:sz="4" w:space="0" w:color="auto"/>
                  <w:right w:val="single" w:sz="4" w:space="0" w:color="auto"/>
                </w:tcBorders>
                <w:shd w:val="clear" w:color="auto" w:fill="auto"/>
                <w:noWrap/>
                <w:vAlign w:val="center"/>
                <w:hideMark/>
              </w:tcPr>
            </w:tcPrChange>
          </w:tcPr>
          <w:p w14:paraId="26585B1C" w14:textId="35898BD3" w:rsidR="00CF0C7E" w:rsidRPr="00920004" w:rsidRDefault="00CF0C7E" w:rsidP="00E64310">
            <w:pPr>
              <w:rPr>
                <w:ins w:id="17393" w:author="phuong vu" w:date="2018-11-16T12:09:00Z"/>
                <w:rFonts w:eastAsia="Times New Roman"/>
                <w:lang w:val="en-US"/>
                <w:rPrChange w:id="17394" w:author="phuong vu" w:date="2018-11-30T22:36:00Z">
                  <w:rPr>
                    <w:ins w:id="17395" w:author="phuong vu" w:date="2018-11-16T12:09:00Z"/>
                    <w:rFonts w:ascii="Times New Roman" w:eastAsia="Times New Roman" w:hAnsi="Times New Roman" w:cs="Times New Roman"/>
                    <w:color w:val="000000"/>
                    <w:lang w:val="en-US"/>
                  </w:rPr>
                </w:rPrChange>
              </w:rPr>
              <w:pPrChange w:id="17396" w:author="phuong vu" w:date="2018-11-30T23:13:00Z">
                <w:pPr>
                  <w:spacing w:after="0" w:line="240" w:lineRule="auto"/>
                </w:pPr>
              </w:pPrChange>
            </w:pPr>
            <w:ins w:id="17397" w:author="phuong vu" w:date="2018-11-16T12:32:00Z">
              <w:r w:rsidRPr="00920004">
                <w:rPr>
                  <w:rPrChange w:id="17398" w:author="phuong vu" w:date="2018-11-30T22:36:00Z">
                    <w:rPr>
                      <w:color w:val="000000"/>
                    </w:rPr>
                  </w:rPrChange>
                </w:rPr>
                <w:t>Lưu trữ thông tin công việc của nhân viên</w:t>
              </w:r>
            </w:ins>
          </w:p>
        </w:tc>
      </w:tr>
      <w:tr w:rsidR="00CF0C7E" w:rsidRPr="00920004" w14:paraId="6BB85656" w14:textId="77777777" w:rsidTr="00C10BF7">
        <w:tblPrEx>
          <w:tblPrExChange w:id="17399" w:author="phuong vu" w:date="2018-11-30T14:28:00Z">
            <w:tblPrEx>
              <w:tblW w:w="9562" w:type="dxa"/>
            </w:tblPrEx>
          </w:tblPrExChange>
        </w:tblPrEx>
        <w:trPr>
          <w:trHeight w:val="322"/>
          <w:ins w:id="17400" w:author="phuong vu" w:date="2018-11-16T12:09:00Z"/>
          <w:trPrChange w:id="17401" w:author="phuong vu" w:date="2018-11-30T14:28:00Z">
            <w:trPr>
              <w:gridBefore w:val="1"/>
              <w:trHeight w:val="321"/>
            </w:trPr>
          </w:trPrChange>
        </w:trPr>
        <w:tc>
          <w:tcPr>
            <w:tcW w:w="804" w:type="dxa"/>
            <w:shd w:val="clear" w:color="auto" w:fill="auto"/>
            <w:noWrap/>
            <w:vAlign w:val="center"/>
            <w:hideMark/>
            <w:tcPrChange w:id="17402" w:author="phuong vu" w:date="2018-11-30T14:28:00Z">
              <w:tcPr>
                <w:tcW w:w="538"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2E149322" w14:textId="7650E072" w:rsidR="00CF0C7E" w:rsidRPr="00920004" w:rsidRDefault="00CF0C7E" w:rsidP="00BD0851">
            <w:pPr>
              <w:spacing w:before="240" w:after="0" w:line="0" w:lineRule="atLeast"/>
              <w:jc w:val="center"/>
              <w:rPr>
                <w:ins w:id="17403" w:author="phuong vu" w:date="2018-11-16T12:09:00Z"/>
                <w:rFonts w:eastAsia="Times New Roman"/>
                <w:color w:val="000000"/>
                <w:lang w:val="en-US"/>
                <w:rPrChange w:id="17404" w:author="phuong vu" w:date="2018-11-30T22:36:00Z">
                  <w:rPr>
                    <w:ins w:id="17405" w:author="phuong vu" w:date="2018-11-16T12:09:00Z"/>
                    <w:rFonts w:ascii="Calibri" w:eastAsia="Times New Roman" w:hAnsi="Calibri" w:cs="Calibri"/>
                    <w:color w:val="000000"/>
                    <w:sz w:val="22"/>
                    <w:szCs w:val="22"/>
                    <w:lang w:val="en-US"/>
                  </w:rPr>
                </w:rPrChange>
              </w:rPr>
              <w:pPrChange w:id="17406" w:author="phuong vu" w:date="2018-11-30T14:16:00Z">
                <w:pPr>
                  <w:spacing w:after="0" w:line="240" w:lineRule="auto"/>
                  <w:jc w:val="center"/>
                </w:pPr>
              </w:pPrChange>
            </w:pPr>
            <w:ins w:id="17407" w:author="phuong vu" w:date="2018-11-16T12:09:00Z">
              <w:r w:rsidRPr="00920004">
                <w:rPr>
                  <w:rFonts w:eastAsia="Times New Roman"/>
                  <w:color w:val="000000"/>
                  <w:rPrChange w:id="17408" w:author="phuong vu" w:date="2018-11-30T22:36:00Z">
                    <w:rPr>
                      <w:rFonts w:ascii="Calibri" w:eastAsia="Times New Roman" w:hAnsi="Calibri" w:cs="Calibri"/>
                      <w:color w:val="000000"/>
                      <w:sz w:val="22"/>
                      <w:szCs w:val="22"/>
                    </w:rPr>
                  </w:rPrChange>
                </w:rPr>
                <w:t>2</w:t>
              </w:r>
            </w:ins>
            <w:ins w:id="17409" w:author="phuong vu" w:date="2018-11-23T14:14:00Z">
              <w:r w:rsidR="00FD2E65" w:rsidRPr="00920004">
                <w:rPr>
                  <w:rFonts w:eastAsia="Times New Roman"/>
                  <w:color w:val="000000"/>
                  <w:lang w:val="en-US"/>
                  <w:rPrChange w:id="17410" w:author="phuong vu" w:date="2018-11-30T22:36:00Z">
                    <w:rPr>
                      <w:rFonts w:ascii="Calibri" w:eastAsia="Times New Roman" w:hAnsi="Calibri" w:cs="Calibri"/>
                      <w:color w:val="000000"/>
                      <w:sz w:val="22"/>
                      <w:szCs w:val="22"/>
                      <w:lang w:val="en-US"/>
                    </w:rPr>
                  </w:rPrChange>
                </w:rPr>
                <w:t>4</w:t>
              </w:r>
            </w:ins>
          </w:p>
        </w:tc>
        <w:tc>
          <w:tcPr>
            <w:tcW w:w="3426" w:type="dxa"/>
            <w:shd w:val="clear" w:color="auto" w:fill="auto"/>
            <w:noWrap/>
            <w:vAlign w:val="center"/>
            <w:hideMark/>
            <w:tcPrChange w:id="17411" w:author="phuong vu" w:date="2018-11-30T14:28:00Z">
              <w:tcPr>
                <w:tcW w:w="2612" w:type="dxa"/>
                <w:gridSpan w:val="2"/>
                <w:tcBorders>
                  <w:top w:val="nil"/>
                  <w:left w:val="nil"/>
                  <w:bottom w:val="single" w:sz="4" w:space="0" w:color="auto"/>
                  <w:right w:val="single" w:sz="4" w:space="0" w:color="auto"/>
                </w:tcBorders>
                <w:shd w:val="clear" w:color="auto" w:fill="auto"/>
                <w:noWrap/>
                <w:vAlign w:val="center"/>
                <w:hideMark/>
              </w:tcPr>
            </w:tcPrChange>
          </w:tcPr>
          <w:p w14:paraId="665D4ACD" w14:textId="5AA9717E" w:rsidR="00CF0C7E" w:rsidRPr="00920004" w:rsidRDefault="00CF0C7E" w:rsidP="00E64310">
            <w:pPr>
              <w:rPr>
                <w:ins w:id="17412" w:author="phuong vu" w:date="2018-11-16T12:09:00Z"/>
                <w:rFonts w:eastAsia="Times New Roman"/>
                <w:lang w:val="en-US"/>
                <w:rPrChange w:id="17413" w:author="phuong vu" w:date="2018-11-30T22:36:00Z">
                  <w:rPr>
                    <w:ins w:id="17414" w:author="phuong vu" w:date="2018-11-16T12:09:00Z"/>
                    <w:rFonts w:ascii="Times New Roman" w:eastAsia="Times New Roman" w:hAnsi="Times New Roman" w:cs="Times New Roman"/>
                    <w:color w:val="000000"/>
                    <w:lang w:val="en-US"/>
                  </w:rPr>
                </w:rPrChange>
              </w:rPr>
              <w:pPrChange w:id="17415" w:author="phuong vu" w:date="2018-11-30T23:13:00Z">
                <w:pPr>
                  <w:spacing w:after="0" w:line="240" w:lineRule="auto"/>
                </w:pPr>
              </w:pPrChange>
            </w:pPr>
            <w:ins w:id="17416" w:author="phuong vu" w:date="2018-11-16T12:32:00Z">
              <w:r w:rsidRPr="00920004">
                <w:rPr>
                  <w:rPrChange w:id="17417" w:author="phuong vu" w:date="2018-11-30T22:36:00Z">
                    <w:rPr>
                      <w:color w:val="000000"/>
                    </w:rPr>
                  </w:rPrChange>
                </w:rPr>
                <w:t>TIME_SCHEDULE</w:t>
              </w:r>
            </w:ins>
          </w:p>
        </w:tc>
        <w:tc>
          <w:tcPr>
            <w:tcW w:w="4552" w:type="dxa"/>
            <w:shd w:val="clear" w:color="auto" w:fill="auto"/>
            <w:noWrap/>
            <w:vAlign w:val="center"/>
            <w:hideMark/>
            <w:tcPrChange w:id="17418" w:author="phuong vu" w:date="2018-11-30T14:28:00Z">
              <w:tcPr>
                <w:tcW w:w="6412" w:type="dxa"/>
                <w:gridSpan w:val="4"/>
                <w:tcBorders>
                  <w:top w:val="nil"/>
                  <w:left w:val="nil"/>
                  <w:bottom w:val="single" w:sz="4" w:space="0" w:color="auto"/>
                  <w:right w:val="single" w:sz="4" w:space="0" w:color="auto"/>
                </w:tcBorders>
                <w:shd w:val="clear" w:color="auto" w:fill="auto"/>
                <w:noWrap/>
                <w:vAlign w:val="center"/>
                <w:hideMark/>
              </w:tcPr>
            </w:tcPrChange>
          </w:tcPr>
          <w:p w14:paraId="240B974E" w14:textId="49497B75" w:rsidR="00CF0C7E" w:rsidRPr="00920004" w:rsidRDefault="00CF0C7E" w:rsidP="00E64310">
            <w:pPr>
              <w:rPr>
                <w:ins w:id="17419" w:author="phuong vu" w:date="2018-11-16T12:09:00Z"/>
                <w:rFonts w:eastAsia="Times New Roman"/>
                <w:lang w:val="en-US"/>
                <w:rPrChange w:id="17420" w:author="phuong vu" w:date="2018-11-30T22:36:00Z">
                  <w:rPr>
                    <w:ins w:id="17421" w:author="phuong vu" w:date="2018-11-16T12:09:00Z"/>
                    <w:rFonts w:ascii="Times New Roman" w:eastAsia="Times New Roman" w:hAnsi="Times New Roman" w:cs="Times New Roman"/>
                    <w:color w:val="000000"/>
                    <w:lang w:val="en-US"/>
                  </w:rPr>
                </w:rPrChange>
              </w:rPr>
              <w:pPrChange w:id="17422" w:author="phuong vu" w:date="2018-11-30T23:13:00Z">
                <w:pPr>
                  <w:spacing w:after="0" w:line="240" w:lineRule="auto"/>
                </w:pPr>
              </w:pPrChange>
            </w:pPr>
            <w:ins w:id="17423" w:author="phuong vu" w:date="2018-11-16T12:32:00Z">
              <w:r w:rsidRPr="00920004">
                <w:rPr>
                  <w:rPrChange w:id="17424" w:author="phuong vu" w:date="2018-11-30T22:36:00Z">
                    <w:rPr>
                      <w:color w:val="000000"/>
                    </w:rPr>
                  </w:rPrChange>
                </w:rPr>
                <w:t>Lưu trữ khung giờ lấy và trả quần áo</w:t>
              </w:r>
            </w:ins>
          </w:p>
        </w:tc>
      </w:tr>
      <w:tr w:rsidR="00CF0C7E" w:rsidRPr="00920004" w14:paraId="164D7061" w14:textId="77777777" w:rsidTr="00C10BF7">
        <w:tblPrEx>
          <w:tblPrExChange w:id="17425" w:author="phuong vu" w:date="2018-11-30T14:28:00Z">
            <w:tblPrEx>
              <w:tblW w:w="9562" w:type="dxa"/>
            </w:tblPrEx>
          </w:tblPrExChange>
        </w:tblPrEx>
        <w:trPr>
          <w:trHeight w:val="322"/>
          <w:ins w:id="17426" w:author="phuong vu" w:date="2018-11-16T12:09:00Z"/>
          <w:trPrChange w:id="17427" w:author="phuong vu" w:date="2018-11-30T14:28:00Z">
            <w:trPr>
              <w:gridBefore w:val="1"/>
              <w:trHeight w:val="321"/>
            </w:trPr>
          </w:trPrChange>
        </w:trPr>
        <w:tc>
          <w:tcPr>
            <w:tcW w:w="804" w:type="dxa"/>
            <w:shd w:val="clear" w:color="auto" w:fill="auto"/>
            <w:noWrap/>
            <w:vAlign w:val="center"/>
            <w:hideMark/>
            <w:tcPrChange w:id="17428" w:author="phuong vu" w:date="2018-11-30T14:28:00Z">
              <w:tcPr>
                <w:tcW w:w="538"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19D51AA1" w14:textId="23304CD7" w:rsidR="00CF0C7E" w:rsidRPr="00920004" w:rsidRDefault="00CF0C7E" w:rsidP="00BD0851">
            <w:pPr>
              <w:spacing w:before="240" w:after="0" w:line="0" w:lineRule="atLeast"/>
              <w:jc w:val="center"/>
              <w:rPr>
                <w:ins w:id="17429" w:author="phuong vu" w:date="2018-11-16T12:09:00Z"/>
                <w:rFonts w:eastAsia="Times New Roman"/>
                <w:color w:val="000000"/>
                <w:lang w:val="en-US"/>
                <w:rPrChange w:id="17430" w:author="phuong vu" w:date="2018-11-30T22:36:00Z">
                  <w:rPr>
                    <w:ins w:id="17431" w:author="phuong vu" w:date="2018-11-16T12:09:00Z"/>
                    <w:rFonts w:ascii="Calibri" w:eastAsia="Times New Roman" w:hAnsi="Calibri" w:cs="Calibri"/>
                    <w:color w:val="000000"/>
                    <w:sz w:val="22"/>
                    <w:szCs w:val="22"/>
                    <w:lang w:val="en-US"/>
                  </w:rPr>
                </w:rPrChange>
              </w:rPr>
              <w:pPrChange w:id="17432" w:author="phuong vu" w:date="2018-11-30T14:16:00Z">
                <w:pPr>
                  <w:spacing w:after="0" w:line="240" w:lineRule="auto"/>
                  <w:jc w:val="center"/>
                </w:pPr>
              </w:pPrChange>
            </w:pPr>
            <w:ins w:id="17433" w:author="phuong vu" w:date="2018-11-16T12:09:00Z">
              <w:r w:rsidRPr="00920004">
                <w:rPr>
                  <w:rFonts w:eastAsia="Times New Roman"/>
                  <w:color w:val="000000"/>
                  <w:rPrChange w:id="17434" w:author="phuong vu" w:date="2018-11-30T22:36:00Z">
                    <w:rPr>
                      <w:rFonts w:ascii="Calibri" w:eastAsia="Times New Roman" w:hAnsi="Calibri" w:cs="Calibri"/>
                      <w:color w:val="000000"/>
                      <w:sz w:val="22"/>
                      <w:szCs w:val="22"/>
                    </w:rPr>
                  </w:rPrChange>
                </w:rPr>
                <w:t>2</w:t>
              </w:r>
            </w:ins>
            <w:ins w:id="17435" w:author="phuong vu" w:date="2018-11-23T14:14:00Z">
              <w:r w:rsidR="00FD2E65" w:rsidRPr="00920004">
                <w:rPr>
                  <w:rFonts w:eastAsia="Times New Roman"/>
                  <w:color w:val="000000"/>
                  <w:lang w:val="en-US"/>
                  <w:rPrChange w:id="17436" w:author="phuong vu" w:date="2018-11-30T22:36:00Z">
                    <w:rPr>
                      <w:rFonts w:ascii="Calibri" w:eastAsia="Times New Roman" w:hAnsi="Calibri" w:cs="Calibri"/>
                      <w:color w:val="000000"/>
                      <w:sz w:val="22"/>
                      <w:szCs w:val="22"/>
                      <w:lang w:val="en-US"/>
                    </w:rPr>
                  </w:rPrChange>
                </w:rPr>
                <w:t>5</w:t>
              </w:r>
            </w:ins>
          </w:p>
        </w:tc>
        <w:tc>
          <w:tcPr>
            <w:tcW w:w="3426" w:type="dxa"/>
            <w:shd w:val="clear" w:color="auto" w:fill="auto"/>
            <w:noWrap/>
            <w:vAlign w:val="center"/>
            <w:hideMark/>
            <w:tcPrChange w:id="17437" w:author="phuong vu" w:date="2018-11-30T14:28:00Z">
              <w:tcPr>
                <w:tcW w:w="2612" w:type="dxa"/>
                <w:gridSpan w:val="2"/>
                <w:tcBorders>
                  <w:top w:val="nil"/>
                  <w:left w:val="nil"/>
                  <w:bottom w:val="single" w:sz="4" w:space="0" w:color="auto"/>
                  <w:right w:val="single" w:sz="4" w:space="0" w:color="auto"/>
                </w:tcBorders>
                <w:shd w:val="clear" w:color="auto" w:fill="auto"/>
                <w:noWrap/>
                <w:vAlign w:val="center"/>
                <w:hideMark/>
              </w:tcPr>
            </w:tcPrChange>
          </w:tcPr>
          <w:p w14:paraId="1F6B4FDB" w14:textId="085E0111" w:rsidR="00CF0C7E" w:rsidRPr="00920004" w:rsidRDefault="00CF0C7E" w:rsidP="00E64310">
            <w:pPr>
              <w:rPr>
                <w:ins w:id="17438" w:author="phuong vu" w:date="2018-11-16T12:09:00Z"/>
                <w:rFonts w:eastAsia="Times New Roman"/>
                <w:lang w:val="en-US"/>
                <w:rPrChange w:id="17439" w:author="phuong vu" w:date="2018-11-30T22:36:00Z">
                  <w:rPr>
                    <w:ins w:id="17440" w:author="phuong vu" w:date="2018-11-16T12:09:00Z"/>
                    <w:rFonts w:ascii="Times New Roman" w:eastAsia="Times New Roman" w:hAnsi="Times New Roman" w:cs="Times New Roman"/>
                    <w:color w:val="000000"/>
                    <w:lang w:val="en-US"/>
                  </w:rPr>
                </w:rPrChange>
              </w:rPr>
              <w:pPrChange w:id="17441" w:author="phuong vu" w:date="2018-11-30T23:13:00Z">
                <w:pPr>
                  <w:spacing w:after="0" w:line="240" w:lineRule="auto"/>
                </w:pPr>
              </w:pPrChange>
            </w:pPr>
            <w:ins w:id="17442" w:author="phuong vu" w:date="2018-11-16T12:32:00Z">
              <w:r w:rsidRPr="00920004">
                <w:rPr>
                  <w:rPrChange w:id="17443" w:author="phuong vu" w:date="2018-11-30T22:36:00Z">
                    <w:rPr>
                      <w:color w:val="000000"/>
                    </w:rPr>
                  </w:rPrChange>
                </w:rPr>
                <w:t>UNIT</w:t>
              </w:r>
            </w:ins>
          </w:p>
        </w:tc>
        <w:tc>
          <w:tcPr>
            <w:tcW w:w="4552" w:type="dxa"/>
            <w:shd w:val="clear" w:color="auto" w:fill="auto"/>
            <w:noWrap/>
            <w:vAlign w:val="center"/>
            <w:hideMark/>
            <w:tcPrChange w:id="17444" w:author="phuong vu" w:date="2018-11-30T14:28:00Z">
              <w:tcPr>
                <w:tcW w:w="6412" w:type="dxa"/>
                <w:gridSpan w:val="4"/>
                <w:tcBorders>
                  <w:top w:val="nil"/>
                  <w:left w:val="nil"/>
                  <w:bottom w:val="single" w:sz="4" w:space="0" w:color="auto"/>
                  <w:right w:val="single" w:sz="4" w:space="0" w:color="auto"/>
                </w:tcBorders>
                <w:shd w:val="clear" w:color="auto" w:fill="auto"/>
                <w:noWrap/>
                <w:vAlign w:val="center"/>
                <w:hideMark/>
              </w:tcPr>
            </w:tcPrChange>
          </w:tcPr>
          <w:p w14:paraId="72E35554" w14:textId="68E9379B" w:rsidR="00CF0C7E" w:rsidRPr="00920004" w:rsidRDefault="00CF0C7E" w:rsidP="00E64310">
            <w:pPr>
              <w:rPr>
                <w:ins w:id="17445" w:author="phuong vu" w:date="2018-11-16T12:09:00Z"/>
                <w:rFonts w:eastAsia="Times New Roman"/>
                <w:lang w:val="en-US"/>
                <w:rPrChange w:id="17446" w:author="phuong vu" w:date="2018-11-30T22:36:00Z">
                  <w:rPr>
                    <w:ins w:id="17447" w:author="phuong vu" w:date="2018-11-16T12:09:00Z"/>
                    <w:rFonts w:ascii="Times New Roman" w:eastAsia="Times New Roman" w:hAnsi="Times New Roman" w:cs="Times New Roman"/>
                    <w:color w:val="000000"/>
                    <w:lang w:val="en-US"/>
                  </w:rPr>
                </w:rPrChange>
              </w:rPr>
              <w:pPrChange w:id="17448" w:author="phuong vu" w:date="2018-11-30T23:13:00Z">
                <w:pPr>
                  <w:spacing w:after="0" w:line="240" w:lineRule="auto"/>
                </w:pPr>
              </w:pPrChange>
            </w:pPr>
            <w:ins w:id="17449" w:author="phuong vu" w:date="2018-11-16T12:32:00Z">
              <w:r w:rsidRPr="00920004">
                <w:rPr>
                  <w:rPrChange w:id="17450" w:author="phuong vu" w:date="2018-11-30T22:36:00Z">
                    <w:rPr>
                      <w:color w:val="000000"/>
                    </w:rPr>
                  </w:rPrChange>
                </w:rPr>
                <w:t>Lưu trữ đơn vị tính</w:t>
              </w:r>
            </w:ins>
          </w:p>
        </w:tc>
      </w:tr>
      <w:tr w:rsidR="00CF0C7E" w:rsidRPr="00920004" w14:paraId="0D77F1F6" w14:textId="77777777" w:rsidTr="00C10BF7">
        <w:tblPrEx>
          <w:tblPrExChange w:id="17451" w:author="phuong vu" w:date="2018-11-30T14:28:00Z">
            <w:tblPrEx>
              <w:tblW w:w="9562" w:type="dxa"/>
            </w:tblPrEx>
          </w:tblPrExChange>
        </w:tblPrEx>
        <w:trPr>
          <w:trHeight w:val="322"/>
          <w:ins w:id="17452" w:author="phuong vu" w:date="2018-11-16T12:09:00Z"/>
          <w:trPrChange w:id="17453" w:author="phuong vu" w:date="2018-11-30T14:28:00Z">
            <w:trPr>
              <w:gridBefore w:val="1"/>
              <w:trHeight w:val="321"/>
            </w:trPr>
          </w:trPrChange>
        </w:trPr>
        <w:tc>
          <w:tcPr>
            <w:tcW w:w="804" w:type="dxa"/>
            <w:shd w:val="clear" w:color="auto" w:fill="auto"/>
            <w:noWrap/>
            <w:vAlign w:val="center"/>
            <w:hideMark/>
            <w:tcPrChange w:id="17454" w:author="phuong vu" w:date="2018-11-30T14:28:00Z">
              <w:tcPr>
                <w:tcW w:w="538"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33DCEC44" w14:textId="24BCB584" w:rsidR="00CF0C7E" w:rsidRPr="00920004" w:rsidRDefault="00CF0C7E" w:rsidP="00BD0851">
            <w:pPr>
              <w:spacing w:before="240" w:after="0" w:line="0" w:lineRule="atLeast"/>
              <w:jc w:val="center"/>
              <w:rPr>
                <w:ins w:id="17455" w:author="phuong vu" w:date="2018-11-16T12:09:00Z"/>
                <w:rFonts w:eastAsia="Times New Roman"/>
                <w:color w:val="000000"/>
                <w:lang w:val="en-US"/>
                <w:rPrChange w:id="17456" w:author="phuong vu" w:date="2018-11-30T22:36:00Z">
                  <w:rPr>
                    <w:ins w:id="17457" w:author="phuong vu" w:date="2018-11-16T12:09:00Z"/>
                    <w:rFonts w:ascii="Calibri" w:eastAsia="Times New Roman" w:hAnsi="Calibri" w:cs="Calibri"/>
                    <w:color w:val="000000"/>
                    <w:sz w:val="22"/>
                    <w:szCs w:val="22"/>
                    <w:lang w:val="en-US"/>
                  </w:rPr>
                </w:rPrChange>
              </w:rPr>
              <w:pPrChange w:id="17458" w:author="phuong vu" w:date="2018-11-30T14:16:00Z">
                <w:pPr>
                  <w:spacing w:after="0" w:line="240" w:lineRule="auto"/>
                  <w:jc w:val="center"/>
                </w:pPr>
              </w:pPrChange>
            </w:pPr>
            <w:ins w:id="17459" w:author="phuong vu" w:date="2018-11-16T12:09:00Z">
              <w:r w:rsidRPr="00920004">
                <w:rPr>
                  <w:rFonts w:eastAsia="Times New Roman"/>
                  <w:color w:val="000000"/>
                  <w:rPrChange w:id="17460" w:author="phuong vu" w:date="2018-11-30T22:36:00Z">
                    <w:rPr>
                      <w:rFonts w:ascii="Calibri" w:eastAsia="Times New Roman" w:hAnsi="Calibri" w:cs="Calibri"/>
                      <w:color w:val="000000"/>
                      <w:sz w:val="22"/>
                      <w:szCs w:val="22"/>
                    </w:rPr>
                  </w:rPrChange>
                </w:rPr>
                <w:t>2</w:t>
              </w:r>
            </w:ins>
            <w:ins w:id="17461" w:author="phuong vu" w:date="2018-11-23T14:14:00Z">
              <w:r w:rsidR="00FD2E65" w:rsidRPr="00920004">
                <w:rPr>
                  <w:rFonts w:eastAsia="Times New Roman"/>
                  <w:color w:val="000000"/>
                  <w:lang w:val="en-US"/>
                  <w:rPrChange w:id="17462" w:author="phuong vu" w:date="2018-11-30T22:36:00Z">
                    <w:rPr>
                      <w:rFonts w:ascii="Calibri" w:eastAsia="Times New Roman" w:hAnsi="Calibri" w:cs="Calibri"/>
                      <w:color w:val="000000"/>
                      <w:sz w:val="22"/>
                      <w:szCs w:val="22"/>
                      <w:lang w:val="en-US"/>
                    </w:rPr>
                  </w:rPrChange>
                </w:rPr>
                <w:t>6</w:t>
              </w:r>
            </w:ins>
          </w:p>
        </w:tc>
        <w:tc>
          <w:tcPr>
            <w:tcW w:w="3426" w:type="dxa"/>
            <w:shd w:val="clear" w:color="auto" w:fill="auto"/>
            <w:noWrap/>
            <w:vAlign w:val="center"/>
            <w:hideMark/>
            <w:tcPrChange w:id="17463" w:author="phuong vu" w:date="2018-11-30T14:28:00Z">
              <w:tcPr>
                <w:tcW w:w="2612" w:type="dxa"/>
                <w:gridSpan w:val="2"/>
                <w:tcBorders>
                  <w:top w:val="nil"/>
                  <w:left w:val="nil"/>
                  <w:bottom w:val="single" w:sz="4" w:space="0" w:color="auto"/>
                  <w:right w:val="single" w:sz="4" w:space="0" w:color="auto"/>
                </w:tcBorders>
                <w:shd w:val="clear" w:color="auto" w:fill="auto"/>
                <w:noWrap/>
                <w:vAlign w:val="center"/>
                <w:hideMark/>
              </w:tcPr>
            </w:tcPrChange>
          </w:tcPr>
          <w:p w14:paraId="3D60BAEE" w14:textId="6D9414A6" w:rsidR="00CF0C7E" w:rsidRPr="00920004" w:rsidRDefault="00CF0C7E" w:rsidP="00E64310">
            <w:pPr>
              <w:rPr>
                <w:ins w:id="17464" w:author="phuong vu" w:date="2018-11-16T12:09:00Z"/>
                <w:rFonts w:eastAsia="Times New Roman"/>
                <w:lang w:val="en-US"/>
                <w:rPrChange w:id="17465" w:author="phuong vu" w:date="2018-11-30T22:36:00Z">
                  <w:rPr>
                    <w:ins w:id="17466" w:author="phuong vu" w:date="2018-11-16T12:09:00Z"/>
                    <w:rFonts w:ascii="Times New Roman" w:eastAsia="Times New Roman" w:hAnsi="Times New Roman" w:cs="Times New Roman"/>
                    <w:color w:val="000000"/>
                    <w:lang w:val="en-US"/>
                  </w:rPr>
                </w:rPrChange>
              </w:rPr>
              <w:pPrChange w:id="17467" w:author="phuong vu" w:date="2018-11-30T23:13:00Z">
                <w:pPr>
                  <w:spacing w:after="0" w:line="240" w:lineRule="auto"/>
                </w:pPr>
              </w:pPrChange>
            </w:pPr>
            <w:ins w:id="17468" w:author="phuong vu" w:date="2018-11-16T12:32:00Z">
              <w:r w:rsidRPr="00920004">
                <w:rPr>
                  <w:rPrChange w:id="17469" w:author="phuong vu" w:date="2018-11-30T22:36:00Z">
                    <w:rPr>
                      <w:color w:val="000000"/>
                    </w:rPr>
                  </w:rPrChange>
                </w:rPr>
                <w:t>UNIT_PRICE</w:t>
              </w:r>
            </w:ins>
          </w:p>
        </w:tc>
        <w:tc>
          <w:tcPr>
            <w:tcW w:w="4552" w:type="dxa"/>
            <w:shd w:val="clear" w:color="auto" w:fill="auto"/>
            <w:noWrap/>
            <w:vAlign w:val="center"/>
            <w:hideMark/>
            <w:tcPrChange w:id="17470" w:author="phuong vu" w:date="2018-11-30T14:28:00Z">
              <w:tcPr>
                <w:tcW w:w="6412" w:type="dxa"/>
                <w:gridSpan w:val="4"/>
                <w:tcBorders>
                  <w:top w:val="nil"/>
                  <w:left w:val="nil"/>
                  <w:bottom w:val="single" w:sz="4" w:space="0" w:color="auto"/>
                  <w:right w:val="single" w:sz="4" w:space="0" w:color="auto"/>
                </w:tcBorders>
                <w:shd w:val="clear" w:color="auto" w:fill="auto"/>
                <w:noWrap/>
                <w:vAlign w:val="center"/>
                <w:hideMark/>
              </w:tcPr>
            </w:tcPrChange>
          </w:tcPr>
          <w:p w14:paraId="42F00837" w14:textId="5B33AEB3" w:rsidR="00CF0C7E" w:rsidRPr="00920004" w:rsidRDefault="00CF0C7E" w:rsidP="00E64310">
            <w:pPr>
              <w:rPr>
                <w:ins w:id="17471" w:author="phuong vu" w:date="2018-11-16T12:09:00Z"/>
                <w:rFonts w:eastAsia="Times New Roman"/>
                <w:lang w:val="en-US"/>
                <w:rPrChange w:id="17472" w:author="phuong vu" w:date="2018-11-30T22:36:00Z">
                  <w:rPr>
                    <w:ins w:id="17473" w:author="phuong vu" w:date="2018-11-16T12:09:00Z"/>
                    <w:rFonts w:ascii="Times New Roman" w:eastAsia="Times New Roman" w:hAnsi="Times New Roman" w:cs="Times New Roman"/>
                    <w:color w:val="000000"/>
                    <w:lang w:val="en-US"/>
                  </w:rPr>
                </w:rPrChange>
              </w:rPr>
              <w:pPrChange w:id="17474" w:author="phuong vu" w:date="2018-11-30T23:13:00Z">
                <w:pPr>
                  <w:spacing w:after="0" w:line="240" w:lineRule="auto"/>
                </w:pPr>
              </w:pPrChange>
            </w:pPr>
            <w:ins w:id="17475" w:author="phuong vu" w:date="2018-11-16T12:32:00Z">
              <w:r w:rsidRPr="00920004">
                <w:rPr>
                  <w:rPrChange w:id="17476" w:author="phuong vu" w:date="2018-11-30T22:36:00Z">
                    <w:rPr>
                      <w:color w:val="000000"/>
                    </w:rPr>
                  </w:rPrChange>
                </w:rPr>
                <w:t>Lưu trữ đơn giá ứng với từng quần áo theo loại dịch vụ</w:t>
              </w:r>
            </w:ins>
          </w:p>
        </w:tc>
      </w:tr>
      <w:tr w:rsidR="00CF0C7E" w:rsidRPr="00920004" w14:paraId="303E03E1" w14:textId="77777777" w:rsidTr="00C10BF7">
        <w:tblPrEx>
          <w:tblPrExChange w:id="17477" w:author="phuong vu" w:date="2018-11-30T14:28:00Z">
            <w:tblPrEx>
              <w:tblW w:w="9562" w:type="dxa"/>
            </w:tblPrEx>
          </w:tblPrExChange>
        </w:tblPrEx>
        <w:trPr>
          <w:trHeight w:val="322"/>
          <w:ins w:id="17478" w:author="phuong vu" w:date="2018-11-16T12:09:00Z"/>
          <w:trPrChange w:id="17479" w:author="phuong vu" w:date="2018-11-30T14:28:00Z">
            <w:trPr>
              <w:gridBefore w:val="1"/>
              <w:trHeight w:val="321"/>
            </w:trPr>
          </w:trPrChange>
        </w:trPr>
        <w:tc>
          <w:tcPr>
            <w:tcW w:w="804" w:type="dxa"/>
            <w:shd w:val="clear" w:color="auto" w:fill="auto"/>
            <w:noWrap/>
            <w:vAlign w:val="center"/>
            <w:hideMark/>
            <w:tcPrChange w:id="17480" w:author="phuong vu" w:date="2018-11-30T14:28:00Z">
              <w:tcPr>
                <w:tcW w:w="538"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4D8A24E3" w14:textId="7ED1644A" w:rsidR="00CF0C7E" w:rsidRPr="00920004" w:rsidRDefault="00CF0C7E" w:rsidP="00BD0851">
            <w:pPr>
              <w:spacing w:before="240" w:after="0" w:line="0" w:lineRule="atLeast"/>
              <w:jc w:val="center"/>
              <w:rPr>
                <w:ins w:id="17481" w:author="phuong vu" w:date="2018-11-16T12:09:00Z"/>
                <w:rFonts w:eastAsia="Times New Roman"/>
                <w:color w:val="000000"/>
                <w:lang w:val="en-US"/>
                <w:rPrChange w:id="17482" w:author="phuong vu" w:date="2018-11-30T22:36:00Z">
                  <w:rPr>
                    <w:ins w:id="17483" w:author="phuong vu" w:date="2018-11-16T12:09:00Z"/>
                    <w:rFonts w:ascii="Calibri" w:eastAsia="Times New Roman" w:hAnsi="Calibri" w:cs="Calibri"/>
                    <w:color w:val="000000"/>
                    <w:sz w:val="22"/>
                    <w:szCs w:val="22"/>
                    <w:lang w:val="en-US"/>
                  </w:rPr>
                </w:rPrChange>
              </w:rPr>
              <w:pPrChange w:id="17484" w:author="phuong vu" w:date="2018-11-30T14:16:00Z">
                <w:pPr>
                  <w:spacing w:after="0" w:line="240" w:lineRule="auto"/>
                  <w:jc w:val="center"/>
                </w:pPr>
              </w:pPrChange>
            </w:pPr>
            <w:ins w:id="17485" w:author="phuong vu" w:date="2018-11-16T12:09:00Z">
              <w:r w:rsidRPr="00920004">
                <w:rPr>
                  <w:rFonts w:eastAsia="Times New Roman"/>
                  <w:color w:val="000000"/>
                  <w:rPrChange w:id="17486" w:author="phuong vu" w:date="2018-11-30T22:36:00Z">
                    <w:rPr>
                      <w:rFonts w:ascii="Calibri" w:eastAsia="Times New Roman" w:hAnsi="Calibri" w:cs="Calibri"/>
                      <w:color w:val="000000"/>
                      <w:sz w:val="22"/>
                      <w:szCs w:val="22"/>
                    </w:rPr>
                  </w:rPrChange>
                </w:rPr>
                <w:t>2</w:t>
              </w:r>
            </w:ins>
            <w:ins w:id="17487" w:author="phuong vu" w:date="2018-11-23T14:14:00Z">
              <w:r w:rsidR="00FD2E65" w:rsidRPr="00920004">
                <w:rPr>
                  <w:rFonts w:eastAsia="Times New Roman"/>
                  <w:color w:val="000000"/>
                  <w:lang w:val="en-US"/>
                  <w:rPrChange w:id="17488" w:author="phuong vu" w:date="2018-11-30T22:36:00Z">
                    <w:rPr>
                      <w:rFonts w:ascii="Calibri" w:eastAsia="Times New Roman" w:hAnsi="Calibri" w:cs="Calibri"/>
                      <w:color w:val="000000"/>
                      <w:sz w:val="22"/>
                      <w:szCs w:val="22"/>
                      <w:lang w:val="en-US"/>
                    </w:rPr>
                  </w:rPrChange>
                </w:rPr>
                <w:t>7</w:t>
              </w:r>
            </w:ins>
          </w:p>
        </w:tc>
        <w:tc>
          <w:tcPr>
            <w:tcW w:w="3426" w:type="dxa"/>
            <w:shd w:val="clear" w:color="auto" w:fill="auto"/>
            <w:noWrap/>
            <w:vAlign w:val="center"/>
            <w:hideMark/>
            <w:tcPrChange w:id="17489" w:author="phuong vu" w:date="2018-11-30T14:28:00Z">
              <w:tcPr>
                <w:tcW w:w="2612" w:type="dxa"/>
                <w:gridSpan w:val="2"/>
                <w:tcBorders>
                  <w:top w:val="nil"/>
                  <w:left w:val="nil"/>
                  <w:bottom w:val="single" w:sz="4" w:space="0" w:color="auto"/>
                  <w:right w:val="single" w:sz="4" w:space="0" w:color="auto"/>
                </w:tcBorders>
                <w:shd w:val="clear" w:color="auto" w:fill="auto"/>
                <w:noWrap/>
                <w:vAlign w:val="center"/>
                <w:hideMark/>
              </w:tcPr>
            </w:tcPrChange>
          </w:tcPr>
          <w:p w14:paraId="47B5ECFC" w14:textId="72B8BE57" w:rsidR="00CF0C7E" w:rsidRPr="00920004" w:rsidRDefault="00CF0C7E" w:rsidP="00E64310">
            <w:pPr>
              <w:rPr>
                <w:ins w:id="17490" w:author="phuong vu" w:date="2018-11-16T12:09:00Z"/>
                <w:rFonts w:eastAsia="Times New Roman"/>
                <w:lang w:val="en-US"/>
                <w:rPrChange w:id="17491" w:author="phuong vu" w:date="2018-11-30T22:36:00Z">
                  <w:rPr>
                    <w:ins w:id="17492" w:author="phuong vu" w:date="2018-11-16T12:09:00Z"/>
                    <w:rFonts w:ascii="Times New Roman" w:eastAsia="Times New Roman" w:hAnsi="Times New Roman" w:cs="Times New Roman"/>
                    <w:color w:val="000000"/>
                    <w:lang w:val="en-US"/>
                  </w:rPr>
                </w:rPrChange>
              </w:rPr>
              <w:pPrChange w:id="17493" w:author="phuong vu" w:date="2018-11-30T23:13:00Z">
                <w:pPr>
                  <w:spacing w:after="0" w:line="240" w:lineRule="auto"/>
                </w:pPr>
              </w:pPrChange>
            </w:pPr>
            <w:ins w:id="17494" w:author="phuong vu" w:date="2018-11-16T12:32:00Z">
              <w:r w:rsidRPr="00920004">
                <w:rPr>
                  <w:rPrChange w:id="17495" w:author="phuong vu" w:date="2018-11-30T22:36:00Z">
                    <w:rPr>
                      <w:color w:val="000000"/>
                    </w:rPr>
                  </w:rPrChange>
                </w:rPr>
                <w:t>USER</w:t>
              </w:r>
            </w:ins>
          </w:p>
        </w:tc>
        <w:tc>
          <w:tcPr>
            <w:tcW w:w="4552" w:type="dxa"/>
            <w:shd w:val="clear" w:color="auto" w:fill="auto"/>
            <w:noWrap/>
            <w:vAlign w:val="center"/>
            <w:hideMark/>
            <w:tcPrChange w:id="17496" w:author="phuong vu" w:date="2018-11-30T14:28:00Z">
              <w:tcPr>
                <w:tcW w:w="6412" w:type="dxa"/>
                <w:gridSpan w:val="4"/>
                <w:tcBorders>
                  <w:top w:val="nil"/>
                  <w:left w:val="nil"/>
                  <w:bottom w:val="single" w:sz="4" w:space="0" w:color="auto"/>
                  <w:right w:val="single" w:sz="4" w:space="0" w:color="auto"/>
                </w:tcBorders>
                <w:shd w:val="clear" w:color="auto" w:fill="auto"/>
                <w:noWrap/>
                <w:vAlign w:val="center"/>
                <w:hideMark/>
              </w:tcPr>
            </w:tcPrChange>
          </w:tcPr>
          <w:p w14:paraId="29515531" w14:textId="0A9DA620" w:rsidR="00CF0C7E" w:rsidRPr="00920004" w:rsidRDefault="00CF0C7E" w:rsidP="00E64310">
            <w:pPr>
              <w:rPr>
                <w:ins w:id="17497" w:author="phuong vu" w:date="2018-11-16T12:09:00Z"/>
                <w:rFonts w:eastAsia="Times New Roman"/>
                <w:lang w:val="en-US"/>
                <w:rPrChange w:id="17498" w:author="phuong vu" w:date="2018-11-30T22:36:00Z">
                  <w:rPr>
                    <w:ins w:id="17499" w:author="phuong vu" w:date="2018-11-16T12:09:00Z"/>
                    <w:rFonts w:ascii="Times New Roman" w:eastAsia="Times New Roman" w:hAnsi="Times New Roman" w:cs="Times New Roman"/>
                    <w:color w:val="000000"/>
                    <w:lang w:val="en-US"/>
                  </w:rPr>
                </w:rPrChange>
              </w:rPr>
              <w:pPrChange w:id="17500" w:author="phuong vu" w:date="2018-11-30T23:13:00Z">
                <w:pPr>
                  <w:spacing w:after="0" w:line="240" w:lineRule="auto"/>
                </w:pPr>
              </w:pPrChange>
            </w:pPr>
            <w:ins w:id="17501" w:author="phuong vu" w:date="2018-11-16T12:32:00Z">
              <w:r w:rsidRPr="00920004">
                <w:rPr>
                  <w:rPrChange w:id="17502" w:author="phuong vu" w:date="2018-11-30T22:36:00Z">
                    <w:rPr>
                      <w:color w:val="000000"/>
                    </w:rPr>
                  </w:rPrChange>
                </w:rPr>
                <w:t>Lưu trữ thông tin token</w:t>
              </w:r>
            </w:ins>
          </w:p>
        </w:tc>
      </w:tr>
      <w:tr w:rsidR="00CF0C7E" w:rsidRPr="00920004" w14:paraId="693BC6E5" w14:textId="77777777" w:rsidTr="00C10BF7">
        <w:tblPrEx>
          <w:tblPrExChange w:id="17503" w:author="phuong vu" w:date="2018-11-30T14:28:00Z">
            <w:tblPrEx>
              <w:tblW w:w="9562" w:type="dxa"/>
            </w:tblPrEx>
          </w:tblPrExChange>
        </w:tblPrEx>
        <w:trPr>
          <w:trHeight w:val="322"/>
          <w:ins w:id="17504" w:author="phuong vu" w:date="2018-11-16T12:09:00Z"/>
          <w:trPrChange w:id="17505" w:author="phuong vu" w:date="2018-11-30T14:28:00Z">
            <w:trPr>
              <w:gridBefore w:val="1"/>
              <w:trHeight w:val="321"/>
            </w:trPr>
          </w:trPrChange>
        </w:trPr>
        <w:tc>
          <w:tcPr>
            <w:tcW w:w="804" w:type="dxa"/>
            <w:shd w:val="clear" w:color="auto" w:fill="auto"/>
            <w:noWrap/>
            <w:vAlign w:val="center"/>
            <w:hideMark/>
            <w:tcPrChange w:id="17506" w:author="phuong vu" w:date="2018-11-30T14:28:00Z">
              <w:tcPr>
                <w:tcW w:w="538"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5627A8BA" w14:textId="4CFCEB26" w:rsidR="00CF0C7E" w:rsidRPr="00920004" w:rsidRDefault="00CF0C7E" w:rsidP="00BD0851">
            <w:pPr>
              <w:spacing w:before="240" w:after="0" w:line="0" w:lineRule="atLeast"/>
              <w:jc w:val="center"/>
              <w:rPr>
                <w:ins w:id="17507" w:author="phuong vu" w:date="2018-11-16T12:09:00Z"/>
                <w:rFonts w:eastAsia="Times New Roman"/>
                <w:color w:val="000000"/>
                <w:lang w:val="en-US"/>
                <w:rPrChange w:id="17508" w:author="phuong vu" w:date="2018-11-30T22:36:00Z">
                  <w:rPr>
                    <w:ins w:id="17509" w:author="phuong vu" w:date="2018-11-16T12:09:00Z"/>
                    <w:rFonts w:ascii="Calibri" w:eastAsia="Times New Roman" w:hAnsi="Calibri" w:cs="Calibri"/>
                    <w:color w:val="000000"/>
                    <w:sz w:val="22"/>
                    <w:szCs w:val="22"/>
                    <w:lang w:val="en-US"/>
                  </w:rPr>
                </w:rPrChange>
              </w:rPr>
              <w:pPrChange w:id="17510" w:author="phuong vu" w:date="2018-11-30T14:16:00Z">
                <w:pPr>
                  <w:spacing w:after="0" w:line="240" w:lineRule="auto"/>
                  <w:jc w:val="center"/>
                </w:pPr>
              </w:pPrChange>
            </w:pPr>
            <w:ins w:id="17511" w:author="phuong vu" w:date="2018-11-16T12:09:00Z">
              <w:r w:rsidRPr="00920004">
                <w:rPr>
                  <w:rFonts w:eastAsia="Times New Roman"/>
                  <w:color w:val="000000"/>
                  <w:rPrChange w:id="17512" w:author="phuong vu" w:date="2018-11-30T22:36:00Z">
                    <w:rPr>
                      <w:rFonts w:ascii="Calibri" w:eastAsia="Times New Roman" w:hAnsi="Calibri" w:cs="Calibri"/>
                      <w:color w:val="000000"/>
                      <w:sz w:val="22"/>
                      <w:szCs w:val="22"/>
                    </w:rPr>
                  </w:rPrChange>
                </w:rPr>
                <w:t>2</w:t>
              </w:r>
            </w:ins>
            <w:ins w:id="17513" w:author="phuong vu" w:date="2018-11-23T14:14:00Z">
              <w:r w:rsidR="00FD2E65" w:rsidRPr="00920004">
                <w:rPr>
                  <w:rFonts w:eastAsia="Times New Roman"/>
                  <w:color w:val="000000"/>
                  <w:lang w:val="en-US"/>
                  <w:rPrChange w:id="17514" w:author="phuong vu" w:date="2018-11-30T22:36:00Z">
                    <w:rPr>
                      <w:rFonts w:ascii="Calibri" w:eastAsia="Times New Roman" w:hAnsi="Calibri" w:cs="Calibri"/>
                      <w:color w:val="000000"/>
                      <w:sz w:val="22"/>
                      <w:szCs w:val="22"/>
                      <w:lang w:val="en-US"/>
                    </w:rPr>
                  </w:rPrChange>
                </w:rPr>
                <w:t>8</w:t>
              </w:r>
            </w:ins>
          </w:p>
        </w:tc>
        <w:tc>
          <w:tcPr>
            <w:tcW w:w="3426" w:type="dxa"/>
            <w:shd w:val="clear" w:color="auto" w:fill="auto"/>
            <w:noWrap/>
            <w:vAlign w:val="center"/>
            <w:hideMark/>
            <w:tcPrChange w:id="17515" w:author="phuong vu" w:date="2018-11-30T14:28:00Z">
              <w:tcPr>
                <w:tcW w:w="2612" w:type="dxa"/>
                <w:gridSpan w:val="2"/>
                <w:tcBorders>
                  <w:top w:val="nil"/>
                  <w:left w:val="nil"/>
                  <w:bottom w:val="single" w:sz="4" w:space="0" w:color="auto"/>
                  <w:right w:val="single" w:sz="4" w:space="0" w:color="auto"/>
                </w:tcBorders>
                <w:shd w:val="clear" w:color="auto" w:fill="auto"/>
                <w:noWrap/>
                <w:vAlign w:val="center"/>
                <w:hideMark/>
              </w:tcPr>
            </w:tcPrChange>
          </w:tcPr>
          <w:p w14:paraId="4A80C72E" w14:textId="1BE05887" w:rsidR="00CF0C7E" w:rsidRPr="00920004" w:rsidRDefault="00CF0C7E" w:rsidP="00E64310">
            <w:pPr>
              <w:rPr>
                <w:ins w:id="17516" w:author="phuong vu" w:date="2018-11-16T12:09:00Z"/>
                <w:rFonts w:eastAsia="Times New Roman"/>
                <w:lang w:val="en-US"/>
                <w:rPrChange w:id="17517" w:author="phuong vu" w:date="2018-11-30T22:36:00Z">
                  <w:rPr>
                    <w:ins w:id="17518" w:author="phuong vu" w:date="2018-11-16T12:09:00Z"/>
                    <w:rFonts w:ascii="Times New Roman" w:eastAsia="Times New Roman" w:hAnsi="Times New Roman" w:cs="Times New Roman"/>
                    <w:color w:val="000000"/>
                    <w:lang w:val="en-US"/>
                  </w:rPr>
                </w:rPrChange>
              </w:rPr>
              <w:pPrChange w:id="17519" w:author="phuong vu" w:date="2018-11-30T23:13:00Z">
                <w:pPr>
                  <w:spacing w:after="0" w:line="240" w:lineRule="auto"/>
                </w:pPr>
              </w:pPrChange>
            </w:pPr>
            <w:ins w:id="17520" w:author="phuong vu" w:date="2018-11-16T12:32:00Z">
              <w:r w:rsidRPr="00920004">
                <w:rPr>
                  <w:rPrChange w:id="17521" w:author="phuong vu" w:date="2018-11-30T22:36:00Z">
                    <w:rPr>
                      <w:color w:val="000000"/>
                    </w:rPr>
                  </w:rPrChange>
                </w:rPr>
                <w:t>WASH</w:t>
              </w:r>
            </w:ins>
          </w:p>
        </w:tc>
        <w:tc>
          <w:tcPr>
            <w:tcW w:w="4552" w:type="dxa"/>
            <w:shd w:val="clear" w:color="auto" w:fill="auto"/>
            <w:noWrap/>
            <w:vAlign w:val="center"/>
            <w:hideMark/>
            <w:tcPrChange w:id="17522" w:author="phuong vu" w:date="2018-11-30T14:28:00Z">
              <w:tcPr>
                <w:tcW w:w="6412" w:type="dxa"/>
                <w:gridSpan w:val="4"/>
                <w:tcBorders>
                  <w:top w:val="nil"/>
                  <w:left w:val="nil"/>
                  <w:bottom w:val="single" w:sz="4" w:space="0" w:color="auto"/>
                  <w:right w:val="single" w:sz="4" w:space="0" w:color="auto"/>
                </w:tcBorders>
                <w:shd w:val="clear" w:color="auto" w:fill="auto"/>
                <w:noWrap/>
                <w:vAlign w:val="center"/>
                <w:hideMark/>
              </w:tcPr>
            </w:tcPrChange>
          </w:tcPr>
          <w:p w14:paraId="496600DC" w14:textId="630487F0" w:rsidR="00CF0C7E" w:rsidRPr="00920004" w:rsidRDefault="00CF0C7E" w:rsidP="00E64310">
            <w:pPr>
              <w:rPr>
                <w:ins w:id="17523" w:author="phuong vu" w:date="2018-11-16T12:09:00Z"/>
                <w:rFonts w:eastAsia="Times New Roman"/>
                <w:lang w:val="en-US"/>
                <w:rPrChange w:id="17524" w:author="phuong vu" w:date="2018-11-30T22:36:00Z">
                  <w:rPr>
                    <w:ins w:id="17525" w:author="phuong vu" w:date="2018-11-16T12:09:00Z"/>
                    <w:rFonts w:ascii="Times New Roman" w:eastAsia="Times New Roman" w:hAnsi="Times New Roman" w:cs="Times New Roman"/>
                    <w:color w:val="000000"/>
                    <w:lang w:val="en-US"/>
                  </w:rPr>
                </w:rPrChange>
              </w:rPr>
              <w:pPrChange w:id="17526" w:author="phuong vu" w:date="2018-11-30T23:13:00Z">
                <w:pPr>
                  <w:spacing w:after="0" w:line="240" w:lineRule="auto"/>
                </w:pPr>
              </w:pPrChange>
            </w:pPr>
            <w:ins w:id="17527" w:author="phuong vu" w:date="2018-11-16T12:32:00Z">
              <w:r w:rsidRPr="00920004">
                <w:rPr>
                  <w:rPrChange w:id="17528" w:author="phuong vu" w:date="2018-11-30T22:36:00Z">
                    <w:rPr>
                      <w:color w:val="000000"/>
                    </w:rPr>
                  </w:rPrChange>
                </w:rPr>
                <w:t>Lưu trữ thông tin xử lí đơn hàng</w:t>
              </w:r>
            </w:ins>
          </w:p>
        </w:tc>
      </w:tr>
      <w:tr w:rsidR="00CF0C7E" w:rsidRPr="00920004" w14:paraId="3C560778" w14:textId="77777777" w:rsidTr="00C10BF7">
        <w:tblPrEx>
          <w:tblPrExChange w:id="17529" w:author="phuong vu" w:date="2018-11-30T14:28:00Z">
            <w:tblPrEx>
              <w:tblW w:w="9562" w:type="dxa"/>
            </w:tblPrEx>
          </w:tblPrExChange>
        </w:tblPrEx>
        <w:trPr>
          <w:trHeight w:val="322"/>
          <w:ins w:id="17530" w:author="phuong vu" w:date="2018-11-16T12:09:00Z"/>
          <w:trPrChange w:id="17531" w:author="phuong vu" w:date="2018-11-30T14:28:00Z">
            <w:trPr>
              <w:gridBefore w:val="1"/>
              <w:trHeight w:val="321"/>
            </w:trPr>
          </w:trPrChange>
        </w:trPr>
        <w:tc>
          <w:tcPr>
            <w:tcW w:w="804" w:type="dxa"/>
            <w:shd w:val="clear" w:color="auto" w:fill="auto"/>
            <w:noWrap/>
            <w:vAlign w:val="center"/>
            <w:hideMark/>
            <w:tcPrChange w:id="17532" w:author="phuong vu" w:date="2018-11-30T14:28:00Z">
              <w:tcPr>
                <w:tcW w:w="538"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354A2A44" w14:textId="35D0887F" w:rsidR="00CF0C7E" w:rsidRPr="00920004" w:rsidRDefault="00CF0C7E" w:rsidP="00BD0851">
            <w:pPr>
              <w:spacing w:before="240" w:after="0" w:line="0" w:lineRule="atLeast"/>
              <w:jc w:val="center"/>
              <w:rPr>
                <w:ins w:id="17533" w:author="phuong vu" w:date="2018-11-16T12:09:00Z"/>
                <w:rFonts w:eastAsia="Times New Roman"/>
                <w:color w:val="000000"/>
                <w:lang w:val="en-US"/>
                <w:rPrChange w:id="17534" w:author="phuong vu" w:date="2018-11-30T22:36:00Z">
                  <w:rPr>
                    <w:ins w:id="17535" w:author="phuong vu" w:date="2018-11-16T12:09:00Z"/>
                    <w:rFonts w:ascii="Calibri" w:eastAsia="Times New Roman" w:hAnsi="Calibri" w:cs="Calibri"/>
                    <w:color w:val="000000"/>
                    <w:sz w:val="22"/>
                    <w:szCs w:val="22"/>
                    <w:lang w:val="en-US"/>
                  </w:rPr>
                </w:rPrChange>
              </w:rPr>
              <w:pPrChange w:id="17536" w:author="phuong vu" w:date="2018-11-30T14:16:00Z">
                <w:pPr>
                  <w:spacing w:after="0" w:line="240" w:lineRule="auto"/>
                  <w:jc w:val="center"/>
                </w:pPr>
              </w:pPrChange>
            </w:pPr>
            <w:ins w:id="17537" w:author="phuong vu" w:date="2018-11-16T12:09:00Z">
              <w:r w:rsidRPr="00920004">
                <w:rPr>
                  <w:rFonts w:eastAsia="Times New Roman"/>
                  <w:color w:val="000000"/>
                  <w:rPrChange w:id="17538" w:author="phuong vu" w:date="2018-11-30T22:36:00Z">
                    <w:rPr>
                      <w:rFonts w:ascii="Calibri" w:eastAsia="Times New Roman" w:hAnsi="Calibri" w:cs="Calibri"/>
                      <w:color w:val="000000"/>
                      <w:sz w:val="22"/>
                      <w:szCs w:val="22"/>
                    </w:rPr>
                  </w:rPrChange>
                </w:rPr>
                <w:t>2</w:t>
              </w:r>
            </w:ins>
            <w:ins w:id="17539" w:author="phuong vu" w:date="2018-11-23T14:14:00Z">
              <w:r w:rsidR="00FD2E65" w:rsidRPr="00920004">
                <w:rPr>
                  <w:rFonts w:eastAsia="Times New Roman"/>
                  <w:color w:val="000000"/>
                  <w:lang w:val="en-US"/>
                  <w:rPrChange w:id="17540" w:author="phuong vu" w:date="2018-11-30T22:36:00Z">
                    <w:rPr>
                      <w:rFonts w:ascii="Calibri" w:eastAsia="Times New Roman" w:hAnsi="Calibri" w:cs="Calibri"/>
                      <w:color w:val="000000"/>
                      <w:sz w:val="22"/>
                      <w:szCs w:val="22"/>
                      <w:lang w:val="en-US"/>
                    </w:rPr>
                  </w:rPrChange>
                </w:rPr>
                <w:t>9</w:t>
              </w:r>
            </w:ins>
          </w:p>
        </w:tc>
        <w:tc>
          <w:tcPr>
            <w:tcW w:w="3426" w:type="dxa"/>
            <w:shd w:val="clear" w:color="auto" w:fill="auto"/>
            <w:noWrap/>
            <w:vAlign w:val="center"/>
            <w:hideMark/>
            <w:tcPrChange w:id="17541" w:author="phuong vu" w:date="2018-11-30T14:28:00Z">
              <w:tcPr>
                <w:tcW w:w="2612" w:type="dxa"/>
                <w:gridSpan w:val="2"/>
                <w:tcBorders>
                  <w:top w:val="nil"/>
                  <w:left w:val="nil"/>
                  <w:bottom w:val="single" w:sz="4" w:space="0" w:color="auto"/>
                  <w:right w:val="single" w:sz="4" w:space="0" w:color="auto"/>
                </w:tcBorders>
                <w:shd w:val="clear" w:color="auto" w:fill="auto"/>
                <w:noWrap/>
                <w:vAlign w:val="center"/>
                <w:hideMark/>
              </w:tcPr>
            </w:tcPrChange>
          </w:tcPr>
          <w:p w14:paraId="79443BD4" w14:textId="0D3365C0" w:rsidR="00CF0C7E" w:rsidRPr="00920004" w:rsidRDefault="00CF0C7E" w:rsidP="00E64310">
            <w:pPr>
              <w:rPr>
                <w:ins w:id="17542" w:author="phuong vu" w:date="2018-11-16T12:09:00Z"/>
                <w:rFonts w:eastAsia="Times New Roman"/>
                <w:lang w:val="en-US"/>
                <w:rPrChange w:id="17543" w:author="phuong vu" w:date="2018-11-30T22:36:00Z">
                  <w:rPr>
                    <w:ins w:id="17544" w:author="phuong vu" w:date="2018-11-16T12:09:00Z"/>
                    <w:rFonts w:ascii="Times New Roman" w:eastAsia="Times New Roman" w:hAnsi="Times New Roman" w:cs="Times New Roman"/>
                    <w:color w:val="000000"/>
                    <w:lang w:val="en-US"/>
                  </w:rPr>
                </w:rPrChange>
              </w:rPr>
              <w:pPrChange w:id="17545" w:author="phuong vu" w:date="2018-11-30T23:13:00Z">
                <w:pPr>
                  <w:spacing w:after="0" w:line="240" w:lineRule="auto"/>
                </w:pPr>
              </w:pPrChange>
            </w:pPr>
            <w:ins w:id="17546" w:author="phuong vu" w:date="2018-11-16T12:32:00Z">
              <w:r w:rsidRPr="00920004">
                <w:rPr>
                  <w:rPrChange w:id="17547" w:author="phuong vu" w:date="2018-11-30T22:36:00Z">
                    <w:rPr>
                      <w:color w:val="000000"/>
                    </w:rPr>
                  </w:rPrChange>
                </w:rPr>
                <w:t>WASH_BAG</w:t>
              </w:r>
            </w:ins>
          </w:p>
        </w:tc>
        <w:tc>
          <w:tcPr>
            <w:tcW w:w="4552" w:type="dxa"/>
            <w:shd w:val="clear" w:color="auto" w:fill="auto"/>
            <w:noWrap/>
            <w:vAlign w:val="center"/>
            <w:hideMark/>
            <w:tcPrChange w:id="17548" w:author="phuong vu" w:date="2018-11-30T14:28:00Z">
              <w:tcPr>
                <w:tcW w:w="6412" w:type="dxa"/>
                <w:gridSpan w:val="4"/>
                <w:tcBorders>
                  <w:top w:val="nil"/>
                  <w:left w:val="nil"/>
                  <w:bottom w:val="single" w:sz="4" w:space="0" w:color="auto"/>
                  <w:right w:val="single" w:sz="4" w:space="0" w:color="auto"/>
                </w:tcBorders>
                <w:shd w:val="clear" w:color="auto" w:fill="auto"/>
                <w:noWrap/>
                <w:vAlign w:val="center"/>
                <w:hideMark/>
              </w:tcPr>
            </w:tcPrChange>
          </w:tcPr>
          <w:p w14:paraId="49B83F02" w14:textId="494758EB" w:rsidR="00CF0C7E" w:rsidRPr="00920004" w:rsidRDefault="00CF0C7E" w:rsidP="00E64310">
            <w:pPr>
              <w:rPr>
                <w:ins w:id="17549" w:author="phuong vu" w:date="2018-11-16T12:09:00Z"/>
                <w:rFonts w:eastAsia="Times New Roman"/>
                <w:lang w:val="en-US"/>
                <w:rPrChange w:id="17550" w:author="phuong vu" w:date="2018-11-30T22:36:00Z">
                  <w:rPr>
                    <w:ins w:id="17551" w:author="phuong vu" w:date="2018-11-16T12:09:00Z"/>
                    <w:rFonts w:ascii="Times New Roman" w:eastAsia="Times New Roman" w:hAnsi="Times New Roman" w:cs="Times New Roman"/>
                    <w:color w:val="000000"/>
                    <w:lang w:val="en-US"/>
                  </w:rPr>
                </w:rPrChange>
              </w:rPr>
              <w:pPrChange w:id="17552" w:author="phuong vu" w:date="2018-11-30T23:13:00Z">
                <w:pPr>
                  <w:spacing w:after="0" w:line="240" w:lineRule="auto"/>
                </w:pPr>
              </w:pPrChange>
            </w:pPr>
            <w:ins w:id="17553" w:author="phuong vu" w:date="2018-11-16T12:32:00Z">
              <w:r w:rsidRPr="00920004">
                <w:rPr>
                  <w:rPrChange w:id="17554" w:author="phuong vu" w:date="2018-11-30T22:36:00Z">
                    <w:rPr>
                      <w:color w:val="000000"/>
                    </w:rPr>
                  </w:rPrChange>
                </w:rPr>
                <w:t>Lưu trữ thông tin túi giặt</w:t>
              </w:r>
            </w:ins>
          </w:p>
        </w:tc>
      </w:tr>
      <w:tr w:rsidR="00CF0C7E" w:rsidRPr="00920004" w14:paraId="5973E6BE" w14:textId="77777777" w:rsidTr="00C10BF7">
        <w:trPr>
          <w:trHeight w:val="322"/>
          <w:ins w:id="17555" w:author="phuong vu" w:date="2018-11-16T12:09:00Z"/>
          <w:trPrChange w:id="17556" w:author="phuong vu" w:date="2018-11-30T14:28:00Z">
            <w:trPr>
              <w:gridBefore w:val="1"/>
              <w:gridAfter w:val="0"/>
              <w:trHeight w:val="321"/>
            </w:trPr>
          </w:trPrChange>
        </w:trPr>
        <w:tc>
          <w:tcPr>
            <w:tcW w:w="804" w:type="dxa"/>
            <w:shd w:val="clear" w:color="auto" w:fill="auto"/>
            <w:noWrap/>
            <w:vAlign w:val="center"/>
            <w:hideMark/>
            <w:tcPrChange w:id="17557" w:author="phuong vu" w:date="2018-11-30T14:28:00Z">
              <w:tcPr>
                <w:tcW w:w="448"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4B6954F8" w14:textId="20825DE9" w:rsidR="00CF0C7E" w:rsidRPr="00920004" w:rsidRDefault="00FD2E65" w:rsidP="00BD0851">
            <w:pPr>
              <w:spacing w:before="240" w:after="0" w:line="0" w:lineRule="atLeast"/>
              <w:jc w:val="center"/>
              <w:rPr>
                <w:ins w:id="17558" w:author="phuong vu" w:date="2018-11-16T12:09:00Z"/>
                <w:rFonts w:eastAsia="Times New Roman"/>
                <w:color w:val="000000"/>
                <w:lang w:val="en-US"/>
                <w:rPrChange w:id="17559" w:author="phuong vu" w:date="2018-11-30T22:36:00Z">
                  <w:rPr>
                    <w:ins w:id="17560" w:author="phuong vu" w:date="2018-11-16T12:09:00Z"/>
                    <w:rFonts w:ascii="Calibri" w:eastAsia="Times New Roman" w:hAnsi="Calibri" w:cs="Calibri"/>
                    <w:color w:val="000000"/>
                    <w:sz w:val="22"/>
                    <w:szCs w:val="22"/>
                    <w:lang w:val="en-US"/>
                  </w:rPr>
                </w:rPrChange>
              </w:rPr>
              <w:pPrChange w:id="17561" w:author="phuong vu" w:date="2018-11-30T14:16:00Z">
                <w:pPr>
                  <w:spacing w:after="0" w:line="240" w:lineRule="auto"/>
                  <w:jc w:val="center"/>
                </w:pPr>
              </w:pPrChange>
            </w:pPr>
            <w:ins w:id="17562" w:author="phuong vu" w:date="2018-11-23T14:14:00Z">
              <w:r w:rsidRPr="00920004">
                <w:rPr>
                  <w:rFonts w:eastAsia="Times New Roman"/>
                  <w:color w:val="000000"/>
                  <w:lang w:val="en-US"/>
                  <w:rPrChange w:id="17563" w:author="phuong vu" w:date="2018-11-30T22:36:00Z">
                    <w:rPr>
                      <w:rFonts w:ascii="Calibri" w:eastAsia="Times New Roman" w:hAnsi="Calibri" w:cs="Calibri"/>
                      <w:color w:val="000000"/>
                      <w:sz w:val="22"/>
                      <w:szCs w:val="22"/>
                      <w:lang w:val="en-US"/>
                    </w:rPr>
                  </w:rPrChange>
                </w:rPr>
                <w:t>30</w:t>
              </w:r>
            </w:ins>
          </w:p>
        </w:tc>
        <w:tc>
          <w:tcPr>
            <w:tcW w:w="3426" w:type="dxa"/>
            <w:shd w:val="clear" w:color="auto" w:fill="auto"/>
            <w:noWrap/>
            <w:vAlign w:val="center"/>
            <w:hideMark/>
            <w:tcPrChange w:id="17564" w:author="phuong vu" w:date="2018-11-30T14:28:00Z">
              <w:tcPr>
                <w:tcW w:w="2744" w:type="dxa"/>
                <w:gridSpan w:val="2"/>
                <w:tcBorders>
                  <w:top w:val="nil"/>
                  <w:left w:val="nil"/>
                  <w:bottom w:val="single" w:sz="4" w:space="0" w:color="auto"/>
                  <w:right w:val="single" w:sz="4" w:space="0" w:color="auto"/>
                </w:tcBorders>
                <w:shd w:val="clear" w:color="auto" w:fill="auto"/>
                <w:noWrap/>
                <w:vAlign w:val="center"/>
                <w:hideMark/>
              </w:tcPr>
            </w:tcPrChange>
          </w:tcPr>
          <w:p w14:paraId="22ED87C9" w14:textId="79977F19" w:rsidR="00CF0C7E" w:rsidRPr="00920004" w:rsidRDefault="00CF0C7E" w:rsidP="00E64310">
            <w:pPr>
              <w:rPr>
                <w:ins w:id="17565" w:author="phuong vu" w:date="2018-11-16T12:09:00Z"/>
                <w:rFonts w:eastAsia="Times New Roman"/>
                <w:lang w:val="en-US"/>
                <w:rPrChange w:id="17566" w:author="phuong vu" w:date="2018-11-30T22:36:00Z">
                  <w:rPr>
                    <w:ins w:id="17567" w:author="phuong vu" w:date="2018-11-16T12:09:00Z"/>
                    <w:rFonts w:ascii="Times New Roman" w:eastAsia="Times New Roman" w:hAnsi="Times New Roman" w:cs="Times New Roman"/>
                    <w:color w:val="000000"/>
                    <w:lang w:val="en-US"/>
                  </w:rPr>
                </w:rPrChange>
              </w:rPr>
              <w:pPrChange w:id="17568" w:author="phuong vu" w:date="2018-11-30T23:13:00Z">
                <w:pPr>
                  <w:spacing w:after="0" w:line="240" w:lineRule="auto"/>
                </w:pPr>
              </w:pPrChange>
            </w:pPr>
            <w:ins w:id="17569" w:author="phuong vu" w:date="2018-11-16T12:32:00Z">
              <w:r w:rsidRPr="00920004">
                <w:rPr>
                  <w:rPrChange w:id="17570" w:author="phuong vu" w:date="2018-11-30T22:36:00Z">
                    <w:rPr>
                      <w:color w:val="000000"/>
                    </w:rPr>
                  </w:rPrChange>
                </w:rPr>
                <w:t>WASH_BAG_DETAIL</w:t>
              </w:r>
            </w:ins>
          </w:p>
        </w:tc>
        <w:tc>
          <w:tcPr>
            <w:tcW w:w="4552" w:type="dxa"/>
            <w:shd w:val="clear" w:color="auto" w:fill="auto"/>
            <w:noWrap/>
            <w:vAlign w:val="center"/>
            <w:hideMark/>
            <w:tcPrChange w:id="17571" w:author="phuong vu" w:date="2018-11-30T14:28:00Z">
              <w:tcPr>
                <w:tcW w:w="5731" w:type="dxa"/>
                <w:gridSpan w:val="3"/>
                <w:tcBorders>
                  <w:top w:val="nil"/>
                  <w:left w:val="nil"/>
                  <w:bottom w:val="single" w:sz="4" w:space="0" w:color="auto"/>
                  <w:right w:val="single" w:sz="4" w:space="0" w:color="auto"/>
                </w:tcBorders>
                <w:shd w:val="clear" w:color="auto" w:fill="auto"/>
                <w:noWrap/>
                <w:vAlign w:val="center"/>
                <w:hideMark/>
              </w:tcPr>
            </w:tcPrChange>
          </w:tcPr>
          <w:p w14:paraId="0D7EEDC2" w14:textId="7DF7DF5E" w:rsidR="00CF0C7E" w:rsidRPr="00920004" w:rsidRDefault="00CF0C7E" w:rsidP="00E64310">
            <w:pPr>
              <w:rPr>
                <w:ins w:id="17572" w:author="phuong vu" w:date="2018-11-16T12:09:00Z"/>
                <w:rFonts w:eastAsia="Times New Roman"/>
                <w:lang w:val="en-US"/>
                <w:rPrChange w:id="17573" w:author="phuong vu" w:date="2018-11-30T22:36:00Z">
                  <w:rPr>
                    <w:ins w:id="17574" w:author="phuong vu" w:date="2018-11-16T12:09:00Z"/>
                    <w:rFonts w:ascii="Times New Roman" w:eastAsia="Times New Roman" w:hAnsi="Times New Roman" w:cs="Times New Roman"/>
                    <w:color w:val="000000"/>
                    <w:lang w:val="en-US"/>
                  </w:rPr>
                </w:rPrChange>
              </w:rPr>
              <w:pPrChange w:id="17575" w:author="phuong vu" w:date="2018-11-30T23:13:00Z">
                <w:pPr>
                  <w:spacing w:after="0" w:line="240" w:lineRule="auto"/>
                </w:pPr>
              </w:pPrChange>
            </w:pPr>
            <w:ins w:id="17576" w:author="phuong vu" w:date="2018-11-16T12:32:00Z">
              <w:r w:rsidRPr="00920004">
                <w:rPr>
                  <w:rPrChange w:id="17577" w:author="phuong vu" w:date="2018-11-30T22:36:00Z">
                    <w:rPr>
                      <w:color w:val="000000"/>
                    </w:rPr>
                  </w:rPrChange>
                </w:rPr>
                <w:t>Lưu trữ thông tin chi tiết túi giặt</w:t>
              </w:r>
            </w:ins>
          </w:p>
        </w:tc>
      </w:tr>
      <w:tr w:rsidR="00CF0C7E" w:rsidRPr="00920004" w14:paraId="3078FE47" w14:textId="77777777" w:rsidTr="00C10BF7">
        <w:trPr>
          <w:trHeight w:val="322"/>
          <w:ins w:id="17578" w:author="phuong vu" w:date="2018-11-16T12:09:00Z"/>
          <w:trPrChange w:id="17579" w:author="phuong vu" w:date="2018-11-30T14:28:00Z">
            <w:trPr>
              <w:gridBefore w:val="1"/>
              <w:gridAfter w:val="0"/>
              <w:trHeight w:val="321"/>
            </w:trPr>
          </w:trPrChange>
        </w:trPr>
        <w:tc>
          <w:tcPr>
            <w:tcW w:w="804" w:type="dxa"/>
            <w:shd w:val="clear" w:color="auto" w:fill="auto"/>
            <w:noWrap/>
            <w:vAlign w:val="center"/>
            <w:hideMark/>
            <w:tcPrChange w:id="17580" w:author="phuong vu" w:date="2018-11-30T14:28:00Z">
              <w:tcPr>
                <w:tcW w:w="448"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4E67FADD" w14:textId="44251BAF" w:rsidR="00CF0C7E" w:rsidRPr="00920004" w:rsidRDefault="00FD2E65" w:rsidP="00BD0851">
            <w:pPr>
              <w:spacing w:before="240" w:after="0" w:line="0" w:lineRule="atLeast"/>
              <w:jc w:val="center"/>
              <w:rPr>
                <w:ins w:id="17581" w:author="phuong vu" w:date="2018-11-16T12:09:00Z"/>
                <w:rFonts w:eastAsia="Times New Roman"/>
                <w:color w:val="000000"/>
                <w:lang w:val="en-US"/>
                <w:rPrChange w:id="17582" w:author="phuong vu" w:date="2018-11-30T22:36:00Z">
                  <w:rPr>
                    <w:ins w:id="17583" w:author="phuong vu" w:date="2018-11-16T12:09:00Z"/>
                    <w:rFonts w:ascii="Calibri" w:eastAsia="Times New Roman" w:hAnsi="Calibri" w:cs="Calibri"/>
                    <w:color w:val="000000"/>
                    <w:sz w:val="22"/>
                    <w:szCs w:val="22"/>
                    <w:lang w:val="en-US"/>
                  </w:rPr>
                </w:rPrChange>
              </w:rPr>
              <w:pPrChange w:id="17584" w:author="phuong vu" w:date="2018-11-30T14:16:00Z">
                <w:pPr>
                  <w:spacing w:after="0" w:line="240" w:lineRule="auto"/>
                  <w:jc w:val="center"/>
                </w:pPr>
              </w:pPrChange>
            </w:pPr>
            <w:ins w:id="17585" w:author="phuong vu" w:date="2018-11-23T14:14:00Z">
              <w:r w:rsidRPr="00920004">
                <w:rPr>
                  <w:rFonts w:eastAsia="Times New Roman"/>
                  <w:color w:val="000000"/>
                  <w:lang w:val="en-US"/>
                  <w:rPrChange w:id="17586" w:author="phuong vu" w:date="2018-11-30T22:36:00Z">
                    <w:rPr>
                      <w:rFonts w:ascii="Calibri" w:eastAsia="Times New Roman" w:hAnsi="Calibri" w:cs="Calibri"/>
                      <w:color w:val="000000"/>
                      <w:sz w:val="22"/>
                      <w:szCs w:val="22"/>
                      <w:lang w:val="en-US"/>
                    </w:rPr>
                  </w:rPrChange>
                </w:rPr>
                <w:t>31</w:t>
              </w:r>
            </w:ins>
          </w:p>
        </w:tc>
        <w:tc>
          <w:tcPr>
            <w:tcW w:w="3426" w:type="dxa"/>
            <w:shd w:val="clear" w:color="auto" w:fill="auto"/>
            <w:noWrap/>
            <w:vAlign w:val="center"/>
            <w:hideMark/>
            <w:tcPrChange w:id="17587" w:author="phuong vu" w:date="2018-11-30T14:28:00Z">
              <w:tcPr>
                <w:tcW w:w="2744" w:type="dxa"/>
                <w:gridSpan w:val="2"/>
                <w:tcBorders>
                  <w:top w:val="single" w:sz="4" w:space="0" w:color="auto"/>
                  <w:left w:val="nil"/>
                  <w:bottom w:val="single" w:sz="4" w:space="0" w:color="auto"/>
                  <w:right w:val="single" w:sz="4" w:space="0" w:color="auto"/>
                </w:tcBorders>
                <w:shd w:val="clear" w:color="auto" w:fill="auto"/>
                <w:noWrap/>
                <w:vAlign w:val="center"/>
                <w:hideMark/>
              </w:tcPr>
            </w:tcPrChange>
          </w:tcPr>
          <w:p w14:paraId="060FC316" w14:textId="40039433" w:rsidR="00CF0C7E" w:rsidRPr="00920004" w:rsidRDefault="00CF0C7E" w:rsidP="00E64310">
            <w:pPr>
              <w:rPr>
                <w:ins w:id="17588" w:author="phuong vu" w:date="2018-11-16T12:09:00Z"/>
                <w:rFonts w:eastAsia="Times New Roman"/>
                <w:lang w:val="en-US"/>
                <w:rPrChange w:id="17589" w:author="phuong vu" w:date="2018-11-30T22:36:00Z">
                  <w:rPr>
                    <w:ins w:id="17590" w:author="phuong vu" w:date="2018-11-16T12:09:00Z"/>
                    <w:rFonts w:ascii="Times New Roman" w:eastAsia="Times New Roman" w:hAnsi="Times New Roman" w:cs="Times New Roman"/>
                    <w:color w:val="000000"/>
                    <w:lang w:val="en-US"/>
                  </w:rPr>
                </w:rPrChange>
              </w:rPr>
              <w:pPrChange w:id="17591" w:author="phuong vu" w:date="2018-11-30T23:13:00Z">
                <w:pPr>
                  <w:spacing w:after="0" w:line="240" w:lineRule="auto"/>
                </w:pPr>
              </w:pPrChange>
            </w:pPr>
            <w:ins w:id="17592" w:author="phuong vu" w:date="2018-11-16T12:32:00Z">
              <w:r w:rsidRPr="00920004">
                <w:rPr>
                  <w:rPrChange w:id="17593" w:author="phuong vu" w:date="2018-11-30T22:36:00Z">
                    <w:rPr>
                      <w:color w:val="000000"/>
                    </w:rPr>
                  </w:rPrChange>
                </w:rPr>
                <w:t>WASHING_MACHINE</w:t>
              </w:r>
            </w:ins>
          </w:p>
        </w:tc>
        <w:tc>
          <w:tcPr>
            <w:tcW w:w="4552" w:type="dxa"/>
            <w:shd w:val="clear" w:color="auto" w:fill="auto"/>
            <w:noWrap/>
            <w:vAlign w:val="center"/>
            <w:hideMark/>
            <w:tcPrChange w:id="17594" w:author="phuong vu" w:date="2018-11-30T14:28:00Z">
              <w:tcPr>
                <w:tcW w:w="5731" w:type="dxa"/>
                <w:gridSpan w:val="3"/>
                <w:tcBorders>
                  <w:top w:val="single" w:sz="4" w:space="0" w:color="auto"/>
                  <w:left w:val="nil"/>
                  <w:bottom w:val="single" w:sz="4" w:space="0" w:color="auto"/>
                  <w:right w:val="single" w:sz="4" w:space="0" w:color="auto"/>
                </w:tcBorders>
                <w:shd w:val="clear" w:color="auto" w:fill="auto"/>
                <w:noWrap/>
                <w:vAlign w:val="center"/>
                <w:hideMark/>
              </w:tcPr>
            </w:tcPrChange>
          </w:tcPr>
          <w:p w14:paraId="25BBCB75" w14:textId="508773FB" w:rsidR="00CF0C7E" w:rsidRPr="00920004" w:rsidRDefault="00CF0C7E" w:rsidP="00E64310">
            <w:pPr>
              <w:rPr>
                <w:ins w:id="17595" w:author="phuong vu" w:date="2018-11-16T12:09:00Z"/>
                <w:rFonts w:eastAsia="Times New Roman"/>
                <w:lang w:val="en-US"/>
                <w:rPrChange w:id="17596" w:author="phuong vu" w:date="2018-11-30T22:36:00Z">
                  <w:rPr>
                    <w:ins w:id="17597" w:author="phuong vu" w:date="2018-11-16T12:09:00Z"/>
                    <w:rFonts w:ascii="Times New Roman" w:eastAsia="Times New Roman" w:hAnsi="Times New Roman" w:cs="Times New Roman"/>
                    <w:color w:val="000000"/>
                    <w:lang w:val="en-US"/>
                  </w:rPr>
                </w:rPrChange>
              </w:rPr>
              <w:pPrChange w:id="17598" w:author="phuong vu" w:date="2018-11-30T23:13:00Z">
                <w:pPr>
                  <w:spacing w:after="0" w:line="240" w:lineRule="auto"/>
                </w:pPr>
              </w:pPrChange>
            </w:pPr>
            <w:ins w:id="17599" w:author="phuong vu" w:date="2018-11-16T12:32:00Z">
              <w:r w:rsidRPr="00920004">
                <w:rPr>
                  <w:rPrChange w:id="17600" w:author="phuong vu" w:date="2018-11-30T22:36:00Z">
                    <w:rPr>
                      <w:color w:val="000000"/>
                    </w:rPr>
                  </w:rPrChange>
                </w:rPr>
                <w:t>Lưu trữ thông tin của máy giặt</w:t>
              </w:r>
            </w:ins>
          </w:p>
        </w:tc>
      </w:tr>
    </w:tbl>
    <w:p w14:paraId="022710FC" w14:textId="746F5E2F" w:rsidR="008441B4" w:rsidRPr="00920004" w:rsidRDefault="00FA543F" w:rsidP="00A17FA5">
      <w:pPr>
        <w:pStyle w:val="Caption"/>
        <w:rPr>
          <w:ins w:id="17601" w:author="phuong vu" w:date="2018-11-16T10:05:00Z"/>
          <w:rPrChange w:id="17602" w:author="phuong vu" w:date="2018-11-30T22:36:00Z">
            <w:rPr>
              <w:ins w:id="17603" w:author="phuong vu" w:date="2018-11-16T10:05:00Z"/>
            </w:rPr>
          </w:rPrChange>
        </w:rPr>
        <w:pPrChange w:id="17604" w:author="phuong vu" w:date="2018-11-30T22:42:00Z">
          <w:pPr>
            <w:pStyle w:val="Heading3"/>
          </w:pPr>
        </w:pPrChange>
      </w:pPr>
      <w:bookmarkStart w:id="17605" w:name="_Toc531381609"/>
      <w:ins w:id="17606" w:author="phuong vu" w:date="2018-11-16T11:50:00Z">
        <w:r w:rsidRPr="00920004">
          <w:rPr>
            <w:rPrChange w:id="17607" w:author="phuong vu" w:date="2018-11-30T22:36:00Z">
              <w:rPr/>
            </w:rPrChange>
          </w:rPr>
          <w:t xml:space="preserve">Bảng </w:t>
        </w:r>
      </w:ins>
      <w:ins w:id="17608" w:author="phuong vu" w:date="2018-11-30T14:54:00Z">
        <w:r w:rsidR="00D632EE" w:rsidRPr="00920004">
          <w:rPr>
            <w:rPrChange w:id="17609" w:author="phuong vu" w:date="2018-11-30T22:36:00Z">
              <w:rPr/>
            </w:rPrChange>
          </w:rPr>
          <w:fldChar w:fldCharType="begin"/>
        </w:r>
        <w:r w:rsidR="00D632EE" w:rsidRPr="00920004">
          <w:rPr>
            <w:rPrChange w:id="17610" w:author="phuong vu" w:date="2018-11-30T22:36:00Z">
              <w:rPr/>
            </w:rPrChange>
          </w:rPr>
          <w:instrText xml:space="preserve"> STYLEREF 1 \s </w:instrText>
        </w:r>
      </w:ins>
      <w:r w:rsidR="00D632EE" w:rsidRPr="00920004">
        <w:rPr>
          <w:rPrChange w:id="17611" w:author="phuong vu" w:date="2018-11-30T22:36:00Z">
            <w:rPr/>
          </w:rPrChange>
        </w:rPr>
        <w:fldChar w:fldCharType="separate"/>
      </w:r>
      <w:r w:rsidR="00B5490C">
        <w:rPr>
          <w:noProof/>
        </w:rPr>
        <w:t>3</w:t>
      </w:r>
      <w:ins w:id="17612" w:author="phuong vu" w:date="2018-11-30T14:54:00Z">
        <w:r w:rsidR="00D632EE" w:rsidRPr="00920004">
          <w:rPr>
            <w:rPrChange w:id="17613" w:author="phuong vu" w:date="2018-11-30T22:36:00Z">
              <w:rPr/>
            </w:rPrChange>
          </w:rPr>
          <w:fldChar w:fldCharType="end"/>
        </w:r>
        <w:r w:rsidR="00D632EE" w:rsidRPr="00920004">
          <w:rPr>
            <w:rPrChange w:id="17614" w:author="phuong vu" w:date="2018-11-30T22:36:00Z">
              <w:rPr/>
            </w:rPrChange>
          </w:rPr>
          <w:t>.</w:t>
        </w:r>
        <w:r w:rsidR="00D632EE" w:rsidRPr="00920004">
          <w:rPr>
            <w:rPrChange w:id="17615" w:author="phuong vu" w:date="2018-11-30T22:36:00Z">
              <w:rPr/>
            </w:rPrChange>
          </w:rPr>
          <w:fldChar w:fldCharType="begin"/>
        </w:r>
        <w:r w:rsidR="00D632EE" w:rsidRPr="00920004">
          <w:rPr>
            <w:rPrChange w:id="17616" w:author="phuong vu" w:date="2018-11-30T22:36:00Z">
              <w:rPr/>
            </w:rPrChange>
          </w:rPr>
          <w:instrText xml:space="preserve"> SEQ Bảng \* ARABIC \s 1 </w:instrText>
        </w:r>
      </w:ins>
      <w:r w:rsidR="00D632EE" w:rsidRPr="00920004">
        <w:rPr>
          <w:rPrChange w:id="17617" w:author="phuong vu" w:date="2018-11-30T22:36:00Z">
            <w:rPr/>
          </w:rPrChange>
        </w:rPr>
        <w:fldChar w:fldCharType="separate"/>
      </w:r>
      <w:ins w:id="17618" w:author="phuong vu" w:date="2018-11-30T22:44:00Z">
        <w:r w:rsidR="00B5490C">
          <w:rPr>
            <w:noProof/>
          </w:rPr>
          <w:t>1</w:t>
        </w:r>
      </w:ins>
      <w:ins w:id="17619" w:author="phuong vu" w:date="2018-11-30T14:54:00Z">
        <w:r w:rsidR="00D632EE" w:rsidRPr="00920004">
          <w:rPr>
            <w:rPrChange w:id="17620" w:author="phuong vu" w:date="2018-11-30T22:36:00Z">
              <w:rPr/>
            </w:rPrChange>
          </w:rPr>
          <w:fldChar w:fldCharType="end"/>
        </w:r>
      </w:ins>
      <w:ins w:id="17621" w:author="phuong vu" w:date="2018-11-16T11:50:00Z">
        <w:r w:rsidRPr="00920004">
          <w:rPr>
            <w:rPrChange w:id="17622" w:author="phuong vu" w:date="2018-11-30T22:36:00Z">
              <w:rPr/>
            </w:rPrChange>
          </w:rPr>
          <w:t xml:space="preserve"> Tổng quan các bảng trong cơ sở dữ liệu</w:t>
        </w:r>
      </w:ins>
      <w:bookmarkEnd w:id="17605"/>
    </w:p>
    <w:p w14:paraId="3C858F85" w14:textId="532DB72E" w:rsidR="0090723F" w:rsidRPr="00920004" w:rsidDel="00FA543F" w:rsidRDefault="0090723F" w:rsidP="00D72BF9">
      <w:pPr>
        <w:pStyle w:val="Heading3"/>
        <w:rPr>
          <w:del w:id="17623" w:author="phuong vu" w:date="2018-11-16T11:48:00Z"/>
          <w:rPrChange w:id="17624" w:author="phuong vu" w:date="2018-11-30T22:36:00Z">
            <w:rPr>
              <w:del w:id="17625" w:author="phuong vu" w:date="2018-11-16T11:48:00Z"/>
            </w:rPr>
          </w:rPrChange>
        </w:rPr>
        <w:pPrChange w:id="17626" w:author="phuong vu" w:date="2018-11-30T22:22:00Z">
          <w:pPr>
            <w:pStyle w:val="Heading3"/>
          </w:pPr>
        </w:pPrChange>
      </w:pPr>
      <w:bookmarkStart w:id="17627" w:name="_Toc530605709"/>
      <w:bookmarkStart w:id="17628" w:name="_Toc530657415"/>
      <w:bookmarkStart w:id="17629" w:name="_Toc530658703"/>
      <w:bookmarkStart w:id="17630" w:name="_Toc530662427"/>
      <w:bookmarkStart w:id="17631" w:name="_Toc530662894"/>
      <w:bookmarkStart w:id="17632" w:name="_Toc531009819"/>
      <w:bookmarkStart w:id="17633" w:name="_Toc531102054"/>
      <w:bookmarkStart w:id="17634" w:name="_Toc531103002"/>
      <w:bookmarkStart w:id="17635" w:name="_Toc531359243"/>
      <w:bookmarkStart w:id="17636" w:name="_Toc531360224"/>
      <w:bookmarkStart w:id="17637" w:name="_Toc531381066"/>
      <w:bookmarkEnd w:id="17627"/>
      <w:bookmarkEnd w:id="17628"/>
      <w:bookmarkEnd w:id="17629"/>
      <w:bookmarkEnd w:id="17630"/>
      <w:bookmarkEnd w:id="17631"/>
      <w:bookmarkEnd w:id="17632"/>
      <w:bookmarkEnd w:id="17633"/>
      <w:bookmarkEnd w:id="17634"/>
      <w:bookmarkEnd w:id="17635"/>
      <w:bookmarkEnd w:id="17636"/>
      <w:bookmarkEnd w:id="17637"/>
    </w:p>
    <w:p w14:paraId="38692DB1" w14:textId="5B1DEA6A" w:rsidR="00EC1917" w:rsidRPr="00920004" w:rsidRDefault="00BA6D3B" w:rsidP="00D72BF9">
      <w:pPr>
        <w:pStyle w:val="Heading3"/>
        <w:rPr>
          <w:rPrChange w:id="17638" w:author="phuong vu" w:date="2018-11-30T22:36:00Z">
            <w:rPr/>
          </w:rPrChange>
        </w:rPr>
        <w:pPrChange w:id="17639" w:author="phuong vu" w:date="2018-11-30T22:22:00Z">
          <w:pPr>
            <w:pStyle w:val="Heading3"/>
          </w:pPr>
        </w:pPrChange>
      </w:pPr>
      <w:bookmarkStart w:id="17640" w:name="_Toc529231542"/>
      <w:bookmarkStart w:id="17641" w:name="_Toc531381067"/>
      <w:bookmarkEnd w:id="17640"/>
      <w:r w:rsidRPr="00920004">
        <w:rPr>
          <w:rPrChange w:id="17642" w:author="phuong vu" w:date="2018-11-30T22:36:00Z">
            <w:rPr/>
          </w:rPrChange>
        </w:rPr>
        <w:t>Thiết kế theo chức năng</w:t>
      </w:r>
      <w:bookmarkEnd w:id="17641"/>
    </w:p>
    <w:p w14:paraId="28D86442" w14:textId="450DF31A" w:rsidR="005368A7" w:rsidRPr="00920004" w:rsidRDefault="00D43E01" w:rsidP="00BD0851">
      <w:pPr>
        <w:pStyle w:val="Heading4"/>
        <w:spacing w:before="240" w:line="0" w:lineRule="atLeast"/>
        <w:rPr>
          <w:rFonts w:cstheme="majorHAnsi"/>
          <w:lang w:val="en-US"/>
          <w:rPrChange w:id="17643" w:author="phuong vu" w:date="2018-11-30T22:36:00Z">
            <w:rPr>
              <w:lang w:val="en-US"/>
            </w:rPr>
          </w:rPrChange>
        </w:rPr>
        <w:pPrChange w:id="17644" w:author="phuong vu" w:date="2018-11-30T14:16:00Z">
          <w:pPr>
            <w:pStyle w:val="Heading4"/>
          </w:pPr>
        </w:pPrChange>
      </w:pPr>
      <w:bookmarkStart w:id="17645" w:name="_Toc531381068"/>
      <w:r w:rsidRPr="00920004">
        <w:rPr>
          <w:rFonts w:cstheme="majorHAnsi"/>
          <w:lang w:val="en-US"/>
          <w:rPrChange w:id="17646" w:author="phuong vu" w:date="2018-11-30T22:36:00Z">
            <w:rPr>
              <w:lang w:val="en-US"/>
            </w:rPr>
          </w:rPrChange>
        </w:rPr>
        <w:t>Quản lí đơn hàng</w:t>
      </w:r>
      <w:bookmarkEnd w:id="17645"/>
    </w:p>
    <w:p w14:paraId="4333F55A" w14:textId="5E049272" w:rsidR="00AA3488" w:rsidRPr="00920004" w:rsidRDefault="00AA3488" w:rsidP="00BD0851">
      <w:pPr>
        <w:pStyle w:val="Heading5"/>
        <w:spacing w:before="240" w:line="0" w:lineRule="atLeast"/>
        <w:rPr>
          <w:rFonts w:cstheme="majorHAnsi"/>
          <w:lang w:val="en-US"/>
          <w:rPrChange w:id="17647" w:author="phuong vu" w:date="2018-11-30T22:36:00Z">
            <w:rPr>
              <w:lang w:val="en-US"/>
            </w:rPr>
          </w:rPrChange>
        </w:rPr>
        <w:pPrChange w:id="17648" w:author="phuong vu" w:date="2018-11-30T14:16:00Z">
          <w:pPr>
            <w:pStyle w:val="Heading5"/>
          </w:pPr>
        </w:pPrChange>
      </w:pPr>
      <w:r w:rsidRPr="00920004">
        <w:rPr>
          <w:rFonts w:cstheme="majorHAnsi"/>
          <w:lang w:val="en-US"/>
          <w:rPrChange w:id="17649" w:author="phuong vu" w:date="2018-11-30T22:36:00Z">
            <w:rPr>
              <w:lang w:val="en-US"/>
            </w:rPr>
          </w:rPrChange>
        </w:rPr>
        <w:t>Xem danh sách đơn hàng theo trạng thái</w:t>
      </w:r>
    </w:p>
    <w:p w14:paraId="54C59FE7" w14:textId="3AB603CA" w:rsidR="00AA3488" w:rsidRPr="00920004" w:rsidDel="00C10BF7" w:rsidRDefault="00AA3488" w:rsidP="007C4AB8">
      <w:pPr>
        <w:ind w:firstLine="720"/>
        <w:rPr>
          <w:del w:id="17650" w:author="phuong vu" w:date="2018-11-30T14:29:00Z"/>
          <w:b/>
          <w:lang w:val="en-US"/>
          <w:rPrChange w:id="17651" w:author="phuong vu" w:date="2018-11-30T22:36:00Z">
            <w:rPr>
              <w:del w:id="17652" w:author="phuong vu" w:date="2018-11-30T14:29:00Z"/>
              <w:lang w:val="en-US"/>
            </w:rPr>
          </w:rPrChange>
        </w:rPr>
        <w:pPrChange w:id="17653" w:author="phuong vu" w:date="2018-11-30T23:00:00Z">
          <w:pPr>
            <w:pStyle w:val="Heading6"/>
          </w:pPr>
        </w:pPrChange>
      </w:pPr>
      <w:r w:rsidRPr="00920004">
        <w:rPr>
          <w:b/>
          <w:lang w:val="en-US"/>
          <w:rPrChange w:id="17654" w:author="phuong vu" w:date="2018-11-30T22:36:00Z">
            <w:rPr>
              <w:lang w:val="en-US"/>
            </w:rPr>
          </w:rPrChange>
        </w:rPr>
        <w:t>Mục đích</w:t>
      </w:r>
      <w:ins w:id="17655" w:author="phuong vu" w:date="2018-11-30T14:29:00Z">
        <w:r w:rsidR="00C10BF7" w:rsidRPr="00920004">
          <w:rPr>
            <w:lang w:val="en-US"/>
            <w:rPrChange w:id="17656" w:author="phuong vu" w:date="2018-11-30T22:36:00Z">
              <w:rPr>
                <w:lang w:val="en-US"/>
              </w:rPr>
            </w:rPrChange>
          </w:rPr>
          <w:t xml:space="preserve">: </w:t>
        </w:r>
      </w:ins>
    </w:p>
    <w:p w14:paraId="14B7E296" w14:textId="5AFAD973" w:rsidR="00D94765" w:rsidRPr="00920004" w:rsidDel="00C10BF7" w:rsidRDefault="00640F77" w:rsidP="007C4AB8">
      <w:pPr>
        <w:ind w:firstLine="720"/>
        <w:rPr>
          <w:del w:id="17657" w:author="phuong vu" w:date="2018-11-30T14:29:00Z"/>
          <w:b/>
          <w:lang w:val="en-US"/>
          <w:rPrChange w:id="17658" w:author="phuong vu" w:date="2018-11-30T22:36:00Z">
            <w:rPr>
              <w:del w:id="17659" w:author="phuong vu" w:date="2018-11-30T14:29:00Z"/>
              <w:b/>
              <w:lang w:val="en-US"/>
            </w:rPr>
          </w:rPrChange>
        </w:rPr>
        <w:pPrChange w:id="17660" w:author="phuong vu" w:date="2018-11-30T23:00:00Z">
          <w:pPr/>
        </w:pPrChange>
      </w:pPr>
      <w:r w:rsidRPr="00920004">
        <w:rPr>
          <w:lang w:val="en-US"/>
          <w:rPrChange w:id="17661" w:author="phuong vu" w:date="2018-11-30T22:36:00Z">
            <w:rPr>
              <w:lang w:val="en-US"/>
            </w:rPr>
          </w:rPrChange>
        </w:rPr>
        <w:t>Giúp người dùng nhân viên (nhân viên quản lí đơn hàng, nhân viên xử lí đơn hàng) biết được các đơn hàng đang có trong hệ thống cần xử lí. Nhằm để tránh được việc thiếu sót trong quá trình xử lí đơn hàng.</w:t>
      </w:r>
    </w:p>
    <w:p w14:paraId="47AB8006" w14:textId="77777777" w:rsidR="00C10BF7" w:rsidRPr="00920004" w:rsidRDefault="00C10BF7" w:rsidP="007C4AB8">
      <w:pPr>
        <w:ind w:firstLine="720"/>
        <w:rPr>
          <w:ins w:id="17662" w:author="phuong vu" w:date="2018-11-30T14:29:00Z"/>
          <w:lang w:val="en-US"/>
          <w:rPrChange w:id="17663" w:author="phuong vu" w:date="2018-11-30T22:36:00Z">
            <w:rPr>
              <w:ins w:id="17664" w:author="phuong vu" w:date="2018-11-30T14:29:00Z"/>
              <w:lang w:val="en-US"/>
            </w:rPr>
          </w:rPrChange>
        </w:rPr>
        <w:pPrChange w:id="17665" w:author="phuong vu" w:date="2018-11-30T23:00:00Z">
          <w:pPr/>
        </w:pPrChange>
      </w:pPr>
    </w:p>
    <w:p w14:paraId="0CE8C203" w14:textId="5D4D584E" w:rsidR="00AA3488" w:rsidRPr="00920004" w:rsidDel="00C10BF7" w:rsidRDefault="00AA3488" w:rsidP="00C10BF7">
      <w:pPr>
        <w:ind w:firstLine="720"/>
        <w:rPr>
          <w:del w:id="17666" w:author="phuong vu" w:date="2018-11-30T14:29:00Z"/>
          <w:b/>
          <w:lang w:val="en-US"/>
          <w:rPrChange w:id="17667" w:author="phuong vu" w:date="2018-11-30T22:36:00Z">
            <w:rPr>
              <w:del w:id="17668" w:author="phuong vu" w:date="2018-11-30T14:29:00Z"/>
              <w:lang w:val="en-US"/>
            </w:rPr>
          </w:rPrChange>
        </w:rPr>
        <w:pPrChange w:id="17669" w:author="phuong vu" w:date="2018-11-30T14:29:00Z">
          <w:pPr>
            <w:pStyle w:val="Heading6"/>
          </w:pPr>
        </w:pPrChange>
      </w:pPr>
      <w:del w:id="17670" w:author="phuong vu" w:date="2018-11-30T14:29:00Z">
        <w:r w:rsidRPr="00920004" w:rsidDel="00C10BF7">
          <w:rPr>
            <w:b/>
            <w:lang w:val="en-US"/>
            <w:rPrChange w:id="17671" w:author="phuong vu" w:date="2018-11-30T22:36:00Z">
              <w:rPr>
                <w:lang w:val="en-US"/>
              </w:rPr>
            </w:rPrChange>
          </w:rPr>
          <w:delText>Giao diện</w:delText>
        </w:r>
      </w:del>
    </w:p>
    <w:p w14:paraId="27CC802E" w14:textId="77777777" w:rsidR="0098709A" w:rsidRPr="00920004" w:rsidRDefault="00640F77" w:rsidP="00BD0851">
      <w:pPr>
        <w:keepNext/>
        <w:spacing w:before="240" w:line="0" w:lineRule="atLeast"/>
        <w:rPr>
          <w:ins w:id="17672" w:author="phuong vu" w:date="2018-11-16T11:46:00Z"/>
          <w:rPrChange w:id="17673" w:author="phuong vu" w:date="2018-11-30T22:36:00Z">
            <w:rPr>
              <w:ins w:id="17674" w:author="phuong vu" w:date="2018-11-16T11:46:00Z"/>
            </w:rPr>
          </w:rPrChange>
        </w:rPr>
        <w:pPrChange w:id="17675" w:author="phuong vu" w:date="2018-11-30T14:16:00Z">
          <w:pPr>
            <w:keepNext/>
          </w:pPr>
        </w:pPrChange>
      </w:pPr>
      <w:r w:rsidRPr="00920004">
        <w:rPr>
          <w:noProof/>
          <w:lang w:val="en-US"/>
          <w:rPrChange w:id="17676" w:author="phuong vu" w:date="2018-11-30T22:36:00Z">
            <w:rPr>
              <w:noProof/>
              <w:lang w:val="en-US"/>
            </w:rPr>
          </w:rPrChange>
        </w:rPr>
        <w:drawing>
          <wp:inline distT="0" distB="0" distL="0" distR="0" wp14:anchorId="1C06339B" wp14:editId="5C52849B">
            <wp:extent cx="5579745" cy="2570480"/>
            <wp:effectExtent l="0" t="0" r="1905" b="12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79745" cy="2570480"/>
                    </a:xfrm>
                    <a:prstGeom prst="rect">
                      <a:avLst/>
                    </a:prstGeom>
                  </pic:spPr>
                </pic:pic>
              </a:graphicData>
            </a:graphic>
          </wp:inline>
        </w:drawing>
      </w:r>
    </w:p>
    <w:p w14:paraId="1CAD6463" w14:textId="69418775" w:rsidR="00640F77" w:rsidRPr="00920004" w:rsidRDefault="0098709A" w:rsidP="00A17FA5">
      <w:pPr>
        <w:pStyle w:val="Caption"/>
        <w:rPr>
          <w:rPrChange w:id="17677" w:author="phuong vu" w:date="2018-11-30T22:36:00Z">
            <w:rPr/>
          </w:rPrChange>
        </w:rPr>
        <w:pPrChange w:id="17678" w:author="phuong vu" w:date="2018-11-30T22:42:00Z">
          <w:pPr>
            <w:keepNext/>
          </w:pPr>
        </w:pPrChange>
      </w:pPr>
      <w:bookmarkStart w:id="17679" w:name="_Toc531380481"/>
      <w:ins w:id="17680" w:author="phuong vu" w:date="2018-11-16T11:46:00Z">
        <w:r w:rsidRPr="00920004">
          <w:rPr>
            <w:rPrChange w:id="17681" w:author="phuong vu" w:date="2018-11-30T22:36:00Z">
              <w:rPr>
                <w:i/>
                <w:iCs/>
              </w:rPr>
            </w:rPrChange>
          </w:rPr>
          <w:t xml:space="preserve">Hình </w:t>
        </w:r>
      </w:ins>
      <w:ins w:id="17682" w:author="phuong vu" w:date="2018-11-30T15:13:00Z">
        <w:r w:rsidR="00EF3636" w:rsidRPr="00920004">
          <w:rPr>
            <w:rPrChange w:id="17683" w:author="phuong vu" w:date="2018-11-30T22:36:00Z">
              <w:rPr/>
            </w:rPrChange>
          </w:rPr>
          <w:fldChar w:fldCharType="begin"/>
        </w:r>
        <w:r w:rsidR="00EF3636" w:rsidRPr="00920004">
          <w:rPr>
            <w:rPrChange w:id="17684" w:author="phuong vu" w:date="2018-11-30T22:36:00Z">
              <w:rPr/>
            </w:rPrChange>
          </w:rPr>
          <w:instrText xml:space="preserve"> STYLEREF 1 \s </w:instrText>
        </w:r>
      </w:ins>
      <w:r w:rsidR="00EF3636" w:rsidRPr="00920004">
        <w:rPr>
          <w:rPrChange w:id="17685" w:author="phuong vu" w:date="2018-11-30T22:36:00Z">
            <w:rPr/>
          </w:rPrChange>
        </w:rPr>
        <w:fldChar w:fldCharType="separate"/>
      </w:r>
      <w:r w:rsidR="00B5490C">
        <w:rPr>
          <w:noProof/>
        </w:rPr>
        <w:t>3</w:t>
      </w:r>
      <w:ins w:id="17686" w:author="phuong vu" w:date="2018-11-30T15:13:00Z">
        <w:r w:rsidR="00EF3636" w:rsidRPr="00920004">
          <w:rPr>
            <w:rPrChange w:id="17687" w:author="phuong vu" w:date="2018-11-30T22:36:00Z">
              <w:rPr/>
            </w:rPrChange>
          </w:rPr>
          <w:fldChar w:fldCharType="end"/>
        </w:r>
        <w:r w:rsidR="00EF3636" w:rsidRPr="00920004">
          <w:rPr>
            <w:rPrChange w:id="17688" w:author="phuong vu" w:date="2018-11-30T22:36:00Z">
              <w:rPr/>
            </w:rPrChange>
          </w:rPr>
          <w:t>.</w:t>
        </w:r>
        <w:r w:rsidR="00EF3636" w:rsidRPr="00920004">
          <w:rPr>
            <w:rPrChange w:id="17689" w:author="phuong vu" w:date="2018-11-30T22:36:00Z">
              <w:rPr/>
            </w:rPrChange>
          </w:rPr>
          <w:fldChar w:fldCharType="begin"/>
        </w:r>
        <w:r w:rsidR="00EF3636" w:rsidRPr="00920004">
          <w:rPr>
            <w:rPrChange w:id="17690" w:author="phuong vu" w:date="2018-11-30T22:36:00Z">
              <w:rPr/>
            </w:rPrChange>
          </w:rPr>
          <w:instrText xml:space="preserve"> SEQ Hình \* ARABIC \s 1 </w:instrText>
        </w:r>
      </w:ins>
      <w:r w:rsidR="00EF3636" w:rsidRPr="00920004">
        <w:rPr>
          <w:rPrChange w:id="17691" w:author="phuong vu" w:date="2018-11-30T22:36:00Z">
            <w:rPr/>
          </w:rPrChange>
        </w:rPr>
        <w:fldChar w:fldCharType="separate"/>
      </w:r>
      <w:ins w:id="17692" w:author="phuong vu" w:date="2018-11-30T22:44:00Z">
        <w:r w:rsidR="00B5490C">
          <w:rPr>
            <w:noProof/>
          </w:rPr>
          <w:t>4</w:t>
        </w:r>
      </w:ins>
      <w:ins w:id="17693" w:author="phuong vu" w:date="2018-11-30T15:13:00Z">
        <w:r w:rsidR="00EF3636" w:rsidRPr="00920004">
          <w:rPr>
            <w:rPrChange w:id="17694" w:author="phuong vu" w:date="2018-11-30T22:36:00Z">
              <w:rPr/>
            </w:rPrChange>
          </w:rPr>
          <w:fldChar w:fldCharType="end"/>
        </w:r>
      </w:ins>
      <w:ins w:id="17695" w:author="phuong vu" w:date="2018-11-22T15:03:00Z">
        <w:r w:rsidR="00F72520" w:rsidRPr="00920004">
          <w:rPr>
            <w:rPrChange w:id="17696" w:author="phuong vu" w:date="2018-11-30T22:36:00Z">
              <w:rPr>
                <w:lang w:val="en-US"/>
              </w:rPr>
            </w:rPrChange>
          </w:rPr>
          <w:t xml:space="preserve"> </w:t>
        </w:r>
      </w:ins>
      <w:ins w:id="17697" w:author="phuong vu" w:date="2018-11-16T11:46:00Z">
        <w:r w:rsidRPr="00920004">
          <w:rPr>
            <w:rPrChange w:id="17698" w:author="phuong vu" w:date="2018-11-30T22:36:00Z">
              <w:rPr/>
            </w:rPrChange>
          </w:rPr>
          <w:t>Giao di</w:t>
        </w:r>
        <w:r w:rsidRPr="00920004">
          <w:rPr>
            <w:rPrChange w:id="17699" w:author="phuong vu" w:date="2018-11-30T22:36:00Z">
              <w:rPr>
                <w:i/>
                <w:iCs/>
              </w:rPr>
            </w:rPrChange>
          </w:rPr>
          <w:t>ện xem danh sách đơn hàng trạng thái "hoàn tất"</w:t>
        </w:r>
      </w:ins>
      <w:bookmarkEnd w:id="17679"/>
    </w:p>
    <w:p w14:paraId="644D2A7E" w14:textId="3E2393BC" w:rsidR="00640F77" w:rsidRPr="00920004" w:rsidDel="0098709A" w:rsidRDefault="00640F77" w:rsidP="00BD0851">
      <w:pPr>
        <w:pStyle w:val="Caption"/>
        <w:rPr>
          <w:del w:id="17700" w:author="phuong vu" w:date="2018-11-16T11:46:00Z"/>
          <w:i w:val="0"/>
          <w:szCs w:val="26"/>
          <w:lang w:val="en-US"/>
          <w:rPrChange w:id="17701" w:author="phuong vu" w:date="2018-11-30T22:36:00Z">
            <w:rPr>
              <w:del w:id="17702" w:author="phuong vu" w:date="2018-11-16T11:46:00Z"/>
              <w:szCs w:val="26"/>
              <w:lang w:val="en-US"/>
            </w:rPr>
          </w:rPrChange>
        </w:rPr>
        <w:pPrChange w:id="17703" w:author="phuong vu" w:date="2018-11-30T14:16:00Z">
          <w:pPr>
            <w:pStyle w:val="Caption"/>
          </w:pPr>
        </w:pPrChange>
      </w:pPr>
      <w:del w:id="17704" w:author="phuong vu" w:date="2018-11-16T11:46:00Z">
        <w:r w:rsidRPr="00920004" w:rsidDel="0098709A">
          <w:rPr>
            <w:i w:val="0"/>
            <w:iCs w:val="0"/>
            <w:rPrChange w:id="17705" w:author="phuong vu" w:date="2018-11-30T22:36:00Z">
              <w:rPr>
                <w:i w:val="0"/>
                <w:iCs w:val="0"/>
              </w:rPr>
            </w:rPrChange>
          </w:rPr>
          <w:lastRenderedPageBreak/>
          <w:delText xml:space="preserve">Bảng </w:delText>
        </w:r>
      </w:del>
      <w:del w:id="17706" w:author="phuong vu" w:date="2018-11-15T18:11:00Z">
        <w:r w:rsidR="002A641F" w:rsidRPr="00920004" w:rsidDel="00575627">
          <w:rPr>
            <w:i w:val="0"/>
            <w:rPrChange w:id="17707" w:author="phuong vu" w:date="2018-11-30T22:36:00Z">
              <w:rPr/>
            </w:rPrChange>
          </w:rPr>
          <w:fldChar w:fldCharType="begin"/>
        </w:r>
        <w:r w:rsidR="002A641F" w:rsidRPr="00920004" w:rsidDel="00575627">
          <w:rPr>
            <w:i w:val="0"/>
            <w:iCs w:val="0"/>
            <w:rPrChange w:id="17708" w:author="phuong vu" w:date="2018-11-30T22:36:00Z">
              <w:rPr>
                <w:i w:val="0"/>
                <w:iCs w:val="0"/>
              </w:rPr>
            </w:rPrChange>
          </w:rPr>
          <w:delInstrText xml:space="preserve"> STYLEREF 1 \s </w:delInstrText>
        </w:r>
        <w:r w:rsidR="002A641F" w:rsidRPr="00920004" w:rsidDel="00575627">
          <w:rPr>
            <w:i w:val="0"/>
            <w:rPrChange w:id="17709" w:author="phuong vu" w:date="2018-11-30T22:36:00Z">
              <w:rPr/>
            </w:rPrChange>
          </w:rPr>
          <w:fldChar w:fldCharType="separate"/>
        </w:r>
        <w:r w:rsidR="002A641F" w:rsidRPr="00920004" w:rsidDel="00575627">
          <w:rPr>
            <w:i w:val="0"/>
            <w:iCs w:val="0"/>
            <w:noProof/>
            <w:rPrChange w:id="17710" w:author="phuong vu" w:date="2018-11-30T22:36:00Z">
              <w:rPr>
                <w:i w:val="0"/>
                <w:iCs w:val="0"/>
                <w:noProof/>
              </w:rPr>
            </w:rPrChange>
          </w:rPr>
          <w:delText>3</w:delText>
        </w:r>
        <w:r w:rsidR="002A641F" w:rsidRPr="00920004" w:rsidDel="00575627">
          <w:rPr>
            <w:i w:val="0"/>
            <w:rPrChange w:id="17711" w:author="phuong vu" w:date="2018-11-30T22:36:00Z">
              <w:rPr/>
            </w:rPrChange>
          </w:rPr>
          <w:fldChar w:fldCharType="end"/>
        </w:r>
        <w:r w:rsidR="002A641F" w:rsidRPr="00920004" w:rsidDel="00575627">
          <w:rPr>
            <w:i w:val="0"/>
            <w:szCs w:val="26"/>
            <w:rPrChange w:id="17712" w:author="phuong vu" w:date="2018-11-30T22:36:00Z">
              <w:rPr>
                <w:szCs w:val="26"/>
              </w:rPr>
            </w:rPrChange>
          </w:rPr>
          <w:delText>.</w:delText>
        </w:r>
        <w:r w:rsidR="002A641F" w:rsidRPr="00920004" w:rsidDel="00575627">
          <w:rPr>
            <w:i w:val="0"/>
            <w:rPrChange w:id="17713" w:author="phuong vu" w:date="2018-11-30T22:36:00Z">
              <w:rPr/>
            </w:rPrChange>
          </w:rPr>
          <w:fldChar w:fldCharType="begin"/>
        </w:r>
        <w:r w:rsidR="002A641F" w:rsidRPr="00920004" w:rsidDel="00575627">
          <w:rPr>
            <w:i w:val="0"/>
            <w:iCs w:val="0"/>
            <w:rPrChange w:id="17714" w:author="phuong vu" w:date="2018-11-30T22:36:00Z">
              <w:rPr>
                <w:i w:val="0"/>
                <w:iCs w:val="0"/>
              </w:rPr>
            </w:rPrChange>
          </w:rPr>
          <w:delInstrText xml:space="preserve"> SEQ Bảng \* ARABIC \s 1 </w:delInstrText>
        </w:r>
        <w:r w:rsidR="002A641F" w:rsidRPr="00920004" w:rsidDel="00575627">
          <w:rPr>
            <w:i w:val="0"/>
            <w:rPrChange w:id="17715" w:author="phuong vu" w:date="2018-11-30T22:36:00Z">
              <w:rPr/>
            </w:rPrChange>
          </w:rPr>
          <w:fldChar w:fldCharType="separate"/>
        </w:r>
        <w:r w:rsidR="002A641F" w:rsidRPr="00920004" w:rsidDel="00575627">
          <w:rPr>
            <w:i w:val="0"/>
            <w:iCs w:val="0"/>
            <w:noProof/>
            <w:rPrChange w:id="17716" w:author="phuong vu" w:date="2018-11-30T22:36:00Z">
              <w:rPr>
                <w:i w:val="0"/>
                <w:iCs w:val="0"/>
                <w:noProof/>
              </w:rPr>
            </w:rPrChange>
          </w:rPr>
          <w:delText>1</w:delText>
        </w:r>
        <w:r w:rsidR="002A641F" w:rsidRPr="00920004" w:rsidDel="00575627">
          <w:rPr>
            <w:i w:val="0"/>
            <w:rPrChange w:id="17717" w:author="phuong vu" w:date="2018-11-30T22:36:00Z">
              <w:rPr/>
            </w:rPrChange>
          </w:rPr>
          <w:fldChar w:fldCharType="end"/>
        </w:r>
      </w:del>
      <w:del w:id="17718" w:author="phuong vu" w:date="2018-11-16T11:46:00Z">
        <w:r w:rsidRPr="00920004" w:rsidDel="0098709A">
          <w:rPr>
            <w:i w:val="0"/>
            <w:szCs w:val="26"/>
            <w:lang w:val="en-US"/>
            <w:rPrChange w:id="17719" w:author="phuong vu" w:date="2018-11-30T22:36:00Z">
              <w:rPr>
                <w:szCs w:val="26"/>
                <w:lang w:val="en-US"/>
              </w:rPr>
            </w:rPrChange>
          </w:rPr>
          <w:delText xml:space="preserve"> Giao di</w:delText>
        </w:r>
        <w:r w:rsidRPr="00920004" w:rsidDel="0098709A">
          <w:rPr>
            <w:i w:val="0"/>
            <w:iCs w:val="0"/>
            <w:lang w:val="en-US"/>
            <w:rPrChange w:id="17720" w:author="phuong vu" w:date="2018-11-30T22:36:00Z">
              <w:rPr>
                <w:i w:val="0"/>
                <w:iCs w:val="0"/>
                <w:lang w:val="en-US"/>
              </w:rPr>
            </w:rPrChange>
          </w:rPr>
          <w:delText>ện xem danh sách đơn hàng trạng thái "hoàn tất"</w:delText>
        </w:r>
      </w:del>
    </w:p>
    <w:p w14:paraId="38413B73" w14:textId="77777777" w:rsidR="0098709A" w:rsidRPr="00920004" w:rsidRDefault="002A641F" w:rsidP="00BD0851">
      <w:pPr>
        <w:keepNext/>
        <w:spacing w:before="240" w:line="0" w:lineRule="atLeast"/>
        <w:rPr>
          <w:ins w:id="17721" w:author="phuong vu" w:date="2018-11-16T11:47:00Z"/>
          <w:rPrChange w:id="17722" w:author="phuong vu" w:date="2018-11-30T22:36:00Z">
            <w:rPr>
              <w:ins w:id="17723" w:author="phuong vu" w:date="2018-11-16T11:47:00Z"/>
            </w:rPr>
          </w:rPrChange>
        </w:rPr>
        <w:pPrChange w:id="17724" w:author="phuong vu" w:date="2018-11-30T14:16:00Z">
          <w:pPr>
            <w:keepNext/>
          </w:pPr>
        </w:pPrChange>
      </w:pPr>
      <w:r w:rsidRPr="00920004">
        <w:rPr>
          <w:noProof/>
          <w:lang w:val="en-US"/>
          <w:rPrChange w:id="17725" w:author="phuong vu" w:date="2018-11-30T22:36:00Z">
            <w:rPr>
              <w:noProof/>
              <w:lang w:val="en-US"/>
            </w:rPr>
          </w:rPrChange>
        </w:rPr>
        <w:drawing>
          <wp:inline distT="0" distB="0" distL="0" distR="0" wp14:anchorId="79A4808C" wp14:editId="64B6182E">
            <wp:extent cx="5579745" cy="1648460"/>
            <wp:effectExtent l="0" t="0" r="1905" b="8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79745" cy="1648460"/>
                    </a:xfrm>
                    <a:prstGeom prst="rect">
                      <a:avLst/>
                    </a:prstGeom>
                  </pic:spPr>
                </pic:pic>
              </a:graphicData>
            </a:graphic>
          </wp:inline>
        </w:drawing>
      </w:r>
    </w:p>
    <w:p w14:paraId="219BDA52" w14:textId="6109F8BE" w:rsidR="002A641F" w:rsidRPr="00920004" w:rsidRDefault="0098709A" w:rsidP="00A17FA5">
      <w:pPr>
        <w:pStyle w:val="Caption"/>
        <w:rPr>
          <w:rPrChange w:id="17726" w:author="phuong vu" w:date="2018-11-30T22:36:00Z">
            <w:rPr/>
          </w:rPrChange>
        </w:rPr>
        <w:pPrChange w:id="17727" w:author="phuong vu" w:date="2018-11-30T22:42:00Z">
          <w:pPr>
            <w:keepNext/>
          </w:pPr>
        </w:pPrChange>
      </w:pPr>
      <w:bookmarkStart w:id="17728" w:name="_Toc531380482"/>
      <w:ins w:id="17729" w:author="phuong vu" w:date="2018-11-16T11:47:00Z">
        <w:r w:rsidRPr="00920004">
          <w:rPr>
            <w:rPrChange w:id="17730" w:author="phuong vu" w:date="2018-11-30T22:36:00Z">
              <w:rPr>
                <w:i/>
                <w:iCs/>
              </w:rPr>
            </w:rPrChange>
          </w:rPr>
          <w:t xml:space="preserve">Hình </w:t>
        </w:r>
      </w:ins>
      <w:ins w:id="17731" w:author="phuong vu" w:date="2018-11-30T15:13:00Z">
        <w:r w:rsidR="00EF3636" w:rsidRPr="00920004">
          <w:rPr>
            <w:rPrChange w:id="17732" w:author="phuong vu" w:date="2018-11-30T22:36:00Z">
              <w:rPr/>
            </w:rPrChange>
          </w:rPr>
          <w:fldChar w:fldCharType="begin"/>
        </w:r>
        <w:r w:rsidR="00EF3636" w:rsidRPr="00920004">
          <w:rPr>
            <w:rPrChange w:id="17733" w:author="phuong vu" w:date="2018-11-30T22:36:00Z">
              <w:rPr/>
            </w:rPrChange>
          </w:rPr>
          <w:instrText xml:space="preserve"> STYLEREF 1 \s </w:instrText>
        </w:r>
      </w:ins>
      <w:r w:rsidR="00EF3636" w:rsidRPr="00920004">
        <w:rPr>
          <w:rPrChange w:id="17734" w:author="phuong vu" w:date="2018-11-30T22:36:00Z">
            <w:rPr/>
          </w:rPrChange>
        </w:rPr>
        <w:fldChar w:fldCharType="separate"/>
      </w:r>
      <w:r w:rsidR="00B5490C">
        <w:rPr>
          <w:noProof/>
        </w:rPr>
        <w:t>3</w:t>
      </w:r>
      <w:ins w:id="17735" w:author="phuong vu" w:date="2018-11-30T15:13:00Z">
        <w:r w:rsidR="00EF3636" w:rsidRPr="00920004">
          <w:rPr>
            <w:rPrChange w:id="17736" w:author="phuong vu" w:date="2018-11-30T22:36:00Z">
              <w:rPr/>
            </w:rPrChange>
          </w:rPr>
          <w:fldChar w:fldCharType="end"/>
        </w:r>
        <w:r w:rsidR="00EF3636" w:rsidRPr="00920004">
          <w:rPr>
            <w:rPrChange w:id="17737" w:author="phuong vu" w:date="2018-11-30T22:36:00Z">
              <w:rPr/>
            </w:rPrChange>
          </w:rPr>
          <w:t>.</w:t>
        </w:r>
        <w:r w:rsidR="00EF3636" w:rsidRPr="00920004">
          <w:rPr>
            <w:rPrChange w:id="17738" w:author="phuong vu" w:date="2018-11-30T22:36:00Z">
              <w:rPr/>
            </w:rPrChange>
          </w:rPr>
          <w:fldChar w:fldCharType="begin"/>
        </w:r>
        <w:r w:rsidR="00EF3636" w:rsidRPr="00920004">
          <w:rPr>
            <w:rPrChange w:id="17739" w:author="phuong vu" w:date="2018-11-30T22:36:00Z">
              <w:rPr/>
            </w:rPrChange>
          </w:rPr>
          <w:instrText xml:space="preserve"> SEQ Hình \* ARABIC \s 1 </w:instrText>
        </w:r>
      </w:ins>
      <w:r w:rsidR="00EF3636" w:rsidRPr="00920004">
        <w:rPr>
          <w:rPrChange w:id="17740" w:author="phuong vu" w:date="2018-11-30T22:36:00Z">
            <w:rPr/>
          </w:rPrChange>
        </w:rPr>
        <w:fldChar w:fldCharType="separate"/>
      </w:r>
      <w:ins w:id="17741" w:author="phuong vu" w:date="2018-11-30T22:44:00Z">
        <w:r w:rsidR="00B5490C">
          <w:rPr>
            <w:noProof/>
          </w:rPr>
          <w:t>5</w:t>
        </w:r>
      </w:ins>
      <w:ins w:id="17742" w:author="phuong vu" w:date="2018-11-30T15:13:00Z">
        <w:r w:rsidR="00EF3636" w:rsidRPr="00920004">
          <w:rPr>
            <w:rPrChange w:id="17743" w:author="phuong vu" w:date="2018-11-30T22:36:00Z">
              <w:rPr/>
            </w:rPrChange>
          </w:rPr>
          <w:fldChar w:fldCharType="end"/>
        </w:r>
      </w:ins>
      <w:ins w:id="17744" w:author="phuong vu" w:date="2018-11-16T11:47:00Z">
        <w:r w:rsidRPr="00920004">
          <w:rPr>
            <w:rPrChange w:id="17745" w:author="phuong vu" w:date="2018-11-30T22:36:00Z">
              <w:rPr>
                <w:lang w:val="en-US"/>
              </w:rPr>
            </w:rPrChange>
          </w:rPr>
          <w:t xml:space="preserve"> </w:t>
        </w:r>
        <w:r w:rsidRPr="00920004">
          <w:rPr>
            <w:rPrChange w:id="17746" w:author="phuong vu" w:date="2018-11-30T22:36:00Z">
              <w:rPr/>
            </w:rPrChange>
          </w:rPr>
          <w:t>Gi</w:t>
        </w:r>
        <w:r w:rsidRPr="00920004">
          <w:rPr>
            <w:rPrChange w:id="17747" w:author="phuong vu" w:date="2018-11-30T22:36:00Z">
              <w:rPr>
                <w:i/>
                <w:iCs/>
              </w:rPr>
            </w:rPrChange>
          </w:rPr>
          <w:t>ao diện xem danh sách đơn hàng khi dữ liệu rỗng</w:t>
        </w:r>
      </w:ins>
      <w:bookmarkEnd w:id="17728"/>
    </w:p>
    <w:p w14:paraId="71CC2985" w14:textId="77777777" w:rsidR="0098709A" w:rsidRPr="00920004" w:rsidRDefault="002A641F" w:rsidP="00BD0851">
      <w:pPr>
        <w:keepNext/>
        <w:spacing w:before="240" w:line="0" w:lineRule="atLeast"/>
        <w:rPr>
          <w:ins w:id="17748" w:author="phuong vu" w:date="2018-11-16T11:48:00Z"/>
          <w:rPrChange w:id="17749" w:author="phuong vu" w:date="2018-11-30T22:36:00Z">
            <w:rPr>
              <w:ins w:id="17750" w:author="phuong vu" w:date="2018-11-16T11:48:00Z"/>
            </w:rPr>
          </w:rPrChange>
        </w:rPr>
        <w:pPrChange w:id="17751" w:author="phuong vu" w:date="2018-11-30T14:16:00Z">
          <w:pPr>
            <w:keepNext/>
          </w:pPr>
        </w:pPrChange>
      </w:pPr>
      <w:del w:id="17752" w:author="phuong vu" w:date="2018-11-16T11:47:00Z">
        <w:r w:rsidRPr="00920004" w:rsidDel="0098709A">
          <w:rPr>
            <w:rPrChange w:id="17753" w:author="phuong vu" w:date="2018-11-30T22:36:00Z">
              <w:rPr/>
            </w:rPrChange>
          </w:rPr>
          <w:delText xml:space="preserve">Bảng </w:delText>
        </w:r>
      </w:del>
      <w:del w:id="17754" w:author="phuong vu" w:date="2018-11-15T18:11:00Z">
        <w:r w:rsidRPr="00920004" w:rsidDel="00575627">
          <w:rPr>
            <w:rPrChange w:id="17755" w:author="phuong vu" w:date="2018-11-30T22:36:00Z">
              <w:rPr/>
            </w:rPrChange>
          </w:rPr>
          <w:fldChar w:fldCharType="begin"/>
        </w:r>
        <w:r w:rsidRPr="00920004" w:rsidDel="00575627">
          <w:rPr>
            <w:rPrChange w:id="17756" w:author="phuong vu" w:date="2018-11-30T22:36:00Z">
              <w:rPr/>
            </w:rPrChange>
          </w:rPr>
          <w:delInstrText xml:space="preserve"> STYLEREF 1 \s </w:delInstrText>
        </w:r>
        <w:r w:rsidRPr="00920004" w:rsidDel="00575627">
          <w:rPr>
            <w:rPrChange w:id="17757" w:author="phuong vu" w:date="2018-11-30T22:36:00Z">
              <w:rPr/>
            </w:rPrChange>
          </w:rPr>
          <w:fldChar w:fldCharType="separate"/>
        </w:r>
        <w:r w:rsidRPr="00920004" w:rsidDel="00575627">
          <w:rPr>
            <w:noProof/>
            <w:rPrChange w:id="17758" w:author="phuong vu" w:date="2018-11-30T22:36:00Z">
              <w:rPr>
                <w:noProof/>
              </w:rPr>
            </w:rPrChange>
          </w:rPr>
          <w:delText>3</w:delText>
        </w:r>
        <w:r w:rsidRPr="00920004" w:rsidDel="00575627">
          <w:rPr>
            <w:rPrChange w:id="17759" w:author="phuong vu" w:date="2018-11-30T22:36:00Z">
              <w:rPr/>
            </w:rPrChange>
          </w:rPr>
          <w:fldChar w:fldCharType="end"/>
        </w:r>
        <w:r w:rsidRPr="00920004" w:rsidDel="00575627">
          <w:rPr>
            <w:rPrChange w:id="17760" w:author="phuong vu" w:date="2018-11-30T22:36:00Z">
              <w:rPr/>
            </w:rPrChange>
          </w:rPr>
          <w:delText>.</w:delText>
        </w:r>
        <w:r w:rsidRPr="00920004" w:rsidDel="00575627">
          <w:rPr>
            <w:rPrChange w:id="17761" w:author="phuong vu" w:date="2018-11-30T22:36:00Z">
              <w:rPr/>
            </w:rPrChange>
          </w:rPr>
          <w:fldChar w:fldCharType="begin"/>
        </w:r>
        <w:r w:rsidRPr="00920004" w:rsidDel="00575627">
          <w:rPr>
            <w:rPrChange w:id="17762" w:author="phuong vu" w:date="2018-11-30T22:36:00Z">
              <w:rPr/>
            </w:rPrChange>
          </w:rPr>
          <w:delInstrText xml:space="preserve"> SEQ Bảng \* ARABIC \s 1 </w:delInstrText>
        </w:r>
        <w:r w:rsidRPr="00920004" w:rsidDel="00575627">
          <w:rPr>
            <w:rPrChange w:id="17763" w:author="phuong vu" w:date="2018-11-30T22:36:00Z">
              <w:rPr/>
            </w:rPrChange>
          </w:rPr>
          <w:fldChar w:fldCharType="separate"/>
        </w:r>
        <w:r w:rsidRPr="00920004" w:rsidDel="00575627">
          <w:rPr>
            <w:noProof/>
            <w:rPrChange w:id="17764" w:author="phuong vu" w:date="2018-11-30T22:36:00Z">
              <w:rPr>
                <w:noProof/>
              </w:rPr>
            </w:rPrChange>
          </w:rPr>
          <w:delText>2</w:delText>
        </w:r>
        <w:r w:rsidRPr="00920004" w:rsidDel="00575627">
          <w:rPr>
            <w:rPrChange w:id="17765" w:author="phuong vu" w:date="2018-11-30T22:36:00Z">
              <w:rPr/>
            </w:rPrChange>
          </w:rPr>
          <w:fldChar w:fldCharType="end"/>
        </w:r>
      </w:del>
      <w:del w:id="17766" w:author="phuong vu" w:date="2018-11-16T11:47:00Z">
        <w:r w:rsidRPr="00920004" w:rsidDel="0098709A">
          <w:rPr>
            <w:lang w:val="en-US"/>
            <w:rPrChange w:id="17767" w:author="phuong vu" w:date="2018-11-30T22:36:00Z">
              <w:rPr>
                <w:lang w:val="en-US"/>
              </w:rPr>
            </w:rPrChange>
          </w:rPr>
          <w:delText xml:space="preserve"> Giao diện xem danh sách đơn hàng khi dữ liệu rỗng</w:delText>
        </w:r>
      </w:del>
      <w:ins w:id="17768" w:author="phuong vu" w:date="2018-11-15T18:11:00Z">
        <w:r w:rsidR="00575627" w:rsidRPr="00920004">
          <w:rPr>
            <w:noProof/>
            <w:lang w:val="en-US"/>
            <w:rPrChange w:id="17769" w:author="phuong vu" w:date="2018-11-30T22:36:00Z">
              <w:rPr>
                <w:noProof/>
                <w:lang w:val="en-US"/>
              </w:rPr>
            </w:rPrChange>
          </w:rPr>
          <w:drawing>
            <wp:inline distT="0" distB="0" distL="0" distR="0" wp14:anchorId="30703D61" wp14:editId="38CA8FCD">
              <wp:extent cx="5579745" cy="2506980"/>
              <wp:effectExtent l="0" t="0" r="1905"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79745" cy="2506980"/>
                      </a:xfrm>
                      <a:prstGeom prst="rect">
                        <a:avLst/>
                      </a:prstGeom>
                    </pic:spPr>
                  </pic:pic>
                </a:graphicData>
              </a:graphic>
            </wp:inline>
          </w:drawing>
        </w:r>
      </w:ins>
    </w:p>
    <w:p w14:paraId="7E981E1A" w14:textId="6227FEED" w:rsidR="00575627" w:rsidRPr="00920004" w:rsidRDefault="0098709A" w:rsidP="00A17FA5">
      <w:pPr>
        <w:pStyle w:val="Caption"/>
        <w:rPr>
          <w:ins w:id="17770" w:author="phuong vu" w:date="2018-11-15T18:11:00Z"/>
          <w:rPrChange w:id="17771" w:author="phuong vu" w:date="2018-11-30T22:36:00Z">
            <w:rPr>
              <w:ins w:id="17772" w:author="phuong vu" w:date="2018-11-15T18:11:00Z"/>
            </w:rPr>
          </w:rPrChange>
        </w:rPr>
        <w:pPrChange w:id="17773" w:author="phuong vu" w:date="2018-11-30T22:42:00Z">
          <w:pPr/>
        </w:pPrChange>
      </w:pPr>
      <w:bookmarkStart w:id="17774" w:name="_Toc531380483"/>
      <w:ins w:id="17775" w:author="phuong vu" w:date="2018-11-16T11:48:00Z">
        <w:r w:rsidRPr="00920004">
          <w:rPr>
            <w:rPrChange w:id="17776" w:author="phuong vu" w:date="2018-11-30T22:36:00Z">
              <w:rPr>
                <w:i/>
                <w:iCs/>
              </w:rPr>
            </w:rPrChange>
          </w:rPr>
          <w:t xml:space="preserve">Hình </w:t>
        </w:r>
      </w:ins>
      <w:ins w:id="17777" w:author="phuong vu" w:date="2018-11-30T15:13:00Z">
        <w:r w:rsidR="00EF3636" w:rsidRPr="00920004">
          <w:rPr>
            <w:rPrChange w:id="17778" w:author="phuong vu" w:date="2018-11-30T22:36:00Z">
              <w:rPr/>
            </w:rPrChange>
          </w:rPr>
          <w:fldChar w:fldCharType="begin"/>
        </w:r>
        <w:r w:rsidR="00EF3636" w:rsidRPr="00920004">
          <w:rPr>
            <w:rPrChange w:id="17779" w:author="phuong vu" w:date="2018-11-30T22:36:00Z">
              <w:rPr/>
            </w:rPrChange>
          </w:rPr>
          <w:instrText xml:space="preserve"> STYLEREF 1 \s </w:instrText>
        </w:r>
      </w:ins>
      <w:r w:rsidR="00EF3636" w:rsidRPr="00920004">
        <w:rPr>
          <w:rPrChange w:id="17780" w:author="phuong vu" w:date="2018-11-30T22:36:00Z">
            <w:rPr/>
          </w:rPrChange>
        </w:rPr>
        <w:fldChar w:fldCharType="separate"/>
      </w:r>
      <w:r w:rsidR="00B5490C">
        <w:rPr>
          <w:noProof/>
        </w:rPr>
        <w:t>3</w:t>
      </w:r>
      <w:ins w:id="17781" w:author="phuong vu" w:date="2018-11-30T15:13:00Z">
        <w:r w:rsidR="00EF3636" w:rsidRPr="00920004">
          <w:rPr>
            <w:rPrChange w:id="17782" w:author="phuong vu" w:date="2018-11-30T22:36:00Z">
              <w:rPr/>
            </w:rPrChange>
          </w:rPr>
          <w:fldChar w:fldCharType="end"/>
        </w:r>
        <w:r w:rsidR="00EF3636" w:rsidRPr="00920004">
          <w:rPr>
            <w:rPrChange w:id="17783" w:author="phuong vu" w:date="2018-11-30T22:36:00Z">
              <w:rPr/>
            </w:rPrChange>
          </w:rPr>
          <w:t>.</w:t>
        </w:r>
        <w:r w:rsidR="00EF3636" w:rsidRPr="00920004">
          <w:rPr>
            <w:rPrChange w:id="17784" w:author="phuong vu" w:date="2018-11-30T22:36:00Z">
              <w:rPr/>
            </w:rPrChange>
          </w:rPr>
          <w:fldChar w:fldCharType="begin"/>
        </w:r>
        <w:r w:rsidR="00EF3636" w:rsidRPr="00920004">
          <w:rPr>
            <w:rPrChange w:id="17785" w:author="phuong vu" w:date="2018-11-30T22:36:00Z">
              <w:rPr/>
            </w:rPrChange>
          </w:rPr>
          <w:instrText xml:space="preserve"> SEQ Hình \* ARABIC \s 1 </w:instrText>
        </w:r>
      </w:ins>
      <w:r w:rsidR="00EF3636" w:rsidRPr="00920004">
        <w:rPr>
          <w:rPrChange w:id="17786" w:author="phuong vu" w:date="2018-11-30T22:36:00Z">
            <w:rPr/>
          </w:rPrChange>
        </w:rPr>
        <w:fldChar w:fldCharType="separate"/>
      </w:r>
      <w:ins w:id="17787" w:author="phuong vu" w:date="2018-11-30T22:44:00Z">
        <w:r w:rsidR="00B5490C">
          <w:rPr>
            <w:noProof/>
          </w:rPr>
          <w:t>6</w:t>
        </w:r>
      </w:ins>
      <w:ins w:id="17788" w:author="phuong vu" w:date="2018-11-30T15:13:00Z">
        <w:r w:rsidR="00EF3636" w:rsidRPr="00920004">
          <w:rPr>
            <w:rPrChange w:id="17789" w:author="phuong vu" w:date="2018-11-30T22:36:00Z">
              <w:rPr/>
            </w:rPrChange>
          </w:rPr>
          <w:fldChar w:fldCharType="end"/>
        </w:r>
      </w:ins>
      <w:ins w:id="17790" w:author="phuong vu" w:date="2018-11-16T11:48:00Z">
        <w:r w:rsidRPr="00920004">
          <w:rPr>
            <w:rPrChange w:id="17791" w:author="phuong vu" w:date="2018-11-30T22:36:00Z">
              <w:rPr>
                <w:lang w:val="en-US"/>
              </w:rPr>
            </w:rPrChange>
          </w:rPr>
          <w:t xml:space="preserve"> </w:t>
        </w:r>
        <w:r w:rsidRPr="00920004">
          <w:rPr>
            <w:noProof/>
            <w:rPrChange w:id="17792" w:author="phuong vu" w:date="2018-11-30T22:36:00Z">
              <w:rPr>
                <w:noProof/>
              </w:rPr>
            </w:rPrChange>
          </w:rPr>
          <w:t>Gi</w:t>
        </w:r>
        <w:r w:rsidRPr="00920004">
          <w:rPr>
            <w:noProof/>
            <w:rPrChange w:id="17793" w:author="phuong vu" w:date="2018-11-30T22:36:00Z">
              <w:rPr>
                <w:i/>
                <w:iCs/>
                <w:noProof/>
              </w:rPr>
            </w:rPrChange>
          </w:rPr>
          <w:t>ao diện xem danh sách đơn hàng đang xử lí</w:t>
        </w:r>
      </w:ins>
      <w:bookmarkEnd w:id="17774"/>
    </w:p>
    <w:p w14:paraId="104E4AC1" w14:textId="206C2654" w:rsidR="00575627" w:rsidRPr="00920004" w:rsidDel="0098709A" w:rsidRDefault="00575627" w:rsidP="00B7091A">
      <w:pPr>
        <w:pStyle w:val="Caption"/>
        <w:numPr>
          <w:ilvl w:val="0"/>
          <w:numId w:val="85"/>
        </w:numPr>
        <w:rPr>
          <w:del w:id="17794" w:author="phuong vu" w:date="2018-11-16T11:48:00Z"/>
          <w:i w:val="0"/>
          <w:szCs w:val="26"/>
          <w:lang w:val="en-US"/>
          <w:rPrChange w:id="17795" w:author="phuong vu" w:date="2018-11-30T22:36:00Z">
            <w:rPr>
              <w:del w:id="17796" w:author="phuong vu" w:date="2018-11-16T11:48:00Z"/>
              <w:szCs w:val="26"/>
              <w:lang w:val="en-US"/>
            </w:rPr>
          </w:rPrChange>
        </w:rPr>
        <w:pPrChange w:id="17797" w:author="phuong vu" w:date="2018-11-30T23:01:00Z">
          <w:pPr>
            <w:pStyle w:val="Caption"/>
          </w:pPr>
        </w:pPrChange>
      </w:pPr>
    </w:p>
    <w:p w14:paraId="2D9D0DDC" w14:textId="5F937F78" w:rsidR="00AA3488" w:rsidRPr="00920004" w:rsidRDefault="00AA3488" w:rsidP="00B7091A">
      <w:pPr>
        <w:pStyle w:val="Heading6"/>
        <w:numPr>
          <w:ilvl w:val="0"/>
          <w:numId w:val="85"/>
        </w:numPr>
        <w:spacing w:before="240" w:line="0" w:lineRule="atLeast"/>
        <w:rPr>
          <w:ins w:id="17798" w:author="phuong vu" w:date="2018-11-15T18:08:00Z"/>
          <w:rFonts w:cstheme="majorHAnsi"/>
          <w:lang w:val="en-US"/>
          <w:rPrChange w:id="17799" w:author="phuong vu" w:date="2018-11-30T22:36:00Z">
            <w:rPr>
              <w:ins w:id="17800" w:author="phuong vu" w:date="2018-11-15T18:08:00Z"/>
              <w:lang w:val="en-US"/>
            </w:rPr>
          </w:rPrChange>
        </w:rPr>
        <w:pPrChange w:id="17801" w:author="phuong vu" w:date="2018-11-30T23:01:00Z">
          <w:pPr>
            <w:pStyle w:val="Heading6"/>
          </w:pPr>
        </w:pPrChange>
      </w:pPr>
      <w:r w:rsidRPr="00920004">
        <w:rPr>
          <w:rFonts w:cstheme="majorHAnsi"/>
          <w:lang w:val="en-US"/>
          <w:rPrChange w:id="17802" w:author="phuong vu" w:date="2018-11-30T22:36:00Z">
            <w:rPr>
              <w:lang w:val="en-US"/>
            </w:rPr>
          </w:rPrChange>
        </w:rPr>
        <w:t>Các thành phần giao diện</w:t>
      </w:r>
    </w:p>
    <w:tbl>
      <w:tblPr>
        <w:tblStyle w:val="TableGrid"/>
        <w:tblW w:w="0" w:type="auto"/>
        <w:tblLook w:val="04A0" w:firstRow="1" w:lastRow="0" w:firstColumn="1" w:lastColumn="0" w:noHBand="0" w:noVBand="1"/>
      </w:tblPr>
      <w:tblGrid>
        <w:gridCol w:w="805"/>
        <w:gridCol w:w="1980"/>
        <w:gridCol w:w="2970"/>
        <w:gridCol w:w="1266"/>
        <w:gridCol w:w="1756"/>
      </w:tblGrid>
      <w:tr w:rsidR="0056343E" w:rsidRPr="00920004" w14:paraId="11357B17" w14:textId="77777777" w:rsidTr="005A4BEF">
        <w:trPr>
          <w:ins w:id="17803" w:author="phuong vu" w:date="2018-11-15T18:08:00Z"/>
        </w:trPr>
        <w:tc>
          <w:tcPr>
            <w:tcW w:w="805" w:type="dxa"/>
            <w:vAlign w:val="center"/>
          </w:tcPr>
          <w:p w14:paraId="39808BFF" w14:textId="77777777" w:rsidR="0056343E" w:rsidRPr="00E64310" w:rsidRDefault="0056343E" w:rsidP="00E64310">
            <w:pPr>
              <w:jc w:val="center"/>
              <w:rPr>
                <w:ins w:id="17804" w:author="phuong vu" w:date="2018-11-15T18:08:00Z"/>
                <w:b/>
                <w:lang w:val="en-US"/>
                <w:rPrChange w:id="17805" w:author="phuong vu" w:date="2018-11-30T23:13:00Z">
                  <w:rPr>
                    <w:ins w:id="17806" w:author="phuong vu" w:date="2018-11-15T18:08:00Z"/>
                    <w:b/>
                    <w:lang w:val="en-US"/>
                  </w:rPr>
                </w:rPrChange>
              </w:rPr>
              <w:pPrChange w:id="17807" w:author="phuong vu" w:date="2018-11-30T23:13:00Z">
                <w:pPr>
                  <w:spacing w:line="360" w:lineRule="auto"/>
                  <w:jc w:val="center"/>
                </w:pPr>
              </w:pPrChange>
            </w:pPr>
            <w:ins w:id="17808" w:author="phuong vu" w:date="2018-11-15T18:08:00Z">
              <w:r w:rsidRPr="00E64310">
                <w:rPr>
                  <w:b/>
                  <w:lang w:val="en-US"/>
                  <w:rPrChange w:id="17809" w:author="phuong vu" w:date="2018-11-30T23:13:00Z">
                    <w:rPr>
                      <w:b/>
                      <w:lang w:val="en-US"/>
                    </w:rPr>
                  </w:rPrChange>
                </w:rPr>
                <w:t>STT</w:t>
              </w:r>
            </w:ins>
          </w:p>
        </w:tc>
        <w:tc>
          <w:tcPr>
            <w:tcW w:w="1980" w:type="dxa"/>
            <w:vAlign w:val="center"/>
          </w:tcPr>
          <w:p w14:paraId="13878F07" w14:textId="77777777" w:rsidR="0056343E" w:rsidRPr="00E64310" w:rsidRDefault="0056343E" w:rsidP="00E64310">
            <w:pPr>
              <w:jc w:val="center"/>
              <w:rPr>
                <w:ins w:id="17810" w:author="phuong vu" w:date="2018-11-15T18:08:00Z"/>
                <w:b/>
                <w:lang w:val="en-US"/>
                <w:rPrChange w:id="17811" w:author="phuong vu" w:date="2018-11-30T23:13:00Z">
                  <w:rPr>
                    <w:ins w:id="17812" w:author="phuong vu" w:date="2018-11-15T18:08:00Z"/>
                    <w:b/>
                    <w:lang w:val="en-US"/>
                  </w:rPr>
                </w:rPrChange>
              </w:rPr>
              <w:pPrChange w:id="17813" w:author="phuong vu" w:date="2018-11-30T23:13:00Z">
                <w:pPr>
                  <w:spacing w:line="360" w:lineRule="auto"/>
                  <w:jc w:val="center"/>
                </w:pPr>
              </w:pPrChange>
            </w:pPr>
            <w:ins w:id="17814" w:author="phuong vu" w:date="2018-11-15T18:08:00Z">
              <w:r w:rsidRPr="00E64310">
                <w:rPr>
                  <w:b/>
                  <w:lang w:val="en-US"/>
                  <w:rPrChange w:id="17815" w:author="phuong vu" w:date="2018-11-30T23:13:00Z">
                    <w:rPr>
                      <w:b/>
                      <w:lang w:val="en-US"/>
                    </w:rPr>
                  </w:rPrChange>
                </w:rPr>
                <w:t>Loại điều khiển</w:t>
              </w:r>
            </w:ins>
          </w:p>
        </w:tc>
        <w:tc>
          <w:tcPr>
            <w:tcW w:w="2970" w:type="dxa"/>
            <w:vAlign w:val="center"/>
          </w:tcPr>
          <w:p w14:paraId="5286CDC4" w14:textId="77777777" w:rsidR="0056343E" w:rsidRPr="00E64310" w:rsidRDefault="0056343E" w:rsidP="00E64310">
            <w:pPr>
              <w:jc w:val="center"/>
              <w:rPr>
                <w:ins w:id="17816" w:author="phuong vu" w:date="2018-11-15T18:08:00Z"/>
                <w:b/>
                <w:lang w:val="en-US"/>
                <w:rPrChange w:id="17817" w:author="phuong vu" w:date="2018-11-30T23:13:00Z">
                  <w:rPr>
                    <w:ins w:id="17818" w:author="phuong vu" w:date="2018-11-15T18:08:00Z"/>
                    <w:b/>
                    <w:lang w:val="en-US"/>
                  </w:rPr>
                </w:rPrChange>
              </w:rPr>
              <w:pPrChange w:id="17819" w:author="phuong vu" w:date="2018-11-30T23:13:00Z">
                <w:pPr>
                  <w:spacing w:line="360" w:lineRule="auto"/>
                  <w:jc w:val="center"/>
                </w:pPr>
              </w:pPrChange>
            </w:pPr>
            <w:ins w:id="17820" w:author="phuong vu" w:date="2018-11-15T18:08:00Z">
              <w:r w:rsidRPr="00E64310">
                <w:rPr>
                  <w:b/>
                  <w:lang w:val="en-US"/>
                  <w:rPrChange w:id="17821" w:author="phuong vu" w:date="2018-11-30T23:13:00Z">
                    <w:rPr>
                      <w:b/>
                      <w:lang w:val="en-US"/>
                    </w:rPr>
                  </w:rPrChange>
                </w:rPr>
                <w:t>Nội dung thực hiện</w:t>
              </w:r>
            </w:ins>
          </w:p>
        </w:tc>
        <w:tc>
          <w:tcPr>
            <w:tcW w:w="1266" w:type="dxa"/>
            <w:vAlign w:val="center"/>
          </w:tcPr>
          <w:p w14:paraId="1890CA52" w14:textId="77777777" w:rsidR="0056343E" w:rsidRPr="00E64310" w:rsidRDefault="0056343E" w:rsidP="00E64310">
            <w:pPr>
              <w:jc w:val="center"/>
              <w:rPr>
                <w:ins w:id="17822" w:author="phuong vu" w:date="2018-11-15T18:08:00Z"/>
                <w:b/>
                <w:lang w:val="en-US"/>
                <w:rPrChange w:id="17823" w:author="phuong vu" w:date="2018-11-30T23:13:00Z">
                  <w:rPr>
                    <w:ins w:id="17824" w:author="phuong vu" w:date="2018-11-15T18:08:00Z"/>
                    <w:b/>
                    <w:lang w:val="en-US"/>
                  </w:rPr>
                </w:rPrChange>
              </w:rPr>
              <w:pPrChange w:id="17825" w:author="phuong vu" w:date="2018-11-30T23:13:00Z">
                <w:pPr>
                  <w:spacing w:line="360" w:lineRule="auto"/>
                  <w:jc w:val="center"/>
                </w:pPr>
              </w:pPrChange>
            </w:pPr>
            <w:ins w:id="17826" w:author="phuong vu" w:date="2018-11-15T18:08:00Z">
              <w:r w:rsidRPr="00E64310">
                <w:rPr>
                  <w:b/>
                  <w:lang w:val="en-US"/>
                  <w:rPrChange w:id="17827" w:author="phuong vu" w:date="2018-11-30T23:13:00Z">
                    <w:rPr>
                      <w:b/>
                      <w:lang w:val="en-US"/>
                    </w:rPr>
                  </w:rPrChange>
                </w:rPr>
                <w:t>Giá trị mặc định</w:t>
              </w:r>
            </w:ins>
          </w:p>
        </w:tc>
        <w:tc>
          <w:tcPr>
            <w:tcW w:w="1756" w:type="dxa"/>
            <w:vAlign w:val="center"/>
          </w:tcPr>
          <w:p w14:paraId="05AE77C5" w14:textId="77777777" w:rsidR="0056343E" w:rsidRPr="00E64310" w:rsidRDefault="0056343E" w:rsidP="00E64310">
            <w:pPr>
              <w:jc w:val="center"/>
              <w:rPr>
                <w:ins w:id="17828" w:author="phuong vu" w:date="2018-11-15T18:08:00Z"/>
                <w:b/>
                <w:lang w:val="en-US"/>
                <w:rPrChange w:id="17829" w:author="phuong vu" w:date="2018-11-30T23:13:00Z">
                  <w:rPr>
                    <w:ins w:id="17830" w:author="phuong vu" w:date="2018-11-15T18:08:00Z"/>
                    <w:b/>
                    <w:lang w:val="en-US"/>
                  </w:rPr>
                </w:rPrChange>
              </w:rPr>
              <w:pPrChange w:id="17831" w:author="phuong vu" w:date="2018-11-30T23:13:00Z">
                <w:pPr>
                  <w:spacing w:line="360" w:lineRule="auto"/>
                  <w:jc w:val="center"/>
                </w:pPr>
              </w:pPrChange>
            </w:pPr>
            <w:ins w:id="17832" w:author="phuong vu" w:date="2018-11-15T18:08:00Z">
              <w:r w:rsidRPr="00E64310">
                <w:rPr>
                  <w:b/>
                  <w:lang w:val="en-US"/>
                  <w:rPrChange w:id="17833" w:author="phuong vu" w:date="2018-11-30T23:13:00Z">
                    <w:rPr>
                      <w:b/>
                      <w:lang w:val="en-US"/>
                    </w:rPr>
                  </w:rPrChange>
                </w:rPr>
                <w:t>Lưu ý</w:t>
              </w:r>
            </w:ins>
          </w:p>
        </w:tc>
      </w:tr>
      <w:tr w:rsidR="0056343E" w:rsidRPr="00920004" w14:paraId="07A9DBD8" w14:textId="77777777" w:rsidTr="005A4BEF">
        <w:trPr>
          <w:ins w:id="17834" w:author="phuong vu" w:date="2018-11-15T18:08:00Z"/>
        </w:trPr>
        <w:tc>
          <w:tcPr>
            <w:tcW w:w="805" w:type="dxa"/>
          </w:tcPr>
          <w:p w14:paraId="4BBFCF83" w14:textId="6AB73952" w:rsidR="0056343E" w:rsidRPr="00920004" w:rsidRDefault="0056343E" w:rsidP="00BD0851">
            <w:pPr>
              <w:spacing w:before="240" w:line="0" w:lineRule="atLeast"/>
              <w:jc w:val="center"/>
              <w:rPr>
                <w:ins w:id="17835" w:author="phuong vu" w:date="2018-11-15T18:08:00Z"/>
                <w:lang w:val="en-US"/>
                <w:rPrChange w:id="17836" w:author="phuong vu" w:date="2018-11-30T22:36:00Z">
                  <w:rPr>
                    <w:ins w:id="17837" w:author="phuong vu" w:date="2018-11-15T18:08:00Z"/>
                    <w:lang w:val="en-US"/>
                  </w:rPr>
                </w:rPrChange>
              </w:rPr>
              <w:pPrChange w:id="17838" w:author="phuong vu" w:date="2018-11-30T14:16:00Z">
                <w:pPr>
                  <w:spacing w:line="360" w:lineRule="auto"/>
                  <w:jc w:val="center"/>
                </w:pPr>
              </w:pPrChange>
            </w:pPr>
            <w:ins w:id="17839" w:author="phuong vu" w:date="2018-11-15T18:08:00Z">
              <w:r w:rsidRPr="00920004">
                <w:rPr>
                  <w:lang w:val="en-US"/>
                  <w:rPrChange w:id="17840" w:author="phuong vu" w:date="2018-11-30T22:36:00Z">
                    <w:rPr>
                      <w:lang w:val="en-US"/>
                    </w:rPr>
                  </w:rPrChange>
                </w:rPr>
                <w:t>1</w:t>
              </w:r>
            </w:ins>
          </w:p>
        </w:tc>
        <w:tc>
          <w:tcPr>
            <w:tcW w:w="1980" w:type="dxa"/>
          </w:tcPr>
          <w:p w14:paraId="1888AA3C" w14:textId="4E77EB0D" w:rsidR="0056343E" w:rsidRPr="00920004" w:rsidRDefault="000946D2" w:rsidP="00B7091A">
            <w:pPr>
              <w:rPr>
                <w:ins w:id="17841" w:author="phuong vu" w:date="2018-11-15T18:08:00Z"/>
                <w:lang w:val="en-US"/>
                <w:rPrChange w:id="17842" w:author="phuong vu" w:date="2018-11-30T22:36:00Z">
                  <w:rPr>
                    <w:ins w:id="17843" w:author="phuong vu" w:date="2018-11-15T18:08:00Z"/>
                    <w:lang w:val="en-US"/>
                  </w:rPr>
                </w:rPrChange>
              </w:rPr>
              <w:pPrChange w:id="17844" w:author="phuong vu" w:date="2018-11-30T23:01:00Z">
                <w:pPr>
                  <w:spacing w:line="360" w:lineRule="auto"/>
                </w:pPr>
              </w:pPrChange>
            </w:pPr>
            <w:ins w:id="17845" w:author="phuong vu" w:date="2018-11-15T18:08:00Z">
              <w:r w:rsidRPr="00920004">
                <w:rPr>
                  <w:lang w:val="en-US"/>
                  <w:rPrChange w:id="17846" w:author="phuong vu" w:date="2018-11-30T22:36:00Z">
                    <w:rPr>
                      <w:lang w:val="en-US"/>
                    </w:rPr>
                  </w:rPrChange>
                </w:rPr>
                <w:t>table</w:t>
              </w:r>
            </w:ins>
          </w:p>
        </w:tc>
        <w:tc>
          <w:tcPr>
            <w:tcW w:w="2970" w:type="dxa"/>
          </w:tcPr>
          <w:p w14:paraId="4DF78AE0" w14:textId="659F3526" w:rsidR="0056343E" w:rsidRPr="00920004" w:rsidRDefault="0056343E" w:rsidP="00B7091A">
            <w:pPr>
              <w:rPr>
                <w:ins w:id="17847" w:author="phuong vu" w:date="2018-11-15T18:08:00Z"/>
                <w:lang w:val="en-US"/>
                <w:rPrChange w:id="17848" w:author="phuong vu" w:date="2018-11-30T22:36:00Z">
                  <w:rPr>
                    <w:ins w:id="17849" w:author="phuong vu" w:date="2018-11-15T18:08:00Z"/>
                    <w:lang w:val="en-US"/>
                  </w:rPr>
                </w:rPrChange>
              </w:rPr>
              <w:pPrChange w:id="17850" w:author="phuong vu" w:date="2018-11-30T23:01:00Z">
                <w:pPr>
                  <w:spacing w:line="360" w:lineRule="auto"/>
                </w:pPr>
              </w:pPrChange>
            </w:pPr>
            <w:ins w:id="17851" w:author="phuong vu" w:date="2018-11-15T18:08:00Z">
              <w:r w:rsidRPr="00920004">
                <w:rPr>
                  <w:lang w:val="en-US"/>
                  <w:rPrChange w:id="17852" w:author="phuong vu" w:date="2018-11-30T22:36:00Z">
                    <w:rPr>
                      <w:lang w:val="en-US"/>
                    </w:rPr>
                  </w:rPrChange>
                </w:rPr>
                <w:t>Hiển thị danh sách đơn hàng</w:t>
              </w:r>
            </w:ins>
            <w:ins w:id="17853" w:author="phuong vu" w:date="2018-11-15T18:15:00Z">
              <w:r w:rsidR="00297E5D" w:rsidRPr="00920004">
                <w:rPr>
                  <w:lang w:val="en-US"/>
                  <w:rPrChange w:id="17854" w:author="phuong vu" w:date="2018-11-30T22:36:00Z">
                    <w:rPr>
                      <w:lang w:val="en-US"/>
                    </w:rPr>
                  </w:rPrChange>
                </w:rPr>
                <w:t xml:space="preserve"> (</w:t>
              </w:r>
            </w:ins>
            <w:ins w:id="17855" w:author="phuong vu" w:date="2018-11-15T18:16:00Z">
              <w:r w:rsidR="00297E5D" w:rsidRPr="00920004">
                <w:rPr>
                  <w:lang w:val="en-US"/>
                  <w:rPrChange w:id="17856" w:author="phuong vu" w:date="2018-11-30T22:36:00Z">
                    <w:rPr>
                      <w:lang w:val="en-US"/>
                    </w:rPr>
                  </w:rPrChange>
                </w:rPr>
                <w:t>xem thêm phụ lục</w:t>
              </w:r>
            </w:ins>
            <w:ins w:id="17857" w:author="phuong vu" w:date="2018-11-15T18:18:00Z">
              <w:r w:rsidR="00B264D7" w:rsidRPr="00920004">
                <w:rPr>
                  <w:lang w:val="en-US"/>
                  <w:rPrChange w:id="17858" w:author="phuong vu" w:date="2018-11-30T22:36:00Z">
                    <w:rPr>
                      <w:lang w:val="en-US"/>
                    </w:rPr>
                  </w:rPrChange>
                </w:rPr>
                <w:t xml:space="preserve"> </w:t>
              </w:r>
            </w:ins>
            <w:ins w:id="17859" w:author="phuong vu" w:date="2018-11-15T18:19:00Z">
              <w:r w:rsidR="00B264D7" w:rsidRPr="00920004">
                <w:rPr>
                  <w:lang w:val="en-US"/>
                  <w:rPrChange w:id="17860" w:author="phuong vu" w:date="2018-11-30T22:36:00Z">
                    <w:rPr>
                      <w:lang w:val="en-US"/>
                    </w:rPr>
                  </w:rPrChange>
                </w:rPr>
                <w:fldChar w:fldCharType="begin"/>
              </w:r>
              <w:r w:rsidR="00B264D7" w:rsidRPr="00920004">
                <w:rPr>
                  <w:lang w:val="en-US"/>
                  <w:rPrChange w:id="17861" w:author="phuong vu" w:date="2018-11-30T22:36:00Z">
                    <w:rPr>
                      <w:lang w:val="en-US"/>
                    </w:rPr>
                  </w:rPrChange>
                </w:rPr>
                <w:instrText xml:space="preserve"> PAGEREF _Ref530069275 \h </w:instrText>
              </w:r>
            </w:ins>
            <w:r w:rsidR="00B264D7" w:rsidRPr="00920004">
              <w:rPr>
                <w:lang w:val="en-US"/>
                <w:rPrChange w:id="17862" w:author="phuong vu" w:date="2018-11-30T22:36:00Z">
                  <w:rPr>
                    <w:lang w:val="en-US"/>
                  </w:rPr>
                </w:rPrChange>
              </w:rPr>
            </w:r>
            <w:r w:rsidR="00B264D7" w:rsidRPr="00920004">
              <w:rPr>
                <w:lang w:val="en-US"/>
                <w:rPrChange w:id="17863" w:author="phuong vu" w:date="2018-11-30T22:36:00Z">
                  <w:rPr>
                    <w:lang w:val="en-US"/>
                  </w:rPr>
                </w:rPrChange>
              </w:rPr>
              <w:fldChar w:fldCharType="separate"/>
            </w:r>
            <w:ins w:id="17864" w:author="phuong vu" w:date="2018-11-27T16:06:00Z">
              <w:r w:rsidR="000D4429" w:rsidRPr="00920004">
                <w:rPr>
                  <w:noProof/>
                  <w:lang w:val="en-US"/>
                  <w:rPrChange w:id="17865" w:author="phuong vu" w:date="2018-11-30T22:36:00Z">
                    <w:rPr>
                      <w:noProof/>
                      <w:lang w:val="en-US"/>
                    </w:rPr>
                  </w:rPrChange>
                </w:rPr>
                <w:t>101</w:t>
              </w:r>
            </w:ins>
            <w:ins w:id="17866" w:author="phuong vu" w:date="2018-11-15T18:19:00Z">
              <w:r w:rsidR="00B264D7" w:rsidRPr="00920004">
                <w:rPr>
                  <w:lang w:val="en-US"/>
                  <w:rPrChange w:id="17867" w:author="phuong vu" w:date="2018-11-30T22:36:00Z">
                    <w:rPr>
                      <w:lang w:val="en-US"/>
                    </w:rPr>
                  </w:rPrChange>
                </w:rPr>
                <w:fldChar w:fldCharType="end"/>
              </w:r>
            </w:ins>
            <w:ins w:id="17868" w:author="phuong vu" w:date="2018-11-15T18:16:00Z">
              <w:r w:rsidR="00297E5D" w:rsidRPr="00920004">
                <w:rPr>
                  <w:lang w:val="en-US"/>
                  <w:rPrChange w:id="17869" w:author="phuong vu" w:date="2018-11-30T22:36:00Z">
                    <w:rPr>
                      <w:lang w:val="en-US"/>
                    </w:rPr>
                  </w:rPrChange>
                </w:rPr>
                <w:t>)</w:t>
              </w:r>
            </w:ins>
          </w:p>
        </w:tc>
        <w:tc>
          <w:tcPr>
            <w:tcW w:w="1266" w:type="dxa"/>
          </w:tcPr>
          <w:p w14:paraId="2C978D5E" w14:textId="77777777" w:rsidR="0056343E" w:rsidRPr="00920004" w:rsidRDefault="0056343E" w:rsidP="00B7091A">
            <w:pPr>
              <w:rPr>
                <w:ins w:id="17870" w:author="phuong vu" w:date="2018-11-15T18:08:00Z"/>
                <w:lang w:val="en-US"/>
                <w:rPrChange w:id="17871" w:author="phuong vu" w:date="2018-11-30T22:36:00Z">
                  <w:rPr>
                    <w:ins w:id="17872" w:author="phuong vu" w:date="2018-11-15T18:08:00Z"/>
                    <w:lang w:val="en-US"/>
                  </w:rPr>
                </w:rPrChange>
              </w:rPr>
              <w:pPrChange w:id="17873" w:author="phuong vu" w:date="2018-11-30T23:01:00Z">
                <w:pPr>
                  <w:spacing w:line="360" w:lineRule="auto"/>
                </w:pPr>
              </w:pPrChange>
            </w:pPr>
          </w:p>
        </w:tc>
        <w:tc>
          <w:tcPr>
            <w:tcW w:w="1756" w:type="dxa"/>
          </w:tcPr>
          <w:p w14:paraId="4D170865" w14:textId="3C107654" w:rsidR="0056343E" w:rsidRPr="00920004" w:rsidRDefault="00D94765" w:rsidP="00B7091A">
            <w:pPr>
              <w:rPr>
                <w:ins w:id="17874" w:author="phuong vu" w:date="2018-11-15T18:08:00Z"/>
                <w:lang w:val="en-US"/>
                <w:rPrChange w:id="17875" w:author="phuong vu" w:date="2018-11-30T22:36:00Z">
                  <w:rPr>
                    <w:ins w:id="17876" w:author="phuong vu" w:date="2018-11-15T18:08:00Z"/>
                    <w:lang w:val="en-US"/>
                  </w:rPr>
                </w:rPrChange>
              </w:rPr>
              <w:pPrChange w:id="17877" w:author="phuong vu" w:date="2018-11-30T23:01:00Z">
                <w:pPr>
                  <w:spacing w:line="360" w:lineRule="auto"/>
                </w:pPr>
              </w:pPrChange>
            </w:pPr>
            <w:ins w:id="17878" w:author="phuong vu" w:date="2018-11-15T18:12:00Z">
              <w:r w:rsidRPr="00920004">
                <w:rPr>
                  <w:lang w:val="en-US"/>
                  <w:rPrChange w:id="17879" w:author="phuong vu" w:date="2018-11-30T22:36:00Z">
                    <w:rPr>
                      <w:lang w:val="en-US"/>
                    </w:rPr>
                  </w:rPrChange>
                </w:rPr>
                <w:t>Tùy từng trạng thái hiển thị thông khác nhau</w:t>
              </w:r>
            </w:ins>
          </w:p>
        </w:tc>
      </w:tr>
      <w:tr w:rsidR="0056343E" w:rsidRPr="00920004" w14:paraId="4A5CA77B" w14:textId="77777777" w:rsidTr="005A4BEF">
        <w:trPr>
          <w:ins w:id="17880" w:author="phuong vu" w:date="2018-11-15T18:08:00Z"/>
        </w:trPr>
        <w:tc>
          <w:tcPr>
            <w:tcW w:w="805" w:type="dxa"/>
          </w:tcPr>
          <w:p w14:paraId="1A639615" w14:textId="220EBDD1" w:rsidR="0056343E" w:rsidRPr="00920004" w:rsidRDefault="0056343E" w:rsidP="00BD0851">
            <w:pPr>
              <w:spacing w:before="240" w:line="0" w:lineRule="atLeast"/>
              <w:jc w:val="center"/>
              <w:rPr>
                <w:ins w:id="17881" w:author="phuong vu" w:date="2018-11-15T18:08:00Z"/>
                <w:lang w:val="en-US"/>
                <w:rPrChange w:id="17882" w:author="phuong vu" w:date="2018-11-30T22:36:00Z">
                  <w:rPr>
                    <w:ins w:id="17883" w:author="phuong vu" w:date="2018-11-15T18:08:00Z"/>
                    <w:lang w:val="en-US"/>
                  </w:rPr>
                </w:rPrChange>
              </w:rPr>
              <w:pPrChange w:id="17884" w:author="phuong vu" w:date="2018-11-30T14:16:00Z">
                <w:pPr>
                  <w:spacing w:line="360" w:lineRule="auto"/>
                  <w:jc w:val="center"/>
                </w:pPr>
              </w:pPrChange>
            </w:pPr>
            <w:ins w:id="17885" w:author="phuong vu" w:date="2018-11-15T18:08:00Z">
              <w:r w:rsidRPr="00920004">
                <w:rPr>
                  <w:lang w:val="en-US"/>
                  <w:rPrChange w:id="17886" w:author="phuong vu" w:date="2018-11-30T22:36:00Z">
                    <w:rPr>
                      <w:lang w:val="en-US"/>
                    </w:rPr>
                  </w:rPrChange>
                </w:rPr>
                <w:t>2</w:t>
              </w:r>
            </w:ins>
          </w:p>
        </w:tc>
        <w:tc>
          <w:tcPr>
            <w:tcW w:w="1980" w:type="dxa"/>
          </w:tcPr>
          <w:p w14:paraId="79816856" w14:textId="1DB88ABC" w:rsidR="0056343E" w:rsidRPr="00920004" w:rsidRDefault="000946D2" w:rsidP="00B7091A">
            <w:pPr>
              <w:rPr>
                <w:ins w:id="17887" w:author="phuong vu" w:date="2018-11-15T18:08:00Z"/>
                <w:lang w:val="en-US"/>
                <w:rPrChange w:id="17888" w:author="phuong vu" w:date="2018-11-30T22:36:00Z">
                  <w:rPr>
                    <w:ins w:id="17889" w:author="phuong vu" w:date="2018-11-15T18:08:00Z"/>
                    <w:lang w:val="en-US"/>
                  </w:rPr>
                </w:rPrChange>
              </w:rPr>
              <w:pPrChange w:id="17890" w:author="phuong vu" w:date="2018-11-30T23:01:00Z">
                <w:pPr>
                  <w:spacing w:line="360" w:lineRule="auto"/>
                </w:pPr>
              </w:pPrChange>
            </w:pPr>
            <w:ins w:id="17891" w:author="phuong vu" w:date="2018-11-15T18:08:00Z">
              <w:r w:rsidRPr="00920004">
                <w:rPr>
                  <w:lang w:val="en-US"/>
                  <w:rPrChange w:id="17892" w:author="phuong vu" w:date="2018-11-30T22:36:00Z">
                    <w:rPr>
                      <w:lang w:val="en-US"/>
                    </w:rPr>
                  </w:rPrChange>
                </w:rPr>
                <w:t>inputtext</w:t>
              </w:r>
            </w:ins>
          </w:p>
        </w:tc>
        <w:tc>
          <w:tcPr>
            <w:tcW w:w="2970" w:type="dxa"/>
          </w:tcPr>
          <w:p w14:paraId="748C9ABC" w14:textId="47A61E8B" w:rsidR="0056343E" w:rsidRPr="00920004" w:rsidRDefault="00575627" w:rsidP="00B7091A">
            <w:pPr>
              <w:rPr>
                <w:ins w:id="17893" w:author="phuong vu" w:date="2018-11-15T18:08:00Z"/>
                <w:lang w:val="en-US"/>
                <w:rPrChange w:id="17894" w:author="phuong vu" w:date="2018-11-30T22:36:00Z">
                  <w:rPr>
                    <w:ins w:id="17895" w:author="phuong vu" w:date="2018-11-15T18:08:00Z"/>
                    <w:lang w:val="en-US"/>
                  </w:rPr>
                </w:rPrChange>
              </w:rPr>
              <w:pPrChange w:id="17896" w:author="phuong vu" w:date="2018-11-30T23:01:00Z">
                <w:pPr>
                  <w:spacing w:line="360" w:lineRule="auto"/>
                </w:pPr>
              </w:pPrChange>
            </w:pPr>
            <w:ins w:id="17897" w:author="phuong vu" w:date="2018-11-15T18:09:00Z">
              <w:r w:rsidRPr="00920004">
                <w:rPr>
                  <w:lang w:val="en-US"/>
                  <w:rPrChange w:id="17898" w:author="phuong vu" w:date="2018-11-30T22:36:00Z">
                    <w:rPr>
                      <w:lang w:val="en-US"/>
                    </w:rPr>
                  </w:rPrChange>
                </w:rPr>
                <w:t>Tìm kiếm</w:t>
              </w:r>
            </w:ins>
          </w:p>
        </w:tc>
        <w:tc>
          <w:tcPr>
            <w:tcW w:w="1266" w:type="dxa"/>
          </w:tcPr>
          <w:p w14:paraId="511902ED" w14:textId="39306E35" w:rsidR="0056343E" w:rsidRPr="00920004" w:rsidRDefault="0056343E" w:rsidP="00B7091A">
            <w:pPr>
              <w:rPr>
                <w:ins w:id="17899" w:author="phuong vu" w:date="2018-11-15T18:08:00Z"/>
                <w:lang w:val="en-US"/>
                <w:rPrChange w:id="17900" w:author="phuong vu" w:date="2018-11-30T22:36:00Z">
                  <w:rPr>
                    <w:ins w:id="17901" w:author="phuong vu" w:date="2018-11-15T18:08:00Z"/>
                    <w:lang w:val="en-US"/>
                  </w:rPr>
                </w:rPrChange>
              </w:rPr>
              <w:pPrChange w:id="17902" w:author="phuong vu" w:date="2018-11-30T23:01:00Z">
                <w:pPr>
                  <w:spacing w:line="360" w:lineRule="auto"/>
                </w:pPr>
              </w:pPrChange>
            </w:pPr>
          </w:p>
        </w:tc>
        <w:tc>
          <w:tcPr>
            <w:tcW w:w="1756" w:type="dxa"/>
          </w:tcPr>
          <w:p w14:paraId="479215D7" w14:textId="7F286DFF" w:rsidR="0056343E" w:rsidRPr="00920004" w:rsidRDefault="000919CD" w:rsidP="00B7091A">
            <w:pPr>
              <w:rPr>
                <w:ins w:id="17903" w:author="phuong vu" w:date="2018-11-15T18:08:00Z"/>
                <w:lang w:val="en-US"/>
                <w:rPrChange w:id="17904" w:author="phuong vu" w:date="2018-11-30T22:36:00Z">
                  <w:rPr>
                    <w:ins w:id="17905" w:author="phuong vu" w:date="2018-11-15T18:08:00Z"/>
                    <w:lang w:val="en-US"/>
                  </w:rPr>
                </w:rPrChange>
              </w:rPr>
              <w:pPrChange w:id="17906" w:author="phuong vu" w:date="2018-11-30T23:01:00Z">
                <w:pPr>
                  <w:spacing w:line="360" w:lineRule="auto"/>
                </w:pPr>
              </w:pPrChange>
            </w:pPr>
            <w:ins w:id="17907" w:author="phuong vu" w:date="2018-11-15T21:54:00Z">
              <w:r w:rsidRPr="00920004">
                <w:rPr>
                  <w:lang w:val="en-US"/>
                  <w:rPrChange w:id="17908" w:author="phuong vu" w:date="2018-11-30T22:36:00Z">
                    <w:rPr>
                      <w:lang w:val="en-US"/>
                    </w:rPr>
                  </w:rPrChange>
                </w:rPr>
                <w:t xml:space="preserve">Dữ liệu tìm kiếm và </w:t>
              </w:r>
            </w:ins>
            <w:ins w:id="17909" w:author="phuong vu" w:date="2018-11-15T21:55:00Z">
              <w:r w:rsidRPr="00920004">
                <w:rPr>
                  <w:lang w:val="en-US"/>
                  <w:rPrChange w:id="17910" w:author="phuong vu" w:date="2018-11-30T22:36:00Z">
                    <w:rPr>
                      <w:lang w:val="en-US"/>
                    </w:rPr>
                  </w:rPrChange>
                </w:rPr>
                <w:t>lọc theo dữ liệu bảng đang hiển thị</w:t>
              </w:r>
            </w:ins>
          </w:p>
        </w:tc>
      </w:tr>
      <w:tr w:rsidR="0056343E" w:rsidRPr="00920004" w14:paraId="6EDEB422" w14:textId="77777777" w:rsidTr="005A4BEF">
        <w:trPr>
          <w:ins w:id="17911" w:author="phuong vu" w:date="2018-11-15T18:08:00Z"/>
        </w:trPr>
        <w:tc>
          <w:tcPr>
            <w:tcW w:w="805" w:type="dxa"/>
          </w:tcPr>
          <w:p w14:paraId="5F91F35F" w14:textId="4AEEA771" w:rsidR="0056343E" w:rsidRPr="00920004" w:rsidRDefault="00575627" w:rsidP="00BD0851">
            <w:pPr>
              <w:spacing w:before="240" w:line="0" w:lineRule="atLeast"/>
              <w:jc w:val="center"/>
              <w:rPr>
                <w:ins w:id="17912" w:author="phuong vu" w:date="2018-11-15T18:08:00Z"/>
                <w:lang w:val="en-US"/>
                <w:rPrChange w:id="17913" w:author="phuong vu" w:date="2018-11-30T22:36:00Z">
                  <w:rPr>
                    <w:ins w:id="17914" w:author="phuong vu" w:date="2018-11-15T18:08:00Z"/>
                    <w:lang w:val="en-US"/>
                  </w:rPr>
                </w:rPrChange>
              </w:rPr>
              <w:pPrChange w:id="17915" w:author="phuong vu" w:date="2018-11-30T14:16:00Z">
                <w:pPr>
                  <w:spacing w:line="360" w:lineRule="auto"/>
                  <w:jc w:val="center"/>
                </w:pPr>
              </w:pPrChange>
            </w:pPr>
            <w:ins w:id="17916" w:author="phuong vu" w:date="2018-11-15T18:09:00Z">
              <w:r w:rsidRPr="00920004">
                <w:rPr>
                  <w:lang w:val="en-US"/>
                  <w:rPrChange w:id="17917" w:author="phuong vu" w:date="2018-11-30T22:36:00Z">
                    <w:rPr>
                      <w:lang w:val="en-US"/>
                    </w:rPr>
                  </w:rPrChange>
                </w:rPr>
                <w:t>3</w:t>
              </w:r>
            </w:ins>
          </w:p>
        </w:tc>
        <w:tc>
          <w:tcPr>
            <w:tcW w:w="1980" w:type="dxa"/>
          </w:tcPr>
          <w:p w14:paraId="7D326D9B" w14:textId="14EF2E94" w:rsidR="0056343E" w:rsidRPr="00920004" w:rsidRDefault="000946D2" w:rsidP="00B7091A">
            <w:pPr>
              <w:rPr>
                <w:ins w:id="17918" w:author="phuong vu" w:date="2018-11-15T18:08:00Z"/>
                <w:lang w:val="en-US"/>
                <w:rPrChange w:id="17919" w:author="phuong vu" w:date="2018-11-30T22:36:00Z">
                  <w:rPr>
                    <w:ins w:id="17920" w:author="phuong vu" w:date="2018-11-15T18:08:00Z"/>
                    <w:lang w:val="en-US"/>
                  </w:rPr>
                </w:rPrChange>
              </w:rPr>
              <w:pPrChange w:id="17921" w:author="phuong vu" w:date="2018-11-30T23:01:00Z">
                <w:pPr>
                  <w:spacing w:line="360" w:lineRule="auto"/>
                </w:pPr>
              </w:pPrChange>
            </w:pPr>
            <w:ins w:id="17922" w:author="phuong vu" w:date="2018-11-15T18:09:00Z">
              <w:r w:rsidRPr="00920004">
                <w:rPr>
                  <w:lang w:val="en-US"/>
                  <w:rPrChange w:id="17923" w:author="phuong vu" w:date="2018-11-30T22:36:00Z">
                    <w:rPr>
                      <w:lang w:val="en-US"/>
                    </w:rPr>
                  </w:rPrChange>
                </w:rPr>
                <w:t>button</w:t>
              </w:r>
            </w:ins>
          </w:p>
        </w:tc>
        <w:tc>
          <w:tcPr>
            <w:tcW w:w="2970" w:type="dxa"/>
          </w:tcPr>
          <w:p w14:paraId="12A3DB4E" w14:textId="4EE2EBDB" w:rsidR="0056343E" w:rsidRPr="00920004" w:rsidRDefault="00575627" w:rsidP="00B7091A">
            <w:pPr>
              <w:rPr>
                <w:ins w:id="17924" w:author="phuong vu" w:date="2018-11-15T18:08:00Z"/>
                <w:lang w:val="en-US"/>
                <w:rPrChange w:id="17925" w:author="phuong vu" w:date="2018-11-30T22:36:00Z">
                  <w:rPr>
                    <w:ins w:id="17926" w:author="phuong vu" w:date="2018-11-15T18:08:00Z"/>
                    <w:lang w:val="en-US"/>
                  </w:rPr>
                </w:rPrChange>
              </w:rPr>
              <w:pPrChange w:id="17927" w:author="phuong vu" w:date="2018-11-30T23:01:00Z">
                <w:pPr>
                  <w:spacing w:line="360" w:lineRule="auto"/>
                </w:pPr>
              </w:pPrChange>
            </w:pPr>
            <w:ins w:id="17928" w:author="phuong vu" w:date="2018-11-15T18:09:00Z">
              <w:r w:rsidRPr="00920004">
                <w:rPr>
                  <w:lang w:val="en-US"/>
                  <w:rPrChange w:id="17929" w:author="phuong vu" w:date="2018-11-30T22:36:00Z">
                    <w:rPr>
                      <w:lang w:val="en-US"/>
                    </w:rPr>
                  </w:rPrChange>
                </w:rPr>
                <w:t>Xóa nội dung tìm kiếm</w:t>
              </w:r>
            </w:ins>
          </w:p>
        </w:tc>
        <w:tc>
          <w:tcPr>
            <w:tcW w:w="1266" w:type="dxa"/>
          </w:tcPr>
          <w:p w14:paraId="33210CE3" w14:textId="77777777" w:rsidR="0056343E" w:rsidRPr="00920004" w:rsidRDefault="0056343E" w:rsidP="00B7091A">
            <w:pPr>
              <w:rPr>
                <w:ins w:id="17930" w:author="phuong vu" w:date="2018-11-15T18:08:00Z"/>
                <w:lang w:val="en-US"/>
                <w:rPrChange w:id="17931" w:author="phuong vu" w:date="2018-11-30T22:36:00Z">
                  <w:rPr>
                    <w:ins w:id="17932" w:author="phuong vu" w:date="2018-11-15T18:08:00Z"/>
                    <w:lang w:val="en-US"/>
                  </w:rPr>
                </w:rPrChange>
              </w:rPr>
              <w:pPrChange w:id="17933" w:author="phuong vu" w:date="2018-11-30T23:01:00Z">
                <w:pPr>
                  <w:spacing w:line="360" w:lineRule="auto"/>
                </w:pPr>
              </w:pPrChange>
            </w:pPr>
          </w:p>
        </w:tc>
        <w:tc>
          <w:tcPr>
            <w:tcW w:w="1756" w:type="dxa"/>
          </w:tcPr>
          <w:p w14:paraId="15F83A3B" w14:textId="77777777" w:rsidR="0056343E" w:rsidRPr="00920004" w:rsidRDefault="0056343E" w:rsidP="00B7091A">
            <w:pPr>
              <w:rPr>
                <w:ins w:id="17934" w:author="phuong vu" w:date="2018-11-15T18:08:00Z"/>
                <w:lang w:val="en-US"/>
                <w:rPrChange w:id="17935" w:author="phuong vu" w:date="2018-11-30T22:36:00Z">
                  <w:rPr>
                    <w:ins w:id="17936" w:author="phuong vu" w:date="2018-11-15T18:08:00Z"/>
                    <w:lang w:val="en-US"/>
                  </w:rPr>
                </w:rPrChange>
              </w:rPr>
              <w:pPrChange w:id="17937" w:author="phuong vu" w:date="2018-11-30T23:01:00Z">
                <w:pPr>
                  <w:spacing w:line="360" w:lineRule="auto"/>
                </w:pPr>
              </w:pPrChange>
            </w:pPr>
          </w:p>
        </w:tc>
      </w:tr>
    </w:tbl>
    <w:p w14:paraId="388DF86F" w14:textId="2D3D578D" w:rsidR="0056343E" w:rsidRPr="00920004" w:rsidRDefault="00C878E0" w:rsidP="00A17FA5">
      <w:pPr>
        <w:pStyle w:val="Caption"/>
        <w:rPr>
          <w:lang w:val="en-US"/>
          <w:rPrChange w:id="17938" w:author="phuong vu" w:date="2018-11-30T22:36:00Z">
            <w:rPr>
              <w:lang w:val="en-US"/>
            </w:rPr>
          </w:rPrChange>
        </w:rPr>
        <w:pPrChange w:id="17939" w:author="phuong vu" w:date="2018-11-30T22:42:00Z">
          <w:pPr>
            <w:pStyle w:val="Heading6"/>
          </w:pPr>
        </w:pPrChange>
      </w:pPr>
      <w:bookmarkStart w:id="17940" w:name="_Toc531381610"/>
      <w:ins w:id="17941" w:author="phuong vu" w:date="2018-11-26T10:25:00Z">
        <w:r w:rsidRPr="00920004">
          <w:rPr>
            <w:rPrChange w:id="17942" w:author="phuong vu" w:date="2018-11-30T22:36:00Z">
              <w:rPr/>
            </w:rPrChange>
          </w:rPr>
          <w:t xml:space="preserve">Bảng </w:t>
        </w:r>
      </w:ins>
      <w:ins w:id="17943" w:author="phuong vu" w:date="2018-11-30T14:54:00Z">
        <w:r w:rsidR="00D632EE" w:rsidRPr="00920004">
          <w:rPr>
            <w:rPrChange w:id="17944" w:author="phuong vu" w:date="2018-11-30T22:36:00Z">
              <w:rPr/>
            </w:rPrChange>
          </w:rPr>
          <w:fldChar w:fldCharType="begin"/>
        </w:r>
        <w:r w:rsidR="00D632EE" w:rsidRPr="00920004">
          <w:rPr>
            <w:rPrChange w:id="17945" w:author="phuong vu" w:date="2018-11-30T22:36:00Z">
              <w:rPr/>
            </w:rPrChange>
          </w:rPr>
          <w:instrText xml:space="preserve"> STYLEREF 1 \s </w:instrText>
        </w:r>
      </w:ins>
      <w:r w:rsidR="00D632EE" w:rsidRPr="00920004">
        <w:rPr>
          <w:rPrChange w:id="17946" w:author="phuong vu" w:date="2018-11-30T22:36:00Z">
            <w:rPr/>
          </w:rPrChange>
        </w:rPr>
        <w:fldChar w:fldCharType="separate"/>
      </w:r>
      <w:r w:rsidR="00B5490C">
        <w:rPr>
          <w:noProof/>
        </w:rPr>
        <w:t>3</w:t>
      </w:r>
      <w:ins w:id="17947" w:author="phuong vu" w:date="2018-11-30T14:54:00Z">
        <w:r w:rsidR="00D632EE" w:rsidRPr="00920004">
          <w:rPr>
            <w:rPrChange w:id="17948" w:author="phuong vu" w:date="2018-11-30T22:36:00Z">
              <w:rPr/>
            </w:rPrChange>
          </w:rPr>
          <w:fldChar w:fldCharType="end"/>
        </w:r>
        <w:r w:rsidR="00D632EE" w:rsidRPr="00920004">
          <w:rPr>
            <w:rPrChange w:id="17949" w:author="phuong vu" w:date="2018-11-30T22:36:00Z">
              <w:rPr/>
            </w:rPrChange>
          </w:rPr>
          <w:t>.</w:t>
        </w:r>
        <w:r w:rsidR="00D632EE" w:rsidRPr="00920004">
          <w:rPr>
            <w:rPrChange w:id="17950" w:author="phuong vu" w:date="2018-11-30T22:36:00Z">
              <w:rPr/>
            </w:rPrChange>
          </w:rPr>
          <w:fldChar w:fldCharType="begin"/>
        </w:r>
        <w:r w:rsidR="00D632EE" w:rsidRPr="00920004">
          <w:rPr>
            <w:rPrChange w:id="17951" w:author="phuong vu" w:date="2018-11-30T22:36:00Z">
              <w:rPr/>
            </w:rPrChange>
          </w:rPr>
          <w:instrText xml:space="preserve"> SEQ Bảng \* ARABIC \s 1 </w:instrText>
        </w:r>
      </w:ins>
      <w:r w:rsidR="00D632EE" w:rsidRPr="00920004">
        <w:rPr>
          <w:rPrChange w:id="17952" w:author="phuong vu" w:date="2018-11-30T22:36:00Z">
            <w:rPr/>
          </w:rPrChange>
        </w:rPr>
        <w:fldChar w:fldCharType="separate"/>
      </w:r>
      <w:ins w:id="17953" w:author="phuong vu" w:date="2018-11-30T22:44:00Z">
        <w:r w:rsidR="00B5490C">
          <w:rPr>
            <w:noProof/>
          </w:rPr>
          <w:t>2</w:t>
        </w:r>
      </w:ins>
      <w:ins w:id="17954" w:author="phuong vu" w:date="2018-11-30T14:54:00Z">
        <w:r w:rsidR="00D632EE" w:rsidRPr="00920004">
          <w:rPr>
            <w:rPrChange w:id="17955" w:author="phuong vu" w:date="2018-11-30T22:36:00Z">
              <w:rPr/>
            </w:rPrChange>
          </w:rPr>
          <w:fldChar w:fldCharType="end"/>
        </w:r>
      </w:ins>
      <w:ins w:id="17956" w:author="phuong vu" w:date="2018-11-26T10:25:00Z">
        <w:r w:rsidRPr="00920004">
          <w:rPr>
            <w:lang w:val="en-US"/>
            <w:rPrChange w:id="17957" w:author="phuong vu" w:date="2018-11-30T22:36:00Z">
              <w:rPr>
                <w:lang w:val="en-US"/>
              </w:rPr>
            </w:rPrChange>
          </w:rPr>
          <w:t xml:space="preserve"> Các thành phần giao diện xem danh sách đơn hàng theo trạng thái</w:t>
        </w:r>
      </w:ins>
      <w:bookmarkEnd w:id="17940"/>
    </w:p>
    <w:p w14:paraId="53FD8C24" w14:textId="66DAC424" w:rsidR="00AA3488" w:rsidRPr="00920004" w:rsidRDefault="00AA3488" w:rsidP="00B7091A">
      <w:pPr>
        <w:pStyle w:val="Heading6"/>
        <w:numPr>
          <w:ilvl w:val="0"/>
          <w:numId w:val="85"/>
        </w:numPr>
        <w:spacing w:before="240" w:line="0" w:lineRule="atLeast"/>
        <w:rPr>
          <w:ins w:id="17958" w:author="phuong vu" w:date="2018-11-21T21:35:00Z"/>
          <w:rFonts w:cstheme="majorHAnsi"/>
          <w:lang w:val="en-US"/>
          <w:rPrChange w:id="17959" w:author="phuong vu" w:date="2018-11-30T22:36:00Z">
            <w:rPr>
              <w:ins w:id="17960" w:author="phuong vu" w:date="2018-11-21T21:35:00Z"/>
              <w:lang w:val="en-US"/>
            </w:rPr>
          </w:rPrChange>
        </w:rPr>
        <w:pPrChange w:id="17961" w:author="phuong vu" w:date="2018-11-30T23:02:00Z">
          <w:pPr>
            <w:pStyle w:val="Heading6"/>
          </w:pPr>
        </w:pPrChange>
      </w:pPr>
      <w:del w:id="17962" w:author="phuong vu" w:date="2018-11-21T21:34:00Z">
        <w:r w:rsidRPr="00920004" w:rsidDel="005645EE">
          <w:rPr>
            <w:rFonts w:cstheme="majorHAnsi"/>
            <w:lang w:val="en-US"/>
            <w:rPrChange w:id="17963" w:author="phuong vu" w:date="2018-11-30T22:36:00Z">
              <w:rPr>
                <w:lang w:val="en-US"/>
              </w:rPr>
            </w:rPrChange>
          </w:rPr>
          <w:lastRenderedPageBreak/>
          <w:delText>Cách xử lí</w:delText>
        </w:r>
      </w:del>
      <w:ins w:id="17964" w:author="phuong vu" w:date="2018-11-21T21:34:00Z">
        <w:r w:rsidR="005645EE" w:rsidRPr="00920004">
          <w:rPr>
            <w:rFonts w:cstheme="majorHAnsi"/>
            <w:lang w:val="en-US"/>
            <w:rPrChange w:id="17965" w:author="phuong vu" w:date="2018-11-30T22:36:00Z">
              <w:rPr>
                <w:lang w:val="en-US"/>
              </w:rPr>
            </w:rPrChange>
          </w:rPr>
          <w:t>Dữ liệu sử dụng</w:t>
        </w:r>
      </w:ins>
    </w:p>
    <w:tbl>
      <w:tblPr>
        <w:tblStyle w:val="TableGrid"/>
        <w:tblW w:w="0" w:type="auto"/>
        <w:tblLook w:val="04A0" w:firstRow="1" w:lastRow="0" w:firstColumn="1" w:lastColumn="0" w:noHBand="0" w:noVBand="1"/>
      </w:tblPr>
      <w:tblGrid>
        <w:gridCol w:w="805"/>
        <w:gridCol w:w="2120"/>
        <w:gridCol w:w="1463"/>
        <w:gridCol w:w="1463"/>
        <w:gridCol w:w="1463"/>
        <w:gridCol w:w="1463"/>
      </w:tblGrid>
      <w:tr w:rsidR="005645EE" w:rsidRPr="00920004" w14:paraId="391A7EBE" w14:textId="77777777" w:rsidTr="000A5A23">
        <w:trPr>
          <w:ins w:id="17966" w:author="phuong vu" w:date="2018-11-21T21:35:00Z"/>
        </w:trPr>
        <w:tc>
          <w:tcPr>
            <w:tcW w:w="805" w:type="dxa"/>
            <w:vMerge w:val="restart"/>
            <w:vAlign w:val="center"/>
          </w:tcPr>
          <w:p w14:paraId="2A732564" w14:textId="77777777" w:rsidR="005645EE" w:rsidRPr="00E64310" w:rsidRDefault="005645EE" w:rsidP="00E64310">
            <w:pPr>
              <w:jc w:val="center"/>
              <w:rPr>
                <w:ins w:id="17967" w:author="phuong vu" w:date="2018-11-21T21:35:00Z"/>
                <w:b/>
                <w:lang w:val="en-US"/>
                <w:rPrChange w:id="17968" w:author="phuong vu" w:date="2018-11-30T23:13:00Z">
                  <w:rPr>
                    <w:ins w:id="17969" w:author="phuong vu" w:date="2018-11-21T21:35:00Z"/>
                    <w:b/>
                    <w:lang w:val="en-US"/>
                  </w:rPr>
                </w:rPrChange>
              </w:rPr>
              <w:pPrChange w:id="17970" w:author="phuong vu" w:date="2018-11-30T23:13:00Z">
                <w:pPr>
                  <w:spacing w:line="360" w:lineRule="auto"/>
                  <w:jc w:val="center"/>
                </w:pPr>
              </w:pPrChange>
            </w:pPr>
            <w:ins w:id="17971" w:author="phuong vu" w:date="2018-11-21T21:35:00Z">
              <w:r w:rsidRPr="00E64310">
                <w:rPr>
                  <w:b/>
                  <w:lang w:val="en-US"/>
                  <w:rPrChange w:id="17972" w:author="phuong vu" w:date="2018-11-30T23:13:00Z">
                    <w:rPr>
                      <w:b/>
                      <w:lang w:val="en-US"/>
                    </w:rPr>
                  </w:rPrChange>
                </w:rPr>
                <w:t>STT</w:t>
              </w:r>
            </w:ins>
          </w:p>
        </w:tc>
        <w:tc>
          <w:tcPr>
            <w:tcW w:w="2120" w:type="dxa"/>
            <w:vMerge w:val="restart"/>
            <w:vAlign w:val="center"/>
          </w:tcPr>
          <w:p w14:paraId="1E6E49DE" w14:textId="77777777" w:rsidR="005645EE" w:rsidRPr="00E64310" w:rsidRDefault="005645EE" w:rsidP="00E64310">
            <w:pPr>
              <w:jc w:val="center"/>
              <w:rPr>
                <w:ins w:id="17973" w:author="phuong vu" w:date="2018-11-21T21:35:00Z"/>
                <w:b/>
                <w:lang w:val="en-US"/>
                <w:rPrChange w:id="17974" w:author="phuong vu" w:date="2018-11-30T23:13:00Z">
                  <w:rPr>
                    <w:ins w:id="17975" w:author="phuong vu" w:date="2018-11-21T21:35:00Z"/>
                    <w:b/>
                    <w:lang w:val="en-US"/>
                  </w:rPr>
                </w:rPrChange>
              </w:rPr>
              <w:pPrChange w:id="17976" w:author="phuong vu" w:date="2018-11-30T23:13:00Z">
                <w:pPr>
                  <w:spacing w:line="360" w:lineRule="auto"/>
                  <w:jc w:val="center"/>
                </w:pPr>
              </w:pPrChange>
            </w:pPr>
            <w:ins w:id="17977" w:author="phuong vu" w:date="2018-11-21T21:35:00Z">
              <w:r w:rsidRPr="00E64310">
                <w:rPr>
                  <w:b/>
                  <w:lang w:val="en-US"/>
                  <w:rPrChange w:id="17978" w:author="phuong vu" w:date="2018-11-30T23:13:00Z">
                    <w:rPr>
                      <w:b/>
                      <w:lang w:val="en-US"/>
                    </w:rPr>
                  </w:rPrChange>
                </w:rPr>
                <w:t>Tên bảng/</w:t>
              </w:r>
            </w:ins>
          </w:p>
          <w:p w14:paraId="081489A4" w14:textId="77777777" w:rsidR="005645EE" w:rsidRPr="00E64310" w:rsidRDefault="005645EE" w:rsidP="00E64310">
            <w:pPr>
              <w:jc w:val="center"/>
              <w:rPr>
                <w:ins w:id="17979" w:author="phuong vu" w:date="2018-11-21T21:35:00Z"/>
                <w:b/>
                <w:lang w:val="en-US"/>
                <w:rPrChange w:id="17980" w:author="phuong vu" w:date="2018-11-30T23:13:00Z">
                  <w:rPr>
                    <w:ins w:id="17981" w:author="phuong vu" w:date="2018-11-21T21:35:00Z"/>
                    <w:b/>
                    <w:lang w:val="en-US"/>
                  </w:rPr>
                </w:rPrChange>
              </w:rPr>
              <w:pPrChange w:id="17982" w:author="phuong vu" w:date="2018-11-30T23:13:00Z">
                <w:pPr>
                  <w:spacing w:line="360" w:lineRule="auto"/>
                  <w:jc w:val="center"/>
                </w:pPr>
              </w:pPrChange>
            </w:pPr>
            <w:ins w:id="17983" w:author="phuong vu" w:date="2018-11-21T21:35:00Z">
              <w:r w:rsidRPr="00E64310">
                <w:rPr>
                  <w:b/>
                  <w:lang w:val="en-US"/>
                  <w:rPrChange w:id="17984" w:author="phuong vu" w:date="2018-11-30T23:13:00Z">
                    <w:rPr>
                      <w:b/>
                      <w:lang w:val="en-US"/>
                    </w:rPr>
                  </w:rPrChange>
                </w:rPr>
                <w:t>Cấu trúc dữ liệu</w:t>
              </w:r>
            </w:ins>
          </w:p>
        </w:tc>
        <w:tc>
          <w:tcPr>
            <w:tcW w:w="5852" w:type="dxa"/>
            <w:gridSpan w:val="4"/>
            <w:vAlign w:val="center"/>
          </w:tcPr>
          <w:p w14:paraId="16F110B4" w14:textId="77777777" w:rsidR="005645EE" w:rsidRPr="00E64310" w:rsidRDefault="005645EE" w:rsidP="00E64310">
            <w:pPr>
              <w:jc w:val="center"/>
              <w:rPr>
                <w:ins w:id="17985" w:author="phuong vu" w:date="2018-11-21T21:35:00Z"/>
                <w:b/>
                <w:lang w:val="en-US"/>
                <w:rPrChange w:id="17986" w:author="phuong vu" w:date="2018-11-30T23:13:00Z">
                  <w:rPr>
                    <w:ins w:id="17987" w:author="phuong vu" w:date="2018-11-21T21:35:00Z"/>
                    <w:b/>
                    <w:lang w:val="en-US"/>
                  </w:rPr>
                </w:rPrChange>
              </w:rPr>
              <w:pPrChange w:id="17988" w:author="phuong vu" w:date="2018-11-30T23:13:00Z">
                <w:pPr>
                  <w:spacing w:line="360" w:lineRule="auto"/>
                  <w:jc w:val="center"/>
                </w:pPr>
              </w:pPrChange>
            </w:pPr>
            <w:ins w:id="17989" w:author="phuong vu" w:date="2018-11-21T21:35:00Z">
              <w:r w:rsidRPr="00E64310">
                <w:rPr>
                  <w:b/>
                  <w:lang w:val="en-US"/>
                  <w:rPrChange w:id="17990" w:author="phuong vu" w:date="2018-11-30T23:13:00Z">
                    <w:rPr>
                      <w:b/>
                      <w:lang w:val="en-US"/>
                    </w:rPr>
                  </w:rPrChange>
                </w:rPr>
                <w:t>Phương thức</w:t>
              </w:r>
            </w:ins>
          </w:p>
        </w:tc>
      </w:tr>
      <w:tr w:rsidR="005645EE" w:rsidRPr="00920004" w14:paraId="0A7920FA" w14:textId="77777777" w:rsidTr="000A5A23">
        <w:trPr>
          <w:ins w:id="17991" w:author="phuong vu" w:date="2018-11-21T21:35:00Z"/>
        </w:trPr>
        <w:tc>
          <w:tcPr>
            <w:tcW w:w="805" w:type="dxa"/>
            <w:vMerge/>
            <w:vAlign w:val="center"/>
          </w:tcPr>
          <w:p w14:paraId="487CFF16" w14:textId="77777777" w:rsidR="005645EE" w:rsidRPr="00E64310" w:rsidRDefault="005645EE" w:rsidP="00E64310">
            <w:pPr>
              <w:jc w:val="center"/>
              <w:rPr>
                <w:ins w:id="17992" w:author="phuong vu" w:date="2018-11-21T21:35:00Z"/>
                <w:b/>
                <w:lang w:val="en-US"/>
                <w:rPrChange w:id="17993" w:author="phuong vu" w:date="2018-11-30T23:13:00Z">
                  <w:rPr>
                    <w:ins w:id="17994" w:author="phuong vu" w:date="2018-11-21T21:35:00Z"/>
                    <w:b/>
                    <w:lang w:val="en-US"/>
                  </w:rPr>
                </w:rPrChange>
              </w:rPr>
              <w:pPrChange w:id="17995" w:author="phuong vu" w:date="2018-11-30T23:13:00Z">
                <w:pPr>
                  <w:spacing w:line="360" w:lineRule="auto"/>
                  <w:jc w:val="center"/>
                </w:pPr>
              </w:pPrChange>
            </w:pPr>
          </w:p>
        </w:tc>
        <w:tc>
          <w:tcPr>
            <w:tcW w:w="2120" w:type="dxa"/>
            <w:vMerge/>
            <w:vAlign w:val="center"/>
          </w:tcPr>
          <w:p w14:paraId="7E52D471" w14:textId="77777777" w:rsidR="005645EE" w:rsidRPr="00E64310" w:rsidRDefault="005645EE" w:rsidP="00E64310">
            <w:pPr>
              <w:jc w:val="center"/>
              <w:rPr>
                <w:ins w:id="17996" w:author="phuong vu" w:date="2018-11-21T21:35:00Z"/>
                <w:b/>
                <w:lang w:val="en-US"/>
                <w:rPrChange w:id="17997" w:author="phuong vu" w:date="2018-11-30T23:13:00Z">
                  <w:rPr>
                    <w:ins w:id="17998" w:author="phuong vu" w:date="2018-11-21T21:35:00Z"/>
                    <w:b/>
                    <w:lang w:val="en-US"/>
                  </w:rPr>
                </w:rPrChange>
              </w:rPr>
              <w:pPrChange w:id="17999" w:author="phuong vu" w:date="2018-11-30T23:13:00Z">
                <w:pPr>
                  <w:spacing w:line="360" w:lineRule="auto"/>
                  <w:jc w:val="center"/>
                </w:pPr>
              </w:pPrChange>
            </w:pPr>
          </w:p>
        </w:tc>
        <w:tc>
          <w:tcPr>
            <w:tcW w:w="1463" w:type="dxa"/>
            <w:vAlign w:val="center"/>
          </w:tcPr>
          <w:p w14:paraId="4AACF101" w14:textId="77777777" w:rsidR="005645EE" w:rsidRPr="00E64310" w:rsidRDefault="005645EE" w:rsidP="00E64310">
            <w:pPr>
              <w:jc w:val="center"/>
              <w:rPr>
                <w:ins w:id="18000" w:author="phuong vu" w:date="2018-11-21T21:35:00Z"/>
                <w:b/>
                <w:lang w:val="en-US"/>
                <w:rPrChange w:id="18001" w:author="phuong vu" w:date="2018-11-30T23:13:00Z">
                  <w:rPr>
                    <w:ins w:id="18002" w:author="phuong vu" w:date="2018-11-21T21:35:00Z"/>
                    <w:b/>
                    <w:lang w:val="en-US"/>
                  </w:rPr>
                </w:rPrChange>
              </w:rPr>
              <w:pPrChange w:id="18003" w:author="phuong vu" w:date="2018-11-30T23:13:00Z">
                <w:pPr>
                  <w:spacing w:line="360" w:lineRule="auto"/>
                  <w:jc w:val="center"/>
                </w:pPr>
              </w:pPrChange>
            </w:pPr>
            <w:ins w:id="18004" w:author="phuong vu" w:date="2018-11-21T21:35:00Z">
              <w:r w:rsidRPr="00E64310">
                <w:rPr>
                  <w:b/>
                  <w:lang w:val="en-US"/>
                  <w:rPrChange w:id="18005" w:author="phuong vu" w:date="2018-11-30T23:13:00Z">
                    <w:rPr>
                      <w:b/>
                      <w:lang w:val="en-US"/>
                    </w:rPr>
                  </w:rPrChange>
                </w:rPr>
                <w:t>Thêm</w:t>
              </w:r>
            </w:ins>
          </w:p>
        </w:tc>
        <w:tc>
          <w:tcPr>
            <w:tcW w:w="1463" w:type="dxa"/>
            <w:vAlign w:val="center"/>
          </w:tcPr>
          <w:p w14:paraId="67A69A3D" w14:textId="77777777" w:rsidR="005645EE" w:rsidRPr="00E64310" w:rsidRDefault="005645EE" w:rsidP="00E64310">
            <w:pPr>
              <w:jc w:val="center"/>
              <w:rPr>
                <w:ins w:id="18006" w:author="phuong vu" w:date="2018-11-21T21:35:00Z"/>
                <w:b/>
                <w:lang w:val="en-US"/>
                <w:rPrChange w:id="18007" w:author="phuong vu" w:date="2018-11-30T23:13:00Z">
                  <w:rPr>
                    <w:ins w:id="18008" w:author="phuong vu" w:date="2018-11-21T21:35:00Z"/>
                    <w:b/>
                    <w:lang w:val="en-US"/>
                  </w:rPr>
                </w:rPrChange>
              </w:rPr>
              <w:pPrChange w:id="18009" w:author="phuong vu" w:date="2018-11-30T23:13:00Z">
                <w:pPr>
                  <w:spacing w:line="360" w:lineRule="auto"/>
                  <w:jc w:val="center"/>
                </w:pPr>
              </w:pPrChange>
            </w:pPr>
            <w:ins w:id="18010" w:author="phuong vu" w:date="2018-11-21T21:35:00Z">
              <w:r w:rsidRPr="00E64310">
                <w:rPr>
                  <w:b/>
                  <w:lang w:val="en-US"/>
                  <w:rPrChange w:id="18011" w:author="phuong vu" w:date="2018-11-30T23:13:00Z">
                    <w:rPr>
                      <w:b/>
                      <w:lang w:val="en-US"/>
                    </w:rPr>
                  </w:rPrChange>
                </w:rPr>
                <w:t>Sửa</w:t>
              </w:r>
            </w:ins>
          </w:p>
        </w:tc>
        <w:tc>
          <w:tcPr>
            <w:tcW w:w="1463" w:type="dxa"/>
            <w:vAlign w:val="center"/>
          </w:tcPr>
          <w:p w14:paraId="7D77FF0E" w14:textId="77777777" w:rsidR="005645EE" w:rsidRPr="00E64310" w:rsidRDefault="005645EE" w:rsidP="00E64310">
            <w:pPr>
              <w:jc w:val="center"/>
              <w:rPr>
                <w:ins w:id="18012" w:author="phuong vu" w:date="2018-11-21T21:35:00Z"/>
                <w:b/>
                <w:lang w:val="en-US"/>
                <w:rPrChange w:id="18013" w:author="phuong vu" w:date="2018-11-30T23:13:00Z">
                  <w:rPr>
                    <w:ins w:id="18014" w:author="phuong vu" w:date="2018-11-21T21:35:00Z"/>
                    <w:b/>
                    <w:lang w:val="en-US"/>
                  </w:rPr>
                </w:rPrChange>
              </w:rPr>
              <w:pPrChange w:id="18015" w:author="phuong vu" w:date="2018-11-30T23:13:00Z">
                <w:pPr>
                  <w:spacing w:line="360" w:lineRule="auto"/>
                  <w:jc w:val="center"/>
                </w:pPr>
              </w:pPrChange>
            </w:pPr>
            <w:ins w:id="18016" w:author="phuong vu" w:date="2018-11-21T21:35:00Z">
              <w:r w:rsidRPr="00E64310">
                <w:rPr>
                  <w:b/>
                  <w:lang w:val="en-US"/>
                  <w:rPrChange w:id="18017" w:author="phuong vu" w:date="2018-11-30T23:13:00Z">
                    <w:rPr>
                      <w:b/>
                      <w:lang w:val="en-US"/>
                    </w:rPr>
                  </w:rPrChange>
                </w:rPr>
                <w:t>Xóa</w:t>
              </w:r>
            </w:ins>
          </w:p>
        </w:tc>
        <w:tc>
          <w:tcPr>
            <w:tcW w:w="1463" w:type="dxa"/>
            <w:vAlign w:val="center"/>
          </w:tcPr>
          <w:p w14:paraId="7F80C7AC" w14:textId="77777777" w:rsidR="005645EE" w:rsidRPr="00E64310" w:rsidRDefault="005645EE" w:rsidP="00E64310">
            <w:pPr>
              <w:jc w:val="center"/>
              <w:rPr>
                <w:ins w:id="18018" w:author="phuong vu" w:date="2018-11-21T21:35:00Z"/>
                <w:b/>
                <w:lang w:val="en-US"/>
                <w:rPrChange w:id="18019" w:author="phuong vu" w:date="2018-11-30T23:13:00Z">
                  <w:rPr>
                    <w:ins w:id="18020" w:author="phuong vu" w:date="2018-11-21T21:35:00Z"/>
                    <w:b/>
                    <w:lang w:val="en-US"/>
                  </w:rPr>
                </w:rPrChange>
              </w:rPr>
              <w:pPrChange w:id="18021" w:author="phuong vu" w:date="2018-11-30T23:13:00Z">
                <w:pPr>
                  <w:spacing w:line="360" w:lineRule="auto"/>
                  <w:jc w:val="center"/>
                </w:pPr>
              </w:pPrChange>
            </w:pPr>
            <w:ins w:id="18022" w:author="phuong vu" w:date="2018-11-21T21:35:00Z">
              <w:r w:rsidRPr="00E64310">
                <w:rPr>
                  <w:b/>
                  <w:lang w:val="en-US"/>
                  <w:rPrChange w:id="18023" w:author="phuong vu" w:date="2018-11-30T23:13:00Z">
                    <w:rPr>
                      <w:b/>
                      <w:lang w:val="en-US"/>
                    </w:rPr>
                  </w:rPrChange>
                </w:rPr>
                <w:t>Truy vấn</w:t>
              </w:r>
            </w:ins>
          </w:p>
        </w:tc>
      </w:tr>
      <w:tr w:rsidR="005645EE" w:rsidRPr="00920004" w14:paraId="6932CD83" w14:textId="77777777" w:rsidTr="000A5A23">
        <w:trPr>
          <w:ins w:id="18024" w:author="phuong vu" w:date="2018-11-21T21:35:00Z"/>
        </w:trPr>
        <w:tc>
          <w:tcPr>
            <w:tcW w:w="805" w:type="dxa"/>
          </w:tcPr>
          <w:p w14:paraId="63F2C44D" w14:textId="77777777" w:rsidR="005645EE" w:rsidRPr="00920004" w:rsidRDefault="005645EE" w:rsidP="00BD0851">
            <w:pPr>
              <w:spacing w:before="240" w:line="0" w:lineRule="atLeast"/>
              <w:jc w:val="center"/>
              <w:rPr>
                <w:ins w:id="18025" w:author="phuong vu" w:date="2018-11-21T21:35:00Z"/>
                <w:lang w:val="en-US"/>
                <w:rPrChange w:id="18026" w:author="phuong vu" w:date="2018-11-30T22:36:00Z">
                  <w:rPr>
                    <w:ins w:id="18027" w:author="phuong vu" w:date="2018-11-21T21:35:00Z"/>
                    <w:lang w:val="en-US"/>
                  </w:rPr>
                </w:rPrChange>
              </w:rPr>
              <w:pPrChange w:id="18028" w:author="phuong vu" w:date="2018-11-30T14:16:00Z">
                <w:pPr>
                  <w:spacing w:line="360" w:lineRule="auto"/>
                  <w:jc w:val="center"/>
                </w:pPr>
              </w:pPrChange>
            </w:pPr>
            <w:ins w:id="18029" w:author="phuong vu" w:date="2018-11-21T21:35:00Z">
              <w:r w:rsidRPr="00920004">
                <w:rPr>
                  <w:lang w:val="en-US"/>
                  <w:rPrChange w:id="18030" w:author="phuong vu" w:date="2018-11-30T22:36:00Z">
                    <w:rPr>
                      <w:lang w:val="en-US"/>
                    </w:rPr>
                  </w:rPrChange>
                </w:rPr>
                <w:t>1</w:t>
              </w:r>
            </w:ins>
          </w:p>
        </w:tc>
        <w:tc>
          <w:tcPr>
            <w:tcW w:w="2120" w:type="dxa"/>
          </w:tcPr>
          <w:p w14:paraId="7361A1A0" w14:textId="77777777" w:rsidR="005645EE" w:rsidRPr="00920004" w:rsidRDefault="005645EE" w:rsidP="00B7091A">
            <w:pPr>
              <w:rPr>
                <w:ins w:id="18031" w:author="phuong vu" w:date="2018-11-21T21:35:00Z"/>
                <w:lang w:val="en-US"/>
                <w:rPrChange w:id="18032" w:author="phuong vu" w:date="2018-11-30T22:36:00Z">
                  <w:rPr>
                    <w:ins w:id="18033" w:author="phuong vu" w:date="2018-11-21T21:35:00Z"/>
                    <w:lang w:val="en-US"/>
                  </w:rPr>
                </w:rPrChange>
              </w:rPr>
              <w:pPrChange w:id="18034" w:author="phuong vu" w:date="2018-11-30T23:01:00Z">
                <w:pPr>
                  <w:spacing w:line="360" w:lineRule="auto"/>
                </w:pPr>
              </w:pPrChange>
            </w:pPr>
            <w:ins w:id="18035" w:author="phuong vu" w:date="2018-11-21T21:35:00Z">
              <w:r w:rsidRPr="00920004">
                <w:rPr>
                  <w:lang w:val="en-US"/>
                  <w:rPrChange w:id="18036" w:author="phuong vu" w:date="2018-11-30T22:36:00Z">
                    <w:rPr>
                      <w:lang w:val="en-US"/>
                    </w:rPr>
                  </w:rPrChange>
                </w:rPr>
                <w:t>customer_order</w:t>
              </w:r>
            </w:ins>
          </w:p>
        </w:tc>
        <w:tc>
          <w:tcPr>
            <w:tcW w:w="1463" w:type="dxa"/>
          </w:tcPr>
          <w:p w14:paraId="0382674C" w14:textId="77777777" w:rsidR="005645EE" w:rsidRPr="00920004" w:rsidRDefault="005645EE" w:rsidP="00B7091A">
            <w:pPr>
              <w:rPr>
                <w:ins w:id="18037" w:author="phuong vu" w:date="2018-11-21T21:35:00Z"/>
                <w:lang w:val="en-US"/>
                <w:rPrChange w:id="18038" w:author="phuong vu" w:date="2018-11-30T22:36:00Z">
                  <w:rPr>
                    <w:ins w:id="18039" w:author="phuong vu" w:date="2018-11-21T21:35:00Z"/>
                    <w:lang w:val="en-US"/>
                  </w:rPr>
                </w:rPrChange>
              </w:rPr>
              <w:pPrChange w:id="18040" w:author="phuong vu" w:date="2018-11-30T23:01:00Z">
                <w:pPr>
                  <w:spacing w:line="360" w:lineRule="auto"/>
                  <w:jc w:val="center"/>
                </w:pPr>
              </w:pPrChange>
            </w:pPr>
          </w:p>
        </w:tc>
        <w:tc>
          <w:tcPr>
            <w:tcW w:w="1463" w:type="dxa"/>
          </w:tcPr>
          <w:p w14:paraId="3CC17EF0" w14:textId="77777777" w:rsidR="005645EE" w:rsidRPr="00920004" w:rsidRDefault="005645EE" w:rsidP="00B7091A">
            <w:pPr>
              <w:rPr>
                <w:ins w:id="18041" w:author="phuong vu" w:date="2018-11-21T21:35:00Z"/>
                <w:lang w:val="en-US"/>
                <w:rPrChange w:id="18042" w:author="phuong vu" w:date="2018-11-30T22:36:00Z">
                  <w:rPr>
                    <w:ins w:id="18043" w:author="phuong vu" w:date="2018-11-21T21:35:00Z"/>
                    <w:lang w:val="en-US"/>
                  </w:rPr>
                </w:rPrChange>
              </w:rPr>
              <w:pPrChange w:id="18044" w:author="phuong vu" w:date="2018-11-30T23:01:00Z">
                <w:pPr>
                  <w:spacing w:line="360" w:lineRule="auto"/>
                  <w:jc w:val="center"/>
                </w:pPr>
              </w:pPrChange>
            </w:pPr>
          </w:p>
        </w:tc>
        <w:tc>
          <w:tcPr>
            <w:tcW w:w="1463" w:type="dxa"/>
          </w:tcPr>
          <w:p w14:paraId="662F9D18" w14:textId="77777777" w:rsidR="005645EE" w:rsidRPr="00920004" w:rsidRDefault="005645EE" w:rsidP="00B7091A">
            <w:pPr>
              <w:rPr>
                <w:ins w:id="18045" w:author="phuong vu" w:date="2018-11-21T21:35:00Z"/>
                <w:lang w:val="en-US"/>
                <w:rPrChange w:id="18046" w:author="phuong vu" w:date="2018-11-30T22:36:00Z">
                  <w:rPr>
                    <w:ins w:id="18047" w:author="phuong vu" w:date="2018-11-21T21:35:00Z"/>
                    <w:lang w:val="en-US"/>
                  </w:rPr>
                </w:rPrChange>
              </w:rPr>
              <w:pPrChange w:id="18048" w:author="phuong vu" w:date="2018-11-30T23:01:00Z">
                <w:pPr>
                  <w:spacing w:line="360" w:lineRule="auto"/>
                  <w:jc w:val="center"/>
                </w:pPr>
              </w:pPrChange>
            </w:pPr>
          </w:p>
        </w:tc>
        <w:tc>
          <w:tcPr>
            <w:tcW w:w="1463" w:type="dxa"/>
          </w:tcPr>
          <w:p w14:paraId="4BAA8EBD" w14:textId="77777777" w:rsidR="005645EE" w:rsidRPr="00920004" w:rsidRDefault="005645EE" w:rsidP="00B7091A">
            <w:pPr>
              <w:jc w:val="center"/>
              <w:rPr>
                <w:ins w:id="18049" w:author="phuong vu" w:date="2018-11-21T21:35:00Z"/>
                <w:lang w:val="en-US"/>
                <w:rPrChange w:id="18050" w:author="phuong vu" w:date="2018-11-30T22:36:00Z">
                  <w:rPr>
                    <w:ins w:id="18051" w:author="phuong vu" w:date="2018-11-21T21:35:00Z"/>
                    <w:lang w:val="en-US"/>
                  </w:rPr>
                </w:rPrChange>
              </w:rPr>
              <w:pPrChange w:id="18052" w:author="phuong vu" w:date="2018-11-30T23:01:00Z">
                <w:pPr>
                  <w:jc w:val="center"/>
                </w:pPr>
              </w:pPrChange>
            </w:pPr>
            <w:ins w:id="18053" w:author="phuong vu" w:date="2018-11-21T21:35:00Z">
              <w:r w:rsidRPr="00920004">
                <w:rPr>
                  <w:lang w:val="en-US"/>
                  <w:rPrChange w:id="18054" w:author="phuong vu" w:date="2018-11-30T22:36:00Z">
                    <w:rPr>
                      <w:lang w:val="en-US"/>
                    </w:rPr>
                  </w:rPrChange>
                </w:rPr>
                <w:t>X</w:t>
              </w:r>
            </w:ins>
          </w:p>
        </w:tc>
      </w:tr>
      <w:tr w:rsidR="005645EE" w:rsidRPr="00920004" w14:paraId="7F1FED99" w14:textId="77777777" w:rsidTr="000A5A23">
        <w:trPr>
          <w:ins w:id="18055" w:author="phuong vu" w:date="2018-11-21T21:35:00Z"/>
        </w:trPr>
        <w:tc>
          <w:tcPr>
            <w:tcW w:w="805" w:type="dxa"/>
          </w:tcPr>
          <w:p w14:paraId="5D030729" w14:textId="77777777" w:rsidR="005645EE" w:rsidRPr="00920004" w:rsidRDefault="005645EE" w:rsidP="00BD0851">
            <w:pPr>
              <w:spacing w:before="240" w:line="0" w:lineRule="atLeast"/>
              <w:jc w:val="center"/>
              <w:rPr>
                <w:ins w:id="18056" w:author="phuong vu" w:date="2018-11-21T21:35:00Z"/>
                <w:lang w:val="en-US"/>
                <w:rPrChange w:id="18057" w:author="phuong vu" w:date="2018-11-30T22:36:00Z">
                  <w:rPr>
                    <w:ins w:id="18058" w:author="phuong vu" w:date="2018-11-21T21:35:00Z"/>
                    <w:lang w:val="en-US"/>
                  </w:rPr>
                </w:rPrChange>
              </w:rPr>
              <w:pPrChange w:id="18059" w:author="phuong vu" w:date="2018-11-30T14:16:00Z">
                <w:pPr>
                  <w:spacing w:line="360" w:lineRule="auto"/>
                  <w:jc w:val="center"/>
                </w:pPr>
              </w:pPrChange>
            </w:pPr>
            <w:ins w:id="18060" w:author="phuong vu" w:date="2018-11-21T21:35:00Z">
              <w:r w:rsidRPr="00920004">
                <w:rPr>
                  <w:lang w:val="en-US"/>
                  <w:rPrChange w:id="18061" w:author="phuong vu" w:date="2018-11-30T22:36:00Z">
                    <w:rPr>
                      <w:lang w:val="en-US"/>
                    </w:rPr>
                  </w:rPrChange>
                </w:rPr>
                <w:t>2</w:t>
              </w:r>
            </w:ins>
          </w:p>
        </w:tc>
        <w:tc>
          <w:tcPr>
            <w:tcW w:w="2120" w:type="dxa"/>
          </w:tcPr>
          <w:p w14:paraId="5836914D" w14:textId="77777777" w:rsidR="005645EE" w:rsidRPr="00920004" w:rsidRDefault="005645EE" w:rsidP="00B7091A">
            <w:pPr>
              <w:rPr>
                <w:ins w:id="18062" w:author="phuong vu" w:date="2018-11-21T21:35:00Z"/>
                <w:lang w:val="en-US"/>
                <w:rPrChange w:id="18063" w:author="phuong vu" w:date="2018-11-30T22:36:00Z">
                  <w:rPr>
                    <w:ins w:id="18064" w:author="phuong vu" w:date="2018-11-21T21:35:00Z"/>
                    <w:lang w:val="en-US"/>
                  </w:rPr>
                </w:rPrChange>
              </w:rPr>
              <w:pPrChange w:id="18065" w:author="phuong vu" w:date="2018-11-30T23:01:00Z">
                <w:pPr>
                  <w:spacing w:line="360" w:lineRule="auto"/>
                </w:pPr>
              </w:pPrChange>
            </w:pPr>
            <w:ins w:id="18066" w:author="phuong vu" w:date="2018-11-21T21:35:00Z">
              <w:r w:rsidRPr="00920004">
                <w:rPr>
                  <w:lang w:val="en-US"/>
                  <w:rPrChange w:id="18067" w:author="phuong vu" w:date="2018-11-30T22:36:00Z">
                    <w:rPr>
                      <w:lang w:val="en-US"/>
                    </w:rPr>
                  </w:rPrChange>
                </w:rPr>
                <w:t>customer</w:t>
              </w:r>
            </w:ins>
          </w:p>
        </w:tc>
        <w:tc>
          <w:tcPr>
            <w:tcW w:w="1463" w:type="dxa"/>
          </w:tcPr>
          <w:p w14:paraId="407115E8" w14:textId="77777777" w:rsidR="005645EE" w:rsidRPr="00920004" w:rsidRDefault="005645EE" w:rsidP="00B7091A">
            <w:pPr>
              <w:rPr>
                <w:ins w:id="18068" w:author="phuong vu" w:date="2018-11-21T21:35:00Z"/>
                <w:lang w:val="en-US"/>
                <w:rPrChange w:id="18069" w:author="phuong vu" w:date="2018-11-30T22:36:00Z">
                  <w:rPr>
                    <w:ins w:id="18070" w:author="phuong vu" w:date="2018-11-21T21:35:00Z"/>
                    <w:lang w:val="en-US"/>
                  </w:rPr>
                </w:rPrChange>
              </w:rPr>
              <w:pPrChange w:id="18071" w:author="phuong vu" w:date="2018-11-30T23:01:00Z">
                <w:pPr>
                  <w:spacing w:line="360" w:lineRule="auto"/>
                  <w:jc w:val="center"/>
                </w:pPr>
              </w:pPrChange>
            </w:pPr>
          </w:p>
        </w:tc>
        <w:tc>
          <w:tcPr>
            <w:tcW w:w="1463" w:type="dxa"/>
          </w:tcPr>
          <w:p w14:paraId="4D624471" w14:textId="77777777" w:rsidR="005645EE" w:rsidRPr="00920004" w:rsidRDefault="005645EE" w:rsidP="00B7091A">
            <w:pPr>
              <w:rPr>
                <w:ins w:id="18072" w:author="phuong vu" w:date="2018-11-21T21:35:00Z"/>
                <w:lang w:val="en-US"/>
                <w:rPrChange w:id="18073" w:author="phuong vu" w:date="2018-11-30T22:36:00Z">
                  <w:rPr>
                    <w:ins w:id="18074" w:author="phuong vu" w:date="2018-11-21T21:35:00Z"/>
                    <w:lang w:val="en-US"/>
                  </w:rPr>
                </w:rPrChange>
              </w:rPr>
              <w:pPrChange w:id="18075" w:author="phuong vu" w:date="2018-11-30T23:01:00Z">
                <w:pPr>
                  <w:spacing w:line="360" w:lineRule="auto"/>
                  <w:jc w:val="center"/>
                </w:pPr>
              </w:pPrChange>
            </w:pPr>
          </w:p>
        </w:tc>
        <w:tc>
          <w:tcPr>
            <w:tcW w:w="1463" w:type="dxa"/>
          </w:tcPr>
          <w:p w14:paraId="4DE870C0" w14:textId="77777777" w:rsidR="005645EE" w:rsidRPr="00920004" w:rsidRDefault="005645EE" w:rsidP="00B7091A">
            <w:pPr>
              <w:rPr>
                <w:ins w:id="18076" w:author="phuong vu" w:date="2018-11-21T21:35:00Z"/>
                <w:lang w:val="en-US"/>
                <w:rPrChange w:id="18077" w:author="phuong vu" w:date="2018-11-30T22:36:00Z">
                  <w:rPr>
                    <w:ins w:id="18078" w:author="phuong vu" w:date="2018-11-21T21:35:00Z"/>
                    <w:lang w:val="en-US"/>
                  </w:rPr>
                </w:rPrChange>
              </w:rPr>
              <w:pPrChange w:id="18079" w:author="phuong vu" w:date="2018-11-30T23:01:00Z">
                <w:pPr>
                  <w:spacing w:line="360" w:lineRule="auto"/>
                  <w:jc w:val="center"/>
                </w:pPr>
              </w:pPrChange>
            </w:pPr>
          </w:p>
        </w:tc>
        <w:tc>
          <w:tcPr>
            <w:tcW w:w="1463" w:type="dxa"/>
          </w:tcPr>
          <w:p w14:paraId="693A5D73" w14:textId="77777777" w:rsidR="005645EE" w:rsidRPr="00920004" w:rsidRDefault="005645EE" w:rsidP="00B7091A">
            <w:pPr>
              <w:jc w:val="center"/>
              <w:rPr>
                <w:ins w:id="18080" w:author="phuong vu" w:date="2018-11-21T21:35:00Z"/>
                <w:lang w:val="en-US"/>
                <w:rPrChange w:id="18081" w:author="phuong vu" w:date="2018-11-30T22:36:00Z">
                  <w:rPr>
                    <w:ins w:id="18082" w:author="phuong vu" w:date="2018-11-21T21:35:00Z"/>
                    <w:lang w:val="en-US"/>
                  </w:rPr>
                </w:rPrChange>
              </w:rPr>
              <w:pPrChange w:id="18083" w:author="phuong vu" w:date="2018-11-30T23:01:00Z">
                <w:pPr>
                  <w:jc w:val="center"/>
                </w:pPr>
              </w:pPrChange>
            </w:pPr>
            <w:ins w:id="18084" w:author="phuong vu" w:date="2018-11-21T21:35:00Z">
              <w:r w:rsidRPr="00920004">
                <w:rPr>
                  <w:lang w:val="en-US"/>
                  <w:rPrChange w:id="18085" w:author="phuong vu" w:date="2018-11-30T22:36:00Z">
                    <w:rPr>
                      <w:lang w:val="en-US"/>
                    </w:rPr>
                  </w:rPrChange>
                </w:rPr>
                <w:t>X</w:t>
              </w:r>
            </w:ins>
          </w:p>
        </w:tc>
      </w:tr>
      <w:tr w:rsidR="005645EE" w:rsidRPr="00920004" w14:paraId="4BA22805" w14:textId="77777777" w:rsidTr="000A5A23">
        <w:trPr>
          <w:ins w:id="18086" w:author="phuong vu" w:date="2018-11-21T21:35:00Z"/>
        </w:trPr>
        <w:tc>
          <w:tcPr>
            <w:tcW w:w="805" w:type="dxa"/>
          </w:tcPr>
          <w:p w14:paraId="3F200BA8" w14:textId="77777777" w:rsidR="005645EE" w:rsidRPr="00920004" w:rsidRDefault="005645EE" w:rsidP="00BD0851">
            <w:pPr>
              <w:spacing w:before="240" w:line="0" w:lineRule="atLeast"/>
              <w:jc w:val="center"/>
              <w:rPr>
                <w:ins w:id="18087" w:author="phuong vu" w:date="2018-11-21T21:35:00Z"/>
                <w:lang w:val="en-US"/>
                <w:rPrChange w:id="18088" w:author="phuong vu" w:date="2018-11-30T22:36:00Z">
                  <w:rPr>
                    <w:ins w:id="18089" w:author="phuong vu" w:date="2018-11-21T21:35:00Z"/>
                    <w:lang w:val="en-US"/>
                  </w:rPr>
                </w:rPrChange>
              </w:rPr>
              <w:pPrChange w:id="18090" w:author="phuong vu" w:date="2018-11-30T14:16:00Z">
                <w:pPr>
                  <w:spacing w:line="360" w:lineRule="auto"/>
                  <w:jc w:val="center"/>
                </w:pPr>
              </w:pPrChange>
            </w:pPr>
            <w:ins w:id="18091" w:author="phuong vu" w:date="2018-11-21T21:35:00Z">
              <w:r w:rsidRPr="00920004">
                <w:rPr>
                  <w:lang w:val="en-US"/>
                  <w:rPrChange w:id="18092" w:author="phuong vu" w:date="2018-11-30T22:36:00Z">
                    <w:rPr>
                      <w:lang w:val="en-US"/>
                    </w:rPr>
                  </w:rPrChange>
                </w:rPr>
                <w:t>4</w:t>
              </w:r>
            </w:ins>
          </w:p>
        </w:tc>
        <w:tc>
          <w:tcPr>
            <w:tcW w:w="2120" w:type="dxa"/>
          </w:tcPr>
          <w:p w14:paraId="4B6C0AD1" w14:textId="02F38C16" w:rsidR="005645EE" w:rsidRPr="00920004" w:rsidRDefault="005645EE" w:rsidP="00B7091A">
            <w:pPr>
              <w:rPr>
                <w:ins w:id="18093" w:author="phuong vu" w:date="2018-11-21T21:35:00Z"/>
                <w:lang w:val="en-US"/>
                <w:rPrChange w:id="18094" w:author="phuong vu" w:date="2018-11-30T22:36:00Z">
                  <w:rPr>
                    <w:ins w:id="18095" w:author="phuong vu" w:date="2018-11-21T21:35:00Z"/>
                    <w:lang w:val="en-US"/>
                  </w:rPr>
                </w:rPrChange>
              </w:rPr>
              <w:pPrChange w:id="18096" w:author="phuong vu" w:date="2018-11-30T23:01:00Z">
                <w:pPr>
                  <w:spacing w:line="360" w:lineRule="auto"/>
                </w:pPr>
              </w:pPrChange>
            </w:pPr>
            <w:ins w:id="18097" w:author="phuong vu" w:date="2018-11-21T21:36:00Z">
              <w:r w:rsidRPr="00920004">
                <w:rPr>
                  <w:lang w:val="en-US"/>
                  <w:rPrChange w:id="18098" w:author="phuong vu" w:date="2018-11-30T22:36:00Z">
                    <w:rPr>
                      <w:lang w:val="en-US"/>
                    </w:rPr>
                  </w:rPrChange>
                </w:rPr>
                <w:t>task</w:t>
              </w:r>
            </w:ins>
          </w:p>
        </w:tc>
        <w:tc>
          <w:tcPr>
            <w:tcW w:w="1463" w:type="dxa"/>
          </w:tcPr>
          <w:p w14:paraId="0AE7C527" w14:textId="77777777" w:rsidR="005645EE" w:rsidRPr="00920004" w:rsidRDefault="005645EE" w:rsidP="00B7091A">
            <w:pPr>
              <w:rPr>
                <w:ins w:id="18099" w:author="phuong vu" w:date="2018-11-21T21:35:00Z"/>
                <w:lang w:val="en-US"/>
                <w:rPrChange w:id="18100" w:author="phuong vu" w:date="2018-11-30T22:36:00Z">
                  <w:rPr>
                    <w:ins w:id="18101" w:author="phuong vu" w:date="2018-11-21T21:35:00Z"/>
                    <w:lang w:val="en-US"/>
                  </w:rPr>
                </w:rPrChange>
              </w:rPr>
              <w:pPrChange w:id="18102" w:author="phuong vu" w:date="2018-11-30T23:01:00Z">
                <w:pPr>
                  <w:spacing w:line="360" w:lineRule="auto"/>
                  <w:jc w:val="center"/>
                </w:pPr>
              </w:pPrChange>
            </w:pPr>
          </w:p>
        </w:tc>
        <w:tc>
          <w:tcPr>
            <w:tcW w:w="1463" w:type="dxa"/>
          </w:tcPr>
          <w:p w14:paraId="788318BF" w14:textId="77777777" w:rsidR="005645EE" w:rsidRPr="00920004" w:rsidRDefault="005645EE" w:rsidP="00B7091A">
            <w:pPr>
              <w:rPr>
                <w:ins w:id="18103" w:author="phuong vu" w:date="2018-11-21T21:35:00Z"/>
                <w:lang w:val="en-US"/>
                <w:rPrChange w:id="18104" w:author="phuong vu" w:date="2018-11-30T22:36:00Z">
                  <w:rPr>
                    <w:ins w:id="18105" w:author="phuong vu" w:date="2018-11-21T21:35:00Z"/>
                    <w:lang w:val="en-US"/>
                  </w:rPr>
                </w:rPrChange>
              </w:rPr>
              <w:pPrChange w:id="18106" w:author="phuong vu" w:date="2018-11-30T23:01:00Z">
                <w:pPr>
                  <w:spacing w:line="360" w:lineRule="auto"/>
                  <w:jc w:val="center"/>
                </w:pPr>
              </w:pPrChange>
            </w:pPr>
          </w:p>
        </w:tc>
        <w:tc>
          <w:tcPr>
            <w:tcW w:w="1463" w:type="dxa"/>
          </w:tcPr>
          <w:p w14:paraId="58593E56" w14:textId="77777777" w:rsidR="005645EE" w:rsidRPr="00920004" w:rsidRDefault="005645EE" w:rsidP="00B7091A">
            <w:pPr>
              <w:rPr>
                <w:ins w:id="18107" w:author="phuong vu" w:date="2018-11-21T21:35:00Z"/>
                <w:lang w:val="en-US"/>
                <w:rPrChange w:id="18108" w:author="phuong vu" w:date="2018-11-30T22:36:00Z">
                  <w:rPr>
                    <w:ins w:id="18109" w:author="phuong vu" w:date="2018-11-21T21:35:00Z"/>
                    <w:lang w:val="en-US"/>
                  </w:rPr>
                </w:rPrChange>
              </w:rPr>
              <w:pPrChange w:id="18110" w:author="phuong vu" w:date="2018-11-30T23:01:00Z">
                <w:pPr>
                  <w:spacing w:line="360" w:lineRule="auto"/>
                  <w:jc w:val="center"/>
                </w:pPr>
              </w:pPrChange>
            </w:pPr>
          </w:p>
        </w:tc>
        <w:tc>
          <w:tcPr>
            <w:tcW w:w="1463" w:type="dxa"/>
          </w:tcPr>
          <w:p w14:paraId="72B95942" w14:textId="77777777" w:rsidR="005645EE" w:rsidRPr="00920004" w:rsidRDefault="005645EE" w:rsidP="00B7091A">
            <w:pPr>
              <w:jc w:val="center"/>
              <w:rPr>
                <w:ins w:id="18111" w:author="phuong vu" w:date="2018-11-21T21:35:00Z"/>
                <w:lang w:val="en-US"/>
                <w:rPrChange w:id="18112" w:author="phuong vu" w:date="2018-11-30T22:36:00Z">
                  <w:rPr>
                    <w:ins w:id="18113" w:author="phuong vu" w:date="2018-11-21T21:35:00Z"/>
                    <w:lang w:val="en-US"/>
                  </w:rPr>
                </w:rPrChange>
              </w:rPr>
              <w:pPrChange w:id="18114" w:author="phuong vu" w:date="2018-11-30T23:01:00Z">
                <w:pPr>
                  <w:jc w:val="center"/>
                </w:pPr>
              </w:pPrChange>
            </w:pPr>
            <w:ins w:id="18115" w:author="phuong vu" w:date="2018-11-21T21:35:00Z">
              <w:r w:rsidRPr="00920004">
                <w:rPr>
                  <w:lang w:val="en-US"/>
                  <w:rPrChange w:id="18116" w:author="phuong vu" w:date="2018-11-30T22:36:00Z">
                    <w:rPr>
                      <w:lang w:val="en-US"/>
                    </w:rPr>
                  </w:rPrChange>
                </w:rPr>
                <w:t>X</w:t>
              </w:r>
            </w:ins>
          </w:p>
        </w:tc>
      </w:tr>
    </w:tbl>
    <w:p w14:paraId="668E45F6" w14:textId="6796CD56" w:rsidR="00C878E0" w:rsidRPr="00920004" w:rsidRDefault="00C878E0" w:rsidP="00B7091A">
      <w:pPr>
        <w:pStyle w:val="Caption"/>
        <w:rPr>
          <w:ins w:id="18117" w:author="phuong vu" w:date="2018-11-21T21:34:00Z"/>
          <w:lang w:val="en-US"/>
          <w:rPrChange w:id="18118" w:author="phuong vu" w:date="2018-11-30T22:36:00Z">
            <w:rPr>
              <w:ins w:id="18119" w:author="phuong vu" w:date="2018-11-21T21:34:00Z"/>
              <w:lang w:val="en-US"/>
            </w:rPr>
          </w:rPrChange>
        </w:rPr>
        <w:pPrChange w:id="18120" w:author="phuong vu" w:date="2018-11-30T23:01:00Z">
          <w:pPr>
            <w:pStyle w:val="Heading6"/>
          </w:pPr>
        </w:pPrChange>
      </w:pPr>
      <w:bookmarkStart w:id="18121" w:name="_Toc531381611"/>
      <w:ins w:id="18122" w:author="phuong vu" w:date="2018-11-26T10:25:00Z">
        <w:r w:rsidRPr="00920004">
          <w:rPr>
            <w:rPrChange w:id="18123" w:author="phuong vu" w:date="2018-11-30T22:36:00Z">
              <w:rPr/>
            </w:rPrChange>
          </w:rPr>
          <w:t xml:space="preserve">Bảng </w:t>
        </w:r>
      </w:ins>
      <w:ins w:id="18124" w:author="phuong vu" w:date="2018-11-30T14:54:00Z">
        <w:r w:rsidR="00D632EE" w:rsidRPr="00920004">
          <w:rPr>
            <w:rPrChange w:id="18125" w:author="phuong vu" w:date="2018-11-30T22:36:00Z">
              <w:rPr/>
            </w:rPrChange>
          </w:rPr>
          <w:fldChar w:fldCharType="begin"/>
        </w:r>
        <w:r w:rsidR="00D632EE" w:rsidRPr="00920004">
          <w:rPr>
            <w:rPrChange w:id="18126" w:author="phuong vu" w:date="2018-11-30T22:36:00Z">
              <w:rPr/>
            </w:rPrChange>
          </w:rPr>
          <w:instrText xml:space="preserve"> STYLEREF 1 \s </w:instrText>
        </w:r>
      </w:ins>
      <w:r w:rsidR="00D632EE" w:rsidRPr="00920004">
        <w:rPr>
          <w:rPrChange w:id="18127" w:author="phuong vu" w:date="2018-11-30T22:36:00Z">
            <w:rPr/>
          </w:rPrChange>
        </w:rPr>
        <w:fldChar w:fldCharType="separate"/>
      </w:r>
      <w:r w:rsidR="00B5490C">
        <w:rPr>
          <w:noProof/>
        </w:rPr>
        <w:t>3</w:t>
      </w:r>
      <w:ins w:id="18128" w:author="phuong vu" w:date="2018-11-30T14:54:00Z">
        <w:r w:rsidR="00D632EE" w:rsidRPr="00920004">
          <w:rPr>
            <w:rPrChange w:id="18129" w:author="phuong vu" w:date="2018-11-30T22:36:00Z">
              <w:rPr/>
            </w:rPrChange>
          </w:rPr>
          <w:fldChar w:fldCharType="end"/>
        </w:r>
        <w:r w:rsidR="00D632EE" w:rsidRPr="00920004">
          <w:rPr>
            <w:rPrChange w:id="18130" w:author="phuong vu" w:date="2018-11-30T22:36:00Z">
              <w:rPr/>
            </w:rPrChange>
          </w:rPr>
          <w:t>.</w:t>
        </w:r>
        <w:r w:rsidR="00D632EE" w:rsidRPr="00920004">
          <w:rPr>
            <w:rPrChange w:id="18131" w:author="phuong vu" w:date="2018-11-30T22:36:00Z">
              <w:rPr/>
            </w:rPrChange>
          </w:rPr>
          <w:fldChar w:fldCharType="begin"/>
        </w:r>
        <w:r w:rsidR="00D632EE" w:rsidRPr="00920004">
          <w:rPr>
            <w:rPrChange w:id="18132" w:author="phuong vu" w:date="2018-11-30T22:36:00Z">
              <w:rPr/>
            </w:rPrChange>
          </w:rPr>
          <w:instrText xml:space="preserve"> SEQ Bảng \* ARABIC \s 1 </w:instrText>
        </w:r>
      </w:ins>
      <w:r w:rsidR="00D632EE" w:rsidRPr="00920004">
        <w:rPr>
          <w:rPrChange w:id="18133" w:author="phuong vu" w:date="2018-11-30T22:36:00Z">
            <w:rPr/>
          </w:rPrChange>
        </w:rPr>
        <w:fldChar w:fldCharType="separate"/>
      </w:r>
      <w:ins w:id="18134" w:author="phuong vu" w:date="2018-11-30T22:44:00Z">
        <w:r w:rsidR="00B5490C">
          <w:rPr>
            <w:noProof/>
          </w:rPr>
          <w:t>3</w:t>
        </w:r>
      </w:ins>
      <w:ins w:id="18135" w:author="phuong vu" w:date="2018-11-30T14:54:00Z">
        <w:r w:rsidR="00D632EE" w:rsidRPr="00920004">
          <w:rPr>
            <w:rPrChange w:id="18136" w:author="phuong vu" w:date="2018-11-30T22:36:00Z">
              <w:rPr/>
            </w:rPrChange>
          </w:rPr>
          <w:fldChar w:fldCharType="end"/>
        </w:r>
      </w:ins>
      <w:ins w:id="18137" w:author="phuong vu" w:date="2018-11-26T10:25:00Z">
        <w:r w:rsidRPr="00920004">
          <w:rPr>
            <w:lang w:val="en-US"/>
            <w:rPrChange w:id="18138" w:author="phuong vu" w:date="2018-11-30T22:36:00Z">
              <w:rPr>
                <w:lang w:val="en-US"/>
              </w:rPr>
            </w:rPrChange>
          </w:rPr>
          <w:t xml:space="preserve"> Dữ liệu sử dụng xem danh sách đơn h</w:t>
        </w:r>
      </w:ins>
      <w:ins w:id="18139" w:author="phuong vu" w:date="2018-11-26T10:26:00Z">
        <w:r w:rsidRPr="00920004">
          <w:rPr>
            <w:lang w:val="en-US"/>
            <w:rPrChange w:id="18140" w:author="phuong vu" w:date="2018-11-30T22:36:00Z">
              <w:rPr>
                <w:lang w:val="en-US"/>
              </w:rPr>
            </w:rPrChange>
          </w:rPr>
          <w:t>àng theo trạng thái</w:t>
        </w:r>
      </w:ins>
      <w:bookmarkEnd w:id="18121"/>
    </w:p>
    <w:p w14:paraId="541602AB" w14:textId="77777777" w:rsidR="005645EE" w:rsidRPr="00920004" w:rsidRDefault="005645EE" w:rsidP="00B7091A">
      <w:pPr>
        <w:pStyle w:val="Heading6"/>
        <w:numPr>
          <w:ilvl w:val="0"/>
          <w:numId w:val="85"/>
        </w:numPr>
        <w:spacing w:before="240" w:line="0" w:lineRule="atLeast"/>
        <w:rPr>
          <w:ins w:id="18141" w:author="phuong vu" w:date="2018-11-21T21:34:00Z"/>
          <w:rFonts w:cstheme="majorHAnsi"/>
          <w:lang w:val="en-US"/>
          <w:rPrChange w:id="18142" w:author="phuong vu" w:date="2018-11-30T22:36:00Z">
            <w:rPr>
              <w:ins w:id="18143" w:author="phuong vu" w:date="2018-11-21T21:34:00Z"/>
              <w:lang w:val="en-US"/>
            </w:rPr>
          </w:rPrChange>
        </w:rPr>
        <w:pPrChange w:id="18144" w:author="phuong vu" w:date="2018-11-30T23:02:00Z">
          <w:pPr>
            <w:pStyle w:val="Heading6"/>
          </w:pPr>
        </w:pPrChange>
      </w:pPr>
      <w:ins w:id="18145" w:author="phuong vu" w:date="2018-11-21T21:34:00Z">
        <w:r w:rsidRPr="00920004">
          <w:rPr>
            <w:rFonts w:cstheme="majorHAnsi"/>
            <w:lang w:val="en-US"/>
            <w:rPrChange w:id="18146" w:author="phuong vu" w:date="2018-11-30T22:36:00Z">
              <w:rPr>
                <w:lang w:val="en-US"/>
              </w:rPr>
            </w:rPrChange>
          </w:rPr>
          <w:lastRenderedPageBreak/>
          <w:t>Cách xử lí</w:t>
        </w:r>
      </w:ins>
    </w:p>
    <w:p w14:paraId="624DDFA9" w14:textId="77777777" w:rsidR="00C878E0" w:rsidRPr="00920004" w:rsidRDefault="00C878E0" w:rsidP="00BD0851">
      <w:pPr>
        <w:keepNext/>
        <w:spacing w:before="240" w:line="0" w:lineRule="atLeast"/>
        <w:jc w:val="center"/>
        <w:rPr>
          <w:ins w:id="18147" w:author="phuong vu" w:date="2018-11-26T10:26:00Z"/>
          <w:rPrChange w:id="18148" w:author="phuong vu" w:date="2018-11-30T22:36:00Z">
            <w:rPr>
              <w:ins w:id="18149" w:author="phuong vu" w:date="2018-11-26T10:26:00Z"/>
            </w:rPr>
          </w:rPrChange>
        </w:rPr>
        <w:pPrChange w:id="18150" w:author="phuong vu" w:date="2018-11-30T14:16:00Z">
          <w:pPr>
            <w:spacing w:line="276" w:lineRule="auto"/>
            <w:jc w:val="center"/>
          </w:pPr>
        </w:pPrChange>
      </w:pPr>
      <w:ins w:id="18151" w:author="phuong vu" w:date="2018-11-26T10:26:00Z">
        <w:r w:rsidRPr="00920004">
          <w:rPr>
            <w:noProof/>
            <w:lang w:val="en-US"/>
            <w:rPrChange w:id="18152" w:author="phuong vu" w:date="2018-11-30T22:36:00Z">
              <w:rPr>
                <w:noProof/>
                <w:lang w:val="en-US"/>
              </w:rPr>
            </w:rPrChange>
          </w:rPr>
          <w:drawing>
            <wp:inline distT="0" distB="0" distL="0" distR="0" wp14:anchorId="2DC0B106" wp14:editId="4D4D64C5">
              <wp:extent cx="3348990" cy="6167120"/>
              <wp:effectExtent l="0" t="0" r="3810" b="508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348990" cy="6167120"/>
                      </a:xfrm>
                      <a:prstGeom prst="rect">
                        <a:avLst/>
                      </a:prstGeom>
                      <a:noFill/>
                      <a:ln>
                        <a:noFill/>
                      </a:ln>
                    </pic:spPr>
                  </pic:pic>
                </a:graphicData>
              </a:graphic>
            </wp:inline>
          </w:drawing>
        </w:r>
      </w:ins>
    </w:p>
    <w:p w14:paraId="63D74243" w14:textId="71750F53" w:rsidR="005645EE" w:rsidRPr="00920004" w:rsidRDefault="00C878E0" w:rsidP="00A17FA5">
      <w:pPr>
        <w:pStyle w:val="Caption"/>
        <w:rPr>
          <w:lang w:val="en-US"/>
          <w:rPrChange w:id="18153" w:author="phuong vu" w:date="2018-11-30T22:36:00Z">
            <w:rPr>
              <w:lang w:val="en-US"/>
            </w:rPr>
          </w:rPrChange>
        </w:rPr>
        <w:pPrChange w:id="18154" w:author="phuong vu" w:date="2018-11-30T22:42:00Z">
          <w:pPr>
            <w:pStyle w:val="Heading6"/>
          </w:pPr>
        </w:pPrChange>
      </w:pPr>
      <w:bookmarkStart w:id="18155" w:name="_Toc531380484"/>
      <w:ins w:id="18156" w:author="phuong vu" w:date="2018-11-26T10:26:00Z">
        <w:r w:rsidRPr="00920004">
          <w:rPr>
            <w:rPrChange w:id="18157" w:author="phuong vu" w:date="2018-11-30T22:36:00Z">
              <w:rPr/>
            </w:rPrChange>
          </w:rPr>
          <w:t xml:space="preserve">Hình </w:t>
        </w:r>
      </w:ins>
      <w:ins w:id="18158" w:author="phuong vu" w:date="2018-11-30T15:13:00Z">
        <w:r w:rsidR="00EF3636" w:rsidRPr="00920004">
          <w:rPr>
            <w:rPrChange w:id="18159" w:author="phuong vu" w:date="2018-11-30T22:36:00Z">
              <w:rPr/>
            </w:rPrChange>
          </w:rPr>
          <w:fldChar w:fldCharType="begin"/>
        </w:r>
        <w:r w:rsidR="00EF3636" w:rsidRPr="00920004">
          <w:rPr>
            <w:rPrChange w:id="18160" w:author="phuong vu" w:date="2018-11-30T22:36:00Z">
              <w:rPr/>
            </w:rPrChange>
          </w:rPr>
          <w:instrText xml:space="preserve"> STYLEREF 1 \s </w:instrText>
        </w:r>
      </w:ins>
      <w:r w:rsidR="00EF3636" w:rsidRPr="00920004">
        <w:rPr>
          <w:rPrChange w:id="18161" w:author="phuong vu" w:date="2018-11-30T22:36:00Z">
            <w:rPr/>
          </w:rPrChange>
        </w:rPr>
        <w:fldChar w:fldCharType="separate"/>
      </w:r>
      <w:r w:rsidR="00B5490C">
        <w:rPr>
          <w:noProof/>
        </w:rPr>
        <w:t>3</w:t>
      </w:r>
      <w:ins w:id="18162" w:author="phuong vu" w:date="2018-11-30T15:13:00Z">
        <w:r w:rsidR="00EF3636" w:rsidRPr="00920004">
          <w:rPr>
            <w:rPrChange w:id="18163" w:author="phuong vu" w:date="2018-11-30T22:36:00Z">
              <w:rPr/>
            </w:rPrChange>
          </w:rPr>
          <w:fldChar w:fldCharType="end"/>
        </w:r>
        <w:r w:rsidR="00EF3636" w:rsidRPr="00920004">
          <w:rPr>
            <w:rPrChange w:id="18164" w:author="phuong vu" w:date="2018-11-30T22:36:00Z">
              <w:rPr/>
            </w:rPrChange>
          </w:rPr>
          <w:t>.</w:t>
        </w:r>
        <w:r w:rsidR="00EF3636" w:rsidRPr="00920004">
          <w:rPr>
            <w:rPrChange w:id="18165" w:author="phuong vu" w:date="2018-11-30T22:36:00Z">
              <w:rPr/>
            </w:rPrChange>
          </w:rPr>
          <w:fldChar w:fldCharType="begin"/>
        </w:r>
        <w:r w:rsidR="00EF3636" w:rsidRPr="00920004">
          <w:rPr>
            <w:rPrChange w:id="18166" w:author="phuong vu" w:date="2018-11-30T22:36:00Z">
              <w:rPr/>
            </w:rPrChange>
          </w:rPr>
          <w:instrText xml:space="preserve"> SEQ Hình \* ARABIC \s 1 </w:instrText>
        </w:r>
      </w:ins>
      <w:r w:rsidR="00EF3636" w:rsidRPr="00920004">
        <w:rPr>
          <w:rPrChange w:id="18167" w:author="phuong vu" w:date="2018-11-30T22:36:00Z">
            <w:rPr/>
          </w:rPrChange>
        </w:rPr>
        <w:fldChar w:fldCharType="separate"/>
      </w:r>
      <w:ins w:id="18168" w:author="phuong vu" w:date="2018-11-30T22:44:00Z">
        <w:r w:rsidR="00B5490C">
          <w:rPr>
            <w:noProof/>
          </w:rPr>
          <w:t>7</w:t>
        </w:r>
      </w:ins>
      <w:ins w:id="18169" w:author="phuong vu" w:date="2018-11-30T15:13:00Z">
        <w:r w:rsidR="00EF3636" w:rsidRPr="00920004">
          <w:rPr>
            <w:rPrChange w:id="18170" w:author="phuong vu" w:date="2018-11-30T22:36:00Z">
              <w:rPr/>
            </w:rPrChange>
          </w:rPr>
          <w:fldChar w:fldCharType="end"/>
        </w:r>
      </w:ins>
      <w:ins w:id="18171" w:author="phuong vu" w:date="2018-11-26T10:26:00Z">
        <w:r w:rsidRPr="00920004">
          <w:rPr>
            <w:lang w:val="en-US"/>
            <w:rPrChange w:id="18172" w:author="phuong vu" w:date="2018-11-30T22:36:00Z">
              <w:rPr>
                <w:lang w:val="en-US"/>
              </w:rPr>
            </w:rPrChange>
          </w:rPr>
          <w:t xml:space="preserve"> Sơ đồ xử lí xem danh sách đơn hàng theo trạng th</w:t>
        </w:r>
      </w:ins>
      <w:ins w:id="18173" w:author="phuong vu" w:date="2018-11-26T10:27:00Z">
        <w:r w:rsidRPr="00920004">
          <w:rPr>
            <w:lang w:val="en-US"/>
            <w:rPrChange w:id="18174" w:author="phuong vu" w:date="2018-11-30T22:36:00Z">
              <w:rPr>
                <w:lang w:val="en-US"/>
              </w:rPr>
            </w:rPrChange>
          </w:rPr>
          <w:t>ái</w:t>
        </w:r>
      </w:ins>
      <w:bookmarkEnd w:id="18155"/>
    </w:p>
    <w:p w14:paraId="655B7675" w14:textId="201C3F93" w:rsidR="00F02EAB" w:rsidRPr="00920004" w:rsidRDefault="00F02EAB" w:rsidP="00BD0851">
      <w:pPr>
        <w:pStyle w:val="Heading5"/>
        <w:spacing w:before="240" w:line="0" w:lineRule="atLeast"/>
        <w:rPr>
          <w:rFonts w:cstheme="majorHAnsi"/>
          <w:lang w:val="en-US"/>
          <w:rPrChange w:id="18175" w:author="phuong vu" w:date="2018-11-30T22:36:00Z">
            <w:rPr>
              <w:lang w:val="en-US"/>
            </w:rPr>
          </w:rPrChange>
        </w:rPr>
        <w:pPrChange w:id="18176" w:author="phuong vu" w:date="2018-11-30T14:16:00Z">
          <w:pPr>
            <w:pStyle w:val="Heading5"/>
          </w:pPr>
        </w:pPrChange>
      </w:pPr>
      <w:r w:rsidRPr="00920004">
        <w:rPr>
          <w:rFonts w:cstheme="majorHAnsi"/>
          <w:lang w:val="en-US"/>
          <w:rPrChange w:id="18177" w:author="phuong vu" w:date="2018-11-30T22:36:00Z">
            <w:rPr>
              <w:lang w:val="en-US"/>
            </w:rPr>
          </w:rPrChange>
        </w:rPr>
        <w:t>Xem chi tiết đơn hàng</w:t>
      </w:r>
    </w:p>
    <w:p w14:paraId="76BFB1BB" w14:textId="5034C9D6" w:rsidR="00070C2F" w:rsidRPr="00920004" w:rsidDel="00C10BF7" w:rsidRDefault="00070C2F" w:rsidP="00C10BF7">
      <w:pPr>
        <w:ind w:firstLine="720"/>
        <w:rPr>
          <w:del w:id="18178" w:author="phuong vu" w:date="2018-11-30T14:34:00Z"/>
          <w:b/>
          <w:lang w:val="en-US"/>
          <w:rPrChange w:id="18179" w:author="phuong vu" w:date="2018-11-30T22:36:00Z">
            <w:rPr>
              <w:del w:id="18180" w:author="phuong vu" w:date="2018-11-30T14:34:00Z"/>
              <w:lang w:val="en-US"/>
            </w:rPr>
          </w:rPrChange>
        </w:rPr>
        <w:pPrChange w:id="18181" w:author="phuong vu" w:date="2018-11-30T14:34:00Z">
          <w:pPr>
            <w:pStyle w:val="Heading6"/>
          </w:pPr>
        </w:pPrChange>
      </w:pPr>
      <w:r w:rsidRPr="00920004">
        <w:rPr>
          <w:b/>
          <w:lang w:val="en-US"/>
          <w:rPrChange w:id="18182" w:author="phuong vu" w:date="2018-11-30T22:36:00Z">
            <w:rPr>
              <w:lang w:val="en-US"/>
            </w:rPr>
          </w:rPrChange>
        </w:rPr>
        <w:t>Mục đích</w:t>
      </w:r>
      <w:ins w:id="18183" w:author="phuong vu" w:date="2018-11-30T14:34:00Z">
        <w:r w:rsidR="00C10BF7" w:rsidRPr="00920004">
          <w:rPr>
            <w:b/>
            <w:lang w:val="en-US"/>
            <w:rPrChange w:id="18184" w:author="phuong vu" w:date="2018-11-30T22:36:00Z">
              <w:rPr>
                <w:lang w:val="en-US"/>
              </w:rPr>
            </w:rPrChange>
          </w:rPr>
          <w:t xml:space="preserve">: </w:t>
        </w:r>
      </w:ins>
    </w:p>
    <w:p w14:paraId="1C22768E" w14:textId="03AA3022" w:rsidR="00DC4C5A" w:rsidRPr="00920004" w:rsidRDefault="005D7559" w:rsidP="00C10BF7">
      <w:pPr>
        <w:ind w:firstLine="720"/>
        <w:rPr>
          <w:lang w:val="en-US"/>
          <w:rPrChange w:id="18185" w:author="phuong vu" w:date="2018-11-30T22:36:00Z">
            <w:rPr>
              <w:lang w:val="en-US"/>
            </w:rPr>
          </w:rPrChange>
        </w:rPr>
        <w:pPrChange w:id="18186" w:author="phuong vu" w:date="2018-11-30T14:34:00Z">
          <w:pPr/>
        </w:pPrChange>
      </w:pPr>
      <w:r w:rsidRPr="00920004">
        <w:rPr>
          <w:lang w:val="en-US"/>
          <w:rPrChange w:id="18187" w:author="phuong vu" w:date="2018-11-30T22:36:00Z">
            <w:rPr>
              <w:lang w:val="en-US"/>
            </w:rPr>
          </w:rPrChange>
        </w:rPr>
        <w:t>Giúp nhân viên kiểm tra các thông tin đơn hàng trước khi xác nhận và xử lí các chức năng khác đối với đơn hàng tùy theo quyền thực hiện chức nắng với từng người dùng cụ thể.</w:t>
      </w:r>
      <w:r w:rsidR="00DC4C5A" w:rsidRPr="00920004">
        <w:rPr>
          <w:lang w:val="en-US"/>
          <w:rPrChange w:id="18188" w:author="phuong vu" w:date="2018-11-30T22:36:00Z">
            <w:rPr>
              <w:lang w:val="en-US"/>
            </w:rPr>
          </w:rPrChange>
        </w:rPr>
        <w:t xml:space="preserve"> Mọi chức năng đối với đơn hàng đều phải truy cập vào màn hình chi tiết trước.</w:t>
      </w:r>
    </w:p>
    <w:p w14:paraId="2DF0BC30" w14:textId="7BD59925" w:rsidR="00070C2F" w:rsidRPr="00920004" w:rsidRDefault="00070C2F" w:rsidP="00B7091A">
      <w:pPr>
        <w:pStyle w:val="Heading6"/>
        <w:numPr>
          <w:ilvl w:val="0"/>
          <w:numId w:val="85"/>
        </w:numPr>
        <w:spacing w:before="240" w:line="0" w:lineRule="atLeast"/>
        <w:ind w:left="720"/>
        <w:rPr>
          <w:rFonts w:cstheme="majorHAnsi"/>
          <w:lang w:val="en-US"/>
          <w:rPrChange w:id="18189" w:author="phuong vu" w:date="2018-11-30T22:36:00Z">
            <w:rPr>
              <w:lang w:val="en-US"/>
            </w:rPr>
          </w:rPrChange>
        </w:rPr>
        <w:pPrChange w:id="18190" w:author="phuong vu" w:date="2018-11-30T23:06:00Z">
          <w:pPr>
            <w:pStyle w:val="Heading6"/>
          </w:pPr>
        </w:pPrChange>
      </w:pPr>
      <w:r w:rsidRPr="00920004">
        <w:rPr>
          <w:rFonts w:cstheme="majorHAnsi"/>
          <w:lang w:val="en-US"/>
          <w:rPrChange w:id="18191" w:author="phuong vu" w:date="2018-11-30T22:36:00Z">
            <w:rPr>
              <w:lang w:val="en-US"/>
            </w:rPr>
          </w:rPrChange>
        </w:rPr>
        <w:lastRenderedPageBreak/>
        <w:t>Giao diện</w:t>
      </w:r>
    </w:p>
    <w:p w14:paraId="0471EA7C" w14:textId="77777777" w:rsidR="00977C58" w:rsidRPr="00920004" w:rsidRDefault="005D7559" w:rsidP="00BD0851">
      <w:pPr>
        <w:keepNext/>
        <w:spacing w:before="240" w:line="0" w:lineRule="atLeast"/>
        <w:rPr>
          <w:rPrChange w:id="18192" w:author="phuong vu" w:date="2018-11-30T22:36:00Z">
            <w:rPr/>
          </w:rPrChange>
        </w:rPr>
        <w:pPrChange w:id="18193" w:author="phuong vu" w:date="2018-11-30T14:16:00Z">
          <w:pPr>
            <w:keepNext/>
          </w:pPr>
        </w:pPrChange>
      </w:pPr>
      <w:r w:rsidRPr="00920004">
        <w:rPr>
          <w:noProof/>
          <w:lang w:val="en-US"/>
          <w:rPrChange w:id="18194" w:author="phuong vu" w:date="2018-11-30T22:36:00Z">
            <w:rPr>
              <w:noProof/>
              <w:lang w:val="en-US"/>
            </w:rPr>
          </w:rPrChange>
        </w:rPr>
        <w:drawing>
          <wp:inline distT="0" distB="0" distL="0" distR="0" wp14:anchorId="32A3A705" wp14:editId="4DFB8550">
            <wp:extent cx="5579745" cy="5027295"/>
            <wp:effectExtent l="0" t="0" r="1905"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4">
                      <a:extLst>
                        <a:ext uri="{28A0092B-C50C-407E-A947-70E740481C1C}">
                          <a14:useLocalDpi xmlns:a14="http://schemas.microsoft.com/office/drawing/2010/main" val="0"/>
                        </a:ext>
                      </a:extLst>
                    </a:blip>
                    <a:srcRect t="7208"/>
                    <a:stretch/>
                  </pic:blipFill>
                  <pic:spPr bwMode="auto">
                    <a:xfrm>
                      <a:off x="0" y="0"/>
                      <a:ext cx="5579745" cy="5027295"/>
                    </a:xfrm>
                    <a:prstGeom prst="rect">
                      <a:avLst/>
                    </a:prstGeom>
                    <a:noFill/>
                    <a:ln>
                      <a:noFill/>
                    </a:ln>
                    <a:extLst>
                      <a:ext uri="{53640926-AAD7-44D8-BBD7-CCE9431645EC}">
                        <a14:shadowObscured xmlns:a14="http://schemas.microsoft.com/office/drawing/2010/main"/>
                      </a:ext>
                    </a:extLst>
                  </pic:spPr>
                </pic:pic>
              </a:graphicData>
            </a:graphic>
          </wp:inline>
        </w:drawing>
      </w:r>
    </w:p>
    <w:p w14:paraId="4C6128E3" w14:textId="1BF517B5" w:rsidR="005D7559" w:rsidRPr="00920004" w:rsidRDefault="00977C58" w:rsidP="00A17FA5">
      <w:pPr>
        <w:pStyle w:val="Caption"/>
        <w:rPr>
          <w:rPrChange w:id="18195" w:author="phuong vu" w:date="2018-11-30T22:36:00Z">
            <w:rPr>
              <w:szCs w:val="26"/>
              <w:lang w:val="en-US"/>
            </w:rPr>
          </w:rPrChange>
        </w:rPr>
        <w:pPrChange w:id="18196" w:author="phuong vu" w:date="2018-11-30T22:42:00Z">
          <w:pPr>
            <w:pStyle w:val="Caption"/>
          </w:pPr>
        </w:pPrChange>
      </w:pPr>
      <w:bookmarkStart w:id="18197" w:name="_Toc531380485"/>
      <w:r w:rsidRPr="00920004">
        <w:rPr>
          <w:rPrChange w:id="18198" w:author="phuong vu" w:date="2018-11-30T22:36:00Z">
            <w:rPr/>
          </w:rPrChange>
        </w:rPr>
        <w:t xml:space="preserve">Hình </w:t>
      </w:r>
      <w:ins w:id="18199" w:author="phuong vu" w:date="2018-11-30T15:13:00Z">
        <w:r w:rsidR="00EF3636" w:rsidRPr="00920004">
          <w:rPr>
            <w:rPrChange w:id="18200" w:author="phuong vu" w:date="2018-11-30T22:36:00Z">
              <w:rPr/>
            </w:rPrChange>
          </w:rPr>
          <w:fldChar w:fldCharType="begin"/>
        </w:r>
        <w:r w:rsidR="00EF3636" w:rsidRPr="00920004">
          <w:rPr>
            <w:rPrChange w:id="18201" w:author="phuong vu" w:date="2018-11-30T22:36:00Z">
              <w:rPr/>
            </w:rPrChange>
          </w:rPr>
          <w:instrText xml:space="preserve"> STYLEREF 1 \s </w:instrText>
        </w:r>
      </w:ins>
      <w:r w:rsidR="00EF3636" w:rsidRPr="00920004">
        <w:rPr>
          <w:rPrChange w:id="18202" w:author="phuong vu" w:date="2018-11-30T22:36:00Z">
            <w:rPr/>
          </w:rPrChange>
        </w:rPr>
        <w:fldChar w:fldCharType="separate"/>
      </w:r>
      <w:r w:rsidR="00B5490C">
        <w:rPr>
          <w:noProof/>
        </w:rPr>
        <w:t>3</w:t>
      </w:r>
      <w:ins w:id="18203" w:author="phuong vu" w:date="2018-11-30T15:13:00Z">
        <w:r w:rsidR="00EF3636" w:rsidRPr="00920004">
          <w:rPr>
            <w:rPrChange w:id="18204" w:author="phuong vu" w:date="2018-11-30T22:36:00Z">
              <w:rPr/>
            </w:rPrChange>
          </w:rPr>
          <w:fldChar w:fldCharType="end"/>
        </w:r>
        <w:r w:rsidR="00EF3636" w:rsidRPr="00920004">
          <w:rPr>
            <w:rPrChange w:id="18205" w:author="phuong vu" w:date="2018-11-30T22:36:00Z">
              <w:rPr/>
            </w:rPrChange>
          </w:rPr>
          <w:t>.</w:t>
        </w:r>
        <w:r w:rsidR="00EF3636" w:rsidRPr="00920004">
          <w:rPr>
            <w:rPrChange w:id="18206" w:author="phuong vu" w:date="2018-11-30T22:36:00Z">
              <w:rPr/>
            </w:rPrChange>
          </w:rPr>
          <w:fldChar w:fldCharType="begin"/>
        </w:r>
        <w:r w:rsidR="00EF3636" w:rsidRPr="00920004">
          <w:rPr>
            <w:rPrChange w:id="18207" w:author="phuong vu" w:date="2018-11-30T22:36:00Z">
              <w:rPr/>
            </w:rPrChange>
          </w:rPr>
          <w:instrText xml:space="preserve"> SEQ Hình \* ARABIC \s 1 </w:instrText>
        </w:r>
      </w:ins>
      <w:r w:rsidR="00EF3636" w:rsidRPr="00920004">
        <w:rPr>
          <w:rPrChange w:id="18208" w:author="phuong vu" w:date="2018-11-30T22:36:00Z">
            <w:rPr/>
          </w:rPrChange>
        </w:rPr>
        <w:fldChar w:fldCharType="separate"/>
      </w:r>
      <w:ins w:id="18209" w:author="phuong vu" w:date="2018-11-30T22:44:00Z">
        <w:r w:rsidR="00B5490C">
          <w:rPr>
            <w:noProof/>
          </w:rPr>
          <w:t>8</w:t>
        </w:r>
      </w:ins>
      <w:ins w:id="18210" w:author="phuong vu" w:date="2018-11-30T15:13:00Z">
        <w:r w:rsidR="00EF3636" w:rsidRPr="00920004">
          <w:rPr>
            <w:rPrChange w:id="18211" w:author="phuong vu" w:date="2018-11-30T22:36:00Z">
              <w:rPr/>
            </w:rPrChange>
          </w:rPr>
          <w:fldChar w:fldCharType="end"/>
        </w:r>
      </w:ins>
      <w:del w:id="18212" w:author="phuong vu" w:date="2018-11-16T11:28:00Z">
        <w:r w:rsidR="006C103E" w:rsidRPr="00920004" w:rsidDel="00EC5005">
          <w:rPr>
            <w:rPrChange w:id="18213" w:author="phuong vu" w:date="2018-11-30T22:36:00Z">
              <w:rPr>
                <w:szCs w:val="26"/>
              </w:rPr>
            </w:rPrChange>
          </w:rPr>
          <w:fldChar w:fldCharType="begin"/>
        </w:r>
        <w:r w:rsidR="006C103E" w:rsidRPr="00920004" w:rsidDel="00EC5005">
          <w:rPr>
            <w:rPrChange w:id="18214" w:author="phuong vu" w:date="2018-11-30T22:36:00Z">
              <w:rPr/>
            </w:rPrChange>
          </w:rPr>
          <w:delInstrText xml:space="preserve"> STYLEREF 1 \s </w:delInstrText>
        </w:r>
        <w:r w:rsidR="006C103E" w:rsidRPr="00920004" w:rsidDel="00EC5005">
          <w:rPr>
            <w:rPrChange w:id="18215" w:author="phuong vu" w:date="2018-11-30T22:36:00Z">
              <w:rPr>
                <w:szCs w:val="26"/>
              </w:rPr>
            </w:rPrChange>
          </w:rPr>
          <w:fldChar w:fldCharType="separate"/>
        </w:r>
        <w:r w:rsidR="006C103E" w:rsidRPr="00920004" w:rsidDel="00EC5005">
          <w:rPr>
            <w:noProof/>
            <w:rPrChange w:id="18216" w:author="phuong vu" w:date="2018-11-30T22:36:00Z">
              <w:rPr>
                <w:noProof/>
              </w:rPr>
            </w:rPrChange>
          </w:rPr>
          <w:delText>3</w:delText>
        </w:r>
        <w:r w:rsidR="006C103E" w:rsidRPr="00920004" w:rsidDel="00EC5005">
          <w:rPr>
            <w:rPrChange w:id="18217" w:author="phuong vu" w:date="2018-11-30T22:36:00Z">
              <w:rPr>
                <w:szCs w:val="26"/>
              </w:rPr>
            </w:rPrChange>
          </w:rPr>
          <w:fldChar w:fldCharType="end"/>
        </w:r>
        <w:r w:rsidR="006C103E" w:rsidRPr="00920004" w:rsidDel="00EC5005">
          <w:rPr>
            <w:rPrChange w:id="18218" w:author="phuong vu" w:date="2018-11-30T22:36:00Z">
              <w:rPr/>
            </w:rPrChange>
          </w:rPr>
          <w:delText>.</w:delText>
        </w:r>
        <w:r w:rsidR="006C103E" w:rsidRPr="00920004" w:rsidDel="00EC5005">
          <w:rPr>
            <w:rPrChange w:id="18219" w:author="phuong vu" w:date="2018-11-30T22:36:00Z">
              <w:rPr/>
            </w:rPrChange>
          </w:rPr>
          <w:fldChar w:fldCharType="begin"/>
        </w:r>
        <w:r w:rsidR="006C103E" w:rsidRPr="00920004" w:rsidDel="00EC5005">
          <w:rPr>
            <w:rPrChange w:id="18220" w:author="phuong vu" w:date="2018-11-30T22:36:00Z">
              <w:rPr/>
            </w:rPrChange>
          </w:rPr>
          <w:delInstrText xml:space="preserve"> SEQ Hình \* ARABIC \s 1 </w:delInstrText>
        </w:r>
        <w:r w:rsidR="006C103E" w:rsidRPr="00920004" w:rsidDel="00EC5005">
          <w:rPr>
            <w:rPrChange w:id="18221" w:author="phuong vu" w:date="2018-11-30T22:36:00Z">
              <w:rPr>
                <w:szCs w:val="26"/>
              </w:rPr>
            </w:rPrChange>
          </w:rPr>
          <w:fldChar w:fldCharType="separate"/>
        </w:r>
        <w:r w:rsidR="006C103E" w:rsidRPr="00920004" w:rsidDel="00EC5005">
          <w:rPr>
            <w:noProof/>
            <w:rPrChange w:id="18222" w:author="phuong vu" w:date="2018-11-30T22:36:00Z">
              <w:rPr>
                <w:noProof/>
              </w:rPr>
            </w:rPrChange>
          </w:rPr>
          <w:delText>4</w:delText>
        </w:r>
        <w:r w:rsidR="006C103E" w:rsidRPr="00920004" w:rsidDel="00EC5005">
          <w:rPr>
            <w:rPrChange w:id="18223" w:author="phuong vu" w:date="2018-11-30T22:36:00Z">
              <w:rPr>
                <w:szCs w:val="26"/>
              </w:rPr>
            </w:rPrChange>
          </w:rPr>
          <w:fldChar w:fldCharType="end"/>
        </w:r>
      </w:del>
      <w:r w:rsidRPr="00920004">
        <w:rPr>
          <w:rPrChange w:id="18224" w:author="phuong vu" w:date="2018-11-30T22:36:00Z">
            <w:rPr>
              <w:szCs w:val="26"/>
              <w:lang w:val="en-US"/>
            </w:rPr>
          </w:rPrChange>
        </w:rPr>
        <w:t xml:space="preserve"> Giao diện xem chi tiết đơn hàng</w:t>
      </w:r>
      <w:bookmarkEnd w:id="18197"/>
    </w:p>
    <w:p w14:paraId="55A781EC" w14:textId="3B10A111" w:rsidR="00070C2F" w:rsidRPr="00920004" w:rsidRDefault="00070C2F" w:rsidP="00B7091A">
      <w:pPr>
        <w:pStyle w:val="Heading6"/>
        <w:numPr>
          <w:ilvl w:val="0"/>
          <w:numId w:val="85"/>
        </w:numPr>
        <w:spacing w:before="240" w:line="0" w:lineRule="atLeast"/>
        <w:rPr>
          <w:rFonts w:cstheme="majorHAnsi"/>
          <w:lang w:val="en-US"/>
          <w:rPrChange w:id="18225" w:author="phuong vu" w:date="2018-11-30T22:36:00Z">
            <w:rPr>
              <w:lang w:val="en-US"/>
            </w:rPr>
          </w:rPrChange>
        </w:rPr>
        <w:pPrChange w:id="18226" w:author="phuong vu" w:date="2018-11-30T23:02:00Z">
          <w:pPr>
            <w:pStyle w:val="Heading6"/>
          </w:pPr>
        </w:pPrChange>
      </w:pPr>
      <w:r w:rsidRPr="00920004">
        <w:rPr>
          <w:rFonts w:cstheme="majorHAnsi"/>
          <w:lang w:val="en-US"/>
          <w:rPrChange w:id="18227" w:author="phuong vu" w:date="2018-11-30T22:36:00Z">
            <w:rPr>
              <w:rFonts w:cstheme="majorHAnsi"/>
              <w:lang w:val="en-US"/>
            </w:rPr>
          </w:rPrChange>
        </w:rPr>
        <w:t>Các thành ph</w:t>
      </w:r>
      <w:r w:rsidRPr="00920004">
        <w:rPr>
          <w:rFonts w:cstheme="majorHAnsi"/>
          <w:lang w:val="en-US"/>
          <w:rPrChange w:id="18228" w:author="phuong vu" w:date="2018-11-30T22:36:00Z">
            <w:rPr>
              <w:lang w:val="en-US"/>
            </w:rPr>
          </w:rPrChange>
        </w:rPr>
        <w:t>ần giao diện</w:t>
      </w:r>
    </w:p>
    <w:tbl>
      <w:tblPr>
        <w:tblStyle w:val="TableGrid"/>
        <w:tblW w:w="0" w:type="auto"/>
        <w:tblLook w:val="04A0" w:firstRow="1" w:lastRow="0" w:firstColumn="1" w:lastColumn="0" w:noHBand="0" w:noVBand="1"/>
      </w:tblPr>
      <w:tblGrid>
        <w:gridCol w:w="805"/>
        <w:gridCol w:w="1980"/>
        <w:gridCol w:w="2970"/>
        <w:gridCol w:w="1266"/>
        <w:gridCol w:w="1756"/>
      </w:tblGrid>
      <w:tr w:rsidR="00977C58" w:rsidRPr="00920004" w14:paraId="01665913" w14:textId="77777777" w:rsidTr="009A04B7">
        <w:tc>
          <w:tcPr>
            <w:tcW w:w="805" w:type="dxa"/>
            <w:vAlign w:val="center"/>
          </w:tcPr>
          <w:p w14:paraId="7FD7350F" w14:textId="77777777" w:rsidR="00977C58" w:rsidRPr="00E64310" w:rsidRDefault="00977C58" w:rsidP="00E64310">
            <w:pPr>
              <w:spacing w:before="240" w:line="0" w:lineRule="atLeast"/>
              <w:jc w:val="center"/>
              <w:rPr>
                <w:b/>
                <w:lang w:val="en-US"/>
                <w:rPrChange w:id="18229" w:author="phuong vu" w:date="2018-11-30T23:12:00Z">
                  <w:rPr>
                    <w:b/>
                    <w:lang w:val="en-US"/>
                  </w:rPr>
                </w:rPrChange>
              </w:rPr>
              <w:pPrChange w:id="18230" w:author="phuong vu" w:date="2018-11-30T23:12:00Z">
                <w:pPr>
                  <w:spacing w:line="360" w:lineRule="auto"/>
                  <w:jc w:val="center"/>
                </w:pPr>
              </w:pPrChange>
            </w:pPr>
            <w:r w:rsidRPr="00E64310">
              <w:rPr>
                <w:b/>
                <w:lang w:val="en-US"/>
                <w:rPrChange w:id="18231" w:author="phuong vu" w:date="2018-11-30T23:12:00Z">
                  <w:rPr>
                    <w:b/>
                    <w:lang w:val="en-US"/>
                  </w:rPr>
                </w:rPrChange>
              </w:rPr>
              <w:t>STT</w:t>
            </w:r>
          </w:p>
        </w:tc>
        <w:tc>
          <w:tcPr>
            <w:tcW w:w="1980" w:type="dxa"/>
            <w:vAlign w:val="center"/>
          </w:tcPr>
          <w:p w14:paraId="7E1B85F8" w14:textId="77777777" w:rsidR="00977C58" w:rsidRPr="00E64310" w:rsidRDefault="00977C58" w:rsidP="00E64310">
            <w:pPr>
              <w:spacing w:before="240" w:line="0" w:lineRule="atLeast"/>
              <w:jc w:val="center"/>
              <w:rPr>
                <w:b/>
                <w:lang w:val="en-US"/>
                <w:rPrChange w:id="18232" w:author="phuong vu" w:date="2018-11-30T23:12:00Z">
                  <w:rPr>
                    <w:b/>
                    <w:lang w:val="en-US"/>
                  </w:rPr>
                </w:rPrChange>
              </w:rPr>
              <w:pPrChange w:id="18233" w:author="phuong vu" w:date="2018-11-30T23:12:00Z">
                <w:pPr>
                  <w:spacing w:line="360" w:lineRule="auto"/>
                  <w:jc w:val="center"/>
                </w:pPr>
              </w:pPrChange>
            </w:pPr>
            <w:r w:rsidRPr="00E64310">
              <w:rPr>
                <w:b/>
                <w:lang w:val="en-US"/>
                <w:rPrChange w:id="18234" w:author="phuong vu" w:date="2018-11-30T23:12:00Z">
                  <w:rPr>
                    <w:b/>
                    <w:lang w:val="en-US"/>
                  </w:rPr>
                </w:rPrChange>
              </w:rPr>
              <w:t>Loại điều khiển</w:t>
            </w:r>
          </w:p>
        </w:tc>
        <w:tc>
          <w:tcPr>
            <w:tcW w:w="2970" w:type="dxa"/>
            <w:vAlign w:val="center"/>
          </w:tcPr>
          <w:p w14:paraId="00EF6F50" w14:textId="77777777" w:rsidR="00977C58" w:rsidRPr="00E64310" w:rsidRDefault="00977C58" w:rsidP="00E64310">
            <w:pPr>
              <w:spacing w:before="240" w:line="0" w:lineRule="atLeast"/>
              <w:jc w:val="center"/>
              <w:rPr>
                <w:b/>
                <w:lang w:val="en-US"/>
                <w:rPrChange w:id="18235" w:author="phuong vu" w:date="2018-11-30T23:12:00Z">
                  <w:rPr>
                    <w:b/>
                    <w:lang w:val="en-US"/>
                  </w:rPr>
                </w:rPrChange>
              </w:rPr>
              <w:pPrChange w:id="18236" w:author="phuong vu" w:date="2018-11-30T23:12:00Z">
                <w:pPr>
                  <w:spacing w:line="360" w:lineRule="auto"/>
                  <w:jc w:val="center"/>
                </w:pPr>
              </w:pPrChange>
            </w:pPr>
            <w:r w:rsidRPr="00E64310">
              <w:rPr>
                <w:b/>
                <w:lang w:val="en-US"/>
                <w:rPrChange w:id="18237" w:author="phuong vu" w:date="2018-11-30T23:12:00Z">
                  <w:rPr>
                    <w:b/>
                    <w:lang w:val="en-US"/>
                  </w:rPr>
                </w:rPrChange>
              </w:rPr>
              <w:t>Nội dung thực hiện</w:t>
            </w:r>
          </w:p>
        </w:tc>
        <w:tc>
          <w:tcPr>
            <w:tcW w:w="1266" w:type="dxa"/>
            <w:vAlign w:val="center"/>
          </w:tcPr>
          <w:p w14:paraId="7C8DF90B" w14:textId="77777777" w:rsidR="00977C58" w:rsidRPr="00E64310" w:rsidRDefault="00977C58" w:rsidP="00E64310">
            <w:pPr>
              <w:spacing w:before="240" w:line="0" w:lineRule="atLeast"/>
              <w:jc w:val="center"/>
              <w:rPr>
                <w:b/>
                <w:lang w:val="en-US"/>
                <w:rPrChange w:id="18238" w:author="phuong vu" w:date="2018-11-30T23:12:00Z">
                  <w:rPr>
                    <w:b/>
                    <w:lang w:val="en-US"/>
                  </w:rPr>
                </w:rPrChange>
              </w:rPr>
              <w:pPrChange w:id="18239" w:author="phuong vu" w:date="2018-11-30T23:12:00Z">
                <w:pPr>
                  <w:spacing w:line="360" w:lineRule="auto"/>
                  <w:jc w:val="center"/>
                </w:pPr>
              </w:pPrChange>
            </w:pPr>
            <w:r w:rsidRPr="00E64310">
              <w:rPr>
                <w:b/>
                <w:lang w:val="en-US"/>
                <w:rPrChange w:id="18240" w:author="phuong vu" w:date="2018-11-30T23:12:00Z">
                  <w:rPr>
                    <w:b/>
                    <w:lang w:val="en-US"/>
                  </w:rPr>
                </w:rPrChange>
              </w:rPr>
              <w:t>Giá trị mặc định</w:t>
            </w:r>
          </w:p>
        </w:tc>
        <w:tc>
          <w:tcPr>
            <w:tcW w:w="1756" w:type="dxa"/>
            <w:vAlign w:val="center"/>
          </w:tcPr>
          <w:p w14:paraId="6D9828E9" w14:textId="77777777" w:rsidR="00977C58" w:rsidRPr="00E64310" w:rsidRDefault="00977C58" w:rsidP="00E64310">
            <w:pPr>
              <w:spacing w:before="240" w:line="0" w:lineRule="atLeast"/>
              <w:jc w:val="center"/>
              <w:rPr>
                <w:b/>
                <w:lang w:val="en-US"/>
                <w:rPrChange w:id="18241" w:author="phuong vu" w:date="2018-11-30T23:12:00Z">
                  <w:rPr>
                    <w:b/>
                    <w:lang w:val="en-US"/>
                  </w:rPr>
                </w:rPrChange>
              </w:rPr>
              <w:pPrChange w:id="18242" w:author="phuong vu" w:date="2018-11-30T23:12:00Z">
                <w:pPr>
                  <w:spacing w:line="360" w:lineRule="auto"/>
                  <w:jc w:val="center"/>
                </w:pPr>
              </w:pPrChange>
            </w:pPr>
            <w:r w:rsidRPr="00E64310">
              <w:rPr>
                <w:b/>
                <w:lang w:val="en-US"/>
                <w:rPrChange w:id="18243" w:author="phuong vu" w:date="2018-11-30T23:12:00Z">
                  <w:rPr>
                    <w:b/>
                    <w:lang w:val="en-US"/>
                  </w:rPr>
                </w:rPrChange>
              </w:rPr>
              <w:t>Lưu ý</w:t>
            </w:r>
          </w:p>
        </w:tc>
      </w:tr>
      <w:tr w:rsidR="00977C58" w:rsidRPr="00920004" w14:paraId="00018C3D" w14:textId="77777777" w:rsidTr="009A04B7">
        <w:tc>
          <w:tcPr>
            <w:tcW w:w="805" w:type="dxa"/>
          </w:tcPr>
          <w:p w14:paraId="4E73ED11" w14:textId="77777777" w:rsidR="00977C58" w:rsidRPr="00920004" w:rsidRDefault="00977C58" w:rsidP="00BD0851">
            <w:pPr>
              <w:spacing w:before="240" w:line="0" w:lineRule="atLeast"/>
              <w:jc w:val="center"/>
              <w:rPr>
                <w:lang w:val="en-US"/>
                <w:rPrChange w:id="18244" w:author="phuong vu" w:date="2018-11-30T22:36:00Z">
                  <w:rPr>
                    <w:lang w:val="en-US"/>
                  </w:rPr>
                </w:rPrChange>
              </w:rPr>
              <w:pPrChange w:id="18245" w:author="phuong vu" w:date="2018-11-30T14:16:00Z">
                <w:pPr>
                  <w:spacing w:line="360" w:lineRule="auto"/>
                  <w:jc w:val="center"/>
                </w:pPr>
              </w:pPrChange>
            </w:pPr>
            <w:r w:rsidRPr="00920004">
              <w:rPr>
                <w:lang w:val="en-US"/>
                <w:rPrChange w:id="18246" w:author="phuong vu" w:date="2018-11-30T22:36:00Z">
                  <w:rPr>
                    <w:lang w:val="en-US"/>
                  </w:rPr>
                </w:rPrChange>
              </w:rPr>
              <w:t>1</w:t>
            </w:r>
          </w:p>
        </w:tc>
        <w:tc>
          <w:tcPr>
            <w:tcW w:w="1980" w:type="dxa"/>
          </w:tcPr>
          <w:p w14:paraId="505A83BC" w14:textId="355378AD" w:rsidR="00977C58" w:rsidRPr="00920004" w:rsidRDefault="00977C58" w:rsidP="00B7091A">
            <w:pPr>
              <w:rPr>
                <w:lang w:val="en-US"/>
                <w:rPrChange w:id="18247" w:author="phuong vu" w:date="2018-11-30T22:36:00Z">
                  <w:rPr>
                    <w:lang w:val="en-US"/>
                  </w:rPr>
                </w:rPrChange>
              </w:rPr>
              <w:pPrChange w:id="18248" w:author="phuong vu" w:date="2018-11-30T23:03:00Z">
                <w:pPr>
                  <w:spacing w:line="360" w:lineRule="auto"/>
                </w:pPr>
              </w:pPrChange>
            </w:pPr>
            <w:r w:rsidRPr="00920004">
              <w:rPr>
                <w:lang w:val="en-US"/>
                <w:rPrChange w:id="18249" w:author="phuong vu" w:date="2018-11-30T22:36:00Z">
                  <w:rPr>
                    <w:lang w:val="en-US"/>
                  </w:rPr>
                </w:rPrChange>
              </w:rPr>
              <w:t>span</w:t>
            </w:r>
          </w:p>
        </w:tc>
        <w:tc>
          <w:tcPr>
            <w:tcW w:w="2970" w:type="dxa"/>
          </w:tcPr>
          <w:p w14:paraId="3B7CB171" w14:textId="7EBA82D4" w:rsidR="00977C58" w:rsidRPr="00920004" w:rsidRDefault="00977C58" w:rsidP="00B7091A">
            <w:pPr>
              <w:rPr>
                <w:lang w:val="en-US"/>
                <w:rPrChange w:id="18250" w:author="phuong vu" w:date="2018-11-30T22:36:00Z">
                  <w:rPr>
                    <w:lang w:val="en-US"/>
                  </w:rPr>
                </w:rPrChange>
              </w:rPr>
              <w:pPrChange w:id="18251" w:author="phuong vu" w:date="2018-11-30T23:03:00Z">
                <w:pPr>
                  <w:spacing w:line="360" w:lineRule="auto"/>
                </w:pPr>
              </w:pPrChange>
            </w:pPr>
            <w:r w:rsidRPr="00920004">
              <w:rPr>
                <w:lang w:val="en-US"/>
                <w:rPrChange w:id="18252" w:author="phuong vu" w:date="2018-11-30T22:36:00Z">
                  <w:rPr>
                    <w:lang w:val="en-US"/>
                  </w:rPr>
                </w:rPrChange>
              </w:rPr>
              <w:t>Trạng thái đơn hàng</w:t>
            </w:r>
          </w:p>
        </w:tc>
        <w:tc>
          <w:tcPr>
            <w:tcW w:w="1266" w:type="dxa"/>
          </w:tcPr>
          <w:p w14:paraId="39B01657" w14:textId="77777777" w:rsidR="00977C58" w:rsidRPr="00920004" w:rsidRDefault="00977C58" w:rsidP="00B7091A">
            <w:pPr>
              <w:rPr>
                <w:lang w:val="en-US"/>
                <w:rPrChange w:id="18253" w:author="phuong vu" w:date="2018-11-30T22:36:00Z">
                  <w:rPr>
                    <w:lang w:val="en-US"/>
                  </w:rPr>
                </w:rPrChange>
              </w:rPr>
              <w:pPrChange w:id="18254" w:author="phuong vu" w:date="2018-11-30T23:03:00Z">
                <w:pPr>
                  <w:spacing w:line="360" w:lineRule="auto"/>
                </w:pPr>
              </w:pPrChange>
            </w:pPr>
          </w:p>
        </w:tc>
        <w:tc>
          <w:tcPr>
            <w:tcW w:w="1756" w:type="dxa"/>
          </w:tcPr>
          <w:p w14:paraId="3355DCBA" w14:textId="77777777" w:rsidR="00977C58" w:rsidRPr="00920004" w:rsidRDefault="00977C58" w:rsidP="00B7091A">
            <w:pPr>
              <w:rPr>
                <w:lang w:val="en-US"/>
                <w:rPrChange w:id="18255" w:author="phuong vu" w:date="2018-11-30T22:36:00Z">
                  <w:rPr>
                    <w:lang w:val="en-US"/>
                  </w:rPr>
                </w:rPrChange>
              </w:rPr>
              <w:pPrChange w:id="18256" w:author="phuong vu" w:date="2018-11-30T23:03:00Z">
                <w:pPr>
                  <w:spacing w:line="360" w:lineRule="auto"/>
                </w:pPr>
              </w:pPrChange>
            </w:pPr>
          </w:p>
        </w:tc>
      </w:tr>
      <w:tr w:rsidR="00977C58" w:rsidRPr="00920004" w14:paraId="74D8411C" w14:textId="77777777" w:rsidTr="009A04B7">
        <w:tc>
          <w:tcPr>
            <w:tcW w:w="805" w:type="dxa"/>
          </w:tcPr>
          <w:p w14:paraId="566DAA45" w14:textId="77777777" w:rsidR="00977C58" w:rsidRPr="00920004" w:rsidRDefault="00977C58" w:rsidP="00BD0851">
            <w:pPr>
              <w:spacing w:before="240" w:line="0" w:lineRule="atLeast"/>
              <w:jc w:val="center"/>
              <w:rPr>
                <w:lang w:val="en-US"/>
                <w:rPrChange w:id="18257" w:author="phuong vu" w:date="2018-11-30T22:36:00Z">
                  <w:rPr>
                    <w:lang w:val="en-US"/>
                  </w:rPr>
                </w:rPrChange>
              </w:rPr>
              <w:pPrChange w:id="18258" w:author="phuong vu" w:date="2018-11-30T14:16:00Z">
                <w:pPr>
                  <w:spacing w:line="360" w:lineRule="auto"/>
                  <w:jc w:val="center"/>
                </w:pPr>
              </w:pPrChange>
            </w:pPr>
            <w:r w:rsidRPr="00920004">
              <w:rPr>
                <w:lang w:val="en-US"/>
                <w:rPrChange w:id="18259" w:author="phuong vu" w:date="2018-11-30T22:36:00Z">
                  <w:rPr>
                    <w:lang w:val="en-US"/>
                  </w:rPr>
                </w:rPrChange>
              </w:rPr>
              <w:t>2</w:t>
            </w:r>
          </w:p>
        </w:tc>
        <w:tc>
          <w:tcPr>
            <w:tcW w:w="1980" w:type="dxa"/>
          </w:tcPr>
          <w:p w14:paraId="4829F60E" w14:textId="241AC234" w:rsidR="00977C58" w:rsidRPr="00920004" w:rsidRDefault="00977C58" w:rsidP="00B7091A">
            <w:pPr>
              <w:rPr>
                <w:lang w:val="en-US"/>
                <w:rPrChange w:id="18260" w:author="phuong vu" w:date="2018-11-30T22:36:00Z">
                  <w:rPr>
                    <w:lang w:val="en-US"/>
                  </w:rPr>
                </w:rPrChange>
              </w:rPr>
              <w:pPrChange w:id="18261" w:author="phuong vu" w:date="2018-11-30T23:03:00Z">
                <w:pPr>
                  <w:spacing w:line="360" w:lineRule="auto"/>
                </w:pPr>
              </w:pPrChange>
            </w:pPr>
            <w:r w:rsidRPr="00920004">
              <w:rPr>
                <w:lang w:val="en-US"/>
                <w:rPrChange w:id="18262" w:author="phuong vu" w:date="2018-11-30T22:36:00Z">
                  <w:rPr>
                    <w:lang w:val="en-US"/>
                  </w:rPr>
                </w:rPrChange>
              </w:rPr>
              <w:t>button</w:t>
            </w:r>
          </w:p>
        </w:tc>
        <w:tc>
          <w:tcPr>
            <w:tcW w:w="2970" w:type="dxa"/>
          </w:tcPr>
          <w:p w14:paraId="6B6CA27E" w14:textId="77777777" w:rsidR="00977C58" w:rsidRPr="00920004" w:rsidRDefault="00DC4C5A" w:rsidP="00B7091A">
            <w:pPr>
              <w:rPr>
                <w:ins w:id="18263" w:author="phuong vu" w:date="2018-11-15T18:15:00Z"/>
                <w:lang w:val="en-US"/>
                <w:rPrChange w:id="18264" w:author="phuong vu" w:date="2018-11-30T22:36:00Z">
                  <w:rPr>
                    <w:ins w:id="18265" w:author="phuong vu" w:date="2018-11-15T18:15:00Z"/>
                    <w:lang w:val="en-US"/>
                  </w:rPr>
                </w:rPrChange>
              </w:rPr>
              <w:pPrChange w:id="18266" w:author="phuong vu" w:date="2018-11-30T23:03:00Z">
                <w:pPr>
                  <w:spacing w:line="360" w:lineRule="auto"/>
                </w:pPr>
              </w:pPrChange>
            </w:pPr>
            <w:r w:rsidRPr="00920004">
              <w:rPr>
                <w:lang w:val="en-US"/>
                <w:rPrChange w:id="18267" w:author="phuong vu" w:date="2018-11-30T22:36:00Z">
                  <w:rPr>
                    <w:lang w:val="en-US"/>
                  </w:rPr>
                </w:rPrChange>
              </w:rPr>
              <w:t>Xem chi tiết biên nhận</w:t>
            </w:r>
            <w:ins w:id="18268" w:author="phuong vu" w:date="2018-11-15T18:15:00Z">
              <w:r w:rsidR="003119BD" w:rsidRPr="00920004">
                <w:rPr>
                  <w:lang w:val="en-US"/>
                  <w:rPrChange w:id="18269" w:author="phuong vu" w:date="2018-11-30T22:36:00Z">
                    <w:rPr>
                      <w:lang w:val="en-US"/>
                    </w:rPr>
                  </w:rPrChange>
                </w:rPr>
                <w:t>.</w:t>
              </w:r>
            </w:ins>
          </w:p>
          <w:p w14:paraId="0CD14863" w14:textId="261E7D7C" w:rsidR="003119BD" w:rsidRPr="00920004" w:rsidRDefault="003119BD" w:rsidP="00B7091A">
            <w:pPr>
              <w:rPr>
                <w:lang w:val="en-US"/>
                <w:rPrChange w:id="18270" w:author="phuong vu" w:date="2018-11-30T22:36:00Z">
                  <w:rPr>
                    <w:lang w:val="en-US"/>
                  </w:rPr>
                </w:rPrChange>
              </w:rPr>
              <w:pPrChange w:id="18271" w:author="phuong vu" w:date="2018-11-30T23:03:00Z">
                <w:pPr>
                  <w:spacing w:line="360" w:lineRule="auto"/>
                </w:pPr>
              </w:pPrChange>
            </w:pPr>
            <w:ins w:id="18272" w:author="phuong vu" w:date="2018-11-15T18:15:00Z">
              <w:r w:rsidRPr="00920004">
                <w:rPr>
                  <w:lang w:val="en-US"/>
                  <w:rPrChange w:id="18273" w:author="phuong vu" w:date="2018-11-30T22:36:00Z">
                    <w:rPr>
                      <w:lang w:val="en-US"/>
                    </w:rPr>
                  </w:rPrChange>
                </w:rPr>
                <w:t>Chuyển đến trang xem chi tiết biên nhận ứng với đơn hàng</w:t>
              </w:r>
            </w:ins>
          </w:p>
        </w:tc>
        <w:tc>
          <w:tcPr>
            <w:tcW w:w="1266" w:type="dxa"/>
          </w:tcPr>
          <w:p w14:paraId="53D2B483" w14:textId="77777777" w:rsidR="00977C58" w:rsidRPr="00920004" w:rsidRDefault="00977C58" w:rsidP="00B7091A">
            <w:pPr>
              <w:rPr>
                <w:lang w:val="en-US"/>
                <w:rPrChange w:id="18274" w:author="phuong vu" w:date="2018-11-30T22:36:00Z">
                  <w:rPr>
                    <w:lang w:val="en-US"/>
                  </w:rPr>
                </w:rPrChange>
              </w:rPr>
              <w:pPrChange w:id="18275" w:author="phuong vu" w:date="2018-11-30T23:03:00Z">
                <w:pPr>
                  <w:spacing w:line="360" w:lineRule="auto"/>
                </w:pPr>
              </w:pPrChange>
            </w:pPr>
          </w:p>
        </w:tc>
        <w:tc>
          <w:tcPr>
            <w:tcW w:w="1756" w:type="dxa"/>
          </w:tcPr>
          <w:p w14:paraId="5563E86B" w14:textId="04339390" w:rsidR="00977C58" w:rsidRPr="00920004" w:rsidRDefault="00DC4C5A" w:rsidP="00B7091A">
            <w:pPr>
              <w:rPr>
                <w:lang w:val="en-US"/>
                <w:rPrChange w:id="18276" w:author="phuong vu" w:date="2018-11-30T22:36:00Z">
                  <w:rPr>
                    <w:lang w:val="en-US"/>
                  </w:rPr>
                </w:rPrChange>
              </w:rPr>
              <w:pPrChange w:id="18277" w:author="phuong vu" w:date="2018-11-30T23:03:00Z">
                <w:pPr>
                  <w:spacing w:line="360" w:lineRule="auto"/>
                </w:pPr>
              </w:pPrChange>
            </w:pPr>
            <w:r w:rsidRPr="00920004">
              <w:rPr>
                <w:lang w:val="en-US"/>
                <w:rPrChange w:id="18278" w:author="phuong vu" w:date="2018-11-30T22:36:00Z">
                  <w:rPr>
                    <w:lang w:val="en-US"/>
                  </w:rPr>
                </w:rPrChange>
              </w:rPr>
              <w:t xml:space="preserve">Nếu không tồn tại biên nhận sẽ ẩn </w:t>
            </w:r>
          </w:p>
        </w:tc>
      </w:tr>
      <w:tr w:rsidR="00977C58" w:rsidRPr="00920004" w14:paraId="090712BA" w14:textId="77777777" w:rsidTr="009A04B7">
        <w:tc>
          <w:tcPr>
            <w:tcW w:w="805" w:type="dxa"/>
          </w:tcPr>
          <w:p w14:paraId="29B3C737" w14:textId="6F662F7A" w:rsidR="00977C58" w:rsidRPr="00920004" w:rsidRDefault="00977C58" w:rsidP="00BD0851">
            <w:pPr>
              <w:spacing w:before="240" w:line="0" w:lineRule="atLeast"/>
              <w:jc w:val="center"/>
              <w:rPr>
                <w:lang w:val="en-US"/>
                <w:rPrChange w:id="18279" w:author="phuong vu" w:date="2018-11-30T22:36:00Z">
                  <w:rPr>
                    <w:lang w:val="en-US"/>
                  </w:rPr>
                </w:rPrChange>
              </w:rPr>
              <w:pPrChange w:id="18280" w:author="phuong vu" w:date="2018-11-30T14:16:00Z">
                <w:pPr>
                  <w:spacing w:line="360" w:lineRule="auto"/>
                  <w:jc w:val="center"/>
                </w:pPr>
              </w:pPrChange>
            </w:pPr>
            <w:r w:rsidRPr="00920004">
              <w:rPr>
                <w:lang w:val="en-US"/>
                <w:rPrChange w:id="18281" w:author="phuong vu" w:date="2018-11-30T22:36:00Z">
                  <w:rPr>
                    <w:lang w:val="en-US"/>
                  </w:rPr>
                </w:rPrChange>
              </w:rPr>
              <w:t>3</w:t>
            </w:r>
          </w:p>
        </w:tc>
        <w:tc>
          <w:tcPr>
            <w:tcW w:w="1980" w:type="dxa"/>
          </w:tcPr>
          <w:p w14:paraId="70EE558E" w14:textId="4E70CE44" w:rsidR="00977C58" w:rsidRPr="00920004" w:rsidRDefault="00977C58" w:rsidP="00B7091A">
            <w:pPr>
              <w:rPr>
                <w:lang w:val="en-US"/>
                <w:rPrChange w:id="18282" w:author="phuong vu" w:date="2018-11-30T22:36:00Z">
                  <w:rPr>
                    <w:lang w:val="en-US"/>
                  </w:rPr>
                </w:rPrChange>
              </w:rPr>
              <w:pPrChange w:id="18283" w:author="phuong vu" w:date="2018-11-30T23:03:00Z">
                <w:pPr>
                  <w:spacing w:line="360" w:lineRule="auto"/>
                </w:pPr>
              </w:pPrChange>
            </w:pPr>
            <w:r w:rsidRPr="00920004">
              <w:rPr>
                <w:lang w:val="en-US"/>
                <w:rPrChange w:id="18284" w:author="phuong vu" w:date="2018-11-30T22:36:00Z">
                  <w:rPr>
                    <w:lang w:val="en-US"/>
                  </w:rPr>
                </w:rPrChange>
              </w:rPr>
              <w:t>span</w:t>
            </w:r>
          </w:p>
        </w:tc>
        <w:tc>
          <w:tcPr>
            <w:tcW w:w="2970" w:type="dxa"/>
          </w:tcPr>
          <w:p w14:paraId="02551ADB" w14:textId="663AA98F" w:rsidR="00977C58" w:rsidRPr="00920004" w:rsidRDefault="00977C58" w:rsidP="00B7091A">
            <w:pPr>
              <w:rPr>
                <w:lang w:val="en-US"/>
                <w:rPrChange w:id="18285" w:author="phuong vu" w:date="2018-11-30T22:36:00Z">
                  <w:rPr>
                    <w:lang w:val="en-US"/>
                  </w:rPr>
                </w:rPrChange>
              </w:rPr>
              <w:pPrChange w:id="18286" w:author="phuong vu" w:date="2018-11-30T23:03:00Z">
                <w:pPr>
                  <w:spacing w:line="360" w:lineRule="auto"/>
                </w:pPr>
              </w:pPrChange>
            </w:pPr>
            <w:r w:rsidRPr="00920004">
              <w:rPr>
                <w:lang w:val="en-US"/>
                <w:rPrChange w:id="18287" w:author="phuong vu" w:date="2018-11-30T22:36:00Z">
                  <w:rPr>
                    <w:lang w:val="en-US"/>
                  </w:rPr>
                </w:rPrChange>
              </w:rPr>
              <w:t>Hiển thị thông tin đơn hàng</w:t>
            </w:r>
          </w:p>
        </w:tc>
        <w:tc>
          <w:tcPr>
            <w:tcW w:w="1266" w:type="dxa"/>
          </w:tcPr>
          <w:p w14:paraId="15F3F730" w14:textId="77777777" w:rsidR="00977C58" w:rsidRPr="00920004" w:rsidRDefault="00977C58" w:rsidP="00B7091A">
            <w:pPr>
              <w:rPr>
                <w:lang w:val="en-US"/>
                <w:rPrChange w:id="18288" w:author="phuong vu" w:date="2018-11-30T22:36:00Z">
                  <w:rPr>
                    <w:lang w:val="en-US"/>
                  </w:rPr>
                </w:rPrChange>
              </w:rPr>
              <w:pPrChange w:id="18289" w:author="phuong vu" w:date="2018-11-30T23:03:00Z">
                <w:pPr>
                  <w:spacing w:line="360" w:lineRule="auto"/>
                </w:pPr>
              </w:pPrChange>
            </w:pPr>
          </w:p>
        </w:tc>
        <w:tc>
          <w:tcPr>
            <w:tcW w:w="1756" w:type="dxa"/>
          </w:tcPr>
          <w:p w14:paraId="4B5EA5AF" w14:textId="77777777" w:rsidR="00977C58" w:rsidRPr="00920004" w:rsidRDefault="00977C58" w:rsidP="00B7091A">
            <w:pPr>
              <w:rPr>
                <w:lang w:val="en-US"/>
                <w:rPrChange w:id="18290" w:author="phuong vu" w:date="2018-11-30T22:36:00Z">
                  <w:rPr>
                    <w:lang w:val="en-US"/>
                  </w:rPr>
                </w:rPrChange>
              </w:rPr>
              <w:pPrChange w:id="18291" w:author="phuong vu" w:date="2018-11-30T23:03:00Z">
                <w:pPr>
                  <w:spacing w:line="360" w:lineRule="auto"/>
                </w:pPr>
              </w:pPrChange>
            </w:pPr>
          </w:p>
        </w:tc>
      </w:tr>
      <w:tr w:rsidR="00977C58" w:rsidRPr="00920004" w14:paraId="7B3ED400" w14:textId="77777777" w:rsidTr="009A04B7">
        <w:tc>
          <w:tcPr>
            <w:tcW w:w="805" w:type="dxa"/>
          </w:tcPr>
          <w:p w14:paraId="6538A787" w14:textId="3457F704" w:rsidR="00977C58" w:rsidRPr="00920004" w:rsidRDefault="00977C58" w:rsidP="00BD0851">
            <w:pPr>
              <w:spacing w:before="240" w:line="0" w:lineRule="atLeast"/>
              <w:jc w:val="center"/>
              <w:rPr>
                <w:lang w:val="en-US"/>
                <w:rPrChange w:id="18292" w:author="phuong vu" w:date="2018-11-30T22:36:00Z">
                  <w:rPr>
                    <w:lang w:val="en-US"/>
                  </w:rPr>
                </w:rPrChange>
              </w:rPr>
              <w:pPrChange w:id="18293" w:author="phuong vu" w:date="2018-11-30T14:16:00Z">
                <w:pPr>
                  <w:spacing w:line="360" w:lineRule="auto"/>
                  <w:jc w:val="center"/>
                </w:pPr>
              </w:pPrChange>
            </w:pPr>
            <w:r w:rsidRPr="00920004">
              <w:rPr>
                <w:lang w:val="en-US"/>
                <w:rPrChange w:id="18294" w:author="phuong vu" w:date="2018-11-30T22:36:00Z">
                  <w:rPr>
                    <w:lang w:val="en-US"/>
                  </w:rPr>
                </w:rPrChange>
              </w:rPr>
              <w:lastRenderedPageBreak/>
              <w:t>4</w:t>
            </w:r>
          </w:p>
        </w:tc>
        <w:tc>
          <w:tcPr>
            <w:tcW w:w="1980" w:type="dxa"/>
          </w:tcPr>
          <w:p w14:paraId="497FC0DB" w14:textId="5A139431" w:rsidR="00977C58" w:rsidRPr="00920004" w:rsidRDefault="00977C58" w:rsidP="00B7091A">
            <w:pPr>
              <w:rPr>
                <w:lang w:val="en-US"/>
                <w:rPrChange w:id="18295" w:author="phuong vu" w:date="2018-11-30T22:36:00Z">
                  <w:rPr>
                    <w:lang w:val="en-US"/>
                  </w:rPr>
                </w:rPrChange>
              </w:rPr>
              <w:pPrChange w:id="18296" w:author="phuong vu" w:date="2018-11-30T23:03:00Z">
                <w:pPr>
                  <w:spacing w:line="360" w:lineRule="auto"/>
                </w:pPr>
              </w:pPrChange>
            </w:pPr>
            <w:r w:rsidRPr="00920004">
              <w:rPr>
                <w:lang w:val="en-US"/>
                <w:rPrChange w:id="18297" w:author="phuong vu" w:date="2018-11-30T22:36:00Z">
                  <w:rPr>
                    <w:lang w:val="en-US"/>
                  </w:rPr>
                </w:rPrChange>
              </w:rPr>
              <w:t>table</w:t>
            </w:r>
          </w:p>
        </w:tc>
        <w:tc>
          <w:tcPr>
            <w:tcW w:w="2970" w:type="dxa"/>
          </w:tcPr>
          <w:p w14:paraId="3767D602" w14:textId="77777777" w:rsidR="00495D42" w:rsidRPr="00920004" w:rsidRDefault="00977C58" w:rsidP="00B7091A">
            <w:pPr>
              <w:rPr>
                <w:ins w:id="18298" w:author="phuong vu" w:date="2018-11-15T18:14:00Z"/>
                <w:lang w:val="en-US"/>
                <w:rPrChange w:id="18299" w:author="phuong vu" w:date="2018-11-30T22:36:00Z">
                  <w:rPr>
                    <w:ins w:id="18300" w:author="phuong vu" w:date="2018-11-15T18:14:00Z"/>
                    <w:lang w:val="en-US"/>
                  </w:rPr>
                </w:rPrChange>
              </w:rPr>
              <w:pPrChange w:id="18301" w:author="phuong vu" w:date="2018-11-30T23:03:00Z">
                <w:pPr>
                  <w:spacing w:line="360" w:lineRule="auto"/>
                </w:pPr>
              </w:pPrChange>
            </w:pPr>
            <w:r w:rsidRPr="00920004">
              <w:rPr>
                <w:lang w:val="en-US"/>
                <w:rPrChange w:id="18302" w:author="phuong vu" w:date="2018-11-30T22:36:00Z">
                  <w:rPr>
                    <w:lang w:val="en-US"/>
                  </w:rPr>
                </w:rPrChange>
              </w:rPr>
              <w:t>Hiển thị chi tiết đơn hàng</w:t>
            </w:r>
            <w:ins w:id="18303" w:author="phuong vu" w:date="2018-11-15T18:13:00Z">
              <w:r w:rsidR="00495D42" w:rsidRPr="00920004">
                <w:rPr>
                  <w:lang w:val="en-US"/>
                  <w:rPrChange w:id="18304" w:author="phuong vu" w:date="2018-11-30T22:36:00Z">
                    <w:rPr>
                      <w:lang w:val="en-US"/>
                    </w:rPr>
                  </w:rPrChange>
                </w:rPr>
                <w:t xml:space="preserve"> (số thứ tự, loại dịch vụ, quần áo, số lượng,</w:t>
              </w:r>
            </w:ins>
            <w:ins w:id="18305" w:author="phuong vu" w:date="2018-11-15T18:14:00Z">
              <w:r w:rsidR="00495D42" w:rsidRPr="00920004">
                <w:rPr>
                  <w:lang w:val="en-US"/>
                  <w:rPrChange w:id="18306" w:author="phuong vu" w:date="2018-11-30T22:36:00Z">
                    <w:rPr>
                      <w:lang w:val="en-US"/>
                    </w:rPr>
                  </w:rPrChange>
                </w:rPr>
                <w:t xml:space="preserve"> đơn vị tính, đơn giá, số lượng, tổng cộng, chi tiết thêm).</w:t>
              </w:r>
            </w:ins>
          </w:p>
          <w:p w14:paraId="7181F4B6" w14:textId="77777777" w:rsidR="00495D42" w:rsidRPr="00920004" w:rsidRDefault="00495D42" w:rsidP="00B7091A">
            <w:pPr>
              <w:rPr>
                <w:ins w:id="18307" w:author="phuong vu" w:date="2018-11-15T18:14:00Z"/>
                <w:lang w:val="en-US"/>
                <w:rPrChange w:id="18308" w:author="phuong vu" w:date="2018-11-30T22:36:00Z">
                  <w:rPr>
                    <w:ins w:id="18309" w:author="phuong vu" w:date="2018-11-15T18:14:00Z"/>
                    <w:lang w:val="en-US"/>
                  </w:rPr>
                </w:rPrChange>
              </w:rPr>
              <w:pPrChange w:id="18310" w:author="phuong vu" w:date="2018-11-30T23:03:00Z">
                <w:pPr>
                  <w:spacing w:line="360" w:lineRule="auto"/>
                </w:pPr>
              </w:pPrChange>
            </w:pPr>
            <w:ins w:id="18311" w:author="phuong vu" w:date="2018-11-15T18:14:00Z">
              <w:r w:rsidRPr="00920004">
                <w:rPr>
                  <w:lang w:val="en-US"/>
                  <w:rPrChange w:id="18312" w:author="phuong vu" w:date="2018-11-30T22:36:00Z">
                    <w:rPr>
                      <w:lang w:val="en-US"/>
                    </w:rPr>
                  </w:rPrChange>
                </w:rPr>
                <w:t>Chi tiết thêm bao gồm:</w:t>
              </w:r>
            </w:ins>
          </w:p>
          <w:p w14:paraId="3C6B4394" w14:textId="77777777" w:rsidR="00495D42" w:rsidRPr="00920004" w:rsidRDefault="00495D42" w:rsidP="00B7091A">
            <w:pPr>
              <w:rPr>
                <w:ins w:id="18313" w:author="phuong vu" w:date="2018-11-15T18:14:00Z"/>
                <w:lang w:val="en-US"/>
                <w:rPrChange w:id="18314" w:author="phuong vu" w:date="2018-11-30T22:36:00Z">
                  <w:rPr>
                    <w:ins w:id="18315" w:author="phuong vu" w:date="2018-11-15T18:14:00Z"/>
                    <w:lang w:val="en-US"/>
                  </w:rPr>
                </w:rPrChange>
              </w:rPr>
              <w:pPrChange w:id="18316" w:author="phuong vu" w:date="2018-11-30T23:03:00Z">
                <w:pPr>
                  <w:pStyle w:val="ListParagraph"/>
                  <w:numPr>
                    <w:numId w:val="31"/>
                  </w:numPr>
                  <w:spacing w:line="360" w:lineRule="auto"/>
                  <w:ind w:hanging="360"/>
                </w:pPr>
              </w:pPrChange>
            </w:pPr>
            <w:ins w:id="18317" w:author="phuong vu" w:date="2018-11-15T18:14:00Z">
              <w:r w:rsidRPr="00920004">
                <w:rPr>
                  <w:lang w:val="en-US"/>
                  <w:rPrChange w:id="18318" w:author="phuong vu" w:date="2018-11-30T22:36:00Z">
                    <w:rPr>
                      <w:lang w:val="en-US"/>
                    </w:rPr>
                  </w:rPrChange>
                </w:rPr>
                <w:t>Chất liệu</w:t>
              </w:r>
            </w:ins>
          </w:p>
          <w:p w14:paraId="1CDB125E" w14:textId="77777777" w:rsidR="00495D42" w:rsidRPr="00920004" w:rsidRDefault="00495D42" w:rsidP="00B7091A">
            <w:pPr>
              <w:rPr>
                <w:ins w:id="18319" w:author="phuong vu" w:date="2018-11-15T18:14:00Z"/>
                <w:lang w:val="en-US"/>
                <w:rPrChange w:id="18320" w:author="phuong vu" w:date="2018-11-30T22:36:00Z">
                  <w:rPr>
                    <w:ins w:id="18321" w:author="phuong vu" w:date="2018-11-15T18:14:00Z"/>
                    <w:lang w:val="en-US"/>
                  </w:rPr>
                </w:rPrChange>
              </w:rPr>
              <w:pPrChange w:id="18322" w:author="phuong vu" w:date="2018-11-30T23:03:00Z">
                <w:pPr>
                  <w:pStyle w:val="ListParagraph"/>
                  <w:numPr>
                    <w:numId w:val="31"/>
                  </w:numPr>
                  <w:spacing w:line="360" w:lineRule="auto"/>
                  <w:ind w:hanging="360"/>
                </w:pPr>
              </w:pPrChange>
            </w:pPr>
            <w:ins w:id="18323" w:author="phuong vu" w:date="2018-11-15T18:14:00Z">
              <w:r w:rsidRPr="00920004">
                <w:rPr>
                  <w:lang w:val="en-US"/>
                  <w:rPrChange w:id="18324" w:author="phuong vu" w:date="2018-11-30T22:36:00Z">
                    <w:rPr>
                      <w:lang w:val="en-US"/>
                    </w:rPr>
                  </w:rPrChange>
                </w:rPr>
                <w:t>Màu sắc</w:t>
              </w:r>
            </w:ins>
          </w:p>
          <w:p w14:paraId="5EF2224D" w14:textId="77777777" w:rsidR="00495D42" w:rsidRPr="00920004" w:rsidRDefault="00495D42" w:rsidP="00B7091A">
            <w:pPr>
              <w:rPr>
                <w:ins w:id="18325" w:author="phuong vu" w:date="2018-11-15T18:14:00Z"/>
                <w:lang w:val="en-US"/>
                <w:rPrChange w:id="18326" w:author="phuong vu" w:date="2018-11-30T22:36:00Z">
                  <w:rPr>
                    <w:ins w:id="18327" w:author="phuong vu" w:date="2018-11-15T18:14:00Z"/>
                    <w:lang w:val="en-US"/>
                  </w:rPr>
                </w:rPrChange>
              </w:rPr>
              <w:pPrChange w:id="18328" w:author="phuong vu" w:date="2018-11-30T23:03:00Z">
                <w:pPr>
                  <w:pStyle w:val="ListParagraph"/>
                  <w:numPr>
                    <w:numId w:val="31"/>
                  </w:numPr>
                  <w:spacing w:line="360" w:lineRule="auto"/>
                  <w:ind w:hanging="360"/>
                </w:pPr>
              </w:pPrChange>
            </w:pPr>
            <w:ins w:id="18329" w:author="phuong vu" w:date="2018-11-15T18:14:00Z">
              <w:r w:rsidRPr="00920004">
                <w:rPr>
                  <w:lang w:val="en-US"/>
                  <w:rPrChange w:id="18330" w:author="phuong vu" w:date="2018-11-30T22:36:00Z">
                    <w:rPr>
                      <w:lang w:val="en-US"/>
                    </w:rPr>
                  </w:rPrChange>
                </w:rPr>
                <w:t>Nhãn hiệu</w:t>
              </w:r>
            </w:ins>
          </w:p>
          <w:p w14:paraId="45167118" w14:textId="22FA4DD2" w:rsidR="00495D42" w:rsidRPr="00920004" w:rsidRDefault="00495D42" w:rsidP="00B7091A">
            <w:pPr>
              <w:rPr>
                <w:lang w:val="en-US"/>
                <w:rPrChange w:id="18331" w:author="phuong vu" w:date="2018-11-30T22:36:00Z">
                  <w:rPr>
                    <w:lang w:val="en-US"/>
                  </w:rPr>
                </w:rPrChange>
              </w:rPr>
              <w:pPrChange w:id="18332" w:author="phuong vu" w:date="2018-11-30T23:03:00Z">
                <w:pPr>
                  <w:spacing w:line="360" w:lineRule="auto"/>
                </w:pPr>
              </w:pPrChange>
            </w:pPr>
            <w:ins w:id="18333" w:author="phuong vu" w:date="2018-11-15T18:15:00Z">
              <w:r w:rsidRPr="00920004">
                <w:rPr>
                  <w:lang w:val="en-US"/>
                  <w:rPrChange w:id="18334" w:author="phuong vu" w:date="2018-11-30T22:36:00Z">
                    <w:rPr>
                      <w:lang w:val="en-US"/>
                    </w:rPr>
                  </w:rPrChange>
                </w:rPr>
                <w:t>Ghi chú</w:t>
              </w:r>
            </w:ins>
          </w:p>
        </w:tc>
        <w:tc>
          <w:tcPr>
            <w:tcW w:w="1266" w:type="dxa"/>
          </w:tcPr>
          <w:p w14:paraId="08FD6FE7" w14:textId="61C93AF5" w:rsidR="00977C58" w:rsidRPr="00920004" w:rsidRDefault="00977C58" w:rsidP="00B7091A">
            <w:pPr>
              <w:rPr>
                <w:lang w:val="en-US"/>
                <w:rPrChange w:id="18335" w:author="phuong vu" w:date="2018-11-30T22:36:00Z">
                  <w:rPr>
                    <w:lang w:val="en-US"/>
                  </w:rPr>
                </w:rPrChange>
              </w:rPr>
              <w:pPrChange w:id="18336" w:author="phuong vu" w:date="2018-11-30T23:03:00Z">
                <w:pPr>
                  <w:spacing w:line="360" w:lineRule="auto"/>
                  <w:jc w:val="left"/>
                </w:pPr>
              </w:pPrChange>
            </w:pPr>
            <w:r w:rsidRPr="00920004">
              <w:rPr>
                <w:lang w:val="en-US"/>
                <w:rPrChange w:id="18337" w:author="phuong vu" w:date="2018-11-30T22:36:00Z">
                  <w:rPr>
                    <w:lang w:val="en-US"/>
                  </w:rPr>
                </w:rPrChange>
              </w:rPr>
              <w:t>Không có dữ liệu nếu rỗng</w:t>
            </w:r>
          </w:p>
        </w:tc>
        <w:tc>
          <w:tcPr>
            <w:tcW w:w="1756" w:type="dxa"/>
          </w:tcPr>
          <w:p w14:paraId="7DBA9DA6" w14:textId="77777777" w:rsidR="00977C58" w:rsidRPr="00920004" w:rsidRDefault="00977C58" w:rsidP="00B7091A">
            <w:pPr>
              <w:rPr>
                <w:lang w:val="en-US"/>
                <w:rPrChange w:id="18338" w:author="phuong vu" w:date="2018-11-30T22:36:00Z">
                  <w:rPr>
                    <w:lang w:val="en-US"/>
                  </w:rPr>
                </w:rPrChange>
              </w:rPr>
              <w:pPrChange w:id="18339" w:author="phuong vu" w:date="2018-11-30T23:03:00Z">
                <w:pPr>
                  <w:spacing w:line="360" w:lineRule="auto"/>
                </w:pPr>
              </w:pPrChange>
            </w:pPr>
          </w:p>
        </w:tc>
      </w:tr>
      <w:tr w:rsidR="00977C58" w:rsidRPr="00920004" w14:paraId="1553A894" w14:textId="77777777" w:rsidTr="009A04B7">
        <w:tc>
          <w:tcPr>
            <w:tcW w:w="805" w:type="dxa"/>
          </w:tcPr>
          <w:p w14:paraId="665F6B39" w14:textId="4576F5AE" w:rsidR="00977C58" w:rsidRPr="00920004" w:rsidRDefault="00977C58" w:rsidP="00BD0851">
            <w:pPr>
              <w:spacing w:before="240" w:line="0" w:lineRule="atLeast"/>
              <w:jc w:val="center"/>
              <w:rPr>
                <w:lang w:val="en-US"/>
                <w:rPrChange w:id="18340" w:author="phuong vu" w:date="2018-11-30T22:36:00Z">
                  <w:rPr>
                    <w:lang w:val="en-US"/>
                  </w:rPr>
                </w:rPrChange>
              </w:rPr>
              <w:pPrChange w:id="18341" w:author="phuong vu" w:date="2018-11-30T14:16:00Z">
                <w:pPr>
                  <w:spacing w:line="360" w:lineRule="auto"/>
                  <w:jc w:val="center"/>
                </w:pPr>
              </w:pPrChange>
            </w:pPr>
            <w:r w:rsidRPr="00920004">
              <w:rPr>
                <w:lang w:val="en-US"/>
                <w:rPrChange w:id="18342" w:author="phuong vu" w:date="2018-11-30T22:36:00Z">
                  <w:rPr>
                    <w:lang w:val="en-US"/>
                  </w:rPr>
                </w:rPrChange>
              </w:rPr>
              <w:t>5</w:t>
            </w:r>
          </w:p>
        </w:tc>
        <w:tc>
          <w:tcPr>
            <w:tcW w:w="1980" w:type="dxa"/>
          </w:tcPr>
          <w:p w14:paraId="75A15860" w14:textId="2D437CF9" w:rsidR="00977C58" w:rsidRPr="00920004" w:rsidRDefault="00977C58" w:rsidP="00B7091A">
            <w:pPr>
              <w:rPr>
                <w:lang w:val="en-US"/>
                <w:rPrChange w:id="18343" w:author="phuong vu" w:date="2018-11-30T22:36:00Z">
                  <w:rPr>
                    <w:lang w:val="en-US"/>
                  </w:rPr>
                </w:rPrChange>
              </w:rPr>
              <w:pPrChange w:id="18344" w:author="phuong vu" w:date="2018-11-30T23:03:00Z">
                <w:pPr>
                  <w:spacing w:line="360" w:lineRule="auto"/>
                </w:pPr>
              </w:pPrChange>
            </w:pPr>
            <w:r w:rsidRPr="00920004">
              <w:rPr>
                <w:lang w:val="en-US"/>
                <w:rPrChange w:id="18345" w:author="phuong vu" w:date="2018-11-30T22:36:00Z">
                  <w:rPr>
                    <w:lang w:val="en-US"/>
                  </w:rPr>
                </w:rPrChange>
              </w:rPr>
              <w:t>button</w:t>
            </w:r>
          </w:p>
        </w:tc>
        <w:tc>
          <w:tcPr>
            <w:tcW w:w="2970" w:type="dxa"/>
          </w:tcPr>
          <w:p w14:paraId="49C83F94" w14:textId="6AE3C67F" w:rsidR="00977C58" w:rsidRPr="00920004" w:rsidRDefault="00977C58" w:rsidP="00B7091A">
            <w:pPr>
              <w:rPr>
                <w:lang w:val="en-US"/>
                <w:rPrChange w:id="18346" w:author="phuong vu" w:date="2018-11-30T22:36:00Z">
                  <w:rPr>
                    <w:lang w:val="en-US"/>
                  </w:rPr>
                </w:rPrChange>
              </w:rPr>
              <w:pPrChange w:id="18347" w:author="phuong vu" w:date="2018-11-30T23:03:00Z">
                <w:pPr>
                  <w:spacing w:line="360" w:lineRule="auto"/>
                </w:pPr>
              </w:pPrChange>
            </w:pPr>
            <w:r w:rsidRPr="00920004">
              <w:rPr>
                <w:lang w:val="en-US"/>
                <w:rPrChange w:id="18348" w:author="phuong vu" w:date="2018-11-30T22:36:00Z">
                  <w:rPr>
                    <w:lang w:val="en-US"/>
                  </w:rPr>
                </w:rPrChange>
              </w:rPr>
              <w:t>Quay lại trang trước</w:t>
            </w:r>
          </w:p>
        </w:tc>
        <w:tc>
          <w:tcPr>
            <w:tcW w:w="1266" w:type="dxa"/>
          </w:tcPr>
          <w:p w14:paraId="223BEF67" w14:textId="77777777" w:rsidR="00977C58" w:rsidRPr="00920004" w:rsidRDefault="00977C58" w:rsidP="00B7091A">
            <w:pPr>
              <w:rPr>
                <w:lang w:val="en-US"/>
                <w:rPrChange w:id="18349" w:author="phuong vu" w:date="2018-11-30T22:36:00Z">
                  <w:rPr>
                    <w:lang w:val="en-US"/>
                  </w:rPr>
                </w:rPrChange>
              </w:rPr>
              <w:pPrChange w:id="18350" w:author="phuong vu" w:date="2018-11-30T23:03:00Z">
                <w:pPr>
                  <w:spacing w:line="360" w:lineRule="auto"/>
                  <w:jc w:val="left"/>
                </w:pPr>
              </w:pPrChange>
            </w:pPr>
          </w:p>
        </w:tc>
        <w:tc>
          <w:tcPr>
            <w:tcW w:w="1756" w:type="dxa"/>
          </w:tcPr>
          <w:p w14:paraId="705C05B3" w14:textId="77777777" w:rsidR="00977C58" w:rsidRPr="00920004" w:rsidRDefault="00977C58" w:rsidP="00B7091A">
            <w:pPr>
              <w:rPr>
                <w:lang w:val="en-US"/>
                <w:rPrChange w:id="18351" w:author="phuong vu" w:date="2018-11-30T22:36:00Z">
                  <w:rPr>
                    <w:lang w:val="en-US"/>
                  </w:rPr>
                </w:rPrChange>
              </w:rPr>
              <w:pPrChange w:id="18352" w:author="phuong vu" w:date="2018-11-30T23:03:00Z">
                <w:pPr>
                  <w:spacing w:line="360" w:lineRule="auto"/>
                </w:pPr>
              </w:pPrChange>
            </w:pPr>
          </w:p>
        </w:tc>
      </w:tr>
    </w:tbl>
    <w:p w14:paraId="07FFEA96" w14:textId="26585F6D" w:rsidR="00977C58" w:rsidRPr="00920004" w:rsidRDefault="007267DC" w:rsidP="00A17FA5">
      <w:pPr>
        <w:pStyle w:val="Caption"/>
        <w:rPr>
          <w:lang w:val="en-US"/>
          <w:rPrChange w:id="18353" w:author="phuong vu" w:date="2018-11-30T22:36:00Z">
            <w:rPr>
              <w:lang w:val="en-US"/>
            </w:rPr>
          </w:rPrChange>
        </w:rPr>
        <w:pPrChange w:id="18354" w:author="phuong vu" w:date="2018-11-30T22:42:00Z">
          <w:pPr/>
        </w:pPrChange>
      </w:pPr>
      <w:bookmarkStart w:id="18355" w:name="_Toc531381612"/>
      <w:ins w:id="18356" w:author="phuong vu" w:date="2018-11-26T13:38:00Z">
        <w:r w:rsidRPr="00920004">
          <w:rPr>
            <w:rPrChange w:id="18357" w:author="phuong vu" w:date="2018-11-30T22:36:00Z">
              <w:rPr/>
            </w:rPrChange>
          </w:rPr>
          <w:t xml:space="preserve">Bảng </w:t>
        </w:r>
      </w:ins>
      <w:ins w:id="18358" w:author="phuong vu" w:date="2018-11-30T14:54:00Z">
        <w:r w:rsidR="00D632EE" w:rsidRPr="00920004">
          <w:rPr>
            <w:rPrChange w:id="18359" w:author="phuong vu" w:date="2018-11-30T22:36:00Z">
              <w:rPr/>
            </w:rPrChange>
          </w:rPr>
          <w:fldChar w:fldCharType="begin"/>
        </w:r>
        <w:r w:rsidR="00D632EE" w:rsidRPr="00920004">
          <w:rPr>
            <w:rPrChange w:id="18360" w:author="phuong vu" w:date="2018-11-30T22:36:00Z">
              <w:rPr/>
            </w:rPrChange>
          </w:rPr>
          <w:instrText xml:space="preserve"> STYLEREF 1 \s </w:instrText>
        </w:r>
      </w:ins>
      <w:r w:rsidR="00D632EE" w:rsidRPr="00920004">
        <w:rPr>
          <w:rPrChange w:id="18361" w:author="phuong vu" w:date="2018-11-30T22:36:00Z">
            <w:rPr/>
          </w:rPrChange>
        </w:rPr>
        <w:fldChar w:fldCharType="separate"/>
      </w:r>
      <w:r w:rsidR="00B5490C">
        <w:rPr>
          <w:noProof/>
        </w:rPr>
        <w:t>3</w:t>
      </w:r>
      <w:ins w:id="18362" w:author="phuong vu" w:date="2018-11-30T14:54:00Z">
        <w:r w:rsidR="00D632EE" w:rsidRPr="00920004">
          <w:rPr>
            <w:rPrChange w:id="18363" w:author="phuong vu" w:date="2018-11-30T22:36:00Z">
              <w:rPr/>
            </w:rPrChange>
          </w:rPr>
          <w:fldChar w:fldCharType="end"/>
        </w:r>
        <w:r w:rsidR="00D632EE" w:rsidRPr="00920004">
          <w:rPr>
            <w:rPrChange w:id="18364" w:author="phuong vu" w:date="2018-11-30T22:36:00Z">
              <w:rPr/>
            </w:rPrChange>
          </w:rPr>
          <w:t>.</w:t>
        </w:r>
        <w:r w:rsidR="00D632EE" w:rsidRPr="00920004">
          <w:rPr>
            <w:rPrChange w:id="18365" w:author="phuong vu" w:date="2018-11-30T22:36:00Z">
              <w:rPr/>
            </w:rPrChange>
          </w:rPr>
          <w:fldChar w:fldCharType="begin"/>
        </w:r>
        <w:r w:rsidR="00D632EE" w:rsidRPr="00920004">
          <w:rPr>
            <w:rPrChange w:id="18366" w:author="phuong vu" w:date="2018-11-30T22:36:00Z">
              <w:rPr/>
            </w:rPrChange>
          </w:rPr>
          <w:instrText xml:space="preserve"> SEQ Bảng \* ARABIC \s 1 </w:instrText>
        </w:r>
      </w:ins>
      <w:r w:rsidR="00D632EE" w:rsidRPr="00920004">
        <w:rPr>
          <w:rPrChange w:id="18367" w:author="phuong vu" w:date="2018-11-30T22:36:00Z">
            <w:rPr/>
          </w:rPrChange>
        </w:rPr>
        <w:fldChar w:fldCharType="separate"/>
      </w:r>
      <w:ins w:id="18368" w:author="phuong vu" w:date="2018-11-30T22:44:00Z">
        <w:r w:rsidR="00B5490C">
          <w:rPr>
            <w:noProof/>
          </w:rPr>
          <w:t>4</w:t>
        </w:r>
      </w:ins>
      <w:ins w:id="18369" w:author="phuong vu" w:date="2018-11-30T14:54:00Z">
        <w:r w:rsidR="00D632EE" w:rsidRPr="00920004">
          <w:rPr>
            <w:rPrChange w:id="18370" w:author="phuong vu" w:date="2018-11-30T22:36:00Z">
              <w:rPr/>
            </w:rPrChange>
          </w:rPr>
          <w:fldChar w:fldCharType="end"/>
        </w:r>
      </w:ins>
      <w:ins w:id="18371" w:author="phuong vu" w:date="2018-11-26T13:38:00Z">
        <w:r w:rsidRPr="00920004">
          <w:rPr>
            <w:lang w:val="en-US"/>
            <w:rPrChange w:id="18372" w:author="phuong vu" w:date="2018-11-30T22:36:00Z">
              <w:rPr>
                <w:lang w:val="en-US"/>
              </w:rPr>
            </w:rPrChange>
          </w:rPr>
          <w:t xml:space="preserve"> Các thành phần giao diện xem chi tiết đơn hàng</w:t>
        </w:r>
      </w:ins>
      <w:bookmarkEnd w:id="18355"/>
    </w:p>
    <w:p w14:paraId="5B453945" w14:textId="03FEBD55" w:rsidR="00070C2F" w:rsidRPr="00920004" w:rsidRDefault="00070C2F" w:rsidP="00B7091A">
      <w:pPr>
        <w:pStyle w:val="Heading6"/>
        <w:numPr>
          <w:ilvl w:val="0"/>
          <w:numId w:val="85"/>
        </w:numPr>
        <w:spacing w:before="240" w:line="0" w:lineRule="atLeast"/>
        <w:rPr>
          <w:rFonts w:cstheme="majorHAnsi"/>
          <w:lang w:val="en-US"/>
          <w:rPrChange w:id="18373" w:author="phuong vu" w:date="2018-11-30T22:36:00Z">
            <w:rPr>
              <w:lang w:val="en-US"/>
            </w:rPr>
          </w:rPrChange>
        </w:rPr>
        <w:pPrChange w:id="18374" w:author="phuong vu" w:date="2018-11-30T23:07:00Z">
          <w:pPr>
            <w:pStyle w:val="Heading6"/>
          </w:pPr>
        </w:pPrChange>
      </w:pPr>
      <w:r w:rsidRPr="00920004">
        <w:rPr>
          <w:rFonts w:cstheme="majorHAnsi"/>
          <w:lang w:val="en-US"/>
          <w:rPrChange w:id="18375" w:author="phuong vu" w:date="2018-11-30T22:36:00Z">
            <w:rPr>
              <w:lang w:val="en-US"/>
            </w:rPr>
          </w:rPrChange>
        </w:rPr>
        <w:t>Dữ liệu sử dụng</w:t>
      </w:r>
    </w:p>
    <w:tbl>
      <w:tblPr>
        <w:tblStyle w:val="TableGrid"/>
        <w:tblW w:w="0" w:type="auto"/>
        <w:tblLook w:val="04A0" w:firstRow="1" w:lastRow="0" w:firstColumn="1" w:lastColumn="0" w:noHBand="0" w:noVBand="1"/>
      </w:tblPr>
      <w:tblGrid>
        <w:gridCol w:w="805"/>
        <w:gridCol w:w="2120"/>
        <w:gridCol w:w="1463"/>
        <w:gridCol w:w="1463"/>
        <w:gridCol w:w="1463"/>
        <w:gridCol w:w="1463"/>
      </w:tblGrid>
      <w:tr w:rsidR="00977C58" w:rsidRPr="00920004" w14:paraId="793C963E" w14:textId="77777777" w:rsidTr="009A04B7">
        <w:tc>
          <w:tcPr>
            <w:tcW w:w="805" w:type="dxa"/>
            <w:vMerge w:val="restart"/>
            <w:vAlign w:val="center"/>
          </w:tcPr>
          <w:p w14:paraId="731317C0" w14:textId="77777777" w:rsidR="00977C58" w:rsidRPr="00E64310" w:rsidRDefault="00977C58" w:rsidP="00E64310">
            <w:pPr>
              <w:jc w:val="center"/>
              <w:rPr>
                <w:b/>
                <w:lang w:val="en-US"/>
                <w:rPrChange w:id="18376" w:author="phuong vu" w:date="2018-11-30T23:12:00Z">
                  <w:rPr>
                    <w:b/>
                    <w:lang w:val="en-US"/>
                  </w:rPr>
                </w:rPrChange>
              </w:rPr>
              <w:pPrChange w:id="18377" w:author="phuong vu" w:date="2018-11-30T23:12:00Z">
                <w:pPr>
                  <w:spacing w:line="360" w:lineRule="auto"/>
                  <w:jc w:val="center"/>
                </w:pPr>
              </w:pPrChange>
            </w:pPr>
            <w:r w:rsidRPr="00E64310">
              <w:rPr>
                <w:b/>
                <w:lang w:val="en-US"/>
                <w:rPrChange w:id="18378" w:author="phuong vu" w:date="2018-11-30T23:12:00Z">
                  <w:rPr>
                    <w:b/>
                    <w:lang w:val="en-US"/>
                  </w:rPr>
                </w:rPrChange>
              </w:rPr>
              <w:t>STT</w:t>
            </w:r>
          </w:p>
        </w:tc>
        <w:tc>
          <w:tcPr>
            <w:tcW w:w="2120" w:type="dxa"/>
            <w:vMerge w:val="restart"/>
            <w:vAlign w:val="center"/>
          </w:tcPr>
          <w:p w14:paraId="3E832320" w14:textId="77777777" w:rsidR="00977C58" w:rsidRPr="00E64310" w:rsidRDefault="00977C58" w:rsidP="00E64310">
            <w:pPr>
              <w:jc w:val="center"/>
              <w:rPr>
                <w:b/>
                <w:lang w:val="en-US"/>
                <w:rPrChange w:id="18379" w:author="phuong vu" w:date="2018-11-30T23:12:00Z">
                  <w:rPr>
                    <w:b/>
                    <w:lang w:val="en-US"/>
                  </w:rPr>
                </w:rPrChange>
              </w:rPr>
              <w:pPrChange w:id="18380" w:author="phuong vu" w:date="2018-11-30T23:12:00Z">
                <w:pPr>
                  <w:spacing w:line="360" w:lineRule="auto"/>
                  <w:jc w:val="center"/>
                </w:pPr>
              </w:pPrChange>
            </w:pPr>
            <w:r w:rsidRPr="00E64310">
              <w:rPr>
                <w:b/>
                <w:lang w:val="en-US"/>
                <w:rPrChange w:id="18381" w:author="phuong vu" w:date="2018-11-30T23:12:00Z">
                  <w:rPr>
                    <w:b/>
                    <w:lang w:val="en-US"/>
                  </w:rPr>
                </w:rPrChange>
              </w:rPr>
              <w:t>Tên bảng/</w:t>
            </w:r>
          </w:p>
          <w:p w14:paraId="47E75E90" w14:textId="77777777" w:rsidR="00977C58" w:rsidRPr="00E64310" w:rsidRDefault="00977C58" w:rsidP="00E64310">
            <w:pPr>
              <w:jc w:val="center"/>
              <w:rPr>
                <w:b/>
                <w:lang w:val="en-US"/>
                <w:rPrChange w:id="18382" w:author="phuong vu" w:date="2018-11-30T23:12:00Z">
                  <w:rPr>
                    <w:b/>
                    <w:lang w:val="en-US"/>
                  </w:rPr>
                </w:rPrChange>
              </w:rPr>
              <w:pPrChange w:id="18383" w:author="phuong vu" w:date="2018-11-30T23:12:00Z">
                <w:pPr>
                  <w:spacing w:line="360" w:lineRule="auto"/>
                  <w:jc w:val="center"/>
                </w:pPr>
              </w:pPrChange>
            </w:pPr>
            <w:r w:rsidRPr="00E64310">
              <w:rPr>
                <w:b/>
                <w:lang w:val="en-US"/>
                <w:rPrChange w:id="18384" w:author="phuong vu" w:date="2018-11-30T23:12:00Z">
                  <w:rPr>
                    <w:b/>
                    <w:lang w:val="en-US"/>
                  </w:rPr>
                </w:rPrChange>
              </w:rPr>
              <w:t>Cấu trúc dữ liệu</w:t>
            </w:r>
          </w:p>
        </w:tc>
        <w:tc>
          <w:tcPr>
            <w:tcW w:w="5852" w:type="dxa"/>
            <w:gridSpan w:val="4"/>
            <w:vAlign w:val="center"/>
          </w:tcPr>
          <w:p w14:paraId="12238F49" w14:textId="77777777" w:rsidR="00977C58" w:rsidRPr="00E64310" w:rsidRDefault="00977C58" w:rsidP="00E64310">
            <w:pPr>
              <w:jc w:val="center"/>
              <w:rPr>
                <w:b/>
                <w:lang w:val="en-US"/>
                <w:rPrChange w:id="18385" w:author="phuong vu" w:date="2018-11-30T23:12:00Z">
                  <w:rPr>
                    <w:b/>
                    <w:lang w:val="en-US"/>
                  </w:rPr>
                </w:rPrChange>
              </w:rPr>
              <w:pPrChange w:id="18386" w:author="phuong vu" w:date="2018-11-30T23:12:00Z">
                <w:pPr>
                  <w:spacing w:line="360" w:lineRule="auto"/>
                  <w:jc w:val="center"/>
                </w:pPr>
              </w:pPrChange>
            </w:pPr>
            <w:r w:rsidRPr="00E64310">
              <w:rPr>
                <w:b/>
                <w:lang w:val="en-US"/>
                <w:rPrChange w:id="18387" w:author="phuong vu" w:date="2018-11-30T23:12:00Z">
                  <w:rPr>
                    <w:b/>
                    <w:lang w:val="en-US"/>
                  </w:rPr>
                </w:rPrChange>
              </w:rPr>
              <w:t>Phương thức</w:t>
            </w:r>
          </w:p>
        </w:tc>
      </w:tr>
      <w:tr w:rsidR="00977C58" w:rsidRPr="00920004" w14:paraId="66648B98" w14:textId="77777777" w:rsidTr="009A04B7">
        <w:tc>
          <w:tcPr>
            <w:tcW w:w="805" w:type="dxa"/>
            <w:vMerge/>
            <w:vAlign w:val="center"/>
          </w:tcPr>
          <w:p w14:paraId="245CC79B" w14:textId="77777777" w:rsidR="00977C58" w:rsidRPr="00E64310" w:rsidRDefault="00977C58" w:rsidP="00E64310">
            <w:pPr>
              <w:jc w:val="center"/>
              <w:rPr>
                <w:b/>
                <w:lang w:val="en-US"/>
                <w:rPrChange w:id="18388" w:author="phuong vu" w:date="2018-11-30T23:12:00Z">
                  <w:rPr>
                    <w:b/>
                    <w:lang w:val="en-US"/>
                  </w:rPr>
                </w:rPrChange>
              </w:rPr>
              <w:pPrChange w:id="18389" w:author="phuong vu" w:date="2018-11-30T23:12:00Z">
                <w:pPr>
                  <w:spacing w:line="360" w:lineRule="auto"/>
                  <w:jc w:val="center"/>
                </w:pPr>
              </w:pPrChange>
            </w:pPr>
          </w:p>
        </w:tc>
        <w:tc>
          <w:tcPr>
            <w:tcW w:w="2120" w:type="dxa"/>
            <w:vMerge/>
            <w:vAlign w:val="center"/>
          </w:tcPr>
          <w:p w14:paraId="16623B2F" w14:textId="77777777" w:rsidR="00977C58" w:rsidRPr="00E64310" w:rsidRDefault="00977C58" w:rsidP="00E64310">
            <w:pPr>
              <w:jc w:val="center"/>
              <w:rPr>
                <w:b/>
                <w:lang w:val="en-US"/>
                <w:rPrChange w:id="18390" w:author="phuong vu" w:date="2018-11-30T23:12:00Z">
                  <w:rPr>
                    <w:b/>
                    <w:lang w:val="en-US"/>
                  </w:rPr>
                </w:rPrChange>
              </w:rPr>
              <w:pPrChange w:id="18391" w:author="phuong vu" w:date="2018-11-30T23:12:00Z">
                <w:pPr>
                  <w:spacing w:line="360" w:lineRule="auto"/>
                  <w:jc w:val="center"/>
                </w:pPr>
              </w:pPrChange>
            </w:pPr>
          </w:p>
        </w:tc>
        <w:tc>
          <w:tcPr>
            <w:tcW w:w="1463" w:type="dxa"/>
            <w:vAlign w:val="center"/>
          </w:tcPr>
          <w:p w14:paraId="5185448D" w14:textId="77777777" w:rsidR="00977C58" w:rsidRPr="00E64310" w:rsidRDefault="00977C58" w:rsidP="00E64310">
            <w:pPr>
              <w:jc w:val="center"/>
              <w:rPr>
                <w:b/>
                <w:lang w:val="en-US"/>
                <w:rPrChange w:id="18392" w:author="phuong vu" w:date="2018-11-30T23:12:00Z">
                  <w:rPr>
                    <w:b/>
                    <w:lang w:val="en-US"/>
                  </w:rPr>
                </w:rPrChange>
              </w:rPr>
              <w:pPrChange w:id="18393" w:author="phuong vu" w:date="2018-11-30T23:12:00Z">
                <w:pPr>
                  <w:spacing w:line="360" w:lineRule="auto"/>
                  <w:jc w:val="center"/>
                </w:pPr>
              </w:pPrChange>
            </w:pPr>
            <w:r w:rsidRPr="00E64310">
              <w:rPr>
                <w:b/>
                <w:lang w:val="en-US"/>
                <w:rPrChange w:id="18394" w:author="phuong vu" w:date="2018-11-30T23:12:00Z">
                  <w:rPr>
                    <w:b/>
                    <w:lang w:val="en-US"/>
                  </w:rPr>
                </w:rPrChange>
              </w:rPr>
              <w:t>Thêm</w:t>
            </w:r>
          </w:p>
        </w:tc>
        <w:tc>
          <w:tcPr>
            <w:tcW w:w="1463" w:type="dxa"/>
            <w:vAlign w:val="center"/>
          </w:tcPr>
          <w:p w14:paraId="00A3C432" w14:textId="77777777" w:rsidR="00977C58" w:rsidRPr="00E64310" w:rsidRDefault="00977C58" w:rsidP="00E64310">
            <w:pPr>
              <w:jc w:val="center"/>
              <w:rPr>
                <w:b/>
                <w:lang w:val="en-US"/>
                <w:rPrChange w:id="18395" w:author="phuong vu" w:date="2018-11-30T23:12:00Z">
                  <w:rPr>
                    <w:b/>
                    <w:lang w:val="en-US"/>
                  </w:rPr>
                </w:rPrChange>
              </w:rPr>
              <w:pPrChange w:id="18396" w:author="phuong vu" w:date="2018-11-30T23:12:00Z">
                <w:pPr>
                  <w:spacing w:line="360" w:lineRule="auto"/>
                  <w:jc w:val="center"/>
                </w:pPr>
              </w:pPrChange>
            </w:pPr>
            <w:r w:rsidRPr="00E64310">
              <w:rPr>
                <w:b/>
                <w:lang w:val="en-US"/>
                <w:rPrChange w:id="18397" w:author="phuong vu" w:date="2018-11-30T23:12:00Z">
                  <w:rPr>
                    <w:b/>
                    <w:lang w:val="en-US"/>
                  </w:rPr>
                </w:rPrChange>
              </w:rPr>
              <w:t>Sửa</w:t>
            </w:r>
          </w:p>
        </w:tc>
        <w:tc>
          <w:tcPr>
            <w:tcW w:w="1463" w:type="dxa"/>
            <w:vAlign w:val="center"/>
          </w:tcPr>
          <w:p w14:paraId="25AA6604" w14:textId="77777777" w:rsidR="00977C58" w:rsidRPr="00E64310" w:rsidRDefault="00977C58" w:rsidP="00E64310">
            <w:pPr>
              <w:jc w:val="center"/>
              <w:rPr>
                <w:b/>
                <w:lang w:val="en-US"/>
                <w:rPrChange w:id="18398" w:author="phuong vu" w:date="2018-11-30T23:12:00Z">
                  <w:rPr>
                    <w:b/>
                    <w:lang w:val="en-US"/>
                  </w:rPr>
                </w:rPrChange>
              </w:rPr>
              <w:pPrChange w:id="18399" w:author="phuong vu" w:date="2018-11-30T23:12:00Z">
                <w:pPr>
                  <w:spacing w:line="360" w:lineRule="auto"/>
                  <w:jc w:val="center"/>
                </w:pPr>
              </w:pPrChange>
            </w:pPr>
            <w:r w:rsidRPr="00E64310">
              <w:rPr>
                <w:b/>
                <w:lang w:val="en-US"/>
                <w:rPrChange w:id="18400" w:author="phuong vu" w:date="2018-11-30T23:12:00Z">
                  <w:rPr>
                    <w:b/>
                    <w:lang w:val="en-US"/>
                  </w:rPr>
                </w:rPrChange>
              </w:rPr>
              <w:t>Xóa</w:t>
            </w:r>
          </w:p>
        </w:tc>
        <w:tc>
          <w:tcPr>
            <w:tcW w:w="1463" w:type="dxa"/>
            <w:vAlign w:val="center"/>
          </w:tcPr>
          <w:p w14:paraId="1518759C" w14:textId="77777777" w:rsidR="00977C58" w:rsidRPr="00E64310" w:rsidRDefault="00977C58" w:rsidP="00E64310">
            <w:pPr>
              <w:jc w:val="center"/>
              <w:rPr>
                <w:b/>
                <w:lang w:val="en-US"/>
                <w:rPrChange w:id="18401" w:author="phuong vu" w:date="2018-11-30T23:12:00Z">
                  <w:rPr>
                    <w:b/>
                    <w:lang w:val="en-US"/>
                  </w:rPr>
                </w:rPrChange>
              </w:rPr>
              <w:pPrChange w:id="18402" w:author="phuong vu" w:date="2018-11-30T23:12:00Z">
                <w:pPr>
                  <w:spacing w:line="360" w:lineRule="auto"/>
                  <w:jc w:val="center"/>
                </w:pPr>
              </w:pPrChange>
            </w:pPr>
            <w:r w:rsidRPr="00E64310">
              <w:rPr>
                <w:b/>
                <w:lang w:val="en-US"/>
                <w:rPrChange w:id="18403" w:author="phuong vu" w:date="2018-11-30T23:12:00Z">
                  <w:rPr>
                    <w:b/>
                    <w:lang w:val="en-US"/>
                  </w:rPr>
                </w:rPrChange>
              </w:rPr>
              <w:t>Truy vấn</w:t>
            </w:r>
          </w:p>
        </w:tc>
      </w:tr>
      <w:tr w:rsidR="00977C58" w:rsidRPr="00920004" w14:paraId="751BA547" w14:textId="77777777" w:rsidTr="009A04B7">
        <w:tc>
          <w:tcPr>
            <w:tcW w:w="805" w:type="dxa"/>
          </w:tcPr>
          <w:p w14:paraId="3A4C24F7" w14:textId="77777777" w:rsidR="00977C58" w:rsidRPr="00920004" w:rsidRDefault="00977C58" w:rsidP="00BD0851">
            <w:pPr>
              <w:spacing w:before="240" w:line="0" w:lineRule="atLeast"/>
              <w:jc w:val="center"/>
              <w:rPr>
                <w:lang w:val="en-US"/>
                <w:rPrChange w:id="18404" w:author="phuong vu" w:date="2018-11-30T22:36:00Z">
                  <w:rPr>
                    <w:lang w:val="en-US"/>
                  </w:rPr>
                </w:rPrChange>
              </w:rPr>
              <w:pPrChange w:id="18405" w:author="phuong vu" w:date="2018-11-30T14:16:00Z">
                <w:pPr>
                  <w:spacing w:line="360" w:lineRule="auto"/>
                  <w:jc w:val="center"/>
                </w:pPr>
              </w:pPrChange>
            </w:pPr>
            <w:r w:rsidRPr="00920004">
              <w:rPr>
                <w:lang w:val="en-US"/>
                <w:rPrChange w:id="18406" w:author="phuong vu" w:date="2018-11-30T22:36:00Z">
                  <w:rPr>
                    <w:lang w:val="en-US"/>
                  </w:rPr>
                </w:rPrChange>
              </w:rPr>
              <w:t>1</w:t>
            </w:r>
          </w:p>
        </w:tc>
        <w:tc>
          <w:tcPr>
            <w:tcW w:w="2120" w:type="dxa"/>
          </w:tcPr>
          <w:p w14:paraId="1632F8B1" w14:textId="77777777" w:rsidR="00977C58" w:rsidRPr="00920004" w:rsidRDefault="00977C58" w:rsidP="00B7091A">
            <w:pPr>
              <w:rPr>
                <w:lang w:val="en-US"/>
                <w:rPrChange w:id="18407" w:author="phuong vu" w:date="2018-11-30T22:36:00Z">
                  <w:rPr>
                    <w:lang w:val="en-US"/>
                  </w:rPr>
                </w:rPrChange>
              </w:rPr>
              <w:pPrChange w:id="18408" w:author="phuong vu" w:date="2018-11-30T23:03:00Z">
                <w:pPr>
                  <w:spacing w:line="360" w:lineRule="auto"/>
                </w:pPr>
              </w:pPrChange>
            </w:pPr>
            <w:r w:rsidRPr="00920004">
              <w:rPr>
                <w:lang w:val="en-US"/>
                <w:rPrChange w:id="18409" w:author="phuong vu" w:date="2018-11-30T22:36:00Z">
                  <w:rPr>
                    <w:lang w:val="en-US"/>
                  </w:rPr>
                </w:rPrChange>
              </w:rPr>
              <w:t>customer_order</w:t>
            </w:r>
          </w:p>
        </w:tc>
        <w:tc>
          <w:tcPr>
            <w:tcW w:w="1463" w:type="dxa"/>
          </w:tcPr>
          <w:p w14:paraId="3C7B536D" w14:textId="77777777" w:rsidR="00977C58" w:rsidRPr="00920004" w:rsidRDefault="00977C58" w:rsidP="00B7091A">
            <w:pPr>
              <w:rPr>
                <w:lang w:val="en-US"/>
                <w:rPrChange w:id="18410" w:author="phuong vu" w:date="2018-11-30T22:36:00Z">
                  <w:rPr>
                    <w:lang w:val="en-US"/>
                  </w:rPr>
                </w:rPrChange>
              </w:rPr>
              <w:pPrChange w:id="18411" w:author="phuong vu" w:date="2018-11-30T23:03:00Z">
                <w:pPr>
                  <w:spacing w:line="360" w:lineRule="auto"/>
                  <w:jc w:val="center"/>
                </w:pPr>
              </w:pPrChange>
            </w:pPr>
          </w:p>
        </w:tc>
        <w:tc>
          <w:tcPr>
            <w:tcW w:w="1463" w:type="dxa"/>
          </w:tcPr>
          <w:p w14:paraId="623C4E1E" w14:textId="77777777" w:rsidR="00977C58" w:rsidRPr="00920004" w:rsidRDefault="00977C58" w:rsidP="00B7091A">
            <w:pPr>
              <w:rPr>
                <w:lang w:val="en-US"/>
                <w:rPrChange w:id="18412" w:author="phuong vu" w:date="2018-11-30T22:36:00Z">
                  <w:rPr>
                    <w:lang w:val="en-US"/>
                  </w:rPr>
                </w:rPrChange>
              </w:rPr>
              <w:pPrChange w:id="18413" w:author="phuong vu" w:date="2018-11-30T23:03:00Z">
                <w:pPr>
                  <w:spacing w:line="360" w:lineRule="auto"/>
                  <w:jc w:val="center"/>
                </w:pPr>
              </w:pPrChange>
            </w:pPr>
          </w:p>
        </w:tc>
        <w:tc>
          <w:tcPr>
            <w:tcW w:w="1463" w:type="dxa"/>
          </w:tcPr>
          <w:p w14:paraId="3E8DC6B7" w14:textId="77777777" w:rsidR="00977C58" w:rsidRPr="00920004" w:rsidRDefault="00977C58" w:rsidP="00B7091A">
            <w:pPr>
              <w:rPr>
                <w:lang w:val="en-US"/>
                <w:rPrChange w:id="18414" w:author="phuong vu" w:date="2018-11-30T22:36:00Z">
                  <w:rPr>
                    <w:lang w:val="en-US"/>
                  </w:rPr>
                </w:rPrChange>
              </w:rPr>
              <w:pPrChange w:id="18415" w:author="phuong vu" w:date="2018-11-30T23:03:00Z">
                <w:pPr>
                  <w:spacing w:line="360" w:lineRule="auto"/>
                  <w:jc w:val="center"/>
                </w:pPr>
              </w:pPrChange>
            </w:pPr>
          </w:p>
        </w:tc>
        <w:tc>
          <w:tcPr>
            <w:tcW w:w="1463" w:type="dxa"/>
          </w:tcPr>
          <w:p w14:paraId="600D30F2" w14:textId="77777777" w:rsidR="00977C58" w:rsidRPr="00920004" w:rsidRDefault="00977C58" w:rsidP="00BD0851">
            <w:pPr>
              <w:spacing w:before="240" w:line="0" w:lineRule="atLeast"/>
              <w:jc w:val="center"/>
              <w:rPr>
                <w:lang w:val="en-US"/>
                <w:rPrChange w:id="18416" w:author="phuong vu" w:date="2018-11-30T22:36:00Z">
                  <w:rPr>
                    <w:lang w:val="en-US"/>
                  </w:rPr>
                </w:rPrChange>
              </w:rPr>
              <w:pPrChange w:id="18417" w:author="phuong vu" w:date="2018-11-30T14:16:00Z">
                <w:pPr>
                  <w:jc w:val="center"/>
                </w:pPr>
              </w:pPrChange>
            </w:pPr>
            <w:r w:rsidRPr="00920004">
              <w:rPr>
                <w:lang w:val="en-US"/>
                <w:rPrChange w:id="18418" w:author="phuong vu" w:date="2018-11-30T22:36:00Z">
                  <w:rPr>
                    <w:lang w:val="en-US"/>
                  </w:rPr>
                </w:rPrChange>
              </w:rPr>
              <w:t>X</w:t>
            </w:r>
          </w:p>
        </w:tc>
      </w:tr>
      <w:tr w:rsidR="00977C58" w:rsidRPr="00920004" w14:paraId="50AB7717" w14:textId="77777777" w:rsidTr="009A04B7">
        <w:tc>
          <w:tcPr>
            <w:tcW w:w="805" w:type="dxa"/>
          </w:tcPr>
          <w:p w14:paraId="40A08E2D" w14:textId="77777777" w:rsidR="00977C58" w:rsidRPr="00920004" w:rsidRDefault="00977C58" w:rsidP="00BD0851">
            <w:pPr>
              <w:spacing w:before="240" w:line="0" w:lineRule="atLeast"/>
              <w:jc w:val="center"/>
              <w:rPr>
                <w:lang w:val="en-US"/>
                <w:rPrChange w:id="18419" w:author="phuong vu" w:date="2018-11-30T22:36:00Z">
                  <w:rPr>
                    <w:lang w:val="en-US"/>
                  </w:rPr>
                </w:rPrChange>
              </w:rPr>
              <w:pPrChange w:id="18420" w:author="phuong vu" w:date="2018-11-30T14:16:00Z">
                <w:pPr>
                  <w:spacing w:line="360" w:lineRule="auto"/>
                  <w:jc w:val="center"/>
                </w:pPr>
              </w:pPrChange>
            </w:pPr>
            <w:r w:rsidRPr="00920004">
              <w:rPr>
                <w:lang w:val="en-US"/>
                <w:rPrChange w:id="18421" w:author="phuong vu" w:date="2018-11-30T22:36:00Z">
                  <w:rPr>
                    <w:lang w:val="en-US"/>
                  </w:rPr>
                </w:rPrChange>
              </w:rPr>
              <w:t>2</w:t>
            </w:r>
          </w:p>
        </w:tc>
        <w:tc>
          <w:tcPr>
            <w:tcW w:w="2120" w:type="dxa"/>
          </w:tcPr>
          <w:p w14:paraId="6A7B3813" w14:textId="77777777" w:rsidR="00977C58" w:rsidRPr="00920004" w:rsidRDefault="00977C58" w:rsidP="00B7091A">
            <w:pPr>
              <w:rPr>
                <w:lang w:val="en-US"/>
                <w:rPrChange w:id="18422" w:author="phuong vu" w:date="2018-11-30T22:36:00Z">
                  <w:rPr>
                    <w:lang w:val="en-US"/>
                  </w:rPr>
                </w:rPrChange>
              </w:rPr>
              <w:pPrChange w:id="18423" w:author="phuong vu" w:date="2018-11-30T23:03:00Z">
                <w:pPr>
                  <w:spacing w:line="360" w:lineRule="auto"/>
                </w:pPr>
              </w:pPrChange>
            </w:pPr>
            <w:r w:rsidRPr="00920004">
              <w:rPr>
                <w:lang w:val="en-US"/>
                <w:rPrChange w:id="18424" w:author="phuong vu" w:date="2018-11-30T22:36:00Z">
                  <w:rPr>
                    <w:lang w:val="en-US"/>
                  </w:rPr>
                </w:rPrChange>
              </w:rPr>
              <w:t>customer</w:t>
            </w:r>
          </w:p>
        </w:tc>
        <w:tc>
          <w:tcPr>
            <w:tcW w:w="1463" w:type="dxa"/>
          </w:tcPr>
          <w:p w14:paraId="1423280B" w14:textId="77777777" w:rsidR="00977C58" w:rsidRPr="00920004" w:rsidRDefault="00977C58" w:rsidP="00B7091A">
            <w:pPr>
              <w:rPr>
                <w:lang w:val="en-US"/>
                <w:rPrChange w:id="18425" w:author="phuong vu" w:date="2018-11-30T22:36:00Z">
                  <w:rPr>
                    <w:lang w:val="en-US"/>
                  </w:rPr>
                </w:rPrChange>
              </w:rPr>
              <w:pPrChange w:id="18426" w:author="phuong vu" w:date="2018-11-30T23:03:00Z">
                <w:pPr>
                  <w:spacing w:line="360" w:lineRule="auto"/>
                  <w:jc w:val="center"/>
                </w:pPr>
              </w:pPrChange>
            </w:pPr>
          </w:p>
        </w:tc>
        <w:tc>
          <w:tcPr>
            <w:tcW w:w="1463" w:type="dxa"/>
          </w:tcPr>
          <w:p w14:paraId="23C3DA22" w14:textId="77777777" w:rsidR="00977C58" w:rsidRPr="00920004" w:rsidRDefault="00977C58" w:rsidP="00B7091A">
            <w:pPr>
              <w:rPr>
                <w:lang w:val="en-US"/>
                <w:rPrChange w:id="18427" w:author="phuong vu" w:date="2018-11-30T22:36:00Z">
                  <w:rPr>
                    <w:lang w:val="en-US"/>
                  </w:rPr>
                </w:rPrChange>
              </w:rPr>
              <w:pPrChange w:id="18428" w:author="phuong vu" w:date="2018-11-30T23:03:00Z">
                <w:pPr>
                  <w:spacing w:line="360" w:lineRule="auto"/>
                  <w:jc w:val="center"/>
                </w:pPr>
              </w:pPrChange>
            </w:pPr>
          </w:p>
        </w:tc>
        <w:tc>
          <w:tcPr>
            <w:tcW w:w="1463" w:type="dxa"/>
          </w:tcPr>
          <w:p w14:paraId="2B93FD4E" w14:textId="77777777" w:rsidR="00977C58" w:rsidRPr="00920004" w:rsidRDefault="00977C58" w:rsidP="00B7091A">
            <w:pPr>
              <w:rPr>
                <w:lang w:val="en-US"/>
                <w:rPrChange w:id="18429" w:author="phuong vu" w:date="2018-11-30T22:36:00Z">
                  <w:rPr>
                    <w:lang w:val="en-US"/>
                  </w:rPr>
                </w:rPrChange>
              </w:rPr>
              <w:pPrChange w:id="18430" w:author="phuong vu" w:date="2018-11-30T23:03:00Z">
                <w:pPr>
                  <w:spacing w:line="360" w:lineRule="auto"/>
                  <w:jc w:val="center"/>
                </w:pPr>
              </w:pPrChange>
            </w:pPr>
          </w:p>
        </w:tc>
        <w:tc>
          <w:tcPr>
            <w:tcW w:w="1463" w:type="dxa"/>
          </w:tcPr>
          <w:p w14:paraId="67696097" w14:textId="77777777" w:rsidR="00977C58" w:rsidRPr="00920004" w:rsidRDefault="00977C58" w:rsidP="00BD0851">
            <w:pPr>
              <w:spacing w:before="240" w:line="0" w:lineRule="atLeast"/>
              <w:jc w:val="center"/>
              <w:rPr>
                <w:lang w:val="en-US"/>
                <w:rPrChange w:id="18431" w:author="phuong vu" w:date="2018-11-30T22:36:00Z">
                  <w:rPr>
                    <w:lang w:val="en-US"/>
                  </w:rPr>
                </w:rPrChange>
              </w:rPr>
              <w:pPrChange w:id="18432" w:author="phuong vu" w:date="2018-11-30T14:16:00Z">
                <w:pPr>
                  <w:jc w:val="center"/>
                </w:pPr>
              </w:pPrChange>
            </w:pPr>
            <w:r w:rsidRPr="00920004">
              <w:rPr>
                <w:lang w:val="en-US"/>
                <w:rPrChange w:id="18433" w:author="phuong vu" w:date="2018-11-30T22:36:00Z">
                  <w:rPr>
                    <w:lang w:val="en-US"/>
                  </w:rPr>
                </w:rPrChange>
              </w:rPr>
              <w:t>X</w:t>
            </w:r>
          </w:p>
        </w:tc>
      </w:tr>
      <w:tr w:rsidR="00977C58" w:rsidRPr="00920004" w14:paraId="17D7C228" w14:textId="77777777" w:rsidTr="009A04B7">
        <w:tc>
          <w:tcPr>
            <w:tcW w:w="805" w:type="dxa"/>
          </w:tcPr>
          <w:p w14:paraId="54308DDD" w14:textId="66523D2D" w:rsidR="00977C58" w:rsidRPr="00920004" w:rsidRDefault="00977C58" w:rsidP="00BD0851">
            <w:pPr>
              <w:spacing w:before="240" w:line="0" w:lineRule="atLeast"/>
              <w:jc w:val="center"/>
              <w:rPr>
                <w:lang w:val="en-US"/>
                <w:rPrChange w:id="18434" w:author="phuong vu" w:date="2018-11-30T22:36:00Z">
                  <w:rPr>
                    <w:lang w:val="en-US"/>
                  </w:rPr>
                </w:rPrChange>
              </w:rPr>
              <w:pPrChange w:id="18435" w:author="phuong vu" w:date="2018-11-30T14:16:00Z">
                <w:pPr>
                  <w:spacing w:line="360" w:lineRule="auto"/>
                  <w:jc w:val="center"/>
                </w:pPr>
              </w:pPrChange>
            </w:pPr>
            <w:r w:rsidRPr="00920004">
              <w:rPr>
                <w:lang w:val="en-US"/>
                <w:rPrChange w:id="18436" w:author="phuong vu" w:date="2018-11-30T22:36:00Z">
                  <w:rPr>
                    <w:lang w:val="en-US"/>
                  </w:rPr>
                </w:rPrChange>
              </w:rPr>
              <w:t>3</w:t>
            </w:r>
          </w:p>
        </w:tc>
        <w:tc>
          <w:tcPr>
            <w:tcW w:w="2120" w:type="dxa"/>
          </w:tcPr>
          <w:p w14:paraId="65BF33D2" w14:textId="32B8432E" w:rsidR="00977C58" w:rsidRPr="00920004" w:rsidRDefault="00DC4C5A" w:rsidP="00B7091A">
            <w:pPr>
              <w:rPr>
                <w:lang w:val="en-US"/>
                <w:rPrChange w:id="18437" w:author="phuong vu" w:date="2018-11-30T22:36:00Z">
                  <w:rPr>
                    <w:lang w:val="en-US"/>
                  </w:rPr>
                </w:rPrChange>
              </w:rPr>
              <w:pPrChange w:id="18438" w:author="phuong vu" w:date="2018-11-30T23:03:00Z">
                <w:pPr>
                  <w:spacing w:line="360" w:lineRule="auto"/>
                </w:pPr>
              </w:pPrChange>
            </w:pPr>
            <w:r w:rsidRPr="00920004">
              <w:rPr>
                <w:lang w:val="en-US"/>
                <w:rPrChange w:id="18439" w:author="phuong vu" w:date="2018-11-30T22:36:00Z">
                  <w:rPr>
                    <w:lang w:val="en-US"/>
                  </w:rPr>
                </w:rPrChange>
              </w:rPr>
              <w:t>order_detail</w:t>
            </w:r>
          </w:p>
        </w:tc>
        <w:tc>
          <w:tcPr>
            <w:tcW w:w="1463" w:type="dxa"/>
          </w:tcPr>
          <w:p w14:paraId="7333E5A3" w14:textId="77777777" w:rsidR="00977C58" w:rsidRPr="00920004" w:rsidRDefault="00977C58" w:rsidP="00B7091A">
            <w:pPr>
              <w:rPr>
                <w:lang w:val="en-US"/>
                <w:rPrChange w:id="18440" w:author="phuong vu" w:date="2018-11-30T22:36:00Z">
                  <w:rPr>
                    <w:lang w:val="en-US"/>
                  </w:rPr>
                </w:rPrChange>
              </w:rPr>
              <w:pPrChange w:id="18441" w:author="phuong vu" w:date="2018-11-30T23:03:00Z">
                <w:pPr>
                  <w:spacing w:line="360" w:lineRule="auto"/>
                  <w:jc w:val="center"/>
                </w:pPr>
              </w:pPrChange>
            </w:pPr>
          </w:p>
        </w:tc>
        <w:tc>
          <w:tcPr>
            <w:tcW w:w="1463" w:type="dxa"/>
          </w:tcPr>
          <w:p w14:paraId="28FDA310" w14:textId="77777777" w:rsidR="00977C58" w:rsidRPr="00920004" w:rsidRDefault="00977C58" w:rsidP="00B7091A">
            <w:pPr>
              <w:rPr>
                <w:lang w:val="en-US"/>
                <w:rPrChange w:id="18442" w:author="phuong vu" w:date="2018-11-30T22:36:00Z">
                  <w:rPr>
                    <w:lang w:val="en-US"/>
                  </w:rPr>
                </w:rPrChange>
              </w:rPr>
              <w:pPrChange w:id="18443" w:author="phuong vu" w:date="2018-11-30T23:03:00Z">
                <w:pPr>
                  <w:spacing w:line="360" w:lineRule="auto"/>
                  <w:jc w:val="center"/>
                </w:pPr>
              </w:pPrChange>
            </w:pPr>
          </w:p>
        </w:tc>
        <w:tc>
          <w:tcPr>
            <w:tcW w:w="1463" w:type="dxa"/>
          </w:tcPr>
          <w:p w14:paraId="2565789A" w14:textId="77777777" w:rsidR="00977C58" w:rsidRPr="00920004" w:rsidRDefault="00977C58" w:rsidP="00B7091A">
            <w:pPr>
              <w:rPr>
                <w:lang w:val="en-US"/>
                <w:rPrChange w:id="18444" w:author="phuong vu" w:date="2018-11-30T22:36:00Z">
                  <w:rPr>
                    <w:lang w:val="en-US"/>
                  </w:rPr>
                </w:rPrChange>
              </w:rPr>
              <w:pPrChange w:id="18445" w:author="phuong vu" w:date="2018-11-30T23:03:00Z">
                <w:pPr>
                  <w:spacing w:line="360" w:lineRule="auto"/>
                  <w:jc w:val="center"/>
                </w:pPr>
              </w:pPrChange>
            </w:pPr>
          </w:p>
        </w:tc>
        <w:tc>
          <w:tcPr>
            <w:tcW w:w="1463" w:type="dxa"/>
          </w:tcPr>
          <w:p w14:paraId="40D072FA" w14:textId="04473789" w:rsidR="00977C58" w:rsidRPr="00920004" w:rsidRDefault="00DC4C5A" w:rsidP="00BD0851">
            <w:pPr>
              <w:spacing w:before="240" w:line="0" w:lineRule="atLeast"/>
              <w:jc w:val="center"/>
              <w:rPr>
                <w:lang w:val="en-US"/>
                <w:rPrChange w:id="18446" w:author="phuong vu" w:date="2018-11-30T22:36:00Z">
                  <w:rPr>
                    <w:lang w:val="en-US"/>
                  </w:rPr>
                </w:rPrChange>
              </w:rPr>
              <w:pPrChange w:id="18447" w:author="phuong vu" w:date="2018-11-30T14:16:00Z">
                <w:pPr>
                  <w:jc w:val="center"/>
                </w:pPr>
              </w:pPrChange>
            </w:pPr>
            <w:r w:rsidRPr="00920004">
              <w:rPr>
                <w:lang w:val="en-US"/>
                <w:rPrChange w:id="18448" w:author="phuong vu" w:date="2018-11-30T22:36:00Z">
                  <w:rPr>
                    <w:lang w:val="en-US"/>
                  </w:rPr>
                </w:rPrChange>
              </w:rPr>
              <w:t>X</w:t>
            </w:r>
          </w:p>
        </w:tc>
      </w:tr>
      <w:tr w:rsidR="00DC4C5A" w:rsidRPr="00920004" w14:paraId="6356BF95" w14:textId="77777777" w:rsidTr="009A04B7">
        <w:tc>
          <w:tcPr>
            <w:tcW w:w="805" w:type="dxa"/>
          </w:tcPr>
          <w:p w14:paraId="4C717771" w14:textId="1200A055" w:rsidR="00DC4C5A" w:rsidRPr="00920004" w:rsidRDefault="00DC4C5A" w:rsidP="00BD0851">
            <w:pPr>
              <w:spacing w:before="240" w:line="0" w:lineRule="atLeast"/>
              <w:jc w:val="center"/>
              <w:rPr>
                <w:lang w:val="en-US"/>
                <w:rPrChange w:id="18449" w:author="phuong vu" w:date="2018-11-30T22:36:00Z">
                  <w:rPr>
                    <w:lang w:val="en-US"/>
                  </w:rPr>
                </w:rPrChange>
              </w:rPr>
              <w:pPrChange w:id="18450" w:author="phuong vu" w:date="2018-11-30T14:16:00Z">
                <w:pPr>
                  <w:spacing w:line="360" w:lineRule="auto"/>
                  <w:jc w:val="center"/>
                </w:pPr>
              </w:pPrChange>
            </w:pPr>
            <w:r w:rsidRPr="00920004">
              <w:rPr>
                <w:lang w:val="en-US"/>
                <w:rPrChange w:id="18451" w:author="phuong vu" w:date="2018-11-30T22:36:00Z">
                  <w:rPr>
                    <w:lang w:val="en-US"/>
                  </w:rPr>
                </w:rPrChange>
              </w:rPr>
              <w:t>4</w:t>
            </w:r>
          </w:p>
        </w:tc>
        <w:tc>
          <w:tcPr>
            <w:tcW w:w="2120" w:type="dxa"/>
          </w:tcPr>
          <w:p w14:paraId="3800169F" w14:textId="2BA5F86A" w:rsidR="00DC4C5A" w:rsidRPr="00920004" w:rsidRDefault="00DC4C5A" w:rsidP="00B7091A">
            <w:pPr>
              <w:rPr>
                <w:lang w:val="en-US"/>
                <w:rPrChange w:id="18452" w:author="phuong vu" w:date="2018-11-30T22:36:00Z">
                  <w:rPr>
                    <w:lang w:val="en-US"/>
                  </w:rPr>
                </w:rPrChange>
              </w:rPr>
              <w:pPrChange w:id="18453" w:author="phuong vu" w:date="2018-11-30T23:03:00Z">
                <w:pPr>
                  <w:spacing w:line="360" w:lineRule="auto"/>
                </w:pPr>
              </w:pPrChange>
            </w:pPr>
            <w:r w:rsidRPr="00920004">
              <w:rPr>
                <w:lang w:val="en-US"/>
                <w:rPrChange w:id="18454" w:author="phuong vu" w:date="2018-11-30T22:36:00Z">
                  <w:rPr>
                    <w:lang w:val="en-US"/>
                  </w:rPr>
                </w:rPrChange>
              </w:rPr>
              <w:t>receipt</w:t>
            </w:r>
          </w:p>
        </w:tc>
        <w:tc>
          <w:tcPr>
            <w:tcW w:w="1463" w:type="dxa"/>
          </w:tcPr>
          <w:p w14:paraId="7670B32A" w14:textId="77777777" w:rsidR="00DC4C5A" w:rsidRPr="00920004" w:rsidRDefault="00DC4C5A" w:rsidP="00B7091A">
            <w:pPr>
              <w:rPr>
                <w:lang w:val="en-US"/>
                <w:rPrChange w:id="18455" w:author="phuong vu" w:date="2018-11-30T22:36:00Z">
                  <w:rPr>
                    <w:lang w:val="en-US"/>
                  </w:rPr>
                </w:rPrChange>
              </w:rPr>
              <w:pPrChange w:id="18456" w:author="phuong vu" w:date="2018-11-30T23:03:00Z">
                <w:pPr>
                  <w:spacing w:line="360" w:lineRule="auto"/>
                  <w:jc w:val="center"/>
                </w:pPr>
              </w:pPrChange>
            </w:pPr>
          </w:p>
        </w:tc>
        <w:tc>
          <w:tcPr>
            <w:tcW w:w="1463" w:type="dxa"/>
          </w:tcPr>
          <w:p w14:paraId="5C96578E" w14:textId="77777777" w:rsidR="00DC4C5A" w:rsidRPr="00920004" w:rsidRDefault="00DC4C5A" w:rsidP="00B7091A">
            <w:pPr>
              <w:rPr>
                <w:lang w:val="en-US"/>
                <w:rPrChange w:id="18457" w:author="phuong vu" w:date="2018-11-30T22:36:00Z">
                  <w:rPr>
                    <w:lang w:val="en-US"/>
                  </w:rPr>
                </w:rPrChange>
              </w:rPr>
              <w:pPrChange w:id="18458" w:author="phuong vu" w:date="2018-11-30T23:03:00Z">
                <w:pPr>
                  <w:spacing w:line="360" w:lineRule="auto"/>
                  <w:jc w:val="center"/>
                </w:pPr>
              </w:pPrChange>
            </w:pPr>
          </w:p>
        </w:tc>
        <w:tc>
          <w:tcPr>
            <w:tcW w:w="1463" w:type="dxa"/>
          </w:tcPr>
          <w:p w14:paraId="0EA9C1D3" w14:textId="77777777" w:rsidR="00DC4C5A" w:rsidRPr="00920004" w:rsidRDefault="00DC4C5A" w:rsidP="00B7091A">
            <w:pPr>
              <w:rPr>
                <w:lang w:val="en-US"/>
                <w:rPrChange w:id="18459" w:author="phuong vu" w:date="2018-11-30T22:36:00Z">
                  <w:rPr>
                    <w:lang w:val="en-US"/>
                  </w:rPr>
                </w:rPrChange>
              </w:rPr>
              <w:pPrChange w:id="18460" w:author="phuong vu" w:date="2018-11-30T23:03:00Z">
                <w:pPr>
                  <w:spacing w:line="360" w:lineRule="auto"/>
                  <w:jc w:val="center"/>
                </w:pPr>
              </w:pPrChange>
            </w:pPr>
          </w:p>
        </w:tc>
        <w:tc>
          <w:tcPr>
            <w:tcW w:w="1463" w:type="dxa"/>
          </w:tcPr>
          <w:p w14:paraId="217D69F6" w14:textId="1937D2C7" w:rsidR="00DC4C5A" w:rsidRPr="00920004" w:rsidRDefault="00DC4C5A" w:rsidP="00BD0851">
            <w:pPr>
              <w:keepNext/>
              <w:spacing w:before="240" w:line="0" w:lineRule="atLeast"/>
              <w:jc w:val="center"/>
              <w:rPr>
                <w:lang w:val="en-US"/>
                <w:rPrChange w:id="18461" w:author="phuong vu" w:date="2018-11-30T22:36:00Z">
                  <w:rPr>
                    <w:lang w:val="en-US"/>
                  </w:rPr>
                </w:rPrChange>
              </w:rPr>
              <w:pPrChange w:id="18462" w:author="phuong vu" w:date="2018-11-30T14:16:00Z">
                <w:pPr>
                  <w:jc w:val="center"/>
                </w:pPr>
              </w:pPrChange>
            </w:pPr>
            <w:r w:rsidRPr="00920004">
              <w:rPr>
                <w:lang w:val="en-US"/>
                <w:rPrChange w:id="18463" w:author="phuong vu" w:date="2018-11-30T22:36:00Z">
                  <w:rPr>
                    <w:lang w:val="en-US"/>
                  </w:rPr>
                </w:rPrChange>
              </w:rPr>
              <w:t>X</w:t>
            </w:r>
          </w:p>
        </w:tc>
      </w:tr>
    </w:tbl>
    <w:p w14:paraId="09ABF393" w14:textId="4C69FCF4" w:rsidR="00B7091A" w:rsidRDefault="007267DC" w:rsidP="00B7091A">
      <w:pPr>
        <w:pStyle w:val="Caption"/>
        <w:rPr>
          <w:ins w:id="18464" w:author="phuong vu" w:date="2018-11-30T23:04:00Z"/>
          <w:lang w:val="en-US"/>
        </w:rPr>
      </w:pPr>
      <w:bookmarkStart w:id="18465" w:name="_Toc531381613"/>
      <w:ins w:id="18466" w:author="phuong vu" w:date="2018-11-26T13:38:00Z">
        <w:r w:rsidRPr="00920004">
          <w:rPr>
            <w:rPrChange w:id="18467" w:author="phuong vu" w:date="2018-11-30T22:36:00Z">
              <w:rPr/>
            </w:rPrChange>
          </w:rPr>
          <w:t xml:space="preserve">Bảng </w:t>
        </w:r>
      </w:ins>
      <w:ins w:id="18468" w:author="phuong vu" w:date="2018-11-30T14:54:00Z">
        <w:r w:rsidR="00D632EE" w:rsidRPr="00920004">
          <w:rPr>
            <w:rPrChange w:id="18469" w:author="phuong vu" w:date="2018-11-30T22:36:00Z">
              <w:rPr/>
            </w:rPrChange>
          </w:rPr>
          <w:fldChar w:fldCharType="begin"/>
        </w:r>
        <w:r w:rsidR="00D632EE" w:rsidRPr="00920004">
          <w:rPr>
            <w:rPrChange w:id="18470" w:author="phuong vu" w:date="2018-11-30T22:36:00Z">
              <w:rPr/>
            </w:rPrChange>
          </w:rPr>
          <w:instrText xml:space="preserve"> STYLEREF 1 \s </w:instrText>
        </w:r>
      </w:ins>
      <w:r w:rsidR="00D632EE" w:rsidRPr="00920004">
        <w:rPr>
          <w:rPrChange w:id="18471" w:author="phuong vu" w:date="2018-11-30T22:36:00Z">
            <w:rPr/>
          </w:rPrChange>
        </w:rPr>
        <w:fldChar w:fldCharType="separate"/>
      </w:r>
      <w:r w:rsidR="00B5490C">
        <w:rPr>
          <w:noProof/>
        </w:rPr>
        <w:t>3</w:t>
      </w:r>
      <w:ins w:id="18472" w:author="phuong vu" w:date="2018-11-30T14:54:00Z">
        <w:r w:rsidR="00D632EE" w:rsidRPr="00920004">
          <w:rPr>
            <w:rPrChange w:id="18473" w:author="phuong vu" w:date="2018-11-30T22:36:00Z">
              <w:rPr/>
            </w:rPrChange>
          </w:rPr>
          <w:fldChar w:fldCharType="end"/>
        </w:r>
        <w:r w:rsidR="00D632EE" w:rsidRPr="00920004">
          <w:rPr>
            <w:rPrChange w:id="18474" w:author="phuong vu" w:date="2018-11-30T22:36:00Z">
              <w:rPr/>
            </w:rPrChange>
          </w:rPr>
          <w:t>.</w:t>
        </w:r>
        <w:r w:rsidR="00D632EE" w:rsidRPr="00920004">
          <w:rPr>
            <w:rPrChange w:id="18475" w:author="phuong vu" w:date="2018-11-30T22:36:00Z">
              <w:rPr/>
            </w:rPrChange>
          </w:rPr>
          <w:fldChar w:fldCharType="begin"/>
        </w:r>
        <w:r w:rsidR="00D632EE" w:rsidRPr="00920004">
          <w:rPr>
            <w:rPrChange w:id="18476" w:author="phuong vu" w:date="2018-11-30T22:36:00Z">
              <w:rPr/>
            </w:rPrChange>
          </w:rPr>
          <w:instrText xml:space="preserve"> SEQ Bảng \* ARABIC \s 1 </w:instrText>
        </w:r>
      </w:ins>
      <w:r w:rsidR="00D632EE" w:rsidRPr="00920004">
        <w:rPr>
          <w:rPrChange w:id="18477" w:author="phuong vu" w:date="2018-11-30T22:36:00Z">
            <w:rPr/>
          </w:rPrChange>
        </w:rPr>
        <w:fldChar w:fldCharType="separate"/>
      </w:r>
      <w:ins w:id="18478" w:author="phuong vu" w:date="2018-11-30T22:44:00Z">
        <w:r w:rsidR="00B5490C">
          <w:rPr>
            <w:noProof/>
          </w:rPr>
          <w:t>5</w:t>
        </w:r>
      </w:ins>
      <w:ins w:id="18479" w:author="phuong vu" w:date="2018-11-30T14:54:00Z">
        <w:r w:rsidR="00D632EE" w:rsidRPr="00920004">
          <w:rPr>
            <w:rPrChange w:id="18480" w:author="phuong vu" w:date="2018-11-30T22:36:00Z">
              <w:rPr/>
            </w:rPrChange>
          </w:rPr>
          <w:fldChar w:fldCharType="end"/>
        </w:r>
      </w:ins>
      <w:ins w:id="18481" w:author="phuong vu" w:date="2018-11-26T13:38:00Z">
        <w:r w:rsidRPr="00920004">
          <w:rPr>
            <w:lang w:val="en-US"/>
            <w:rPrChange w:id="18482" w:author="phuong vu" w:date="2018-11-30T22:36:00Z">
              <w:rPr>
                <w:lang w:val="en-US"/>
              </w:rPr>
            </w:rPrChange>
          </w:rPr>
          <w:t xml:space="preserve"> Dữ liệu sử dụng xem chi ti</w:t>
        </w:r>
      </w:ins>
      <w:ins w:id="18483" w:author="phuong vu" w:date="2018-11-26T13:39:00Z">
        <w:r w:rsidRPr="00920004">
          <w:rPr>
            <w:lang w:val="en-US"/>
            <w:rPrChange w:id="18484" w:author="phuong vu" w:date="2018-11-30T22:36:00Z">
              <w:rPr>
                <w:lang w:val="en-US"/>
              </w:rPr>
            </w:rPrChange>
          </w:rPr>
          <w:t>ết đơn hàng</w:t>
        </w:r>
      </w:ins>
      <w:bookmarkEnd w:id="18465"/>
    </w:p>
    <w:p w14:paraId="1919E985" w14:textId="77777777" w:rsidR="00B7091A" w:rsidRDefault="00B7091A">
      <w:pPr>
        <w:spacing w:before="0" w:after="160" w:line="259" w:lineRule="auto"/>
        <w:contextualSpacing w:val="0"/>
        <w:jc w:val="left"/>
        <w:rPr>
          <w:ins w:id="18485" w:author="phuong vu" w:date="2018-11-30T23:04:00Z"/>
          <w:i/>
          <w:iCs/>
          <w:szCs w:val="18"/>
          <w:lang w:val="en-US"/>
        </w:rPr>
      </w:pPr>
      <w:ins w:id="18486" w:author="phuong vu" w:date="2018-11-30T23:04:00Z">
        <w:r>
          <w:rPr>
            <w:lang w:val="en-US"/>
          </w:rPr>
          <w:br w:type="page"/>
        </w:r>
      </w:ins>
    </w:p>
    <w:p w14:paraId="1E736803" w14:textId="77777777" w:rsidR="00FD0D70" w:rsidRPr="00B7091A" w:rsidDel="00FD0D70" w:rsidRDefault="00FD0D70" w:rsidP="00B7091A">
      <w:pPr>
        <w:pStyle w:val="Caption"/>
        <w:ind w:left="720"/>
        <w:rPr>
          <w:del w:id="18487" w:author="phuong vu" w:date="2018-11-30T14:35:00Z"/>
          <w:lang w:val="en-US"/>
          <w:rPrChange w:id="18488" w:author="phuong vu" w:date="2018-11-30T23:04:00Z">
            <w:rPr>
              <w:del w:id="18489" w:author="phuong vu" w:date="2018-11-30T14:35:00Z"/>
              <w:lang w:val="en-US"/>
            </w:rPr>
          </w:rPrChange>
        </w:rPr>
        <w:pPrChange w:id="18490" w:author="phuong vu" w:date="2018-11-30T23:07:00Z">
          <w:pPr/>
        </w:pPrChange>
      </w:pPr>
    </w:p>
    <w:p w14:paraId="1610DB9E" w14:textId="2AE07B5B" w:rsidR="00FD0D70" w:rsidRPr="00920004" w:rsidRDefault="00070C2F" w:rsidP="00B7091A">
      <w:pPr>
        <w:pStyle w:val="Caption"/>
        <w:numPr>
          <w:ilvl w:val="0"/>
          <w:numId w:val="61"/>
        </w:numPr>
        <w:ind w:left="720"/>
        <w:jc w:val="left"/>
        <w:rPr>
          <w:ins w:id="18491" w:author="phuong vu" w:date="2018-11-27T16:22:00Z"/>
          <w:b/>
          <w:lang w:val="en-US"/>
          <w:rPrChange w:id="18492" w:author="phuong vu" w:date="2018-11-30T22:36:00Z">
            <w:rPr>
              <w:ins w:id="18493" w:author="phuong vu" w:date="2018-11-27T16:22:00Z"/>
              <w:rFonts w:cstheme="majorHAnsi"/>
              <w:lang w:val="en-US"/>
            </w:rPr>
          </w:rPrChange>
        </w:rPr>
        <w:pPrChange w:id="18494" w:author="phuong vu" w:date="2018-11-30T23:07:00Z">
          <w:pPr>
            <w:pStyle w:val="Heading6"/>
            <w:spacing w:line="276" w:lineRule="auto"/>
          </w:pPr>
        </w:pPrChange>
      </w:pPr>
      <w:del w:id="18495" w:author="phuong vu" w:date="2018-11-30T14:36:00Z">
        <w:r w:rsidRPr="00920004" w:rsidDel="00FD0D70">
          <w:rPr>
            <w:lang w:val="en-US"/>
            <w:rPrChange w:id="18496" w:author="phuong vu" w:date="2018-11-30T22:36:00Z">
              <w:rPr>
                <w:lang w:val="en-US"/>
              </w:rPr>
            </w:rPrChange>
          </w:rPr>
          <w:delText>Cách xử lí</w:delText>
        </w:r>
      </w:del>
      <w:ins w:id="18497" w:author="phuong vu" w:date="2018-11-30T14:36:00Z">
        <w:r w:rsidR="00FD0D70" w:rsidRPr="00920004">
          <w:rPr>
            <w:b/>
            <w:lang w:val="en-US"/>
            <w:rPrChange w:id="18498" w:author="phuong vu" w:date="2018-11-30T22:36:00Z">
              <w:rPr>
                <w:lang w:val="en-US"/>
              </w:rPr>
            </w:rPrChange>
          </w:rPr>
          <w:t>Cách xử lí</w:t>
        </w:r>
      </w:ins>
    </w:p>
    <w:p w14:paraId="5BC45977" w14:textId="77777777" w:rsidR="00670BD0" w:rsidRPr="00920004" w:rsidRDefault="00670BD0" w:rsidP="00FD0D70">
      <w:pPr>
        <w:keepNext/>
        <w:spacing w:before="240" w:line="0" w:lineRule="atLeast"/>
        <w:jc w:val="center"/>
        <w:rPr>
          <w:ins w:id="18499" w:author="phuong vu" w:date="2018-11-27T16:23:00Z"/>
          <w:rPrChange w:id="18500" w:author="phuong vu" w:date="2018-11-30T22:36:00Z">
            <w:rPr>
              <w:ins w:id="18501" w:author="phuong vu" w:date="2018-11-27T16:23:00Z"/>
            </w:rPr>
          </w:rPrChange>
        </w:rPr>
        <w:pPrChange w:id="18502" w:author="phuong vu" w:date="2018-11-30T14:36:00Z">
          <w:pPr/>
        </w:pPrChange>
      </w:pPr>
      <w:ins w:id="18503" w:author="phuong vu" w:date="2018-11-27T16:22:00Z">
        <w:r w:rsidRPr="00920004">
          <w:rPr>
            <w:noProof/>
            <w:lang w:val="en-US"/>
            <w:rPrChange w:id="18504" w:author="phuong vu" w:date="2018-11-30T22:36:00Z">
              <w:rPr>
                <w:noProof/>
                <w:lang w:val="en-US"/>
              </w:rPr>
            </w:rPrChange>
          </w:rPr>
          <w:drawing>
            <wp:inline distT="0" distB="0" distL="0" distR="0" wp14:anchorId="7AB20006" wp14:editId="64ED0214">
              <wp:extent cx="4769010" cy="257175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806972" cy="2592222"/>
                      </a:xfrm>
                      <a:prstGeom prst="rect">
                        <a:avLst/>
                      </a:prstGeom>
                      <a:noFill/>
                      <a:ln>
                        <a:noFill/>
                      </a:ln>
                    </pic:spPr>
                  </pic:pic>
                </a:graphicData>
              </a:graphic>
            </wp:inline>
          </w:drawing>
        </w:r>
      </w:ins>
    </w:p>
    <w:p w14:paraId="449E5308" w14:textId="008323C0" w:rsidR="00670BD0" w:rsidRPr="00920004" w:rsidRDefault="00670BD0" w:rsidP="00A17FA5">
      <w:pPr>
        <w:pStyle w:val="Caption"/>
        <w:rPr>
          <w:lang w:val="en-US"/>
          <w:rPrChange w:id="18505" w:author="phuong vu" w:date="2018-11-30T22:36:00Z">
            <w:rPr>
              <w:lang w:val="en-US"/>
            </w:rPr>
          </w:rPrChange>
        </w:rPr>
        <w:pPrChange w:id="18506" w:author="phuong vu" w:date="2018-11-30T22:42:00Z">
          <w:pPr>
            <w:pStyle w:val="Heading6"/>
          </w:pPr>
        </w:pPrChange>
      </w:pPr>
      <w:bookmarkStart w:id="18507" w:name="_Toc531380486"/>
      <w:ins w:id="18508" w:author="phuong vu" w:date="2018-11-27T16:23:00Z">
        <w:r w:rsidRPr="00920004">
          <w:rPr>
            <w:rPrChange w:id="18509" w:author="phuong vu" w:date="2018-11-30T22:36:00Z">
              <w:rPr/>
            </w:rPrChange>
          </w:rPr>
          <w:t xml:space="preserve">Hình </w:t>
        </w:r>
      </w:ins>
      <w:ins w:id="18510" w:author="phuong vu" w:date="2018-11-30T15:13:00Z">
        <w:r w:rsidR="00EF3636" w:rsidRPr="00920004">
          <w:rPr>
            <w:rPrChange w:id="18511" w:author="phuong vu" w:date="2018-11-30T22:36:00Z">
              <w:rPr/>
            </w:rPrChange>
          </w:rPr>
          <w:fldChar w:fldCharType="begin"/>
        </w:r>
        <w:r w:rsidR="00EF3636" w:rsidRPr="00920004">
          <w:rPr>
            <w:rPrChange w:id="18512" w:author="phuong vu" w:date="2018-11-30T22:36:00Z">
              <w:rPr/>
            </w:rPrChange>
          </w:rPr>
          <w:instrText xml:space="preserve"> STYLEREF 1 \s </w:instrText>
        </w:r>
      </w:ins>
      <w:r w:rsidR="00EF3636" w:rsidRPr="00920004">
        <w:rPr>
          <w:rPrChange w:id="18513" w:author="phuong vu" w:date="2018-11-30T22:36:00Z">
            <w:rPr/>
          </w:rPrChange>
        </w:rPr>
        <w:fldChar w:fldCharType="separate"/>
      </w:r>
      <w:r w:rsidR="00B5490C">
        <w:rPr>
          <w:noProof/>
        </w:rPr>
        <w:t>3</w:t>
      </w:r>
      <w:ins w:id="18514" w:author="phuong vu" w:date="2018-11-30T15:13:00Z">
        <w:r w:rsidR="00EF3636" w:rsidRPr="00920004">
          <w:rPr>
            <w:rPrChange w:id="18515" w:author="phuong vu" w:date="2018-11-30T22:36:00Z">
              <w:rPr/>
            </w:rPrChange>
          </w:rPr>
          <w:fldChar w:fldCharType="end"/>
        </w:r>
        <w:r w:rsidR="00EF3636" w:rsidRPr="00920004">
          <w:rPr>
            <w:rPrChange w:id="18516" w:author="phuong vu" w:date="2018-11-30T22:36:00Z">
              <w:rPr/>
            </w:rPrChange>
          </w:rPr>
          <w:t>.</w:t>
        </w:r>
        <w:r w:rsidR="00EF3636" w:rsidRPr="00920004">
          <w:rPr>
            <w:rPrChange w:id="18517" w:author="phuong vu" w:date="2018-11-30T22:36:00Z">
              <w:rPr/>
            </w:rPrChange>
          </w:rPr>
          <w:fldChar w:fldCharType="begin"/>
        </w:r>
        <w:r w:rsidR="00EF3636" w:rsidRPr="00920004">
          <w:rPr>
            <w:rPrChange w:id="18518" w:author="phuong vu" w:date="2018-11-30T22:36:00Z">
              <w:rPr/>
            </w:rPrChange>
          </w:rPr>
          <w:instrText xml:space="preserve"> SEQ Hình \* ARABIC \s 1 </w:instrText>
        </w:r>
      </w:ins>
      <w:r w:rsidR="00EF3636" w:rsidRPr="00920004">
        <w:rPr>
          <w:rPrChange w:id="18519" w:author="phuong vu" w:date="2018-11-30T22:36:00Z">
            <w:rPr/>
          </w:rPrChange>
        </w:rPr>
        <w:fldChar w:fldCharType="separate"/>
      </w:r>
      <w:ins w:id="18520" w:author="phuong vu" w:date="2018-11-30T22:44:00Z">
        <w:r w:rsidR="00B5490C">
          <w:rPr>
            <w:noProof/>
          </w:rPr>
          <w:t>9</w:t>
        </w:r>
      </w:ins>
      <w:ins w:id="18521" w:author="phuong vu" w:date="2018-11-30T15:13:00Z">
        <w:r w:rsidR="00EF3636" w:rsidRPr="00920004">
          <w:rPr>
            <w:rPrChange w:id="18522" w:author="phuong vu" w:date="2018-11-30T22:36:00Z">
              <w:rPr/>
            </w:rPrChange>
          </w:rPr>
          <w:fldChar w:fldCharType="end"/>
        </w:r>
      </w:ins>
      <w:ins w:id="18523" w:author="phuong vu" w:date="2018-11-27T16:23:00Z">
        <w:r w:rsidRPr="00920004">
          <w:rPr>
            <w:lang w:val="en-US"/>
            <w:rPrChange w:id="18524" w:author="phuong vu" w:date="2018-11-30T22:36:00Z">
              <w:rPr>
                <w:lang w:val="en-US"/>
              </w:rPr>
            </w:rPrChange>
          </w:rPr>
          <w:t xml:space="preserve"> Sơ đồ xử lí xem chi tiết đơn hàng</w:t>
        </w:r>
      </w:ins>
      <w:bookmarkEnd w:id="18507"/>
    </w:p>
    <w:p w14:paraId="686E3210" w14:textId="6A68EF53" w:rsidR="00F02EAB" w:rsidRPr="00920004" w:rsidRDefault="005E64D7" w:rsidP="00BD0851">
      <w:pPr>
        <w:pStyle w:val="Heading5"/>
        <w:spacing w:before="240" w:line="0" w:lineRule="atLeast"/>
        <w:rPr>
          <w:rFonts w:cstheme="majorHAnsi"/>
          <w:lang w:val="en-US"/>
          <w:rPrChange w:id="18525" w:author="phuong vu" w:date="2018-11-30T22:36:00Z">
            <w:rPr>
              <w:lang w:val="en-US"/>
            </w:rPr>
          </w:rPrChange>
        </w:rPr>
        <w:pPrChange w:id="18526" w:author="phuong vu" w:date="2018-11-30T14:16:00Z">
          <w:pPr>
            <w:pStyle w:val="Heading5"/>
          </w:pPr>
        </w:pPrChange>
      </w:pPr>
      <w:r w:rsidRPr="00920004">
        <w:rPr>
          <w:rFonts w:cstheme="majorHAnsi"/>
          <w:lang w:val="en-US"/>
          <w:rPrChange w:id="18527" w:author="phuong vu" w:date="2018-11-30T22:36:00Z">
            <w:rPr>
              <w:lang w:val="en-US"/>
            </w:rPr>
          </w:rPrChange>
        </w:rPr>
        <w:t>Thay đổi trạng thái đơn hàng</w:t>
      </w:r>
    </w:p>
    <w:p w14:paraId="0BC6DA29" w14:textId="43698836" w:rsidR="00070C2F" w:rsidRPr="00920004" w:rsidDel="00FD0D70" w:rsidRDefault="00070C2F" w:rsidP="00FD0D70">
      <w:pPr>
        <w:ind w:firstLine="720"/>
        <w:rPr>
          <w:del w:id="18528" w:author="phuong vu" w:date="2018-11-30T14:36:00Z"/>
          <w:b/>
          <w:lang w:val="en-US"/>
          <w:rPrChange w:id="18529" w:author="phuong vu" w:date="2018-11-30T22:36:00Z">
            <w:rPr>
              <w:del w:id="18530" w:author="phuong vu" w:date="2018-11-30T14:36:00Z"/>
              <w:lang w:val="en-US"/>
            </w:rPr>
          </w:rPrChange>
        </w:rPr>
        <w:pPrChange w:id="18531" w:author="phuong vu" w:date="2018-11-30T14:36:00Z">
          <w:pPr>
            <w:pStyle w:val="Heading6"/>
          </w:pPr>
        </w:pPrChange>
      </w:pPr>
      <w:r w:rsidRPr="00920004">
        <w:rPr>
          <w:b/>
          <w:lang w:val="en-US"/>
          <w:rPrChange w:id="18532" w:author="phuong vu" w:date="2018-11-30T22:36:00Z">
            <w:rPr>
              <w:lang w:val="en-US"/>
            </w:rPr>
          </w:rPrChange>
        </w:rPr>
        <w:t>Mục đích</w:t>
      </w:r>
      <w:ins w:id="18533" w:author="phuong vu" w:date="2018-11-30T14:36:00Z">
        <w:r w:rsidR="00FD0D70" w:rsidRPr="00920004">
          <w:rPr>
            <w:b/>
            <w:lang w:val="en-US"/>
            <w:rPrChange w:id="18534" w:author="phuong vu" w:date="2018-11-30T22:36:00Z">
              <w:rPr>
                <w:lang w:val="en-US"/>
              </w:rPr>
            </w:rPrChange>
          </w:rPr>
          <w:t xml:space="preserve">: </w:t>
        </w:r>
      </w:ins>
    </w:p>
    <w:p w14:paraId="67EF670D" w14:textId="39BE470B" w:rsidR="00DC4C5A" w:rsidRPr="00920004" w:rsidRDefault="008977B2" w:rsidP="00FD0D70">
      <w:pPr>
        <w:ind w:firstLine="720"/>
        <w:rPr>
          <w:ins w:id="18535" w:author="phuong vu" w:date="2018-11-30T14:42:00Z"/>
          <w:lang w:val="en-US"/>
          <w:rPrChange w:id="18536" w:author="phuong vu" w:date="2018-11-30T22:36:00Z">
            <w:rPr>
              <w:ins w:id="18537" w:author="phuong vu" w:date="2018-11-30T14:42:00Z"/>
              <w:lang w:val="en-US"/>
            </w:rPr>
          </w:rPrChange>
        </w:rPr>
      </w:pPr>
      <w:r w:rsidRPr="00920004">
        <w:rPr>
          <w:lang w:val="en-US"/>
          <w:rPrChange w:id="18538" w:author="phuong vu" w:date="2018-11-30T22:36:00Z">
            <w:rPr>
              <w:lang w:val="en-US"/>
            </w:rPr>
          </w:rPrChange>
        </w:rPr>
        <w:t>Chức năng hỗ trợ người dùng nhân viên thay đổi trạng thái đơn hàng ứng với từng bước thực hiện xử lí đơn hàng trong thực tế. Người dùng muốn thực hiện các chức năng này buộc phải truy cập được trang xem chi tiết đơn hàng.</w:t>
      </w:r>
    </w:p>
    <w:p w14:paraId="53B84D28" w14:textId="6C01ED79" w:rsidR="00FD0D70" w:rsidRPr="00B7091A" w:rsidRDefault="00FD0D70" w:rsidP="00B7091A">
      <w:pPr>
        <w:pStyle w:val="ListParagraph"/>
        <w:numPr>
          <w:ilvl w:val="0"/>
          <w:numId w:val="61"/>
        </w:numPr>
        <w:ind w:left="720"/>
        <w:rPr>
          <w:b/>
          <w:lang w:val="en-US"/>
          <w:rPrChange w:id="18539" w:author="phuong vu" w:date="2018-11-30T23:06:00Z">
            <w:rPr>
              <w:lang w:val="en-US"/>
            </w:rPr>
          </w:rPrChange>
        </w:rPr>
        <w:pPrChange w:id="18540" w:author="phuong vu" w:date="2018-11-30T23:07:00Z">
          <w:pPr/>
        </w:pPrChange>
      </w:pPr>
      <w:ins w:id="18541" w:author="phuong vu" w:date="2018-11-30T14:42:00Z">
        <w:r w:rsidRPr="00B7091A">
          <w:rPr>
            <w:b/>
            <w:lang w:val="en-US"/>
            <w:rPrChange w:id="18542" w:author="phuong vu" w:date="2018-11-30T23:06:00Z">
              <w:rPr>
                <w:lang w:val="en-US"/>
              </w:rPr>
            </w:rPrChange>
          </w:rPr>
          <w:t>Giao diện</w:t>
        </w:r>
      </w:ins>
    </w:p>
    <w:p w14:paraId="66AC1F93" w14:textId="144D859F" w:rsidR="00070C2F" w:rsidRPr="00920004" w:rsidDel="00FD0D70" w:rsidRDefault="00070C2F" w:rsidP="00FD0D70">
      <w:pPr>
        <w:pStyle w:val="Heading6"/>
        <w:numPr>
          <w:ilvl w:val="0"/>
          <w:numId w:val="0"/>
        </w:numPr>
        <w:spacing w:before="240" w:line="0" w:lineRule="atLeast"/>
        <w:ind w:left="90"/>
        <w:rPr>
          <w:del w:id="18543" w:author="phuong vu" w:date="2018-11-30T14:37:00Z"/>
          <w:rFonts w:cstheme="majorHAnsi"/>
          <w:lang w:val="en-US"/>
          <w:rPrChange w:id="18544" w:author="phuong vu" w:date="2018-11-30T22:36:00Z">
            <w:rPr>
              <w:del w:id="18545" w:author="phuong vu" w:date="2018-11-30T14:37:00Z"/>
              <w:lang w:val="en-US"/>
            </w:rPr>
          </w:rPrChange>
        </w:rPr>
        <w:pPrChange w:id="18546" w:author="phuong vu" w:date="2018-11-30T14:37:00Z">
          <w:pPr>
            <w:pStyle w:val="Heading6"/>
          </w:pPr>
        </w:pPrChange>
      </w:pPr>
      <w:del w:id="18547" w:author="phuong vu" w:date="2018-11-30T14:37:00Z">
        <w:r w:rsidRPr="00920004" w:rsidDel="00FD0D70">
          <w:rPr>
            <w:rFonts w:cstheme="majorHAnsi"/>
            <w:lang w:val="en-US"/>
            <w:rPrChange w:id="18548" w:author="phuong vu" w:date="2018-11-30T22:36:00Z">
              <w:rPr>
                <w:lang w:val="en-US"/>
              </w:rPr>
            </w:rPrChange>
          </w:rPr>
          <w:delText>Giao diện</w:delText>
        </w:r>
      </w:del>
    </w:p>
    <w:p w14:paraId="6F7EA79A" w14:textId="0B88B857" w:rsidR="008977B2" w:rsidRPr="00920004" w:rsidRDefault="009A04B7" w:rsidP="00BD0851">
      <w:pPr>
        <w:keepNext/>
        <w:spacing w:before="240" w:line="0" w:lineRule="atLeast"/>
        <w:jc w:val="center"/>
        <w:rPr>
          <w:rPrChange w:id="18549" w:author="phuong vu" w:date="2018-11-30T22:36:00Z">
            <w:rPr/>
          </w:rPrChange>
        </w:rPr>
        <w:pPrChange w:id="18550" w:author="phuong vu" w:date="2018-11-30T14:16:00Z">
          <w:pPr>
            <w:keepNext/>
          </w:pPr>
        </w:pPrChange>
      </w:pPr>
      <w:r w:rsidRPr="00920004">
        <w:rPr>
          <w:noProof/>
          <w:lang w:val="en-US"/>
          <w:rPrChange w:id="18551" w:author="phuong vu" w:date="2018-11-30T22:36:00Z">
            <w:rPr>
              <w:noProof/>
              <w:lang w:val="en-US"/>
            </w:rPr>
          </w:rPrChange>
        </w:rPr>
        <w:drawing>
          <wp:inline distT="0" distB="0" distL="0" distR="0" wp14:anchorId="507A8F8B" wp14:editId="60038D66">
            <wp:extent cx="5095022" cy="3378876"/>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56">
                      <a:extLst>
                        <a:ext uri="{28A0092B-C50C-407E-A947-70E740481C1C}">
                          <a14:useLocalDpi xmlns:a14="http://schemas.microsoft.com/office/drawing/2010/main" val="0"/>
                        </a:ext>
                      </a:extLst>
                    </a:blip>
                    <a:srcRect t="3187" b="4399"/>
                    <a:stretch/>
                  </pic:blipFill>
                  <pic:spPr bwMode="auto">
                    <a:xfrm>
                      <a:off x="0" y="0"/>
                      <a:ext cx="5109141" cy="3388239"/>
                    </a:xfrm>
                    <a:prstGeom prst="rect">
                      <a:avLst/>
                    </a:prstGeom>
                    <a:noFill/>
                    <a:ln>
                      <a:noFill/>
                    </a:ln>
                    <a:extLst>
                      <a:ext uri="{53640926-AAD7-44D8-BBD7-CCE9431645EC}">
                        <a14:shadowObscured xmlns:a14="http://schemas.microsoft.com/office/drawing/2010/main"/>
                      </a:ext>
                    </a:extLst>
                  </pic:spPr>
                </pic:pic>
              </a:graphicData>
            </a:graphic>
          </wp:inline>
        </w:drawing>
      </w:r>
    </w:p>
    <w:p w14:paraId="3F269E41" w14:textId="418FDD3C" w:rsidR="008977B2" w:rsidRPr="00920004" w:rsidRDefault="008977B2" w:rsidP="00A17FA5">
      <w:pPr>
        <w:pStyle w:val="Caption"/>
        <w:rPr>
          <w:rPrChange w:id="18552" w:author="phuong vu" w:date="2018-11-30T22:36:00Z">
            <w:rPr>
              <w:szCs w:val="26"/>
              <w:lang w:val="en-US"/>
            </w:rPr>
          </w:rPrChange>
        </w:rPr>
        <w:pPrChange w:id="18553" w:author="phuong vu" w:date="2018-11-30T22:42:00Z">
          <w:pPr>
            <w:pStyle w:val="Caption"/>
          </w:pPr>
        </w:pPrChange>
      </w:pPr>
      <w:bookmarkStart w:id="18554" w:name="_Toc531380487"/>
      <w:r w:rsidRPr="00920004">
        <w:rPr>
          <w:rPrChange w:id="18555" w:author="phuong vu" w:date="2018-11-30T22:36:00Z">
            <w:rPr/>
          </w:rPrChange>
        </w:rPr>
        <w:t xml:space="preserve">Hình </w:t>
      </w:r>
      <w:ins w:id="18556" w:author="phuong vu" w:date="2018-11-30T15:13:00Z">
        <w:r w:rsidR="00EF3636" w:rsidRPr="00920004">
          <w:rPr>
            <w:rPrChange w:id="18557" w:author="phuong vu" w:date="2018-11-30T22:36:00Z">
              <w:rPr/>
            </w:rPrChange>
          </w:rPr>
          <w:fldChar w:fldCharType="begin"/>
        </w:r>
        <w:r w:rsidR="00EF3636" w:rsidRPr="00920004">
          <w:rPr>
            <w:rPrChange w:id="18558" w:author="phuong vu" w:date="2018-11-30T22:36:00Z">
              <w:rPr/>
            </w:rPrChange>
          </w:rPr>
          <w:instrText xml:space="preserve"> STYLEREF 1 \s </w:instrText>
        </w:r>
      </w:ins>
      <w:r w:rsidR="00EF3636" w:rsidRPr="00920004">
        <w:rPr>
          <w:rPrChange w:id="18559" w:author="phuong vu" w:date="2018-11-30T22:36:00Z">
            <w:rPr/>
          </w:rPrChange>
        </w:rPr>
        <w:fldChar w:fldCharType="separate"/>
      </w:r>
      <w:r w:rsidR="00B5490C">
        <w:rPr>
          <w:noProof/>
        </w:rPr>
        <w:t>3</w:t>
      </w:r>
      <w:ins w:id="18560" w:author="phuong vu" w:date="2018-11-30T15:13:00Z">
        <w:r w:rsidR="00EF3636" w:rsidRPr="00920004">
          <w:rPr>
            <w:rPrChange w:id="18561" w:author="phuong vu" w:date="2018-11-30T22:36:00Z">
              <w:rPr/>
            </w:rPrChange>
          </w:rPr>
          <w:fldChar w:fldCharType="end"/>
        </w:r>
        <w:r w:rsidR="00EF3636" w:rsidRPr="00920004">
          <w:rPr>
            <w:rPrChange w:id="18562" w:author="phuong vu" w:date="2018-11-30T22:36:00Z">
              <w:rPr/>
            </w:rPrChange>
          </w:rPr>
          <w:t>.</w:t>
        </w:r>
        <w:r w:rsidR="00EF3636" w:rsidRPr="00920004">
          <w:rPr>
            <w:rPrChange w:id="18563" w:author="phuong vu" w:date="2018-11-30T22:36:00Z">
              <w:rPr/>
            </w:rPrChange>
          </w:rPr>
          <w:fldChar w:fldCharType="begin"/>
        </w:r>
        <w:r w:rsidR="00EF3636" w:rsidRPr="00920004">
          <w:rPr>
            <w:rPrChange w:id="18564" w:author="phuong vu" w:date="2018-11-30T22:36:00Z">
              <w:rPr/>
            </w:rPrChange>
          </w:rPr>
          <w:instrText xml:space="preserve"> SEQ Hình \* ARABIC \s 1 </w:instrText>
        </w:r>
      </w:ins>
      <w:r w:rsidR="00EF3636" w:rsidRPr="00920004">
        <w:rPr>
          <w:rPrChange w:id="18565" w:author="phuong vu" w:date="2018-11-30T22:36:00Z">
            <w:rPr/>
          </w:rPrChange>
        </w:rPr>
        <w:fldChar w:fldCharType="separate"/>
      </w:r>
      <w:ins w:id="18566" w:author="phuong vu" w:date="2018-11-30T22:44:00Z">
        <w:r w:rsidR="00B5490C">
          <w:rPr>
            <w:noProof/>
          </w:rPr>
          <w:t>10</w:t>
        </w:r>
      </w:ins>
      <w:ins w:id="18567" w:author="phuong vu" w:date="2018-11-30T15:13:00Z">
        <w:r w:rsidR="00EF3636" w:rsidRPr="00920004">
          <w:rPr>
            <w:rPrChange w:id="18568" w:author="phuong vu" w:date="2018-11-30T22:36:00Z">
              <w:rPr/>
            </w:rPrChange>
          </w:rPr>
          <w:fldChar w:fldCharType="end"/>
        </w:r>
      </w:ins>
      <w:del w:id="18569" w:author="phuong vu" w:date="2018-11-16T11:28:00Z">
        <w:r w:rsidR="006C103E" w:rsidRPr="00920004" w:rsidDel="00EC5005">
          <w:rPr>
            <w:rPrChange w:id="18570" w:author="phuong vu" w:date="2018-11-30T22:36:00Z">
              <w:rPr>
                <w:szCs w:val="26"/>
              </w:rPr>
            </w:rPrChange>
          </w:rPr>
          <w:fldChar w:fldCharType="begin"/>
        </w:r>
        <w:r w:rsidR="006C103E" w:rsidRPr="00920004" w:rsidDel="00EC5005">
          <w:rPr>
            <w:rPrChange w:id="18571" w:author="phuong vu" w:date="2018-11-30T22:36:00Z">
              <w:rPr/>
            </w:rPrChange>
          </w:rPr>
          <w:delInstrText xml:space="preserve"> STYLEREF 1 \s </w:delInstrText>
        </w:r>
        <w:r w:rsidR="006C103E" w:rsidRPr="00920004" w:rsidDel="00EC5005">
          <w:rPr>
            <w:rPrChange w:id="18572" w:author="phuong vu" w:date="2018-11-30T22:36:00Z">
              <w:rPr>
                <w:szCs w:val="26"/>
              </w:rPr>
            </w:rPrChange>
          </w:rPr>
          <w:fldChar w:fldCharType="separate"/>
        </w:r>
        <w:r w:rsidR="006C103E" w:rsidRPr="00920004" w:rsidDel="00EC5005">
          <w:rPr>
            <w:noProof/>
            <w:rPrChange w:id="18573" w:author="phuong vu" w:date="2018-11-30T22:36:00Z">
              <w:rPr>
                <w:noProof/>
              </w:rPr>
            </w:rPrChange>
          </w:rPr>
          <w:delText>3</w:delText>
        </w:r>
        <w:r w:rsidR="006C103E" w:rsidRPr="00920004" w:rsidDel="00EC5005">
          <w:rPr>
            <w:rPrChange w:id="18574" w:author="phuong vu" w:date="2018-11-30T22:36:00Z">
              <w:rPr>
                <w:szCs w:val="26"/>
              </w:rPr>
            </w:rPrChange>
          </w:rPr>
          <w:fldChar w:fldCharType="end"/>
        </w:r>
        <w:r w:rsidR="006C103E" w:rsidRPr="00920004" w:rsidDel="00EC5005">
          <w:rPr>
            <w:rPrChange w:id="18575" w:author="phuong vu" w:date="2018-11-30T22:36:00Z">
              <w:rPr/>
            </w:rPrChange>
          </w:rPr>
          <w:delText>.</w:delText>
        </w:r>
        <w:r w:rsidR="006C103E" w:rsidRPr="00920004" w:rsidDel="00EC5005">
          <w:rPr>
            <w:rPrChange w:id="18576" w:author="phuong vu" w:date="2018-11-30T22:36:00Z">
              <w:rPr/>
            </w:rPrChange>
          </w:rPr>
          <w:fldChar w:fldCharType="begin"/>
        </w:r>
        <w:r w:rsidR="006C103E" w:rsidRPr="00920004" w:rsidDel="00EC5005">
          <w:rPr>
            <w:rPrChange w:id="18577" w:author="phuong vu" w:date="2018-11-30T22:36:00Z">
              <w:rPr/>
            </w:rPrChange>
          </w:rPr>
          <w:delInstrText xml:space="preserve"> SEQ Hình \* ARABIC \s 1 </w:delInstrText>
        </w:r>
        <w:r w:rsidR="006C103E" w:rsidRPr="00920004" w:rsidDel="00EC5005">
          <w:rPr>
            <w:rPrChange w:id="18578" w:author="phuong vu" w:date="2018-11-30T22:36:00Z">
              <w:rPr>
                <w:szCs w:val="26"/>
              </w:rPr>
            </w:rPrChange>
          </w:rPr>
          <w:fldChar w:fldCharType="separate"/>
        </w:r>
        <w:r w:rsidR="006C103E" w:rsidRPr="00920004" w:rsidDel="00EC5005">
          <w:rPr>
            <w:noProof/>
            <w:rPrChange w:id="18579" w:author="phuong vu" w:date="2018-11-30T22:36:00Z">
              <w:rPr>
                <w:noProof/>
              </w:rPr>
            </w:rPrChange>
          </w:rPr>
          <w:delText>5</w:delText>
        </w:r>
        <w:r w:rsidR="006C103E" w:rsidRPr="00920004" w:rsidDel="00EC5005">
          <w:rPr>
            <w:rPrChange w:id="18580" w:author="phuong vu" w:date="2018-11-30T22:36:00Z">
              <w:rPr>
                <w:szCs w:val="26"/>
              </w:rPr>
            </w:rPrChange>
          </w:rPr>
          <w:fldChar w:fldCharType="end"/>
        </w:r>
      </w:del>
      <w:r w:rsidRPr="00920004">
        <w:rPr>
          <w:rPrChange w:id="18581" w:author="phuong vu" w:date="2018-11-30T22:36:00Z">
            <w:rPr>
              <w:szCs w:val="26"/>
              <w:lang w:val="en-US"/>
            </w:rPr>
          </w:rPrChange>
        </w:rPr>
        <w:t xml:space="preserve"> Giao diện các chức năng với trạng thái "đang chờ"</w:t>
      </w:r>
      <w:bookmarkEnd w:id="18554"/>
    </w:p>
    <w:p w14:paraId="178603B0" w14:textId="77777777" w:rsidR="00264BCF" w:rsidRPr="00920004" w:rsidRDefault="00264BCF" w:rsidP="00BD0851">
      <w:pPr>
        <w:keepNext/>
        <w:spacing w:before="240" w:line="0" w:lineRule="atLeast"/>
        <w:jc w:val="center"/>
        <w:rPr>
          <w:rPrChange w:id="18582" w:author="phuong vu" w:date="2018-11-30T22:36:00Z">
            <w:rPr/>
          </w:rPrChange>
        </w:rPr>
        <w:pPrChange w:id="18583" w:author="phuong vu" w:date="2018-11-30T14:16:00Z">
          <w:pPr>
            <w:keepNext/>
          </w:pPr>
        </w:pPrChange>
      </w:pPr>
      <w:r w:rsidRPr="00920004">
        <w:rPr>
          <w:noProof/>
          <w:lang w:val="en-US"/>
          <w:rPrChange w:id="18584" w:author="phuong vu" w:date="2018-11-30T22:36:00Z">
            <w:rPr>
              <w:noProof/>
              <w:lang w:val="en-US"/>
            </w:rPr>
          </w:rPrChange>
        </w:rPr>
        <w:lastRenderedPageBreak/>
        <w:drawing>
          <wp:inline distT="0" distB="0" distL="0" distR="0" wp14:anchorId="5AEA0DE7" wp14:editId="4ED0C2F6">
            <wp:extent cx="4899025" cy="3265714"/>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57">
                      <a:extLst>
                        <a:ext uri="{28A0092B-C50C-407E-A947-70E740481C1C}">
                          <a14:useLocalDpi xmlns:a14="http://schemas.microsoft.com/office/drawing/2010/main" val="0"/>
                        </a:ext>
                      </a:extLst>
                    </a:blip>
                    <a:srcRect t="2480" b="5472"/>
                    <a:stretch/>
                  </pic:blipFill>
                  <pic:spPr bwMode="auto">
                    <a:xfrm>
                      <a:off x="0" y="0"/>
                      <a:ext cx="4925720" cy="3283509"/>
                    </a:xfrm>
                    <a:prstGeom prst="rect">
                      <a:avLst/>
                    </a:prstGeom>
                    <a:noFill/>
                    <a:ln>
                      <a:noFill/>
                    </a:ln>
                    <a:extLst>
                      <a:ext uri="{53640926-AAD7-44D8-BBD7-CCE9431645EC}">
                        <a14:shadowObscured xmlns:a14="http://schemas.microsoft.com/office/drawing/2010/main"/>
                      </a:ext>
                    </a:extLst>
                  </pic:spPr>
                </pic:pic>
              </a:graphicData>
            </a:graphic>
          </wp:inline>
        </w:drawing>
      </w:r>
    </w:p>
    <w:p w14:paraId="0CCD4B1D" w14:textId="3F499E0C" w:rsidR="00264BCF" w:rsidRPr="00920004" w:rsidRDefault="00264BCF" w:rsidP="00A17FA5">
      <w:pPr>
        <w:pStyle w:val="Caption"/>
        <w:rPr>
          <w:rPrChange w:id="18585" w:author="phuong vu" w:date="2018-11-30T22:36:00Z">
            <w:rPr>
              <w:szCs w:val="26"/>
              <w:lang w:val="en-US"/>
            </w:rPr>
          </w:rPrChange>
        </w:rPr>
        <w:pPrChange w:id="18586" w:author="phuong vu" w:date="2018-11-30T22:42:00Z">
          <w:pPr>
            <w:pStyle w:val="Caption"/>
          </w:pPr>
        </w:pPrChange>
      </w:pPr>
      <w:bookmarkStart w:id="18587" w:name="_Toc531380488"/>
      <w:r w:rsidRPr="00920004">
        <w:rPr>
          <w:rPrChange w:id="18588" w:author="phuong vu" w:date="2018-11-30T22:36:00Z">
            <w:rPr/>
          </w:rPrChange>
        </w:rPr>
        <w:t xml:space="preserve">Hình </w:t>
      </w:r>
      <w:ins w:id="18589" w:author="phuong vu" w:date="2018-11-30T15:13:00Z">
        <w:r w:rsidR="00EF3636" w:rsidRPr="00920004">
          <w:rPr>
            <w:rPrChange w:id="18590" w:author="phuong vu" w:date="2018-11-30T22:36:00Z">
              <w:rPr/>
            </w:rPrChange>
          </w:rPr>
          <w:fldChar w:fldCharType="begin"/>
        </w:r>
        <w:r w:rsidR="00EF3636" w:rsidRPr="00920004">
          <w:rPr>
            <w:rPrChange w:id="18591" w:author="phuong vu" w:date="2018-11-30T22:36:00Z">
              <w:rPr/>
            </w:rPrChange>
          </w:rPr>
          <w:instrText xml:space="preserve"> STYLEREF 1 \s </w:instrText>
        </w:r>
      </w:ins>
      <w:r w:rsidR="00EF3636" w:rsidRPr="00920004">
        <w:rPr>
          <w:rPrChange w:id="18592" w:author="phuong vu" w:date="2018-11-30T22:36:00Z">
            <w:rPr/>
          </w:rPrChange>
        </w:rPr>
        <w:fldChar w:fldCharType="separate"/>
      </w:r>
      <w:r w:rsidR="00B5490C">
        <w:rPr>
          <w:noProof/>
        </w:rPr>
        <w:t>3</w:t>
      </w:r>
      <w:ins w:id="18593" w:author="phuong vu" w:date="2018-11-30T15:13:00Z">
        <w:r w:rsidR="00EF3636" w:rsidRPr="00920004">
          <w:rPr>
            <w:rPrChange w:id="18594" w:author="phuong vu" w:date="2018-11-30T22:36:00Z">
              <w:rPr/>
            </w:rPrChange>
          </w:rPr>
          <w:fldChar w:fldCharType="end"/>
        </w:r>
        <w:r w:rsidR="00EF3636" w:rsidRPr="00920004">
          <w:rPr>
            <w:rPrChange w:id="18595" w:author="phuong vu" w:date="2018-11-30T22:36:00Z">
              <w:rPr/>
            </w:rPrChange>
          </w:rPr>
          <w:t>.</w:t>
        </w:r>
        <w:r w:rsidR="00EF3636" w:rsidRPr="00920004">
          <w:rPr>
            <w:rPrChange w:id="18596" w:author="phuong vu" w:date="2018-11-30T22:36:00Z">
              <w:rPr/>
            </w:rPrChange>
          </w:rPr>
          <w:fldChar w:fldCharType="begin"/>
        </w:r>
        <w:r w:rsidR="00EF3636" w:rsidRPr="00920004">
          <w:rPr>
            <w:rPrChange w:id="18597" w:author="phuong vu" w:date="2018-11-30T22:36:00Z">
              <w:rPr/>
            </w:rPrChange>
          </w:rPr>
          <w:instrText xml:space="preserve"> SEQ Hình \* ARABIC \s 1 </w:instrText>
        </w:r>
      </w:ins>
      <w:r w:rsidR="00EF3636" w:rsidRPr="00920004">
        <w:rPr>
          <w:rPrChange w:id="18598" w:author="phuong vu" w:date="2018-11-30T22:36:00Z">
            <w:rPr/>
          </w:rPrChange>
        </w:rPr>
        <w:fldChar w:fldCharType="separate"/>
      </w:r>
      <w:ins w:id="18599" w:author="phuong vu" w:date="2018-11-30T22:44:00Z">
        <w:r w:rsidR="00B5490C">
          <w:rPr>
            <w:noProof/>
          </w:rPr>
          <w:t>11</w:t>
        </w:r>
      </w:ins>
      <w:ins w:id="18600" w:author="phuong vu" w:date="2018-11-30T15:13:00Z">
        <w:r w:rsidR="00EF3636" w:rsidRPr="00920004">
          <w:rPr>
            <w:rPrChange w:id="18601" w:author="phuong vu" w:date="2018-11-30T22:36:00Z">
              <w:rPr/>
            </w:rPrChange>
          </w:rPr>
          <w:fldChar w:fldCharType="end"/>
        </w:r>
      </w:ins>
      <w:del w:id="18602" w:author="phuong vu" w:date="2018-11-16T11:28:00Z">
        <w:r w:rsidR="006C103E" w:rsidRPr="00920004" w:rsidDel="00EC5005">
          <w:rPr>
            <w:rPrChange w:id="18603" w:author="phuong vu" w:date="2018-11-30T22:36:00Z">
              <w:rPr>
                <w:szCs w:val="26"/>
              </w:rPr>
            </w:rPrChange>
          </w:rPr>
          <w:fldChar w:fldCharType="begin"/>
        </w:r>
        <w:r w:rsidR="006C103E" w:rsidRPr="00920004" w:rsidDel="00EC5005">
          <w:rPr>
            <w:rPrChange w:id="18604" w:author="phuong vu" w:date="2018-11-30T22:36:00Z">
              <w:rPr/>
            </w:rPrChange>
          </w:rPr>
          <w:delInstrText xml:space="preserve"> STYLEREF 1 \s </w:delInstrText>
        </w:r>
        <w:r w:rsidR="006C103E" w:rsidRPr="00920004" w:rsidDel="00EC5005">
          <w:rPr>
            <w:rPrChange w:id="18605" w:author="phuong vu" w:date="2018-11-30T22:36:00Z">
              <w:rPr>
                <w:szCs w:val="26"/>
              </w:rPr>
            </w:rPrChange>
          </w:rPr>
          <w:fldChar w:fldCharType="separate"/>
        </w:r>
        <w:r w:rsidR="006C103E" w:rsidRPr="00920004" w:rsidDel="00EC5005">
          <w:rPr>
            <w:noProof/>
            <w:rPrChange w:id="18606" w:author="phuong vu" w:date="2018-11-30T22:36:00Z">
              <w:rPr>
                <w:noProof/>
              </w:rPr>
            </w:rPrChange>
          </w:rPr>
          <w:delText>3</w:delText>
        </w:r>
        <w:r w:rsidR="006C103E" w:rsidRPr="00920004" w:rsidDel="00EC5005">
          <w:rPr>
            <w:rPrChange w:id="18607" w:author="phuong vu" w:date="2018-11-30T22:36:00Z">
              <w:rPr>
                <w:szCs w:val="26"/>
              </w:rPr>
            </w:rPrChange>
          </w:rPr>
          <w:fldChar w:fldCharType="end"/>
        </w:r>
        <w:r w:rsidR="006C103E" w:rsidRPr="00920004" w:rsidDel="00EC5005">
          <w:rPr>
            <w:rPrChange w:id="18608" w:author="phuong vu" w:date="2018-11-30T22:36:00Z">
              <w:rPr/>
            </w:rPrChange>
          </w:rPr>
          <w:delText>.</w:delText>
        </w:r>
        <w:r w:rsidR="006C103E" w:rsidRPr="00920004" w:rsidDel="00EC5005">
          <w:rPr>
            <w:rPrChange w:id="18609" w:author="phuong vu" w:date="2018-11-30T22:36:00Z">
              <w:rPr/>
            </w:rPrChange>
          </w:rPr>
          <w:fldChar w:fldCharType="begin"/>
        </w:r>
        <w:r w:rsidR="006C103E" w:rsidRPr="00920004" w:rsidDel="00EC5005">
          <w:rPr>
            <w:rPrChange w:id="18610" w:author="phuong vu" w:date="2018-11-30T22:36:00Z">
              <w:rPr/>
            </w:rPrChange>
          </w:rPr>
          <w:delInstrText xml:space="preserve"> SEQ Hình \* ARABIC \s 1 </w:delInstrText>
        </w:r>
        <w:r w:rsidR="006C103E" w:rsidRPr="00920004" w:rsidDel="00EC5005">
          <w:rPr>
            <w:rPrChange w:id="18611" w:author="phuong vu" w:date="2018-11-30T22:36:00Z">
              <w:rPr>
                <w:szCs w:val="26"/>
              </w:rPr>
            </w:rPrChange>
          </w:rPr>
          <w:fldChar w:fldCharType="separate"/>
        </w:r>
        <w:r w:rsidR="006C103E" w:rsidRPr="00920004" w:rsidDel="00EC5005">
          <w:rPr>
            <w:noProof/>
            <w:rPrChange w:id="18612" w:author="phuong vu" w:date="2018-11-30T22:36:00Z">
              <w:rPr>
                <w:noProof/>
              </w:rPr>
            </w:rPrChange>
          </w:rPr>
          <w:delText>6</w:delText>
        </w:r>
        <w:r w:rsidR="006C103E" w:rsidRPr="00920004" w:rsidDel="00EC5005">
          <w:rPr>
            <w:rPrChange w:id="18613" w:author="phuong vu" w:date="2018-11-30T22:36:00Z">
              <w:rPr>
                <w:szCs w:val="26"/>
              </w:rPr>
            </w:rPrChange>
          </w:rPr>
          <w:fldChar w:fldCharType="end"/>
        </w:r>
      </w:del>
      <w:r w:rsidR="006C103E" w:rsidRPr="00920004">
        <w:rPr>
          <w:rPrChange w:id="18614" w:author="phuong vu" w:date="2018-11-30T22:36:00Z">
            <w:rPr>
              <w:szCs w:val="26"/>
              <w:lang w:val="en-US"/>
            </w:rPr>
          </w:rPrChange>
        </w:rPr>
        <w:t xml:space="preserve"> </w:t>
      </w:r>
      <w:r w:rsidRPr="00920004">
        <w:rPr>
          <w:rPrChange w:id="18615" w:author="phuong vu" w:date="2018-11-30T22:36:00Z">
            <w:rPr/>
          </w:rPrChange>
        </w:rPr>
        <w:t>Giao diện các chức năng với trạng thái "đang chờ</w:t>
      </w:r>
      <w:r w:rsidRPr="00920004">
        <w:rPr>
          <w:rPrChange w:id="18616" w:author="phuong vu" w:date="2018-11-30T22:36:00Z">
            <w:rPr>
              <w:szCs w:val="26"/>
              <w:lang w:val="en-US"/>
            </w:rPr>
          </w:rPrChange>
        </w:rPr>
        <w:t xml:space="preserve"> xử lí</w:t>
      </w:r>
      <w:r w:rsidRPr="00920004">
        <w:rPr>
          <w:rPrChange w:id="18617" w:author="phuong vu" w:date="2018-11-30T22:36:00Z">
            <w:rPr/>
          </w:rPrChange>
        </w:rPr>
        <w:t>"</w:t>
      </w:r>
      <w:bookmarkEnd w:id="18587"/>
    </w:p>
    <w:p w14:paraId="5BCDC215" w14:textId="75E74A47" w:rsidR="006C103E" w:rsidRPr="00920004" w:rsidDel="00FD0D70" w:rsidRDefault="006C103E" w:rsidP="00A17FA5">
      <w:pPr>
        <w:pStyle w:val="Caption"/>
        <w:rPr>
          <w:del w:id="18618" w:author="phuong vu" w:date="2018-11-30T14:37:00Z"/>
          <w:rPrChange w:id="18619" w:author="phuong vu" w:date="2018-11-30T22:36:00Z">
            <w:rPr>
              <w:del w:id="18620" w:author="phuong vu" w:date="2018-11-30T14:37:00Z"/>
            </w:rPr>
          </w:rPrChange>
        </w:rPr>
        <w:pPrChange w:id="18621" w:author="phuong vu" w:date="2018-11-30T22:42:00Z">
          <w:pPr>
            <w:keepNext/>
            <w:jc w:val="center"/>
          </w:pPr>
        </w:pPrChange>
      </w:pPr>
      <w:del w:id="18622" w:author="phuong vu" w:date="2018-11-30T14:37:00Z">
        <w:r w:rsidRPr="00920004" w:rsidDel="00FD0D70">
          <w:rPr>
            <w:noProof/>
            <w:lang w:val="en-US"/>
            <w:rPrChange w:id="18623" w:author="phuong vu" w:date="2018-11-30T22:36:00Z">
              <w:rPr>
                <w:noProof/>
                <w:lang w:val="en-US"/>
              </w:rPr>
            </w:rPrChange>
          </w:rPr>
          <w:drawing>
            <wp:inline distT="0" distB="0" distL="0" distR="0" wp14:anchorId="317E4951" wp14:editId="7D2D5629">
              <wp:extent cx="5579745" cy="4423410"/>
              <wp:effectExtent l="0" t="0" r="190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579745" cy="4423410"/>
                      </a:xfrm>
                      <a:prstGeom prst="rect">
                        <a:avLst/>
                      </a:prstGeom>
                      <a:noFill/>
                      <a:ln>
                        <a:noFill/>
                      </a:ln>
                    </pic:spPr>
                  </pic:pic>
                </a:graphicData>
              </a:graphic>
            </wp:inline>
          </w:drawing>
        </w:r>
      </w:del>
    </w:p>
    <w:p w14:paraId="37C50385" w14:textId="6E281BFD" w:rsidR="008977B2" w:rsidRPr="00920004" w:rsidDel="007267DC" w:rsidRDefault="006C103E" w:rsidP="00A17FA5">
      <w:pPr>
        <w:pStyle w:val="Caption"/>
        <w:rPr>
          <w:del w:id="18624" w:author="phuong vu" w:date="2018-11-26T13:42:00Z"/>
          <w:szCs w:val="26"/>
          <w:rPrChange w:id="18625" w:author="phuong vu" w:date="2018-11-30T22:36:00Z">
            <w:rPr>
              <w:del w:id="18626" w:author="phuong vu" w:date="2018-11-26T13:42:00Z"/>
              <w:szCs w:val="26"/>
              <w:lang w:val="en-US"/>
            </w:rPr>
          </w:rPrChange>
        </w:rPr>
        <w:pPrChange w:id="18627" w:author="phuong vu" w:date="2018-11-30T22:42:00Z">
          <w:pPr>
            <w:pStyle w:val="Caption"/>
          </w:pPr>
        </w:pPrChange>
      </w:pPr>
      <w:del w:id="18628" w:author="phuong vu" w:date="2018-11-30T14:37:00Z">
        <w:r w:rsidRPr="00920004" w:rsidDel="00FD0D70">
          <w:rPr>
            <w:rPrChange w:id="18629" w:author="phuong vu" w:date="2018-11-30T22:36:00Z">
              <w:rPr>
                <w:i w:val="0"/>
                <w:iCs w:val="0"/>
              </w:rPr>
            </w:rPrChange>
          </w:rPr>
          <w:delText xml:space="preserve">Hình </w:delText>
        </w:r>
      </w:del>
      <w:del w:id="18630" w:author="phuong vu" w:date="2018-11-16T11:28:00Z">
        <w:r w:rsidRPr="00920004" w:rsidDel="00EC5005">
          <w:rPr>
            <w:rPrChange w:id="18631" w:author="phuong vu" w:date="2018-11-30T22:36:00Z">
              <w:rPr>
                <w:i w:val="0"/>
                <w:iCs w:val="0"/>
              </w:rPr>
            </w:rPrChange>
          </w:rPr>
          <w:fldChar w:fldCharType="begin"/>
        </w:r>
        <w:r w:rsidRPr="00920004" w:rsidDel="00EC5005">
          <w:rPr>
            <w:rPrChange w:id="18632" w:author="phuong vu" w:date="2018-11-30T22:36:00Z">
              <w:rPr>
                <w:i w:val="0"/>
                <w:iCs w:val="0"/>
              </w:rPr>
            </w:rPrChange>
          </w:rPr>
          <w:delInstrText xml:space="preserve"> STYLEREF 1 \s </w:delInstrText>
        </w:r>
        <w:r w:rsidRPr="00920004" w:rsidDel="00EC5005">
          <w:rPr>
            <w:rPrChange w:id="18633" w:author="phuong vu" w:date="2018-11-30T22:36:00Z">
              <w:rPr>
                <w:i w:val="0"/>
                <w:iCs w:val="0"/>
              </w:rPr>
            </w:rPrChange>
          </w:rPr>
          <w:fldChar w:fldCharType="separate"/>
        </w:r>
        <w:r w:rsidRPr="00920004" w:rsidDel="00EC5005">
          <w:rPr>
            <w:noProof/>
            <w:rPrChange w:id="18634" w:author="phuong vu" w:date="2018-11-30T22:36:00Z">
              <w:rPr>
                <w:i w:val="0"/>
                <w:iCs w:val="0"/>
                <w:noProof/>
              </w:rPr>
            </w:rPrChange>
          </w:rPr>
          <w:delText>3</w:delText>
        </w:r>
        <w:r w:rsidRPr="00920004" w:rsidDel="00EC5005">
          <w:rPr>
            <w:rPrChange w:id="18635" w:author="phuong vu" w:date="2018-11-30T22:36:00Z">
              <w:rPr>
                <w:i w:val="0"/>
                <w:iCs w:val="0"/>
              </w:rPr>
            </w:rPrChange>
          </w:rPr>
          <w:fldChar w:fldCharType="end"/>
        </w:r>
        <w:r w:rsidRPr="00920004" w:rsidDel="00EC5005">
          <w:rPr>
            <w:szCs w:val="26"/>
            <w:rPrChange w:id="18636" w:author="phuong vu" w:date="2018-11-30T22:36:00Z">
              <w:rPr>
                <w:szCs w:val="26"/>
              </w:rPr>
            </w:rPrChange>
          </w:rPr>
          <w:delText>.</w:delText>
        </w:r>
        <w:r w:rsidRPr="00920004" w:rsidDel="00EC5005">
          <w:rPr>
            <w:rPrChange w:id="18637" w:author="phuong vu" w:date="2018-11-30T22:36:00Z">
              <w:rPr>
                <w:i w:val="0"/>
                <w:iCs w:val="0"/>
              </w:rPr>
            </w:rPrChange>
          </w:rPr>
          <w:fldChar w:fldCharType="begin"/>
        </w:r>
        <w:r w:rsidRPr="00920004" w:rsidDel="00EC5005">
          <w:rPr>
            <w:rPrChange w:id="18638" w:author="phuong vu" w:date="2018-11-30T22:36:00Z">
              <w:rPr>
                <w:i w:val="0"/>
                <w:iCs w:val="0"/>
              </w:rPr>
            </w:rPrChange>
          </w:rPr>
          <w:delInstrText xml:space="preserve"> SEQ Hình \* ARABIC \s 1 </w:delInstrText>
        </w:r>
        <w:r w:rsidRPr="00920004" w:rsidDel="00EC5005">
          <w:rPr>
            <w:rPrChange w:id="18639" w:author="phuong vu" w:date="2018-11-30T22:36:00Z">
              <w:rPr>
                <w:i w:val="0"/>
                <w:iCs w:val="0"/>
              </w:rPr>
            </w:rPrChange>
          </w:rPr>
          <w:fldChar w:fldCharType="separate"/>
        </w:r>
        <w:r w:rsidRPr="00920004" w:rsidDel="00EC5005">
          <w:rPr>
            <w:noProof/>
            <w:rPrChange w:id="18640" w:author="phuong vu" w:date="2018-11-30T22:36:00Z">
              <w:rPr>
                <w:i w:val="0"/>
                <w:iCs w:val="0"/>
                <w:noProof/>
              </w:rPr>
            </w:rPrChange>
          </w:rPr>
          <w:delText>7</w:delText>
        </w:r>
        <w:r w:rsidRPr="00920004" w:rsidDel="00EC5005">
          <w:rPr>
            <w:rPrChange w:id="18641" w:author="phuong vu" w:date="2018-11-30T22:36:00Z">
              <w:rPr>
                <w:i w:val="0"/>
                <w:iCs w:val="0"/>
              </w:rPr>
            </w:rPrChange>
          </w:rPr>
          <w:fldChar w:fldCharType="end"/>
        </w:r>
      </w:del>
      <w:del w:id="18642" w:author="phuong vu" w:date="2018-11-30T14:37:00Z">
        <w:r w:rsidRPr="00920004" w:rsidDel="00FD0D70">
          <w:rPr>
            <w:szCs w:val="26"/>
            <w:rPrChange w:id="18643" w:author="phuong vu" w:date="2018-11-30T22:36:00Z">
              <w:rPr>
                <w:szCs w:val="26"/>
              </w:rPr>
            </w:rPrChange>
          </w:rPr>
          <w:delText>Giao di</w:delText>
        </w:r>
        <w:r w:rsidRPr="00920004" w:rsidDel="00FD0D70">
          <w:rPr>
            <w:rPrChange w:id="18644" w:author="phuong vu" w:date="2018-11-30T22:36:00Z">
              <w:rPr>
                <w:i w:val="0"/>
                <w:iCs w:val="0"/>
              </w:rPr>
            </w:rPrChange>
          </w:rPr>
          <w:delText>ện các chức năng với trạng thái "đang xử lí"</w:delText>
        </w:r>
      </w:del>
    </w:p>
    <w:p w14:paraId="10A11BD8" w14:textId="77777777" w:rsidR="006C103E" w:rsidRPr="00920004" w:rsidRDefault="006C103E" w:rsidP="00A17FA5">
      <w:pPr>
        <w:pStyle w:val="Caption"/>
        <w:rPr>
          <w:rPrChange w:id="18645" w:author="phuong vu" w:date="2018-11-30T22:36:00Z">
            <w:rPr>
              <w:lang w:val="en-US"/>
            </w:rPr>
          </w:rPrChange>
        </w:rPr>
        <w:pPrChange w:id="18646" w:author="phuong vu" w:date="2018-11-30T22:42:00Z">
          <w:pPr/>
        </w:pPrChange>
      </w:pPr>
    </w:p>
    <w:p w14:paraId="74442B95" w14:textId="67890A30" w:rsidR="00070C2F" w:rsidRPr="00920004" w:rsidRDefault="00070C2F" w:rsidP="00B7091A">
      <w:pPr>
        <w:pStyle w:val="Heading6"/>
        <w:numPr>
          <w:ilvl w:val="0"/>
          <w:numId w:val="61"/>
        </w:numPr>
        <w:spacing w:before="240" w:line="0" w:lineRule="atLeast"/>
        <w:ind w:left="900"/>
        <w:rPr>
          <w:rFonts w:cstheme="majorHAnsi"/>
          <w:lang w:val="en-US"/>
          <w:rPrChange w:id="18647" w:author="phuong vu" w:date="2018-11-30T22:36:00Z">
            <w:rPr>
              <w:lang w:val="en-US"/>
            </w:rPr>
          </w:rPrChange>
        </w:rPr>
        <w:pPrChange w:id="18648" w:author="phuong vu" w:date="2018-11-30T23:07:00Z">
          <w:pPr>
            <w:pStyle w:val="Heading6"/>
          </w:pPr>
        </w:pPrChange>
      </w:pPr>
      <w:r w:rsidRPr="00920004">
        <w:rPr>
          <w:rFonts w:cstheme="majorHAnsi"/>
          <w:lang w:val="en-US"/>
          <w:rPrChange w:id="18649" w:author="phuong vu" w:date="2018-11-30T22:36:00Z">
            <w:rPr>
              <w:rFonts w:cstheme="majorHAnsi"/>
              <w:lang w:val="en-US"/>
            </w:rPr>
          </w:rPrChange>
        </w:rPr>
        <w:t>Các thành ph</w:t>
      </w:r>
      <w:r w:rsidRPr="00920004">
        <w:rPr>
          <w:rFonts w:cstheme="majorHAnsi"/>
          <w:lang w:val="en-US"/>
          <w:rPrChange w:id="18650" w:author="phuong vu" w:date="2018-11-30T22:36:00Z">
            <w:rPr>
              <w:lang w:val="en-US"/>
            </w:rPr>
          </w:rPrChange>
        </w:rPr>
        <w:t>ần giao diện</w:t>
      </w:r>
    </w:p>
    <w:tbl>
      <w:tblPr>
        <w:tblStyle w:val="TableGrid"/>
        <w:tblW w:w="0" w:type="auto"/>
        <w:tblLook w:val="04A0" w:firstRow="1" w:lastRow="0" w:firstColumn="1" w:lastColumn="0" w:noHBand="0" w:noVBand="1"/>
      </w:tblPr>
      <w:tblGrid>
        <w:gridCol w:w="805"/>
        <w:gridCol w:w="1980"/>
        <w:gridCol w:w="2970"/>
        <w:gridCol w:w="1266"/>
        <w:gridCol w:w="1756"/>
      </w:tblGrid>
      <w:tr w:rsidR="008977B2" w:rsidRPr="00920004" w14:paraId="580B882B" w14:textId="77777777" w:rsidTr="009A04B7">
        <w:tc>
          <w:tcPr>
            <w:tcW w:w="805" w:type="dxa"/>
            <w:vAlign w:val="center"/>
          </w:tcPr>
          <w:p w14:paraId="5A9A1055" w14:textId="77777777" w:rsidR="008977B2" w:rsidRPr="00E64310" w:rsidRDefault="008977B2" w:rsidP="00E64310">
            <w:pPr>
              <w:jc w:val="center"/>
              <w:rPr>
                <w:b/>
                <w:lang w:val="en-US"/>
                <w:rPrChange w:id="18651" w:author="phuong vu" w:date="2018-11-30T23:12:00Z">
                  <w:rPr>
                    <w:b/>
                    <w:lang w:val="en-US"/>
                  </w:rPr>
                </w:rPrChange>
              </w:rPr>
              <w:pPrChange w:id="18652" w:author="phuong vu" w:date="2018-11-30T23:12:00Z">
                <w:pPr>
                  <w:spacing w:line="360" w:lineRule="auto"/>
                  <w:jc w:val="center"/>
                </w:pPr>
              </w:pPrChange>
            </w:pPr>
            <w:r w:rsidRPr="00E64310">
              <w:rPr>
                <w:b/>
                <w:lang w:val="en-US"/>
                <w:rPrChange w:id="18653" w:author="phuong vu" w:date="2018-11-30T23:12:00Z">
                  <w:rPr>
                    <w:b/>
                    <w:lang w:val="en-US"/>
                  </w:rPr>
                </w:rPrChange>
              </w:rPr>
              <w:t>STT</w:t>
            </w:r>
          </w:p>
        </w:tc>
        <w:tc>
          <w:tcPr>
            <w:tcW w:w="1980" w:type="dxa"/>
            <w:vAlign w:val="center"/>
          </w:tcPr>
          <w:p w14:paraId="63716525" w14:textId="77777777" w:rsidR="008977B2" w:rsidRPr="00E64310" w:rsidRDefault="008977B2" w:rsidP="00E64310">
            <w:pPr>
              <w:jc w:val="center"/>
              <w:rPr>
                <w:b/>
                <w:lang w:val="en-US"/>
                <w:rPrChange w:id="18654" w:author="phuong vu" w:date="2018-11-30T23:12:00Z">
                  <w:rPr>
                    <w:b/>
                    <w:lang w:val="en-US"/>
                  </w:rPr>
                </w:rPrChange>
              </w:rPr>
              <w:pPrChange w:id="18655" w:author="phuong vu" w:date="2018-11-30T23:12:00Z">
                <w:pPr>
                  <w:spacing w:line="360" w:lineRule="auto"/>
                  <w:jc w:val="center"/>
                </w:pPr>
              </w:pPrChange>
            </w:pPr>
            <w:r w:rsidRPr="00E64310">
              <w:rPr>
                <w:b/>
                <w:lang w:val="en-US"/>
                <w:rPrChange w:id="18656" w:author="phuong vu" w:date="2018-11-30T23:12:00Z">
                  <w:rPr>
                    <w:b/>
                    <w:lang w:val="en-US"/>
                  </w:rPr>
                </w:rPrChange>
              </w:rPr>
              <w:t>Loại điều khiển</w:t>
            </w:r>
          </w:p>
        </w:tc>
        <w:tc>
          <w:tcPr>
            <w:tcW w:w="2970" w:type="dxa"/>
            <w:vAlign w:val="center"/>
          </w:tcPr>
          <w:p w14:paraId="1042153C" w14:textId="77777777" w:rsidR="008977B2" w:rsidRPr="00E64310" w:rsidRDefault="008977B2" w:rsidP="00E64310">
            <w:pPr>
              <w:jc w:val="center"/>
              <w:rPr>
                <w:b/>
                <w:lang w:val="en-US"/>
                <w:rPrChange w:id="18657" w:author="phuong vu" w:date="2018-11-30T23:12:00Z">
                  <w:rPr>
                    <w:b/>
                    <w:lang w:val="en-US"/>
                  </w:rPr>
                </w:rPrChange>
              </w:rPr>
              <w:pPrChange w:id="18658" w:author="phuong vu" w:date="2018-11-30T23:12:00Z">
                <w:pPr>
                  <w:spacing w:line="360" w:lineRule="auto"/>
                  <w:jc w:val="center"/>
                </w:pPr>
              </w:pPrChange>
            </w:pPr>
            <w:r w:rsidRPr="00E64310">
              <w:rPr>
                <w:b/>
                <w:lang w:val="en-US"/>
                <w:rPrChange w:id="18659" w:author="phuong vu" w:date="2018-11-30T23:12:00Z">
                  <w:rPr>
                    <w:b/>
                    <w:lang w:val="en-US"/>
                  </w:rPr>
                </w:rPrChange>
              </w:rPr>
              <w:t>Nội dung thực hiện</w:t>
            </w:r>
          </w:p>
        </w:tc>
        <w:tc>
          <w:tcPr>
            <w:tcW w:w="1266" w:type="dxa"/>
            <w:vAlign w:val="center"/>
          </w:tcPr>
          <w:p w14:paraId="52355BA3" w14:textId="77777777" w:rsidR="008977B2" w:rsidRPr="00E64310" w:rsidRDefault="008977B2" w:rsidP="00E64310">
            <w:pPr>
              <w:jc w:val="center"/>
              <w:rPr>
                <w:b/>
                <w:lang w:val="en-US"/>
                <w:rPrChange w:id="18660" w:author="phuong vu" w:date="2018-11-30T23:12:00Z">
                  <w:rPr>
                    <w:b/>
                    <w:lang w:val="en-US"/>
                  </w:rPr>
                </w:rPrChange>
              </w:rPr>
              <w:pPrChange w:id="18661" w:author="phuong vu" w:date="2018-11-30T23:12:00Z">
                <w:pPr>
                  <w:spacing w:line="360" w:lineRule="auto"/>
                  <w:jc w:val="center"/>
                </w:pPr>
              </w:pPrChange>
            </w:pPr>
            <w:r w:rsidRPr="00E64310">
              <w:rPr>
                <w:b/>
                <w:lang w:val="en-US"/>
                <w:rPrChange w:id="18662" w:author="phuong vu" w:date="2018-11-30T23:12:00Z">
                  <w:rPr>
                    <w:b/>
                    <w:lang w:val="en-US"/>
                  </w:rPr>
                </w:rPrChange>
              </w:rPr>
              <w:t>Giá trị mặc định</w:t>
            </w:r>
          </w:p>
        </w:tc>
        <w:tc>
          <w:tcPr>
            <w:tcW w:w="1756" w:type="dxa"/>
            <w:vAlign w:val="center"/>
          </w:tcPr>
          <w:p w14:paraId="640968EF" w14:textId="77777777" w:rsidR="008977B2" w:rsidRPr="00E64310" w:rsidRDefault="008977B2" w:rsidP="00E64310">
            <w:pPr>
              <w:jc w:val="center"/>
              <w:rPr>
                <w:b/>
                <w:lang w:val="en-US"/>
                <w:rPrChange w:id="18663" w:author="phuong vu" w:date="2018-11-30T23:12:00Z">
                  <w:rPr>
                    <w:b/>
                    <w:lang w:val="en-US"/>
                  </w:rPr>
                </w:rPrChange>
              </w:rPr>
              <w:pPrChange w:id="18664" w:author="phuong vu" w:date="2018-11-30T23:12:00Z">
                <w:pPr>
                  <w:spacing w:line="360" w:lineRule="auto"/>
                  <w:jc w:val="center"/>
                </w:pPr>
              </w:pPrChange>
            </w:pPr>
            <w:r w:rsidRPr="00E64310">
              <w:rPr>
                <w:b/>
                <w:lang w:val="en-US"/>
                <w:rPrChange w:id="18665" w:author="phuong vu" w:date="2018-11-30T23:12:00Z">
                  <w:rPr>
                    <w:b/>
                    <w:lang w:val="en-US"/>
                  </w:rPr>
                </w:rPrChange>
              </w:rPr>
              <w:t>Lưu ý</w:t>
            </w:r>
          </w:p>
        </w:tc>
      </w:tr>
      <w:tr w:rsidR="008977B2" w:rsidRPr="00920004" w14:paraId="18B0C72E" w14:textId="77777777" w:rsidTr="009A04B7">
        <w:tc>
          <w:tcPr>
            <w:tcW w:w="805" w:type="dxa"/>
          </w:tcPr>
          <w:p w14:paraId="4D73B050" w14:textId="77777777" w:rsidR="008977B2" w:rsidRPr="00920004" w:rsidRDefault="008977B2" w:rsidP="00BD0851">
            <w:pPr>
              <w:spacing w:before="240" w:line="0" w:lineRule="atLeast"/>
              <w:jc w:val="center"/>
              <w:rPr>
                <w:lang w:val="en-US"/>
                <w:rPrChange w:id="18666" w:author="phuong vu" w:date="2018-11-30T22:36:00Z">
                  <w:rPr>
                    <w:lang w:val="en-US"/>
                  </w:rPr>
                </w:rPrChange>
              </w:rPr>
              <w:pPrChange w:id="18667" w:author="phuong vu" w:date="2018-11-30T14:16:00Z">
                <w:pPr>
                  <w:spacing w:line="360" w:lineRule="auto"/>
                  <w:jc w:val="center"/>
                </w:pPr>
              </w:pPrChange>
            </w:pPr>
            <w:r w:rsidRPr="00920004">
              <w:rPr>
                <w:lang w:val="en-US"/>
                <w:rPrChange w:id="18668" w:author="phuong vu" w:date="2018-11-30T22:36:00Z">
                  <w:rPr>
                    <w:lang w:val="en-US"/>
                  </w:rPr>
                </w:rPrChange>
              </w:rPr>
              <w:t>1</w:t>
            </w:r>
          </w:p>
        </w:tc>
        <w:tc>
          <w:tcPr>
            <w:tcW w:w="1980" w:type="dxa"/>
          </w:tcPr>
          <w:p w14:paraId="6A3FCCF8" w14:textId="63177793" w:rsidR="008977B2" w:rsidRPr="00920004" w:rsidRDefault="002938F0" w:rsidP="00B7091A">
            <w:pPr>
              <w:rPr>
                <w:lang w:val="en-US"/>
                <w:rPrChange w:id="18669" w:author="phuong vu" w:date="2018-11-30T22:36:00Z">
                  <w:rPr>
                    <w:lang w:val="en-US"/>
                  </w:rPr>
                </w:rPrChange>
              </w:rPr>
              <w:pPrChange w:id="18670" w:author="phuong vu" w:date="2018-11-30T23:08:00Z">
                <w:pPr>
                  <w:spacing w:line="360" w:lineRule="auto"/>
                </w:pPr>
              </w:pPrChange>
            </w:pPr>
            <w:r w:rsidRPr="00920004">
              <w:rPr>
                <w:lang w:val="en-US"/>
                <w:rPrChange w:id="18671" w:author="phuong vu" w:date="2018-11-30T22:36:00Z">
                  <w:rPr>
                    <w:lang w:val="en-US"/>
                  </w:rPr>
                </w:rPrChange>
              </w:rPr>
              <w:t>button</w:t>
            </w:r>
          </w:p>
        </w:tc>
        <w:tc>
          <w:tcPr>
            <w:tcW w:w="2970" w:type="dxa"/>
          </w:tcPr>
          <w:p w14:paraId="2CA7331E" w14:textId="287E36A7" w:rsidR="008977B2" w:rsidRPr="00920004" w:rsidRDefault="007801A8" w:rsidP="00B7091A">
            <w:pPr>
              <w:rPr>
                <w:lang w:val="en-US"/>
                <w:rPrChange w:id="18672" w:author="phuong vu" w:date="2018-11-30T22:36:00Z">
                  <w:rPr>
                    <w:lang w:val="en-US"/>
                  </w:rPr>
                </w:rPrChange>
              </w:rPr>
              <w:pPrChange w:id="18673" w:author="phuong vu" w:date="2018-11-30T23:08:00Z">
                <w:pPr>
                  <w:spacing w:line="360" w:lineRule="auto"/>
                </w:pPr>
              </w:pPrChange>
            </w:pPr>
            <w:r w:rsidRPr="00920004">
              <w:rPr>
                <w:lang w:val="en-US"/>
                <w:rPrChange w:id="18674" w:author="phuong vu" w:date="2018-11-30T22:36:00Z">
                  <w:rPr>
                    <w:lang w:val="en-US"/>
                  </w:rPr>
                </w:rPrChange>
              </w:rPr>
              <w:t>Chấp nhận đơn hàng</w:t>
            </w:r>
          </w:p>
        </w:tc>
        <w:tc>
          <w:tcPr>
            <w:tcW w:w="1266" w:type="dxa"/>
          </w:tcPr>
          <w:p w14:paraId="2560C464" w14:textId="77777777" w:rsidR="008977B2" w:rsidRPr="00920004" w:rsidRDefault="008977B2" w:rsidP="00BD0851">
            <w:pPr>
              <w:spacing w:before="240" w:line="0" w:lineRule="atLeast"/>
              <w:rPr>
                <w:lang w:val="en-US"/>
                <w:rPrChange w:id="18675" w:author="phuong vu" w:date="2018-11-30T22:36:00Z">
                  <w:rPr>
                    <w:lang w:val="en-US"/>
                  </w:rPr>
                </w:rPrChange>
              </w:rPr>
              <w:pPrChange w:id="18676" w:author="phuong vu" w:date="2018-11-30T14:16:00Z">
                <w:pPr>
                  <w:spacing w:line="360" w:lineRule="auto"/>
                </w:pPr>
              </w:pPrChange>
            </w:pPr>
          </w:p>
        </w:tc>
        <w:tc>
          <w:tcPr>
            <w:tcW w:w="1756" w:type="dxa"/>
          </w:tcPr>
          <w:p w14:paraId="0C5AF68A" w14:textId="77777777" w:rsidR="008977B2" w:rsidRPr="00920004" w:rsidRDefault="008977B2" w:rsidP="00BD0851">
            <w:pPr>
              <w:spacing w:before="240" w:line="0" w:lineRule="atLeast"/>
              <w:rPr>
                <w:lang w:val="en-US"/>
                <w:rPrChange w:id="18677" w:author="phuong vu" w:date="2018-11-30T22:36:00Z">
                  <w:rPr>
                    <w:lang w:val="en-US"/>
                  </w:rPr>
                </w:rPrChange>
              </w:rPr>
              <w:pPrChange w:id="18678" w:author="phuong vu" w:date="2018-11-30T14:16:00Z">
                <w:pPr>
                  <w:spacing w:line="360" w:lineRule="auto"/>
                </w:pPr>
              </w:pPrChange>
            </w:pPr>
          </w:p>
        </w:tc>
      </w:tr>
      <w:tr w:rsidR="008977B2" w:rsidRPr="00920004" w14:paraId="1C004E15" w14:textId="77777777" w:rsidTr="009A04B7">
        <w:tc>
          <w:tcPr>
            <w:tcW w:w="805" w:type="dxa"/>
          </w:tcPr>
          <w:p w14:paraId="50D5E848" w14:textId="77777777" w:rsidR="008977B2" w:rsidRPr="00920004" w:rsidRDefault="008977B2" w:rsidP="00BD0851">
            <w:pPr>
              <w:spacing w:before="240" w:line="0" w:lineRule="atLeast"/>
              <w:jc w:val="center"/>
              <w:rPr>
                <w:lang w:val="en-US"/>
                <w:rPrChange w:id="18679" w:author="phuong vu" w:date="2018-11-30T22:36:00Z">
                  <w:rPr>
                    <w:lang w:val="en-US"/>
                  </w:rPr>
                </w:rPrChange>
              </w:rPr>
              <w:pPrChange w:id="18680" w:author="phuong vu" w:date="2018-11-30T14:16:00Z">
                <w:pPr>
                  <w:spacing w:line="360" w:lineRule="auto"/>
                  <w:jc w:val="center"/>
                </w:pPr>
              </w:pPrChange>
            </w:pPr>
            <w:r w:rsidRPr="00920004">
              <w:rPr>
                <w:lang w:val="en-US"/>
                <w:rPrChange w:id="18681" w:author="phuong vu" w:date="2018-11-30T22:36:00Z">
                  <w:rPr>
                    <w:lang w:val="en-US"/>
                  </w:rPr>
                </w:rPrChange>
              </w:rPr>
              <w:t>2</w:t>
            </w:r>
          </w:p>
        </w:tc>
        <w:tc>
          <w:tcPr>
            <w:tcW w:w="1980" w:type="dxa"/>
          </w:tcPr>
          <w:p w14:paraId="393CF151" w14:textId="77777777" w:rsidR="008977B2" w:rsidRPr="00920004" w:rsidRDefault="008977B2" w:rsidP="00B7091A">
            <w:pPr>
              <w:rPr>
                <w:lang w:val="en-US"/>
                <w:rPrChange w:id="18682" w:author="phuong vu" w:date="2018-11-30T22:36:00Z">
                  <w:rPr>
                    <w:lang w:val="en-US"/>
                  </w:rPr>
                </w:rPrChange>
              </w:rPr>
              <w:pPrChange w:id="18683" w:author="phuong vu" w:date="2018-11-30T23:08:00Z">
                <w:pPr>
                  <w:spacing w:line="360" w:lineRule="auto"/>
                </w:pPr>
              </w:pPrChange>
            </w:pPr>
            <w:r w:rsidRPr="00920004">
              <w:rPr>
                <w:lang w:val="en-US"/>
                <w:rPrChange w:id="18684" w:author="phuong vu" w:date="2018-11-30T22:36:00Z">
                  <w:rPr>
                    <w:lang w:val="en-US"/>
                  </w:rPr>
                </w:rPrChange>
              </w:rPr>
              <w:t>button</w:t>
            </w:r>
          </w:p>
        </w:tc>
        <w:tc>
          <w:tcPr>
            <w:tcW w:w="2970" w:type="dxa"/>
          </w:tcPr>
          <w:p w14:paraId="72027E20" w14:textId="70FF97AE" w:rsidR="008977B2" w:rsidRPr="00920004" w:rsidRDefault="007801A8" w:rsidP="00B7091A">
            <w:pPr>
              <w:rPr>
                <w:lang w:val="en-US"/>
                <w:rPrChange w:id="18685" w:author="phuong vu" w:date="2018-11-30T22:36:00Z">
                  <w:rPr>
                    <w:lang w:val="en-US"/>
                  </w:rPr>
                </w:rPrChange>
              </w:rPr>
              <w:pPrChange w:id="18686" w:author="phuong vu" w:date="2018-11-30T23:08:00Z">
                <w:pPr>
                  <w:spacing w:line="360" w:lineRule="auto"/>
                </w:pPr>
              </w:pPrChange>
            </w:pPr>
            <w:r w:rsidRPr="00920004">
              <w:rPr>
                <w:lang w:val="en-US"/>
                <w:rPrChange w:id="18687" w:author="phuong vu" w:date="2018-11-30T22:36:00Z">
                  <w:rPr>
                    <w:lang w:val="en-US"/>
                  </w:rPr>
                </w:rPrChange>
              </w:rPr>
              <w:t>Hủy đơn hàng</w:t>
            </w:r>
          </w:p>
        </w:tc>
        <w:tc>
          <w:tcPr>
            <w:tcW w:w="1266" w:type="dxa"/>
          </w:tcPr>
          <w:p w14:paraId="64AD7953" w14:textId="77777777" w:rsidR="008977B2" w:rsidRPr="00920004" w:rsidRDefault="008977B2" w:rsidP="00BD0851">
            <w:pPr>
              <w:spacing w:before="240" w:line="0" w:lineRule="atLeast"/>
              <w:rPr>
                <w:lang w:val="en-US"/>
                <w:rPrChange w:id="18688" w:author="phuong vu" w:date="2018-11-30T22:36:00Z">
                  <w:rPr>
                    <w:lang w:val="en-US"/>
                  </w:rPr>
                </w:rPrChange>
              </w:rPr>
              <w:pPrChange w:id="18689" w:author="phuong vu" w:date="2018-11-30T14:16:00Z">
                <w:pPr>
                  <w:spacing w:line="360" w:lineRule="auto"/>
                </w:pPr>
              </w:pPrChange>
            </w:pPr>
          </w:p>
        </w:tc>
        <w:tc>
          <w:tcPr>
            <w:tcW w:w="1756" w:type="dxa"/>
          </w:tcPr>
          <w:p w14:paraId="6E144DF9" w14:textId="3F64F29F" w:rsidR="008977B2" w:rsidRPr="00920004" w:rsidRDefault="008977B2" w:rsidP="00BD0851">
            <w:pPr>
              <w:spacing w:before="240" w:line="0" w:lineRule="atLeast"/>
              <w:rPr>
                <w:lang w:val="en-US"/>
                <w:rPrChange w:id="18690" w:author="phuong vu" w:date="2018-11-30T22:36:00Z">
                  <w:rPr>
                    <w:lang w:val="en-US"/>
                  </w:rPr>
                </w:rPrChange>
              </w:rPr>
              <w:pPrChange w:id="18691" w:author="phuong vu" w:date="2018-11-30T14:16:00Z">
                <w:pPr>
                  <w:spacing w:line="360" w:lineRule="auto"/>
                </w:pPr>
              </w:pPrChange>
            </w:pPr>
          </w:p>
        </w:tc>
      </w:tr>
      <w:tr w:rsidR="008977B2" w:rsidRPr="00920004" w14:paraId="031558AE" w14:textId="77777777" w:rsidTr="009A04B7">
        <w:tc>
          <w:tcPr>
            <w:tcW w:w="805" w:type="dxa"/>
          </w:tcPr>
          <w:p w14:paraId="52C04296" w14:textId="77777777" w:rsidR="008977B2" w:rsidRPr="00920004" w:rsidRDefault="008977B2" w:rsidP="00BD0851">
            <w:pPr>
              <w:spacing w:before="240" w:line="0" w:lineRule="atLeast"/>
              <w:jc w:val="center"/>
              <w:rPr>
                <w:lang w:val="en-US"/>
                <w:rPrChange w:id="18692" w:author="phuong vu" w:date="2018-11-30T22:36:00Z">
                  <w:rPr>
                    <w:lang w:val="en-US"/>
                  </w:rPr>
                </w:rPrChange>
              </w:rPr>
              <w:pPrChange w:id="18693" w:author="phuong vu" w:date="2018-11-30T14:16:00Z">
                <w:pPr>
                  <w:spacing w:line="360" w:lineRule="auto"/>
                  <w:jc w:val="center"/>
                </w:pPr>
              </w:pPrChange>
            </w:pPr>
            <w:r w:rsidRPr="00920004">
              <w:rPr>
                <w:lang w:val="en-US"/>
                <w:rPrChange w:id="18694" w:author="phuong vu" w:date="2018-11-30T22:36:00Z">
                  <w:rPr>
                    <w:lang w:val="en-US"/>
                  </w:rPr>
                </w:rPrChange>
              </w:rPr>
              <w:t>3</w:t>
            </w:r>
          </w:p>
        </w:tc>
        <w:tc>
          <w:tcPr>
            <w:tcW w:w="1980" w:type="dxa"/>
          </w:tcPr>
          <w:p w14:paraId="34C74EDB" w14:textId="1EBC91C2" w:rsidR="008977B2" w:rsidRPr="00920004" w:rsidRDefault="007801A8" w:rsidP="00B7091A">
            <w:pPr>
              <w:rPr>
                <w:lang w:val="en-US"/>
                <w:rPrChange w:id="18695" w:author="phuong vu" w:date="2018-11-30T22:36:00Z">
                  <w:rPr>
                    <w:lang w:val="en-US"/>
                  </w:rPr>
                </w:rPrChange>
              </w:rPr>
              <w:pPrChange w:id="18696" w:author="phuong vu" w:date="2018-11-30T23:08:00Z">
                <w:pPr>
                  <w:spacing w:line="360" w:lineRule="auto"/>
                </w:pPr>
              </w:pPrChange>
            </w:pPr>
            <w:r w:rsidRPr="00920004">
              <w:rPr>
                <w:lang w:val="en-US"/>
                <w:rPrChange w:id="18697" w:author="phuong vu" w:date="2018-11-30T22:36:00Z">
                  <w:rPr>
                    <w:lang w:val="en-US"/>
                  </w:rPr>
                </w:rPrChange>
              </w:rPr>
              <w:t>button</w:t>
            </w:r>
          </w:p>
        </w:tc>
        <w:tc>
          <w:tcPr>
            <w:tcW w:w="2970" w:type="dxa"/>
          </w:tcPr>
          <w:p w14:paraId="5D2903A5" w14:textId="1B2A0405" w:rsidR="008977B2" w:rsidRPr="00920004" w:rsidRDefault="007801A8" w:rsidP="00B7091A">
            <w:pPr>
              <w:rPr>
                <w:lang w:val="en-US"/>
                <w:rPrChange w:id="18698" w:author="phuong vu" w:date="2018-11-30T22:36:00Z">
                  <w:rPr>
                    <w:lang w:val="en-US"/>
                  </w:rPr>
                </w:rPrChange>
              </w:rPr>
              <w:pPrChange w:id="18699" w:author="phuong vu" w:date="2018-11-30T23:08:00Z">
                <w:pPr>
                  <w:spacing w:line="360" w:lineRule="auto"/>
                </w:pPr>
              </w:pPrChange>
            </w:pPr>
            <w:r w:rsidRPr="00920004">
              <w:rPr>
                <w:lang w:val="en-US"/>
                <w:rPrChange w:id="18700" w:author="phuong vu" w:date="2018-11-30T22:36:00Z">
                  <w:rPr>
                    <w:lang w:val="en-US"/>
                  </w:rPr>
                </w:rPrChange>
              </w:rPr>
              <w:t>Xử lí đơn hàng</w:t>
            </w:r>
          </w:p>
        </w:tc>
        <w:tc>
          <w:tcPr>
            <w:tcW w:w="1266" w:type="dxa"/>
          </w:tcPr>
          <w:p w14:paraId="097DB3DA" w14:textId="77777777" w:rsidR="008977B2" w:rsidRPr="00920004" w:rsidRDefault="008977B2" w:rsidP="00BD0851">
            <w:pPr>
              <w:spacing w:before="240" w:line="0" w:lineRule="atLeast"/>
              <w:rPr>
                <w:lang w:val="en-US"/>
                <w:rPrChange w:id="18701" w:author="phuong vu" w:date="2018-11-30T22:36:00Z">
                  <w:rPr>
                    <w:lang w:val="en-US"/>
                  </w:rPr>
                </w:rPrChange>
              </w:rPr>
              <w:pPrChange w:id="18702" w:author="phuong vu" w:date="2018-11-30T14:16:00Z">
                <w:pPr>
                  <w:spacing w:line="360" w:lineRule="auto"/>
                </w:pPr>
              </w:pPrChange>
            </w:pPr>
          </w:p>
        </w:tc>
        <w:tc>
          <w:tcPr>
            <w:tcW w:w="1756" w:type="dxa"/>
          </w:tcPr>
          <w:p w14:paraId="36695CAE" w14:textId="77777777" w:rsidR="008977B2" w:rsidRPr="00920004" w:rsidRDefault="008977B2" w:rsidP="00BD0851">
            <w:pPr>
              <w:spacing w:before="240" w:line="0" w:lineRule="atLeast"/>
              <w:rPr>
                <w:lang w:val="en-US"/>
                <w:rPrChange w:id="18703" w:author="phuong vu" w:date="2018-11-30T22:36:00Z">
                  <w:rPr>
                    <w:lang w:val="en-US"/>
                  </w:rPr>
                </w:rPrChange>
              </w:rPr>
              <w:pPrChange w:id="18704" w:author="phuong vu" w:date="2018-11-30T14:16:00Z">
                <w:pPr>
                  <w:spacing w:line="360" w:lineRule="auto"/>
                </w:pPr>
              </w:pPrChange>
            </w:pPr>
          </w:p>
        </w:tc>
      </w:tr>
      <w:tr w:rsidR="008977B2" w:rsidRPr="00920004" w14:paraId="7E20B7FD" w14:textId="77777777" w:rsidTr="009A04B7">
        <w:tc>
          <w:tcPr>
            <w:tcW w:w="805" w:type="dxa"/>
          </w:tcPr>
          <w:p w14:paraId="64F7BA0A" w14:textId="77777777" w:rsidR="008977B2" w:rsidRPr="00920004" w:rsidRDefault="008977B2" w:rsidP="00BD0851">
            <w:pPr>
              <w:spacing w:before="240" w:line="0" w:lineRule="atLeast"/>
              <w:jc w:val="center"/>
              <w:rPr>
                <w:lang w:val="en-US"/>
                <w:rPrChange w:id="18705" w:author="phuong vu" w:date="2018-11-30T22:36:00Z">
                  <w:rPr>
                    <w:lang w:val="en-US"/>
                  </w:rPr>
                </w:rPrChange>
              </w:rPr>
              <w:pPrChange w:id="18706" w:author="phuong vu" w:date="2018-11-30T14:16:00Z">
                <w:pPr>
                  <w:spacing w:line="360" w:lineRule="auto"/>
                  <w:jc w:val="center"/>
                </w:pPr>
              </w:pPrChange>
            </w:pPr>
            <w:r w:rsidRPr="00920004">
              <w:rPr>
                <w:lang w:val="en-US"/>
                <w:rPrChange w:id="18707" w:author="phuong vu" w:date="2018-11-30T22:36:00Z">
                  <w:rPr>
                    <w:lang w:val="en-US"/>
                  </w:rPr>
                </w:rPrChange>
              </w:rPr>
              <w:t>4</w:t>
            </w:r>
          </w:p>
        </w:tc>
        <w:tc>
          <w:tcPr>
            <w:tcW w:w="1980" w:type="dxa"/>
          </w:tcPr>
          <w:p w14:paraId="0EA8FFA2" w14:textId="43937331" w:rsidR="008977B2" w:rsidRPr="00920004" w:rsidRDefault="007801A8" w:rsidP="00B7091A">
            <w:pPr>
              <w:rPr>
                <w:lang w:val="en-US"/>
                <w:rPrChange w:id="18708" w:author="phuong vu" w:date="2018-11-30T22:36:00Z">
                  <w:rPr>
                    <w:lang w:val="en-US"/>
                  </w:rPr>
                </w:rPrChange>
              </w:rPr>
              <w:pPrChange w:id="18709" w:author="phuong vu" w:date="2018-11-30T23:08:00Z">
                <w:pPr>
                  <w:spacing w:line="360" w:lineRule="auto"/>
                </w:pPr>
              </w:pPrChange>
            </w:pPr>
            <w:r w:rsidRPr="00920004">
              <w:rPr>
                <w:lang w:val="en-US"/>
                <w:rPrChange w:id="18710" w:author="phuong vu" w:date="2018-11-30T22:36:00Z">
                  <w:rPr>
                    <w:lang w:val="en-US"/>
                  </w:rPr>
                </w:rPrChange>
              </w:rPr>
              <w:t>button</w:t>
            </w:r>
          </w:p>
        </w:tc>
        <w:tc>
          <w:tcPr>
            <w:tcW w:w="2970" w:type="dxa"/>
          </w:tcPr>
          <w:p w14:paraId="0463A6D9" w14:textId="1601A6B1" w:rsidR="008977B2" w:rsidRPr="00920004" w:rsidRDefault="007801A8" w:rsidP="00B7091A">
            <w:pPr>
              <w:rPr>
                <w:lang w:val="en-US"/>
                <w:rPrChange w:id="18711" w:author="phuong vu" w:date="2018-11-30T22:36:00Z">
                  <w:rPr>
                    <w:lang w:val="en-US"/>
                  </w:rPr>
                </w:rPrChange>
              </w:rPr>
              <w:pPrChange w:id="18712" w:author="phuong vu" w:date="2018-11-30T23:08:00Z">
                <w:pPr>
                  <w:spacing w:line="360" w:lineRule="auto"/>
                </w:pPr>
              </w:pPrChange>
            </w:pPr>
            <w:r w:rsidRPr="00920004">
              <w:rPr>
                <w:lang w:val="en-US"/>
                <w:rPrChange w:id="18713" w:author="phuong vu" w:date="2018-11-30T22:36:00Z">
                  <w:rPr>
                    <w:lang w:val="en-US"/>
                  </w:rPr>
                </w:rPrChange>
              </w:rPr>
              <w:t>Hoàn tất xử lí đơn hàng</w:t>
            </w:r>
          </w:p>
        </w:tc>
        <w:tc>
          <w:tcPr>
            <w:tcW w:w="1266" w:type="dxa"/>
          </w:tcPr>
          <w:p w14:paraId="7E0480C2" w14:textId="0FD53108" w:rsidR="008977B2" w:rsidRPr="00920004" w:rsidRDefault="008977B2" w:rsidP="00BD0851">
            <w:pPr>
              <w:spacing w:before="240" w:line="0" w:lineRule="atLeast"/>
              <w:jc w:val="left"/>
              <w:rPr>
                <w:lang w:val="en-US"/>
                <w:rPrChange w:id="18714" w:author="phuong vu" w:date="2018-11-30T22:36:00Z">
                  <w:rPr>
                    <w:lang w:val="en-US"/>
                  </w:rPr>
                </w:rPrChange>
              </w:rPr>
              <w:pPrChange w:id="18715" w:author="phuong vu" w:date="2018-11-30T14:16:00Z">
                <w:pPr>
                  <w:spacing w:line="360" w:lineRule="auto"/>
                  <w:jc w:val="left"/>
                </w:pPr>
              </w:pPrChange>
            </w:pPr>
          </w:p>
        </w:tc>
        <w:tc>
          <w:tcPr>
            <w:tcW w:w="1756" w:type="dxa"/>
          </w:tcPr>
          <w:p w14:paraId="0DCC9FF2" w14:textId="77777777" w:rsidR="008977B2" w:rsidRPr="00920004" w:rsidRDefault="008977B2" w:rsidP="00BD0851">
            <w:pPr>
              <w:spacing w:before="240" w:line="0" w:lineRule="atLeast"/>
              <w:rPr>
                <w:lang w:val="en-US"/>
                <w:rPrChange w:id="18716" w:author="phuong vu" w:date="2018-11-30T22:36:00Z">
                  <w:rPr>
                    <w:lang w:val="en-US"/>
                  </w:rPr>
                </w:rPrChange>
              </w:rPr>
              <w:pPrChange w:id="18717" w:author="phuong vu" w:date="2018-11-30T14:16:00Z">
                <w:pPr>
                  <w:spacing w:line="360" w:lineRule="auto"/>
                </w:pPr>
              </w:pPrChange>
            </w:pPr>
          </w:p>
        </w:tc>
      </w:tr>
      <w:tr w:rsidR="008977B2" w:rsidRPr="00920004" w14:paraId="451425CE" w14:textId="77777777" w:rsidTr="009A04B7">
        <w:tc>
          <w:tcPr>
            <w:tcW w:w="805" w:type="dxa"/>
          </w:tcPr>
          <w:p w14:paraId="483F6423" w14:textId="77777777" w:rsidR="008977B2" w:rsidRPr="00920004" w:rsidRDefault="008977B2" w:rsidP="00BD0851">
            <w:pPr>
              <w:spacing w:before="240" w:line="0" w:lineRule="atLeast"/>
              <w:jc w:val="center"/>
              <w:rPr>
                <w:lang w:val="en-US"/>
                <w:rPrChange w:id="18718" w:author="phuong vu" w:date="2018-11-30T22:36:00Z">
                  <w:rPr>
                    <w:lang w:val="en-US"/>
                  </w:rPr>
                </w:rPrChange>
              </w:rPr>
              <w:pPrChange w:id="18719" w:author="phuong vu" w:date="2018-11-30T14:16:00Z">
                <w:pPr>
                  <w:spacing w:line="360" w:lineRule="auto"/>
                  <w:jc w:val="center"/>
                </w:pPr>
              </w:pPrChange>
            </w:pPr>
            <w:r w:rsidRPr="00920004">
              <w:rPr>
                <w:lang w:val="en-US"/>
                <w:rPrChange w:id="18720" w:author="phuong vu" w:date="2018-11-30T22:36:00Z">
                  <w:rPr>
                    <w:lang w:val="en-US"/>
                  </w:rPr>
                </w:rPrChange>
              </w:rPr>
              <w:t>5</w:t>
            </w:r>
          </w:p>
        </w:tc>
        <w:tc>
          <w:tcPr>
            <w:tcW w:w="1980" w:type="dxa"/>
          </w:tcPr>
          <w:p w14:paraId="42F17D0A" w14:textId="77777777" w:rsidR="008977B2" w:rsidRPr="00920004" w:rsidRDefault="008977B2" w:rsidP="00B7091A">
            <w:pPr>
              <w:rPr>
                <w:lang w:val="en-US"/>
                <w:rPrChange w:id="18721" w:author="phuong vu" w:date="2018-11-30T22:36:00Z">
                  <w:rPr>
                    <w:lang w:val="en-US"/>
                  </w:rPr>
                </w:rPrChange>
              </w:rPr>
              <w:pPrChange w:id="18722" w:author="phuong vu" w:date="2018-11-30T23:08:00Z">
                <w:pPr>
                  <w:spacing w:line="360" w:lineRule="auto"/>
                </w:pPr>
              </w:pPrChange>
            </w:pPr>
            <w:r w:rsidRPr="00920004">
              <w:rPr>
                <w:lang w:val="en-US"/>
                <w:rPrChange w:id="18723" w:author="phuong vu" w:date="2018-11-30T22:36:00Z">
                  <w:rPr>
                    <w:lang w:val="en-US"/>
                  </w:rPr>
                </w:rPrChange>
              </w:rPr>
              <w:t>button</w:t>
            </w:r>
          </w:p>
        </w:tc>
        <w:tc>
          <w:tcPr>
            <w:tcW w:w="2970" w:type="dxa"/>
          </w:tcPr>
          <w:p w14:paraId="4556B8CE" w14:textId="77777777" w:rsidR="008977B2" w:rsidRPr="00920004" w:rsidRDefault="008977B2" w:rsidP="00B7091A">
            <w:pPr>
              <w:rPr>
                <w:lang w:val="en-US"/>
                <w:rPrChange w:id="18724" w:author="phuong vu" w:date="2018-11-30T22:36:00Z">
                  <w:rPr>
                    <w:lang w:val="en-US"/>
                  </w:rPr>
                </w:rPrChange>
              </w:rPr>
              <w:pPrChange w:id="18725" w:author="phuong vu" w:date="2018-11-30T23:08:00Z">
                <w:pPr>
                  <w:spacing w:line="360" w:lineRule="auto"/>
                </w:pPr>
              </w:pPrChange>
            </w:pPr>
            <w:r w:rsidRPr="00920004">
              <w:rPr>
                <w:lang w:val="en-US"/>
                <w:rPrChange w:id="18726" w:author="phuong vu" w:date="2018-11-30T22:36:00Z">
                  <w:rPr>
                    <w:lang w:val="en-US"/>
                  </w:rPr>
                </w:rPrChange>
              </w:rPr>
              <w:t>Quay lại trang trước</w:t>
            </w:r>
          </w:p>
        </w:tc>
        <w:tc>
          <w:tcPr>
            <w:tcW w:w="1266" w:type="dxa"/>
          </w:tcPr>
          <w:p w14:paraId="2AFC9E50" w14:textId="77777777" w:rsidR="008977B2" w:rsidRPr="00920004" w:rsidRDefault="008977B2" w:rsidP="00BD0851">
            <w:pPr>
              <w:spacing w:before="240" w:line="0" w:lineRule="atLeast"/>
              <w:jc w:val="left"/>
              <w:rPr>
                <w:lang w:val="en-US"/>
                <w:rPrChange w:id="18727" w:author="phuong vu" w:date="2018-11-30T22:36:00Z">
                  <w:rPr>
                    <w:lang w:val="en-US"/>
                  </w:rPr>
                </w:rPrChange>
              </w:rPr>
              <w:pPrChange w:id="18728" w:author="phuong vu" w:date="2018-11-30T14:16:00Z">
                <w:pPr>
                  <w:spacing w:line="360" w:lineRule="auto"/>
                  <w:jc w:val="left"/>
                </w:pPr>
              </w:pPrChange>
            </w:pPr>
          </w:p>
        </w:tc>
        <w:tc>
          <w:tcPr>
            <w:tcW w:w="1756" w:type="dxa"/>
          </w:tcPr>
          <w:p w14:paraId="385236FC" w14:textId="77777777" w:rsidR="008977B2" w:rsidRPr="00920004" w:rsidRDefault="008977B2" w:rsidP="00BD0851">
            <w:pPr>
              <w:keepNext/>
              <w:spacing w:before="240" w:line="0" w:lineRule="atLeast"/>
              <w:rPr>
                <w:lang w:val="en-US"/>
                <w:rPrChange w:id="18729" w:author="phuong vu" w:date="2018-11-30T22:36:00Z">
                  <w:rPr>
                    <w:lang w:val="en-US"/>
                  </w:rPr>
                </w:rPrChange>
              </w:rPr>
              <w:pPrChange w:id="18730" w:author="phuong vu" w:date="2018-11-30T14:16:00Z">
                <w:pPr>
                  <w:spacing w:line="360" w:lineRule="auto"/>
                </w:pPr>
              </w:pPrChange>
            </w:pPr>
          </w:p>
        </w:tc>
      </w:tr>
    </w:tbl>
    <w:p w14:paraId="0F58BEBD" w14:textId="589B8428" w:rsidR="008977B2" w:rsidRPr="00920004" w:rsidRDefault="007267DC" w:rsidP="00A17FA5">
      <w:pPr>
        <w:pStyle w:val="Caption"/>
        <w:rPr>
          <w:lang w:val="en-US"/>
          <w:rPrChange w:id="18731" w:author="phuong vu" w:date="2018-11-30T22:36:00Z">
            <w:rPr>
              <w:lang w:val="en-US"/>
            </w:rPr>
          </w:rPrChange>
        </w:rPr>
        <w:pPrChange w:id="18732" w:author="phuong vu" w:date="2018-11-30T22:42:00Z">
          <w:pPr/>
        </w:pPrChange>
      </w:pPr>
      <w:bookmarkStart w:id="18733" w:name="_Toc531381614"/>
      <w:ins w:id="18734" w:author="phuong vu" w:date="2018-11-26T13:37:00Z">
        <w:r w:rsidRPr="00920004">
          <w:rPr>
            <w:rPrChange w:id="18735" w:author="phuong vu" w:date="2018-11-30T22:36:00Z">
              <w:rPr/>
            </w:rPrChange>
          </w:rPr>
          <w:t xml:space="preserve">Bảng </w:t>
        </w:r>
      </w:ins>
      <w:ins w:id="18736" w:author="phuong vu" w:date="2018-11-30T14:54:00Z">
        <w:r w:rsidR="00D632EE" w:rsidRPr="00920004">
          <w:rPr>
            <w:rPrChange w:id="18737" w:author="phuong vu" w:date="2018-11-30T22:36:00Z">
              <w:rPr/>
            </w:rPrChange>
          </w:rPr>
          <w:fldChar w:fldCharType="begin"/>
        </w:r>
        <w:r w:rsidR="00D632EE" w:rsidRPr="00920004">
          <w:rPr>
            <w:rPrChange w:id="18738" w:author="phuong vu" w:date="2018-11-30T22:36:00Z">
              <w:rPr/>
            </w:rPrChange>
          </w:rPr>
          <w:instrText xml:space="preserve"> STYLEREF 1 \s </w:instrText>
        </w:r>
      </w:ins>
      <w:r w:rsidR="00D632EE" w:rsidRPr="00920004">
        <w:rPr>
          <w:rPrChange w:id="18739" w:author="phuong vu" w:date="2018-11-30T22:36:00Z">
            <w:rPr/>
          </w:rPrChange>
        </w:rPr>
        <w:fldChar w:fldCharType="separate"/>
      </w:r>
      <w:r w:rsidR="00B5490C">
        <w:rPr>
          <w:noProof/>
        </w:rPr>
        <w:t>3</w:t>
      </w:r>
      <w:ins w:id="18740" w:author="phuong vu" w:date="2018-11-30T14:54:00Z">
        <w:r w:rsidR="00D632EE" w:rsidRPr="00920004">
          <w:rPr>
            <w:rPrChange w:id="18741" w:author="phuong vu" w:date="2018-11-30T22:36:00Z">
              <w:rPr/>
            </w:rPrChange>
          </w:rPr>
          <w:fldChar w:fldCharType="end"/>
        </w:r>
        <w:r w:rsidR="00D632EE" w:rsidRPr="00920004">
          <w:rPr>
            <w:rPrChange w:id="18742" w:author="phuong vu" w:date="2018-11-30T22:36:00Z">
              <w:rPr/>
            </w:rPrChange>
          </w:rPr>
          <w:t>.</w:t>
        </w:r>
        <w:r w:rsidR="00D632EE" w:rsidRPr="00920004">
          <w:rPr>
            <w:rPrChange w:id="18743" w:author="phuong vu" w:date="2018-11-30T22:36:00Z">
              <w:rPr/>
            </w:rPrChange>
          </w:rPr>
          <w:fldChar w:fldCharType="begin"/>
        </w:r>
        <w:r w:rsidR="00D632EE" w:rsidRPr="00920004">
          <w:rPr>
            <w:rPrChange w:id="18744" w:author="phuong vu" w:date="2018-11-30T22:36:00Z">
              <w:rPr/>
            </w:rPrChange>
          </w:rPr>
          <w:instrText xml:space="preserve"> SEQ Bảng \* ARABIC \s 1 </w:instrText>
        </w:r>
      </w:ins>
      <w:r w:rsidR="00D632EE" w:rsidRPr="00920004">
        <w:rPr>
          <w:rPrChange w:id="18745" w:author="phuong vu" w:date="2018-11-30T22:36:00Z">
            <w:rPr/>
          </w:rPrChange>
        </w:rPr>
        <w:fldChar w:fldCharType="separate"/>
      </w:r>
      <w:ins w:id="18746" w:author="phuong vu" w:date="2018-11-30T22:44:00Z">
        <w:r w:rsidR="00B5490C">
          <w:rPr>
            <w:noProof/>
          </w:rPr>
          <w:t>6</w:t>
        </w:r>
      </w:ins>
      <w:ins w:id="18747" w:author="phuong vu" w:date="2018-11-30T14:54:00Z">
        <w:r w:rsidR="00D632EE" w:rsidRPr="00920004">
          <w:rPr>
            <w:rPrChange w:id="18748" w:author="phuong vu" w:date="2018-11-30T22:36:00Z">
              <w:rPr/>
            </w:rPrChange>
          </w:rPr>
          <w:fldChar w:fldCharType="end"/>
        </w:r>
      </w:ins>
      <w:ins w:id="18749" w:author="phuong vu" w:date="2018-11-26T13:37:00Z">
        <w:r w:rsidRPr="00920004">
          <w:rPr>
            <w:lang w:val="en-US"/>
            <w:rPrChange w:id="18750" w:author="phuong vu" w:date="2018-11-30T22:36:00Z">
              <w:rPr>
                <w:lang w:val="en-US"/>
              </w:rPr>
            </w:rPrChange>
          </w:rPr>
          <w:t xml:space="preserve"> Các thành p</w:t>
        </w:r>
      </w:ins>
      <w:ins w:id="18751" w:author="phuong vu" w:date="2018-11-26T13:38:00Z">
        <w:r w:rsidRPr="00920004">
          <w:rPr>
            <w:lang w:val="en-US"/>
            <w:rPrChange w:id="18752" w:author="phuong vu" w:date="2018-11-30T22:36:00Z">
              <w:rPr>
                <w:lang w:val="en-US"/>
              </w:rPr>
            </w:rPrChange>
          </w:rPr>
          <w:t>hần giao diện thay đổi trạng thái đơn hàng</w:t>
        </w:r>
      </w:ins>
      <w:bookmarkEnd w:id="18733"/>
    </w:p>
    <w:p w14:paraId="7648E385" w14:textId="555946E8" w:rsidR="00070C2F" w:rsidRPr="00920004" w:rsidRDefault="00070C2F" w:rsidP="00B7091A">
      <w:pPr>
        <w:pStyle w:val="Heading6"/>
        <w:numPr>
          <w:ilvl w:val="0"/>
          <w:numId w:val="61"/>
        </w:numPr>
        <w:spacing w:before="240" w:line="0" w:lineRule="atLeast"/>
        <w:ind w:left="900"/>
        <w:rPr>
          <w:rFonts w:cstheme="majorHAnsi"/>
          <w:lang w:val="en-US"/>
          <w:rPrChange w:id="18753" w:author="phuong vu" w:date="2018-11-30T22:36:00Z">
            <w:rPr>
              <w:lang w:val="en-US"/>
            </w:rPr>
          </w:rPrChange>
        </w:rPr>
        <w:pPrChange w:id="18754" w:author="phuong vu" w:date="2018-11-30T23:08:00Z">
          <w:pPr>
            <w:pStyle w:val="Heading6"/>
          </w:pPr>
        </w:pPrChange>
      </w:pPr>
      <w:r w:rsidRPr="00920004">
        <w:rPr>
          <w:rFonts w:cstheme="majorHAnsi"/>
          <w:lang w:val="en-US"/>
          <w:rPrChange w:id="18755" w:author="phuong vu" w:date="2018-11-30T22:36:00Z">
            <w:rPr>
              <w:lang w:val="en-US"/>
            </w:rPr>
          </w:rPrChange>
        </w:rPr>
        <w:t>Dữ liệu sử dụng</w:t>
      </w:r>
    </w:p>
    <w:tbl>
      <w:tblPr>
        <w:tblStyle w:val="TableGrid"/>
        <w:tblW w:w="0" w:type="auto"/>
        <w:tblLook w:val="04A0" w:firstRow="1" w:lastRow="0" w:firstColumn="1" w:lastColumn="0" w:noHBand="0" w:noVBand="1"/>
      </w:tblPr>
      <w:tblGrid>
        <w:gridCol w:w="805"/>
        <w:gridCol w:w="2120"/>
        <w:gridCol w:w="1463"/>
        <w:gridCol w:w="1463"/>
        <w:gridCol w:w="1463"/>
        <w:gridCol w:w="1463"/>
      </w:tblGrid>
      <w:tr w:rsidR="008977B2" w:rsidRPr="00920004" w14:paraId="7648AE18" w14:textId="77777777" w:rsidTr="009A04B7">
        <w:tc>
          <w:tcPr>
            <w:tcW w:w="805" w:type="dxa"/>
            <w:vMerge w:val="restart"/>
            <w:vAlign w:val="center"/>
          </w:tcPr>
          <w:p w14:paraId="358BD0EC" w14:textId="77777777" w:rsidR="008977B2" w:rsidRPr="00E64310" w:rsidRDefault="008977B2" w:rsidP="00E64310">
            <w:pPr>
              <w:jc w:val="center"/>
              <w:rPr>
                <w:b/>
                <w:lang w:val="en-US"/>
                <w:rPrChange w:id="18756" w:author="phuong vu" w:date="2018-11-30T23:12:00Z">
                  <w:rPr>
                    <w:b/>
                    <w:lang w:val="en-US"/>
                  </w:rPr>
                </w:rPrChange>
              </w:rPr>
              <w:pPrChange w:id="18757" w:author="phuong vu" w:date="2018-11-30T23:12:00Z">
                <w:pPr>
                  <w:spacing w:line="360" w:lineRule="auto"/>
                  <w:jc w:val="center"/>
                </w:pPr>
              </w:pPrChange>
            </w:pPr>
            <w:r w:rsidRPr="00E64310">
              <w:rPr>
                <w:b/>
                <w:lang w:val="en-US"/>
                <w:rPrChange w:id="18758" w:author="phuong vu" w:date="2018-11-30T23:12:00Z">
                  <w:rPr>
                    <w:b/>
                    <w:lang w:val="en-US"/>
                  </w:rPr>
                </w:rPrChange>
              </w:rPr>
              <w:t>STT</w:t>
            </w:r>
          </w:p>
        </w:tc>
        <w:tc>
          <w:tcPr>
            <w:tcW w:w="2120" w:type="dxa"/>
            <w:vMerge w:val="restart"/>
            <w:vAlign w:val="center"/>
          </w:tcPr>
          <w:p w14:paraId="4FDABD75" w14:textId="77777777" w:rsidR="008977B2" w:rsidRPr="00E64310" w:rsidRDefault="008977B2" w:rsidP="00E64310">
            <w:pPr>
              <w:jc w:val="center"/>
              <w:rPr>
                <w:b/>
                <w:lang w:val="en-US"/>
                <w:rPrChange w:id="18759" w:author="phuong vu" w:date="2018-11-30T23:12:00Z">
                  <w:rPr>
                    <w:b/>
                    <w:lang w:val="en-US"/>
                  </w:rPr>
                </w:rPrChange>
              </w:rPr>
              <w:pPrChange w:id="18760" w:author="phuong vu" w:date="2018-11-30T23:12:00Z">
                <w:pPr>
                  <w:spacing w:line="360" w:lineRule="auto"/>
                  <w:jc w:val="center"/>
                </w:pPr>
              </w:pPrChange>
            </w:pPr>
            <w:r w:rsidRPr="00E64310">
              <w:rPr>
                <w:b/>
                <w:lang w:val="en-US"/>
                <w:rPrChange w:id="18761" w:author="phuong vu" w:date="2018-11-30T23:12:00Z">
                  <w:rPr>
                    <w:b/>
                    <w:lang w:val="en-US"/>
                  </w:rPr>
                </w:rPrChange>
              </w:rPr>
              <w:t>Tên bảng/</w:t>
            </w:r>
          </w:p>
          <w:p w14:paraId="15A31589" w14:textId="77777777" w:rsidR="008977B2" w:rsidRPr="00E64310" w:rsidRDefault="008977B2" w:rsidP="00E64310">
            <w:pPr>
              <w:jc w:val="center"/>
              <w:rPr>
                <w:b/>
                <w:lang w:val="en-US"/>
                <w:rPrChange w:id="18762" w:author="phuong vu" w:date="2018-11-30T23:12:00Z">
                  <w:rPr>
                    <w:b/>
                    <w:lang w:val="en-US"/>
                  </w:rPr>
                </w:rPrChange>
              </w:rPr>
              <w:pPrChange w:id="18763" w:author="phuong vu" w:date="2018-11-30T23:12:00Z">
                <w:pPr>
                  <w:spacing w:line="360" w:lineRule="auto"/>
                  <w:jc w:val="center"/>
                </w:pPr>
              </w:pPrChange>
            </w:pPr>
            <w:r w:rsidRPr="00E64310">
              <w:rPr>
                <w:b/>
                <w:lang w:val="en-US"/>
                <w:rPrChange w:id="18764" w:author="phuong vu" w:date="2018-11-30T23:12:00Z">
                  <w:rPr>
                    <w:b/>
                    <w:lang w:val="en-US"/>
                  </w:rPr>
                </w:rPrChange>
              </w:rPr>
              <w:t>Cấu trúc dữ liệu</w:t>
            </w:r>
          </w:p>
        </w:tc>
        <w:tc>
          <w:tcPr>
            <w:tcW w:w="5852" w:type="dxa"/>
            <w:gridSpan w:val="4"/>
            <w:vAlign w:val="center"/>
          </w:tcPr>
          <w:p w14:paraId="2C7DEF0E" w14:textId="77777777" w:rsidR="008977B2" w:rsidRPr="00E64310" w:rsidRDefault="008977B2" w:rsidP="00E64310">
            <w:pPr>
              <w:jc w:val="center"/>
              <w:rPr>
                <w:b/>
                <w:lang w:val="en-US"/>
                <w:rPrChange w:id="18765" w:author="phuong vu" w:date="2018-11-30T23:12:00Z">
                  <w:rPr>
                    <w:b/>
                    <w:lang w:val="en-US"/>
                  </w:rPr>
                </w:rPrChange>
              </w:rPr>
              <w:pPrChange w:id="18766" w:author="phuong vu" w:date="2018-11-30T23:12:00Z">
                <w:pPr>
                  <w:spacing w:line="360" w:lineRule="auto"/>
                  <w:jc w:val="center"/>
                </w:pPr>
              </w:pPrChange>
            </w:pPr>
            <w:r w:rsidRPr="00E64310">
              <w:rPr>
                <w:b/>
                <w:lang w:val="en-US"/>
                <w:rPrChange w:id="18767" w:author="phuong vu" w:date="2018-11-30T23:12:00Z">
                  <w:rPr>
                    <w:b/>
                    <w:lang w:val="en-US"/>
                  </w:rPr>
                </w:rPrChange>
              </w:rPr>
              <w:t>Phương thức</w:t>
            </w:r>
          </w:p>
        </w:tc>
      </w:tr>
      <w:tr w:rsidR="008977B2" w:rsidRPr="00920004" w14:paraId="3103BF4D" w14:textId="77777777" w:rsidTr="009A04B7">
        <w:tc>
          <w:tcPr>
            <w:tcW w:w="805" w:type="dxa"/>
            <w:vMerge/>
            <w:vAlign w:val="center"/>
          </w:tcPr>
          <w:p w14:paraId="5D4BCFE5" w14:textId="77777777" w:rsidR="008977B2" w:rsidRPr="00E64310" w:rsidRDefault="008977B2" w:rsidP="00E64310">
            <w:pPr>
              <w:jc w:val="center"/>
              <w:rPr>
                <w:b/>
                <w:lang w:val="en-US"/>
                <w:rPrChange w:id="18768" w:author="phuong vu" w:date="2018-11-30T23:12:00Z">
                  <w:rPr>
                    <w:b/>
                    <w:lang w:val="en-US"/>
                  </w:rPr>
                </w:rPrChange>
              </w:rPr>
              <w:pPrChange w:id="18769" w:author="phuong vu" w:date="2018-11-30T23:12:00Z">
                <w:pPr>
                  <w:spacing w:line="360" w:lineRule="auto"/>
                  <w:jc w:val="center"/>
                </w:pPr>
              </w:pPrChange>
            </w:pPr>
          </w:p>
        </w:tc>
        <w:tc>
          <w:tcPr>
            <w:tcW w:w="2120" w:type="dxa"/>
            <w:vMerge/>
            <w:vAlign w:val="center"/>
          </w:tcPr>
          <w:p w14:paraId="407363BA" w14:textId="77777777" w:rsidR="008977B2" w:rsidRPr="00E64310" w:rsidRDefault="008977B2" w:rsidP="00E64310">
            <w:pPr>
              <w:jc w:val="center"/>
              <w:rPr>
                <w:b/>
                <w:lang w:val="en-US"/>
                <w:rPrChange w:id="18770" w:author="phuong vu" w:date="2018-11-30T23:12:00Z">
                  <w:rPr>
                    <w:b/>
                    <w:lang w:val="en-US"/>
                  </w:rPr>
                </w:rPrChange>
              </w:rPr>
              <w:pPrChange w:id="18771" w:author="phuong vu" w:date="2018-11-30T23:12:00Z">
                <w:pPr>
                  <w:spacing w:line="360" w:lineRule="auto"/>
                  <w:jc w:val="center"/>
                </w:pPr>
              </w:pPrChange>
            </w:pPr>
          </w:p>
        </w:tc>
        <w:tc>
          <w:tcPr>
            <w:tcW w:w="1463" w:type="dxa"/>
            <w:vAlign w:val="center"/>
          </w:tcPr>
          <w:p w14:paraId="25C5A0C0" w14:textId="77777777" w:rsidR="008977B2" w:rsidRPr="00E64310" w:rsidRDefault="008977B2" w:rsidP="00E64310">
            <w:pPr>
              <w:jc w:val="center"/>
              <w:rPr>
                <w:b/>
                <w:lang w:val="en-US"/>
                <w:rPrChange w:id="18772" w:author="phuong vu" w:date="2018-11-30T23:12:00Z">
                  <w:rPr>
                    <w:b/>
                    <w:lang w:val="en-US"/>
                  </w:rPr>
                </w:rPrChange>
              </w:rPr>
              <w:pPrChange w:id="18773" w:author="phuong vu" w:date="2018-11-30T23:12:00Z">
                <w:pPr>
                  <w:spacing w:line="360" w:lineRule="auto"/>
                  <w:jc w:val="center"/>
                </w:pPr>
              </w:pPrChange>
            </w:pPr>
            <w:r w:rsidRPr="00E64310">
              <w:rPr>
                <w:b/>
                <w:lang w:val="en-US"/>
                <w:rPrChange w:id="18774" w:author="phuong vu" w:date="2018-11-30T23:12:00Z">
                  <w:rPr>
                    <w:b/>
                    <w:lang w:val="en-US"/>
                  </w:rPr>
                </w:rPrChange>
              </w:rPr>
              <w:t>Thêm</w:t>
            </w:r>
          </w:p>
        </w:tc>
        <w:tc>
          <w:tcPr>
            <w:tcW w:w="1463" w:type="dxa"/>
            <w:vAlign w:val="center"/>
          </w:tcPr>
          <w:p w14:paraId="29B4B8D9" w14:textId="77777777" w:rsidR="008977B2" w:rsidRPr="00E64310" w:rsidRDefault="008977B2" w:rsidP="00E64310">
            <w:pPr>
              <w:jc w:val="center"/>
              <w:rPr>
                <w:b/>
                <w:lang w:val="en-US"/>
                <w:rPrChange w:id="18775" w:author="phuong vu" w:date="2018-11-30T23:12:00Z">
                  <w:rPr>
                    <w:b/>
                    <w:lang w:val="en-US"/>
                  </w:rPr>
                </w:rPrChange>
              </w:rPr>
              <w:pPrChange w:id="18776" w:author="phuong vu" w:date="2018-11-30T23:12:00Z">
                <w:pPr>
                  <w:spacing w:line="360" w:lineRule="auto"/>
                  <w:jc w:val="center"/>
                </w:pPr>
              </w:pPrChange>
            </w:pPr>
            <w:r w:rsidRPr="00E64310">
              <w:rPr>
                <w:b/>
                <w:lang w:val="en-US"/>
                <w:rPrChange w:id="18777" w:author="phuong vu" w:date="2018-11-30T23:12:00Z">
                  <w:rPr>
                    <w:b/>
                    <w:lang w:val="en-US"/>
                  </w:rPr>
                </w:rPrChange>
              </w:rPr>
              <w:t>Sửa</w:t>
            </w:r>
          </w:p>
        </w:tc>
        <w:tc>
          <w:tcPr>
            <w:tcW w:w="1463" w:type="dxa"/>
            <w:vAlign w:val="center"/>
          </w:tcPr>
          <w:p w14:paraId="1524212B" w14:textId="77777777" w:rsidR="008977B2" w:rsidRPr="00E64310" w:rsidRDefault="008977B2" w:rsidP="00E64310">
            <w:pPr>
              <w:jc w:val="center"/>
              <w:rPr>
                <w:b/>
                <w:lang w:val="en-US"/>
                <w:rPrChange w:id="18778" w:author="phuong vu" w:date="2018-11-30T23:12:00Z">
                  <w:rPr>
                    <w:b/>
                    <w:lang w:val="en-US"/>
                  </w:rPr>
                </w:rPrChange>
              </w:rPr>
              <w:pPrChange w:id="18779" w:author="phuong vu" w:date="2018-11-30T23:12:00Z">
                <w:pPr>
                  <w:spacing w:line="360" w:lineRule="auto"/>
                  <w:jc w:val="center"/>
                </w:pPr>
              </w:pPrChange>
            </w:pPr>
            <w:r w:rsidRPr="00E64310">
              <w:rPr>
                <w:b/>
                <w:lang w:val="en-US"/>
                <w:rPrChange w:id="18780" w:author="phuong vu" w:date="2018-11-30T23:12:00Z">
                  <w:rPr>
                    <w:b/>
                    <w:lang w:val="en-US"/>
                  </w:rPr>
                </w:rPrChange>
              </w:rPr>
              <w:t>Xóa</w:t>
            </w:r>
          </w:p>
        </w:tc>
        <w:tc>
          <w:tcPr>
            <w:tcW w:w="1463" w:type="dxa"/>
            <w:vAlign w:val="center"/>
          </w:tcPr>
          <w:p w14:paraId="26193B46" w14:textId="77777777" w:rsidR="008977B2" w:rsidRPr="00E64310" w:rsidRDefault="008977B2" w:rsidP="00E64310">
            <w:pPr>
              <w:jc w:val="center"/>
              <w:rPr>
                <w:b/>
                <w:lang w:val="en-US"/>
                <w:rPrChange w:id="18781" w:author="phuong vu" w:date="2018-11-30T23:12:00Z">
                  <w:rPr>
                    <w:b/>
                    <w:lang w:val="en-US"/>
                  </w:rPr>
                </w:rPrChange>
              </w:rPr>
              <w:pPrChange w:id="18782" w:author="phuong vu" w:date="2018-11-30T23:12:00Z">
                <w:pPr>
                  <w:spacing w:line="360" w:lineRule="auto"/>
                  <w:jc w:val="center"/>
                </w:pPr>
              </w:pPrChange>
            </w:pPr>
            <w:r w:rsidRPr="00E64310">
              <w:rPr>
                <w:b/>
                <w:lang w:val="en-US"/>
                <w:rPrChange w:id="18783" w:author="phuong vu" w:date="2018-11-30T23:12:00Z">
                  <w:rPr>
                    <w:b/>
                    <w:lang w:val="en-US"/>
                  </w:rPr>
                </w:rPrChange>
              </w:rPr>
              <w:t>Truy vấn</w:t>
            </w:r>
          </w:p>
        </w:tc>
      </w:tr>
      <w:tr w:rsidR="008977B2" w:rsidRPr="00920004" w14:paraId="743CEA37" w14:textId="77777777" w:rsidTr="009A04B7">
        <w:tc>
          <w:tcPr>
            <w:tcW w:w="805" w:type="dxa"/>
          </w:tcPr>
          <w:p w14:paraId="77CEC2C3" w14:textId="77777777" w:rsidR="008977B2" w:rsidRPr="00920004" w:rsidRDefault="008977B2" w:rsidP="00BD0851">
            <w:pPr>
              <w:spacing w:before="240" w:line="0" w:lineRule="atLeast"/>
              <w:jc w:val="center"/>
              <w:rPr>
                <w:lang w:val="en-US"/>
                <w:rPrChange w:id="18784" w:author="phuong vu" w:date="2018-11-30T22:36:00Z">
                  <w:rPr>
                    <w:lang w:val="en-US"/>
                  </w:rPr>
                </w:rPrChange>
              </w:rPr>
              <w:pPrChange w:id="18785" w:author="phuong vu" w:date="2018-11-30T14:16:00Z">
                <w:pPr>
                  <w:spacing w:line="360" w:lineRule="auto"/>
                  <w:jc w:val="center"/>
                </w:pPr>
              </w:pPrChange>
            </w:pPr>
            <w:r w:rsidRPr="00920004">
              <w:rPr>
                <w:lang w:val="en-US"/>
                <w:rPrChange w:id="18786" w:author="phuong vu" w:date="2018-11-30T22:36:00Z">
                  <w:rPr>
                    <w:lang w:val="en-US"/>
                  </w:rPr>
                </w:rPrChange>
              </w:rPr>
              <w:t>1</w:t>
            </w:r>
          </w:p>
        </w:tc>
        <w:tc>
          <w:tcPr>
            <w:tcW w:w="2120" w:type="dxa"/>
          </w:tcPr>
          <w:p w14:paraId="5212B238" w14:textId="77777777" w:rsidR="008977B2" w:rsidRPr="00920004" w:rsidRDefault="008977B2" w:rsidP="00B7091A">
            <w:pPr>
              <w:rPr>
                <w:lang w:val="en-US"/>
                <w:rPrChange w:id="18787" w:author="phuong vu" w:date="2018-11-30T22:36:00Z">
                  <w:rPr>
                    <w:lang w:val="en-US"/>
                  </w:rPr>
                </w:rPrChange>
              </w:rPr>
              <w:pPrChange w:id="18788" w:author="phuong vu" w:date="2018-11-30T23:08:00Z">
                <w:pPr>
                  <w:spacing w:line="360" w:lineRule="auto"/>
                </w:pPr>
              </w:pPrChange>
            </w:pPr>
            <w:r w:rsidRPr="00920004">
              <w:rPr>
                <w:lang w:val="en-US"/>
                <w:rPrChange w:id="18789" w:author="phuong vu" w:date="2018-11-30T22:36:00Z">
                  <w:rPr>
                    <w:lang w:val="en-US"/>
                  </w:rPr>
                </w:rPrChange>
              </w:rPr>
              <w:t>customer_order</w:t>
            </w:r>
          </w:p>
        </w:tc>
        <w:tc>
          <w:tcPr>
            <w:tcW w:w="1463" w:type="dxa"/>
          </w:tcPr>
          <w:p w14:paraId="324BE017" w14:textId="77777777" w:rsidR="008977B2" w:rsidRPr="00920004" w:rsidRDefault="008977B2" w:rsidP="00BD0851">
            <w:pPr>
              <w:spacing w:before="240" w:line="0" w:lineRule="atLeast"/>
              <w:jc w:val="center"/>
              <w:rPr>
                <w:lang w:val="en-US"/>
                <w:rPrChange w:id="18790" w:author="phuong vu" w:date="2018-11-30T22:36:00Z">
                  <w:rPr>
                    <w:lang w:val="en-US"/>
                  </w:rPr>
                </w:rPrChange>
              </w:rPr>
              <w:pPrChange w:id="18791" w:author="phuong vu" w:date="2018-11-30T14:16:00Z">
                <w:pPr>
                  <w:spacing w:line="360" w:lineRule="auto"/>
                  <w:jc w:val="center"/>
                </w:pPr>
              </w:pPrChange>
            </w:pPr>
          </w:p>
        </w:tc>
        <w:tc>
          <w:tcPr>
            <w:tcW w:w="1463" w:type="dxa"/>
          </w:tcPr>
          <w:p w14:paraId="23E0B2B7" w14:textId="347193EB" w:rsidR="008977B2" w:rsidRPr="00920004" w:rsidRDefault="007801A8" w:rsidP="00BD0851">
            <w:pPr>
              <w:spacing w:before="240" w:line="0" w:lineRule="atLeast"/>
              <w:jc w:val="center"/>
              <w:rPr>
                <w:lang w:val="en-US"/>
                <w:rPrChange w:id="18792" w:author="phuong vu" w:date="2018-11-30T22:36:00Z">
                  <w:rPr>
                    <w:lang w:val="en-US"/>
                  </w:rPr>
                </w:rPrChange>
              </w:rPr>
              <w:pPrChange w:id="18793" w:author="phuong vu" w:date="2018-11-30T14:16:00Z">
                <w:pPr>
                  <w:spacing w:line="360" w:lineRule="auto"/>
                  <w:jc w:val="center"/>
                </w:pPr>
              </w:pPrChange>
            </w:pPr>
            <w:r w:rsidRPr="00920004">
              <w:rPr>
                <w:lang w:val="en-US"/>
                <w:rPrChange w:id="18794" w:author="phuong vu" w:date="2018-11-30T22:36:00Z">
                  <w:rPr>
                    <w:lang w:val="en-US"/>
                  </w:rPr>
                </w:rPrChange>
              </w:rPr>
              <w:t>X</w:t>
            </w:r>
          </w:p>
        </w:tc>
        <w:tc>
          <w:tcPr>
            <w:tcW w:w="1463" w:type="dxa"/>
          </w:tcPr>
          <w:p w14:paraId="7E34E095" w14:textId="77777777" w:rsidR="008977B2" w:rsidRPr="00920004" w:rsidRDefault="008977B2" w:rsidP="00BD0851">
            <w:pPr>
              <w:spacing w:before="240" w:line="0" w:lineRule="atLeast"/>
              <w:jc w:val="center"/>
              <w:rPr>
                <w:lang w:val="en-US"/>
                <w:rPrChange w:id="18795" w:author="phuong vu" w:date="2018-11-30T22:36:00Z">
                  <w:rPr>
                    <w:lang w:val="en-US"/>
                  </w:rPr>
                </w:rPrChange>
              </w:rPr>
              <w:pPrChange w:id="18796" w:author="phuong vu" w:date="2018-11-30T14:16:00Z">
                <w:pPr>
                  <w:spacing w:line="360" w:lineRule="auto"/>
                  <w:jc w:val="center"/>
                </w:pPr>
              </w:pPrChange>
            </w:pPr>
          </w:p>
        </w:tc>
        <w:tc>
          <w:tcPr>
            <w:tcW w:w="1463" w:type="dxa"/>
          </w:tcPr>
          <w:p w14:paraId="4D98A69E" w14:textId="17BE7EBB" w:rsidR="008977B2" w:rsidRPr="00920004" w:rsidRDefault="000C009C" w:rsidP="00BD0851">
            <w:pPr>
              <w:spacing w:before="240" w:line="0" w:lineRule="atLeast"/>
              <w:jc w:val="center"/>
              <w:rPr>
                <w:lang w:val="en-US"/>
                <w:rPrChange w:id="18797" w:author="phuong vu" w:date="2018-11-30T22:36:00Z">
                  <w:rPr>
                    <w:lang w:val="en-US"/>
                  </w:rPr>
                </w:rPrChange>
              </w:rPr>
              <w:pPrChange w:id="18798" w:author="phuong vu" w:date="2018-11-30T14:16:00Z">
                <w:pPr>
                  <w:jc w:val="center"/>
                </w:pPr>
              </w:pPrChange>
            </w:pPr>
            <w:ins w:id="18799" w:author="phuong vu" w:date="2018-11-21T21:49:00Z">
              <w:r w:rsidRPr="00920004">
                <w:rPr>
                  <w:lang w:val="en-US"/>
                  <w:rPrChange w:id="18800" w:author="phuong vu" w:date="2018-11-30T22:36:00Z">
                    <w:rPr>
                      <w:lang w:val="en-US"/>
                    </w:rPr>
                  </w:rPrChange>
                </w:rPr>
                <w:t>X</w:t>
              </w:r>
            </w:ins>
          </w:p>
        </w:tc>
      </w:tr>
      <w:tr w:rsidR="008977B2" w:rsidRPr="00920004" w14:paraId="362D26B1" w14:textId="77777777" w:rsidTr="009A04B7">
        <w:tc>
          <w:tcPr>
            <w:tcW w:w="805" w:type="dxa"/>
          </w:tcPr>
          <w:p w14:paraId="5FF2329F" w14:textId="77777777" w:rsidR="008977B2" w:rsidRPr="00920004" w:rsidRDefault="008977B2" w:rsidP="00BD0851">
            <w:pPr>
              <w:spacing w:before="240" w:line="0" w:lineRule="atLeast"/>
              <w:jc w:val="center"/>
              <w:rPr>
                <w:lang w:val="en-US"/>
                <w:rPrChange w:id="18801" w:author="phuong vu" w:date="2018-11-30T22:36:00Z">
                  <w:rPr>
                    <w:lang w:val="en-US"/>
                  </w:rPr>
                </w:rPrChange>
              </w:rPr>
              <w:pPrChange w:id="18802" w:author="phuong vu" w:date="2018-11-30T14:16:00Z">
                <w:pPr>
                  <w:spacing w:line="360" w:lineRule="auto"/>
                  <w:jc w:val="center"/>
                </w:pPr>
              </w:pPrChange>
            </w:pPr>
            <w:r w:rsidRPr="00920004">
              <w:rPr>
                <w:lang w:val="en-US"/>
                <w:rPrChange w:id="18803" w:author="phuong vu" w:date="2018-11-30T22:36:00Z">
                  <w:rPr>
                    <w:lang w:val="en-US"/>
                  </w:rPr>
                </w:rPrChange>
              </w:rPr>
              <w:t>2</w:t>
            </w:r>
          </w:p>
        </w:tc>
        <w:tc>
          <w:tcPr>
            <w:tcW w:w="2120" w:type="dxa"/>
          </w:tcPr>
          <w:p w14:paraId="698CD44D" w14:textId="61722D0F" w:rsidR="008977B2" w:rsidRPr="00920004" w:rsidRDefault="007801A8" w:rsidP="00B7091A">
            <w:pPr>
              <w:rPr>
                <w:lang w:val="en-US"/>
                <w:rPrChange w:id="18804" w:author="phuong vu" w:date="2018-11-30T22:36:00Z">
                  <w:rPr>
                    <w:lang w:val="en-US"/>
                  </w:rPr>
                </w:rPrChange>
              </w:rPr>
              <w:pPrChange w:id="18805" w:author="phuong vu" w:date="2018-11-30T23:08:00Z">
                <w:pPr>
                  <w:spacing w:line="360" w:lineRule="auto"/>
                </w:pPr>
              </w:pPrChange>
            </w:pPr>
            <w:r w:rsidRPr="00920004">
              <w:rPr>
                <w:lang w:val="en-US"/>
                <w:rPrChange w:id="18806" w:author="phuong vu" w:date="2018-11-30T22:36:00Z">
                  <w:rPr>
                    <w:lang w:val="en-US"/>
                  </w:rPr>
                </w:rPrChange>
              </w:rPr>
              <w:t>task</w:t>
            </w:r>
          </w:p>
        </w:tc>
        <w:tc>
          <w:tcPr>
            <w:tcW w:w="1463" w:type="dxa"/>
          </w:tcPr>
          <w:p w14:paraId="5AB9864E" w14:textId="69382108" w:rsidR="008977B2" w:rsidRPr="00920004" w:rsidRDefault="007801A8" w:rsidP="00BD0851">
            <w:pPr>
              <w:spacing w:before="240" w:line="0" w:lineRule="atLeast"/>
              <w:jc w:val="center"/>
              <w:rPr>
                <w:lang w:val="en-US"/>
                <w:rPrChange w:id="18807" w:author="phuong vu" w:date="2018-11-30T22:36:00Z">
                  <w:rPr>
                    <w:lang w:val="en-US"/>
                  </w:rPr>
                </w:rPrChange>
              </w:rPr>
              <w:pPrChange w:id="18808" w:author="phuong vu" w:date="2018-11-30T14:16:00Z">
                <w:pPr>
                  <w:spacing w:line="360" w:lineRule="auto"/>
                  <w:jc w:val="center"/>
                </w:pPr>
              </w:pPrChange>
            </w:pPr>
            <w:r w:rsidRPr="00920004">
              <w:rPr>
                <w:lang w:val="en-US"/>
                <w:rPrChange w:id="18809" w:author="phuong vu" w:date="2018-11-30T22:36:00Z">
                  <w:rPr>
                    <w:lang w:val="en-US"/>
                  </w:rPr>
                </w:rPrChange>
              </w:rPr>
              <w:t>X</w:t>
            </w:r>
          </w:p>
        </w:tc>
        <w:tc>
          <w:tcPr>
            <w:tcW w:w="1463" w:type="dxa"/>
          </w:tcPr>
          <w:p w14:paraId="1A62539A" w14:textId="29581D87" w:rsidR="008977B2" w:rsidRPr="00920004" w:rsidRDefault="007801A8" w:rsidP="00BD0851">
            <w:pPr>
              <w:spacing w:before="240" w:line="0" w:lineRule="atLeast"/>
              <w:jc w:val="center"/>
              <w:rPr>
                <w:lang w:val="en-US"/>
                <w:rPrChange w:id="18810" w:author="phuong vu" w:date="2018-11-30T22:36:00Z">
                  <w:rPr>
                    <w:lang w:val="en-US"/>
                  </w:rPr>
                </w:rPrChange>
              </w:rPr>
              <w:pPrChange w:id="18811" w:author="phuong vu" w:date="2018-11-30T14:16:00Z">
                <w:pPr>
                  <w:spacing w:line="360" w:lineRule="auto"/>
                  <w:jc w:val="center"/>
                </w:pPr>
              </w:pPrChange>
            </w:pPr>
            <w:r w:rsidRPr="00920004">
              <w:rPr>
                <w:lang w:val="en-US"/>
                <w:rPrChange w:id="18812" w:author="phuong vu" w:date="2018-11-30T22:36:00Z">
                  <w:rPr>
                    <w:lang w:val="en-US"/>
                  </w:rPr>
                </w:rPrChange>
              </w:rPr>
              <w:t>X</w:t>
            </w:r>
          </w:p>
        </w:tc>
        <w:tc>
          <w:tcPr>
            <w:tcW w:w="1463" w:type="dxa"/>
          </w:tcPr>
          <w:p w14:paraId="492DF8B0" w14:textId="77777777" w:rsidR="008977B2" w:rsidRPr="00920004" w:rsidRDefault="008977B2" w:rsidP="00BD0851">
            <w:pPr>
              <w:spacing w:before="240" w:line="0" w:lineRule="atLeast"/>
              <w:jc w:val="center"/>
              <w:rPr>
                <w:lang w:val="en-US"/>
                <w:rPrChange w:id="18813" w:author="phuong vu" w:date="2018-11-30T22:36:00Z">
                  <w:rPr>
                    <w:lang w:val="en-US"/>
                  </w:rPr>
                </w:rPrChange>
              </w:rPr>
              <w:pPrChange w:id="18814" w:author="phuong vu" w:date="2018-11-30T14:16:00Z">
                <w:pPr>
                  <w:spacing w:line="360" w:lineRule="auto"/>
                  <w:jc w:val="center"/>
                </w:pPr>
              </w:pPrChange>
            </w:pPr>
          </w:p>
        </w:tc>
        <w:tc>
          <w:tcPr>
            <w:tcW w:w="1463" w:type="dxa"/>
          </w:tcPr>
          <w:p w14:paraId="03AA4531" w14:textId="7D81FAA4" w:rsidR="008977B2" w:rsidRPr="00920004" w:rsidRDefault="000C009C" w:rsidP="00BD0851">
            <w:pPr>
              <w:spacing w:before="240" w:line="0" w:lineRule="atLeast"/>
              <w:jc w:val="center"/>
              <w:rPr>
                <w:lang w:val="en-US"/>
                <w:rPrChange w:id="18815" w:author="phuong vu" w:date="2018-11-30T22:36:00Z">
                  <w:rPr>
                    <w:lang w:val="en-US"/>
                  </w:rPr>
                </w:rPrChange>
              </w:rPr>
              <w:pPrChange w:id="18816" w:author="phuong vu" w:date="2018-11-30T14:16:00Z">
                <w:pPr>
                  <w:jc w:val="center"/>
                </w:pPr>
              </w:pPrChange>
            </w:pPr>
            <w:ins w:id="18817" w:author="phuong vu" w:date="2018-11-21T21:49:00Z">
              <w:r w:rsidRPr="00920004">
                <w:rPr>
                  <w:lang w:val="en-US"/>
                  <w:rPrChange w:id="18818" w:author="phuong vu" w:date="2018-11-30T22:36:00Z">
                    <w:rPr>
                      <w:lang w:val="en-US"/>
                    </w:rPr>
                  </w:rPrChange>
                </w:rPr>
                <w:t>X</w:t>
              </w:r>
            </w:ins>
          </w:p>
        </w:tc>
      </w:tr>
      <w:tr w:rsidR="008977B2" w:rsidRPr="00920004" w14:paraId="7B632C69" w14:textId="77777777" w:rsidTr="009A04B7">
        <w:tc>
          <w:tcPr>
            <w:tcW w:w="805" w:type="dxa"/>
          </w:tcPr>
          <w:p w14:paraId="7D322F7C" w14:textId="77777777" w:rsidR="008977B2" w:rsidRPr="00920004" w:rsidRDefault="008977B2" w:rsidP="00BD0851">
            <w:pPr>
              <w:spacing w:before="240" w:line="0" w:lineRule="atLeast"/>
              <w:jc w:val="center"/>
              <w:rPr>
                <w:lang w:val="en-US"/>
                <w:rPrChange w:id="18819" w:author="phuong vu" w:date="2018-11-30T22:36:00Z">
                  <w:rPr>
                    <w:lang w:val="en-US"/>
                  </w:rPr>
                </w:rPrChange>
              </w:rPr>
              <w:pPrChange w:id="18820" w:author="phuong vu" w:date="2018-11-30T14:16:00Z">
                <w:pPr>
                  <w:spacing w:line="360" w:lineRule="auto"/>
                  <w:jc w:val="center"/>
                </w:pPr>
              </w:pPrChange>
            </w:pPr>
            <w:r w:rsidRPr="00920004">
              <w:rPr>
                <w:lang w:val="en-US"/>
                <w:rPrChange w:id="18821" w:author="phuong vu" w:date="2018-11-30T22:36:00Z">
                  <w:rPr>
                    <w:lang w:val="en-US"/>
                  </w:rPr>
                </w:rPrChange>
              </w:rPr>
              <w:t>3</w:t>
            </w:r>
          </w:p>
        </w:tc>
        <w:tc>
          <w:tcPr>
            <w:tcW w:w="2120" w:type="dxa"/>
          </w:tcPr>
          <w:p w14:paraId="0954AA6D" w14:textId="77777777" w:rsidR="008977B2" w:rsidRPr="00920004" w:rsidRDefault="008977B2" w:rsidP="00B7091A">
            <w:pPr>
              <w:rPr>
                <w:lang w:val="en-US"/>
                <w:rPrChange w:id="18822" w:author="phuong vu" w:date="2018-11-30T22:36:00Z">
                  <w:rPr>
                    <w:lang w:val="en-US"/>
                  </w:rPr>
                </w:rPrChange>
              </w:rPr>
              <w:pPrChange w:id="18823" w:author="phuong vu" w:date="2018-11-30T23:08:00Z">
                <w:pPr>
                  <w:spacing w:line="360" w:lineRule="auto"/>
                </w:pPr>
              </w:pPrChange>
            </w:pPr>
            <w:r w:rsidRPr="00920004">
              <w:rPr>
                <w:lang w:val="en-US"/>
                <w:rPrChange w:id="18824" w:author="phuong vu" w:date="2018-11-30T22:36:00Z">
                  <w:rPr>
                    <w:lang w:val="en-US"/>
                  </w:rPr>
                </w:rPrChange>
              </w:rPr>
              <w:t>order_detail</w:t>
            </w:r>
          </w:p>
        </w:tc>
        <w:tc>
          <w:tcPr>
            <w:tcW w:w="1463" w:type="dxa"/>
          </w:tcPr>
          <w:p w14:paraId="101ACD2D" w14:textId="77777777" w:rsidR="008977B2" w:rsidRPr="00920004" w:rsidRDefault="008977B2" w:rsidP="00BD0851">
            <w:pPr>
              <w:spacing w:before="240" w:line="0" w:lineRule="atLeast"/>
              <w:jc w:val="center"/>
              <w:rPr>
                <w:lang w:val="en-US"/>
                <w:rPrChange w:id="18825" w:author="phuong vu" w:date="2018-11-30T22:36:00Z">
                  <w:rPr>
                    <w:lang w:val="en-US"/>
                  </w:rPr>
                </w:rPrChange>
              </w:rPr>
              <w:pPrChange w:id="18826" w:author="phuong vu" w:date="2018-11-30T14:16:00Z">
                <w:pPr>
                  <w:spacing w:line="360" w:lineRule="auto"/>
                  <w:jc w:val="center"/>
                </w:pPr>
              </w:pPrChange>
            </w:pPr>
          </w:p>
        </w:tc>
        <w:tc>
          <w:tcPr>
            <w:tcW w:w="1463" w:type="dxa"/>
          </w:tcPr>
          <w:p w14:paraId="6F3DE5F3" w14:textId="044469FA" w:rsidR="008977B2" w:rsidRPr="00920004" w:rsidRDefault="007801A8" w:rsidP="00BD0851">
            <w:pPr>
              <w:spacing w:before="240" w:line="0" w:lineRule="atLeast"/>
              <w:jc w:val="center"/>
              <w:rPr>
                <w:lang w:val="en-US"/>
                <w:rPrChange w:id="18827" w:author="phuong vu" w:date="2018-11-30T22:36:00Z">
                  <w:rPr>
                    <w:lang w:val="en-US"/>
                  </w:rPr>
                </w:rPrChange>
              </w:rPr>
              <w:pPrChange w:id="18828" w:author="phuong vu" w:date="2018-11-30T14:16:00Z">
                <w:pPr>
                  <w:spacing w:line="360" w:lineRule="auto"/>
                  <w:jc w:val="center"/>
                </w:pPr>
              </w:pPrChange>
            </w:pPr>
            <w:r w:rsidRPr="00920004">
              <w:rPr>
                <w:lang w:val="en-US"/>
                <w:rPrChange w:id="18829" w:author="phuong vu" w:date="2018-11-30T22:36:00Z">
                  <w:rPr>
                    <w:lang w:val="en-US"/>
                  </w:rPr>
                </w:rPrChange>
              </w:rPr>
              <w:t>X</w:t>
            </w:r>
          </w:p>
        </w:tc>
        <w:tc>
          <w:tcPr>
            <w:tcW w:w="1463" w:type="dxa"/>
          </w:tcPr>
          <w:p w14:paraId="34AB9ABB" w14:textId="77777777" w:rsidR="008977B2" w:rsidRPr="00920004" w:rsidRDefault="008977B2" w:rsidP="00BD0851">
            <w:pPr>
              <w:spacing w:before="240" w:line="0" w:lineRule="atLeast"/>
              <w:jc w:val="center"/>
              <w:rPr>
                <w:lang w:val="en-US"/>
                <w:rPrChange w:id="18830" w:author="phuong vu" w:date="2018-11-30T22:36:00Z">
                  <w:rPr>
                    <w:lang w:val="en-US"/>
                  </w:rPr>
                </w:rPrChange>
              </w:rPr>
              <w:pPrChange w:id="18831" w:author="phuong vu" w:date="2018-11-30T14:16:00Z">
                <w:pPr>
                  <w:spacing w:line="360" w:lineRule="auto"/>
                  <w:jc w:val="center"/>
                </w:pPr>
              </w:pPrChange>
            </w:pPr>
          </w:p>
        </w:tc>
        <w:tc>
          <w:tcPr>
            <w:tcW w:w="1463" w:type="dxa"/>
          </w:tcPr>
          <w:p w14:paraId="365BD0B9" w14:textId="7E796314" w:rsidR="008977B2" w:rsidRPr="00920004" w:rsidRDefault="000C009C" w:rsidP="00BD0851">
            <w:pPr>
              <w:spacing w:before="240" w:line="0" w:lineRule="atLeast"/>
              <w:jc w:val="center"/>
              <w:rPr>
                <w:lang w:val="en-US"/>
                <w:rPrChange w:id="18832" w:author="phuong vu" w:date="2018-11-30T22:36:00Z">
                  <w:rPr>
                    <w:lang w:val="en-US"/>
                  </w:rPr>
                </w:rPrChange>
              </w:rPr>
              <w:pPrChange w:id="18833" w:author="phuong vu" w:date="2018-11-30T14:16:00Z">
                <w:pPr>
                  <w:jc w:val="center"/>
                </w:pPr>
              </w:pPrChange>
            </w:pPr>
            <w:ins w:id="18834" w:author="phuong vu" w:date="2018-11-21T21:49:00Z">
              <w:r w:rsidRPr="00920004">
                <w:rPr>
                  <w:lang w:val="en-US"/>
                  <w:rPrChange w:id="18835" w:author="phuong vu" w:date="2018-11-30T22:36:00Z">
                    <w:rPr>
                      <w:lang w:val="en-US"/>
                    </w:rPr>
                  </w:rPrChange>
                </w:rPr>
                <w:t>X</w:t>
              </w:r>
            </w:ins>
          </w:p>
        </w:tc>
      </w:tr>
      <w:tr w:rsidR="008977B2" w:rsidRPr="00920004" w14:paraId="71F073AF" w14:textId="77777777" w:rsidTr="009A04B7">
        <w:tc>
          <w:tcPr>
            <w:tcW w:w="805" w:type="dxa"/>
          </w:tcPr>
          <w:p w14:paraId="26ABA4DE" w14:textId="77777777" w:rsidR="008977B2" w:rsidRPr="00920004" w:rsidRDefault="008977B2" w:rsidP="00BD0851">
            <w:pPr>
              <w:spacing w:before="240" w:line="0" w:lineRule="atLeast"/>
              <w:jc w:val="center"/>
              <w:rPr>
                <w:lang w:val="en-US"/>
                <w:rPrChange w:id="18836" w:author="phuong vu" w:date="2018-11-30T22:36:00Z">
                  <w:rPr>
                    <w:lang w:val="en-US"/>
                  </w:rPr>
                </w:rPrChange>
              </w:rPr>
              <w:pPrChange w:id="18837" w:author="phuong vu" w:date="2018-11-30T14:16:00Z">
                <w:pPr>
                  <w:spacing w:line="360" w:lineRule="auto"/>
                  <w:jc w:val="center"/>
                </w:pPr>
              </w:pPrChange>
            </w:pPr>
            <w:r w:rsidRPr="00920004">
              <w:rPr>
                <w:lang w:val="en-US"/>
                <w:rPrChange w:id="18838" w:author="phuong vu" w:date="2018-11-30T22:36:00Z">
                  <w:rPr>
                    <w:lang w:val="en-US"/>
                  </w:rPr>
                </w:rPrChange>
              </w:rPr>
              <w:t>4</w:t>
            </w:r>
          </w:p>
        </w:tc>
        <w:tc>
          <w:tcPr>
            <w:tcW w:w="2120" w:type="dxa"/>
          </w:tcPr>
          <w:p w14:paraId="21E0A1B5" w14:textId="77777777" w:rsidR="008977B2" w:rsidRPr="00920004" w:rsidRDefault="008977B2" w:rsidP="00B7091A">
            <w:pPr>
              <w:rPr>
                <w:lang w:val="en-US"/>
                <w:rPrChange w:id="18839" w:author="phuong vu" w:date="2018-11-30T22:36:00Z">
                  <w:rPr>
                    <w:lang w:val="en-US"/>
                  </w:rPr>
                </w:rPrChange>
              </w:rPr>
              <w:pPrChange w:id="18840" w:author="phuong vu" w:date="2018-11-30T23:08:00Z">
                <w:pPr>
                  <w:spacing w:line="360" w:lineRule="auto"/>
                </w:pPr>
              </w:pPrChange>
            </w:pPr>
            <w:r w:rsidRPr="00920004">
              <w:rPr>
                <w:lang w:val="en-US"/>
                <w:rPrChange w:id="18841" w:author="phuong vu" w:date="2018-11-30T22:36:00Z">
                  <w:rPr>
                    <w:lang w:val="en-US"/>
                  </w:rPr>
                </w:rPrChange>
              </w:rPr>
              <w:t>receipt</w:t>
            </w:r>
          </w:p>
        </w:tc>
        <w:tc>
          <w:tcPr>
            <w:tcW w:w="1463" w:type="dxa"/>
          </w:tcPr>
          <w:p w14:paraId="41A8540D" w14:textId="1D344F51" w:rsidR="008977B2" w:rsidRPr="00920004" w:rsidRDefault="000C009C" w:rsidP="00BD0851">
            <w:pPr>
              <w:spacing w:before="240" w:line="0" w:lineRule="atLeast"/>
              <w:jc w:val="center"/>
              <w:rPr>
                <w:lang w:val="en-US"/>
                <w:rPrChange w:id="18842" w:author="phuong vu" w:date="2018-11-30T22:36:00Z">
                  <w:rPr>
                    <w:lang w:val="en-US"/>
                  </w:rPr>
                </w:rPrChange>
              </w:rPr>
              <w:pPrChange w:id="18843" w:author="phuong vu" w:date="2018-11-30T14:16:00Z">
                <w:pPr>
                  <w:spacing w:line="360" w:lineRule="auto"/>
                  <w:jc w:val="center"/>
                </w:pPr>
              </w:pPrChange>
            </w:pPr>
            <w:ins w:id="18844" w:author="phuong vu" w:date="2018-11-21T21:48:00Z">
              <w:r w:rsidRPr="00920004">
                <w:rPr>
                  <w:lang w:val="en-US"/>
                  <w:rPrChange w:id="18845" w:author="phuong vu" w:date="2018-11-30T22:36:00Z">
                    <w:rPr>
                      <w:lang w:val="en-US"/>
                    </w:rPr>
                  </w:rPrChange>
                </w:rPr>
                <w:t>X</w:t>
              </w:r>
            </w:ins>
          </w:p>
        </w:tc>
        <w:tc>
          <w:tcPr>
            <w:tcW w:w="1463" w:type="dxa"/>
          </w:tcPr>
          <w:p w14:paraId="71AD5282" w14:textId="4FA259DC" w:rsidR="008977B2" w:rsidRPr="00920004" w:rsidRDefault="007801A8" w:rsidP="00BD0851">
            <w:pPr>
              <w:spacing w:before="240" w:line="0" w:lineRule="atLeast"/>
              <w:jc w:val="center"/>
              <w:rPr>
                <w:lang w:val="en-US"/>
                <w:rPrChange w:id="18846" w:author="phuong vu" w:date="2018-11-30T22:36:00Z">
                  <w:rPr>
                    <w:lang w:val="en-US"/>
                  </w:rPr>
                </w:rPrChange>
              </w:rPr>
              <w:pPrChange w:id="18847" w:author="phuong vu" w:date="2018-11-30T14:16:00Z">
                <w:pPr>
                  <w:spacing w:line="360" w:lineRule="auto"/>
                  <w:jc w:val="center"/>
                </w:pPr>
              </w:pPrChange>
            </w:pPr>
            <w:r w:rsidRPr="00920004">
              <w:rPr>
                <w:lang w:val="en-US"/>
                <w:rPrChange w:id="18848" w:author="phuong vu" w:date="2018-11-30T22:36:00Z">
                  <w:rPr>
                    <w:lang w:val="en-US"/>
                  </w:rPr>
                </w:rPrChange>
              </w:rPr>
              <w:t>X</w:t>
            </w:r>
          </w:p>
        </w:tc>
        <w:tc>
          <w:tcPr>
            <w:tcW w:w="1463" w:type="dxa"/>
          </w:tcPr>
          <w:p w14:paraId="214332A0" w14:textId="77777777" w:rsidR="008977B2" w:rsidRPr="00920004" w:rsidRDefault="008977B2" w:rsidP="00BD0851">
            <w:pPr>
              <w:spacing w:before="240" w:line="0" w:lineRule="atLeast"/>
              <w:jc w:val="center"/>
              <w:rPr>
                <w:lang w:val="en-US"/>
                <w:rPrChange w:id="18849" w:author="phuong vu" w:date="2018-11-30T22:36:00Z">
                  <w:rPr>
                    <w:lang w:val="en-US"/>
                  </w:rPr>
                </w:rPrChange>
              </w:rPr>
              <w:pPrChange w:id="18850" w:author="phuong vu" w:date="2018-11-30T14:16:00Z">
                <w:pPr>
                  <w:spacing w:line="360" w:lineRule="auto"/>
                  <w:jc w:val="center"/>
                </w:pPr>
              </w:pPrChange>
            </w:pPr>
          </w:p>
        </w:tc>
        <w:tc>
          <w:tcPr>
            <w:tcW w:w="1463" w:type="dxa"/>
          </w:tcPr>
          <w:p w14:paraId="29F9DF18" w14:textId="11DB0010" w:rsidR="008977B2" w:rsidRPr="00920004" w:rsidRDefault="000C009C" w:rsidP="00BD0851">
            <w:pPr>
              <w:spacing w:before="240" w:line="0" w:lineRule="atLeast"/>
              <w:jc w:val="center"/>
              <w:rPr>
                <w:lang w:val="en-US"/>
                <w:rPrChange w:id="18851" w:author="phuong vu" w:date="2018-11-30T22:36:00Z">
                  <w:rPr>
                    <w:lang w:val="en-US"/>
                  </w:rPr>
                </w:rPrChange>
              </w:rPr>
              <w:pPrChange w:id="18852" w:author="phuong vu" w:date="2018-11-30T14:16:00Z">
                <w:pPr>
                  <w:jc w:val="center"/>
                </w:pPr>
              </w:pPrChange>
            </w:pPr>
            <w:ins w:id="18853" w:author="phuong vu" w:date="2018-11-21T21:49:00Z">
              <w:r w:rsidRPr="00920004">
                <w:rPr>
                  <w:lang w:val="en-US"/>
                  <w:rPrChange w:id="18854" w:author="phuong vu" w:date="2018-11-30T22:36:00Z">
                    <w:rPr>
                      <w:lang w:val="en-US"/>
                    </w:rPr>
                  </w:rPrChange>
                </w:rPr>
                <w:t>X</w:t>
              </w:r>
            </w:ins>
          </w:p>
        </w:tc>
      </w:tr>
      <w:tr w:rsidR="000C009C" w:rsidRPr="00920004" w14:paraId="0E61E4E8" w14:textId="77777777" w:rsidTr="009A04B7">
        <w:trPr>
          <w:ins w:id="18855" w:author="phuong vu" w:date="2018-11-21T21:48:00Z"/>
        </w:trPr>
        <w:tc>
          <w:tcPr>
            <w:tcW w:w="805" w:type="dxa"/>
          </w:tcPr>
          <w:p w14:paraId="1559CABB" w14:textId="5C974F0D" w:rsidR="000C009C" w:rsidRPr="00920004" w:rsidRDefault="000C009C" w:rsidP="00BD0851">
            <w:pPr>
              <w:spacing w:before="240" w:line="0" w:lineRule="atLeast"/>
              <w:jc w:val="center"/>
              <w:rPr>
                <w:ins w:id="18856" w:author="phuong vu" w:date="2018-11-21T21:48:00Z"/>
                <w:lang w:val="en-US"/>
                <w:rPrChange w:id="18857" w:author="phuong vu" w:date="2018-11-30T22:36:00Z">
                  <w:rPr>
                    <w:ins w:id="18858" w:author="phuong vu" w:date="2018-11-21T21:48:00Z"/>
                    <w:lang w:val="en-US"/>
                  </w:rPr>
                </w:rPrChange>
              </w:rPr>
              <w:pPrChange w:id="18859" w:author="phuong vu" w:date="2018-11-30T14:16:00Z">
                <w:pPr>
                  <w:spacing w:line="360" w:lineRule="auto"/>
                  <w:jc w:val="center"/>
                </w:pPr>
              </w:pPrChange>
            </w:pPr>
            <w:ins w:id="18860" w:author="phuong vu" w:date="2018-11-21T21:48:00Z">
              <w:r w:rsidRPr="00920004">
                <w:rPr>
                  <w:lang w:val="en-US"/>
                  <w:rPrChange w:id="18861" w:author="phuong vu" w:date="2018-11-30T22:36:00Z">
                    <w:rPr>
                      <w:lang w:val="en-US"/>
                    </w:rPr>
                  </w:rPrChange>
                </w:rPr>
                <w:t>5</w:t>
              </w:r>
            </w:ins>
          </w:p>
        </w:tc>
        <w:tc>
          <w:tcPr>
            <w:tcW w:w="2120" w:type="dxa"/>
          </w:tcPr>
          <w:p w14:paraId="30C32AC5" w14:textId="3CBF2FE0" w:rsidR="000C009C" w:rsidRPr="00920004" w:rsidRDefault="000C009C" w:rsidP="00B7091A">
            <w:pPr>
              <w:rPr>
                <w:ins w:id="18862" w:author="phuong vu" w:date="2018-11-21T21:48:00Z"/>
                <w:lang w:val="en-US"/>
                <w:rPrChange w:id="18863" w:author="phuong vu" w:date="2018-11-30T22:36:00Z">
                  <w:rPr>
                    <w:ins w:id="18864" w:author="phuong vu" w:date="2018-11-21T21:48:00Z"/>
                    <w:lang w:val="en-US"/>
                  </w:rPr>
                </w:rPrChange>
              </w:rPr>
              <w:pPrChange w:id="18865" w:author="phuong vu" w:date="2018-11-30T23:08:00Z">
                <w:pPr>
                  <w:spacing w:line="360" w:lineRule="auto"/>
                </w:pPr>
              </w:pPrChange>
            </w:pPr>
            <w:ins w:id="18866" w:author="phuong vu" w:date="2018-11-21T21:49:00Z">
              <w:r w:rsidRPr="00920004">
                <w:rPr>
                  <w:lang w:val="en-US"/>
                  <w:rPrChange w:id="18867" w:author="phuong vu" w:date="2018-11-30T22:36:00Z">
                    <w:rPr>
                      <w:lang w:val="en-US"/>
                    </w:rPr>
                  </w:rPrChange>
                </w:rPr>
                <w:t>receipt_detail</w:t>
              </w:r>
            </w:ins>
          </w:p>
        </w:tc>
        <w:tc>
          <w:tcPr>
            <w:tcW w:w="1463" w:type="dxa"/>
          </w:tcPr>
          <w:p w14:paraId="4A4CA24E" w14:textId="6B72690A" w:rsidR="000C009C" w:rsidRPr="00920004" w:rsidRDefault="000C009C" w:rsidP="00BD0851">
            <w:pPr>
              <w:spacing w:before="240" w:line="0" w:lineRule="atLeast"/>
              <w:jc w:val="center"/>
              <w:rPr>
                <w:ins w:id="18868" w:author="phuong vu" w:date="2018-11-21T21:48:00Z"/>
                <w:lang w:val="en-US"/>
                <w:rPrChange w:id="18869" w:author="phuong vu" w:date="2018-11-30T22:36:00Z">
                  <w:rPr>
                    <w:ins w:id="18870" w:author="phuong vu" w:date="2018-11-21T21:48:00Z"/>
                    <w:lang w:val="en-US"/>
                  </w:rPr>
                </w:rPrChange>
              </w:rPr>
              <w:pPrChange w:id="18871" w:author="phuong vu" w:date="2018-11-30T14:16:00Z">
                <w:pPr>
                  <w:spacing w:line="360" w:lineRule="auto"/>
                  <w:jc w:val="center"/>
                </w:pPr>
              </w:pPrChange>
            </w:pPr>
            <w:ins w:id="18872" w:author="phuong vu" w:date="2018-11-21T21:49:00Z">
              <w:r w:rsidRPr="00920004">
                <w:rPr>
                  <w:lang w:val="en-US"/>
                  <w:rPrChange w:id="18873" w:author="phuong vu" w:date="2018-11-30T22:36:00Z">
                    <w:rPr>
                      <w:lang w:val="en-US"/>
                    </w:rPr>
                  </w:rPrChange>
                </w:rPr>
                <w:t>X</w:t>
              </w:r>
            </w:ins>
          </w:p>
        </w:tc>
        <w:tc>
          <w:tcPr>
            <w:tcW w:w="1463" w:type="dxa"/>
          </w:tcPr>
          <w:p w14:paraId="78FB62E6" w14:textId="77777777" w:rsidR="000C009C" w:rsidRPr="00920004" w:rsidRDefault="000C009C" w:rsidP="00BD0851">
            <w:pPr>
              <w:spacing w:before="240" w:line="0" w:lineRule="atLeast"/>
              <w:jc w:val="center"/>
              <w:rPr>
                <w:ins w:id="18874" w:author="phuong vu" w:date="2018-11-21T21:48:00Z"/>
                <w:lang w:val="en-US"/>
                <w:rPrChange w:id="18875" w:author="phuong vu" w:date="2018-11-30T22:36:00Z">
                  <w:rPr>
                    <w:ins w:id="18876" w:author="phuong vu" w:date="2018-11-21T21:48:00Z"/>
                    <w:lang w:val="en-US"/>
                  </w:rPr>
                </w:rPrChange>
              </w:rPr>
              <w:pPrChange w:id="18877" w:author="phuong vu" w:date="2018-11-30T14:16:00Z">
                <w:pPr>
                  <w:spacing w:line="360" w:lineRule="auto"/>
                  <w:jc w:val="center"/>
                </w:pPr>
              </w:pPrChange>
            </w:pPr>
          </w:p>
        </w:tc>
        <w:tc>
          <w:tcPr>
            <w:tcW w:w="1463" w:type="dxa"/>
          </w:tcPr>
          <w:p w14:paraId="5F0E0637" w14:textId="77777777" w:rsidR="000C009C" w:rsidRPr="00920004" w:rsidRDefault="000C009C" w:rsidP="00BD0851">
            <w:pPr>
              <w:spacing w:before="240" w:line="0" w:lineRule="atLeast"/>
              <w:jc w:val="center"/>
              <w:rPr>
                <w:ins w:id="18878" w:author="phuong vu" w:date="2018-11-21T21:48:00Z"/>
                <w:lang w:val="en-US"/>
                <w:rPrChange w:id="18879" w:author="phuong vu" w:date="2018-11-30T22:36:00Z">
                  <w:rPr>
                    <w:ins w:id="18880" w:author="phuong vu" w:date="2018-11-21T21:48:00Z"/>
                    <w:lang w:val="en-US"/>
                  </w:rPr>
                </w:rPrChange>
              </w:rPr>
              <w:pPrChange w:id="18881" w:author="phuong vu" w:date="2018-11-30T14:16:00Z">
                <w:pPr>
                  <w:spacing w:line="360" w:lineRule="auto"/>
                  <w:jc w:val="center"/>
                </w:pPr>
              </w:pPrChange>
            </w:pPr>
          </w:p>
        </w:tc>
        <w:tc>
          <w:tcPr>
            <w:tcW w:w="1463" w:type="dxa"/>
          </w:tcPr>
          <w:p w14:paraId="38116524" w14:textId="19584FCB" w:rsidR="000C009C" w:rsidRPr="00920004" w:rsidRDefault="000C009C" w:rsidP="00BD0851">
            <w:pPr>
              <w:keepNext/>
              <w:spacing w:before="240" w:line="0" w:lineRule="atLeast"/>
              <w:jc w:val="center"/>
              <w:rPr>
                <w:ins w:id="18882" w:author="phuong vu" w:date="2018-11-21T21:48:00Z"/>
                <w:lang w:val="en-US"/>
                <w:rPrChange w:id="18883" w:author="phuong vu" w:date="2018-11-30T22:36:00Z">
                  <w:rPr>
                    <w:ins w:id="18884" w:author="phuong vu" w:date="2018-11-21T21:48:00Z"/>
                    <w:lang w:val="en-US"/>
                  </w:rPr>
                </w:rPrChange>
              </w:rPr>
              <w:pPrChange w:id="18885" w:author="phuong vu" w:date="2018-11-30T14:16:00Z">
                <w:pPr>
                  <w:jc w:val="center"/>
                </w:pPr>
              </w:pPrChange>
            </w:pPr>
            <w:ins w:id="18886" w:author="phuong vu" w:date="2018-11-21T21:49:00Z">
              <w:r w:rsidRPr="00920004">
                <w:rPr>
                  <w:lang w:val="en-US"/>
                  <w:rPrChange w:id="18887" w:author="phuong vu" w:date="2018-11-30T22:36:00Z">
                    <w:rPr>
                      <w:lang w:val="en-US"/>
                    </w:rPr>
                  </w:rPrChange>
                </w:rPr>
                <w:t>X</w:t>
              </w:r>
            </w:ins>
          </w:p>
        </w:tc>
      </w:tr>
    </w:tbl>
    <w:p w14:paraId="5D021FD3" w14:textId="6119E58C" w:rsidR="008977B2" w:rsidRPr="00920004" w:rsidRDefault="007267DC" w:rsidP="00A17FA5">
      <w:pPr>
        <w:pStyle w:val="Caption"/>
        <w:rPr>
          <w:lang w:val="en-US"/>
          <w:rPrChange w:id="18888" w:author="phuong vu" w:date="2018-11-30T22:36:00Z">
            <w:rPr>
              <w:lang w:val="en-US"/>
            </w:rPr>
          </w:rPrChange>
        </w:rPr>
        <w:pPrChange w:id="18889" w:author="phuong vu" w:date="2018-11-30T22:42:00Z">
          <w:pPr/>
        </w:pPrChange>
      </w:pPr>
      <w:bookmarkStart w:id="18890" w:name="_Toc531381615"/>
      <w:ins w:id="18891" w:author="phuong vu" w:date="2018-11-26T13:37:00Z">
        <w:r w:rsidRPr="00920004">
          <w:rPr>
            <w:rPrChange w:id="18892" w:author="phuong vu" w:date="2018-11-30T22:36:00Z">
              <w:rPr/>
            </w:rPrChange>
          </w:rPr>
          <w:t xml:space="preserve">Bảng </w:t>
        </w:r>
      </w:ins>
      <w:ins w:id="18893" w:author="phuong vu" w:date="2018-11-30T14:54:00Z">
        <w:r w:rsidR="00D632EE" w:rsidRPr="00920004">
          <w:rPr>
            <w:rPrChange w:id="18894" w:author="phuong vu" w:date="2018-11-30T22:36:00Z">
              <w:rPr/>
            </w:rPrChange>
          </w:rPr>
          <w:fldChar w:fldCharType="begin"/>
        </w:r>
        <w:r w:rsidR="00D632EE" w:rsidRPr="00920004">
          <w:rPr>
            <w:rPrChange w:id="18895" w:author="phuong vu" w:date="2018-11-30T22:36:00Z">
              <w:rPr/>
            </w:rPrChange>
          </w:rPr>
          <w:instrText xml:space="preserve"> STYLEREF 1 \s </w:instrText>
        </w:r>
      </w:ins>
      <w:r w:rsidR="00D632EE" w:rsidRPr="00920004">
        <w:rPr>
          <w:rPrChange w:id="18896" w:author="phuong vu" w:date="2018-11-30T22:36:00Z">
            <w:rPr/>
          </w:rPrChange>
        </w:rPr>
        <w:fldChar w:fldCharType="separate"/>
      </w:r>
      <w:r w:rsidR="00B5490C">
        <w:rPr>
          <w:noProof/>
        </w:rPr>
        <w:t>3</w:t>
      </w:r>
      <w:ins w:id="18897" w:author="phuong vu" w:date="2018-11-30T14:54:00Z">
        <w:r w:rsidR="00D632EE" w:rsidRPr="00920004">
          <w:rPr>
            <w:rPrChange w:id="18898" w:author="phuong vu" w:date="2018-11-30T22:36:00Z">
              <w:rPr/>
            </w:rPrChange>
          </w:rPr>
          <w:fldChar w:fldCharType="end"/>
        </w:r>
        <w:r w:rsidR="00D632EE" w:rsidRPr="00920004">
          <w:rPr>
            <w:rPrChange w:id="18899" w:author="phuong vu" w:date="2018-11-30T22:36:00Z">
              <w:rPr/>
            </w:rPrChange>
          </w:rPr>
          <w:t>.</w:t>
        </w:r>
        <w:r w:rsidR="00D632EE" w:rsidRPr="00920004">
          <w:rPr>
            <w:rPrChange w:id="18900" w:author="phuong vu" w:date="2018-11-30T22:36:00Z">
              <w:rPr/>
            </w:rPrChange>
          </w:rPr>
          <w:fldChar w:fldCharType="begin"/>
        </w:r>
        <w:r w:rsidR="00D632EE" w:rsidRPr="00920004">
          <w:rPr>
            <w:rPrChange w:id="18901" w:author="phuong vu" w:date="2018-11-30T22:36:00Z">
              <w:rPr/>
            </w:rPrChange>
          </w:rPr>
          <w:instrText xml:space="preserve"> SEQ Bảng \* ARABIC \s 1 </w:instrText>
        </w:r>
      </w:ins>
      <w:r w:rsidR="00D632EE" w:rsidRPr="00920004">
        <w:rPr>
          <w:rPrChange w:id="18902" w:author="phuong vu" w:date="2018-11-30T22:36:00Z">
            <w:rPr/>
          </w:rPrChange>
        </w:rPr>
        <w:fldChar w:fldCharType="separate"/>
      </w:r>
      <w:ins w:id="18903" w:author="phuong vu" w:date="2018-11-30T22:44:00Z">
        <w:r w:rsidR="00B5490C">
          <w:rPr>
            <w:noProof/>
          </w:rPr>
          <w:t>7</w:t>
        </w:r>
      </w:ins>
      <w:ins w:id="18904" w:author="phuong vu" w:date="2018-11-30T14:54:00Z">
        <w:r w:rsidR="00D632EE" w:rsidRPr="00920004">
          <w:rPr>
            <w:rPrChange w:id="18905" w:author="phuong vu" w:date="2018-11-30T22:36:00Z">
              <w:rPr/>
            </w:rPrChange>
          </w:rPr>
          <w:fldChar w:fldCharType="end"/>
        </w:r>
      </w:ins>
      <w:ins w:id="18906" w:author="phuong vu" w:date="2018-11-26T13:37:00Z">
        <w:r w:rsidRPr="00920004">
          <w:rPr>
            <w:lang w:val="en-US"/>
            <w:rPrChange w:id="18907" w:author="phuong vu" w:date="2018-11-30T22:36:00Z">
              <w:rPr>
                <w:lang w:val="en-US"/>
              </w:rPr>
            </w:rPrChange>
          </w:rPr>
          <w:t xml:space="preserve"> Dữ liệu sử dụng thay đổi trạng thái đơn hàng</w:t>
        </w:r>
      </w:ins>
      <w:bookmarkEnd w:id="18890"/>
    </w:p>
    <w:p w14:paraId="04CEA14C" w14:textId="04730378" w:rsidR="0017533A" w:rsidRPr="00920004" w:rsidRDefault="00FD0D70" w:rsidP="00B7091A">
      <w:pPr>
        <w:pStyle w:val="Heading6"/>
        <w:numPr>
          <w:ilvl w:val="0"/>
          <w:numId w:val="61"/>
        </w:numPr>
        <w:tabs>
          <w:tab w:val="left" w:pos="1080"/>
        </w:tabs>
        <w:spacing w:before="240" w:line="0" w:lineRule="atLeast"/>
        <w:ind w:left="900"/>
        <w:rPr>
          <w:ins w:id="18908" w:author="phuong vu" w:date="2018-11-26T15:06:00Z"/>
          <w:lang w:val="en-US"/>
          <w:rPrChange w:id="18909" w:author="phuong vu" w:date="2018-11-30T22:36:00Z">
            <w:rPr>
              <w:ins w:id="18910" w:author="phuong vu" w:date="2018-11-26T15:06:00Z"/>
            </w:rPr>
          </w:rPrChange>
        </w:rPr>
        <w:pPrChange w:id="18911" w:author="phuong vu" w:date="2018-11-30T23:08:00Z">
          <w:pPr/>
        </w:pPrChange>
      </w:pPr>
      <w:ins w:id="18912" w:author="phuong vu" w:date="2018-11-27T16:05:00Z">
        <w:r w:rsidRPr="00920004">
          <w:rPr>
            <w:noProof/>
            <w:rPrChange w:id="18913" w:author="phuong vu" w:date="2018-11-30T22:36:00Z">
              <w:rPr>
                <w:noProof/>
              </w:rPr>
            </w:rPrChange>
          </w:rPr>
          <w:lastRenderedPageBreak/>
          <w:drawing>
            <wp:anchor distT="0" distB="0" distL="114300" distR="114300" simplePos="0" relativeHeight="251665408" behindDoc="0" locked="0" layoutInCell="1" allowOverlap="1" wp14:anchorId="2F69D717" wp14:editId="33E63A86">
              <wp:simplePos x="0" y="0"/>
              <wp:positionH relativeFrom="margin">
                <wp:align>center</wp:align>
              </wp:positionH>
              <wp:positionV relativeFrom="paragraph">
                <wp:posOffset>671195</wp:posOffset>
              </wp:positionV>
              <wp:extent cx="6734810" cy="5895340"/>
              <wp:effectExtent l="635" t="0" r="9525" b="9525"/>
              <wp:wrapTopAndBottom/>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rot="16200000">
                        <a:off x="0" y="0"/>
                        <a:ext cx="6734810" cy="5895340"/>
                      </a:xfrm>
                      <a:prstGeom prst="rect">
                        <a:avLst/>
                      </a:prstGeom>
                      <a:noFill/>
                      <a:ln>
                        <a:noFill/>
                      </a:ln>
                    </pic:spPr>
                  </pic:pic>
                </a:graphicData>
              </a:graphic>
              <wp14:sizeRelH relativeFrom="margin">
                <wp14:pctWidth>0</wp14:pctWidth>
              </wp14:sizeRelH>
              <wp14:sizeRelV relativeFrom="margin">
                <wp14:pctHeight>0</wp14:pctHeight>
              </wp14:sizeRelV>
            </wp:anchor>
          </w:drawing>
        </w:r>
      </w:ins>
      <w:r w:rsidR="00070C2F" w:rsidRPr="00920004">
        <w:rPr>
          <w:rFonts w:cstheme="majorHAnsi"/>
          <w:lang w:val="en-US"/>
          <w:rPrChange w:id="18914" w:author="phuong vu" w:date="2018-11-30T22:36:00Z">
            <w:rPr>
              <w:lang w:val="en-US"/>
            </w:rPr>
          </w:rPrChange>
        </w:rPr>
        <w:t>Cách xử lí</w:t>
      </w:r>
    </w:p>
    <w:p w14:paraId="55BF73CB" w14:textId="604FB633" w:rsidR="00FC24EF" w:rsidRPr="00920004" w:rsidRDefault="0017533A" w:rsidP="00A17FA5">
      <w:pPr>
        <w:pStyle w:val="Caption"/>
        <w:rPr>
          <w:lang w:val="en-US"/>
          <w:rPrChange w:id="18915" w:author="phuong vu" w:date="2018-11-30T22:36:00Z">
            <w:rPr>
              <w:lang w:val="en-US"/>
            </w:rPr>
          </w:rPrChange>
        </w:rPr>
        <w:pPrChange w:id="18916" w:author="phuong vu" w:date="2018-11-30T22:42:00Z">
          <w:pPr>
            <w:pStyle w:val="Heading6"/>
          </w:pPr>
        </w:pPrChange>
      </w:pPr>
      <w:bookmarkStart w:id="18917" w:name="_Toc531380489"/>
      <w:ins w:id="18918" w:author="phuong vu" w:date="2018-11-26T15:06:00Z">
        <w:r w:rsidRPr="00920004">
          <w:rPr>
            <w:rPrChange w:id="18919" w:author="phuong vu" w:date="2018-11-30T22:36:00Z">
              <w:rPr/>
            </w:rPrChange>
          </w:rPr>
          <w:t xml:space="preserve">Hình </w:t>
        </w:r>
      </w:ins>
      <w:ins w:id="18920" w:author="phuong vu" w:date="2018-11-30T15:13:00Z">
        <w:r w:rsidR="00EF3636" w:rsidRPr="00920004">
          <w:rPr>
            <w:rPrChange w:id="18921" w:author="phuong vu" w:date="2018-11-30T22:36:00Z">
              <w:rPr/>
            </w:rPrChange>
          </w:rPr>
          <w:fldChar w:fldCharType="begin"/>
        </w:r>
        <w:r w:rsidR="00EF3636" w:rsidRPr="00920004">
          <w:rPr>
            <w:rPrChange w:id="18922" w:author="phuong vu" w:date="2018-11-30T22:36:00Z">
              <w:rPr/>
            </w:rPrChange>
          </w:rPr>
          <w:instrText xml:space="preserve"> STYLEREF 1 \s </w:instrText>
        </w:r>
      </w:ins>
      <w:r w:rsidR="00EF3636" w:rsidRPr="00920004">
        <w:rPr>
          <w:rPrChange w:id="18923" w:author="phuong vu" w:date="2018-11-30T22:36:00Z">
            <w:rPr/>
          </w:rPrChange>
        </w:rPr>
        <w:fldChar w:fldCharType="separate"/>
      </w:r>
      <w:r w:rsidR="00B5490C">
        <w:rPr>
          <w:noProof/>
        </w:rPr>
        <w:t>3</w:t>
      </w:r>
      <w:ins w:id="18924" w:author="phuong vu" w:date="2018-11-30T15:13:00Z">
        <w:r w:rsidR="00EF3636" w:rsidRPr="00920004">
          <w:rPr>
            <w:rPrChange w:id="18925" w:author="phuong vu" w:date="2018-11-30T22:36:00Z">
              <w:rPr/>
            </w:rPrChange>
          </w:rPr>
          <w:fldChar w:fldCharType="end"/>
        </w:r>
        <w:r w:rsidR="00EF3636" w:rsidRPr="00920004">
          <w:rPr>
            <w:rPrChange w:id="18926" w:author="phuong vu" w:date="2018-11-30T22:36:00Z">
              <w:rPr/>
            </w:rPrChange>
          </w:rPr>
          <w:t>.</w:t>
        </w:r>
        <w:r w:rsidR="00EF3636" w:rsidRPr="00920004">
          <w:rPr>
            <w:rPrChange w:id="18927" w:author="phuong vu" w:date="2018-11-30T22:36:00Z">
              <w:rPr/>
            </w:rPrChange>
          </w:rPr>
          <w:fldChar w:fldCharType="begin"/>
        </w:r>
        <w:r w:rsidR="00EF3636" w:rsidRPr="00920004">
          <w:rPr>
            <w:rPrChange w:id="18928" w:author="phuong vu" w:date="2018-11-30T22:36:00Z">
              <w:rPr/>
            </w:rPrChange>
          </w:rPr>
          <w:instrText xml:space="preserve"> SEQ Hình \* ARABIC \s 1 </w:instrText>
        </w:r>
      </w:ins>
      <w:r w:rsidR="00EF3636" w:rsidRPr="00920004">
        <w:rPr>
          <w:rPrChange w:id="18929" w:author="phuong vu" w:date="2018-11-30T22:36:00Z">
            <w:rPr/>
          </w:rPrChange>
        </w:rPr>
        <w:fldChar w:fldCharType="separate"/>
      </w:r>
      <w:ins w:id="18930" w:author="phuong vu" w:date="2018-11-30T22:44:00Z">
        <w:r w:rsidR="00B5490C">
          <w:rPr>
            <w:noProof/>
          </w:rPr>
          <w:t>12</w:t>
        </w:r>
      </w:ins>
      <w:ins w:id="18931" w:author="phuong vu" w:date="2018-11-30T15:13:00Z">
        <w:r w:rsidR="00EF3636" w:rsidRPr="00920004">
          <w:rPr>
            <w:rPrChange w:id="18932" w:author="phuong vu" w:date="2018-11-30T22:36:00Z">
              <w:rPr/>
            </w:rPrChange>
          </w:rPr>
          <w:fldChar w:fldCharType="end"/>
        </w:r>
      </w:ins>
      <w:ins w:id="18933" w:author="phuong vu" w:date="2018-11-26T15:06:00Z">
        <w:r w:rsidRPr="00920004">
          <w:rPr>
            <w:lang w:val="en-US"/>
            <w:rPrChange w:id="18934" w:author="phuong vu" w:date="2018-11-30T22:36:00Z">
              <w:rPr>
                <w:lang w:val="en-US"/>
              </w:rPr>
            </w:rPrChange>
          </w:rPr>
          <w:t xml:space="preserve"> Sơ đồ xử lí thay đổi trạng thái đơn hàng</w:t>
        </w:r>
      </w:ins>
      <w:bookmarkEnd w:id="18917"/>
    </w:p>
    <w:p w14:paraId="568B915C" w14:textId="01EAC3AA" w:rsidR="00616229" w:rsidRPr="00920004" w:rsidRDefault="00CE445B" w:rsidP="00BD0851">
      <w:pPr>
        <w:pStyle w:val="Heading5"/>
        <w:spacing w:before="240" w:line="0" w:lineRule="atLeast"/>
        <w:rPr>
          <w:rFonts w:cstheme="majorHAnsi"/>
          <w:lang w:val="en-US"/>
          <w:rPrChange w:id="18935" w:author="phuong vu" w:date="2018-11-30T22:36:00Z">
            <w:rPr>
              <w:lang w:val="en-US"/>
            </w:rPr>
          </w:rPrChange>
        </w:rPr>
        <w:pPrChange w:id="18936" w:author="phuong vu" w:date="2018-11-30T14:16:00Z">
          <w:pPr>
            <w:pStyle w:val="Heading5"/>
          </w:pPr>
        </w:pPrChange>
      </w:pPr>
      <w:r w:rsidRPr="00920004">
        <w:rPr>
          <w:rFonts w:cstheme="majorHAnsi"/>
          <w:lang w:val="en-US"/>
          <w:rPrChange w:id="18937" w:author="phuong vu" w:date="2018-11-30T22:36:00Z">
            <w:rPr>
              <w:lang w:val="en-US"/>
            </w:rPr>
          </w:rPrChange>
        </w:rPr>
        <w:t>Tạo hóa đơn đơn hàng</w:t>
      </w:r>
    </w:p>
    <w:p w14:paraId="15A04B77" w14:textId="673B30E4" w:rsidR="00061E48" w:rsidRPr="00920004" w:rsidRDefault="00070C2F" w:rsidP="00FD0D70">
      <w:pPr>
        <w:ind w:firstLine="720"/>
        <w:rPr>
          <w:lang w:val="en-US"/>
          <w:rPrChange w:id="18938" w:author="phuong vu" w:date="2018-11-30T22:36:00Z">
            <w:rPr>
              <w:lang w:val="en-US"/>
            </w:rPr>
          </w:rPrChange>
        </w:rPr>
        <w:pPrChange w:id="18939" w:author="phuong vu" w:date="2018-11-30T14:43:00Z">
          <w:pPr>
            <w:pStyle w:val="Heading6"/>
          </w:pPr>
        </w:pPrChange>
      </w:pPr>
      <w:r w:rsidRPr="00920004">
        <w:rPr>
          <w:b/>
          <w:lang w:val="en-US"/>
          <w:rPrChange w:id="18940" w:author="phuong vu" w:date="2018-11-30T22:36:00Z">
            <w:rPr>
              <w:lang w:val="en-US"/>
            </w:rPr>
          </w:rPrChange>
        </w:rPr>
        <w:t>Mục đích</w:t>
      </w:r>
      <w:ins w:id="18941" w:author="phuong vu" w:date="2018-11-30T14:43:00Z">
        <w:r w:rsidR="00FD0D70" w:rsidRPr="00920004">
          <w:rPr>
            <w:b/>
            <w:lang w:val="en-US"/>
            <w:rPrChange w:id="18942" w:author="phuong vu" w:date="2018-11-30T22:36:00Z">
              <w:rPr>
                <w:lang w:val="en-US"/>
              </w:rPr>
            </w:rPrChange>
          </w:rPr>
          <w:t>:</w:t>
        </w:r>
        <w:r w:rsidR="00FD0D70" w:rsidRPr="00920004">
          <w:rPr>
            <w:lang w:val="en-US"/>
            <w:rPrChange w:id="18943" w:author="phuong vu" w:date="2018-11-30T22:36:00Z">
              <w:rPr>
                <w:lang w:val="en-US"/>
              </w:rPr>
            </w:rPrChange>
          </w:rPr>
          <w:t xml:space="preserve"> </w:t>
        </w:r>
      </w:ins>
      <w:ins w:id="18944" w:author="phuong vu" w:date="2018-11-15T23:10:00Z">
        <w:r w:rsidR="00061E48" w:rsidRPr="00920004">
          <w:rPr>
            <w:lang w:val="en-US"/>
            <w:rPrChange w:id="18945" w:author="phuong vu" w:date="2018-11-30T22:36:00Z">
              <w:rPr>
                <w:b w:val="0"/>
                <w:lang w:val="en-US"/>
              </w:rPr>
            </w:rPrChange>
          </w:rPr>
          <w:t>Tạo hóa đơn đơn hàng là</w:t>
        </w:r>
      </w:ins>
      <w:ins w:id="18946" w:author="phuong vu" w:date="2018-11-15T23:11:00Z">
        <w:r w:rsidR="000B72E2" w:rsidRPr="00920004">
          <w:rPr>
            <w:lang w:val="en-US"/>
            <w:rPrChange w:id="18947" w:author="phuong vu" w:date="2018-11-30T22:36:00Z">
              <w:rPr>
                <w:b w:val="0"/>
                <w:lang w:val="en-US"/>
              </w:rPr>
            </w:rPrChange>
          </w:rPr>
          <w:t xml:space="preserve"> một trong những</w:t>
        </w:r>
      </w:ins>
      <w:ins w:id="18948" w:author="phuong vu" w:date="2018-11-15T23:10:00Z">
        <w:r w:rsidR="00061E48" w:rsidRPr="00920004">
          <w:rPr>
            <w:lang w:val="en-US"/>
            <w:rPrChange w:id="18949" w:author="phuong vu" w:date="2018-11-30T22:36:00Z">
              <w:rPr>
                <w:b w:val="0"/>
                <w:lang w:val="en-US"/>
              </w:rPr>
            </w:rPrChange>
          </w:rPr>
          <w:t xml:space="preserve"> bước </w:t>
        </w:r>
        <w:r w:rsidR="000B72E2" w:rsidRPr="00920004">
          <w:rPr>
            <w:lang w:val="en-US"/>
            <w:rPrChange w:id="18950" w:author="phuong vu" w:date="2018-11-30T22:36:00Z">
              <w:rPr>
                <w:b w:val="0"/>
                <w:lang w:val="en-US"/>
              </w:rPr>
            </w:rPrChange>
          </w:rPr>
          <w:t>cuối c</w:t>
        </w:r>
      </w:ins>
      <w:ins w:id="18951" w:author="phuong vu" w:date="2018-11-15T23:11:00Z">
        <w:r w:rsidR="000B72E2" w:rsidRPr="00920004">
          <w:rPr>
            <w:lang w:val="en-US"/>
            <w:rPrChange w:id="18952" w:author="phuong vu" w:date="2018-11-30T22:36:00Z">
              <w:rPr>
                <w:b w:val="0"/>
                <w:lang w:val="en-US"/>
              </w:rPr>
            </w:rPrChange>
          </w:rPr>
          <w:t xml:space="preserve">ùng trong chuỗi xử lí đơn hàng. Dữ liệu của hóa đơn được lấy từ dữ liệu biên nhận, bởi vì dữ liệu biên nhận là dữ liệu </w:t>
        </w:r>
      </w:ins>
      <w:ins w:id="18953" w:author="phuong vu" w:date="2018-11-15T23:12:00Z">
        <w:r w:rsidR="000B72E2" w:rsidRPr="00920004">
          <w:rPr>
            <w:lang w:val="en-US"/>
            <w:rPrChange w:id="18954" w:author="phuong vu" w:date="2018-11-30T22:36:00Z">
              <w:rPr>
                <w:b w:val="0"/>
                <w:lang w:val="en-US"/>
              </w:rPr>
            </w:rPrChange>
          </w:rPr>
          <w:t xml:space="preserve">chính xác và đã </w:t>
        </w:r>
      </w:ins>
      <w:ins w:id="18955" w:author="phuong vu" w:date="2018-11-15T23:13:00Z">
        <w:r w:rsidR="000B72E2" w:rsidRPr="00920004">
          <w:rPr>
            <w:lang w:val="en-US"/>
            <w:rPrChange w:id="18956" w:author="phuong vu" w:date="2018-11-30T22:36:00Z">
              <w:rPr>
                <w:b w:val="0"/>
                <w:lang w:val="en-US"/>
              </w:rPr>
            </w:rPrChange>
          </w:rPr>
          <w:t xml:space="preserve">kiểm tra sau khi nhận đồ từ khách hàng. Hóa </w:t>
        </w:r>
        <w:r w:rsidR="000B72E2" w:rsidRPr="00920004">
          <w:rPr>
            <w:lang w:val="en-US"/>
            <w:rPrChange w:id="18957" w:author="phuong vu" w:date="2018-11-30T22:36:00Z">
              <w:rPr>
                <w:b w:val="0"/>
                <w:lang w:val="en-US"/>
              </w:rPr>
            </w:rPrChange>
          </w:rPr>
          <w:lastRenderedPageBreak/>
          <w:t>đơn là kết quả của thông tin đơn hàng và được gửi trả lại cho khách hàng để thanh toán.</w:t>
        </w:r>
      </w:ins>
    </w:p>
    <w:p w14:paraId="18192888" w14:textId="7A2E634D" w:rsidR="00070C2F" w:rsidRPr="00920004" w:rsidRDefault="00070C2F" w:rsidP="00B7091A">
      <w:pPr>
        <w:pStyle w:val="Heading6"/>
        <w:numPr>
          <w:ilvl w:val="0"/>
          <w:numId w:val="61"/>
        </w:numPr>
        <w:spacing w:before="240" w:line="0" w:lineRule="atLeast"/>
        <w:ind w:left="720"/>
        <w:rPr>
          <w:rFonts w:cstheme="majorHAnsi"/>
          <w:lang w:val="en-US"/>
          <w:rPrChange w:id="18958" w:author="phuong vu" w:date="2018-11-30T22:36:00Z">
            <w:rPr>
              <w:lang w:val="en-US"/>
            </w:rPr>
          </w:rPrChange>
        </w:rPr>
        <w:pPrChange w:id="18959" w:author="phuong vu" w:date="2018-11-30T23:08:00Z">
          <w:pPr>
            <w:pStyle w:val="Heading6"/>
          </w:pPr>
        </w:pPrChange>
      </w:pPr>
      <w:r w:rsidRPr="00920004">
        <w:rPr>
          <w:rFonts w:cstheme="majorHAnsi"/>
          <w:lang w:val="en-US"/>
          <w:rPrChange w:id="18960" w:author="phuong vu" w:date="2018-11-30T22:36:00Z">
            <w:rPr>
              <w:lang w:val="en-US"/>
            </w:rPr>
          </w:rPrChange>
        </w:rPr>
        <w:t>Giao diện</w:t>
      </w:r>
    </w:p>
    <w:p w14:paraId="217EF71D" w14:textId="77777777" w:rsidR="004F28F8" w:rsidRPr="00920004" w:rsidRDefault="004F28F8" w:rsidP="00BD0851">
      <w:pPr>
        <w:keepNext/>
        <w:spacing w:before="240" w:line="0" w:lineRule="atLeast"/>
        <w:rPr>
          <w:rPrChange w:id="18961" w:author="phuong vu" w:date="2018-11-30T22:36:00Z">
            <w:rPr/>
          </w:rPrChange>
        </w:rPr>
        <w:pPrChange w:id="18962" w:author="phuong vu" w:date="2018-11-30T14:16:00Z">
          <w:pPr>
            <w:keepNext/>
          </w:pPr>
        </w:pPrChange>
      </w:pPr>
      <w:r w:rsidRPr="00920004">
        <w:rPr>
          <w:noProof/>
          <w:lang w:val="en-US"/>
          <w:rPrChange w:id="18963" w:author="phuong vu" w:date="2018-11-30T22:36:00Z">
            <w:rPr>
              <w:noProof/>
              <w:lang w:val="en-US"/>
            </w:rPr>
          </w:rPrChange>
        </w:rPr>
        <w:drawing>
          <wp:inline distT="0" distB="0" distL="0" distR="0" wp14:anchorId="4803ABB9" wp14:editId="4F4F5502">
            <wp:extent cx="5579745" cy="5042535"/>
            <wp:effectExtent l="0" t="0" r="1905"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579745" cy="5042535"/>
                    </a:xfrm>
                    <a:prstGeom prst="rect">
                      <a:avLst/>
                    </a:prstGeom>
                    <a:noFill/>
                    <a:ln>
                      <a:noFill/>
                    </a:ln>
                  </pic:spPr>
                </pic:pic>
              </a:graphicData>
            </a:graphic>
          </wp:inline>
        </w:drawing>
      </w:r>
    </w:p>
    <w:p w14:paraId="60A47183" w14:textId="6C91C61D" w:rsidR="004F28F8" w:rsidRPr="00920004" w:rsidRDefault="004F28F8" w:rsidP="00A17FA5">
      <w:pPr>
        <w:pStyle w:val="Caption"/>
        <w:rPr>
          <w:rPrChange w:id="18964" w:author="phuong vu" w:date="2018-11-30T22:36:00Z">
            <w:rPr>
              <w:szCs w:val="26"/>
              <w:lang w:val="en-US"/>
            </w:rPr>
          </w:rPrChange>
        </w:rPr>
        <w:pPrChange w:id="18965" w:author="phuong vu" w:date="2018-11-30T22:42:00Z">
          <w:pPr>
            <w:pStyle w:val="Caption"/>
          </w:pPr>
        </w:pPrChange>
      </w:pPr>
      <w:bookmarkStart w:id="18966" w:name="_Ref530087124"/>
      <w:bookmarkStart w:id="18967" w:name="_Ref530087110"/>
      <w:bookmarkStart w:id="18968" w:name="_Toc531380490"/>
      <w:r w:rsidRPr="00920004">
        <w:rPr>
          <w:rPrChange w:id="18969" w:author="phuong vu" w:date="2018-11-30T22:36:00Z">
            <w:rPr/>
          </w:rPrChange>
        </w:rPr>
        <w:t xml:space="preserve">Hình </w:t>
      </w:r>
      <w:ins w:id="18970" w:author="phuong vu" w:date="2018-11-30T15:13:00Z">
        <w:r w:rsidR="00EF3636" w:rsidRPr="00920004">
          <w:rPr>
            <w:rPrChange w:id="18971" w:author="phuong vu" w:date="2018-11-30T22:36:00Z">
              <w:rPr/>
            </w:rPrChange>
          </w:rPr>
          <w:fldChar w:fldCharType="begin"/>
        </w:r>
        <w:r w:rsidR="00EF3636" w:rsidRPr="00920004">
          <w:rPr>
            <w:rPrChange w:id="18972" w:author="phuong vu" w:date="2018-11-30T22:36:00Z">
              <w:rPr/>
            </w:rPrChange>
          </w:rPr>
          <w:instrText xml:space="preserve"> STYLEREF 1 \s </w:instrText>
        </w:r>
      </w:ins>
      <w:r w:rsidR="00EF3636" w:rsidRPr="00920004">
        <w:rPr>
          <w:rPrChange w:id="18973" w:author="phuong vu" w:date="2018-11-30T22:36:00Z">
            <w:rPr/>
          </w:rPrChange>
        </w:rPr>
        <w:fldChar w:fldCharType="separate"/>
      </w:r>
      <w:r w:rsidR="00B5490C">
        <w:rPr>
          <w:noProof/>
        </w:rPr>
        <w:t>3</w:t>
      </w:r>
      <w:ins w:id="18974" w:author="phuong vu" w:date="2018-11-30T15:13:00Z">
        <w:r w:rsidR="00EF3636" w:rsidRPr="00920004">
          <w:rPr>
            <w:rPrChange w:id="18975" w:author="phuong vu" w:date="2018-11-30T22:36:00Z">
              <w:rPr/>
            </w:rPrChange>
          </w:rPr>
          <w:fldChar w:fldCharType="end"/>
        </w:r>
        <w:r w:rsidR="00EF3636" w:rsidRPr="00920004">
          <w:rPr>
            <w:rPrChange w:id="18976" w:author="phuong vu" w:date="2018-11-30T22:36:00Z">
              <w:rPr/>
            </w:rPrChange>
          </w:rPr>
          <w:t>.</w:t>
        </w:r>
        <w:r w:rsidR="00EF3636" w:rsidRPr="00920004">
          <w:rPr>
            <w:rPrChange w:id="18977" w:author="phuong vu" w:date="2018-11-30T22:36:00Z">
              <w:rPr/>
            </w:rPrChange>
          </w:rPr>
          <w:fldChar w:fldCharType="begin"/>
        </w:r>
        <w:r w:rsidR="00EF3636" w:rsidRPr="00920004">
          <w:rPr>
            <w:rPrChange w:id="18978" w:author="phuong vu" w:date="2018-11-30T22:36:00Z">
              <w:rPr/>
            </w:rPrChange>
          </w:rPr>
          <w:instrText xml:space="preserve"> SEQ Hình \* ARABIC \s 1 </w:instrText>
        </w:r>
      </w:ins>
      <w:r w:rsidR="00EF3636" w:rsidRPr="00920004">
        <w:rPr>
          <w:rPrChange w:id="18979" w:author="phuong vu" w:date="2018-11-30T22:36:00Z">
            <w:rPr/>
          </w:rPrChange>
        </w:rPr>
        <w:fldChar w:fldCharType="separate"/>
      </w:r>
      <w:ins w:id="18980" w:author="phuong vu" w:date="2018-11-30T22:44:00Z">
        <w:r w:rsidR="00B5490C">
          <w:rPr>
            <w:noProof/>
          </w:rPr>
          <w:t>13</w:t>
        </w:r>
      </w:ins>
      <w:ins w:id="18981" w:author="phuong vu" w:date="2018-11-30T15:13:00Z">
        <w:r w:rsidR="00EF3636" w:rsidRPr="00920004">
          <w:rPr>
            <w:rPrChange w:id="18982" w:author="phuong vu" w:date="2018-11-30T22:36:00Z">
              <w:rPr/>
            </w:rPrChange>
          </w:rPr>
          <w:fldChar w:fldCharType="end"/>
        </w:r>
      </w:ins>
      <w:del w:id="18983" w:author="phuong vu" w:date="2018-11-16T11:28:00Z">
        <w:r w:rsidR="006C103E" w:rsidRPr="00920004" w:rsidDel="00EC5005">
          <w:rPr>
            <w:rPrChange w:id="18984" w:author="phuong vu" w:date="2018-11-30T22:36:00Z">
              <w:rPr>
                <w:szCs w:val="26"/>
              </w:rPr>
            </w:rPrChange>
          </w:rPr>
          <w:fldChar w:fldCharType="begin"/>
        </w:r>
        <w:r w:rsidR="006C103E" w:rsidRPr="00920004" w:rsidDel="00EC5005">
          <w:rPr>
            <w:rPrChange w:id="18985" w:author="phuong vu" w:date="2018-11-30T22:36:00Z">
              <w:rPr/>
            </w:rPrChange>
          </w:rPr>
          <w:delInstrText xml:space="preserve"> STYLEREF 1 \s </w:delInstrText>
        </w:r>
        <w:r w:rsidR="006C103E" w:rsidRPr="00920004" w:rsidDel="00EC5005">
          <w:rPr>
            <w:rPrChange w:id="18986" w:author="phuong vu" w:date="2018-11-30T22:36:00Z">
              <w:rPr>
                <w:szCs w:val="26"/>
              </w:rPr>
            </w:rPrChange>
          </w:rPr>
          <w:fldChar w:fldCharType="separate"/>
        </w:r>
        <w:r w:rsidR="006C103E" w:rsidRPr="00920004" w:rsidDel="00EC5005">
          <w:rPr>
            <w:noProof/>
            <w:rPrChange w:id="18987" w:author="phuong vu" w:date="2018-11-30T22:36:00Z">
              <w:rPr>
                <w:noProof/>
              </w:rPr>
            </w:rPrChange>
          </w:rPr>
          <w:delText>3</w:delText>
        </w:r>
        <w:r w:rsidR="006C103E" w:rsidRPr="00920004" w:rsidDel="00EC5005">
          <w:rPr>
            <w:rPrChange w:id="18988" w:author="phuong vu" w:date="2018-11-30T22:36:00Z">
              <w:rPr>
                <w:szCs w:val="26"/>
              </w:rPr>
            </w:rPrChange>
          </w:rPr>
          <w:fldChar w:fldCharType="end"/>
        </w:r>
        <w:r w:rsidR="006C103E" w:rsidRPr="00920004" w:rsidDel="00EC5005">
          <w:rPr>
            <w:rPrChange w:id="18989" w:author="phuong vu" w:date="2018-11-30T22:36:00Z">
              <w:rPr/>
            </w:rPrChange>
          </w:rPr>
          <w:delText>.</w:delText>
        </w:r>
        <w:r w:rsidR="006C103E" w:rsidRPr="00920004" w:rsidDel="00EC5005">
          <w:rPr>
            <w:rPrChange w:id="18990" w:author="phuong vu" w:date="2018-11-30T22:36:00Z">
              <w:rPr/>
            </w:rPrChange>
          </w:rPr>
          <w:fldChar w:fldCharType="begin"/>
        </w:r>
        <w:r w:rsidR="006C103E" w:rsidRPr="00920004" w:rsidDel="00EC5005">
          <w:rPr>
            <w:rPrChange w:id="18991" w:author="phuong vu" w:date="2018-11-30T22:36:00Z">
              <w:rPr/>
            </w:rPrChange>
          </w:rPr>
          <w:delInstrText xml:space="preserve"> SEQ Hình \* ARABIC \s 1 </w:delInstrText>
        </w:r>
        <w:r w:rsidR="006C103E" w:rsidRPr="00920004" w:rsidDel="00EC5005">
          <w:rPr>
            <w:rPrChange w:id="18992" w:author="phuong vu" w:date="2018-11-30T22:36:00Z">
              <w:rPr>
                <w:szCs w:val="26"/>
              </w:rPr>
            </w:rPrChange>
          </w:rPr>
          <w:fldChar w:fldCharType="separate"/>
        </w:r>
        <w:r w:rsidR="006C103E" w:rsidRPr="00920004" w:rsidDel="00EC5005">
          <w:rPr>
            <w:noProof/>
            <w:rPrChange w:id="18993" w:author="phuong vu" w:date="2018-11-30T22:36:00Z">
              <w:rPr>
                <w:noProof/>
              </w:rPr>
            </w:rPrChange>
          </w:rPr>
          <w:delText>8</w:delText>
        </w:r>
        <w:r w:rsidR="006C103E" w:rsidRPr="00920004" w:rsidDel="00EC5005">
          <w:rPr>
            <w:rPrChange w:id="18994" w:author="phuong vu" w:date="2018-11-30T22:36:00Z">
              <w:rPr>
                <w:szCs w:val="26"/>
              </w:rPr>
            </w:rPrChange>
          </w:rPr>
          <w:fldChar w:fldCharType="end"/>
        </w:r>
      </w:del>
      <w:bookmarkEnd w:id="18966"/>
      <w:r w:rsidRPr="00920004">
        <w:rPr>
          <w:rPrChange w:id="18995" w:author="phuong vu" w:date="2018-11-30T22:36:00Z">
            <w:rPr>
              <w:szCs w:val="26"/>
              <w:lang w:val="en-US"/>
            </w:rPr>
          </w:rPrChange>
        </w:rPr>
        <w:t xml:space="preserve"> Giao diện thực hiện chức năng tạo hóa đơn cho đơn hàng</w:t>
      </w:r>
      <w:bookmarkEnd w:id="18967"/>
      <w:bookmarkEnd w:id="18968"/>
    </w:p>
    <w:p w14:paraId="4FDE5814" w14:textId="3DECACAE" w:rsidR="004F28F8" w:rsidRPr="00920004" w:rsidRDefault="000A5A23" w:rsidP="00BD0851">
      <w:pPr>
        <w:keepNext/>
        <w:spacing w:before="240" w:line="0" w:lineRule="atLeast"/>
        <w:rPr>
          <w:rPrChange w:id="18996" w:author="phuong vu" w:date="2018-11-30T22:36:00Z">
            <w:rPr/>
          </w:rPrChange>
        </w:rPr>
        <w:pPrChange w:id="18997" w:author="phuong vu" w:date="2018-11-30T14:16:00Z">
          <w:pPr>
            <w:keepNext/>
          </w:pPr>
        </w:pPrChange>
      </w:pPr>
      <w:ins w:id="18998" w:author="phuong vu" w:date="2018-11-21T21:40:00Z">
        <w:r w:rsidRPr="00920004">
          <w:rPr>
            <w:noProof/>
            <w:lang w:val="en-US"/>
            <w:rPrChange w:id="18999" w:author="phuong vu" w:date="2018-11-30T22:36:00Z">
              <w:rPr>
                <w:noProof/>
                <w:lang w:val="en-US"/>
              </w:rPr>
            </w:rPrChange>
          </w:rPr>
          <w:lastRenderedPageBreak/>
          <w:drawing>
            <wp:inline distT="0" distB="0" distL="0" distR="0" wp14:anchorId="71CAF5B7" wp14:editId="317D2025">
              <wp:extent cx="5579745" cy="3461385"/>
              <wp:effectExtent l="0" t="0" r="1905" b="571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579745" cy="3461385"/>
                      </a:xfrm>
                      <a:prstGeom prst="rect">
                        <a:avLst/>
                      </a:prstGeom>
                      <a:noFill/>
                      <a:ln>
                        <a:noFill/>
                      </a:ln>
                    </pic:spPr>
                  </pic:pic>
                </a:graphicData>
              </a:graphic>
            </wp:inline>
          </w:drawing>
        </w:r>
        <w:r w:rsidRPr="00920004">
          <w:rPr>
            <w:noProof/>
            <w:rPrChange w:id="19000" w:author="phuong vu" w:date="2018-11-30T22:36:00Z">
              <w:rPr>
                <w:noProof/>
              </w:rPr>
            </w:rPrChange>
          </w:rPr>
          <w:t xml:space="preserve"> </w:t>
        </w:r>
      </w:ins>
      <w:del w:id="19001" w:author="phuong vu" w:date="2018-11-21T21:40:00Z">
        <w:r w:rsidR="004F28F8" w:rsidRPr="00920004" w:rsidDel="000A5A23">
          <w:rPr>
            <w:noProof/>
            <w:lang w:val="en-US"/>
            <w:rPrChange w:id="19002" w:author="phuong vu" w:date="2018-11-30T22:36:00Z">
              <w:rPr>
                <w:noProof/>
                <w:lang w:val="en-US"/>
              </w:rPr>
            </w:rPrChange>
          </w:rPr>
          <w:drawing>
            <wp:inline distT="0" distB="0" distL="0" distR="0" wp14:anchorId="3537C190" wp14:editId="2846ECEE">
              <wp:extent cx="5579745" cy="3267710"/>
              <wp:effectExtent l="0" t="0" r="1905" b="88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579745" cy="3267710"/>
                      </a:xfrm>
                      <a:prstGeom prst="rect">
                        <a:avLst/>
                      </a:prstGeom>
                      <a:noFill/>
                      <a:ln>
                        <a:noFill/>
                      </a:ln>
                    </pic:spPr>
                  </pic:pic>
                </a:graphicData>
              </a:graphic>
            </wp:inline>
          </w:drawing>
        </w:r>
      </w:del>
    </w:p>
    <w:p w14:paraId="61822E17" w14:textId="1537BEF3" w:rsidR="004F28F8" w:rsidRPr="00920004" w:rsidRDefault="004F28F8" w:rsidP="00A17FA5">
      <w:pPr>
        <w:pStyle w:val="Caption"/>
        <w:rPr>
          <w:rPrChange w:id="19003" w:author="phuong vu" w:date="2018-11-30T22:36:00Z">
            <w:rPr>
              <w:szCs w:val="26"/>
              <w:lang w:val="en-US"/>
            </w:rPr>
          </w:rPrChange>
        </w:rPr>
        <w:pPrChange w:id="19004" w:author="phuong vu" w:date="2018-11-30T22:42:00Z">
          <w:pPr>
            <w:pStyle w:val="Caption"/>
          </w:pPr>
        </w:pPrChange>
      </w:pPr>
      <w:bookmarkStart w:id="19005" w:name="_Toc531380491"/>
      <w:r w:rsidRPr="00920004">
        <w:rPr>
          <w:rPrChange w:id="19006" w:author="phuong vu" w:date="2018-11-30T22:36:00Z">
            <w:rPr/>
          </w:rPrChange>
        </w:rPr>
        <w:t xml:space="preserve">Hình </w:t>
      </w:r>
      <w:ins w:id="19007" w:author="phuong vu" w:date="2018-11-30T15:13:00Z">
        <w:r w:rsidR="00EF3636" w:rsidRPr="00920004">
          <w:rPr>
            <w:rPrChange w:id="19008" w:author="phuong vu" w:date="2018-11-30T22:36:00Z">
              <w:rPr/>
            </w:rPrChange>
          </w:rPr>
          <w:fldChar w:fldCharType="begin"/>
        </w:r>
        <w:r w:rsidR="00EF3636" w:rsidRPr="00920004">
          <w:rPr>
            <w:rPrChange w:id="19009" w:author="phuong vu" w:date="2018-11-30T22:36:00Z">
              <w:rPr/>
            </w:rPrChange>
          </w:rPr>
          <w:instrText xml:space="preserve"> STYLEREF 1 \s </w:instrText>
        </w:r>
      </w:ins>
      <w:r w:rsidR="00EF3636" w:rsidRPr="00920004">
        <w:rPr>
          <w:rPrChange w:id="19010" w:author="phuong vu" w:date="2018-11-30T22:36:00Z">
            <w:rPr/>
          </w:rPrChange>
        </w:rPr>
        <w:fldChar w:fldCharType="separate"/>
      </w:r>
      <w:r w:rsidR="00B5490C">
        <w:rPr>
          <w:noProof/>
        </w:rPr>
        <w:t>3</w:t>
      </w:r>
      <w:ins w:id="19011" w:author="phuong vu" w:date="2018-11-30T15:13:00Z">
        <w:r w:rsidR="00EF3636" w:rsidRPr="00920004">
          <w:rPr>
            <w:rPrChange w:id="19012" w:author="phuong vu" w:date="2018-11-30T22:36:00Z">
              <w:rPr/>
            </w:rPrChange>
          </w:rPr>
          <w:fldChar w:fldCharType="end"/>
        </w:r>
        <w:r w:rsidR="00EF3636" w:rsidRPr="00920004">
          <w:rPr>
            <w:rPrChange w:id="19013" w:author="phuong vu" w:date="2018-11-30T22:36:00Z">
              <w:rPr/>
            </w:rPrChange>
          </w:rPr>
          <w:t>.</w:t>
        </w:r>
        <w:r w:rsidR="00EF3636" w:rsidRPr="00920004">
          <w:rPr>
            <w:rPrChange w:id="19014" w:author="phuong vu" w:date="2018-11-30T22:36:00Z">
              <w:rPr/>
            </w:rPrChange>
          </w:rPr>
          <w:fldChar w:fldCharType="begin"/>
        </w:r>
        <w:r w:rsidR="00EF3636" w:rsidRPr="00920004">
          <w:rPr>
            <w:rPrChange w:id="19015" w:author="phuong vu" w:date="2018-11-30T22:36:00Z">
              <w:rPr/>
            </w:rPrChange>
          </w:rPr>
          <w:instrText xml:space="preserve"> SEQ Hình \* ARABIC \s 1 </w:instrText>
        </w:r>
      </w:ins>
      <w:r w:rsidR="00EF3636" w:rsidRPr="00920004">
        <w:rPr>
          <w:rPrChange w:id="19016" w:author="phuong vu" w:date="2018-11-30T22:36:00Z">
            <w:rPr/>
          </w:rPrChange>
        </w:rPr>
        <w:fldChar w:fldCharType="separate"/>
      </w:r>
      <w:ins w:id="19017" w:author="phuong vu" w:date="2018-11-30T22:44:00Z">
        <w:r w:rsidR="00B5490C">
          <w:rPr>
            <w:noProof/>
          </w:rPr>
          <w:t>14</w:t>
        </w:r>
      </w:ins>
      <w:ins w:id="19018" w:author="phuong vu" w:date="2018-11-30T15:13:00Z">
        <w:r w:rsidR="00EF3636" w:rsidRPr="00920004">
          <w:rPr>
            <w:rPrChange w:id="19019" w:author="phuong vu" w:date="2018-11-30T22:36:00Z">
              <w:rPr/>
            </w:rPrChange>
          </w:rPr>
          <w:fldChar w:fldCharType="end"/>
        </w:r>
      </w:ins>
      <w:del w:id="19020" w:author="phuong vu" w:date="2018-11-16T11:28:00Z">
        <w:r w:rsidR="006C103E" w:rsidRPr="00920004" w:rsidDel="00EC5005">
          <w:rPr>
            <w:rPrChange w:id="19021" w:author="phuong vu" w:date="2018-11-30T22:36:00Z">
              <w:rPr>
                <w:szCs w:val="26"/>
              </w:rPr>
            </w:rPrChange>
          </w:rPr>
          <w:fldChar w:fldCharType="begin"/>
        </w:r>
        <w:r w:rsidR="006C103E" w:rsidRPr="00920004" w:rsidDel="00EC5005">
          <w:rPr>
            <w:rPrChange w:id="19022" w:author="phuong vu" w:date="2018-11-30T22:36:00Z">
              <w:rPr/>
            </w:rPrChange>
          </w:rPr>
          <w:delInstrText xml:space="preserve"> STYLEREF 1 \s </w:delInstrText>
        </w:r>
        <w:r w:rsidR="006C103E" w:rsidRPr="00920004" w:rsidDel="00EC5005">
          <w:rPr>
            <w:rPrChange w:id="19023" w:author="phuong vu" w:date="2018-11-30T22:36:00Z">
              <w:rPr>
                <w:szCs w:val="26"/>
              </w:rPr>
            </w:rPrChange>
          </w:rPr>
          <w:fldChar w:fldCharType="separate"/>
        </w:r>
        <w:r w:rsidR="006C103E" w:rsidRPr="00920004" w:rsidDel="00EC5005">
          <w:rPr>
            <w:noProof/>
            <w:rPrChange w:id="19024" w:author="phuong vu" w:date="2018-11-30T22:36:00Z">
              <w:rPr>
                <w:noProof/>
              </w:rPr>
            </w:rPrChange>
          </w:rPr>
          <w:delText>3</w:delText>
        </w:r>
        <w:r w:rsidR="006C103E" w:rsidRPr="00920004" w:rsidDel="00EC5005">
          <w:rPr>
            <w:rPrChange w:id="19025" w:author="phuong vu" w:date="2018-11-30T22:36:00Z">
              <w:rPr>
                <w:szCs w:val="26"/>
              </w:rPr>
            </w:rPrChange>
          </w:rPr>
          <w:fldChar w:fldCharType="end"/>
        </w:r>
        <w:r w:rsidR="006C103E" w:rsidRPr="00920004" w:rsidDel="00EC5005">
          <w:rPr>
            <w:rPrChange w:id="19026" w:author="phuong vu" w:date="2018-11-30T22:36:00Z">
              <w:rPr/>
            </w:rPrChange>
          </w:rPr>
          <w:delText>.</w:delText>
        </w:r>
        <w:r w:rsidR="006C103E" w:rsidRPr="00920004" w:rsidDel="00EC5005">
          <w:rPr>
            <w:rPrChange w:id="19027" w:author="phuong vu" w:date="2018-11-30T22:36:00Z">
              <w:rPr/>
            </w:rPrChange>
          </w:rPr>
          <w:fldChar w:fldCharType="begin"/>
        </w:r>
        <w:r w:rsidR="006C103E" w:rsidRPr="00920004" w:rsidDel="00EC5005">
          <w:rPr>
            <w:rPrChange w:id="19028" w:author="phuong vu" w:date="2018-11-30T22:36:00Z">
              <w:rPr/>
            </w:rPrChange>
          </w:rPr>
          <w:delInstrText xml:space="preserve"> SEQ Hình \* ARABIC \s 1 </w:delInstrText>
        </w:r>
        <w:r w:rsidR="006C103E" w:rsidRPr="00920004" w:rsidDel="00EC5005">
          <w:rPr>
            <w:rPrChange w:id="19029" w:author="phuong vu" w:date="2018-11-30T22:36:00Z">
              <w:rPr>
                <w:szCs w:val="26"/>
              </w:rPr>
            </w:rPrChange>
          </w:rPr>
          <w:fldChar w:fldCharType="separate"/>
        </w:r>
        <w:r w:rsidR="006C103E" w:rsidRPr="00920004" w:rsidDel="00EC5005">
          <w:rPr>
            <w:noProof/>
            <w:rPrChange w:id="19030" w:author="phuong vu" w:date="2018-11-30T22:36:00Z">
              <w:rPr>
                <w:noProof/>
              </w:rPr>
            </w:rPrChange>
          </w:rPr>
          <w:delText>9</w:delText>
        </w:r>
        <w:r w:rsidR="006C103E" w:rsidRPr="00920004" w:rsidDel="00EC5005">
          <w:rPr>
            <w:rPrChange w:id="19031" w:author="phuong vu" w:date="2018-11-30T22:36:00Z">
              <w:rPr>
                <w:szCs w:val="26"/>
              </w:rPr>
            </w:rPrChange>
          </w:rPr>
          <w:fldChar w:fldCharType="end"/>
        </w:r>
      </w:del>
      <w:r w:rsidRPr="00920004">
        <w:rPr>
          <w:rPrChange w:id="19032" w:author="phuong vu" w:date="2018-11-30T22:36:00Z">
            <w:rPr>
              <w:szCs w:val="26"/>
              <w:lang w:val="en-US"/>
            </w:rPr>
          </w:rPrChange>
        </w:rPr>
        <w:t xml:space="preserve"> Giao diện xem hóa đơn của đơn hàng</w:t>
      </w:r>
      <w:bookmarkEnd w:id="19005"/>
    </w:p>
    <w:p w14:paraId="1834A188" w14:textId="2F76920E" w:rsidR="00070C2F" w:rsidRPr="00920004" w:rsidRDefault="00070C2F" w:rsidP="00B7091A">
      <w:pPr>
        <w:pStyle w:val="Heading6"/>
        <w:numPr>
          <w:ilvl w:val="0"/>
          <w:numId w:val="61"/>
        </w:numPr>
        <w:spacing w:before="240" w:line="0" w:lineRule="atLeast"/>
        <w:ind w:left="540"/>
        <w:rPr>
          <w:ins w:id="19033" w:author="phuong vu" w:date="2018-11-15T23:14:00Z"/>
          <w:rFonts w:cstheme="majorHAnsi"/>
          <w:lang w:val="en-US"/>
          <w:rPrChange w:id="19034" w:author="phuong vu" w:date="2018-11-30T22:36:00Z">
            <w:rPr>
              <w:ins w:id="19035" w:author="phuong vu" w:date="2018-11-15T23:14:00Z"/>
              <w:lang w:val="en-US"/>
            </w:rPr>
          </w:rPrChange>
        </w:rPr>
        <w:pPrChange w:id="19036" w:author="phuong vu" w:date="2018-11-30T23:08:00Z">
          <w:pPr>
            <w:pStyle w:val="Heading6"/>
          </w:pPr>
        </w:pPrChange>
      </w:pPr>
      <w:r w:rsidRPr="00920004">
        <w:rPr>
          <w:rFonts w:cstheme="majorHAnsi"/>
          <w:lang w:val="en-US"/>
          <w:rPrChange w:id="19037" w:author="phuong vu" w:date="2018-11-30T22:36:00Z">
            <w:rPr>
              <w:rFonts w:cstheme="majorHAnsi"/>
              <w:lang w:val="en-US"/>
            </w:rPr>
          </w:rPrChange>
        </w:rPr>
        <w:t>Các thành ph</w:t>
      </w:r>
      <w:r w:rsidRPr="00920004">
        <w:rPr>
          <w:rFonts w:cstheme="majorHAnsi"/>
          <w:lang w:val="en-US"/>
          <w:rPrChange w:id="19038" w:author="phuong vu" w:date="2018-11-30T22:36:00Z">
            <w:rPr>
              <w:lang w:val="en-US"/>
            </w:rPr>
          </w:rPrChange>
        </w:rPr>
        <w:t>ần giao diện</w:t>
      </w:r>
    </w:p>
    <w:tbl>
      <w:tblPr>
        <w:tblStyle w:val="TableGrid"/>
        <w:tblW w:w="0" w:type="auto"/>
        <w:tblLook w:val="04A0" w:firstRow="1" w:lastRow="0" w:firstColumn="1" w:lastColumn="0" w:noHBand="0" w:noVBand="1"/>
      </w:tblPr>
      <w:tblGrid>
        <w:gridCol w:w="805"/>
        <w:gridCol w:w="1980"/>
        <w:gridCol w:w="2970"/>
        <w:gridCol w:w="1266"/>
        <w:gridCol w:w="1756"/>
      </w:tblGrid>
      <w:tr w:rsidR="000B72E2" w:rsidRPr="00920004" w14:paraId="52A95465" w14:textId="77777777" w:rsidTr="005A4BEF">
        <w:trPr>
          <w:ins w:id="19039" w:author="phuong vu" w:date="2018-11-15T23:14:00Z"/>
        </w:trPr>
        <w:tc>
          <w:tcPr>
            <w:tcW w:w="805" w:type="dxa"/>
            <w:vAlign w:val="center"/>
          </w:tcPr>
          <w:p w14:paraId="62618DCC" w14:textId="77777777" w:rsidR="000B72E2" w:rsidRPr="00E64310" w:rsidRDefault="000B72E2" w:rsidP="00E64310">
            <w:pPr>
              <w:jc w:val="center"/>
              <w:rPr>
                <w:ins w:id="19040" w:author="phuong vu" w:date="2018-11-15T23:14:00Z"/>
                <w:b/>
                <w:lang w:val="en-US"/>
                <w:rPrChange w:id="19041" w:author="phuong vu" w:date="2018-11-30T23:12:00Z">
                  <w:rPr>
                    <w:ins w:id="19042" w:author="phuong vu" w:date="2018-11-15T23:14:00Z"/>
                    <w:b/>
                    <w:lang w:val="en-US"/>
                  </w:rPr>
                </w:rPrChange>
              </w:rPr>
              <w:pPrChange w:id="19043" w:author="phuong vu" w:date="2018-11-30T23:12:00Z">
                <w:pPr>
                  <w:spacing w:line="360" w:lineRule="auto"/>
                  <w:jc w:val="center"/>
                </w:pPr>
              </w:pPrChange>
            </w:pPr>
            <w:ins w:id="19044" w:author="phuong vu" w:date="2018-11-15T23:14:00Z">
              <w:r w:rsidRPr="00E64310">
                <w:rPr>
                  <w:b/>
                  <w:lang w:val="en-US"/>
                  <w:rPrChange w:id="19045" w:author="phuong vu" w:date="2018-11-30T23:12:00Z">
                    <w:rPr>
                      <w:b/>
                      <w:lang w:val="en-US"/>
                    </w:rPr>
                  </w:rPrChange>
                </w:rPr>
                <w:t>STT</w:t>
              </w:r>
            </w:ins>
          </w:p>
        </w:tc>
        <w:tc>
          <w:tcPr>
            <w:tcW w:w="1980" w:type="dxa"/>
            <w:vAlign w:val="center"/>
          </w:tcPr>
          <w:p w14:paraId="5389A433" w14:textId="77777777" w:rsidR="000B72E2" w:rsidRPr="00E64310" w:rsidRDefault="000B72E2" w:rsidP="00E64310">
            <w:pPr>
              <w:jc w:val="center"/>
              <w:rPr>
                <w:ins w:id="19046" w:author="phuong vu" w:date="2018-11-15T23:14:00Z"/>
                <w:b/>
                <w:lang w:val="en-US"/>
                <w:rPrChange w:id="19047" w:author="phuong vu" w:date="2018-11-30T23:12:00Z">
                  <w:rPr>
                    <w:ins w:id="19048" w:author="phuong vu" w:date="2018-11-15T23:14:00Z"/>
                    <w:b/>
                    <w:lang w:val="en-US"/>
                  </w:rPr>
                </w:rPrChange>
              </w:rPr>
              <w:pPrChange w:id="19049" w:author="phuong vu" w:date="2018-11-30T23:12:00Z">
                <w:pPr>
                  <w:spacing w:line="360" w:lineRule="auto"/>
                  <w:jc w:val="center"/>
                </w:pPr>
              </w:pPrChange>
            </w:pPr>
            <w:ins w:id="19050" w:author="phuong vu" w:date="2018-11-15T23:14:00Z">
              <w:r w:rsidRPr="00E64310">
                <w:rPr>
                  <w:b/>
                  <w:lang w:val="en-US"/>
                  <w:rPrChange w:id="19051" w:author="phuong vu" w:date="2018-11-30T23:12:00Z">
                    <w:rPr>
                      <w:b/>
                      <w:lang w:val="en-US"/>
                    </w:rPr>
                  </w:rPrChange>
                </w:rPr>
                <w:t>Loại điều khiển</w:t>
              </w:r>
            </w:ins>
          </w:p>
        </w:tc>
        <w:tc>
          <w:tcPr>
            <w:tcW w:w="2970" w:type="dxa"/>
            <w:vAlign w:val="center"/>
          </w:tcPr>
          <w:p w14:paraId="626D113E" w14:textId="77777777" w:rsidR="000B72E2" w:rsidRPr="00E64310" w:rsidRDefault="000B72E2" w:rsidP="00E64310">
            <w:pPr>
              <w:jc w:val="center"/>
              <w:rPr>
                <w:ins w:id="19052" w:author="phuong vu" w:date="2018-11-15T23:14:00Z"/>
                <w:b/>
                <w:lang w:val="en-US"/>
                <w:rPrChange w:id="19053" w:author="phuong vu" w:date="2018-11-30T23:12:00Z">
                  <w:rPr>
                    <w:ins w:id="19054" w:author="phuong vu" w:date="2018-11-15T23:14:00Z"/>
                    <w:b/>
                    <w:lang w:val="en-US"/>
                  </w:rPr>
                </w:rPrChange>
              </w:rPr>
              <w:pPrChange w:id="19055" w:author="phuong vu" w:date="2018-11-30T23:12:00Z">
                <w:pPr>
                  <w:spacing w:line="360" w:lineRule="auto"/>
                  <w:jc w:val="center"/>
                </w:pPr>
              </w:pPrChange>
            </w:pPr>
            <w:ins w:id="19056" w:author="phuong vu" w:date="2018-11-15T23:14:00Z">
              <w:r w:rsidRPr="00E64310">
                <w:rPr>
                  <w:b/>
                  <w:lang w:val="en-US"/>
                  <w:rPrChange w:id="19057" w:author="phuong vu" w:date="2018-11-30T23:12:00Z">
                    <w:rPr>
                      <w:b/>
                      <w:lang w:val="en-US"/>
                    </w:rPr>
                  </w:rPrChange>
                </w:rPr>
                <w:t>Nội dung thực hiện</w:t>
              </w:r>
            </w:ins>
          </w:p>
        </w:tc>
        <w:tc>
          <w:tcPr>
            <w:tcW w:w="1266" w:type="dxa"/>
            <w:vAlign w:val="center"/>
          </w:tcPr>
          <w:p w14:paraId="0D3B53C3" w14:textId="77777777" w:rsidR="000B72E2" w:rsidRPr="00E64310" w:rsidRDefault="000B72E2" w:rsidP="00E64310">
            <w:pPr>
              <w:jc w:val="center"/>
              <w:rPr>
                <w:ins w:id="19058" w:author="phuong vu" w:date="2018-11-15T23:14:00Z"/>
                <w:b/>
                <w:lang w:val="en-US"/>
                <w:rPrChange w:id="19059" w:author="phuong vu" w:date="2018-11-30T23:12:00Z">
                  <w:rPr>
                    <w:ins w:id="19060" w:author="phuong vu" w:date="2018-11-15T23:14:00Z"/>
                    <w:b/>
                    <w:lang w:val="en-US"/>
                  </w:rPr>
                </w:rPrChange>
              </w:rPr>
              <w:pPrChange w:id="19061" w:author="phuong vu" w:date="2018-11-30T23:12:00Z">
                <w:pPr>
                  <w:spacing w:line="360" w:lineRule="auto"/>
                  <w:jc w:val="center"/>
                </w:pPr>
              </w:pPrChange>
            </w:pPr>
            <w:ins w:id="19062" w:author="phuong vu" w:date="2018-11-15T23:14:00Z">
              <w:r w:rsidRPr="00E64310">
                <w:rPr>
                  <w:b/>
                  <w:lang w:val="en-US"/>
                  <w:rPrChange w:id="19063" w:author="phuong vu" w:date="2018-11-30T23:12:00Z">
                    <w:rPr>
                      <w:b/>
                      <w:lang w:val="en-US"/>
                    </w:rPr>
                  </w:rPrChange>
                </w:rPr>
                <w:t>Giá trị mặc định</w:t>
              </w:r>
            </w:ins>
          </w:p>
        </w:tc>
        <w:tc>
          <w:tcPr>
            <w:tcW w:w="1756" w:type="dxa"/>
            <w:vAlign w:val="center"/>
          </w:tcPr>
          <w:p w14:paraId="38092A52" w14:textId="77777777" w:rsidR="000B72E2" w:rsidRPr="00E64310" w:rsidRDefault="000B72E2" w:rsidP="00E64310">
            <w:pPr>
              <w:jc w:val="center"/>
              <w:rPr>
                <w:ins w:id="19064" w:author="phuong vu" w:date="2018-11-15T23:14:00Z"/>
                <w:b/>
                <w:lang w:val="en-US"/>
                <w:rPrChange w:id="19065" w:author="phuong vu" w:date="2018-11-30T23:12:00Z">
                  <w:rPr>
                    <w:ins w:id="19066" w:author="phuong vu" w:date="2018-11-15T23:14:00Z"/>
                    <w:b/>
                    <w:lang w:val="en-US"/>
                  </w:rPr>
                </w:rPrChange>
              </w:rPr>
              <w:pPrChange w:id="19067" w:author="phuong vu" w:date="2018-11-30T23:12:00Z">
                <w:pPr>
                  <w:spacing w:line="360" w:lineRule="auto"/>
                  <w:jc w:val="center"/>
                </w:pPr>
              </w:pPrChange>
            </w:pPr>
            <w:ins w:id="19068" w:author="phuong vu" w:date="2018-11-15T23:14:00Z">
              <w:r w:rsidRPr="00E64310">
                <w:rPr>
                  <w:b/>
                  <w:lang w:val="en-US"/>
                  <w:rPrChange w:id="19069" w:author="phuong vu" w:date="2018-11-30T23:12:00Z">
                    <w:rPr>
                      <w:b/>
                      <w:lang w:val="en-US"/>
                    </w:rPr>
                  </w:rPrChange>
                </w:rPr>
                <w:t>Lưu ý</w:t>
              </w:r>
            </w:ins>
          </w:p>
        </w:tc>
      </w:tr>
      <w:tr w:rsidR="000B72E2" w:rsidRPr="00920004" w14:paraId="64F12171" w14:textId="77777777" w:rsidTr="005A4BEF">
        <w:trPr>
          <w:ins w:id="19070" w:author="phuong vu" w:date="2018-11-15T23:14:00Z"/>
        </w:trPr>
        <w:tc>
          <w:tcPr>
            <w:tcW w:w="805" w:type="dxa"/>
          </w:tcPr>
          <w:p w14:paraId="451780E8" w14:textId="77777777" w:rsidR="000B72E2" w:rsidRPr="00920004" w:rsidRDefault="000B72E2" w:rsidP="00BD0851">
            <w:pPr>
              <w:spacing w:before="240" w:line="0" w:lineRule="atLeast"/>
              <w:jc w:val="center"/>
              <w:rPr>
                <w:ins w:id="19071" w:author="phuong vu" w:date="2018-11-15T23:14:00Z"/>
                <w:lang w:val="en-US"/>
                <w:rPrChange w:id="19072" w:author="phuong vu" w:date="2018-11-30T22:36:00Z">
                  <w:rPr>
                    <w:ins w:id="19073" w:author="phuong vu" w:date="2018-11-15T23:14:00Z"/>
                    <w:lang w:val="en-US"/>
                  </w:rPr>
                </w:rPrChange>
              </w:rPr>
              <w:pPrChange w:id="19074" w:author="phuong vu" w:date="2018-11-30T14:16:00Z">
                <w:pPr>
                  <w:spacing w:line="360" w:lineRule="auto"/>
                  <w:jc w:val="center"/>
                </w:pPr>
              </w:pPrChange>
            </w:pPr>
            <w:ins w:id="19075" w:author="phuong vu" w:date="2018-11-15T23:14:00Z">
              <w:r w:rsidRPr="00920004">
                <w:rPr>
                  <w:lang w:val="en-US"/>
                  <w:rPrChange w:id="19076" w:author="phuong vu" w:date="2018-11-30T22:36:00Z">
                    <w:rPr>
                      <w:lang w:val="en-US"/>
                    </w:rPr>
                  </w:rPrChange>
                </w:rPr>
                <w:t>1</w:t>
              </w:r>
            </w:ins>
          </w:p>
        </w:tc>
        <w:tc>
          <w:tcPr>
            <w:tcW w:w="1980" w:type="dxa"/>
          </w:tcPr>
          <w:p w14:paraId="31B9126F" w14:textId="23D58FBF" w:rsidR="000B72E2" w:rsidRPr="00920004" w:rsidRDefault="000B72E2" w:rsidP="00B7091A">
            <w:pPr>
              <w:rPr>
                <w:ins w:id="19077" w:author="phuong vu" w:date="2018-11-15T23:14:00Z"/>
                <w:lang w:val="en-US"/>
                <w:rPrChange w:id="19078" w:author="phuong vu" w:date="2018-11-30T22:36:00Z">
                  <w:rPr>
                    <w:ins w:id="19079" w:author="phuong vu" w:date="2018-11-15T23:14:00Z"/>
                    <w:lang w:val="en-US"/>
                  </w:rPr>
                </w:rPrChange>
              </w:rPr>
              <w:pPrChange w:id="19080" w:author="phuong vu" w:date="2018-11-30T23:09:00Z">
                <w:pPr>
                  <w:spacing w:line="360" w:lineRule="auto"/>
                </w:pPr>
              </w:pPrChange>
            </w:pPr>
            <w:ins w:id="19081" w:author="phuong vu" w:date="2018-11-15T23:14:00Z">
              <w:r w:rsidRPr="00920004">
                <w:rPr>
                  <w:lang w:val="en-US"/>
                  <w:rPrChange w:id="19082" w:author="phuong vu" w:date="2018-11-30T22:36:00Z">
                    <w:rPr>
                      <w:lang w:val="en-US"/>
                    </w:rPr>
                  </w:rPrChange>
                </w:rPr>
                <w:t>span</w:t>
              </w:r>
            </w:ins>
          </w:p>
        </w:tc>
        <w:tc>
          <w:tcPr>
            <w:tcW w:w="2970" w:type="dxa"/>
          </w:tcPr>
          <w:p w14:paraId="2404F11C" w14:textId="25B7A92E" w:rsidR="000B72E2" w:rsidRPr="00920004" w:rsidRDefault="000B72E2" w:rsidP="00B7091A">
            <w:pPr>
              <w:rPr>
                <w:ins w:id="19083" w:author="phuong vu" w:date="2018-11-15T23:14:00Z"/>
                <w:lang w:val="en-US"/>
                <w:rPrChange w:id="19084" w:author="phuong vu" w:date="2018-11-30T22:36:00Z">
                  <w:rPr>
                    <w:ins w:id="19085" w:author="phuong vu" w:date="2018-11-15T23:14:00Z"/>
                    <w:lang w:val="en-US"/>
                  </w:rPr>
                </w:rPrChange>
              </w:rPr>
              <w:pPrChange w:id="19086" w:author="phuong vu" w:date="2018-11-30T23:09:00Z">
                <w:pPr>
                  <w:spacing w:line="360" w:lineRule="auto"/>
                </w:pPr>
              </w:pPrChange>
            </w:pPr>
            <w:ins w:id="19087" w:author="phuong vu" w:date="2018-11-15T23:14:00Z">
              <w:r w:rsidRPr="00920004">
                <w:rPr>
                  <w:lang w:val="en-US"/>
                  <w:rPrChange w:id="19088" w:author="phuong vu" w:date="2018-11-30T22:36:00Z">
                    <w:rPr>
                      <w:lang w:val="en-US"/>
                    </w:rPr>
                  </w:rPrChange>
                </w:rPr>
                <w:t>Hiển thị thông tin đơn hàng</w:t>
              </w:r>
            </w:ins>
            <w:ins w:id="19089" w:author="phuong vu" w:date="2018-11-15T23:15:00Z">
              <w:r w:rsidRPr="00920004">
                <w:rPr>
                  <w:lang w:val="en-US"/>
                  <w:rPrChange w:id="19090" w:author="phuong vu" w:date="2018-11-30T22:36:00Z">
                    <w:rPr>
                      <w:lang w:val="en-US"/>
                    </w:rPr>
                  </w:rPrChange>
                </w:rPr>
                <w:t xml:space="preserve"> như giao diện </w:t>
              </w:r>
            </w:ins>
            <w:ins w:id="19091" w:author="phuong vu" w:date="2018-11-15T23:16:00Z">
              <w:r w:rsidRPr="00920004">
                <w:rPr>
                  <w:lang w:val="en-US"/>
                  <w:rPrChange w:id="19092" w:author="phuong vu" w:date="2018-11-30T22:36:00Z">
                    <w:rPr>
                      <w:lang w:val="en-US"/>
                    </w:rPr>
                  </w:rPrChange>
                </w:rPr>
                <w:fldChar w:fldCharType="begin"/>
              </w:r>
              <w:r w:rsidRPr="00920004">
                <w:rPr>
                  <w:lang w:val="en-US"/>
                  <w:rPrChange w:id="19093" w:author="phuong vu" w:date="2018-11-30T22:36:00Z">
                    <w:rPr>
                      <w:lang w:val="en-US"/>
                    </w:rPr>
                  </w:rPrChange>
                </w:rPr>
                <w:instrText xml:space="preserve"> REF _Ref530087124 \h </w:instrText>
              </w:r>
            </w:ins>
            <w:r w:rsidR="00E6227B" w:rsidRPr="00920004">
              <w:rPr>
                <w:lang w:val="en-US"/>
                <w:rPrChange w:id="19094" w:author="phuong vu" w:date="2018-11-30T22:36:00Z">
                  <w:rPr>
                    <w:lang w:val="en-US"/>
                  </w:rPr>
                </w:rPrChange>
              </w:rPr>
              <w:instrText xml:space="preserve"> \* MERGEFORMAT </w:instrText>
            </w:r>
            <w:r w:rsidRPr="00920004">
              <w:rPr>
                <w:lang w:val="en-US"/>
                <w:rPrChange w:id="19095" w:author="phuong vu" w:date="2018-11-30T22:36:00Z">
                  <w:rPr>
                    <w:lang w:val="en-US"/>
                  </w:rPr>
                </w:rPrChange>
              </w:rPr>
            </w:r>
            <w:r w:rsidRPr="00920004">
              <w:rPr>
                <w:lang w:val="en-US"/>
                <w:rPrChange w:id="19096" w:author="phuong vu" w:date="2018-11-30T22:36:00Z">
                  <w:rPr>
                    <w:lang w:val="en-US"/>
                  </w:rPr>
                </w:rPrChange>
              </w:rPr>
              <w:fldChar w:fldCharType="separate"/>
            </w:r>
            <w:ins w:id="19097" w:author="phuong vu" w:date="2018-11-30T22:44:00Z">
              <w:r w:rsidR="00B5490C" w:rsidRPr="00920004">
                <w:rPr>
                  <w:rPrChange w:id="19098" w:author="phuong vu" w:date="2018-11-30T22:36:00Z">
                    <w:rPr/>
                  </w:rPrChange>
                </w:rPr>
                <w:t xml:space="preserve">Hình </w:t>
              </w:r>
              <w:r w:rsidR="00B5490C">
                <w:rPr>
                  <w:noProof/>
                </w:rPr>
                <w:t>3</w:t>
              </w:r>
              <w:r w:rsidR="00B5490C" w:rsidRPr="00920004">
                <w:rPr>
                  <w:noProof/>
                  <w:rPrChange w:id="19099" w:author="phuong vu" w:date="2018-11-30T22:36:00Z">
                    <w:rPr/>
                  </w:rPrChange>
                </w:rPr>
                <w:t>.</w:t>
              </w:r>
              <w:r w:rsidR="00B5490C">
                <w:rPr>
                  <w:noProof/>
                </w:rPr>
                <w:t>13</w:t>
              </w:r>
            </w:ins>
            <w:ins w:id="19100" w:author="phuong vu" w:date="2018-11-15T23:16:00Z">
              <w:r w:rsidRPr="00920004">
                <w:rPr>
                  <w:lang w:val="en-US"/>
                  <w:rPrChange w:id="19101" w:author="phuong vu" w:date="2018-11-30T22:36:00Z">
                    <w:rPr>
                      <w:lang w:val="en-US"/>
                    </w:rPr>
                  </w:rPrChange>
                </w:rPr>
                <w:fldChar w:fldCharType="end"/>
              </w:r>
            </w:ins>
          </w:p>
        </w:tc>
        <w:tc>
          <w:tcPr>
            <w:tcW w:w="1266" w:type="dxa"/>
          </w:tcPr>
          <w:p w14:paraId="6CA28F45" w14:textId="77777777" w:rsidR="000B72E2" w:rsidRPr="00920004" w:rsidRDefault="000B72E2" w:rsidP="00BD0851">
            <w:pPr>
              <w:spacing w:before="240" w:line="0" w:lineRule="atLeast"/>
              <w:rPr>
                <w:ins w:id="19102" w:author="phuong vu" w:date="2018-11-15T23:14:00Z"/>
                <w:lang w:val="en-US"/>
                <w:rPrChange w:id="19103" w:author="phuong vu" w:date="2018-11-30T22:36:00Z">
                  <w:rPr>
                    <w:ins w:id="19104" w:author="phuong vu" w:date="2018-11-15T23:14:00Z"/>
                    <w:lang w:val="en-US"/>
                  </w:rPr>
                </w:rPrChange>
              </w:rPr>
              <w:pPrChange w:id="19105" w:author="phuong vu" w:date="2018-11-30T14:16:00Z">
                <w:pPr>
                  <w:spacing w:line="360" w:lineRule="auto"/>
                </w:pPr>
              </w:pPrChange>
            </w:pPr>
          </w:p>
        </w:tc>
        <w:tc>
          <w:tcPr>
            <w:tcW w:w="1756" w:type="dxa"/>
          </w:tcPr>
          <w:p w14:paraId="335F2A93" w14:textId="77777777" w:rsidR="000B72E2" w:rsidRPr="00920004" w:rsidRDefault="000B72E2" w:rsidP="00BD0851">
            <w:pPr>
              <w:spacing w:before="240" w:line="0" w:lineRule="atLeast"/>
              <w:rPr>
                <w:ins w:id="19106" w:author="phuong vu" w:date="2018-11-15T23:14:00Z"/>
                <w:lang w:val="en-US"/>
                <w:rPrChange w:id="19107" w:author="phuong vu" w:date="2018-11-30T22:36:00Z">
                  <w:rPr>
                    <w:ins w:id="19108" w:author="phuong vu" w:date="2018-11-15T23:14:00Z"/>
                    <w:lang w:val="en-US"/>
                  </w:rPr>
                </w:rPrChange>
              </w:rPr>
              <w:pPrChange w:id="19109" w:author="phuong vu" w:date="2018-11-30T14:16:00Z">
                <w:pPr>
                  <w:spacing w:line="360" w:lineRule="auto"/>
                </w:pPr>
              </w:pPrChange>
            </w:pPr>
          </w:p>
        </w:tc>
      </w:tr>
      <w:tr w:rsidR="000B72E2" w:rsidRPr="00920004" w14:paraId="2145D598" w14:textId="77777777" w:rsidTr="005A4BEF">
        <w:trPr>
          <w:ins w:id="19110" w:author="phuong vu" w:date="2018-11-15T23:14:00Z"/>
        </w:trPr>
        <w:tc>
          <w:tcPr>
            <w:tcW w:w="805" w:type="dxa"/>
          </w:tcPr>
          <w:p w14:paraId="119CD64D" w14:textId="77777777" w:rsidR="000B72E2" w:rsidRPr="00920004" w:rsidRDefault="000B72E2" w:rsidP="00BD0851">
            <w:pPr>
              <w:spacing w:before="240" w:line="0" w:lineRule="atLeast"/>
              <w:jc w:val="center"/>
              <w:rPr>
                <w:ins w:id="19111" w:author="phuong vu" w:date="2018-11-15T23:14:00Z"/>
                <w:lang w:val="en-US"/>
                <w:rPrChange w:id="19112" w:author="phuong vu" w:date="2018-11-30T22:36:00Z">
                  <w:rPr>
                    <w:ins w:id="19113" w:author="phuong vu" w:date="2018-11-15T23:14:00Z"/>
                    <w:lang w:val="en-US"/>
                  </w:rPr>
                </w:rPrChange>
              </w:rPr>
              <w:pPrChange w:id="19114" w:author="phuong vu" w:date="2018-11-30T14:16:00Z">
                <w:pPr>
                  <w:spacing w:line="360" w:lineRule="auto"/>
                  <w:jc w:val="center"/>
                </w:pPr>
              </w:pPrChange>
            </w:pPr>
            <w:ins w:id="19115" w:author="phuong vu" w:date="2018-11-15T23:14:00Z">
              <w:r w:rsidRPr="00920004">
                <w:rPr>
                  <w:lang w:val="en-US"/>
                  <w:rPrChange w:id="19116" w:author="phuong vu" w:date="2018-11-30T22:36:00Z">
                    <w:rPr>
                      <w:lang w:val="en-US"/>
                    </w:rPr>
                  </w:rPrChange>
                </w:rPr>
                <w:t>2</w:t>
              </w:r>
            </w:ins>
          </w:p>
        </w:tc>
        <w:tc>
          <w:tcPr>
            <w:tcW w:w="1980" w:type="dxa"/>
          </w:tcPr>
          <w:p w14:paraId="48D6112D" w14:textId="77777777" w:rsidR="000B72E2" w:rsidRPr="00920004" w:rsidRDefault="000B72E2" w:rsidP="00B7091A">
            <w:pPr>
              <w:rPr>
                <w:ins w:id="19117" w:author="phuong vu" w:date="2018-11-15T23:14:00Z"/>
                <w:lang w:val="en-US"/>
                <w:rPrChange w:id="19118" w:author="phuong vu" w:date="2018-11-30T22:36:00Z">
                  <w:rPr>
                    <w:ins w:id="19119" w:author="phuong vu" w:date="2018-11-15T23:14:00Z"/>
                    <w:lang w:val="en-US"/>
                  </w:rPr>
                </w:rPrChange>
              </w:rPr>
              <w:pPrChange w:id="19120" w:author="phuong vu" w:date="2018-11-30T23:09:00Z">
                <w:pPr>
                  <w:spacing w:line="360" w:lineRule="auto"/>
                </w:pPr>
              </w:pPrChange>
            </w:pPr>
            <w:ins w:id="19121" w:author="phuong vu" w:date="2018-11-15T23:14:00Z">
              <w:r w:rsidRPr="00920004">
                <w:rPr>
                  <w:lang w:val="en-US"/>
                  <w:rPrChange w:id="19122" w:author="phuong vu" w:date="2018-11-30T22:36:00Z">
                    <w:rPr>
                      <w:lang w:val="en-US"/>
                    </w:rPr>
                  </w:rPrChange>
                </w:rPr>
                <w:t>button</w:t>
              </w:r>
            </w:ins>
          </w:p>
        </w:tc>
        <w:tc>
          <w:tcPr>
            <w:tcW w:w="2970" w:type="dxa"/>
          </w:tcPr>
          <w:p w14:paraId="575DD6F2" w14:textId="6E5E5054" w:rsidR="000B72E2" w:rsidRPr="00920004" w:rsidRDefault="000B72E2" w:rsidP="00B7091A">
            <w:pPr>
              <w:rPr>
                <w:ins w:id="19123" w:author="phuong vu" w:date="2018-11-15T23:14:00Z"/>
                <w:lang w:val="en-US"/>
                <w:rPrChange w:id="19124" w:author="phuong vu" w:date="2018-11-30T22:36:00Z">
                  <w:rPr>
                    <w:ins w:id="19125" w:author="phuong vu" w:date="2018-11-15T23:14:00Z"/>
                    <w:lang w:val="en-US"/>
                  </w:rPr>
                </w:rPrChange>
              </w:rPr>
              <w:pPrChange w:id="19126" w:author="phuong vu" w:date="2018-11-30T23:09:00Z">
                <w:pPr>
                  <w:spacing w:line="360" w:lineRule="auto"/>
                </w:pPr>
              </w:pPrChange>
            </w:pPr>
            <w:ins w:id="19127" w:author="phuong vu" w:date="2018-11-15T23:17:00Z">
              <w:r w:rsidRPr="00920004">
                <w:rPr>
                  <w:lang w:val="en-US"/>
                  <w:rPrChange w:id="19128" w:author="phuong vu" w:date="2018-11-30T22:36:00Z">
                    <w:rPr>
                      <w:lang w:val="en-US"/>
                    </w:rPr>
                  </w:rPrChange>
                </w:rPr>
                <w:t>Tạo hóa đơn, thực hiện chức năng tạo hóa đơn dựa trên ID của đơn hàng.</w:t>
              </w:r>
            </w:ins>
          </w:p>
        </w:tc>
        <w:tc>
          <w:tcPr>
            <w:tcW w:w="1266" w:type="dxa"/>
          </w:tcPr>
          <w:p w14:paraId="460BD576" w14:textId="77777777" w:rsidR="000B72E2" w:rsidRPr="00920004" w:rsidRDefault="000B72E2" w:rsidP="00BD0851">
            <w:pPr>
              <w:spacing w:before="240" w:line="0" w:lineRule="atLeast"/>
              <w:rPr>
                <w:ins w:id="19129" w:author="phuong vu" w:date="2018-11-15T23:14:00Z"/>
                <w:lang w:val="en-US"/>
                <w:rPrChange w:id="19130" w:author="phuong vu" w:date="2018-11-30T22:36:00Z">
                  <w:rPr>
                    <w:ins w:id="19131" w:author="phuong vu" w:date="2018-11-15T23:14:00Z"/>
                    <w:lang w:val="en-US"/>
                  </w:rPr>
                </w:rPrChange>
              </w:rPr>
              <w:pPrChange w:id="19132" w:author="phuong vu" w:date="2018-11-30T14:16:00Z">
                <w:pPr>
                  <w:spacing w:line="360" w:lineRule="auto"/>
                </w:pPr>
              </w:pPrChange>
            </w:pPr>
          </w:p>
        </w:tc>
        <w:tc>
          <w:tcPr>
            <w:tcW w:w="1756" w:type="dxa"/>
          </w:tcPr>
          <w:p w14:paraId="4F08D7A6" w14:textId="77777777" w:rsidR="000B72E2" w:rsidRPr="00920004" w:rsidRDefault="000B72E2" w:rsidP="00BD0851">
            <w:pPr>
              <w:spacing w:before="240" w:line="0" w:lineRule="atLeast"/>
              <w:rPr>
                <w:ins w:id="19133" w:author="phuong vu" w:date="2018-11-15T23:14:00Z"/>
                <w:lang w:val="en-US"/>
                <w:rPrChange w:id="19134" w:author="phuong vu" w:date="2018-11-30T22:36:00Z">
                  <w:rPr>
                    <w:ins w:id="19135" w:author="phuong vu" w:date="2018-11-15T23:14:00Z"/>
                    <w:lang w:val="en-US"/>
                  </w:rPr>
                </w:rPrChange>
              </w:rPr>
              <w:pPrChange w:id="19136" w:author="phuong vu" w:date="2018-11-30T14:16:00Z">
                <w:pPr>
                  <w:spacing w:line="360" w:lineRule="auto"/>
                </w:pPr>
              </w:pPrChange>
            </w:pPr>
          </w:p>
        </w:tc>
      </w:tr>
      <w:tr w:rsidR="000B72E2" w:rsidRPr="00920004" w14:paraId="438869C9" w14:textId="77777777" w:rsidTr="005A4BEF">
        <w:trPr>
          <w:ins w:id="19137" w:author="phuong vu" w:date="2018-11-15T23:14:00Z"/>
        </w:trPr>
        <w:tc>
          <w:tcPr>
            <w:tcW w:w="805" w:type="dxa"/>
          </w:tcPr>
          <w:p w14:paraId="0F1FFD57" w14:textId="77777777" w:rsidR="000B72E2" w:rsidRPr="00920004" w:rsidRDefault="000B72E2" w:rsidP="00BD0851">
            <w:pPr>
              <w:spacing w:before="240" w:line="0" w:lineRule="atLeast"/>
              <w:jc w:val="center"/>
              <w:rPr>
                <w:ins w:id="19138" w:author="phuong vu" w:date="2018-11-15T23:14:00Z"/>
                <w:lang w:val="en-US"/>
                <w:rPrChange w:id="19139" w:author="phuong vu" w:date="2018-11-30T22:36:00Z">
                  <w:rPr>
                    <w:ins w:id="19140" w:author="phuong vu" w:date="2018-11-15T23:14:00Z"/>
                    <w:lang w:val="en-US"/>
                  </w:rPr>
                </w:rPrChange>
              </w:rPr>
              <w:pPrChange w:id="19141" w:author="phuong vu" w:date="2018-11-30T14:16:00Z">
                <w:pPr>
                  <w:spacing w:line="360" w:lineRule="auto"/>
                  <w:jc w:val="center"/>
                </w:pPr>
              </w:pPrChange>
            </w:pPr>
            <w:ins w:id="19142" w:author="phuong vu" w:date="2018-11-15T23:14:00Z">
              <w:r w:rsidRPr="00920004">
                <w:rPr>
                  <w:lang w:val="en-US"/>
                  <w:rPrChange w:id="19143" w:author="phuong vu" w:date="2018-11-30T22:36:00Z">
                    <w:rPr>
                      <w:lang w:val="en-US"/>
                    </w:rPr>
                  </w:rPrChange>
                </w:rPr>
                <w:t>3</w:t>
              </w:r>
            </w:ins>
          </w:p>
        </w:tc>
        <w:tc>
          <w:tcPr>
            <w:tcW w:w="1980" w:type="dxa"/>
          </w:tcPr>
          <w:p w14:paraId="5946B344" w14:textId="0FFAB628" w:rsidR="000B72E2" w:rsidRPr="00920004" w:rsidRDefault="000B72E2" w:rsidP="00B7091A">
            <w:pPr>
              <w:rPr>
                <w:ins w:id="19144" w:author="phuong vu" w:date="2018-11-15T23:14:00Z"/>
                <w:lang w:val="en-US"/>
                <w:rPrChange w:id="19145" w:author="phuong vu" w:date="2018-11-30T22:36:00Z">
                  <w:rPr>
                    <w:ins w:id="19146" w:author="phuong vu" w:date="2018-11-15T23:14:00Z"/>
                    <w:lang w:val="en-US"/>
                  </w:rPr>
                </w:rPrChange>
              </w:rPr>
              <w:pPrChange w:id="19147" w:author="phuong vu" w:date="2018-11-30T23:09:00Z">
                <w:pPr>
                  <w:spacing w:line="360" w:lineRule="auto"/>
                </w:pPr>
              </w:pPrChange>
            </w:pPr>
            <w:ins w:id="19148" w:author="phuong vu" w:date="2018-11-15T23:17:00Z">
              <w:r w:rsidRPr="00920004">
                <w:rPr>
                  <w:lang w:val="en-US"/>
                  <w:rPrChange w:id="19149" w:author="phuong vu" w:date="2018-11-30T22:36:00Z">
                    <w:rPr>
                      <w:lang w:val="en-US"/>
                    </w:rPr>
                  </w:rPrChange>
                </w:rPr>
                <w:t>table</w:t>
              </w:r>
            </w:ins>
          </w:p>
        </w:tc>
        <w:tc>
          <w:tcPr>
            <w:tcW w:w="2970" w:type="dxa"/>
          </w:tcPr>
          <w:p w14:paraId="08582E8B" w14:textId="2E274A5E" w:rsidR="000B72E2" w:rsidRPr="00920004" w:rsidRDefault="000B72E2" w:rsidP="00B7091A">
            <w:pPr>
              <w:rPr>
                <w:ins w:id="19150" w:author="phuong vu" w:date="2018-11-15T23:14:00Z"/>
                <w:lang w:val="en-US"/>
                <w:rPrChange w:id="19151" w:author="phuong vu" w:date="2018-11-30T22:36:00Z">
                  <w:rPr>
                    <w:ins w:id="19152" w:author="phuong vu" w:date="2018-11-15T23:14:00Z"/>
                    <w:lang w:val="en-US"/>
                  </w:rPr>
                </w:rPrChange>
              </w:rPr>
              <w:pPrChange w:id="19153" w:author="phuong vu" w:date="2018-11-30T23:09:00Z">
                <w:pPr>
                  <w:spacing w:line="360" w:lineRule="auto"/>
                </w:pPr>
              </w:pPrChange>
            </w:pPr>
            <w:ins w:id="19154" w:author="phuong vu" w:date="2018-11-15T23:17:00Z">
              <w:r w:rsidRPr="00920004">
                <w:rPr>
                  <w:lang w:val="en-US"/>
                  <w:rPrChange w:id="19155" w:author="phuong vu" w:date="2018-11-30T22:36:00Z">
                    <w:rPr>
                      <w:lang w:val="en-US"/>
                    </w:rPr>
                  </w:rPrChange>
                </w:rPr>
                <w:t>Thông tin hóa đơn</w:t>
              </w:r>
            </w:ins>
          </w:p>
        </w:tc>
        <w:tc>
          <w:tcPr>
            <w:tcW w:w="1266" w:type="dxa"/>
          </w:tcPr>
          <w:p w14:paraId="39FE411F" w14:textId="77777777" w:rsidR="000B72E2" w:rsidRPr="00920004" w:rsidRDefault="000B72E2" w:rsidP="00BD0851">
            <w:pPr>
              <w:spacing w:before="240" w:line="0" w:lineRule="atLeast"/>
              <w:rPr>
                <w:ins w:id="19156" w:author="phuong vu" w:date="2018-11-15T23:14:00Z"/>
                <w:lang w:val="en-US"/>
                <w:rPrChange w:id="19157" w:author="phuong vu" w:date="2018-11-30T22:36:00Z">
                  <w:rPr>
                    <w:ins w:id="19158" w:author="phuong vu" w:date="2018-11-15T23:14:00Z"/>
                    <w:lang w:val="en-US"/>
                  </w:rPr>
                </w:rPrChange>
              </w:rPr>
              <w:pPrChange w:id="19159" w:author="phuong vu" w:date="2018-11-30T14:16:00Z">
                <w:pPr>
                  <w:spacing w:line="360" w:lineRule="auto"/>
                </w:pPr>
              </w:pPrChange>
            </w:pPr>
          </w:p>
        </w:tc>
        <w:tc>
          <w:tcPr>
            <w:tcW w:w="1756" w:type="dxa"/>
          </w:tcPr>
          <w:p w14:paraId="6A1505B2" w14:textId="77777777" w:rsidR="000B72E2" w:rsidRPr="00920004" w:rsidRDefault="000B72E2" w:rsidP="00BD0851">
            <w:pPr>
              <w:spacing w:before="240" w:line="0" w:lineRule="atLeast"/>
              <w:rPr>
                <w:ins w:id="19160" w:author="phuong vu" w:date="2018-11-15T23:14:00Z"/>
                <w:lang w:val="en-US"/>
                <w:rPrChange w:id="19161" w:author="phuong vu" w:date="2018-11-30T22:36:00Z">
                  <w:rPr>
                    <w:ins w:id="19162" w:author="phuong vu" w:date="2018-11-15T23:14:00Z"/>
                    <w:lang w:val="en-US"/>
                  </w:rPr>
                </w:rPrChange>
              </w:rPr>
              <w:pPrChange w:id="19163" w:author="phuong vu" w:date="2018-11-30T14:16:00Z">
                <w:pPr>
                  <w:spacing w:line="360" w:lineRule="auto"/>
                </w:pPr>
              </w:pPrChange>
            </w:pPr>
          </w:p>
        </w:tc>
      </w:tr>
      <w:tr w:rsidR="00565D22" w:rsidRPr="00920004" w14:paraId="01C73727" w14:textId="77777777" w:rsidTr="005A4BEF">
        <w:trPr>
          <w:ins w:id="19164" w:author="phuong vu" w:date="2018-11-21T22:08:00Z"/>
        </w:trPr>
        <w:tc>
          <w:tcPr>
            <w:tcW w:w="805" w:type="dxa"/>
          </w:tcPr>
          <w:p w14:paraId="0F8AC79C" w14:textId="529B757C" w:rsidR="00565D22" w:rsidRPr="00920004" w:rsidRDefault="00565D22" w:rsidP="00BD0851">
            <w:pPr>
              <w:spacing w:before="240" w:line="0" w:lineRule="atLeast"/>
              <w:jc w:val="center"/>
              <w:rPr>
                <w:ins w:id="19165" w:author="phuong vu" w:date="2018-11-21T22:08:00Z"/>
                <w:lang w:val="en-US"/>
                <w:rPrChange w:id="19166" w:author="phuong vu" w:date="2018-11-30T22:36:00Z">
                  <w:rPr>
                    <w:ins w:id="19167" w:author="phuong vu" w:date="2018-11-21T22:08:00Z"/>
                    <w:lang w:val="en-US"/>
                  </w:rPr>
                </w:rPrChange>
              </w:rPr>
              <w:pPrChange w:id="19168" w:author="phuong vu" w:date="2018-11-30T14:16:00Z">
                <w:pPr>
                  <w:spacing w:line="360" w:lineRule="auto"/>
                  <w:jc w:val="center"/>
                </w:pPr>
              </w:pPrChange>
            </w:pPr>
            <w:ins w:id="19169" w:author="phuong vu" w:date="2018-11-21T22:08:00Z">
              <w:r w:rsidRPr="00920004">
                <w:rPr>
                  <w:lang w:val="en-US"/>
                  <w:rPrChange w:id="19170" w:author="phuong vu" w:date="2018-11-30T22:36:00Z">
                    <w:rPr>
                      <w:lang w:val="en-US"/>
                    </w:rPr>
                  </w:rPrChange>
                </w:rPr>
                <w:t>4</w:t>
              </w:r>
            </w:ins>
          </w:p>
        </w:tc>
        <w:tc>
          <w:tcPr>
            <w:tcW w:w="1980" w:type="dxa"/>
          </w:tcPr>
          <w:p w14:paraId="5A185C39" w14:textId="031C3925" w:rsidR="00565D22" w:rsidRPr="00920004" w:rsidRDefault="00565D22" w:rsidP="00B7091A">
            <w:pPr>
              <w:rPr>
                <w:ins w:id="19171" w:author="phuong vu" w:date="2018-11-21T22:08:00Z"/>
                <w:lang w:val="en-US"/>
                <w:rPrChange w:id="19172" w:author="phuong vu" w:date="2018-11-30T22:36:00Z">
                  <w:rPr>
                    <w:ins w:id="19173" w:author="phuong vu" w:date="2018-11-21T22:08:00Z"/>
                    <w:lang w:val="en-US"/>
                  </w:rPr>
                </w:rPrChange>
              </w:rPr>
              <w:pPrChange w:id="19174" w:author="phuong vu" w:date="2018-11-30T23:09:00Z">
                <w:pPr>
                  <w:spacing w:line="360" w:lineRule="auto"/>
                </w:pPr>
              </w:pPrChange>
            </w:pPr>
            <w:ins w:id="19175" w:author="phuong vu" w:date="2018-11-21T22:08:00Z">
              <w:r w:rsidRPr="00920004">
                <w:rPr>
                  <w:lang w:val="en-US"/>
                  <w:rPrChange w:id="19176" w:author="phuong vu" w:date="2018-11-30T22:36:00Z">
                    <w:rPr>
                      <w:lang w:val="en-US"/>
                    </w:rPr>
                  </w:rPrChange>
                </w:rPr>
                <w:t>button</w:t>
              </w:r>
            </w:ins>
          </w:p>
        </w:tc>
        <w:tc>
          <w:tcPr>
            <w:tcW w:w="2970" w:type="dxa"/>
          </w:tcPr>
          <w:p w14:paraId="7396EB84" w14:textId="0D9CB0C2" w:rsidR="00565D22" w:rsidRPr="00920004" w:rsidRDefault="00565D22" w:rsidP="00B7091A">
            <w:pPr>
              <w:rPr>
                <w:ins w:id="19177" w:author="phuong vu" w:date="2018-11-21T22:08:00Z"/>
                <w:lang w:val="en-US"/>
                <w:rPrChange w:id="19178" w:author="phuong vu" w:date="2018-11-30T22:36:00Z">
                  <w:rPr>
                    <w:ins w:id="19179" w:author="phuong vu" w:date="2018-11-21T22:08:00Z"/>
                    <w:lang w:val="en-US"/>
                  </w:rPr>
                </w:rPrChange>
              </w:rPr>
              <w:pPrChange w:id="19180" w:author="phuong vu" w:date="2018-11-30T23:09:00Z">
                <w:pPr>
                  <w:spacing w:line="360" w:lineRule="auto"/>
                </w:pPr>
              </w:pPrChange>
            </w:pPr>
            <w:ins w:id="19181" w:author="phuong vu" w:date="2018-11-21T22:08:00Z">
              <w:r w:rsidRPr="00920004">
                <w:rPr>
                  <w:lang w:val="en-US"/>
                  <w:rPrChange w:id="19182" w:author="phuong vu" w:date="2018-11-30T22:36:00Z">
                    <w:rPr>
                      <w:lang w:val="en-US"/>
                    </w:rPr>
                  </w:rPrChange>
                </w:rPr>
                <w:t>In h</w:t>
              </w:r>
            </w:ins>
            <w:ins w:id="19183" w:author="phuong vu" w:date="2018-11-21T22:09:00Z">
              <w:r w:rsidRPr="00920004">
                <w:rPr>
                  <w:lang w:val="en-US"/>
                  <w:rPrChange w:id="19184" w:author="phuong vu" w:date="2018-11-30T22:36:00Z">
                    <w:rPr>
                      <w:lang w:val="en-US"/>
                    </w:rPr>
                  </w:rPrChange>
                </w:rPr>
                <w:t>óa đơn</w:t>
              </w:r>
            </w:ins>
          </w:p>
        </w:tc>
        <w:tc>
          <w:tcPr>
            <w:tcW w:w="1266" w:type="dxa"/>
          </w:tcPr>
          <w:p w14:paraId="7FD62DF8" w14:textId="77777777" w:rsidR="00565D22" w:rsidRPr="00920004" w:rsidRDefault="00565D22" w:rsidP="00BD0851">
            <w:pPr>
              <w:spacing w:before="240" w:line="0" w:lineRule="atLeast"/>
              <w:rPr>
                <w:ins w:id="19185" w:author="phuong vu" w:date="2018-11-21T22:08:00Z"/>
                <w:lang w:val="en-US"/>
                <w:rPrChange w:id="19186" w:author="phuong vu" w:date="2018-11-30T22:36:00Z">
                  <w:rPr>
                    <w:ins w:id="19187" w:author="phuong vu" w:date="2018-11-21T22:08:00Z"/>
                    <w:lang w:val="en-US"/>
                  </w:rPr>
                </w:rPrChange>
              </w:rPr>
              <w:pPrChange w:id="19188" w:author="phuong vu" w:date="2018-11-30T14:16:00Z">
                <w:pPr>
                  <w:spacing w:line="360" w:lineRule="auto"/>
                </w:pPr>
              </w:pPrChange>
            </w:pPr>
          </w:p>
        </w:tc>
        <w:tc>
          <w:tcPr>
            <w:tcW w:w="1756" w:type="dxa"/>
          </w:tcPr>
          <w:p w14:paraId="56AE8F95" w14:textId="77777777" w:rsidR="00565D22" w:rsidRPr="00920004" w:rsidRDefault="00565D22" w:rsidP="00BD0851">
            <w:pPr>
              <w:spacing w:before="240" w:line="0" w:lineRule="atLeast"/>
              <w:rPr>
                <w:ins w:id="19189" w:author="phuong vu" w:date="2018-11-21T22:08:00Z"/>
                <w:lang w:val="en-US"/>
                <w:rPrChange w:id="19190" w:author="phuong vu" w:date="2018-11-30T22:36:00Z">
                  <w:rPr>
                    <w:ins w:id="19191" w:author="phuong vu" w:date="2018-11-21T22:08:00Z"/>
                    <w:lang w:val="en-US"/>
                  </w:rPr>
                </w:rPrChange>
              </w:rPr>
              <w:pPrChange w:id="19192" w:author="phuong vu" w:date="2018-11-30T14:16:00Z">
                <w:pPr>
                  <w:spacing w:line="360" w:lineRule="auto"/>
                </w:pPr>
              </w:pPrChange>
            </w:pPr>
          </w:p>
        </w:tc>
      </w:tr>
      <w:tr w:rsidR="00565D22" w:rsidRPr="00920004" w14:paraId="0DA67080" w14:textId="77777777" w:rsidTr="005A4BEF">
        <w:trPr>
          <w:ins w:id="19193" w:author="phuong vu" w:date="2018-11-21T22:08:00Z"/>
        </w:trPr>
        <w:tc>
          <w:tcPr>
            <w:tcW w:w="805" w:type="dxa"/>
          </w:tcPr>
          <w:p w14:paraId="6374A145" w14:textId="45368623" w:rsidR="00565D22" w:rsidRPr="00920004" w:rsidRDefault="00565D22" w:rsidP="00BD0851">
            <w:pPr>
              <w:spacing w:before="240" w:line="0" w:lineRule="atLeast"/>
              <w:jc w:val="center"/>
              <w:rPr>
                <w:ins w:id="19194" w:author="phuong vu" w:date="2018-11-21T22:08:00Z"/>
                <w:lang w:val="en-US"/>
                <w:rPrChange w:id="19195" w:author="phuong vu" w:date="2018-11-30T22:36:00Z">
                  <w:rPr>
                    <w:ins w:id="19196" w:author="phuong vu" w:date="2018-11-21T22:08:00Z"/>
                    <w:lang w:val="en-US"/>
                  </w:rPr>
                </w:rPrChange>
              </w:rPr>
              <w:pPrChange w:id="19197" w:author="phuong vu" w:date="2018-11-30T14:16:00Z">
                <w:pPr>
                  <w:spacing w:line="360" w:lineRule="auto"/>
                  <w:jc w:val="center"/>
                </w:pPr>
              </w:pPrChange>
            </w:pPr>
            <w:ins w:id="19198" w:author="phuong vu" w:date="2018-11-21T22:08:00Z">
              <w:r w:rsidRPr="00920004">
                <w:rPr>
                  <w:lang w:val="en-US"/>
                  <w:rPrChange w:id="19199" w:author="phuong vu" w:date="2018-11-30T22:36:00Z">
                    <w:rPr>
                      <w:lang w:val="en-US"/>
                    </w:rPr>
                  </w:rPrChange>
                </w:rPr>
                <w:t>5</w:t>
              </w:r>
            </w:ins>
          </w:p>
        </w:tc>
        <w:tc>
          <w:tcPr>
            <w:tcW w:w="1980" w:type="dxa"/>
          </w:tcPr>
          <w:p w14:paraId="0C5BB0D5" w14:textId="68AEC86B" w:rsidR="00565D22" w:rsidRPr="00920004" w:rsidRDefault="00565D22" w:rsidP="00B7091A">
            <w:pPr>
              <w:rPr>
                <w:ins w:id="19200" w:author="phuong vu" w:date="2018-11-21T22:08:00Z"/>
                <w:lang w:val="en-US"/>
                <w:rPrChange w:id="19201" w:author="phuong vu" w:date="2018-11-30T22:36:00Z">
                  <w:rPr>
                    <w:ins w:id="19202" w:author="phuong vu" w:date="2018-11-21T22:08:00Z"/>
                    <w:lang w:val="en-US"/>
                  </w:rPr>
                </w:rPrChange>
              </w:rPr>
              <w:pPrChange w:id="19203" w:author="phuong vu" w:date="2018-11-30T23:09:00Z">
                <w:pPr>
                  <w:spacing w:line="360" w:lineRule="auto"/>
                </w:pPr>
              </w:pPrChange>
            </w:pPr>
            <w:ins w:id="19204" w:author="phuong vu" w:date="2018-11-21T22:08:00Z">
              <w:r w:rsidRPr="00920004">
                <w:rPr>
                  <w:lang w:val="en-US"/>
                  <w:rPrChange w:id="19205" w:author="phuong vu" w:date="2018-11-30T22:36:00Z">
                    <w:rPr>
                      <w:lang w:val="en-US"/>
                    </w:rPr>
                  </w:rPrChange>
                </w:rPr>
                <w:t>button</w:t>
              </w:r>
            </w:ins>
          </w:p>
        </w:tc>
        <w:tc>
          <w:tcPr>
            <w:tcW w:w="2970" w:type="dxa"/>
          </w:tcPr>
          <w:p w14:paraId="349B89E9" w14:textId="26835B94" w:rsidR="00565D22" w:rsidRPr="00920004" w:rsidRDefault="00565D22" w:rsidP="00B7091A">
            <w:pPr>
              <w:rPr>
                <w:ins w:id="19206" w:author="phuong vu" w:date="2018-11-21T22:08:00Z"/>
                <w:lang w:val="en-US"/>
                <w:rPrChange w:id="19207" w:author="phuong vu" w:date="2018-11-30T22:36:00Z">
                  <w:rPr>
                    <w:ins w:id="19208" w:author="phuong vu" w:date="2018-11-21T22:08:00Z"/>
                    <w:lang w:val="en-US"/>
                  </w:rPr>
                </w:rPrChange>
              </w:rPr>
              <w:pPrChange w:id="19209" w:author="phuong vu" w:date="2018-11-30T23:09:00Z">
                <w:pPr>
                  <w:spacing w:line="360" w:lineRule="auto"/>
                </w:pPr>
              </w:pPrChange>
            </w:pPr>
            <w:ins w:id="19210" w:author="phuong vu" w:date="2018-11-21T22:09:00Z">
              <w:r w:rsidRPr="00920004">
                <w:rPr>
                  <w:lang w:val="en-US"/>
                  <w:rPrChange w:id="19211" w:author="phuong vu" w:date="2018-11-30T22:36:00Z">
                    <w:rPr>
                      <w:lang w:val="en-US"/>
                    </w:rPr>
                  </w:rPrChange>
                </w:rPr>
                <w:t>Cập nhật thông tin hóa đơn</w:t>
              </w:r>
            </w:ins>
          </w:p>
        </w:tc>
        <w:tc>
          <w:tcPr>
            <w:tcW w:w="1266" w:type="dxa"/>
          </w:tcPr>
          <w:p w14:paraId="4E0681C4" w14:textId="77777777" w:rsidR="00565D22" w:rsidRPr="00920004" w:rsidRDefault="00565D22" w:rsidP="00BD0851">
            <w:pPr>
              <w:spacing w:before="240" w:line="0" w:lineRule="atLeast"/>
              <w:rPr>
                <w:ins w:id="19212" w:author="phuong vu" w:date="2018-11-21T22:08:00Z"/>
                <w:lang w:val="en-US"/>
                <w:rPrChange w:id="19213" w:author="phuong vu" w:date="2018-11-30T22:36:00Z">
                  <w:rPr>
                    <w:ins w:id="19214" w:author="phuong vu" w:date="2018-11-21T22:08:00Z"/>
                    <w:lang w:val="en-US"/>
                  </w:rPr>
                </w:rPrChange>
              </w:rPr>
              <w:pPrChange w:id="19215" w:author="phuong vu" w:date="2018-11-30T14:16:00Z">
                <w:pPr>
                  <w:spacing w:line="360" w:lineRule="auto"/>
                </w:pPr>
              </w:pPrChange>
            </w:pPr>
          </w:p>
        </w:tc>
        <w:tc>
          <w:tcPr>
            <w:tcW w:w="1756" w:type="dxa"/>
          </w:tcPr>
          <w:p w14:paraId="6AAD1909" w14:textId="77777777" w:rsidR="00565D22" w:rsidRPr="00920004" w:rsidRDefault="00565D22" w:rsidP="00BD0851">
            <w:pPr>
              <w:spacing w:before="240" w:line="0" w:lineRule="atLeast"/>
              <w:rPr>
                <w:ins w:id="19216" w:author="phuong vu" w:date="2018-11-21T22:08:00Z"/>
                <w:lang w:val="en-US"/>
                <w:rPrChange w:id="19217" w:author="phuong vu" w:date="2018-11-30T22:36:00Z">
                  <w:rPr>
                    <w:ins w:id="19218" w:author="phuong vu" w:date="2018-11-21T22:08:00Z"/>
                    <w:lang w:val="en-US"/>
                  </w:rPr>
                </w:rPrChange>
              </w:rPr>
              <w:pPrChange w:id="19219" w:author="phuong vu" w:date="2018-11-30T14:16:00Z">
                <w:pPr>
                  <w:spacing w:line="360" w:lineRule="auto"/>
                </w:pPr>
              </w:pPrChange>
            </w:pPr>
          </w:p>
        </w:tc>
      </w:tr>
      <w:tr w:rsidR="000B72E2" w:rsidRPr="00920004" w14:paraId="1D0B6967" w14:textId="77777777" w:rsidTr="005A4BEF">
        <w:trPr>
          <w:ins w:id="19220" w:author="phuong vu" w:date="2018-11-15T23:14:00Z"/>
        </w:trPr>
        <w:tc>
          <w:tcPr>
            <w:tcW w:w="805" w:type="dxa"/>
          </w:tcPr>
          <w:p w14:paraId="634F21FA" w14:textId="33836170" w:rsidR="000B72E2" w:rsidRPr="00920004" w:rsidRDefault="00565D22" w:rsidP="00BD0851">
            <w:pPr>
              <w:spacing w:before="240" w:line="0" w:lineRule="atLeast"/>
              <w:jc w:val="center"/>
              <w:rPr>
                <w:ins w:id="19221" w:author="phuong vu" w:date="2018-11-15T23:14:00Z"/>
                <w:lang w:val="en-US"/>
                <w:rPrChange w:id="19222" w:author="phuong vu" w:date="2018-11-30T22:36:00Z">
                  <w:rPr>
                    <w:ins w:id="19223" w:author="phuong vu" w:date="2018-11-15T23:14:00Z"/>
                    <w:lang w:val="en-US"/>
                  </w:rPr>
                </w:rPrChange>
              </w:rPr>
              <w:pPrChange w:id="19224" w:author="phuong vu" w:date="2018-11-30T14:16:00Z">
                <w:pPr>
                  <w:spacing w:line="360" w:lineRule="auto"/>
                  <w:jc w:val="center"/>
                </w:pPr>
              </w:pPrChange>
            </w:pPr>
            <w:ins w:id="19225" w:author="phuong vu" w:date="2018-11-21T22:08:00Z">
              <w:r w:rsidRPr="00920004">
                <w:rPr>
                  <w:lang w:val="en-US"/>
                  <w:rPrChange w:id="19226" w:author="phuong vu" w:date="2018-11-30T22:36:00Z">
                    <w:rPr>
                      <w:lang w:val="en-US"/>
                    </w:rPr>
                  </w:rPrChange>
                </w:rPr>
                <w:t>6</w:t>
              </w:r>
            </w:ins>
          </w:p>
        </w:tc>
        <w:tc>
          <w:tcPr>
            <w:tcW w:w="1980" w:type="dxa"/>
          </w:tcPr>
          <w:p w14:paraId="6DD76B7A" w14:textId="77777777" w:rsidR="000B72E2" w:rsidRPr="00920004" w:rsidRDefault="000B72E2" w:rsidP="00B7091A">
            <w:pPr>
              <w:rPr>
                <w:ins w:id="19227" w:author="phuong vu" w:date="2018-11-15T23:14:00Z"/>
                <w:lang w:val="en-US"/>
                <w:rPrChange w:id="19228" w:author="phuong vu" w:date="2018-11-30T22:36:00Z">
                  <w:rPr>
                    <w:ins w:id="19229" w:author="phuong vu" w:date="2018-11-15T23:14:00Z"/>
                    <w:lang w:val="en-US"/>
                  </w:rPr>
                </w:rPrChange>
              </w:rPr>
              <w:pPrChange w:id="19230" w:author="phuong vu" w:date="2018-11-30T23:09:00Z">
                <w:pPr>
                  <w:spacing w:line="360" w:lineRule="auto"/>
                </w:pPr>
              </w:pPrChange>
            </w:pPr>
            <w:ins w:id="19231" w:author="phuong vu" w:date="2018-11-15T23:14:00Z">
              <w:r w:rsidRPr="00920004">
                <w:rPr>
                  <w:lang w:val="en-US"/>
                  <w:rPrChange w:id="19232" w:author="phuong vu" w:date="2018-11-30T22:36:00Z">
                    <w:rPr>
                      <w:lang w:val="en-US"/>
                    </w:rPr>
                  </w:rPrChange>
                </w:rPr>
                <w:t>button</w:t>
              </w:r>
            </w:ins>
          </w:p>
        </w:tc>
        <w:tc>
          <w:tcPr>
            <w:tcW w:w="2970" w:type="dxa"/>
          </w:tcPr>
          <w:p w14:paraId="7C432A97" w14:textId="77777777" w:rsidR="000B72E2" w:rsidRPr="00920004" w:rsidRDefault="000B72E2" w:rsidP="00B7091A">
            <w:pPr>
              <w:rPr>
                <w:ins w:id="19233" w:author="phuong vu" w:date="2018-11-15T23:14:00Z"/>
                <w:lang w:val="en-US"/>
                <w:rPrChange w:id="19234" w:author="phuong vu" w:date="2018-11-30T22:36:00Z">
                  <w:rPr>
                    <w:ins w:id="19235" w:author="phuong vu" w:date="2018-11-15T23:14:00Z"/>
                    <w:lang w:val="en-US"/>
                  </w:rPr>
                </w:rPrChange>
              </w:rPr>
              <w:pPrChange w:id="19236" w:author="phuong vu" w:date="2018-11-30T23:09:00Z">
                <w:pPr>
                  <w:spacing w:line="360" w:lineRule="auto"/>
                </w:pPr>
              </w:pPrChange>
            </w:pPr>
            <w:ins w:id="19237" w:author="phuong vu" w:date="2018-11-15T23:14:00Z">
              <w:r w:rsidRPr="00920004">
                <w:rPr>
                  <w:lang w:val="en-US"/>
                  <w:rPrChange w:id="19238" w:author="phuong vu" w:date="2018-11-30T22:36:00Z">
                    <w:rPr>
                      <w:lang w:val="en-US"/>
                    </w:rPr>
                  </w:rPrChange>
                </w:rPr>
                <w:t>Hoàn tất xử lí đơn hàng</w:t>
              </w:r>
            </w:ins>
          </w:p>
        </w:tc>
        <w:tc>
          <w:tcPr>
            <w:tcW w:w="1266" w:type="dxa"/>
          </w:tcPr>
          <w:p w14:paraId="37C5EC0D" w14:textId="77777777" w:rsidR="000B72E2" w:rsidRPr="00920004" w:rsidRDefault="000B72E2" w:rsidP="00BD0851">
            <w:pPr>
              <w:spacing w:before="240" w:line="0" w:lineRule="atLeast"/>
              <w:jc w:val="left"/>
              <w:rPr>
                <w:ins w:id="19239" w:author="phuong vu" w:date="2018-11-15T23:14:00Z"/>
                <w:lang w:val="en-US"/>
                <w:rPrChange w:id="19240" w:author="phuong vu" w:date="2018-11-30T22:36:00Z">
                  <w:rPr>
                    <w:ins w:id="19241" w:author="phuong vu" w:date="2018-11-15T23:14:00Z"/>
                    <w:lang w:val="en-US"/>
                  </w:rPr>
                </w:rPrChange>
              </w:rPr>
              <w:pPrChange w:id="19242" w:author="phuong vu" w:date="2018-11-30T14:16:00Z">
                <w:pPr>
                  <w:spacing w:line="360" w:lineRule="auto"/>
                  <w:jc w:val="left"/>
                </w:pPr>
              </w:pPrChange>
            </w:pPr>
          </w:p>
        </w:tc>
        <w:tc>
          <w:tcPr>
            <w:tcW w:w="1756" w:type="dxa"/>
          </w:tcPr>
          <w:p w14:paraId="3EFD78AD" w14:textId="77777777" w:rsidR="000B72E2" w:rsidRPr="00920004" w:rsidRDefault="000B72E2" w:rsidP="00BD0851">
            <w:pPr>
              <w:spacing w:before="240" w:line="0" w:lineRule="atLeast"/>
              <w:rPr>
                <w:ins w:id="19243" w:author="phuong vu" w:date="2018-11-15T23:14:00Z"/>
                <w:lang w:val="en-US"/>
                <w:rPrChange w:id="19244" w:author="phuong vu" w:date="2018-11-30T22:36:00Z">
                  <w:rPr>
                    <w:ins w:id="19245" w:author="phuong vu" w:date="2018-11-15T23:14:00Z"/>
                    <w:lang w:val="en-US"/>
                  </w:rPr>
                </w:rPrChange>
              </w:rPr>
              <w:pPrChange w:id="19246" w:author="phuong vu" w:date="2018-11-30T14:16:00Z">
                <w:pPr>
                  <w:spacing w:line="360" w:lineRule="auto"/>
                </w:pPr>
              </w:pPrChange>
            </w:pPr>
          </w:p>
        </w:tc>
      </w:tr>
      <w:tr w:rsidR="000B72E2" w:rsidRPr="00920004" w14:paraId="70EB5D42" w14:textId="77777777" w:rsidTr="005A4BEF">
        <w:trPr>
          <w:ins w:id="19247" w:author="phuong vu" w:date="2018-11-15T23:14:00Z"/>
        </w:trPr>
        <w:tc>
          <w:tcPr>
            <w:tcW w:w="805" w:type="dxa"/>
          </w:tcPr>
          <w:p w14:paraId="59D7651D" w14:textId="2B982580" w:rsidR="000B72E2" w:rsidRPr="00920004" w:rsidRDefault="00565D22" w:rsidP="00BD0851">
            <w:pPr>
              <w:spacing w:before="240" w:line="0" w:lineRule="atLeast"/>
              <w:jc w:val="center"/>
              <w:rPr>
                <w:ins w:id="19248" w:author="phuong vu" w:date="2018-11-15T23:14:00Z"/>
                <w:lang w:val="en-US"/>
                <w:rPrChange w:id="19249" w:author="phuong vu" w:date="2018-11-30T22:36:00Z">
                  <w:rPr>
                    <w:ins w:id="19250" w:author="phuong vu" w:date="2018-11-15T23:14:00Z"/>
                    <w:lang w:val="en-US"/>
                  </w:rPr>
                </w:rPrChange>
              </w:rPr>
              <w:pPrChange w:id="19251" w:author="phuong vu" w:date="2018-11-30T14:16:00Z">
                <w:pPr>
                  <w:spacing w:line="360" w:lineRule="auto"/>
                  <w:jc w:val="center"/>
                </w:pPr>
              </w:pPrChange>
            </w:pPr>
            <w:ins w:id="19252" w:author="phuong vu" w:date="2018-11-21T22:08:00Z">
              <w:r w:rsidRPr="00920004">
                <w:rPr>
                  <w:lang w:val="en-US"/>
                  <w:rPrChange w:id="19253" w:author="phuong vu" w:date="2018-11-30T22:36:00Z">
                    <w:rPr>
                      <w:lang w:val="en-US"/>
                    </w:rPr>
                  </w:rPrChange>
                </w:rPr>
                <w:t>7</w:t>
              </w:r>
            </w:ins>
          </w:p>
        </w:tc>
        <w:tc>
          <w:tcPr>
            <w:tcW w:w="1980" w:type="dxa"/>
          </w:tcPr>
          <w:p w14:paraId="374EFB6D" w14:textId="77777777" w:rsidR="000B72E2" w:rsidRPr="00920004" w:rsidRDefault="000B72E2" w:rsidP="00B7091A">
            <w:pPr>
              <w:rPr>
                <w:ins w:id="19254" w:author="phuong vu" w:date="2018-11-15T23:14:00Z"/>
                <w:lang w:val="en-US"/>
                <w:rPrChange w:id="19255" w:author="phuong vu" w:date="2018-11-30T22:36:00Z">
                  <w:rPr>
                    <w:ins w:id="19256" w:author="phuong vu" w:date="2018-11-15T23:14:00Z"/>
                    <w:lang w:val="en-US"/>
                  </w:rPr>
                </w:rPrChange>
              </w:rPr>
              <w:pPrChange w:id="19257" w:author="phuong vu" w:date="2018-11-30T23:09:00Z">
                <w:pPr>
                  <w:spacing w:line="360" w:lineRule="auto"/>
                </w:pPr>
              </w:pPrChange>
            </w:pPr>
            <w:ins w:id="19258" w:author="phuong vu" w:date="2018-11-15T23:14:00Z">
              <w:r w:rsidRPr="00920004">
                <w:rPr>
                  <w:lang w:val="en-US"/>
                  <w:rPrChange w:id="19259" w:author="phuong vu" w:date="2018-11-30T22:36:00Z">
                    <w:rPr>
                      <w:lang w:val="en-US"/>
                    </w:rPr>
                  </w:rPrChange>
                </w:rPr>
                <w:t>button</w:t>
              </w:r>
            </w:ins>
          </w:p>
        </w:tc>
        <w:tc>
          <w:tcPr>
            <w:tcW w:w="2970" w:type="dxa"/>
          </w:tcPr>
          <w:p w14:paraId="6C106208" w14:textId="77777777" w:rsidR="000B72E2" w:rsidRPr="00920004" w:rsidRDefault="000B72E2" w:rsidP="00B7091A">
            <w:pPr>
              <w:rPr>
                <w:ins w:id="19260" w:author="phuong vu" w:date="2018-11-15T23:14:00Z"/>
                <w:lang w:val="en-US"/>
                <w:rPrChange w:id="19261" w:author="phuong vu" w:date="2018-11-30T22:36:00Z">
                  <w:rPr>
                    <w:ins w:id="19262" w:author="phuong vu" w:date="2018-11-15T23:14:00Z"/>
                    <w:lang w:val="en-US"/>
                  </w:rPr>
                </w:rPrChange>
              </w:rPr>
              <w:pPrChange w:id="19263" w:author="phuong vu" w:date="2018-11-30T23:09:00Z">
                <w:pPr>
                  <w:spacing w:line="360" w:lineRule="auto"/>
                </w:pPr>
              </w:pPrChange>
            </w:pPr>
            <w:ins w:id="19264" w:author="phuong vu" w:date="2018-11-15T23:14:00Z">
              <w:r w:rsidRPr="00920004">
                <w:rPr>
                  <w:lang w:val="en-US"/>
                  <w:rPrChange w:id="19265" w:author="phuong vu" w:date="2018-11-30T22:36:00Z">
                    <w:rPr>
                      <w:lang w:val="en-US"/>
                    </w:rPr>
                  </w:rPrChange>
                </w:rPr>
                <w:t>Quay lại trang trước</w:t>
              </w:r>
            </w:ins>
          </w:p>
        </w:tc>
        <w:tc>
          <w:tcPr>
            <w:tcW w:w="1266" w:type="dxa"/>
          </w:tcPr>
          <w:p w14:paraId="4B8DBA27" w14:textId="77777777" w:rsidR="000B72E2" w:rsidRPr="00920004" w:rsidRDefault="000B72E2" w:rsidP="00BD0851">
            <w:pPr>
              <w:spacing w:before="240" w:line="0" w:lineRule="atLeast"/>
              <w:jc w:val="left"/>
              <w:rPr>
                <w:ins w:id="19266" w:author="phuong vu" w:date="2018-11-15T23:14:00Z"/>
                <w:lang w:val="en-US"/>
                <w:rPrChange w:id="19267" w:author="phuong vu" w:date="2018-11-30T22:36:00Z">
                  <w:rPr>
                    <w:ins w:id="19268" w:author="phuong vu" w:date="2018-11-15T23:14:00Z"/>
                    <w:lang w:val="en-US"/>
                  </w:rPr>
                </w:rPrChange>
              </w:rPr>
              <w:pPrChange w:id="19269" w:author="phuong vu" w:date="2018-11-30T14:16:00Z">
                <w:pPr>
                  <w:spacing w:line="360" w:lineRule="auto"/>
                  <w:jc w:val="left"/>
                </w:pPr>
              </w:pPrChange>
            </w:pPr>
          </w:p>
        </w:tc>
        <w:tc>
          <w:tcPr>
            <w:tcW w:w="1756" w:type="dxa"/>
          </w:tcPr>
          <w:p w14:paraId="172B3DB7" w14:textId="77777777" w:rsidR="000B72E2" w:rsidRPr="00920004" w:rsidRDefault="000B72E2" w:rsidP="00BD0851">
            <w:pPr>
              <w:keepNext/>
              <w:spacing w:before="240" w:line="0" w:lineRule="atLeast"/>
              <w:rPr>
                <w:ins w:id="19270" w:author="phuong vu" w:date="2018-11-15T23:14:00Z"/>
                <w:lang w:val="en-US"/>
                <w:rPrChange w:id="19271" w:author="phuong vu" w:date="2018-11-30T22:36:00Z">
                  <w:rPr>
                    <w:ins w:id="19272" w:author="phuong vu" w:date="2018-11-15T23:14:00Z"/>
                    <w:lang w:val="en-US"/>
                  </w:rPr>
                </w:rPrChange>
              </w:rPr>
              <w:pPrChange w:id="19273" w:author="phuong vu" w:date="2018-11-30T14:16:00Z">
                <w:pPr>
                  <w:spacing w:line="360" w:lineRule="auto"/>
                </w:pPr>
              </w:pPrChange>
            </w:pPr>
          </w:p>
        </w:tc>
      </w:tr>
    </w:tbl>
    <w:p w14:paraId="72CDF5F4" w14:textId="7A7D1465" w:rsidR="000B72E2" w:rsidRPr="00920004" w:rsidRDefault="007267DC" w:rsidP="00A17FA5">
      <w:pPr>
        <w:pStyle w:val="Caption"/>
        <w:rPr>
          <w:lang w:val="en-US"/>
          <w:rPrChange w:id="19274" w:author="phuong vu" w:date="2018-11-30T22:36:00Z">
            <w:rPr>
              <w:lang w:val="en-US"/>
            </w:rPr>
          </w:rPrChange>
        </w:rPr>
        <w:pPrChange w:id="19275" w:author="phuong vu" w:date="2018-11-30T22:42:00Z">
          <w:pPr>
            <w:pStyle w:val="Heading6"/>
          </w:pPr>
        </w:pPrChange>
      </w:pPr>
      <w:bookmarkStart w:id="19276" w:name="_Toc531381616"/>
      <w:ins w:id="19277" w:author="phuong vu" w:date="2018-11-26T13:36:00Z">
        <w:r w:rsidRPr="00920004">
          <w:rPr>
            <w:rPrChange w:id="19278" w:author="phuong vu" w:date="2018-11-30T22:36:00Z">
              <w:rPr/>
            </w:rPrChange>
          </w:rPr>
          <w:t xml:space="preserve">Bảng </w:t>
        </w:r>
      </w:ins>
      <w:ins w:id="19279" w:author="phuong vu" w:date="2018-11-30T14:54:00Z">
        <w:r w:rsidR="00D632EE" w:rsidRPr="00920004">
          <w:rPr>
            <w:rPrChange w:id="19280" w:author="phuong vu" w:date="2018-11-30T22:36:00Z">
              <w:rPr/>
            </w:rPrChange>
          </w:rPr>
          <w:fldChar w:fldCharType="begin"/>
        </w:r>
        <w:r w:rsidR="00D632EE" w:rsidRPr="00920004">
          <w:rPr>
            <w:rPrChange w:id="19281" w:author="phuong vu" w:date="2018-11-30T22:36:00Z">
              <w:rPr/>
            </w:rPrChange>
          </w:rPr>
          <w:instrText xml:space="preserve"> STYLEREF 1 \s </w:instrText>
        </w:r>
      </w:ins>
      <w:r w:rsidR="00D632EE" w:rsidRPr="00920004">
        <w:rPr>
          <w:rPrChange w:id="19282" w:author="phuong vu" w:date="2018-11-30T22:36:00Z">
            <w:rPr/>
          </w:rPrChange>
        </w:rPr>
        <w:fldChar w:fldCharType="separate"/>
      </w:r>
      <w:r w:rsidR="00B5490C">
        <w:rPr>
          <w:noProof/>
        </w:rPr>
        <w:t>3</w:t>
      </w:r>
      <w:ins w:id="19283" w:author="phuong vu" w:date="2018-11-30T14:54:00Z">
        <w:r w:rsidR="00D632EE" w:rsidRPr="00920004">
          <w:rPr>
            <w:rPrChange w:id="19284" w:author="phuong vu" w:date="2018-11-30T22:36:00Z">
              <w:rPr/>
            </w:rPrChange>
          </w:rPr>
          <w:fldChar w:fldCharType="end"/>
        </w:r>
        <w:r w:rsidR="00D632EE" w:rsidRPr="00920004">
          <w:rPr>
            <w:rPrChange w:id="19285" w:author="phuong vu" w:date="2018-11-30T22:36:00Z">
              <w:rPr/>
            </w:rPrChange>
          </w:rPr>
          <w:t>.</w:t>
        </w:r>
        <w:r w:rsidR="00D632EE" w:rsidRPr="00920004">
          <w:rPr>
            <w:rPrChange w:id="19286" w:author="phuong vu" w:date="2018-11-30T22:36:00Z">
              <w:rPr/>
            </w:rPrChange>
          </w:rPr>
          <w:fldChar w:fldCharType="begin"/>
        </w:r>
        <w:r w:rsidR="00D632EE" w:rsidRPr="00920004">
          <w:rPr>
            <w:rPrChange w:id="19287" w:author="phuong vu" w:date="2018-11-30T22:36:00Z">
              <w:rPr/>
            </w:rPrChange>
          </w:rPr>
          <w:instrText xml:space="preserve"> SEQ Bảng \* ARABIC \s 1 </w:instrText>
        </w:r>
      </w:ins>
      <w:r w:rsidR="00D632EE" w:rsidRPr="00920004">
        <w:rPr>
          <w:rPrChange w:id="19288" w:author="phuong vu" w:date="2018-11-30T22:36:00Z">
            <w:rPr/>
          </w:rPrChange>
        </w:rPr>
        <w:fldChar w:fldCharType="separate"/>
      </w:r>
      <w:ins w:id="19289" w:author="phuong vu" w:date="2018-11-30T22:44:00Z">
        <w:r w:rsidR="00B5490C">
          <w:rPr>
            <w:noProof/>
          </w:rPr>
          <w:t>8</w:t>
        </w:r>
      </w:ins>
      <w:ins w:id="19290" w:author="phuong vu" w:date="2018-11-30T14:54:00Z">
        <w:r w:rsidR="00D632EE" w:rsidRPr="00920004">
          <w:rPr>
            <w:rPrChange w:id="19291" w:author="phuong vu" w:date="2018-11-30T22:36:00Z">
              <w:rPr/>
            </w:rPrChange>
          </w:rPr>
          <w:fldChar w:fldCharType="end"/>
        </w:r>
      </w:ins>
      <w:ins w:id="19292" w:author="phuong vu" w:date="2018-11-26T13:37:00Z">
        <w:r w:rsidRPr="00920004">
          <w:rPr>
            <w:lang w:val="en-US"/>
            <w:rPrChange w:id="19293" w:author="phuong vu" w:date="2018-11-30T22:36:00Z">
              <w:rPr>
                <w:lang w:val="en-US"/>
              </w:rPr>
            </w:rPrChange>
          </w:rPr>
          <w:t xml:space="preserve"> Các thành phần giao diện tạo hóa đơn đơn hàng</w:t>
        </w:r>
      </w:ins>
      <w:bookmarkEnd w:id="19276"/>
    </w:p>
    <w:p w14:paraId="3625AAC2" w14:textId="6F62AB3A" w:rsidR="00070C2F" w:rsidRPr="00920004" w:rsidRDefault="00070C2F" w:rsidP="00B7091A">
      <w:pPr>
        <w:pStyle w:val="Heading6"/>
        <w:numPr>
          <w:ilvl w:val="0"/>
          <w:numId w:val="61"/>
        </w:numPr>
        <w:spacing w:before="240" w:line="0" w:lineRule="atLeast"/>
        <w:ind w:left="630"/>
        <w:rPr>
          <w:ins w:id="19294" w:author="phuong vu" w:date="2018-11-21T21:52:00Z"/>
          <w:rFonts w:cstheme="majorHAnsi"/>
          <w:lang w:val="en-US"/>
          <w:rPrChange w:id="19295" w:author="phuong vu" w:date="2018-11-30T22:36:00Z">
            <w:rPr>
              <w:ins w:id="19296" w:author="phuong vu" w:date="2018-11-21T21:52:00Z"/>
              <w:lang w:val="en-US"/>
            </w:rPr>
          </w:rPrChange>
        </w:rPr>
        <w:pPrChange w:id="19297" w:author="phuong vu" w:date="2018-11-30T23:09:00Z">
          <w:pPr>
            <w:pStyle w:val="Heading6"/>
          </w:pPr>
        </w:pPrChange>
      </w:pPr>
      <w:r w:rsidRPr="00920004">
        <w:rPr>
          <w:rFonts w:cstheme="majorHAnsi"/>
          <w:lang w:val="en-US"/>
          <w:rPrChange w:id="19298" w:author="phuong vu" w:date="2018-11-30T22:36:00Z">
            <w:rPr>
              <w:lang w:val="en-US"/>
            </w:rPr>
          </w:rPrChange>
        </w:rPr>
        <w:t>Dữ liệu sử dụng</w:t>
      </w:r>
    </w:p>
    <w:tbl>
      <w:tblPr>
        <w:tblStyle w:val="TableGrid"/>
        <w:tblW w:w="0" w:type="auto"/>
        <w:tblLook w:val="04A0" w:firstRow="1" w:lastRow="0" w:firstColumn="1" w:lastColumn="0" w:noHBand="0" w:noVBand="1"/>
      </w:tblPr>
      <w:tblGrid>
        <w:gridCol w:w="805"/>
        <w:gridCol w:w="2120"/>
        <w:gridCol w:w="1463"/>
        <w:gridCol w:w="1463"/>
        <w:gridCol w:w="1463"/>
        <w:gridCol w:w="1463"/>
      </w:tblGrid>
      <w:tr w:rsidR="00D225CD" w:rsidRPr="00920004" w14:paraId="2ED71E95" w14:textId="77777777" w:rsidTr="00565D22">
        <w:trPr>
          <w:ins w:id="19299" w:author="phuong vu" w:date="2018-11-21T21:52:00Z"/>
        </w:trPr>
        <w:tc>
          <w:tcPr>
            <w:tcW w:w="805" w:type="dxa"/>
            <w:vMerge w:val="restart"/>
            <w:vAlign w:val="center"/>
          </w:tcPr>
          <w:p w14:paraId="08E3B283" w14:textId="77777777" w:rsidR="00D225CD" w:rsidRPr="00E64310" w:rsidRDefault="00D225CD" w:rsidP="00E64310">
            <w:pPr>
              <w:jc w:val="center"/>
              <w:rPr>
                <w:ins w:id="19300" w:author="phuong vu" w:date="2018-11-21T21:52:00Z"/>
                <w:b/>
                <w:lang w:val="en-US"/>
                <w:rPrChange w:id="19301" w:author="phuong vu" w:date="2018-11-30T23:11:00Z">
                  <w:rPr>
                    <w:ins w:id="19302" w:author="phuong vu" w:date="2018-11-21T21:52:00Z"/>
                    <w:b/>
                    <w:lang w:val="en-US"/>
                  </w:rPr>
                </w:rPrChange>
              </w:rPr>
              <w:pPrChange w:id="19303" w:author="phuong vu" w:date="2018-11-30T23:11:00Z">
                <w:pPr>
                  <w:spacing w:line="360" w:lineRule="auto"/>
                  <w:jc w:val="center"/>
                </w:pPr>
              </w:pPrChange>
            </w:pPr>
            <w:ins w:id="19304" w:author="phuong vu" w:date="2018-11-21T21:52:00Z">
              <w:r w:rsidRPr="00E64310">
                <w:rPr>
                  <w:b/>
                  <w:lang w:val="en-US"/>
                  <w:rPrChange w:id="19305" w:author="phuong vu" w:date="2018-11-30T23:11:00Z">
                    <w:rPr>
                      <w:b/>
                      <w:lang w:val="en-US"/>
                    </w:rPr>
                  </w:rPrChange>
                </w:rPr>
                <w:t>STT</w:t>
              </w:r>
            </w:ins>
          </w:p>
        </w:tc>
        <w:tc>
          <w:tcPr>
            <w:tcW w:w="2120" w:type="dxa"/>
            <w:vMerge w:val="restart"/>
            <w:vAlign w:val="center"/>
          </w:tcPr>
          <w:p w14:paraId="224410AD" w14:textId="77777777" w:rsidR="00D225CD" w:rsidRPr="00E64310" w:rsidRDefault="00D225CD" w:rsidP="00E64310">
            <w:pPr>
              <w:jc w:val="center"/>
              <w:rPr>
                <w:ins w:id="19306" w:author="phuong vu" w:date="2018-11-21T21:52:00Z"/>
                <w:b/>
                <w:lang w:val="en-US"/>
                <w:rPrChange w:id="19307" w:author="phuong vu" w:date="2018-11-30T23:11:00Z">
                  <w:rPr>
                    <w:ins w:id="19308" w:author="phuong vu" w:date="2018-11-21T21:52:00Z"/>
                    <w:b/>
                    <w:lang w:val="en-US"/>
                  </w:rPr>
                </w:rPrChange>
              </w:rPr>
              <w:pPrChange w:id="19309" w:author="phuong vu" w:date="2018-11-30T23:11:00Z">
                <w:pPr>
                  <w:spacing w:line="360" w:lineRule="auto"/>
                  <w:jc w:val="center"/>
                </w:pPr>
              </w:pPrChange>
            </w:pPr>
            <w:ins w:id="19310" w:author="phuong vu" w:date="2018-11-21T21:52:00Z">
              <w:r w:rsidRPr="00E64310">
                <w:rPr>
                  <w:b/>
                  <w:lang w:val="en-US"/>
                  <w:rPrChange w:id="19311" w:author="phuong vu" w:date="2018-11-30T23:11:00Z">
                    <w:rPr>
                      <w:b/>
                      <w:lang w:val="en-US"/>
                    </w:rPr>
                  </w:rPrChange>
                </w:rPr>
                <w:t>Tên bảng/</w:t>
              </w:r>
            </w:ins>
          </w:p>
          <w:p w14:paraId="28408275" w14:textId="77777777" w:rsidR="00D225CD" w:rsidRPr="00E64310" w:rsidRDefault="00D225CD" w:rsidP="00E64310">
            <w:pPr>
              <w:jc w:val="center"/>
              <w:rPr>
                <w:ins w:id="19312" w:author="phuong vu" w:date="2018-11-21T21:52:00Z"/>
                <w:b/>
                <w:lang w:val="en-US"/>
                <w:rPrChange w:id="19313" w:author="phuong vu" w:date="2018-11-30T23:11:00Z">
                  <w:rPr>
                    <w:ins w:id="19314" w:author="phuong vu" w:date="2018-11-21T21:52:00Z"/>
                    <w:b/>
                    <w:lang w:val="en-US"/>
                  </w:rPr>
                </w:rPrChange>
              </w:rPr>
              <w:pPrChange w:id="19315" w:author="phuong vu" w:date="2018-11-30T23:11:00Z">
                <w:pPr>
                  <w:spacing w:line="360" w:lineRule="auto"/>
                  <w:jc w:val="center"/>
                </w:pPr>
              </w:pPrChange>
            </w:pPr>
            <w:ins w:id="19316" w:author="phuong vu" w:date="2018-11-21T21:52:00Z">
              <w:r w:rsidRPr="00E64310">
                <w:rPr>
                  <w:b/>
                  <w:lang w:val="en-US"/>
                  <w:rPrChange w:id="19317" w:author="phuong vu" w:date="2018-11-30T23:11:00Z">
                    <w:rPr>
                      <w:b/>
                      <w:lang w:val="en-US"/>
                    </w:rPr>
                  </w:rPrChange>
                </w:rPr>
                <w:t>Cấu trúc dữ liệu</w:t>
              </w:r>
            </w:ins>
          </w:p>
        </w:tc>
        <w:tc>
          <w:tcPr>
            <w:tcW w:w="5852" w:type="dxa"/>
            <w:gridSpan w:val="4"/>
            <w:vAlign w:val="center"/>
          </w:tcPr>
          <w:p w14:paraId="4DD99287" w14:textId="77777777" w:rsidR="00D225CD" w:rsidRPr="00E64310" w:rsidRDefault="00D225CD" w:rsidP="00E64310">
            <w:pPr>
              <w:jc w:val="center"/>
              <w:rPr>
                <w:ins w:id="19318" w:author="phuong vu" w:date="2018-11-21T21:52:00Z"/>
                <w:b/>
                <w:lang w:val="en-US"/>
                <w:rPrChange w:id="19319" w:author="phuong vu" w:date="2018-11-30T23:11:00Z">
                  <w:rPr>
                    <w:ins w:id="19320" w:author="phuong vu" w:date="2018-11-21T21:52:00Z"/>
                    <w:b/>
                    <w:lang w:val="en-US"/>
                  </w:rPr>
                </w:rPrChange>
              </w:rPr>
              <w:pPrChange w:id="19321" w:author="phuong vu" w:date="2018-11-30T23:11:00Z">
                <w:pPr>
                  <w:spacing w:line="360" w:lineRule="auto"/>
                  <w:jc w:val="center"/>
                </w:pPr>
              </w:pPrChange>
            </w:pPr>
            <w:ins w:id="19322" w:author="phuong vu" w:date="2018-11-21T21:52:00Z">
              <w:r w:rsidRPr="00E64310">
                <w:rPr>
                  <w:b/>
                  <w:lang w:val="en-US"/>
                  <w:rPrChange w:id="19323" w:author="phuong vu" w:date="2018-11-30T23:11:00Z">
                    <w:rPr>
                      <w:b/>
                      <w:lang w:val="en-US"/>
                    </w:rPr>
                  </w:rPrChange>
                </w:rPr>
                <w:t>Phương thức</w:t>
              </w:r>
            </w:ins>
          </w:p>
        </w:tc>
      </w:tr>
      <w:tr w:rsidR="00D225CD" w:rsidRPr="00920004" w14:paraId="0ADEC055" w14:textId="77777777" w:rsidTr="00565D22">
        <w:trPr>
          <w:ins w:id="19324" w:author="phuong vu" w:date="2018-11-21T21:52:00Z"/>
        </w:trPr>
        <w:tc>
          <w:tcPr>
            <w:tcW w:w="805" w:type="dxa"/>
            <w:vMerge/>
            <w:vAlign w:val="center"/>
          </w:tcPr>
          <w:p w14:paraId="0DBD164B" w14:textId="77777777" w:rsidR="00D225CD" w:rsidRPr="00E64310" w:rsidRDefault="00D225CD" w:rsidP="00E64310">
            <w:pPr>
              <w:jc w:val="center"/>
              <w:rPr>
                <w:ins w:id="19325" w:author="phuong vu" w:date="2018-11-21T21:52:00Z"/>
                <w:b/>
                <w:lang w:val="en-US"/>
                <w:rPrChange w:id="19326" w:author="phuong vu" w:date="2018-11-30T23:11:00Z">
                  <w:rPr>
                    <w:ins w:id="19327" w:author="phuong vu" w:date="2018-11-21T21:52:00Z"/>
                    <w:b/>
                    <w:lang w:val="en-US"/>
                  </w:rPr>
                </w:rPrChange>
              </w:rPr>
              <w:pPrChange w:id="19328" w:author="phuong vu" w:date="2018-11-30T23:11:00Z">
                <w:pPr>
                  <w:spacing w:line="360" w:lineRule="auto"/>
                  <w:jc w:val="center"/>
                </w:pPr>
              </w:pPrChange>
            </w:pPr>
          </w:p>
        </w:tc>
        <w:tc>
          <w:tcPr>
            <w:tcW w:w="2120" w:type="dxa"/>
            <w:vMerge/>
            <w:vAlign w:val="center"/>
          </w:tcPr>
          <w:p w14:paraId="2A0CFEC2" w14:textId="77777777" w:rsidR="00D225CD" w:rsidRPr="00E64310" w:rsidRDefault="00D225CD" w:rsidP="00E64310">
            <w:pPr>
              <w:jc w:val="center"/>
              <w:rPr>
                <w:ins w:id="19329" w:author="phuong vu" w:date="2018-11-21T21:52:00Z"/>
                <w:b/>
                <w:lang w:val="en-US"/>
                <w:rPrChange w:id="19330" w:author="phuong vu" w:date="2018-11-30T23:11:00Z">
                  <w:rPr>
                    <w:ins w:id="19331" w:author="phuong vu" w:date="2018-11-21T21:52:00Z"/>
                    <w:b/>
                    <w:lang w:val="en-US"/>
                  </w:rPr>
                </w:rPrChange>
              </w:rPr>
              <w:pPrChange w:id="19332" w:author="phuong vu" w:date="2018-11-30T23:11:00Z">
                <w:pPr>
                  <w:spacing w:line="360" w:lineRule="auto"/>
                  <w:jc w:val="center"/>
                </w:pPr>
              </w:pPrChange>
            </w:pPr>
          </w:p>
        </w:tc>
        <w:tc>
          <w:tcPr>
            <w:tcW w:w="1463" w:type="dxa"/>
            <w:vAlign w:val="center"/>
          </w:tcPr>
          <w:p w14:paraId="4F962534" w14:textId="77777777" w:rsidR="00D225CD" w:rsidRPr="00E64310" w:rsidRDefault="00D225CD" w:rsidP="00E64310">
            <w:pPr>
              <w:jc w:val="center"/>
              <w:rPr>
                <w:ins w:id="19333" w:author="phuong vu" w:date="2018-11-21T21:52:00Z"/>
                <w:b/>
                <w:lang w:val="en-US"/>
                <w:rPrChange w:id="19334" w:author="phuong vu" w:date="2018-11-30T23:11:00Z">
                  <w:rPr>
                    <w:ins w:id="19335" w:author="phuong vu" w:date="2018-11-21T21:52:00Z"/>
                    <w:b/>
                    <w:lang w:val="en-US"/>
                  </w:rPr>
                </w:rPrChange>
              </w:rPr>
              <w:pPrChange w:id="19336" w:author="phuong vu" w:date="2018-11-30T23:11:00Z">
                <w:pPr>
                  <w:spacing w:line="360" w:lineRule="auto"/>
                  <w:jc w:val="center"/>
                </w:pPr>
              </w:pPrChange>
            </w:pPr>
            <w:ins w:id="19337" w:author="phuong vu" w:date="2018-11-21T21:52:00Z">
              <w:r w:rsidRPr="00E64310">
                <w:rPr>
                  <w:b/>
                  <w:lang w:val="en-US"/>
                  <w:rPrChange w:id="19338" w:author="phuong vu" w:date="2018-11-30T23:11:00Z">
                    <w:rPr>
                      <w:b/>
                      <w:lang w:val="en-US"/>
                    </w:rPr>
                  </w:rPrChange>
                </w:rPr>
                <w:t>Thêm</w:t>
              </w:r>
            </w:ins>
          </w:p>
        </w:tc>
        <w:tc>
          <w:tcPr>
            <w:tcW w:w="1463" w:type="dxa"/>
            <w:vAlign w:val="center"/>
          </w:tcPr>
          <w:p w14:paraId="4E1E15BB" w14:textId="77777777" w:rsidR="00D225CD" w:rsidRPr="00E64310" w:rsidRDefault="00D225CD" w:rsidP="00E64310">
            <w:pPr>
              <w:jc w:val="center"/>
              <w:rPr>
                <w:ins w:id="19339" w:author="phuong vu" w:date="2018-11-21T21:52:00Z"/>
                <w:b/>
                <w:lang w:val="en-US"/>
                <w:rPrChange w:id="19340" w:author="phuong vu" w:date="2018-11-30T23:11:00Z">
                  <w:rPr>
                    <w:ins w:id="19341" w:author="phuong vu" w:date="2018-11-21T21:52:00Z"/>
                    <w:b/>
                    <w:lang w:val="en-US"/>
                  </w:rPr>
                </w:rPrChange>
              </w:rPr>
              <w:pPrChange w:id="19342" w:author="phuong vu" w:date="2018-11-30T23:11:00Z">
                <w:pPr>
                  <w:spacing w:line="360" w:lineRule="auto"/>
                  <w:jc w:val="center"/>
                </w:pPr>
              </w:pPrChange>
            </w:pPr>
            <w:ins w:id="19343" w:author="phuong vu" w:date="2018-11-21T21:52:00Z">
              <w:r w:rsidRPr="00E64310">
                <w:rPr>
                  <w:b/>
                  <w:lang w:val="en-US"/>
                  <w:rPrChange w:id="19344" w:author="phuong vu" w:date="2018-11-30T23:11:00Z">
                    <w:rPr>
                      <w:b/>
                      <w:lang w:val="en-US"/>
                    </w:rPr>
                  </w:rPrChange>
                </w:rPr>
                <w:t>Sửa</w:t>
              </w:r>
            </w:ins>
          </w:p>
        </w:tc>
        <w:tc>
          <w:tcPr>
            <w:tcW w:w="1463" w:type="dxa"/>
            <w:vAlign w:val="center"/>
          </w:tcPr>
          <w:p w14:paraId="7334789A" w14:textId="77777777" w:rsidR="00D225CD" w:rsidRPr="00E64310" w:rsidRDefault="00D225CD" w:rsidP="00E64310">
            <w:pPr>
              <w:jc w:val="center"/>
              <w:rPr>
                <w:ins w:id="19345" w:author="phuong vu" w:date="2018-11-21T21:52:00Z"/>
                <w:b/>
                <w:lang w:val="en-US"/>
                <w:rPrChange w:id="19346" w:author="phuong vu" w:date="2018-11-30T23:11:00Z">
                  <w:rPr>
                    <w:ins w:id="19347" w:author="phuong vu" w:date="2018-11-21T21:52:00Z"/>
                    <w:b/>
                    <w:lang w:val="en-US"/>
                  </w:rPr>
                </w:rPrChange>
              </w:rPr>
              <w:pPrChange w:id="19348" w:author="phuong vu" w:date="2018-11-30T23:11:00Z">
                <w:pPr>
                  <w:spacing w:line="360" w:lineRule="auto"/>
                  <w:jc w:val="center"/>
                </w:pPr>
              </w:pPrChange>
            </w:pPr>
            <w:ins w:id="19349" w:author="phuong vu" w:date="2018-11-21T21:52:00Z">
              <w:r w:rsidRPr="00E64310">
                <w:rPr>
                  <w:b/>
                  <w:lang w:val="en-US"/>
                  <w:rPrChange w:id="19350" w:author="phuong vu" w:date="2018-11-30T23:11:00Z">
                    <w:rPr>
                      <w:b/>
                      <w:lang w:val="en-US"/>
                    </w:rPr>
                  </w:rPrChange>
                </w:rPr>
                <w:t>Xóa</w:t>
              </w:r>
            </w:ins>
          </w:p>
        </w:tc>
        <w:tc>
          <w:tcPr>
            <w:tcW w:w="1463" w:type="dxa"/>
            <w:vAlign w:val="center"/>
          </w:tcPr>
          <w:p w14:paraId="3F03ABB3" w14:textId="77777777" w:rsidR="00D225CD" w:rsidRPr="00E64310" w:rsidRDefault="00D225CD" w:rsidP="00E64310">
            <w:pPr>
              <w:jc w:val="center"/>
              <w:rPr>
                <w:ins w:id="19351" w:author="phuong vu" w:date="2018-11-21T21:52:00Z"/>
                <w:b/>
                <w:lang w:val="en-US"/>
                <w:rPrChange w:id="19352" w:author="phuong vu" w:date="2018-11-30T23:11:00Z">
                  <w:rPr>
                    <w:ins w:id="19353" w:author="phuong vu" w:date="2018-11-21T21:52:00Z"/>
                    <w:b/>
                    <w:lang w:val="en-US"/>
                  </w:rPr>
                </w:rPrChange>
              </w:rPr>
              <w:pPrChange w:id="19354" w:author="phuong vu" w:date="2018-11-30T23:11:00Z">
                <w:pPr>
                  <w:spacing w:line="360" w:lineRule="auto"/>
                  <w:jc w:val="center"/>
                </w:pPr>
              </w:pPrChange>
            </w:pPr>
            <w:ins w:id="19355" w:author="phuong vu" w:date="2018-11-21T21:52:00Z">
              <w:r w:rsidRPr="00E64310">
                <w:rPr>
                  <w:b/>
                  <w:lang w:val="en-US"/>
                  <w:rPrChange w:id="19356" w:author="phuong vu" w:date="2018-11-30T23:11:00Z">
                    <w:rPr>
                      <w:b/>
                      <w:lang w:val="en-US"/>
                    </w:rPr>
                  </w:rPrChange>
                </w:rPr>
                <w:t>Truy vấn</w:t>
              </w:r>
            </w:ins>
          </w:p>
        </w:tc>
      </w:tr>
      <w:tr w:rsidR="00D225CD" w:rsidRPr="00920004" w14:paraId="5B4B02F0" w14:textId="77777777" w:rsidTr="00565D22">
        <w:trPr>
          <w:ins w:id="19357" w:author="phuong vu" w:date="2018-11-21T21:52:00Z"/>
        </w:trPr>
        <w:tc>
          <w:tcPr>
            <w:tcW w:w="805" w:type="dxa"/>
          </w:tcPr>
          <w:p w14:paraId="1E85293D" w14:textId="77777777" w:rsidR="00D225CD" w:rsidRPr="00920004" w:rsidRDefault="00D225CD" w:rsidP="00BD0851">
            <w:pPr>
              <w:spacing w:before="240" w:line="0" w:lineRule="atLeast"/>
              <w:jc w:val="center"/>
              <w:rPr>
                <w:ins w:id="19358" w:author="phuong vu" w:date="2018-11-21T21:52:00Z"/>
                <w:lang w:val="en-US"/>
                <w:rPrChange w:id="19359" w:author="phuong vu" w:date="2018-11-30T22:36:00Z">
                  <w:rPr>
                    <w:ins w:id="19360" w:author="phuong vu" w:date="2018-11-21T21:52:00Z"/>
                    <w:lang w:val="en-US"/>
                  </w:rPr>
                </w:rPrChange>
              </w:rPr>
              <w:pPrChange w:id="19361" w:author="phuong vu" w:date="2018-11-30T14:16:00Z">
                <w:pPr>
                  <w:spacing w:line="360" w:lineRule="auto"/>
                  <w:jc w:val="center"/>
                </w:pPr>
              </w:pPrChange>
            </w:pPr>
            <w:ins w:id="19362" w:author="phuong vu" w:date="2018-11-21T21:52:00Z">
              <w:r w:rsidRPr="00920004">
                <w:rPr>
                  <w:lang w:val="en-US"/>
                  <w:rPrChange w:id="19363" w:author="phuong vu" w:date="2018-11-30T22:36:00Z">
                    <w:rPr>
                      <w:lang w:val="en-US"/>
                    </w:rPr>
                  </w:rPrChange>
                </w:rPr>
                <w:lastRenderedPageBreak/>
                <w:t>1</w:t>
              </w:r>
            </w:ins>
          </w:p>
        </w:tc>
        <w:tc>
          <w:tcPr>
            <w:tcW w:w="2120" w:type="dxa"/>
          </w:tcPr>
          <w:p w14:paraId="758BD103" w14:textId="77777777" w:rsidR="00D225CD" w:rsidRPr="00920004" w:rsidRDefault="00D225CD" w:rsidP="00B7091A">
            <w:pPr>
              <w:rPr>
                <w:ins w:id="19364" w:author="phuong vu" w:date="2018-11-21T21:52:00Z"/>
                <w:lang w:val="en-US"/>
                <w:rPrChange w:id="19365" w:author="phuong vu" w:date="2018-11-30T22:36:00Z">
                  <w:rPr>
                    <w:ins w:id="19366" w:author="phuong vu" w:date="2018-11-21T21:52:00Z"/>
                    <w:lang w:val="en-US"/>
                  </w:rPr>
                </w:rPrChange>
              </w:rPr>
              <w:pPrChange w:id="19367" w:author="phuong vu" w:date="2018-11-30T23:09:00Z">
                <w:pPr>
                  <w:spacing w:line="360" w:lineRule="auto"/>
                </w:pPr>
              </w:pPrChange>
            </w:pPr>
            <w:ins w:id="19368" w:author="phuong vu" w:date="2018-11-21T21:52:00Z">
              <w:r w:rsidRPr="00920004">
                <w:rPr>
                  <w:lang w:val="en-US"/>
                  <w:rPrChange w:id="19369" w:author="phuong vu" w:date="2018-11-30T22:36:00Z">
                    <w:rPr>
                      <w:lang w:val="en-US"/>
                    </w:rPr>
                  </w:rPrChange>
                </w:rPr>
                <w:t>customer_order</w:t>
              </w:r>
            </w:ins>
          </w:p>
        </w:tc>
        <w:tc>
          <w:tcPr>
            <w:tcW w:w="1463" w:type="dxa"/>
          </w:tcPr>
          <w:p w14:paraId="0FDE67B7" w14:textId="77777777" w:rsidR="00D225CD" w:rsidRPr="00920004" w:rsidRDefault="00D225CD" w:rsidP="00BD0851">
            <w:pPr>
              <w:spacing w:before="240" w:line="0" w:lineRule="atLeast"/>
              <w:jc w:val="center"/>
              <w:rPr>
                <w:ins w:id="19370" w:author="phuong vu" w:date="2018-11-21T21:52:00Z"/>
                <w:lang w:val="en-US"/>
                <w:rPrChange w:id="19371" w:author="phuong vu" w:date="2018-11-30T22:36:00Z">
                  <w:rPr>
                    <w:ins w:id="19372" w:author="phuong vu" w:date="2018-11-21T21:52:00Z"/>
                    <w:lang w:val="en-US"/>
                  </w:rPr>
                </w:rPrChange>
              </w:rPr>
              <w:pPrChange w:id="19373" w:author="phuong vu" w:date="2018-11-30T14:16:00Z">
                <w:pPr>
                  <w:spacing w:line="360" w:lineRule="auto"/>
                  <w:jc w:val="center"/>
                </w:pPr>
              </w:pPrChange>
            </w:pPr>
          </w:p>
        </w:tc>
        <w:tc>
          <w:tcPr>
            <w:tcW w:w="1463" w:type="dxa"/>
          </w:tcPr>
          <w:p w14:paraId="623D8243" w14:textId="77777777" w:rsidR="00D225CD" w:rsidRPr="00920004" w:rsidRDefault="00D225CD" w:rsidP="00BD0851">
            <w:pPr>
              <w:spacing w:before="240" w:line="0" w:lineRule="atLeast"/>
              <w:jc w:val="center"/>
              <w:rPr>
                <w:ins w:id="19374" w:author="phuong vu" w:date="2018-11-21T21:52:00Z"/>
                <w:lang w:val="en-US"/>
                <w:rPrChange w:id="19375" w:author="phuong vu" w:date="2018-11-30T22:36:00Z">
                  <w:rPr>
                    <w:ins w:id="19376" w:author="phuong vu" w:date="2018-11-21T21:52:00Z"/>
                    <w:lang w:val="en-US"/>
                  </w:rPr>
                </w:rPrChange>
              </w:rPr>
              <w:pPrChange w:id="19377" w:author="phuong vu" w:date="2018-11-30T14:16:00Z">
                <w:pPr>
                  <w:spacing w:line="360" w:lineRule="auto"/>
                  <w:jc w:val="center"/>
                </w:pPr>
              </w:pPrChange>
            </w:pPr>
            <w:ins w:id="19378" w:author="phuong vu" w:date="2018-11-21T21:52:00Z">
              <w:r w:rsidRPr="00920004">
                <w:rPr>
                  <w:lang w:val="en-US"/>
                  <w:rPrChange w:id="19379" w:author="phuong vu" w:date="2018-11-30T22:36:00Z">
                    <w:rPr>
                      <w:lang w:val="en-US"/>
                    </w:rPr>
                  </w:rPrChange>
                </w:rPr>
                <w:t>X</w:t>
              </w:r>
            </w:ins>
          </w:p>
        </w:tc>
        <w:tc>
          <w:tcPr>
            <w:tcW w:w="1463" w:type="dxa"/>
          </w:tcPr>
          <w:p w14:paraId="6CBB39AD" w14:textId="77777777" w:rsidR="00D225CD" w:rsidRPr="00920004" w:rsidRDefault="00D225CD" w:rsidP="00BD0851">
            <w:pPr>
              <w:spacing w:before="240" w:line="0" w:lineRule="atLeast"/>
              <w:jc w:val="center"/>
              <w:rPr>
                <w:ins w:id="19380" w:author="phuong vu" w:date="2018-11-21T21:52:00Z"/>
                <w:lang w:val="en-US"/>
                <w:rPrChange w:id="19381" w:author="phuong vu" w:date="2018-11-30T22:36:00Z">
                  <w:rPr>
                    <w:ins w:id="19382" w:author="phuong vu" w:date="2018-11-21T21:52:00Z"/>
                    <w:lang w:val="en-US"/>
                  </w:rPr>
                </w:rPrChange>
              </w:rPr>
              <w:pPrChange w:id="19383" w:author="phuong vu" w:date="2018-11-30T14:16:00Z">
                <w:pPr>
                  <w:spacing w:line="360" w:lineRule="auto"/>
                  <w:jc w:val="center"/>
                </w:pPr>
              </w:pPrChange>
            </w:pPr>
          </w:p>
        </w:tc>
        <w:tc>
          <w:tcPr>
            <w:tcW w:w="1463" w:type="dxa"/>
          </w:tcPr>
          <w:p w14:paraId="65A08CEB" w14:textId="77777777" w:rsidR="00D225CD" w:rsidRPr="00920004" w:rsidRDefault="00D225CD" w:rsidP="00BD0851">
            <w:pPr>
              <w:spacing w:before="240" w:line="0" w:lineRule="atLeast"/>
              <w:jc w:val="center"/>
              <w:rPr>
                <w:ins w:id="19384" w:author="phuong vu" w:date="2018-11-21T21:52:00Z"/>
                <w:lang w:val="en-US"/>
                <w:rPrChange w:id="19385" w:author="phuong vu" w:date="2018-11-30T22:36:00Z">
                  <w:rPr>
                    <w:ins w:id="19386" w:author="phuong vu" w:date="2018-11-21T21:52:00Z"/>
                    <w:lang w:val="en-US"/>
                  </w:rPr>
                </w:rPrChange>
              </w:rPr>
              <w:pPrChange w:id="19387" w:author="phuong vu" w:date="2018-11-30T14:16:00Z">
                <w:pPr>
                  <w:jc w:val="center"/>
                </w:pPr>
              </w:pPrChange>
            </w:pPr>
            <w:ins w:id="19388" w:author="phuong vu" w:date="2018-11-21T21:52:00Z">
              <w:r w:rsidRPr="00920004">
                <w:rPr>
                  <w:lang w:val="en-US"/>
                  <w:rPrChange w:id="19389" w:author="phuong vu" w:date="2018-11-30T22:36:00Z">
                    <w:rPr>
                      <w:lang w:val="en-US"/>
                    </w:rPr>
                  </w:rPrChange>
                </w:rPr>
                <w:t>X</w:t>
              </w:r>
            </w:ins>
          </w:p>
        </w:tc>
      </w:tr>
      <w:tr w:rsidR="00D225CD" w:rsidRPr="00920004" w14:paraId="2D519A6D" w14:textId="77777777" w:rsidTr="00565D22">
        <w:trPr>
          <w:ins w:id="19390" w:author="phuong vu" w:date="2018-11-21T21:52:00Z"/>
        </w:trPr>
        <w:tc>
          <w:tcPr>
            <w:tcW w:w="805" w:type="dxa"/>
          </w:tcPr>
          <w:p w14:paraId="67BC9CC8" w14:textId="77777777" w:rsidR="00D225CD" w:rsidRPr="00920004" w:rsidRDefault="00D225CD" w:rsidP="00BD0851">
            <w:pPr>
              <w:spacing w:before="240" w:line="0" w:lineRule="atLeast"/>
              <w:jc w:val="center"/>
              <w:rPr>
                <w:ins w:id="19391" w:author="phuong vu" w:date="2018-11-21T21:52:00Z"/>
                <w:lang w:val="en-US"/>
                <w:rPrChange w:id="19392" w:author="phuong vu" w:date="2018-11-30T22:36:00Z">
                  <w:rPr>
                    <w:ins w:id="19393" w:author="phuong vu" w:date="2018-11-21T21:52:00Z"/>
                    <w:lang w:val="en-US"/>
                  </w:rPr>
                </w:rPrChange>
              </w:rPr>
              <w:pPrChange w:id="19394" w:author="phuong vu" w:date="2018-11-30T14:16:00Z">
                <w:pPr>
                  <w:spacing w:line="360" w:lineRule="auto"/>
                  <w:jc w:val="center"/>
                </w:pPr>
              </w:pPrChange>
            </w:pPr>
            <w:ins w:id="19395" w:author="phuong vu" w:date="2018-11-21T21:52:00Z">
              <w:r w:rsidRPr="00920004">
                <w:rPr>
                  <w:lang w:val="en-US"/>
                  <w:rPrChange w:id="19396" w:author="phuong vu" w:date="2018-11-30T22:36:00Z">
                    <w:rPr>
                      <w:lang w:val="en-US"/>
                    </w:rPr>
                  </w:rPrChange>
                </w:rPr>
                <w:t>2</w:t>
              </w:r>
            </w:ins>
          </w:p>
        </w:tc>
        <w:tc>
          <w:tcPr>
            <w:tcW w:w="2120" w:type="dxa"/>
          </w:tcPr>
          <w:p w14:paraId="49D79E90" w14:textId="77777777" w:rsidR="00D225CD" w:rsidRPr="00920004" w:rsidRDefault="00D225CD" w:rsidP="00B7091A">
            <w:pPr>
              <w:rPr>
                <w:ins w:id="19397" w:author="phuong vu" w:date="2018-11-21T21:52:00Z"/>
                <w:lang w:val="en-US"/>
                <w:rPrChange w:id="19398" w:author="phuong vu" w:date="2018-11-30T22:36:00Z">
                  <w:rPr>
                    <w:ins w:id="19399" w:author="phuong vu" w:date="2018-11-21T21:52:00Z"/>
                    <w:lang w:val="en-US"/>
                  </w:rPr>
                </w:rPrChange>
              </w:rPr>
              <w:pPrChange w:id="19400" w:author="phuong vu" w:date="2018-11-30T23:09:00Z">
                <w:pPr>
                  <w:spacing w:line="360" w:lineRule="auto"/>
                </w:pPr>
              </w:pPrChange>
            </w:pPr>
            <w:ins w:id="19401" w:author="phuong vu" w:date="2018-11-21T21:52:00Z">
              <w:r w:rsidRPr="00920004">
                <w:rPr>
                  <w:lang w:val="en-US"/>
                  <w:rPrChange w:id="19402" w:author="phuong vu" w:date="2018-11-30T22:36:00Z">
                    <w:rPr>
                      <w:lang w:val="en-US"/>
                    </w:rPr>
                  </w:rPrChange>
                </w:rPr>
                <w:t>receipt</w:t>
              </w:r>
            </w:ins>
          </w:p>
        </w:tc>
        <w:tc>
          <w:tcPr>
            <w:tcW w:w="1463" w:type="dxa"/>
          </w:tcPr>
          <w:p w14:paraId="6FEAE874" w14:textId="77777777" w:rsidR="00D225CD" w:rsidRPr="00920004" w:rsidRDefault="00D225CD" w:rsidP="00BD0851">
            <w:pPr>
              <w:spacing w:before="240" w:line="0" w:lineRule="atLeast"/>
              <w:jc w:val="center"/>
              <w:rPr>
                <w:ins w:id="19403" w:author="phuong vu" w:date="2018-11-21T21:52:00Z"/>
                <w:lang w:val="en-US"/>
                <w:rPrChange w:id="19404" w:author="phuong vu" w:date="2018-11-30T22:36:00Z">
                  <w:rPr>
                    <w:ins w:id="19405" w:author="phuong vu" w:date="2018-11-21T21:52:00Z"/>
                    <w:lang w:val="en-US"/>
                  </w:rPr>
                </w:rPrChange>
              </w:rPr>
              <w:pPrChange w:id="19406" w:author="phuong vu" w:date="2018-11-30T14:16:00Z">
                <w:pPr>
                  <w:spacing w:line="360" w:lineRule="auto"/>
                  <w:jc w:val="center"/>
                </w:pPr>
              </w:pPrChange>
            </w:pPr>
          </w:p>
        </w:tc>
        <w:tc>
          <w:tcPr>
            <w:tcW w:w="1463" w:type="dxa"/>
          </w:tcPr>
          <w:p w14:paraId="21E4AACB" w14:textId="77777777" w:rsidR="00D225CD" w:rsidRPr="00920004" w:rsidRDefault="00D225CD" w:rsidP="00BD0851">
            <w:pPr>
              <w:spacing w:before="240" w:line="0" w:lineRule="atLeast"/>
              <w:jc w:val="center"/>
              <w:rPr>
                <w:ins w:id="19407" w:author="phuong vu" w:date="2018-11-21T21:52:00Z"/>
                <w:lang w:val="en-US"/>
                <w:rPrChange w:id="19408" w:author="phuong vu" w:date="2018-11-30T22:36:00Z">
                  <w:rPr>
                    <w:ins w:id="19409" w:author="phuong vu" w:date="2018-11-21T21:52:00Z"/>
                    <w:lang w:val="en-US"/>
                  </w:rPr>
                </w:rPrChange>
              </w:rPr>
              <w:pPrChange w:id="19410" w:author="phuong vu" w:date="2018-11-30T14:16:00Z">
                <w:pPr>
                  <w:spacing w:line="360" w:lineRule="auto"/>
                  <w:jc w:val="center"/>
                </w:pPr>
              </w:pPrChange>
            </w:pPr>
            <w:ins w:id="19411" w:author="phuong vu" w:date="2018-11-21T21:52:00Z">
              <w:r w:rsidRPr="00920004">
                <w:rPr>
                  <w:lang w:val="en-US"/>
                  <w:rPrChange w:id="19412" w:author="phuong vu" w:date="2018-11-30T22:36:00Z">
                    <w:rPr>
                      <w:lang w:val="en-US"/>
                    </w:rPr>
                  </w:rPrChange>
                </w:rPr>
                <w:t>X</w:t>
              </w:r>
            </w:ins>
          </w:p>
        </w:tc>
        <w:tc>
          <w:tcPr>
            <w:tcW w:w="1463" w:type="dxa"/>
          </w:tcPr>
          <w:p w14:paraId="5C7902F0" w14:textId="77777777" w:rsidR="00D225CD" w:rsidRPr="00920004" w:rsidRDefault="00D225CD" w:rsidP="00BD0851">
            <w:pPr>
              <w:spacing w:before="240" w:line="0" w:lineRule="atLeast"/>
              <w:jc w:val="center"/>
              <w:rPr>
                <w:ins w:id="19413" w:author="phuong vu" w:date="2018-11-21T21:52:00Z"/>
                <w:lang w:val="en-US"/>
                <w:rPrChange w:id="19414" w:author="phuong vu" w:date="2018-11-30T22:36:00Z">
                  <w:rPr>
                    <w:ins w:id="19415" w:author="phuong vu" w:date="2018-11-21T21:52:00Z"/>
                    <w:lang w:val="en-US"/>
                  </w:rPr>
                </w:rPrChange>
              </w:rPr>
              <w:pPrChange w:id="19416" w:author="phuong vu" w:date="2018-11-30T14:16:00Z">
                <w:pPr>
                  <w:spacing w:line="360" w:lineRule="auto"/>
                  <w:jc w:val="center"/>
                </w:pPr>
              </w:pPrChange>
            </w:pPr>
          </w:p>
        </w:tc>
        <w:tc>
          <w:tcPr>
            <w:tcW w:w="1463" w:type="dxa"/>
          </w:tcPr>
          <w:p w14:paraId="29729F2F" w14:textId="77777777" w:rsidR="00D225CD" w:rsidRPr="00920004" w:rsidRDefault="00D225CD" w:rsidP="00BD0851">
            <w:pPr>
              <w:spacing w:before="240" w:line="0" w:lineRule="atLeast"/>
              <w:jc w:val="center"/>
              <w:rPr>
                <w:ins w:id="19417" w:author="phuong vu" w:date="2018-11-21T21:52:00Z"/>
                <w:lang w:val="en-US"/>
                <w:rPrChange w:id="19418" w:author="phuong vu" w:date="2018-11-30T22:36:00Z">
                  <w:rPr>
                    <w:ins w:id="19419" w:author="phuong vu" w:date="2018-11-21T21:52:00Z"/>
                    <w:lang w:val="en-US"/>
                  </w:rPr>
                </w:rPrChange>
              </w:rPr>
              <w:pPrChange w:id="19420" w:author="phuong vu" w:date="2018-11-30T14:16:00Z">
                <w:pPr>
                  <w:jc w:val="center"/>
                </w:pPr>
              </w:pPrChange>
            </w:pPr>
            <w:ins w:id="19421" w:author="phuong vu" w:date="2018-11-21T21:52:00Z">
              <w:r w:rsidRPr="00920004">
                <w:rPr>
                  <w:lang w:val="en-US"/>
                  <w:rPrChange w:id="19422" w:author="phuong vu" w:date="2018-11-30T22:36:00Z">
                    <w:rPr>
                      <w:lang w:val="en-US"/>
                    </w:rPr>
                  </w:rPrChange>
                </w:rPr>
                <w:t>X</w:t>
              </w:r>
            </w:ins>
          </w:p>
        </w:tc>
      </w:tr>
      <w:tr w:rsidR="00D225CD" w:rsidRPr="00920004" w14:paraId="6C6E9384" w14:textId="77777777" w:rsidTr="00565D22">
        <w:trPr>
          <w:ins w:id="19423" w:author="phuong vu" w:date="2018-11-21T21:52:00Z"/>
        </w:trPr>
        <w:tc>
          <w:tcPr>
            <w:tcW w:w="805" w:type="dxa"/>
          </w:tcPr>
          <w:p w14:paraId="2E9E24F6" w14:textId="77777777" w:rsidR="00D225CD" w:rsidRPr="00920004" w:rsidRDefault="00D225CD" w:rsidP="00BD0851">
            <w:pPr>
              <w:spacing w:before="240" w:line="0" w:lineRule="atLeast"/>
              <w:jc w:val="center"/>
              <w:rPr>
                <w:ins w:id="19424" w:author="phuong vu" w:date="2018-11-21T21:52:00Z"/>
                <w:lang w:val="en-US"/>
                <w:rPrChange w:id="19425" w:author="phuong vu" w:date="2018-11-30T22:36:00Z">
                  <w:rPr>
                    <w:ins w:id="19426" w:author="phuong vu" w:date="2018-11-21T21:52:00Z"/>
                    <w:lang w:val="en-US"/>
                  </w:rPr>
                </w:rPrChange>
              </w:rPr>
              <w:pPrChange w:id="19427" w:author="phuong vu" w:date="2018-11-30T14:16:00Z">
                <w:pPr>
                  <w:spacing w:line="360" w:lineRule="auto"/>
                  <w:jc w:val="center"/>
                </w:pPr>
              </w:pPrChange>
            </w:pPr>
            <w:ins w:id="19428" w:author="phuong vu" w:date="2018-11-21T21:52:00Z">
              <w:r w:rsidRPr="00920004">
                <w:rPr>
                  <w:lang w:val="en-US"/>
                  <w:rPrChange w:id="19429" w:author="phuong vu" w:date="2018-11-30T22:36:00Z">
                    <w:rPr>
                      <w:lang w:val="en-US"/>
                    </w:rPr>
                  </w:rPrChange>
                </w:rPr>
                <w:t>3</w:t>
              </w:r>
            </w:ins>
          </w:p>
        </w:tc>
        <w:tc>
          <w:tcPr>
            <w:tcW w:w="2120" w:type="dxa"/>
          </w:tcPr>
          <w:p w14:paraId="03FCB149" w14:textId="77777777" w:rsidR="00D225CD" w:rsidRPr="00920004" w:rsidRDefault="00D225CD" w:rsidP="00B7091A">
            <w:pPr>
              <w:rPr>
                <w:ins w:id="19430" w:author="phuong vu" w:date="2018-11-21T21:52:00Z"/>
                <w:lang w:val="en-US"/>
                <w:rPrChange w:id="19431" w:author="phuong vu" w:date="2018-11-30T22:36:00Z">
                  <w:rPr>
                    <w:ins w:id="19432" w:author="phuong vu" w:date="2018-11-21T21:52:00Z"/>
                    <w:lang w:val="en-US"/>
                  </w:rPr>
                </w:rPrChange>
              </w:rPr>
              <w:pPrChange w:id="19433" w:author="phuong vu" w:date="2018-11-30T23:09:00Z">
                <w:pPr>
                  <w:spacing w:line="360" w:lineRule="auto"/>
                </w:pPr>
              </w:pPrChange>
            </w:pPr>
            <w:ins w:id="19434" w:author="phuong vu" w:date="2018-11-21T21:52:00Z">
              <w:r w:rsidRPr="00920004">
                <w:rPr>
                  <w:lang w:val="en-US"/>
                  <w:rPrChange w:id="19435" w:author="phuong vu" w:date="2018-11-30T22:36:00Z">
                    <w:rPr>
                      <w:lang w:val="en-US"/>
                    </w:rPr>
                  </w:rPrChange>
                </w:rPr>
                <w:t>receipt_detail</w:t>
              </w:r>
            </w:ins>
          </w:p>
        </w:tc>
        <w:tc>
          <w:tcPr>
            <w:tcW w:w="1463" w:type="dxa"/>
          </w:tcPr>
          <w:p w14:paraId="1029EEAD" w14:textId="77777777" w:rsidR="00D225CD" w:rsidRPr="00920004" w:rsidRDefault="00D225CD" w:rsidP="00BD0851">
            <w:pPr>
              <w:spacing w:before="240" w:line="0" w:lineRule="atLeast"/>
              <w:jc w:val="center"/>
              <w:rPr>
                <w:ins w:id="19436" w:author="phuong vu" w:date="2018-11-21T21:52:00Z"/>
                <w:lang w:val="en-US"/>
                <w:rPrChange w:id="19437" w:author="phuong vu" w:date="2018-11-30T22:36:00Z">
                  <w:rPr>
                    <w:ins w:id="19438" w:author="phuong vu" w:date="2018-11-21T21:52:00Z"/>
                    <w:lang w:val="en-US"/>
                  </w:rPr>
                </w:rPrChange>
              </w:rPr>
              <w:pPrChange w:id="19439" w:author="phuong vu" w:date="2018-11-30T14:16:00Z">
                <w:pPr>
                  <w:spacing w:line="360" w:lineRule="auto"/>
                  <w:jc w:val="center"/>
                </w:pPr>
              </w:pPrChange>
            </w:pPr>
          </w:p>
        </w:tc>
        <w:tc>
          <w:tcPr>
            <w:tcW w:w="1463" w:type="dxa"/>
          </w:tcPr>
          <w:p w14:paraId="33B61C52" w14:textId="77777777" w:rsidR="00D225CD" w:rsidRPr="00920004" w:rsidRDefault="00D225CD" w:rsidP="00BD0851">
            <w:pPr>
              <w:spacing w:before="240" w:line="0" w:lineRule="atLeast"/>
              <w:jc w:val="center"/>
              <w:rPr>
                <w:ins w:id="19440" w:author="phuong vu" w:date="2018-11-21T21:52:00Z"/>
                <w:lang w:val="en-US"/>
                <w:rPrChange w:id="19441" w:author="phuong vu" w:date="2018-11-30T22:36:00Z">
                  <w:rPr>
                    <w:ins w:id="19442" w:author="phuong vu" w:date="2018-11-21T21:52:00Z"/>
                    <w:lang w:val="en-US"/>
                  </w:rPr>
                </w:rPrChange>
              </w:rPr>
              <w:pPrChange w:id="19443" w:author="phuong vu" w:date="2018-11-30T14:16:00Z">
                <w:pPr>
                  <w:spacing w:line="360" w:lineRule="auto"/>
                  <w:jc w:val="center"/>
                </w:pPr>
              </w:pPrChange>
            </w:pPr>
          </w:p>
        </w:tc>
        <w:tc>
          <w:tcPr>
            <w:tcW w:w="1463" w:type="dxa"/>
          </w:tcPr>
          <w:p w14:paraId="6C69357A" w14:textId="77777777" w:rsidR="00D225CD" w:rsidRPr="00920004" w:rsidRDefault="00D225CD" w:rsidP="00BD0851">
            <w:pPr>
              <w:spacing w:before="240" w:line="0" w:lineRule="atLeast"/>
              <w:jc w:val="center"/>
              <w:rPr>
                <w:ins w:id="19444" w:author="phuong vu" w:date="2018-11-21T21:52:00Z"/>
                <w:lang w:val="en-US"/>
                <w:rPrChange w:id="19445" w:author="phuong vu" w:date="2018-11-30T22:36:00Z">
                  <w:rPr>
                    <w:ins w:id="19446" w:author="phuong vu" w:date="2018-11-21T21:52:00Z"/>
                    <w:lang w:val="en-US"/>
                  </w:rPr>
                </w:rPrChange>
              </w:rPr>
              <w:pPrChange w:id="19447" w:author="phuong vu" w:date="2018-11-30T14:16:00Z">
                <w:pPr>
                  <w:spacing w:line="360" w:lineRule="auto"/>
                  <w:jc w:val="center"/>
                </w:pPr>
              </w:pPrChange>
            </w:pPr>
          </w:p>
        </w:tc>
        <w:tc>
          <w:tcPr>
            <w:tcW w:w="1463" w:type="dxa"/>
          </w:tcPr>
          <w:p w14:paraId="1B35724C" w14:textId="77777777" w:rsidR="00D225CD" w:rsidRPr="00920004" w:rsidRDefault="00D225CD" w:rsidP="00BD0851">
            <w:pPr>
              <w:spacing w:before="240" w:line="0" w:lineRule="atLeast"/>
              <w:jc w:val="center"/>
              <w:rPr>
                <w:ins w:id="19448" w:author="phuong vu" w:date="2018-11-21T21:52:00Z"/>
                <w:lang w:val="en-US"/>
                <w:rPrChange w:id="19449" w:author="phuong vu" w:date="2018-11-30T22:36:00Z">
                  <w:rPr>
                    <w:ins w:id="19450" w:author="phuong vu" w:date="2018-11-21T21:52:00Z"/>
                    <w:lang w:val="en-US"/>
                  </w:rPr>
                </w:rPrChange>
              </w:rPr>
              <w:pPrChange w:id="19451" w:author="phuong vu" w:date="2018-11-30T14:16:00Z">
                <w:pPr>
                  <w:jc w:val="center"/>
                </w:pPr>
              </w:pPrChange>
            </w:pPr>
            <w:ins w:id="19452" w:author="phuong vu" w:date="2018-11-21T21:52:00Z">
              <w:r w:rsidRPr="00920004">
                <w:rPr>
                  <w:lang w:val="en-US"/>
                  <w:rPrChange w:id="19453" w:author="phuong vu" w:date="2018-11-30T22:36:00Z">
                    <w:rPr>
                      <w:lang w:val="en-US"/>
                    </w:rPr>
                  </w:rPrChange>
                </w:rPr>
                <w:t>X</w:t>
              </w:r>
            </w:ins>
          </w:p>
        </w:tc>
      </w:tr>
      <w:tr w:rsidR="00D225CD" w:rsidRPr="00920004" w14:paraId="0AE6B94C" w14:textId="77777777" w:rsidTr="00565D22">
        <w:trPr>
          <w:ins w:id="19454" w:author="phuong vu" w:date="2018-11-21T21:52:00Z"/>
        </w:trPr>
        <w:tc>
          <w:tcPr>
            <w:tcW w:w="805" w:type="dxa"/>
          </w:tcPr>
          <w:p w14:paraId="691E1AD9" w14:textId="77777777" w:rsidR="00D225CD" w:rsidRPr="00920004" w:rsidRDefault="00D225CD" w:rsidP="00BD0851">
            <w:pPr>
              <w:spacing w:before="240" w:line="0" w:lineRule="atLeast"/>
              <w:jc w:val="center"/>
              <w:rPr>
                <w:ins w:id="19455" w:author="phuong vu" w:date="2018-11-21T21:52:00Z"/>
                <w:lang w:val="en-US"/>
                <w:rPrChange w:id="19456" w:author="phuong vu" w:date="2018-11-30T22:36:00Z">
                  <w:rPr>
                    <w:ins w:id="19457" w:author="phuong vu" w:date="2018-11-21T21:52:00Z"/>
                    <w:lang w:val="en-US"/>
                  </w:rPr>
                </w:rPrChange>
              </w:rPr>
              <w:pPrChange w:id="19458" w:author="phuong vu" w:date="2018-11-30T14:16:00Z">
                <w:pPr>
                  <w:spacing w:line="360" w:lineRule="auto"/>
                  <w:jc w:val="center"/>
                </w:pPr>
              </w:pPrChange>
            </w:pPr>
            <w:ins w:id="19459" w:author="phuong vu" w:date="2018-11-21T21:52:00Z">
              <w:r w:rsidRPr="00920004">
                <w:rPr>
                  <w:lang w:val="en-US"/>
                  <w:rPrChange w:id="19460" w:author="phuong vu" w:date="2018-11-30T22:36:00Z">
                    <w:rPr>
                      <w:lang w:val="en-US"/>
                    </w:rPr>
                  </w:rPrChange>
                </w:rPr>
                <w:t>4</w:t>
              </w:r>
            </w:ins>
          </w:p>
        </w:tc>
        <w:tc>
          <w:tcPr>
            <w:tcW w:w="2120" w:type="dxa"/>
          </w:tcPr>
          <w:p w14:paraId="42F8E640" w14:textId="77777777" w:rsidR="00D225CD" w:rsidRPr="00920004" w:rsidRDefault="00D225CD" w:rsidP="00B7091A">
            <w:pPr>
              <w:rPr>
                <w:ins w:id="19461" w:author="phuong vu" w:date="2018-11-21T21:52:00Z"/>
                <w:lang w:val="en-US"/>
                <w:rPrChange w:id="19462" w:author="phuong vu" w:date="2018-11-30T22:36:00Z">
                  <w:rPr>
                    <w:ins w:id="19463" w:author="phuong vu" w:date="2018-11-21T21:52:00Z"/>
                    <w:lang w:val="en-US"/>
                  </w:rPr>
                </w:rPrChange>
              </w:rPr>
              <w:pPrChange w:id="19464" w:author="phuong vu" w:date="2018-11-30T23:09:00Z">
                <w:pPr>
                  <w:spacing w:line="360" w:lineRule="auto"/>
                </w:pPr>
              </w:pPrChange>
            </w:pPr>
            <w:ins w:id="19465" w:author="phuong vu" w:date="2018-11-21T21:52:00Z">
              <w:r w:rsidRPr="00920004">
                <w:rPr>
                  <w:lang w:val="en-US"/>
                  <w:rPrChange w:id="19466" w:author="phuong vu" w:date="2018-11-30T22:36:00Z">
                    <w:rPr>
                      <w:lang w:val="en-US"/>
                    </w:rPr>
                  </w:rPrChange>
                </w:rPr>
                <w:t>bill</w:t>
              </w:r>
            </w:ins>
          </w:p>
        </w:tc>
        <w:tc>
          <w:tcPr>
            <w:tcW w:w="1463" w:type="dxa"/>
          </w:tcPr>
          <w:p w14:paraId="61A602E9" w14:textId="77777777" w:rsidR="00D225CD" w:rsidRPr="00920004" w:rsidRDefault="00D225CD" w:rsidP="00BD0851">
            <w:pPr>
              <w:spacing w:before="240" w:line="0" w:lineRule="atLeast"/>
              <w:jc w:val="center"/>
              <w:rPr>
                <w:ins w:id="19467" w:author="phuong vu" w:date="2018-11-21T21:52:00Z"/>
                <w:lang w:val="en-US"/>
                <w:rPrChange w:id="19468" w:author="phuong vu" w:date="2018-11-30T22:36:00Z">
                  <w:rPr>
                    <w:ins w:id="19469" w:author="phuong vu" w:date="2018-11-21T21:52:00Z"/>
                    <w:lang w:val="en-US"/>
                  </w:rPr>
                </w:rPrChange>
              </w:rPr>
              <w:pPrChange w:id="19470" w:author="phuong vu" w:date="2018-11-30T14:16:00Z">
                <w:pPr>
                  <w:spacing w:line="360" w:lineRule="auto"/>
                  <w:jc w:val="center"/>
                </w:pPr>
              </w:pPrChange>
            </w:pPr>
            <w:ins w:id="19471" w:author="phuong vu" w:date="2018-11-21T21:52:00Z">
              <w:r w:rsidRPr="00920004">
                <w:rPr>
                  <w:lang w:val="en-US"/>
                  <w:rPrChange w:id="19472" w:author="phuong vu" w:date="2018-11-30T22:36:00Z">
                    <w:rPr>
                      <w:lang w:val="en-US"/>
                    </w:rPr>
                  </w:rPrChange>
                </w:rPr>
                <w:t>X</w:t>
              </w:r>
            </w:ins>
          </w:p>
        </w:tc>
        <w:tc>
          <w:tcPr>
            <w:tcW w:w="1463" w:type="dxa"/>
          </w:tcPr>
          <w:p w14:paraId="38CA806F" w14:textId="77777777" w:rsidR="00D225CD" w:rsidRPr="00920004" w:rsidRDefault="00D225CD" w:rsidP="00BD0851">
            <w:pPr>
              <w:spacing w:before="240" w:line="0" w:lineRule="atLeast"/>
              <w:jc w:val="center"/>
              <w:rPr>
                <w:ins w:id="19473" w:author="phuong vu" w:date="2018-11-21T21:52:00Z"/>
                <w:lang w:val="en-US"/>
                <w:rPrChange w:id="19474" w:author="phuong vu" w:date="2018-11-30T22:36:00Z">
                  <w:rPr>
                    <w:ins w:id="19475" w:author="phuong vu" w:date="2018-11-21T21:52:00Z"/>
                    <w:lang w:val="en-US"/>
                  </w:rPr>
                </w:rPrChange>
              </w:rPr>
              <w:pPrChange w:id="19476" w:author="phuong vu" w:date="2018-11-30T14:16:00Z">
                <w:pPr>
                  <w:spacing w:line="360" w:lineRule="auto"/>
                  <w:jc w:val="center"/>
                </w:pPr>
              </w:pPrChange>
            </w:pPr>
          </w:p>
        </w:tc>
        <w:tc>
          <w:tcPr>
            <w:tcW w:w="1463" w:type="dxa"/>
          </w:tcPr>
          <w:p w14:paraId="4BADE95B" w14:textId="77777777" w:rsidR="00D225CD" w:rsidRPr="00920004" w:rsidRDefault="00D225CD" w:rsidP="00BD0851">
            <w:pPr>
              <w:spacing w:before="240" w:line="0" w:lineRule="atLeast"/>
              <w:jc w:val="center"/>
              <w:rPr>
                <w:ins w:id="19477" w:author="phuong vu" w:date="2018-11-21T21:52:00Z"/>
                <w:lang w:val="en-US"/>
                <w:rPrChange w:id="19478" w:author="phuong vu" w:date="2018-11-30T22:36:00Z">
                  <w:rPr>
                    <w:ins w:id="19479" w:author="phuong vu" w:date="2018-11-21T21:52:00Z"/>
                    <w:lang w:val="en-US"/>
                  </w:rPr>
                </w:rPrChange>
              </w:rPr>
              <w:pPrChange w:id="19480" w:author="phuong vu" w:date="2018-11-30T14:16:00Z">
                <w:pPr>
                  <w:spacing w:line="360" w:lineRule="auto"/>
                  <w:jc w:val="center"/>
                </w:pPr>
              </w:pPrChange>
            </w:pPr>
          </w:p>
        </w:tc>
        <w:tc>
          <w:tcPr>
            <w:tcW w:w="1463" w:type="dxa"/>
          </w:tcPr>
          <w:p w14:paraId="69DE2963" w14:textId="77777777" w:rsidR="00D225CD" w:rsidRPr="00920004" w:rsidRDefault="00D225CD" w:rsidP="00BD0851">
            <w:pPr>
              <w:spacing w:before="240" w:line="0" w:lineRule="atLeast"/>
              <w:jc w:val="center"/>
              <w:rPr>
                <w:ins w:id="19481" w:author="phuong vu" w:date="2018-11-21T21:52:00Z"/>
                <w:lang w:val="en-US"/>
                <w:rPrChange w:id="19482" w:author="phuong vu" w:date="2018-11-30T22:36:00Z">
                  <w:rPr>
                    <w:ins w:id="19483" w:author="phuong vu" w:date="2018-11-21T21:52:00Z"/>
                    <w:lang w:val="en-US"/>
                  </w:rPr>
                </w:rPrChange>
              </w:rPr>
              <w:pPrChange w:id="19484" w:author="phuong vu" w:date="2018-11-30T14:16:00Z">
                <w:pPr>
                  <w:jc w:val="center"/>
                </w:pPr>
              </w:pPrChange>
            </w:pPr>
          </w:p>
        </w:tc>
      </w:tr>
      <w:tr w:rsidR="00D225CD" w:rsidRPr="00920004" w14:paraId="19E43A23" w14:textId="77777777" w:rsidTr="00565D22">
        <w:trPr>
          <w:ins w:id="19485" w:author="phuong vu" w:date="2018-11-21T21:52:00Z"/>
        </w:trPr>
        <w:tc>
          <w:tcPr>
            <w:tcW w:w="805" w:type="dxa"/>
          </w:tcPr>
          <w:p w14:paraId="505F5587" w14:textId="77777777" w:rsidR="00D225CD" w:rsidRPr="00920004" w:rsidRDefault="00D225CD" w:rsidP="00BD0851">
            <w:pPr>
              <w:spacing w:before="240" w:line="0" w:lineRule="atLeast"/>
              <w:jc w:val="center"/>
              <w:rPr>
                <w:ins w:id="19486" w:author="phuong vu" w:date="2018-11-21T21:52:00Z"/>
                <w:lang w:val="en-US"/>
                <w:rPrChange w:id="19487" w:author="phuong vu" w:date="2018-11-30T22:36:00Z">
                  <w:rPr>
                    <w:ins w:id="19488" w:author="phuong vu" w:date="2018-11-21T21:52:00Z"/>
                    <w:lang w:val="en-US"/>
                  </w:rPr>
                </w:rPrChange>
              </w:rPr>
              <w:pPrChange w:id="19489" w:author="phuong vu" w:date="2018-11-30T14:16:00Z">
                <w:pPr>
                  <w:spacing w:line="360" w:lineRule="auto"/>
                  <w:jc w:val="center"/>
                </w:pPr>
              </w:pPrChange>
            </w:pPr>
            <w:ins w:id="19490" w:author="phuong vu" w:date="2018-11-21T21:52:00Z">
              <w:r w:rsidRPr="00920004">
                <w:rPr>
                  <w:lang w:val="en-US"/>
                  <w:rPrChange w:id="19491" w:author="phuong vu" w:date="2018-11-30T22:36:00Z">
                    <w:rPr>
                      <w:lang w:val="en-US"/>
                    </w:rPr>
                  </w:rPrChange>
                </w:rPr>
                <w:t>5</w:t>
              </w:r>
            </w:ins>
          </w:p>
        </w:tc>
        <w:tc>
          <w:tcPr>
            <w:tcW w:w="2120" w:type="dxa"/>
          </w:tcPr>
          <w:p w14:paraId="7460E95E" w14:textId="77777777" w:rsidR="00D225CD" w:rsidRPr="00920004" w:rsidRDefault="00D225CD" w:rsidP="00B7091A">
            <w:pPr>
              <w:rPr>
                <w:ins w:id="19492" w:author="phuong vu" w:date="2018-11-21T21:52:00Z"/>
                <w:lang w:val="en-US"/>
                <w:rPrChange w:id="19493" w:author="phuong vu" w:date="2018-11-30T22:36:00Z">
                  <w:rPr>
                    <w:ins w:id="19494" w:author="phuong vu" w:date="2018-11-21T21:52:00Z"/>
                    <w:lang w:val="en-US"/>
                  </w:rPr>
                </w:rPrChange>
              </w:rPr>
              <w:pPrChange w:id="19495" w:author="phuong vu" w:date="2018-11-30T23:09:00Z">
                <w:pPr>
                  <w:spacing w:line="360" w:lineRule="auto"/>
                </w:pPr>
              </w:pPrChange>
            </w:pPr>
            <w:ins w:id="19496" w:author="phuong vu" w:date="2018-11-21T21:52:00Z">
              <w:r w:rsidRPr="00920004">
                <w:rPr>
                  <w:lang w:val="en-US"/>
                  <w:rPrChange w:id="19497" w:author="phuong vu" w:date="2018-11-30T22:36:00Z">
                    <w:rPr>
                      <w:lang w:val="en-US"/>
                    </w:rPr>
                  </w:rPrChange>
                </w:rPr>
                <w:t>bill_detail</w:t>
              </w:r>
            </w:ins>
          </w:p>
        </w:tc>
        <w:tc>
          <w:tcPr>
            <w:tcW w:w="1463" w:type="dxa"/>
          </w:tcPr>
          <w:p w14:paraId="44E5A65F" w14:textId="77777777" w:rsidR="00D225CD" w:rsidRPr="00920004" w:rsidRDefault="00D225CD" w:rsidP="00BD0851">
            <w:pPr>
              <w:spacing w:before="240" w:line="0" w:lineRule="atLeast"/>
              <w:jc w:val="center"/>
              <w:rPr>
                <w:ins w:id="19498" w:author="phuong vu" w:date="2018-11-21T21:52:00Z"/>
                <w:lang w:val="en-US"/>
                <w:rPrChange w:id="19499" w:author="phuong vu" w:date="2018-11-30T22:36:00Z">
                  <w:rPr>
                    <w:ins w:id="19500" w:author="phuong vu" w:date="2018-11-21T21:52:00Z"/>
                    <w:lang w:val="en-US"/>
                  </w:rPr>
                </w:rPrChange>
              </w:rPr>
              <w:pPrChange w:id="19501" w:author="phuong vu" w:date="2018-11-30T14:16:00Z">
                <w:pPr>
                  <w:spacing w:line="360" w:lineRule="auto"/>
                  <w:jc w:val="center"/>
                </w:pPr>
              </w:pPrChange>
            </w:pPr>
            <w:ins w:id="19502" w:author="phuong vu" w:date="2018-11-21T21:52:00Z">
              <w:r w:rsidRPr="00920004">
                <w:rPr>
                  <w:lang w:val="en-US"/>
                  <w:rPrChange w:id="19503" w:author="phuong vu" w:date="2018-11-30T22:36:00Z">
                    <w:rPr>
                      <w:lang w:val="en-US"/>
                    </w:rPr>
                  </w:rPrChange>
                </w:rPr>
                <w:t>X</w:t>
              </w:r>
            </w:ins>
          </w:p>
        </w:tc>
        <w:tc>
          <w:tcPr>
            <w:tcW w:w="1463" w:type="dxa"/>
          </w:tcPr>
          <w:p w14:paraId="392C61A7" w14:textId="77777777" w:rsidR="00D225CD" w:rsidRPr="00920004" w:rsidRDefault="00D225CD" w:rsidP="00BD0851">
            <w:pPr>
              <w:spacing w:before="240" w:line="0" w:lineRule="atLeast"/>
              <w:jc w:val="center"/>
              <w:rPr>
                <w:ins w:id="19504" w:author="phuong vu" w:date="2018-11-21T21:52:00Z"/>
                <w:lang w:val="en-US"/>
                <w:rPrChange w:id="19505" w:author="phuong vu" w:date="2018-11-30T22:36:00Z">
                  <w:rPr>
                    <w:ins w:id="19506" w:author="phuong vu" w:date="2018-11-21T21:52:00Z"/>
                    <w:lang w:val="en-US"/>
                  </w:rPr>
                </w:rPrChange>
              </w:rPr>
              <w:pPrChange w:id="19507" w:author="phuong vu" w:date="2018-11-30T14:16:00Z">
                <w:pPr>
                  <w:spacing w:line="360" w:lineRule="auto"/>
                  <w:jc w:val="center"/>
                </w:pPr>
              </w:pPrChange>
            </w:pPr>
          </w:p>
        </w:tc>
        <w:tc>
          <w:tcPr>
            <w:tcW w:w="1463" w:type="dxa"/>
          </w:tcPr>
          <w:p w14:paraId="76AB2705" w14:textId="77777777" w:rsidR="00D225CD" w:rsidRPr="00920004" w:rsidRDefault="00D225CD" w:rsidP="00BD0851">
            <w:pPr>
              <w:spacing w:before="240" w:line="0" w:lineRule="atLeast"/>
              <w:jc w:val="center"/>
              <w:rPr>
                <w:ins w:id="19508" w:author="phuong vu" w:date="2018-11-21T21:52:00Z"/>
                <w:lang w:val="en-US"/>
                <w:rPrChange w:id="19509" w:author="phuong vu" w:date="2018-11-30T22:36:00Z">
                  <w:rPr>
                    <w:ins w:id="19510" w:author="phuong vu" w:date="2018-11-21T21:52:00Z"/>
                    <w:lang w:val="en-US"/>
                  </w:rPr>
                </w:rPrChange>
              </w:rPr>
              <w:pPrChange w:id="19511" w:author="phuong vu" w:date="2018-11-30T14:16:00Z">
                <w:pPr>
                  <w:spacing w:line="360" w:lineRule="auto"/>
                  <w:jc w:val="center"/>
                </w:pPr>
              </w:pPrChange>
            </w:pPr>
          </w:p>
        </w:tc>
        <w:tc>
          <w:tcPr>
            <w:tcW w:w="1463" w:type="dxa"/>
          </w:tcPr>
          <w:p w14:paraId="1F04E57A" w14:textId="77777777" w:rsidR="00D225CD" w:rsidRPr="00920004" w:rsidRDefault="00D225CD" w:rsidP="00BD0851">
            <w:pPr>
              <w:keepNext/>
              <w:spacing w:before="240" w:line="0" w:lineRule="atLeast"/>
              <w:jc w:val="center"/>
              <w:rPr>
                <w:ins w:id="19512" w:author="phuong vu" w:date="2018-11-21T21:52:00Z"/>
                <w:lang w:val="en-US"/>
                <w:rPrChange w:id="19513" w:author="phuong vu" w:date="2018-11-30T22:36:00Z">
                  <w:rPr>
                    <w:ins w:id="19514" w:author="phuong vu" w:date="2018-11-21T21:52:00Z"/>
                    <w:lang w:val="en-US"/>
                  </w:rPr>
                </w:rPrChange>
              </w:rPr>
              <w:pPrChange w:id="19515" w:author="phuong vu" w:date="2018-11-30T14:16:00Z">
                <w:pPr>
                  <w:jc w:val="center"/>
                </w:pPr>
              </w:pPrChange>
            </w:pPr>
          </w:p>
        </w:tc>
      </w:tr>
    </w:tbl>
    <w:p w14:paraId="374FBBC8" w14:textId="5F56E0F8" w:rsidR="00D225CD" w:rsidRPr="00920004" w:rsidRDefault="007267DC" w:rsidP="00A17FA5">
      <w:pPr>
        <w:pStyle w:val="Caption"/>
        <w:rPr>
          <w:lang w:val="en-US"/>
          <w:rPrChange w:id="19516" w:author="phuong vu" w:date="2018-11-30T22:36:00Z">
            <w:rPr>
              <w:lang w:val="en-US"/>
            </w:rPr>
          </w:rPrChange>
        </w:rPr>
        <w:pPrChange w:id="19517" w:author="phuong vu" w:date="2018-11-30T22:42:00Z">
          <w:pPr>
            <w:pStyle w:val="Heading6"/>
          </w:pPr>
        </w:pPrChange>
      </w:pPr>
      <w:bookmarkStart w:id="19518" w:name="_Toc531381617"/>
      <w:ins w:id="19519" w:author="phuong vu" w:date="2018-11-26T13:36:00Z">
        <w:r w:rsidRPr="00920004">
          <w:rPr>
            <w:rPrChange w:id="19520" w:author="phuong vu" w:date="2018-11-30T22:36:00Z">
              <w:rPr/>
            </w:rPrChange>
          </w:rPr>
          <w:t xml:space="preserve">Bảng </w:t>
        </w:r>
      </w:ins>
      <w:ins w:id="19521" w:author="phuong vu" w:date="2018-11-30T14:54:00Z">
        <w:r w:rsidR="00D632EE" w:rsidRPr="00920004">
          <w:rPr>
            <w:rPrChange w:id="19522" w:author="phuong vu" w:date="2018-11-30T22:36:00Z">
              <w:rPr/>
            </w:rPrChange>
          </w:rPr>
          <w:fldChar w:fldCharType="begin"/>
        </w:r>
        <w:r w:rsidR="00D632EE" w:rsidRPr="00920004">
          <w:rPr>
            <w:rPrChange w:id="19523" w:author="phuong vu" w:date="2018-11-30T22:36:00Z">
              <w:rPr/>
            </w:rPrChange>
          </w:rPr>
          <w:instrText xml:space="preserve"> STYLEREF 1 \s </w:instrText>
        </w:r>
      </w:ins>
      <w:r w:rsidR="00D632EE" w:rsidRPr="00920004">
        <w:rPr>
          <w:rPrChange w:id="19524" w:author="phuong vu" w:date="2018-11-30T22:36:00Z">
            <w:rPr/>
          </w:rPrChange>
        </w:rPr>
        <w:fldChar w:fldCharType="separate"/>
      </w:r>
      <w:r w:rsidR="00B5490C">
        <w:rPr>
          <w:noProof/>
        </w:rPr>
        <w:t>3</w:t>
      </w:r>
      <w:ins w:id="19525" w:author="phuong vu" w:date="2018-11-30T14:54:00Z">
        <w:r w:rsidR="00D632EE" w:rsidRPr="00920004">
          <w:rPr>
            <w:rPrChange w:id="19526" w:author="phuong vu" w:date="2018-11-30T22:36:00Z">
              <w:rPr/>
            </w:rPrChange>
          </w:rPr>
          <w:fldChar w:fldCharType="end"/>
        </w:r>
        <w:r w:rsidR="00D632EE" w:rsidRPr="00920004">
          <w:rPr>
            <w:rPrChange w:id="19527" w:author="phuong vu" w:date="2018-11-30T22:36:00Z">
              <w:rPr/>
            </w:rPrChange>
          </w:rPr>
          <w:t>.</w:t>
        </w:r>
        <w:r w:rsidR="00D632EE" w:rsidRPr="00920004">
          <w:rPr>
            <w:rPrChange w:id="19528" w:author="phuong vu" w:date="2018-11-30T22:36:00Z">
              <w:rPr/>
            </w:rPrChange>
          </w:rPr>
          <w:fldChar w:fldCharType="begin"/>
        </w:r>
        <w:r w:rsidR="00D632EE" w:rsidRPr="00920004">
          <w:rPr>
            <w:rPrChange w:id="19529" w:author="phuong vu" w:date="2018-11-30T22:36:00Z">
              <w:rPr/>
            </w:rPrChange>
          </w:rPr>
          <w:instrText xml:space="preserve"> SEQ Bảng \* ARABIC \s 1 </w:instrText>
        </w:r>
      </w:ins>
      <w:r w:rsidR="00D632EE" w:rsidRPr="00920004">
        <w:rPr>
          <w:rPrChange w:id="19530" w:author="phuong vu" w:date="2018-11-30T22:36:00Z">
            <w:rPr/>
          </w:rPrChange>
        </w:rPr>
        <w:fldChar w:fldCharType="separate"/>
      </w:r>
      <w:ins w:id="19531" w:author="phuong vu" w:date="2018-11-30T22:44:00Z">
        <w:r w:rsidR="00B5490C">
          <w:rPr>
            <w:noProof/>
          </w:rPr>
          <w:t>9</w:t>
        </w:r>
      </w:ins>
      <w:ins w:id="19532" w:author="phuong vu" w:date="2018-11-30T14:54:00Z">
        <w:r w:rsidR="00D632EE" w:rsidRPr="00920004">
          <w:rPr>
            <w:rPrChange w:id="19533" w:author="phuong vu" w:date="2018-11-30T22:36:00Z">
              <w:rPr/>
            </w:rPrChange>
          </w:rPr>
          <w:fldChar w:fldCharType="end"/>
        </w:r>
      </w:ins>
      <w:ins w:id="19534" w:author="phuong vu" w:date="2018-11-26T13:36:00Z">
        <w:r w:rsidRPr="00920004">
          <w:rPr>
            <w:lang w:val="en-US"/>
            <w:rPrChange w:id="19535" w:author="phuong vu" w:date="2018-11-30T22:36:00Z">
              <w:rPr>
                <w:lang w:val="en-US"/>
              </w:rPr>
            </w:rPrChange>
          </w:rPr>
          <w:t xml:space="preserve"> Dữ liệu sử dụng tạo hóa đơn đơn hàng</w:t>
        </w:r>
      </w:ins>
      <w:bookmarkEnd w:id="19518"/>
    </w:p>
    <w:p w14:paraId="03BDA374" w14:textId="70A14575" w:rsidR="000C009C" w:rsidRPr="00920004" w:rsidRDefault="00070C2F" w:rsidP="00B7091A">
      <w:pPr>
        <w:pStyle w:val="Heading6"/>
        <w:numPr>
          <w:ilvl w:val="0"/>
          <w:numId w:val="61"/>
        </w:numPr>
        <w:spacing w:before="240" w:line="0" w:lineRule="atLeast"/>
        <w:ind w:left="630"/>
        <w:rPr>
          <w:ins w:id="19536" w:author="phuong vu" w:date="2018-11-26T14:06:00Z"/>
          <w:rFonts w:cstheme="majorHAnsi"/>
          <w:lang w:val="en-US"/>
          <w:rPrChange w:id="19537" w:author="phuong vu" w:date="2018-11-30T22:36:00Z">
            <w:rPr>
              <w:ins w:id="19538" w:author="phuong vu" w:date="2018-11-26T14:06:00Z"/>
              <w:rFonts w:cstheme="majorHAnsi"/>
              <w:lang w:val="en-US"/>
            </w:rPr>
          </w:rPrChange>
        </w:rPr>
        <w:pPrChange w:id="19539" w:author="phuong vu" w:date="2018-11-30T23:09:00Z">
          <w:pPr>
            <w:pStyle w:val="Heading6"/>
            <w:spacing w:line="276" w:lineRule="auto"/>
          </w:pPr>
        </w:pPrChange>
      </w:pPr>
      <w:r w:rsidRPr="00920004">
        <w:rPr>
          <w:rFonts w:cstheme="majorHAnsi"/>
          <w:lang w:val="en-US"/>
          <w:rPrChange w:id="19540" w:author="phuong vu" w:date="2018-11-30T22:36:00Z">
            <w:rPr>
              <w:lang w:val="en-US"/>
            </w:rPr>
          </w:rPrChange>
        </w:rPr>
        <w:t>Cách xử lí</w:t>
      </w:r>
    </w:p>
    <w:p w14:paraId="66CA3622" w14:textId="1831A1F3" w:rsidR="005A14ED" w:rsidRPr="00920004" w:rsidRDefault="00155E24" w:rsidP="00BD0851">
      <w:pPr>
        <w:keepNext/>
        <w:spacing w:before="240" w:line="0" w:lineRule="atLeast"/>
        <w:jc w:val="center"/>
        <w:rPr>
          <w:ins w:id="19541" w:author="phuong vu" w:date="2018-11-26T14:07:00Z"/>
          <w:rPrChange w:id="19542" w:author="phuong vu" w:date="2018-11-30T22:36:00Z">
            <w:rPr>
              <w:ins w:id="19543" w:author="phuong vu" w:date="2018-11-26T14:07:00Z"/>
            </w:rPr>
          </w:rPrChange>
        </w:rPr>
        <w:pPrChange w:id="19544" w:author="phuong vu" w:date="2018-11-30T14:16:00Z">
          <w:pPr>
            <w:jc w:val="center"/>
          </w:pPr>
        </w:pPrChange>
      </w:pPr>
      <w:ins w:id="19545" w:author="phuong vu" w:date="2018-11-27T16:10:00Z">
        <w:r w:rsidRPr="00920004">
          <w:rPr>
            <w:noProof/>
            <w:rPrChange w:id="19546" w:author="phuong vu" w:date="2018-11-30T22:36:00Z">
              <w:rPr>
                <w:noProof/>
              </w:rPr>
            </w:rPrChange>
          </w:rPr>
          <w:drawing>
            <wp:inline distT="0" distB="0" distL="0" distR="0" wp14:anchorId="1305C0C6" wp14:editId="22473535">
              <wp:extent cx="5579745" cy="5784850"/>
              <wp:effectExtent l="0" t="0" r="1905" b="635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579745" cy="5784850"/>
                      </a:xfrm>
                      <a:prstGeom prst="rect">
                        <a:avLst/>
                      </a:prstGeom>
                      <a:noFill/>
                      <a:ln>
                        <a:noFill/>
                      </a:ln>
                    </pic:spPr>
                  </pic:pic>
                </a:graphicData>
              </a:graphic>
            </wp:inline>
          </w:drawing>
        </w:r>
      </w:ins>
    </w:p>
    <w:p w14:paraId="75F28EFD" w14:textId="585CFD1F" w:rsidR="005A14ED" w:rsidRPr="00920004" w:rsidRDefault="005A14ED" w:rsidP="00A17FA5">
      <w:pPr>
        <w:pStyle w:val="Caption"/>
        <w:rPr>
          <w:lang w:val="en-US"/>
          <w:rPrChange w:id="19547" w:author="phuong vu" w:date="2018-11-30T22:36:00Z">
            <w:rPr>
              <w:lang w:val="en-US"/>
            </w:rPr>
          </w:rPrChange>
        </w:rPr>
        <w:pPrChange w:id="19548" w:author="phuong vu" w:date="2018-11-30T22:42:00Z">
          <w:pPr>
            <w:pStyle w:val="Heading6"/>
          </w:pPr>
        </w:pPrChange>
      </w:pPr>
      <w:bookmarkStart w:id="19549" w:name="_Toc531380492"/>
      <w:ins w:id="19550" w:author="phuong vu" w:date="2018-11-26T14:07:00Z">
        <w:r w:rsidRPr="00920004">
          <w:rPr>
            <w:rPrChange w:id="19551" w:author="phuong vu" w:date="2018-11-30T22:36:00Z">
              <w:rPr/>
            </w:rPrChange>
          </w:rPr>
          <w:t xml:space="preserve">Hình </w:t>
        </w:r>
      </w:ins>
      <w:ins w:id="19552" w:author="phuong vu" w:date="2018-11-30T15:13:00Z">
        <w:r w:rsidR="00EF3636" w:rsidRPr="00920004">
          <w:rPr>
            <w:rPrChange w:id="19553" w:author="phuong vu" w:date="2018-11-30T22:36:00Z">
              <w:rPr/>
            </w:rPrChange>
          </w:rPr>
          <w:fldChar w:fldCharType="begin"/>
        </w:r>
        <w:r w:rsidR="00EF3636" w:rsidRPr="00920004">
          <w:rPr>
            <w:rPrChange w:id="19554" w:author="phuong vu" w:date="2018-11-30T22:36:00Z">
              <w:rPr/>
            </w:rPrChange>
          </w:rPr>
          <w:instrText xml:space="preserve"> STYLEREF 1 \s </w:instrText>
        </w:r>
      </w:ins>
      <w:r w:rsidR="00EF3636" w:rsidRPr="00920004">
        <w:rPr>
          <w:rPrChange w:id="19555" w:author="phuong vu" w:date="2018-11-30T22:36:00Z">
            <w:rPr/>
          </w:rPrChange>
        </w:rPr>
        <w:fldChar w:fldCharType="separate"/>
      </w:r>
      <w:r w:rsidR="00B5490C">
        <w:rPr>
          <w:noProof/>
        </w:rPr>
        <w:t>3</w:t>
      </w:r>
      <w:ins w:id="19556" w:author="phuong vu" w:date="2018-11-30T15:13:00Z">
        <w:r w:rsidR="00EF3636" w:rsidRPr="00920004">
          <w:rPr>
            <w:rPrChange w:id="19557" w:author="phuong vu" w:date="2018-11-30T22:36:00Z">
              <w:rPr/>
            </w:rPrChange>
          </w:rPr>
          <w:fldChar w:fldCharType="end"/>
        </w:r>
        <w:r w:rsidR="00EF3636" w:rsidRPr="00920004">
          <w:rPr>
            <w:rPrChange w:id="19558" w:author="phuong vu" w:date="2018-11-30T22:36:00Z">
              <w:rPr/>
            </w:rPrChange>
          </w:rPr>
          <w:t>.</w:t>
        </w:r>
        <w:r w:rsidR="00EF3636" w:rsidRPr="00920004">
          <w:rPr>
            <w:rPrChange w:id="19559" w:author="phuong vu" w:date="2018-11-30T22:36:00Z">
              <w:rPr/>
            </w:rPrChange>
          </w:rPr>
          <w:fldChar w:fldCharType="begin"/>
        </w:r>
        <w:r w:rsidR="00EF3636" w:rsidRPr="00920004">
          <w:rPr>
            <w:rPrChange w:id="19560" w:author="phuong vu" w:date="2018-11-30T22:36:00Z">
              <w:rPr/>
            </w:rPrChange>
          </w:rPr>
          <w:instrText xml:space="preserve"> SEQ Hình \* ARABIC \s 1 </w:instrText>
        </w:r>
      </w:ins>
      <w:r w:rsidR="00EF3636" w:rsidRPr="00920004">
        <w:rPr>
          <w:rPrChange w:id="19561" w:author="phuong vu" w:date="2018-11-30T22:36:00Z">
            <w:rPr/>
          </w:rPrChange>
        </w:rPr>
        <w:fldChar w:fldCharType="separate"/>
      </w:r>
      <w:ins w:id="19562" w:author="phuong vu" w:date="2018-11-30T22:44:00Z">
        <w:r w:rsidR="00B5490C">
          <w:rPr>
            <w:noProof/>
          </w:rPr>
          <w:t>15</w:t>
        </w:r>
      </w:ins>
      <w:ins w:id="19563" w:author="phuong vu" w:date="2018-11-30T15:13:00Z">
        <w:r w:rsidR="00EF3636" w:rsidRPr="00920004">
          <w:rPr>
            <w:rPrChange w:id="19564" w:author="phuong vu" w:date="2018-11-30T22:36:00Z">
              <w:rPr/>
            </w:rPrChange>
          </w:rPr>
          <w:fldChar w:fldCharType="end"/>
        </w:r>
      </w:ins>
      <w:ins w:id="19565" w:author="phuong vu" w:date="2018-11-26T14:07:00Z">
        <w:r w:rsidR="00946C11" w:rsidRPr="00920004">
          <w:rPr>
            <w:lang w:val="en-US"/>
            <w:rPrChange w:id="19566" w:author="phuong vu" w:date="2018-11-30T22:36:00Z">
              <w:rPr>
                <w:lang w:val="en-US"/>
              </w:rPr>
            </w:rPrChange>
          </w:rPr>
          <w:t xml:space="preserve"> Sơ đồ xử lí tạo hóa đơn đơn </w:t>
        </w:r>
      </w:ins>
      <w:ins w:id="19567" w:author="phuong vu" w:date="2018-11-26T14:08:00Z">
        <w:r w:rsidR="00946C11" w:rsidRPr="00920004">
          <w:rPr>
            <w:lang w:val="en-US"/>
            <w:rPrChange w:id="19568" w:author="phuong vu" w:date="2018-11-30T22:36:00Z">
              <w:rPr>
                <w:lang w:val="en-US"/>
              </w:rPr>
            </w:rPrChange>
          </w:rPr>
          <w:t>hàng</w:t>
        </w:r>
      </w:ins>
      <w:bookmarkEnd w:id="19549"/>
    </w:p>
    <w:p w14:paraId="26610A88" w14:textId="059FDE78" w:rsidR="00D225CD" w:rsidRPr="00920004" w:rsidRDefault="00D225CD" w:rsidP="00BD0851">
      <w:pPr>
        <w:pStyle w:val="Heading5"/>
        <w:spacing w:before="240" w:line="0" w:lineRule="atLeast"/>
        <w:rPr>
          <w:ins w:id="19569" w:author="phuong vu" w:date="2018-11-21T21:52:00Z"/>
          <w:rFonts w:cstheme="majorHAnsi"/>
          <w:lang w:val="en-US"/>
          <w:rPrChange w:id="19570" w:author="phuong vu" w:date="2018-11-30T22:36:00Z">
            <w:rPr>
              <w:ins w:id="19571" w:author="phuong vu" w:date="2018-11-21T21:52:00Z"/>
              <w:lang w:val="en-US"/>
            </w:rPr>
          </w:rPrChange>
        </w:rPr>
        <w:pPrChange w:id="19572" w:author="phuong vu" w:date="2018-11-30T14:16:00Z">
          <w:pPr>
            <w:pStyle w:val="Heading5"/>
          </w:pPr>
        </w:pPrChange>
      </w:pPr>
      <w:ins w:id="19573" w:author="phuong vu" w:date="2018-11-21T21:52:00Z">
        <w:r w:rsidRPr="00920004">
          <w:rPr>
            <w:rFonts w:cstheme="majorHAnsi"/>
            <w:lang w:val="en-US"/>
            <w:rPrChange w:id="19574" w:author="phuong vu" w:date="2018-11-30T22:36:00Z">
              <w:rPr>
                <w:lang w:val="en-US"/>
              </w:rPr>
            </w:rPrChange>
          </w:rPr>
          <w:lastRenderedPageBreak/>
          <w:t>Cập nhật hóa đơn</w:t>
        </w:r>
      </w:ins>
    </w:p>
    <w:p w14:paraId="2238A8AC" w14:textId="44787FF6" w:rsidR="00770D42" w:rsidRPr="00920004" w:rsidRDefault="00D225CD" w:rsidP="00FD0D70">
      <w:pPr>
        <w:ind w:firstLine="720"/>
        <w:rPr>
          <w:ins w:id="19575" w:author="phuong vu" w:date="2018-11-21T21:53:00Z"/>
          <w:lang w:val="en-US"/>
          <w:rPrChange w:id="19576" w:author="phuong vu" w:date="2018-11-30T22:36:00Z">
            <w:rPr>
              <w:ins w:id="19577" w:author="phuong vu" w:date="2018-11-21T21:53:00Z"/>
              <w:lang w:val="en-US"/>
            </w:rPr>
          </w:rPrChange>
        </w:rPr>
        <w:pPrChange w:id="19578" w:author="phuong vu" w:date="2018-11-30T14:44:00Z">
          <w:pPr>
            <w:pStyle w:val="Heading6"/>
          </w:pPr>
        </w:pPrChange>
      </w:pPr>
      <w:ins w:id="19579" w:author="phuong vu" w:date="2018-11-21T21:53:00Z">
        <w:r w:rsidRPr="00920004">
          <w:rPr>
            <w:b/>
            <w:lang w:val="en-US"/>
            <w:rPrChange w:id="19580" w:author="phuong vu" w:date="2018-11-30T22:36:00Z">
              <w:rPr>
                <w:lang w:val="en-US"/>
              </w:rPr>
            </w:rPrChange>
          </w:rPr>
          <w:t>Mục đích</w:t>
        </w:r>
      </w:ins>
      <w:ins w:id="19581" w:author="phuong vu" w:date="2018-11-30T14:44:00Z">
        <w:r w:rsidR="00FD0D70" w:rsidRPr="00920004">
          <w:rPr>
            <w:b/>
            <w:lang w:val="en-US"/>
            <w:rPrChange w:id="19582" w:author="phuong vu" w:date="2018-11-30T22:36:00Z">
              <w:rPr>
                <w:lang w:val="en-US"/>
              </w:rPr>
            </w:rPrChange>
          </w:rPr>
          <w:t>:</w:t>
        </w:r>
        <w:r w:rsidR="00FD0D70" w:rsidRPr="00920004">
          <w:rPr>
            <w:lang w:val="en-US"/>
            <w:rPrChange w:id="19583" w:author="phuong vu" w:date="2018-11-30T22:36:00Z">
              <w:rPr>
                <w:lang w:val="en-US"/>
              </w:rPr>
            </w:rPrChange>
          </w:rPr>
          <w:t xml:space="preserve"> </w:t>
        </w:r>
      </w:ins>
      <w:ins w:id="19584" w:author="phuong vu" w:date="2018-11-21T21:54:00Z">
        <w:r w:rsidR="00770D42" w:rsidRPr="00920004">
          <w:rPr>
            <w:lang w:val="en-US"/>
            <w:rPrChange w:id="19585" w:author="phuong vu" w:date="2018-11-30T22:36:00Z">
              <w:rPr>
                <w:b w:val="0"/>
                <w:lang w:val="en-US"/>
              </w:rPr>
            </w:rPrChange>
          </w:rPr>
          <w:t>Trong quá trình xử lí đơn hàng</w:t>
        </w:r>
      </w:ins>
      <w:ins w:id="19586" w:author="phuong vu" w:date="2018-11-21T21:55:00Z">
        <w:r w:rsidR="00770D42" w:rsidRPr="00920004">
          <w:rPr>
            <w:lang w:val="en-US"/>
            <w:rPrChange w:id="19587" w:author="phuong vu" w:date="2018-11-30T22:36:00Z">
              <w:rPr>
                <w:b w:val="0"/>
                <w:lang w:val="en-US"/>
              </w:rPr>
            </w:rPrChange>
          </w:rPr>
          <w:t xml:space="preserve"> xảy ra thiếu sót làm mất quần áo của khách hàng</w:t>
        </w:r>
      </w:ins>
      <w:ins w:id="19588" w:author="phuong vu" w:date="2018-11-21T21:56:00Z">
        <w:r w:rsidR="00770D42" w:rsidRPr="00920004">
          <w:rPr>
            <w:lang w:val="en-US"/>
            <w:rPrChange w:id="19589" w:author="phuong vu" w:date="2018-11-30T22:36:00Z">
              <w:rPr>
                <w:b w:val="0"/>
                <w:lang w:val="en-US"/>
              </w:rPr>
            </w:rPrChange>
          </w:rPr>
          <w:t xml:space="preserve"> nên cần cập nhật lại thông tin số lượng đồ để tính giá tiền lại cho khách hàng đúng với thực tế.</w:t>
        </w:r>
      </w:ins>
    </w:p>
    <w:p w14:paraId="2AFBA8AE" w14:textId="06D7ED75" w:rsidR="00D225CD" w:rsidRPr="00920004" w:rsidRDefault="00D225CD" w:rsidP="00B7091A">
      <w:pPr>
        <w:pStyle w:val="Heading6"/>
        <w:numPr>
          <w:ilvl w:val="0"/>
          <w:numId w:val="61"/>
        </w:numPr>
        <w:spacing w:before="240" w:line="0" w:lineRule="atLeast"/>
        <w:ind w:left="720"/>
        <w:rPr>
          <w:ins w:id="19590" w:author="phuong vu" w:date="2018-11-21T21:56:00Z"/>
          <w:rFonts w:cstheme="majorHAnsi"/>
          <w:lang w:val="en-US"/>
          <w:rPrChange w:id="19591" w:author="phuong vu" w:date="2018-11-30T22:36:00Z">
            <w:rPr>
              <w:ins w:id="19592" w:author="phuong vu" w:date="2018-11-21T21:56:00Z"/>
              <w:lang w:val="en-US"/>
            </w:rPr>
          </w:rPrChange>
        </w:rPr>
        <w:pPrChange w:id="19593" w:author="phuong vu" w:date="2018-11-30T23:09:00Z">
          <w:pPr>
            <w:pStyle w:val="Heading6"/>
          </w:pPr>
        </w:pPrChange>
      </w:pPr>
      <w:ins w:id="19594" w:author="phuong vu" w:date="2018-11-21T21:53:00Z">
        <w:r w:rsidRPr="00920004">
          <w:rPr>
            <w:rFonts w:cstheme="majorHAnsi"/>
            <w:lang w:val="en-US"/>
            <w:rPrChange w:id="19595" w:author="phuong vu" w:date="2018-11-30T22:36:00Z">
              <w:rPr>
                <w:lang w:val="en-US"/>
              </w:rPr>
            </w:rPrChange>
          </w:rPr>
          <w:t>Giao diện</w:t>
        </w:r>
      </w:ins>
    </w:p>
    <w:p w14:paraId="52008EA2" w14:textId="77777777" w:rsidR="00770D42" w:rsidRPr="00920004" w:rsidRDefault="00770D42" w:rsidP="00BD0851">
      <w:pPr>
        <w:keepNext/>
        <w:spacing w:before="240" w:line="0" w:lineRule="atLeast"/>
        <w:rPr>
          <w:ins w:id="19596" w:author="phuong vu" w:date="2018-11-21T21:59:00Z"/>
          <w:rPrChange w:id="19597" w:author="phuong vu" w:date="2018-11-30T22:36:00Z">
            <w:rPr>
              <w:ins w:id="19598" w:author="phuong vu" w:date="2018-11-21T21:59:00Z"/>
            </w:rPr>
          </w:rPrChange>
        </w:rPr>
        <w:pPrChange w:id="19599" w:author="phuong vu" w:date="2018-11-30T14:16:00Z">
          <w:pPr/>
        </w:pPrChange>
      </w:pPr>
      <w:ins w:id="19600" w:author="phuong vu" w:date="2018-11-21T21:57:00Z">
        <w:r w:rsidRPr="00920004">
          <w:rPr>
            <w:noProof/>
            <w:lang w:val="en-US"/>
            <w:rPrChange w:id="19601" w:author="phuong vu" w:date="2018-11-30T22:36:00Z">
              <w:rPr>
                <w:noProof/>
                <w:lang w:val="en-US"/>
              </w:rPr>
            </w:rPrChange>
          </w:rPr>
          <w:drawing>
            <wp:inline distT="0" distB="0" distL="0" distR="0" wp14:anchorId="03FD4850" wp14:editId="43FC36DC">
              <wp:extent cx="5579745" cy="2686050"/>
              <wp:effectExtent l="0" t="0" r="190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79745" cy="2686050"/>
                      </a:xfrm>
                      <a:prstGeom prst="rect">
                        <a:avLst/>
                      </a:prstGeom>
                    </pic:spPr>
                  </pic:pic>
                </a:graphicData>
              </a:graphic>
            </wp:inline>
          </w:drawing>
        </w:r>
      </w:ins>
    </w:p>
    <w:p w14:paraId="24BD55E1" w14:textId="68DA706E" w:rsidR="00770D42" w:rsidRPr="00920004" w:rsidRDefault="00770D42" w:rsidP="00A17FA5">
      <w:pPr>
        <w:pStyle w:val="Caption"/>
        <w:rPr>
          <w:ins w:id="19602" w:author="phuong vu" w:date="2018-11-21T21:53:00Z"/>
          <w:rPrChange w:id="19603" w:author="phuong vu" w:date="2018-11-30T22:36:00Z">
            <w:rPr>
              <w:ins w:id="19604" w:author="phuong vu" w:date="2018-11-21T21:53:00Z"/>
              <w:lang w:val="en-US"/>
            </w:rPr>
          </w:rPrChange>
        </w:rPr>
        <w:pPrChange w:id="19605" w:author="phuong vu" w:date="2018-11-30T22:42:00Z">
          <w:pPr>
            <w:pStyle w:val="Heading6"/>
          </w:pPr>
        </w:pPrChange>
      </w:pPr>
      <w:bookmarkStart w:id="19606" w:name="_Ref530600985"/>
      <w:bookmarkStart w:id="19607" w:name="_Toc531380493"/>
      <w:ins w:id="19608" w:author="phuong vu" w:date="2018-11-21T21:59:00Z">
        <w:r w:rsidRPr="00920004">
          <w:rPr>
            <w:rPrChange w:id="19609" w:author="phuong vu" w:date="2018-11-30T22:36:00Z">
              <w:rPr>
                <w:b w:val="0"/>
                <w:i/>
                <w:iCs/>
              </w:rPr>
            </w:rPrChange>
          </w:rPr>
          <w:t xml:space="preserve">Hình </w:t>
        </w:r>
      </w:ins>
      <w:ins w:id="19610" w:author="phuong vu" w:date="2018-11-30T15:13:00Z">
        <w:r w:rsidR="00EF3636" w:rsidRPr="00920004">
          <w:rPr>
            <w:rPrChange w:id="19611" w:author="phuong vu" w:date="2018-11-30T22:36:00Z">
              <w:rPr/>
            </w:rPrChange>
          </w:rPr>
          <w:fldChar w:fldCharType="begin"/>
        </w:r>
        <w:r w:rsidR="00EF3636" w:rsidRPr="00920004">
          <w:rPr>
            <w:rPrChange w:id="19612" w:author="phuong vu" w:date="2018-11-30T22:36:00Z">
              <w:rPr/>
            </w:rPrChange>
          </w:rPr>
          <w:instrText xml:space="preserve"> STYLEREF 1 \s </w:instrText>
        </w:r>
      </w:ins>
      <w:r w:rsidR="00EF3636" w:rsidRPr="00920004">
        <w:rPr>
          <w:rPrChange w:id="19613" w:author="phuong vu" w:date="2018-11-30T22:36:00Z">
            <w:rPr/>
          </w:rPrChange>
        </w:rPr>
        <w:fldChar w:fldCharType="separate"/>
      </w:r>
      <w:r w:rsidR="00B5490C">
        <w:rPr>
          <w:noProof/>
        </w:rPr>
        <w:t>3</w:t>
      </w:r>
      <w:ins w:id="19614" w:author="phuong vu" w:date="2018-11-30T15:13:00Z">
        <w:r w:rsidR="00EF3636" w:rsidRPr="00920004">
          <w:rPr>
            <w:rPrChange w:id="19615" w:author="phuong vu" w:date="2018-11-30T22:36:00Z">
              <w:rPr/>
            </w:rPrChange>
          </w:rPr>
          <w:fldChar w:fldCharType="end"/>
        </w:r>
        <w:r w:rsidR="00EF3636" w:rsidRPr="00920004">
          <w:rPr>
            <w:rPrChange w:id="19616" w:author="phuong vu" w:date="2018-11-30T22:36:00Z">
              <w:rPr/>
            </w:rPrChange>
          </w:rPr>
          <w:t>.</w:t>
        </w:r>
        <w:r w:rsidR="00EF3636" w:rsidRPr="00920004">
          <w:rPr>
            <w:rPrChange w:id="19617" w:author="phuong vu" w:date="2018-11-30T22:36:00Z">
              <w:rPr/>
            </w:rPrChange>
          </w:rPr>
          <w:fldChar w:fldCharType="begin"/>
        </w:r>
        <w:r w:rsidR="00EF3636" w:rsidRPr="00920004">
          <w:rPr>
            <w:rPrChange w:id="19618" w:author="phuong vu" w:date="2018-11-30T22:36:00Z">
              <w:rPr/>
            </w:rPrChange>
          </w:rPr>
          <w:instrText xml:space="preserve"> SEQ Hình \* ARABIC \s 1 </w:instrText>
        </w:r>
      </w:ins>
      <w:r w:rsidR="00EF3636" w:rsidRPr="00920004">
        <w:rPr>
          <w:rPrChange w:id="19619" w:author="phuong vu" w:date="2018-11-30T22:36:00Z">
            <w:rPr/>
          </w:rPrChange>
        </w:rPr>
        <w:fldChar w:fldCharType="separate"/>
      </w:r>
      <w:ins w:id="19620" w:author="phuong vu" w:date="2018-11-30T22:44:00Z">
        <w:r w:rsidR="00B5490C">
          <w:rPr>
            <w:noProof/>
          </w:rPr>
          <w:t>16</w:t>
        </w:r>
      </w:ins>
      <w:ins w:id="19621" w:author="phuong vu" w:date="2018-11-30T15:13:00Z">
        <w:r w:rsidR="00EF3636" w:rsidRPr="00920004">
          <w:rPr>
            <w:rPrChange w:id="19622" w:author="phuong vu" w:date="2018-11-30T22:36:00Z">
              <w:rPr/>
            </w:rPrChange>
          </w:rPr>
          <w:fldChar w:fldCharType="end"/>
        </w:r>
      </w:ins>
      <w:bookmarkEnd w:id="19606"/>
      <w:ins w:id="19623" w:author="phuong vu" w:date="2018-11-21T21:59:00Z">
        <w:r w:rsidRPr="00920004">
          <w:rPr>
            <w:rPrChange w:id="19624" w:author="phuong vu" w:date="2018-11-30T22:36:00Z">
              <w:rPr>
                <w:lang w:val="en-US"/>
              </w:rPr>
            </w:rPrChange>
          </w:rPr>
          <w:t xml:space="preserve"> Giao diện cập nhật thông tin hóa đơn</w:t>
        </w:r>
      </w:ins>
      <w:bookmarkEnd w:id="19607"/>
    </w:p>
    <w:p w14:paraId="47B0592D" w14:textId="772A81F2" w:rsidR="00D225CD" w:rsidRPr="00920004" w:rsidRDefault="00D225CD" w:rsidP="00B7091A">
      <w:pPr>
        <w:pStyle w:val="Heading6"/>
        <w:numPr>
          <w:ilvl w:val="0"/>
          <w:numId w:val="61"/>
        </w:numPr>
        <w:spacing w:before="240" w:line="0" w:lineRule="atLeast"/>
        <w:ind w:left="720"/>
        <w:rPr>
          <w:ins w:id="19625" w:author="phuong vu" w:date="2018-11-21T22:00:00Z"/>
          <w:rFonts w:cstheme="majorHAnsi"/>
          <w:lang w:val="en-US"/>
          <w:rPrChange w:id="19626" w:author="phuong vu" w:date="2018-11-30T22:36:00Z">
            <w:rPr>
              <w:ins w:id="19627" w:author="phuong vu" w:date="2018-11-21T22:00:00Z"/>
              <w:lang w:val="en-US"/>
            </w:rPr>
          </w:rPrChange>
        </w:rPr>
        <w:pPrChange w:id="19628" w:author="phuong vu" w:date="2018-11-30T23:09:00Z">
          <w:pPr>
            <w:pStyle w:val="Heading6"/>
          </w:pPr>
        </w:pPrChange>
      </w:pPr>
      <w:ins w:id="19629" w:author="phuong vu" w:date="2018-11-21T21:53:00Z">
        <w:r w:rsidRPr="00920004">
          <w:rPr>
            <w:rFonts w:cstheme="majorHAnsi"/>
            <w:lang w:val="en-US"/>
            <w:rPrChange w:id="19630" w:author="phuong vu" w:date="2018-11-30T22:36:00Z">
              <w:rPr>
                <w:rFonts w:cstheme="majorHAnsi"/>
                <w:lang w:val="en-US"/>
              </w:rPr>
            </w:rPrChange>
          </w:rPr>
          <w:t>Các thành ph</w:t>
        </w:r>
        <w:r w:rsidRPr="00920004">
          <w:rPr>
            <w:rFonts w:cstheme="majorHAnsi"/>
            <w:lang w:val="en-US"/>
            <w:rPrChange w:id="19631" w:author="phuong vu" w:date="2018-11-30T22:36:00Z">
              <w:rPr>
                <w:lang w:val="en-US"/>
              </w:rPr>
            </w:rPrChange>
          </w:rPr>
          <w:t>ần giao diện</w:t>
        </w:r>
      </w:ins>
    </w:p>
    <w:tbl>
      <w:tblPr>
        <w:tblStyle w:val="TableGrid"/>
        <w:tblW w:w="0" w:type="auto"/>
        <w:tblLook w:val="04A0" w:firstRow="1" w:lastRow="0" w:firstColumn="1" w:lastColumn="0" w:noHBand="0" w:noVBand="1"/>
      </w:tblPr>
      <w:tblGrid>
        <w:gridCol w:w="805"/>
        <w:gridCol w:w="1980"/>
        <w:gridCol w:w="2970"/>
        <w:gridCol w:w="1266"/>
        <w:gridCol w:w="1756"/>
      </w:tblGrid>
      <w:tr w:rsidR="00770D42" w:rsidRPr="00920004" w14:paraId="1EECD3EE" w14:textId="77777777" w:rsidTr="00565D22">
        <w:trPr>
          <w:ins w:id="19632" w:author="phuong vu" w:date="2018-11-21T22:00:00Z"/>
        </w:trPr>
        <w:tc>
          <w:tcPr>
            <w:tcW w:w="805" w:type="dxa"/>
            <w:vAlign w:val="center"/>
          </w:tcPr>
          <w:p w14:paraId="7921D64E" w14:textId="77777777" w:rsidR="00770D42" w:rsidRPr="00B7091A" w:rsidRDefault="00770D42" w:rsidP="00B7091A">
            <w:pPr>
              <w:jc w:val="center"/>
              <w:rPr>
                <w:ins w:id="19633" w:author="phuong vu" w:date="2018-11-21T22:00:00Z"/>
                <w:b/>
                <w:lang w:val="en-US"/>
                <w:rPrChange w:id="19634" w:author="phuong vu" w:date="2018-11-30T23:11:00Z">
                  <w:rPr>
                    <w:ins w:id="19635" w:author="phuong vu" w:date="2018-11-21T22:00:00Z"/>
                    <w:b/>
                    <w:lang w:val="en-US"/>
                  </w:rPr>
                </w:rPrChange>
              </w:rPr>
              <w:pPrChange w:id="19636" w:author="phuong vu" w:date="2018-11-30T23:11:00Z">
                <w:pPr>
                  <w:spacing w:line="360" w:lineRule="auto"/>
                  <w:jc w:val="center"/>
                </w:pPr>
              </w:pPrChange>
            </w:pPr>
            <w:ins w:id="19637" w:author="phuong vu" w:date="2018-11-21T22:00:00Z">
              <w:r w:rsidRPr="00B7091A">
                <w:rPr>
                  <w:b/>
                  <w:lang w:val="en-US"/>
                  <w:rPrChange w:id="19638" w:author="phuong vu" w:date="2018-11-30T23:11:00Z">
                    <w:rPr>
                      <w:b/>
                      <w:lang w:val="en-US"/>
                    </w:rPr>
                  </w:rPrChange>
                </w:rPr>
                <w:t>STT</w:t>
              </w:r>
            </w:ins>
          </w:p>
        </w:tc>
        <w:tc>
          <w:tcPr>
            <w:tcW w:w="1980" w:type="dxa"/>
            <w:vAlign w:val="center"/>
          </w:tcPr>
          <w:p w14:paraId="222767DF" w14:textId="77777777" w:rsidR="00770D42" w:rsidRPr="00B7091A" w:rsidRDefault="00770D42" w:rsidP="00B7091A">
            <w:pPr>
              <w:jc w:val="center"/>
              <w:rPr>
                <w:ins w:id="19639" w:author="phuong vu" w:date="2018-11-21T22:00:00Z"/>
                <w:b/>
                <w:lang w:val="en-US"/>
                <w:rPrChange w:id="19640" w:author="phuong vu" w:date="2018-11-30T23:11:00Z">
                  <w:rPr>
                    <w:ins w:id="19641" w:author="phuong vu" w:date="2018-11-21T22:00:00Z"/>
                    <w:b/>
                    <w:lang w:val="en-US"/>
                  </w:rPr>
                </w:rPrChange>
              </w:rPr>
              <w:pPrChange w:id="19642" w:author="phuong vu" w:date="2018-11-30T23:11:00Z">
                <w:pPr>
                  <w:spacing w:line="360" w:lineRule="auto"/>
                  <w:jc w:val="center"/>
                </w:pPr>
              </w:pPrChange>
            </w:pPr>
            <w:ins w:id="19643" w:author="phuong vu" w:date="2018-11-21T22:00:00Z">
              <w:r w:rsidRPr="00B7091A">
                <w:rPr>
                  <w:b/>
                  <w:lang w:val="en-US"/>
                  <w:rPrChange w:id="19644" w:author="phuong vu" w:date="2018-11-30T23:11:00Z">
                    <w:rPr>
                      <w:b/>
                      <w:lang w:val="en-US"/>
                    </w:rPr>
                  </w:rPrChange>
                </w:rPr>
                <w:t>Loại điều khiển</w:t>
              </w:r>
            </w:ins>
          </w:p>
        </w:tc>
        <w:tc>
          <w:tcPr>
            <w:tcW w:w="2970" w:type="dxa"/>
            <w:vAlign w:val="center"/>
          </w:tcPr>
          <w:p w14:paraId="5CC8A177" w14:textId="77777777" w:rsidR="00770D42" w:rsidRPr="00B7091A" w:rsidRDefault="00770D42" w:rsidP="00B7091A">
            <w:pPr>
              <w:jc w:val="center"/>
              <w:rPr>
                <w:ins w:id="19645" w:author="phuong vu" w:date="2018-11-21T22:00:00Z"/>
                <w:b/>
                <w:lang w:val="en-US"/>
                <w:rPrChange w:id="19646" w:author="phuong vu" w:date="2018-11-30T23:11:00Z">
                  <w:rPr>
                    <w:ins w:id="19647" w:author="phuong vu" w:date="2018-11-21T22:00:00Z"/>
                    <w:b/>
                    <w:lang w:val="en-US"/>
                  </w:rPr>
                </w:rPrChange>
              </w:rPr>
              <w:pPrChange w:id="19648" w:author="phuong vu" w:date="2018-11-30T23:11:00Z">
                <w:pPr>
                  <w:spacing w:line="360" w:lineRule="auto"/>
                  <w:jc w:val="center"/>
                </w:pPr>
              </w:pPrChange>
            </w:pPr>
            <w:ins w:id="19649" w:author="phuong vu" w:date="2018-11-21T22:00:00Z">
              <w:r w:rsidRPr="00B7091A">
                <w:rPr>
                  <w:b/>
                  <w:lang w:val="en-US"/>
                  <w:rPrChange w:id="19650" w:author="phuong vu" w:date="2018-11-30T23:11:00Z">
                    <w:rPr>
                      <w:b/>
                      <w:lang w:val="en-US"/>
                    </w:rPr>
                  </w:rPrChange>
                </w:rPr>
                <w:t>Nội dung thực hiện</w:t>
              </w:r>
            </w:ins>
          </w:p>
        </w:tc>
        <w:tc>
          <w:tcPr>
            <w:tcW w:w="1266" w:type="dxa"/>
            <w:vAlign w:val="center"/>
          </w:tcPr>
          <w:p w14:paraId="17E728B3" w14:textId="77777777" w:rsidR="00770D42" w:rsidRPr="00B7091A" w:rsidRDefault="00770D42" w:rsidP="00B7091A">
            <w:pPr>
              <w:jc w:val="center"/>
              <w:rPr>
                <w:ins w:id="19651" w:author="phuong vu" w:date="2018-11-21T22:00:00Z"/>
                <w:b/>
                <w:lang w:val="en-US"/>
                <w:rPrChange w:id="19652" w:author="phuong vu" w:date="2018-11-30T23:11:00Z">
                  <w:rPr>
                    <w:ins w:id="19653" w:author="phuong vu" w:date="2018-11-21T22:00:00Z"/>
                    <w:b/>
                    <w:lang w:val="en-US"/>
                  </w:rPr>
                </w:rPrChange>
              </w:rPr>
              <w:pPrChange w:id="19654" w:author="phuong vu" w:date="2018-11-30T23:11:00Z">
                <w:pPr>
                  <w:spacing w:line="360" w:lineRule="auto"/>
                  <w:jc w:val="center"/>
                </w:pPr>
              </w:pPrChange>
            </w:pPr>
            <w:ins w:id="19655" w:author="phuong vu" w:date="2018-11-21T22:00:00Z">
              <w:r w:rsidRPr="00B7091A">
                <w:rPr>
                  <w:b/>
                  <w:lang w:val="en-US"/>
                  <w:rPrChange w:id="19656" w:author="phuong vu" w:date="2018-11-30T23:11:00Z">
                    <w:rPr>
                      <w:b/>
                      <w:lang w:val="en-US"/>
                    </w:rPr>
                  </w:rPrChange>
                </w:rPr>
                <w:t>Giá trị mặc định</w:t>
              </w:r>
            </w:ins>
          </w:p>
        </w:tc>
        <w:tc>
          <w:tcPr>
            <w:tcW w:w="1756" w:type="dxa"/>
            <w:vAlign w:val="center"/>
          </w:tcPr>
          <w:p w14:paraId="1A112609" w14:textId="77777777" w:rsidR="00770D42" w:rsidRPr="00B7091A" w:rsidRDefault="00770D42" w:rsidP="00B7091A">
            <w:pPr>
              <w:jc w:val="center"/>
              <w:rPr>
                <w:ins w:id="19657" w:author="phuong vu" w:date="2018-11-21T22:00:00Z"/>
                <w:b/>
                <w:lang w:val="en-US"/>
                <w:rPrChange w:id="19658" w:author="phuong vu" w:date="2018-11-30T23:11:00Z">
                  <w:rPr>
                    <w:ins w:id="19659" w:author="phuong vu" w:date="2018-11-21T22:00:00Z"/>
                    <w:b/>
                    <w:lang w:val="en-US"/>
                  </w:rPr>
                </w:rPrChange>
              </w:rPr>
              <w:pPrChange w:id="19660" w:author="phuong vu" w:date="2018-11-30T23:11:00Z">
                <w:pPr>
                  <w:spacing w:line="360" w:lineRule="auto"/>
                  <w:jc w:val="center"/>
                </w:pPr>
              </w:pPrChange>
            </w:pPr>
            <w:ins w:id="19661" w:author="phuong vu" w:date="2018-11-21T22:00:00Z">
              <w:r w:rsidRPr="00B7091A">
                <w:rPr>
                  <w:b/>
                  <w:lang w:val="en-US"/>
                  <w:rPrChange w:id="19662" w:author="phuong vu" w:date="2018-11-30T23:11:00Z">
                    <w:rPr>
                      <w:b/>
                      <w:lang w:val="en-US"/>
                    </w:rPr>
                  </w:rPrChange>
                </w:rPr>
                <w:t>Lưu ý</w:t>
              </w:r>
            </w:ins>
          </w:p>
        </w:tc>
      </w:tr>
      <w:tr w:rsidR="00770D42" w:rsidRPr="00920004" w14:paraId="4222E753" w14:textId="77777777" w:rsidTr="00565D22">
        <w:trPr>
          <w:ins w:id="19663" w:author="phuong vu" w:date="2018-11-21T22:00:00Z"/>
        </w:trPr>
        <w:tc>
          <w:tcPr>
            <w:tcW w:w="805" w:type="dxa"/>
          </w:tcPr>
          <w:p w14:paraId="7E8B0ED3" w14:textId="77777777" w:rsidR="00770D42" w:rsidRPr="00920004" w:rsidRDefault="00770D42" w:rsidP="00BD0851">
            <w:pPr>
              <w:spacing w:before="240" w:line="0" w:lineRule="atLeast"/>
              <w:jc w:val="center"/>
              <w:rPr>
                <w:ins w:id="19664" w:author="phuong vu" w:date="2018-11-21T22:00:00Z"/>
                <w:lang w:val="en-US"/>
                <w:rPrChange w:id="19665" w:author="phuong vu" w:date="2018-11-30T22:36:00Z">
                  <w:rPr>
                    <w:ins w:id="19666" w:author="phuong vu" w:date="2018-11-21T22:00:00Z"/>
                    <w:lang w:val="en-US"/>
                  </w:rPr>
                </w:rPrChange>
              </w:rPr>
              <w:pPrChange w:id="19667" w:author="phuong vu" w:date="2018-11-30T14:16:00Z">
                <w:pPr>
                  <w:spacing w:line="360" w:lineRule="auto"/>
                  <w:jc w:val="center"/>
                </w:pPr>
              </w:pPrChange>
            </w:pPr>
            <w:ins w:id="19668" w:author="phuong vu" w:date="2018-11-21T22:00:00Z">
              <w:r w:rsidRPr="00920004">
                <w:rPr>
                  <w:lang w:val="en-US"/>
                  <w:rPrChange w:id="19669" w:author="phuong vu" w:date="2018-11-30T22:36:00Z">
                    <w:rPr>
                      <w:lang w:val="en-US"/>
                    </w:rPr>
                  </w:rPrChange>
                </w:rPr>
                <w:t>1</w:t>
              </w:r>
            </w:ins>
          </w:p>
        </w:tc>
        <w:tc>
          <w:tcPr>
            <w:tcW w:w="1980" w:type="dxa"/>
          </w:tcPr>
          <w:p w14:paraId="37C4ABCA" w14:textId="77777777" w:rsidR="00770D42" w:rsidRPr="00920004" w:rsidRDefault="00770D42" w:rsidP="00B7091A">
            <w:pPr>
              <w:rPr>
                <w:ins w:id="19670" w:author="phuong vu" w:date="2018-11-21T22:00:00Z"/>
                <w:lang w:val="en-US"/>
                <w:rPrChange w:id="19671" w:author="phuong vu" w:date="2018-11-30T22:36:00Z">
                  <w:rPr>
                    <w:ins w:id="19672" w:author="phuong vu" w:date="2018-11-21T22:00:00Z"/>
                    <w:lang w:val="en-US"/>
                  </w:rPr>
                </w:rPrChange>
              </w:rPr>
              <w:pPrChange w:id="19673" w:author="phuong vu" w:date="2018-11-30T23:09:00Z">
                <w:pPr>
                  <w:spacing w:line="360" w:lineRule="auto"/>
                </w:pPr>
              </w:pPrChange>
            </w:pPr>
            <w:ins w:id="19674" w:author="phuong vu" w:date="2018-11-21T22:00:00Z">
              <w:r w:rsidRPr="00920004">
                <w:rPr>
                  <w:lang w:val="en-US"/>
                  <w:rPrChange w:id="19675" w:author="phuong vu" w:date="2018-11-30T22:36:00Z">
                    <w:rPr>
                      <w:lang w:val="en-US"/>
                    </w:rPr>
                  </w:rPrChange>
                </w:rPr>
                <w:t>span</w:t>
              </w:r>
            </w:ins>
          </w:p>
        </w:tc>
        <w:tc>
          <w:tcPr>
            <w:tcW w:w="2970" w:type="dxa"/>
          </w:tcPr>
          <w:p w14:paraId="0EFF3708" w14:textId="66B12BC2" w:rsidR="00770D42" w:rsidRPr="00920004" w:rsidRDefault="00770D42" w:rsidP="00B7091A">
            <w:pPr>
              <w:rPr>
                <w:ins w:id="19676" w:author="phuong vu" w:date="2018-11-21T22:00:00Z"/>
                <w:lang w:val="en-US"/>
                <w:rPrChange w:id="19677" w:author="phuong vu" w:date="2018-11-30T22:36:00Z">
                  <w:rPr>
                    <w:ins w:id="19678" w:author="phuong vu" w:date="2018-11-21T22:00:00Z"/>
                    <w:lang w:val="en-US"/>
                  </w:rPr>
                </w:rPrChange>
              </w:rPr>
              <w:pPrChange w:id="19679" w:author="phuong vu" w:date="2018-11-30T23:09:00Z">
                <w:pPr>
                  <w:spacing w:line="360" w:lineRule="auto"/>
                </w:pPr>
              </w:pPrChange>
            </w:pPr>
            <w:ins w:id="19680" w:author="phuong vu" w:date="2018-11-21T22:00:00Z">
              <w:r w:rsidRPr="00920004">
                <w:rPr>
                  <w:lang w:val="en-US"/>
                  <w:rPrChange w:id="19681" w:author="phuong vu" w:date="2018-11-30T22:36:00Z">
                    <w:rPr>
                      <w:lang w:val="en-US"/>
                    </w:rPr>
                  </w:rPrChange>
                </w:rPr>
                <w:t xml:space="preserve">Hiển thị thông tin hóa đơn như giao diện </w:t>
              </w:r>
              <w:r w:rsidRPr="00920004">
                <w:rPr>
                  <w:lang w:val="en-US"/>
                  <w:rPrChange w:id="19682" w:author="phuong vu" w:date="2018-11-30T22:36:00Z">
                    <w:rPr>
                      <w:lang w:val="en-US"/>
                    </w:rPr>
                  </w:rPrChange>
                </w:rPr>
                <w:fldChar w:fldCharType="begin"/>
              </w:r>
              <w:r w:rsidRPr="00920004">
                <w:rPr>
                  <w:lang w:val="en-US"/>
                  <w:rPrChange w:id="19683" w:author="phuong vu" w:date="2018-11-30T22:36:00Z">
                    <w:rPr>
                      <w:lang w:val="en-US"/>
                    </w:rPr>
                  </w:rPrChange>
                </w:rPr>
                <w:instrText xml:space="preserve"> REF _Ref530600985 \h </w:instrText>
              </w:r>
            </w:ins>
            <w:r w:rsidR="00E6227B" w:rsidRPr="00920004">
              <w:rPr>
                <w:lang w:val="en-US"/>
                <w:rPrChange w:id="19684" w:author="phuong vu" w:date="2018-11-30T22:36:00Z">
                  <w:rPr>
                    <w:lang w:val="en-US"/>
                  </w:rPr>
                </w:rPrChange>
              </w:rPr>
              <w:instrText xml:space="preserve"> \* MERGEFORMAT </w:instrText>
            </w:r>
            <w:r w:rsidRPr="00920004">
              <w:rPr>
                <w:lang w:val="en-US"/>
                <w:rPrChange w:id="19685" w:author="phuong vu" w:date="2018-11-30T22:36:00Z">
                  <w:rPr>
                    <w:lang w:val="en-US"/>
                  </w:rPr>
                </w:rPrChange>
              </w:rPr>
            </w:r>
            <w:r w:rsidRPr="00920004">
              <w:rPr>
                <w:lang w:val="en-US"/>
                <w:rPrChange w:id="19686" w:author="phuong vu" w:date="2018-11-30T22:36:00Z">
                  <w:rPr>
                    <w:lang w:val="en-US"/>
                  </w:rPr>
                </w:rPrChange>
              </w:rPr>
              <w:fldChar w:fldCharType="separate"/>
            </w:r>
            <w:ins w:id="19687" w:author="phuong vu" w:date="2018-11-30T22:44:00Z">
              <w:r w:rsidR="00B5490C" w:rsidRPr="00B5490C">
                <w:rPr>
                  <w:rPrChange w:id="19688" w:author="phuong vu" w:date="2018-11-30T22:44:00Z">
                    <w:rPr>
                      <w:i/>
                      <w:iCs/>
                    </w:rPr>
                  </w:rPrChange>
                </w:rPr>
                <w:t xml:space="preserve">Hình </w:t>
              </w:r>
              <w:r w:rsidR="00B5490C">
                <w:rPr>
                  <w:noProof/>
                </w:rPr>
                <w:t>3</w:t>
              </w:r>
              <w:r w:rsidR="00B5490C" w:rsidRPr="00920004">
                <w:rPr>
                  <w:noProof/>
                  <w:rPrChange w:id="19689" w:author="phuong vu" w:date="2018-11-30T22:36:00Z">
                    <w:rPr/>
                  </w:rPrChange>
                </w:rPr>
                <w:t>.</w:t>
              </w:r>
              <w:r w:rsidR="00B5490C">
                <w:rPr>
                  <w:noProof/>
                </w:rPr>
                <w:t>16</w:t>
              </w:r>
            </w:ins>
            <w:ins w:id="19690" w:author="phuong vu" w:date="2018-11-21T22:00:00Z">
              <w:r w:rsidRPr="00920004">
                <w:rPr>
                  <w:lang w:val="en-US"/>
                  <w:rPrChange w:id="19691" w:author="phuong vu" w:date="2018-11-30T22:36:00Z">
                    <w:rPr>
                      <w:lang w:val="en-US"/>
                    </w:rPr>
                  </w:rPrChange>
                </w:rPr>
                <w:fldChar w:fldCharType="end"/>
              </w:r>
            </w:ins>
          </w:p>
        </w:tc>
        <w:tc>
          <w:tcPr>
            <w:tcW w:w="1266" w:type="dxa"/>
          </w:tcPr>
          <w:p w14:paraId="6FEEEECB" w14:textId="77777777" w:rsidR="00770D42" w:rsidRPr="00920004" w:rsidRDefault="00770D42" w:rsidP="00BD0851">
            <w:pPr>
              <w:spacing w:before="240" w:line="0" w:lineRule="atLeast"/>
              <w:rPr>
                <w:ins w:id="19692" w:author="phuong vu" w:date="2018-11-21T22:00:00Z"/>
                <w:lang w:val="en-US"/>
                <w:rPrChange w:id="19693" w:author="phuong vu" w:date="2018-11-30T22:36:00Z">
                  <w:rPr>
                    <w:ins w:id="19694" w:author="phuong vu" w:date="2018-11-21T22:00:00Z"/>
                    <w:lang w:val="en-US"/>
                  </w:rPr>
                </w:rPrChange>
              </w:rPr>
              <w:pPrChange w:id="19695" w:author="phuong vu" w:date="2018-11-30T14:16:00Z">
                <w:pPr>
                  <w:spacing w:line="360" w:lineRule="auto"/>
                </w:pPr>
              </w:pPrChange>
            </w:pPr>
          </w:p>
        </w:tc>
        <w:tc>
          <w:tcPr>
            <w:tcW w:w="1756" w:type="dxa"/>
          </w:tcPr>
          <w:p w14:paraId="3C4BC720" w14:textId="77777777" w:rsidR="00770D42" w:rsidRPr="00920004" w:rsidRDefault="00770D42" w:rsidP="00BD0851">
            <w:pPr>
              <w:spacing w:before="240" w:line="0" w:lineRule="atLeast"/>
              <w:rPr>
                <w:ins w:id="19696" w:author="phuong vu" w:date="2018-11-21T22:00:00Z"/>
                <w:lang w:val="en-US"/>
                <w:rPrChange w:id="19697" w:author="phuong vu" w:date="2018-11-30T22:36:00Z">
                  <w:rPr>
                    <w:ins w:id="19698" w:author="phuong vu" w:date="2018-11-21T22:00:00Z"/>
                    <w:lang w:val="en-US"/>
                  </w:rPr>
                </w:rPrChange>
              </w:rPr>
              <w:pPrChange w:id="19699" w:author="phuong vu" w:date="2018-11-30T14:16:00Z">
                <w:pPr>
                  <w:spacing w:line="360" w:lineRule="auto"/>
                </w:pPr>
              </w:pPrChange>
            </w:pPr>
          </w:p>
        </w:tc>
      </w:tr>
      <w:tr w:rsidR="00770D42" w:rsidRPr="00920004" w14:paraId="08E30A78" w14:textId="77777777" w:rsidTr="00565D22">
        <w:trPr>
          <w:ins w:id="19700" w:author="phuong vu" w:date="2018-11-21T22:00:00Z"/>
        </w:trPr>
        <w:tc>
          <w:tcPr>
            <w:tcW w:w="805" w:type="dxa"/>
          </w:tcPr>
          <w:p w14:paraId="140A378D" w14:textId="3049EEA3" w:rsidR="00770D42" w:rsidRPr="00920004" w:rsidRDefault="00770D42" w:rsidP="00BD0851">
            <w:pPr>
              <w:spacing w:before="240" w:line="0" w:lineRule="atLeast"/>
              <w:jc w:val="center"/>
              <w:rPr>
                <w:ins w:id="19701" w:author="phuong vu" w:date="2018-11-21T22:00:00Z"/>
                <w:lang w:val="en-US"/>
                <w:rPrChange w:id="19702" w:author="phuong vu" w:date="2018-11-30T22:36:00Z">
                  <w:rPr>
                    <w:ins w:id="19703" w:author="phuong vu" w:date="2018-11-21T22:00:00Z"/>
                    <w:lang w:val="en-US"/>
                  </w:rPr>
                </w:rPrChange>
              </w:rPr>
              <w:pPrChange w:id="19704" w:author="phuong vu" w:date="2018-11-30T14:16:00Z">
                <w:pPr>
                  <w:spacing w:line="360" w:lineRule="auto"/>
                  <w:jc w:val="center"/>
                </w:pPr>
              </w:pPrChange>
            </w:pPr>
            <w:ins w:id="19705" w:author="phuong vu" w:date="2018-11-21T22:01:00Z">
              <w:r w:rsidRPr="00920004">
                <w:rPr>
                  <w:lang w:val="en-US"/>
                  <w:rPrChange w:id="19706" w:author="phuong vu" w:date="2018-11-30T22:36:00Z">
                    <w:rPr>
                      <w:lang w:val="en-US"/>
                    </w:rPr>
                  </w:rPrChange>
                </w:rPr>
                <w:t>2</w:t>
              </w:r>
            </w:ins>
          </w:p>
        </w:tc>
        <w:tc>
          <w:tcPr>
            <w:tcW w:w="1980" w:type="dxa"/>
          </w:tcPr>
          <w:p w14:paraId="6701E3ED" w14:textId="63E319EA" w:rsidR="00770D42" w:rsidRPr="00920004" w:rsidRDefault="00770D42" w:rsidP="00B7091A">
            <w:pPr>
              <w:rPr>
                <w:ins w:id="19707" w:author="phuong vu" w:date="2018-11-21T22:00:00Z"/>
                <w:lang w:val="en-US"/>
                <w:rPrChange w:id="19708" w:author="phuong vu" w:date="2018-11-30T22:36:00Z">
                  <w:rPr>
                    <w:ins w:id="19709" w:author="phuong vu" w:date="2018-11-21T22:00:00Z"/>
                    <w:lang w:val="en-US"/>
                  </w:rPr>
                </w:rPrChange>
              </w:rPr>
              <w:pPrChange w:id="19710" w:author="phuong vu" w:date="2018-11-30T23:09:00Z">
                <w:pPr>
                  <w:spacing w:line="360" w:lineRule="auto"/>
                </w:pPr>
              </w:pPrChange>
            </w:pPr>
            <w:ins w:id="19711" w:author="phuong vu" w:date="2018-11-21T22:01:00Z">
              <w:r w:rsidRPr="00920004">
                <w:rPr>
                  <w:lang w:val="en-US"/>
                  <w:rPrChange w:id="19712" w:author="phuong vu" w:date="2018-11-30T22:36:00Z">
                    <w:rPr>
                      <w:lang w:val="en-US"/>
                    </w:rPr>
                  </w:rPrChange>
                </w:rPr>
                <w:t>inputText</w:t>
              </w:r>
            </w:ins>
          </w:p>
        </w:tc>
        <w:tc>
          <w:tcPr>
            <w:tcW w:w="2970" w:type="dxa"/>
          </w:tcPr>
          <w:p w14:paraId="4E91F4C8" w14:textId="5EDE7A7F" w:rsidR="00770D42" w:rsidRPr="00920004" w:rsidRDefault="00770D42" w:rsidP="00B7091A">
            <w:pPr>
              <w:rPr>
                <w:ins w:id="19713" w:author="phuong vu" w:date="2018-11-21T22:00:00Z"/>
                <w:lang w:val="en-US"/>
                <w:rPrChange w:id="19714" w:author="phuong vu" w:date="2018-11-30T22:36:00Z">
                  <w:rPr>
                    <w:ins w:id="19715" w:author="phuong vu" w:date="2018-11-21T22:00:00Z"/>
                    <w:lang w:val="en-US"/>
                  </w:rPr>
                </w:rPrChange>
              </w:rPr>
              <w:pPrChange w:id="19716" w:author="phuong vu" w:date="2018-11-30T23:09:00Z">
                <w:pPr>
                  <w:spacing w:line="360" w:lineRule="auto"/>
                </w:pPr>
              </w:pPrChange>
            </w:pPr>
            <w:ins w:id="19717" w:author="phuong vu" w:date="2018-11-21T22:01:00Z">
              <w:r w:rsidRPr="00920004">
                <w:rPr>
                  <w:lang w:val="en-US"/>
                  <w:rPrChange w:id="19718" w:author="phuong vu" w:date="2018-11-30T22:36:00Z">
                    <w:rPr>
                      <w:lang w:val="en-US"/>
                    </w:rPr>
                  </w:rPrChange>
                </w:rPr>
                <w:t>Số lượng/ Khối lượng giao</w:t>
              </w:r>
            </w:ins>
          </w:p>
        </w:tc>
        <w:tc>
          <w:tcPr>
            <w:tcW w:w="1266" w:type="dxa"/>
          </w:tcPr>
          <w:p w14:paraId="506875E5" w14:textId="77777777" w:rsidR="00770D42" w:rsidRPr="00920004" w:rsidRDefault="00770D42" w:rsidP="00BD0851">
            <w:pPr>
              <w:spacing w:before="240" w:line="0" w:lineRule="atLeast"/>
              <w:rPr>
                <w:ins w:id="19719" w:author="phuong vu" w:date="2018-11-21T22:00:00Z"/>
                <w:lang w:val="en-US"/>
                <w:rPrChange w:id="19720" w:author="phuong vu" w:date="2018-11-30T22:36:00Z">
                  <w:rPr>
                    <w:ins w:id="19721" w:author="phuong vu" w:date="2018-11-21T22:00:00Z"/>
                    <w:lang w:val="en-US"/>
                  </w:rPr>
                </w:rPrChange>
              </w:rPr>
              <w:pPrChange w:id="19722" w:author="phuong vu" w:date="2018-11-30T14:16:00Z">
                <w:pPr>
                  <w:spacing w:line="360" w:lineRule="auto"/>
                </w:pPr>
              </w:pPrChange>
            </w:pPr>
          </w:p>
        </w:tc>
        <w:tc>
          <w:tcPr>
            <w:tcW w:w="1756" w:type="dxa"/>
          </w:tcPr>
          <w:p w14:paraId="527FB8D8" w14:textId="77777777" w:rsidR="00770D42" w:rsidRPr="00920004" w:rsidRDefault="00770D42" w:rsidP="00BD0851">
            <w:pPr>
              <w:spacing w:before="240" w:line="0" w:lineRule="atLeast"/>
              <w:rPr>
                <w:ins w:id="19723" w:author="phuong vu" w:date="2018-11-21T22:00:00Z"/>
                <w:lang w:val="en-US"/>
                <w:rPrChange w:id="19724" w:author="phuong vu" w:date="2018-11-30T22:36:00Z">
                  <w:rPr>
                    <w:ins w:id="19725" w:author="phuong vu" w:date="2018-11-21T22:00:00Z"/>
                    <w:lang w:val="en-US"/>
                  </w:rPr>
                </w:rPrChange>
              </w:rPr>
              <w:pPrChange w:id="19726" w:author="phuong vu" w:date="2018-11-30T14:16:00Z">
                <w:pPr>
                  <w:spacing w:line="360" w:lineRule="auto"/>
                </w:pPr>
              </w:pPrChange>
            </w:pPr>
          </w:p>
        </w:tc>
      </w:tr>
      <w:tr w:rsidR="00770D42" w:rsidRPr="00920004" w14:paraId="73F843E9" w14:textId="77777777" w:rsidTr="00565D22">
        <w:trPr>
          <w:ins w:id="19727" w:author="phuong vu" w:date="2018-11-21T22:00:00Z"/>
        </w:trPr>
        <w:tc>
          <w:tcPr>
            <w:tcW w:w="805" w:type="dxa"/>
          </w:tcPr>
          <w:p w14:paraId="09154276" w14:textId="025E7FA8" w:rsidR="00770D42" w:rsidRPr="00920004" w:rsidRDefault="001C1DAB" w:rsidP="00BD0851">
            <w:pPr>
              <w:spacing w:before="240" w:line="0" w:lineRule="atLeast"/>
              <w:jc w:val="center"/>
              <w:rPr>
                <w:ins w:id="19728" w:author="phuong vu" w:date="2018-11-21T22:00:00Z"/>
                <w:lang w:val="en-US"/>
                <w:rPrChange w:id="19729" w:author="phuong vu" w:date="2018-11-30T22:36:00Z">
                  <w:rPr>
                    <w:ins w:id="19730" w:author="phuong vu" w:date="2018-11-21T22:00:00Z"/>
                    <w:lang w:val="en-US"/>
                  </w:rPr>
                </w:rPrChange>
              </w:rPr>
              <w:pPrChange w:id="19731" w:author="phuong vu" w:date="2018-11-30T14:16:00Z">
                <w:pPr>
                  <w:spacing w:line="360" w:lineRule="auto"/>
                  <w:jc w:val="center"/>
                </w:pPr>
              </w:pPrChange>
            </w:pPr>
            <w:ins w:id="19732" w:author="phuong vu" w:date="2018-11-21T22:02:00Z">
              <w:r w:rsidRPr="00920004">
                <w:rPr>
                  <w:lang w:val="en-US"/>
                  <w:rPrChange w:id="19733" w:author="phuong vu" w:date="2018-11-30T22:36:00Z">
                    <w:rPr>
                      <w:lang w:val="en-US"/>
                    </w:rPr>
                  </w:rPrChange>
                </w:rPr>
                <w:t>3</w:t>
              </w:r>
            </w:ins>
          </w:p>
        </w:tc>
        <w:tc>
          <w:tcPr>
            <w:tcW w:w="1980" w:type="dxa"/>
          </w:tcPr>
          <w:p w14:paraId="0FA36A6F" w14:textId="77777777" w:rsidR="00770D42" w:rsidRPr="00920004" w:rsidRDefault="00770D42" w:rsidP="00B7091A">
            <w:pPr>
              <w:rPr>
                <w:ins w:id="19734" w:author="phuong vu" w:date="2018-11-21T22:00:00Z"/>
                <w:lang w:val="en-US"/>
                <w:rPrChange w:id="19735" w:author="phuong vu" w:date="2018-11-30T22:36:00Z">
                  <w:rPr>
                    <w:ins w:id="19736" w:author="phuong vu" w:date="2018-11-21T22:00:00Z"/>
                    <w:lang w:val="en-US"/>
                  </w:rPr>
                </w:rPrChange>
              </w:rPr>
              <w:pPrChange w:id="19737" w:author="phuong vu" w:date="2018-11-30T23:09:00Z">
                <w:pPr>
                  <w:spacing w:line="360" w:lineRule="auto"/>
                </w:pPr>
              </w:pPrChange>
            </w:pPr>
            <w:ins w:id="19738" w:author="phuong vu" w:date="2018-11-21T22:00:00Z">
              <w:r w:rsidRPr="00920004">
                <w:rPr>
                  <w:lang w:val="en-US"/>
                  <w:rPrChange w:id="19739" w:author="phuong vu" w:date="2018-11-30T22:36:00Z">
                    <w:rPr>
                      <w:lang w:val="en-US"/>
                    </w:rPr>
                  </w:rPrChange>
                </w:rPr>
                <w:t>button</w:t>
              </w:r>
            </w:ins>
          </w:p>
        </w:tc>
        <w:tc>
          <w:tcPr>
            <w:tcW w:w="2970" w:type="dxa"/>
          </w:tcPr>
          <w:p w14:paraId="0B36D555" w14:textId="0C3FA6A6" w:rsidR="00770D42" w:rsidRPr="00920004" w:rsidRDefault="001C1DAB" w:rsidP="00B7091A">
            <w:pPr>
              <w:rPr>
                <w:ins w:id="19740" w:author="phuong vu" w:date="2018-11-21T22:00:00Z"/>
                <w:lang w:val="en-US"/>
                <w:rPrChange w:id="19741" w:author="phuong vu" w:date="2018-11-30T22:36:00Z">
                  <w:rPr>
                    <w:ins w:id="19742" w:author="phuong vu" w:date="2018-11-21T22:00:00Z"/>
                    <w:lang w:val="en-US"/>
                  </w:rPr>
                </w:rPrChange>
              </w:rPr>
              <w:pPrChange w:id="19743" w:author="phuong vu" w:date="2018-11-30T23:09:00Z">
                <w:pPr>
                  <w:spacing w:line="360" w:lineRule="auto"/>
                </w:pPr>
              </w:pPrChange>
            </w:pPr>
            <w:ins w:id="19744" w:author="phuong vu" w:date="2018-11-21T22:03:00Z">
              <w:r w:rsidRPr="00920004">
                <w:rPr>
                  <w:lang w:val="en-US"/>
                  <w:rPrChange w:id="19745" w:author="phuong vu" w:date="2018-11-30T22:36:00Z">
                    <w:rPr>
                      <w:lang w:val="en-US"/>
                    </w:rPr>
                  </w:rPrChange>
                </w:rPr>
                <w:t>Cập nhật thông tin hóa đơn</w:t>
              </w:r>
            </w:ins>
          </w:p>
        </w:tc>
        <w:tc>
          <w:tcPr>
            <w:tcW w:w="1266" w:type="dxa"/>
          </w:tcPr>
          <w:p w14:paraId="51A2C969" w14:textId="77777777" w:rsidR="00770D42" w:rsidRPr="00920004" w:rsidRDefault="00770D42" w:rsidP="00BD0851">
            <w:pPr>
              <w:spacing w:before="240" w:line="0" w:lineRule="atLeast"/>
              <w:jc w:val="left"/>
              <w:rPr>
                <w:ins w:id="19746" w:author="phuong vu" w:date="2018-11-21T22:00:00Z"/>
                <w:lang w:val="en-US"/>
                <w:rPrChange w:id="19747" w:author="phuong vu" w:date="2018-11-30T22:36:00Z">
                  <w:rPr>
                    <w:ins w:id="19748" w:author="phuong vu" w:date="2018-11-21T22:00:00Z"/>
                    <w:lang w:val="en-US"/>
                  </w:rPr>
                </w:rPrChange>
              </w:rPr>
              <w:pPrChange w:id="19749" w:author="phuong vu" w:date="2018-11-30T14:16:00Z">
                <w:pPr>
                  <w:spacing w:line="360" w:lineRule="auto"/>
                  <w:jc w:val="left"/>
                </w:pPr>
              </w:pPrChange>
            </w:pPr>
          </w:p>
        </w:tc>
        <w:tc>
          <w:tcPr>
            <w:tcW w:w="1756" w:type="dxa"/>
          </w:tcPr>
          <w:p w14:paraId="6D15AF70" w14:textId="77777777" w:rsidR="00770D42" w:rsidRPr="00920004" w:rsidRDefault="00770D42" w:rsidP="00BD0851">
            <w:pPr>
              <w:keepNext/>
              <w:spacing w:before="240" w:line="0" w:lineRule="atLeast"/>
              <w:rPr>
                <w:ins w:id="19750" w:author="phuong vu" w:date="2018-11-21T22:00:00Z"/>
                <w:lang w:val="en-US"/>
                <w:rPrChange w:id="19751" w:author="phuong vu" w:date="2018-11-30T22:36:00Z">
                  <w:rPr>
                    <w:ins w:id="19752" w:author="phuong vu" w:date="2018-11-21T22:00:00Z"/>
                    <w:lang w:val="en-US"/>
                  </w:rPr>
                </w:rPrChange>
              </w:rPr>
              <w:pPrChange w:id="19753" w:author="phuong vu" w:date="2018-11-30T14:16:00Z">
                <w:pPr>
                  <w:spacing w:line="360" w:lineRule="auto"/>
                </w:pPr>
              </w:pPrChange>
            </w:pPr>
          </w:p>
        </w:tc>
      </w:tr>
    </w:tbl>
    <w:p w14:paraId="2DA81689" w14:textId="2A24BE0F" w:rsidR="00F653CC" w:rsidRPr="00920004" w:rsidRDefault="00F653CC" w:rsidP="00A17FA5">
      <w:pPr>
        <w:pStyle w:val="Caption"/>
        <w:rPr>
          <w:ins w:id="19754" w:author="phuong vu" w:date="2018-11-21T21:53:00Z"/>
          <w:lang w:val="en-US"/>
          <w:rPrChange w:id="19755" w:author="phuong vu" w:date="2018-11-30T22:36:00Z">
            <w:rPr>
              <w:ins w:id="19756" w:author="phuong vu" w:date="2018-11-21T21:53:00Z"/>
              <w:lang w:val="en-US"/>
            </w:rPr>
          </w:rPrChange>
        </w:rPr>
        <w:pPrChange w:id="19757" w:author="phuong vu" w:date="2018-11-30T22:42:00Z">
          <w:pPr>
            <w:pStyle w:val="Heading6"/>
          </w:pPr>
        </w:pPrChange>
      </w:pPr>
      <w:bookmarkStart w:id="19758" w:name="_Toc531381618"/>
      <w:ins w:id="19759" w:author="phuong vu" w:date="2018-11-26T13:30:00Z">
        <w:r w:rsidRPr="00920004">
          <w:rPr>
            <w:rPrChange w:id="19760" w:author="phuong vu" w:date="2018-11-30T22:36:00Z">
              <w:rPr/>
            </w:rPrChange>
          </w:rPr>
          <w:t xml:space="preserve">Bảng </w:t>
        </w:r>
      </w:ins>
      <w:ins w:id="19761" w:author="phuong vu" w:date="2018-11-30T14:54:00Z">
        <w:r w:rsidR="00D632EE" w:rsidRPr="00920004">
          <w:rPr>
            <w:rPrChange w:id="19762" w:author="phuong vu" w:date="2018-11-30T22:36:00Z">
              <w:rPr/>
            </w:rPrChange>
          </w:rPr>
          <w:fldChar w:fldCharType="begin"/>
        </w:r>
        <w:r w:rsidR="00D632EE" w:rsidRPr="00920004">
          <w:rPr>
            <w:rPrChange w:id="19763" w:author="phuong vu" w:date="2018-11-30T22:36:00Z">
              <w:rPr/>
            </w:rPrChange>
          </w:rPr>
          <w:instrText xml:space="preserve"> STYLEREF 1 \s </w:instrText>
        </w:r>
      </w:ins>
      <w:r w:rsidR="00D632EE" w:rsidRPr="00920004">
        <w:rPr>
          <w:rPrChange w:id="19764" w:author="phuong vu" w:date="2018-11-30T22:36:00Z">
            <w:rPr/>
          </w:rPrChange>
        </w:rPr>
        <w:fldChar w:fldCharType="separate"/>
      </w:r>
      <w:r w:rsidR="00B5490C">
        <w:rPr>
          <w:noProof/>
        </w:rPr>
        <w:t>3</w:t>
      </w:r>
      <w:ins w:id="19765" w:author="phuong vu" w:date="2018-11-30T14:54:00Z">
        <w:r w:rsidR="00D632EE" w:rsidRPr="00920004">
          <w:rPr>
            <w:rPrChange w:id="19766" w:author="phuong vu" w:date="2018-11-30T22:36:00Z">
              <w:rPr/>
            </w:rPrChange>
          </w:rPr>
          <w:fldChar w:fldCharType="end"/>
        </w:r>
        <w:r w:rsidR="00D632EE" w:rsidRPr="00920004">
          <w:rPr>
            <w:rPrChange w:id="19767" w:author="phuong vu" w:date="2018-11-30T22:36:00Z">
              <w:rPr/>
            </w:rPrChange>
          </w:rPr>
          <w:t>.</w:t>
        </w:r>
        <w:r w:rsidR="00D632EE" w:rsidRPr="00920004">
          <w:rPr>
            <w:rPrChange w:id="19768" w:author="phuong vu" w:date="2018-11-30T22:36:00Z">
              <w:rPr/>
            </w:rPrChange>
          </w:rPr>
          <w:fldChar w:fldCharType="begin"/>
        </w:r>
        <w:r w:rsidR="00D632EE" w:rsidRPr="00920004">
          <w:rPr>
            <w:rPrChange w:id="19769" w:author="phuong vu" w:date="2018-11-30T22:36:00Z">
              <w:rPr/>
            </w:rPrChange>
          </w:rPr>
          <w:instrText xml:space="preserve"> SEQ Bảng \* ARABIC \s 1 </w:instrText>
        </w:r>
      </w:ins>
      <w:r w:rsidR="00D632EE" w:rsidRPr="00920004">
        <w:rPr>
          <w:rPrChange w:id="19770" w:author="phuong vu" w:date="2018-11-30T22:36:00Z">
            <w:rPr/>
          </w:rPrChange>
        </w:rPr>
        <w:fldChar w:fldCharType="separate"/>
      </w:r>
      <w:ins w:id="19771" w:author="phuong vu" w:date="2018-11-30T22:44:00Z">
        <w:r w:rsidR="00B5490C">
          <w:rPr>
            <w:noProof/>
          </w:rPr>
          <w:t>10</w:t>
        </w:r>
      </w:ins>
      <w:ins w:id="19772" w:author="phuong vu" w:date="2018-11-30T14:54:00Z">
        <w:r w:rsidR="00D632EE" w:rsidRPr="00920004">
          <w:rPr>
            <w:rPrChange w:id="19773" w:author="phuong vu" w:date="2018-11-30T22:36:00Z">
              <w:rPr/>
            </w:rPrChange>
          </w:rPr>
          <w:fldChar w:fldCharType="end"/>
        </w:r>
      </w:ins>
      <w:ins w:id="19774" w:author="phuong vu" w:date="2018-11-26T13:30:00Z">
        <w:r w:rsidRPr="00920004">
          <w:rPr>
            <w:lang w:val="en-US"/>
            <w:rPrChange w:id="19775" w:author="phuong vu" w:date="2018-11-30T22:36:00Z">
              <w:rPr>
                <w:lang w:val="en-US"/>
              </w:rPr>
            </w:rPrChange>
          </w:rPr>
          <w:t xml:space="preserve"> Các thành phần giao diện cập nhật hóa đ</w:t>
        </w:r>
      </w:ins>
      <w:ins w:id="19776" w:author="phuong vu" w:date="2018-11-26T13:31:00Z">
        <w:r w:rsidRPr="00920004">
          <w:rPr>
            <w:lang w:val="en-US"/>
            <w:rPrChange w:id="19777" w:author="phuong vu" w:date="2018-11-30T22:36:00Z">
              <w:rPr>
                <w:lang w:val="en-US"/>
              </w:rPr>
            </w:rPrChange>
          </w:rPr>
          <w:t>ơn</w:t>
        </w:r>
      </w:ins>
      <w:bookmarkEnd w:id="19758"/>
    </w:p>
    <w:p w14:paraId="13627280" w14:textId="1B212C0A" w:rsidR="00D225CD" w:rsidRPr="00920004" w:rsidRDefault="00D225CD" w:rsidP="00B7091A">
      <w:pPr>
        <w:pStyle w:val="Heading6"/>
        <w:numPr>
          <w:ilvl w:val="0"/>
          <w:numId w:val="61"/>
        </w:numPr>
        <w:spacing w:before="240" w:line="0" w:lineRule="atLeast"/>
        <w:ind w:left="720"/>
        <w:rPr>
          <w:ins w:id="19778" w:author="phuong vu" w:date="2018-11-21T22:05:00Z"/>
          <w:rFonts w:cstheme="majorHAnsi"/>
          <w:lang w:val="en-US"/>
          <w:rPrChange w:id="19779" w:author="phuong vu" w:date="2018-11-30T22:36:00Z">
            <w:rPr>
              <w:ins w:id="19780" w:author="phuong vu" w:date="2018-11-21T22:05:00Z"/>
              <w:lang w:val="en-US"/>
            </w:rPr>
          </w:rPrChange>
        </w:rPr>
        <w:pPrChange w:id="19781" w:author="phuong vu" w:date="2018-11-30T23:09:00Z">
          <w:pPr>
            <w:pStyle w:val="Heading6"/>
          </w:pPr>
        </w:pPrChange>
      </w:pPr>
      <w:ins w:id="19782" w:author="phuong vu" w:date="2018-11-21T21:53:00Z">
        <w:r w:rsidRPr="00920004">
          <w:rPr>
            <w:rFonts w:cstheme="majorHAnsi"/>
            <w:lang w:val="en-US"/>
            <w:rPrChange w:id="19783" w:author="phuong vu" w:date="2018-11-30T22:36:00Z">
              <w:rPr>
                <w:lang w:val="en-US"/>
              </w:rPr>
            </w:rPrChange>
          </w:rPr>
          <w:t>Dữ liệu sử dụng</w:t>
        </w:r>
      </w:ins>
    </w:p>
    <w:tbl>
      <w:tblPr>
        <w:tblStyle w:val="TableGrid"/>
        <w:tblW w:w="0" w:type="auto"/>
        <w:tblLook w:val="04A0" w:firstRow="1" w:lastRow="0" w:firstColumn="1" w:lastColumn="0" w:noHBand="0" w:noVBand="1"/>
      </w:tblPr>
      <w:tblGrid>
        <w:gridCol w:w="805"/>
        <w:gridCol w:w="2120"/>
        <w:gridCol w:w="1463"/>
        <w:gridCol w:w="1463"/>
        <w:gridCol w:w="1463"/>
        <w:gridCol w:w="1463"/>
      </w:tblGrid>
      <w:tr w:rsidR="00565D22" w:rsidRPr="00920004" w14:paraId="427401E6" w14:textId="77777777" w:rsidTr="00565D22">
        <w:trPr>
          <w:ins w:id="19784" w:author="phuong vu" w:date="2018-11-21T22:05:00Z"/>
        </w:trPr>
        <w:tc>
          <w:tcPr>
            <w:tcW w:w="805" w:type="dxa"/>
            <w:vMerge w:val="restart"/>
            <w:vAlign w:val="center"/>
          </w:tcPr>
          <w:p w14:paraId="2972B56C" w14:textId="77777777" w:rsidR="00565D22" w:rsidRPr="00B7091A" w:rsidRDefault="00565D22" w:rsidP="00B7091A">
            <w:pPr>
              <w:jc w:val="center"/>
              <w:rPr>
                <w:ins w:id="19785" w:author="phuong vu" w:date="2018-11-21T22:05:00Z"/>
                <w:b/>
                <w:lang w:val="en-US"/>
                <w:rPrChange w:id="19786" w:author="phuong vu" w:date="2018-11-30T23:11:00Z">
                  <w:rPr>
                    <w:ins w:id="19787" w:author="phuong vu" w:date="2018-11-21T22:05:00Z"/>
                    <w:b/>
                    <w:lang w:val="en-US"/>
                  </w:rPr>
                </w:rPrChange>
              </w:rPr>
              <w:pPrChange w:id="19788" w:author="phuong vu" w:date="2018-11-30T23:11:00Z">
                <w:pPr>
                  <w:spacing w:line="360" w:lineRule="auto"/>
                  <w:jc w:val="center"/>
                </w:pPr>
              </w:pPrChange>
            </w:pPr>
            <w:ins w:id="19789" w:author="phuong vu" w:date="2018-11-21T22:05:00Z">
              <w:r w:rsidRPr="00B7091A">
                <w:rPr>
                  <w:b/>
                  <w:lang w:val="en-US"/>
                  <w:rPrChange w:id="19790" w:author="phuong vu" w:date="2018-11-30T23:11:00Z">
                    <w:rPr>
                      <w:b/>
                      <w:lang w:val="en-US"/>
                    </w:rPr>
                  </w:rPrChange>
                </w:rPr>
                <w:t>STT</w:t>
              </w:r>
            </w:ins>
          </w:p>
        </w:tc>
        <w:tc>
          <w:tcPr>
            <w:tcW w:w="2120" w:type="dxa"/>
            <w:vMerge w:val="restart"/>
            <w:vAlign w:val="center"/>
          </w:tcPr>
          <w:p w14:paraId="30A6C2A8" w14:textId="77777777" w:rsidR="00565D22" w:rsidRPr="00B7091A" w:rsidRDefault="00565D22" w:rsidP="00B7091A">
            <w:pPr>
              <w:jc w:val="center"/>
              <w:rPr>
                <w:ins w:id="19791" w:author="phuong vu" w:date="2018-11-21T22:05:00Z"/>
                <w:b/>
                <w:lang w:val="en-US"/>
                <w:rPrChange w:id="19792" w:author="phuong vu" w:date="2018-11-30T23:11:00Z">
                  <w:rPr>
                    <w:ins w:id="19793" w:author="phuong vu" w:date="2018-11-21T22:05:00Z"/>
                    <w:b/>
                    <w:lang w:val="en-US"/>
                  </w:rPr>
                </w:rPrChange>
              </w:rPr>
              <w:pPrChange w:id="19794" w:author="phuong vu" w:date="2018-11-30T23:11:00Z">
                <w:pPr>
                  <w:spacing w:line="360" w:lineRule="auto"/>
                  <w:jc w:val="center"/>
                </w:pPr>
              </w:pPrChange>
            </w:pPr>
            <w:ins w:id="19795" w:author="phuong vu" w:date="2018-11-21T22:05:00Z">
              <w:r w:rsidRPr="00B7091A">
                <w:rPr>
                  <w:b/>
                  <w:lang w:val="en-US"/>
                  <w:rPrChange w:id="19796" w:author="phuong vu" w:date="2018-11-30T23:11:00Z">
                    <w:rPr>
                      <w:b/>
                      <w:lang w:val="en-US"/>
                    </w:rPr>
                  </w:rPrChange>
                </w:rPr>
                <w:t>Tên bảng/</w:t>
              </w:r>
            </w:ins>
          </w:p>
          <w:p w14:paraId="08867962" w14:textId="77777777" w:rsidR="00565D22" w:rsidRPr="00B7091A" w:rsidRDefault="00565D22" w:rsidP="00B7091A">
            <w:pPr>
              <w:jc w:val="center"/>
              <w:rPr>
                <w:ins w:id="19797" w:author="phuong vu" w:date="2018-11-21T22:05:00Z"/>
                <w:b/>
                <w:lang w:val="en-US"/>
                <w:rPrChange w:id="19798" w:author="phuong vu" w:date="2018-11-30T23:11:00Z">
                  <w:rPr>
                    <w:ins w:id="19799" w:author="phuong vu" w:date="2018-11-21T22:05:00Z"/>
                    <w:b/>
                    <w:lang w:val="en-US"/>
                  </w:rPr>
                </w:rPrChange>
              </w:rPr>
              <w:pPrChange w:id="19800" w:author="phuong vu" w:date="2018-11-30T23:11:00Z">
                <w:pPr>
                  <w:spacing w:line="360" w:lineRule="auto"/>
                  <w:jc w:val="center"/>
                </w:pPr>
              </w:pPrChange>
            </w:pPr>
            <w:ins w:id="19801" w:author="phuong vu" w:date="2018-11-21T22:05:00Z">
              <w:r w:rsidRPr="00B7091A">
                <w:rPr>
                  <w:b/>
                  <w:lang w:val="en-US"/>
                  <w:rPrChange w:id="19802" w:author="phuong vu" w:date="2018-11-30T23:11:00Z">
                    <w:rPr>
                      <w:b/>
                      <w:lang w:val="en-US"/>
                    </w:rPr>
                  </w:rPrChange>
                </w:rPr>
                <w:t>Cấu trúc dữ liệu</w:t>
              </w:r>
            </w:ins>
          </w:p>
        </w:tc>
        <w:tc>
          <w:tcPr>
            <w:tcW w:w="5852" w:type="dxa"/>
            <w:gridSpan w:val="4"/>
            <w:vAlign w:val="center"/>
          </w:tcPr>
          <w:p w14:paraId="29EB499E" w14:textId="77777777" w:rsidR="00565D22" w:rsidRPr="00B7091A" w:rsidRDefault="00565D22" w:rsidP="00B7091A">
            <w:pPr>
              <w:jc w:val="center"/>
              <w:rPr>
                <w:ins w:id="19803" w:author="phuong vu" w:date="2018-11-21T22:05:00Z"/>
                <w:b/>
                <w:lang w:val="en-US"/>
                <w:rPrChange w:id="19804" w:author="phuong vu" w:date="2018-11-30T23:11:00Z">
                  <w:rPr>
                    <w:ins w:id="19805" w:author="phuong vu" w:date="2018-11-21T22:05:00Z"/>
                    <w:b/>
                    <w:lang w:val="en-US"/>
                  </w:rPr>
                </w:rPrChange>
              </w:rPr>
              <w:pPrChange w:id="19806" w:author="phuong vu" w:date="2018-11-30T23:11:00Z">
                <w:pPr>
                  <w:spacing w:line="360" w:lineRule="auto"/>
                  <w:jc w:val="center"/>
                </w:pPr>
              </w:pPrChange>
            </w:pPr>
            <w:ins w:id="19807" w:author="phuong vu" w:date="2018-11-21T22:05:00Z">
              <w:r w:rsidRPr="00B7091A">
                <w:rPr>
                  <w:b/>
                  <w:lang w:val="en-US"/>
                  <w:rPrChange w:id="19808" w:author="phuong vu" w:date="2018-11-30T23:11:00Z">
                    <w:rPr>
                      <w:b/>
                      <w:lang w:val="en-US"/>
                    </w:rPr>
                  </w:rPrChange>
                </w:rPr>
                <w:t>Phương thức</w:t>
              </w:r>
            </w:ins>
          </w:p>
        </w:tc>
      </w:tr>
      <w:tr w:rsidR="00565D22" w:rsidRPr="00920004" w14:paraId="6D76752B" w14:textId="77777777" w:rsidTr="00565D22">
        <w:trPr>
          <w:ins w:id="19809" w:author="phuong vu" w:date="2018-11-21T22:05:00Z"/>
        </w:trPr>
        <w:tc>
          <w:tcPr>
            <w:tcW w:w="805" w:type="dxa"/>
            <w:vMerge/>
            <w:vAlign w:val="center"/>
          </w:tcPr>
          <w:p w14:paraId="7779A3AD" w14:textId="77777777" w:rsidR="00565D22" w:rsidRPr="00B7091A" w:rsidRDefault="00565D22" w:rsidP="00B7091A">
            <w:pPr>
              <w:jc w:val="center"/>
              <w:rPr>
                <w:ins w:id="19810" w:author="phuong vu" w:date="2018-11-21T22:05:00Z"/>
                <w:b/>
                <w:lang w:val="en-US"/>
                <w:rPrChange w:id="19811" w:author="phuong vu" w:date="2018-11-30T23:11:00Z">
                  <w:rPr>
                    <w:ins w:id="19812" w:author="phuong vu" w:date="2018-11-21T22:05:00Z"/>
                    <w:b/>
                    <w:lang w:val="en-US"/>
                  </w:rPr>
                </w:rPrChange>
              </w:rPr>
              <w:pPrChange w:id="19813" w:author="phuong vu" w:date="2018-11-30T23:11:00Z">
                <w:pPr>
                  <w:spacing w:line="360" w:lineRule="auto"/>
                  <w:jc w:val="center"/>
                </w:pPr>
              </w:pPrChange>
            </w:pPr>
          </w:p>
        </w:tc>
        <w:tc>
          <w:tcPr>
            <w:tcW w:w="2120" w:type="dxa"/>
            <w:vMerge/>
            <w:vAlign w:val="center"/>
          </w:tcPr>
          <w:p w14:paraId="10891CDC" w14:textId="77777777" w:rsidR="00565D22" w:rsidRPr="00B7091A" w:rsidRDefault="00565D22" w:rsidP="00B7091A">
            <w:pPr>
              <w:jc w:val="center"/>
              <w:rPr>
                <w:ins w:id="19814" w:author="phuong vu" w:date="2018-11-21T22:05:00Z"/>
                <w:b/>
                <w:lang w:val="en-US"/>
                <w:rPrChange w:id="19815" w:author="phuong vu" w:date="2018-11-30T23:11:00Z">
                  <w:rPr>
                    <w:ins w:id="19816" w:author="phuong vu" w:date="2018-11-21T22:05:00Z"/>
                    <w:b/>
                    <w:lang w:val="en-US"/>
                  </w:rPr>
                </w:rPrChange>
              </w:rPr>
              <w:pPrChange w:id="19817" w:author="phuong vu" w:date="2018-11-30T23:11:00Z">
                <w:pPr>
                  <w:spacing w:line="360" w:lineRule="auto"/>
                  <w:jc w:val="center"/>
                </w:pPr>
              </w:pPrChange>
            </w:pPr>
          </w:p>
        </w:tc>
        <w:tc>
          <w:tcPr>
            <w:tcW w:w="1463" w:type="dxa"/>
            <w:vAlign w:val="center"/>
          </w:tcPr>
          <w:p w14:paraId="7724E4E2" w14:textId="77777777" w:rsidR="00565D22" w:rsidRPr="00B7091A" w:rsidRDefault="00565D22" w:rsidP="00B7091A">
            <w:pPr>
              <w:jc w:val="center"/>
              <w:rPr>
                <w:ins w:id="19818" w:author="phuong vu" w:date="2018-11-21T22:05:00Z"/>
                <w:b/>
                <w:lang w:val="en-US"/>
                <w:rPrChange w:id="19819" w:author="phuong vu" w:date="2018-11-30T23:11:00Z">
                  <w:rPr>
                    <w:ins w:id="19820" w:author="phuong vu" w:date="2018-11-21T22:05:00Z"/>
                    <w:b/>
                    <w:lang w:val="en-US"/>
                  </w:rPr>
                </w:rPrChange>
              </w:rPr>
              <w:pPrChange w:id="19821" w:author="phuong vu" w:date="2018-11-30T23:11:00Z">
                <w:pPr>
                  <w:spacing w:line="360" w:lineRule="auto"/>
                  <w:jc w:val="center"/>
                </w:pPr>
              </w:pPrChange>
            </w:pPr>
            <w:ins w:id="19822" w:author="phuong vu" w:date="2018-11-21T22:05:00Z">
              <w:r w:rsidRPr="00B7091A">
                <w:rPr>
                  <w:b/>
                  <w:lang w:val="en-US"/>
                  <w:rPrChange w:id="19823" w:author="phuong vu" w:date="2018-11-30T23:11:00Z">
                    <w:rPr>
                      <w:b/>
                      <w:lang w:val="en-US"/>
                    </w:rPr>
                  </w:rPrChange>
                </w:rPr>
                <w:t>Thêm</w:t>
              </w:r>
            </w:ins>
          </w:p>
        </w:tc>
        <w:tc>
          <w:tcPr>
            <w:tcW w:w="1463" w:type="dxa"/>
            <w:vAlign w:val="center"/>
          </w:tcPr>
          <w:p w14:paraId="5D6D9E72" w14:textId="77777777" w:rsidR="00565D22" w:rsidRPr="00B7091A" w:rsidRDefault="00565D22" w:rsidP="00B7091A">
            <w:pPr>
              <w:jc w:val="center"/>
              <w:rPr>
                <w:ins w:id="19824" w:author="phuong vu" w:date="2018-11-21T22:05:00Z"/>
                <w:b/>
                <w:lang w:val="en-US"/>
                <w:rPrChange w:id="19825" w:author="phuong vu" w:date="2018-11-30T23:11:00Z">
                  <w:rPr>
                    <w:ins w:id="19826" w:author="phuong vu" w:date="2018-11-21T22:05:00Z"/>
                    <w:b/>
                    <w:lang w:val="en-US"/>
                  </w:rPr>
                </w:rPrChange>
              </w:rPr>
              <w:pPrChange w:id="19827" w:author="phuong vu" w:date="2018-11-30T23:11:00Z">
                <w:pPr>
                  <w:spacing w:line="360" w:lineRule="auto"/>
                  <w:jc w:val="center"/>
                </w:pPr>
              </w:pPrChange>
            </w:pPr>
            <w:ins w:id="19828" w:author="phuong vu" w:date="2018-11-21T22:05:00Z">
              <w:r w:rsidRPr="00B7091A">
                <w:rPr>
                  <w:b/>
                  <w:lang w:val="en-US"/>
                  <w:rPrChange w:id="19829" w:author="phuong vu" w:date="2018-11-30T23:11:00Z">
                    <w:rPr>
                      <w:b/>
                      <w:lang w:val="en-US"/>
                    </w:rPr>
                  </w:rPrChange>
                </w:rPr>
                <w:t>Sửa</w:t>
              </w:r>
            </w:ins>
          </w:p>
        </w:tc>
        <w:tc>
          <w:tcPr>
            <w:tcW w:w="1463" w:type="dxa"/>
            <w:vAlign w:val="center"/>
          </w:tcPr>
          <w:p w14:paraId="51646E6E" w14:textId="77777777" w:rsidR="00565D22" w:rsidRPr="00B7091A" w:rsidRDefault="00565D22" w:rsidP="00B7091A">
            <w:pPr>
              <w:jc w:val="center"/>
              <w:rPr>
                <w:ins w:id="19830" w:author="phuong vu" w:date="2018-11-21T22:05:00Z"/>
                <w:b/>
                <w:lang w:val="en-US"/>
                <w:rPrChange w:id="19831" w:author="phuong vu" w:date="2018-11-30T23:11:00Z">
                  <w:rPr>
                    <w:ins w:id="19832" w:author="phuong vu" w:date="2018-11-21T22:05:00Z"/>
                    <w:b/>
                    <w:lang w:val="en-US"/>
                  </w:rPr>
                </w:rPrChange>
              </w:rPr>
              <w:pPrChange w:id="19833" w:author="phuong vu" w:date="2018-11-30T23:11:00Z">
                <w:pPr>
                  <w:spacing w:line="360" w:lineRule="auto"/>
                  <w:jc w:val="center"/>
                </w:pPr>
              </w:pPrChange>
            </w:pPr>
            <w:ins w:id="19834" w:author="phuong vu" w:date="2018-11-21T22:05:00Z">
              <w:r w:rsidRPr="00B7091A">
                <w:rPr>
                  <w:b/>
                  <w:lang w:val="en-US"/>
                  <w:rPrChange w:id="19835" w:author="phuong vu" w:date="2018-11-30T23:11:00Z">
                    <w:rPr>
                      <w:b/>
                      <w:lang w:val="en-US"/>
                    </w:rPr>
                  </w:rPrChange>
                </w:rPr>
                <w:t>Xóa</w:t>
              </w:r>
            </w:ins>
          </w:p>
        </w:tc>
        <w:tc>
          <w:tcPr>
            <w:tcW w:w="1463" w:type="dxa"/>
            <w:vAlign w:val="center"/>
          </w:tcPr>
          <w:p w14:paraId="14ED44D6" w14:textId="77777777" w:rsidR="00565D22" w:rsidRPr="00B7091A" w:rsidRDefault="00565D22" w:rsidP="00B7091A">
            <w:pPr>
              <w:jc w:val="center"/>
              <w:rPr>
                <w:ins w:id="19836" w:author="phuong vu" w:date="2018-11-21T22:05:00Z"/>
                <w:b/>
                <w:lang w:val="en-US"/>
                <w:rPrChange w:id="19837" w:author="phuong vu" w:date="2018-11-30T23:11:00Z">
                  <w:rPr>
                    <w:ins w:id="19838" w:author="phuong vu" w:date="2018-11-21T22:05:00Z"/>
                    <w:b/>
                    <w:lang w:val="en-US"/>
                  </w:rPr>
                </w:rPrChange>
              </w:rPr>
              <w:pPrChange w:id="19839" w:author="phuong vu" w:date="2018-11-30T23:11:00Z">
                <w:pPr>
                  <w:spacing w:line="360" w:lineRule="auto"/>
                  <w:jc w:val="center"/>
                </w:pPr>
              </w:pPrChange>
            </w:pPr>
            <w:ins w:id="19840" w:author="phuong vu" w:date="2018-11-21T22:05:00Z">
              <w:r w:rsidRPr="00B7091A">
                <w:rPr>
                  <w:b/>
                  <w:lang w:val="en-US"/>
                  <w:rPrChange w:id="19841" w:author="phuong vu" w:date="2018-11-30T23:11:00Z">
                    <w:rPr>
                      <w:b/>
                      <w:lang w:val="en-US"/>
                    </w:rPr>
                  </w:rPrChange>
                </w:rPr>
                <w:t>Truy vấn</w:t>
              </w:r>
            </w:ins>
          </w:p>
        </w:tc>
      </w:tr>
      <w:tr w:rsidR="00565D22" w:rsidRPr="00920004" w14:paraId="2962C486" w14:textId="77777777" w:rsidTr="00565D22">
        <w:trPr>
          <w:ins w:id="19842" w:author="phuong vu" w:date="2018-11-21T22:05:00Z"/>
        </w:trPr>
        <w:tc>
          <w:tcPr>
            <w:tcW w:w="805" w:type="dxa"/>
          </w:tcPr>
          <w:p w14:paraId="7479F1FF" w14:textId="77777777" w:rsidR="00565D22" w:rsidRPr="00920004" w:rsidRDefault="00565D22" w:rsidP="00BD0851">
            <w:pPr>
              <w:spacing w:before="240" w:line="0" w:lineRule="atLeast"/>
              <w:jc w:val="center"/>
              <w:rPr>
                <w:ins w:id="19843" w:author="phuong vu" w:date="2018-11-21T22:05:00Z"/>
                <w:lang w:val="en-US"/>
                <w:rPrChange w:id="19844" w:author="phuong vu" w:date="2018-11-30T22:36:00Z">
                  <w:rPr>
                    <w:ins w:id="19845" w:author="phuong vu" w:date="2018-11-21T22:05:00Z"/>
                    <w:lang w:val="en-US"/>
                  </w:rPr>
                </w:rPrChange>
              </w:rPr>
              <w:pPrChange w:id="19846" w:author="phuong vu" w:date="2018-11-30T14:16:00Z">
                <w:pPr>
                  <w:spacing w:line="360" w:lineRule="auto"/>
                  <w:jc w:val="center"/>
                </w:pPr>
              </w:pPrChange>
            </w:pPr>
            <w:ins w:id="19847" w:author="phuong vu" w:date="2018-11-21T22:05:00Z">
              <w:r w:rsidRPr="00920004">
                <w:rPr>
                  <w:lang w:val="en-US"/>
                  <w:rPrChange w:id="19848" w:author="phuong vu" w:date="2018-11-30T22:36:00Z">
                    <w:rPr>
                      <w:lang w:val="en-US"/>
                    </w:rPr>
                  </w:rPrChange>
                </w:rPr>
                <w:t>1</w:t>
              </w:r>
            </w:ins>
          </w:p>
        </w:tc>
        <w:tc>
          <w:tcPr>
            <w:tcW w:w="2120" w:type="dxa"/>
          </w:tcPr>
          <w:p w14:paraId="0545BBC0" w14:textId="08B1557A" w:rsidR="00565D22" w:rsidRPr="00920004" w:rsidRDefault="00565D22" w:rsidP="00B7091A">
            <w:pPr>
              <w:rPr>
                <w:ins w:id="19849" w:author="phuong vu" w:date="2018-11-21T22:05:00Z"/>
                <w:lang w:val="en-US"/>
                <w:rPrChange w:id="19850" w:author="phuong vu" w:date="2018-11-30T22:36:00Z">
                  <w:rPr>
                    <w:ins w:id="19851" w:author="phuong vu" w:date="2018-11-21T22:05:00Z"/>
                    <w:lang w:val="en-US"/>
                  </w:rPr>
                </w:rPrChange>
              </w:rPr>
              <w:pPrChange w:id="19852" w:author="phuong vu" w:date="2018-11-30T23:09:00Z">
                <w:pPr>
                  <w:spacing w:line="360" w:lineRule="auto"/>
                </w:pPr>
              </w:pPrChange>
            </w:pPr>
            <w:ins w:id="19853" w:author="phuong vu" w:date="2018-11-21T22:05:00Z">
              <w:r w:rsidRPr="00920004">
                <w:rPr>
                  <w:lang w:val="en-US"/>
                  <w:rPrChange w:id="19854" w:author="phuong vu" w:date="2018-11-30T22:36:00Z">
                    <w:rPr>
                      <w:lang w:val="en-US"/>
                    </w:rPr>
                  </w:rPrChange>
                </w:rPr>
                <w:t>bill</w:t>
              </w:r>
            </w:ins>
          </w:p>
        </w:tc>
        <w:tc>
          <w:tcPr>
            <w:tcW w:w="1463" w:type="dxa"/>
          </w:tcPr>
          <w:p w14:paraId="5F406ED1" w14:textId="77777777" w:rsidR="00565D22" w:rsidRPr="00920004" w:rsidRDefault="00565D22" w:rsidP="00BD0851">
            <w:pPr>
              <w:spacing w:before="240" w:line="0" w:lineRule="atLeast"/>
              <w:jc w:val="center"/>
              <w:rPr>
                <w:ins w:id="19855" w:author="phuong vu" w:date="2018-11-21T22:05:00Z"/>
                <w:lang w:val="en-US"/>
                <w:rPrChange w:id="19856" w:author="phuong vu" w:date="2018-11-30T22:36:00Z">
                  <w:rPr>
                    <w:ins w:id="19857" w:author="phuong vu" w:date="2018-11-21T22:05:00Z"/>
                    <w:lang w:val="en-US"/>
                  </w:rPr>
                </w:rPrChange>
              </w:rPr>
              <w:pPrChange w:id="19858" w:author="phuong vu" w:date="2018-11-30T14:16:00Z">
                <w:pPr>
                  <w:spacing w:line="360" w:lineRule="auto"/>
                  <w:jc w:val="center"/>
                </w:pPr>
              </w:pPrChange>
            </w:pPr>
          </w:p>
        </w:tc>
        <w:tc>
          <w:tcPr>
            <w:tcW w:w="1463" w:type="dxa"/>
          </w:tcPr>
          <w:p w14:paraId="45E83F5D" w14:textId="77777777" w:rsidR="00565D22" w:rsidRPr="00920004" w:rsidRDefault="00565D22" w:rsidP="00BD0851">
            <w:pPr>
              <w:spacing w:before="240" w:line="0" w:lineRule="atLeast"/>
              <w:jc w:val="center"/>
              <w:rPr>
                <w:ins w:id="19859" w:author="phuong vu" w:date="2018-11-21T22:05:00Z"/>
                <w:lang w:val="en-US"/>
                <w:rPrChange w:id="19860" w:author="phuong vu" w:date="2018-11-30T22:36:00Z">
                  <w:rPr>
                    <w:ins w:id="19861" w:author="phuong vu" w:date="2018-11-21T22:05:00Z"/>
                    <w:lang w:val="en-US"/>
                  </w:rPr>
                </w:rPrChange>
              </w:rPr>
              <w:pPrChange w:id="19862" w:author="phuong vu" w:date="2018-11-30T14:16:00Z">
                <w:pPr>
                  <w:spacing w:line="360" w:lineRule="auto"/>
                  <w:jc w:val="center"/>
                </w:pPr>
              </w:pPrChange>
            </w:pPr>
            <w:ins w:id="19863" w:author="phuong vu" w:date="2018-11-21T22:05:00Z">
              <w:r w:rsidRPr="00920004">
                <w:rPr>
                  <w:lang w:val="en-US"/>
                  <w:rPrChange w:id="19864" w:author="phuong vu" w:date="2018-11-30T22:36:00Z">
                    <w:rPr>
                      <w:lang w:val="en-US"/>
                    </w:rPr>
                  </w:rPrChange>
                </w:rPr>
                <w:t>X</w:t>
              </w:r>
            </w:ins>
          </w:p>
        </w:tc>
        <w:tc>
          <w:tcPr>
            <w:tcW w:w="1463" w:type="dxa"/>
          </w:tcPr>
          <w:p w14:paraId="79D39ACA" w14:textId="77777777" w:rsidR="00565D22" w:rsidRPr="00920004" w:rsidRDefault="00565D22" w:rsidP="00BD0851">
            <w:pPr>
              <w:spacing w:before="240" w:line="0" w:lineRule="atLeast"/>
              <w:jc w:val="center"/>
              <w:rPr>
                <w:ins w:id="19865" w:author="phuong vu" w:date="2018-11-21T22:05:00Z"/>
                <w:lang w:val="en-US"/>
                <w:rPrChange w:id="19866" w:author="phuong vu" w:date="2018-11-30T22:36:00Z">
                  <w:rPr>
                    <w:ins w:id="19867" w:author="phuong vu" w:date="2018-11-21T22:05:00Z"/>
                    <w:lang w:val="en-US"/>
                  </w:rPr>
                </w:rPrChange>
              </w:rPr>
              <w:pPrChange w:id="19868" w:author="phuong vu" w:date="2018-11-30T14:16:00Z">
                <w:pPr>
                  <w:spacing w:line="360" w:lineRule="auto"/>
                  <w:jc w:val="center"/>
                </w:pPr>
              </w:pPrChange>
            </w:pPr>
          </w:p>
        </w:tc>
        <w:tc>
          <w:tcPr>
            <w:tcW w:w="1463" w:type="dxa"/>
          </w:tcPr>
          <w:p w14:paraId="45E62694" w14:textId="77777777" w:rsidR="00565D22" w:rsidRPr="00920004" w:rsidRDefault="00565D22" w:rsidP="00BD0851">
            <w:pPr>
              <w:spacing w:before="240" w:line="0" w:lineRule="atLeast"/>
              <w:jc w:val="center"/>
              <w:rPr>
                <w:ins w:id="19869" w:author="phuong vu" w:date="2018-11-21T22:05:00Z"/>
                <w:lang w:val="en-US"/>
                <w:rPrChange w:id="19870" w:author="phuong vu" w:date="2018-11-30T22:36:00Z">
                  <w:rPr>
                    <w:ins w:id="19871" w:author="phuong vu" w:date="2018-11-21T22:05:00Z"/>
                    <w:lang w:val="en-US"/>
                  </w:rPr>
                </w:rPrChange>
              </w:rPr>
              <w:pPrChange w:id="19872" w:author="phuong vu" w:date="2018-11-30T14:16:00Z">
                <w:pPr>
                  <w:jc w:val="center"/>
                </w:pPr>
              </w:pPrChange>
            </w:pPr>
            <w:ins w:id="19873" w:author="phuong vu" w:date="2018-11-21T22:05:00Z">
              <w:r w:rsidRPr="00920004">
                <w:rPr>
                  <w:lang w:val="en-US"/>
                  <w:rPrChange w:id="19874" w:author="phuong vu" w:date="2018-11-30T22:36:00Z">
                    <w:rPr>
                      <w:lang w:val="en-US"/>
                    </w:rPr>
                  </w:rPrChange>
                </w:rPr>
                <w:t>X</w:t>
              </w:r>
            </w:ins>
          </w:p>
        </w:tc>
      </w:tr>
      <w:tr w:rsidR="00565D22" w:rsidRPr="00920004" w14:paraId="058085A8" w14:textId="77777777" w:rsidTr="00565D22">
        <w:trPr>
          <w:ins w:id="19875" w:author="phuong vu" w:date="2018-11-21T22:05:00Z"/>
        </w:trPr>
        <w:tc>
          <w:tcPr>
            <w:tcW w:w="805" w:type="dxa"/>
          </w:tcPr>
          <w:p w14:paraId="4D1A0A77" w14:textId="77777777" w:rsidR="00565D22" w:rsidRPr="00920004" w:rsidRDefault="00565D22" w:rsidP="00BD0851">
            <w:pPr>
              <w:spacing w:before="240" w:line="0" w:lineRule="atLeast"/>
              <w:jc w:val="center"/>
              <w:rPr>
                <w:ins w:id="19876" w:author="phuong vu" w:date="2018-11-21T22:05:00Z"/>
                <w:lang w:val="en-US"/>
                <w:rPrChange w:id="19877" w:author="phuong vu" w:date="2018-11-30T22:36:00Z">
                  <w:rPr>
                    <w:ins w:id="19878" w:author="phuong vu" w:date="2018-11-21T22:05:00Z"/>
                    <w:lang w:val="en-US"/>
                  </w:rPr>
                </w:rPrChange>
              </w:rPr>
              <w:pPrChange w:id="19879" w:author="phuong vu" w:date="2018-11-30T14:16:00Z">
                <w:pPr>
                  <w:spacing w:line="360" w:lineRule="auto"/>
                  <w:jc w:val="center"/>
                </w:pPr>
              </w:pPrChange>
            </w:pPr>
            <w:ins w:id="19880" w:author="phuong vu" w:date="2018-11-21T22:05:00Z">
              <w:r w:rsidRPr="00920004">
                <w:rPr>
                  <w:lang w:val="en-US"/>
                  <w:rPrChange w:id="19881" w:author="phuong vu" w:date="2018-11-30T22:36:00Z">
                    <w:rPr>
                      <w:lang w:val="en-US"/>
                    </w:rPr>
                  </w:rPrChange>
                </w:rPr>
                <w:t>2</w:t>
              </w:r>
            </w:ins>
          </w:p>
        </w:tc>
        <w:tc>
          <w:tcPr>
            <w:tcW w:w="2120" w:type="dxa"/>
          </w:tcPr>
          <w:p w14:paraId="7B106380" w14:textId="4D285ED7" w:rsidR="00565D22" w:rsidRPr="00920004" w:rsidRDefault="00565D22" w:rsidP="00B7091A">
            <w:pPr>
              <w:rPr>
                <w:ins w:id="19882" w:author="phuong vu" w:date="2018-11-21T22:05:00Z"/>
                <w:lang w:val="en-US"/>
                <w:rPrChange w:id="19883" w:author="phuong vu" w:date="2018-11-30T22:36:00Z">
                  <w:rPr>
                    <w:ins w:id="19884" w:author="phuong vu" w:date="2018-11-21T22:05:00Z"/>
                    <w:lang w:val="en-US"/>
                  </w:rPr>
                </w:rPrChange>
              </w:rPr>
              <w:pPrChange w:id="19885" w:author="phuong vu" w:date="2018-11-30T23:09:00Z">
                <w:pPr>
                  <w:spacing w:line="360" w:lineRule="auto"/>
                </w:pPr>
              </w:pPrChange>
            </w:pPr>
            <w:ins w:id="19886" w:author="phuong vu" w:date="2018-11-21T22:05:00Z">
              <w:r w:rsidRPr="00920004">
                <w:rPr>
                  <w:lang w:val="en-US"/>
                  <w:rPrChange w:id="19887" w:author="phuong vu" w:date="2018-11-30T22:36:00Z">
                    <w:rPr>
                      <w:lang w:val="en-US"/>
                    </w:rPr>
                  </w:rPrChange>
                </w:rPr>
                <w:t>bill_detail</w:t>
              </w:r>
            </w:ins>
          </w:p>
        </w:tc>
        <w:tc>
          <w:tcPr>
            <w:tcW w:w="1463" w:type="dxa"/>
          </w:tcPr>
          <w:p w14:paraId="3EC61166" w14:textId="77777777" w:rsidR="00565D22" w:rsidRPr="00920004" w:rsidRDefault="00565D22" w:rsidP="00BD0851">
            <w:pPr>
              <w:spacing w:before="240" w:line="0" w:lineRule="atLeast"/>
              <w:jc w:val="center"/>
              <w:rPr>
                <w:ins w:id="19888" w:author="phuong vu" w:date="2018-11-21T22:05:00Z"/>
                <w:lang w:val="en-US"/>
                <w:rPrChange w:id="19889" w:author="phuong vu" w:date="2018-11-30T22:36:00Z">
                  <w:rPr>
                    <w:ins w:id="19890" w:author="phuong vu" w:date="2018-11-21T22:05:00Z"/>
                    <w:lang w:val="en-US"/>
                  </w:rPr>
                </w:rPrChange>
              </w:rPr>
              <w:pPrChange w:id="19891" w:author="phuong vu" w:date="2018-11-30T14:16:00Z">
                <w:pPr>
                  <w:spacing w:line="360" w:lineRule="auto"/>
                  <w:jc w:val="center"/>
                </w:pPr>
              </w:pPrChange>
            </w:pPr>
          </w:p>
        </w:tc>
        <w:tc>
          <w:tcPr>
            <w:tcW w:w="1463" w:type="dxa"/>
          </w:tcPr>
          <w:p w14:paraId="4F963F1C" w14:textId="77777777" w:rsidR="00565D22" w:rsidRPr="00920004" w:rsidRDefault="00565D22" w:rsidP="00BD0851">
            <w:pPr>
              <w:spacing w:before="240" w:line="0" w:lineRule="atLeast"/>
              <w:jc w:val="center"/>
              <w:rPr>
                <w:ins w:id="19892" w:author="phuong vu" w:date="2018-11-21T22:05:00Z"/>
                <w:lang w:val="en-US"/>
                <w:rPrChange w:id="19893" w:author="phuong vu" w:date="2018-11-30T22:36:00Z">
                  <w:rPr>
                    <w:ins w:id="19894" w:author="phuong vu" w:date="2018-11-21T22:05:00Z"/>
                    <w:lang w:val="en-US"/>
                  </w:rPr>
                </w:rPrChange>
              </w:rPr>
              <w:pPrChange w:id="19895" w:author="phuong vu" w:date="2018-11-30T14:16:00Z">
                <w:pPr>
                  <w:spacing w:line="360" w:lineRule="auto"/>
                  <w:jc w:val="center"/>
                </w:pPr>
              </w:pPrChange>
            </w:pPr>
            <w:ins w:id="19896" w:author="phuong vu" w:date="2018-11-21T22:05:00Z">
              <w:r w:rsidRPr="00920004">
                <w:rPr>
                  <w:lang w:val="en-US"/>
                  <w:rPrChange w:id="19897" w:author="phuong vu" w:date="2018-11-30T22:36:00Z">
                    <w:rPr>
                      <w:lang w:val="en-US"/>
                    </w:rPr>
                  </w:rPrChange>
                </w:rPr>
                <w:t>X</w:t>
              </w:r>
            </w:ins>
          </w:p>
        </w:tc>
        <w:tc>
          <w:tcPr>
            <w:tcW w:w="1463" w:type="dxa"/>
          </w:tcPr>
          <w:p w14:paraId="51FFF2D5" w14:textId="77777777" w:rsidR="00565D22" w:rsidRPr="00920004" w:rsidRDefault="00565D22" w:rsidP="00BD0851">
            <w:pPr>
              <w:spacing w:before="240" w:line="0" w:lineRule="atLeast"/>
              <w:jc w:val="center"/>
              <w:rPr>
                <w:ins w:id="19898" w:author="phuong vu" w:date="2018-11-21T22:05:00Z"/>
                <w:lang w:val="en-US"/>
                <w:rPrChange w:id="19899" w:author="phuong vu" w:date="2018-11-30T22:36:00Z">
                  <w:rPr>
                    <w:ins w:id="19900" w:author="phuong vu" w:date="2018-11-21T22:05:00Z"/>
                    <w:lang w:val="en-US"/>
                  </w:rPr>
                </w:rPrChange>
              </w:rPr>
              <w:pPrChange w:id="19901" w:author="phuong vu" w:date="2018-11-30T14:16:00Z">
                <w:pPr>
                  <w:spacing w:line="360" w:lineRule="auto"/>
                  <w:jc w:val="center"/>
                </w:pPr>
              </w:pPrChange>
            </w:pPr>
          </w:p>
        </w:tc>
        <w:tc>
          <w:tcPr>
            <w:tcW w:w="1463" w:type="dxa"/>
          </w:tcPr>
          <w:p w14:paraId="6313B12A" w14:textId="77777777" w:rsidR="00565D22" w:rsidRPr="00920004" w:rsidRDefault="00565D22" w:rsidP="00BD0851">
            <w:pPr>
              <w:keepNext/>
              <w:spacing w:before="240" w:line="0" w:lineRule="atLeast"/>
              <w:jc w:val="center"/>
              <w:rPr>
                <w:ins w:id="19902" w:author="phuong vu" w:date="2018-11-21T22:05:00Z"/>
                <w:lang w:val="en-US"/>
                <w:rPrChange w:id="19903" w:author="phuong vu" w:date="2018-11-30T22:36:00Z">
                  <w:rPr>
                    <w:ins w:id="19904" w:author="phuong vu" w:date="2018-11-21T22:05:00Z"/>
                    <w:lang w:val="en-US"/>
                  </w:rPr>
                </w:rPrChange>
              </w:rPr>
              <w:pPrChange w:id="19905" w:author="phuong vu" w:date="2018-11-30T14:16:00Z">
                <w:pPr>
                  <w:jc w:val="center"/>
                </w:pPr>
              </w:pPrChange>
            </w:pPr>
            <w:ins w:id="19906" w:author="phuong vu" w:date="2018-11-21T22:05:00Z">
              <w:r w:rsidRPr="00920004">
                <w:rPr>
                  <w:lang w:val="en-US"/>
                  <w:rPrChange w:id="19907" w:author="phuong vu" w:date="2018-11-30T22:36:00Z">
                    <w:rPr>
                      <w:lang w:val="en-US"/>
                    </w:rPr>
                  </w:rPrChange>
                </w:rPr>
                <w:t>X</w:t>
              </w:r>
            </w:ins>
          </w:p>
        </w:tc>
      </w:tr>
    </w:tbl>
    <w:p w14:paraId="62A32FEE" w14:textId="504382CF" w:rsidR="00565D22" w:rsidRPr="00920004" w:rsidRDefault="00F653CC" w:rsidP="00A17FA5">
      <w:pPr>
        <w:pStyle w:val="Caption"/>
        <w:rPr>
          <w:ins w:id="19908" w:author="phuong vu" w:date="2018-11-21T21:53:00Z"/>
          <w:lang w:val="en-US"/>
          <w:rPrChange w:id="19909" w:author="phuong vu" w:date="2018-11-30T22:36:00Z">
            <w:rPr>
              <w:ins w:id="19910" w:author="phuong vu" w:date="2018-11-21T21:53:00Z"/>
              <w:lang w:val="en-US"/>
            </w:rPr>
          </w:rPrChange>
        </w:rPr>
        <w:pPrChange w:id="19911" w:author="phuong vu" w:date="2018-11-30T22:42:00Z">
          <w:pPr>
            <w:pStyle w:val="Heading6"/>
          </w:pPr>
        </w:pPrChange>
      </w:pPr>
      <w:bookmarkStart w:id="19912" w:name="_Toc531381619"/>
      <w:ins w:id="19913" w:author="phuong vu" w:date="2018-11-26T13:31:00Z">
        <w:r w:rsidRPr="00920004">
          <w:rPr>
            <w:rPrChange w:id="19914" w:author="phuong vu" w:date="2018-11-30T22:36:00Z">
              <w:rPr/>
            </w:rPrChange>
          </w:rPr>
          <w:t xml:space="preserve">Bảng </w:t>
        </w:r>
      </w:ins>
      <w:ins w:id="19915" w:author="phuong vu" w:date="2018-11-30T14:54:00Z">
        <w:r w:rsidR="00D632EE" w:rsidRPr="00920004">
          <w:rPr>
            <w:rPrChange w:id="19916" w:author="phuong vu" w:date="2018-11-30T22:36:00Z">
              <w:rPr/>
            </w:rPrChange>
          </w:rPr>
          <w:fldChar w:fldCharType="begin"/>
        </w:r>
        <w:r w:rsidR="00D632EE" w:rsidRPr="00920004">
          <w:rPr>
            <w:rPrChange w:id="19917" w:author="phuong vu" w:date="2018-11-30T22:36:00Z">
              <w:rPr/>
            </w:rPrChange>
          </w:rPr>
          <w:instrText xml:space="preserve"> STYLEREF 1 \s </w:instrText>
        </w:r>
      </w:ins>
      <w:r w:rsidR="00D632EE" w:rsidRPr="00920004">
        <w:rPr>
          <w:rPrChange w:id="19918" w:author="phuong vu" w:date="2018-11-30T22:36:00Z">
            <w:rPr/>
          </w:rPrChange>
        </w:rPr>
        <w:fldChar w:fldCharType="separate"/>
      </w:r>
      <w:r w:rsidR="00B5490C">
        <w:rPr>
          <w:noProof/>
        </w:rPr>
        <w:t>3</w:t>
      </w:r>
      <w:ins w:id="19919" w:author="phuong vu" w:date="2018-11-30T14:54:00Z">
        <w:r w:rsidR="00D632EE" w:rsidRPr="00920004">
          <w:rPr>
            <w:rPrChange w:id="19920" w:author="phuong vu" w:date="2018-11-30T22:36:00Z">
              <w:rPr/>
            </w:rPrChange>
          </w:rPr>
          <w:fldChar w:fldCharType="end"/>
        </w:r>
        <w:r w:rsidR="00D632EE" w:rsidRPr="00920004">
          <w:rPr>
            <w:rPrChange w:id="19921" w:author="phuong vu" w:date="2018-11-30T22:36:00Z">
              <w:rPr/>
            </w:rPrChange>
          </w:rPr>
          <w:t>.</w:t>
        </w:r>
        <w:r w:rsidR="00D632EE" w:rsidRPr="00920004">
          <w:rPr>
            <w:rPrChange w:id="19922" w:author="phuong vu" w:date="2018-11-30T22:36:00Z">
              <w:rPr/>
            </w:rPrChange>
          </w:rPr>
          <w:fldChar w:fldCharType="begin"/>
        </w:r>
        <w:r w:rsidR="00D632EE" w:rsidRPr="00920004">
          <w:rPr>
            <w:rPrChange w:id="19923" w:author="phuong vu" w:date="2018-11-30T22:36:00Z">
              <w:rPr/>
            </w:rPrChange>
          </w:rPr>
          <w:instrText xml:space="preserve"> SEQ Bảng \* ARABIC \s 1 </w:instrText>
        </w:r>
      </w:ins>
      <w:r w:rsidR="00D632EE" w:rsidRPr="00920004">
        <w:rPr>
          <w:rPrChange w:id="19924" w:author="phuong vu" w:date="2018-11-30T22:36:00Z">
            <w:rPr/>
          </w:rPrChange>
        </w:rPr>
        <w:fldChar w:fldCharType="separate"/>
      </w:r>
      <w:ins w:id="19925" w:author="phuong vu" w:date="2018-11-30T22:44:00Z">
        <w:r w:rsidR="00B5490C">
          <w:rPr>
            <w:noProof/>
          </w:rPr>
          <w:t>11</w:t>
        </w:r>
      </w:ins>
      <w:ins w:id="19926" w:author="phuong vu" w:date="2018-11-30T14:54:00Z">
        <w:r w:rsidR="00D632EE" w:rsidRPr="00920004">
          <w:rPr>
            <w:rPrChange w:id="19927" w:author="phuong vu" w:date="2018-11-30T22:36:00Z">
              <w:rPr/>
            </w:rPrChange>
          </w:rPr>
          <w:fldChar w:fldCharType="end"/>
        </w:r>
      </w:ins>
      <w:ins w:id="19928" w:author="phuong vu" w:date="2018-11-26T13:31:00Z">
        <w:r w:rsidRPr="00920004">
          <w:rPr>
            <w:lang w:val="en-US"/>
            <w:rPrChange w:id="19929" w:author="phuong vu" w:date="2018-11-30T22:36:00Z">
              <w:rPr>
                <w:lang w:val="en-US"/>
              </w:rPr>
            </w:rPrChange>
          </w:rPr>
          <w:t xml:space="preserve"> Dữ liệu sử dụng cập nhật hóa đơn</w:t>
        </w:r>
      </w:ins>
      <w:bookmarkEnd w:id="19912"/>
    </w:p>
    <w:p w14:paraId="0E02C3E0" w14:textId="679C8934" w:rsidR="00565D22" w:rsidRPr="00920004" w:rsidRDefault="00D225CD" w:rsidP="00B7091A">
      <w:pPr>
        <w:pStyle w:val="Heading6"/>
        <w:numPr>
          <w:ilvl w:val="0"/>
          <w:numId w:val="61"/>
        </w:numPr>
        <w:tabs>
          <w:tab w:val="left" w:pos="1620"/>
        </w:tabs>
        <w:spacing w:before="240" w:line="0" w:lineRule="atLeast"/>
        <w:ind w:left="720"/>
        <w:rPr>
          <w:ins w:id="19930" w:author="phuong vu" w:date="2018-11-26T10:28:00Z"/>
          <w:rFonts w:cstheme="majorHAnsi"/>
          <w:lang w:val="en-US"/>
          <w:rPrChange w:id="19931" w:author="phuong vu" w:date="2018-11-30T22:36:00Z">
            <w:rPr>
              <w:ins w:id="19932" w:author="phuong vu" w:date="2018-11-26T10:28:00Z"/>
              <w:rFonts w:cstheme="majorHAnsi"/>
              <w:lang w:val="en-US"/>
            </w:rPr>
          </w:rPrChange>
        </w:rPr>
        <w:pPrChange w:id="19933" w:author="phuong vu" w:date="2018-11-30T23:10:00Z">
          <w:pPr>
            <w:pStyle w:val="Heading6"/>
            <w:spacing w:line="276" w:lineRule="auto"/>
          </w:pPr>
        </w:pPrChange>
      </w:pPr>
      <w:ins w:id="19934" w:author="phuong vu" w:date="2018-11-21T21:53:00Z">
        <w:r w:rsidRPr="00920004">
          <w:rPr>
            <w:rFonts w:cstheme="majorHAnsi"/>
            <w:lang w:val="en-US"/>
            <w:rPrChange w:id="19935" w:author="phuong vu" w:date="2018-11-30T22:36:00Z">
              <w:rPr>
                <w:lang w:val="en-US"/>
              </w:rPr>
            </w:rPrChange>
          </w:rPr>
          <w:lastRenderedPageBreak/>
          <w:t>Cách xử lí</w:t>
        </w:r>
      </w:ins>
    </w:p>
    <w:p w14:paraId="49BC1807" w14:textId="77777777" w:rsidR="00946C11" w:rsidRPr="00920004" w:rsidRDefault="00946C11" w:rsidP="00BD0851">
      <w:pPr>
        <w:keepNext/>
        <w:spacing w:before="240" w:line="0" w:lineRule="atLeast"/>
        <w:jc w:val="center"/>
        <w:rPr>
          <w:ins w:id="19936" w:author="phuong vu" w:date="2018-11-26T14:17:00Z"/>
          <w:rPrChange w:id="19937" w:author="phuong vu" w:date="2018-11-30T22:36:00Z">
            <w:rPr>
              <w:ins w:id="19938" w:author="phuong vu" w:date="2018-11-26T14:17:00Z"/>
            </w:rPr>
          </w:rPrChange>
        </w:rPr>
        <w:pPrChange w:id="19939" w:author="phuong vu" w:date="2018-11-30T14:16:00Z">
          <w:pPr>
            <w:jc w:val="center"/>
          </w:pPr>
        </w:pPrChange>
      </w:pPr>
      <w:ins w:id="19940" w:author="phuong vu" w:date="2018-11-26T14:16:00Z">
        <w:r w:rsidRPr="00920004">
          <w:rPr>
            <w:noProof/>
            <w:lang w:val="en-US"/>
            <w:rPrChange w:id="19941" w:author="phuong vu" w:date="2018-11-30T22:36:00Z">
              <w:rPr>
                <w:noProof/>
                <w:lang w:val="en-US"/>
              </w:rPr>
            </w:rPrChange>
          </w:rPr>
          <w:drawing>
            <wp:inline distT="0" distB="0" distL="0" distR="0" wp14:anchorId="4D118257" wp14:editId="2C06AB23">
              <wp:extent cx="4560570" cy="7549116"/>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561719" cy="7551018"/>
                      </a:xfrm>
                      <a:prstGeom prst="rect">
                        <a:avLst/>
                      </a:prstGeom>
                      <a:noFill/>
                      <a:ln>
                        <a:noFill/>
                      </a:ln>
                    </pic:spPr>
                  </pic:pic>
                </a:graphicData>
              </a:graphic>
            </wp:inline>
          </w:drawing>
        </w:r>
      </w:ins>
    </w:p>
    <w:p w14:paraId="7B488A78" w14:textId="1A1895D5" w:rsidR="00E21716" w:rsidRPr="00920004" w:rsidRDefault="00946C11" w:rsidP="00A17FA5">
      <w:pPr>
        <w:pStyle w:val="Caption"/>
        <w:rPr>
          <w:ins w:id="19942" w:author="phuong vu" w:date="2018-11-21T21:52:00Z"/>
          <w:lang w:val="en-US"/>
          <w:rPrChange w:id="19943" w:author="phuong vu" w:date="2018-11-30T22:36:00Z">
            <w:rPr>
              <w:ins w:id="19944" w:author="phuong vu" w:date="2018-11-21T21:52:00Z"/>
            </w:rPr>
          </w:rPrChange>
        </w:rPr>
        <w:pPrChange w:id="19945" w:author="phuong vu" w:date="2018-11-30T22:42:00Z">
          <w:pPr>
            <w:pStyle w:val="Heading5"/>
          </w:pPr>
        </w:pPrChange>
      </w:pPr>
      <w:bookmarkStart w:id="19946" w:name="_Toc531380494"/>
      <w:ins w:id="19947" w:author="phuong vu" w:date="2018-11-26T14:17:00Z">
        <w:r w:rsidRPr="00920004">
          <w:rPr>
            <w:rPrChange w:id="19948" w:author="phuong vu" w:date="2018-11-30T22:36:00Z">
              <w:rPr/>
            </w:rPrChange>
          </w:rPr>
          <w:t xml:space="preserve">Hình </w:t>
        </w:r>
      </w:ins>
      <w:ins w:id="19949" w:author="phuong vu" w:date="2018-11-30T15:13:00Z">
        <w:r w:rsidR="00EF3636" w:rsidRPr="00920004">
          <w:rPr>
            <w:rPrChange w:id="19950" w:author="phuong vu" w:date="2018-11-30T22:36:00Z">
              <w:rPr/>
            </w:rPrChange>
          </w:rPr>
          <w:fldChar w:fldCharType="begin"/>
        </w:r>
        <w:r w:rsidR="00EF3636" w:rsidRPr="00920004">
          <w:rPr>
            <w:rPrChange w:id="19951" w:author="phuong vu" w:date="2018-11-30T22:36:00Z">
              <w:rPr/>
            </w:rPrChange>
          </w:rPr>
          <w:instrText xml:space="preserve"> STYLEREF 1 \s </w:instrText>
        </w:r>
      </w:ins>
      <w:r w:rsidR="00EF3636" w:rsidRPr="00920004">
        <w:rPr>
          <w:rPrChange w:id="19952" w:author="phuong vu" w:date="2018-11-30T22:36:00Z">
            <w:rPr/>
          </w:rPrChange>
        </w:rPr>
        <w:fldChar w:fldCharType="separate"/>
      </w:r>
      <w:r w:rsidR="00B5490C">
        <w:rPr>
          <w:noProof/>
        </w:rPr>
        <w:t>3</w:t>
      </w:r>
      <w:ins w:id="19953" w:author="phuong vu" w:date="2018-11-30T15:13:00Z">
        <w:r w:rsidR="00EF3636" w:rsidRPr="00920004">
          <w:rPr>
            <w:rPrChange w:id="19954" w:author="phuong vu" w:date="2018-11-30T22:36:00Z">
              <w:rPr/>
            </w:rPrChange>
          </w:rPr>
          <w:fldChar w:fldCharType="end"/>
        </w:r>
        <w:r w:rsidR="00EF3636" w:rsidRPr="00920004">
          <w:rPr>
            <w:rPrChange w:id="19955" w:author="phuong vu" w:date="2018-11-30T22:36:00Z">
              <w:rPr/>
            </w:rPrChange>
          </w:rPr>
          <w:t>.</w:t>
        </w:r>
        <w:r w:rsidR="00EF3636" w:rsidRPr="00920004">
          <w:rPr>
            <w:rPrChange w:id="19956" w:author="phuong vu" w:date="2018-11-30T22:36:00Z">
              <w:rPr/>
            </w:rPrChange>
          </w:rPr>
          <w:fldChar w:fldCharType="begin"/>
        </w:r>
        <w:r w:rsidR="00EF3636" w:rsidRPr="00920004">
          <w:rPr>
            <w:rPrChange w:id="19957" w:author="phuong vu" w:date="2018-11-30T22:36:00Z">
              <w:rPr/>
            </w:rPrChange>
          </w:rPr>
          <w:instrText xml:space="preserve"> SEQ Hình \* ARABIC \s 1 </w:instrText>
        </w:r>
      </w:ins>
      <w:r w:rsidR="00EF3636" w:rsidRPr="00920004">
        <w:rPr>
          <w:rPrChange w:id="19958" w:author="phuong vu" w:date="2018-11-30T22:36:00Z">
            <w:rPr/>
          </w:rPrChange>
        </w:rPr>
        <w:fldChar w:fldCharType="separate"/>
      </w:r>
      <w:ins w:id="19959" w:author="phuong vu" w:date="2018-11-30T22:44:00Z">
        <w:r w:rsidR="00B5490C">
          <w:rPr>
            <w:noProof/>
          </w:rPr>
          <w:t>17</w:t>
        </w:r>
      </w:ins>
      <w:ins w:id="19960" w:author="phuong vu" w:date="2018-11-30T15:13:00Z">
        <w:r w:rsidR="00EF3636" w:rsidRPr="00920004">
          <w:rPr>
            <w:rPrChange w:id="19961" w:author="phuong vu" w:date="2018-11-30T22:36:00Z">
              <w:rPr/>
            </w:rPrChange>
          </w:rPr>
          <w:fldChar w:fldCharType="end"/>
        </w:r>
      </w:ins>
      <w:ins w:id="19962" w:author="phuong vu" w:date="2018-11-26T14:17:00Z">
        <w:r w:rsidRPr="00920004">
          <w:rPr>
            <w:lang w:val="en-US"/>
            <w:rPrChange w:id="19963" w:author="phuong vu" w:date="2018-11-30T22:36:00Z">
              <w:rPr>
                <w:lang w:val="en-US"/>
              </w:rPr>
            </w:rPrChange>
          </w:rPr>
          <w:t xml:space="preserve"> Sơ đồ xử lí cập nhật hóa đơn</w:t>
        </w:r>
      </w:ins>
      <w:bookmarkEnd w:id="19946"/>
    </w:p>
    <w:p w14:paraId="3DAC2ECC" w14:textId="1B4DE053" w:rsidR="00A61DB2" w:rsidRPr="00920004" w:rsidRDefault="00FC2466" w:rsidP="00BD0851">
      <w:pPr>
        <w:pStyle w:val="Heading4"/>
        <w:spacing w:before="240" w:line="0" w:lineRule="atLeast"/>
        <w:rPr>
          <w:rFonts w:cstheme="majorHAnsi"/>
          <w:lang w:val="en-US"/>
          <w:rPrChange w:id="19964" w:author="phuong vu" w:date="2018-11-30T22:36:00Z">
            <w:rPr>
              <w:lang w:val="en-US"/>
            </w:rPr>
          </w:rPrChange>
        </w:rPr>
        <w:pPrChange w:id="19965" w:author="phuong vu" w:date="2018-11-30T14:16:00Z">
          <w:pPr>
            <w:pStyle w:val="Heading4"/>
          </w:pPr>
        </w:pPrChange>
      </w:pPr>
      <w:bookmarkStart w:id="19966" w:name="_Toc531381069"/>
      <w:r w:rsidRPr="00920004">
        <w:rPr>
          <w:rFonts w:cstheme="majorHAnsi"/>
          <w:lang w:val="en-US"/>
          <w:rPrChange w:id="19967" w:author="phuong vu" w:date="2018-11-30T22:36:00Z">
            <w:rPr>
              <w:rFonts w:cstheme="majorHAnsi"/>
              <w:lang w:val="en-US"/>
            </w:rPr>
          </w:rPrChange>
        </w:rPr>
        <w:lastRenderedPageBreak/>
        <w:t>Q</w:t>
      </w:r>
      <w:r w:rsidRPr="00920004">
        <w:rPr>
          <w:rFonts w:cstheme="majorHAnsi"/>
          <w:lang w:val="en-US"/>
          <w:rPrChange w:id="19968" w:author="phuong vu" w:date="2018-11-30T22:36:00Z">
            <w:rPr>
              <w:lang w:val="en-US"/>
            </w:rPr>
          </w:rPrChange>
        </w:rPr>
        <w:t>uản lí biên nhận</w:t>
      </w:r>
      <w:bookmarkEnd w:id="19966"/>
    </w:p>
    <w:p w14:paraId="64C0AE52" w14:textId="6A47D032" w:rsidR="00E6429B" w:rsidRPr="00920004" w:rsidRDefault="00AA3488" w:rsidP="00BD0851">
      <w:pPr>
        <w:pStyle w:val="Heading5"/>
        <w:spacing w:before="240" w:line="0" w:lineRule="atLeast"/>
        <w:rPr>
          <w:rFonts w:cstheme="majorHAnsi"/>
          <w:lang w:val="en-US"/>
          <w:rPrChange w:id="19969" w:author="phuong vu" w:date="2018-11-30T22:36:00Z">
            <w:rPr>
              <w:lang w:val="en-US"/>
            </w:rPr>
          </w:rPrChange>
        </w:rPr>
        <w:pPrChange w:id="19970" w:author="phuong vu" w:date="2018-11-30T14:16:00Z">
          <w:pPr>
            <w:pStyle w:val="Heading5"/>
          </w:pPr>
        </w:pPrChange>
      </w:pPr>
      <w:r w:rsidRPr="00920004">
        <w:rPr>
          <w:rFonts w:cstheme="majorHAnsi"/>
          <w:lang w:val="en-US"/>
          <w:rPrChange w:id="19971" w:author="phuong vu" w:date="2018-11-30T22:36:00Z">
            <w:rPr>
              <w:lang w:val="en-US"/>
            </w:rPr>
          </w:rPrChange>
        </w:rPr>
        <w:t>Xem danh sách biên nhận theo trạng thái</w:t>
      </w:r>
    </w:p>
    <w:p w14:paraId="3A5183BC" w14:textId="49A01A47" w:rsidR="005645EE" w:rsidRPr="00920004" w:rsidRDefault="00AA3488" w:rsidP="00FD0D70">
      <w:pPr>
        <w:ind w:firstLine="720"/>
        <w:rPr>
          <w:lang w:val="en-US"/>
          <w:rPrChange w:id="19972" w:author="phuong vu" w:date="2018-11-30T22:36:00Z">
            <w:rPr>
              <w:lang w:val="en-US"/>
            </w:rPr>
          </w:rPrChange>
        </w:rPr>
        <w:pPrChange w:id="19973" w:author="phuong vu" w:date="2018-11-30T14:45:00Z">
          <w:pPr>
            <w:pStyle w:val="Heading6"/>
          </w:pPr>
        </w:pPrChange>
      </w:pPr>
      <w:r w:rsidRPr="00920004">
        <w:rPr>
          <w:b/>
          <w:lang w:val="en-US"/>
          <w:rPrChange w:id="19974" w:author="phuong vu" w:date="2018-11-30T22:36:00Z">
            <w:rPr>
              <w:lang w:val="en-US"/>
            </w:rPr>
          </w:rPrChange>
        </w:rPr>
        <w:t>Mục đích</w:t>
      </w:r>
      <w:ins w:id="19975" w:author="phuong vu" w:date="2018-11-30T14:45:00Z">
        <w:r w:rsidR="00FD0D70" w:rsidRPr="00920004">
          <w:rPr>
            <w:b/>
            <w:lang w:val="en-US"/>
            <w:rPrChange w:id="19976" w:author="phuong vu" w:date="2018-11-30T22:36:00Z">
              <w:rPr>
                <w:lang w:val="en-US"/>
              </w:rPr>
            </w:rPrChange>
          </w:rPr>
          <w:t>:</w:t>
        </w:r>
        <w:r w:rsidR="00FD0D70" w:rsidRPr="00920004">
          <w:rPr>
            <w:lang w:val="en-US"/>
            <w:rPrChange w:id="19977" w:author="phuong vu" w:date="2018-11-30T22:36:00Z">
              <w:rPr>
                <w:lang w:val="en-US"/>
              </w:rPr>
            </w:rPrChange>
          </w:rPr>
          <w:t xml:space="preserve"> </w:t>
        </w:r>
      </w:ins>
      <w:ins w:id="19978" w:author="phuong vu" w:date="2018-11-21T21:33:00Z">
        <w:r w:rsidR="005645EE" w:rsidRPr="00920004">
          <w:rPr>
            <w:lang w:val="en-US"/>
            <w:rPrChange w:id="19979" w:author="phuong vu" w:date="2018-11-30T22:36:00Z">
              <w:rPr>
                <w:b w:val="0"/>
                <w:lang w:val="en-US"/>
              </w:rPr>
            </w:rPrChange>
          </w:rPr>
          <w:t>Phân loại các biên nhận dựa theo trạng thái của chúng nhằm mục đích nhóm các biên nhận cùng trạng thái lại với nhau giúp đơn giản trong việc quản lí các biên nhận</w:t>
        </w:r>
      </w:ins>
      <w:ins w:id="19980" w:author="phuong vu" w:date="2018-11-21T21:34:00Z">
        <w:r w:rsidR="005645EE" w:rsidRPr="00920004">
          <w:rPr>
            <w:lang w:val="en-US"/>
            <w:rPrChange w:id="19981" w:author="phuong vu" w:date="2018-11-30T22:36:00Z">
              <w:rPr>
                <w:b w:val="0"/>
                <w:lang w:val="en-US"/>
              </w:rPr>
            </w:rPrChange>
          </w:rPr>
          <w:t>.</w:t>
        </w:r>
      </w:ins>
    </w:p>
    <w:p w14:paraId="114EF8E5" w14:textId="600B005A" w:rsidR="00AA3488" w:rsidRPr="00920004" w:rsidRDefault="00AA3488" w:rsidP="00B7091A">
      <w:pPr>
        <w:pStyle w:val="Heading6"/>
        <w:numPr>
          <w:ilvl w:val="0"/>
          <w:numId w:val="61"/>
        </w:numPr>
        <w:tabs>
          <w:tab w:val="left" w:pos="1530"/>
        </w:tabs>
        <w:spacing w:before="240" w:line="0" w:lineRule="atLeast"/>
        <w:ind w:left="720"/>
        <w:rPr>
          <w:ins w:id="19982" w:author="phuong vu" w:date="2018-11-21T21:26:00Z"/>
          <w:rFonts w:cstheme="majorHAnsi"/>
          <w:lang w:val="en-US"/>
          <w:rPrChange w:id="19983" w:author="phuong vu" w:date="2018-11-30T22:36:00Z">
            <w:rPr>
              <w:ins w:id="19984" w:author="phuong vu" w:date="2018-11-21T21:26:00Z"/>
              <w:lang w:val="en-US"/>
            </w:rPr>
          </w:rPrChange>
        </w:rPr>
        <w:pPrChange w:id="19985" w:author="phuong vu" w:date="2018-11-30T23:10:00Z">
          <w:pPr>
            <w:pStyle w:val="Heading6"/>
          </w:pPr>
        </w:pPrChange>
      </w:pPr>
      <w:r w:rsidRPr="00920004">
        <w:rPr>
          <w:rFonts w:cstheme="majorHAnsi"/>
          <w:lang w:val="en-US"/>
          <w:rPrChange w:id="19986" w:author="phuong vu" w:date="2018-11-30T22:36:00Z">
            <w:rPr>
              <w:lang w:val="en-US"/>
            </w:rPr>
          </w:rPrChange>
        </w:rPr>
        <w:t>Giao diện</w:t>
      </w:r>
    </w:p>
    <w:p w14:paraId="0F7FB8E7" w14:textId="77777777" w:rsidR="005645EE" w:rsidRPr="00920004" w:rsidRDefault="005645EE" w:rsidP="00BD0851">
      <w:pPr>
        <w:keepNext/>
        <w:spacing w:before="240" w:line="0" w:lineRule="atLeast"/>
        <w:jc w:val="center"/>
        <w:rPr>
          <w:ins w:id="19987" w:author="phuong vu" w:date="2018-11-21T21:30:00Z"/>
          <w:rPrChange w:id="19988" w:author="phuong vu" w:date="2018-11-30T22:36:00Z">
            <w:rPr>
              <w:ins w:id="19989" w:author="phuong vu" w:date="2018-11-21T21:30:00Z"/>
            </w:rPr>
          </w:rPrChange>
        </w:rPr>
        <w:pPrChange w:id="19990" w:author="phuong vu" w:date="2018-11-30T14:16:00Z">
          <w:pPr>
            <w:jc w:val="center"/>
          </w:pPr>
        </w:pPrChange>
      </w:pPr>
      <w:ins w:id="19991" w:author="phuong vu" w:date="2018-11-21T21:30:00Z">
        <w:r w:rsidRPr="00920004">
          <w:rPr>
            <w:noProof/>
            <w:lang w:val="en-US"/>
            <w:rPrChange w:id="19992" w:author="phuong vu" w:date="2018-11-30T22:36:00Z">
              <w:rPr>
                <w:noProof/>
                <w:lang w:val="en-US"/>
              </w:rPr>
            </w:rPrChange>
          </w:rPr>
          <w:drawing>
            <wp:inline distT="0" distB="0" distL="0" distR="0" wp14:anchorId="1C9BE6DD" wp14:editId="3DD16BF1">
              <wp:extent cx="5579745" cy="2530475"/>
              <wp:effectExtent l="0" t="0" r="1905" b="31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79745" cy="2530475"/>
                      </a:xfrm>
                      <a:prstGeom prst="rect">
                        <a:avLst/>
                      </a:prstGeom>
                    </pic:spPr>
                  </pic:pic>
                </a:graphicData>
              </a:graphic>
            </wp:inline>
          </w:drawing>
        </w:r>
      </w:ins>
    </w:p>
    <w:p w14:paraId="21197602" w14:textId="5C702AB9" w:rsidR="00E6429B" w:rsidRPr="00920004" w:rsidRDefault="005645EE" w:rsidP="00A17FA5">
      <w:pPr>
        <w:pStyle w:val="Caption"/>
        <w:rPr>
          <w:rPrChange w:id="19993" w:author="phuong vu" w:date="2018-11-30T22:36:00Z">
            <w:rPr>
              <w:lang w:val="en-US"/>
            </w:rPr>
          </w:rPrChange>
        </w:rPr>
        <w:pPrChange w:id="19994" w:author="phuong vu" w:date="2018-11-30T22:42:00Z">
          <w:pPr>
            <w:pStyle w:val="Heading6"/>
          </w:pPr>
        </w:pPrChange>
      </w:pPr>
      <w:bookmarkStart w:id="19995" w:name="_Toc531380495"/>
      <w:ins w:id="19996" w:author="phuong vu" w:date="2018-11-21T21:30:00Z">
        <w:r w:rsidRPr="00920004">
          <w:rPr>
            <w:rPrChange w:id="19997" w:author="phuong vu" w:date="2018-11-30T22:36:00Z">
              <w:rPr>
                <w:b w:val="0"/>
                <w:i/>
                <w:iCs/>
              </w:rPr>
            </w:rPrChange>
          </w:rPr>
          <w:t xml:space="preserve">Hình </w:t>
        </w:r>
      </w:ins>
      <w:ins w:id="19998" w:author="phuong vu" w:date="2018-11-30T15:13:00Z">
        <w:r w:rsidR="00EF3636" w:rsidRPr="00920004">
          <w:rPr>
            <w:rPrChange w:id="19999" w:author="phuong vu" w:date="2018-11-30T22:36:00Z">
              <w:rPr/>
            </w:rPrChange>
          </w:rPr>
          <w:fldChar w:fldCharType="begin"/>
        </w:r>
        <w:r w:rsidR="00EF3636" w:rsidRPr="00920004">
          <w:rPr>
            <w:rPrChange w:id="20000" w:author="phuong vu" w:date="2018-11-30T22:36:00Z">
              <w:rPr/>
            </w:rPrChange>
          </w:rPr>
          <w:instrText xml:space="preserve"> STYLEREF 1 \s </w:instrText>
        </w:r>
      </w:ins>
      <w:r w:rsidR="00EF3636" w:rsidRPr="00920004">
        <w:rPr>
          <w:rPrChange w:id="20001" w:author="phuong vu" w:date="2018-11-30T22:36:00Z">
            <w:rPr/>
          </w:rPrChange>
        </w:rPr>
        <w:fldChar w:fldCharType="separate"/>
      </w:r>
      <w:r w:rsidR="00B5490C">
        <w:rPr>
          <w:noProof/>
        </w:rPr>
        <w:t>3</w:t>
      </w:r>
      <w:ins w:id="20002" w:author="phuong vu" w:date="2018-11-30T15:13:00Z">
        <w:r w:rsidR="00EF3636" w:rsidRPr="00920004">
          <w:rPr>
            <w:rPrChange w:id="20003" w:author="phuong vu" w:date="2018-11-30T22:36:00Z">
              <w:rPr/>
            </w:rPrChange>
          </w:rPr>
          <w:fldChar w:fldCharType="end"/>
        </w:r>
        <w:r w:rsidR="00EF3636" w:rsidRPr="00920004">
          <w:rPr>
            <w:rPrChange w:id="20004" w:author="phuong vu" w:date="2018-11-30T22:36:00Z">
              <w:rPr/>
            </w:rPrChange>
          </w:rPr>
          <w:t>.</w:t>
        </w:r>
        <w:r w:rsidR="00EF3636" w:rsidRPr="00920004">
          <w:rPr>
            <w:rPrChange w:id="20005" w:author="phuong vu" w:date="2018-11-30T22:36:00Z">
              <w:rPr/>
            </w:rPrChange>
          </w:rPr>
          <w:fldChar w:fldCharType="begin"/>
        </w:r>
        <w:r w:rsidR="00EF3636" w:rsidRPr="00920004">
          <w:rPr>
            <w:rPrChange w:id="20006" w:author="phuong vu" w:date="2018-11-30T22:36:00Z">
              <w:rPr/>
            </w:rPrChange>
          </w:rPr>
          <w:instrText xml:space="preserve"> SEQ Hình \* ARABIC \s 1 </w:instrText>
        </w:r>
      </w:ins>
      <w:r w:rsidR="00EF3636" w:rsidRPr="00920004">
        <w:rPr>
          <w:rPrChange w:id="20007" w:author="phuong vu" w:date="2018-11-30T22:36:00Z">
            <w:rPr/>
          </w:rPrChange>
        </w:rPr>
        <w:fldChar w:fldCharType="separate"/>
      </w:r>
      <w:ins w:id="20008" w:author="phuong vu" w:date="2018-11-30T22:44:00Z">
        <w:r w:rsidR="00B5490C">
          <w:rPr>
            <w:noProof/>
          </w:rPr>
          <w:t>18</w:t>
        </w:r>
      </w:ins>
      <w:ins w:id="20009" w:author="phuong vu" w:date="2018-11-30T15:13:00Z">
        <w:r w:rsidR="00EF3636" w:rsidRPr="00920004">
          <w:rPr>
            <w:rPrChange w:id="20010" w:author="phuong vu" w:date="2018-11-30T22:36:00Z">
              <w:rPr/>
            </w:rPrChange>
          </w:rPr>
          <w:fldChar w:fldCharType="end"/>
        </w:r>
      </w:ins>
      <w:ins w:id="20011" w:author="phuong vu" w:date="2018-11-21T21:30:00Z">
        <w:r w:rsidRPr="00920004">
          <w:rPr>
            <w:rPrChange w:id="20012" w:author="phuong vu" w:date="2018-11-30T22:36:00Z">
              <w:rPr>
                <w:lang w:val="en-US"/>
              </w:rPr>
            </w:rPrChange>
          </w:rPr>
          <w:t xml:space="preserve"> Giao diện xem danh sách biên nhận</w:t>
        </w:r>
      </w:ins>
      <w:bookmarkEnd w:id="19995"/>
    </w:p>
    <w:p w14:paraId="1DAF176D" w14:textId="3426253E" w:rsidR="00AA3488" w:rsidRPr="00920004" w:rsidRDefault="00AA3488" w:rsidP="00B7091A">
      <w:pPr>
        <w:pStyle w:val="Heading6"/>
        <w:numPr>
          <w:ilvl w:val="0"/>
          <w:numId w:val="61"/>
        </w:numPr>
        <w:spacing w:before="240" w:line="0" w:lineRule="atLeast"/>
        <w:ind w:left="720"/>
        <w:rPr>
          <w:ins w:id="20013" w:author="phuong vu" w:date="2018-11-21T21:31:00Z"/>
          <w:rFonts w:cstheme="majorHAnsi"/>
          <w:lang w:val="en-US"/>
          <w:rPrChange w:id="20014" w:author="phuong vu" w:date="2018-11-30T22:36:00Z">
            <w:rPr>
              <w:ins w:id="20015" w:author="phuong vu" w:date="2018-11-21T21:31:00Z"/>
              <w:lang w:val="en-US"/>
            </w:rPr>
          </w:rPrChange>
        </w:rPr>
        <w:pPrChange w:id="20016" w:author="phuong vu" w:date="2018-11-30T23:10:00Z">
          <w:pPr>
            <w:pStyle w:val="Heading6"/>
          </w:pPr>
        </w:pPrChange>
      </w:pPr>
      <w:r w:rsidRPr="00920004">
        <w:rPr>
          <w:rFonts w:cstheme="majorHAnsi"/>
          <w:lang w:val="en-US"/>
          <w:rPrChange w:id="20017" w:author="phuong vu" w:date="2018-11-30T22:36:00Z">
            <w:rPr>
              <w:rFonts w:cstheme="majorHAnsi"/>
              <w:lang w:val="en-US"/>
            </w:rPr>
          </w:rPrChange>
        </w:rPr>
        <w:t>Các thành ph</w:t>
      </w:r>
      <w:r w:rsidRPr="00920004">
        <w:rPr>
          <w:rFonts w:cstheme="majorHAnsi"/>
          <w:lang w:val="en-US"/>
          <w:rPrChange w:id="20018" w:author="phuong vu" w:date="2018-11-30T22:36:00Z">
            <w:rPr>
              <w:lang w:val="en-US"/>
            </w:rPr>
          </w:rPrChange>
        </w:rPr>
        <w:t>ần giao diện</w:t>
      </w:r>
    </w:p>
    <w:tbl>
      <w:tblPr>
        <w:tblStyle w:val="TableGrid"/>
        <w:tblW w:w="0" w:type="auto"/>
        <w:tblLook w:val="04A0" w:firstRow="1" w:lastRow="0" w:firstColumn="1" w:lastColumn="0" w:noHBand="0" w:noVBand="1"/>
      </w:tblPr>
      <w:tblGrid>
        <w:gridCol w:w="805"/>
        <w:gridCol w:w="1980"/>
        <w:gridCol w:w="2970"/>
        <w:gridCol w:w="1266"/>
        <w:gridCol w:w="1756"/>
      </w:tblGrid>
      <w:tr w:rsidR="005645EE" w:rsidRPr="00920004" w14:paraId="1176CC67" w14:textId="77777777" w:rsidTr="000A5A23">
        <w:trPr>
          <w:ins w:id="20019" w:author="phuong vu" w:date="2018-11-21T21:31:00Z"/>
        </w:trPr>
        <w:tc>
          <w:tcPr>
            <w:tcW w:w="805" w:type="dxa"/>
            <w:vAlign w:val="center"/>
          </w:tcPr>
          <w:p w14:paraId="0D2E5561" w14:textId="77777777" w:rsidR="005645EE" w:rsidRPr="00B7091A" w:rsidRDefault="005645EE" w:rsidP="00E64310">
            <w:pPr>
              <w:jc w:val="center"/>
              <w:rPr>
                <w:ins w:id="20020" w:author="phuong vu" w:date="2018-11-21T21:31:00Z"/>
                <w:b/>
                <w:lang w:val="en-US"/>
                <w:rPrChange w:id="20021" w:author="phuong vu" w:date="2018-11-30T23:11:00Z">
                  <w:rPr>
                    <w:ins w:id="20022" w:author="phuong vu" w:date="2018-11-21T21:31:00Z"/>
                    <w:b/>
                    <w:lang w:val="en-US"/>
                  </w:rPr>
                </w:rPrChange>
              </w:rPr>
              <w:pPrChange w:id="20023" w:author="phuong vu" w:date="2018-11-30T23:14:00Z">
                <w:pPr>
                  <w:spacing w:line="360" w:lineRule="auto"/>
                  <w:jc w:val="center"/>
                </w:pPr>
              </w:pPrChange>
            </w:pPr>
            <w:ins w:id="20024" w:author="phuong vu" w:date="2018-11-21T21:31:00Z">
              <w:r w:rsidRPr="00B7091A">
                <w:rPr>
                  <w:b/>
                  <w:lang w:val="en-US"/>
                  <w:rPrChange w:id="20025" w:author="phuong vu" w:date="2018-11-30T23:11:00Z">
                    <w:rPr>
                      <w:b/>
                      <w:lang w:val="en-US"/>
                    </w:rPr>
                  </w:rPrChange>
                </w:rPr>
                <w:t>STT</w:t>
              </w:r>
            </w:ins>
          </w:p>
        </w:tc>
        <w:tc>
          <w:tcPr>
            <w:tcW w:w="1980" w:type="dxa"/>
            <w:vAlign w:val="center"/>
          </w:tcPr>
          <w:p w14:paraId="458E1B8B" w14:textId="77777777" w:rsidR="005645EE" w:rsidRPr="00B7091A" w:rsidRDefault="005645EE" w:rsidP="00E64310">
            <w:pPr>
              <w:jc w:val="center"/>
              <w:rPr>
                <w:ins w:id="20026" w:author="phuong vu" w:date="2018-11-21T21:31:00Z"/>
                <w:b/>
                <w:lang w:val="en-US"/>
                <w:rPrChange w:id="20027" w:author="phuong vu" w:date="2018-11-30T23:11:00Z">
                  <w:rPr>
                    <w:ins w:id="20028" w:author="phuong vu" w:date="2018-11-21T21:31:00Z"/>
                    <w:b/>
                    <w:lang w:val="en-US"/>
                  </w:rPr>
                </w:rPrChange>
              </w:rPr>
              <w:pPrChange w:id="20029" w:author="phuong vu" w:date="2018-11-30T23:14:00Z">
                <w:pPr>
                  <w:spacing w:line="360" w:lineRule="auto"/>
                  <w:jc w:val="center"/>
                </w:pPr>
              </w:pPrChange>
            </w:pPr>
            <w:ins w:id="20030" w:author="phuong vu" w:date="2018-11-21T21:31:00Z">
              <w:r w:rsidRPr="00B7091A">
                <w:rPr>
                  <w:b/>
                  <w:lang w:val="en-US"/>
                  <w:rPrChange w:id="20031" w:author="phuong vu" w:date="2018-11-30T23:11:00Z">
                    <w:rPr>
                      <w:b/>
                      <w:lang w:val="en-US"/>
                    </w:rPr>
                  </w:rPrChange>
                </w:rPr>
                <w:t>Loại điều khiển</w:t>
              </w:r>
            </w:ins>
          </w:p>
        </w:tc>
        <w:tc>
          <w:tcPr>
            <w:tcW w:w="2970" w:type="dxa"/>
            <w:vAlign w:val="center"/>
          </w:tcPr>
          <w:p w14:paraId="77C36AE6" w14:textId="77777777" w:rsidR="005645EE" w:rsidRPr="00B7091A" w:rsidRDefault="005645EE" w:rsidP="00E64310">
            <w:pPr>
              <w:jc w:val="center"/>
              <w:rPr>
                <w:ins w:id="20032" w:author="phuong vu" w:date="2018-11-21T21:31:00Z"/>
                <w:b/>
                <w:lang w:val="en-US"/>
                <w:rPrChange w:id="20033" w:author="phuong vu" w:date="2018-11-30T23:11:00Z">
                  <w:rPr>
                    <w:ins w:id="20034" w:author="phuong vu" w:date="2018-11-21T21:31:00Z"/>
                    <w:b/>
                    <w:lang w:val="en-US"/>
                  </w:rPr>
                </w:rPrChange>
              </w:rPr>
              <w:pPrChange w:id="20035" w:author="phuong vu" w:date="2018-11-30T23:14:00Z">
                <w:pPr>
                  <w:spacing w:line="360" w:lineRule="auto"/>
                  <w:jc w:val="center"/>
                </w:pPr>
              </w:pPrChange>
            </w:pPr>
            <w:ins w:id="20036" w:author="phuong vu" w:date="2018-11-21T21:31:00Z">
              <w:r w:rsidRPr="00B7091A">
                <w:rPr>
                  <w:b/>
                  <w:lang w:val="en-US"/>
                  <w:rPrChange w:id="20037" w:author="phuong vu" w:date="2018-11-30T23:11:00Z">
                    <w:rPr>
                      <w:b/>
                      <w:lang w:val="en-US"/>
                    </w:rPr>
                  </w:rPrChange>
                </w:rPr>
                <w:t>Nội dung thực hiện</w:t>
              </w:r>
            </w:ins>
          </w:p>
        </w:tc>
        <w:tc>
          <w:tcPr>
            <w:tcW w:w="1266" w:type="dxa"/>
            <w:vAlign w:val="center"/>
          </w:tcPr>
          <w:p w14:paraId="1EE8FDBB" w14:textId="77777777" w:rsidR="005645EE" w:rsidRPr="00B7091A" w:rsidRDefault="005645EE" w:rsidP="00E64310">
            <w:pPr>
              <w:jc w:val="center"/>
              <w:rPr>
                <w:ins w:id="20038" w:author="phuong vu" w:date="2018-11-21T21:31:00Z"/>
                <w:b/>
                <w:lang w:val="en-US"/>
                <w:rPrChange w:id="20039" w:author="phuong vu" w:date="2018-11-30T23:11:00Z">
                  <w:rPr>
                    <w:ins w:id="20040" w:author="phuong vu" w:date="2018-11-21T21:31:00Z"/>
                    <w:b/>
                    <w:lang w:val="en-US"/>
                  </w:rPr>
                </w:rPrChange>
              </w:rPr>
              <w:pPrChange w:id="20041" w:author="phuong vu" w:date="2018-11-30T23:14:00Z">
                <w:pPr>
                  <w:spacing w:line="360" w:lineRule="auto"/>
                  <w:jc w:val="center"/>
                </w:pPr>
              </w:pPrChange>
            </w:pPr>
            <w:ins w:id="20042" w:author="phuong vu" w:date="2018-11-21T21:31:00Z">
              <w:r w:rsidRPr="00B7091A">
                <w:rPr>
                  <w:b/>
                  <w:lang w:val="en-US"/>
                  <w:rPrChange w:id="20043" w:author="phuong vu" w:date="2018-11-30T23:11:00Z">
                    <w:rPr>
                      <w:b/>
                      <w:lang w:val="en-US"/>
                    </w:rPr>
                  </w:rPrChange>
                </w:rPr>
                <w:t>Giá trị mặc định</w:t>
              </w:r>
            </w:ins>
          </w:p>
        </w:tc>
        <w:tc>
          <w:tcPr>
            <w:tcW w:w="1756" w:type="dxa"/>
            <w:vAlign w:val="center"/>
          </w:tcPr>
          <w:p w14:paraId="6B5AB24B" w14:textId="77777777" w:rsidR="005645EE" w:rsidRPr="00B7091A" w:rsidRDefault="005645EE" w:rsidP="00E64310">
            <w:pPr>
              <w:jc w:val="center"/>
              <w:rPr>
                <w:ins w:id="20044" w:author="phuong vu" w:date="2018-11-21T21:31:00Z"/>
                <w:b/>
                <w:lang w:val="en-US"/>
                <w:rPrChange w:id="20045" w:author="phuong vu" w:date="2018-11-30T23:11:00Z">
                  <w:rPr>
                    <w:ins w:id="20046" w:author="phuong vu" w:date="2018-11-21T21:31:00Z"/>
                    <w:b/>
                    <w:lang w:val="en-US"/>
                  </w:rPr>
                </w:rPrChange>
              </w:rPr>
              <w:pPrChange w:id="20047" w:author="phuong vu" w:date="2018-11-30T23:14:00Z">
                <w:pPr>
                  <w:spacing w:line="360" w:lineRule="auto"/>
                  <w:jc w:val="center"/>
                </w:pPr>
              </w:pPrChange>
            </w:pPr>
            <w:ins w:id="20048" w:author="phuong vu" w:date="2018-11-21T21:31:00Z">
              <w:r w:rsidRPr="00B7091A">
                <w:rPr>
                  <w:b/>
                  <w:lang w:val="en-US"/>
                  <w:rPrChange w:id="20049" w:author="phuong vu" w:date="2018-11-30T23:11:00Z">
                    <w:rPr>
                      <w:b/>
                      <w:lang w:val="en-US"/>
                    </w:rPr>
                  </w:rPrChange>
                </w:rPr>
                <w:t>Lưu ý</w:t>
              </w:r>
            </w:ins>
          </w:p>
        </w:tc>
      </w:tr>
      <w:tr w:rsidR="005645EE" w:rsidRPr="00920004" w14:paraId="5FC5A087" w14:textId="77777777" w:rsidTr="000A5A23">
        <w:trPr>
          <w:ins w:id="20050" w:author="phuong vu" w:date="2018-11-21T21:31:00Z"/>
        </w:trPr>
        <w:tc>
          <w:tcPr>
            <w:tcW w:w="805" w:type="dxa"/>
          </w:tcPr>
          <w:p w14:paraId="158C474A" w14:textId="77777777" w:rsidR="005645EE" w:rsidRPr="00920004" w:rsidRDefault="005645EE" w:rsidP="00BD0851">
            <w:pPr>
              <w:spacing w:before="240" w:line="0" w:lineRule="atLeast"/>
              <w:jc w:val="center"/>
              <w:rPr>
                <w:ins w:id="20051" w:author="phuong vu" w:date="2018-11-21T21:31:00Z"/>
                <w:lang w:val="en-US"/>
                <w:rPrChange w:id="20052" w:author="phuong vu" w:date="2018-11-30T22:36:00Z">
                  <w:rPr>
                    <w:ins w:id="20053" w:author="phuong vu" w:date="2018-11-21T21:31:00Z"/>
                    <w:lang w:val="en-US"/>
                  </w:rPr>
                </w:rPrChange>
              </w:rPr>
              <w:pPrChange w:id="20054" w:author="phuong vu" w:date="2018-11-30T14:16:00Z">
                <w:pPr>
                  <w:spacing w:line="360" w:lineRule="auto"/>
                  <w:jc w:val="center"/>
                </w:pPr>
              </w:pPrChange>
            </w:pPr>
            <w:ins w:id="20055" w:author="phuong vu" w:date="2018-11-21T21:31:00Z">
              <w:r w:rsidRPr="00920004">
                <w:rPr>
                  <w:lang w:val="en-US"/>
                  <w:rPrChange w:id="20056" w:author="phuong vu" w:date="2018-11-30T22:36:00Z">
                    <w:rPr>
                      <w:lang w:val="en-US"/>
                    </w:rPr>
                  </w:rPrChange>
                </w:rPr>
                <w:t>1</w:t>
              </w:r>
            </w:ins>
          </w:p>
        </w:tc>
        <w:tc>
          <w:tcPr>
            <w:tcW w:w="1980" w:type="dxa"/>
          </w:tcPr>
          <w:p w14:paraId="41979A61" w14:textId="7AE61752" w:rsidR="005645EE" w:rsidRPr="00920004" w:rsidRDefault="000946D2" w:rsidP="00B7091A">
            <w:pPr>
              <w:rPr>
                <w:ins w:id="20057" w:author="phuong vu" w:date="2018-11-21T21:31:00Z"/>
                <w:lang w:val="en-US"/>
                <w:rPrChange w:id="20058" w:author="phuong vu" w:date="2018-11-30T22:36:00Z">
                  <w:rPr>
                    <w:ins w:id="20059" w:author="phuong vu" w:date="2018-11-21T21:31:00Z"/>
                    <w:lang w:val="en-US"/>
                  </w:rPr>
                </w:rPrChange>
              </w:rPr>
              <w:pPrChange w:id="20060" w:author="phuong vu" w:date="2018-11-30T23:10:00Z">
                <w:pPr>
                  <w:spacing w:line="360" w:lineRule="auto"/>
                </w:pPr>
              </w:pPrChange>
            </w:pPr>
            <w:ins w:id="20061" w:author="phuong vu" w:date="2018-11-21T21:31:00Z">
              <w:r w:rsidRPr="00920004">
                <w:rPr>
                  <w:lang w:val="en-US"/>
                  <w:rPrChange w:id="20062" w:author="phuong vu" w:date="2018-11-30T22:36:00Z">
                    <w:rPr>
                      <w:lang w:val="en-US"/>
                    </w:rPr>
                  </w:rPrChange>
                </w:rPr>
                <w:t>table</w:t>
              </w:r>
            </w:ins>
          </w:p>
        </w:tc>
        <w:tc>
          <w:tcPr>
            <w:tcW w:w="2970" w:type="dxa"/>
          </w:tcPr>
          <w:p w14:paraId="700A536D" w14:textId="7F901D99" w:rsidR="005645EE" w:rsidRPr="00920004" w:rsidRDefault="005645EE" w:rsidP="00B7091A">
            <w:pPr>
              <w:rPr>
                <w:ins w:id="20063" w:author="phuong vu" w:date="2018-11-21T21:31:00Z"/>
                <w:lang w:val="en-US"/>
                <w:rPrChange w:id="20064" w:author="phuong vu" w:date="2018-11-30T22:36:00Z">
                  <w:rPr>
                    <w:ins w:id="20065" w:author="phuong vu" w:date="2018-11-21T21:31:00Z"/>
                    <w:lang w:val="en-US"/>
                  </w:rPr>
                </w:rPrChange>
              </w:rPr>
              <w:pPrChange w:id="20066" w:author="phuong vu" w:date="2018-11-30T23:10:00Z">
                <w:pPr>
                  <w:spacing w:line="360" w:lineRule="auto"/>
                </w:pPr>
              </w:pPrChange>
            </w:pPr>
            <w:ins w:id="20067" w:author="phuong vu" w:date="2018-11-21T21:31:00Z">
              <w:r w:rsidRPr="00920004">
                <w:rPr>
                  <w:lang w:val="en-US"/>
                  <w:rPrChange w:id="20068" w:author="phuong vu" w:date="2018-11-30T22:36:00Z">
                    <w:rPr>
                      <w:lang w:val="en-US"/>
                    </w:rPr>
                  </w:rPrChange>
                </w:rPr>
                <w:t xml:space="preserve">Hiển thị danh sách </w:t>
              </w:r>
            </w:ins>
            <w:ins w:id="20069" w:author="phuong vu" w:date="2018-11-21T21:32:00Z">
              <w:r w:rsidRPr="00920004">
                <w:rPr>
                  <w:lang w:val="en-US"/>
                  <w:rPrChange w:id="20070" w:author="phuong vu" w:date="2018-11-30T22:36:00Z">
                    <w:rPr>
                      <w:lang w:val="en-US"/>
                    </w:rPr>
                  </w:rPrChange>
                </w:rPr>
                <w:t>biên nhận</w:t>
              </w:r>
            </w:ins>
          </w:p>
        </w:tc>
        <w:tc>
          <w:tcPr>
            <w:tcW w:w="1266" w:type="dxa"/>
          </w:tcPr>
          <w:p w14:paraId="572F74C8" w14:textId="77777777" w:rsidR="005645EE" w:rsidRPr="00920004" w:rsidRDefault="005645EE" w:rsidP="00B7091A">
            <w:pPr>
              <w:rPr>
                <w:ins w:id="20071" w:author="phuong vu" w:date="2018-11-21T21:31:00Z"/>
                <w:lang w:val="en-US"/>
                <w:rPrChange w:id="20072" w:author="phuong vu" w:date="2018-11-30T22:36:00Z">
                  <w:rPr>
                    <w:ins w:id="20073" w:author="phuong vu" w:date="2018-11-21T21:31:00Z"/>
                    <w:lang w:val="en-US"/>
                  </w:rPr>
                </w:rPrChange>
              </w:rPr>
              <w:pPrChange w:id="20074" w:author="phuong vu" w:date="2018-11-30T23:10:00Z">
                <w:pPr>
                  <w:spacing w:line="360" w:lineRule="auto"/>
                </w:pPr>
              </w:pPrChange>
            </w:pPr>
          </w:p>
        </w:tc>
        <w:tc>
          <w:tcPr>
            <w:tcW w:w="1756" w:type="dxa"/>
          </w:tcPr>
          <w:p w14:paraId="52A003FB" w14:textId="276A3686" w:rsidR="005645EE" w:rsidRPr="00920004" w:rsidRDefault="005645EE" w:rsidP="00B7091A">
            <w:pPr>
              <w:rPr>
                <w:ins w:id="20075" w:author="phuong vu" w:date="2018-11-21T21:31:00Z"/>
                <w:lang w:val="en-US"/>
                <w:rPrChange w:id="20076" w:author="phuong vu" w:date="2018-11-30T22:36:00Z">
                  <w:rPr>
                    <w:ins w:id="20077" w:author="phuong vu" w:date="2018-11-21T21:31:00Z"/>
                    <w:lang w:val="en-US"/>
                  </w:rPr>
                </w:rPrChange>
              </w:rPr>
              <w:pPrChange w:id="20078" w:author="phuong vu" w:date="2018-11-30T23:10:00Z">
                <w:pPr>
                  <w:spacing w:line="360" w:lineRule="auto"/>
                </w:pPr>
              </w:pPrChange>
            </w:pPr>
          </w:p>
        </w:tc>
      </w:tr>
      <w:tr w:rsidR="005645EE" w:rsidRPr="00920004" w14:paraId="5BA62CFB" w14:textId="77777777" w:rsidTr="000A5A23">
        <w:trPr>
          <w:ins w:id="20079" w:author="phuong vu" w:date="2018-11-21T21:31:00Z"/>
        </w:trPr>
        <w:tc>
          <w:tcPr>
            <w:tcW w:w="805" w:type="dxa"/>
          </w:tcPr>
          <w:p w14:paraId="3BAC4DE9" w14:textId="77777777" w:rsidR="005645EE" w:rsidRPr="00920004" w:rsidRDefault="005645EE" w:rsidP="00BD0851">
            <w:pPr>
              <w:spacing w:before="240" w:line="0" w:lineRule="atLeast"/>
              <w:jc w:val="center"/>
              <w:rPr>
                <w:ins w:id="20080" w:author="phuong vu" w:date="2018-11-21T21:31:00Z"/>
                <w:lang w:val="en-US"/>
                <w:rPrChange w:id="20081" w:author="phuong vu" w:date="2018-11-30T22:36:00Z">
                  <w:rPr>
                    <w:ins w:id="20082" w:author="phuong vu" w:date="2018-11-21T21:31:00Z"/>
                    <w:lang w:val="en-US"/>
                  </w:rPr>
                </w:rPrChange>
              </w:rPr>
              <w:pPrChange w:id="20083" w:author="phuong vu" w:date="2018-11-30T14:16:00Z">
                <w:pPr>
                  <w:spacing w:line="360" w:lineRule="auto"/>
                  <w:jc w:val="center"/>
                </w:pPr>
              </w:pPrChange>
            </w:pPr>
            <w:ins w:id="20084" w:author="phuong vu" w:date="2018-11-21T21:31:00Z">
              <w:r w:rsidRPr="00920004">
                <w:rPr>
                  <w:lang w:val="en-US"/>
                  <w:rPrChange w:id="20085" w:author="phuong vu" w:date="2018-11-30T22:36:00Z">
                    <w:rPr>
                      <w:lang w:val="en-US"/>
                    </w:rPr>
                  </w:rPrChange>
                </w:rPr>
                <w:t>2</w:t>
              </w:r>
            </w:ins>
          </w:p>
        </w:tc>
        <w:tc>
          <w:tcPr>
            <w:tcW w:w="1980" w:type="dxa"/>
          </w:tcPr>
          <w:p w14:paraId="5C35A894" w14:textId="3B684F9C" w:rsidR="005645EE" w:rsidRPr="00920004" w:rsidRDefault="000946D2" w:rsidP="00B7091A">
            <w:pPr>
              <w:rPr>
                <w:ins w:id="20086" w:author="phuong vu" w:date="2018-11-21T21:31:00Z"/>
                <w:lang w:val="en-US"/>
                <w:rPrChange w:id="20087" w:author="phuong vu" w:date="2018-11-30T22:36:00Z">
                  <w:rPr>
                    <w:ins w:id="20088" w:author="phuong vu" w:date="2018-11-21T21:31:00Z"/>
                    <w:lang w:val="en-US"/>
                  </w:rPr>
                </w:rPrChange>
              </w:rPr>
              <w:pPrChange w:id="20089" w:author="phuong vu" w:date="2018-11-30T23:10:00Z">
                <w:pPr>
                  <w:spacing w:line="360" w:lineRule="auto"/>
                </w:pPr>
              </w:pPrChange>
            </w:pPr>
            <w:ins w:id="20090" w:author="phuong vu" w:date="2018-11-21T21:31:00Z">
              <w:r w:rsidRPr="00920004">
                <w:rPr>
                  <w:lang w:val="en-US"/>
                  <w:rPrChange w:id="20091" w:author="phuong vu" w:date="2018-11-30T22:36:00Z">
                    <w:rPr>
                      <w:lang w:val="en-US"/>
                    </w:rPr>
                  </w:rPrChange>
                </w:rPr>
                <w:t>inputtext</w:t>
              </w:r>
            </w:ins>
          </w:p>
        </w:tc>
        <w:tc>
          <w:tcPr>
            <w:tcW w:w="2970" w:type="dxa"/>
          </w:tcPr>
          <w:p w14:paraId="119113CE" w14:textId="77777777" w:rsidR="005645EE" w:rsidRPr="00920004" w:rsidRDefault="005645EE" w:rsidP="00B7091A">
            <w:pPr>
              <w:rPr>
                <w:ins w:id="20092" w:author="phuong vu" w:date="2018-11-21T21:31:00Z"/>
                <w:lang w:val="en-US"/>
                <w:rPrChange w:id="20093" w:author="phuong vu" w:date="2018-11-30T22:36:00Z">
                  <w:rPr>
                    <w:ins w:id="20094" w:author="phuong vu" w:date="2018-11-21T21:31:00Z"/>
                    <w:lang w:val="en-US"/>
                  </w:rPr>
                </w:rPrChange>
              </w:rPr>
              <w:pPrChange w:id="20095" w:author="phuong vu" w:date="2018-11-30T23:10:00Z">
                <w:pPr>
                  <w:spacing w:line="360" w:lineRule="auto"/>
                </w:pPr>
              </w:pPrChange>
            </w:pPr>
            <w:ins w:id="20096" w:author="phuong vu" w:date="2018-11-21T21:31:00Z">
              <w:r w:rsidRPr="00920004">
                <w:rPr>
                  <w:lang w:val="en-US"/>
                  <w:rPrChange w:id="20097" w:author="phuong vu" w:date="2018-11-30T22:36:00Z">
                    <w:rPr>
                      <w:lang w:val="en-US"/>
                    </w:rPr>
                  </w:rPrChange>
                </w:rPr>
                <w:t>Tìm kiếm</w:t>
              </w:r>
            </w:ins>
          </w:p>
        </w:tc>
        <w:tc>
          <w:tcPr>
            <w:tcW w:w="1266" w:type="dxa"/>
          </w:tcPr>
          <w:p w14:paraId="05B177BE" w14:textId="77777777" w:rsidR="005645EE" w:rsidRPr="00920004" w:rsidRDefault="005645EE" w:rsidP="00B7091A">
            <w:pPr>
              <w:rPr>
                <w:ins w:id="20098" w:author="phuong vu" w:date="2018-11-21T21:31:00Z"/>
                <w:lang w:val="en-US"/>
                <w:rPrChange w:id="20099" w:author="phuong vu" w:date="2018-11-30T22:36:00Z">
                  <w:rPr>
                    <w:ins w:id="20100" w:author="phuong vu" w:date="2018-11-21T21:31:00Z"/>
                    <w:lang w:val="en-US"/>
                  </w:rPr>
                </w:rPrChange>
              </w:rPr>
              <w:pPrChange w:id="20101" w:author="phuong vu" w:date="2018-11-30T23:10:00Z">
                <w:pPr>
                  <w:spacing w:line="360" w:lineRule="auto"/>
                </w:pPr>
              </w:pPrChange>
            </w:pPr>
          </w:p>
        </w:tc>
        <w:tc>
          <w:tcPr>
            <w:tcW w:w="1756" w:type="dxa"/>
          </w:tcPr>
          <w:p w14:paraId="044B6674" w14:textId="77777777" w:rsidR="005645EE" w:rsidRPr="00920004" w:rsidRDefault="005645EE" w:rsidP="00B7091A">
            <w:pPr>
              <w:rPr>
                <w:ins w:id="20102" w:author="phuong vu" w:date="2018-11-21T21:31:00Z"/>
                <w:lang w:val="en-US"/>
                <w:rPrChange w:id="20103" w:author="phuong vu" w:date="2018-11-30T22:36:00Z">
                  <w:rPr>
                    <w:ins w:id="20104" w:author="phuong vu" w:date="2018-11-21T21:31:00Z"/>
                    <w:lang w:val="en-US"/>
                  </w:rPr>
                </w:rPrChange>
              </w:rPr>
              <w:pPrChange w:id="20105" w:author="phuong vu" w:date="2018-11-30T23:10:00Z">
                <w:pPr>
                  <w:spacing w:line="360" w:lineRule="auto"/>
                </w:pPr>
              </w:pPrChange>
            </w:pPr>
            <w:ins w:id="20106" w:author="phuong vu" w:date="2018-11-21T21:31:00Z">
              <w:r w:rsidRPr="00920004">
                <w:rPr>
                  <w:lang w:val="en-US"/>
                  <w:rPrChange w:id="20107" w:author="phuong vu" w:date="2018-11-30T22:36:00Z">
                    <w:rPr>
                      <w:lang w:val="en-US"/>
                    </w:rPr>
                  </w:rPrChange>
                </w:rPr>
                <w:t>Dữ liệu tìm kiếm và lọc theo dữ liệu bảng đang hiển thị</w:t>
              </w:r>
            </w:ins>
          </w:p>
        </w:tc>
      </w:tr>
      <w:tr w:rsidR="005645EE" w:rsidRPr="00920004" w14:paraId="0C7B1FE0" w14:textId="77777777" w:rsidTr="000A5A23">
        <w:trPr>
          <w:ins w:id="20108" w:author="phuong vu" w:date="2018-11-21T21:31:00Z"/>
        </w:trPr>
        <w:tc>
          <w:tcPr>
            <w:tcW w:w="805" w:type="dxa"/>
          </w:tcPr>
          <w:p w14:paraId="111885E8" w14:textId="77777777" w:rsidR="005645EE" w:rsidRPr="00920004" w:rsidRDefault="005645EE" w:rsidP="00BD0851">
            <w:pPr>
              <w:spacing w:before="240" w:line="0" w:lineRule="atLeast"/>
              <w:jc w:val="center"/>
              <w:rPr>
                <w:ins w:id="20109" w:author="phuong vu" w:date="2018-11-21T21:31:00Z"/>
                <w:lang w:val="en-US"/>
                <w:rPrChange w:id="20110" w:author="phuong vu" w:date="2018-11-30T22:36:00Z">
                  <w:rPr>
                    <w:ins w:id="20111" w:author="phuong vu" w:date="2018-11-21T21:31:00Z"/>
                    <w:lang w:val="en-US"/>
                  </w:rPr>
                </w:rPrChange>
              </w:rPr>
              <w:pPrChange w:id="20112" w:author="phuong vu" w:date="2018-11-30T14:16:00Z">
                <w:pPr>
                  <w:spacing w:line="360" w:lineRule="auto"/>
                  <w:jc w:val="center"/>
                </w:pPr>
              </w:pPrChange>
            </w:pPr>
            <w:ins w:id="20113" w:author="phuong vu" w:date="2018-11-21T21:31:00Z">
              <w:r w:rsidRPr="00920004">
                <w:rPr>
                  <w:lang w:val="en-US"/>
                  <w:rPrChange w:id="20114" w:author="phuong vu" w:date="2018-11-30T22:36:00Z">
                    <w:rPr>
                      <w:lang w:val="en-US"/>
                    </w:rPr>
                  </w:rPrChange>
                </w:rPr>
                <w:t>3</w:t>
              </w:r>
            </w:ins>
          </w:p>
        </w:tc>
        <w:tc>
          <w:tcPr>
            <w:tcW w:w="1980" w:type="dxa"/>
          </w:tcPr>
          <w:p w14:paraId="74D5DE42" w14:textId="6E893E7E" w:rsidR="005645EE" w:rsidRPr="00920004" w:rsidRDefault="000946D2" w:rsidP="00E64310">
            <w:pPr>
              <w:rPr>
                <w:ins w:id="20115" w:author="phuong vu" w:date="2018-11-21T21:31:00Z"/>
                <w:lang w:val="en-US"/>
                <w:rPrChange w:id="20116" w:author="phuong vu" w:date="2018-11-30T22:36:00Z">
                  <w:rPr>
                    <w:ins w:id="20117" w:author="phuong vu" w:date="2018-11-21T21:31:00Z"/>
                    <w:lang w:val="en-US"/>
                  </w:rPr>
                </w:rPrChange>
              </w:rPr>
              <w:pPrChange w:id="20118" w:author="phuong vu" w:date="2018-11-30T23:14:00Z">
                <w:pPr>
                  <w:spacing w:line="360" w:lineRule="auto"/>
                </w:pPr>
              </w:pPrChange>
            </w:pPr>
            <w:ins w:id="20119" w:author="phuong vu" w:date="2018-11-21T21:31:00Z">
              <w:r w:rsidRPr="00920004">
                <w:rPr>
                  <w:lang w:val="en-US"/>
                  <w:rPrChange w:id="20120" w:author="phuong vu" w:date="2018-11-30T22:36:00Z">
                    <w:rPr>
                      <w:lang w:val="en-US"/>
                    </w:rPr>
                  </w:rPrChange>
                </w:rPr>
                <w:t>button</w:t>
              </w:r>
            </w:ins>
          </w:p>
        </w:tc>
        <w:tc>
          <w:tcPr>
            <w:tcW w:w="2970" w:type="dxa"/>
          </w:tcPr>
          <w:p w14:paraId="4BBC8708" w14:textId="77777777" w:rsidR="005645EE" w:rsidRPr="00920004" w:rsidRDefault="005645EE" w:rsidP="00E64310">
            <w:pPr>
              <w:rPr>
                <w:ins w:id="20121" w:author="phuong vu" w:date="2018-11-21T21:31:00Z"/>
                <w:lang w:val="en-US"/>
                <w:rPrChange w:id="20122" w:author="phuong vu" w:date="2018-11-30T22:36:00Z">
                  <w:rPr>
                    <w:ins w:id="20123" w:author="phuong vu" w:date="2018-11-21T21:31:00Z"/>
                    <w:lang w:val="en-US"/>
                  </w:rPr>
                </w:rPrChange>
              </w:rPr>
              <w:pPrChange w:id="20124" w:author="phuong vu" w:date="2018-11-30T23:14:00Z">
                <w:pPr>
                  <w:spacing w:line="360" w:lineRule="auto"/>
                </w:pPr>
              </w:pPrChange>
            </w:pPr>
            <w:ins w:id="20125" w:author="phuong vu" w:date="2018-11-21T21:31:00Z">
              <w:r w:rsidRPr="00920004">
                <w:rPr>
                  <w:lang w:val="en-US"/>
                  <w:rPrChange w:id="20126" w:author="phuong vu" w:date="2018-11-30T22:36:00Z">
                    <w:rPr>
                      <w:lang w:val="en-US"/>
                    </w:rPr>
                  </w:rPrChange>
                </w:rPr>
                <w:t>Xóa nội dung tìm kiếm</w:t>
              </w:r>
            </w:ins>
          </w:p>
        </w:tc>
        <w:tc>
          <w:tcPr>
            <w:tcW w:w="1266" w:type="dxa"/>
          </w:tcPr>
          <w:p w14:paraId="1A951DE4" w14:textId="77777777" w:rsidR="005645EE" w:rsidRPr="00920004" w:rsidRDefault="005645EE" w:rsidP="00B7091A">
            <w:pPr>
              <w:rPr>
                <w:ins w:id="20127" w:author="phuong vu" w:date="2018-11-21T21:31:00Z"/>
                <w:lang w:val="en-US"/>
                <w:rPrChange w:id="20128" w:author="phuong vu" w:date="2018-11-30T22:36:00Z">
                  <w:rPr>
                    <w:ins w:id="20129" w:author="phuong vu" w:date="2018-11-21T21:31:00Z"/>
                    <w:lang w:val="en-US"/>
                  </w:rPr>
                </w:rPrChange>
              </w:rPr>
              <w:pPrChange w:id="20130" w:author="phuong vu" w:date="2018-11-30T23:10:00Z">
                <w:pPr>
                  <w:spacing w:line="360" w:lineRule="auto"/>
                </w:pPr>
              </w:pPrChange>
            </w:pPr>
          </w:p>
        </w:tc>
        <w:tc>
          <w:tcPr>
            <w:tcW w:w="1756" w:type="dxa"/>
          </w:tcPr>
          <w:p w14:paraId="65A88174" w14:textId="77777777" w:rsidR="005645EE" w:rsidRPr="00920004" w:rsidRDefault="005645EE" w:rsidP="00B7091A">
            <w:pPr>
              <w:rPr>
                <w:ins w:id="20131" w:author="phuong vu" w:date="2018-11-21T21:31:00Z"/>
                <w:lang w:val="en-US"/>
                <w:rPrChange w:id="20132" w:author="phuong vu" w:date="2018-11-30T22:36:00Z">
                  <w:rPr>
                    <w:ins w:id="20133" w:author="phuong vu" w:date="2018-11-21T21:31:00Z"/>
                    <w:lang w:val="en-US"/>
                  </w:rPr>
                </w:rPrChange>
              </w:rPr>
              <w:pPrChange w:id="20134" w:author="phuong vu" w:date="2018-11-30T23:10:00Z">
                <w:pPr>
                  <w:spacing w:line="360" w:lineRule="auto"/>
                </w:pPr>
              </w:pPrChange>
            </w:pPr>
          </w:p>
        </w:tc>
      </w:tr>
    </w:tbl>
    <w:p w14:paraId="366F8FF8" w14:textId="5FAFC45F" w:rsidR="005645EE" w:rsidRDefault="006C10EC" w:rsidP="00A17FA5">
      <w:pPr>
        <w:pStyle w:val="Caption"/>
        <w:rPr>
          <w:ins w:id="20135" w:author="phuong vu" w:date="2018-11-30T23:10:00Z"/>
          <w:lang w:val="en-US"/>
        </w:rPr>
      </w:pPr>
      <w:bookmarkStart w:id="20136" w:name="_Toc531381620"/>
      <w:ins w:id="20137" w:author="phuong vu" w:date="2018-11-26T10:29:00Z">
        <w:r w:rsidRPr="00920004">
          <w:rPr>
            <w:rPrChange w:id="20138" w:author="phuong vu" w:date="2018-11-30T22:36:00Z">
              <w:rPr/>
            </w:rPrChange>
          </w:rPr>
          <w:t xml:space="preserve">Bảng </w:t>
        </w:r>
      </w:ins>
      <w:ins w:id="20139" w:author="phuong vu" w:date="2018-11-30T14:54:00Z">
        <w:r w:rsidR="00D632EE" w:rsidRPr="00920004">
          <w:rPr>
            <w:rPrChange w:id="20140" w:author="phuong vu" w:date="2018-11-30T22:36:00Z">
              <w:rPr/>
            </w:rPrChange>
          </w:rPr>
          <w:fldChar w:fldCharType="begin"/>
        </w:r>
        <w:r w:rsidR="00D632EE" w:rsidRPr="00920004">
          <w:rPr>
            <w:rPrChange w:id="20141" w:author="phuong vu" w:date="2018-11-30T22:36:00Z">
              <w:rPr/>
            </w:rPrChange>
          </w:rPr>
          <w:instrText xml:space="preserve"> STYLEREF 1 \s </w:instrText>
        </w:r>
      </w:ins>
      <w:r w:rsidR="00D632EE" w:rsidRPr="00920004">
        <w:rPr>
          <w:rPrChange w:id="20142" w:author="phuong vu" w:date="2018-11-30T22:36:00Z">
            <w:rPr/>
          </w:rPrChange>
        </w:rPr>
        <w:fldChar w:fldCharType="separate"/>
      </w:r>
      <w:r w:rsidR="00B5490C">
        <w:rPr>
          <w:noProof/>
        </w:rPr>
        <w:t>3</w:t>
      </w:r>
      <w:ins w:id="20143" w:author="phuong vu" w:date="2018-11-30T14:54:00Z">
        <w:r w:rsidR="00D632EE" w:rsidRPr="00920004">
          <w:rPr>
            <w:rPrChange w:id="20144" w:author="phuong vu" w:date="2018-11-30T22:36:00Z">
              <w:rPr/>
            </w:rPrChange>
          </w:rPr>
          <w:fldChar w:fldCharType="end"/>
        </w:r>
        <w:r w:rsidR="00D632EE" w:rsidRPr="00920004">
          <w:rPr>
            <w:rPrChange w:id="20145" w:author="phuong vu" w:date="2018-11-30T22:36:00Z">
              <w:rPr/>
            </w:rPrChange>
          </w:rPr>
          <w:t>.</w:t>
        </w:r>
        <w:r w:rsidR="00D632EE" w:rsidRPr="00920004">
          <w:rPr>
            <w:rPrChange w:id="20146" w:author="phuong vu" w:date="2018-11-30T22:36:00Z">
              <w:rPr/>
            </w:rPrChange>
          </w:rPr>
          <w:fldChar w:fldCharType="begin"/>
        </w:r>
        <w:r w:rsidR="00D632EE" w:rsidRPr="00920004">
          <w:rPr>
            <w:rPrChange w:id="20147" w:author="phuong vu" w:date="2018-11-30T22:36:00Z">
              <w:rPr/>
            </w:rPrChange>
          </w:rPr>
          <w:instrText xml:space="preserve"> SEQ Bảng \* ARABIC \s 1 </w:instrText>
        </w:r>
      </w:ins>
      <w:r w:rsidR="00D632EE" w:rsidRPr="00920004">
        <w:rPr>
          <w:rPrChange w:id="20148" w:author="phuong vu" w:date="2018-11-30T22:36:00Z">
            <w:rPr/>
          </w:rPrChange>
        </w:rPr>
        <w:fldChar w:fldCharType="separate"/>
      </w:r>
      <w:ins w:id="20149" w:author="phuong vu" w:date="2018-11-30T22:44:00Z">
        <w:r w:rsidR="00B5490C">
          <w:rPr>
            <w:noProof/>
          </w:rPr>
          <w:t>12</w:t>
        </w:r>
      </w:ins>
      <w:ins w:id="20150" w:author="phuong vu" w:date="2018-11-30T14:54:00Z">
        <w:r w:rsidR="00D632EE" w:rsidRPr="00920004">
          <w:rPr>
            <w:rPrChange w:id="20151" w:author="phuong vu" w:date="2018-11-30T22:36:00Z">
              <w:rPr/>
            </w:rPrChange>
          </w:rPr>
          <w:fldChar w:fldCharType="end"/>
        </w:r>
      </w:ins>
      <w:ins w:id="20152" w:author="phuong vu" w:date="2018-11-26T10:29:00Z">
        <w:r w:rsidRPr="00920004">
          <w:rPr>
            <w:lang w:val="en-US"/>
            <w:rPrChange w:id="20153" w:author="phuong vu" w:date="2018-11-30T22:36:00Z">
              <w:rPr>
                <w:lang w:val="en-US"/>
              </w:rPr>
            </w:rPrChange>
          </w:rPr>
          <w:t xml:space="preserve"> Các thành phần giao diện xem danh sách biên nhận theo trạng thái</w:t>
        </w:r>
      </w:ins>
      <w:bookmarkEnd w:id="20136"/>
    </w:p>
    <w:p w14:paraId="750D548A" w14:textId="1B711EC8" w:rsidR="00B7091A" w:rsidRDefault="00B7091A" w:rsidP="00B7091A">
      <w:pPr>
        <w:rPr>
          <w:ins w:id="20154" w:author="phuong vu" w:date="2018-11-30T23:10:00Z"/>
          <w:lang w:val="en-US"/>
        </w:rPr>
      </w:pPr>
    </w:p>
    <w:p w14:paraId="5DB6A0D1" w14:textId="77777777" w:rsidR="00B7091A" w:rsidRPr="00B7091A" w:rsidRDefault="00B7091A" w:rsidP="00B7091A">
      <w:pPr>
        <w:rPr>
          <w:lang w:val="en-US"/>
          <w:rPrChange w:id="20155" w:author="phuong vu" w:date="2018-11-30T23:10:00Z">
            <w:rPr>
              <w:lang w:val="en-US"/>
            </w:rPr>
          </w:rPrChange>
        </w:rPr>
        <w:pPrChange w:id="20156" w:author="phuong vu" w:date="2018-11-30T23:10:00Z">
          <w:pPr>
            <w:pStyle w:val="Heading6"/>
          </w:pPr>
        </w:pPrChange>
      </w:pPr>
    </w:p>
    <w:p w14:paraId="612266D8" w14:textId="5467CF78" w:rsidR="00AA3488" w:rsidRPr="00920004" w:rsidRDefault="00AA3488" w:rsidP="00B7091A">
      <w:pPr>
        <w:pStyle w:val="Heading6"/>
        <w:numPr>
          <w:ilvl w:val="0"/>
          <w:numId w:val="61"/>
        </w:numPr>
        <w:tabs>
          <w:tab w:val="left" w:pos="450"/>
          <w:tab w:val="left" w:pos="1350"/>
        </w:tabs>
        <w:spacing w:before="240" w:line="0" w:lineRule="atLeast"/>
        <w:ind w:left="630"/>
        <w:rPr>
          <w:ins w:id="20157" w:author="phuong vu" w:date="2018-11-21T21:36:00Z"/>
          <w:rFonts w:cstheme="majorHAnsi"/>
          <w:lang w:val="en-US"/>
          <w:rPrChange w:id="20158" w:author="phuong vu" w:date="2018-11-30T22:36:00Z">
            <w:rPr>
              <w:ins w:id="20159" w:author="phuong vu" w:date="2018-11-21T21:36:00Z"/>
              <w:lang w:val="en-US"/>
            </w:rPr>
          </w:rPrChange>
        </w:rPr>
        <w:pPrChange w:id="20160" w:author="phuong vu" w:date="2018-11-30T23:10:00Z">
          <w:pPr>
            <w:pStyle w:val="Heading6"/>
          </w:pPr>
        </w:pPrChange>
      </w:pPr>
      <w:del w:id="20161" w:author="phuong vu" w:date="2018-11-21T21:34:00Z">
        <w:r w:rsidRPr="00920004" w:rsidDel="005645EE">
          <w:rPr>
            <w:rFonts w:cstheme="majorHAnsi"/>
            <w:lang w:val="en-US"/>
            <w:rPrChange w:id="20162" w:author="phuong vu" w:date="2018-11-30T22:36:00Z">
              <w:rPr>
                <w:lang w:val="en-US"/>
              </w:rPr>
            </w:rPrChange>
          </w:rPr>
          <w:lastRenderedPageBreak/>
          <w:delText>Cách xử lí</w:delText>
        </w:r>
      </w:del>
      <w:ins w:id="20163" w:author="phuong vu" w:date="2018-11-21T21:34:00Z">
        <w:r w:rsidR="005645EE" w:rsidRPr="00920004">
          <w:rPr>
            <w:rFonts w:cstheme="majorHAnsi"/>
            <w:lang w:val="en-US"/>
            <w:rPrChange w:id="20164" w:author="phuong vu" w:date="2018-11-30T22:36:00Z">
              <w:rPr>
                <w:lang w:val="en-US"/>
              </w:rPr>
            </w:rPrChange>
          </w:rPr>
          <w:t>Dữ liệu sử dụng</w:t>
        </w:r>
      </w:ins>
    </w:p>
    <w:tbl>
      <w:tblPr>
        <w:tblStyle w:val="TableGrid"/>
        <w:tblW w:w="0" w:type="auto"/>
        <w:tblLook w:val="04A0" w:firstRow="1" w:lastRow="0" w:firstColumn="1" w:lastColumn="0" w:noHBand="0" w:noVBand="1"/>
      </w:tblPr>
      <w:tblGrid>
        <w:gridCol w:w="805"/>
        <w:gridCol w:w="2120"/>
        <w:gridCol w:w="1463"/>
        <w:gridCol w:w="1463"/>
        <w:gridCol w:w="1463"/>
        <w:gridCol w:w="1463"/>
        <w:tblGridChange w:id="20165">
          <w:tblGrid>
            <w:gridCol w:w="805"/>
            <w:gridCol w:w="2120"/>
            <w:gridCol w:w="1463"/>
            <w:gridCol w:w="1463"/>
            <w:gridCol w:w="1463"/>
            <w:gridCol w:w="1463"/>
          </w:tblGrid>
        </w:tblGridChange>
      </w:tblGrid>
      <w:tr w:rsidR="00DE7121" w:rsidRPr="00920004" w14:paraId="140E9873" w14:textId="77777777" w:rsidTr="000A5A23">
        <w:trPr>
          <w:ins w:id="20166" w:author="phuong vu" w:date="2018-11-21T21:36:00Z"/>
        </w:trPr>
        <w:tc>
          <w:tcPr>
            <w:tcW w:w="805" w:type="dxa"/>
            <w:vMerge w:val="restart"/>
            <w:vAlign w:val="center"/>
          </w:tcPr>
          <w:p w14:paraId="668AB63B" w14:textId="77777777" w:rsidR="00DE7121" w:rsidRPr="00B7091A" w:rsidRDefault="00DE7121" w:rsidP="00B7091A">
            <w:pPr>
              <w:jc w:val="center"/>
              <w:rPr>
                <w:ins w:id="20167" w:author="phuong vu" w:date="2018-11-21T21:36:00Z"/>
                <w:b/>
                <w:lang w:val="en-US"/>
                <w:rPrChange w:id="20168" w:author="phuong vu" w:date="2018-11-30T23:11:00Z">
                  <w:rPr>
                    <w:ins w:id="20169" w:author="phuong vu" w:date="2018-11-21T21:36:00Z"/>
                    <w:b/>
                    <w:lang w:val="en-US"/>
                  </w:rPr>
                </w:rPrChange>
              </w:rPr>
              <w:pPrChange w:id="20170" w:author="phuong vu" w:date="2018-11-30T23:11:00Z">
                <w:pPr>
                  <w:spacing w:line="360" w:lineRule="auto"/>
                  <w:jc w:val="center"/>
                </w:pPr>
              </w:pPrChange>
            </w:pPr>
            <w:ins w:id="20171" w:author="phuong vu" w:date="2018-11-21T21:36:00Z">
              <w:r w:rsidRPr="00B7091A">
                <w:rPr>
                  <w:b/>
                  <w:lang w:val="en-US"/>
                  <w:rPrChange w:id="20172" w:author="phuong vu" w:date="2018-11-30T23:11:00Z">
                    <w:rPr>
                      <w:b/>
                      <w:lang w:val="en-US"/>
                    </w:rPr>
                  </w:rPrChange>
                </w:rPr>
                <w:t>STT</w:t>
              </w:r>
            </w:ins>
          </w:p>
        </w:tc>
        <w:tc>
          <w:tcPr>
            <w:tcW w:w="2120" w:type="dxa"/>
            <w:vMerge w:val="restart"/>
            <w:vAlign w:val="center"/>
          </w:tcPr>
          <w:p w14:paraId="727DE719" w14:textId="77777777" w:rsidR="00DE7121" w:rsidRPr="00B7091A" w:rsidRDefault="00DE7121" w:rsidP="00B7091A">
            <w:pPr>
              <w:jc w:val="center"/>
              <w:rPr>
                <w:ins w:id="20173" w:author="phuong vu" w:date="2018-11-21T21:36:00Z"/>
                <w:b/>
                <w:lang w:val="en-US"/>
                <w:rPrChange w:id="20174" w:author="phuong vu" w:date="2018-11-30T23:11:00Z">
                  <w:rPr>
                    <w:ins w:id="20175" w:author="phuong vu" w:date="2018-11-21T21:36:00Z"/>
                    <w:b/>
                    <w:lang w:val="en-US"/>
                  </w:rPr>
                </w:rPrChange>
              </w:rPr>
              <w:pPrChange w:id="20176" w:author="phuong vu" w:date="2018-11-30T23:11:00Z">
                <w:pPr>
                  <w:spacing w:line="360" w:lineRule="auto"/>
                  <w:jc w:val="center"/>
                </w:pPr>
              </w:pPrChange>
            </w:pPr>
            <w:ins w:id="20177" w:author="phuong vu" w:date="2018-11-21T21:36:00Z">
              <w:r w:rsidRPr="00B7091A">
                <w:rPr>
                  <w:b/>
                  <w:lang w:val="en-US"/>
                  <w:rPrChange w:id="20178" w:author="phuong vu" w:date="2018-11-30T23:11:00Z">
                    <w:rPr>
                      <w:b/>
                      <w:lang w:val="en-US"/>
                    </w:rPr>
                  </w:rPrChange>
                </w:rPr>
                <w:t>Tên bảng/</w:t>
              </w:r>
            </w:ins>
          </w:p>
          <w:p w14:paraId="631798F9" w14:textId="77777777" w:rsidR="00DE7121" w:rsidRPr="00B7091A" w:rsidRDefault="00DE7121" w:rsidP="00B7091A">
            <w:pPr>
              <w:jc w:val="center"/>
              <w:rPr>
                <w:ins w:id="20179" w:author="phuong vu" w:date="2018-11-21T21:36:00Z"/>
                <w:b/>
                <w:lang w:val="en-US"/>
                <w:rPrChange w:id="20180" w:author="phuong vu" w:date="2018-11-30T23:11:00Z">
                  <w:rPr>
                    <w:ins w:id="20181" w:author="phuong vu" w:date="2018-11-21T21:36:00Z"/>
                    <w:b/>
                    <w:lang w:val="en-US"/>
                  </w:rPr>
                </w:rPrChange>
              </w:rPr>
              <w:pPrChange w:id="20182" w:author="phuong vu" w:date="2018-11-30T23:11:00Z">
                <w:pPr>
                  <w:spacing w:line="360" w:lineRule="auto"/>
                  <w:jc w:val="center"/>
                </w:pPr>
              </w:pPrChange>
            </w:pPr>
            <w:ins w:id="20183" w:author="phuong vu" w:date="2018-11-21T21:36:00Z">
              <w:r w:rsidRPr="00B7091A">
                <w:rPr>
                  <w:b/>
                  <w:lang w:val="en-US"/>
                  <w:rPrChange w:id="20184" w:author="phuong vu" w:date="2018-11-30T23:11:00Z">
                    <w:rPr>
                      <w:b/>
                      <w:lang w:val="en-US"/>
                    </w:rPr>
                  </w:rPrChange>
                </w:rPr>
                <w:t>Cấu trúc dữ liệu</w:t>
              </w:r>
            </w:ins>
          </w:p>
        </w:tc>
        <w:tc>
          <w:tcPr>
            <w:tcW w:w="5852" w:type="dxa"/>
            <w:gridSpan w:val="4"/>
            <w:vAlign w:val="center"/>
          </w:tcPr>
          <w:p w14:paraId="1B548211" w14:textId="77777777" w:rsidR="00DE7121" w:rsidRPr="00B7091A" w:rsidRDefault="00DE7121" w:rsidP="00B7091A">
            <w:pPr>
              <w:jc w:val="center"/>
              <w:rPr>
                <w:ins w:id="20185" w:author="phuong vu" w:date="2018-11-21T21:36:00Z"/>
                <w:b/>
                <w:lang w:val="en-US"/>
                <w:rPrChange w:id="20186" w:author="phuong vu" w:date="2018-11-30T23:11:00Z">
                  <w:rPr>
                    <w:ins w:id="20187" w:author="phuong vu" w:date="2018-11-21T21:36:00Z"/>
                    <w:b/>
                    <w:lang w:val="en-US"/>
                  </w:rPr>
                </w:rPrChange>
              </w:rPr>
              <w:pPrChange w:id="20188" w:author="phuong vu" w:date="2018-11-30T23:11:00Z">
                <w:pPr>
                  <w:spacing w:line="360" w:lineRule="auto"/>
                  <w:jc w:val="center"/>
                </w:pPr>
              </w:pPrChange>
            </w:pPr>
            <w:ins w:id="20189" w:author="phuong vu" w:date="2018-11-21T21:36:00Z">
              <w:r w:rsidRPr="00B7091A">
                <w:rPr>
                  <w:b/>
                  <w:lang w:val="en-US"/>
                  <w:rPrChange w:id="20190" w:author="phuong vu" w:date="2018-11-30T23:11:00Z">
                    <w:rPr>
                      <w:b/>
                      <w:lang w:val="en-US"/>
                    </w:rPr>
                  </w:rPrChange>
                </w:rPr>
                <w:t>Phương thức</w:t>
              </w:r>
            </w:ins>
          </w:p>
        </w:tc>
      </w:tr>
      <w:tr w:rsidR="00DE7121" w:rsidRPr="00920004" w14:paraId="67E22448" w14:textId="77777777" w:rsidTr="000A5A23">
        <w:trPr>
          <w:ins w:id="20191" w:author="phuong vu" w:date="2018-11-21T21:36:00Z"/>
        </w:trPr>
        <w:tc>
          <w:tcPr>
            <w:tcW w:w="805" w:type="dxa"/>
            <w:vMerge/>
            <w:vAlign w:val="center"/>
          </w:tcPr>
          <w:p w14:paraId="0EFB3831" w14:textId="77777777" w:rsidR="00DE7121" w:rsidRPr="00B7091A" w:rsidRDefault="00DE7121" w:rsidP="00B7091A">
            <w:pPr>
              <w:jc w:val="center"/>
              <w:rPr>
                <w:ins w:id="20192" w:author="phuong vu" w:date="2018-11-21T21:36:00Z"/>
                <w:b/>
                <w:lang w:val="en-US"/>
                <w:rPrChange w:id="20193" w:author="phuong vu" w:date="2018-11-30T23:11:00Z">
                  <w:rPr>
                    <w:ins w:id="20194" w:author="phuong vu" w:date="2018-11-21T21:36:00Z"/>
                    <w:b/>
                    <w:lang w:val="en-US"/>
                  </w:rPr>
                </w:rPrChange>
              </w:rPr>
              <w:pPrChange w:id="20195" w:author="phuong vu" w:date="2018-11-30T23:11:00Z">
                <w:pPr>
                  <w:spacing w:line="360" w:lineRule="auto"/>
                  <w:jc w:val="center"/>
                </w:pPr>
              </w:pPrChange>
            </w:pPr>
          </w:p>
        </w:tc>
        <w:tc>
          <w:tcPr>
            <w:tcW w:w="2120" w:type="dxa"/>
            <w:vMerge/>
            <w:vAlign w:val="center"/>
          </w:tcPr>
          <w:p w14:paraId="56A75D0E" w14:textId="77777777" w:rsidR="00DE7121" w:rsidRPr="00B7091A" w:rsidRDefault="00DE7121" w:rsidP="00B7091A">
            <w:pPr>
              <w:jc w:val="center"/>
              <w:rPr>
                <w:ins w:id="20196" w:author="phuong vu" w:date="2018-11-21T21:36:00Z"/>
                <w:b/>
                <w:lang w:val="en-US"/>
                <w:rPrChange w:id="20197" w:author="phuong vu" w:date="2018-11-30T23:11:00Z">
                  <w:rPr>
                    <w:ins w:id="20198" w:author="phuong vu" w:date="2018-11-21T21:36:00Z"/>
                    <w:b/>
                    <w:lang w:val="en-US"/>
                  </w:rPr>
                </w:rPrChange>
              </w:rPr>
              <w:pPrChange w:id="20199" w:author="phuong vu" w:date="2018-11-30T23:11:00Z">
                <w:pPr>
                  <w:spacing w:line="360" w:lineRule="auto"/>
                  <w:jc w:val="center"/>
                </w:pPr>
              </w:pPrChange>
            </w:pPr>
          </w:p>
        </w:tc>
        <w:tc>
          <w:tcPr>
            <w:tcW w:w="1463" w:type="dxa"/>
            <w:vAlign w:val="center"/>
          </w:tcPr>
          <w:p w14:paraId="6DA9D732" w14:textId="77777777" w:rsidR="00DE7121" w:rsidRPr="00B7091A" w:rsidRDefault="00DE7121" w:rsidP="00B7091A">
            <w:pPr>
              <w:jc w:val="center"/>
              <w:rPr>
                <w:ins w:id="20200" w:author="phuong vu" w:date="2018-11-21T21:36:00Z"/>
                <w:b/>
                <w:lang w:val="en-US"/>
                <w:rPrChange w:id="20201" w:author="phuong vu" w:date="2018-11-30T23:11:00Z">
                  <w:rPr>
                    <w:ins w:id="20202" w:author="phuong vu" w:date="2018-11-21T21:36:00Z"/>
                    <w:b/>
                    <w:lang w:val="en-US"/>
                  </w:rPr>
                </w:rPrChange>
              </w:rPr>
              <w:pPrChange w:id="20203" w:author="phuong vu" w:date="2018-11-30T23:11:00Z">
                <w:pPr>
                  <w:spacing w:line="360" w:lineRule="auto"/>
                  <w:jc w:val="center"/>
                </w:pPr>
              </w:pPrChange>
            </w:pPr>
            <w:ins w:id="20204" w:author="phuong vu" w:date="2018-11-21T21:36:00Z">
              <w:r w:rsidRPr="00B7091A">
                <w:rPr>
                  <w:b/>
                  <w:lang w:val="en-US"/>
                  <w:rPrChange w:id="20205" w:author="phuong vu" w:date="2018-11-30T23:11:00Z">
                    <w:rPr>
                      <w:b/>
                      <w:lang w:val="en-US"/>
                    </w:rPr>
                  </w:rPrChange>
                </w:rPr>
                <w:t>Thêm</w:t>
              </w:r>
            </w:ins>
          </w:p>
        </w:tc>
        <w:tc>
          <w:tcPr>
            <w:tcW w:w="1463" w:type="dxa"/>
            <w:vAlign w:val="center"/>
          </w:tcPr>
          <w:p w14:paraId="27B195B2" w14:textId="77777777" w:rsidR="00DE7121" w:rsidRPr="00B7091A" w:rsidRDefault="00DE7121" w:rsidP="00B7091A">
            <w:pPr>
              <w:jc w:val="center"/>
              <w:rPr>
                <w:ins w:id="20206" w:author="phuong vu" w:date="2018-11-21T21:36:00Z"/>
                <w:b/>
                <w:lang w:val="en-US"/>
                <w:rPrChange w:id="20207" w:author="phuong vu" w:date="2018-11-30T23:11:00Z">
                  <w:rPr>
                    <w:ins w:id="20208" w:author="phuong vu" w:date="2018-11-21T21:36:00Z"/>
                    <w:b/>
                    <w:lang w:val="en-US"/>
                  </w:rPr>
                </w:rPrChange>
              </w:rPr>
              <w:pPrChange w:id="20209" w:author="phuong vu" w:date="2018-11-30T23:11:00Z">
                <w:pPr>
                  <w:spacing w:line="360" w:lineRule="auto"/>
                  <w:jc w:val="center"/>
                </w:pPr>
              </w:pPrChange>
            </w:pPr>
            <w:ins w:id="20210" w:author="phuong vu" w:date="2018-11-21T21:36:00Z">
              <w:r w:rsidRPr="00B7091A">
                <w:rPr>
                  <w:b/>
                  <w:lang w:val="en-US"/>
                  <w:rPrChange w:id="20211" w:author="phuong vu" w:date="2018-11-30T23:11:00Z">
                    <w:rPr>
                      <w:b/>
                      <w:lang w:val="en-US"/>
                    </w:rPr>
                  </w:rPrChange>
                </w:rPr>
                <w:t>Sửa</w:t>
              </w:r>
            </w:ins>
          </w:p>
        </w:tc>
        <w:tc>
          <w:tcPr>
            <w:tcW w:w="1463" w:type="dxa"/>
            <w:vAlign w:val="center"/>
          </w:tcPr>
          <w:p w14:paraId="62C8A34E" w14:textId="77777777" w:rsidR="00DE7121" w:rsidRPr="00B7091A" w:rsidRDefault="00DE7121" w:rsidP="00B7091A">
            <w:pPr>
              <w:jc w:val="center"/>
              <w:rPr>
                <w:ins w:id="20212" w:author="phuong vu" w:date="2018-11-21T21:36:00Z"/>
                <w:b/>
                <w:lang w:val="en-US"/>
                <w:rPrChange w:id="20213" w:author="phuong vu" w:date="2018-11-30T23:11:00Z">
                  <w:rPr>
                    <w:ins w:id="20214" w:author="phuong vu" w:date="2018-11-21T21:36:00Z"/>
                    <w:b/>
                    <w:lang w:val="en-US"/>
                  </w:rPr>
                </w:rPrChange>
              </w:rPr>
              <w:pPrChange w:id="20215" w:author="phuong vu" w:date="2018-11-30T23:11:00Z">
                <w:pPr>
                  <w:spacing w:line="360" w:lineRule="auto"/>
                  <w:jc w:val="center"/>
                </w:pPr>
              </w:pPrChange>
            </w:pPr>
            <w:ins w:id="20216" w:author="phuong vu" w:date="2018-11-21T21:36:00Z">
              <w:r w:rsidRPr="00B7091A">
                <w:rPr>
                  <w:b/>
                  <w:lang w:val="en-US"/>
                  <w:rPrChange w:id="20217" w:author="phuong vu" w:date="2018-11-30T23:11:00Z">
                    <w:rPr>
                      <w:b/>
                      <w:lang w:val="en-US"/>
                    </w:rPr>
                  </w:rPrChange>
                </w:rPr>
                <w:t>Xóa</w:t>
              </w:r>
            </w:ins>
          </w:p>
        </w:tc>
        <w:tc>
          <w:tcPr>
            <w:tcW w:w="1463" w:type="dxa"/>
            <w:vAlign w:val="center"/>
          </w:tcPr>
          <w:p w14:paraId="462DD8C7" w14:textId="77777777" w:rsidR="00DE7121" w:rsidRPr="00B7091A" w:rsidRDefault="00DE7121" w:rsidP="00B7091A">
            <w:pPr>
              <w:jc w:val="center"/>
              <w:rPr>
                <w:ins w:id="20218" w:author="phuong vu" w:date="2018-11-21T21:36:00Z"/>
                <w:b/>
                <w:lang w:val="en-US"/>
                <w:rPrChange w:id="20219" w:author="phuong vu" w:date="2018-11-30T23:11:00Z">
                  <w:rPr>
                    <w:ins w:id="20220" w:author="phuong vu" w:date="2018-11-21T21:36:00Z"/>
                    <w:b/>
                    <w:lang w:val="en-US"/>
                  </w:rPr>
                </w:rPrChange>
              </w:rPr>
              <w:pPrChange w:id="20221" w:author="phuong vu" w:date="2018-11-30T23:11:00Z">
                <w:pPr>
                  <w:spacing w:line="360" w:lineRule="auto"/>
                  <w:jc w:val="center"/>
                </w:pPr>
              </w:pPrChange>
            </w:pPr>
            <w:ins w:id="20222" w:author="phuong vu" w:date="2018-11-21T21:36:00Z">
              <w:r w:rsidRPr="00B7091A">
                <w:rPr>
                  <w:b/>
                  <w:lang w:val="en-US"/>
                  <w:rPrChange w:id="20223" w:author="phuong vu" w:date="2018-11-30T23:11:00Z">
                    <w:rPr>
                      <w:b/>
                      <w:lang w:val="en-US"/>
                    </w:rPr>
                  </w:rPrChange>
                </w:rPr>
                <w:t>Truy vấn</w:t>
              </w:r>
            </w:ins>
          </w:p>
        </w:tc>
      </w:tr>
      <w:tr w:rsidR="00DE7121" w:rsidRPr="00920004" w14:paraId="300965EF" w14:textId="77777777" w:rsidTr="000A5A23">
        <w:trPr>
          <w:ins w:id="20224" w:author="phuong vu" w:date="2018-11-21T21:36:00Z"/>
        </w:trPr>
        <w:tc>
          <w:tcPr>
            <w:tcW w:w="805" w:type="dxa"/>
          </w:tcPr>
          <w:p w14:paraId="6996BDC3" w14:textId="77777777" w:rsidR="00DE7121" w:rsidRPr="00920004" w:rsidRDefault="00DE7121" w:rsidP="00BD0851">
            <w:pPr>
              <w:spacing w:before="240" w:line="0" w:lineRule="atLeast"/>
              <w:jc w:val="center"/>
              <w:rPr>
                <w:ins w:id="20225" w:author="phuong vu" w:date="2018-11-21T21:36:00Z"/>
                <w:lang w:val="en-US"/>
                <w:rPrChange w:id="20226" w:author="phuong vu" w:date="2018-11-30T22:36:00Z">
                  <w:rPr>
                    <w:ins w:id="20227" w:author="phuong vu" w:date="2018-11-21T21:36:00Z"/>
                    <w:lang w:val="en-US"/>
                  </w:rPr>
                </w:rPrChange>
              </w:rPr>
              <w:pPrChange w:id="20228" w:author="phuong vu" w:date="2018-11-30T14:16:00Z">
                <w:pPr>
                  <w:spacing w:line="360" w:lineRule="auto"/>
                  <w:jc w:val="center"/>
                </w:pPr>
              </w:pPrChange>
            </w:pPr>
            <w:ins w:id="20229" w:author="phuong vu" w:date="2018-11-21T21:36:00Z">
              <w:r w:rsidRPr="00920004">
                <w:rPr>
                  <w:lang w:val="en-US"/>
                  <w:rPrChange w:id="20230" w:author="phuong vu" w:date="2018-11-30T22:36:00Z">
                    <w:rPr>
                      <w:lang w:val="en-US"/>
                    </w:rPr>
                  </w:rPrChange>
                </w:rPr>
                <w:t>1</w:t>
              </w:r>
            </w:ins>
          </w:p>
        </w:tc>
        <w:tc>
          <w:tcPr>
            <w:tcW w:w="2120" w:type="dxa"/>
          </w:tcPr>
          <w:p w14:paraId="56FAD959" w14:textId="1735102B" w:rsidR="00DE7121" w:rsidRPr="00920004" w:rsidRDefault="00DE7121" w:rsidP="00B7091A">
            <w:pPr>
              <w:rPr>
                <w:ins w:id="20231" w:author="phuong vu" w:date="2018-11-21T21:36:00Z"/>
                <w:lang w:val="en-US"/>
                <w:rPrChange w:id="20232" w:author="phuong vu" w:date="2018-11-30T22:36:00Z">
                  <w:rPr>
                    <w:ins w:id="20233" w:author="phuong vu" w:date="2018-11-21T21:36:00Z"/>
                    <w:lang w:val="en-US"/>
                  </w:rPr>
                </w:rPrChange>
              </w:rPr>
              <w:pPrChange w:id="20234" w:author="phuong vu" w:date="2018-11-30T23:10:00Z">
                <w:pPr>
                  <w:spacing w:line="360" w:lineRule="auto"/>
                </w:pPr>
              </w:pPrChange>
            </w:pPr>
            <w:ins w:id="20235" w:author="phuong vu" w:date="2018-11-21T21:36:00Z">
              <w:r w:rsidRPr="00920004">
                <w:rPr>
                  <w:lang w:val="en-US"/>
                  <w:rPrChange w:id="20236" w:author="phuong vu" w:date="2018-11-30T22:36:00Z">
                    <w:rPr>
                      <w:lang w:val="en-US"/>
                    </w:rPr>
                  </w:rPrChange>
                </w:rPr>
                <w:t>receipt</w:t>
              </w:r>
            </w:ins>
          </w:p>
        </w:tc>
        <w:tc>
          <w:tcPr>
            <w:tcW w:w="1463" w:type="dxa"/>
          </w:tcPr>
          <w:p w14:paraId="707120AB" w14:textId="77777777" w:rsidR="00DE7121" w:rsidRPr="00920004" w:rsidRDefault="00DE7121" w:rsidP="00BD0851">
            <w:pPr>
              <w:spacing w:before="240" w:line="0" w:lineRule="atLeast"/>
              <w:jc w:val="center"/>
              <w:rPr>
                <w:ins w:id="20237" w:author="phuong vu" w:date="2018-11-21T21:36:00Z"/>
                <w:lang w:val="en-US"/>
                <w:rPrChange w:id="20238" w:author="phuong vu" w:date="2018-11-30T22:36:00Z">
                  <w:rPr>
                    <w:ins w:id="20239" w:author="phuong vu" w:date="2018-11-21T21:36:00Z"/>
                    <w:lang w:val="en-US"/>
                  </w:rPr>
                </w:rPrChange>
              </w:rPr>
              <w:pPrChange w:id="20240" w:author="phuong vu" w:date="2018-11-30T14:16:00Z">
                <w:pPr>
                  <w:spacing w:line="360" w:lineRule="auto"/>
                  <w:jc w:val="center"/>
                </w:pPr>
              </w:pPrChange>
            </w:pPr>
          </w:p>
        </w:tc>
        <w:tc>
          <w:tcPr>
            <w:tcW w:w="1463" w:type="dxa"/>
          </w:tcPr>
          <w:p w14:paraId="3EFF2B32" w14:textId="77777777" w:rsidR="00DE7121" w:rsidRPr="00920004" w:rsidRDefault="00DE7121" w:rsidP="00BD0851">
            <w:pPr>
              <w:spacing w:before="240" w:line="0" w:lineRule="atLeast"/>
              <w:jc w:val="center"/>
              <w:rPr>
                <w:ins w:id="20241" w:author="phuong vu" w:date="2018-11-21T21:36:00Z"/>
                <w:lang w:val="en-US"/>
                <w:rPrChange w:id="20242" w:author="phuong vu" w:date="2018-11-30T22:36:00Z">
                  <w:rPr>
                    <w:ins w:id="20243" w:author="phuong vu" w:date="2018-11-21T21:36:00Z"/>
                    <w:lang w:val="en-US"/>
                  </w:rPr>
                </w:rPrChange>
              </w:rPr>
              <w:pPrChange w:id="20244" w:author="phuong vu" w:date="2018-11-30T14:16:00Z">
                <w:pPr>
                  <w:spacing w:line="360" w:lineRule="auto"/>
                  <w:jc w:val="center"/>
                </w:pPr>
              </w:pPrChange>
            </w:pPr>
          </w:p>
        </w:tc>
        <w:tc>
          <w:tcPr>
            <w:tcW w:w="1463" w:type="dxa"/>
          </w:tcPr>
          <w:p w14:paraId="5E28E65E" w14:textId="77777777" w:rsidR="00DE7121" w:rsidRPr="00920004" w:rsidRDefault="00DE7121" w:rsidP="00BD0851">
            <w:pPr>
              <w:spacing w:before="240" w:line="0" w:lineRule="atLeast"/>
              <w:jc w:val="center"/>
              <w:rPr>
                <w:ins w:id="20245" w:author="phuong vu" w:date="2018-11-21T21:36:00Z"/>
                <w:lang w:val="en-US"/>
                <w:rPrChange w:id="20246" w:author="phuong vu" w:date="2018-11-30T22:36:00Z">
                  <w:rPr>
                    <w:ins w:id="20247" w:author="phuong vu" w:date="2018-11-21T21:36:00Z"/>
                    <w:lang w:val="en-US"/>
                  </w:rPr>
                </w:rPrChange>
              </w:rPr>
              <w:pPrChange w:id="20248" w:author="phuong vu" w:date="2018-11-30T14:16:00Z">
                <w:pPr>
                  <w:spacing w:line="360" w:lineRule="auto"/>
                  <w:jc w:val="center"/>
                </w:pPr>
              </w:pPrChange>
            </w:pPr>
          </w:p>
        </w:tc>
        <w:tc>
          <w:tcPr>
            <w:tcW w:w="1463" w:type="dxa"/>
          </w:tcPr>
          <w:p w14:paraId="621A8FBE" w14:textId="77777777" w:rsidR="00DE7121" w:rsidRPr="00920004" w:rsidRDefault="00DE7121" w:rsidP="00BD0851">
            <w:pPr>
              <w:spacing w:before="240" w:line="0" w:lineRule="atLeast"/>
              <w:jc w:val="center"/>
              <w:rPr>
                <w:ins w:id="20249" w:author="phuong vu" w:date="2018-11-21T21:36:00Z"/>
                <w:lang w:val="en-US"/>
                <w:rPrChange w:id="20250" w:author="phuong vu" w:date="2018-11-30T22:36:00Z">
                  <w:rPr>
                    <w:ins w:id="20251" w:author="phuong vu" w:date="2018-11-21T21:36:00Z"/>
                    <w:lang w:val="en-US"/>
                  </w:rPr>
                </w:rPrChange>
              </w:rPr>
              <w:pPrChange w:id="20252" w:author="phuong vu" w:date="2018-11-30T14:16:00Z">
                <w:pPr>
                  <w:jc w:val="center"/>
                </w:pPr>
              </w:pPrChange>
            </w:pPr>
            <w:ins w:id="20253" w:author="phuong vu" w:date="2018-11-21T21:36:00Z">
              <w:r w:rsidRPr="00920004">
                <w:rPr>
                  <w:lang w:val="en-US"/>
                  <w:rPrChange w:id="20254" w:author="phuong vu" w:date="2018-11-30T22:36:00Z">
                    <w:rPr>
                      <w:lang w:val="en-US"/>
                    </w:rPr>
                  </w:rPrChange>
                </w:rPr>
                <w:t>X</w:t>
              </w:r>
            </w:ins>
          </w:p>
        </w:tc>
      </w:tr>
      <w:tr w:rsidR="00DE7121" w:rsidRPr="00920004" w14:paraId="7F980DFD" w14:textId="77777777" w:rsidTr="00E64310">
        <w:tblPrEx>
          <w:tblW w:w="0" w:type="auto"/>
          <w:tblPrExChange w:id="20255" w:author="phuong vu" w:date="2018-11-30T23:14:00Z">
            <w:tblPrEx>
              <w:tblW w:w="0" w:type="auto"/>
            </w:tblPrEx>
          </w:tblPrExChange>
        </w:tblPrEx>
        <w:trPr>
          <w:ins w:id="20256" w:author="phuong vu" w:date="2018-11-21T21:36:00Z"/>
        </w:trPr>
        <w:tc>
          <w:tcPr>
            <w:tcW w:w="805" w:type="dxa"/>
            <w:tcBorders>
              <w:bottom w:val="single" w:sz="4" w:space="0" w:color="auto"/>
            </w:tcBorders>
            <w:tcPrChange w:id="20257" w:author="phuong vu" w:date="2018-11-30T23:14:00Z">
              <w:tcPr>
                <w:tcW w:w="805" w:type="dxa"/>
              </w:tcPr>
            </w:tcPrChange>
          </w:tcPr>
          <w:p w14:paraId="7398499A" w14:textId="77777777" w:rsidR="00DE7121" w:rsidRPr="00920004" w:rsidRDefault="00DE7121" w:rsidP="00BD0851">
            <w:pPr>
              <w:spacing w:before="240" w:line="0" w:lineRule="atLeast"/>
              <w:jc w:val="center"/>
              <w:rPr>
                <w:ins w:id="20258" w:author="phuong vu" w:date="2018-11-21T21:36:00Z"/>
                <w:lang w:val="en-US"/>
                <w:rPrChange w:id="20259" w:author="phuong vu" w:date="2018-11-30T22:36:00Z">
                  <w:rPr>
                    <w:ins w:id="20260" w:author="phuong vu" w:date="2018-11-21T21:36:00Z"/>
                    <w:lang w:val="en-US"/>
                  </w:rPr>
                </w:rPrChange>
              </w:rPr>
              <w:pPrChange w:id="20261" w:author="phuong vu" w:date="2018-11-30T14:16:00Z">
                <w:pPr>
                  <w:spacing w:line="360" w:lineRule="auto"/>
                  <w:jc w:val="center"/>
                </w:pPr>
              </w:pPrChange>
            </w:pPr>
            <w:ins w:id="20262" w:author="phuong vu" w:date="2018-11-21T21:36:00Z">
              <w:r w:rsidRPr="00920004">
                <w:rPr>
                  <w:lang w:val="en-US"/>
                  <w:rPrChange w:id="20263" w:author="phuong vu" w:date="2018-11-30T22:36:00Z">
                    <w:rPr>
                      <w:lang w:val="en-US"/>
                    </w:rPr>
                  </w:rPrChange>
                </w:rPr>
                <w:t>2</w:t>
              </w:r>
            </w:ins>
          </w:p>
        </w:tc>
        <w:tc>
          <w:tcPr>
            <w:tcW w:w="2120" w:type="dxa"/>
            <w:tcBorders>
              <w:bottom w:val="single" w:sz="4" w:space="0" w:color="auto"/>
            </w:tcBorders>
            <w:tcPrChange w:id="20264" w:author="phuong vu" w:date="2018-11-30T23:14:00Z">
              <w:tcPr>
                <w:tcW w:w="2120" w:type="dxa"/>
              </w:tcPr>
            </w:tcPrChange>
          </w:tcPr>
          <w:p w14:paraId="344C9999" w14:textId="77777777" w:rsidR="00DE7121" w:rsidRPr="00920004" w:rsidRDefault="00DE7121" w:rsidP="00B7091A">
            <w:pPr>
              <w:rPr>
                <w:ins w:id="20265" w:author="phuong vu" w:date="2018-11-21T21:36:00Z"/>
                <w:lang w:val="en-US"/>
                <w:rPrChange w:id="20266" w:author="phuong vu" w:date="2018-11-30T22:36:00Z">
                  <w:rPr>
                    <w:ins w:id="20267" w:author="phuong vu" w:date="2018-11-21T21:36:00Z"/>
                    <w:lang w:val="en-US"/>
                  </w:rPr>
                </w:rPrChange>
              </w:rPr>
              <w:pPrChange w:id="20268" w:author="phuong vu" w:date="2018-11-30T23:10:00Z">
                <w:pPr>
                  <w:spacing w:line="360" w:lineRule="auto"/>
                </w:pPr>
              </w:pPrChange>
            </w:pPr>
            <w:ins w:id="20269" w:author="phuong vu" w:date="2018-11-21T21:36:00Z">
              <w:r w:rsidRPr="00920004">
                <w:rPr>
                  <w:lang w:val="en-US"/>
                  <w:rPrChange w:id="20270" w:author="phuong vu" w:date="2018-11-30T22:36:00Z">
                    <w:rPr>
                      <w:lang w:val="en-US"/>
                    </w:rPr>
                  </w:rPrChange>
                </w:rPr>
                <w:t>customer</w:t>
              </w:r>
            </w:ins>
          </w:p>
        </w:tc>
        <w:tc>
          <w:tcPr>
            <w:tcW w:w="1463" w:type="dxa"/>
            <w:tcBorders>
              <w:bottom w:val="single" w:sz="4" w:space="0" w:color="auto"/>
            </w:tcBorders>
            <w:tcPrChange w:id="20271" w:author="phuong vu" w:date="2018-11-30T23:14:00Z">
              <w:tcPr>
                <w:tcW w:w="1463" w:type="dxa"/>
              </w:tcPr>
            </w:tcPrChange>
          </w:tcPr>
          <w:p w14:paraId="79AD57C6" w14:textId="77777777" w:rsidR="00DE7121" w:rsidRPr="00920004" w:rsidRDefault="00DE7121" w:rsidP="00BD0851">
            <w:pPr>
              <w:spacing w:before="240" w:line="0" w:lineRule="atLeast"/>
              <w:jc w:val="center"/>
              <w:rPr>
                <w:ins w:id="20272" w:author="phuong vu" w:date="2018-11-21T21:36:00Z"/>
                <w:lang w:val="en-US"/>
                <w:rPrChange w:id="20273" w:author="phuong vu" w:date="2018-11-30T22:36:00Z">
                  <w:rPr>
                    <w:ins w:id="20274" w:author="phuong vu" w:date="2018-11-21T21:36:00Z"/>
                    <w:lang w:val="en-US"/>
                  </w:rPr>
                </w:rPrChange>
              </w:rPr>
              <w:pPrChange w:id="20275" w:author="phuong vu" w:date="2018-11-30T14:16:00Z">
                <w:pPr>
                  <w:spacing w:line="360" w:lineRule="auto"/>
                  <w:jc w:val="center"/>
                </w:pPr>
              </w:pPrChange>
            </w:pPr>
          </w:p>
        </w:tc>
        <w:tc>
          <w:tcPr>
            <w:tcW w:w="1463" w:type="dxa"/>
            <w:tcBorders>
              <w:bottom w:val="single" w:sz="4" w:space="0" w:color="auto"/>
            </w:tcBorders>
            <w:tcPrChange w:id="20276" w:author="phuong vu" w:date="2018-11-30T23:14:00Z">
              <w:tcPr>
                <w:tcW w:w="1463" w:type="dxa"/>
              </w:tcPr>
            </w:tcPrChange>
          </w:tcPr>
          <w:p w14:paraId="0A0D34EE" w14:textId="77777777" w:rsidR="00DE7121" w:rsidRPr="00920004" w:rsidRDefault="00DE7121" w:rsidP="00BD0851">
            <w:pPr>
              <w:spacing w:before="240" w:line="0" w:lineRule="atLeast"/>
              <w:jc w:val="center"/>
              <w:rPr>
                <w:ins w:id="20277" w:author="phuong vu" w:date="2018-11-21T21:36:00Z"/>
                <w:lang w:val="en-US"/>
                <w:rPrChange w:id="20278" w:author="phuong vu" w:date="2018-11-30T22:36:00Z">
                  <w:rPr>
                    <w:ins w:id="20279" w:author="phuong vu" w:date="2018-11-21T21:36:00Z"/>
                    <w:lang w:val="en-US"/>
                  </w:rPr>
                </w:rPrChange>
              </w:rPr>
              <w:pPrChange w:id="20280" w:author="phuong vu" w:date="2018-11-30T14:16:00Z">
                <w:pPr>
                  <w:spacing w:line="360" w:lineRule="auto"/>
                  <w:jc w:val="center"/>
                </w:pPr>
              </w:pPrChange>
            </w:pPr>
          </w:p>
        </w:tc>
        <w:tc>
          <w:tcPr>
            <w:tcW w:w="1463" w:type="dxa"/>
            <w:tcBorders>
              <w:bottom w:val="single" w:sz="4" w:space="0" w:color="auto"/>
            </w:tcBorders>
            <w:tcPrChange w:id="20281" w:author="phuong vu" w:date="2018-11-30T23:14:00Z">
              <w:tcPr>
                <w:tcW w:w="1463" w:type="dxa"/>
              </w:tcPr>
            </w:tcPrChange>
          </w:tcPr>
          <w:p w14:paraId="37B43473" w14:textId="77777777" w:rsidR="00DE7121" w:rsidRPr="00920004" w:rsidRDefault="00DE7121" w:rsidP="00BD0851">
            <w:pPr>
              <w:spacing w:before="240" w:line="0" w:lineRule="atLeast"/>
              <w:jc w:val="center"/>
              <w:rPr>
                <w:ins w:id="20282" w:author="phuong vu" w:date="2018-11-21T21:36:00Z"/>
                <w:lang w:val="en-US"/>
                <w:rPrChange w:id="20283" w:author="phuong vu" w:date="2018-11-30T22:36:00Z">
                  <w:rPr>
                    <w:ins w:id="20284" w:author="phuong vu" w:date="2018-11-21T21:36:00Z"/>
                    <w:lang w:val="en-US"/>
                  </w:rPr>
                </w:rPrChange>
              </w:rPr>
              <w:pPrChange w:id="20285" w:author="phuong vu" w:date="2018-11-30T14:16:00Z">
                <w:pPr>
                  <w:spacing w:line="360" w:lineRule="auto"/>
                  <w:jc w:val="center"/>
                </w:pPr>
              </w:pPrChange>
            </w:pPr>
          </w:p>
        </w:tc>
        <w:tc>
          <w:tcPr>
            <w:tcW w:w="1463" w:type="dxa"/>
            <w:tcBorders>
              <w:bottom w:val="single" w:sz="4" w:space="0" w:color="auto"/>
            </w:tcBorders>
            <w:tcPrChange w:id="20286" w:author="phuong vu" w:date="2018-11-30T23:14:00Z">
              <w:tcPr>
                <w:tcW w:w="1463" w:type="dxa"/>
              </w:tcPr>
            </w:tcPrChange>
          </w:tcPr>
          <w:p w14:paraId="174CFD24" w14:textId="77777777" w:rsidR="00DE7121" w:rsidRPr="00920004" w:rsidRDefault="00DE7121" w:rsidP="00BD0851">
            <w:pPr>
              <w:spacing w:before="240" w:line="0" w:lineRule="atLeast"/>
              <w:jc w:val="center"/>
              <w:rPr>
                <w:ins w:id="20287" w:author="phuong vu" w:date="2018-11-21T21:36:00Z"/>
                <w:lang w:val="en-US"/>
                <w:rPrChange w:id="20288" w:author="phuong vu" w:date="2018-11-30T22:36:00Z">
                  <w:rPr>
                    <w:ins w:id="20289" w:author="phuong vu" w:date="2018-11-21T21:36:00Z"/>
                    <w:lang w:val="en-US"/>
                  </w:rPr>
                </w:rPrChange>
              </w:rPr>
              <w:pPrChange w:id="20290" w:author="phuong vu" w:date="2018-11-30T14:16:00Z">
                <w:pPr>
                  <w:jc w:val="center"/>
                </w:pPr>
              </w:pPrChange>
            </w:pPr>
            <w:ins w:id="20291" w:author="phuong vu" w:date="2018-11-21T21:36:00Z">
              <w:r w:rsidRPr="00920004">
                <w:rPr>
                  <w:lang w:val="en-US"/>
                  <w:rPrChange w:id="20292" w:author="phuong vu" w:date="2018-11-30T22:36:00Z">
                    <w:rPr>
                      <w:lang w:val="en-US"/>
                    </w:rPr>
                  </w:rPrChange>
                </w:rPr>
                <w:t>X</w:t>
              </w:r>
            </w:ins>
          </w:p>
        </w:tc>
      </w:tr>
      <w:tr w:rsidR="00DE7121" w:rsidRPr="00920004" w14:paraId="0CC3D0B2" w14:textId="77777777" w:rsidTr="00E64310">
        <w:tblPrEx>
          <w:tblW w:w="0" w:type="auto"/>
          <w:tblPrExChange w:id="20293" w:author="phuong vu" w:date="2018-11-30T23:14:00Z">
            <w:tblPrEx>
              <w:tblW w:w="0" w:type="auto"/>
            </w:tblPrEx>
          </w:tblPrExChange>
        </w:tblPrEx>
        <w:trPr>
          <w:ins w:id="20294" w:author="phuong vu" w:date="2018-11-21T21:36:00Z"/>
        </w:trPr>
        <w:tc>
          <w:tcPr>
            <w:tcW w:w="805" w:type="dxa"/>
            <w:tcBorders>
              <w:top w:val="single" w:sz="4" w:space="0" w:color="auto"/>
              <w:left w:val="single" w:sz="4" w:space="0" w:color="auto"/>
              <w:bottom w:val="single" w:sz="4" w:space="0" w:color="auto"/>
              <w:right w:val="single" w:sz="4" w:space="0" w:color="auto"/>
            </w:tcBorders>
            <w:tcPrChange w:id="20295" w:author="phuong vu" w:date="2018-11-30T23:14:00Z">
              <w:tcPr>
                <w:tcW w:w="805" w:type="dxa"/>
              </w:tcPr>
            </w:tcPrChange>
          </w:tcPr>
          <w:p w14:paraId="768E912A" w14:textId="349EB582" w:rsidR="00DE7121" w:rsidRPr="00920004" w:rsidRDefault="00DE7121" w:rsidP="00BD0851">
            <w:pPr>
              <w:spacing w:before="240" w:line="0" w:lineRule="atLeast"/>
              <w:jc w:val="center"/>
              <w:rPr>
                <w:ins w:id="20296" w:author="phuong vu" w:date="2018-11-21T21:36:00Z"/>
                <w:lang w:val="en-US"/>
                <w:rPrChange w:id="20297" w:author="phuong vu" w:date="2018-11-30T22:36:00Z">
                  <w:rPr>
                    <w:ins w:id="20298" w:author="phuong vu" w:date="2018-11-21T21:36:00Z"/>
                    <w:lang w:val="en-US"/>
                  </w:rPr>
                </w:rPrChange>
              </w:rPr>
              <w:pPrChange w:id="20299" w:author="phuong vu" w:date="2018-11-30T14:16:00Z">
                <w:pPr>
                  <w:spacing w:line="360" w:lineRule="auto"/>
                  <w:jc w:val="center"/>
                </w:pPr>
              </w:pPrChange>
            </w:pPr>
            <w:ins w:id="20300" w:author="phuong vu" w:date="2018-11-21T21:36:00Z">
              <w:r w:rsidRPr="00920004">
                <w:rPr>
                  <w:lang w:val="en-US"/>
                  <w:rPrChange w:id="20301" w:author="phuong vu" w:date="2018-11-30T22:36:00Z">
                    <w:rPr>
                      <w:lang w:val="en-US"/>
                    </w:rPr>
                  </w:rPrChange>
                </w:rPr>
                <w:t>3</w:t>
              </w:r>
            </w:ins>
          </w:p>
        </w:tc>
        <w:tc>
          <w:tcPr>
            <w:tcW w:w="2120" w:type="dxa"/>
            <w:tcBorders>
              <w:top w:val="single" w:sz="4" w:space="0" w:color="auto"/>
              <w:left w:val="single" w:sz="4" w:space="0" w:color="auto"/>
              <w:bottom w:val="single" w:sz="4" w:space="0" w:color="auto"/>
              <w:right w:val="single" w:sz="4" w:space="0" w:color="auto"/>
            </w:tcBorders>
            <w:tcPrChange w:id="20302" w:author="phuong vu" w:date="2018-11-30T23:14:00Z">
              <w:tcPr>
                <w:tcW w:w="2120" w:type="dxa"/>
              </w:tcPr>
            </w:tcPrChange>
          </w:tcPr>
          <w:p w14:paraId="5663FE01" w14:textId="77777777" w:rsidR="00DE7121" w:rsidRPr="00920004" w:rsidRDefault="00DE7121" w:rsidP="00B7091A">
            <w:pPr>
              <w:rPr>
                <w:ins w:id="20303" w:author="phuong vu" w:date="2018-11-21T21:36:00Z"/>
                <w:lang w:val="en-US"/>
                <w:rPrChange w:id="20304" w:author="phuong vu" w:date="2018-11-30T22:36:00Z">
                  <w:rPr>
                    <w:ins w:id="20305" w:author="phuong vu" w:date="2018-11-21T21:36:00Z"/>
                    <w:lang w:val="en-US"/>
                  </w:rPr>
                </w:rPrChange>
              </w:rPr>
              <w:pPrChange w:id="20306" w:author="phuong vu" w:date="2018-11-30T23:10:00Z">
                <w:pPr>
                  <w:spacing w:line="360" w:lineRule="auto"/>
                </w:pPr>
              </w:pPrChange>
            </w:pPr>
            <w:ins w:id="20307" w:author="phuong vu" w:date="2018-11-21T21:36:00Z">
              <w:r w:rsidRPr="00920004">
                <w:rPr>
                  <w:lang w:val="en-US"/>
                  <w:rPrChange w:id="20308" w:author="phuong vu" w:date="2018-11-30T22:36:00Z">
                    <w:rPr>
                      <w:lang w:val="en-US"/>
                    </w:rPr>
                  </w:rPrChange>
                </w:rPr>
                <w:t>task</w:t>
              </w:r>
            </w:ins>
          </w:p>
        </w:tc>
        <w:tc>
          <w:tcPr>
            <w:tcW w:w="1463" w:type="dxa"/>
            <w:tcBorders>
              <w:top w:val="single" w:sz="4" w:space="0" w:color="auto"/>
              <w:left w:val="single" w:sz="4" w:space="0" w:color="auto"/>
              <w:bottom w:val="single" w:sz="4" w:space="0" w:color="auto"/>
              <w:right w:val="single" w:sz="4" w:space="0" w:color="auto"/>
            </w:tcBorders>
            <w:tcPrChange w:id="20309" w:author="phuong vu" w:date="2018-11-30T23:14:00Z">
              <w:tcPr>
                <w:tcW w:w="1463" w:type="dxa"/>
              </w:tcPr>
            </w:tcPrChange>
          </w:tcPr>
          <w:p w14:paraId="55144F0B" w14:textId="77777777" w:rsidR="00DE7121" w:rsidRPr="00920004" w:rsidRDefault="00DE7121" w:rsidP="00BD0851">
            <w:pPr>
              <w:spacing w:before="240" w:line="0" w:lineRule="atLeast"/>
              <w:jc w:val="center"/>
              <w:rPr>
                <w:ins w:id="20310" w:author="phuong vu" w:date="2018-11-21T21:36:00Z"/>
                <w:lang w:val="en-US"/>
                <w:rPrChange w:id="20311" w:author="phuong vu" w:date="2018-11-30T22:36:00Z">
                  <w:rPr>
                    <w:ins w:id="20312" w:author="phuong vu" w:date="2018-11-21T21:36:00Z"/>
                    <w:lang w:val="en-US"/>
                  </w:rPr>
                </w:rPrChange>
              </w:rPr>
              <w:pPrChange w:id="20313" w:author="phuong vu" w:date="2018-11-30T14:16:00Z">
                <w:pPr>
                  <w:spacing w:line="360" w:lineRule="auto"/>
                  <w:jc w:val="center"/>
                </w:pPr>
              </w:pPrChange>
            </w:pPr>
          </w:p>
        </w:tc>
        <w:tc>
          <w:tcPr>
            <w:tcW w:w="1463" w:type="dxa"/>
            <w:tcBorders>
              <w:top w:val="single" w:sz="4" w:space="0" w:color="auto"/>
              <w:left w:val="single" w:sz="4" w:space="0" w:color="auto"/>
              <w:bottom w:val="single" w:sz="4" w:space="0" w:color="auto"/>
              <w:right w:val="single" w:sz="4" w:space="0" w:color="auto"/>
            </w:tcBorders>
            <w:tcPrChange w:id="20314" w:author="phuong vu" w:date="2018-11-30T23:14:00Z">
              <w:tcPr>
                <w:tcW w:w="1463" w:type="dxa"/>
              </w:tcPr>
            </w:tcPrChange>
          </w:tcPr>
          <w:p w14:paraId="07293B4E" w14:textId="77777777" w:rsidR="00DE7121" w:rsidRPr="00920004" w:rsidRDefault="00DE7121" w:rsidP="00BD0851">
            <w:pPr>
              <w:spacing w:before="240" w:line="0" w:lineRule="atLeast"/>
              <w:jc w:val="center"/>
              <w:rPr>
                <w:ins w:id="20315" w:author="phuong vu" w:date="2018-11-21T21:36:00Z"/>
                <w:lang w:val="en-US"/>
                <w:rPrChange w:id="20316" w:author="phuong vu" w:date="2018-11-30T22:36:00Z">
                  <w:rPr>
                    <w:ins w:id="20317" w:author="phuong vu" w:date="2018-11-21T21:36:00Z"/>
                    <w:lang w:val="en-US"/>
                  </w:rPr>
                </w:rPrChange>
              </w:rPr>
              <w:pPrChange w:id="20318" w:author="phuong vu" w:date="2018-11-30T14:16:00Z">
                <w:pPr>
                  <w:spacing w:line="360" w:lineRule="auto"/>
                  <w:jc w:val="center"/>
                </w:pPr>
              </w:pPrChange>
            </w:pPr>
          </w:p>
        </w:tc>
        <w:tc>
          <w:tcPr>
            <w:tcW w:w="1463" w:type="dxa"/>
            <w:tcBorders>
              <w:top w:val="single" w:sz="4" w:space="0" w:color="auto"/>
              <w:left w:val="single" w:sz="4" w:space="0" w:color="auto"/>
              <w:bottom w:val="single" w:sz="4" w:space="0" w:color="auto"/>
              <w:right w:val="single" w:sz="4" w:space="0" w:color="auto"/>
            </w:tcBorders>
            <w:tcPrChange w:id="20319" w:author="phuong vu" w:date="2018-11-30T23:14:00Z">
              <w:tcPr>
                <w:tcW w:w="1463" w:type="dxa"/>
              </w:tcPr>
            </w:tcPrChange>
          </w:tcPr>
          <w:p w14:paraId="53D4DECD" w14:textId="77777777" w:rsidR="00DE7121" w:rsidRPr="00920004" w:rsidRDefault="00DE7121" w:rsidP="00BD0851">
            <w:pPr>
              <w:spacing w:before="240" w:line="0" w:lineRule="atLeast"/>
              <w:jc w:val="center"/>
              <w:rPr>
                <w:ins w:id="20320" w:author="phuong vu" w:date="2018-11-21T21:36:00Z"/>
                <w:lang w:val="en-US"/>
                <w:rPrChange w:id="20321" w:author="phuong vu" w:date="2018-11-30T22:36:00Z">
                  <w:rPr>
                    <w:ins w:id="20322" w:author="phuong vu" w:date="2018-11-21T21:36:00Z"/>
                    <w:lang w:val="en-US"/>
                  </w:rPr>
                </w:rPrChange>
              </w:rPr>
              <w:pPrChange w:id="20323" w:author="phuong vu" w:date="2018-11-30T14:16:00Z">
                <w:pPr>
                  <w:spacing w:line="360" w:lineRule="auto"/>
                  <w:jc w:val="center"/>
                </w:pPr>
              </w:pPrChange>
            </w:pPr>
          </w:p>
        </w:tc>
        <w:tc>
          <w:tcPr>
            <w:tcW w:w="1463" w:type="dxa"/>
            <w:tcBorders>
              <w:top w:val="single" w:sz="4" w:space="0" w:color="auto"/>
              <w:left w:val="single" w:sz="4" w:space="0" w:color="auto"/>
              <w:bottom w:val="single" w:sz="4" w:space="0" w:color="auto"/>
              <w:right w:val="single" w:sz="4" w:space="0" w:color="auto"/>
            </w:tcBorders>
            <w:tcPrChange w:id="20324" w:author="phuong vu" w:date="2018-11-30T23:14:00Z">
              <w:tcPr>
                <w:tcW w:w="1463" w:type="dxa"/>
              </w:tcPr>
            </w:tcPrChange>
          </w:tcPr>
          <w:p w14:paraId="2874328B" w14:textId="77777777" w:rsidR="00DE7121" w:rsidRPr="00920004" w:rsidRDefault="00DE7121" w:rsidP="00BD0851">
            <w:pPr>
              <w:keepNext/>
              <w:spacing w:before="240" w:line="0" w:lineRule="atLeast"/>
              <w:jc w:val="center"/>
              <w:rPr>
                <w:ins w:id="20325" w:author="phuong vu" w:date="2018-11-21T21:36:00Z"/>
                <w:lang w:val="en-US"/>
                <w:rPrChange w:id="20326" w:author="phuong vu" w:date="2018-11-30T22:36:00Z">
                  <w:rPr>
                    <w:ins w:id="20327" w:author="phuong vu" w:date="2018-11-21T21:36:00Z"/>
                    <w:lang w:val="en-US"/>
                  </w:rPr>
                </w:rPrChange>
              </w:rPr>
              <w:pPrChange w:id="20328" w:author="phuong vu" w:date="2018-11-30T14:16:00Z">
                <w:pPr>
                  <w:jc w:val="center"/>
                </w:pPr>
              </w:pPrChange>
            </w:pPr>
            <w:ins w:id="20329" w:author="phuong vu" w:date="2018-11-21T21:36:00Z">
              <w:r w:rsidRPr="00920004">
                <w:rPr>
                  <w:lang w:val="en-US"/>
                  <w:rPrChange w:id="20330" w:author="phuong vu" w:date="2018-11-30T22:36:00Z">
                    <w:rPr>
                      <w:lang w:val="en-US"/>
                    </w:rPr>
                  </w:rPrChange>
                </w:rPr>
                <w:t>X</w:t>
              </w:r>
            </w:ins>
          </w:p>
        </w:tc>
      </w:tr>
    </w:tbl>
    <w:p w14:paraId="2D8F1E50" w14:textId="3C314F26" w:rsidR="00DE7121" w:rsidRPr="00920004" w:rsidRDefault="006C10EC" w:rsidP="00A17FA5">
      <w:pPr>
        <w:pStyle w:val="Caption"/>
        <w:rPr>
          <w:ins w:id="20331" w:author="phuong vu" w:date="2018-11-21T21:34:00Z"/>
          <w:lang w:val="en-US"/>
          <w:rPrChange w:id="20332" w:author="phuong vu" w:date="2018-11-30T22:36:00Z">
            <w:rPr>
              <w:ins w:id="20333" w:author="phuong vu" w:date="2018-11-21T21:34:00Z"/>
              <w:lang w:val="en-US"/>
            </w:rPr>
          </w:rPrChange>
        </w:rPr>
        <w:pPrChange w:id="20334" w:author="phuong vu" w:date="2018-11-30T22:42:00Z">
          <w:pPr>
            <w:pStyle w:val="Heading6"/>
          </w:pPr>
        </w:pPrChange>
      </w:pPr>
      <w:bookmarkStart w:id="20335" w:name="_Toc531381621"/>
      <w:ins w:id="20336" w:author="phuong vu" w:date="2018-11-26T10:30:00Z">
        <w:r w:rsidRPr="00920004">
          <w:rPr>
            <w:rPrChange w:id="20337" w:author="phuong vu" w:date="2018-11-30T22:36:00Z">
              <w:rPr/>
            </w:rPrChange>
          </w:rPr>
          <w:t xml:space="preserve">Bảng </w:t>
        </w:r>
      </w:ins>
      <w:ins w:id="20338" w:author="phuong vu" w:date="2018-11-30T14:54:00Z">
        <w:r w:rsidR="00D632EE" w:rsidRPr="00920004">
          <w:rPr>
            <w:rPrChange w:id="20339" w:author="phuong vu" w:date="2018-11-30T22:36:00Z">
              <w:rPr/>
            </w:rPrChange>
          </w:rPr>
          <w:fldChar w:fldCharType="begin"/>
        </w:r>
        <w:r w:rsidR="00D632EE" w:rsidRPr="00920004">
          <w:rPr>
            <w:rPrChange w:id="20340" w:author="phuong vu" w:date="2018-11-30T22:36:00Z">
              <w:rPr/>
            </w:rPrChange>
          </w:rPr>
          <w:instrText xml:space="preserve"> STYLEREF 1 \s </w:instrText>
        </w:r>
      </w:ins>
      <w:r w:rsidR="00D632EE" w:rsidRPr="00920004">
        <w:rPr>
          <w:rPrChange w:id="20341" w:author="phuong vu" w:date="2018-11-30T22:36:00Z">
            <w:rPr/>
          </w:rPrChange>
        </w:rPr>
        <w:fldChar w:fldCharType="separate"/>
      </w:r>
      <w:r w:rsidR="00B5490C">
        <w:rPr>
          <w:noProof/>
        </w:rPr>
        <w:t>3</w:t>
      </w:r>
      <w:ins w:id="20342" w:author="phuong vu" w:date="2018-11-30T14:54:00Z">
        <w:r w:rsidR="00D632EE" w:rsidRPr="00920004">
          <w:rPr>
            <w:rPrChange w:id="20343" w:author="phuong vu" w:date="2018-11-30T22:36:00Z">
              <w:rPr/>
            </w:rPrChange>
          </w:rPr>
          <w:fldChar w:fldCharType="end"/>
        </w:r>
        <w:r w:rsidR="00D632EE" w:rsidRPr="00920004">
          <w:rPr>
            <w:rPrChange w:id="20344" w:author="phuong vu" w:date="2018-11-30T22:36:00Z">
              <w:rPr/>
            </w:rPrChange>
          </w:rPr>
          <w:t>.</w:t>
        </w:r>
        <w:r w:rsidR="00D632EE" w:rsidRPr="00920004">
          <w:rPr>
            <w:rPrChange w:id="20345" w:author="phuong vu" w:date="2018-11-30T22:36:00Z">
              <w:rPr/>
            </w:rPrChange>
          </w:rPr>
          <w:fldChar w:fldCharType="begin"/>
        </w:r>
        <w:r w:rsidR="00D632EE" w:rsidRPr="00920004">
          <w:rPr>
            <w:rPrChange w:id="20346" w:author="phuong vu" w:date="2018-11-30T22:36:00Z">
              <w:rPr/>
            </w:rPrChange>
          </w:rPr>
          <w:instrText xml:space="preserve"> SEQ Bảng \* ARABIC \s 1 </w:instrText>
        </w:r>
      </w:ins>
      <w:r w:rsidR="00D632EE" w:rsidRPr="00920004">
        <w:rPr>
          <w:rPrChange w:id="20347" w:author="phuong vu" w:date="2018-11-30T22:36:00Z">
            <w:rPr/>
          </w:rPrChange>
        </w:rPr>
        <w:fldChar w:fldCharType="separate"/>
      </w:r>
      <w:ins w:id="20348" w:author="phuong vu" w:date="2018-11-30T22:44:00Z">
        <w:r w:rsidR="00B5490C">
          <w:rPr>
            <w:noProof/>
          </w:rPr>
          <w:t>13</w:t>
        </w:r>
      </w:ins>
      <w:ins w:id="20349" w:author="phuong vu" w:date="2018-11-30T14:54:00Z">
        <w:r w:rsidR="00D632EE" w:rsidRPr="00920004">
          <w:rPr>
            <w:rPrChange w:id="20350" w:author="phuong vu" w:date="2018-11-30T22:36:00Z">
              <w:rPr/>
            </w:rPrChange>
          </w:rPr>
          <w:fldChar w:fldCharType="end"/>
        </w:r>
      </w:ins>
      <w:ins w:id="20351" w:author="phuong vu" w:date="2018-11-26T10:30:00Z">
        <w:r w:rsidRPr="00920004">
          <w:rPr>
            <w:lang w:val="en-US"/>
            <w:rPrChange w:id="20352" w:author="phuong vu" w:date="2018-11-30T22:36:00Z">
              <w:rPr>
                <w:lang w:val="en-US"/>
              </w:rPr>
            </w:rPrChange>
          </w:rPr>
          <w:t xml:space="preserve"> Dữ liệu sử dụng xem danh sách biên nhận theo trạng thái</w:t>
        </w:r>
      </w:ins>
      <w:bookmarkEnd w:id="20335"/>
    </w:p>
    <w:p w14:paraId="7260A6E9" w14:textId="07B6D8F0" w:rsidR="005645EE" w:rsidRPr="00920004" w:rsidDel="00E21716" w:rsidRDefault="005645EE" w:rsidP="00E64310">
      <w:pPr>
        <w:pStyle w:val="ListParagraph"/>
        <w:numPr>
          <w:ilvl w:val="0"/>
          <w:numId w:val="80"/>
        </w:numPr>
        <w:ind w:left="630"/>
        <w:rPr>
          <w:del w:id="20353" w:author="phuong vu" w:date="2018-11-23T15:24:00Z"/>
          <w:b/>
          <w:lang w:val="en-US"/>
          <w:rPrChange w:id="20354" w:author="phuong vu" w:date="2018-11-30T22:36:00Z">
            <w:rPr>
              <w:del w:id="20355" w:author="phuong vu" w:date="2018-11-23T15:24:00Z"/>
              <w:lang w:val="en-US"/>
            </w:rPr>
          </w:rPrChange>
        </w:rPr>
        <w:pPrChange w:id="20356" w:author="phuong vu" w:date="2018-11-30T23:14:00Z">
          <w:pPr>
            <w:pStyle w:val="Heading6"/>
          </w:pPr>
        </w:pPrChange>
      </w:pPr>
    </w:p>
    <w:p w14:paraId="649043BA" w14:textId="32024284" w:rsidR="00AA3488" w:rsidRPr="00920004" w:rsidRDefault="006C10EC" w:rsidP="00E64310">
      <w:pPr>
        <w:pStyle w:val="ListParagraph"/>
        <w:numPr>
          <w:ilvl w:val="0"/>
          <w:numId w:val="80"/>
        </w:numPr>
        <w:ind w:left="630"/>
        <w:rPr>
          <w:ins w:id="20357" w:author="phuong vu" w:date="2018-11-26T10:29:00Z"/>
          <w:b/>
          <w:lang w:val="en-US"/>
          <w:rPrChange w:id="20358" w:author="phuong vu" w:date="2018-11-30T22:36:00Z">
            <w:rPr>
              <w:ins w:id="20359" w:author="phuong vu" w:date="2018-11-26T10:29:00Z"/>
              <w:lang w:val="en-US"/>
            </w:rPr>
          </w:rPrChange>
        </w:rPr>
        <w:pPrChange w:id="20360" w:author="phuong vu" w:date="2018-11-30T23:14:00Z">
          <w:pPr>
            <w:pStyle w:val="Heading6"/>
          </w:pPr>
        </w:pPrChange>
      </w:pPr>
      <w:ins w:id="20361" w:author="phuong vu" w:date="2018-11-26T10:29:00Z">
        <w:r w:rsidRPr="00920004">
          <w:rPr>
            <w:b/>
            <w:lang w:val="en-US"/>
            <w:rPrChange w:id="20362" w:author="phuong vu" w:date="2018-11-30T22:36:00Z">
              <w:rPr>
                <w:lang w:val="en-US"/>
              </w:rPr>
            </w:rPrChange>
          </w:rPr>
          <w:t>Cách xử lí</w:t>
        </w:r>
      </w:ins>
    </w:p>
    <w:p w14:paraId="2B6BEA22" w14:textId="60789501" w:rsidR="006C10EC" w:rsidRPr="00920004" w:rsidRDefault="00F653CC" w:rsidP="00BD0851">
      <w:pPr>
        <w:keepNext/>
        <w:spacing w:before="240" w:line="0" w:lineRule="atLeast"/>
        <w:jc w:val="center"/>
        <w:rPr>
          <w:ins w:id="20363" w:author="phuong vu" w:date="2018-11-26T10:30:00Z"/>
          <w:rPrChange w:id="20364" w:author="phuong vu" w:date="2018-11-30T22:36:00Z">
            <w:rPr>
              <w:ins w:id="20365" w:author="phuong vu" w:date="2018-11-26T10:30:00Z"/>
            </w:rPr>
          </w:rPrChange>
        </w:rPr>
        <w:pPrChange w:id="20366" w:author="phuong vu" w:date="2018-11-30T14:16:00Z">
          <w:pPr>
            <w:jc w:val="center"/>
          </w:pPr>
        </w:pPrChange>
      </w:pPr>
      <w:ins w:id="20367" w:author="phuong vu" w:date="2018-11-26T13:25:00Z">
        <w:r w:rsidRPr="00920004">
          <w:rPr>
            <w:noProof/>
            <w:rPrChange w:id="20368" w:author="phuong vu" w:date="2018-11-30T22:36:00Z">
              <w:rPr>
                <w:noProof/>
              </w:rPr>
            </w:rPrChange>
          </w:rPr>
          <w:drawing>
            <wp:inline distT="0" distB="0" distL="0" distR="0" wp14:anchorId="24A398BF" wp14:editId="687A10FA">
              <wp:extent cx="3348990" cy="5667154"/>
              <wp:effectExtent l="0" t="0" r="381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351645" cy="5671646"/>
                      </a:xfrm>
                      <a:prstGeom prst="rect">
                        <a:avLst/>
                      </a:prstGeom>
                      <a:noFill/>
                      <a:ln>
                        <a:noFill/>
                      </a:ln>
                    </pic:spPr>
                  </pic:pic>
                </a:graphicData>
              </a:graphic>
            </wp:inline>
          </w:drawing>
        </w:r>
      </w:ins>
    </w:p>
    <w:p w14:paraId="1BBE944D" w14:textId="030F4BB5" w:rsidR="006C10EC" w:rsidRPr="00920004" w:rsidRDefault="006C10EC" w:rsidP="00A17FA5">
      <w:pPr>
        <w:pStyle w:val="Caption"/>
        <w:rPr>
          <w:lang w:val="en-US"/>
          <w:rPrChange w:id="20369" w:author="phuong vu" w:date="2018-11-30T22:36:00Z">
            <w:rPr>
              <w:lang w:val="en-US"/>
            </w:rPr>
          </w:rPrChange>
        </w:rPr>
        <w:pPrChange w:id="20370" w:author="phuong vu" w:date="2018-11-30T22:42:00Z">
          <w:pPr/>
        </w:pPrChange>
      </w:pPr>
      <w:bookmarkStart w:id="20371" w:name="_Toc531380496"/>
      <w:ins w:id="20372" w:author="phuong vu" w:date="2018-11-26T10:30:00Z">
        <w:r w:rsidRPr="00920004">
          <w:rPr>
            <w:rPrChange w:id="20373" w:author="phuong vu" w:date="2018-11-30T22:36:00Z">
              <w:rPr/>
            </w:rPrChange>
          </w:rPr>
          <w:t xml:space="preserve">Hình </w:t>
        </w:r>
      </w:ins>
      <w:ins w:id="20374" w:author="phuong vu" w:date="2018-11-30T15:13:00Z">
        <w:r w:rsidR="00EF3636" w:rsidRPr="00920004">
          <w:rPr>
            <w:rPrChange w:id="20375" w:author="phuong vu" w:date="2018-11-30T22:36:00Z">
              <w:rPr/>
            </w:rPrChange>
          </w:rPr>
          <w:fldChar w:fldCharType="begin"/>
        </w:r>
        <w:r w:rsidR="00EF3636" w:rsidRPr="00920004">
          <w:rPr>
            <w:rPrChange w:id="20376" w:author="phuong vu" w:date="2018-11-30T22:36:00Z">
              <w:rPr/>
            </w:rPrChange>
          </w:rPr>
          <w:instrText xml:space="preserve"> STYLEREF 1 \s </w:instrText>
        </w:r>
      </w:ins>
      <w:r w:rsidR="00EF3636" w:rsidRPr="00920004">
        <w:rPr>
          <w:rPrChange w:id="20377" w:author="phuong vu" w:date="2018-11-30T22:36:00Z">
            <w:rPr/>
          </w:rPrChange>
        </w:rPr>
        <w:fldChar w:fldCharType="separate"/>
      </w:r>
      <w:r w:rsidR="00B5490C">
        <w:rPr>
          <w:noProof/>
        </w:rPr>
        <w:t>3</w:t>
      </w:r>
      <w:ins w:id="20378" w:author="phuong vu" w:date="2018-11-30T15:13:00Z">
        <w:r w:rsidR="00EF3636" w:rsidRPr="00920004">
          <w:rPr>
            <w:rPrChange w:id="20379" w:author="phuong vu" w:date="2018-11-30T22:36:00Z">
              <w:rPr/>
            </w:rPrChange>
          </w:rPr>
          <w:fldChar w:fldCharType="end"/>
        </w:r>
        <w:r w:rsidR="00EF3636" w:rsidRPr="00920004">
          <w:rPr>
            <w:rPrChange w:id="20380" w:author="phuong vu" w:date="2018-11-30T22:36:00Z">
              <w:rPr/>
            </w:rPrChange>
          </w:rPr>
          <w:t>.</w:t>
        </w:r>
        <w:r w:rsidR="00EF3636" w:rsidRPr="00920004">
          <w:rPr>
            <w:rPrChange w:id="20381" w:author="phuong vu" w:date="2018-11-30T22:36:00Z">
              <w:rPr/>
            </w:rPrChange>
          </w:rPr>
          <w:fldChar w:fldCharType="begin"/>
        </w:r>
        <w:r w:rsidR="00EF3636" w:rsidRPr="00920004">
          <w:rPr>
            <w:rPrChange w:id="20382" w:author="phuong vu" w:date="2018-11-30T22:36:00Z">
              <w:rPr/>
            </w:rPrChange>
          </w:rPr>
          <w:instrText xml:space="preserve"> SEQ Hình \* ARABIC \s 1 </w:instrText>
        </w:r>
      </w:ins>
      <w:r w:rsidR="00EF3636" w:rsidRPr="00920004">
        <w:rPr>
          <w:rPrChange w:id="20383" w:author="phuong vu" w:date="2018-11-30T22:36:00Z">
            <w:rPr/>
          </w:rPrChange>
        </w:rPr>
        <w:fldChar w:fldCharType="separate"/>
      </w:r>
      <w:ins w:id="20384" w:author="phuong vu" w:date="2018-11-30T22:44:00Z">
        <w:r w:rsidR="00B5490C">
          <w:rPr>
            <w:noProof/>
          </w:rPr>
          <w:t>19</w:t>
        </w:r>
      </w:ins>
      <w:ins w:id="20385" w:author="phuong vu" w:date="2018-11-30T15:13:00Z">
        <w:r w:rsidR="00EF3636" w:rsidRPr="00920004">
          <w:rPr>
            <w:rPrChange w:id="20386" w:author="phuong vu" w:date="2018-11-30T22:36:00Z">
              <w:rPr/>
            </w:rPrChange>
          </w:rPr>
          <w:fldChar w:fldCharType="end"/>
        </w:r>
      </w:ins>
      <w:ins w:id="20387" w:author="phuong vu" w:date="2018-11-26T10:30:00Z">
        <w:r w:rsidRPr="00920004">
          <w:rPr>
            <w:lang w:val="en-US"/>
            <w:rPrChange w:id="20388" w:author="phuong vu" w:date="2018-11-30T22:36:00Z">
              <w:rPr>
                <w:lang w:val="en-US"/>
              </w:rPr>
            </w:rPrChange>
          </w:rPr>
          <w:t xml:space="preserve"> Sơ </w:t>
        </w:r>
      </w:ins>
      <w:ins w:id="20389" w:author="phuong vu" w:date="2018-11-26T10:31:00Z">
        <w:r w:rsidRPr="00920004">
          <w:rPr>
            <w:lang w:val="en-US"/>
            <w:rPrChange w:id="20390" w:author="phuong vu" w:date="2018-11-30T22:36:00Z">
              <w:rPr>
                <w:lang w:val="en-US"/>
              </w:rPr>
            </w:rPrChange>
          </w:rPr>
          <w:t>đồ xử lí xem danh sách đơn hàng theo trạng thái</w:t>
        </w:r>
      </w:ins>
      <w:bookmarkEnd w:id="20371"/>
    </w:p>
    <w:p w14:paraId="1449E3B4" w14:textId="5CCE386F" w:rsidR="005E64D7" w:rsidRPr="00920004" w:rsidRDefault="005E64D7" w:rsidP="00BD0851">
      <w:pPr>
        <w:pStyle w:val="Heading5"/>
        <w:spacing w:before="240" w:line="0" w:lineRule="atLeast"/>
        <w:rPr>
          <w:rFonts w:cstheme="majorHAnsi"/>
          <w:lang w:val="en-US"/>
          <w:rPrChange w:id="20391" w:author="phuong vu" w:date="2018-11-30T22:36:00Z">
            <w:rPr>
              <w:lang w:val="en-US"/>
            </w:rPr>
          </w:rPrChange>
        </w:rPr>
        <w:pPrChange w:id="20392" w:author="phuong vu" w:date="2018-11-30T14:16:00Z">
          <w:pPr>
            <w:pStyle w:val="Heading5"/>
          </w:pPr>
        </w:pPrChange>
      </w:pPr>
      <w:r w:rsidRPr="00920004">
        <w:rPr>
          <w:rFonts w:cstheme="majorHAnsi"/>
          <w:lang w:val="en-US"/>
          <w:rPrChange w:id="20393" w:author="phuong vu" w:date="2018-11-30T22:36:00Z">
            <w:rPr>
              <w:lang w:val="en-US"/>
            </w:rPr>
          </w:rPrChange>
        </w:rPr>
        <w:lastRenderedPageBreak/>
        <w:t>Xem chi tiết biên nhận</w:t>
      </w:r>
    </w:p>
    <w:p w14:paraId="73BB6ABB" w14:textId="7DB6F4AF" w:rsidR="003610CA" w:rsidRPr="00920004" w:rsidRDefault="00070C2F" w:rsidP="00FD0D70">
      <w:pPr>
        <w:ind w:firstLine="720"/>
        <w:rPr>
          <w:lang w:val="en-US"/>
          <w:rPrChange w:id="20394" w:author="phuong vu" w:date="2018-11-30T22:36:00Z">
            <w:rPr>
              <w:lang w:val="en-US"/>
            </w:rPr>
          </w:rPrChange>
        </w:rPr>
        <w:pPrChange w:id="20395" w:author="phuong vu" w:date="2018-11-30T14:47:00Z">
          <w:pPr>
            <w:pStyle w:val="Heading6"/>
          </w:pPr>
        </w:pPrChange>
      </w:pPr>
      <w:r w:rsidRPr="00920004">
        <w:rPr>
          <w:b/>
          <w:lang w:val="en-US"/>
          <w:rPrChange w:id="20396" w:author="phuong vu" w:date="2018-11-30T22:36:00Z">
            <w:rPr>
              <w:lang w:val="en-US"/>
            </w:rPr>
          </w:rPrChange>
        </w:rPr>
        <w:t>Mục đích</w:t>
      </w:r>
      <w:ins w:id="20397" w:author="phuong vu" w:date="2018-11-30T14:47:00Z">
        <w:r w:rsidR="00FD0D70" w:rsidRPr="00920004">
          <w:rPr>
            <w:b/>
            <w:lang w:val="en-US"/>
            <w:rPrChange w:id="20398" w:author="phuong vu" w:date="2018-11-30T22:36:00Z">
              <w:rPr>
                <w:lang w:val="en-US"/>
              </w:rPr>
            </w:rPrChange>
          </w:rPr>
          <w:t>:</w:t>
        </w:r>
        <w:r w:rsidR="00FD0D70" w:rsidRPr="00920004">
          <w:rPr>
            <w:lang w:val="en-US"/>
            <w:rPrChange w:id="20399" w:author="phuong vu" w:date="2018-11-30T22:36:00Z">
              <w:rPr>
                <w:lang w:val="en-US"/>
              </w:rPr>
            </w:rPrChange>
          </w:rPr>
          <w:t xml:space="preserve"> </w:t>
        </w:r>
      </w:ins>
      <w:ins w:id="20400" w:author="phuong vu" w:date="2018-11-21T23:27:00Z">
        <w:r w:rsidR="003610CA" w:rsidRPr="00920004">
          <w:rPr>
            <w:lang w:val="en-US"/>
            <w:rPrChange w:id="20401" w:author="phuong vu" w:date="2018-11-30T22:36:00Z">
              <w:rPr>
                <w:lang w:val="en-US"/>
              </w:rPr>
            </w:rPrChange>
          </w:rPr>
          <w:t xml:space="preserve">Giúp nhân viên kiểm tra các thông tin đơn hàng trước khi xác nhận và xử lí các chức năng khác đối với </w:t>
        </w:r>
      </w:ins>
      <w:ins w:id="20402" w:author="phuong vu" w:date="2018-11-21T23:28:00Z">
        <w:r w:rsidR="00836F48" w:rsidRPr="00920004">
          <w:rPr>
            <w:lang w:val="en-US"/>
            <w:rPrChange w:id="20403" w:author="phuong vu" w:date="2018-11-30T22:36:00Z">
              <w:rPr>
                <w:lang w:val="en-US"/>
              </w:rPr>
            </w:rPrChange>
          </w:rPr>
          <w:t>biên nhận</w:t>
        </w:r>
      </w:ins>
      <w:ins w:id="20404" w:author="phuong vu" w:date="2018-11-21T23:27:00Z">
        <w:r w:rsidR="003610CA" w:rsidRPr="00920004">
          <w:rPr>
            <w:lang w:val="en-US"/>
            <w:rPrChange w:id="20405" w:author="phuong vu" w:date="2018-11-30T22:36:00Z">
              <w:rPr>
                <w:lang w:val="en-US"/>
              </w:rPr>
            </w:rPrChange>
          </w:rPr>
          <w:t xml:space="preserve"> tùy theo quyền thực hiện chức nắng với từng người dùng cụ thể. Mọi chức năng đối với </w:t>
        </w:r>
      </w:ins>
      <w:ins w:id="20406" w:author="phuong vu" w:date="2018-11-21T23:28:00Z">
        <w:r w:rsidR="00836F48" w:rsidRPr="00920004">
          <w:rPr>
            <w:lang w:val="en-US"/>
            <w:rPrChange w:id="20407" w:author="phuong vu" w:date="2018-11-30T22:36:00Z">
              <w:rPr>
                <w:lang w:val="en-US"/>
              </w:rPr>
            </w:rPrChange>
          </w:rPr>
          <w:t>biên nhận</w:t>
        </w:r>
      </w:ins>
      <w:ins w:id="20408" w:author="phuong vu" w:date="2018-11-21T23:27:00Z">
        <w:r w:rsidR="003610CA" w:rsidRPr="00920004">
          <w:rPr>
            <w:lang w:val="en-US"/>
            <w:rPrChange w:id="20409" w:author="phuong vu" w:date="2018-11-30T22:36:00Z">
              <w:rPr>
                <w:lang w:val="en-US"/>
              </w:rPr>
            </w:rPrChange>
          </w:rPr>
          <w:t xml:space="preserve"> đều phải truy cập vào màn hình chi tiết trước.</w:t>
        </w:r>
      </w:ins>
    </w:p>
    <w:p w14:paraId="2E1B046D" w14:textId="5C30D7B0" w:rsidR="00070C2F" w:rsidRPr="00920004" w:rsidRDefault="00070C2F" w:rsidP="00E64310">
      <w:pPr>
        <w:pStyle w:val="Heading6"/>
        <w:numPr>
          <w:ilvl w:val="0"/>
          <w:numId w:val="80"/>
        </w:numPr>
        <w:spacing w:before="240" w:line="0" w:lineRule="atLeast"/>
        <w:ind w:left="720"/>
        <w:rPr>
          <w:rFonts w:cstheme="majorHAnsi"/>
          <w:lang w:val="en-US"/>
          <w:rPrChange w:id="20410" w:author="phuong vu" w:date="2018-11-30T22:36:00Z">
            <w:rPr>
              <w:lang w:val="en-US"/>
            </w:rPr>
          </w:rPrChange>
        </w:rPr>
        <w:pPrChange w:id="20411" w:author="phuong vu" w:date="2018-11-30T23:14:00Z">
          <w:pPr>
            <w:pStyle w:val="Heading6"/>
          </w:pPr>
        </w:pPrChange>
      </w:pPr>
      <w:r w:rsidRPr="00920004">
        <w:rPr>
          <w:rFonts w:cstheme="majorHAnsi"/>
          <w:lang w:val="en-US"/>
          <w:rPrChange w:id="20412" w:author="phuong vu" w:date="2018-11-30T22:36:00Z">
            <w:rPr>
              <w:lang w:val="en-US"/>
            </w:rPr>
          </w:rPrChange>
        </w:rPr>
        <w:t>Giao diện</w:t>
      </w:r>
    </w:p>
    <w:p w14:paraId="7A59FB21" w14:textId="33D8AE02" w:rsidR="003C2D88" w:rsidRPr="00920004" w:rsidRDefault="00323EED" w:rsidP="00BD0851">
      <w:pPr>
        <w:keepNext/>
        <w:spacing w:before="240" w:line="0" w:lineRule="atLeast"/>
        <w:jc w:val="center"/>
        <w:rPr>
          <w:rPrChange w:id="20413" w:author="phuong vu" w:date="2018-11-30T22:36:00Z">
            <w:rPr/>
          </w:rPrChange>
        </w:rPr>
        <w:pPrChange w:id="20414" w:author="phuong vu" w:date="2018-11-30T14:16:00Z">
          <w:pPr>
            <w:keepNext/>
          </w:pPr>
        </w:pPrChange>
      </w:pPr>
      <w:ins w:id="20415" w:author="phuong vu" w:date="2018-11-21T22:14:00Z">
        <w:r w:rsidRPr="00920004">
          <w:rPr>
            <w:noProof/>
            <w:lang w:val="en-US"/>
            <w:rPrChange w:id="20416" w:author="phuong vu" w:date="2018-11-30T22:36:00Z">
              <w:rPr>
                <w:noProof/>
                <w:lang w:val="en-US"/>
              </w:rPr>
            </w:rPrChange>
          </w:rPr>
          <w:drawing>
            <wp:inline distT="0" distB="0" distL="0" distR="0" wp14:anchorId="46A48D75" wp14:editId="2626C41C">
              <wp:extent cx="5579745" cy="4518025"/>
              <wp:effectExtent l="0" t="0" r="190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579745" cy="4518025"/>
                      </a:xfrm>
                      <a:prstGeom prst="rect">
                        <a:avLst/>
                      </a:prstGeom>
                      <a:noFill/>
                      <a:ln>
                        <a:noFill/>
                      </a:ln>
                    </pic:spPr>
                  </pic:pic>
                </a:graphicData>
              </a:graphic>
            </wp:inline>
          </w:drawing>
        </w:r>
      </w:ins>
      <w:del w:id="20417" w:author="phuong vu" w:date="2018-11-21T22:13:00Z">
        <w:r w:rsidR="003C2D88" w:rsidRPr="00920004" w:rsidDel="00323EED">
          <w:rPr>
            <w:noProof/>
            <w:lang w:val="en-US"/>
            <w:rPrChange w:id="20418" w:author="phuong vu" w:date="2018-11-30T22:36:00Z">
              <w:rPr>
                <w:noProof/>
                <w:lang w:val="en-US"/>
              </w:rPr>
            </w:rPrChange>
          </w:rPr>
          <w:drawing>
            <wp:inline distT="0" distB="0" distL="0" distR="0" wp14:anchorId="52AD5B8F" wp14:editId="383E2B8E">
              <wp:extent cx="5579745" cy="4541520"/>
              <wp:effectExtent l="0" t="0" r="190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579745" cy="4541520"/>
                      </a:xfrm>
                      <a:prstGeom prst="rect">
                        <a:avLst/>
                      </a:prstGeom>
                      <a:noFill/>
                      <a:ln>
                        <a:noFill/>
                      </a:ln>
                    </pic:spPr>
                  </pic:pic>
                </a:graphicData>
              </a:graphic>
            </wp:inline>
          </w:drawing>
        </w:r>
      </w:del>
    </w:p>
    <w:bookmarkStart w:id="20419" w:name="_Toc531380497"/>
    <w:p w14:paraId="58CF6C74" w14:textId="3A884B94" w:rsidR="003C2D88" w:rsidRPr="00920004" w:rsidRDefault="00080487" w:rsidP="00A17FA5">
      <w:pPr>
        <w:pStyle w:val="Caption"/>
        <w:rPr>
          <w:ins w:id="20420" w:author="phuong vu" w:date="2018-11-21T22:31:00Z"/>
          <w:rPrChange w:id="20421" w:author="phuong vu" w:date="2018-11-30T22:36:00Z">
            <w:rPr>
              <w:ins w:id="20422" w:author="phuong vu" w:date="2018-11-21T22:31:00Z"/>
              <w:szCs w:val="26"/>
              <w:lang w:val="en-US"/>
            </w:rPr>
          </w:rPrChange>
        </w:rPr>
        <w:pPrChange w:id="20423" w:author="phuong vu" w:date="2018-11-30T22:42:00Z">
          <w:pPr>
            <w:pStyle w:val="Caption"/>
          </w:pPr>
        </w:pPrChange>
      </w:pPr>
      <w:r w:rsidRPr="00920004">
        <w:rPr>
          <w:noProof/>
          <w:lang w:val="en-US"/>
          <w:rPrChange w:id="20424" w:author="phuong vu" w:date="2018-11-30T22:36:00Z">
            <w:rPr>
              <w:noProof/>
              <w:lang w:val="en-US"/>
            </w:rPr>
          </w:rPrChange>
        </w:rPr>
        <mc:AlternateContent>
          <mc:Choice Requires="wpg">
            <w:drawing>
              <wp:anchor distT="0" distB="0" distL="114300" distR="114300" simplePos="0" relativeHeight="251661312" behindDoc="0" locked="0" layoutInCell="1" allowOverlap="1" wp14:anchorId="78A971BC" wp14:editId="7BFF738D">
                <wp:simplePos x="0" y="0"/>
                <wp:positionH relativeFrom="column">
                  <wp:posOffset>731993</wp:posOffset>
                </wp:positionH>
                <wp:positionV relativeFrom="paragraph">
                  <wp:posOffset>320255</wp:posOffset>
                </wp:positionV>
                <wp:extent cx="4256850" cy="517847"/>
                <wp:effectExtent l="0" t="0" r="0" b="0"/>
                <wp:wrapTopAndBottom/>
                <wp:docPr id="60" name="Group 60"/>
                <wp:cNvGraphicFramePr/>
                <a:graphic xmlns:a="http://schemas.openxmlformats.org/drawingml/2006/main">
                  <a:graphicData uri="http://schemas.microsoft.com/office/word/2010/wordprocessingGroup">
                    <wpg:wgp>
                      <wpg:cNvGrpSpPr/>
                      <wpg:grpSpPr>
                        <a:xfrm>
                          <a:off x="0" y="0"/>
                          <a:ext cx="4256850" cy="517847"/>
                          <a:chOff x="0" y="13664"/>
                          <a:chExt cx="4257337" cy="518447"/>
                        </a:xfrm>
                      </wpg:grpSpPr>
                      <pic:pic xmlns:pic="http://schemas.openxmlformats.org/drawingml/2006/picture">
                        <pic:nvPicPr>
                          <pic:cNvPr id="59" name="Picture 59"/>
                          <pic:cNvPicPr>
                            <a:picLocks noChangeAspect="1"/>
                          </pic:cNvPicPr>
                        </pic:nvPicPr>
                        <pic:blipFill rotWithShape="1">
                          <a:blip r:embed="rId70">
                            <a:extLst>
                              <a:ext uri="{28A0092B-C50C-407E-A947-70E740481C1C}">
                                <a14:useLocalDpi xmlns:a14="http://schemas.microsoft.com/office/drawing/2010/main" val="0"/>
                              </a:ext>
                            </a:extLst>
                          </a:blip>
                          <a:srcRect l="58519" r="10" b="16391"/>
                          <a:stretch/>
                        </pic:blipFill>
                        <pic:spPr>
                          <a:xfrm>
                            <a:off x="3193428" y="13664"/>
                            <a:ext cx="1063909" cy="464024"/>
                          </a:xfrm>
                          <a:prstGeom prst="rect">
                            <a:avLst/>
                          </a:prstGeom>
                        </pic:spPr>
                      </pic:pic>
                      <pic:pic xmlns:pic="http://schemas.openxmlformats.org/drawingml/2006/picture">
                        <pic:nvPicPr>
                          <pic:cNvPr id="58" name="Picture 58"/>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791570" y="54591"/>
                            <a:ext cx="2317750" cy="477520"/>
                          </a:xfrm>
                          <a:prstGeom prst="rect">
                            <a:avLst/>
                          </a:prstGeom>
                        </pic:spPr>
                      </pic:pic>
                      <pic:pic xmlns:pic="http://schemas.openxmlformats.org/drawingml/2006/picture">
                        <pic:nvPicPr>
                          <pic:cNvPr id="56" name="Picture 56"/>
                          <pic:cNvPicPr>
                            <a:picLocks noChangeAspect="1"/>
                          </pic:cNvPicPr>
                        </pic:nvPicPr>
                        <pic:blipFill rotWithShape="1">
                          <a:blip r:embed="rId72">
                            <a:extLst>
                              <a:ext uri="{28A0092B-C50C-407E-A947-70E740481C1C}">
                                <a14:useLocalDpi xmlns:a14="http://schemas.microsoft.com/office/drawing/2010/main" val="0"/>
                              </a:ext>
                            </a:extLst>
                          </a:blip>
                          <a:srcRect l="21573" t="7851" r="17648" b="17548"/>
                          <a:stretch/>
                        </pic:blipFill>
                        <pic:spPr bwMode="auto">
                          <a:xfrm>
                            <a:off x="0" y="54591"/>
                            <a:ext cx="734060" cy="45021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7391B18B" id="Group 60" o:spid="_x0000_s1026" style="position:absolute;margin-left:57.65pt;margin-top:25.2pt;width:335.2pt;height:40.8pt;z-index:251676672;mso-width-relative:margin;mso-height-relative:margin" coordorigin=",136" coordsize="42573,51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9" o:spid="_x0000_s1027" type="#_x0000_t75" style="position:absolute;left:31934;top:136;width:10639;height:4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">
                  <v:imagedata r:id="rId73" o:title="" cropbottom="10742f" cropleft="38351f" cropright="7f"/>
                </v:shape>
                <v:shape id="Picture 58" o:spid="_x0000_s1028" type="#_x0000_t75" style="position:absolute;left:7915;top:545;width:23178;height:47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">
                  <v:imagedata r:id="rId74" o:title=""/>
                </v:shape>
                <v:shape id="Picture 56" o:spid="_x0000_s1029" type="#_x0000_t75" style="position:absolute;top:545;width:7340;height:45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">
                  <v:imagedata r:id="rId75" o:title="" croptop="5145f" cropbottom="11500f" cropleft="14138f" cropright="11566f"/>
                </v:shape>
                <w10:wrap type="topAndBottom"/>
              </v:group>
            </w:pict>
          </mc:Fallback>
        </mc:AlternateContent>
      </w:r>
      <w:ins w:id="20425" w:author="phuong vu" w:date="2018-11-21T22:36:00Z">
        <w:r w:rsidR="00834A8A" w:rsidRPr="00920004">
          <w:rPr>
            <w:noProof/>
            <w:lang w:val="en-US"/>
            <w:rPrChange w:id="20426" w:author="phuong vu" w:date="2018-11-30T22:36:00Z">
              <w:rPr>
                <w:noProof/>
                <w:lang w:val="en-US"/>
              </w:rPr>
            </w:rPrChange>
          </w:rPr>
          <mc:AlternateContent>
            <mc:Choice Requires="wps">
              <w:drawing>
                <wp:anchor distT="0" distB="0" distL="114300" distR="114300" simplePos="0" relativeHeight="251662336" behindDoc="0" locked="0" layoutInCell="1" allowOverlap="1" wp14:anchorId="5F91CF46" wp14:editId="6781A73A">
                  <wp:simplePos x="0" y="0"/>
                  <wp:positionH relativeFrom="column">
                    <wp:posOffset>267970</wp:posOffset>
                  </wp:positionH>
                  <wp:positionV relativeFrom="paragraph">
                    <wp:posOffset>877570</wp:posOffset>
                  </wp:positionV>
                  <wp:extent cx="5540375" cy="635"/>
                  <wp:effectExtent l="0" t="0" r="0" b="0"/>
                  <wp:wrapTopAndBottom/>
                  <wp:docPr id="61" name="Text Box 61"/>
                  <wp:cNvGraphicFramePr/>
                  <a:graphic xmlns:a="http://schemas.openxmlformats.org/drawingml/2006/main">
                    <a:graphicData uri="http://schemas.microsoft.com/office/word/2010/wordprocessingShape">
                      <wps:wsp>
                        <wps:cNvSpPr txBox="1"/>
                        <wps:spPr>
                          <a:xfrm>
                            <a:off x="0" y="0"/>
                            <a:ext cx="5540375" cy="635"/>
                          </a:xfrm>
                          <a:prstGeom prst="rect">
                            <a:avLst/>
                          </a:prstGeom>
                          <a:solidFill>
                            <a:prstClr val="white"/>
                          </a:solidFill>
                          <a:ln>
                            <a:noFill/>
                          </a:ln>
                        </wps:spPr>
                        <wps:txbx>
                          <w:txbxContent>
                            <w:p w14:paraId="01F24F3B" w14:textId="12B9A438" w:rsidR="00E64310" w:rsidRPr="00834A8A" w:rsidRDefault="00E64310" w:rsidP="00A17FA5">
                              <w:pPr>
                                <w:pStyle w:val="Caption"/>
                                <w:rPr>
                                  <w:noProof/>
                                  <w:szCs w:val="26"/>
                                  <w:lang w:val="en-US"/>
                                  <w:rPrChange w:id="20427" w:author="phuong vu" w:date="2018-11-21T22:36:00Z">
                                    <w:rPr>
                                      <w:noProof/>
                                      <w:szCs w:val="26"/>
                                    </w:rPr>
                                  </w:rPrChange>
                                </w:rPr>
                                <w:pPrChange w:id="20428" w:author="phuong vu" w:date="2018-11-30T22:42:00Z">
                                  <w:pPr>
                                    <w:pStyle w:val="Caption"/>
                                  </w:pPr>
                                </w:pPrChange>
                              </w:pPr>
                              <w:bookmarkStart w:id="20429" w:name="_Toc531380498"/>
                              <w:ins w:id="20430" w:author="phuong vu" w:date="2018-11-21T22:36:00Z">
                                <w:r>
                                  <w:t xml:space="preserve">Hình </w:t>
                                </w:r>
                              </w:ins>
                              <w:ins w:id="20431" w:author="phuong vu" w:date="2018-11-30T15:13:00Z">
                                <w:r>
                                  <w:fldChar w:fldCharType="begin"/>
                                </w:r>
                                <w:r>
                                  <w:instrText xml:space="preserve"> STYLEREF 1 \s </w:instrText>
                                </w:r>
                              </w:ins>
                              <w:r>
                                <w:fldChar w:fldCharType="separate"/>
                              </w:r>
                              <w:r>
                                <w:rPr>
                                  <w:noProof/>
                                </w:rPr>
                                <w:t>3</w:t>
                              </w:r>
                              <w:ins w:id="20432" w:author="phuong vu" w:date="2018-11-30T15:13:00Z">
                                <w:r>
                                  <w:fldChar w:fldCharType="end"/>
                                </w:r>
                                <w:r>
                                  <w:t>.</w:t>
                                </w:r>
                                <w:r>
                                  <w:fldChar w:fldCharType="begin"/>
                                </w:r>
                                <w:r>
                                  <w:instrText xml:space="preserve"> SEQ Hình \* ARABIC \s 1 </w:instrText>
                                </w:r>
                              </w:ins>
                              <w:r>
                                <w:fldChar w:fldCharType="separate"/>
                              </w:r>
                              <w:ins w:id="20433" w:author="phuong vu" w:date="2018-11-30T22:44:00Z">
                                <w:r>
                                  <w:rPr>
                                    <w:noProof/>
                                  </w:rPr>
                                  <w:t>20</w:t>
                                </w:r>
                              </w:ins>
                              <w:ins w:id="20434" w:author="phuong vu" w:date="2018-11-30T15:13:00Z">
                                <w:r>
                                  <w:fldChar w:fldCharType="end"/>
                                </w:r>
                              </w:ins>
                              <w:ins w:id="20435" w:author="phuong vu" w:date="2018-11-21T22:36:00Z">
                                <w:r>
                                  <w:rPr>
                                    <w:lang w:val="en-US"/>
                                  </w:rPr>
                                  <w:t xml:space="preserve"> Các chức năng ứng với biên nhận</w:t>
                                </w:r>
                              </w:ins>
                              <w:bookmarkEnd w:id="204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91CF46" id="Text Box 61" o:spid="_x0000_s1027" type="#_x0000_t202" style="position:absolute;left:0;text-align:left;margin-left:21.1pt;margin-top:69.1pt;width:436.25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" stroked="f">
                  <v:textbox style="mso-fit-shape-to-text:t" inset="0,0,0,0">
                    <w:txbxContent>
                      <w:p w14:paraId="01F24F3B" w14:textId="12B9A438" w:rsidR="00E64310" w:rsidRPr="00834A8A" w:rsidRDefault="00E64310" w:rsidP="00A17FA5">
                        <w:pPr>
                          <w:pStyle w:val="Caption"/>
                          <w:rPr>
                            <w:noProof/>
                            <w:szCs w:val="26"/>
                            <w:lang w:val="en-US"/>
                            <w:rPrChange w:id="20436" w:author="phuong vu" w:date="2018-11-21T22:36:00Z">
                              <w:rPr>
                                <w:noProof/>
                                <w:szCs w:val="26"/>
                              </w:rPr>
                            </w:rPrChange>
                          </w:rPr>
                          <w:pPrChange w:id="20437" w:author="phuong vu" w:date="2018-11-30T22:42:00Z">
                            <w:pPr>
                              <w:pStyle w:val="Caption"/>
                            </w:pPr>
                          </w:pPrChange>
                        </w:pPr>
                        <w:bookmarkStart w:id="20438" w:name="_Toc531380498"/>
                        <w:ins w:id="20439" w:author="phuong vu" w:date="2018-11-21T22:36:00Z">
                          <w:r>
                            <w:t xml:space="preserve">Hình </w:t>
                          </w:r>
                        </w:ins>
                        <w:ins w:id="20440" w:author="phuong vu" w:date="2018-11-30T15:13:00Z">
                          <w:r>
                            <w:fldChar w:fldCharType="begin"/>
                          </w:r>
                          <w:r>
                            <w:instrText xml:space="preserve"> STYLEREF 1 \s </w:instrText>
                          </w:r>
                        </w:ins>
                        <w:r>
                          <w:fldChar w:fldCharType="separate"/>
                        </w:r>
                        <w:r>
                          <w:rPr>
                            <w:noProof/>
                          </w:rPr>
                          <w:t>3</w:t>
                        </w:r>
                        <w:ins w:id="20441" w:author="phuong vu" w:date="2018-11-30T15:13:00Z">
                          <w:r>
                            <w:fldChar w:fldCharType="end"/>
                          </w:r>
                          <w:r>
                            <w:t>.</w:t>
                          </w:r>
                          <w:r>
                            <w:fldChar w:fldCharType="begin"/>
                          </w:r>
                          <w:r>
                            <w:instrText xml:space="preserve"> SEQ Hình \* ARABIC \s 1 </w:instrText>
                          </w:r>
                        </w:ins>
                        <w:r>
                          <w:fldChar w:fldCharType="separate"/>
                        </w:r>
                        <w:ins w:id="20442" w:author="phuong vu" w:date="2018-11-30T22:44:00Z">
                          <w:r>
                            <w:rPr>
                              <w:noProof/>
                            </w:rPr>
                            <w:t>20</w:t>
                          </w:r>
                        </w:ins>
                        <w:ins w:id="20443" w:author="phuong vu" w:date="2018-11-30T15:13:00Z">
                          <w:r>
                            <w:fldChar w:fldCharType="end"/>
                          </w:r>
                        </w:ins>
                        <w:ins w:id="20444" w:author="phuong vu" w:date="2018-11-21T22:36:00Z">
                          <w:r>
                            <w:rPr>
                              <w:lang w:val="en-US"/>
                            </w:rPr>
                            <w:t xml:space="preserve"> Các chức năng ứng với biên nhận</w:t>
                          </w:r>
                        </w:ins>
                        <w:bookmarkEnd w:id="20438"/>
                      </w:p>
                    </w:txbxContent>
                  </v:textbox>
                  <w10:wrap type="topAndBottom"/>
                </v:shape>
              </w:pict>
            </mc:Fallback>
          </mc:AlternateContent>
        </w:r>
      </w:ins>
      <w:r w:rsidR="003C2D88" w:rsidRPr="00920004">
        <w:rPr>
          <w:rPrChange w:id="20445" w:author="phuong vu" w:date="2018-11-30T22:36:00Z">
            <w:rPr/>
          </w:rPrChange>
        </w:rPr>
        <w:t xml:space="preserve">Hình </w:t>
      </w:r>
      <w:ins w:id="20446" w:author="phuong vu" w:date="2018-11-30T15:13:00Z">
        <w:r w:rsidR="00EF3636" w:rsidRPr="00920004">
          <w:rPr>
            <w:rPrChange w:id="20447" w:author="phuong vu" w:date="2018-11-30T22:36:00Z">
              <w:rPr/>
            </w:rPrChange>
          </w:rPr>
          <w:fldChar w:fldCharType="begin"/>
        </w:r>
        <w:r w:rsidR="00EF3636" w:rsidRPr="00920004">
          <w:rPr>
            <w:rPrChange w:id="20448" w:author="phuong vu" w:date="2018-11-30T22:36:00Z">
              <w:rPr/>
            </w:rPrChange>
          </w:rPr>
          <w:instrText xml:space="preserve"> STYLEREF 1 \s </w:instrText>
        </w:r>
      </w:ins>
      <w:r w:rsidR="00EF3636" w:rsidRPr="00920004">
        <w:rPr>
          <w:rPrChange w:id="20449" w:author="phuong vu" w:date="2018-11-30T22:36:00Z">
            <w:rPr/>
          </w:rPrChange>
        </w:rPr>
        <w:fldChar w:fldCharType="separate"/>
      </w:r>
      <w:r w:rsidR="00B5490C">
        <w:rPr>
          <w:noProof/>
        </w:rPr>
        <w:t>3</w:t>
      </w:r>
      <w:ins w:id="20450" w:author="phuong vu" w:date="2018-11-30T15:13:00Z">
        <w:r w:rsidR="00EF3636" w:rsidRPr="00920004">
          <w:rPr>
            <w:rPrChange w:id="20451" w:author="phuong vu" w:date="2018-11-30T22:36:00Z">
              <w:rPr/>
            </w:rPrChange>
          </w:rPr>
          <w:fldChar w:fldCharType="end"/>
        </w:r>
        <w:r w:rsidR="00EF3636" w:rsidRPr="00920004">
          <w:rPr>
            <w:rPrChange w:id="20452" w:author="phuong vu" w:date="2018-11-30T22:36:00Z">
              <w:rPr/>
            </w:rPrChange>
          </w:rPr>
          <w:t>.</w:t>
        </w:r>
        <w:r w:rsidR="00EF3636" w:rsidRPr="00920004">
          <w:rPr>
            <w:rPrChange w:id="20453" w:author="phuong vu" w:date="2018-11-30T22:36:00Z">
              <w:rPr/>
            </w:rPrChange>
          </w:rPr>
          <w:fldChar w:fldCharType="begin"/>
        </w:r>
        <w:r w:rsidR="00EF3636" w:rsidRPr="00920004">
          <w:rPr>
            <w:rPrChange w:id="20454" w:author="phuong vu" w:date="2018-11-30T22:36:00Z">
              <w:rPr/>
            </w:rPrChange>
          </w:rPr>
          <w:instrText xml:space="preserve"> SEQ Hình \* ARABIC \s 1 </w:instrText>
        </w:r>
      </w:ins>
      <w:r w:rsidR="00EF3636" w:rsidRPr="00920004">
        <w:rPr>
          <w:rPrChange w:id="20455" w:author="phuong vu" w:date="2018-11-30T22:36:00Z">
            <w:rPr/>
          </w:rPrChange>
        </w:rPr>
        <w:fldChar w:fldCharType="separate"/>
      </w:r>
      <w:ins w:id="20456" w:author="phuong vu" w:date="2018-11-30T22:44:00Z">
        <w:r w:rsidR="00B5490C">
          <w:rPr>
            <w:noProof/>
          </w:rPr>
          <w:t>21</w:t>
        </w:r>
      </w:ins>
      <w:ins w:id="20457" w:author="phuong vu" w:date="2018-11-30T15:13:00Z">
        <w:r w:rsidR="00EF3636" w:rsidRPr="00920004">
          <w:rPr>
            <w:rPrChange w:id="20458" w:author="phuong vu" w:date="2018-11-30T22:36:00Z">
              <w:rPr/>
            </w:rPrChange>
          </w:rPr>
          <w:fldChar w:fldCharType="end"/>
        </w:r>
      </w:ins>
      <w:del w:id="20459" w:author="phuong vu" w:date="2018-11-16T11:28:00Z">
        <w:r w:rsidR="006C103E" w:rsidRPr="00920004" w:rsidDel="00EC5005">
          <w:rPr>
            <w:rPrChange w:id="20460" w:author="phuong vu" w:date="2018-11-30T22:36:00Z">
              <w:rPr>
                <w:szCs w:val="26"/>
              </w:rPr>
            </w:rPrChange>
          </w:rPr>
          <w:fldChar w:fldCharType="begin"/>
        </w:r>
        <w:r w:rsidR="006C103E" w:rsidRPr="00920004" w:rsidDel="00EC5005">
          <w:rPr>
            <w:rPrChange w:id="20461" w:author="phuong vu" w:date="2018-11-30T22:36:00Z">
              <w:rPr/>
            </w:rPrChange>
          </w:rPr>
          <w:delInstrText xml:space="preserve"> STYLEREF 1 \s </w:delInstrText>
        </w:r>
        <w:r w:rsidR="006C103E" w:rsidRPr="00920004" w:rsidDel="00EC5005">
          <w:rPr>
            <w:rPrChange w:id="20462" w:author="phuong vu" w:date="2018-11-30T22:36:00Z">
              <w:rPr>
                <w:szCs w:val="26"/>
              </w:rPr>
            </w:rPrChange>
          </w:rPr>
          <w:fldChar w:fldCharType="separate"/>
        </w:r>
        <w:r w:rsidR="006C103E" w:rsidRPr="00920004" w:rsidDel="00EC5005">
          <w:rPr>
            <w:noProof/>
            <w:rPrChange w:id="20463" w:author="phuong vu" w:date="2018-11-30T22:36:00Z">
              <w:rPr>
                <w:noProof/>
              </w:rPr>
            </w:rPrChange>
          </w:rPr>
          <w:delText>3</w:delText>
        </w:r>
        <w:r w:rsidR="006C103E" w:rsidRPr="00920004" w:rsidDel="00EC5005">
          <w:rPr>
            <w:rPrChange w:id="20464" w:author="phuong vu" w:date="2018-11-30T22:36:00Z">
              <w:rPr>
                <w:szCs w:val="26"/>
              </w:rPr>
            </w:rPrChange>
          </w:rPr>
          <w:fldChar w:fldCharType="end"/>
        </w:r>
        <w:r w:rsidR="006C103E" w:rsidRPr="00920004" w:rsidDel="00EC5005">
          <w:rPr>
            <w:rPrChange w:id="20465" w:author="phuong vu" w:date="2018-11-30T22:36:00Z">
              <w:rPr/>
            </w:rPrChange>
          </w:rPr>
          <w:delText>.</w:delText>
        </w:r>
        <w:r w:rsidR="006C103E" w:rsidRPr="00920004" w:rsidDel="00EC5005">
          <w:rPr>
            <w:rPrChange w:id="20466" w:author="phuong vu" w:date="2018-11-30T22:36:00Z">
              <w:rPr/>
            </w:rPrChange>
          </w:rPr>
          <w:fldChar w:fldCharType="begin"/>
        </w:r>
        <w:r w:rsidR="006C103E" w:rsidRPr="00920004" w:rsidDel="00EC5005">
          <w:rPr>
            <w:rPrChange w:id="20467" w:author="phuong vu" w:date="2018-11-30T22:36:00Z">
              <w:rPr/>
            </w:rPrChange>
          </w:rPr>
          <w:delInstrText xml:space="preserve"> SEQ Hình \* ARABIC \s 1 </w:delInstrText>
        </w:r>
        <w:r w:rsidR="006C103E" w:rsidRPr="00920004" w:rsidDel="00EC5005">
          <w:rPr>
            <w:rPrChange w:id="20468" w:author="phuong vu" w:date="2018-11-30T22:36:00Z">
              <w:rPr>
                <w:szCs w:val="26"/>
              </w:rPr>
            </w:rPrChange>
          </w:rPr>
          <w:fldChar w:fldCharType="separate"/>
        </w:r>
        <w:r w:rsidR="006C103E" w:rsidRPr="00920004" w:rsidDel="00EC5005">
          <w:rPr>
            <w:noProof/>
            <w:rPrChange w:id="20469" w:author="phuong vu" w:date="2018-11-30T22:36:00Z">
              <w:rPr>
                <w:noProof/>
              </w:rPr>
            </w:rPrChange>
          </w:rPr>
          <w:delText>10</w:delText>
        </w:r>
        <w:r w:rsidR="006C103E" w:rsidRPr="00920004" w:rsidDel="00EC5005">
          <w:rPr>
            <w:rPrChange w:id="20470" w:author="phuong vu" w:date="2018-11-30T22:36:00Z">
              <w:rPr>
                <w:szCs w:val="26"/>
              </w:rPr>
            </w:rPrChange>
          </w:rPr>
          <w:fldChar w:fldCharType="end"/>
        </w:r>
      </w:del>
      <w:r w:rsidR="003C2D88" w:rsidRPr="00920004">
        <w:rPr>
          <w:rPrChange w:id="20471" w:author="phuong vu" w:date="2018-11-30T22:36:00Z">
            <w:rPr>
              <w:szCs w:val="26"/>
              <w:lang w:val="en-US"/>
            </w:rPr>
          </w:rPrChange>
        </w:rPr>
        <w:t xml:space="preserve"> Giao diện chi tiết biên nhận</w:t>
      </w:r>
      <w:bookmarkEnd w:id="20419"/>
    </w:p>
    <w:p w14:paraId="27F441FD" w14:textId="787A0A29" w:rsidR="002D2471" w:rsidRPr="00920004" w:rsidRDefault="002D2471" w:rsidP="00BD0851">
      <w:pPr>
        <w:spacing w:before="240" w:line="0" w:lineRule="atLeast"/>
        <w:rPr>
          <w:rPrChange w:id="20472" w:author="phuong vu" w:date="2018-11-30T22:36:00Z">
            <w:rPr>
              <w:lang w:val="en-US"/>
            </w:rPr>
          </w:rPrChange>
        </w:rPr>
        <w:pPrChange w:id="20473" w:author="phuong vu" w:date="2018-11-30T14:16:00Z">
          <w:pPr>
            <w:pStyle w:val="Caption"/>
          </w:pPr>
        </w:pPrChange>
      </w:pPr>
      <w:ins w:id="20474" w:author="phuong vu" w:date="2018-11-21T22:31:00Z">
        <w:r w:rsidRPr="00920004">
          <w:rPr>
            <w:noProof/>
            <w:rPrChange w:id="20475" w:author="phuong vu" w:date="2018-11-30T22:36:00Z">
              <w:rPr>
                <w:noProof/>
              </w:rPr>
            </w:rPrChange>
          </w:rPr>
          <w:t xml:space="preserve"> </w:t>
        </w:r>
      </w:ins>
      <w:ins w:id="20476" w:author="phuong vu" w:date="2018-11-21T22:34:00Z">
        <w:r w:rsidR="00834A8A" w:rsidRPr="00920004">
          <w:rPr>
            <w:noProof/>
            <w:rPrChange w:id="20477" w:author="phuong vu" w:date="2018-11-30T22:36:00Z">
              <w:rPr>
                <w:i w:val="0"/>
                <w:iCs w:val="0"/>
                <w:noProof/>
              </w:rPr>
            </w:rPrChange>
          </w:rPr>
          <w:t xml:space="preserve"> </w:t>
        </w:r>
      </w:ins>
    </w:p>
    <w:p w14:paraId="5D8585D7" w14:textId="09944A70" w:rsidR="00070C2F" w:rsidRPr="00920004" w:rsidRDefault="00070C2F" w:rsidP="00E64310">
      <w:pPr>
        <w:pStyle w:val="Heading6"/>
        <w:numPr>
          <w:ilvl w:val="0"/>
          <w:numId w:val="80"/>
        </w:numPr>
        <w:spacing w:before="240" w:line="0" w:lineRule="atLeast"/>
        <w:ind w:left="630"/>
        <w:rPr>
          <w:ins w:id="20478" w:author="phuong vu" w:date="2018-11-21T22:09:00Z"/>
          <w:rFonts w:cstheme="majorHAnsi"/>
          <w:lang w:val="en-US"/>
          <w:rPrChange w:id="20479" w:author="phuong vu" w:date="2018-11-30T22:36:00Z">
            <w:rPr>
              <w:ins w:id="20480" w:author="phuong vu" w:date="2018-11-21T22:09:00Z"/>
              <w:lang w:val="en-US"/>
            </w:rPr>
          </w:rPrChange>
        </w:rPr>
        <w:pPrChange w:id="20481" w:author="phuong vu" w:date="2018-11-30T23:14:00Z">
          <w:pPr>
            <w:pStyle w:val="Heading6"/>
          </w:pPr>
        </w:pPrChange>
      </w:pPr>
      <w:r w:rsidRPr="00920004">
        <w:rPr>
          <w:rFonts w:cstheme="majorHAnsi"/>
          <w:lang w:val="en-US"/>
          <w:rPrChange w:id="20482" w:author="phuong vu" w:date="2018-11-30T22:36:00Z">
            <w:rPr>
              <w:rFonts w:cstheme="majorHAnsi"/>
              <w:lang w:val="en-US"/>
            </w:rPr>
          </w:rPrChange>
        </w:rPr>
        <w:lastRenderedPageBreak/>
        <w:t>Các thành ph</w:t>
      </w:r>
      <w:r w:rsidRPr="00920004">
        <w:rPr>
          <w:rFonts w:cstheme="majorHAnsi"/>
          <w:lang w:val="en-US"/>
          <w:rPrChange w:id="20483" w:author="phuong vu" w:date="2018-11-30T22:36:00Z">
            <w:rPr>
              <w:lang w:val="en-US"/>
            </w:rPr>
          </w:rPrChange>
        </w:rPr>
        <w:t>ần giao diện</w:t>
      </w:r>
    </w:p>
    <w:tbl>
      <w:tblPr>
        <w:tblStyle w:val="TableGrid"/>
        <w:tblW w:w="0" w:type="auto"/>
        <w:tblLook w:val="04A0" w:firstRow="1" w:lastRow="0" w:firstColumn="1" w:lastColumn="0" w:noHBand="0" w:noVBand="1"/>
      </w:tblPr>
      <w:tblGrid>
        <w:gridCol w:w="805"/>
        <w:gridCol w:w="1980"/>
        <w:gridCol w:w="2970"/>
        <w:gridCol w:w="1266"/>
        <w:gridCol w:w="1756"/>
      </w:tblGrid>
      <w:tr w:rsidR="00565D22" w:rsidRPr="00920004" w14:paraId="4D7B82A8" w14:textId="77777777" w:rsidTr="00565D22">
        <w:trPr>
          <w:ins w:id="20484" w:author="phuong vu" w:date="2018-11-21T22:09:00Z"/>
        </w:trPr>
        <w:tc>
          <w:tcPr>
            <w:tcW w:w="805" w:type="dxa"/>
            <w:vAlign w:val="center"/>
          </w:tcPr>
          <w:p w14:paraId="0E2CA14F" w14:textId="77777777" w:rsidR="00565D22" w:rsidRPr="00E64310" w:rsidRDefault="00565D22" w:rsidP="00E64310">
            <w:pPr>
              <w:rPr>
                <w:ins w:id="20485" w:author="phuong vu" w:date="2018-11-21T22:09:00Z"/>
                <w:b/>
                <w:lang w:val="en-US"/>
                <w:rPrChange w:id="20486" w:author="phuong vu" w:date="2018-11-30T23:15:00Z">
                  <w:rPr>
                    <w:ins w:id="20487" w:author="phuong vu" w:date="2018-11-21T22:09:00Z"/>
                    <w:b/>
                    <w:lang w:val="en-US"/>
                  </w:rPr>
                </w:rPrChange>
              </w:rPr>
              <w:pPrChange w:id="20488" w:author="phuong vu" w:date="2018-11-30T23:15:00Z">
                <w:pPr>
                  <w:spacing w:line="360" w:lineRule="auto"/>
                  <w:jc w:val="center"/>
                </w:pPr>
              </w:pPrChange>
            </w:pPr>
            <w:ins w:id="20489" w:author="phuong vu" w:date="2018-11-21T22:09:00Z">
              <w:r w:rsidRPr="00E64310">
                <w:rPr>
                  <w:b/>
                  <w:lang w:val="en-US"/>
                  <w:rPrChange w:id="20490" w:author="phuong vu" w:date="2018-11-30T23:15:00Z">
                    <w:rPr>
                      <w:b/>
                      <w:lang w:val="en-US"/>
                    </w:rPr>
                  </w:rPrChange>
                </w:rPr>
                <w:t>STT</w:t>
              </w:r>
            </w:ins>
          </w:p>
        </w:tc>
        <w:tc>
          <w:tcPr>
            <w:tcW w:w="1980" w:type="dxa"/>
            <w:vAlign w:val="center"/>
          </w:tcPr>
          <w:p w14:paraId="6135096C" w14:textId="77777777" w:rsidR="00565D22" w:rsidRPr="00E64310" w:rsidRDefault="00565D22" w:rsidP="00E64310">
            <w:pPr>
              <w:rPr>
                <w:ins w:id="20491" w:author="phuong vu" w:date="2018-11-21T22:09:00Z"/>
                <w:b/>
                <w:lang w:val="en-US"/>
                <w:rPrChange w:id="20492" w:author="phuong vu" w:date="2018-11-30T23:15:00Z">
                  <w:rPr>
                    <w:ins w:id="20493" w:author="phuong vu" w:date="2018-11-21T22:09:00Z"/>
                    <w:b/>
                    <w:lang w:val="en-US"/>
                  </w:rPr>
                </w:rPrChange>
              </w:rPr>
              <w:pPrChange w:id="20494" w:author="phuong vu" w:date="2018-11-30T23:15:00Z">
                <w:pPr>
                  <w:spacing w:line="360" w:lineRule="auto"/>
                  <w:jc w:val="center"/>
                </w:pPr>
              </w:pPrChange>
            </w:pPr>
            <w:ins w:id="20495" w:author="phuong vu" w:date="2018-11-21T22:09:00Z">
              <w:r w:rsidRPr="00E64310">
                <w:rPr>
                  <w:b/>
                  <w:lang w:val="en-US"/>
                  <w:rPrChange w:id="20496" w:author="phuong vu" w:date="2018-11-30T23:15:00Z">
                    <w:rPr>
                      <w:b/>
                      <w:lang w:val="en-US"/>
                    </w:rPr>
                  </w:rPrChange>
                </w:rPr>
                <w:t>Loại điều khiển</w:t>
              </w:r>
            </w:ins>
          </w:p>
        </w:tc>
        <w:tc>
          <w:tcPr>
            <w:tcW w:w="2970" w:type="dxa"/>
            <w:vAlign w:val="center"/>
          </w:tcPr>
          <w:p w14:paraId="4AB75724" w14:textId="77777777" w:rsidR="00565D22" w:rsidRPr="00E64310" w:rsidRDefault="00565D22" w:rsidP="00E64310">
            <w:pPr>
              <w:rPr>
                <w:ins w:id="20497" w:author="phuong vu" w:date="2018-11-21T22:09:00Z"/>
                <w:b/>
                <w:lang w:val="en-US"/>
                <w:rPrChange w:id="20498" w:author="phuong vu" w:date="2018-11-30T23:15:00Z">
                  <w:rPr>
                    <w:ins w:id="20499" w:author="phuong vu" w:date="2018-11-21T22:09:00Z"/>
                    <w:b/>
                    <w:lang w:val="en-US"/>
                  </w:rPr>
                </w:rPrChange>
              </w:rPr>
              <w:pPrChange w:id="20500" w:author="phuong vu" w:date="2018-11-30T23:15:00Z">
                <w:pPr>
                  <w:spacing w:line="360" w:lineRule="auto"/>
                  <w:jc w:val="center"/>
                </w:pPr>
              </w:pPrChange>
            </w:pPr>
            <w:ins w:id="20501" w:author="phuong vu" w:date="2018-11-21T22:09:00Z">
              <w:r w:rsidRPr="00E64310">
                <w:rPr>
                  <w:b/>
                  <w:lang w:val="en-US"/>
                  <w:rPrChange w:id="20502" w:author="phuong vu" w:date="2018-11-30T23:15:00Z">
                    <w:rPr>
                      <w:b/>
                      <w:lang w:val="en-US"/>
                    </w:rPr>
                  </w:rPrChange>
                </w:rPr>
                <w:t>Nội dung thực hiện</w:t>
              </w:r>
            </w:ins>
          </w:p>
        </w:tc>
        <w:tc>
          <w:tcPr>
            <w:tcW w:w="1266" w:type="dxa"/>
            <w:vAlign w:val="center"/>
          </w:tcPr>
          <w:p w14:paraId="7696D0EC" w14:textId="77777777" w:rsidR="00565D22" w:rsidRPr="00E64310" w:rsidRDefault="00565D22" w:rsidP="00E64310">
            <w:pPr>
              <w:rPr>
                <w:ins w:id="20503" w:author="phuong vu" w:date="2018-11-21T22:09:00Z"/>
                <w:b/>
                <w:lang w:val="en-US"/>
                <w:rPrChange w:id="20504" w:author="phuong vu" w:date="2018-11-30T23:15:00Z">
                  <w:rPr>
                    <w:ins w:id="20505" w:author="phuong vu" w:date="2018-11-21T22:09:00Z"/>
                    <w:b/>
                    <w:lang w:val="en-US"/>
                  </w:rPr>
                </w:rPrChange>
              </w:rPr>
              <w:pPrChange w:id="20506" w:author="phuong vu" w:date="2018-11-30T23:15:00Z">
                <w:pPr>
                  <w:spacing w:line="360" w:lineRule="auto"/>
                  <w:jc w:val="center"/>
                </w:pPr>
              </w:pPrChange>
            </w:pPr>
            <w:ins w:id="20507" w:author="phuong vu" w:date="2018-11-21T22:09:00Z">
              <w:r w:rsidRPr="00E64310">
                <w:rPr>
                  <w:b/>
                  <w:lang w:val="en-US"/>
                  <w:rPrChange w:id="20508" w:author="phuong vu" w:date="2018-11-30T23:15:00Z">
                    <w:rPr>
                      <w:b/>
                      <w:lang w:val="en-US"/>
                    </w:rPr>
                  </w:rPrChange>
                </w:rPr>
                <w:t>Giá trị mặc định</w:t>
              </w:r>
            </w:ins>
          </w:p>
        </w:tc>
        <w:tc>
          <w:tcPr>
            <w:tcW w:w="1756" w:type="dxa"/>
            <w:vAlign w:val="center"/>
          </w:tcPr>
          <w:p w14:paraId="12D9ED91" w14:textId="77777777" w:rsidR="00565D22" w:rsidRPr="00E64310" w:rsidRDefault="00565D22" w:rsidP="00E64310">
            <w:pPr>
              <w:rPr>
                <w:ins w:id="20509" w:author="phuong vu" w:date="2018-11-21T22:09:00Z"/>
                <w:b/>
                <w:lang w:val="en-US"/>
                <w:rPrChange w:id="20510" w:author="phuong vu" w:date="2018-11-30T23:15:00Z">
                  <w:rPr>
                    <w:ins w:id="20511" w:author="phuong vu" w:date="2018-11-21T22:09:00Z"/>
                    <w:b/>
                    <w:lang w:val="en-US"/>
                  </w:rPr>
                </w:rPrChange>
              </w:rPr>
              <w:pPrChange w:id="20512" w:author="phuong vu" w:date="2018-11-30T23:15:00Z">
                <w:pPr>
                  <w:spacing w:line="360" w:lineRule="auto"/>
                  <w:jc w:val="center"/>
                </w:pPr>
              </w:pPrChange>
            </w:pPr>
            <w:ins w:id="20513" w:author="phuong vu" w:date="2018-11-21T22:09:00Z">
              <w:r w:rsidRPr="00E64310">
                <w:rPr>
                  <w:b/>
                  <w:lang w:val="en-US"/>
                  <w:rPrChange w:id="20514" w:author="phuong vu" w:date="2018-11-30T23:15:00Z">
                    <w:rPr>
                      <w:b/>
                      <w:lang w:val="en-US"/>
                    </w:rPr>
                  </w:rPrChange>
                </w:rPr>
                <w:t>Lưu ý</w:t>
              </w:r>
            </w:ins>
          </w:p>
        </w:tc>
      </w:tr>
      <w:tr w:rsidR="00565D22" w:rsidRPr="00920004" w14:paraId="0D18E1CA" w14:textId="77777777" w:rsidTr="00565D22">
        <w:trPr>
          <w:ins w:id="20515" w:author="phuong vu" w:date="2018-11-21T22:09:00Z"/>
        </w:trPr>
        <w:tc>
          <w:tcPr>
            <w:tcW w:w="805" w:type="dxa"/>
          </w:tcPr>
          <w:p w14:paraId="16503C9A" w14:textId="77777777" w:rsidR="00565D22" w:rsidRPr="00920004" w:rsidRDefault="00565D22" w:rsidP="00BD0851">
            <w:pPr>
              <w:spacing w:before="240" w:line="0" w:lineRule="atLeast"/>
              <w:jc w:val="center"/>
              <w:rPr>
                <w:ins w:id="20516" w:author="phuong vu" w:date="2018-11-21T22:09:00Z"/>
                <w:lang w:val="en-US"/>
                <w:rPrChange w:id="20517" w:author="phuong vu" w:date="2018-11-30T22:36:00Z">
                  <w:rPr>
                    <w:ins w:id="20518" w:author="phuong vu" w:date="2018-11-21T22:09:00Z"/>
                    <w:lang w:val="en-US"/>
                  </w:rPr>
                </w:rPrChange>
              </w:rPr>
              <w:pPrChange w:id="20519" w:author="phuong vu" w:date="2018-11-30T14:16:00Z">
                <w:pPr>
                  <w:spacing w:line="360" w:lineRule="auto"/>
                  <w:jc w:val="center"/>
                </w:pPr>
              </w:pPrChange>
            </w:pPr>
            <w:ins w:id="20520" w:author="phuong vu" w:date="2018-11-21T22:09:00Z">
              <w:r w:rsidRPr="00920004">
                <w:rPr>
                  <w:lang w:val="en-US"/>
                  <w:rPrChange w:id="20521" w:author="phuong vu" w:date="2018-11-30T22:36:00Z">
                    <w:rPr>
                      <w:lang w:val="en-US"/>
                    </w:rPr>
                  </w:rPrChange>
                </w:rPr>
                <w:t>1</w:t>
              </w:r>
            </w:ins>
          </w:p>
        </w:tc>
        <w:tc>
          <w:tcPr>
            <w:tcW w:w="1980" w:type="dxa"/>
          </w:tcPr>
          <w:p w14:paraId="1F31A40F" w14:textId="77777777" w:rsidR="00565D22" w:rsidRPr="00920004" w:rsidRDefault="00565D22" w:rsidP="00E64310">
            <w:pPr>
              <w:rPr>
                <w:ins w:id="20522" w:author="phuong vu" w:date="2018-11-21T22:09:00Z"/>
                <w:lang w:val="en-US"/>
                <w:rPrChange w:id="20523" w:author="phuong vu" w:date="2018-11-30T22:36:00Z">
                  <w:rPr>
                    <w:ins w:id="20524" w:author="phuong vu" w:date="2018-11-21T22:09:00Z"/>
                    <w:lang w:val="en-US"/>
                  </w:rPr>
                </w:rPrChange>
              </w:rPr>
              <w:pPrChange w:id="20525" w:author="phuong vu" w:date="2018-11-30T23:15:00Z">
                <w:pPr>
                  <w:spacing w:line="360" w:lineRule="auto"/>
                </w:pPr>
              </w:pPrChange>
            </w:pPr>
            <w:ins w:id="20526" w:author="phuong vu" w:date="2018-11-21T22:09:00Z">
              <w:r w:rsidRPr="00920004">
                <w:rPr>
                  <w:lang w:val="en-US"/>
                  <w:rPrChange w:id="20527" w:author="phuong vu" w:date="2018-11-30T22:36:00Z">
                    <w:rPr>
                      <w:lang w:val="en-US"/>
                    </w:rPr>
                  </w:rPrChange>
                </w:rPr>
                <w:t>span</w:t>
              </w:r>
            </w:ins>
          </w:p>
        </w:tc>
        <w:tc>
          <w:tcPr>
            <w:tcW w:w="2970" w:type="dxa"/>
          </w:tcPr>
          <w:p w14:paraId="4E6F8B32" w14:textId="2A54B9F3" w:rsidR="00565D22" w:rsidRPr="00920004" w:rsidRDefault="00565D22" w:rsidP="00E64310">
            <w:pPr>
              <w:rPr>
                <w:ins w:id="20528" w:author="phuong vu" w:date="2018-11-21T22:09:00Z"/>
                <w:lang w:val="en-US"/>
                <w:rPrChange w:id="20529" w:author="phuong vu" w:date="2018-11-30T22:36:00Z">
                  <w:rPr>
                    <w:ins w:id="20530" w:author="phuong vu" w:date="2018-11-21T22:09:00Z"/>
                    <w:lang w:val="en-US"/>
                  </w:rPr>
                </w:rPrChange>
              </w:rPr>
              <w:pPrChange w:id="20531" w:author="phuong vu" w:date="2018-11-30T23:15:00Z">
                <w:pPr>
                  <w:spacing w:line="360" w:lineRule="auto"/>
                </w:pPr>
              </w:pPrChange>
            </w:pPr>
            <w:ins w:id="20532" w:author="phuong vu" w:date="2018-11-21T22:09:00Z">
              <w:r w:rsidRPr="00920004">
                <w:rPr>
                  <w:lang w:val="en-US"/>
                  <w:rPrChange w:id="20533" w:author="phuong vu" w:date="2018-11-30T22:36:00Z">
                    <w:rPr>
                      <w:lang w:val="en-US"/>
                    </w:rPr>
                  </w:rPrChange>
                </w:rPr>
                <w:t xml:space="preserve">Trạng thái </w:t>
              </w:r>
            </w:ins>
            <w:ins w:id="20534" w:author="phuong vu" w:date="2018-11-21T22:14:00Z">
              <w:r w:rsidR="00323EED" w:rsidRPr="00920004">
                <w:rPr>
                  <w:lang w:val="en-US"/>
                  <w:rPrChange w:id="20535" w:author="phuong vu" w:date="2018-11-30T22:36:00Z">
                    <w:rPr>
                      <w:lang w:val="en-US"/>
                    </w:rPr>
                  </w:rPrChange>
                </w:rPr>
                <w:t>biên nhận</w:t>
              </w:r>
            </w:ins>
          </w:p>
        </w:tc>
        <w:tc>
          <w:tcPr>
            <w:tcW w:w="1266" w:type="dxa"/>
          </w:tcPr>
          <w:p w14:paraId="283BDC66" w14:textId="77777777" w:rsidR="00565D22" w:rsidRPr="00920004" w:rsidRDefault="00565D22" w:rsidP="00E64310">
            <w:pPr>
              <w:rPr>
                <w:ins w:id="20536" w:author="phuong vu" w:date="2018-11-21T22:09:00Z"/>
                <w:lang w:val="en-US"/>
                <w:rPrChange w:id="20537" w:author="phuong vu" w:date="2018-11-30T22:36:00Z">
                  <w:rPr>
                    <w:ins w:id="20538" w:author="phuong vu" w:date="2018-11-21T22:09:00Z"/>
                    <w:lang w:val="en-US"/>
                  </w:rPr>
                </w:rPrChange>
              </w:rPr>
              <w:pPrChange w:id="20539" w:author="phuong vu" w:date="2018-11-30T23:15:00Z">
                <w:pPr>
                  <w:spacing w:line="360" w:lineRule="auto"/>
                </w:pPr>
              </w:pPrChange>
            </w:pPr>
          </w:p>
        </w:tc>
        <w:tc>
          <w:tcPr>
            <w:tcW w:w="1756" w:type="dxa"/>
          </w:tcPr>
          <w:p w14:paraId="1B8309BA" w14:textId="77777777" w:rsidR="00565D22" w:rsidRPr="00920004" w:rsidRDefault="00565D22" w:rsidP="00E64310">
            <w:pPr>
              <w:rPr>
                <w:ins w:id="20540" w:author="phuong vu" w:date="2018-11-21T22:09:00Z"/>
                <w:lang w:val="en-US"/>
                <w:rPrChange w:id="20541" w:author="phuong vu" w:date="2018-11-30T22:36:00Z">
                  <w:rPr>
                    <w:ins w:id="20542" w:author="phuong vu" w:date="2018-11-21T22:09:00Z"/>
                    <w:lang w:val="en-US"/>
                  </w:rPr>
                </w:rPrChange>
              </w:rPr>
              <w:pPrChange w:id="20543" w:author="phuong vu" w:date="2018-11-30T23:15:00Z">
                <w:pPr>
                  <w:spacing w:line="360" w:lineRule="auto"/>
                </w:pPr>
              </w:pPrChange>
            </w:pPr>
          </w:p>
        </w:tc>
      </w:tr>
      <w:tr w:rsidR="00565D22" w:rsidRPr="00920004" w14:paraId="181FA7C4" w14:textId="77777777" w:rsidTr="00565D22">
        <w:trPr>
          <w:ins w:id="20544" w:author="phuong vu" w:date="2018-11-21T22:09:00Z"/>
        </w:trPr>
        <w:tc>
          <w:tcPr>
            <w:tcW w:w="805" w:type="dxa"/>
          </w:tcPr>
          <w:p w14:paraId="104D75D8" w14:textId="18637107" w:rsidR="00565D22" w:rsidRPr="00920004" w:rsidRDefault="00323EED" w:rsidP="00BD0851">
            <w:pPr>
              <w:spacing w:before="240" w:line="0" w:lineRule="atLeast"/>
              <w:jc w:val="center"/>
              <w:rPr>
                <w:ins w:id="20545" w:author="phuong vu" w:date="2018-11-21T22:09:00Z"/>
                <w:lang w:val="en-US"/>
                <w:rPrChange w:id="20546" w:author="phuong vu" w:date="2018-11-30T22:36:00Z">
                  <w:rPr>
                    <w:ins w:id="20547" w:author="phuong vu" w:date="2018-11-21T22:09:00Z"/>
                    <w:lang w:val="en-US"/>
                  </w:rPr>
                </w:rPrChange>
              </w:rPr>
              <w:pPrChange w:id="20548" w:author="phuong vu" w:date="2018-11-30T14:16:00Z">
                <w:pPr>
                  <w:spacing w:line="360" w:lineRule="auto"/>
                  <w:jc w:val="center"/>
                </w:pPr>
              </w:pPrChange>
            </w:pPr>
            <w:ins w:id="20549" w:author="phuong vu" w:date="2018-11-21T22:14:00Z">
              <w:r w:rsidRPr="00920004">
                <w:rPr>
                  <w:lang w:val="en-US"/>
                  <w:rPrChange w:id="20550" w:author="phuong vu" w:date="2018-11-30T22:36:00Z">
                    <w:rPr>
                      <w:lang w:val="en-US"/>
                    </w:rPr>
                  </w:rPrChange>
                </w:rPr>
                <w:t>2</w:t>
              </w:r>
            </w:ins>
          </w:p>
        </w:tc>
        <w:tc>
          <w:tcPr>
            <w:tcW w:w="1980" w:type="dxa"/>
          </w:tcPr>
          <w:p w14:paraId="06AE8815" w14:textId="77777777" w:rsidR="00565D22" w:rsidRPr="00920004" w:rsidRDefault="00565D22" w:rsidP="00E64310">
            <w:pPr>
              <w:rPr>
                <w:ins w:id="20551" w:author="phuong vu" w:date="2018-11-21T22:09:00Z"/>
                <w:lang w:val="en-US"/>
                <w:rPrChange w:id="20552" w:author="phuong vu" w:date="2018-11-30T22:36:00Z">
                  <w:rPr>
                    <w:ins w:id="20553" w:author="phuong vu" w:date="2018-11-21T22:09:00Z"/>
                    <w:lang w:val="en-US"/>
                  </w:rPr>
                </w:rPrChange>
              </w:rPr>
              <w:pPrChange w:id="20554" w:author="phuong vu" w:date="2018-11-30T23:15:00Z">
                <w:pPr>
                  <w:spacing w:line="360" w:lineRule="auto"/>
                </w:pPr>
              </w:pPrChange>
            </w:pPr>
            <w:ins w:id="20555" w:author="phuong vu" w:date="2018-11-21T22:09:00Z">
              <w:r w:rsidRPr="00920004">
                <w:rPr>
                  <w:lang w:val="en-US"/>
                  <w:rPrChange w:id="20556" w:author="phuong vu" w:date="2018-11-30T22:36:00Z">
                    <w:rPr>
                      <w:lang w:val="en-US"/>
                    </w:rPr>
                  </w:rPrChange>
                </w:rPr>
                <w:t>span</w:t>
              </w:r>
            </w:ins>
          </w:p>
        </w:tc>
        <w:tc>
          <w:tcPr>
            <w:tcW w:w="2970" w:type="dxa"/>
          </w:tcPr>
          <w:p w14:paraId="21986797" w14:textId="6ECAD7AE" w:rsidR="00565D22" w:rsidRPr="00920004" w:rsidRDefault="00565D22" w:rsidP="00E64310">
            <w:pPr>
              <w:rPr>
                <w:ins w:id="20557" w:author="phuong vu" w:date="2018-11-21T22:14:00Z"/>
                <w:lang w:val="en-US"/>
                <w:rPrChange w:id="20558" w:author="phuong vu" w:date="2018-11-30T22:36:00Z">
                  <w:rPr>
                    <w:ins w:id="20559" w:author="phuong vu" w:date="2018-11-21T22:14:00Z"/>
                    <w:lang w:val="en-US"/>
                  </w:rPr>
                </w:rPrChange>
              </w:rPr>
              <w:pPrChange w:id="20560" w:author="phuong vu" w:date="2018-11-30T23:15:00Z">
                <w:pPr>
                  <w:spacing w:line="360" w:lineRule="auto"/>
                </w:pPr>
              </w:pPrChange>
            </w:pPr>
            <w:ins w:id="20561" w:author="phuong vu" w:date="2018-11-21T22:09:00Z">
              <w:r w:rsidRPr="00920004">
                <w:rPr>
                  <w:lang w:val="en-US"/>
                  <w:rPrChange w:id="20562" w:author="phuong vu" w:date="2018-11-30T22:36:00Z">
                    <w:rPr>
                      <w:lang w:val="en-US"/>
                    </w:rPr>
                  </w:rPrChange>
                </w:rPr>
                <w:t xml:space="preserve">Hiển thị thông tin </w:t>
              </w:r>
            </w:ins>
            <w:ins w:id="20563" w:author="phuong vu" w:date="2018-11-21T22:14:00Z">
              <w:r w:rsidR="00323EED" w:rsidRPr="00920004">
                <w:rPr>
                  <w:lang w:val="en-US"/>
                  <w:rPrChange w:id="20564" w:author="phuong vu" w:date="2018-11-30T22:36:00Z">
                    <w:rPr>
                      <w:lang w:val="en-US"/>
                    </w:rPr>
                  </w:rPrChange>
                </w:rPr>
                <w:t>biên nhận</w:t>
              </w:r>
            </w:ins>
            <w:ins w:id="20565" w:author="phuong vu" w:date="2018-11-21T22:15:00Z">
              <w:r w:rsidR="00323EED" w:rsidRPr="00920004">
                <w:rPr>
                  <w:lang w:val="en-US"/>
                  <w:rPrChange w:id="20566" w:author="phuong vu" w:date="2018-11-30T22:36:00Z">
                    <w:rPr>
                      <w:lang w:val="en-US"/>
                    </w:rPr>
                  </w:rPrChange>
                </w:rPr>
                <w:t>:</w:t>
              </w:r>
            </w:ins>
          </w:p>
          <w:p w14:paraId="419C7748" w14:textId="77777777" w:rsidR="00323EED" w:rsidRPr="00920004" w:rsidRDefault="00323EED" w:rsidP="00E64310">
            <w:pPr>
              <w:rPr>
                <w:ins w:id="20567" w:author="phuong vu" w:date="2018-11-21T22:15:00Z"/>
                <w:lang w:val="en-US"/>
                <w:rPrChange w:id="20568" w:author="phuong vu" w:date="2018-11-30T22:36:00Z">
                  <w:rPr>
                    <w:ins w:id="20569" w:author="phuong vu" w:date="2018-11-21T22:15:00Z"/>
                    <w:lang w:val="en-US"/>
                  </w:rPr>
                </w:rPrChange>
              </w:rPr>
              <w:pPrChange w:id="20570" w:author="phuong vu" w:date="2018-11-30T23:15:00Z">
                <w:pPr>
                  <w:spacing w:line="360" w:lineRule="auto"/>
                </w:pPr>
              </w:pPrChange>
            </w:pPr>
            <w:ins w:id="20571" w:author="phuong vu" w:date="2018-11-21T22:15:00Z">
              <w:r w:rsidRPr="00920004">
                <w:rPr>
                  <w:lang w:val="en-US"/>
                  <w:rPrChange w:id="20572" w:author="phuong vu" w:date="2018-11-30T22:36:00Z">
                    <w:rPr>
                      <w:lang w:val="en-US"/>
                    </w:rPr>
                  </w:rPrChange>
                </w:rPr>
                <w:t>- Họ tên, email, số điện thoại khách hàng.</w:t>
              </w:r>
            </w:ins>
          </w:p>
          <w:p w14:paraId="5BF3A5D9" w14:textId="77777777" w:rsidR="00323EED" w:rsidRPr="00920004" w:rsidRDefault="00323EED" w:rsidP="00E64310">
            <w:pPr>
              <w:rPr>
                <w:ins w:id="20573" w:author="phuong vu" w:date="2018-11-21T22:15:00Z"/>
                <w:lang w:val="en-US"/>
                <w:rPrChange w:id="20574" w:author="phuong vu" w:date="2018-11-30T22:36:00Z">
                  <w:rPr>
                    <w:ins w:id="20575" w:author="phuong vu" w:date="2018-11-21T22:15:00Z"/>
                    <w:lang w:val="en-US"/>
                  </w:rPr>
                </w:rPrChange>
              </w:rPr>
              <w:pPrChange w:id="20576" w:author="phuong vu" w:date="2018-11-30T23:15:00Z">
                <w:pPr>
                  <w:spacing w:line="360" w:lineRule="auto"/>
                </w:pPr>
              </w:pPrChange>
            </w:pPr>
            <w:ins w:id="20577" w:author="phuong vu" w:date="2018-11-21T22:15:00Z">
              <w:r w:rsidRPr="00920004">
                <w:rPr>
                  <w:lang w:val="en-US"/>
                  <w:rPrChange w:id="20578" w:author="phuong vu" w:date="2018-11-30T22:36:00Z">
                    <w:rPr>
                      <w:lang w:val="en-US"/>
                    </w:rPr>
                  </w:rPrChange>
                </w:rPr>
                <w:t>- Tên chi nhánh, địa chỉ chi nhánh.</w:t>
              </w:r>
            </w:ins>
          </w:p>
          <w:p w14:paraId="65ACA166" w14:textId="77777777" w:rsidR="00323EED" w:rsidRPr="00920004" w:rsidRDefault="00323EED" w:rsidP="00E64310">
            <w:pPr>
              <w:rPr>
                <w:ins w:id="20579" w:author="phuong vu" w:date="2018-11-21T22:16:00Z"/>
                <w:lang w:val="en-US"/>
                <w:rPrChange w:id="20580" w:author="phuong vu" w:date="2018-11-30T22:36:00Z">
                  <w:rPr>
                    <w:ins w:id="20581" w:author="phuong vu" w:date="2018-11-21T22:16:00Z"/>
                    <w:lang w:val="en-US"/>
                  </w:rPr>
                </w:rPrChange>
              </w:rPr>
              <w:pPrChange w:id="20582" w:author="phuong vu" w:date="2018-11-30T23:15:00Z">
                <w:pPr>
                  <w:spacing w:line="360" w:lineRule="auto"/>
                </w:pPr>
              </w:pPrChange>
            </w:pPr>
            <w:ins w:id="20583" w:author="phuong vu" w:date="2018-11-21T22:15:00Z">
              <w:r w:rsidRPr="00920004">
                <w:rPr>
                  <w:lang w:val="en-US"/>
                  <w:rPrChange w:id="20584" w:author="phuong vu" w:date="2018-11-30T22:36:00Z">
                    <w:rPr>
                      <w:lang w:val="en-US"/>
                    </w:rPr>
                  </w:rPrChange>
                </w:rPr>
                <w:t>- Thời gian lấy và trả đồ bao gồm cả ngày và gi</w:t>
              </w:r>
            </w:ins>
            <w:ins w:id="20585" w:author="phuong vu" w:date="2018-11-21T22:16:00Z">
              <w:r w:rsidRPr="00920004">
                <w:rPr>
                  <w:lang w:val="en-US"/>
                  <w:rPrChange w:id="20586" w:author="phuong vu" w:date="2018-11-30T22:36:00Z">
                    <w:rPr>
                      <w:lang w:val="en-US"/>
                    </w:rPr>
                  </w:rPrChange>
                </w:rPr>
                <w:t>ờ.</w:t>
              </w:r>
            </w:ins>
          </w:p>
          <w:p w14:paraId="5F271160" w14:textId="77777777" w:rsidR="00323EED" w:rsidRPr="00920004" w:rsidRDefault="00323EED" w:rsidP="00E64310">
            <w:pPr>
              <w:rPr>
                <w:ins w:id="20587" w:author="phuong vu" w:date="2018-11-21T22:16:00Z"/>
                <w:lang w:val="en-US"/>
                <w:rPrChange w:id="20588" w:author="phuong vu" w:date="2018-11-30T22:36:00Z">
                  <w:rPr>
                    <w:ins w:id="20589" w:author="phuong vu" w:date="2018-11-21T22:16:00Z"/>
                    <w:lang w:val="en-US"/>
                  </w:rPr>
                </w:rPrChange>
              </w:rPr>
              <w:pPrChange w:id="20590" w:author="phuong vu" w:date="2018-11-30T23:15:00Z">
                <w:pPr>
                  <w:spacing w:line="360" w:lineRule="auto"/>
                </w:pPr>
              </w:pPrChange>
            </w:pPr>
            <w:ins w:id="20591" w:author="phuong vu" w:date="2018-11-21T22:16:00Z">
              <w:r w:rsidRPr="00920004">
                <w:rPr>
                  <w:lang w:val="en-US"/>
                  <w:rPrChange w:id="20592" w:author="phuong vu" w:date="2018-11-30T22:36:00Z">
                    <w:rPr>
                      <w:lang w:val="en-US"/>
                    </w:rPr>
                  </w:rPrChange>
                </w:rPr>
                <w:t>- Địa chỉ lấy và trả đồ.</w:t>
              </w:r>
            </w:ins>
          </w:p>
          <w:p w14:paraId="70A75256" w14:textId="3B38717B" w:rsidR="00323EED" w:rsidRPr="00920004" w:rsidRDefault="00323EED" w:rsidP="00E64310">
            <w:pPr>
              <w:rPr>
                <w:ins w:id="20593" w:author="phuong vu" w:date="2018-11-21T22:09:00Z"/>
                <w:lang w:val="en-US"/>
                <w:rPrChange w:id="20594" w:author="phuong vu" w:date="2018-11-30T22:36:00Z">
                  <w:rPr>
                    <w:ins w:id="20595" w:author="phuong vu" w:date="2018-11-21T22:09:00Z"/>
                    <w:lang w:val="en-US"/>
                  </w:rPr>
                </w:rPrChange>
              </w:rPr>
              <w:pPrChange w:id="20596" w:author="phuong vu" w:date="2018-11-30T23:15:00Z">
                <w:pPr>
                  <w:spacing w:line="360" w:lineRule="auto"/>
                </w:pPr>
              </w:pPrChange>
            </w:pPr>
            <w:ins w:id="20597" w:author="phuong vu" w:date="2018-11-21T22:16:00Z">
              <w:r w:rsidRPr="00920004">
                <w:rPr>
                  <w:lang w:val="en-US"/>
                  <w:rPrChange w:id="20598" w:author="phuong vu" w:date="2018-11-30T22:36:00Z">
                    <w:rPr>
                      <w:lang w:val="en-US"/>
                    </w:rPr>
                  </w:rPrChange>
                </w:rPr>
                <w:t>- Ho tên nhân viên lấy và trả đồ.</w:t>
              </w:r>
            </w:ins>
          </w:p>
        </w:tc>
        <w:tc>
          <w:tcPr>
            <w:tcW w:w="1266" w:type="dxa"/>
          </w:tcPr>
          <w:p w14:paraId="5E0E9CBC" w14:textId="77777777" w:rsidR="00565D22" w:rsidRPr="00920004" w:rsidRDefault="00565D22" w:rsidP="00E64310">
            <w:pPr>
              <w:rPr>
                <w:ins w:id="20599" w:author="phuong vu" w:date="2018-11-21T22:09:00Z"/>
                <w:lang w:val="en-US"/>
                <w:rPrChange w:id="20600" w:author="phuong vu" w:date="2018-11-30T22:36:00Z">
                  <w:rPr>
                    <w:ins w:id="20601" w:author="phuong vu" w:date="2018-11-21T22:09:00Z"/>
                    <w:lang w:val="en-US"/>
                  </w:rPr>
                </w:rPrChange>
              </w:rPr>
              <w:pPrChange w:id="20602" w:author="phuong vu" w:date="2018-11-30T23:15:00Z">
                <w:pPr>
                  <w:spacing w:line="360" w:lineRule="auto"/>
                </w:pPr>
              </w:pPrChange>
            </w:pPr>
          </w:p>
        </w:tc>
        <w:tc>
          <w:tcPr>
            <w:tcW w:w="1756" w:type="dxa"/>
          </w:tcPr>
          <w:p w14:paraId="719FBCEC" w14:textId="5A2EA465" w:rsidR="00565D22" w:rsidRPr="00920004" w:rsidRDefault="00323EED" w:rsidP="00E64310">
            <w:pPr>
              <w:rPr>
                <w:ins w:id="20603" w:author="phuong vu" w:date="2018-11-21T22:09:00Z"/>
                <w:lang w:val="en-US"/>
                <w:rPrChange w:id="20604" w:author="phuong vu" w:date="2018-11-30T22:36:00Z">
                  <w:rPr>
                    <w:ins w:id="20605" w:author="phuong vu" w:date="2018-11-21T22:09:00Z"/>
                    <w:lang w:val="en-US"/>
                  </w:rPr>
                </w:rPrChange>
              </w:rPr>
              <w:pPrChange w:id="20606" w:author="phuong vu" w:date="2018-11-30T23:15:00Z">
                <w:pPr>
                  <w:spacing w:line="360" w:lineRule="auto"/>
                </w:pPr>
              </w:pPrChange>
            </w:pPr>
            <w:ins w:id="20607" w:author="phuong vu" w:date="2018-11-21T22:16:00Z">
              <w:r w:rsidRPr="00920004">
                <w:rPr>
                  <w:lang w:val="en-US"/>
                  <w:rPrChange w:id="20608" w:author="phuong vu" w:date="2018-11-30T22:36:00Z">
                    <w:rPr>
                      <w:lang w:val="en-US"/>
                    </w:rPr>
                  </w:rPrChange>
                </w:rPr>
                <w:t>-</w:t>
              </w:r>
            </w:ins>
            <w:ins w:id="20609" w:author="phuong vu" w:date="2018-11-21T22:17:00Z">
              <w:r w:rsidRPr="00920004">
                <w:rPr>
                  <w:lang w:val="en-US"/>
                  <w:rPrChange w:id="20610" w:author="phuong vu" w:date="2018-11-30T22:36:00Z">
                    <w:rPr>
                      <w:lang w:val="en-US"/>
                    </w:rPr>
                  </w:rPrChange>
                </w:rPr>
                <w:t xml:space="preserve"> Nếu chưa được cập nhật thời gian lấy và trả đồ. Thông tin sẽ lấy từ bên đơn hàng.</w:t>
              </w:r>
            </w:ins>
          </w:p>
        </w:tc>
      </w:tr>
      <w:tr w:rsidR="00565D22" w:rsidRPr="00920004" w14:paraId="6D396ED9" w14:textId="77777777" w:rsidTr="00565D22">
        <w:trPr>
          <w:ins w:id="20611" w:author="phuong vu" w:date="2018-11-21T22:09:00Z"/>
        </w:trPr>
        <w:tc>
          <w:tcPr>
            <w:tcW w:w="805" w:type="dxa"/>
          </w:tcPr>
          <w:p w14:paraId="1173D1C3" w14:textId="77777777" w:rsidR="00565D22" w:rsidRPr="00920004" w:rsidRDefault="00565D22" w:rsidP="00BD0851">
            <w:pPr>
              <w:spacing w:before="240" w:line="0" w:lineRule="atLeast"/>
              <w:jc w:val="center"/>
              <w:rPr>
                <w:ins w:id="20612" w:author="phuong vu" w:date="2018-11-21T22:09:00Z"/>
                <w:lang w:val="en-US"/>
                <w:rPrChange w:id="20613" w:author="phuong vu" w:date="2018-11-30T22:36:00Z">
                  <w:rPr>
                    <w:ins w:id="20614" w:author="phuong vu" w:date="2018-11-21T22:09:00Z"/>
                    <w:lang w:val="en-US"/>
                  </w:rPr>
                </w:rPrChange>
              </w:rPr>
              <w:pPrChange w:id="20615" w:author="phuong vu" w:date="2018-11-30T14:16:00Z">
                <w:pPr>
                  <w:spacing w:line="360" w:lineRule="auto"/>
                  <w:jc w:val="center"/>
                </w:pPr>
              </w:pPrChange>
            </w:pPr>
            <w:ins w:id="20616" w:author="phuong vu" w:date="2018-11-21T22:09:00Z">
              <w:r w:rsidRPr="00920004">
                <w:rPr>
                  <w:lang w:val="en-US"/>
                  <w:rPrChange w:id="20617" w:author="phuong vu" w:date="2018-11-30T22:36:00Z">
                    <w:rPr>
                      <w:lang w:val="en-US"/>
                    </w:rPr>
                  </w:rPrChange>
                </w:rPr>
                <w:t>4</w:t>
              </w:r>
            </w:ins>
          </w:p>
        </w:tc>
        <w:tc>
          <w:tcPr>
            <w:tcW w:w="1980" w:type="dxa"/>
          </w:tcPr>
          <w:p w14:paraId="2342EB3A" w14:textId="77777777" w:rsidR="00565D22" w:rsidRPr="00920004" w:rsidRDefault="00565D22" w:rsidP="00E64310">
            <w:pPr>
              <w:rPr>
                <w:ins w:id="20618" w:author="phuong vu" w:date="2018-11-21T22:09:00Z"/>
                <w:lang w:val="en-US"/>
                <w:rPrChange w:id="20619" w:author="phuong vu" w:date="2018-11-30T22:36:00Z">
                  <w:rPr>
                    <w:ins w:id="20620" w:author="phuong vu" w:date="2018-11-21T22:09:00Z"/>
                    <w:lang w:val="en-US"/>
                  </w:rPr>
                </w:rPrChange>
              </w:rPr>
              <w:pPrChange w:id="20621" w:author="phuong vu" w:date="2018-11-30T23:15:00Z">
                <w:pPr>
                  <w:spacing w:line="360" w:lineRule="auto"/>
                </w:pPr>
              </w:pPrChange>
            </w:pPr>
            <w:ins w:id="20622" w:author="phuong vu" w:date="2018-11-21T22:09:00Z">
              <w:r w:rsidRPr="00920004">
                <w:rPr>
                  <w:lang w:val="en-US"/>
                  <w:rPrChange w:id="20623" w:author="phuong vu" w:date="2018-11-30T22:36:00Z">
                    <w:rPr>
                      <w:lang w:val="en-US"/>
                    </w:rPr>
                  </w:rPrChange>
                </w:rPr>
                <w:t>table</w:t>
              </w:r>
            </w:ins>
          </w:p>
        </w:tc>
        <w:tc>
          <w:tcPr>
            <w:tcW w:w="2970" w:type="dxa"/>
          </w:tcPr>
          <w:p w14:paraId="5946CB30" w14:textId="67724317" w:rsidR="00565D22" w:rsidRPr="00920004" w:rsidRDefault="00565D22" w:rsidP="00E64310">
            <w:pPr>
              <w:rPr>
                <w:ins w:id="20624" w:author="phuong vu" w:date="2018-11-21T22:09:00Z"/>
                <w:lang w:val="en-US"/>
                <w:rPrChange w:id="20625" w:author="phuong vu" w:date="2018-11-30T22:36:00Z">
                  <w:rPr>
                    <w:ins w:id="20626" w:author="phuong vu" w:date="2018-11-21T22:09:00Z"/>
                    <w:lang w:val="en-US"/>
                  </w:rPr>
                </w:rPrChange>
              </w:rPr>
              <w:pPrChange w:id="20627" w:author="phuong vu" w:date="2018-11-30T23:15:00Z">
                <w:pPr>
                  <w:spacing w:line="360" w:lineRule="auto"/>
                </w:pPr>
              </w:pPrChange>
            </w:pPr>
            <w:ins w:id="20628" w:author="phuong vu" w:date="2018-11-21T22:09:00Z">
              <w:r w:rsidRPr="00920004">
                <w:rPr>
                  <w:lang w:val="en-US"/>
                  <w:rPrChange w:id="20629" w:author="phuong vu" w:date="2018-11-30T22:36:00Z">
                    <w:rPr>
                      <w:lang w:val="en-US"/>
                    </w:rPr>
                  </w:rPrChange>
                </w:rPr>
                <w:t xml:space="preserve">Hiển thị chi tiết đơn hàng (số thứ tự, loại dịch vụ, quần áo, số lượng, đơn vị tính, </w:t>
              </w:r>
            </w:ins>
            <w:ins w:id="20630" w:author="phuong vu" w:date="2018-11-21T22:18:00Z">
              <w:r w:rsidR="00323EED" w:rsidRPr="00920004">
                <w:rPr>
                  <w:lang w:val="en-US"/>
                  <w:rPrChange w:id="20631" w:author="phuong vu" w:date="2018-11-30T22:36:00Z">
                    <w:rPr>
                      <w:lang w:val="en-US"/>
                    </w:rPr>
                  </w:rPrChange>
                </w:rPr>
                <w:t>tổng tạm</w:t>
              </w:r>
            </w:ins>
            <w:ins w:id="20632" w:author="phuong vu" w:date="2018-11-21T22:09:00Z">
              <w:r w:rsidRPr="00920004">
                <w:rPr>
                  <w:lang w:val="en-US"/>
                  <w:rPrChange w:id="20633" w:author="phuong vu" w:date="2018-11-30T22:36:00Z">
                    <w:rPr>
                      <w:lang w:val="en-US"/>
                    </w:rPr>
                  </w:rPrChange>
                </w:rPr>
                <w:t>, số lượng</w:t>
              </w:r>
            </w:ins>
            <w:ins w:id="20634" w:author="phuong vu" w:date="2018-11-21T22:18:00Z">
              <w:r w:rsidR="00323EED" w:rsidRPr="00920004">
                <w:rPr>
                  <w:lang w:val="en-US"/>
                  <w:rPrChange w:id="20635" w:author="phuong vu" w:date="2018-11-30T22:36:00Z">
                    <w:rPr>
                      <w:lang w:val="en-US"/>
                    </w:rPr>
                  </w:rPrChange>
                </w:rPr>
                <w:t xml:space="preserve"> đã nhận, số lượng đã trả</w:t>
              </w:r>
            </w:ins>
            <w:ins w:id="20636" w:author="phuong vu" w:date="2018-11-21T22:09:00Z">
              <w:r w:rsidRPr="00920004">
                <w:rPr>
                  <w:lang w:val="en-US"/>
                  <w:rPrChange w:id="20637" w:author="phuong vu" w:date="2018-11-30T22:36:00Z">
                    <w:rPr>
                      <w:lang w:val="en-US"/>
                    </w:rPr>
                  </w:rPrChange>
                </w:rPr>
                <w:t>, chi tiết thêm).</w:t>
              </w:r>
            </w:ins>
          </w:p>
          <w:p w14:paraId="0BEDD658" w14:textId="77777777" w:rsidR="00565D22" w:rsidRPr="00920004" w:rsidRDefault="00565D22" w:rsidP="00E64310">
            <w:pPr>
              <w:rPr>
                <w:ins w:id="20638" w:author="phuong vu" w:date="2018-11-21T22:09:00Z"/>
                <w:lang w:val="en-US"/>
                <w:rPrChange w:id="20639" w:author="phuong vu" w:date="2018-11-30T22:36:00Z">
                  <w:rPr>
                    <w:ins w:id="20640" w:author="phuong vu" w:date="2018-11-21T22:09:00Z"/>
                    <w:lang w:val="en-US"/>
                  </w:rPr>
                </w:rPrChange>
              </w:rPr>
              <w:pPrChange w:id="20641" w:author="phuong vu" w:date="2018-11-30T23:15:00Z">
                <w:pPr>
                  <w:spacing w:line="360" w:lineRule="auto"/>
                </w:pPr>
              </w:pPrChange>
            </w:pPr>
            <w:ins w:id="20642" w:author="phuong vu" w:date="2018-11-21T22:09:00Z">
              <w:r w:rsidRPr="00920004">
                <w:rPr>
                  <w:lang w:val="en-US"/>
                  <w:rPrChange w:id="20643" w:author="phuong vu" w:date="2018-11-30T22:36:00Z">
                    <w:rPr>
                      <w:lang w:val="en-US"/>
                    </w:rPr>
                  </w:rPrChange>
                </w:rPr>
                <w:t>Chi tiết thêm bao gồm:</w:t>
              </w:r>
            </w:ins>
          </w:p>
          <w:p w14:paraId="3E44A2A5" w14:textId="77777777" w:rsidR="00565D22" w:rsidRPr="00920004" w:rsidRDefault="00565D22" w:rsidP="00E64310">
            <w:pPr>
              <w:rPr>
                <w:ins w:id="20644" w:author="phuong vu" w:date="2018-11-21T22:09:00Z"/>
                <w:lang w:val="en-US"/>
                <w:rPrChange w:id="20645" w:author="phuong vu" w:date="2018-11-30T22:36:00Z">
                  <w:rPr>
                    <w:ins w:id="20646" w:author="phuong vu" w:date="2018-11-21T22:09:00Z"/>
                    <w:lang w:val="en-US"/>
                  </w:rPr>
                </w:rPrChange>
              </w:rPr>
              <w:pPrChange w:id="20647" w:author="phuong vu" w:date="2018-11-30T23:15:00Z">
                <w:pPr>
                  <w:pStyle w:val="ListParagraph"/>
                  <w:numPr>
                    <w:numId w:val="31"/>
                  </w:numPr>
                  <w:spacing w:line="360" w:lineRule="auto"/>
                  <w:ind w:hanging="360"/>
                </w:pPr>
              </w:pPrChange>
            </w:pPr>
            <w:ins w:id="20648" w:author="phuong vu" w:date="2018-11-21T22:09:00Z">
              <w:r w:rsidRPr="00920004">
                <w:rPr>
                  <w:lang w:val="en-US"/>
                  <w:rPrChange w:id="20649" w:author="phuong vu" w:date="2018-11-30T22:36:00Z">
                    <w:rPr>
                      <w:lang w:val="en-US"/>
                    </w:rPr>
                  </w:rPrChange>
                </w:rPr>
                <w:t>Chất liệu</w:t>
              </w:r>
            </w:ins>
          </w:p>
          <w:p w14:paraId="6A206204" w14:textId="77777777" w:rsidR="00565D22" w:rsidRPr="00920004" w:rsidRDefault="00565D22" w:rsidP="00E64310">
            <w:pPr>
              <w:rPr>
                <w:ins w:id="20650" w:author="phuong vu" w:date="2018-11-21T22:09:00Z"/>
                <w:lang w:val="en-US"/>
                <w:rPrChange w:id="20651" w:author="phuong vu" w:date="2018-11-30T22:36:00Z">
                  <w:rPr>
                    <w:ins w:id="20652" w:author="phuong vu" w:date="2018-11-21T22:09:00Z"/>
                    <w:lang w:val="en-US"/>
                  </w:rPr>
                </w:rPrChange>
              </w:rPr>
              <w:pPrChange w:id="20653" w:author="phuong vu" w:date="2018-11-30T23:15:00Z">
                <w:pPr>
                  <w:pStyle w:val="ListParagraph"/>
                  <w:numPr>
                    <w:numId w:val="31"/>
                  </w:numPr>
                  <w:spacing w:line="360" w:lineRule="auto"/>
                  <w:ind w:hanging="360"/>
                </w:pPr>
              </w:pPrChange>
            </w:pPr>
            <w:ins w:id="20654" w:author="phuong vu" w:date="2018-11-21T22:09:00Z">
              <w:r w:rsidRPr="00920004">
                <w:rPr>
                  <w:lang w:val="en-US"/>
                  <w:rPrChange w:id="20655" w:author="phuong vu" w:date="2018-11-30T22:36:00Z">
                    <w:rPr>
                      <w:lang w:val="en-US"/>
                    </w:rPr>
                  </w:rPrChange>
                </w:rPr>
                <w:t>Màu sắc</w:t>
              </w:r>
            </w:ins>
          </w:p>
          <w:p w14:paraId="775D17A1" w14:textId="77777777" w:rsidR="00565D22" w:rsidRPr="00920004" w:rsidRDefault="00565D22" w:rsidP="00E64310">
            <w:pPr>
              <w:rPr>
                <w:ins w:id="20656" w:author="phuong vu" w:date="2018-11-21T22:09:00Z"/>
                <w:lang w:val="en-US"/>
                <w:rPrChange w:id="20657" w:author="phuong vu" w:date="2018-11-30T22:36:00Z">
                  <w:rPr>
                    <w:ins w:id="20658" w:author="phuong vu" w:date="2018-11-21T22:09:00Z"/>
                    <w:lang w:val="en-US"/>
                  </w:rPr>
                </w:rPrChange>
              </w:rPr>
              <w:pPrChange w:id="20659" w:author="phuong vu" w:date="2018-11-30T23:15:00Z">
                <w:pPr>
                  <w:pStyle w:val="ListParagraph"/>
                  <w:numPr>
                    <w:numId w:val="31"/>
                  </w:numPr>
                  <w:spacing w:line="360" w:lineRule="auto"/>
                  <w:ind w:hanging="360"/>
                </w:pPr>
              </w:pPrChange>
            </w:pPr>
            <w:ins w:id="20660" w:author="phuong vu" w:date="2018-11-21T22:09:00Z">
              <w:r w:rsidRPr="00920004">
                <w:rPr>
                  <w:lang w:val="en-US"/>
                  <w:rPrChange w:id="20661" w:author="phuong vu" w:date="2018-11-30T22:36:00Z">
                    <w:rPr>
                      <w:lang w:val="en-US"/>
                    </w:rPr>
                  </w:rPrChange>
                </w:rPr>
                <w:t>Nhãn hiệu</w:t>
              </w:r>
            </w:ins>
          </w:p>
          <w:p w14:paraId="49607612" w14:textId="77777777" w:rsidR="00565D22" w:rsidRPr="00920004" w:rsidRDefault="00565D22" w:rsidP="00E64310">
            <w:pPr>
              <w:rPr>
                <w:ins w:id="20662" w:author="phuong vu" w:date="2018-11-21T22:09:00Z"/>
                <w:lang w:val="en-US"/>
                <w:rPrChange w:id="20663" w:author="phuong vu" w:date="2018-11-30T22:36:00Z">
                  <w:rPr>
                    <w:ins w:id="20664" w:author="phuong vu" w:date="2018-11-21T22:09:00Z"/>
                    <w:lang w:val="en-US"/>
                  </w:rPr>
                </w:rPrChange>
              </w:rPr>
              <w:pPrChange w:id="20665" w:author="phuong vu" w:date="2018-11-30T23:15:00Z">
                <w:pPr>
                  <w:pStyle w:val="ListParagraph"/>
                  <w:numPr>
                    <w:numId w:val="31"/>
                  </w:numPr>
                  <w:spacing w:line="360" w:lineRule="auto"/>
                  <w:ind w:hanging="360"/>
                </w:pPr>
              </w:pPrChange>
            </w:pPr>
            <w:ins w:id="20666" w:author="phuong vu" w:date="2018-11-21T22:09:00Z">
              <w:r w:rsidRPr="00920004">
                <w:rPr>
                  <w:lang w:val="en-US"/>
                  <w:rPrChange w:id="20667" w:author="phuong vu" w:date="2018-11-30T22:36:00Z">
                    <w:rPr>
                      <w:lang w:val="en-US"/>
                    </w:rPr>
                  </w:rPrChange>
                </w:rPr>
                <w:t>Ghi chú</w:t>
              </w:r>
            </w:ins>
          </w:p>
        </w:tc>
        <w:tc>
          <w:tcPr>
            <w:tcW w:w="1266" w:type="dxa"/>
          </w:tcPr>
          <w:p w14:paraId="149E70AD" w14:textId="77777777" w:rsidR="00565D22" w:rsidRPr="00920004" w:rsidRDefault="00565D22" w:rsidP="00E64310">
            <w:pPr>
              <w:rPr>
                <w:ins w:id="20668" w:author="phuong vu" w:date="2018-11-21T22:09:00Z"/>
                <w:lang w:val="en-US"/>
                <w:rPrChange w:id="20669" w:author="phuong vu" w:date="2018-11-30T22:36:00Z">
                  <w:rPr>
                    <w:ins w:id="20670" w:author="phuong vu" w:date="2018-11-21T22:09:00Z"/>
                    <w:lang w:val="en-US"/>
                  </w:rPr>
                </w:rPrChange>
              </w:rPr>
              <w:pPrChange w:id="20671" w:author="phuong vu" w:date="2018-11-30T23:15:00Z">
                <w:pPr>
                  <w:spacing w:line="360" w:lineRule="auto"/>
                  <w:jc w:val="left"/>
                </w:pPr>
              </w:pPrChange>
            </w:pPr>
            <w:ins w:id="20672" w:author="phuong vu" w:date="2018-11-21T22:09:00Z">
              <w:r w:rsidRPr="00920004">
                <w:rPr>
                  <w:lang w:val="en-US"/>
                  <w:rPrChange w:id="20673" w:author="phuong vu" w:date="2018-11-30T22:36:00Z">
                    <w:rPr>
                      <w:lang w:val="en-US"/>
                    </w:rPr>
                  </w:rPrChange>
                </w:rPr>
                <w:t>Không có dữ liệu nếu rỗng</w:t>
              </w:r>
            </w:ins>
          </w:p>
        </w:tc>
        <w:tc>
          <w:tcPr>
            <w:tcW w:w="1756" w:type="dxa"/>
          </w:tcPr>
          <w:p w14:paraId="1D55520D" w14:textId="30C365B0" w:rsidR="00565D22" w:rsidRPr="00920004" w:rsidRDefault="00323EED" w:rsidP="00E64310">
            <w:pPr>
              <w:rPr>
                <w:ins w:id="20674" w:author="phuong vu" w:date="2018-11-21T22:09:00Z"/>
                <w:lang w:val="en-US"/>
                <w:rPrChange w:id="20675" w:author="phuong vu" w:date="2018-11-30T22:36:00Z">
                  <w:rPr>
                    <w:ins w:id="20676" w:author="phuong vu" w:date="2018-11-21T22:09:00Z"/>
                    <w:lang w:val="en-US"/>
                  </w:rPr>
                </w:rPrChange>
              </w:rPr>
              <w:pPrChange w:id="20677" w:author="phuong vu" w:date="2018-11-30T23:15:00Z">
                <w:pPr>
                  <w:spacing w:line="360" w:lineRule="auto"/>
                </w:pPr>
              </w:pPrChange>
            </w:pPr>
            <w:ins w:id="20678" w:author="phuong vu" w:date="2018-11-21T22:19:00Z">
              <w:r w:rsidRPr="00920004">
                <w:rPr>
                  <w:lang w:val="en-US"/>
                  <w:rPrChange w:id="20679" w:author="phuong vu" w:date="2018-11-30T22:36:00Z">
                    <w:rPr>
                      <w:lang w:val="en-US"/>
                    </w:rPr>
                  </w:rPrChange>
                </w:rPr>
                <w:t>Tổng tạm sẽ là 0 nếu chưa cập nhật số lượng đã nhận.</w:t>
              </w:r>
            </w:ins>
          </w:p>
        </w:tc>
      </w:tr>
      <w:tr w:rsidR="00565D22" w:rsidRPr="00920004" w14:paraId="25319E1A" w14:textId="77777777" w:rsidTr="00565D22">
        <w:trPr>
          <w:ins w:id="20680" w:author="phuong vu" w:date="2018-11-21T22:09:00Z"/>
        </w:trPr>
        <w:tc>
          <w:tcPr>
            <w:tcW w:w="805" w:type="dxa"/>
          </w:tcPr>
          <w:p w14:paraId="4F5E6887" w14:textId="77777777" w:rsidR="00565D22" w:rsidRPr="00920004" w:rsidRDefault="00565D22" w:rsidP="00BD0851">
            <w:pPr>
              <w:spacing w:before="240" w:line="0" w:lineRule="atLeast"/>
              <w:jc w:val="center"/>
              <w:rPr>
                <w:ins w:id="20681" w:author="phuong vu" w:date="2018-11-21T22:09:00Z"/>
                <w:lang w:val="en-US"/>
                <w:rPrChange w:id="20682" w:author="phuong vu" w:date="2018-11-30T22:36:00Z">
                  <w:rPr>
                    <w:ins w:id="20683" w:author="phuong vu" w:date="2018-11-21T22:09:00Z"/>
                    <w:lang w:val="en-US"/>
                  </w:rPr>
                </w:rPrChange>
              </w:rPr>
              <w:pPrChange w:id="20684" w:author="phuong vu" w:date="2018-11-30T14:16:00Z">
                <w:pPr>
                  <w:spacing w:line="360" w:lineRule="auto"/>
                  <w:jc w:val="center"/>
                </w:pPr>
              </w:pPrChange>
            </w:pPr>
            <w:ins w:id="20685" w:author="phuong vu" w:date="2018-11-21T22:09:00Z">
              <w:r w:rsidRPr="00920004">
                <w:rPr>
                  <w:lang w:val="en-US"/>
                  <w:rPrChange w:id="20686" w:author="phuong vu" w:date="2018-11-30T22:36:00Z">
                    <w:rPr>
                      <w:lang w:val="en-US"/>
                    </w:rPr>
                  </w:rPrChange>
                </w:rPr>
                <w:t>5</w:t>
              </w:r>
            </w:ins>
          </w:p>
        </w:tc>
        <w:tc>
          <w:tcPr>
            <w:tcW w:w="1980" w:type="dxa"/>
          </w:tcPr>
          <w:p w14:paraId="73DCD9E2" w14:textId="77777777" w:rsidR="00565D22" w:rsidRPr="00920004" w:rsidRDefault="00565D22" w:rsidP="00E64310">
            <w:pPr>
              <w:rPr>
                <w:ins w:id="20687" w:author="phuong vu" w:date="2018-11-21T22:09:00Z"/>
                <w:lang w:val="en-US"/>
                <w:rPrChange w:id="20688" w:author="phuong vu" w:date="2018-11-30T22:36:00Z">
                  <w:rPr>
                    <w:ins w:id="20689" w:author="phuong vu" w:date="2018-11-21T22:09:00Z"/>
                    <w:lang w:val="en-US"/>
                  </w:rPr>
                </w:rPrChange>
              </w:rPr>
              <w:pPrChange w:id="20690" w:author="phuong vu" w:date="2018-11-30T23:15:00Z">
                <w:pPr>
                  <w:spacing w:line="360" w:lineRule="auto"/>
                </w:pPr>
              </w:pPrChange>
            </w:pPr>
            <w:ins w:id="20691" w:author="phuong vu" w:date="2018-11-21T22:09:00Z">
              <w:r w:rsidRPr="00920004">
                <w:rPr>
                  <w:lang w:val="en-US"/>
                  <w:rPrChange w:id="20692" w:author="phuong vu" w:date="2018-11-30T22:36:00Z">
                    <w:rPr>
                      <w:lang w:val="en-US"/>
                    </w:rPr>
                  </w:rPrChange>
                </w:rPr>
                <w:t>button</w:t>
              </w:r>
            </w:ins>
          </w:p>
        </w:tc>
        <w:tc>
          <w:tcPr>
            <w:tcW w:w="2970" w:type="dxa"/>
          </w:tcPr>
          <w:p w14:paraId="7A9FA0F1" w14:textId="07C03759" w:rsidR="00565D22" w:rsidRPr="00920004" w:rsidRDefault="00323EED" w:rsidP="00E64310">
            <w:pPr>
              <w:rPr>
                <w:ins w:id="20693" w:author="phuong vu" w:date="2018-11-21T22:09:00Z"/>
                <w:lang w:val="en-US"/>
                <w:rPrChange w:id="20694" w:author="phuong vu" w:date="2018-11-30T22:36:00Z">
                  <w:rPr>
                    <w:ins w:id="20695" w:author="phuong vu" w:date="2018-11-21T22:09:00Z"/>
                    <w:lang w:val="en-US"/>
                  </w:rPr>
                </w:rPrChange>
              </w:rPr>
              <w:pPrChange w:id="20696" w:author="phuong vu" w:date="2018-11-30T23:15:00Z">
                <w:pPr>
                  <w:spacing w:line="360" w:lineRule="auto"/>
                </w:pPr>
              </w:pPrChange>
            </w:pPr>
            <w:ins w:id="20697" w:author="phuong vu" w:date="2018-11-21T22:20:00Z">
              <w:r w:rsidRPr="00920004">
                <w:rPr>
                  <w:lang w:val="en-US"/>
                  <w:rPrChange w:id="20698" w:author="phuong vu" w:date="2018-11-30T22:36:00Z">
                    <w:rPr>
                      <w:lang w:val="en-US"/>
                    </w:rPr>
                  </w:rPrChange>
                </w:rPr>
                <w:t>Cập nhật biên nhận</w:t>
              </w:r>
            </w:ins>
          </w:p>
        </w:tc>
        <w:tc>
          <w:tcPr>
            <w:tcW w:w="1266" w:type="dxa"/>
          </w:tcPr>
          <w:p w14:paraId="58EE48D7" w14:textId="7503AD81" w:rsidR="00565D22" w:rsidRPr="00920004" w:rsidRDefault="00565D22" w:rsidP="00E64310">
            <w:pPr>
              <w:rPr>
                <w:ins w:id="20699" w:author="phuong vu" w:date="2018-11-21T22:09:00Z"/>
                <w:lang w:val="en-US"/>
                <w:rPrChange w:id="20700" w:author="phuong vu" w:date="2018-11-30T22:36:00Z">
                  <w:rPr>
                    <w:ins w:id="20701" w:author="phuong vu" w:date="2018-11-21T22:09:00Z"/>
                    <w:lang w:val="en-US"/>
                  </w:rPr>
                </w:rPrChange>
              </w:rPr>
              <w:pPrChange w:id="20702" w:author="phuong vu" w:date="2018-11-30T23:15:00Z">
                <w:pPr>
                  <w:spacing w:line="360" w:lineRule="auto"/>
                  <w:jc w:val="left"/>
                </w:pPr>
              </w:pPrChange>
            </w:pPr>
          </w:p>
        </w:tc>
        <w:tc>
          <w:tcPr>
            <w:tcW w:w="1756" w:type="dxa"/>
          </w:tcPr>
          <w:p w14:paraId="486D53B8" w14:textId="7031B6A3" w:rsidR="00565D22" w:rsidRPr="00920004" w:rsidRDefault="001C0454" w:rsidP="00E64310">
            <w:pPr>
              <w:rPr>
                <w:ins w:id="20703" w:author="phuong vu" w:date="2018-11-21T22:09:00Z"/>
                <w:lang w:val="en-US"/>
                <w:rPrChange w:id="20704" w:author="phuong vu" w:date="2018-11-30T22:36:00Z">
                  <w:rPr>
                    <w:ins w:id="20705" w:author="phuong vu" w:date="2018-11-21T22:09:00Z"/>
                    <w:lang w:val="en-US"/>
                  </w:rPr>
                </w:rPrChange>
              </w:rPr>
              <w:pPrChange w:id="20706" w:author="phuong vu" w:date="2018-11-30T23:15:00Z">
                <w:pPr>
                  <w:spacing w:line="360" w:lineRule="auto"/>
                </w:pPr>
              </w:pPrChange>
            </w:pPr>
            <w:ins w:id="20707" w:author="phuong vu" w:date="2018-11-21T22:23:00Z">
              <w:r w:rsidRPr="00920004">
                <w:rPr>
                  <w:lang w:val="en-US"/>
                  <w:rPrChange w:id="20708" w:author="phuong vu" w:date="2018-11-30T22:36:00Z">
                    <w:rPr>
                      <w:lang w:val="en-US"/>
                    </w:rPr>
                  </w:rPrChange>
                </w:rPr>
                <w:t xml:space="preserve">Hiển thị khi </w:t>
              </w:r>
            </w:ins>
            <w:ins w:id="20709" w:author="phuong vu" w:date="2018-11-21T22:24:00Z">
              <w:r w:rsidRPr="00920004">
                <w:rPr>
                  <w:lang w:val="en-US"/>
                  <w:rPrChange w:id="20710" w:author="phuong vu" w:date="2018-11-30T22:36:00Z">
                    <w:rPr>
                      <w:lang w:val="en-US"/>
                    </w:rPr>
                  </w:rPrChange>
                </w:rPr>
                <w:t>biên nhận đã được xác nhận đã lấy đồ.</w:t>
              </w:r>
            </w:ins>
          </w:p>
        </w:tc>
      </w:tr>
      <w:tr w:rsidR="00323EED" w:rsidRPr="00920004" w14:paraId="5F94F10B" w14:textId="77777777" w:rsidTr="00565D22">
        <w:trPr>
          <w:ins w:id="20711" w:author="phuong vu" w:date="2018-11-21T22:19:00Z"/>
        </w:trPr>
        <w:tc>
          <w:tcPr>
            <w:tcW w:w="805" w:type="dxa"/>
          </w:tcPr>
          <w:p w14:paraId="20AC7FD5" w14:textId="741801A8" w:rsidR="00323EED" w:rsidRPr="00920004" w:rsidRDefault="00323EED" w:rsidP="00BD0851">
            <w:pPr>
              <w:spacing w:before="240" w:line="0" w:lineRule="atLeast"/>
              <w:jc w:val="center"/>
              <w:rPr>
                <w:ins w:id="20712" w:author="phuong vu" w:date="2018-11-21T22:19:00Z"/>
                <w:lang w:val="en-US"/>
                <w:rPrChange w:id="20713" w:author="phuong vu" w:date="2018-11-30T22:36:00Z">
                  <w:rPr>
                    <w:ins w:id="20714" w:author="phuong vu" w:date="2018-11-21T22:19:00Z"/>
                    <w:lang w:val="en-US"/>
                  </w:rPr>
                </w:rPrChange>
              </w:rPr>
              <w:pPrChange w:id="20715" w:author="phuong vu" w:date="2018-11-30T14:16:00Z">
                <w:pPr>
                  <w:spacing w:line="360" w:lineRule="auto"/>
                  <w:jc w:val="center"/>
                </w:pPr>
              </w:pPrChange>
            </w:pPr>
            <w:ins w:id="20716" w:author="phuong vu" w:date="2018-11-21T22:20:00Z">
              <w:r w:rsidRPr="00920004">
                <w:rPr>
                  <w:lang w:val="en-US"/>
                  <w:rPrChange w:id="20717" w:author="phuong vu" w:date="2018-11-30T22:36:00Z">
                    <w:rPr>
                      <w:lang w:val="en-US"/>
                    </w:rPr>
                  </w:rPrChange>
                </w:rPr>
                <w:t>6</w:t>
              </w:r>
            </w:ins>
          </w:p>
        </w:tc>
        <w:tc>
          <w:tcPr>
            <w:tcW w:w="1980" w:type="dxa"/>
          </w:tcPr>
          <w:p w14:paraId="14B0CC1F" w14:textId="6D833417" w:rsidR="00323EED" w:rsidRPr="00920004" w:rsidRDefault="00323EED" w:rsidP="00E64310">
            <w:pPr>
              <w:rPr>
                <w:ins w:id="20718" w:author="phuong vu" w:date="2018-11-21T22:19:00Z"/>
                <w:lang w:val="en-US"/>
                <w:rPrChange w:id="20719" w:author="phuong vu" w:date="2018-11-30T22:36:00Z">
                  <w:rPr>
                    <w:ins w:id="20720" w:author="phuong vu" w:date="2018-11-21T22:19:00Z"/>
                    <w:lang w:val="en-US"/>
                  </w:rPr>
                </w:rPrChange>
              </w:rPr>
              <w:pPrChange w:id="20721" w:author="phuong vu" w:date="2018-11-30T23:15:00Z">
                <w:pPr>
                  <w:spacing w:line="360" w:lineRule="auto"/>
                </w:pPr>
              </w:pPrChange>
            </w:pPr>
            <w:ins w:id="20722" w:author="phuong vu" w:date="2018-11-21T22:20:00Z">
              <w:r w:rsidRPr="00920004">
                <w:rPr>
                  <w:lang w:val="en-US"/>
                  <w:rPrChange w:id="20723" w:author="phuong vu" w:date="2018-11-30T22:36:00Z">
                    <w:rPr>
                      <w:lang w:val="en-US"/>
                    </w:rPr>
                  </w:rPrChange>
                </w:rPr>
                <w:t>button</w:t>
              </w:r>
            </w:ins>
          </w:p>
        </w:tc>
        <w:tc>
          <w:tcPr>
            <w:tcW w:w="2970" w:type="dxa"/>
          </w:tcPr>
          <w:p w14:paraId="5D938E83" w14:textId="432D23AC" w:rsidR="00323EED" w:rsidRPr="00920004" w:rsidRDefault="00323EED" w:rsidP="00E64310">
            <w:pPr>
              <w:rPr>
                <w:ins w:id="20724" w:author="phuong vu" w:date="2018-11-21T22:19:00Z"/>
                <w:lang w:val="en-US"/>
                <w:rPrChange w:id="20725" w:author="phuong vu" w:date="2018-11-30T22:36:00Z">
                  <w:rPr>
                    <w:ins w:id="20726" w:author="phuong vu" w:date="2018-11-21T22:19:00Z"/>
                    <w:lang w:val="en-US"/>
                  </w:rPr>
                </w:rPrChange>
              </w:rPr>
              <w:pPrChange w:id="20727" w:author="phuong vu" w:date="2018-11-30T23:15:00Z">
                <w:pPr>
                  <w:spacing w:line="360" w:lineRule="auto"/>
                </w:pPr>
              </w:pPrChange>
            </w:pPr>
            <w:ins w:id="20728" w:author="phuong vu" w:date="2018-11-21T22:20:00Z">
              <w:r w:rsidRPr="00920004">
                <w:rPr>
                  <w:lang w:val="en-US"/>
                  <w:rPrChange w:id="20729" w:author="phuong vu" w:date="2018-11-30T22:36:00Z">
                    <w:rPr>
                      <w:lang w:val="en-US"/>
                    </w:rPr>
                  </w:rPrChange>
                </w:rPr>
                <w:t>Trả đồ. Đồng ý thực hiện trả đồ đối với biên nhận đó.</w:t>
              </w:r>
            </w:ins>
          </w:p>
        </w:tc>
        <w:tc>
          <w:tcPr>
            <w:tcW w:w="1266" w:type="dxa"/>
          </w:tcPr>
          <w:p w14:paraId="00CF1BD9" w14:textId="77777777" w:rsidR="00323EED" w:rsidRPr="00920004" w:rsidRDefault="00323EED" w:rsidP="00E64310">
            <w:pPr>
              <w:rPr>
                <w:ins w:id="20730" w:author="phuong vu" w:date="2018-11-21T22:19:00Z"/>
                <w:lang w:val="en-US"/>
                <w:rPrChange w:id="20731" w:author="phuong vu" w:date="2018-11-30T22:36:00Z">
                  <w:rPr>
                    <w:ins w:id="20732" w:author="phuong vu" w:date="2018-11-21T22:19:00Z"/>
                    <w:lang w:val="en-US"/>
                  </w:rPr>
                </w:rPrChange>
              </w:rPr>
              <w:pPrChange w:id="20733" w:author="phuong vu" w:date="2018-11-30T23:15:00Z">
                <w:pPr>
                  <w:spacing w:line="360" w:lineRule="auto"/>
                  <w:jc w:val="left"/>
                </w:pPr>
              </w:pPrChange>
            </w:pPr>
          </w:p>
        </w:tc>
        <w:tc>
          <w:tcPr>
            <w:tcW w:w="1756" w:type="dxa"/>
          </w:tcPr>
          <w:p w14:paraId="246C08A9" w14:textId="2F8685E3" w:rsidR="001C0454" w:rsidRPr="00920004" w:rsidRDefault="001C0454" w:rsidP="00E64310">
            <w:pPr>
              <w:rPr>
                <w:ins w:id="20734" w:author="phuong vu" w:date="2018-11-21T22:19:00Z"/>
                <w:lang w:val="en-US"/>
                <w:rPrChange w:id="20735" w:author="phuong vu" w:date="2018-11-30T22:36:00Z">
                  <w:rPr>
                    <w:ins w:id="20736" w:author="phuong vu" w:date="2018-11-21T22:19:00Z"/>
                    <w:lang w:val="en-US"/>
                  </w:rPr>
                </w:rPrChange>
              </w:rPr>
              <w:pPrChange w:id="20737" w:author="phuong vu" w:date="2018-11-30T23:15:00Z">
                <w:pPr>
                  <w:spacing w:line="360" w:lineRule="auto"/>
                </w:pPr>
              </w:pPrChange>
            </w:pPr>
            <w:ins w:id="20738" w:author="phuong vu" w:date="2018-11-21T22:25:00Z">
              <w:r w:rsidRPr="00920004">
                <w:rPr>
                  <w:lang w:val="en-US"/>
                  <w:rPrChange w:id="20739" w:author="phuong vu" w:date="2018-11-30T22:36:00Z">
                    <w:rPr>
                      <w:lang w:val="en-US"/>
                    </w:rPr>
                  </w:rPrChange>
                </w:rPr>
                <w:t>Hiển thị khi đơn hàng đã được xử lí xong.</w:t>
              </w:r>
            </w:ins>
          </w:p>
        </w:tc>
      </w:tr>
      <w:tr w:rsidR="00323EED" w:rsidRPr="00920004" w14:paraId="382E7BCE" w14:textId="77777777" w:rsidTr="00565D22">
        <w:trPr>
          <w:ins w:id="20740" w:author="phuong vu" w:date="2018-11-21T22:19:00Z"/>
        </w:trPr>
        <w:tc>
          <w:tcPr>
            <w:tcW w:w="805" w:type="dxa"/>
          </w:tcPr>
          <w:p w14:paraId="2FD6A938" w14:textId="35BE5A3F" w:rsidR="00323EED" w:rsidRPr="00920004" w:rsidRDefault="00323EED" w:rsidP="00BD0851">
            <w:pPr>
              <w:spacing w:before="240" w:line="0" w:lineRule="atLeast"/>
              <w:jc w:val="center"/>
              <w:rPr>
                <w:ins w:id="20741" w:author="phuong vu" w:date="2018-11-21T22:19:00Z"/>
                <w:lang w:val="en-US"/>
                <w:rPrChange w:id="20742" w:author="phuong vu" w:date="2018-11-30T22:36:00Z">
                  <w:rPr>
                    <w:ins w:id="20743" w:author="phuong vu" w:date="2018-11-21T22:19:00Z"/>
                    <w:lang w:val="en-US"/>
                  </w:rPr>
                </w:rPrChange>
              </w:rPr>
              <w:pPrChange w:id="20744" w:author="phuong vu" w:date="2018-11-30T14:16:00Z">
                <w:pPr>
                  <w:spacing w:line="360" w:lineRule="auto"/>
                  <w:jc w:val="center"/>
                </w:pPr>
              </w:pPrChange>
            </w:pPr>
            <w:ins w:id="20745" w:author="phuong vu" w:date="2018-11-21T22:20:00Z">
              <w:r w:rsidRPr="00920004">
                <w:rPr>
                  <w:lang w:val="en-US"/>
                  <w:rPrChange w:id="20746" w:author="phuong vu" w:date="2018-11-30T22:36:00Z">
                    <w:rPr>
                      <w:lang w:val="en-US"/>
                    </w:rPr>
                  </w:rPrChange>
                </w:rPr>
                <w:t>7</w:t>
              </w:r>
            </w:ins>
          </w:p>
        </w:tc>
        <w:tc>
          <w:tcPr>
            <w:tcW w:w="1980" w:type="dxa"/>
          </w:tcPr>
          <w:p w14:paraId="5926874F" w14:textId="3FBB2B79" w:rsidR="00323EED" w:rsidRPr="00920004" w:rsidRDefault="00323EED" w:rsidP="00E64310">
            <w:pPr>
              <w:rPr>
                <w:ins w:id="20747" w:author="phuong vu" w:date="2018-11-21T22:19:00Z"/>
                <w:lang w:val="en-US"/>
                <w:rPrChange w:id="20748" w:author="phuong vu" w:date="2018-11-30T22:36:00Z">
                  <w:rPr>
                    <w:ins w:id="20749" w:author="phuong vu" w:date="2018-11-21T22:19:00Z"/>
                    <w:lang w:val="en-US"/>
                  </w:rPr>
                </w:rPrChange>
              </w:rPr>
              <w:pPrChange w:id="20750" w:author="phuong vu" w:date="2018-11-30T23:15:00Z">
                <w:pPr>
                  <w:spacing w:line="360" w:lineRule="auto"/>
                </w:pPr>
              </w:pPrChange>
            </w:pPr>
            <w:ins w:id="20751" w:author="phuong vu" w:date="2018-11-21T22:21:00Z">
              <w:r w:rsidRPr="00920004">
                <w:rPr>
                  <w:lang w:val="en-US"/>
                  <w:rPrChange w:id="20752" w:author="phuong vu" w:date="2018-11-30T22:36:00Z">
                    <w:rPr>
                      <w:lang w:val="en-US"/>
                    </w:rPr>
                  </w:rPrChange>
                </w:rPr>
                <w:t>b</w:t>
              </w:r>
            </w:ins>
            <w:ins w:id="20753" w:author="phuong vu" w:date="2018-11-21T22:20:00Z">
              <w:r w:rsidRPr="00920004">
                <w:rPr>
                  <w:lang w:val="en-US"/>
                  <w:rPrChange w:id="20754" w:author="phuong vu" w:date="2018-11-30T22:36:00Z">
                    <w:rPr>
                      <w:lang w:val="en-US"/>
                    </w:rPr>
                  </w:rPrChange>
                </w:rPr>
                <w:t>utton</w:t>
              </w:r>
            </w:ins>
          </w:p>
        </w:tc>
        <w:tc>
          <w:tcPr>
            <w:tcW w:w="2970" w:type="dxa"/>
          </w:tcPr>
          <w:p w14:paraId="3621C3DB" w14:textId="36B8F9F3" w:rsidR="00323EED" w:rsidRPr="00920004" w:rsidRDefault="00323EED" w:rsidP="00E64310">
            <w:pPr>
              <w:rPr>
                <w:ins w:id="20755" w:author="phuong vu" w:date="2018-11-21T22:19:00Z"/>
                <w:lang w:val="en-US"/>
                <w:rPrChange w:id="20756" w:author="phuong vu" w:date="2018-11-30T22:36:00Z">
                  <w:rPr>
                    <w:ins w:id="20757" w:author="phuong vu" w:date="2018-11-21T22:19:00Z"/>
                    <w:lang w:val="en-US"/>
                  </w:rPr>
                </w:rPrChange>
              </w:rPr>
              <w:pPrChange w:id="20758" w:author="phuong vu" w:date="2018-11-30T23:15:00Z">
                <w:pPr>
                  <w:spacing w:line="360" w:lineRule="auto"/>
                </w:pPr>
              </w:pPrChange>
            </w:pPr>
            <w:ins w:id="20759" w:author="phuong vu" w:date="2018-11-21T22:21:00Z">
              <w:r w:rsidRPr="00920004">
                <w:rPr>
                  <w:lang w:val="en-US"/>
                  <w:rPrChange w:id="20760" w:author="phuong vu" w:date="2018-11-30T22:36:00Z">
                    <w:rPr>
                      <w:lang w:val="en-US"/>
                    </w:rPr>
                  </w:rPrChange>
                </w:rPr>
                <w:t>Lấy đồ. Đồng ý thực hiện lấy đồ đối với biên nhận đó.</w:t>
              </w:r>
            </w:ins>
          </w:p>
        </w:tc>
        <w:tc>
          <w:tcPr>
            <w:tcW w:w="1266" w:type="dxa"/>
          </w:tcPr>
          <w:p w14:paraId="48638073" w14:textId="77777777" w:rsidR="00323EED" w:rsidRPr="00920004" w:rsidRDefault="00323EED" w:rsidP="00E64310">
            <w:pPr>
              <w:rPr>
                <w:ins w:id="20761" w:author="phuong vu" w:date="2018-11-21T22:19:00Z"/>
                <w:lang w:val="en-US"/>
                <w:rPrChange w:id="20762" w:author="phuong vu" w:date="2018-11-30T22:36:00Z">
                  <w:rPr>
                    <w:ins w:id="20763" w:author="phuong vu" w:date="2018-11-21T22:19:00Z"/>
                    <w:lang w:val="en-US"/>
                  </w:rPr>
                </w:rPrChange>
              </w:rPr>
              <w:pPrChange w:id="20764" w:author="phuong vu" w:date="2018-11-30T23:15:00Z">
                <w:pPr>
                  <w:spacing w:line="360" w:lineRule="auto"/>
                  <w:jc w:val="left"/>
                </w:pPr>
              </w:pPrChange>
            </w:pPr>
          </w:p>
        </w:tc>
        <w:tc>
          <w:tcPr>
            <w:tcW w:w="1756" w:type="dxa"/>
          </w:tcPr>
          <w:p w14:paraId="2C439817" w14:textId="660C94CC" w:rsidR="00323EED" w:rsidRPr="00920004" w:rsidRDefault="001C0454" w:rsidP="00E64310">
            <w:pPr>
              <w:rPr>
                <w:ins w:id="20765" w:author="phuong vu" w:date="2018-11-21T22:19:00Z"/>
                <w:lang w:val="en-US"/>
                <w:rPrChange w:id="20766" w:author="phuong vu" w:date="2018-11-30T22:36:00Z">
                  <w:rPr>
                    <w:ins w:id="20767" w:author="phuong vu" w:date="2018-11-21T22:19:00Z"/>
                    <w:lang w:val="en-US"/>
                  </w:rPr>
                </w:rPrChange>
              </w:rPr>
              <w:pPrChange w:id="20768" w:author="phuong vu" w:date="2018-11-30T23:15:00Z">
                <w:pPr>
                  <w:spacing w:line="360" w:lineRule="auto"/>
                </w:pPr>
              </w:pPrChange>
            </w:pPr>
            <w:ins w:id="20769" w:author="phuong vu" w:date="2018-11-21T22:25:00Z">
              <w:r w:rsidRPr="00920004">
                <w:rPr>
                  <w:lang w:val="en-US"/>
                  <w:rPrChange w:id="20770" w:author="phuong vu" w:date="2018-11-30T22:36:00Z">
                    <w:rPr>
                      <w:lang w:val="en-US"/>
                    </w:rPr>
                  </w:rPrChange>
                </w:rPr>
                <w:t>Hiển thị đơn h</w:t>
              </w:r>
            </w:ins>
            <w:ins w:id="20771" w:author="phuong vu" w:date="2018-11-21T22:26:00Z">
              <w:r w:rsidRPr="00920004">
                <w:rPr>
                  <w:lang w:val="en-US"/>
                  <w:rPrChange w:id="20772" w:author="phuong vu" w:date="2018-11-30T22:36:00Z">
                    <w:rPr>
                      <w:lang w:val="en-US"/>
                    </w:rPr>
                  </w:rPrChange>
                </w:rPr>
                <w:t>àng đã được xác nhận.</w:t>
              </w:r>
            </w:ins>
          </w:p>
        </w:tc>
      </w:tr>
      <w:tr w:rsidR="00323EED" w:rsidRPr="00920004" w14:paraId="520C577A" w14:textId="77777777" w:rsidTr="00565D22">
        <w:trPr>
          <w:ins w:id="20773" w:author="phuong vu" w:date="2018-11-21T22:19:00Z"/>
        </w:trPr>
        <w:tc>
          <w:tcPr>
            <w:tcW w:w="805" w:type="dxa"/>
          </w:tcPr>
          <w:p w14:paraId="121F96B0" w14:textId="7159BBBC" w:rsidR="00323EED" w:rsidRPr="00920004" w:rsidRDefault="00323EED" w:rsidP="00BD0851">
            <w:pPr>
              <w:spacing w:before="240" w:line="0" w:lineRule="atLeast"/>
              <w:jc w:val="center"/>
              <w:rPr>
                <w:ins w:id="20774" w:author="phuong vu" w:date="2018-11-21T22:19:00Z"/>
                <w:lang w:val="en-US"/>
                <w:rPrChange w:id="20775" w:author="phuong vu" w:date="2018-11-30T22:36:00Z">
                  <w:rPr>
                    <w:ins w:id="20776" w:author="phuong vu" w:date="2018-11-21T22:19:00Z"/>
                    <w:lang w:val="en-US"/>
                  </w:rPr>
                </w:rPrChange>
              </w:rPr>
              <w:pPrChange w:id="20777" w:author="phuong vu" w:date="2018-11-30T14:16:00Z">
                <w:pPr>
                  <w:spacing w:line="360" w:lineRule="auto"/>
                  <w:jc w:val="center"/>
                </w:pPr>
              </w:pPrChange>
            </w:pPr>
            <w:ins w:id="20778" w:author="phuong vu" w:date="2018-11-21T22:21:00Z">
              <w:r w:rsidRPr="00920004">
                <w:rPr>
                  <w:lang w:val="en-US"/>
                  <w:rPrChange w:id="20779" w:author="phuong vu" w:date="2018-11-30T22:36:00Z">
                    <w:rPr>
                      <w:lang w:val="en-US"/>
                    </w:rPr>
                  </w:rPrChange>
                </w:rPr>
                <w:lastRenderedPageBreak/>
                <w:t>8</w:t>
              </w:r>
            </w:ins>
          </w:p>
        </w:tc>
        <w:tc>
          <w:tcPr>
            <w:tcW w:w="1980" w:type="dxa"/>
          </w:tcPr>
          <w:p w14:paraId="60E49C6D" w14:textId="515D212D" w:rsidR="00323EED" w:rsidRPr="00920004" w:rsidRDefault="00323EED" w:rsidP="00E64310">
            <w:pPr>
              <w:rPr>
                <w:ins w:id="20780" w:author="phuong vu" w:date="2018-11-21T22:19:00Z"/>
                <w:lang w:val="en-US"/>
                <w:rPrChange w:id="20781" w:author="phuong vu" w:date="2018-11-30T22:36:00Z">
                  <w:rPr>
                    <w:ins w:id="20782" w:author="phuong vu" w:date="2018-11-21T22:19:00Z"/>
                    <w:lang w:val="en-US"/>
                  </w:rPr>
                </w:rPrChange>
              </w:rPr>
              <w:pPrChange w:id="20783" w:author="phuong vu" w:date="2018-11-30T23:15:00Z">
                <w:pPr>
                  <w:spacing w:line="360" w:lineRule="auto"/>
                </w:pPr>
              </w:pPrChange>
            </w:pPr>
            <w:ins w:id="20784" w:author="phuong vu" w:date="2018-11-21T22:21:00Z">
              <w:r w:rsidRPr="00920004">
                <w:rPr>
                  <w:lang w:val="en-US"/>
                  <w:rPrChange w:id="20785" w:author="phuong vu" w:date="2018-11-30T22:36:00Z">
                    <w:rPr>
                      <w:lang w:val="en-US"/>
                    </w:rPr>
                  </w:rPrChange>
                </w:rPr>
                <w:t>button</w:t>
              </w:r>
            </w:ins>
          </w:p>
        </w:tc>
        <w:tc>
          <w:tcPr>
            <w:tcW w:w="2970" w:type="dxa"/>
          </w:tcPr>
          <w:p w14:paraId="3D51EE2B" w14:textId="04F7EEEE" w:rsidR="00323EED" w:rsidRPr="00920004" w:rsidRDefault="00323EED" w:rsidP="00E64310">
            <w:pPr>
              <w:rPr>
                <w:ins w:id="20786" w:author="phuong vu" w:date="2018-11-21T22:19:00Z"/>
                <w:lang w:val="en-US"/>
                <w:rPrChange w:id="20787" w:author="phuong vu" w:date="2018-11-30T22:36:00Z">
                  <w:rPr>
                    <w:ins w:id="20788" w:author="phuong vu" w:date="2018-11-21T22:19:00Z"/>
                    <w:lang w:val="en-US"/>
                  </w:rPr>
                </w:rPrChange>
              </w:rPr>
              <w:pPrChange w:id="20789" w:author="phuong vu" w:date="2018-11-30T23:15:00Z">
                <w:pPr>
                  <w:spacing w:line="360" w:lineRule="auto"/>
                </w:pPr>
              </w:pPrChange>
            </w:pPr>
            <w:ins w:id="20790" w:author="phuong vu" w:date="2018-11-21T22:21:00Z">
              <w:r w:rsidRPr="00920004">
                <w:rPr>
                  <w:lang w:val="en-US"/>
                  <w:rPrChange w:id="20791" w:author="phuong vu" w:date="2018-11-30T22:36:00Z">
                    <w:rPr>
                      <w:lang w:val="en-US"/>
                    </w:rPr>
                  </w:rPrChange>
                </w:rPr>
                <w:t>Đã lấy. Xác nhận đã lấy thành công.</w:t>
              </w:r>
            </w:ins>
          </w:p>
        </w:tc>
        <w:tc>
          <w:tcPr>
            <w:tcW w:w="1266" w:type="dxa"/>
          </w:tcPr>
          <w:p w14:paraId="0B2AC908" w14:textId="77777777" w:rsidR="00323EED" w:rsidRPr="00920004" w:rsidRDefault="00323EED" w:rsidP="00E64310">
            <w:pPr>
              <w:rPr>
                <w:ins w:id="20792" w:author="phuong vu" w:date="2018-11-21T22:19:00Z"/>
                <w:lang w:val="en-US"/>
                <w:rPrChange w:id="20793" w:author="phuong vu" w:date="2018-11-30T22:36:00Z">
                  <w:rPr>
                    <w:ins w:id="20794" w:author="phuong vu" w:date="2018-11-21T22:19:00Z"/>
                    <w:lang w:val="en-US"/>
                  </w:rPr>
                </w:rPrChange>
              </w:rPr>
              <w:pPrChange w:id="20795" w:author="phuong vu" w:date="2018-11-30T23:15:00Z">
                <w:pPr>
                  <w:spacing w:line="360" w:lineRule="auto"/>
                  <w:jc w:val="left"/>
                </w:pPr>
              </w:pPrChange>
            </w:pPr>
          </w:p>
        </w:tc>
        <w:tc>
          <w:tcPr>
            <w:tcW w:w="1756" w:type="dxa"/>
          </w:tcPr>
          <w:p w14:paraId="036EF07B" w14:textId="6EFB92A1" w:rsidR="00323EED" w:rsidRPr="00920004" w:rsidRDefault="001C0454" w:rsidP="00E64310">
            <w:pPr>
              <w:rPr>
                <w:ins w:id="20796" w:author="phuong vu" w:date="2018-11-21T22:19:00Z"/>
                <w:lang w:val="en-US"/>
                <w:rPrChange w:id="20797" w:author="phuong vu" w:date="2018-11-30T22:36:00Z">
                  <w:rPr>
                    <w:ins w:id="20798" w:author="phuong vu" w:date="2018-11-21T22:19:00Z"/>
                    <w:lang w:val="en-US"/>
                  </w:rPr>
                </w:rPrChange>
              </w:rPr>
              <w:pPrChange w:id="20799" w:author="phuong vu" w:date="2018-11-30T23:15:00Z">
                <w:pPr>
                  <w:spacing w:line="360" w:lineRule="auto"/>
                </w:pPr>
              </w:pPrChange>
            </w:pPr>
            <w:ins w:id="20800" w:author="phuong vu" w:date="2018-11-21T22:26:00Z">
              <w:r w:rsidRPr="00920004">
                <w:rPr>
                  <w:lang w:val="en-US"/>
                  <w:rPrChange w:id="20801" w:author="phuong vu" w:date="2018-11-30T22:36:00Z">
                    <w:rPr>
                      <w:lang w:val="en-US"/>
                    </w:rPr>
                  </w:rPrChange>
                </w:rPr>
                <w:t>Hiển thị sau khi đã có nhân viên xác nhận lấy đồ.</w:t>
              </w:r>
            </w:ins>
          </w:p>
        </w:tc>
      </w:tr>
      <w:tr w:rsidR="00323EED" w:rsidRPr="00920004" w14:paraId="6FA09957" w14:textId="77777777" w:rsidTr="00565D22">
        <w:trPr>
          <w:ins w:id="20802" w:author="phuong vu" w:date="2018-11-21T22:21:00Z"/>
        </w:trPr>
        <w:tc>
          <w:tcPr>
            <w:tcW w:w="805" w:type="dxa"/>
          </w:tcPr>
          <w:p w14:paraId="130B98F4" w14:textId="7F278734" w:rsidR="00323EED" w:rsidRPr="00920004" w:rsidRDefault="00323EED" w:rsidP="00BD0851">
            <w:pPr>
              <w:spacing w:before="240" w:line="0" w:lineRule="atLeast"/>
              <w:jc w:val="center"/>
              <w:rPr>
                <w:ins w:id="20803" w:author="phuong vu" w:date="2018-11-21T22:21:00Z"/>
                <w:lang w:val="en-US"/>
                <w:rPrChange w:id="20804" w:author="phuong vu" w:date="2018-11-30T22:36:00Z">
                  <w:rPr>
                    <w:ins w:id="20805" w:author="phuong vu" w:date="2018-11-21T22:21:00Z"/>
                    <w:lang w:val="en-US"/>
                  </w:rPr>
                </w:rPrChange>
              </w:rPr>
              <w:pPrChange w:id="20806" w:author="phuong vu" w:date="2018-11-30T14:16:00Z">
                <w:pPr>
                  <w:spacing w:line="360" w:lineRule="auto"/>
                  <w:jc w:val="center"/>
                </w:pPr>
              </w:pPrChange>
            </w:pPr>
            <w:ins w:id="20807" w:author="phuong vu" w:date="2018-11-21T22:21:00Z">
              <w:r w:rsidRPr="00920004">
                <w:rPr>
                  <w:lang w:val="en-US"/>
                  <w:rPrChange w:id="20808" w:author="phuong vu" w:date="2018-11-30T22:36:00Z">
                    <w:rPr>
                      <w:lang w:val="en-US"/>
                    </w:rPr>
                  </w:rPrChange>
                </w:rPr>
                <w:t>9</w:t>
              </w:r>
            </w:ins>
          </w:p>
        </w:tc>
        <w:tc>
          <w:tcPr>
            <w:tcW w:w="1980" w:type="dxa"/>
          </w:tcPr>
          <w:p w14:paraId="3EF78615" w14:textId="329F36BE" w:rsidR="00323EED" w:rsidRPr="00920004" w:rsidRDefault="00323EED" w:rsidP="00E64310">
            <w:pPr>
              <w:rPr>
                <w:ins w:id="20809" w:author="phuong vu" w:date="2018-11-21T22:21:00Z"/>
                <w:lang w:val="en-US"/>
                <w:rPrChange w:id="20810" w:author="phuong vu" w:date="2018-11-30T22:36:00Z">
                  <w:rPr>
                    <w:ins w:id="20811" w:author="phuong vu" w:date="2018-11-21T22:21:00Z"/>
                    <w:lang w:val="en-US"/>
                  </w:rPr>
                </w:rPrChange>
              </w:rPr>
              <w:pPrChange w:id="20812" w:author="phuong vu" w:date="2018-11-30T23:15:00Z">
                <w:pPr>
                  <w:spacing w:line="360" w:lineRule="auto"/>
                </w:pPr>
              </w:pPrChange>
            </w:pPr>
            <w:ins w:id="20813" w:author="phuong vu" w:date="2018-11-21T22:21:00Z">
              <w:r w:rsidRPr="00920004">
                <w:rPr>
                  <w:lang w:val="en-US"/>
                  <w:rPrChange w:id="20814" w:author="phuong vu" w:date="2018-11-30T22:36:00Z">
                    <w:rPr>
                      <w:lang w:val="en-US"/>
                    </w:rPr>
                  </w:rPrChange>
                </w:rPr>
                <w:t>button</w:t>
              </w:r>
            </w:ins>
          </w:p>
        </w:tc>
        <w:tc>
          <w:tcPr>
            <w:tcW w:w="2970" w:type="dxa"/>
          </w:tcPr>
          <w:p w14:paraId="38DFAB5F" w14:textId="155B924E" w:rsidR="00323EED" w:rsidRPr="00920004" w:rsidRDefault="00323EED" w:rsidP="00E64310">
            <w:pPr>
              <w:rPr>
                <w:ins w:id="20815" w:author="phuong vu" w:date="2018-11-21T22:21:00Z"/>
                <w:lang w:val="en-US"/>
                <w:rPrChange w:id="20816" w:author="phuong vu" w:date="2018-11-30T22:36:00Z">
                  <w:rPr>
                    <w:ins w:id="20817" w:author="phuong vu" w:date="2018-11-21T22:21:00Z"/>
                    <w:lang w:val="en-US"/>
                  </w:rPr>
                </w:rPrChange>
              </w:rPr>
              <w:pPrChange w:id="20818" w:author="phuong vu" w:date="2018-11-30T23:15:00Z">
                <w:pPr>
                  <w:spacing w:line="360" w:lineRule="auto"/>
                </w:pPr>
              </w:pPrChange>
            </w:pPr>
            <w:ins w:id="20819" w:author="phuong vu" w:date="2018-11-21T22:22:00Z">
              <w:r w:rsidRPr="00920004">
                <w:rPr>
                  <w:lang w:val="en-US"/>
                  <w:rPrChange w:id="20820" w:author="phuong vu" w:date="2018-11-30T22:36:00Z">
                    <w:rPr>
                      <w:lang w:val="en-US"/>
                    </w:rPr>
                  </w:rPrChange>
                </w:rPr>
                <w:t>Đã trả. Xác nhận đã trả thành công</w:t>
              </w:r>
            </w:ins>
          </w:p>
        </w:tc>
        <w:tc>
          <w:tcPr>
            <w:tcW w:w="1266" w:type="dxa"/>
          </w:tcPr>
          <w:p w14:paraId="77BE29E2" w14:textId="77777777" w:rsidR="00323EED" w:rsidRPr="00920004" w:rsidRDefault="00323EED" w:rsidP="00E64310">
            <w:pPr>
              <w:rPr>
                <w:ins w:id="20821" w:author="phuong vu" w:date="2018-11-21T22:21:00Z"/>
                <w:lang w:val="en-US"/>
                <w:rPrChange w:id="20822" w:author="phuong vu" w:date="2018-11-30T22:36:00Z">
                  <w:rPr>
                    <w:ins w:id="20823" w:author="phuong vu" w:date="2018-11-21T22:21:00Z"/>
                    <w:lang w:val="en-US"/>
                  </w:rPr>
                </w:rPrChange>
              </w:rPr>
              <w:pPrChange w:id="20824" w:author="phuong vu" w:date="2018-11-30T23:15:00Z">
                <w:pPr>
                  <w:spacing w:line="360" w:lineRule="auto"/>
                  <w:jc w:val="left"/>
                </w:pPr>
              </w:pPrChange>
            </w:pPr>
          </w:p>
        </w:tc>
        <w:tc>
          <w:tcPr>
            <w:tcW w:w="1756" w:type="dxa"/>
          </w:tcPr>
          <w:p w14:paraId="5559C327" w14:textId="1FE8635B" w:rsidR="00323EED" w:rsidRPr="00920004" w:rsidRDefault="001C0454" w:rsidP="00E64310">
            <w:pPr>
              <w:rPr>
                <w:ins w:id="20825" w:author="phuong vu" w:date="2018-11-21T22:21:00Z"/>
                <w:lang w:val="en-US"/>
                <w:rPrChange w:id="20826" w:author="phuong vu" w:date="2018-11-30T22:36:00Z">
                  <w:rPr>
                    <w:ins w:id="20827" w:author="phuong vu" w:date="2018-11-21T22:21:00Z"/>
                    <w:lang w:val="en-US"/>
                  </w:rPr>
                </w:rPrChange>
              </w:rPr>
              <w:pPrChange w:id="20828" w:author="phuong vu" w:date="2018-11-30T23:15:00Z">
                <w:pPr>
                  <w:spacing w:line="360" w:lineRule="auto"/>
                </w:pPr>
              </w:pPrChange>
            </w:pPr>
            <w:ins w:id="20829" w:author="phuong vu" w:date="2018-11-21T22:26:00Z">
              <w:r w:rsidRPr="00920004">
                <w:rPr>
                  <w:lang w:val="en-US"/>
                  <w:rPrChange w:id="20830" w:author="phuong vu" w:date="2018-11-30T22:36:00Z">
                    <w:rPr>
                      <w:lang w:val="en-US"/>
                    </w:rPr>
                  </w:rPrChange>
                </w:rPr>
                <w:t>Hiển thị khi đơn hàng đã xử lí hoàn tất.</w:t>
              </w:r>
            </w:ins>
          </w:p>
        </w:tc>
      </w:tr>
    </w:tbl>
    <w:p w14:paraId="18F871A6" w14:textId="4D9DED2A" w:rsidR="00565D22" w:rsidRPr="00920004" w:rsidRDefault="005A14ED" w:rsidP="00A17FA5">
      <w:pPr>
        <w:pStyle w:val="Caption"/>
        <w:rPr>
          <w:lang w:val="en-US"/>
          <w:rPrChange w:id="20831" w:author="phuong vu" w:date="2018-11-30T22:36:00Z">
            <w:rPr>
              <w:lang w:val="en-US"/>
            </w:rPr>
          </w:rPrChange>
        </w:rPr>
        <w:pPrChange w:id="20832" w:author="phuong vu" w:date="2018-11-30T22:42:00Z">
          <w:pPr>
            <w:pStyle w:val="Heading6"/>
          </w:pPr>
        </w:pPrChange>
      </w:pPr>
      <w:bookmarkStart w:id="20833" w:name="_Toc531381622"/>
      <w:ins w:id="20834" w:author="phuong vu" w:date="2018-11-26T13:57:00Z">
        <w:r w:rsidRPr="00920004">
          <w:rPr>
            <w:rPrChange w:id="20835" w:author="phuong vu" w:date="2018-11-30T22:36:00Z">
              <w:rPr/>
            </w:rPrChange>
          </w:rPr>
          <w:t xml:space="preserve">Bảng </w:t>
        </w:r>
      </w:ins>
      <w:ins w:id="20836" w:author="phuong vu" w:date="2018-11-30T14:54:00Z">
        <w:r w:rsidR="00D632EE" w:rsidRPr="00920004">
          <w:rPr>
            <w:rPrChange w:id="20837" w:author="phuong vu" w:date="2018-11-30T22:36:00Z">
              <w:rPr/>
            </w:rPrChange>
          </w:rPr>
          <w:fldChar w:fldCharType="begin"/>
        </w:r>
        <w:r w:rsidR="00D632EE" w:rsidRPr="00920004">
          <w:rPr>
            <w:rPrChange w:id="20838" w:author="phuong vu" w:date="2018-11-30T22:36:00Z">
              <w:rPr/>
            </w:rPrChange>
          </w:rPr>
          <w:instrText xml:space="preserve"> STYLEREF 1 \s </w:instrText>
        </w:r>
      </w:ins>
      <w:r w:rsidR="00D632EE" w:rsidRPr="00920004">
        <w:rPr>
          <w:rPrChange w:id="20839" w:author="phuong vu" w:date="2018-11-30T22:36:00Z">
            <w:rPr/>
          </w:rPrChange>
        </w:rPr>
        <w:fldChar w:fldCharType="separate"/>
      </w:r>
      <w:r w:rsidR="00B5490C">
        <w:rPr>
          <w:noProof/>
        </w:rPr>
        <w:t>3</w:t>
      </w:r>
      <w:ins w:id="20840" w:author="phuong vu" w:date="2018-11-30T14:54:00Z">
        <w:r w:rsidR="00D632EE" w:rsidRPr="00920004">
          <w:rPr>
            <w:rPrChange w:id="20841" w:author="phuong vu" w:date="2018-11-30T22:36:00Z">
              <w:rPr/>
            </w:rPrChange>
          </w:rPr>
          <w:fldChar w:fldCharType="end"/>
        </w:r>
        <w:r w:rsidR="00D632EE" w:rsidRPr="00920004">
          <w:rPr>
            <w:rPrChange w:id="20842" w:author="phuong vu" w:date="2018-11-30T22:36:00Z">
              <w:rPr/>
            </w:rPrChange>
          </w:rPr>
          <w:t>.</w:t>
        </w:r>
        <w:r w:rsidR="00D632EE" w:rsidRPr="00920004">
          <w:rPr>
            <w:rPrChange w:id="20843" w:author="phuong vu" w:date="2018-11-30T22:36:00Z">
              <w:rPr/>
            </w:rPrChange>
          </w:rPr>
          <w:fldChar w:fldCharType="begin"/>
        </w:r>
        <w:r w:rsidR="00D632EE" w:rsidRPr="00920004">
          <w:rPr>
            <w:rPrChange w:id="20844" w:author="phuong vu" w:date="2018-11-30T22:36:00Z">
              <w:rPr/>
            </w:rPrChange>
          </w:rPr>
          <w:instrText xml:space="preserve"> SEQ Bảng \* ARABIC \s 1 </w:instrText>
        </w:r>
      </w:ins>
      <w:r w:rsidR="00D632EE" w:rsidRPr="00920004">
        <w:rPr>
          <w:rPrChange w:id="20845" w:author="phuong vu" w:date="2018-11-30T22:36:00Z">
            <w:rPr/>
          </w:rPrChange>
        </w:rPr>
        <w:fldChar w:fldCharType="separate"/>
      </w:r>
      <w:ins w:id="20846" w:author="phuong vu" w:date="2018-11-30T22:44:00Z">
        <w:r w:rsidR="00B5490C">
          <w:rPr>
            <w:noProof/>
          </w:rPr>
          <w:t>14</w:t>
        </w:r>
      </w:ins>
      <w:ins w:id="20847" w:author="phuong vu" w:date="2018-11-30T14:54:00Z">
        <w:r w:rsidR="00D632EE" w:rsidRPr="00920004">
          <w:rPr>
            <w:rPrChange w:id="20848" w:author="phuong vu" w:date="2018-11-30T22:36:00Z">
              <w:rPr/>
            </w:rPrChange>
          </w:rPr>
          <w:fldChar w:fldCharType="end"/>
        </w:r>
      </w:ins>
      <w:ins w:id="20849" w:author="phuong vu" w:date="2018-11-26T13:57:00Z">
        <w:r w:rsidRPr="00920004">
          <w:rPr>
            <w:lang w:val="en-US"/>
            <w:rPrChange w:id="20850" w:author="phuong vu" w:date="2018-11-30T22:36:00Z">
              <w:rPr>
                <w:lang w:val="en-US"/>
              </w:rPr>
            </w:rPrChange>
          </w:rPr>
          <w:t xml:space="preserve"> Các thành phần giao diện xem chi tiết biên nhận</w:t>
        </w:r>
      </w:ins>
      <w:bookmarkEnd w:id="20833"/>
    </w:p>
    <w:p w14:paraId="666C6471" w14:textId="03CF383A" w:rsidR="00070C2F" w:rsidRPr="00920004" w:rsidRDefault="00070C2F" w:rsidP="00FD0D70">
      <w:pPr>
        <w:pStyle w:val="Heading6"/>
        <w:numPr>
          <w:ilvl w:val="0"/>
          <w:numId w:val="80"/>
        </w:numPr>
        <w:spacing w:before="240" w:line="0" w:lineRule="atLeast"/>
        <w:rPr>
          <w:rFonts w:cstheme="majorHAnsi"/>
          <w:lang w:val="en-US"/>
          <w:rPrChange w:id="20851" w:author="phuong vu" w:date="2018-11-30T22:36:00Z">
            <w:rPr>
              <w:lang w:val="en-US"/>
            </w:rPr>
          </w:rPrChange>
        </w:rPr>
        <w:pPrChange w:id="20852" w:author="phuong vu" w:date="2018-11-30T14:47:00Z">
          <w:pPr>
            <w:pStyle w:val="Heading6"/>
          </w:pPr>
        </w:pPrChange>
      </w:pPr>
      <w:r w:rsidRPr="00920004">
        <w:rPr>
          <w:rFonts w:cstheme="majorHAnsi"/>
          <w:lang w:val="en-US"/>
          <w:rPrChange w:id="20853" w:author="phuong vu" w:date="2018-11-30T22:36:00Z">
            <w:rPr>
              <w:lang w:val="en-US"/>
            </w:rPr>
          </w:rPrChange>
        </w:rPr>
        <w:t>Dữ liệu sử dụng</w:t>
      </w:r>
    </w:p>
    <w:tbl>
      <w:tblPr>
        <w:tblStyle w:val="TableGrid"/>
        <w:tblW w:w="0" w:type="auto"/>
        <w:tblLook w:val="04A0" w:firstRow="1" w:lastRow="0" w:firstColumn="1" w:lastColumn="0" w:noHBand="0" w:noVBand="1"/>
      </w:tblPr>
      <w:tblGrid>
        <w:gridCol w:w="805"/>
        <w:gridCol w:w="2120"/>
        <w:gridCol w:w="1463"/>
        <w:gridCol w:w="1463"/>
        <w:gridCol w:w="1463"/>
        <w:gridCol w:w="1463"/>
      </w:tblGrid>
      <w:tr w:rsidR="008E1FFB" w:rsidRPr="00920004" w14:paraId="2028106B" w14:textId="77777777" w:rsidTr="00A72A60">
        <w:tc>
          <w:tcPr>
            <w:tcW w:w="805" w:type="dxa"/>
            <w:vMerge w:val="restart"/>
            <w:vAlign w:val="center"/>
          </w:tcPr>
          <w:p w14:paraId="5E738FB8" w14:textId="77777777" w:rsidR="008E1FFB" w:rsidRPr="00E64310" w:rsidRDefault="008E1FFB" w:rsidP="00E64310">
            <w:pPr>
              <w:jc w:val="center"/>
              <w:rPr>
                <w:b/>
                <w:lang w:val="en-US"/>
                <w:rPrChange w:id="20854" w:author="phuong vu" w:date="2018-11-30T23:15:00Z">
                  <w:rPr>
                    <w:b/>
                    <w:lang w:val="en-US"/>
                  </w:rPr>
                </w:rPrChange>
              </w:rPr>
              <w:pPrChange w:id="20855" w:author="phuong vu" w:date="2018-11-30T23:15:00Z">
                <w:pPr>
                  <w:spacing w:line="360" w:lineRule="auto"/>
                  <w:jc w:val="center"/>
                </w:pPr>
              </w:pPrChange>
            </w:pPr>
            <w:r w:rsidRPr="00E64310">
              <w:rPr>
                <w:b/>
                <w:lang w:val="en-US"/>
                <w:rPrChange w:id="20856" w:author="phuong vu" w:date="2018-11-30T23:15:00Z">
                  <w:rPr>
                    <w:b/>
                    <w:lang w:val="en-US"/>
                  </w:rPr>
                </w:rPrChange>
              </w:rPr>
              <w:t>STT</w:t>
            </w:r>
          </w:p>
        </w:tc>
        <w:tc>
          <w:tcPr>
            <w:tcW w:w="2120" w:type="dxa"/>
            <w:vMerge w:val="restart"/>
            <w:vAlign w:val="center"/>
          </w:tcPr>
          <w:p w14:paraId="125D6501" w14:textId="77777777" w:rsidR="008E1FFB" w:rsidRPr="00E64310" w:rsidRDefault="008E1FFB" w:rsidP="00E64310">
            <w:pPr>
              <w:jc w:val="center"/>
              <w:rPr>
                <w:b/>
                <w:lang w:val="en-US"/>
                <w:rPrChange w:id="20857" w:author="phuong vu" w:date="2018-11-30T23:15:00Z">
                  <w:rPr>
                    <w:b/>
                    <w:lang w:val="en-US"/>
                  </w:rPr>
                </w:rPrChange>
              </w:rPr>
              <w:pPrChange w:id="20858" w:author="phuong vu" w:date="2018-11-30T23:15:00Z">
                <w:pPr>
                  <w:spacing w:line="360" w:lineRule="auto"/>
                  <w:jc w:val="center"/>
                </w:pPr>
              </w:pPrChange>
            </w:pPr>
            <w:r w:rsidRPr="00E64310">
              <w:rPr>
                <w:b/>
                <w:lang w:val="en-US"/>
                <w:rPrChange w:id="20859" w:author="phuong vu" w:date="2018-11-30T23:15:00Z">
                  <w:rPr>
                    <w:b/>
                    <w:lang w:val="en-US"/>
                  </w:rPr>
                </w:rPrChange>
              </w:rPr>
              <w:t>Tên bảng/</w:t>
            </w:r>
          </w:p>
          <w:p w14:paraId="23F8A511" w14:textId="77777777" w:rsidR="008E1FFB" w:rsidRPr="00E64310" w:rsidRDefault="008E1FFB" w:rsidP="00E64310">
            <w:pPr>
              <w:jc w:val="center"/>
              <w:rPr>
                <w:b/>
                <w:lang w:val="en-US"/>
                <w:rPrChange w:id="20860" w:author="phuong vu" w:date="2018-11-30T23:15:00Z">
                  <w:rPr>
                    <w:b/>
                    <w:lang w:val="en-US"/>
                  </w:rPr>
                </w:rPrChange>
              </w:rPr>
              <w:pPrChange w:id="20861" w:author="phuong vu" w:date="2018-11-30T23:15:00Z">
                <w:pPr>
                  <w:spacing w:line="360" w:lineRule="auto"/>
                  <w:jc w:val="center"/>
                </w:pPr>
              </w:pPrChange>
            </w:pPr>
            <w:r w:rsidRPr="00E64310">
              <w:rPr>
                <w:b/>
                <w:lang w:val="en-US"/>
                <w:rPrChange w:id="20862" w:author="phuong vu" w:date="2018-11-30T23:15:00Z">
                  <w:rPr>
                    <w:b/>
                    <w:lang w:val="en-US"/>
                  </w:rPr>
                </w:rPrChange>
              </w:rPr>
              <w:t>Cấu trúc dữ liệu</w:t>
            </w:r>
          </w:p>
        </w:tc>
        <w:tc>
          <w:tcPr>
            <w:tcW w:w="5852" w:type="dxa"/>
            <w:gridSpan w:val="4"/>
            <w:vAlign w:val="center"/>
          </w:tcPr>
          <w:p w14:paraId="14E13E84" w14:textId="77777777" w:rsidR="008E1FFB" w:rsidRPr="00E64310" w:rsidRDefault="008E1FFB" w:rsidP="00E64310">
            <w:pPr>
              <w:jc w:val="center"/>
              <w:rPr>
                <w:b/>
                <w:lang w:val="en-US"/>
                <w:rPrChange w:id="20863" w:author="phuong vu" w:date="2018-11-30T23:15:00Z">
                  <w:rPr>
                    <w:b/>
                    <w:lang w:val="en-US"/>
                  </w:rPr>
                </w:rPrChange>
              </w:rPr>
              <w:pPrChange w:id="20864" w:author="phuong vu" w:date="2018-11-30T23:15:00Z">
                <w:pPr>
                  <w:spacing w:line="360" w:lineRule="auto"/>
                  <w:jc w:val="center"/>
                </w:pPr>
              </w:pPrChange>
            </w:pPr>
            <w:r w:rsidRPr="00E64310">
              <w:rPr>
                <w:b/>
                <w:lang w:val="en-US"/>
                <w:rPrChange w:id="20865" w:author="phuong vu" w:date="2018-11-30T23:15:00Z">
                  <w:rPr>
                    <w:b/>
                    <w:lang w:val="en-US"/>
                  </w:rPr>
                </w:rPrChange>
              </w:rPr>
              <w:t>Phương thức</w:t>
            </w:r>
          </w:p>
        </w:tc>
      </w:tr>
      <w:tr w:rsidR="008E1FFB" w:rsidRPr="00920004" w14:paraId="4EE85620" w14:textId="77777777" w:rsidTr="00A72A60">
        <w:tc>
          <w:tcPr>
            <w:tcW w:w="805" w:type="dxa"/>
            <w:vMerge/>
            <w:vAlign w:val="center"/>
          </w:tcPr>
          <w:p w14:paraId="3C0A90C5" w14:textId="77777777" w:rsidR="008E1FFB" w:rsidRPr="00E64310" w:rsidRDefault="008E1FFB" w:rsidP="00E64310">
            <w:pPr>
              <w:jc w:val="center"/>
              <w:rPr>
                <w:b/>
                <w:lang w:val="en-US"/>
                <w:rPrChange w:id="20866" w:author="phuong vu" w:date="2018-11-30T23:15:00Z">
                  <w:rPr>
                    <w:b/>
                    <w:lang w:val="en-US"/>
                  </w:rPr>
                </w:rPrChange>
              </w:rPr>
              <w:pPrChange w:id="20867" w:author="phuong vu" w:date="2018-11-30T23:15:00Z">
                <w:pPr>
                  <w:spacing w:line="360" w:lineRule="auto"/>
                  <w:jc w:val="center"/>
                </w:pPr>
              </w:pPrChange>
            </w:pPr>
          </w:p>
        </w:tc>
        <w:tc>
          <w:tcPr>
            <w:tcW w:w="2120" w:type="dxa"/>
            <w:vMerge/>
            <w:vAlign w:val="center"/>
          </w:tcPr>
          <w:p w14:paraId="7C609C5F" w14:textId="77777777" w:rsidR="008E1FFB" w:rsidRPr="00E64310" w:rsidRDefault="008E1FFB" w:rsidP="00E64310">
            <w:pPr>
              <w:jc w:val="center"/>
              <w:rPr>
                <w:b/>
                <w:lang w:val="en-US"/>
                <w:rPrChange w:id="20868" w:author="phuong vu" w:date="2018-11-30T23:15:00Z">
                  <w:rPr>
                    <w:b/>
                    <w:lang w:val="en-US"/>
                  </w:rPr>
                </w:rPrChange>
              </w:rPr>
              <w:pPrChange w:id="20869" w:author="phuong vu" w:date="2018-11-30T23:15:00Z">
                <w:pPr>
                  <w:spacing w:line="360" w:lineRule="auto"/>
                  <w:jc w:val="center"/>
                </w:pPr>
              </w:pPrChange>
            </w:pPr>
          </w:p>
        </w:tc>
        <w:tc>
          <w:tcPr>
            <w:tcW w:w="1463" w:type="dxa"/>
            <w:vAlign w:val="center"/>
          </w:tcPr>
          <w:p w14:paraId="215BDB4E" w14:textId="77777777" w:rsidR="008E1FFB" w:rsidRPr="00E64310" w:rsidRDefault="008E1FFB" w:rsidP="00E64310">
            <w:pPr>
              <w:jc w:val="center"/>
              <w:rPr>
                <w:b/>
                <w:lang w:val="en-US"/>
                <w:rPrChange w:id="20870" w:author="phuong vu" w:date="2018-11-30T23:15:00Z">
                  <w:rPr>
                    <w:b/>
                    <w:lang w:val="en-US"/>
                  </w:rPr>
                </w:rPrChange>
              </w:rPr>
              <w:pPrChange w:id="20871" w:author="phuong vu" w:date="2018-11-30T23:15:00Z">
                <w:pPr>
                  <w:spacing w:line="360" w:lineRule="auto"/>
                  <w:jc w:val="center"/>
                </w:pPr>
              </w:pPrChange>
            </w:pPr>
            <w:r w:rsidRPr="00E64310">
              <w:rPr>
                <w:b/>
                <w:lang w:val="en-US"/>
                <w:rPrChange w:id="20872" w:author="phuong vu" w:date="2018-11-30T23:15:00Z">
                  <w:rPr>
                    <w:b/>
                    <w:lang w:val="en-US"/>
                  </w:rPr>
                </w:rPrChange>
              </w:rPr>
              <w:t>Thêm</w:t>
            </w:r>
          </w:p>
        </w:tc>
        <w:tc>
          <w:tcPr>
            <w:tcW w:w="1463" w:type="dxa"/>
            <w:vAlign w:val="center"/>
          </w:tcPr>
          <w:p w14:paraId="5BF8FD4D" w14:textId="77777777" w:rsidR="008E1FFB" w:rsidRPr="00E64310" w:rsidRDefault="008E1FFB" w:rsidP="00E64310">
            <w:pPr>
              <w:jc w:val="center"/>
              <w:rPr>
                <w:b/>
                <w:lang w:val="en-US"/>
                <w:rPrChange w:id="20873" w:author="phuong vu" w:date="2018-11-30T23:15:00Z">
                  <w:rPr>
                    <w:b/>
                    <w:lang w:val="en-US"/>
                  </w:rPr>
                </w:rPrChange>
              </w:rPr>
              <w:pPrChange w:id="20874" w:author="phuong vu" w:date="2018-11-30T23:15:00Z">
                <w:pPr>
                  <w:spacing w:line="360" w:lineRule="auto"/>
                  <w:jc w:val="center"/>
                </w:pPr>
              </w:pPrChange>
            </w:pPr>
            <w:r w:rsidRPr="00E64310">
              <w:rPr>
                <w:b/>
                <w:lang w:val="en-US"/>
                <w:rPrChange w:id="20875" w:author="phuong vu" w:date="2018-11-30T23:15:00Z">
                  <w:rPr>
                    <w:b/>
                    <w:lang w:val="en-US"/>
                  </w:rPr>
                </w:rPrChange>
              </w:rPr>
              <w:t>Sửa</w:t>
            </w:r>
          </w:p>
        </w:tc>
        <w:tc>
          <w:tcPr>
            <w:tcW w:w="1463" w:type="dxa"/>
            <w:vAlign w:val="center"/>
          </w:tcPr>
          <w:p w14:paraId="7A1A5520" w14:textId="77777777" w:rsidR="008E1FFB" w:rsidRPr="00E64310" w:rsidRDefault="008E1FFB" w:rsidP="00E64310">
            <w:pPr>
              <w:jc w:val="center"/>
              <w:rPr>
                <w:b/>
                <w:lang w:val="en-US"/>
                <w:rPrChange w:id="20876" w:author="phuong vu" w:date="2018-11-30T23:15:00Z">
                  <w:rPr>
                    <w:b/>
                    <w:lang w:val="en-US"/>
                  </w:rPr>
                </w:rPrChange>
              </w:rPr>
              <w:pPrChange w:id="20877" w:author="phuong vu" w:date="2018-11-30T23:15:00Z">
                <w:pPr>
                  <w:spacing w:line="360" w:lineRule="auto"/>
                  <w:jc w:val="center"/>
                </w:pPr>
              </w:pPrChange>
            </w:pPr>
            <w:r w:rsidRPr="00E64310">
              <w:rPr>
                <w:b/>
                <w:lang w:val="en-US"/>
                <w:rPrChange w:id="20878" w:author="phuong vu" w:date="2018-11-30T23:15:00Z">
                  <w:rPr>
                    <w:b/>
                    <w:lang w:val="en-US"/>
                  </w:rPr>
                </w:rPrChange>
              </w:rPr>
              <w:t>Xóa</w:t>
            </w:r>
          </w:p>
        </w:tc>
        <w:tc>
          <w:tcPr>
            <w:tcW w:w="1463" w:type="dxa"/>
            <w:vAlign w:val="center"/>
          </w:tcPr>
          <w:p w14:paraId="5F40AAE1" w14:textId="77777777" w:rsidR="008E1FFB" w:rsidRPr="00E64310" w:rsidRDefault="008E1FFB" w:rsidP="00E64310">
            <w:pPr>
              <w:jc w:val="center"/>
              <w:rPr>
                <w:b/>
                <w:lang w:val="en-US"/>
                <w:rPrChange w:id="20879" w:author="phuong vu" w:date="2018-11-30T23:15:00Z">
                  <w:rPr>
                    <w:b/>
                    <w:lang w:val="en-US"/>
                  </w:rPr>
                </w:rPrChange>
              </w:rPr>
              <w:pPrChange w:id="20880" w:author="phuong vu" w:date="2018-11-30T23:15:00Z">
                <w:pPr>
                  <w:spacing w:line="360" w:lineRule="auto"/>
                  <w:jc w:val="center"/>
                </w:pPr>
              </w:pPrChange>
            </w:pPr>
            <w:r w:rsidRPr="00E64310">
              <w:rPr>
                <w:b/>
                <w:lang w:val="en-US"/>
                <w:rPrChange w:id="20881" w:author="phuong vu" w:date="2018-11-30T23:15:00Z">
                  <w:rPr>
                    <w:b/>
                    <w:lang w:val="en-US"/>
                  </w:rPr>
                </w:rPrChange>
              </w:rPr>
              <w:t>Truy vấn</w:t>
            </w:r>
          </w:p>
        </w:tc>
      </w:tr>
      <w:tr w:rsidR="008E1FFB" w:rsidRPr="00920004" w14:paraId="7ADEABEE" w14:textId="77777777" w:rsidTr="00A72A60">
        <w:tc>
          <w:tcPr>
            <w:tcW w:w="805" w:type="dxa"/>
          </w:tcPr>
          <w:p w14:paraId="423CE20A" w14:textId="77777777" w:rsidR="008E1FFB" w:rsidRPr="00920004" w:rsidRDefault="008E1FFB" w:rsidP="00BD0851">
            <w:pPr>
              <w:spacing w:before="240" w:line="0" w:lineRule="atLeast"/>
              <w:jc w:val="center"/>
              <w:rPr>
                <w:lang w:val="en-US"/>
                <w:rPrChange w:id="20882" w:author="phuong vu" w:date="2018-11-30T22:36:00Z">
                  <w:rPr>
                    <w:lang w:val="en-US"/>
                  </w:rPr>
                </w:rPrChange>
              </w:rPr>
              <w:pPrChange w:id="20883" w:author="phuong vu" w:date="2018-11-30T14:16:00Z">
                <w:pPr>
                  <w:spacing w:line="360" w:lineRule="auto"/>
                  <w:jc w:val="center"/>
                </w:pPr>
              </w:pPrChange>
            </w:pPr>
            <w:r w:rsidRPr="00920004">
              <w:rPr>
                <w:lang w:val="en-US"/>
                <w:rPrChange w:id="20884" w:author="phuong vu" w:date="2018-11-30T22:36:00Z">
                  <w:rPr>
                    <w:lang w:val="en-US"/>
                  </w:rPr>
                </w:rPrChange>
              </w:rPr>
              <w:t>1</w:t>
            </w:r>
          </w:p>
        </w:tc>
        <w:tc>
          <w:tcPr>
            <w:tcW w:w="2120" w:type="dxa"/>
          </w:tcPr>
          <w:p w14:paraId="34B8805C" w14:textId="77777777" w:rsidR="008E1FFB" w:rsidRPr="00920004" w:rsidRDefault="008E1FFB" w:rsidP="00E64310">
            <w:pPr>
              <w:rPr>
                <w:lang w:val="en-US"/>
                <w:rPrChange w:id="20885" w:author="phuong vu" w:date="2018-11-30T22:36:00Z">
                  <w:rPr>
                    <w:lang w:val="en-US"/>
                  </w:rPr>
                </w:rPrChange>
              </w:rPr>
              <w:pPrChange w:id="20886" w:author="phuong vu" w:date="2018-11-30T23:15:00Z">
                <w:pPr>
                  <w:spacing w:line="360" w:lineRule="auto"/>
                </w:pPr>
              </w:pPrChange>
            </w:pPr>
            <w:r w:rsidRPr="00920004">
              <w:rPr>
                <w:lang w:val="en-US"/>
                <w:rPrChange w:id="20887" w:author="phuong vu" w:date="2018-11-30T22:36:00Z">
                  <w:rPr>
                    <w:lang w:val="en-US"/>
                  </w:rPr>
                </w:rPrChange>
              </w:rPr>
              <w:t>customer_order</w:t>
            </w:r>
          </w:p>
        </w:tc>
        <w:tc>
          <w:tcPr>
            <w:tcW w:w="1463" w:type="dxa"/>
          </w:tcPr>
          <w:p w14:paraId="25212463" w14:textId="77777777" w:rsidR="008E1FFB" w:rsidRPr="00920004" w:rsidRDefault="008E1FFB" w:rsidP="00BD0851">
            <w:pPr>
              <w:spacing w:before="240" w:line="0" w:lineRule="atLeast"/>
              <w:jc w:val="center"/>
              <w:rPr>
                <w:lang w:val="en-US"/>
                <w:rPrChange w:id="20888" w:author="phuong vu" w:date="2018-11-30T22:36:00Z">
                  <w:rPr>
                    <w:lang w:val="en-US"/>
                  </w:rPr>
                </w:rPrChange>
              </w:rPr>
              <w:pPrChange w:id="20889" w:author="phuong vu" w:date="2018-11-30T14:16:00Z">
                <w:pPr>
                  <w:spacing w:line="360" w:lineRule="auto"/>
                  <w:jc w:val="center"/>
                </w:pPr>
              </w:pPrChange>
            </w:pPr>
          </w:p>
        </w:tc>
        <w:tc>
          <w:tcPr>
            <w:tcW w:w="1463" w:type="dxa"/>
          </w:tcPr>
          <w:p w14:paraId="037DB113" w14:textId="77777777" w:rsidR="008E1FFB" w:rsidRPr="00920004" w:rsidRDefault="008E1FFB" w:rsidP="00BD0851">
            <w:pPr>
              <w:spacing w:before="240" w:line="0" w:lineRule="atLeast"/>
              <w:jc w:val="center"/>
              <w:rPr>
                <w:lang w:val="en-US"/>
                <w:rPrChange w:id="20890" w:author="phuong vu" w:date="2018-11-30T22:36:00Z">
                  <w:rPr>
                    <w:lang w:val="en-US"/>
                  </w:rPr>
                </w:rPrChange>
              </w:rPr>
              <w:pPrChange w:id="20891" w:author="phuong vu" w:date="2018-11-30T14:16:00Z">
                <w:pPr>
                  <w:spacing w:line="360" w:lineRule="auto"/>
                  <w:jc w:val="center"/>
                </w:pPr>
              </w:pPrChange>
            </w:pPr>
          </w:p>
        </w:tc>
        <w:tc>
          <w:tcPr>
            <w:tcW w:w="1463" w:type="dxa"/>
          </w:tcPr>
          <w:p w14:paraId="07FEE7D8" w14:textId="77777777" w:rsidR="008E1FFB" w:rsidRPr="00920004" w:rsidRDefault="008E1FFB" w:rsidP="00BD0851">
            <w:pPr>
              <w:spacing w:before="240" w:line="0" w:lineRule="atLeast"/>
              <w:jc w:val="center"/>
              <w:rPr>
                <w:lang w:val="en-US"/>
                <w:rPrChange w:id="20892" w:author="phuong vu" w:date="2018-11-30T22:36:00Z">
                  <w:rPr>
                    <w:lang w:val="en-US"/>
                  </w:rPr>
                </w:rPrChange>
              </w:rPr>
              <w:pPrChange w:id="20893" w:author="phuong vu" w:date="2018-11-30T14:16:00Z">
                <w:pPr>
                  <w:spacing w:line="360" w:lineRule="auto"/>
                  <w:jc w:val="center"/>
                </w:pPr>
              </w:pPrChange>
            </w:pPr>
          </w:p>
        </w:tc>
        <w:tc>
          <w:tcPr>
            <w:tcW w:w="1463" w:type="dxa"/>
          </w:tcPr>
          <w:p w14:paraId="5910F6F3" w14:textId="77777777" w:rsidR="008E1FFB" w:rsidRPr="00920004" w:rsidRDefault="008E1FFB" w:rsidP="00BD0851">
            <w:pPr>
              <w:spacing w:before="240" w:line="0" w:lineRule="atLeast"/>
              <w:jc w:val="center"/>
              <w:rPr>
                <w:lang w:val="en-US"/>
                <w:rPrChange w:id="20894" w:author="phuong vu" w:date="2018-11-30T22:36:00Z">
                  <w:rPr>
                    <w:lang w:val="en-US"/>
                  </w:rPr>
                </w:rPrChange>
              </w:rPr>
              <w:pPrChange w:id="20895" w:author="phuong vu" w:date="2018-11-30T14:16:00Z">
                <w:pPr>
                  <w:jc w:val="center"/>
                </w:pPr>
              </w:pPrChange>
            </w:pPr>
            <w:r w:rsidRPr="00920004">
              <w:rPr>
                <w:lang w:val="en-US"/>
                <w:rPrChange w:id="20896" w:author="phuong vu" w:date="2018-11-30T22:36:00Z">
                  <w:rPr>
                    <w:lang w:val="en-US"/>
                  </w:rPr>
                </w:rPrChange>
              </w:rPr>
              <w:t>X</w:t>
            </w:r>
          </w:p>
        </w:tc>
      </w:tr>
      <w:tr w:rsidR="008E1FFB" w:rsidRPr="00920004" w14:paraId="30AC3B84" w14:textId="77777777" w:rsidTr="00A72A60">
        <w:tc>
          <w:tcPr>
            <w:tcW w:w="805" w:type="dxa"/>
          </w:tcPr>
          <w:p w14:paraId="4B76B9A1" w14:textId="77777777" w:rsidR="008E1FFB" w:rsidRPr="00920004" w:rsidRDefault="008E1FFB" w:rsidP="00BD0851">
            <w:pPr>
              <w:spacing w:before="240" w:line="0" w:lineRule="atLeast"/>
              <w:jc w:val="center"/>
              <w:rPr>
                <w:lang w:val="en-US"/>
                <w:rPrChange w:id="20897" w:author="phuong vu" w:date="2018-11-30T22:36:00Z">
                  <w:rPr>
                    <w:lang w:val="en-US"/>
                  </w:rPr>
                </w:rPrChange>
              </w:rPr>
              <w:pPrChange w:id="20898" w:author="phuong vu" w:date="2018-11-30T14:16:00Z">
                <w:pPr>
                  <w:spacing w:line="360" w:lineRule="auto"/>
                  <w:jc w:val="center"/>
                </w:pPr>
              </w:pPrChange>
            </w:pPr>
            <w:r w:rsidRPr="00920004">
              <w:rPr>
                <w:lang w:val="en-US"/>
                <w:rPrChange w:id="20899" w:author="phuong vu" w:date="2018-11-30T22:36:00Z">
                  <w:rPr>
                    <w:lang w:val="en-US"/>
                  </w:rPr>
                </w:rPrChange>
              </w:rPr>
              <w:t>2</w:t>
            </w:r>
          </w:p>
        </w:tc>
        <w:tc>
          <w:tcPr>
            <w:tcW w:w="2120" w:type="dxa"/>
          </w:tcPr>
          <w:p w14:paraId="24BC2C2F" w14:textId="77777777" w:rsidR="008E1FFB" w:rsidRPr="00920004" w:rsidRDefault="008E1FFB" w:rsidP="00E64310">
            <w:pPr>
              <w:rPr>
                <w:lang w:val="en-US"/>
                <w:rPrChange w:id="20900" w:author="phuong vu" w:date="2018-11-30T22:36:00Z">
                  <w:rPr>
                    <w:lang w:val="en-US"/>
                  </w:rPr>
                </w:rPrChange>
              </w:rPr>
              <w:pPrChange w:id="20901" w:author="phuong vu" w:date="2018-11-30T23:15:00Z">
                <w:pPr>
                  <w:spacing w:line="360" w:lineRule="auto"/>
                </w:pPr>
              </w:pPrChange>
            </w:pPr>
            <w:r w:rsidRPr="00920004">
              <w:rPr>
                <w:lang w:val="en-US"/>
                <w:rPrChange w:id="20902" w:author="phuong vu" w:date="2018-11-30T22:36:00Z">
                  <w:rPr>
                    <w:lang w:val="en-US"/>
                  </w:rPr>
                </w:rPrChange>
              </w:rPr>
              <w:t>customer</w:t>
            </w:r>
          </w:p>
        </w:tc>
        <w:tc>
          <w:tcPr>
            <w:tcW w:w="1463" w:type="dxa"/>
          </w:tcPr>
          <w:p w14:paraId="61F7C09E" w14:textId="77777777" w:rsidR="008E1FFB" w:rsidRPr="00920004" w:rsidRDefault="008E1FFB" w:rsidP="00BD0851">
            <w:pPr>
              <w:spacing w:before="240" w:line="0" w:lineRule="atLeast"/>
              <w:jc w:val="center"/>
              <w:rPr>
                <w:lang w:val="en-US"/>
                <w:rPrChange w:id="20903" w:author="phuong vu" w:date="2018-11-30T22:36:00Z">
                  <w:rPr>
                    <w:lang w:val="en-US"/>
                  </w:rPr>
                </w:rPrChange>
              </w:rPr>
              <w:pPrChange w:id="20904" w:author="phuong vu" w:date="2018-11-30T14:16:00Z">
                <w:pPr>
                  <w:spacing w:line="360" w:lineRule="auto"/>
                  <w:jc w:val="center"/>
                </w:pPr>
              </w:pPrChange>
            </w:pPr>
          </w:p>
        </w:tc>
        <w:tc>
          <w:tcPr>
            <w:tcW w:w="1463" w:type="dxa"/>
          </w:tcPr>
          <w:p w14:paraId="78A55A6A" w14:textId="77777777" w:rsidR="008E1FFB" w:rsidRPr="00920004" w:rsidRDefault="008E1FFB" w:rsidP="00BD0851">
            <w:pPr>
              <w:spacing w:before="240" w:line="0" w:lineRule="atLeast"/>
              <w:jc w:val="center"/>
              <w:rPr>
                <w:lang w:val="en-US"/>
                <w:rPrChange w:id="20905" w:author="phuong vu" w:date="2018-11-30T22:36:00Z">
                  <w:rPr>
                    <w:lang w:val="en-US"/>
                  </w:rPr>
                </w:rPrChange>
              </w:rPr>
              <w:pPrChange w:id="20906" w:author="phuong vu" w:date="2018-11-30T14:16:00Z">
                <w:pPr>
                  <w:spacing w:line="360" w:lineRule="auto"/>
                  <w:jc w:val="center"/>
                </w:pPr>
              </w:pPrChange>
            </w:pPr>
          </w:p>
        </w:tc>
        <w:tc>
          <w:tcPr>
            <w:tcW w:w="1463" w:type="dxa"/>
          </w:tcPr>
          <w:p w14:paraId="7A8A9FB9" w14:textId="77777777" w:rsidR="008E1FFB" w:rsidRPr="00920004" w:rsidRDefault="008E1FFB" w:rsidP="00BD0851">
            <w:pPr>
              <w:spacing w:before="240" w:line="0" w:lineRule="atLeast"/>
              <w:jc w:val="center"/>
              <w:rPr>
                <w:lang w:val="en-US"/>
                <w:rPrChange w:id="20907" w:author="phuong vu" w:date="2018-11-30T22:36:00Z">
                  <w:rPr>
                    <w:lang w:val="en-US"/>
                  </w:rPr>
                </w:rPrChange>
              </w:rPr>
              <w:pPrChange w:id="20908" w:author="phuong vu" w:date="2018-11-30T14:16:00Z">
                <w:pPr>
                  <w:spacing w:line="360" w:lineRule="auto"/>
                  <w:jc w:val="center"/>
                </w:pPr>
              </w:pPrChange>
            </w:pPr>
          </w:p>
        </w:tc>
        <w:tc>
          <w:tcPr>
            <w:tcW w:w="1463" w:type="dxa"/>
          </w:tcPr>
          <w:p w14:paraId="331E68EE" w14:textId="77777777" w:rsidR="008E1FFB" w:rsidRPr="00920004" w:rsidRDefault="008E1FFB" w:rsidP="00BD0851">
            <w:pPr>
              <w:spacing w:before="240" w:line="0" w:lineRule="atLeast"/>
              <w:jc w:val="center"/>
              <w:rPr>
                <w:lang w:val="en-US"/>
                <w:rPrChange w:id="20909" w:author="phuong vu" w:date="2018-11-30T22:36:00Z">
                  <w:rPr>
                    <w:lang w:val="en-US"/>
                  </w:rPr>
                </w:rPrChange>
              </w:rPr>
              <w:pPrChange w:id="20910" w:author="phuong vu" w:date="2018-11-30T14:16:00Z">
                <w:pPr>
                  <w:jc w:val="center"/>
                </w:pPr>
              </w:pPrChange>
            </w:pPr>
            <w:r w:rsidRPr="00920004">
              <w:rPr>
                <w:lang w:val="en-US"/>
                <w:rPrChange w:id="20911" w:author="phuong vu" w:date="2018-11-30T22:36:00Z">
                  <w:rPr>
                    <w:lang w:val="en-US"/>
                  </w:rPr>
                </w:rPrChange>
              </w:rPr>
              <w:t>X</w:t>
            </w:r>
          </w:p>
        </w:tc>
      </w:tr>
      <w:tr w:rsidR="008E1FFB" w:rsidRPr="00920004" w14:paraId="54D95C3E" w14:textId="77777777" w:rsidTr="00A72A60">
        <w:tc>
          <w:tcPr>
            <w:tcW w:w="805" w:type="dxa"/>
          </w:tcPr>
          <w:p w14:paraId="5A74149D" w14:textId="77777777" w:rsidR="008E1FFB" w:rsidRPr="00920004" w:rsidRDefault="008E1FFB" w:rsidP="00BD0851">
            <w:pPr>
              <w:spacing w:before="240" w:line="0" w:lineRule="atLeast"/>
              <w:jc w:val="center"/>
              <w:rPr>
                <w:lang w:val="en-US"/>
                <w:rPrChange w:id="20912" w:author="phuong vu" w:date="2018-11-30T22:36:00Z">
                  <w:rPr>
                    <w:lang w:val="en-US"/>
                  </w:rPr>
                </w:rPrChange>
              </w:rPr>
              <w:pPrChange w:id="20913" w:author="phuong vu" w:date="2018-11-30T14:16:00Z">
                <w:pPr>
                  <w:spacing w:line="360" w:lineRule="auto"/>
                  <w:jc w:val="center"/>
                </w:pPr>
              </w:pPrChange>
            </w:pPr>
            <w:r w:rsidRPr="00920004">
              <w:rPr>
                <w:lang w:val="en-US"/>
                <w:rPrChange w:id="20914" w:author="phuong vu" w:date="2018-11-30T22:36:00Z">
                  <w:rPr>
                    <w:lang w:val="en-US"/>
                  </w:rPr>
                </w:rPrChange>
              </w:rPr>
              <w:t>3</w:t>
            </w:r>
          </w:p>
        </w:tc>
        <w:tc>
          <w:tcPr>
            <w:tcW w:w="2120" w:type="dxa"/>
          </w:tcPr>
          <w:p w14:paraId="3247A6D3" w14:textId="6B170938" w:rsidR="008E1FFB" w:rsidRPr="00920004" w:rsidRDefault="008E1FFB" w:rsidP="00E64310">
            <w:pPr>
              <w:rPr>
                <w:lang w:val="en-US"/>
                <w:rPrChange w:id="20915" w:author="phuong vu" w:date="2018-11-30T22:36:00Z">
                  <w:rPr>
                    <w:lang w:val="en-US"/>
                  </w:rPr>
                </w:rPrChange>
              </w:rPr>
              <w:pPrChange w:id="20916" w:author="phuong vu" w:date="2018-11-30T23:15:00Z">
                <w:pPr>
                  <w:spacing w:line="360" w:lineRule="auto"/>
                </w:pPr>
              </w:pPrChange>
            </w:pPr>
            <w:r w:rsidRPr="00920004">
              <w:rPr>
                <w:lang w:val="en-US"/>
                <w:rPrChange w:id="20917" w:author="phuong vu" w:date="2018-11-30T22:36:00Z">
                  <w:rPr>
                    <w:lang w:val="en-US"/>
                  </w:rPr>
                </w:rPrChange>
              </w:rPr>
              <w:t>receipt_detail</w:t>
            </w:r>
          </w:p>
        </w:tc>
        <w:tc>
          <w:tcPr>
            <w:tcW w:w="1463" w:type="dxa"/>
          </w:tcPr>
          <w:p w14:paraId="01D7B3B0" w14:textId="77777777" w:rsidR="008E1FFB" w:rsidRPr="00920004" w:rsidRDefault="008E1FFB" w:rsidP="00BD0851">
            <w:pPr>
              <w:spacing w:before="240" w:line="0" w:lineRule="atLeast"/>
              <w:jc w:val="center"/>
              <w:rPr>
                <w:lang w:val="en-US"/>
                <w:rPrChange w:id="20918" w:author="phuong vu" w:date="2018-11-30T22:36:00Z">
                  <w:rPr>
                    <w:lang w:val="en-US"/>
                  </w:rPr>
                </w:rPrChange>
              </w:rPr>
              <w:pPrChange w:id="20919" w:author="phuong vu" w:date="2018-11-30T14:16:00Z">
                <w:pPr>
                  <w:spacing w:line="360" w:lineRule="auto"/>
                  <w:jc w:val="center"/>
                </w:pPr>
              </w:pPrChange>
            </w:pPr>
          </w:p>
        </w:tc>
        <w:tc>
          <w:tcPr>
            <w:tcW w:w="1463" w:type="dxa"/>
          </w:tcPr>
          <w:p w14:paraId="4B1521E8" w14:textId="77777777" w:rsidR="008E1FFB" w:rsidRPr="00920004" w:rsidRDefault="008E1FFB" w:rsidP="00BD0851">
            <w:pPr>
              <w:spacing w:before="240" w:line="0" w:lineRule="atLeast"/>
              <w:jc w:val="center"/>
              <w:rPr>
                <w:lang w:val="en-US"/>
                <w:rPrChange w:id="20920" w:author="phuong vu" w:date="2018-11-30T22:36:00Z">
                  <w:rPr>
                    <w:lang w:val="en-US"/>
                  </w:rPr>
                </w:rPrChange>
              </w:rPr>
              <w:pPrChange w:id="20921" w:author="phuong vu" w:date="2018-11-30T14:16:00Z">
                <w:pPr>
                  <w:spacing w:line="360" w:lineRule="auto"/>
                  <w:jc w:val="center"/>
                </w:pPr>
              </w:pPrChange>
            </w:pPr>
          </w:p>
        </w:tc>
        <w:tc>
          <w:tcPr>
            <w:tcW w:w="1463" w:type="dxa"/>
          </w:tcPr>
          <w:p w14:paraId="04C29941" w14:textId="77777777" w:rsidR="008E1FFB" w:rsidRPr="00920004" w:rsidRDefault="008E1FFB" w:rsidP="00BD0851">
            <w:pPr>
              <w:spacing w:before="240" w:line="0" w:lineRule="atLeast"/>
              <w:jc w:val="center"/>
              <w:rPr>
                <w:lang w:val="en-US"/>
                <w:rPrChange w:id="20922" w:author="phuong vu" w:date="2018-11-30T22:36:00Z">
                  <w:rPr>
                    <w:lang w:val="en-US"/>
                  </w:rPr>
                </w:rPrChange>
              </w:rPr>
              <w:pPrChange w:id="20923" w:author="phuong vu" w:date="2018-11-30T14:16:00Z">
                <w:pPr>
                  <w:spacing w:line="360" w:lineRule="auto"/>
                  <w:jc w:val="center"/>
                </w:pPr>
              </w:pPrChange>
            </w:pPr>
          </w:p>
        </w:tc>
        <w:tc>
          <w:tcPr>
            <w:tcW w:w="1463" w:type="dxa"/>
          </w:tcPr>
          <w:p w14:paraId="387E002C" w14:textId="77777777" w:rsidR="008E1FFB" w:rsidRPr="00920004" w:rsidRDefault="008E1FFB" w:rsidP="00BD0851">
            <w:pPr>
              <w:spacing w:before="240" w:line="0" w:lineRule="atLeast"/>
              <w:jc w:val="center"/>
              <w:rPr>
                <w:lang w:val="en-US"/>
                <w:rPrChange w:id="20924" w:author="phuong vu" w:date="2018-11-30T22:36:00Z">
                  <w:rPr>
                    <w:lang w:val="en-US"/>
                  </w:rPr>
                </w:rPrChange>
              </w:rPr>
              <w:pPrChange w:id="20925" w:author="phuong vu" w:date="2018-11-30T14:16:00Z">
                <w:pPr>
                  <w:jc w:val="center"/>
                </w:pPr>
              </w:pPrChange>
            </w:pPr>
            <w:r w:rsidRPr="00920004">
              <w:rPr>
                <w:lang w:val="en-US"/>
                <w:rPrChange w:id="20926" w:author="phuong vu" w:date="2018-11-30T22:36:00Z">
                  <w:rPr>
                    <w:lang w:val="en-US"/>
                  </w:rPr>
                </w:rPrChange>
              </w:rPr>
              <w:t>X</w:t>
            </w:r>
          </w:p>
        </w:tc>
      </w:tr>
      <w:tr w:rsidR="008E1FFB" w:rsidRPr="00920004" w14:paraId="2CC416DD" w14:textId="77777777" w:rsidTr="00A72A60">
        <w:tc>
          <w:tcPr>
            <w:tcW w:w="805" w:type="dxa"/>
          </w:tcPr>
          <w:p w14:paraId="31B4A292" w14:textId="77777777" w:rsidR="008E1FFB" w:rsidRPr="00920004" w:rsidRDefault="008E1FFB" w:rsidP="00BD0851">
            <w:pPr>
              <w:spacing w:before="240" w:line="0" w:lineRule="atLeast"/>
              <w:jc w:val="center"/>
              <w:rPr>
                <w:lang w:val="en-US"/>
                <w:rPrChange w:id="20927" w:author="phuong vu" w:date="2018-11-30T22:36:00Z">
                  <w:rPr>
                    <w:lang w:val="en-US"/>
                  </w:rPr>
                </w:rPrChange>
              </w:rPr>
              <w:pPrChange w:id="20928" w:author="phuong vu" w:date="2018-11-30T14:16:00Z">
                <w:pPr>
                  <w:spacing w:line="360" w:lineRule="auto"/>
                  <w:jc w:val="center"/>
                </w:pPr>
              </w:pPrChange>
            </w:pPr>
            <w:r w:rsidRPr="00920004">
              <w:rPr>
                <w:lang w:val="en-US"/>
                <w:rPrChange w:id="20929" w:author="phuong vu" w:date="2018-11-30T22:36:00Z">
                  <w:rPr>
                    <w:lang w:val="en-US"/>
                  </w:rPr>
                </w:rPrChange>
              </w:rPr>
              <w:t>4</w:t>
            </w:r>
          </w:p>
        </w:tc>
        <w:tc>
          <w:tcPr>
            <w:tcW w:w="2120" w:type="dxa"/>
          </w:tcPr>
          <w:p w14:paraId="79CD9207" w14:textId="77777777" w:rsidR="008E1FFB" w:rsidRPr="00920004" w:rsidRDefault="008E1FFB" w:rsidP="00E64310">
            <w:pPr>
              <w:rPr>
                <w:lang w:val="en-US"/>
                <w:rPrChange w:id="20930" w:author="phuong vu" w:date="2018-11-30T22:36:00Z">
                  <w:rPr>
                    <w:lang w:val="en-US"/>
                  </w:rPr>
                </w:rPrChange>
              </w:rPr>
              <w:pPrChange w:id="20931" w:author="phuong vu" w:date="2018-11-30T23:15:00Z">
                <w:pPr>
                  <w:spacing w:line="360" w:lineRule="auto"/>
                </w:pPr>
              </w:pPrChange>
            </w:pPr>
            <w:r w:rsidRPr="00920004">
              <w:rPr>
                <w:lang w:val="en-US"/>
                <w:rPrChange w:id="20932" w:author="phuong vu" w:date="2018-11-30T22:36:00Z">
                  <w:rPr>
                    <w:lang w:val="en-US"/>
                  </w:rPr>
                </w:rPrChange>
              </w:rPr>
              <w:t>receipt</w:t>
            </w:r>
          </w:p>
        </w:tc>
        <w:tc>
          <w:tcPr>
            <w:tcW w:w="1463" w:type="dxa"/>
          </w:tcPr>
          <w:p w14:paraId="5E681253" w14:textId="77777777" w:rsidR="008E1FFB" w:rsidRPr="00920004" w:rsidRDefault="008E1FFB" w:rsidP="00BD0851">
            <w:pPr>
              <w:spacing w:before="240" w:line="0" w:lineRule="atLeast"/>
              <w:jc w:val="center"/>
              <w:rPr>
                <w:lang w:val="en-US"/>
                <w:rPrChange w:id="20933" w:author="phuong vu" w:date="2018-11-30T22:36:00Z">
                  <w:rPr>
                    <w:lang w:val="en-US"/>
                  </w:rPr>
                </w:rPrChange>
              </w:rPr>
              <w:pPrChange w:id="20934" w:author="phuong vu" w:date="2018-11-30T14:16:00Z">
                <w:pPr>
                  <w:spacing w:line="360" w:lineRule="auto"/>
                  <w:jc w:val="center"/>
                </w:pPr>
              </w:pPrChange>
            </w:pPr>
          </w:p>
        </w:tc>
        <w:tc>
          <w:tcPr>
            <w:tcW w:w="1463" w:type="dxa"/>
          </w:tcPr>
          <w:p w14:paraId="5993D6B0" w14:textId="77777777" w:rsidR="008E1FFB" w:rsidRPr="00920004" w:rsidRDefault="008E1FFB" w:rsidP="00BD0851">
            <w:pPr>
              <w:spacing w:before="240" w:line="0" w:lineRule="atLeast"/>
              <w:jc w:val="center"/>
              <w:rPr>
                <w:lang w:val="en-US"/>
                <w:rPrChange w:id="20935" w:author="phuong vu" w:date="2018-11-30T22:36:00Z">
                  <w:rPr>
                    <w:lang w:val="en-US"/>
                  </w:rPr>
                </w:rPrChange>
              </w:rPr>
              <w:pPrChange w:id="20936" w:author="phuong vu" w:date="2018-11-30T14:16:00Z">
                <w:pPr>
                  <w:spacing w:line="360" w:lineRule="auto"/>
                  <w:jc w:val="center"/>
                </w:pPr>
              </w:pPrChange>
            </w:pPr>
          </w:p>
        </w:tc>
        <w:tc>
          <w:tcPr>
            <w:tcW w:w="1463" w:type="dxa"/>
          </w:tcPr>
          <w:p w14:paraId="17A0044B" w14:textId="77777777" w:rsidR="008E1FFB" w:rsidRPr="00920004" w:rsidRDefault="008E1FFB" w:rsidP="00BD0851">
            <w:pPr>
              <w:spacing w:before="240" w:line="0" w:lineRule="atLeast"/>
              <w:jc w:val="center"/>
              <w:rPr>
                <w:lang w:val="en-US"/>
                <w:rPrChange w:id="20937" w:author="phuong vu" w:date="2018-11-30T22:36:00Z">
                  <w:rPr>
                    <w:lang w:val="en-US"/>
                  </w:rPr>
                </w:rPrChange>
              </w:rPr>
              <w:pPrChange w:id="20938" w:author="phuong vu" w:date="2018-11-30T14:16:00Z">
                <w:pPr>
                  <w:spacing w:line="360" w:lineRule="auto"/>
                  <w:jc w:val="center"/>
                </w:pPr>
              </w:pPrChange>
            </w:pPr>
          </w:p>
        </w:tc>
        <w:tc>
          <w:tcPr>
            <w:tcW w:w="1463" w:type="dxa"/>
          </w:tcPr>
          <w:p w14:paraId="70D1695D" w14:textId="77777777" w:rsidR="008E1FFB" w:rsidRPr="00920004" w:rsidRDefault="008E1FFB" w:rsidP="00BD0851">
            <w:pPr>
              <w:keepNext/>
              <w:spacing w:before="240" w:line="0" w:lineRule="atLeast"/>
              <w:jc w:val="center"/>
              <w:rPr>
                <w:lang w:val="en-US"/>
                <w:rPrChange w:id="20939" w:author="phuong vu" w:date="2018-11-30T22:36:00Z">
                  <w:rPr>
                    <w:lang w:val="en-US"/>
                  </w:rPr>
                </w:rPrChange>
              </w:rPr>
              <w:pPrChange w:id="20940" w:author="phuong vu" w:date="2018-11-30T14:16:00Z">
                <w:pPr>
                  <w:jc w:val="center"/>
                </w:pPr>
              </w:pPrChange>
            </w:pPr>
            <w:r w:rsidRPr="00920004">
              <w:rPr>
                <w:lang w:val="en-US"/>
                <w:rPrChange w:id="20941" w:author="phuong vu" w:date="2018-11-30T22:36:00Z">
                  <w:rPr>
                    <w:lang w:val="en-US"/>
                  </w:rPr>
                </w:rPrChange>
              </w:rPr>
              <w:t>X</w:t>
            </w:r>
          </w:p>
        </w:tc>
      </w:tr>
    </w:tbl>
    <w:p w14:paraId="338DB55D" w14:textId="77D095AE" w:rsidR="008E1FFB" w:rsidRPr="00920004" w:rsidRDefault="005A14ED" w:rsidP="00A17FA5">
      <w:pPr>
        <w:pStyle w:val="Caption"/>
        <w:rPr>
          <w:lang w:val="en-US"/>
          <w:rPrChange w:id="20942" w:author="phuong vu" w:date="2018-11-30T22:36:00Z">
            <w:rPr>
              <w:lang w:val="en-US"/>
            </w:rPr>
          </w:rPrChange>
        </w:rPr>
        <w:pPrChange w:id="20943" w:author="phuong vu" w:date="2018-11-30T22:42:00Z">
          <w:pPr/>
        </w:pPrChange>
      </w:pPr>
      <w:bookmarkStart w:id="20944" w:name="_Toc531381623"/>
      <w:ins w:id="20945" w:author="phuong vu" w:date="2018-11-26T13:57:00Z">
        <w:r w:rsidRPr="00920004">
          <w:rPr>
            <w:rPrChange w:id="20946" w:author="phuong vu" w:date="2018-11-30T22:36:00Z">
              <w:rPr/>
            </w:rPrChange>
          </w:rPr>
          <w:t xml:space="preserve">Bảng </w:t>
        </w:r>
      </w:ins>
      <w:ins w:id="20947" w:author="phuong vu" w:date="2018-11-30T14:54:00Z">
        <w:r w:rsidR="00D632EE" w:rsidRPr="00920004">
          <w:rPr>
            <w:rPrChange w:id="20948" w:author="phuong vu" w:date="2018-11-30T22:36:00Z">
              <w:rPr/>
            </w:rPrChange>
          </w:rPr>
          <w:fldChar w:fldCharType="begin"/>
        </w:r>
        <w:r w:rsidR="00D632EE" w:rsidRPr="00920004">
          <w:rPr>
            <w:rPrChange w:id="20949" w:author="phuong vu" w:date="2018-11-30T22:36:00Z">
              <w:rPr/>
            </w:rPrChange>
          </w:rPr>
          <w:instrText xml:space="preserve"> STYLEREF 1 \s </w:instrText>
        </w:r>
      </w:ins>
      <w:r w:rsidR="00D632EE" w:rsidRPr="00920004">
        <w:rPr>
          <w:rPrChange w:id="20950" w:author="phuong vu" w:date="2018-11-30T22:36:00Z">
            <w:rPr/>
          </w:rPrChange>
        </w:rPr>
        <w:fldChar w:fldCharType="separate"/>
      </w:r>
      <w:r w:rsidR="00B5490C">
        <w:rPr>
          <w:noProof/>
        </w:rPr>
        <w:t>3</w:t>
      </w:r>
      <w:ins w:id="20951" w:author="phuong vu" w:date="2018-11-30T14:54:00Z">
        <w:r w:rsidR="00D632EE" w:rsidRPr="00920004">
          <w:rPr>
            <w:rPrChange w:id="20952" w:author="phuong vu" w:date="2018-11-30T22:36:00Z">
              <w:rPr/>
            </w:rPrChange>
          </w:rPr>
          <w:fldChar w:fldCharType="end"/>
        </w:r>
        <w:r w:rsidR="00D632EE" w:rsidRPr="00920004">
          <w:rPr>
            <w:rPrChange w:id="20953" w:author="phuong vu" w:date="2018-11-30T22:36:00Z">
              <w:rPr/>
            </w:rPrChange>
          </w:rPr>
          <w:t>.</w:t>
        </w:r>
        <w:r w:rsidR="00D632EE" w:rsidRPr="00920004">
          <w:rPr>
            <w:rPrChange w:id="20954" w:author="phuong vu" w:date="2018-11-30T22:36:00Z">
              <w:rPr/>
            </w:rPrChange>
          </w:rPr>
          <w:fldChar w:fldCharType="begin"/>
        </w:r>
        <w:r w:rsidR="00D632EE" w:rsidRPr="00920004">
          <w:rPr>
            <w:rPrChange w:id="20955" w:author="phuong vu" w:date="2018-11-30T22:36:00Z">
              <w:rPr/>
            </w:rPrChange>
          </w:rPr>
          <w:instrText xml:space="preserve"> SEQ Bảng \* ARABIC \s 1 </w:instrText>
        </w:r>
      </w:ins>
      <w:r w:rsidR="00D632EE" w:rsidRPr="00920004">
        <w:rPr>
          <w:rPrChange w:id="20956" w:author="phuong vu" w:date="2018-11-30T22:36:00Z">
            <w:rPr/>
          </w:rPrChange>
        </w:rPr>
        <w:fldChar w:fldCharType="separate"/>
      </w:r>
      <w:ins w:id="20957" w:author="phuong vu" w:date="2018-11-30T22:44:00Z">
        <w:r w:rsidR="00B5490C">
          <w:rPr>
            <w:noProof/>
          </w:rPr>
          <w:t>15</w:t>
        </w:r>
      </w:ins>
      <w:ins w:id="20958" w:author="phuong vu" w:date="2018-11-30T14:54:00Z">
        <w:r w:rsidR="00D632EE" w:rsidRPr="00920004">
          <w:rPr>
            <w:rPrChange w:id="20959" w:author="phuong vu" w:date="2018-11-30T22:36:00Z">
              <w:rPr/>
            </w:rPrChange>
          </w:rPr>
          <w:fldChar w:fldCharType="end"/>
        </w:r>
      </w:ins>
      <w:ins w:id="20960" w:author="phuong vu" w:date="2018-11-26T13:57:00Z">
        <w:r w:rsidRPr="00920004">
          <w:rPr>
            <w:lang w:val="en-US"/>
            <w:rPrChange w:id="20961" w:author="phuong vu" w:date="2018-11-30T22:36:00Z">
              <w:rPr>
                <w:lang w:val="en-US"/>
              </w:rPr>
            </w:rPrChange>
          </w:rPr>
          <w:t xml:space="preserve"> Dữ liệu </w:t>
        </w:r>
      </w:ins>
      <w:ins w:id="20962" w:author="phuong vu" w:date="2018-11-26T13:58:00Z">
        <w:r w:rsidRPr="00920004">
          <w:rPr>
            <w:lang w:val="en-US"/>
            <w:rPrChange w:id="20963" w:author="phuong vu" w:date="2018-11-30T22:36:00Z">
              <w:rPr>
                <w:lang w:val="en-US"/>
              </w:rPr>
            </w:rPrChange>
          </w:rPr>
          <w:t>sử dụng xem chi tiết biên nhận</w:t>
        </w:r>
      </w:ins>
      <w:bookmarkEnd w:id="20944"/>
    </w:p>
    <w:p w14:paraId="4C19CE32" w14:textId="694094A3" w:rsidR="00EC6582" w:rsidRPr="00920004" w:rsidRDefault="00070C2F" w:rsidP="00FD0D70">
      <w:pPr>
        <w:pStyle w:val="Heading6"/>
        <w:numPr>
          <w:ilvl w:val="0"/>
          <w:numId w:val="80"/>
        </w:numPr>
        <w:spacing w:before="240" w:line="0" w:lineRule="atLeast"/>
        <w:rPr>
          <w:ins w:id="20964" w:author="phuong vu" w:date="2018-11-26T13:58:00Z"/>
          <w:rFonts w:cstheme="majorHAnsi"/>
          <w:lang w:val="en-US"/>
          <w:rPrChange w:id="20965" w:author="phuong vu" w:date="2018-11-30T22:36:00Z">
            <w:rPr>
              <w:ins w:id="20966" w:author="phuong vu" w:date="2018-11-26T13:58:00Z"/>
              <w:rFonts w:cstheme="majorHAnsi"/>
              <w:lang w:val="en-US"/>
            </w:rPr>
          </w:rPrChange>
        </w:rPr>
        <w:pPrChange w:id="20967" w:author="phuong vu" w:date="2018-11-30T14:47:00Z">
          <w:pPr>
            <w:pStyle w:val="Heading6"/>
            <w:spacing w:line="276" w:lineRule="auto"/>
          </w:pPr>
        </w:pPrChange>
      </w:pPr>
      <w:r w:rsidRPr="00920004">
        <w:rPr>
          <w:rFonts w:cstheme="majorHAnsi"/>
          <w:lang w:val="en-US"/>
          <w:rPrChange w:id="20968" w:author="phuong vu" w:date="2018-11-30T22:36:00Z">
            <w:rPr>
              <w:lang w:val="en-US"/>
            </w:rPr>
          </w:rPrChange>
        </w:rPr>
        <w:t>Cách xử lí</w:t>
      </w:r>
    </w:p>
    <w:p w14:paraId="43B8C433" w14:textId="77777777" w:rsidR="00EC6582" w:rsidRPr="00920004" w:rsidRDefault="00EC6582" w:rsidP="00BD0851">
      <w:pPr>
        <w:keepNext/>
        <w:spacing w:before="240" w:line="0" w:lineRule="atLeast"/>
        <w:jc w:val="left"/>
        <w:rPr>
          <w:ins w:id="20969" w:author="phuong vu" w:date="2018-11-27T16:27:00Z"/>
          <w:rPrChange w:id="20970" w:author="phuong vu" w:date="2018-11-30T22:36:00Z">
            <w:rPr>
              <w:ins w:id="20971" w:author="phuong vu" w:date="2018-11-27T16:27:00Z"/>
            </w:rPr>
          </w:rPrChange>
        </w:rPr>
        <w:pPrChange w:id="20972" w:author="phuong vu" w:date="2018-11-30T14:16:00Z">
          <w:pPr>
            <w:jc w:val="left"/>
          </w:pPr>
        </w:pPrChange>
      </w:pPr>
      <w:ins w:id="20973" w:author="phuong vu" w:date="2018-11-27T16:27:00Z">
        <w:r w:rsidRPr="00920004">
          <w:rPr>
            <w:noProof/>
            <w:lang w:val="en-US"/>
            <w:rPrChange w:id="20974" w:author="phuong vu" w:date="2018-11-30T22:36:00Z">
              <w:rPr>
                <w:noProof/>
                <w:lang w:val="en-US"/>
              </w:rPr>
            </w:rPrChange>
          </w:rPr>
          <w:drawing>
            <wp:inline distT="0" distB="0" distL="0" distR="0" wp14:anchorId="4BF43A0B" wp14:editId="736389BD">
              <wp:extent cx="5370267" cy="2686050"/>
              <wp:effectExtent l="0" t="0" r="190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374585" cy="2688210"/>
                      </a:xfrm>
                      <a:prstGeom prst="rect">
                        <a:avLst/>
                      </a:prstGeom>
                      <a:noFill/>
                      <a:ln>
                        <a:noFill/>
                      </a:ln>
                    </pic:spPr>
                  </pic:pic>
                </a:graphicData>
              </a:graphic>
            </wp:inline>
          </w:drawing>
        </w:r>
      </w:ins>
    </w:p>
    <w:p w14:paraId="0F63994B" w14:textId="680DCE74" w:rsidR="005A14ED" w:rsidRPr="00920004" w:rsidRDefault="00EC6582" w:rsidP="00A17FA5">
      <w:pPr>
        <w:pStyle w:val="Caption"/>
        <w:rPr>
          <w:lang w:val="en-US"/>
          <w:rPrChange w:id="20975" w:author="phuong vu" w:date="2018-11-30T22:36:00Z">
            <w:rPr>
              <w:lang w:val="en-US"/>
            </w:rPr>
          </w:rPrChange>
        </w:rPr>
        <w:pPrChange w:id="20976" w:author="phuong vu" w:date="2018-11-30T22:42:00Z">
          <w:pPr>
            <w:pStyle w:val="Heading6"/>
          </w:pPr>
        </w:pPrChange>
      </w:pPr>
      <w:bookmarkStart w:id="20977" w:name="_Toc531380499"/>
      <w:ins w:id="20978" w:author="phuong vu" w:date="2018-11-27T16:27:00Z">
        <w:r w:rsidRPr="00920004">
          <w:rPr>
            <w:rPrChange w:id="20979" w:author="phuong vu" w:date="2018-11-30T22:36:00Z">
              <w:rPr/>
            </w:rPrChange>
          </w:rPr>
          <w:t xml:space="preserve">Hình </w:t>
        </w:r>
      </w:ins>
      <w:ins w:id="20980" w:author="phuong vu" w:date="2018-11-30T15:13:00Z">
        <w:r w:rsidR="00EF3636" w:rsidRPr="00920004">
          <w:rPr>
            <w:rPrChange w:id="20981" w:author="phuong vu" w:date="2018-11-30T22:36:00Z">
              <w:rPr/>
            </w:rPrChange>
          </w:rPr>
          <w:fldChar w:fldCharType="begin"/>
        </w:r>
        <w:r w:rsidR="00EF3636" w:rsidRPr="00920004">
          <w:rPr>
            <w:rPrChange w:id="20982" w:author="phuong vu" w:date="2018-11-30T22:36:00Z">
              <w:rPr/>
            </w:rPrChange>
          </w:rPr>
          <w:instrText xml:space="preserve"> STYLEREF 1 \s </w:instrText>
        </w:r>
      </w:ins>
      <w:r w:rsidR="00EF3636" w:rsidRPr="00920004">
        <w:rPr>
          <w:rPrChange w:id="20983" w:author="phuong vu" w:date="2018-11-30T22:36:00Z">
            <w:rPr/>
          </w:rPrChange>
        </w:rPr>
        <w:fldChar w:fldCharType="separate"/>
      </w:r>
      <w:r w:rsidR="00B5490C">
        <w:rPr>
          <w:noProof/>
        </w:rPr>
        <w:t>3</w:t>
      </w:r>
      <w:ins w:id="20984" w:author="phuong vu" w:date="2018-11-30T15:13:00Z">
        <w:r w:rsidR="00EF3636" w:rsidRPr="00920004">
          <w:rPr>
            <w:rPrChange w:id="20985" w:author="phuong vu" w:date="2018-11-30T22:36:00Z">
              <w:rPr/>
            </w:rPrChange>
          </w:rPr>
          <w:fldChar w:fldCharType="end"/>
        </w:r>
        <w:r w:rsidR="00EF3636" w:rsidRPr="00920004">
          <w:rPr>
            <w:rPrChange w:id="20986" w:author="phuong vu" w:date="2018-11-30T22:36:00Z">
              <w:rPr/>
            </w:rPrChange>
          </w:rPr>
          <w:t>.</w:t>
        </w:r>
        <w:r w:rsidR="00EF3636" w:rsidRPr="00920004">
          <w:rPr>
            <w:rPrChange w:id="20987" w:author="phuong vu" w:date="2018-11-30T22:36:00Z">
              <w:rPr/>
            </w:rPrChange>
          </w:rPr>
          <w:fldChar w:fldCharType="begin"/>
        </w:r>
        <w:r w:rsidR="00EF3636" w:rsidRPr="00920004">
          <w:rPr>
            <w:rPrChange w:id="20988" w:author="phuong vu" w:date="2018-11-30T22:36:00Z">
              <w:rPr/>
            </w:rPrChange>
          </w:rPr>
          <w:instrText xml:space="preserve"> SEQ Hình \* ARABIC \s 1 </w:instrText>
        </w:r>
      </w:ins>
      <w:r w:rsidR="00EF3636" w:rsidRPr="00920004">
        <w:rPr>
          <w:rPrChange w:id="20989" w:author="phuong vu" w:date="2018-11-30T22:36:00Z">
            <w:rPr/>
          </w:rPrChange>
        </w:rPr>
        <w:fldChar w:fldCharType="separate"/>
      </w:r>
      <w:ins w:id="20990" w:author="phuong vu" w:date="2018-11-30T22:44:00Z">
        <w:r w:rsidR="00B5490C">
          <w:rPr>
            <w:noProof/>
          </w:rPr>
          <w:t>22</w:t>
        </w:r>
      </w:ins>
      <w:ins w:id="20991" w:author="phuong vu" w:date="2018-11-30T15:13:00Z">
        <w:r w:rsidR="00EF3636" w:rsidRPr="00920004">
          <w:rPr>
            <w:rPrChange w:id="20992" w:author="phuong vu" w:date="2018-11-30T22:36:00Z">
              <w:rPr/>
            </w:rPrChange>
          </w:rPr>
          <w:fldChar w:fldCharType="end"/>
        </w:r>
      </w:ins>
      <w:ins w:id="20993" w:author="phuong vu" w:date="2018-11-27T16:27:00Z">
        <w:r w:rsidRPr="00920004">
          <w:rPr>
            <w:lang w:val="en-US"/>
            <w:rPrChange w:id="20994" w:author="phuong vu" w:date="2018-11-30T22:36:00Z">
              <w:rPr>
                <w:lang w:val="en-US"/>
              </w:rPr>
            </w:rPrChange>
          </w:rPr>
          <w:t xml:space="preserve"> Sơ đồ xử lí xem chi tiết biên nhận</w:t>
        </w:r>
      </w:ins>
      <w:bookmarkEnd w:id="20977"/>
    </w:p>
    <w:p w14:paraId="1F40A256" w14:textId="67152293" w:rsidR="005E64D7" w:rsidRPr="00920004" w:rsidRDefault="005E64D7" w:rsidP="00BD0851">
      <w:pPr>
        <w:pStyle w:val="Heading5"/>
        <w:spacing w:before="240" w:line="0" w:lineRule="atLeast"/>
        <w:rPr>
          <w:rFonts w:cstheme="majorHAnsi"/>
          <w:lang w:val="en-US"/>
          <w:rPrChange w:id="20995" w:author="phuong vu" w:date="2018-11-30T22:36:00Z">
            <w:rPr>
              <w:lang w:val="en-US"/>
            </w:rPr>
          </w:rPrChange>
        </w:rPr>
        <w:pPrChange w:id="20996" w:author="phuong vu" w:date="2018-11-30T14:16:00Z">
          <w:pPr>
            <w:pStyle w:val="Heading5"/>
          </w:pPr>
        </w:pPrChange>
      </w:pPr>
      <w:r w:rsidRPr="00920004">
        <w:rPr>
          <w:rFonts w:cstheme="majorHAnsi"/>
          <w:lang w:val="en-US"/>
          <w:rPrChange w:id="20997" w:author="phuong vu" w:date="2018-11-30T22:36:00Z">
            <w:rPr>
              <w:lang w:val="en-US"/>
            </w:rPr>
          </w:rPrChange>
        </w:rPr>
        <w:t>Thay đổi trạng thái biên nhận</w:t>
      </w:r>
    </w:p>
    <w:p w14:paraId="1D9EF044" w14:textId="35A983E3" w:rsidR="00836F48" w:rsidRPr="00920004" w:rsidRDefault="00070C2F" w:rsidP="00FD0D70">
      <w:pPr>
        <w:ind w:firstLine="720"/>
        <w:rPr>
          <w:lang w:val="en-US"/>
          <w:rPrChange w:id="20998" w:author="phuong vu" w:date="2018-11-30T22:36:00Z">
            <w:rPr>
              <w:lang w:val="en-US"/>
            </w:rPr>
          </w:rPrChange>
        </w:rPr>
        <w:pPrChange w:id="20999" w:author="phuong vu" w:date="2018-11-30T14:48:00Z">
          <w:pPr>
            <w:pStyle w:val="Heading6"/>
          </w:pPr>
        </w:pPrChange>
      </w:pPr>
      <w:r w:rsidRPr="00920004">
        <w:rPr>
          <w:b/>
          <w:lang w:val="en-US"/>
          <w:rPrChange w:id="21000" w:author="phuong vu" w:date="2018-11-30T22:36:00Z">
            <w:rPr>
              <w:lang w:val="en-US"/>
            </w:rPr>
          </w:rPrChange>
        </w:rPr>
        <w:t>Mục đích</w:t>
      </w:r>
      <w:ins w:id="21001" w:author="phuong vu" w:date="2018-11-30T14:48:00Z">
        <w:r w:rsidR="00FD0D70" w:rsidRPr="00920004">
          <w:rPr>
            <w:b/>
            <w:lang w:val="en-US"/>
            <w:rPrChange w:id="21002" w:author="phuong vu" w:date="2018-11-30T22:36:00Z">
              <w:rPr>
                <w:lang w:val="en-US"/>
              </w:rPr>
            </w:rPrChange>
          </w:rPr>
          <w:t>:</w:t>
        </w:r>
        <w:r w:rsidR="00FD0D70" w:rsidRPr="00920004">
          <w:rPr>
            <w:lang w:val="en-US"/>
            <w:rPrChange w:id="21003" w:author="phuong vu" w:date="2018-11-30T22:36:00Z">
              <w:rPr>
                <w:lang w:val="en-US"/>
              </w:rPr>
            </w:rPrChange>
          </w:rPr>
          <w:t xml:space="preserve"> </w:t>
        </w:r>
      </w:ins>
      <w:ins w:id="21004" w:author="phuong vu" w:date="2018-11-21T23:28:00Z">
        <w:r w:rsidR="00836F48" w:rsidRPr="00920004">
          <w:rPr>
            <w:lang w:val="en-US"/>
            <w:rPrChange w:id="21005" w:author="phuong vu" w:date="2018-11-30T22:36:00Z">
              <w:rPr>
                <w:b w:val="0"/>
                <w:lang w:val="en-US"/>
              </w:rPr>
            </w:rPrChange>
          </w:rPr>
          <w:t xml:space="preserve">Chức năng hỗ trợ người dùng nhân viên thay đổi trạng thái biên nhận ứng với từng bước thực hiện xử lí biên nhận. Người dùng muốn thực hiện các chức năng này buộc phải truy cập được trang xem chi tiết </w:t>
        </w:r>
      </w:ins>
      <w:ins w:id="21006" w:author="phuong vu" w:date="2018-11-21T23:29:00Z">
        <w:r w:rsidR="00836F48" w:rsidRPr="00920004">
          <w:rPr>
            <w:lang w:val="en-US"/>
            <w:rPrChange w:id="21007" w:author="phuong vu" w:date="2018-11-30T22:36:00Z">
              <w:rPr>
                <w:b w:val="0"/>
                <w:lang w:val="en-US"/>
              </w:rPr>
            </w:rPrChange>
          </w:rPr>
          <w:t>biên nhận</w:t>
        </w:r>
      </w:ins>
      <w:ins w:id="21008" w:author="phuong vu" w:date="2018-11-21T23:28:00Z">
        <w:r w:rsidR="00836F48" w:rsidRPr="00920004">
          <w:rPr>
            <w:lang w:val="en-US"/>
            <w:rPrChange w:id="21009" w:author="phuong vu" w:date="2018-11-30T22:36:00Z">
              <w:rPr>
                <w:b w:val="0"/>
                <w:lang w:val="en-US"/>
              </w:rPr>
            </w:rPrChange>
          </w:rPr>
          <w:t>.</w:t>
        </w:r>
      </w:ins>
    </w:p>
    <w:p w14:paraId="0BE150AD" w14:textId="7D6CF14B" w:rsidR="00070C2F" w:rsidRPr="00920004" w:rsidRDefault="00070C2F" w:rsidP="00E64310">
      <w:pPr>
        <w:pStyle w:val="Heading6"/>
        <w:numPr>
          <w:ilvl w:val="0"/>
          <w:numId w:val="80"/>
        </w:numPr>
        <w:spacing w:before="240" w:line="0" w:lineRule="atLeast"/>
        <w:ind w:left="720"/>
        <w:rPr>
          <w:rFonts w:cstheme="majorHAnsi"/>
          <w:lang w:val="en-US"/>
          <w:rPrChange w:id="21010" w:author="phuong vu" w:date="2018-11-30T22:36:00Z">
            <w:rPr>
              <w:lang w:val="en-US"/>
            </w:rPr>
          </w:rPrChange>
        </w:rPr>
        <w:pPrChange w:id="21011" w:author="phuong vu" w:date="2018-11-30T23:16:00Z">
          <w:pPr>
            <w:pStyle w:val="Heading6"/>
          </w:pPr>
        </w:pPrChange>
      </w:pPr>
      <w:r w:rsidRPr="00920004">
        <w:rPr>
          <w:rFonts w:cstheme="majorHAnsi"/>
          <w:lang w:val="en-US"/>
          <w:rPrChange w:id="21012" w:author="phuong vu" w:date="2018-11-30T22:36:00Z">
            <w:rPr>
              <w:lang w:val="en-US"/>
            </w:rPr>
          </w:rPrChange>
        </w:rPr>
        <w:lastRenderedPageBreak/>
        <w:t>Giao diện</w:t>
      </w:r>
    </w:p>
    <w:p w14:paraId="15CA3666" w14:textId="52B5D80B" w:rsidR="00840C60" w:rsidRPr="00920004" w:rsidRDefault="00C06BD4" w:rsidP="00BD0851">
      <w:pPr>
        <w:keepNext/>
        <w:spacing w:before="240" w:line="0" w:lineRule="atLeast"/>
        <w:jc w:val="center"/>
        <w:rPr>
          <w:rPrChange w:id="21013" w:author="phuong vu" w:date="2018-11-30T22:36:00Z">
            <w:rPr/>
          </w:rPrChange>
        </w:rPr>
        <w:pPrChange w:id="21014" w:author="phuong vu" w:date="2018-11-30T14:16:00Z">
          <w:pPr>
            <w:keepNext/>
          </w:pPr>
        </w:pPrChange>
      </w:pPr>
      <w:r w:rsidRPr="00920004">
        <w:rPr>
          <w:noProof/>
          <w:lang w:val="en-US"/>
          <w:rPrChange w:id="21015" w:author="phuong vu" w:date="2018-11-30T22:36:00Z">
            <w:rPr>
              <w:noProof/>
              <w:lang w:val="en-US"/>
            </w:rPr>
          </w:rPrChange>
        </w:rPr>
        <w:drawing>
          <wp:inline distT="0" distB="0" distL="0" distR="0" wp14:anchorId="5D090EDC" wp14:editId="50C39D32">
            <wp:extent cx="5461979" cy="3752603"/>
            <wp:effectExtent l="0" t="0" r="5715"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461979" cy="3752603"/>
                    </a:xfrm>
                    <a:prstGeom prst="rect">
                      <a:avLst/>
                    </a:prstGeom>
                    <a:noFill/>
                    <a:ln>
                      <a:noFill/>
                    </a:ln>
                  </pic:spPr>
                </pic:pic>
              </a:graphicData>
            </a:graphic>
          </wp:inline>
        </w:drawing>
      </w:r>
    </w:p>
    <w:p w14:paraId="5771BDDC" w14:textId="7E7CC88A" w:rsidR="00840C60" w:rsidRPr="00920004" w:rsidRDefault="00840C60" w:rsidP="00A17FA5">
      <w:pPr>
        <w:pStyle w:val="Caption"/>
        <w:rPr>
          <w:rPrChange w:id="21016" w:author="phuong vu" w:date="2018-11-30T22:36:00Z">
            <w:rPr>
              <w:szCs w:val="26"/>
              <w:lang w:val="en-US"/>
            </w:rPr>
          </w:rPrChange>
        </w:rPr>
        <w:pPrChange w:id="21017" w:author="phuong vu" w:date="2018-11-30T22:42:00Z">
          <w:pPr>
            <w:pStyle w:val="Caption"/>
          </w:pPr>
        </w:pPrChange>
      </w:pPr>
      <w:bookmarkStart w:id="21018" w:name="_Toc531380500"/>
      <w:r w:rsidRPr="00920004">
        <w:rPr>
          <w:rPrChange w:id="21019" w:author="phuong vu" w:date="2018-11-30T22:36:00Z">
            <w:rPr/>
          </w:rPrChange>
        </w:rPr>
        <w:t xml:space="preserve">Hình </w:t>
      </w:r>
      <w:ins w:id="21020" w:author="phuong vu" w:date="2018-11-30T15:13:00Z">
        <w:r w:rsidR="00EF3636" w:rsidRPr="00920004">
          <w:rPr>
            <w:rPrChange w:id="21021" w:author="phuong vu" w:date="2018-11-30T22:36:00Z">
              <w:rPr/>
            </w:rPrChange>
          </w:rPr>
          <w:fldChar w:fldCharType="begin"/>
        </w:r>
        <w:r w:rsidR="00EF3636" w:rsidRPr="00920004">
          <w:rPr>
            <w:rPrChange w:id="21022" w:author="phuong vu" w:date="2018-11-30T22:36:00Z">
              <w:rPr/>
            </w:rPrChange>
          </w:rPr>
          <w:instrText xml:space="preserve"> STYLEREF 1 \s </w:instrText>
        </w:r>
      </w:ins>
      <w:r w:rsidR="00EF3636" w:rsidRPr="00920004">
        <w:rPr>
          <w:rPrChange w:id="21023" w:author="phuong vu" w:date="2018-11-30T22:36:00Z">
            <w:rPr/>
          </w:rPrChange>
        </w:rPr>
        <w:fldChar w:fldCharType="separate"/>
      </w:r>
      <w:r w:rsidR="00B5490C">
        <w:rPr>
          <w:noProof/>
        </w:rPr>
        <w:t>3</w:t>
      </w:r>
      <w:ins w:id="21024" w:author="phuong vu" w:date="2018-11-30T15:13:00Z">
        <w:r w:rsidR="00EF3636" w:rsidRPr="00920004">
          <w:rPr>
            <w:rPrChange w:id="21025" w:author="phuong vu" w:date="2018-11-30T22:36:00Z">
              <w:rPr/>
            </w:rPrChange>
          </w:rPr>
          <w:fldChar w:fldCharType="end"/>
        </w:r>
        <w:r w:rsidR="00EF3636" w:rsidRPr="00920004">
          <w:rPr>
            <w:rPrChange w:id="21026" w:author="phuong vu" w:date="2018-11-30T22:36:00Z">
              <w:rPr/>
            </w:rPrChange>
          </w:rPr>
          <w:t>.</w:t>
        </w:r>
        <w:r w:rsidR="00EF3636" w:rsidRPr="00920004">
          <w:rPr>
            <w:rPrChange w:id="21027" w:author="phuong vu" w:date="2018-11-30T22:36:00Z">
              <w:rPr/>
            </w:rPrChange>
          </w:rPr>
          <w:fldChar w:fldCharType="begin"/>
        </w:r>
        <w:r w:rsidR="00EF3636" w:rsidRPr="00920004">
          <w:rPr>
            <w:rPrChange w:id="21028" w:author="phuong vu" w:date="2018-11-30T22:36:00Z">
              <w:rPr/>
            </w:rPrChange>
          </w:rPr>
          <w:instrText xml:space="preserve"> SEQ Hình \* ARABIC \s 1 </w:instrText>
        </w:r>
      </w:ins>
      <w:r w:rsidR="00EF3636" w:rsidRPr="00920004">
        <w:rPr>
          <w:rPrChange w:id="21029" w:author="phuong vu" w:date="2018-11-30T22:36:00Z">
            <w:rPr/>
          </w:rPrChange>
        </w:rPr>
        <w:fldChar w:fldCharType="separate"/>
      </w:r>
      <w:ins w:id="21030" w:author="phuong vu" w:date="2018-11-30T22:44:00Z">
        <w:r w:rsidR="00B5490C">
          <w:rPr>
            <w:noProof/>
          </w:rPr>
          <w:t>23</w:t>
        </w:r>
      </w:ins>
      <w:ins w:id="21031" w:author="phuong vu" w:date="2018-11-30T15:13:00Z">
        <w:r w:rsidR="00EF3636" w:rsidRPr="00920004">
          <w:rPr>
            <w:rPrChange w:id="21032" w:author="phuong vu" w:date="2018-11-30T22:36:00Z">
              <w:rPr/>
            </w:rPrChange>
          </w:rPr>
          <w:fldChar w:fldCharType="end"/>
        </w:r>
      </w:ins>
      <w:del w:id="21033" w:author="phuong vu" w:date="2018-11-16T11:28:00Z">
        <w:r w:rsidR="006C103E" w:rsidRPr="00920004" w:rsidDel="00EC5005">
          <w:rPr>
            <w:rPrChange w:id="21034" w:author="phuong vu" w:date="2018-11-30T22:36:00Z">
              <w:rPr>
                <w:szCs w:val="26"/>
              </w:rPr>
            </w:rPrChange>
          </w:rPr>
          <w:fldChar w:fldCharType="begin"/>
        </w:r>
        <w:r w:rsidR="006C103E" w:rsidRPr="00920004" w:rsidDel="00EC5005">
          <w:rPr>
            <w:rPrChange w:id="21035" w:author="phuong vu" w:date="2018-11-30T22:36:00Z">
              <w:rPr/>
            </w:rPrChange>
          </w:rPr>
          <w:delInstrText xml:space="preserve"> STYLEREF 1 \s </w:delInstrText>
        </w:r>
        <w:r w:rsidR="006C103E" w:rsidRPr="00920004" w:rsidDel="00EC5005">
          <w:rPr>
            <w:rPrChange w:id="21036" w:author="phuong vu" w:date="2018-11-30T22:36:00Z">
              <w:rPr>
                <w:szCs w:val="26"/>
              </w:rPr>
            </w:rPrChange>
          </w:rPr>
          <w:fldChar w:fldCharType="separate"/>
        </w:r>
        <w:r w:rsidR="006C103E" w:rsidRPr="00920004" w:rsidDel="00EC5005">
          <w:rPr>
            <w:noProof/>
            <w:rPrChange w:id="21037" w:author="phuong vu" w:date="2018-11-30T22:36:00Z">
              <w:rPr>
                <w:noProof/>
              </w:rPr>
            </w:rPrChange>
          </w:rPr>
          <w:delText>3</w:delText>
        </w:r>
        <w:r w:rsidR="006C103E" w:rsidRPr="00920004" w:rsidDel="00EC5005">
          <w:rPr>
            <w:rPrChange w:id="21038" w:author="phuong vu" w:date="2018-11-30T22:36:00Z">
              <w:rPr>
                <w:szCs w:val="26"/>
              </w:rPr>
            </w:rPrChange>
          </w:rPr>
          <w:fldChar w:fldCharType="end"/>
        </w:r>
        <w:r w:rsidR="006C103E" w:rsidRPr="00920004" w:rsidDel="00EC5005">
          <w:rPr>
            <w:rPrChange w:id="21039" w:author="phuong vu" w:date="2018-11-30T22:36:00Z">
              <w:rPr/>
            </w:rPrChange>
          </w:rPr>
          <w:delText>.</w:delText>
        </w:r>
        <w:r w:rsidR="006C103E" w:rsidRPr="00920004" w:rsidDel="00EC5005">
          <w:rPr>
            <w:rPrChange w:id="21040" w:author="phuong vu" w:date="2018-11-30T22:36:00Z">
              <w:rPr/>
            </w:rPrChange>
          </w:rPr>
          <w:fldChar w:fldCharType="begin"/>
        </w:r>
        <w:r w:rsidR="006C103E" w:rsidRPr="00920004" w:rsidDel="00EC5005">
          <w:rPr>
            <w:rPrChange w:id="21041" w:author="phuong vu" w:date="2018-11-30T22:36:00Z">
              <w:rPr/>
            </w:rPrChange>
          </w:rPr>
          <w:delInstrText xml:space="preserve"> SEQ Hình \* ARABIC \s 1 </w:delInstrText>
        </w:r>
        <w:r w:rsidR="006C103E" w:rsidRPr="00920004" w:rsidDel="00EC5005">
          <w:rPr>
            <w:rPrChange w:id="21042" w:author="phuong vu" w:date="2018-11-30T22:36:00Z">
              <w:rPr>
                <w:szCs w:val="26"/>
              </w:rPr>
            </w:rPrChange>
          </w:rPr>
          <w:fldChar w:fldCharType="separate"/>
        </w:r>
        <w:r w:rsidR="006C103E" w:rsidRPr="00920004" w:rsidDel="00EC5005">
          <w:rPr>
            <w:noProof/>
            <w:rPrChange w:id="21043" w:author="phuong vu" w:date="2018-11-30T22:36:00Z">
              <w:rPr>
                <w:noProof/>
              </w:rPr>
            </w:rPrChange>
          </w:rPr>
          <w:delText>11</w:delText>
        </w:r>
        <w:r w:rsidR="006C103E" w:rsidRPr="00920004" w:rsidDel="00EC5005">
          <w:rPr>
            <w:rPrChange w:id="21044" w:author="phuong vu" w:date="2018-11-30T22:36:00Z">
              <w:rPr>
                <w:szCs w:val="26"/>
              </w:rPr>
            </w:rPrChange>
          </w:rPr>
          <w:fldChar w:fldCharType="end"/>
        </w:r>
      </w:del>
      <w:r w:rsidRPr="00920004">
        <w:rPr>
          <w:rPrChange w:id="21045" w:author="phuong vu" w:date="2018-11-30T22:36:00Z">
            <w:rPr>
              <w:szCs w:val="26"/>
              <w:lang w:val="en-US"/>
            </w:rPr>
          </w:rPrChange>
        </w:rPr>
        <w:t xml:space="preserve"> Giao diện thay đổi trạng thái biên nhận khi trạng thái "đang chờ"</w:t>
      </w:r>
      <w:bookmarkEnd w:id="21018"/>
    </w:p>
    <w:p w14:paraId="38124878" w14:textId="77777777" w:rsidR="004F28F8" w:rsidRPr="00920004" w:rsidRDefault="004F28F8" w:rsidP="00BD0851">
      <w:pPr>
        <w:keepNext/>
        <w:spacing w:before="240" w:line="0" w:lineRule="atLeast"/>
        <w:rPr>
          <w:rPrChange w:id="21046" w:author="phuong vu" w:date="2018-11-30T22:36:00Z">
            <w:rPr/>
          </w:rPrChange>
        </w:rPr>
        <w:pPrChange w:id="21047" w:author="phuong vu" w:date="2018-11-30T14:16:00Z">
          <w:pPr>
            <w:keepNext/>
          </w:pPr>
        </w:pPrChange>
      </w:pPr>
      <w:r w:rsidRPr="00920004">
        <w:rPr>
          <w:noProof/>
          <w:lang w:val="en-US"/>
          <w:rPrChange w:id="21048" w:author="phuong vu" w:date="2018-11-30T22:36:00Z">
            <w:rPr>
              <w:noProof/>
              <w:lang w:val="en-US"/>
            </w:rPr>
          </w:rPrChange>
        </w:rPr>
        <w:lastRenderedPageBreak/>
        <w:drawing>
          <wp:inline distT="0" distB="0" distL="0" distR="0" wp14:anchorId="35051945" wp14:editId="76F54B8A">
            <wp:extent cx="5435120" cy="3988106"/>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78">
                      <a:extLst>
                        <a:ext uri="{28A0092B-C50C-407E-A947-70E740481C1C}">
                          <a14:useLocalDpi xmlns:a14="http://schemas.microsoft.com/office/drawing/2010/main" val="0"/>
                        </a:ext>
                      </a:extLst>
                    </a:blip>
                    <a:srcRect t="3072" b="3900"/>
                    <a:stretch/>
                  </pic:blipFill>
                  <pic:spPr bwMode="auto">
                    <a:xfrm>
                      <a:off x="0" y="0"/>
                      <a:ext cx="5440190" cy="3991826"/>
                    </a:xfrm>
                    <a:prstGeom prst="rect">
                      <a:avLst/>
                    </a:prstGeom>
                    <a:noFill/>
                    <a:ln>
                      <a:noFill/>
                    </a:ln>
                    <a:extLst>
                      <a:ext uri="{53640926-AAD7-44D8-BBD7-CCE9431645EC}">
                        <a14:shadowObscured xmlns:a14="http://schemas.microsoft.com/office/drawing/2010/main"/>
                      </a:ext>
                    </a:extLst>
                  </pic:spPr>
                </pic:pic>
              </a:graphicData>
            </a:graphic>
          </wp:inline>
        </w:drawing>
      </w:r>
    </w:p>
    <w:p w14:paraId="7BE92052" w14:textId="1D28A43A" w:rsidR="004F28F8" w:rsidRPr="00920004" w:rsidRDefault="004F28F8" w:rsidP="00A17FA5">
      <w:pPr>
        <w:pStyle w:val="Caption"/>
        <w:rPr>
          <w:rPrChange w:id="21049" w:author="phuong vu" w:date="2018-11-30T22:36:00Z">
            <w:rPr>
              <w:szCs w:val="26"/>
              <w:lang w:val="en-US"/>
            </w:rPr>
          </w:rPrChange>
        </w:rPr>
        <w:pPrChange w:id="21050" w:author="phuong vu" w:date="2018-11-30T22:42:00Z">
          <w:pPr>
            <w:pStyle w:val="Caption"/>
          </w:pPr>
        </w:pPrChange>
      </w:pPr>
      <w:bookmarkStart w:id="21051" w:name="_Toc531380501"/>
      <w:r w:rsidRPr="00920004">
        <w:rPr>
          <w:rPrChange w:id="21052" w:author="phuong vu" w:date="2018-11-30T22:36:00Z">
            <w:rPr/>
          </w:rPrChange>
        </w:rPr>
        <w:t xml:space="preserve">Hình </w:t>
      </w:r>
      <w:ins w:id="21053" w:author="phuong vu" w:date="2018-11-30T15:13:00Z">
        <w:r w:rsidR="00EF3636" w:rsidRPr="00920004">
          <w:rPr>
            <w:rPrChange w:id="21054" w:author="phuong vu" w:date="2018-11-30T22:36:00Z">
              <w:rPr/>
            </w:rPrChange>
          </w:rPr>
          <w:fldChar w:fldCharType="begin"/>
        </w:r>
        <w:r w:rsidR="00EF3636" w:rsidRPr="00920004">
          <w:rPr>
            <w:rPrChange w:id="21055" w:author="phuong vu" w:date="2018-11-30T22:36:00Z">
              <w:rPr/>
            </w:rPrChange>
          </w:rPr>
          <w:instrText xml:space="preserve"> STYLEREF 1 \s </w:instrText>
        </w:r>
      </w:ins>
      <w:r w:rsidR="00EF3636" w:rsidRPr="00920004">
        <w:rPr>
          <w:rPrChange w:id="21056" w:author="phuong vu" w:date="2018-11-30T22:36:00Z">
            <w:rPr/>
          </w:rPrChange>
        </w:rPr>
        <w:fldChar w:fldCharType="separate"/>
      </w:r>
      <w:r w:rsidR="00B5490C">
        <w:rPr>
          <w:noProof/>
        </w:rPr>
        <w:t>3</w:t>
      </w:r>
      <w:ins w:id="21057" w:author="phuong vu" w:date="2018-11-30T15:13:00Z">
        <w:r w:rsidR="00EF3636" w:rsidRPr="00920004">
          <w:rPr>
            <w:rPrChange w:id="21058" w:author="phuong vu" w:date="2018-11-30T22:36:00Z">
              <w:rPr/>
            </w:rPrChange>
          </w:rPr>
          <w:fldChar w:fldCharType="end"/>
        </w:r>
        <w:r w:rsidR="00EF3636" w:rsidRPr="00920004">
          <w:rPr>
            <w:rPrChange w:id="21059" w:author="phuong vu" w:date="2018-11-30T22:36:00Z">
              <w:rPr/>
            </w:rPrChange>
          </w:rPr>
          <w:t>.</w:t>
        </w:r>
        <w:r w:rsidR="00EF3636" w:rsidRPr="00920004">
          <w:rPr>
            <w:rPrChange w:id="21060" w:author="phuong vu" w:date="2018-11-30T22:36:00Z">
              <w:rPr/>
            </w:rPrChange>
          </w:rPr>
          <w:fldChar w:fldCharType="begin"/>
        </w:r>
        <w:r w:rsidR="00EF3636" w:rsidRPr="00920004">
          <w:rPr>
            <w:rPrChange w:id="21061" w:author="phuong vu" w:date="2018-11-30T22:36:00Z">
              <w:rPr/>
            </w:rPrChange>
          </w:rPr>
          <w:instrText xml:space="preserve"> SEQ Hình \* ARABIC \s 1 </w:instrText>
        </w:r>
      </w:ins>
      <w:r w:rsidR="00EF3636" w:rsidRPr="00920004">
        <w:rPr>
          <w:rPrChange w:id="21062" w:author="phuong vu" w:date="2018-11-30T22:36:00Z">
            <w:rPr/>
          </w:rPrChange>
        </w:rPr>
        <w:fldChar w:fldCharType="separate"/>
      </w:r>
      <w:ins w:id="21063" w:author="phuong vu" w:date="2018-11-30T22:44:00Z">
        <w:r w:rsidR="00B5490C">
          <w:rPr>
            <w:noProof/>
          </w:rPr>
          <w:t>24</w:t>
        </w:r>
      </w:ins>
      <w:ins w:id="21064" w:author="phuong vu" w:date="2018-11-30T15:13:00Z">
        <w:r w:rsidR="00EF3636" w:rsidRPr="00920004">
          <w:rPr>
            <w:rPrChange w:id="21065" w:author="phuong vu" w:date="2018-11-30T22:36:00Z">
              <w:rPr/>
            </w:rPrChange>
          </w:rPr>
          <w:fldChar w:fldCharType="end"/>
        </w:r>
      </w:ins>
      <w:del w:id="21066" w:author="phuong vu" w:date="2018-11-16T11:28:00Z">
        <w:r w:rsidR="006C103E" w:rsidRPr="00920004" w:rsidDel="00EC5005">
          <w:rPr>
            <w:rPrChange w:id="21067" w:author="phuong vu" w:date="2018-11-30T22:36:00Z">
              <w:rPr>
                <w:szCs w:val="26"/>
              </w:rPr>
            </w:rPrChange>
          </w:rPr>
          <w:fldChar w:fldCharType="begin"/>
        </w:r>
        <w:r w:rsidR="006C103E" w:rsidRPr="00920004" w:rsidDel="00EC5005">
          <w:rPr>
            <w:rPrChange w:id="21068" w:author="phuong vu" w:date="2018-11-30T22:36:00Z">
              <w:rPr/>
            </w:rPrChange>
          </w:rPr>
          <w:delInstrText xml:space="preserve"> STYLEREF 1 \s </w:delInstrText>
        </w:r>
        <w:r w:rsidR="006C103E" w:rsidRPr="00920004" w:rsidDel="00EC5005">
          <w:rPr>
            <w:rPrChange w:id="21069" w:author="phuong vu" w:date="2018-11-30T22:36:00Z">
              <w:rPr>
                <w:szCs w:val="26"/>
              </w:rPr>
            </w:rPrChange>
          </w:rPr>
          <w:fldChar w:fldCharType="separate"/>
        </w:r>
        <w:r w:rsidR="006C103E" w:rsidRPr="00920004" w:rsidDel="00EC5005">
          <w:rPr>
            <w:noProof/>
            <w:rPrChange w:id="21070" w:author="phuong vu" w:date="2018-11-30T22:36:00Z">
              <w:rPr>
                <w:noProof/>
              </w:rPr>
            </w:rPrChange>
          </w:rPr>
          <w:delText>3</w:delText>
        </w:r>
        <w:r w:rsidR="006C103E" w:rsidRPr="00920004" w:rsidDel="00EC5005">
          <w:rPr>
            <w:rPrChange w:id="21071" w:author="phuong vu" w:date="2018-11-30T22:36:00Z">
              <w:rPr>
                <w:szCs w:val="26"/>
              </w:rPr>
            </w:rPrChange>
          </w:rPr>
          <w:fldChar w:fldCharType="end"/>
        </w:r>
        <w:r w:rsidR="006C103E" w:rsidRPr="00920004" w:rsidDel="00EC5005">
          <w:rPr>
            <w:rPrChange w:id="21072" w:author="phuong vu" w:date="2018-11-30T22:36:00Z">
              <w:rPr/>
            </w:rPrChange>
          </w:rPr>
          <w:delText>.</w:delText>
        </w:r>
        <w:r w:rsidR="006C103E" w:rsidRPr="00920004" w:rsidDel="00EC5005">
          <w:rPr>
            <w:rPrChange w:id="21073" w:author="phuong vu" w:date="2018-11-30T22:36:00Z">
              <w:rPr/>
            </w:rPrChange>
          </w:rPr>
          <w:fldChar w:fldCharType="begin"/>
        </w:r>
        <w:r w:rsidR="006C103E" w:rsidRPr="00920004" w:rsidDel="00EC5005">
          <w:rPr>
            <w:rPrChange w:id="21074" w:author="phuong vu" w:date="2018-11-30T22:36:00Z">
              <w:rPr/>
            </w:rPrChange>
          </w:rPr>
          <w:delInstrText xml:space="preserve"> SEQ Hình \* ARABIC \s 1 </w:delInstrText>
        </w:r>
        <w:r w:rsidR="006C103E" w:rsidRPr="00920004" w:rsidDel="00EC5005">
          <w:rPr>
            <w:rPrChange w:id="21075" w:author="phuong vu" w:date="2018-11-30T22:36:00Z">
              <w:rPr>
                <w:szCs w:val="26"/>
              </w:rPr>
            </w:rPrChange>
          </w:rPr>
          <w:fldChar w:fldCharType="separate"/>
        </w:r>
        <w:r w:rsidR="006C103E" w:rsidRPr="00920004" w:rsidDel="00EC5005">
          <w:rPr>
            <w:noProof/>
            <w:rPrChange w:id="21076" w:author="phuong vu" w:date="2018-11-30T22:36:00Z">
              <w:rPr>
                <w:noProof/>
              </w:rPr>
            </w:rPrChange>
          </w:rPr>
          <w:delText>12</w:delText>
        </w:r>
        <w:r w:rsidR="006C103E" w:rsidRPr="00920004" w:rsidDel="00EC5005">
          <w:rPr>
            <w:rPrChange w:id="21077" w:author="phuong vu" w:date="2018-11-30T22:36:00Z">
              <w:rPr>
                <w:szCs w:val="26"/>
              </w:rPr>
            </w:rPrChange>
          </w:rPr>
          <w:fldChar w:fldCharType="end"/>
        </w:r>
      </w:del>
      <w:r w:rsidRPr="00920004">
        <w:rPr>
          <w:rPrChange w:id="21078" w:author="phuong vu" w:date="2018-11-30T22:36:00Z">
            <w:rPr>
              <w:szCs w:val="26"/>
              <w:lang w:val="en-US"/>
            </w:rPr>
          </w:rPrChange>
        </w:rPr>
        <w:t xml:space="preserve"> Giao diện thay đổi trạng thái biên nhận khi trạng thái "đang chờ trả đồ"</w:t>
      </w:r>
      <w:bookmarkEnd w:id="21051"/>
    </w:p>
    <w:p w14:paraId="5DE0B784" w14:textId="0E3E134E" w:rsidR="00070C2F" w:rsidRPr="00920004" w:rsidRDefault="00070C2F" w:rsidP="00D632EE">
      <w:pPr>
        <w:pStyle w:val="Heading6"/>
        <w:numPr>
          <w:ilvl w:val="0"/>
          <w:numId w:val="80"/>
        </w:numPr>
        <w:spacing w:before="240" w:line="0" w:lineRule="atLeast"/>
        <w:rPr>
          <w:ins w:id="21079" w:author="phuong vu" w:date="2018-11-30T14:53:00Z"/>
          <w:rFonts w:cstheme="majorHAnsi"/>
          <w:lang w:val="en-US"/>
          <w:rPrChange w:id="21080" w:author="phuong vu" w:date="2018-11-30T22:36:00Z">
            <w:rPr>
              <w:ins w:id="21081" w:author="phuong vu" w:date="2018-11-30T14:53:00Z"/>
              <w:rFonts w:cstheme="majorHAnsi"/>
              <w:lang w:val="en-US"/>
            </w:rPr>
          </w:rPrChange>
        </w:rPr>
      </w:pPr>
      <w:r w:rsidRPr="00920004">
        <w:rPr>
          <w:rFonts w:cstheme="majorHAnsi"/>
          <w:lang w:val="en-US"/>
          <w:rPrChange w:id="21082" w:author="phuong vu" w:date="2018-11-30T22:36:00Z">
            <w:rPr>
              <w:rFonts w:cstheme="majorHAnsi"/>
              <w:lang w:val="en-US"/>
            </w:rPr>
          </w:rPrChange>
        </w:rPr>
        <w:t>Các thành ph</w:t>
      </w:r>
      <w:r w:rsidRPr="00920004">
        <w:rPr>
          <w:rFonts w:cstheme="majorHAnsi"/>
          <w:lang w:val="en-US"/>
          <w:rPrChange w:id="21083" w:author="phuong vu" w:date="2018-11-30T22:36:00Z">
            <w:rPr>
              <w:lang w:val="en-US"/>
            </w:rPr>
          </w:rPrChange>
        </w:rPr>
        <w:t>ần giao diện</w:t>
      </w:r>
    </w:p>
    <w:tbl>
      <w:tblPr>
        <w:tblStyle w:val="TableGrid"/>
        <w:tblW w:w="0" w:type="auto"/>
        <w:tblLook w:val="04A0" w:firstRow="1" w:lastRow="0" w:firstColumn="1" w:lastColumn="0" w:noHBand="0" w:noVBand="1"/>
      </w:tblPr>
      <w:tblGrid>
        <w:gridCol w:w="805"/>
        <w:gridCol w:w="1980"/>
        <w:gridCol w:w="2970"/>
        <w:gridCol w:w="1266"/>
        <w:gridCol w:w="1756"/>
      </w:tblGrid>
      <w:tr w:rsidR="00D632EE" w:rsidRPr="00920004" w14:paraId="118102BC" w14:textId="77777777" w:rsidTr="00D632EE">
        <w:trPr>
          <w:ins w:id="21084" w:author="phuong vu" w:date="2018-11-30T14:53:00Z"/>
        </w:trPr>
        <w:tc>
          <w:tcPr>
            <w:tcW w:w="805" w:type="dxa"/>
            <w:vAlign w:val="center"/>
          </w:tcPr>
          <w:p w14:paraId="44B3FA3F" w14:textId="77777777" w:rsidR="00D632EE" w:rsidRPr="00E64310" w:rsidRDefault="00D632EE" w:rsidP="00E64310">
            <w:pPr>
              <w:jc w:val="center"/>
              <w:rPr>
                <w:ins w:id="21085" w:author="phuong vu" w:date="2018-11-30T14:53:00Z"/>
                <w:b/>
                <w:lang w:val="en-US"/>
                <w:rPrChange w:id="21086" w:author="phuong vu" w:date="2018-11-30T23:16:00Z">
                  <w:rPr>
                    <w:ins w:id="21087" w:author="phuong vu" w:date="2018-11-30T14:53:00Z"/>
                    <w:b/>
                    <w:lang w:val="en-US"/>
                  </w:rPr>
                </w:rPrChange>
              </w:rPr>
              <w:pPrChange w:id="21088" w:author="phuong vu" w:date="2018-11-30T23:16:00Z">
                <w:pPr>
                  <w:spacing w:before="240" w:line="0" w:lineRule="atLeast"/>
                  <w:jc w:val="center"/>
                </w:pPr>
              </w:pPrChange>
            </w:pPr>
            <w:ins w:id="21089" w:author="phuong vu" w:date="2018-11-30T14:53:00Z">
              <w:r w:rsidRPr="00E64310">
                <w:rPr>
                  <w:b/>
                  <w:lang w:val="en-US"/>
                  <w:rPrChange w:id="21090" w:author="phuong vu" w:date="2018-11-30T23:16:00Z">
                    <w:rPr>
                      <w:b/>
                      <w:lang w:val="en-US"/>
                    </w:rPr>
                  </w:rPrChange>
                </w:rPr>
                <w:t>STT</w:t>
              </w:r>
            </w:ins>
          </w:p>
        </w:tc>
        <w:tc>
          <w:tcPr>
            <w:tcW w:w="1980" w:type="dxa"/>
            <w:vAlign w:val="center"/>
          </w:tcPr>
          <w:p w14:paraId="479426EA" w14:textId="77777777" w:rsidR="00D632EE" w:rsidRPr="00E64310" w:rsidRDefault="00D632EE" w:rsidP="00E64310">
            <w:pPr>
              <w:jc w:val="center"/>
              <w:rPr>
                <w:ins w:id="21091" w:author="phuong vu" w:date="2018-11-30T14:53:00Z"/>
                <w:b/>
                <w:lang w:val="en-US"/>
                <w:rPrChange w:id="21092" w:author="phuong vu" w:date="2018-11-30T23:16:00Z">
                  <w:rPr>
                    <w:ins w:id="21093" w:author="phuong vu" w:date="2018-11-30T14:53:00Z"/>
                    <w:b/>
                    <w:lang w:val="en-US"/>
                  </w:rPr>
                </w:rPrChange>
              </w:rPr>
              <w:pPrChange w:id="21094" w:author="phuong vu" w:date="2018-11-30T23:16:00Z">
                <w:pPr>
                  <w:spacing w:before="240" w:line="0" w:lineRule="atLeast"/>
                  <w:jc w:val="center"/>
                </w:pPr>
              </w:pPrChange>
            </w:pPr>
            <w:ins w:id="21095" w:author="phuong vu" w:date="2018-11-30T14:53:00Z">
              <w:r w:rsidRPr="00E64310">
                <w:rPr>
                  <w:b/>
                  <w:lang w:val="en-US"/>
                  <w:rPrChange w:id="21096" w:author="phuong vu" w:date="2018-11-30T23:16:00Z">
                    <w:rPr>
                      <w:b/>
                      <w:lang w:val="en-US"/>
                    </w:rPr>
                  </w:rPrChange>
                </w:rPr>
                <w:t>Loại điều khiển</w:t>
              </w:r>
            </w:ins>
          </w:p>
        </w:tc>
        <w:tc>
          <w:tcPr>
            <w:tcW w:w="2970" w:type="dxa"/>
            <w:vAlign w:val="center"/>
          </w:tcPr>
          <w:p w14:paraId="19A5CBA8" w14:textId="77777777" w:rsidR="00D632EE" w:rsidRPr="00E64310" w:rsidRDefault="00D632EE" w:rsidP="00E64310">
            <w:pPr>
              <w:jc w:val="center"/>
              <w:rPr>
                <w:ins w:id="21097" w:author="phuong vu" w:date="2018-11-30T14:53:00Z"/>
                <w:b/>
                <w:lang w:val="en-US"/>
                <w:rPrChange w:id="21098" w:author="phuong vu" w:date="2018-11-30T23:16:00Z">
                  <w:rPr>
                    <w:ins w:id="21099" w:author="phuong vu" w:date="2018-11-30T14:53:00Z"/>
                    <w:b/>
                    <w:lang w:val="en-US"/>
                  </w:rPr>
                </w:rPrChange>
              </w:rPr>
              <w:pPrChange w:id="21100" w:author="phuong vu" w:date="2018-11-30T23:16:00Z">
                <w:pPr>
                  <w:spacing w:before="240" w:line="0" w:lineRule="atLeast"/>
                  <w:jc w:val="center"/>
                </w:pPr>
              </w:pPrChange>
            </w:pPr>
            <w:ins w:id="21101" w:author="phuong vu" w:date="2018-11-30T14:53:00Z">
              <w:r w:rsidRPr="00E64310">
                <w:rPr>
                  <w:b/>
                  <w:lang w:val="en-US"/>
                  <w:rPrChange w:id="21102" w:author="phuong vu" w:date="2018-11-30T23:16:00Z">
                    <w:rPr>
                      <w:b/>
                      <w:lang w:val="en-US"/>
                    </w:rPr>
                  </w:rPrChange>
                </w:rPr>
                <w:t>Nội dung thực hiện</w:t>
              </w:r>
            </w:ins>
          </w:p>
        </w:tc>
        <w:tc>
          <w:tcPr>
            <w:tcW w:w="1266" w:type="dxa"/>
            <w:vAlign w:val="center"/>
          </w:tcPr>
          <w:p w14:paraId="0882AE0C" w14:textId="77777777" w:rsidR="00D632EE" w:rsidRPr="00E64310" w:rsidRDefault="00D632EE" w:rsidP="00E64310">
            <w:pPr>
              <w:jc w:val="center"/>
              <w:rPr>
                <w:ins w:id="21103" w:author="phuong vu" w:date="2018-11-30T14:53:00Z"/>
                <w:b/>
                <w:lang w:val="en-US"/>
                <w:rPrChange w:id="21104" w:author="phuong vu" w:date="2018-11-30T23:16:00Z">
                  <w:rPr>
                    <w:ins w:id="21105" w:author="phuong vu" w:date="2018-11-30T14:53:00Z"/>
                    <w:b/>
                    <w:lang w:val="en-US"/>
                  </w:rPr>
                </w:rPrChange>
              </w:rPr>
              <w:pPrChange w:id="21106" w:author="phuong vu" w:date="2018-11-30T23:16:00Z">
                <w:pPr>
                  <w:spacing w:before="240" w:line="0" w:lineRule="atLeast"/>
                  <w:jc w:val="center"/>
                </w:pPr>
              </w:pPrChange>
            </w:pPr>
            <w:ins w:id="21107" w:author="phuong vu" w:date="2018-11-30T14:53:00Z">
              <w:r w:rsidRPr="00E64310">
                <w:rPr>
                  <w:b/>
                  <w:lang w:val="en-US"/>
                  <w:rPrChange w:id="21108" w:author="phuong vu" w:date="2018-11-30T23:16:00Z">
                    <w:rPr>
                      <w:b/>
                      <w:lang w:val="en-US"/>
                    </w:rPr>
                  </w:rPrChange>
                </w:rPr>
                <w:t>Giá trị mặc định</w:t>
              </w:r>
            </w:ins>
          </w:p>
        </w:tc>
        <w:tc>
          <w:tcPr>
            <w:tcW w:w="1756" w:type="dxa"/>
            <w:vAlign w:val="center"/>
          </w:tcPr>
          <w:p w14:paraId="185BB6D0" w14:textId="77777777" w:rsidR="00D632EE" w:rsidRPr="00E64310" w:rsidRDefault="00D632EE" w:rsidP="00E64310">
            <w:pPr>
              <w:jc w:val="center"/>
              <w:rPr>
                <w:ins w:id="21109" w:author="phuong vu" w:date="2018-11-30T14:53:00Z"/>
                <w:b/>
                <w:lang w:val="en-US"/>
                <w:rPrChange w:id="21110" w:author="phuong vu" w:date="2018-11-30T23:16:00Z">
                  <w:rPr>
                    <w:ins w:id="21111" w:author="phuong vu" w:date="2018-11-30T14:53:00Z"/>
                    <w:b/>
                    <w:lang w:val="en-US"/>
                  </w:rPr>
                </w:rPrChange>
              </w:rPr>
              <w:pPrChange w:id="21112" w:author="phuong vu" w:date="2018-11-30T23:16:00Z">
                <w:pPr>
                  <w:spacing w:before="240" w:line="0" w:lineRule="atLeast"/>
                  <w:jc w:val="center"/>
                </w:pPr>
              </w:pPrChange>
            </w:pPr>
            <w:ins w:id="21113" w:author="phuong vu" w:date="2018-11-30T14:53:00Z">
              <w:r w:rsidRPr="00E64310">
                <w:rPr>
                  <w:b/>
                  <w:lang w:val="en-US"/>
                  <w:rPrChange w:id="21114" w:author="phuong vu" w:date="2018-11-30T23:16:00Z">
                    <w:rPr>
                      <w:b/>
                      <w:lang w:val="en-US"/>
                    </w:rPr>
                  </w:rPrChange>
                </w:rPr>
                <w:t>Lưu ý</w:t>
              </w:r>
            </w:ins>
          </w:p>
        </w:tc>
      </w:tr>
      <w:tr w:rsidR="00D632EE" w:rsidRPr="00920004" w14:paraId="2761C9D5" w14:textId="77777777" w:rsidTr="00D632EE">
        <w:trPr>
          <w:ins w:id="21115" w:author="phuong vu" w:date="2018-11-30T14:53:00Z"/>
        </w:trPr>
        <w:tc>
          <w:tcPr>
            <w:tcW w:w="805" w:type="dxa"/>
          </w:tcPr>
          <w:p w14:paraId="1D52B07A" w14:textId="77777777" w:rsidR="00D632EE" w:rsidRPr="00920004" w:rsidRDefault="00D632EE" w:rsidP="00D632EE">
            <w:pPr>
              <w:spacing w:before="240" w:line="0" w:lineRule="atLeast"/>
              <w:jc w:val="center"/>
              <w:rPr>
                <w:ins w:id="21116" w:author="phuong vu" w:date="2018-11-30T14:53:00Z"/>
                <w:lang w:val="en-US"/>
                <w:rPrChange w:id="21117" w:author="phuong vu" w:date="2018-11-30T22:36:00Z">
                  <w:rPr>
                    <w:ins w:id="21118" w:author="phuong vu" w:date="2018-11-30T14:53:00Z"/>
                    <w:lang w:val="en-US"/>
                  </w:rPr>
                </w:rPrChange>
              </w:rPr>
            </w:pPr>
            <w:ins w:id="21119" w:author="phuong vu" w:date="2018-11-30T14:53:00Z">
              <w:r w:rsidRPr="00920004">
                <w:rPr>
                  <w:lang w:val="en-US"/>
                  <w:rPrChange w:id="21120" w:author="phuong vu" w:date="2018-11-30T22:36:00Z">
                    <w:rPr>
                      <w:lang w:val="en-US"/>
                    </w:rPr>
                  </w:rPrChange>
                </w:rPr>
                <w:t>1</w:t>
              </w:r>
            </w:ins>
          </w:p>
        </w:tc>
        <w:tc>
          <w:tcPr>
            <w:tcW w:w="1980" w:type="dxa"/>
          </w:tcPr>
          <w:p w14:paraId="08490B6B" w14:textId="77777777" w:rsidR="00D632EE" w:rsidRPr="00920004" w:rsidRDefault="00D632EE" w:rsidP="00E64310">
            <w:pPr>
              <w:rPr>
                <w:ins w:id="21121" w:author="phuong vu" w:date="2018-11-30T14:53:00Z"/>
                <w:lang w:val="en-US"/>
                <w:rPrChange w:id="21122" w:author="phuong vu" w:date="2018-11-30T22:36:00Z">
                  <w:rPr>
                    <w:ins w:id="21123" w:author="phuong vu" w:date="2018-11-30T14:53:00Z"/>
                    <w:lang w:val="en-US"/>
                  </w:rPr>
                </w:rPrChange>
              </w:rPr>
              <w:pPrChange w:id="21124" w:author="phuong vu" w:date="2018-11-30T23:16:00Z">
                <w:pPr>
                  <w:spacing w:before="240" w:line="0" w:lineRule="atLeast"/>
                </w:pPr>
              </w:pPrChange>
            </w:pPr>
            <w:ins w:id="21125" w:author="phuong vu" w:date="2018-11-30T14:53:00Z">
              <w:r w:rsidRPr="00920004">
                <w:rPr>
                  <w:lang w:val="en-US"/>
                  <w:rPrChange w:id="21126" w:author="phuong vu" w:date="2018-11-30T22:36:00Z">
                    <w:rPr>
                      <w:lang w:val="en-US"/>
                    </w:rPr>
                  </w:rPrChange>
                </w:rPr>
                <w:t>button</w:t>
              </w:r>
            </w:ins>
          </w:p>
        </w:tc>
        <w:tc>
          <w:tcPr>
            <w:tcW w:w="2970" w:type="dxa"/>
          </w:tcPr>
          <w:p w14:paraId="7547CC34" w14:textId="08075F1F" w:rsidR="00D632EE" w:rsidRPr="00920004" w:rsidRDefault="00D632EE" w:rsidP="00E64310">
            <w:pPr>
              <w:rPr>
                <w:ins w:id="21127" w:author="phuong vu" w:date="2018-11-30T14:53:00Z"/>
                <w:lang w:val="en-US"/>
                <w:rPrChange w:id="21128" w:author="phuong vu" w:date="2018-11-30T22:36:00Z">
                  <w:rPr>
                    <w:ins w:id="21129" w:author="phuong vu" w:date="2018-11-30T14:53:00Z"/>
                    <w:lang w:val="en-US"/>
                  </w:rPr>
                </w:rPrChange>
              </w:rPr>
              <w:pPrChange w:id="21130" w:author="phuong vu" w:date="2018-11-30T23:16:00Z">
                <w:pPr>
                  <w:spacing w:before="240" w:line="0" w:lineRule="atLeast"/>
                </w:pPr>
              </w:pPrChange>
            </w:pPr>
            <w:ins w:id="21131" w:author="phuong vu" w:date="2018-11-30T14:56:00Z">
              <w:r w:rsidRPr="00920004">
                <w:rPr>
                  <w:lang w:val="en-US"/>
                  <w:rPrChange w:id="21132" w:author="phuong vu" w:date="2018-11-30T22:36:00Z">
                    <w:rPr>
                      <w:lang w:val="en-US"/>
                    </w:rPr>
                  </w:rPrChange>
                </w:rPr>
                <w:t>Phân công lấy quần áo</w:t>
              </w:r>
            </w:ins>
          </w:p>
        </w:tc>
        <w:tc>
          <w:tcPr>
            <w:tcW w:w="1266" w:type="dxa"/>
          </w:tcPr>
          <w:p w14:paraId="5E71D9E7" w14:textId="77777777" w:rsidR="00D632EE" w:rsidRPr="00920004" w:rsidRDefault="00D632EE" w:rsidP="00D632EE">
            <w:pPr>
              <w:spacing w:before="240" w:line="0" w:lineRule="atLeast"/>
              <w:rPr>
                <w:ins w:id="21133" w:author="phuong vu" w:date="2018-11-30T14:53:00Z"/>
                <w:lang w:val="en-US"/>
                <w:rPrChange w:id="21134" w:author="phuong vu" w:date="2018-11-30T22:36:00Z">
                  <w:rPr>
                    <w:ins w:id="21135" w:author="phuong vu" w:date="2018-11-30T14:53:00Z"/>
                    <w:lang w:val="en-US"/>
                  </w:rPr>
                </w:rPrChange>
              </w:rPr>
            </w:pPr>
          </w:p>
        </w:tc>
        <w:tc>
          <w:tcPr>
            <w:tcW w:w="1756" w:type="dxa"/>
          </w:tcPr>
          <w:p w14:paraId="50C16C3A" w14:textId="77777777" w:rsidR="00D632EE" w:rsidRPr="00920004" w:rsidRDefault="00D632EE" w:rsidP="00D632EE">
            <w:pPr>
              <w:spacing w:before="240" w:line="0" w:lineRule="atLeast"/>
              <w:rPr>
                <w:ins w:id="21136" w:author="phuong vu" w:date="2018-11-30T14:53:00Z"/>
                <w:lang w:val="en-US"/>
                <w:rPrChange w:id="21137" w:author="phuong vu" w:date="2018-11-30T22:36:00Z">
                  <w:rPr>
                    <w:ins w:id="21138" w:author="phuong vu" w:date="2018-11-30T14:53:00Z"/>
                    <w:lang w:val="en-US"/>
                  </w:rPr>
                </w:rPrChange>
              </w:rPr>
            </w:pPr>
          </w:p>
        </w:tc>
      </w:tr>
      <w:tr w:rsidR="00D632EE" w:rsidRPr="00920004" w14:paraId="39330B06" w14:textId="77777777" w:rsidTr="00D632EE">
        <w:trPr>
          <w:ins w:id="21139" w:author="phuong vu" w:date="2018-11-30T14:53:00Z"/>
        </w:trPr>
        <w:tc>
          <w:tcPr>
            <w:tcW w:w="805" w:type="dxa"/>
          </w:tcPr>
          <w:p w14:paraId="6D88C545" w14:textId="77777777" w:rsidR="00D632EE" w:rsidRPr="00920004" w:rsidRDefault="00D632EE" w:rsidP="00D632EE">
            <w:pPr>
              <w:spacing w:before="240" w:line="0" w:lineRule="atLeast"/>
              <w:jc w:val="center"/>
              <w:rPr>
                <w:ins w:id="21140" w:author="phuong vu" w:date="2018-11-30T14:53:00Z"/>
                <w:lang w:val="en-US"/>
                <w:rPrChange w:id="21141" w:author="phuong vu" w:date="2018-11-30T22:36:00Z">
                  <w:rPr>
                    <w:ins w:id="21142" w:author="phuong vu" w:date="2018-11-30T14:53:00Z"/>
                    <w:lang w:val="en-US"/>
                  </w:rPr>
                </w:rPrChange>
              </w:rPr>
            </w:pPr>
            <w:ins w:id="21143" w:author="phuong vu" w:date="2018-11-30T14:53:00Z">
              <w:r w:rsidRPr="00920004">
                <w:rPr>
                  <w:lang w:val="en-US"/>
                  <w:rPrChange w:id="21144" w:author="phuong vu" w:date="2018-11-30T22:36:00Z">
                    <w:rPr>
                      <w:lang w:val="en-US"/>
                    </w:rPr>
                  </w:rPrChange>
                </w:rPr>
                <w:t>2</w:t>
              </w:r>
            </w:ins>
          </w:p>
        </w:tc>
        <w:tc>
          <w:tcPr>
            <w:tcW w:w="1980" w:type="dxa"/>
          </w:tcPr>
          <w:p w14:paraId="3304E08D" w14:textId="77777777" w:rsidR="00D632EE" w:rsidRPr="00920004" w:rsidRDefault="00D632EE" w:rsidP="00E64310">
            <w:pPr>
              <w:rPr>
                <w:ins w:id="21145" w:author="phuong vu" w:date="2018-11-30T14:53:00Z"/>
                <w:lang w:val="en-US"/>
                <w:rPrChange w:id="21146" w:author="phuong vu" w:date="2018-11-30T22:36:00Z">
                  <w:rPr>
                    <w:ins w:id="21147" w:author="phuong vu" w:date="2018-11-30T14:53:00Z"/>
                    <w:lang w:val="en-US"/>
                  </w:rPr>
                </w:rPrChange>
              </w:rPr>
              <w:pPrChange w:id="21148" w:author="phuong vu" w:date="2018-11-30T23:16:00Z">
                <w:pPr>
                  <w:spacing w:before="240" w:line="0" w:lineRule="atLeast"/>
                </w:pPr>
              </w:pPrChange>
            </w:pPr>
            <w:ins w:id="21149" w:author="phuong vu" w:date="2018-11-30T14:53:00Z">
              <w:r w:rsidRPr="00920004">
                <w:rPr>
                  <w:lang w:val="en-US"/>
                  <w:rPrChange w:id="21150" w:author="phuong vu" w:date="2018-11-30T22:36:00Z">
                    <w:rPr>
                      <w:lang w:val="en-US"/>
                    </w:rPr>
                  </w:rPrChange>
                </w:rPr>
                <w:t>button</w:t>
              </w:r>
            </w:ins>
          </w:p>
        </w:tc>
        <w:tc>
          <w:tcPr>
            <w:tcW w:w="2970" w:type="dxa"/>
          </w:tcPr>
          <w:p w14:paraId="5D275E0F" w14:textId="1D6A3DAE" w:rsidR="00D632EE" w:rsidRPr="00920004" w:rsidRDefault="00D632EE" w:rsidP="00E64310">
            <w:pPr>
              <w:rPr>
                <w:ins w:id="21151" w:author="phuong vu" w:date="2018-11-30T14:53:00Z"/>
                <w:lang w:val="en-US"/>
                <w:rPrChange w:id="21152" w:author="phuong vu" w:date="2018-11-30T22:36:00Z">
                  <w:rPr>
                    <w:ins w:id="21153" w:author="phuong vu" w:date="2018-11-30T14:53:00Z"/>
                    <w:lang w:val="en-US"/>
                  </w:rPr>
                </w:rPrChange>
              </w:rPr>
              <w:pPrChange w:id="21154" w:author="phuong vu" w:date="2018-11-30T23:16:00Z">
                <w:pPr>
                  <w:spacing w:before="240" w:line="0" w:lineRule="atLeast"/>
                </w:pPr>
              </w:pPrChange>
            </w:pPr>
            <w:ins w:id="21155" w:author="phuong vu" w:date="2018-11-30T14:56:00Z">
              <w:r w:rsidRPr="00920004">
                <w:rPr>
                  <w:lang w:val="en-US"/>
                  <w:rPrChange w:id="21156" w:author="phuong vu" w:date="2018-11-30T22:36:00Z">
                    <w:rPr>
                      <w:lang w:val="en-US"/>
                    </w:rPr>
                  </w:rPrChange>
                </w:rPr>
                <w:t>Đã lấy quần áo</w:t>
              </w:r>
            </w:ins>
          </w:p>
        </w:tc>
        <w:tc>
          <w:tcPr>
            <w:tcW w:w="1266" w:type="dxa"/>
          </w:tcPr>
          <w:p w14:paraId="4A504150" w14:textId="77777777" w:rsidR="00D632EE" w:rsidRPr="00920004" w:rsidRDefault="00D632EE" w:rsidP="00D632EE">
            <w:pPr>
              <w:spacing w:before="240" w:line="0" w:lineRule="atLeast"/>
              <w:rPr>
                <w:ins w:id="21157" w:author="phuong vu" w:date="2018-11-30T14:53:00Z"/>
                <w:lang w:val="en-US"/>
                <w:rPrChange w:id="21158" w:author="phuong vu" w:date="2018-11-30T22:36:00Z">
                  <w:rPr>
                    <w:ins w:id="21159" w:author="phuong vu" w:date="2018-11-30T14:53:00Z"/>
                    <w:lang w:val="en-US"/>
                  </w:rPr>
                </w:rPrChange>
              </w:rPr>
            </w:pPr>
          </w:p>
        </w:tc>
        <w:tc>
          <w:tcPr>
            <w:tcW w:w="1756" w:type="dxa"/>
          </w:tcPr>
          <w:p w14:paraId="03E66811" w14:textId="77777777" w:rsidR="00D632EE" w:rsidRPr="00920004" w:rsidRDefault="00D632EE" w:rsidP="00D632EE">
            <w:pPr>
              <w:spacing w:before="240" w:line="0" w:lineRule="atLeast"/>
              <w:rPr>
                <w:ins w:id="21160" w:author="phuong vu" w:date="2018-11-30T14:53:00Z"/>
                <w:lang w:val="en-US"/>
                <w:rPrChange w:id="21161" w:author="phuong vu" w:date="2018-11-30T22:36:00Z">
                  <w:rPr>
                    <w:ins w:id="21162" w:author="phuong vu" w:date="2018-11-30T14:53:00Z"/>
                    <w:lang w:val="en-US"/>
                  </w:rPr>
                </w:rPrChange>
              </w:rPr>
            </w:pPr>
          </w:p>
        </w:tc>
      </w:tr>
      <w:tr w:rsidR="00D632EE" w:rsidRPr="00920004" w14:paraId="6F07DEFC" w14:textId="77777777" w:rsidTr="00D632EE">
        <w:trPr>
          <w:ins w:id="21163" w:author="phuong vu" w:date="2018-11-30T14:53:00Z"/>
        </w:trPr>
        <w:tc>
          <w:tcPr>
            <w:tcW w:w="805" w:type="dxa"/>
          </w:tcPr>
          <w:p w14:paraId="763ABD84" w14:textId="77777777" w:rsidR="00D632EE" w:rsidRPr="00920004" w:rsidRDefault="00D632EE" w:rsidP="00D632EE">
            <w:pPr>
              <w:spacing w:before="240" w:line="0" w:lineRule="atLeast"/>
              <w:jc w:val="center"/>
              <w:rPr>
                <w:ins w:id="21164" w:author="phuong vu" w:date="2018-11-30T14:53:00Z"/>
                <w:lang w:val="en-US"/>
                <w:rPrChange w:id="21165" w:author="phuong vu" w:date="2018-11-30T22:36:00Z">
                  <w:rPr>
                    <w:ins w:id="21166" w:author="phuong vu" w:date="2018-11-30T14:53:00Z"/>
                    <w:lang w:val="en-US"/>
                  </w:rPr>
                </w:rPrChange>
              </w:rPr>
            </w:pPr>
            <w:ins w:id="21167" w:author="phuong vu" w:date="2018-11-30T14:53:00Z">
              <w:r w:rsidRPr="00920004">
                <w:rPr>
                  <w:lang w:val="en-US"/>
                  <w:rPrChange w:id="21168" w:author="phuong vu" w:date="2018-11-30T22:36:00Z">
                    <w:rPr>
                      <w:lang w:val="en-US"/>
                    </w:rPr>
                  </w:rPrChange>
                </w:rPr>
                <w:t>3</w:t>
              </w:r>
            </w:ins>
          </w:p>
        </w:tc>
        <w:tc>
          <w:tcPr>
            <w:tcW w:w="1980" w:type="dxa"/>
          </w:tcPr>
          <w:p w14:paraId="46857713" w14:textId="77777777" w:rsidR="00D632EE" w:rsidRPr="00920004" w:rsidRDefault="00D632EE" w:rsidP="00E64310">
            <w:pPr>
              <w:rPr>
                <w:ins w:id="21169" w:author="phuong vu" w:date="2018-11-30T14:53:00Z"/>
                <w:lang w:val="en-US"/>
                <w:rPrChange w:id="21170" w:author="phuong vu" w:date="2018-11-30T22:36:00Z">
                  <w:rPr>
                    <w:ins w:id="21171" w:author="phuong vu" w:date="2018-11-30T14:53:00Z"/>
                    <w:lang w:val="en-US"/>
                  </w:rPr>
                </w:rPrChange>
              </w:rPr>
              <w:pPrChange w:id="21172" w:author="phuong vu" w:date="2018-11-30T23:16:00Z">
                <w:pPr>
                  <w:spacing w:before="240" w:line="0" w:lineRule="atLeast"/>
                </w:pPr>
              </w:pPrChange>
            </w:pPr>
            <w:ins w:id="21173" w:author="phuong vu" w:date="2018-11-30T14:53:00Z">
              <w:r w:rsidRPr="00920004">
                <w:rPr>
                  <w:lang w:val="en-US"/>
                  <w:rPrChange w:id="21174" w:author="phuong vu" w:date="2018-11-30T22:36:00Z">
                    <w:rPr>
                      <w:lang w:val="en-US"/>
                    </w:rPr>
                  </w:rPrChange>
                </w:rPr>
                <w:t>button</w:t>
              </w:r>
            </w:ins>
          </w:p>
        </w:tc>
        <w:tc>
          <w:tcPr>
            <w:tcW w:w="2970" w:type="dxa"/>
          </w:tcPr>
          <w:p w14:paraId="0935F324" w14:textId="654F64AB" w:rsidR="00D632EE" w:rsidRPr="00920004" w:rsidRDefault="00D632EE" w:rsidP="00E64310">
            <w:pPr>
              <w:rPr>
                <w:ins w:id="21175" w:author="phuong vu" w:date="2018-11-30T14:53:00Z"/>
                <w:lang w:val="en-US"/>
                <w:rPrChange w:id="21176" w:author="phuong vu" w:date="2018-11-30T22:36:00Z">
                  <w:rPr>
                    <w:ins w:id="21177" w:author="phuong vu" w:date="2018-11-30T14:53:00Z"/>
                    <w:lang w:val="en-US"/>
                  </w:rPr>
                </w:rPrChange>
              </w:rPr>
              <w:pPrChange w:id="21178" w:author="phuong vu" w:date="2018-11-30T23:16:00Z">
                <w:pPr>
                  <w:spacing w:before="240" w:line="0" w:lineRule="atLeast"/>
                </w:pPr>
              </w:pPrChange>
            </w:pPr>
            <w:ins w:id="21179" w:author="phuong vu" w:date="2018-11-30T14:56:00Z">
              <w:r w:rsidRPr="00920004">
                <w:rPr>
                  <w:lang w:val="en-US"/>
                  <w:rPrChange w:id="21180" w:author="phuong vu" w:date="2018-11-30T22:36:00Z">
                    <w:rPr>
                      <w:lang w:val="en-US"/>
                    </w:rPr>
                  </w:rPrChange>
                </w:rPr>
                <w:t>Phân công trả quần áo</w:t>
              </w:r>
            </w:ins>
          </w:p>
        </w:tc>
        <w:tc>
          <w:tcPr>
            <w:tcW w:w="1266" w:type="dxa"/>
          </w:tcPr>
          <w:p w14:paraId="75BD5A62" w14:textId="77777777" w:rsidR="00D632EE" w:rsidRPr="00920004" w:rsidRDefault="00D632EE" w:rsidP="00D632EE">
            <w:pPr>
              <w:spacing w:before="240" w:line="0" w:lineRule="atLeast"/>
              <w:rPr>
                <w:ins w:id="21181" w:author="phuong vu" w:date="2018-11-30T14:53:00Z"/>
                <w:lang w:val="en-US"/>
                <w:rPrChange w:id="21182" w:author="phuong vu" w:date="2018-11-30T22:36:00Z">
                  <w:rPr>
                    <w:ins w:id="21183" w:author="phuong vu" w:date="2018-11-30T14:53:00Z"/>
                    <w:lang w:val="en-US"/>
                  </w:rPr>
                </w:rPrChange>
              </w:rPr>
            </w:pPr>
          </w:p>
        </w:tc>
        <w:tc>
          <w:tcPr>
            <w:tcW w:w="1756" w:type="dxa"/>
          </w:tcPr>
          <w:p w14:paraId="7C41452E" w14:textId="77777777" w:rsidR="00D632EE" w:rsidRPr="00920004" w:rsidRDefault="00D632EE" w:rsidP="00D632EE">
            <w:pPr>
              <w:spacing w:before="240" w:line="0" w:lineRule="atLeast"/>
              <w:rPr>
                <w:ins w:id="21184" w:author="phuong vu" w:date="2018-11-30T14:53:00Z"/>
                <w:lang w:val="en-US"/>
                <w:rPrChange w:id="21185" w:author="phuong vu" w:date="2018-11-30T22:36:00Z">
                  <w:rPr>
                    <w:ins w:id="21186" w:author="phuong vu" w:date="2018-11-30T14:53:00Z"/>
                    <w:lang w:val="en-US"/>
                  </w:rPr>
                </w:rPrChange>
              </w:rPr>
            </w:pPr>
          </w:p>
        </w:tc>
      </w:tr>
      <w:tr w:rsidR="00D632EE" w:rsidRPr="00920004" w14:paraId="6633971B" w14:textId="77777777" w:rsidTr="00D632EE">
        <w:trPr>
          <w:ins w:id="21187" w:author="phuong vu" w:date="2018-11-30T14:53:00Z"/>
        </w:trPr>
        <w:tc>
          <w:tcPr>
            <w:tcW w:w="805" w:type="dxa"/>
          </w:tcPr>
          <w:p w14:paraId="1C024B55" w14:textId="77777777" w:rsidR="00D632EE" w:rsidRPr="00920004" w:rsidRDefault="00D632EE" w:rsidP="00D632EE">
            <w:pPr>
              <w:spacing w:before="240" w:line="0" w:lineRule="atLeast"/>
              <w:jc w:val="center"/>
              <w:rPr>
                <w:ins w:id="21188" w:author="phuong vu" w:date="2018-11-30T14:53:00Z"/>
                <w:lang w:val="en-US"/>
                <w:rPrChange w:id="21189" w:author="phuong vu" w:date="2018-11-30T22:36:00Z">
                  <w:rPr>
                    <w:ins w:id="21190" w:author="phuong vu" w:date="2018-11-30T14:53:00Z"/>
                    <w:lang w:val="en-US"/>
                  </w:rPr>
                </w:rPrChange>
              </w:rPr>
            </w:pPr>
            <w:ins w:id="21191" w:author="phuong vu" w:date="2018-11-30T14:53:00Z">
              <w:r w:rsidRPr="00920004">
                <w:rPr>
                  <w:lang w:val="en-US"/>
                  <w:rPrChange w:id="21192" w:author="phuong vu" w:date="2018-11-30T22:36:00Z">
                    <w:rPr>
                      <w:lang w:val="en-US"/>
                    </w:rPr>
                  </w:rPrChange>
                </w:rPr>
                <w:t>4</w:t>
              </w:r>
            </w:ins>
          </w:p>
        </w:tc>
        <w:tc>
          <w:tcPr>
            <w:tcW w:w="1980" w:type="dxa"/>
          </w:tcPr>
          <w:p w14:paraId="1F10B101" w14:textId="77777777" w:rsidR="00D632EE" w:rsidRPr="00920004" w:rsidRDefault="00D632EE" w:rsidP="00E64310">
            <w:pPr>
              <w:rPr>
                <w:ins w:id="21193" w:author="phuong vu" w:date="2018-11-30T14:53:00Z"/>
                <w:lang w:val="en-US"/>
                <w:rPrChange w:id="21194" w:author="phuong vu" w:date="2018-11-30T22:36:00Z">
                  <w:rPr>
                    <w:ins w:id="21195" w:author="phuong vu" w:date="2018-11-30T14:53:00Z"/>
                    <w:lang w:val="en-US"/>
                  </w:rPr>
                </w:rPrChange>
              </w:rPr>
              <w:pPrChange w:id="21196" w:author="phuong vu" w:date="2018-11-30T23:16:00Z">
                <w:pPr>
                  <w:spacing w:before="240" w:line="0" w:lineRule="atLeast"/>
                </w:pPr>
              </w:pPrChange>
            </w:pPr>
            <w:ins w:id="21197" w:author="phuong vu" w:date="2018-11-30T14:53:00Z">
              <w:r w:rsidRPr="00920004">
                <w:rPr>
                  <w:lang w:val="en-US"/>
                  <w:rPrChange w:id="21198" w:author="phuong vu" w:date="2018-11-30T22:36:00Z">
                    <w:rPr>
                      <w:lang w:val="en-US"/>
                    </w:rPr>
                  </w:rPrChange>
                </w:rPr>
                <w:t>button</w:t>
              </w:r>
            </w:ins>
          </w:p>
        </w:tc>
        <w:tc>
          <w:tcPr>
            <w:tcW w:w="2970" w:type="dxa"/>
          </w:tcPr>
          <w:p w14:paraId="5E6344E2" w14:textId="4B7AB434" w:rsidR="00D632EE" w:rsidRPr="00920004" w:rsidRDefault="00D632EE" w:rsidP="00E64310">
            <w:pPr>
              <w:rPr>
                <w:ins w:id="21199" w:author="phuong vu" w:date="2018-11-30T14:53:00Z"/>
                <w:lang w:val="en-US"/>
                <w:rPrChange w:id="21200" w:author="phuong vu" w:date="2018-11-30T22:36:00Z">
                  <w:rPr>
                    <w:ins w:id="21201" w:author="phuong vu" w:date="2018-11-30T14:53:00Z"/>
                    <w:lang w:val="en-US"/>
                  </w:rPr>
                </w:rPrChange>
              </w:rPr>
              <w:pPrChange w:id="21202" w:author="phuong vu" w:date="2018-11-30T23:16:00Z">
                <w:pPr>
                  <w:spacing w:before="240" w:line="0" w:lineRule="atLeast"/>
                </w:pPr>
              </w:pPrChange>
            </w:pPr>
            <w:ins w:id="21203" w:author="phuong vu" w:date="2018-11-30T14:56:00Z">
              <w:r w:rsidRPr="00920004">
                <w:rPr>
                  <w:lang w:val="en-US"/>
                  <w:rPrChange w:id="21204" w:author="phuong vu" w:date="2018-11-30T22:36:00Z">
                    <w:rPr>
                      <w:lang w:val="en-US"/>
                    </w:rPr>
                  </w:rPrChange>
                </w:rPr>
                <w:t>Đã trả quần áo</w:t>
              </w:r>
            </w:ins>
          </w:p>
        </w:tc>
        <w:tc>
          <w:tcPr>
            <w:tcW w:w="1266" w:type="dxa"/>
          </w:tcPr>
          <w:p w14:paraId="215683EB" w14:textId="77777777" w:rsidR="00D632EE" w:rsidRPr="00920004" w:rsidRDefault="00D632EE" w:rsidP="00D632EE">
            <w:pPr>
              <w:spacing w:before="240" w:line="0" w:lineRule="atLeast"/>
              <w:jc w:val="left"/>
              <w:rPr>
                <w:ins w:id="21205" w:author="phuong vu" w:date="2018-11-30T14:53:00Z"/>
                <w:lang w:val="en-US"/>
                <w:rPrChange w:id="21206" w:author="phuong vu" w:date="2018-11-30T22:36:00Z">
                  <w:rPr>
                    <w:ins w:id="21207" w:author="phuong vu" w:date="2018-11-30T14:53:00Z"/>
                    <w:lang w:val="en-US"/>
                  </w:rPr>
                </w:rPrChange>
              </w:rPr>
            </w:pPr>
          </w:p>
        </w:tc>
        <w:tc>
          <w:tcPr>
            <w:tcW w:w="1756" w:type="dxa"/>
          </w:tcPr>
          <w:p w14:paraId="0F0FA4D7" w14:textId="77777777" w:rsidR="00D632EE" w:rsidRPr="00920004" w:rsidRDefault="00D632EE" w:rsidP="00D632EE">
            <w:pPr>
              <w:spacing w:before="240" w:line="0" w:lineRule="atLeast"/>
              <w:rPr>
                <w:ins w:id="21208" w:author="phuong vu" w:date="2018-11-30T14:53:00Z"/>
                <w:lang w:val="en-US"/>
                <w:rPrChange w:id="21209" w:author="phuong vu" w:date="2018-11-30T22:36:00Z">
                  <w:rPr>
                    <w:ins w:id="21210" w:author="phuong vu" w:date="2018-11-30T14:53:00Z"/>
                    <w:lang w:val="en-US"/>
                  </w:rPr>
                </w:rPrChange>
              </w:rPr>
            </w:pPr>
          </w:p>
        </w:tc>
      </w:tr>
      <w:tr w:rsidR="00D632EE" w:rsidRPr="00920004" w14:paraId="56ED1213" w14:textId="77777777" w:rsidTr="00D632EE">
        <w:trPr>
          <w:ins w:id="21211" w:author="phuong vu" w:date="2018-11-30T14:53:00Z"/>
        </w:trPr>
        <w:tc>
          <w:tcPr>
            <w:tcW w:w="805" w:type="dxa"/>
          </w:tcPr>
          <w:p w14:paraId="6438E031" w14:textId="77777777" w:rsidR="00D632EE" w:rsidRPr="00920004" w:rsidRDefault="00D632EE" w:rsidP="00D632EE">
            <w:pPr>
              <w:spacing w:before="240" w:line="0" w:lineRule="atLeast"/>
              <w:jc w:val="center"/>
              <w:rPr>
                <w:ins w:id="21212" w:author="phuong vu" w:date="2018-11-30T14:53:00Z"/>
                <w:lang w:val="en-US"/>
                <w:rPrChange w:id="21213" w:author="phuong vu" w:date="2018-11-30T22:36:00Z">
                  <w:rPr>
                    <w:ins w:id="21214" w:author="phuong vu" w:date="2018-11-30T14:53:00Z"/>
                    <w:lang w:val="en-US"/>
                  </w:rPr>
                </w:rPrChange>
              </w:rPr>
            </w:pPr>
            <w:ins w:id="21215" w:author="phuong vu" w:date="2018-11-30T14:53:00Z">
              <w:r w:rsidRPr="00920004">
                <w:rPr>
                  <w:lang w:val="en-US"/>
                  <w:rPrChange w:id="21216" w:author="phuong vu" w:date="2018-11-30T22:36:00Z">
                    <w:rPr>
                      <w:lang w:val="en-US"/>
                    </w:rPr>
                  </w:rPrChange>
                </w:rPr>
                <w:t>5</w:t>
              </w:r>
            </w:ins>
          </w:p>
        </w:tc>
        <w:tc>
          <w:tcPr>
            <w:tcW w:w="1980" w:type="dxa"/>
          </w:tcPr>
          <w:p w14:paraId="74FD9B87" w14:textId="77777777" w:rsidR="00D632EE" w:rsidRPr="00920004" w:rsidRDefault="00D632EE" w:rsidP="00E64310">
            <w:pPr>
              <w:rPr>
                <w:ins w:id="21217" w:author="phuong vu" w:date="2018-11-30T14:53:00Z"/>
                <w:lang w:val="en-US"/>
                <w:rPrChange w:id="21218" w:author="phuong vu" w:date="2018-11-30T22:36:00Z">
                  <w:rPr>
                    <w:ins w:id="21219" w:author="phuong vu" w:date="2018-11-30T14:53:00Z"/>
                    <w:lang w:val="en-US"/>
                  </w:rPr>
                </w:rPrChange>
              </w:rPr>
              <w:pPrChange w:id="21220" w:author="phuong vu" w:date="2018-11-30T23:16:00Z">
                <w:pPr>
                  <w:spacing w:before="240" w:line="0" w:lineRule="atLeast"/>
                </w:pPr>
              </w:pPrChange>
            </w:pPr>
            <w:ins w:id="21221" w:author="phuong vu" w:date="2018-11-30T14:53:00Z">
              <w:r w:rsidRPr="00920004">
                <w:rPr>
                  <w:lang w:val="en-US"/>
                  <w:rPrChange w:id="21222" w:author="phuong vu" w:date="2018-11-30T22:36:00Z">
                    <w:rPr>
                      <w:lang w:val="en-US"/>
                    </w:rPr>
                  </w:rPrChange>
                </w:rPr>
                <w:t>button</w:t>
              </w:r>
            </w:ins>
          </w:p>
        </w:tc>
        <w:tc>
          <w:tcPr>
            <w:tcW w:w="2970" w:type="dxa"/>
          </w:tcPr>
          <w:p w14:paraId="4044812E" w14:textId="07B86893" w:rsidR="00D632EE" w:rsidRPr="00920004" w:rsidRDefault="00D632EE" w:rsidP="00E64310">
            <w:pPr>
              <w:rPr>
                <w:ins w:id="21223" w:author="phuong vu" w:date="2018-11-30T14:53:00Z"/>
                <w:lang w:val="en-US"/>
                <w:rPrChange w:id="21224" w:author="phuong vu" w:date="2018-11-30T22:36:00Z">
                  <w:rPr>
                    <w:ins w:id="21225" w:author="phuong vu" w:date="2018-11-30T14:53:00Z"/>
                    <w:lang w:val="en-US"/>
                  </w:rPr>
                </w:rPrChange>
              </w:rPr>
              <w:pPrChange w:id="21226" w:author="phuong vu" w:date="2018-11-30T23:16:00Z">
                <w:pPr>
                  <w:spacing w:before="240" w:line="0" w:lineRule="atLeast"/>
                </w:pPr>
              </w:pPrChange>
            </w:pPr>
            <w:ins w:id="21227" w:author="phuong vu" w:date="2018-11-30T14:56:00Z">
              <w:r w:rsidRPr="00920004">
                <w:rPr>
                  <w:lang w:val="en-US"/>
                  <w:rPrChange w:id="21228" w:author="phuong vu" w:date="2018-11-30T22:36:00Z">
                    <w:rPr>
                      <w:lang w:val="en-US"/>
                    </w:rPr>
                  </w:rPrChange>
                </w:rPr>
                <w:t>Cập nhật biên nhận</w:t>
              </w:r>
            </w:ins>
          </w:p>
        </w:tc>
        <w:tc>
          <w:tcPr>
            <w:tcW w:w="1266" w:type="dxa"/>
          </w:tcPr>
          <w:p w14:paraId="1F1C945C" w14:textId="77777777" w:rsidR="00D632EE" w:rsidRPr="00920004" w:rsidRDefault="00D632EE" w:rsidP="00D632EE">
            <w:pPr>
              <w:spacing w:before="240" w:line="0" w:lineRule="atLeast"/>
              <w:jc w:val="left"/>
              <w:rPr>
                <w:ins w:id="21229" w:author="phuong vu" w:date="2018-11-30T14:53:00Z"/>
                <w:lang w:val="en-US"/>
                <w:rPrChange w:id="21230" w:author="phuong vu" w:date="2018-11-30T22:36:00Z">
                  <w:rPr>
                    <w:ins w:id="21231" w:author="phuong vu" w:date="2018-11-30T14:53:00Z"/>
                    <w:lang w:val="en-US"/>
                  </w:rPr>
                </w:rPrChange>
              </w:rPr>
            </w:pPr>
          </w:p>
        </w:tc>
        <w:tc>
          <w:tcPr>
            <w:tcW w:w="1756" w:type="dxa"/>
          </w:tcPr>
          <w:p w14:paraId="26744E50" w14:textId="77777777" w:rsidR="00D632EE" w:rsidRPr="00920004" w:rsidRDefault="00D632EE" w:rsidP="00D632EE">
            <w:pPr>
              <w:keepNext/>
              <w:spacing w:before="240" w:line="0" w:lineRule="atLeast"/>
              <w:rPr>
                <w:ins w:id="21232" w:author="phuong vu" w:date="2018-11-30T14:53:00Z"/>
                <w:lang w:val="en-US"/>
                <w:rPrChange w:id="21233" w:author="phuong vu" w:date="2018-11-30T22:36:00Z">
                  <w:rPr>
                    <w:ins w:id="21234" w:author="phuong vu" w:date="2018-11-30T14:53:00Z"/>
                    <w:lang w:val="en-US"/>
                  </w:rPr>
                </w:rPrChange>
              </w:rPr>
              <w:pPrChange w:id="21235" w:author="phuong vu" w:date="2018-11-30T14:54:00Z">
                <w:pPr>
                  <w:keepNext/>
                  <w:spacing w:before="240" w:line="0" w:lineRule="atLeast"/>
                </w:pPr>
              </w:pPrChange>
            </w:pPr>
          </w:p>
        </w:tc>
      </w:tr>
    </w:tbl>
    <w:p w14:paraId="7E77603D" w14:textId="46E9EB1D" w:rsidR="00D632EE" w:rsidRPr="00920004" w:rsidRDefault="00D632EE" w:rsidP="00A17FA5">
      <w:pPr>
        <w:pStyle w:val="Caption"/>
        <w:rPr>
          <w:lang w:val="en-US"/>
          <w:rPrChange w:id="21236" w:author="phuong vu" w:date="2018-11-30T22:36:00Z">
            <w:rPr>
              <w:lang w:val="en-US"/>
            </w:rPr>
          </w:rPrChange>
        </w:rPr>
        <w:pPrChange w:id="21237" w:author="phuong vu" w:date="2018-11-30T22:42:00Z">
          <w:pPr>
            <w:pStyle w:val="Heading6"/>
          </w:pPr>
        </w:pPrChange>
      </w:pPr>
      <w:bookmarkStart w:id="21238" w:name="_Toc531381624"/>
      <w:ins w:id="21239" w:author="phuong vu" w:date="2018-11-30T14:54:00Z">
        <w:r w:rsidRPr="00920004">
          <w:rPr>
            <w:rPrChange w:id="21240" w:author="phuong vu" w:date="2018-11-30T22:36:00Z">
              <w:rPr/>
            </w:rPrChange>
          </w:rPr>
          <w:t xml:space="preserve">Bảng </w:t>
        </w:r>
        <w:r w:rsidRPr="00920004">
          <w:rPr>
            <w:rPrChange w:id="21241" w:author="phuong vu" w:date="2018-11-30T22:36:00Z">
              <w:rPr/>
            </w:rPrChange>
          </w:rPr>
          <w:fldChar w:fldCharType="begin"/>
        </w:r>
        <w:r w:rsidRPr="00920004">
          <w:rPr>
            <w:rPrChange w:id="21242" w:author="phuong vu" w:date="2018-11-30T22:36:00Z">
              <w:rPr/>
            </w:rPrChange>
          </w:rPr>
          <w:instrText xml:space="preserve"> STYLEREF 1 \s </w:instrText>
        </w:r>
      </w:ins>
      <w:r w:rsidRPr="00920004">
        <w:rPr>
          <w:rPrChange w:id="21243" w:author="phuong vu" w:date="2018-11-30T22:36:00Z">
            <w:rPr/>
          </w:rPrChange>
        </w:rPr>
        <w:fldChar w:fldCharType="separate"/>
      </w:r>
      <w:r w:rsidR="00B5490C">
        <w:rPr>
          <w:noProof/>
        </w:rPr>
        <w:t>3</w:t>
      </w:r>
      <w:ins w:id="21244" w:author="phuong vu" w:date="2018-11-30T14:54:00Z">
        <w:r w:rsidRPr="00920004">
          <w:rPr>
            <w:rPrChange w:id="21245" w:author="phuong vu" w:date="2018-11-30T22:36:00Z">
              <w:rPr/>
            </w:rPrChange>
          </w:rPr>
          <w:fldChar w:fldCharType="end"/>
        </w:r>
        <w:r w:rsidRPr="00920004">
          <w:rPr>
            <w:rPrChange w:id="21246" w:author="phuong vu" w:date="2018-11-30T22:36:00Z">
              <w:rPr/>
            </w:rPrChange>
          </w:rPr>
          <w:t>.</w:t>
        </w:r>
        <w:r w:rsidRPr="00920004">
          <w:rPr>
            <w:rPrChange w:id="21247" w:author="phuong vu" w:date="2018-11-30T22:36:00Z">
              <w:rPr/>
            </w:rPrChange>
          </w:rPr>
          <w:fldChar w:fldCharType="begin"/>
        </w:r>
        <w:r w:rsidRPr="00920004">
          <w:rPr>
            <w:rPrChange w:id="21248" w:author="phuong vu" w:date="2018-11-30T22:36:00Z">
              <w:rPr/>
            </w:rPrChange>
          </w:rPr>
          <w:instrText xml:space="preserve"> SEQ Bảng \* ARABIC \s 1 </w:instrText>
        </w:r>
      </w:ins>
      <w:r w:rsidRPr="00920004">
        <w:rPr>
          <w:rPrChange w:id="21249" w:author="phuong vu" w:date="2018-11-30T22:36:00Z">
            <w:rPr/>
          </w:rPrChange>
        </w:rPr>
        <w:fldChar w:fldCharType="separate"/>
      </w:r>
      <w:ins w:id="21250" w:author="phuong vu" w:date="2018-11-30T22:44:00Z">
        <w:r w:rsidR="00B5490C">
          <w:rPr>
            <w:noProof/>
          </w:rPr>
          <w:t>16</w:t>
        </w:r>
      </w:ins>
      <w:ins w:id="21251" w:author="phuong vu" w:date="2018-11-30T14:54:00Z">
        <w:r w:rsidRPr="00920004">
          <w:rPr>
            <w:rPrChange w:id="21252" w:author="phuong vu" w:date="2018-11-30T22:36:00Z">
              <w:rPr/>
            </w:rPrChange>
          </w:rPr>
          <w:fldChar w:fldCharType="end"/>
        </w:r>
        <w:r w:rsidRPr="00920004">
          <w:rPr>
            <w:lang w:val="en-US"/>
            <w:rPrChange w:id="21253" w:author="phuong vu" w:date="2018-11-30T22:36:00Z">
              <w:rPr>
                <w:lang w:val="en-US"/>
              </w:rPr>
            </w:rPrChange>
          </w:rPr>
          <w:t xml:space="preserve"> Các thành phần giao diện thay đổi trạng thái biên nhận</w:t>
        </w:r>
      </w:ins>
      <w:bookmarkEnd w:id="21238"/>
    </w:p>
    <w:p w14:paraId="10ED2569" w14:textId="19156690" w:rsidR="00070C2F" w:rsidRPr="00920004" w:rsidRDefault="00070C2F" w:rsidP="00D632EE">
      <w:pPr>
        <w:pStyle w:val="Heading6"/>
        <w:numPr>
          <w:ilvl w:val="0"/>
          <w:numId w:val="80"/>
        </w:numPr>
        <w:spacing w:before="240" w:line="0" w:lineRule="atLeast"/>
        <w:rPr>
          <w:rFonts w:cstheme="majorHAnsi"/>
          <w:lang w:val="en-US"/>
          <w:rPrChange w:id="21254" w:author="phuong vu" w:date="2018-11-30T22:36:00Z">
            <w:rPr>
              <w:lang w:val="en-US"/>
            </w:rPr>
          </w:rPrChange>
        </w:rPr>
        <w:pPrChange w:id="21255" w:author="phuong vu" w:date="2018-11-30T14:51:00Z">
          <w:pPr>
            <w:pStyle w:val="Heading6"/>
          </w:pPr>
        </w:pPrChange>
      </w:pPr>
      <w:r w:rsidRPr="00920004">
        <w:rPr>
          <w:rFonts w:cstheme="majorHAnsi"/>
          <w:lang w:val="en-US"/>
          <w:rPrChange w:id="21256" w:author="phuong vu" w:date="2018-11-30T22:36:00Z">
            <w:rPr>
              <w:lang w:val="en-US"/>
            </w:rPr>
          </w:rPrChange>
        </w:rPr>
        <w:t>Dữ liệu sử dụng</w:t>
      </w:r>
    </w:p>
    <w:tbl>
      <w:tblPr>
        <w:tblStyle w:val="TableGrid"/>
        <w:tblW w:w="0" w:type="auto"/>
        <w:tblLook w:val="04A0" w:firstRow="1" w:lastRow="0" w:firstColumn="1" w:lastColumn="0" w:noHBand="0" w:noVBand="1"/>
        <w:tblPrChange w:id="21257" w:author="phuong vu" w:date="2018-11-30T14:51:00Z">
          <w:tblPr>
            <w:tblStyle w:val="TableGrid"/>
            <w:tblW w:w="0" w:type="auto"/>
            <w:tblLook w:val="04A0" w:firstRow="1" w:lastRow="0" w:firstColumn="1" w:lastColumn="0" w:noHBand="0" w:noVBand="1"/>
          </w:tblPr>
        </w:tblPrChange>
      </w:tblPr>
      <w:tblGrid>
        <w:gridCol w:w="805"/>
        <w:gridCol w:w="2120"/>
        <w:gridCol w:w="1463"/>
        <w:gridCol w:w="1463"/>
        <w:gridCol w:w="1463"/>
        <w:gridCol w:w="1463"/>
        <w:tblGridChange w:id="21258">
          <w:tblGrid>
            <w:gridCol w:w="805"/>
            <w:gridCol w:w="2120"/>
            <w:gridCol w:w="1463"/>
            <w:gridCol w:w="1463"/>
            <w:gridCol w:w="1463"/>
            <w:gridCol w:w="1463"/>
          </w:tblGrid>
        </w:tblGridChange>
      </w:tblGrid>
      <w:tr w:rsidR="00DE2334" w:rsidRPr="00920004" w14:paraId="7856B810" w14:textId="77777777" w:rsidTr="00D632EE">
        <w:tc>
          <w:tcPr>
            <w:tcW w:w="805" w:type="dxa"/>
            <w:vMerge w:val="restart"/>
            <w:vAlign w:val="center"/>
            <w:tcPrChange w:id="21259" w:author="phuong vu" w:date="2018-11-30T14:51:00Z">
              <w:tcPr>
                <w:tcW w:w="805" w:type="dxa"/>
                <w:vMerge w:val="restart"/>
                <w:vAlign w:val="center"/>
              </w:tcPr>
            </w:tcPrChange>
          </w:tcPr>
          <w:p w14:paraId="2823D6F3" w14:textId="77777777" w:rsidR="00DE2334" w:rsidRPr="00E64310" w:rsidRDefault="00DE2334" w:rsidP="00E64310">
            <w:pPr>
              <w:jc w:val="center"/>
              <w:rPr>
                <w:b/>
                <w:lang w:val="en-US"/>
                <w:rPrChange w:id="21260" w:author="phuong vu" w:date="2018-11-30T23:16:00Z">
                  <w:rPr>
                    <w:b/>
                    <w:lang w:val="en-US"/>
                  </w:rPr>
                </w:rPrChange>
              </w:rPr>
              <w:pPrChange w:id="21261" w:author="phuong vu" w:date="2018-11-30T23:16:00Z">
                <w:pPr>
                  <w:spacing w:line="360" w:lineRule="auto"/>
                  <w:jc w:val="center"/>
                </w:pPr>
              </w:pPrChange>
            </w:pPr>
            <w:r w:rsidRPr="00E64310">
              <w:rPr>
                <w:b/>
                <w:lang w:val="en-US"/>
                <w:rPrChange w:id="21262" w:author="phuong vu" w:date="2018-11-30T23:16:00Z">
                  <w:rPr>
                    <w:b/>
                    <w:lang w:val="en-US"/>
                  </w:rPr>
                </w:rPrChange>
              </w:rPr>
              <w:t>STT</w:t>
            </w:r>
          </w:p>
        </w:tc>
        <w:tc>
          <w:tcPr>
            <w:tcW w:w="2120" w:type="dxa"/>
            <w:vMerge w:val="restart"/>
            <w:vAlign w:val="center"/>
            <w:tcPrChange w:id="21263" w:author="phuong vu" w:date="2018-11-30T14:51:00Z">
              <w:tcPr>
                <w:tcW w:w="2120" w:type="dxa"/>
                <w:vMerge w:val="restart"/>
                <w:vAlign w:val="center"/>
              </w:tcPr>
            </w:tcPrChange>
          </w:tcPr>
          <w:p w14:paraId="01F9EE7D" w14:textId="77777777" w:rsidR="00DE2334" w:rsidRPr="00E64310" w:rsidRDefault="00DE2334" w:rsidP="00E64310">
            <w:pPr>
              <w:jc w:val="center"/>
              <w:rPr>
                <w:b/>
                <w:lang w:val="en-US"/>
                <w:rPrChange w:id="21264" w:author="phuong vu" w:date="2018-11-30T23:16:00Z">
                  <w:rPr>
                    <w:b/>
                    <w:lang w:val="en-US"/>
                  </w:rPr>
                </w:rPrChange>
              </w:rPr>
              <w:pPrChange w:id="21265" w:author="phuong vu" w:date="2018-11-30T23:16:00Z">
                <w:pPr>
                  <w:spacing w:line="360" w:lineRule="auto"/>
                  <w:jc w:val="center"/>
                </w:pPr>
              </w:pPrChange>
            </w:pPr>
            <w:r w:rsidRPr="00E64310">
              <w:rPr>
                <w:b/>
                <w:lang w:val="en-US"/>
                <w:rPrChange w:id="21266" w:author="phuong vu" w:date="2018-11-30T23:16:00Z">
                  <w:rPr>
                    <w:b/>
                    <w:lang w:val="en-US"/>
                  </w:rPr>
                </w:rPrChange>
              </w:rPr>
              <w:t>Tên bảng/</w:t>
            </w:r>
          </w:p>
          <w:p w14:paraId="6C3EEC74" w14:textId="77777777" w:rsidR="00DE2334" w:rsidRPr="00E64310" w:rsidRDefault="00DE2334" w:rsidP="00E64310">
            <w:pPr>
              <w:jc w:val="center"/>
              <w:rPr>
                <w:b/>
                <w:lang w:val="en-US"/>
                <w:rPrChange w:id="21267" w:author="phuong vu" w:date="2018-11-30T23:16:00Z">
                  <w:rPr>
                    <w:b/>
                    <w:lang w:val="en-US"/>
                  </w:rPr>
                </w:rPrChange>
              </w:rPr>
              <w:pPrChange w:id="21268" w:author="phuong vu" w:date="2018-11-30T23:16:00Z">
                <w:pPr>
                  <w:spacing w:line="360" w:lineRule="auto"/>
                  <w:jc w:val="center"/>
                </w:pPr>
              </w:pPrChange>
            </w:pPr>
            <w:r w:rsidRPr="00E64310">
              <w:rPr>
                <w:b/>
                <w:lang w:val="en-US"/>
                <w:rPrChange w:id="21269" w:author="phuong vu" w:date="2018-11-30T23:16:00Z">
                  <w:rPr>
                    <w:b/>
                    <w:lang w:val="en-US"/>
                  </w:rPr>
                </w:rPrChange>
              </w:rPr>
              <w:t>Cấu trúc dữ liệu</w:t>
            </w:r>
          </w:p>
        </w:tc>
        <w:tc>
          <w:tcPr>
            <w:tcW w:w="5852" w:type="dxa"/>
            <w:gridSpan w:val="4"/>
            <w:vAlign w:val="center"/>
            <w:tcPrChange w:id="21270" w:author="phuong vu" w:date="2018-11-30T14:51:00Z">
              <w:tcPr>
                <w:tcW w:w="5852" w:type="dxa"/>
                <w:gridSpan w:val="4"/>
                <w:vAlign w:val="center"/>
              </w:tcPr>
            </w:tcPrChange>
          </w:tcPr>
          <w:p w14:paraId="4501FD14" w14:textId="77777777" w:rsidR="00DE2334" w:rsidRPr="00E64310" w:rsidRDefault="00DE2334" w:rsidP="00E64310">
            <w:pPr>
              <w:jc w:val="center"/>
              <w:rPr>
                <w:b/>
                <w:lang w:val="en-US"/>
                <w:rPrChange w:id="21271" w:author="phuong vu" w:date="2018-11-30T23:16:00Z">
                  <w:rPr>
                    <w:b/>
                    <w:lang w:val="en-US"/>
                  </w:rPr>
                </w:rPrChange>
              </w:rPr>
              <w:pPrChange w:id="21272" w:author="phuong vu" w:date="2018-11-30T23:16:00Z">
                <w:pPr>
                  <w:spacing w:line="360" w:lineRule="auto"/>
                  <w:jc w:val="center"/>
                </w:pPr>
              </w:pPrChange>
            </w:pPr>
            <w:r w:rsidRPr="00E64310">
              <w:rPr>
                <w:b/>
                <w:lang w:val="en-US"/>
                <w:rPrChange w:id="21273" w:author="phuong vu" w:date="2018-11-30T23:16:00Z">
                  <w:rPr>
                    <w:b/>
                    <w:lang w:val="en-US"/>
                  </w:rPr>
                </w:rPrChange>
              </w:rPr>
              <w:t>Phương thức</w:t>
            </w:r>
          </w:p>
        </w:tc>
      </w:tr>
      <w:tr w:rsidR="00DE2334" w:rsidRPr="00920004" w14:paraId="0A1EF53A" w14:textId="77777777" w:rsidTr="00D632EE">
        <w:tc>
          <w:tcPr>
            <w:tcW w:w="805" w:type="dxa"/>
            <w:vMerge/>
            <w:vAlign w:val="center"/>
            <w:tcPrChange w:id="21274" w:author="phuong vu" w:date="2018-11-30T14:51:00Z">
              <w:tcPr>
                <w:tcW w:w="805" w:type="dxa"/>
                <w:vMerge/>
                <w:vAlign w:val="center"/>
              </w:tcPr>
            </w:tcPrChange>
          </w:tcPr>
          <w:p w14:paraId="31E028D0" w14:textId="77777777" w:rsidR="00DE2334" w:rsidRPr="00E64310" w:rsidRDefault="00DE2334" w:rsidP="00E64310">
            <w:pPr>
              <w:jc w:val="center"/>
              <w:rPr>
                <w:b/>
                <w:lang w:val="en-US"/>
                <w:rPrChange w:id="21275" w:author="phuong vu" w:date="2018-11-30T23:16:00Z">
                  <w:rPr>
                    <w:b/>
                    <w:lang w:val="en-US"/>
                  </w:rPr>
                </w:rPrChange>
              </w:rPr>
              <w:pPrChange w:id="21276" w:author="phuong vu" w:date="2018-11-30T23:16:00Z">
                <w:pPr>
                  <w:spacing w:line="360" w:lineRule="auto"/>
                  <w:jc w:val="center"/>
                </w:pPr>
              </w:pPrChange>
            </w:pPr>
          </w:p>
        </w:tc>
        <w:tc>
          <w:tcPr>
            <w:tcW w:w="2120" w:type="dxa"/>
            <w:vMerge/>
            <w:vAlign w:val="center"/>
            <w:tcPrChange w:id="21277" w:author="phuong vu" w:date="2018-11-30T14:51:00Z">
              <w:tcPr>
                <w:tcW w:w="2120" w:type="dxa"/>
                <w:vMerge/>
                <w:vAlign w:val="center"/>
              </w:tcPr>
            </w:tcPrChange>
          </w:tcPr>
          <w:p w14:paraId="7F8A75B8" w14:textId="77777777" w:rsidR="00DE2334" w:rsidRPr="00E64310" w:rsidRDefault="00DE2334" w:rsidP="00E64310">
            <w:pPr>
              <w:jc w:val="center"/>
              <w:rPr>
                <w:b/>
                <w:lang w:val="en-US"/>
                <w:rPrChange w:id="21278" w:author="phuong vu" w:date="2018-11-30T23:16:00Z">
                  <w:rPr>
                    <w:b/>
                    <w:lang w:val="en-US"/>
                  </w:rPr>
                </w:rPrChange>
              </w:rPr>
              <w:pPrChange w:id="21279" w:author="phuong vu" w:date="2018-11-30T23:16:00Z">
                <w:pPr>
                  <w:spacing w:line="360" w:lineRule="auto"/>
                  <w:jc w:val="center"/>
                </w:pPr>
              </w:pPrChange>
            </w:pPr>
          </w:p>
        </w:tc>
        <w:tc>
          <w:tcPr>
            <w:tcW w:w="1463" w:type="dxa"/>
            <w:vAlign w:val="center"/>
            <w:tcPrChange w:id="21280" w:author="phuong vu" w:date="2018-11-30T14:51:00Z">
              <w:tcPr>
                <w:tcW w:w="1463" w:type="dxa"/>
                <w:vAlign w:val="center"/>
              </w:tcPr>
            </w:tcPrChange>
          </w:tcPr>
          <w:p w14:paraId="7DD322F4" w14:textId="77777777" w:rsidR="00DE2334" w:rsidRPr="00E64310" w:rsidRDefault="00DE2334" w:rsidP="00E64310">
            <w:pPr>
              <w:jc w:val="center"/>
              <w:rPr>
                <w:b/>
                <w:lang w:val="en-US"/>
                <w:rPrChange w:id="21281" w:author="phuong vu" w:date="2018-11-30T23:16:00Z">
                  <w:rPr>
                    <w:b/>
                    <w:lang w:val="en-US"/>
                  </w:rPr>
                </w:rPrChange>
              </w:rPr>
              <w:pPrChange w:id="21282" w:author="phuong vu" w:date="2018-11-30T23:16:00Z">
                <w:pPr>
                  <w:spacing w:line="360" w:lineRule="auto"/>
                  <w:jc w:val="center"/>
                </w:pPr>
              </w:pPrChange>
            </w:pPr>
            <w:r w:rsidRPr="00E64310">
              <w:rPr>
                <w:b/>
                <w:lang w:val="en-US"/>
                <w:rPrChange w:id="21283" w:author="phuong vu" w:date="2018-11-30T23:16:00Z">
                  <w:rPr>
                    <w:b/>
                    <w:lang w:val="en-US"/>
                  </w:rPr>
                </w:rPrChange>
              </w:rPr>
              <w:t>Thêm</w:t>
            </w:r>
          </w:p>
        </w:tc>
        <w:tc>
          <w:tcPr>
            <w:tcW w:w="1463" w:type="dxa"/>
            <w:vAlign w:val="center"/>
            <w:tcPrChange w:id="21284" w:author="phuong vu" w:date="2018-11-30T14:51:00Z">
              <w:tcPr>
                <w:tcW w:w="1463" w:type="dxa"/>
                <w:vAlign w:val="center"/>
              </w:tcPr>
            </w:tcPrChange>
          </w:tcPr>
          <w:p w14:paraId="27F0E872" w14:textId="77777777" w:rsidR="00DE2334" w:rsidRPr="00E64310" w:rsidRDefault="00DE2334" w:rsidP="00E64310">
            <w:pPr>
              <w:jc w:val="center"/>
              <w:rPr>
                <w:b/>
                <w:lang w:val="en-US"/>
                <w:rPrChange w:id="21285" w:author="phuong vu" w:date="2018-11-30T23:16:00Z">
                  <w:rPr>
                    <w:b/>
                    <w:lang w:val="en-US"/>
                  </w:rPr>
                </w:rPrChange>
              </w:rPr>
              <w:pPrChange w:id="21286" w:author="phuong vu" w:date="2018-11-30T23:16:00Z">
                <w:pPr>
                  <w:spacing w:line="360" w:lineRule="auto"/>
                  <w:jc w:val="center"/>
                </w:pPr>
              </w:pPrChange>
            </w:pPr>
            <w:r w:rsidRPr="00E64310">
              <w:rPr>
                <w:b/>
                <w:lang w:val="en-US"/>
                <w:rPrChange w:id="21287" w:author="phuong vu" w:date="2018-11-30T23:16:00Z">
                  <w:rPr>
                    <w:b/>
                    <w:lang w:val="en-US"/>
                  </w:rPr>
                </w:rPrChange>
              </w:rPr>
              <w:t>Sửa</w:t>
            </w:r>
          </w:p>
        </w:tc>
        <w:tc>
          <w:tcPr>
            <w:tcW w:w="1463" w:type="dxa"/>
            <w:vAlign w:val="center"/>
            <w:tcPrChange w:id="21288" w:author="phuong vu" w:date="2018-11-30T14:51:00Z">
              <w:tcPr>
                <w:tcW w:w="1463" w:type="dxa"/>
                <w:vAlign w:val="center"/>
              </w:tcPr>
            </w:tcPrChange>
          </w:tcPr>
          <w:p w14:paraId="6012365A" w14:textId="77777777" w:rsidR="00DE2334" w:rsidRPr="00E64310" w:rsidRDefault="00DE2334" w:rsidP="00E64310">
            <w:pPr>
              <w:jc w:val="center"/>
              <w:rPr>
                <w:b/>
                <w:lang w:val="en-US"/>
                <w:rPrChange w:id="21289" w:author="phuong vu" w:date="2018-11-30T23:16:00Z">
                  <w:rPr>
                    <w:b/>
                    <w:lang w:val="en-US"/>
                  </w:rPr>
                </w:rPrChange>
              </w:rPr>
              <w:pPrChange w:id="21290" w:author="phuong vu" w:date="2018-11-30T23:16:00Z">
                <w:pPr>
                  <w:spacing w:line="360" w:lineRule="auto"/>
                  <w:jc w:val="center"/>
                </w:pPr>
              </w:pPrChange>
            </w:pPr>
            <w:r w:rsidRPr="00E64310">
              <w:rPr>
                <w:b/>
                <w:lang w:val="en-US"/>
                <w:rPrChange w:id="21291" w:author="phuong vu" w:date="2018-11-30T23:16:00Z">
                  <w:rPr>
                    <w:b/>
                    <w:lang w:val="en-US"/>
                  </w:rPr>
                </w:rPrChange>
              </w:rPr>
              <w:t>Xóa</w:t>
            </w:r>
          </w:p>
        </w:tc>
        <w:tc>
          <w:tcPr>
            <w:tcW w:w="1463" w:type="dxa"/>
            <w:vAlign w:val="center"/>
            <w:tcPrChange w:id="21292" w:author="phuong vu" w:date="2018-11-30T14:51:00Z">
              <w:tcPr>
                <w:tcW w:w="1463" w:type="dxa"/>
                <w:vAlign w:val="center"/>
              </w:tcPr>
            </w:tcPrChange>
          </w:tcPr>
          <w:p w14:paraId="35BC0BD7" w14:textId="77777777" w:rsidR="00DE2334" w:rsidRPr="00E64310" w:rsidRDefault="00DE2334" w:rsidP="00E64310">
            <w:pPr>
              <w:jc w:val="center"/>
              <w:rPr>
                <w:b/>
                <w:lang w:val="en-US"/>
                <w:rPrChange w:id="21293" w:author="phuong vu" w:date="2018-11-30T23:16:00Z">
                  <w:rPr>
                    <w:b/>
                    <w:lang w:val="en-US"/>
                  </w:rPr>
                </w:rPrChange>
              </w:rPr>
              <w:pPrChange w:id="21294" w:author="phuong vu" w:date="2018-11-30T23:16:00Z">
                <w:pPr>
                  <w:spacing w:line="360" w:lineRule="auto"/>
                  <w:jc w:val="center"/>
                </w:pPr>
              </w:pPrChange>
            </w:pPr>
            <w:r w:rsidRPr="00E64310">
              <w:rPr>
                <w:b/>
                <w:lang w:val="en-US"/>
                <w:rPrChange w:id="21295" w:author="phuong vu" w:date="2018-11-30T23:16:00Z">
                  <w:rPr>
                    <w:b/>
                    <w:lang w:val="en-US"/>
                  </w:rPr>
                </w:rPrChange>
              </w:rPr>
              <w:t>Truy vấn</w:t>
            </w:r>
          </w:p>
        </w:tc>
      </w:tr>
      <w:tr w:rsidR="00DE2334" w:rsidRPr="00920004" w14:paraId="030F51B7" w14:textId="77777777" w:rsidTr="00D632EE">
        <w:tc>
          <w:tcPr>
            <w:tcW w:w="805" w:type="dxa"/>
            <w:tcPrChange w:id="21296" w:author="phuong vu" w:date="2018-11-30T14:51:00Z">
              <w:tcPr>
                <w:tcW w:w="805" w:type="dxa"/>
              </w:tcPr>
            </w:tcPrChange>
          </w:tcPr>
          <w:p w14:paraId="60B2556F" w14:textId="77777777" w:rsidR="00DE2334" w:rsidRPr="00920004" w:rsidRDefault="00DE2334" w:rsidP="00BD0851">
            <w:pPr>
              <w:spacing w:before="240" w:line="0" w:lineRule="atLeast"/>
              <w:jc w:val="center"/>
              <w:rPr>
                <w:lang w:val="en-US"/>
                <w:rPrChange w:id="21297" w:author="phuong vu" w:date="2018-11-30T22:36:00Z">
                  <w:rPr>
                    <w:lang w:val="en-US"/>
                  </w:rPr>
                </w:rPrChange>
              </w:rPr>
              <w:pPrChange w:id="21298" w:author="phuong vu" w:date="2018-11-30T14:16:00Z">
                <w:pPr>
                  <w:spacing w:line="360" w:lineRule="auto"/>
                  <w:jc w:val="center"/>
                </w:pPr>
              </w:pPrChange>
            </w:pPr>
            <w:r w:rsidRPr="00920004">
              <w:rPr>
                <w:lang w:val="en-US"/>
                <w:rPrChange w:id="21299" w:author="phuong vu" w:date="2018-11-30T22:36:00Z">
                  <w:rPr>
                    <w:lang w:val="en-US"/>
                  </w:rPr>
                </w:rPrChange>
              </w:rPr>
              <w:t>1</w:t>
            </w:r>
          </w:p>
        </w:tc>
        <w:tc>
          <w:tcPr>
            <w:tcW w:w="2120" w:type="dxa"/>
            <w:tcPrChange w:id="21300" w:author="phuong vu" w:date="2018-11-30T14:51:00Z">
              <w:tcPr>
                <w:tcW w:w="2120" w:type="dxa"/>
              </w:tcPr>
            </w:tcPrChange>
          </w:tcPr>
          <w:p w14:paraId="34847956" w14:textId="77777777" w:rsidR="00DE2334" w:rsidRPr="00920004" w:rsidRDefault="00DE2334" w:rsidP="00E64310">
            <w:pPr>
              <w:rPr>
                <w:lang w:val="en-US"/>
                <w:rPrChange w:id="21301" w:author="phuong vu" w:date="2018-11-30T22:36:00Z">
                  <w:rPr>
                    <w:lang w:val="en-US"/>
                  </w:rPr>
                </w:rPrChange>
              </w:rPr>
              <w:pPrChange w:id="21302" w:author="phuong vu" w:date="2018-11-30T23:16:00Z">
                <w:pPr>
                  <w:spacing w:line="360" w:lineRule="auto"/>
                </w:pPr>
              </w:pPrChange>
            </w:pPr>
            <w:r w:rsidRPr="00920004">
              <w:rPr>
                <w:lang w:val="en-US"/>
                <w:rPrChange w:id="21303" w:author="phuong vu" w:date="2018-11-30T22:36:00Z">
                  <w:rPr>
                    <w:lang w:val="en-US"/>
                  </w:rPr>
                </w:rPrChange>
              </w:rPr>
              <w:t>customer_order</w:t>
            </w:r>
          </w:p>
        </w:tc>
        <w:tc>
          <w:tcPr>
            <w:tcW w:w="1463" w:type="dxa"/>
            <w:tcPrChange w:id="21304" w:author="phuong vu" w:date="2018-11-30T14:51:00Z">
              <w:tcPr>
                <w:tcW w:w="1463" w:type="dxa"/>
              </w:tcPr>
            </w:tcPrChange>
          </w:tcPr>
          <w:p w14:paraId="592FB54D" w14:textId="77777777" w:rsidR="00DE2334" w:rsidRPr="00920004" w:rsidRDefault="00DE2334" w:rsidP="00BD0851">
            <w:pPr>
              <w:spacing w:before="240" w:line="0" w:lineRule="atLeast"/>
              <w:jc w:val="center"/>
              <w:rPr>
                <w:lang w:val="en-US"/>
                <w:rPrChange w:id="21305" w:author="phuong vu" w:date="2018-11-30T22:36:00Z">
                  <w:rPr>
                    <w:lang w:val="en-US"/>
                  </w:rPr>
                </w:rPrChange>
              </w:rPr>
              <w:pPrChange w:id="21306" w:author="phuong vu" w:date="2018-11-30T14:16:00Z">
                <w:pPr>
                  <w:spacing w:line="360" w:lineRule="auto"/>
                  <w:jc w:val="center"/>
                </w:pPr>
              </w:pPrChange>
            </w:pPr>
          </w:p>
        </w:tc>
        <w:tc>
          <w:tcPr>
            <w:tcW w:w="1463" w:type="dxa"/>
            <w:tcPrChange w:id="21307" w:author="phuong vu" w:date="2018-11-30T14:51:00Z">
              <w:tcPr>
                <w:tcW w:w="1463" w:type="dxa"/>
              </w:tcPr>
            </w:tcPrChange>
          </w:tcPr>
          <w:p w14:paraId="164B3BBE" w14:textId="77777777" w:rsidR="00DE2334" w:rsidRPr="00920004" w:rsidRDefault="00DE2334" w:rsidP="00BD0851">
            <w:pPr>
              <w:spacing w:before="240" w:line="0" w:lineRule="atLeast"/>
              <w:jc w:val="center"/>
              <w:rPr>
                <w:lang w:val="en-US"/>
                <w:rPrChange w:id="21308" w:author="phuong vu" w:date="2018-11-30T22:36:00Z">
                  <w:rPr>
                    <w:lang w:val="en-US"/>
                  </w:rPr>
                </w:rPrChange>
              </w:rPr>
              <w:pPrChange w:id="21309" w:author="phuong vu" w:date="2018-11-30T14:16:00Z">
                <w:pPr>
                  <w:spacing w:line="360" w:lineRule="auto"/>
                  <w:jc w:val="center"/>
                </w:pPr>
              </w:pPrChange>
            </w:pPr>
            <w:r w:rsidRPr="00920004">
              <w:rPr>
                <w:lang w:val="en-US"/>
                <w:rPrChange w:id="21310" w:author="phuong vu" w:date="2018-11-30T22:36:00Z">
                  <w:rPr>
                    <w:lang w:val="en-US"/>
                  </w:rPr>
                </w:rPrChange>
              </w:rPr>
              <w:t>X</w:t>
            </w:r>
          </w:p>
        </w:tc>
        <w:tc>
          <w:tcPr>
            <w:tcW w:w="1463" w:type="dxa"/>
            <w:tcPrChange w:id="21311" w:author="phuong vu" w:date="2018-11-30T14:51:00Z">
              <w:tcPr>
                <w:tcW w:w="1463" w:type="dxa"/>
              </w:tcPr>
            </w:tcPrChange>
          </w:tcPr>
          <w:p w14:paraId="5F3FA9A9" w14:textId="77777777" w:rsidR="00DE2334" w:rsidRPr="00920004" w:rsidRDefault="00DE2334" w:rsidP="00BD0851">
            <w:pPr>
              <w:spacing w:before="240" w:line="0" w:lineRule="atLeast"/>
              <w:jc w:val="center"/>
              <w:rPr>
                <w:lang w:val="en-US"/>
                <w:rPrChange w:id="21312" w:author="phuong vu" w:date="2018-11-30T22:36:00Z">
                  <w:rPr>
                    <w:lang w:val="en-US"/>
                  </w:rPr>
                </w:rPrChange>
              </w:rPr>
              <w:pPrChange w:id="21313" w:author="phuong vu" w:date="2018-11-30T14:16:00Z">
                <w:pPr>
                  <w:spacing w:line="360" w:lineRule="auto"/>
                  <w:jc w:val="center"/>
                </w:pPr>
              </w:pPrChange>
            </w:pPr>
          </w:p>
        </w:tc>
        <w:tc>
          <w:tcPr>
            <w:tcW w:w="1463" w:type="dxa"/>
            <w:tcPrChange w:id="21314" w:author="phuong vu" w:date="2018-11-30T14:51:00Z">
              <w:tcPr>
                <w:tcW w:w="1463" w:type="dxa"/>
              </w:tcPr>
            </w:tcPrChange>
          </w:tcPr>
          <w:p w14:paraId="285C96BB" w14:textId="77777777" w:rsidR="00DE2334" w:rsidRPr="00920004" w:rsidRDefault="00DE2334" w:rsidP="00BD0851">
            <w:pPr>
              <w:spacing w:before="240" w:line="0" w:lineRule="atLeast"/>
              <w:jc w:val="center"/>
              <w:rPr>
                <w:lang w:val="en-US"/>
                <w:rPrChange w:id="21315" w:author="phuong vu" w:date="2018-11-30T22:36:00Z">
                  <w:rPr>
                    <w:lang w:val="en-US"/>
                  </w:rPr>
                </w:rPrChange>
              </w:rPr>
              <w:pPrChange w:id="21316" w:author="phuong vu" w:date="2018-11-30T14:16:00Z">
                <w:pPr>
                  <w:jc w:val="center"/>
                </w:pPr>
              </w:pPrChange>
            </w:pPr>
          </w:p>
        </w:tc>
      </w:tr>
      <w:tr w:rsidR="00834A8A" w:rsidRPr="00920004" w14:paraId="28D3239F" w14:textId="77777777" w:rsidTr="00D632EE">
        <w:trPr>
          <w:ins w:id="21317" w:author="phuong vu" w:date="2018-11-21T22:37:00Z"/>
        </w:trPr>
        <w:tc>
          <w:tcPr>
            <w:tcW w:w="805" w:type="dxa"/>
            <w:tcPrChange w:id="21318" w:author="phuong vu" w:date="2018-11-30T14:51:00Z">
              <w:tcPr>
                <w:tcW w:w="805" w:type="dxa"/>
              </w:tcPr>
            </w:tcPrChange>
          </w:tcPr>
          <w:p w14:paraId="48230C64" w14:textId="470A59D0" w:rsidR="00834A8A" w:rsidRPr="00920004" w:rsidRDefault="00834A8A" w:rsidP="00BD0851">
            <w:pPr>
              <w:spacing w:before="240" w:line="0" w:lineRule="atLeast"/>
              <w:jc w:val="center"/>
              <w:rPr>
                <w:ins w:id="21319" w:author="phuong vu" w:date="2018-11-21T22:37:00Z"/>
                <w:lang w:val="en-US"/>
                <w:rPrChange w:id="21320" w:author="phuong vu" w:date="2018-11-30T22:36:00Z">
                  <w:rPr>
                    <w:ins w:id="21321" w:author="phuong vu" w:date="2018-11-21T22:37:00Z"/>
                    <w:lang w:val="en-US"/>
                  </w:rPr>
                </w:rPrChange>
              </w:rPr>
              <w:pPrChange w:id="21322" w:author="phuong vu" w:date="2018-11-30T14:16:00Z">
                <w:pPr>
                  <w:spacing w:line="360" w:lineRule="auto"/>
                  <w:jc w:val="center"/>
                </w:pPr>
              </w:pPrChange>
            </w:pPr>
            <w:ins w:id="21323" w:author="phuong vu" w:date="2018-11-21T22:37:00Z">
              <w:r w:rsidRPr="00920004">
                <w:rPr>
                  <w:lang w:val="en-US"/>
                  <w:rPrChange w:id="21324" w:author="phuong vu" w:date="2018-11-30T22:36:00Z">
                    <w:rPr>
                      <w:lang w:val="en-US"/>
                    </w:rPr>
                  </w:rPrChange>
                </w:rPr>
                <w:t>2</w:t>
              </w:r>
            </w:ins>
          </w:p>
        </w:tc>
        <w:tc>
          <w:tcPr>
            <w:tcW w:w="2120" w:type="dxa"/>
            <w:tcPrChange w:id="21325" w:author="phuong vu" w:date="2018-11-30T14:51:00Z">
              <w:tcPr>
                <w:tcW w:w="2120" w:type="dxa"/>
              </w:tcPr>
            </w:tcPrChange>
          </w:tcPr>
          <w:p w14:paraId="039F2FEC" w14:textId="051752AD" w:rsidR="00834A8A" w:rsidRPr="00920004" w:rsidRDefault="00834A8A" w:rsidP="00E64310">
            <w:pPr>
              <w:rPr>
                <w:ins w:id="21326" w:author="phuong vu" w:date="2018-11-21T22:37:00Z"/>
                <w:lang w:val="en-US"/>
                <w:rPrChange w:id="21327" w:author="phuong vu" w:date="2018-11-30T22:36:00Z">
                  <w:rPr>
                    <w:ins w:id="21328" w:author="phuong vu" w:date="2018-11-21T22:37:00Z"/>
                    <w:lang w:val="en-US"/>
                  </w:rPr>
                </w:rPrChange>
              </w:rPr>
              <w:pPrChange w:id="21329" w:author="phuong vu" w:date="2018-11-30T23:16:00Z">
                <w:pPr>
                  <w:spacing w:line="360" w:lineRule="auto"/>
                </w:pPr>
              </w:pPrChange>
            </w:pPr>
            <w:ins w:id="21330" w:author="phuong vu" w:date="2018-11-21T22:38:00Z">
              <w:r w:rsidRPr="00920004">
                <w:rPr>
                  <w:lang w:val="en-US"/>
                  <w:rPrChange w:id="21331" w:author="phuong vu" w:date="2018-11-30T22:36:00Z">
                    <w:rPr>
                      <w:lang w:val="en-US"/>
                    </w:rPr>
                  </w:rPrChange>
                </w:rPr>
                <w:t>o</w:t>
              </w:r>
            </w:ins>
            <w:ins w:id="21332" w:author="phuong vu" w:date="2018-11-21T22:37:00Z">
              <w:r w:rsidRPr="00920004">
                <w:rPr>
                  <w:lang w:val="en-US"/>
                  <w:rPrChange w:id="21333" w:author="phuong vu" w:date="2018-11-30T22:36:00Z">
                    <w:rPr>
                      <w:lang w:val="en-US"/>
                    </w:rPr>
                  </w:rPrChange>
                </w:rPr>
                <w:t>rder_detail</w:t>
              </w:r>
            </w:ins>
          </w:p>
        </w:tc>
        <w:tc>
          <w:tcPr>
            <w:tcW w:w="1463" w:type="dxa"/>
            <w:tcPrChange w:id="21334" w:author="phuong vu" w:date="2018-11-30T14:51:00Z">
              <w:tcPr>
                <w:tcW w:w="1463" w:type="dxa"/>
              </w:tcPr>
            </w:tcPrChange>
          </w:tcPr>
          <w:p w14:paraId="0CFE312D" w14:textId="77777777" w:rsidR="00834A8A" w:rsidRPr="00920004" w:rsidRDefault="00834A8A" w:rsidP="00BD0851">
            <w:pPr>
              <w:spacing w:before="240" w:line="0" w:lineRule="atLeast"/>
              <w:jc w:val="center"/>
              <w:rPr>
                <w:ins w:id="21335" w:author="phuong vu" w:date="2018-11-21T22:37:00Z"/>
                <w:lang w:val="en-US"/>
                <w:rPrChange w:id="21336" w:author="phuong vu" w:date="2018-11-30T22:36:00Z">
                  <w:rPr>
                    <w:ins w:id="21337" w:author="phuong vu" w:date="2018-11-21T22:37:00Z"/>
                    <w:lang w:val="en-US"/>
                  </w:rPr>
                </w:rPrChange>
              </w:rPr>
              <w:pPrChange w:id="21338" w:author="phuong vu" w:date="2018-11-30T14:16:00Z">
                <w:pPr>
                  <w:spacing w:line="360" w:lineRule="auto"/>
                  <w:jc w:val="center"/>
                </w:pPr>
              </w:pPrChange>
            </w:pPr>
          </w:p>
        </w:tc>
        <w:tc>
          <w:tcPr>
            <w:tcW w:w="1463" w:type="dxa"/>
            <w:tcPrChange w:id="21339" w:author="phuong vu" w:date="2018-11-30T14:51:00Z">
              <w:tcPr>
                <w:tcW w:w="1463" w:type="dxa"/>
              </w:tcPr>
            </w:tcPrChange>
          </w:tcPr>
          <w:p w14:paraId="0EB146EB" w14:textId="1C17662B" w:rsidR="00834A8A" w:rsidRPr="00920004" w:rsidRDefault="00834A8A" w:rsidP="00BD0851">
            <w:pPr>
              <w:spacing w:before="240" w:line="0" w:lineRule="atLeast"/>
              <w:jc w:val="center"/>
              <w:rPr>
                <w:ins w:id="21340" w:author="phuong vu" w:date="2018-11-21T22:37:00Z"/>
                <w:lang w:val="en-US"/>
                <w:rPrChange w:id="21341" w:author="phuong vu" w:date="2018-11-30T22:36:00Z">
                  <w:rPr>
                    <w:ins w:id="21342" w:author="phuong vu" w:date="2018-11-21T22:37:00Z"/>
                    <w:lang w:val="en-US"/>
                  </w:rPr>
                </w:rPrChange>
              </w:rPr>
              <w:pPrChange w:id="21343" w:author="phuong vu" w:date="2018-11-30T14:16:00Z">
                <w:pPr>
                  <w:spacing w:line="360" w:lineRule="auto"/>
                  <w:jc w:val="center"/>
                </w:pPr>
              </w:pPrChange>
            </w:pPr>
            <w:ins w:id="21344" w:author="phuong vu" w:date="2018-11-21T22:37:00Z">
              <w:r w:rsidRPr="00920004">
                <w:rPr>
                  <w:lang w:val="en-US"/>
                  <w:rPrChange w:id="21345" w:author="phuong vu" w:date="2018-11-30T22:36:00Z">
                    <w:rPr>
                      <w:lang w:val="en-US"/>
                    </w:rPr>
                  </w:rPrChange>
                </w:rPr>
                <w:t>X</w:t>
              </w:r>
            </w:ins>
          </w:p>
        </w:tc>
        <w:tc>
          <w:tcPr>
            <w:tcW w:w="1463" w:type="dxa"/>
            <w:tcPrChange w:id="21346" w:author="phuong vu" w:date="2018-11-30T14:51:00Z">
              <w:tcPr>
                <w:tcW w:w="1463" w:type="dxa"/>
              </w:tcPr>
            </w:tcPrChange>
          </w:tcPr>
          <w:p w14:paraId="41FA685B" w14:textId="77777777" w:rsidR="00834A8A" w:rsidRPr="00920004" w:rsidRDefault="00834A8A" w:rsidP="00BD0851">
            <w:pPr>
              <w:spacing w:before="240" w:line="0" w:lineRule="atLeast"/>
              <w:jc w:val="center"/>
              <w:rPr>
                <w:ins w:id="21347" w:author="phuong vu" w:date="2018-11-21T22:37:00Z"/>
                <w:lang w:val="en-US"/>
                <w:rPrChange w:id="21348" w:author="phuong vu" w:date="2018-11-30T22:36:00Z">
                  <w:rPr>
                    <w:ins w:id="21349" w:author="phuong vu" w:date="2018-11-21T22:37:00Z"/>
                    <w:lang w:val="en-US"/>
                  </w:rPr>
                </w:rPrChange>
              </w:rPr>
              <w:pPrChange w:id="21350" w:author="phuong vu" w:date="2018-11-30T14:16:00Z">
                <w:pPr>
                  <w:spacing w:line="360" w:lineRule="auto"/>
                  <w:jc w:val="center"/>
                </w:pPr>
              </w:pPrChange>
            </w:pPr>
          </w:p>
        </w:tc>
        <w:tc>
          <w:tcPr>
            <w:tcW w:w="1463" w:type="dxa"/>
            <w:tcPrChange w:id="21351" w:author="phuong vu" w:date="2018-11-30T14:51:00Z">
              <w:tcPr>
                <w:tcW w:w="1463" w:type="dxa"/>
              </w:tcPr>
            </w:tcPrChange>
          </w:tcPr>
          <w:p w14:paraId="3E8253BC" w14:textId="77777777" w:rsidR="00834A8A" w:rsidRPr="00920004" w:rsidRDefault="00834A8A" w:rsidP="00BD0851">
            <w:pPr>
              <w:spacing w:before="240" w:line="0" w:lineRule="atLeast"/>
              <w:jc w:val="center"/>
              <w:rPr>
                <w:ins w:id="21352" w:author="phuong vu" w:date="2018-11-21T22:37:00Z"/>
                <w:lang w:val="en-US"/>
                <w:rPrChange w:id="21353" w:author="phuong vu" w:date="2018-11-30T22:36:00Z">
                  <w:rPr>
                    <w:ins w:id="21354" w:author="phuong vu" w:date="2018-11-21T22:37:00Z"/>
                    <w:lang w:val="en-US"/>
                  </w:rPr>
                </w:rPrChange>
              </w:rPr>
              <w:pPrChange w:id="21355" w:author="phuong vu" w:date="2018-11-30T14:16:00Z">
                <w:pPr>
                  <w:jc w:val="center"/>
                </w:pPr>
              </w:pPrChange>
            </w:pPr>
          </w:p>
        </w:tc>
      </w:tr>
      <w:tr w:rsidR="00DE2334" w:rsidRPr="00920004" w14:paraId="35CA55AE" w14:textId="77777777" w:rsidTr="00D632EE">
        <w:tc>
          <w:tcPr>
            <w:tcW w:w="805" w:type="dxa"/>
            <w:tcPrChange w:id="21356" w:author="phuong vu" w:date="2018-11-30T14:51:00Z">
              <w:tcPr>
                <w:tcW w:w="805" w:type="dxa"/>
              </w:tcPr>
            </w:tcPrChange>
          </w:tcPr>
          <w:p w14:paraId="7DBE7B6B" w14:textId="48B73EC9" w:rsidR="00DE2334" w:rsidRPr="00920004" w:rsidRDefault="00834A8A" w:rsidP="00BD0851">
            <w:pPr>
              <w:spacing w:before="240" w:line="0" w:lineRule="atLeast"/>
              <w:jc w:val="center"/>
              <w:rPr>
                <w:lang w:val="en-US"/>
                <w:rPrChange w:id="21357" w:author="phuong vu" w:date="2018-11-30T22:36:00Z">
                  <w:rPr>
                    <w:lang w:val="en-US"/>
                  </w:rPr>
                </w:rPrChange>
              </w:rPr>
              <w:pPrChange w:id="21358" w:author="phuong vu" w:date="2018-11-30T14:16:00Z">
                <w:pPr>
                  <w:spacing w:line="360" w:lineRule="auto"/>
                  <w:jc w:val="center"/>
                </w:pPr>
              </w:pPrChange>
            </w:pPr>
            <w:ins w:id="21359" w:author="phuong vu" w:date="2018-11-21T22:38:00Z">
              <w:r w:rsidRPr="00920004">
                <w:rPr>
                  <w:lang w:val="en-US"/>
                  <w:rPrChange w:id="21360" w:author="phuong vu" w:date="2018-11-30T22:36:00Z">
                    <w:rPr>
                      <w:lang w:val="en-US"/>
                    </w:rPr>
                  </w:rPrChange>
                </w:rPr>
                <w:t>3</w:t>
              </w:r>
            </w:ins>
            <w:del w:id="21361" w:author="phuong vu" w:date="2018-11-21T22:38:00Z">
              <w:r w:rsidR="00DE2334" w:rsidRPr="00920004" w:rsidDel="00834A8A">
                <w:rPr>
                  <w:lang w:val="en-US"/>
                  <w:rPrChange w:id="21362" w:author="phuong vu" w:date="2018-11-30T22:36:00Z">
                    <w:rPr>
                      <w:lang w:val="en-US"/>
                    </w:rPr>
                  </w:rPrChange>
                </w:rPr>
                <w:delText>2</w:delText>
              </w:r>
            </w:del>
          </w:p>
        </w:tc>
        <w:tc>
          <w:tcPr>
            <w:tcW w:w="2120" w:type="dxa"/>
            <w:tcPrChange w:id="21363" w:author="phuong vu" w:date="2018-11-30T14:51:00Z">
              <w:tcPr>
                <w:tcW w:w="2120" w:type="dxa"/>
              </w:tcPr>
            </w:tcPrChange>
          </w:tcPr>
          <w:p w14:paraId="0F91C2F2" w14:textId="77777777" w:rsidR="00DE2334" w:rsidRPr="00920004" w:rsidRDefault="00DE2334" w:rsidP="00E64310">
            <w:pPr>
              <w:rPr>
                <w:lang w:val="en-US"/>
                <w:rPrChange w:id="21364" w:author="phuong vu" w:date="2018-11-30T22:36:00Z">
                  <w:rPr>
                    <w:lang w:val="en-US"/>
                  </w:rPr>
                </w:rPrChange>
              </w:rPr>
              <w:pPrChange w:id="21365" w:author="phuong vu" w:date="2018-11-30T23:16:00Z">
                <w:pPr>
                  <w:spacing w:line="360" w:lineRule="auto"/>
                </w:pPr>
              </w:pPrChange>
            </w:pPr>
            <w:r w:rsidRPr="00920004">
              <w:rPr>
                <w:lang w:val="en-US"/>
                <w:rPrChange w:id="21366" w:author="phuong vu" w:date="2018-11-30T22:36:00Z">
                  <w:rPr>
                    <w:lang w:val="en-US"/>
                  </w:rPr>
                </w:rPrChange>
              </w:rPr>
              <w:t>task</w:t>
            </w:r>
          </w:p>
        </w:tc>
        <w:tc>
          <w:tcPr>
            <w:tcW w:w="1463" w:type="dxa"/>
            <w:tcPrChange w:id="21367" w:author="phuong vu" w:date="2018-11-30T14:51:00Z">
              <w:tcPr>
                <w:tcW w:w="1463" w:type="dxa"/>
              </w:tcPr>
            </w:tcPrChange>
          </w:tcPr>
          <w:p w14:paraId="65F066E6" w14:textId="77777777" w:rsidR="00DE2334" w:rsidRPr="00920004" w:rsidRDefault="00DE2334" w:rsidP="00BD0851">
            <w:pPr>
              <w:spacing w:before="240" w:line="0" w:lineRule="atLeast"/>
              <w:jc w:val="center"/>
              <w:rPr>
                <w:lang w:val="en-US"/>
                <w:rPrChange w:id="21368" w:author="phuong vu" w:date="2018-11-30T22:36:00Z">
                  <w:rPr>
                    <w:lang w:val="en-US"/>
                  </w:rPr>
                </w:rPrChange>
              </w:rPr>
              <w:pPrChange w:id="21369" w:author="phuong vu" w:date="2018-11-30T14:16:00Z">
                <w:pPr>
                  <w:spacing w:line="360" w:lineRule="auto"/>
                  <w:jc w:val="center"/>
                </w:pPr>
              </w:pPrChange>
            </w:pPr>
            <w:r w:rsidRPr="00920004">
              <w:rPr>
                <w:lang w:val="en-US"/>
                <w:rPrChange w:id="21370" w:author="phuong vu" w:date="2018-11-30T22:36:00Z">
                  <w:rPr>
                    <w:lang w:val="en-US"/>
                  </w:rPr>
                </w:rPrChange>
              </w:rPr>
              <w:t>X</w:t>
            </w:r>
          </w:p>
        </w:tc>
        <w:tc>
          <w:tcPr>
            <w:tcW w:w="1463" w:type="dxa"/>
            <w:tcPrChange w:id="21371" w:author="phuong vu" w:date="2018-11-30T14:51:00Z">
              <w:tcPr>
                <w:tcW w:w="1463" w:type="dxa"/>
              </w:tcPr>
            </w:tcPrChange>
          </w:tcPr>
          <w:p w14:paraId="52A86D1B" w14:textId="77777777" w:rsidR="00DE2334" w:rsidRPr="00920004" w:rsidRDefault="00DE2334" w:rsidP="00BD0851">
            <w:pPr>
              <w:spacing w:before="240" w:line="0" w:lineRule="atLeast"/>
              <w:jc w:val="center"/>
              <w:rPr>
                <w:lang w:val="en-US"/>
                <w:rPrChange w:id="21372" w:author="phuong vu" w:date="2018-11-30T22:36:00Z">
                  <w:rPr>
                    <w:lang w:val="en-US"/>
                  </w:rPr>
                </w:rPrChange>
              </w:rPr>
              <w:pPrChange w:id="21373" w:author="phuong vu" w:date="2018-11-30T14:16:00Z">
                <w:pPr>
                  <w:spacing w:line="360" w:lineRule="auto"/>
                  <w:jc w:val="center"/>
                </w:pPr>
              </w:pPrChange>
            </w:pPr>
            <w:r w:rsidRPr="00920004">
              <w:rPr>
                <w:lang w:val="en-US"/>
                <w:rPrChange w:id="21374" w:author="phuong vu" w:date="2018-11-30T22:36:00Z">
                  <w:rPr>
                    <w:lang w:val="en-US"/>
                  </w:rPr>
                </w:rPrChange>
              </w:rPr>
              <w:t>X</w:t>
            </w:r>
          </w:p>
        </w:tc>
        <w:tc>
          <w:tcPr>
            <w:tcW w:w="1463" w:type="dxa"/>
            <w:tcPrChange w:id="21375" w:author="phuong vu" w:date="2018-11-30T14:51:00Z">
              <w:tcPr>
                <w:tcW w:w="1463" w:type="dxa"/>
              </w:tcPr>
            </w:tcPrChange>
          </w:tcPr>
          <w:p w14:paraId="226E7FB3" w14:textId="77777777" w:rsidR="00DE2334" w:rsidRPr="00920004" w:rsidRDefault="00DE2334" w:rsidP="00BD0851">
            <w:pPr>
              <w:spacing w:before="240" w:line="0" w:lineRule="atLeast"/>
              <w:jc w:val="center"/>
              <w:rPr>
                <w:lang w:val="en-US"/>
                <w:rPrChange w:id="21376" w:author="phuong vu" w:date="2018-11-30T22:36:00Z">
                  <w:rPr>
                    <w:lang w:val="en-US"/>
                  </w:rPr>
                </w:rPrChange>
              </w:rPr>
              <w:pPrChange w:id="21377" w:author="phuong vu" w:date="2018-11-30T14:16:00Z">
                <w:pPr>
                  <w:spacing w:line="360" w:lineRule="auto"/>
                  <w:jc w:val="center"/>
                </w:pPr>
              </w:pPrChange>
            </w:pPr>
          </w:p>
        </w:tc>
        <w:tc>
          <w:tcPr>
            <w:tcW w:w="1463" w:type="dxa"/>
            <w:tcPrChange w:id="21378" w:author="phuong vu" w:date="2018-11-30T14:51:00Z">
              <w:tcPr>
                <w:tcW w:w="1463" w:type="dxa"/>
              </w:tcPr>
            </w:tcPrChange>
          </w:tcPr>
          <w:p w14:paraId="0425B62C" w14:textId="77777777" w:rsidR="00DE2334" w:rsidRPr="00920004" w:rsidRDefault="00DE2334" w:rsidP="00BD0851">
            <w:pPr>
              <w:spacing w:before="240" w:line="0" w:lineRule="atLeast"/>
              <w:jc w:val="center"/>
              <w:rPr>
                <w:lang w:val="en-US"/>
                <w:rPrChange w:id="21379" w:author="phuong vu" w:date="2018-11-30T22:36:00Z">
                  <w:rPr>
                    <w:lang w:val="en-US"/>
                  </w:rPr>
                </w:rPrChange>
              </w:rPr>
              <w:pPrChange w:id="21380" w:author="phuong vu" w:date="2018-11-30T14:16:00Z">
                <w:pPr>
                  <w:jc w:val="center"/>
                </w:pPr>
              </w:pPrChange>
            </w:pPr>
          </w:p>
        </w:tc>
      </w:tr>
      <w:tr w:rsidR="00DE2334" w:rsidRPr="00920004" w14:paraId="72EBEA62" w14:textId="77777777" w:rsidTr="00D632EE">
        <w:tc>
          <w:tcPr>
            <w:tcW w:w="805" w:type="dxa"/>
            <w:tcPrChange w:id="21381" w:author="phuong vu" w:date="2018-11-30T14:51:00Z">
              <w:tcPr>
                <w:tcW w:w="805" w:type="dxa"/>
              </w:tcPr>
            </w:tcPrChange>
          </w:tcPr>
          <w:p w14:paraId="2E45C7AF" w14:textId="38F08394" w:rsidR="00DE2334" w:rsidRPr="00920004" w:rsidRDefault="00834A8A" w:rsidP="00BD0851">
            <w:pPr>
              <w:spacing w:before="240" w:line="0" w:lineRule="atLeast"/>
              <w:jc w:val="center"/>
              <w:rPr>
                <w:lang w:val="en-US"/>
                <w:rPrChange w:id="21382" w:author="phuong vu" w:date="2018-11-30T22:36:00Z">
                  <w:rPr>
                    <w:lang w:val="en-US"/>
                  </w:rPr>
                </w:rPrChange>
              </w:rPr>
              <w:pPrChange w:id="21383" w:author="phuong vu" w:date="2018-11-30T14:16:00Z">
                <w:pPr>
                  <w:spacing w:line="360" w:lineRule="auto"/>
                  <w:jc w:val="center"/>
                </w:pPr>
              </w:pPrChange>
            </w:pPr>
            <w:ins w:id="21384" w:author="phuong vu" w:date="2018-11-21T22:38:00Z">
              <w:r w:rsidRPr="00920004">
                <w:rPr>
                  <w:lang w:val="en-US"/>
                  <w:rPrChange w:id="21385" w:author="phuong vu" w:date="2018-11-30T22:36:00Z">
                    <w:rPr>
                      <w:lang w:val="en-US"/>
                    </w:rPr>
                  </w:rPrChange>
                </w:rPr>
                <w:t>4</w:t>
              </w:r>
            </w:ins>
            <w:del w:id="21386" w:author="phuong vu" w:date="2018-11-21T22:38:00Z">
              <w:r w:rsidR="00DE2334" w:rsidRPr="00920004" w:rsidDel="00834A8A">
                <w:rPr>
                  <w:lang w:val="en-US"/>
                  <w:rPrChange w:id="21387" w:author="phuong vu" w:date="2018-11-30T22:36:00Z">
                    <w:rPr>
                      <w:lang w:val="en-US"/>
                    </w:rPr>
                  </w:rPrChange>
                </w:rPr>
                <w:delText>3</w:delText>
              </w:r>
            </w:del>
          </w:p>
        </w:tc>
        <w:tc>
          <w:tcPr>
            <w:tcW w:w="2120" w:type="dxa"/>
            <w:tcPrChange w:id="21388" w:author="phuong vu" w:date="2018-11-30T14:51:00Z">
              <w:tcPr>
                <w:tcW w:w="2120" w:type="dxa"/>
              </w:tcPr>
            </w:tcPrChange>
          </w:tcPr>
          <w:p w14:paraId="460A4563" w14:textId="77777777" w:rsidR="00DE2334" w:rsidRPr="00920004" w:rsidRDefault="00DE2334" w:rsidP="00E64310">
            <w:pPr>
              <w:rPr>
                <w:lang w:val="en-US"/>
                <w:rPrChange w:id="21389" w:author="phuong vu" w:date="2018-11-30T22:36:00Z">
                  <w:rPr>
                    <w:lang w:val="en-US"/>
                  </w:rPr>
                </w:rPrChange>
              </w:rPr>
              <w:pPrChange w:id="21390" w:author="phuong vu" w:date="2018-11-30T23:16:00Z">
                <w:pPr>
                  <w:spacing w:line="360" w:lineRule="auto"/>
                </w:pPr>
              </w:pPrChange>
            </w:pPr>
            <w:r w:rsidRPr="00920004">
              <w:rPr>
                <w:lang w:val="en-US"/>
                <w:rPrChange w:id="21391" w:author="phuong vu" w:date="2018-11-30T22:36:00Z">
                  <w:rPr>
                    <w:lang w:val="en-US"/>
                  </w:rPr>
                </w:rPrChange>
              </w:rPr>
              <w:t>order_detail</w:t>
            </w:r>
          </w:p>
        </w:tc>
        <w:tc>
          <w:tcPr>
            <w:tcW w:w="1463" w:type="dxa"/>
            <w:tcPrChange w:id="21392" w:author="phuong vu" w:date="2018-11-30T14:51:00Z">
              <w:tcPr>
                <w:tcW w:w="1463" w:type="dxa"/>
              </w:tcPr>
            </w:tcPrChange>
          </w:tcPr>
          <w:p w14:paraId="1314C561" w14:textId="77777777" w:rsidR="00DE2334" w:rsidRPr="00920004" w:rsidRDefault="00DE2334" w:rsidP="00BD0851">
            <w:pPr>
              <w:spacing w:before="240" w:line="0" w:lineRule="atLeast"/>
              <w:jc w:val="center"/>
              <w:rPr>
                <w:lang w:val="en-US"/>
                <w:rPrChange w:id="21393" w:author="phuong vu" w:date="2018-11-30T22:36:00Z">
                  <w:rPr>
                    <w:lang w:val="en-US"/>
                  </w:rPr>
                </w:rPrChange>
              </w:rPr>
              <w:pPrChange w:id="21394" w:author="phuong vu" w:date="2018-11-30T14:16:00Z">
                <w:pPr>
                  <w:spacing w:line="360" w:lineRule="auto"/>
                  <w:jc w:val="center"/>
                </w:pPr>
              </w:pPrChange>
            </w:pPr>
          </w:p>
        </w:tc>
        <w:tc>
          <w:tcPr>
            <w:tcW w:w="1463" w:type="dxa"/>
            <w:tcPrChange w:id="21395" w:author="phuong vu" w:date="2018-11-30T14:51:00Z">
              <w:tcPr>
                <w:tcW w:w="1463" w:type="dxa"/>
              </w:tcPr>
            </w:tcPrChange>
          </w:tcPr>
          <w:p w14:paraId="1EE4C89F" w14:textId="77777777" w:rsidR="00DE2334" w:rsidRPr="00920004" w:rsidRDefault="00DE2334" w:rsidP="00BD0851">
            <w:pPr>
              <w:spacing w:before="240" w:line="0" w:lineRule="atLeast"/>
              <w:jc w:val="center"/>
              <w:rPr>
                <w:lang w:val="en-US"/>
                <w:rPrChange w:id="21396" w:author="phuong vu" w:date="2018-11-30T22:36:00Z">
                  <w:rPr>
                    <w:lang w:val="en-US"/>
                  </w:rPr>
                </w:rPrChange>
              </w:rPr>
              <w:pPrChange w:id="21397" w:author="phuong vu" w:date="2018-11-30T14:16:00Z">
                <w:pPr>
                  <w:spacing w:line="360" w:lineRule="auto"/>
                  <w:jc w:val="center"/>
                </w:pPr>
              </w:pPrChange>
            </w:pPr>
            <w:r w:rsidRPr="00920004">
              <w:rPr>
                <w:lang w:val="en-US"/>
                <w:rPrChange w:id="21398" w:author="phuong vu" w:date="2018-11-30T22:36:00Z">
                  <w:rPr>
                    <w:lang w:val="en-US"/>
                  </w:rPr>
                </w:rPrChange>
              </w:rPr>
              <w:t>X</w:t>
            </w:r>
          </w:p>
        </w:tc>
        <w:tc>
          <w:tcPr>
            <w:tcW w:w="1463" w:type="dxa"/>
            <w:tcPrChange w:id="21399" w:author="phuong vu" w:date="2018-11-30T14:51:00Z">
              <w:tcPr>
                <w:tcW w:w="1463" w:type="dxa"/>
              </w:tcPr>
            </w:tcPrChange>
          </w:tcPr>
          <w:p w14:paraId="49F13FF2" w14:textId="77777777" w:rsidR="00DE2334" w:rsidRPr="00920004" w:rsidRDefault="00DE2334" w:rsidP="00BD0851">
            <w:pPr>
              <w:spacing w:before="240" w:line="0" w:lineRule="atLeast"/>
              <w:jc w:val="center"/>
              <w:rPr>
                <w:lang w:val="en-US"/>
                <w:rPrChange w:id="21400" w:author="phuong vu" w:date="2018-11-30T22:36:00Z">
                  <w:rPr>
                    <w:lang w:val="en-US"/>
                  </w:rPr>
                </w:rPrChange>
              </w:rPr>
              <w:pPrChange w:id="21401" w:author="phuong vu" w:date="2018-11-30T14:16:00Z">
                <w:pPr>
                  <w:spacing w:line="360" w:lineRule="auto"/>
                  <w:jc w:val="center"/>
                </w:pPr>
              </w:pPrChange>
            </w:pPr>
          </w:p>
        </w:tc>
        <w:tc>
          <w:tcPr>
            <w:tcW w:w="1463" w:type="dxa"/>
            <w:tcPrChange w:id="21402" w:author="phuong vu" w:date="2018-11-30T14:51:00Z">
              <w:tcPr>
                <w:tcW w:w="1463" w:type="dxa"/>
              </w:tcPr>
            </w:tcPrChange>
          </w:tcPr>
          <w:p w14:paraId="472F0BFE" w14:textId="77777777" w:rsidR="00DE2334" w:rsidRPr="00920004" w:rsidRDefault="00DE2334" w:rsidP="00BD0851">
            <w:pPr>
              <w:spacing w:before="240" w:line="0" w:lineRule="atLeast"/>
              <w:jc w:val="center"/>
              <w:rPr>
                <w:lang w:val="en-US"/>
                <w:rPrChange w:id="21403" w:author="phuong vu" w:date="2018-11-30T22:36:00Z">
                  <w:rPr>
                    <w:lang w:val="en-US"/>
                  </w:rPr>
                </w:rPrChange>
              </w:rPr>
              <w:pPrChange w:id="21404" w:author="phuong vu" w:date="2018-11-30T14:16:00Z">
                <w:pPr>
                  <w:jc w:val="center"/>
                </w:pPr>
              </w:pPrChange>
            </w:pPr>
          </w:p>
        </w:tc>
      </w:tr>
      <w:tr w:rsidR="00DE2334" w:rsidRPr="00920004" w14:paraId="0C2AFE63" w14:textId="77777777" w:rsidTr="00D632EE">
        <w:tc>
          <w:tcPr>
            <w:tcW w:w="805" w:type="dxa"/>
            <w:tcPrChange w:id="21405" w:author="phuong vu" w:date="2018-11-30T14:51:00Z">
              <w:tcPr>
                <w:tcW w:w="805" w:type="dxa"/>
              </w:tcPr>
            </w:tcPrChange>
          </w:tcPr>
          <w:p w14:paraId="5F8BAD02" w14:textId="7DF4A771" w:rsidR="00DE2334" w:rsidRPr="00920004" w:rsidRDefault="00834A8A" w:rsidP="00BD0851">
            <w:pPr>
              <w:spacing w:before="240" w:line="0" w:lineRule="atLeast"/>
              <w:jc w:val="center"/>
              <w:rPr>
                <w:lang w:val="en-US"/>
                <w:rPrChange w:id="21406" w:author="phuong vu" w:date="2018-11-30T22:36:00Z">
                  <w:rPr>
                    <w:lang w:val="en-US"/>
                  </w:rPr>
                </w:rPrChange>
              </w:rPr>
              <w:pPrChange w:id="21407" w:author="phuong vu" w:date="2018-11-30T14:16:00Z">
                <w:pPr>
                  <w:spacing w:line="360" w:lineRule="auto"/>
                  <w:jc w:val="center"/>
                </w:pPr>
              </w:pPrChange>
            </w:pPr>
            <w:ins w:id="21408" w:author="phuong vu" w:date="2018-11-21T22:38:00Z">
              <w:r w:rsidRPr="00920004">
                <w:rPr>
                  <w:lang w:val="en-US"/>
                  <w:rPrChange w:id="21409" w:author="phuong vu" w:date="2018-11-30T22:36:00Z">
                    <w:rPr>
                      <w:lang w:val="en-US"/>
                    </w:rPr>
                  </w:rPrChange>
                </w:rPr>
                <w:lastRenderedPageBreak/>
                <w:t>5</w:t>
              </w:r>
            </w:ins>
            <w:del w:id="21410" w:author="phuong vu" w:date="2018-11-21T22:38:00Z">
              <w:r w:rsidR="00DE2334" w:rsidRPr="00920004" w:rsidDel="00834A8A">
                <w:rPr>
                  <w:lang w:val="en-US"/>
                  <w:rPrChange w:id="21411" w:author="phuong vu" w:date="2018-11-30T22:36:00Z">
                    <w:rPr>
                      <w:lang w:val="en-US"/>
                    </w:rPr>
                  </w:rPrChange>
                </w:rPr>
                <w:delText>4</w:delText>
              </w:r>
            </w:del>
          </w:p>
        </w:tc>
        <w:tc>
          <w:tcPr>
            <w:tcW w:w="2120" w:type="dxa"/>
            <w:tcPrChange w:id="21412" w:author="phuong vu" w:date="2018-11-30T14:51:00Z">
              <w:tcPr>
                <w:tcW w:w="2120" w:type="dxa"/>
              </w:tcPr>
            </w:tcPrChange>
          </w:tcPr>
          <w:p w14:paraId="0C7905DD" w14:textId="77777777" w:rsidR="00DE2334" w:rsidRPr="00920004" w:rsidRDefault="00DE2334" w:rsidP="00E64310">
            <w:pPr>
              <w:rPr>
                <w:lang w:val="en-US"/>
                <w:rPrChange w:id="21413" w:author="phuong vu" w:date="2018-11-30T22:36:00Z">
                  <w:rPr>
                    <w:lang w:val="en-US"/>
                  </w:rPr>
                </w:rPrChange>
              </w:rPr>
              <w:pPrChange w:id="21414" w:author="phuong vu" w:date="2018-11-30T23:16:00Z">
                <w:pPr>
                  <w:spacing w:line="360" w:lineRule="auto"/>
                </w:pPr>
              </w:pPrChange>
            </w:pPr>
            <w:r w:rsidRPr="00920004">
              <w:rPr>
                <w:lang w:val="en-US"/>
                <w:rPrChange w:id="21415" w:author="phuong vu" w:date="2018-11-30T22:36:00Z">
                  <w:rPr>
                    <w:lang w:val="en-US"/>
                  </w:rPr>
                </w:rPrChange>
              </w:rPr>
              <w:t>receipt</w:t>
            </w:r>
          </w:p>
        </w:tc>
        <w:tc>
          <w:tcPr>
            <w:tcW w:w="1463" w:type="dxa"/>
            <w:tcPrChange w:id="21416" w:author="phuong vu" w:date="2018-11-30T14:51:00Z">
              <w:tcPr>
                <w:tcW w:w="1463" w:type="dxa"/>
              </w:tcPr>
            </w:tcPrChange>
          </w:tcPr>
          <w:p w14:paraId="19E2A47D" w14:textId="77777777" w:rsidR="00DE2334" w:rsidRPr="00920004" w:rsidRDefault="00DE2334" w:rsidP="00BD0851">
            <w:pPr>
              <w:spacing w:before="240" w:line="0" w:lineRule="atLeast"/>
              <w:jc w:val="center"/>
              <w:rPr>
                <w:lang w:val="en-US"/>
                <w:rPrChange w:id="21417" w:author="phuong vu" w:date="2018-11-30T22:36:00Z">
                  <w:rPr>
                    <w:lang w:val="en-US"/>
                  </w:rPr>
                </w:rPrChange>
              </w:rPr>
              <w:pPrChange w:id="21418" w:author="phuong vu" w:date="2018-11-30T14:16:00Z">
                <w:pPr>
                  <w:spacing w:line="360" w:lineRule="auto"/>
                  <w:jc w:val="center"/>
                </w:pPr>
              </w:pPrChange>
            </w:pPr>
          </w:p>
        </w:tc>
        <w:tc>
          <w:tcPr>
            <w:tcW w:w="1463" w:type="dxa"/>
            <w:tcPrChange w:id="21419" w:author="phuong vu" w:date="2018-11-30T14:51:00Z">
              <w:tcPr>
                <w:tcW w:w="1463" w:type="dxa"/>
              </w:tcPr>
            </w:tcPrChange>
          </w:tcPr>
          <w:p w14:paraId="26CD018A" w14:textId="77777777" w:rsidR="00DE2334" w:rsidRPr="00920004" w:rsidRDefault="00DE2334" w:rsidP="00BD0851">
            <w:pPr>
              <w:spacing w:before="240" w:line="0" w:lineRule="atLeast"/>
              <w:jc w:val="center"/>
              <w:rPr>
                <w:lang w:val="en-US"/>
                <w:rPrChange w:id="21420" w:author="phuong vu" w:date="2018-11-30T22:36:00Z">
                  <w:rPr>
                    <w:lang w:val="en-US"/>
                  </w:rPr>
                </w:rPrChange>
              </w:rPr>
              <w:pPrChange w:id="21421" w:author="phuong vu" w:date="2018-11-30T14:16:00Z">
                <w:pPr>
                  <w:spacing w:line="360" w:lineRule="auto"/>
                  <w:jc w:val="center"/>
                </w:pPr>
              </w:pPrChange>
            </w:pPr>
            <w:r w:rsidRPr="00920004">
              <w:rPr>
                <w:lang w:val="en-US"/>
                <w:rPrChange w:id="21422" w:author="phuong vu" w:date="2018-11-30T22:36:00Z">
                  <w:rPr>
                    <w:lang w:val="en-US"/>
                  </w:rPr>
                </w:rPrChange>
              </w:rPr>
              <w:t>X</w:t>
            </w:r>
          </w:p>
        </w:tc>
        <w:tc>
          <w:tcPr>
            <w:tcW w:w="1463" w:type="dxa"/>
            <w:tcPrChange w:id="21423" w:author="phuong vu" w:date="2018-11-30T14:51:00Z">
              <w:tcPr>
                <w:tcW w:w="1463" w:type="dxa"/>
              </w:tcPr>
            </w:tcPrChange>
          </w:tcPr>
          <w:p w14:paraId="21C0D277" w14:textId="77777777" w:rsidR="00DE2334" w:rsidRPr="00920004" w:rsidRDefault="00DE2334" w:rsidP="00BD0851">
            <w:pPr>
              <w:spacing w:before="240" w:line="0" w:lineRule="atLeast"/>
              <w:jc w:val="center"/>
              <w:rPr>
                <w:lang w:val="en-US"/>
                <w:rPrChange w:id="21424" w:author="phuong vu" w:date="2018-11-30T22:36:00Z">
                  <w:rPr>
                    <w:lang w:val="en-US"/>
                  </w:rPr>
                </w:rPrChange>
              </w:rPr>
              <w:pPrChange w:id="21425" w:author="phuong vu" w:date="2018-11-30T14:16:00Z">
                <w:pPr>
                  <w:spacing w:line="360" w:lineRule="auto"/>
                  <w:jc w:val="center"/>
                </w:pPr>
              </w:pPrChange>
            </w:pPr>
          </w:p>
        </w:tc>
        <w:tc>
          <w:tcPr>
            <w:tcW w:w="1463" w:type="dxa"/>
            <w:tcPrChange w:id="21426" w:author="phuong vu" w:date="2018-11-30T14:51:00Z">
              <w:tcPr>
                <w:tcW w:w="1463" w:type="dxa"/>
              </w:tcPr>
            </w:tcPrChange>
          </w:tcPr>
          <w:p w14:paraId="7D56F612" w14:textId="77777777" w:rsidR="00DE2334" w:rsidRPr="00920004" w:rsidRDefault="00DE2334" w:rsidP="00BD0851">
            <w:pPr>
              <w:spacing w:before="240" w:line="0" w:lineRule="atLeast"/>
              <w:jc w:val="center"/>
              <w:rPr>
                <w:lang w:val="en-US"/>
                <w:rPrChange w:id="21427" w:author="phuong vu" w:date="2018-11-30T22:36:00Z">
                  <w:rPr>
                    <w:lang w:val="en-US"/>
                  </w:rPr>
                </w:rPrChange>
              </w:rPr>
              <w:pPrChange w:id="21428" w:author="phuong vu" w:date="2018-11-30T14:16:00Z">
                <w:pPr>
                  <w:jc w:val="center"/>
                </w:pPr>
              </w:pPrChange>
            </w:pPr>
          </w:p>
        </w:tc>
      </w:tr>
      <w:tr w:rsidR="00834A8A" w:rsidRPr="00920004" w14:paraId="459285C0" w14:textId="77777777" w:rsidTr="00D632EE">
        <w:trPr>
          <w:ins w:id="21429" w:author="phuong vu" w:date="2018-11-21T22:38:00Z"/>
        </w:trPr>
        <w:tc>
          <w:tcPr>
            <w:tcW w:w="805" w:type="dxa"/>
            <w:tcPrChange w:id="21430" w:author="phuong vu" w:date="2018-11-30T14:51:00Z">
              <w:tcPr>
                <w:tcW w:w="805" w:type="dxa"/>
              </w:tcPr>
            </w:tcPrChange>
          </w:tcPr>
          <w:p w14:paraId="4295E5D4" w14:textId="2121EA39" w:rsidR="00834A8A" w:rsidRPr="00920004" w:rsidRDefault="00834A8A" w:rsidP="00BD0851">
            <w:pPr>
              <w:spacing w:before="240" w:line="0" w:lineRule="atLeast"/>
              <w:jc w:val="center"/>
              <w:rPr>
                <w:ins w:id="21431" w:author="phuong vu" w:date="2018-11-21T22:38:00Z"/>
                <w:lang w:val="en-US"/>
                <w:rPrChange w:id="21432" w:author="phuong vu" w:date="2018-11-30T22:36:00Z">
                  <w:rPr>
                    <w:ins w:id="21433" w:author="phuong vu" w:date="2018-11-21T22:38:00Z"/>
                    <w:lang w:val="en-US"/>
                  </w:rPr>
                </w:rPrChange>
              </w:rPr>
              <w:pPrChange w:id="21434" w:author="phuong vu" w:date="2018-11-30T14:16:00Z">
                <w:pPr>
                  <w:spacing w:line="360" w:lineRule="auto"/>
                  <w:jc w:val="center"/>
                </w:pPr>
              </w:pPrChange>
            </w:pPr>
            <w:ins w:id="21435" w:author="phuong vu" w:date="2018-11-21T22:38:00Z">
              <w:r w:rsidRPr="00920004">
                <w:rPr>
                  <w:lang w:val="en-US"/>
                  <w:rPrChange w:id="21436" w:author="phuong vu" w:date="2018-11-30T22:36:00Z">
                    <w:rPr>
                      <w:lang w:val="en-US"/>
                    </w:rPr>
                  </w:rPrChange>
                </w:rPr>
                <w:t>6</w:t>
              </w:r>
            </w:ins>
          </w:p>
        </w:tc>
        <w:tc>
          <w:tcPr>
            <w:tcW w:w="2120" w:type="dxa"/>
            <w:tcPrChange w:id="21437" w:author="phuong vu" w:date="2018-11-30T14:51:00Z">
              <w:tcPr>
                <w:tcW w:w="2120" w:type="dxa"/>
              </w:tcPr>
            </w:tcPrChange>
          </w:tcPr>
          <w:p w14:paraId="0B9EC30C" w14:textId="54B5D791" w:rsidR="00834A8A" w:rsidRPr="00920004" w:rsidRDefault="00155E24" w:rsidP="00BD0851">
            <w:pPr>
              <w:spacing w:before="240" w:line="0" w:lineRule="atLeast"/>
              <w:rPr>
                <w:ins w:id="21438" w:author="phuong vu" w:date="2018-11-21T22:38:00Z"/>
                <w:lang w:val="en-US"/>
                <w:rPrChange w:id="21439" w:author="phuong vu" w:date="2018-11-30T22:36:00Z">
                  <w:rPr>
                    <w:ins w:id="21440" w:author="phuong vu" w:date="2018-11-21T22:38:00Z"/>
                    <w:lang w:val="en-US"/>
                  </w:rPr>
                </w:rPrChange>
              </w:rPr>
              <w:pPrChange w:id="21441" w:author="phuong vu" w:date="2018-11-30T14:16:00Z">
                <w:pPr>
                  <w:spacing w:line="360" w:lineRule="auto"/>
                </w:pPr>
              </w:pPrChange>
            </w:pPr>
            <w:ins w:id="21442" w:author="phuong vu" w:date="2018-11-21T22:38:00Z">
              <w:r w:rsidRPr="00920004">
                <w:rPr>
                  <w:lang w:val="en-US"/>
                  <w:rPrChange w:id="21443" w:author="phuong vu" w:date="2018-11-30T22:36:00Z">
                    <w:rPr>
                      <w:lang w:val="en-US"/>
                    </w:rPr>
                  </w:rPrChange>
                </w:rPr>
                <w:t>receipt_detail</w:t>
              </w:r>
            </w:ins>
          </w:p>
        </w:tc>
        <w:tc>
          <w:tcPr>
            <w:tcW w:w="1463" w:type="dxa"/>
            <w:tcPrChange w:id="21444" w:author="phuong vu" w:date="2018-11-30T14:51:00Z">
              <w:tcPr>
                <w:tcW w:w="1463" w:type="dxa"/>
              </w:tcPr>
            </w:tcPrChange>
          </w:tcPr>
          <w:p w14:paraId="64AD4C58" w14:textId="77777777" w:rsidR="00834A8A" w:rsidRPr="00920004" w:rsidRDefault="00834A8A" w:rsidP="00BD0851">
            <w:pPr>
              <w:spacing w:before="240" w:line="0" w:lineRule="atLeast"/>
              <w:jc w:val="center"/>
              <w:rPr>
                <w:ins w:id="21445" w:author="phuong vu" w:date="2018-11-21T22:38:00Z"/>
                <w:lang w:val="en-US"/>
                <w:rPrChange w:id="21446" w:author="phuong vu" w:date="2018-11-30T22:36:00Z">
                  <w:rPr>
                    <w:ins w:id="21447" w:author="phuong vu" w:date="2018-11-21T22:38:00Z"/>
                    <w:lang w:val="en-US"/>
                  </w:rPr>
                </w:rPrChange>
              </w:rPr>
              <w:pPrChange w:id="21448" w:author="phuong vu" w:date="2018-11-30T14:16:00Z">
                <w:pPr>
                  <w:spacing w:line="360" w:lineRule="auto"/>
                  <w:jc w:val="center"/>
                </w:pPr>
              </w:pPrChange>
            </w:pPr>
          </w:p>
        </w:tc>
        <w:tc>
          <w:tcPr>
            <w:tcW w:w="1463" w:type="dxa"/>
            <w:tcPrChange w:id="21449" w:author="phuong vu" w:date="2018-11-30T14:51:00Z">
              <w:tcPr>
                <w:tcW w:w="1463" w:type="dxa"/>
              </w:tcPr>
            </w:tcPrChange>
          </w:tcPr>
          <w:p w14:paraId="6756B384" w14:textId="5F1BB0B6" w:rsidR="00834A8A" w:rsidRPr="00920004" w:rsidRDefault="00155E24" w:rsidP="00BD0851">
            <w:pPr>
              <w:spacing w:before="240" w:line="0" w:lineRule="atLeast"/>
              <w:jc w:val="center"/>
              <w:rPr>
                <w:ins w:id="21450" w:author="phuong vu" w:date="2018-11-21T22:38:00Z"/>
                <w:lang w:val="en-US"/>
                <w:rPrChange w:id="21451" w:author="phuong vu" w:date="2018-11-30T22:36:00Z">
                  <w:rPr>
                    <w:ins w:id="21452" w:author="phuong vu" w:date="2018-11-21T22:38:00Z"/>
                    <w:lang w:val="en-US"/>
                  </w:rPr>
                </w:rPrChange>
              </w:rPr>
              <w:pPrChange w:id="21453" w:author="phuong vu" w:date="2018-11-30T14:16:00Z">
                <w:pPr>
                  <w:spacing w:line="360" w:lineRule="auto"/>
                  <w:jc w:val="center"/>
                </w:pPr>
              </w:pPrChange>
            </w:pPr>
            <w:ins w:id="21454" w:author="phuong vu" w:date="2018-11-27T16:11:00Z">
              <w:r w:rsidRPr="00920004">
                <w:rPr>
                  <w:lang w:val="en-US"/>
                  <w:rPrChange w:id="21455" w:author="phuong vu" w:date="2018-11-30T22:36:00Z">
                    <w:rPr>
                      <w:lang w:val="en-US"/>
                    </w:rPr>
                  </w:rPrChange>
                </w:rPr>
                <w:t>X</w:t>
              </w:r>
            </w:ins>
          </w:p>
        </w:tc>
        <w:tc>
          <w:tcPr>
            <w:tcW w:w="1463" w:type="dxa"/>
            <w:tcPrChange w:id="21456" w:author="phuong vu" w:date="2018-11-30T14:51:00Z">
              <w:tcPr>
                <w:tcW w:w="1463" w:type="dxa"/>
              </w:tcPr>
            </w:tcPrChange>
          </w:tcPr>
          <w:p w14:paraId="0431D035" w14:textId="77777777" w:rsidR="00834A8A" w:rsidRPr="00920004" w:rsidRDefault="00834A8A" w:rsidP="00BD0851">
            <w:pPr>
              <w:spacing w:before="240" w:line="0" w:lineRule="atLeast"/>
              <w:jc w:val="center"/>
              <w:rPr>
                <w:ins w:id="21457" w:author="phuong vu" w:date="2018-11-21T22:38:00Z"/>
                <w:lang w:val="en-US"/>
                <w:rPrChange w:id="21458" w:author="phuong vu" w:date="2018-11-30T22:36:00Z">
                  <w:rPr>
                    <w:ins w:id="21459" w:author="phuong vu" w:date="2018-11-21T22:38:00Z"/>
                    <w:lang w:val="en-US"/>
                  </w:rPr>
                </w:rPrChange>
              </w:rPr>
              <w:pPrChange w:id="21460" w:author="phuong vu" w:date="2018-11-30T14:16:00Z">
                <w:pPr>
                  <w:spacing w:line="360" w:lineRule="auto"/>
                  <w:jc w:val="center"/>
                </w:pPr>
              </w:pPrChange>
            </w:pPr>
          </w:p>
        </w:tc>
        <w:tc>
          <w:tcPr>
            <w:tcW w:w="1463" w:type="dxa"/>
            <w:tcPrChange w:id="21461" w:author="phuong vu" w:date="2018-11-30T14:51:00Z">
              <w:tcPr>
                <w:tcW w:w="1463" w:type="dxa"/>
              </w:tcPr>
            </w:tcPrChange>
          </w:tcPr>
          <w:p w14:paraId="060D4165" w14:textId="77777777" w:rsidR="00834A8A" w:rsidRPr="00920004" w:rsidRDefault="00834A8A" w:rsidP="00D632EE">
            <w:pPr>
              <w:keepNext/>
              <w:spacing w:before="240" w:line="0" w:lineRule="atLeast"/>
              <w:jc w:val="center"/>
              <w:rPr>
                <w:ins w:id="21462" w:author="phuong vu" w:date="2018-11-21T22:38:00Z"/>
                <w:lang w:val="en-US"/>
                <w:rPrChange w:id="21463" w:author="phuong vu" w:date="2018-11-30T22:36:00Z">
                  <w:rPr>
                    <w:ins w:id="21464" w:author="phuong vu" w:date="2018-11-21T22:38:00Z"/>
                    <w:lang w:val="en-US"/>
                  </w:rPr>
                </w:rPrChange>
              </w:rPr>
              <w:pPrChange w:id="21465" w:author="phuong vu" w:date="2018-11-30T14:54:00Z">
                <w:pPr>
                  <w:jc w:val="center"/>
                </w:pPr>
              </w:pPrChange>
            </w:pPr>
          </w:p>
        </w:tc>
      </w:tr>
    </w:tbl>
    <w:p w14:paraId="650C68F8" w14:textId="33ADC6EC" w:rsidR="00DE2334" w:rsidRPr="00920004" w:rsidRDefault="00D632EE" w:rsidP="00A17FA5">
      <w:pPr>
        <w:pStyle w:val="Caption"/>
        <w:rPr>
          <w:lang w:val="en-US"/>
          <w:rPrChange w:id="21466" w:author="phuong vu" w:date="2018-11-30T22:36:00Z">
            <w:rPr>
              <w:lang w:val="en-US"/>
            </w:rPr>
          </w:rPrChange>
        </w:rPr>
        <w:pPrChange w:id="21467" w:author="phuong vu" w:date="2018-11-30T22:42:00Z">
          <w:pPr/>
        </w:pPrChange>
      </w:pPr>
      <w:bookmarkStart w:id="21468" w:name="_Toc531381625"/>
      <w:ins w:id="21469" w:author="phuong vu" w:date="2018-11-30T14:54:00Z">
        <w:r w:rsidRPr="00920004">
          <w:rPr>
            <w:rPrChange w:id="21470" w:author="phuong vu" w:date="2018-11-30T22:36:00Z">
              <w:rPr/>
            </w:rPrChange>
          </w:rPr>
          <w:t xml:space="preserve">Bảng </w:t>
        </w:r>
        <w:r w:rsidRPr="00920004">
          <w:rPr>
            <w:rPrChange w:id="21471" w:author="phuong vu" w:date="2018-11-30T22:36:00Z">
              <w:rPr/>
            </w:rPrChange>
          </w:rPr>
          <w:fldChar w:fldCharType="begin"/>
        </w:r>
        <w:r w:rsidRPr="00920004">
          <w:rPr>
            <w:rPrChange w:id="21472" w:author="phuong vu" w:date="2018-11-30T22:36:00Z">
              <w:rPr/>
            </w:rPrChange>
          </w:rPr>
          <w:instrText xml:space="preserve"> STYLEREF 1 \s </w:instrText>
        </w:r>
      </w:ins>
      <w:r w:rsidRPr="00920004">
        <w:rPr>
          <w:rPrChange w:id="21473" w:author="phuong vu" w:date="2018-11-30T22:36:00Z">
            <w:rPr/>
          </w:rPrChange>
        </w:rPr>
        <w:fldChar w:fldCharType="separate"/>
      </w:r>
      <w:r w:rsidR="00B5490C">
        <w:rPr>
          <w:noProof/>
        </w:rPr>
        <w:t>3</w:t>
      </w:r>
      <w:ins w:id="21474" w:author="phuong vu" w:date="2018-11-30T14:54:00Z">
        <w:r w:rsidRPr="00920004">
          <w:rPr>
            <w:rPrChange w:id="21475" w:author="phuong vu" w:date="2018-11-30T22:36:00Z">
              <w:rPr/>
            </w:rPrChange>
          </w:rPr>
          <w:fldChar w:fldCharType="end"/>
        </w:r>
        <w:r w:rsidRPr="00920004">
          <w:rPr>
            <w:rPrChange w:id="21476" w:author="phuong vu" w:date="2018-11-30T22:36:00Z">
              <w:rPr/>
            </w:rPrChange>
          </w:rPr>
          <w:t>.</w:t>
        </w:r>
        <w:r w:rsidRPr="00920004">
          <w:rPr>
            <w:rPrChange w:id="21477" w:author="phuong vu" w:date="2018-11-30T22:36:00Z">
              <w:rPr/>
            </w:rPrChange>
          </w:rPr>
          <w:fldChar w:fldCharType="begin"/>
        </w:r>
        <w:r w:rsidRPr="00920004">
          <w:rPr>
            <w:rPrChange w:id="21478" w:author="phuong vu" w:date="2018-11-30T22:36:00Z">
              <w:rPr/>
            </w:rPrChange>
          </w:rPr>
          <w:instrText xml:space="preserve"> SEQ Bảng \* ARABIC \s 1 </w:instrText>
        </w:r>
      </w:ins>
      <w:r w:rsidRPr="00920004">
        <w:rPr>
          <w:rPrChange w:id="21479" w:author="phuong vu" w:date="2018-11-30T22:36:00Z">
            <w:rPr/>
          </w:rPrChange>
        </w:rPr>
        <w:fldChar w:fldCharType="separate"/>
      </w:r>
      <w:ins w:id="21480" w:author="phuong vu" w:date="2018-11-30T22:44:00Z">
        <w:r w:rsidR="00B5490C">
          <w:rPr>
            <w:noProof/>
          </w:rPr>
          <w:t>17</w:t>
        </w:r>
      </w:ins>
      <w:ins w:id="21481" w:author="phuong vu" w:date="2018-11-30T14:54:00Z">
        <w:r w:rsidRPr="00920004">
          <w:rPr>
            <w:rPrChange w:id="21482" w:author="phuong vu" w:date="2018-11-30T22:36:00Z">
              <w:rPr/>
            </w:rPrChange>
          </w:rPr>
          <w:fldChar w:fldCharType="end"/>
        </w:r>
        <w:r w:rsidRPr="00920004">
          <w:rPr>
            <w:lang w:val="en-US"/>
            <w:rPrChange w:id="21483" w:author="phuong vu" w:date="2018-11-30T22:36:00Z">
              <w:rPr>
                <w:lang w:val="en-US"/>
              </w:rPr>
            </w:rPrChange>
          </w:rPr>
          <w:t xml:space="preserve"> Dữ liệu sử dụng thay đổi trạng thái biên nhận</w:t>
        </w:r>
      </w:ins>
      <w:bookmarkEnd w:id="21468"/>
    </w:p>
    <w:p w14:paraId="30DC4E59" w14:textId="28867854" w:rsidR="00070C2F" w:rsidRPr="00920004" w:rsidRDefault="00070C2F" w:rsidP="00D632EE">
      <w:pPr>
        <w:pStyle w:val="Heading6"/>
        <w:numPr>
          <w:ilvl w:val="0"/>
          <w:numId w:val="81"/>
        </w:numPr>
        <w:spacing w:before="240" w:line="0" w:lineRule="atLeast"/>
        <w:rPr>
          <w:ins w:id="21484" w:author="phuong vu" w:date="2018-11-26T15:24:00Z"/>
          <w:rFonts w:cstheme="majorHAnsi"/>
          <w:lang w:val="en-US"/>
          <w:rPrChange w:id="21485" w:author="phuong vu" w:date="2018-11-30T22:36:00Z">
            <w:rPr>
              <w:ins w:id="21486" w:author="phuong vu" w:date="2018-11-26T15:24:00Z"/>
              <w:rFonts w:cstheme="majorHAnsi"/>
              <w:lang w:val="en-US"/>
            </w:rPr>
          </w:rPrChange>
        </w:rPr>
        <w:pPrChange w:id="21487" w:author="phuong vu" w:date="2018-11-30T14:52:00Z">
          <w:pPr>
            <w:pStyle w:val="Heading6"/>
            <w:spacing w:line="276" w:lineRule="auto"/>
          </w:pPr>
        </w:pPrChange>
      </w:pPr>
      <w:r w:rsidRPr="00920004">
        <w:rPr>
          <w:rFonts w:cstheme="majorHAnsi"/>
          <w:lang w:val="en-US"/>
          <w:rPrChange w:id="21488" w:author="phuong vu" w:date="2018-11-30T22:36:00Z">
            <w:rPr>
              <w:lang w:val="en-US"/>
            </w:rPr>
          </w:rPrChange>
        </w:rPr>
        <w:t>Cách xử lí</w:t>
      </w:r>
    </w:p>
    <w:p w14:paraId="28126BCA" w14:textId="2D36B23A" w:rsidR="007D228D" w:rsidRPr="00920004" w:rsidRDefault="000946D2" w:rsidP="00BD0851">
      <w:pPr>
        <w:keepNext/>
        <w:spacing w:before="240" w:line="0" w:lineRule="atLeast"/>
        <w:rPr>
          <w:ins w:id="21489" w:author="phuong vu" w:date="2018-11-26T15:24:00Z"/>
          <w:rPrChange w:id="21490" w:author="phuong vu" w:date="2018-11-30T22:36:00Z">
            <w:rPr>
              <w:ins w:id="21491" w:author="phuong vu" w:date="2018-11-26T15:24:00Z"/>
            </w:rPr>
          </w:rPrChange>
        </w:rPr>
        <w:pPrChange w:id="21492" w:author="phuong vu" w:date="2018-11-30T14:16:00Z">
          <w:pPr/>
        </w:pPrChange>
      </w:pPr>
      <w:ins w:id="21493" w:author="phuong vu" w:date="2018-11-27T15:40:00Z">
        <w:r w:rsidRPr="00920004">
          <w:rPr>
            <w:noProof/>
            <w:lang w:val="en-US"/>
            <w:rPrChange w:id="21494" w:author="phuong vu" w:date="2018-11-30T22:36:00Z">
              <w:rPr>
                <w:noProof/>
                <w:lang w:val="en-US"/>
              </w:rPr>
            </w:rPrChange>
          </w:rPr>
          <w:drawing>
            <wp:inline distT="0" distB="0" distL="0" distR="0" wp14:anchorId="2B7D6844" wp14:editId="50102FBD">
              <wp:extent cx="5579745" cy="6709272"/>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583325" cy="6713576"/>
                      </a:xfrm>
                      <a:prstGeom prst="rect">
                        <a:avLst/>
                      </a:prstGeom>
                      <a:noFill/>
                      <a:ln>
                        <a:noFill/>
                      </a:ln>
                    </pic:spPr>
                  </pic:pic>
                </a:graphicData>
              </a:graphic>
            </wp:inline>
          </w:drawing>
        </w:r>
      </w:ins>
    </w:p>
    <w:p w14:paraId="019F5AC3" w14:textId="12399D73" w:rsidR="007D228D" w:rsidRPr="00920004" w:rsidRDefault="007D228D" w:rsidP="00A17FA5">
      <w:pPr>
        <w:pStyle w:val="Caption"/>
        <w:rPr>
          <w:lang w:val="en-US"/>
          <w:rPrChange w:id="21495" w:author="phuong vu" w:date="2018-11-30T22:36:00Z">
            <w:rPr>
              <w:lang w:val="en-US"/>
            </w:rPr>
          </w:rPrChange>
        </w:rPr>
        <w:pPrChange w:id="21496" w:author="phuong vu" w:date="2018-11-30T22:42:00Z">
          <w:pPr>
            <w:pStyle w:val="Heading6"/>
          </w:pPr>
        </w:pPrChange>
      </w:pPr>
      <w:bookmarkStart w:id="21497" w:name="_Toc531380502"/>
      <w:ins w:id="21498" w:author="phuong vu" w:date="2018-11-26T15:24:00Z">
        <w:r w:rsidRPr="00920004">
          <w:rPr>
            <w:rPrChange w:id="21499" w:author="phuong vu" w:date="2018-11-30T22:36:00Z">
              <w:rPr/>
            </w:rPrChange>
          </w:rPr>
          <w:t xml:space="preserve">Hình </w:t>
        </w:r>
      </w:ins>
      <w:ins w:id="21500" w:author="phuong vu" w:date="2018-11-30T15:13:00Z">
        <w:r w:rsidR="00EF3636" w:rsidRPr="00920004">
          <w:rPr>
            <w:rPrChange w:id="21501" w:author="phuong vu" w:date="2018-11-30T22:36:00Z">
              <w:rPr/>
            </w:rPrChange>
          </w:rPr>
          <w:fldChar w:fldCharType="begin"/>
        </w:r>
        <w:r w:rsidR="00EF3636" w:rsidRPr="00920004">
          <w:rPr>
            <w:rPrChange w:id="21502" w:author="phuong vu" w:date="2018-11-30T22:36:00Z">
              <w:rPr/>
            </w:rPrChange>
          </w:rPr>
          <w:instrText xml:space="preserve"> STYLEREF 1 \s </w:instrText>
        </w:r>
      </w:ins>
      <w:r w:rsidR="00EF3636" w:rsidRPr="00920004">
        <w:rPr>
          <w:rPrChange w:id="21503" w:author="phuong vu" w:date="2018-11-30T22:36:00Z">
            <w:rPr/>
          </w:rPrChange>
        </w:rPr>
        <w:fldChar w:fldCharType="separate"/>
      </w:r>
      <w:r w:rsidR="00B5490C">
        <w:rPr>
          <w:noProof/>
        </w:rPr>
        <w:t>3</w:t>
      </w:r>
      <w:ins w:id="21504" w:author="phuong vu" w:date="2018-11-30T15:13:00Z">
        <w:r w:rsidR="00EF3636" w:rsidRPr="00920004">
          <w:rPr>
            <w:rPrChange w:id="21505" w:author="phuong vu" w:date="2018-11-30T22:36:00Z">
              <w:rPr/>
            </w:rPrChange>
          </w:rPr>
          <w:fldChar w:fldCharType="end"/>
        </w:r>
        <w:r w:rsidR="00EF3636" w:rsidRPr="00920004">
          <w:rPr>
            <w:rPrChange w:id="21506" w:author="phuong vu" w:date="2018-11-30T22:36:00Z">
              <w:rPr/>
            </w:rPrChange>
          </w:rPr>
          <w:t>.</w:t>
        </w:r>
        <w:r w:rsidR="00EF3636" w:rsidRPr="00920004">
          <w:rPr>
            <w:rPrChange w:id="21507" w:author="phuong vu" w:date="2018-11-30T22:36:00Z">
              <w:rPr/>
            </w:rPrChange>
          </w:rPr>
          <w:fldChar w:fldCharType="begin"/>
        </w:r>
        <w:r w:rsidR="00EF3636" w:rsidRPr="00920004">
          <w:rPr>
            <w:rPrChange w:id="21508" w:author="phuong vu" w:date="2018-11-30T22:36:00Z">
              <w:rPr/>
            </w:rPrChange>
          </w:rPr>
          <w:instrText xml:space="preserve"> SEQ Hình \* ARABIC \s 1 </w:instrText>
        </w:r>
      </w:ins>
      <w:r w:rsidR="00EF3636" w:rsidRPr="00920004">
        <w:rPr>
          <w:rPrChange w:id="21509" w:author="phuong vu" w:date="2018-11-30T22:36:00Z">
            <w:rPr/>
          </w:rPrChange>
        </w:rPr>
        <w:fldChar w:fldCharType="separate"/>
      </w:r>
      <w:ins w:id="21510" w:author="phuong vu" w:date="2018-11-30T22:44:00Z">
        <w:r w:rsidR="00B5490C">
          <w:rPr>
            <w:noProof/>
          </w:rPr>
          <w:t>25</w:t>
        </w:r>
      </w:ins>
      <w:ins w:id="21511" w:author="phuong vu" w:date="2018-11-30T15:13:00Z">
        <w:r w:rsidR="00EF3636" w:rsidRPr="00920004">
          <w:rPr>
            <w:rPrChange w:id="21512" w:author="phuong vu" w:date="2018-11-30T22:36:00Z">
              <w:rPr/>
            </w:rPrChange>
          </w:rPr>
          <w:fldChar w:fldCharType="end"/>
        </w:r>
      </w:ins>
      <w:ins w:id="21513" w:author="phuong vu" w:date="2018-11-26T15:24:00Z">
        <w:r w:rsidRPr="00920004">
          <w:rPr>
            <w:lang w:val="en-US"/>
            <w:rPrChange w:id="21514" w:author="phuong vu" w:date="2018-11-30T22:36:00Z">
              <w:rPr>
                <w:lang w:val="en-US"/>
              </w:rPr>
            </w:rPrChange>
          </w:rPr>
          <w:t xml:space="preserve"> Sơ đồ xử lí thay đổi trạng thái biên nhận</w:t>
        </w:r>
      </w:ins>
      <w:bookmarkEnd w:id="21497"/>
    </w:p>
    <w:p w14:paraId="5EB6A657" w14:textId="550C32D3" w:rsidR="00070C2F" w:rsidRPr="00920004" w:rsidRDefault="00070C2F" w:rsidP="00BD0851">
      <w:pPr>
        <w:pStyle w:val="Heading5"/>
        <w:spacing w:before="240" w:line="0" w:lineRule="atLeast"/>
        <w:rPr>
          <w:rFonts w:cstheme="majorHAnsi"/>
          <w:lang w:val="en-US"/>
          <w:rPrChange w:id="21515" w:author="phuong vu" w:date="2018-11-30T22:36:00Z">
            <w:rPr>
              <w:lang w:val="en-US"/>
            </w:rPr>
          </w:rPrChange>
        </w:rPr>
        <w:pPrChange w:id="21516" w:author="phuong vu" w:date="2018-11-30T14:16:00Z">
          <w:pPr>
            <w:pStyle w:val="Heading5"/>
          </w:pPr>
        </w:pPrChange>
      </w:pPr>
      <w:r w:rsidRPr="00920004">
        <w:rPr>
          <w:rFonts w:cstheme="majorHAnsi"/>
          <w:lang w:val="en-US"/>
          <w:rPrChange w:id="21517" w:author="phuong vu" w:date="2018-11-30T22:36:00Z">
            <w:rPr>
              <w:lang w:val="en-US"/>
            </w:rPr>
          </w:rPrChange>
        </w:rPr>
        <w:lastRenderedPageBreak/>
        <w:t>Cập nhật thông tin biên nhận</w:t>
      </w:r>
    </w:p>
    <w:p w14:paraId="3F5A01F6" w14:textId="7708E725" w:rsidR="00836F48" w:rsidRPr="00920004" w:rsidRDefault="00070C2F" w:rsidP="00D632EE">
      <w:pPr>
        <w:ind w:firstLine="720"/>
        <w:rPr>
          <w:lang w:val="en-US"/>
          <w:rPrChange w:id="21518" w:author="phuong vu" w:date="2018-11-30T22:36:00Z">
            <w:rPr>
              <w:lang w:val="en-US"/>
            </w:rPr>
          </w:rPrChange>
        </w:rPr>
        <w:pPrChange w:id="21519" w:author="phuong vu" w:date="2018-11-30T14:57:00Z">
          <w:pPr>
            <w:pStyle w:val="Heading6"/>
          </w:pPr>
        </w:pPrChange>
      </w:pPr>
      <w:r w:rsidRPr="00920004">
        <w:rPr>
          <w:b/>
          <w:lang w:val="en-US"/>
          <w:rPrChange w:id="21520" w:author="phuong vu" w:date="2018-11-30T22:36:00Z">
            <w:rPr>
              <w:lang w:val="en-US"/>
            </w:rPr>
          </w:rPrChange>
        </w:rPr>
        <w:t>Mục đích</w:t>
      </w:r>
      <w:ins w:id="21521" w:author="phuong vu" w:date="2018-11-30T14:57:00Z">
        <w:r w:rsidR="00D632EE" w:rsidRPr="00920004">
          <w:rPr>
            <w:b/>
            <w:lang w:val="en-US"/>
            <w:rPrChange w:id="21522" w:author="phuong vu" w:date="2018-11-30T22:36:00Z">
              <w:rPr>
                <w:lang w:val="en-US"/>
              </w:rPr>
            </w:rPrChange>
          </w:rPr>
          <w:t>:</w:t>
        </w:r>
        <w:r w:rsidR="00D632EE" w:rsidRPr="00920004">
          <w:rPr>
            <w:lang w:val="en-US"/>
            <w:rPrChange w:id="21523" w:author="phuong vu" w:date="2018-11-30T22:36:00Z">
              <w:rPr>
                <w:lang w:val="en-US"/>
              </w:rPr>
            </w:rPrChange>
          </w:rPr>
          <w:t xml:space="preserve"> </w:t>
        </w:r>
      </w:ins>
      <w:ins w:id="21524" w:author="phuong vu" w:date="2018-11-21T23:29:00Z">
        <w:r w:rsidR="00836F48" w:rsidRPr="00920004">
          <w:rPr>
            <w:lang w:val="en-US"/>
            <w:rPrChange w:id="21525" w:author="phuong vu" w:date="2018-11-30T22:36:00Z">
              <w:rPr>
                <w:b w:val="0"/>
                <w:lang w:val="en-US"/>
              </w:rPr>
            </w:rPrChange>
          </w:rPr>
          <w:t>Cập nhật lại thông tin biên nhận đúng với thông tin nhân viên lấy đ</w:t>
        </w:r>
      </w:ins>
      <w:ins w:id="21526" w:author="phuong vu" w:date="2018-11-21T23:30:00Z">
        <w:r w:rsidR="00836F48" w:rsidRPr="00920004">
          <w:rPr>
            <w:lang w:val="en-US"/>
            <w:rPrChange w:id="21527" w:author="phuong vu" w:date="2018-11-30T22:36:00Z">
              <w:rPr>
                <w:b w:val="0"/>
                <w:lang w:val="en-US"/>
              </w:rPr>
            </w:rPrChange>
          </w:rPr>
          <w:t>ược trực tiếp từ khách hàng</w:t>
        </w:r>
      </w:ins>
      <w:ins w:id="21528" w:author="phuong vu" w:date="2018-11-21T23:31:00Z">
        <w:r w:rsidR="00836F48" w:rsidRPr="00920004">
          <w:rPr>
            <w:lang w:val="en-US"/>
            <w:rPrChange w:id="21529" w:author="phuong vu" w:date="2018-11-30T22:36:00Z">
              <w:rPr>
                <w:b w:val="0"/>
                <w:lang w:val="en-US"/>
              </w:rPr>
            </w:rPrChange>
          </w:rPr>
          <w:t xml:space="preserve"> cũng như các thông tin cho đúng với thực tế </w:t>
        </w:r>
      </w:ins>
      <w:ins w:id="21530" w:author="phuong vu" w:date="2018-11-21T23:32:00Z">
        <w:r w:rsidR="00836F48" w:rsidRPr="00920004">
          <w:rPr>
            <w:lang w:val="en-US"/>
            <w:rPrChange w:id="21531" w:author="phuong vu" w:date="2018-11-30T22:36:00Z">
              <w:rPr>
                <w:b w:val="0"/>
                <w:lang w:val="en-US"/>
              </w:rPr>
            </w:rPrChange>
          </w:rPr>
          <w:t>khi xử lí đơn hàng.</w:t>
        </w:r>
      </w:ins>
    </w:p>
    <w:p w14:paraId="07C461F8" w14:textId="575B6638" w:rsidR="00070C2F" w:rsidRPr="00920004" w:rsidRDefault="00070C2F" w:rsidP="00E64310">
      <w:pPr>
        <w:pStyle w:val="Heading6"/>
        <w:numPr>
          <w:ilvl w:val="0"/>
          <w:numId w:val="81"/>
        </w:numPr>
        <w:spacing w:before="240" w:line="0" w:lineRule="atLeast"/>
        <w:ind w:left="720"/>
        <w:rPr>
          <w:rFonts w:cstheme="majorHAnsi"/>
          <w:lang w:val="en-US"/>
          <w:rPrChange w:id="21532" w:author="phuong vu" w:date="2018-11-30T22:36:00Z">
            <w:rPr>
              <w:lang w:val="en-US"/>
            </w:rPr>
          </w:rPrChange>
        </w:rPr>
        <w:pPrChange w:id="21533" w:author="phuong vu" w:date="2018-11-30T23:17:00Z">
          <w:pPr>
            <w:pStyle w:val="Heading6"/>
          </w:pPr>
        </w:pPrChange>
      </w:pPr>
      <w:r w:rsidRPr="00920004">
        <w:rPr>
          <w:rFonts w:cstheme="majorHAnsi"/>
          <w:lang w:val="en-US"/>
          <w:rPrChange w:id="21534" w:author="phuong vu" w:date="2018-11-30T22:36:00Z">
            <w:rPr>
              <w:lang w:val="en-US"/>
            </w:rPr>
          </w:rPrChange>
        </w:rPr>
        <w:t>Giao diện</w:t>
      </w:r>
    </w:p>
    <w:p w14:paraId="2B0EE830" w14:textId="77777777" w:rsidR="006C3B6C" w:rsidRPr="00920004" w:rsidRDefault="006C3B6C" w:rsidP="00BD0851">
      <w:pPr>
        <w:keepNext/>
        <w:spacing w:before="240" w:line="0" w:lineRule="atLeast"/>
        <w:rPr>
          <w:rPrChange w:id="21535" w:author="phuong vu" w:date="2018-11-30T22:36:00Z">
            <w:rPr/>
          </w:rPrChange>
        </w:rPr>
        <w:pPrChange w:id="21536" w:author="phuong vu" w:date="2018-11-30T14:16:00Z">
          <w:pPr>
            <w:keepNext/>
          </w:pPr>
        </w:pPrChange>
      </w:pPr>
      <w:r w:rsidRPr="00920004">
        <w:rPr>
          <w:noProof/>
          <w:lang w:val="en-US"/>
          <w:rPrChange w:id="21537" w:author="phuong vu" w:date="2018-11-30T22:36:00Z">
            <w:rPr>
              <w:noProof/>
              <w:lang w:val="en-US"/>
            </w:rPr>
          </w:rPrChange>
        </w:rPr>
        <w:drawing>
          <wp:inline distT="0" distB="0" distL="0" distR="0" wp14:anchorId="58C725AA" wp14:editId="4F421A69">
            <wp:extent cx="5579745" cy="4032885"/>
            <wp:effectExtent l="0" t="0" r="1905"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579745" cy="4032885"/>
                    </a:xfrm>
                    <a:prstGeom prst="rect">
                      <a:avLst/>
                    </a:prstGeom>
                    <a:noFill/>
                    <a:ln>
                      <a:noFill/>
                    </a:ln>
                  </pic:spPr>
                </pic:pic>
              </a:graphicData>
            </a:graphic>
          </wp:inline>
        </w:drawing>
      </w:r>
    </w:p>
    <w:p w14:paraId="686D5639" w14:textId="63FCF3F6" w:rsidR="006C3B6C" w:rsidRPr="00920004" w:rsidRDefault="006C3B6C" w:rsidP="00A17FA5">
      <w:pPr>
        <w:pStyle w:val="Caption"/>
        <w:rPr>
          <w:rPrChange w:id="21538" w:author="phuong vu" w:date="2018-11-30T22:36:00Z">
            <w:rPr>
              <w:szCs w:val="26"/>
              <w:lang w:val="en-US"/>
            </w:rPr>
          </w:rPrChange>
        </w:rPr>
        <w:pPrChange w:id="21539" w:author="phuong vu" w:date="2018-11-30T22:42:00Z">
          <w:pPr>
            <w:pStyle w:val="Caption"/>
          </w:pPr>
        </w:pPrChange>
      </w:pPr>
      <w:bookmarkStart w:id="21540" w:name="_Toc531380503"/>
      <w:r w:rsidRPr="00920004">
        <w:rPr>
          <w:rPrChange w:id="21541" w:author="phuong vu" w:date="2018-11-30T22:36:00Z">
            <w:rPr/>
          </w:rPrChange>
        </w:rPr>
        <w:t xml:space="preserve">Hình </w:t>
      </w:r>
      <w:ins w:id="21542" w:author="phuong vu" w:date="2018-11-30T15:13:00Z">
        <w:r w:rsidR="00EF3636" w:rsidRPr="00920004">
          <w:rPr>
            <w:rPrChange w:id="21543" w:author="phuong vu" w:date="2018-11-30T22:36:00Z">
              <w:rPr/>
            </w:rPrChange>
          </w:rPr>
          <w:fldChar w:fldCharType="begin"/>
        </w:r>
        <w:r w:rsidR="00EF3636" w:rsidRPr="00920004">
          <w:rPr>
            <w:rPrChange w:id="21544" w:author="phuong vu" w:date="2018-11-30T22:36:00Z">
              <w:rPr/>
            </w:rPrChange>
          </w:rPr>
          <w:instrText xml:space="preserve"> STYLEREF 1 \s </w:instrText>
        </w:r>
      </w:ins>
      <w:r w:rsidR="00EF3636" w:rsidRPr="00920004">
        <w:rPr>
          <w:rPrChange w:id="21545" w:author="phuong vu" w:date="2018-11-30T22:36:00Z">
            <w:rPr/>
          </w:rPrChange>
        </w:rPr>
        <w:fldChar w:fldCharType="separate"/>
      </w:r>
      <w:r w:rsidR="00B5490C">
        <w:rPr>
          <w:noProof/>
        </w:rPr>
        <w:t>3</w:t>
      </w:r>
      <w:ins w:id="21546" w:author="phuong vu" w:date="2018-11-30T15:13:00Z">
        <w:r w:rsidR="00EF3636" w:rsidRPr="00920004">
          <w:rPr>
            <w:rPrChange w:id="21547" w:author="phuong vu" w:date="2018-11-30T22:36:00Z">
              <w:rPr/>
            </w:rPrChange>
          </w:rPr>
          <w:fldChar w:fldCharType="end"/>
        </w:r>
        <w:r w:rsidR="00EF3636" w:rsidRPr="00920004">
          <w:rPr>
            <w:rPrChange w:id="21548" w:author="phuong vu" w:date="2018-11-30T22:36:00Z">
              <w:rPr/>
            </w:rPrChange>
          </w:rPr>
          <w:t>.</w:t>
        </w:r>
        <w:r w:rsidR="00EF3636" w:rsidRPr="00920004">
          <w:rPr>
            <w:rPrChange w:id="21549" w:author="phuong vu" w:date="2018-11-30T22:36:00Z">
              <w:rPr/>
            </w:rPrChange>
          </w:rPr>
          <w:fldChar w:fldCharType="begin"/>
        </w:r>
        <w:r w:rsidR="00EF3636" w:rsidRPr="00920004">
          <w:rPr>
            <w:rPrChange w:id="21550" w:author="phuong vu" w:date="2018-11-30T22:36:00Z">
              <w:rPr/>
            </w:rPrChange>
          </w:rPr>
          <w:instrText xml:space="preserve"> SEQ Hình \* ARABIC \s 1 </w:instrText>
        </w:r>
      </w:ins>
      <w:r w:rsidR="00EF3636" w:rsidRPr="00920004">
        <w:rPr>
          <w:rPrChange w:id="21551" w:author="phuong vu" w:date="2018-11-30T22:36:00Z">
            <w:rPr/>
          </w:rPrChange>
        </w:rPr>
        <w:fldChar w:fldCharType="separate"/>
      </w:r>
      <w:ins w:id="21552" w:author="phuong vu" w:date="2018-11-30T22:44:00Z">
        <w:r w:rsidR="00B5490C">
          <w:rPr>
            <w:noProof/>
          </w:rPr>
          <w:t>26</w:t>
        </w:r>
      </w:ins>
      <w:ins w:id="21553" w:author="phuong vu" w:date="2018-11-30T15:13:00Z">
        <w:r w:rsidR="00EF3636" w:rsidRPr="00920004">
          <w:rPr>
            <w:rPrChange w:id="21554" w:author="phuong vu" w:date="2018-11-30T22:36:00Z">
              <w:rPr/>
            </w:rPrChange>
          </w:rPr>
          <w:fldChar w:fldCharType="end"/>
        </w:r>
      </w:ins>
      <w:del w:id="21555" w:author="phuong vu" w:date="2018-11-16T11:28:00Z">
        <w:r w:rsidR="006C103E" w:rsidRPr="00920004" w:rsidDel="00EC5005">
          <w:rPr>
            <w:rPrChange w:id="21556" w:author="phuong vu" w:date="2018-11-30T22:36:00Z">
              <w:rPr>
                <w:szCs w:val="26"/>
              </w:rPr>
            </w:rPrChange>
          </w:rPr>
          <w:fldChar w:fldCharType="begin"/>
        </w:r>
        <w:r w:rsidR="006C103E" w:rsidRPr="00920004" w:rsidDel="00EC5005">
          <w:rPr>
            <w:rPrChange w:id="21557" w:author="phuong vu" w:date="2018-11-30T22:36:00Z">
              <w:rPr/>
            </w:rPrChange>
          </w:rPr>
          <w:delInstrText xml:space="preserve"> STYLEREF 1 \s </w:delInstrText>
        </w:r>
        <w:r w:rsidR="006C103E" w:rsidRPr="00920004" w:rsidDel="00EC5005">
          <w:rPr>
            <w:rPrChange w:id="21558" w:author="phuong vu" w:date="2018-11-30T22:36:00Z">
              <w:rPr>
                <w:szCs w:val="26"/>
              </w:rPr>
            </w:rPrChange>
          </w:rPr>
          <w:fldChar w:fldCharType="separate"/>
        </w:r>
        <w:r w:rsidR="006C103E" w:rsidRPr="00920004" w:rsidDel="00EC5005">
          <w:rPr>
            <w:noProof/>
            <w:rPrChange w:id="21559" w:author="phuong vu" w:date="2018-11-30T22:36:00Z">
              <w:rPr>
                <w:noProof/>
              </w:rPr>
            </w:rPrChange>
          </w:rPr>
          <w:delText>3</w:delText>
        </w:r>
        <w:r w:rsidR="006C103E" w:rsidRPr="00920004" w:rsidDel="00EC5005">
          <w:rPr>
            <w:rPrChange w:id="21560" w:author="phuong vu" w:date="2018-11-30T22:36:00Z">
              <w:rPr>
                <w:szCs w:val="26"/>
              </w:rPr>
            </w:rPrChange>
          </w:rPr>
          <w:fldChar w:fldCharType="end"/>
        </w:r>
        <w:r w:rsidR="006C103E" w:rsidRPr="00920004" w:rsidDel="00EC5005">
          <w:rPr>
            <w:rPrChange w:id="21561" w:author="phuong vu" w:date="2018-11-30T22:36:00Z">
              <w:rPr/>
            </w:rPrChange>
          </w:rPr>
          <w:delText>.</w:delText>
        </w:r>
        <w:r w:rsidR="006C103E" w:rsidRPr="00920004" w:rsidDel="00EC5005">
          <w:rPr>
            <w:rPrChange w:id="21562" w:author="phuong vu" w:date="2018-11-30T22:36:00Z">
              <w:rPr/>
            </w:rPrChange>
          </w:rPr>
          <w:fldChar w:fldCharType="begin"/>
        </w:r>
        <w:r w:rsidR="006C103E" w:rsidRPr="00920004" w:rsidDel="00EC5005">
          <w:rPr>
            <w:rPrChange w:id="21563" w:author="phuong vu" w:date="2018-11-30T22:36:00Z">
              <w:rPr/>
            </w:rPrChange>
          </w:rPr>
          <w:delInstrText xml:space="preserve"> SEQ Hình \* ARABIC \s 1 </w:delInstrText>
        </w:r>
        <w:r w:rsidR="006C103E" w:rsidRPr="00920004" w:rsidDel="00EC5005">
          <w:rPr>
            <w:rPrChange w:id="21564" w:author="phuong vu" w:date="2018-11-30T22:36:00Z">
              <w:rPr>
                <w:szCs w:val="26"/>
              </w:rPr>
            </w:rPrChange>
          </w:rPr>
          <w:fldChar w:fldCharType="separate"/>
        </w:r>
        <w:r w:rsidR="006C103E" w:rsidRPr="00920004" w:rsidDel="00EC5005">
          <w:rPr>
            <w:noProof/>
            <w:rPrChange w:id="21565" w:author="phuong vu" w:date="2018-11-30T22:36:00Z">
              <w:rPr>
                <w:noProof/>
              </w:rPr>
            </w:rPrChange>
          </w:rPr>
          <w:delText>13</w:delText>
        </w:r>
        <w:r w:rsidR="006C103E" w:rsidRPr="00920004" w:rsidDel="00EC5005">
          <w:rPr>
            <w:rPrChange w:id="21566" w:author="phuong vu" w:date="2018-11-30T22:36:00Z">
              <w:rPr>
                <w:szCs w:val="26"/>
              </w:rPr>
            </w:rPrChange>
          </w:rPr>
          <w:fldChar w:fldCharType="end"/>
        </w:r>
      </w:del>
      <w:r w:rsidRPr="00920004">
        <w:rPr>
          <w:rPrChange w:id="21567" w:author="phuong vu" w:date="2018-11-30T22:36:00Z">
            <w:rPr>
              <w:szCs w:val="26"/>
              <w:lang w:val="en-US"/>
            </w:rPr>
          </w:rPrChange>
        </w:rPr>
        <w:t xml:space="preserve"> Giao diện cập nhật thông tin biên nhận với trạng thái "đang chờ"</w:t>
      </w:r>
      <w:bookmarkEnd w:id="21540"/>
    </w:p>
    <w:p w14:paraId="73D142D9" w14:textId="74E95CC0" w:rsidR="0013721C" w:rsidRPr="00920004" w:rsidRDefault="0013721C" w:rsidP="00BD0851">
      <w:pPr>
        <w:keepNext/>
        <w:spacing w:before="240" w:line="0" w:lineRule="atLeast"/>
        <w:rPr>
          <w:rPrChange w:id="21568" w:author="phuong vu" w:date="2018-11-30T22:36:00Z">
            <w:rPr/>
          </w:rPrChange>
        </w:rPr>
        <w:pPrChange w:id="21569" w:author="phuong vu" w:date="2018-11-30T14:16:00Z">
          <w:pPr>
            <w:keepNext/>
          </w:pPr>
        </w:pPrChange>
      </w:pPr>
      <w:del w:id="21570" w:author="phuong vu" w:date="2018-11-21T20:37:00Z">
        <w:r w:rsidRPr="00920004" w:rsidDel="00C20A03">
          <w:rPr>
            <w:noProof/>
            <w:lang w:val="en-US"/>
            <w:rPrChange w:id="21571" w:author="phuong vu" w:date="2018-11-30T22:36:00Z">
              <w:rPr>
                <w:noProof/>
                <w:lang w:val="en-US"/>
              </w:rPr>
            </w:rPrChange>
          </w:rPr>
          <w:lastRenderedPageBreak/>
          <w:drawing>
            <wp:inline distT="0" distB="0" distL="0" distR="0" wp14:anchorId="61720A9F" wp14:editId="35FC1279">
              <wp:extent cx="5579745" cy="3973830"/>
              <wp:effectExtent l="0" t="0" r="1905"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579745" cy="3973830"/>
                      </a:xfrm>
                      <a:prstGeom prst="rect">
                        <a:avLst/>
                      </a:prstGeom>
                      <a:noFill/>
                      <a:ln>
                        <a:noFill/>
                      </a:ln>
                    </pic:spPr>
                  </pic:pic>
                </a:graphicData>
              </a:graphic>
            </wp:inline>
          </w:drawing>
        </w:r>
      </w:del>
      <w:ins w:id="21572" w:author="phuong vu" w:date="2018-11-21T20:38:00Z">
        <w:r w:rsidR="00C20A03" w:rsidRPr="00920004">
          <w:rPr>
            <w:rPrChange w:id="21573" w:author="phuong vu" w:date="2018-11-30T22:36:00Z">
              <w:rPr/>
            </w:rPrChange>
          </w:rPr>
          <w:t xml:space="preserve"> </w:t>
        </w:r>
        <w:r w:rsidR="00C20A03" w:rsidRPr="00920004">
          <w:rPr>
            <w:noProof/>
            <w:lang w:val="en-US"/>
            <w:rPrChange w:id="21574" w:author="phuong vu" w:date="2018-11-30T22:36:00Z">
              <w:rPr>
                <w:noProof/>
                <w:lang w:val="en-US"/>
              </w:rPr>
            </w:rPrChange>
          </w:rPr>
          <w:drawing>
            <wp:inline distT="0" distB="0" distL="0" distR="0" wp14:anchorId="7E1F9E1B" wp14:editId="389EE6AF">
              <wp:extent cx="5579332" cy="3128791"/>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82">
                        <a:extLst>
                          <a:ext uri="{28A0092B-C50C-407E-A947-70E740481C1C}">
                            <a14:useLocalDpi xmlns:a14="http://schemas.microsoft.com/office/drawing/2010/main" val="0"/>
                          </a:ext>
                        </a:extLst>
                      </a:blip>
                      <a:srcRect b="7747"/>
                      <a:stretch/>
                    </pic:blipFill>
                    <pic:spPr bwMode="auto">
                      <a:xfrm>
                        <a:off x="0" y="0"/>
                        <a:ext cx="5583047" cy="3130874"/>
                      </a:xfrm>
                      <a:prstGeom prst="rect">
                        <a:avLst/>
                      </a:prstGeom>
                      <a:noFill/>
                      <a:ln>
                        <a:noFill/>
                      </a:ln>
                      <a:extLst>
                        <a:ext uri="{53640926-AAD7-44D8-BBD7-CCE9431645EC}">
                          <a14:shadowObscured xmlns:a14="http://schemas.microsoft.com/office/drawing/2010/main"/>
                        </a:ext>
                      </a:extLst>
                    </pic:spPr>
                  </pic:pic>
                </a:graphicData>
              </a:graphic>
            </wp:inline>
          </w:drawing>
        </w:r>
      </w:ins>
    </w:p>
    <w:p w14:paraId="625952F4" w14:textId="03576786" w:rsidR="0013721C" w:rsidRPr="00920004" w:rsidRDefault="0013721C" w:rsidP="00A17FA5">
      <w:pPr>
        <w:pStyle w:val="Caption"/>
        <w:rPr>
          <w:rPrChange w:id="21575" w:author="phuong vu" w:date="2018-11-30T22:36:00Z">
            <w:rPr>
              <w:szCs w:val="26"/>
              <w:lang w:val="en-US"/>
            </w:rPr>
          </w:rPrChange>
        </w:rPr>
        <w:pPrChange w:id="21576" w:author="phuong vu" w:date="2018-11-30T22:42:00Z">
          <w:pPr>
            <w:pStyle w:val="Caption"/>
          </w:pPr>
        </w:pPrChange>
      </w:pPr>
      <w:bookmarkStart w:id="21577" w:name="_Toc531380504"/>
      <w:r w:rsidRPr="00920004">
        <w:rPr>
          <w:rPrChange w:id="21578" w:author="phuong vu" w:date="2018-11-30T22:36:00Z">
            <w:rPr/>
          </w:rPrChange>
        </w:rPr>
        <w:t xml:space="preserve">Hình </w:t>
      </w:r>
      <w:ins w:id="21579" w:author="phuong vu" w:date="2018-11-30T15:13:00Z">
        <w:r w:rsidR="00EF3636" w:rsidRPr="00920004">
          <w:rPr>
            <w:rPrChange w:id="21580" w:author="phuong vu" w:date="2018-11-30T22:36:00Z">
              <w:rPr/>
            </w:rPrChange>
          </w:rPr>
          <w:fldChar w:fldCharType="begin"/>
        </w:r>
        <w:r w:rsidR="00EF3636" w:rsidRPr="00920004">
          <w:rPr>
            <w:rPrChange w:id="21581" w:author="phuong vu" w:date="2018-11-30T22:36:00Z">
              <w:rPr/>
            </w:rPrChange>
          </w:rPr>
          <w:instrText xml:space="preserve"> STYLEREF 1 \s </w:instrText>
        </w:r>
      </w:ins>
      <w:r w:rsidR="00EF3636" w:rsidRPr="00920004">
        <w:rPr>
          <w:rPrChange w:id="21582" w:author="phuong vu" w:date="2018-11-30T22:36:00Z">
            <w:rPr/>
          </w:rPrChange>
        </w:rPr>
        <w:fldChar w:fldCharType="separate"/>
      </w:r>
      <w:r w:rsidR="00B5490C">
        <w:rPr>
          <w:noProof/>
        </w:rPr>
        <w:t>3</w:t>
      </w:r>
      <w:ins w:id="21583" w:author="phuong vu" w:date="2018-11-30T15:13:00Z">
        <w:r w:rsidR="00EF3636" w:rsidRPr="00920004">
          <w:rPr>
            <w:rPrChange w:id="21584" w:author="phuong vu" w:date="2018-11-30T22:36:00Z">
              <w:rPr/>
            </w:rPrChange>
          </w:rPr>
          <w:fldChar w:fldCharType="end"/>
        </w:r>
        <w:r w:rsidR="00EF3636" w:rsidRPr="00920004">
          <w:rPr>
            <w:rPrChange w:id="21585" w:author="phuong vu" w:date="2018-11-30T22:36:00Z">
              <w:rPr/>
            </w:rPrChange>
          </w:rPr>
          <w:t>.</w:t>
        </w:r>
        <w:r w:rsidR="00EF3636" w:rsidRPr="00920004">
          <w:rPr>
            <w:rPrChange w:id="21586" w:author="phuong vu" w:date="2018-11-30T22:36:00Z">
              <w:rPr/>
            </w:rPrChange>
          </w:rPr>
          <w:fldChar w:fldCharType="begin"/>
        </w:r>
        <w:r w:rsidR="00EF3636" w:rsidRPr="00920004">
          <w:rPr>
            <w:rPrChange w:id="21587" w:author="phuong vu" w:date="2018-11-30T22:36:00Z">
              <w:rPr/>
            </w:rPrChange>
          </w:rPr>
          <w:instrText xml:space="preserve"> SEQ Hình \* ARABIC \s 1 </w:instrText>
        </w:r>
      </w:ins>
      <w:r w:rsidR="00EF3636" w:rsidRPr="00920004">
        <w:rPr>
          <w:rPrChange w:id="21588" w:author="phuong vu" w:date="2018-11-30T22:36:00Z">
            <w:rPr/>
          </w:rPrChange>
        </w:rPr>
        <w:fldChar w:fldCharType="separate"/>
      </w:r>
      <w:ins w:id="21589" w:author="phuong vu" w:date="2018-11-30T22:44:00Z">
        <w:r w:rsidR="00B5490C">
          <w:rPr>
            <w:noProof/>
          </w:rPr>
          <w:t>27</w:t>
        </w:r>
      </w:ins>
      <w:ins w:id="21590" w:author="phuong vu" w:date="2018-11-30T15:13:00Z">
        <w:r w:rsidR="00EF3636" w:rsidRPr="00920004">
          <w:rPr>
            <w:rPrChange w:id="21591" w:author="phuong vu" w:date="2018-11-30T22:36:00Z">
              <w:rPr/>
            </w:rPrChange>
          </w:rPr>
          <w:fldChar w:fldCharType="end"/>
        </w:r>
      </w:ins>
      <w:ins w:id="21592" w:author="phuong vu" w:date="2018-11-21T20:36:00Z">
        <w:r w:rsidR="00C20A03" w:rsidRPr="00920004">
          <w:rPr>
            <w:rPrChange w:id="21593" w:author="phuong vu" w:date="2018-11-30T22:36:00Z">
              <w:rPr>
                <w:szCs w:val="26"/>
                <w:lang w:val="en-US"/>
              </w:rPr>
            </w:rPrChange>
          </w:rPr>
          <w:t xml:space="preserve"> </w:t>
        </w:r>
      </w:ins>
      <w:del w:id="21594" w:author="phuong vu" w:date="2018-11-16T11:28:00Z">
        <w:r w:rsidR="006C103E" w:rsidRPr="00920004" w:rsidDel="00EC5005">
          <w:rPr>
            <w:rPrChange w:id="21595" w:author="phuong vu" w:date="2018-11-30T22:36:00Z">
              <w:rPr/>
            </w:rPrChange>
          </w:rPr>
          <w:fldChar w:fldCharType="begin"/>
        </w:r>
        <w:r w:rsidR="006C103E" w:rsidRPr="00920004" w:rsidDel="00EC5005">
          <w:rPr>
            <w:rPrChange w:id="21596" w:author="phuong vu" w:date="2018-11-30T22:36:00Z">
              <w:rPr/>
            </w:rPrChange>
          </w:rPr>
          <w:delInstrText xml:space="preserve"> STYLEREF 1 \s </w:delInstrText>
        </w:r>
        <w:r w:rsidR="006C103E" w:rsidRPr="00920004" w:rsidDel="00EC5005">
          <w:rPr>
            <w:rPrChange w:id="21597" w:author="phuong vu" w:date="2018-11-30T22:36:00Z">
              <w:rPr>
                <w:szCs w:val="26"/>
              </w:rPr>
            </w:rPrChange>
          </w:rPr>
          <w:fldChar w:fldCharType="separate"/>
        </w:r>
        <w:r w:rsidR="006C103E" w:rsidRPr="00920004" w:rsidDel="00EC5005">
          <w:rPr>
            <w:noProof/>
            <w:rPrChange w:id="21598" w:author="phuong vu" w:date="2018-11-30T22:36:00Z">
              <w:rPr>
                <w:noProof/>
              </w:rPr>
            </w:rPrChange>
          </w:rPr>
          <w:delText>3</w:delText>
        </w:r>
        <w:r w:rsidR="006C103E" w:rsidRPr="00920004" w:rsidDel="00EC5005">
          <w:rPr>
            <w:rPrChange w:id="21599" w:author="phuong vu" w:date="2018-11-30T22:36:00Z">
              <w:rPr>
                <w:szCs w:val="26"/>
              </w:rPr>
            </w:rPrChange>
          </w:rPr>
          <w:fldChar w:fldCharType="end"/>
        </w:r>
        <w:r w:rsidR="006C103E" w:rsidRPr="00920004" w:rsidDel="00EC5005">
          <w:rPr>
            <w:rPrChange w:id="21600" w:author="phuong vu" w:date="2018-11-30T22:36:00Z">
              <w:rPr/>
            </w:rPrChange>
          </w:rPr>
          <w:delText>.</w:delText>
        </w:r>
        <w:r w:rsidR="006C103E" w:rsidRPr="00920004" w:rsidDel="00EC5005">
          <w:rPr>
            <w:rPrChange w:id="21601" w:author="phuong vu" w:date="2018-11-30T22:36:00Z">
              <w:rPr/>
            </w:rPrChange>
          </w:rPr>
          <w:fldChar w:fldCharType="begin"/>
        </w:r>
        <w:r w:rsidR="006C103E" w:rsidRPr="00920004" w:rsidDel="00EC5005">
          <w:rPr>
            <w:rPrChange w:id="21602" w:author="phuong vu" w:date="2018-11-30T22:36:00Z">
              <w:rPr/>
            </w:rPrChange>
          </w:rPr>
          <w:delInstrText xml:space="preserve"> SEQ Hình \* ARABIC \s 1 </w:delInstrText>
        </w:r>
        <w:r w:rsidR="006C103E" w:rsidRPr="00920004" w:rsidDel="00EC5005">
          <w:rPr>
            <w:rPrChange w:id="21603" w:author="phuong vu" w:date="2018-11-30T22:36:00Z">
              <w:rPr>
                <w:szCs w:val="26"/>
              </w:rPr>
            </w:rPrChange>
          </w:rPr>
          <w:fldChar w:fldCharType="separate"/>
        </w:r>
        <w:r w:rsidR="006C103E" w:rsidRPr="00920004" w:rsidDel="00EC5005">
          <w:rPr>
            <w:noProof/>
            <w:rPrChange w:id="21604" w:author="phuong vu" w:date="2018-11-30T22:36:00Z">
              <w:rPr>
                <w:noProof/>
              </w:rPr>
            </w:rPrChange>
          </w:rPr>
          <w:delText>14</w:delText>
        </w:r>
        <w:r w:rsidR="006C103E" w:rsidRPr="00920004" w:rsidDel="00EC5005">
          <w:rPr>
            <w:rPrChange w:id="21605" w:author="phuong vu" w:date="2018-11-30T22:36:00Z">
              <w:rPr>
                <w:szCs w:val="26"/>
              </w:rPr>
            </w:rPrChange>
          </w:rPr>
          <w:fldChar w:fldCharType="end"/>
        </w:r>
      </w:del>
      <w:r w:rsidRPr="00920004">
        <w:rPr>
          <w:rPrChange w:id="21606" w:author="phuong vu" w:date="2018-11-30T22:36:00Z">
            <w:rPr/>
          </w:rPrChange>
        </w:rPr>
        <w:t>Giao diện cập nhật thông tin biên nhận với trạng thái "đang chờ</w:t>
      </w:r>
      <w:r w:rsidRPr="00920004">
        <w:rPr>
          <w:rPrChange w:id="21607" w:author="phuong vu" w:date="2018-11-30T22:36:00Z">
            <w:rPr>
              <w:szCs w:val="26"/>
              <w:lang w:val="en-US"/>
            </w:rPr>
          </w:rPrChange>
        </w:rPr>
        <w:t xml:space="preserve"> trả đồ</w:t>
      </w:r>
      <w:r w:rsidRPr="00920004">
        <w:rPr>
          <w:rPrChange w:id="21608" w:author="phuong vu" w:date="2018-11-30T22:36:00Z">
            <w:rPr/>
          </w:rPrChange>
        </w:rPr>
        <w:t>"</w:t>
      </w:r>
      <w:bookmarkEnd w:id="21577"/>
    </w:p>
    <w:p w14:paraId="13EF0A50" w14:textId="5411730C" w:rsidR="00070C2F" w:rsidRPr="00920004" w:rsidRDefault="00070C2F" w:rsidP="00E64310">
      <w:pPr>
        <w:pStyle w:val="Heading6"/>
        <w:numPr>
          <w:ilvl w:val="0"/>
          <w:numId w:val="81"/>
        </w:numPr>
        <w:tabs>
          <w:tab w:val="left" w:pos="630"/>
        </w:tabs>
        <w:spacing w:before="240" w:line="0" w:lineRule="atLeast"/>
        <w:ind w:left="630"/>
        <w:rPr>
          <w:rFonts w:cstheme="majorHAnsi"/>
          <w:lang w:val="en-US"/>
          <w:rPrChange w:id="21609" w:author="phuong vu" w:date="2018-11-30T22:36:00Z">
            <w:rPr>
              <w:lang w:val="en-US"/>
            </w:rPr>
          </w:rPrChange>
        </w:rPr>
        <w:pPrChange w:id="21610" w:author="phuong vu" w:date="2018-11-30T23:17:00Z">
          <w:pPr>
            <w:pStyle w:val="Heading6"/>
          </w:pPr>
        </w:pPrChange>
      </w:pPr>
      <w:r w:rsidRPr="00920004">
        <w:rPr>
          <w:rFonts w:cstheme="majorHAnsi"/>
          <w:lang w:val="en-US"/>
          <w:rPrChange w:id="21611" w:author="phuong vu" w:date="2018-11-30T22:36:00Z">
            <w:rPr>
              <w:rFonts w:cstheme="majorHAnsi"/>
              <w:lang w:val="en-US"/>
            </w:rPr>
          </w:rPrChange>
        </w:rPr>
        <w:t>Các thành ph</w:t>
      </w:r>
      <w:r w:rsidRPr="00920004">
        <w:rPr>
          <w:rFonts w:cstheme="majorHAnsi"/>
          <w:lang w:val="en-US"/>
          <w:rPrChange w:id="21612" w:author="phuong vu" w:date="2018-11-30T22:36:00Z">
            <w:rPr>
              <w:lang w:val="en-US"/>
            </w:rPr>
          </w:rPrChange>
        </w:rPr>
        <w:t>ần giao diện</w:t>
      </w:r>
    </w:p>
    <w:tbl>
      <w:tblPr>
        <w:tblStyle w:val="TableGrid"/>
        <w:tblW w:w="0" w:type="auto"/>
        <w:tblLook w:val="04A0" w:firstRow="1" w:lastRow="0" w:firstColumn="1" w:lastColumn="0" w:noHBand="0" w:noVBand="1"/>
      </w:tblPr>
      <w:tblGrid>
        <w:gridCol w:w="805"/>
        <w:gridCol w:w="1980"/>
        <w:gridCol w:w="2970"/>
        <w:gridCol w:w="1266"/>
        <w:gridCol w:w="1756"/>
      </w:tblGrid>
      <w:tr w:rsidR="00451F3E" w:rsidRPr="00920004" w14:paraId="729F3EA5" w14:textId="77777777" w:rsidTr="00A72A60">
        <w:tc>
          <w:tcPr>
            <w:tcW w:w="805" w:type="dxa"/>
            <w:vAlign w:val="center"/>
          </w:tcPr>
          <w:p w14:paraId="4EB5F767" w14:textId="77777777" w:rsidR="00451F3E" w:rsidRPr="00920004" w:rsidRDefault="00451F3E" w:rsidP="00BD0851">
            <w:pPr>
              <w:spacing w:before="240" w:line="0" w:lineRule="atLeast"/>
              <w:jc w:val="center"/>
              <w:rPr>
                <w:b/>
                <w:lang w:val="en-US"/>
                <w:rPrChange w:id="21613" w:author="phuong vu" w:date="2018-11-30T22:36:00Z">
                  <w:rPr>
                    <w:b/>
                    <w:lang w:val="en-US"/>
                  </w:rPr>
                </w:rPrChange>
              </w:rPr>
              <w:pPrChange w:id="21614" w:author="phuong vu" w:date="2018-11-30T14:16:00Z">
                <w:pPr>
                  <w:spacing w:line="360" w:lineRule="auto"/>
                  <w:jc w:val="center"/>
                </w:pPr>
              </w:pPrChange>
            </w:pPr>
            <w:r w:rsidRPr="00920004">
              <w:rPr>
                <w:b/>
                <w:lang w:val="en-US"/>
                <w:rPrChange w:id="21615" w:author="phuong vu" w:date="2018-11-30T22:36:00Z">
                  <w:rPr>
                    <w:b/>
                    <w:lang w:val="en-US"/>
                  </w:rPr>
                </w:rPrChange>
              </w:rPr>
              <w:t>STT</w:t>
            </w:r>
          </w:p>
        </w:tc>
        <w:tc>
          <w:tcPr>
            <w:tcW w:w="1980" w:type="dxa"/>
            <w:vAlign w:val="center"/>
          </w:tcPr>
          <w:p w14:paraId="35E10CCD" w14:textId="77777777" w:rsidR="00451F3E" w:rsidRPr="00920004" w:rsidRDefault="00451F3E" w:rsidP="00BD0851">
            <w:pPr>
              <w:spacing w:before="240" w:line="0" w:lineRule="atLeast"/>
              <w:jc w:val="center"/>
              <w:rPr>
                <w:b/>
                <w:lang w:val="en-US"/>
                <w:rPrChange w:id="21616" w:author="phuong vu" w:date="2018-11-30T22:36:00Z">
                  <w:rPr>
                    <w:b/>
                    <w:lang w:val="en-US"/>
                  </w:rPr>
                </w:rPrChange>
              </w:rPr>
              <w:pPrChange w:id="21617" w:author="phuong vu" w:date="2018-11-30T14:16:00Z">
                <w:pPr>
                  <w:spacing w:line="360" w:lineRule="auto"/>
                  <w:jc w:val="center"/>
                </w:pPr>
              </w:pPrChange>
            </w:pPr>
            <w:r w:rsidRPr="00920004">
              <w:rPr>
                <w:b/>
                <w:lang w:val="en-US"/>
                <w:rPrChange w:id="21618" w:author="phuong vu" w:date="2018-11-30T22:36:00Z">
                  <w:rPr>
                    <w:b/>
                    <w:lang w:val="en-US"/>
                  </w:rPr>
                </w:rPrChange>
              </w:rPr>
              <w:t>Loại điều khiển</w:t>
            </w:r>
          </w:p>
        </w:tc>
        <w:tc>
          <w:tcPr>
            <w:tcW w:w="2970" w:type="dxa"/>
            <w:vAlign w:val="center"/>
          </w:tcPr>
          <w:p w14:paraId="15B4DAE8" w14:textId="77777777" w:rsidR="00451F3E" w:rsidRPr="00920004" w:rsidRDefault="00451F3E" w:rsidP="00BD0851">
            <w:pPr>
              <w:spacing w:before="240" w:line="0" w:lineRule="atLeast"/>
              <w:jc w:val="center"/>
              <w:rPr>
                <w:b/>
                <w:lang w:val="en-US"/>
                <w:rPrChange w:id="21619" w:author="phuong vu" w:date="2018-11-30T22:36:00Z">
                  <w:rPr>
                    <w:b/>
                    <w:lang w:val="en-US"/>
                  </w:rPr>
                </w:rPrChange>
              </w:rPr>
              <w:pPrChange w:id="21620" w:author="phuong vu" w:date="2018-11-30T14:16:00Z">
                <w:pPr>
                  <w:spacing w:line="360" w:lineRule="auto"/>
                  <w:jc w:val="center"/>
                </w:pPr>
              </w:pPrChange>
            </w:pPr>
            <w:r w:rsidRPr="00920004">
              <w:rPr>
                <w:b/>
                <w:lang w:val="en-US"/>
                <w:rPrChange w:id="21621" w:author="phuong vu" w:date="2018-11-30T22:36:00Z">
                  <w:rPr>
                    <w:b/>
                    <w:lang w:val="en-US"/>
                  </w:rPr>
                </w:rPrChange>
              </w:rPr>
              <w:t>Nội dung thực hiện</w:t>
            </w:r>
          </w:p>
        </w:tc>
        <w:tc>
          <w:tcPr>
            <w:tcW w:w="1266" w:type="dxa"/>
            <w:vAlign w:val="center"/>
          </w:tcPr>
          <w:p w14:paraId="563EC63B" w14:textId="77777777" w:rsidR="00451F3E" w:rsidRPr="00920004" w:rsidRDefault="00451F3E" w:rsidP="00BD0851">
            <w:pPr>
              <w:spacing w:before="240" w:line="0" w:lineRule="atLeast"/>
              <w:jc w:val="center"/>
              <w:rPr>
                <w:b/>
                <w:lang w:val="en-US"/>
                <w:rPrChange w:id="21622" w:author="phuong vu" w:date="2018-11-30T22:36:00Z">
                  <w:rPr>
                    <w:b/>
                    <w:lang w:val="en-US"/>
                  </w:rPr>
                </w:rPrChange>
              </w:rPr>
              <w:pPrChange w:id="21623" w:author="phuong vu" w:date="2018-11-30T14:16:00Z">
                <w:pPr>
                  <w:spacing w:line="360" w:lineRule="auto"/>
                  <w:jc w:val="center"/>
                </w:pPr>
              </w:pPrChange>
            </w:pPr>
            <w:r w:rsidRPr="00920004">
              <w:rPr>
                <w:b/>
                <w:lang w:val="en-US"/>
                <w:rPrChange w:id="21624" w:author="phuong vu" w:date="2018-11-30T22:36:00Z">
                  <w:rPr>
                    <w:b/>
                    <w:lang w:val="en-US"/>
                  </w:rPr>
                </w:rPrChange>
              </w:rPr>
              <w:t>Giá trị mặc định</w:t>
            </w:r>
          </w:p>
        </w:tc>
        <w:tc>
          <w:tcPr>
            <w:tcW w:w="1756" w:type="dxa"/>
            <w:vAlign w:val="center"/>
          </w:tcPr>
          <w:p w14:paraId="41479801" w14:textId="77777777" w:rsidR="00451F3E" w:rsidRPr="00920004" w:rsidRDefault="00451F3E" w:rsidP="00BD0851">
            <w:pPr>
              <w:spacing w:before="240" w:line="0" w:lineRule="atLeast"/>
              <w:jc w:val="center"/>
              <w:rPr>
                <w:b/>
                <w:lang w:val="en-US"/>
                <w:rPrChange w:id="21625" w:author="phuong vu" w:date="2018-11-30T22:36:00Z">
                  <w:rPr>
                    <w:b/>
                    <w:lang w:val="en-US"/>
                  </w:rPr>
                </w:rPrChange>
              </w:rPr>
              <w:pPrChange w:id="21626" w:author="phuong vu" w:date="2018-11-30T14:16:00Z">
                <w:pPr>
                  <w:spacing w:line="360" w:lineRule="auto"/>
                  <w:jc w:val="center"/>
                </w:pPr>
              </w:pPrChange>
            </w:pPr>
            <w:r w:rsidRPr="00920004">
              <w:rPr>
                <w:b/>
                <w:lang w:val="en-US"/>
                <w:rPrChange w:id="21627" w:author="phuong vu" w:date="2018-11-30T22:36:00Z">
                  <w:rPr>
                    <w:b/>
                    <w:lang w:val="en-US"/>
                  </w:rPr>
                </w:rPrChange>
              </w:rPr>
              <w:t>Lưu ý</w:t>
            </w:r>
          </w:p>
        </w:tc>
      </w:tr>
      <w:tr w:rsidR="00451F3E" w:rsidRPr="00920004" w14:paraId="3706529C" w14:textId="77777777" w:rsidTr="00A72A60">
        <w:tc>
          <w:tcPr>
            <w:tcW w:w="805" w:type="dxa"/>
          </w:tcPr>
          <w:p w14:paraId="62332970" w14:textId="77777777" w:rsidR="00451F3E" w:rsidRPr="00920004" w:rsidRDefault="00451F3E" w:rsidP="00BD0851">
            <w:pPr>
              <w:spacing w:before="240" w:line="0" w:lineRule="atLeast"/>
              <w:jc w:val="center"/>
              <w:rPr>
                <w:lang w:val="en-US"/>
                <w:rPrChange w:id="21628" w:author="phuong vu" w:date="2018-11-30T22:36:00Z">
                  <w:rPr>
                    <w:lang w:val="en-US"/>
                  </w:rPr>
                </w:rPrChange>
              </w:rPr>
              <w:pPrChange w:id="21629" w:author="phuong vu" w:date="2018-11-30T14:16:00Z">
                <w:pPr>
                  <w:spacing w:line="360" w:lineRule="auto"/>
                  <w:jc w:val="center"/>
                </w:pPr>
              </w:pPrChange>
            </w:pPr>
            <w:r w:rsidRPr="00920004">
              <w:rPr>
                <w:lang w:val="en-US"/>
                <w:rPrChange w:id="21630" w:author="phuong vu" w:date="2018-11-30T22:36:00Z">
                  <w:rPr>
                    <w:lang w:val="en-US"/>
                  </w:rPr>
                </w:rPrChange>
              </w:rPr>
              <w:t>1</w:t>
            </w:r>
          </w:p>
        </w:tc>
        <w:tc>
          <w:tcPr>
            <w:tcW w:w="1980" w:type="dxa"/>
          </w:tcPr>
          <w:p w14:paraId="5FC9A44C" w14:textId="72CEF073" w:rsidR="00451F3E" w:rsidRPr="00920004" w:rsidRDefault="00451F3E" w:rsidP="00E64310">
            <w:pPr>
              <w:rPr>
                <w:lang w:val="en-US"/>
                <w:rPrChange w:id="21631" w:author="phuong vu" w:date="2018-11-30T22:36:00Z">
                  <w:rPr>
                    <w:lang w:val="en-US"/>
                  </w:rPr>
                </w:rPrChange>
              </w:rPr>
              <w:pPrChange w:id="21632" w:author="phuong vu" w:date="2018-11-30T23:17:00Z">
                <w:pPr>
                  <w:spacing w:line="360" w:lineRule="auto"/>
                </w:pPr>
              </w:pPrChange>
            </w:pPr>
            <w:r w:rsidRPr="00920004">
              <w:rPr>
                <w:lang w:val="en-US"/>
                <w:rPrChange w:id="21633" w:author="phuong vu" w:date="2018-11-30T22:36:00Z">
                  <w:rPr>
                    <w:lang w:val="en-US"/>
                  </w:rPr>
                </w:rPrChange>
              </w:rPr>
              <w:t>inputText</w:t>
            </w:r>
          </w:p>
        </w:tc>
        <w:tc>
          <w:tcPr>
            <w:tcW w:w="2970" w:type="dxa"/>
          </w:tcPr>
          <w:p w14:paraId="55B0E60D" w14:textId="1217847B" w:rsidR="00451F3E" w:rsidRPr="00920004" w:rsidRDefault="00F45A48" w:rsidP="00E64310">
            <w:pPr>
              <w:rPr>
                <w:lang w:val="en-US"/>
                <w:rPrChange w:id="21634" w:author="phuong vu" w:date="2018-11-30T22:36:00Z">
                  <w:rPr>
                    <w:lang w:val="en-US"/>
                  </w:rPr>
                </w:rPrChange>
              </w:rPr>
              <w:pPrChange w:id="21635" w:author="phuong vu" w:date="2018-11-30T23:17:00Z">
                <w:pPr>
                  <w:spacing w:line="360" w:lineRule="auto"/>
                </w:pPr>
              </w:pPrChange>
            </w:pPr>
            <w:r w:rsidRPr="00920004">
              <w:rPr>
                <w:lang w:val="en-US"/>
                <w:rPrChange w:id="21636" w:author="phuong vu" w:date="2018-11-30T22:36:00Z">
                  <w:rPr>
                    <w:lang w:val="en-US"/>
                  </w:rPr>
                </w:rPrChange>
              </w:rPr>
              <w:t>Ngày lấy đồ</w:t>
            </w:r>
          </w:p>
        </w:tc>
        <w:tc>
          <w:tcPr>
            <w:tcW w:w="1266" w:type="dxa"/>
          </w:tcPr>
          <w:p w14:paraId="7E7676E2" w14:textId="77777777" w:rsidR="00451F3E" w:rsidRPr="00920004" w:rsidRDefault="00451F3E" w:rsidP="00BD0851">
            <w:pPr>
              <w:spacing w:before="240" w:line="0" w:lineRule="atLeast"/>
              <w:rPr>
                <w:lang w:val="en-US"/>
                <w:rPrChange w:id="21637" w:author="phuong vu" w:date="2018-11-30T22:36:00Z">
                  <w:rPr>
                    <w:lang w:val="en-US"/>
                  </w:rPr>
                </w:rPrChange>
              </w:rPr>
              <w:pPrChange w:id="21638" w:author="phuong vu" w:date="2018-11-30T14:16:00Z">
                <w:pPr>
                  <w:spacing w:line="360" w:lineRule="auto"/>
                </w:pPr>
              </w:pPrChange>
            </w:pPr>
          </w:p>
        </w:tc>
        <w:tc>
          <w:tcPr>
            <w:tcW w:w="1756" w:type="dxa"/>
          </w:tcPr>
          <w:p w14:paraId="21BBA71A" w14:textId="77777777" w:rsidR="00451F3E" w:rsidRPr="00920004" w:rsidRDefault="00451F3E" w:rsidP="00BD0851">
            <w:pPr>
              <w:spacing w:before="240" w:line="0" w:lineRule="atLeast"/>
              <w:rPr>
                <w:lang w:val="en-US"/>
                <w:rPrChange w:id="21639" w:author="phuong vu" w:date="2018-11-30T22:36:00Z">
                  <w:rPr>
                    <w:lang w:val="en-US"/>
                  </w:rPr>
                </w:rPrChange>
              </w:rPr>
              <w:pPrChange w:id="21640" w:author="phuong vu" w:date="2018-11-30T14:16:00Z">
                <w:pPr>
                  <w:spacing w:line="360" w:lineRule="auto"/>
                </w:pPr>
              </w:pPrChange>
            </w:pPr>
          </w:p>
        </w:tc>
      </w:tr>
      <w:tr w:rsidR="00F45A48" w:rsidRPr="00920004" w14:paraId="50F1EF56" w14:textId="77777777" w:rsidTr="00A72A60">
        <w:tc>
          <w:tcPr>
            <w:tcW w:w="805" w:type="dxa"/>
          </w:tcPr>
          <w:p w14:paraId="5A590F48" w14:textId="6C7799E5" w:rsidR="00F45A48" w:rsidRPr="00920004" w:rsidRDefault="00F45A48" w:rsidP="00BD0851">
            <w:pPr>
              <w:spacing w:before="240" w:line="0" w:lineRule="atLeast"/>
              <w:jc w:val="center"/>
              <w:rPr>
                <w:lang w:val="en-US"/>
                <w:rPrChange w:id="21641" w:author="phuong vu" w:date="2018-11-30T22:36:00Z">
                  <w:rPr>
                    <w:lang w:val="en-US"/>
                  </w:rPr>
                </w:rPrChange>
              </w:rPr>
              <w:pPrChange w:id="21642" w:author="phuong vu" w:date="2018-11-30T14:16:00Z">
                <w:pPr>
                  <w:spacing w:line="360" w:lineRule="auto"/>
                  <w:jc w:val="center"/>
                </w:pPr>
              </w:pPrChange>
            </w:pPr>
            <w:r w:rsidRPr="00920004">
              <w:rPr>
                <w:lang w:val="en-US"/>
                <w:rPrChange w:id="21643" w:author="phuong vu" w:date="2018-11-30T22:36:00Z">
                  <w:rPr>
                    <w:lang w:val="en-US"/>
                  </w:rPr>
                </w:rPrChange>
              </w:rPr>
              <w:t>2</w:t>
            </w:r>
          </w:p>
        </w:tc>
        <w:tc>
          <w:tcPr>
            <w:tcW w:w="1980" w:type="dxa"/>
          </w:tcPr>
          <w:p w14:paraId="25AC1C8B" w14:textId="4A725E71" w:rsidR="00F45A48" w:rsidRPr="00920004" w:rsidRDefault="00F45A48" w:rsidP="00E64310">
            <w:pPr>
              <w:rPr>
                <w:lang w:val="en-US"/>
                <w:rPrChange w:id="21644" w:author="phuong vu" w:date="2018-11-30T22:36:00Z">
                  <w:rPr>
                    <w:lang w:val="en-US"/>
                  </w:rPr>
                </w:rPrChange>
              </w:rPr>
              <w:pPrChange w:id="21645" w:author="phuong vu" w:date="2018-11-30T23:17:00Z">
                <w:pPr>
                  <w:spacing w:line="360" w:lineRule="auto"/>
                </w:pPr>
              </w:pPrChange>
            </w:pPr>
            <w:r w:rsidRPr="00920004">
              <w:rPr>
                <w:lang w:val="en-US"/>
                <w:rPrChange w:id="21646" w:author="phuong vu" w:date="2018-11-30T22:36:00Z">
                  <w:rPr>
                    <w:lang w:val="en-US"/>
                  </w:rPr>
                </w:rPrChange>
              </w:rPr>
              <w:t>inputText</w:t>
            </w:r>
          </w:p>
        </w:tc>
        <w:tc>
          <w:tcPr>
            <w:tcW w:w="2970" w:type="dxa"/>
          </w:tcPr>
          <w:p w14:paraId="56CFBCBD" w14:textId="0F0437DD" w:rsidR="00F45A48" w:rsidRPr="00920004" w:rsidRDefault="00D20C30" w:rsidP="00E64310">
            <w:pPr>
              <w:rPr>
                <w:lang w:val="en-US"/>
                <w:rPrChange w:id="21647" w:author="phuong vu" w:date="2018-11-30T22:36:00Z">
                  <w:rPr>
                    <w:lang w:val="en-US"/>
                  </w:rPr>
                </w:rPrChange>
              </w:rPr>
              <w:pPrChange w:id="21648" w:author="phuong vu" w:date="2018-11-30T23:17:00Z">
                <w:pPr>
                  <w:spacing w:line="360" w:lineRule="auto"/>
                </w:pPr>
              </w:pPrChange>
            </w:pPr>
            <w:r w:rsidRPr="00920004">
              <w:rPr>
                <w:lang w:val="en-US"/>
                <w:rPrChange w:id="21649" w:author="phuong vu" w:date="2018-11-30T22:36:00Z">
                  <w:rPr>
                    <w:lang w:val="en-US"/>
                  </w:rPr>
                </w:rPrChange>
              </w:rPr>
              <w:t>Thời gian lấy đồ</w:t>
            </w:r>
          </w:p>
        </w:tc>
        <w:tc>
          <w:tcPr>
            <w:tcW w:w="1266" w:type="dxa"/>
          </w:tcPr>
          <w:p w14:paraId="7A8879FF" w14:textId="77777777" w:rsidR="00F45A48" w:rsidRPr="00920004" w:rsidRDefault="00F45A48" w:rsidP="00BD0851">
            <w:pPr>
              <w:spacing w:before="240" w:line="0" w:lineRule="atLeast"/>
              <w:rPr>
                <w:lang w:val="en-US"/>
                <w:rPrChange w:id="21650" w:author="phuong vu" w:date="2018-11-30T22:36:00Z">
                  <w:rPr>
                    <w:lang w:val="en-US"/>
                  </w:rPr>
                </w:rPrChange>
              </w:rPr>
              <w:pPrChange w:id="21651" w:author="phuong vu" w:date="2018-11-30T14:16:00Z">
                <w:pPr>
                  <w:spacing w:line="360" w:lineRule="auto"/>
                </w:pPr>
              </w:pPrChange>
            </w:pPr>
          </w:p>
        </w:tc>
        <w:tc>
          <w:tcPr>
            <w:tcW w:w="1756" w:type="dxa"/>
          </w:tcPr>
          <w:p w14:paraId="60BD1595" w14:textId="77777777" w:rsidR="00F45A48" w:rsidRPr="00920004" w:rsidRDefault="00F45A48" w:rsidP="00BD0851">
            <w:pPr>
              <w:spacing w:before="240" w:line="0" w:lineRule="atLeast"/>
              <w:rPr>
                <w:lang w:val="en-US"/>
                <w:rPrChange w:id="21652" w:author="phuong vu" w:date="2018-11-30T22:36:00Z">
                  <w:rPr>
                    <w:lang w:val="en-US"/>
                  </w:rPr>
                </w:rPrChange>
              </w:rPr>
              <w:pPrChange w:id="21653" w:author="phuong vu" w:date="2018-11-30T14:16:00Z">
                <w:pPr>
                  <w:spacing w:line="360" w:lineRule="auto"/>
                </w:pPr>
              </w:pPrChange>
            </w:pPr>
          </w:p>
        </w:tc>
      </w:tr>
      <w:tr w:rsidR="00D20C30" w:rsidRPr="00920004" w14:paraId="7BBA8271" w14:textId="77777777" w:rsidTr="00A72A60">
        <w:tc>
          <w:tcPr>
            <w:tcW w:w="805" w:type="dxa"/>
          </w:tcPr>
          <w:p w14:paraId="2B50FBBE" w14:textId="3D2B219C" w:rsidR="00D20C30" w:rsidRPr="00920004" w:rsidRDefault="00D20C30" w:rsidP="00BD0851">
            <w:pPr>
              <w:spacing w:before="240" w:line="0" w:lineRule="atLeast"/>
              <w:jc w:val="center"/>
              <w:rPr>
                <w:lang w:val="en-US"/>
                <w:rPrChange w:id="21654" w:author="phuong vu" w:date="2018-11-30T22:36:00Z">
                  <w:rPr>
                    <w:lang w:val="en-US"/>
                  </w:rPr>
                </w:rPrChange>
              </w:rPr>
              <w:pPrChange w:id="21655" w:author="phuong vu" w:date="2018-11-30T14:16:00Z">
                <w:pPr>
                  <w:spacing w:line="360" w:lineRule="auto"/>
                  <w:jc w:val="center"/>
                </w:pPr>
              </w:pPrChange>
            </w:pPr>
            <w:r w:rsidRPr="00920004">
              <w:rPr>
                <w:lang w:val="en-US"/>
                <w:rPrChange w:id="21656" w:author="phuong vu" w:date="2018-11-30T22:36:00Z">
                  <w:rPr>
                    <w:lang w:val="en-US"/>
                  </w:rPr>
                </w:rPrChange>
              </w:rPr>
              <w:t>3</w:t>
            </w:r>
          </w:p>
        </w:tc>
        <w:tc>
          <w:tcPr>
            <w:tcW w:w="1980" w:type="dxa"/>
          </w:tcPr>
          <w:p w14:paraId="5CD66038" w14:textId="2B047EB9" w:rsidR="00D20C30" w:rsidRPr="00920004" w:rsidRDefault="00D20C30" w:rsidP="00E64310">
            <w:pPr>
              <w:rPr>
                <w:lang w:val="en-US"/>
                <w:rPrChange w:id="21657" w:author="phuong vu" w:date="2018-11-30T22:36:00Z">
                  <w:rPr>
                    <w:lang w:val="en-US"/>
                  </w:rPr>
                </w:rPrChange>
              </w:rPr>
              <w:pPrChange w:id="21658" w:author="phuong vu" w:date="2018-11-30T23:17:00Z">
                <w:pPr>
                  <w:spacing w:line="360" w:lineRule="auto"/>
                </w:pPr>
              </w:pPrChange>
            </w:pPr>
            <w:r w:rsidRPr="00920004">
              <w:rPr>
                <w:lang w:val="en-US"/>
                <w:rPrChange w:id="21659" w:author="phuong vu" w:date="2018-11-30T22:36:00Z">
                  <w:rPr>
                    <w:lang w:val="en-US"/>
                  </w:rPr>
                </w:rPrChange>
              </w:rPr>
              <w:t>inputText</w:t>
            </w:r>
          </w:p>
        </w:tc>
        <w:tc>
          <w:tcPr>
            <w:tcW w:w="2970" w:type="dxa"/>
          </w:tcPr>
          <w:p w14:paraId="27362707" w14:textId="145E40D6" w:rsidR="00D20C30" w:rsidRPr="00920004" w:rsidRDefault="00D20C30" w:rsidP="00E64310">
            <w:pPr>
              <w:rPr>
                <w:lang w:val="en-US"/>
                <w:rPrChange w:id="21660" w:author="phuong vu" w:date="2018-11-30T22:36:00Z">
                  <w:rPr>
                    <w:lang w:val="en-US"/>
                  </w:rPr>
                </w:rPrChange>
              </w:rPr>
              <w:pPrChange w:id="21661" w:author="phuong vu" w:date="2018-11-30T23:17:00Z">
                <w:pPr>
                  <w:spacing w:line="360" w:lineRule="auto"/>
                </w:pPr>
              </w:pPrChange>
            </w:pPr>
            <w:r w:rsidRPr="00920004">
              <w:rPr>
                <w:lang w:val="en-US"/>
                <w:rPrChange w:id="21662" w:author="phuong vu" w:date="2018-11-30T22:36:00Z">
                  <w:rPr>
                    <w:lang w:val="en-US"/>
                  </w:rPr>
                </w:rPrChange>
              </w:rPr>
              <w:t>Ngày trả đồ</w:t>
            </w:r>
          </w:p>
        </w:tc>
        <w:tc>
          <w:tcPr>
            <w:tcW w:w="1266" w:type="dxa"/>
          </w:tcPr>
          <w:p w14:paraId="6383F37C" w14:textId="77777777" w:rsidR="00D20C30" w:rsidRPr="00920004" w:rsidRDefault="00D20C30" w:rsidP="00BD0851">
            <w:pPr>
              <w:spacing w:before="240" w:line="0" w:lineRule="atLeast"/>
              <w:rPr>
                <w:lang w:val="en-US"/>
                <w:rPrChange w:id="21663" w:author="phuong vu" w:date="2018-11-30T22:36:00Z">
                  <w:rPr>
                    <w:lang w:val="en-US"/>
                  </w:rPr>
                </w:rPrChange>
              </w:rPr>
              <w:pPrChange w:id="21664" w:author="phuong vu" w:date="2018-11-30T14:16:00Z">
                <w:pPr>
                  <w:spacing w:line="360" w:lineRule="auto"/>
                </w:pPr>
              </w:pPrChange>
            </w:pPr>
          </w:p>
        </w:tc>
        <w:tc>
          <w:tcPr>
            <w:tcW w:w="1756" w:type="dxa"/>
          </w:tcPr>
          <w:p w14:paraId="5820C1E0" w14:textId="77777777" w:rsidR="00D20C30" w:rsidRPr="00920004" w:rsidRDefault="00D20C30" w:rsidP="00BD0851">
            <w:pPr>
              <w:spacing w:before="240" w:line="0" w:lineRule="atLeast"/>
              <w:rPr>
                <w:lang w:val="en-US"/>
                <w:rPrChange w:id="21665" w:author="phuong vu" w:date="2018-11-30T22:36:00Z">
                  <w:rPr>
                    <w:lang w:val="en-US"/>
                  </w:rPr>
                </w:rPrChange>
              </w:rPr>
              <w:pPrChange w:id="21666" w:author="phuong vu" w:date="2018-11-30T14:16:00Z">
                <w:pPr>
                  <w:spacing w:line="360" w:lineRule="auto"/>
                </w:pPr>
              </w:pPrChange>
            </w:pPr>
          </w:p>
        </w:tc>
      </w:tr>
      <w:tr w:rsidR="00D20C30" w:rsidRPr="00920004" w14:paraId="67EBED48" w14:textId="77777777" w:rsidTr="00A72A60">
        <w:tc>
          <w:tcPr>
            <w:tcW w:w="805" w:type="dxa"/>
          </w:tcPr>
          <w:p w14:paraId="369CC96F" w14:textId="60FAC0BD" w:rsidR="00D20C30" w:rsidRPr="00920004" w:rsidRDefault="00D20C30" w:rsidP="00BD0851">
            <w:pPr>
              <w:spacing w:before="240" w:line="0" w:lineRule="atLeast"/>
              <w:jc w:val="center"/>
              <w:rPr>
                <w:lang w:val="en-US"/>
                <w:rPrChange w:id="21667" w:author="phuong vu" w:date="2018-11-30T22:36:00Z">
                  <w:rPr>
                    <w:lang w:val="en-US"/>
                  </w:rPr>
                </w:rPrChange>
              </w:rPr>
              <w:pPrChange w:id="21668" w:author="phuong vu" w:date="2018-11-30T14:16:00Z">
                <w:pPr>
                  <w:spacing w:line="360" w:lineRule="auto"/>
                  <w:jc w:val="center"/>
                </w:pPr>
              </w:pPrChange>
            </w:pPr>
            <w:r w:rsidRPr="00920004">
              <w:rPr>
                <w:lang w:val="en-US"/>
                <w:rPrChange w:id="21669" w:author="phuong vu" w:date="2018-11-30T22:36:00Z">
                  <w:rPr>
                    <w:lang w:val="en-US"/>
                  </w:rPr>
                </w:rPrChange>
              </w:rPr>
              <w:t>4</w:t>
            </w:r>
          </w:p>
        </w:tc>
        <w:tc>
          <w:tcPr>
            <w:tcW w:w="1980" w:type="dxa"/>
          </w:tcPr>
          <w:p w14:paraId="37E88549" w14:textId="7DCECEB7" w:rsidR="00D20C30" w:rsidRPr="00920004" w:rsidRDefault="00D20C30" w:rsidP="00E64310">
            <w:pPr>
              <w:rPr>
                <w:lang w:val="en-US"/>
                <w:rPrChange w:id="21670" w:author="phuong vu" w:date="2018-11-30T22:36:00Z">
                  <w:rPr>
                    <w:lang w:val="en-US"/>
                  </w:rPr>
                </w:rPrChange>
              </w:rPr>
              <w:pPrChange w:id="21671" w:author="phuong vu" w:date="2018-11-30T23:17:00Z">
                <w:pPr>
                  <w:spacing w:line="360" w:lineRule="auto"/>
                </w:pPr>
              </w:pPrChange>
            </w:pPr>
            <w:r w:rsidRPr="00920004">
              <w:rPr>
                <w:lang w:val="en-US"/>
                <w:rPrChange w:id="21672" w:author="phuong vu" w:date="2018-11-30T22:36:00Z">
                  <w:rPr>
                    <w:lang w:val="en-US"/>
                  </w:rPr>
                </w:rPrChange>
              </w:rPr>
              <w:t>inputText</w:t>
            </w:r>
          </w:p>
        </w:tc>
        <w:tc>
          <w:tcPr>
            <w:tcW w:w="2970" w:type="dxa"/>
          </w:tcPr>
          <w:p w14:paraId="6E4E12D0" w14:textId="61BCAA7B" w:rsidR="00D20C30" w:rsidRPr="00920004" w:rsidRDefault="00D20C30" w:rsidP="00E64310">
            <w:pPr>
              <w:rPr>
                <w:lang w:val="en-US"/>
                <w:rPrChange w:id="21673" w:author="phuong vu" w:date="2018-11-30T22:36:00Z">
                  <w:rPr>
                    <w:lang w:val="en-US"/>
                  </w:rPr>
                </w:rPrChange>
              </w:rPr>
              <w:pPrChange w:id="21674" w:author="phuong vu" w:date="2018-11-30T23:17:00Z">
                <w:pPr>
                  <w:spacing w:line="360" w:lineRule="auto"/>
                </w:pPr>
              </w:pPrChange>
            </w:pPr>
            <w:r w:rsidRPr="00920004">
              <w:rPr>
                <w:lang w:val="en-US"/>
                <w:rPrChange w:id="21675" w:author="phuong vu" w:date="2018-11-30T22:36:00Z">
                  <w:rPr>
                    <w:lang w:val="en-US"/>
                  </w:rPr>
                </w:rPrChange>
              </w:rPr>
              <w:t>Thời gian trả đồ</w:t>
            </w:r>
          </w:p>
        </w:tc>
        <w:tc>
          <w:tcPr>
            <w:tcW w:w="1266" w:type="dxa"/>
          </w:tcPr>
          <w:p w14:paraId="4434B8D6" w14:textId="77777777" w:rsidR="00D20C30" w:rsidRPr="00920004" w:rsidRDefault="00D20C30" w:rsidP="00BD0851">
            <w:pPr>
              <w:spacing w:before="240" w:line="0" w:lineRule="atLeast"/>
              <w:rPr>
                <w:lang w:val="en-US"/>
                <w:rPrChange w:id="21676" w:author="phuong vu" w:date="2018-11-30T22:36:00Z">
                  <w:rPr>
                    <w:lang w:val="en-US"/>
                  </w:rPr>
                </w:rPrChange>
              </w:rPr>
              <w:pPrChange w:id="21677" w:author="phuong vu" w:date="2018-11-30T14:16:00Z">
                <w:pPr>
                  <w:spacing w:line="360" w:lineRule="auto"/>
                </w:pPr>
              </w:pPrChange>
            </w:pPr>
          </w:p>
        </w:tc>
        <w:tc>
          <w:tcPr>
            <w:tcW w:w="1756" w:type="dxa"/>
          </w:tcPr>
          <w:p w14:paraId="35A3CC93" w14:textId="77777777" w:rsidR="00D20C30" w:rsidRPr="00920004" w:rsidRDefault="00D20C30" w:rsidP="00BD0851">
            <w:pPr>
              <w:spacing w:before="240" w:line="0" w:lineRule="atLeast"/>
              <w:rPr>
                <w:lang w:val="en-US"/>
                <w:rPrChange w:id="21678" w:author="phuong vu" w:date="2018-11-30T22:36:00Z">
                  <w:rPr>
                    <w:lang w:val="en-US"/>
                  </w:rPr>
                </w:rPrChange>
              </w:rPr>
              <w:pPrChange w:id="21679" w:author="phuong vu" w:date="2018-11-30T14:16:00Z">
                <w:pPr>
                  <w:spacing w:line="360" w:lineRule="auto"/>
                </w:pPr>
              </w:pPrChange>
            </w:pPr>
          </w:p>
        </w:tc>
      </w:tr>
      <w:tr w:rsidR="00B65F17" w:rsidRPr="00920004" w14:paraId="7D9B709A" w14:textId="77777777" w:rsidTr="00A72A60">
        <w:trPr>
          <w:ins w:id="21680" w:author="phuong vu" w:date="2018-11-21T23:04:00Z"/>
        </w:trPr>
        <w:tc>
          <w:tcPr>
            <w:tcW w:w="805" w:type="dxa"/>
          </w:tcPr>
          <w:p w14:paraId="27CDFF7D" w14:textId="4F3BBFA7" w:rsidR="00B65F17" w:rsidRPr="00920004" w:rsidRDefault="00B65F17" w:rsidP="00BD0851">
            <w:pPr>
              <w:spacing w:before="240" w:line="0" w:lineRule="atLeast"/>
              <w:jc w:val="center"/>
              <w:rPr>
                <w:ins w:id="21681" w:author="phuong vu" w:date="2018-11-21T23:04:00Z"/>
                <w:lang w:val="en-US"/>
                <w:rPrChange w:id="21682" w:author="phuong vu" w:date="2018-11-30T22:36:00Z">
                  <w:rPr>
                    <w:ins w:id="21683" w:author="phuong vu" w:date="2018-11-21T23:04:00Z"/>
                    <w:lang w:val="en-US"/>
                  </w:rPr>
                </w:rPrChange>
              </w:rPr>
              <w:pPrChange w:id="21684" w:author="phuong vu" w:date="2018-11-30T14:16:00Z">
                <w:pPr>
                  <w:spacing w:line="360" w:lineRule="auto"/>
                  <w:jc w:val="center"/>
                </w:pPr>
              </w:pPrChange>
            </w:pPr>
            <w:ins w:id="21685" w:author="phuong vu" w:date="2018-11-21T23:04:00Z">
              <w:r w:rsidRPr="00920004">
                <w:rPr>
                  <w:lang w:val="en-US"/>
                  <w:rPrChange w:id="21686" w:author="phuong vu" w:date="2018-11-30T22:36:00Z">
                    <w:rPr>
                      <w:lang w:val="en-US"/>
                    </w:rPr>
                  </w:rPrChange>
                </w:rPr>
                <w:t>5</w:t>
              </w:r>
            </w:ins>
          </w:p>
        </w:tc>
        <w:tc>
          <w:tcPr>
            <w:tcW w:w="1980" w:type="dxa"/>
          </w:tcPr>
          <w:p w14:paraId="24CF34BB" w14:textId="26B14029" w:rsidR="00B65F17" w:rsidRPr="00920004" w:rsidRDefault="00B65F17" w:rsidP="00E64310">
            <w:pPr>
              <w:rPr>
                <w:ins w:id="21687" w:author="phuong vu" w:date="2018-11-21T23:04:00Z"/>
                <w:lang w:val="en-US"/>
                <w:rPrChange w:id="21688" w:author="phuong vu" w:date="2018-11-30T22:36:00Z">
                  <w:rPr>
                    <w:ins w:id="21689" w:author="phuong vu" w:date="2018-11-21T23:04:00Z"/>
                    <w:lang w:val="en-US"/>
                  </w:rPr>
                </w:rPrChange>
              </w:rPr>
              <w:pPrChange w:id="21690" w:author="phuong vu" w:date="2018-11-30T23:17:00Z">
                <w:pPr>
                  <w:spacing w:line="360" w:lineRule="auto"/>
                </w:pPr>
              </w:pPrChange>
            </w:pPr>
            <w:ins w:id="21691" w:author="phuong vu" w:date="2018-11-21T23:04:00Z">
              <w:r w:rsidRPr="00920004">
                <w:rPr>
                  <w:lang w:val="en-US"/>
                  <w:rPrChange w:id="21692" w:author="phuong vu" w:date="2018-11-30T22:36:00Z">
                    <w:rPr>
                      <w:lang w:val="en-US"/>
                    </w:rPr>
                  </w:rPrChange>
                </w:rPr>
                <w:t>inputText</w:t>
              </w:r>
            </w:ins>
          </w:p>
        </w:tc>
        <w:tc>
          <w:tcPr>
            <w:tcW w:w="2970" w:type="dxa"/>
          </w:tcPr>
          <w:p w14:paraId="3C26A700" w14:textId="6197C7C1" w:rsidR="00B65F17" w:rsidRPr="00920004" w:rsidRDefault="00B65F17" w:rsidP="00E64310">
            <w:pPr>
              <w:rPr>
                <w:ins w:id="21693" w:author="phuong vu" w:date="2018-11-21T23:04:00Z"/>
                <w:lang w:val="en-US"/>
                <w:rPrChange w:id="21694" w:author="phuong vu" w:date="2018-11-30T22:36:00Z">
                  <w:rPr>
                    <w:ins w:id="21695" w:author="phuong vu" w:date="2018-11-21T23:04:00Z"/>
                    <w:lang w:val="en-US"/>
                  </w:rPr>
                </w:rPrChange>
              </w:rPr>
              <w:pPrChange w:id="21696" w:author="phuong vu" w:date="2018-11-30T23:17:00Z">
                <w:pPr>
                  <w:spacing w:line="360" w:lineRule="auto"/>
                </w:pPr>
              </w:pPrChange>
            </w:pPr>
            <w:ins w:id="21697" w:author="phuong vu" w:date="2018-11-21T23:04:00Z">
              <w:r w:rsidRPr="00920004">
                <w:rPr>
                  <w:lang w:val="en-US"/>
                  <w:rPrChange w:id="21698" w:author="phuong vu" w:date="2018-11-30T22:36:00Z">
                    <w:rPr>
                      <w:lang w:val="en-US"/>
                    </w:rPr>
                  </w:rPrChange>
                </w:rPr>
                <w:t>Số lượng đồ đã lấy</w:t>
              </w:r>
            </w:ins>
          </w:p>
        </w:tc>
        <w:tc>
          <w:tcPr>
            <w:tcW w:w="1266" w:type="dxa"/>
          </w:tcPr>
          <w:p w14:paraId="31E18644" w14:textId="77777777" w:rsidR="00B65F17" w:rsidRPr="00920004" w:rsidRDefault="00B65F17" w:rsidP="00BD0851">
            <w:pPr>
              <w:spacing w:before="240" w:line="0" w:lineRule="atLeast"/>
              <w:rPr>
                <w:ins w:id="21699" w:author="phuong vu" w:date="2018-11-21T23:04:00Z"/>
                <w:lang w:val="en-US"/>
                <w:rPrChange w:id="21700" w:author="phuong vu" w:date="2018-11-30T22:36:00Z">
                  <w:rPr>
                    <w:ins w:id="21701" w:author="phuong vu" w:date="2018-11-21T23:04:00Z"/>
                    <w:lang w:val="en-US"/>
                  </w:rPr>
                </w:rPrChange>
              </w:rPr>
              <w:pPrChange w:id="21702" w:author="phuong vu" w:date="2018-11-30T14:16:00Z">
                <w:pPr>
                  <w:spacing w:line="360" w:lineRule="auto"/>
                </w:pPr>
              </w:pPrChange>
            </w:pPr>
          </w:p>
        </w:tc>
        <w:tc>
          <w:tcPr>
            <w:tcW w:w="1756" w:type="dxa"/>
          </w:tcPr>
          <w:p w14:paraId="33E89B52" w14:textId="77777777" w:rsidR="00B65F17" w:rsidRPr="00920004" w:rsidRDefault="00B65F17" w:rsidP="00BD0851">
            <w:pPr>
              <w:spacing w:before="240" w:line="0" w:lineRule="atLeast"/>
              <w:rPr>
                <w:ins w:id="21703" w:author="phuong vu" w:date="2018-11-21T23:04:00Z"/>
                <w:lang w:val="en-US"/>
                <w:rPrChange w:id="21704" w:author="phuong vu" w:date="2018-11-30T22:36:00Z">
                  <w:rPr>
                    <w:ins w:id="21705" w:author="phuong vu" w:date="2018-11-21T23:04:00Z"/>
                    <w:lang w:val="en-US"/>
                  </w:rPr>
                </w:rPrChange>
              </w:rPr>
              <w:pPrChange w:id="21706" w:author="phuong vu" w:date="2018-11-30T14:16:00Z">
                <w:pPr>
                  <w:spacing w:line="360" w:lineRule="auto"/>
                </w:pPr>
              </w:pPrChange>
            </w:pPr>
          </w:p>
        </w:tc>
      </w:tr>
      <w:tr w:rsidR="00C20A03" w:rsidRPr="00920004" w14:paraId="6E3517D3" w14:textId="77777777" w:rsidTr="00A72A60">
        <w:trPr>
          <w:ins w:id="21707" w:author="phuong vu" w:date="2018-11-21T20:38:00Z"/>
        </w:trPr>
        <w:tc>
          <w:tcPr>
            <w:tcW w:w="805" w:type="dxa"/>
          </w:tcPr>
          <w:p w14:paraId="581387D4" w14:textId="696DAB23" w:rsidR="00C20A03" w:rsidRPr="00920004" w:rsidRDefault="00B65F17" w:rsidP="00BD0851">
            <w:pPr>
              <w:spacing w:before="240" w:line="0" w:lineRule="atLeast"/>
              <w:jc w:val="center"/>
              <w:rPr>
                <w:ins w:id="21708" w:author="phuong vu" w:date="2018-11-21T20:38:00Z"/>
                <w:lang w:val="en-US"/>
                <w:rPrChange w:id="21709" w:author="phuong vu" w:date="2018-11-30T22:36:00Z">
                  <w:rPr>
                    <w:ins w:id="21710" w:author="phuong vu" w:date="2018-11-21T20:38:00Z"/>
                    <w:lang w:val="en-US"/>
                  </w:rPr>
                </w:rPrChange>
              </w:rPr>
              <w:pPrChange w:id="21711" w:author="phuong vu" w:date="2018-11-30T14:16:00Z">
                <w:pPr>
                  <w:spacing w:line="360" w:lineRule="auto"/>
                  <w:jc w:val="center"/>
                </w:pPr>
              </w:pPrChange>
            </w:pPr>
            <w:ins w:id="21712" w:author="phuong vu" w:date="2018-11-21T23:04:00Z">
              <w:r w:rsidRPr="00920004">
                <w:rPr>
                  <w:lang w:val="en-US"/>
                  <w:rPrChange w:id="21713" w:author="phuong vu" w:date="2018-11-30T22:36:00Z">
                    <w:rPr>
                      <w:lang w:val="en-US"/>
                    </w:rPr>
                  </w:rPrChange>
                </w:rPr>
                <w:t>6</w:t>
              </w:r>
            </w:ins>
          </w:p>
        </w:tc>
        <w:tc>
          <w:tcPr>
            <w:tcW w:w="1980" w:type="dxa"/>
          </w:tcPr>
          <w:p w14:paraId="004EB8EB" w14:textId="61B9E656" w:rsidR="00C20A03" w:rsidRPr="00920004" w:rsidRDefault="00C20A03" w:rsidP="00E64310">
            <w:pPr>
              <w:rPr>
                <w:ins w:id="21714" w:author="phuong vu" w:date="2018-11-21T20:38:00Z"/>
                <w:lang w:val="en-US"/>
                <w:rPrChange w:id="21715" w:author="phuong vu" w:date="2018-11-30T22:36:00Z">
                  <w:rPr>
                    <w:ins w:id="21716" w:author="phuong vu" w:date="2018-11-21T20:38:00Z"/>
                    <w:lang w:val="en-US"/>
                  </w:rPr>
                </w:rPrChange>
              </w:rPr>
              <w:pPrChange w:id="21717" w:author="phuong vu" w:date="2018-11-30T23:17:00Z">
                <w:pPr>
                  <w:spacing w:line="360" w:lineRule="auto"/>
                </w:pPr>
              </w:pPrChange>
            </w:pPr>
            <w:ins w:id="21718" w:author="phuong vu" w:date="2018-11-21T20:38:00Z">
              <w:r w:rsidRPr="00920004">
                <w:rPr>
                  <w:lang w:val="en-US"/>
                  <w:rPrChange w:id="21719" w:author="phuong vu" w:date="2018-11-30T22:36:00Z">
                    <w:rPr>
                      <w:lang w:val="en-US"/>
                    </w:rPr>
                  </w:rPrChange>
                </w:rPr>
                <w:t>inputText</w:t>
              </w:r>
            </w:ins>
          </w:p>
        </w:tc>
        <w:tc>
          <w:tcPr>
            <w:tcW w:w="2970" w:type="dxa"/>
          </w:tcPr>
          <w:p w14:paraId="6718CE3C" w14:textId="2A06BA35" w:rsidR="00C20A03" w:rsidRPr="00920004" w:rsidRDefault="00C20A03" w:rsidP="00E64310">
            <w:pPr>
              <w:rPr>
                <w:ins w:id="21720" w:author="phuong vu" w:date="2018-11-21T20:38:00Z"/>
                <w:lang w:val="en-US"/>
                <w:rPrChange w:id="21721" w:author="phuong vu" w:date="2018-11-30T22:36:00Z">
                  <w:rPr>
                    <w:ins w:id="21722" w:author="phuong vu" w:date="2018-11-21T20:38:00Z"/>
                    <w:lang w:val="en-US"/>
                  </w:rPr>
                </w:rPrChange>
              </w:rPr>
              <w:pPrChange w:id="21723" w:author="phuong vu" w:date="2018-11-30T23:17:00Z">
                <w:pPr>
                  <w:spacing w:line="360" w:lineRule="auto"/>
                </w:pPr>
              </w:pPrChange>
            </w:pPr>
            <w:ins w:id="21724" w:author="phuong vu" w:date="2018-11-21T20:38:00Z">
              <w:r w:rsidRPr="00920004">
                <w:rPr>
                  <w:lang w:val="en-US"/>
                  <w:rPrChange w:id="21725" w:author="phuong vu" w:date="2018-11-30T22:36:00Z">
                    <w:rPr>
                      <w:lang w:val="en-US"/>
                    </w:rPr>
                  </w:rPrChange>
                </w:rPr>
                <w:t>Số lượng đồ đã trả</w:t>
              </w:r>
            </w:ins>
          </w:p>
        </w:tc>
        <w:tc>
          <w:tcPr>
            <w:tcW w:w="1266" w:type="dxa"/>
          </w:tcPr>
          <w:p w14:paraId="3DACBCD9" w14:textId="77777777" w:rsidR="00C20A03" w:rsidRPr="00920004" w:rsidRDefault="00C20A03" w:rsidP="00BD0851">
            <w:pPr>
              <w:spacing w:before="240" w:line="0" w:lineRule="atLeast"/>
              <w:rPr>
                <w:ins w:id="21726" w:author="phuong vu" w:date="2018-11-21T20:38:00Z"/>
                <w:lang w:val="en-US"/>
                <w:rPrChange w:id="21727" w:author="phuong vu" w:date="2018-11-30T22:36:00Z">
                  <w:rPr>
                    <w:ins w:id="21728" w:author="phuong vu" w:date="2018-11-21T20:38:00Z"/>
                    <w:lang w:val="en-US"/>
                  </w:rPr>
                </w:rPrChange>
              </w:rPr>
              <w:pPrChange w:id="21729" w:author="phuong vu" w:date="2018-11-30T14:16:00Z">
                <w:pPr>
                  <w:spacing w:line="360" w:lineRule="auto"/>
                </w:pPr>
              </w:pPrChange>
            </w:pPr>
          </w:p>
        </w:tc>
        <w:tc>
          <w:tcPr>
            <w:tcW w:w="1756" w:type="dxa"/>
          </w:tcPr>
          <w:p w14:paraId="26D5AC06" w14:textId="77777777" w:rsidR="00C20A03" w:rsidRPr="00920004" w:rsidRDefault="00C20A03" w:rsidP="00BD0851">
            <w:pPr>
              <w:spacing w:before="240" w:line="0" w:lineRule="atLeast"/>
              <w:rPr>
                <w:ins w:id="21730" w:author="phuong vu" w:date="2018-11-21T20:38:00Z"/>
                <w:lang w:val="en-US"/>
                <w:rPrChange w:id="21731" w:author="phuong vu" w:date="2018-11-30T22:36:00Z">
                  <w:rPr>
                    <w:ins w:id="21732" w:author="phuong vu" w:date="2018-11-21T20:38:00Z"/>
                    <w:lang w:val="en-US"/>
                  </w:rPr>
                </w:rPrChange>
              </w:rPr>
              <w:pPrChange w:id="21733" w:author="phuong vu" w:date="2018-11-30T14:16:00Z">
                <w:pPr>
                  <w:spacing w:line="360" w:lineRule="auto"/>
                </w:pPr>
              </w:pPrChange>
            </w:pPr>
          </w:p>
        </w:tc>
      </w:tr>
      <w:tr w:rsidR="00451F3E" w:rsidRPr="00920004" w14:paraId="4B76FFA3" w14:textId="77777777" w:rsidTr="00A72A60">
        <w:tc>
          <w:tcPr>
            <w:tcW w:w="805" w:type="dxa"/>
          </w:tcPr>
          <w:p w14:paraId="17AC425E" w14:textId="796491C8" w:rsidR="00451F3E" w:rsidRPr="00920004" w:rsidRDefault="00B65F17" w:rsidP="00BD0851">
            <w:pPr>
              <w:spacing w:before="240" w:line="0" w:lineRule="atLeast"/>
              <w:jc w:val="center"/>
              <w:rPr>
                <w:lang w:val="en-US"/>
                <w:rPrChange w:id="21734" w:author="phuong vu" w:date="2018-11-30T22:36:00Z">
                  <w:rPr>
                    <w:lang w:val="en-US"/>
                  </w:rPr>
                </w:rPrChange>
              </w:rPr>
              <w:pPrChange w:id="21735" w:author="phuong vu" w:date="2018-11-30T14:16:00Z">
                <w:pPr>
                  <w:spacing w:line="360" w:lineRule="auto"/>
                  <w:jc w:val="center"/>
                </w:pPr>
              </w:pPrChange>
            </w:pPr>
            <w:ins w:id="21736" w:author="phuong vu" w:date="2018-11-21T23:04:00Z">
              <w:r w:rsidRPr="00920004">
                <w:rPr>
                  <w:lang w:val="en-US"/>
                  <w:rPrChange w:id="21737" w:author="phuong vu" w:date="2018-11-30T22:36:00Z">
                    <w:rPr>
                      <w:lang w:val="en-US"/>
                    </w:rPr>
                  </w:rPrChange>
                </w:rPr>
                <w:t>7</w:t>
              </w:r>
            </w:ins>
            <w:del w:id="21738" w:author="phuong vu" w:date="2018-11-21T20:38:00Z">
              <w:r w:rsidR="00451F3E" w:rsidRPr="00920004" w:rsidDel="00C20A03">
                <w:rPr>
                  <w:lang w:val="en-US"/>
                  <w:rPrChange w:id="21739" w:author="phuong vu" w:date="2018-11-30T22:36:00Z">
                    <w:rPr>
                      <w:lang w:val="en-US"/>
                    </w:rPr>
                  </w:rPrChange>
                </w:rPr>
                <w:delText>3</w:delText>
              </w:r>
            </w:del>
          </w:p>
        </w:tc>
        <w:tc>
          <w:tcPr>
            <w:tcW w:w="1980" w:type="dxa"/>
          </w:tcPr>
          <w:p w14:paraId="467ACDAA" w14:textId="191AEFCA" w:rsidR="00451F3E" w:rsidRPr="00920004" w:rsidRDefault="00451F3E" w:rsidP="00E64310">
            <w:pPr>
              <w:rPr>
                <w:lang w:val="en-US"/>
                <w:rPrChange w:id="21740" w:author="phuong vu" w:date="2018-11-30T22:36:00Z">
                  <w:rPr>
                    <w:lang w:val="en-US"/>
                  </w:rPr>
                </w:rPrChange>
              </w:rPr>
              <w:pPrChange w:id="21741" w:author="phuong vu" w:date="2018-11-30T23:17:00Z">
                <w:pPr>
                  <w:spacing w:line="360" w:lineRule="auto"/>
                </w:pPr>
              </w:pPrChange>
            </w:pPr>
            <w:r w:rsidRPr="00920004">
              <w:rPr>
                <w:lang w:val="en-US"/>
                <w:rPrChange w:id="21742" w:author="phuong vu" w:date="2018-11-30T22:36:00Z">
                  <w:rPr>
                    <w:lang w:val="en-US"/>
                  </w:rPr>
                </w:rPrChange>
              </w:rPr>
              <w:t>button</w:t>
            </w:r>
          </w:p>
        </w:tc>
        <w:tc>
          <w:tcPr>
            <w:tcW w:w="2970" w:type="dxa"/>
          </w:tcPr>
          <w:p w14:paraId="7030D177" w14:textId="33C5E870" w:rsidR="00451F3E" w:rsidRPr="00920004" w:rsidRDefault="00451F3E" w:rsidP="00E64310">
            <w:pPr>
              <w:rPr>
                <w:lang w:val="en-US"/>
                <w:rPrChange w:id="21743" w:author="phuong vu" w:date="2018-11-30T22:36:00Z">
                  <w:rPr>
                    <w:lang w:val="en-US"/>
                  </w:rPr>
                </w:rPrChange>
              </w:rPr>
              <w:pPrChange w:id="21744" w:author="phuong vu" w:date="2018-11-30T23:17:00Z">
                <w:pPr>
                  <w:spacing w:line="360" w:lineRule="auto"/>
                </w:pPr>
              </w:pPrChange>
            </w:pPr>
            <w:r w:rsidRPr="00920004">
              <w:rPr>
                <w:lang w:val="en-US"/>
                <w:rPrChange w:id="21745" w:author="phuong vu" w:date="2018-11-30T22:36:00Z">
                  <w:rPr>
                    <w:lang w:val="en-US"/>
                  </w:rPr>
                </w:rPrChange>
              </w:rPr>
              <w:t>Cập nhật biên nhận</w:t>
            </w:r>
          </w:p>
        </w:tc>
        <w:tc>
          <w:tcPr>
            <w:tcW w:w="1266" w:type="dxa"/>
          </w:tcPr>
          <w:p w14:paraId="1BE0B2DA" w14:textId="77777777" w:rsidR="00451F3E" w:rsidRPr="00920004" w:rsidRDefault="00451F3E" w:rsidP="00BD0851">
            <w:pPr>
              <w:spacing w:before="240" w:line="0" w:lineRule="atLeast"/>
              <w:rPr>
                <w:lang w:val="en-US"/>
                <w:rPrChange w:id="21746" w:author="phuong vu" w:date="2018-11-30T22:36:00Z">
                  <w:rPr>
                    <w:lang w:val="en-US"/>
                  </w:rPr>
                </w:rPrChange>
              </w:rPr>
              <w:pPrChange w:id="21747" w:author="phuong vu" w:date="2018-11-30T14:16:00Z">
                <w:pPr>
                  <w:spacing w:line="360" w:lineRule="auto"/>
                </w:pPr>
              </w:pPrChange>
            </w:pPr>
          </w:p>
        </w:tc>
        <w:tc>
          <w:tcPr>
            <w:tcW w:w="1756" w:type="dxa"/>
          </w:tcPr>
          <w:p w14:paraId="163A08F9" w14:textId="77777777" w:rsidR="00451F3E" w:rsidRPr="00920004" w:rsidRDefault="00451F3E" w:rsidP="00BD0851">
            <w:pPr>
              <w:keepNext/>
              <w:spacing w:before="240" w:line="0" w:lineRule="atLeast"/>
              <w:rPr>
                <w:lang w:val="en-US"/>
                <w:rPrChange w:id="21748" w:author="phuong vu" w:date="2018-11-30T22:36:00Z">
                  <w:rPr>
                    <w:lang w:val="en-US"/>
                  </w:rPr>
                </w:rPrChange>
              </w:rPr>
              <w:pPrChange w:id="21749" w:author="phuong vu" w:date="2018-11-30T14:16:00Z">
                <w:pPr>
                  <w:spacing w:line="360" w:lineRule="auto"/>
                </w:pPr>
              </w:pPrChange>
            </w:pPr>
          </w:p>
        </w:tc>
      </w:tr>
    </w:tbl>
    <w:p w14:paraId="3C777AFC" w14:textId="15D38089" w:rsidR="00451F3E" w:rsidRPr="00920004" w:rsidRDefault="005A14ED" w:rsidP="00A17FA5">
      <w:pPr>
        <w:pStyle w:val="Caption"/>
        <w:rPr>
          <w:lang w:val="en-US"/>
          <w:rPrChange w:id="21750" w:author="phuong vu" w:date="2018-11-30T22:36:00Z">
            <w:rPr>
              <w:lang w:val="en-US"/>
            </w:rPr>
          </w:rPrChange>
        </w:rPr>
        <w:pPrChange w:id="21751" w:author="phuong vu" w:date="2018-11-30T22:42:00Z">
          <w:pPr/>
        </w:pPrChange>
      </w:pPr>
      <w:bookmarkStart w:id="21752" w:name="_Toc531381626"/>
      <w:ins w:id="21753" w:author="phuong vu" w:date="2018-11-26T14:00:00Z">
        <w:r w:rsidRPr="00920004">
          <w:rPr>
            <w:rPrChange w:id="21754" w:author="phuong vu" w:date="2018-11-30T22:36:00Z">
              <w:rPr/>
            </w:rPrChange>
          </w:rPr>
          <w:t xml:space="preserve">Bảng </w:t>
        </w:r>
      </w:ins>
      <w:ins w:id="21755" w:author="phuong vu" w:date="2018-11-30T14:54:00Z">
        <w:r w:rsidR="00D632EE" w:rsidRPr="00920004">
          <w:rPr>
            <w:rPrChange w:id="21756" w:author="phuong vu" w:date="2018-11-30T22:36:00Z">
              <w:rPr/>
            </w:rPrChange>
          </w:rPr>
          <w:fldChar w:fldCharType="begin"/>
        </w:r>
        <w:r w:rsidR="00D632EE" w:rsidRPr="00920004">
          <w:rPr>
            <w:rPrChange w:id="21757" w:author="phuong vu" w:date="2018-11-30T22:36:00Z">
              <w:rPr/>
            </w:rPrChange>
          </w:rPr>
          <w:instrText xml:space="preserve"> STYLEREF 1 \s </w:instrText>
        </w:r>
      </w:ins>
      <w:r w:rsidR="00D632EE" w:rsidRPr="00920004">
        <w:rPr>
          <w:rPrChange w:id="21758" w:author="phuong vu" w:date="2018-11-30T22:36:00Z">
            <w:rPr/>
          </w:rPrChange>
        </w:rPr>
        <w:fldChar w:fldCharType="separate"/>
      </w:r>
      <w:r w:rsidR="00B5490C">
        <w:rPr>
          <w:noProof/>
        </w:rPr>
        <w:t>3</w:t>
      </w:r>
      <w:ins w:id="21759" w:author="phuong vu" w:date="2018-11-30T14:54:00Z">
        <w:r w:rsidR="00D632EE" w:rsidRPr="00920004">
          <w:rPr>
            <w:rPrChange w:id="21760" w:author="phuong vu" w:date="2018-11-30T22:36:00Z">
              <w:rPr/>
            </w:rPrChange>
          </w:rPr>
          <w:fldChar w:fldCharType="end"/>
        </w:r>
        <w:r w:rsidR="00D632EE" w:rsidRPr="00920004">
          <w:rPr>
            <w:rPrChange w:id="21761" w:author="phuong vu" w:date="2018-11-30T22:36:00Z">
              <w:rPr/>
            </w:rPrChange>
          </w:rPr>
          <w:t>.</w:t>
        </w:r>
        <w:r w:rsidR="00D632EE" w:rsidRPr="00920004">
          <w:rPr>
            <w:rPrChange w:id="21762" w:author="phuong vu" w:date="2018-11-30T22:36:00Z">
              <w:rPr/>
            </w:rPrChange>
          </w:rPr>
          <w:fldChar w:fldCharType="begin"/>
        </w:r>
        <w:r w:rsidR="00D632EE" w:rsidRPr="00920004">
          <w:rPr>
            <w:rPrChange w:id="21763" w:author="phuong vu" w:date="2018-11-30T22:36:00Z">
              <w:rPr/>
            </w:rPrChange>
          </w:rPr>
          <w:instrText xml:space="preserve"> SEQ Bảng \* ARABIC \s 1 </w:instrText>
        </w:r>
      </w:ins>
      <w:r w:rsidR="00D632EE" w:rsidRPr="00920004">
        <w:rPr>
          <w:rPrChange w:id="21764" w:author="phuong vu" w:date="2018-11-30T22:36:00Z">
            <w:rPr/>
          </w:rPrChange>
        </w:rPr>
        <w:fldChar w:fldCharType="separate"/>
      </w:r>
      <w:ins w:id="21765" w:author="phuong vu" w:date="2018-11-30T22:44:00Z">
        <w:r w:rsidR="00B5490C">
          <w:rPr>
            <w:noProof/>
          </w:rPr>
          <w:t>18</w:t>
        </w:r>
      </w:ins>
      <w:ins w:id="21766" w:author="phuong vu" w:date="2018-11-30T14:54:00Z">
        <w:r w:rsidR="00D632EE" w:rsidRPr="00920004">
          <w:rPr>
            <w:rPrChange w:id="21767" w:author="phuong vu" w:date="2018-11-30T22:36:00Z">
              <w:rPr/>
            </w:rPrChange>
          </w:rPr>
          <w:fldChar w:fldCharType="end"/>
        </w:r>
      </w:ins>
      <w:ins w:id="21768" w:author="phuong vu" w:date="2018-11-26T14:00:00Z">
        <w:r w:rsidRPr="00920004">
          <w:rPr>
            <w:lang w:val="en-US"/>
            <w:rPrChange w:id="21769" w:author="phuong vu" w:date="2018-11-30T22:36:00Z">
              <w:rPr>
                <w:lang w:val="en-US"/>
              </w:rPr>
            </w:rPrChange>
          </w:rPr>
          <w:t xml:space="preserve"> Các thành phần giao diện cập nhật thông tin biên nhận</w:t>
        </w:r>
      </w:ins>
      <w:bookmarkEnd w:id="21752"/>
    </w:p>
    <w:p w14:paraId="546B60C6" w14:textId="702A9BF0" w:rsidR="00070C2F" w:rsidRPr="00920004" w:rsidRDefault="00070C2F" w:rsidP="00E64310">
      <w:pPr>
        <w:pStyle w:val="Heading6"/>
        <w:numPr>
          <w:ilvl w:val="0"/>
          <w:numId w:val="81"/>
        </w:numPr>
        <w:spacing w:before="240" w:line="0" w:lineRule="atLeast"/>
        <w:ind w:left="630"/>
        <w:rPr>
          <w:rFonts w:cstheme="majorHAnsi"/>
          <w:lang w:val="en-US"/>
          <w:rPrChange w:id="21770" w:author="phuong vu" w:date="2018-11-30T22:36:00Z">
            <w:rPr>
              <w:lang w:val="en-US"/>
            </w:rPr>
          </w:rPrChange>
        </w:rPr>
        <w:pPrChange w:id="21771" w:author="phuong vu" w:date="2018-11-30T23:17:00Z">
          <w:pPr>
            <w:pStyle w:val="Heading6"/>
          </w:pPr>
        </w:pPrChange>
      </w:pPr>
      <w:r w:rsidRPr="00920004">
        <w:rPr>
          <w:rFonts w:cstheme="majorHAnsi"/>
          <w:lang w:val="en-US"/>
          <w:rPrChange w:id="21772" w:author="phuong vu" w:date="2018-11-30T22:36:00Z">
            <w:rPr>
              <w:lang w:val="en-US"/>
            </w:rPr>
          </w:rPrChange>
        </w:rPr>
        <w:t>Dữ liệu sử dụng</w:t>
      </w:r>
    </w:p>
    <w:tbl>
      <w:tblPr>
        <w:tblStyle w:val="TableGrid"/>
        <w:tblW w:w="0" w:type="auto"/>
        <w:tblLook w:val="04A0" w:firstRow="1" w:lastRow="0" w:firstColumn="1" w:lastColumn="0" w:noHBand="0" w:noVBand="1"/>
      </w:tblPr>
      <w:tblGrid>
        <w:gridCol w:w="805"/>
        <w:gridCol w:w="2120"/>
        <w:gridCol w:w="1463"/>
        <w:gridCol w:w="1463"/>
        <w:gridCol w:w="1463"/>
        <w:gridCol w:w="1463"/>
      </w:tblGrid>
      <w:tr w:rsidR="00DE2334" w:rsidRPr="00920004" w14:paraId="628AF005" w14:textId="77777777" w:rsidTr="00A72A60">
        <w:tc>
          <w:tcPr>
            <w:tcW w:w="805" w:type="dxa"/>
            <w:vMerge w:val="restart"/>
            <w:vAlign w:val="center"/>
          </w:tcPr>
          <w:p w14:paraId="6A66E82D" w14:textId="77777777" w:rsidR="00DE2334" w:rsidRPr="00920004" w:rsidRDefault="00DE2334" w:rsidP="00BD0851">
            <w:pPr>
              <w:spacing w:before="240" w:line="0" w:lineRule="atLeast"/>
              <w:jc w:val="center"/>
              <w:rPr>
                <w:b/>
                <w:lang w:val="en-US"/>
                <w:rPrChange w:id="21773" w:author="phuong vu" w:date="2018-11-30T22:36:00Z">
                  <w:rPr>
                    <w:b/>
                    <w:lang w:val="en-US"/>
                  </w:rPr>
                </w:rPrChange>
              </w:rPr>
              <w:pPrChange w:id="21774" w:author="phuong vu" w:date="2018-11-30T14:16:00Z">
                <w:pPr>
                  <w:spacing w:line="360" w:lineRule="auto"/>
                  <w:jc w:val="center"/>
                </w:pPr>
              </w:pPrChange>
            </w:pPr>
            <w:r w:rsidRPr="00920004">
              <w:rPr>
                <w:b/>
                <w:lang w:val="en-US"/>
                <w:rPrChange w:id="21775" w:author="phuong vu" w:date="2018-11-30T22:36:00Z">
                  <w:rPr>
                    <w:b/>
                    <w:lang w:val="en-US"/>
                  </w:rPr>
                </w:rPrChange>
              </w:rPr>
              <w:t>STT</w:t>
            </w:r>
          </w:p>
        </w:tc>
        <w:tc>
          <w:tcPr>
            <w:tcW w:w="2120" w:type="dxa"/>
            <w:vMerge w:val="restart"/>
            <w:vAlign w:val="center"/>
          </w:tcPr>
          <w:p w14:paraId="08E5ED4E" w14:textId="77777777" w:rsidR="00DE2334" w:rsidRPr="00920004" w:rsidRDefault="00DE2334" w:rsidP="00BD0851">
            <w:pPr>
              <w:spacing w:before="240" w:line="0" w:lineRule="atLeast"/>
              <w:jc w:val="center"/>
              <w:rPr>
                <w:b/>
                <w:lang w:val="en-US"/>
                <w:rPrChange w:id="21776" w:author="phuong vu" w:date="2018-11-30T22:36:00Z">
                  <w:rPr>
                    <w:b/>
                    <w:lang w:val="en-US"/>
                  </w:rPr>
                </w:rPrChange>
              </w:rPr>
              <w:pPrChange w:id="21777" w:author="phuong vu" w:date="2018-11-30T14:16:00Z">
                <w:pPr>
                  <w:spacing w:line="360" w:lineRule="auto"/>
                  <w:jc w:val="center"/>
                </w:pPr>
              </w:pPrChange>
            </w:pPr>
            <w:r w:rsidRPr="00920004">
              <w:rPr>
                <w:b/>
                <w:lang w:val="en-US"/>
                <w:rPrChange w:id="21778" w:author="phuong vu" w:date="2018-11-30T22:36:00Z">
                  <w:rPr>
                    <w:b/>
                    <w:lang w:val="en-US"/>
                  </w:rPr>
                </w:rPrChange>
              </w:rPr>
              <w:t>Tên bảng/</w:t>
            </w:r>
          </w:p>
          <w:p w14:paraId="77CD6C79" w14:textId="77777777" w:rsidR="00DE2334" w:rsidRPr="00920004" w:rsidRDefault="00DE2334" w:rsidP="00BD0851">
            <w:pPr>
              <w:spacing w:before="240" w:line="0" w:lineRule="atLeast"/>
              <w:jc w:val="center"/>
              <w:rPr>
                <w:b/>
                <w:lang w:val="en-US"/>
                <w:rPrChange w:id="21779" w:author="phuong vu" w:date="2018-11-30T22:36:00Z">
                  <w:rPr>
                    <w:b/>
                    <w:lang w:val="en-US"/>
                  </w:rPr>
                </w:rPrChange>
              </w:rPr>
              <w:pPrChange w:id="21780" w:author="phuong vu" w:date="2018-11-30T14:16:00Z">
                <w:pPr>
                  <w:spacing w:line="360" w:lineRule="auto"/>
                  <w:jc w:val="center"/>
                </w:pPr>
              </w:pPrChange>
            </w:pPr>
            <w:r w:rsidRPr="00920004">
              <w:rPr>
                <w:b/>
                <w:lang w:val="en-US"/>
                <w:rPrChange w:id="21781" w:author="phuong vu" w:date="2018-11-30T22:36:00Z">
                  <w:rPr>
                    <w:b/>
                    <w:lang w:val="en-US"/>
                  </w:rPr>
                </w:rPrChange>
              </w:rPr>
              <w:t>Cấu trúc dữ liệu</w:t>
            </w:r>
          </w:p>
        </w:tc>
        <w:tc>
          <w:tcPr>
            <w:tcW w:w="5852" w:type="dxa"/>
            <w:gridSpan w:val="4"/>
            <w:vAlign w:val="center"/>
          </w:tcPr>
          <w:p w14:paraId="1EC7656E" w14:textId="77777777" w:rsidR="00DE2334" w:rsidRPr="00920004" w:rsidRDefault="00DE2334" w:rsidP="00BD0851">
            <w:pPr>
              <w:spacing w:before="240" w:line="0" w:lineRule="atLeast"/>
              <w:jc w:val="center"/>
              <w:rPr>
                <w:b/>
                <w:lang w:val="en-US"/>
                <w:rPrChange w:id="21782" w:author="phuong vu" w:date="2018-11-30T22:36:00Z">
                  <w:rPr>
                    <w:b/>
                    <w:lang w:val="en-US"/>
                  </w:rPr>
                </w:rPrChange>
              </w:rPr>
              <w:pPrChange w:id="21783" w:author="phuong vu" w:date="2018-11-30T14:16:00Z">
                <w:pPr>
                  <w:spacing w:line="360" w:lineRule="auto"/>
                  <w:jc w:val="center"/>
                </w:pPr>
              </w:pPrChange>
            </w:pPr>
            <w:r w:rsidRPr="00920004">
              <w:rPr>
                <w:b/>
                <w:lang w:val="en-US"/>
                <w:rPrChange w:id="21784" w:author="phuong vu" w:date="2018-11-30T22:36:00Z">
                  <w:rPr>
                    <w:b/>
                    <w:lang w:val="en-US"/>
                  </w:rPr>
                </w:rPrChange>
              </w:rPr>
              <w:t>Phương thức</w:t>
            </w:r>
          </w:p>
        </w:tc>
      </w:tr>
      <w:tr w:rsidR="00DE2334" w:rsidRPr="00920004" w14:paraId="6F53A699" w14:textId="77777777" w:rsidTr="00A72A60">
        <w:tc>
          <w:tcPr>
            <w:tcW w:w="805" w:type="dxa"/>
            <w:vMerge/>
            <w:vAlign w:val="center"/>
          </w:tcPr>
          <w:p w14:paraId="0726DF77" w14:textId="77777777" w:rsidR="00DE2334" w:rsidRPr="00920004" w:rsidRDefault="00DE2334" w:rsidP="00BD0851">
            <w:pPr>
              <w:spacing w:before="240" w:line="0" w:lineRule="atLeast"/>
              <w:jc w:val="center"/>
              <w:rPr>
                <w:b/>
                <w:lang w:val="en-US"/>
                <w:rPrChange w:id="21785" w:author="phuong vu" w:date="2018-11-30T22:36:00Z">
                  <w:rPr>
                    <w:b/>
                    <w:lang w:val="en-US"/>
                  </w:rPr>
                </w:rPrChange>
              </w:rPr>
              <w:pPrChange w:id="21786" w:author="phuong vu" w:date="2018-11-30T14:16:00Z">
                <w:pPr>
                  <w:spacing w:line="360" w:lineRule="auto"/>
                  <w:jc w:val="center"/>
                </w:pPr>
              </w:pPrChange>
            </w:pPr>
          </w:p>
        </w:tc>
        <w:tc>
          <w:tcPr>
            <w:tcW w:w="2120" w:type="dxa"/>
            <w:vMerge/>
            <w:vAlign w:val="center"/>
          </w:tcPr>
          <w:p w14:paraId="79577E11" w14:textId="77777777" w:rsidR="00DE2334" w:rsidRPr="00920004" w:rsidRDefault="00DE2334" w:rsidP="00BD0851">
            <w:pPr>
              <w:spacing w:before="240" w:line="0" w:lineRule="atLeast"/>
              <w:jc w:val="center"/>
              <w:rPr>
                <w:b/>
                <w:lang w:val="en-US"/>
                <w:rPrChange w:id="21787" w:author="phuong vu" w:date="2018-11-30T22:36:00Z">
                  <w:rPr>
                    <w:b/>
                    <w:lang w:val="en-US"/>
                  </w:rPr>
                </w:rPrChange>
              </w:rPr>
              <w:pPrChange w:id="21788" w:author="phuong vu" w:date="2018-11-30T14:16:00Z">
                <w:pPr>
                  <w:spacing w:line="360" w:lineRule="auto"/>
                  <w:jc w:val="center"/>
                </w:pPr>
              </w:pPrChange>
            </w:pPr>
          </w:p>
        </w:tc>
        <w:tc>
          <w:tcPr>
            <w:tcW w:w="1463" w:type="dxa"/>
            <w:vAlign w:val="center"/>
          </w:tcPr>
          <w:p w14:paraId="2C8C47F7" w14:textId="77777777" w:rsidR="00DE2334" w:rsidRPr="00920004" w:rsidRDefault="00DE2334" w:rsidP="00BD0851">
            <w:pPr>
              <w:spacing w:before="240" w:line="0" w:lineRule="atLeast"/>
              <w:jc w:val="center"/>
              <w:rPr>
                <w:b/>
                <w:lang w:val="en-US"/>
                <w:rPrChange w:id="21789" w:author="phuong vu" w:date="2018-11-30T22:36:00Z">
                  <w:rPr>
                    <w:b/>
                    <w:lang w:val="en-US"/>
                  </w:rPr>
                </w:rPrChange>
              </w:rPr>
              <w:pPrChange w:id="21790" w:author="phuong vu" w:date="2018-11-30T14:16:00Z">
                <w:pPr>
                  <w:spacing w:line="360" w:lineRule="auto"/>
                  <w:jc w:val="center"/>
                </w:pPr>
              </w:pPrChange>
            </w:pPr>
            <w:r w:rsidRPr="00920004">
              <w:rPr>
                <w:b/>
                <w:lang w:val="en-US"/>
                <w:rPrChange w:id="21791" w:author="phuong vu" w:date="2018-11-30T22:36:00Z">
                  <w:rPr>
                    <w:b/>
                    <w:lang w:val="en-US"/>
                  </w:rPr>
                </w:rPrChange>
              </w:rPr>
              <w:t>Thêm</w:t>
            </w:r>
          </w:p>
        </w:tc>
        <w:tc>
          <w:tcPr>
            <w:tcW w:w="1463" w:type="dxa"/>
            <w:vAlign w:val="center"/>
          </w:tcPr>
          <w:p w14:paraId="1CB196E4" w14:textId="77777777" w:rsidR="00DE2334" w:rsidRPr="00920004" w:rsidRDefault="00DE2334" w:rsidP="00BD0851">
            <w:pPr>
              <w:spacing w:before="240" w:line="0" w:lineRule="atLeast"/>
              <w:jc w:val="center"/>
              <w:rPr>
                <w:b/>
                <w:lang w:val="en-US"/>
                <w:rPrChange w:id="21792" w:author="phuong vu" w:date="2018-11-30T22:36:00Z">
                  <w:rPr>
                    <w:b/>
                    <w:lang w:val="en-US"/>
                  </w:rPr>
                </w:rPrChange>
              </w:rPr>
              <w:pPrChange w:id="21793" w:author="phuong vu" w:date="2018-11-30T14:16:00Z">
                <w:pPr>
                  <w:spacing w:line="360" w:lineRule="auto"/>
                  <w:jc w:val="center"/>
                </w:pPr>
              </w:pPrChange>
            </w:pPr>
            <w:r w:rsidRPr="00920004">
              <w:rPr>
                <w:b/>
                <w:lang w:val="en-US"/>
                <w:rPrChange w:id="21794" w:author="phuong vu" w:date="2018-11-30T22:36:00Z">
                  <w:rPr>
                    <w:b/>
                    <w:lang w:val="en-US"/>
                  </w:rPr>
                </w:rPrChange>
              </w:rPr>
              <w:t>Sửa</w:t>
            </w:r>
          </w:p>
        </w:tc>
        <w:tc>
          <w:tcPr>
            <w:tcW w:w="1463" w:type="dxa"/>
            <w:vAlign w:val="center"/>
          </w:tcPr>
          <w:p w14:paraId="63F6593B" w14:textId="77777777" w:rsidR="00DE2334" w:rsidRPr="00920004" w:rsidRDefault="00DE2334" w:rsidP="00BD0851">
            <w:pPr>
              <w:spacing w:before="240" w:line="0" w:lineRule="atLeast"/>
              <w:jc w:val="center"/>
              <w:rPr>
                <w:b/>
                <w:lang w:val="en-US"/>
                <w:rPrChange w:id="21795" w:author="phuong vu" w:date="2018-11-30T22:36:00Z">
                  <w:rPr>
                    <w:b/>
                    <w:lang w:val="en-US"/>
                  </w:rPr>
                </w:rPrChange>
              </w:rPr>
              <w:pPrChange w:id="21796" w:author="phuong vu" w:date="2018-11-30T14:16:00Z">
                <w:pPr>
                  <w:spacing w:line="360" w:lineRule="auto"/>
                  <w:jc w:val="center"/>
                </w:pPr>
              </w:pPrChange>
            </w:pPr>
            <w:r w:rsidRPr="00920004">
              <w:rPr>
                <w:b/>
                <w:lang w:val="en-US"/>
                <w:rPrChange w:id="21797" w:author="phuong vu" w:date="2018-11-30T22:36:00Z">
                  <w:rPr>
                    <w:b/>
                    <w:lang w:val="en-US"/>
                  </w:rPr>
                </w:rPrChange>
              </w:rPr>
              <w:t>Xóa</w:t>
            </w:r>
          </w:p>
        </w:tc>
        <w:tc>
          <w:tcPr>
            <w:tcW w:w="1463" w:type="dxa"/>
            <w:vAlign w:val="center"/>
          </w:tcPr>
          <w:p w14:paraId="7CCA134F" w14:textId="77777777" w:rsidR="00DE2334" w:rsidRPr="00920004" w:rsidRDefault="00DE2334" w:rsidP="00BD0851">
            <w:pPr>
              <w:spacing w:before="240" w:line="0" w:lineRule="atLeast"/>
              <w:jc w:val="center"/>
              <w:rPr>
                <w:b/>
                <w:lang w:val="en-US"/>
                <w:rPrChange w:id="21798" w:author="phuong vu" w:date="2018-11-30T22:36:00Z">
                  <w:rPr>
                    <w:b/>
                    <w:lang w:val="en-US"/>
                  </w:rPr>
                </w:rPrChange>
              </w:rPr>
              <w:pPrChange w:id="21799" w:author="phuong vu" w:date="2018-11-30T14:16:00Z">
                <w:pPr>
                  <w:spacing w:line="360" w:lineRule="auto"/>
                  <w:jc w:val="center"/>
                </w:pPr>
              </w:pPrChange>
            </w:pPr>
            <w:r w:rsidRPr="00920004">
              <w:rPr>
                <w:b/>
                <w:lang w:val="en-US"/>
                <w:rPrChange w:id="21800" w:author="phuong vu" w:date="2018-11-30T22:36:00Z">
                  <w:rPr>
                    <w:b/>
                    <w:lang w:val="en-US"/>
                  </w:rPr>
                </w:rPrChange>
              </w:rPr>
              <w:t>Truy vấn</w:t>
            </w:r>
          </w:p>
        </w:tc>
      </w:tr>
      <w:tr w:rsidR="00DE2334" w:rsidRPr="00920004" w14:paraId="64E7F16A" w14:textId="77777777" w:rsidTr="00A72A60">
        <w:tc>
          <w:tcPr>
            <w:tcW w:w="805" w:type="dxa"/>
          </w:tcPr>
          <w:p w14:paraId="772B20CF" w14:textId="77777777" w:rsidR="00DE2334" w:rsidRPr="00920004" w:rsidRDefault="00DE2334" w:rsidP="00BD0851">
            <w:pPr>
              <w:spacing w:before="240" w:line="0" w:lineRule="atLeast"/>
              <w:jc w:val="center"/>
              <w:rPr>
                <w:lang w:val="en-US"/>
                <w:rPrChange w:id="21801" w:author="phuong vu" w:date="2018-11-30T22:36:00Z">
                  <w:rPr>
                    <w:lang w:val="en-US"/>
                  </w:rPr>
                </w:rPrChange>
              </w:rPr>
              <w:pPrChange w:id="21802" w:author="phuong vu" w:date="2018-11-30T14:16:00Z">
                <w:pPr>
                  <w:spacing w:line="360" w:lineRule="auto"/>
                  <w:jc w:val="center"/>
                </w:pPr>
              </w:pPrChange>
            </w:pPr>
            <w:r w:rsidRPr="00920004">
              <w:rPr>
                <w:lang w:val="en-US"/>
                <w:rPrChange w:id="21803" w:author="phuong vu" w:date="2018-11-30T22:36:00Z">
                  <w:rPr>
                    <w:lang w:val="en-US"/>
                  </w:rPr>
                </w:rPrChange>
              </w:rPr>
              <w:t>1</w:t>
            </w:r>
          </w:p>
        </w:tc>
        <w:tc>
          <w:tcPr>
            <w:tcW w:w="2120" w:type="dxa"/>
          </w:tcPr>
          <w:p w14:paraId="4C968E53" w14:textId="77777777" w:rsidR="00DE2334" w:rsidRPr="00920004" w:rsidRDefault="00DE2334" w:rsidP="00E64310">
            <w:pPr>
              <w:rPr>
                <w:lang w:val="en-US"/>
                <w:rPrChange w:id="21804" w:author="phuong vu" w:date="2018-11-30T22:36:00Z">
                  <w:rPr>
                    <w:lang w:val="en-US"/>
                  </w:rPr>
                </w:rPrChange>
              </w:rPr>
              <w:pPrChange w:id="21805" w:author="phuong vu" w:date="2018-11-30T23:17:00Z">
                <w:pPr>
                  <w:spacing w:line="360" w:lineRule="auto"/>
                </w:pPr>
              </w:pPrChange>
            </w:pPr>
            <w:r w:rsidRPr="00920004">
              <w:rPr>
                <w:lang w:val="en-US"/>
                <w:rPrChange w:id="21806" w:author="phuong vu" w:date="2018-11-30T22:36:00Z">
                  <w:rPr>
                    <w:lang w:val="en-US"/>
                  </w:rPr>
                </w:rPrChange>
              </w:rPr>
              <w:t>customer_order</w:t>
            </w:r>
          </w:p>
        </w:tc>
        <w:tc>
          <w:tcPr>
            <w:tcW w:w="1463" w:type="dxa"/>
          </w:tcPr>
          <w:p w14:paraId="46DED9FF" w14:textId="77777777" w:rsidR="00DE2334" w:rsidRPr="00920004" w:rsidRDefault="00DE2334" w:rsidP="00BD0851">
            <w:pPr>
              <w:spacing w:before="240" w:line="0" w:lineRule="atLeast"/>
              <w:jc w:val="center"/>
              <w:rPr>
                <w:lang w:val="en-US"/>
                <w:rPrChange w:id="21807" w:author="phuong vu" w:date="2018-11-30T22:36:00Z">
                  <w:rPr>
                    <w:lang w:val="en-US"/>
                  </w:rPr>
                </w:rPrChange>
              </w:rPr>
              <w:pPrChange w:id="21808" w:author="phuong vu" w:date="2018-11-30T14:16:00Z">
                <w:pPr>
                  <w:spacing w:line="360" w:lineRule="auto"/>
                  <w:jc w:val="center"/>
                </w:pPr>
              </w:pPrChange>
            </w:pPr>
          </w:p>
        </w:tc>
        <w:tc>
          <w:tcPr>
            <w:tcW w:w="1463" w:type="dxa"/>
          </w:tcPr>
          <w:p w14:paraId="6E5DEF4A" w14:textId="77777777" w:rsidR="00DE2334" w:rsidRPr="00920004" w:rsidRDefault="00DE2334" w:rsidP="00BD0851">
            <w:pPr>
              <w:spacing w:before="240" w:line="0" w:lineRule="atLeast"/>
              <w:jc w:val="center"/>
              <w:rPr>
                <w:lang w:val="en-US"/>
                <w:rPrChange w:id="21809" w:author="phuong vu" w:date="2018-11-30T22:36:00Z">
                  <w:rPr>
                    <w:lang w:val="en-US"/>
                  </w:rPr>
                </w:rPrChange>
              </w:rPr>
              <w:pPrChange w:id="21810" w:author="phuong vu" w:date="2018-11-30T14:16:00Z">
                <w:pPr>
                  <w:spacing w:line="360" w:lineRule="auto"/>
                  <w:jc w:val="center"/>
                </w:pPr>
              </w:pPrChange>
            </w:pPr>
            <w:r w:rsidRPr="00920004">
              <w:rPr>
                <w:lang w:val="en-US"/>
                <w:rPrChange w:id="21811" w:author="phuong vu" w:date="2018-11-30T22:36:00Z">
                  <w:rPr>
                    <w:lang w:val="en-US"/>
                  </w:rPr>
                </w:rPrChange>
              </w:rPr>
              <w:t>X</w:t>
            </w:r>
          </w:p>
        </w:tc>
        <w:tc>
          <w:tcPr>
            <w:tcW w:w="1463" w:type="dxa"/>
          </w:tcPr>
          <w:p w14:paraId="24B1DA0D" w14:textId="77777777" w:rsidR="00DE2334" w:rsidRPr="00920004" w:rsidRDefault="00DE2334" w:rsidP="00BD0851">
            <w:pPr>
              <w:spacing w:before="240" w:line="0" w:lineRule="atLeast"/>
              <w:jc w:val="center"/>
              <w:rPr>
                <w:lang w:val="en-US"/>
                <w:rPrChange w:id="21812" w:author="phuong vu" w:date="2018-11-30T22:36:00Z">
                  <w:rPr>
                    <w:lang w:val="en-US"/>
                  </w:rPr>
                </w:rPrChange>
              </w:rPr>
              <w:pPrChange w:id="21813" w:author="phuong vu" w:date="2018-11-30T14:16:00Z">
                <w:pPr>
                  <w:spacing w:line="360" w:lineRule="auto"/>
                  <w:jc w:val="center"/>
                </w:pPr>
              </w:pPrChange>
            </w:pPr>
          </w:p>
        </w:tc>
        <w:tc>
          <w:tcPr>
            <w:tcW w:w="1463" w:type="dxa"/>
          </w:tcPr>
          <w:p w14:paraId="5606FB6A" w14:textId="77777777" w:rsidR="00DE2334" w:rsidRPr="00920004" w:rsidRDefault="00DE2334" w:rsidP="00BD0851">
            <w:pPr>
              <w:spacing w:before="240" w:line="0" w:lineRule="atLeast"/>
              <w:jc w:val="center"/>
              <w:rPr>
                <w:lang w:val="en-US"/>
                <w:rPrChange w:id="21814" w:author="phuong vu" w:date="2018-11-30T22:36:00Z">
                  <w:rPr>
                    <w:lang w:val="en-US"/>
                  </w:rPr>
                </w:rPrChange>
              </w:rPr>
              <w:pPrChange w:id="21815" w:author="phuong vu" w:date="2018-11-30T14:16:00Z">
                <w:pPr>
                  <w:jc w:val="center"/>
                </w:pPr>
              </w:pPrChange>
            </w:pPr>
          </w:p>
        </w:tc>
      </w:tr>
      <w:tr w:rsidR="00DE2334" w:rsidRPr="00920004" w14:paraId="7F4697A0" w14:textId="77777777" w:rsidTr="00A72A60">
        <w:tc>
          <w:tcPr>
            <w:tcW w:w="805" w:type="dxa"/>
          </w:tcPr>
          <w:p w14:paraId="31255C88" w14:textId="77777777" w:rsidR="00DE2334" w:rsidRPr="00920004" w:rsidRDefault="00DE2334" w:rsidP="00BD0851">
            <w:pPr>
              <w:spacing w:before="240" w:line="0" w:lineRule="atLeast"/>
              <w:jc w:val="center"/>
              <w:rPr>
                <w:lang w:val="en-US"/>
                <w:rPrChange w:id="21816" w:author="phuong vu" w:date="2018-11-30T22:36:00Z">
                  <w:rPr>
                    <w:lang w:val="en-US"/>
                  </w:rPr>
                </w:rPrChange>
              </w:rPr>
              <w:pPrChange w:id="21817" w:author="phuong vu" w:date="2018-11-30T14:16:00Z">
                <w:pPr>
                  <w:spacing w:line="360" w:lineRule="auto"/>
                  <w:jc w:val="center"/>
                </w:pPr>
              </w:pPrChange>
            </w:pPr>
            <w:r w:rsidRPr="00920004">
              <w:rPr>
                <w:lang w:val="en-US"/>
                <w:rPrChange w:id="21818" w:author="phuong vu" w:date="2018-11-30T22:36:00Z">
                  <w:rPr>
                    <w:lang w:val="en-US"/>
                  </w:rPr>
                </w:rPrChange>
              </w:rPr>
              <w:t>2</w:t>
            </w:r>
          </w:p>
        </w:tc>
        <w:tc>
          <w:tcPr>
            <w:tcW w:w="2120" w:type="dxa"/>
          </w:tcPr>
          <w:p w14:paraId="015B8BE7" w14:textId="77777777" w:rsidR="00DE2334" w:rsidRPr="00920004" w:rsidRDefault="00DE2334" w:rsidP="00E64310">
            <w:pPr>
              <w:rPr>
                <w:lang w:val="en-US"/>
                <w:rPrChange w:id="21819" w:author="phuong vu" w:date="2018-11-30T22:36:00Z">
                  <w:rPr>
                    <w:lang w:val="en-US"/>
                  </w:rPr>
                </w:rPrChange>
              </w:rPr>
              <w:pPrChange w:id="21820" w:author="phuong vu" w:date="2018-11-30T23:17:00Z">
                <w:pPr>
                  <w:spacing w:line="360" w:lineRule="auto"/>
                </w:pPr>
              </w:pPrChange>
            </w:pPr>
            <w:r w:rsidRPr="00920004">
              <w:rPr>
                <w:lang w:val="en-US"/>
                <w:rPrChange w:id="21821" w:author="phuong vu" w:date="2018-11-30T22:36:00Z">
                  <w:rPr>
                    <w:lang w:val="en-US"/>
                  </w:rPr>
                </w:rPrChange>
              </w:rPr>
              <w:t>task</w:t>
            </w:r>
          </w:p>
        </w:tc>
        <w:tc>
          <w:tcPr>
            <w:tcW w:w="1463" w:type="dxa"/>
          </w:tcPr>
          <w:p w14:paraId="3012BCC4" w14:textId="77777777" w:rsidR="00DE2334" w:rsidRPr="00920004" w:rsidRDefault="00DE2334" w:rsidP="00BD0851">
            <w:pPr>
              <w:spacing w:before="240" w:line="0" w:lineRule="atLeast"/>
              <w:jc w:val="center"/>
              <w:rPr>
                <w:lang w:val="en-US"/>
                <w:rPrChange w:id="21822" w:author="phuong vu" w:date="2018-11-30T22:36:00Z">
                  <w:rPr>
                    <w:lang w:val="en-US"/>
                  </w:rPr>
                </w:rPrChange>
              </w:rPr>
              <w:pPrChange w:id="21823" w:author="phuong vu" w:date="2018-11-30T14:16:00Z">
                <w:pPr>
                  <w:spacing w:line="360" w:lineRule="auto"/>
                  <w:jc w:val="center"/>
                </w:pPr>
              </w:pPrChange>
            </w:pPr>
            <w:r w:rsidRPr="00920004">
              <w:rPr>
                <w:lang w:val="en-US"/>
                <w:rPrChange w:id="21824" w:author="phuong vu" w:date="2018-11-30T22:36:00Z">
                  <w:rPr>
                    <w:lang w:val="en-US"/>
                  </w:rPr>
                </w:rPrChange>
              </w:rPr>
              <w:t>X</w:t>
            </w:r>
          </w:p>
        </w:tc>
        <w:tc>
          <w:tcPr>
            <w:tcW w:w="1463" w:type="dxa"/>
          </w:tcPr>
          <w:p w14:paraId="59E0663F" w14:textId="77777777" w:rsidR="00DE2334" w:rsidRPr="00920004" w:rsidRDefault="00DE2334" w:rsidP="00BD0851">
            <w:pPr>
              <w:spacing w:before="240" w:line="0" w:lineRule="atLeast"/>
              <w:jc w:val="center"/>
              <w:rPr>
                <w:lang w:val="en-US"/>
                <w:rPrChange w:id="21825" w:author="phuong vu" w:date="2018-11-30T22:36:00Z">
                  <w:rPr>
                    <w:lang w:val="en-US"/>
                  </w:rPr>
                </w:rPrChange>
              </w:rPr>
              <w:pPrChange w:id="21826" w:author="phuong vu" w:date="2018-11-30T14:16:00Z">
                <w:pPr>
                  <w:spacing w:line="360" w:lineRule="auto"/>
                  <w:jc w:val="center"/>
                </w:pPr>
              </w:pPrChange>
            </w:pPr>
            <w:r w:rsidRPr="00920004">
              <w:rPr>
                <w:lang w:val="en-US"/>
                <w:rPrChange w:id="21827" w:author="phuong vu" w:date="2018-11-30T22:36:00Z">
                  <w:rPr>
                    <w:lang w:val="en-US"/>
                  </w:rPr>
                </w:rPrChange>
              </w:rPr>
              <w:t>X</w:t>
            </w:r>
          </w:p>
        </w:tc>
        <w:tc>
          <w:tcPr>
            <w:tcW w:w="1463" w:type="dxa"/>
          </w:tcPr>
          <w:p w14:paraId="10BF6953" w14:textId="77777777" w:rsidR="00DE2334" w:rsidRPr="00920004" w:rsidRDefault="00DE2334" w:rsidP="00BD0851">
            <w:pPr>
              <w:spacing w:before="240" w:line="0" w:lineRule="atLeast"/>
              <w:jc w:val="center"/>
              <w:rPr>
                <w:lang w:val="en-US"/>
                <w:rPrChange w:id="21828" w:author="phuong vu" w:date="2018-11-30T22:36:00Z">
                  <w:rPr>
                    <w:lang w:val="en-US"/>
                  </w:rPr>
                </w:rPrChange>
              </w:rPr>
              <w:pPrChange w:id="21829" w:author="phuong vu" w:date="2018-11-30T14:16:00Z">
                <w:pPr>
                  <w:spacing w:line="360" w:lineRule="auto"/>
                  <w:jc w:val="center"/>
                </w:pPr>
              </w:pPrChange>
            </w:pPr>
          </w:p>
        </w:tc>
        <w:tc>
          <w:tcPr>
            <w:tcW w:w="1463" w:type="dxa"/>
          </w:tcPr>
          <w:p w14:paraId="1A385CA3" w14:textId="77777777" w:rsidR="00DE2334" w:rsidRPr="00920004" w:rsidRDefault="00DE2334" w:rsidP="00BD0851">
            <w:pPr>
              <w:spacing w:before="240" w:line="0" w:lineRule="atLeast"/>
              <w:jc w:val="center"/>
              <w:rPr>
                <w:lang w:val="en-US"/>
                <w:rPrChange w:id="21830" w:author="phuong vu" w:date="2018-11-30T22:36:00Z">
                  <w:rPr>
                    <w:lang w:val="en-US"/>
                  </w:rPr>
                </w:rPrChange>
              </w:rPr>
              <w:pPrChange w:id="21831" w:author="phuong vu" w:date="2018-11-30T14:16:00Z">
                <w:pPr>
                  <w:jc w:val="center"/>
                </w:pPr>
              </w:pPrChange>
            </w:pPr>
          </w:p>
        </w:tc>
      </w:tr>
      <w:tr w:rsidR="00DE2334" w:rsidRPr="00920004" w14:paraId="1094F5B4" w14:textId="77777777" w:rsidTr="00A72A60">
        <w:tc>
          <w:tcPr>
            <w:tcW w:w="805" w:type="dxa"/>
          </w:tcPr>
          <w:p w14:paraId="5233E117" w14:textId="77777777" w:rsidR="00DE2334" w:rsidRPr="00920004" w:rsidRDefault="00DE2334" w:rsidP="00BD0851">
            <w:pPr>
              <w:spacing w:before="240" w:line="0" w:lineRule="atLeast"/>
              <w:jc w:val="center"/>
              <w:rPr>
                <w:lang w:val="en-US"/>
                <w:rPrChange w:id="21832" w:author="phuong vu" w:date="2018-11-30T22:36:00Z">
                  <w:rPr>
                    <w:lang w:val="en-US"/>
                  </w:rPr>
                </w:rPrChange>
              </w:rPr>
              <w:pPrChange w:id="21833" w:author="phuong vu" w:date="2018-11-30T14:16:00Z">
                <w:pPr>
                  <w:spacing w:line="360" w:lineRule="auto"/>
                  <w:jc w:val="center"/>
                </w:pPr>
              </w:pPrChange>
            </w:pPr>
            <w:r w:rsidRPr="00920004">
              <w:rPr>
                <w:lang w:val="en-US"/>
                <w:rPrChange w:id="21834" w:author="phuong vu" w:date="2018-11-30T22:36:00Z">
                  <w:rPr>
                    <w:lang w:val="en-US"/>
                  </w:rPr>
                </w:rPrChange>
              </w:rPr>
              <w:t>3</w:t>
            </w:r>
          </w:p>
        </w:tc>
        <w:tc>
          <w:tcPr>
            <w:tcW w:w="2120" w:type="dxa"/>
          </w:tcPr>
          <w:p w14:paraId="2B4F14E3" w14:textId="77777777" w:rsidR="00DE2334" w:rsidRPr="00920004" w:rsidRDefault="00DE2334" w:rsidP="00E64310">
            <w:pPr>
              <w:rPr>
                <w:lang w:val="en-US"/>
                <w:rPrChange w:id="21835" w:author="phuong vu" w:date="2018-11-30T22:36:00Z">
                  <w:rPr>
                    <w:lang w:val="en-US"/>
                  </w:rPr>
                </w:rPrChange>
              </w:rPr>
              <w:pPrChange w:id="21836" w:author="phuong vu" w:date="2018-11-30T23:17:00Z">
                <w:pPr>
                  <w:spacing w:line="360" w:lineRule="auto"/>
                </w:pPr>
              </w:pPrChange>
            </w:pPr>
            <w:r w:rsidRPr="00920004">
              <w:rPr>
                <w:lang w:val="en-US"/>
                <w:rPrChange w:id="21837" w:author="phuong vu" w:date="2018-11-30T22:36:00Z">
                  <w:rPr>
                    <w:lang w:val="en-US"/>
                  </w:rPr>
                </w:rPrChange>
              </w:rPr>
              <w:t>order_detail</w:t>
            </w:r>
          </w:p>
        </w:tc>
        <w:tc>
          <w:tcPr>
            <w:tcW w:w="1463" w:type="dxa"/>
          </w:tcPr>
          <w:p w14:paraId="13E100AA" w14:textId="77777777" w:rsidR="00DE2334" w:rsidRPr="00920004" w:rsidRDefault="00DE2334" w:rsidP="00BD0851">
            <w:pPr>
              <w:spacing w:before="240" w:line="0" w:lineRule="atLeast"/>
              <w:jc w:val="center"/>
              <w:rPr>
                <w:lang w:val="en-US"/>
                <w:rPrChange w:id="21838" w:author="phuong vu" w:date="2018-11-30T22:36:00Z">
                  <w:rPr>
                    <w:lang w:val="en-US"/>
                  </w:rPr>
                </w:rPrChange>
              </w:rPr>
              <w:pPrChange w:id="21839" w:author="phuong vu" w:date="2018-11-30T14:16:00Z">
                <w:pPr>
                  <w:spacing w:line="360" w:lineRule="auto"/>
                  <w:jc w:val="center"/>
                </w:pPr>
              </w:pPrChange>
            </w:pPr>
          </w:p>
        </w:tc>
        <w:tc>
          <w:tcPr>
            <w:tcW w:w="1463" w:type="dxa"/>
          </w:tcPr>
          <w:p w14:paraId="39E33613" w14:textId="77777777" w:rsidR="00DE2334" w:rsidRPr="00920004" w:rsidRDefault="00DE2334" w:rsidP="00BD0851">
            <w:pPr>
              <w:spacing w:before="240" w:line="0" w:lineRule="atLeast"/>
              <w:jc w:val="center"/>
              <w:rPr>
                <w:lang w:val="en-US"/>
                <w:rPrChange w:id="21840" w:author="phuong vu" w:date="2018-11-30T22:36:00Z">
                  <w:rPr>
                    <w:lang w:val="en-US"/>
                  </w:rPr>
                </w:rPrChange>
              </w:rPr>
              <w:pPrChange w:id="21841" w:author="phuong vu" w:date="2018-11-30T14:16:00Z">
                <w:pPr>
                  <w:spacing w:line="360" w:lineRule="auto"/>
                  <w:jc w:val="center"/>
                </w:pPr>
              </w:pPrChange>
            </w:pPr>
            <w:r w:rsidRPr="00920004">
              <w:rPr>
                <w:lang w:val="en-US"/>
                <w:rPrChange w:id="21842" w:author="phuong vu" w:date="2018-11-30T22:36:00Z">
                  <w:rPr>
                    <w:lang w:val="en-US"/>
                  </w:rPr>
                </w:rPrChange>
              </w:rPr>
              <w:t>X</w:t>
            </w:r>
          </w:p>
        </w:tc>
        <w:tc>
          <w:tcPr>
            <w:tcW w:w="1463" w:type="dxa"/>
          </w:tcPr>
          <w:p w14:paraId="5C9E5935" w14:textId="77777777" w:rsidR="00DE2334" w:rsidRPr="00920004" w:rsidRDefault="00DE2334" w:rsidP="00BD0851">
            <w:pPr>
              <w:spacing w:before="240" w:line="0" w:lineRule="atLeast"/>
              <w:jc w:val="center"/>
              <w:rPr>
                <w:lang w:val="en-US"/>
                <w:rPrChange w:id="21843" w:author="phuong vu" w:date="2018-11-30T22:36:00Z">
                  <w:rPr>
                    <w:lang w:val="en-US"/>
                  </w:rPr>
                </w:rPrChange>
              </w:rPr>
              <w:pPrChange w:id="21844" w:author="phuong vu" w:date="2018-11-30T14:16:00Z">
                <w:pPr>
                  <w:spacing w:line="360" w:lineRule="auto"/>
                  <w:jc w:val="center"/>
                </w:pPr>
              </w:pPrChange>
            </w:pPr>
          </w:p>
        </w:tc>
        <w:tc>
          <w:tcPr>
            <w:tcW w:w="1463" w:type="dxa"/>
          </w:tcPr>
          <w:p w14:paraId="41D12C15" w14:textId="77777777" w:rsidR="00DE2334" w:rsidRPr="00920004" w:rsidRDefault="00DE2334" w:rsidP="00BD0851">
            <w:pPr>
              <w:spacing w:before="240" w:line="0" w:lineRule="atLeast"/>
              <w:jc w:val="center"/>
              <w:rPr>
                <w:lang w:val="en-US"/>
                <w:rPrChange w:id="21845" w:author="phuong vu" w:date="2018-11-30T22:36:00Z">
                  <w:rPr>
                    <w:lang w:val="en-US"/>
                  </w:rPr>
                </w:rPrChange>
              </w:rPr>
              <w:pPrChange w:id="21846" w:author="phuong vu" w:date="2018-11-30T14:16:00Z">
                <w:pPr>
                  <w:jc w:val="center"/>
                </w:pPr>
              </w:pPrChange>
            </w:pPr>
          </w:p>
        </w:tc>
      </w:tr>
      <w:tr w:rsidR="00DE2334" w:rsidRPr="00920004" w14:paraId="6C98A6F3" w14:textId="77777777" w:rsidTr="00A72A60">
        <w:tc>
          <w:tcPr>
            <w:tcW w:w="805" w:type="dxa"/>
          </w:tcPr>
          <w:p w14:paraId="3DA2A639" w14:textId="77777777" w:rsidR="00DE2334" w:rsidRPr="00920004" w:rsidRDefault="00DE2334" w:rsidP="00BD0851">
            <w:pPr>
              <w:spacing w:before="240" w:line="0" w:lineRule="atLeast"/>
              <w:jc w:val="center"/>
              <w:rPr>
                <w:lang w:val="en-US"/>
                <w:rPrChange w:id="21847" w:author="phuong vu" w:date="2018-11-30T22:36:00Z">
                  <w:rPr>
                    <w:lang w:val="en-US"/>
                  </w:rPr>
                </w:rPrChange>
              </w:rPr>
              <w:pPrChange w:id="21848" w:author="phuong vu" w:date="2018-11-30T14:16:00Z">
                <w:pPr>
                  <w:spacing w:line="360" w:lineRule="auto"/>
                  <w:jc w:val="center"/>
                </w:pPr>
              </w:pPrChange>
            </w:pPr>
            <w:r w:rsidRPr="00920004">
              <w:rPr>
                <w:lang w:val="en-US"/>
                <w:rPrChange w:id="21849" w:author="phuong vu" w:date="2018-11-30T22:36:00Z">
                  <w:rPr>
                    <w:lang w:val="en-US"/>
                  </w:rPr>
                </w:rPrChange>
              </w:rPr>
              <w:t>4</w:t>
            </w:r>
          </w:p>
        </w:tc>
        <w:tc>
          <w:tcPr>
            <w:tcW w:w="2120" w:type="dxa"/>
          </w:tcPr>
          <w:p w14:paraId="23CFBC83" w14:textId="77777777" w:rsidR="00DE2334" w:rsidRPr="00920004" w:rsidRDefault="00DE2334" w:rsidP="00E64310">
            <w:pPr>
              <w:rPr>
                <w:lang w:val="en-US"/>
                <w:rPrChange w:id="21850" w:author="phuong vu" w:date="2018-11-30T22:36:00Z">
                  <w:rPr>
                    <w:lang w:val="en-US"/>
                  </w:rPr>
                </w:rPrChange>
              </w:rPr>
              <w:pPrChange w:id="21851" w:author="phuong vu" w:date="2018-11-30T23:17:00Z">
                <w:pPr>
                  <w:spacing w:line="360" w:lineRule="auto"/>
                </w:pPr>
              </w:pPrChange>
            </w:pPr>
            <w:r w:rsidRPr="00920004">
              <w:rPr>
                <w:lang w:val="en-US"/>
                <w:rPrChange w:id="21852" w:author="phuong vu" w:date="2018-11-30T22:36:00Z">
                  <w:rPr>
                    <w:lang w:val="en-US"/>
                  </w:rPr>
                </w:rPrChange>
              </w:rPr>
              <w:t>receipt</w:t>
            </w:r>
          </w:p>
        </w:tc>
        <w:tc>
          <w:tcPr>
            <w:tcW w:w="1463" w:type="dxa"/>
          </w:tcPr>
          <w:p w14:paraId="737FC554" w14:textId="77777777" w:rsidR="00DE2334" w:rsidRPr="00920004" w:rsidRDefault="00DE2334" w:rsidP="00BD0851">
            <w:pPr>
              <w:spacing w:before="240" w:line="0" w:lineRule="atLeast"/>
              <w:jc w:val="center"/>
              <w:rPr>
                <w:lang w:val="en-US"/>
                <w:rPrChange w:id="21853" w:author="phuong vu" w:date="2018-11-30T22:36:00Z">
                  <w:rPr>
                    <w:lang w:val="en-US"/>
                  </w:rPr>
                </w:rPrChange>
              </w:rPr>
              <w:pPrChange w:id="21854" w:author="phuong vu" w:date="2018-11-30T14:16:00Z">
                <w:pPr>
                  <w:spacing w:line="360" w:lineRule="auto"/>
                  <w:jc w:val="center"/>
                </w:pPr>
              </w:pPrChange>
            </w:pPr>
          </w:p>
        </w:tc>
        <w:tc>
          <w:tcPr>
            <w:tcW w:w="1463" w:type="dxa"/>
          </w:tcPr>
          <w:p w14:paraId="07C21C42" w14:textId="77777777" w:rsidR="00DE2334" w:rsidRPr="00920004" w:rsidRDefault="00DE2334" w:rsidP="00BD0851">
            <w:pPr>
              <w:spacing w:before="240" w:line="0" w:lineRule="atLeast"/>
              <w:jc w:val="center"/>
              <w:rPr>
                <w:lang w:val="en-US"/>
                <w:rPrChange w:id="21855" w:author="phuong vu" w:date="2018-11-30T22:36:00Z">
                  <w:rPr>
                    <w:lang w:val="en-US"/>
                  </w:rPr>
                </w:rPrChange>
              </w:rPr>
              <w:pPrChange w:id="21856" w:author="phuong vu" w:date="2018-11-30T14:16:00Z">
                <w:pPr>
                  <w:spacing w:line="360" w:lineRule="auto"/>
                  <w:jc w:val="center"/>
                </w:pPr>
              </w:pPrChange>
            </w:pPr>
            <w:r w:rsidRPr="00920004">
              <w:rPr>
                <w:lang w:val="en-US"/>
                <w:rPrChange w:id="21857" w:author="phuong vu" w:date="2018-11-30T22:36:00Z">
                  <w:rPr>
                    <w:lang w:val="en-US"/>
                  </w:rPr>
                </w:rPrChange>
              </w:rPr>
              <w:t>X</w:t>
            </w:r>
          </w:p>
        </w:tc>
        <w:tc>
          <w:tcPr>
            <w:tcW w:w="1463" w:type="dxa"/>
          </w:tcPr>
          <w:p w14:paraId="3CC2C374" w14:textId="77777777" w:rsidR="00DE2334" w:rsidRPr="00920004" w:rsidRDefault="00DE2334" w:rsidP="00BD0851">
            <w:pPr>
              <w:spacing w:before="240" w:line="0" w:lineRule="atLeast"/>
              <w:jc w:val="center"/>
              <w:rPr>
                <w:lang w:val="en-US"/>
                <w:rPrChange w:id="21858" w:author="phuong vu" w:date="2018-11-30T22:36:00Z">
                  <w:rPr>
                    <w:lang w:val="en-US"/>
                  </w:rPr>
                </w:rPrChange>
              </w:rPr>
              <w:pPrChange w:id="21859" w:author="phuong vu" w:date="2018-11-30T14:16:00Z">
                <w:pPr>
                  <w:spacing w:line="360" w:lineRule="auto"/>
                  <w:jc w:val="center"/>
                </w:pPr>
              </w:pPrChange>
            </w:pPr>
          </w:p>
        </w:tc>
        <w:tc>
          <w:tcPr>
            <w:tcW w:w="1463" w:type="dxa"/>
          </w:tcPr>
          <w:p w14:paraId="16D10AD1" w14:textId="77777777" w:rsidR="00DE2334" w:rsidRPr="00920004" w:rsidRDefault="00DE2334" w:rsidP="00BD0851">
            <w:pPr>
              <w:keepNext/>
              <w:spacing w:before="240" w:line="0" w:lineRule="atLeast"/>
              <w:jc w:val="center"/>
              <w:rPr>
                <w:lang w:val="en-US"/>
                <w:rPrChange w:id="21860" w:author="phuong vu" w:date="2018-11-30T22:36:00Z">
                  <w:rPr>
                    <w:lang w:val="en-US"/>
                  </w:rPr>
                </w:rPrChange>
              </w:rPr>
              <w:pPrChange w:id="21861" w:author="phuong vu" w:date="2018-11-30T14:16:00Z">
                <w:pPr>
                  <w:jc w:val="center"/>
                </w:pPr>
              </w:pPrChange>
            </w:pPr>
          </w:p>
        </w:tc>
      </w:tr>
    </w:tbl>
    <w:p w14:paraId="2DAD3F6C" w14:textId="70036F05" w:rsidR="00DE2334" w:rsidRPr="00920004" w:rsidRDefault="005A14ED" w:rsidP="00A17FA5">
      <w:pPr>
        <w:pStyle w:val="Caption"/>
        <w:rPr>
          <w:lang w:val="en-US"/>
          <w:rPrChange w:id="21862" w:author="phuong vu" w:date="2018-11-30T22:36:00Z">
            <w:rPr>
              <w:lang w:val="en-US"/>
            </w:rPr>
          </w:rPrChange>
        </w:rPr>
        <w:pPrChange w:id="21863" w:author="phuong vu" w:date="2018-11-30T22:42:00Z">
          <w:pPr/>
        </w:pPrChange>
      </w:pPr>
      <w:bookmarkStart w:id="21864" w:name="_Toc531381627"/>
      <w:ins w:id="21865" w:author="phuong vu" w:date="2018-11-26T14:00:00Z">
        <w:r w:rsidRPr="00920004">
          <w:rPr>
            <w:rPrChange w:id="21866" w:author="phuong vu" w:date="2018-11-30T22:36:00Z">
              <w:rPr/>
            </w:rPrChange>
          </w:rPr>
          <w:t xml:space="preserve">Bảng </w:t>
        </w:r>
      </w:ins>
      <w:ins w:id="21867" w:author="phuong vu" w:date="2018-11-30T14:54:00Z">
        <w:r w:rsidR="00D632EE" w:rsidRPr="00920004">
          <w:rPr>
            <w:rPrChange w:id="21868" w:author="phuong vu" w:date="2018-11-30T22:36:00Z">
              <w:rPr/>
            </w:rPrChange>
          </w:rPr>
          <w:fldChar w:fldCharType="begin"/>
        </w:r>
        <w:r w:rsidR="00D632EE" w:rsidRPr="00920004">
          <w:rPr>
            <w:rPrChange w:id="21869" w:author="phuong vu" w:date="2018-11-30T22:36:00Z">
              <w:rPr/>
            </w:rPrChange>
          </w:rPr>
          <w:instrText xml:space="preserve"> STYLEREF 1 \s </w:instrText>
        </w:r>
      </w:ins>
      <w:r w:rsidR="00D632EE" w:rsidRPr="00920004">
        <w:rPr>
          <w:rPrChange w:id="21870" w:author="phuong vu" w:date="2018-11-30T22:36:00Z">
            <w:rPr/>
          </w:rPrChange>
        </w:rPr>
        <w:fldChar w:fldCharType="separate"/>
      </w:r>
      <w:r w:rsidR="00B5490C">
        <w:rPr>
          <w:noProof/>
        </w:rPr>
        <w:t>3</w:t>
      </w:r>
      <w:ins w:id="21871" w:author="phuong vu" w:date="2018-11-30T14:54:00Z">
        <w:r w:rsidR="00D632EE" w:rsidRPr="00920004">
          <w:rPr>
            <w:rPrChange w:id="21872" w:author="phuong vu" w:date="2018-11-30T22:36:00Z">
              <w:rPr/>
            </w:rPrChange>
          </w:rPr>
          <w:fldChar w:fldCharType="end"/>
        </w:r>
        <w:r w:rsidR="00D632EE" w:rsidRPr="00920004">
          <w:rPr>
            <w:rPrChange w:id="21873" w:author="phuong vu" w:date="2018-11-30T22:36:00Z">
              <w:rPr/>
            </w:rPrChange>
          </w:rPr>
          <w:t>.</w:t>
        </w:r>
        <w:r w:rsidR="00D632EE" w:rsidRPr="00920004">
          <w:rPr>
            <w:rPrChange w:id="21874" w:author="phuong vu" w:date="2018-11-30T22:36:00Z">
              <w:rPr/>
            </w:rPrChange>
          </w:rPr>
          <w:fldChar w:fldCharType="begin"/>
        </w:r>
        <w:r w:rsidR="00D632EE" w:rsidRPr="00920004">
          <w:rPr>
            <w:rPrChange w:id="21875" w:author="phuong vu" w:date="2018-11-30T22:36:00Z">
              <w:rPr/>
            </w:rPrChange>
          </w:rPr>
          <w:instrText xml:space="preserve"> SEQ Bảng \* ARABIC \s 1 </w:instrText>
        </w:r>
      </w:ins>
      <w:r w:rsidR="00D632EE" w:rsidRPr="00920004">
        <w:rPr>
          <w:rPrChange w:id="21876" w:author="phuong vu" w:date="2018-11-30T22:36:00Z">
            <w:rPr/>
          </w:rPrChange>
        </w:rPr>
        <w:fldChar w:fldCharType="separate"/>
      </w:r>
      <w:ins w:id="21877" w:author="phuong vu" w:date="2018-11-30T22:44:00Z">
        <w:r w:rsidR="00B5490C">
          <w:rPr>
            <w:noProof/>
          </w:rPr>
          <w:t>19</w:t>
        </w:r>
      </w:ins>
      <w:ins w:id="21878" w:author="phuong vu" w:date="2018-11-30T14:54:00Z">
        <w:r w:rsidR="00D632EE" w:rsidRPr="00920004">
          <w:rPr>
            <w:rPrChange w:id="21879" w:author="phuong vu" w:date="2018-11-30T22:36:00Z">
              <w:rPr/>
            </w:rPrChange>
          </w:rPr>
          <w:fldChar w:fldCharType="end"/>
        </w:r>
      </w:ins>
      <w:ins w:id="21880" w:author="phuong vu" w:date="2018-11-26T14:00:00Z">
        <w:r w:rsidRPr="00920004">
          <w:rPr>
            <w:lang w:val="en-US"/>
            <w:rPrChange w:id="21881" w:author="phuong vu" w:date="2018-11-30T22:36:00Z">
              <w:rPr>
                <w:lang w:val="en-US"/>
              </w:rPr>
            </w:rPrChange>
          </w:rPr>
          <w:t xml:space="preserve"> Dữ liệu sử dụng cập nhật thông tin biên </w:t>
        </w:r>
      </w:ins>
      <w:ins w:id="21882" w:author="phuong vu" w:date="2018-11-26T14:01:00Z">
        <w:r w:rsidRPr="00920004">
          <w:rPr>
            <w:lang w:val="en-US"/>
            <w:rPrChange w:id="21883" w:author="phuong vu" w:date="2018-11-30T22:36:00Z">
              <w:rPr>
                <w:lang w:val="en-US"/>
              </w:rPr>
            </w:rPrChange>
          </w:rPr>
          <w:t>nhận</w:t>
        </w:r>
      </w:ins>
      <w:bookmarkEnd w:id="21864"/>
    </w:p>
    <w:p w14:paraId="5006A93C" w14:textId="61BE8C45" w:rsidR="00070C2F" w:rsidRPr="00920004" w:rsidRDefault="00070C2F" w:rsidP="00E64310">
      <w:pPr>
        <w:pStyle w:val="Heading6"/>
        <w:numPr>
          <w:ilvl w:val="0"/>
          <w:numId w:val="81"/>
        </w:numPr>
        <w:tabs>
          <w:tab w:val="left" w:pos="810"/>
        </w:tabs>
        <w:spacing w:before="240" w:line="0" w:lineRule="atLeast"/>
        <w:ind w:left="630"/>
        <w:rPr>
          <w:ins w:id="21884" w:author="phuong vu" w:date="2018-11-26T14:34:00Z"/>
          <w:rFonts w:cstheme="majorHAnsi"/>
          <w:lang w:val="en-US"/>
          <w:rPrChange w:id="21885" w:author="phuong vu" w:date="2018-11-30T22:36:00Z">
            <w:rPr>
              <w:ins w:id="21886" w:author="phuong vu" w:date="2018-11-26T14:34:00Z"/>
              <w:rFonts w:cstheme="majorHAnsi"/>
              <w:lang w:val="en-US"/>
            </w:rPr>
          </w:rPrChange>
        </w:rPr>
        <w:pPrChange w:id="21887" w:author="phuong vu" w:date="2018-11-30T23:18:00Z">
          <w:pPr>
            <w:pStyle w:val="Heading6"/>
            <w:spacing w:line="276" w:lineRule="auto"/>
          </w:pPr>
        </w:pPrChange>
      </w:pPr>
      <w:r w:rsidRPr="00920004">
        <w:rPr>
          <w:rFonts w:cstheme="majorHAnsi"/>
          <w:lang w:val="en-US"/>
          <w:rPrChange w:id="21888" w:author="phuong vu" w:date="2018-11-30T22:36:00Z">
            <w:rPr>
              <w:lang w:val="en-US"/>
            </w:rPr>
          </w:rPrChange>
        </w:rPr>
        <w:lastRenderedPageBreak/>
        <w:t>Cách xử l</w:t>
      </w:r>
      <w:ins w:id="21889" w:author="phuong vu" w:date="2018-11-30T14:58:00Z">
        <w:r w:rsidR="00D632EE" w:rsidRPr="00920004">
          <w:rPr>
            <w:rFonts w:cstheme="majorHAnsi"/>
            <w:lang w:val="en-US"/>
            <w:rPrChange w:id="21890" w:author="phuong vu" w:date="2018-11-30T22:36:00Z">
              <w:rPr>
                <w:rFonts w:cstheme="majorHAnsi"/>
                <w:lang w:val="en-US"/>
              </w:rPr>
            </w:rPrChange>
          </w:rPr>
          <w:t>í</w:t>
        </w:r>
      </w:ins>
      <w:del w:id="21891" w:author="phuong vu" w:date="2018-11-30T14:58:00Z">
        <w:r w:rsidRPr="00920004" w:rsidDel="00D632EE">
          <w:rPr>
            <w:rFonts w:cstheme="majorHAnsi"/>
            <w:lang w:val="en-US"/>
            <w:rPrChange w:id="21892" w:author="phuong vu" w:date="2018-11-30T22:36:00Z">
              <w:rPr>
                <w:lang w:val="en-US"/>
              </w:rPr>
            </w:rPrChange>
          </w:rPr>
          <w:delText>í</w:delText>
        </w:r>
      </w:del>
    </w:p>
    <w:p w14:paraId="7E13307F" w14:textId="2912B2A2" w:rsidR="00A57F07" w:rsidRPr="00920004" w:rsidRDefault="007519FC" w:rsidP="00BD0851">
      <w:pPr>
        <w:keepNext/>
        <w:spacing w:before="240" w:line="0" w:lineRule="atLeast"/>
        <w:rPr>
          <w:ins w:id="21893" w:author="phuong vu" w:date="2018-11-26T14:34:00Z"/>
          <w:rPrChange w:id="21894" w:author="phuong vu" w:date="2018-11-30T22:36:00Z">
            <w:rPr>
              <w:ins w:id="21895" w:author="phuong vu" w:date="2018-11-26T14:34:00Z"/>
            </w:rPr>
          </w:rPrChange>
        </w:rPr>
        <w:pPrChange w:id="21896" w:author="phuong vu" w:date="2018-11-30T14:16:00Z">
          <w:pPr/>
        </w:pPrChange>
      </w:pPr>
      <w:ins w:id="21897" w:author="phuong vu" w:date="2018-11-27T15:46:00Z">
        <w:r w:rsidRPr="00920004">
          <w:rPr>
            <w:noProof/>
            <w:rPrChange w:id="21898" w:author="phuong vu" w:date="2018-11-30T22:36:00Z">
              <w:rPr>
                <w:noProof/>
              </w:rPr>
            </w:rPrChange>
          </w:rPr>
          <w:drawing>
            <wp:inline distT="0" distB="0" distL="0" distR="0" wp14:anchorId="1466FFC5" wp14:editId="43344B0E">
              <wp:extent cx="5555887" cy="7326217"/>
              <wp:effectExtent l="0" t="0" r="6985" b="825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559971" cy="7331603"/>
                      </a:xfrm>
                      <a:prstGeom prst="rect">
                        <a:avLst/>
                      </a:prstGeom>
                      <a:noFill/>
                      <a:ln>
                        <a:noFill/>
                      </a:ln>
                    </pic:spPr>
                  </pic:pic>
                </a:graphicData>
              </a:graphic>
            </wp:inline>
          </w:drawing>
        </w:r>
      </w:ins>
    </w:p>
    <w:p w14:paraId="3F9D6331" w14:textId="2279B8A1" w:rsidR="00A57F07" w:rsidRPr="00920004" w:rsidRDefault="00A57F07" w:rsidP="00A17FA5">
      <w:pPr>
        <w:pStyle w:val="Caption"/>
        <w:rPr>
          <w:ins w:id="21899" w:author="phuong vu" w:date="2018-11-21T18:55:00Z"/>
          <w:lang w:val="en-US"/>
          <w:rPrChange w:id="21900" w:author="phuong vu" w:date="2018-11-30T22:36:00Z">
            <w:rPr>
              <w:ins w:id="21901" w:author="phuong vu" w:date="2018-11-21T18:55:00Z"/>
              <w:lang w:val="en-US"/>
            </w:rPr>
          </w:rPrChange>
        </w:rPr>
        <w:pPrChange w:id="21902" w:author="phuong vu" w:date="2018-11-30T22:42:00Z">
          <w:pPr>
            <w:pStyle w:val="Heading6"/>
          </w:pPr>
        </w:pPrChange>
      </w:pPr>
      <w:bookmarkStart w:id="21903" w:name="_Toc531380505"/>
      <w:ins w:id="21904" w:author="phuong vu" w:date="2018-11-26T14:34:00Z">
        <w:r w:rsidRPr="00920004">
          <w:rPr>
            <w:rPrChange w:id="21905" w:author="phuong vu" w:date="2018-11-30T22:36:00Z">
              <w:rPr/>
            </w:rPrChange>
          </w:rPr>
          <w:t xml:space="preserve">Hình </w:t>
        </w:r>
      </w:ins>
      <w:ins w:id="21906" w:author="phuong vu" w:date="2018-11-30T15:13:00Z">
        <w:r w:rsidR="00EF3636" w:rsidRPr="00920004">
          <w:rPr>
            <w:rPrChange w:id="21907" w:author="phuong vu" w:date="2018-11-30T22:36:00Z">
              <w:rPr/>
            </w:rPrChange>
          </w:rPr>
          <w:fldChar w:fldCharType="begin"/>
        </w:r>
        <w:r w:rsidR="00EF3636" w:rsidRPr="00920004">
          <w:rPr>
            <w:rPrChange w:id="21908" w:author="phuong vu" w:date="2018-11-30T22:36:00Z">
              <w:rPr/>
            </w:rPrChange>
          </w:rPr>
          <w:instrText xml:space="preserve"> STYLEREF 1 \s </w:instrText>
        </w:r>
      </w:ins>
      <w:r w:rsidR="00EF3636" w:rsidRPr="00920004">
        <w:rPr>
          <w:rPrChange w:id="21909" w:author="phuong vu" w:date="2018-11-30T22:36:00Z">
            <w:rPr/>
          </w:rPrChange>
        </w:rPr>
        <w:fldChar w:fldCharType="separate"/>
      </w:r>
      <w:r w:rsidR="00B5490C">
        <w:rPr>
          <w:noProof/>
        </w:rPr>
        <w:t>3</w:t>
      </w:r>
      <w:ins w:id="21910" w:author="phuong vu" w:date="2018-11-30T15:13:00Z">
        <w:r w:rsidR="00EF3636" w:rsidRPr="00920004">
          <w:rPr>
            <w:rPrChange w:id="21911" w:author="phuong vu" w:date="2018-11-30T22:36:00Z">
              <w:rPr/>
            </w:rPrChange>
          </w:rPr>
          <w:fldChar w:fldCharType="end"/>
        </w:r>
        <w:r w:rsidR="00EF3636" w:rsidRPr="00920004">
          <w:rPr>
            <w:rPrChange w:id="21912" w:author="phuong vu" w:date="2018-11-30T22:36:00Z">
              <w:rPr/>
            </w:rPrChange>
          </w:rPr>
          <w:t>.</w:t>
        </w:r>
        <w:r w:rsidR="00EF3636" w:rsidRPr="00920004">
          <w:rPr>
            <w:rPrChange w:id="21913" w:author="phuong vu" w:date="2018-11-30T22:36:00Z">
              <w:rPr/>
            </w:rPrChange>
          </w:rPr>
          <w:fldChar w:fldCharType="begin"/>
        </w:r>
        <w:r w:rsidR="00EF3636" w:rsidRPr="00920004">
          <w:rPr>
            <w:rPrChange w:id="21914" w:author="phuong vu" w:date="2018-11-30T22:36:00Z">
              <w:rPr/>
            </w:rPrChange>
          </w:rPr>
          <w:instrText xml:space="preserve"> SEQ Hình \* ARABIC \s 1 </w:instrText>
        </w:r>
      </w:ins>
      <w:r w:rsidR="00EF3636" w:rsidRPr="00920004">
        <w:rPr>
          <w:rPrChange w:id="21915" w:author="phuong vu" w:date="2018-11-30T22:36:00Z">
            <w:rPr/>
          </w:rPrChange>
        </w:rPr>
        <w:fldChar w:fldCharType="separate"/>
      </w:r>
      <w:ins w:id="21916" w:author="phuong vu" w:date="2018-11-30T22:44:00Z">
        <w:r w:rsidR="00B5490C">
          <w:rPr>
            <w:noProof/>
          </w:rPr>
          <w:t>28</w:t>
        </w:r>
      </w:ins>
      <w:ins w:id="21917" w:author="phuong vu" w:date="2018-11-30T15:13:00Z">
        <w:r w:rsidR="00EF3636" w:rsidRPr="00920004">
          <w:rPr>
            <w:rPrChange w:id="21918" w:author="phuong vu" w:date="2018-11-30T22:36:00Z">
              <w:rPr/>
            </w:rPrChange>
          </w:rPr>
          <w:fldChar w:fldCharType="end"/>
        </w:r>
      </w:ins>
      <w:ins w:id="21919" w:author="phuong vu" w:date="2018-11-26T14:35:00Z">
        <w:r w:rsidRPr="00920004">
          <w:rPr>
            <w:lang w:val="en-US"/>
            <w:rPrChange w:id="21920" w:author="phuong vu" w:date="2018-11-30T22:36:00Z">
              <w:rPr>
                <w:lang w:val="en-US"/>
              </w:rPr>
            </w:rPrChange>
          </w:rPr>
          <w:t xml:space="preserve"> Sơ đồ xử lí cập nhật thông tin biên nhận</w:t>
        </w:r>
      </w:ins>
      <w:bookmarkEnd w:id="21903"/>
    </w:p>
    <w:p w14:paraId="0B918616" w14:textId="6B914B6B" w:rsidR="00DD0637" w:rsidRPr="00920004" w:rsidRDefault="00D25C6A" w:rsidP="00BD0851">
      <w:pPr>
        <w:pStyle w:val="Heading4"/>
        <w:spacing w:before="240" w:line="0" w:lineRule="atLeast"/>
        <w:rPr>
          <w:ins w:id="21921" w:author="phuong vu" w:date="2018-11-21T18:57:00Z"/>
          <w:rFonts w:cstheme="majorHAnsi"/>
          <w:lang w:val="en-US"/>
          <w:rPrChange w:id="21922" w:author="phuong vu" w:date="2018-11-30T22:36:00Z">
            <w:rPr>
              <w:ins w:id="21923" w:author="phuong vu" w:date="2018-11-21T18:57:00Z"/>
              <w:lang w:val="en-US"/>
            </w:rPr>
          </w:rPrChange>
        </w:rPr>
        <w:pPrChange w:id="21924" w:author="phuong vu" w:date="2018-11-30T14:16:00Z">
          <w:pPr>
            <w:pStyle w:val="Heading4"/>
          </w:pPr>
        </w:pPrChange>
      </w:pPr>
      <w:bookmarkStart w:id="21925" w:name="_Toc531381070"/>
      <w:ins w:id="21926" w:author="phuong vu" w:date="2018-11-21T18:55:00Z">
        <w:r w:rsidRPr="00920004">
          <w:rPr>
            <w:rFonts w:cstheme="majorHAnsi"/>
            <w:lang w:val="en-US"/>
            <w:rPrChange w:id="21927" w:author="phuong vu" w:date="2018-11-30T22:36:00Z">
              <w:rPr>
                <w:lang w:val="en-US"/>
              </w:rPr>
            </w:rPrChange>
          </w:rPr>
          <w:lastRenderedPageBreak/>
          <w:t>Quản lí phân công xử lí đơn hàng</w:t>
        </w:r>
      </w:ins>
      <w:bookmarkEnd w:id="21925"/>
    </w:p>
    <w:p w14:paraId="59CB6056" w14:textId="4F974F03" w:rsidR="00206AEA" w:rsidRPr="00920004" w:rsidRDefault="00D25C6A" w:rsidP="0090328E">
      <w:pPr>
        <w:ind w:firstLine="720"/>
        <w:rPr>
          <w:ins w:id="21928" w:author="phuong vu" w:date="2018-11-21T18:57:00Z"/>
          <w:lang w:val="en-US"/>
          <w:rPrChange w:id="21929" w:author="phuong vu" w:date="2018-11-30T22:36:00Z">
            <w:rPr>
              <w:ins w:id="21930" w:author="phuong vu" w:date="2018-11-21T18:57:00Z"/>
              <w:lang w:val="en-US"/>
            </w:rPr>
          </w:rPrChange>
        </w:rPr>
        <w:pPrChange w:id="21931" w:author="phuong vu" w:date="2018-11-30T14:59:00Z">
          <w:pPr>
            <w:pStyle w:val="Heading5"/>
          </w:pPr>
        </w:pPrChange>
      </w:pPr>
      <w:ins w:id="21932" w:author="phuong vu" w:date="2018-11-21T18:57:00Z">
        <w:r w:rsidRPr="00920004">
          <w:rPr>
            <w:b/>
            <w:lang w:val="en-US"/>
            <w:rPrChange w:id="21933" w:author="phuong vu" w:date="2018-11-30T22:36:00Z">
              <w:rPr>
                <w:lang w:val="en-US"/>
              </w:rPr>
            </w:rPrChange>
          </w:rPr>
          <w:t>Mục đích</w:t>
        </w:r>
      </w:ins>
      <w:ins w:id="21934" w:author="phuong vu" w:date="2018-11-30T14:59:00Z">
        <w:r w:rsidR="0090328E" w:rsidRPr="00920004">
          <w:rPr>
            <w:b/>
            <w:lang w:val="en-US"/>
            <w:rPrChange w:id="21935" w:author="phuong vu" w:date="2018-11-30T22:36:00Z">
              <w:rPr>
                <w:lang w:val="en-US"/>
              </w:rPr>
            </w:rPrChange>
          </w:rPr>
          <w:t xml:space="preserve">: </w:t>
        </w:r>
      </w:ins>
      <w:ins w:id="21936" w:author="phuong vu" w:date="2018-11-21T23:33:00Z">
        <w:r w:rsidR="003E7F93" w:rsidRPr="00920004">
          <w:rPr>
            <w:lang w:val="en-US"/>
            <w:rPrChange w:id="21937" w:author="phuong vu" w:date="2018-11-30T22:36:00Z">
              <w:rPr>
                <w:b w:val="0"/>
                <w:lang w:val="en-US"/>
              </w:rPr>
            </w:rPrChange>
          </w:rPr>
          <w:t xml:space="preserve">Số lượng đơn hàng nhận vào với thời gian trả đồ khác nhau, do đó cần có quản </w:t>
        </w:r>
      </w:ins>
      <w:ins w:id="21938" w:author="phuong vu" w:date="2018-11-21T23:34:00Z">
        <w:r w:rsidR="003E7F93" w:rsidRPr="00920004">
          <w:rPr>
            <w:lang w:val="en-US"/>
            <w:rPrChange w:id="21939" w:author="phuong vu" w:date="2018-11-30T22:36:00Z">
              <w:rPr>
                <w:b w:val="0"/>
                <w:lang w:val="en-US"/>
              </w:rPr>
            </w:rPrChange>
          </w:rPr>
          <w:t>lí phân công xử lí đơn hàng để mọi đơn hàng đều được xử lí đúng hạn. Cũng như, nhân viên kịp</w:t>
        </w:r>
      </w:ins>
      <w:ins w:id="21940" w:author="phuong vu" w:date="2018-11-21T23:35:00Z">
        <w:r w:rsidR="003E7F93" w:rsidRPr="00920004">
          <w:rPr>
            <w:lang w:val="en-US"/>
            <w:rPrChange w:id="21941" w:author="phuong vu" w:date="2018-11-30T22:36:00Z">
              <w:rPr>
                <w:b w:val="0"/>
                <w:lang w:val="en-US"/>
              </w:rPr>
            </w:rPrChange>
          </w:rPr>
          <w:t xml:space="preserve"> thời can thiệp để thay đổi phân công nếu không hợp lí.</w:t>
        </w:r>
      </w:ins>
    </w:p>
    <w:p w14:paraId="54A632A6" w14:textId="401D1B39" w:rsidR="00D25C6A" w:rsidRPr="00920004" w:rsidRDefault="00D25C6A" w:rsidP="0090328E">
      <w:pPr>
        <w:pStyle w:val="Heading5"/>
        <w:numPr>
          <w:ilvl w:val="0"/>
          <w:numId w:val="81"/>
        </w:numPr>
        <w:spacing w:before="240" w:line="0" w:lineRule="atLeast"/>
        <w:rPr>
          <w:ins w:id="21942" w:author="phuong vu" w:date="2018-11-21T19:28:00Z"/>
          <w:rFonts w:cstheme="majorHAnsi"/>
          <w:lang w:val="en-US"/>
          <w:rPrChange w:id="21943" w:author="phuong vu" w:date="2018-11-30T22:36:00Z">
            <w:rPr>
              <w:ins w:id="21944" w:author="phuong vu" w:date="2018-11-21T19:28:00Z"/>
              <w:lang w:val="en-US"/>
            </w:rPr>
          </w:rPrChange>
        </w:rPr>
        <w:pPrChange w:id="21945" w:author="phuong vu" w:date="2018-11-30T14:59:00Z">
          <w:pPr>
            <w:pStyle w:val="Heading5"/>
          </w:pPr>
        </w:pPrChange>
      </w:pPr>
      <w:ins w:id="21946" w:author="phuong vu" w:date="2018-11-21T18:57:00Z">
        <w:r w:rsidRPr="00920004">
          <w:rPr>
            <w:rFonts w:cstheme="majorHAnsi"/>
            <w:lang w:val="en-US"/>
            <w:rPrChange w:id="21947" w:author="phuong vu" w:date="2018-11-30T22:36:00Z">
              <w:rPr>
                <w:lang w:val="en-US"/>
              </w:rPr>
            </w:rPrChange>
          </w:rPr>
          <w:t>Giao diện</w:t>
        </w:r>
      </w:ins>
    </w:p>
    <w:p w14:paraId="779E464A" w14:textId="77777777" w:rsidR="0019690B" w:rsidRPr="00920004" w:rsidRDefault="008C24F2" w:rsidP="00BD0851">
      <w:pPr>
        <w:keepNext/>
        <w:spacing w:before="240" w:line="0" w:lineRule="atLeast"/>
        <w:jc w:val="center"/>
        <w:rPr>
          <w:ins w:id="21948" w:author="phuong vu" w:date="2018-11-21T20:00:00Z"/>
          <w:rPrChange w:id="21949" w:author="phuong vu" w:date="2018-11-30T22:36:00Z">
            <w:rPr>
              <w:ins w:id="21950" w:author="phuong vu" w:date="2018-11-21T20:00:00Z"/>
            </w:rPr>
          </w:rPrChange>
        </w:rPr>
        <w:pPrChange w:id="21951" w:author="phuong vu" w:date="2018-11-30T14:16:00Z">
          <w:pPr>
            <w:jc w:val="center"/>
          </w:pPr>
        </w:pPrChange>
      </w:pPr>
      <w:ins w:id="21952" w:author="phuong vu" w:date="2018-11-21T19:28:00Z">
        <w:r w:rsidRPr="00920004">
          <w:rPr>
            <w:noProof/>
            <w:lang w:val="en-US"/>
            <w:rPrChange w:id="21953" w:author="phuong vu" w:date="2018-11-30T22:36:00Z">
              <w:rPr>
                <w:noProof/>
                <w:lang w:val="en-US"/>
              </w:rPr>
            </w:rPrChange>
          </w:rPr>
          <w:drawing>
            <wp:inline distT="0" distB="0" distL="0" distR="0" wp14:anchorId="39E3BA76" wp14:editId="7A21C66C">
              <wp:extent cx="5579745" cy="5105400"/>
              <wp:effectExtent l="0" t="0" r="190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579745" cy="5105400"/>
                      </a:xfrm>
                      <a:prstGeom prst="rect">
                        <a:avLst/>
                      </a:prstGeom>
                      <a:noFill/>
                      <a:ln>
                        <a:noFill/>
                      </a:ln>
                    </pic:spPr>
                  </pic:pic>
                </a:graphicData>
              </a:graphic>
            </wp:inline>
          </w:drawing>
        </w:r>
      </w:ins>
    </w:p>
    <w:p w14:paraId="37AA26A9" w14:textId="50510112" w:rsidR="008C24F2" w:rsidRPr="00920004" w:rsidRDefault="0019690B" w:rsidP="00A17FA5">
      <w:pPr>
        <w:pStyle w:val="Caption"/>
        <w:rPr>
          <w:ins w:id="21954" w:author="phuong vu" w:date="2018-11-21T20:02:00Z"/>
          <w:rPrChange w:id="21955" w:author="phuong vu" w:date="2018-11-30T22:36:00Z">
            <w:rPr>
              <w:ins w:id="21956" w:author="phuong vu" w:date="2018-11-21T20:02:00Z"/>
              <w:lang w:val="en-US"/>
            </w:rPr>
          </w:rPrChange>
        </w:rPr>
        <w:pPrChange w:id="21957" w:author="phuong vu" w:date="2018-11-30T22:42:00Z">
          <w:pPr>
            <w:pStyle w:val="Caption"/>
          </w:pPr>
        </w:pPrChange>
      </w:pPr>
      <w:bookmarkStart w:id="21958" w:name="_Ref530595407"/>
      <w:bookmarkStart w:id="21959" w:name="_Toc531380506"/>
      <w:ins w:id="21960" w:author="phuong vu" w:date="2018-11-21T20:00:00Z">
        <w:r w:rsidRPr="00920004">
          <w:rPr>
            <w:rPrChange w:id="21961" w:author="phuong vu" w:date="2018-11-30T22:36:00Z">
              <w:rPr/>
            </w:rPrChange>
          </w:rPr>
          <w:t xml:space="preserve">Hình </w:t>
        </w:r>
      </w:ins>
      <w:ins w:id="21962" w:author="phuong vu" w:date="2018-11-30T15:13:00Z">
        <w:r w:rsidR="00EF3636" w:rsidRPr="00920004">
          <w:rPr>
            <w:rPrChange w:id="21963" w:author="phuong vu" w:date="2018-11-30T22:36:00Z">
              <w:rPr/>
            </w:rPrChange>
          </w:rPr>
          <w:fldChar w:fldCharType="begin"/>
        </w:r>
        <w:r w:rsidR="00EF3636" w:rsidRPr="00920004">
          <w:rPr>
            <w:rPrChange w:id="21964" w:author="phuong vu" w:date="2018-11-30T22:36:00Z">
              <w:rPr/>
            </w:rPrChange>
          </w:rPr>
          <w:instrText xml:space="preserve"> STYLEREF 1 \s </w:instrText>
        </w:r>
      </w:ins>
      <w:r w:rsidR="00EF3636" w:rsidRPr="00920004">
        <w:rPr>
          <w:rPrChange w:id="21965" w:author="phuong vu" w:date="2018-11-30T22:36:00Z">
            <w:rPr/>
          </w:rPrChange>
        </w:rPr>
        <w:fldChar w:fldCharType="separate"/>
      </w:r>
      <w:r w:rsidR="00B5490C">
        <w:rPr>
          <w:noProof/>
        </w:rPr>
        <w:t>3</w:t>
      </w:r>
      <w:ins w:id="21966" w:author="phuong vu" w:date="2018-11-30T15:13:00Z">
        <w:r w:rsidR="00EF3636" w:rsidRPr="00920004">
          <w:rPr>
            <w:rPrChange w:id="21967" w:author="phuong vu" w:date="2018-11-30T22:36:00Z">
              <w:rPr/>
            </w:rPrChange>
          </w:rPr>
          <w:fldChar w:fldCharType="end"/>
        </w:r>
        <w:r w:rsidR="00EF3636" w:rsidRPr="00920004">
          <w:rPr>
            <w:rPrChange w:id="21968" w:author="phuong vu" w:date="2018-11-30T22:36:00Z">
              <w:rPr/>
            </w:rPrChange>
          </w:rPr>
          <w:t>.</w:t>
        </w:r>
        <w:r w:rsidR="00EF3636" w:rsidRPr="00920004">
          <w:rPr>
            <w:rPrChange w:id="21969" w:author="phuong vu" w:date="2018-11-30T22:36:00Z">
              <w:rPr/>
            </w:rPrChange>
          </w:rPr>
          <w:fldChar w:fldCharType="begin"/>
        </w:r>
        <w:r w:rsidR="00EF3636" w:rsidRPr="00920004">
          <w:rPr>
            <w:rPrChange w:id="21970" w:author="phuong vu" w:date="2018-11-30T22:36:00Z">
              <w:rPr/>
            </w:rPrChange>
          </w:rPr>
          <w:instrText xml:space="preserve"> SEQ Hình \* ARABIC \s 1 </w:instrText>
        </w:r>
      </w:ins>
      <w:r w:rsidR="00EF3636" w:rsidRPr="00920004">
        <w:rPr>
          <w:rPrChange w:id="21971" w:author="phuong vu" w:date="2018-11-30T22:36:00Z">
            <w:rPr/>
          </w:rPrChange>
        </w:rPr>
        <w:fldChar w:fldCharType="separate"/>
      </w:r>
      <w:ins w:id="21972" w:author="phuong vu" w:date="2018-11-30T22:44:00Z">
        <w:r w:rsidR="00B5490C">
          <w:rPr>
            <w:noProof/>
          </w:rPr>
          <w:t>29</w:t>
        </w:r>
      </w:ins>
      <w:ins w:id="21973" w:author="phuong vu" w:date="2018-11-30T15:13:00Z">
        <w:r w:rsidR="00EF3636" w:rsidRPr="00920004">
          <w:rPr>
            <w:rPrChange w:id="21974" w:author="phuong vu" w:date="2018-11-30T22:36:00Z">
              <w:rPr/>
            </w:rPrChange>
          </w:rPr>
          <w:fldChar w:fldCharType="end"/>
        </w:r>
      </w:ins>
      <w:bookmarkEnd w:id="21958"/>
      <w:ins w:id="21975" w:author="phuong vu" w:date="2018-11-21T20:00:00Z">
        <w:r w:rsidRPr="00920004">
          <w:rPr>
            <w:rPrChange w:id="21976" w:author="phuong vu" w:date="2018-11-30T22:36:00Z">
              <w:rPr>
                <w:lang w:val="en-US"/>
              </w:rPr>
            </w:rPrChange>
          </w:rPr>
          <w:t xml:space="preserve"> Tổng quan phân công xử l</w:t>
        </w:r>
      </w:ins>
      <w:ins w:id="21977" w:author="phuong vu" w:date="2018-11-21T20:27:00Z">
        <w:r w:rsidR="00B3636C" w:rsidRPr="00920004">
          <w:rPr>
            <w:rPrChange w:id="21978" w:author="phuong vu" w:date="2018-11-30T22:36:00Z">
              <w:rPr>
                <w:lang w:val="en-US"/>
              </w:rPr>
            </w:rPrChange>
          </w:rPr>
          <w:t>í</w:t>
        </w:r>
      </w:ins>
      <w:ins w:id="21979" w:author="phuong vu" w:date="2018-11-21T20:00:00Z">
        <w:r w:rsidRPr="00920004">
          <w:rPr>
            <w:rPrChange w:id="21980" w:author="phuong vu" w:date="2018-11-30T22:36:00Z">
              <w:rPr>
                <w:lang w:val="en-US"/>
              </w:rPr>
            </w:rPrChange>
          </w:rPr>
          <w:t xml:space="preserve"> đơn hàng</w:t>
        </w:r>
      </w:ins>
      <w:bookmarkEnd w:id="21959"/>
    </w:p>
    <w:p w14:paraId="0ADB98F9" w14:textId="77777777" w:rsidR="00F04D17" w:rsidRPr="00920004" w:rsidRDefault="00F04D17" w:rsidP="00BD0851">
      <w:pPr>
        <w:keepNext/>
        <w:spacing w:before="240" w:line="0" w:lineRule="atLeast"/>
        <w:rPr>
          <w:ins w:id="21981" w:author="phuong vu" w:date="2018-11-21T20:03:00Z"/>
          <w:rPrChange w:id="21982" w:author="phuong vu" w:date="2018-11-30T22:36:00Z">
            <w:rPr>
              <w:ins w:id="21983" w:author="phuong vu" w:date="2018-11-21T20:03:00Z"/>
            </w:rPr>
          </w:rPrChange>
        </w:rPr>
        <w:pPrChange w:id="21984" w:author="phuong vu" w:date="2018-11-30T14:16:00Z">
          <w:pPr/>
        </w:pPrChange>
      </w:pPr>
      <w:ins w:id="21985" w:author="phuong vu" w:date="2018-11-21T20:03:00Z">
        <w:r w:rsidRPr="00920004">
          <w:rPr>
            <w:noProof/>
            <w:lang w:val="en-US"/>
            <w:rPrChange w:id="21986" w:author="phuong vu" w:date="2018-11-30T22:36:00Z">
              <w:rPr>
                <w:noProof/>
                <w:lang w:val="en-US"/>
              </w:rPr>
            </w:rPrChange>
          </w:rPr>
          <w:lastRenderedPageBreak/>
          <w:drawing>
            <wp:inline distT="0" distB="0" distL="0" distR="0" wp14:anchorId="51D3D500" wp14:editId="6E067763">
              <wp:extent cx="5579622" cy="2566930"/>
              <wp:effectExtent l="0" t="0" r="2540"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b="8626"/>
                      <a:stretch/>
                    </pic:blipFill>
                    <pic:spPr bwMode="auto">
                      <a:xfrm>
                        <a:off x="0" y="0"/>
                        <a:ext cx="5584593" cy="2569217"/>
                      </a:xfrm>
                      <a:prstGeom prst="rect">
                        <a:avLst/>
                      </a:prstGeom>
                      <a:ln>
                        <a:noFill/>
                      </a:ln>
                      <a:extLst>
                        <a:ext uri="{53640926-AAD7-44D8-BBD7-CCE9431645EC}">
                          <a14:shadowObscured xmlns:a14="http://schemas.microsoft.com/office/drawing/2010/main"/>
                        </a:ext>
                      </a:extLst>
                    </pic:spPr>
                  </pic:pic>
                </a:graphicData>
              </a:graphic>
            </wp:inline>
          </w:drawing>
        </w:r>
      </w:ins>
    </w:p>
    <w:p w14:paraId="3D933ECE" w14:textId="5A486057" w:rsidR="00F04D17" w:rsidRPr="00920004" w:rsidRDefault="00F04D17" w:rsidP="00A17FA5">
      <w:pPr>
        <w:pStyle w:val="Caption"/>
        <w:rPr>
          <w:ins w:id="21987" w:author="phuong vu" w:date="2018-11-21T18:57:00Z"/>
          <w:rPrChange w:id="21988" w:author="phuong vu" w:date="2018-11-30T22:36:00Z">
            <w:rPr>
              <w:ins w:id="21989" w:author="phuong vu" w:date="2018-11-21T18:57:00Z"/>
              <w:lang w:val="en-US"/>
            </w:rPr>
          </w:rPrChange>
        </w:rPr>
        <w:pPrChange w:id="21990" w:author="phuong vu" w:date="2018-11-30T22:42:00Z">
          <w:pPr>
            <w:pStyle w:val="Heading5"/>
          </w:pPr>
        </w:pPrChange>
      </w:pPr>
      <w:bookmarkStart w:id="21991" w:name="_Ref530595425"/>
      <w:bookmarkStart w:id="21992" w:name="_Toc531380507"/>
      <w:ins w:id="21993" w:author="phuong vu" w:date="2018-11-21T20:03:00Z">
        <w:r w:rsidRPr="00920004">
          <w:rPr>
            <w:rPrChange w:id="21994" w:author="phuong vu" w:date="2018-11-30T22:36:00Z">
              <w:rPr>
                <w:b w:val="0"/>
                <w:i/>
                <w:iCs/>
              </w:rPr>
            </w:rPrChange>
          </w:rPr>
          <w:t xml:space="preserve">Hình </w:t>
        </w:r>
      </w:ins>
      <w:ins w:id="21995" w:author="phuong vu" w:date="2018-11-30T15:13:00Z">
        <w:r w:rsidR="00EF3636" w:rsidRPr="00920004">
          <w:rPr>
            <w:rPrChange w:id="21996" w:author="phuong vu" w:date="2018-11-30T22:36:00Z">
              <w:rPr/>
            </w:rPrChange>
          </w:rPr>
          <w:fldChar w:fldCharType="begin"/>
        </w:r>
        <w:r w:rsidR="00EF3636" w:rsidRPr="00920004">
          <w:rPr>
            <w:rPrChange w:id="21997" w:author="phuong vu" w:date="2018-11-30T22:36:00Z">
              <w:rPr/>
            </w:rPrChange>
          </w:rPr>
          <w:instrText xml:space="preserve"> STYLEREF 1 \s </w:instrText>
        </w:r>
      </w:ins>
      <w:r w:rsidR="00EF3636" w:rsidRPr="00920004">
        <w:rPr>
          <w:rPrChange w:id="21998" w:author="phuong vu" w:date="2018-11-30T22:36:00Z">
            <w:rPr/>
          </w:rPrChange>
        </w:rPr>
        <w:fldChar w:fldCharType="separate"/>
      </w:r>
      <w:r w:rsidR="00B5490C">
        <w:rPr>
          <w:noProof/>
        </w:rPr>
        <w:t>3</w:t>
      </w:r>
      <w:ins w:id="21999" w:author="phuong vu" w:date="2018-11-30T15:13:00Z">
        <w:r w:rsidR="00EF3636" w:rsidRPr="00920004">
          <w:rPr>
            <w:rPrChange w:id="22000" w:author="phuong vu" w:date="2018-11-30T22:36:00Z">
              <w:rPr/>
            </w:rPrChange>
          </w:rPr>
          <w:fldChar w:fldCharType="end"/>
        </w:r>
        <w:r w:rsidR="00EF3636" w:rsidRPr="00920004">
          <w:rPr>
            <w:rPrChange w:id="22001" w:author="phuong vu" w:date="2018-11-30T22:36:00Z">
              <w:rPr/>
            </w:rPrChange>
          </w:rPr>
          <w:t>.</w:t>
        </w:r>
        <w:r w:rsidR="00EF3636" w:rsidRPr="00920004">
          <w:rPr>
            <w:rPrChange w:id="22002" w:author="phuong vu" w:date="2018-11-30T22:36:00Z">
              <w:rPr/>
            </w:rPrChange>
          </w:rPr>
          <w:fldChar w:fldCharType="begin"/>
        </w:r>
        <w:r w:rsidR="00EF3636" w:rsidRPr="00920004">
          <w:rPr>
            <w:rPrChange w:id="22003" w:author="phuong vu" w:date="2018-11-30T22:36:00Z">
              <w:rPr/>
            </w:rPrChange>
          </w:rPr>
          <w:instrText xml:space="preserve"> SEQ Hình \* ARABIC \s 1 </w:instrText>
        </w:r>
      </w:ins>
      <w:r w:rsidR="00EF3636" w:rsidRPr="00920004">
        <w:rPr>
          <w:rPrChange w:id="22004" w:author="phuong vu" w:date="2018-11-30T22:36:00Z">
            <w:rPr/>
          </w:rPrChange>
        </w:rPr>
        <w:fldChar w:fldCharType="separate"/>
      </w:r>
      <w:ins w:id="22005" w:author="phuong vu" w:date="2018-11-30T22:44:00Z">
        <w:r w:rsidR="00B5490C">
          <w:rPr>
            <w:noProof/>
          </w:rPr>
          <w:t>30</w:t>
        </w:r>
      </w:ins>
      <w:ins w:id="22006" w:author="phuong vu" w:date="2018-11-30T15:13:00Z">
        <w:r w:rsidR="00EF3636" w:rsidRPr="00920004">
          <w:rPr>
            <w:rPrChange w:id="22007" w:author="phuong vu" w:date="2018-11-30T22:36:00Z">
              <w:rPr/>
            </w:rPrChange>
          </w:rPr>
          <w:fldChar w:fldCharType="end"/>
        </w:r>
      </w:ins>
      <w:bookmarkEnd w:id="21991"/>
      <w:ins w:id="22008" w:author="phuong vu" w:date="2018-11-21T20:03:00Z">
        <w:r w:rsidRPr="00920004">
          <w:rPr>
            <w:rPrChange w:id="22009" w:author="phuong vu" w:date="2018-11-30T22:36:00Z">
              <w:rPr>
                <w:lang w:val="en-US"/>
              </w:rPr>
            </w:rPrChange>
          </w:rPr>
          <w:t xml:space="preserve"> Giao</w:t>
        </w:r>
      </w:ins>
      <w:ins w:id="22010" w:author="phuong vu" w:date="2018-11-21T20:04:00Z">
        <w:r w:rsidRPr="00920004">
          <w:rPr>
            <w:rPrChange w:id="22011" w:author="phuong vu" w:date="2018-11-30T22:36:00Z">
              <w:rPr>
                <w:lang w:val="en-US"/>
              </w:rPr>
            </w:rPrChange>
          </w:rPr>
          <w:t xml:space="preserve"> diện</w:t>
        </w:r>
      </w:ins>
      <w:ins w:id="22012" w:author="phuong vu" w:date="2018-11-21T20:03:00Z">
        <w:r w:rsidRPr="00920004">
          <w:rPr>
            <w:rPrChange w:id="22013" w:author="phuong vu" w:date="2018-11-30T22:36:00Z">
              <w:rPr>
                <w:lang w:val="en-US"/>
              </w:rPr>
            </w:rPrChange>
          </w:rPr>
          <w:t xml:space="preserve"> phân công đơn hàng vào máy giặt</w:t>
        </w:r>
      </w:ins>
      <w:bookmarkEnd w:id="21992"/>
    </w:p>
    <w:p w14:paraId="0AD90CD0" w14:textId="3CBCEFA1" w:rsidR="00D25C6A" w:rsidRPr="00920004" w:rsidRDefault="00D25C6A" w:rsidP="00E64310">
      <w:pPr>
        <w:pStyle w:val="Heading5"/>
        <w:numPr>
          <w:ilvl w:val="0"/>
          <w:numId w:val="81"/>
        </w:numPr>
        <w:spacing w:before="240" w:line="0" w:lineRule="atLeast"/>
        <w:ind w:left="630"/>
        <w:rPr>
          <w:ins w:id="22014" w:author="phuong vu" w:date="2018-11-21T20:09:00Z"/>
          <w:rFonts w:cstheme="majorHAnsi"/>
          <w:lang w:val="en-US"/>
          <w:rPrChange w:id="22015" w:author="phuong vu" w:date="2018-11-30T22:36:00Z">
            <w:rPr>
              <w:ins w:id="22016" w:author="phuong vu" w:date="2018-11-21T20:09:00Z"/>
              <w:lang w:val="en-US"/>
            </w:rPr>
          </w:rPrChange>
        </w:rPr>
        <w:pPrChange w:id="22017" w:author="phuong vu" w:date="2018-11-30T23:18:00Z">
          <w:pPr>
            <w:pStyle w:val="Heading5"/>
          </w:pPr>
        </w:pPrChange>
      </w:pPr>
      <w:ins w:id="22018" w:author="phuong vu" w:date="2018-11-21T18:58:00Z">
        <w:r w:rsidRPr="00920004">
          <w:rPr>
            <w:rFonts w:cstheme="majorHAnsi"/>
            <w:lang w:val="en-US"/>
            <w:rPrChange w:id="22019" w:author="phuong vu" w:date="2018-11-30T22:36:00Z">
              <w:rPr>
                <w:rFonts w:cstheme="majorHAnsi"/>
                <w:lang w:val="en-US"/>
              </w:rPr>
            </w:rPrChange>
          </w:rPr>
          <w:t>Các thành ph</w:t>
        </w:r>
        <w:r w:rsidRPr="00920004">
          <w:rPr>
            <w:rFonts w:cstheme="majorHAnsi"/>
            <w:lang w:val="en-US"/>
            <w:rPrChange w:id="22020" w:author="phuong vu" w:date="2018-11-30T22:36:00Z">
              <w:rPr>
                <w:lang w:val="en-US"/>
              </w:rPr>
            </w:rPrChange>
          </w:rPr>
          <w:t>ần giao diện</w:t>
        </w:r>
      </w:ins>
    </w:p>
    <w:tbl>
      <w:tblPr>
        <w:tblStyle w:val="TableGrid"/>
        <w:tblW w:w="0" w:type="auto"/>
        <w:tblLook w:val="04A0" w:firstRow="1" w:lastRow="0" w:firstColumn="1" w:lastColumn="0" w:noHBand="0" w:noVBand="1"/>
      </w:tblPr>
      <w:tblGrid>
        <w:gridCol w:w="805"/>
        <w:gridCol w:w="1980"/>
        <w:gridCol w:w="2970"/>
        <w:gridCol w:w="1266"/>
        <w:gridCol w:w="1756"/>
        <w:tblGridChange w:id="22021">
          <w:tblGrid>
            <w:gridCol w:w="805"/>
            <w:gridCol w:w="1980"/>
            <w:gridCol w:w="2970"/>
            <w:gridCol w:w="1266"/>
            <w:gridCol w:w="1756"/>
          </w:tblGrid>
        </w:tblGridChange>
      </w:tblGrid>
      <w:tr w:rsidR="00692A1B" w:rsidRPr="00920004" w14:paraId="148EAE4E" w14:textId="77777777" w:rsidTr="00D41CA7">
        <w:trPr>
          <w:ins w:id="22022" w:author="phuong vu" w:date="2018-11-21T20:09:00Z"/>
        </w:trPr>
        <w:tc>
          <w:tcPr>
            <w:tcW w:w="805" w:type="dxa"/>
            <w:vAlign w:val="center"/>
          </w:tcPr>
          <w:p w14:paraId="730FD9F1" w14:textId="77777777" w:rsidR="00692A1B" w:rsidRPr="00920004" w:rsidRDefault="00692A1B" w:rsidP="00BD0851">
            <w:pPr>
              <w:spacing w:before="240" w:line="0" w:lineRule="atLeast"/>
              <w:jc w:val="center"/>
              <w:rPr>
                <w:ins w:id="22023" w:author="phuong vu" w:date="2018-11-21T20:09:00Z"/>
                <w:b/>
                <w:lang w:val="en-US"/>
                <w:rPrChange w:id="22024" w:author="phuong vu" w:date="2018-11-30T22:36:00Z">
                  <w:rPr>
                    <w:ins w:id="22025" w:author="phuong vu" w:date="2018-11-21T20:09:00Z"/>
                    <w:b/>
                    <w:lang w:val="en-US"/>
                  </w:rPr>
                </w:rPrChange>
              </w:rPr>
              <w:pPrChange w:id="22026" w:author="phuong vu" w:date="2018-11-30T14:16:00Z">
                <w:pPr>
                  <w:spacing w:line="360" w:lineRule="auto"/>
                  <w:jc w:val="center"/>
                </w:pPr>
              </w:pPrChange>
            </w:pPr>
            <w:ins w:id="22027" w:author="phuong vu" w:date="2018-11-21T20:09:00Z">
              <w:r w:rsidRPr="00920004">
                <w:rPr>
                  <w:b/>
                  <w:lang w:val="en-US"/>
                  <w:rPrChange w:id="22028" w:author="phuong vu" w:date="2018-11-30T22:36:00Z">
                    <w:rPr>
                      <w:b/>
                      <w:lang w:val="en-US"/>
                    </w:rPr>
                  </w:rPrChange>
                </w:rPr>
                <w:t>STT</w:t>
              </w:r>
            </w:ins>
          </w:p>
        </w:tc>
        <w:tc>
          <w:tcPr>
            <w:tcW w:w="1980" w:type="dxa"/>
            <w:vAlign w:val="center"/>
          </w:tcPr>
          <w:p w14:paraId="4228F1B4" w14:textId="77777777" w:rsidR="00692A1B" w:rsidRPr="00920004" w:rsidRDefault="00692A1B" w:rsidP="00BD0851">
            <w:pPr>
              <w:spacing w:before="240" w:line="0" w:lineRule="atLeast"/>
              <w:jc w:val="center"/>
              <w:rPr>
                <w:ins w:id="22029" w:author="phuong vu" w:date="2018-11-21T20:09:00Z"/>
                <w:b/>
                <w:lang w:val="en-US"/>
                <w:rPrChange w:id="22030" w:author="phuong vu" w:date="2018-11-30T22:36:00Z">
                  <w:rPr>
                    <w:ins w:id="22031" w:author="phuong vu" w:date="2018-11-21T20:09:00Z"/>
                    <w:b/>
                    <w:lang w:val="en-US"/>
                  </w:rPr>
                </w:rPrChange>
              </w:rPr>
              <w:pPrChange w:id="22032" w:author="phuong vu" w:date="2018-11-30T14:16:00Z">
                <w:pPr>
                  <w:spacing w:line="360" w:lineRule="auto"/>
                  <w:jc w:val="center"/>
                </w:pPr>
              </w:pPrChange>
            </w:pPr>
            <w:ins w:id="22033" w:author="phuong vu" w:date="2018-11-21T20:09:00Z">
              <w:r w:rsidRPr="00920004">
                <w:rPr>
                  <w:b/>
                  <w:lang w:val="en-US"/>
                  <w:rPrChange w:id="22034" w:author="phuong vu" w:date="2018-11-30T22:36:00Z">
                    <w:rPr>
                      <w:b/>
                      <w:lang w:val="en-US"/>
                    </w:rPr>
                  </w:rPrChange>
                </w:rPr>
                <w:t>Loại điều khiển</w:t>
              </w:r>
            </w:ins>
          </w:p>
        </w:tc>
        <w:tc>
          <w:tcPr>
            <w:tcW w:w="2970" w:type="dxa"/>
            <w:vAlign w:val="center"/>
          </w:tcPr>
          <w:p w14:paraId="37CD69AC" w14:textId="77777777" w:rsidR="00692A1B" w:rsidRPr="00920004" w:rsidRDefault="00692A1B" w:rsidP="00BD0851">
            <w:pPr>
              <w:spacing w:before="240" w:line="0" w:lineRule="atLeast"/>
              <w:jc w:val="center"/>
              <w:rPr>
                <w:ins w:id="22035" w:author="phuong vu" w:date="2018-11-21T20:09:00Z"/>
                <w:b/>
                <w:lang w:val="en-US"/>
                <w:rPrChange w:id="22036" w:author="phuong vu" w:date="2018-11-30T22:36:00Z">
                  <w:rPr>
                    <w:ins w:id="22037" w:author="phuong vu" w:date="2018-11-21T20:09:00Z"/>
                    <w:b/>
                    <w:lang w:val="en-US"/>
                  </w:rPr>
                </w:rPrChange>
              </w:rPr>
              <w:pPrChange w:id="22038" w:author="phuong vu" w:date="2018-11-30T14:16:00Z">
                <w:pPr>
                  <w:spacing w:line="360" w:lineRule="auto"/>
                  <w:jc w:val="center"/>
                </w:pPr>
              </w:pPrChange>
            </w:pPr>
            <w:ins w:id="22039" w:author="phuong vu" w:date="2018-11-21T20:09:00Z">
              <w:r w:rsidRPr="00920004">
                <w:rPr>
                  <w:b/>
                  <w:lang w:val="en-US"/>
                  <w:rPrChange w:id="22040" w:author="phuong vu" w:date="2018-11-30T22:36:00Z">
                    <w:rPr>
                      <w:b/>
                      <w:lang w:val="en-US"/>
                    </w:rPr>
                  </w:rPrChange>
                </w:rPr>
                <w:t>Nội dung thực hiện</w:t>
              </w:r>
            </w:ins>
          </w:p>
        </w:tc>
        <w:tc>
          <w:tcPr>
            <w:tcW w:w="1266" w:type="dxa"/>
            <w:vAlign w:val="center"/>
          </w:tcPr>
          <w:p w14:paraId="5E5BB8CF" w14:textId="77777777" w:rsidR="00692A1B" w:rsidRPr="00920004" w:rsidRDefault="00692A1B" w:rsidP="00BD0851">
            <w:pPr>
              <w:spacing w:before="240" w:line="0" w:lineRule="atLeast"/>
              <w:jc w:val="center"/>
              <w:rPr>
                <w:ins w:id="22041" w:author="phuong vu" w:date="2018-11-21T20:09:00Z"/>
                <w:b/>
                <w:lang w:val="en-US"/>
                <w:rPrChange w:id="22042" w:author="phuong vu" w:date="2018-11-30T22:36:00Z">
                  <w:rPr>
                    <w:ins w:id="22043" w:author="phuong vu" w:date="2018-11-21T20:09:00Z"/>
                    <w:b/>
                    <w:lang w:val="en-US"/>
                  </w:rPr>
                </w:rPrChange>
              </w:rPr>
              <w:pPrChange w:id="22044" w:author="phuong vu" w:date="2018-11-30T14:16:00Z">
                <w:pPr>
                  <w:spacing w:line="360" w:lineRule="auto"/>
                  <w:jc w:val="center"/>
                </w:pPr>
              </w:pPrChange>
            </w:pPr>
            <w:ins w:id="22045" w:author="phuong vu" w:date="2018-11-21T20:09:00Z">
              <w:r w:rsidRPr="00920004">
                <w:rPr>
                  <w:b/>
                  <w:lang w:val="en-US"/>
                  <w:rPrChange w:id="22046" w:author="phuong vu" w:date="2018-11-30T22:36:00Z">
                    <w:rPr>
                      <w:b/>
                      <w:lang w:val="en-US"/>
                    </w:rPr>
                  </w:rPrChange>
                </w:rPr>
                <w:t>Giá trị mặc định</w:t>
              </w:r>
            </w:ins>
          </w:p>
        </w:tc>
        <w:tc>
          <w:tcPr>
            <w:tcW w:w="1756" w:type="dxa"/>
            <w:vAlign w:val="center"/>
          </w:tcPr>
          <w:p w14:paraId="7FCDC86B" w14:textId="77777777" w:rsidR="00692A1B" w:rsidRPr="00920004" w:rsidRDefault="00692A1B" w:rsidP="00BD0851">
            <w:pPr>
              <w:spacing w:before="240" w:line="0" w:lineRule="atLeast"/>
              <w:jc w:val="center"/>
              <w:rPr>
                <w:ins w:id="22047" w:author="phuong vu" w:date="2018-11-21T20:09:00Z"/>
                <w:b/>
                <w:lang w:val="en-US"/>
                <w:rPrChange w:id="22048" w:author="phuong vu" w:date="2018-11-30T22:36:00Z">
                  <w:rPr>
                    <w:ins w:id="22049" w:author="phuong vu" w:date="2018-11-21T20:09:00Z"/>
                    <w:b/>
                    <w:lang w:val="en-US"/>
                  </w:rPr>
                </w:rPrChange>
              </w:rPr>
              <w:pPrChange w:id="22050" w:author="phuong vu" w:date="2018-11-30T14:16:00Z">
                <w:pPr>
                  <w:spacing w:line="360" w:lineRule="auto"/>
                  <w:jc w:val="center"/>
                </w:pPr>
              </w:pPrChange>
            </w:pPr>
            <w:ins w:id="22051" w:author="phuong vu" w:date="2018-11-21T20:09:00Z">
              <w:r w:rsidRPr="00920004">
                <w:rPr>
                  <w:b/>
                  <w:lang w:val="en-US"/>
                  <w:rPrChange w:id="22052" w:author="phuong vu" w:date="2018-11-30T22:36:00Z">
                    <w:rPr>
                      <w:b/>
                      <w:lang w:val="en-US"/>
                    </w:rPr>
                  </w:rPrChange>
                </w:rPr>
                <w:t>Lưu ý</w:t>
              </w:r>
            </w:ins>
          </w:p>
        </w:tc>
      </w:tr>
      <w:tr w:rsidR="00546E94" w:rsidRPr="00920004" w14:paraId="074D8334" w14:textId="77777777" w:rsidTr="00D41CA7">
        <w:trPr>
          <w:ins w:id="22053" w:author="phuong vu" w:date="2018-11-21T20:09:00Z"/>
        </w:trPr>
        <w:tc>
          <w:tcPr>
            <w:tcW w:w="8777" w:type="dxa"/>
            <w:gridSpan w:val="5"/>
          </w:tcPr>
          <w:p w14:paraId="73E3DACB" w14:textId="33FCF575" w:rsidR="00546E94" w:rsidRPr="00920004" w:rsidRDefault="00546E94" w:rsidP="00E64310">
            <w:pPr>
              <w:rPr>
                <w:ins w:id="22054" w:author="phuong vu" w:date="2018-11-21T20:09:00Z"/>
                <w:rPrChange w:id="22055" w:author="phuong vu" w:date="2018-11-30T22:36:00Z">
                  <w:rPr>
                    <w:ins w:id="22056" w:author="phuong vu" w:date="2018-11-21T20:09:00Z"/>
                    <w:lang w:val="en-US"/>
                  </w:rPr>
                </w:rPrChange>
              </w:rPr>
              <w:pPrChange w:id="22057" w:author="phuong vu" w:date="2018-11-30T23:19:00Z">
                <w:pPr>
                  <w:spacing w:line="360" w:lineRule="auto"/>
                </w:pPr>
              </w:pPrChange>
            </w:pPr>
            <w:ins w:id="22058" w:author="phuong vu" w:date="2018-11-21T20:11:00Z">
              <w:r w:rsidRPr="00920004">
                <w:rPr>
                  <w:rPrChange w:id="22059" w:author="phuong vu" w:date="2018-11-30T22:36:00Z">
                    <w:rPr>
                      <w:lang w:val="en-US"/>
                    </w:rPr>
                  </w:rPrChange>
                </w:rPr>
                <w:t>Tổng quan phân công xử l</w:t>
              </w:r>
            </w:ins>
            <w:ins w:id="22060" w:author="phuong vu" w:date="2018-11-21T20:26:00Z">
              <w:r w:rsidR="00B3636C" w:rsidRPr="00920004">
                <w:rPr>
                  <w:rPrChange w:id="22061" w:author="phuong vu" w:date="2018-11-30T22:36:00Z">
                    <w:rPr>
                      <w:lang w:val="en-US"/>
                    </w:rPr>
                  </w:rPrChange>
                </w:rPr>
                <w:t>í</w:t>
              </w:r>
            </w:ins>
            <w:ins w:id="22062" w:author="phuong vu" w:date="2018-11-21T20:11:00Z">
              <w:r w:rsidRPr="00920004">
                <w:rPr>
                  <w:rPrChange w:id="22063" w:author="phuong vu" w:date="2018-11-30T22:36:00Z">
                    <w:rPr>
                      <w:lang w:val="en-US"/>
                    </w:rPr>
                  </w:rPrChange>
                </w:rPr>
                <w:t xml:space="preserve"> đơn hàng</w:t>
              </w:r>
            </w:ins>
            <w:ins w:id="22064" w:author="phuong vu" w:date="2018-11-21T20:27:00Z">
              <w:r w:rsidR="00B3636C" w:rsidRPr="00920004">
                <w:rPr>
                  <w:rPrChange w:id="22065" w:author="phuong vu" w:date="2018-11-30T22:36:00Z">
                    <w:rPr>
                      <w:lang w:val="en-US"/>
                    </w:rPr>
                  </w:rPrChange>
                </w:rPr>
                <w:t xml:space="preserve"> (</w:t>
              </w:r>
              <w:r w:rsidR="00B3636C" w:rsidRPr="00920004">
                <w:rPr>
                  <w:iCs/>
                  <w:lang w:val="en-US"/>
                  <w:rPrChange w:id="22066" w:author="phuong vu" w:date="2018-11-30T22:36:00Z">
                    <w:rPr>
                      <w:iCs/>
                      <w:lang w:val="en-US"/>
                    </w:rPr>
                  </w:rPrChange>
                </w:rPr>
                <w:fldChar w:fldCharType="begin"/>
              </w:r>
              <w:r w:rsidR="00B3636C" w:rsidRPr="00920004">
                <w:rPr>
                  <w:rPrChange w:id="22067" w:author="phuong vu" w:date="2018-11-30T22:36:00Z">
                    <w:rPr>
                      <w:lang w:val="en-US"/>
                    </w:rPr>
                  </w:rPrChange>
                </w:rPr>
                <w:instrText xml:space="preserve"> REF _Ref530595407 \h </w:instrText>
              </w:r>
            </w:ins>
            <w:r w:rsidR="00E6227B" w:rsidRPr="00920004">
              <w:rPr>
                <w:rPrChange w:id="22068" w:author="phuong vu" w:date="2018-11-30T22:36:00Z">
                  <w:rPr>
                    <w:lang w:val="en-US"/>
                  </w:rPr>
                </w:rPrChange>
              </w:rPr>
              <w:instrText xml:space="preserve"> \* MERGEFORMAT </w:instrText>
            </w:r>
            <w:r w:rsidR="00B3636C" w:rsidRPr="00920004">
              <w:rPr>
                <w:lang w:val="en-US"/>
                <w:rPrChange w:id="22069" w:author="phuong vu" w:date="2018-11-30T22:36:00Z">
                  <w:rPr>
                    <w:lang w:val="en-US"/>
                  </w:rPr>
                </w:rPrChange>
              </w:rPr>
            </w:r>
            <w:r w:rsidR="00B3636C" w:rsidRPr="00920004">
              <w:rPr>
                <w:iCs/>
                <w:lang w:val="en-US"/>
                <w:rPrChange w:id="22070" w:author="phuong vu" w:date="2018-11-30T22:36:00Z">
                  <w:rPr>
                    <w:iCs/>
                    <w:lang w:val="en-US"/>
                  </w:rPr>
                </w:rPrChange>
              </w:rPr>
              <w:fldChar w:fldCharType="separate"/>
            </w:r>
            <w:ins w:id="22071" w:author="phuong vu" w:date="2018-11-30T22:44:00Z">
              <w:r w:rsidR="00B5490C" w:rsidRPr="00920004">
                <w:rPr>
                  <w:rPrChange w:id="22072" w:author="phuong vu" w:date="2018-11-30T22:36:00Z">
                    <w:rPr/>
                  </w:rPrChange>
                </w:rPr>
                <w:t xml:space="preserve">Hình </w:t>
              </w:r>
              <w:r w:rsidR="00B5490C">
                <w:rPr>
                  <w:noProof/>
                </w:rPr>
                <w:t>3</w:t>
              </w:r>
              <w:r w:rsidR="00B5490C" w:rsidRPr="00920004">
                <w:rPr>
                  <w:noProof/>
                  <w:rPrChange w:id="22073" w:author="phuong vu" w:date="2018-11-30T22:36:00Z">
                    <w:rPr/>
                  </w:rPrChange>
                </w:rPr>
                <w:t>.</w:t>
              </w:r>
              <w:r w:rsidR="00B5490C">
                <w:rPr>
                  <w:noProof/>
                </w:rPr>
                <w:t>29</w:t>
              </w:r>
            </w:ins>
            <w:ins w:id="22074" w:author="phuong vu" w:date="2018-11-21T20:27:00Z">
              <w:r w:rsidR="00B3636C" w:rsidRPr="00920004">
                <w:rPr>
                  <w:iCs/>
                  <w:lang w:val="en-US"/>
                  <w:rPrChange w:id="22075" w:author="phuong vu" w:date="2018-11-30T22:36:00Z">
                    <w:rPr>
                      <w:iCs/>
                      <w:lang w:val="en-US"/>
                    </w:rPr>
                  </w:rPrChange>
                </w:rPr>
                <w:fldChar w:fldCharType="end"/>
              </w:r>
              <w:r w:rsidR="00B3636C" w:rsidRPr="00920004">
                <w:rPr>
                  <w:rPrChange w:id="22076" w:author="phuong vu" w:date="2018-11-30T22:36:00Z">
                    <w:rPr>
                      <w:lang w:val="en-US"/>
                    </w:rPr>
                  </w:rPrChange>
                </w:rPr>
                <w:t>)</w:t>
              </w:r>
            </w:ins>
          </w:p>
        </w:tc>
      </w:tr>
      <w:tr w:rsidR="00692A1B" w:rsidRPr="00920004" w14:paraId="12D873A7" w14:textId="77777777" w:rsidTr="00E64310">
        <w:tblPrEx>
          <w:tblW w:w="0" w:type="auto"/>
          <w:tblPrExChange w:id="22077" w:author="phuong vu" w:date="2018-11-30T23:19:00Z">
            <w:tblPrEx>
              <w:tblW w:w="0" w:type="auto"/>
            </w:tblPrEx>
          </w:tblPrExChange>
        </w:tblPrEx>
        <w:trPr>
          <w:ins w:id="22078" w:author="phuong vu" w:date="2018-11-21T20:09:00Z"/>
        </w:trPr>
        <w:tc>
          <w:tcPr>
            <w:tcW w:w="805" w:type="dxa"/>
            <w:vAlign w:val="center"/>
            <w:tcPrChange w:id="22079" w:author="phuong vu" w:date="2018-11-30T23:19:00Z">
              <w:tcPr>
                <w:tcW w:w="805" w:type="dxa"/>
              </w:tcPr>
            </w:tcPrChange>
          </w:tcPr>
          <w:p w14:paraId="43AF1345" w14:textId="405AB30E" w:rsidR="00692A1B" w:rsidRPr="00920004" w:rsidRDefault="00546E94" w:rsidP="00E64310">
            <w:pPr>
              <w:spacing w:before="240" w:line="0" w:lineRule="atLeast"/>
              <w:jc w:val="center"/>
              <w:rPr>
                <w:ins w:id="22080" w:author="phuong vu" w:date="2018-11-21T20:09:00Z"/>
                <w:lang w:val="en-US"/>
                <w:rPrChange w:id="22081" w:author="phuong vu" w:date="2018-11-30T22:36:00Z">
                  <w:rPr>
                    <w:ins w:id="22082" w:author="phuong vu" w:date="2018-11-21T20:09:00Z"/>
                    <w:lang w:val="en-US"/>
                  </w:rPr>
                </w:rPrChange>
              </w:rPr>
              <w:pPrChange w:id="22083" w:author="phuong vu" w:date="2018-11-30T23:19:00Z">
                <w:pPr>
                  <w:spacing w:line="360" w:lineRule="auto"/>
                  <w:jc w:val="center"/>
                </w:pPr>
              </w:pPrChange>
            </w:pPr>
            <w:ins w:id="22084" w:author="phuong vu" w:date="2018-11-21T20:13:00Z">
              <w:r w:rsidRPr="00920004">
                <w:rPr>
                  <w:lang w:val="en-US"/>
                  <w:rPrChange w:id="22085" w:author="phuong vu" w:date="2018-11-30T22:36:00Z">
                    <w:rPr>
                      <w:lang w:val="en-US"/>
                    </w:rPr>
                  </w:rPrChange>
                </w:rPr>
                <w:t>1</w:t>
              </w:r>
            </w:ins>
          </w:p>
        </w:tc>
        <w:tc>
          <w:tcPr>
            <w:tcW w:w="1980" w:type="dxa"/>
            <w:tcPrChange w:id="22086" w:author="phuong vu" w:date="2018-11-30T23:19:00Z">
              <w:tcPr>
                <w:tcW w:w="1980" w:type="dxa"/>
              </w:tcPr>
            </w:tcPrChange>
          </w:tcPr>
          <w:p w14:paraId="2E830C71" w14:textId="107B0A92" w:rsidR="00692A1B" w:rsidRPr="00920004" w:rsidRDefault="000946D2" w:rsidP="00E64310">
            <w:pPr>
              <w:rPr>
                <w:ins w:id="22087" w:author="phuong vu" w:date="2018-11-21T20:09:00Z"/>
                <w:lang w:val="en-US"/>
                <w:rPrChange w:id="22088" w:author="phuong vu" w:date="2018-11-30T22:36:00Z">
                  <w:rPr>
                    <w:ins w:id="22089" w:author="phuong vu" w:date="2018-11-21T20:09:00Z"/>
                    <w:lang w:val="en-US"/>
                  </w:rPr>
                </w:rPrChange>
              </w:rPr>
              <w:pPrChange w:id="22090" w:author="phuong vu" w:date="2018-11-30T23:19:00Z">
                <w:pPr>
                  <w:spacing w:line="360" w:lineRule="auto"/>
                </w:pPr>
              </w:pPrChange>
            </w:pPr>
            <w:ins w:id="22091" w:author="phuong vu" w:date="2018-11-21T20:13:00Z">
              <w:r w:rsidRPr="00920004">
                <w:rPr>
                  <w:lang w:val="en-US"/>
                  <w:rPrChange w:id="22092" w:author="phuong vu" w:date="2018-11-30T22:36:00Z">
                    <w:rPr>
                      <w:lang w:val="en-US"/>
                    </w:rPr>
                  </w:rPrChange>
                </w:rPr>
                <w:t>table</w:t>
              </w:r>
            </w:ins>
          </w:p>
        </w:tc>
        <w:tc>
          <w:tcPr>
            <w:tcW w:w="2970" w:type="dxa"/>
            <w:tcPrChange w:id="22093" w:author="phuong vu" w:date="2018-11-30T23:19:00Z">
              <w:tcPr>
                <w:tcW w:w="2970" w:type="dxa"/>
              </w:tcPr>
            </w:tcPrChange>
          </w:tcPr>
          <w:p w14:paraId="748124BD" w14:textId="5E9C1EDF" w:rsidR="00692A1B" w:rsidRPr="00920004" w:rsidRDefault="00546E94" w:rsidP="00E64310">
            <w:pPr>
              <w:rPr>
                <w:ins w:id="22094" w:author="phuong vu" w:date="2018-11-21T20:09:00Z"/>
                <w:lang w:val="en-US"/>
                <w:rPrChange w:id="22095" w:author="phuong vu" w:date="2018-11-30T22:36:00Z">
                  <w:rPr>
                    <w:ins w:id="22096" w:author="phuong vu" w:date="2018-11-21T20:09:00Z"/>
                    <w:lang w:val="en-US"/>
                  </w:rPr>
                </w:rPrChange>
              </w:rPr>
              <w:pPrChange w:id="22097" w:author="phuong vu" w:date="2018-11-30T23:19:00Z">
                <w:pPr>
                  <w:spacing w:line="360" w:lineRule="auto"/>
                </w:pPr>
              </w:pPrChange>
            </w:pPr>
            <w:ins w:id="22098" w:author="phuong vu" w:date="2018-11-21T20:13:00Z">
              <w:r w:rsidRPr="00920004">
                <w:rPr>
                  <w:lang w:val="en-US"/>
                  <w:rPrChange w:id="22099" w:author="phuong vu" w:date="2018-11-30T22:36:00Z">
                    <w:rPr>
                      <w:lang w:val="en-US"/>
                    </w:rPr>
                  </w:rPrChange>
                </w:rPr>
                <w:t xml:space="preserve">Danh sách các đơn hàng </w:t>
              </w:r>
            </w:ins>
            <w:ins w:id="22100" w:author="phuong vu" w:date="2018-11-21T20:14:00Z">
              <w:r w:rsidRPr="00920004">
                <w:rPr>
                  <w:lang w:val="en-US"/>
                  <w:rPrChange w:id="22101" w:author="phuong vu" w:date="2018-11-30T22:36:00Z">
                    <w:rPr>
                      <w:lang w:val="en-US"/>
                    </w:rPr>
                  </w:rPrChange>
                </w:rPr>
                <w:t>đang chờ xử lí</w:t>
              </w:r>
            </w:ins>
          </w:p>
        </w:tc>
        <w:tc>
          <w:tcPr>
            <w:tcW w:w="1266" w:type="dxa"/>
            <w:tcPrChange w:id="22102" w:author="phuong vu" w:date="2018-11-30T23:19:00Z">
              <w:tcPr>
                <w:tcW w:w="1266" w:type="dxa"/>
              </w:tcPr>
            </w:tcPrChange>
          </w:tcPr>
          <w:p w14:paraId="196B50C3" w14:textId="77777777" w:rsidR="00692A1B" w:rsidRPr="00920004" w:rsidRDefault="00692A1B" w:rsidP="00E64310">
            <w:pPr>
              <w:rPr>
                <w:ins w:id="22103" w:author="phuong vu" w:date="2018-11-21T20:09:00Z"/>
                <w:lang w:val="en-US"/>
                <w:rPrChange w:id="22104" w:author="phuong vu" w:date="2018-11-30T22:36:00Z">
                  <w:rPr>
                    <w:ins w:id="22105" w:author="phuong vu" w:date="2018-11-21T20:09:00Z"/>
                    <w:lang w:val="en-US"/>
                  </w:rPr>
                </w:rPrChange>
              </w:rPr>
              <w:pPrChange w:id="22106" w:author="phuong vu" w:date="2018-11-30T23:19:00Z">
                <w:pPr>
                  <w:spacing w:line="360" w:lineRule="auto"/>
                </w:pPr>
              </w:pPrChange>
            </w:pPr>
          </w:p>
        </w:tc>
        <w:tc>
          <w:tcPr>
            <w:tcW w:w="1756" w:type="dxa"/>
            <w:tcPrChange w:id="22107" w:author="phuong vu" w:date="2018-11-30T23:19:00Z">
              <w:tcPr>
                <w:tcW w:w="1756" w:type="dxa"/>
              </w:tcPr>
            </w:tcPrChange>
          </w:tcPr>
          <w:p w14:paraId="4506041C" w14:textId="77777777" w:rsidR="00692A1B" w:rsidRPr="00920004" w:rsidRDefault="00692A1B" w:rsidP="00E64310">
            <w:pPr>
              <w:rPr>
                <w:ins w:id="22108" w:author="phuong vu" w:date="2018-11-21T20:09:00Z"/>
                <w:lang w:val="en-US"/>
                <w:rPrChange w:id="22109" w:author="phuong vu" w:date="2018-11-30T22:36:00Z">
                  <w:rPr>
                    <w:ins w:id="22110" w:author="phuong vu" w:date="2018-11-21T20:09:00Z"/>
                    <w:lang w:val="en-US"/>
                  </w:rPr>
                </w:rPrChange>
              </w:rPr>
              <w:pPrChange w:id="22111" w:author="phuong vu" w:date="2018-11-30T23:19:00Z">
                <w:pPr>
                  <w:spacing w:line="360" w:lineRule="auto"/>
                </w:pPr>
              </w:pPrChange>
            </w:pPr>
          </w:p>
        </w:tc>
      </w:tr>
      <w:tr w:rsidR="00B3636C" w:rsidRPr="00920004" w14:paraId="50862F66" w14:textId="77777777" w:rsidTr="00E64310">
        <w:tblPrEx>
          <w:tblW w:w="0" w:type="auto"/>
          <w:tblPrExChange w:id="22112" w:author="phuong vu" w:date="2018-11-30T23:19:00Z">
            <w:tblPrEx>
              <w:tblW w:w="0" w:type="auto"/>
            </w:tblPrEx>
          </w:tblPrExChange>
        </w:tblPrEx>
        <w:trPr>
          <w:trHeight w:val="1196"/>
          <w:ins w:id="22113" w:author="phuong vu" w:date="2018-11-21T20:23:00Z"/>
        </w:trPr>
        <w:tc>
          <w:tcPr>
            <w:tcW w:w="805" w:type="dxa"/>
            <w:vAlign w:val="center"/>
            <w:tcPrChange w:id="22114" w:author="phuong vu" w:date="2018-11-30T23:19:00Z">
              <w:tcPr>
                <w:tcW w:w="805" w:type="dxa"/>
              </w:tcPr>
            </w:tcPrChange>
          </w:tcPr>
          <w:p w14:paraId="52364936" w14:textId="46D53718" w:rsidR="00B3636C" w:rsidRPr="00920004" w:rsidRDefault="00B3636C" w:rsidP="00E64310">
            <w:pPr>
              <w:spacing w:before="240" w:line="0" w:lineRule="atLeast"/>
              <w:jc w:val="center"/>
              <w:rPr>
                <w:ins w:id="22115" w:author="phuong vu" w:date="2018-11-21T20:23:00Z"/>
                <w:lang w:val="en-US"/>
                <w:rPrChange w:id="22116" w:author="phuong vu" w:date="2018-11-30T22:36:00Z">
                  <w:rPr>
                    <w:ins w:id="22117" w:author="phuong vu" w:date="2018-11-21T20:23:00Z"/>
                    <w:lang w:val="en-US"/>
                  </w:rPr>
                </w:rPrChange>
              </w:rPr>
              <w:pPrChange w:id="22118" w:author="phuong vu" w:date="2018-11-30T23:19:00Z">
                <w:pPr>
                  <w:spacing w:line="360" w:lineRule="auto"/>
                  <w:jc w:val="center"/>
                </w:pPr>
              </w:pPrChange>
            </w:pPr>
            <w:ins w:id="22119" w:author="phuong vu" w:date="2018-11-21T20:23:00Z">
              <w:r w:rsidRPr="00920004">
                <w:rPr>
                  <w:lang w:val="en-US"/>
                  <w:rPrChange w:id="22120" w:author="phuong vu" w:date="2018-11-30T22:36:00Z">
                    <w:rPr>
                      <w:lang w:val="en-US"/>
                    </w:rPr>
                  </w:rPrChange>
                </w:rPr>
                <w:t>2</w:t>
              </w:r>
            </w:ins>
          </w:p>
        </w:tc>
        <w:tc>
          <w:tcPr>
            <w:tcW w:w="1980" w:type="dxa"/>
            <w:tcPrChange w:id="22121" w:author="phuong vu" w:date="2018-11-30T23:19:00Z">
              <w:tcPr>
                <w:tcW w:w="1980" w:type="dxa"/>
              </w:tcPr>
            </w:tcPrChange>
          </w:tcPr>
          <w:p w14:paraId="07A372A3" w14:textId="58F53179" w:rsidR="00B3636C" w:rsidRPr="00920004" w:rsidRDefault="000946D2" w:rsidP="00E64310">
            <w:pPr>
              <w:rPr>
                <w:ins w:id="22122" w:author="phuong vu" w:date="2018-11-21T20:23:00Z"/>
                <w:lang w:val="en-US"/>
                <w:rPrChange w:id="22123" w:author="phuong vu" w:date="2018-11-30T22:36:00Z">
                  <w:rPr>
                    <w:ins w:id="22124" w:author="phuong vu" w:date="2018-11-21T20:23:00Z"/>
                    <w:lang w:val="en-US"/>
                  </w:rPr>
                </w:rPrChange>
              </w:rPr>
              <w:pPrChange w:id="22125" w:author="phuong vu" w:date="2018-11-30T23:19:00Z">
                <w:pPr>
                  <w:spacing w:line="360" w:lineRule="auto"/>
                </w:pPr>
              </w:pPrChange>
            </w:pPr>
            <w:ins w:id="22126" w:author="phuong vu" w:date="2018-11-21T20:23:00Z">
              <w:r w:rsidRPr="00920004">
                <w:rPr>
                  <w:lang w:val="en-US"/>
                  <w:rPrChange w:id="22127" w:author="phuong vu" w:date="2018-11-30T22:36:00Z">
                    <w:rPr>
                      <w:lang w:val="en-US"/>
                    </w:rPr>
                  </w:rPrChange>
                </w:rPr>
                <w:t>button</w:t>
              </w:r>
            </w:ins>
          </w:p>
        </w:tc>
        <w:tc>
          <w:tcPr>
            <w:tcW w:w="2970" w:type="dxa"/>
            <w:tcPrChange w:id="22128" w:author="phuong vu" w:date="2018-11-30T23:19:00Z">
              <w:tcPr>
                <w:tcW w:w="2970" w:type="dxa"/>
              </w:tcPr>
            </w:tcPrChange>
          </w:tcPr>
          <w:p w14:paraId="24719EC6" w14:textId="67771352" w:rsidR="00B3636C" w:rsidRPr="00920004" w:rsidRDefault="00B3636C" w:rsidP="00E64310">
            <w:pPr>
              <w:rPr>
                <w:ins w:id="22129" w:author="phuong vu" w:date="2018-11-21T20:23:00Z"/>
                <w:lang w:val="en-US"/>
                <w:rPrChange w:id="22130" w:author="phuong vu" w:date="2018-11-30T22:36:00Z">
                  <w:rPr>
                    <w:ins w:id="22131" w:author="phuong vu" w:date="2018-11-21T20:23:00Z"/>
                    <w:lang w:val="en-US"/>
                  </w:rPr>
                </w:rPrChange>
              </w:rPr>
              <w:pPrChange w:id="22132" w:author="phuong vu" w:date="2018-11-30T23:19:00Z">
                <w:pPr>
                  <w:spacing w:line="276" w:lineRule="auto"/>
                </w:pPr>
              </w:pPrChange>
            </w:pPr>
            <w:ins w:id="22133" w:author="phuong vu" w:date="2018-11-21T20:23:00Z">
              <w:r w:rsidRPr="00920004">
                <w:rPr>
                  <w:lang w:val="en-US"/>
                  <w:rPrChange w:id="22134" w:author="phuong vu" w:date="2018-11-30T22:36:00Z">
                    <w:rPr>
                      <w:lang w:val="en-US"/>
                    </w:rPr>
                  </w:rPrChange>
                </w:rPr>
                <w:t>Phân công</w:t>
              </w:r>
            </w:ins>
            <w:ins w:id="22135" w:author="phuong vu" w:date="2018-11-21T20:32:00Z">
              <w:r w:rsidR="00BA74AB" w:rsidRPr="00920004">
                <w:rPr>
                  <w:lang w:val="en-US"/>
                  <w:rPrChange w:id="22136" w:author="phuong vu" w:date="2018-11-30T22:36:00Z">
                    <w:rPr>
                      <w:lang w:val="en-US"/>
                    </w:rPr>
                  </w:rPrChange>
                </w:rPr>
                <w:t>.</w:t>
              </w:r>
            </w:ins>
          </w:p>
        </w:tc>
        <w:tc>
          <w:tcPr>
            <w:tcW w:w="1266" w:type="dxa"/>
            <w:tcPrChange w:id="22137" w:author="phuong vu" w:date="2018-11-30T23:19:00Z">
              <w:tcPr>
                <w:tcW w:w="1266" w:type="dxa"/>
              </w:tcPr>
            </w:tcPrChange>
          </w:tcPr>
          <w:p w14:paraId="35E4D750" w14:textId="77777777" w:rsidR="00B3636C" w:rsidRPr="00920004" w:rsidRDefault="00B3636C" w:rsidP="00E64310">
            <w:pPr>
              <w:rPr>
                <w:ins w:id="22138" w:author="phuong vu" w:date="2018-11-21T20:23:00Z"/>
                <w:lang w:val="en-US"/>
                <w:rPrChange w:id="22139" w:author="phuong vu" w:date="2018-11-30T22:36:00Z">
                  <w:rPr>
                    <w:ins w:id="22140" w:author="phuong vu" w:date="2018-11-21T20:23:00Z"/>
                    <w:lang w:val="en-US"/>
                  </w:rPr>
                </w:rPrChange>
              </w:rPr>
              <w:pPrChange w:id="22141" w:author="phuong vu" w:date="2018-11-30T23:19:00Z">
                <w:pPr>
                  <w:spacing w:line="360" w:lineRule="auto"/>
                </w:pPr>
              </w:pPrChange>
            </w:pPr>
          </w:p>
        </w:tc>
        <w:tc>
          <w:tcPr>
            <w:tcW w:w="1756" w:type="dxa"/>
            <w:vMerge w:val="restart"/>
            <w:tcPrChange w:id="22142" w:author="phuong vu" w:date="2018-11-30T23:19:00Z">
              <w:tcPr>
                <w:tcW w:w="1756" w:type="dxa"/>
                <w:vMerge w:val="restart"/>
              </w:tcPr>
            </w:tcPrChange>
          </w:tcPr>
          <w:p w14:paraId="2724F98C" w14:textId="57851627" w:rsidR="00B3636C" w:rsidRPr="00920004" w:rsidRDefault="00B3636C" w:rsidP="00E64310">
            <w:pPr>
              <w:rPr>
                <w:ins w:id="22143" w:author="phuong vu" w:date="2018-11-21T20:23:00Z"/>
                <w:lang w:val="en-US"/>
                <w:rPrChange w:id="22144" w:author="phuong vu" w:date="2018-11-30T22:36:00Z">
                  <w:rPr>
                    <w:ins w:id="22145" w:author="phuong vu" w:date="2018-11-21T20:23:00Z"/>
                    <w:lang w:val="en-US"/>
                  </w:rPr>
                </w:rPrChange>
              </w:rPr>
              <w:pPrChange w:id="22146" w:author="phuong vu" w:date="2018-11-30T23:19:00Z">
                <w:pPr>
                  <w:spacing w:line="360" w:lineRule="auto"/>
                </w:pPr>
              </w:pPrChange>
            </w:pPr>
            <w:ins w:id="22147" w:author="phuong vu" w:date="2018-11-21T20:24:00Z">
              <w:r w:rsidRPr="00920004">
                <w:rPr>
                  <w:lang w:val="en-US"/>
                  <w:rPrChange w:id="22148" w:author="phuong vu" w:date="2018-11-30T22:36:00Z">
                    <w:rPr>
                      <w:lang w:val="en-US"/>
                    </w:rPr>
                  </w:rPrChange>
                </w:rPr>
                <w:t>Không hoạt động nếu không có máy giặt trạng thái “Đang hoạt động”</w:t>
              </w:r>
            </w:ins>
            <w:ins w:id="22149" w:author="phuong vu" w:date="2018-11-21T20:26:00Z">
              <w:r w:rsidRPr="00920004">
                <w:rPr>
                  <w:lang w:val="en-US"/>
                  <w:rPrChange w:id="22150" w:author="phuong vu" w:date="2018-11-30T22:36:00Z">
                    <w:rPr>
                      <w:lang w:val="en-US"/>
                    </w:rPr>
                  </w:rPrChange>
                </w:rPr>
                <w:t>.</w:t>
              </w:r>
            </w:ins>
          </w:p>
        </w:tc>
      </w:tr>
      <w:tr w:rsidR="00B3636C" w:rsidRPr="00920004" w14:paraId="4DD2A068" w14:textId="77777777" w:rsidTr="00E64310">
        <w:tblPrEx>
          <w:tblW w:w="0" w:type="auto"/>
          <w:tblPrExChange w:id="22151" w:author="phuong vu" w:date="2018-11-30T23:19:00Z">
            <w:tblPrEx>
              <w:tblW w:w="0" w:type="auto"/>
            </w:tblPrEx>
          </w:tblPrExChange>
        </w:tblPrEx>
        <w:trPr>
          <w:ins w:id="22152" w:author="phuong vu" w:date="2018-11-21T20:23:00Z"/>
        </w:trPr>
        <w:tc>
          <w:tcPr>
            <w:tcW w:w="805" w:type="dxa"/>
            <w:vAlign w:val="center"/>
            <w:tcPrChange w:id="22153" w:author="phuong vu" w:date="2018-11-30T23:19:00Z">
              <w:tcPr>
                <w:tcW w:w="805" w:type="dxa"/>
              </w:tcPr>
            </w:tcPrChange>
          </w:tcPr>
          <w:p w14:paraId="4D9A8F73" w14:textId="35D0DBBA" w:rsidR="00B3636C" w:rsidRPr="00920004" w:rsidRDefault="00B3636C" w:rsidP="00E64310">
            <w:pPr>
              <w:spacing w:before="240" w:line="0" w:lineRule="atLeast"/>
              <w:jc w:val="center"/>
              <w:rPr>
                <w:ins w:id="22154" w:author="phuong vu" w:date="2018-11-21T20:23:00Z"/>
                <w:lang w:val="en-US"/>
                <w:rPrChange w:id="22155" w:author="phuong vu" w:date="2018-11-30T22:36:00Z">
                  <w:rPr>
                    <w:ins w:id="22156" w:author="phuong vu" w:date="2018-11-21T20:23:00Z"/>
                    <w:lang w:val="en-US"/>
                  </w:rPr>
                </w:rPrChange>
              </w:rPr>
              <w:pPrChange w:id="22157" w:author="phuong vu" w:date="2018-11-30T23:19:00Z">
                <w:pPr>
                  <w:spacing w:line="360" w:lineRule="auto"/>
                  <w:jc w:val="center"/>
                </w:pPr>
              </w:pPrChange>
            </w:pPr>
            <w:ins w:id="22158" w:author="phuong vu" w:date="2018-11-21T20:23:00Z">
              <w:r w:rsidRPr="00920004">
                <w:rPr>
                  <w:lang w:val="en-US"/>
                  <w:rPrChange w:id="22159" w:author="phuong vu" w:date="2018-11-30T22:36:00Z">
                    <w:rPr>
                      <w:lang w:val="en-US"/>
                    </w:rPr>
                  </w:rPrChange>
                </w:rPr>
                <w:t>3</w:t>
              </w:r>
            </w:ins>
          </w:p>
        </w:tc>
        <w:tc>
          <w:tcPr>
            <w:tcW w:w="1980" w:type="dxa"/>
            <w:tcPrChange w:id="22160" w:author="phuong vu" w:date="2018-11-30T23:19:00Z">
              <w:tcPr>
                <w:tcW w:w="1980" w:type="dxa"/>
              </w:tcPr>
            </w:tcPrChange>
          </w:tcPr>
          <w:p w14:paraId="3D7E05EB" w14:textId="7D16D7FE" w:rsidR="00B3636C" w:rsidRPr="00920004" w:rsidRDefault="000946D2" w:rsidP="00E64310">
            <w:pPr>
              <w:rPr>
                <w:ins w:id="22161" w:author="phuong vu" w:date="2018-11-21T20:23:00Z"/>
                <w:lang w:val="en-US"/>
                <w:rPrChange w:id="22162" w:author="phuong vu" w:date="2018-11-30T22:36:00Z">
                  <w:rPr>
                    <w:ins w:id="22163" w:author="phuong vu" w:date="2018-11-21T20:23:00Z"/>
                    <w:lang w:val="en-US"/>
                  </w:rPr>
                </w:rPrChange>
              </w:rPr>
              <w:pPrChange w:id="22164" w:author="phuong vu" w:date="2018-11-30T23:19:00Z">
                <w:pPr>
                  <w:spacing w:line="360" w:lineRule="auto"/>
                </w:pPr>
              </w:pPrChange>
            </w:pPr>
            <w:ins w:id="22165" w:author="phuong vu" w:date="2018-11-21T20:23:00Z">
              <w:r w:rsidRPr="00920004">
                <w:rPr>
                  <w:lang w:val="en-US"/>
                  <w:rPrChange w:id="22166" w:author="phuong vu" w:date="2018-11-30T22:36:00Z">
                    <w:rPr>
                      <w:lang w:val="en-US"/>
                    </w:rPr>
                  </w:rPrChange>
                </w:rPr>
                <w:t>button</w:t>
              </w:r>
            </w:ins>
          </w:p>
        </w:tc>
        <w:tc>
          <w:tcPr>
            <w:tcW w:w="2970" w:type="dxa"/>
            <w:tcPrChange w:id="22167" w:author="phuong vu" w:date="2018-11-30T23:19:00Z">
              <w:tcPr>
                <w:tcW w:w="2970" w:type="dxa"/>
              </w:tcPr>
            </w:tcPrChange>
          </w:tcPr>
          <w:p w14:paraId="26B5EBBA" w14:textId="17F32FA2" w:rsidR="00B3636C" w:rsidRPr="00920004" w:rsidRDefault="00B3636C" w:rsidP="00E64310">
            <w:pPr>
              <w:rPr>
                <w:ins w:id="22168" w:author="phuong vu" w:date="2018-11-21T20:23:00Z"/>
                <w:lang w:val="en-US"/>
                <w:rPrChange w:id="22169" w:author="phuong vu" w:date="2018-11-30T22:36:00Z">
                  <w:rPr>
                    <w:ins w:id="22170" w:author="phuong vu" w:date="2018-11-21T20:23:00Z"/>
                    <w:lang w:val="en-US"/>
                  </w:rPr>
                </w:rPrChange>
              </w:rPr>
              <w:pPrChange w:id="22171" w:author="phuong vu" w:date="2018-11-30T23:19:00Z">
                <w:pPr>
                  <w:spacing w:line="276" w:lineRule="auto"/>
                </w:pPr>
              </w:pPrChange>
            </w:pPr>
            <w:ins w:id="22172" w:author="phuong vu" w:date="2018-11-21T20:23:00Z">
              <w:r w:rsidRPr="00920004">
                <w:rPr>
                  <w:lang w:val="en-US"/>
                  <w:rPrChange w:id="22173" w:author="phuong vu" w:date="2018-11-30T22:36:00Z">
                    <w:rPr>
                      <w:lang w:val="en-US"/>
                    </w:rPr>
                  </w:rPrChange>
                </w:rPr>
                <w:t>Phân công lại</w:t>
              </w:r>
            </w:ins>
            <w:ins w:id="22174" w:author="phuong vu" w:date="2018-11-21T20:32:00Z">
              <w:r w:rsidR="00BA74AB" w:rsidRPr="00920004">
                <w:rPr>
                  <w:lang w:val="en-US"/>
                  <w:rPrChange w:id="22175" w:author="phuong vu" w:date="2018-11-30T22:36:00Z">
                    <w:rPr>
                      <w:lang w:val="en-US"/>
                    </w:rPr>
                  </w:rPrChange>
                </w:rPr>
                <w:t>.</w:t>
              </w:r>
            </w:ins>
          </w:p>
        </w:tc>
        <w:tc>
          <w:tcPr>
            <w:tcW w:w="1266" w:type="dxa"/>
            <w:tcPrChange w:id="22176" w:author="phuong vu" w:date="2018-11-30T23:19:00Z">
              <w:tcPr>
                <w:tcW w:w="1266" w:type="dxa"/>
              </w:tcPr>
            </w:tcPrChange>
          </w:tcPr>
          <w:p w14:paraId="2C2112DE" w14:textId="77777777" w:rsidR="00B3636C" w:rsidRPr="00920004" w:rsidRDefault="00B3636C" w:rsidP="00E64310">
            <w:pPr>
              <w:rPr>
                <w:ins w:id="22177" w:author="phuong vu" w:date="2018-11-21T20:23:00Z"/>
                <w:lang w:val="en-US"/>
                <w:rPrChange w:id="22178" w:author="phuong vu" w:date="2018-11-30T22:36:00Z">
                  <w:rPr>
                    <w:ins w:id="22179" w:author="phuong vu" w:date="2018-11-21T20:23:00Z"/>
                    <w:lang w:val="en-US"/>
                  </w:rPr>
                </w:rPrChange>
              </w:rPr>
              <w:pPrChange w:id="22180" w:author="phuong vu" w:date="2018-11-30T23:19:00Z">
                <w:pPr>
                  <w:spacing w:line="360" w:lineRule="auto"/>
                </w:pPr>
              </w:pPrChange>
            </w:pPr>
          </w:p>
        </w:tc>
        <w:tc>
          <w:tcPr>
            <w:tcW w:w="1756" w:type="dxa"/>
            <w:vMerge/>
            <w:tcPrChange w:id="22181" w:author="phuong vu" w:date="2018-11-30T23:19:00Z">
              <w:tcPr>
                <w:tcW w:w="1756" w:type="dxa"/>
                <w:vMerge/>
              </w:tcPr>
            </w:tcPrChange>
          </w:tcPr>
          <w:p w14:paraId="0BDD8F64" w14:textId="77777777" w:rsidR="00B3636C" w:rsidRPr="00920004" w:rsidRDefault="00B3636C" w:rsidP="00E64310">
            <w:pPr>
              <w:rPr>
                <w:ins w:id="22182" w:author="phuong vu" w:date="2018-11-21T20:23:00Z"/>
                <w:lang w:val="en-US"/>
                <w:rPrChange w:id="22183" w:author="phuong vu" w:date="2018-11-30T22:36:00Z">
                  <w:rPr>
                    <w:ins w:id="22184" w:author="phuong vu" w:date="2018-11-21T20:23:00Z"/>
                    <w:lang w:val="en-US"/>
                  </w:rPr>
                </w:rPrChange>
              </w:rPr>
              <w:pPrChange w:id="22185" w:author="phuong vu" w:date="2018-11-30T23:19:00Z">
                <w:pPr>
                  <w:spacing w:line="360" w:lineRule="auto"/>
                </w:pPr>
              </w:pPrChange>
            </w:pPr>
          </w:p>
        </w:tc>
      </w:tr>
      <w:tr w:rsidR="00B3636C" w:rsidRPr="00920004" w14:paraId="18DBFD50" w14:textId="77777777" w:rsidTr="00E64310">
        <w:tblPrEx>
          <w:tblW w:w="0" w:type="auto"/>
          <w:tblPrExChange w:id="22186" w:author="phuong vu" w:date="2018-11-30T23:19:00Z">
            <w:tblPrEx>
              <w:tblW w:w="0" w:type="auto"/>
            </w:tblPrEx>
          </w:tblPrExChange>
        </w:tblPrEx>
        <w:trPr>
          <w:ins w:id="22187" w:author="phuong vu" w:date="2018-11-21T20:31:00Z"/>
        </w:trPr>
        <w:tc>
          <w:tcPr>
            <w:tcW w:w="805" w:type="dxa"/>
            <w:vAlign w:val="center"/>
            <w:tcPrChange w:id="22188" w:author="phuong vu" w:date="2018-11-30T23:19:00Z">
              <w:tcPr>
                <w:tcW w:w="805" w:type="dxa"/>
              </w:tcPr>
            </w:tcPrChange>
          </w:tcPr>
          <w:p w14:paraId="08A90BF5" w14:textId="4A9192DF" w:rsidR="00B3636C" w:rsidRPr="00920004" w:rsidRDefault="00B3636C" w:rsidP="00E64310">
            <w:pPr>
              <w:spacing w:before="240" w:line="0" w:lineRule="atLeast"/>
              <w:jc w:val="center"/>
              <w:rPr>
                <w:ins w:id="22189" w:author="phuong vu" w:date="2018-11-21T20:31:00Z"/>
                <w:lang w:val="en-US"/>
                <w:rPrChange w:id="22190" w:author="phuong vu" w:date="2018-11-30T22:36:00Z">
                  <w:rPr>
                    <w:ins w:id="22191" w:author="phuong vu" w:date="2018-11-21T20:31:00Z"/>
                    <w:lang w:val="en-US"/>
                  </w:rPr>
                </w:rPrChange>
              </w:rPr>
              <w:pPrChange w:id="22192" w:author="phuong vu" w:date="2018-11-30T23:19:00Z">
                <w:pPr>
                  <w:spacing w:line="360" w:lineRule="auto"/>
                  <w:jc w:val="center"/>
                </w:pPr>
              </w:pPrChange>
            </w:pPr>
            <w:ins w:id="22193" w:author="phuong vu" w:date="2018-11-21T20:31:00Z">
              <w:r w:rsidRPr="00920004">
                <w:rPr>
                  <w:lang w:val="en-US"/>
                  <w:rPrChange w:id="22194" w:author="phuong vu" w:date="2018-11-30T22:36:00Z">
                    <w:rPr>
                      <w:lang w:val="en-US"/>
                    </w:rPr>
                  </w:rPrChange>
                </w:rPr>
                <w:t>4</w:t>
              </w:r>
            </w:ins>
          </w:p>
        </w:tc>
        <w:tc>
          <w:tcPr>
            <w:tcW w:w="1980" w:type="dxa"/>
            <w:tcPrChange w:id="22195" w:author="phuong vu" w:date="2018-11-30T23:19:00Z">
              <w:tcPr>
                <w:tcW w:w="1980" w:type="dxa"/>
              </w:tcPr>
            </w:tcPrChange>
          </w:tcPr>
          <w:p w14:paraId="583C6715" w14:textId="0B2376C3" w:rsidR="00B3636C" w:rsidRPr="00920004" w:rsidRDefault="000946D2" w:rsidP="00E64310">
            <w:pPr>
              <w:rPr>
                <w:ins w:id="22196" w:author="phuong vu" w:date="2018-11-21T20:31:00Z"/>
                <w:lang w:val="en-US"/>
                <w:rPrChange w:id="22197" w:author="phuong vu" w:date="2018-11-30T22:36:00Z">
                  <w:rPr>
                    <w:ins w:id="22198" w:author="phuong vu" w:date="2018-11-21T20:31:00Z"/>
                    <w:lang w:val="en-US"/>
                  </w:rPr>
                </w:rPrChange>
              </w:rPr>
              <w:pPrChange w:id="22199" w:author="phuong vu" w:date="2018-11-30T23:19:00Z">
                <w:pPr>
                  <w:spacing w:line="360" w:lineRule="auto"/>
                </w:pPr>
              </w:pPrChange>
            </w:pPr>
            <w:ins w:id="22200" w:author="phuong vu" w:date="2018-11-21T20:31:00Z">
              <w:r w:rsidRPr="00920004">
                <w:rPr>
                  <w:lang w:val="en-US"/>
                  <w:rPrChange w:id="22201" w:author="phuong vu" w:date="2018-11-30T22:36:00Z">
                    <w:rPr>
                      <w:lang w:val="en-US"/>
                    </w:rPr>
                  </w:rPrChange>
                </w:rPr>
                <w:t>text</w:t>
              </w:r>
            </w:ins>
          </w:p>
        </w:tc>
        <w:tc>
          <w:tcPr>
            <w:tcW w:w="2970" w:type="dxa"/>
            <w:tcPrChange w:id="22202" w:author="phuong vu" w:date="2018-11-30T23:19:00Z">
              <w:tcPr>
                <w:tcW w:w="2970" w:type="dxa"/>
              </w:tcPr>
            </w:tcPrChange>
          </w:tcPr>
          <w:p w14:paraId="204B697F" w14:textId="474BF45D" w:rsidR="00B3636C" w:rsidRPr="00920004" w:rsidRDefault="00B3636C" w:rsidP="00E64310">
            <w:pPr>
              <w:rPr>
                <w:ins w:id="22203" w:author="phuong vu" w:date="2018-11-21T20:31:00Z"/>
                <w:lang w:val="en-US"/>
                <w:rPrChange w:id="22204" w:author="phuong vu" w:date="2018-11-30T22:36:00Z">
                  <w:rPr>
                    <w:ins w:id="22205" w:author="phuong vu" w:date="2018-11-21T20:31:00Z"/>
                    <w:lang w:val="en-US"/>
                  </w:rPr>
                </w:rPrChange>
              </w:rPr>
              <w:pPrChange w:id="22206" w:author="phuong vu" w:date="2018-11-30T23:19:00Z">
                <w:pPr>
                  <w:spacing w:line="276" w:lineRule="auto"/>
                </w:pPr>
              </w:pPrChange>
            </w:pPr>
            <w:ins w:id="22207" w:author="phuong vu" w:date="2018-11-21T20:31:00Z">
              <w:r w:rsidRPr="00920004">
                <w:rPr>
                  <w:lang w:val="en-US"/>
                  <w:rPrChange w:id="22208" w:author="phuong vu" w:date="2018-11-30T22:36:00Z">
                    <w:rPr>
                      <w:lang w:val="en-US"/>
                    </w:rPr>
                  </w:rPrChange>
                </w:rPr>
                <w:t>Mã máy giặt</w:t>
              </w:r>
            </w:ins>
          </w:p>
        </w:tc>
        <w:tc>
          <w:tcPr>
            <w:tcW w:w="1266" w:type="dxa"/>
            <w:tcPrChange w:id="22209" w:author="phuong vu" w:date="2018-11-30T23:19:00Z">
              <w:tcPr>
                <w:tcW w:w="1266" w:type="dxa"/>
              </w:tcPr>
            </w:tcPrChange>
          </w:tcPr>
          <w:p w14:paraId="081AF0F3" w14:textId="77777777" w:rsidR="00B3636C" w:rsidRPr="00920004" w:rsidRDefault="00B3636C" w:rsidP="00E64310">
            <w:pPr>
              <w:rPr>
                <w:ins w:id="22210" w:author="phuong vu" w:date="2018-11-21T20:31:00Z"/>
                <w:lang w:val="en-US"/>
                <w:rPrChange w:id="22211" w:author="phuong vu" w:date="2018-11-30T22:36:00Z">
                  <w:rPr>
                    <w:ins w:id="22212" w:author="phuong vu" w:date="2018-11-21T20:31:00Z"/>
                    <w:lang w:val="en-US"/>
                  </w:rPr>
                </w:rPrChange>
              </w:rPr>
              <w:pPrChange w:id="22213" w:author="phuong vu" w:date="2018-11-30T23:19:00Z">
                <w:pPr>
                  <w:spacing w:line="360" w:lineRule="auto"/>
                </w:pPr>
              </w:pPrChange>
            </w:pPr>
          </w:p>
        </w:tc>
        <w:tc>
          <w:tcPr>
            <w:tcW w:w="1756" w:type="dxa"/>
            <w:tcPrChange w:id="22214" w:author="phuong vu" w:date="2018-11-30T23:19:00Z">
              <w:tcPr>
                <w:tcW w:w="1756" w:type="dxa"/>
              </w:tcPr>
            </w:tcPrChange>
          </w:tcPr>
          <w:p w14:paraId="0C9A5C84" w14:textId="77777777" w:rsidR="00B3636C" w:rsidRPr="00920004" w:rsidRDefault="00B3636C" w:rsidP="00E64310">
            <w:pPr>
              <w:rPr>
                <w:ins w:id="22215" w:author="phuong vu" w:date="2018-11-21T20:31:00Z"/>
                <w:lang w:val="en-US"/>
                <w:rPrChange w:id="22216" w:author="phuong vu" w:date="2018-11-30T22:36:00Z">
                  <w:rPr>
                    <w:ins w:id="22217" w:author="phuong vu" w:date="2018-11-21T20:31:00Z"/>
                    <w:lang w:val="en-US"/>
                  </w:rPr>
                </w:rPrChange>
              </w:rPr>
              <w:pPrChange w:id="22218" w:author="phuong vu" w:date="2018-11-30T23:19:00Z">
                <w:pPr>
                  <w:spacing w:line="360" w:lineRule="auto"/>
                </w:pPr>
              </w:pPrChange>
            </w:pPr>
          </w:p>
        </w:tc>
      </w:tr>
      <w:tr w:rsidR="00B3636C" w:rsidRPr="00920004" w14:paraId="55A37D1C" w14:textId="77777777" w:rsidTr="00E64310">
        <w:tblPrEx>
          <w:tblW w:w="0" w:type="auto"/>
          <w:tblPrExChange w:id="22219" w:author="phuong vu" w:date="2018-11-30T23:19:00Z">
            <w:tblPrEx>
              <w:tblW w:w="0" w:type="auto"/>
            </w:tblPrEx>
          </w:tblPrExChange>
        </w:tblPrEx>
        <w:trPr>
          <w:ins w:id="22220" w:author="phuong vu" w:date="2018-11-21T20:31:00Z"/>
        </w:trPr>
        <w:tc>
          <w:tcPr>
            <w:tcW w:w="805" w:type="dxa"/>
            <w:vAlign w:val="center"/>
            <w:tcPrChange w:id="22221" w:author="phuong vu" w:date="2018-11-30T23:19:00Z">
              <w:tcPr>
                <w:tcW w:w="805" w:type="dxa"/>
              </w:tcPr>
            </w:tcPrChange>
          </w:tcPr>
          <w:p w14:paraId="0E438980" w14:textId="7C038617" w:rsidR="00B3636C" w:rsidRPr="00920004" w:rsidRDefault="00B3636C" w:rsidP="00E64310">
            <w:pPr>
              <w:spacing w:before="240" w:line="0" w:lineRule="atLeast"/>
              <w:jc w:val="center"/>
              <w:rPr>
                <w:ins w:id="22222" w:author="phuong vu" w:date="2018-11-21T20:31:00Z"/>
                <w:lang w:val="en-US"/>
                <w:rPrChange w:id="22223" w:author="phuong vu" w:date="2018-11-30T22:36:00Z">
                  <w:rPr>
                    <w:ins w:id="22224" w:author="phuong vu" w:date="2018-11-21T20:31:00Z"/>
                    <w:lang w:val="en-US"/>
                  </w:rPr>
                </w:rPrChange>
              </w:rPr>
              <w:pPrChange w:id="22225" w:author="phuong vu" w:date="2018-11-30T23:19:00Z">
                <w:pPr>
                  <w:spacing w:line="360" w:lineRule="auto"/>
                  <w:jc w:val="center"/>
                </w:pPr>
              </w:pPrChange>
            </w:pPr>
            <w:ins w:id="22226" w:author="phuong vu" w:date="2018-11-21T20:31:00Z">
              <w:r w:rsidRPr="00920004">
                <w:rPr>
                  <w:lang w:val="en-US"/>
                  <w:rPrChange w:id="22227" w:author="phuong vu" w:date="2018-11-30T22:36:00Z">
                    <w:rPr>
                      <w:lang w:val="en-US"/>
                    </w:rPr>
                  </w:rPrChange>
                </w:rPr>
                <w:t>5</w:t>
              </w:r>
            </w:ins>
          </w:p>
        </w:tc>
        <w:tc>
          <w:tcPr>
            <w:tcW w:w="1980" w:type="dxa"/>
            <w:tcPrChange w:id="22228" w:author="phuong vu" w:date="2018-11-30T23:19:00Z">
              <w:tcPr>
                <w:tcW w:w="1980" w:type="dxa"/>
              </w:tcPr>
            </w:tcPrChange>
          </w:tcPr>
          <w:p w14:paraId="4FFEB74F" w14:textId="290C5A34" w:rsidR="00B3636C" w:rsidRPr="00920004" w:rsidRDefault="000946D2" w:rsidP="00E64310">
            <w:pPr>
              <w:rPr>
                <w:ins w:id="22229" w:author="phuong vu" w:date="2018-11-21T20:31:00Z"/>
                <w:lang w:val="en-US"/>
                <w:rPrChange w:id="22230" w:author="phuong vu" w:date="2018-11-30T22:36:00Z">
                  <w:rPr>
                    <w:ins w:id="22231" w:author="phuong vu" w:date="2018-11-21T20:31:00Z"/>
                    <w:lang w:val="en-US"/>
                  </w:rPr>
                </w:rPrChange>
              </w:rPr>
              <w:pPrChange w:id="22232" w:author="phuong vu" w:date="2018-11-30T23:19:00Z">
                <w:pPr>
                  <w:spacing w:line="360" w:lineRule="auto"/>
                </w:pPr>
              </w:pPrChange>
            </w:pPr>
            <w:ins w:id="22233" w:author="phuong vu" w:date="2018-11-21T20:31:00Z">
              <w:r w:rsidRPr="00920004">
                <w:rPr>
                  <w:lang w:val="en-US"/>
                  <w:rPrChange w:id="22234" w:author="phuong vu" w:date="2018-11-30T22:36:00Z">
                    <w:rPr>
                      <w:lang w:val="en-US"/>
                    </w:rPr>
                  </w:rPrChange>
                </w:rPr>
                <w:t>table</w:t>
              </w:r>
            </w:ins>
          </w:p>
        </w:tc>
        <w:tc>
          <w:tcPr>
            <w:tcW w:w="2970" w:type="dxa"/>
            <w:tcPrChange w:id="22235" w:author="phuong vu" w:date="2018-11-30T23:19:00Z">
              <w:tcPr>
                <w:tcW w:w="2970" w:type="dxa"/>
              </w:tcPr>
            </w:tcPrChange>
          </w:tcPr>
          <w:p w14:paraId="79CB3A4C" w14:textId="376B3EA8" w:rsidR="00B3636C" w:rsidRPr="00920004" w:rsidRDefault="00B3636C" w:rsidP="00E64310">
            <w:pPr>
              <w:rPr>
                <w:ins w:id="22236" w:author="phuong vu" w:date="2018-11-21T20:31:00Z"/>
                <w:lang w:val="en-US"/>
                <w:rPrChange w:id="22237" w:author="phuong vu" w:date="2018-11-30T22:36:00Z">
                  <w:rPr>
                    <w:ins w:id="22238" w:author="phuong vu" w:date="2018-11-21T20:31:00Z"/>
                    <w:lang w:val="en-US"/>
                  </w:rPr>
                </w:rPrChange>
              </w:rPr>
              <w:pPrChange w:id="22239" w:author="phuong vu" w:date="2018-11-30T23:19:00Z">
                <w:pPr>
                  <w:spacing w:line="276" w:lineRule="auto"/>
                </w:pPr>
              </w:pPrChange>
            </w:pPr>
            <w:ins w:id="22240" w:author="phuong vu" w:date="2018-11-21T20:31:00Z">
              <w:r w:rsidRPr="00920004">
                <w:rPr>
                  <w:lang w:val="en-US"/>
                  <w:rPrChange w:id="22241" w:author="phuong vu" w:date="2018-11-30T22:36:00Z">
                    <w:rPr>
                      <w:lang w:val="en-US"/>
                    </w:rPr>
                  </w:rPrChange>
                </w:rPr>
                <w:t xml:space="preserve">Danh sách các đơn hàng ứng </w:t>
              </w:r>
            </w:ins>
            <w:ins w:id="22242" w:author="phuong vu" w:date="2018-11-21T20:32:00Z">
              <w:r w:rsidRPr="00920004">
                <w:rPr>
                  <w:lang w:val="en-US"/>
                  <w:rPrChange w:id="22243" w:author="phuong vu" w:date="2018-11-30T22:36:00Z">
                    <w:rPr>
                      <w:lang w:val="en-US"/>
                    </w:rPr>
                  </w:rPrChange>
                </w:rPr>
                <w:t>mới máy giặt</w:t>
              </w:r>
            </w:ins>
          </w:p>
        </w:tc>
        <w:tc>
          <w:tcPr>
            <w:tcW w:w="1266" w:type="dxa"/>
            <w:tcPrChange w:id="22244" w:author="phuong vu" w:date="2018-11-30T23:19:00Z">
              <w:tcPr>
                <w:tcW w:w="1266" w:type="dxa"/>
              </w:tcPr>
            </w:tcPrChange>
          </w:tcPr>
          <w:p w14:paraId="04886555" w14:textId="77777777" w:rsidR="00B3636C" w:rsidRPr="00920004" w:rsidRDefault="00B3636C" w:rsidP="00E64310">
            <w:pPr>
              <w:rPr>
                <w:ins w:id="22245" w:author="phuong vu" w:date="2018-11-21T20:31:00Z"/>
                <w:lang w:val="en-US"/>
                <w:rPrChange w:id="22246" w:author="phuong vu" w:date="2018-11-30T22:36:00Z">
                  <w:rPr>
                    <w:ins w:id="22247" w:author="phuong vu" w:date="2018-11-21T20:31:00Z"/>
                    <w:lang w:val="en-US"/>
                  </w:rPr>
                </w:rPrChange>
              </w:rPr>
              <w:pPrChange w:id="22248" w:author="phuong vu" w:date="2018-11-30T23:19:00Z">
                <w:pPr>
                  <w:spacing w:line="360" w:lineRule="auto"/>
                </w:pPr>
              </w:pPrChange>
            </w:pPr>
          </w:p>
        </w:tc>
        <w:tc>
          <w:tcPr>
            <w:tcW w:w="1756" w:type="dxa"/>
            <w:tcPrChange w:id="22249" w:author="phuong vu" w:date="2018-11-30T23:19:00Z">
              <w:tcPr>
                <w:tcW w:w="1756" w:type="dxa"/>
              </w:tcPr>
            </w:tcPrChange>
          </w:tcPr>
          <w:p w14:paraId="7FA41AC2" w14:textId="77777777" w:rsidR="00B3636C" w:rsidRPr="00920004" w:rsidRDefault="00B3636C" w:rsidP="00E64310">
            <w:pPr>
              <w:rPr>
                <w:ins w:id="22250" w:author="phuong vu" w:date="2018-11-21T20:31:00Z"/>
                <w:lang w:val="en-US"/>
                <w:rPrChange w:id="22251" w:author="phuong vu" w:date="2018-11-30T22:36:00Z">
                  <w:rPr>
                    <w:ins w:id="22252" w:author="phuong vu" w:date="2018-11-21T20:31:00Z"/>
                    <w:lang w:val="en-US"/>
                  </w:rPr>
                </w:rPrChange>
              </w:rPr>
              <w:pPrChange w:id="22253" w:author="phuong vu" w:date="2018-11-30T23:19:00Z">
                <w:pPr>
                  <w:spacing w:line="360" w:lineRule="auto"/>
                </w:pPr>
              </w:pPrChange>
            </w:pPr>
          </w:p>
        </w:tc>
      </w:tr>
      <w:tr w:rsidR="00B3636C" w:rsidRPr="00920004" w14:paraId="30ACB2F0" w14:textId="77777777" w:rsidTr="00D41CA7">
        <w:trPr>
          <w:ins w:id="22254" w:author="phuong vu" w:date="2018-11-21T20:26:00Z"/>
        </w:trPr>
        <w:tc>
          <w:tcPr>
            <w:tcW w:w="8777" w:type="dxa"/>
            <w:gridSpan w:val="5"/>
          </w:tcPr>
          <w:p w14:paraId="0594988B" w14:textId="00A91F91" w:rsidR="00B3636C" w:rsidRPr="00920004" w:rsidRDefault="00B3636C" w:rsidP="00E64310">
            <w:pPr>
              <w:rPr>
                <w:ins w:id="22255" w:author="phuong vu" w:date="2018-11-21T20:26:00Z"/>
                <w:rPrChange w:id="22256" w:author="phuong vu" w:date="2018-11-30T22:36:00Z">
                  <w:rPr>
                    <w:ins w:id="22257" w:author="phuong vu" w:date="2018-11-21T20:26:00Z"/>
                    <w:lang w:val="en-US"/>
                  </w:rPr>
                </w:rPrChange>
              </w:rPr>
              <w:pPrChange w:id="22258" w:author="phuong vu" w:date="2018-11-30T23:19:00Z">
                <w:pPr>
                  <w:spacing w:line="360" w:lineRule="auto"/>
                </w:pPr>
              </w:pPrChange>
            </w:pPr>
            <w:ins w:id="22259" w:author="phuong vu" w:date="2018-11-21T20:26:00Z">
              <w:r w:rsidRPr="00920004">
                <w:rPr>
                  <w:rPrChange w:id="22260" w:author="phuong vu" w:date="2018-11-30T22:36:00Z">
                    <w:rPr>
                      <w:lang w:val="en-US"/>
                    </w:rPr>
                  </w:rPrChange>
                </w:rPr>
                <w:t>Giao diện phân công đơn hàng vào máy giặt</w:t>
              </w:r>
            </w:ins>
            <w:ins w:id="22261" w:author="phuong vu" w:date="2018-11-21T20:28:00Z">
              <w:r w:rsidRPr="00920004">
                <w:rPr>
                  <w:rPrChange w:id="22262" w:author="phuong vu" w:date="2018-11-30T22:36:00Z">
                    <w:rPr>
                      <w:lang w:val="en-US"/>
                    </w:rPr>
                  </w:rPrChange>
                </w:rPr>
                <w:t xml:space="preserve"> (</w:t>
              </w:r>
              <w:r w:rsidRPr="00920004">
                <w:rPr>
                  <w:lang w:val="en-US"/>
                  <w:rPrChange w:id="22263" w:author="phuong vu" w:date="2018-11-30T22:36:00Z">
                    <w:rPr>
                      <w:lang w:val="en-US"/>
                    </w:rPr>
                  </w:rPrChange>
                </w:rPr>
                <w:fldChar w:fldCharType="begin"/>
              </w:r>
              <w:r w:rsidRPr="00920004">
                <w:rPr>
                  <w:rPrChange w:id="22264" w:author="phuong vu" w:date="2018-11-30T22:36:00Z">
                    <w:rPr>
                      <w:lang w:val="en-US"/>
                    </w:rPr>
                  </w:rPrChange>
                </w:rPr>
                <w:instrText xml:space="preserve"> REF _Ref530595425 \h </w:instrText>
              </w:r>
            </w:ins>
            <w:r w:rsidR="00E6227B" w:rsidRPr="00920004">
              <w:rPr>
                <w:rPrChange w:id="22265" w:author="phuong vu" w:date="2018-11-30T22:36:00Z">
                  <w:rPr>
                    <w:lang w:val="en-US"/>
                  </w:rPr>
                </w:rPrChange>
              </w:rPr>
              <w:instrText xml:space="preserve"> \* MERGEFORMAT </w:instrText>
            </w:r>
            <w:r w:rsidRPr="00920004">
              <w:rPr>
                <w:lang w:val="en-US"/>
                <w:rPrChange w:id="22266" w:author="phuong vu" w:date="2018-11-30T22:36:00Z">
                  <w:rPr>
                    <w:lang w:val="en-US"/>
                  </w:rPr>
                </w:rPrChange>
              </w:rPr>
            </w:r>
            <w:r w:rsidRPr="00920004">
              <w:rPr>
                <w:lang w:val="en-US"/>
                <w:rPrChange w:id="22267" w:author="phuong vu" w:date="2018-11-30T22:36:00Z">
                  <w:rPr>
                    <w:lang w:val="en-US"/>
                  </w:rPr>
                </w:rPrChange>
              </w:rPr>
              <w:fldChar w:fldCharType="separate"/>
            </w:r>
            <w:ins w:id="22268" w:author="phuong vu" w:date="2018-11-30T22:44:00Z">
              <w:r w:rsidR="00B5490C" w:rsidRPr="00B5490C">
                <w:rPr>
                  <w:rPrChange w:id="22269" w:author="phuong vu" w:date="2018-11-30T22:44:00Z">
                    <w:rPr>
                      <w:i/>
                      <w:iCs/>
                    </w:rPr>
                  </w:rPrChange>
                </w:rPr>
                <w:t xml:space="preserve">Hình </w:t>
              </w:r>
              <w:r w:rsidR="00B5490C">
                <w:rPr>
                  <w:noProof/>
                </w:rPr>
                <w:t>3</w:t>
              </w:r>
              <w:r w:rsidR="00B5490C" w:rsidRPr="00920004">
                <w:rPr>
                  <w:noProof/>
                  <w:rPrChange w:id="22270" w:author="phuong vu" w:date="2018-11-30T22:36:00Z">
                    <w:rPr/>
                  </w:rPrChange>
                </w:rPr>
                <w:t>.</w:t>
              </w:r>
              <w:r w:rsidR="00B5490C">
                <w:rPr>
                  <w:noProof/>
                </w:rPr>
                <w:t>30</w:t>
              </w:r>
            </w:ins>
            <w:ins w:id="22271" w:author="phuong vu" w:date="2018-11-21T20:28:00Z">
              <w:r w:rsidRPr="00920004">
                <w:rPr>
                  <w:lang w:val="en-US"/>
                  <w:rPrChange w:id="22272" w:author="phuong vu" w:date="2018-11-30T22:36:00Z">
                    <w:rPr>
                      <w:lang w:val="en-US"/>
                    </w:rPr>
                  </w:rPrChange>
                </w:rPr>
                <w:fldChar w:fldCharType="end"/>
              </w:r>
              <w:r w:rsidRPr="00920004">
                <w:rPr>
                  <w:rPrChange w:id="22273" w:author="phuong vu" w:date="2018-11-30T22:36:00Z">
                    <w:rPr>
                      <w:lang w:val="en-US"/>
                    </w:rPr>
                  </w:rPrChange>
                </w:rPr>
                <w:t>)</w:t>
              </w:r>
            </w:ins>
          </w:p>
        </w:tc>
      </w:tr>
      <w:tr w:rsidR="00692A1B" w:rsidRPr="00920004" w14:paraId="6A6F88F1" w14:textId="77777777" w:rsidTr="00E64310">
        <w:tblPrEx>
          <w:tblW w:w="0" w:type="auto"/>
          <w:tblPrExChange w:id="22274" w:author="phuong vu" w:date="2018-11-30T23:19:00Z">
            <w:tblPrEx>
              <w:tblW w:w="0" w:type="auto"/>
            </w:tblPrEx>
          </w:tblPrExChange>
        </w:tblPrEx>
        <w:trPr>
          <w:ins w:id="22275" w:author="phuong vu" w:date="2018-11-21T20:09:00Z"/>
        </w:trPr>
        <w:tc>
          <w:tcPr>
            <w:tcW w:w="805" w:type="dxa"/>
            <w:vAlign w:val="center"/>
            <w:tcPrChange w:id="22276" w:author="phuong vu" w:date="2018-11-30T23:19:00Z">
              <w:tcPr>
                <w:tcW w:w="805" w:type="dxa"/>
              </w:tcPr>
            </w:tcPrChange>
          </w:tcPr>
          <w:p w14:paraId="14D97A1A" w14:textId="0A6A7E2B" w:rsidR="00692A1B" w:rsidRPr="00920004" w:rsidRDefault="00B3636C" w:rsidP="00E64310">
            <w:pPr>
              <w:spacing w:before="240" w:line="0" w:lineRule="atLeast"/>
              <w:jc w:val="center"/>
              <w:rPr>
                <w:ins w:id="22277" w:author="phuong vu" w:date="2018-11-21T20:09:00Z"/>
                <w:lang w:val="en-US"/>
                <w:rPrChange w:id="22278" w:author="phuong vu" w:date="2018-11-30T22:36:00Z">
                  <w:rPr>
                    <w:ins w:id="22279" w:author="phuong vu" w:date="2018-11-21T20:09:00Z"/>
                    <w:lang w:val="en-US"/>
                  </w:rPr>
                </w:rPrChange>
              </w:rPr>
              <w:pPrChange w:id="22280" w:author="phuong vu" w:date="2018-11-30T23:19:00Z">
                <w:pPr>
                  <w:spacing w:line="360" w:lineRule="auto"/>
                  <w:jc w:val="center"/>
                </w:pPr>
              </w:pPrChange>
            </w:pPr>
            <w:ins w:id="22281" w:author="phuong vu" w:date="2018-11-21T20:27:00Z">
              <w:r w:rsidRPr="00920004">
                <w:rPr>
                  <w:lang w:val="en-US"/>
                  <w:rPrChange w:id="22282" w:author="phuong vu" w:date="2018-11-30T22:36:00Z">
                    <w:rPr>
                      <w:lang w:val="en-US"/>
                    </w:rPr>
                  </w:rPrChange>
                </w:rPr>
                <w:t>1</w:t>
              </w:r>
            </w:ins>
          </w:p>
        </w:tc>
        <w:tc>
          <w:tcPr>
            <w:tcW w:w="1980" w:type="dxa"/>
            <w:tcPrChange w:id="22283" w:author="phuong vu" w:date="2018-11-30T23:19:00Z">
              <w:tcPr>
                <w:tcW w:w="1980" w:type="dxa"/>
              </w:tcPr>
            </w:tcPrChange>
          </w:tcPr>
          <w:p w14:paraId="762E0644" w14:textId="79B070E2" w:rsidR="00692A1B" w:rsidRPr="00920004" w:rsidRDefault="00B3636C" w:rsidP="00E64310">
            <w:pPr>
              <w:rPr>
                <w:ins w:id="22284" w:author="phuong vu" w:date="2018-11-21T20:09:00Z"/>
                <w:lang w:val="en-US"/>
                <w:rPrChange w:id="22285" w:author="phuong vu" w:date="2018-11-30T22:36:00Z">
                  <w:rPr>
                    <w:ins w:id="22286" w:author="phuong vu" w:date="2018-11-21T20:09:00Z"/>
                    <w:lang w:val="en-US"/>
                  </w:rPr>
                </w:rPrChange>
              </w:rPr>
              <w:pPrChange w:id="22287" w:author="phuong vu" w:date="2018-11-30T23:19:00Z">
                <w:pPr>
                  <w:spacing w:line="360" w:lineRule="auto"/>
                </w:pPr>
              </w:pPrChange>
            </w:pPr>
            <w:ins w:id="22288" w:author="phuong vu" w:date="2018-11-21T20:29:00Z">
              <w:r w:rsidRPr="00920004">
                <w:rPr>
                  <w:lang w:val="en-US"/>
                  <w:rPrChange w:id="22289" w:author="phuong vu" w:date="2018-11-30T22:36:00Z">
                    <w:rPr>
                      <w:lang w:val="en-US"/>
                    </w:rPr>
                  </w:rPrChange>
                </w:rPr>
                <w:t>select</w:t>
              </w:r>
            </w:ins>
          </w:p>
        </w:tc>
        <w:tc>
          <w:tcPr>
            <w:tcW w:w="2970" w:type="dxa"/>
            <w:tcPrChange w:id="22290" w:author="phuong vu" w:date="2018-11-30T23:19:00Z">
              <w:tcPr>
                <w:tcW w:w="2970" w:type="dxa"/>
              </w:tcPr>
            </w:tcPrChange>
          </w:tcPr>
          <w:p w14:paraId="5EB36233" w14:textId="4FB720BB" w:rsidR="00692A1B" w:rsidRPr="00920004" w:rsidRDefault="00B3636C" w:rsidP="00E64310">
            <w:pPr>
              <w:rPr>
                <w:ins w:id="22291" w:author="phuong vu" w:date="2018-11-21T20:09:00Z"/>
                <w:lang w:val="en-US"/>
                <w:rPrChange w:id="22292" w:author="phuong vu" w:date="2018-11-30T22:36:00Z">
                  <w:rPr>
                    <w:ins w:id="22293" w:author="phuong vu" w:date="2018-11-21T20:09:00Z"/>
                    <w:lang w:val="en-US"/>
                  </w:rPr>
                </w:rPrChange>
              </w:rPr>
              <w:pPrChange w:id="22294" w:author="phuong vu" w:date="2018-11-30T23:19:00Z">
                <w:pPr>
                  <w:spacing w:line="360" w:lineRule="auto"/>
                </w:pPr>
              </w:pPrChange>
            </w:pPr>
            <w:ins w:id="22295" w:author="phuong vu" w:date="2018-11-21T20:29:00Z">
              <w:r w:rsidRPr="00920004">
                <w:rPr>
                  <w:lang w:val="en-US"/>
                  <w:rPrChange w:id="22296" w:author="phuong vu" w:date="2018-11-30T22:36:00Z">
                    <w:rPr>
                      <w:lang w:val="en-US"/>
                    </w:rPr>
                  </w:rPrChange>
                </w:rPr>
                <w:t>Danh sách máy giặt có trạng thái “Đang hoạt động”.</w:t>
              </w:r>
            </w:ins>
          </w:p>
        </w:tc>
        <w:tc>
          <w:tcPr>
            <w:tcW w:w="1266" w:type="dxa"/>
            <w:tcPrChange w:id="22297" w:author="phuong vu" w:date="2018-11-30T23:19:00Z">
              <w:tcPr>
                <w:tcW w:w="1266" w:type="dxa"/>
              </w:tcPr>
            </w:tcPrChange>
          </w:tcPr>
          <w:p w14:paraId="22CB3657" w14:textId="77777777" w:rsidR="00692A1B" w:rsidRPr="00920004" w:rsidRDefault="00692A1B" w:rsidP="00E64310">
            <w:pPr>
              <w:rPr>
                <w:ins w:id="22298" w:author="phuong vu" w:date="2018-11-21T20:09:00Z"/>
                <w:lang w:val="en-US"/>
                <w:rPrChange w:id="22299" w:author="phuong vu" w:date="2018-11-30T22:36:00Z">
                  <w:rPr>
                    <w:ins w:id="22300" w:author="phuong vu" w:date="2018-11-21T20:09:00Z"/>
                    <w:lang w:val="en-US"/>
                  </w:rPr>
                </w:rPrChange>
              </w:rPr>
              <w:pPrChange w:id="22301" w:author="phuong vu" w:date="2018-11-30T23:19:00Z">
                <w:pPr>
                  <w:spacing w:line="360" w:lineRule="auto"/>
                </w:pPr>
              </w:pPrChange>
            </w:pPr>
          </w:p>
        </w:tc>
        <w:tc>
          <w:tcPr>
            <w:tcW w:w="1756" w:type="dxa"/>
            <w:tcPrChange w:id="22302" w:author="phuong vu" w:date="2018-11-30T23:19:00Z">
              <w:tcPr>
                <w:tcW w:w="1756" w:type="dxa"/>
              </w:tcPr>
            </w:tcPrChange>
          </w:tcPr>
          <w:p w14:paraId="68F06C16" w14:textId="77777777" w:rsidR="00692A1B" w:rsidRPr="00920004" w:rsidRDefault="00692A1B" w:rsidP="00E64310">
            <w:pPr>
              <w:rPr>
                <w:ins w:id="22303" w:author="phuong vu" w:date="2018-11-21T20:09:00Z"/>
                <w:lang w:val="en-US"/>
                <w:rPrChange w:id="22304" w:author="phuong vu" w:date="2018-11-30T22:36:00Z">
                  <w:rPr>
                    <w:ins w:id="22305" w:author="phuong vu" w:date="2018-11-21T20:09:00Z"/>
                    <w:lang w:val="en-US"/>
                  </w:rPr>
                </w:rPrChange>
              </w:rPr>
              <w:pPrChange w:id="22306" w:author="phuong vu" w:date="2018-11-30T23:19:00Z">
                <w:pPr>
                  <w:spacing w:line="360" w:lineRule="auto"/>
                </w:pPr>
              </w:pPrChange>
            </w:pPr>
          </w:p>
        </w:tc>
      </w:tr>
      <w:tr w:rsidR="00692A1B" w:rsidRPr="00920004" w14:paraId="182976AD" w14:textId="77777777" w:rsidTr="00E64310">
        <w:tblPrEx>
          <w:tblW w:w="0" w:type="auto"/>
          <w:tblPrExChange w:id="22307" w:author="phuong vu" w:date="2018-11-30T23:19:00Z">
            <w:tblPrEx>
              <w:tblW w:w="0" w:type="auto"/>
            </w:tblPrEx>
          </w:tblPrExChange>
        </w:tblPrEx>
        <w:trPr>
          <w:ins w:id="22308" w:author="phuong vu" w:date="2018-11-21T20:09:00Z"/>
        </w:trPr>
        <w:tc>
          <w:tcPr>
            <w:tcW w:w="805" w:type="dxa"/>
            <w:vAlign w:val="center"/>
            <w:tcPrChange w:id="22309" w:author="phuong vu" w:date="2018-11-30T23:19:00Z">
              <w:tcPr>
                <w:tcW w:w="805" w:type="dxa"/>
              </w:tcPr>
            </w:tcPrChange>
          </w:tcPr>
          <w:p w14:paraId="53E5768B" w14:textId="16A49594" w:rsidR="00692A1B" w:rsidRPr="00920004" w:rsidRDefault="00B3636C" w:rsidP="00E64310">
            <w:pPr>
              <w:spacing w:before="240" w:line="0" w:lineRule="atLeast"/>
              <w:jc w:val="center"/>
              <w:rPr>
                <w:ins w:id="22310" w:author="phuong vu" w:date="2018-11-21T20:09:00Z"/>
                <w:lang w:val="en-US"/>
                <w:rPrChange w:id="22311" w:author="phuong vu" w:date="2018-11-30T22:36:00Z">
                  <w:rPr>
                    <w:ins w:id="22312" w:author="phuong vu" w:date="2018-11-21T20:09:00Z"/>
                    <w:lang w:val="en-US"/>
                  </w:rPr>
                </w:rPrChange>
              </w:rPr>
              <w:pPrChange w:id="22313" w:author="phuong vu" w:date="2018-11-30T23:19:00Z">
                <w:pPr>
                  <w:spacing w:line="360" w:lineRule="auto"/>
                  <w:jc w:val="center"/>
                </w:pPr>
              </w:pPrChange>
            </w:pPr>
            <w:ins w:id="22314" w:author="phuong vu" w:date="2018-11-21T20:27:00Z">
              <w:r w:rsidRPr="00920004">
                <w:rPr>
                  <w:lang w:val="en-US"/>
                  <w:rPrChange w:id="22315" w:author="phuong vu" w:date="2018-11-30T22:36:00Z">
                    <w:rPr>
                      <w:lang w:val="en-US"/>
                    </w:rPr>
                  </w:rPrChange>
                </w:rPr>
                <w:t>2</w:t>
              </w:r>
            </w:ins>
          </w:p>
        </w:tc>
        <w:tc>
          <w:tcPr>
            <w:tcW w:w="1980" w:type="dxa"/>
            <w:tcPrChange w:id="22316" w:author="phuong vu" w:date="2018-11-30T23:19:00Z">
              <w:tcPr>
                <w:tcW w:w="1980" w:type="dxa"/>
              </w:tcPr>
            </w:tcPrChange>
          </w:tcPr>
          <w:p w14:paraId="2501890A" w14:textId="0919538E" w:rsidR="00692A1B" w:rsidRPr="00920004" w:rsidRDefault="00B3636C" w:rsidP="00E64310">
            <w:pPr>
              <w:rPr>
                <w:ins w:id="22317" w:author="phuong vu" w:date="2018-11-21T20:09:00Z"/>
                <w:lang w:val="en-US"/>
                <w:rPrChange w:id="22318" w:author="phuong vu" w:date="2018-11-30T22:36:00Z">
                  <w:rPr>
                    <w:ins w:id="22319" w:author="phuong vu" w:date="2018-11-21T20:09:00Z"/>
                    <w:lang w:val="en-US"/>
                  </w:rPr>
                </w:rPrChange>
              </w:rPr>
              <w:pPrChange w:id="22320" w:author="phuong vu" w:date="2018-11-30T23:19:00Z">
                <w:pPr>
                  <w:spacing w:line="360" w:lineRule="auto"/>
                </w:pPr>
              </w:pPrChange>
            </w:pPr>
            <w:ins w:id="22321" w:author="phuong vu" w:date="2018-11-21T20:29:00Z">
              <w:r w:rsidRPr="00920004">
                <w:rPr>
                  <w:lang w:val="en-US"/>
                  <w:rPrChange w:id="22322" w:author="phuong vu" w:date="2018-11-30T22:36:00Z">
                    <w:rPr>
                      <w:lang w:val="en-US"/>
                    </w:rPr>
                  </w:rPrChange>
                </w:rPr>
                <w:t>button</w:t>
              </w:r>
            </w:ins>
          </w:p>
        </w:tc>
        <w:tc>
          <w:tcPr>
            <w:tcW w:w="2970" w:type="dxa"/>
            <w:tcPrChange w:id="22323" w:author="phuong vu" w:date="2018-11-30T23:19:00Z">
              <w:tcPr>
                <w:tcW w:w="2970" w:type="dxa"/>
              </w:tcPr>
            </w:tcPrChange>
          </w:tcPr>
          <w:p w14:paraId="46F3169B" w14:textId="77777777" w:rsidR="00692A1B" w:rsidRPr="00920004" w:rsidRDefault="00692A1B" w:rsidP="00E64310">
            <w:pPr>
              <w:rPr>
                <w:ins w:id="22324" w:author="phuong vu" w:date="2018-11-21T20:09:00Z"/>
                <w:lang w:val="en-US"/>
                <w:rPrChange w:id="22325" w:author="phuong vu" w:date="2018-11-30T22:36:00Z">
                  <w:rPr>
                    <w:ins w:id="22326" w:author="phuong vu" w:date="2018-11-21T20:09:00Z"/>
                    <w:lang w:val="en-US"/>
                  </w:rPr>
                </w:rPrChange>
              </w:rPr>
              <w:pPrChange w:id="22327" w:author="phuong vu" w:date="2018-11-30T23:19:00Z">
                <w:pPr>
                  <w:spacing w:line="360" w:lineRule="auto"/>
                </w:pPr>
              </w:pPrChange>
            </w:pPr>
            <w:ins w:id="22328" w:author="phuong vu" w:date="2018-11-21T20:09:00Z">
              <w:r w:rsidRPr="00920004">
                <w:rPr>
                  <w:lang w:val="en-US"/>
                  <w:rPrChange w:id="22329" w:author="phuong vu" w:date="2018-11-30T22:36:00Z">
                    <w:rPr>
                      <w:lang w:val="en-US"/>
                    </w:rPr>
                  </w:rPrChange>
                </w:rPr>
                <w:t>Thời gian trả đồ</w:t>
              </w:r>
            </w:ins>
          </w:p>
        </w:tc>
        <w:tc>
          <w:tcPr>
            <w:tcW w:w="1266" w:type="dxa"/>
            <w:tcPrChange w:id="22330" w:author="phuong vu" w:date="2018-11-30T23:19:00Z">
              <w:tcPr>
                <w:tcW w:w="1266" w:type="dxa"/>
              </w:tcPr>
            </w:tcPrChange>
          </w:tcPr>
          <w:p w14:paraId="76B70734" w14:textId="77777777" w:rsidR="00692A1B" w:rsidRPr="00920004" w:rsidRDefault="00692A1B" w:rsidP="00E64310">
            <w:pPr>
              <w:rPr>
                <w:ins w:id="22331" w:author="phuong vu" w:date="2018-11-21T20:09:00Z"/>
                <w:lang w:val="en-US"/>
                <w:rPrChange w:id="22332" w:author="phuong vu" w:date="2018-11-30T22:36:00Z">
                  <w:rPr>
                    <w:ins w:id="22333" w:author="phuong vu" w:date="2018-11-21T20:09:00Z"/>
                    <w:lang w:val="en-US"/>
                  </w:rPr>
                </w:rPrChange>
              </w:rPr>
              <w:pPrChange w:id="22334" w:author="phuong vu" w:date="2018-11-30T23:19:00Z">
                <w:pPr>
                  <w:spacing w:line="360" w:lineRule="auto"/>
                </w:pPr>
              </w:pPrChange>
            </w:pPr>
          </w:p>
        </w:tc>
        <w:tc>
          <w:tcPr>
            <w:tcW w:w="1756" w:type="dxa"/>
            <w:tcPrChange w:id="22335" w:author="phuong vu" w:date="2018-11-30T23:19:00Z">
              <w:tcPr>
                <w:tcW w:w="1756" w:type="dxa"/>
              </w:tcPr>
            </w:tcPrChange>
          </w:tcPr>
          <w:p w14:paraId="669C605B" w14:textId="77777777" w:rsidR="00692A1B" w:rsidRPr="00920004" w:rsidRDefault="00692A1B" w:rsidP="00E64310">
            <w:pPr>
              <w:rPr>
                <w:ins w:id="22336" w:author="phuong vu" w:date="2018-11-21T20:09:00Z"/>
                <w:lang w:val="en-US"/>
                <w:rPrChange w:id="22337" w:author="phuong vu" w:date="2018-11-30T22:36:00Z">
                  <w:rPr>
                    <w:ins w:id="22338" w:author="phuong vu" w:date="2018-11-21T20:09:00Z"/>
                    <w:lang w:val="en-US"/>
                  </w:rPr>
                </w:rPrChange>
              </w:rPr>
              <w:pPrChange w:id="22339" w:author="phuong vu" w:date="2018-11-30T23:19:00Z">
                <w:pPr>
                  <w:spacing w:line="360" w:lineRule="auto"/>
                </w:pPr>
              </w:pPrChange>
            </w:pPr>
          </w:p>
        </w:tc>
      </w:tr>
      <w:tr w:rsidR="00692A1B" w:rsidRPr="00920004" w14:paraId="12B82FD8" w14:textId="77777777" w:rsidTr="00E64310">
        <w:tblPrEx>
          <w:tblW w:w="0" w:type="auto"/>
          <w:tblPrExChange w:id="22340" w:author="phuong vu" w:date="2018-11-30T23:19:00Z">
            <w:tblPrEx>
              <w:tblW w:w="0" w:type="auto"/>
            </w:tblPrEx>
          </w:tblPrExChange>
        </w:tblPrEx>
        <w:trPr>
          <w:ins w:id="22341" w:author="phuong vu" w:date="2018-11-21T20:09:00Z"/>
        </w:trPr>
        <w:tc>
          <w:tcPr>
            <w:tcW w:w="805" w:type="dxa"/>
            <w:vAlign w:val="center"/>
            <w:tcPrChange w:id="22342" w:author="phuong vu" w:date="2018-11-30T23:19:00Z">
              <w:tcPr>
                <w:tcW w:w="805" w:type="dxa"/>
              </w:tcPr>
            </w:tcPrChange>
          </w:tcPr>
          <w:p w14:paraId="09BA88BE" w14:textId="175C41F7" w:rsidR="00692A1B" w:rsidRPr="00920004" w:rsidRDefault="00B3636C" w:rsidP="00E64310">
            <w:pPr>
              <w:spacing w:before="240" w:line="0" w:lineRule="atLeast"/>
              <w:jc w:val="center"/>
              <w:rPr>
                <w:ins w:id="22343" w:author="phuong vu" w:date="2018-11-21T20:09:00Z"/>
                <w:lang w:val="en-US"/>
                <w:rPrChange w:id="22344" w:author="phuong vu" w:date="2018-11-30T22:36:00Z">
                  <w:rPr>
                    <w:ins w:id="22345" w:author="phuong vu" w:date="2018-11-21T20:09:00Z"/>
                    <w:lang w:val="en-US"/>
                  </w:rPr>
                </w:rPrChange>
              </w:rPr>
              <w:pPrChange w:id="22346" w:author="phuong vu" w:date="2018-11-30T23:19:00Z">
                <w:pPr>
                  <w:spacing w:line="360" w:lineRule="auto"/>
                  <w:jc w:val="center"/>
                </w:pPr>
              </w:pPrChange>
            </w:pPr>
            <w:ins w:id="22347" w:author="phuong vu" w:date="2018-11-21T20:27:00Z">
              <w:r w:rsidRPr="00920004">
                <w:rPr>
                  <w:lang w:val="en-US"/>
                  <w:rPrChange w:id="22348" w:author="phuong vu" w:date="2018-11-30T22:36:00Z">
                    <w:rPr>
                      <w:lang w:val="en-US"/>
                    </w:rPr>
                  </w:rPrChange>
                </w:rPr>
                <w:t>3</w:t>
              </w:r>
            </w:ins>
          </w:p>
        </w:tc>
        <w:tc>
          <w:tcPr>
            <w:tcW w:w="1980" w:type="dxa"/>
            <w:tcPrChange w:id="22349" w:author="phuong vu" w:date="2018-11-30T23:19:00Z">
              <w:tcPr>
                <w:tcW w:w="1980" w:type="dxa"/>
              </w:tcPr>
            </w:tcPrChange>
          </w:tcPr>
          <w:p w14:paraId="541C95D9" w14:textId="634CD4F7" w:rsidR="00692A1B" w:rsidRPr="00920004" w:rsidRDefault="00B3636C" w:rsidP="00E64310">
            <w:pPr>
              <w:rPr>
                <w:ins w:id="22350" w:author="phuong vu" w:date="2018-11-21T20:09:00Z"/>
                <w:lang w:val="en-US"/>
                <w:rPrChange w:id="22351" w:author="phuong vu" w:date="2018-11-30T22:36:00Z">
                  <w:rPr>
                    <w:ins w:id="22352" w:author="phuong vu" w:date="2018-11-21T20:09:00Z"/>
                    <w:lang w:val="en-US"/>
                  </w:rPr>
                </w:rPrChange>
              </w:rPr>
              <w:pPrChange w:id="22353" w:author="phuong vu" w:date="2018-11-30T23:19:00Z">
                <w:pPr>
                  <w:spacing w:line="360" w:lineRule="auto"/>
                </w:pPr>
              </w:pPrChange>
            </w:pPr>
            <w:ins w:id="22354" w:author="phuong vu" w:date="2018-11-21T20:30:00Z">
              <w:r w:rsidRPr="00920004">
                <w:rPr>
                  <w:lang w:val="en-US"/>
                  <w:rPrChange w:id="22355" w:author="phuong vu" w:date="2018-11-30T22:36:00Z">
                    <w:rPr>
                      <w:lang w:val="en-US"/>
                    </w:rPr>
                  </w:rPrChange>
                </w:rPr>
                <w:t>table</w:t>
              </w:r>
            </w:ins>
          </w:p>
        </w:tc>
        <w:tc>
          <w:tcPr>
            <w:tcW w:w="2970" w:type="dxa"/>
            <w:tcPrChange w:id="22356" w:author="phuong vu" w:date="2018-11-30T23:19:00Z">
              <w:tcPr>
                <w:tcW w:w="2970" w:type="dxa"/>
              </w:tcPr>
            </w:tcPrChange>
          </w:tcPr>
          <w:p w14:paraId="67AD81D8" w14:textId="022317E0" w:rsidR="00692A1B" w:rsidRPr="00920004" w:rsidRDefault="00B3636C" w:rsidP="00E64310">
            <w:pPr>
              <w:rPr>
                <w:ins w:id="22357" w:author="phuong vu" w:date="2018-11-21T20:09:00Z"/>
                <w:lang w:val="en-US"/>
                <w:rPrChange w:id="22358" w:author="phuong vu" w:date="2018-11-30T22:36:00Z">
                  <w:rPr>
                    <w:ins w:id="22359" w:author="phuong vu" w:date="2018-11-21T20:09:00Z"/>
                    <w:lang w:val="en-US"/>
                  </w:rPr>
                </w:rPrChange>
              </w:rPr>
              <w:pPrChange w:id="22360" w:author="phuong vu" w:date="2018-11-30T23:19:00Z">
                <w:pPr>
                  <w:spacing w:line="360" w:lineRule="auto"/>
                </w:pPr>
              </w:pPrChange>
            </w:pPr>
            <w:ins w:id="22361" w:author="phuong vu" w:date="2018-11-21T20:30:00Z">
              <w:r w:rsidRPr="00920004">
                <w:rPr>
                  <w:lang w:val="en-US"/>
                  <w:rPrChange w:id="22362" w:author="phuong vu" w:date="2018-11-30T22:36:00Z">
                    <w:rPr>
                      <w:lang w:val="en-US"/>
                    </w:rPr>
                  </w:rPrChange>
                </w:rPr>
                <w:t>Danh sách các túi giặt ứng với đơn hàng</w:t>
              </w:r>
            </w:ins>
          </w:p>
        </w:tc>
        <w:tc>
          <w:tcPr>
            <w:tcW w:w="1266" w:type="dxa"/>
            <w:tcPrChange w:id="22363" w:author="phuong vu" w:date="2018-11-30T23:19:00Z">
              <w:tcPr>
                <w:tcW w:w="1266" w:type="dxa"/>
              </w:tcPr>
            </w:tcPrChange>
          </w:tcPr>
          <w:p w14:paraId="065B1769" w14:textId="77777777" w:rsidR="00692A1B" w:rsidRPr="00920004" w:rsidRDefault="00692A1B" w:rsidP="00E64310">
            <w:pPr>
              <w:rPr>
                <w:ins w:id="22364" w:author="phuong vu" w:date="2018-11-21T20:09:00Z"/>
                <w:lang w:val="en-US"/>
                <w:rPrChange w:id="22365" w:author="phuong vu" w:date="2018-11-30T22:36:00Z">
                  <w:rPr>
                    <w:ins w:id="22366" w:author="phuong vu" w:date="2018-11-21T20:09:00Z"/>
                    <w:lang w:val="en-US"/>
                  </w:rPr>
                </w:rPrChange>
              </w:rPr>
              <w:pPrChange w:id="22367" w:author="phuong vu" w:date="2018-11-30T23:19:00Z">
                <w:pPr>
                  <w:spacing w:line="360" w:lineRule="auto"/>
                </w:pPr>
              </w:pPrChange>
            </w:pPr>
          </w:p>
        </w:tc>
        <w:tc>
          <w:tcPr>
            <w:tcW w:w="1756" w:type="dxa"/>
            <w:tcPrChange w:id="22368" w:author="phuong vu" w:date="2018-11-30T23:19:00Z">
              <w:tcPr>
                <w:tcW w:w="1756" w:type="dxa"/>
              </w:tcPr>
            </w:tcPrChange>
          </w:tcPr>
          <w:p w14:paraId="6F9DC5BF" w14:textId="77777777" w:rsidR="00692A1B" w:rsidRPr="00920004" w:rsidRDefault="00692A1B" w:rsidP="00E64310">
            <w:pPr>
              <w:rPr>
                <w:ins w:id="22369" w:author="phuong vu" w:date="2018-11-21T20:09:00Z"/>
                <w:lang w:val="en-US"/>
                <w:rPrChange w:id="22370" w:author="phuong vu" w:date="2018-11-30T22:36:00Z">
                  <w:rPr>
                    <w:ins w:id="22371" w:author="phuong vu" w:date="2018-11-21T20:09:00Z"/>
                    <w:lang w:val="en-US"/>
                  </w:rPr>
                </w:rPrChange>
              </w:rPr>
              <w:pPrChange w:id="22372" w:author="phuong vu" w:date="2018-11-30T23:19:00Z">
                <w:pPr>
                  <w:spacing w:line="360" w:lineRule="auto"/>
                </w:pPr>
              </w:pPrChange>
            </w:pPr>
          </w:p>
        </w:tc>
      </w:tr>
    </w:tbl>
    <w:p w14:paraId="4E72F5A9" w14:textId="6BB177D6" w:rsidR="00300FEC" w:rsidRPr="00920004" w:rsidRDefault="00300FEC" w:rsidP="00A17FA5">
      <w:pPr>
        <w:pStyle w:val="Caption"/>
        <w:rPr>
          <w:ins w:id="22373" w:author="phuong vu" w:date="2018-11-26T01:12:00Z"/>
          <w:lang w:val="en-US"/>
          <w:rPrChange w:id="22374" w:author="phuong vu" w:date="2018-11-30T22:36:00Z">
            <w:rPr>
              <w:ins w:id="22375" w:author="phuong vu" w:date="2018-11-26T01:12:00Z"/>
            </w:rPr>
          </w:rPrChange>
        </w:rPr>
        <w:pPrChange w:id="22376" w:author="phuong vu" w:date="2018-11-30T22:42:00Z">
          <w:pPr>
            <w:pStyle w:val="Caption"/>
          </w:pPr>
        </w:pPrChange>
      </w:pPr>
      <w:bookmarkStart w:id="22377" w:name="_Toc531381628"/>
      <w:ins w:id="22378" w:author="phuong vu" w:date="2018-11-26T01:12:00Z">
        <w:r w:rsidRPr="00920004">
          <w:rPr>
            <w:rPrChange w:id="22379" w:author="phuong vu" w:date="2018-11-30T22:36:00Z">
              <w:rPr/>
            </w:rPrChange>
          </w:rPr>
          <w:t xml:space="preserve">Bảng </w:t>
        </w:r>
      </w:ins>
      <w:ins w:id="22380" w:author="phuong vu" w:date="2018-11-30T14:54:00Z">
        <w:r w:rsidR="00D632EE" w:rsidRPr="00920004">
          <w:rPr>
            <w:rPrChange w:id="22381" w:author="phuong vu" w:date="2018-11-30T22:36:00Z">
              <w:rPr/>
            </w:rPrChange>
          </w:rPr>
          <w:fldChar w:fldCharType="begin"/>
        </w:r>
        <w:r w:rsidR="00D632EE" w:rsidRPr="00920004">
          <w:rPr>
            <w:rPrChange w:id="22382" w:author="phuong vu" w:date="2018-11-30T22:36:00Z">
              <w:rPr/>
            </w:rPrChange>
          </w:rPr>
          <w:instrText xml:space="preserve"> STYLEREF 1 \s </w:instrText>
        </w:r>
      </w:ins>
      <w:r w:rsidR="00D632EE" w:rsidRPr="00920004">
        <w:rPr>
          <w:rPrChange w:id="22383" w:author="phuong vu" w:date="2018-11-30T22:36:00Z">
            <w:rPr/>
          </w:rPrChange>
        </w:rPr>
        <w:fldChar w:fldCharType="separate"/>
      </w:r>
      <w:r w:rsidR="00B5490C">
        <w:rPr>
          <w:noProof/>
        </w:rPr>
        <w:t>3</w:t>
      </w:r>
      <w:ins w:id="22384" w:author="phuong vu" w:date="2018-11-30T14:54:00Z">
        <w:r w:rsidR="00D632EE" w:rsidRPr="00920004">
          <w:rPr>
            <w:rPrChange w:id="22385" w:author="phuong vu" w:date="2018-11-30T22:36:00Z">
              <w:rPr/>
            </w:rPrChange>
          </w:rPr>
          <w:fldChar w:fldCharType="end"/>
        </w:r>
        <w:r w:rsidR="00D632EE" w:rsidRPr="00920004">
          <w:rPr>
            <w:rPrChange w:id="22386" w:author="phuong vu" w:date="2018-11-30T22:36:00Z">
              <w:rPr/>
            </w:rPrChange>
          </w:rPr>
          <w:t>.</w:t>
        </w:r>
        <w:r w:rsidR="00D632EE" w:rsidRPr="00920004">
          <w:rPr>
            <w:rPrChange w:id="22387" w:author="phuong vu" w:date="2018-11-30T22:36:00Z">
              <w:rPr/>
            </w:rPrChange>
          </w:rPr>
          <w:fldChar w:fldCharType="begin"/>
        </w:r>
        <w:r w:rsidR="00D632EE" w:rsidRPr="00920004">
          <w:rPr>
            <w:rPrChange w:id="22388" w:author="phuong vu" w:date="2018-11-30T22:36:00Z">
              <w:rPr/>
            </w:rPrChange>
          </w:rPr>
          <w:instrText xml:space="preserve"> SEQ Bảng \* ARABIC \s 1 </w:instrText>
        </w:r>
      </w:ins>
      <w:r w:rsidR="00D632EE" w:rsidRPr="00920004">
        <w:rPr>
          <w:rPrChange w:id="22389" w:author="phuong vu" w:date="2018-11-30T22:36:00Z">
            <w:rPr/>
          </w:rPrChange>
        </w:rPr>
        <w:fldChar w:fldCharType="separate"/>
      </w:r>
      <w:ins w:id="22390" w:author="phuong vu" w:date="2018-11-30T22:44:00Z">
        <w:r w:rsidR="00B5490C">
          <w:rPr>
            <w:noProof/>
          </w:rPr>
          <w:t>20</w:t>
        </w:r>
      </w:ins>
      <w:ins w:id="22391" w:author="phuong vu" w:date="2018-11-30T14:54:00Z">
        <w:r w:rsidR="00D632EE" w:rsidRPr="00920004">
          <w:rPr>
            <w:rPrChange w:id="22392" w:author="phuong vu" w:date="2018-11-30T22:36:00Z">
              <w:rPr/>
            </w:rPrChange>
          </w:rPr>
          <w:fldChar w:fldCharType="end"/>
        </w:r>
      </w:ins>
      <w:ins w:id="22393" w:author="phuong vu" w:date="2018-11-26T01:12:00Z">
        <w:r w:rsidRPr="00920004">
          <w:rPr>
            <w:lang w:val="en-US"/>
            <w:rPrChange w:id="22394" w:author="phuong vu" w:date="2018-11-30T22:36:00Z">
              <w:rPr>
                <w:lang w:val="en-US"/>
              </w:rPr>
            </w:rPrChange>
          </w:rPr>
          <w:t xml:space="preserve"> Các thành phần giao diện quản lí phân công xử lí đơn hàng</w:t>
        </w:r>
        <w:bookmarkEnd w:id="22377"/>
      </w:ins>
    </w:p>
    <w:p w14:paraId="3741D186" w14:textId="728B9F1A" w:rsidR="00692A1B" w:rsidRPr="00920004" w:rsidRDefault="00692A1B" w:rsidP="00E64310">
      <w:pPr>
        <w:pStyle w:val="Heading5"/>
        <w:numPr>
          <w:ilvl w:val="0"/>
          <w:numId w:val="81"/>
        </w:numPr>
        <w:tabs>
          <w:tab w:val="left" w:pos="720"/>
        </w:tabs>
        <w:spacing w:before="240" w:line="0" w:lineRule="atLeast"/>
        <w:ind w:left="630"/>
        <w:rPr>
          <w:ins w:id="22395" w:author="phuong vu" w:date="2018-11-21T20:09:00Z"/>
          <w:rFonts w:cstheme="majorHAnsi"/>
          <w:lang w:val="en-US"/>
          <w:rPrChange w:id="22396" w:author="phuong vu" w:date="2018-11-30T22:36:00Z">
            <w:rPr>
              <w:ins w:id="22397" w:author="phuong vu" w:date="2018-11-21T20:09:00Z"/>
              <w:lang w:val="en-US"/>
            </w:rPr>
          </w:rPrChange>
        </w:rPr>
        <w:pPrChange w:id="22398" w:author="phuong vu" w:date="2018-11-30T23:20:00Z">
          <w:pPr>
            <w:pStyle w:val="Heading5"/>
          </w:pPr>
        </w:pPrChange>
      </w:pPr>
      <w:ins w:id="22399" w:author="phuong vu" w:date="2018-11-21T20:09:00Z">
        <w:r w:rsidRPr="00920004">
          <w:rPr>
            <w:rFonts w:cstheme="majorHAnsi"/>
            <w:lang w:val="en-US"/>
            <w:rPrChange w:id="22400" w:author="phuong vu" w:date="2018-11-30T22:36:00Z">
              <w:rPr>
                <w:lang w:val="en-US"/>
              </w:rPr>
            </w:rPrChange>
          </w:rPr>
          <w:lastRenderedPageBreak/>
          <w:t>Dữ liệu sử dụng</w:t>
        </w:r>
      </w:ins>
    </w:p>
    <w:tbl>
      <w:tblPr>
        <w:tblStyle w:val="TableGrid"/>
        <w:tblW w:w="0" w:type="auto"/>
        <w:tblLook w:val="04A0" w:firstRow="1" w:lastRow="0" w:firstColumn="1" w:lastColumn="0" w:noHBand="0" w:noVBand="1"/>
      </w:tblPr>
      <w:tblGrid>
        <w:gridCol w:w="797"/>
        <w:gridCol w:w="2368"/>
        <w:gridCol w:w="1414"/>
        <w:gridCol w:w="1395"/>
        <w:gridCol w:w="1397"/>
        <w:gridCol w:w="1406"/>
        <w:tblGridChange w:id="22401">
          <w:tblGrid>
            <w:gridCol w:w="797"/>
            <w:gridCol w:w="2368"/>
            <w:gridCol w:w="1414"/>
            <w:gridCol w:w="1395"/>
            <w:gridCol w:w="1397"/>
            <w:gridCol w:w="1406"/>
          </w:tblGrid>
        </w:tblGridChange>
      </w:tblGrid>
      <w:tr w:rsidR="00692A1B" w:rsidRPr="00920004" w14:paraId="7D7786CD" w14:textId="77777777" w:rsidTr="00D41CA7">
        <w:trPr>
          <w:ins w:id="22402" w:author="phuong vu" w:date="2018-11-21T20:09:00Z"/>
        </w:trPr>
        <w:tc>
          <w:tcPr>
            <w:tcW w:w="797" w:type="dxa"/>
            <w:vMerge w:val="restart"/>
            <w:vAlign w:val="center"/>
          </w:tcPr>
          <w:p w14:paraId="15F976E6" w14:textId="77777777" w:rsidR="00692A1B" w:rsidRPr="00920004" w:rsidRDefault="00692A1B" w:rsidP="00BD0851">
            <w:pPr>
              <w:spacing w:before="240" w:line="0" w:lineRule="atLeast"/>
              <w:jc w:val="center"/>
              <w:rPr>
                <w:ins w:id="22403" w:author="phuong vu" w:date="2018-11-21T20:09:00Z"/>
                <w:b/>
                <w:lang w:val="en-US"/>
                <w:rPrChange w:id="22404" w:author="phuong vu" w:date="2018-11-30T22:36:00Z">
                  <w:rPr>
                    <w:ins w:id="22405" w:author="phuong vu" w:date="2018-11-21T20:09:00Z"/>
                    <w:b/>
                    <w:lang w:val="en-US"/>
                  </w:rPr>
                </w:rPrChange>
              </w:rPr>
              <w:pPrChange w:id="22406" w:author="phuong vu" w:date="2018-11-30T14:16:00Z">
                <w:pPr>
                  <w:spacing w:line="360" w:lineRule="auto"/>
                  <w:jc w:val="center"/>
                </w:pPr>
              </w:pPrChange>
            </w:pPr>
            <w:ins w:id="22407" w:author="phuong vu" w:date="2018-11-21T20:09:00Z">
              <w:r w:rsidRPr="00920004">
                <w:rPr>
                  <w:b/>
                  <w:lang w:val="en-US"/>
                  <w:rPrChange w:id="22408" w:author="phuong vu" w:date="2018-11-30T22:36:00Z">
                    <w:rPr>
                      <w:b/>
                      <w:lang w:val="en-US"/>
                    </w:rPr>
                  </w:rPrChange>
                </w:rPr>
                <w:t>STT</w:t>
              </w:r>
            </w:ins>
          </w:p>
        </w:tc>
        <w:tc>
          <w:tcPr>
            <w:tcW w:w="2368" w:type="dxa"/>
            <w:vMerge w:val="restart"/>
            <w:vAlign w:val="center"/>
          </w:tcPr>
          <w:p w14:paraId="1E530849" w14:textId="77777777" w:rsidR="00692A1B" w:rsidRPr="00920004" w:rsidRDefault="00692A1B" w:rsidP="00BD0851">
            <w:pPr>
              <w:spacing w:before="240" w:line="0" w:lineRule="atLeast"/>
              <w:jc w:val="center"/>
              <w:rPr>
                <w:ins w:id="22409" w:author="phuong vu" w:date="2018-11-21T20:09:00Z"/>
                <w:b/>
                <w:lang w:val="en-US"/>
                <w:rPrChange w:id="22410" w:author="phuong vu" w:date="2018-11-30T22:36:00Z">
                  <w:rPr>
                    <w:ins w:id="22411" w:author="phuong vu" w:date="2018-11-21T20:09:00Z"/>
                    <w:b/>
                    <w:lang w:val="en-US"/>
                  </w:rPr>
                </w:rPrChange>
              </w:rPr>
              <w:pPrChange w:id="22412" w:author="phuong vu" w:date="2018-11-30T14:16:00Z">
                <w:pPr>
                  <w:spacing w:line="360" w:lineRule="auto"/>
                  <w:jc w:val="center"/>
                </w:pPr>
              </w:pPrChange>
            </w:pPr>
            <w:ins w:id="22413" w:author="phuong vu" w:date="2018-11-21T20:09:00Z">
              <w:r w:rsidRPr="00920004">
                <w:rPr>
                  <w:b/>
                  <w:lang w:val="en-US"/>
                  <w:rPrChange w:id="22414" w:author="phuong vu" w:date="2018-11-30T22:36:00Z">
                    <w:rPr>
                      <w:b/>
                      <w:lang w:val="en-US"/>
                    </w:rPr>
                  </w:rPrChange>
                </w:rPr>
                <w:t>Tên bảng/</w:t>
              </w:r>
            </w:ins>
          </w:p>
          <w:p w14:paraId="72718ADE" w14:textId="77777777" w:rsidR="00692A1B" w:rsidRPr="00920004" w:rsidRDefault="00692A1B" w:rsidP="00BD0851">
            <w:pPr>
              <w:spacing w:before="240" w:line="0" w:lineRule="atLeast"/>
              <w:jc w:val="center"/>
              <w:rPr>
                <w:ins w:id="22415" w:author="phuong vu" w:date="2018-11-21T20:09:00Z"/>
                <w:b/>
                <w:lang w:val="en-US"/>
                <w:rPrChange w:id="22416" w:author="phuong vu" w:date="2018-11-30T22:36:00Z">
                  <w:rPr>
                    <w:ins w:id="22417" w:author="phuong vu" w:date="2018-11-21T20:09:00Z"/>
                    <w:b/>
                    <w:lang w:val="en-US"/>
                  </w:rPr>
                </w:rPrChange>
              </w:rPr>
              <w:pPrChange w:id="22418" w:author="phuong vu" w:date="2018-11-30T14:16:00Z">
                <w:pPr>
                  <w:spacing w:line="360" w:lineRule="auto"/>
                  <w:jc w:val="center"/>
                </w:pPr>
              </w:pPrChange>
            </w:pPr>
            <w:ins w:id="22419" w:author="phuong vu" w:date="2018-11-21T20:09:00Z">
              <w:r w:rsidRPr="00920004">
                <w:rPr>
                  <w:b/>
                  <w:lang w:val="en-US"/>
                  <w:rPrChange w:id="22420" w:author="phuong vu" w:date="2018-11-30T22:36:00Z">
                    <w:rPr>
                      <w:b/>
                      <w:lang w:val="en-US"/>
                    </w:rPr>
                  </w:rPrChange>
                </w:rPr>
                <w:t>Cấu trúc dữ liệu</w:t>
              </w:r>
            </w:ins>
          </w:p>
        </w:tc>
        <w:tc>
          <w:tcPr>
            <w:tcW w:w="5612" w:type="dxa"/>
            <w:gridSpan w:val="4"/>
            <w:vAlign w:val="center"/>
          </w:tcPr>
          <w:p w14:paraId="08E96941" w14:textId="77777777" w:rsidR="00692A1B" w:rsidRPr="00920004" w:rsidRDefault="00692A1B" w:rsidP="00BD0851">
            <w:pPr>
              <w:spacing w:before="240" w:line="0" w:lineRule="atLeast"/>
              <w:jc w:val="center"/>
              <w:rPr>
                <w:ins w:id="22421" w:author="phuong vu" w:date="2018-11-21T20:09:00Z"/>
                <w:b/>
                <w:lang w:val="en-US"/>
                <w:rPrChange w:id="22422" w:author="phuong vu" w:date="2018-11-30T22:36:00Z">
                  <w:rPr>
                    <w:ins w:id="22423" w:author="phuong vu" w:date="2018-11-21T20:09:00Z"/>
                    <w:b/>
                    <w:lang w:val="en-US"/>
                  </w:rPr>
                </w:rPrChange>
              </w:rPr>
              <w:pPrChange w:id="22424" w:author="phuong vu" w:date="2018-11-30T14:16:00Z">
                <w:pPr>
                  <w:spacing w:line="360" w:lineRule="auto"/>
                  <w:jc w:val="center"/>
                </w:pPr>
              </w:pPrChange>
            </w:pPr>
            <w:ins w:id="22425" w:author="phuong vu" w:date="2018-11-21T20:09:00Z">
              <w:r w:rsidRPr="00920004">
                <w:rPr>
                  <w:b/>
                  <w:lang w:val="en-US"/>
                  <w:rPrChange w:id="22426" w:author="phuong vu" w:date="2018-11-30T22:36:00Z">
                    <w:rPr>
                      <w:b/>
                      <w:lang w:val="en-US"/>
                    </w:rPr>
                  </w:rPrChange>
                </w:rPr>
                <w:t>Phương thức</w:t>
              </w:r>
            </w:ins>
          </w:p>
        </w:tc>
      </w:tr>
      <w:tr w:rsidR="00692A1B" w:rsidRPr="00920004" w14:paraId="0D80272A" w14:textId="77777777" w:rsidTr="00D41CA7">
        <w:trPr>
          <w:ins w:id="22427" w:author="phuong vu" w:date="2018-11-21T20:09:00Z"/>
        </w:trPr>
        <w:tc>
          <w:tcPr>
            <w:tcW w:w="797" w:type="dxa"/>
            <w:vMerge/>
            <w:vAlign w:val="center"/>
          </w:tcPr>
          <w:p w14:paraId="6D7B5C68" w14:textId="77777777" w:rsidR="00692A1B" w:rsidRPr="00920004" w:rsidRDefault="00692A1B" w:rsidP="00BD0851">
            <w:pPr>
              <w:spacing w:before="240" w:line="0" w:lineRule="atLeast"/>
              <w:jc w:val="center"/>
              <w:rPr>
                <w:ins w:id="22428" w:author="phuong vu" w:date="2018-11-21T20:09:00Z"/>
                <w:b/>
                <w:lang w:val="en-US"/>
                <w:rPrChange w:id="22429" w:author="phuong vu" w:date="2018-11-30T22:36:00Z">
                  <w:rPr>
                    <w:ins w:id="22430" w:author="phuong vu" w:date="2018-11-21T20:09:00Z"/>
                    <w:b/>
                    <w:lang w:val="en-US"/>
                  </w:rPr>
                </w:rPrChange>
              </w:rPr>
              <w:pPrChange w:id="22431" w:author="phuong vu" w:date="2018-11-30T14:16:00Z">
                <w:pPr>
                  <w:spacing w:line="360" w:lineRule="auto"/>
                  <w:jc w:val="center"/>
                </w:pPr>
              </w:pPrChange>
            </w:pPr>
          </w:p>
        </w:tc>
        <w:tc>
          <w:tcPr>
            <w:tcW w:w="2368" w:type="dxa"/>
            <w:vMerge/>
            <w:vAlign w:val="center"/>
          </w:tcPr>
          <w:p w14:paraId="3094FE63" w14:textId="77777777" w:rsidR="00692A1B" w:rsidRPr="00920004" w:rsidRDefault="00692A1B" w:rsidP="00BD0851">
            <w:pPr>
              <w:spacing w:before="240" w:line="0" w:lineRule="atLeast"/>
              <w:jc w:val="center"/>
              <w:rPr>
                <w:ins w:id="22432" w:author="phuong vu" w:date="2018-11-21T20:09:00Z"/>
                <w:b/>
                <w:lang w:val="en-US"/>
                <w:rPrChange w:id="22433" w:author="phuong vu" w:date="2018-11-30T22:36:00Z">
                  <w:rPr>
                    <w:ins w:id="22434" w:author="phuong vu" w:date="2018-11-21T20:09:00Z"/>
                    <w:b/>
                    <w:lang w:val="en-US"/>
                  </w:rPr>
                </w:rPrChange>
              </w:rPr>
              <w:pPrChange w:id="22435" w:author="phuong vu" w:date="2018-11-30T14:16:00Z">
                <w:pPr>
                  <w:spacing w:line="360" w:lineRule="auto"/>
                  <w:jc w:val="center"/>
                </w:pPr>
              </w:pPrChange>
            </w:pPr>
          </w:p>
        </w:tc>
        <w:tc>
          <w:tcPr>
            <w:tcW w:w="1414" w:type="dxa"/>
            <w:vAlign w:val="center"/>
          </w:tcPr>
          <w:p w14:paraId="5EEFF880" w14:textId="77777777" w:rsidR="00692A1B" w:rsidRPr="00920004" w:rsidRDefault="00692A1B" w:rsidP="00BD0851">
            <w:pPr>
              <w:spacing w:before="240" w:line="0" w:lineRule="atLeast"/>
              <w:jc w:val="center"/>
              <w:rPr>
                <w:ins w:id="22436" w:author="phuong vu" w:date="2018-11-21T20:09:00Z"/>
                <w:b/>
                <w:lang w:val="en-US"/>
                <w:rPrChange w:id="22437" w:author="phuong vu" w:date="2018-11-30T22:36:00Z">
                  <w:rPr>
                    <w:ins w:id="22438" w:author="phuong vu" w:date="2018-11-21T20:09:00Z"/>
                    <w:b/>
                    <w:lang w:val="en-US"/>
                  </w:rPr>
                </w:rPrChange>
              </w:rPr>
              <w:pPrChange w:id="22439" w:author="phuong vu" w:date="2018-11-30T14:16:00Z">
                <w:pPr>
                  <w:spacing w:line="360" w:lineRule="auto"/>
                  <w:jc w:val="center"/>
                </w:pPr>
              </w:pPrChange>
            </w:pPr>
            <w:ins w:id="22440" w:author="phuong vu" w:date="2018-11-21T20:09:00Z">
              <w:r w:rsidRPr="00920004">
                <w:rPr>
                  <w:b/>
                  <w:lang w:val="en-US"/>
                  <w:rPrChange w:id="22441" w:author="phuong vu" w:date="2018-11-30T22:36:00Z">
                    <w:rPr>
                      <w:b/>
                      <w:lang w:val="en-US"/>
                    </w:rPr>
                  </w:rPrChange>
                </w:rPr>
                <w:t>Thêm</w:t>
              </w:r>
            </w:ins>
          </w:p>
        </w:tc>
        <w:tc>
          <w:tcPr>
            <w:tcW w:w="1395" w:type="dxa"/>
            <w:vAlign w:val="center"/>
          </w:tcPr>
          <w:p w14:paraId="371D2CDA" w14:textId="77777777" w:rsidR="00692A1B" w:rsidRPr="00920004" w:rsidRDefault="00692A1B" w:rsidP="00BD0851">
            <w:pPr>
              <w:spacing w:before="240" w:line="0" w:lineRule="atLeast"/>
              <w:jc w:val="center"/>
              <w:rPr>
                <w:ins w:id="22442" w:author="phuong vu" w:date="2018-11-21T20:09:00Z"/>
                <w:b/>
                <w:lang w:val="en-US"/>
                <w:rPrChange w:id="22443" w:author="phuong vu" w:date="2018-11-30T22:36:00Z">
                  <w:rPr>
                    <w:ins w:id="22444" w:author="phuong vu" w:date="2018-11-21T20:09:00Z"/>
                    <w:b/>
                    <w:lang w:val="en-US"/>
                  </w:rPr>
                </w:rPrChange>
              </w:rPr>
              <w:pPrChange w:id="22445" w:author="phuong vu" w:date="2018-11-30T14:16:00Z">
                <w:pPr>
                  <w:spacing w:line="360" w:lineRule="auto"/>
                  <w:jc w:val="center"/>
                </w:pPr>
              </w:pPrChange>
            </w:pPr>
            <w:ins w:id="22446" w:author="phuong vu" w:date="2018-11-21T20:09:00Z">
              <w:r w:rsidRPr="00920004">
                <w:rPr>
                  <w:b/>
                  <w:lang w:val="en-US"/>
                  <w:rPrChange w:id="22447" w:author="phuong vu" w:date="2018-11-30T22:36:00Z">
                    <w:rPr>
                      <w:b/>
                      <w:lang w:val="en-US"/>
                    </w:rPr>
                  </w:rPrChange>
                </w:rPr>
                <w:t>Sửa</w:t>
              </w:r>
            </w:ins>
          </w:p>
        </w:tc>
        <w:tc>
          <w:tcPr>
            <w:tcW w:w="1397" w:type="dxa"/>
            <w:vAlign w:val="center"/>
          </w:tcPr>
          <w:p w14:paraId="754E85AD" w14:textId="77777777" w:rsidR="00692A1B" w:rsidRPr="00920004" w:rsidRDefault="00692A1B" w:rsidP="00BD0851">
            <w:pPr>
              <w:spacing w:before="240" w:line="0" w:lineRule="atLeast"/>
              <w:jc w:val="center"/>
              <w:rPr>
                <w:ins w:id="22448" w:author="phuong vu" w:date="2018-11-21T20:09:00Z"/>
                <w:b/>
                <w:lang w:val="en-US"/>
                <w:rPrChange w:id="22449" w:author="phuong vu" w:date="2018-11-30T22:36:00Z">
                  <w:rPr>
                    <w:ins w:id="22450" w:author="phuong vu" w:date="2018-11-21T20:09:00Z"/>
                    <w:b/>
                    <w:lang w:val="en-US"/>
                  </w:rPr>
                </w:rPrChange>
              </w:rPr>
              <w:pPrChange w:id="22451" w:author="phuong vu" w:date="2018-11-30T14:16:00Z">
                <w:pPr>
                  <w:spacing w:line="360" w:lineRule="auto"/>
                  <w:jc w:val="center"/>
                </w:pPr>
              </w:pPrChange>
            </w:pPr>
            <w:ins w:id="22452" w:author="phuong vu" w:date="2018-11-21T20:09:00Z">
              <w:r w:rsidRPr="00920004">
                <w:rPr>
                  <w:b/>
                  <w:lang w:val="en-US"/>
                  <w:rPrChange w:id="22453" w:author="phuong vu" w:date="2018-11-30T22:36:00Z">
                    <w:rPr>
                      <w:b/>
                      <w:lang w:val="en-US"/>
                    </w:rPr>
                  </w:rPrChange>
                </w:rPr>
                <w:t>Xóa</w:t>
              </w:r>
            </w:ins>
          </w:p>
        </w:tc>
        <w:tc>
          <w:tcPr>
            <w:tcW w:w="1406" w:type="dxa"/>
            <w:vAlign w:val="center"/>
          </w:tcPr>
          <w:p w14:paraId="606B3FEC" w14:textId="77777777" w:rsidR="00692A1B" w:rsidRPr="00920004" w:rsidRDefault="00692A1B" w:rsidP="00BD0851">
            <w:pPr>
              <w:spacing w:before="240" w:line="0" w:lineRule="atLeast"/>
              <w:jc w:val="center"/>
              <w:rPr>
                <w:ins w:id="22454" w:author="phuong vu" w:date="2018-11-21T20:09:00Z"/>
                <w:b/>
                <w:lang w:val="en-US"/>
                <w:rPrChange w:id="22455" w:author="phuong vu" w:date="2018-11-30T22:36:00Z">
                  <w:rPr>
                    <w:ins w:id="22456" w:author="phuong vu" w:date="2018-11-21T20:09:00Z"/>
                    <w:b/>
                    <w:lang w:val="en-US"/>
                  </w:rPr>
                </w:rPrChange>
              </w:rPr>
              <w:pPrChange w:id="22457" w:author="phuong vu" w:date="2018-11-30T14:16:00Z">
                <w:pPr>
                  <w:spacing w:line="360" w:lineRule="auto"/>
                  <w:jc w:val="center"/>
                </w:pPr>
              </w:pPrChange>
            </w:pPr>
            <w:ins w:id="22458" w:author="phuong vu" w:date="2018-11-21T20:09:00Z">
              <w:r w:rsidRPr="00920004">
                <w:rPr>
                  <w:b/>
                  <w:lang w:val="en-US"/>
                  <w:rPrChange w:id="22459" w:author="phuong vu" w:date="2018-11-30T22:36:00Z">
                    <w:rPr>
                      <w:b/>
                      <w:lang w:val="en-US"/>
                    </w:rPr>
                  </w:rPrChange>
                </w:rPr>
                <w:t>Truy vấn</w:t>
              </w:r>
            </w:ins>
          </w:p>
        </w:tc>
      </w:tr>
      <w:tr w:rsidR="00692A1B" w:rsidRPr="00920004" w14:paraId="1474F34A" w14:textId="77777777" w:rsidTr="00E64310">
        <w:tblPrEx>
          <w:tblW w:w="0" w:type="auto"/>
          <w:tblPrExChange w:id="22460" w:author="phuong vu" w:date="2018-11-30T23:19:00Z">
            <w:tblPrEx>
              <w:tblW w:w="0" w:type="auto"/>
            </w:tblPrEx>
          </w:tblPrExChange>
        </w:tblPrEx>
        <w:trPr>
          <w:ins w:id="22461" w:author="phuong vu" w:date="2018-11-21T20:09:00Z"/>
        </w:trPr>
        <w:tc>
          <w:tcPr>
            <w:tcW w:w="797" w:type="dxa"/>
            <w:vAlign w:val="center"/>
            <w:tcPrChange w:id="22462" w:author="phuong vu" w:date="2018-11-30T23:19:00Z">
              <w:tcPr>
                <w:tcW w:w="797" w:type="dxa"/>
              </w:tcPr>
            </w:tcPrChange>
          </w:tcPr>
          <w:p w14:paraId="086B355A" w14:textId="77777777" w:rsidR="00692A1B" w:rsidRPr="00920004" w:rsidRDefault="00692A1B" w:rsidP="00E64310">
            <w:pPr>
              <w:jc w:val="center"/>
              <w:rPr>
                <w:ins w:id="22463" w:author="phuong vu" w:date="2018-11-21T20:09:00Z"/>
                <w:lang w:val="en-US"/>
                <w:rPrChange w:id="22464" w:author="phuong vu" w:date="2018-11-30T22:36:00Z">
                  <w:rPr>
                    <w:ins w:id="22465" w:author="phuong vu" w:date="2018-11-21T20:09:00Z"/>
                    <w:lang w:val="en-US"/>
                  </w:rPr>
                </w:rPrChange>
              </w:rPr>
              <w:pPrChange w:id="22466" w:author="phuong vu" w:date="2018-11-30T23:19:00Z">
                <w:pPr>
                  <w:spacing w:line="360" w:lineRule="auto"/>
                  <w:jc w:val="center"/>
                </w:pPr>
              </w:pPrChange>
            </w:pPr>
            <w:ins w:id="22467" w:author="phuong vu" w:date="2018-11-21T20:09:00Z">
              <w:r w:rsidRPr="00920004">
                <w:rPr>
                  <w:lang w:val="en-US"/>
                  <w:rPrChange w:id="22468" w:author="phuong vu" w:date="2018-11-30T22:36:00Z">
                    <w:rPr>
                      <w:lang w:val="en-US"/>
                    </w:rPr>
                  </w:rPrChange>
                </w:rPr>
                <w:t>1</w:t>
              </w:r>
            </w:ins>
          </w:p>
        </w:tc>
        <w:tc>
          <w:tcPr>
            <w:tcW w:w="2368" w:type="dxa"/>
            <w:tcPrChange w:id="22469" w:author="phuong vu" w:date="2018-11-30T23:19:00Z">
              <w:tcPr>
                <w:tcW w:w="2368" w:type="dxa"/>
              </w:tcPr>
            </w:tcPrChange>
          </w:tcPr>
          <w:p w14:paraId="13EA6EED" w14:textId="77777777" w:rsidR="00692A1B" w:rsidRPr="00920004" w:rsidRDefault="00692A1B" w:rsidP="00E64310">
            <w:pPr>
              <w:rPr>
                <w:ins w:id="22470" w:author="phuong vu" w:date="2018-11-21T20:09:00Z"/>
                <w:lang w:val="en-US"/>
                <w:rPrChange w:id="22471" w:author="phuong vu" w:date="2018-11-30T22:36:00Z">
                  <w:rPr>
                    <w:ins w:id="22472" w:author="phuong vu" w:date="2018-11-21T20:09:00Z"/>
                    <w:lang w:val="en-US"/>
                  </w:rPr>
                </w:rPrChange>
              </w:rPr>
              <w:pPrChange w:id="22473" w:author="phuong vu" w:date="2018-11-30T23:19:00Z">
                <w:pPr>
                  <w:spacing w:line="360" w:lineRule="auto"/>
                </w:pPr>
              </w:pPrChange>
            </w:pPr>
            <w:ins w:id="22474" w:author="phuong vu" w:date="2018-11-21T20:09:00Z">
              <w:r w:rsidRPr="00920004">
                <w:rPr>
                  <w:lang w:val="en-US"/>
                  <w:rPrChange w:id="22475" w:author="phuong vu" w:date="2018-11-30T22:36:00Z">
                    <w:rPr>
                      <w:lang w:val="en-US"/>
                    </w:rPr>
                  </w:rPrChange>
                </w:rPr>
                <w:t>service_type</w:t>
              </w:r>
            </w:ins>
          </w:p>
        </w:tc>
        <w:tc>
          <w:tcPr>
            <w:tcW w:w="1414" w:type="dxa"/>
            <w:tcPrChange w:id="22476" w:author="phuong vu" w:date="2018-11-30T23:19:00Z">
              <w:tcPr>
                <w:tcW w:w="1414" w:type="dxa"/>
              </w:tcPr>
            </w:tcPrChange>
          </w:tcPr>
          <w:p w14:paraId="23AE3A8A" w14:textId="77777777" w:rsidR="00692A1B" w:rsidRPr="00920004" w:rsidRDefault="00692A1B" w:rsidP="00BD0851">
            <w:pPr>
              <w:spacing w:before="240" w:line="0" w:lineRule="atLeast"/>
              <w:jc w:val="center"/>
              <w:rPr>
                <w:ins w:id="22477" w:author="phuong vu" w:date="2018-11-21T20:09:00Z"/>
                <w:lang w:val="en-US"/>
                <w:rPrChange w:id="22478" w:author="phuong vu" w:date="2018-11-30T22:36:00Z">
                  <w:rPr>
                    <w:ins w:id="22479" w:author="phuong vu" w:date="2018-11-21T20:09:00Z"/>
                    <w:lang w:val="en-US"/>
                  </w:rPr>
                </w:rPrChange>
              </w:rPr>
              <w:pPrChange w:id="22480" w:author="phuong vu" w:date="2018-11-30T14:16:00Z">
                <w:pPr>
                  <w:spacing w:line="360" w:lineRule="auto"/>
                  <w:jc w:val="center"/>
                </w:pPr>
              </w:pPrChange>
            </w:pPr>
          </w:p>
        </w:tc>
        <w:tc>
          <w:tcPr>
            <w:tcW w:w="1395" w:type="dxa"/>
            <w:tcPrChange w:id="22481" w:author="phuong vu" w:date="2018-11-30T23:19:00Z">
              <w:tcPr>
                <w:tcW w:w="1395" w:type="dxa"/>
              </w:tcPr>
            </w:tcPrChange>
          </w:tcPr>
          <w:p w14:paraId="6E087BB3" w14:textId="77777777" w:rsidR="00692A1B" w:rsidRPr="00920004" w:rsidRDefault="00692A1B" w:rsidP="00BD0851">
            <w:pPr>
              <w:spacing w:before="240" w:line="0" w:lineRule="atLeast"/>
              <w:jc w:val="center"/>
              <w:rPr>
                <w:ins w:id="22482" w:author="phuong vu" w:date="2018-11-21T20:09:00Z"/>
                <w:lang w:val="en-US"/>
                <w:rPrChange w:id="22483" w:author="phuong vu" w:date="2018-11-30T22:36:00Z">
                  <w:rPr>
                    <w:ins w:id="22484" w:author="phuong vu" w:date="2018-11-21T20:09:00Z"/>
                    <w:lang w:val="en-US"/>
                  </w:rPr>
                </w:rPrChange>
              </w:rPr>
              <w:pPrChange w:id="22485" w:author="phuong vu" w:date="2018-11-30T14:16:00Z">
                <w:pPr>
                  <w:spacing w:line="360" w:lineRule="auto"/>
                  <w:jc w:val="center"/>
                </w:pPr>
              </w:pPrChange>
            </w:pPr>
          </w:p>
        </w:tc>
        <w:tc>
          <w:tcPr>
            <w:tcW w:w="1397" w:type="dxa"/>
            <w:tcPrChange w:id="22486" w:author="phuong vu" w:date="2018-11-30T23:19:00Z">
              <w:tcPr>
                <w:tcW w:w="1397" w:type="dxa"/>
              </w:tcPr>
            </w:tcPrChange>
          </w:tcPr>
          <w:p w14:paraId="567E6B60" w14:textId="77777777" w:rsidR="00692A1B" w:rsidRPr="00920004" w:rsidRDefault="00692A1B" w:rsidP="00BD0851">
            <w:pPr>
              <w:spacing w:before="240" w:line="0" w:lineRule="atLeast"/>
              <w:jc w:val="center"/>
              <w:rPr>
                <w:ins w:id="22487" w:author="phuong vu" w:date="2018-11-21T20:09:00Z"/>
                <w:lang w:val="en-US"/>
                <w:rPrChange w:id="22488" w:author="phuong vu" w:date="2018-11-30T22:36:00Z">
                  <w:rPr>
                    <w:ins w:id="22489" w:author="phuong vu" w:date="2018-11-21T20:09:00Z"/>
                    <w:lang w:val="en-US"/>
                  </w:rPr>
                </w:rPrChange>
              </w:rPr>
              <w:pPrChange w:id="22490" w:author="phuong vu" w:date="2018-11-30T14:16:00Z">
                <w:pPr>
                  <w:spacing w:line="360" w:lineRule="auto"/>
                  <w:jc w:val="center"/>
                </w:pPr>
              </w:pPrChange>
            </w:pPr>
          </w:p>
        </w:tc>
        <w:tc>
          <w:tcPr>
            <w:tcW w:w="1406" w:type="dxa"/>
            <w:tcPrChange w:id="22491" w:author="phuong vu" w:date="2018-11-30T23:19:00Z">
              <w:tcPr>
                <w:tcW w:w="1406" w:type="dxa"/>
              </w:tcPr>
            </w:tcPrChange>
          </w:tcPr>
          <w:p w14:paraId="4AEA2AB3" w14:textId="77777777" w:rsidR="00692A1B" w:rsidRPr="00920004" w:rsidRDefault="00692A1B" w:rsidP="00BD0851">
            <w:pPr>
              <w:spacing w:before="240" w:line="0" w:lineRule="atLeast"/>
              <w:jc w:val="center"/>
              <w:rPr>
                <w:ins w:id="22492" w:author="phuong vu" w:date="2018-11-21T20:09:00Z"/>
                <w:lang w:val="en-US"/>
                <w:rPrChange w:id="22493" w:author="phuong vu" w:date="2018-11-30T22:36:00Z">
                  <w:rPr>
                    <w:ins w:id="22494" w:author="phuong vu" w:date="2018-11-21T20:09:00Z"/>
                    <w:lang w:val="en-US"/>
                  </w:rPr>
                </w:rPrChange>
              </w:rPr>
              <w:pPrChange w:id="22495" w:author="phuong vu" w:date="2018-11-30T14:16:00Z">
                <w:pPr>
                  <w:jc w:val="center"/>
                </w:pPr>
              </w:pPrChange>
            </w:pPr>
            <w:ins w:id="22496" w:author="phuong vu" w:date="2018-11-21T20:09:00Z">
              <w:r w:rsidRPr="00920004">
                <w:rPr>
                  <w:lang w:val="en-US"/>
                  <w:rPrChange w:id="22497" w:author="phuong vu" w:date="2018-11-30T22:36:00Z">
                    <w:rPr>
                      <w:lang w:val="en-US"/>
                    </w:rPr>
                  </w:rPrChange>
                </w:rPr>
                <w:t>X</w:t>
              </w:r>
            </w:ins>
          </w:p>
        </w:tc>
      </w:tr>
      <w:tr w:rsidR="00692A1B" w:rsidRPr="00920004" w14:paraId="66DB3915" w14:textId="77777777" w:rsidTr="00E64310">
        <w:tblPrEx>
          <w:tblW w:w="0" w:type="auto"/>
          <w:tblPrExChange w:id="22498" w:author="phuong vu" w:date="2018-11-30T23:19:00Z">
            <w:tblPrEx>
              <w:tblW w:w="0" w:type="auto"/>
            </w:tblPrEx>
          </w:tblPrExChange>
        </w:tblPrEx>
        <w:trPr>
          <w:ins w:id="22499" w:author="phuong vu" w:date="2018-11-21T20:09:00Z"/>
        </w:trPr>
        <w:tc>
          <w:tcPr>
            <w:tcW w:w="797" w:type="dxa"/>
            <w:vAlign w:val="center"/>
            <w:tcPrChange w:id="22500" w:author="phuong vu" w:date="2018-11-30T23:19:00Z">
              <w:tcPr>
                <w:tcW w:w="797" w:type="dxa"/>
              </w:tcPr>
            </w:tcPrChange>
          </w:tcPr>
          <w:p w14:paraId="65A624B0" w14:textId="77777777" w:rsidR="00692A1B" w:rsidRPr="00920004" w:rsidRDefault="00692A1B" w:rsidP="00E64310">
            <w:pPr>
              <w:jc w:val="center"/>
              <w:rPr>
                <w:ins w:id="22501" w:author="phuong vu" w:date="2018-11-21T20:09:00Z"/>
                <w:lang w:val="en-US"/>
                <w:rPrChange w:id="22502" w:author="phuong vu" w:date="2018-11-30T22:36:00Z">
                  <w:rPr>
                    <w:ins w:id="22503" w:author="phuong vu" w:date="2018-11-21T20:09:00Z"/>
                    <w:lang w:val="en-US"/>
                  </w:rPr>
                </w:rPrChange>
              </w:rPr>
              <w:pPrChange w:id="22504" w:author="phuong vu" w:date="2018-11-30T23:19:00Z">
                <w:pPr>
                  <w:spacing w:line="360" w:lineRule="auto"/>
                  <w:jc w:val="center"/>
                </w:pPr>
              </w:pPrChange>
            </w:pPr>
            <w:ins w:id="22505" w:author="phuong vu" w:date="2018-11-21T20:09:00Z">
              <w:r w:rsidRPr="00920004">
                <w:rPr>
                  <w:lang w:val="en-US"/>
                  <w:rPrChange w:id="22506" w:author="phuong vu" w:date="2018-11-30T22:36:00Z">
                    <w:rPr>
                      <w:lang w:val="en-US"/>
                    </w:rPr>
                  </w:rPrChange>
                </w:rPr>
                <w:t>2</w:t>
              </w:r>
            </w:ins>
          </w:p>
        </w:tc>
        <w:tc>
          <w:tcPr>
            <w:tcW w:w="2368" w:type="dxa"/>
            <w:tcPrChange w:id="22507" w:author="phuong vu" w:date="2018-11-30T23:19:00Z">
              <w:tcPr>
                <w:tcW w:w="2368" w:type="dxa"/>
              </w:tcPr>
            </w:tcPrChange>
          </w:tcPr>
          <w:p w14:paraId="31DA66BB" w14:textId="77777777" w:rsidR="00692A1B" w:rsidRPr="00920004" w:rsidRDefault="00692A1B" w:rsidP="00E64310">
            <w:pPr>
              <w:rPr>
                <w:ins w:id="22508" w:author="phuong vu" w:date="2018-11-21T20:09:00Z"/>
                <w:lang w:val="en-US"/>
                <w:rPrChange w:id="22509" w:author="phuong vu" w:date="2018-11-30T22:36:00Z">
                  <w:rPr>
                    <w:ins w:id="22510" w:author="phuong vu" w:date="2018-11-21T20:09:00Z"/>
                    <w:lang w:val="en-US"/>
                  </w:rPr>
                </w:rPrChange>
              </w:rPr>
              <w:pPrChange w:id="22511" w:author="phuong vu" w:date="2018-11-30T23:19:00Z">
                <w:pPr>
                  <w:spacing w:line="360" w:lineRule="auto"/>
                </w:pPr>
              </w:pPrChange>
            </w:pPr>
            <w:ins w:id="22512" w:author="phuong vu" w:date="2018-11-21T20:09:00Z">
              <w:r w:rsidRPr="00920004">
                <w:rPr>
                  <w:lang w:val="en-US"/>
                  <w:rPrChange w:id="22513" w:author="phuong vu" w:date="2018-11-30T22:36:00Z">
                    <w:rPr>
                      <w:lang w:val="en-US"/>
                    </w:rPr>
                  </w:rPrChange>
                </w:rPr>
                <w:t>color</w:t>
              </w:r>
            </w:ins>
          </w:p>
        </w:tc>
        <w:tc>
          <w:tcPr>
            <w:tcW w:w="1414" w:type="dxa"/>
            <w:tcPrChange w:id="22514" w:author="phuong vu" w:date="2018-11-30T23:19:00Z">
              <w:tcPr>
                <w:tcW w:w="1414" w:type="dxa"/>
              </w:tcPr>
            </w:tcPrChange>
          </w:tcPr>
          <w:p w14:paraId="22A3D1E7" w14:textId="77777777" w:rsidR="00692A1B" w:rsidRPr="00920004" w:rsidRDefault="00692A1B" w:rsidP="00BD0851">
            <w:pPr>
              <w:spacing w:before="240" w:line="0" w:lineRule="atLeast"/>
              <w:jc w:val="center"/>
              <w:rPr>
                <w:ins w:id="22515" w:author="phuong vu" w:date="2018-11-21T20:09:00Z"/>
                <w:lang w:val="en-US"/>
                <w:rPrChange w:id="22516" w:author="phuong vu" w:date="2018-11-30T22:36:00Z">
                  <w:rPr>
                    <w:ins w:id="22517" w:author="phuong vu" w:date="2018-11-21T20:09:00Z"/>
                    <w:lang w:val="en-US"/>
                  </w:rPr>
                </w:rPrChange>
              </w:rPr>
              <w:pPrChange w:id="22518" w:author="phuong vu" w:date="2018-11-30T14:16:00Z">
                <w:pPr>
                  <w:spacing w:line="360" w:lineRule="auto"/>
                  <w:jc w:val="center"/>
                </w:pPr>
              </w:pPrChange>
            </w:pPr>
          </w:p>
        </w:tc>
        <w:tc>
          <w:tcPr>
            <w:tcW w:w="1395" w:type="dxa"/>
            <w:tcPrChange w:id="22519" w:author="phuong vu" w:date="2018-11-30T23:19:00Z">
              <w:tcPr>
                <w:tcW w:w="1395" w:type="dxa"/>
              </w:tcPr>
            </w:tcPrChange>
          </w:tcPr>
          <w:p w14:paraId="01B846B7" w14:textId="77777777" w:rsidR="00692A1B" w:rsidRPr="00920004" w:rsidRDefault="00692A1B" w:rsidP="00BD0851">
            <w:pPr>
              <w:spacing w:before="240" w:line="0" w:lineRule="atLeast"/>
              <w:jc w:val="center"/>
              <w:rPr>
                <w:ins w:id="22520" w:author="phuong vu" w:date="2018-11-21T20:09:00Z"/>
                <w:lang w:val="en-US"/>
                <w:rPrChange w:id="22521" w:author="phuong vu" w:date="2018-11-30T22:36:00Z">
                  <w:rPr>
                    <w:ins w:id="22522" w:author="phuong vu" w:date="2018-11-21T20:09:00Z"/>
                    <w:lang w:val="en-US"/>
                  </w:rPr>
                </w:rPrChange>
              </w:rPr>
              <w:pPrChange w:id="22523" w:author="phuong vu" w:date="2018-11-30T14:16:00Z">
                <w:pPr>
                  <w:spacing w:line="360" w:lineRule="auto"/>
                  <w:jc w:val="center"/>
                </w:pPr>
              </w:pPrChange>
            </w:pPr>
          </w:p>
        </w:tc>
        <w:tc>
          <w:tcPr>
            <w:tcW w:w="1397" w:type="dxa"/>
            <w:tcPrChange w:id="22524" w:author="phuong vu" w:date="2018-11-30T23:19:00Z">
              <w:tcPr>
                <w:tcW w:w="1397" w:type="dxa"/>
              </w:tcPr>
            </w:tcPrChange>
          </w:tcPr>
          <w:p w14:paraId="157D8C03" w14:textId="77777777" w:rsidR="00692A1B" w:rsidRPr="00920004" w:rsidRDefault="00692A1B" w:rsidP="00BD0851">
            <w:pPr>
              <w:spacing w:before="240" w:line="0" w:lineRule="atLeast"/>
              <w:jc w:val="center"/>
              <w:rPr>
                <w:ins w:id="22525" w:author="phuong vu" w:date="2018-11-21T20:09:00Z"/>
                <w:lang w:val="en-US"/>
                <w:rPrChange w:id="22526" w:author="phuong vu" w:date="2018-11-30T22:36:00Z">
                  <w:rPr>
                    <w:ins w:id="22527" w:author="phuong vu" w:date="2018-11-21T20:09:00Z"/>
                    <w:lang w:val="en-US"/>
                  </w:rPr>
                </w:rPrChange>
              </w:rPr>
              <w:pPrChange w:id="22528" w:author="phuong vu" w:date="2018-11-30T14:16:00Z">
                <w:pPr>
                  <w:spacing w:line="360" w:lineRule="auto"/>
                  <w:jc w:val="center"/>
                </w:pPr>
              </w:pPrChange>
            </w:pPr>
          </w:p>
        </w:tc>
        <w:tc>
          <w:tcPr>
            <w:tcW w:w="1406" w:type="dxa"/>
            <w:tcPrChange w:id="22529" w:author="phuong vu" w:date="2018-11-30T23:19:00Z">
              <w:tcPr>
                <w:tcW w:w="1406" w:type="dxa"/>
              </w:tcPr>
            </w:tcPrChange>
          </w:tcPr>
          <w:p w14:paraId="0C71050B" w14:textId="77777777" w:rsidR="00692A1B" w:rsidRPr="00920004" w:rsidRDefault="00692A1B" w:rsidP="00BD0851">
            <w:pPr>
              <w:spacing w:before="240" w:line="0" w:lineRule="atLeast"/>
              <w:jc w:val="center"/>
              <w:rPr>
                <w:ins w:id="22530" w:author="phuong vu" w:date="2018-11-21T20:09:00Z"/>
                <w:lang w:val="en-US"/>
                <w:rPrChange w:id="22531" w:author="phuong vu" w:date="2018-11-30T22:36:00Z">
                  <w:rPr>
                    <w:ins w:id="22532" w:author="phuong vu" w:date="2018-11-21T20:09:00Z"/>
                    <w:lang w:val="en-US"/>
                  </w:rPr>
                </w:rPrChange>
              </w:rPr>
              <w:pPrChange w:id="22533" w:author="phuong vu" w:date="2018-11-30T14:16:00Z">
                <w:pPr>
                  <w:jc w:val="center"/>
                </w:pPr>
              </w:pPrChange>
            </w:pPr>
            <w:ins w:id="22534" w:author="phuong vu" w:date="2018-11-21T20:09:00Z">
              <w:r w:rsidRPr="00920004">
                <w:rPr>
                  <w:lang w:val="en-US"/>
                  <w:rPrChange w:id="22535" w:author="phuong vu" w:date="2018-11-30T22:36:00Z">
                    <w:rPr>
                      <w:lang w:val="en-US"/>
                    </w:rPr>
                  </w:rPrChange>
                </w:rPr>
                <w:t>X</w:t>
              </w:r>
            </w:ins>
          </w:p>
        </w:tc>
      </w:tr>
      <w:tr w:rsidR="00692A1B" w:rsidRPr="00920004" w14:paraId="2AFAE696" w14:textId="77777777" w:rsidTr="00E64310">
        <w:tblPrEx>
          <w:tblW w:w="0" w:type="auto"/>
          <w:tblPrExChange w:id="22536" w:author="phuong vu" w:date="2018-11-30T23:19:00Z">
            <w:tblPrEx>
              <w:tblW w:w="0" w:type="auto"/>
            </w:tblPrEx>
          </w:tblPrExChange>
        </w:tblPrEx>
        <w:trPr>
          <w:ins w:id="22537" w:author="phuong vu" w:date="2018-11-21T20:09:00Z"/>
        </w:trPr>
        <w:tc>
          <w:tcPr>
            <w:tcW w:w="797" w:type="dxa"/>
            <w:vAlign w:val="center"/>
            <w:tcPrChange w:id="22538" w:author="phuong vu" w:date="2018-11-30T23:19:00Z">
              <w:tcPr>
                <w:tcW w:w="797" w:type="dxa"/>
              </w:tcPr>
            </w:tcPrChange>
          </w:tcPr>
          <w:p w14:paraId="0329BC6A" w14:textId="77777777" w:rsidR="00692A1B" w:rsidRPr="00920004" w:rsidRDefault="00692A1B" w:rsidP="00E64310">
            <w:pPr>
              <w:jc w:val="center"/>
              <w:rPr>
                <w:ins w:id="22539" w:author="phuong vu" w:date="2018-11-21T20:09:00Z"/>
                <w:lang w:val="en-US"/>
                <w:rPrChange w:id="22540" w:author="phuong vu" w:date="2018-11-30T22:36:00Z">
                  <w:rPr>
                    <w:ins w:id="22541" w:author="phuong vu" w:date="2018-11-21T20:09:00Z"/>
                    <w:lang w:val="en-US"/>
                  </w:rPr>
                </w:rPrChange>
              </w:rPr>
              <w:pPrChange w:id="22542" w:author="phuong vu" w:date="2018-11-30T23:19:00Z">
                <w:pPr>
                  <w:spacing w:line="360" w:lineRule="auto"/>
                  <w:jc w:val="center"/>
                </w:pPr>
              </w:pPrChange>
            </w:pPr>
            <w:ins w:id="22543" w:author="phuong vu" w:date="2018-11-21T20:09:00Z">
              <w:r w:rsidRPr="00920004">
                <w:rPr>
                  <w:lang w:val="en-US"/>
                  <w:rPrChange w:id="22544" w:author="phuong vu" w:date="2018-11-30T22:36:00Z">
                    <w:rPr>
                      <w:lang w:val="en-US"/>
                    </w:rPr>
                  </w:rPrChange>
                </w:rPr>
                <w:t>3</w:t>
              </w:r>
            </w:ins>
          </w:p>
        </w:tc>
        <w:tc>
          <w:tcPr>
            <w:tcW w:w="2368" w:type="dxa"/>
            <w:tcPrChange w:id="22545" w:author="phuong vu" w:date="2018-11-30T23:19:00Z">
              <w:tcPr>
                <w:tcW w:w="2368" w:type="dxa"/>
              </w:tcPr>
            </w:tcPrChange>
          </w:tcPr>
          <w:p w14:paraId="732DE38E" w14:textId="77777777" w:rsidR="00692A1B" w:rsidRPr="00920004" w:rsidRDefault="00692A1B" w:rsidP="00E64310">
            <w:pPr>
              <w:rPr>
                <w:ins w:id="22546" w:author="phuong vu" w:date="2018-11-21T20:09:00Z"/>
                <w:lang w:val="en-US"/>
                <w:rPrChange w:id="22547" w:author="phuong vu" w:date="2018-11-30T22:36:00Z">
                  <w:rPr>
                    <w:ins w:id="22548" w:author="phuong vu" w:date="2018-11-21T20:09:00Z"/>
                    <w:lang w:val="en-US"/>
                  </w:rPr>
                </w:rPrChange>
              </w:rPr>
              <w:pPrChange w:id="22549" w:author="phuong vu" w:date="2018-11-30T23:19:00Z">
                <w:pPr>
                  <w:spacing w:line="360" w:lineRule="auto"/>
                </w:pPr>
              </w:pPrChange>
            </w:pPr>
            <w:ins w:id="22550" w:author="phuong vu" w:date="2018-11-21T20:09:00Z">
              <w:r w:rsidRPr="00920004">
                <w:rPr>
                  <w:lang w:val="en-US"/>
                  <w:rPrChange w:id="22551" w:author="phuong vu" w:date="2018-11-30T22:36:00Z">
                    <w:rPr>
                      <w:lang w:val="en-US"/>
                    </w:rPr>
                  </w:rPrChange>
                </w:rPr>
                <w:t>material</w:t>
              </w:r>
            </w:ins>
          </w:p>
        </w:tc>
        <w:tc>
          <w:tcPr>
            <w:tcW w:w="1414" w:type="dxa"/>
            <w:tcPrChange w:id="22552" w:author="phuong vu" w:date="2018-11-30T23:19:00Z">
              <w:tcPr>
                <w:tcW w:w="1414" w:type="dxa"/>
              </w:tcPr>
            </w:tcPrChange>
          </w:tcPr>
          <w:p w14:paraId="427FAF81" w14:textId="77777777" w:rsidR="00692A1B" w:rsidRPr="00920004" w:rsidRDefault="00692A1B" w:rsidP="00BD0851">
            <w:pPr>
              <w:spacing w:before="240" w:line="0" w:lineRule="atLeast"/>
              <w:jc w:val="center"/>
              <w:rPr>
                <w:ins w:id="22553" w:author="phuong vu" w:date="2018-11-21T20:09:00Z"/>
                <w:lang w:val="en-US"/>
                <w:rPrChange w:id="22554" w:author="phuong vu" w:date="2018-11-30T22:36:00Z">
                  <w:rPr>
                    <w:ins w:id="22555" w:author="phuong vu" w:date="2018-11-21T20:09:00Z"/>
                    <w:lang w:val="en-US"/>
                  </w:rPr>
                </w:rPrChange>
              </w:rPr>
              <w:pPrChange w:id="22556" w:author="phuong vu" w:date="2018-11-30T14:16:00Z">
                <w:pPr>
                  <w:spacing w:line="360" w:lineRule="auto"/>
                  <w:jc w:val="center"/>
                </w:pPr>
              </w:pPrChange>
            </w:pPr>
          </w:p>
        </w:tc>
        <w:tc>
          <w:tcPr>
            <w:tcW w:w="1395" w:type="dxa"/>
            <w:tcPrChange w:id="22557" w:author="phuong vu" w:date="2018-11-30T23:19:00Z">
              <w:tcPr>
                <w:tcW w:w="1395" w:type="dxa"/>
              </w:tcPr>
            </w:tcPrChange>
          </w:tcPr>
          <w:p w14:paraId="377CCE71" w14:textId="77777777" w:rsidR="00692A1B" w:rsidRPr="00920004" w:rsidRDefault="00692A1B" w:rsidP="00BD0851">
            <w:pPr>
              <w:spacing w:before="240" w:line="0" w:lineRule="atLeast"/>
              <w:jc w:val="center"/>
              <w:rPr>
                <w:ins w:id="22558" w:author="phuong vu" w:date="2018-11-21T20:09:00Z"/>
                <w:lang w:val="en-US"/>
                <w:rPrChange w:id="22559" w:author="phuong vu" w:date="2018-11-30T22:36:00Z">
                  <w:rPr>
                    <w:ins w:id="22560" w:author="phuong vu" w:date="2018-11-21T20:09:00Z"/>
                    <w:lang w:val="en-US"/>
                  </w:rPr>
                </w:rPrChange>
              </w:rPr>
              <w:pPrChange w:id="22561" w:author="phuong vu" w:date="2018-11-30T14:16:00Z">
                <w:pPr>
                  <w:spacing w:line="360" w:lineRule="auto"/>
                  <w:jc w:val="center"/>
                </w:pPr>
              </w:pPrChange>
            </w:pPr>
          </w:p>
        </w:tc>
        <w:tc>
          <w:tcPr>
            <w:tcW w:w="1397" w:type="dxa"/>
            <w:tcPrChange w:id="22562" w:author="phuong vu" w:date="2018-11-30T23:19:00Z">
              <w:tcPr>
                <w:tcW w:w="1397" w:type="dxa"/>
              </w:tcPr>
            </w:tcPrChange>
          </w:tcPr>
          <w:p w14:paraId="4A089214" w14:textId="77777777" w:rsidR="00692A1B" w:rsidRPr="00920004" w:rsidRDefault="00692A1B" w:rsidP="00BD0851">
            <w:pPr>
              <w:spacing w:before="240" w:line="0" w:lineRule="atLeast"/>
              <w:jc w:val="center"/>
              <w:rPr>
                <w:ins w:id="22563" w:author="phuong vu" w:date="2018-11-21T20:09:00Z"/>
                <w:lang w:val="en-US"/>
                <w:rPrChange w:id="22564" w:author="phuong vu" w:date="2018-11-30T22:36:00Z">
                  <w:rPr>
                    <w:ins w:id="22565" w:author="phuong vu" w:date="2018-11-21T20:09:00Z"/>
                    <w:lang w:val="en-US"/>
                  </w:rPr>
                </w:rPrChange>
              </w:rPr>
              <w:pPrChange w:id="22566" w:author="phuong vu" w:date="2018-11-30T14:16:00Z">
                <w:pPr>
                  <w:spacing w:line="360" w:lineRule="auto"/>
                  <w:jc w:val="center"/>
                </w:pPr>
              </w:pPrChange>
            </w:pPr>
          </w:p>
        </w:tc>
        <w:tc>
          <w:tcPr>
            <w:tcW w:w="1406" w:type="dxa"/>
            <w:tcPrChange w:id="22567" w:author="phuong vu" w:date="2018-11-30T23:19:00Z">
              <w:tcPr>
                <w:tcW w:w="1406" w:type="dxa"/>
              </w:tcPr>
            </w:tcPrChange>
          </w:tcPr>
          <w:p w14:paraId="45D8D89D" w14:textId="77777777" w:rsidR="00692A1B" w:rsidRPr="00920004" w:rsidRDefault="00692A1B" w:rsidP="00BD0851">
            <w:pPr>
              <w:spacing w:before="240" w:line="0" w:lineRule="atLeast"/>
              <w:jc w:val="center"/>
              <w:rPr>
                <w:ins w:id="22568" w:author="phuong vu" w:date="2018-11-21T20:09:00Z"/>
                <w:lang w:val="en-US"/>
                <w:rPrChange w:id="22569" w:author="phuong vu" w:date="2018-11-30T22:36:00Z">
                  <w:rPr>
                    <w:ins w:id="22570" w:author="phuong vu" w:date="2018-11-21T20:09:00Z"/>
                    <w:lang w:val="en-US"/>
                  </w:rPr>
                </w:rPrChange>
              </w:rPr>
              <w:pPrChange w:id="22571" w:author="phuong vu" w:date="2018-11-30T14:16:00Z">
                <w:pPr>
                  <w:jc w:val="center"/>
                </w:pPr>
              </w:pPrChange>
            </w:pPr>
            <w:ins w:id="22572" w:author="phuong vu" w:date="2018-11-21T20:09:00Z">
              <w:r w:rsidRPr="00920004">
                <w:rPr>
                  <w:lang w:val="en-US"/>
                  <w:rPrChange w:id="22573" w:author="phuong vu" w:date="2018-11-30T22:36:00Z">
                    <w:rPr>
                      <w:lang w:val="en-US"/>
                    </w:rPr>
                  </w:rPrChange>
                </w:rPr>
                <w:t>X</w:t>
              </w:r>
            </w:ins>
          </w:p>
        </w:tc>
      </w:tr>
      <w:tr w:rsidR="00692A1B" w:rsidRPr="00920004" w14:paraId="41A89494" w14:textId="77777777" w:rsidTr="00E64310">
        <w:tblPrEx>
          <w:tblW w:w="0" w:type="auto"/>
          <w:tblPrExChange w:id="22574" w:author="phuong vu" w:date="2018-11-30T23:19:00Z">
            <w:tblPrEx>
              <w:tblW w:w="0" w:type="auto"/>
            </w:tblPrEx>
          </w:tblPrExChange>
        </w:tblPrEx>
        <w:trPr>
          <w:ins w:id="22575" w:author="phuong vu" w:date="2018-11-21T20:09:00Z"/>
        </w:trPr>
        <w:tc>
          <w:tcPr>
            <w:tcW w:w="797" w:type="dxa"/>
            <w:vAlign w:val="center"/>
            <w:tcPrChange w:id="22576" w:author="phuong vu" w:date="2018-11-30T23:19:00Z">
              <w:tcPr>
                <w:tcW w:w="797" w:type="dxa"/>
              </w:tcPr>
            </w:tcPrChange>
          </w:tcPr>
          <w:p w14:paraId="766CE361" w14:textId="77777777" w:rsidR="00692A1B" w:rsidRPr="00920004" w:rsidRDefault="00692A1B" w:rsidP="00E64310">
            <w:pPr>
              <w:jc w:val="center"/>
              <w:rPr>
                <w:ins w:id="22577" w:author="phuong vu" w:date="2018-11-21T20:09:00Z"/>
                <w:lang w:val="en-US"/>
                <w:rPrChange w:id="22578" w:author="phuong vu" w:date="2018-11-30T22:36:00Z">
                  <w:rPr>
                    <w:ins w:id="22579" w:author="phuong vu" w:date="2018-11-21T20:09:00Z"/>
                    <w:lang w:val="en-US"/>
                  </w:rPr>
                </w:rPrChange>
              </w:rPr>
              <w:pPrChange w:id="22580" w:author="phuong vu" w:date="2018-11-30T23:19:00Z">
                <w:pPr>
                  <w:spacing w:line="360" w:lineRule="auto"/>
                  <w:jc w:val="center"/>
                </w:pPr>
              </w:pPrChange>
            </w:pPr>
            <w:ins w:id="22581" w:author="phuong vu" w:date="2018-11-21T20:09:00Z">
              <w:r w:rsidRPr="00920004">
                <w:rPr>
                  <w:lang w:val="en-US"/>
                  <w:rPrChange w:id="22582" w:author="phuong vu" w:date="2018-11-30T22:36:00Z">
                    <w:rPr>
                      <w:lang w:val="en-US"/>
                    </w:rPr>
                  </w:rPrChange>
                </w:rPr>
                <w:t>4</w:t>
              </w:r>
            </w:ins>
          </w:p>
        </w:tc>
        <w:tc>
          <w:tcPr>
            <w:tcW w:w="2368" w:type="dxa"/>
            <w:tcPrChange w:id="22583" w:author="phuong vu" w:date="2018-11-30T23:19:00Z">
              <w:tcPr>
                <w:tcW w:w="2368" w:type="dxa"/>
              </w:tcPr>
            </w:tcPrChange>
          </w:tcPr>
          <w:p w14:paraId="4A5BE6BD" w14:textId="77777777" w:rsidR="00692A1B" w:rsidRPr="00920004" w:rsidRDefault="00692A1B" w:rsidP="00E64310">
            <w:pPr>
              <w:rPr>
                <w:ins w:id="22584" w:author="phuong vu" w:date="2018-11-21T20:09:00Z"/>
                <w:lang w:val="en-US"/>
                <w:rPrChange w:id="22585" w:author="phuong vu" w:date="2018-11-30T22:36:00Z">
                  <w:rPr>
                    <w:ins w:id="22586" w:author="phuong vu" w:date="2018-11-21T20:09:00Z"/>
                    <w:lang w:val="en-US"/>
                  </w:rPr>
                </w:rPrChange>
              </w:rPr>
              <w:pPrChange w:id="22587" w:author="phuong vu" w:date="2018-11-30T23:19:00Z">
                <w:pPr>
                  <w:spacing w:line="360" w:lineRule="auto"/>
                </w:pPr>
              </w:pPrChange>
            </w:pPr>
            <w:ins w:id="22588" w:author="phuong vu" w:date="2018-11-21T20:09:00Z">
              <w:r w:rsidRPr="00920004">
                <w:rPr>
                  <w:lang w:val="en-US"/>
                  <w:rPrChange w:id="22589" w:author="phuong vu" w:date="2018-11-30T22:36:00Z">
                    <w:rPr>
                      <w:lang w:val="en-US"/>
                    </w:rPr>
                  </w:rPrChange>
                </w:rPr>
                <w:t>label</w:t>
              </w:r>
            </w:ins>
          </w:p>
        </w:tc>
        <w:tc>
          <w:tcPr>
            <w:tcW w:w="1414" w:type="dxa"/>
            <w:tcPrChange w:id="22590" w:author="phuong vu" w:date="2018-11-30T23:19:00Z">
              <w:tcPr>
                <w:tcW w:w="1414" w:type="dxa"/>
              </w:tcPr>
            </w:tcPrChange>
          </w:tcPr>
          <w:p w14:paraId="42AFCD15" w14:textId="77777777" w:rsidR="00692A1B" w:rsidRPr="00920004" w:rsidRDefault="00692A1B" w:rsidP="00BD0851">
            <w:pPr>
              <w:spacing w:before="240" w:line="0" w:lineRule="atLeast"/>
              <w:jc w:val="center"/>
              <w:rPr>
                <w:ins w:id="22591" w:author="phuong vu" w:date="2018-11-21T20:09:00Z"/>
                <w:lang w:val="en-US"/>
                <w:rPrChange w:id="22592" w:author="phuong vu" w:date="2018-11-30T22:36:00Z">
                  <w:rPr>
                    <w:ins w:id="22593" w:author="phuong vu" w:date="2018-11-21T20:09:00Z"/>
                    <w:lang w:val="en-US"/>
                  </w:rPr>
                </w:rPrChange>
              </w:rPr>
              <w:pPrChange w:id="22594" w:author="phuong vu" w:date="2018-11-30T14:16:00Z">
                <w:pPr>
                  <w:spacing w:line="360" w:lineRule="auto"/>
                  <w:jc w:val="center"/>
                </w:pPr>
              </w:pPrChange>
            </w:pPr>
          </w:p>
        </w:tc>
        <w:tc>
          <w:tcPr>
            <w:tcW w:w="1395" w:type="dxa"/>
            <w:tcPrChange w:id="22595" w:author="phuong vu" w:date="2018-11-30T23:19:00Z">
              <w:tcPr>
                <w:tcW w:w="1395" w:type="dxa"/>
              </w:tcPr>
            </w:tcPrChange>
          </w:tcPr>
          <w:p w14:paraId="6D5B7219" w14:textId="77777777" w:rsidR="00692A1B" w:rsidRPr="00920004" w:rsidRDefault="00692A1B" w:rsidP="00BD0851">
            <w:pPr>
              <w:spacing w:before="240" w:line="0" w:lineRule="atLeast"/>
              <w:jc w:val="center"/>
              <w:rPr>
                <w:ins w:id="22596" w:author="phuong vu" w:date="2018-11-21T20:09:00Z"/>
                <w:lang w:val="en-US"/>
                <w:rPrChange w:id="22597" w:author="phuong vu" w:date="2018-11-30T22:36:00Z">
                  <w:rPr>
                    <w:ins w:id="22598" w:author="phuong vu" w:date="2018-11-21T20:09:00Z"/>
                    <w:lang w:val="en-US"/>
                  </w:rPr>
                </w:rPrChange>
              </w:rPr>
              <w:pPrChange w:id="22599" w:author="phuong vu" w:date="2018-11-30T14:16:00Z">
                <w:pPr>
                  <w:spacing w:line="360" w:lineRule="auto"/>
                  <w:jc w:val="center"/>
                </w:pPr>
              </w:pPrChange>
            </w:pPr>
          </w:p>
        </w:tc>
        <w:tc>
          <w:tcPr>
            <w:tcW w:w="1397" w:type="dxa"/>
            <w:tcPrChange w:id="22600" w:author="phuong vu" w:date="2018-11-30T23:19:00Z">
              <w:tcPr>
                <w:tcW w:w="1397" w:type="dxa"/>
              </w:tcPr>
            </w:tcPrChange>
          </w:tcPr>
          <w:p w14:paraId="68351042" w14:textId="77777777" w:rsidR="00692A1B" w:rsidRPr="00920004" w:rsidRDefault="00692A1B" w:rsidP="00BD0851">
            <w:pPr>
              <w:spacing w:before="240" w:line="0" w:lineRule="atLeast"/>
              <w:jc w:val="center"/>
              <w:rPr>
                <w:ins w:id="22601" w:author="phuong vu" w:date="2018-11-21T20:09:00Z"/>
                <w:lang w:val="en-US"/>
                <w:rPrChange w:id="22602" w:author="phuong vu" w:date="2018-11-30T22:36:00Z">
                  <w:rPr>
                    <w:ins w:id="22603" w:author="phuong vu" w:date="2018-11-21T20:09:00Z"/>
                    <w:lang w:val="en-US"/>
                  </w:rPr>
                </w:rPrChange>
              </w:rPr>
              <w:pPrChange w:id="22604" w:author="phuong vu" w:date="2018-11-30T14:16:00Z">
                <w:pPr>
                  <w:spacing w:line="360" w:lineRule="auto"/>
                  <w:jc w:val="center"/>
                </w:pPr>
              </w:pPrChange>
            </w:pPr>
          </w:p>
        </w:tc>
        <w:tc>
          <w:tcPr>
            <w:tcW w:w="1406" w:type="dxa"/>
            <w:tcPrChange w:id="22605" w:author="phuong vu" w:date="2018-11-30T23:19:00Z">
              <w:tcPr>
                <w:tcW w:w="1406" w:type="dxa"/>
              </w:tcPr>
            </w:tcPrChange>
          </w:tcPr>
          <w:p w14:paraId="56BD9276" w14:textId="77777777" w:rsidR="00692A1B" w:rsidRPr="00920004" w:rsidRDefault="00692A1B" w:rsidP="00BD0851">
            <w:pPr>
              <w:spacing w:before="240" w:line="0" w:lineRule="atLeast"/>
              <w:jc w:val="center"/>
              <w:rPr>
                <w:ins w:id="22606" w:author="phuong vu" w:date="2018-11-21T20:09:00Z"/>
                <w:lang w:val="en-US"/>
                <w:rPrChange w:id="22607" w:author="phuong vu" w:date="2018-11-30T22:36:00Z">
                  <w:rPr>
                    <w:ins w:id="22608" w:author="phuong vu" w:date="2018-11-21T20:09:00Z"/>
                    <w:lang w:val="en-US"/>
                  </w:rPr>
                </w:rPrChange>
              </w:rPr>
              <w:pPrChange w:id="22609" w:author="phuong vu" w:date="2018-11-30T14:16:00Z">
                <w:pPr>
                  <w:jc w:val="center"/>
                </w:pPr>
              </w:pPrChange>
            </w:pPr>
            <w:ins w:id="22610" w:author="phuong vu" w:date="2018-11-21T20:09:00Z">
              <w:r w:rsidRPr="00920004">
                <w:rPr>
                  <w:lang w:val="en-US"/>
                  <w:rPrChange w:id="22611" w:author="phuong vu" w:date="2018-11-30T22:36:00Z">
                    <w:rPr>
                      <w:lang w:val="en-US"/>
                    </w:rPr>
                  </w:rPrChange>
                </w:rPr>
                <w:t>X</w:t>
              </w:r>
            </w:ins>
          </w:p>
        </w:tc>
      </w:tr>
      <w:tr w:rsidR="00692A1B" w:rsidRPr="00920004" w14:paraId="7B53A311" w14:textId="77777777" w:rsidTr="00E64310">
        <w:tblPrEx>
          <w:tblW w:w="0" w:type="auto"/>
          <w:tblPrExChange w:id="22612" w:author="phuong vu" w:date="2018-11-30T23:19:00Z">
            <w:tblPrEx>
              <w:tblW w:w="0" w:type="auto"/>
            </w:tblPrEx>
          </w:tblPrExChange>
        </w:tblPrEx>
        <w:trPr>
          <w:ins w:id="22613" w:author="phuong vu" w:date="2018-11-21T20:09:00Z"/>
        </w:trPr>
        <w:tc>
          <w:tcPr>
            <w:tcW w:w="797" w:type="dxa"/>
            <w:vAlign w:val="center"/>
            <w:tcPrChange w:id="22614" w:author="phuong vu" w:date="2018-11-30T23:19:00Z">
              <w:tcPr>
                <w:tcW w:w="797" w:type="dxa"/>
              </w:tcPr>
            </w:tcPrChange>
          </w:tcPr>
          <w:p w14:paraId="7B58D830" w14:textId="77777777" w:rsidR="00692A1B" w:rsidRPr="00920004" w:rsidRDefault="00692A1B" w:rsidP="00E64310">
            <w:pPr>
              <w:jc w:val="center"/>
              <w:rPr>
                <w:ins w:id="22615" w:author="phuong vu" w:date="2018-11-21T20:09:00Z"/>
                <w:lang w:val="en-US"/>
                <w:rPrChange w:id="22616" w:author="phuong vu" w:date="2018-11-30T22:36:00Z">
                  <w:rPr>
                    <w:ins w:id="22617" w:author="phuong vu" w:date="2018-11-21T20:09:00Z"/>
                    <w:lang w:val="en-US"/>
                  </w:rPr>
                </w:rPrChange>
              </w:rPr>
              <w:pPrChange w:id="22618" w:author="phuong vu" w:date="2018-11-30T23:19:00Z">
                <w:pPr>
                  <w:spacing w:line="360" w:lineRule="auto"/>
                  <w:jc w:val="center"/>
                </w:pPr>
              </w:pPrChange>
            </w:pPr>
            <w:ins w:id="22619" w:author="phuong vu" w:date="2018-11-21T20:09:00Z">
              <w:r w:rsidRPr="00920004">
                <w:rPr>
                  <w:lang w:val="en-US"/>
                  <w:rPrChange w:id="22620" w:author="phuong vu" w:date="2018-11-30T22:36:00Z">
                    <w:rPr>
                      <w:lang w:val="en-US"/>
                    </w:rPr>
                  </w:rPrChange>
                </w:rPr>
                <w:t>5</w:t>
              </w:r>
            </w:ins>
          </w:p>
        </w:tc>
        <w:tc>
          <w:tcPr>
            <w:tcW w:w="2368" w:type="dxa"/>
            <w:tcPrChange w:id="22621" w:author="phuong vu" w:date="2018-11-30T23:19:00Z">
              <w:tcPr>
                <w:tcW w:w="2368" w:type="dxa"/>
              </w:tcPr>
            </w:tcPrChange>
          </w:tcPr>
          <w:p w14:paraId="1A6AB542" w14:textId="77777777" w:rsidR="00692A1B" w:rsidRPr="00920004" w:rsidRDefault="00692A1B" w:rsidP="00E64310">
            <w:pPr>
              <w:rPr>
                <w:ins w:id="22622" w:author="phuong vu" w:date="2018-11-21T20:09:00Z"/>
                <w:lang w:val="en-US"/>
                <w:rPrChange w:id="22623" w:author="phuong vu" w:date="2018-11-30T22:36:00Z">
                  <w:rPr>
                    <w:ins w:id="22624" w:author="phuong vu" w:date="2018-11-21T20:09:00Z"/>
                    <w:lang w:val="en-US"/>
                  </w:rPr>
                </w:rPrChange>
              </w:rPr>
              <w:pPrChange w:id="22625" w:author="phuong vu" w:date="2018-11-30T23:19:00Z">
                <w:pPr>
                  <w:spacing w:line="360" w:lineRule="auto"/>
                </w:pPr>
              </w:pPrChange>
            </w:pPr>
            <w:ins w:id="22626" w:author="phuong vu" w:date="2018-11-21T20:09:00Z">
              <w:r w:rsidRPr="00920004">
                <w:rPr>
                  <w:lang w:val="en-US"/>
                  <w:rPrChange w:id="22627" w:author="phuong vu" w:date="2018-11-30T22:36:00Z">
                    <w:rPr>
                      <w:lang w:val="en-US"/>
                    </w:rPr>
                  </w:rPrChange>
                </w:rPr>
                <w:t>unit</w:t>
              </w:r>
            </w:ins>
          </w:p>
        </w:tc>
        <w:tc>
          <w:tcPr>
            <w:tcW w:w="1414" w:type="dxa"/>
            <w:tcPrChange w:id="22628" w:author="phuong vu" w:date="2018-11-30T23:19:00Z">
              <w:tcPr>
                <w:tcW w:w="1414" w:type="dxa"/>
              </w:tcPr>
            </w:tcPrChange>
          </w:tcPr>
          <w:p w14:paraId="0AB8565C" w14:textId="77777777" w:rsidR="00692A1B" w:rsidRPr="00920004" w:rsidRDefault="00692A1B" w:rsidP="00BD0851">
            <w:pPr>
              <w:spacing w:before="240" w:line="0" w:lineRule="atLeast"/>
              <w:jc w:val="center"/>
              <w:rPr>
                <w:ins w:id="22629" w:author="phuong vu" w:date="2018-11-21T20:09:00Z"/>
                <w:lang w:val="en-US"/>
                <w:rPrChange w:id="22630" w:author="phuong vu" w:date="2018-11-30T22:36:00Z">
                  <w:rPr>
                    <w:ins w:id="22631" w:author="phuong vu" w:date="2018-11-21T20:09:00Z"/>
                    <w:lang w:val="en-US"/>
                  </w:rPr>
                </w:rPrChange>
              </w:rPr>
              <w:pPrChange w:id="22632" w:author="phuong vu" w:date="2018-11-30T14:16:00Z">
                <w:pPr>
                  <w:spacing w:line="360" w:lineRule="auto"/>
                  <w:jc w:val="center"/>
                </w:pPr>
              </w:pPrChange>
            </w:pPr>
          </w:p>
        </w:tc>
        <w:tc>
          <w:tcPr>
            <w:tcW w:w="1395" w:type="dxa"/>
            <w:tcPrChange w:id="22633" w:author="phuong vu" w:date="2018-11-30T23:19:00Z">
              <w:tcPr>
                <w:tcW w:w="1395" w:type="dxa"/>
              </w:tcPr>
            </w:tcPrChange>
          </w:tcPr>
          <w:p w14:paraId="5CD5AF6F" w14:textId="77777777" w:rsidR="00692A1B" w:rsidRPr="00920004" w:rsidRDefault="00692A1B" w:rsidP="00BD0851">
            <w:pPr>
              <w:spacing w:before="240" w:line="0" w:lineRule="atLeast"/>
              <w:jc w:val="center"/>
              <w:rPr>
                <w:ins w:id="22634" w:author="phuong vu" w:date="2018-11-21T20:09:00Z"/>
                <w:lang w:val="en-US"/>
                <w:rPrChange w:id="22635" w:author="phuong vu" w:date="2018-11-30T22:36:00Z">
                  <w:rPr>
                    <w:ins w:id="22636" w:author="phuong vu" w:date="2018-11-21T20:09:00Z"/>
                    <w:lang w:val="en-US"/>
                  </w:rPr>
                </w:rPrChange>
              </w:rPr>
              <w:pPrChange w:id="22637" w:author="phuong vu" w:date="2018-11-30T14:16:00Z">
                <w:pPr>
                  <w:spacing w:line="360" w:lineRule="auto"/>
                  <w:jc w:val="center"/>
                </w:pPr>
              </w:pPrChange>
            </w:pPr>
          </w:p>
        </w:tc>
        <w:tc>
          <w:tcPr>
            <w:tcW w:w="1397" w:type="dxa"/>
            <w:tcPrChange w:id="22638" w:author="phuong vu" w:date="2018-11-30T23:19:00Z">
              <w:tcPr>
                <w:tcW w:w="1397" w:type="dxa"/>
              </w:tcPr>
            </w:tcPrChange>
          </w:tcPr>
          <w:p w14:paraId="0CB80F04" w14:textId="77777777" w:rsidR="00692A1B" w:rsidRPr="00920004" w:rsidRDefault="00692A1B" w:rsidP="00BD0851">
            <w:pPr>
              <w:spacing w:before="240" w:line="0" w:lineRule="atLeast"/>
              <w:jc w:val="center"/>
              <w:rPr>
                <w:ins w:id="22639" w:author="phuong vu" w:date="2018-11-21T20:09:00Z"/>
                <w:lang w:val="en-US"/>
                <w:rPrChange w:id="22640" w:author="phuong vu" w:date="2018-11-30T22:36:00Z">
                  <w:rPr>
                    <w:ins w:id="22641" w:author="phuong vu" w:date="2018-11-21T20:09:00Z"/>
                    <w:lang w:val="en-US"/>
                  </w:rPr>
                </w:rPrChange>
              </w:rPr>
              <w:pPrChange w:id="22642" w:author="phuong vu" w:date="2018-11-30T14:16:00Z">
                <w:pPr>
                  <w:spacing w:line="360" w:lineRule="auto"/>
                  <w:jc w:val="center"/>
                </w:pPr>
              </w:pPrChange>
            </w:pPr>
          </w:p>
        </w:tc>
        <w:tc>
          <w:tcPr>
            <w:tcW w:w="1406" w:type="dxa"/>
            <w:tcPrChange w:id="22643" w:author="phuong vu" w:date="2018-11-30T23:19:00Z">
              <w:tcPr>
                <w:tcW w:w="1406" w:type="dxa"/>
              </w:tcPr>
            </w:tcPrChange>
          </w:tcPr>
          <w:p w14:paraId="0C24D031" w14:textId="77777777" w:rsidR="00692A1B" w:rsidRPr="00920004" w:rsidRDefault="00692A1B" w:rsidP="00BD0851">
            <w:pPr>
              <w:spacing w:before="240" w:line="0" w:lineRule="atLeast"/>
              <w:jc w:val="center"/>
              <w:rPr>
                <w:ins w:id="22644" w:author="phuong vu" w:date="2018-11-21T20:09:00Z"/>
                <w:lang w:val="en-US"/>
                <w:rPrChange w:id="22645" w:author="phuong vu" w:date="2018-11-30T22:36:00Z">
                  <w:rPr>
                    <w:ins w:id="22646" w:author="phuong vu" w:date="2018-11-21T20:09:00Z"/>
                    <w:lang w:val="en-US"/>
                  </w:rPr>
                </w:rPrChange>
              </w:rPr>
              <w:pPrChange w:id="22647" w:author="phuong vu" w:date="2018-11-30T14:16:00Z">
                <w:pPr>
                  <w:jc w:val="center"/>
                </w:pPr>
              </w:pPrChange>
            </w:pPr>
            <w:ins w:id="22648" w:author="phuong vu" w:date="2018-11-21T20:09:00Z">
              <w:r w:rsidRPr="00920004">
                <w:rPr>
                  <w:lang w:val="en-US"/>
                  <w:rPrChange w:id="22649" w:author="phuong vu" w:date="2018-11-30T22:36:00Z">
                    <w:rPr>
                      <w:lang w:val="en-US"/>
                    </w:rPr>
                  </w:rPrChange>
                </w:rPr>
                <w:t>X</w:t>
              </w:r>
            </w:ins>
          </w:p>
        </w:tc>
      </w:tr>
      <w:tr w:rsidR="00692A1B" w:rsidRPr="00920004" w14:paraId="5CFA3986" w14:textId="77777777" w:rsidTr="00E64310">
        <w:tblPrEx>
          <w:tblW w:w="0" w:type="auto"/>
          <w:tblPrExChange w:id="22650" w:author="phuong vu" w:date="2018-11-30T23:19:00Z">
            <w:tblPrEx>
              <w:tblW w:w="0" w:type="auto"/>
            </w:tblPrEx>
          </w:tblPrExChange>
        </w:tblPrEx>
        <w:trPr>
          <w:ins w:id="22651" w:author="phuong vu" w:date="2018-11-21T20:09:00Z"/>
        </w:trPr>
        <w:tc>
          <w:tcPr>
            <w:tcW w:w="797" w:type="dxa"/>
            <w:vAlign w:val="center"/>
            <w:tcPrChange w:id="22652" w:author="phuong vu" w:date="2018-11-30T23:19:00Z">
              <w:tcPr>
                <w:tcW w:w="797" w:type="dxa"/>
              </w:tcPr>
            </w:tcPrChange>
          </w:tcPr>
          <w:p w14:paraId="52A3B704" w14:textId="77777777" w:rsidR="00692A1B" w:rsidRPr="00920004" w:rsidRDefault="00692A1B" w:rsidP="00E64310">
            <w:pPr>
              <w:jc w:val="center"/>
              <w:rPr>
                <w:ins w:id="22653" w:author="phuong vu" w:date="2018-11-21T20:09:00Z"/>
                <w:lang w:val="en-US"/>
                <w:rPrChange w:id="22654" w:author="phuong vu" w:date="2018-11-30T22:36:00Z">
                  <w:rPr>
                    <w:ins w:id="22655" w:author="phuong vu" w:date="2018-11-21T20:09:00Z"/>
                    <w:lang w:val="en-US"/>
                  </w:rPr>
                </w:rPrChange>
              </w:rPr>
              <w:pPrChange w:id="22656" w:author="phuong vu" w:date="2018-11-30T23:19:00Z">
                <w:pPr>
                  <w:spacing w:line="360" w:lineRule="auto"/>
                  <w:jc w:val="center"/>
                </w:pPr>
              </w:pPrChange>
            </w:pPr>
            <w:ins w:id="22657" w:author="phuong vu" w:date="2018-11-21T20:09:00Z">
              <w:r w:rsidRPr="00920004">
                <w:rPr>
                  <w:lang w:val="en-US"/>
                  <w:rPrChange w:id="22658" w:author="phuong vu" w:date="2018-11-30T22:36:00Z">
                    <w:rPr>
                      <w:lang w:val="en-US"/>
                    </w:rPr>
                  </w:rPrChange>
                </w:rPr>
                <w:t>6</w:t>
              </w:r>
            </w:ins>
          </w:p>
        </w:tc>
        <w:tc>
          <w:tcPr>
            <w:tcW w:w="2368" w:type="dxa"/>
            <w:tcPrChange w:id="22659" w:author="phuong vu" w:date="2018-11-30T23:19:00Z">
              <w:tcPr>
                <w:tcW w:w="2368" w:type="dxa"/>
              </w:tcPr>
            </w:tcPrChange>
          </w:tcPr>
          <w:p w14:paraId="6DB0E765" w14:textId="77777777" w:rsidR="00692A1B" w:rsidRPr="00920004" w:rsidRDefault="00692A1B" w:rsidP="00E64310">
            <w:pPr>
              <w:rPr>
                <w:ins w:id="22660" w:author="phuong vu" w:date="2018-11-21T20:09:00Z"/>
                <w:lang w:val="en-US"/>
                <w:rPrChange w:id="22661" w:author="phuong vu" w:date="2018-11-30T22:36:00Z">
                  <w:rPr>
                    <w:ins w:id="22662" w:author="phuong vu" w:date="2018-11-21T20:09:00Z"/>
                    <w:lang w:val="en-US"/>
                  </w:rPr>
                </w:rPrChange>
              </w:rPr>
              <w:pPrChange w:id="22663" w:author="phuong vu" w:date="2018-11-30T23:19:00Z">
                <w:pPr>
                  <w:spacing w:line="360" w:lineRule="auto"/>
                </w:pPr>
              </w:pPrChange>
            </w:pPr>
            <w:ins w:id="22664" w:author="phuong vu" w:date="2018-11-21T20:09:00Z">
              <w:r w:rsidRPr="00920004">
                <w:rPr>
                  <w:lang w:val="en-US"/>
                  <w:rPrChange w:id="22665" w:author="phuong vu" w:date="2018-11-30T22:36:00Z">
                    <w:rPr>
                      <w:lang w:val="en-US"/>
                    </w:rPr>
                  </w:rPrChange>
                </w:rPr>
                <w:t>product</w:t>
              </w:r>
            </w:ins>
          </w:p>
        </w:tc>
        <w:tc>
          <w:tcPr>
            <w:tcW w:w="1414" w:type="dxa"/>
            <w:tcPrChange w:id="22666" w:author="phuong vu" w:date="2018-11-30T23:19:00Z">
              <w:tcPr>
                <w:tcW w:w="1414" w:type="dxa"/>
              </w:tcPr>
            </w:tcPrChange>
          </w:tcPr>
          <w:p w14:paraId="36AA10D1" w14:textId="77777777" w:rsidR="00692A1B" w:rsidRPr="00920004" w:rsidRDefault="00692A1B" w:rsidP="00BD0851">
            <w:pPr>
              <w:spacing w:before="240" w:line="0" w:lineRule="atLeast"/>
              <w:jc w:val="center"/>
              <w:rPr>
                <w:ins w:id="22667" w:author="phuong vu" w:date="2018-11-21T20:09:00Z"/>
                <w:lang w:val="en-US"/>
                <w:rPrChange w:id="22668" w:author="phuong vu" w:date="2018-11-30T22:36:00Z">
                  <w:rPr>
                    <w:ins w:id="22669" w:author="phuong vu" w:date="2018-11-21T20:09:00Z"/>
                    <w:lang w:val="en-US"/>
                  </w:rPr>
                </w:rPrChange>
              </w:rPr>
              <w:pPrChange w:id="22670" w:author="phuong vu" w:date="2018-11-30T14:16:00Z">
                <w:pPr>
                  <w:spacing w:line="360" w:lineRule="auto"/>
                  <w:jc w:val="center"/>
                </w:pPr>
              </w:pPrChange>
            </w:pPr>
          </w:p>
        </w:tc>
        <w:tc>
          <w:tcPr>
            <w:tcW w:w="1395" w:type="dxa"/>
            <w:tcPrChange w:id="22671" w:author="phuong vu" w:date="2018-11-30T23:19:00Z">
              <w:tcPr>
                <w:tcW w:w="1395" w:type="dxa"/>
              </w:tcPr>
            </w:tcPrChange>
          </w:tcPr>
          <w:p w14:paraId="3553F6F8" w14:textId="77777777" w:rsidR="00692A1B" w:rsidRPr="00920004" w:rsidRDefault="00692A1B" w:rsidP="00BD0851">
            <w:pPr>
              <w:spacing w:before="240" w:line="0" w:lineRule="atLeast"/>
              <w:jc w:val="center"/>
              <w:rPr>
                <w:ins w:id="22672" w:author="phuong vu" w:date="2018-11-21T20:09:00Z"/>
                <w:lang w:val="en-US"/>
                <w:rPrChange w:id="22673" w:author="phuong vu" w:date="2018-11-30T22:36:00Z">
                  <w:rPr>
                    <w:ins w:id="22674" w:author="phuong vu" w:date="2018-11-21T20:09:00Z"/>
                    <w:lang w:val="en-US"/>
                  </w:rPr>
                </w:rPrChange>
              </w:rPr>
              <w:pPrChange w:id="22675" w:author="phuong vu" w:date="2018-11-30T14:16:00Z">
                <w:pPr>
                  <w:spacing w:line="360" w:lineRule="auto"/>
                  <w:jc w:val="center"/>
                </w:pPr>
              </w:pPrChange>
            </w:pPr>
          </w:p>
        </w:tc>
        <w:tc>
          <w:tcPr>
            <w:tcW w:w="1397" w:type="dxa"/>
            <w:tcPrChange w:id="22676" w:author="phuong vu" w:date="2018-11-30T23:19:00Z">
              <w:tcPr>
                <w:tcW w:w="1397" w:type="dxa"/>
              </w:tcPr>
            </w:tcPrChange>
          </w:tcPr>
          <w:p w14:paraId="71366826" w14:textId="77777777" w:rsidR="00692A1B" w:rsidRPr="00920004" w:rsidRDefault="00692A1B" w:rsidP="00BD0851">
            <w:pPr>
              <w:spacing w:before="240" w:line="0" w:lineRule="atLeast"/>
              <w:jc w:val="center"/>
              <w:rPr>
                <w:ins w:id="22677" w:author="phuong vu" w:date="2018-11-21T20:09:00Z"/>
                <w:lang w:val="en-US"/>
                <w:rPrChange w:id="22678" w:author="phuong vu" w:date="2018-11-30T22:36:00Z">
                  <w:rPr>
                    <w:ins w:id="22679" w:author="phuong vu" w:date="2018-11-21T20:09:00Z"/>
                    <w:lang w:val="en-US"/>
                  </w:rPr>
                </w:rPrChange>
              </w:rPr>
              <w:pPrChange w:id="22680" w:author="phuong vu" w:date="2018-11-30T14:16:00Z">
                <w:pPr>
                  <w:spacing w:line="360" w:lineRule="auto"/>
                  <w:jc w:val="center"/>
                </w:pPr>
              </w:pPrChange>
            </w:pPr>
          </w:p>
        </w:tc>
        <w:tc>
          <w:tcPr>
            <w:tcW w:w="1406" w:type="dxa"/>
            <w:tcPrChange w:id="22681" w:author="phuong vu" w:date="2018-11-30T23:19:00Z">
              <w:tcPr>
                <w:tcW w:w="1406" w:type="dxa"/>
              </w:tcPr>
            </w:tcPrChange>
          </w:tcPr>
          <w:p w14:paraId="4F4674C3" w14:textId="77777777" w:rsidR="00692A1B" w:rsidRPr="00920004" w:rsidRDefault="00692A1B" w:rsidP="00BD0851">
            <w:pPr>
              <w:spacing w:before="240" w:line="0" w:lineRule="atLeast"/>
              <w:jc w:val="center"/>
              <w:rPr>
                <w:ins w:id="22682" w:author="phuong vu" w:date="2018-11-21T20:09:00Z"/>
                <w:lang w:val="en-US"/>
                <w:rPrChange w:id="22683" w:author="phuong vu" w:date="2018-11-30T22:36:00Z">
                  <w:rPr>
                    <w:ins w:id="22684" w:author="phuong vu" w:date="2018-11-21T20:09:00Z"/>
                    <w:lang w:val="en-US"/>
                  </w:rPr>
                </w:rPrChange>
              </w:rPr>
              <w:pPrChange w:id="22685" w:author="phuong vu" w:date="2018-11-30T14:16:00Z">
                <w:pPr>
                  <w:jc w:val="center"/>
                </w:pPr>
              </w:pPrChange>
            </w:pPr>
            <w:ins w:id="22686" w:author="phuong vu" w:date="2018-11-21T20:09:00Z">
              <w:r w:rsidRPr="00920004">
                <w:rPr>
                  <w:lang w:val="en-US"/>
                  <w:rPrChange w:id="22687" w:author="phuong vu" w:date="2018-11-30T22:36:00Z">
                    <w:rPr>
                      <w:lang w:val="en-US"/>
                    </w:rPr>
                  </w:rPrChange>
                </w:rPr>
                <w:t>X</w:t>
              </w:r>
            </w:ins>
          </w:p>
        </w:tc>
      </w:tr>
      <w:tr w:rsidR="00692A1B" w:rsidRPr="00920004" w14:paraId="0AAA06C3" w14:textId="77777777" w:rsidTr="00E64310">
        <w:tblPrEx>
          <w:tblW w:w="0" w:type="auto"/>
          <w:tblPrExChange w:id="22688" w:author="phuong vu" w:date="2018-11-30T23:19:00Z">
            <w:tblPrEx>
              <w:tblW w:w="0" w:type="auto"/>
            </w:tblPrEx>
          </w:tblPrExChange>
        </w:tblPrEx>
        <w:trPr>
          <w:ins w:id="22689" w:author="phuong vu" w:date="2018-11-21T20:09:00Z"/>
        </w:trPr>
        <w:tc>
          <w:tcPr>
            <w:tcW w:w="797" w:type="dxa"/>
            <w:vAlign w:val="center"/>
            <w:tcPrChange w:id="22690" w:author="phuong vu" w:date="2018-11-30T23:19:00Z">
              <w:tcPr>
                <w:tcW w:w="797" w:type="dxa"/>
              </w:tcPr>
            </w:tcPrChange>
          </w:tcPr>
          <w:p w14:paraId="067DBDF9" w14:textId="77777777" w:rsidR="00692A1B" w:rsidRPr="00920004" w:rsidRDefault="00692A1B" w:rsidP="00E64310">
            <w:pPr>
              <w:jc w:val="center"/>
              <w:rPr>
                <w:ins w:id="22691" w:author="phuong vu" w:date="2018-11-21T20:09:00Z"/>
                <w:lang w:val="en-US"/>
                <w:rPrChange w:id="22692" w:author="phuong vu" w:date="2018-11-30T22:36:00Z">
                  <w:rPr>
                    <w:ins w:id="22693" w:author="phuong vu" w:date="2018-11-21T20:09:00Z"/>
                    <w:lang w:val="en-US"/>
                  </w:rPr>
                </w:rPrChange>
              </w:rPr>
              <w:pPrChange w:id="22694" w:author="phuong vu" w:date="2018-11-30T23:19:00Z">
                <w:pPr>
                  <w:spacing w:line="360" w:lineRule="auto"/>
                  <w:jc w:val="center"/>
                </w:pPr>
              </w:pPrChange>
            </w:pPr>
            <w:ins w:id="22695" w:author="phuong vu" w:date="2018-11-21T20:09:00Z">
              <w:r w:rsidRPr="00920004">
                <w:rPr>
                  <w:lang w:val="en-US"/>
                  <w:rPrChange w:id="22696" w:author="phuong vu" w:date="2018-11-30T22:36:00Z">
                    <w:rPr>
                      <w:lang w:val="en-US"/>
                    </w:rPr>
                  </w:rPrChange>
                </w:rPr>
                <w:t>7</w:t>
              </w:r>
            </w:ins>
          </w:p>
        </w:tc>
        <w:tc>
          <w:tcPr>
            <w:tcW w:w="2368" w:type="dxa"/>
            <w:tcPrChange w:id="22697" w:author="phuong vu" w:date="2018-11-30T23:19:00Z">
              <w:tcPr>
                <w:tcW w:w="2368" w:type="dxa"/>
              </w:tcPr>
            </w:tcPrChange>
          </w:tcPr>
          <w:p w14:paraId="20EDA957" w14:textId="77777777" w:rsidR="00692A1B" w:rsidRPr="00920004" w:rsidRDefault="00692A1B" w:rsidP="00E64310">
            <w:pPr>
              <w:rPr>
                <w:ins w:id="22698" w:author="phuong vu" w:date="2018-11-21T20:09:00Z"/>
                <w:lang w:val="en-US"/>
                <w:rPrChange w:id="22699" w:author="phuong vu" w:date="2018-11-30T22:36:00Z">
                  <w:rPr>
                    <w:ins w:id="22700" w:author="phuong vu" w:date="2018-11-21T20:09:00Z"/>
                    <w:lang w:val="en-US"/>
                  </w:rPr>
                </w:rPrChange>
              </w:rPr>
              <w:pPrChange w:id="22701" w:author="phuong vu" w:date="2018-11-30T23:19:00Z">
                <w:pPr>
                  <w:spacing w:line="360" w:lineRule="auto"/>
                </w:pPr>
              </w:pPrChange>
            </w:pPr>
            <w:ins w:id="22702" w:author="phuong vu" w:date="2018-11-21T20:09:00Z">
              <w:r w:rsidRPr="00920004">
                <w:rPr>
                  <w:lang w:val="en-US"/>
                  <w:rPrChange w:id="22703" w:author="phuong vu" w:date="2018-11-30T22:36:00Z">
                    <w:rPr>
                      <w:lang w:val="en-US"/>
                    </w:rPr>
                  </w:rPrChange>
                </w:rPr>
                <w:t>product_type</w:t>
              </w:r>
            </w:ins>
          </w:p>
        </w:tc>
        <w:tc>
          <w:tcPr>
            <w:tcW w:w="1414" w:type="dxa"/>
            <w:tcPrChange w:id="22704" w:author="phuong vu" w:date="2018-11-30T23:19:00Z">
              <w:tcPr>
                <w:tcW w:w="1414" w:type="dxa"/>
              </w:tcPr>
            </w:tcPrChange>
          </w:tcPr>
          <w:p w14:paraId="588624B4" w14:textId="77777777" w:rsidR="00692A1B" w:rsidRPr="00920004" w:rsidRDefault="00692A1B" w:rsidP="00BD0851">
            <w:pPr>
              <w:spacing w:before="240" w:line="0" w:lineRule="atLeast"/>
              <w:jc w:val="center"/>
              <w:rPr>
                <w:ins w:id="22705" w:author="phuong vu" w:date="2018-11-21T20:09:00Z"/>
                <w:lang w:val="en-US"/>
                <w:rPrChange w:id="22706" w:author="phuong vu" w:date="2018-11-30T22:36:00Z">
                  <w:rPr>
                    <w:ins w:id="22707" w:author="phuong vu" w:date="2018-11-21T20:09:00Z"/>
                    <w:lang w:val="en-US"/>
                  </w:rPr>
                </w:rPrChange>
              </w:rPr>
              <w:pPrChange w:id="22708" w:author="phuong vu" w:date="2018-11-30T14:16:00Z">
                <w:pPr>
                  <w:spacing w:line="360" w:lineRule="auto"/>
                  <w:jc w:val="center"/>
                </w:pPr>
              </w:pPrChange>
            </w:pPr>
          </w:p>
        </w:tc>
        <w:tc>
          <w:tcPr>
            <w:tcW w:w="1395" w:type="dxa"/>
            <w:tcPrChange w:id="22709" w:author="phuong vu" w:date="2018-11-30T23:19:00Z">
              <w:tcPr>
                <w:tcW w:w="1395" w:type="dxa"/>
              </w:tcPr>
            </w:tcPrChange>
          </w:tcPr>
          <w:p w14:paraId="2D3AECC7" w14:textId="77777777" w:rsidR="00692A1B" w:rsidRPr="00920004" w:rsidRDefault="00692A1B" w:rsidP="00BD0851">
            <w:pPr>
              <w:spacing w:before="240" w:line="0" w:lineRule="atLeast"/>
              <w:jc w:val="center"/>
              <w:rPr>
                <w:ins w:id="22710" w:author="phuong vu" w:date="2018-11-21T20:09:00Z"/>
                <w:lang w:val="en-US"/>
                <w:rPrChange w:id="22711" w:author="phuong vu" w:date="2018-11-30T22:36:00Z">
                  <w:rPr>
                    <w:ins w:id="22712" w:author="phuong vu" w:date="2018-11-21T20:09:00Z"/>
                    <w:lang w:val="en-US"/>
                  </w:rPr>
                </w:rPrChange>
              </w:rPr>
              <w:pPrChange w:id="22713" w:author="phuong vu" w:date="2018-11-30T14:16:00Z">
                <w:pPr>
                  <w:spacing w:line="360" w:lineRule="auto"/>
                  <w:jc w:val="center"/>
                </w:pPr>
              </w:pPrChange>
            </w:pPr>
          </w:p>
        </w:tc>
        <w:tc>
          <w:tcPr>
            <w:tcW w:w="1397" w:type="dxa"/>
            <w:tcPrChange w:id="22714" w:author="phuong vu" w:date="2018-11-30T23:19:00Z">
              <w:tcPr>
                <w:tcW w:w="1397" w:type="dxa"/>
              </w:tcPr>
            </w:tcPrChange>
          </w:tcPr>
          <w:p w14:paraId="489A4A89" w14:textId="77777777" w:rsidR="00692A1B" w:rsidRPr="00920004" w:rsidRDefault="00692A1B" w:rsidP="00BD0851">
            <w:pPr>
              <w:spacing w:before="240" w:line="0" w:lineRule="atLeast"/>
              <w:jc w:val="center"/>
              <w:rPr>
                <w:ins w:id="22715" w:author="phuong vu" w:date="2018-11-21T20:09:00Z"/>
                <w:lang w:val="en-US"/>
                <w:rPrChange w:id="22716" w:author="phuong vu" w:date="2018-11-30T22:36:00Z">
                  <w:rPr>
                    <w:ins w:id="22717" w:author="phuong vu" w:date="2018-11-21T20:09:00Z"/>
                    <w:lang w:val="en-US"/>
                  </w:rPr>
                </w:rPrChange>
              </w:rPr>
              <w:pPrChange w:id="22718" w:author="phuong vu" w:date="2018-11-30T14:16:00Z">
                <w:pPr>
                  <w:spacing w:line="360" w:lineRule="auto"/>
                  <w:jc w:val="center"/>
                </w:pPr>
              </w:pPrChange>
            </w:pPr>
          </w:p>
        </w:tc>
        <w:tc>
          <w:tcPr>
            <w:tcW w:w="1406" w:type="dxa"/>
            <w:tcPrChange w:id="22719" w:author="phuong vu" w:date="2018-11-30T23:19:00Z">
              <w:tcPr>
                <w:tcW w:w="1406" w:type="dxa"/>
              </w:tcPr>
            </w:tcPrChange>
          </w:tcPr>
          <w:p w14:paraId="622A451B" w14:textId="77777777" w:rsidR="00692A1B" w:rsidRPr="00920004" w:rsidRDefault="00692A1B" w:rsidP="00BD0851">
            <w:pPr>
              <w:spacing w:before="240" w:line="0" w:lineRule="atLeast"/>
              <w:jc w:val="center"/>
              <w:rPr>
                <w:ins w:id="22720" w:author="phuong vu" w:date="2018-11-21T20:09:00Z"/>
                <w:lang w:val="en-US"/>
                <w:rPrChange w:id="22721" w:author="phuong vu" w:date="2018-11-30T22:36:00Z">
                  <w:rPr>
                    <w:ins w:id="22722" w:author="phuong vu" w:date="2018-11-21T20:09:00Z"/>
                    <w:lang w:val="en-US"/>
                  </w:rPr>
                </w:rPrChange>
              </w:rPr>
              <w:pPrChange w:id="22723" w:author="phuong vu" w:date="2018-11-30T14:16:00Z">
                <w:pPr>
                  <w:jc w:val="center"/>
                </w:pPr>
              </w:pPrChange>
            </w:pPr>
            <w:ins w:id="22724" w:author="phuong vu" w:date="2018-11-21T20:09:00Z">
              <w:r w:rsidRPr="00920004">
                <w:rPr>
                  <w:lang w:val="en-US"/>
                  <w:rPrChange w:id="22725" w:author="phuong vu" w:date="2018-11-30T22:36:00Z">
                    <w:rPr>
                      <w:lang w:val="en-US"/>
                    </w:rPr>
                  </w:rPrChange>
                </w:rPr>
                <w:t>X</w:t>
              </w:r>
            </w:ins>
          </w:p>
        </w:tc>
      </w:tr>
      <w:tr w:rsidR="00692A1B" w:rsidRPr="00920004" w14:paraId="2028EBE1" w14:textId="77777777" w:rsidTr="00E64310">
        <w:tblPrEx>
          <w:tblW w:w="0" w:type="auto"/>
          <w:tblPrExChange w:id="22726" w:author="phuong vu" w:date="2018-11-30T23:19:00Z">
            <w:tblPrEx>
              <w:tblW w:w="0" w:type="auto"/>
            </w:tblPrEx>
          </w:tblPrExChange>
        </w:tblPrEx>
        <w:trPr>
          <w:ins w:id="22727" w:author="phuong vu" w:date="2018-11-21T20:09:00Z"/>
        </w:trPr>
        <w:tc>
          <w:tcPr>
            <w:tcW w:w="797" w:type="dxa"/>
            <w:vAlign w:val="center"/>
            <w:tcPrChange w:id="22728" w:author="phuong vu" w:date="2018-11-30T23:19:00Z">
              <w:tcPr>
                <w:tcW w:w="797" w:type="dxa"/>
              </w:tcPr>
            </w:tcPrChange>
          </w:tcPr>
          <w:p w14:paraId="37D2142C" w14:textId="77777777" w:rsidR="00692A1B" w:rsidRPr="00920004" w:rsidRDefault="00692A1B" w:rsidP="00E64310">
            <w:pPr>
              <w:jc w:val="center"/>
              <w:rPr>
                <w:ins w:id="22729" w:author="phuong vu" w:date="2018-11-21T20:09:00Z"/>
                <w:lang w:val="en-US"/>
                <w:rPrChange w:id="22730" w:author="phuong vu" w:date="2018-11-30T22:36:00Z">
                  <w:rPr>
                    <w:ins w:id="22731" w:author="phuong vu" w:date="2018-11-21T20:09:00Z"/>
                    <w:lang w:val="en-US"/>
                  </w:rPr>
                </w:rPrChange>
              </w:rPr>
              <w:pPrChange w:id="22732" w:author="phuong vu" w:date="2018-11-30T23:19:00Z">
                <w:pPr>
                  <w:spacing w:line="360" w:lineRule="auto"/>
                  <w:jc w:val="center"/>
                </w:pPr>
              </w:pPrChange>
            </w:pPr>
            <w:ins w:id="22733" w:author="phuong vu" w:date="2018-11-21T20:09:00Z">
              <w:r w:rsidRPr="00920004">
                <w:rPr>
                  <w:lang w:val="en-US"/>
                  <w:rPrChange w:id="22734" w:author="phuong vu" w:date="2018-11-30T22:36:00Z">
                    <w:rPr>
                      <w:lang w:val="en-US"/>
                    </w:rPr>
                  </w:rPrChange>
                </w:rPr>
                <w:t>8</w:t>
              </w:r>
            </w:ins>
          </w:p>
        </w:tc>
        <w:tc>
          <w:tcPr>
            <w:tcW w:w="2368" w:type="dxa"/>
            <w:tcPrChange w:id="22735" w:author="phuong vu" w:date="2018-11-30T23:19:00Z">
              <w:tcPr>
                <w:tcW w:w="2368" w:type="dxa"/>
              </w:tcPr>
            </w:tcPrChange>
          </w:tcPr>
          <w:p w14:paraId="115CB1B5" w14:textId="77777777" w:rsidR="00692A1B" w:rsidRPr="00920004" w:rsidRDefault="00692A1B" w:rsidP="00E64310">
            <w:pPr>
              <w:rPr>
                <w:ins w:id="22736" w:author="phuong vu" w:date="2018-11-21T20:09:00Z"/>
                <w:lang w:val="en-US"/>
                <w:rPrChange w:id="22737" w:author="phuong vu" w:date="2018-11-30T22:36:00Z">
                  <w:rPr>
                    <w:ins w:id="22738" w:author="phuong vu" w:date="2018-11-21T20:09:00Z"/>
                    <w:lang w:val="en-US"/>
                  </w:rPr>
                </w:rPrChange>
              </w:rPr>
              <w:pPrChange w:id="22739" w:author="phuong vu" w:date="2018-11-30T23:19:00Z">
                <w:pPr>
                  <w:spacing w:line="360" w:lineRule="auto"/>
                </w:pPr>
              </w:pPrChange>
            </w:pPr>
            <w:ins w:id="22740" w:author="phuong vu" w:date="2018-11-21T20:09:00Z">
              <w:r w:rsidRPr="00920004">
                <w:rPr>
                  <w:lang w:val="en-US"/>
                  <w:rPrChange w:id="22741" w:author="phuong vu" w:date="2018-11-30T22:36:00Z">
                    <w:rPr>
                      <w:lang w:val="en-US"/>
                    </w:rPr>
                  </w:rPrChange>
                </w:rPr>
                <w:t>unit_price</w:t>
              </w:r>
            </w:ins>
          </w:p>
        </w:tc>
        <w:tc>
          <w:tcPr>
            <w:tcW w:w="1414" w:type="dxa"/>
            <w:tcPrChange w:id="22742" w:author="phuong vu" w:date="2018-11-30T23:19:00Z">
              <w:tcPr>
                <w:tcW w:w="1414" w:type="dxa"/>
              </w:tcPr>
            </w:tcPrChange>
          </w:tcPr>
          <w:p w14:paraId="2C1A1870" w14:textId="77777777" w:rsidR="00692A1B" w:rsidRPr="00920004" w:rsidRDefault="00692A1B" w:rsidP="00BD0851">
            <w:pPr>
              <w:spacing w:before="240" w:line="0" w:lineRule="atLeast"/>
              <w:jc w:val="center"/>
              <w:rPr>
                <w:ins w:id="22743" w:author="phuong vu" w:date="2018-11-21T20:09:00Z"/>
                <w:lang w:val="en-US"/>
                <w:rPrChange w:id="22744" w:author="phuong vu" w:date="2018-11-30T22:36:00Z">
                  <w:rPr>
                    <w:ins w:id="22745" w:author="phuong vu" w:date="2018-11-21T20:09:00Z"/>
                    <w:lang w:val="en-US"/>
                  </w:rPr>
                </w:rPrChange>
              </w:rPr>
              <w:pPrChange w:id="22746" w:author="phuong vu" w:date="2018-11-30T14:16:00Z">
                <w:pPr>
                  <w:spacing w:line="360" w:lineRule="auto"/>
                  <w:jc w:val="center"/>
                </w:pPr>
              </w:pPrChange>
            </w:pPr>
          </w:p>
        </w:tc>
        <w:tc>
          <w:tcPr>
            <w:tcW w:w="1395" w:type="dxa"/>
            <w:tcPrChange w:id="22747" w:author="phuong vu" w:date="2018-11-30T23:19:00Z">
              <w:tcPr>
                <w:tcW w:w="1395" w:type="dxa"/>
              </w:tcPr>
            </w:tcPrChange>
          </w:tcPr>
          <w:p w14:paraId="0028568F" w14:textId="77777777" w:rsidR="00692A1B" w:rsidRPr="00920004" w:rsidRDefault="00692A1B" w:rsidP="00BD0851">
            <w:pPr>
              <w:spacing w:before="240" w:line="0" w:lineRule="atLeast"/>
              <w:jc w:val="center"/>
              <w:rPr>
                <w:ins w:id="22748" w:author="phuong vu" w:date="2018-11-21T20:09:00Z"/>
                <w:lang w:val="en-US"/>
                <w:rPrChange w:id="22749" w:author="phuong vu" w:date="2018-11-30T22:36:00Z">
                  <w:rPr>
                    <w:ins w:id="22750" w:author="phuong vu" w:date="2018-11-21T20:09:00Z"/>
                    <w:lang w:val="en-US"/>
                  </w:rPr>
                </w:rPrChange>
              </w:rPr>
              <w:pPrChange w:id="22751" w:author="phuong vu" w:date="2018-11-30T14:16:00Z">
                <w:pPr>
                  <w:spacing w:line="360" w:lineRule="auto"/>
                  <w:jc w:val="center"/>
                </w:pPr>
              </w:pPrChange>
            </w:pPr>
          </w:p>
        </w:tc>
        <w:tc>
          <w:tcPr>
            <w:tcW w:w="1397" w:type="dxa"/>
            <w:tcPrChange w:id="22752" w:author="phuong vu" w:date="2018-11-30T23:19:00Z">
              <w:tcPr>
                <w:tcW w:w="1397" w:type="dxa"/>
              </w:tcPr>
            </w:tcPrChange>
          </w:tcPr>
          <w:p w14:paraId="268D6592" w14:textId="77777777" w:rsidR="00692A1B" w:rsidRPr="00920004" w:rsidRDefault="00692A1B" w:rsidP="00BD0851">
            <w:pPr>
              <w:spacing w:before="240" w:line="0" w:lineRule="atLeast"/>
              <w:jc w:val="center"/>
              <w:rPr>
                <w:ins w:id="22753" w:author="phuong vu" w:date="2018-11-21T20:09:00Z"/>
                <w:lang w:val="en-US"/>
                <w:rPrChange w:id="22754" w:author="phuong vu" w:date="2018-11-30T22:36:00Z">
                  <w:rPr>
                    <w:ins w:id="22755" w:author="phuong vu" w:date="2018-11-21T20:09:00Z"/>
                    <w:lang w:val="en-US"/>
                  </w:rPr>
                </w:rPrChange>
              </w:rPr>
              <w:pPrChange w:id="22756" w:author="phuong vu" w:date="2018-11-30T14:16:00Z">
                <w:pPr>
                  <w:spacing w:line="360" w:lineRule="auto"/>
                  <w:jc w:val="center"/>
                </w:pPr>
              </w:pPrChange>
            </w:pPr>
          </w:p>
        </w:tc>
        <w:tc>
          <w:tcPr>
            <w:tcW w:w="1406" w:type="dxa"/>
            <w:tcPrChange w:id="22757" w:author="phuong vu" w:date="2018-11-30T23:19:00Z">
              <w:tcPr>
                <w:tcW w:w="1406" w:type="dxa"/>
              </w:tcPr>
            </w:tcPrChange>
          </w:tcPr>
          <w:p w14:paraId="197E5FAB" w14:textId="77777777" w:rsidR="00692A1B" w:rsidRPr="00920004" w:rsidRDefault="00692A1B" w:rsidP="00BD0851">
            <w:pPr>
              <w:spacing w:before="240" w:line="0" w:lineRule="atLeast"/>
              <w:jc w:val="center"/>
              <w:rPr>
                <w:ins w:id="22758" w:author="phuong vu" w:date="2018-11-21T20:09:00Z"/>
                <w:lang w:val="en-US"/>
                <w:rPrChange w:id="22759" w:author="phuong vu" w:date="2018-11-30T22:36:00Z">
                  <w:rPr>
                    <w:ins w:id="22760" w:author="phuong vu" w:date="2018-11-21T20:09:00Z"/>
                    <w:lang w:val="en-US"/>
                  </w:rPr>
                </w:rPrChange>
              </w:rPr>
              <w:pPrChange w:id="22761" w:author="phuong vu" w:date="2018-11-30T14:16:00Z">
                <w:pPr>
                  <w:jc w:val="center"/>
                </w:pPr>
              </w:pPrChange>
            </w:pPr>
            <w:ins w:id="22762" w:author="phuong vu" w:date="2018-11-21T20:09:00Z">
              <w:r w:rsidRPr="00920004">
                <w:rPr>
                  <w:lang w:val="en-US"/>
                  <w:rPrChange w:id="22763" w:author="phuong vu" w:date="2018-11-30T22:36:00Z">
                    <w:rPr>
                      <w:lang w:val="en-US"/>
                    </w:rPr>
                  </w:rPrChange>
                </w:rPr>
                <w:t>X</w:t>
              </w:r>
            </w:ins>
          </w:p>
        </w:tc>
      </w:tr>
      <w:tr w:rsidR="00692A1B" w:rsidRPr="00920004" w14:paraId="2A66D51F" w14:textId="77777777" w:rsidTr="00E64310">
        <w:tblPrEx>
          <w:tblW w:w="0" w:type="auto"/>
          <w:tblPrExChange w:id="22764" w:author="phuong vu" w:date="2018-11-30T23:19:00Z">
            <w:tblPrEx>
              <w:tblW w:w="0" w:type="auto"/>
            </w:tblPrEx>
          </w:tblPrExChange>
        </w:tblPrEx>
        <w:trPr>
          <w:ins w:id="22765" w:author="phuong vu" w:date="2018-11-21T20:09:00Z"/>
        </w:trPr>
        <w:tc>
          <w:tcPr>
            <w:tcW w:w="797" w:type="dxa"/>
            <w:vAlign w:val="center"/>
            <w:tcPrChange w:id="22766" w:author="phuong vu" w:date="2018-11-30T23:19:00Z">
              <w:tcPr>
                <w:tcW w:w="797" w:type="dxa"/>
              </w:tcPr>
            </w:tcPrChange>
          </w:tcPr>
          <w:p w14:paraId="5CEDD886" w14:textId="77777777" w:rsidR="00692A1B" w:rsidRPr="00920004" w:rsidRDefault="00692A1B" w:rsidP="00E64310">
            <w:pPr>
              <w:jc w:val="center"/>
              <w:rPr>
                <w:ins w:id="22767" w:author="phuong vu" w:date="2018-11-21T20:09:00Z"/>
                <w:lang w:val="en-US"/>
                <w:rPrChange w:id="22768" w:author="phuong vu" w:date="2018-11-30T22:36:00Z">
                  <w:rPr>
                    <w:ins w:id="22769" w:author="phuong vu" w:date="2018-11-21T20:09:00Z"/>
                    <w:lang w:val="en-US"/>
                  </w:rPr>
                </w:rPrChange>
              </w:rPr>
              <w:pPrChange w:id="22770" w:author="phuong vu" w:date="2018-11-30T23:19:00Z">
                <w:pPr>
                  <w:spacing w:line="360" w:lineRule="auto"/>
                  <w:jc w:val="center"/>
                </w:pPr>
              </w:pPrChange>
            </w:pPr>
            <w:ins w:id="22771" w:author="phuong vu" w:date="2018-11-21T20:09:00Z">
              <w:r w:rsidRPr="00920004">
                <w:rPr>
                  <w:lang w:val="en-US"/>
                  <w:rPrChange w:id="22772" w:author="phuong vu" w:date="2018-11-30T22:36:00Z">
                    <w:rPr>
                      <w:lang w:val="en-US"/>
                    </w:rPr>
                  </w:rPrChange>
                </w:rPr>
                <w:t>9</w:t>
              </w:r>
            </w:ins>
          </w:p>
        </w:tc>
        <w:tc>
          <w:tcPr>
            <w:tcW w:w="2368" w:type="dxa"/>
            <w:tcPrChange w:id="22773" w:author="phuong vu" w:date="2018-11-30T23:19:00Z">
              <w:tcPr>
                <w:tcW w:w="2368" w:type="dxa"/>
              </w:tcPr>
            </w:tcPrChange>
          </w:tcPr>
          <w:p w14:paraId="2B9878F4" w14:textId="77777777" w:rsidR="00692A1B" w:rsidRPr="00920004" w:rsidRDefault="00692A1B" w:rsidP="00E64310">
            <w:pPr>
              <w:rPr>
                <w:ins w:id="22774" w:author="phuong vu" w:date="2018-11-21T20:09:00Z"/>
                <w:lang w:val="en-US"/>
                <w:rPrChange w:id="22775" w:author="phuong vu" w:date="2018-11-30T22:36:00Z">
                  <w:rPr>
                    <w:ins w:id="22776" w:author="phuong vu" w:date="2018-11-21T20:09:00Z"/>
                    <w:lang w:val="en-US"/>
                  </w:rPr>
                </w:rPrChange>
              </w:rPr>
              <w:pPrChange w:id="22777" w:author="phuong vu" w:date="2018-11-30T23:19:00Z">
                <w:pPr>
                  <w:spacing w:line="360" w:lineRule="auto"/>
                </w:pPr>
              </w:pPrChange>
            </w:pPr>
            <w:ins w:id="22778" w:author="phuong vu" w:date="2018-11-21T20:09:00Z">
              <w:r w:rsidRPr="00920004">
                <w:rPr>
                  <w:lang w:val="en-US"/>
                  <w:rPrChange w:id="22779" w:author="phuong vu" w:date="2018-11-30T22:36:00Z">
                    <w:rPr>
                      <w:lang w:val="en-US"/>
                    </w:rPr>
                  </w:rPrChange>
                </w:rPr>
                <w:t>time_schedule</w:t>
              </w:r>
            </w:ins>
          </w:p>
        </w:tc>
        <w:tc>
          <w:tcPr>
            <w:tcW w:w="1414" w:type="dxa"/>
            <w:tcPrChange w:id="22780" w:author="phuong vu" w:date="2018-11-30T23:19:00Z">
              <w:tcPr>
                <w:tcW w:w="1414" w:type="dxa"/>
              </w:tcPr>
            </w:tcPrChange>
          </w:tcPr>
          <w:p w14:paraId="1364EE2D" w14:textId="77777777" w:rsidR="00692A1B" w:rsidRPr="00920004" w:rsidRDefault="00692A1B" w:rsidP="00BD0851">
            <w:pPr>
              <w:spacing w:before="240" w:line="0" w:lineRule="atLeast"/>
              <w:jc w:val="center"/>
              <w:rPr>
                <w:ins w:id="22781" w:author="phuong vu" w:date="2018-11-21T20:09:00Z"/>
                <w:lang w:val="en-US"/>
                <w:rPrChange w:id="22782" w:author="phuong vu" w:date="2018-11-30T22:36:00Z">
                  <w:rPr>
                    <w:ins w:id="22783" w:author="phuong vu" w:date="2018-11-21T20:09:00Z"/>
                    <w:lang w:val="en-US"/>
                  </w:rPr>
                </w:rPrChange>
              </w:rPr>
              <w:pPrChange w:id="22784" w:author="phuong vu" w:date="2018-11-30T14:16:00Z">
                <w:pPr>
                  <w:spacing w:line="360" w:lineRule="auto"/>
                  <w:jc w:val="center"/>
                </w:pPr>
              </w:pPrChange>
            </w:pPr>
          </w:p>
        </w:tc>
        <w:tc>
          <w:tcPr>
            <w:tcW w:w="1395" w:type="dxa"/>
            <w:tcPrChange w:id="22785" w:author="phuong vu" w:date="2018-11-30T23:19:00Z">
              <w:tcPr>
                <w:tcW w:w="1395" w:type="dxa"/>
              </w:tcPr>
            </w:tcPrChange>
          </w:tcPr>
          <w:p w14:paraId="2211FD68" w14:textId="77777777" w:rsidR="00692A1B" w:rsidRPr="00920004" w:rsidRDefault="00692A1B" w:rsidP="00BD0851">
            <w:pPr>
              <w:spacing w:before="240" w:line="0" w:lineRule="atLeast"/>
              <w:jc w:val="center"/>
              <w:rPr>
                <w:ins w:id="22786" w:author="phuong vu" w:date="2018-11-21T20:09:00Z"/>
                <w:lang w:val="en-US"/>
                <w:rPrChange w:id="22787" w:author="phuong vu" w:date="2018-11-30T22:36:00Z">
                  <w:rPr>
                    <w:ins w:id="22788" w:author="phuong vu" w:date="2018-11-21T20:09:00Z"/>
                    <w:lang w:val="en-US"/>
                  </w:rPr>
                </w:rPrChange>
              </w:rPr>
              <w:pPrChange w:id="22789" w:author="phuong vu" w:date="2018-11-30T14:16:00Z">
                <w:pPr>
                  <w:spacing w:line="360" w:lineRule="auto"/>
                  <w:jc w:val="center"/>
                </w:pPr>
              </w:pPrChange>
            </w:pPr>
          </w:p>
        </w:tc>
        <w:tc>
          <w:tcPr>
            <w:tcW w:w="1397" w:type="dxa"/>
            <w:tcPrChange w:id="22790" w:author="phuong vu" w:date="2018-11-30T23:19:00Z">
              <w:tcPr>
                <w:tcW w:w="1397" w:type="dxa"/>
              </w:tcPr>
            </w:tcPrChange>
          </w:tcPr>
          <w:p w14:paraId="27333615" w14:textId="77777777" w:rsidR="00692A1B" w:rsidRPr="00920004" w:rsidRDefault="00692A1B" w:rsidP="00BD0851">
            <w:pPr>
              <w:spacing w:before="240" w:line="0" w:lineRule="atLeast"/>
              <w:jc w:val="center"/>
              <w:rPr>
                <w:ins w:id="22791" w:author="phuong vu" w:date="2018-11-21T20:09:00Z"/>
                <w:lang w:val="en-US"/>
                <w:rPrChange w:id="22792" w:author="phuong vu" w:date="2018-11-30T22:36:00Z">
                  <w:rPr>
                    <w:ins w:id="22793" w:author="phuong vu" w:date="2018-11-21T20:09:00Z"/>
                    <w:lang w:val="en-US"/>
                  </w:rPr>
                </w:rPrChange>
              </w:rPr>
              <w:pPrChange w:id="22794" w:author="phuong vu" w:date="2018-11-30T14:16:00Z">
                <w:pPr>
                  <w:spacing w:line="360" w:lineRule="auto"/>
                  <w:jc w:val="center"/>
                </w:pPr>
              </w:pPrChange>
            </w:pPr>
          </w:p>
        </w:tc>
        <w:tc>
          <w:tcPr>
            <w:tcW w:w="1406" w:type="dxa"/>
            <w:tcPrChange w:id="22795" w:author="phuong vu" w:date="2018-11-30T23:19:00Z">
              <w:tcPr>
                <w:tcW w:w="1406" w:type="dxa"/>
              </w:tcPr>
            </w:tcPrChange>
          </w:tcPr>
          <w:p w14:paraId="72AE790D" w14:textId="77777777" w:rsidR="00692A1B" w:rsidRPr="00920004" w:rsidRDefault="00692A1B" w:rsidP="00BD0851">
            <w:pPr>
              <w:spacing w:before="240" w:line="0" w:lineRule="atLeast"/>
              <w:jc w:val="center"/>
              <w:rPr>
                <w:ins w:id="22796" w:author="phuong vu" w:date="2018-11-21T20:09:00Z"/>
                <w:lang w:val="en-US"/>
                <w:rPrChange w:id="22797" w:author="phuong vu" w:date="2018-11-30T22:36:00Z">
                  <w:rPr>
                    <w:ins w:id="22798" w:author="phuong vu" w:date="2018-11-21T20:09:00Z"/>
                    <w:lang w:val="en-US"/>
                  </w:rPr>
                </w:rPrChange>
              </w:rPr>
              <w:pPrChange w:id="22799" w:author="phuong vu" w:date="2018-11-30T14:16:00Z">
                <w:pPr>
                  <w:jc w:val="center"/>
                </w:pPr>
              </w:pPrChange>
            </w:pPr>
            <w:ins w:id="22800" w:author="phuong vu" w:date="2018-11-21T20:09:00Z">
              <w:r w:rsidRPr="00920004">
                <w:rPr>
                  <w:lang w:val="en-US"/>
                  <w:rPrChange w:id="22801" w:author="phuong vu" w:date="2018-11-30T22:36:00Z">
                    <w:rPr>
                      <w:lang w:val="en-US"/>
                    </w:rPr>
                  </w:rPrChange>
                </w:rPr>
                <w:t>X</w:t>
              </w:r>
            </w:ins>
          </w:p>
        </w:tc>
      </w:tr>
      <w:tr w:rsidR="00692A1B" w:rsidRPr="00920004" w14:paraId="6914CB25" w14:textId="77777777" w:rsidTr="00E64310">
        <w:tblPrEx>
          <w:tblW w:w="0" w:type="auto"/>
          <w:tblPrExChange w:id="22802" w:author="phuong vu" w:date="2018-11-30T23:19:00Z">
            <w:tblPrEx>
              <w:tblW w:w="0" w:type="auto"/>
            </w:tblPrEx>
          </w:tblPrExChange>
        </w:tblPrEx>
        <w:trPr>
          <w:ins w:id="22803" w:author="phuong vu" w:date="2018-11-21T20:09:00Z"/>
        </w:trPr>
        <w:tc>
          <w:tcPr>
            <w:tcW w:w="797" w:type="dxa"/>
            <w:vAlign w:val="center"/>
            <w:tcPrChange w:id="22804" w:author="phuong vu" w:date="2018-11-30T23:19:00Z">
              <w:tcPr>
                <w:tcW w:w="797" w:type="dxa"/>
              </w:tcPr>
            </w:tcPrChange>
          </w:tcPr>
          <w:p w14:paraId="460AC13B" w14:textId="77777777" w:rsidR="00692A1B" w:rsidRPr="00920004" w:rsidRDefault="00692A1B" w:rsidP="00E64310">
            <w:pPr>
              <w:jc w:val="center"/>
              <w:rPr>
                <w:ins w:id="22805" w:author="phuong vu" w:date="2018-11-21T20:09:00Z"/>
                <w:lang w:val="en-US"/>
                <w:rPrChange w:id="22806" w:author="phuong vu" w:date="2018-11-30T22:36:00Z">
                  <w:rPr>
                    <w:ins w:id="22807" w:author="phuong vu" w:date="2018-11-21T20:09:00Z"/>
                    <w:lang w:val="en-US"/>
                  </w:rPr>
                </w:rPrChange>
              </w:rPr>
              <w:pPrChange w:id="22808" w:author="phuong vu" w:date="2018-11-30T23:19:00Z">
                <w:pPr>
                  <w:spacing w:line="360" w:lineRule="auto"/>
                  <w:jc w:val="center"/>
                </w:pPr>
              </w:pPrChange>
            </w:pPr>
            <w:ins w:id="22809" w:author="phuong vu" w:date="2018-11-21T20:09:00Z">
              <w:r w:rsidRPr="00920004">
                <w:rPr>
                  <w:lang w:val="en-US"/>
                  <w:rPrChange w:id="22810" w:author="phuong vu" w:date="2018-11-30T22:36:00Z">
                    <w:rPr>
                      <w:lang w:val="en-US"/>
                    </w:rPr>
                  </w:rPrChange>
                </w:rPr>
                <w:t>10</w:t>
              </w:r>
            </w:ins>
          </w:p>
        </w:tc>
        <w:tc>
          <w:tcPr>
            <w:tcW w:w="2368" w:type="dxa"/>
            <w:tcPrChange w:id="22811" w:author="phuong vu" w:date="2018-11-30T23:19:00Z">
              <w:tcPr>
                <w:tcW w:w="2368" w:type="dxa"/>
              </w:tcPr>
            </w:tcPrChange>
          </w:tcPr>
          <w:p w14:paraId="25A3CC67" w14:textId="77777777" w:rsidR="00692A1B" w:rsidRPr="00920004" w:rsidRDefault="00692A1B" w:rsidP="00E64310">
            <w:pPr>
              <w:rPr>
                <w:ins w:id="22812" w:author="phuong vu" w:date="2018-11-21T20:09:00Z"/>
                <w:lang w:val="en-US"/>
                <w:rPrChange w:id="22813" w:author="phuong vu" w:date="2018-11-30T22:36:00Z">
                  <w:rPr>
                    <w:ins w:id="22814" w:author="phuong vu" w:date="2018-11-21T20:09:00Z"/>
                    <w:lang w:val="en-US"/>
                  </w:rPr>
                </w:rPrChange>
              </w:rPr>
              <w:pPrChange w:id="22815" w:author="phuong vu" w:date="2018-11-30T23:19:00Z">
                <w:pPr>
                  <w:spacing w:line="360" w:lineRule="auto"/>
                </w:pPr>
              </w:pPrChange>
            </w:pPr>
            <w:ins w:id="22816" w:author="phuong vu" w:date="2018-11-21T20:09:00Z">
              <w:r w:rsidRPr="00920004">
                <w:rPr>
                  <w:lang w:val="en-US"/>
                  <w:rPrChange w:id="22817" w:author="phuong vu" w:date="2018-11-30T22:36:00Z">
                    <w:rPr>
                      <w:lang w:val="en-US"/>
                    </w:rPr>
                  </w:rPrChange>
                </w:rPr>
                <w:t>branch</w:t>
              </w:r>
            </w:ins>
          </w:p>
        </w:tc>
        <w:tc>
          <w:tcPr>
            <w:tcW w:w="1414" w:type="dxa"/>
            <w:tcPrChange w:id="22818" w:author="phuong vu" w:date="2018-11-30T23:19:00Z">
              <w:tcPr>
                <w:tcW w:w="1414" w:type="dxa"/>
              </w:tcPr>
            </w:tcPrChange>
          </w:tcPr>
          <w:p w14:paraId="17E54856" w14:textId="77777777" w:rsidR="00692A1B" w:rsidRPr="00920004" w:rsidRDefault="00692A1B" w:rsidP="00BD0851">
            <w:pPr>
              <w:spacing w:before="240" w:line="0" w:lineRule="atLeast"/>
              <w:jc w:val="center"/>
              <w:rPr>
                <w:ins w:id="22819" w:author="phuong vu" w:date="2018-11-21T20:09:00Z"/>
                <w:lang w:val="en-US"/>
                <w:rPrChange w:id="22820" w:author="phuong vu" w:date="2018-11-30T22:36:00Z">
                  <w:rPr>
                    <w:ins w:id="22821" w:author="phuong vu" w:date="2018-11-21T20:09:00Z"/>
                    <w:lang w:val="en-US"/>
                  </w:rPr>
                </w:rPrChange>
              </w:rPr>
              <w:pPrChange w:id="22822" w:author="phuong vu" w:date="2018-11-30T14:16:00Z">
                <w:pPr>
                  <w:spacing w:line="360" w:lineRule="auto"/>
                  <w:jc w:val="center"/>
                </w:pPr>
              </w:pPrChange>
            </w:pPr>
          </w:p>
        </w:tc>
        <w:tc>
          <w:tcPr>
            <w:tcW w:w="1395" w:type="dxa"/>
            <w:tcPrChange w:id="22823" w:author="phuong vu" w:date="2018-11-30T23:19:00Z">
              <w:tcPr>
                <w:tcW w:w="1395" w:type="dxa"/>
              </w:tcPr>
            </w:tcPrChange>
          </w:tcPr>
          <w:p w14:paraId="5214D891" w14:textId="77777777" w:rsidR="00692A1B" w:rsidRPr="00920004" w:rsidRDefault="00692A1B" w:rsidP="00BD0851">
            <w:pPr>
              <w:spacing w:before="240" w:line="0" w:lineRule="atLeast"/>
              <w:jc w:val="center"/>
              <w:rPr>
                <w:ins w:id="22824" w:author="phuong vu" w:date="2018-11-21T20:09:00Z"/>
                <w:lang w:val="en-US"/>
                <w:rPrChange w:id="22825" w:author="phuong vu" w:date="2018-11-30T22:36:00Z">
                  <w:rPr>
                    <w:ins w:id="22826" w:author="phuong vu" w:date="2018-11-21T20:09:00Z"/>
                    <w:lang w:val="en-US"/>
                  </w:rPr>
                </w:rPrChange>
              </w:rPr>
              <w:pPrChange w:id="22827" w:author="phuong vu" w:date="2018-11-30T14:16:00Z">
                <w:pPr>
                  <w:spacing w:line="360" w:lineRule="auto"/>
                  <w:jc w:val="center"/>
                </w:pPr>
              </w:pPrChange>
            </w:pPr>
          </w:p>
        </w:tc>
        <w:tc>
          <w:tcPr>
            <w:tcW w:w="1397" w:type="dxa"/>
            <w:tcPrChange w:id="22828" w:author="phuong vu" w:date="2018-11-30T23:19:00Z">
              <w:tcPr>
                <w:tcW w:w="1397" w:type="dxa"/>
              </w:tcPr>
            </w:tcPrChange>
          </w:tcPr>
          <w:p w14:paraId="04C51DE7" w14:textId="77777777" w:rsidR="00692A1B" w:rsidRPr="00920004" w:rsidRDefault="00692A1B" w:rsidP="00BD0851">
            <w:pPr>
              <w:spacing w:before="240" w:line="0" w:lineRule="atLeast"/>
              <w:jc w:val="center"/>
              <w:rPr>
                <w:ins w:id="22829" w:author="phuong vu" w:date="2018-11-21T20:09:00Z"/>
                <w:lang w:val="en-US"/>
                <w:rPrChange w:id="22830" w:author="phuong vu" w:date="2018-11-30T22:36:00Z">
                  <w:rPr>
                    <w:ins w:id="22831" w:author="phuong vu" w:date="2018-11-21T20:09:00Z"/>
                    <w:lang w:val="en-US"/>
                  </w:rPr>
                </w:rPrChange>
              </w:rPr>
              <w:pPrChange w:id="22832" w:author="phuong vu" w:date="2018-11-30T14:16:00Z">
                <w:pPr>
                  <w:spacing w:line="360" w:lineRule="auto"/>
                  <w:jc w:val="center"/>
                </w:pPr>
              </w:pPrChange>
            </w:pPr>
          </w:p>
        </w:tc>
        <w:tc>
          <w:tcPr>
            <w:tcW w:w="1406" w:type="dxa"/>
            <w:tcPrChange w:id="22833" w:author="phuong vu" w:date="2018-11-30T23:19:00Z">
              <w:tcPr>
                <w:tcW w:w="1406" w:type="dxa"/>
              </w:tcPr>
            </w:tcPrChange>
          </w:tcPr>
          <w:p w14:paraId="1918D7A0" w14:textId="77777777" w:rsidR="00692A1B" w:rsidRPr="00920004" w:rsidRDefault="00692A1B" w:rsidP="00BD0851">
            <w:pPr>
              <w:spacing w:before="240" w:line="0" w:lineRule="atLeast"/>
              <w:jc w:val="center"/>
              <w:rPr>
                <w:ins w:id="22834" w:author="phuong vu" w:date="2018-11-21T20:09:00Z"/>
                <w:lang w:val="en-US"/>
                <w:rPrChange w:id="22835" w:author="phuong vu" w:date="2018-11-30T22:36:00Z">
                  <w:rPr>
                    <w:ins w:id="22836" w:author="phuong vu" w:date="2018-11-21T20:09:00Z"/>
                    <w:lang w:val="en-US"/>
                  </w:rPr>
                </w:rPrChange>
              </w:rPr>
              <w:pPrChange w:id="22837" w:author="phuong vu" w:date="2018-11-30T14:16:00Z">
                <w:pPr>
                  <w:jc w:val="center"/>
                </w:pPr>
              </w:pPrChange>
            </w:pPr>
            <w:ins w:id="22838" w:author="phuong vu" w:date="2018-11-21T20:09:00Z">
              <w:r w:rsidRPr="00920004">
                <w:rPr>
                  <w:lang w:val="en-US"/>
                  <w:rPrChange w:id="22839" w:author="phuong vu" w:date="2018-11-30T22:36:00Z">
                    <w:rPr>
                      <w:lang w:val="en-US"/>
                    </w:rPr>
                  </w:rPrChange>
                </w:rPr>
                <w:t>X</w:t>
              </w:r>
            </w:ins>
          </w:p>
        </w:tc>
      </w:tr>
      <w:tr w:rsidR="00692A1B" w:rsidRPr="00920004" w14:paraId="70DB0DA6" w14:textId="77777777" w:rsidTr="00E64310">
        <w:tblPrEx>
          <w:tblW w:w="0" w:type="auto"/>
          <w:tblPrExChange w:id="22840" w:author="phuong vu" w:date="2018-11-30T23:19:00Z">
            <w:tblPrEx>
              <w:tblW w:w="0" w:type="auto"/>
            </w:tblPrEx>
          </w:tblPrExChange>
        </w:tblPrEx>
        <w:trPr>
          <w:ins w:id="22841" w:author="phuong vu" w:date="2018-11-21T20:09:00Z"/>
        </w:trPr>
        <w:tc>
          <w:tcPr>
            <w:tcW w:w="797" w:type="dxa"/>
            <w:vAlign w:val="center"/>
            <w:tcPrChange w:id="22842" w:author="phuong vu" w:date="2018-11-30T23:19:00Z">
              <w:tcPr>
                <w:tcW w:w="797" w:type="dxa"/>
              </w:tcPr>
            </w:tcPrChange>
          </w:tcPr>
          <w:p w14:paraId="5DC24938" w14:textId="77777777" w:rsidR="00692A1B" w:rsidRPr="00920004" w:rsidRDefault="00692A1B" w:rsidP="00E64310">
            <w:pPr>
              <w:jc w:val="center"/>
              <w:rPr>
                <w:ins w:id="22843" w:author="phuong vu" w:date="2018-11-21T20:09:00Z"/>
                <w:lang w:val="en-US"/>
                <w:rPrChange w:id="22844" w:author="phuong vu" w:date="2018-11-30T22:36:00Z">
                  <w:rPr>
                    <w:ins w:id="22845" w:author="phuong vu" w:date="2018-11-21T20:09:00Z"/>
                    <w:lang w:val="en-US"/>
                  </w:rPr>
                </w:rPrChange>
              </w:rPr>
              <w:pPrChange w:id="22846" w:author="phuong vu" w:date="2018-11-30T23:19:00Z">
                <w:pPr>
                  <w:spacing w:line="360" w:lineRule="auto"/>
                  <w:jc w:val="center"/>
                </w:pPr>
              </w:pPrChange>
            </w:pPr>
            <w:ins w:id="22847" w:author="phuong vu" w:date="2018-11-21T20:09:00Z">
              <w:r w:rsidRPr="00920004">
                <w:rPr>
                  <w:lang w:val="en-US"/>
                  <w:rPrChange w:id="22848" w:author="phuong vu" w:date="2018-11-30T22:36:00Z">
                    <w:rPr>
                      <w:lang w:val="en-US"/>
                    </w:rPr>
                  </w:rPrChange>
                </w:rPr>
                <w:t>11</w:t>
              </w:r>
            </w:ins>
          </w:p>
        </w:tc>
        <w:tc>
          <w:tcPr>
            <w:tcW w:w="2368" w:type="dxa"/>
            <w:tcPrChange w:id="22849" w:author="phuong vu" w:date="2018-11-30T23:19:00Z">
              <w:tcPr>
                <w:tcW w:w="2368" w:type="dxa"/>
              </w:tcPr>
            </w:tcPrChange>
          </w:tcPr>
          <w:p w14:paraId="017FD013" w14:textId="77777777" w:rsidR="00692A1B" w:rsidRPr="00920004" w:rsidRDefault="00692A1B" w:rsidP="00E64310">
            <w:pPr>
              <w:rPr>
                <w:ins w:id="22850" w:author="phuong vu" w:date="2018-11-21T20:09:00Z"/>
                <w:lang w:val="en-US"/>
                <w:rPrChange w:id="22851" w:author="phuong vu" w:date="2018-11-30T22:36:00Z">
                  <w:rPr>
                    <w:ins w:id="22852" w:author="phuong vu" w:date="2018-11-21T20:09:00Z"/>
                    <w:lang w:val="en-US"/>
                  </w:rPr>
                </w:rPrChange>
              </w:rPr>
              <w:pPrChange w:id="22853" w:author="phuong vu" w:date="2018-11-30T23:19:00Z">
                <w:pPr>
                  <w:spacing w:line="360" w:lineRule="auto"/>
                </w:pPr>
              </w:pPrChange>
            </w:pPr>
            <w:ins w:id="22854" w:author="phuong vu" w:date="2018-11-21T20:09:00Z">
              <w:r w:rsidRPr="00920004">
                <w:rPr>
                  <w:lang w:val="en-US"/>
                  <w:rPrChange w:id="22855" w:author="phuong vu" w:date="2018-11-30T22:36:00Z">
                    <w:rPr>
                      <w:lang w:val="en-US"/>
                    </w:rPr>
                  </w:rPrChange>
                </w:rPr>
                <w:t>service_type_branch</w:t>
              </w:r>
            </w:ins>
          </w:p>
        </w:tc>
        <w:tc>
          <w:tcPr>
            <w:tcW w:w="1414" w:type="dxa"/>
            <w:tcPrChange w:id="22856" w:author="phuong vu" w:date="2018-11-30T23:19:00Z">
              <w:tcPr>
                <w:tcW w:w="1414" w:type="dxa"/>
              </w:tcPr>
            </w:tcPrChange>
          </w:tcPr>
          <w:p w14:paraId="1F5E1D81" w14:textId="77777777" w:rsidR="00692A1B" w:rsidRPr="00920004" w:rsidRDefault="00692A1B" w:rsidP="00BD0851">
            <w:pPr>
              <w:spacing w:before="240" w:line="0" w:lineRule="atLeast"/>
              <w:jc w:val="center"/>
              <w:rPr>
                <w:ins w:id="22857" w:author="phuong vu" w:date="2018-11-21T20:09:00Z"/>
                <w:lang w:val="en-US"/>
                <w:rPrChange w:id="22858" w:author="phuong vu" w:date="2018-11-30T22:36:00Z">
                  <w:rPr>
                    <w:ins w:id="22859" w:author="phuong vu" w:date="2018-11-21T20:09:00Z"/>
                    <w:lang w:val="en-US"/>
                  </w:rPr>
                </w:rPrChange>
              </w:rPr>
              <w:pPrChange w:id="22860" w:author="phuong vu" w:date="2018-11-30T14:16:00Z">
                <w:pPr>
                  <w:spacing w:line="360" w:lineRule="auto"/>
                  <w:jc w:val="center"/>
                </w:pPr>
              </w:pPrChange>
            </w:pPr>
          </w:p>
        </w:tc>
        <w:tc>
          <w:tcPr>
            <w:tcW w:w="1395" w:type="dxa"/>
            <w:tcPrChange w:id="22861" w:author="phuong vu" w:date="2018-11-30T23:19:00Z">
              <w:tcPr>
                <w:tcW w:w="1395" w:type="dxa"/>
              </w:tcPr>
            </w:tcPrChange>
          </w:tcPr>
          <w:p w14:paraId="789EA4F8" w14:textId="77777777" w:rsidR="00692A1B" w:rsidRPr="00920004" w:rsidRDefault="00692A1B" w:rsidP="00BD0851">
            <w:pPr>
              <w:spacing w:before="240" w:line="0" w:lineRule="atLeast"/>
              <w:jc w:val="center"/>
              <w:rPr>
                <w:ins w:id="22862" w:author="phuong vu" w:date="2018-11-21T20:09:00Z"/>
                <w:lang w:val="en-US"/>
                <w:rPrChange w:id="22863" w:author="phuong vu" w:date="2018-11-30T22:36:00Z">
                  <w:rPr>
                    <w:ins w:id="22864" w:author="phuong vu" w:date="2018-11-21T20:09:00Z"/>
                    <w:lang w:val="en-US"/>
                  </w:rPr>
                </w:rPrChange>
              </w:rPr>
              <w:pPrChange w:id="22865" w:author="phuong vu" w:date="2018-11-30T14:16:00Z">
                <w:pPr>
                  <w:spacing w:line="360" w:lineRule="auto"/>
                  <w:jc w:val="center"/>
                </w:pPr>
              </w:pPrChange>
            </w:pPr>
          </w:p>
        </w:tc>
        <w:tc>
          <w:tcPr>
            <w:tcW w:w="1397" w:type="dxa"/>
            <w:tcPrChange w:id="22866" w:author="phuong vu" w:date="2018-11-30T23:19:00Z">
              <w:tcPr>
                <w:tcW w:w="1397" w:type="dxa"/>
              </w:tcPr>
            </w:tcPrChange>
          </w:tcPr>
          <w:p w14:paraId="792BB1E4" w14:textId="77777777" w:rsidR="00692A1B" w:rsidRPr="00920004" w:rsidRDefault="00692A1B" w:rsidP="00BD0851">
            <w:pPr>
              <w:spacing w:before="240" w:line="0" w:lineRule="atLeast"/>
              <w:jc w:val="center"/>
              <w:rPr>
                <w:ins w:id="22867" w:author="phuong vu" w:date="2018-11-21T20:09:00Z"/>
                <w:lang w:val="en-US"/>
                <w:rPrChange w:id="22868" w:author="phuong vu" w:date="2018-11-30T22:36:00Z">
                  <w:rPr>
                    <w:ins w:id="22869" w:author="phuong vu" w:date="2018-11-21T20:09:00Z"/>
                    <w:lang w:val="en-US"/>
                  </w:rPr>
                </w:rPrChange>
              </w:rPr>
              <w:pPrChange w:id="22870" w:author="phuong vu" w:date="2018-11-30T14:16:00Z">
                <w:pPr>
                  <w:spacing w:line="360" w:lineRule="auto"/>
                  <w:jc w:val="center"/>
                </w:pPr>
              </w:pPrChange>
            </w:pPr>
          </w:p>
        </w:tc>
        <w:tc>
          <w:tcPr>
            <w:tcW w:w="1406" w:type="dxa"/>
            <w:tcPrChange w:id="22871" w:author="phuong vu" w:date="2018-11-30T23:19:00Z">
              <w:tcPr>
                <w:tcW w:w="1406" w:type="dxa"/>
              </w:tcPr>
            </w:tcPrChange>
          </w:tcPr>
          <w:p w14:paraId="1C5480BA" w14:textId="77777777" w:rsidR="00692A1B" w:rsidRPr="00920004" w:rsidRDefault="00692A1B" w:rsidP="00BD0851">
            <w:pPr>
              <w:spacing w:before="240" w:line="0" w:lineRule="atLeast"/>
              <w:jc w:val="center"/>
              <w:rPr>
                <w:ins w:id="22872" w:author="phuong vu" w:date="2018-11-21T20:09:00Z"/>
                <w:lang w:val="en-US"/>
                <w:rPrChange w:id="22873" w:author="phuong vu" w:date="2018-11-30T22:36:00Z">
                  <w:rPr>
                    <w:ins w:id="22874" w:author="phuong vu" w:date="2018-11-21T20:09:00Z"/>
                    <w:lang w:val="en-US"/>
                  </w:rPr>
                </w:rPrChange>
              </w:rPr>
              <w:pPrChange w:id="22875" w:author="phuong vu" w:date="2018-11-30T14:16:00Z">
                <w:pPr>
                  <w:jc w:val="center"/>
                </w:pPr>
              </w:pPrChange>
            </w:pPr>
            <w:ins w:id="22876" w:author="phuong vu" w:date="2018-11-21T20:09:00Z">
              <w:r w:rsidRPr="00920004">
                <w:rPr>
                  <w:lang w:val="en-US"/>
                  <w:rPrChange w:id="22877" w:author="phuong vu" w:date="2018-11-30T22:36:00Z">
                    <w:rPr>
                      <w:lang w:val="en-US"/>
                    </w:rPr>
                  </w:rPrChange>
                </w:rPr>
                <w:t>X</w:t>
              </w:r>
            </w:ins>
          </w:p>
        </w:tc>
      </w:tr>
      <w:tr w:rsidR="00D46DE7" w:rsidRPr="00920004" w14:paraId="2879C70D" w14:textId="77777777" w:rsidTr="00E64310">
        <w:tblPrEx>
          <w:tblW w:w="0" w:type="auto"/>
          <w:tblPrExChange w:id="22878" w:author="phuong vu" w:date="2018-11-30T23:19:00Z">
            <w:tblPrEx>
              <w:tblW w:w="0" w:type="auto"/>
            </w:tblPrEx>
          </w:tblPrExChange>
        </w:tblPrEx>
        <w:trPr>
          <w:ins w:id="22879" w:author="phuong vu" w:date="2018-11-26T00:57:00Z"/>
        </w:trPr>
        <w:tc>
          <w:tcPr>
            <w:tcW w:w="797" w:type="dxa"/>
            <w:vAlign w:val="center"/>
            <w:tcPrChange w:id="22880" w:author="phuong vu" w:date="2018-11-30T23:19:00Z">
              <w:tcPr>
                <w:tcW w:w="797" w:type="dxa"/>
              </w:tcPr>
            </w:tcPrChange>
          </w:tcPr>
          <w:p w14:paraId="31D39ADF" w14:textId="4A2D62AA" w:rsidR="00D46DE7" w:rsidRPr="00920004" w:rsidRDefault="00D46DE7" w:rsidP="00E64310">
            <w:pPr>
              <w:jc w:val="center"/>
              <w:rPr>
                <w:ins w:id="22881" w:author="phuong vu" w:date="2018-11-26T00:57:00Z"/>
                <w:lang w:val="en-US"/>
                <w:rPrChange w:id="22882" w:author="phuong vu" w:date="2018-11-30T22:36:00Z">
                  <w:rPr>
                    <w:ins w:id="22883" w:author="phuong vu" w:date="2018-11-26T00:57:00Z"/>
                    <w:lang w:val="en-US"/>
                  </w:rPr>
                </w:rPrChange>
              </w:rPr>
              <w:pPrChange w:id="22884" w:author="phuong vu" w:date="2018-11-30T23:19:00Z">
                <w:pPr>
                  <w:spacing w:line="276" w:lineRule="auto"/>
                  <w:jc w:val="center"/>
                </w:pPr>
              </w:pPrChange>
            </w:pPr>
            <w:ins w:id="22885" w:author="phuong vu" w:date="2018-11-26T00:57:00Z">
              <w:r w:rsidRPr="00920004">
                <w:rPr>
                  <w:lang w:val="en-US"/>
                  <w:rPrChange w:id="22886" w:author="phuong vu" w:date="2018-11-30T22:36:00Z">
                    <w:rPr>
                      <w:lang w:val="en-US"/>
                    </w:rPr>
                  </w:rPrChange>
                </w:rPr>
                <w:t>12</w:t>
              </w:r>
            </w:ins>
          </w:p>
        </w:tc>
        <w:tc>
          <w:tcPr>
            <w:tcW w:w="2368" w:type="dxa"/>
            <w:tcPrChange w:id="22887" w:author="phuong vu" w:date="2018-11-30T23:19:00Z">
              <w:tcPr>
                <w:tcW w:w="2368" w:type="dxa"/>
              </w:tcPr>
            </w:tcPrChange>
          </w:tcPr>
          <w:p w14:paraId="1DE9210D" w14:textId="65EEC8F7" w:rsidR="00D46DE7" w:rsidRPr="00920004" w:rsidRDefault="00D46DE7" w:rsidP="00E64310">
            <w:pPr>
              <w:rPr>
                <w:ins w:id="22888" w:author="phuong vu" w:date="2018-11-26T00:57:00Z"/>
                <w:lang w:val="en-US"/>
                <w:rPrChange w:id="22889" w:author="phuong vu" w:date="2018-11-30T22:36:00Z">
                  <w:rPr>
                    <w:ins w:id="22890" w:author="phuong vu" w:date="2018-11-26T00:57:00Z"/>
                    <w:lang w:val="en-US"/>
                  </w:rPr>
                </w:rPrChange>
              </w:rPr>
              <w:pPrChange w:id="22891" w:author="phuong vu" w:date="2018-11-30T23:19:00Z">
                <w:pPr>
                  <w:spacing w:line="276" w:lineRule="auto"/>
                </w:pPr>
              </w:pPrChange>
            </w:pPr>
            <w:ins w:id="22892" w:author="phuong vu" w:date="2018-11-26T00:57:00Z">
              <w:r w:rsidRPr="00920004">
                <w:rPr>
                  <w:lang w:val="en-US"/>
                  <w:rPrChange w:id="22893" w:author="phuong vu" w:date="2018-11-30T22:36:00Z">
                    <w:rPr>
                      <w:lang w:val="en-US"/>
                    </w:rPr>
                  </w:rPrChange>
                </w:rPr>
                <w:t>wash</w:t>
              </w:r>
            </w:ins>
          </w:p>
        </w:tc>
        <w:tc>
          <w:tcPr>
            <w:tcW w:w="1414" w:type="dxa"/>
            <w:tcPrChange w:id="22894" w:author="phuong vu" w:date="2018-11-30T23:19:00Z">
              <w:tcPr>
                <w:tcW w:w="1414" w:type="dxa"/>
              </w:tcPr>
            </w:tcPrChange>
          </w:tcPr>
          <w:p w14:paraId="13A5A081" w14:textId="77777777" w:rsidR="00D46DE7" w:rsidRPr="00920004" w:rsidRDefault="00D46DE7" w:rsidP="00BD0851">
            <w:pPr>
              <w:spacing w:before="240" w:line="0" w:lineRule="atLeast"/>
              <w:jc w:val="center"/>
              <w:rPr>
                <w:ins w:id="22895" w:author="phuong vu" w:date="2018-11-26T00:57:00Z"/>
                <w:lang w:val="en-US"/>
                <w:rPrChange w:id="22896" w:author="phuong vu" w:date="2018-11-30T22:36:00Z">
                  <w:rPr>
                    <w:ins w:id="22897" w:author="phuong vu" w:date="2018-11-26T00:57:00Z"/>
                    <w:lang w:val="en-US"/>
                  </w:rPr>
                </w:rPrChange>
              </w:rPr>
              <w:pPrChange w:id="22898" w:author="phuong vu" w:date="2018-11-30T14:16:00Z">
                <w:pPr>
                  <w:spacing w:line="276" w:lineRule="auto"/>
                  <w:jc w:val="center"/>
                </w:pPr>
              </w:pPrChange>
            </w:pPr>
          </w:p>
        </w:tc>
        <w:tc>
          <w:tcPr>
            <w:tcW w:w="1395" w:type="dxa"/>
            <w:tcPrChange w:id="22899" w:author="phuong vu" w:date="2018-11-30T23:19:00Z">
              <w:tcPr>
                <w:tcW w:w="1395" w:type="dxa"/>
              </w:tcPr>
            </w:tcPrChange>
          </w:tcPr>
          <w:p w14:paraId="540B31DB" w14:textId="14A08F50" w:rsidR="00D46DE7" w:rsidRPr="00920004" w:rsidRDefault="00D46DE7" w:rsidP="00BD0851">
            <w:pPr>
              <w:spacing w:before="240" w:line="0" w:lineRule="atLeast"/>
              <w:jc w:val="center"/>
              <w:rPr>
                <w:ins w:id="22900" w:author="phuong vu" w:date="2018-11-26T00:57:00Z"/>
                <w:lang w:val="en-US"/>
                <w:rPrChange w:id="22901" w:author="phuong vu" w:date="2018-11-30T22:36:00Z">
                  <w:rPr>
                    <w:ins w:id="22902" w:author="phuong vu" w:date="2018-11-26T00:57:00Z"/>
                    <w:lang w:val="en-US"/>
                  </w:rPr>
                </w:rPrChange>
              </w:rPr>
              <w:pPrChange w:id="22903" w:author="phuong vu" w:date="2018-11-30T14:16:00Z">
                <w:pPr>
                  <w:spacing w:line="276" w:lineRule="auto"/>
                  <w:jc w:val="center"/>
                </w:pPr>
              </w:pPrChange>
            </w:pPr>
            <w:ins w:id="22904" w:author="phuong vu" w:date="2018-11-26T00:57:00Z">
              <w:r w:rsidRPr="00920004">
                <w:rPr>
                  <w:lang w:val="en-US"/>
                  <w:rPrChange w:id="22905" w:author="phuong vu" w:date="2018-11-30T22:36:00Z">
                    <w:rPr>
                      <w:lang w:val="en-US"/>
                    </w:rPr>
                  </w:rPrChange>
                </w:rPr>
                <w:t>X</w:t>
              </w:r>
            </w:ins>
          </w:p>
        </w:tc>
        <w:tc>
          <w:tcPr>
            <w:tcW w:w="1397" w:type="dxa"/>
            <w:tcPrChange w:id="22906" w:author="phuong vu" w:date="2018-11-30T23:19:00Z">
              <w:tcPr>
                <w:tcW w:w="1397" w:type="dxa"/>
              </w:tcPr>
            </w:tcPrChange>
          </w:tcPr>
          <w:p w14:paraId="4C8472DA" w14:textId="6EA6B2E5" w:rsidR="00D46DE7" w:rsidRPr="00920004" w:rsidRDefault="00D46DE7" w:rsidP="00BD0851">
            <w:pPr>
              <w:spacing w:before="240" w:line="0" w:lineRule="atLeast"/>
              <w:jc w:val="center"/>
              <w:rPr>
                <w:ins w:id="22907" w:author="phuong vu" w:date="2018-11-26T00:57:00Z"/>
                <w:lang w:val="en-US"/>
                <w:rPrChange w:id="22908" w:author="phuong vu" w:date="2018-11-30T22:36:00Z">
                  <w:rPr>
                    <w:ins w:id="22909" w:author="phuong vu" w:date="2018-11-26T00:57:00Z"/>
                    <w:lang w:val="en-US"/>
                  </w:rPr>
                </w:rPrChange>
              </w:rPr>
              <w:pPrChange w:id="22910" w:author="phuong vu" w:date="2018-11-30T14:16:00Z">
                <w:pPr>
                  <w:spacing w:line="276" w:lineRule="auto"/>
                  <w:jc w:val="center"/>
                </w:pPr>
              </w:pPrChange>
            </w:pPr>
            <w:ins w:id="22911" w:author="phuong vu" w:date="2018-11-26T00:57:00Z">
              <w:r w:rsidRPr="00920004">
                <w:rPr>
                  <w:lang w:val="en-US"/>
                  <w:rPrChange w:id="22912" w:author="phuong vu" w:date="2018-11-30T22:36:00Z">
                    <w:rPr>
                      <w:lang w:val="en-US"/>
                    </w:rPr>
                  </w:rPrChange>
                </w:rPr>
                <w:t>X</w:t>
              </w:r>
            </w:ins>
          </w:p>
        </w:tc>
        <w:tc>
          <w:tcPr>
            <w:tcW w:w="1406" w:type="dxa"/>
            <w:tcPrChange w:id="22913" w:author="phuong vu" w:date="2018-11-30T23:19:00Z">
              <w:tcPr>
                <w:tcW w:w="1406" w:type="dxa"/>
              </w:tcPr>
            </w:tcPrChange>
          </w:tcPr>
          <w:p w14:paraId="1036FC4D" w14:textId="0C29FC4C" w:rsidR="00D46DE7" w:rsidRPr="00920004" w:rsidRDefault="00D46DE7" w:rsidP="00BD0851">
            <w:pPr>
              <w:spacing w:before="240" w:line="0" w:lineRule="atLeast"/>
              <w:jc w:val="center"/>
              <w:rPr>
                <w:ins w:id="22914" w:author="phuong vu" w:date="2018-11-26T00:57:00Z"/>
                <w:lang w:val="en-US"/>
                <w:rPrChange w:id="22915" w:author="phuong vu" w:date="2018-11-30T22:36:00Z">
                  <w:rPr>
                    <w:ins w:id="22916" w:author="phuong vu" w:date="2018-11-26T00:57:00Z"/>
                    <w:lang w:val="en-US"/>
                  </w:rPr>
                </w:rPrChange>
              </w:rPr>
              <w:pPrChange w:id="22917" w:author="phuong vu" w:date="2018-11-30T14:16:00Z">
                <w:pPr>
                  <w:spacing w:line="276" w:lineRule="auto"/>
                  <w:jc w:val="center"/>
                </w:pPr>
              </w:pPrChange>
            </w:pPr>
            <w:ins w:id="22918" w:author="phuong vu" w:date="2018-11-26T00:57:00Z">
              <w:r w:rsidRPr="00920004">
                <w:rPr>
                  <w:lang w:val="en-US"/>
                  <w:rPrChange w:id="22919" w:author="phuong vu" w:date="2018-11-30T22:36:00Z">
                    <w:rPr>
                      <w:lang w:val="en-US"/>
                    </w:rPr>
                  </w:rPrChange>
                </w:rPr>
                <w:t>X</w:t>
              </w:r>
            </w:ins>
          </w:p>
        </w:tc>
      </w:tr>
      <w:tr w:rsidR="00D46DE7" w:rsidRPr="00920004" w14:paraId="4D354F45" w14:textId="77777777" w:rsidTr="00E64310">
        <w:tblPrEx>
          <w:tblW w:w="0" w:type="auto"/>
          <w:tblPrExChange w:id="22920" w:author="phuong vu" w:date="2018-11-30T23:19:00Z">
            <w:tblPrEx>
              <w:tblW w:w="0" w:type="auto"/>
            </w:tblPrEx>
          </w:tblPrExChange>
        </w:tblPrEx>
        <w:trPr>
          <w:ins w:id="22921" w:author="phuong vu" w:date="2018-11-26T00:58:00Z"/>
        </w:trPr>
        <w:tc>
          <w:tcPr>
            <w:tcW w:w="797" w:type="dxa"/>
            <w:vAlign w:val="center"/>
            <w:tcPrChange w:id="22922" w:author="phuong vu" w:date="2018-11-30T23:19:00Z">
              <w:tcPr>
                <w:tcW w:w="797" w:type="dxa"/>
              </w:tcPr>
            </w:tcPrChange>
          </w:tcPr>
          <w:p w14:paraId="2D46D2ED" w14:textId="50B31864" w:rsidR="00D46DE7" w:rsidRPr="00920004" w:rsidRDefault="00D46DE7" w:rsidP="00E64310">
            <w:pPr>
              <w:jc w:val="center"/>
              <w:rPr>
                <w:ins w:id="22923" w:author="phuong vu" w:date="2018-11-26T00:58:00Z"/>
                <w:lang w:val="en-US"/>
                <w:rPrChange w:id="22924" w:author="phuong vu" w:date="2018-11-30T22:36:00Z">
                  <w:rPr>
                    <w:ins w:id="22925" w:author="phuong vu" w:date="2018-11-26T00:58:00Z"/>
                    <w:lang w:val="en-US"/>
                  </w:rPr>
                </w:rPrChange>
              </w:rPr>
              <w:pPrChange w:id="22926" w:author="phuong vu" w:date="2018-11-30T23:19:00Z">
                <w:pPr>
                  <w:spacing w:line="276" w:lineRule="auto"/>
                  <w:jc w:val="center"/>
                </w:pPr>
              </w:pPrChange>
            </w:pPr>
            <w:ins w:id="22927" w:author="phuong vu" w:date="2018-11-26T00:58:00Z">
              <w:r w:rsidRPr="00920004">
                <w:rPr>
                  <w:lang w:val="en-US"/>
                  <w:rPrChange w:id="22928" w:author="phuong vu" w:date="2018-11-30T22:36:00Z">
                    <w:rPr>
                      <w:lang w:val="en-US"/>
                    </w:rPr>
                  </w:rPrChange>
                </w:rPr>
                <w:t>13</w:t>
              </w:r>
            </w:ins>
          </w:p>
        </w:tc>
        <w:tc>
          <w:tcPr>
            <w:tcW w:w="2368" w:type="dxa"/>
            <w:tcPrChange w:id="22929" w:author="phuong vu" w:date="2018-11-30T23:19:00Z">
              <w:tcPr>
                <w:tcW w:w="2368" w:type="dxa"/>
              </w:tcPr>
            </w:tcPrChange>
          </w:tcPr>
          <w:p w14:paraId="11168972" w14:textId="4F2EE2CF" w:rsidR="00D46DE7" w:rsidRPr="00920004" w:rsidRDefault="00D46DE7" w:rsidP="00E64310">
            <w:pPr>
              <w:rPr>
                <w:ins w:id="22930" w:author="phuong vu" w:date="2018-11-26T00:58:00Z"/>
                <w:lang w:val="en-US"/>
                <w:rPrChange w:id="22931" w:author="phuong vu" w:date="2018-11-30T22:36:00Z">
                  <w:rPr>
                    <w:ins w:id="22932" w:author="phuong vu" w:date="2018-11-26T00:58:00Z"/>
                    <w:lang w:val="en-US"/>
                  </w:rPr>
                </w:rPrChange>
              </w:rPr>
              <w:pPrChange w:id="22933" w:author="phuong vu" w:date="2018-11-30T23:19:00Z">
                <w:pPr>
                  <w:spacing w:line="276" w:lineRule="auto"/>
                </w:pPr>
              </w:pPrChange>
            </w:pPr>
            <w:ins w:id="22934" w:author="phuong vu" w:date="2018-11-26T00:58:00Z">
              <w:r w:rsidRPr="00920004">
                <w:rPr>
                  <w:lang w:val="en-US"/>
                  <w:rPrChange w:id="22935" w:author="phuong vu" w:date="2018-11-30T22:36:00Z">
                    <w:rPr>
                      <w:lang w:val="en-US"/>
                    </w:rPr>
                  </w:rPrChange>
                </w:rPr>
                <w:t>washing_machine</w:t>
              </w:r>
            </w:ins>
          </w:p>
        </w:tc>
        <w:tc>
          <w:tcPr>
            <w:tcW w:w="1414" w:type="dxa"/>
            <w:tcPrChange w:id="22936" w:author="phuong vu" w:date="2018-11-30T23:19:00Z">
              <w:tcPr>
                <w:tcW w:w="1414" w:type="dxa"/>
              </w:tcPr>
            </w:tcPrChange>
          </w:tcPr>
          <w:p w14:paraId="28A3887F" w14:textId="77777777" w:rsidR="00D46DE7" w:rsidRPr="00920004" w:rsidRDefault="00D46DE7" w:rsidP="00BD0851">
            <w:pPr>
              <w:spacing w:before="240" w:line="0" w:lineRule="atLeast"/>
              <w:jc w:val="center"/>
              <w:rPr>
                <w:ins w:id="22937" w:author="phuong vu" w:date="2018-11-26T00:58:00Z"/>
                <w:lang w:val="en-US"/>
                <w:rPrChange w:id="22938" w:author="phuong vu" w:date="2018-11-30T22:36:00Z">
                  <w:rPr>
                    <w:ins w:id="22939" w:author="phuong vu" w:date="2018-11-26T00:58:00Z"/>
                    <w:lang w:val="en-US"/>
                  </w:rPr>
                </w:rPrChange>
              </w:rPr>
              <w:pPrChange w:id="22940" w:author="phuong vu" w:date="2018-11-30T14:16:00Z">
                <w:pPr>
                  <w:spacing w:line="276" w:lineRule="auto"/>
                  <w:jc w:val="center"/>
                </w:pPr>
              </w:pPrChange>
            </w:pPr>
          </w:p>
        </w:tc>
        <w:tc>
          <w:tcPr>
            <w:tcW w:w="1395" w:type="dxa"/>
            <w:tcPrChange w:id="22941" w:author="phuong vu" w:date="2018-11-30T23:19:00Z">
              <w:tcPr>
                <w:tcW w:w="1395" w:type="dxa"/>
              </w:tcPr>
            </w:tcPrChange>
          </w:tcPr>
          <w:p w14:paraId="24B83ED0" w14:textId="54C002B4" w:rsidR="00D46DE7" w:rsidRPr="00920004" w:rsidRDefault="00D46DE7" w:rsidP="00BD0851">
            <w:pPr>
              <w:spacing w:before="240" w:line="0" w:lineRule="atLeast"/>
              <w:jc w:val="center"/>
              <w:rPr>
                <w:ins w:id="22942" w:author="phuong vu" w:date="2018-11-26T00:58:00Z"/>
                <w:lang w:val="en-US"/>
                <w:rPrChange w:id="22943" w:author="phuong vu" w:date="2018-11-30T22:36:00Z">
                  <w:rPr>
                    <w:ins w:id="22944" w:author="phuong vu" w:date="2018-11-26T00:58:00Z"/>
                    <w:lang w:val="en-US"/>
                  </w:rPr>
                </w:rPrChange>
              </w:rPr>
              <w:pPrChange w:id="22945" w:author="phuong vu" w:date="2018-11-30T14:16:00Z">
                <w:pPr>
                  <w:spacing w:line="276" w:lineRule="auto"/>
                  <w:jc w:val="center"/>
                </w:pPr>
              </w:pPrChange>
            </w:pPr>
          </w:p>
        </w:tc>
        <w:tc>
          <w:tcPr>
            <w:tcW w:w="1397" w:type="dxa"/>
            <w:tcPrChange w:id="22946" w:author="phuong vu" w:date="2018-11-30T23:19:00Z">
              <w:tcPr>
                <w:tcW w:w="1397" w:type="dxa"/>
              </w:tcPr>
            </w:tcPrChange>
          </w:tcPr>
          <w:p w14:paraId="4B4E80C3" w14:textId="7E6B0A6F" w:rsidR="00D46DE7" w:rsidRPr="00920004" w:rsidRDefault="00D46DE7" w:rsidP="00BD0851">
            <w:pPr>
              <w:spacing w:before="240" w:line="0" w:lineRule="atLeast"/>
              <w:jc w:val="center"/>
              <w:rPr>
                <w:ins w:id="22947" w:author="phuong vu" w:date="2018-11-26T00:58:00Z"/>
                <w:lang w:val="en-US"/>
                <w:rPrChange w:id="22948" w:author="phuong vu" w:date="2018-11-30T22:36:00Z">
                  <w:rPr>
                    <w:ins w:id="22949" w:author="phuong vu" w:date="2018-11-26T00:58:00Z"/>
                    <w:lang w:val="en-US"/>
                  </w:rPr>
                </w:rPrChange>
              </w:rPr>
              <w:pPrChange w:id="22950" w:author="phuong vu" w:date="2018-11-30T14:16:00Z">
                <w:pPr>
                  <w:spacing w:line="276" w:lineRule="auto"/>
                  <w:jc w:val="center"/>
                </w:pPr>
              </w:pPrChange>
            </w:pPr>
          </w:p>
        </w:tc>
        <w:tc>
          <w:tcPr>
            <w:tcW w:w="1406" w:type="dxa"/>
            <w:tcPrChange w:id="22951" w:author="phuong vu" w:date="2018-11-30T23:19:00Z">
              <w:tcPr>
                <w:tcW w:w="1406" w:type="dxa"/>
              </w:tcPr>
            </w:tcPrChange>
          </w:tcPr>
          <w:p w14:paraId="1DAE9275" w14:textId="54814BC3" w:rsidR="00D46DE7" w:rsidRPr="00920004" w:rsidRDefault="00D46DE7" w:rsidP="00BD0851">
            <w:pPr>
              <w:spacing w:before="240" w:line="0" w:lineRule="atLeast"/>
              <w:jc w:val="center"/>
              <w:rPr>
                <w:ins w:id="22952" w:author="phuong vu" w:date="2018-11-26T00:58:00Z"/>
                <w:lang w:val="en-US"/>
                <w:rPrChange w:id="22953" w:author="phuong vu" w:date="2018-11-30T22:36:00Z">
                  <w:rPr>
                    <w:ins w:id="22954" w:author="phuong vu" w:date="2018-11-26T00:58:00Z"/>
                    <w:lang w:val="en-US"/>
                  </w:rPr>
                </w:rPrChange>
              </w:rPr>
              <w:pPrChange w:id="22955" w:author="phuong vu" w:date="2018-11-30T14:16:00Z">
                <w:pPr>
                  <w:spacing w:line="276" w:lineRule="auto"/>
                  <w:jc w:val="center"/>
                </w:pPr>
              </w:pPrChange>
            </w:pPr>
            <w:ins w:id="22956" w:author="phuong vu" w:date="2018-11-26T00:58:00Z">
              <w:r w:rsidRPr="00920004">
                <w:rPr>
                  <w:lang w:val="en-US"/>
                  <w:rPrChange w:id="22957" w:author="phuong vu" w:date="2018-11-30T22:36:00Z">
                    <w:rPr>
                      <w:lang w:val="en-US"/>
                    </w:rPr>
                  </w:rPrChange>
                </w:rPr>
                <w:t>X</w:t>
              </w:r>
            </w:ins>
          </w:p>
        </w:tc>
      </w:tr>
      <w:tr w:rsidR="00D46DE7" w:rsidRPr="00920004" w14:paraId="47120A28" w14:textId="77777777" w:rsidTr="00E64310">
        <w:tblPrEx>
          <w:tblW w:w="0" w:type="auto"/>
          <w:tblPrExChange w:id="22958" w:author="phuong vu" w:date="2018-11-30T23:19:00Z">
            <w:tblPrEx>
              <w:tblW w:w="0" w:type="auto"/>
            </w:tblPrEx>
          </w:tblPrExChange>
        </w:tblPrEx>
        <w:trPr>
          <w:ins w:id="22959" w:author="phuong vu" w:date="2018-11-26T00:58:00Z"/>
        </w:trPr>
        <w:tc>
          <w:tcPr>
            <w:tcW w:w="797" w:type="dxa"/>
            <w:vAlign w:val="center"/>
            <w:tcPrChange w:id="22960" w:author="phuong vu" w:date="2018-11-30T23:19:00Z">
              <w:tcPr>
                <w:tcW w:w="797" w:type="dxa"/>
              </w:tcPr>
            </w:tcPrChange>
          </w:tcPr>
          <w:p w14:paraId="7D72B42C" w14:textId="5380A9CF" w:rsidR="00D46DE7" w:rsidRPr="00920004" w:rsidRDefault="00D46DE7" w:rsidP="00E64310">
            <w:pPr>
              <w:jc w:val="center"/>
              <w:rPr>
                <w:ins w:id="22961" w:author="phuong vu" w:date="2018-11-26T00:58:00Z"/>
                <w:lang w:val="en-US"/>
                <w:rPrChange w:id="22962" w:author="phuong vu" w:date="2018-11-30T22:36:00Z">
                  <w:rPr>
                    <w:ins w:id="22963" w:author="phuong vu" w:date="2018-11-26T00:58:00Z"/>
                    <w:lang w:val="en-US"/>
                  </w:rPr>
                </w:rPrChange>
              </w:rPr>
              <w:pPrChange w:id="22964" w:author="phuong vu" w:date="2018-11-30T23:19:00Z">
                <w:pPr>
                  <w:spacing w:line="276" w:lineRule="auto"/>
                  <w:jc w:val="center"/>
                </w:pPr>
              </w:pPrChange>
            </w:pPr>
            <w:ins w:id="22965" w:author="phuong vu" w:date="2018-11-26T00:58:00Z">
              <w:r w:rsidRPr="00920004">
                <w:rPr>
                  <w:lang w:val="en-US"/>
                  <w:rPrChange w:id="22966" w:author="phuong vu" w:date="2018-11-30T22:36:00Z">
                    <w:rPr>
                      <w:lang w:val="en-US"/>
                    </w:rPr>
                  </w:rPrChange>
                </w:rPr>
                <w:t>14</w:t>
              </w:r>
            </w:ins>
          </w:p>
        </w:tc>
        <w:tc>
          <w:tcPr>
            <w:tcW w:w="2368" w:type="dxa"/>
            <w:tcPrChange w:id="22967" w:author="phuong vu" w:date="2018-11-30T23:19:00Z">
              <w:tcPr>
                <w:tcW w:w="2368" w:type="dxa"/>
              </w:tcPr>
            </w:tcPrChange>
          </w:tcPr>
          <w:p w14:paraId="34770986" w14:textId="2914B1DB" w:rsidR="00D46DE7" w:rsidRPr="00920004" w:rsidRDefault="00D46DE7" w:rsidP="00E64310">
            <w:pPr>
              <w:rPr>
                <w:ins w:id="22968" w:author="phuong vu" w:date="2018-11-26T00:58:00Z"/>
                <w:lang w:val="en-US"/>
                <w:rPrChange w:id="22969" w:author="phuong vu" w:date="2018-11-30T22:36:00Z">
                  <w:rPr>
                    <w:ins w:id="22970" w:author="phuong vu" w:date="2018-11-26T00:58:00Z"/>
                    <w:lang w:val="en-US"/>
                  </w:rPr>
                </w:rPrChange>
              </w:rPr>
              <w:pPrChange w:id="22971" w:author="phuong vu" w:date="2018-11-30T23:19:00Z">
                <w:pPr>
                  <w:spacing w:line="276" w:lineRule="auto"/>
                </w:pPr>
              </w:pPrChange>
            </w:pPr>
            <w:ins w:id="22972" w:author="phuong vu" w:date="2018-11-26T00:58:00Z">
              <w:r w:rsidRPr="00920004">
                <w:rPr>
                  <w:lang w:val="en-US"/>
                  <w:rPrChange w:id="22973" w:author="phuong vu" w:date="2018-11-30T22:36:00Z">
                    <w:rPr>
                      <w:lang w:val="en-US"/>
                    </w:rPr>
                  </w:rPrChange>
                </w:rPr>
                <w:t>wash_bag</w:t>
              </w:r>
            </w:ins>
          </w:p>
        </w:tc>
        <w:tc>
          <w:tcPr>
            <w:tcW w:w="1414" w:type="dxa"/>
            <w:tcPrChange w:id="22974" w:author="phuong vu" w:date="2018-11-30T23:19:00Z">
              <w:tcPr>
                <w:tcW w:w="1414" w:type="dxa"/>
              </w:tcPr>
            </w:tcPrChange>
          </w:tcPr>
          <w:p w14:paraId="55B5382A" w14:textId="4C1F792E" w:rsidR="00D46DE7" w:rsidRPr="00920004" w:rsidRDefault="00D46DE7" w:rsidP="00BD0851">
            <w:pPr>
              <w:spacing w:before="240" w:line="0" w:lineRule="atLeast"/>
              <w:jc w:val="center"/>
              <w:rPr>
                <w:ins w:id="22975" w:author="phuong vu" w:date="2018-11-26T00:58:00Z"/>
                <w:lang w:val="en-US"/>
                <w:rPrChange w:id="22976" w:author="phuong vu" w:date="2018-11-30T22:36:00Z">
                  <w:rPr>
                    <w:ins w:id="22977" w:author="phuong vu" w:date="2018-11-26T00:58:00Z"/>
                    <w:lang w:val="en-US"/>
                  </w:rPr>
                </w:rPrChange>
              </w:rPr>
              <w:pPrChange w:id="22978" w:author="phuong vu" w:date="2018-11-30T14:16:00Z">
                <w:pPr>
                  <w:spacing w:line="276" w:lineRule="auto"/>
                  <w:jc w:val="center"/>
                </w:pPr>
              </w:pPrChange>
            </w:pPr>
            <w:ins w:id="22979" w:author="phuong vu" w:date="2018-11-26T00:59:00Z">
              <w:r w:rsidRPr="00920004">
                <w:rPr>
                  <w:lang w:val="en-US"/>
                  <w:rPrChange w:id="22980" w:author="phuong vu" w:date="2018-11-30T22:36:00Z">
                    <w:rPr>
                      <w:lang w:val="en-US"/>
                    </w:rPr>
                  </w:rPrChange>
                </w:rPr>
                <w:t>X</w:t>
              </w:r>
            </w:ins>
          </w:p>
        </w:tc>
        <w:tc>
          <w:tcPr>
            <w:tcW w:w="1395" w:type="dxa"/>
            <w:tcPrChange w:id="22981" w:author="phuong vu" w:date="2018-11-30T23:19:00Z">
              <w:tcPr>
                <w:tcW w:w="1395" w:type="dxa"/>
              </w:tcPr>
            </w:tcPrChange>
          </w:tcPr>
          <w:p w14:paraId="24387EF9" w14:textId="77777777" w:rsidR="00D46DE7" w:rsidRPr="00920004" w:rsidRDefault="00D46DE7" w:rsidP="00BD0851">
            <w:pPr>
              <w:spacing w:before="240" w:line="0" w:lineRule="atLeast"/>
              <w:jc w:val="center"/>
              <w:rPr>
                <w:ins w:id="22982" w:author="phuong vu" w:date="2018-11-26T00:58:00Z"/>
                <w:lang w:val="en-US"/>
                <w:rPrChange w:id="22983" w:author="phuong vu" w:date="2018-11-30T22:36:00Z">
                  <w:rPr>
                    <w:ins w:id="22984" w:author="phuong vu" w:date="2018-11-26T00:58:00Z"/>
                    <w:lang w:val="en-US"/>
                  </w:rPr>
                </w:rPrChange>
              </w:rPr>
              <w:pPrChange w:id="22985" w:author="phuong vu" w:date="2018-11-30T14:16:00Z">
                <w:pPr>
                  <w:spacing w:line="276" w:lineRule="auto"/>
                  <w:jc w:val="center"/>
                </w:pPr>
              </w:pPrChange>
            </w:pPr>
          </w:p>
        </w:tc>
        <w:tc>
          <w:tcPr>
            <w:tcW w:w="1397" w:type="dxa"/>
            <w:tcPrChange w:id="22986" w:author="phuong vu" w:date="2018-11-30T23:19:00Z">
              <w:tcPr>
                <w:tcW w:w="1397" w:type="dxa"/>
              </w:tcPr>
            </w:tcPrChange>
          </w:tcPr>
          <w:p w14:paraId="266BD686" w14:textId="6E78C694" w:rsidR="00D46DE7" w:rsidRPr="00920004" w:rsidRDefault="00D46DE7" w:rsidP="00BD0851">
            <w:pPr>
              <w:spacing w:before="240" w:line="0" w:lineRule="atLeast"/>
              <w:jc w:val="center"/>
              <w:rPr>
                <w:ins w:id="22987" w:author="phuong vu" w:date="2018-11-26T00:58:00Z"/>
                <w:lang w:val="en-US"/>
                <w:rPrChange w:id="22988" w:author="phuong vu" w:date="2018-11-30T22:36:00Z">
                  <w:rPr>
                    <w:ins w:id="22989" w:author="phuong vu" w:date="2018-11-26T00:58:00Z"/>
                    <w:lang w:val="en-US"/>
                  </w:rPr>
                </w:rPrChange>
              </w:rPr>
              <w:pPrChange w:id="22990" w:author="phuong vu" w:date="2018-11-30T14:16:00Z">
                <w:pPr>
                  <w:spacing w:line="276" w:lineRule="auto"/>
                  <w:jc w:val="center"/>
                </w:pPr>
              </w:pPrChange>
            </w:pPr>
            <w:ins w:id="22991" w:author="phuong vu" w:date="2018-11-26T00:59:00Z">
              <w:r w:rsidRPr="00920004">
                <w:rPr>
                  <w:lang w:val="en-US"/>
                  <w:rPrChange w:id="22992" w:author="phuong vu" w:date="2018-11-30T22:36:00Z">
                    <w:rPr>
                      <w:lang w:val="en-US"/>
                    </w:rPr>
                  </w:rPrChange>
                </w:rPr>
                <w:t>X</w:t>
              </w:r>
            </w:ins>
          </w:p>
        </w:tc>
        <w:tc>
          <w:tcPr>
            <w:tcW w:w="1406" w:type="dxa"/>
            <w:tcPrChange w:id="22993" w:author="phuong vu" w:date="2018-11-30T23:19:00Z">
              <w:tcPr>
                <w:tcW w:w="1406" w:type="dxa"/>
              </w:tcPr>
            </w:tcPrChange>
          </w:tcPr>
          <w:p w14:paraId="121191C6" w14:textId="19F7D449" w:rsidR="00D46DE7" w:rsidRPr="00920004" w:rsidRDefault="00D46DE7" w:rsidP="00BD0851">
            <w:pPr>
              <w:spacing w:before="240" w:line="0" w:lineRule="atLeast"/>
              <w:jc w:val="center"/>
              <w:rPr>
                <w:ins w:id="22994" w:author="phuong vu" w:date="2018-11-26T00:58:00Z"/>
                <w:lang w:val="en-US"/>
                <w:rPrChange w:id="22995" w:author="phuong vu" w:date="2018-11-30T22:36:00Z">
                  <w:rPr>
                    <w:ins w:id="22996" w:author="phuong vu" w:date="2018-11-26T00:58:00Z"/>
                    <w:lang w:val="en-US"/>
                  </w:rPr>
                </w:rPrChange>
              </w:rPr>
              <w:pPrChange w:id="22997" w:author="phuong vu" w:date="2018-11-30T14:16:00Z">
                <w:pPr>
                  <w:spacing w:line="276" w:lineRule="auto"/>
                  <w:jc w:val="center"/>
                </w:pPr>
              </w:pPrChange>
            </w:pPr>
            <w:ins w:id="22998" w:author="phuong vu" w:date="2018-11-26T00:58:00Z">
              <w:r w:rsidRPr="00920004">
                <w:rPr>
                  <w:lang w:val="en-US"/>
                  <w:rPrChange w:id="22999" w:author="phuong vu" w:date="2018-11-30T22:36:00Z">
                    <w:rPr>
                      <w:lang w:val="en-US"/>
                    </w:rPr>
                  </w:rPrChange>
                </w:rPr>
                <w:t>X</w:t>
              </w:r>
            </w:ins>
          </w:p>
        </w:tc>
      </w:tr>
      <w:tr w:rsidR="00D46DE7" w:rsidRPr="00920004" w14:paraId="1992C85F" w14:textId="77777777" w:rsidTr="00E64310">
        <w:tblPrEx>
          <w:tblW w:w="0" w:type="auto"/>
          <w:tblPrExChange w:id="23000" w:author="phuong vu" w:date="2018-11-30T23:19:00Z">
            <w:tblPrEx>
              <w:tblW w:w="0" w:type="auto"/>
            </w:tblPrEx>
          </w:tblPrExChange>
        </w:tblPrEx>
        <w:trPr>
          <w:ins w:id="23001" w:author="phuong vu" w:date="2018-11-26T00:58:00Z"/>
        </w:trPr>
        <w:tc>
          <w:tcPr>
            <w:tcW w:w="797" w:type="dxa"/>
            <w:vAlign w:val="center"/>
            <w:tcPrChange w:id="23002" w:author="phuong vu" w:date="2018-11-30T23:19:00Z">
              <w:tcPr>
                <w:tcW w:w="797" w:type="dxa"/>
              </w:tcPr>
            </w:tcPrChange>
          </w:tcPr>
          <w:p w14:paraId="3D09D30F" w14:textId="20FFECAF" w:rsidR="00D46DE7" w:rsidRPr="00920004" w:rsidRDefault="00D46DE7" w:rsidP="00E64310">
            <w:pPr>
              <w:jc w:val="center"/>
              <w:rPr>
                <w:ins w:id="23003" w:author="phuong vu" w:date="2018-11-26T00:58:00Z"/>
                <w:lang w:val="en-US"/>
                <w:rPrChange w:id="23004" w:author="phuong vu" w:date="2018-11-30T22:36:00Z">
                  <w:rPr>
                    <w:ins w:id="23005" w:author="phuong vu" w:date="2018-11-26T00:58:00Z"/>
                    <w:lang w:val="en-US"/>
                  </w:rPr>
                </w:rPrChange>
              </w:rPr>
              <w:pPrChange w:id="23006" w:author="phuong vu" w:date="2018-11-30T23:19:00Z">
                <w:pPr>
                  <w:spacing w:line="276" w:lineRule="auto"/>
                  <w:jc w:val="center"/>
                </w:pPr>
              </w:pPrChange>
            </w:pPr>
            <w:ins w:id="23007" w:author="phuong vu" w:date="2018-11-26T00:58:00Z">
              <w:r w:rsidRPr="00920004">
                <w:rPr>
                  <w:lang w:val="en-US"/>
                  <w:rPrChange w:id="23008" w:author="phuong vu" w:date="2018-11-30T22:36:00Z">
                    <w:rPr>
                      <w:lang w:val="en-US"/>
                    </w:rPr>
                  </w:rPrChange>
                </w:rPr>
                <w:t>15</w:t>
              </w:r>
            </w:ins>
          </w:p>
        </w:tc>
        <w:tc>
          <w:tcPr>
            <w:tcW w:w="2368" w:type="dxa"/>
            <w:tcPrChange w:id="23009" w:author="phuong vu" w:date="2018-11-30T23:19:00Z">
              <w:tcPr>
                <w:tcW w:w="2368" w:type="dxa"/>
              </w:tcPr>
            </w:tcPrChange>
          </w:tcPr>
          <w:p w14:paraId="3CF2C469" w14:textId="29D96669" w:rsidR="00D46DE7" w:rsidRPr="00920004" w:rsidRDefault="00D46DE7" w:rsidP="00E64310">
            <w:pPr>
              <w:rPr>
                <w:ins w:id="23010" w:author="phuong vu" w:date="2018-11-26T00:58:00Z"/>
                <w:lang w:val="en-US"/>
                <w:rPrChange w:id="23011" w:author="phuong vu" w:date="2018-11-30T22:36:00Z">
                  <w:rPr>
                    <w:ins w:id="23012" w:author="phuong vu" w:date="2018-11-26T00:58:00Z"/>
                    <w:lang w:val="en-US"/>
                  </w:rPr>
                </w:rPrChange>
              </w:rPr>
              <w:pPrChange w:id="23013" w:author="phuong vu" w:date="2018-11-30T23:19:00Z">
                <w:pPr>
                  <w:spacing w:line="276" w:lineRule="auto"/>
                </w:pPr>
              </w:pPrChange>
            </w:pPr>
            <w:ins w:id="23014" w:author="phuong vu" w:date="2018-11-26T00:58:00Z">
              <w:r w:rsidRPr="00920004">
                <w:rPr>
                  <w:lang w:val="en-US"/>
                  <w:rPrChange w:id="23015" w:author="phuong vu" w:date="2018-11-30T22:36:00Z">
                    <w:rPr>
                      <w:lang w:val="en-US"/>
                    </w:rPr>
                  </w:rPrChange>
                </w:rPr>
                <w:t>wash_bag_detail</w:t>
              </w:r>
            </w:ins>
          </w:p>
        </w:tc>
        <w:tc>
          <w:tcPr>
            <w:tcW w:w="1414" w:type="dxa"/>
            <w:tcPrChange w:id="23016" w:author="phuong vu" w:date="2018-11-30T23:19:00Z">
              <w:tcPr>
                <w:tcW w:w="1414" w:type="dxa"/>
              </w:tcPr>
            </w:tcPrChange>
          </w:tcPr>
          <w:p w14:paraId="4865C171" w14:textId="27503C21" w:rsidR="00D46DE7" w:rsidRPr="00920004" w:rsidRDefault="00D46DE7" w:rsidP="00BD0851">
            <w:pPr>
              <w:spacing w:before="240" w:line="0" w:lineRule="atLeast"/>
              <w:jc w:val="center"/>
              <w:rPr>
                <w:ins w:id="23017" w:author="phuong vu" w:date="2018-11-26T00:58:00Z"/>
                <w:lang w:val="en-US"/>
                <w:rPrChange w:id="23018" w:author="phuong vu" w:date="2018-11-30T22:36:00Z">
                  <w:rPr>
                    <w:ins w:id="23019" w:author="phuong vu" w:date="2018-11-26T00:58:00Z"/>
                    <w:lang w:val="en-US"/>
                  </w:rPr>
                </w:rPrChange>
              </w:rPr>
              <w:pPrChange w:id="23020" w:author="phuong vu" w:date="2018-11-30T14:16:00Z">
                <w:pPr>
                  <w:spacing w:line="276" w:lineRule="auto"/>
                  <w:jc w:val="center"/>
                </w:pPr>
              </w:pPrChange>
            </w:pPr>
            <w:ins w:id="23021" w:author="phuong vu" w:date="2018-11-26T00:59:00Z">
              <w:r w:rsidRPr="00920004">
                <w:rPr>
                  <w:lang w:val="en-US"/>
                  <w:rPrChange w:id="23022" w:author="phuong vu" w:date="2018-11-30T22:36:00Z">
                    <w:rPr>
                      <w:lang w:val="en-US"/>
                    </w:rPr>
                  </w:rPrChange>
                </w:rPr>
                <w:t>X</w:t>
              </w:r>
            </w:ins>
          </w:p>
        </w:tc>
        <w:tc>
          <w:tcPr>
            <w:tcW w:w="1395" w:type="dxa"/>
            <w:tcPrChange w:id="23023" w:author="phuong vu" w:date="2018-11-30T23:19:00Z">
              <w:tcPr>
                <w:tcW w:w="1395" w:type="dxa"/>
              </w:tcPr>
            </w:tcPrChange>
          </w:tcPr>
          <w:p w14:paraId="02BAE8F7" w14:textId="77777777" w:rsidR="00D46DE7" w:rsidRPr="00920004" w:rsidRDefault="00D46DE7" w:rsidP="00BD0851">
            <w:pPr>
              <w:spacing w:before="240" w:line="0" w:lineRule="atLeast"/>
              <w:jc w:val="center"/>
              <w:rPr>
                <w:ins w:id="23024" w:author="phuong vu" w:date="2018-11-26T00:58:00Z"/>
                <w:lang w:val="en-US"/>
                <w:rPrChange w:id="23025" w:author="phuong vu" w:date="2018-11-30T22:36:00Z">
                  <w:rPr>
                    <w:ins w:id="23026" w:author="phuong vu" w:date="2018-11-26T00:58:00Z"/>
                    <w:lang w:val="en-US"/>
                  </w:rPr>
                </w:rPrChange>
              </w:rPr>
              <w:pPrChange w:id="23027" w:author="phuong vu" w:date="2018-11-30T14:16:00Z">
                <w:pPr>
                  <w:spacing w:line="276" w:lineRule="auto"/>
                  <w:jc w:val="center"/>
                </w:pPr>
              </w:pPrChange>
            </w:pPr>
          </w:p>
        </w:tc>
        <w:tc>
          <w:tcPr>
            <w:tcW w:w="1397" w:type="dxa"/>
            <w:tcPrChange w:id="23028" w:author="phuong vu" w:date="2018-11-30T23:19:00Z">
              <w:tcPr>
                <w:tcW w:w="1397" w:type="dxa"/>
              </w:tcPr>
            </w:tcPrChange>
          </w:tcPr>
          <w:p w14:paraId="57880832" w14:textId="2A67190C" w:rsidR="00D46DE7" w:rsidRPr="00920004" w:rsidRDefault="00D46DE7" w:rsidP="00BD0851">
            <w:pPr>
              <w:spacing w:before="240" w:line="0" w:lineRule="atLeast"/>
              <w:jc w:val="center"/>
              <w:rPr>
                <w:ins w:id="23029" w:author="phuong vu" w:date="2018-11-26T00:58:00Z"/>
                <w:lang w:val="en-US"/>
                <w:rPrChange w:id="23030" w:author="phuong vu" w:date="2018-11-30T22:36:00Z">
                  <w:rPr>
                    <w:ins w:id="23031" w:author="phuong vu" w:date="2018-11-26T00:58:00Z"/>
                    <w:lang w:val="en-US"/>
                  </w:rPr>
                </w:rPrChange>
              </w:rPr>
              <w:pPrChange w:id="23032" w:author="phuong vu" w:date="2018-11-30T14:16:00Z">
                <w:pPr>
                  <w:spacing w:line="276" w:lineRule="auto"/>
                  <w:jc w:val="center"/>
                </w:pPr>
              </w:pPrChange>
            </w:pPr>
            <w:ins w:id="23033" w:author="phuong vu" w:date="2018-11-26T00:59:00Z">
              <w:r w:rsidRPr="00920004">
                <w:rPr>
                  <w:lang w:val="en-US"/>
                  <w:rPrChange w:id="23034" w:author="phuong vu" w:date="2018-11-30T22:36:00Z">
                    <w:rPr>
                      <w:lang w:val="en-US"/>
                    </w:rPr>
                  </w:rPrChange>
                </w:rPr>
                <w:t>X</w:t>
              </w:r>
            </w:ins>
          </w:p>
        </w:tc>
        <w:tc>
          <w:tcPr>
            <w:tcW w:w="1406" w:type="dxa"/>
            <w:tcPrChange w:id="23035" w:author="phuong vu" w:date="2018-11-30T23:19:00Z">
              <w:tcPr>
                <w:tcW w:w="1406" w:type="dxa"/>
              </w:tcPr>
            </w:tcPrChange>
          </w:tcPr>
          <w:p w14:paraId="18AF5669" w14:textId="143A9AC5" w:rsidR="00D46DE7" w:rsidRPr="00920004" w:rsidRDefault="00D46DE7" w:rsidP="00BD0851">
            <w:pPr>
              <w:keepNext/>
              <w:spacing w:before="240" w:line="0" w:lineRule="atLeast"/>
              <w:jc w:val="center"/>
              <w:rPr>
                <w:ins w:id="23036" w:author="phuong vu" w:date="2018-11-26T00:58:00Z"/>
                <w:lang w:val="en-US"/>
                <w:rPrChange w:id="23037" w:author="phuong vu" w:date="2018-11-30T22:36:00Z">
                  <w:rPr>
                    <w:ins w:id="23038" w:author="phuong vu" w:date="2018-11-26T00:58:00Z"/>
                    <w:lang w:val="en-US"/>
                  </w:rPr>
                </w:rPrChange>
              </w:rPr>
              <w:pPrChange w:id="23039" w:author="phuong vu" w:date="2018-11-30T14:16:00Z">
                <w:pPr>
                  <w:spacing w:line="276" w:lineRule="auto"/>
                  <w:jc w:val="center"/>
                </w:pPr>
              </w:pPrChange>
            </w:pPr>
            <w:ins w:id="23040" w:author="phuong vu" w:date="2018-11-26T00:58:00Z">
              <w:r w:rsidRPr="00920004">
                <w:rPr>
                  <w:lang w:val="en-US"/>
                  <w:rPrChange w:id="23041" w:author="phuong vu" w:date="2018-11-30T22:36:00Z">
                    <w:rPr>
                      <w:lang w:val="en-US"/>
                    </w:rPr>
                  </w:rPrChange>
                </w:rPr>
                <w:t>X</w:t>
              </w:r>
            </w:ins>
          </w:p>
        </w:tc>
      </w:tr>
    </w:tbl>
    <w:p w14:paraId="71639FE1" w14:textId="7B66E209" w:rsidR="00692A1B" w:rsidRPr="00920004" w:rsidRDefault="00300FEC" w:rsidP="00A17FA5">
      <w:pPr>
        <w:pStyle w:val="Caption"/>
        <w:rPr>
          <w:ins w:id="23042" w:author="phuong vu" w:date="2018-11-21T18:58:00Z"/>
          <w:lang w:val="en-US"/>
          <w:rPrChange w:id="23043" w:author="phuong vu" w:date="2018-11-30T22:36:00Z">
            <w:rPr>
              <w:ins w:id="23044" w:author="phuong vu" w:date="2018-11-21T18:58:00Z"/>
              <w:lang w:val="en-US"/>
            </w:rPr>
          </w:rPrChange>
        </w:rPr>
        <w:pPrChange w:id="23045" w:author="phuong vu" w:date="2018-11-30T22:42:00Z">
          <w:pPr>
            <w:pStyle w:val="Heading5"/>
          </w:pPr>
        </w:pPrChange>
      </w:pPr>
      <w:bookmarkStart w:id="23046" w:name="_Toc531381629"/>
      <w:ins w:id="23047" w:author="phuong vu" w:date="2018-11-26T01:12:00Z">
        <w:r w:rsidRPr="00920004">
          <w:rPr>
            <w:rPrChange w:id="23048" w:author="phuong vu" w:date="2018-11-30T22:36:00Z">
              <w:rPr/>
            </w:rPrChange>
          </w:rPr>
          <w:t xml:space="preserve">Bảng </w:t>
        </w:r>
      </w:ins>
      <w:ins w:id="23049" w:author="phuong vu" w:date="2018-11-30T14:54:00Z">
        <w:r w:rsidR="00D632EE" w:rsidRPr="00920004">
          <w:rPr>
            <w:rPrChange w:id="23050" w:author="phuong vu" w:date="2018-11-30T22:36:00Z">
              <w:rPr/>
            </w:rPrChange>
          </w:rPr>
          <w:fldChar w:fldCharType="begin"/>
        </w:r>
        <w:r w:rsidR="00D632EE" w:rsidRPr="00920004">
          <w:rPr>
            <w:rPrChange w:id="23051" w:author="phuong vu" w:date="2018-11-30T22:36:00Z">
              <w:rPr/>
            </w:rPrChange>
          </w:rPr>
          <w:instrText xml:space="preserve"> STYLEREF 1 \s </w:instrText>
        </w:r>
      </w:ins>
      <w:r w:rsidR="00D632EE" w:rsidRPr="00920004">
        <w:rPr>
          <w:rPrChange w:id="23052" w:author="phuong vu" w:date="2018-11-30T22:36:00Z">
            <w:rPr/>
          </w:rPrChange>
        </w:rPr>
        <w:fldChar w:fldCharType="separate"/>
      </w:r>
      <w:r w:rsidR="00B5490C">
        <w:rPr>
          <w:noProof/>
        </w:rPr>
        <w:t>3</w:t>
      </w:r>
      <w:ins w:id="23053" w:author="phuong vu" w:date="2018-11-30T14:54:00Z">
        <w:r w:rsidR="00D632EE" w:rsidRPr="00920004">
          <w:rPr>
            <w:rPrChange w:id="23054" w:author="phuong vu" w:date="2018-11-30T22:36:00Z">
              <w:rPr/>
            </w:rPrChange>
          </w:rPr>
          <w:fldChar w:fldCharType="end"/>
        </w:r>
        <w:r w:rsidR="00D632EE" w:rsidRPr="00920004">
          <w:rPr>
            <w:rPrChange w:id="23055" w:author="phuong vu" w:date="2018-11-30T22:36:00Z">
              <w:rPr/>
            </w:rPrChange>
          </w:rPr>
          <w:t>.</w:t>
        </w:r>
        <w:r w:rsidR="00D632EE" w:rsidRPr="00920004">
          <w:rPr>
            <w:rPrChange w:id="23056" w:author="phuong vu" w:date="2018-11-30T22:36:00Z">
              <w:rPr/>
            </w:rPrChange>
          </w:rPr>
          <w:fldChar w:fldCharType="begin"/>
        </w:r>
        <w:r w:rsidR="00D632EE" w:rsidRPr="00920004">
          <w:rPr>
            <w:rPrChange w:id="23057" w:author="phuong vu" w:date="2018-11-30T22:36:00Z">
              <w:rPr/>
            </w:rPrChange>
          </w:rPr>
          <w:instrText xml:space="preserve"> SEQ Bảng \* ARABIC \s 1 </w:instrText>
        </w:r>
      </w:ins>
      <w:r w:rsidR="00D632EE" w:rsidRPr="00920004">
        <w:rPr>
          <w:rPrChange w:id="23058" w:author="phuong vu" w:date="2018-11-30T22:36:00Z">
            <w:rPr/>
          </w:rPrChange>
        </w:rPr>
        <w:fldChar w:fldCharType="separate"/>
      </w:r>
      <w:ins w:id="23059" w:author="phuong vu" w:date="2018-11-30T22:44:00Z">
        <w:r w:rsidR="00B5490C">
          <w:rPr>
            <w:noProof/>
          </w:rPr>
          <w:t>21</w:t>
        </w:r>
      </w:ins>
      <w:ins w:id="23060" w:author="phuong vu" w:date="2018-11-30T14:54:00Z">
        <w:r w:rsidR="00D632EE" w:rsidRPr="00920004">
          <w:rPr>
            <w:rPrChange w:id="23061" w:author="phuong vu" w:date="2018-11-30T22:36:00Z">
              <w:rPr/>
            </w:rPrChange>
          </w:rPr>
          <w:fldChar w:fldCharType="end"/>
        </w:r>
      </w:ins>
      <w:ins w:id="23062" w:author="phuong vu" w:date="2018-11-26T01:12:00Z">
        <w:r w:rsidRPr="00920004">
          <w:rPr>
            <w:lang w:val="en-US"/>
            <w:rPrChange w:id="23063" w:author="phuong vu" w:date="2018-11-30T22:36:00Z">
              <w:rPr>
                <w:lang w:val="en-US"/>
              </w:rPr>
            </w:rPrChange>
          </w:rPr>
          <w:t xml:space="preserve"> Dữ liệu sử dụng quản lí phân công xử lí đơn hàng</w:t>
        </w:r>
      </w:ins>
      <w:bookmarkEnd w:id="23046"/>
    </w:p>
    <w:p w14:paraId="54D926DB" w14:textId="47595769" w:rsidR="00D25C6A" w:rsidRPr="00920004" w:rsidRDefault="00D25C6A" w:rsidP="00E64310">
      <w:pPr>
        <w:pStyle w:val="Heading5"/>
        <w:numPr>
          <w:ilvl w:val="0"/>
          <w:numId w:val="81"/>
        </w:numPr>
        <w:tabs>
          <w:tab w:val="left" w:pos="450"/>
        </w:tabs>
        <w:spacing w:before="240" w:line="0" w:lineRule="atLeast"/>
        <w:ind w:left="630"/>
        <w:rPr>
          <w:ins w:id="23064" w:author="phuong vu" w:date="2018-11-26T10:18:00Z"/>
          <w:rFonts w:cstheme="majorHAnsi"/>
          <w:lang w:val="en-US"/>
          <w:rPrChange w:id="23065" w:author="phuong vu" w:date="2018-11-30T22:36:00Z">
            <w:rPr>
              <w:ins w:id="23066" w:author="phuong vu" w:date="2018-11-26T10:18:00Z"/>
              <w:rFonts w:cstheme="majorHAnsi"/>
              <w:lang w:val="en-US"/>
            </w:rPr>
          </w:rPrChange>
        </w:rPr>
        <w:pPrChange w:id="23067" w:author="phuong vu" w:date="2018-11-30T23:20:00Z">
          <w:pPr>
            <w:pStyle w:val="Heading5"/>
            <w:spacing w:line="276" w:lineRule="auto"/>
          </w:pPr>
        </w:pPrChange>
      </w:pPr>
      <w:ins w:id="23068" w:author="phuong vu" w:date="2018-11-21T18:58:00Z">
        <w:r w:rsidRPr="00920004">
          <w:rPr>
            <w:rFonts w:cstheme="majorHAnsi"/>
            <w:lang w:val="en-US"/>
            <w:rPrChange w:id="23069" w:author="phuong vu" w:date="2018-11-30T22:36:00Z">
              <w:rPr>
                <w:lang w:val="en-US"/>
              </w:rPr>
            </w:rPrChange>
          </w:rPr>
          <w:lastRenderedPageBreak/>
          <w:t>Cách xử lí</w:t>
        </w:r>
      </w:ins>
    </w:p>
    <w:p w14:paraId="76B185A3" w14:textId="4148A1E5" w:rsidR="00E304D0" w:rsidRPr="00920004" w:rsidRDefault="00F05431" w:rsidP="00BD0851">
      <w:pPr>
        <w:keepNext/>
        <w:spacing w:before="240" w:line="0" w:lineRule="atLeast"/>
        <w:jc w:val="center"/>
        <w:rPr>
          <w:ins w:id="23070" w:author="phuong vu" w:date="2018-11-26T10:19:00Z"/>
          <w:rPrChange w:id="23071" w:author="phuong vu" w:date="2018-11-30T22:36:00Z">
            <w:rPr>
              <w:ins w:id="23072" w:author="phuong vu" w:date="2018-11-26T10:19:00Z"/>
            </w:rPr>
          </w:rPrChange>
        </w:rPr>
        <w:pPrChange w:id="23073" w:author="phuong vu" w:date="2018-11-30T14:16:00Z">
          <w:pPr>
            <w:jc w:val="center"/>
          </w:pPr>
        </w:pPrChange>
      </w:pPr>
      <w:ins w:id="23074" w:author="phuong vu" w:date="2018-11-27T15:47:00Z">
        <w:r w:rsidRPr="00920004">
          <w:rPr>
            <w:noProof/>
            <w:rPrChange w:id="23075" w:author="phuong vu" w:date="2018-11-30T22:36:00Z">
              <w:rPr>
                <w:noProof/>
              </w:rPr>
            </w:rPrChange>
          </w:rPr>
          <w:drawing>
            <wp:inline distT="0" distB="0" distL="0" distR="0" wp14:anchorId="1896E8E4" wp14:editId="4B77EC9E">
              <wp:extent cx="5281930" cy="7403335"/>
              <wp:effectExtent l="0" t="0" r="0" b="762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283560" cy="7405620"/>
                      </a:xfrm>
                      <a:prstGeom prst="rect">
                        <a:avLst/>
                      </a:prstGeom>
                      <a:noFill/>
                      <a:ln>
                        <a:noFill/>
                      </a:ln>
                    </pic:spPr>
                  </pic:pic>
                </a:graphicData>
              </a:graphic>
            </wp:inline>
          </w:drawing>
        </w:r>
      </w:ins>
    </w:p>
    <w:p w14:paraId="497B2764" w14:textId="76EBEB6B" w:rsidR="00E304D0" w:rsidRPr="00920004" w:rsidRDefault="00E304D0" w:rsidP="00A17FA5">
      <w:pPr>
        <w:pStyle w:val="Caption"/>
        <w:rPr>
          <w:lang w:val="en-US"/>
          <w:rPrChange w:id="23076" w:author="phuong vu" w:date="2018-11-30T22:36:00Z">
            <w:rPr>
              <w:lang w:val="en-US"/>
            </w:rPr>
          </w:rPrChange>
        </w:rPr>
        <w:pPrChange w:id="23077" w:author="phuong vu" w:date="2018-11-30T22:42:00Z">
          <w:pPr>
            <w:pStyle w:val="Heading6"/>
          </w:pPr>
        </w:pPrChange>
      </w:pPr>
      <w:bookmarkStart w:id="23078" w:name="_Toc531380508"/>
      <w:ins w:id="23079" w:author="phuong vu" w:date="2018-11-26T10:19:00Z">
        <w:r w:rsidRPr="00920004">
          <w:rPr>
            <w:rPrChange w:id="23080" w:author="phuong vu" w:date="2018-11-30T22:36:00Z">
              <w:rPr/>
            </w:rPrChange>
          </w:rPr>
          <w:t xml:space="preserve">Hình </w:t>
        </w:r>
      </w:ins>
      <w:ins w:id="23081" w:author="phuong vu" w:date="2018-11-30T15:13:00Z">
        <w:r w:rsidR="00EF3636" w:rsidRPr="00920004">
          <w:rPr>
            <w:rPrChange w:id="23082" w:author="phuong vu" w:date="2018-11-30T22:36:00Z">
              <w:rPr/>
            </w:rPrChange>
          </w:rPr>
          <w:fldChar w:fldCharType="begin"/>
        </w:r>
        <w:r w:rsidR="00EF3636" w:rsidRPr="00920004">
          <w:rPr>
            <w:rPrChange w:id="23083" w:author="phuong vu" w:date="2018-11-30T22:36:00Z">
              <w:rPr/>
            </w:rPrChange>
          </w:rPr>
          <w:instrText xml:space="preserve"> STYLEREF 1 \s </w:instrText>
        </w:r>
      </w:ins>
      <w:r w:rsidR="00EF3636" w:rsidRPr="00920004">
        <w:rPr>
          <w:rPrChange w:id="23084" w:author="phuong vu" w:date="2018-11-30T22:36:00Z">
            <w:rPr/>
          </w:rPrChange>
        </w:rPr>
        <w:fldChar w:fldCharType="separate"/>
      </w:r>
      <w:r w:rsidR="00B5490C">
        <w:rPr>
          <w:noProof/>
        </w:rPr>
        <w:t>3</w:t>
      </w:r>
      <w:ins w:id="23085" w:author="phuong vu" w:date="2018-11-30T15:13:00Z">
        <w:r w:rsidR="00EF3636" w:rsidRPr="00920004">
          <w:rPr>
            <w:rPrChange w:id="23086" w:author="phuong vu" w:date="2018-11-30T22:36:00Z">
              <w:rPr/>
            </w:rPrChange>
          </w:rPr>
          <w:fldChar w:fldCharType="end"/>
        </w:r>
        <w:r w:rsidR="00EF3636" w:rsidRPr="00920004">
          <w:rPr>
            <w:rPrChange w:id="23087" w:author="phuong vu" w:date="2018-11-30T22:36:00Z">
              <w:rPr/>
            </w:rPrChange>
          </w:rPr>
          <w:t>.</w:t>
        </w:r>
        <w:r w:rsidR="00EF3636" w:rsidRPr="00920004">
          <w:rPr>
            <w:rPrChange w:id="23088" w:author="phuong vu" w:date="2018-11-30T22:36:00Z">
              <w:rPr/>
            </w:rPrChange>
          </w:rPr>
          <w:fldChar w:fldCharType="begin"/>
        </w:r>
        <w:r w:rsidR="00EF3636" w:rsidRPr="00920004">
          <w:rPr>
            <w:rPrChange w:id="23089" w:author="phuong vu" w:date="2018-11-30T22:36:00Z">
              <w:rPr/>
            </w:rPrChange>
          </w:rPr>
          <w:instrText xml:space="preserve"> SEQ Hình \* ARABIC \s 1 </w:instrText>
        </w:r>
      </w:ins>
      <w:r w:rsidR="00EF3636" w:rsidRPr="00920004">
        <w:rPr>
          <w:rPrChange w:id="23090" w:author="phuong vu" w:date="2018-11-30T22:36:00Z">
            <w:rPr/>
          </w:rPrChange>
        </w:rPr>
        <w:fldChar w:fldCharType="separate"/>
      </w:r>
      <w:ins w:id="23091" w:author="phuong vu" w:date="2018-11-30T22:44:00Z">
        <w:r w:rsidR="00B5490C">
          <w:rPr>
            <w:noProof/>
          </w:rPr>
          <w:t>31</w:t>
        </w:r>
      </w:ins>
      <w:ins w:id="23092" w:author="phuong vu" w:date="2018-11-30T15:13:00Z">
        <w:r w:rsidR="00EF3636" w:rsidRPr="00920004">
          <w:rPr>
            <w:rPrChange w:id="23093" w:author="phuong vu" w:date="2018-11-30T22:36:00Z">
              <w:rPr/>
            </w:rPrChange>
          </w:rPr>
          <w:fldChar w:fldCharType="end"/>
        </w:r>
      </w:ins>
      <w:ins w:id="23094" w:author="phuong vu" w:date="2018-11-26T10:19:00Z">
        <w:r w:rsidRPr="00920004">
          <w:rPr>
            <w:lang w:val="en-US"/>
            <w:rPrChange w:id="23095" w:author="phuong vu" w:date="2018-11-30T22:36:00Z">
              <w:rPr>
                <w:lang w:val="en-US"/>
              </w:rPr>
            </w:rPrChange>
          </w:rPr>
          <w:t xml:space="preserve"> Sơ đồ xử lí phân công xử lí đơn hàng</w:t>
        </w:r>
      </w:ins>
      <w:bookmarkEnd w:id="23078"/>
    </w:p>
    <w:p w14:paraId="3C658E63" w14:textId="2381DD88" w:rsidR="00A61DB2" w:rsidRPr="00920004" w:rsidDel="00AB715C" w:rsidRDefault="00A61DB2" w:rsidP="00BD0851">
      <w:pPr>
        <w:pStyle w:val="Heading4"/>
        <w:spacing w:before="240" w:line="0" w:lineRule="atLeast"/>
        <w:rPr>
          <w:del w:id="23096" w:author="phuong vu" w:date="2018-11-27T14:57:00Z"/>
          <w:rFonts w:cstheme="majorHAnsi"/>
          <w:lang w:val="en-US"/>
          <w:rPrChange w:id="23097" w:author="phuong vu" w:date="2018-11-30T22:36:00Z">
            <w:rPr>
              <w:del w:id="23098" w:author="phuong vu" w:date="2018-11-27T14:57:00Z"/>
              <w:lang w:val="en-US"/>
            </w:rPr>
          </w:rPrChange>
        </w:rPr>
        <w:pPrChange w:id="23099" w:author="phuong vu" w:date="2018-11-30T14:16:00Z">
          <w:pPr>
            <w:pStyle w:val="Heading4"/>
          </w:pPr>
        </w:pPrChange>
      </w:pPr>
      <w:del w:id="23100" w:author="phuong vu" w:date="2018-11-27T14:57:00Z">
        <w:r w:rsidRPr="00920004" w:rsidDel="00AB715C">
          <w:rPr>
            <w:rFonts w:cstheme="majorHAnsi"/>
            <w:lang w:val="en-US"/>
            <w:rPrChange w:id="23101" w:author="phuong vu" w:date="2018-11-30T22:36:00Z">
              <w:rPr>
                <w:lang w:val="en-US"/>
              </w:rPr>
            </w:rPrChange>
          </w:rPr>
          <w:lastRenderedPageBreak/>
          <w:delText>Tạo đơn hàng</w:delText>
        </w:r>
        <w:bookmarkStart w:id="23102" w:name="_Toc531102059"/>
        <w:bookmarkStart w:id="23103" w:name="_Toc531103007"/>
        <w:bookmarkStart w:id="23104" w:name="_Toc531359248"/>
        <w:bookmarkStart w:id="23105" w:name="_Toc531360229"/>
        <w:bookmarkStart w:id="23106" w:name="_Toc531381071"/>
        <w:bookmarkEnd w:id="23102"/>
        <w:bookmarkEnd w:id="23103"/>
        <w:bookmarkEnd w:id="23104"/>
        <w:bookmarkEnd w:id="23105"/>
        <w:bookmarkEnd w:id="23106"/>
      </w:del>
    </w:p>
    <w:p w14:paraId="6FFB52A8" w14:textId="3F930E6A" w:rsidR="008E15BC" w:rsidRPr="00920004" w:rsidDel="00AB715C" w:rsidRDefault="008E15BC" w:rsidP="00BD0851">
      <w:pPr>
        <w:pStyle w:val="Heading5"/>
        <w:spacing w:before="240" w:line="0" w:lineRule="atLeast"/>
        <w:rPr>
          <w:del w:id="23107" w:author="phuong vu" w:date="2018-11-27T14:57:00Z"/>
          <w:rFonts w:cstheme="majorHAnsi"/>
          <w:lang w:val="en-US"/>
          <w:rPrChange w:id="23108" w:author="phuong vu" w:date="2018-11-30T22:36:00Z">
            <w:rPr>
              <w:del w:id="23109" w:author="phuong vu" w:date="2018-11-27T14:57:00Z"/>
              <w:lang w:val="en-US"/>
            </w:rPr>
          </w:rPrChange>
        </w:rPr>
        <w:pPrChange w:id="23110" w:author="phuong vu" w:date="2018-11-30T14:16:00Z">
          <w:pPr>
            <w:pStyle w:val="Heading5"/>
          </w:pPr>
        </w:pPrChange>
      </w:pPr>
      <w:del w:id="23111" w:author="phuong vu" w:date="2018-11-27T14:57:00Z">
        <w:r w:rsidRPr="00920004" w:rsidDel="00AB715C">
          <w:rPr>
            <w:rFonts w:cstheme="majorHAnsi"/>
            <w:lang w:val="en-US"/>
            <w:rPrChange w:id="23112" w:author="phuong vu" w:date="2018-11-30T22:36:00Z">
              <w:rPr>
                <w:lang w:val="en-US"/>
              </w:rPr>
            </w:rPrChange>
          </w:rPr>
          <w:delText>Mục đích</w:delText>
        </w:r>
        <w:bookmarkStart w:id="23113" w:name="_Toc531102060"/>
        <w:bookmarkStart w:id="23114" w:name="_Toc531103008"/>
        <w:bookmarkStart w:id="23115" w:name="_Toc531359249"/>
        <w:bookmarkStart w:id="23116" w:name="_Toc531360230"/>
        <w:bookmarkStart w:id="23117" w:name="_Toc531381072"/>
        <w:bookmarkEnd w:id="23113"/>
        <w:bookmarkEnd w:id="23114"/>
        <w:bookmarkEnd w:id="23115"/>
        <w:bookmarkEnd w:id="23116"/>
        <w:bookmarkEnd w:id="23117"/>
      </w:del>
    </w:p>
    <w:p w14:paraId="5C4CAF4E" w14:textId="2CF8B02A" w:rsidR="003C68BE" w:rsidRPr="00920004" w:rsidDel="00AB715C" w:rsidRDefault="003C68BE" w:rsidP="00BD0851">
      <w:pPr>
        <w:spacing w:before="240" w:line="0" w:lineRule="atLeast"/>
        <w:ind w:firstLine="720"/>
        <w:rPr>
          <w:del w:id="23118" w:author="phuong vu" w:date="2018-11-27T14:57:00Z"/>
          <w:lang w:val="en-US"/>
          <w:rPrChange w:id="23119" w:author="phuong vu" w:date="2018-11-30T22:36:00Z">
            <w:rPr>
              <w:del w:id="23120" w:author="phuong vu" w:date="2018-11-27T14:57:00Z"/>
              <w:lang w:val="en-US"/>
            </w:rPr>
          </w:rPrChange>
        </w:rPr>
        <w:pPrChange w:id="23121" w:author="phuong vu" w:date="2018-11-30T14:16:00Z">
          <w:pPr/>
        </w:pPrChange>
      </w:pPr>
      <w:del w:id="23122" w:author="phuong vu" w:date="2018-11-27T14:57:00Z">
        <w:r w:rsidRPr="00920004" w:rsidDel="00AB715C">
          <w:rPr>
            <w:lang w:val="en-US"/>
            <w:rPrChange w:id="23123" w:author="phuong vu" w:date="2018-11-30T22:36:00Z">
              <w:rPr>
                <w:lang w:val="en-US"/>
              </w:rPr>
            </w:rPrChange>
          </w:rPr>
          <w:delText>Tạo đơn hàng là chức năng tiên quyết để cho hệ thống có dữ liệu để xử lí. Tạo đơn hàng hỗ trợ tạo ở điện thoại được áp dụng cho người dùng khách hàng. Ở web, chức năng tạo đơn hàng chỉ được người dùng nhân viên (nhân viên quản lí đơn hàng) sử dụng.</w:delText>
        </w:r>
        <w:bookmarkStart w:id="23124" w:name="_Toc531102061"/>
        <w:bookmarkStart w:id="23125" w:name="_Toc531103009"/>
        <w:bookmarkStart w:id="23126" w:name="_Toc531359250"/>
        <w:bookmarkStart w:id="23127" w:name="_Toc531360231"/>
        <w:bookmarkStart w:id="23128" w:name="_Toc531381073"/>
        <w:bookmarkEnd w:id="23124"/>
        <w:bookmarkEnd w:id="23125"/>
        <w:bookmarkEnd w:id="23126"/>
        <w:bookmarkEnd w:id="23127"/>
        <w:bookmarkEnd w:id="23128"/>
      </w:del>
    </w:p>
    <w:p w14:paraId="48D96FAA" w14:textId="1BFD5189" w:rsidR="008E15BC" w:rsidRPr="00920004" w:rsidDel="00AB715C" w:rsidRDefault="008E15BC" w:rsidP="00BD0851">
      <w:pPr>
        <w:pStyle w:val="Heading5"/>
        <w:spacing w:before="240" w:line="0" w:lineRule="atLeast"/>
        <w:rPr>
          <w:del w:id="23129" w:author="phuong vu" w:date="2018-11-27T14:57:00Z"/>
          <w:rFonts w:cstheme="majorHAnsi"/>
          <w:lang w:val="en-US"/>
          <w:rPrChange w:id="23130" w:author="phuong vu" w:date="2018-11-30T22:36:00Z">
            <w:rPr>
              <w:del w:id="23131" w:author="phuong vu" w:date="2018-11-27T14:57:00Z"/>
              <w:lang w:val="en-US"/>
            </w:rPr>
          </w:rPrChange>
        </w:rPr>
        <w:pPrChange w:id="23132" w:author="phuong vu" w:date="2018-11-30T14:16:00Z">
          <w:pPr>
            <w:pStyle w:val="Heading5"/>
          </w:pPr>
        </w:pPrChange>
      </w:pPr>
      <w:del w:id="23133" w:author="phuong vu" w:date="2018-11-27T14:57:00Z">
        <w:r w:rsidRPr="00920004" w:rsidDel="00AB715C">
          <w:rPr>
            <w:rFonts w:cstheme="majorHAnsi"/>
            <w:lang w:val="en-US"/>
            <w:rPrChange w:id="23134" w:author="phuong vu" w:date="2018-11-30T22:36:00Z">
              <w:rPr>
                <w:lang w:val="en-US"/>
              </w:rPr>
            </w:rPrChange>
          </w:rPr>
          <w:delText>Giao diện</w:delText>
        </w:r>
        <w:bookmarkStart w:id="23135" w:name="_Toc531102062"/>
        <w:bookmarkStart w:id="23136" w:name="_Toc531103010"/>
        <w:bookmarkStart w:id="23137" w:name="_Toc531359251"/>
        <w:bookmarkStart w:id="23138" w:name="_Toc531360232"/>
        <w:bookmarkStart w:id="23139" w:name="_Toc531381074"/>
        <w:bookmarkEnd w:id="23135"/>
        <w:bookmarkEnd w:id="23136"/>
        <w:bookmarkEnd w:id="23137"/>
        <w:bookmarkEnd w:id="23138"/>
        <w:bookmarkEnd w:id="23139"/>
      </w:del>
    </w:p>
    <w:p w14:paraId="74D7517B" w14:textId="70683906" w:rsidR="00D3682B" w:rsidRPr="00920004" w:rsidDel="00AB715C" w:rsidRDefault="00D3682B" w:rsidP="00BD0851">
      <w:pPr>
        <w:keepNext/>
        <w:spacing w:before="240" w:line="0" w:lineRule="atLeast"/>
        <w:rPr>
          <w:del w:id="23140" w:author="phuong vu" w:date="2018-11-27T14:57:00Z"/>
          <w:rPrChange w:id="23141" w:author="phuong vu" w:date="2018-11-30T22:36:00Z">
            <w:rPr>
              <w:del w:id="23142" w:author="phuong vu" w:date="2018-11-27T14:57:00Z"/>
            </w:rPr>
          </w:rPrChange>
        </w:rPr>
        <w:pPrChange w:id="23143" w:author="phuong vu" w:date="2018-11-30T14:16:00Z">
          <w:pPr>
            <w:keepNext/>
          </w:pPr>
        </w:pPrChange>
      </w:pPr>
      <w:del w:id="23144" w:author="phuong vu" w:date="2018-11-27T14:57:00Z">
        <w:r w:rsidRPr="00920004" w:rsidDel="00AB715C">
          <w:rPr>
            <w:noProof/>
            <w:lang w:val="en-US"/>
            <w:rPrChange w:id="23145" w:author="phuong vu" w:date="2018-11-30T22:36:00Z">
              <w:rPr>
                <w:noProof/>
                <w:lang w:val="en-US"/>
              </w:rPr>
            </w:rPrChange>
          </w:rPr>
          <w:drawing>
            <wp:inline distT="0" distB="0" distL="0" distR="0" wp14:anchorId="3AC0F9DF" wp14:editId="5AA4506E">
              <wp:extent cx="5579745" cy="3241963"/>
              <wp:effectExtent l="0" t="0" r="190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591234" cy="3248639"/>
                      </a:xfrm>
                      <a:prstGeom prst="rect">
                        <a:avLst/>
                      </a:prstGeom>
                      <a:noFill/>
                      <a:ln>
                        <a:noFill/>
                      </a:ln>
                    </pic:spPr>
                  </pic:pic>
                </a:graphicData>
              </a:graphic>
            </wp:inline>
          </w:drawing>
        </w:r>
        <w:bookmarkStart w:id="23146" w:name="_Toc531102063"/>
        <w:bookmarkStart w:id="23147" w:name="_Toc531103011"/>
        <w:bookmarkStart w:id="23148" w:name="_Toc531359252"/>
        <w:bookmarkStart w:id="23149" w:name="_Toc531360233"/>
        <w:bookmarkStart w:id="23150" w:name="_Toc531381075"/>
        <w:bookmarkEnd w:id="23146"/>
        <w:bookmarkEnd w:id="23147"/>
        <w:bookmarkEnd w:id="23148"/>
        <w:bookmarkEnd w:id="23149"/>
        <w:bookmarkEnd w:id="23150"/>
      </w:del>
    </w:p>
    <w:p w14:paraId="4037FB6D" w14:textId="62FE7666" w:rsidR="00D3682B" w:rsidRPr="00920004" w:rsidDel="00AB715C" w:rsidRDefault="00D3682B" w:rsidP="00BD0851">
      <w:pPr>
        <w:pStyle w:val="Caption"/>
        <w:rPr>
          <w:del w:id="23151" w:author="phuong vu" w:date="2018-11-27T14:57:00Z"/>
          <w:i w:val="0"/>
          <w:szCs w:val="26"/>
          <w:rPrChange w:id="23152" w:author="phuong vu" w:date="2018-11-30T22:36:00Z">
            <w:rPr>
              <w:del w:id="23153" w:author="phuong vu" w:date="2018-11-27T14:57:00Z"/>
              <w:szCs w:val="26"/>
              <w:lang w:val="en-US"/>
            </w:rPr>
          </w:rPrChange>
        </w:rPr>
        <w:pPrChange w:id="23154" w:author="phuong vu" w:date="2018-11-30T14:16:00Z">
          <w:pPr>
            <w:pStyle w:val="Caption"/>
          </w:pPr>
        </w:pPrChange>
      </w:pPr>
      <w:del w:id="23155" w:author="phuong vu" w:date="2018-11-27T14:57:00Z">
        <w:r w:rsidRPr="00920004" w:rsidDel="00AB715C">
          <w:rPr>
            <w:i w:val="0"/>
            <w:szCs w:val="26"/>
            <w:rPrChange w:id="23156" w:author="phuong vu" w:date="2018-11-30T22:36:00Z">
              <w:rPr>
                <w:szCs w:val="26"/>
              </w:rPr>
            </w:rPrChange>
          </w:rPr>
          <w:delText xml:space="preserve">Hình </w:delText>
        </w:r>
      </w:del>
      <w:del w:id="23157" w:author="phuong vu" w:date="2018-11-16T11:28:00Z">
        <w:r w:rsidR="006C103E" w:rsidRPr="00920004" w:rsidDel="00EC5005">
          <w:rPr>
            <w:i w:val="0"/>
            <w:rPrChange w:id="23158" w:author="phuong vu" w:date="2018-11-30T22:36:00Z">
              <w:rPr/>
            </w:rPrChange>
          </w:rPr>
          <w:fldChar w:fldCharType="begin"/>
        </w:r>
        <w:r w:rsidR="006C103E" w:rsidRPr="00920004" w:rsidDel="00EC5005">
          <w:rPr>
            <w:i w:val="0"/>
            <w:szCs w:val="26"/>
            <w:rPrChange w:id="23159" w:author="phuong vu" w:date="2018-11-30T22:36:00Z">
              <w:rPr>
                <w:szCs w:val="26"/>
              </w:rPr>
            </w:rPrChange>
          </w:rPr>
          <w:delInstrText xml:space="preserve"> STYLEREF 1 \s </w:delInstrText>
        </w:r>
        <w:r w:rsidR="006C103E" w:rsidRPr="00920004" w:rsidDel="00EC5005">
          <w:rPr>
            <w:i w:val="0"/>
            <w:rPrChange w:id="23160" w:author="phuong vu" w:date="2018-11-30T22:36:00Z">
              <w:rPr/>
            </w:rPrChange>
          </w:rPr>
          <w:fldChar w:fldCharType="separate"/>
        </w:r>
        <w:r w:rsidR="006C103E" w:rsidRPr="00920004" w:rsidDel="00EC5005">
          <w:rPr>
            <w:i w:val="0"/>
            <w:noProof/>
            <w:szCs w:val="26"/>
            <w:rPrChange w:id="23161" w:author="phuong vu" w:date="2018-11-30T22:36:00Z">
              <w:rPr>
                <w:noProof/>
                <w:szCs w:val="26"/>
              </w:rPr>
            </w:rPrChange>
          </w:rPr>
          <w:delText>3</w:delText>
        </w:r>
        <w:r w:rsidR="006C103E" w:rsidRPr="00920004" w:rsidDel="00EC5005">
          <w:rPr>
            <w:i w:val="0"/>
            <w:rPrChange w:id="23162" w:author="phuong vu" w:date="2018-11-30T22:36:00Z">
              <w:rPr/>
            </w:rPrChange>
          </w:rPr>
          <w:fldChar w:fldCharType="end"/>
        </w:r>
        <w:r w:rsidR="006C103E" w:rsidRPr="00920004" w:rsidDel="00EC5005">
          <w:rPr>
            <w:i w:val="0"/>
            <w:szCs w:val="26"/>
            <w:rPrChange w:id="23163" w:author="phuong vu" w:date="2018-11-30T22:36:00Z">
              <w:rPr>
                <w:szCs w:val="26"/>
              </w:rPr>
            </w:rPrChange>
          </w:rPr>
          <w:delText>.</w:delText>
        </w:r>
        <w:r w:rsidR="006C103E" w:rsidRPr="00920004" w:rsidDel="00EC5005">
          <w:rPr>
            <w:i w:val="0"/>
            <w:rPrChange w:id="23164" w:author="phuong vu" w:date="2018-11-30T22:36:00Z">
              <w:rPr/>
            </w:rPrChange>
          </w:rPr>
          <w:fldChar w:fldCharType="begin"/>
        </w:r>
        <w:r w:rsidR="006C103E" w:rsidRPr="00920004" w:rsidDel="00EC5005">
          <w:rPr>
            <w:i w:val="0"/>
            <w:szCs w:val="26"/>
            <w:rPrChange w:id="23165" w:author="phuong vu" w:date="2018-11-30T22:36:00Z">
              <w:rPr>
                <w:szCs w:val="26"/>
              </w:rPr>
            </w:rPrChange>
          </w:rPr>
          <w:delInstrText xml:space="preserve"> SEQ Hình \* ARABIC \s 1 </w:delInstrText>
        </w:r>
        <w:r w:rsidR="006C103E" w:rsidRPr="00920004" w:rsidDel="00EC5005">
          <w:rPr>
            <w:i w:val="0"/>
            <w:rPrChange w:id="23166" w:author="phuong vu" w:date="2018-11-30T22:36:00Z">
              <w:rPr/>
            </w:rPrChange>
          </w:rPr>
          <w:fldChar w:fldCharType="separate"/>
        </w:r>
        <w:r w:rsidR="006C103E" w:rsidRPr="00920004" w:rsidDel="00EC5005">
          <w:rPr>
            <w:i w:val="0"/>
            <w:noProof/>
            <w:szCs w:val="26"/>
            <w:rPrChange w:id="23167" w:author="phuong vu" w:date="2018-11-30T22:36:00Z">
              <w:rPr>
                <w:noProof/>
                <w:szCs w:val="26"/>
              </w:rPr>
            </w:rPrChange>
          </w:rPr>
          <w:delText>15</w:delText>
        </w:r>
        <w:r w:rsidR="006C103E" w:rsidRPr="00920004" w:rsidDel="00EC5005">
          <w:rPr>
            <w:i w:val="0"/>
            <w:rPrChange w:id="23168" w:author="phuong vu" w:date="2018-11-30T22:36:00Z">
              <w:rPr/>
            </w:rPrChange>
          </w:rPr>
          <w:fldChar w:fldCharType="end"/>
        </w:r>
      </w:del>
      <w:del w:id="23169" w:author="phuong vu" w:date="2018-11-27T14:57:00Z">
        <w:r w:rsidRPr="00920004" w:rsidDel="00AB715C">
          <w:rPr>
            <w:i w:val="0"/>
            <w:rPrChange w:id="23170" w:author="phuong vu" w:date="2018-11-30T22:36:00Z">
              <w:rPr>
                <w:lang w:val="en-US"/>
              </w:rPr>
            </w:rPrChange>
          </w:rPr>
          <w:delText xml:space="preserve"> Giao diện tạo đơn hàng mới trên web</w:delText>
        </w:r>
        <w:bookmarkStart w:id="23171" w:name="_Toc531102064"/>
        <w:bookmarkStart w:id="23172" w:name="_Toc531103012"/>
        <w:bookmarkStart w:id="23173" w:name="_Toc531359253"/>
        <w:bookmarkStart w:id="23174" w:name="_Toc531360234"/>
        <w:bookmarkStart w:id="23175" w:name="_Toc531381076"/>
        <w:bookmarkEnd w:id="23171"/>
        <w:bookmarkEnd w:id="23172"/>
        <w:bookmarkEnd w:id="23173"/>
        <w:bookmarkEnd w:id="23174"/>
        <w:bookmarkEnd w:id="23175"/>
      </w:del>
    </w:p>
    <w:p w14:paraId="1AECE2F0" w14:textId="2341EE48" w:rsidR="00442EB8" w:rsidRPr="00920004" w:rsidDel="00AB715C" w:rsidRDefault="00442EB8" w:rsidP="00BD0851">
      <w:pPr>
        <w:keepNext/>
        <w:spacing w:before="240" w:line="0" w:lineRule="atLeast"/>
        <w:rPr>
          <w:del w:id="23176" w:author="phuong vu" w:date="2018-11-27T14:57:00Z"/>
          <w:rPrChange w:id="23177" w:author="phuong vu" w:date="2018-11-30T22:36:00Z">
            <w:rPr>
              <w:del w:id="23178" w:author="phuong vu" w:date="2018-11-27T14:57:00Z"/>
            </w:rPr>
          </w:rPrChange>
        </w:rPr>
        <w:pPrChange w:id="23179" w:author="phuong vu" w:date="2018-11-30T14:16:00Z">
          <w:pPr>
            <w:keepNext/>
          </w:pPr>
        </w:pPrChange>
      </w:pPr>
      <w:del w:id="23180" w:author="phuong vu" w:date="2018-11-27T14:57:00Z">
        <w:r w:rsidRPr="00920004" w:rsidDel="00AB715C">
          <w:rPr>
            <w:noProof/>
            <w:lang w:val="en-US"/>
            <w:rPrChange w:id="23181" w:author="phuong vu" w:date="2018-11-30T22:36:00Z">
              <w:rPr>
                <w:noProof/>
                <w:lang w:val="en-US"/>
              </w:rPr>
            </w:rPrChange>
          </w:rPr>
          <w:drawing>
            <wp:inline distT="0" distB="0" distL="0" distR="0" wp14:anchorId="76652213" wp14:editId="665B0AF5">
              <wp:extent cx="5579745" cy="3859480"/>
              <wp:effectExtent l="0" t="0" r="1905"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585371" cy="3863372"/>
                      </a:xfrm>
                      <a:prstGeom prst="rect">
                        <a:avLst/>
                      </a:prstGeom>
                      <a:noFill/>
                      <a:ln>
                        <a:noFill/>
                      </a:ln>
                    </pic:spPr>
                  </pic:pic>
                </a:graphicData>
              </a:graphic>
            </wp:inline>
          </w:drawing>
        </w:r>
        <w:bookmarkStart w:id="23182" w:name="_Toc531102065"/>
        <w:bookmarkStart w:id="23183" w:name="_Toc531103013"/>
        <w:bookmarkStart w:id="23184" w:name="_Toc531359254"/>
        <w:bookmarkStart w:id="23185" w:name="_Toc531360235"/>
        <w:bookmarkStart w:id="23186" w:name="_Toc531381077"/>
        <w:bookmarkEnd w:id="23182"/>
        <w:bookmarkEnd w:id="23183"/>
        <w:bookmarkEnd w:id="23184"/>
        <w:bookmarkEnd w:id="23185"/>
        <w:bookmarkEnd w:id="23186"/>
      </w:del>
    </w:p>
    <w:p w14:paraId="17AE9A17" w14:textId="0E993030" w:rsidR="00442EB8" w:rsidRPr="00920004" w:rsidDel="00AB715C" w:rsidRDefault="00442EB8" w:rsidP="00BD0851">
      <w:pPr>
        <w:pStyle w:val="Caption"/>
        <w:rPr>
          <w:del w:id="23187" w:author="phuong vu" w:date="2018-11-27T14:57:00Z"/>
          <w:i w:val="0"/>
          <w:szCs w:val="26"/>
          <w:rPrChange w:id="23188" w:author="phuong vu" w:date="2018-11-30T22:36:00Z">
            <w:rPr>
              <w:del w:id="23189" w:author="phuong vu" w:date="2018-11-27T14:57:00Z"/>
              <w:szCs w:val="26"/>
              <w:lang w:val="en-US"/>
            </w:rPr>
          </w:rPrChange>
        </w:rPr>
        <w:pPrChange w:id="23190" w:author="phuong vu" w:date="2018-11-30T14:16:00Z">
          <w:pPr>
            <w:pStyle w:val="Caption"/>
          </w:pPr>
        </w:pPrChange>
      </w:pPr>
      <w:del w:id="23191" w:author="phuong vu" w:date="2018-11-27T14:57:00Z">
        <w:r w:rsidRPr="00920004" w:rsidDel="00AB715C">
          <w:rPr>
            <w:i w:val="0"/>
            <w:szCs w:val="26"/>
            <w:rPrChange w:id="23192" w:author="phuong vu" w:date="2018-11-30T22:36:00Z">
              <w:rPr>
                <w:szCs w:val="26"/>
              </w:rPr>
            </w:rPrChange>
          </w:rPr>
          <w:delText xml:space="preserve">Hình </w:delText>
        </w:r>
      </w:del>
      <w:del w:id="23193" w:author="phuong vu" w:date="2018-11-16T11:28:00Z">
        <w:r w:rsidR="006C103E" w:rsidRPr="00920004" w:rsidDel="00EC5005">
          <w:rPr>
            <w:i w:val="0"/>
            <w:rPrChange w:id="23194" w:author="phuong vu" w:date="2018-11-30T22:36:00Z">
              <w:rPr/>
            </w:rPrChange>
          </w:rPr>
          <w:fldChar w:fldCharType="begin"/>
        </w:r>
        <w:r w:rsidR="006C103E" w:rsidRPr="00920004" w:rsidDel="00EC5005">
          <w:rPr>
            <w:i w:val="0"/>
            <w:szCs w:val="26"/>
            <w:rPrChange w:id="23195" w:author="phuong vu" w:date="2018-11-30T22:36:00Z">
              <w:rPr>
                <w:szCs w:val="26"/>
              </w:rPr>
            </w:rPrChange>
          </w:rPr>
          <w:delInstrText xml:space="preserve"> STYLEREF 1 \s </w:delInstrText>
        </w:r>
        <w:r w:rsidR="006C103E" w:rsidRPr="00920004" w:rsidDel="00EC5005">
          <w:rPr>
            <w:i w:val="0"/>
            <w:rPrChange w:id="23196" w:author="phuong vu" w:date="2018-11-30T22:36:00Z">
              <w:rPr/>
            </w:rPrChange>
          </w:rPr>
          <w:fldChar w:fldCharType="separate"/>
        </w:r>
        <w:r w:rsidR="006C103E" w:rsidRPr="00920004" w:rsidDel="00EC5005">
          <w:rPr>
            <w:i w:val="0"/>
            <w:noProof/>
            <w:szCs w:val="26"/>
            <w:rPrChange w:id="23197" w:author="phuong vu" w:date="2018-11-30T22:36:00Z">
              <w:rPr>
                <w:noProof/>
                <w:szCs w:val="26"/>
              </w:rPr>
            </w:rPrChange>
          </w:rPr>
          <w:delText>3</w:delText>
        </w:r>
        <w:r w:rsidR="006C103E" w:rsidRPr="00920004" w:rsidDel="00EC5005">
          <w:rPr>
            <w:i w:val="0"/>
            <w:rPrChange w:id="23198" w:author="phuong vu" w:date="2018-11-30T22:36:00Z">
              <w:rPr/>
            </w:rPrChange>
          </w:rPr>
          <w:fldChar w:fldCharType="end"/>
        </w:r>
        <w:r w:rsidR="006C103E" w:rsidRPr="00920004" w:rsidDel="00EC5005">
          <w:rPr>
            <w:i w:val="0"/>
            <w:szCs w:val="26"/>
            <w:rPrChange w:id="23199" w:author="phuong vu" w:date="2018-11-30T22:36:00Z">
              <w:rPr>
                <w:szCs w:val="26"/>
              </w:rPr>
            </w:rPrChange>
          </w:rPr>
          <w:delText>.</w:delText>
        </w:r>
        <w:r w:rsidR="006C103E" w:rsidRPr="00920004" w:rsidDel="00EC5005">
          <w:rPr>
            <w:i w:val="0"/>
            <w:rPrChange w:id="23200" w:author="phuong vu" w:date="2018-11-30T22:36:00Z">
              <w:rPr/>
            </w:rPrChange>
          </w:rPr>
          <w:fldChar w:fldCharType="begin"/>
        </w:r>
        <w:r w:rsidR="006C103E" w:rsidRPr="00920004" w:rsidDel="00EC5005">
          <w:rPr>
            <w:i w:val="0"/>
            <w:szCs w:val="26"/>
            <w:rPrChange w:id="23201" w:author="phuong vu" w:date="2018-11-30T22:36:00Z">
              <w:rPr>
                <w:szCs w:val="26"/>
              </w:rPr>
            </w:rPrChange>
          </w:rPr>
          <w:delInstrText xml:space="preserve"> SEQ Hình \* ARABIC \s 1 </w:delInstrText>
        </w:r>
        <w:r w:rsidR="006C103E" w:rsidRPr="00920004" w:rsidDel="00EC5005">
          <w:rPr>
            <w:i w:val="0"/>
            <w:rPrChange w:id="23202" w:author="phuong vu" w:date="2018-11-30T22:36:00Z">
              <w:rPr/>
            </w:rPrChange>
          </w:rPr>
          <w:fldChar w:fldCharType="separate"/>
        </w:r>
        <w:r w:rsidR="006C103E" w:rsidRPr="00920004" w:rsidDel="00EC5005">
          <w:rPr>
            <w:i w:val="0"/>
            <w:noProof/>
            <w:szCs w:val="26"/>
            <w:rPrChange w:id="23203" w:author="phuong vu" w:date="2018-11-30T22:36:00Z">
              <w:rPr>
                <w:noProof/>
                <w:szCs w:val="26"/>
              </w:rPr>
            </w:rPrChange>
          </w:rPr>
          <w:delText>16</w:delText>
        </w:r>
        <w:r w:rsidR="006C103E" w:rsidRPr="00920004" w:rsidDel="00EC5005">
          <w:rPr>
            <w:i w:val="0"/>
            <w:rPrChange w:id="23204" w:author="phuong vu" w:date="2018-11-30T22:36:00Z">
              <w:rPr/>
            </w:rPrChange>
          </w:rPr>
          <w:fldChar w:fldCharType="end"/>
        </w:r>
      </w:del>
      <w:del w:id="23205" w:author="phuong vu" w:date="2018-11-27T14:57:00Z">
        <w:r w:rsidRPr="00920004" w:rsidDel="00AB715C">
          <w:rPr>
            <w:i w:val="0"/>
            <w:rPrChange w:id="23206" w:author="phuong vu" w:date="2018-11-30T22:36:00Z">
              <w:rPr>
                <w:lang w:val="en-US"/>
              </w:rPr>
            </w:rPrChange>
          </w:rPr>
          <w:delText xml:space="preserve"> Giao diện xác nhận đơn hàng sau khi tạo mới</w:delText>
        </w:r>
        <w:bookmarkStart w:id="23207" w:name="_Toc531102066"/>
        <w:bookmarkStart w:id="23208" w:name="_Toc531103014"/>
        <w:bookmarkStart w:id="23209" w:name="_Toc531359255"/>
        <w:bookmarkStart w:id="23210" w:name="_Toc531360236"/>
        <w:bookmarkStart w:id="23211" w:name="_Toc531381078"/>
        <w:bookmarkEnd w:id="23207"/>
        <w:bookmarkEnd w:id="23208"/>
        <w:bookmarkEnd w:id="23209"/>
        <w:bookmarkEnd w:id="23210"/>
        <w:bookmarkEnd w:id="23211"/>
      </w:del>
    </w:p>
    <w:p w14:paraId="0BC24A2A" w14:textId="1CFCF495" w:rsidR="008E15BC" w:rsidRPr="00920004" w:rsidDel="00AB715C" w:rsidRDefault="008E15BC" w:rsidP="00BD0851">
      <w:pPr>
        <w:pStyle w:val="Heading5"/>
        <w:spacing w:before="240" w:line="0" w:lineRule="atLeast"/>
        <w:rPr>
          <w:del w:id="23212" w:author="phuong vu" w:date="2018-11-27T14:57:00Z"/>
          <w:rFonts w:cstheme="majorHAnsi"/>
          <w:lang w:val="en-US"/>
          <w:rPrChange w:id="23213" w:author="phuong vu" w:date="2018-11-30T22:36:00Z">
            <w:rPr>
              <w:del w:id="23214" w:author="phuong vu" w:date="2018-11-27T14:57:00Z"/>
              <w:lang w:val="en-US"/>
            </w:rPr>
          </w:rPrChange>
        </w:rPr>
        <w:pPrChange w:id="23215" w:author="phuong vu" w:date="2018-11-30T14:16:00Z">
          <w:pPr>
            <w:pStyle w:val="Heading5"/>
          </w:pPr>
        </w:pPrChange>
      </w:pPr>
      <w:del w:id="23216" w:author="phuong vu" w:date="2018-11-27T14:57:00Z">
        <w:r w:rsidRPr="00920004" w:rsidDel="00AB715C">
          <w:rPr>
            <w:rFonts w:cstheme="majorHAnsi"/>
            <w:lang w:val="en-US"/>
            <w:rPrChange w:id="23217" w:author="phuong vu" w:date="2018-11-30T22:36:00Z">
              <w:rPr>
                <w:rFonts w:cstheme="majorHAnsi"/>
                <w:lang w:val="en-US"/>
              </w:rPr>
            </w:rPrChange>
          </w:rPr>
          <w:delText>Các thành ph</w:delText>
        </w:r>
        <w:r w:rsidRPr="00920004" w:rsidDel="00AB715C">
          <w:rPr>
            <w:rFonts w:cstheme="majorHAnsi"/>
            <w:lang w:val="en-US"/>
            <w:rPrChange w:id="23218" w:author="phuong vu" w:date="2018-11-30T22:36:00Z">
              <w:rPr>
                <w:lang w:val="en-US"/>
              </w:rPr>
            </w:rPrChange>
          </w:rPr>
          <w:delText>ần giao diện</w:delText>
        </w:r>
        <w:bookmarkStart w:id="23219" w:name="_Toc531102067"/>
        <w:bookmarkStart w:id="23220" w:name="_Toc531103015"/>
        <w:bookmarkStart w:id="23221" w:name="_Toc531359256"/>
        <w:bookmarkStart w:id="23222" w:name="_Toc531360237"/>
        <w:bookmarkStart w:id="23223" w:name="_Toc531381079"/>
        <w:bookmarkEnd w:id="23219"/>
        <w:bookmarkEnd w:id="23220"/>
        <w:bookmarkEnd w:id="23221"/>
        <w:bookmarkEnd w:id="23222"/>
        <w:bookmarkEnd w:id="23223"/>
      </w:del>
    </w:p>
    <w:tbl>
      <w:tblPr>
        <w:tblStyle w:val="TableGrid"/>
        <w:tblW w:w="0" w:type="auto"/>
        <w:tblLook w:val="04A0" w:firstRow="1" w:lastRow="0" w:firstColumn="1" w:lastColumn="0" w:noHBand="0" w:noVBand="1"/>
      </w:tblPr>
      <w:tblGrid>
        <w:gridCol w:w="798"/>
        <w:gridCol w:w="2224"/>
        <w:gridCol w:w="2835"/>
        <w:gridCol w:w="1231"/>
        <w:gridCol w:w="1689"/>
      </w:tblGrid>
      <w:tr w:rsidR="00263449" w:rsidRPr="00920004" w:rsidDel="00AB715C" w14:paraId="44F1660E" w14:textId="5CEB2EF0" w:rsidTr="00A72A60">
        <w:trPr>
          <w:del w:id="23224" w:author="phuong vu" w:date="2018-11-27T14:57:00Z"/>
        </w:trPr>
        <w:tc>
          <w:tcPr>
            <w:tcW w:w="805" w:type="dxa"/>
            <w:vAlign w:val="center"/>
          </w:tcPr>
          <w:p w14:paraId="296D1AB1" w14:textId="3B648B6D" w:rsidR="00263449" w:rsidRPr="00920004" w:rsidDel="00AB715C" w:rsidRDefault="00263449" w:rsidP="00BD0851">
            <w:pPr>
              <w:spacing w:before="240" w:line="0" w:lineRule="atLeast"/>
              <w:jc w:val="center"/>
              <w:rPr>
                <w:del w:id="23225" w:author="phuong vu" w:date="2018-11-27T14:57:00Z"/>
                <w:b/>
                <w:lang w:val="en-US"/>
                <w:rPrChange w:id="23226" w:author="phuong vu" w:date="2018-11-30T22:36:00Z">
                  <w:rPr>
                    <w:del w:id="23227" w:author="phuong vu" w:date="2018-11-27T14:57:00Z"/>
                    <w:b/>
                    <w:lang w:val="en-US"/>
                  </w:rPr>
                </w:rPrChange>
              </w:rPr>
              <w:pPrChange w:id="23228" w:author="phuong vu" w:date="2018-11-30T14:16:00Z">
                <w:pPr>
                  <w:spacing w:line="360" w:lineRule="auto"/>
                  <w:jc w:val="center"/>
                </w:pPr>
              </w:pPrChange>
            </w:pPr>
            <w:del w:id="23229" w:author="phuong vu" w:date="2018-11-27T14:57:00Z">
              <w:r w:rsidRPr="00920004" w:rsidDel="00AB715C">
                <w:rPr>
                  <w:b/>
                  <w:lang w:val="en-US"/>
                  <w:rPrChange w:id="23230" w:author="phuong vu" w:date="2018-11-30T22:36:00Z">
                    <w:rPr>
                      <w:b/>
                      <w:lang w:val="en-US"/>
                    </w:rPr>
                  </w:rPrChange>
                </w:rPr>
                <w:delText>STT</w:delText>
              </w:r>
              <w:bookmarkStart w:id="23231" w:name="_Toc531102068"/>
              <w:bookmarkStart w:id="23232" w:name="_Toc531103016"/>
              <w:bookmarkStart w:id="23233" w:name="_Toc531359257"/>
              <w:bookmarkStart w:id="23234" w:name="_Toc531360238"/>
              <w:bookmarkStart w:id="23235" w:name="_Toc531381080"/>
              <w:bookmarkEnd w:id="23231"/>
              <w:bookmarkEnd w:id="23232"/>
              <w:bookmarkEnd w:id="23233"/>
              <w:bookmarkEnd w:id="23234"/>
              <w:bookmarkEnd w:id="23235"/>
            </w:del>
          </w:p>
        </w:tc>
        <w:tc>
          <w:tcPr>
            <w:tcW w:w="1980" w:type="dxa"/>
            <w:vAlign w:val="center"/>
          </w:tcPr>
          <w:p w14:paraId="59A5CDDE" w14:textId="591F6B81" w:rsidR="00263449" w:rsidRPr="00920004" w:rsidDel="00AB715C" w:rsidRDefault="00263449" w:rsidP="00BD0851">
            <w:pPr>
              <w:spacing w:before="240" w:line="0" w:lineRule="atLeast"/>
              <w:jc w:val="center"/>
              <w:rPr>
                <w:del w:id="23236" w:author="phuong vu" w:date="2018-11-27T14:57:00Z"/>
                <w:b/>
                <w:lang w:val="en-US"/>
                <w:rPrChange w:id="23237" w:author="phuong vu" w:date="2018-11-30T22:36:00Z">
                  <w:rPr>
                    <w:del w:id="23238" w:author="phuong vu" w:date="2018-11-27T14:57:00Z"/>
                    <w:b/>
                    <w:lang w:val="en-US"/>
                  </w:rPr>
                </w:rPrChange>
              </w:rPr>
              <w:pPrChange w:id="23239" w:author="phuong vu" w:date="2018-11-30T14:16:00Z">
                <w:pPr>
                  <w:spacing w:line="360" w:lineRule="auto"/>
                  <w:jc w:val="center"/>
                </w:pPr>
              </w:pPrChange>
            </w:pPr>
            <w:del w:id="23240" w:author="phuong vu" w:date="2018-11-27T14:57:00Z">
              <w:r w:rsidRPr="00920004" w:rsidDel="00AB715C">
                <w:rPr>
                  <w:b/>
                  <w:lang w:val="en-US"/>
                  <w:rPrChange w:id="23241" w:author="phuong vu" w:date="2018-11-30T22:36:00Z">
                    <w:rPr>
                      <w:b/>
                      <w:lang w:val="en-US"/>
                    </w:rPr>
                  </w:rPrChange>
                </w:rPr>
                <w:delText>Loại điều khiển</w:delText>
              </w:r>
              <w:bookmarkStart w:id="23242" w:name="_Toc531102069"/>
              <w:bookmarkStart w:id="23243" w:name="_Toc531103017"/>
              <w:bookmarkStart w:id="23244" w:name="_Toc531359258"/>
              <w:bookmarkStart w:id="23245" w:name="_Toc531360239"/>
              <w:bookmarkStart w:id="23246" w:name="_Toc531381081"/>
              <w:bookmarkEnd w:id="23242"/>
              <w:bookmarkEnd w:id="23243"/>
              <w:bookmarkEnd w:id="23244"/>
              <w:bookmarkEnd w:id="23245"/>
              <w:bookmarkEnd w:id="23246"/>
            </w:del>
          </w:p>
        </w:tc>
        <w:tc>
          <w:tcPr>
            <w:tcW w:w="2970" w:type="dxa"/>
            <w:vAlign w:val="center"/>
          </w:tcPr>
          <w:p w14:paraId="48D7A81F" w14:textId="22832BB0" w:rsidR="00263449" w:rsidRPr="00920004" w:rsidDel="00AB715C" w:rsidRDefault="00263449" w:rsidP="00BD0851">
            <w:pPr>
              <w:spacing w:before="240" w:line="0" w:lineRule="atLeast"/>
              <w:jc w:val="center"/>
              <w:rPr>
                <w:del w:id="23247" w:author="phuong vu" w:date="2018-11-27T14:57:00Z"/>
                <w:b/>
                <w:lang w:val="en-US"/>
                <w:rPrChange w:id="23248" w:author="phuong vu" w:date="2018-11-30T22:36:00Z">
                  <w:rPr>
                    <w:del w:id="23249" w:author="phuong vu" w:date="2018-11-27T14:57:00Z"/>
                    <w:b/>
                    <w:lang w:val="en-US"/>
                  </w:rPr>
                </w:rPrChange>
              </w:rPr>
              <w:pPrChange w:id="23250" w:author="phuong vu" w:date="2018-11-30T14:16:00Z">
                <w:pPr>
                  <w:spacing w:line="360" w:lineRule="auto"/>
                  <w:jc w:val="center"/>
                </w:pPr>
              </w:pPrChange>
            </w:pPr>
            <w:del w:id="23251" w:author="phuong vu" w:date="2018-11-27T14:57:00Z">
              <w:r w:rsidRPr="00920004" w:rsidDel="00AB715C">
                <w:rPr>
                  <w:b/>
                  <w:lang w:val="en-US"/>
                  <w:rPrChange w:id="23252" w:author="phuong vu" w:date="2018-11-30T22:36:00Z">
                    <w:rPr>
                      <w:b/>
                      <w:lang w:val="en-US"/>
                    </w:rPr>
                  </w:rPrChange>
                </w:rPr>
                <w:delText>Nội dung thực hiện</w:delText>
              </w:r>
              <w:bookmarkStart w:id="23253" w:name="_Toc531102070"/>
              <w:bookmarkStart w:id="23254" w:name="_Toc531103018"/>
              <w:bookmarkStart w:id="23255" w:name="_Toc531359259"/>
              <w:bookmarkStart w:id="23256" w:name="_Toc531360240"/>
              <w:bookmarkStart w:id="23257" w:name="_Toc531381082"/>
              <w:bookmarkEnd w:id="23253"/>
              <w:bookmarkEnd w:id="23254"/>
              <w:bookmarkEnd w:id="23255"/>
              <w:bookmarkEnd w:id="23256"/>
              <w:bookmarkEnd w:id="23257"/>
            </w:del>
          </w:p>
        </w:tc>
        <w:tc>
          <w:tcPr>
            <w:tcW w:w="1266" w:type="dxa"/>
            <w:vAlign w:val="center"/>
          </w:tcPr>
          <w:p w14:paraId="14598B60" w14:textId="37EC1699" w:rsidR="00263449" w:rsidRPr="00920004" w:rsidDel="00AB715C" w:rsidRDefault="00263449" w:rsidP="00BD0851">
            <w:pPr>
              <w:spacing w:before="240" w:line="0" w:lineRule="atLeast"/>
              <w:jc w:val="center"/>
              <w:rPr>
                <w:del w:id="23258" w:author="phuong vu" w:date="2018-11-27T14:57:00Z"/>
                <w:b/>
                <w:lang w:val="en-US"/>
                <w:rPrChange w:id="23259" w:author="phuong vu" w:date="2018-11-30T22:36:00Z">
                  <w:rPr>
                    <w:del w:id="23260" w:author="phuong vu" w:date="2018-11-27T14:57:00Z"/>
                    <w:b/>
                    <w:lang w:val="en-US"/>
                  </w:rPr>
                </w:rPrChange>
              </w:rPr>
              <w:pPrChange w:id="23261" w:author="phuong vu" w:date="2018-11-30T14:16:00Z">
                <w:pPr>
                  <w:spacing w:line="360" w:lineRule="auto"/>
                  <w:jc w:val="center"/>
                </w:pPr>
              </w:pPrChange>
            </w:pPr>
            <w:del w:id="23262" w:author="phuong vu" w:date="2018-11-27T14:57:00Z">
              <w:r w:rsidRPr="00920004" w:rsidDel="00AB715C">
                <w:rPr>
                  <w:b/>
                  <w:lang w:val="en-US"/>
                  <w:rPrChange w:id="23263" w:author="phuong vu" w:date="2018-11-30T22:36:00Z">
                    <w:rPr>
                      <w:b/>
                      <w:lang w:val="en-US"/>
                    </w:rPr>
                  </w:rPrChange>
                </w:rPr>
                <w:delText>Giá trị mặc định</w:delText>
              </w:r>
              <w:bookmarkStart w:id="23264" w:name="_Toc531102071"/>
              <w:bookmarkStart w:id="23265" w:name="_Toc531103019"/>
              <w:bookmarkStart w:id="23266" w:name="_Toc531359260"/>
              <w:bookmarkStart w:id="23267" w:name="_Toc531360241"/>
              <w:bookmarkStart w:id="23268" w:name="_Toc531381083"/>
              <w:bookmarkEnd w:id="23264"/>
              <w:bookmarkEnd w:id="23265"/>
              <w:bookmarkEnd w:id="23266"/>
              <w:bookmarkEnd w:id="23267"/>
              <w:bookmarkEnd w:id="23268"/>
            </w:del>
          </w:p>
        </w:tc>
        <w:tc>
          <w:tcPr>
            <w:tcW w:w="1756" w:type="dxa"/>
            <w:vAlign w:val="center"/>
          </w:tcPr>
          <w:p w14:paraId="4A449ABF" w14:textId="6330A9B3" w:rsidR="00263449" w:rsidRPr="00920004" w:rsidDel="00AB715C" w:rsidRDefault="00263449" w:rsidP="00BD0851">
            <w:pPr>
              <w:spacing w:before="240" w:line="0" w:lineRule="atLeast"/>
              <w:jc w:val="center"/>
              <w:rPr>
                <w:del w:id="23269" w:author="phuong vu" w:date="2018-11-27T14:57:00Z"/>
                <w:b/>
                <w:lang w:val="en-US"/>
                <w:rPrChange w:id="23270" w:author="phuong vu" w:date="2018-11-30T22:36:00Z">
                  <w:rPr>
                    <w:del w:id="23271" w:author="phuong vu" w:date="2018-11-27T14:57:00Z"/>
                    <w:b/>
                    <w:lang w:val="en-US"/>
                  </w:rPr>
                </w:rPrChange>
              </w:rPr>
              <w:pPrChange w:id="23272" w:author="phuong vu" w:date="2018-11-30T14:16:00Z">
                <w:pPr>
                  <w:spacing w:line="360" w:lineRule="auto"/>
                  <w:jc w:val="center"/>
                </w:pPr>
              </w:pPrChange>
            </w:pPr>
            <w:del w:id="23273" w:author="phuong vu" w:date="2018-11-27T14:57:00Z">
              <w:r w:rsidRPr="00920004" w:rsidDel="00AB715C">
                <w:rPr>
                  <w:b/>
                  <w:lang w:val="en-US"/>
                  <w:rPrChange w:id="23274" w:author="phuong vu" w:date="2018-11-30T22:36:00Z">
                    <w:rPr>
                      <w:b/>
                      <w:lang w:val="en-US"/>
                    </w:rPr>
                  </w:rPrChange>
                </w:rPr>
                <w:delText>Lưu ý</w:delText>
              </w:r>
              <w:bookmarkStart w:id="23275" w:name="_Toc531102072"/>
              <w:bookmarkStart w:id="23276" w:name="_Toc531103020"/>
              <w:bookmarkStart w:id="23277" w:name="_Toc531359261"/>
              <w:bookmarkStart w:id="23278" w:name="_Toc531360242"/>
              <w:bookmarkStart w:id="23279" w:name="_Toc531381084"/>
              <w:bookmarkEnd w:id="23275"/>
              <w:bookmarkEnd w:id="23276"/>
              <w:bookmarkEnd w:id="23277"/>
              <w:bookmarkEnd w:id="23278"/>
              <w:bookmarkEnd w:id="23279"/>
            </w:del>
          </w:p>
        </w:tc>
        <w:bookmarkStart w:id="23280" w:name="_Toc531102073"/>
        <w:bookmarkStart w:id="23281" w:name="_Toc531103021"/>
        <w:bookmarkStart w:id="23282" w:name="_Toc531359262"/>
        <w:bookmarkStart w:id="23283" w:name="_Toc531360243"/>
        <w:bookmarkStart w:id="23284" w:name="_Toc531381085"/>
        <w:bookmarkEnd w:id="23280"/>
        <w:bookmarkEnd w:id="23281"/>
        <w:bookmarkEnd w:id="23282"/>
        <w:bookmarkEnd w:id="23283"/>
        <w:bookmarkEnd w:id="23284"/>
      </w:tr>
      <w:tr w:rsidR="00263449" w:rsidRPr="00920004" w:rsidDel="00AB715C" w14:paraId="4F1595FE" w14:textId="4D3751E5" w:rsidTr="00A72A60">
        <w:trPr>
          <w:del w:id="23285" w:author="phuong vu" w:date="2018-11-27T14:57:00Z"/>
        </w:trPr>
        <w:tc>
          <w:tcPr>
            <w:tcW w:w="805" w:type="dxa"/>
          </w:tcPr>
          <w:p w14:paraId="7BE50AAA" w14:textId="23F0F7C2" w:rsidR="00263449" w:rsidRPr="00920004" w:rsidDel="00AB715C" w:rsidRDefault="00263449" w:rsidP="00BD0851">
            <w:pPr>
              <w:spacing w:before="240" w:line="0" w:lineRule="atLeast"/>
              <w:jc w:val="center"/>
              <w:rPr>
                <w:del w:id="23286" w:author="phuong vu" w:date="2018-11-27T14:57:00Z"/>
                <w:lang w:val="en-US"/>
                <w:rPrChange w:id="23287" w:author="phuong vu" w:date="2018-11-30T22:36:00Z">
                  <w:rPr>
                    <w:del w:id="23288" w:author="phuong vu" w:date="2018-11-27T14:57:00Z"/>
                    <w:lang w:val="en-US"/>
                  </w:rPr>
                </w:rPrChange>
              </w:rPr>
              <w:pPrChange w:id="23289" w:author="phuong vu" w:date="2018-11-30T14:16:00Z">
                <w:pPr>
                  <w:spacing w:line="360" w:lineRule="auto"/>
                  <w:jc w:val="center"/>
                </w:pPr>
              </w:pPrChange>
            </w:pPr>
            <w:del w:id="23290" w:author="phuong vu" w:date="2018-11-27T14:57:00Z">
              <w:r w:rsidRPr="00920004" w:rsidDel="00AB715C">
                <w:rPr>
                  <w:lang w:val="en-US"/>
                  <w:rPrChange w:id="23291" w:author="phuong vu" w:date="2018-11-30T22:36:00Z">
                    <w:rPr>
                      <w:lang w:val="en-US"/>
                    </w:rPr>
                  </w:rPrChange>
                </w:rPr>
                <w:delText>1</w:delText>
              </w:r>
              <w:bookmarkStart w:id="23292" w:name="_Toc531102074"/>
              <w:bookmarkStart w:id="23293" w:name="_Toc531103022"/>
              <w:bookmarkStart w:id="23294" w:name="_Toc531359263"/>
              <w:bookmarkStart w:id="23295" w:name="_Toc531360244"/>
              <w:bookmarkStart w:id="23296" w:name="_Toc531381086"/>
              <w:bookmarkEnd w:id="23292"/>
              <w:bookmarkEnd w:id="23293"/>
              <w:bookmarkEnd w:id="23294"/>
              <w:bookmarkEnd w:id="23295"/>
              <w:bookmarkEnd w:id="23296"/>
            </w:del>
          </w:p>
        </w:tc>
        <w:tc>
          <w:tcPr>
            <w:tcW w:w="1980" w:type="dxa"/>
          </w:tcPr>
          <w:p w14:paraId="1CD704F6" w14:textId="16F4A21D" w:rsidR="00263449" w:rsidRPr="00920004" w:rsidDel="00AB715C" w:rsidRDefault="00263449" w:rsidP="00BD0851">
            <w:pPr>
              <w:spacing w:before="240" w:line="0" w:lineRule="atLeast"/>
              <w:rPr>
                <w:del w:id="23297" w:author="phuong vu" w:date="2018-11-27T14:57:00Z"/>
                <w:lang w:val="en-US"/>
                <w:rPrChange w:id="23298" w:author="phuong vu" w:date="2018-11-30T22:36:00Z">
                  <w:rPr>
                    <w:del w:id="23299" w:author="phuong vu" w:date="2018-11-27T14:57:00Z"/>
                    <w:lang w:val="en-US"/>
                  </w:rPr>
                </w:rPrChange>
              </w:rPr>
              <w:pPrChange w:id="23300" w:author="phuong vu" w:date="2018-11-30T14:16:00Z">
                <w:pPr>
                  <w:spacing w:line="360" w:lineRule="auto"/>
                </w:pPr>
              </w:pPrChange>
            </w:pPr>
            <w:del w:id="23301" w:author="phuong vu" w:date="2018-11-27T14:57:00Z">
              <w:r w:rsidRPr="00920004" w:rsidDel="00AB715C">
                <w:rPr>
                  <w:lang w:val="en-US"/>
                  <w:rPrChange w:id="23302" w:author="phuong vu" w:date="2018-11-30T22:36:00Z">
                    <w:rPr>
                      <w:lang w:val="en-US"/>
                    </w:rPr>
                  </w:rPrChange>
                </w:rPr>
                <w:delText>inputText</w:delText>
              </w:r>
              <w:bookmarkStart w:id="23303" w:name="_Toc531102075"/>
              <w:bookmarkStart w:id="23304" w:name="_Toc531103023"/>
              <w:bookmarkStart w:id="23305" w:name="_Toc531359264"/>
              <w:bookmarkStart w:id="23306" w:name="_Toc531360245"/>
              <w:bookmarkStart w:id="23307" w:name="_Toc531381087"/>
              <w:bookmarkEnd w:id="23303"/>
              <w:bookmarkEnd w:id="23304"/>
              <w:bookmarkEnd w:id="23305"/>
              <w:bookmarkEnd w:id="23306"/>
              <w:bookmarkEnd w:id="23307"/>
            </w:del>
          </w:p>
        </w:tc>
        <w:tc>
          <w:tcPr>
            <w:tcW w:w="2970" w:type="dxa"/>
          </w:tcPr>
          <w:p w14:paraId="7FE605BD" w14:textId="3D3AEAE1" w:rsidR="00263449" w:rsidRPr="00920004" w:rsidDel="00AB715C" w:rsidRDefault="00263449" w:rsidP="00BD0851">
            <w:pPr>
              <w:spacing w:before="240" w:line="0" w:lineRule="atLeast"/>
              <w:rPr>
                <w:del w:id="23308" w:author="phuong vu" w:date="2018-11-27T14:57:00Z"/>
                <w:lang w:val="en-US"/>
                <w:rPrChange w:id="23309" w:author="phuong vu" w:date="2018-11-30T22:36:00Z">
                  <w:rPr>
                    <w:del w:id="23310" w:author="phuong vu" w:date="2018-11-27T14:57:00Z"/>
                    <w:lang w:val="en-US"/>
                  </w:rPr>
                </w:rPrChange>
              </w:rPr>
              <w:pPrChange w:id="23311" w:author="phuong vu" w:date="2018-11-30T14:16:00Z">
                <w:pPr>
                  <w:spacing w:line="360" w:lineRule="auto"/>
                </w:pPr>
              </w:pPrChange>
            </w:pPr>
            <w:bookmarkStart w:id="23312" w:name="_Toc531102076"/>
            <w:bookmarkStart w:id="23313" w:name="_Toc531103024"/>
            <w:bookmarkStart w:id="23314" w:name="_Toc531359265"/>
            <w:bookmarkStart w:id="23315" w:name="_Toc531360246"/>
            <w:bookmarkStart w:id="23316" w:name="_Toc531381088"/>
            <w:bookmarkEnd w:id="23312"/>
            <w:bookmarkEnd w:id="23313"/>
            <w:bookmarkEnd w:id="23314"/>
            <w:bookmarkEnd w:id="23315"/>
            <w:bookmarkEnd w:id="23316"/>
          </w:p>
        </w:tc>
        <w:tc>
          <w:tcPr>
            <w:tcW w:w="1266" w:type="dxa"/>
          </w:tcPr>
          <w:p w14:paraId="36772297" w14:textId="18517DC7" w:rsidR="00263449" w:rsidRPr="00920004" w:rsidDel="00AB715C" w:rsidRDefault="00263449" w:rsidP="00BD0851">
            <w:pPr>
              <w:spacing w:before="240" w:line="0" w:lineRule="atLeast"/>
              <w:rPr>
                <w:del w:id="23317" w:author="phuong vu" w:date="2018-11-27T14:57:00Z"/>
                <w:lang w:val="en-US"/>
                <w:rPrChange w:id="23318" w:author="phuong vu" w:date="2018-11-30T22:36:00Z">
                  <w:rPr>
                    <w:del w:id="23319" w:author="phuong vu" w:date="2018-11-27T14:57:00Z"/>
                    <w:lang w:val="en-US"/>
                  </w:rPr>
                </w:rPrChange>
              </w:rPr>
              <w:pPrChange w:id="23320" w:author="phuong vu" w:date="2018-11-30T14:16:00Z">
                <w:pPr>
                  <w:spacing w:line="360" w:lineRule="auto"/>
                </w:pPr>
              </w:pPrChange>
            </w:pPr>
            <w:bookmarkStart w:id="23321" w:name="_Toc531102077"/>
            <w:bookmarkStart w:id="23322" w:name="_Toc531103025"/>
            <w:bookmarkStart w:id="23323" w:name="_Toc531359266"/>
            <w:bookmarkStart w:id="23324" w:name="_Toc531360247"/>
            <w:bookmarkStart w:id="23325" w:name="_Toc531381089"/>
            <w:bookmarkEnd w:id="23321"/>
            <w:bookmarkEnd w:id="23322"/>
            <w:bookmarkEnd w:id="23323"/>
            <w:bookmarkEnd w:id="23324"/>
            <w:bookmarkEnd w:id="23325"/>
          </w:p>
        </w:tc>
        <w:tc>
          <w:tcPr>
            <w:tcW w:w="1756" w:type="dxa"/>
          </w:tcPr>
          <w:p w14:paraId="1376C94F" w14:textId="0952EC13" w:rsidR="00263449" w:rsidRPr="00920004" w:rsidDel="00AB715C" w:rsidRDefault="00263449" w:rsidP="00BD0851">
            <w:pPr>
              <w:spacing w:before="240" w:line="0" w:lineRule="atLeast"/>
              <w:rPr>
                <w:del w:id="23326" w:author="phuong vu" w:date="2018-11-27T14:57:00Z"/>
                <w:lang w:val="en-US"/>
                <w:rPrChange w:id="23327" w:author="phuong vu" w:date="2018-11-30T22:36:00Z">
                  <w:rPr>
                    <w:del w:id="23328" w:author="phuong vu" w:date="2018-11-27T14:57:00Z"/>
                    <w:lang w:val="en-US"/>
                  </w:rPr>
                </w:rPrChange>
              </w:rPr>
              <w:pPrChange w:id="23329" w:author="phuong vu" w:date="2018-11-30T14:16:00Z">
                <w:pPr>
                  <w:spacing w:line="360" w:lineRule="auto"/>
                </w:pPr>
              </w:pPrChange>
            </w:pPr>
            <w:bookmarkStart w:id="23330" w:name="_Toc531102078"/>
            <w:bookmarkStart w:id="23331" w:name="_Toc531103026"/>
            <w:bookmarkStart w:id="23332" w:name="_Toc531359267"/>
            <w:bookmarkStart w:id="23333" w:name="_Toc531360248"/>
            <w:bookmarkStart w:id="23334" w:name="_Toc531381090"/>
            <w:bookmarkEnd w:id="23330"/>
            <w:bookmarkEnd w:id="23331"/>
            <w:bookmarkEnd w:id="23332"/>
            <w:bookmarkEnd w:id="23333"/>
            <w:bookmarkEnd w:id="23334"/>
          </w:p>
        </w:tc>
        <w:bookmarkStart w:id="23335" w:name="_Toc531102079"/>
        <w:bookmarkStart w:id="23336" w:name="_Toc531103027"/>
        <w:bookmarkStart w:id="23337" w:name="_Toc531359268"/>
        <w:bookmarkStart w:id="23338" w:name="_Toc531360249"/>
        <w:bookmarkStart w:id="23339" w:name="_Toc531381091"/>
        <w:bookmarkEnd w:id="23335"/>
        <w:bookmarkEnd w:id="23336"/>
        <w:bookmarkEnd w:id="23337"/>
        <w:bookmarkEnd w:id="23338"/>
        <w:bookmarkEnd w:id="23339"/>
      </w:tr>
      <w:tr w:rsidR="00263449" w:rsidRPr="00920004" w:rsidDel="00AB715C" w14:paraId="6803E1C5" w14:textId="24FB6E51" w:rsidTr="00A72A60">
        <w:trPr>
          <w:del w:id="23340" w:author="phuong vu" w:date="2018-11-27T14:57:00Z"/>
        </w:trPr>
        <w:tc>
          <w:tcPr>
            <w:tcW w:w="805" w:type="dxa"/>
          </w:tcPr>
          <w:p w14:paraId="0A281741" w14:textId="60F98626" w:rsidR="00263449" w:rsidRPr="00920004" w:rsidDel="00AB715C" w:rsidRDefault="00263449" w:rsidP="00BD0851">
            <w:pPr>
              <w:spacing w:before="240" w:line="0" w:lineRule="atLeast"/>
              <w:jc w:val="center"/>
              <w:rPr>
                <w:del w:id="23341" w:author="phuong vu" w:date="2018-11-27T14:57:00Z"/>
                <w:lang w:val="en-US"/>
                <w:rPrChange w:id="23342" w:author="phuong vu" w:date="2018-11-30T22:36:00Z">
                  <w:rPr>
                    <w:del w:id="23343" w:author="phuong vu" w:date="2018-11-27T14:57:00Z"/>
                    <w:lang w:val="en-US"/>
                  </w:rPr>
                </w:rPrChange>
              </w:rPr>
              <w:pPrChange w:id="23344" w:author="phuong vu" w:date="2018-11-30T14:16:00Z">
                <w:pPr>
                  <w:spacing w:line="360" w:lineRule="auto"/>
                  <w:jc w:val="center"/>
                </w:pPr>
              </w:pPrChange>
            </w:pPr>
            <w:del w:id="23345" w:author="phuong vu" w:date="2018-11-27T14:57:00Z">
              <w:r w:rsidRPr="00920004" w:rsidDel="00AB715C">
                <w:rPr>
                  <w:lang w:val="en-US"/>
                  <w:rPrChange w:id="23346" w:author="phuong vu" w:date="2018-11-30T22:36:00Z">
                    <w:rPr>
                      <w:lang w:val="en-US"/>
                    </w:rPr>
                  </w:rPrChange>
                </w:rPr>
                <w:delText>2</w:delText>
              </w:r>
              <w:bookmarkStart w:id="23347" w:name="_Toc531102080"/>
              <w:bookmarkStart w:id="23348" w:name="_Toc531103028"/>
              <w:bookmarkStart w:id="23349" w:name="_Toc531359269"/>
              <w:bookmarkStart w:id="23350" w:name="_Toc531360250"/>
              <w:bookmarkStart w:id="23351" w:name="_Toc531381092"/>
              <w:bookmarkEnd w:id="23347"/>
              <w:bookmarkEnd w:id="23348"/>
              <w:bookmarkEnd w:id="23349"/>
              <w:bookmarkEnd w:id="23350"/>
              <w:bookmarkEnd w:id="23351"/>
            </w:del>
          </w:p>
        </w:tc>
        <w:tc>
          <w:tcPr>
            <w:tcW w:w="1980" w:type="dxa"/>
          </w:tcPr>
          <w:p w14:paraId="3F10D442" w14:textId="070044C1" w:rsidR="00263449" w:rsidRPr="00920004" w:rsidDel="00AB715C" w:rsidRDefault="00263449" w:rsidP="00BD0851">
            <w:pPr>
              <w:spacing w:before="240" w:line="0" w:lineRule="atLeast"/>
              <w:rPr>
                <w:del w:id="23352" w:author="phuong vu" w:date="2018-11-27T14:57:00Z"/>
                <w:lang w:val="en-US"/>
                <w:rPrChange w:id="23353" w:author="phuong vu" w:date="2018-11-30T22:36:00Z">
                  <w:rPr>
                    <w:del w:id="23354" w:author="phuong vu" w:date="2018-11-27T14:57:00Z"/>
                    <w:lang w:val="en-US"/>
                  </w:rPr>
                </w:rPrChange>
              </w:rPr>
              <w:pPrChange w:id="23355" w:author="phuong vu" w:date="2018-11-30T14:16:00Z">
                <w:pPr>
                  <w:spacing w:line="360" w:lineRule="auto"/>
                </w:pPr>
              </w:pPrChange>
            </w:pPr>
            <w:del w:id="23356" w:author="phuong vu" w:date="2018-11-27T14:57:00Z">
              <w:r w:rsidRPr="00920004" w:rsidDel="00AB715C">
                <w:rPr>
                  <w:lang w:val="en-US"/>
                  <w:rPrChange w:id="23357" w:author="phuong vu" w:date="2018-11-30T22:36:00Z">
                    <w:rPr>
                      <w:lang w:val="en-US"/>
                    </w:rPr>
                  </w:rPrChange>
                </w:rPr>
                <w:delText>inputText</w:delText>
              </w:r>
              <w:bookmarkStart w:id="23358" w:name="_Toc531102081"/>
              <w:bookmarkStart w:id="23359" w:name="_Toc531103029"/>
              <w:bookmarkStart w:id="23360" w:name="_Toc531359270"/>
              <w:bookmarkStart w:id="23361" w:name="_Toc531360251"/>
              <w:bookmarkStart w:id="23362" w:name="_Toc531381093"/>
              <w:bookmarkEnd w:id="23358"/>
              <w:bookmarkEnd w:id="23359"/>
              <w:bookmarkEnd w:id="23360"/>
              <w:bookmarkEnd w:id="23361"/>
              <w:bookmarkEnd w:id="23362"/>
            </w:del>
          </w:p>
        </w:tc>
        <w:tc>
          <w:tcPr>
            <w:tcW w:w="2970" w:type="dxa"/>
          </w:tcPr>
          <w:p w14:paraId="03ABB1EF" w14:textId="45153567" w:rsidR="00263449" w:rsidRPr="00920004" w:rsidDel="00AB715C" w:rsidRDefault="00263449" w:rsidP="00BD0851">
            <w:pPr>
              <w:spacing w:before="240" w:line="0" w:lineRule="atLeast"/>
              <w:rPr>
                <w:del w:id="23363" w:author="phuong vu" w:date="2018-11-27T14:57:00Z"/>
                <w:lang w:val="en-US"/>
                <w:rPrChange w:id="23364" w:author="phuong vu" w:date="2018-11-30T22:36:00Z">
                  <w:rPr>
                    <w:del w:id="23365" w:author="phuong vu" w:date="2018-11-27T14:57:00Z"/>
                    <w:lang w:val="en-US"/>
                  </w:rPr>
                </w:rPrChange>
              </w:rPr>
              <w:pPrChange w:id="23366" w:author="phuong vu" w:date="2018-11-30T14:16:00Z">
                <w:pPr>
                  <w:spacing w:line="360" w:lineRule="auto"/>
                </w:pPr>
              </w:pPrChange>
            </w:pPr>
            <w:bookmarkStart w:id="23367" w:name="_Toc531102082"/>
            <w:bookmarkStart w:id="23368" w:name="_Toc531103030"/>
            <w:bookmarkStart w:id="23369" w:name="_Toc531359271"/>
            <w:bookmarkStart w:id="23370" w:name="_Toc531360252"/>
            <w:bookmarkStart w:id="23371" w:name="_Toc531381094"/>
            <w:bookmarkEnd w:id="23367"/>
            <w:bookmarkEnd w:id="23368"/>
            <w:bookmarkEnd w:id="23369"/>
            <w:bookmarkEnd w:id="23370"/>
            <w:bookmarkEnd w:id="23371"/>
          </w:p>
        </w:tc>
        <w:tc>
          <w:tcPr>
            <w:tcW w:w="1266" w:type="dxa"/>
          </w:tcPr>
          <w:p w14:paraId="6CD5DC03" w14:textId="59AE83A9" w:rsidR="00263449" w:rsidRPr="00920004" w:rsidDel="00AB715C" w:rsidRDefault="00263449" w:rsidP="00BD0851">
            <w:pPr>
              <w:spacing w:before="240" w:line="0" w:lineRule="atLeast"/>
              <w:rPr>
                <w:del w:id="23372" w:author="phuong vu" w:date="2018-11-27T14:57:00Z"/>
                <w:lang w:val="en-US"/>
                <w:rPrChange w:id="23373" w:author="phuong vu" w:date="2018-11-30T22:36:00Z">
                  <w:rPr>
                    <w:del w:id="23374" w:author="phuong vu" w:date="2018-11-27T14:57:00Z"/>
                    <w:lang w:val="en-US"/>
                  </w:rPr>
                </w:rPrChange>
              </w:rPr>
              <w:pPrChange w:id="23375" w:author="phuong vu" w:date="2018-11-30T14:16:00Z">
                <w:pPr>
                  <w:spacing w:line="360" w:lineRule="auto"/>
                </w:pPr>
              </w:pPrChange>
            </w:pPr>
            <w:bookmarkStart w:id="23376" w:name="_Toc531102083"/>
            <w:bookmarkStart w:id="23377" w:name="_Toc531103031"/>
            <w:bookmarkStart w:id="23378" w:name="_Toc531359272"/>
            <w:bookmarkStart w:id="23379" w:name="_Toc531360253"/>
            <w:bookmarkStart w:id="23380" w:name="_Toc531381095"/>
            <w:bookmarkEnd w:id="23376"/>
            <w:bookmarkEnd w:id="23377"/>
            <w:bookmarkEnd w:id="23378"/>
            <w:bookmarkEnd w:id="23379"/>
            <w:bookmarkEnd w:id="23380"/>
          </w:p>
        </w:tc>
        <w:tc>
          <w:tcPr>
            <w:tcW w:w="1756" w:type="dxa"/>
          </w:tcPr>
          <w:p w14:paraId="63665626" w14:textId="16FDE308" w:rsidR="00263449" w:rsidRPr="00920004" w:rsidDel="00AB715C" w:rsidRDefault="00263449" w:rsidP="00BD0851">
            <w:pPr>
              <w:spacing w:before="240" w:line="0" w:lineRule="atLeast"/>
              <w:rPr>
                <w:del w:id="23381" w:author="phuong vu" w:date="2018-11-27T14:57:00Z"/>
                <w:lang w:val="en-US"/>
                <w:rPrChange w:id="23382" w:author="phuong vu" w:date="2018-11-30T22:36:00Z">
                  <w:rPr>
                    <w:del w:id="23383" w:author="phuong vu" w:date="2018-11-27T14:57:00Z"/>
                    <w:lang w:val="en-US"/>
                  </w:rPr>
                </w:rPrChange>
              </w:rPr>
              <w:pPrChange w:id="23384" w:author="phuong vu" w:date="2018-11-30T14:16:00Z">
                <w:pPr>
                  <w:spacing w:line="360" w:lineRule="auto"/>
                </w:pPr>
              </w:pPrChange>
            </w:pPr>
            <w:bookmarkStart w:id="23385" w:name="_Toc531102084"/>
            <w:bookmarkStart w:id="23386" w:name="_Toc531103032"/>
            <w:bookmarkStart w:id="23387" w:name="_Toc531359273"/>
            <w:bookmarkStart w:id="23388" w:name="_Toc531360254"/>
            <w:bookmarkStart w:id="23389" w:name="_Toc531381096"/>
            <w:bookmarkEnd w:id="23385"/>
            <w:bookmarkEnd w:id="23386"/>
            <w:bookmarkEnd w:id="23387"/>
            <w:bookmarkEnd w:id="23388"/>
            <w:bookmarkEnd w:id="23389"/>
          </w:p>
        </w:tc>
        <w:bookmarkStart w:id="23390" w:name="_Toc531102085"/>
        <w:bookmarkStart w:id="23391" w:name="_Toc531103033"/>
        <w:bookmarkStart w:id="23392" w:name="_Toc531359274"/>
        <w:bookmarkStart w:id="23393" w:name="_Toc531360255"/>
        <w:bookmarkStart w:id="23394" w:name="_Toc531381097"/>
        <w:bookmarkEnd w:id="23390"/>
        <w:bookmarkEnd w:id="23391"/>
        <w:bookmarkEnd w:id="23392"/>
        <w:bookmarkEnd w:id="23393"/>
        <w:bookmarkEnd w:id="23394"/>
      </w:tr>
      <w:tr w:rsidR="00263449" w:rsidRPr="00920004" w:rsidDel="00AB715C" w14:paraId="7A26CB4B" w14:textId="1F97AE3A" w:rsidTr="00A72A60">
        <w:trPr>
          <w:del w:id="23395" w:author="phuong vu" w:date="2018-11-27T14:57:00Z"/>
        </w:trPr>
        <w:tc>
          <w:tcPr>
            <w:tcW w:w="805" w:type="dxa"/>
          </w:tcPr>
          <w:p w14:paraId="77F926F8" w14:textId="6369B41B" w:rsidR="00263449" w:rsidRPr="00920004" w:rsidDel="00AB715C" w:rsidRDefault="00263449" w:rsidP="00BD0851">
            <w:pPr>
              <w:spacing w:before="240" w:line="0" w:lineRule="atLeast"/>
              <w:jc w:val="center"/>
              <w:rPr>
                <w:del w:id="23396" w:author="phuong vu" w:date="2018-11-27T14:57:00Z"/>
                <w:lang w:val="en-US"/>
                <w:rPrChange w:id="23397" w:author="phuong vu" w:date="2018-11-30T22:36:00Z">
                  <w:rPr>
                    <w:del w:id="23398" w:author="phuong vu" w:date="2018-11-27T14:57:00Z"/>
                    <w:lang w:val="en-US"/>
                  </w:rPr>
                </w:rPrChange>
              </w:rPr>
              <w:pPrChange w:id="23399" w:author="phuong vu" w:date="2018-11-30T14:16:00Z">
                <w:pPr>
                  <w:spacing w:line="360" w:lineRule="auto"/>
                  <w:jc w:val="center"/>
                </w:pPr>
              </w:pPrChange>
            </w:pPr>
            <w:del w:id="23400" w:author="phuong vu" w:date="2018-11-27T14:57:00Z">
              <w:r w:rsidRPr="00920004" w:rsidDel="00AB715C">
                <w:rPr>
                  <w:lang w:val="en-US"/>
                  <w:rPrChange w:id="23401" w:author="phuong vu" w:date="2018-11-30T22:36:00Z">
                    <w:rPr>
                      <w:lang w:val="en-US"/>
                    </w:rPr>
                  </w:rPrChange>
                </w:rPr>
                <w:delText>3</w:delText>
              </w:r>
              <w:bookmarkStart w:id="23402" w:name="_Toc531102086"/>
              <w:bookmarkStart w:id="23403" w:name="_Toc531103034"/>
              <w:bookmarkStart w:id="23404" w:name="_Toc531359275"/>
              <w:bookmarkStart w:id="23405" w:name="_Toc531360256"/>
              <w:bookmarkStart w:id="23406" w:name="_Toc531381098"/>
              <w:bookmarkEnd w:id="23402"/>
              <w:bookmarkEnd w:id="23403"/>
              <w:bookmarkEnd w:id="23404"/>
              <w:bookmarkEnd w:id="23405"/>
              <w:bookmarkEnd w:id="23406"/>
            </w:del>
          </w:p>
        </w:tc>
        <w:tc>
          <w:tcPr>
            <w:tcW w:w="1980" w:type="dxa"/>
          </w:tcPr>
          <w:p w14:paraId="2C58E138" w14:textId="5B5C1B19" w:rsidR="00263449" w:rsidRPr="00920004" w:rsidDel="00AB715C" w:rsidRDefault="00263449" w:rsidP="00BD0851">
            <w:pPr>
              <w:spacing w:before="240" w:line="0" w:lineRule="atLeast"/>
              <w:rPr>
                <w:del w:id="23407" w:author="phuong vu" w:date="2018-11-27T14:57:00Z"/>
                <w:lang w:val="en-US"/>
                <w:rPrChange w:id="23408" w:author="phuong vu" w:date="2018-11-30T22:36:00Z">
                  <w:rPr>
                    <w:del w:id="23409" w:author="phuong vu" w:date="2018-11-27T14:57:00Z"/>
                    <w:lang w:val="en-US"/>
                  </w:rPr>
                </w:rPrChange>
              </w:rPr>
              <w:pPrChange w:id="23410" w:author="phuong vu" w:date="2018-11-30T14:16:00Z">
                <w:pPr>
                  <w:spacing w:line="360" w:lineRule="auto"/>
                </w:pPr>
              </w:pPrChange>
            </w:pPr>
            <w:del w:id="23411" w:author="phuong vu" w:date="2018-11-27T14:57:00Z">
              <w:r w:rsidRPr="00920004" w:rsidDel="00AB715C">
                <w:rPr>
                  <w:lang w:val="en-US"/>
                  <w:rPrChange w:id="23412" w:author="phuong vu" w:date="2018-11-30T22:36:00Z">
                    <w:rPr>
                      <w:lang w:val="en-US"/>
                    </w:rPr>
                  </w:rPrChange>
                </w:rPr>
                <w:delText>inputText</w:delText>
              </w:r>
              <w:bookmarkStart w:id="23413" w:name="_Toc531102087"/>
              <w:bookmarkStart w:id="23414" w:name="_Toc531103035"/>
              <w:bookmarkStart w:id="23415" w:name="_Toc531359276"/>
              <w:bookmarkStart w:id="23416" w:name="_Toc531360257"/>
              <w:bookmarkStart w:id="23417" w:name="_Toc531381099"/>
              <w:bookmarkEnd w:id="23413"/>
              <w:bookmarkEnd w:id="23414"/>
              <w:bookmarkEnd w:id="23415"/>
              <w:bookmarkEnd w:id="23416"/>
              <w:bookmarkEnd w:id="23417"/>
            </w:del>
          </w:p>
        </w:tc>
        <w:tc>
          <w:tcPr>
            <w:tcW w:w="2970" w:type="dxa"/>
          </w:tcPr>
          <w:p w14:paraId="68C4F530" w14:textId="1D7EEDC1" w:rsidR="00263449" w:rsidRPr="00920004" w:rsidDel="00AB715C" w:rsidRDefault="00263449" w:rsidP="00BD0851">
            <w:pPr>
              <w:spacing w:before="240" w:line="0" w:lineRule="atLeast"/>
              <w:rPr>
                <w:del w:id="23418" w:author="phuong vu" w:date="2018-11-27T14:57:00Z"/>
                <w:lang w:val="en-US"/>
                <w:rPrChange w:id="23419" w:author="phuong vu" w:date="2018-11-30T22:36:00Z">
                  <w:rPr>
                    <w:del w:id="23420" w:author="phuong vu" w:date="2018-11-27T14:57:00Z"/>
                    <w:lang w:val="en-US"/>
                  </w:rPr>
                </w:rPrChange>
              </w:rPr>
              <w:pPrChange w:id="23421" w:author="phuong vu" w:date="2018-11-30T14:16:00Z">
                <w:pPr>
                  <w:spacing w:line="360" w:lineRule="auto"/>
                </w:pPr>
              </w:pPrChange>
            </w:pPr>
            <w:bookmarkStart w:id="23422" w:name="_Toc531102088"/>
            <w:bookmarkStart w:id="23423" w:name="_Toc531103036"/>
            <w:bookmarkStart w:id="23424" w:name="_Toc531359277"/>
            <w:bookmarkStart w:id="23425" w:name="_Toc531360258"/>
            <w:bookmarkStart w:id="23426" w:name="_Toc531381100"/>
            <w:bookmarkEnd w:id="23422"/>
            <w:bookmarkEnd w:id="23423"/>
            <w:bookmarkEnd w:id="23424"/>
            <w:bookmarkEnd w:id="23425"/>
            <w:bookmarkEnd w:id="23426"/>
          </w:p>
        </w:tc>
        <w:tc>
          <w:tcPr>
            <w:tcW w:w="1266" w:type="dxa"/>
          </w:tcPr>
          <w:p w14:paraId="66FF1617" w14:textId="2973CBEC" w:rsidR="00263449" w:rsidRPr="00920004" w:rsidDel="00AB715C" w:rsidRDefault="00263449" w:rsidP="00BD0851">
            <w:pPr>
              <w:spacing w:before="240" w:line="0" w:lineRule="atLeast"/>
              <w:rPr>
                <w:del w:id="23427" w:author="phuong vu" w:date="2018-11-27T14:57:00Z"/>
                <w:lang w:val="en-US"/>
                <w:rPrChange w:id="23428" w:author="phuong vu" w:date="2018-11-30T22:36:00Z">
                  <w:rPr>
                    <w:del w:id="23429" w:author="phuong vu" w:date="2018-11-27T14:57:00Z"/>
                    <w:lang w:val="en-US"/>
                  </w:rPr>
                </w:rPrChange>
              </w:rPr>
              <w:pPrChange w:id="23430" w:author="phuong vu" w:date="2018-11-30T14:16:00Z">
                <w:pPr>
                  <w:spacing w:line="360" w:lineRule="auto"/>
                </w:pPr>
              </w:pPrChange>
            </w:pPr>
            <w:bookmarkStart w:id="23431" w:name="_Toc531102089"/>
            <w:bookmarkStart w:id="23432" w:name="_Toc531103037"/>
            <w:bookmarkStart w:id="23433" w:name="_Toc531359278"/>
            <w:bookmarkStart w:id="23434" w:name="_Toc531360259"/>
            <w:bookmarkStart w:id="23435" w:name="_Toc531381101"/>
            <w:bookmarkEnd w:id="23431"/>
            <w:bookmarkEnd w:id="23432"/>
            <w:bookmarkEnd w:id="23433"/>
            <w:bookmarkEnd w:id="23434"/>
            <w:bookmarkEnd w:id="23435"/>
          </w:p>
        </w:tc>
        <w:tc>
          <w:tcPr>
            <w:tcW w:w="1756" w:type="dxa"/>
          </w:tcPr>
          <w:p w14:paraId="62FF6085" w14:textId="5A62E929" w:rsidR="00263449" w:rsidRPr="00920004" w:rsidDel="00AB715C" w:rsidRDefault="00263449" w:rsidP="00BD0851">
            <w:pPr>
              <w:spacing w:before="240" w:line="0" w:lineRule="atLeast"/>
              <w:rPr>
                <w:del w:id="23436" w:author="phuong vu" w:date="2018-11-27T14:57:00Z"/>
                <w:lang w:val="en-US"/>
                <w:rPrChange w:id="23437" w:author="phuong vu" w:date="2018-11-30T22:36:00Z">
                  <w:rPr>
                    <w:del w:id="23438" w:author="phuong vu" w:date="2018-11-27T14:57:00Z"/>
                    <w:lang w:val="en-US"/>
                  </w:rPr>
                </w:rPrChange>
              </w:rPr>
              <w:pPrChange w:id="23439" w:author="phuong vu" w:date="2018-11-30T14:16:00Z">
                <w:pPr>
                  <w:spacing w:line="360" w:lineRule="auto"/>
                </w:pPr>
              </w:pPrChange>
            </w:pPr>
            <w:bookmarkStart w:id="23440" w:name="_Toc531102090"/>
            <w:bookmarkStart w:id="23441" w:name="_Toc531103038"/>
            <w:bookmarkStart w:id="23442" w:name="_Toc531359279"/>
            <w:bookmarkStart w:id="23443" w:name="_Toc531360260"/>
            <w:bookmarkStart w:id="23444" w:name="_Toc531381102"/>
            <w:bookmarkEnd w:id="23440"/>
            <w:bookmarkEnd w:id="23441"/>
            <w:bookmarkEnd w:id="23442"/>
            <w:bookmarkEnd w:id="23443"/>
            <w:bookmarkEnd w:id="23444"/>
          </w:p>
        </w:tc>
        <w:bookmarkStart w:id="23445" w:name="_Toc531102091"/>
        <w:bookmarkStart w:id="23446" w:name="_Toc531103039"/>
        <w:bookmarkStart w:id="23447" w:name="_Toc531359280"/>
        <w:bookmarkStart w:id="23448" w:name="_Toc531360261"/>
        <w:bookmarkStart w:id="23449" w:name="_Toc531381103"/>
        <w:bookmarkEnd w:id="23445"/>
        <w:bookmarkEnd w:id="23446"/>
        <w:bookmarkEnd w:id="23447"/>
        <w:bookmarkEnd w:id="23448"/>
        <w:bookmarkEnd w:id="23449"/>
      </w:tr>
      <w:tr w:rsidR="00263449" w:rsidRPr="00920004" w:rsidDel="00AB715C" w14:paraId="42A9B3D5" w14:textId="2C3B8D42" w:rsidTr="00A72A60">
        <w:trPr>
          <w:del w:id="23450" w:author="phuong vu" w:date="2018-11-27T14:57:00Z"/>
        </w:trPr>
        <w:tc>
          <w:tcPr>
            <w:tcW w:w="805" w:type="dxa"/>
          </w:tcPr>
          <w:p w14:paraId="3D51FB8D" w14:textId="3B8BD02D" w:rsidR="00263449" w:rsidRPr="00920004" w:rsidDel="00AB715C" w:rsidRDefault="00263449" w:rsidP="00BD0851">
            <w:pPr>
              <w:spacing w:before="240" w:line="0" w:lineRule="atLeast"/>
              <w:jc w:val="center"/>
              <w:rPr>
                <w:del w:id="23451" w:author="phuong vu" w:date="2018-11-27T14:57:00Z"/>
                <w:lang w:val="en-US"/>
                <w:rPrChange w:id="23452" w:author="phuong vu" w:date="2018-11-30T22:36:00Z">
                  <w:rPr>
                    <w:del w:id="23453" w:author="phuong vu" w:date="2018-11-27T14:57:00Z"/>
                    <w:lang w:val="en-US"/>
                  </w:rPr>
                </w:rPrChange>
              </w:rPr>
              <w:pPrChange w:id="23454" w:author="phuong vu" w:date="2018-11-30T14:16:00Z">
                <w:pPr>
                  <w:spacing w:line="360" w:lineRule="auto"/>
                  <w:jc w:val="center"/>
                </w:pPr>
              </w:pPrChange>
            </w:pPr>
            <w:del w:id="23455" w:author="phuong vu" w:date="2018-11-27T14:57:00Z">
              <w:r w:rsidRPr="00920004" w:rsidDel="00AB715C">
                <w:rPr>
                  <w:lang w:val="en-US"/>
                  <w:rPrChange w:id="23456" w:author="phuong vu" w:date="2018-11-30T22:36:00Z">
                    <w:rPr>
                      <w:lang w:val="en-US"/>
                    </w:rPr>
                  </w:rPrChange>
                </w:rPr>
                <w:delText>4</w:delText>
              </w:r>
              <w:bookmarkStart w:id="23457" w:name="_Toc531102092"/>
              <w:bookmarkStart w:id="23458" w:name="_Toc531103040"/>
              <w:bookmarkStart w:id="23459" w:name="_Toc531359281"/>
              <w:bookmarkStart w:id="23460" w:name="_Toc531360262"/>
              <w:bookmarkStart w:id="23461" w:name="_Toc531381104"/>
              <w:bookmarkEnd w:id="23457"/>
              <w:bookmarkEnd w:id="23458"/>
              <w:bookmarkEnd w:id="23459"/>
              <w:bookmarkEnd w:id="23460"/>
              <w:bookmarkEnd w:id="23461"/>
            </w:del>
          </w:p>
        </w:tc>
        <w:tc>
          <w:tcPr>
            <w:tcW w:w="1980" w:type="dxa"/>
          </w:tcPr>
          <w:p w14:paraId="0D2C1B14" w14:textId="037766D8" w:rsidR="00263449" w:rsidRPr="00920004" w:rsidDel="00AB715C" w:rsidRDefault="00263449" w:rsidP="00BD0851">
            <w:pPr>
              <w:spacing w:before="240" w:line="0" w:lineRule="atLeast"/>
              <w:rPr>
                <w:del w:id="23462" w:author="phuong vu" w:date="2018-11-27T14:57:00Z"/>
                <w:lang w:val="en-US"/>
                <w:rPrChange w:id="23463" w:author="phuong vu" w:date="2018-11-30T22:36:00Z">
                  <w:rPr>
                    <w:del w:id="23464" w:author="phuong vu" w:date="2018-11-27T14:57:00Z"/>
                    <w:lang w:val="en-US"/>
                  </w:rPr>
                </w:rPrChange>
              </w:rPr>
              <w:pPrChange w:id="23465" w:author="phuong vu" w:date="2018-11-30T14:16:00Z">
                <w:pPr>
                  <w:spacing w:line="360" w:lineRule="auto"/>
                </w:pPr>
              </w:pPrChange>
            </w:pPr>
            <w:del w:id="23466" w:author="phuong vu" w:date="2018-11-27T14:57:00Z">
              <w:r w:rsidRPr="00920004" w:rsidDel="00AB715C">
                <w:rPr>
                  <w:lang w:val="en-US"/>
                  <w:rPrChange w:id="23467" w:author="phuong vu" w:date="2018-11-30T22:36:00Z">
                    <w:rPr>
                      <w:lang w:val="en-US"/>
                    </w:rPr>
                  </w:rPrChange>
                </w:rPr>
                <w:delText>inputText</w:delText>
              </w:r>
              <w:bookmarkStart w:id="23468" w:name="_Toc531102093"/>
              <w:bookmarkStart w:id="23469" w:name="_Toc531103041"/>
              <w:bookmarkStart w:id="23470" w:name="_Toc531359282"/>
              <w:bookmarkStart w:id="23471" w:name="_Toc531360263"/>
              <w:bookmarkStart w:id="23472" w:name="_Toc531381105"/>
              <w:bookmarkEnd w:id="23468"/>
              <w:bookmarkEnd w:id="23469"/>
              <w:bookmarkEnd w:id="23470"/>
              <w:bookmarkEnd w:id="23471"/>
              <w:bookmarkEnd w:id="23472"/>
            </w:del>
          </w:p>
        </w:tc>
        <w:tc>
          <w:tcPr>
            <w:tcW w:w="2970" w:type="dxa"/>
          </w:tcPr>
          <w:p w14:paraId="70179359" w14:textId="79499165" w:rsidR="00263449" w:rsidRPr="00920004" w:rsidDel="00AB715C" w:rsidRDefault="00263449" w:rsidP="00BD0851">
            <w:pPr>
              <w:spacing w:before="240" w:line="0" w:lineRule="atLeast"/>
              <w:rPr>
                <w:del w:id="23473" w:author="phuong vu" w:date="2018-11-27T14:57:00Z"/>
                <w:lang w:val="en-US"/>
                <w:rPrChange w:id="23474" w:author="phuong vu" w:date="2018-11-30T22:36:00Z">
                  <w:rPr>
                    <w:del w:id="23475" w:author="phuong vu" w:date="2018-11-27T14:57:00Z"/>
                    <w:lang w:val="en-US"/>
                  </w:rPr>
                </w:rPrChange>
              </w:rPr>
              <w:pPrChange w:id="23476" w:author="phuong vu" w:date="2018-11-30T14:16:00Z">
                <w:pPr>
                  <w:spacing w:line="360" w:lineRule="auto"/>
                </w:pPr>
              </w:pPrChange>
            </w:pPr>
            <w:bookmarkStart w:id="23477" w:name="_Toc531102094"/>
            <w:bookmarkStart w:id="23478" w:name="_Toc531103042"/>
            <w:bookmarkStart w:id="23479" w:name="_Toc531359283"/>
            <w:bookmarkStart w:id="23480" w:name="_Toc531360264"/>
            <w:bookmarkStart w:id="23481" w:name="_Toc531381106"/>
            <w:bookmarkEnd w:id="23477"/>
            <w:bookmarkEnd w:id="23478"/>
            <w:bookmarkEnd w:id="23479"/>
            <w:bookmarkEnd w:id="23480"/>
            <w:bookmarkEnd w:id="23481"/>
          </w:p>
        </w:tc>
        <w:tc>
          <w:tcPr>
            <w:tcW w:w="1266" w:type="dxa"/>
          </w:tcPr>
          <w:p w14:paraId="537CA94E" w14:textId="165BD6B7" w:rsidR="00263449" w:rsidRPr="00920004" w:rsidDel="00AB715C" w:rsidRDefault="00263449" w:rsidP="00BD0851">
            <w:pPr>
              <w:spacing w:before="240" w:line="0" w:lineRule="atLeast"/>
              <w:rPr>
                <w:del w:id="23482" w:author="phuong vu" w:date="2018-11-27T14:57:00Z"/>
                <w:lang w:val="en-US"/>
                <w:rPrChange w:id="23483" w:author="phuong vu" w:date="2018-11-30T22:36:00Z">
                  <w:rPr>
                    <w:del w:id="23484" w:author="phuong vu" w:date="2018-11-27T14:57:00Z"/>
                    <w:lang w:val="en-US"/>
                  </w:rPr>
                </w:rPrChange>
              </w:rPr>
              <w:pPrChange w:id="23485" w:author="phuong vu" w:date="2018-11-30T14:16:00Z">
                <w:pPr>
                  <w:spacing w:line="360" w:lineRule="auto"/>
                </w:pPr>
              </w:pPrChange>
            </w:pPr>
            <w:bookmarkStart w:id="23486" w:name="_Toc531102095"/>
            <w:bookmarkStart w:id="23487" w:name="_Toc531103043"/>
            <w:bookmarkStart w:id="23488" w:name="_Toc531359284"/>
            <w:bookmarkStart w:id="23489" w:name="_Toc531360265"/>
            <w:bookmarkStart w:id="23490" w:name="_Toc531381107"/>
            <w:bookmarkEnd w:id="23486"/>
            <w:bookmarkEnd w:id="23487"/>
            <w:bookmarkEnd w:id="23488"/>
            <w:bookmarkEnd w:id="23489"/>
            <w:bookmarkEnd w:id="23490"/>
          </w:p>
        </w:tc>
        <w:tc>
          <w:tcPr>
            <w:tcW w:w="1756" w:type="dxa"/>
          </w:tcPr>
          <w:p w14:paraId="7077E56F" w14:textId="3C949C43" w:rsidR="00263449" w:rsidRPr="00920004" w:rsidDel="00AB715C" w:rsidRDefault="00263449" w:rsidP="00BD0851">
            <w:pPr>
              <w:spacing w:before="240" w:line="0" w:lineRule="atLeast"/>
              <w:rPr>
                <w:del w:id="23491" w:author="phuong vu" w:date="2018-11-27T14:57:00Z"/>
                <w:lang w:val="en-US"/>
                <w:rPrChange w:id="23492" w:author="phuong vu" w:date="2018-11-30T22:36:00Z">
                  <w:rPr>
                    <w:del w:id="23493" w:author="phuong vu" w:date="2018-11-27T14:57:00Z"/>
                    <w:lang w:val="en-US"/>
                  </w:rPr>
                </w:rPrChange>
              </w:rPr>
              <w:pPrChange w:id="23494" w:author="phuong vu" w:date="2018-11-30T14:16:00Z">
                <w:pPr>
                  <w:spacing w:line="360" w:lineRule="auto"/>
                </w:pPr>
              </w:pPrChange>
            </w:pPr>
            <w:bookmarkStart w:id="23495" w:name="_Toc531102096"/>
            <w:bookmarkStart w:id="23496" w:name="_Toc531103044"/>
            <w:bookmarkStart w:id="23497" w:name="_Toc531359285"/>
            <w:bookmarkStart w:id="23498" w:name="_Toc531360266"/>
            <w:bookmarkStart w:id="23499" w:name="_Toc531381108"/>
            <w:bookmarkEnd w:id="23495"/>
            <w:bookmarkEnd w:id="23496"/>
            <w:bookmarkEnd w:id="23497"/>
            <w:bookmarkEnd w:id="23498"/>
            <w:bookmarkEnd w:id="23499"/>
          </w:p>
        </w:tc>
        <w:bookmarkStart w:id="23500" w:name="_Toc531102097"/>
        <w:bookmarkStart w:id="23501" w:name="_Toc531103045"/>
        <w:bookmarkStart w:id="23502" w:name="_Toc531359286"/>
        <w:bookmarkStart w:id="23503" w:name="_Toc531360267"/>
        <w:bookmarkStart w:id="23504" w:name="_Toc531381109"/>
        <w:bookmarkEnd w:id="23500"/>
        <w:bookmarkEnd w:id="23501"/>
        <w:bookmarkEnd w:id="23502"/>
        <w:bookmarkEnd w:id="23503"/>
        <w:bookmarkEnd w:id="23504"/>
      </w:tr>
      <w:tr w:rsidR="00263449" w:rsidRPr="00920004" w:rsidDel="00AB715C" w14:paraId="441FDF18" w14:textId="40CCE499" w:rsidTr="00A72A60">
        <w:trPr>
          <w:del w:id="23505" w:author="phuong vu" w:date="2018-11-27T14:57:00Z"/>
        </w:trPr>
        <w:tc>
          <w:tcPr>
            <w:tcW w:w="805" w:type="dxa"/>
          </w:tcPr>
          <w:p w14:paraId="0364CA6C" w14:textId="35A29542" w:rsidR="00263449" w:rsidRPr="00920004" w:rsidDel="00AB715C" w:rsidRDefault="00263449" w:rsidP="00BD0851">
            <w:pPr>
              <w:spacing w:before="240" w:line="0" w:lineRule="atLeast"/>
              <w:jc w:val="center"/>
              <w:rPr>
                <w:del w:id="23506" w:author="phuong vu" w:date="2018-11-27T14:57:00Z"/>
                <w:lang w:val="en-US"/>
                <w:rPrChange w:id="23507" w:author="phuong vu" w:date="2018-11-30T22:36:00Z">
                  <w:rPr>
                    <w:del w:id="23508" w:author="phuong vu" w:date="2018-11-27T14:57:00Z"/>
                    <w:lang w:val="en-US"/>
                  </w:rPr>
                </w:rPrChange>
              </w:rPr>
              <w:pPrChange w:id="23509" w:author="phuong vu" w:date="2018-11-30T14:16:00Z">
                <w:pPr>
                  <w:spacing w:line="360" w:lineRule="auto"/>
                  <w:jc w:val="center"/>
                </w:pPr>
              </w:pPrChange>
            </w:pPr>
            <w:del w:id="23510" w:author="phuong vu" w:date="2018-11-27T14:57:00Z">
              <w:r w:rsidRPr="00920004" w:rsidDel="00AB715C">
                <w:rPr>
                  <w:lang w:val="en-US"/>
                  <w:rPrChange w:id="23511" w:author="phuong vu" w:date="2018-11-30T22:36:00Z">
                    <w:rPr>
                      <w:lang w:val="en-US"/>
                    </w:rPr>
                  </w:rPrChange>
                </w:rPr>
                <w:delText>5</w:delText>
              </w:r>
              <w:bookmarkStart w:id="23512" w:name="_Toc531102098"/>
              <w:bookmarkStart w:id="23513" w:name="_Toc531103046"/>
              <w:bookmarkStart w:id="23514" w:name="_Toc531359287"/>
              <w:bookmarkStart w:id="23515" w:name="_Toc531360268"/>
              <w:bookmarkStart w:id="23516" w:name="_Toc531381110"/>
              <w:bookmarkEnd w:id="23512"/>
              <w:bookmarkEnd w:id="23513"/>
              <w:bookmarkEnd w:id="23514"/>
              <w:bookmarkEnd w:id="23515"/>
              <w:bookmarkEnd w:id="23516"/>
            </w:del>
          </w:p>
        </w:tc>
        <w:tc>
          <w:tcPr>
            <w:tcW w:w="1980" w:type="dxa"/>
          </w:tcPr>
          <w:p w14:paraId="4CB6551E" w14:textId="1E36B6DD" w:rsidR="00263449" w:rsidRPr="00920004" w:rsidDel="00AB715C" w:rsidRDefault="00263449" w:rsidP="00BD0851">
            <w:pPr>
              <w:spacing w:before="240" w:line="0" w:lineRule="atLeast"/>
              <w:rPr>
                <w:del w:id="23517" w:author="phuong vu" w:date="2018-11-27T14:57:00Z"/>
                <w:lang w:val="en-US"/>
                <w:rPrChange w:id="23518" w:author="phuong vu" w:date="2018-11-30T22:36:00Z">
                  <w:rPr>
                    <w:del w:id="23519" w:author="phuong vu" w:date="2018-11-27T14:57:00Z"/>
                    <w:lang w:val="en-US"/>
                  </w:rPr>
                </w:rPrChange>
              </w:rPr>
              <w:pPrChange w:id="23520" w:author="phuong vu" w:date="2018-11-30T14:16:00Z">
                <w:pPr>
                  <w:spacing w:line="360" w:lineRule="auto"/>
                </w:pPr>
              </w:pPrChange>
            </w:pPr>
            <w:del w:id="23521" w:author="phuong vu" w:date="2018-11-15T18:00:00Z">
              <w:r w:rsidRPr="00920004" w:rsidDel="006D04E7">
                <w:rPr>
                  <w:lang w:val="en-US"/>
                  <w:rPrChange w:id="23522" w:author="phuong vu" w:date="2018-11-30T22:36:00Z">
                    <w:rPr>
                      <w:lang w:val="en-US"/>
                    </w:rPr>
                  </w:rPrChange>
                </w:rPr>
                <w:delText>inputText</w:delText>
              </w:r>
            </w:del>
            <w:bookmarkStart w:id="23523" w:name="_Toc531102099"/>
            <w:bookmarkStart w:id="23524" w:name="_Toc531103047"/>
            <w:bookmarkStart w:id="23525" w:name="_Toc531359288"/>
            <w:bookmarkStart w:id="23526" w:name="_Toc531360269"/>
            <w:bookmarkStart w:id="23527" w:name="_Toc531381111"/>
            <w:bookmarkEnd w:id="23523"/>
            <w:bookmarkEnd w:id="23524"/>
            <w:bookmarkEnd w:id="23525"/>
            <w:bookmarkEnd w:id="23526"/>
            <w:bookmarkEnd w:id="23527"/>
          </w:p>
        </w:tc>
        <w:tc>
          <w:tcPr>
            <w:tcW w:w="2970" w:type="dxa"/>
          </w:tcPr>
          <w:p w14:paraId="09EC4F78" w14:textId="328636B7" w:rsidR="00263449" w:rsidRPr="00920004" w:rsidDel="00AB715C" w:rsidRDefault="00263449" w:rsidP="00BD0851">
            <w:pPr>
              <w:spacing w:before="240" w:line="0" w:lineRule="atLeast"/>
              <w:rPr>
                <w:del w:id="23528" w:author="phuong vu" w:date="2018-11-27T14:57:00Z"/>
                <w:lang w:val="en-US"/>
                <w:rPrChange w:id="23529" w:author="phuong vu" w:date="2018-11-30T22:36:00Z">
                  <w:rPr>
                    <w:del w:id="23530" w:author="phuong vu" w:date="2018-11-27T14:57:00Z"/>
                    <w:lang w:val="en-US"/>
                  </w:rPr>
                </w:rPrChange>
              </w:rPr>
              <w:pPrChange w:id="23531" w:author="phuong vu" w:date="2018-11-30T14:16:00Z">
                <w:pPr>
                  <w:spacing w:line="360" w:lineRule="auto"/>
                </w:pPr>
              </w:pPrChange>
            </w:pPr>
            <w:bookmarkStart w:id="23532" w:name="_Toc531102100"/>
            <w:bookmarkStart w:id="23533" w:name="_Toc531103048"/>
            <w:bookmarkStart w:id="23534" w:name="_Toc531359289"/>
            <w:bookmarkStart w:id="23535" w:name="_Toc531360270"/>
            <w:bookmarkStart w:id="23536" w:name="_Toc531381112"/>
            <w:bookmarkEnd w:id="23532"/>
            <w:bookmarkEnd w:id="23533"/>
            <w:bookmarkEnd w:id="23534"/>
            <w:bookmarkEnd w:id="23535"/>
            <w:bookmarkEnd w:id="23536"/>
          </w:p>
        </w:tc>
        <w:tc>
          <w:tcPr>
            <w:tcW w:w="1266" w:type="dxa"/>
          </w:tcPr>
          <w:p w14:paraId="49B173D4" w14:textId="61EDDB2D" w:rsidR="00263449" w:rsidRPr="00920004" w:rsidDel="00AB715C" w:rsidRDefault="00263449" w:rsidP="00BD0851">
            <w:pPr>
              <w:spacing w:before="240" w:line="0" w:lineRule="atLeast"/>
              <w:rPr>
                <w:del w:id="23537" w:author="phuong vu" w:date="2018-11-27T14:57:00Z"/>
                <w:lang w:val="en-US"/>
                <w:rPrChange w:id="23538" w:author="phuong vu" w:date="2018-11-30T22:36:00Z">
                  <w:rPr>
                    <w:del w:id="23539" w:author="phuong vu" w:date="2018-11-27T14:57:00Z"/>
                    <w:lang w:val="en-US"/>
                  </w:rPr>
                </w:rPrChange>
              </w:rPr>
              <w:pPrChange w:id="23540" w:author="phuong vu" w:date="2018-11-30T14:16:00Z">
                <w:pPr>
                  <w:spacing w:line="360" w:lineRule="auto"/>
                </w:pPr>
              </w:pPrChange>
            </w:pPr>
            <w:bookmarkStart w:id="23541" w:name="_Toc531102101"/>
            <w:bookmarkStart w:id="23542" w:name="_Toc531103049"/>
            <w:bookmarkStart w:id="23543" w:name="_Toc531359290"/>
            <w:bookmarkStart w:id="23544" w:name="_Toc531360271"/>
            <w:bookmarkStart w:id="23545" w:name="_Toc531381113"/>
            <w:bookmarkEnd w:id="23541"/>
            <w:bookmarkEnd w:id="23542"/>
            <w:bookmarkEnd w:id="23543"/>
            <w:bookmarkEnd w:id="23544"/>
            <w:bookmarkEnd w:id="23545"/>
          </w:p>
        </w:tc>
        <w:tc>
          <w:tcPr>
            <w:tcW w:w="1756" w:type="dxa"/>
          </w:tcPr>
          <w:p w14:paraId="37B55F90" w14:textId="7CFE3F3C" w:rsidR="00263449" w:rsidRPr="00920004" w:rsidDel="00AB715C" w:rsidRDefault="00263449" w:rsidP="00BD0851">
            <w:pPr>
              <w:spacing w:before="240" w:line="0" w:lineRule="atLeast"/>
              <w:rPr>
                <w:del w:id="23546" w:author="phuong vu" w:date="2018-11-27T14:57:00Z"/>
                <w:lang w:val="en-US"/>
                <w:rPrChange w:id="23547" w:author="phuong vu" w:date="2018-11-30T22:36:00Z">
                  <w:rPr>
                    <w:del w:id="23548" w:author="phuong vu" w:date="2018-11-27T14:57:00Z"/>
                    <w:lang w:val="en-US"/>
                  </w:rPr>
                </w:rPrChange>
              </w:rPr>
              <w:pPrChange w:id="23549" w:author="phuong vu" w:date="2018-11-30T14:16:00Z">
                <w:pPr>
                  <w:spacing w:line="360" w:lineRule="auto"/>
                </w:pPr>
              </w:pPrChange>
            </w:pPr>
            <w:bookmarkStart w:id="23550" w:name="_Toc531102102"/>
            <w:bookmarkStart w:id="23551" w:name="_Toc531103050"/>
            <w:bookmarkStart w:id="23552" w:name="_Toc531359291"/>
            <w:bookmarkStart w:id="23553" w:name="_Toc531360272"/>
            <w:bookmarkStart w:id="23554" w:name="_Toc531381114"/>
            <w:bookmarkEnd w:id="23550"/>
            <w:bookmarkEnd w:id="23551"/>
            <w:bookmarkEnd w:id="23552"/>
            <w:bookmarkEnd w:id="23553"/>
            <w:bookmarkEnd w:id="23554"/>
          </w:p>
        </w:tc>
        <w:bookmarkStart w:id="23555" w:name="_Toc531102103"/>
        <w:bookmarkStart w:id="23556" w:name="_Toc531103051"/>
        <w:bookmarkStart w:id="23557" w:name="_Toc531359292"/>
        <w:bookmarkStart w:id="23558" w:name="_Toc531360273"/>
        <w:bookmarkStart w:id="23559" w:name="_Toc531381115"/>
        <w:bookmarkEnd w:id="23555"/>
        <w:bookmarkEnd w:id="23556"/>
        <w:bookmarkEnd w:id="23557"/>
        <w:bookmarkEnd w:id="23558"/>
        <w:bookmarkEnd w:id="23559"/>
      </w:tr>
      <w:tr w:rsidR="00263449" w:rsidRPr="00920004" w:rsidDel="00AB715C" w14:paraId="459B5FD4" w14:textId="6335466E" w:rsidTr="00A72A60">
        <w:trPr>
          <w:del w:id="23560" w:author="phuong vu" w:date="2018-11-27T14:57:00Z"/>
        </w:trPr>
        <w:tc>
          <w:tcPr>
            <w:tcW w:w="805" w:type="dxa"/>
          </w:tcPr>
          <w:p w14:paraId="15BE7603" w14:textId="0504F080" w:rsidR="00263449" w:rsidRPr="00920004" w:rsidDel="00AB715C" w:rsidRDefault="00263449" w:rsidP="00BD0851">
            <w:pPr>
              <w:spacing w:before="240" w:line="0" w:lineRule="atLeast"/>
              <w:jc w:val="center"/>
              <w:rPr>
                <w:del w:id="23561" w:author="phuong vu" w:date="2018-11-27T14:57:00Z"/>
                <w:lang w:val="en-US"/>
                <w:rPrChange w:id="23562" w:author="phuong vu" w:date="2018-11-30T22:36:00Z">
                  <w:rPr>
                    <w:del w:id="23563" w:author="phuong vu" w:date="2018-11-27T14:57:00Z"/>
                    <w:lang w:val="en-US"/>
                  </w:rPr>
                </w:rPrChange>
              </w:rPr>
              <w:pPrChange w:id="23564" w:author="phuong vu" w:date="2018-11-30T14:16:00Z">
                <w:pPr>
                  <w:spacing w:line="360" w:lineRule="auto"/>
                  <w:jc w:val="center"/>
                </w:pPr>
              </w:pPrChange>
            </w:pPr>
            <w:del w:id="23565" w:author="phuong vu" w:date="2018-11-27T14:57:00Z">
              <w:r w:rsidRPr="00920004" w:rsidDel="00AB715C">
                <w:rPr>
                  <w:lang w:val="en-US"/>
                  <w:rPrChange w:id="23566" w:author="phuong vu" w:date="2018-11-30T22:36:00Z">
                    <w:rPr>
                      <w:lang w:val="en-US"/>
                    </w:rPr>
                  </w:rPrChange>
                </w:rPr>
                <w:delText>6</w:delText>
              </w:r>
              <w:bookmarkStart w:id="23567" w:name="_Toc531102104"/>
              <w:bookmarkStart w:id="23568" w:name="_Toc531103052"/>
              <w:bookmarkStart w:id="23569" w:name="_Toc531359293"/>
              <w:bookmarkStart w:id="23570" w:name="_Toc531360274"/>
              <w:bookmarkStart w:id="23571" w:name="_Toc531381116"/>
              <w:bookmarkEnd w:id="23567"/>
              <w:bookmarkEnd w:id="23568"/>
              <w:bookmarkEnd w:id="23569"/>
              <w:bookmarkEnd w:id="23570"/>
              <w:bookmarkEnd w:id="23571"/>
            </w:del>
          </w:p>
        </w:tc>
        <w:tc>
          <w:tcPr>
            <w:tcW w:w="1980" w:type="dxa"/>
          </w:tcPr>
          <w:p w14:paraId="46C1FFD8" w14:textId="5793B19C" w:rsidR="00263449" w:rsidRPr="00920004" w:rsidDel="00AB715C" w:rsidRDefault="00263449" w:rsidP="00BD0851">
            <w:pPr>
              <w:spacing w:before="240" w:line="0" w:lineRule="atLeast"/>
              <w:rPr>
                <w:del w:id="23572" w:author="phuong vu" w:date="2018-11-27T14:57:00Z"/>
                <w:lang w:val="en-US"/>
                <w:rPrChange w:id="23573" w:author="phuong vu" w:date="2018-11-30T22:36:00Z">
                  <w:rPr>
                    <w:del w:id="23574" w:author="phuong vu" w:date="2018-11-27T14:57:00Z"/>
                    <w:lang w:val="en-US"/>
                  </w:rPr>
                </w:rPrChange>
              </w:rPr>
              <w:pPrChange w:id="23575" w:author="phuong vu" w:date="2018-11-30T14:16:00Z">
                <w:pPr>
                  <w:spacing w:line="360" w:lineRule="auto"/>
                </w:pPr>
              </w:pPrChange>
            </w:pPr>
            <w:del w:id="23576" w:author="phuong vu" w:date="2018-11-15T18:00:00Z">
              <w:r w:rsidRPr="00920004" w:rsidDel="006D04E7">
                <w:rPr>
                  <w:lang w:val="en-US"/>
                  <w:rPrChange w:id="23577" w:author="phuong vu" w:date="2018-11-30T22:36:00Z">
                    <w:rPr>
                      <w:lang w:val="en-US"/>
                    </w:rPr>
                  </w:rPrChange>
                </w:rPr>
                <w:delText>inputText</w:delText>
              </w:r>
            </w:del>
            <w:bookmarkStart w:id="23578" w:name="_Toc531102105"/>
            <w:bookmarkStart w:id="23579" w:name="_Toc531103053"/>
            <w:bookmarkStart w:id="23580" w:name="_Toc531359294"/>
            <w:bookmarkStart w:id="23581" w:name="_Toc531360275"/>
            <w:bookmarkStart w:id="23582" w:name="_Toc531381117"/>
            <w:bookmarkEnd w:id="23578"/>
            <w:bookmarkEnd w:id="23579"/>
            <w:bookmarkEnd w:id="23580"/>
            <w:bookmarkEnd w:id="23581"/>
            <w:bookmarkEnd w:id="23582"/>
          </w:p>
        </w:tc>
        <w:tc>
          <w:tcPr>
            <w:tcW w:w="2970" w:type="dxa"/>
          </w:tcPr>
          <w:p w14:paraId="1B80E87F" w14:textId="7FBB109A" w:rsidR="00263449" w:rsidRPr="00920004" w:rsidDel="00AB715C" w:rsidRDefault="00263449" w:rsidP="00BD0851">
            <w:pPr>
              <w:spacing w:before="240" w:line="0" w:lineRule="atLeast"/>
              <w:rPr>
                <w:del w:id="23583" w:author="phuong vu" w:date="2018-11-27T14:57:00Z"/>
                <w:lang w:val="en-US"/>
                <w:rPrChange w:id="23584" w:author="phuong vu" w:date="2018-11-30T22:36:00Z">
                  <w:rPr>
                    <w:del w:id="23585" w:author="phuong vu" w:date="2018-11-27T14:57:00Z"/>
                    <w:lang w:val="en-US"/>
                  </w:rPr>
                </w:rPrChange>
              </w:rPr>
              <w:pPrChange w:id="23586" w:author="phuong vu" w:date="2018-11-30T14:16:00Z">
                <w:pPr>
                  <w:spacing w:line="360" w:lineRule="auto"/>
                </w:pPr>
              </w:pPrChange>
            </w:pPr>
            <w:bookmarkStart w:id="23587" w:name="_Toc531102106"/>
            <w:bookmarkStart w:id="23588" w:name="_Toc531103054"/>
            <w:bookmarkStart w:id="23589" w:name="_Toc531359295"/>
            <w:bookmarkStart w:id="23590" w:name="_Toc531360276"/>
            <w:bookmarkStart w:id="23591" w:name="_Toc531381118"/>
            <w:bookmarkEnd w:id="23587"/>
            <w:bookmarkEnd w:id="23588"/>
            <w:bookmarkEnd w:id="23589"/>
            <w:bookmarkEnd w:id="23590"/>
            <w:bookmarkEnd w:id="23591"/>
          </w:p>
        </w:tc>
        <w:tc>
          <w:tcPr>
            <w:tcW w:w="1266" w:type="dxa"/>
          </w:tcPr>
          <w:p w14:paraId="3B64209C" w14:textId="4678F096" w:rsidR="00263449" w:rsidRPr="00920004" w:rsidDel="00AB715C" w:rsidRDefault="00263449" w:rsidP="00BD0851">
            <w:pPr>
              <w:spacing w:before="240" w:line="0" w:lineRule="atLeast"/>
              <w:rPr>
                <w:del w:id="23592" w:author="phuong vu" w:date="2018-11-27T14:57:00Z"/>
                <w:lang w:val="en-US"/>
                <w:rPrChange w:id="23593" w:author="phuong vu" w:date="2018-11-30T22:36:00Z">
                  <w:rPr>
                    <w:del w:id="23594" w:author="phuong vu" w:date="2018-11-27T14:57:00Z"/>
                    <w:lang w:val="en-US"/>
                  </w:rPr>
                </w:rPrChange>
              </w:rPr>
              <w:pPrChange w:id="23595" w:author="phuong vu" w:date="2018-11-30T14:16:00Z">
                <w:pPr>
                  <w:spacing w:line="360" w:lineRule="auto"/>
                </w:pPr>
              </w:pPrChange>
            </w:pPr>
            <w:bookmarkStart w:id="23596" w:name="_Toc531102107"/>
            <w:bookmarkStart w:id="23597" w:name="_Toc531103055"/>
            <w:bookmarkStart w:id="23598" w:name="_Toc531359296"/>
            <w:bookmarkStart w:id="23599" w:name="_Toc531360277"/>
            <w:bookmarkStart w:id="23600" w:name="_Toc531381119"/>
            <w:bookmarkEnd w:id="23596"/>
            <w:bookmarkEnd w:id="23597"/>
            <w:bookmarkEnd w:id="23598"/>
            <w:bookmarkEnd w:id="23599"/>
            <w:bookmarkEnd w:id="23600"/>
          </w:p>
        </w:tc>
        <w:tc>
          <w:tcPr>
            <w:tcW w:w="1756" w:type="dxa"/>
          </w:tcPr>
          <w:p w14:paraId="0B43DDA9" w14:textId="28B28216" w:rsidR="00263449" w:rsidRPr="00920004" w:rsidDel="00AB715C" w:rsidRDefault="00263449" w:rsidP="00BD0851">
            <w:pPr>
              <w:spacing w:before="240" w:line="0" w:lineRule="atLeast"/>
              <w:rPr>
                <w:del w:id="23601" w:author="phuong vu" w:date="2018-11-27T14:57:00Z"/>
                <w:lang w:val="en-US"/>
                <w:rPrChange w:id="23602" w:author="phuong vu" w:date="2018-11-30T22:36:00Z">
                  <w:rPr>
                    <w:del w:id="23603" w:author="phuong vu" w:date="2018-11-27T14:57:00Z"/>
                    <w:lang w:val="en-US"/>
                  </w:rPr>
                </w:rPrChange>
              </w:rPr>
              <w:pPrChange w:id="23604" w:author="phuong vu" w:date="2018-11-30T14:16:00Z">
                <w:pPr>
                  <w:spacing w:line="360" w:lineRule="auto"/>
                </w:pPr>
              </w:pPrChange>
            </w:pPr>
            <w:bookmarkStart w:id="23605" w:name="_Toc531102108"/>
            <w:bookmarkStart w:id="23606" w:name="_Toc531103056"/>
            <w:bookmarkStart w:id="23607" w:name="_Toc531359297"/>
            <w:bookmarkStart w:id="23608" w:name="_Toc531360278"/>
            <w:bookmarkStart w:id="23609" w:name="_Toc531381120"/>
            <w:bookmarkEnd w:id="23605"/>
            <w:bookmarkEnd w:id="23606"/>
            <w:bookmarkEnd w:id="23607"/>
            <w:bookmarkEnd w:id="23608"/>
            <w:bookmarkEnd w:id="23609"/>
          </w:p>
        </w:tc>
        <w:bookmarkStart w:id="23610" w:name="_Toc531102109"/>
        <w:bookmarkStart w:id="23611" w:name="_Toc531103057"/>
        <w:bookmarkStart w:id="23612" w:name="_Toc531359298"/>
        <w:bookmarkStart w:id="23613" w:name="_Toc531360279"/>
        <w:bookmarkStart w:id="23614" w:name="_Toc531381121"/>
        <w:bookmarkEnd w:id="23610"/>
        <w:bookmarkEnd w:id="23611"/>
        <w:bookmarkEnd w:id="23612"/>
        <w:bookmarkEnd w:id="23613"/>
        <w:bookmarkEnd w:id="23614"/>
      </w:tr>
      <w:tr w:rsidR="00263449" w:rsidRPr="00920004" w:rsidDel="00AB715C" w14:paraId="4A9A8654" w14:textId="138CD553" w:rsidTr="00A72A60">
        <w:trPr>
          <w:del w:id="23615" w:author="phuong vu" w:date="2018-11-27T14:57:00Z"/>
        </w:trPr>
        <w:tc>
          <w:tcPr>
            <w:tcW w:w="805" w:type="dxa"/>
          </w:tcPr>
          <w:p w14:paraId="74B83422" w14:textId="4429D32D" w:rsidR="00263449" w:rsidRPr="00920004" w:rsidDel="00AB715C" w:rsidRDefault="00263449" w:rsidP="00BD0851">
            <w:pPr>
              <w:spacing w:before="240" w:line="0" w:lineRule="atLeast"/>
              <w:jc w:val="center"/>
              <w:rPr>
                <w:del w:id="23616" w:author="phuong vu" w:date="2018-11-27T14:57:00Z"/>
                <w:lang w:val="en-US"/>
                <w:rPrChange w:id="23617" w:author="phuong vu" w:date="2018-11-30T22:36:00Z">
                  <w:rPr>
                    <w:del w:id="23618" w:author="phuong vu" w:date="2018-11-27T14:57:00Z"/>
                    <w:lang w:val="en-US"/>
                  </w:rPr>
                </w:rPrChange>
              </w:rPr>
              <w:pPrChange w:id="23619" w:author="phuong vu" w:date="2018-11-30T14:16:00Z">
                <w:pPr>
                  <w:spacing w:line="360" w:lineRule="auto"/>
                  <w:jc w:val="center"/>
                </w:pPr>
              </w:pPrChange>
            </w:pPr>
            <w:del w:id="23620" w:author="phuong vu" w:date="2018-11-27T14:57:00Z">
              <w:r w:rsidRPr="00920004" w:rsidDel="00AB715C">
                <w:rPr>
                  <w:lang w:val="en-US"/>
                  <w:rPrChange w:id="23621" w:author="phuong vu" w:date="2018-11-30T22:36:00Z">
                    <w:rPr>
                      <w:lang w:val="en-US"/>
                    </w:rPr>
                  </w:rPrChange>
                </w:rPr>
                <w:delText>7</w:delText>
              </w:r>
              <w:bookmarkStart w:id="23622" w:name="_Toc531102110"/>
              <w:bookmarkStart w:id="23623" w:name="_Toc531103058"/>
              <w:bookmarkStart w:id="23624" w:name="_Toc531359299"/>
              <w:bookmarkStart w:id="23625" w:name="_Toc531360280"/>
              <w:bookmarkStart w:id="23626" w:name="_Toc531381122"/>
              <w:bookmarkEnd w:id="23622"/>
              <w:bookmarkEnd w:id="23623"/>
              <w:bookmarkEnd w:id="23624"/>
              <w:bookmarkEnd w:id="23625"/>
              <w:bookmarkEnd w:id="23626"/>
            </w:del>
          </w:p>
        </w:tc>
        <w:tc>
          <w:tcPr>
            <w:tcW w:w="1980" w:type="dxa"/>
          </w:tcPr>
          <w:p w14:paraId="59B500AC" w14:textId="2E990C81" w:rsidR="00263449" w:rsidRPr="00920004" w:rsidDel="00AB715C" w:rsidRDefault="00263449" w:rsidP="00BD0851">
            <w:pPr>
              <w:spacing w:before="240" w:line="0" w:lineRule="atLeast"/>
              <w:rPr>
                <w:del w:id="23627" w:author="phuong vu" w:date="2018-11-27T14:57:00Z"/>
                <w:lang w:val="en-US"/>
                <w:rPrChange w:id="23628" w:author="phuong vu" w:date="2018-11-30T22:36:00Z">
                  <w:rPr>
                    <w:del w:id="23629" w:author="phuong vu" w:date="2018-11-27T14:57:00Z"/>
                    <w:lang w:val="en-US"/>
                  </w:rPr>
                </w:rPrChange>
              </w:rPr>
              <w:pPrChange w:id="23630" w:author="phuong vu" w:date="2018-11-30T14:16:00Z">
                <w:pPr>
                  <w:spacing w:line="360" w:lineRule="auto"/>
                </w:pPr>
              </w:pPrChange>
            </w:pPr>
            <w:del w:id="23631" w:author="phuong vu" w:date="2018-11-27T14:57:00Z">
              <w:r w:rsidRPr="00920004" w:rsidDel="00AB715C">
                <w:rPr>
                  <w:lang w:val="en-US"/>
                  <w:rPrChange w:id="23632" w:author="phuong vu" w:date="2018-11-30T22:36:00Z">
                    <w:rPr>
                      <w:lang w:val="en-US"/>
                    </w:rPr>
                  </w:rPrChange>
                </w:rPr>
                <w:delText>inputText</w:delText>
              </w:r>
              <w:bookmarkStart w:id="23633" w:name="_Toc531102111"/>
              <w:bookmarkStart w:id="23634" w:name="_Toc531103059"/>
              <w:bookmarkStart w:id="23635" w:name="_Toc531359300"/>
              <w:bookmarkStart w:id="23636" w:name="_Toc531360281"/>
              <w:bookmarkStart w:id="23637" w:name="_Toc531381123"/>
              <w:bookmarkEnd w:id="23633"/>
              <w:bookmarkEnd w:id="23634"/>
              <w:bookmarkEnd w:id="23635"/>
              <w:bookmarkEnd w:id="23636"/>
              <w:bookmarkEnd w:id="23637"/>
            </w:del>
          </w:p>
        </w:tc>
        <w:tc>
          <w:tcPr>
            <w:tcW w:w="2970" w:type="dxa"/>
          </w:tcPr>
          <w:p w14:paraId="0FE7BE4C" w14:textId="3EEBD284" w:rsidR="00263449" w:rsidRPr="00920004" w:rsidDel="00AB715C" w:rsidRDefault="00263449" w:rsidP="00BD0851">
            <w:pPr>
              <w:spacing w:before="240" w:line="0" w:lineRule="atLeast"/>
              <w:rPr>
                <w:del w:id="23638" w:author="phuong vu" w:date="2018-11-27T14:57:00Z"/>
                <w:lang w:val="en-US"/>
                <w:rPrChange w:id="23639" w:author="phuong vu" w:date="2018-11-30T22:36:00Z">
                  <w:rPr>
                    <w:del w:id="23640" w:author="phuong vu" w:date="2018-11-27T14:57:00Z"/>
                    <w:lang w:val="en-US"/>
                  </w:rPr>
                </w:rPrChange>
              </w:rPr>
              <w:pPrChange w:id="23641" w:author="phuong vu" w:date="2018-11-30T14:16:00Z">
                <w:pPr>
                  <w:spacing w:line="360" w:lineRule="auto"/>
                </w:pPr>
              </w:pPrChange>
            </w:pPr>
            <w:bookmarkStart w:id="23642" w:name="_Toc531102112"/>
            <w:bookmarkStart w:id="23643" w:name="_Toc531103060"/>
            <w:bookmarkStart w:id="23644" w:name="_Toc531359301"/>
            <w:bookmarkStart w:id="23645" w:name="_Toc531360282"/>
            <w:bookmarkStart w:id="23646" w:name="_Toc531381124"/>
            <w:bookmarkEnd w:id="23642"/>
            <w:bookmarkEnd w:id="23643"/>
            <w:bookmarkEnd w:id="23644"/>
            <w:bookmarkEnd w:id="23645"/>
            <w:bookmarkEnd w:id="23646"/>
          </w:p>
        </w:tc>
        <w:tc>
          <w:tcPr>
            <w:tcW w:w="1266" w:type="dxa"/>
          </w:tcPr>
          <w:p w14:paraId="487C2E18" w14:textId="77F7EB1D" w:rsidR="00263449" w:rsidRPr="00920004" w:rsidDel="00AB715C" w:rsidRDefault="00263449" w:rsidP="00BD0851">
            <w:pPr>
              <w:spacing w:before="240" w:line="0" w:lineRule="atLeast"/>
              <w:rPr>
                <w:del w:id="23647" w:author="phuong vu" w:date="2018-11-27T14:57:00Z"/>
                <w:lang w:val="en-US"/>
                <w:rPrChange w:id="23648" w:author="phuong vu" w:date="2018-11-30T22:36:00Z">
                  <w:rPr>
                    <w:del w:id="23649" w:author="phuong vu" w:date="2018-11-27T14:57:00Z"/>
                    <w:lang w:val="en-US"/>
                  </w:rPr>
                </w:rPrChange>
              </w:rPr>
              <w:pPrChange w:id="23650" w:author="phuong vu" w:date="2018-11-30T14:16:00Z">
                <w:pPr>
                  <w:spacing w:line="360" w:lineRule="auto"/>
                </w:pPr>
              </w:pPrChange>
            </w:pPr>
            <w:bookmarkStart w:id="23651" w:name="_Toc531102113"/>
            <w:bookmarkStart w:id="23652" w:name="_Toc531103061"/>
            <w:bookmarkStart w:id="23653" w:name="_Toc531359302"/>
            <w:bookmarkStart w:id="23654" w:name="_Toc531360283"/>
            <w:bookmarkStart w:id="23655" w:name="_Toc531381125"/>
            <w:bookmarkEnd w:id="23651"/>
            <w:bookmarkEnd w:id="23652"/>
            <w:bookmarkEnd w:id="23653"/>
            <w:bookmarkEnd w:id="23654"/>
            <w:bookmarkEnd w:id="23655"/>
          </w:p>
        </w:tc>
        <w:tc>
          <w:tcPr>
            <w:tcW w:w="1756" w:type="dxa"/>
          </w:tcPr>
          <w:p w14:paraId="5F01294E" w14:textId="7D03BD94" w:rsidR="00263449" w:rsidRPr="00920004" w:rsidDel="00AB715C" w:rsidRDefault="00263449" w:rsidP="00BD0851">
            <w:pPr>
              <w:spacing w:before="240" w:line="0" w:lineRule="atLeast"/>
              <w:rPr>
                <w:del w:id="23656" w:author="phuong vu" w:date="2018-11-27T14:57:00Z"/>
                <w:lang w:val="en-US"/>
                <w:rPrChange w:id="23657" w:author="phuong vu" w:date="2018-11-30T22:36:00Z">
                  <w:rPr>
                    <w:del w:id="23658" w:author="phuong vu" w:date="2018-11-27T14:57:00Z"/>
                    <w:lang w:val="en-US"/>
                  </w:rPr>
                </w:rPrChange>
              </w:rPr>
              <w:pPrChange w:id="23659" w:author="phuong vu" w:date="2018-11-30T14:16:00Z">
                <w:pPr>
                  <w:spacing w:line="360" w:lineRule="auto"/>
                </w:pPr>
              </w:pPrChange>
            </w:pPr>
            <w:bookmarkStart w:id="23660" w:name="_Toc531102114"/>
            <w:bookmarkStart w:id="23661" w:name="_Toc531103062"/>
            <w:bookmarkStart w:id="23662" w:name="_Toc531359303"/>
            <w:bookmarkStart w:id="23663" w:name="_Toc531360284"/>
            <w:bookmarkStart w:id="23664" w:name="_Toc531381126"/>
            <w:bookmarkEnd w:id="23660"/>
            <w:bookmarkEnd w:id="23661"/>
            <w:bookmarkEnd w:id="23662"/>
            <w:bookmarkEnd w:id="23663"/>
            <w:bookmarkEnd w:id="23664"/>
          </w:p>
        </w:tc>
        <w:bookmarkStart w:id="23665" w:name="_Toc531102115"/>
        <w:bookmarkStart w:id="23666" w:name="_Toc531103063"/>
        <w:bookmarkStart w:id="23667" w:name="_Toc531359304"/>
        <w:bookmarkStart w:id="23668" w:name="_Toc531360285"/>
        <w:bookmarkStart w:id="23669" w:name="_Toc531381127"/>
        <w:bookmarkEnd w:id="23665"/>
        <w:bookmarkEnd w:id="23666"/>
        <w:bookmarkEnd w:id="23667"/>
        <w:bookmarkEnd w:id="23668"/>
        <w:bookmarkEnd w:id="23669"/>
      </w:tr>
      <w:tr w:rsidR="00263449" w:rsidRPr="00920004" w:rsidDel="00AB715C" w14:paraId="1DA9635F" w14:textId="500C9BC9" w:rsidTr="00A72A60">
        <w:trPr>
          <w:del w:id="23670" w:author="phuong vu" w:date="2018-11-27T14:57:00Z"/>
        </w:trPr>
        <w:tc>
          <w:tcPr>
            <w:tcW w:w="805" w:type="dxa"/>
          </w:tcPr>
          <w:p w14:paraId="25201B0F" w14:textId="6B1C33DE" w:rsidR="00263449" w:rsidRPr="00920004" w:rsidDel="00AB715C" w:rsidRDefault="00263449" w:rsidP="00BD0851">
            <w:pPr>
              <w:spacing w:before="240" w:line="0" w:lineRule="atLeast"/>
              <w:jc w:val="center"/>
              <w:rPr>
                <w:del w:id="23671" w:author="phuong vu" w:date="2018-11-27T14:57:00Z"/>
                <w:lang w:val="en-US"/>
                <w:rPrChange w:id="23672" w:author="phuong vu" w:date="2018-11-30T22:36:00Z">
                  <w:rPr>
                    <w:del w:id="23673" w:author="phuong vu" w:date="2018-11-27T14:57:00Z"/>
                    <w:lang w:val="en-US"/>
                  </w:rPr>
                </w:rPrChange>
              </w:rPr>
              <w:pPrChange w:id="23674" w:author="phuong vu" w:date="2018-11-30T14:16:00Z">
                <w:pPr>
                  <w:spacing w:line="360" w:lineRule="auto"/>
                  <w:jc w:val="center"/>
                </w:pPr>
              </w:pPrChange>
            </w:pPr>
            <w:del w:id="23675" w:author="phuong vu" w:date="2018-11-27T14:57:00Z">
              <w:r w:rsidRPr="00920004" w:rsidDel="00AB715C">
                <w:rPr>
                  <w:lang w:val="en-US"/>
                  <w:rPrChange w:id="23676" w:author="phuong vu" w:date="2018-11-30T22:36:00Z">
                    <w:rPr>
                      <w:lang w:val="en-US"/>
                    </w:rPr>
                  </w:rPrChange>
                </w:rPr>
                <w:delText>8</w:delText>
              </w:r>
              <w:bookmarkStart w:id="23677" w:name="_Toc531102116"/>
              <w:bookmarkStart w:id="23678" w:name="_Toc531103064"/>
              <w:bookmarkStart w:id="23679" w:name="_Toc531359305"/>
              <w:bookmarkStart w:id="23680" w:name="_Toc531360286"/>
              <w:bookmarkStart w:id="23681" w:name="_Toc531381128"/>
              <w:bookmarkEnd w:id="23677"/>
              <w:bookmarkEnd w:id="23678"/>
              <w:bookmarkEnd w:id="23679"/>
              <w:bookmarkEnd w:id="23680"/>
              <w:bookmarkEnd w:id="23681"/>
            </w:del>
          </w:p>
        </w:tc>
        <w:tc>
          <w:tcPr>
            <w:tcW w:w="1980" w:type="dxa"/>
          </w:tcPr>
          <w:p w14:paraId="5BBAE06B" w14:textId="4D476553" w:rsidR="00263449" w:rsidRPr="00920004" w:rsidDel="00AB715C" w:rsidRDefault="00263449" w:rsidP="00BD0851">
            <w:pPr>
              <w:spacing w:before="240" w:line="0" w:lineRule="atLeast"/>
              <w:rPr>
                <w:del w:id="23682" w:author="phuong vu" w:date="2018-11-27T14:57:00Z"/>
                <w:lang w:val="en-US"/>
                <w:rPrChange w:id="23683" w:author="phuong vu" w:date="2018-11-30T22:36:00Z">
                  <w:rPr>
                    <w:del w:id="23684" w:author="phuong vu" w:date="2018-11-27T14:57:00Z"/>
                    <w:lang w:val="en-US"/>
                  </w:rPr>
                </w:rPrChange>
              </w:rPr>
              <w:pPrChange w:id="23685" w:author="phuong vu" w:date="2018-11-30T14:16:00Z">
                <w:pPr>
                  <w:spacing w:line="360" w:lineRule="auto"/>
                </w:pPr>
              </w:pPrChange>
            </w:pPr>
            <w:del w:id="23686" w:author="phuong vu" w:date="2018-11-27T14:57:00Z">
              <w:r w:rsidRPr="00920004" w:rsidDel="00AB715C">
                <w:rPr>
                  <w:lang w:val="en-US"/>
                  <w:rPrChange w:id="23687" w:author="phuong vu" w:date="2018-11-30T22:36:00Z">
                    <w:rPr>
                      <w:lang w:val="en-US"/>
                    </w:rPr>
                  </w:rPrChange>
                </w:rPr>
                <w:delText>inputText</w:delText>
              </w:r>
              <w:bookmarkStart w:id="23688" w:name="_Toc531102117"/>
              <w:bookmarkStart w:id="23689" w:name="_Toc531103065"/>
              <w:bookmarkStart w:id="23690" w:name="_Toc531359306"/>
              <w:bookmarkStart w:id="23691" w:name="_Toc531360287"/>
              <w:bookmarkStart w:id="23692" w:name="_Toc531381129"/>
              <w:bookmarkEnd w:id="23688"/>
              <w:bookmarkEnd w:id="23689"/>
              <w:bookmarkEnd w:id="23690"/>
              <w:bookmarkEnd w:id="23691"/>
              <w:bookmarkEnd w:id="23692"/>
            </w:del>
          </w:p>
        </w:tc>
        <w:tc>
          <w:tcPr>
            <w:tcW w:w="2970" w:type="dxa"/>
          </w:tcPr>
          <w:p w14:paraId="2B405E23" w14:textId="540E2204" w:rsidR="00263449" w:rsidRPr="00920004" w:rsidDel="00AB715C" w:rsidRDefault="00263449" w:rsidP="00BD0851">
            <w:pPr>
              <w:spacing w:before="240" w:line="0" w:lineRule="atLeast"/>
              <w:rPr>
                <w:del w:id="23693" w:author="phuong vu" w:date="2018-11-27T14:57:00Z"/>
                <w:lang w:val="en-US"/>
                <w:rPrChange w:id="23694" w:author="phuong vu" w:date="2018-11-30T22:36:00Z">
                  <w:rPr>
                    <w:del w:id="23695" w:author="phuong vu" w:date="2018-11-27T14:57:00Z"/>
                    <w:lang w:val="en-US"/>
                  </w:rPr>
                </w:rPrChange>
              </w:rPr>
              <w:pPrChange w:id="23696" w:author="phuong vu" w:date="2018-11-30T14:16:00Z">
                <w:pPr>
                  <w:spacing w:line="360" w:lineRule="auto"/>
                </w:pPr>
              </w:pPrChange>
            </w:pPr>
            <w:bookmarkStart w:id="23697" w:name="_Toc531102118"/>
            <w:bookmarkStart w:id="23698" w:name="_Toc531103066"/>
            <w:bookmarkStart w:id="23699" w:name="_Toc531359307"/>
            <w:bookmarkStart w:id="23700" w:name="_Toc531360288"/>
            <w:bookmarkStart w:id="23701" w:name="_Toc531381130"/>
            <w:bookmarkEnd w:id="23697"/>
            <w:bookmarkEnd w:id="23698"/>
            <w:bookmarkEnd w:id="23699"/>
            <w:bookmarkEnd w:id="23700"/>
            <w:bookmarkEnd w:id="23701"/>
          </w:p>
        </w:tc>
        <w:tc>
          <w:tcPr>
            <w:tcW w:w="1266" w:type="dxa"/>
          </w:tcPr>
          <w:p w14:paraId="5F682274" w14:textId="3D3BC50D" w:rsidR="00263449" w:rsidRPr="00920004" w:rsidDel="00AB715C" w:rsidRDefault="00263449" w:rsidP="00BD0851">
            <w:pPr>
              <w:spacing w:before="240" w:line="0" w:lineRule="atLeast"/>
              <w:rPr>
                <w:del w:id="23702" w:author="phuong vu" w:date="2018-11-27T14:57:00Z"/>
                <w:lang w:val="en-US"/>
                <w:rPrChange w:id="23703" w:author="phuong vu" w:date="2018-11-30T22:36:00Z">
                  <w:rPr>
                    <w:del w:id="23704" w:author="phuong vu" w:date="2018-11-27T14:57:00Z"/>
                    <w:lang w:val="en-US"/>
                  </w:rPr>
                </w:rPrChange>
              </w:rPr>
              <w:pPrChange w:id="23705" w:author="phuong vu" w:date="2018-11-30T14:16:00Z">
                <w:pPr>
                  <w:spacing w:line="360" w:lineRule="auto"/>
                </w:pPr>
              </w:pPrChange>
            </w:pPr>
            <w:bookmarkStart w:id="23706" w:name="_Toc531102119"/>
            <w:bookmarkStart w:id="23707" w:name="_Toc531103067"/>
            <w:bookmarkStart w:id="23708" w:name="_Toc531359308"/>
            <w:bookmarkStart w:id="23709" w:name="_Toc531360289"/>
            <w:bookmarkStart w:id="23710" w:name="_Toc531381131"/>
            <w:bookmarkEnd w:id="23706"/>
            <w:bookmarkEnd w:id="23707"/>
            <w:bookmarkEnd w:id="23708"/>
            <w:bookmarkEnd w:id="23709"/>
            <w:bookmarkEnd w:id="23710"/>
          </w:p>
        </w:tc>
        <w:tc>
          <w:tcPr>
            <w:tcW w:w="1756" w:type="dxa"/>
          </w:tcPr>
          <w:p w14:paraId="38FEAFC1" w14:textId="39035625" w:rsidR="00263449" w:rsidRPr="00920004" w:rsidDel="00AB715C" w:rsidRDefault="00263449" w:rsidP="00BD0851">
            <w:pPr>
              <w:spacing w:before="240" w:line="0" w:lineRule="atLeast"/>
              <w:rPr>
                <w:del w:id="23711" w:author="phuong vu" w:date="2018-11-27T14:57:00Z"/>
                <w:lang w:val="en-US"/>
                <w:rPrChange w:id="23712" w:author="phuong vu" w:date="2018-11-30T22:36:00Z">
                  <w:rPr>
                    <w:del w:id="23713" w:author="phuong vu" w:date="2018-11-27T14:57:00Z"/>
                    <w:lang w:val="en-US"/>
                  </w:rPr>
                </w:rPrChange>
              </w:rPr>
              <w:pPrChange w:id="23714" w:author="phuong vu" w:date="2018-11-30T14:16:00Z">
                <w:pPr>
                  <w:spacing w:line="360" w:lineRule="auto"/>
                </w:pPr>
              </w:pPrChange>
            </w:pPr>
            <w:bookmarkStart w:id="23715" w:name="_Toc531102120"/>
            <w:bookmarkStart w:id="23716" w:name="_Toc531103068"/>
            <w:bookmarkStart w:id="23717" w:name="_Toc531359309"/>
            <w:bookmarkStart w:id="23718" w:name="_Toc531360290"/>
            <w:bookmarkStart w:id="23719" w:name="_Toc531381132"/>
            <w:bookmarkEnd w:id="23715"/>
            <w:bookmarkEnd w:id="23716"/>
            <w:bookmarkEnd w:id="23717"/>
            <w:bookmarkEnd w:id="23718"/>
            <w:bookmarkEnd w:id="23719"/>
          </w:p>
        </w:tc>
        <w:bookmarkStart w:id="23720" w:name="_Toc531102121"/>
        <w:bookmarkStart w:id="23721" w:name="_Toc531103069"/>
        <w:bookmarkStart w:id="23722" w:name="_Toc531359310"/>
        <w:bookmarkStart w:id="23723" w:name="_Toc531360291"/>
        <w:bookmarkStart w:id="23724" w:name="_Toc531381133"/>
        <w:bookmarkEnd w:id="23720"/>
        <w:bookmarkEnd w:id="23721"/>
        <w:bookmarkEnd w:id="23722"/>
        <w:bookmarkEnd w:id="23723"/>
        <w:bookmarkEnd w:id="23724"/>
      </w:tr>
      <w:tr w:rsidR="00263449" w:rsidRPr="00920004" w:rsidDel="00AB715C" w14:paraId="24AB4D8C" w14:textId="3C126E2B" w:rsidTr="00A72A60">
        <w:trPr>
          <w:del w:id="23725" w:author="phuong vu" w:date="2018-11-27T14:57:00Z"/>
        </w:trPr>
        <w:tc>
          <w:tcPr>
            <w:tcW w:w="805" w:type="dxa"/>
          </w:tcPr>
          <w:p w14:paraId="0655E857" w14:textId="2B838B57" w:rsidR="00263449" w:rsidRPr="00920004" w:rsidDel="00AB715C" w:rsidRDefault="00263449" w:rsidP="00BD0851">
            <w:pPr>
              <w:spacing w:before="240" w:line="0" w:lineRule="atLeast"/>
              <w:jc w:val="center"/>
              <w:rPr>
                <w:del w:id="23726" w:author="phuong vu" w:date="2018-11-27T14:57:00Z"/>
                <w:lang w:val="en-US"/>
                <w:rPrChange w:id="23727" w:author="phuong vu" w:date="2018-11-30T22:36:00Z">
                  <w:rPr>
                    <w:del w:id="23728" w:author="phuong vu" w:date="2018-11-27T14:57:00Z"/>
                    <w:lang w:val="en-US"/>
                  </w:rPr>
                </w:rPrChange>
              </w:rPr>
              <w:pPrChange w:id="23729" w:author="phuong vu" w:date="2018-11-30T14:16:00Z">
                <w:pPr>
                  <w:spacing w:line="360" w:lineRule="auto"/>
                  <w:jc w:val="center"/>
                </w:pPr>
              </w:pPrChange>
            </w:pPr>
            <w:del w:id="23730" w:author="phuong vu" w:date="2018-11-27T14:57:00Z">
              <w:r w:rsidRPr="00920004" w:rsidDel="00AB715C">
                <w:rPr>
                  <w:lang w:val="en-US"/>
                  <w:rPrChange w:id="23731" w:author="phuong vu" w:date="2018-11-30T22:36:00Z">
                    <w:rPr>
                      <w:lang w:val="en-US"/>
                    </w:rPr>
                  </w:rPrChange>
                </w:rPr>
                <w:delText>9</w:delText>
              </w:r>
              <w:bookmarkStart w:id="23732" w:name="_Toc531102122"/>
              <w:bookmarkStart w:id="23733" w:name="_Toc531103070"/>
              <w:bookmarkStart w:id="23734" w:name="_Toc531359311"/>
              <w:bookmarkStart w:id="23735" w:name="_Toc531360292"/>
              <w:bookmarkStart w:id="23736" w:name="_Toc531381134"/>
              <w:bookmarkEnd w:id="23732"/>
              <w:bookmarkEnd w:id="23733"/>
              <w:bookmarkEnd w:id="23734"/>
              <w:bookmarkEnd w:id="23735"/>
              <w:bookmarkEnd w:id="23736"/>
            </w:del>
          </w:p>
        </w:tc>
        <w:tc>
          <w:tcPr>
            <w:tcW w:w="1980" w:type="dxa"/>
          </w:tcPr>
          <w:p w14:paraId="28BF0742" w14:textId="46837394" w:rsidR="00263449" w:rsidRPr="00920004" w:rsidDel="00AB715C" w:rsidRDefault="00263449" w:rsidP="00BD0851">
            <w:pPr>
              <w:spacing w:before="240" w:line="0" w:lineRule="atLeast"/>
              <w:rPr>
                <w:del w:id="23737" w:author="phuong vu" w:date="2018-11-27T14:57:00Z"/>
                <w:lang w:val="en-US"/>
                <w:rPrChange w:id="23738" w:author="phuong vu" w:date="2018-11-30T22:36:00Z">
                  <w:rPr>
                    <w:del w:id="23739" w:author="phuong vu" w:date="2018-11-27T14:57:00Z"/>
                    <w:lang w:val="en-US"/>
                  </w:rPr>
                </w:rPrChange>
              </w:rPr>
              <w:pPrChange w:id="23740" w:author="phuong vu" w:date="2018-11-30T14:16:00Z">
                <w:pPr>
                  <w:spacing w:line="360" w:lineRule="auto"/>
                </w:pPr>
              </w:pPrChange>
            </w:pPr>
            <w:del w:id="23741" w:author="phuong vu" w:date="2018-11-15T18:02:00Z">
              <w:r w:rsidRPr="00920004" w:rsidDel="006D04E7">
                <w:rPr>
                  <w:lang w:val="en-US"/>
                  <w:rPrChange w:id="23742" w:author="phuong vu" w:date="2018-11-30T22:36:00Z">
                    <w:rPr>
                      <w:lang w:val="en-US"/>
                    </w:rPr>
                  </w:rPrChange>
                </w:rPr>
                <w:delText>inputText</w:delText>
              </w:r>
            </w:del>
            <w:bookmarkStart w:id="23743" w:name="_Toc531102123"/>
            <w:bookmarkStart w:id="23744" w:name="_Toc531103071"/>
            <w:bookmarkStart w:id="23745" w:name="_Toc531359312"/>
            <w:bookmarkStart w:id="23746" w:name="_Toc531360293"/>
            <w:bookmarkStart w:id="23747" w:name="_Toc531381135"/>
            <w:bookmarkEnd w:id="23743"/>
            <w:bookmarkEnd w:id="23744"/>
            <w:bookmarkEnd w:id="23745"/>
            <w:bookmarkEnd w:id="23746"/>
            <w:bookmarkEnd w:id="23747"/>
          </w:p>
        </w:tc>
        <w:tc>
          <w:tcPr>
            <w:tcW w:w="2970" w:type="dxa"/>
          </w:tcPr>
          <w:p w14:paraId="4386248D" w14:textId="47755FB7" w:rsidR="00263449" w:rsidRPr="00920004" w:rsidDel="00AB715C" w:rsidRDefault="00263449" w:rsidP="00BD0851">
            <w:pPr>
              <w:spacing w:before="240" w:line="0" w:lineRule="atLeast"/>
              <w:rPr>
                <w:del w:id="23748" w:author="phuong vu" w:date="2018-11-27T14:57:00Z"/>
                <w:lang w:val="en-US"/>
                <w:rPrChange w:id="23749" w:author="phuong vu" w:date="2018-11-30T22:36:00Z">
                  <w:rPr>
                    <w:del w:id="23750" w:author="phuong vu" w:date="2018-11-27T14:57:00Z"/>
                    <w:lang w:val="en-US"/>
                  </w:rPr>
                </w:rPrChange>
              </w:rPr>
              <w:pPrChange w:id="23751" w:author="phuong vu" w:date="2018-11-30T14:16:00Z">
                <w:pPr>
                  <w:spacing w:line="360" w:lineRule="auto"/>
                </w:pPr>
              </w:pPrChange>
            </w:pPr>
            <w:bookmarkStart w:id="23752" w:name="_Toc531102124"/>
            <w:bookmarkStart w:id="23753" w:name="_Toc531103072"/>
            <w:bookmarkStart w:id="23754" w:name="_Toc531359313"/>
            <w:bookmarkStart w:id="23755" w:name="_Toc531360294"/>
            <w:bookmarkStart w:id="23756" w:name="_Toc531381136"/>
            <w:bookmarkEnd w:id="23752"/>
            <w:bookmarkEnd w:id="23753"/>
            <w:bookmarkEnd w:id="23754"/>
            <w:bookmarkEnd w:id="23755"/>
            <w:bookmarkEnd w:id="23756"/>
          </w:p>
        </w:tc>
        <w:tc>
          <w:tcPr>
            <w:tcW w:w="1266" w:type="dxa"/>
          </w:tcPr>
          <w:p w14:paraId="0C350A32" w14:textId="7CE5DB4D" w:rsidR="00263449" w:rsidRPr="00920004" w:rsidDel="00AB715C" w:rsidRDefault="00263449" w:rsidP="00BD0851">
            <w:pPr>
              <w:spacing w:before="240" w:line="0" w:lineRule="atLeast"/>
              <w:jc w:val="center"/>
              <w:rPr>
                <w:del w:id="23757" w:author="phuong vu" w:date="2018-11-27T14:57:00Z"/>
                <w:lang w:val="en-US"/>
                <w:rPrChange w:id="23758" w:author="phuong vu" w:date="2018-11-30T22:36:00Z">
                  <w:rPr>
                    <w:del w:id="23759" w:author="phuong vu" w:date="2018-11-27T14:57:00Z"/>
                    <w:lang w:val="en-US"/>
                  </w:rPr>
                </w:rPrChange>
              </w:rPr>
              <w:pPrChange w:id="23760" w:author="phuong vu" w:date="2018-11-30T14:16:00Z">
                <w:pPr>
                  <w:spacing w:line="360" w:lineRule="auto"/>
                  <w:jc w:val="center"/>
                </w:pPr>
              </w:pPrChange>
            </w:pPr>
            <w:bookmarkStart w:id="23761" w:name="_Toc531102125"/>
            <w:bookmarkStart w:id="23762" w:name="_Toc531103073"/>
            <w:bookmarkStart w:id="23763" w:name="_Toc531359314"/>
            <w:bookmarkStart w:id="23764" w:name="_Toc531360295"/>
            <w:bookmarkStart w:id="23765" w:name="_Toc531381137"/>
            <w:bookmarkEnd w:id="23761"/>
            <w:bookmarkEnd w:id="23762"/>
            <w:bookmarkEnd w:id="23763"/>
            <w:bookmarkEnd w:id="23764"/>
            <w:bookmarkEnd w:id="23765"/>
          </w:p>
        </w:tc>
        <w:tc>
          <w:tcPr>
            <w:tcW w:w="1756" w:type="dxa"/>
          </w:tcPr>
          <w:p w14:paraId="69D4D2E3" w14:textId="191B016D" w:rsidR="00263449" w:rsidRPr="00920004" w:rsidDel="00AB715C" w:rsidRDefault="00263449" w:rsidP="00BD0851">
            <w:pPr>
              <w:spacing w:before="240" w:line="0" w:lineRule="atLeast"/>
              <w:rPr>
                <w:del w:id="23766" w:author="phuong vu" w:date="2018-11-27T14:57:00Z"/>
                <w:lang w:val="en-US"/>
                <w:rPrChange w:id="23767" w:author="phuong vu" w:date="2018-11-30T22:36:00Z">
                  <w:rPr>
                    <w:del w:id="23768" w:author="phuong vu" w:date="2018-11-27T14:57:00Z"/>
                    <w:lang w:val="en-US"/>
                  </w:rPr>
                </w:rPrChange>
              </w:rPr>
              <w:pPrChange w:id="23769" w:author="phuong vu" w:date="2018-11-30T14:16:00Z">
                <w:pPr>
                  <w:spacing w:line="360" w:lineRule="auto"/>
                </w:pPr>
              </w:pPrChange>
            </w:pPr>
            <w:bookmarkStart w:id="23770" w:name="_Toc531102126"/>
            <w:bookmarkStart w:id="23771" w:name="_Toc531103074"/>
            <w:bookmarkStart w:id="23772" w:name="_Toc531359315"/>
            <w:bookmarkStart w:id="23773" w:name="_Toc531360296"/>
            <w:bookmarkStart w:id="23774" w:name="_Toc531381138"/>
            <w:bookmarkEnd w:id="23770"/>
            <w:bookmarkEnd w:id="23771"/>
            <w:bookmarkEnd w:id="23772"/>
            <w:bookmarkEnd w:id="23773"/>
            <w:bookmarkEnd w:id="23774"/>
          </w:p>
        </w:tc>
        <w:bookmarkStart w:id="23775" w:name="_Toc531102127"/>
        <w:bookmarkStart w:id="23776" w:name="_Toc531103075"/>
        <w:bookmarkStart w:id="23777" w:name="_Toc531359316"/>
        <w:bookmarkStart w:id="23778" w:name="_Toc531360297"/>
        <w:bookmarkStart w:id="23779" w:name="_Toc531381139"/>
        <w:bookmarkEnd w:id="23775"/>
        <w:bookmarkEnd w:id="23776"/>
        <w:bookmarkEnd w:id="23777"/>
        <w:bookmarkEnd w:id="23778"/>
        <w:bookmarkEnd w:id="23779"/>
      </w:tr>
      <w:tr w:rsidR="00263449" w:rsidRPr="00920004" w:rsidDel="00AB715C" w14:paraId="290F7445" w14:textId="510093F6" w:rsidTr="00A72A60">
        <w:trPr>
          <w:del w:id="23780" w:author="phuong vu" w:date="2018-11-27T14:57:00Z"/>
        </w:trPr>
        <w:tc>
          <w:tcPr>
            <w:tcW w:w="805" w:type="dxa"/>
          </w:tcPr>
          <w:p w14:paraId="3642CCA4" w14:textId="228464FC" w:rsidR="00263449" w:rsidRPr="00920004" w:rsidDel="00AB715C" w:rsidRDefault="00263449" w:rsidP="00BD0851">
            <w:pPr>
              <w:spacing w:before="240" w:line="0" w:lineRule="atLeast"/>
              <w:jc w:val="center"/>
              <w:rPr>
                <w:del w:id="23781" w:author="phuong vu" w:date="2018-11-27T14:57:00Z"/>
                <w:lang w:val="en-US"/>
                <w:rPrChange w:id="23782" w:author="phuong vu" w:date="2018-11-30T22:36:00Z">
                  <w:rPr>
                    <w:del w:id="23783" w:author="phuong vu" w:date="2018-11-27T14:57:00Z"/>
                    <w:lang w:val="en-US"/>
                  </w:rPr>
                </w:rPrChange>
              </w:rPr>
              <w:pPrChange w:id="23784" w:author="phuong vu" w:date="2018-11-30T14:16:00Z">
                <w:pPr>
                  <w:spacing w:line="360" w:lineRule="auto"/>
                  <w:jc w:val="center"/>
                </w:pPr>
              </w:pPrChange>
            </w:pPr>
            <w:del w:id="23785" w:author="phuong vu" w:date="2018-11-27T14:57:00Z">
              <w:r w:rsidRPr="00920004" w:rsidDel="00AB715C">
                <w:rPr>
                  <w:lang w:val="en-US"/>
                  <w:rPrChange w:id="23786" w:author="phuong vu" w:date="2018-11-30T22:36:00Z">
                    <w:rPr>
                      <w:lang w:val="en-US"/>
                    </w:rPr>
                  </w:rPrChange>
                </w:rPr>
                <w:delText>10</w:delText>
              </w:r>
              <w:bookmarkStart w:id="23787" w:name="_Toc531102128"/>
              <w:bookmarkStart w:id="23788" w:name="_Toc531103076"/>
              <w:bookmarkStart w:id="23789" w:name="_Toc531359317"/>
              <w:bookmarkStart w:id="23790" w:name="_Toc531360298"/>
              <w:bookmarkStart w:id="23791" w:name="_Toc531381140"/>
              <w:bookmarkEnd w:id="23787"/>
              <w:bookmarkEnd w:id="23788"/>
              <w:bookmarkEnd w:id="23789"/>
              <w:bookmarkEnd w:id="23790"/>
              <w:bookmarkEnd w:id="23791"/>
            </w:del>
          </w:p>
        </w:tc>
        <w:tc>
          <w:tcPr>
            <w:tcW w:w="1980" w:type="dxa"/>
          </w:tcPr>
          <w:p w14:paraId="3BB191F6" w14:textId="7226250F" w:rsidR="00263449" w:rsidRPr="00920004" w:rsidDel="00AB715C" w:rsidRDefault="00980771" w:rsidP="00BD0851">
            <w:pPr>
              <w:spacing w:before="240" w:line="0" w:lineRule="atLeast"/>
              <w:rPr>
                <w:del w:id="23792" w:author="phuong vu" w:date="2018-11-27T14:57:00Z"/>
                <w:lang w:val="en-US"/>
                <w:rPrChange w:id="23793" w:author="phuong vu" w:date="2018-11-30T22:36:00Z">
                  <w:rPr>
                    <w:del w:id="23794" w:author="phuong vu" w:date="2018-11-27T14:57:00Z"/>
                    <w:lang w:val="en-US"/>
                  </w:rPr>
                </w:rPrChange>
              </w:rPr>
              <w:pPrChange w:id="23795" w:author="phuong vu" w:date="2018-11-30T14:16:00Z">
                <w:pPr>
                  <w:spacing w:line="360" w:lineRule="auto"/>
                </w:pPr>
              </w:pPrChange>
            </w:pPr>
            <w:del w:id="23796" w:author="phuong vu" w:date="2018-11-15T18:02:00Z">
              <w:r w:rsidRPr="00920004" w:rsidDel="006D04E7">
                <w:rPr>
                  <w:lang w:val="en-US"/>
                  <w:rPrChange w:id="23797" w:author="phuong vu" w:date="2018-11-30T22:36:00Z">
                    <w:rPr>
                      <w:lang w:val="en-US"/>
                    </w:rPr>
                  </w:rPrChange>
                </w:rPr>
                <w:delText>inputText</w:delText>
              </w:r>
            </w:del>
            <w:bookmarkStart w:id="23798" w:name="_Toc531102129"/>
            <w:bookmarkStart w:id="23799" w:name="_Toc531103077"/>
            <w:bookmarkStart w:id="23800" w:name="_Toc531359318"/>
            <w:bookmarkStart w:id="23801" w:name="_Toc531360299"/>
            <w:bookmarkStart w:id="23802" w:name="_Toc531381141"/>
            <w:bookmarkEnd w:id="23798"/>
            <w:bookmarkEnd w:id="23799"/>
            <w:bookmarkEnd w:id="23800"/>
            <w:bookmarkEnd w:id="23801"/>
            <w:bookmarkEnd w:id="23802"/>
          </w:p>
        </w:tc>
        <w:tc>
          <w:tcPr>
            <w:tcW w:w="2970" w:type="dxa"/>
          </w:tcPr>
          <w:p w14:paraId="263950CD" w14:textId="2ED1A12D" w:rsidR="00263449" w:rsidRPr="00920004" w:rsidDel="00AB715C" w:rsidRDefault="00263449" w:rsidP="00BD0851">
            <w:pPr>
              <w:spacing w:before="240" w:line="0" w:lineRule="atLeast"/>
              <w:rPr>
                <w:del w:id="23803" w:author="phuong vu" w:date="2018-11-27T14:57:00Z"/>
                <w:lang w:val="en-US"/>
                <w:rPrChange w:id="23804" w:author="phuong vu" w:date="2018-11-30T22:36:00Z">
                  <w:rPr>
                    <w:del w:id="23805" w:author="phuong vu" w:date="2018-11-27T14:57:00Z"/>
                    <w:lang w:val="en-US"/>
                  </w:rPr>
                </w:rPrChange>
              </w:rPr>
              <w:pPrChange w:id="23806" w:author="phuong vu" w:date="2018-11-30T14:16:00Z">
                <w:pPr>
                  <w:spacing w:line="360" w:lineRule="auto"/>
                </w:pPr>
              </w:pPrChange>
            </w:pPr>
            <w:bookmarkStart w:id="23807" w:name="_Toc531102130"/>
            <w:bookmarkStart w:id="23808" w:name="_Toc531103078"/>
            <w:bookmarkStart w:id="23809" w:name="_Toc531359319"/>
            <w:bookmarkStart w:id="23810" w:name="_Toc531360300"/>
            <w:bookmarkStart w:id="23811" w:name="_Toc531381142"/>
            <w:bookmarkEnd w:id="23807"/>
            <w:bookmarkEnd w:id="23808"/>
            <w:bookmarkEnd w:id="23809"/>
            <w:bookmarkEnd w:id="23810"/>
            <w:bookmarkEnd w:id="23811"/>
          </w:p>
        </w:tc>
        <w:tc>
          <w:tcPr>
            <w:tcW w:w="1266" w:type="dxa"/>
          </w:tcPr>
          <w:p w14:paraId="7FDD986B" w14:textId="3B2109F3" w:rsidR="00263449" w:rsidRPr="00920004" w:rsidDel="00AB715C" w:rsidRDefault="00263449" w:rsidP="00BD0851">
            <w:pPr>
              <w:spacing w:before="240" w:line="0" w:lineRule="atLeast"/>
              <w:jc w:val="center"/>
              <w:rPr>
                <w:del w:id="23812" w:author="phuong vu" w:date="2018-11-27T14:57:00Z"/>
                <w:lang w:val="en-US"/>
                <w:rPrChange w:id="23813" w:author="phuong vu" w:date="2018-11-30T22:36:00Z">
                  <w:rPr>
                    <w:del w:id="23814" w:author="phuong vu" w:date="2018-11-27T14:57:00Z"/>
                    <w:lang w:val="en-US"/>
                  </w:rPr>
                </w:rPrChange>
              </w:rPr>
              <w:pPrChange w:id="23815" w:author="phuong vu" w:date="2018-11-30T14:16:00Z">
                <w:pPr>
                  <w:spacing w:line="360" w:lineRule="auto"/>
                  <w:jc w:val="center"/>
                </w:pPr>
              </w:pPrChange>
            </w:pPr>
            <w:bookmarkStart w:id="23816" w:name="_Toc531102131"/>
            <w:bookmarkStart w:id="23817" w:name="_Toc531103079"/>
            <w:bookmarkStart w:id="23818" w:name="_Toc531359320"/>
            <w:bookmarkStart w:id="23819" w:name="_Toc531360301"/>
            <w:bookmarkStart w:id="23820" w:name="_Toc531381143"/>
            <w:bookmarkEnd w:id="23816"/>
            <w:bookmarkEnd w:id="23817"/>
            <w:bookmarkEnd w:id="23818"/>
            <w:bookmarkEnd w:id="23819"/>
            <w:bookmarkEnd w:id="23820"/>
          </w:p>
        </w:tc>
        <w:tc>
          <w:tcPr>
            <w:tcW w:w="1756" w:type="dxa"/>
          </w:tcPr>
          <w:p w14:paraId="732D39CD" w14:textId="7D877781" w:rsidR="00263449" w:rsidRPr="00920004" w:rsidDel="00AB715C" w:rsidRDefault="00263449" w:rsidP="00BD0851">
            <w:pPr>
              <w:spacing w:before="240" w:line="0" w:lineRule="atLeast"/>
              <w:rPr>
                <w:del w:id="23821" w:author="phuong vu" w:date="2018-11-27T14:57:00Z"/>
                <w:lang w:val="en-US"/>
                <w:rPrChange w:id="23822" w:author="phuong vu" w:date="2018-11-30T22:36:00Z">
                  <w:rPr>
                    <w:del w:id="23823" w:author="phuong vu" w:date="2018-11-27T14:57:00Z"/>
                    <w:lang w:val="en-US"/>
                  </w:rPr>
                </w:rPrChange>
              </w:rPr>
              <w:pPrChange w:id="23824" w:author="phuong vu" w:date="2018-11-30T14:16:00Z">
                <w:pPr>
                  <w:spacing w:line="360" w:lineRule="auto"/>
                </w:pPr>
              </w:pPrChange>
            </w:pPr>
            <w:bookmarkStart w:id="23825" w:name="_Toc531102132"/>
            <w:bookmarkStart w:id="23826" w:name="_Toc531103080"/>
            <w:bookmarkStart w:id="23827" w:name="_Toc531359321"/>
            <w:bookmarkStart w:id="23828" w:name="_Toc531360302"/>
            <w:bookmarkStart w:id="23829" w:name="_Toc531381144"/>
            <w:bookmarkEnd w:id="23825"/>
            <w:bookmarkEnd w:id="23826"/>
            <w:bookmarkEnd w:id="23827"/>
            <w:bookmarkEnd w:id="23828"/>
            <w:bookmarkEnd w:id="23829"/>
          </w:p>
        </w:tc>
        <w:bookmarkStart w:id="23830" w:name="_Toc531102133"/>
        <w:bookmarkStart w:id="23831" w:name="_Toc531103081"/>
        <w:bookmarkStart w:id="23832" w:name="_Toc531359322"/>
        <w:bookmarkStart w:id="23833" w:name="_Toc531360303"/>
        <w:bookmarkStart w:id="23834" w:name="_Toc531381145"/>
        <w:bookmarkEnd w:id="23830"/>
        <w:bookmarkEnd w:id="23831"/>
        <w:bookmarkEnd w:id="23832"/>
        <w:bookmarkEnd w:id="23833"/>
        <w:bookmarkEnd w:id="23834"/>
      </w:tr>
      <w:tr w:rsidR="00263449" w:rsidRPr="00920004" w:rsidDel="00AB715C" w14:paraId="59A9A622" w14:textId="2AE48E2F" w:rsidTr="00A72A60">
        <w:trPr>
          <w:del w:id="23835" w:author="phuong vu" w:date="2018-11-27T14:57:00Z"/>
        </w:trPr>
        <w:tc>
          <w:tcPr>
            <w:tcW w:w="805" w:type="dxa"/>
          </w:tcPr>
          <w:p w14:paraId="2D64BBA6" w14:textId="11A19969" w:rsidR="00263449" w:rsidRPr="00920004" w:rsidDel="00AB715C" w:rsidRDefault="00263449" w:rsidP="00BD0851">
            <w:pPr>
              <w:spacing w:before="240" w:line="0" w:lineRule="atLeast"/>
              <w:jc w:val="center"/>
              <w:rPr>
                <w:del w:id="23836" w:author="phuong vu" w:date="2018-11-27T14:57:00Z"/>
                <w:lang w:val="en-US"/>
                <w:rPrChange w:id="23837" w:author="phuong vu" w:date="2018-11-30T22:36:00Z">
                  <w:rPr>
                    <w:del w:id="23838" w:author="phuong vu" w:date="2018-11-27T14:57:00Z"/>
                    <w:lang w:val="en-US"/>
                  </w:rPr>
                </w:rPrChange>
              </w:rPr>
              <w:pPrChange w:id="23839" w:author="phuong vu" w:date="2018-11-30T14:16:00Z">
                <w:pPr>
                  <w:spacing w:line="360" w:lineRule="auto"/>
                  <w:jc w:val="center"/>
                </w:pPr>
              </w:pPrChange>
            </w:pPr>
            <w:del w:id="23840" w:author="phuong vu" w:date="2018-11-27T14:57:00Z">
              <w:r w:rsidRPr="00920004" w:rsidDel="00AB715C">
                <w:rPr>
                  <w:lang w:val="en-US"/>
                  <w:rPrChange w:id="23841" w:author="phuong vu" w:date="2018-11-30T22:36:00Z">
                    <w:rPr>
                      <w:lang w:val="en-US"/>
                    </w:rPr>
                  </w:rPrChange>
                </w:rPr>
                <w:delText>11</w:delText>
              </w:r>
              <w:bookmarkStart w:id="23842" w:name="_Toc531102134"/>
              <w:bookmarkStart w:id="23843" w:name="_Toc531103082"/>
              <w:bookmarkStart w:id="23844" w:name="_Toc531359323"/>
              <w:bookmarkStart w:id="23845" w:name="_Toc531360304"/>
              <w:bookmarkStart w:id="23846" w:name="_Toc531381146"/>
              <w:bookmarkEnd w:id="23842"/>
              <w:bookmarkEnd w:id="23843"/>
              <w:bookmarkEnd w:id="23844"/>
              <w:bookmarkEnd w:id="23845"/>
              <w:bookmarkEnd w:id="23846"/>
            </w:del>
          </w:p>
        </w:tc>
        <w:tc>
          <w:tcPr>
            <w:tcW w:w="1980" w:type="dxa"/>
          </w:tcPr>
          <w:p w14:paraId="0C7FA4BA" w14:textId="7A58D2F7" w:rsidR="00263449" w:rsidRPr="00920004" w:rsidDel="00AB715C" w:rsidRDefault="00980771" w:rsidP="00BD0851">
            <w:pPr>
              <w:spacing w:before="240" w:line="0" w:lineRule="atLeast"/>
              <w:rPr>
                <w:del w:id="23847" w:author="phuong vu" w:date="2018-11-27T14:57:00Z"/>
                <w:lang w:val="en-US"/>
                <w:rPrChange w:id="23848" w:author="phuong vu" w:date="2018-11-30T22:36:00Z">
                  <w:rPr>
                    <w:del w:id="23849" w:author="phuong vu" w:date="2018-11-27T14:57:00Z"/>
                    <w:lang w:val="en-US"/>
                  </w:rPr>
                </w:rPrChange>
              </w:rPr>
              <w:pPrChange w:id="23850" w:author="phuong vu" w:date="2018-11-30T14:16:00Z">
                <w:pPr>
                  <w:spacing w:line="360" w:lineRule="auto"/>
                </w:pPr>
              </w:pPrChange>
            </w:pPr>
            <w:del w:id="23851" w:author="phuong vu" w:date="2018-11-27T14:57:00Z">
              <w:r w:rsidRPr="00920004" w:rsidDel="00AB715C">
                <w:rPr>
                  <w:lang w:val="en-US"/>
                  <w:rPrChange w:id="23852" w:author="phuong vu" w:date="2018-11-30T22:36:00Z">
                    <w:rPr>
                      <w:lang w:val="en-US"/>
                    </w:rPr>
                  </w:rPrChange>
                </w:rPr>
                <w:delText>inputText</w:delText>
              </w:r>
              <w:bookmarkStart w:id="23853" w:name="_Toc531102135"/>
              <w:bookmarkStart w:id="23854" w:name="_Toc531103083"/>
              <w:bookmarkStart w:id="23855" w:name="_Toc531359324"/>
              <w:bookmarkStart w:id="23856" w:name="_Toc531360305"/>
              <w:bookmarkStart w:id="23857" w:name="_Toc531381147"/>
              <w:bookmarkEnd w:id="23853"/>
              <w:bookmarkEnd w:id="23854"/>
              <w:bookmarkEnd w:id="23855"/>
              <w:bookmarkEnd w:id="23856"/>
              <w:bookmarkEnd w:id="23857"/>
            </w:del>
          </w:p>
        </w:tc>
        <w:tc>
          <w:tcPr>
            <w:tcW w:w="2970" w:type="dxa"/>
          </w:tcPr>
          <w:p w14:paraId="17DF29BF" w14:textId="7BB883B2" w:rsidR="00263449" w:rsidRPr="00920004" w:rsidDel="00AB715C" w:rsidRDefault="00263449" w:rsidP="00BD0851">
            <w:pPr>
              <w:spacing w:before="240" w:line="0" w:lineRule="atLeast"/>
              <w:rPr>
                <w:del w:id="23858" w:author="phuong vu" w:date="2018-11-27T14:57:00Z"/>
                <w:lang w:val="en-US"/>
                <w:rPrChange w:id="23859" w:author="phuong vu" w:date="2018-11-30T22:36:00Z">
                  <w:rPr>
                    <w:del w:id="23860" w:author="phuong vu" w:date="2018-11-27T14:57:00Z"/>
                    <w:lang w:val="en-US"/>
                  </w:rPr>
                </w:rPrChange>
              </w:rPr>
              <w:pPrChange w:id="23861" w:author="phuong vu" w:date="2018-11-30T14:16:00Z">
                <w:pPr>
                  <w:spacing w:line="360" w:lineRule="auto"/>
                </w:pPr>
              </w:pPrChange>
            </w:pPr>
            <w:bookmarkStart w:id="23862" w:name="_Toc531102136"/>
            <w:bookmarkStart w:id="23863" w:name="_Toc531103084"/>
            <w:bookmarkStart w:id="23864" w:name="_Toc531359325"/>
            <w:bookmarkStart w:id="23865" w:name="_Toc531360306"/>
            <w:bookmarkStart w:id="23866" w:name="_Toc531381148"/>
            <w:bookmarkEnd w:id="23862"/>
            <w:bookmarkEnd w:id="23863"/>
            <w:bookmarkEnd w:id="23864"/>
            <w:bookmarkEnd w:id="23865"/>
            <w:bookmarkEnd w:id="23866"/>
          </w:p>
        </w:tc>
        <w:tc>
          <w:tcPr>
            <w:tcW w:w="1266" w:type="dxa"/>
          </w:tcPr>
          <w:p w14:paraId="67514460" w14:textId="70A13CF8" w:rsidR="00263449" w:rsidRPr="00920004" w:rsidDel="00AB715C" w:rsidRDefault="00263449" w:rsidP="00BD0851">
            <w:pPr>
              <w:spacing w:before="240" w:line="0" w:lineRule="atLeast"/>
              <w:jc w:val="center"/>
              <w:rPr>
                <w:del w:id="23867" w:author="phuong vu" w:date="2018-11-27T14:57:00Z"/>
                <w:lang w:val="en-US"/>
                <w:rPrChange w:id="23868" w:author="phuong vu" w:date="2018-11-30T22:36:00Z">
                  <w:rPr>
                    <w:del w:id="23869" w:author="phuong vu" w:date="2018-11-27T14:57:00Z"/>
                    <w:lang w:val="en-US"/>
                  </w:rPr>
                </w:rPrChange>
              </w:rPr>
              <w:pPrChange w:id="23870" w:author="phuong vu" w:date="2018-11-30T14:16:00Z">
                <w:pPr>
                  <w:spacing w:line="360" w:lineRule="auto"/>
                  <w:jc w:val="center"/>
                </w:pPr>
              </w:pPrChange>
            </w:pPr>
            <w:bookmarkStart w:id="23871" w:name="_Toc531102137"/>
            <w:bookmarkStart w:id="23872" w:name="_Toc531103085"/>
            <w:bookmarkStart w:id="23873" w:name="_Toc531359326"/>
            <w:bookmarkStart w:id="23874" w:name="_Toc531360307"/>
            <w:bookmarkStart w:id="23875" w:name="_Toc531381149"/>
            <w:bookmarkEnd w:id="23871"/>
            <w:bookmarkEnd w:id="23872"/>
            <w:bookmarkEnd w:id="23873"/>
            <w:bookmarkEnd w:id="23874"/>
            <w:bookmarkEnd w:id="23875"/>
          </w:p>
        </w:tc>
        <w:tc>
          <w:tcPr>
            <w:tcW w:w="1756" w:type="dxa"/>
          </w:tcPr>
          <w:p w14:paraId="33B8F55C" w14:textId="74ACF94A" w:rsidR="00263449" w:rsidRPr="00920004" w:rsidDel="00AB715C" w:rsidRDefault="00263449" w:rsidP="00BD0851">
            <w:pPr>
              <w:spacing w:before="240" w:line="0" w:lineRule="atLeast"/>
              <w:rPr>
                <w:del w:id="23876" w:author="phuong vu" w:date="2018-11-27T14:57:00Z"/>
                <w:lang w:val="en-US"/>
                <w:rPrChange w:id="23877" w:author="phuong vu" w:date="2018-11-30T22:36:00Z">
                  <w:rPr>
                    <w:del w:id="23878" w:author="phuong vu" w:date="2018-11-27T14:57:00Z"/>
                    <w:lang w:val="en-US"/>
                  </w:rPr>
                </w:rPrChange>
              </w:rPr>
              <w:pPrChange w:id="23879" w:author="phuong vu" w:date="2018-11-30T14:16:00Z">
                <w:pPr>
                  <w:spacing w:line="360" w:lineRule="auto"/>
                </w:pPr>
              </w:pPrChange>
            </w:pPr>
            <w:bookmarkStart w:id="23880" w:name="_Toc531102138"/>
            <w:bookmarkStart w:id="23881" w:name="_Toc531103086"/>
            <w:bookmarkStart w:id="23882" w:name="_Toc531359327"/>
            <w:bookmarkStart w:id="23883" w:name="_Toc531360308"/>
            <w:bookmarkStart w:id="23884" w:name="_Toc531381150"/>
            <w:bookmarkEnd w:id="23880"/>
            <w:bookmarkEnd w:id="23881"/>
            <w:bookmarkEnd w:id="23882"/>
            <w:bookmarkEnd w:id="23883"/>
            <w:bookmarkEnd w:id="23884"/>
          </w:p>
        </w:tc>
        <w:bookmarkStart w:id="23885" w:name="_Toc531102139"/>
        <w:bookmarkStart w:id="23886" w:name="_Toc531103087"/>
        <w:bookmarkStart w:id="23887" w:name="_Toc531359328"/>
        <w:bookmarkStart w:id="23888" w:name="_Toc531360309"/>
        <w:bookmarkStart w:id="23889" w:name="_Toc531381151"/>
        <w:bookmarkEnd w:id="23885"/>
        <w:bookmarkEnd w:id="23886"/>
        <w:bookmarkEnd w:id="23887"/>
        <w:bookmarkEnd w:id="23888"/>
        <w:bookmarkEnd w:id="23889"/>
      </w:tr>
      <w:tr w:rsidR="00263449" w:rsidRPr="00920004" w:rsidDel="00AB715C" w14:paraId="12EA6AC9" w14:textId="5AFA7048" w:rsidTr="00A72A60">
        <w:trPr>
          <w:del w:id="23890" w:author="phuong vu" w:date="2018-11-27T14:57:00Z"/>
        </w:trPr>
        <w:tc>
          <w:tcPr>
            <w:tcW w:w="805" w:type="dxa"/>
          </w:tcPr>
          <w:p w14:paraId="2F27551F" w14:textId="40D33CF5" w:rsidR="00263449" w:rsidRPr="00920004" w:rsidDel="00AB715C" w:rsidRDefault="00263449" w:rsidP="00BD0851">
            <w:pPr>
              <w:spacing w:before="240" w:line="0" w:lineRule="atLeast"/>
              <w:jc w:val="center"/>
              <w:rPr>
                <w:del w:id="23891" w:author="phuong vu" w:date="2018-11-27T14:57:00Z"/>
                <w:lang w:val="en-US"/>
                <w:rPrChange w:id="23892" w:author="phuong vu" w:date="2018-11-30T22:36:00Z">
                  <w:rPr>
                    <w:del w:id="23893" w:author="phuong vu" w:date="2018-11-27T14:57:00Z"/>
                    <w:lang w:val="en-US"/>
                  </w:rPr>
                </w:rPrChange>
              </w:rPr>
              <w:pPrChange w:id="23894" w:author="phuong vu" w:date="2018-11-30T14:16:00Z">
                <w:pPr>
                  <w:spacing w:line="360" w:lineRule="auto"/>
                  <w:jc w:val="center"/>
                </w:pPr>
              </w:pPrChange>
            </w:pPr>
            <w:del w:id="23895" w:author="phuong vu" w:date="2018-11-27T14:57:00Z">
              <w:r w:rsidRPr="00920004" w:rsidDel="00AB715C">
                <w:rPr>
                  <w:lang w:val="en-US"/>
                  <w:rPrChange w:id="23896" w:author="phuong vu" w:date="2018-11-30T22:36:00Z">
                    <w:rPr>
                      <w:lang w:val="en-US"/>
                    </w:rPr>
                  </w:rPrChange>
                </w:rPr>
                <w:delText>12</w:delText>
              </w:r>
              <w:bookmarkStart w:id="23897" w:name="_Toc531102140"/>
              <w:bookmarkStart w:id="23898" w:name="_Toc531103088"/>
              <w:bookmarkStart w:id="23899" w:name="_Toc531359329"/>
              <w:bookmarkStart w:id="23900" w:name="_Toc531360310"/>
              <w:bookmarkStart w:id="23901" w:name="_Toc531381152"/>
              <w:bookmarkEnd w:id="23897"/>
              <w:bookmarkEnd w:id="23898"/>
              <w:bookmarkEnd w:id="23899"/>
              <w:bookmarkEnd w:id="23900"/>
              <w:bookmarkEnd w:id="23901"/>
            </w:del>
          </w:p>
        </w:tc>
        <w:tc>
          <w:tcPr>
            <w:tcW w:w="1980" w:type="dxa"/>
          </w:tcPr>
          <w:p w14:paraId="12F961E7" w14:textId="73EB6531" w:rsidR="00263449" w:rsidRPr="00920004" w:rsidDel="00AB715C" w:rsidRDefault="00980771" w:rsidP="00BD0851">
            <w:pPr>
              <w:spacing w:before="240" w:line="0" w:lineRule="atLeast"/>
              <w:rPr>
                <w:del w:id="23902" w:author="phuong vu" w:date="2018-11-27T14:57:00Z"/>
                <w:lang w:val="en-US"/>
                <w:rPrChange w:id="23903" w:author="phuong vu" w:date="2018-11-30T22:36:00Z">
                  <w:rPr>
                    <w:del w:id="23904" w:author="phuong vu" w:date="2018-11-27T14:57:00Z"/>
                    <w:lang w:val="en-US"/>
                  </w:rPr>
                </w:rPrChange>
              </w:rPr>
              <w:pPrChange w:id="23905" w:author="phuong vu" w:date="2018-11-30T14:16:00Z">
                <w:pPr>
                  <w:spacing w:line="360" w:lineRule="auto"/>
                </w:pPr>
              </w:pPrChange>
            </w:pPr>
            <w:del w:id="23906" w:author="phuong vu" w:date="2018-11-27T14:57:00Z">
              <w:r w:rsidRPr="00920004" w:rsidDel="00AB715C">
                <w:rPr>
                  <w:lang w:val="en-US"/>
                  <w:rPrChange w:id="23907" w:author="phuong vu" w:date="2018-11-30T22:36:00Z">
                    <w:rPr>
                      <w:lang w:val="en-US"/>
                    </w:rPr>
                  </w:rPrChange>
                </w:rPr>
                <w:delText>inputText</w:delText>
              </w:r>
              <w:bookmarkStart w:id="23908" w:name="_Toc531102141"/>
              <w:bookmarkStart w:id="23909" w:name="_Toc531103089"/>
              <w:bookmarkStart w:id="23910" w:name="_Toc531359330"/>
              <w:bookmarkStart w:id="23911" w:name="_Toc531360311"/>
              <w:bookmarkStart w:id="23912" w:name="_Toc531381153"/>
              <w:bookmarkEnd w:id="23908"/>
              <w:bookmarkEnd w:id="23909"/>
              <w:bookmarkEnd w:id="23910"/>
              <w:bookmarkEnd w:id="23911"/>
              <w:bookmarkEnd w:id="23912"/>
            </w:del>
          </w:p>
        </w:tc>
        <w:tc>
          <w:tcPr>
            <w:tcW w:w="2970" w:type="dxa"/>
          </w:tcPr>
          <w:p w14:paraId="042D9404" w14:textId="47413CC7" w:rsidR="00263449" w:rsidRPr="00920004" w:rsidDel="00AB715C" w:rsidRDefault="00263449" w:rsidP="00BD0851">
            <w:pPr>
              <w:spacing w:before="240" w:line="0" w:lineRule="atLeast"/>
              <w:rPr>
                <w:del w:id="23913" w:author="phuong vu" w:date="2018-11-27T14:57:00Z"/>
                <w:lang w:val="en-US"/>
                <w:rPrChange w:id="23914" w:author="phuong vu" w:date="2018-11-30T22:36:00Z">
                  <w:rPr>
                    <w:del w:id="23915" w:author="phuong vu" w:date="2018-11-27T14:57:00Z"/>
                    <w:lang w:val="en-US"/>
                  </w:rPr>
                </w:rPrChange>
              </w:rPr>
              <w:pPrChange w:id="23916" w:author="phuong vu" w:date="2018-11-30T14:16:00Z">
                <w:pPr>
                  <w:spacing w:line="360" w:lineRule="auto"/>
                </w:pPr>
              </w:pPrChange>
            </w:pPr>
            <w:bookmarkStart w:id="23917" w:name="_Toc531102142"/>
            <w:bookmarkStart w:id="23918" w:name="_Toc531103090"/>
            <w:bookmarkStart w:id="23919" w:name="_Toc531359331"/>
            <w:bookmarkStart w:id="23920" w:name="_Toc531360312"/>
            <w:bookmarkStart w:id="23921" w:name="_Toc531381154"/>
            <w:bookmarkEnd w:id="23917"/>
            <w:bookmarkEnd w:id="23918"/>
            <w:bookmarkEnd w:id="23919"/>
            <w:bookmarkEnd w:id="23920"/>
            <w:bookmarkEnd w:id="23921"/>
          </w:p>
        </w:tc>
        <w:tc>
          <w:tcPr>
            <w:tcW w:w="1266" w:type="dxa"/>
          </w:tcPr>
          <w:p w14:paraId="639420A9" w14:textId="2CC570CA" w:rsidR="00263449" w:rsidRPr="00920004" w:rsidDel="00AB715C" w:rsidRDefault="00263449" w:rsidP="00BD0851">
            <w:pPr>
              <w:spacing w:before="240" w:line="0" w:lineRule="atLeast"/>
              <w:jc w:val="center"/>
              <w:rPr>
                <w:del w:id="23922" w:author="phuong vu" w:date="2018-11-27T14:57:00Z"/>
                <w:lang w:val="en-US"/>
                <w:rPrChange w:id="23923" w:author="phuong vu" w:date="2018-11-30T22:36:00Z">
                  <w:rPr>
                    <w:del w:id="23924" w:author="phuong vu" w:date="2018-11-27T14:57:00Z"/>
                    <w:lang w:val="en-US"/>
                  </w:rPr>
                </w:rPrChange>
              </w:rPr>
              <w:pPrChange w:id="23925" w:author="phuong vu" w:date="2018-11-30T14:16:00Z">
                <w:pPr>
                  <w:spacing w:line="360" w:lineRule="auto"/>
                  <w:jc w:val="center"/>
                </w:pPr>
              </w:pPrChange>
            </w:pPr>
            <w:bookmarkStart w:id="23926" w:name="_Toc531102143"/>
            <w:bookmarkStart w:id="23927" w:name="_Toc531103091"/>
            <w:bookmarkStart w:id="23928" w:name="_Toc531359332"/>
            <w:bookmarkStart w:id="23929" w:name="_Toc531360313"/>
            <w:bookmarkStart w:id="23930" w:name="_Toc531381155"/>
            <w:bookmarkEnd w:id="23926"/>
            <w:bookmarkEnd w:id="23927"/>
            <w:bookmarkEnd w:id="23928"/>
            <w:bookmarkEnd w:id="23929"/>
            <w:bookmarkEnd w:id="23930"/>
          </w:p>
        </w:tc>
        <w:tc>
          <w:tcPr>
            <w:tcW w:w="1756" w:type="dxa"/>
          </w:tcPr>
          <w:p w14:paraId="44B5F0F9" w14:textId="2D84CEB3" w:rsidR="00263449" w:rsidRPr="00920004" w:rsidDel="00AB715C" w:rsidRDefault="00263449" w:rsidP="00BD0851">
            <w:pPr>
              <w:spacing w:before="240" w:line="0" w:lineRule="atLeast"/>
              <w:rPr>
                <w:del w:id="23931" w:author="phuong vu" w:date="2018-11-27T14:57:00Z"/>
                <w:lang w:val="en-US"/>
                <w:rPrChange w:id="23932" w:author="phuong vu" w:date="2018-11-30T22:36:00Z">
                  <w:rPr>
                    <w:del w:id="23933" w:author="phuong vu" w:date="2018-11-27T14:57:00Z"/>
                    <w:lang w:val="en-US"/>
                  </w:rPr>
                </w:rPrChange>
              </w:rPr>
              <w:pPrChange w:id="23934" w:author="phuong vu" w:date="2018-11-30T14:16:00Z">
                <w:pPr>
                  <w:spacing w:line="360" w:lineRule="auto"/>
                </w:pPr>
              </w:pPrChange>
            </w:pPr>
            <w:bookmarkStart w:id="23935" w:name="_Toc531102144"/>
            <w:bookmarkStart w:id="23936" w:name="_Toc531103092"/>
            <w:bookmarkStart w:id="23937" w:name="_Toc531359333"/>
            <w:bookmarkStart w:id="23938" w:name="_Toc531360314"/>
            <w:bookmarkStart w:id="23939" w:name="_Toc531381156"/>
            <w:bookmarkEnd w:id="23935"/>
            <w:bookmarkEnd w:id="23936"/>
            <w:bookmarkEnd w:id="23937"/>
            <w:bookmarkEnd w:id="23938"/>
            <w:bookmarkEnd w:id="23939"/>
          </w:p>
        </w:tc>
        <w:bookmarkStart w:id="23940" w:name="_Toc531102145"/>
        <w:bookmarkStart w:id="23941" w:name="_Toc531103093"/>
        <w:bookmarkStart w:id="23942" w:name="_Toc531359334"/>
        <w:bookmarkStart w:id="23943" w:name="_Toc531360315"/>
        <w:bookmarkStart w:id="23944" w:name="_Toc531381157"/>
        <w:bookmarkEnd w:id="23940"/>
        <w:bookmarkEnd w:id="23941"/>
        <w:bookmarkEnd w:id="23942"/>
        <w:bookmarkEnd w:id="23943"/>
        <w:bookmarkEnd w:id="23944"/>
      </w:tr>
      <w:tr w:rsidR="00263449" w:rsidRPr="00920004" w:rsidDel="00AB715C" w14:paraId="4136DCF5" w14:textId="74A1B205" w:rsidTr="00A72A60">
        <w:trPr>
          <w:del w:id="23945" w:author="phuong vu" w:date="2018-11-27T14:57:00Z"/>
        </w:trPr>
        <w:tc>
          <w:tcPr>
            <w:tcW w:w="805" w:type="dxa"/>
          </w:tcPr>
          <w:p w14:paraId="6B594D18" w14:textId="5C8E9E4B" w:rsidR="00263449" w:rsidRPr="00920004" w:rsidDel="00AB715C" w:rsidRDefault="00263449" w:rsidP="00BD0851">
            <w:pPr>
              <w:spacing w:before="240" w:line="0" w:lineRule="atLeast"/>
              <w:jc w:val="center"/>
              <w:rPr>
                <w:del w:id="23946" w:author="phuong vu" w:date="2018-11-27T14:57:00Z"/>
                <w:lang w:val="en-US"/>
                <w:rPrChange w:id="23947" w:author="phuong vu" w:date="2018-11-30T22:36:00Z">
                  <w:rPr>
                    <w:del w:id="23948" w:author="phuong vu" w:date="2018-11-27T14:57:00Z"/>
                    <w:lang w:val="en-US"/>
                  </w:rPr>
                </w:rPrChange>
              </w:rPr>
              <w:pPrChange w:id="23949" w:author="phuong vu" w:date="2018-11-30T14:16:00Z">
                <w:pPr>
                  <w:spacing w:line="360" w:lineRule="auto"/>
                  <w:jc w:val="center"/>
                </w:pPr>
              </w:pPrChange>
            </w:pPr>
            <w:del w:id="23950" w:author="phuong vu" w:date="2018-11-27T14:57:00Z">
              <w:r w:rsidRPr="00920004" w:rsidDel="00AB715C">
                <w:rPr>
                  <w:lang w:val="en-US"/>
                  <w:rPrChange w:id="23951" w:author="phuong vu" w:date="2018-11-30T22:36:00Z">
                    <w:rPr>
                      <w:lang w:val="en-US"/>
                    </w:rPr>
                  </w:rPrChange>
                </w:rPr>
                <w:delText>13</w:delText>
              </w:r>
              <w:bookmarkStart w:id="23952" w:name="_Toc531102146"/>
              <w:bookmarkStart w:id="23953" w:name="_Toc531103094"/>
              <w:bookmarkStart w:id="23954" w:name="_Toc531359335"/>
              <w:bookmarkStart w:id="23955" w:name="_Toc531360316"/>
              <w:bookmarkStart w:id="23956" w:name="_Toc531381158"/>
              <w:bookmarkEnd w:id="23952"/>
              <w:bookmarkEnd w:id="23953"/>
              <w:bookmarkEnd w:id="23954"/>
              <w:bookmarkEnd w:id="23955"/>
              <w:bookmarkEnd w:id="23956"/>
            </w:del>
          </w:p>
        </w:tc>
        <w:tc>
          <w:tcPr>
            <w:tcW w:w="1980" w:type="dxa"/>
          </w:tcPr>
          <w:p w14:paraId="5BEF8D20" w14:textId="606FD46D" w:rsidR="00263449" w:rsidRPr="00920004" w:rsidDel="00AB715C" w:rsidRDefault="00980771" w:rsidP="00BD0851">
            <w:pPr>
              <w:spacing w:before="240" w:line="0" w:lineRule="atLeast"/>
              <w:rPr>
                <w:del w:id="23957" w:author="phuong vu" w:date="2018-11-27T14:57:00Z"/>
                <w:lang w:val="en-US"/>
                <w:rPrChange w:id="23958" w:author="phuong vu" w:date="2018-11-30T22:36:00Z">
                  <w:rPr>
                    <w:del w:id="23959" w:author="phuong vu" w:date="2018-11-27T14:57:00Z"/>
                    <w:lang w:val="en-US"/>
                  </w:rPr>
                </w:rPrChange>
              </w:rPr>
              <w:pPrChange w:id="23960" w:author="phuong vu" w:date="2018-11-30T14:16:00Z">
                <w:pPr>
                  <w:spacing w:line="360" w:lineRule="auto"/>
                </w:pPr>
              </w:pPrChange>
            </w:pPr>
            <w:del w:id="23961" w:author="phuong vu" w:date="2018-11-15T18:03:00Z">
              <w:r w:rsidRPr="00920004" w:rsidDel="006D04E7">
                <w:rPr>
                  <w:lang w:val="en-US"/>
                  <w:rPrChange w:id="23962" w:author="phuong vu" w:date="2018-11-30T22:36:00Z">
                    <w:rPr>
                      <w:lang w:val="en-US"/>
                    </w:rPr>
                  </w:rPrChange>
                </w:rPr>
                <w:delText>inputText</w:delText>
              </w:r>
            </w:del>
            <w:bookmarkStart w:id="23963" w:name="_Toc531102147"/>
            <w:bookmarkStart w:id="23964" w:name="_Toc531103095"/>
            <w:bookmarkStart w:id="23965" w:name="_Toc531359336"/>
            <w:bookmarkStart w:id="23966" w:name="_Toc531360317"/>
            <w:bookmarkStart w:id="23967" w:name="_Toc531381159"/>
            <w:bookmarkEnd w:id="23963"/>
            <w:bookmarkEnd w:id="23964"/>
            <w:bookmarkEnd w:id="23965"/>
            <w:bookmarkEnd w:id="23966"/>
            <w:bookmarkEnd w:id="23967"/>
          </w:p>
        </w:tc>
        <w:tc>
          <w:tcPr>
            <w:tcW w:w="2970" w:type="dxa"/>
          </w:tcPr>
          <w:p w14:paraId="1005E4C3" w14:textId="40803344" w:rsidR="00263449" w:rsidRPr="00920004" w:rsidDel="00AB715C" w:rsidRDefault="00263449" w:rsidP="00BD0851">
            <w:pPr>
              <w:spacing w:before="240" w:line="0" w:lineRule="atLeast"/>
              <w:rPr>
                <w:del w:id="23968" w:author="phuong vu" w:date="2018-11-27T14:57:00Z"/>
                <w:lang w:val="en-US"/>
                <w:rPrChange w:id="23969" w:author="phuong vu" w:date="2018-11-30T22:36:00Z">
                  <w:rPr>
                    <w:del w:id="23970" w:author="phuong vu" w:date="2018-11-27T14:57:00Z"/>
                    <w:lang w:val="en-US"/>
                  </w:rPr>
                </w:rPrChange>
              </w:rPr>
              <w:pPrChange w:id="23971" w:author="phuong vu" w:date="2018-11-30T14:16:00Z">
                <w:pPr>
                  <w:spacing w:line="360" w:lineRule="auto"/>
                </w:pPr>
              </w:pPrChange>
            </w:pPr>
            <w:bookmarkStart w:id="23972" w:name="_Toc531102148"/>
            <w:bookmarkStart w:id="23973" w:name="_Toc531103096"/>
            <w:bookmarkStart w:id="23974" w:name="_Toc531359337"/>
            <w:bookmarkStart w:id="23975" w:name="_Toc531360318"/>
            <w:bookmarkStart w:id="23976" w:name="_Toc531381160"/>
            <w:bookmarkEnd w:id="23972"/>
            <w:bookmarkEnd w:id="23973"/>
            <w:bookmarkEnd w:id="23974"/>
            <w:bookmarkEnd w:id="23975"/>
            <w:bookmarkEnd w:id="23976"/>
          </w:p>
        </w:tc>
        <w:tc>
          <w:tcPr>
            <w:tcW w:w="1266" w:type="dxa"/>
          </w:tcPr>
          <w:p w14:paraId="4D25C20A" w14:textId="113B8D6D" w:rsidR="00263449" w:rsidRPr="00920004" w:rsidDel="00AB715C" w:rsidRDefault="00263449" w:rsidP="00BD0851">
            <w:pPr>
              <w:spacing w:before="240" w:line="0" w:lineRule="atLeast"/>
              <w:jc w:val="center"/>
              <w:rPr>
                <w:del w:id="23977" w:author="phuong vu" w:date="2018-11-27T14:57:00Z"/>
                <w:lang w:val="en-US"/>
                <w:rPrChange w:id="23978" w:author="phuong vu" w:date="2018-11-30T22:36:00Z">
                  <w:rPr>
                    <w:del w:id="23979" w:author="phuong vu" w:date="2018-11-27T14:57:00Z"/>
                    <w:lang w:val="en-US"/>
                  </w:rPr>
                </w:rPrChange>
              </w:rPr>
              <w:pPrChange w:id="23980" w:author="phuong vu" w:date="2018-11-30T14:16:00Z">
                <w:pPr>
                  <w:spacing w:line="360" w:lineRule="auto"/>
                  <w:jc w:val="center"/>
                </w:pPr>
              </w:pPrChange>
            </w:pPr>
            <w:bookmarkStart w:id="23981" w:name="_Toc531102149"/>
            <w:bookmarkStart w:id="23982" w:name="_Toc531103097"/>
            <w:bookmarkStart w:id="23983" w:name="_Toc531359338"/>
            <w:bookmarkStart w:id="23984" w:name="_Toc531360319"/>
            <w:bookmarkStart w:id="23985" w:name="_Toc531381161"/>
            <w:bookmarkEnd w:id="23981"/>
            <w:bookmarkEnd w:id="23982"/>
            <w:bookmarkEnd w:id="23983"/>
            <w:bookmarkEnd w:id="23984"/>
            <w:bookmarkEnd w:id="23985"/>
          </w:p>
        </w:tc>
        <w:tc>
          <w:tcPr>
            <w:tcW w:w="1756" w:type="dxa"/>
          </w:tcPr>
          <w:p w14:paraId="3C91D220" w14:textId="34AD3A48" w:rsidR="00263449" w:rsidRPr="00920004" w:rsidDel="00AB715C" w:rsidRDefault="00263449" w:rsidP="00BD0851">
            <w:pPr>
              <w:spacing w:before="240" w:line="0" w:lineRule="atLeast"/>
              <w:rPr>
                <w:del w:id="23986" w:author="phuong vu" w:date="2018-11-27T14:57:00Z"/>
                <w:lang w:val="en-US"/>
                <w:rPrChange w:id="23987" w:author="phuong vu" w:date="2018-11-30T22:36:00Z">
                  <w:rPr>
                    <w:del w:id="23988" w:author="phuong vu" w:date="2018-11-27T14:57:00Z"/>
                    <w:lang w:val="en-US"/>
                  </w:rPr>
                </w:rPrChange>
              </w:rPr>
              <w:pPrChange w:id="23989" w:author="phuong vu" w:date="2018-11-30T14:16:00Z">
                <w:pPr>
                  <w:spacing w:line="360" w:lineRule="auto"/>
                </w:pPr>
              </w:pPrChange>
            </w:pPr>
            <w:bookmarkStart w:id="23990" w:name="_Toc531102150"/>
            <w:bookmarkStart w:id="23991" w:name="_Toc531103098"/>
            <w:bookmarkStart w:id="23992" w:name="_Toc531359339"/>
            <w:bookmarkStart w:id="23993" w:name="_Toc531360320"/>
            <w:bookmarkStart w:id="23994" w:name="_Toc531381162"/>
            <w:bookmarkEnd w:id="23990"/>
            <w:bookmarkEnd w:id="23991"/>
            <w:bookmarkEnd w:id="23992"/>
            <w:bookmarkEnd w:id="23993"/>
            <w:bookmarkEnd w:id="23994"/>
          </w:p>
        </w:tc>
        <w:bookmarkStart w:id="23995" w:name="_Toc531102151"/>
        <w:bookmarkStart w:id="23996" w:name="_Toc531103099"/>
        <w:bookmarkStart w:id="23997" w:name="_Toc531359340"/>
        <w:bookmarkStart w:id="23998" w:name="_Toc531360321"/>
        <w:bookmarkStart w:id="23999" w:name="_Toc531381163"/>
        <w:bookmarkEnd w:id="23995"/>
        <w:bookmarkEnd w:id="23996"/>
        <w:bookmarkEnd w:id="23997"/>
        <w:bookmarkEnd w:id="23998"/>
        <w:bookmarkEnd w:id="23999"/>
      </w:tr>
      <w:tr w:rsidR="00263449" w:rsidRPr="00920004" w:rsidDel="00AB715C" w14:paraId="3EFEBA48" w14:textId="5365A7A5" w:rsidTr="00A72A60">
        <w:trPr>
          <w:del w:id="24000" w:author="phuong vu" w:date="2018-11-27T14:57:00Z"/>
        </w:trPr>
        <w:tc>
          <w:tcPr>
            <w:tcW w:w="805" w:type="dxa"/>
          </w:tcPr>
          <w:p w14:paraId="675136BD" w14:textId="3BD6C8F6" w:rsidR="00263449" w:rsidRPr="00920004" w:rsidDel="00AB715C" w:rsidRDefault="00263449" w:rsidP="00BD0851">
            <w:pPr>
              <w:spacing w:before="240" w:line="0" w:lineRule="atLeast"/>
              <w:jc w:val="center"/>
              <w:rPr>
                <w:del w:id="24001" w:author="phuong vu" w:date="2018-11-27T14:57:00Z"/>
                <w:lang w:val="en-US"/>
                <w:rPrChange w:id="24002" w:author="phuong vu" w:date="2018-11-30T22:36:00Z">
                  <w:rPr>
                    <w:del w:id="24003" w:author="phuong vu" w:date="2018-11-27T14:57:00Z"/>
                    <w:lang w:val="en-US"/>
                  </w:rPr>
                </w:rPrChange>
              </w:rPr>
              <w:pPrChange w:id="24004" w:author="phuong vu" w:date="2018-11-30T14:16:00Z">
                <w:pPr>
                  <w:spacing w:line="360" w:lineRule="auto"/>
                  <w:jc w:val="center"/>
                </w:pPr>
              </w:pPrChange>
            </w:pPr>
            <w:del w:id="24005" w:author="phuong vu" w:date="2018-11-27T14:57:00Z">
              <w:r w:rsidRPr="00920004" w:rsidDel="00AB715C">
                <w:rPr>
                  <w:lang w:val="en-US"/>
                  <w:rPrChange w:id="24006" w:author="phuong vu" w:date="2018-11-30T22:36:00Z">
                    <w:rPr>
                      <w:lang w:val="en-US"/>
                    </w:rPr>
                  </w:rPrChange>
                </w:rPr>
                <w:delText>14</w:delText>
              </w:r>
              <w:bookmarkStart w:id="24007" w:name="_Toc531102152"/>
              <w:bookmarkStart w:id="24008" w:name="_Toc531103100"/>
              <w:bookmarkStart w:id="24009" w:name="_Toc531359341"/>
              <w:bookmarkStart w:id="24010" w:name="_Toc531360322"/>
              <w:bookmarkStart w:id="24011" w:name="_Toc531381164"/>
              <w:bookmarkEnd w:id="24007"/>
              <w:bookmarkEnd w:id="24008"/>
              <w:bookmarkEnd w:id="24009"/>
              <w:bookmarkEnd w:id="24010"/>
              <w:bookmarkEnd w:id="24011"/>
            </w:del>
          </w:p>
        </w:tc>
        <w:tc>
          <w:tcPr>
            <w:tcW w:w="1980" w:type="dxa"/>
          </w:tcPr>
          <w:p w14:paraId="31ADF057" w14:textId="1EF03017" w:rsidR="00263449" w:rsidRPr="00920004" w:rsidDel="00AB715C" w:rsidRDefault="00980771" w:rsidP="00BD0851">
            <w:pPr>
              <w:spacing w:before="240" w:line="0" w:lineRule="atLeast"/>
              <w:rPr>
                <w:del w:id="24012" w:author="phuong vu" w:date="2018-11-27T14:57:00Z"/>
                <w:lang w:val="en-US"/>
                <w:rPrChange w:id="24013" w:author="phuong vu" w:date="2018-11-30T22:36:00Z">
                  <w:rPr>
                    <w:del w:id="24014" w:author="phuong vu" w:date="2018-11-27T14:57:00Z"/>
                    <w:lang w:val="en-US"/>
                  </w:rPr>
                </w:rPrChange>
              </w:rPr>
              <w:pPrChange w:id="24015" w:author="phuong vu" w:date="2018-11-30T14:16:00Z">
                <w:pPr>
                  <w:spacing w:line="360" w:lineRule="auto"/>
                </w:pPr>
              </w:pPrChange>
            </w:pPr>
            <w:del w:id="24016" w:author="phuong vu" w:date="2018-11-15T18:03:00Z">
              <w:r w:rsidRPr="00920004" w:rsidDel="006D04E7">
                <w:rPr>
                  <w:lang w:val="en-US"/>
                  <w:rPrChange w:id="24017" w:author="phuong vu" w:date="2018-11-30T22:36:00Z">
                    <w:rPr>
                      <w:lang w:val="en-US"/>
                    </w:rPr>
                  </w:rPrChange>
                </w:rPr>
                <w:delText>inputText</w:delText>
              </w:r>
            </w:del>
            <w:bookmarkStart w:id="24018" w:name="_Toc531102153"/>
            <w:bookmarkStart w:id="24019" w:name="_Toc531103101"/>
            <w:bookmarkStart w:id="24020" w:name="_Toc531359342"/>
            <w:bookmarkStart w:id="24021" w:name="_Toc531360323"/>
            <w:bookmarkStart w:id="24022" w:name="_Toc531381165"/>
            <w:bookmarkEnd w:id="24018"/>
            <w:bookmarkEnd w:id="24019"/>
            <w:bookmarkEnd w:id="24020"/>
            <w:bookmarkEnd w:id="24021"/>
            <w:bookmarkEnd w:id="24022"/>
          </w:p>
        </w:tc>
        <w:tc>
          <w:tcPr>
            <w:tcW w:w="2970" w:type="dxa"/>
          </w:tcPr>
          <w:p w14:paraId="78EA00DC" w14:textId="51723D55" w:rsidR="00263449" w:rsidRPr="00920004" w:rsidDel="00AB715C" w:rsidRDefault="00263449" w:rsidP="00BD0851">
            <w:pPr>
              <w:spacing w:before="240" w:line="0" w:lineRule="atLeast"/>
              <w:rPr>
                <w:del w:id="24023" w:author="phuong vu" w:date="2018-11-27T14:57:00Z"/>
                <w:lang w:val="en-US"/>
                <w:rPrChange w:id="24024" w:author="phuong vu" w:date="2018-11-30T22:36:00Z">
                  <w:rPr>
                    <w:del w:id="24025" w:author="phuong vu" w:date="2018-11-27T14:57:00Z"/>
                    <w:lang w:val="en-US"/>
                  </w:rPr>
                </w:rPrChange>
              </w:rPr>
              <w:pPrChange w:id="24026" w:author="phuong vu" w:date="2018-11-30T14:16:00Z">
                <w:pPr>
                  <w:spacing w:line="360" w:lineRule="auto"/>
                </w:pPr>
              </w:pPrChange>
            </w:pPr>
            <w:bookmarkStart w:id="24027" w:name="_Toc531102154"/>
            <w:bookmarkStart w:id="24028" w:name="_Toc531103102"/>
            <w:bookmarkStart w:id="24029" w:name="_Toc531359343"/>
            <w:bookmarkStart w:id="24030" w:name="_Toc531360324"/>
            <w:bookmarkStart w:id="24031" w:name="_Toc531381166"/>
            <w:bookmarkEnd w:id="24027"/>
            <w:bookmarkEnd w:id="24028"/>
            <w:bookmarkEnd w:id="24029"/>
            <w:bookmarkEnd w:id="24030"/>
            <w:bookmarkEnd w:id="24031"/>
          </w:p>
        </w:tc>
        <w:tc>
          <w:tcPr>
            <w:tcW w:w="1266" w:type="dxa"/>
          </w:tcPr>
          <w:p w14:paraId="442FEE29" w14:textId="26A7CC88" w:rsidR="00263449" w:rsidRPr="00920004" w:rsidDel="00AB715C" w:rsidRDefault="00263449" w:rsidP="00BD0851">
            <w:pPr>
              <w:spacing w:before="240" w:line="0" w:lineRule="atLeast"/>
              <w:jc w:val="center"/>
              <w:rPr>
                <w:del w:id="24032" w:author="phuong vu" w:date="2018-11-27T14:57:00Z"/>
                <w:lang w:val="en-US"/>
                <w:rPrChange w:id="24033" w:author="phuong vu" w:date="2018-11-30T22:36:00Z">
                  <w:rPr>
                    <w:del w:id="24034" w:author="phuong vu" w:date="2018-11-27T14:57:00Z"/>
                    <w:lang w:val="en-US"/>
                  </w:rPr>
                </w:rPrChange>
              </w:rPr>
              <w:pPrChange w:id="24035" w:author="phuong vu" w:date="2018-11-30T14:16:00Z">
                <w:pPr>
                  <w:spacing w:line="360" w:lineRule="auto"/>
                  <w:jc w:val="center"/>
                </w:pPr>
              </w:pPrChange>
            </w:pPr>
            <w:bookmarkStart w:id="24036" w:name="_Toc531102155"/>
            <w:bookmarkStart w:id="24037" w:name="_Toc531103103"/>
            <w:bookmarkStart w:id="24038" w:name="_Toc531359344"/>
            <w:bookmarkStart w:id="24039" w:name="_Toc531360325"/>
            <w:bookmarkStart w:id="24040" w:name="_Toc531381167"/>
            <w:bookmarkEnd w:id="24036"/>
            <w:bookmarkEnd w:id="24037"/>
            <w:bookmarkEnd w:id="24038"/>
            <w:bookmarkEnd w:id="24039"/>
            <w:bookmarkEnd w:id="24040"/>
          </w:p>
        </w:tc>
        <w:tc>
          <w:tcPr>
            <w:tcW w:w="1756" w:type="dxa"/>
          </w:tcPr>
          <w:p w14:paraId="7DD066A5" w14:textId="0E5E5167" w:rsidR="00263449" w:rsidRPr="00920004" w:rsidDel="00AB715C" w:rsidRDefault="00263449" w:rsidP="00BD0851">
            <w:pPr>
              <w:spacing w:before="240" w:line="0" w:lineRule="atLeast"/>
              <w:rPr>
                <w:del w:id="24041" w:author="phuong vu" w:date="2018-11-27T14:57:00Z"/>
                <w:lang w:val="en-US"/>
                <w:rPrChange w:id="24042" w:author="phuong vu" w:date="2018-11-30T22:36:00Z">
                  <w:rPr>
                    <w:del w:id="24043" w:author="phuong vu" w:date="2018-11-27T14:57:00Z"/>
                    <w:lang w:val="en-US"/>
                  </w:rPr>
                </w:rPrChange>
              </w:rPr>
              <w:pPrChange w:id="24044" w:author="phuong vu" w:date="2018-11-30T14:16:00Z">
                <w:pPr>
                  <w:spacing w:line="360" w:lineRule="auto"/>
                </w:pPr>
              </w:pPrChange>
            </w:pPr>
            <w:bookmarkStart w:id="24045" w:name="_Toc531102156"/>
            <w:bookmarkStart w:id="24046" w:name="_Toc531103104"/>
            <w:bookmarkStart w:id="24047" w:name="_Toc531359345"/>
            <w:bookmarkStart w:id="24048" w:name="_Toc531360326"/>
            <w:bookmarkStart w:id="24049" w:name="_Toc531381168"/>
            <w:bookmarkEnd w:id="24045"/>
            <w:bookmarkEnd w:id="24046"/>
            <w:bookmarkEnd w:id="24047"/>
            <w:bookmarkEnd w:id="24048"/>
            <w:bookmarkEnd w:id="24049"/>
          </w:p>
        </w:tc>
        <w:bookmarkStart w:id="24050" w:name="_Toc531102157"/>
        <w:bookmarkStart w:id="24051" w:name="_Toc531103105"/>
        <w:bookmarkStart w:id="24052" w:name="_Toc531359346"/>
        <w:bookmarkStart w:id="24053" w:name="_Toc531360327"/>
        <w:bookmarkStart w:id="24054" w:name="_Toc531381169"/>
        <w:bookmarkEnd w:id="24050"/>
        <w:bookmarkEnd w:id="24051"/>
        <w:bookmarkEnd w:id="24052"/>
        <w:bookmarkEnd w:id="24053"/>
        <w:bookmarkEnd w:id="24054"/>
      </w:tr>
      <w:tr w:rsidR="00263449" w:rsidRPr="00920004" w:rsidDel="00AB715C" w14:paraId="4F2B77DC" w14:textId="769A080C" w:rsidTr="00A72A60">
        <w:trPr>
          <w:del w:id="24055" w:author="phuong vu" w:date="2018-11-27T14:57:00Z"/>
        </w:trPr>
        <w:tc>
          <w:tcPr>
            <w:tcW w:w="805" w:type="dxa"/>
          </w:tcPr>
          <w:p w14:paraId="0A51FA2A" w14:textId="2DDAB804" w:rsidR="00263449" w:rsidRPr="00920004" w:rsidDel="00AB715C" w:rsidRDefault="00263449" w:rsidP="00BD0851">
            <w:pPr>
              <w:spacing w:before="240" w:line="0" w:lineRule="atLeast"/>
              <w:jc w:val="center"/>
              <w:rPr>
                <w:del w:id="24056" w:author="phuong vu" w:date="2018-11-27T14:57:00Z"/>
                <w:lang w:val="en-US"/>
                <w:rPrChange w:id="24057" w:author="phuong vu" w:date="2018-11-30T22:36:00Z">
                  <w:rPr>
                    <w:del w:id="24058" w:author="phuong vu" w:date="2018-11-27T14:57:00Z"/>
                    <w:lang w:val="en-US"/>
                  </w:rPr>
                </w:rPrChange>
              </w:rPr>
              <w:pPrChange w:id="24059" w:author="phuong vu" w:date="2018-11-30T14:16:00Z">
                <w:pPr>
                  <w:spacing w:line="360" w:lineRule="auto"/>
                  <w:jc w:val="center"/>
                </w:pPr>
              </w:pPrChange>
            </w:pPr>
            <w:del w:id="24060" w:author="phuong vu" w:date="2018-11-27T14:57:00Z">
              <w:r w:rsidRPr="00920004" w:rsidDel="00AB715C">
                <w:rPr>
                  <w:lang w:val="en-US"/>
                  <w:rPrChange w:id="24061" w:author="phuong vu" w:date="2018-11-30T22:36:00Z">
                    <w:rPr>
                      <w:lang w:val="en-US"/>
                    </w:rPr>
                  </w:rPrChange>
                </w:rPr>
                <w:delText>15</w:delText>
              </w:r>
              <w:bookmarkStart w:id="24062" w:name="_Toc531102158"/>
              <w:bookmarkStart w:id="24063" w:name="_Toc531103106"/>
              <w:bookmarkStart w:id="24064" w:name="_Toc531359347"/>
              <w:bookmarkStart w:id="24065" w:name="_Toc531360328"/>
              <w:bookmarkStart w:id="24066" w:name="_Toc531381170"/>
              <w:bookmarkEnd w:id="24062"/>
              <w:bookmarkEnd w:id="24063"/>
              <w:bookmarkEnd w:id="24064"/>
              <w:bookmarkEnd w:id="24065"/>
              <w:bookmarkEnd w:id="24066"/>
            </w:del>
          </w:p>
        </w:tc>
        <w:tc>
          <w:tcPr>
            <w:tcW w:w="1980" w:type="dxa"/>
          </w:tcPr>
          <w:p w14:paraId="05F6C20D" w14:textId="2F745B5F" w:rsidR="00263449" w:rsidRPr="00920004" w:rsidDel="00AB715C" w:rsidRDefault="00980771" w:rsidP="00BD0851">
            <w:pPr>
              <w:spacing w:before="240" w:line="0" w:lineRule="atLeast"/>
              <w:rPr>
                <w:del w:id="24067" w:author="phuong vu" w:date="2018-11-27T14:57:00Z"/>
                <w:lang w:val="en-US"/>
                <w:rPrChange w:id="24068" w:author="phuong vu" w:date="2018-11-30T22:36:00Z">
                  <w:rPr>
                    <w:del w:id="24069" w:author="phuong vu" w:date="2018-11-27T14:57:00Z"/>
                    <w:lang w:val="en-US"/>
                  </w:rPr>
                </w:rPrChange>
              </w:rPr>
              <w:pPrChange w:id="24070" w:author="phuong vu" w:date="2018-11-30T14:16:00Z">
                <w:pPr>
                  <w:spacing w:line="360" w:lineRule="auto"/>
                </w:pPr>
              </w:pPrChange>
            </w:pPr>
            <w:del w:id="24071" w:author="phuong vu" w:date="2018-11-15T18:03:00Z">
              <w:r w:rsidRPr="00920004" w:rsidDel="006D04E7">
                <w:rPr>
                  <w:lang w:val="en-US"/>
                  <w:rPrChange w:id="24072" w:author="phuong vu" w:date="2018-11-30T22:36:00Z">
                    <w:rPr>
                      <w:lang w:val="en-US"/>
                    </w:rPr>
                  </w:rPrChange>
                </w:rPr>
                <w:delText>inputText</w:delText>
              </w:r>
            </w:del>
            <w:bookmarkStart w:id="24073" w:name="_Toc531102159"/>
            <w:bookmarkStart w:id="24074" w:name="_Toc531103107"/>
            <w:bookmarkStart w:id="24075" w:name="_Toc531359348"/>
            <w:bookmarkStart w:id="24076" w:name="_Toc531360329"/>
            <w:bookmarkStart w:id="24077" w:name="_Toc531381171"/>
            <w:bookmarkEnd w:id="24073"/>
            <w:bookmarkEnd w:id="24074"/>
            <w:bookmarkEnd w:id="24075"/>
            <w:bookmarkEnd w:id="24076"/>
            <w:bookmarkEnd w:id="24077"/>
          </w:p>
        </w:tc>
        <w:tc>
          <w:tcPr>
            <w:tcW w:w="2970" w:type="dxa"/>
          </w:tcPr>
          <w:p w14:paraId="667F2751" w14:textId="0FC58F2D" w:rsidR="00263449" w:rsidRPr="00920004" w:rsidDel="00AB715C" w:rsidRDefault="00263449" w:rsidP="00BD0851">
            <w:pPr>
              <w:spacing w:before="240" w:line="0" w:lineRule="atLeast"/>
              <w:rPr>
                <w:del w:id="24078" w:author="phuong vu" w:date="2018-11-27T14:57:00Z"/>
                <w:lang w:val="en-US"/>
                <w:rPrChange w:id="24079" w:author="phuong vu" w:date="2018-11-30T22:36:00Z">
                  <w:rPr>
                    <w:del w:id="24080" w:author="phuong vu" w:date="2018-11-27T14:57:00Z"/>
                    <w:lang w:val="en-US"/>
                  </w:rPr>
                </w:rPrChange>
              </w:rPr>
              <w:pPrChange w:id="24081" w:author="phuong vu" w:date="2018-11-30T14:16:00Z">
                <w:pPr>
                  <w:spacing w:line="360" w:lineRule="auto"/>
                </w:pPr>
              </w:pPrChange>
            </w:pPr>
            <w:bookmarkStart w:id="24082" w:name="_Toc531102160"/>
            <w:bookmarkStart w:id="24083" w:name="_Toc531103108"/>
            <w:bookmarkStart w:id="24084" w:name="_Toc531359349"/>
            <w:bookmarkStart w:id="24085" w:name="_Toc531360330"/>
            <w:bookmarkStart w:id="24086" w:name="_Toc531381172"/>
            <w:bookmarkEnd w:id="24082"/>
            <w:bookmarkEnd w:id="24083"/>
            <w:bookmarkEnd w:id="24084"/>
            <w:bookmarkEnd w:id="24085"/>
            <w:bookmarkEnd w:id="24086"/>
          </w:p>
        </w:tc>
        <w:tc>
          <w:tcPr>
            <w:tcW w:w="1266" w:type="dxa"/>
          </w:tcPr>
          <w:p w14:paraId="371429EA" w14:textId="29125983" w:rsidR="00263449" w:rsidRPr="00920004" w:rsidDel="00AB715C" w:rsidRDefault="00263449" w:rsidP="00BD0851">
            <w:pPr>
              <w:spacing w:before="240" w:line="0" w:lineRule="atLeast"/>
              <w:jc w:val="center"/>
              <w:rPr>
                <w:del w:id="24087" w:author="phuong vu" w:date="2018-11-27T14:57:00Z"/>
                <w:lang w:val="en-US"/>
                <w:rPrChange w:id="24088" w:author="phuong vu" w:date="2018-11-30T22:36:00Z">
                  <w:rPr>
                    <w:del w:id="24089" w:author="phuong vu" w:date="2018-11-27T14:57:00Z"/>
                    <w:lang w:val="en-US"/>
                  </w:rPr>
                </w:rPrChange>
              </w:rPr>
              <w:pPrChange w:id="24090" w:author="phuong vu" w:date="2018-11-30T14:16:00Z">
                <w:pPr>
                  <w:spacing w:line="360" w:lineRule="auto"/>
                  <w:jc w:val="center"/>
                </w:pPr>
              </w:pPrChange>
            </w:pPr>
            <w:bookmarkStart w:id="24091" w:name="_Toc531102161"/>
            <w:bookmarkStart w:id="24092" w:name="_Toc531103109"/>
            <w:bookmarkStart w:id="24093" w:name="_Toc531359350"/>
            <w:bookmarkStart w:id="24094" w:name="_Toc531360331"/>
            <w:bookmarkStart w:id="24095" w:name="_Toc531381173"/>
            <w:bookmarkEnd w:id="24091"/>
            <w:bookmarkEnd w:id="24092"/>
            <w:bookmarkEnd w:id="24093"/>
            <w:bookmarkEnd w:id="24094"/>
            <w:bookmarkEnd w:id="24095"/>
          </w:p>
        </w:tc>
        <w:tc>
          <w:tcPr>
            <w:tcW w:w="1756" w:type="dxa"/>
          </w:tcPr>
          <w:p w14:paraId="1B98C788" w14:textId="4000B7DA" w:rsidR="00263449" w:rsidRPr="00920004" w:rsidDel="00AB715C" w:rsidRDefault="00263449" w:rsidP="00BD0851">
            <w:pPr>
              <w:spacing w:before="240" w:line="0" w:lineRule="atLeast"/>
              <w:rPr>
                <w:del w:id="24096" w:author="phuong vu" w:date="2018-11-27T14:57:00Z"/>
                <w:lang w:val="en-US"/>
                <w:rPrChange w:id="24097" w:author="phuong vu" w:date="2018-11-30T22:36:00Z">
                  <w:rPr>
                    <w:del w:id="24098" w:author="phuong vu" w:date="2018-11-27T14:57:00Z"/>
                    <w:lang w:val="en-US"/>
                  </w:rPr>
                </w:rPrChange>
              </w:rPr>
              <w:pPrChange w:id="24099" w:author="phuong vu" w:date="2018-11-30T14:16:00Z">
                <w:pPr>
                  <w:spacing w:line="360" w:lineRule="auto"/>
                </w:pPr>
              </w:pPrChange>
            </w:pPr>
            <w:bookmarkStart w:id="24100" w:name="_Toc531102162"/>
            <w:bookmarkStart w:id="24101" w:name="_Toc531103110"/>
            <w:bookmarkStart w:id="24102" w:name="_Toc531359351"/>
            <w:bookmarkStart w:id="24103" w:name="_Toc531360332"/>
            <w:bookmarkStart w:id="24104" w:name="_Toc531381174"/>
            <w:bookmarkEnd w:id="24100"/>
            <w:bookmarkEnd w:id="24101"/>
            <w:bookmarkEnd w:id="24102"/>
            <w:bookmarkEnd w:id="24103"/>
            <w:bookmarkEnd w:id="24104"/>
          </w:p>
        </w:tc>
        <w:bookmarkStart w:id="24105" w:name="_Toc531102163"/>
        <w:bookmarkStart w:id="24106" w:name="_Toc531103111"/>
        <w:bookmarkStart w:id="24107" w:name="_Toc531359352"/>
        <w:bookmarkStart w:id="24108" w:name="_Toc531360333"/>
        <w:bookmarkStart w:id="24109" w:name="_Toc531381175"/>
        <w:bookmarkEnd w:id="24105"/>
        <w:bookmarkEnd w:id="24106"/>
        <w:bookmarkEnd w:id="24107"/>
        <w:bookmarkEnd w:id="24108"/>
        <w:bookmarkEnd w:id="24109"/>
      </w:tr>
      <w:tr w:rsidR="00263449" w:rsidRPr="00920004" w:rsidDel="00AB715C" w14:paraId="61CC9B15" w14:textId="1342FEE4" w:rsidTr="00A72A60">
        <w:trPr>
          <w:del w:id="24110" w:author="phuong vu" w:date="2018-11-27T14:57:00Z"/>
        </w:trPr>
        <w:tc>
          <w:tcPr>
            <w:tcW w:w="805" w:type="dxa"/>
          </w:tcPr>
          <w:p w14:paraId="508D1160" w14:textId="71EA7B50" w:rsidR="00263449" w:rsidRPr="00920004" w:rsidDel="00AB715C" w:rsidRDefault="00263449" w:rsidP="00BD0851">
            <w:pPr>
              <w:spacing w:before="240" w:line="0" w:lineRule="atLeast"/>
              <w:jc w:val="center"/>
              <w:rPr>
                <w:del w:id="24111" w:author="phuong vu" w:date="2018-11-27T14:57:00Z"/>
                <w:lang w:val="en-US"/>
                <w:rPrChange w:id="24112" w:author="phuong vu" w:date="2018-11-30T22:36:00Z">
                  <w:rPr>
                    <w:del w:id="24113" w:author="phuong vu" w:date="2018-11-27T14:57:00Z"/>
                    <w:lang w:val="en-US"/>
                  </w:rPr>
                </w:rPrChange>
              </w:rPr>
              <w:pPrChange w:id="24114" w:author="phuong vu" w:date="2018-11-30T14:16:00Z">
                <w:pPr>
                  <w:spacing w:line="360" w:lineRule="auto"/>
                  <w:jc w:val="center"/>
                </w:pPr>
              </w:pPrChange>
            </w:pPr>
            <w:del w:id="24115" w:author="phuong vu" w:date="2018-11-27T14:57:00Z">
              <w:r w:rsidRPr="00920004" w:rsidDel="00AB715C">
                <w:rPr>
                  <w:lang w:val="en-US"/>
                  <w:rPrChange w:id="24116" w:author="phuong vu" w:date="2018-11-30T22:36:00Z">
                    <w:rPr>
                      <w:lang w:val="en-US"/>
                    </w:rPr>
                  </w:rPrChange>
                </w:rPr>
                <w:delText>16</w:delText>
              </w:r>
              <w:bookmarkStart w:id="24117" w:name="_Toc531102164"/>
              <w:bookmarkStart w:id="24118" w:name="_Toc531103112"/>
              <w:bookmarkStart w:id="24119" w:name="_Toc531359353"/>
              <w:bookmarkStart w:id="24120" w:name="_Toc531360334"/>
              <w:bookmarkStart w:id="24121" w:name="_Toc531381176"/>
              <w:bookmarkEnd w:id="24117"/>
              <w:bookmarkEnd w:id="24118"/>
              <w:bookmarkEnd w:id="24119"/>
              <w:bookmarkEnd w:id="24120"/>
              <w:bookmarkEnd w:id="24121"/>
            </w:del>
          </w:p>
        </w:tc>
        <w:tc>
          <w:tcPr>
            <w:tcW w:w="1980" w:type="dxa"/>
          </w:tcPr>
          <w:p w14:paraId="4EE06092" w14:textId="7B32636A" w:rsidR="00263449" w:rsidRPr="00920004" w:rsidDel="00AB715C" w:rsidRDefault="00980771" w:rsidP="00BD0851">
            <w:pPr>
              <w:spacing w:before="240" w:line="0" w:lineRule="atLeast"/>
              <w:rPr>
                <w:del w:id="24122" w:author="phuong vu" w:date="2018-11-27T14:57:00Z"/>
                <w:lang w:val="en-US"/>
                <w:rPrChange w:id="24123" w:author="phuong vu" w:date="2018-11-30T22:36:00Z">
                  <w:rPr>
                    <w:del w:id="24124" w:author="phuong vu" w:date="2018-11-27T14:57:00Z"/>
                    <w:lang w:val="en-US"/>
                  </w:rPr>
                </w:rPrChange>
              </w:rPr>
              <w:pPrChange w:id="24125" w:author="phuong vu" w:date="2018-11-30T14:16:00Z">
                <w:pPr>
                  <w:spacing w:line="360" w:lineRule="auto"/>
                </w:pPr>
              </w:pPrChange>
            </w:pPr>
            <w:del w:id="24126" w:author="phuong vu" w:date="2018-11-15T18:03:00Z">
              <w:r w:rsidRPr="00920004" w:rsidDel="006D04E7">
                <w:rPr>
                  <w:lang w:val="en-US"/>
                  <w:rPrChange w:id="24127" w:author="phuong vu" w:date="2018-11-30T22:36:00Z">
                    <w:rPr>
                      <w:lang w:val="en-US"/>
                    </w:rPr>
                  </w:rPrChange>
                </w:rPr>
                <w:delText>inputText</w:delText>
              </w:r>
            </w:del>
            <w:bookmarkStart w:id="24128" w:name="_Toc531102165"/>
            <w:bookmarkStart w:id="24129" w:name="_Toc531103113"/>
            <w:bookmarkStart w:id="24130" w:name="_Toc531359354"/>
            <w:bookmarkStart w:id="24131" w:name="_Toc531360335"/>
            <w:bookmarkStart w:id="24132" w:name="_Toc531381177"/>
            <w:bookmarkEnd w:id="24128"/>
            <w:bookmarkEnd w:id="24129"/>
            <w:bookmarkEnd w:id="24130"/>
            <w:bookmarkEnd w:id="24131"/>
            <w:bookmarkEnd w:id="24132"/>
          </w:p>
        </w:tc>
        <w:tc>
          <w:tcPr>
            <w:tcW w:w="2970" w:type="dxa"/>
          </w:tcPr>
          <w:p w14:paraId="10E5B2EF" w14:textId="15830264" w:rsidR="00263449" w:rsidRPr="00920004" w:rsidDel="00AB715C" w:rsidRDefault="00263449" w:rsidP="00BD0851">
            <w:pPr>
              <w:spacing w:before="240" w:line="0" w:lineRule="atLeast"/>
              <w:rPr>
                <w:del w:id="24133" w:author="phuong vu" w:date="2018-11-27T14:57:00Z"/>
                <w:lang w:val="en-US"/>
                <w:rPrChange w:id="24134" w:author="phuong vu" w:date="2018-11-30T22:36:00Z">
                  <w:rPr>
                    <w:del w:id="24135" w:author="phuong vu" w:date="2018-11-27T14:57:00Z"/>
                    <w:lang w:val="en-US"/>
                  </w:rPr>
                </w:rPrChange>
              </w:rPr>
              <w:pPrChange w:id="24136" w:author="phuong vu" w:date="2018-11-30T14:16:00Z">
                <w:pPr>
                  <w:spacing w:line="360" w:lineRule="auto"/>
                </w:pPr>
              </w:pPrChange>
            </w:pPr>
            <w:bookmarkStart w:id="24137" w:name="_Toc531102166"/>
            <w:bookmarkStart w:id="24138" w:name="_Toc531103114"/>
            <w:bookmarkStart w:id="24139" w:name="_Toc531359355"/>
            <w:bookmarkStart w:id="24140" w:name="_Toc531360336"/>
            <w:bookmarkStart w:id="24141" w:name="_Toc531381178"/>
            <w:bookmarkEnd w:id="24137"/>
            <w:bookmarkEnd w:id="24138"/>
            <w:bookmarkEnd w:id="24139"/>
            <w:bookmarkEnd w:id="24140"/>
            <w:bookmarkEnd w:id="24141"/>
          </w:p>
        </w:tc>
        <w:tc>
          <w:tcPr>
            <w:tcW w:w="1266" w:type="dxa"/>
          </w:tcPr>
          <w:p w14:paraId="570E31E5" w14:textId="5DFF7544" w:rsidR="00263449" w:rsidRPr="00920004" w:rsidDel="00AB715C" w:rsidRDefault="00263449" w:rsidP="00BD0851">
            <w:pPr>
              <w:spacing w:before="240" w:line="0" w:lineRule="atLeast"/>
              <w:jc w:val="center"/>
              <w:rPr>
                <w:del w:id="24142" w:author="phuong vu" w:date="2018-11-27T14:57:00Z"/>
                <w:lang w:val="en-US"/>
                <w:rPrChange w:id="24143" w:author="phuong vu" w:date="2018-11-30T22:36:00Z">
                  <w:rPr>
                    <w:del w:id="24144" w:author="phuong vu" w:date="2018-11-27T14:57:00Z"/>
                    <w:lang w:val="en-US"/>
                  </w:rPr>
                </w:rPrChange>
              </w:rPr>
              <w:pPrChange w:id="24145" w:author="phuong vu" w:date="2018-11-30T14:16:00Z">
                <w:pPr>
                  <w:spacing w:line="360" w:lineRule="auto"/>
                  <w:jc w:val="center"/>
                </w:pPr>
              </w:pPrChange>
            </w:pPr>
            <w:bookmarkStart w:id="24146" w:name="_Toc531102167"/>
            <w:bookmarkStart w:id="24147" w:name="_Toc531103115"/>
            <w:bookmarkStart w:id="24148" w:name="_Toc531359356"/>
            <w:bookmarkStart w:id="24149" w:name="_Toc531360337"/>
            <w:bookmarkStart w:id="24150" w:name="_Toc531381179"/>
            <w:bookmarkEnd w:id="24146"/>
            <w:bookmarkEnd w:id="24147"/>
            <w:bookmarkEnd w:id="24148"/>
            <w:bookmarkEnd w:id="24149"/>
            <w:bookmarkEnd w:id="24150"/>
          </w:p>
        </w:tc>
        <w:tc>
          <w:tcPr>
            <w:tcW w:w="1756" w:type="dxa"/>
          </w:tcPr>
          <w:p w14:paraId="569D0B70" w14:textId="2C42A1B9" w:rsidR="00263449" w:rsidRPr="00920004" w:rsidDel="00AB715C" w:rsidRDefault="00263449" w:rsidP="00BD0851">
            <w:pPr>
              <w:spacing w:before="240" w:line="0" w:lineRule="atLeast"/>
              <w:rPr>
                <w:del w:id="24151" w:author="phuong vu" w:date="2018-11-27T14:57:00Z"/>
                <w:lang w:val="en-US"/>
                <w:rPrChange w:id="24152" w:author="phuong vu" w:date="2018-11-30T22:36:00Z">
                  <w:rPr>
                    <w:del w:id="24153" w:author="phuong vu" w:date="2018-11-27T14:57:00Z"/>
                    <w:lang w:val="en-US"/>
                  </w:rPr>
                </w:rPrChange>
              </w:rPr>
              <w:pPrChange w:id="24154" w:author="phuong vu" w:date="2018-11-30T14:16:00Z">
                <w:pPr>
                  <w:spacing w:line="360" w:lineRule="auto"/>
                </w:pPr>
              </w:pPrChange>
            </w:pPr>
            <w:bookmarkStart w:id="24155" w:name="_Toc531102168"/>
            <w:bookmarkStart w:id="24156" w:name="_Toc531103116"/>
            <w:bookmarkStart w:id="24157" w:name="_Toc531359357"/>
            <w:bookmarkStart w:id="24158" w:name="_Toc531360338"/>
            <w:bookmarkStart w:id="24159" w:name="_Toc531381180"/>
            <w:bookmarkEnd w:id="24155"/>
            <w:bookmarkEnd w:id="24156"/>
            <w:bookmarkEnd w:id="24157"/>
            <w:bookmarkEnd w:id="24158"/>
            <w:bookmarkEnd w:id="24159"/>
          </w:p>
        </w:tc>
        <w:bookmarkStart w:id="24160" w:name="_Toc531102169"/>
        <w:bookmarkStart w:id="24161" w:name="_Toc531103117"/>
        <w:bookmarkStart w:id="24162" w:name="_Toc531359358"/>
        <w:bookmarkStart w:id="24163" w:name="_Toc531360339"/>
        <w:bookmarkStart w:id="24164" w:name="_Toc531381181"/>
        <w:bookmarkEnd w:id="24160"/>
        <w:bookmarkEnd w:id="24161"/>
        <w:bookmarkEnd w:id="24162"/>
        <w:bookmarkEnd w:id="24163"/>
        <w:bookmarkEnd w:id="24164"/>
      </w:tr>
      <w:tr w:rsidR="00263449" w:rsidRPr="00920004" w:rsidDel="00AB715C" w14:paraId="57A00C6B" w14:textId="0CA2E23A" w:rsidTr="00A72A60">
        <w:trPr>
          <w:del w:id="24165" w:author="phuong vu" w:date="2018-11-27T14:57:00Z"/>
        </w:trPr>
        <w:tc>
          <w:tcPr>
            <w:tcW w:w="805" w:type="dxa"/>
          </w:tcPr>
          <w:p w14:paraId="02F1917B" w14:textId="084C4956" w:rsidR="00263449" w:rsidRPr="00920004" w:rsidDel="00AB715C" w:rsidRDefault="00263449" w:rsidP="00BD0851">
            <w:pPr>
              <w:spacing w:before="240" w:line="0" w:lineRule="atLeast"/>
              <w:jc w:val="center"/>
              <w:rPr>
                <w:del w:id="24166" w:author="phuong vu" w:date="2018-11-27T14:57:00Z"/>
                <w:lang w:val="en-US"/>
                <w:rPrChange w:id="24167" w:author="phuong vu" w:date="2018-11-30T22:36:00Z">
                  <w:rPr>
                    <w:del w:id="24168" w:author="phuong vu" w:date="2018-11-27T14:57:00Z"/>
                    <w:lang w:val="en-US"/>
                  </w:rPr>
                </w:rPrChange>
              </w:rPr>
              <w:pPrChange w:id="24169" w:author="phuong vu" w:date="2018-11-30T14:16:00Z">
                <w:pPr>
                  <w:spacing w:line="360" w:lineRule="auto"/>
                  <w:jc w:val="center"/>
                </w:pPr>
              </w:pPrChange>
            </w:pPr>
            <w:del w:id="24170" w:author="phuong vu" w:date="2018-11-27T14:57:00Z">
              <w:r w:rsidRPr="00920004" w:rsidDel="00AB715C">
                <w:rPr>
                  <w:lang w:val="en-US"/>
                  <w:rPrChange w:id="24171" w:author="phuong vu" w:date="2018-11-30T22:36:00Z">
                    <w:rPr>
                      <w:lang w:val="en-US"/>
                    </w:rPr>
                  </w:rPrChange>
                </w:rPr>
                <w:delText>17</w:delText>
              </w:r>
              <w:bookmarkStart w:id="24172" w:name="_Toc531102170"/>
              <w:bookmarkStart w:id="24173" w:name="_Toc531103118"/>
              <w:bookmarkStart w:id="24174" w:name="_Toc531359359"/>
              <w:bookmarkStart w:id="24175" w:name="_Toc531360340"/>
              <w:bookmarkStart w:id="24176" w:name="_Toc531381182"/>
              <w:bookmarkEnd w:id="24172"/>
              <w:bookmarkEnd w:id="24173"/>
              <w:bookmarkEnd w:id="24174"/>
              <w:bookmarkEnd w:id="24175"/>
              <w:bookmarkEnd w:id="24176"/>
            </w:del>
          </w:p>
        </w:tc>
        <w:tc>
          <w:tcPr>
            <w:tcW w:w="1980" w:type="dxa"/>
          </w:tcPr>
          <w:p w14:paraId="0866BADC" w14:textId="0F2894FF" w:rsidR="00263449" w:rsidRPr="00920004" w:rsidDel="00AB715C" w:rsidRDefault="00980771" w:rsidP="00BD0851">
            <w:pPr>
              <w:spacing w:before="240" w:line="0" w:lineRule="atLeast"/>
              <w:rPr>
                <w:del w:id="24177" w:author="phuong vu" w:date="2018-11-27T14:57:00Z"/>
                <w:lang w:val="en-US"/>
                <w:rPrChange w:id="24178" w:author="phuong vu" w:date="2018-11-30T22:36:00Z">
                  <w:rPr>
                    <w:del w:id="24179" w:author="phuong vu" w:date="2018-11-27T14:57:00Z"/>
                    <w:lang w:val="en-US"/>
                  </w:rPr>
                </w:rPrChange>
              </w:rPr>
              <w:pPrChange w:id="24180" w:author="phuong vu" w:date="2018-11-30T14:16:00Z">
                <w:pPr>
                  <w:spacing w:line="360" w:lineRule="auto"/>
                </w:pPr>
              </w:pPrChange>
            </w:pPr>
            <w:del w:id="24181" w:author="phuong vu" w:date="2018-11-27T14:57:00Z">
              <w:r w:rsidRPr="00920004" w:rsidDel="00AB715C">
                <w:rPr>
                  <w:lang w:val="en-US"/>
                  <w:rPrChange w:id="24182" w:author="phuong vu" w:date="2018-11-30T22:36:00Z">
                    <w:rPr>
                      <w:lang w:val="en-US"/>
                    </w:rPr>
                  </w:rPrChange>
                </w:rPr>
                <w:delText>inputText</w:delText>
              </w:r>
              <w:bookmarkStart w:id="24183" w:name="_Toc531102171"/>
              <w:bookmarkStart w:id="24184" w:name="_Toc531103119"/>
              <w:bookmarkStart w:id="24185" w:name="_Toc531359360"/>
              <w:bookmarkStart w:id="24186" w:name="_Toc531360341"/>
              <w:bookmarkStart w:id="24187" w:name="_Toc531381183"/>
              <w:bookmarkEnd w:id="24183"/>
              <w:bookmarkEnd w:id="24184"/>
              <w:bookmarkEnd w:id="24185"/>
              <w:bookmarkEnd w:id="24186"/>
              <w:bookmarkEnd w:id="24187"/>
            </w:del>
          </w:p>
        </w:tc>
        <w:tc>
          <w:tcPr>
            <w:tcW w:w="2970" w:type="dxa"/>
          </w:tcPr>
          <w:p w14:paraId="681B2C9D" w14:textId="58B98CC5" w:rsidR="00263449" w:rsidRPr="00920004" w:rsidDel="00AB715C" w:rsidRDefault="00263449" w:rsidP="00BD0851">
            <w:pPr>
              <w:spacing w:before="240" w:line="0" w:lineRule="atLeast"/>
              <w:rPr>
                <w:del w:id="24188" w:author="phuong vu" w:date="2018-11-27T14:57:00Z"/>
                <w:lang w:val="en-US"/>
                <w:rPrChange w:id="24189" w:author="phuong vu" w:date="2018-11-30T22:36:00Z">
                  <w:rPr>
                    <w:del w:id="24190" w:author="phuong vu" w:date="2018-11-27T14:57:00Z"/>
                    <w:lang w:val="en-US"/>
                  </w:rPr>
                </w:rPrChange>
              </w:rPr>
              <w:pPrChange w:id="24191" w:author="phuong vu" w:date="2018-11-30T14:16:00Z">
                <w:pPr>
                  <w:spacing w:line="360" w:lineRule="auto"/>
                </w:pPr>
              </w:pPrChange>
            </w:pPr>
            <w:bookmarkStart w:id="24192" w:name="_Toc531102172"/>
            <w:bookmarkStart w:id="24193" w:name="_Toc531103120"/>
            <w:bookmarkStart w:id="24194" w:name="_Toc531359361"/>
            <w:bookmarkStart w:id="24195" w:name="_Toc531360342"/>
            <w:bookmarkStart w:id="24196" w:name="_Toc531381184"/>
            <w:bookmarkEnd w:id="24192"/>
            <w:bookmarkEnd w:id="24193"/>
            <w:bookmarkEnd w:id="24194"/>
            <w:bookmarkEnd w:id="24195"/>
            <w:bookmarkEnd w:id="24196"/>
          </w:p>
        </w:tc>
        <w:tc>
          <w:tcPr>
            <w:tcW w:w="1266" w:type="dxa"/>
          </w:tcPr>
          <w:p w14:paraId="758B77B0" w14:textId="615A45E5" w:rsidR="00263449" w:rsidRPr="00920004" w:rsidDel="00AB715C" w:rsidRDefault="00263449" w:rsidP="00BD0851">
            <w:pPr>
              <w:spacing w:before="240" w:line="0" w:lineRule="atLeast"/>
              <w:jc w:val="center"/>
              <w:rPr>
                <w:del w:id="24197" w:author="phuong vu" w:date="2018-11-27T14:57:00Z"/>
                <w:lang w:val="en-US"/>
                <w:rPrChange w:id="24198" w:author="phuong vu" w:date="2018-11-30T22:36:00Z">
                  <w:rPr>
                    <w:del w:id="24199" w:author="phuong vu" w:date="2018-11-27T14:57:00Z"/>
                    <w:lang w:val="en-US"/>
                  </w:rPr>
                </w:rPrChange>
              </w:rPr>
              <w:pPrChange w:id="24200" w:author="phuong vu" w:date="2018-11-30T14:16:00Z">
                <w:pPr>
                  <w:spacing w:line="360" w:lineRule="auto"/>
                  <w:jc w:val="center"/>
                </w:pPr>
              </w:pPrChange>
            </w:pPr>
            <w:bookmarkStart w:id="24201" w:name="_Toc531102173"/>
            <w:bookmarkStart w:id="24202" w:name="_Toc531103121"/>
            <w:bookmarkStart w:id="24203" w:name="_Toc531359362"/>
            <w:bookmarkStart w:id="24204" w:name="_Toc531360343"/>
            <w:bookmarkStart w:id="24205" w:name="_Toc531381185"/>
            <w:bookmarkEnd w:id="24201"/>
            <w:bookmarkEnd w:id="24202"/>
            <w:bookmarkEnd w:id="24203"/>
            <w:bookmarkEnd w:id="24204"/>
            <w:bookmarkEnd w:id="24205"/>
          </w:p>
        </w:tc>
        <w:tc>
          <w:tcPr>
            <w:tcW w:w="1756" w:type="dxa"/>
          </w:tcPr>
          <w:p w14:paraId="027B84BE" w14:textId="5F384459" w:rsidR="00263449" w:rsidRPr="00920004" w:rsidDel="00AB715C" w:rsidRDefault="00263449" w:rsidP="00BD0851">
            <w:pPr>
              <w:spacing w:before="240" w:line="0" w:lineRule="atLeast"/>
              <w:rPr>
                <w:del w:id="24206" w:author="phuong vu" w:date="2018-11-27T14:57:00Z"/>
                <w:lang w:val="en-US"/>
                <w:rPrChange w:id="24207" w:author="phuong vu" w:date="2018-11-30T22:36:00Z">
                  <w:rPr>
                    <w:del w:id="24208" w:author="phuong vu" w:date="2018-11-27T14:57:00Z"/>
                    <w:lang w:val="en-US"/>
                  </w:rPr>
                </w:rPrChange>
              </w:rPr>
              <w:pPrChange w:id="24209" w:author="phuong vu" w:date="2018-11-30T14:16:00Z">
                <w:pPr>
                  <w:spacing w:line="360" w:lineRule="auto"/>
                </w:pPr>
              </w:pPrChange>
            </w:pPr>
            <w:bookmarkStart w:id="24210" w:name="_Toc531102174"/>
            <w:bookmarkStart w:id="24211" w:name="_Toc531103122"/>
            <w:bookmarkStart w:id="24212" w:name="_Toc531359363"/>
            <w:bookmarkStart w:id="24213" w:name="_Toc531360344"/>
            <w:bookmarkStart w:id="24214" w:name="_Toc531381186"/>
            <w:bookmarkEnd w:id="24210"/>
            <w:bookmarkEnd w:id="24211"/>
            <w:bookmarkEnd w:id="24212"/>
            <w:bookmarkEnd w:id="24213"/>
            <w:bookmarkEnd w:id="24214"/>
          </w:p>
        </w:tc>
        <w:bookmarkStart w:id="24215" w:name="_Toc531102175"/>
        <w:bookmarkStart w:id="24216" w:name="_Toc531103123"/>
        <w:bookmarkStart w:id="24217" w:name="_Toc531359364"/>
        <w:bookmarkStart w:id="24218" w:name="_Toc531360345"/>
        <w:bookmarkStart w:id="24219" w:name="_Toc531381187"/>
        <w:bookmarkEnd w:id="24215"/>
        <w:bookmarkEnd w:id="24216"/>
        <w:bookmarkEnd w:id="24217"/>
        <w:bookmarkEnd w:id="24218"/>
        <w:bookmarkEnd w:id="24219"/>
      </w:tr>
      <w:tr w:rsidR="00263449" w:rsidRPr="00920004" w:rsidDel="00AB715C" w14:paraId="23B8F7B3" w14:textId="7E917D0D" w:rsidTr="00A72A60">
        <w:trPr>
          <w:del w:id="24220" w:author="phuong vu" w:date="2018-11-27T14:57:00Z"/>
        </w:trPr>
        <w:tc>
          <w:tcPr>
            <w:tcW w:w="805" w:type="dxa"/>
          </w:tcPr>
          <w:p w14:paraId="046C615C" w14:textId="69DB6E43" w:rsidR="00263449" w:rsidRPr="00920004" w:rsidDel="00AB715C" w:rsidRDefault="00263449" w:rsidP="00BD0851">
            <w:pPr>
              <w:spacing w:before="240" w:line="0" w:lineRule="atLeast"/>
              <w:jc w:val="center"/>
              <w:rPr>
                <w:del w:id="24221" w:author="phuong vu" w:date="2018-11-27T14:57:00Z"/>
                <w:lang w:val="en-US"/>
                <w:rPrChange w:id="24222" w:author="phuong vu" w:date="2018-11-30T22:36:00Z">
                  <w:rPr>
                    <w:del w:id="24223" w:author="phuong vu" w:date="2018-11-27T14:57:00Z"/>
                    <w:lang w:val="en-US"/>
                  </w:rPr>
                </w:rPrChange>
              </w:rPr>
              <w:pPrChange w:id="24224" w:author="phuong vu" w:date="2018-11-30T14:16:00Z">
                <w:pPr>
                  <w:spacing w:line="360" w:lineRule="auto"/>
                  <w:jc w:val="center"/>
                </w:pPr>
              </w:pPrChange>
            </w:pPr>
            <w:del w:id="24225" w:author="phuong vu" w:date="2018-11-27T14:57:00Z">
              <w:r w:rsidRPr="00920004" w:rsidDel="00AB715C">
                <w:rPr>
                  <w:lang w:val="en-US"/>
                  <w:rPrChange w:id="24226" w:author="phuong vu" w:date="2018-11-30T22:36:00Z">
                    <w:rPr>
                      <w:lang w:val="en-US"/>
                    </w:rPr>
                  </w:rPrChange>
                </w:rPr>
                <w:delText>18</w:delText>
              </w:r>
              <w:bookmarkStart w:id="24227" w:name="_Toc531102176"/>
              <w:bookmarkStart w:id="24228" w:name="_Toc531103124"/>
              <w:bookmarkStart w:id="24229" w:name="_Toc531359365"/>
              <w:bookmarkStart w:id="24230" w:name="_Toc531360346"/>
              <w:bookmarkStart w:id="24231" w:name="_Toc531381188"/>
              <w:bookmarkEnd w:id="24227"/>
              <w:bookmarkEnd w:id="24228"/>
              <w:bookmarkEnd w:id="24229"/>
              <w:bookmarkEnd w:id="24230"/>
              <w:bookmarkEnd w:id="24231"/>
            </w:del>
          </w:p>
        </w:tc>
        <w:tc>
          <w:tcPr>
            <w:tcW w:w="1980" w:type="dxa"/>
          </w:tcPr>
          <w:p w14:paraId="4CDFC9C8" w14:textId="0A486B08" w:rsidR="00263449" w:rsidRPr="00920004" w:rsidDel="00AB715C" w:rsidRDefault="00980771" w:rsidP="00BD0851">
            <w:pPr>
              <w:spacing w:before="240" w:line="0" w:lineRule="atLeast"/>
              <w:rPr>
                <w:del w:id="24232" w:author="phuong vu" w:date="2018-11-27T14:57:00Z"/>
                <w:lang w:val="en-US"/>
                <w:rPrChange w:id="24233" w:author="phuong vu" w:date="2018-11-30T22:36:00Z">
                  <w:rPr>
                    <w:del w:id="24234" w:author="phuong vu" w:date="2018-11-27T14:57:00Z"/>
                    <w:lang w:val="en-US"/>
                  </w:rPr>
                </w:rPrChange>
              </w:rPr>
              <w:pPrChange w:id="24235" w:author="phuong vu" w:date="2018-11-30T14:16:00Z">
                <w:pPr>
                  <w:spacing w:line="360" w:lineRule="auto"/>
                </w:pPr>
              </w:pPrChange>
            </w:pPr>
            <w:del w:id="24236" w:author="phuong vu" w:date="2018-11-15T18:04:00Z">
              <w:r w:rsidRPr="00920004" w:rsidDel="006D04E7">
                <w:rPr>
                  <w:lang w:val="en-US"/>
                  <w:rPrChange w:id="24237" w:author="phuong vu" w:date="2018-11-30T22:36:00Z">
                    <w:rPr>
                      <w:lang w:val="en-US"/>
                    </w:rPr>
                  </w:rPrChange>
                </w:rPr>
                <w:delText>inputText</w:delText>
              </w:r>
            </w:del>
            <w:bookmarkStart w:id="24238" w:name="_Toc531102177"/>
            <w:bookmarkStart w:id="24239" w:name="_Toc531103125"/>
            <w:bookmarkStart w:id="24240" w:name="_Toc531359366"/>
            <w:bookmarkStart w:id="24241" w:name="_Toc531360347"/>
            <w:bookmarkStart w:id="24242" w:name="_Toc531381189"/>
            <w:bookmarkEnd w:id="24238"/>
            <w:bookmarkEnd w:id="24239"/>
            <w:bookmarkEnd w:id="24240"/>
            <w:bookmarkEnd w:id="24241"/>
            <w:bookmarkEnd w:id="24242"/>
          </w:p>
        </w:tc>
        <w:tc>
          <w:tcPr>
            <w:tcW w:w="2970" w:type="dxa"/>
          </w:tcPr>
          <w:p w14:paraId="404CE2CF" w14:textId="27B319CD" w:rsidR="00263449" w:rsidRPr="00920004" w:rsidDel="00AB715C" w:rsidRDefault="00263449" w:rsidP="00BD0851">
            <w:pPr>
              <w:spacing w:before="240" w:line="0" w:lineRule="atLeast"/>
              <w:rPr>
                <w:del w:id="24243" w:author="phuong vu" w:date="2018-11-27T14:57:00Z"/>
                <w:lang w:val="en-US"/>
                <w:rPrChange w:id="24244" w:author="phuong vu" w:date="2018-11-30T22:36:00Z">
                  <w:rPr>
                    <w:del w:id="24245" w:author="phuong vu" w:date="2018-11-27T14:57:00Z"/>
                    <w:lang w:val="en-US"/>
                  </w:rPr>
                </w:rPrChange>
              </w:rPr>
              <w:pPrChange w:id="24246" w:author="phuong vu" w:date="2018-11-30T14:16:00Z">
                <w:pPr>
                  <w:spacing w:line="360" w:lineRule="auto"/>
                </w:pPr>
              </w:pPrChange>
            </w:pPr>
            <w:bookmarkStart w:id="24247" w:name="_Toc531102178"/>
            <w:bookmarkStart w:id="24248" w:name="_Toc531103126"/>
            <w:bookmarkStart w:id="24249" w:name="_Toc531359367"/>
            <w:bookmarkStart w:id="24250" w:name="_Toc531360348"/>
            <w:bookmarkStart w:id="24251" w:name="_Toc531381190"/>
            <w:bookmarkEnd w:id="24247"/>
            <w:bookmarkEnd w:id="24248"/>
            <w:bookmarkEnd w:id="24249"/>
            <w:bookmarkEnd w:id="24250"/>
            <w:bookmarkEnd w:id="24251"/>
          </w:p>
        </w:tc>
        <w:tc>
          <w:tcPr>
            <w:tcW w:w="1266" w:type="dxa"/>
          </w:tcPr>
          <w:p w14:paraId="60A60147" w14:textId="1CF19ABA" w:rsidR="00263449" w:rsidRPr="00920004" w:rsidDel="00AB715C" w:rsidRDefault="00263449" w:rsidP="00BD0851">
            <w:pPr>
              <w:spacing w:before="240" w:line="0" w:lineRule="atLeast"/>
              <w:jc w:val="center"/>
              <w:rPr>
                <w:del w:id="24252" w:author="phuong vu" w:date="2018-11-27T14:57:00Z"/>
                <w:lang w:val="en-US"/>
                <w:rPrChange w:id="24253" w:author="phuong vu" w:date="2018-11-30T22:36:00Z">
                  <w:rPr>
                    <w:del w:id="24254" w:author="phuong vu" w:date="2018-11-27T14:57:00Z"/>
                    <w:lang w:val="en-US"/>
                  </w:rPr>
                </w:rPrChange>
              </w:rPr>
              <w:pPrChange w:id="24255" w:author="phuong vu" w:date="2018-11-30T14:16:00Z">
                <w:pPr>
                  <w:spacing w:line="360" w:lineRule="auto"/>
                  <w:jc w:val="center"/>
                </w:pPr>
              </w:pPrChange>
            </w:pPr>
            <w:bookmarkStart w:id="24256" w:name="_Toc531102179"/>
            <w:bookmarkStart w:id="24257" w:name="_Toc531103127"/>
            <w:bookmarkStart w:id="24258" w:name="_Toc531359368"/>
            <w:bookmarkStart w:id="24259" w:name="_Toc531360349"/>
            <w:bookmarkStart w:id="24260" w:name="_Toc531381191"/>
            <w:bookmarkEnd w:id="24256"/>
            <w:bookmarkEnd w:id="24257"/>
            <w:bookmarkEnd w:id="24258"/>
            <w:bookmarkEnd w:id="24259"/>
            <w:bookmarkEnd w:id="24260"/>
          </w:p>
        </w:tc>
        <w:tc>
          <w:tcPr>
            <w:tcW w:w="1756" w:type="dxa"/>
          </w:tcPr>
          <w:p w14:paraId="5B8BF814" w14:textId="7BC98F75" w:rsidR="00263449" w:rsidRPr="00920004" w:rsidDel="00AB715C" w:rsidRDefault="00263449" w:rsidP="00BD0851">
            <w:pPr>
              <w:spacing w:before="240" w:line="0" w:lineRule="atLeast"/>
              <w:rPr>
                <w:del w:id="24261" w:author="phuong vu" w:date="2018-11-27T14:57:00Z"/>
                <w:lang w:val="en-US"/>
                <w:rPrChange w:id="24262" w:author="phuong vu" w:date="2018-11-30T22:36:00Z">
                  <w:rPr>
                    <w:del w:id="24263" w:author="phuong vu" w:date="2018-11-27T14:57:00Z"/>
                    <w:lang w:val="en-US"/>
                  </w:rPr>
                </w:rPrChange>
              </w:rPr>
              <w:pPrChange w:id="24264" w:author="phuong vu" w:date="2018-11-30T14:16:00Z">
                <w:pPr>
                  <w:spacing w:line="360" w:lineRule="auto"/>
                </w:pPr>
              </w:pPrChange>
            </w:pPr>
            <w:bookmarkStart w:id="24265" w:name="_Toc531102180"/>
            <w:bookmarkStart w:id="24266" w:name="_Toc531103128"/>
            <w:bookmarkStart w:id="24267" w:name="_Toc531359369"/>
            <w:bookmarkStart w:id="24268" w:name="_Toc531360350"/>
            <w:bookmarkStart w:id="24269" w:name="_Toc531381192"/>
            <w:bookmarkEnd w:id="24265"/>
            <w:bookmarkEnd w:id="24266"/>
            <w:bookmarkEnd w:id="24267"/>
            <w:bookmarkEnd w:id="24268"/>
            <w:bookmarkEnd w:id="24269"/>
          </w:p>
        </w:tc>
        <w:bookmarkStart w:id="24270" w:name="_Toc531102181"/>
        <w:bookmarkStart w:id="24271" w:name="_Toc531103129"/>
        <w:bookmarkStart w:id="24272" w:name="_Toc531359370"/>
        <w:bookmarkStart w:id="24273" w:name="_Toc531360351"/>
        <w:bookmarkStart w:id="24274" w:name="_Toc531381193"/>
        <w:bookmarkEnd w:id="24270"/>
        <w:bookmarkEnd w:id="24271"/>
        <w:bookmarkEnd w:id="24272"/>
        <w:bookmarkEnd w:id="24273"/>
        <w:bookmarkEnd w:id="24274"/>
      </w:tr>
      <w:tr w:rsidR="00980771" w:rsidRPr="00920004" w:rsidDel="00AB715C" w14:paraId="61C0F526" w14:textId="189DACF5" w:rsidTr="00A72A60">
        <w:trPr>
          <w:del w:id="24275" w:author="phuong vu" w:date="2018-11-27T14:57:00Z"/>
        </w:trPr>
        <w:tc>
          <w:tcPr>
            <w:tcW w:w="805" w:type="dxa"/>
          </w:tcPr>
          <w:p w14:paraId="0D758DA7" w14:textId="3464A0F7" w:rsidR="00980771" w:rsidRPr="00920004" w:rsidDel="00AB715C" w:rsidRDefault="00980771" w:rsidP="00BD0851">
            <w:pPr>
              <w:spacing w:before="240" w:line="0" w:lineRule="atLeast"/>
              <w:jc w:val="center"/>
              <w:rPr>
                <w:del w:id="24276" w:author="phuong vu" w:date="2018-11-27T14:57:00Z"/>
                <w:lang w:val="en-US"/>
                <w:rPrChange w:id="24277" w:author="phuong vu" w:date="2018-11-30T22:36:00Z">
                  <w:rPr>
                    <w:del w:id="24278" w:author="phuong vu" w:date="2018-11-27T14:57:00Z"/>
                    <w:lang w:val="en-US"/>
                  </w:rPr>
                </w:rPrChange>
              </w:rPr>
              <w:pPrChange w:id="24279" w:author="phuong vu" w:date="2018-11-30T14:16:00Z">
                <w:pPr>
                  <w:spacing w:line="360" w:lineRule="auto"/>
                  <w:jc w:val="center"/>
                </w:pPr>
              </w:pPrChange>
            </w:pPr>
            <w:del w:id="24280" w:author="phuong vu" w:date="2018-11-27T14:57:00Z">
              <w:r w:rsidRPr="00920004" w:rsidDel="00AB715C">
                <w:rPr>
                  <w:lang w:val="en-US"/>
                  <w:rPrChange w:id="24281" w:author="phuong vu" w:date="2018-11-30T22:36:00Z">
                    <w:rPr>
                      <w:lang w:val="en-US"/>
                    </w:rPr>
                  </w:rPrChange>
                </w:rPr>
                <w:delText>19</w:delText>
              </w:r>
              <w:bookmarkStart w:id="24282" w:name="_Toc531102182"/>
              <w:bookmarkStart w:id="24283" w:name="_Toc531103130"/>
              <w:bookmarkStart w:id="24284" w:name="_Toc531359371"/>
              <w:bookmarkStart w:id="24285" w:name="_Toc531360352"/>
              <w:bookmarkStart w:id="24286" w:name="_Toc531381194"/>
              <w:bookmarkEnd w:id="24282"/>
              <w:bookmarkEnd w:id="24283"/>
              <w:bookmarkEnd w:id="24284"/>
              <w:bookmarkEnd w:id="24285"/>
              <w:bookmarkEnd w:id="24286"/>
            </w:del>
          </w:p>
        </w:tc>
        <w:tc>
          <w:tcPr>
            <w:tcW w:w="1980" w:type="dxa"/>
          </w:tcPr>
          <w:p w14:paraId="71C80619" w14:textId="2FE1FF34" w:rsidR="00980771" w:rsidRPr="00920004" w:rsidDel="00AB715C" w:rsidRDefault="00980771" w:rsidP="00BD0851">
            <w:pPr>
              <w:spacing w:before="240" w:line="0" w:lineRule="atLeast"/>
              <w:rPr>
                <w:del w:id="24287" w:author="phuong vu" w:date="2018-11-27T14:57:00Z"/>
                <w:lang w:val="en-US"/>
                <w:rPrChange w:id="24288" w:author="phuong vu" w:date="2018-11-30T22:36:00Z">
                  <w:rPr>
                    <w:del w:id="24289" w:author="phuong vu" w:date="2018-11-27T14:57:00Z"/>
                    <w:lang w:val="en-US"/>
                  </w:rPr>
                </w:rPrChange>
              </w:rPr>
              <w:pPrChange w:id="24290" w:author="phuong vu" w:date="2018-11-30T14:16:00Z">
                <w:pPr>
                  <w:spacing w:line="360" w:lineRule="auto"/>
                </w:pPr>
              </w:pPrChange>
            </w:pPr>
            <w:del w:id="24291" w:author="phuong vu" w:date="2018-11-15T18:04:00Z">
              <w:r w:rsidRPr="00920004" w:rsidDel="006D04E7">
                <w:rPr>
                  <w:lang w:val="en-US"/>
                  <w:rPrChange w:id="24292" w:author="phuong vu" w:date="2018-11-30T22:36:00Z">
                    <w:rPr>
                      <w:lang w:val="en-US"/>
                    </w:rPr>
                  </w:rPrChange>
                </w:rPr>
                <w:delText>inputText</w:delText>
              </w:r>
            </w:del>
            <w:bookmarkStart w:id="24293" w:name="_Toc531102183"/>
            <w:bookmarkStart w:id="24294" w:name="_Toc531103131"/>
            <w:bookmarkStart w:id="24295" w:name="_Toc531359372"/>
            <w:bookmarkStart w:id="24296" w:name="_Toc531360353"/>
            <w:bookmarkStart w:id="24297" w:name="_Toc531381195"/>
            <w:bookmarkEnd w:id="24293"/>
            <w:bookmarkEnd w:id="24294"/>
            <w:bookmarkEnd w:id="24295"/>
            <w:bookmarkEnd w:id="24296"/>
            <w:bookmarkEnd w:id="24297"/>
          </w:p>
        </w:tc>
        <w:tc>
          <w:tcPr>
            <w:tcW w:w="2970" w:type="dxa"/>
          </w:tcPr>
          <w:p w14:paraId="219EE365" w14:textId="3308E276" w:rsidR="00980771" w:rsidRPr="00920004" w:rsidDel="00AB715C" w:rsidRDefault="00980771" w:rsidP="00BD0851">
            <w:pPr>
              <w:spacing w:before="240" w:line="0" w:lineRule="atLeast"/>
              <w:rPr>
                <w:del w:id="24298" w:author="phuong vu" w:date="2018-11-27T14:57:00Z"/>
                <w:lang w:val="en-US"/>
                <w:rPrChange w:id="24299" w:author="phuong vu" w:date="2018-11-30T22:36:00Z">
                  <w:rPr>
                    <w:del w:id="24300" w:author="phuong vu" w:date="2018-11-27T14:57:00Z"/>
                    <w:lang w:val="en-US"/>
                  </w:rPr>
                </w:rPrChange>
              </w:rPr>
              <w:pPrChange w:id="24301" w:author="phuong vu" w:date="2018-11-30T14:16:00Z">
                <w:pPr>
                  <w:spacing w:line="360" w:lineRule="auto"/>
                </w:pPr>
              </w:pPrChange>
            </w:pPr>
            <w:bookmarkStart w:id="24302" w:name="_Toc531102184"/>
            <w:bookmarkStart w:id="24303" w:name="_Toc531103132"/>
            <w:bookmarkStart w:id="24304" w:name="_Toc531359373"/>
            <w:bookmarkStart w:id="24305" w:name="_Toc531360354"/>
            <w:bookmarkStart w:id="24306" w:name="_Toc531381196"/>
            <w:bookmarkEnd w:id="24302"/>
            <w:bookmarkEnd w:id="24303"/>
            <w:bookmarkEnd w:id="24304"/>
            <w:bookmarkEnd w:id="24305"/>
            <w:bookmarkEnd w:id="24306"/>
          </w:p>
        </w:tc>
        <w:tc>
          <w:tcPr>
            <w:tcW w:w="1266" w:type="dxa"/>
          </w:tcPr>
          <w:p w14:paraId="67866C56" w14:textId="76E4A8FF" w:rsidR="00980771" w:rsidRPr="00920004" w:rsidDel="00AB715C" w:rsidRDefault="00980771" w:rsidP="00BD0851">
            <w:pPr>
              <w:spacing w:before="240" w:line="0" w:lineRule="atLeast"/>
              <w:jc w:val="center"/>
              <w:rPr>
                <w:del w:id="24307" w:author="phuong vu" w:date="2018-11-27T14:57:00Z"/>
                <w:lang w:val="en-US"/>
                <w:rPrChange w:id="24308" w:author="phuong vu" w:date="2018-11-30T22:36:00Z">
                  <w:rPr>
                    <w:del w:id="24309" w:author="phuong vu" w:date="2018-11-27T14:57:00Z"/>
                    <w:lang w:val="en-US"/>
                  </w:rPr>
                </w:rPrChange>
              </w:rPr>
              <w:pPrChange w:id="24310" w:author="phuong vu" w:date="2018-11-30T14:16:00Z">
                <w:pPr>
                  <w:spacing w:line="360" w:lineRule="auto"/>
                  <w:jc w:val="center"/>
                </w:pPr>
              </w:pPrChange>
            </w:pPr>
            <w:bookmarkStart w:id="24311" w:name="_Toc531102185"/>
            <w:bookmarkStart w:id="24312" w:name="_Toc531103133"/>
            <w:bookmarkStart w:id="24313" w:name="_Toc531359374"/>
            <w:bookmarkStart w:id="24314" w:name="_Toc531360355"/>
            <w:bookmarkStart w:id="24315" w:name="_Toc531381197"/>
            <w:bookmarkEnd w:id="24311"/>
            <w:bookmarkEnd w:id="24312"/>
            <w:bookmarkEnd w:id="24313"/>
            <w:bookmarkEnd w:id="24314"/>
            <w:bookmarkEnd w:id="24315"/>
          </w:p>
        </w:tc>
        <w:tc>
          <w:tcPr>
            <w:tcW w:w="1756" w:type="dxa"/>
          </w:tcPr>
          <w:p w14:paraId="2AF7067F" w14:textId="3D344090" w:rsidR="00980771" w:rsidRPr="00920004" w:rsidDel="00AB715C" w:rsidRDefault="00980771" w:rsidP="00BD0851">
            <w:pPr>
              <w:keepNext/>
              <w:spacing w:before="240" w:line="0" w:lineRule="atLeast"/>
              <w:rPr>
                <w:del w:id="24316" w:author="phuong vu" w:date="2018-11-27T14:57:00Z"/>
                <w:lang w:val="en-US"/>
                <w:rPrChange w:id="24317" w:author="phuong vu" w:date="2018-11-30T22:36:00Z">
                  <w:rPr>
                    <w:del w:id="24318" w:author="phuong vu" w:date="2018-11-27T14:57:00Z"/>
                    <w:lang w:val="en-US"/>
                  </w:rPr>
                </w:rPrChange>
              </w:rPr>
              <w:pPrChange w:id="24319" w:author="phuong vu" w:date="2018-11-30T14:16:00Z">
                <w:pPr>
                  <w:keepNext/>
                  <w:spacing w:line="360" w:lineRule="auto"/>
                </w:pPr>
              </w:pPrChange>
            </w:pPr>
            <w:bookmarkStart w:id="24320" w:name="_Toc531102186"/>
            <w:bookmarkStart w:id="24321" w:name="_Toc531103134"/>
            <w:bookmarkStart w:id="24322" w:name="_Toc531359375"/>
            <w:bookmarkStart w:id="24323" w:name="_Toc531360356"/>
            <w:bookmarkStart w:id="24324" w:name="_Toc531381198"/>
            <w:bookmarkEnd w:id="24320"/>
            <w:bookmarkEnd w:id="24321"/>
            <w:bookmarkEnd w:id="24322"/>
            <w:bookmarkEnd w:id="24323"/>
            <w:bookmarkEnd w:id="24324"/>
          </w:p>
        </w:tc>
        <w:bookmarkStart w:id="24325" w:name="_Toc531102187"/>
        <w:bookmarkStart w:id="24326" w:name="_Toc531103135"/>
        <w:bookmarkStart w:id="24327" w:name="_Toc531359376"/>
        <w:bookmarkStart w:id="24328" w:name="_Toc531360357"/>
        <w:bookmarkStart w:id="24329" w:name="_Toc531381199"/>
        <w:bookmarkEnd w:id="24325"/>
        <w:bookmarkEnd w:id="24326"/>
        <w:bookmarkEnd w:id="24327"/>
        <w:bookmarkEnd w:id="24328"/>
        <w:bookmarkEnd w:id="24329"/>
      </w:tr>
    </w:tbl>
    <w:p w14:paraId="7B008798" w14:textId="29420B81" w:rsidR="008833F0" w:rsidRPr="00920004" w:rsidDel="00AB715C" w:rsidRDefault="008833F0" w:rsidP="00BD0851">
      <w:pPr>
        <w:pStyle w:val="Caption"/>
        <w:rPr>
          <w:del w:id="24330" w:author="phuong vu" w:date="2018-11-27T14:57:00Z"/>
          <w:i w:val="0"/>
          <w:szCs w:val="26"/>
          <w:rPrChange w:id="24331" w:author="phuong vu" w:date="2018-11-30T22:36:00Z">
            <w:rPr>
              <w:del w:id="24332" w:author="phuong vu" w:date="2018-11-27T14:57:00Z"/>
              <w:szCs w:val="26"/>
              <w:lang w:val="en-US"/>
            </w:rPr>
          </w:rPrChange>
        </w:rPr>
        <w:pPrChange w:id="24333" w:author="phuong vu" w:date="2018-11-30T14:16:00Z">
          <w:pPr>
            <w:pStyle w:val="Caption"/>
          </w:pPr>
        </w:pPrChange>
      </w:pPr>
      <w:del w:id="24334" w:author="phuong vu" w:date="2018-11-27T14:57:00Z">
        <w:r w:rsidRPr="00920004" w:rsidDel="00AB715C">
          <w:rPr>
            <w:i w:val="0"/>
            <w:szCs w:val="26"/>
            <w:rPrChange w:id="24335" w:author="phuong vu" w:date="2018-11-30T22:36:00Z">
              <w:rPr>
                <w:szCs w:val="26"/>
              </w:rPr>
            </w:rPrChange>
          </w:rPr>
          <w:delText xml:space="preserve">Bảng </w:delText>
        </w:r>
      </w:del>
      <w:del w:id="24336" w:author="phuong vu" w:date="2018-11-15T18:11:00Z">
        <w:r w:rsidR="002A641F" w:rsidRPr="00920004" w:rsidDel="00575627">
          <w:rPr>
            <w:i w:val="0"/>
            <w:rPrChange w:id="24337" w:author="phuong vu" w:date="2018-11-30T22:36:00Z">
              <w:rPr/>
            </w:rPrChange>
          </w:rPr>
          <w:fldChar w:fldCharType="begin"/>
        </w:r>
        <w:r w:rsidR="002A641F" w:rsidRPr="00920004" w:rsidDel="00575627">
          <w:rPr>
            <w:i w:val="0"/>
            <w:szCs w:val="26"/>
            <w:rPrChange w:id="24338" w:author="phuong vu" w:date="2018-11-30T22:36:00Z">
              <w:rPr>
                <w:szCs w:val="26"/>
              </w:rPr>
            </w:rPrChange>
          </w:rPr>
          <w:delInstrText xml:space="preserve"> STYLEREF 1 \s </w:delInstrText>
        </w:r>
        <w:r w:rsidR="002A641F" w:rsidRPr="00920004" w:rsidDel="00575627">
          <w:rPr>
            <w:i w:val="0"/>
            <w:rPrChange w:id="24339" w:author="phuong vu" w:date="2018-11-30T22:36:00Z">
              <w:rPr/>
            </w:rPrChange>
          </w:rPr>
          <w:fldChar w:fldCharType="separate"/>
        </w:r>
        <w:r w:rsidR="002A641F" w:rsidRPr="00920004" w:rsidDel="00575627">
          <w:rPr>
            <w:i w:val="0"/>
            <w:noProof/>
            <w:szCs w:val="26"/>
            <w:rPrChange w:id="24340" w:author="phuong vu" w:date="2018-11-30T22:36:00Z">
              <w:rPr>
                <w:noProof/>
                <w:szCs w:val="26"/>
              </w:rPr>
            </w:rPrChange>
          </w:rPr>
          <w:delText>3</w:delText>
        </w:r>
        <w:r w:rsidR="002A641F" w:rsidRPr="00920004" w:rsidDel="00575627">
          <w:rPr>
            <w:i w:val="0"/>
            <w:rPrChange w:id="24341" w:author="phuong vu" w:date="2018-11-30T22:36:00Z">
              <w:rPr/>
            </w:rPrChange>
          </w:rPr>
          <w:fldChar w:fldCharType="end"/>
        </w:r>
        <w:r w:rsidR="002A641F" w:rsidRPr="00920004" w:rsidDel="00575627">
          <w:rPr>
            <w:i w:val="0"/>
            <w:szCs w:val="26"/>
            <w:rPrChange w:id="24342" w:author="phuong vu" w:date="2018-11-30T22:36:00Z">
              <w:rPr>
                <w:szCs w:val="26"/>
              </w:rPr>
            </w:rPrChange>
          </w:rPr>
          <w:delText>.</w:delText>
        </w:r>
        <w:r w:rsidR="002A641F" w:rsidRPr="00920004" w:rsidDel="00575627">
          <w:rPr>
            <w:i w:val="0"/>
            <w:rPrChange w:id="24343" w:author="phuong vu" w:date="2018-11-30T22:36:00Z">
              <w:rPr/>
            </w:rPrChange>
          </w:rPr>
          <w:fldChar w:fldCharType="begin"/>
        </w:r>
        <w:r w:rsidR="002A641F" w:rsidRPr="00920004" w:rsidDel="00575627">
          <w:rPr>
            <w:i w:val="0"/>
            <w:szCs w:val="26"/>
            <w:rPrChange w:id="24344" w:author="phuong vu" w:date="2018-11-30T22:36:00Z">
              <w:rPr>
                <w:szCs w:val="26"/>
              </w:rPr>
            </w:rPrChange>
          </w:rPr>
          <w:delInstrText xml:space="preserve"> SEQ Bảng \* ARABIC \s 1 </w:delInstrText>
        </w:r>
        <w:r w:rsidR="002A641F" w:rsidRPr="00920004" w:rsidDel="00575627">
          <w:rPr>
            <w:i w:val="0"/>
            <w:rPrChange w:id="24345" w:author="phuong vu" w:date="2018-11-30T22:36:00Z">
              <w:rPr/>
            </w:rPrChange>
          </w:rPr>
          <w:fldChar w:fldCharType="separate"/>
        </w:r>
        <w:r w:rsidR="002A641F" w:rsidRPr="00920004" w:rsidDel="00575627">
          <w:rPr>
            <w:i w:val="0"/>
            <w:noProof/>
            <w:szCs w:val="26"/>
            <w:rPrChange w:id="24346" w:author="phuong vu" w:date="2018-11-30T22:36:00Z">
              <w:rPr>
                <w:noProof/>
                <w:szCs w:val="26"/>
              </w:rPr>
            </w:rPrChange>
          </w:rPr>
          <w:delText>3</w:delText>
        </w:r>
        <w:r w:rsidR="002A641F" w:rsidRPr="00920004" w:rsidDel="00575627">
          <w:rPr>
            <w:i w:val="0"/>
            <w:rPrChange w:id="24347" w:author="phuong vu" w:date="2018-11-30T22:36:00Z">
              <w:rPr/>
            </w:rPrChange>
          </w:rPr>
          <w:fldChar w:fldCharType="end"/>
        </w:r>
      </w:del>
      <w:del w:id="24348" w:author="phuong vu" w:date="2018-11-27T14:57:00Z">
        <w:r w:rsidRPr="00920004" w:rsidDel="00AB715C">
          <w:rPr>
            <w:i w:val="0"/>
            <w:rPrChange w:id="24349" w:author="phuong vu" w:date="2018-11-30T22:36:00Z">
              <w:rPr>
                <w:lang w:val="en-US"/>
              </w:rPr>
            </w:rPrChange>
          </w:rPr>
          <w:delText xml:space="preserve"> </w:delText>
        </w:r>
      </w:del>
      <w:del w:id="24350" w:author="phuong vu" w:date="2018-11-26T01:10:00Z">
        <w:r w:rsidRPr="00920004" w:rsidDel="00300FEC">
          <w:rPr>
            <w:i w:val="0"/>
            <w:rPrChange w:id="24351" w:author="phuong vu" w:date="2018-11-30T22:36:00Z">
              <w:rPr>
                <w:lang w:val="en-US"/>
              </w:rPr>
            </w:rPrChange>
          </w:rPr>
          <w:delText>Bảng c</w:delText>
        </w:r>
      </w:del>
      <w:del w:id="24352" w:author="phuong vu" w:date="2018-11-27T14:57:00Z">
        <w:r w:rsidRPr="00920004" w:rsidDel="00AB715C">
          <w:rPr>
            <w:i w:val="0"/>
            <w:rPrChange w:id="24353" w:author="phuong vu" w:date="2018-11-30T22:36:00Z">
              <w:rPr>
                <w:lang w:val="en-US"/>
              </w:rPr>
            </w:rPrChange>
          </w:rPr>
          <w:delText>ác thành phần giao diện tạo đơn hàng trên web</w:delText>
        </w:r>
        <w:bookmarkStart w:id="24354" w:name="_Toc531102188"/>
        <w:bookmarkStart w:id="24355" w:name="_Toc531103136"/>
        <w:bookmarkStart w:id="24356" w:name="_Toc531359377"/>
        <w:bookmarkStart w:id="24357" w:name="_Toc531360358"/>
        <w:bookmarkStart w:id="24358" w:name="_Toc531381200"/>
        <w:bookmarkEnd w:id="24354"/>
        <w:bookmarkEnd w:id="24355"/>
        <w:bookmarkEnd w:id="24356"/>
        <w:bookmarkEnd w:id="24357"/>
        <w:bookmarkEnd w:id="24358"/>
      </w:del>
    </w:p>
    <w:tbl>
      <w:tblPr>
        <w:tblStyle w:val="TableGrid"/>
        <w:tblW w:w="0" w:type="auto"/>
        <w:tblLook w:val="04A0" w:firstRow="1" w:lastRow="0" w:firstColumn="1" w:lastColumn="0" w:noHBand="0" w:noVBand="1"/>
      </w:tblPr>
      <w:tblGrid>
        <w:gridCol w:w="805"/>
        <w:gridCol w:w="1980"/>
        <w:gridCol w:w="2970"/>
        <w:gridCol w:w="1266"/>
        <w:gridCol w:w="1756"/>
      </w:tblGrid>
      <w:tr w:rsidR="008833F0" w:rsidRPr="00920004" w:rsidDel="002F5F09" w14:paraId="48FCB774" w14:textId="726A309D" w:rsidTr="00A72A60">
        <w:trPr>
          <w:del w:id="24359" w:author="phuong vu" w:date="2018-11-25T21:57:00Z"/>
        </w:trPr>
        <w:tc>
          <w:tcPr>
            <w:tcW w:w="805" w:type="dxa"/>
            <w:vAlign w:val="center"/>
          </w:tcPr>
          <w:p w14:paraId="6CBBDD95" w14:textId="646237FF" w:rsidR="008833F0" w:rsidRPr="00920004" w:rsidDel="002F5F09" w:rsidRDefault="008833F0" w:rsidP="00BD0851">
            <w:pPr>
              <w:spacing w:before="240" w:line="0" w:lineRule="atLeast"/>
              <w:jc w:val="center"/>
              <w:rPr>
                <w:del w:id="24360" w:author="phuong vu" w:date="2018-11-25T21:57:00Z"/>
                <w:b/>
                <w:lang w:val="en-US"/>
                <w:rPrChange w:id="24361" w:author="phuong vu" w:date="2018-11-30T22:36:00Z">
                  <w:rPr>
                    <w:del w:id="24362" w:author="phuong vu" w:date="2018-11-25T21:57:00Z"/>
                    <w:b/>
                    <w:lang w:val="en-US"/>
                  </w:rPr>
                </w:rPrChange>
              </w:rPr>
              <w:pPrChange w:id="24363" w:author="phuong vu" w:date="2018-11-30T14:16:00Z">
                <w:pPr>
                  <w:spacing w:line="360" w:lineRule="auto"/>
                  <w:jc w:val="center"/>
                </w:pPr>
              </w:pPrChange>
            </w:pPr>
            <w:del w:id="24364" w:author="phuong vu" w:date="2018-11-25T21:57:00Z">
              <w:r w:rsidRPr="00920004" w:rsidDel="002F5F09">
                <w:rPr>
                  <w:b/>
                  <w:lang w:val="en-US"/>
                  <w:rPrChange w:id="24365" w:author="phuong vu" w:date="2018-11-30T22:36:00Z">
                    <w:rPr>
                      <w:b/>
                      <w:lang w:val="en-US"/>
                    </w:rPr>
                  </w:rPrChange>
                </w:rPr>
                <w:delText>STT</w:delText>
              </w:r>
              <w:bookmarkStart w:id="24366" w:name="_Toc531102189"/>
              <w:bookmarkStart w:id="24367" w:name="_Toc531103137"/>
              <w:bookmarkStart w:id="24368" w:name="_Toc531359378"/>
              <w:bookmarkStart w:id="24369" w:name="_Toc531360359"/>
              <w:bookmarkStart w:id="24370" w:name="_Toc531381201"/>
              <w:bookmarkEnd w:id="24366"/>
              <w:bookmarkEnd w:id="24367"/>
              <w:bookmarkEnd w:id="24368"/>
              <w:bookmarkEnd w:id="24369"/>
              <w:bookmarkEnd w:id="24370"/>
            </w:del>
          </w:p>
        </w:tc>
        <w:tc>
          <w:tcPr>
            <w:tcW w:w="1980" w:type="dxa"/>
            <w:vAlign w:val="center"/>
          </w:tcPr>
          <w:p w14:paraId="7E308217" w14:textId="2DBB1D06" w:rsidR="008833F0" w:rsidRPr="00920004" w:rsidDel="002F5F09" w:rsidRDefault="008833F0" w:rsidP="00BD0851">
            <w:pPr>
              <w:spacing w:before="240" w:line="0" w:lineRule="atLeast"/>
              <w:jc w:val="center"/>
              <w:rPr>
                <w:del w:id="24371" w:author="phuong vu" w:date="2018-11-25T21:57:00Z"/>
                <w:b/>
                <w:lang w:val="en-US"/>
                <w:rPrChange w:id="24372" w:author="phuong vu" w:date="2018-11-30T22:36:00Z">
                  <w:rPr>
                    <w:del w:id="24373" w:author="phuong vu" w:date="2018-11-25T21:57:00Z"/>
                    <w:b/>
                    <w:lang w:val="en-US"/>
                  </w:rPr>
                </w:rPrChange>
              </w:rPr>
              <w:pPrChange w:id="24374" w:author="phuong vu" w:date="2018-11-30T14:16:00Z">
                <w:pPr>
                  <w:spacing w:line="360" w:lineRule="auto"/>
                  <w:jc w:val="center"/>
                </w:pPr>
              </w:pPrChange>
            </w:pPr>
            <w:del w:id="24375" w:author="phuong vu" w:date="2018-11-25T21:57:00Z">
              <w:r w:rsidRPr="00920004" w:rsidDel="002F5F09">
                <w:rPr>
                  <w:b/>
                  <w:lang w:val="en-US"/>
                  <w:rPrChange w:id="24376" w:author="phuong vu" w:date="2018-11-30T22:36:00Z">
                    <w:rPr>
                      <w:b/>
                      <w:lang w:val="en-US"/>
                    </w:rPr>
                  </w:rPrChange>
                </w:rPr>
                <w:delText>Loại điều khiển</w:delText>
              </w:r>
              <w:bookmarkStart w:id="24377" w:name="_Toc531102190"/>
              <w:bookmarkStart w:id="24378" w:name="_Toc531103138"/>
              <w:bookmarkStart w:id="24379" w:name="_Toc531359379"/>
              <w:bookmarkStart w:id="24380" w:name="_Toc531360360"/>
              <w:bookmarkStart w:id="24381" w:name="_Toc531381202"/>
              <w:bookmarkEnd w:id="24377"/>
              <w:bookmarkEnd w:id="24378"/>
              <w:bookmarkEnd w:id="24379"/>
              <w:bookmarkEnd w:id="24380"/>
              <w:bookmarkEnd w:id="24381"/>
            </w:del>
          </w:p>
        </w:tc>
        <w:tc>
          <w:tcPr>
            <w:tcW w:w="2970" w:type="dxa"/>
            <w:vAlign w:val="center"/>
          </w:tcPr>
          <w:p w14:paraId="25FBB69A" w14:textId="44852302" w:rsidR="008833F0" w:rsidRPr="00920004" w:rsidDel="002F5F09" w:rsidRDefault="008833F0" w:rsidP="00BD0851">
            <w:pPr>
              <w:spacing w:before="240" w:line="0" w:lineRule="atLeast"/>
              <w:jc w:val="center"/>
              <w:rPr>
                <w:del w:id="24382" w:author="phuong vu" w:date="2018-11-25T21:57:00Z"/>
                <w:b/>
                <w:lang w:val="en-US"/>
                <w:rPrChange w:id="24383" w:author="phuong vu" w:date="2018-11-30T22:36:00Z">
                  <w:rPr>
                    <w:del w:id="24384" w:author="phuong vu" w:date="2018-11-25T21:57:00Z"/>
                    <w:b/>
                    <w:lang w:val="en-US"/>
                  </w:rPr>
                </w:rPrChange>
              </w:rPr>
              <w:pPrChange w:id="24385" w:author="phuong vu" w:date="2018-11-30T14:16:00Z">
                <w:pPr>
                  <w:spacing w:line="360" w:lineRule="auto"/>
                  <w:jc w:val="center"/>
                </w:pPr>
              </w:pPrChange>
            </w:pPr>
            <w:del w:id="24386" w:author="phuong vu" w:date="2018-11-25T21:57:00Z">
              <w:r w:rsidRPr="00920004" w:rsidDel="002F5F09">
                <w:rPr>
                  <w:b/>
                  <w:lang w:val="en-US"/>
                  <w:rPrChange w:id="24387" w:author="phuong vu" w:date="2018-11-30T22:36:00Z">
                    <w:rPr>
                      <w:b/>
                      <w:lang w:val="en-US"/>
                    </w:rPr>
                  </w:rPrChange>
                </w:rPr>
                <w:delText>Nội dung thực hiện</w:delText>
              </w:r>
              <w:bookmarkStart w:id="24388" w:name="_Toc531102191"/>
              <w:bookmarkStart w:id="24389" w:name="_Toc531103139"/>
              <w:bookmarkStart w:id="24390" w:name="_Toc531359380"/>
              <w:bookmarkStart w:id="24391" w:name="_Toc531360361"/>
              <w:bookmarkStart w:id="24392" w:name="_Toc531381203"/>
              <w:bookmarkEnd w:id="24388"/>
              <w:bookmarkEnd w:id="24389"/>
              <w:bookmarkEnd w:id="24390"/>
              <w:bookmarkEnd w:id="24391"/>
              <w:bookmarkEnd w:id="24392"/>
            </w:del>
          </w:p>
        </w:tc>
        <w:tc>
          <w:tcPr>
            <w:tcW w:w="1266" w:type="dxa"/>
            <w:vAlign w:val="center"/>
          </w:tcPr>
          <w:p w14:paraId="4498EA5E" w14:textId="63BDDF74" w:rsidR="008833F0" w:rsidRPr="00920004" w:rsidDel="002F5F09" w:rsidRDefault="008833F0" w:rsidP="00BD0851">
            <w:pPr>
              <w:spacing w:before="240" w:line="0" w:lineRule="atLeast"/>
              <w:jc w:val="center"/>
              <w:rPr>
                <w:del w:id="24393" w:author="phuong vu" w:date="2018-11-25T21:57:00Z"/>
                <w:b/>
                <w:lang w:val="en-US"/>
                <w:rPrChange w:id="24394" w:author="phuong vu" w:date="2018-11-30T22:36:00Z">
                  <w:rPr>
                    <w:del w:id="24395" w:author="phuong vu" w:date="2018-11-25T21:57:00Z"/>
                    <w:b/>
                    <w:lang w:val="en-US"/>
                  </w:rPr>
                </w:rPrChange>
              </w:rPr>
              <w:pPrChange w:id="24396" w:author="phuong vu" w:date="2018-11-30T14:16:00Z">
                <w:pPr>
                  <w:spacing w:line="360" w:lineRule="auto"/>
                  <w:jc w:val="center"/>
                </w:pPr>
              </w:pPrChange>
            </w:pPr>
            <w:del w:id="24397" w:author="phuong vu" w:date="2018-11-25T21:57:00Z">
              <w:r w:rsidRPr="00920004" w:rsidDel="002F5F09">
                <w:rPr>
                  <w:b/>
                  <w:lang w:val="en-US"/>
                  <w:rPrChange w:id="24398" w:author="phuong vu" w:date="2018-11-30T22:36:00Z">
                    <w:rPr>
                      <w:b/>
                      <w:lang w:val="en-US"/>
                    </w:rPr>
                  </w:rPrChange>
                </w:rPr>
                <w:delText>Giá trị mặc định</w:delText>
              </w:r>
              <w:bookmarkStart w:id="24399" w:name="_Toc531102192"/>
              <w:bookmarkStart w:id="24400" w:name="_Toc531103140"/>
              <w:bookmarkStart w:id="24401" w:name="_Toc531359381"/>
              <w:bookmarkStart w:id="24402" w:name="_Toc531360362"/>
              <w:bookmarkStart w:id="24403" w:name="_Toc531381204"/>
              <w:bookmarkEnd w:id="24399"/>
              <w:bookmarkEnd w:id="24400"/>
              <w:bookmarkEnd w:id="24401"/>
              <w:bookmarkEnd w:id="24402"/>
              <w:bookmarkEnd w:id="24403"/>
            </w:del>
          </w:p>
        </w:tc>
        <w:tc>
          <w:tcPr>
            <w:tcW w:w="1756" w:type="dxa"/>
            <w:vAlign w:val="center"/>
          </w:tcPr>
          <w:p w14:paraId="3963E95F" w14:textId="542D8C3F" w:rsidR="008833F0" w:rsidRPr="00920004" w:rsidDel="002F5F09" w:rsidRDefault="008833F0" w:rsidP="00BD0851">
            <w:pPr>
              <w:spacing w:before="240" w:line="0" w:lineRule="atLeast"/>
              <w:jc w:val="center"/>
              <w:rPr>
                <w:del w:id="24404" w:author="phuong vu" w:date="2018-11-25T21:57:00Z"/>
                <w:b/>
                <w:lang w:val="en-US"/>
                <w:rPrChange w:id="24405" w:author="phuong vu" w:date="2018-11-30T22:36:00Z">
                  <w:rPr>
                    <w:del w:id="24406" w:author="phuong vu" w:date="2018-11-25T21:57:00Z"/>
                    <w:b/>
                    <w:lang w:val="en-US"/>
                  </w:rPr>
                </w:rPrChange>
              </w:rPr>
              <w:pPrChange w:id="24407" w:author="phuong vu" w:date="2018-11-30T14:16:00Z">
                <w:pPr>
                  <w:spacing w:line="360" w:lineRule="auto"/>
                  <w:jc w:val="center"/>
                </w:pPr>
              </w:pPrChange>
            </w:pPr>
            <w:del w:id="24408" w:author="phuong vu" w:date="2018-11-25T21:57:00Z">
              <w:r w:rsidRPr="00920004" w:rsidDel="002F5F09">
                <w:rPr>
                  <w:b/>
                  <w:lang w:val="en-US"/>
                  <w:rPrChange w:id="24409" w:author="phuong vu" w:date="2018-11-30T22:36:00Z">
                    <w:rPr>
                      <w:b/>
                      <w:lang w:val="en-US"/>
                    </w:rPr>
                  </w:rPrChange>
                </w:rPr>
                <w:delText>Lưu ý</w:delText>
              </w:r>
              <w:bookmarkStart w:id="24410" w:name="_Toc531102193"/>
              <w:bookmarkStart w:id="24411" w:name="_Toc531103141"/>
              <w:bookmarkStart w:id="24412" w:name="_Toc531359382"/>
              <w:bookmarkStart w:id="24413" w:name="_Toc531360363"/>
              <w:bookmarkStart w:id="24414" w:name="_Toc531381205"/>
              <w:bookmarkEnd w:id="24410"/>
              <w:bookmarkEnd w:id="24411"/>
              <w:bookmarkEnd w:id="24412"/>
              <w:bookmarkEnd w:id="24413"/>
              <w:bookmarkEnd w:id="24414"/>
            </w:del>
          </w:p>
        </w:tc>
        <w:bookmarkStart w:id="24415" w:name="_Toc531102194"/>
        <w:bookmarkStart w:id="24416" w:name="_Toc531103142"/>
        <w:bookmarkStart w:id="24417" w:name="_Toc531359383"/>
        <w:bookmarkStart w:id="24418" w:name="_Toc531360364"/>
        <w:bookmarkStart w:id="24419" w:name="_Toc531381206"/>
        <w:bookmarkEnd w:id="24415"/>
        <w:bookmarkEnd w:id="24416"/>
        <w:bookmarkEnd w:id="24417"/>
        <w:bookmarkEnd w:id="24418"/>
        <w:bookmarkEnd w:id="24419"/>
      </w:tr>
      <w:tr w:rsidR="008833F0" w:rsidRPr="00920004" w:rsidDel="002F5F09" w14:paraId="32456C01" w14:textId="746797E5" w:rsidTr="00A72A60">
        <w:trPr>
          <w:del w:id="24420" w:author="phuong vu" w:date="2018-11-25T21:57:00Z"/>
        </w:trPr>
        <w:tc>
          <w:tcPr>
            <w:tcW w:w="805" w:type="dxa"/>
          </w:tcPr>
          <w:p w14:paraId="2216C418" w14:textId="6CD8E0A1" w:rsidR="008833F0" w:rsidRPr="00920004" w:rsidDel="002F5F09" w:rsidRDefault="008833F0" w:rsidP="00BD0851">
            <w:pPr>
              <w:spacing w:before="240" w:line="0" w:lineRule="atLeast"/>
              <w:jc w:val="center"/>
              <w:rPr>
                <w:del w:id="24421" w:author="phuong vu" w:date="2018-11-25T21:57:00Z"/>
                <w:lang w:val="en-US"/>
                <w:rPrChange w:id="24422" w:author="phuong vu" w:date="2018-11-30T22:36:00Z">
                  <w:rPr>
                    <w:del w:id="24423" w:author="phuong vu" w:date="2018-11-25T21:57:00Z"/>
                    <w:lang w:val="en-US"/>
                  </w:rPr>
                </w:rPrChange>
              </w:rPr>
              <w:pPrChange w:id="24424" w:author="phuong vu" w:date="2018-11-30T14:16:00Z">
                <w:pPr>
                  <w:spacing w:line="360" w:lineRule="auto"/>
                  <w:jc w:val="center"/>
                </w:pPr>
              </w:pPrChange>
            </w:pPr>
            <w:del w:id="24425" w:author="phuong vu" w:date="2018-11-25T21:57:00Z">
              <w:r w:rsidRPr="00920004" w:rsidDel="002F5F09">
                <w:rPr>
                  <w:lang w:val="en-US"/>
                  <w:rPrChange w:id="24426" w:author="phuong vu" w:date="2018-11-30T22:36:00Z">
                    <w:rPr>
                      <w:lang w:val="en-US"/>
                    </w:rPr>
                  </w:rPrChange>
                </w:rPr>
                <w:delText>1</w:delText>
              </w:r>
              <w:bookmarkStart w:id="24427" w:name="_Toc531102195"/>
              <w:bookmarkStart w:id="24428" w:name="_Toc531103143"/>
              <w:bookmarkStart w:id="24429" w:name="_Toc531359384"/>
              <w:bookmarkStart w:id="24430" w:name="_Toc531360365"/>
              <w:bookmarkStart w:id="24431" w:name="_Toc531381207"/>
              <w:bookmarkEnd w:id="24427"/>
              <w:bookmarkEnd w:id="24428"/>
              <w:bookmarkEnd w:id="24429"/>
              <w:bookmarkEnd w:id="24430"/>
              <w:bookmarkEnd w:id="24431"/>
            </w:del>
          </w:p>
        </w:tc>
        <w:tc>
          <w:tcPr>
            <w:tcW w:w="1980" w:type="dxa"/>
          </w:tcPr>
          <w:p w14:paraId="5E6D9639" w14:textId="572E67D0" w:rsidR="008833F0" w:rsidRPr="00920004" w:rsidDel="002F5F09" w:rsidRDefault="008833F0" w:rsidP="00BD0851">
            <w:pPr>
              <w:spacing w:before="240" w:line="0" w:lineRule="atLeast"/>
              <w:rPr>
                <w:del w:id="24432" w:author="phuong vu" w:date="2018-11-25T21:57:00Z"/>
                <w:lang w:val="en-US"/>
                <w:rPrChange w:id="24433" w:author="phuong vu" w:date="2018-11-30T22:36:00Z">
                  <w:rPr>
                    <w:del w:id="24434" w:author="phuong vu" w:date="2018-11-25T21:57:00Z"/>
                    <w:lang w:val="en-US"/>
                  </w:rPr>
                </w:rPrChange>
              </w:rPr>
              <w:pPrChange w:id="24435" w:author="phuong vu" w:date="2018-11-30T14:16:00Z">
                <w:pPr>
                  <w:spacing w:line="360" w:lineRule="auto"/>
                </w:pPr>
              </w:pPrChange>
            </w:pPr>
            <w:bookmarkStart w:id="24436" w:name="_Toc531102196"/>
            <w:bookmarkStart w:id="24437" w:name="_Toc531103144"/>
            <w:bookmarkStart w:id="24438" w:name="_Toc531359385"/>
            <w:bookmarkStart w:id="24439" w:name="_Toc531360366"/>
            <w:bookmarkStart w:id="24440" w:name="_Toc531381208"/>
            <w:bookmarkEnd w:id="24436"/>
            <w:bookmarkEnd w:id="24437"/>
            <w:bookmarkEnd w:id="24438"/>
            <w:bookmarkEnd w:id="24439"/>
            <w:bookmarkEnd w:id="24440"/>
          </w:p>
        </w:tc>
        <w:tc>
          <w:tcPr>
            <w:tcW w:w="2970" w:type="dxa"/>
          </w:tcPr>
          <w:p w14:paraId="2D28E9D1" w14:textId="2A5182FC" w:rsidR="008833F0" w:rsidRPr="00920004" w:rsidDel="002F5F09" w:rsidRDefault="008833F0" w:rsidP="00BD0851">
            <w:pPr>
              <w:spacing w:before="240" w:line="0" w:lineRule="atLeast"/>
              <w:rPr>
                <w:del w:id="24441" w:author="phuong vu" w:date="2018-11-25T21:57:00Z"/>
                <w:lang w:val="en-US"/>
                <w:rPrChange w:id="24442" w:author="phuong vu" w:date="2018-11-30T22:36:00Z">
                  <w:rPr>
                    <w:del w:id="24443" w:author="phuong vu" w:date="2018-11-25T21:57:00Z"/>
                    <w:lang w:val="en-US"/>
                  </w:rPr>
                </w:rPrChange>
              </w:rPr>
              <w:pPrChange w:id="24444" w:author="phuong vu" w:date="2018-11-30T14:16:00Z">
                <w:pPr>
                  <w:spacing w:line="360" w:lineRule="auto"/>
                </w:pPr>
              </w:pPrChange>
            </w:pPr>
            <w:bookmarkStart w:id="24445" w:name="_Toc531102197"/>
            <w:bookmarkStart w:id="24446" w:name="_Toc531103145"/>
            <w:bookmarkStart w:id="24447" w:name="_Toc531359386"/>
            <w:bookmarkStart w:id="24448" w:name="_Toc531360367"/>
            <w:bookmarkStart w:id="24449" w:name="_Toc531381209"/>
            <w:bookmarkEnd w:id="24445"/>
            <w:bookmarkEnd w:id="24446"/>
            <w:bookmarkEnd w:id="24447"/>
            <w:bookmarkEnd w:id="24448"/>
            <w:bookmarkEnd w:id="24449"/>
          </w:p>
        </w:tc>
        <w:tc>
          <w:tcPr>
            <w:tcW w:w="1266" w:type="dxa"/>
          </w:tcPr>
          <w:p w14:paraId="159EB9FD" w14:textId="141AD105" w:rsidR="008833F0" w:rsidRPr="00920004" w:rsidDel="002F5F09" w:rsidRDefault="008833F0" w:rsidP="00BD0851">
            <w:pPr>
              <w:spacing w:before="240" w:line="0" w:lineRule="atLeast"/>
              <w:rPr>
                <w:del w:id="24450" w:author="phuong vu" w:date="2018-11-25T21:57:00Z"/>
                <w:lang w:val="en-US"/>
                <w:rPrChange w:id="24451" w:author="phuong vu" w:date="2018-11-30T22:36:00Z">
                  <w:rPr>
                    <w:del w:id="24452" w:author="phuong vu" w:date="2018-11-25T21:57:00Z"/>
                    <w:lang w:val="en-US"/>
                  </w:rPr>
                </w:rPrChange>
              </w:rPr>
              <w:pPrChange w:id="24453" w:author="phuong vu" w:date="2018-11-30T14:16:00Z">
                <w:pPr>
                  <w:spacing w:line="360" w:lineRule="auto"/>
                </w:pPr>
              </w:pPrChange>
            </w:pPr>
            <w:bookmarkStart w:id="24454" w:name="_Toc531102198"/>
            <w:bookmarkStart w:id="24455" w:name="_Toc531103146"/>
            <w:bookmarkStart w:id="24456" w:name="_Toc531359387"/>
            <w:bookmarkStart w:id="24457" w:name="_Toc531360368"/>
            <w:bookmarkStart w:id="24458" w:name="_Toc531381210"/>
            <w:bookmarkEnd w:id="24454"/>
            <w:bookmarkEnd w:id="24455"/>
            <w:bookmarkEnd w:id="24456"/>
            <w:bookmarkEnd w:id="24457"/>
            <w:bookmarkEnd w:id="24458"/>
          </w:p>
        </w:tc>
        <w:tc>
          <w:tcPr>
            <w:tcW w:w="1756" w:type="dxa"/>
          </w:tcPr>
          <w:p w14:paraId="0551E832" w14:textId="63D16DA1" w:rsidR="008833F0" w:rsidRPr="00920004" w:rsidDel="002F5F09" w:rsidRDefault="008833F0" w:rsidP="00BD0851">
            <w:pPr>
              <w:spacing w:before="240" w:line="0" w:lineRule="atLeast"/>
              <w:rPr>
                <w:del w:id="24459" w:author="phuong vu" w:date="2018-11-25T21:57:00Z"/>
                <w:lang w:val="en-US"/>
                <w:rPrChange w:id="24460" w:author="phuong vu" w:date="2018-11-30T22:36:00Z">
                  <w:rPr>
                    <w:del w:id="24461" w:author="phuong vu" w:date="2018-11-25T21:57:00Z"/>
                    <w:lang w:val="en-US"/>
                  </w:rPr>
                </w:rPrChange>
              </w:rPr>
              <w:pPrChange w:id="24462" w:author="phuong vu" w:date="2018-11-30T14:16:00Z">
                <w:pPr>
                  <w:spacing w:line="360" w:lineRule="auto"/>
                </w:pPr>
              </w:pPrChange>
            </w:pPr>
            <w:bookmarkStart w:id="24463" w:name="_Toc531102199"/>
            <w:bookmarkStart w:id="24464" w:name="_Toc531103147"/>
            <w:bookmarkStart w:id="24465" w:name="_Toc531359388"/>
            <w:bookmarkStart w:id="24466" w:name="_Toc531360369"/>
            <w:bookmarkStart w:id="24467" w:name="_Toc531381211"/>
            <w:bookmarkEnd w:id="24463"/>
            <w:bookmarkEnd w:id="24464"/>
            <w:bookmarkEnd w:id="24465"/>
            <w:bookmarkEnd w:id="24466"/>
            <w:bookmarkEnd w:id="24467"/>
          </w:p>
        </w:tc>
        <w:bookmarkStart w:id="24468" w:name="_Toc531102200"/>
        <w:bookmarkStart w:id="24469" w:name="_Toc531103148"/>
        <w:bookmarkStart w:id="24470" w:name="_Toc531359389"/>
        <w:bookmarkStart w:id="24471" w:name="_Toc531360370"/>
        <w:bookmarkStart w:id="24472" w:name="_Toc531381212"/>
        <w:bookmarkEnd w:id="24468"/>
        <w:bookmarkEnd w:id="24469"/>
        <w:bookmarkEnd w:id="24470"/>
        <w:bookmarkEnd w:id="24471"/>
        <w:bookmarkEnd w:id="24472"/>
      </w:tr>
      <w:tr w:rsidR="008833F0" w:rsidRPr="00920004" w:rsidDel="002F5F09" w14:paraId="68E48D26" w14:textId="2608A697" w:rsidTr="00A72A60">
        <w:trPr>
          <w:del w:id="24473" w:author="phuong vu" w:date="2018-11-25T21:57:00Z"/>
        </w:trPr>
        <w:tc>
          <w:tcPr>
            <w:tcW w:w="805" w:type="dxa"/>
          </w:tcPr>
          <w:p w14:paraId="2C4D31CA" w14:textId="095F793C" w:rsidR="008833F0" w:rsidRPr="00920004" w:rsidDel="002F5F09" w:rsidRDefault="008833F0" w:rsidP="00BD0851">
            <w:pPr>
              <w:spacing w:before="240" w:line="0" w:lineRule="atLeast"/>
              <w:jc w:val="center"/>
              <w:rPr>
                <w:del w:id="24474" w:author="phuong vu" w:date="2018-11-25T21:57:00Z"/>
                <w:lang w:val="en-US"/>
                <w:rPrChange w:id="24475" w:author="phuong vu" w:date="2018-11-30T22:36:00Z">
                  <w:rPr>
                    <w:del w:id="24476" w:author="phuong vu" w:date="2018-11-25T21:57:00Z"/>
                    <w:lang w:val="en-US"/>
                  </w:rPr>
                </w:rPrChange>
              </w:rPr>
              <w:pPrChange w:id="24477" w:author="phuong vu" w:date="2018-11-30T14:16:00Z">
                <w:pPr>
                  <w:spacing w:line="360" w:lineRule="auto"/>
                  <w:jc w:val="center"/>
                </w:pPr>
              </w:pPrChange>
            </w:pPr>
            <w:del w:id="24478" w:author="phuong vu" w:date="2018-11-25T21:57:00Z">
              <w:r w:rsidRPr="00920004" w:rsidDel="002F5F09">
                <w:rPr>
                  <w:lang w:val="en-US"/>
                  <w:rPrChange w:id="24479" w:author="phuong vu" w:date="2018-11-30T22:36:00Z">
                    <w:rPr>
                      <w:lang w:val="en-US"/>
                    </w:rPr>
                  </w:rPrChange>
                </w:rPr>
                <w:delText>2</w:delText>
              </w:r>
              <w:bookmarkStart w:id="24480" w:name="_Toc531102201"/>
              <w:bookmarkStart w:id="24481" w:name="_Toc531103149"/>
              <w:bookmarkStart w:id="24482" w:name="_Toc531359390"/>
              <w:bookmarkStart w:id="24483" w:name="_Toc531360371"/>
              <w:bookmarkStart w:id="24484" w:name="_Toc531381213"/>
              <w:bookmarkEnd w:id="24480"/>
              <w:bookmarkEnd w:id="24481"/>
              <w:bookmarkEnd w:id="24482"/>
              <w:bookmarkEnd w:id="24483"/>
              <w:bookmarkEnd w:id="24484"/>
            </w:del>
          </w:p>
        </w:tc>
        <w:tc>
          <w:tcPr>
            <w:tcW w:w="1980" w:type="dxa"/>
          </w:tcPr>
          <w:p w14:paraId="287BDA8A" w14:textId="2EBAB87B" w:rsidR="008833F0" w:rsidRPr="00920004" w:rsidDel="002F5F09" w:rsidRDefault="008833F0" w:rsidP="00BD0851">
            <w:pPr>
              <w:spacing w:before="240" w:line="0" w:lineRule="atLeast"/>
              <w:rPr>
                <w:del w:id="24485" w:author="phuong vu" w:date="2018-11-25T21:57:00Z"/>
                <w:lang w:val="en-US"/>
                <w:rPrChange w:id="24486" w:author="phuong vu" w:date="2018-11-30T22:36:00Z">
                  <w:rPr>
                    <w:del w:id="24487" w:author="phuong vu" w:date="2018-11-25T21:57:00Z"/>
                    <w:lang w:val="en-US"/>
                  </w:rPr>
                </w:rPrChange>
              </w:rPr>
              <w:pPrChange w:id="24488" w:author="phuong vu" w:date="2018-11-30T14:16:00Z">
                <w:pPr>
                  <w:spacing w:line="360" w:lineRule="auto"/>
                </w:pPr>
              </w:pPrChange>
            </w:pPr>
            <w:bookmarkStart w:id="24489" w:name="_Toc531102202"/>
            <w:bookmarkStart w:id="24490" w:name="_Toc531103150"/>
            <w:bookmarkStart w:id="24491" w:name="_Toc531359391"/>
            <w:bookmarkStart w:id="24492" w:name="_Toc531360372"/>
            <w:bookmarkStart w:id="24493" w:name="_Toc531381214"/>
            <w:bookmarkEnd w:id="24489"/>
            <w:bookmarkEnd w:id="24490"/>
            <w:bookmarkEnd w:id="24491"/>
            <w:bookmarkEnd w:id="24492"/>
            <w:bookmarkEnd w:id="24493"/>
          </w:p>
        </w:tc>
        <w:tc>
          <w:tcPr>
            <w:tcW w:w="2970" w:type="dxa"/>
          </w:tcPr>
          <w:p w14:paraId="327BB6E7" w14:textId="4C441DAD" w:rsidR="008833F0" w:rsidRPr="00920004" w:rsidDel="002F5F09" w:rsidRDefault="008833F0" w:rsidP="00BD0851">
            <w:pPr>
              <w:spacing w:before="240" w:line="0" w:lineRule="atLeast"/>
              <w:rPr>
                <w:del w:id="24494" w:author="phuong vu" w:date="2018-11-25T21:57:00Z"/>
                <w:lang w:val="en-US"/>
                <w:rPrChange w:id="24495" w:author="phuong vu" w:date="2018-11-30T22:36:00Z">
                  <w:rPr>
                    <w:del w:id="24496" w:author="phuong vu" w:date="2018-11-25T21:57:00Z"/>
                    <w:lang w:val="en-US"/>
                  </w:rPr>
                </w:rPrChange>
              </w:rPr>
              <w:pPrChange w:id="24497" w:author="phuong vu" w:date="2018-11-30T14:16:00Z">
                <w:pPr>
                  <w:spacing w:line="360" w:lineRule="auto"/>
                </w:pPr>
              </w:pPrChange>
            </w:pPr>
            <w:bookmarkStart w:id="24498" w:name="_Toc531102203"/>
            <w:bookmarkStart w:id="24499" w:name="_Toc531103151"/>
            <w:bookmarkStart w:id="24500" w:name="_Toc531359392"/>
            <w:bookmarkStart w:id="24501" w:name="_Toc531360373"/>
            <w:bookmarkStart w:id="24502" w:name="_Toc531381215"/>
            <w:bookmarkEnd w:id="24498"/>
            <w:bookmarkEnd w:id="24499"/>
            <w:bookmarkEnd w:id="24500"/>
            <w:bookmarkEnd w:id="24501"/>
            <w:bookmarkEnd w:id="24502"/>
          </w:p>
        </w:tc>
        <w:tc>
          <w:tcPr>
            <w:tcW w:w="1266" w:type="dxa"/>
          </w:tcPr>
          <w:p w14:paraId="4F247C6E" w14:textId="6C334B43" w:rsidR="008833F0" w:rsidRPr="00920004" w:rsidDel="002F5F09" w:rsidRDefault="008833F0" w:rsidP="00BD0851">
            <w:pPr>
              <w:spacing w:before="240" w:line="0" w:lineRule="atLeast"/>
              <w:rPr>
                <w:del w:id="24503" w:author="phuong vu" w:date="2018-11-25T21:57:00Z"/>
                <w:lang w:val="en-US"/>
                <w:rPrChange w:id="24504" w:author="phuong vu" w:date="2018-11-30T22:36:00Z">
                  <w:rPr>
                    <w:del w:id="24505" w:author="phuong vu" w:date="2018-11-25T21:57:00Z"/>
                    <w:lang w:val="en-US"/>
                  </w:rPr>
                </w:rPrChange>
              </w:rPr>
              <w:pPrChange w:id="24506" w:author="phuong vu" w:date="2018-11-30T14:16:00Z">
                <w:pPr>
                  <w:spacing w:line="360" w:lineRule="auto"/>
                </w:pPr>
              </w:pPrChange>
            </w:pPr>
            <w:bookmarkStart w:id="24507" w:name="_Toc531102204"/>
            <w:bookmarkStart w:id="24508" w:name="_Toc531103152"/>
            <w:bookmarkStart w:id="24509" w:name="_Toc531359393"/>
            <w:bookmarkStart w:id="24510" w:name="_Toc531360374"/>
            <w:bookmarkStart w:id="24511" w:name="_Toc531381216"/>
            <w:bookmarkEnd w:id="24507"/>
            <w:bookmarkEnd w:id="24508"/>
            <w:bookmarkEnd w:id="24509"/>
            <w:bookmarkEnd w:id="24510"/>
            <w:bookmarkEnd w:id="24511"/>
          </w:p>
        </w:tc>
        <w:tc>
          <w:tcPr>
            <w:tcW w:w="1756" w:type="dxa"/>
          </w:tcPr>
          <w:p w14:paraId="45C670DC" w14:textId="06DB4C3E" w:rsidR="008833F0" w:rsidRPr="00920004" w:rsidDel="002F5F09" w:rsidRDefault="008833F0" w:rsidP="00BD0851">
            <w:pPr>
              <w:spacing w:before="240" w:line="0" w:lineRule="atLeast"/>
              <w:rPr>
                <w:del w:id="24512" w:author="phuong vu" w:date="2018-11-25T21:57:00Z"/>
                <w:lang w:val="en-US"/>
                <w:rPrChange w:id="24513" w:author="phuong vu" w:date="2018-11-30T22:36:00Z">
                  <w:rPr>
                    <w:del w:id="24514" w:author="phuong vu" w:date="2018-11-25T21:57:00Z"/>
                    <w:lang w:val="en-US"/>
                  </w:rPr>
                </w:rPrChange>
              </w:rPr>
              <w:pPrChange w:id="24515" w:author="phuong vu" w:date="2018-11-30T14:16:00Z">
                <w:pPr>
                  <w:spacing w:line="360" w:lineRule="auto"/>
                </w:pPr>
              </w:pPrChange>
            </w:pPr>
            <w:bookmarkStart w:id="24516" w:name="_Toc531102205"/>
            <w:bookmarkStart w:id="24517" w:name="_Toc531103153"/>
            <w:bookmarkStart w:id="24518" w:name="_Toc531359394"/>
            <w:bookmarkStart w:id="24519" w:name="_Toc531360375"/>
            <w:bookmarkStart w:id="24520" w:name="_Toc531381217"/>
            <w:bookmarkEnd w:id="24516"/>
            <w:bookmarkEnd w:id="24517"/>
            <w:bookmarkEnd w:id="24518"/>
            <w:bookmarkEnd w:id="24519"/>
            <w:bookmarkEnd w:id="24520"/>
          </w:p>
        </w:tc>
        <w:bookmarkStart w:id="24521" w:name="_Toc531102206"/>
        <w:bookmarkStart w:id="24522" w:name="_Toc531103154"/>
        <w:bookmarkStart w:id="24523" w:name="_Toc531359395"/>
        <w:bookmarkStart w:id="24524" w:name="_Toc531360376"/>
        <w:bookmarkStart w:id="24525" w:name="_Toc531381218"/>
        <w:bookmarkEnd w:id="24521"/>
        <w:bookmarkEnd w:id="24522"/>
        <w:bookmarkEnd w:id="24523"/>
        <w:bookmarkEnd w:id="24524"/>
        <w:bookmarkEnd w:id="24525"/>
      </w:tr>
      <w:tr w:rsidR="008833F0" w:rsidRPr="00920004" w:rsidDel="002F5F09" w14:paraId="76361BA2" w14:textId="62744A7C" w:rsidTr="00A72A60">
        <w:trPr>
          <w:del w:id="24526" w:author="phuong vu" w:date="2018-11-25T21:57:00Z"/>
        </w:trPr>
        <w:tc>
          <w:tcPr>
            <w:tcW w:w="805" w:type="dxa"/>
          </w:tcPr>
          <w:p w14:paraId="2307D3DB" w14:textId="507CF481" w:rsidR="008833F0" w:rsidRPr="00920004" w:rsidDel="002F5F09" w:rsidRDefault="008833F0" w:rsidP="00BD0851">
            <w:pPr>
              <w:spacing w:before="240" w:line="0" w:lineRule="atLeast"/>
              <w:jc w:val="center"/>
              <w:rPr>
                <w:del w:id="24527" w:author="phuong vu" w:date="2018-11-25T21:57:00Z"/>
                <w:lang w:val="en-US"/>
                <w:rPrChange w:id="24528" w:author="phuong vu" w:date="2018-11-30T22:36:00Z">
                  <w:rPr>
                    <w:del w:id="24529" w:author="phuong vu" w:date="2018-11-25T21:57:00Z"/>
                    <w:lang w:val="en-US"/>
                  </w:rPr>
                </w:rPrChange>
              </w:rPr>
              <w:pPrChange w:id="24530" w:author="phuong vu" w:date="2018-11-30T14:16:00Z">
                <w:pPr>
                  <w:spacing w:line="360" w:lineRule="auto"/>
                  <w:jc w:val="center"/>
                </w:pPr>
              </w:pPrChange>
            </w:pPr>
            <w:del w:id="24531" w:author="phuong vu" w:date="2018-11-25T21:57:00Z">
              <w:r w:rsidRPr="00920004" w:rsidDel="002F5F09">
                <w:rPr>
                  <w:lang w:val="en-US"/>
                  <w:rPrChange w:id="24532" w:author="phuong vu" w:date="2018-11-30T22:36:00Z">
                    <w:rPr>
                      <w:lang w:val="en-US"/>
                    </w:rPr>
                  </w:rPrChange>
                </w:rPr>
                <w:delText>3</w:delText>
              </w:r>
              <w:bookmarkStart w:id="24533" w:name="_Toc531102207"/>
              <w:bookmarkStart w:id="24534" w:name="_Toc531103155"/>
              <w:bookmarkStart w:id="24535" w:name="_Toc531359396"/>
              <w:bookmarkStart w:id="24536" w:name="_Toc531360377"/>
              <w:bookmarkStart w:id="24537" w:name="_Toc531381219"/>
              <w:bookmarkEnd w:id="24533"/>
              <w:bookmarkEnd w:id="24534"/>
              <w:bookmarkEnd w:id="24535"/>
              <w:bookmarkEnd w:id="24536"/>
              <w:bookmarkEnd w:id="24537"/>
            </w:del>
          </w:p>
        </w:tc>
        <w:tc>
          <w:tcPr>
            <w:tcW w:w="1980" w:type="dxa"/>
          </w:tcPr>
          <w:p w14:paraId="7E57455B" w14:textId="64BCDFAA" w:rsidR="008833F0" w:rsidRPr="00920004" w:rsidDel="002F5F09" w:rsidRDefault="008833F0" w:rsidP="00BD0851">
            <w:pPr>
              <w:spacing w:before="240" w:line="0" w:lineRule="atLeast"/>
              <w:rPr>
                <w:del w:id="24538" w:author="phuong vu" w:date="2018-11-25T21:57:00Z"/>
                <w:lang w:val="en-US"/>
                <w:rPrChange w:id="24539" w:author="phuong vu" w:date="2018-11-30T22:36:00Z">
                  <w:rPr>
                    <w:del w:id="24540" w:author="phuong vu" w:date="2018-11-25T21:57:00Z"/>
                    <w:lang w:val="en-US"/>
                  </w:rPr>
                </w:rPrChange>
              </w:rPr>
              <w:pPrChange w:id="24541" w:author="phuong vu" w:date="2018-11-30T14:16:00Z">
                <w:pPr>
                  <w:spacing w:line="360" w:lineRule="auto"/>
                </w:pPr>
              </w:pPrChange>
            </w:pPr>
            <w:bookmarkStart w:id="24542" w:name="_Toc531102208"/>
            <w:bookmarkStart w:id="24543" w:name="_Toc531103156"/>
            <w:bookmarkStart w:id="24544" w:name="_Toc531359397"/>
            <w:bookmarkStart w:id="24545" w:name="_Toc531360378"/>
            <w:bookmarkStart w:id="24546" w:name="_Toc531381220"/>
            <w:bookmarkEnd w:id="24542"/>
            <w:bookmarkEnd w:id="24543"/>
            <w:bookmarkEnd w:id="24544"/>
            <w:bookmarkEnd w:id="24545"/>
            <w:bookmarkEnd w:id="24546"/>
          </w:p>
        </w:tc>
        <w:tc>
          <w:tcPr>
            <w:tcW w:w="2970" w:type="dxa"/>
          </w:tcPr>
          <w:p w14:paraId="750CBB3A" w14:textId="3CDD5EB1" w:rsidR="008833F0" w:rsidRPr="00920004" w:rsidDel="002F5F09" w:rsidRDefault="008833F0" w:rsidP="00BD0851">
            <w:pPr>
              <w:spacing w:before="240" w:line="0" w:lineRule="atLeast"/>
              <w:rPr>
                <w:del w:id="24547" w:author="phuong vu" w:date="2018-11-25T21:57:00Z"/>
                <w:lang w:val="en-US"/>
                <w:rPrChange w:id="24548" w:author="phuong vu" w:date="2018-11-30T22:36:00Z">
                  <w:rPr>
                    <w:del w:id="24549" w:author="phuong vu" w:date="2018-11-25T21:57:00Z"/>
                    <w:lang w:val="en-US"/>
                  </w:rPr>
                </w:rPrChange>
              </w:rPr>
              <w:pPrChange w:id="24550" w:author="phuong vu" w:date="2018-11-30T14:16:00Z">
                <w:pPr>
                  <w:spacing w:line="360" w:lineRule="auto"/>
                </w:pPr>
              </w:pPrChange>
            </w:pPr>
            <w:bookmarkStart w:id="24551" w:name="_Toc531102209"/>
            <w:bookmarkStart w:id="24552" w:name="_Toc531103157"/>
            <w:bookmarkStart w:id="24553" w:name="_Toc531359398"/>
            <w:bookmarkStart w:id="24554" w:name="_Toc531360379"/>
            <w:bookmarkStart w:id="24555" w:name="_Toc531381221"/>
            <w:bookmarkEnd w:id="24551"/>
            <w:bookmarkEnd w:id="24552"/>
            <w:bookmarkEnd w:id="24553"/>
            <w:bookmarkEnd w:id="24554"/>
            <w:bookmarkEnd w:id="24555"/>
          </w:p>
        </w:tc>
        <w:tc>
          <w:tcPr>
            <w:tcW w:w="1266" w:type="dxa"/>
          </w:tcPr>
          <w:p w14:paraId="047793FD" w14:textId="13866F4A" w:rsidR="008833F0" w:rsidRPr="00920004" w:rsidDel="002F5F09" w:rsidRDefault="008833F0" w:rsidP="00BD0851">
            <w:pPr>
              <w:spacing w:before="240" w:line="0" w:lineRule="atLeast"/>
              <w:rPr>
                <w:del w:id="24556" w:author="phuong vu" w:date="2018-11-25T21:57:00Z"/>
                <w:lang w:val="en-US"/>
                <w:rPrChange w:id="24557" w:author="phuong vu" w:date="2018-11-30T22:36:00Z">
                  <w:rPr>
                    <w:del w:id="24558" w:author="phuong vu" w:date="2018-11-25T21:57:00Z"/>
                    <w:lang w:val="en-US"/>
                  </w:rPr>
                </w:rPrChange>
              </w:rPr>
              <w:pPrChange w:id="24559" w:author="phuong vu" w:date="2018-11-30T14:16:00Z">
                <w:pPr>
                  <w:spacing w:line="360" w:lineRule="auto"/>
                </w:pPr>
              </w:pPrChange>
            </w:pPr>
            <w:bookmarkStart w:id="24560" w:name="_Toc531102210"/>
            <w:bookmarkStart w:id="24561" w:name="_Toc531103158"/>
            <w:bookmarkStart w:id="24562" w:name="_Toc531359399"/>
            <w:bookmarkStart w:id="24563" w:name="_Toc531360380"/>
            <w:bookmarkStart w:id="24564" w:name="_Toc531381222"/>
            <w:bookmarkEnd w:id="24560"/>
            <w:bookmarkEnd w:id="24561"/>
            <w:bookmarkEnd w:id="24562"/>
            <w:bookmarkEnd w:id="24563"/>
            <w:bookmarkEnd w:id="24564"/>
          </w:p>
        </w:tc>
        <w:tc>
          <w:tcPr>
            <w:tcW w:w="1756" w:type="dxa"/>
          </w:tcPr>
          <w:p w14:paraId="7A750462" w14:textId="27682C32" w:rsidR="008833F0" w:rsidRPr="00920004" w:rsidDel="002F5F09" w:rsidRDefault="008833F0" w:rsidP="00BD0851">
            <w:pPr>
              <w:spacing w:before="240" w:line="0" w:lineRule="atLeast"/>
              <w:rPr>
                <w:del w:id="24565" w:author="phuong vu" w:date="2018-11-25T21:57:00Z"/>
                <w:lang w:val="en-US"/>
                <w:rPrChange w:id="24566" w:author="phuong vu" w:date="2018-11-30T22:36:00Z">
                  <w:rPr>
                    <w:del w:id="24567" w:author="phuong vu" w:date="2018-11-25T21:57:00Z"/>
                    <w:lang w:val="en-US"/>
                  </w:rPr>
                </w:rPrChange>
              </w:rPr>
              <w:pPrChange w:id="24568" w:author="phuong vu" w:date="2018-11-30T14:16:00Z">
                <w:pPr>
                  <w:spacing w:line="360" w:lineRule="auto"/>
                </w:pPr>
              </w:pPrChange>
            </w:pPr>
            <w:bookmarkStart w:id="24569" w:name="_Toc531102211"/>
            <w:bookmarkStart w:id="24570" w:name="_Toc531103159"/>
            <w:bookmarkStart w:id="24571" w:name="_Toc531359400"/>
            <w:bookmarkStart w:id="24572" w:name="_Toc531360381"/>
            <w:bookmarkStart w:id="24573" w:name="_Toc531381223"/>
            <w:bookmarkEnd w:id="24569"/>
            <w:bookmarkEnd w:id="24570"/>
            <w:bookmarkEnd w:id="24571"/>
            <w:bookmarkEnd w:id="24572"/>
            <w:bookmarkEnd w:id="24573"/>
          </w:p>
        </w:tc>
        <w:bookmarkStart w:id="24574" w:name="_Toc531102212"/>
        <w:bookmarkStart w:id="24575" w:name="_Toc531103160"/>
        <w:bookmarkStart w:id="24576" w:name="_Toc531359401"/>
        <w:bookmarkStart w:id="24577" w:name="_Toc531360382"/>
        <w:bookmarkStart w:id="24578" w:name="_Toc531381224"/>
        <w:bookmarkEnd w:id="24574"/>
        <w:bookmarkEnd w:id="24575"/>
        <w:bookmarkEnd w:id="24576"/>
        <w:bookmarkEnd w:id="24577"/>
        <w:bookmarkEnd w:id="24578"/>
      </w:tr>
      <w:tr w:rsidR="008833F0" w:rsidRPr="00920004" w:rsidDel="002F5F09" w14:paraId="25D173B6" w14:textId="7E9193AF" w:rsidTr="00A72A60">
        <w:trPr>
          <w:del w:id="24579" w:author="phuong vu" w:date="2018-11-25T21:57:00Z"/>
        </w:trPr>
        <w:tc>
          <w:tcPr>
            <w:tcW w:w="805" w:type="dxa"/>
          </w:tcPr>
          <w:p w14:paraId="14CF15C2" w14:textId="01FFB68D" w:rsidR="008833F0" w:rsidRPr="00920004" w:rsidDel="002F5F09" w:rsidRDefault="008833F0" w:rsidP="00BD0851">
            <w:pPr>
              <w:spacing w:before="240" w:line="0" w:lineRule="atLeast"/>
              <w:jc w:val="center"/>
              <w:rPr>
                <w:del w:id="24580" w:author="phuong vu" w:date="2018-11-25T21:57:00Z"/>
                <w:lang w:val="en-US"/>
                <w:rPrChange w:id="24581" w:author="phuong vu" w:date="2018-11-30T22:36:00Z">
                  <w:rPr>
                    <w:del w:id="24582" w:author="phuong vu" w:date="2018-11-25T21:57:00Z"/>
                    <w:lang w:val="en-US"/>
                  </w:rPr>
                </w:rPrChange>
              </w:rPr>
              <w:pPrChange w:id="24583" w:author="phuong vu" w:date="2018-11-30T14:16:00Z">
                <w:pPr>
                  <w:spacing w:line="360" w:lineRule="auto"/>
                  <w:jc w:val="center"/>
                </w:pPr>
              </w:pPrChange>
            </w:pPr>
            <w:del w:id="24584" w:author="phuong vu" w:date="2018-11-25T21:57:00Z">
              <w:r w:rsidRPr="00920004" w:rsidDel="002F5F09">
                <w:rPr>
                  <w:lang w:val="en-US"/>
                  <w:rPrChange w:id="24585" w:author="phuong vu" w:date="2018-11-30T22:36:00Z">
                    <w:rPr>
                      <w:lang w:val="en-US"/>
                    </w:rPr>
                  </w:rPrChange>
                </w:rPr>
                <w:delText>4</w:delText>
              </w:r>
              <w:bookmarkStart w:id="24586" w:name="_Toc531102213"/>
              <w:bookmarkStart w:id="24587" w:name="_Toc531103161"/>
              <w:bookmarkStart w:id="24588" w:name="_Toc531359402"/>
              <w:bookmarkStart w:id="24589" w:name="_Toc531360383"/>
              <w:bookmarkStart w:id="24590" w:name="_Toc531381225"/>
              <w:bookmarkEnd w:id="24586"/>
              <w:bookmarkEnd w:id="24587"/>
              <w:bookmarkEnd w:id="24588"/>
              <w:bookmarkEnd w:id="24589"/>
              <w:bookmarkEnd w:id="24590"/>
            </w:del>
          </w:p>
        </w:tc>
        <w:tc>
          <w:tcPr>
            <w:tcW w:w="1980" w:type="dxa"/>
          </w:tcPr>
          <w:p w14:paraId="67826959" w14:textId="4A0ADDDE" w:rsidR="008833F0" w:rsidRPr="00920004" w:rsidDel="002F5F09" w:rsidRDefault="008833F0" w:rsidP="00BD0851">
            <w:pPr>
              <w:spacing w:before="240" w:line="0" w:lineRule="atLeast"/>
              <w:rPr>
                <w:del w:id="24591" w:author="phuong vu" w:date="2018-11-25T21:57:00Z"/>
                <w:lang w:val="en-US"/>
                <w:rPrChange w:id="24592" w:author="phuong vu" w:date="2018-11-30T22:36:00Z">
                  <w:rPr>
                    <w:del w:id="24593" w:author="phuong vu" w:date="2018-11-25T21:57:00Z"/>
                    <w:lang w:val="en-US"/>
                  </w:rPr>
                </w:rPrChange>
              </w:rPr>
              <w:pPrChange w:id="24594" w:author="phuong vu" w:date="2018-11-30T14:16:00Z">
                <w:pPr>
                  <w:spacing w:line="360" w:lineRule="auto"/>
                </w:pPr>
              </w:pPrChange>
            </w:pPr>
            <w:bookmarkStart w:id="24595" w:name="_Toc531102214"/>
            <w:bookmarkStart w:id="24596" w:name="_Toc531103162"/>
            <w:bookmarkStart w:id="24597" w:name="_Toc531359403"/>
            <w:bookmarkStart w:id="24598" w:name="_Toc531360384"/>
            <w:bookmarkStart w:id="24599" w:name="_Toc531381226"/>
            <w:bookmarkEnd w:id="24595"/>
            <w:bookmarkEnd w:id="24596"/>
            <w:bookmarkEnd w:id="24597"/>
            <w:bookmarkEnd w:id="24598"/>
            <w:bookmarkEnd w:id="24599"/>
          </w:p>
        </w:tc>
        <w:tc>
          <w:tcPr>
            <w:tcW w:w="2970" w:type="dxa"/>
          </w:tcPr>
          <w:p w14:paraId="11106C2D" w14:textId="1DEE72A8" w:rsidR="008833F0" w:rsidRPr="00920004" w:rsidDel="002F5F09" w:rsidRDefault="008833F0" w:rsidP="00BD0851">
            <w:pPr>
              <w:spacing w:before="240" w:line="0" w:lineRule="atLeast"/>
              <w:rPr>
                <w:del w:id="24600" w:author="phuong vu" w:date="2018-11-25T21:57:00Z"/>
                <w:lang w:val="en-US"/>
                <w:rPrChange w:id="24601" w:author="phuong vu" w:date="2018-11-30T22:36:00Z">
                  <w:rPr>
                    <w:del w:id="24602" w:author="phuong vu" w:date="2018-11-25T21:57:00Z"/>
                    <w:lang w:val="en-US"/>
                  </w:rPr>
                </w:rPrChange>
              </w:rPr>
              <w:pPrChange w:id="24603" w:author="phuong vu" w:date="2018-11-30T14:16:00Z">
                <w:pPr>
                  <w:spacing w:line="360" w:lineRule="auto"/>
                </w:pPr>
              </w:pPrChange>
            </w:pPr>
            <w:bookmarkStart w:id="24604" w:name="_Toc531102215"/>
            <w:bookmarkStart w:id="24605" w:name="_Toc531103163"/>
            <w:bookmarkStart w:id="24606" w:name="_Toc531359404"/>
            <w:bookmarkStart w:id="24607" w:name="_Toc531360385"/>
            <w:bookmarkStart w:id="24608" w:name="_Toc531381227"/>
            <w:bookmarkEnd w:id="24604"/>
            <w:bookmarkEnd w:id="24605"/>
            <w:bookmarkEnd w:id="24606"/>
            <w:bookmarkEnd w:id="24607"/>
            <w:bookmarkEnd w:id="24608"/>
          </w:p>
        </w:tc>
        <w:tc>
          <w:tcPr>
            <w:tcW w:w="1266" w:type="dxa"/>
          </w:tcPr>
          <w:p w14:paraId="3E12C2F4" w14:textId="5FB15BD0" w:rsidR="008833F0" w:rsidRPr="00920004" w:rsidDel="002F5F09" w:rsidRDefault="008833F0" w:rsidP="00BD0851">
            <w:pPr>
              <w:spacing w:before="240" w:line="0" w:lineRule="atLeast"/>
              <w:rPr>
                <w:del w:id="24609" w:author="phuong vu" w:date="2018-11-25T21:57:00Z"/>
                <w:lang w:val="en-US"/>
                <w:rPrChange w:id="24610" w:author="phuong vu" w:date="2018-11-30T22:36:00Z">
                  <w:rPr>
                    <w:del w:id="24611" w:author="phuong vu" w:date="2018-11-25T21:57:00Z"/>
                    <w:lang w:val="en-US"/>
                  </w:rPr>
                </w:rPrChange>
              </w:rPr>
              <w:pPrChange w:id="24612" w:author="phuong vu" w:date="2018-11-30T14:16:00Z">
                <w:pPr>
                  <w:spacing w:line="360" w:lineRule="auto"/>
                </w:pPr>
              </w:pPrChange>
            </w:pPr>
            <w:bookmarkStart w:id="24613" w:name="_Toc531102216"/>
            <w:bookmarkStart w:id="24614" w:name="_Toc531103164"/>
            <w:bookmarkStart w:id="24615" w:name="_Toc531359405"/>
            <w:bookmarkStart w:id="24616" w:name="_Toc531360386"/>
            <w:bookmarkStart w:id="24617" w:name="_Toc531381228"/>
            <w:bookmarkEnd w:id="24613"/>
            <w:bookmarkEnd w:id="24614"/>
            <w:bookmarkEnd w:id="24615"/>
            <w:bookmarkEnd w:id="24616"/>
            <w:bookmarkEnd w:id="24617"/>
          </w:p>
        </w:tc>
        <w:tc>
          <w:tcPr>
            <w:tcW w:w="1756" w:type="dxa"/>
          </w:tcPr>
          <w:p w14:paraId="70CDE4DA" w14:textId="321C3106" w:rsidR="008833F0" w:rsidRPr="00920004" w:rsidDel="002F5F09" w:rsidRDefault="008833F0" w:rsidP="00BD0851">
            <w:pPr>
              <w:spacing w:before="240" w:line="0" w:lineRule="atLeast"/>
              <w:rPr>
                <w:del w:id="24618" w:author="phuong vu" w:date="2018-11-25T21:57:00Z"/>
                <w:lang w:val="en-US"/>
                <w:rPrChange w:id="24619" w:author="phuong vu" w:date="2018-11-30T22:36:00Z">
                  <w:rPr>
                    <w:del w:id="24620" w:author="phuong vu" w:date="2018-11-25T21:57:00Z"/>
                    <w:lang w:val="en-US"/>
                  </w:rPr>
                </w:rPrChange>
              </w:rPr>
              <w:pPrChange w:id="24621" w:author="phuong vu" w:date="2018-11-30T14:16:00Z">
                <w:pPr>
                  <w:spacing w:line="360" w:lineRule="auto"/>
                </w:pPr>
              </w:pPrChange>
            </w:pPr>
            <w:bookmarkStart w:id="24622" w:name="_Toc531102217"/>
            <w:bookmarkStart w:id="24623" w:name="_Toc531103165"/>
            <w:bookmarkStart w:id="24624" w:name="_Toc531359406"/>
            <w:bookmarkStart w:id="24625" w:name="_Toc531360387"/>
            <w:bookmarkStart w:id="24626" w:name="_Toc531381229"/>
            <w:bookmarkEnd w:id="24622"/>
            <w:bookmarkEnd w:id="24623"/>
            <w:bookmarkEnd w:id="24624"/>
            <w:bookmarkEnd w:id="24625"/>
            <w:bookmarkEnd w:id="24626"/>
          </w:p>
        </w:tc>
        <w:bookmarkStart w:id="24627" w:name="_Toc531102218"/>
        <w:bookmarkStart w:id="24628" w:name="_Toc531103166"/>
        <w:bookmarkStart w:id="24629" w:name="_Toc531359407"/>
        <w:bookmarkStart w:id="24630" w:name="_Toc531360388"/>
        <w:bookmarkStart w:id="24631" w:name="_Toc531381230"/>
        <w:bookmarkEnd w:id="24627"/>
        <w:bookmarkEnd w:id="24628"/>
        <w:bookmarkEnd w:id="24629"/>
        <w:bookmarkEnd w:id="24630"/>
        <w:bookmarkEnd w:id="24631"/>
      </w:tr>
      <w:tr w:rsidR="008833F0" w:rsidRPr="00920004" w:rsidDel="002F5F09" w14:paraId="5B28E43D" w14:textId="56BEAAE1" w:rsidTr="00A72A60">
        <w:trPr>
          <w:del w:id="24632" w:author="phuong vu" w:date="2018-11-25T21:57:00Z"/>
        </w:trPr>
        <w:tc>
          <w:tcPr>
            <w:tcW w:w="805" w:type="dxa"/>
          </w:tcPr>
          <w:p w14:paraId="6F50D1F9" w14:textId="516EC725" w:rsidR="008833F0" w:rsidRPr="00920004" w:rsidDel="002F5F09" w:rsidRDefault="008833F0" w:rsidP="00BD0851">
            <w:pPr>
              <w:spacing w:before="240" w:line="0" w:lineRule="atLeast"/>
              <w:jc w:val="center"/>
              <w:rPr>
                <w:del w:id="24633" w:author="phuong vu" w:date="2018-11-25T21:57:00Z"/>
                <w:lang w:val="en-US"/>
                <w:rPrChange w:id="24634" w:author="phuong vu" w:date="2018-11-30T22:36:00Z">
                  <w:rPr>
                    <w:del w:id="24635" w:author="phuong vu" w:date="2018-11-25T21:57:00Z"/>
                    <w:lang w:val="en-US"/>
                  </w:rPr>
                </w:rPrChange>
              </w:rPr>
              <w:pPrChange w:id="24636" w:author="phuong vu" w:date="2018-11-30T14:16:00Z">
                <w:pPr>
                  <w:spacing w:line="360" w:lineRule="auto"/>
                  <w:jc w:val="center"/>
                </w:pPr>
              </w:pPrChange>
            </w:pPr>
            <w:del w:id="24637" w:author="phuong vu" w:date="2018-11-25T21:57:00Z">
              <w:r w:rsidRPr="00920004" w:rsidDel="002F5F09">
                <w:rPr>
                  <w:lang w:val="en-US"/>
                  <w:rPrChange w:id="24638" w:author="phuong vu" w:date="2018-11-30T22:36:00Z">
                    <w:rPr>
                      <w:lang w:val="en-US"/>
                    </w:rPr>
                  </w:rPrChange>
                </w:rPr>
                <w:delText>5</w:delText>
              </w:r>
              <w:bookmarkStart w:id="24639" w:name="_Toc531102219"/>
              <w:bookmarkStart w:id="24640" w:name="_Toc531103167"/>
              <w:bookmarkStart w:id="24641" w:name="_Toc531359408"/>
              <w:bookmarkStart w:id="24642" w:name="_Toc531360389"/>
              <w:bookmarkStart w:id="24643" w:name="_Toc531381231"/>
              <w:bookmarkEnd w:id="24639"/>
              <w:bookmarkEnd w:id="24640"/>
              <w:bookmarkEnd w:id="24641"/>
              <w:bookmarkEnd w:id="24642"/>
              <w:bookmarkEnd w:id="24643"/>
            </w:del>
          </w:p>
        </w:tc>
        <w:tc>
          <w:tcPr>
            <w:tcW w:w="1980" w:type="dxa"/>
          </w:tcPr>
          <w:p w14:paraId="0A943AE4" w14:textId="21DAA69E" w:rsidR="008833F0" w:rsidRPr="00920004" w:rsidDel="002F5F09" w:rsidRDefault="008833F0" w:rsidP="00BD0851">
            <w:pPr>
              <w:spacing w:before="240" w:line="0" w:lineRule="atLeast"/>
              <w:rPr>
                <w:del w:id="24644" w:author="phuong vu" w:date="2018-11-25T21:57:00Z"/>
                <w:lang w:val="en-US"/>
                <w:rPrChange w:id="24645" w:author="phuong vu" w:date="2018-11-30T22:36:00Z">
                  <w:rPr>
                    <w:del w:id="24646" w:author="phuong vu" w:date="2018-11-25T21:57:00Z"/>
                    <w:lang w:val="en-US"/>
                  </w:rPr>
                </w:rPrChange>
              </w:rPr>
              <w:pPrChange w:id="24647" w:author="phuong vu" w:date="2018-11-30T14:16:00Z">
                <w:pPr>
                  <w:spacing w:line="360" w:lineRule="auto"/>
                </w:pPr>
              </w:pPrChange>
            </w:pPr>
            <w:bookmarkStart w:id="24648" w:name="_Toc531102220"/>
            <w:bookmarkStart w:id="24649" w:name="_Toc531103168"/>
            <w:bookmarkStart w:id="24650" w:name="_Toc531359409"/>
            <w:bookmarkStart w:id="24651" w:name="_Toc531360390"/>
            <w:bookmarkStart w:id="24652" w:name="_Toc531381232"/>
            <w:bookmarkEnd w:id="24648"/>
            <w:bookmarkEnd w:id="24649"/>
            <w:bookmarkEnd w:id="24650"/>
            <w:bookmarkEnd w:id="24651"/>
            <w:bookmarkEnd w:id="24652"/>
          </w:p>
        </w:tc>
        <w:tc>
          <w:tcPr>
            <w:tcW w:w="2970" w:type="dxa"/>
          </w:tcPr>
          <w:p w14:paraId="73A3F300" w14:textId="5C36BC82" w:rsidR="008833F0" w:rsidRPr="00920004" w:rsidDel="002F5F09" w:rsidRDefault="008833F0" w:rsidP="00BD0851">
            <w:pPr>
              <w:spacing w:before="240" w:line="0" w:lineRule="atLeast"/>
              <w:rPr>
                <w:del w:id="24653" w:author="phuong vu" w:date="2018-11-25T21:57:00Z"/>
                <w:lang w:val="en-US"/>
                <w:rPrChange w:id="24654" w:author="phuong vu" w:date="2018-11-30T22:36:00Z">
                  <w:rPr>
                    <w:del w:id="24655" w:author="phuong vu" w:date="2018-11-25T21:57:00Z"/>
                    <w:lang w:val="en-US"/>
                  </w:rPr>
                </w:rPrChange>
              </w:rPr>
              <w:pPrChange w:id="24656" w:author="phuong vu" w:date="2018-11-30T14:16:00Z">
                <w:pPr>
                  <w:spacing w:line="360" w:lineRule="auto"/>
                </w:pPr>
              </w:pPrChange>
            </w:pPr>
            <w:bookmarkStart w:id="24657" w:name="_Toc531102221"/>
            <w:bookmarkStart w:id="24658" w:name="_Toc531103169"/>
            <w:bookmarkStart w:id="24659" w:name="_Toc531359410"/>
            <w:bookmarkStart w:id="24660" w:name="_Toc531360391"/>
            <w:bookmarkStart w:id="24661" w:name="_Toc531381233"/>
            <w:bookmarkEnd w:id="24657"/>
            <w:bookmarkEnd w:id="24658"/>
            <w:bookmarkEnd w:id="24659"/>
            <w:bookmarkEnd w:id="24660"/>
            <w:bookmarkEnd w:id="24661"/>
          </w:p>
        </w:tc>
        <w:tc>
          <w:tcPr>
            <w:tcW w:w="1266" w:type="dxa"/>
          </w:tcPr>
          <w:p w14:paraId="73AE2D59" w14:textId="3AEAC183" w:rsidR="008833F0" w:rsidRPr="00920004" w:rsidDel="002F5F09" w:rsidRDefault="008833F0" w:rsidP="00BD0851">
            <w:pPr>
              <w:spacing w:before="240" w:line="0" w:lineRule="atLeast"/>
              <w:rPr>
                <w:del w:id="24662" w:author="phuong vu" w:date="2018-11-25T21:57:00Z"/>
                <w:lang w:val="en-US"/>
                <w:rPrChange w:id="24663" w:author="phuong vu" w:date="2018-11-30T22:36:00Z">
                  <w:rPr>
                    <w:del w:id="24664" w:author="phuong vu" w:date="2018-11-25T21:57:00Z"/>
                    <w:lang w:val="en-US"/>
                  </w:rPr>
                </w:rPrChange>
              </w:rPr>
              <w:pPrChange w:id="24665" w:author="phuong vu" w:date="2018-11-30T14:16:00Z">
                <w:pPr>
                  <w:spacing w:line="360" w:lineRule="auto"/>
                </w:pPr>
              </w:pPrChange>
            </w:pPr>
            <w:bookmarkStart w:id="24666" w:name="_Toc531102222"/>
            <w:bookmarkStart w:id="24667" w:name="_Toc531103170"/>
            <w:bookmarkStart w:id="24668" w:name="_Toc531359411"/>
            <w:bookmarkStart w:id="24669" w:name="_Toc531360392"/>
            <w:bookmarkStart w:id="24670" w:name="_Toc531381234"/>
            <w:bookmarkEnd w:id="24666"/>
            <w:bookmarkEnd w:id="24667"/>
            <w:bookmarkEnd w:id="24668"/>
            <w:bookmarkEnd w:id="24669"/>
            <w:bookmarkEnd w:id="24670"/>
          </w:p>
        </w:tc>
        <w:tc>
          <w:tcPr>
            <w:tcW w:w="1756" w:type="dxa"/>
          </w:tcPr>
          <w:p w14:paraId="7C0EB454" w14:textId="5B0E82D9" w:rsidR="008833F0" w:rsidRPr="00920004" w:rsidDel="002F5F09" w:rsidRDefault="008833F0" w:rsidP="00BD0851">
            <w:pPr>
              <w:spacing w:before="240" w:line="0" w:lineRule="atLeast"/>
              <w:rPr>
                <w:del w:id="24671" w:author="phuong vu" w:date="2018-11-25T21:57:00Z"/>
                <w:lang w:val="en-US"/>
                <w:rPrChange w:id="24672" w:author="phuong vu" w:date="2018-11-30T22:36:00Z">
                  <w:rPr>
                    <w:del w:id="24673" w:author="phuong vu" w:date="2018-11-25T21:57:00Z"/>
                    <w:lang w:val="en-US"/>
                  </w:rPr>
                </w:rPrChange>
              </w:rPr>
              <w:pPrChange w:id="24674" w:author="phuong vu" w:date="2018-11-30T14:16:00Z">
                <w:pPr>
                  <w:spacing w:line="360" w:lineRule="auto"/>
                </w:pPr>
              </w:pPrChange>
            </w:pPr>
            <w:bookmarkStart w:id="24675" w:name="_Toc531102223"/>
            <w:bookmarkStart w:id="24676" w:name="_Toc531103171"/>
            <w:bookmarkStart w:id="24677" w:name="_Toc531359412"/>
            <w:bookmarkStart w:id="24678" w:name="_Toc531360393"/>
            <w:bookmarkStart w:id="24679" w:name="_Toc531381235"/>
            <w:bookmarkEnd w:id="24675"/>
            <w:bookmarkEnd w:id="24676"/>
            <w:bookmarkEnd w:id="24677"/>
            <w:bookmarkEnd w:id="24678"/>
            <w:bookmarkEnd w:id="24679"/>
          </w:p>
        </w:tc>
        <w:bookmarkStart w:id="24680" w:name="_Toc531102224"/>
        <w:bookmarkStart w:id="24681" w:name="_Toc531103172"/>
        <w:bookmarkStart w:id="24682" w:name="_Toc531359413"/>
        <w:bookmarkStart w:id="24683" w:name="_Toc531360394"/>
        <w:bookmarkStart w:id="24684" w:name="_Toc531381236"/>
        <w:bookmarkEnd w:id="24680"/>
        <w:bookmarkEnd w:id="24681"/>
        <w:bookmarkEnd w:id="24682"/>
        <w:bookmarkEnd w:id="24683"/>
        <w:bookmarkEnd w:id="24684"/>
      </w:tr>
      <w:tr w:rsidR="008833F0" w:rsidRPr="00920004" w:rsidDel="002F5F09" w14:paraId="4C3618C9" w14:textId="47209F7B" w:rsidTr="00A72A60">
        <w:trPr>
          <w:del w:id="24685" w:author="phuong vu" w:date="2018-11-25T21:57:00Z"/>
        </w:trPr>
        <w:tc>
          <w:tcPr>
            <w:tcW w:w="805" w:type="dxa"/>
          </w:tcPr>
          <w:p w14:paraId="4AC8DD63" w14:textId="195BEB5B" w:rsidR="008833F0" w:rsidRPr="00920004" w:rsidDel="002F5F09" w:rsidRDefault="008833F0" w:rsidP="00BD0851">
            <w:pPr>
              <w:spacing w:before="240" w:line="0" w:lineRule="atLeast"/>
              <w:jc w:val="center"/>
              <w:rPr>
                <w:del w:id="24686" w:author="phuong vu" w:date="2018-11-25T21:57:00Z"/>
                <w:lang w:val="en-US"/>
                <w:rPrChange w:id="24687" w:author="phuong vu" w:date="2018-11-30T22:36:00Z">
                  <w:rPr>
                    <w:del w:id="24688" w:author="phuong vu" w:date="2018-11-25T21:57:00Z"/>
                    <w:lang w:val="en-US"/>
                  </w:rPr>
                </w:rPrChange>
              </w:rPr>
              <w:pPrChange w:id="24689" w:author="phuong vu" w:date="2018-11-30T14:16:00Z">
                <w:pPr>
                  <w:spacing w:line="360" w:lineRule="auto"/>
                  <w:jc w:val="center"/>
                </w:pPr>
              </w:pPrChange>
            </w:pPr>
            <w:del w:id="24690" w:author="phuong vu" w:date="2018-11-25T21:57:00Z">
              <w:r w:rsidRPr="00920004" w:rsidDel="002F5F09">
                <w:rPr>
                  <w:lang w:val="en-US"/>
                  <w:rPrChange w:id="24691" w:author="phuong vu" w:date="2018-11-30T22:36:00Z">
                    <w:rPr>
                      <w:lang w:val="en-US"/>
                    </w:rPr>
                  </w:rPrChange>
                </w:rPr>
                <w:delText>6</w:delText>
              </w:r>
              <w:bookmarkStart w:id="24692" w:name="_Toc531102225"/>
              <w:bookmarkStart w:id="24693" w:name="_Toc531103173"/>
              <w:bookmarkStart w:id="24694" w:name="_Toc531359414"/>
              <w:bookmarkStart w:id="24695" w:name="_Toc531360395"/>
              <w:bookmarkStart w:id="24696" w:name="_Toc531381237"/>
              <w:bookmarkEnd w:id="24692"/>
              <w:bookmarkEnd w:id="24693"/>
              <w:bookmarkEnd w:id="24694"/>
              <w:bookmarkEnd w:id="24695"/>
              <w:bookmarkEnd w:id="24696"/>
            </w:del>
          </w:p>
        </w:tc>
        <w:tc>
          <w:tcPr>
            <w:tcW w:w="1980" w:type="dxa"/>
          </w:tcPr>
          <w:p w14:paraId="16E20804" w14:textId="7660B83B" w:rsidR="008833F0" w:rsidRPr="00920004" w:rsidDel="002F5F09" w:rsidRDefault="008833F0" w:rsidP="00BD0851">
            <w:pPr>
              <w:spacing w:before="240" w:line="0" w:lineRule="atLeast"/>
              <w:rPr>
                <w:del w:id="24697" w:author="phuong vu" w:date="2018-11-25T21:57:00Z"/>
                <w:lang w:val="en-US"/>
                <w:rPrChange w:id="24698" w:author="phuong vu" w:date="2018-11-30T22:36:00Z">
                  <w:rPr>
                    <w:del w:id="24699" w:author="phuong vu" w:date="2018-11-25T21:57:00Z"/>
                    <w:lang w:val="en-US"/>
                  </w:rPr>
                </w:rPrChange>
              </w:rPr>
              <w:pPrChange w:id="24700" w:author="phuong vu" w:date="2018-11-30T14:16:00Z">
                <w:pPr>
                  <w:spacing w:line="360" w:lineRule="auto"/>
                </w:pPr>
              </w:pPrChange>
            </w:pPr>
            <w:bookmarkStart w:id="24701" w:name="_Toc531102226"/>
            <w:bookmarkStart w:id="24702" w:name="_Toc531103174"/>
            <w:bookmarkStart w:id="24703" w:name="_Toc531359415"/>
            <w:bookmarkStart w:id="24704" w:name="_Toc531360396"/>
            <w:bookmarkStart w:id="24705" w:name="_Toc531381238"/>
            <w:bookmarkEnd w:id="24701"/>
            <w:bookmarkEnd w:id="24702"/>
            <w:bookmarkEnd w:id="24703"/>
            <w:bookmarkEnd w:id="24704"/>
            <w:bookmarkEnd w:id="24705"/>
          </w:p>
        </w:tc>
        <w:tc>
          <w:tcPr>
            <w:tcW w:w="2970" w:type="dxa"/>
          </w:tcPr>
          <w:p w14:paraId="785A4E40" w14:textId="778895C8" w:rsidR="008833F0" w:rsidRPr="00920004" w:rsidDel="002F5F09" w:rsidRDefault="008833F0" w:rsidP="00BD0851">
            <w:pPr>
              <w:spacing w:before="240" w:line="0" w:lineRule="atLeast"/>
              <w:rPr>
                <w:del w:id="24706" w:author="phuong vu" w:date="2018-11-25T21:57:00Z"/>
                <w:lang w:val="en-US"/>
                <w:rPrChange w:id="24707" w:author="phuong vu" w:date="2018-11-30T22:36:00Z">
                  <w:rPr>
                    <w:del w:id="24708" w:author="phuong vu" w:date="2018-11-25T21:57:00Z"/>
                    <w:lang w:val="en-US"/>
                  </w:rPr>
                </w:rPrChange>
              </w:rPr>
              <w:pPrChange w:id="24709" w:author="phuong vu" w:date="2018-11-30T14:16:00Z">
                <w:pPr>
                  <w:spacing w:line="360" w:lineRule="auto"/>
                </w:pPr>
              </w:pPrChange>
            </w:pPr>
            <w:bookmarkStart w:id="24710" w:name="_Toc531102227"/>
            <w:bookmarkStart w:id="24711" w:name="_Toc531103175"/>
            <w:bookmarkStart w:id="24712" w:name="_Toc531359416"/>
            <w:bookmarkStart w:id="24713" w:name="_Toc531360397"/>
            <w:bookmarkStart w:id="24714" w:name="_Toc531381239"/>
            <w:bookmarkEnd w:id="24710"/>
            <w:bookmarkEnd w:id="24711"/>
            <w:bookmarkEnd w:id="24712"/>
            <w:bookmarkEnd w:id="24713"/>
            <w:bookmarkEnd w:id="24714"/>
          </w:p>
        </w:tc>
        <w:tc>
          <w:tcPr>
            <w:tcW w:w="1266" w:type="dxa"/>
          </w:tcPr>
          <w:p w14:paraId="3B78F46C" w14:textId="4DE71EA7" w:rsidR="008833F0" w:rsidRPr="00920004" w:rsidDel="002F5F09" w:rsidRDefault="008833F0" w:rsidP="00BD0851">
            <w:pPr>
              <w:spacing w:before="240" w:line="0" w:lineRule="atLeast"/>
              <w:rPr>
                <w:del w:id="24715" w:author="phuong vu" w:date="2018-11-25T21:57:00Z"/>
                <w:lang w:val="en-US"/>
                <w:rPrChange w:id="24716" w:author="phuong vu" w:date="2018-11-30T22:36:00Z">
                  <w:rPr>
                    <w:del w:id="24717" w:author="phuong vu" w:date="2018-11-25T21:57:00Z"/>
                    <w:lang w:val="en-US"/>
                  </w:rPr>
                </w:rPrChange>
              </w:rPr>
              <w:pPrChange w:id="24718" w:author="phuong vu" w:date="2018-11-30T14:16:00Z">
                <w:pPr>
                  <w:spacing w:line="360" w:lineRule="auto"/>
                </w:pPr>
              </w:pPrChange>
            </w:pPr>
            <w:bookmarkStart w:id="24719" w:name="_Toc531102228"/>
            <w:bookmarkStart w:id="24720" w:name="_Toc531103176"/>
            <w:bookmarkStart w:id="24721" w:name="_Toc531359417"/>
            <w:bookmarkStart w:id="24722" w:name="_Toc531360398"/>
            <w:bookmarkStart w:id="24723" w:name="_Toc531381240"/>
            <w:bookmarkEnd w:id="24719"/>
            <w:bookmarkEnd w:id="24720"/>
            <w:bookmarkEnd w:id="24721"/>
            <w:bookmarkEnd w:id="24722"/>
            <w:bookmarkEnd w:id="24723"/>
          </w:p>
        </w:tc>
        <w:tc>
          <w:tcPr>
            <w:tcW w:w="1756" w:type="dxa"/>
          </w:tcPr>
          <w:p w14:paraId="2A45A0C9" w14:textId="368FD665" w:rsidR="008833F0" w:rsidRPr="00920004" w:rsidDel="002F5F09" w:rsidRDefault="008833F0" w:rsidP="00BD0851">
            <w:pPr>
              <w:spacing w:before="240" w:line="0" w:lineRule="atLeast"/>
              <w:rPr>
                <w:del w:id="24724" w:author="phuong vu" w:date="2018-11-25T21:57:00Z"/>
                <w:lang w:val="en-US"/>
                <w:rPrChange w:id="24725" w:author="phuong vu" w:date="2018-11-30T22:36:00Z">
                  <w:rPr>
                    <w:del w:id="24726" w:author="phuong vu" w:date="2018-11-25T21:57:00Z"/>
                    <w:lang w:val="en-US"/>
                  </w:rPr>
                </w:rPrChange>
              </w:rPr>
              <w:pPrChange w:id="24727" w:author="phuong vu" w:date="2018-11-30T14:16:00Z">
                <w:pPr>
                  <w:spacing w:line="360" w:lineRule="auto"/>
                </w:pPr>
              </w:pPrChange>
            </w:pPr>
            <w:bookmarkStart w:id="24728" w:name="_Toc531102229"/>
            <w:bookmarkStart w:id="24729" w:name="_Toc531103177"/>
            <w:bookmarkStart w:id="24730" w:name="_Toc531359418"/>
            <w:bookmarkStart w:id="24731" w:name="_Toc531360399"/>
            <w:bookmarkStart w:id="24732" w:name="_Toc531381241"/>
            <w:bookmarkEnd w:id="24728"/>
            <w:bookmarkEnd w:id="24729"/>
            <w:bookmarkEnd w:id="24730"/>
            <w:bookmarkEnd w:id="24731"/>
            <w:bookmarkEnd w:id="24732"/>
          </w:p>
        </w:tc>
        <w:bookmarkStart w:id="24733" w:name="_Toc531102230"/>
        <w:bookmarkStart w:id="24734" w:name="_Toc531103178"/>
        <w:bookmarkStart w:id="24735" w:name="_Toc531359419"/>
        <w:bookmarkStart w:id="24736" w:name="_Toc531360400"/>
        <w:bookmarkStart w:id="24737" w:name="_Toc531381242"/>
        <w:bookmarkEnd w:id="24733"/>
        <w:bookmarkEnd w:id="24734"/>
        <w:bookmarkEnd w:id="24735"/>
        <w:bookmarkEnd w:id="24736"/>
        <w:bookmarkEnd w:id="24737"/>
      </w:tr>
      <w:tr w:rsidR="008833F0" w:rsidRPr="00920004" w:rsidDel="002F5F09" w14:paraId="50857593" w14:textId="7C149952" w:rsidTr="00A72A60">
        <w:trPr>
          <w:del w:id="24738" w:author="phuong vu" w:date="2018-11-25T21:57:00Z"/>
        </w:trPr>
        <w:tc>
          <w:tcPr>
            <w:tcW w:w="805" w:type="dxa"/>
          </w:tcPr>
          <w:p w14:paraId="5261A1B9" w14:textId="2A6A1721" w:rsidR="008833F0" w:rsidRPr="00920004" w:rsidDel="002F5F09" w:rsidRDefault="008833F0" w:rsidP="00BD0851">
            <w:pPr>
              <w:spacing w:before="240" w:line="0" w:lineRule="atLeast"/>
              <w:jc w:val="center"/>
              <w:rPr>
                <w:del w:id="24739" w:author="phuong vu" w:date="2018-11-25T21:57:00Z"/>
                <w:lang w:val="en-US"/>
                <w:rPrChange w:id="24740" w:author="phuong vu" w:date="2018-11-30T22:36:00Z">
                  <w:rPr>
                    <w:del w:id="24741" w:author="phuong vu" w:date="2018-11-25T21:57:00Z"/>
                    <w:lang w:val="en-US"/>
                  </w:rPr>
                </w:rPrChange>
              </w:rPr>
              <w:pPrChange w:id="24742" w:author="phuong vu" w:date="2018-11-30T14:16:00Z">
                <w:pPr>
                  <w:spacing w:line="360" w:lineRule="auto"/>
                  <w:jc w:val="center"/>
                </w:pPr>
              </w:pPrChange>
            </w:pPr>
            <w:del w:id="24743" w:author="phuong vu" w:date="2018-11-25T21:57:00Z">
              <w:r w:rsidRPr="00920004" w:rsidDel="002F5F09">
                <w:rPr>
                  <w:lang w:val="en-US"/>
                  <w:rPrChange w:id="24744" w:author="phuong vu" w:date="2018-11-30T22:36:00Z">
                    <w:rPr>
                      <w:lang w:val="en-US"/>
                    </w:rPr>
                  </w:rPrChange>
                </w:rPr>
                <w:delText>7</w:delText>
              </w:r>
              <w:bookmarkStart w:id="24745" w:name="_Toc531102231"/>
              <w:bookmarkStart w:id="24746" w:name="_Toc531103179"/>
              <w:bookmarkStart w:id="24747" w:name="_Toc531359420"/>
              <w:bookmarkStart w:id="24748" w:name="_Toc531360401"/>
              <w:bookmarkStart w:id="24749" w:name="_Toc531381243"/>
              <w:bookmarkEnd w:id="24745"/>
              <w:bookmarkEnd w:id="24746"/>
              <w:bookmarkEnd w:id="24747"/>
              <w:bookmarkEnd w:id="24748"/>
              <w:bookmarkEnd w:id="24749"/>
            </w:del>
          </w:p>
        </w:tc>
        <w:tc>
          <w:tcPr>
            <w:tcW w:w="1980" w:type="dxa"/>
          </w:tcPr>
          <w:p w14:paraId="068613B9" w14:textId="4306070F" w:rsidR="008833F0" w:rsidRPr="00920004" w:rsidDel="002F5F09" w:rsidRDefault="008833F0" w:rsidP="00BD0851">
            <w:pPr>
              <w:spacing w:before="240" w:line="0" w:lineRule="atLeast"/>
              <w:rPr>
                <w:del w:id="24750" w:author="phuong vu" w:date="2018-11-25T21:57:00Z"/>
                <w:lang w:val="en-US"/>
                <w:rPrChange w:id="24751" w:author="phuong vu" w:date="2018-11-30T22:36:00Z">
                  <w:rPr>
                    <w:del w:id="24752" w:author="phuong vu" w:date="2018-11-25T21:57:00Z"/>
                    <w:lang w:val="en-US"/>
                  </w:rPr>
                </w:rPrChange>
              </w:rPr>
              <w:pPrChange w:id="24753" w:author="phuong vu" w:date="2018-11-30T14:16:00Z">
                <w:pPr>
                  <w:spacing w:line="360" w:lineRule="auto"/>
                </w:pPr>
              </w:pPrChange>
            </w:pPr>
            <w:bookmarkStart w:id="24754" w:name="_Toc531102232"/>
            <w:bookmarkStart w:id="24755" w:name="_Toc531103180"/>
            <w:bookmarkStart w:id="24756" w:name="_Toc531359421"/>
            <w:bookmarkStart w:id="24757" w:name="_Toc531360402"/>
            <w:bookmarkStart w:id="24758" w:name="_Toc531381244"/>
            <w:bookmarkEnd w:id="24754"/>
            <w:bookmarkEnd w:id="24755"/>
            <w:bookmarkEnd w:id="24756"/>
            <w:bookmarkEnd w:id="24757"/>
            <w:bookmarkEnd w:id="24758"/>
          </w:p>
        </w:tc>
        <w:tc>
          <w:tcPr>
            <w:tcW w:w="2970" w:type="dxa"/>
          </w:tcPr>
          <w:p w14:paraId="60AF47B1" w14:textId="59499B85" w:rsidR="008833F0" w:rsidRPr="00920004" w:rsidDel="002F5F09" w:rsidRDefault="008833F0" w:rsidP="00BD0851">
            <w:pPr>
              <w:spacing w:before="240" w:line="0" w:lineRule="atLeast"/>
              <w:rPr>
                <w:del w:id="24759" w:author="phuong vu" w:date="2018-11-25T21:57:00Z"/>
                <w:lang w:val="en-US"/>
                <w:rPrChange w:id="24760" w:author="phuong vu" w:date="2018-11-30T22:36:00Z">
                  <w:rPr>
                    <w:del w:id="24761" w:author="phuong vu" w:date="2018-11-25T21:57:00Z"/>
                    <w:lang w:val="en-US"/>
                  </w:rPr>
                </w:rPrChange>
              </w:rPr>
              <w:pPrChange w:id="24762" w:author="phuong vu" w:date="2018-11-30T14:16:00Z">
                <w:pPr>
                  <w:spacing w:line="360" w:lineRule="auto"/>
                </w:pPr>
              </w:pPrChange>
            </w:pPr>
            <w:bookmarkStart w:id="24763" w:name="_Toc531102233"/>
            <w:bookmarkStart w:id="24764" w:name="_Toc531103181"/>
            <w:bookmarkStart w:id="24765" w:name="_Toc531359422"/>
            <w:bookmarkStart w:id="24766" w:name="_Toc531360403"/>
            <w:bookmarkStart w:id="24767" w:name="_Toc531381245"/>
            <w:bookmarkEnd w:id="24763"/>
            <w:bookmarkEnd w:id="24764"/>
            <w:bookmarkEnd w:id="24765"/>
            <w:bookmarkEnd w:id="24766"/>
            <w:bookmarkEnd w:id="24767"/>
          </w:p>
        </w:tc>
        <w:tc>
          <w:tcPr>
            <w:tcW w:w="1266" w:type="dxa"/>
          </w:tcPr>
          <w:p w14:paraId="3F5E46F0" w14:textId="77E02BAF" w:rsidR="008833F0" w:rsidRPr="00920004" w:rsidDel="002F5F09" w:rsidRDefault="008833F0" w:rsidP="00BD0851">
            <w:pPr>
              <w:spacing w:before="240" w:line="0" w:lineRule="atLeast"/>
              <w:rPr>
                <w:del w:id="24768" w:author="phuong vu" w:date="2018-11-25T21:57:00Z"/>
                <w:lang w:val="en-US"/>
                <w:rPrChange w:id="24769" w:author="phuong vu" w:date="2018-11-30T22:36:00Z">
                  <w:rPr>
                    <w:del w:id="24770" w:author="phuong vu" w:date="2018-11-25T21:57:00Z"/>
                    <w:lang w:val="en-US"/>
                  </w:rPr>
                </w:rPrChange>
              </w:rPr>
              <w:pPrChange w:id="24771" w:author="phuong vu" w:date="2018-11-30T14:16:00Z">
                <w:pPr>
                  <w:spacing w:line="360" w:lineRule="auto"/>
                </w:pPr>
              </w:pPrChange>
            </w:pPr>
            <w:bookmarkStart w:id="24772" w:name="_Toc531102234"/>
            <w:bookmarkStart w:id="24773" w:name="_Toc531103182"/>
            <w:bookmarkStart w:id="24774" w:name="_Toc531359423"/>
            <w:bookmarkStart w:id="24775" w:name="_Toc531360404"/>
            <w:bookmarkStart w:id="24776" w:name="_Toc531381246"/>
            <w:bookmarkEnd w:id="24772"/>
            <w:bookmarkEnd w:id="24773"/>
            <w:bookmarkEnd w:id="24774"/>
            <w:bookmarkEnd w:id="24775"/>
            <w:bookmarkEnd w:id="24776"/>
          </w:p>
        </w:tc>
        <w:tc>
          <w:tcPr>
            <w:tcW w:w="1756" w:type="dxa"/>
          </w:tcPr>
          <w:p w14:paraId="1ED445C6" w14:textId="6DF8C7C4" w:rsidR="008833F0" w:rsidRPr="00920004" w:rsidDel="002F5F09" w:rsidRDefault="008833F0" w:rsidP="00BD0851">
            <w:pPr>
              <w:spacing w:before="240" w:line="0" w:lineRule="atLeast"/>
              <w:rPr>
                <w:del w:id="24777" w:author="phuong vu" w:date="2018-11-25T21:57:00Z"/>
                <w:lang w:val="en-US"/>
                <w:rPrChange w:id="24778" w:author="phuong vu" w:date="2018-11-30T22:36:00Z">
                  <w:rPr>
                    <w:del w:id="24779" w:author="phuong vu" w:date="2018-11-25T21:57:00Z"/>
                    <w:lang w:val="en-US"/>
                  </w:rPr>
                </w:rPrChange>
              </w:rPr>
              <w:pPrChange w:id="24780" w:author="phuong vu" w:date="2018-11-30T14:16:00Z">
                <w:pPr>
                  <w:spacing w:line="360" w:lineRule="auto"/>
                </w:pPr>
              </w:pPrChange>
            </w:pPr>
            <w:bookmarkStart w:id="24781" w:name="_Toc531102235"/>
            <w:bookmarkStart w:id="24782" w:name="_Toc531103183"/>
            <w:bookmarkStart w:id="24783" w:name="_Toc531359424"/>
            <w:bookmarkStart w:id="24784" w:name="_Toc531360405"/>
            <w:bookmarkStart w:id="24785" w:name="_Toc531381247"/>
            <w:bookmarkEnd w:id="24781"/>
            <w:bookmarkEnd w:id="24782"/>
            <w:bookmarkEnd w:id="24783"/>
            <w:bookmarkEnd w:id="24784"/>
            <w:bookmarkEnd w:id="24785"/>
          </w:p>
        </w:tc>
        <w:bookmarkStart w:id="24786" w:name="_Toc531102236"/>
        <w:bookmarkStart w:id="24787" w:name="_Toc531103184"/>
        <w:bookmarkStart w:id="24788" w:name="_Toc531359425"/>
        <w:bookmarkStart w:id="24789" w:name="_Toc531360406"/>
        <w:bookmarkStart w:id="24790" w:name="_Toc531381248"/>
        <w:bookmarkEnd w:id="24786"/>
        <w:bookmarkEnd w:id="24787"/>
        <w:bookmarkEnd w:id="24788"/>
        <w:bookmarkEnd w:id="24789"/>
        <w:bookmarkEnd w:id="24790"/>
      </w:tr>
      <w:tr w:rsidR="008833F0" w:rsidRPr="00920004" w:rsidDel="002F5F09" w14:paraId="66CF4D0F" w14:textId="3455E0F0" w:rsidTr="00A72A60">
        <w:trPr>
          <w:del w:id="24791" w:author="phuong vu" w:date="2018-11-25T21:57:00Z"/>
        </w:trPr>
        <w:tc>
          <w:tcPr>
            <w:tcW w:w="805" w:type="dxa"/>
          </w:tcPr>
          <w:p w14:paraId="2AFC6E88" w14:textId="78C1B167" w:rsidR="008833F0" w:rsidRPr="00920004" w:rsidDel="002F5F09" w:rsidRDefault="008833F0" w:rsidP="00BD0851">
            <w:pPr>
              <w:spacing w:before="240" w:line="0" w:lineRule="atLeast"/>
              <w:jc w:val="center"/>
              <w:rPr>
                <w:del w:id="24792" w:author="phuong vu" w:date="2018-11-25T21:57:00Z"/>
                <w:lang w:val="en-US"/>
                <w:rPrChange w:id="24793" w:author="phuong vu" w:date="2018-11-30T22:36:00Z">
                  <w:rPr>
                    <w:del w:id="24794" w:author="phuong vu" w:date="2018-11-25T21:57:00Z"/>
                    <w:lang w:val="en-US"/>
                  </w:rPr>
                </w:rPrChange>
              </w:rPr>
              <w:pPrChange w:id="24795" w:author="phuong vu" w:date="2018-11-30T14:16:00Z">
                <w:pPr>
                  <w:spacing w:line="360" w:lineRule="auto"/>
                  <w:jc w:val="center"/>
                </w:pPr>
              </w:pPrChange>
            </w:pPr>
            <w:del w:id="24796" w:author="phuong vu" w:date="2018-11-25T21:57:00Z">
              <w:r w:rsidRPr="00920004" w:rsidDel="002F5F09">
                <w:rPr>
                  <w:lang w:val="en-US"/>
                  <w:rPrChange w:id="24797" w:author="phuong vu" w:date="2018-11-30T22:36:00Z">
                    <w:rPr>
                      <w:lang w:val="en-US"/>
                    </w:rPr>
                  </w:rPrChange>
                </w:rPr>
                <w:delText>8</w:delText>
              </w:r>
              <w:bookmarkStart w:id="24798" w:name="_Toc531102237"/>
              <w:bookmarkStart w:id="24799" w:name="_Toc531103185"/>
              <w:bookmarkStart w:id="24800" w:name="_Toc531359426"/>
              <w:bookmarkStart w:id="24801" w:name="_Toc531360407"/>
              <w:bookmarkStart w:id="24802" w:name="_Toc531381249"/>
              <w:bookmarkEnd w:id="24798"/>
              <w:bookmarkEnd w:id="24799"/>
              <w:bookmarkEnd w:id="24800"/>
              <w:bookmarkEnd w:id="24801"/>
              <w:bookmarkEnd w:id="24802"/>
            </w:del>
          </w:p>
        </w:tc>
        <w:tc>
          <w:tcPr>
            <w:tcW w:w="1980" w:type="dxa"/>
          </w:tcPr>
          <w:p w14:paraId="312920FD" w14:textId="39BFAB2A" w:rsidR="008833F0" w:rsidRPr="00920004" w:rsidDel="002F5F09" w:rsidRDefault="008833F0" w:rsidP="00BD0851">
            <w:pPr>
              <w:spacing w:before="240" w:line="0" w:lineRule="atLeast"/>
              <w:rPr>
                <w:del w:id="24803" w:author="phuong vu" w:date="2018-11-25T21:57:00Z"/>
                <w:lang w:val="en-US"/>
                <w:rPrChange w:id="24804" w:author="phuong vu" w:date="2018-11-30T22:36:00Z">
                  <w:rPr>
                    <w:del w:id="24805" w:author="phuong vu" w:date="2018-11-25T21:57:00Z"/>
                    <w:lang w:val="en-US"/>
                  </w:rPr>
                </w:rPrChange>
              </w:rPr>
              <w:pPrChange w:id="24806" w:author="phuong vu" w:date="2018-11-30T14:16:00Z">
                <w:pPr>
                  <w:spacing w:line="360" w:lineRule="auto"/>
                </w:pPr>
              </w:pPrChange>
            </w:pPr>
            <w:bookmarkStart w:id="24807" w:name="_Toc531102238"/>
            <w:bookmarkStart w:id="24808" w:name="_Toc531103186"/>
            <w:bookmarkStart w:id="24809" w:name="_Toc531359427"/>
            <w:bookmarkStart w:id="24810" w:name="_Toc531360408"/>
            <w:bookmarkStart w:id="24811" w:name="_Toc531381250"/>
            <w:bookmarkEnd w:id="24807"/>
            <w:bookmarkEnd w:id="24808"/>
            <w:bookmarkEnd w:id="24809"/>
            <w:bookmarkEnd w:id="24810"/>
            <w:bookmarkEnd w:id="24811"/>
          </w:p>
        </w:tc>
        <w:tc>
          <w:tcPr>
            <w:tcW w:w="2970" w:type="dxa"/>
          </w:tcPr>
          <w:p w14:paraId="11E34BA0" w14:textId="09162FB8" w:rsidR="008833F0" w:rsidRPr="00920004" w:rsidDel="002F5F09" w:rsidRDefault="008833F0" w:rsidP="00BD0851">
            <w:pPr>
              <w:spacing w:before="240" w:line="0" w:lineRule="atLeast"/>
              <w:rPr>
                <w:del w:id="24812" w:author="phuong vu" w:date="2018-11-25T21:57:00Z"/>
                <w:lang w:val="en-US"/>
                <w:rPrChange w:id="24813" w:author="phuong vu" w:date="2018-11-30T22:36:00Z">
                  <w:rPr>
                    <w:del w:id="24814" w:author="phuong vu" w:date="2018-11-25T21:57:00Z"/>
                    <w:lang w:val="en-US"/>
                  </w:rPr>
                </w:rPrChange>
              </w:rPr>
              <w:pPrChange w:id="24815" w:author="phuong vu" w:date="2018-11-30T14:16:00Z">
                <w:pPr>
                  <w:spacing w:line="360" w:lineRule="auto"/>
                </w:pPr>
              </w:pPrChange>
            </w:pPr>
            <w:bookmarkStart w:id="24816" w:name="_Toc531102239"/>
            <w:bookmarkStart w:id="24817" w:name="_Toc531103187"/>
            <w:bookmarkStart w:id="24818" w:name="_Toc531359428"/>
            <w:bookmarkStart w:id="24819" w:name="_Toc531360409"/>
            <w:bookmarkStart w:id="24820" w:name="_Toc531381251"/>
            <w:bookmarkEnd w:id="24816"/>
            <w:bookmarkEnd w:id="24817"/>
            <w:bookmarkEnd w:id="24818"/>
            <w:bookmarkEnd w:id="24819"/>
            <w:bookmarkEnd w:id="24820"/>
          </w:p>
        </w:tc>
        <w:tc>
          <w:tcPr>
            <w:tcW w:w="1266" w:type="dxa"/>
          </w:tcPr>
          <w:p w14:paraId="57D8F810" w14:textId="333167EE" w:rsidR="008833F0" w:rsidRPr="00920004" w:rsidDel="002F5F09" w:rsidRDefault="008833F0" w:rsidP="00BD0851">
            <w:pPr>
              <w:spacing w:before="240" w:line="0" w:lineRule="atLeast"/>
              <w:rPr>
                <w:del w:id="24821" w:author="phuong vu" w:date="2018-11-25T21:57:00Z"/>
                <w:lang w:val="en-US"/>
                <w:rPrChange w:id="24822" w:author="phuong vu" w:date="2018-11-30T22:36:00Z">
                  <w:rPr>
                    <w:del w:id="24823" w:author="phuong vu" w:date="2018-11-25T21:57:00Z"/>
                    <w:lang w:val="en-US"/>
                  </w:rPr>
                </w:rPrChange>
              </w:rPr>
              <w:pPrChange w:id="24824" w:author="phuong vu" w:date="2018-11-30T14:16:00Z">
                <w:pPr>
                  <w:spacing w:line="360" w:lineRule="auto"/>
                </w:pPr>
              </w:pPrChange>
            </w:pPr>
            <w:bookmarkStart w:id="24825" w:name="_Toc531102240"/>
            <w:bookmarkStart w:id="24826" w:name="_Toc531103188"/>
            <w:bookmarkStart w:id="24827" w:name="_Toc531359429"/>
            <w:bookmarkStart w:id="24828" w:name="_Toc531360410"/>
            <w:bookmarkStart w:id="24829" w:name="_Toc531381252"/>
            <w:bookmarkEnd w:id="24825"/>
            <w:bookmarkEnd w:id="24826"/>
            <w:bookmarkEnd w:id="24827"/>
            <w:bookmarkEnd w:id="24828"/>
            <w:bookmarkEnd w:id="24829"/>
          </w:p>
        </w:tc>
        <w:tc>
          <w:tcPr>
            <w:tcW w:w="1756" w:type="dxa"/>
          </w:tcPr>
          <w:p w14:paraId="39B16DD5" w14:textId="096CF73F" w:rsidR="008833F0" w:rsidRPr="00920004" w:rsidDel="002F5F09" w:rsidRDefault="008833F0" w:rsidP="00BD0851">
            <w:pPr>
              <w:spacing w:before="240" w:line="0" w:lineRule="atLeast"/>
              <w:rPr>
                <w:del w:id="24830" w:author="phuong vu" w:date="2018-11-25T21:57:00Z"/>
                <w:lang w:val="en-US"/>
                <w:rPrChange w:id="24831" w:author="phuong vu" w:date="2018-11-30T22:36:00Z">
                  <w:rPr>
                    <w:del w:id="24832" w:author="phuong vu" w:date="2018-11-25T21:57:00Z"/>
                    <w:lang w:val="en-US"/>
                  </w:rPr>
                </w:rPrChange>
              </w:rPr>
              <w:pPrChange w:id="24833" w:author="phuong vu" w:date="2018-11-30T14:16:00Z">
                <w:pPr>
                  <w:spacing w:line="360" w:lineRule="auto"/>
                </w:pPr>
              </w:pPrChange>
            </w:pPr>
            <w:bookmarkStart w:id="24834" w:name="_Toc531102241"/>
            <w:bookmarkStart w:id="24835" w:name="_Toc531103189"/>
            <w:bookmarkStart w:id="24836" w:name="_Toc531359430"/>
            <w:bookmarkStart w:id="24837" w:name="_Toc531360411"/>
            <w:bookmarkStart w:id="24838" w:name="_Toc531381253"/>
            <w:bookmarkEnd w:id="24834"/>
            <w:bookmarkEnd w:id="24835"/>
            <w:bookmarkEnd w:id="24836"/>
            <w:bookmarkEnd w:id="24837"/>
            <w:bookmarkEnd w:id="24838"/>
          </w:p>
        </w:tc>
        <w:bookmarkStart w:id="24839" w:name="_Toc531102242"/>
        <w:bookmarkStart w:id="24840" w:name="_Toc531103190"/>
        <w:bookmarkStart w:id="24841" w:name="_Toc531359431"/>
        <w:bookmarkStart w:id="24842" w:name="_Toc531360412"/>
        <w:bookmarkStart w:id="24843" w:name="_Toc531381254"/>
        <w:bookmarkEnd w:id="24839"/>
        <w:bookmarkEnd w:id="24840"/>
        <w:bookmarkEnd w:id="24841"/>
        <w:bookmarkEnd w:id="24842"/>
        <w:bookmarkEnd w:id="24843"/>
      </w:tr>
      <w:tr w:rsidR="008833F0" w:rsidRPr="00920004" w:rsidDel="002F5F09" w14:paraId="2C28D858" w14:textId="60B2626B" w:rsidTr="00A72A60">
        <w:trPr>
          <w:del w:id="24844" w:author="phuong vu" w:date="2018-11-25T21:57:00Z"/>
        </w:trPr>
        <w:tc>
          <w:tcPr>
            <w:tcW w:w="805" w:type="dxa"/>
          </w:tcPr>
          <w:p w14:paraId="39CC19A2" w14:textId="56524599" w:rsidR="008833F0" w:rsidRPr="00920004" w:rsidDel="002F5F09" w:rsidRDefault="008833F0" w:rsidP="00BD0851">
            <w:pPr>
              <w:spacing w:before="240" w:line="0" w:lineRule="atLeast"/>
              <w:jc w:val="center"/>
              <w:rPr>
                <w:del w:id="24845" w:author="phuong vu" w:date="2018-11-25T21:57:00Z"/>
                <w:lang w:val="en-US"/>
                <w:rPrChange w:id="24846" w:author="phuong vu" w:date="2018-11-30T22:36:00Z">
                  <w:rPr>
                    <w:del w:id="24847" w:author="phuong vu" w:date="2018-11-25T21:57:00Z"/>
                    <w:lang w:val="en-US"/>
                  </w:rPr>
                </w:rPrChange>
              </w:rPr>
              <w:pPrChange w:id="24848" w:author="phuong vu" w:date="2018-11-30T14:16:00Z">
                <w:pPr>
                  <w:spacing w:line="360" w:lineRule="auto"/>
                  <w:jc w:val="center"/>
                </w:pPr>
              </w:pPrChange>
            </w:pPr>
            <w:del w:id="24849" w:author="phuong vu" w:date="2018-11-25T21:57:00Z">
              <w:r w:rsidRPr="00920004" w:rsidDel="002F5F09">
                <w:rPr>
                  <w:lang w:val="en-US"/>
                  <w:rPrChange w:id="24850" w:author="phuong vu" w:date="2018-11-30T22:36:00Z">
                    <w:rPr>
                      <w:lang w:val="en-US"/>
                    </w:rPr>
                  </w:rPrChange>
                </w:rPr>
                <w:delText>9</w:delText>
              </w:r>
              <w:bookmarkStart w:id="24851" w:name="_Toc531102243"/>
              <w:bookmarkStart w:id="24852" w:name="_Toc531103191"/>
              <w:bookmarkStart w:id="24853" w:name="_Toc531359432"/>
              <w:bookmarkStart w:id="24854" w:name="_Toc531360413"/>
              <w:bookmarkStart w:id="24855" w:name="_Toc531381255"/>
              <w:bookmarkEnd w:id="24851"/>
              <w:bookmarkEnd w:id="24852"/>
              <w:bookmarkEnd w:id="24853"/>
              <w:bookmarkEnd w:id="24854"/>
              <w:bookmarkEnd w:id="24855"/>
            </w:del>
          </w:p>
        </w:tc>
        <w:tc>
          <w:tcPr>
            <w:tcW w:w="1980" w:type="dxa"/>
          </w:tcPr>
          <w:p w14:paraId="660025E1" w14:textId="2D44D4AD" w:rsidR="008833F0" w:rsidRPr="00920004" w:rsidDel="002F5F09" w:rsidRDefault="008833F0" w:rsidP="00BD0851">
            <w:pPr>
              <w:spacing w:before="240" w:line="0" w:lineRule="atLeast"/>
              <w:rPr>
                <w:del w:id="24856" w:author="phuong vu" w:date="2018-11-25T21:57:00Z"/>
                <w:lang w:val="en-US"/>
                <w:rPrChange w:id="24857" w:author="phuong vu" w:date="2018-11-30T22:36:00Z">
                  <w:rPr>
                    <w:del w:id="24858" w:author="phuong vu" w:date="2018-11-25T21:57:00Z"/>
                    <w:lang w:val="en-US"/>
                  </w:rPr>
                </w:rPrChange>
              </w:rPr>
              <w:pPrChange w:id="24859" w:author="phuong vu" w:date="2018-11-30T14:16:00Z">
                <w:pPr>
                  <w:spacing w:line="360" w:lineRule="auto"/>
                </w:pPr>
              </w:pPrChange>
            </w:pPr>
            <w:bookmarkStart w:id="24860" w:name="_Toc531102244"/>
            <w:bookmarkStart w:id="24861" w:name="_Toc531103192"/>
            <w:bookmarkStart w:id="24862" w:name="_Toc531359433"/>
            <w:bookmarkStart w:id="24863" w:name="_Toc531360414"/>
            <w:bookmarkStart w:id="24864" w:name="_Toc531381256"/>
            <w:bookmarkEnd w:id="24860"/>
            <w:bookmarkEnd w:id="24861"/>
            <w:bookmarkEnd w:id="24862"/>
            <w:bookmarkEnd w:id="24863"/>
            <w:bookmarkEnd w:id="24864"/>
          </w:p>
        </w:tc>
        <w:tc>
          <w:tcPr>
            <w:tcW w:w="2970" w:type="dxa"/>
          </w:tcPr>
          <w:p w14:paraId="2EBA1443" w14:textId="449FBF5F" w:rsidR="008833F0" w:rsidRPr="00920004" w:rsidDel="002F5F09" w:rsidRDefault="008833F0" w:rsidP="00BD0851">
            <w:pPr>
              <w:spacing w:before="240" w:line="0" w:lineRule="atLeast"/>
              <w:rPr>
                <w:del w:id="24865" w:author="phuong vu" w:date="2018-11-25T21:57:00Z"/>
                <w:lang w:val="en-US"/>
                <w:rPrChange w:id="24866" w:author="phuong vu" w:date="2018-11-30T22:36:00Z">
                  <w:rPr>
                    <w:del w:id="24867" w:author="phuong vu" w:date="2018-11-25T21:57:00Z"/>
                    <w:lang w:val="en-US"/>
                  </w:rPr>
                </w:rPrChange>
              </w:rPr>
              <w:pPrChange w:id="24868" w:author="phuong vu" w:date="2018-11-30T14:16:00Z">
                <w:pPr>
                  <w:spacing w:line="360" w:lineRule="auto"/>
                </w:pPr>
              </w:pPrChange>
            </w:pPr>
            <w:bookmarkStart w:id="24869" w:name="_Toc531102245"/>
            <w:bookmarkStart w:id="24870" w:name="_Toc531103193"/>
            <w:bookmarkStart w:id="24871" w:name="_Toc531359434"/>
            <w:bookmarkStart w:id="24872" w:name="_Toc531360415"/>
            <w:bookmarkStart w:id="24873" w:name="_Toc531381257"/>
            <w:bookmarkEnd w:id="24869"/>
            <w:bookmarkEnd w:id="24870"/>
            <w:bookmarkEnd w:id="24871"/>
            <w:bookmarkEnd w:id="24872"/>
            <w:bookmarkEnd w:id="24873"/>
          </w:p>
        </w:tc>
        <w:tc>
          <w:tcPr>
            <w:tcW w:w="1266" w:type="dxa"/>
          </w:tcPr>
          <w:p w14:paraId="33A81AEB" w14:textId="3F7D8723" w:rsidR="008833F0" w:rsidRPr="00920004" w:rsidDel="002F5F09" w:rsidRDefault="008833F0" w:rsidP="00BD0851">
            <w:pPr>
              <w:spacing w:before="240" w:line="0" w:lineRule="atLeast"/>
              <w:jc w:val="center"/>
              <w:rPr>
                <w:del w:id="24874" w:author="phuong vu" w:date="2018-11-25T21:57:00Z"/>
                <w:lang w:val="en-US"/>
                <w:rPrChange w:id="24875" w:author="phuong vu" w:date="2018-11-30T22:36:00Z">
                  <w:rPr>
                    <w:del w:id="24876" w:author="phuong vu" w:date="2018-11-25T21:57:00Z"/>
                    <w:lang w:val="en-US"/>
                  </w:rPr>
                </w:rPrChange>
              </w:rPr>
              <w:pPrChange w:id="24877" w:author="phuong vu" w:date="2018-11-30T14:16:00Z">
                <w:pPr>
                  <w:spacing w:line="360" w:lineRule="auto"/>
                  <w:jc w:val="center"/>
                </w:pPr>
              </w:pPrChange>
            </w:pPr>
            <w:bookmarkStart w:id="24878" w:name="_Toc531102246"/>
            <w:bookmarkStart w:id="24879" w:name="_Toc531103194"/>
            <w:bookmarkStart w:id="24880" w:name="_Toc531359435"/>
            <w:bookmarkStart w:id="24881" w:name="_Toc531360416"/>
            <w:bookmarkStart w:id="24882" w:name="_Toc531381258"/>
            <w:bookmarkEnd w:id="24878"/>
            <w:bookmarkEnd w:id="24879"/>
            <w:bookmarkEnd w:id="24880"/>
            <w:bookmarkEnd w:id="24881"/>
            <w:bookmarkEnd w:id="24882"/>
          </w:p>
        </w:tc>
        <w:tc>
          <w:tcPr>
            <w:tcW w:w="1756" w:type="dxa"/>
          </w:tcPr>
          <w:p w14:paraId="531D7546" w14:textId="4DB62B92" w:rsidR="008833F0" w:rsidRPr="00920004" w:rsidDel="002F5F09" w:rsidRDefault="008833F0" w:rsidP="00BD0851">
            <w:pPr>
              <w:spacing w:before="240" w:line="0" w:lineRule="atLeast"/>
              <w:rPr>
                <w:del w:id="24883" w:author="phuong vu" w:date="2018-11-25T21:57:00Z"/>
                <w:lang w:val="en-US"/>
                <w:rPrChange w:id="24884" w:author="phuong vu" w:date="2018-11-30T22:36:00Z">
                  <w:rPr>
                    <w:del w:id="24885" w:author="phuong vu" w:date="2018-11-25T21:57:00Z"/>
                    <w:lang w:val="en-US"/>
                  </w:rPr>
                </w:rPrChange>
              </w:rPr>
              <w:pPrChange w:id="24886" w:author="phuong vu" w:date="2018-11-30T14:16:00Z">
                <w:pPr>
                  <w:spacing w:line="360" w:lineRule="auto"/>
                </w:pPr>
              </w:pPrChange>
            </w:pPr>
            <w:bookmarkStart w:id="24887" w:name="_Toc531102247"/>
            <w:bookmarkStart w:id="24888" w:name="_Toc531103195"/>
            <w:bookmarkStart w:id="24889" w:name="_Toc531359436"/>
            <w:bookmarkStart w:id="24890" w:name="_Toc531360417"/>
            <w:bookmarkStart w:id="24891" w:name="_Toc531381259"/>
            <w:bookmarkEnd w:id="24887"/>
            <w:bookmarkEnd w:id="24888"/>
            <w:bookmarkEnd w:id="24889"/>
            <w:bookmarkEnd w:id="24890"/>
            <w:bookmarkEnd w:id="24891"/>
          </w:p>
        </w:tc>
        <w:bookmarkStart w:id="24892" w:name="_Toc531102248"/>
        <w:bookmarkStart w:id="24893" w:name="_Toc531103196"/>
        <w:bookmarkStart w:id="24894" w:name="_Toc531359437"/>
        <w:bookmarkStart w:id="24895" w:name="_Toc531360418"/>
        <w:bookmarkStart w:id="24896" w:name="_Toc531381260"/>
        <w:bookmarkEnd w:id="24892"/>
        <w:bookmarkEnd w:id="24893"/>
        <w:bookmarkEnd w:id="24894"/>
        <w:bookmarkEnd w:id="24895"/>
        <w:bookmarkEnd w:id="24896"/>
      </w:tr>
      <w:tr w:rsidR="008833F0" w:rsidRPr="00920004" w:rsidDel="002F5F09" w14:paraId="7E75F723" w14:textId="3F619D81" w:rsidTr="00A72A60">
        <w:trPr>
          <w:del w:id="24897" w:author="phuong vu" w:date="2018-11-25T21:57:00Z"/>
        </w:trPr>
        <w:tc>
          <w:tcPr>
            <w:tcW w:w="805" w:type="dxa"/>
          </w:tcPr>
          <w:p w14:paraId="3600809C" w14:textId="7D726311" w:rsidR="008833F0" w:rsidRPr="00920004" w:rsidDel="002F5F09" w:rsidRDefault="008833F0" w:rsidP="00BD0851">
            <w:pPr>
              <w:spacing w:before="240" w:line="0" w:lineRule="atLeast"/>
              <w:jc w:val="center"/>
              <w:rPr>
                <w:del w:id="24898" w:author="phuong vu" w:date="2018-11-25T21:57:00Z"/>
                <w:lang w:val="en-US"/>
                <w:rPrChange w:id="24899" w:author="phuong vu" w:date="2018-11-30T22:36:00Z">
                  <w:rPr>
                    <w:del w:id="24900" w:author="phuong vu" w:date="2018-11-25T21:57:00Z"/>
                    <w:lang w:val="en-US"/>
                  </w:rPr>
                </w:rPrChange>
              </w:rPr>
              <w:pPrChange w:id="24901" w:author="phuong vu" w:date="2018-11-30T14:16:00Z">
                <w:pPr>
                  <w:spacing w:line="360" w:lineRule="auto"/>
                  <w:jc w:val="center"/>
                </w:pPr>
              </w:pPrChange>
            </w:pPr>
            <w:del w:id="24902" w:author="phuong vu" w:date="2018-11-25T21:57:00Z">
              <w:r w:rsidRPr="00920004" w:rsidDel="002F5F09">
                <w:rPr>
                  <w:lang w:val="en-US"/>
                  <w:rPrChange w:id="24903" w:author="phuong vu" w:date="2018-11-30T22:36:00Z">
                    <w:rPr>
                      <w:lang w:val="en-US"/>
                    </w:rPr>
                  </w:rPrChange>
                </w:rPr>
                <w:delText>10</w:delText>
              </w:r>
              <w:bookmarkStart w:id="24904" w:name="_Toc531102249"/>
              <w:bookmarkStart w:id="24905" w:name="_Toc531103197"/>
              <w:bookmarkStart w:id="24906" w:name="_Toc531359438"/>
              <w:bookmarkStart w:id="24907" w:name="_Toc531360419"/>
              <w:bookmarkStart w:id="24908" w:name="_Toc531381261"/>
              <w:bookmarkEnd w:id="24904"/>
              <w:bookmarkEnd w:id="24905"/>
              <w:bookmarkEnd w:id="24906"/>
              <w:bookmarkEnd w:id="24907"/>
              <w:bookmarkEnd w:id="24908"/>
            </w:del>
          </w:p>
        </w:tc>
        <w:tc>
          <w:tcPr>
            <w:tcW w:w="1980" w:type="dxa"/>
          </w:tcPr>
          <w:p w14:paraId="4C52B5F1" w14:textId="284F7C1D" w:rsidR="008833F0" w:rsidRPr="00920004" w:rsidDel="002F5F09" w:rsidRDefault="008833F0" w:rsidP="00BD0851">
            <w:pPr>
              <w:spacing w:before="240" w:line="0" w:lineRule="atLeast"/>
              <w:rPr>
                <w:del w:id="24909" w:author="phuong vu" w:date="2018-11-25T21:57:00Z"/>
                <w:lang w:val="en-US"/>
                <w:rPrChange w:id="24910" w:author="phuong vu" w:date="2018-11-30T22:36:00Z">
                  <w:rPr>
                    <w:del w:id="24911" w:author="phuong vu" w:date="2018-11-25T21:57:00Z"/>
                    <w:lang w:val="en-US"/>
                  </w:rPr>
                </w:rPrChange>
              </w:rPr>
              <w:pPrChange w:id="24912" w:author="phuong vu" w:date="2018-11-30T14:16:00Z">
                <w:pPr>
                  <w:spacing w:line="360" w:lineRule="auto"/>
                </w:pPr>
              </w:pPrChange>
            </w:pPr>
            <w:bookmarkStart w:id="24913" w:name="_Toc531102250"/>
            <w:bookmarkStart w:id="24914" w:name="_Toc531103198"/>
            <w:bookmarkStart w:id="24915" w:name="_Toc531359439"/>
            <w:bookmarkStart w:id="24916" w:name="_Toc531360420"/>
            <w:bookmarkStart w:id="24917" w:name="_Toc531381262"/>
            <w:bookmarkEnd w:id="24913"/>
            <w:bookmarkEnd w:id="24914"/>
            <w:bookmarkEnd w:id="24915"/>
            <w:bookmarkEnd w:id="24916"/>
            <w:bookmarkEnd w:id="24917"/>
          </w:p>
        </w:tc>
        <w:tc>
          <w:tcPr>
            <w:tcW w:w="2970" w:type="dxa"/>
          </w:tcPr>
          <w:p w14:paraId="1C1AAD27" w14:textId="0C591E9C" w:rsidR="008833F0" w:rsidRPr="00920004" w:rsidDel="002F5F09" w:rsidRDefault="008833F0" w:rsidP="00BD0851">
            <w:pPr>
              <w:spacing w:before="240" w:line="0" w:lineRule="atLeast"/>
              <w:rPr>
                <w:del w:id="24918" w:author="phuong vu" w:date="2018-11-25T21:57:00Z"/>
                <w:lang w:val="en-US"/>
                <w:rPrChange w:id="24919" w:author="phuong vu" w:date="2018-11-30T22:36:00Z">
                  <w:rPr>
                    <w:del w:id="24920" w:author="phuong vu" w:date="2018-11-25T21:57:00Z"/>
                    <w:lang w:val="en-US"/>
                  </w:rPr>
                </w:rPrChange>
              </w:rPr>
              <w:pPrChange w:id="24921" w:author="phuong vu" w:date="2018-11-30T14:16:00Z">
                <w:pPr>
                  <w:spacing w:line="360" w:lineRule="auto"/>
                </w:pPr>
              </w:pPrChange>
            </w:pPr>
            <w:bookmarkStart w:id="24922" w:name="_Toc531102251"/>
            <w:bookmarkStart w:id="24923" w:name="_Toc531103199"/>
            <w:bookmarkStart w:id="24924" w:name="_Toc531359440"/>
            <w:bookmarkStart w:id="24925" w:name="_Toc531360421"/>
            <w:bookmarkStart w:id="24926" w:name="_Toc531381263"/>
            <w:bookmarkEnd w:id="24922"/>
            <w:bookmarkEnd w:id="24923"/>
            <w:bookmarkEnd w:id="24924"/>
            <w:bookmarkEnd w:id="24925"/>
            <w:bookmarkEnd w:id="24926"/>
          </w:p>
        </w:tc>
        <w:tc>
          <w:tcPr>
            <w:tcW w:w="1266" w:type="dxa"/>
          </w:tcPr>
          <w:p w14:paraId="46717966" w14:textId="51F7F161" w:rsidR="008833F0" w:rsidRPr="00920004" w:rsidDel="002F5F09" w:rsidRDefault="008833F0" w:rsidP="00BD0851">
            <w:pPr>
              <w:spacing w:before="240" w:line="0" w:lineRule="atLeast"/>
              <w:jc w:val="center"/>
              <w:rPr>
                <w:del w:id="24927" w:author="phuong vu" w:date="2018-11-25T21:57:00Z"/>
                <w:lang w:val="en-US"/>
                <w:rPrChange w:id="24928" w:author="phuong vu" w:date="2018-11-30T22:36:00Z">
                  <w:rPr>
                    <w:del w:id="24929" w:author="phuong vu" w:date="2018-11-25T21:57:00Z"/>
                    <w:lang w:val="en-US"/>
                  </w:rPr>
                </w:rPrChange>
              </w:rPr>
              <w:pPrChange w:id="24930" w:author="phuong vu" w:date="2018-11-30T14:16:00Z">
                <w:pPr>
                  <w:spacing w:line="360" w:lineRule="auto"/>
                  <w:jc w:val="center"/>
                </w:pPr>
              </w:pPrChange>
            </w:pPr>
            <w:bookmarkStart w:id="24931" w:name="_Toc531102252"/>
            <w:bookmarkStart w:id="24932" w:name="_Toc531103200"/>
            <w:bookmarkStart w:id="24933" w:name="_Toc531359441"/>
            <w:bookmarkStart w:id="24934" w:name="_Toc531360422"/>
            <w:bookmarkStart w:id="24935" w:name="_Toc531381264"/>
            <w:bookmarkEnd w:id="24931"/>
            <w:bookmarkEnd w:id="24932"/>
            <w:bookmarkEnd w:id="24933"/>
            <w:bookmarkEnd w:id="24934"/>
            <w:bookmarkEnd w:id="24935"/>
          </w:p>
        </w:tc>
        <w:tc>
          <w:tcPr>
            <w:tcW w:w="1756" w:type="dxa"/>
          </w:tcPr>
          <w:p w14:paraId="0A4B1BCB" w14:textId="2FF4049C" w:rsidR="008833F0" w:rsidRPr="00920004" w:rsidDel="002F5F09" w:rsidRDefault="008833F0" w:rsidP="00BD0851">
            <w:pPr>
              <w:spacing w:before="240" w:line="0" w:lineRule="atLeast"/>
              <w:rPr>
                <w:del w:id="24936" w:author="phuong vu" w:date="2018-11-25T21:57:00Z"/>
                <w:lang w:val="en-US"/>
                <w:rPrChange w:id="24937" w:author="phuong vu" w:date="2018-11-30T22:36:00Z">
                  <w:rPr>
                    <w:del w:id="24938" w:author="phuong vu" w:date="2018-11-25T21:57:00Z"/>
                    <w:lang w:val="en-US"/>
                  </w:rPr>
                </w:rPrChange>
              </w:rPr>
              <w:pPrChange w:id="24939" w:author="phuong vu" w:date="2018-11-30T14:16:00Z">
                <w:pPr>
                  <w:spacing w:line="360" w:lineRule="auto"/>
                </w:pPr>
              </w:pPrChange>
            </w:pPr>
            <w:bookmarkStart w:id="24940" w:name="_Toc531102253"/>
            <w:bookmarkStart w:id="24941" w:name="_Toc531103201"/>
            <w:bookmarkStart w:id="24942" w:name="_Toc531359442"/>
            <w:bookmarkStart w:id="24943" w:name="_Toc531360423"/>
            <w:bookmarkStart w:id="24944" w:name="_Toc531381265"/>
            <w:bookmarkEnd w:id="24940"/>
            <w:bookmarkEnd w:id="24941"/>
            <w:bookmarkEnd w:id="24942"/>
            <w:bookmarkEnd w:id="24943"/>
            <w:bookmarkEnd w:id="24944"/>
          </w:p>
        </w:tc>
        <w:bookmarkStart w:id="24945" w:name="_Toc531102254"/>
        <w:bookmarkStart w:id="24946" w:name="_Toc531103202"/>
        <w:bookmarkStart w:id="24947" w:name="_Toc531359443"/>
        <w:bookmarkStart w:id="24948" w:name="_Toc531360424"/>
        <w:bookmarkStart w:id="24949" w:name="_Toc531381266"/>
        <w:bookmarkEnd w:id="24945"/>
        <w:bookmarkEnd w:id="24946"/>
        <w:bookmarkEnd w:id="24947"/>
        <w:bookmarkEnd w:id="24948"/>
        <w:bookmarkEnd w:id="24949"/>
      </w:tr>
      <w:tr w:rsidR="008833F0" w:rsidRPr="00920004" w:rsidDel="002F5F09" w14:paraId="43CBA56F" w14:textId="5F6795C1" w:rsidTr="00A72A60">
        <w:trPr>
          <w:del w:id="24950" w:author="phuong vu" w:date="2018-11-25T21:57:00Z"/>
        </w:trPr>
        <w:tc>
          <w:tcPr>
            <w:tcW w:w="805" w:type="dxa"/>
          </w:tcPr>
          <w:p w14:paraId="0E96E2FE" w14:textId="31AA638D" w:rsidR="008833F0" w:rsidRPr="00920004" w:rsidDel="002F5F09" w:rsidRDefault="008833F0" w:rsidP="00BD0851">
            <w:pPr>
              <w:spacing w:before="240" w:line="0" w:lineRule="atLeast"/>
              <w:jc w:val="center"/>
              <w:rPr>
                <w:del w:id="24951" w:author="phuong vu" w:date="2018-11-25T21:57:00Z"/>
                <w:lang w:val="en-US"/>
                <w:rPrChange w:id="24952" w:author="phuong vu" w:date="2018-11-30T22:36:00Z">
                  <w:rPr>
                    <w:del w:id="24953" w:author="phuong vu" w:date="2018-11-25T21:57:00Z"/>
                    <w:lang w:val="en-US"/>
                  </w:rPr>
                </w:rPrChange>
              </w:rPr>
              <w:pPrChange w:id="24954" w:author="phuong vu" w:date="2018-11-30T14:16:00Z">
                <w:pPr>
                  <w:spacing w:line="360" w:lineRule="auto"/>
                  <w:jc w:val="center"/>
                </w:pPr>
              </w:pPrChange>
            </w:pPr>
            <w:del w:id="24955" w:author="phuong vu" w:date="2018-11-25T21:57:00Z">
              <w:r w:rsidRPr="00920004" w:rsidDel="002F5F09">
                <w:rPr>
                  <w:lang w:val="en-US"/>
                  <w:rPrChange w:id="24956" w:author="phuong vu" w:date="2018-11-30T22:36:00Z">
                    <w:rPr>
                      <w:lang w:val="en-US"/>
                    </w:rPr>
                  </w:rPrChange>
                </w:rPr>
                <w:delText>11</w:delText>
              </w:r>
              <w:bookmarkStart w:id="24957" w:name="_Toc531102255"/>
              <w:bookmarkStart w:id="24958" w:name="_Toc531103203"/>
              <w:bookmarkStart w:id="24959" w:name="_Toc531359444"/>
              <w:bookmarkStart w:id="24960" w:name="_Toc531360425"/>
              <w:bookmarkStart w:id="24961" w:name="_Toc531381267"/>
              <w:bookmarkEnd w:id="24957"/>
              <w:bookmarkEnd w:id="24958"/>
              <w:bookmarkEnd w:id="24959"/>
              <w:bookmarkEnd w:id="24960"/>
              <w:bookmarkEnd w:id="24961"/>
            </w:del>
          </w:p>
        </w:tc>
        <w:tc>
          <w:tcPr>
            <w:tcW w:w="1980" w:type="dxa"/>
          </w:tcPr>
          <w:p w14:paraId="4D8EE5B1" w14:textId="70B9DE21" w:rsidR="008833F0" w:rsidRPr="00920004" w:rsidDel="002F5F09" w:rsidRDefault="008833F0" w:rsidP="00BD0851">
            <w:pPr>
              <w:spacing w:before="240" w:line="0" w:lineRule="atLeast"/>
              <w:rPr>
                <w:del w:id="24962" w:author="phuong vu" w:date="2018-11-25T21:57:00Z"/>
                <w:lang w:val="en-US"/>
                <w:rPrChange w:id="24963" w:author="phuong vu" w:date="2018-11-30T22:36:00Z">
                  <w:rPr>
                    <w:del w:id="24964" w:author="phuong vu" w:date="2018-11-25T21:57:00Z"/>
                    <w:lang w:val="en-US"/>
                  </w:rPr>
                </w:rPrChange>
              </w:rPr>
              <w:pPrChange w:id="24965" w:author="phuong vu" w:date="2018-11-30T14:16:00Z">
                <w:pPr>
                  <w:spacing w:line="360" w:lineRule="auto"/>
                </w:pPr>
              </w:pPrChange>
            </w:pPr>
            <w:bookmarkStart w:id="24966" w:name="_Toc531102256"/>
            <w:bookmarkStart w:id="24967" w:name="_Toc531103204"/>
            <w:bookmarkStart w:id="24968" w:name="_Toc531359445"/>
            <w:bookmarkStart w:id="24969" w:name="_Toc531360426"/>
            <w:bookmarkStart w:id="24970" w:name="_Toc531381268"/>
            <w:bookmarkEnd w:id="24966"/>
            <w:bookmarkEnd w:id="24967"/>
            <w:bookmarkEnd w:id="24968"/>
            <w:bookmarkEnd w:id="24969"/>
            <w:bookmarkEnd w:id="24970"/>
          </w:p>
        </w:tc>
        <w:tc>
          <w:tcPr>
            <w:tcW w:w="2970" w:type="dxa"/>
          </w:tcPr>
          <w:p w14:paraId="7E0E92B6" w14:textId="258B83E3" w:rsidR="008833F0" w:rsidRPr="00920004" w:rsidDel="002F5F09" w:rsidRDefault="008833F0" w:rsidP="00BD0851">
            <w:pPr>
              <w:spacing w:before="240" w:line="0" w:lineRule="atLeast"/>
              <w:rPr>
                <w:del w:id="24971" w:author="phuong vu" w:date="2018-11-25T21:57:00Z"/>
                <w:lang w:val="en-US"/>
                <w:rPrChange w:id="24972" w:author="phuong vu" w:date="2018-11-30T22:36:00Z">
                  <w:rPr>
                    <w:del w:id="24973" w:author="phuong vu" w:date="2018-11-25T21:57:00Z"/>
                    <w:lang w:val="en-US"/>
                  </w:rPr>
                </w:rPrChange>
              </w:rPr>
              <w:pPrChange w:id="24974" w:author="phuong vu" w:date="2018-11-30T14:16:00Z">
                <w:pPr>
                  <w:spacing w:line="360" w:lineRule="auto"/>
                </w:pPr>
              </w:pPrChange>
            </w:pPr>
            <w:bookmarkStart w:id="24975" w:name="_Toc531102257"/>
            <w:bookmarkStart w:id="24976" w:name="_Toc531103205"/>
            <w:bookmarkStart w:id="24977" w:name="_Toc531359446"/>
            <w:bookmarkStart w:id="24978" w:name="_Toc531360427"/>
            <w:bookmarkStart w:id="24979" w:name="_Toc531381269"/>
            <w:bookmarkEnd w:id="24975"/>
            <w:bookmarkEnd w:id="24976"/>
            <w:bookmarkEnd w:id="24977"/>
            <w:bookmarkEnd w:id="24978"/>
            <w:bookmarkEnd w:id="24979"/>
          </w:p>
        </w:tc>
        <w:tc>
          <w:tcPr>
            <w:tcW w:w="1266" w:type="dxa"/>
          </w:tcPr>
          <w:p w14:paraId="101F410A" w14:textId="744F6484" w:rsidR="008833F0" w:rsidRPr="00920004" w:rsidDel="002F5F09" w:rsidRDefault="008833F0" w:rsidP="00BD0851">
            <w:pPr>
              <w:spacing w:before="240" w:line="0" w:lineRule="atLeast"/>
              <w:jc w:val="center"/>
              <w:rPr>
                <w:del w:id="24980" w:author="phuong vu" w:date="2018-11-25T21:57:00Z"/>
                <w:lang w:val="en-US"/>
                <w:rPrChange w:id="24981" w:author="phuong vu" w:date="2018-11-30T22:36:00Z">
                  <w:rPr>
                    <w:del w:id="24982" w:author="phuong vu" w:date="2018-11-25T21:57:00Z"/>
                    <w:lang w:val="en-US"/>
                  </w:rPr>
                </w:rPrChange>
              </w:rPr>
              <w:pPrChange w:id="24983" w:author="phuong vu" w:date="2018-11-30T14:16:00Z">
                <w:pPr>
                  <w:spacing w:line="360" w:lineRule="auto"/>
                  <w:jc w:val="center"/>
                </w:pPr>
              </w:pPrChange>
            </w:pPr>
            <w:bookmarkStart w:id="24984" w:name="_Toc531102258"/>
            <w:bookmarkStart w:id="24985" w:name="_Toc531103206"/>
            <w:bookmarkStart w:id="24986" w:name="_Toc531359447"/>
            <w:bookmarkStart w:id="24987" w:name="_Toc531360428"/>
            <w:bookmarkStart w:id="24988" w:name="_Toc531381270"/>
            <w:bookmarkEnd w:id="24984"/>
            <w:bookmarkEnd w:id="24985"/>
            <w:bookmarkEnd w:id="24986"/>
            <w:bookmarkEnd w:id="24987"/>
            <w:bookmarkEnd w:id="24988"/>
          </w:p>
        </w:tc>
        <w:tc>
          <w:tcPr>
            <w:tcW w:w="1756" w:type="dxa"/>
          </w:tcPr>
          <w:p w14:paraId="1A0EC5EC" w14:textId="24D01FFB" w:rsidR="008833F0" w:rsidRPr="00920004" w:rsidDel="002F5F09" w:rsidRDefault="008833F0" w:rsidP="00BD0851">
            <w:pPr>
              <w:spacing w:before="240" w:line="0" w:lineRule="atLeast"/>
              <w:rPr>
                <w:del w:id="24989" w:author="phuong vu" w:date="2018-11-25T21:57:00Z"/>
                <w:lang w:val="en-US"/>
                <w:rPrChange w:id="24990" w:author="phuong vu" w:date="2018-11-30T22:36:00Z">
                  <w:rPr>
                    <w:del w:id="24991" w:author="phuong vu" w:date="2018-11-25T21:57:00Z"/>
                    <w:lang w:val="en-US"/>
                  </w:rPr>
                </w:rPrChange>
              </w:rPr>
              <w:pPrChange w:id="24992" w:author="phuong vu" w:date="2018-11-30T14:16:00Z">
                <w:pPr>
                  <w:spacing w:line="360" w:lineRule="auto"/>
                </w:pPr>
              </w:pPrChange>
            </w:pPr>
            <w:bookmarkStart w:id="24993" w:name="_Toc531102259"/>
            <w:bookmarkStart w:id="24994" w:name="_Toc531103207"/>
            <w:bookmarkStart w:id="24995" w:name="_Toc531359448"/>
            <w:bookmarkStart w:id="24996" w:name="_Toc531360429"/>
            <w:bookmarkStart w:id="24997" w:name="_Toc531381271"/>
            <w:bookmarkEnd w:id="24993"/>
            <w:bookmarkEnd w:id="24994"/>
            <w:bookmarkEnd w:id="24995"/>
            <w:bookmarkEnd w:id="24996"/>
            <w:bookmarkEnd w:id="24997"/>
          </w:p>
        </w:tc>
        <w:bookmarkStart w:id="24998" w:name="_Toc531102260"/>
        <w:bookmarkStart w:id="24999" w:name="_Toc531103208"/>
        <w:bookmarkStart w:id="25000" w:name="_Toc531359449"/>
        <w:bookmarkStart w:id="25001" w:name="_Toc531360430"/>
        <w:bookmarkStart w:id="25002" w:name="_Toc531381272"/>
        <w:bookmarkEnd w:id="24998"/>
        <w:bookmarkEnd w:id="24999"/>
        <w:bookmarkEnd w:id="25000"/>
        <w:bookmarkEnd w:id="25001"/>
        <w:bookmarkEnd w:id="25002"/>
      </w:tr>
      <w:tr w:rsidR="008833F0" w:rsidRPr="00920004" w:rsidDel="002F5F09" w14:paraId="3AC5426C" w14:textId="3F375B31" w:rsidTr="00A72A60">
        <w:trPr>
          <w:del w:id="25003" w:author="phuong vu" w:date="2018-11-25T21:57:00Z"/>
        </w:trPr>
        <w:tc>
          <w:tcPr>
            <w:tcW w:w="805" w:type="dxa"/>
          </w:tcPr>
          <w:p w14:paraId="76965DBA" w14:textId="3DF5D681" w:rsidR="008833F0" w:rsidRPr="00920004" w:rsidDel="002F5F09" w:rsidRDefault="008833F0" w:rsidP="00BD0851">
            <w:pPr>
              <w:spacing w:before="240" w:line="0" w:lineRule="atLeast"/>
              <w:jc w:val="center"/>
              <w:rPr>
                <w:del w:id="25004" w:author="phuong vu" w:date="2018-11-25T21:57:00Z"/>
                <w:lang w:val="en-US"/>
                <w:rPrChange w:id="25005" w:author="phuong vu" w:date="2018-11-30T22:36:00Z">
                  <w:rPr>
                    <w:del w:id="25006" w:author="phuong vu" w:date="2018-11-25T21:57:00Z"/>
                    <w:lang w:val="en-US"/>
                  </w:rPr>
                </w:rPrChange>
              </w:rPr>
              <w:pPrChange w:id="25007" w:author="phuong vu" w:date="2018-11-30T14:16:00Z">
                <w:pPr>
                  <w:spacing w:line="360" w:lineRule="auto"/>
                  <w:jc w:val="center"/>
                </w:pPr>
              </w:pPrChange>
            </w:pPr>
            <w:del w:id="25008" w:author="phuong vu" w:date="2018-11-25T21:57:00Z">
              <w:r w:rsidRPr="00920004" w:rsidDel="002F5F09">
                <w:rPr>
                  <w:lang w:val="en-US"/>
                  <w:rPrChange w:id="25009" w:author="phuong vu" w:date="2018-11-30T22:36:00Z">
                    <w:rPr>
                      <w:lang w:val="en-US"/>
                    </w:rPr>
                  </w:rPrChange>
                </w:rPr>
                <w:delText>12</w:delText>
              </w:r>
              <w:bookmarkStart w:id="25010" w:name="_Toc531102261"/>
              <w:bookmarkStart w:id="25011" w:name="_Toc531103209"/>
              <w:bookmarkStart w:id="25012" w:name="_Toc531359450"/>
              <w:bookmarkStart w:id="25013" w:name="_Toc531360431"/>
              <w:bookmarkStart w:id="25014" w:name="_Toc531381273"/>
              <w:bookmarkEnd w:id="25010"/>
              <w:bookmarkEnd w:id="25011"/>
              <w:bookmarkEnd w:id="25012"/>
              <w:bookmarkEnd w:id="25013"/>
              <w:bookmarkEnd w:id="25014"/>
            </w:del>
          </w:p>
        </w:tc>
        <w:tc>
          <w:tcPr>
            <w:tcW w:w="1980" w:type="dxa"/>
          </w:tcPr>
          <w:p w14:paraId="01969093" w14:textId="1B32EB95" w:rsidR="008833F0" w:rsidRPr="00920004" w:rsidDel="002F5F09" w:rsidRDefault="008833F0" w:rsidP="00BD0851">
            <w:pPr>
              <w:spacing w:before="240" w:line="0" w:lineRule="atLeast"/>
              <w:rPr>
                <w:del w:id="25015" w:author="phuong vu" w:date="2018-11-25T21:57:00Z"/>
                <w:lang w:val="en-US"/>
                <w:rPrChange w:id="25016" w:author="phuong vu" w:date="2018-11-30T22:36:00Z">
                  <w:rPr>
                    <w:del w:id="25017" w:author="phuong vu" w:date="2018-11-25T21:57:00Z"/>
                    <w:lang w:val="en-US"/>
                  </w:rPr>
                </w:rPrChange>
              </w:rPr>
              <w:pPrChange w:id="25018" w:author="phuong vu" w:date="2018-11-30T14:16:00Z">
                <w:pPr>
                  <w:spacing w:line="360" w:lineRule="auto"/>
                </w:pPr>
              </w:pPrChange>
            </w:pPr>
            <w:bookmarkStart w:id="25019" w:name="_Toc531102262"/>
            <w:bookmarkStart w:id="25020" w:name="_Toc531103210"/>
            <w:bookmarkStart w:id="25021" w:name="_Toc531359451"/>
            <w:bookmarkStart w:id="25022" w:name="_Toc531360432"/>
            <w:bookmarkStart w:id="25023" w:name="_Toc531381274"/>
            <w:bookmarkEnd w:id="25019"/>
            <w:bookmarkEnd w:id="25020"/>
            <w:bookmarkEnd w:id="25021"/>
            <w:bookmarkEnd w:id="25022"/>
            <w:bookmarkEnd w:id="25023"/>
          </w:p>
        </w:tc>
        <w:tc>
          <w:tcPr>
            <w:tcW w:w="2970" w:type="dxa"/>
          </w:tcPr>
          <w:p w14:paraId="08350F61" w14:textId="0B846902" w:rsidR="008833F0" w:rsidRPr="00920004" w:rsidDel="002F5F09" w:rsidRDefault="008833F0" w:rsidP="00BD0851">
            <w:pPr>
              <w:spacing w:before="240" w:line="0" w:lineRule="atLeast"/>
              <w:rPr>
                <w:del w:id="25024" w:author="phuong vu" w:date="2018-11-25T21:57:00Z"/>
                <w:lang w:val="en-US"/>
                <w:rPrChange w:id="25025" w:author="phuong vu" w:date="2018-11-30T22:36:00Z">
                  <w:rPr>
                    <w:del w:id="25026" w:author="phuong vu" w:date="2018-11-25T21:57:00Z"/>
                    <w:lang w:val="en-US"/>
                  </w:rPr>
                </w:rPrChange>
              </w:rPr>
              <w:pPrChange w:id="25027" w:author="phuong vu" w:date="2018-11-30T14:16:00Z">
                <w:pPr>
                  <w:spacing w:line="360" w:lineRule="auto"/>
                </w:pPr>
              </w:pPrChange>
            </w:pPr>
            <w:bookmarkStart w:id="25028" w:name="_Toc531102263"/>
            <w:bookmarkStart w:id="25029" w:name="_Toc531103211"/>
            <w:bookmarkStart w:id="25030" w:name="_Toc531359452"/>
            <w:bookmarkStart w:id="25031" w:name="_Toc531360433"/>
            <w:bookmarkStart w:id="25032" w:name="_Toc531381275"/>
            <w:bookmarkEnd w:id="25028"/>
            <w:bookmarkEnd w:id="25029"/>
            <w:bookmarkEnd w:id="25030"/>
            <w:bookmarkEnd w:id="25031"/>
            <w:bookmarkEnd w:id="25032"/>
          </w:p>
        </w:tc>
        <w:tc>
          <w:tcPr>
            <w:tcW w:w="1266" w:type="dxa"/>
          </w:tcPr>
          <w:p w14:paraId="769BA3A6" w14:textId="71BD15D7" w:rsidR="008833F0" w:rsidRPr="00920004" w:rsidDel="002F5F09" w:rsidRDefault="008833F0" w:rsidP="00BD0851">
            <w:pPr>
              <w:spacing w:before="240" w:line="0" w:lineRule="atLeast"/>
              <w:jc w:val="center"/>
              <w:rPr>
                <w:del w:id="25033" w:author="phuong vu" w:date="2018-11-25T21:57:00Z"/>
                <w:lang w:val="en-US"/>
                <w:rPrChange w:id="25034" w:author="phuong vu" w:date="2018-11-30T22:36:00Z">
                  <w:rPr>
                    <w:del w:id="25035" w:author="phuong vu" w:date="2018-11-25T21:57:00Z"/>
                    <w:lang w:val="en-US"/>
                  </w:rPr>
                </w:rPrChange>
              </w:rPr>
              <w:pPrChange w:id="25036" w:author="phuong vu" w:date="2018-11-30T14:16:00Z">
                <w:pPr>
                  <w:spacing w:line="360" w:lineRule="auto"/>
                  <w:jc w:val="center"/>
                </w:pPr>
              </w:pPrChange>
            </w:pPr>
            <w:bookmarkStart w:id="25037" w:name="_Toc531102264"/>
            <w:bookmarkStart w:id="25038" w:name="_Toc531103212"/>
            <w:bookmarkStart w:id="25039" w:name="_Toc531359453"/>
            <w:bookmarkStart w:id="25040" w:name="_Toc531360434"/>
            <w:bookmarkStart w:id="25041" w:name="_Toc531381276"/>
            <w:bookmarkEnd w:id="25037"/>
            <w:bookmarkEnd w:id="25038"/>
            <w:bookmarkEnd w:id="25039"/>
            <w:bookmarkEnd w:id="25040"/>
            <w:bookmarkEnd w:id="25041"/>
          </w:p>
        </w:tc>
        <w:tc>
          <w:tcPr>
            <w:tcW w:w="1756" w:type="dxa"/>
          </w:tcPr>
          <w:p w14:paraId="4BE2117A" w14:textId="7DFBC812" w:rsidR="008833F0" w:rsidRPr="00920004" w:rsidDel="002F5F09" w:rsidRDefault="008833F0" w:rsidP="00BD0851">
            <w:pPr>
              <w:spacing w:before="240" w:line="0" w:lineRule="atLeast"/>
              <w:rPr>
                <w:del w:id="25042" w:author="phuong vu" w:date="2018-11-25T21:57:00Z"/>
                <w:lang w:val="en-US"/>
                <w:rPrChange w:id="25043" w:author="phuong vu" w:date="2018-11-30T22:36:00Z">
                  <w:rPr>
                    <w:del w:id="25044" w:author="phuong vu" w:date="2018-11-25T21:57:00Z"/>
                    <w:lang w:val="en-US"/>
                  </w:rPr>
                </w:rPrChange>
              </w:rPr>
              <w:pPrChange w:id="25045" w:author="phuong vu" w:date="2018-11-30T14:16:00Z">
                <w:pPr>
                  <w:spacing w:line="360" w:lineRule="auto"/>
                </w:pPr>
              </w:pPrChange>
            </w:pPr>
            <w:bookmarkStart w:id="25046" w:name="_Toc531102265"/>
            <w:bookmarkStart w:id="25047" w:name="_Toc531103213"/>
            <w:bookmarkStart w:id="25048" w:name="_Toc531359454"/>
            <w:bookmarkStart w:id="25049" w:name="_Toc531360435"/>
            <w:bookmarkStart w:id="25050" w:name="_Toc531381277"/>
            <w:bookmarkEnd w:id="25046"/>
            <w:bookmarkEnd w:id="25047"/>
            <w:bookmarkEnd w:id="25048"/>
            <w:bookmarkEnd w:id="25049"/>
            <w:bookmarkEnd w:id="25050"/>
          </w:p>
        </w:tc>
        <w:bookmarkStart w:id="25051" w:name="_Toc531102266"/>
        <w:bookmarkStart w:id="25052" w:name="_Toc531103214"/>
        <w:bookmarkStart w:id="25053" w:name="_Toc531359455"/>
        <w:bookmarkStart w:id="25054" w:name="_Toc531360436"/>
        <w:bookmarkStart w:id="25055" w:name="_Toc531381278"/>
        <w:bookmarkEnd w:id="25051"/>
        <w:bookmarkEnd w:id="25052"/>
        <w:bookmarkEnd w:id="25053"/>
        <w:bookmarkEnd w:id="25054"/>
        <w:bookmarkEnd w:id="25055"/>
      </w:tr>
      <w:tr w:rsidR="008833F0" w:rsidRPr="00920004" w:rsidDel="002F5F09" w14:paraId="49EE78FE" w14:textId="28EE0EB0" w:rsidTr="00A72A60">
        <w:trPr>
          <w:del w:id="25056" w:author="phuong vu" w:date="2018-11-25T21:57:00Z"/>
        </w:trPr>
        <w:tc>
          <w:tcPr>
            <w:tcW w:w="805" w:type="dxa"/>
          </w:tcPr>
          <w:p w14:paraId="3C91FF8D" w14:textId="55B46D44" w:rsidR="008833F0" w:rsidRPr="00920004" w:rsidDel="002F5F09" w:rsidRDefault="008833F0" w:rsidP="00BD0851">
            <w:pPr>
              <w:spacing w:before="240" w:line="0" w:lineRule="atLeast"/>
              <w:jc w:val="center"/>
              <w:rPr>
                <w:del w:id="25057" w:author="phuong vu" w:date="2018-11-25T21:57:00Z"/>
                <w:lang w:val="en-US"/>
                <w:rPrChange w:id="25058" w:author="phuong vu" w:date="2018-11-30T22:36:00Z">
                  <w:rPr>
                    <w:del w:id="25059" w:author="phuong vu" w:date="2018-11-25T21:57:00Z"/>
                    <w:lang w:val="en-US"/>
                  </w:rPr>
                </w:rPrChange>
              </w:rPr>
              <w:pPrChange w:id="25060" w:author="phuong vu" w:date="2018-11-30T14:16:00Z">
                <w:pPr>
                  <w:spacing w:line="360" w:lineRule="auto"/>
                  <w:jc w:val="center"/>
                </w:pPr>
              </w:pPrChange>
            </w:pPr>
            <w:del w:id="25061" w:author="phuong vu" w:date="2018-11-25T21:57:00Z">
              <w:r w:rsidRPr="00920004" w:rsidDel="002F5F09">
                <w:rPr>
                  <w:lang w:val="en-US"/>
                  <w:rPrChange w:id="25062" w:author="phuong vu" w:date="2018-11-30T22:36:00Z">
                    <w:rPr>
                      <w:lang w:val="en-US"/>
                    </w:rPr>
                  </w:rPrChange>
                </w:rPr>
                <w:delText>13</w:delText>
              </w:r>
              <w:bookmarkStart w:id="25063" w:name="_Toc531102267"/>
              <w:bookmarkStart w:id="25064" w:name="_Toc531103215"/>
              <w:bookmarkStart w:id="25065" w:name="_Toc531359456"/>
              <w:bookmarkStart w:id="25066" w:name="_Toc531360437"/>
              <w:bookmarkStart w:id="25067" w:name="_Toc531381279"/>
              <w:bookmarkEnd w:id="25063"/>
              <w:bookmarkEnd w:id="25064"/>
              <w:bookmarkEnd w:id="25065"/>
              <w:bookmarkEnd w:id="25066"/>
              <w:bookmarkEnd w:id="25067"/>
            </w:del>
          </w:p>
        </w:tc>
        <w:tc>
          <w:tcPr>
            <w:tcW w:w="1980" w:type="dxa"/>
          </w:tcPr>
          <w:p w14:paraId="4805A7A7" w14:textId="05D0BC6C" w:rsidR="008833F0" w:rsidRPr="00920004" w:rsidDel="002F5F09" w:rsidRDefault="008833F0" w:rsidP="00BD0851">
            <w:pPr>
              <w:spacing w:before="240" w:line="0" w:lineRule="atLeast"/>
              <w:rPr>
                <w:del w:id="25068" w:author="phuong vu" w:date="2018-11-25T21:57:00Z"/>
                <w:lang w:val="en-US"/>
                <w:rPrChange w:id="25069" w:author="phuong vu" w:date="2018-11-30T22:36:00Z">
                  <w:rPr>
                    <w:del w:id="25070" w:author="phuong vu" w:date="2018-11-25T21:57:00Z"/>
                    <w:lang w:val="en-US"/>
                  </w:rPr>
                </w:rPrChange>
              </w:rPr>
              <w:pPrChange w:id="25071" w:author="phuong vu" w:date="2018-11-30T14:16:00Z">
                <w:pPr>
                  <w:spacing w:line="360" w:lineRule="auto"/>
                </w:pPr>
              </w:pPrChange>
            </w:pPr>
            <w:bookmarkStart w:id="25072" w:name="_Toc531102268"/>
            <w:bookmarkStart w:id="25073" w:name="_Toc531103216"/>
            <w:bookmarkStart w:id="25074" w:name="_Toc531359457"/>
            <w:bookmarkStart w:id="25075" w:name="_Toc531360438"/>
            <w:bookmarkStart w:id="25076" w:name="_Toc531381280"/>
            <w:bookmarkEnd w:id="25072"/>
            <w:bookmarkEnd w:id="25073"/>
            <w:bookmarkEnd w:id="25074"/>
            <w:bookmarkEnd w:id="25075"/>
            <w:bookmarkEnd w:id="25076"/>
          </w:p>
        </w:tc>
        <w:tc>
          <w:tcPr>
            <w:tcW w:w="2970" w:type="dxa"/>
          </w:tcPr>
          <w:p w14:paraId="1BFD8CEF" w14:textId="33D9323C" w:rsidR="008833F0" w:rsidRPr="00920004" w:rsidDel="002F5F09" w:rsidRDefault="008833F0" w:rsidP="00BD0851">
            <w:pPr>
              <w:spacing w:before="240" w:line="0" w:lineRule="atLeast"/>
              <w:rPr>
                <w:del w:id="25077" w:author="phuong vu" w:date="2018-11-25T21:57:00Z"/>
                <w:lang w:val="en-US"/>
                <w:rPrChange w:id="25078" w:author="phuong vu" w:date="2018-11-30T22:36:00Z">
                  <w:rPr>
                    <w:del w:id="25079" w:author="phuong vu" w:date="2018-11-25T21:57:00Z"/>
                    <w:lang w:val="en-US"/>
                  </w:rPr>
                </w:rPrChange>
              </w:rPr>
              <w:pPrChange w:id="25080" w:author="phuong vu" w:date="2018-11-30T14:16:00Z">
                <w:pPr>
                  <w:spacing w:line="360" w:lineRule="auto"/>
                </w:pPr>
              </w:pPrChange>
            </w:pPr>
            <w:bookmarkStart w:id="25081" w:name="_Toc531102269"/>
            <w:bookmarkStart w:id="25082" w:name="_Toc531103217"/>
            <w:bookmarkStart w:id="25083" w:name="_Toc531359458"/>
            <w:bookmarkStart w:id="25084" w:name="_Toc531360439"/>
            <w:bookmarkStart w:id="25085" w:name="_Toc531381281"/>
            <w:bookmarkEnd w:id="25081"/>
            <w:bookmarkEnd w:id="25082"/>
            <w:bookmarkEnd w:id="25083"/>
            <w:bookmarkEnd w:id="25084"/>
            <w:bookmarkEnd w:id="25085"/>
          </w:p>
        </w:tc>
        <w:tc>
          <w:tcPr>
            <w:tcW w:w="1266" w:type="dxa"/>
          </w:tcPr>
          <w:p w14:paraId="69146970" w14:textId="2E68E7B6" w:rsidR="008833F0" w:rsidRPr="00920004" w:rsidDel="002F5F09" w:rsidRDefault="008833F0" w:rsidP="00BD0851">
            <w:pPr>
              <w:spacing w:before="240" w:line="0" w:lineRule="atLeast"/>
              <w:jc w:val="center"/>
              <w:rPr>
                <w:del w:id="25086" w:author="phuong vu" w:date="2018-11-25T21:57:00Z"/>
                <w:lang w:val="en-US"/>
                <w:rPrChange w:id="25087" w:author="phuong vu" w:date="2018-11-30T22:36:00Z">
                  <w:rPr>
                    <w:del w:id="25088" w:author="phuong vu" w:date="2018-11-25T21:57:00Z"/>
                    <w:lang w:val="en-US"/>
                  </w:rPr>
                </w:rPrChange>
              </w:rPr>
              <w:pPrChange w:id="25089" w:author="phuong vu" w:date="2018-11-30T14:16:00Z">
                <w:pPr>
                  <w:spacing w:line="360" w:lineRule="auto"/>
                  <w:jc w:val="center"/>
                </w:pPr>
              </w:pPrChange>
            </w:pPr>
            <w:bookmarkStart w:id="25090" w:name="_Toc531102270"/>
            <w:bookmarkStart w:id="25091" w:name="_Toc531103218"/>
            <w:bookmarkStart w:id="25092" w:name="_Toc531359459"/>
            <w:bookmarkStart w:id="25093" w:name="_Toc531360440"/>
            <w:bookmarkStart w:id="25094" w:name="_Toc531381282"/>
            <w:bookmarkEnd w:id="25090"/>
            <w:bookmarkEnd w:id="25091"/>
            <w:bookmarkEnd w:id="25092"/>
            <w:bookmarkEnd w:id="25093"/>
            <w:bookmarkEnd w:id="25094"/>
          </w:p>
        </w:tc>
        <w:tc>
          <w:tcPr>
            <w:tcW w:w="1756" w:type="dxa"/>
          </w:tcPr>
          <w:p w14:paraId="4F1DEBDE" w14:textId="098E08A3" w:rsidR="008833F0" w:rsidRPr="00920004" w:rsidDel="002F5F09" w:rsidRDefault="008833F0" w:rsidP="00BD0851">
            <w:pPr>
              <w:spacing w:before="240" w:line="0" w:lineRule="atLeast"/>
              <w:rPr>
                <w:del w:id="25095" w:author="phuong vu" w:date="2018-11-25T21:57:00Z"/>
                <w:lang w:val="en-US"/>
                <w:rPrChange w:id="25096" w:author="phuong vu" w:date="2018-11-30T22:36:00Z">
                  <w:rPr>
                    <w:del w:id="25097" w:author="phuong vu" w:date="2018-11-25T21:57:00Z"/>
                    <w:lang w:val="en-US"/>
                  </w:rPr>
                </w:rPrChange>
              </w:rPr>
              <w:pPrChange w:id="25098" w:author="phuong vu" w:date="2018-11-30T14:16:00Z">
                <w:pPr>
                  <w:spacing w:line="360" w:lineRule="auto"/>
                </w:pPr>
              </w:pPrChange>
            </w:pPr>
            <w:bookmarkStart w:id="25099" w:name="_Toc531102271"/>
            <w:bookmarkStart w:id="25100" w:name="_Toc531103219"/>
            <w:bookmarkStart w:id="25101" w:name="_Toc531359460"/>
            <w:bookmarkStart w:id="25102" w:name="_Toc531360441"/>
            <w:bookmarkStart w:id="25103" w:name="_Toc531381283"/>
            <w:bookmarkEnd w:id="25099"/>
            <w:bookmarkEnd w:id="25100"/>
            <w:bookmarkEnd w:id="25101"/>
            <w:bookmarkEnd w:id="25102"/>
            <w:bookmarkEnd w:id="25103"/>
          </w:p>
        </w:tc>
        <w:bookmarkStart w:id="25104" w:name="_Toc531102272"/>
        <w:bookmarkStart w:id="25105" w:name="_Toc531103220"/>
        <w:bookmarkStart w:id="25106" w:name="_Toc531359461"/>
        <w:bookmarkStart w:id="25107" w:name="_Toc531360442"/>
        <w:bookmarkStart w:id="25108" w:name="_Toc531381284"/>
        <w:bookmarkEnd w:id="25104"/>
        <w:bookmarkEnd w:id="25105"/>
        <w:bookmarkEnd w:id="25106"/>
        <w:bookmarkEnd w:id="25107"/>
        <w:bookmarkEnd w:id="25108"/>
      </w:tr>
      <w:tr w:rsidR="008833F0" w:rsidRPr="00920004" w:rsidDel="002F5F09" w14:paraId="1F26D030" w14:textId="508B8CC6" w:rsidTr="00A72A60">
        <w:trPr>
          <w:del w:id="25109" w:author="phuong vu" w:date="2018-11-25T21:57:00Z"/>
        </w:trPr>
        <w:tc>
          <w:tcPr>
            <w:tcW w:w="805" w:type="dxa"/>
          </w:tcPr>
          <w:p w14:paraId="5CA47DD7" w14:textId="1C34241A" w:rsidR="008833F0" w:rsidRPr="00920004" w:rsidDel="002F5F09" w:rsidRDefault="008833F0" w:rsidP="00BD0851">
            <w:pPr>
              <w:spacing w:before="240" w:line="0" w:lineRule="atLeast"/>
              <w:jc w:val="center"/>
              <w:rPr>
                <w:del w:id="25110" w:author="phuong vu" w:date="2018-11-25T21:57:00Z"/>
                <w:lang w:val="en-US"/>
                <w:rPrChange w:id="25111" w:author="phuong vu" w:date="2018-11-30T22:36:00Z">
                  <w:rPr>
                    <w:del w:id="25112" w:author="phuong vu" w:date="2018-11-25T21:57:00Z"/>
                    <w:lang w:val="en-US"/>
                  </w:rPr>
                </w:rPrChange>
              </w:rPr>
              <w:pPrChange w:id="25113" w:author="phuong vu" w:date="2018-11-30T14:16:00Z">
                <w:pPr>
                  <w:spacing w:line="360" w:lineRule="auto"/>
                  <w:jc w:val="center"/>
                </w:pPr>
              </w:pPrChange>
            </w:pPr>
            <w:del w:id="25114" w:author="phuong vu" w:date="2018-11-25T21:57:00Z">
              <w:r w:rsidRPr="00920004" w:rsidDel="002F5F09">
                <w:rPr>
                  <w:lang w:val="en-US"/>
                  <w:rPrChange w:id="25115" w:author="phuong vu" w:date="2018-11-30T22:36:00Z">
                    <w:rPr>
                      <w:lang w:val="en-US"/>
                    </w:rPr>
                  </w:rPrChange>
                </w:rPr>
                <w:delText>14</w:delText>
              </w:r>
              <w:bookmarkStart w:id="25116" w:name="_Toc531102273"/>
              <w:bookmarkStart w:id="25117" w:name="_Toc531103221"/>
              <w:bookmarkStart w:id="25118" w:name="_Toc531359462"/>
              <w:bookmarkStart w:id="25119" w:name="_Toc531360443"/>
              <w:bookmarkStart w:id="25120" w:name="_Toc531381285"/>
              <w:bookmarkEnd w:id="25116"/>
              <w:bookmarkEnd w:id="25117"/>
              <w:bookmarkEnd w:id="25118"/>
              <w:bookmarkEnd w:id="25119"/>
              <w:bookmarkEnd w:id="25120"/>
            </w:del>
          </w:p>
        </w:tc>
        <w:tc>
          <w:tcPr>
            <w:tcW w:w="1980" w:type="dxa"/>
          </w:tcPr>
          <w:p w14:paraId="2D7C8B94" w14:textId="1759BF48" w:rsidR="008833F0" w:rsidRPr="00920004" w:rsidDel="002F5F09" w:rsidRDefault="008833F0" w:rsidP="00BD0851">
            <w:pPr>
              <w:spacing w:before="240" w:line="0" w:lineRule="atLeast"/>
              <w:rPr>
                <w:del w:id="25121" w:author="phuong vu" w:date="2018-11-25T21:57:00Z"/>
                <w:lang w:val="en-US"/>
                <w:rPrChange w:id="25122" w:author="phuong vu" w:date="2018-11-30T22:36:00Z">
                  <w:rPr>
                    <w:del w:id="25123" w:author="phuong vu" w:date="2018-11-25T21:57:00Z"/>
                    <w:lang w:val="en-US"/>
                  </w:rPr>
                </w:rPrChange>
              </w:rPr>
              <w:pPrChange w:id="25124" w:author="phuong vu" w:date="2018-11-30T14:16:00Z">
                <w:pPr>
                  <w:spacing w:line="360" w:lineRule="auto"/>
                </w:pPr>
              </w:pPrChange>
            </w:pPr>
            <w:bookmarkStart w:id="25125" w:name="_Toc531102274"/>
            <w:bookmarkStart w:id="25126" w:name="_Toc531103222"/>
            <w:bookmarkStart w:id="25127" w:name="_Toc531359463"/>
            <w:bookmarkStart w:id="25128" w:name="_Toc531360444"/>
            <w:bookmarkStart w:id="25129" w:name="_Toc531381286"/>
            <w:bookmarkEnd w:id="25125"/>
            <w:bookmarkEnd w:id="25126"/>
            <w:bookmarkEnd w:id="25127"/>
            <w:bookmarkEnd w:id="25128"/>
            <w:bookmarkEnd w:id="25129"/>
          </w:p>
        </w:tc>
        <w:tc>
          <w:tcPr>
            <w:tcW w:w="2970" w:type="dxa"/>
          </w:tcPr>
          <w:p w14:paraId="1E038AE1" w14:textId="690BEBB8" w:rsidR="008833F0" w:rsidRPr="00920004" w:rsidDel="002F5F09" w:rsidRDefault="008833F0" w:rsidP="00BD0851">
            <w:pPr>
              <w:spacing w:before="240" w:line="0" w:lineRule="atLeast"/>
              <w:rPr>
                <w:del w:id="25130" w:author="phuong vu" w:date="2018-11-25T21:57:00Z"/>
                <w:lang w:val="en-US"/>
                <w:rPrChange w:id="25131" w:author="phuong vu" w:date="2018-11-30T22:36:00Z">
                  <w:rPr>
                    <w:del w:id="25132" w:author="phuong vu" w:date="2018-11-25T21:57:00Z"/>
                    <w:lang w:val="en-US"/>
                  </w:rPr>
                </w:rPrChange>
              </w:rPr>
              <w:pPrChange w:id="25133" w:author="phuong vu" w:date="2018-11-30T14:16:00Z">
                <w:pPr>
                  <w:spacing w:line="360" w:lineRule="auto"/>
                </w:pPr>
              </w:pPrChange>
            </w:pPr>
            <w:bookmarkStart w:id="25134" w:name="_Toc531102275"/>
            <w:bookmarkStart w:id="25135" w:name="_Toc531103223"/>
            <w:bookmarkStart w:id="25136" w:name="_Toc531359464"/>
            <w:bookmarkStart w:id="25137" w:name="_Toc531360445"/>
            <w:bookmarkStart w:id="25138" w:name="_Toc531381287"/>
            <w:bookmarkEnd w:id="25134"/>
            <w:bookmarkEnd w:id="25135"/>
            <w:bookmarkEnd w:id="25136"/>
            <w:bookmarkEnd w:id="25137"/>
            <w:bookmarkEnd w:id="25138"/>
          </w:p>
        </w:tc>
        <w:tc>
          <w:tcPr>
            <w:tcW w:w="1266" w:type="dxa"/>
          </w:tcPr>
          <w:p w14:paraId="08F3929D" w14:textId="095EE563" w:rsidR="008833F0" w:rsidRPr="00920004" w:rsidDel="002F5F09" w:rsidRDefault="008833F0" w:rsidP="00BD0851">
            <w:pPr>
              <w:spacing w:before="240" w:line="0" w:lineRule="atLeast"/>
              <w:jc w:val="center"/>
              <w:rPr>
                <w:del w:id="25139" w:author="phuong vu" w:date="2018-11-25T21:57:00Z"/>
                <w:lang w:val="en-US"/>
                <w:rPrChange w:id="25140" w:author="phuong vu" w:date="2018-11-30T22:36:00Z">
                  <w:rPr>
                    <w:del w:id="25141" w:author="phuong vu" w:date="2018-11-25T21:57:00Z"/>
                    <w:lang w:val="en-US"/>
                  </w:rPr>
                </w:rPrChange>
              </w:rPr>
              <w:pPrChange w:id="25142" w:author="phuong vu" w:date="2018-11-30T14:16:00Z">
                <w:pPr>
                  <w:spacing w:line="360" w:lineRule="auto"/>
                  <w:jc w:val="center"/>
                </w:pPr>
              </w:pPrChange>
            </w:pPr>
            <w:bookmarkStart w:id="25143" w:name="_Toc531102276"/>
            <w:bookmarkStart w:id="25144" w:name="_Toc531103224"/>
            <w:bookmarkStart w:id="25145" w:name="_Toc531359465"/>
            <w:bookmarkStart w:id="25146" w:name="_Toc531360446"/>
            <w:bookmarkStart w:id="25147" w:name="_Toc531381288"/>
            <w:bookmarkEnd w:id="25143"/>
            <w:bookmarkEnd w:id="25144"/>
            <w:bookmarkEnd w:id="25145"/>
            <w:bookmarkEnd w:id="25146"/>
            <w:bookmarkEnd w:id="25147"/>
          </w:p>
        </w:tc>
        <w:tc>
          <w:tcPr>
            <w:tcW w:w="1756" w:type="dxa"/>
          </w:tcPr>
          <w:p w14:paraId="034C3F58" w14:textId="1892BDE4" w:rsidR="008833F0" w:rsidRPr="00920004" w:rsidDel="002F5F09" w:rsidRDefault="008833F0" w:rsidP="00BD0851">
            <w:pPr>
              <w:spacing w:before="240" w:line="0" w:lineRule="atLeast"/>
              <w:rPr>
                <w:del w:id="25148" w:author="phuong vu" w:date="2018-11-25T21:57:00Z"/>
                <w:lang w:val="en-US"/>
                <w:rPrChange w:id="25149" w:author="phuong vu" w:date="2018-11-30T22:36:00Z">
                  <w:rPr>
                    <w:del w:id="25150" w:author="phuong vu" w:date="2018-11-25T21:57:00Z"/>
                    <w:lang w:val="en-US"/>
                  </w:rPr>
                </w:rPrChange>
              </w:rPr>
              <w:pPrChange w:id="25151" w:author="phuong vu" w:date="2018-11-30T14:16:00Z">
                <w:pPr>
                  <w:spacing w:line="360" w:lineRule="auto"/>
                </w:pPr>
              </w:pPrChange>
            </w:pPr>
            <w:bookmarkStart w:id="25152" w:name="_Toc531102277"/>
            <w:bookmarkStart w:id="25153" w:name="_Toc531103225"/>
            <w:bookmarkStart w:id="25154" w:name="_Toc531359466"/>
            <w:bookmarkStart w:id="25155" w:name="_Toc531360447"/>
            <w:bookmarkStart w:id="25156" w:name="_Toc531381289"/>
            <w:bookmarkEnd w:id="25152"/>
            <w:bookmarkEnd w:id="25153"/>
            <w:bookmarkEnd w:id="25154"/>
            <w:bookmarkEnd w:id="25155"/>
            <w:bookmarkEnd w:id="25156"/>
          </w:p>
        </w:tc>
        <w:bookmarkStart w:id="25157" w:name="_Toc531102278"/>
        <w:bookmarkStart w:id="25158" w:name="_Toc531103226"/>
        <w:bookmarkStart w:id="25159" w:name="_Toc531359467"/>
        <w:bookmarkStart w:id="25160" w:name="_Toc531360448"/>
        <w:bookmarkStart w:id="25161" w:name="_Toc531381290"/>
        <w:bookmarkEnd w:id="25157"/>
        <w:bookmarkEnd w:id="25158"/>
        <w:bookmarkEnd w:id="25159"/>
        <w:bookmarkEnd w:id="25160"/>
        <w:bookmarkEnd w:id="25161"/>
      </w:tr>
      <w:tr w:rsidR="008833F0" w:rsidRPr="00920004" w:rsidDel="002F5F09" w14:paraId="1C7EE3D1" w14:textId="2FD59658" w:rsidTr="00A72A60">
        <w:trPr>
          <w:del w:id="25162" w:author="phuong vu" w:date="2018-11-25T21:57:00Z"/>
        </w:trPr>
        <w:tc>
          <w:tcPr>
            <w:tcW w:w="805" w:type="dxa"/>
          </w:tcPr>
          <w:p w14:paraId="2F0D8447" w14:textId="018C9123" w:rsidR="008833F0" w:rsidRPr="00920004" w:rsidDel="002F5F09" w:rsidRDefault="008833F0" w:rsidP="00BD0851">
            <w:pPr>
              <w:spacing w:before="240" w:line="0" w:lineRule="atLeast"/>
              <w:jc w:val="center"/>
              <w:rPr>
                <w:del w:id="25163" w:author="phuong vu" w:date="2018-11-25T21:57:00Z"/>
                <w:lang w:val="en-US"/>
                <w:rPrChange w:id="25164" w:author="phuong vu" w:date="2018-11-30T22:36:00Z">
                  <w:rPr>
                    <w:del w:id="25165" w:author="phuong vu" w:date="2018-11-25T21:57:00Z"/>
                    <w:lang w:val="en-US"/>
                  </w:rPr>
                </w:rPrChange>
              </w:rPr>
              <w:pPrChange w:id="25166" w:author="phuong vu" w:date="2018-11-30T14:16:00Z">
                <w:pPr>
                  <w:spacing w:line="360" w:lineRule="auto"/>
                  <w:jc w:val="center"/>
                </w:pPr>
              </w:pPrChange>
            </w:pPr>
            <w:del w:id="25167" w:author="phuong vu" w:date="2018-11-25T21:57:00Z">
              <w:r w:rsidRPr="00920004" w:rsidDel="002F5F09">
                <w:rPr>
                  <w:lang w:val="en-US"/>
                  <w:rPrChange w:id="25168" w:author="phuong vu" w:date="2018-11-30T22:36:00Z">
                    <w:rPr>
                      <w:lang w:val="en-US"/>
                    </w:rPr>
                  </w:rPrChange>
                </w:rPr>
                <w:delText>15</w:delText>
              </w:r>
              <w:bookmarkStart w:id="25169" w:name="_Toc531102279"/>
              <w:bookmarkStart w:id="25170" w:name="_Toc531103227"/>
              <w:bookmarkStart w:id="25171" w:name="_Toc531359468"/>
              <w:bookmarkStart w:id="25172" w:name="_Toc531360449"/>
              <w:bookmarkStart w:id="25173" w:name="_Toc531381291"/>
              <w:bookmarkEnd w:id="25169"/>
              <w:bookmarkEnd w:id="25170"/>
              <w:bookmarkEnd w:id="25171"/>
              <w:bookmarkEnd w:id="25172"/>
              <w:bookmarkEnd w:id="25173"/>
            </w:del>
          </w:p>
        </w:tc>
        <w:tc>
          <w:tcPr>
            <w:tcW w:w="1980" w:type="dxa"/>
          </w:tcPr>
          <w:p w14:paraId="3498632C" w14:textId="08A8AEEE" w:rsidR="008833F0" w:rsidRPr="00920004" w:rsidDel="002F5F09" w:rsidRDefault="008833F0" w:rsidP="00BD0851">
            <w:pPr>
              <w:spacing w:before="240" w:line="0" w:lineRule="atLeast"/>
              <w:rPr>
                <w:del w:id="25174" w:author="phuong vu" w:date="2018-11-25T21:57:00Z"/>
                <w:lang w:val="en-US"/>
                <w:rPrChange w:id="25175" w:author="phuong vu" w:date="2018-11-30T22:36:00Z">
                  <w:rPr>
                    <w:del w:id="25176" w:author="phuong vu" w:date="2018-11-25T21:57:00Z"/>
                    <w:lang w:val="en-US"/>
                  </w:rPr>
                </w:rPrChange>
              </w:rPr>
              <w:pPrChange w:id="25177" w:author="phuong vu" w:date="2018-11-30T14:16:00Z">
                <w:pPr>
                  <w:spacing w:line="360" w:lineRule="auto"/>
                </w:pPr>
              </w:pPrChange>
            </w:pPr>
            <w:bookmarkStart w:id="25178" w:name="_Toc531102280"/>
            <w:bookmarkStart w:id="25179" w:name="_Toc531103228"/>
            <w:bookmarkStart w:id="25180" w:name="_Toc531359469"/>
            <w:bookmarkStart w:id="25181" w:name="_Toc531360450"/>
            <w:bookmarkStart w:id="25182" w:name="_Toc531381292"/>
            <w:bookmarkEnd w:id="25178"/>
            <w:bookmarkEnd w:id="25179"/>
            <w:bookmarkEnd w:id="25180"/>
            <w:bookmarkEnd w:id="25181"/>
            <w:bookmarkEnd w:id="25182"/>
          </w:p>
        </w:tc>
        <w:tc>
          <w:tcPr>
            <w:tcW w:w="2970" w:type="dxa"/>
          </w:tcPr>
          <w:p w14:paraId="55215E7B" w14:textId="4A4B9151" w:rsidR="008833F0" w:rsidRPr="00920004" w:rsidDel="002F5F09" w:rsidRDefault="008833F0" w:rsidP="00BD0851">
            <w:pPr>
              <w:spacing w:before="240" w:line="0" w:lineRule="atLeast"/>
              <w:rPr>
                <w:del w:id="25183" w:author="phuong vu" w:date="2018-11-25T21:57:00Z"/>
                <w:lang w:val="en-US"/>
                <w:rPrChange w:id="25184" w:author="phuong vu" w:date="2018-11-30T22:36:00Z">
                  <w:rPr>
                    <w:del w:id="25185" w:author="phuong vu" w:date="2018-11-25T21:57:00Z"/>
                    <w:lang w:val="en-US"/>
                  </w:rPr>
                </w:rPrChange>
              </w:rPr>
              <w:pPrChange w:id="25186" w:author="phuong vu" w:date="2018-11-30T14:16:00Z">
                <w:pPr>
                  <w:spacing w:line="360" w:lineRule="auto"/>
                </w:pPr>
              </w:pPrChange>
            </w:pPr>
            <w:bookmarkStart w:id="25187" w:name="_Toc531102281"/>
            <w:bookmarkStart w:id="25188" w:name="_Toc531103229"/>
            <w:bookmarkStart w:id="25189" w:name="_Toc531359470"/>
            <w:bookmarkStart w:id="25190" w:name="_Toc531360451"/>
            <w:bookmarkStart w:id="25191" w:name="_Toc531381293"/>
            <w:bookmarkEnd w:id="25187"/>
            <w:bookmarkEnd w:id="25188"/>
            <w:bookmarkEnd w:id="25189"/>
            <w:bookmarkEnd w:id="25190"/>
            <w:bookmarkEnd w:id="25191"/>
          </w:p>
        </w:tc>
        <w:tc>
          <w:tcPr>
            <w:tcW w:w="1266" w:type="dxa"/>
          </w:tcPr>
          <w:p w14:paraId="7C328A2B" w14:textId="50129FE3" w:rsidR="008833F0" w:rsidRPr="00920004" w:rsidDel="002F5F09" w:rsidRDefault="008833F0" w:rsidP="00BD0851">
            <w:pPr>
              <w:spacing w:before="240" w:line="0" w:lineRule="atLeast"/>
              <w:jc w:val="center"/>
              <w:rPr>
                <w:del w:id="25192" w:author="phuong vu" w:date="2018-11-25T21:57:00Z"/>
                <w:lang w:val="en-US"/>
                <w:rPrChange w:id="25193" w:author="phuong vu" w:date="2018-11-30T22:36:00Z">
                  <w:rPr>
                    <w:del w:id="25194" w:author="phuong vu" w:date="2018-11-25T21:57:00Z"/>
                    <w:lang w:val="en-US"/>
                  </w:rPr>
                </w:rPrChange>
              </w:rPr>
              <w:pPrChange w:id="25195" w:author="phuong vu" w:date="2018-11-30T14:16:00Z">
                <w:pPr>
                  <w:spacing w:line="360" w:lineRule="auto"/>
                  <w:jc w:val="center"/>
                </w:pPr>
              </w:pPrChange>
            </w:pPr>
            <w:bookmarkStart w:id="25196" w:name="_Toc531102282"/>
            <w:bookmarkStart w:id="25197" w:name="_Toc531103230"/>
            <w:bookmarkStart w:id="25198" w:name="_Toc531359471"/>
            <w:bookmarkStart w:id="25199" w:name="_Toc531360452"/>
            <w:bookmarkStart w:id="25200" w:name="_Toc531381294"/>
            <w:bookmarkEnd w:id="25196"/>
            <w:bookmarkEnd w:id="25197"/>
            <w:bookmarkEnd w:id="25198"/>
            <w:bookmarkEnd w:id="25199"/>
            <w:bookmarkEnd w:id="25200"/>
          </w:p>
        </w:tc>
        <w:tc>
          <w:tcPr>
            <w:tcW w:w="1756" w:type="dxa"/>
          </w:tcPr>
          <w:p w14:paraId="39EB8CA2" w14:textId="758CA652" w:rsidR="008833F0" w:rsidRPr="00920004" w:rsidDel="002F5F09" w:rsidRDefault="008833F0" w:rsidP="00BD0851">
            <w:pPr>
              <w:spacing w:before="240" w:line="0" w:lineRule="atLeast"/>
              <w:rPr>
                <w:del w:id="25201" w:author="phuong vu" w:date="2018-11-25T21:57:00Z"/>
                <w:lang w:val="en-US"/>
                <w:rPrChange w:id="25202" w:author="phuong vu" w:date="2018-11-30T22:36:00Z">
                  <w:rPr>
                    <w:del w:id="25203" w:author="phuong vu" w:date="2018-11-25T21:57:00Z"/>
                    <w:lang w:val="en-US"/>
                  </w:rPr>
                </w:rPrChange>
              </w:rPr>
              <w:pPrChange w:id="25204" w:author="phuong vu" w:date="2018-11-30T14:16:00Z">
                <w:pPr>
                  <w:spacing w:line="360" w:lineRule="auto"/>
                </w:pPr>
              </w:pPrChange>
            </w:pPr>
            <w:bookmarkStart w:id="25205" w:name="_Toc531102283"/>
            <w:bookmarkStart w:id="25206" w:name="_Toc531103231"/>
            <w:bookmarkStart w:id="25207" w:name="_Toc531359472"/>
            <w:bookmarkStart w:id="25208" w:name="_Toc531360453"/>
            <w:bookmarkStart w:id="25209" w:name="_Toc531381295"/>
            <w:bookmarkEnd w:id="25205"/>
            <w:bookmarkEnd w:id="25206"/>
            <w:bookmarkEnd w:id="25207"/>
            <w:bookmarkEnd w:id="25208"/>
            <w:bookmarkEnd w:id="25209"/>
          </w:p>
        </w:tc>
        <w:bookmarkStart w:id="25210" w:name="_Toc531102284"/>
        <w:bookmarkStart w:id="25211" w:name="_Toc531103232"/>
        <w:bookmarkStart w:id="25212" w:name="_Toc531359473"/>
        <w:bookmarkStart w:id="25213" w:name="_Toc531360454"/>
        <w:bookmarkStart w:id="25214" w:name="_Toc531381296"/>
        <w:bookmarkEnd w:id="25210"/>
        <w:bookmarkEnd w:id="25211"/>
        <w:bookmarkEnd w:id="25212"/>
        <w:bookmarkEnd w:id="25213"/>
        <w:bookmarkEnd w:id="25214"/>
      </w:tr>
      <w:tr w:rsidR="008833F0" w:rsidRPr="00920004" w:rsidDel="002F5F09" w14:paraId="56955240" w14:textId="11ECC01D" w:rsidTr="00A72A60">
        <w:trPr>
          <w:del w:id="25215" w:author="phuong vu" w:date="2018-11-25T21:57:00Z"/>
        </w:trPr>
        <w:tc>
          <w:tcPr>
            <w:tcW w:w="805" w:type="dxa"/>
          </w:tcPr>
          <w:p w14:paraId="4AF68EE9" w14:textId="782928FD" w:rsidR="008833F0" w:rsidRPr="00920004" w:rsidDel="002F5F09" w:rsidRDefault="008833F0" w:rsidP="00BD0851">
            <w:pPr>
              <w:spacing w:before="240" w:line="0" w:lineRule="atLeast"/>
              <w:jc w:val="center"/>
              <w:rPr>
                <w:del w:id="25216" w:author="phuong vu" w:date="2018-11-25T21:57:00Z"/>
                <w:lang w:val="en-US"/>
                <w:rPrChange w:id="25217" w:author="phuong vu" w:date="2018-11-30T22:36:00Z">
                  <w:rPr>
                    <w:del w:id="25218" w:author="phuong vu" w:date="2018-11-25T21:57:00Z"/>
                    <w:lang w:val="en-US"/>
                  </w:rPr>
                </w:rPrChange>
              </w:rPr>
              <w:pPrChange w:id="25219" w:author="phuong vu" w:date="2018-11-30T14:16:00Z">
                <w:pPr>
                  <w:spacing w:line="360" w:lineRule="auto"/>
                  <w:jc w:val="center"/>
                </w:pPr>
              </w:pPrChange>
            </w:pPr>
            <w:del w:id="25220" w:author="phuong vu" w:date="2018-11-25T21:57:00Z">
              <w:r w:rsidRPr="00920004" w:rsidDel="002F5F09">
                <w:rPr>
                  <w:lang w:val="en-US"/>
                  <w:rPrChange w:id="25221" w:author="phuong vu" w:date="2018-11-30T22:36:00Z">
                    <w:rPr>
                      <w:lang w:val="en-US"/>
                    </w:rPr>
                  </w:rPrChange>
                </w:rPr>
                <w:delText>16</w:delText>
              </w:r>
              <w:bookmarkStart w:id="25222" w:name="_Toc531102285"/>
              <w:bookmarkStart w:id="25223" w:name="_Toc531103233"/>
              <w:bookmarkStart w:id="25224" w:name="_Toc531359474"/>
              <w:bookmarkStart w:id="25225" w:name="_Toc531360455"/>
              <w:bookmarkStart w:id="25226" w:name="_Toc531381297"/>
              <w:bookmarkEnd w:id="25222"/>
              <w:bookmarkEnd w:id="25223"/>
              <w:bookmarkEnd w:id="25224"/>
              <w:bookmarkEnd w:id="25225"/>
              <w:bookmarkEnd w:id="25226"/>
            </w:del>
          </w:p>
        </w:tc>
        <w:tc>
          <w:tcPr>
            <w:tcW w:w="1980" w:type="dxa"/>
          </w:tcPr>
          <w:p w14:paraId="6FD54D25" w14:textId="5E166539" w:rsidR="008833F0" w:rsidRPr="00920004" w:rsidDel="002F5F09" w:rsidRDefault="008833F0" w:rsidP="00BD0851">
            <w:pPr>
              <w:spacing w:before="240" w:line="0" w:lineRule="atLeast"/>
              <w:rPr>
                <w:del w:id="25227" w:author="phuong vu" w:date="2018-11-25T21:57:00Z"/>
                <w:lang w:val="en-US"/>
                <w:rPrChange w:id="25228" w:author="phuong vu" w:date="2018-11-30T22:36:00Z">
                  <w:rPr>
                    <w:del w:id="25229" w:author="phuong vu" w:date="2018-11-25T21:57:00Z"/>
                    <w:lang w:val="en-US"/>
                  </w:rPr>
                </w:rPrChange>
              </w:rPr>
              <w:pPrChange w:id="25230" w:author="phuong vu" w:date="2018-11-30T14:16:00Z">
                <w:pPr>
                  <w:spacing w:line="360" w:lineRule="auto"/>
                </w:pPr>
              </w:pPrChange>
            </w:pPr>
            <w:bookmarkStart w:id="25231" w:name="_Toc531102286"/>
            <w:bookmarkStart w:id="25232" w:name="_Toc531103234"/>
            <w:bookmarkStart w:id="25233" w:name="_Toc531359475"/>
            <w:bookmarkStart w:id="25234" w:name="_Toc531360456"/>
            <w:bookmarkStart w:id="25235" w:name="_Toc531381298"/>
            <w:bookmarkEnd w:id="25231"/>
            <w:bookmarkEnd w:id="25232"/>
            <w:bookmarkEnd w:id="25233"/>
            <w:bookmarkEnd w:id="25234"/>
            <w:bookmarkEnd w:id="25235"/>
          </w:p>
        </w:tc>
        <w:tc>
          <w:tcPr>
            <w:tcW w:w="2970" w:type="dxa"/>
          </w:tcPr>
          <w:p w14:paraId="64FD6FBD" w14:textId="1C362A87" w:rsidR="008833F0" w:rsidRPr="00920004" w:rsidDel="002F5F09" w:rsidRDefault="008833F0" w:rsidP="00BD0851">
            <w:pPr>
              <w:spacing w:before="240" w:line="0" w:lineRule="atLeast"/>
              <w:rPr>
                <w:del w:id="25236" w:author="phuong vu" w:date="2018-11-25T21:57:00Z"/>
                <w:lang w:val="en-US"/>
                <w:rPrChange w:id="25237" w:author="phuong vu" w:date="2018-11-30T22:36:00Z">
                  <w:rPr>
                    <w:del w:id="25238" w:author="phuong vu" w:date="2018-11-25T21:57:00Z"/>
                    <w:lang w:val="en-US"/>
                  </w:rPr>
                </w:rPrChange>
              </w:rPr>
              <w:pPrChange w:id="25239" w:author="phuong vu" w:date="2018-11-30T14:16:00Z">
                <w:pPr>
                  <w:spacing w:line="360" w:lineRule="auto"/>
                </w:pPr>
              </w:pPrChange>
            </w:pPr>
            <w:bookmarkStart w:id="25240" w:name="_Toc531102287"/>
            <w:bookmarkStart w:id="25241" w:name="_Toc531103235"/>
            <w:bookmarkStart w:id="25242" w:name="_Toc531359476"/>
            <w:bookmarkStart w:id="25243" w:name="_Toc531360457"/>
            <w:bookmarkStart w:id="25244" w:name="_Toc531381299"/>
            <w:bookmarkEnd w:id="25240"/>
            <w:bookmarkEnd w:id="25241"/>
            <w:bookmarkEnd w:id="25242"/>
            <w:bookmarkEnd w:id="25243"/>
            <w:bookmarkEnd w:id="25244"/>
          </w:p>
        </w:tc>
        <w:tc>
          <w:tcPr>
            <w:tcW w:w="1266" w:type="dxa"/>
          </w:tcPr>
          <w:p w14:paraId="69B483B1" w14:textId="650A4951" w:rsidR="008833F0" w:rsidRPr="00920004" w:rsidDel="002F5F09" w:rsidRDefault="008833F0" w:rsidP="00BD0851">
            <w:pPr>
              <w:spacing w:before="240" w:line="0" w:lineRule="atLeast"/>
              <w:jc w:val="center"/>
              <w:rPr>
                <w:del w:id="25245" w:author="phuong vu" w:date="2018-11-25T21:57:00Z"/>
                <w:lang w:val="en-US"/>
                <w:rPrChange w:id="25246" w:author="phuong vu" w:date="2018-11-30T22:36:00Z">
                  <w:rPr>
                    <w:del w:id="25247" w:author="phuong vu" w:date="2018-11-25T21:57:00Z"/>
                    <w:lang w:val="en-US"/>
                  </w:rPr>
                </w:rPrChange>
              </w:rPr>
              <w:pPrChange w:id="25248" w:author="phuong vu" w:date="2018-11-30T14:16:00Z">
                <w:pPr>
                  <w:spacing w:line="360" w:lineRule="auto"/>
                  <w:jc w:val="center"/>
                </w:pPr>
              </w:pPrChange>
            </w:pPr>
            <w:bookmarkStart w:id="25249" w:name="_Toc531102288"/>
            <w:bookmarkStart w:id="25250" w:name="_Toc531103236"/>
            <w:bookmarkStart w:id="25251" w:name="_Toc531359477"/>
            <w:bookmarkStart w:id="25252" w:name="_Toc531360458"/>
            <w:bookmarkStart w:id="25253" w:name="_Toc531381300"/>
            <w:bookmarkEnd w:id="25249"/>
            <w:bookmarkEnd w:id="25250"/>
            <w:bookmarkEnd w:id="25251"/>
            <w:bookmarkEnd w:id="25252"/>
            <w:bookmarkEnd w:id="25253"/>
          </w:p>
        </w:tc>
        <w:tc>
          <w:tcPr>
            <w:tcW w:w="1756" w:type="dxa"/>
          </w:tcPr>
          <w:p w14:paraId="4D2D1BEE" w14:textId="56ABA52E" w:rsidR="008833F0" w:rsidRPr="00920004" w:rsidDel="002F5F09" w:rsidRDefault="008833F0" w:rsidP="00BD0851">
            <w:pPr>
              <w:spacing w:before="240" w:line="0" w:lineRule="atLeast"/>
              <w:rPr>
                <w:del w:id="25254" w:author="phuong vu" w:date="2018-11-25T21:57:00Z"/>
                <w:lang w:val="en-US"/>
                <w:rPrChange w:id="25255" w:author="phuong vu" w:date="2018-11-30T22:36:00Z">
                  <w:rPr>
                    <w:del w:id="25256" w:author="phuong vu" w:date="2018-11-25T21:57:00Z"/>
                    <w:lang w:val="en-US"/>
                  </w:rPr>
                </w:rPrChange>
              </w:rPr>
              <w:pPrChange w:id="25257" w:author="phuong vu" w:date="2018-11-30T14:16:00Z">
                <w:pPr>
                  <w:spacing w:line="360" w:lineRule="auto"/>
                </w:pPr>
              </w:pPrChange>
            </w:pPr>
            <w:bookmarkStart w:id="25258" w:name="_Toc531102289"/>
            <w:bookmarkStart w:id="25259" w:name="_Toc531103237"/>
            <w:bookmarkStart w:id="25260" w:name="_Toc531359478"/>
            <w:bookmarkStart w:id="25261" w:name="_Toc531360459"/>
            <w:bookmarkStart w:id="25262" w:name="_Toc531381301"/>
            <w:bookmarkEnd w:id="25258"/>
            <w:bookmarkEnd w:id="25259"/>
            <w:bookmarkEnd w:id="25260"/>
            <w:bookmarkEnd w:id="25261"/>
            <w:bookmarkEnd w:id="25262"/>
          </w:p>
        </w:tc>
        <w:bookmarkStart w:id="25263" w:name="_Toc531102290"/>
        <w:bookmarkStart w:id="25264" w:name="_Toc531103238"/>
        <w:bookmarkStart w:id="25265" w:name="_Toc531359479"/>
        <w:bookmarkStart w:id="25266" w:name="_Toc531360460"/>
        <w:bookmarkStart w:id="25267" w:name="_Toc531381302"/>
        <w:bookmarkEnd w:id="25263"/>
        <w:bookmarkEnd w:id="25264"/>
        <w:bookmarkEnd w:id="25265"/>
        <w:bookmarkEnd w:id="25266"/>
        <w:bookmarkEnd w:id="25267"/>
      </w:tr>
      <w:tr w:rsidR="008833F0" w:rsidRPr="00920004" w:rsidDel="002F5F09" w14:paraId="5BF5389A" w14:textId="048F5EFB" w:rsidTr="00A72A60">
        <w:trPr>
          <w:del w:id="25268" w:author="phuong vu" w:date="2018-11-25T21:57:00Z"/>
        </w:trPr>
        <w:tc>
          <w:tcPr>
            <w:tcW w:w="805" w:type="dxa"/>
          </w:tcPr>
          <w:p w14:paraId="39814475" w14:textId="1441E56C" w:rsidR="008833F0" w:rsidRPr="00920004" w:rsidDel="002F5F09" w:rsidRDefault="008833F0" w:rsidP="00BD0851">
            <w:pPr>
              <w:spacing w:before="240" w:line="0" w:lineRule="atLeast"/>
              <w:jc w:val="center"/>
              <w:rPr>
                <w:del w:id="25269" w:author="phuong vu" w:date="2018-11-25T21:57:00Z"/>
                <w:lang w:val="en-US"/>
                <w:rPrChange w:id="25270" w:author="phuong vu" w:date="2018-11-30T22:36:00Z">
                  <w:rPr>
                    <w:del w:id="25271" w:author="phuong vu" w:date="2018-11-25T21:57:00Z"/>
                    <w:lang w:val="en-US"/>
                  </w:rPr>
                </w:rPrChange>
              </w:rPr>
              <w:pPrChange w:id="25272" w:author="phuong vu" w:date="2018-11-30T14:16:00Z">
                <w:pPr>
                  <w:spacing w:line="360" w:lineRule="auto"/>
                  <w:jc w:val="center"/>
                </w:pPr>
              </w:pPrChange>
            </w:pPr>
            <w:del w:id="25273" w:author="phuong vu" w:date="2018-11-25T21:57:00Z">
              <w:r w:rsidRPr="00920004" w:rsidDel="002F5F09">
                <w:rPr>
                  <w:lang w:val="en-US"/>
                  <w:rPrChange w:id="25274" w:author="phuong vu" w:date="2018-11-30T22:36:00Z">
                    <w:rPr>
                      <w:lang w:val="en-US"/>
                    </w:rPr>
                  </w:rPrChange>
                </w:rPr>
                <w:delText>17</w:delText>
              </w:r>
              <w:bookmarkStart w:id="25275" w:name="_Toc531102291"/>
              <w:bookmarkStart w:id="25276" w:name="_Toc531103239"/>
              <w:bookmarkStart w:id="25277" w:name="_Toc531359480"/>
              <w:bookmarkStart w:id="25278" w:name="_Toc531360461"/>
              <w:bookmarkStart w:id="25279" w:name="_Toc531381303"/>
              <w:bookmarkEnd w:id="25275"/>
              <w:bookmarkEnd w:id="25276"/>
              <w:bookmarkEnd w:id="25277"/>
              <w:bookmarkEnd w:id="25278"/>
              <w:bookmarkEnd w:id="25279"/>
            </w:del>
          </w:p>
        </w:tc>
        <w:tc>
          <w:tcPr>
            <w:tcW w:w="1980" w:type="dxa"/>
          </w:tcPr>
          <w:p w14:paraId="2F2C02DD" w14:textId="3F0B0E2A" w:rsidR="008833F0" w:rsidRPr="00920004" w:rsidDel="002F5F09" w:rsidRDefault="008833F0" w:rsidP="00BD0851">
            <w:pPr>
              <w:spacing w:before="240" w:line="0" w:lineRule="atLeast"/>
              <w:rPr>
                <w:del w:id="25280" w:author="phuong vu" w:date="2018-11-25T21:57:00Z"/>
                <w:lang w:val="en-US"/>
                <w:rPrChange w:id="25281" w:author="phuong vu" w:date="2018-11-30T22:36:00Z">
                  <w:rPr>
                    <w:del w:id="25282" w:author="phuong vu" w:date="2018-11-25T21:57:00Z"/>
                    <w:lang w:val="en-US"/>
                  </w:rPr>
                </w:rPrChange>
              </w:rPr>
              <w:pPrChange w:id="25283" w:author="phuong vu" w:date="2018-11-30T14:16:00Z">
                <w:pPr>
                  <w:spacing w:line="360" w:lineRule="auto"/>
                </w:pPr>
              </w:pPrChange>
            </w:pPr>
            <w:bookmarkStart w:id="25284" w:name="_Toc531102292"/>
            <w:bookmarkStart w:id="25285" w:name="_Toc531103240"/>
            <w:bookmarkStart w:id="25286" w:name="_Toc531359481"/>
            <w:bookmarkStart w:id="25287" w:name="_Toc531360462"/>
            <w:bookmarkStart w:id="25288" w:name="_Toc531381304"/>
            <w:bookmarkEnd w:id="25284"/>
            <w:bookmarkEnd w:id="25285"/>
            <w:bookmarkEnd w:id="25286"/>
            <w:bookmarkEnd w:id="25287"/>
            <w:bookmarkEnd w:id="25288"/>
          </w:p>
        </w:tc>
        <w:tc>
          <w:tcPr>
            <w:tcW w:w="2970" w:type="dxa"/>
          </w:tcPr>
          <w:p w14:paraId="4676A144" w14:textId="262B485C" w:rsidR="008833F0" w:rsidRPr="00920004" w:rsidDel="002F5F09" w:rsidRDefault="008833F0" w:rsidP="00BD0851">
            <w:pPr>
              <w:spacing w:before="240" w:line="0" w:lineRule="atLeast"/>
              <w:rPr>
                <w:del w:id="25289" w:author="phuong vu" w:date="2018-11-25T21:57:00Z"/>
                <w:lang w:val="en-US"/>
                <w:rPrChange w:id="25290" w:author="phuong vu" w:date="2018-11-30T22:36:00Z">
                  <w:rPr>
                    <w:del w:id="25291" w:author="phuong vu" w:date="2018-11-25T21:57:00Z"/>
                    <w:lang w:val="en-US"/>
                  </w:rPr>
                </w:rPrChange>
              </w:rPr>
              <w:pPrChange w:id="25292" w:author="phuong vu" w:date="2018-11-30T14:16:00Z">
                <w:pPr>
                  <w:spacing w:line="360" w:lineRule="auto"/>
                </w:pPr>
              </w:pPrChange>
            </w:pPr>
            <w:bookmarkStart w:id="25293" w:name="_Toc531102293"/>
            <w:bookmarkStart w:id="25294" w:name="_Toc531103241"/>
            <w:bookmarkStart w:id="25295" w:name="_Toc531359482"/>
            <w:bookmarkStart w:id="25296" w:name="_Toc531360463"/>
            <w:bookmarkStart w:id="25297" w:name="_Toc531381305"/>
            <w:bookmarkEnd w:id="25293"/>
            <w:bookmarkEnd w:id="25294"/>
            <w:bookmarkEnd w:id="25295"/>
            <w:bookmarkEnd w:id="25296"/>
            <w:bookmarkEnd w:id="25297"/>
          </w:p>
        </w:tc>
        <w:tc>
          <w:tcPr>
            <w:tcW w:w="1266" w:type="dxa"/>
          </w:tcPr>
          <w:p w14:paraId="50158465" w14:textId="6583C8DC" w:rsidR="008833F0" w:rsidRPr="00920004" w:rsidDel="002F5F09" w:rsidRDefault="008833F0" w:rsidP="00BD0851">
            <w:pPr>
              <w:spacing w:before="240" w:line="0" w:lineRule="atLeast"/>
              <w:jc w:val="center"/>
              <w:rPr>
                <w:del w:id="25298" w:author="phuong vu" w:date="2018-11-25T21:57:00Z"/>
                <w:lang w:val="en-US"/>
                <w:rPrChange w:id="25299" w:author="phuong vu" w:date="2018-11-30T22:36:00Z">
                  <w:rPr>
                    <w:del w:id="25300" w:author="phuong vu" w:date="2018-11-25T21:57:00Z"/>
                    <w:lang w:val="en-US"/>
                  </w:rPr>
                </w:rPrChange>
              </w:rPr>
              <w:pPrChange w:id="25301" w:author="phuong vu" w:date="2018-11-30T14:16:00Z">
                <w:pPr>
                  <w:spacing w:line="360" w:lineRule="auto"/>
                  <w:jc w:val="center"/>
                </w:pPr>
              </w:pPrChange>
            </w:pPr>
            <w:bookmarkStart w:id="25302" w:name="_Toc531102294"/>
            <w:bookmarkStart w:id="25303" w:name="_Toc531103242"/>
            <w:bookmarkStart w:id="25304" w:name="_Toc531359483"/>
            <w:bookmarkStart w:id="25305" w:name="_Toc531360464"/>
            <w:bookmarkStart w:id="25306" w:name="_Toc531381306"/>
            <w:bookmarkEnd w:id="25302"/>
            <w:bookmarkEnd w:id="25303"/>
            <w:bookmarkEnd w:id="25304"/>
            <w:bookmarkEnd w:id="25305"/>
            <w:bookmarkEnd w:id="25306"/>
          </w:p>
        </w:tc>
        <w:tc>
          <w:tcPr>
            <w:tcW w:w="1756" w:type="dxa"/>
          </w:tcPr>
          <w:p w14:paraId="6484F699" w14:textId="0BBD9F27" w:rsidR="008833F0" w:rsidRPr="00920004" w:rsidDel="002F5F09" w:rsidRDefault="008833F0" w:rsidP="00BD0851">
            <w:pPr>
              <w:spacing w:before="240" w:line="0" w:lineRule="atLeast"/>
              <w:rPr>
                <w:del w:id="25307" w:author="phuong vu" w:date="2018-11-25T21:57:00Z"/>
                <w:lang w:val="en-US"/>
                <w:rPrChange w:id="25308" w:author="phuong vu" w:date="2018-11-30T22:36:00Z">
                  <w:rPr>
                    <w:del w:id="25309" w:author="phuong vu" w:date="2018-11-25T21:57:00Z"/>
                    <w:lang w:val="en-US"/>
                  </w:rPr>
                </w:rPrChange>
              </w:rPr>
              <w:pPrChange w:id="25310" w:author="phuong vu" w:date="2018-11-30T14:16:00Z">
                <w:pPr>
                  <w:spacing w:line="360" w:lineRule="auto"/>
                </w:pPr>
              </w:pPrChange>
            </w:pPr>
            <w:bookmarkStart w:id="25311" w:name="_Toc531102295"/>
            <w:bookmarkStart w:id="25312" w:name="_Toc531103243"/>
            <w:bookmarkStart w:id="25313" w:name="_Toc531359484"/>
            <w:bookmarkStart w:id="25314" w:name="_Toc531360465"/>
            <w:bookmarkStart w:id="25315" w:name="_Toc531381307"/>
            <w:bookmarkEnd w:id="25311"/>
            <w:bookmarkEnd w:id="25312"/>
            <w:bookmarkEnd w:id="25313"/>
            <w:bookmarkEnd w:id="25314"/>
            <w:bookmarkEnd w:id="25315"/>
          </w:p>
        </w:tc>
        <w:bookmarkStart w:id="25316" w:name="_Toc531102296"/>
        <w:bookmarkStart w:id="25317" w:name="_Toc531103244"/>
        <w:bookmarkStart w:id="25318" w:name="_Toc531359485"/>
        <w:bookmarkStart w:id="25319" w:name="_Toc531360466"/>
        <w:bookmarkStart w:id="25320" w:name="_Toc531381308"/>
        <w:bookmarkEnd w:id="25316"/>
        <w:bookmarkEnd w:id="25317"/>
        <w:bookmarkEnd w:id="25318"/>
        <w:bookmarkEnd w:id="25319"/>
        <w:bookmarkEnd w:id="25320"/>
      </w:tr>
      <w:tr w:rsidR="008833F0" w:rsidRPr="00920004" w:rsidDel="002F5F09" w14:paraId="6B07977B" w14:textId="1DCFCD2E" w:rsidTr="00A72A60">
        <w:trPr>
          <w:del w:id="25321" w:author="phuong vu" w:date="2018-11-25T21:57:00Z"/>
        </w:trPr>
        <w:tc>
          <w:tcPr>
            <w:tcW w:w="805" w:type="dxa"/>
          </w:tcPr>
          <w:p w14:paraId="698950CC" w14:textId="057A4998" w:rsidR="008833F0" w:rsidRPr="00920004" w:rsidDel="002F5F09" w:rsidRDefault="008833F0" w:rsidP="00BD0851">
            <w:pPr>
              <w:spacing w:before="240" w:line="0" w:lineRule="atLeast"/>
              <w:jc w:val="center"/>
              <w:rPr>
                <w:del w:id="25322" w:author="phuong vu" w:date="2018-11-25T21:57:00Z"/>
                <w:lang w:val="en-US"/>
                <w:rPrChange w:id="25323" w:author="phuong vu" w:date="2018-11-30T22:36:00Z">
                  <w:rPr>
                    <w:del w:id="25324" w:author="phuong vu" w:date="2018-11-25T21:57:00Z"/>
                    <w:lang w:val="en-US"/>
                  </w:rPr>
                </w:rPrChange>
              </w:rPr>
              <w:pPrChange w:id="25325" w:author="phuong vu" w:date="2018-11-30T14:16:00Z">
                <w:pPr>
                  <w:spacing w:line="360" w:lineRule="auto"/>
                  <w:jc w:val="center"/>
                </w:pPr>
              </w:pPrChange>
            </w:pPr>
            <w:del w:id="25326" w:author="phuong vu" w:date="2018-11-25T21:57:00Z">
              <w:r w:rsidRPr="00920004" w:rsidDel="002F5F09">
                <w:rPr>
                  <w:lang w:val="en-US"/>
                  <w:rPrChange w:id="25327" w:author="phuong vu" w:date="2018-11-30T22:36:00Z">
                    <w:rPr>
                      <w:lang w:val="en-US"/>
                    </w:rPr>
                  </w:rPrChange>
                </w:rPr>
                <w:delText>18</w:delText>
              </w:r>
              <w:bookmarkStart w:id="25328" w:name="_Toc531102297"/>
              <w:bookmarkStart w:id="25329" w:name="_Toc531103245"/>
              <w:bookmarkStart w:id="25330" w:name="_Toc531359486"/>
              <w:bookmarkStart w:id="25331" w:name="_Toc531360467"/>
              <w:bookmarkStart w:id="25332" w:name="_Toc531381309"/>
              <w:bookmarkEnd w:id="25328"/>
              <w:bookmarkEnd w:id="25329"/>
              <w:bookmarkEnd w:id="25330"/>
              <w:bookmarkEnd w:id="25331"/>
              <w:bookmarkEnd w:id="25332"/>
            </w:del>
          </w:p>
        </w:tc>
        <w:tc>
          <w:tcPr>
            <w:tcW w:w="1980" w:type="dxa"/>
          </w:tcPr>
          <w:p w14:paraId="53ED8EAE" w14:textId="3F65F907" w:rsidR="008833F0" w:rsidRPr="00920004" w:rsidDel="002F5F09" w:rsidRDefault="008833F0" w:rsidP="00BD0851">
            <w:pPr>
              <w:spacing w:before="240" w:line="0" w:lineRule="atLeast"/>
              <w:rPr>
                <w:del w:id="25333" w:author="phuong vu" w:date="2018-11-25T21:57:00Z"/>
                <w:lang w:val="en-US"/>
                <w:rPrChange w:id="25334" w:author="phuong vu" w:date="2018-11-30T22:36:00Z">
                  <w:rPr>
                    <w:del w:id="25335" w:author="phuong vu" w:date="2018-11-25T21:57:00Z"/>
                    <w:lang w:val="en-US"/>
                  </w:rPr>
                </w:rPrChange>
              </w:rPr>
              <w:pPrChange w:id="25336" w:author="phuong vu" w:date="2018-11-30T14:16:00Z">
                <w:pPr>
                  <w:spacing w:line="360" w:lineRule="auto"/>
                </w:pPr>
              </w:pPrChange>
            </w:pPr>
            <w:bookmarkStart w:id="25337" w:name="_Toc531102298"/>
            <w:bookmarkStart w:id="25338" w:name="_Toc531103246"/>
            <w:bookmarkStart w:id="25339" w:name="_Toc531359487"/>
            <w:bookmarkStart w:id="25340" w:name="_Toc531360468"/>
            <w:bookmarkStart w:id="25341" w:name="_Toc531381310"/>
            <w:bookmarkEnd w:id="25337"/>
            <w:bookmarkEnd w:id="25338"/>
            <w:bookmarkEnd w:id="25339"/>
            <w:bookmarkEnd w:id="25340"/>
            <w:bookmarkEnd w:id="25341"/>
          </w:p>
        </w:tc>
        <w:tc>
          <w:tcPr>
            <w:tcW w:w="2970" w:type="dxa"/>
          </w:tcPr>
          <w:p w14:paraId="5B878A9E" w14:textId="460F4CD9" w:rsidR="008833F0" w:rsidRPr="00920004" w:rsidDel="002F5F09" w:rsidRDefault="008833F0" w:rsidP="00BD0851">
            <w:pPr>
              <w:spacing w:before="240" w:line="0" w:lineRule="atLeast"/>
              <w:rPr>
                <w:del w:id="25342" w:author="phuong vu" w:date="2018-11-25T21:57:00Z"/>
                <w:lang w:val="en-US"/>
                <w:rPrChange w:id="25343" w:author="phuong vu" w:date="2018-11-30T22:36:00Z">
                  <w:rPr>
                    <w:del w:id="25344" w:author="phuong vu" w:date="2018-11-25T21:57:00Z"/>
                    <w:lang w:val="en-US"/>
                  </w:rPr>
                </w:rPrChange>
              </w:rPr>
              <w:pPrChange w:id="25345" w:author="phuong vu" w:date="2018-11-30T14:16:00Z">
                <w:pPr>
                  <w:spacing w:line="360" w:lineRule="auto"/>
                </w:pPr>
              </w:pPrChange>
            </w:pPr>
            <w:bookmarkStart w:id="25346" w:name="_Toc531102299"/>
            <w:bookmarkStart w:id="25347" w:name="_Toc531103247"/>
            <w:bookmarkStart w:id="25348" w:name="_Toc531359488"/>
            <w:bookmarkStart w:id="25349" w:name="_Toc531360469"/>
            <w:bookmarkStart w:id="25350" w:name="_Toc531381311"/>
            <w:bookmarkEnd w:id="25346"/>
            <w:bookmarkEnd w:id="25347"/>
            <w:bookmarkEnd w:id="25348"/>
            <w:bookmarkEnd w:id="25349"/>
            <w:bookmarkEnd w:id="25350"/>
          </w:p>
        </w:tc>
        <w:tc>
          <w:tcPr>
            <w:tcW w:w="1266" w:type="dxa"/>
          </w:tcPr>
          <w:p w14:paraId="79DDAE54" w14:textId="5403E95D" w:rsidR="008833F0" w:rsidRPr="00920004" w:rsidDel="002F5F09" w:rsidRDefault="008833F0" w:rsidP="00BD0851">
            <w:pPr>
              <w:spacing w:before="240" w:line="0" w:lineRule="atLeast"/>
              <w:jc w:val="center"/>
              <w:rPr>
                <w:del w:id="25351" w:author="phuong vu" w:date="2018-11-25T21:57:00Z"/>
                <w:lang w:val="en-US"/>
                <w:rPrChange w:id="25352" w:author="phuong vu" w:date="2018-11-30T22:36:00Z">
                  <w:rPr>
                    <w:del w:id="25353" w:author="phuong vu" w:date="2018-11-25T21:57:00Z"/>
                    <w:lang w:val="en-US"/>
                  </w:rPr>
                </w:rPrChange>
              </w:rPr>
              <w:pPrChange w:id="25354" w:author="phuong vu" w:date="2018-11-30T14:16:00Z">
                <w:pPr>
                  <w:spacing w:line="360" w:lineRule="auto"/>
                  <w:jc w:val="center"/>
                </w:pPr>
              </w:pPrChange>
            </w:pPr>
            <w:bookmarkStart w:id="25355" w:name="_Toc531102300"/>
            <w:bookmarkStart w:id="25356" w:name="_Toc531103248"/>
            <w:bookmarkStart w:id="25357" w:name="_Toc531359489"/>
            <w:bookmarkStart w:id="25358" w:name="_Toc531360470"/>
            <w:bookmarkStart w:id="25359" w:name="_Toc531381312"/>
            <w:bookmarkEnd w:id="25355"/>
            <w:bookmarkEnd w:id="25356"/>
            <w:bookmarkEnd w:id="25357"/>
            <w:bookmarkEnd w:id="25358"/>
            <w:bookmarkEnd w:id="25359"/>
          </w:p>
        </w:tc>
        <w:tc>
          <w:tcPr>
            <w:tcW w:w="1756" w:type="dxa"/>
          </w:tcPr>
          <w:p w14:paraId="4875D20A" w14:textId="351C6808" w:rsidR="008833F0" w:rsidRPr="00920004" w:rsidDel="002F5F09" w:rsidRDefault="008833F0" w:rsidP="00BD0851">
            <w:pPr>
              <w:spacing w:before="240" w:line="0" w:lineRule="atLeast"/>
              <w:rPr>
                <w:del w:id="25360" w:author="phuong vu" w:date="2018-11-25T21:57:00Z"/>
                <w:lang w:val="en-US"/>
                <w:rPrChange w:id="25361" w:author="phuong vu" w:date="2018-11-30T22:36:00Z">
                  <w:rPr>
                    <w:del w:id="25362" w:author="phuong vu" w:date="2018-11-25T21:57:00Z"/>
                    <w:lang w:val="en-US"/>
                  </w:rPr>
                </w:rPrChange>
              </w:rPr>
              <w:pPrChange w:id="25363" w:author="phuong vu" w:date="2018-11-30T14:16:00Z">
                <w:pPr>
                  <w:spacing w:line="360" w:lineRule="auto"/>
                </w:pPr>
              </w:pPrChange>
            </w:pPr>
            <w:bookmarkStart w:id="25364" w:name="_Toc531102301"/>
            <w:bookmarkStart w:id="25365" w:name="_Toc531103249"/>
            <w:bookmarkStart w:id="25366" w:name="_Toc531359490"/>
            <w:bookmarkStart w:id="25367" w:name="_Toc531360471"/>
            <w:bookmarkStart w:id="25368" w:name="_Toc531381313"/>
            <w:bookmarkEnd w:id="25364"/>
            <w:bookmarkEnd w:id="25365"/>
            <w:bookmarkEnd w:id="25366"/>
            <w:bookmarkEnd w:id="25367"/>
            <w:bookmarkEnd w:id="25368"/>
          </w:p>
        </w:tc>
        <w:bookmarkStart w:id="25369" w:name="_Toc531102302"/>
        <w:bookmarkStart w:id="25370" w:name="_Toc531103250"/>
        <w:bookmarkStart w:id="25371" w:name="_Toc531359491"/>
        <w:bookmarkStart w:id="25372" w:name="_Toc531360472"/>
        <w:bookmarkStart w:id="25373" w:name="_Toc531381314"/>
        <w:bookmarkEnd w:id="25369"/>
        <w:bookmarkEnd w:id="25370"/>
        <w:bookmarkEnd w:id="25371"/>
        <w:bookmarkEnd w:id="25372"/>
        <w:bookmarkEnd w:id="25373"/>
      </w:tr>
      <w:tr w:rsidR="008833F0" w:rsidRPr="00920004" w:rsidDel="002F5F09" w14:paraId="2B17B8DF" w14:textId="47F458D7" w:rsidTr="00A72A60">
        <w:trPr>
          <w:del w:id="25374" w:author="phuong vu" w:date="2018-11-25T21:57:00Z"/>
        </w:trPr>
        <w:tc>
          <w:tcPr>
            <w:tcW w:w="805" w:type="dxa"/>
          </w:tcPr>
          <w:p w14:paraId="1D4B3F53" w14:textId="21CCD2E2" w:rsidR="008833F0" w:rsidRPr="00920004" w:rsidDel="002F5F09" w:rsidRDefault="008833F0" w:rsidP="00BD0851">
            <w:pPr>
              <w:spacing w:before="240" w:line="0" w:lineRule="atLeast"/>
              <w:jc w:val="center"/>
              <w:rPr>
                <w:del w:id="25375" w:author="phuong vu" w:date="2018-11-25T21:57:00Z"/>
                <w:lang w:val="en-US"/>
                <w:rPrChange w:id="25376" w:author="phuong vu" w:date="2018-11-30T22:36:00Z">
                  <w:rPr>
                    <w:del w:id="25377" w:author="phuong vu" w:date="2018-11-25T21:57:00Z"/>
                    <w:lang w:val="en-US"/>
                  </w:rPr>
                </w:rPrChange>
              </w:rPr>
              <w:pPrChange w:id="25378" w:author="phuong vu" w:date="2018-11-30T14:16:00Z">
                <w:pPr>
                  <w:spacing w:line="360" w:lineRule="auto"/>
                  <w:jc w:val="center"/>
                </w:pPr>
              </w:pPrChange>
            </w:pPr>
            <w:del w:id="25379" w:author="phuong vu" w:date="2018-11-25T21:57:00Z">
              <w:r w:rsidRPr="00920004" w:rsidDel="002F5F09">
                <w:rPr>
                  <w:lang w:val="en-US"/>
                  <w:rPrChange w:id="25380" w:author="phuong vu" w:date="2018-11-30T22:36:00Z">
                    <w:rPr>
                      <w:lang w:val="en-US"/>
                    </w:rPr>
                  </w:rPrChange>
                </w:rPr>
                <w:delText>19</w:delText>
              </w:r>
              <w:bookmarkStart w:id="25381" w:name="_Toc531102303"/>
              <w:bookmarkStart w:id="25382" w:name="_Toc531103251"/>
              <w:bookmarkStart w:id="25383" w:name="_Toc531359492"/>
              <w:bookmarkStart w:id="25384" w:name="_Toc531360473"/>
              <w:bookmarkStart w:id="25385" w:name="_Toc531381315"/>
              <w:bookmarkEnd w:id="25381"/>
              <w:bookmarkEnd w:id="25382"/>
              <w:bookmarkEnd w:id="25383"/>
              <w:bookmarkEnd w:id="25384"/>
              <w:bookmarkEnd w:id="25385"/>
            </w:del>
          </w:p>
        </w:tc>
        <w:tc>
          <w:tcPr>
            <w:tcW w:w="1980" w:type="dxa"/>
          </w:tcPr>
          <w:p w14:paraId="6AC90D85" w14:textId="49C2F6DA" w:rsidR="008833F0" w:rsidRPr="00920004" w:rsidDel="002F5F09" w:rsidRDefault="008833F0" w:rsidP="00BD0851">
            <w:pPr>
              <w:spacing w:before="240" w:line="0" w:lineRule="atLeast"/>
              <w:rPr>
                <w:del w:id="25386" w:author="phuong vu" w:date="2018-11-25T21:57:00Z"/>
                <w:lang w:val="en-US"/>
                <w:rPrChange w:id="25387" w:author="phuong vu" w:date="2018-11-30T22:36:00Z">
                  <w:rPr>
                    <w:del w:id="25388" w:author="phuong vu" w:date="2018-11-25T21:57:00Z"/>
                    <w:lang w:val="en-US"/>
                  </w:rPr>
                </w:rPrChange>
              </w:rPr>
              <w:pPrChange w:id="25389" w:author="phuong vu" w:date="2018-11-30T14:16:00Z">
                <w:pPr>
                  <w:spacing w:line="360" w:lineRule="auto"/>
                </w:pPr>
              </w:pPrChange>
            </w:pPr>
            <w:bookmarkStart w:id="25390" w:name="_Toc531102304"/>
            <w:bookmarkStart w:id="25391" w:name="_Toc531103252"/>
            <w:bookmarkStart w:id="25392" w:name="_Toc531359493"/>
            <w:bookmarkStart w:id="25393" w:name="_Toc531360474"/>
            <w:bookmarkStart w:id="25394" w:name="_Toc531381316"/>
            <w:bookmarkEnd w:id="25390"/>
            <w:bookmarkEnd w:id="25391"/>
            <w:bookmarkEnd w:id="25392"/>
            <w:bookmarkEnd w:id="25393"/>
            <w:bookmarkEnd w:id="25394"/>
          </w:p>
        </w:tc>
        <w:tc>
          <w:tcPr>
            <w:tcW w:w="2970" w:type="dxa"/>
          </w:tcPr>
          <w:p w14:paraId="3E189443" w14:textId="5784DF5D" w:rsidR="008833F0" w:rsidRPr="00920004" w:rsidDel="002F5F09" w:rsidRDefault="008833F0" w:rsidP="00BD0851">
            <w:pPr>
              <w:spacing w:before="240" w:line="0" w:lineRule="atLeast"/>
              <w:rPr>
                <w:del w:id="25395" w:author="phuong vu" w:date="2018-11-25T21:57:00Z"/>
                <w:lang w:val="en-US"/>
                <w:rPrChange w:id="25396" w:author="phuong vu" w:date="2018-11-30T22:36:00Z">
                  <w:rPr>
                    <w:del w:id="25397" w:author="phuong vu" w:date="2018-11-25T21:57:00Z"/>
                    <w:lang w:val="en-US"/>
                  </w:rPr>
                </w:rPrChange>
              </w:rPr>
              <w:pPrChange w:id="25398" w:author="phuong vu" w:date="2018-11-30T14:16:00Z">
                <w:pPr>
                  <w:spacing w:line="360" w:lineRule="auto"/>
                </w:pPr>
              </w:pPrChange>
            </w:pPr>
            <w:bookmarkStart w:id="25399" w:name="_Toc531102305"/>
            <w:bookmarkStart w:id="25400" w:name="_Toc531103253"/>
            <w:bookmarkStart w:id="25401" w:name="_Toc531359494"/>
            <w:bookmarkStart w:id="25402" w:name="_Toc531360475"/>
            <w:bookmarkStart w:id="25403" w:name="_Toc531381317"/>
            <w:bookmarkEnd w:id="25399"/>
            <w:bookmarkEnd w:id="25400"/>
            <w:bookmarkEnd w:id="25401"/>
            <w:bookmarkEnd w:id="25402"/>
            <w:bookmarkEnd w:id="25403"/>
          </w:p>
        </w:tc>
        <w:tc>
          <w:tcPr>
            <w:tcW w:w="1266" w:type="dxa"/>
          </w:tcPr>
          <w:p w14:paraId="4FFCAC60" w14:textId="1F79C848" w:rsidR="008833F0" w:rsidRPr="00920004" w:rsidDel="002F5F09" w:rsidRDefault="008833F0" w:rsidP="00BD0851">
            <w:pPr>
              <w:spacing w:before="240" w:line="0" w:lineRule="atLeast"/>
              <w:jc w:val="center"/>
              <w:rPr>
                <w:del w:id="25404" w:author="phuong vu" w:date="2018-11-25T21:57:00Z"/>
                <w:lang w:val="en-US"/>
                <w:rPrChange w:id="25405" w:author="phuong vu" w:date="2018-11-30T22:36:00Z">
                  <w:rPr>
                    <w:del w:id="25406" w:author="phuong vu" w:date="2018-11-25T21:57:00Z"/>
                    <w:lang w:val="en-US"/>
                  </w:rPr>
                </w:rPrChange>
              </w:rPr>
              <w:pPrChange w:id="25407" w:author="phuong vu" w:date="2018-11-30T14:16:00Z">
                <w:pPr>
                  <w:spacing w:line="360" w:lineRule="auto"/>
                  <w:jc w:val="center"/>
                </w:pPr>
              </w:pPrChange>
            </w:pPr>
            <w:bookmarkStart w:id="25408" w:name="_Toc531102306"/>
            <w:bookmarkStart w:id="25409" w:name="_Toc531103254"/>
            <w:bookmarkStart w:id="25410" w:name="_Toc531359495"/>
            <w:bookmarkStart w:id="25411" w:name="_Toc531360476"/>
            <w:bookmarkStart w:id="25412" w:name="_Toc531381318"/>
            <w:bookmarkEnd w:id="25408"/>
            <w:bookmarkEnd w:id="25409"/>
            <w:bookmarkEnd w:id="25410"/>
            <w:bookmarkEnd w:id="25411"/>
            <w:bookmarkEnd w:id="25412"/>
          </w:p>
        </w:tc>
        <w:tc>
          <w:tcPr>
            <w:tcW w:w="1756" w:type="dxa"/>
          </w:tcPr>
          <w:p w14:paraId="2B6DB724" w14:textId="1E052F4D" w:rsidR="008833F0" w:rsidRPr="00920004" w:rsidDel="002F5F09" w:rsidRDefault="008833F0" w:rsidP="00BD0851">
            <w:pPr>
              <w:keepNext/>
              <w:spacing w:before="240" w:line="0" w:lineRule="atLeast"/>
              <w:rPr>
                <w:del w:id="25413" w:author="phuong vu" w:date="2018-11-25T21:57:00Z"/>
                <w:lang w:val="en-US"/>
                <w:rPrChange w:id="25414" w:author="phuong vu" w:date="2018-11-30T22:36:00Z">
                  <w:rPr>
                    <w:del w:id="25415" w:author="phuong vu" w:date="2018-11-25T21:57:00Z"/>
                    <w:lang w:val="en-US"/>
                  </w:rPr>
                </w:rPrChange>
              </w:rPr>
              <w:pPrChange w:id="25416" w:author="phuong vu" w:date="2018-11-30T14:16:00Z">
                <w:pPr>
                  <w:keepNext/>
                  <w:spacing w:line="360" w:lineRule="auto"/>
                </w:pPr>
              </w:pPrChange>
            </w:pPr>
            <w:bookmarkStart w:id="25417" w:name="_Toc531102307"/>
            <w:bookmarkStart w:id="25418" w:name="_Toc531103255"/>
            <w:bookmarkStart w:id="25419" w:name="_Toc531359496"/>
            <w:bookmarkStart w:id="25420" w:name="_Toc531360477"/>
            <w:bookmarkStart w:id="25421" w:name="_Toc531381319"/>
            <w:bookmarkEnd w:id="25417"/>
            <w:bookmarkEnd w:id="25418"/>
            <w:bookmarkEnd w:id="25419"/>
            <w:bookmarkEnd w:id="25420"/>
            <w:bookmarkEnd w:id="25421"/>
          </w:p>
        </w:tc>
        <w:bookmarkStart w:id="25422" w:name="_Toc531102308"/>
        <w:bookmarkStart w:id="25423" w:name="_Toc531103256"/>
        <w:bookmarkStart w:id="25424" w:name="_Toc531359497"/>
        <w:bookmarkStart w:id="25425" w:name="_Toc531360478"/>
        <w:bookmarkStart w:id="25426" w:name="_Toc531381320"/>
        <w:bookmarkEnd w:id="25422"/>
        <w:bookmarkEnd w:id="25423"/>
        <w:bookmarkEnd w:id="25424"/>
        <w:bookmarkEnd w:id="25425"/>
        <w:bookmarkEnd w:id="25426"/>
      </w:tr>
    </w:tbl>
    <w:p w14:paraId="05677338" w14:textId="3C5302A8" w:rsidR="008833F0" w:rsidRPr="00920004" w:rsidDel="002F5F09" w:rsidRDefault="0049151D" w:rsidP="00BD0851">
      <w:pPr>
        <w:pStyle w:val="Caption"/>
        <w:rPr>
          <w:del w:id="25427" w:author="phuong vu" w:date="2018-11-25T21:57:00Z"/>
          <w:i w:val="0"/>
          <w:szCs w:val="26"/>
          <w:rPrChange w:id="25428" w:author="phuong vu" w:date="2018-11-30T22:36:00Z">
            <w:rPr>
              <w:del w:id="25429" w:author="phuong vu" w:date="2018-11-25T21:57:00Z"/>
              <w:szCs w:val="26"/>
              <w:lang w:val="en-US"/>
            </w:rPr>
          </w:rPrChange>
        </w:rPr>
        <w:pPrChange w:id="25430" w:author="phuong vu" w:date="2018-11-30T14:16:00Z">
          <w:pPr>
            <w:pStyle w:val="Caption"/>
          </w:pPr>
        </w:pPrChange>
      </w:pPr>
      <w:del w:id="25431" w:author="phuong vu" w:date="2018-11-25T21:57:00Z">
        <w:r w:rsidRPr="00920004" w:rsidDel="002F5F09">
          <w:rPr>
            <w:i w:val="0"/>
            <w:iCs w:val="0"/>
            <w:rPrChange w:id="25432" w:author="phuong vu" w:date="2018-11-30T22:36:00Z">
              <w:rPr>
                <w:i w:val="0"/>
                <w:iCs w:val="0"/>
              </w:rPr>
            </w:rPrChange>
          </w:rPr>
          <w:delText xml:space="preserve">Bảng </w:delText>
        </w:r>
      </w:del>
      <w:del w:id="25433" w:author="phuong vu" w:date="2018-11-15T18:11:00Z">
        <w:r w:rsidR="002A641F" w:rsidRPr="00920004" w:rsidDel="00575627">
          <w:rPr>
            <w:i w:val="0"/>
            <w:iCs w:val="0"/>
            <w:rPrChange w:id="25434" w:author="phuong vu" w:date="2018-11-30T22:36:00Z">
              <w:rPr>
                <w:i w:val="0"/>
                <w:iCs w:val="0"/>
              </w:rPr>
            </w:rPrChange>
          </w:rPr>
          <w:fldChar w:fldCharType="begin"/>
        </w:r>
        <w:r w:rsidR="002A641F" w:rsidRPr="00920004" w:rsidDel="00575627">
          <w:rPr>
            <w:i w:val="0"/>
            <w:iCs w:val="0"/>
            <w:rPrChange w:id="25435" w:author="phuong vu" w:date="2018-11-30T22:36:00Z">
              <w:rPr>
                <w:i w:val="0"/>
                <w:iCs w:val="0"/>
              </w:rPr>
            </w:rPrChange>
          </w:rPr>
          <w:delInstrText xml:space="preserve"> STYLEREF 1 \s </w:delInstrText>
        </w:r>
        <w:r w:rsidR="002A641F" w:rsidRPr="00920004" w:rsidDel="00575627">
          <w:rPr>
            <w:i w:val="0"/>
            <w:iCs w:val="0"/>
            <w:rPrChange w:id="25436" w:author="phuong vu" w:date="2018-11-30T22:36:00Z">
              <w:rPr>
                <w:i w:val="0"/>
                <w:iCs w:val="0"/>
              </w:rPr>
            </w:rPrChange>
          </w:rPr>
          <w:fldChar w:fldCharType="separate"/>
        </w:r>
        <w:r w:rsidR="002A641F" w:rsidRPr="00920004" w:rsidDel="00575627">
          <w:rPr>
            <w:i w:val="0"/>
            <w:iCs w:val="0"/>
            <w:noProof/>
            <w:rPrChange w:id="25437" w:author="phuong vu" w:date="2018-11-30T22:36:00Z">
              <w:rPr>
                <w:i w:val="0"/>
                <w:iCs w:val="0"/>
                <w:noProof/>
              </w:rPr>
            </w:rPrChange>
          </w:rPr>
          <w:delText>3</w:delText>
        </w:r>
        <w:r w:rsidR="002A641F" w:rsidRPr="00920004" w:rsidDel="00575627">
          <w:rPr>
            <w:i w:val="0"/>
            <w:iCs w:val="0"/>
            <w:rPrChange w:id="25438" w:author="phuong vu" w:date="2018-11-30T22:36:00Z">
              <w:rPr>
                <w:i w:val="0"/>
                <w:iCs w:val="0"/>
              </w:rPr>
            </w:rPrChange>
          </w:rPr>
          <w:fldChar w:fldCharType="end"/>
        </w:r>
        <w:r w:rsidR="002A641F" w:rsidRPr="00920004" w:rsidDel="00575627">
          <w:rPr>
            <w:i w:val="0"/>
            <w:szCs w:val="26"/>
            <w:rPrChange w:id="25439" w:author="phuong vu" w:date="2018-11-30T22:36:00Z">
              <w:rPr>
                <w:szCs w:val="26"/>
              </w:rPr>
            </w:rPrChange>
          </w:rPr>
          <w:delText>.</w:delText>
        </w:r>
        <w:r w:rsidR="002A641F" w:rsidRPr="00920004" w:rsidDel="00575627">
          <w:rPr>
            <w:i w:val="0"/>
            <w:iCs w:val="0"/>
            <w:rPrChange w:id="25440" w:author="phuong vu" w:date="2018-11-30T22:36:00Z">
              <w:rPr>
                <w:i w:val="0"/>
                <w:iCs w:val="0"/>
              </w:rPr>
            </w:rPrChange>
          </w:rPr>
          <w:fldChar w:fldCharType="begin"/>
        </w:r>
        <w:r w:rsidR="002A641F" w:rsidRPr="00920004" w:rsidDel="00575627">
          <w:rPr>
            <w:i w:val="0"/>
            <w:iCs w:val="0"/>
            <w:rPrChange w:id="25441" w:author="phuong vu" w:date="2018-11-30T22:36:00Z">
              <w:rPr>
                <w:i w:val="0"/>
                <w:iCs w:val="0"/>
              </w:rPr>
            </w:rPrChange>
          </w:rPr>
          <w:delInstrText xml:space="preserve"> SEQ Bảng \* ARABIC \s 1 </w:delInstrText>
        </w:r>
        <w:r w:rsidR="002A641F" w:rsidRPr="00920004" w:rsidDel="00575627">
          <w:rPr>
            <w:i w:val="0"/>
            <w:iCs w:val="0"/>
            <w:rPrChange w:id="25442" w:author="phuong vu" w:date="2018-11-30T22:36:00Z">
              <w:rPr>
                <w:i w:val="0"/>
                <w:iCs w:val="0"/>
              </w:rPr>
            </w:rPrChange>
          </w:rPr>
          <w:fldChar w:fldCharType="separate"/>
        </w:r>
        <w:r w:rsidR="002A641F" w:rsidRPr="00920004" w:rsidDel="00575627">
          <w:rPr>
            <w:i w:val="0"/>
            <w:iCs w:val="0"/>
            <w:noProof/>
            <w:rPrChange w:id="25443" w:author="phuong vu" w:date="2018-11-30T22:36:00Z">
              <w:rPr>
                <w:i w:val="0"/>
                <w:iCs w:val="0"/>
                <w:noProof/>
              </w:rPr>
            </w:rPrChange>
          </w:rPr>
          <w:delText>4</w:delText>
        </w:r>
        <w:r w:rsidR="002A641F" w:rsidRPr="00920004" w:rsidDel="00575627">
          <w:rPr>
            <w:i w:val="0"/>
            <w:iCs w:val="0"/>
            <w:rPrChange w:id="25444" w:author="phuong vu" w:date="2018-11-30T22:36:00Z">
              <w:rPr>
                <w:i w:val="0"/>
                <w:iCs w:val="0"/>
              </w:rPr>
            </w:rPrChange>
          </w:rPr>
          <w:fldChar w:fldCharType="end"/>
        </w:r>
      </w:del>
      <w:del w:id="25445" w:author="phuong vu" w:date="2018-11-25T21:57:00Z">
        <w:r w:rsidRPr="00920004" w:rsidDel="002F5F09">
          <w:rPr>
            <w:i w:val="0"/>
            <w:iCs w:val="0"/>
            <w:rPrChange w:id="25446" w:author="phuong vu" w:date="2018-11-30T22:36:00Z">
              <w:rPr>
                <w:i w:val="0"/>
                <w:iCs w:val="0"/>
                <w:lang w:val="en-US"/>
              </w:rPr>
            </w:rPrChange>
          </w:rPr>
          <w:delText xml:space="preserve"> Bảng các thành phần giao diện tạo đơn hàng trên ứng dụng điện thoại</w:delText>
        </w:r>
        <w:bookmarkStart w:id="25447" w:name="_Toc531102309"/>
        <w:bookmarkStart w:id="25448" w:name="_Toc531103257"/>
        <w:bookmarkStart w:id="25449" w:name="_Toc531359498"/>
        <w:bookmarkStart w:id="25450" w:name="_Toc531360479"/>
        <w:bookmarkStart w:id="25451" w:name="_Toc531381321"/>
        <w:bookmarkEnd w:id="25447"/>
        <w:bookmarkEnd w:id="25448"/>
        <w:bookmarkEnd w:id="25449"/>
        <w:bookmarkEnd w:id="25450"/>
        <w:bookmarkEnd w:id="25451"/>
      </w:del>
    </w:p>
    <w:p w14:paraId="2C39332D" w14:textId="5F1A24EF" w:rsidR="00263449" w:rsidRPr="00920004" w:rsidDel="00AB715C" w:rsidRDefault="00980771" w:rsidP="00BD0851">
      <w:pPr>
        <w:pStyle w:val="Heading5"/>
        <w:spacing w:before="240" w:line="0" w:lineRule="atLeast"/>
        <w:rPr>
          <w:del w:id="25452" w:author="phuong vu" w:date="2018-11-27T14:57:00Z"/>
          <w:rFonts w:cstheme="majorHAnsi"/>
          <w:lang w:val="en-US"/>
          <w:rPrChange w:id="25453" w:author="phuong vu" w:date="2018-11-30T22:36:00Z">
            <w:rPr>
              <w:del w:id="25454" w:author="phuong vu" w:date="2018-11-27T14:57:00Z"/>
              <w:lang w:val="en-US"/>
            </w:rPr>
          </w:rPrChange>
        </w:rPr>
        <w:pPrChange w:id="25455" w:author="phuong vu" w:date="2018-11-30T14:16:00Z">
          <w:pPr>
            <w:pStyle w:val="Heading5"/>
          </w:pPr>
        </w:pPrChange>
      </w:pPr>
      <w:del w:id="25456" w:author="phuong vu" w:date="2018-11-27T14:57:00Z">
        <w:r w:rsidRPr="00920004" w:rsidDel="00AB715C">
          <w:rPr>
            <w:rFonts w:cstheme="majorHAnsi"/>
            <w:lang w:val="en-US"/>
            <w:rPrChange w:id="25457" w:author="phuong vu" w:date="2018-11-30T22:36:00Z">
              <w:rPr>
                <w:rFonts w:cstheme="majorHAnsi"/>
                <w:lang w:val="en-US"/>
              </w:rPr>
            </w:rPrChange>
          </w:rPr>
          <w:delText>D</w:delText>
        </w:r>
        <w:r w:rsidRPr="00920004" w:rsidDel="00AB715C">
          <w:rPr>
            <w:rFonts w:cstheme="majorHAnsi"/>
            <w:lang w:val="en-US"/>
            <w:rPrChange w:id="25458" w:author="phuong vu" w:date="2018-11-30T22:36:00Z">
              <w:rPr>
                <w:lang w:val="en-US"/>
              </w:rPr>
            </w:rPrChange>
          </w:rPr>
          <w:delText>ữ liệu sử dụng</w:delText>
        </w:r>
        <w:bookmarkStart w:id="25459" w:name="_Toc531102310"/>
        <w:bookmarkStart w:id="25460" w:name="_Toc531103258"/>
        <w:bookmarkStart w:id="25461" w:name="_Toc531359499"/>
        <w:bookmarkStart w:id="25462" w:name="_Toc531360480"/>
        <w:bookmarkStart w:id="25463" w:name="_Toc531381322"/>
        <w:bookmarkEnd w:id="25459"/>
        <w:bookmarkEnd w:id="25460"/>
        <w:bookmarkEnd w:id="25461"/>
        <w:bookmarkEnd w:id="25462"/>
        <w:bookmarkEnd w:id="25463"/>
      </w:del>
    </w:p>
    <w:tbl>
      <w:tblPr>
        <w:tblStyle w:val="TableGrid"/>
        <w:tblW w:w="0" w:type="auto"/>
        <w:tblLook w:val="04A0" w:firstRow="1" w:lastRow="0" w:firstColumn="1" w:lastColumn="0" w:noHBand="0" w:noVBand="1"/>
      </w:tblPr>
      <w:tblGrid>
        <w:gridCol w:w="797"/>
        <w:gridCol w:w="2368"/>
        <w:gridCol w:w="1414"/>
        <w:gridCol w:w="1395"/>
        <w:gridCol w:w="1397"/>
        <w:gridCol w:w="1406"/>
      </w:tblGrid>
      <w:tr w:rsidR="002175BE" w:rsidRPr="00920004" w:rsidDel="00AB715C" w14:paraId="2E3501F5" w14:textId="235D86AA" w:rsidTr="002175BE">
        <w:trPr>
          <w:del w:id="25464" w:author="phuong vu" w:date="2018-11-27T14:57:00Z"/>
        </w:trPr>
        <w:tc>
          <w:tcPr>
            <w:tcW w:w="797" w:type="dxa"/>
            <w:vMerge w:val="restart"/>
            <w:vAlign w:val="center"/>
          </w:tcPr>
          <w:p w14:paraId="705621E6" w14:textId="0A218650" w:rsidR="002175BE" w:rsidRPr="00920004" w:rsidDel="00AB715C" w:rsidRDefault="002175BE" w:rsidP="00BD0851">
            <w:pPr>
              <w:spacing w:before="240" w:line="0" w:lineRule="atLeast"/>
              <w:jc w:val="center"/>
              <w:rPr>
                <w:del w:id="25465" w:author="phuong vu" w:date="2018-11-27T14:57:00Z"/>
                <w:b/>
                <w:lang w:val="en-US"/>
                <w:rPrChange w:id="25466" w:author="phuong vu" w:date="2018-11-30T22:36:00Z">
                  <w:rPr>
                    <w:del w:id="25467" w:author="phuong vu" w:date="2018-11-27T14:57:00Z"/>
                    <w:b/>
                    <w:lang w:val="en-US"/>
                  </w:rPr>
                </w:rPrChange>
              </w:rPr>
              <w:pPrChange w:id="25468" w:author="phuong vu" w:date="2018-11-30T14:16:00Z">
                <w:pPr>
                  <w:spacing w:line="360" w:lineRule="auto"/>
                  <w:jc w:val="center"/>
                </w:pPr>
              </w:pPrChange>
            </w:pPr>
            <w:del w:id="25469" w:author="phuong vu" w:date="2018-11-27T14:57:00Z">
              <w:r w:rsidRPr="00920004" w:rsidDel="00AB715C">
                <w:rPr>
                  <w:b/>
                  <w:lang w:val="en-US"/>
                  <w:rPrChange w:id="25470" w:author="phuong vu" w:date="2018-11-30T22:36:00Z">
                    <w:rPr>
                      <w:b/>
                      <w:lang w:val="en-US"/>
                    </w:rPr>
                  </w:rPrChange>
                </w:rPr>
                <w:delText>STT</w:delText>
              </w:r>
              <w:bookmarkStart w:id="25471" w:name="_Toc531102311"/>
              <w:bookmarkStart w:id="25472" w:name="_Toc531103259"/>
              <w:bookmarkStart w:id="25473" w:name="_Toc531359500"/>
              <w:bookmarkStart w:id="25474" w:name="_Toc531360481"/>
              <w:bookmarkStart w:id="25475" w:name="_Toc531381323"/>
              <w:bookmarkEnd w:id="25471"/>
              <w:bookmarkEnd w:id="25472"/>
              <w:bookmarkEnd w:id="25473"/>
              <w:bookmarkEnd w:id="25474"/>
              <w:bookmarkEnd w:id="25475"/>
            </w:del>
          </w:p>
        </w:tc>
        <w:tc>
          <w:tcPr>
            <w:tcW w:w="2368" w:type="dxa"/>
            <w:vMerge w:val="restart"/>
            <w:vAlign w:val="center"/>
          </w:tcPr>
          <w:p w14:paraId="335F5537" w14:textId="7D72CA57" w:rsidR="002175BE" w:rsidRPr="00920004" w:rsidDel="00AB715C" w:rsidRDefault="002175BE" w:rsidP="00BD0851">
            <w:pPr>
              <w:spacing w:before="240" w:line="0" w:lineRule="atLeast"/>
              <w:jc w:val="center"/>
              <w:rPr>
                <w:del w:id="25476" w:author="phuong vu" w:date="2018-11-27T14:57:00Z"/>
                <w:b/>
                <w:lang w:val="en-US"/>
                <w:rPrChange w:id="25477" w:author="phuong vu" w:date="2018-11-30T22:36:00Z">
                  <w:rPr>
                    <w:del w:id="25478" w:author="phuong vu" w:date="2018-11-27T14:57:00Z"/>
                    <w:b/>
                    <w:lang w:val="en-US"/>
                  </w:rPr>
                </w:rPrChange>
              </w:rPr>
              <w:pPrChange w:id="25479" w:author="phuong vu" w:date="2018-11-30T14:16:00Z">
                <w:pPr>
                  <w:spacing w:line="360" w:lineRule="auto"/>
                  <w:jc w:val="center"/>
                </w:pPr>
              </w:pPrChange>
            </w:pPr>
            <w:del w:id="25480" w:author="phuong vu" w:date="2018-11-27T14:57:00Z">
              <w:r w:rsidRPr="00920004" w:rsidDel="00AB715C">
                <w:rPr>
                  <w:b/>
                  <w:lang w:val="en-US"/>
                  <w:rPrChange w:id="25481" w:author="phuong vu" w:date="2018-11-30T22:36:00Z">
                    <w:rPr>
                      <w:b/>
                      <w:lang w:val="en-US"/>
                    </w:rPr>
                  </w:rPrChange>
                </w:rPr>
                <w:delText>Tên bảng/</w:delText>
              </w:r>
              <w:bookmarkStart w:id="25482" w:name="_Toc531102312"/>
              <w:bookmarkStart w:id="25483" w:name="_Toc531103260"/>
              <w:bookmarkStart w:id="25484" w:name="_Toc531359501"/>
              <w:bookmarkStart w:id="25485" w:name="_Toc531360482"/>
              <w:bookmarkStart w:id="25486" w:name="_Toc531381324"/>
              <w:bookmarkEnd w:id="25482"/>
              <w:bookmarkEnd w:id="25483"/>
              <w:bookmarkEnd w:id="25484"/>
              <w:bookmarkEnd w:id="25485"/>
              <w:bookmarkEnd w:id="25486"/>
            </w:del>
          </w:p>
          <w:p w14:paraId="6B54DEBE" w14:textId="77F632FD" w:rsidR="002175BE" w:rsidRPr="00920004" w:rsidDel="00AB715C" w:rsidRDefault="002175BE" w:rsidP="00BD0851">
            <w:pPr>
              <w:spacing w:before="240" w:line="0" w:lineRule="atLeast"/>
              <w:jc w:val="center"/>
              <w:rPr>
                <w:del w:id="25487" w:author="phuong vu" w:date="2018-11-27T14:57:00Z"/>
                <w:b/>
                <w:lang w:val="en-US"/>
                <w:rPrChange w:id="25488" w:author="phuong vu" w:date="2018-11-30T22:36:00Z">
                  <w:rPr>
                    <w:del w:id="25489" w:author="phuong vu" w:date="2018-11-27T14:57:00Z"/>
                    <w:b/>
                    <w:lang w:val="en-US"/>
                  </w:rPr>
                </w:rPrChange>
              </w:rPr>
              <w:pPrChange w:id="25490" w:author="phuong vu" w:date="2018-11-30T14:16:00Z">
                <w:pPr>
                  <w:spacing w:line="360" w:lineRule="auto"/>
                  <w:jc w:val="center"/>
                </w:pPr>
              </w:pPrChange>
            </w:pPr>
            <w:del w:id="25491" w:author="phuong vu" w:date="2018-11-27T14:57:00Z">
              <w:r w:rsidRPr="00920004" w:rsidDel="00AB715C">
                <w:rPr>
                  <w:b/>
                  <w:lang w:val="en-US"/>
                  <w:rPrChange w:id="25492" w:author="phuong vu" w:date="2018-11-30T22:36:00Z">
                    <w:rPr>
                      <w:b/>
                      <w:lang w:val="en-US"/>
                    </w:rPr>
                  </w:rPrChange>
                </w:rPr>
                <w:delText>Cấu trúc dữ liệu</w:delText>
              </w:r>
              <w:bookmarkStart w:id="25493" w:name="_Toc531102313"/>
              <w:bookmarkStart w:id="25494" w:name="_Toc531103261"/>
              <w:bookmarkStart w:id="25495" w:name="_Toc531359502"/>
              <w:bookmarkStart w:id="25496" w:name="_Toc531360483"/>
              <w:bookmarkStart w:id="25497" w:name="_Toc531381325"/>
              <w:bookmarkEnd w:id="25493"/>
              <w:bookmarkEnd w:id="25494"/>
              <w:bookmarkEnd w:id="25495"/>
              <w:bookmarkEnd w:id="25496"/>
              <w:bookmarkEnd w:id="25497"/>
            </w:del>
          </w:p>
        </w:tc>
        <w:tc>
          <w:tcPr>
            <w:tcW w:w="5612" w:type="dxa"/>
            <w:gridSpan w:val="4"/>
            <w:vAlign w:val="center"/>
          </w:tcPr>
          <w:p w14:paraId="31F20EF8" w14:textId="4B4B5089" w:rsidR="002175BE" w:rsidRPr="00920004" w:rsidDel="00AB715C" w:rsidRDefault="002175BE" w:rsidP="00BD0851">
            <w:pPr>
              <w:spacing w:before="240" w:line="0" w:lineRule="atLeast"/>
              <w:jc w:val="center"/>
              <w:rPr>
                <w:del w:id="25498" w:author="phuong vu" w:date="2018-11-27T14:57:00Z"/>
                <w:b/>
                <w:lang w:val="en-US"/>
                <w:rPrChange w:id="25499" w:author="phuong vu" w:date="2018-11-30T22:36:00Z">
                  <w:rPr>
                    <w:del w:id="25500" w:author="phuong vu" w:date="2018-11-27T14:57:00Z"/>
                    <w:b/>
                    <w:lang w:val="en-US"/>
                  </w:rPr>
                </w:rPrChange>
              </w:rPr>
              <w:pPrChange w:id="25501" w:author="phuong vu" w:date="2018-11-30T14:16:00Z">
                <w:pPr>
                  <w:spacing w:line="360" w:lineRule="auto"/>
                  <w:jc w:val="center"/>
                </w:pPr>
              </w:pPrChange>
            </w:pPr>
            <w:del w:id="25502" w:author="phuong vu" w:date="2018-11-27T14:57:00Z">
              <w:r w:rsidRPr="00920004" w:rsidDel="00AB715C">
                <w:rPr>
                  <w:b/>
                  <w:lang w:val="en-US"/>
                  <w:rPrChange w:id="25503" w:author="phuong vu" w:date="2018-11-30T22:36:00Z">
                    <w:rPr>
                      <w:b/>
                      <w:lang w:val="en-US"/>
                    </w:rPr>
                  </w:rPrChange>
                </w:rPr>
                <w:delText>Phương thức</w:delText>
              </w:r>
              <w:bookmarkStart w:id="25504" w:name="_Toc531102314"/>
              <w:bookmarkStart w:id="25505" w:name="_Toc531103262"/>
              <w:bookmarkStart w:id="25506" w:name="_Toc531359503"/>
              <w:bookmarkStart w:id="25507" w:name="_Toc531360484"/>
              <w:bookmarkStart w:id="25508" w:name="_Toc531381326"/>
              <w:bookmarkEnd w:id="25504"/>
              <w:bookmarkEnd w:id="25505"/>
              <w:bookmarkEnd w:id="25506"/>
              <w:bookmarkEnd w:id="25507"/>
              <w:bookmarkEnd w:id="25508"/>
            </w:del>
          </w:p>
        </w:tc>
        <w:bookmarkStart w:id="25509" w:name="_Toc531102315"/>
        <w:bookmarkStart w:id="25510" w:name="_Toc531103263"/>
        <w:bookmarkStart w:id="25511" w:name="_Toc531359504"/>
        <w:bookmarkStart w:id="25512" w:name="_Toc531360485"/>
        <w:bookmarkStart w:id="25513" w:name="_Toc531381327"/>
        <w:bookmarkEnd w:id="25509"/>
        <w:bookmarkEnd w:id="25510"/>
        <w:bookmarkEnd w:id="25511"/>
        <w:bookmarkEnd w:id="25512"/>
        <w:bookmarkEnd w:id="25513"/>
      </w:tr>
      <w:tr w:rsidR="002175BE" w:rsidRPr="00920004" w:rsidDel="00AB715C" w14:paraId="7233E7B1" w14:textId="502784FC" w:rsidTr="002175BE">
        <w:trPr>
          <w:del w:id="25514" w:author="phuong vu" w:date="2018-11-27T14:57:00Z"/>
        </w:trPr>
        <w:tc>
          <w:tcPr>
            <w:tcW w:w="797" w:type="dxa"/>
            <w:vMerge/>
            <w:vAlign w:val="center"/>
          </w:tcPr>
          <w:p w14:paraId="4298E0E1" w14:textId="5603FB01" w:rsidR="002175BE" w:rsidRPr="00920004" w:rsidDel="00AB715C" w:rsidRDefault="002175BE" w:rsidP="00BD0851">
            <w:pPr>
              <w:spacing w:before="240" w:line="0" w:lineRule="atLeast"/>
              <w:jc w:val="center"/>
              <w:rPr>
                <w:del w:id="25515" w:author="phuong vu" w:date="2018-11-27T14:57:00Z"/>
                <w:b/>
                <w:lang w:val="en-US"/>
                <w:rPrChange w:id="25516" w:author="phuong vu" w:date="2018-11-30T22:36:00Z">
                  <w:rPr>
                    <w:del w:id="25517" w:author="phuong vu" w:date="2018-11-27T14:57:00Z"/>
                    <w:b/>
                    <w:lang w:val="en-US"/>
                  </w:rPr>
                </w:rPrChange>
              </w:rPr>
              <w:pPrChange w:id="25518" w:author="phuong vu" w:date="2018-11-30T14:16:00Z">
                <w:pPr>
                  <w:spacing w:line="360" w:lineRule="auto"/>
                  <w:jc w:val="center"/>
                </w:pPr>
              </w:pPrChange>
            </w:pPr>
            <w:bookmarkStart w:id="25519" w:name="_Toc531102316"/>
            <w:bookmarkStart w:id="25520" w:name="_Toc531103264"/>
            <w:bookmarkStart w:id="25521" w:name="_Toc531359505"/>
            <w:bookmarkStart w:id="25522" w:name="_Toc531360486"/>
            <w:bookmarkStart w:id="25523" w:name="_Toc531381328"/>
            <w:bookmarkEnd w:id="25519"/>
            <w:bookmarkEnd w:id="25520"/>
            <w:bookmarkEnd w:id="25521"/>
            <w:bookmarkEnd w:id="25522"/>
            <w:bookmarkEnd w:id="25523"/>
          </w:p>
        </w:tc>
        <w:tc>
          <w:tcPr>
            <w:tcW w:w="2368" w:type="dxa"/>
            <w:vMerge/>
            <w:vAlign w:val="center"/>
          </w:tcPr>
          <w:p w14:paraId="7DF7FF83" w14:textId="71C127A2" w:rsidR="002175BE" w:rsidRPr="00920004" w:rsidDel="00AB715C" w:rsidRDefault="002175BE" w:rsidP="00BD0851">
            <w:pPr>
              <w:spacing w:before="240" w:line="0" w:lineRule="atLeast"/>
              <w:jc w:val="center"/>
              <w:rPr>
                <w:del w:id="25524" w:author="phuong vu" w:date="2018-11-27T14:57:00Z"/>
                <w:b/>
                <w:lang w:val="en-US"/>
                <w:rPrChange w:id="25525" w:author="phuong vu" w:date="2018-11-30T22:36:00Z">
                  <w:rPr>
                    <w:del w:id="25526" w:author="phuong vu" w:date="2018-11-27T14:57:00Z"/>
                    <w:b/>
                    <w:lang w:val="en-US"/>
                  </w:rPr>
                </w:rPrChange>
              </w:rPr>
              <w:pPrChange w:id="25527" w:author="phuong vu" w:date="2018-11-30T14:16:00Z">
                <w:pPr>
                  <w:spacing w:line="360" w:lineRule="auto"/>
                  <w:jc w:val="center"/>
                </w:pPr>
              </w:pPrChange>
            </w:pPr>
            <w:bookmarkStart w:id="25528" w:name="_Toc531102317"/>
            <w:bookmarkStart w:id="25529" w:name="_Toc531103265"/>
            <w:bookmarkStart w:id="25530" w:name="_Toc531359506"/>
            <w:bookmarkStart w:id="25531" w:name="_Toc531360487"/>
            <w:bookmarkStart w:id="25532" w:name="_Toc531381329"/>
            <w:bookmarkEnd w:id="25528"/>
            <w:bookmarkEnd w:id="25529"/>
            <w:bookmarkEnd w:id="25530"/>
            <w:bookmarkEnd w:id="25531"/>
            <w:bookmarkEnd w:id="25532"/>
          </w:p>
        </w:tc>
        <w:tc>
          <w:tcPr>
            <w:tcW w:w="1414" w:type="dxa"/>
            <w:vAlign w:val="center"/>
          </w:tcPr>
          <w:p w14:paraId="2E123462" w14:textId="006039D3" w:rsidR="002175BE" w:rsidRPr="00920004" w:rsidDel="00AB715C" w:rsidRDefault="002175BE" w:rsidP="00BD0851">
            <w:pPr>
              <w:spacing w:before="240" w:line="0" w:lineRule="atLeast"/>
              <w:jc w:val="center"/>
              <w:rPr>
                <w:del w:id="25533" w:author="phuong vu" w:date="2018-11-27T14:57:00Z"/>
                <w:b/>
                <w:lang w:val="en-US"/>
                <w:rPrChange w:id="25534" w:author="phuong vu" w:date="2018-11-30T22:36:00Z">
                  <w:rPr>
                    <w:del w:id="25535" w:author="phuong vu" w:date="2018-11-27T14:57:00Z"/>
                    <w:b/>
                    <w:lang w:val="en-US"/>
                  </w:rPr>
                </w:rPrChange>
              </w:rPr>
              <w:pPrChange w:id="25536" w:author="phuong vu" w:date="2018-11-30T14:16:00Z">
                <w:pPr>
                  <w:spacing w:line="360" w:lineRule="auto"/>
                  <w:jc w:val="center"/>
                </w:pPr>
              </w:pPrChange>
            </w:pPr>
            <w:del w:id="25537" w:author="phuong vu" w:date="2018-11-27T14:57:00Z">
              <w:r w:rsidRPr="00920004" w:rsidDel="00AB715C">
                <w:rPr>
                  <w:b/>
                  <w:lang w:val="en-US"/>
                  <w:rPrChange w:id="25538" w:author="phuong vu" w:date="2018-11-30T22:36:00Z">
                    <w:rPr>
                      <w:b/>
                      <w:lang w:val="en-US"/>
                    </w:rPr>
                  </w:rPrChange>
                </w:rPr>
                <w:delText>Thêm</w:delText>
              </w:r>
              <w:bookmarkStart w:id="25539" w:name="_Toc531102318"/>
              <w:bookmarkStart w:id="25540" w:name="_Toc531103266"/>
              <w:bookmarkStart w:id="25541" w:name="_Toc531359507"/>
              <w:bookmarkStart w:id="25542" w:name="_Toc531360488"/>
              <w:bookmarkStart w:id="25543" w:name="_Toc531381330"/>
              <w:bookmarkEnd w:id="25539"/>
              <w:bookmarkEnd w:id="25540"/>
              <w:bookmarkEnd w:id="25541"/>
              <w:bookmarkEnd w:id="25542"/>
              <w:bookmarkEnd w:id="25543"/>
            </w:del>
          </w:p>
        </w:tc>
        <w:tc>
          <w:tcPr>
            <w:tcW w:w="1395" w:type="dxa"/>
            <w:vAlign w:val="center"/>
          </w:tcPr>
          <w:p w14:paraId="0B706DBE" w14:textId="2DA74952" w:rsidR="002175BE" w:rsidRPr="00920004" w:rsidDel="00AB715C" w:rsidRDefault="002175BE" w:rsidP="00BD0851">
            <w:pPr>
              <w:spacing w:before="240" w:line="0" w:lineRule="atLeast"/>
              <w:jc w:val="center"/>
              <w:rPr>
                <w:del w:id="25544" w:author="phuong vu" w:date="2018-11-27T14:57:00Z"/>
                <w:b/>
                <w:lang w:val="en-US"/>
                <w:rPrChange w:id="25545" w:author="phuong vu" w:date="2018-11-30T22:36:00Z">
                  <w:rPr>
                    <w:del w:id="25546" w:author="phuong vu" w:date="2018-11-27T14:57:00Z"/>
                    <w:b/>
                    <w:lang w:val="en-US"/>
                  </w:rPr>
                </w:rPrChange>
              </w:rPr>
              <w:pPrChange w:id="25547" w:author="phuong vu" w:date="2018-11-30T14:16:00Z">
                <w:pPr>
                  <w:spacing w:line="360" w:lineRule="auto"/>
                  <w:jc w:val="center"/>
                </w:pPr>
              </w:pPrChange>
            </w:pPr>
            <w:del w:id="25548" w:author="phuong vu" w:date="2018-11-27T14:57:00Z">
              <w:r w:rsidRPr="00920004" w:rsidDel="00AB715C">
                <w:rPr>
                  <w:b/>
                  <w:lang w:val="en-US"/>
                  <w:rPrChange w:id="25549" w:author="phuong vu" w:date="2018-11-30T22:36:00Z">
                    <w:rPr>
                      <w:b/>
                      <w:lang w:val="en-US"/>
                    </w:rPr>
                  </w:rPrChange>
                </w:rPr>
                <w:delText>Sửa</w:delText>
              </w:r>
              <w:bookmarkStart w:id="25550" w:name="_Toc531102319"/>
              <w:bookmarkStart w:id="25551" w:name="_Toc531103267"/>
              <w:bookmarkStart w:id="25552" w:name="_Toc531359508"/>
              <w:bookmarkStart w:id="25553" w:name="_Toc531360489"/>
              <w:bookmarkStart w:id="25554" w:name="_Toc531381331"/>
              <w:bookmarkEnd w:id="25550"/>
              <w:bookmarkEnd w:id="25551"/>
              <w:bookmarkEnd w:id="25552"/>
              <w:bookmarkEnd w:id="25553"/>
              <w:bookmarkEnd w:id="25554"/>
            </w:del>
          </w:p>
        </w:tc>
        <w:tc>
          <w:tcPr>
            <w:tcW w:w="1397" w:type="dxa"/>
            <w:vAlign w:val="center"/>
          </w:tcPr>
          <w:p w14:paraId="732ED934" w14:textId="7CBC10EB" w:rsidR="002175BE" w:rsidRPr="00920004" w:rsidDel="00AB715C" w:rsidRDefault="002175BE" w:rsidP="00BD0851">
            <w:pPr>
              <w:spacing w:before="240" w:line="0" w:lineRule="atLeast"/>
              <w:jc w:val="center"/>
              <w:rPr>
                <w:del w:id="25555" w:author="phuong vu" w:date="2018-11-27T14:57:00Z"/>
                <w:b/>
                <w:lang w:val="en-US"/>
                <w:rPrChange w:id="25556" w:author="phuong vu" w:date="2018-11-30T22:36:00Z">
                  <w:rPr>
                    <w:del w:id="25557" w:author="phuong vu" w:date="2018-11-27T14:57:00Z"/>
                    <w:b/>
                    <w:lang w:val="en-US"/>
                  </w:rPr>
                </w:rPrChange>
              </w:rPr>
              <w:pPrChange w:id="25558" w:author="phuong vu" w:date="2018-11-30T14:16:00Z">
                <w:pPr>
                  <w:spacing w:line="360" w:lineRule="auto"/>
                  <w:jc w:val="center"/>
                </w:pPr>
              </w:pPrChange>
            </w:pPr>
            <w:del w:id="25559" w:author="phuong vu" w:date="2018-11-27T14:57:00Z">
              <w:r w:rsidRPr="00920004" w:rsidDel="00AB715C">
                <w:rPr>
                  <w:b/>
                  <w:lang w:val="en-US"/>
                  <w:rPrChange w:id="25560" w:author="phuong vu" w:date="2018-11-30T22:36:00Z">
                    <w:rPr>
                      <w:b/>
                      <w:lang w:val="en-US"/>
                    </w:rPr>
                  </w:rPrChange>
                </w:rPr>
                <w:delText>Xóa</w:delText>
              </w:r>
              <w:bookmarkStart w:id="25561" w:name="_Toc531102320"/>
              <w:bookmarkStart w:id="25562" w:name="_Toc531103268"/>
              <w:bookmarkStart w:id="25563" w:name="_Toc531359509"/>
              <w:bookmarkStart w:id="25564" w:name="_Toc531360490"/>
              <w:bookmarkStart w:id="25565" w:name="_Toc531381332"/>
              <w:bookmarkEnd w:id="25561"/>
              <w:bookmarkEnd w:id="25562"/>
              <w:bookmarkEnd w:id="25563"/>
              <w:bookmarkEnd w:id="25564"/>
              <w:bookmarkEnd w:id="25565"/>
            </w:del>
          </w:p>
        </w:tc>
        <w:tc>
          <w:tcPr>
            <w:tcW w:w="1406" w:type="dxa"/>
            <w:vAlign w:val="center"/>
          </w:tcPr>
          <w:p w14:paraId="674F8F28" w14:textId="77D8B869" w:rsidR="002175BE" w:rsidRPr="00920004" w:rsidDel="00AB715C" w:rsidRDefault="002175BE" w:rsidP="00BD0851">
            <w:pPr>
              <w:spacing w:before="240" w:line="0" w:lineRule="atLeast"/>
              <w:jc w:val="center"/>
              <w:rPr>
                <w:del w:id="25566" w:author="phuong vu" w:date="2018-11-27T14:57:00Z"/>
                <w:b/>
                <w:lang w:val="en-US"/>
                <w:rPrChange w:id="25567" w:author="phuong vu" w:date="2018-11-30T22:36:00Z">
                  <w:rPr>
                    <w:del w:id="25568" w:author="phuong vu" w:date="2018-11-27T14:57:00Z"/>
                    <w:b/>
                    <w:lang w:val="en-US"/>
                  </w:rPr>
                </w:rPrChange>
              </w:rPr>
              <w:pPrChange w:id="25569" w:author="phuong vu" w:date="2018-11-30T14:16:00Z">
                <w:pPr>
                  <w:spacing w:line="360" w:lineRule="auto"/>
                  <w:jc w:val="center"/>
                </w:pPr>
              </w:pPrChange>
            </w:pPr>
            <w:del w:id="25570" w:author="phuong vu" w:date="2018-11-27T14:57:00Z">
              <w:r w:rsidRPr="00920004" w:rsidDel="00AB715C">
                <w:rPr>
                  <w:b/>
                  <w:lang w:val="en-US"/>
                  <w:rPrChange w:id="25571" w:author="phuong vu" w:date="2018-11-30T22:36:00Z">
                    <w:rPr>
                      <w:b/>
                      <w:lang w:val="en-US"/>
                    </w:rPr>
                  </w:rPrChange>
                </w:rPr>
                <w:delText>Truy vấn</w:delText>
              </w:r>
              <w:bookmarkStart w:id="25572" w:name="_Toc531102321"/>
              <w:bookmarkStart w:id="25573" w:name="_Toc531103269"/>
              <w:bookmarkStart w:id="25574" w:name="_Toc531359510"/>
              <w:bookmarkStart w:id="25575" w:name="_Toc531360491"/>
              <w:bookmarkStart w:id="25576" w:name="_Toc531381333"/>
              <w:bookmarkEnd w:id="25572"/>
              <w:bookmarkEnd w:id="25573"/>
              <w:bookmarkEnd w:id="25574"/>
              <w:bookmarkEnd w:id="25575"/>
              <w:bookmarkEnd w:id="25576"/>
            </w:del>
          </w:p>
        </w:tc>
        <w:bookmarkStart w:id="25577" w:name="_Toc531102322"/>
        <w:bookmarkStart w:id="25578" w:name="_Toc531103270"/>
        <w:bookmarkStart w:id="25579" w:name="_Toc531359511"/>
        <w:bookmarkStart w:id="25580" w:name="_Toc531360492"/>
        <w:bookmarkStart w:id="25581" w:name="_Toc531381334"/>
        <w:bookmarkEnd w:id="25577"/>
        <w:bookmarkEnd w:id="25578"/>
        <w:bookmarkEnd w:id="25579"/>
        <w:bookmarkEnd w:id="25580"/>
        <w:bookmarkEnd w:id="25581"/>
      </w:tr>
      <w:tr w:rsidR="002175BE" w:rsidRPr="00920004" w:rsidDel="00AB715C" w14:paraId="5DDDFA68" w14:textId="6620F108" w:rsidTr="002175BE">
        <w:trPr>
          <w:del w:id="25582" w:author="phuong vu" w:date="2018-11-27T14:57:00Z"/>
        </w:trPr>
        <w:tc>
          <w:tcPr>
            <w:tcW w:w="797" w:type="dxa"/>
          </w:tcPr>
          <w:p w14:paraId="4C4C5C4C" w14:textId="1A77AFE9" w:rsidR="002175BE" w:rsidRPr="00920004" w:rsidDel="00AB715C" w:rsidRDefault="002175BE" w:rsidP="00BD0851">
            <w:pPr>
              <w:spacing w:before="240" w:line="0" w:lineRule="atLeast"/>
              <w:jc w:val="center"/>
              <w:rPr>
                <w:del w:id="25583" w:author="phuong vu" w:date="2018-11-27T14:57:00Z"/>
                <w:lang w:val="en-US"/>
                <w:rPrChange w:id="25584" w:author="phuong vu" w:date="2018-11-30T22:36:00Z">
                  <w:rPr>
                    <w:del w:id="25585" w:author="phuong vu" w:date="2018-11-27T14:57:00Z"/>
                    <w:lang w:val="en-US"/>
                  </w:rPr>
                </w:rPrChange>
              </w:rPr>
              <w:pPrChange w:id="25586" w:author="phuong vu" w:date="2018-11-30T14:16:00Z">
                <w:pPr>
                  <w:spacing w:line="360" w:lineRule="auto"/>
                  <w:jc w:val="center"/>
                </w:pPr>
              </w:pPrChange>
            </w:pPr>
            <w:del w:id="25587" w:author="phuong vu" w:date="2018-11-27T14:57:00Z">
              <w:r w:rsidRPr="00920004" w:rsidDel="00AB715C">
                <w:rPr>
                  <w:lang w:val="en-US"/>
                  <w:rPrChange w:id="25588" w:author="phuong vu" w:date="2018-11-30T22:36:00Z">
                    <w:rPr>
                      <w:lang w:val="en-US"/>
                    </w:rPr>
                  </w:rPrChange>
                </w:rPr>
                <w:delText>1</w:delText>
              </w:r>
              <w:bookmarkStart w:id="25589" w:name="_Toc531102323"/>
              <w:bookmarkStart w:id="25590" w:name="_Toc531103271"/>
              <w:bookmarkStart w:id="25591" w:name="_Toc531359512"/>
              <w:bookmarkStart w:id="25592" w:name="_Toc531360493"/>
              <w:bookmarkStart w:id="25593" w:name="_Toc531381335"/>
              <w:bookmarkEnd w:id="25589"/>
              <w:bookmarkEnd w:id="25590"/>
              <w:bookmarkEnd w:id="25591"/>
              <w:bookmarkEnd w:id="25592"/>
              <w:bookmarkEnd w:id="25593"/>
            </w:del>
          </w:p>
        </w:tc>
        <w:tc>
          <w:tcPr>
            <w:tcW w:w="2368" w:type="dxa"/>
          </w:tcPr>
          <w:p w14:paraId="287DB823" w14:textId="44C0641F" w:rsidR="002175BE" w:rsidRPr="00920004" w:rsidDel="00AB715C" w:rsidRDefault="002175BE" w:rsidP="00BD0851">
            <w:pPr>
              <w:spacing w:before="240" w:line="0" w:lineRule="atLeast"/>
              <w:rPr>
                <w:del w:id="25594" w:author="phuong vu" w:date="2018-11-27T14:57:00Z"/>
                <w:lang w:val="en-US"/>
                <w:rPrChange w:id="25595" w:author="phuong vu" w:date="2018-11-30T22:36:00Z">
                  <w:rPr>
                    <w:del w:id="25596" w:author="phuong vu" w:date="2018-11-27T14:57:00Z"/>
                    <w:lang w:val="en-US"/>
                  </w:rPr>
                </w:rPrChange>
              </w:rPr>
              <w:pPrChange w:id="25597" w:author="phuong vu" w:date="2018-11-30T14:16:00Z">
                <w:pPr>
                  <w:spacing w:line="360" w:lineRule="auto"/>
                </w:pPr>
              </w:pPrChange>
            </w:pPr>
            <w:del w:id="25598" w:author="phuong vu" w:date="2018-11-27T14:57:00Z">
              <w:r w:rsidRPr="00920004" w:rsidDel="00AB715C">
                <w:rPr>
                  <w:lang w:val="en-US"/>
                  <w:rPrChange w:id="25599" w:author="phuong vu" w:date="2018-11-30T22:36:00Z">
                    <w:rPr>
                      <w:lang w:val="en-US"/>
                    </w:rPr>
                  </w:rPrChange>
                </w:rPr>
                <w:delText>service_type</w:delText>
              </w:r>
              <w:bookmarkStart w:id="25600" w:name="_Toc531102324"/>
              <w:bookmarkStart w:id="25601" w:name="_Toc531103272"/>
              <w:bookmarkStart w:id="25602" w:name="_Toc531359513"/>
              <w:bookmarkStart w:id="25603" w:name="_Toc531360494"/>
              <w:bookmarkStart w:id="25604" w:name="_Toc531381336"/>
              <w:bookmarkEnd w:id="25600"/>
              <w:bookmarkEnd w:id="25601"/>
              <w:bookmarkEnd w:id="25602"/>
              <w:bookmarkEnd w:id="25603"/>
              <w:bookmarkEnd w:id="25604"/>
            </w:del>
          </w:p>
        </w:tc>
        <w:tc>
          <w:tcPr>
            <w:tcW w:w="1414" w:type="dxa"/>
          </w:tcPr>
          <w:p w14:paraId="7A0DD919" w14:textId="23CDC252" w:rsidR="002175BE" w:rsidRPr="00920004" w:rsidDel="00AB715C" w:rsidRDefault="002175BE" w:rsidP="00BD0851">
            <w:pPr>
              <w:spacing w:before="240" w:line="0" w:lineRule="atLeast"/>
              <w:jc w:val="center"/>
              <w:rPr>
                <w:del w:id="25605" w:author="phuong vu" w:date="2018-11-27T14:57:00Z"/>
                <w:lang w:val="en-US"/>
                <w:rPrChange w:id="25606" w:author="phuong vu" w:date="2018-11-30T22:36:00Z">
                  <w:rPr>
                    <w:del w:id="25607" w:author="phuong vu" w:date="2018-11-27T14:57:00Z"/>
                    <w:lang w:val="en-US"/>
                  </w:rPr>
                </w:rPrChange>
              </w:rPr>
              <w:pPrChange w:id="25608" w:author="phuong vu" w:date="2018-11-30T14:16:00Z">
                <w:pPr>
                  <w:spacing w:line="360" w:lineRule="auto"/>
                  <w:jc w:val="center"/>
                </w:pPr>
              </w:pPrChange>
            </w:pPr>
            <w:bookmarkStart w:id="25609" w:name="_Toc531102325"/>
            <w:bookmarkStart w:id="25610" w:name="_Toc531103273"/>
            <w:bookmarkStart w:id="25611" w:name="_Toc531359514"/>
            <w:bookmarkStart w:id="25612" w:name="_Toc531360495"/>
            <w:bookmarkStart w:id="25613" w:name="_Toc531381337"/>
            <w:bookmarkEnd w:id="25609"/>
            <w:bookmarkEnd w:id="25610"/>
            <w:bookmarkEnd w:id="25611"/>
            <w:bookmarkEnd w:id="25612"/>
            <w:bookmarkEnd w:id="25613"/>
          </w:p>
        </w:tc>
        <w:tc>
          <w:tcPr>
            <w:tcW w:w="1395" w:type="dxa"/>
          </w:tcPr>
          <w:p w14:paraId="004E91BE" w14:textId="27A47B17" w:rsidR="002175BE" w:rsidRPr="00920004" w:rsidDel="00AB715C" w:rsidRDefault="002175BE" w:rsidP="00BD0851">
            <w:pPr>
              <w:spacing w:before="240" w:line="0" w:lineRule="atLeast"/>
              <w:jc w:val="center"/>
              <w:rPr>
                <w:del w:id="25614" w:author="phuong vu" w:date="2018-11-27T14:57:00Z"/>
                <w:lang w:val="en-US"/>
                <w:rPrChange w:id="25615" w:author="phuong vu" w:date="2018-11-30T22:36:00Z">
                  <w:rPr>
                    <w:del w:id="25616" w:author="phuong vu" w:date="2018-11-27T14:57:00Z"/>
                    <w:lang w:val="en-US"/>
                  </w:rPr>
                </w:rPrChange>
              </w:rPr>
              <w:pPrChange w:id="25617" w:author="phuong vu" w:date="2018-11-30T14:16:00Z">
                <w:pPr>
                  <w:spacing w:line="360" w:lineRule="auto"/>
                  <w:jc w:val="center"/>
                </w:pPr>
              </w:pPrChange>
            </w:pPr>
            <w:bookmarkStart w:id="25618" w:name="_Toc531102326"/>
            <w:bookmarkStart w:id="25619" w:name="_Toc531103274"/>
            <w:bookmarkStart w:id="25620" w:name="_Toc531359515"/>
            <w:bookmarkStart w:id="25621" w:name="_Toc531360496"/>
            <w:bookmarkStart w:id="25622" w:name="_Toc531381338"/>
            <w:bookmarkEnd w:id="25618"/>
            <w:bookmarkEnd w:id="25619"/>
            <w:bookmarkEnd w:id="25620"/>
            <w:bookmarkEnd w:id="25621"/>
            <w:bookmarkEnd w:id="25622"/>
          </w:p>
        </w:tc>
        <w:tc>
          <w:tcPr>
            <w:tcW w:w="1397" w:type="dxa"/>
          </w:tcPr>
          <w:p w14:paraId="6139CAA9" w14:textId="6C12D6C7" w:rsidR="002175BE" w:rsidRPr="00920004" w:rsidDel="00AB715C" w:rsidRDefault="002175BE" w:rsidP="00BD0851">
            <w:pPr>
              <w:spacing w:before="240" w:line="0" w:lineRule="atLeast"/>
              <w:jc w:val="center"/>
              <w:rPr>
                <w:del w:id="25623" w:author="phuong vu" w:date="2018-11-27T14:57:00Z"/>
                <w:lang w:val="en-US"/>
                <w:rPrChange w:id="25624" w:author="phuong vu" w:date="2018-11-30T22:36:00Z">
                  <w:rPr>
                    <w:del w:id="25625" w:author="phuong vu" w:date="2018-11-27T14:57:00Z"/>
                    <w:lang w:val="en-US"/>
                  </w:rPr>
                </w:rPrChange>
              </w:rPr>
              <w:pPrChange w:id="25626" w:author="phuong vu" w:date="2018-11-30T14:16:00Z">
                <w:pPr>
                  <w:spacing w:line="360" w:lineRule="auto"/>
                  <w:jc w:val="center"/>
                </w:pPr>
              </w:pPrChange>
            </w:pPr>
            <w:bookmarkStart w:id="25627" w:name="_Toc531102327"/>
            <w:bookmarkStart w:id="25628" w:name="_Toc531103275"/>
            <w:bookmarkStart w:id="25629" w:name="_Toc531359516"/>
            <w:bookmarkStart w:id="25630" w:name="_Toc531360497"/>
            <w:bookmarkStart w:id="25631" w:name="_Toc531381339"/>
            <w:bookmarkEnd w:id="25627"/>
            <w:bookmarkEnd w:id="25628"/>
            <w:bookmarkEnd w:id="25629"/>
            <w:bookmarkEnd w:id="25630"/>
            <w:bookmarkEnd w:id="25631"/>
          </w:p>
        </w:tc>
        <w:tc>
          <w:tcPr>
            <w:tcW w:w="1406" w:type="dxa"/>
          </w:tcPr>
          <w:p w14:paraId="0120AEC9" w14:textId="3ED0AA45" w:rsidR="002175BE" w:rsidRPr="00920004" w:rsidDel="00AB715C" w:rsidRDefault="002175BE" w:rsidP="00BD0851">
            <w:pPr>
              <w:spacing w:before="240" w:line="0" w:lineRule="atLeast"/>
              <w:jc w:val="center"/>
              <w:rPr>
                <w:del w:id="25632" w:author="phuong vu" w:date="2018-11-27T14:57:00Z"/>
                <w:lang w:val="en-US"/>
                <w:rPrChange w:id="25633" w:author="phuong vu" w:date="2018-11-30T22:36:00Z">
                  <w:rPr>
                    <w:del w:id="25634" w:author="phuong vu" w:date="2018-11-27T14:57:00Z"/>
                    <w:lang w:val="en-US"/>
                  </w:rPr>
                </w:rPrChange>
              </w:rPr>
              <w:pPrChange w:id="25635" w:author="phuong vu" w:date="2018-11-30T14:16:00Z">
                <w:pPr>
                  <w:jc w:val="center"/>
                </w:pPr>
              </w:pPrChange>
            </w:pPr>
            <w:del w:id="25636" w:author="phuong vu" w:date="2018-11-27T14:57:00Z">
              <w:r w:rsidRPr="00920004" w:rsidDel="00AB715C">
                <w:rPr>
                  <w:lang w:val="en-US"/>
                  <w:rPrChange w:id="25637" w:author="phuong vu" w:date="2018-11-30T22:36:00Z">
                    <w:rPr>
                      <w:lang w:val="en-US"/>
                    </w:rPr>
                  </w:rPrChange>
                </w:rPr>
                <w:delText>X</w:delText>
              </w:r>
              <w:bookmarkStart w:id="25638" w:name="_Toc531102328"/>
              <w:bookmarkStart w:id="25639" w:name="_Toc531103276"/>
              <w:bookmarkStart w:id="25640" w:name="_Toc531359517"/>
              <w:bookmarkStart w:id="25641" w:name="_Toc531360498"/>
              <w:bookmarkStart w:id="25642" w:name="_Toc531381340"/>
              <w:bookmarkEnd w:id="25638"/>
              <w:bookmarkEnd w:id="25639"/>
              <w:bookmarkEnd w:id="25640"/>
              <w:bookmarkEnd w:id="25641"/>
              <w:bookmarkEnd w:id="25642"/>
            </w:del>
          </w:p>
        </w:tc>
        <w:bookmarkStart w:id="25643" w:name="_Toc531102329"/>
        <w:bookmarkStart w:id="25644" w:name="_Toc531103277"/>
        <w:bookmarkStart w:id="25645" w:name="_Toc531359518"/>
        <w:bookmarkStart w:id="25646" w:name="_Toc531360499"/>
        <w:bookmarkStart w:id="25647" w:name="_Toc531381341"/>
        <w:bookmarkEnd w:id="25643"/>
        <w:bookmarkEnd w:id="25644"/>
        <w:bookmarkEnd w:id="25645"/>
        <w:bookmarkEnd w:id="25646"/>
        <w:bookmarkEnd w:id="25647"/>
      </w:tr>
      <w:tr w:rsidR="002175BE" w:rsidRPr="00920004" w:rsidDel="00AB715C" w14:paraId="4DE10FF7" w14:textId="32BBDCBB" w:rsidTr="002175BE">
        <w:trPr>
          <w:del w:id="25648" w:author="phuong vu" w:date="2018-11-27T14:57:00Z"/>
        </w:trPr>
        <w:tc>
          <w:tcPr>
            <w:tcW w:w="797" w:type="dxa"/>
          </w:tcPr>
          <w:p w14:paraId="27DC5A20" w14:textId="574035C3" w:rsidR="002175BE" w:rsidRPr="00920004" w:rsidDel="00AB715C" w:rsidRDefault="002175BE" w:rsidP="00BD0851">
            <w:pPr>
              <w:spacing w:before="240" w:line="0" w:lineRule="atLeast"/>
              <w:jc w:val="center"/>
              <w:rPr>
                <w:del w:id="25649" w:author="phuong vu" w:date="2018-11-27T14:57:00Z"/>
                <w:lang w:val="en-US"/>
                <w:rPrChange w:id="25650" w:author="phuong vu" w:date="2018-11-30T22:36:00Z">
                  <w:rPr>
                    <w:del w:id="25651" w:author="phuong vu" w:date="2018-11-27T14:57:00Z"/>
                    <w:lang w:val="en-US"/>
                  </w:rPr>
                </w:rPrChange>
              </w:rPr>
              <w:pPrChange w:id="25652" w:author="phuong vu" w:date="2018-11-30T14:16:00Z">
                <w:pPr>
                  <w:spacing w:line="360" w:lineRule="auto"/>
                  <w:jc w:val="center"/>
                </w:pPr>
              </w:pPrChange>
            </w:pPr>
            <w:del w:id="25653" w:author="phuong vu" w:date="2018-11-27T14:57:00Z">
              <w:r w:rsidRPr="00920004" w:rsidDel="00AB715C">
                <w:rPr>
                  <w:lang w:val="en-US"/>
                  <w:rPrChange w:id="25654" w:author="phuong vu" w:date="2018-11-30T22:36:00Z">
                    <w:rPr>
                      <w:lang w:val="en-US"/>
                    </w:rPr>
                  </w:rPrChange>
                </w:rPr>
                <w:delText>2</w:delText>
              </w:r>
              <w:bookmarkStart w:id="25655" w:name="_Toc531102330"/>
              <w:bookmarkStart w:id="25656" w:name="_Toc531103278"/>
              <w:bookmarkStart w:id="25657" w:name="_Toc531359519"/>
              <w:bookmarkStart w:id="25658" w:name="_Toc531360500"/>
              <w:bookmarkStart w:id="25659" w:name="_Toc531381342"/>
              <w:bookmarkEnd w:id="25655"/>
              <w:bookmarkEnd w:id="25656"/>
              <w:bookmarkEnd w:id="25657"/>
              <w:bookmarkEnd w:id="25658"/>
              <w:bookmarkEnd w:id="25659"/>
            </w:del>
          </w:p>
        </w:tc>
        <w:tc>
          <w:tcPr>
            <w:tcW w:w="2368" w:type="dxa"/>
          </w:tcPr>
          <w:p w14:paraId="4B7A439C" w14:textId="2E40EDE1" w:rsidR="002175BE" w:rsidRPr="00920004" w:rsidDel="00AB715C" w:rsidRDefault="002175BE" w:rsidP="00BD0851">
            <w:pPr>
              <w:spacing w:before="240" w:line="0" w:lineRule="atLeast"/>
              <w:rPr>
                <w:del w:id="25660" w:author="phuong vu" w:date="2018-11-27T14:57:00Z"/>
                <w:lang w:val="en-US"/>
                <w:rPrChange w:id="25661" w:author="phuong vu" w:date="2018-11-30T22:36:00Z">
                  <w:rPr>
                    <w:del w:id="25662" w:author="phuong vu" w:date="2018-11-27T14:57:00Z"/>
                    <w:lang w:val="en-US"/>
                  </w:rPr>
                </w:rPrChange>
              </w:rPr>
              <w:pPrChange w:id="25663" w:author="phuong vu" w:date="2018-11-30T14:16:00Z">
                <w:pPr>
                  <w:spacing w:line="360" w:lineRule="auto"/>
                </w:pPr>
              </w:pPrChange>
            </w:pPr>
            <w:del w:id="25664" w:author="phuong vu" w:date="2018-11-27T14:57:00Z">
              <w:r w:rsidRPr="00920004" w:rsidDel="00AB715C">
                <w:rPr>
                  <w:lang w:val="en-US"/>
                  <w:rPrChange w:id="25665" w:author="phuong vu" w:date="2018-11-30T22:36:00Z">
                    <w:rPr>
                      <w:lang w:val="en-US"/>
                    </w:rPr>
                  </w:rPrChange>
                </w:rPr>
                <w:delText>color</w:delText>
              </w:r>
              <w:bookmarkStart w:id="25666" w:name="_Toc531102331"/>
              <w:bookmarkStart w:id="25667" w:name="_Toc531103279"/>
              <w:bookmarkStart w:id="25668" w:name="_Toc531359520"/>
              <w:bookmarkStart w:id="25669" w:name="_Toc531360501"/>
              <w:bookmarkStart w:id="25670" w:name="_Toc531381343"/>
              <w:bookmarkEnd w:id="25666"/>
              <w:bookmarkEnd w:id="25667"/>
              <w:bookmarkEnd w:id="25668"/>
              <w:bookmarkEnd w:id="25669"/>
              <w:bookmarkEnd w:id="25670"/>
            </w:del>
          </w:p>
        </w:tc>
        <w:tc>
          <w:tcPr>
            <w:tcW w:w="1414" w:type="dxa"/>
          </w:tcPr>
          <w:p w14:paraId="2C80842D" w14:textId="0BF2AD21" w:rsidR="002175BE" w:rsidRPr="00920004" w:rsidDel="00AB715C" w:rsidRDefault="002175BE" w:rsidP="00BD0851">
            <w:pPr>
              <w:spacing w:before="240" w:line="0" w:lineRule="atLeast"/>
              <w:jc w:val="center"/>
              <w:rPr>
                <w:del w:id="25671" w:author="phuong vu" w:date="2018-11-27T14:57:00Z"/>
                <w:lang w:val="en-US"/>
                <w:rPrChange w:id="25672" w:author="phuong vu" w:date="2018-11-30T22:36:00Z">
                  <w:rPr>
                    <w:del w:id="25673" w:author="phuong vu" w:date="2018-11-27T14:57:00Z"/>
                    <w:lang w:val="en-US"/>
                  </w:rPr>
                </w:rPrChange>
              </w:rPr>
              <w:pPrChange w:id="25674" w:author="phuong vu" w:date="2018-11-30T14:16:00Z">
                <w:pPr>
                  <w:spacing w:line="360" w:lineRule="auto"/>
                  <w:jc w:val="center"/>
                </w:pPr>
              </w:pPrChange>
            </w:pPr>
            <w:bookmarkStart w:id="25675" w:name="_Toc531102332"/>
            <w:bookmarkStart w:id="25676" w:name="_Toc531103280"/>
            <w:bookmarkStart w:id="25677" w:name="_Toc531359521"/>
            <w:bookmarkStart w:id="25678" w:name="_Toc531360502"/>
            <w:bookmarkStart w:id="25679" w:name="_Toc531381344"/>
            <w:bookmarkEnd w:id="25675"/>
            <w:bookmarkEnd w:id="25676"/>
            <w:bookmarkEnd w:id="25677"/>
            <w:bookmarkEnd w:id="25678"/>
            <w:bookmarkEnd w:id="25679"/>
          </w:p>
        </w:tc>
        <w:tc>
          <w:tcPr>
            <w:tcW w:w="1395" w:type="dxa"/>
          </w:tcPr>
          <w:p w14:paraId="595B7748" w14:textId="77E87D0A" w:rsidR="002175BE" w:rsidRPr="00920004" w:rsidDel="00AB715C" w:rsidRDefault="002175BE" w:rsidP="00BD0851">
            <w:pPr>
              <w:spacing w:before="240" w:line="0" w:lineRule="atLeast"/>
              <w:jc w:val="center"/>
              <w:rPr>
                <w:del w:id="25680" w:author="phuong vu" w:date="2018-11-27T14:57:00Z"/>
                <w:lang w:val="en-US"/>
                <w:rPrChange w:id="25681" w:author="phuong vu" w:date="2018-11-30T22:36:00Z">
                  <w:rPr>
                    <w:del w:id="25682" w:author="phuong vu" w:date="2018-11-27T14:57:00Z"/>
                    <w:lang w:val="en-US"/>
                  </w:rPr>
                </w:rPrChange>
              </w:rPr>
              <w:pPrChange w:id="25683" w:author="phuong vu" w:date="2018-11-30T14:16:00Z">
                <w:pPr>
                  <w:spacing w:line="360" w:lineRule="auto"/>
                  <w:jc w:val="center"/>
                </w:pPr>
              </w:pPrChange>
            </w:pPr>
            <w:bookmarkStart w:id="25684" w:name="_Toc531102333"/>
            <w:bookmarkStart w:id="25685" w:name="_Toc531103281"/>
            <w:bookmarkStart w:id="25686" w:name="_Toc531359522"/>
            <w:bookmarkStart w:id="25687" w:name="_Toc531360503"/>
            <w:bookmarkStart w:id="25688" w:name="_Toc531381345"/>
            <w:bookmarkEnd w:id="25684"/>
            <w:bookmarkEnd w:id="25685"/>
            <w:bookmarkEnd w:id="25686"/>
            <w:bookmarkEnd w:id="25687"/>
            <w:bookmarkEnd w:id="25688"/>
          </w:p>
        </w:tc>
        <w:tc>
          <w:tcPr>
            <w:tcW w:w="1397" w:type="dxa"/>
          </w:tcPr>
          <w:p w14:paraId="24FBE331" w14:textId="2D11CF5C" w:rsidR="002175BE" w:rsidRPr="00920004" w:rsidDel="00AB715C" w:rsidRDefault="002175BE" w:rsidP="00BD0851">
            <w:pPr>
              <w:spacing w:before="240" w:line="0" w:lineRule="atLeast"/>
              <w:jc w:val="center"/>
              <w:rPr>
                <w:del w:id="25689" w:author="phuong vu" w:date="2018-11-27T14:57:00Z"/>
                <w:lang w:val="en-US"/>
                <w:rPrChange w:id="25690" w:author="phuong vu" w:date="2018-11-30T22:36:00Z">
                  <w:rPr>
                    <w:del w:id="25691" w:author="phuong vu" w:date="2018-11-27T14:57:00Z"/>
                    <w:lang w:val="en-US"/>
                  </w:rPr>
                </w:rPrChange>
              </w:rPr>
              <w:pPrChange w:id="25692" w:author="phuong vu" w:date="2018-11-30T14:16:00Z">
                <w:pPr>
                  <w:spacing w:line="360" w:lineRule="auto"/>
                  <w:jc w:val="center"/>
                </w:pPr>
              </w:pPrChange>
            </w:pPr>
            <w:bookmarkStart w:id="25693" w:name="_Toc531102334"/>
            <w:bookmarkStart w:id="25694" w:name="_Toc531103282"/>
            <w:bookmarkStart w:id="25695" w:name="_Toc531359523"/>
            <w:bookmarkStart w:id="25696" w:name="_Toc531360504"/>
            <w:bookmarkStart w:id="25697" w:name="_Toc531381346"/>
            <w:bookmarkEnd w:id="25693"/>
            <w:bookmarkEnd w:id="25694"/>
            <w:bookmarkEnd w:id="25695"/>
            <w:bookmarkEnd w:id="25696"/>
            <w:bookmarkEnd w:id="25697"/>
          </w:p>
        </w:tc>
        <w:tc>
          <w:tcPr>
            <w:tcW w:w="1406" w:type="dxa"/>
          </w:tcPr>
          <w:p w14:paraId="6E47A710" w14:textId="61F297F1" w:rsidR="002175BE" w:rsidRPr="00920004" w:rsidDel="00AB715C" w:rsidRDefault="002175BE" w:rsidP="00BD0851">
            <w:pPr>
              <w:spacing w:before="240" w:line="0" w:lineRule="atLeast"/>
              <w:jc w:val="center"/>
              <w:rPr>
                <w:del w:id="25698" w:author="phuong vu" w:date="2018-11-27T14:57:00Z"/>
                <w:lang w:val="en-US"/>
                <w:rPrChange w:id="25699" w:author="phuong vu" w:date="2018-11-30T22:36:00Z">
                  <w:rPr>
                    <w:del w:id="25700" w:author="phuong vu" w:date="2018-11-27T14:57:00Z"/>
                    <w:lang w:val="en-US"/>
                  </w:rPr>
                </w:rPrChange>
              </w:rPr>
              <w:pPrChange w:id="25701" w:author="phuong vu" w:date="2018-11-30T14:16:00Z">
                <w:pPr>
                  <w:jc w:val="center"/>
                </w:pPr>
              </w:pPrChange>
            </w:pPr>
            <w:del w:id="25702" w:author="phuong vu" w:date="2018-11-27T14:57:00Z">
              <w:r w:rsidRPr="00920004" w:rsidDel="00AB715C">
                <w:rPr>
                  <w:lang w:val="en-US"/>
                  <w:rPrChange w:id="25703" w:author="phuong vu" w:date="2018-11-30T22:36:00Z">
                    <w:rPr>
                      <w:lang w:val="en-US"/>
                    </w:rPr>
                  </w:rPrChange>
                </w:rPr>
                <w:delText>X</w:delText>
              </w:r>
              <w:bookmarkStart w:id="25704" w:name="_Toc531102335"/>
              <w:bookmarkStart w:id="25705" w:name="_Toc531103283"/>
              <w:bookmarkStart w:id="25706" w:name="_Toc531359524"/>
              <w:bookmarkStart w:id="25707" w:name="_Toc531360505"/>
              <w:bookmarkStart w:id="25708" w:name="_Toc531381347"/>
              <w:bookmarkEnd w:id="25704"/>
              <w:bookmarkEnd w:id="25705"/>
              <w:bookmarkEnd w:id="25706"/>
              <w:bookmarkEnd w:id="25707"/>
              <w:bookmarkEnd w:id="25708"/>
            </w:del>
          </w:p>
        </w:tc>
        <w:bookmarkStart w:id="25709" w:name="_Toc531102336"/>
        <w:bookmarkStart w:id="25710" w:name="_Toc531103284"/>
        <w:bookmarkStart w:id="25711" w:name="_Toc531359525"/>
        <w:bookmarkStart w:id="25712" w:name="_Toc531360506"/>
        <w:bookmarkStart w:id="25713" w:name="_Toc531381348"/>
        <w:bookmarkEnd w:id="25709"/>
        <w:bookmarkEnd w:id="25710"/>
        <w:bookmarkEnd w:id="25711"/>
        <w:bookmarkEnd w:id="25712"/>
        <w:bookmarkEnd w:id="25713"/>
      </w:tr>
      <w:tr w:rsidR="002175BE" w:rsidRPr="00920004" w:rsidDel="00AB715C" w14:paraId="37E2F9D6" w14:textId="594BAF70" w:rsidTr="002175BE">
        <w:trPr>
          <w:del w:id="25714" w:author="phuong vu" w:date="2018-11-27T14:57:00Z"/>
        </w:trPr>
        <w:tc>
          <w:tcPr>
            <w:tcW w:w="797" w:type="dxa"/>
          </w:tcPr>
          <w:p w14:paraId="4E2E5A03" w14:textId="3431A64D" w:rsidR="002175BE" w:rsidRPr="00920004" w:rsidDel="00AB715C" w:rsidRDefault="002175BE" w:rsidP="00BD0851">
            <w:pPr>
              <w:spacing w:before="240" w:line="0" w:lineRule="atLeast"/>
              <w:jc w:val="center"/>
              <w:rPr>
                <w:del w:id="25715" w:author="phuong vu" w:date="2018-11-27T14:57:00Z"/>
                <w:lang w:val="en-US"/>
                <w:rPrChange w:id="25716" w:author="phuong vu" w:date="2018-11-30T22:36:00Z">
                  <w:rPr>
                    <w:del w:id="25717" w:author="phuong vu" w:date="2018-11-27T14:57:00Z"/>
                    <w:lang w:val="en-US"/>
                  </w:rPr>
                </w:rPrChange>
              </w:rPr>
              <w:pPrChange w:id="25718" w:author="phuong vu" w:date="2018-11-30T14:16:00Z">
                <w:pPr>
                  <w:spacing w:line="360" w:lineRule="auto"/>
                  <w:jc w:val="center"/>
                </w:pPr>
              </w:pPrChange>
            </w:pPr>
            <w:del w:id="25719" w:author="phuong vu" w:date="2018-11-27T14:57:00Z">
              <w:r w:rsidRPr="00920004" w:rsidDel="00AB715C">
                <w:rPr>
                  <w:lang w:val="en-US"/>
                  <w:rPrChange w:id="25720" w:author="phuong vu" w:date="2018-11-30T22:36:00Z">
                    <w:rPr>
                      <w:lang w:val="en-US"/>
                    </w:rPr>
                  </w:rPrChange>
                </w:rPr>
                <w:delText>3</w:delText>
              </w:r>
              <w:bookmarkStart w:id="25721" w:name="_Toc531102337"/>
              <w:bookmarkStart w:id="25722" w:name="_Toc531103285"/>
              <w:bookmarkStart w:id="25723" w:name="_Toc531359526"/>
              <w:bookmarkStart w:id="25724" w:name="_Toc531360507"/>
              <w:bookmarkStart w:id="25725" w:name="_Toc531381349"/>
              <w:bookmarkEnd w:id="25721"/>
              <w:bookmarkEnd w:id="25722"/>
              <w:bookmarkEnd w:id="25723"/>
              <w:bookmarkEnd w:id="25724"/>
              <w:bookmarkEnd w:id="25725"/>
            </w:del>
          </w:p>
        </w:tc>
        <w:tc>
          <w:tcPr>
            <w:tcW w:w="2368" w:type="dxa"/>
          </w:tcPr>
          <w:p w14:paraId="633FF26A" w14:textId="0E884722" w:rsidR="002175BE" w:rsidRPr="00920004" w:rsidDel="00AB715C" w:rsidRDefault="002175BE" w:rsidP="00BD0851">
            <w:pPr>
              <w:spacing w:before="240" w:line="0" w:lineRule="atLeast"/>
              <w:rPr>
                <w:del w:id="25726" w:author="phuong vu" w:date="2018-11-27T14:57:00Z"/>
                <w:lang w:val="en-US"/>
                <w:rPrChange w:id="25727" w:author="phuong vu" w:date="2018-11-30T22:36:00Z">
                  <w:rPr>
                    <w:del w:id="25728" w:author="phuong vu" w:date="2018-11-27T14:57:00Z"/>
                    <w:lang w:val="en-US"/>
                  </w:rPr>
                </w:rPrChange>
              </w:rPr>
              <w:pPrChange w:id="25729" w:author="phuong vu" w:date="2018-11-30T14:16:00Z">
                <w:pPr>
                  <w:spacing w:line="360" w:lineRule="auto"/>
                </w:pPr>
              </w:pPrChange>
            </w:pPr>
            <w:del w:id="25730" w:author="phuong vu" w:date="2018-11-27T14:57:00Z">
              <w:r w:rsidRPr="00920004" w:rsidDel="00AB715C">
                <w:rPr>
                  <w:lang w:val="en-US"/>
                  <w:rPrChange w:id="25731" w:author="phuong vu" w:date="2018-11-30T22:36:00Z">
                    <w:rPr>
                      <w:lang w:val="en-US"/>
                    </w:rPr>
                  </w:rPrChange>
                </w:rPr>
                <w:delText>material</w:delText>
              </w:r>
              <w:bookmarkStart w:id="25732" w:name="_Toc531102338"/>
              <w:bookmarkStart w:id="25733" w:name="_Toc531103286"/>
              <w:bookmarkStart w:id="25734" w:name="_Toc531359527"/>
              <w:bookmarkStart w:id="25735" w:name="_Toc531360508"/>
              <w:bookmarkStart w:id="25736" w:name="_Toc531381350"/>
              <w:bookmarkEnd w:id="25732"/>
              <w:bookmarkEnd w:id="25733"/>
              <w:bookmarkEnd w:id="25734"/>
              <w:bookmarkEnd w:id="25735"/>
              <w:bookmarkEnd w:id="25736"/>
            </w:del>
          </w:p>
        </w:tc>
        <w:tc>
          <w:tcPr>
            <w:tcW w:w="1414" w:type="dxa"/>
          </w:tcPr>
          <w:p w14:paraId="2743B7BB" w14:textId="1D1DA6B7" w:rsidR="002175BE" w:rsidRPr="00920004" w:rsidDel="00AB715C" w:rsidRDefault="002175BE" w:rsidP="00BD0851">
            <w:pPr>
              <w:spacing w:before="240" w:line="0" w:lineRule="atLeast"/>
              <w:jc w:val="center"/>
              <w:rPr>
                <w:del w:id="25737" w:author="phuong vu" w:date="2018-11-27T14:57:00Z"/>
                <w:lang w:val="en-US"/>
                <w:rPrChange w:id="25738" w:author="phuong vu" w:date="2018-11-30T22:36:00Z">
                  <w:rPr>
                    <w:del w:id="25739" w:author="phuong vu" w:date="2018-11-27T14:57:00Z"/>
                    <w:lang w:val="en-US"/>
                  </w:rPr>
                </w:rPrChange>
              </w:rPr>
              <w:pPrChange w:id="25740" w:author="phuong vu" w:date="2018-11-30T14:16:00Z">
                <w:pPr>
                  <w:spacing w:line="360" w:lineRule="auto"/>
                  <w:jc w:val="center"/>
                </w:pPr>
              </w:pPrChange>
            </w:pPr>
            <w:bookmarkStart w:id="25741" w:name="_Toc531102339"/>
            <w:bookmarkStart w:id="25742" w:name="_Toc531103287"/>
            <w:bookmarkStart w:id="25743" w:name="_Toc531359528"/>
            <w:bookmarkStart w:id="25744" w:name="_Toc531360509"/>
            <w:bookmarkStart w:id="25745" w:name="_Toc531381351"/>
            <w:bookmarkEnd w:id="25741"/>
            <w:bookmarkEnd w:id="25742"/>
            <w:bookmarkEnd w:id="25743"/>
            <w:bookmarkEnd w:id="25744"/>
            <w:bookmarkEnd w:id="25745"/>
          </w:p>
        </w:tc>
        <w:tc>
          <w:tcPr>
            <w:tcW w:w="1395" w:type="dxa"/>
          </w:tcPr>
          <w:p w14:paraId="6BEC57FF" w14:textId="15917946" w:rsidR="002175BE" w:rsidRPr="00920004" w:rsidDel="00AB715C" w:rsidRDefault="002175BE" w:rsidP="00BD0851">
            <w:pPr>
              <w:spacing w:before="240" w:line="0" w:lineRule="atLeast"/>
              <w:jc w:val="center"/>
              <w:rPr>
                <w:del w:id="25746" w:author="phuong vu" w:date="2018-11-27T14:57:00Z"/>
                <w:lang w:val="en-US"/>
                <w:rPrChange w:id="25747" w:author="phuong vu" w:date="2018-11-30T22:36:00Z">
                  <w:rPr>
                    <w:del w:id="25748" w:author="phuong vu" w:date="2018-11-27T14:57:00Z"/>
                    <w:lang w:val="en-US"/>
                  </w:rPr>
                </w:rPrChange>
              </w:rPr>
              <w:pPrChange w:id="25749" w:author="phuong vu" w:date="2018-11-30T14:16:00Z">
                <w:pPr>
                  <w:spacing w:line="360" w:lineRule="auto"/>
                  <w:jc w:val="center"/>
                </w:pPr>
              </w:pPrChange>
            </w:pPr>
            <w:bookmarkStart w:id="25750" w:name="_Toc531102340"/>
            <w:bookmarkStart w:id="25751" w:name="_Toc531103288"/>
            <w:bookmarkStart w:id="25752" w:name="_Toc531359529"/>
            <w:bookmarkStart w:id="25753" w:name="_Toc531360510"/>
            <w:bookmarkStart w:id="25754" w:name="_Toc531381352"/>
            <w:bookmarkEnd w:id="25750"/>
            <w:bookmarkEnd w:id="25751"/>
            <w:bookmarkEnd w:id="25752"/>
            <w:bookmarkEnd w:id="25753"/>
            <w:bookmarkEnd w:id="25754"/>
          </w:p>
        </w:tc>
        <w:tc>
          <w:tcPr>
            <w:tcW w:w="1397" w:type="dxa"/>
          </w:tcPr>
          <w:p w14:paraId="64F8D462" w14:textId="08E62E27" w:rsidR="002175BE" w:rsidRPr="00920004" w:rsidDel="00AB715C" w:rsidRDefault="002175BE" w:rsidP="00BD0851">
            <w:pPr>
              <w:spacing w:before="240" w:line="0" w:lineRule="atLeast"/>
              <w:jc w:val="center"/>
              <w:rPr>
                <w:del w:id="25755" w:author="phuong vu" w:date="2018-11-27T14:57:00Z"/>
                <w:lang w:val="en-US"/>
                <w:rPrChange w:id="25756" w:author="phuong vu" w:date="2018-11-30T22:36:00Z">
                  <w:rPr>
                    <w:del w:id="25757" w:author="phuong vu" w:date="2018-11-27T14:57:00Z"/>
                    <w:lang w:val="en-US"/>
                  </w:rPr>
                </w:rPrChange>
              </w:rPr>
              <w:pPrChange w:id="25758" w:author="phuong vu" w:date="2018-11-30T14:16:00Z">
                <w:pPr>
                  <w:spacing w:line="360" w:lineRule="auto"/>
                  <w:jc w:val="center"/>
                </w:pPr>
              </w:pPrChange>
            </w:pPr>
            <w:bookmarkStart w:id="25759" w:name="_Toc531102341"/>
            <w:bookmarkStart w:id="25760" w:name="_Toc531103289"/>
            <w:bookmarkStart w:id="25761" w:name="_Toc531359530"/>
            <w:bookmarkStart w:id="25762" w:name="_Toc531360511"/>
            <w:bookmarkStart w:id="25763" w:name="_Toc531381353"/>
            <w:bookmarkEnd w:id="25759"/>
            <w:bookmarkEnd w:id="25760"/>
            <w:bookmarkEnd w:id="25761"/>
            <w:bookmarkEnd w:id="25762"/>
            <w:bookmarkEnd w:id="25763"/>
          </w:p>
        </w:tc>
        <w:tc>
          <w:tcPr>
            <w:tcW w:w="1406" w:type="dxa"/>
          </w:tcPr>
          <w:p w14:paraId="38F8B275" w14:textId="6EDE1800" w:rsidR="002175BE" w:rsidRPr="00920004" w:rsidDel="00AB715C" w:rsidRDefault="002175BE" w:rsidP="00BD0851">
            <w:pPr>
              <w:spacing w:before="240" w:line="0" w:lineRule="atLeast"/>
              <w:jc w:val="center"/>
              <w:rPr>
                <w:del w:id="25764" w:author="phuong vu" w:date="2018-11-27T14:57:00Z"/>
                <w:lang w:val="en-US"/>
                <w:rPrChange w:id="25765" w:author="phuong vu" w:date="2018-11-30T22:36:00Z">
                  <w:rPr>
                    <w:del w:id="25766" w:author="phuong vu" w:date="2018-11-27T14:57:00Z"/>
                    <w:lang w:val="en-US"/>
                  </w:rPr>
                </w:rPrChange>
              </w:rPr>
              <w:pPrChange w:id="25767" w:author="phuong vu" w:date="2018-11-30T14:16:00Z">
                <w:pPr>
                  <w:jc w:val="center"/>
                </w:pPr>
              </w:pPrChange>
            </w:pPr>
            <w:del w:id="25768" w:author="phuong vu" w:date="2018-11-27T14:57:00Z">
              <w:r w:rsidRPr="00920004" w:rsidDel="00AB715C">
                <w:rPr>
                  <w:lang w:val="en-US"/>
                  <w:rPrChange w:id="25769" w:author="phuong vu" w:date="2018-11-30T22:36:00Z">
                    <w:rPr>
                      <w:lang w:val="en-US"/>
                    </w:rPr>
                  </w:rPrChange>
                </w:rPr>
                <w:delText>X</w:delText>
              </w:r>
              <w:bookmarkStart w:id="25770" w:name="_Toc531102342"/>
              <w:bookmarkStart w:id="25771" w:name="_Toc531103290"/>
              <w:bookmarkStart w:id="25772" w:name="_Toc531359531"/>
              <w:bookmarkStart w:id="25773" w:name="_Toc531360512"/>
              <w:bookmarkStart w:id="25774" w:name="_Toc531381354"/>
              <w:bookmarkEnd w:id="25770"/>
              <w:bookmarkEnd w:id="25771"/>
              <w:bookmarkEnd w:id="25772"/>
              <w:bookmarkEnd w:id="25773"/>
              <w:bookmarkEnd w:id="25774"/>
            </w:del>
          </w:p>
        </w:tc>
        <w:bookmarkStart w:id="25775" w:name="_Toc531102343"/>
        <w:bookmarkStart w:id="25776" w:name="_Toc531103291"/>
        <w:bookmarkStart w:id="25777" w:name="_Toc531359532"/>
        <w:bookmarkStart w:id="25778" w:name="_Toc531360513"/>
        <w:bookmarkStart w:id="25779" w:name="_Toc531381355"/>
        <w:bookmarkEnd w:id="25775"/>
        <w:bookmarkEnd w:id="25776"/>
        <w:bookmarkEnd w:id="25777"/>
        <w:bookmarkEnd w:id="25778"/>
        <w:bookmarkEnd w:id="25779"/>
      </w:tr>
      <w:tr w:rsidR="002175BE" w:rsidRPr="00920004" w:rsidDel="00AB715C" w14:paraId="583F809E" w14:textId="1919AF3C" w:rsidTr="002175BE">
        <w:trPr>
          <w:del w:id="25780" w:author="phuong vu" w:date="2018-11-27T14:57:00Z"/>
        </w:trPr>
        <w:tc>
          <w:tcPr>
            <w:tcW w:w="797" w:type="dxa"/>
          </w:tcPr>
          <w:p w14:paraId="19975D96" w14:textId="679ED893" w:rsidR="002175BE" w:rsidRPr="00920004" w:rsidDel="00AB715C" w:rsidRDefault="002175BE" w:rsidP="00BD0851">
            <w:pPr>
              <w:spacing w:before="240" w:line="0" w:lineRule="atLeast"/>
              <w:jc w:val="center"/>
              <w:rPr>
                <w:del w:id="25781" w:author="phuong vu" w:date="2018-11-27T14:57:00Z"/>
                <w:lang w:val="en-US"/>
                <w:rPrChange w:id="25782" w:author="phuong vu" w:date="2018-11-30T22:36:00Z">
                  <w:rPr>
                    <w:del w:id="25783" w:author="phuong vu" w:date="2018-11-27T14:57:00Z"/>
                    <w:lang w:val="en-US"/>
                  </w:rPr>
                </w:rPrChange>
              </w:rPr>
              <w:pPrChange w:id="25784" w:author="phuong vu" w:date="2018-11-30T14:16:00Z">
                <w:pPr>
                  <w:spacing w:line="360" w:lineRule="auto"/>
                  <w:jc w:val="center"/>
                </w:pPr>
              </w:pPrChange>
            </w:pPr>
            <w:del w:id="25785" w:author="phuong vu" w:date="2018-11-27T14:57:00Z">
              <w:r w:rsidRPr="00920004" w:rsidDel="00AB715C">
                <w:rPr>
                  <w:lang w:val="en-US"/>
                  <w:rPrChange w:id="25786" w:author="phuong vu" w:date="2018-11-30T22:36:00Z">
                    <w:rPr>
                      <w:lang w:val="en-US"/>
                    </w:rPr>
                  </w:rPrChange>
                </w:rPr>
                <w:delText>4</w:delText>
              </w:r>
              <w:bookmarkStart w:id="25787" w:name="_Toc531102344"/>
              <w:bookmarkStart w:id="25788" w:name="_Toc531103292"/>
              <w:bookmarkStart w:id="25789" w:name="_Toc531359533"/>
              <w:bookmarkStart w:id="25790" w:name="_Toc531360514"/>
              <w:bookmarkStart w:id="25791" w:name="_Toc531381356"/>
              <w:bookmarkEnd w:id="25787"/>
              <w:bookmarkEnd w:id="25788"/>
              <w:bookmarkEnd w:id="25789"/>
              <w:bookmarkEnd w:id="25790"/>
              <w:bookmarkEnd w:id="25791"/>
            </w:del>
          </w:p>
        </w:tc>
        <w:tc>
          <w:tcPr>
            <w:tcW w:w="2368" w:type="dxa"/>
          </w:tcPr>
          <w:p w14:paraId="5EEE0AF9" w14:textId="73286E34" w:rsidR="002175BE" w:rsidRPr="00920004" w:rsidDel="00AB715C" w:rsidRDefault="002175BE" w:rsidP="00BD0851">
            <w:pPr>
              <w:spacing w:before="240" w:line="0" w:lineRule="atLeast"/>
              <w:rPr>
                <w:del w:id="25792" w:author="phuong vu" w:date="2018-11-27T14:57:00Z"/>
                <w:lang w:val="en-US"/>
                <w:rPrChange w:id="25793" w:author="phuong vu" w:date="2018-11-30T22:36:00Z">
                  <w:rPr>
                    <w:del w:id="25794" w:author="phuong vu" w:date="2018-11-27T14:57:00Z"/>
                    <w:lang w:val="en-US"/>
                  </w:rPr>
                </w:rPrChange>
              </w:rPr>
              <w:pPrChange w:id="25795" w:author="phuong vu" w:date="2018-11-30T14:16:00Z">
                <w:pPr>
                  <w:spacing w:line="360" w:lineRule="auto"/>
                </w:pPr>
              </w:pPrChange>
            </w:pPr>
            <w:del w:id="25796" w:author="phuong vu" w:date="2018-11-27T14:57:00Z">
              <w:r w:rsidRPr="00920004" w:rsidDel="00AB715C">
                <w:rPr>
                  <w:lang w:val="en-US"/>
                  <w:rPrChange w:id="25797" w:author="phuong vu" w:date="2018-11-30T22:36:00Z">
                    <w:rPr>
                      <w:lang w:val="en-US"/>
                    </w:rPr>
                  </w:rPrChange>
                </w:rPr>
                <w:delText>label</w:delText>
              </w:r>
              <w:bookmarkStart w:id="25798" w:name="_Toc531102345"/>
              <w:bookmarkStart w:id="25799" w:name="_Toc531103293"/>
              <w:bookmarkStart w:id="25800" w:name="_Toc531359534"/>
              <w:bookmarkStart w:id="25801" w:name="_Toc531360515"/>
              <w:bookmarkStart w:id="25802" w:name="_Toc531381357"/>
              <w:bookmarkEnd w:id="25798"/>
              <w:bookmarkEnd w:id="25799"/>
              <w:bookmarkEnd w:id="25800"/>
              <w:bookmarkEnd w:id="25801"/>
              <w:bookmarkEnd w:id="25802"/>
            </w:del>
          </w:p>
        </w:tc>
        <w:tc>
          <w:tcPr>
            <w:tcW w:w="1414" w:type="dxa"/>
          </w:tcPr>
          <w:p w14:paraId="6D27D73C" w14:textId="7118A7EA" w:rsidR="002175BE" w:rsidRPr="00920004" w:rsidDel="00AB715C" w:rsidRDefault="002175BE" w:rsidP="00BD0851">
            <w:pPr>
              <w:spacing w:before="240" w:line="0" w:lineRule="atLeast"/>
              <w:jc w:val="center"/>
              <w:rPr>
                <w:del w:id="25803" w:author="phuong vu" w:date="2018-11-27T14:57:00Z"/>
                <w:lang w:val="en-US"/>
                <w:rPrChange w:id="25804" w:author="phuong vu" w:date="2018-11-30T22:36:00Z">
                  <w:rPr>
                    <w:del w:id="25805" w:author="phuong vu" w:date="2018-11-27T14:57:00Z"/>
                    <w:lang w:val="en-US"/>
                  </w:rPr>
                </w:rPrChange>
              </w:rPr>
              <w:pPrChange w:id="25806" w:author="phuong vu" w:date="2018-11-30T14:16:00Z">
                <w:pPr>
                  <w:spacing w:line="360" w:lineRule="auto"/>
                  <w:jc w:val="center"/>
                </w:pPr>
              </w:pPrChange>
            </w:pPr>
            <w:bookmarkStart w:id="25807" w:name="_Toc531102346"/>
            <w:bookmarkStart w:id="25808" w:name="_Toc531103294"/>
            <w:bookmarkStart w:id="25809" w:name="_Toc531359535"/>
            <w:bookmarkStart w:id="25810" w:name="_Toc531360516"/>
            <w:bookmarkStart w:id="25811" w:name="_Toc531381358"/>
            <w:bookmarkEnd w:id="25807"/>
            <w:bookmarkEnd w:id="25808"/>
            <w:bookmarkEnd w:id="25809"/>
            <w:bookmarkEnd w:id="25810"/>
            <w:bookmarkEnd w:id="25811"/>
          </w:p>
        </w:tc>
        <w:tc>
          <w:tcPr>
            <w:tcW w:w="1395" w:type="dxa"/>
          </w:tcPr>
          <w:p w14:paraId="2C78FE67" w14:textId="59EEB2EB" w:rsidR="002175BE" w:rsidRPr="00920004" w:rsidDel="00AB715C" w:rsidRDefault="002175BE" w:rsidP="00BD0851">
            <w:pPr>
              <w:spacing w:before="240" w:line="0" w:lineRule="atLeast"/>
              <w:jc w:val="center"/>
              <w:rPr>
                <w:del w:id="25812" w:author="phuong vu" w:date="2018-11-27T14:57:00Z"/>
                <w:lang w:val="en-US"/>
                <w:rPrChange w:id="25813" w:author="phuong vu" w:date="2018-11-30T22:36:00Z">
                  <w:rPr>
                    <w:del w:id="25814" w:author="phuong vu" w:date="2018-11-27T14:57:00Z"/>
                    <w:lang w:val="en-US"/>
                  </w:rPr>
                </w:rPrChange>
              </w:rPr>
              <w:pPrChange w:id="25815" w:author="phuong vu" w:date="2018-11-30T14:16:00Z">
                <w:pPr>
                  <w:spacing w:line="360" w:lineRule="auto"/>
                  <w:jc w:val="center"/>
                </w:pPr>
              </w:pPrChange>
            </w:pPr>
            <w:bookmarkStart w:id="25816" w:name="_Toc531102347"/>
            <w:bookmarkStart w:id="25817" w:name="_Toc531103295"/>
            <w:bookmarkStart w:id="25818" w:name="_Toc531359536"/>
            <w:bookmarkStart w:id="25819" w:name="_Toc531360517"/>
            <w:bookmarkStart w:id="25820" w:name="_Toc531381359"/>
            <w:bookmarkEnd w:id="25816"/>
            <w:bookmarkEnd w:id="25817"/>
            <w:bookmarkEnd w:id="25818"/>
            <w:bookmarkEnd w:id="25819"/>
            <w:bookmarkEnd w:id="25820"/>
          </w:p>
        </w:tc>
        <w:tc>
          <w:tcPr>
            <w:tcW w:w="1397" w:type="dxa"/>
          </w:tcPr>
          <w:p w14:paraId="38C47495" w14:textId="3552C567" w:rsidR="002175BE" w:rsidRPr="00920004" w:rsidDel="00AB715C" w:rsidRDefault="002175BE" w:rsidP="00BD0851">
            <w:pPr>
              <w:spacing w:before="240" w:line="0" w:lineRule="atLeast"/>
              <w:jc w:val="center"/>
              <w:rPr>
                <w:del w:id="25821" w:author="phuong vu" w:date="2018-11-27T14:57:00Z"/>
                <w:lang w:val="en-US"/>
                <w:rPrChange w:id="25822" w:author="phuong vu" w:date="2018-11-30T22:36:00Z">
                  <w:rPr>
                    <w:del w:id="25823" w:author="phuong vu" w:date="2018-11-27T14:57:00Z"/>
                    <w:lang w:val="en-US"/>
                  </w:rPr>
                </w:rPrChange>
              </w:rPr>
              <w:pPrChange w:id="25824" w:author="phuong vu" w:date="2018-11-30T14:16:00Z">
                <w:pPr>
                  <w:spacing w:line="360" w:lineRule="auto"/>
                  <w:jc w:val="center"/>
                </w:pPr>
              </w:pPrChange>
            </w:pPr>
            <w:bookmarkStart w:id="25825" w:name="_Toc531102348"/>
            <w:bookmarkStart w:id="25826" w:name="_Toc531103296"/>
            <w:bookmarkStart w:id="25827" w:name="_Toc531359537"/>
            <w:bookmarkStart w:id="25828" w:name="_Toc531360518"/>
            <w:bookmarkStart w:id="25829" w:name="_Toc531381360"/>
            <w:bookmarkEnd w:id="25825"/>
            <w:bookmarkEnd w:id="25826"/>
            <w:bookmarkEnd w:id="25827"/>
            <w:bookmarkEnd w:id="25828"/>
            <w:bookmarkEnd w:id="25829"/>
          </w:p>
        </w:tc>
        <w:tc>
          <w:tcPr>
            <w:tcW w:w="1406" w:type="dxa"/>
          </w:tcPr>
          <w:p w14:paraId="63B956B0" w14:textId="18B2A968" w:rsidR="002175BE" w:rsidRPr="00920004" w:rsidDel="00AB715C" w:rsidRDefault="002175BE" w:rsidP="00BD0851">
            <w:pPr>
              <w:spacing w:before="240" w:line="0" w:lineRule="atLeast"/>
              <w:jc w:val="center"/>
              <w:rPr>
                <w:del w:id="25830" w:author="phuong vu" w:date="2018-11-27T14:57:00Z"/>
                <w:lang w:val="en-US"/>
                <w:rPrChange w:id="25831" w:author="phuong vu" w:date="2018-11-30T22:36:00Z">
                  <w:rPr>
                    <w:del w:id="25832" w:author="phuong vu" w:date="2018-11-27T14:57:00Z"/>
                    <w:lang w:val="en-US"/>
                  </w:rPr>
                </w:rPrChange>
              </w:rPr>
              <w:pPrChange w:id="25833" w:author="phuong vu" w:date="2018-11-30T14:16:00Z">
                <w:pPr>
                  <w:jc w:val="center"/>
                </w:pPr>
              </w:pPrChange>
            </w:pPr>
            <w:del w:id="25834" w:author="phuong vu" w:date="2018-11-27T14:57:00Z">
              <w:r w:rsidRPr="00920004" w:rsidDel="00AB715C">
                <w:rPr>
                  <w:lang w:val="en-US"/>
                  <w:rPrChange w:id="25835" w:author="phuong vu" w:date="2018-11-30T22:36:00Z">
                    <w:rPr>
                      <w:lang w:val="en-US"/>
                    </w:rPr>
                  </w:rPrChange>
                </w:rPr>
                <w:delText>X</w:delText>
              </w:r>
              <w:bookmarkStart w:id="25836" w:name="_Toc531102349"/>
              <w:bookmarkStart w:id="25837" w:name="_Toc531103297"/>
              <w:bookmarkStart w:id="25838" w:name="_Toc531359538"/>
              <w:bookmarkStart w:id="25839" w:name="_Toc531360519"/>
              <w:bookmarkStart w:id="25840" w:name="_Toc531381361"/>
              <w:bookmarkEnd w:id="25836"/>
              <w:bookmarkEnd w:id="25837"/>
              <w:bookmarkEnd w:id="25838"/>
              <w:bookmarkEnd w:id="25839"/>
              <w:bookmarkEnd w:id="25840"/>
            </w:del>
          </w:p>
        </w:tc>
        <w:bookmarkStart w:id="25841" w:name="_Toc531102350"/>
        <w:bookmarkStart w:id="25842" w:name="_Toc531103298"/>
        <w:bookmarkStart w:id="25843" w:name="_Toc531359539"/>
        <w:bookmarkStart w:id="25844" w:name="_Toc531360520"/>
        <w:bookmarkStart w:id="25845" w:name="_Toc531381362"/>
        <w:bookmarkEnd w:id="25841"/>
        <w:bookmarkEnd w:id="25842"/>
        <w:bookmarkEnd w:id="25843"/>
        <w:bookmarkEnd w:id="25844"/>
        <w:bookmarkEnd w:id="25845"/>
      </w:tr>
      <w:tr w:rsidR="002175BE" w:rsidRPr="00920004" w:rsidDel="00AB715C" w14:paraId="7D24B1E5" w14:textId="2B5FEEFD" w:rsidTr="002175BE">
        <w:trPr>
          <w:del w:id="25846" w:author="phuong vu" w:date="2018-11-27T14:57:00Z"/>
        </w:trPr>
        <w:tc>
          <w:tcPr>
            <w:tcW w:w="797" w:type="dxa"/>
          </w:tcPr>
          <w:p w14:paraId="1AD16CFC" w14:textId="67767945" w:rsidR="002175BE" w:rsidRPr="00920004" w:rsidDel="00AB715C" w:rsidRDefault="002175BE" w:rsidP="00BD0851">
            <w:pPr>
              <w:spacing w:before="240" w:line="0" w:lineRule="atLeast"/>
              <w:jc w:val="center"/>
              <w:rPr>
                <w:del w:id="25847" w:author="phuong vu" w:date="2018-11-27T14:57:00Z"/>
                <w:lang w:val="en-US"/>
                <w:rPrChange w:id="25848" w:author="phuong vu" w:date="2018-11-30T22:36:00Z">
                  <w:rPr>
                    <w:del w:id="25849" w:author="phuong vu" w:date="2018-11-27T14:57:00Z"/>
                    <w:lang w:val="en-US"/>
                  </w:rPr>
                </w:rPrChange>
              </w:rPr>
              <w:pPrChange w:id="25850" w:author="phuong vu" w:date="2018-11-30T14:16:00Z">
                <w:pPr>
                  <w:spacing w:line="360" w:lineRule="auto"/>
                  <w:jc w:val="center"/>
                </w:pPr>
              </w:pPrChange>
            </w:pPr>
            <w:del w:id="25851" w:author="phuong vu" w:date="2018-11-27T14:57:00Z">
              <w:r w:rsidRPr="00920004" w:rsidDel="00AB715C">
                <w:rPr>
                  <w:lang w:val="en-US"/>
                  <w:rPrChange w:id="25852" w:author="phuong vu" w:date="2018-11-30T22:36:00Z">
                    <w:rPr>
                      <w:lang w:val="en-US"/>
                    </w:rPr>
                  </w:rPrChange>
                </w:rPr>
                <w:delText>5</w:delText>
              </w:r>
              <w:bookmarkStart w:id="25853" w:name="_Toc531102351"/>
              <w:bookmarkStart w:id="25854" w:name="_Toc531103299"/>
              <w:bookmarkStart w:id="25855" w:name="_Toc531359540"/>
              <w:bookmarkStart w:id="25856" w:name="_Toc531360521"/>
              <w:bookmarkStart w:id="25857" w:name="_Toc531381363"/>
              <w:bookmarkEnd w:id="25853"/>
              <w:bookmarkEnd w:id="25854"/>
              <w:bookmarkEnd w:id="25855"/>
              <w:bookmarkEnd w:id="25856"/>
              <w:bookmarkEnd w:id="25857"/>
            </w:del>
          </w:p>
        </w:tc>
        <w:tc>
          <w:tcPr>
            <w:tcW w:w="2368" w:type="dxa"/>
          </w:tcPr>
          <w:p w14:paraId="6F4EC3BB" w14:textId="62D31060" w:rsidR="002175BE" w:rsidRPr="00920004" w:rsidDel="00AB715C" w:rsidRDefault="002175BE" w:rsidP="00BD0851">
            <w:pPr>
              <w:spacing w:before="240" w:line="0" w:lineRule="atLeast"/>
              <w:rPr>
                <w:del w:id="25858" w:author="phuong vu" w:date="2018-11-27T14:57:00Z"/>
                <w:lang w:val="en-US"/>
                <w:rPrChange w:id="25859" w:author="phuong vu" w:date="2018-11-30T22:36:00Z">
                  <w:rPr>
                    <w:del w:id="25860" w:author="phuong vu" w:date="2018-11-27T14:57:00Z"/>
                    <w:lang w:val="en-US"/>
                  </w:rPr>
                </w:rPrChange>
              </w:rPr>
              <w:pPrChange w:id="25861" w:author="phuong vu" w:date="2018-11-30T14:16:00Z">
                <w:pPr>
                  <w:spacing w:line="360" w:lineRule="auto"/>
                </w:pPr>
              </w:pPrChange>
            </w:pPr>
            <w:del w:id="25862" w:author="phuong vu" w:date="2018-11-27T14:57:00Z">
              <w:r w:rsidRPr="00920004" w:rsidDel="00AB715C">
                <w:rPr>
                  <w:lang w:val="en-US"/>
                  <w:rPrChange w:id="25863" w:author="phuong vu" w:date="2018-11-30T22:36:00Z">
                    <w:rPr>
                      <w:lang w:val="en-US"/>
                    </w:rPr>
                  </w:rPrChange>
                </w:rPr>
                <w:delText>unit</w:delText>
              </w:r>
              <w:bookmarkStart w:id="25864" w:name="_Toc531102352"/>
              <w:bookmarkStart w:id="25865" w:name="_Toc531103300"/>
              <w:bookmarkStart w:id="25866" w:name="_Toc531359541"/>
              <w:bookmarkStart w:id="25867" w:name="_Toc531360522"/>
              <w:bookmarkStart w:id="25868" w:name="_Toc531381364"/>
              <w:bookmarkEnd w:id="25864"/>
              <w:bookmarkEnd w:id="25865"/>
              <w:bookmarkEnd w:id="25866"/>
              <w:bookmarkEnd w:id="25867"/>
              <w:bookmarkEnd w:id="25868"/>
            </w:del>
          </w:p>
        </w:tc>
        <w:tc>
          <w:tcPr>
            <w:tcW w:w="1414" w:type="dxa"/>
          </w:tcPr>
          <w:p w14:paraId="3BB7C203" w14:textId="562825E4" w:rsidR="002175BE" w:rsidRPr="00920004" w:rsidDel="00AB715C" w:rsidRDefault="002175BE" w:rsidP="00BD0851">
            <w:pPr>
              <w:spacing w:before="240" w:line="0" w:lineRule="atLeast"/>
              <w:jc w:val="center"/>
              <w:rPr>
                <w:del w:id="25869" w:author="phuong vu" w:date="2018-11-27T14:57:00Z"/>
                <w:lang w:val="en-US"/>
                <w:rPrChange w:id="25870" w:author="phuong vu" w:date="2018-11-30T22:36:00Z">
                  <w:rPr>
                    <w:del w:id="25871" w:author="phuong vu" w:date="2018-11-27T14:57:00Z"/>
                    <w:lang w:val="en-US"/>
                  </w:rPr>
                </w:rPrChange>
              </w:rPr>
              <w:pPrChange w:id="25872" w:author="phuong vu" w:date="2018-11-30T14:16:00Z">
                <w:pPr>
                  <w:spacing w:line="360" w:lineRule="auto"/>
                  <w:jc w:val="center"/>
                </w:pPr>
              </w:pPrChange>
            </w:pPr>
            <w:bookmarkStart w:id="25873" w:name="_Toc531102353"/>
            <w:bookmarkStart w:id="25874" w:name="_Toc531103301"/>
            <w:bookmarkStart w:id="25875" w:name="_Toc531359542"/>
            <w:bookmarkStart w:id="25876" w:name="_Toc531360523"/>
            <w:bookmarkStart w:id="25877" w:name="_Toc531381365"/>
            <w:bookmarkEnd w:id="25873"/>
            <w:bookmarkEnd w:id="25874"/>
            <w:bookmarkEnd w:id="25875"/>
            <w:bookmarkEnd w:id="25876"/>
            <w:bookmarkEnd w:id="25877"/>
          </w:p>
        </w:tc>
        <w:tc>
          <w:tcPr>
            <w:tcW w:w="1395" w:type="dxa"/>
          </w:tcPr>
          <w:p w14:paraId="139AC848" w14:textId="5D426EB3" w:rsidR="002175BE" w:rsidRPr="00920004" w:rsidDel="00AB715C" w:rsidRDefault="002175BE" w:rsidP="00BD0851">
            <w:pPr>
              <w:spacing w:before="240" w:line="0" w:lineRule="atLeast"/>
              <w:jc w:val="center"/>
              <w:rPr>
                <w:del w:id="25878" w:author="phuong vu" w:date="2018-11-27T14:57:00Z"/>
                <w:lang w:val="en-US"/>
                <w:rPrChange w:id="25879" w:author="phuong vu" w:date="2018-11-30T22:36:00Z">
                  <w:rPr>
                    <w:del w:id="25880" w:author="phuong vu" w:date="2018-11-27T14:57:00Z"/>
                    <w:lang w:val="en-US"/>
                  </w:rPr>
                </w:rPrChange>
              </w:rPr>
              <w:pPrChange w:id="25881" w:author="phuong vu" w:date="2018-11-30T14:16:00Z">
                <w:pPr>
                  <w:spacing w:line="360" w:lineRule="auto"/>
                  <w:jc w:val="center"/>
                </w:pPr>
              </w:pPrChange>
            </w:pPr>
            <w:bookmarkStart w:id="25882" w:name="_Toc531102354"/>
            <w:bookmarkStart w:id="25883" w:name="_Toc531103302"/>
            <w:bookmarkStart w:id="25884" w:name="_Toc531359543"/>
            <w:bookmarkStart w:id="25885" w:name="_Toc531360524"/>
            <w:bookmarkStart w:id="25886" w:name="_Toc531381366"/>
            <w:bookmarkEnd w:id="25882"/>
            <w:bookmarkEnd w:id="25883"/>
            <w:bookmarkEnd w:id="25884"/>
            <w:bookmarkEnd w:id="25885"/>
            <w:bookmarkEnd w:id="25886"/>
          </w:p>
        </w:tc>
        <w:tc>
          <w:tcPr>
            <w:tcW w:w="1397" w:type="dxa"/>
          </w:tcPr>
          <w:p w14:paraId="340227CE" w14:textId="589D9ED2" w:rsidR="002175BE" w:rsidRPr="00920004" w:rsidDel="00AB715C" w:rsidRDefault="002175BE" w:rsidP="00BD0851">
            <w:pPr>
              <w:spacing w:before="240" w:line="0" w:lineRule="atLeast"/>
              <w:jc w:val="center"/>
              <w:rPr>
                <w:del w:id="25887" w:author="phuong vu" w:date="2018-11-27T14:57:00Z"/>
                <w:lang w:val="en-US"/>
                <w:rPrChange w:id="25888" w:author="phuong vu" w:date="2018-11-30T22:36:00Z">
                  <w:rPr>
                    <w:del w:id="25889" w:author="phuong vu" w:date="2018-11-27T14:57:00Z"/>
                    <w:lang w:val="en-US"/>
                  </w:rPr>
                </w:rPrChange>
              </w:rPr>
              <w:pPrChange w:id="25890" w:author="phuong vu" w:date="2018-11-30T14:16:00Z">
                <w:pPr>
                  <w:spacing w:line="360" w:lineRule="auto"/>
                  <w:jc w:val="center"/>
                </w:pPr>
              </w:pPrChange>
            </w:pPr>
            <w:bookmarkStart w:id="25891" w:name="_Toc531102355"/>
            <w:bookmarkStart w:id="25892" w:name="_Toc531103303"/>
            <w:bookmarkStart w:id="25893" w:name="_Toc531359544"/>
            <w:bookmarkStart w:id="25894" w:name="_Toc531360525"/>
            <w:bookmarkStart w:id="25895" w:name="_Toc531381367"/>
            <w:bookmarkEnd w:id="25891"/>
            <w:bookmarkEnd w:id="25892"/>
            <w:bookmarkEnd w:id="25893"/>
            <w:bookmarkEnd w:id="25894"/>
            <w:bookmarkEnd w:id="25895"/>
          </w:p>
        </w:tc>
        <w:tc>
          <w:tcPr>
            <w:tcW w:w="1406" w:type="dxa"/>
          </w:tcPr>
          <w:p w14:paraId="51BDE5C6" w14:textId="619EFD15" w:rsidR="002175BE" w:rsidRPr="00920004" w:rsidDel="00AB715C" w:rsidRDefault="002175BE" w:rsidP="00BD0851">
            <w:pPr>
              <w:spacing w:before="240" w:line="0" w:lineRule="atLeast"/>
              <w:jc w:val="center"/>
              <w:rPr>
                <w:del w:id="25896" w:author="phuong vu" w:date="2018-11-27T14:57:00Z"/>
                <w:lang w:val="en-US"/>
                <w:rPrChange w:id="25897" w:author="phuong vu" w:date="2018-11-30T22:36:00Z">
                  <w:rPr>
                    <w:del w:id="25898" w:author="phuong vu" w:date="2018-11-27T14:57:00Z"/>
                    <w:lang w:val="en-US"/>
                  </w:rPr>
                </w:rPrChange>
              </w:rPr>
              <w:pPrChange w:id="25899" w:author="phuong vu" w:date="2018-11-30T14:16:00Z">
                <w:pPr>
                  <w:jc w:val="center"/>
                </w:pPr>
              </w:pPrChange>
            </w:pPr>
            <w:del w:id="25900" w:author="phuong vu" w:date="2018-11-27T14:57:00Z">
              <w:r w:rsidRPr="00920004" w:rsidDel="00AB715C">
                <w:rPr>
                  <w:lang w:val="en-US"/>
                  <w:rPrChange w:id="25901" w:author="phuong vu" w:date="2018-11-30T22:36:00Z">
                    <w:rPr>
                      <w:lang w:val="en-US"/>
                    </w:rPr>
                  </w:rPrChange>
                </w:rPr>
                <w:delText>X</w:delText>
              </w:r>
              <w:bookmarkStart w:id="25902" w:name="_Toc531102356"/>
              <w:bookmarkStart w:id="25903" w:name="_Toc531103304"/>
              <w:bookmarkStart w:id="25904" w:name="_Toc531359545"/>
              <w:bookmarkStart w:id="25905" w:name="_Toc531360526"/>
              <w:bookmarkStart w:id="25906" w:name="_Toc531381368"/>
              <w:bookmarkEnd w:id="25902"/>
              <w:bookmarkEnd w:id="25903"/>
              <w:bookmarkEnd w:id="25904"/>
              <w:bookmarkEnd w:id="25905"/>
              <w:bookmarkEnd w:id="25906"/>
            </w:del>
          </w:p>
        </w:tc>
        <w:bookmarkStart w:id="25907" w:name="_Toc531102357"/>
        <w:bookmarkStart w:id="25908" w:name="_Toc531103305"/>
        <w:bookmarkStart w:id="25909" w:name="_Toc531359546"/>
        <w:bookmarkStart w:id="25910" w:name="_Toc531360527"/>
        <w:bookmarkStart w:id="25911" w:name="_Toc531381369"/>
        <w:bookmarkEnd w:id="25907"/>
        <w:bookmarkEnd w:id="25908"/>
        <w:bookmarkEnd w:id="25909"/>
        <w:bookmarkEnd w:id="25910"/>
        <w:bookmarkEnd w:id="25911"/>
      </w:tr>
      <w:tr w:rsidR="002175BE" w:rsidRPr="00920004" w:rsidDel="00AB715C" w14:paraId="406780E5" w14:textId="78FF79CC" w:rsidTr="002175BE">
        <w:trPr>
          <w:del w:id="25912" w:author="phuong vu" w:date="2018-11-27T14:57:00Z"/>
        </w:trPr>
        <w:tc>
          <w:tcPr>
            <w:tcW w:w="797" w:type="dxa"/>
          </w:tcPr>
          <w:p w14:paraId="114EEFE1" w14:textId="7638A794" w:rsidR="002175BE" w:rsidRPr="00920004" w:rsidDel="00AB715C" w:rsidRDefault="002175BE" w:rsidP="00BD0851">
            <w:pPr>
              <w:spacing w:before="240" w:line="0" w:lineRule="atLeast"/>
              <w:jc w:val="center"/>
              <w:rPr>
                <w:del w:id="25913" w:author="phuong vu" w:date="2018-11-27T14:57:00Z"/>
                <w:lang w:val="en-US"/>
                <w:rPrChange w:id="25914" w:author="phuong vu" w:date="2018-11-30T22:36:00Z">
                  <w:rPr>
                    <w:del w:id="25915" w:author="phuong vu" w:date="2018-11-27T14:57:00Z"/>
                    <w:lang w:val="en-US"/>
                  </w:rPr>
                </w:rPrChange>
              </w:rPr>
              <w:pPrChange w:id="25916" w:author="phuong vu" w:date="2018-11-30T14:16:00Z">
                <w:pPr>
                  <w:spacing w:line="360" w:lineRule="auto"/>
                  <w:jc w:val="center"/>
                </w:pPr>
              </w:pPrChange>
            </w:pPr>
            <w:del w:id="25917" w:author="phuong vu" w:date="2018-11-27T14:57:00Z">
              <w:r w:rsidRPr="00920004" w:rsidDel="00AB715C">
                <w:rPr>
                  <w:lang w:val="en-US"/>
                  <w:rPrChange w:id="25918" w:author="phuong vu" w:date="2018-11-30T22:36:00Z">
                    <w:rPr>
                      <w:lang w:val="en-US"/>
                    </w:rPr>
                  </w:rPrChange>
                </w:rPr>
                <w:delText>6</w:delText>
              </w:r>
              <w:bookmarkStart w:id="25919" w:name="_Toc531102358"/>
              <w:bookmarkStart w:id="25920" w:name="_Toc531103306"/>
              <w:bookmarkStart w:id="25921" w:name="_Toc531359547"/>
              <w:bookmarkStart w:id="25922" w:name="_Toc531360528"/>
              <w:bookmarkStart w:id="25923" w:name="_Toc531381370"/>
              <w:bookmarkEnd w:id="25919"/>
              <w:bookmarkEnd w:id="25920"/>
              <w:bookmarkEnd w:id="25921"/>
              <w:bookmarkEnd w:id="25922"/>
              <w:bookmarkEnd w:id="25923"/>
            </w:del>
          </w:p>
        </w:tc>
        <w:tc>
          <w:tcPr>
            <w:tcW w:w="2368" w:type="dxa"/>
          </w:tcPr>
          <w:p w14:paraId="1C553659" w14:textId="6BD291D7" w:rsidR="002175BE" w:rsidRPr="00920004" w:rsidDel="00AB715C" w:rsidRDefault="002175BE" w:rsidP="00BD0851">
            <w:pPr>
              <w:spacing w:before="240" w:line="0" w:lineRule="atLeast"/>
              <w:rPr>
                <w:del w:id="25924" w:author="phuong vu" w:date="2018-11-27T14:57:00Z"/>
                <w:lang w:val="en-US"/>
                <w:rPrChange w:id="25925" w:author="phuong vu" w:date="2018-11-30T22:36:00Z">
                  <w:rPr>
                    <w:del w:id="25926" w:author="phuong vu" w:date="2018-11-27T14:57:00Z"/>
                    <w:lang w:val="en-US"/>
                  </w:rPr>
                </w:rPrChange>
              </w:rPr>
              <w:pPrChange w:id="25927" w:author="phuong vu" w:date="2018-11-30T14:16:00Z">
                <w:pPr>
                  <w:spacing w:line="360" w:lineRule="auto"/>
                </w:pPr>
              </w:pPrChange>
            </w:pPr>
            <w:del w:id="25928" w:author="phuong vu" w:date="2018-11-27T14:57:00Z">
              <w:r w:rsidRPr="00920004" w:rsidDel="00AB715C">
                <w:rPr>
                  <w:lang w:val="en-US"/>
                  <w:rPrChange w:id="25929" w:author="phuong vu" w:date="2018-11-30T22:36:00Z">
                    <w:rPr>
                      <w:lang w:val="en-US"/>
                    </w:rPr>
                  </w:rPrChange>
                </w:rPr>
                <w:delText>product</w:delText>
              </w:r>
              <w:bookmarkStart w:id="25930" w:name="_Toc531102359"/>
              <w:bookmarkStart w:id="25931" w:name="_Toc531103307"/>
              <w:bookmarkStart w:id="25932" w:name="_Toc531359548"/>
              <w:bookmarkStart w:id="25933" w:name="_Toc531360529"/>
              <w:bookmarkStart w:id="25934" w:name="_Toc531381371"/>
              <w:bookmarkEnd w:id="25930"/>
              <w:bookmarkEnd w:id="25931"/>
              <w:bookmarkEnd w:id="25932"/>
              <w:bookmarkEnd w:id="25933"/>
              <w:bookmarkEnd w:id="25934"/>
            </w:del>
          </w:p>
        </w:tc>
        <w:tc>
          <w:tcPr>
            <w:tcW w:w="1414" w:type="dxa"/>
          </w:tcPr>
          <w:p w14:paraId="0C12C33C" w14:textId="0831E8E8" w:rsidR="002175BE" w:rsidRPr="00920004" w:rsidDel="00AB715C" w:rsidRDefault="002175BE" w:rsidP="00BD0851">
            <w:pPr>
              <w:spacing w:before="240" w:line="0" w:lineRule="atLeast"/>
              <w:jc w:val="center"/>
              <w:rPr>
                <w:del w:id="25935" w:author="phuong vu" w:date="2018-11-27T14:57:00Z"/>
                <w:lang w:val="en-US"/>
                <w:rPrChange w:id="25936" w:author="phuong vu" w:date="2018-11-30T22:36:00Z">
                  <w:rPr>
                    <w:del w:id="25937" w:author="phuong vu" w:date="2018-11-27T14:57:00Z"/>
                    <w:lang w:val="en-US"/>
                  </w:rPr>
                </w:rPrChange>
              </w:rPr>
              <w:pPrChange w:id="25938" w:author="phuong vu" w:date="2018-11-30T14:16:00Z">
                <w:pPr>
                  <w:spacing w:line="360" w:lineRule="auto"/>
                  <w:jc w:val="center"/>
                </w:pPr>
              </w:pPrChange>
            </w:pPr>
            <w:bookmarkStart w:id="25939" w:name="_Toc531102360"/>
            <w:bookmarkStart w:id="25940" w:name="_Toc531103308"/>
            <w:bookmarkStart w:id="25941" w:name="_Toc531359549"/>
            <w:bookmarkStart w:id="25942" w:name="_Toc531360530"/>
            <w:bookmarkStart w:id="25943" w:name="_Toc531381372"/>
            <w:bookmarkEnd w:id="25939"/>
            <w:bookmarkEnd w:id="25940"/>
            <w:bookmarkEnd w:id="25941"/>
            <w:bookmarkEnd w:id="25942"/>
            <w:bookmarkEnd w:id="25943"/>
          </w:p>
        </w:tc>
        <w:tc>
          <w:tcPr>
            <w:tcW w:w="1395" w:type="dxa"/>
          </w:tcPr>
          <w:p w14:paraId="46D8928A" w14:textId="7DC0D33C" w:rsidR="002175BE" w:rsidRPr="00920004" w:rsidDel="00AB715C" w:rsidRDefault="002175BE" w:rsidP="00BD0851">
            <w:pPr>
              <w:spacing w:before="240" w:line="0" w:lineRule="atLeast"/>
              <w:jc w:val="center"/>
              <w:rPr>
                <w:del w:id="25944" w:author="phuong vu" w:date="2018-11-27T14:57:00Z"/>
                <w:lang w:val="en-US"/>
                <w:rPrChange w:id="25945" w:author="phuong vu" w:date="2018-11-30T22:36:00Z">
                  <w:rPr>
                    <w:del w:id="25946" w:author="phuong vu" w:date="2018-11-27T14:57:00Z"/>
                    <w:lang w:val="en-US"/>
                  </w:rPr>
                </w:rPrChange>
              </w:rPr>
              <w:pPrChange w:id="25947" w:author="phuong vu" w:date="2018-11-30T14:16:00Z">
                <w:pPr>
                  <w:spacing w:line="360" w:lineRule="auto"/>
                  <w:jc w:val="center"/>
                </w:pPr>
              </w:pPrChange>
            </w:pPr>
            <w:bookmarkStart w:id="25948" w:name="_Toc531102361"/>
            <w:bookmarkStart w:id="25949" w:name="_Toc531103309"/>
            <w:bookmarkStart w:id="25950" w:name="_Toc531359550"/>
            <w:bookmarkStart w:id="25951" w:name="_Toc531360531"/>
            <w:bookmarkStart w:id="25952" w:name="_Toc531381373"/>
            <w:bookmarkEnd w:id="25948"/>
            <w:bookmarkEnd w:id="25949"/>
            <w:bookmarkEnd w:id="25950"/>
            <w:bookmarkEnd w:id="25951"/>
            <w:bookmarkEnd w:id="25952"/>
          </w:p>
        </w:tc>
        <w:tc>
          <w:tcPr>
            <w:tcW w:w="1397" w:type="dxa"/>
          </w:tcPr>
          <w:p w14:paraId="7D7A8561" w14:textId="6974A586" w:rsidR="002175BE" w:rsidRPr="00920004" w:rsidDel="00AB715C" w:rsidRDefault="002175BE" w:rsidP="00BD0851">
            <w:pPr>
              <w:spacing w:before="240" w:line="0" w:lineRule="atLeast"/>
              <w:jc w:val="center"/>
              <w:rPr>
                <w:del w:id="25953" w:author="phuong vu" w:date="2018-11-27T14:57:00Z"/>
                <w:lang w:val="en-US"/>
                <w:rPrChange w:id="25954" w:author="phuong vu" w:date="2018-11-30T22:36:00Z">
                  <w:rPr>
                    <w:del w:id="25955" w:author="phuong vu" w:date="2018-11-27T14:57:00Z"/>
                    <w:lang w:val="en-US"/>
                  </w:rPr>
                </w:rPrChange>
              </w:rPr>
              <w:pPrChange w:id="25956" w:author="phuong vu" w:date="2018-11-30T14:16:00Z">
                <w:pPr>
                  <w:spacing w:line="360" w:lineRule="auto"/>
                  <w:jc w:val="center"/>
                </w:pPr>
              </w:pPrChange>
            </w:pPr>
            <w:bookmarkStart w:id="25957" w:name="_Toc531102362"/>
            <w:bookmarkStart w:id="25958" w:name="_Toc531103310"/>
            <w:bookmarkStart w:id="25959" w:name="_Toc531359551"/>
            <w:bookmarkStart w:id="25960" w:name="_Toc531360532"/>
            <w:bookmarkStart w:id="25961" w:name="_Toc531381374"/>
            <w:bookmarkEnd w:id="25957"/>
            <w:bookmarkEnd w:id="25958"/>
            <w:bookmarkEnd w:id="25959"/>
            <w:bookmarkEnd w:id="25960"/>
            <w:bookmarkEnd w:id="25961"/>
          </w:p>
        </w:tc>
        <w:tc>
          <w:tcPr>
            <w:tcW w:w="1406" w:type="dxa"/>
          </w:tcPr>
          <w:p w14:paraId="605BE4DB" w14:textId="5F2DBED9" w:rsidR="002175BE" w:rsidRPr="00920004" w:rsidDel="00AB715C" w:rsidRDefault="002175BE" w:rsidP="00BD0851">
            <w:pPr>
              <w:spacing w:before="240" w:line="0" w:lineRule="atLeast"/>
              <w:jc w:val="center"/>
              <w:rPr>
                <w:del w:id="25962" w:author="phuong vu" w:date="2018-11-27T14:57:00Z"/>
                <w:lang w:val="en-US"/>
                <w:rPrChange w:id="25963" w:author="phuong vu" w:date="2018-11-30T22:36:00Z">
                  <w:rPr>
                    <w:del w:id="25964" w:author="phuong vu" w:date="2018-11-27T14:57:00Z"/>
                    <w:lang w:val="en-US"/>
                  </w:rPr>
                </w:rPrChange>
              </w:rPr>
              <w:pPrChange w:id="25965" w:author="phuong vu" w:date="2018-11-30T14:16:00Z">
                <w:pPr>
                  <w:jc w:val="center"/>
                </w:pPr>
              </w:pPrChange>
            </w:pPr>
            <w:del w:id="25966" w:author="phuong vu" w:date="2018-11-27T14:57:00Z">
              <w:r w:rsidRPr="00920004" w:rsidDel="00AB715C">
                <w:rPr>
                  <w:lang w:val="en-US"/>
                  <w:rPrChange w:id="25967" w:author="phuong vu" w:date="2018-11-30T22:36:00Z">
                    <w:rPr>
                      <w:lang w:val="en-US"/>
                    </w:rPr>
                  </w:rPrChange>
                </w:rPr>
                <w:delText>X</w:delText>
              </w:r>
              <w:bookmarkStart w:id="25968" w:name="_Toc531102363"/>
              <w:bookmarkStart w:id="25969" w:name="_Toc531103311"/>
              <w:bookmarkStart w:id="25970" w:name="_Toc531359552"/>
              <w:bookmarkStart w:id="25971" w:name="_Toc531360533"/>
              <w:bookmarkStart w:id="25972" w:name="_Toc531381375"/>
              <w:bookmarkEnd w:id="25968"/>
              <w:bookmarkEnd w:id="25969"/>
              <w:bookmarkEnd w:id="25970"/>
              <w:bookmarkEnd w:id="25971"/>
              <w:bookmarkEnd w:id="25972"/>
            </w:del>
          </w:p>
        </w:tc>
        <w:bookmarkStart w:id="25973" w:name="_Toc531102364"/>
        <w:bookmarkStart w:id="25974" w:name="_Toc531103312"/>
        <w:bookmarkStart w:id="25975" w:name="_Toc531359553"/>
        <w:bookmarkStart w:id="25976" w:name="_Toc531360534"/>
        <w:bookmarkStart w:id="25977" w:name="_Toc531381376"/>
        <w:bookmarkEnd w:id="25973"/>
        <w:bookmarkEnd w:id="25974"/>
        <w:bookmarkEnd w:id="25975"/>
        <w:bookmarkEnd w:id="25976"/>
        <w:bookmarkEnd w:id="25977"/>
      </w:tr>
      <w:tr w:rsidR="002175BE" w:rsidRPr="00920004" w:rsidDel="00AB715C" w14:paraId="3F9BBE31" w14:textId="6EC39437" w:rsidTr="002175BE">
        <w:trPr>
          <w:del w:id="25978" w:author="phuong vu" w:date="2018-11-27T14:57:00Z"/>
        </w:trPr>
        <w:tc>
          <w:tcPr>
            <w:tcW w:w="797" w:type="dxa"/>
          </w:tcPr>
          <w:p w14:paraId="64601FCD" w14:textId="55923916" w:rsidR="002175BE" w:rsidRPr="00920004" w:rsidDel="00AB715C" w:rsidRDefault="002175BE" w:rsidP="00BD0851">
            <w:pPr>
              <w:spacing w:before="240" w:line="0" w:lineRule="atLeast"/>
              <w:jc w:val="center"/>
              <w:rPr>
                <w:del w:id="25979" w:author="phuong vu" w:date="2018-11-27T14:57:00Z"/>
                <w:lang w:val="en-US"/>
                <w:rPrChange w:id="25980" w:author="phuong vu" w:date="2018-11-30T22:36:00Z">
                  <w:rPr>
                    <w:del w:id="25981" w:author="phuong vu" w:date="2018-11-27T14:57:00Z"/>
                    <w:lang w:val="en-US"/>
                  </w:rPr>
                </w:rPrChange>
              </w:rPr>
              <w:pPrChange w:id="25982" w:author="phuong vu" w:date="2018-11-30T14:16:00Z">
                <w:pPr>
                  <w:spacing w:line="360" w:lineRule="auto"/>
                  <w:jc w:val="center"/>
                </w:pPr>
              </w:pPrChange>
            </w:pPr>
            <w:del w:id="25983" w:author="phuong vu" w:date="2018-11-27T14:57:00Z">
              <w:r w:rsidRPr="00920004" w:rsidDel="00AB715C">
                <w:rPr>
                  <w:lang w:val="en-US"/>
                  <w:rPrChange w:id="25984" w:author="phuong vu" w:date="2018-11-30T22:36:00Z">
                    <w:rPr>
                      <w:lang w:val="en-US"/>
                    </w:rPr>
                  </w:rPrChange>
                </w:rPr>
                <w:delText>7</w:delText>
              </w:r>
              <w:bookmarkStart w:id="25985" w:name="_Toc531102365"/>
              <w:bookmarkStart w:id="25986" w:name="_Toc531103313"/>
              <w:bookmarkStart w:id="25987" w:name="_Toc531359554"/>
              <w:bookmarkStart w:id="25988" w:name="_Toc531360535"/>
              <w:bookmarkStart w:id="25989" w:name="_Toc531381377"/>
              <w:bookmarkEnd w:id="25985"/>
              <w:bookmarkEnd w:id="25986"/>
              <w:bookmarkEnd w:id="25987"/>
              <w:bookmarkEnd w:id="25988"/>
              <w:bookmarkEnd w:id="25989"/>
            </w:del>
          </w:p>
        </w:tc>
        <w:tc>
          <w:tcPr>
            <w:tcW w:w="2368" w:type="dxa"/>
          </w:tcPr>
          <w:p w14:paraId="56B0E139" w14:textId="0306D10D" w:rsidR="002175BE" w:rsidRPr="00920004" w:rsidDel="00AB715C" w:rsidRDefault="002175BE" w:rsidP="00BD0851">
            <w:pPr>
              <w:spacing w:before="240" w:line="0" w:lineRule="atLeast"/>
              <w:rPr>
                <w:del w:id="25990" w:author="phuong vu" w:date="2018-11-27T14:57:00Z"/>
                <w:lang w:val="en-US"/>
                <w:rPrChange w:id="25991" w:author="phuong vu" w:date="2018-11-30T22:36:00Z">
                  <w:rPr>
                    <w:del w:id="25992" w:author="phuong vu" w:date="2018-11-27T14:57:00Z"/>
                    <w:lang w:val="en-US"/>
                  </w:rPr>
                </w:rPrChange>
              </w:rPr>
              <w:pPrChange w:id="25993" w:author="phuong vu" w:date="2018-11-30T14:16:00Z">
                <w:pPr>
                  <w:spacing w:line="360" w:lineRule="auto"/>
                </w:pPr>
              </w:pPrChange>
            </w:pPr>
            <w:del w:id="25994" w:author="phuong vu" w:date="2018-11-27T14:57:00Z">
              <w:r w:rsidRPr="00920004" w:rsidDel="00AB715C">
                <w:rPr>
                  <w:lang w:val="en-US"/>
                  <w:rPrChange w:id="25995" w:author="phuong vu" w:date="2018-11-30T22:36:00Z">
                    <w:rPr>
                      <w:lang w:val="en-US"/>
                    </w:rPr>
                  </w:rPrChange>
                </w:rPr>
                <w:delText>product_type</w:delText>
              </w:r>
              <w:bookmarkStart w:id="25996" w:name="_Toc531102366"/>
              <w:bookmarkStart w:id="25997" w:name="_Toc531103314"/>
              <w:bookmarkStart w:id="25998" w:name="_Toc531359555"/>
              <w:bookmarkStart w:id="25999" w:name="_Toc531360536"/>
              <w:bookmarkStart w:id="26000" w:name="_Toc531381378"/>
              <w:bookmarkEnd w:id="25996"/>
              <w:bookmarkEnd w:id="25997"/>
              <w:bookmarkEnd w:id="25998"/>
              <w:bookmarkEnd w:id="25999"/>
              <w:bookmarkEnd w:id="26000"/>
            </w:del>
          </w:p>
        </w:tc>
        <w:tc>
          <w:tcPr>
            <w:tcW w:w="1414" w:type="dxa"/>
          </w:tcPr>
          <w:p w14:paraId="5ABD3B2C" w14:textId="378E95BF" w:rsidR="002175BE" w:rsidRPr="00920004" w:rsidDel="00AB715C" w:rsidRDefault="002175BE" w:rsidP="00BD0851">
            <w:pPr>
              <w:spacing w:before="240" w:line="0" w:lineRule="atLeast"/>
              <w:jc w:val="center"/>
              <w:rPr>
                <w:del w:id="26001" w:author="phuong vu" w:date="2018-11-27T14:57:00Z"/>
                <w:lang w:val="en-US"/>
                <w:rPrChange w:id="26002" w:author="phuong vu" w:date="2018-11-30T22:36:00Z">
                  <w:rPr>
                    <w:del w:id="26003" w:author="phuong vu" w:date="2018-11-27T14:57:00Z"/>
                    <w:lang w:val="en-US"/>
                  </w:rPr>
                </w:rPrChange>
              </w:rPr>
              <w:pPrChange w:id="26004" w:author="phuong vu" w:date="2018-11-30T14:16:00Z">
                <w:pPr>
                  <w:spacing w:line="360" w:lineRule="auto"/>
                  <w:jc w:val="center"/>
                </w:pPr>
              </w:pPrChange>
            </w:pPr>
            <w:bookmarkStart w:id="26005" w:name="_Toc531102367"/>
            <w:bookmarkStart w:id="26006" w:name="_Toc531103315"/>
            <w:bookmarkStart w:id="26007" w:name="_Toc531359556"/>
            <w:bookmarkStart w:id="26008" w:name="_Toc531360537"/>
            <w:bookmarkStart w:id="26009" w:name="_Toc531381379"/>
            <w:bookmarkEnd w:id="26005"/>
            <w:bookmarkEnd w:id="26006"/>
            <w:bookmarkEnd w:id="26007"/>
            <w:bookmarkEnd w:id="26008"/>
            <w:bookmarkEnd w:id="26009"/>
          </w:p>
        </w:tc>
        <w:tc>
          <w:tcPr>
            <w:tcW w:w="1395" w:type="dxa"/>
          </w:tcPr>
          <w:p w14:paraId="2893DD4E" w14:textId="741398CD" w:rsidR="002175BE" w:rsidRPr="00920004" w:rsidDel="00AB715C" w:rsidRDefault="002175BE" w:rsidP="00BD0851">
            <w:pPr>
              <w:spacing w:before="240" w:line="0" w:lineRule="atLeast"/>
              <w:jc w:val="center"/>
              <w:rPr>
                <w:del w:id="26010" w:author="phuong vu" w:date="2018-11-27T14:57:00Z"/>
                <w:lang w:val="en-US"/>
                <w:rPrChange w:id="26011" w:author="phuong vu" w:date="2018-11-30T22:36:00Z">
                  <w:rPr>
                    <w:del w:id="26012" w:author="phuong vu" w:date="2018-11-27T14:57:00Z"/>
                    <w:lang w:val="en-US"/>
                  </w:rPr>
                </w:rPrChange>
              </w:rPr>
              <w:pPrChange w:id="26013" w:author="phuong vu" w:date="2018-11-30T14:16:00Z">
                <w:pPr>
                  <w:spacing w:line="360" w:lineRule="auto"/>
                  <w:jc w:val="center"/>
                </w:pPr>
              </w:pPrChange>
            </w:pPr>
            <w:bookmarkStart w:id="26014" w:name="_Toc531102368"/>
            <w:bookmarkStart w:id="26015" w:name="_Toc531103316"/>
            <w:bookmarkStart w:id="26016" w:name="_Toc531359557"/>
            <w:bookmarkStart w:id="26017" w:name="_Toc531360538"/>
            <w:bookmarkStart w:id="26018" w:name="_Toc531381380"/>
            <w:bookmarkEnd w:id="26014"/>
            <w:bookmarkEnd w:id="26015"/>
            <w:bookmarkEnd w:id="26016"/>
            <w:bookmarkEnd w:id="26017"/>
            <w:bookmarkEnd w:id="26018"/>
          </w:p>
        </w:tc>
        <w:tc>
          <w:tcPr>
            <w:tcW w:w="1397" w:type="dxa"/>
          </w:tcPr>
          <w:p w14:paraId="4B9DB667" w14:textId="2ED9EE34" w:rsidR="002175BE" w:rsidRPr="00920004" w:rsidDel="00AB715C" w:rsidRDefault="002175BE" w:rsidP="00BD0851">
            <w:pPr>
              <w:spacing w:before="240" w:line="0" w:lineRule="atLeast"/>
              <w:jc w:val="center"/>
              <w:rPr>
                <w:del w:id="26019" w:author="phuong vu" w:date="2018-11-27T14:57:00Z"/>
                <w:lang w:val="en-US"/>
                <w:rPrChange w:id="26020" w:author="phuong vu" w:date="2018-11-30T22:36:00Z">
                  <w:rPr>
                    <w:del w:id="26021" w:author="phuong vu" w:date="2018-11-27T14:57:00Z"/>
                    <w:lang w:val="en-US"/>
                  </w:rPr>
                </w:rPrChange>
              </w:rPr>
              <w:pPrChange w:id="26022" w:author="phuong vu" w:date="2018-11-30T14:16:00Z">
                <w:pPr>
                  <w:spacing w:line="360" w:lineRule="auto"/>
                  <w:jc w:val="center"/>
                </w:pPr>
              </w:pPrChange>
            </w:pPr>
            <w:bookmarkStart w:id="26023" w:name="_Toc531102369"/>
            <w:bookmarkStart w:id="26024" w:name="_Toc531103317"/>
            <w:bookmarkStart w:id="26025" w:name="_Toc531359558"/>
            <w:bookmarkStart w:id="26026" w:name="_Toc531360539"/>
            <w:bookmarkStart w:id="26027" w:name="_Toc531381381"/>
            <w:bookmarkEnd w:id="26023"/>
            <w:bookmarkEnd w:id="26024"/>
            <w:bookmarkEnd w:id="26025"/>
            <w:bookmarkEnd w:id="26026"/>
            <w:bookmarkEnd w:id="26027"/>
          </w:p>
        </w:tc>
        <w:tc>
          <w:tcPr>
            <w:tcW w:w="1406" w:type="dxa"/>
          </w:tcPr>
          <w:p w14:paraId="7C6B68AD" w14:textId="40A7570E" w:rsidR="002175BE" w:rsidRPr="00920004" w:rsidDel="00AB715C" w:rsidRDefault="002175BE" w:rsidP="00BD0851">
            <w:pPr>
              <w:spacing w:before="240" w:line="0" w:lineRule="atLeast"/>
              <w:jc w:val="center"/>
              <w:rPr>
                <w:del w:id="26028" w:author="phuong vu" w:date="2018-11-27T14:57:00Z"/>
                <w:lang w:val="en-US"/>
                <w:rPrChange w:id="26029" w:author="phuong vu" w:date="2018-11-30T22:36:00Z">
                  <w:rPr>
                    <w:del w:id="26030" w:author="phuong vu" w:date="2018-11-27T14:57:00Z"/>
                    <w:lang w:val="en-US"/>
                  </w:rPr>
                </w:rPrChange>
              </w:rPr>
              <w:pPrChange w:id="26031" w:author="phuong vu" w:date="2018-11-30T14:16:00Z">
                <w:pPr>
                  <w:jc w:val="center"/>
                </w:pPr>
              </w:pPrChange>
            </w:pPr>
            <w:del w:id="26032" w:author="phuong vu" w:date="2018-11-27T14:57:00Z">
              <w:r w:rsidRPr="00920004" w:rsidDel="00AB715C">
                <w:rPr>
                  <w:lang w:val="en-US"/>
                  <w:rPrChange w:id="26033" w:author="phuong vu" w:date="2018-11-30T22:36:00Z">
                    <w:rPr>
                      <w:lang w:val="en-US"/>
                    </w:rPr>
                  </w:rPrChange>
                </w:rPr>
                <w:delText>X</w:delText>
              </w:r>
              <w:bookmarkStart w:id="26034" w:name="_Toc531102370"/>
              <w:bookmarkStart w:id="26035" w:name="_Toc531103318"/>
              <w:bookmarkStart w:id="26036" w:name="_Toc531359559"/>
              <w:bookmarkStart w:id="26037" w:name="_Toc531360540"/>
              <w:bookmarkStart w:id="26038" w:name="_Toc531381382"/>
              <w:bookmarkEnd w:id="26034"/>
              <w:bookmarkEnd w:id="26035"/>
              <w:bookmarkEnd w:id="26036"/>
              <w:bookmarkEnd w:id="26037"/>
              <w:bookmarkEnd w:id="26038"/>
            </w:del>
          </w:p>
        </w:tc>
        <w:bookmarkStart w:id="26039" w:name="_Toc531102371"/>
        <w:bookmarkStart w:id="26040" w:name="_Toc531103319"/>
        <w:bookmarkStart w:id="26041" w:name="_Toc531359560"/>
        <w:bookmarkStart w:id="26042" w:name="_Toc531360541"/>
        <w:bookmarkStart w:id="26043" w:name="_Toc531381383"/>
        <w:bookmarkEnd w:id="26039"/>
        <w:bookmarkEnd w:id="26040"/>
        <w:bookmarkEnd w:id="26041"/>
        <w:bookmarkEnd w:id="26042"/>
        <w:bookmarkEnd w:id="26043"/>
      </w:tr>
      <w:tr w:rsidR="002175BE" w:rsidRPr="00920004" w:rsidDel="00AB715C" w14:paraId="11A050F6" w14:textId="7041BB0F" w:rsidTr="002175BE">
        <w:trPr>
          <w:del w:id="26044" w:author="phuong vu" w:date="2018-11-27T14:57:00Z"/>
        </w:trPr>
        <w:tc>
          <w:tcPr>
            <w:tcW w:w="797" w:type="dxa"/>
          </w:tcPr>
          <w:p w14:paraId="30641208" w14:textId="6114B3EB" w:rsidR="002175BE" w:rsidRPr="00920004" w:rsidDel="00AB715C" w:rsidRDefault="002175BE" w:rsidP="00BD0851">
            <w:pPr>
              <w:spacing w:before="240" w:line="0" w:lineRule="atLeast"/>
              <w:jc w:val="center"/>
              <w:rPr>
                <w:del w:id="26045" w:author="phuong vu" w:date="2018-11-27T14:57:00Z"/>
                <w:lang w:val="en-US"/>
                <w:rPrChange w:id="26046" w:author="phuong vu" w:date="2018-11-30T22:36:00Z">
                  <w:rPr>
                    <w:del w:id="26047" w:author="phuong vu" w:date="2018-11-27T14:57:00Z"/>
                    <w:lang w:val="en-US"/>
                  </w:rPr>
                </w:rPrChange>
              </w:rPr>
              <w:pPrChange w:id="26048" w:author="phuong vu" w:date="2018-11-30T14:16:00Z">
                <w:pPr>
                  <w:spacing w:line="360" w:lineRule="auto"/>
                  <w:jc w:val="center"/>
                </w:pPr>
              </w:pPrChange>
            </w:pPr>
            <w:del w:id="26049" w:author="phuong vu" w:date="2018-11-27T14:57:00Z">
              <w:r w:rsidRPr="00920004" w:rsidDel="00AB715C">
                <w:rPr>
                  <w:lang w:val="en-US"/>
                  <w:rPrChange w:id="26050" w:author="phuong vu" w:date="2018-11-30T22:36:00Z">
                    <w:rPr>
                      <w:lang w:val="en-US"/>
                    </w:rPr>
                  </w:rPrChange>
                </w:rPr>
                <w:delText>8</w:delText>
              </w:r>
              <w:bookmarkStart w:id="26051" w:name="_Toc531102372"/>
              <w:bookmarkStart w:id="26052" w:name="_Toc531103320"/>
              <w:bookmarkStart w:id="26053" w:name="_Toc531359561"/>
              <w:bookmarkStart w:id="26054" w:name="_Toc531360542"/>
              <w:bookmarkStart w:id="26055" w:name="_Toc531381384"/>
              <w:bookmarkEnd w:id="26051"/>
              <w:bookmarkEnd w:id="26052"/>
              <w:bookmarkEnd w:id="26053"/>
              <w:bookmarkEnd w:id="26054"/>
              <w:bookmarkEnd w:id="26055"/>
            </w:del>
          </w:p>
        </w:tc>
        <w:tc>
          <w:tcPr>
            <w:tcW w:w="2368" w:type="dxa"/>
          </w:tcPr>
          <w:p w14:paraId="0A148B6F" w14:textId="318906F7" w:rsidR="002175BE" w:rsidRPr="00920004" w:rsidDel="00AB715C" w:rsidRDefault="002175BE" w:rsidP="00BD0851">
            <w:pPr>
              <w:spacing w:before="240" w:line="0" w:lineRule="atLeast"/>
              <w:rPr>
                <w:del w:id="26056" w:author="phuong vu" w:date="2018-11-27T14:57:00Z"/>
                <w:lang w:val="en-US"/>
                <w:rPrChange w:id="26057" w:author="phuong vu" w:date="2018-11-30T22:36:00Z">
                  <w:rPr>
                    <w:del w:id="26058" w:author="phuong vu" w:date="2018-11-27T14:57:00Z"/>
                    <w:lang w:val="en-US"/>
                  </w:rPr>
                </w:rPrChange>
              </w:rPr>
              <w:pPrChange w:id="26059" w:author="phuong vu" w:date="2018-11-30T14:16:00Z">
                <w:pPr>
                  <w:spacing w:line="360" w:lineRule="auto"/>
                </w:pPr>
              </w:pPrChange>
            </w:pPr>
            <w:del w:id="26060" w:author="phuong vu" w:date="2018-11-27T14:57:00Z">
              <w:r w:rsidRPr="00920004" w:rsidDel="00AB715C">
                <w:rPr>
                  <w:lang w:val="en-US"/>
                  <w:rPrChange w:id="26061" w:author="phuong vu" w:date="2018-11-30T22:36:00Z">
                    <w:rPr>
                      <w:lang w:val="en-US"/>
                    </w:rPr>
                  </w:rPrChange>
                </w:rPr>
                <w:delText>unit_price</w:delText>
              </w:r>
              <w:bookmarkStart w:id="26062" w:name="_Toc531102373"/>
              <w:bookmarkStart w:id="26063" w:name="_Toc531103321"/>
              <w:bookmarkStart w:id="26064" w:name="_Toc531359562"/>
              <w:bookmarkStart w:id="26065" w:name="_Toc531360543"/>
              <w:bookmarkStart w:id="26066" w:name="_Toc531381385"/>
              <w:bookmarkEnd w:id="26062"/>
              <w:bookmarkEnd w:id="26063"/>
              <w:bookmarkEnd w:id="26064"/>
              <w:bookmarkEnd w:id="26065"/>
              <w:bookmarkEnd w:id="26066"/>
            </w:del>
          </w:p>
        </w:tc>
        <w:tc>
          <w:tcPr>
            <w:tcW w:w="1414" w:type="dxa"/>
          </w:tcPr>
          <w:p w14:paraId="5135E296" w14:textId="70DCFA09" w:rsidR="002175BE" w:rsidRPr="00920004" w:rsidDel="00AB715C" w:rsidRDefault="002175BE" w:rsidP="00BD0851">
            <w:pPr>
              <w:spacing w:before="240" w:line="0" w:lineRule="atLeast"/>
              <w:jc w:val="center"/>
              <w:rPr>
                <w:del w:id="26067" w:author="phuong vu" w:date="2018-11-27T14:57:00Z"/>
                <w:lang w:val="en-US"/>
                <w:rPrChange w:id="26068" w:author="phuong vu" w:date="2018-11-30T22:36:00Z">
                  <w:rPr>
                    <w:del w:id="26069" w:author="phuong vu" w:date="2018-11-27T14:57:00Z"/>
                    <w:lang w:val="en-US"/>
                  </w:rPr>
                </w:rPrChange>
              </w:rPr>
              <w:pPrChange w:id="26070" w:author="phuong vu" w:date="2018-11-30T14:16:00Z">
                <w:pPr>
                  <w:spacing w:line="360" w:lineRule="auto"/>
                  <w:jc w:val="center"/>
                </w:pPr>
              </w:pPrChange>
            </w:pPr>
            <w:bookmarkStart w:id="26071" w:name="_Toc531102374"/>
            <w:bookmarkStart w:id="26072" w:name="_Toc531103322"/>
            <w:bookmarkStart w:id="26073" w:name="_Toc531359563"/>
            <w:bookmarkStart w:id="26074" w:name="_Toc531360544"/>
            <w:bookmarkStart w:id="26075" w:name="_Toc531381386"/>
            <w:bookmarkEnd w:id="26071"/>
            <w:bookmarkEnd w:id="26072"/>
            <w:bookmarkEnd w:id="26073"/>
            <w:bookmarkEnd w:id="26074"/>
            <w:bookmarkEnd w:id="26075"/>
          </w:p>
        </w:tc>
        <w:tc>
          <w:tcPr>
            <w:tcW w:w="1395" w:type="dxa"/>
          </w:tcPr>
          <w:p w14:paraId="1B42765A" w14:textId="68710FF9" w:rsidR="002175BE" w:rsidRPr="00920004" w:rsidDel="00AB715C" w:rsidRDefault="002175BE" w:rsidP="00BD0851">
            <w:pPr>
              <w:spacing w:before="240" w:line="0" w:lineRule="atLeast"/>
              <w:jc w:val="center"/>
              <w:rPr>
                <w:del w:id="26076" w:author="phuong vu" w:date="2018-11-27T14:57:00Z"/>
                <w:lang w:val="en-US"/>
                <w:rPrChange w:id="26077" w:author="phuong vu" w:date="2018-11-30T22:36:00Z">
                  <w:rPr>
                    <w:del w:id="26078" w:author="phuong vu" w:date="2018-11-27T14:57:00Z"/>
                    <w:lang w:val="en-US"/>
                  </w:rPr>
                </w:rPrChange>
              </w:rPr>
              <w:pPrChange w:id="26079" w:author="phuong vu" w:date="2018-11-30T14:16:00Z">
                <w:pPr>
                  <w:spacing w:line="360" w:lineRule="auto"/>
                  <w:jc w:val="center"/>
                </w:pPr>
              </w:pPrChange>
            </w:pPr>
            <w:bookmarkStart w:id="26080" w:name="_Toc531102375"/>
            <w:bookmarkStart w:id="26081" w:name="_Toc531103323"/>
            <w:bookmarkStart w:id="26082" w:name="_Toc531359564"/>
            <w:bookmarkStart w:id="26083" w:name="_Toc531360545"/>
            <w:bookmarkStart w:id="26084" w:name="_Toc531381387"/>
            <w:bookmarkEnd w:id="26080"/>
            <w:bookmarkEnd w:id="26081"/>
            <w:bookmarkEnd w:id="26082"/>
            <w:bookmarkEnd w:id="26083"/>
            <w:bookmarkEnd w:id="26084"/>
          </w:p>
        </w:tc>
        <w:tc>
          <w:tcPr>
            <w:tcW w:w="1397" w:type="dxa"/>
          </w:tcPr>
          <w:p w14:paraId="5FC316B6" w14:textId="547EA217" w:rsidR="002175BE" w:rsidRPr="00920004" w:rsidDel="00AB715C" w:rsidRDefault="002175BE" w:rsidP="00BD0851">
            <w:pPr>
              <w:spacing w:before="240" w:line="0" w:lineRule="atLeast"/>
              <w:jc w:val="center"/>
              <w:rPr>
                <w:del w:id="26085" w:author="phuong vu" w:date="2018-11-27T14:57:00Z"/>
                <w:lang w:val="en-US"/>
                <w:rPrChange w:id="26086" w:author="phuong vu" w:date="2018-11-30T22:36:00Z">
                  <w:rPr>
                    <w:del w:id="26087" w:author="phuong vu" w:date="2018-11-27T14:57:00Z"/>
                    <w:lang w:val="en-US"/>
                  </w:rPr>
                </w:rPrChange>
              </w:rPr>
              <w:pPrChange w:id="26088" w:author="phuong vu" w:date="2018-11-30T14:16:00Z">
                <w:pPr>
                  <w:spacing w:line="360" w:lineRule="auto"/>
                  <w:jc w:val="center"/>
                </w:pPr>
              </w:pPrChange>
            </w:pPr>
            <w:bookmarkStart w:id="26089" w:name="_Toc531102376"/>
            <w:bookmarkStart w:id="26090" w:name="_Toc531103324"/>
            <w:bookmarkStart w:id="26091" w:name="_Toc531359565"/>
            <w:bookmarkStart w:id="26092" w:name="_Toc531360546"/>
            <w:bookmarkStart w:id="26093" w:name="_Toc531381388"/>
            <w:bookmarkEnd w:id="26089"/>
            <w:bookmarkEnd w:id="26090"/>
            <w:bookmarkEnd w:id="26091"/>
            <w:bookmarkEnd w:id="26092"/>
            <w:bookmarkEnd w:id="26093"/>
          </w:p>
        </w:tc>
        <w:tc>
          <w:tcPr>
            <w:tcW w:w="1406" w:type="dxa"/>
          </w:tcPr>
          <w:p w14:paraId="5A4B30E9" w14:textId="10ADA28D" w:rsidR="002175BE" w:rsidRPr="00920004" w:rsidDel="00AB715C" w:rsidRDefault="002175BE" w:rsidP="00BD0851">
            <w:pPr>
              <w:spacing w:before="240" w:line="0" w:lineRule="atLeast"/>
              <w:jc w:val="center"/>
              <w:rPr>
                <w:del w:id="26094" w:author="phuong vu" w:date="2018-11-27T14:57:00Z"/>
                <w:lang w:val="en-US"/>
                <w:rPrChange w:id="26095" w:author="phuong vu" w:date="2018-11-30T22:36:00Z">
                  <w:rPr>
                    <w:del w:id="26096" w:author="phuong vu" w:date="2018-11-27T14:57:00Z"/>
                    <w:lang w:val="en-US"/>
                  </w:rPr>
                </w:rPrChange>
              </w:rPr>
              <w:pPrChange w:id="26097" w:author="phuong vu" w:date="2018-11-30T14:16:00Z">
                <w:pPr>
                  <w:jc w:val="center"/>
                </w:pPr>
              </w:pPrChange>
            </w:pPr>
            <w:del w:id="26098" w:author="phuong vu" w:date="2018-11-27T14:57:00Z">
              <w:r w:rsidRPr="00920004" w:rsidDel="00AB715C">
                <w:rPr>
                  <w:lang w:val="en-US"/>
                  <w:rPrChange w:id="26099" w:author="phuong vu" w:date="2018-11-30T22:36:00Z">
                    <w:rPr>
                      <w:lang w:val="en-US"/>
                    </w:rPr>
                  </w:rPrChange>
                </w:rPr>
                <w:delText>X</w:delText>
              </w:r>
              <w:bookmarkStart w:id="26100" w:name="_Toc531102377"/>
              <w:bookmarkStart w:id="26101" w:name="_Toc531103325"/>
              <w:bookmarkStart w:id="26102" w:name="_Toc531359566"/>
              <w:bookmarkStart w:id="26103" w:name="_Toc531360547"/>
              <w:bookmarkStart w:id="26104" w:name="_Toc531381389"/>
              <w:bookmarkEnd w:id="26100"/>
              <w:bookmarkEnd w:id="26101"/>
              <w:bookmarkEnd w:id="26102"/>
              <w:bookmarkEnd w:id="26103"/>
              <w:bookmarkEnd w:id="26104"/>
            </w:del>
          </w:p>
        </w:tc>
        <w:bookmarkStart w:id="26105" w:name="_Toc531102378"/>
        <w:bookmarkStart w:id="26106" w:name="_Toc531103326"/>
        <w:bookmarkStart w:id="26107" w:name="_Toc531359567"/>
        <w:bookmarkStart w:id="26108" w:name="_Toc531360548"/>
        <w:bookmarkStart w:id="26109" w:name="_Toc531381390"/>
        <w:bookmarkEnd w:id="26105"/>
        <w:bookmarkEnd w:id="26106"/>
        <w:bookmarkEnd w:id="26107"/>
        <w:bookmarkEnd w:id="26108"/>
        <w:bookmarkEnd w:id="26109"/>
      </w:tr>
      <w:tr w:rsidR="002175BE" w:rsidRPr="00920004" w:rsidDel="00AB715C" w14:paraId="5AD07FC4" w14:textId="4C25360F" w:rsidTr="002175BE">
        <w:trPr>
          <w:del w:id="26110" w:author="phuong vu" w:date="2018-11-27T14:57:00Z"/>
        </w:trPr>
        <w:tc>
          <w:tcPr>
            <w:tcW w:w="797" w:type="dxa"/>
          </w:tcPr>
          <w:p w14:paraId="1CFA2CF7" w14:textId="61501E73" w:rsidR="002175BE" w:rsidRPr="00920004" w:rsidDel="00AB715C" w:rsidRDefault="002175BE" w:rsidP="00BD0851">
            <w:pPr>
              <w:spacing w:before="240" w:line="0" w:lineRule="atLeast"/>
              <w:jc w:val="center"/>
              <w:rPr>
                <w:del w:id="26111" w:author="phuong vu" w:date="2018-11-27T14:57:00Z"/>
                <w:lang w:val="en-US"/>
                <w:rPrChange w:id="26112" w:author="phuong vu" w:date="2018-11-30T22:36:00Z">
                  <w:rPr>
                    <w:del w:id="26113" w:author="phuong vu" w:date="2018-11-27T14:57:00Z"/>
                    <w:lang w:val="en-US"/>
                  </w:rPr>
                </w:rPrChange>
              </w:rPr>
              <w:pPrChange w:id="26114" w:author="phuong vu" w:date="2018-11-30T14:16:00Z">
                <w:pPr>
                  <w:spacing w:line="360" w:lineRule="auto"/>
                  <w:jc w:val="center"/>
                </w:pPr>
              </w:pPrChange>
            </w:pPr>
            <w:del w:id="26115" w:author="phuong vu" w:date="2018-11-27T14:57:00Z">
              <w:r w:rsidRPr="00920004" w:rsidDel="00AB715C">
                <w:rPr>
                  <w:lang w:val="en-US"/>
                  <w:rPrChange w:id="26116" w:author="phuong vu" w:date="2018-11-30T22:36:00Z">
                    <w:rPr>
                      <w:lang w:val="en-US"/>
                    </w:rPr>
                  </w:rPrChange>
                </w:rPr>
                <w:delText>9</w:delText>
              </w:r>
              <w:bookmarkStart w:id="26117" w:name="_Toc531102379"/>
              <w:bookmarkStart w:id="26118" w:name="_Toc531103327"/>
              <w:bookmarkStart w:id="26119" w:name="_Toc531359568"/>
              <w:bookmarkStart w:id="26120" w:name="_Toc531360549"/>
              <w:bookmarkStart w:id="26121" w:name="_Toc531381391"/>
              <w:bookmarkEnd w:id="26117"/>
              <w:bookmarkEnd w:id="26118"/>
              <w:bookmarkEnd w:id="26119"/>
              <w:bookmarkEnd w:id="26120"/>
              <w:bookmarkEnd w:id="26121"/>
            </w:del>
          </w:p>
        </w:tc>
        <w:tc>
          <w:tcPr>
            <w:tcW w:w="2368" w:type="dxa"/>
          </w:tcPr>
          <w:p w14:paraId="449BC377" w14:textId="5F0F2D9C" w:rsidR="002175BE" w:rsidRPr="00920004" w:rsidDel="00AB715C" w:rsidRDefault="002175BE" w:rsidP="00BD0851">
            <w:pPr>
              <w:spacing w:before="240" w:line="0" w:lineRule="atLeast"/>
              <w:rPr>
                <w:del w:id="26122" w:author="phuong vu" w:date="2018-11-27T14:57:00Z"/>
                <w:lang w:val="en-US"/>
                <w:rPrChange w:id="26123" w:author="phuong vu" w:date="2018-11-30T22:36:00Z">
                  <w:rPr>
                    <w:del w:id="26124" w:author="phuong vu" w:date="2018-11-27T14:57:00Z"/>
                    <w:lang w:val="en-US"/>
                  </w:rPr>
                </w:rPrChange>
              </w:rPr>
              <w:pPrChange w:id="26125" w:author="phuong vu" w:date="2018-11-30T14:16:00Z">
                <w:pPr>
                  <w:spacing w:line="360" w:lineRule="auto"/>
                </w:pPr>
              </w:pPrChange>
            </w:pPr>
            <w:del w:id="26126" w:author="phuong vu" w:date="2018-11-27T14:57:00Z">
              <w:r w:rsidRPr="00920004" w:rsidDel="00AB715C">
                <w:rPr>
                  <w:lang w:val="en-US"/>
                  <w:rPrChange w:id="26127" w:author="phuong vu" w:date="2018-11-30T22:36:00Z">
                    <w:rPr>
                      <w:lang w:val="en-US"/>
                    </w:rPr>
                  </w:rPrChange>
                </w:rPr>
                <w:delText>time_schedule</w:delText>
              </w:r>
              <w:bookmarkStart w:id="26128" w:name="_Toc531102380"/>
              <w:bookmarkStart w:id="26129" w:name="_Toc531103328"/>
              <w:bookmarkStart w:id="26130" w:name="_Toc531359569"/>
              <w:bookmarkStart w:id="26131" w:name="_Toc531360550"/>
              <w:bookmarkStart w:id="26132" w:name="_Toc531381392"/>
              <w:bookmarkEnd w:id="26128"/>
              <w:bookmarkEnd w:id="26129"/>
              <w:bookmarkEnd w:id="26130"/>
              <w:bookmarkEnd w:id="26131"/>
              <w:bookmarkEnd w:id="26132"/>
            </w:del>
          </w:p>
        </w:tc>
        <w:tc>
          <w:tcPr>
            <w:tcW w:w="1414" w:type="dxa"/>
          </w:tcPr>
          <w:p w14:paraId="26A68DDD" w14:textId="6455947C" w:rsidR="002175BE" w:rsidRPr="00920004" w:rsidDel="00AB715C" w:rsidRDefault="002175BE" w:rsidP="00BD0851">
            <w:pPr>
              <w:spacing w:before="240" w:line="0" w:lineRule="atLeast"/>
              <w:jc w:val="center"/>
              <w:rPr>
                <w:del w:id="26133" w:author="phuong vu" w:date="2018-11-27T14:57:00Z"/>
                <w:lang w:val="en-US"/>
                <w:rPrChange w:id="26134" w:author="phuong vu" w:date="2018-11-30T22:36:00Z">
                  <w:rPr>
                    <w:del w:id="26135" w:author="phuong vu" w:date="2018-11-27T14:57:00Z"/>
                    <w:lang w:val="en-US"/>
                  </w:rPr>
                </w:rPrChange>
              </w:rPr>
              <w:pPrChange w:id="26136" w:author="phuong vu" w:date="2018-11-30T14:16:00Z">
                <w:pPr>
                  <w:spacing w:line="360" w:lineRule="auto"/>
                  <w:jc w:val="center"/>
                </w:pPr>
              </w:pPrChange>
            </w:pPr>
            <w:bookmarkStart w:id="26137" w:name="_Toc531102381"/>
            <w:bookmarkStart w:id="26138" w:name="_Toc531103329"/>
            <w:bookmarkStart w:id="26139" w:name="_Toc531359570"/>
            <w:bookmarkStart w:id="26140" w:name="_Toc531360551"/>
            <w:bookmarkStart w:id="26141" w:name="_Toc531381393"/>
            <w:bookmarkEnd w:id="26137"/>
            <w:bookmarkEnd w:id="26138"/>
            <w:bookmarkEnd w:id="26139"/>
            <w:bookmarkEnd w:id="26140"/>
            <w:bookmarkEnd w:id="26141"/>
          </w:p>
        </w:tc>
        <w:tc>
          <w:tcPr>
            <w:tcW w:w="1395" w:type="dxa"/>
          </w:tcPr>
          <w:p w14:paraId="5E9D24C2" w14:textId="422E3895" w:rsidR="002175BE" w:rsidRPr="00920004" w:rsidDel="00AB715C" w:rsidRDefault="002175BE" w:rsidP="00BD0851">
            <w:pPr>
              <w:spacing w:before="240" w:line="0" w:lineRule="atLeast"/>
              <w:jc w:val="center"/>
              <w:rPr>
                <w:del w:id="26142" w:author="phuong vu" w:date="2018-11-27T14:57:00Z"/>
                <w:lang w:val="en-US"/>
                <w:rPrChange w:id="26143" w:author="phuong vu" w:date="2018-11-30T22:36:00Z">
                  <w:rPr>
                    <w:del w:id="26144" w:author="phuong vu" w:date="2018-11-27T14:57:00Z"/>
                    <w:lang w:val="en-US"/>
                  </w:rPr>
                </w:rPrChange>
              </w:rPr>
              <w:pPrChange w:id="26145" w:author="phuong vu" w:date="2018-11-30T14:16:00Z">
                <w:pPr>
                  <w:spacing w:line="360" w:lineRule="auto"/>
                  <w:jc w:val="center"/>
                </w:pPr>
              </w:pPrChange>
            </w:pPr>
            <w:bookmarkStart w:id="26146" w:name="_Toc531102382"/>
            <w:bookmarkStart w:id="26147" w:name="_Toc531103330"/>
            <w:bookmarkStart w:id="26148" w:name="_Toc531359571"/>
            <w:bookmarkStart w:id="26149" w:name="_Toc531360552"/>
            <w:bookmarkStart w:id="26150" w:name="_Toc531381394"/>
            <w:bookmarkEnd w:id="26146"/>
            <w:bookmarkEnd w:id="26147"/>
            <w:bookmarkEnd w:id="26148"/>
            <w:bookmarkEnd w:id="26149"/>
            <w:bookmarkEnd w:id="26150"/>
          </w:p>
        </w:tc>
        <w:tc>
          <w:tcPr>
            <w:tcW w:w="1397" w:type="dxa"/>
          </w:tcPr>
          <w:p w14:paraId="4D981FA3" w14:textId="023D7650" w:rsidR="002175BE" w:rsidRPr="00920004" w:rsidDel="00AB715C" w:rsidRDefault="002175BE" w:rsidP="00BD0851">
            <w:pPr>
              <w:spacing w:before="240" w:line="0" w:lineRule="atLeast"/>
              <w:jc w:val="center"/>
              <w:rPr>
                <w:del w:id="26151" w:author="phuong vu" w:date="2018-11-27T14:57:00Z"/>
                <w:lang w:val="en-US"/>
                <w:rPrChange w:id="26152" w:author="phuong vu" w:date="2018-11-30T22:36:00Z">
                  <w:rPr>
                    <w:del w:id="26153" w:author="phuong vu" w:date="2018-11-27T14:57:00Z"/>
                    <w:lang w:val="en-US"/>
                  </w:rPr>
                </w:rPrChange>
              </w:rPr>
              <w:pPrChange w:id="26154" w:author="phuong vu" w:date="2018-11-30T14:16:00Z">
                <w:pPr>
                  <w:spacing w:line="360" w:lineRule="auto"/>
                  <w:jc w:val="center"/>
                </w:pPr>
              </w:pPrChange>
            </w:pPr>
            <w:bookmarkStart w:id="26155" w:name="_Toc531102383"/>
            <w:bookmarkStart w:id="26156" w:name="_Toc531103331"/>
            <w:bookmarkStart w:id="26157" w:name="_Toc531359572"/>
            <w:bookmarkStart w:id="26158" w:name="_Toc531360553"/>
            <w:bookmarkStart w:id="26159" w:name="_Toc531381395"/>
            <w:bookmarkEnd w:id="26155"/>
            <w:bookmarkEnd w:id="26156"/>
            <w:bookmarkEnd w:id="26157"/>
            <w:bookmarkEnd w:id="26158"/>
            <w:bookmarkEnd w:id="26159"/>
          </w:p>
        </w:tc>
        <w:tc>
          <w:tcPr>
            <w:tcW w:w="1406" w:type="dxa"/>
          </w:tcPr>
          <w:p w14:paraId="60027F0A" w14:textId="48966172" w:rsidR="002175BE" w:rsidRPr="00920004" w:rsidDel="00AB715C" w:rsidRDefault="002175BE" w:rsidP="00BD0851">
            <w:pPr>
              <w:spacing w:before="240" w:line="0" w:lineRule="atLeast"/>
              <w:jc w:val="center"/>
              <w:rPr>
                <w:del w:id="26160" w:author="phuong vu" w:date="2018-11-27T14:57:00Z"/>
                <w:lang w:val="en-US"/>
                <w:rPrChange w:id="26161" w:author="phuong vu" w:date="2018-11-30T22:36:00Z">
                  <w:rPr>
                    <w:del w:id="26162" w:author="phuong vu" w:date="2018-11-27T14:57:00Z"/>
                    <w:lang w:val="en-US"/>
                  </w:rPr>
                </w:rPrChange>
              </w:rPr>
              <w:pPrChange w:id="26163" w:author="phuong vu" w:date="2018-11-30T14:16:00Z">
                <w:pPr>
                  <w:jc w:val="center"/>
                </w:pPr>
              </w:pPrChange>
            </w:pPr>
            <w:del w:id="26164" w:author="phuong vu" w:date="2018-11-27T14:57:00Z">
              <w:r w:rsidRPr="00920004" w:rsidDel="00AB715C">
                <w:rPr>
                  <w:lang w:val="en-US"/>
                  <w:rPrChange w:id="26165" w:author="phuong vu" w:date="2018-11-30T22:36:00Z">
                    <w:rPr>
                      <w:lang w:val="en-US"/>
                    </w:rPr>
                  </w:rPrChange>
                </w:rPr>
                <w:delText>X</w:delText>
              </w:r>
              <w:bookmarkStart w:id="26166" w:name="_Toc531102384"/>
              <w:bookmarkStart w:id="26167" w:name="_Toc531103332"/>
              <w:bookmarkStart w:id="26168" w:name="_Toc531359573"/>
              <w:bookmarkStart w:id="26169" w:name="_Toc531360554"/>
              <w:bookmarkStart w:id="26170" w:name="_Toc531381396"/>
              <w:bookmarkEnd w:id="26166"/>
              <w:bookmarkEnd w:id="26167"/>
              <w:bookmarkEnd w:id="26168"/>
              <w:bookmarkEnd w:id="26169"/>
              <w:bookmarkEnd w:id="26170"/>
            </w:del>
          </w:p>
        </w:tc>
        <w:bookmarkStart w:id="26171" w:name="_Toc531102385"/>
        <w:bookmarkStart w:id="26172" w:name="_Toc531103333"/>
        <w:bookmarkStart w:id="26173" w:name="_Toc531359574"/>
        <w:bookmarkStart w:id="26174" w:name="_Toc531360555"/>
        <w:bookmarkStart w:id="26175" w:name="_Toc531381397"/>
        <w:bookmarkEnd w:id="26171"/>
        <w:bookmarkEnd w:id="26172"/>
        <w:bookmarkEnd w:id="26173"/>
        <w:bookmarkEnd w:id="26174"/>
        <w:bookmarkEnd w:id="26175"/>
      </w:tr>
      <w:tr w:rsidR="002175BE" w:rsidRPr="00920004" w:rsidDel="00AB715C" w14:paraId="42D0DEAC" w14:textId="2B69D880" w:rsidTr="002175BE">
        <w:trPr>
          <w:del w:id="26176" w:author="phuong vu" w:date="2018-11-27T14:57:00Z"/>
        </w:trPr>
        <w:tc>
          <w:tcPr>
            <w:tcW w:w="797" w:type="dxa"/>
          </w:tcPr>
          <w:p w14:paraId="21D9B315" w14:textId="3A6D9766" w:rsidR="002175BE" w:rsidRPr="00920004" w:rsidDel="00AB715C" w:rsidRDefault="002175BE" w:rsidP="00BD0851">
            <w:pPr>
              <w:spacing w:before="240" w:line="0" w:lineRule="atLeast"/>
              <w:jc w:val="center"/>
              <w:rPr>
                <w:del w:id="26177" w:author="phuong vu" w:date="2018-11-27T14:57:00Z"/>
                <w:lang w:val="en-US"/>
                <w:rPrChange w:id="26178" w:author="phuong vu" w:date="2018-11-30T22:36:00Z">
                  <w:rPr>
                    <w:del w:id="26179" w:author="phuong vu" w:date="2018-11-27T14:57:00Z"/>
                    <w:lang w:val="en-US"/>
                  </w:rPr>
                </w:rPrChange>
              </w:rPr>
              <w:pPrChange w:id="26180" w:author="phuong vu" w:date="2018-11-30T14:16:00Z">
                <w:pPr>
                  <w:spacing w:line="360" w:lineRule="auto"/>
                  <w:jc w:val="center"/>
                </w:pPr>
              </w:pPrChange>
            </w:pPr>
            <w:del w:id="26181" w:author="phuong vu" w:date="2018-11-27T14:57:00Z">
              <w:r w:rsidRPr="00920004" w:rsidDel="00AB715C">
                <w:rPr>
                  <w:lang w:val="en-US"/>
                  <w:rPrChange w:id="26182" w:author="phuong vu" w:date="2018-11-30T22:36:00Z">
                    <w:rPr>
                      <w:lang w:val="en-US"/>
                    </w:rPr>
                  </w:rPrChange>
                </w:rPr>
                <w:delText>10</w:delText>
              </w:r>
              <w:bookmarkStart w:id="26183" w:name="_Toc531102386"/>
              <w:bookmarkStart w:id="26184" w:name="_Toc531103334"/>
              <w:bookmarkStart w:id="26185" w:name="_Toc531359575"/>
              <w:bookmarkStart w:id="26186" w:name="_Toc531360556"/>
              <w:bookmarkStart w:id="26187" w:name="_Toc531381398"/>
              <w:bookmarkEnd w:id="26183"/>
              <w:bookmarkEnd w:id="26184"/>
              <w:bookmarkEnd w:id="26185"/>
              <w:bookmarkEnd w:id="26186"/>
              <w:bookmarkEnd w:id="26187"/>
            </w:del>
          </w:p>
        </w:tc>
        <w:tc>
          <w:tcPr>
            <w:tcW w:w="2368" w:type="dxa"/>
          </w:tcPr>
          <w:p w14:paraId="37B7EE0B" w14:textId="1259131C" w:rsidR="002175BE" w:rsidRPr="00920004" w:rsidDel="00AB715C" w:rsidRDefault="002175BE" w:rsidP="00BD0851">
            <w:pPr>
              <w:spacing w:before="240" w:line="0" w:lineRule="atLeast"/>
              <w:rPr>
                <w:del w:id="26188" w:author="phuong vu" w:date="2018-11-27T14:57:00Z"/>
                <w:lang w:val="en-US"/>
                <w:rPrChange w:id="26189" w:author="phuong vu" w:date="2018-11-30T22:36:00Z">
                  <w:rPr>
                    <w:del w:id="26190" w:author="phuong vu" w:date="2018-11-27T14:57:00Z"/>
                    <w:lang w:val="en-US"/>
                  </w:rPr>
                </w:rPrChange>
              </w:rPr>
              <w:pPrChange w:id="26191" w:author="phuong vu" w:date="2018-11-30T14:16:00Z">
                <w:pPr>
                  <w:spacing w:line="360" w:lineRule="auto"/>
                </w:pPr>
              </w:pPrChange>
            </w:pPr>
            <w:del w:id="26192" w:author="phuong vu" w:date="2018-11-27T14:57:00Z">
              <w:r w:rsidRPr="00920004" w:rsidDel="00AB715C">
                <w:rPr>
                  <w:lang w:val="en-US"/>
                  <w:rPrChange w:id="26193" w:author="phuong vu" w:date="2018-11-30T22:36:00Z">
                    <w:rPr>
                      <w:lang w:val="en-US"/>
                    </w:rPr>
                  </w:rPrChange>
                </w:rPr>
                <w:delText>branch</w:delText>
              </w:r>
              <w:bookmarkStart w:id="26194" w:name="_Toc531102387"/>
              <w:bookmarkStart w:id="26195" w:name="_Toc531103335"/>
              <w:bookmarkStart w:id="26196" w:name="_Toc531359576"/>
              <w:bookmarkStart w:id="26197" w:name="_Toc531360557"/>
              <w:bookmarkStart w:id="26198" w:name="_Toc531381399"/>
              <w:bookmarkEnd w:id="26194"/>
              <w:bookmarkEnd w:id="26195"/>
              <w:bookmarkEnd w:id="26196"/>
              <w:bookmarkEnd w:id="26197"/>
              <w:bookmarkEnd w:id="26198"/>
            </w:del>
          </w:p>
        </w:tc>
        <w:tc>
          <w:tcPr>
            <w:tcW w:w="1414" w:type="dxa"/>
          </w:tcPr>
          <w:p w14:paraId="2633E56D" w14:textId="7E3ECCCB" w:rsidR="002175BE" w:rsidRPr="00920004" w:rsidDel="00AB715C" w:rsidRDefault="002175BE" w:rsidP="00BD0851">
            <w:pPr>
              <w:spacing w:before="240" w:line="0" w:lineRule="atLeast"/>
              <w:jc w:val="center"/>
              <w:rPr>
                <w:del w:id="26199" w:author="phuong vu" w:date="2018-11-27T14:57:00Z"/>
                <w:lang w:val="en-US"/>
                <w:rPrChange w:id="26200" w:author="phuong vu" w:date="2018-11-30T22:36:00Z">
                  <w:rPr>
                    <w:del w:id="26201" w:author="phuong vu" w:date="2018-11-27T14:57:00Z"/>
                    <w:lang w:val="en-US"/>
                  </w:rPr>
                </w:rPrChange>
              </w:rPr>
              <w:pPrChange w:id="26202" w:author="phuong vu" w:date="2018-11-30T14:16:00Z">
                <w:pPr>
                  <w:spacing w:line="360" w:lineRule="auto"/>
                  <w:jc w:val="center"/>
                </w:pPr>
              </w:pPrChange>
            </w:pPr>
            <w:bookmarkStart w:id="26203" w:name="_Toc531102388"/>
            <w:bookmarkStart w:id="26204" w:name="_Toc531103336"/>
            <w:bookmarkStart w:id="26205" w:name="_Toc531359577"/>
            <w:bookmarkStart w:id="26206" w:name="_Toc531360558"/>
            <w:bookmarkStart w:id="26207" w:name="_Toc531381400"/>
            <w:bookmarkEnd w:id="26203"/>
            <w:bookmarkEnd w:id="26204"/>
            <w:bookmarkEnd w:id="26205"/>
            <w:bookmarkEnd w:id="26206"/>
            <w:bookmarkEnd w:id="26207"/>
          </w:p>
        </w:tc>
        <w:tc>
          <w:tcPr>
            <w:tcW w:w="1395" w:type="dxa"/>
          </w:tcPr>
          <w:p w14:paraId="2FF560BD" w14:textId="4A438DB8" w:rsidR="002175BE" w:rsidRPr="00920004" w:rsidDel="00AB715C" w:rsidRDefault="002175BE" w:rsidP="00BD0851">
            <w:pPr>
              <w:spacing w:before="240" w:line="0" w:lineRule="atLeast"/>
              <w:jc w:val="center"/>
              <w:rPr>
                <w:del w:id="26208" w:author="phuong vu" w:date="2018-11-27T14:57:00Z"/>
                <w:lang w:val="en-US"/>
                <w:rPrChange w:id="26209" w:author="phuong vu" w:date="2018-11-30T22:36:00Z">
                  <w:rPr>
                    <w:del w:id="26210" w:author="phuong vu" w:date="2018-11-27T14:57:00Z"/>
                    <w:lang w:val="en-US"/>
                  </w:rPr>
                </w:rPrChange>
              </w:rPr>
              <w:pPrChange w:id="26211" w:author="phuong vu" w:date="2018-11-30T14:16:00Z">
                <w:pPr>
                  <w:spacing w:line="360" w:lineRule="auto"/>
                  <w:jc w:val="center"/>
                </w:pPr>
              </w:pPrChange>
            </w:pPr>
            <w:bookmarkStart w:id="26212" w:name="_Toc531102389"/>
            <w:bookmarkStart w:id="26213" w:name="_Toc531103337"/>
            <w:bookmarkStart w:id="26214" w:name="_Toc531359578"/>
            <w:bookmarkStart w:id="26215" w:name="_Toc531360559"/>
            <w:bookmarkStart w:id="26216" w:name="_Toc531381401"/>
            <w:bookmarkEnd w:id="26212"/>
            <w:bookmarkEnd w:id="26213"/>
            <w:bookmarkEnd w:id="26214"/>
            <w:bookmarkEnd w:id="26215"/>
            <w:bookmarkEnd w:id="26216"/>
          </w:p>
        </w:tc>
        <w:tc>
          <w:tcPr>
            <w:tcW w:w="1397" w:type="dxa"/>
          </w:tcPr>
          <w:p w14:paraId="738CF9D7" w14:textId="1CA09CFE" w:rsidR="002175BE" w:rsidRPr="00920004" w:rsidDel="00AB715C" w:rsidRDefault="002175BE" w:rsidP="00BD0851">
            <w:pPr>
              <w:spacing w:before="240" w:line="0" w:lineRule="atLeast"/>
              <w:jc w:val="center"/>
              <w:rPr>
                <w:del w:id="26217" w:author="phuong vu" w:date="2018-11-27T14:57:00Z"/>
                <w:lang w:val="en-US"/>
                <w:rPrChange w:id="26218" w:author="phuong vu" w:date="2018-11-30T22:36:00Z">
                  <w:rPr>
                    <w:del w:id="26219" w:author="phuong vu" w:date="2018-11-27T14:57:00Z"/>
                    <w:lang w:val="en-US"/>
                  </w:rPr>
                </w:rPrChange>
              </w:rPr>
              <w:pPrChange w:id="26220" w:author="phuong vu" w:date="2018-11-30T14:16:00Z">
                <w:pPr>
                  <w:spacing w:line="360" w:lineRule="auto"/>
                  <w:jc w:val="center"/>
                </w:pPr>
              </w:pPrChange>
            </w:pPr>
            <w:bookmarkStart w:id="26221" w:name="_Toc531102390"/>
            <w:bookmarkStart w:id="26222" w:name="_Toc531103338"/>
            <w:bookmarkStart w:id="26223" w:name="_Toc531359579"/>
            <w:bookmarkStart w:id="26224" w:name="_Toc531360560"/>
            <w:bookmarkStart w:id="26225" w:name="_Toc531381402"/>
            <w:bookmarkEnd w:id="26221"/>
            <w:bookmarkEnd w:id="26222"/>
            <w:bookmarkEnd w:id="26223"/>
            <w:bookmarkEnd w:id="26224"/>
            <w:bookmarkEnd w:id="26225"/>
          </w:p>
        </w:tc>
        <w:tc>
          <w:tcPr>
            <w:tcW w:w="1406" w:type="dxa"/>
          </w:tcPr>
          <w:p w14:paraId="02599C61" w14:textId="7AF1DAF5" w:rsidR="002175BE" w:rsidRPr="00920004" w:rsidDel="00AB715C" w:rsidRDefault="002175BE" w:rsidP="00BD0851">
            <w:pPr>
              <w:spacing w:before="240" w:line="0" w:lineRule="atLeast"/>
              <w:jc w:val="center"/>
              <w:rPr>
                <w:del w:id="26226" w:author="phuong vu" w:date="2018-11-27T14:57:00Z"/>
                <w:lang w:val="en-US"/>
                <w:rPrChange w:id="26227" w:author="phuong vu" w:date="2018-11-30T22:36:00Z">
                  <w:rPr>
                    <w:del w:id="26228" w:author="phuong vu" w:date="2018-11-27T14:57:00Z"/>
                    <w:lang w:val="en-US"/>
                  </w:rPr>
                </w:rPrChange>
              </w:rPr>
              <w:pPrChange w:id="26229" w:author="phuong vu" w:date="2018-11-30T14:16:00Z">
                <w:pPr>
                  <w:jc w:val="center"/>
                </w:pPr>
              </w:pPrChange>
            </w:pPr>
            <w:del w:id="26230" w:author="phuong vu" w:date="2018-11-27T14:57:00Z">
              <w:r w:rsidRPr="00920004" w:rsidDel="00AB715C">
                <w:rPr>
                  <w:lang w:val="en-US"/>
                  <w:rPrChange w:id="26231" w:author="phuong vu" w:date="2018-11-30T22:36:00Z">
                    <w:rPr>
                      <w:lang w:val="en-US"/>
                    </w:rPr>
                  </w:rPrChange>
                </w:rPr>
                <w:delText>X</w:delText>
              </w:r>
              <w:bookmarkStart w:id="26232" w:name="_Toc531102391"/>
              <w:bookmarkStart w:id="26233" w:name="_Toc531103339"/>
              <w:bookmarkStart w:id="26234" w:name="_Toc531359580"/>
              <w:bookmarkStart w:id="26235" w:name="_Toc531360561"/>
              <w:bookmarkStart w:id="26236" w:name="_Toc531381403"/>
              <w:bookmarkEnd w:id="26232"/>
              <w:bookmarkEnd w:id="26233"/>
              <w:bookmarkEnd w:id="26234"/>
              <w:bookmarkEnd w:id="26235"/>
              <w:bookmarkEnd w:id="26236"/>
            </w:del>
          </w:p>
        </w:tc>
        <w:bookmarkStart w:id="26237" w:name="_Toc531102392"/>
        <w:bookmarkStart w:id="26238" w:name="_Toc531103340"/>
        <w:bookmarkStart w:id="26239" w:name="_Toc531359581"/>
        <w:bookmarkStart w:id="26240" w:name="_Toc531360562"/>
        <w:bookmarkStart w:id="26241" w:name="_Toc531381404"/>
        <w:bookmarkEnd w:id="26237"/>
        <w:bookmarkEnd w:id="26238"/>
        <w:bookmarkEnd w:id="26239"/>
        <w:bookmarkEnd w:id="26240"/>
        <w:bookmarkEnd w:id="26241"/>
      </w:tr>
      <w:tr w:rsidR="002175BE" w:rsidRPr="00920004" w:rsidDel="00AB715C" w14:paraId="4403EF08" w14:textId="682EB834" w:rsidTr="002175BE">
        <w:trPr>
          <w:del w:id="26242" w:author="phuong vu" w:date="2018-11-27T14:57:00Z"/>
        </w:trPr>
        <w:tc>
          <w:tcPr>
            <w:tcW w:w="797" w:type="dxa"/>
          </w:tcPr>
          <w:p w14:paraId="64F77689" w14:textId="155D8ADF" w:rsidR="002175BE" w:rsidRPr="00920004" w:rsidDel="00AB715C" w:rsidRDefault="002175BE" w:rsidP="00BD0851">
            <w:pPr>
              <w:spacing w:before="240" w:line="0" w:lineRule="atLeast"/>
              <w:jc w:val="center"/>
              <w:rPr>
                <w:del w:id="26243" w:author="phuong vu" w:date="2018-11-27T14:57:00Z"/>
                <w:lang w:val="en-US"/>
                <w:rPrChange w:id="26244" w:author="phuong vu" w:date="2018-11-30T22:36:00Z">
                  <w:rPr>
                    <w:del w:id="26245" w:author="phuong vu" w:date="2018-11-27T14:57:00Z"/>
                    <w:lang w:val="en-US"/>
                  </w:rPr>
                </w:rPrChange>
              </w:rPr>
              <w:pPrChange w:id="26246" w:author="phuong vu" w:date="2018-11-30T14:16:00Z">
                <w:pPr>
                  <w:spacing w:line="360" w:lineRule="auto"/>
                  <w:jc w:val="center"/>
                </w:pPr>
              </w:pPrChange>
            </w:pPr>
            <w:del w:id="26247" w:author="phuong vu" w:date="2018-11-27T14:57:00Z">
              <w:r w:rsidRPr="00920004" w:rsidDel="00AB715C">
                <w:rPr>
                  <w:lang w:val="en-US"/>
                  <w:rPrChange w:id="26248" w:author="phuong vu" w:date="2018-11-30T22:36:00Z">
                    <w:rPr>
                      <w:lang w:val="en-US"/>
                    </w:rPr>
                  </w:rPrChange>
                </w:rPr>
                <w:delText>11</w:delText>
              </w:r>
              <w:bookmarkStart w:id="26249" w:name="_Toc531102393"/>
              <w:bookmarkStart w:id="26250" w:name="_Toc531103341"/>
              <w:bookmarkStart w:id="26251" w:name="_Toc531359582"/>
              <w:bookmarkStart w:id="26252" w:name="_Toc531360563"/>
              <w:bookmarkStart w:id="26253" w:name="_Toc531381405"/>
              <w:bookmarkEnd w:id="26249"/>
              <w:bookmarkEnd w:id="26250"/>
              <w:bookmarkEnd w:id="26251"/>
              <w:bookmarkEnd w:id="26252"/>
              <w:bookmarkEnd w:id="26253"/>
            </w:del>
          </w:p>
        </w:tc>
        <w:tc>
          <w:tcPr>
            <w:tcW w:w="2368" w:type="dxa"/>
          </w:tcPr>
          <w:p w14:paraId="048B4A41" w14:textId="21A46AAF" w:rsidR="002175BE" w:rsidRPr="00920004" w:rsidDel="00AB715C" w:rsidRDefault="002175BE" w:rsidP="00BD0851">
            <w:pPr>
              <w:spacing w:before="240" w:line="0" w:lineRule="atLeast"/>
              <w:rPr>
                <w:del w:id="26254" w:author="phuong vu" w:date="2018-11-27T14:57:00Z"/>
                <w:lang w:val="en-US"/>
                <w:rPrChange w:id="26255" w:author="phuong vu" w:date="2018-11-30T22:36:00Z">
                  <w:rPr>
                    <w:del w:id="26256" w:author="phuong vu" w:date="2018-11-27T14:57:00Z"/>
                    <w:lang w:val="en-US"/>
                  </w:rPr>
                </w:rPrChange>
              </w:rPr>
              <w:pPrChange w:id="26257" w:author="phuong vu" w:date="2018-11-30T14:16:00Z">
                <w:pPr>
                  <w:spacing w:line="360" w:lineRule="auto"/>
                </w:pPr>
              </w:pPrChange>
            </w:pPr>
            <w:del w:id="26258" w:author="phuong vu" w:date="2018-11-27T14:57:00Z">
              <w:r w:rsidRPr="00920004" w:rsidDel="00AB715C">
                <w:rPr>
                  <w:lang w:val="en-US"/>
                  <w:rPrChange w:id="26259" w:author="phuong vu" w:date="2018-11-30T22:36:00Z">
                    <w:rPr>
                      <w:lang w:val="en-US"/>
                    </w:rPr>
                  </w:rPrChange>
                </w:rPr>
                <w:delText>service_type_branch</w:delText>
              </w:r>
              <w:bookmarkStart w:id="26260" w:name="_Toc531102394"/>
              <w:bookmarkStart w:id="26261" w:name="_Toc531103342"/>
              <w:bookmarkStart w:id="26262" w:name="_Toc531359583"/>
              <w:bookmarkStart w:id="26263" w:name="_Toc531360564"/>
              <w:bookmarkStart w:id="26264" w:name="_Toc531381406"/>
              <w:bookmarkEnd w:id="26260"/>
              <w:bookmarkEnd w:id="26261"/>
              <w:bookmarkEnd w:id="26262"/>
              <w:bookmarkEnd w:id="26263"/>
              <w:bookmarkEnd w:id="26264"/>
            </w:del>
          </w:p>
        </w:tc>
        <w:tc>
          <w:tcPr>
            <w:tcW w:w="1414" w:type="dxa"/>
          </w:tcPr>
          <w:p w14:paraId="6EAC42FA" w14:textId="3B9D7EEF" w:rsidR="002175BE" w:rsidRPr="00920004" w:rsidDel="00AB715C" w:rsidRDefault="002175BE" w:rsidP="00BD0851">
            <w:pPr>
              <w:spacing w:before="240" w:line="0" w:lineRule="atLeast"/>
              <w:jc w:val="center"/>
              <w:rPr>
                <w:del w:id="26265" w:author="phuong vu" w:date="2018-11-27T14:57:00Z"/>
                <w:lang w:val="en-US"/>
                <w:rPrChange w:id="26266" w:author="phuong vu" w:date="2018-11-30T22:36:00Z">
                  <w:rPr>
                    <w:del w:id="26267" w:author="phuong vu" w:date="2018-11-27T14:57:00Z"/>
                    <w:lang w:val="en-US"/>
                  </w:rPr>
                </w:rPrChange>
              </w:rPr>
              <w:pPrChange w:id="26268" w:author="phuong vu" w:date="2018-11-30T14:16:00Z">
                <w:pPr>
                  <w:spacing w:line="360" w:lineRule="auto"/>
                  <w:jc w:val="center"/>
                </w:pPr>
              </w:pPrChange>
            </w:pPr>
            <w:bookmarkStart w:id="26269" w:name="_Toc531102395"/>
            <w:bookmarkStart w:id="26270" w:name="_Toc531103343"/>
            <w:bookmarkStart w:id="26271" w:name="_Toc531359584"/>
            <w:bookmarkStart w:id="26272" w:name="_Toc531360565"/>
            <w:bookmarkStart w:id="26273" w:name="_Toc531381407"/>
            <w:bookmarkEnd w:id="26269"/>
            <w:bookmarkEnd w:id="26270"/>
            <w:bookmarkEnd w:id="26271"/>
            <w:bookmarkEnd w:id="26272"/>
            <w:bookmarkEnd w:id="26273"/>
          </w:p>
        </w:tc>
        <w:tc>
          <w:tcPr>
            <w:tcW w:w="1395" w:type="dxa"/>
          </w:tcPr>
          <w:p w14:paraId="619266D5" w14:textId="241B7BFB" w:rsidR="002175BE" w:rsidRPr="00920004" w:rsidDel="00AB715C" w:rsidRDefault="002175BE" w:rsidP="00BD0851">
            <w:pPr>
              <w:spacing w:before="240" w:line="0" w:lineRule="atLeast"/>
              <w:jc w:val="center"/>
              <w:rPr>
                <w:del w:id="26274" w:author="phuong vu" w:date="2018-11-27T14:57:00Z"/>
                <w:lang w:val="en-US"/>
                <w:rPrChange w:id="26275" w:author="phuong vu" w:date="2018-11-30T22:36:00Z">
                  <w:rPr>
                    <w:del w:id="26276" w:author="phuong vu" w:date="2018-11-27T14:57:00Z"/>
                    <w:lang w:val="en-US"/>
                  </w:rPr>
                </w:rPrChange>
              </w:rPr>
              <w:pPrChange w:id="26277" w:author="phuong vu" w:date="2018-11-30T14:16:00Z">
                <w:pPr>
                  <w:spacing w:line="360" w:lineRule="auto"/>
                  <w:jc w:val="center"/>
                </w:pPr>
              </w:pPrChange>
            </w:pPr>
            <w:bookmarkStart w:id="26278" w:name="_Toc531102396"/>
            <w:bookmarkStart w:id="26279" w:name="_Toc531103344"/>
            <w:bookmarkStart w:id="26280" w:name="_Toc531359585"/>
            <w:bookmarkStart w:id="26281" w:name="_Toc531360566"/>
            <w:bookmarkStart w:id="26282" w:name="_Toc531381408"/>
            <w:bookmarkEnd w:id="26278"/>
            <w:bookmarkEnd w:id="26279"/>
            <w:bookmarkEnd w:id="26280"/>
            <w:bookmarkEnd w:id="26281"/>
            <w:bookmarkEnd w:id="26282"/>
          </w:p>
        </w:tc>
        <w:tc>
          <w:tcPr>
            <w:tcW w:w="1397" w:type="dxa"/>
          </w:tcPr>
          <w:p w14:paraId="487FD684" w14:textId="4D7007E7" w:rsidR="002175BE" w:rsidRPr="00920004" w:rsidDel="00AB715C" w:rsidRDefault="002175BE" w:rsidP="00BD0851">
            <w:pPr>
              <w:spacing w:before="240" w:line="0" w:lineRule="atLeast"/>
              <w:jc w:val="center"/>
              <w:rPr>
                <w:del w:id="26283" w:author="phuong vu" w:date="2018-11-27T14:57:00Z"/>
                <w:lang w:val="en-US"/>
                <w:rPrChange w:id="26284" w:author="phuong vu" w:date="2018-11-30T22:36:00Z">
                  <w:rPr>
                    <w:del w:id="26285" w:author="phuong vu" w:date="2018-11-27T14:57:00Z"/>
                    <w:lang w:val="en-US"/>
                  </w:rPr>
                </w:rPrChange>
              </w:rPr>
              <w:pPrChange w:id="26286" w:author="phuong vu" w:date="2018-11-30T14:16:00Z">
                <w:pPr>
                  <w:spacing w:line="360" w:lineRule="auto"/>
                  <w:jc w:val="center"/>
                </w:pPr>
              </w:pPrChange>
            </w:pPr>
            <w:bookmarkStart w:id="26287" w:name="_Toc531102397"/>
            <w:bookmarkStart w:id="26288" w:name="_Toc531103345"/>
            <w:bookmarkStart w:id="26289" w:name="_Toc531359586"/>
            <w:bookmarkStart w:id="26290" w:name="_Toc531360567"/>
            <w:bookmarkStart w:id="26291" w:name="_Toc531381409"/>
            <w:bookmarkEnd w:id="26287"/>
            <w:bookmarkEnd w:id="26288"/>
            <w:bookmarkEnd w:id="26289"/>
            <w:bookmarkEnd w:id="26290"/>
            <w:bookmarkEnd w:id="26291"/>
          </w:p>
        </w:tc>
        <w:tc>
          <w:tcPr>
            <w:tcW w:w="1406" w:type="dxa"/>
          </w:tcPr>
          <w:p w14:paraId="6B555753" w14:textId="40DC8D8A" w:rsidR="002175BE" w:rsidRPr="00920004" w:rsidDel="00AB715C" w:rsidRDefault="002175BE" w:rsidP="00BD0851">
            <w:pPr>
              <w:spacing w:before="240" w:line="0" w:lineRule="atLeast"/>
              <w:jc w:val="center"/>
              <w:rPr>
                <w:del w:id="26292" w:author="phuong vu" w:date="2018-11-27T14:57:00Z"/>
                <w:lang w:val="en-US"/>
                <w:rPrChange w:id="26293" w:author="phuong vu" w:date="2018-11-30T22:36:00Z">
                  <w:rPr>
                    <w:del w:id="26294" w:author="phuong vu" w:date="2018-11-27T14:57:00Z"/>
                    <w:lang w:val="en-US"/>
                  </w:rPr>
                </w:rPrChange>
              </w:rPr>
              <w:pPrChange w:id="26295" w:author="phuong vu" w:date="2018-11-30T14:16:00Z">
                <w:pPr>
                  <w:jc w:val="center"/>
                </w:pPr>
              </w:pPrChange>
            </w:pPr>
            <w:del w:id="26296" w:author="phuong vu" w:date="2018-11-27T14:57:00Z">
              <w:r w:rsidRPr="00920004" w:rsidDel="00AB715C">
                <w:rPr>
                  <w:lang w:val="en-US"/>
                  <w:rPrChange w:id="26297" w:author="phuong vu" w:date="2018-11-30T22:36:00Z">
                    <w:rPr>
                      <w:lang w:val="en-US"/>
                    </w:rPr>
                  </w:rPrChange>
                </w:rPr>
                <w:delText>X</w:delText>
              </w:r>
              <w:bookmarkStart w:id="26298" w:name="_Toc531102398"/>
              <w:bookmarkStart w:id="26299" w:name="_Toc531103346"/>
              <w:bookmarkStart w:id="26300" w:name="_Toc531359587"/>
              <w:bookmarkStart w:id="26301" w:name="_Toc531360568"/>
              <w:bookmarkStart w:id="26302" w:name="_Toc531381410"/>
              <w:bookmarkEnd w:id="26298"/>
              <w:bookmarkEnd w:id="26299"/>
              <w:bookmarkEnd w:id="26300"/>
              <w:bookmarkEnd w:id="26301"/>
              <w:bookmarkEnd w:id="26302"/>
            </w:del>
          </w:p>
        </w:tc>
        <w:bookmarkStart w:id="26303" w:name="_Toc531102399"/>
        <w:bookmarkStart w:id="26304" w:name="_Toc531103347"/>
        <w:bookmarkStart w:id="26305" w:name="_Toc531359588"/>
        <w:bookmarkStart w:id="26306" w:name="_Toc531360569"/>
        <w:bookmarkStart w:id="26307" w:name="_Toc531381411"/>
        <w:bookmarkEnd w:id="26303"/>
        <w:bookmarkEnd w:id="26304"/>
        <w:bookmarkEnd w:id="26305"/>
        <w:bookmarkEnd w:id="26306"/>
        <w:bookmarkEnd w:id="26307"/>
      </w:tr>
    </w:tbl>
    <w:p w14:paraId="0D4A2410" w14:textId="2D1A232C" w:rsidR="002175BE" w:rsidRPr="00920004" w:rsidDel="00AB715C" w:rsidRDefault="002175BE" w:rsidP="00BD0851">
      <w:pPr>
        <w:pStyle w:val="Caption"/>
        <w:rPr>
          <w:del w:id="26308" w:author="phuong vu" w:date="2018-11-27T14:57:00Z"/>
          <w:i w:val="0"/>
          <w:lang w:val="en-US"/>
          <w:rPrChange w:id="26309" w:author="phuong vu" w:date="2018-11-30T22:36:00Z">
            <w:rPr>
              <w:del w:id="26310" w:author="phuong vu" w:date="2018-11-27T14:57:00Z"/>
              <w:lang w:val="en-US"/>
            </w:rPr>
          </w:rPrChange>
        </w:rPr>
        <w:pPrChange w:id="26311" w:author="phuong vu" w:date="2018-11-30T14:16:00Z">
          <w:pPr/>
        </w:pPrChange>
      </w:pPr>
      <w:bookmarkStart w:id="26312" w:name="_Toc531102400"/>
      <w:bookmarkStart w:id="26313" w:name="_Toc531103348"/>
      <w:bookmarkStart w:id="26314" w:name="_Toc531359589"/>
      <w:bookmarkStart w:id="26315" w:name="_Toc531360570"/>
      <w:bookmarkStart w:id="26316" w:name="_Toc531381412"/>
      <w:bookmarkEnd w:id="26312"/>
      <w:bookmarkEnd w:id="26313"/>
      <w:bookmarkEnd w:id="26314"/>
      <w:bookmarkEnd w:id="26315"/>
      <w:bookmarkEnd w:id="26316"/>
    </w:p>
    <w:p w14:paraId="6E154777" w14:textId="47E22D6F" w:rsidR="00D46DE7" w:rsidRPr="00920004" w:rsidRDefault="008E15BC" w:rsidP="00BD0851">
      <w:pPr>
        <w:pStyle w:val="Heading4"/>
        <w:spacing w:before="240" w:line="0" w:lineRule="atLeast"/>
        <w:rPr>
          <w:ins w:id="26317" w:author="phuong vu" w:date="2018-11-26T01:00:00Z"/>
          <w:lang w:val="en-US"/>
          <w:rPrChange w:id="26318" w:author="phuong vu" w:date="2018-11-30T22:36:00Z">
            <w:rPr>
              <w:ins w:id="26319" w:author="phuong vu" w:date="2018-11-26T01:00:00Z"/>
              <w:lang w:val="en-US"/>
            </w:rPr>
          </w:rPrChange>
        </w:rPr>
        <w:pPrChange w:id="26320" w:author="phuong vu" w:date="2018-11-30T14:16:00Z">
          <w:pPr>
            <w:pStyle w:val="Heading4"/>
          </w:pPr>
        </w:pPrChange>
      </w:pPr>
      <w:del w:id="26321" w:author="phuong vu" w:date="2018-11-27T14:57:00Z">
        <w:r w:rsidRPr="00920004" w:rsidDel="00AB715C">
          <w:rPr>
            <w:rFonts w:cstheme="majorHAnsi"/>
            <w:lang w:val="en-US"/>
            <w:rPrChange w:id="26322" w:author="phuong vu" w:date="2018-11-30T22:36:00Z">
              <w:rPr>
                <w:rFonts w:cstheme="majorHAnsi"/>
                <w:lang w:val="en-US"/>
              </w:rPr>
            </w:rPrChange>
          </w:rPr>
          <w:delText>Cách x</w:delText>
        </w:r>
        <w:r w:rsidRPr="00920004" w:rsidDel="00AB715C">
          <w:rPr>
            <w:rFonts w:cstheme="majorHAnsi"/>
            <w:lang w:val="en-US"/>
            <w:rPrChange w:id="26323" w:author="phuong vu" w:date="2018-11-30T22:36:00Z">
              <w:rPr>
                <w:lang w:val="en-US"/>
              </w:rPr>
            </w:rPrChange>
          </w:rPr>
          <w:delText>ử lí</w:delText>
        </w:r>
      </w:del>
      <w:bookmarkStart w:id="26324" w:name="_Toc531381413"/>
      <w:ins w:id="26325" w:author="phuong vu" w:date="2018-11-26T01:00:00Z">
        <w:r w:rsidR="00D46DE7" w:rsidRPr="00920004">
          <w:rPr>
            <w:lang w:val="en-US"/>
            <w:rPrChange w:id="26326" w:author="phuong vu" w:date="2018-11-30T22:36:00Z">
              <w:rPr>
                <w:lang w:val="en-US"/>
              </w:rPr>
            </w:rPrChange>
          </w:rPr>
          <w:t xml:space="preserve">Quản lí trạng thái </w:t>
        </w:r>
      </w:ins>
      <w:ins w:id="26327" w:author="phuong vu" w:date="2018-11-26T01:03:00Z">
        <w:r w:rsidR="00D46DE7" w:rsidRPr="00920004">
          <w:rPr>
            <w:lang w:val="en-US"/>
            <w:rPrChange w:id="26328" w:author="phuong vu" w:date="2018-11-30T22:36:00Z">
              <w:rPr>
                <w:lang w:val="en-US"/>
              </w:rPr>
            </w:rPrChange>
          </w:rPr>
          <w:t>máy giặt</w:t>
        </w:r>
      </w:ins>
      <w:bookmarkEnd w:id="26324"/>
    </w:p>
    <w:p w14:paraId="6947A2C8" w14:textId="59E3C957" w:rsidR="00300FEC" w:rsidRPr="00920004" w:rsidRDefault="00D46DE7" w:rsidP="0090328E">
      <w:pPr>
        <w:ind w:firstLine="720"/>
        <w:rPr>
          <w:ins w:id="26329" w:author="phuong vu" w:date="2018-11-26T01:00:00Z"/>
          <w:lang w:val="en-US"/>
          <w:rPrChange w:id="26330" w:author="phuong vu" w:date="2018-11-30T22:36:00Z">
            <w:rPr>
              <w:ins w:id="26331" w:author="phuong vu" w:date="2018-11-26T01:00:00Z"/>
              <w:lang w:val="en-US"/>
            </w:rPr>
          </w:rPrChange>
        </w:rPr>
        <w:pPrChange w:id="26332" w:author="phuong vu" w:date="2018-11-30T15:01:00Z">
          <w:pPr>
            <w:pStyle w:val="Heading5"/>
          </w:pPr>
        </w:pPrChange>
      </w:pPr>
      <w:ins w:id="26333" w:author="phuong vu" w:date="2018-11-26T01:00:00Z">
        <w:r w:rsidRPr="00920004">
          <w:rPr>
            <w:b/>
            <w:lang w:val="en-US"/>
            <w:rPrChange w:id="26334" w:author="phuong vu" w:date="2018-11-30T22:36:00Z">
              <w:rPr>
                <w:lang w:val="en-US"/>
              </w:rPr>
            </w:rPrChange>
          </w:rPr>
          <w:t>Mục đích</w:t>
        </w:r>
      </w:ins>
      <w:ins w:id="26335" w:author="phuong vu" w:date="2018-11-30T15:01:00Z">
        <w:r w:rsidR="0090328E" w:rsidRPr="00920004">
          <w:rPr>
            <w:b/>
            <w:lang w:val="en-US"/>
            <w:rPrChange w:id="26336" w:author="phuong vu" w:date="2018-11-30T22:36:00Z">
              <w:rPr>
                <w:lang w:val="en-US"/>
              </w:rPr>
            </w:rPrChange>
          </w:rPr>
          <w:t>:</w:t>
        </w:r>
        <w:r w:rsidR="0090328E" w:rsidRPr="00920004">
          <w:rPr>
            <w:lang w:val="en-US"/>
            <w:rPrChange w:id="26337" w:author="phuong vu" w:date="2018-11-30T22:36:00Z">
              <w:rPr>
                <w:lang w:val="en-US"/>
              </w:rPr>
            </w:rPrChange>
          </w:rPr>
          <w:t xml:space="preserve"> </w:t>
        </w:r>
      </w:ins>
      <w:ins w:id="26338" w:author="phuong vu" w:date="2018-11-26T01:03:00Z">
        <w:r w:rsidR="00300FEC" w:rsidRPr="00920004">
          <w:rPr>
            <w:lang w:val="en-US"/>
            <w:rPrChange w:id="26339" w:author="phuong vu" w:date="2018-11-30T22:36:00Z">
              <w:rPr>
                <w:lang w:val="en-US"/>
              </w:rPr>
            </w:rPrChange>
          </w:rPr>
          <w:t xml:space="preserve">Chức năng quản lí </w:t>
        </w:r>
      </w:ins>
      <w:ins w:id="26340" w:author="phuong vu" w:date="2018-11-26T01:04:00Z">
        <w:r w:rsidR="00300FEC" w:rsidRPr="00920004">
          <w:rPr>
            <w:lang w:val="en-US"/>
            <w:rPrChange w:id="26341" w:author="phuong vu" w:date="2018-11-30T22:36:00Z">
              <w:rPr>
                <w:lang w:val="en-US"/>
              </w:rPr>
            </w:rPrChange>
          </w:rPr>
          <w:t>trạng thái máy giặt hỗ trợ người dùng thêm và thay đổi trạng thái máy giặt tương ứng với những trường hợp trong thực tế sử dụng</w:t>
        </w:r>
      </w:ins>
      <w:ins w:id="26342" w:author="phuong vu" w:date="2018-11-26T01:05:00Z">
        <w:r w:rsidR="00300FEC" w:rsidRPr="00920004">
          <w:rPr>
            <w:lang w:val="en-US"/>
            <w:rPrChange w:id="26343" w:author="phuong vu" w:date="2018-11-30T22:36:00Z">
              <w:rPr>
                <w:lang w:val="en-US"/>
              </w:rPr>
            </w:rPrChange>
          </w:rPr>
          <w:t xml:space="preserve"> bao gồm thêm mới, máy bị lỗi không hoạt động</w:t>
        </w:r>
      </w:ins>
      <w:ins w:id="26344" w:author="phuong vu" w:date="2018-11-26T01:04:00Z">
        <w:r w:rsidR="00300FEC" w:rsidRPr="00920004">
          <w:rPr>
            <w:lang w:val="en-US"/>
            <w:rPrChange w:id="26345" w:author="phuong vu" w:date="2018-11-30T22:36:00Z">
              <w:rPr>
                <w:lang w:val="en-US"/>
              </w:rPr>
            </w:rPrChange>
          </w:rPr>
          <w:t>.</w:t>
        </w:r>
      </w:ins>
    </w:p>
    <w:p w14:paraId="33F01D7C" w14:textId="72509AF7" w:rsidR="00D46DE7" w:rsidRPr="00920004" w:rsidRDefault="00D46DE7" w:rsidP="00E64310">
      <w:pPr>
        <w:pStyle w:val="Heading5"/>
        <w:numPr>
          <w:ilvl w:val="0"/>
          <w:numId w:val="81"/>
        </w:numPr>
        <w:spacing w:before="240" w:line="0" w:lineRule="atLeast"/>
        <w:ind w:left="720"/>
        <w:rPr>
          <w:ins w:id="26346" w:author="phuong vu" w:date="2018-11-26T01:02:00Z"/>
          <w:lang w:val="en-US"/>
          <w:rPrChange w:id="26347" w:author="phuong vu" w:date="2018-11-30T22:36:00Z">
            <w:rPr>
              <w:ins w:id="26348" w:author="phuong vu" w:date="2018-11-26T01:02:00Z"/>
              <w:lang w:val="en-US"/>
            </w:rPr>
          </w:rPrChange>
        </w:rPr>
        <w:pPrChange w:id="26349" w:author="phuong vu" w:date="2018-11-30T23:20:00Z">
          <w:pPr>
            <w:pStyle w:val="Heading5"/>
          </w:pPr>
        </w:pPrChange>
      </w:pPr>
      <w:ins w:id="26350" w:author="phuong vu" w:date="2018-11-26T01:01:00Z">
        <w:r w:rsidRPr="00920004">
          <w:rPr>
            <w:lang w:val="en-US"/>
            <w:rPrChange w:id="26351" w:author="phuong vu" w:date="2018-11-30T22:36:00Z">
              <w:rPr>
                <w:lang w:val="en-US"/>
              </w:rPr>
            </w:rPrChange>
          </w:rPr>
          <w:t>Giao diện</w:t>
        </w:r>
      </w:ins>
    </w:p>
    <w:p w14:paraId="6C047615" w14:textId="77777777" w:rsidR="00D46DE7" w:rsidRPr="00920004" w:rsidRDefault="00D46DE7" w:rsidP="00BD0851">
      <w:pPr>
        <w:keepNext/>
        <w:spacing w:before="240" w:line="0" w:lineRule="atLeast"/>
        <w:rPr>
          <w:ins w:id="26352" w:author="phuong vu" w:date="2018-11-26T01:02:00Z"/>
          <w:rPrChange w:id="26353" w:author="phuong vu" w:date="2018-11-30T22:36:00Z">
            <w:rPr>
              <w:ins w:id="26354" w:author="phuong vu" w:date="2018-11-26T01:02:00Z"/>
            </w:rPr>
          </w:rPrChange>
        </w:rPr>
        <w:pPrChange w:id="26355" w:author="phuong vu" w:date="2018-11-30T14:16:00Z">
          <w:pPr/>
        </w:pPrChange>
      </w:pPr>
      <w:ins w:id="26356" w:author="phuong vu" w:date="2018-11-26T01:02:00Z">
        <w:r w:rsidRPr="00920004">
          <w:rPr>
            <w:noProof/>
            <w:rPrChange w:id="26357" w:author="phuong vu" w:date="2018-11-30T22:36:00Z">
              <w:rPr>
                <w:noProof/>
              </w:rPr>
            </w:rPrChange>
          </w:rPr>
          <w:drawing>
            <wp:inline distT="0" distB="0" distL="0" distR="0" wp14:anchorId="0B05025F" wp14:editId="4D71DCE8">
              <wp:extent cx="5579635" cy="2159260"/>
              <wp:effectExtent l="0" t="0" r="254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t="6854" b="9183"/>
                      <a:stretch/>
                    </pic:blipFill>
                    <pic:spPr bwMode="auto">
                      <a:xfrm>
                        <a:off x="0" y="0"/>
                        <a:ext cx="5579745" cy="2159303"/>
                      </a:xfrm>
                      <a:prstGeom prst="rect">
                        <a:avLst/>
                      </a:prstGeom>
                      <a:ln>
                        <a:noFill/>
                      </a:ln>
                      <a:extLst>
                        <a:ext uri="{53640926-AAD7-44D8-BBD7-CCE9431645EC}">
                          <a14:shadowObscured xmlns:a14="http://schemas.microsoft.com/office/drawing/2010/main"/>
                        </a:ext>
                      </a:extLst>
                    </pic:spPr>
                  </pic:pic>
                </a:graphicData>
              </a:graphic>
            </wp:inline>
          </w:drawing>
        </w:r>
      </w:ins>
    </w:p>
    <w:p w14:paraId="1955F928" w14:textId="447C36A1" w:rsidR="00D46DE7" w:rsidRPr="00920004" w:rsidRDefault="00D46DE7" w:rsidP="00A17FA5">
      <w:pPr>
        <w:pStyle w:val="Caption"/>
        <w:rPr>
          <w:ins w:id="26358" w:author="phuong vu" w:date="2018-11-26T01:01:00Z"/>
          <w:lang w:val="en-US"/>
          <w:rPrChange w:id="26359" w:author="phuong vu" w:date="2018-11-30T22:36:00Z">
            <w:rPr>
              <w:ins w:id="26360" w:author="phuong vu" w:date="2018-11-26T01:01:00Z"/>
              <w:lang w:val="en-US"/>
            </w:rPr>
          </w:rPrChange>
        </w:rPr>
        <w:pPrChange w:id="26361" w:author="phuong vu" w:date="2018-11-30T22:42:00Z">
          <w:pPr>
            <w:pStyle w:val="Heading5"/>
          </w:pPr>
        </w:pPrChange>
      </w:pPr>
      <w:bookmarkStart w:id="26362" w:name="_Toc531380509"/>
      <w:ins w:id="26363" w:author="phuong vu" w:date="2018-11-26T01:02:00Z">
        <w:r w:rsidRPr="00920004">
          <w:rPr>
            <w:rPrChange w:id="26364" w:author="phuong vu" w:date="2018-11-30T22:36:00Z">
              <w:rPr/>
            </w:rPrChange>
          </w:rPr>
          <w:t xml:space="preserve">Hình </w:t>
        </w:r>
      </w:ins>
      <w:ins w:id="26365" w:author="phuong vu" w:date="2018-11-30T15:13:00Z">
        <w:r w:rsidR="00EF3636" w:rsidRPr="00920004">
          <w:rPr>
            <w:rPrChange w:id="26366" w:author="phuong vu" w:date="2018-11-30T22:36:00Z">
              <w:rPr/>
            </w:rPrChange>
          </w:rPr>
          <w:fldChar w:fldCharType="begin"/>
        </w:r>
        <w:r w:rsidR="00EF3636" w:rsidRPr="00920004">
          <w:rPr>
            <w:rPrChange w:id="26367" w:author="phuong vu" w:date="2018-11-30T22:36:00Z">
              <w:rPr/>
            </w:rPrChange>
          </w:rPr>
          <w:instrText xml:space="preserve"> STYLEREF 1 \s </w:instrText>
        </w:r>
      </w:ins>
      <w:r w:rsidR="00EF3636" w:rsidRPr="00920004">
        <w:rPr>
          <w:rPrChange w:id="26368" w:author="phuong vu" w:date="2018-11-30T22:36:00Z">
            <w:rPr/>
          </w:rPrChange>
        </w:rPr>
        <w:fldChar w:fldCharType="separate"/>
      </w:r>
      <w:r w:rsidR="00B5490C">
        <w:rPr>
          <w:noProof/>
        </w:rPr>
        <w:t>3</w:t>
      </w:r>
      <w:ins w:id="26369" w:author="phuong vu" w:date="2018-11-30T15:13:00Z">
        <w:r w:rsidR="00EF3636" w:rsidRPr="00920004">
          <w:rPr>
            <w:rPrChange w:id="26370" w:author="phuong vu" w:date="2018-11-30T22:36:00Z">
              <w:rPr/>
            </w:rPrChange>
          </w:rPr>
          <w:fldChar w:fldCharType="end"/>
        </w:r>
        <w:r w:rsidR="00EF3636" w:rsidRPr="00920004">
          <w:rPr>
            <w:rPrChange w:id="26371" w:author="phuong vu" w:date="2018-11-30T22:36:00Z">
              <w:rPr/>
            </w:rPrChange>
          </w:rPr>
          <w:t>.</w:t>
        </w:r>
        <w:r w:rsidR="00EF3636" w:rsidRPr="00920004">
          <w:rPr>
            <w:rPrChange w:id="26372" w:author="phuong vu" w:date="2018-11-30T22:36:00Z">
              <w:rPr/>
            </w:rPrChange>
          </w:rPr>
          <w:fldChar w:fldCharType="begin"/>
        </w:r>
        <w:r w:rsidR="00EF3636" w:rsidRPr="00920004">
          <w:rPr>
            <w:rPrChange w:id="26373" w:author="phuong vu" w:date="2018-11-30T22:36:00Z">
              <w:rPr/>
            </w:rPrChange>
          </w:rPr>
          <w:instrText xml:space="preserve"> SEQ Hình \* ARABIC \s 1 </w:instrText>
        </w:r>
      </w:ins>
      <w:r w:rsidR="00EF3636" w:rsidRPr="00920004">
        <w:rPr>
          <w:rPrChange w:id="26374" w:author="phuong vu" w:date="2018-11-30T22:36:00Z">
            <w:rPr/>
          </w:rPrChange>
        </w:rPr>
        <w:fldChar w:fldCharType="separate"/>
      </w:r>
      <w:ins w:id="26375" w:author="phuong vu" w:date="2018-11-30T22:44:00Z">
        <w:r w:rsidR="00B5490C">
          <w:rPr>
            <w:noProof/>
          </w:rPr>
          <w:t>32</w:t>
        </w:r>
      </w:ins>
      <w:ins w:id="26376" w:author="phuong vu" w:date="2018-11-30T15:13:00Z">
        <w:r w:rsidR="00EF3636" w:rsidRPr="00920004">
          <w:rPr>
            <w:rPrChange w:id="26377" w:author="phuong vu" w:date="2018-11-30T22:36:00Z">
              <w:rPr/>
            </w:rPrChange>
          </w:rPr>
          <w:fldChar w:fldCharType="end"/>
        </w:r>
      </w:ins>
      <w:ins w:id="26378" w:author="phuong vu" w:date="2018-11-26T01:02:00Z">
        <w:r w:rsidRPr="00920004">
          <w:rPr>
            <w:lang w:val="en-US"/>
            <w:rPrChange w:id="26379" w:author="phuong vu" w:date="2018-11-30T22:36:00Z">
              <w:rPr>
                <w:lang w:val="en-US"/>
              </w:rPr>
            </w:rPrChange>
          </w:rPr>
          <w:t xml:space="preserve"> Giao diện </w:t>
        </w:r>
      </w:ins>
      <w:ins w:id="26380" w:author="phuong vu" w:date="2018-11-26T01:03:00Z">
        <w:r w:rsidRPr="00920004">
          <w:rPr>
            <w:lang w:val="en-US"/>
            <w:rPrChange w:id="26381" w:author="phuong vu" w:date="2018-11-30T22:36:00Z">
              <w:rPr>
                <w:lang w:val="en-US"/>
              </w:rPr>
            </w:rPrChange>
          </w:rPr>
          <w:t>chức năng quản lí trạng thái máy giặt</w:t>
        </w:r>
      </w:ins>
      <w:bookmarkEnd w:id="26362"/>
    </w:p>
    <w:p w14:paraId="59AE4234" w14:textId="6BF4CCD8" w:rsidR="00D46DE7" w:rsidRPr="00920004" w:rsidRDefault="00D46DE7" w:rsidP="00E64310">
      <w:pPr>
        <w:pStyle w:val="Heading5"/>
        <w:numPr>
          <w:ilvl w:val="0"/>
          <w:numId w:val="81"/>
        </w:numPr>
        <w:tabs>
          <w:tab w:val="left" w:pos="450"/>
        </w:tabs>
        <w:spacing w:before="240" w:line="0" w:lineRule="atLeast"/>
        <w:ind w:left="720"/>
        <w:rPr>
          <w:ins w:id="26382" w:author="phuong vu" w:date="2018-11-26T01:06:00Z"/>
          <w:lang w:val="en-US"/>
          <w:rPrChange w:id="26383" w:author="phuong vu" w:date="2018-11-30T22:36:00Z">
            <w:rPr>
              <w:ins w:id="26384" w:author="phuong vu" w:date="2018-11-26T01:06:00Z"/>
              <w:lang w:val="en-US"/>
            </w:rPr>
          </w:rPrChange>
        </w:rPr>
        <w:pPrChange w:id="26385" w:author="phuong vu" w:date="2018-11-30T23:20:00Z">
          <w:pPr>
            <w:pStyle w:val="Heading5"/>
          </w:pPr>
        </w:pPrChange>
      </w:pPr>
      <w:ins w:id="26386" w:author="phuong vu" w:date="2018-11-26T01:01:00Z">
        <w:r w:rsidRPr="00920004">
          <w:rPr>
            <w:lang w:val="en-US"/>
            <w:rPrChange w:id="26387" w:author="phuong vu" w:date="2018-11-30T22:36:00Z">
              <w:rPr>
                <w:lang w:val="en-US"/>
              </w:rPr>
            </w:rPrChange>
          </w:rPr>
          <w:t>Các thành phần giao diện</w:t>
        </w:r>
      </w:ins>
    </w:p>
    <w:tbl>
      <w:tblPr>
        <w:tblStyle w:val="TableGrid"/>
        <w:tblW w:w="0" w:type="auto"/>
        <w:tblLook w:val="04A0" w:firstRow="1" w:lastRow="0" w:firstColumn="1" w:lastColumn="0" w:noHBand="0" w:noVBand="1"/>
      </w:tblPr>
      <w:tblGrid>
        <w:gridCol w:w="805"/>
        <w:gridCol w:w="1980"/>
        <w:gridCol w:w="2970"/>
        <w:gridCol w:w="1266"/>
        <w:gridCol w:w="1756"/>
      </w:tblGrid>
      <w:tr w:rsidR="00300FEC" w:rsidRPr="00920004" w14:paraId="0116658C" w14:textId="77777777" w:rsidTr="005836F2">
        <w:trPr>
          <w:ins w:id="26388" w:author="phuong vu" w:date="2018-11-26T01:06:00Z"/>
        </w:trPr>
        <w:tc>
          <w:tcPr>
            <w:tcW w:w="805" w:type="dxa"/>
            <w:vAlign w:val="center"/>
          </w:tcPr>
          <w:p w14:paraId="6640E2DB" w14:textId="77777777" w:rsidR="00300FEC" w:rsidRPr="00E64310" w:rsidRDefault="00300FEC" w:rsidP="00E64310">
            <w:pPr>
              <w:jc w:val="center"/>
              <w:rPr>
                <w:ins w:id="26389" w:author="phuong vu" w:date="2018-11-26T01:06:00Z"/>
                <w:b/>
                <w:lang w:val="en-US"/>
                <w:rPrChange w:id="26390" w:author="phuong vu" w:date="2018-11-30T23:21:00Z">
                  <w:rPr>
                    <w:ins w:id="26391" w:author="phuong vu" w:date="2018-11-26T01:06:00Z"/>
                    <w:b/>
                    <w:lang w:val="en-US"/>
                  </w:rPr>
                </w:rPrChange>
              </w:rPr>
              <w:pPrChange w:id="26392" w:author="phuong vu" w:date="2018-11-30T23:21:00Z">
                <w:pPr>
                  <w:spacing w:line="276" w:lineRule="auto"/>
                  <w:jc w:val="center"/>
                </w:pPr>
              </w:pPrChange>
            </w:pPr>
            <w:ins w:id="26393" w:author="phuong vu" w:date="2018-11-26T01:06:00Z">
              <w:r w:rsidRPr="00E64310">
                <w:rPr>
                  <w:b/>
                  <w:lang w:val="en-US"/>
                  <w:rPrChange w:id="26394" w:author="phuong vu" w:date="2018-11-30T23:21:00Z">
                    <w:rPr>
                      <w:b/>
                      <w:lang w:val="en-US"/>
                    </w:rPr>
                  </w:rPrChange>
                </w:rPr>
                <w:t>STT</w:t>
              </w:r>
            </w:ins>
          </w:p>
        </w:tc>
        <w:tc>
          <w:tcPr>
            <w:tcW w:w="1980" w:type="dxa"/>
            <w:vAlign w:val="center"/>
          </w:tcPr>
          <w:p w14:paraId="624BD8CD" w14:textId="77777777" w:rsidR="00300FEC" w:rsidRPr="00E64310" w:rsidRDefault="00300FEC" w:rsidP="00E64310">
            <w:pPr>
              <w:jc w:val="center"/>
              <w:rPr>
                <w:ins w:id="26395" w:author="phuong vu" w:date="2018-11-26T01:06:00Z"/>
                <w:b/>
                <w:lang w:val="en-US"/>
                <w:rPrChange w:id="26396" w:author="phuong vu" w:date="2018-11-30T23:21:00Z">
                  <w:rPr>
                    <w:ins w:id="26397" w:author="phuong vu" w:date="2018-11-26T01:06:00Z"/>
                    <w:b/>
                    <w:lang w:val="en-US"/>
                  </w:rPr>
                </w:rPrChange>
              </w:rPr>
              <w:pPrChange w:id="26398" w:author="phuong vu" w:date="2018-11-30T23:21:00Z">
                <w:pPr>
                  <w:spacing w:line="276" w:lineRule="auto"/>
                  <w:jc w:val="center"/>
                </w:pPr>
              </w:pPrChange>
            </w:pPr>
            <w:ins w:id="26399" w:author="phuong vu" w:date="2018-11-26T01:06:00Z">
              <w:r w:rsidRPr="00E64310">
                <w:rPr>
                  <w:b/>
                  <w:lang w:val="en-US"/>
                  <w:rPrChange w:id="26400" w:author="phuong vu" w:date="2018-11-30T23:21:00Z">
                    <w:rPr>
                      <w:b/>
                      <w:lang w:val="en-US"/>
                    </w:rPr>
                  </w:rPrChange>
                </w:rPr>
                <w:t>Loại điều khiển</w:t>
              </w:r>
            </w:ins>
          </w:p>
        </w:tc>
        <w:tc>
          <w:tcPr>
            <w:tcW w:w="2970" w:type="dxa"/>
            <w:vAlign w:val="center"/>
          </w:tcPr>
          <w:p w14:paraId="12C92A3C" w14:textId="77777777" w:rsidR="00300FEC" w:rsidRPr="00E64310" w:rsidRDefault="00300FEC" w:rsidP="00E64310">
            <w:pPr>
              <w:jc w:val="center"/>
              <w:rPr>
                <w:ins w:id="26401" w:author="phuong vu" w:date="2018-11-26T01:06:00Z"/>
                <w:b/>
                <w:lang w:val="en-US"/>
                <w:rPrChange w:id="26402" w:author="phuong vu" w:date="2018-11-30T23:21:00Z">
                  <w:rPr>
                    <w:ins w:id="26403" w:author="phuong vu" w:date="2018-11-26T01:06:00Z"/>
                    <w:b/>
                    <w:lang w:val="en-US"/>
                  </w:rPr>
                </w:rPrChange>
              </w:rPr>
              <w:pPrChange w:id="26404" w:author="phuong vu" w:date="2018-11-30T23:21:00Z">
                <w:pPr>
                  <w:spacing w:line="276" w:lineRule="auto"/>
                  <w:jc w:val="center"/>
                </w:pPr>
              </w:pPrChange>
            </w:pPr>
            <w:ins w:id="26405" w:author="phuong vu" w:date="2018-11-26T01:06:00Z">
              <w:r w:rsidRPr="00E64310">
                <w:rPr>
                  <w:b/>
                  <w:lang w:val="en-US"/>
                  <w:rPrChange w:id="26406" w:author="phuong vu" w:date="2018-11-30T23:21:00Z">
                    <w:rPr>
                      <w:b/>
                      <w:lang w:val="en-US"/>
                    </w:rPr>
                  </w:rPrChange>
                </w:rPr>
                <w:t>Nội dung thực hiện</w:t>
              </w:r>
            </w:ins>
          </w:p>
        </w:tc>
        <w:tc>
          <w:tcPr>
            <w:tcW w:w="1266" w:type="dxa"/>
            <w:vAlign w:val="center"/>
          </w:tcPr>
          <w:p w14:paraId="4A65F9A4" w14:textId="77777777" w:rsidR="00300FEC" w:rsidRPr="00E64310" w:rsidRDefault="00300FEC" w:rsidP="00E64310">
            <w:pPr>
              <w:jc w:val="center"/>
              <w:rPr>
                <w:ins w:id="26407" w:author="phuong vu" w:date="2018-11-26T01:06:00Z"/>
                <w:b/>
                <w:lang w:val="en-US"/>
                <w:rPrChange w:id="26408" w:author="phuong vu" w:date="2018-11-30T23:21:00Z">
                  <w:rPr>
                    <w:ins w:id="26409" w:author="phuong vu" w:date="2018-11-26T01:06:00Z"/>
                    <w:b/>
                    <w:lang w:val="en-US"/>
                  </w:rPr>
                </w:rPrChange>
              </w:rPr>
              <w:pPrChange w:id="26410" w:author="phuong vu" w:date="2018-11-30T23:21:00Z">
                <w:pPr>
                  <w:spacing w:line="276" w:lineRule="auto"/>
                  <w:jc w:val="center"/>
                </w:pPr>
              </w:pPrChange>
            </w:pPr>
            <w:ins w:id="26411" w:author="phuong vu" w:date="2018-11-26T01:06:00Z">
              <w:r w:rsidRPr="00E64310">
                <w:rPr>
                  <w:b/>
                  <w:lang w:val="en-US"/>
                  <w:rPrChange w:id="26412" w:author="phuong vu" w:date="2018-11-30T23:21:00Z">
                    <w:rPr>
                      <w:b/>
                      <w:lang w:val="en-US"/>
                    </w:rPr>
                  </w:rPrChange>
                </w:rPr>
                <w:t>Giá trị mặc định</w:t>
              </w:r>
            </w:ins>
          </w:p>
        </w:tc>
        <w:tc>
          <w:tcPr>
            <w:tcW w:w="1756" w:type="dxa"/>
            <w:vAlign w:val="center"/>
          </w:tcPr>
          <w:p w14:paraId="4526EB1C" w14:textId="77777777" w:rsidR="00300FEC" w:rsidRPr="00E64310" w:rsidRDefault="00300FEC" w:rsidP="00E64310">
            <w:pPr>
              <w:jc w:val="center"/>
              <w:rPr>
                <w:ins w:id="26413" w:author="phuong vu" w:date="2018-11-26T01:06:00Z"/>
                <w:b/>
                <w:lang w:val="en-US"/>
                <w:rPrChange w:id="26414" w:author="phuong vu" w:date="2018-11-30T23:21:00Z">
                  <w:rPr>
                    <w:ins w:id="26415" w:author="phuong vu" w:date="2018-11-26T01:06:00Z"/>
                    <w:b/>
                    <w:lang w:val="en-US"/>
                  </w:rPr>
                </w:rPrChange>
              </w:rPr>
              <w:pPrChange w:id="26416" w:author="phuong vu" w:date="2018-11-30T23:21:00Z">
                <w:pPr>
                  <w:spacing w:line="276" w:lineRule="auto"/>
                  <w:jc w:val="center"/>
                </w:pPr>
              </w:pPrChange>
            </w:pPr>
            <w:ins w:id="26417" w:author="phuong vu" w:date="2018-11-26T01:06:00Z">
              <w:r w:rsidRPr="00E64310">
                <w:rPr>
                  <w:b/>
                  <w:lang w:val="en-US"/>
                  <w:rPrChange w:id="26418" w:author="phuong vu" w:date="2018-11-30T23:21:00Z">
                    <w:rPr>
                      <w:b/>
                      <w:lang w:val="en-US"/>
                    </w:rPr>
                  </w:rPrChange>
                </w:rPr>
                <w:t>Lưu ý</w:t>
              </w:r>
            </w:ins>
          </w:p>
        </w:tc>
      </w:tr>
      <w:tr w:rsidR="00300FEC" w:rsidRPr="00920004" w14:paraId="5A360F49" w14:textId="77777777" w:rsidTr="005836F2">
        <w:trPr>
          <w:ins w:id="26419" w:author="phuong vu" w:date="2018-11-26T01:06:00Z"/>
        </w:trPr>
        <w:tc>
          <w:tcPr>
            <w:tcW w:w="805" w:type="dxa"/>
          </w:tcPr>
          <w:p w14:paraId="53424D34" w14:textId="77777777" w:rsidR="00300FEC" w:rsidRPr="00920004" w:rsidRDefault="00300FEC" w:rsidP="00FE6A57">
            <w:pPr>
              <w:spacing w:before="240"/>
              <w:jc w:val="center"/>
              <w:rPr>
                <w:ins w:id="26420" w:author="phuong vu" w:date="2018-11-26T01:06:00Z"/>
                <w:lang w:val="en-US"/>
                <w:rPrChange w:id="26421" w:author="phuong vu" w:date="2018-11-30T22:36:00Z">
                  <w:rPr>
                    <w:ins w:id="26422" w:author="phuong vu" w:date="2018-11-26T01:06:00Z"/>
                    <w:lang w:val="en-US"/>
                  </w:rPr>
                </w:rPrChange>
              </w:rPr>
              <w:pPrChange w:id="26423" w:author="phuong vu" w:date="2018-11-30T16:24:00Z">
                <w:pPr>
                  <w:spacing w:line="276" w:lineRule="auto"/>
                  <w:jc w:val="center"/>
                </w:pPr>
              </w:pPrChange>
            </w:pPr>
            <w:ins w:id="26424" w:author="phuong vu" w:date="2018-11-26T01:06:00Z">
              <w:r w:rsidRPr="00920004">
                <w:rPr>
                  <w:lang w:val="en-US"/>
                  <w:rPrChange w:id="26425" w:author="phuong vu" w:date="2018-11-30T22:36:00Z">
                    <w:rPr>
                      <w:lang w:val="en-US"/>
                    </w:rPr>
                  </w:rPrChange>
                </w:rPr>
                <w:t>1</w:t>
              </w:r>
            </w:ins>
          </w:p>
        </w:tc>
        <w:tc>
          <w:tcPr>
            <w:tcW w:w="1980" w:type="dxa"/>
          </w:tcPr>
          <w:p w14:paraId="31989737" w14:textId="77777777" w:rsidR="00300FEC" w:rsidRPr="00920004" w:rsidRDefault="00300FEC" w:rsidP="00E64310">
            <w:pPr>
              <w:rPr>
                <w:ins w:id="26426" w:author="phuong vu" w:date="2018-11-26T01:06:00Z"/>
                <w:lang w:val="en-US"/>
                <w:rPrChange w:id="26427" w:author="phuong vu" w:date="2018-11-30T22:36:00Z">
                  <w:rPr>
                    <w:ins w:id="26428" w:author="phuong vu" w:date="2018-11-26T01:06:00Z"/>
                    <w:lang w:val="en-US"/>
                  </w:rPr>
                </w:rPrChange>
              </w:rPr>
              <w:pPrChange w:id="26429" w:author="phuong vu" w:date="2018-11-30T23:20:00Z">
                <w:pPr>
                  <w:spacing w:line="276" w:lineRule="auto"/>
                </w:pPr>
              </w:pPrChange>
            </w:pPr>
            <w:ins w:id="26430" w:author="phuong vu" w:date="2018-11-26T01:06:00Z">
              <w:r w:rsidRPr="00920004">
                <w:rPr>
                  <w:lang w:val="en-US"/>
                  <w:rPrChange w:id="26431" w:author="phuong vu" w:date="2018-11-30T22:36:00Z">
                    <w:rPr>
                      <w:lang w:val="en-US"/>
                    </w:rPr>
                  </w:rPrChange>
                </w:rPr>
                <w:t>inputText</w:t>
              </w:r>
            </w:ins>
          </w:p>
        </w:tc>
        <w:tc>
          <w:tcPr>
            <w:tcW w:w="2970" w:type="dxa"/>
          </w:tcPr>
          <w:p w14:paraId="45EDD752" w14:textId="26458C3A" w:rsidR="00300FEC" w:rsidRPr="00920004" w:rsidRDefault="00300FEC" w:rsidP="00E64310">
            <w:pPr>
              <w:rPr>
                <w:ins w:id="26432" w:author="phuong vu" w:date="2018-11-26T01:06:00Z"/>
                <w:lang w:val="en-US"/>
                <w:rPrChange w:id="26433" w:author="phuong vu" w:date="2018-11-30T22:36:00Z">
                  <w:rPr>
                    <w:ins w:id="26434" w:author="phuong vu" w:date="2018-11-26T01:06:00Z"/>
                    <w:lang w:val="en-US"/>
                  </w:rPr>
                </w:rPrChange>
              </w:rPr>
              <w:pPrChange w:id="26435" w:author="phuong vu" w:date="2018-11-30T23:20:00Z">
                <w:pPr>
                  <w:spacing w:line="276" w:lineRule="auto"/>
                </w:pPr>
              </w:pPrChange>
            </w:pPr>
            <w:ins w:id="26436" w:author="phuong vu" w:date="2018-11-26T01:06:00Z">
              <w:r w:rsidRPr="00920004">
                <w:rPr>
                  <w:lang w:val="en-US"/>
                  <w:rPrChange w:id="26437" w:author="phuong vu" w:date="2018-11-30T22:36:00Z">
                    <w:rPr>
                      <w:lang w:val="en-US"/>
                    </w:rPr>
                  </w:rPrChange>
                </w:rPr>
                <w:t>Nội dung tìm kiếm</w:t>
              </w:r>
            </w:ins>
          </w:p>
        </w:tc>
        <w:tc>
          <w:tcPr>
            <w:tcW w:w="1266" w:type="dxa"/>
          </w:tcPr>
          <w:p w14:paraId="506A436C" w14:textId="77777777" w:rsidR="00300FEC" w:rsidRPr="00920004" w:rsidRDefault="00300FEC" w:rsidP="00FE6A57">
            <w:pPr>
              <w:spacing w:before="240"/>
              <w:rPr>
                <w:ins w:id="26438" w:author="phuong vu" w:date="2018-11-26T01:06:00Z"/>
                <w:lang w:val="en-US"/>
                <w:rPrChange w:id="26439" w:author="phuong vu" w:date="2018-11-30T22:36:00Z">
                  <w:rPr>
                    <w:ins w:id="26440" w:author="phuong vu" w:date="2018-11-26T01:06:00Z"/>
                    <w:lang w:val="en-US"/>
                  </w:rPr>
                </w:rPrChange>
              </w:rPr>
              <w:pPrChange w:id="26441" w:author="phuong vu" w:date="2018-11-30T16:24:00Z">
                <w:pPr>
                  <w:spacing w:line="276" w:lineRule="auto"/>
                </w:pPr>
              </w:pPrChange>
            </w:pPr>
          </w:p>
        </w:tc>
        <w:tc>
          <w:tcPr>
            <w:tcW w:w="1756" w:type="dxa"/>
          </w:tcPr>
          <w:p w14:paraId="17A96FE3" w14:textId="77777777" w:rsidR="00300FEC" w:rsidRPr="00920004" w:rsidRDefault="00300FEC" w:rsidP="00FE6A57">
            <w:pPr>
              <w:spacing w:before="240"/>
              <w:rPr>
                <w:ins w:id="26442" w:author="phuong vu" w:date="2018-11-26T01:06:00Z"/>
                <w:lang w:val="en-US"/>
                <w:rPrChange w:id="26443" w:author="phuong vu" w:date="2018-11-30T22:36:00Z">
                  <w:rPr>
                    <w:ins w:id="26444" w:author="phuong vu" w:date="2018-11-26T01:06:00Z"/>
                    <w:lang w:val="en-US"/>
                  </w:rPr>
                </w:rPrChange>
              </w:rPr>
              <w:pPrChange w:id="26445" w:author="phuong vu" w:date="2018-11-30T16:24:00Z">
                <w:pPr>
                  <w:spacing w:line="276" w:lineRule="auto"/>
                </w:pPr>
              </w:pPrChange>
            </w:pPr>
          </w:p>
        </w:tc>
      </w:tr>
      <w:tr w:rsidR="00300FEC" w:rsidRPr="00920004" w14:paraId="5E7346AB" w14:textId="77777777" w:rsidTr="005836F2">
        <w:trPr>
          <w:ins w:id="26446" w:author="phuong vu" w:date="2018-11-26T01:06:00Z"/>
        </w:trPr>
        <w:tc>
          <w:tcPr>
            <w:tcW w:w="805" w:type="dxa"/>
          </w:tcPr>
          <w:p w14:paraId="66F549B8" w14:textId="552157EC" w:rsidR="00300FEC" w:rsidRPr="00920004" w:rsidRDefault="00300FEC" w:rsidP="00FE6A57">
            <w:pPr>
              <w:spacing w:before="240"/>
              <w:jc w:val="center"/>
              <w:rPr>
                <w:ins w:id="26447" w:author="phuong vu" w:date="2018-11-26T01:06:00Z"/>
                <w:lang w:val="en-US"/>
                <w:rPrChange w:id="26448" w:author="phuong vu" w:date="2018-11-30T22:36:00Z">
                  <w:rPr>
                    <w:ins w:id="26449" w:author="phuong vu" w:date="2018-11-26T01:06:00Z"/>
                    <w:lang w:val="en-US"/>
                  </w:rPr>
                </w:rPrChange>
              </w:rPr>
              <w:pPrChange w:id="26450" w:author="phuong vu" w:date="2018-11-30T16:24:00Z">
                <w:pPr>
                  <w:spacing w:line="276" w:lineRule="auto"/>
                  <w:jc w:val="center"/>
                </w:pPr>
              </w:pPrChange>
            </w:pPr>
            <w:ins w:id="26451" w:author="phuong vu" w:date="2018-11-26T01:06:00Z">
              <w:r w:rsidRPr="00920004">
                <w:rPr>
                  <w:lang w:val="en-US"/>
                  <w:rPrChange w:id="26452" w:author="phuong vu" w:date="2018-11-30T22:36:00Z">
                    <w:rPr>
                      <w:lang w:val="en-US"/>
                    </w:rPr>
                  </w:rPrChange>
                </w:rPr>
                <w:t>2</w:t>
              </w:r>
            </w:ins>
          </w:p>
        </w:tc>
        <w:tc>
          <w:tcPr>
            <w:tcW w:w="1980" w:type="dxa"/>
          </w:tcPr>
          <w:p w14:paraId="6B1A0EC1" w14:textId="1DD69650" w:rsidR="00300FEC" w:rsidRPr="00920004" w:rsidRDefault="00300FEC" w:rsidP="00E64310">
            <w:pPr>
              <w:rPr>
                <w:ins w:id="26453" w:author="phuong vu" w:date="2018-11-26T01:06:00Z"/>
                <w:lang w:val="en-US"/>
                <w:rPrChange w:id="26454" w:author="phuong vu" w:date="2018-11-30T22:36:00Z">
                  <w:rPr>
                    <w:ins w:id="26455" w:author="phuong vu" w:date="2018-11-26T01:06:00Z"/>
                    <w:lang w:val="en-US"/>
                  </w:rPr>
                </w:rPrChange>
              </w:rPr>
              <w:pPrChange w:id="26456" w:author="phuong vu" w:date="2018-11-30T23:20:00Z">
                <w:pPr>
                  <w:spacing w:line="276" w:lineRule="auto"/>
                </w:pPr>
              </w:pPrChange>
            </w:pPr>
            <w:ins w:id="26457" w:author="phuong vu" w:date="2018-11-26T01:06:00Z">
              <w:r w:rsidRPr="00920004">
                <w:rPr>
                  <w:lang w:val="en-US"/>
                  <w:rPrChange w:id="26458" w:author="phuong vu" w:date="2018-11-30T22:36:00Z">
                    <w:rPr>
                      <w:lang w:val="en-US"/>
                    </w:rPr>
                  </w:rPrChange>
                </w:rPr>
                <w:t>button</w:t>
              </w:r>
            </w:ins>
          </w:p>
        </w:tc>
        <w:tc>
          <w:tcPr>
            <w:tcW w:w="2970" w:type="dxa"/>
          </w:tcPr>
          <w:p w14:paraId="61B4E611" w14:textId="48C6A2C4" w:rsidR="00300FEC" w:rsidRPr="00920004" w:rsidRDefault="00300FEC" w:rsidP="00E64310">
            <w:pPr>
              <w:rPr>
                <w:ins w:id="26459" w:author="phuong vu" w:date="2018-11-26T01:06:00Z"/>
                <w:lang w:val="en-US"/>
                <w:rPrChange w:id="26460" w:author="phuong vu" w:date="2018-11-30T22:36:00Z">
                  <w:rPr>
                    <w:ins w:id="26461" w:author="phuong vu" w:date="2018-11-26T01:06:00Z"/>
                    <w:lang w:val="en-US"/>
                  </w:rPr>
                </w:rPrChange>
              </w:rPr>
              <w:pPrChange w:id="26462" w:author="phuong vu" w:date="2018-11-30T23:20:00Z">
                <w:pPr>
                  <w:spacing w:line="276" w:lineRule="auto"/>
                </w:pPr>
              </w:pPrChange>
            </w:pPr>
            <w:ins w:id="26463" w:author="phuong vu" w:date="2018-11-26T01:06:00Z">
              <w:r w:rsidRPr="00920004">
                <w:rPr>
                  <w:lang w:val="en-US"/>
                  <w:rPrChange w:id="26464" w:author="phuong vu" w:date="2018-11-30T22:36:00Z">
                    <w:rPr>
                      <w:lang w:val="en-US"/>
                    </w:rPr>
                  </w:rPrChange>
                </w:rPr>
                <w:t>Xóa nội dung tìm kiếm</w:t>
              </w:r>
            </w:ins>
          </w:p>
        </w:tc>
        <w:tc>
          <w:tcPr>
            <w:tcW w:w="1266" w:type="dxa"/>
          </w:tcPr>
          <w:p w14:paraId="73EB0000" w14:textId="77777777" w:rsidR="00300FEC" w:rsidRPr="00920004" w:rsidRDefault="00300FEC" w:rsidP="00FE6A57">
            <w:pPr>
              <w:spacing w:before="240"/>
              <w:rPr>
                <w:ins w:id="26465" w:author="phuong vu" w:date="2018-11-26T01:06:00Z"/>
                <w:lang w:val="en-US"/>
                <w:rPrChange w:id="26466" w:author="phuong vu" w:date="2018-11-30T22:36:00Z">
                  <w:rPr>
                    <w:ins w:id="26467" w:author="phuong vu" w:date="2018-11-26T01:06:00Z"/>
                    <w:lang w:val="en-US"/>
                  </w:rPr>
                </w:rPrChange>
              </w:rPr>
              <w:pPrChange w:id="26468" w:author="phuong vu" w:date="2018-11-30T16:24:00Z">
                <w:pPr>
                  <w:spacing w:line="276" w:lineRule="auto"/>
                </w:pPr>
              </w:pPrChange>
            </w:pPr>
          </w:p>
        </w:tc>
        <w:tc>
          <w:tcPr>
            <w:tcW w:w="1756" w:type="dxa"/>
          </w:tcPr>
          <w:p w14:paraId="196BFA6F" w14:textId="77777777" w:rsidR="00300FEC" w:rsidRPr="00920004" w:rsidRDefault="00300FEC" w:rsidP="00FE6A57">
            <w:pPr>
              <w:spacing w:before="240"/>
              <w:rPr>
                <w:ins w:id="26469" w:author="phuong vu" w:date="2018-11-26T01:06:00Z"/>
                <w:lang w:val="en-US"/>
                <w:rPrChange w:id="26470" w:author="phuong vu" w:date="2018-11-30T22:36:00Z">
                  <w:rPr>
                    <w:ins w:id="26471" w:author="phuong vu" w:date="2018-11-26T01:06:00Z"/>
                    <w:lang w:val="en-US"/>
                  </w:rPr>
                </w:rPrChange>
              </w:rPr>
              <w:pPrChange w:id="26472" w:author="phuong vu" w:date="2018-11-30T16:24:00Z">
                <w:pPr>
                  <w:spacing w:line="276" w:lineRule="auto"/>
                </w:pPr>
              </w:pPrChange>
            </w:pPr>
          </w:p>
        </w:tc>
      </w:tr>
      <w:tr w:rsidR="00300FEC" w:rsidRPr="00920004" w14:paraId="144EBAE8" w14:textId="77777777" w:rsidTr="005836F2">
        <w:trPr>
          <w:ins w:id="26473" w:author="phuong vu" w:date="2018-11-26T01:06:00Z"/>
        </w:trPr>
        <w:tc>
          <w:tcPr>
            <w:tcW w:w="805" w:type="dxa"/>
          </w:tcPr>
          <w:p w14:paraId="076AFFDE" w14:textId="075F0915" w:rsidR="00300FEC" w:rsidRPr="00920004" w:rsidRDefault="00300FEC" w:rsidP="00FE6A57">
            <w:pPr>
              <w:spacing w:before="240"/>
              <w:jc w:val="center"/>
              <w:rPr>
                <w:ins w:id="26474" w:author="phuong vu" w:date="2018-11-26T01:06:00Z"/>
                <w:lang w:val="en-US"/>
                <w:rPrChange w:id="26475" w:author="phuong vu" w:date="2018-11-30T22:36:00Z">
                  <w:rPr>
                    <w:ins w:id="26476" w:author="phuong vu" w:date="2018-11-26T01:06:00Z"/>
                    <w:lang w:val="en-US"/>
                  </w:rPr>
                </w:rPrChange>
              </w:rPr>
              <w:pPrChange w:id="26477" w:author="phuong vu" w:date="2018-11-30T16:24:00Z">
                <w:pPr>
                  <w:spacing w:line="276" w:lineRule="auto"/>
                  <w:jc w:val="center"/>
                </w:pPr>
              </w:pPrChange>
            </w:pPr>
            <w:ins w:id="26478" w:author="phuong vu" w:date="2018-11-26T01:06:00Z">
              <w:r w:rsidRPr="00920004">
                <w:rPr>
                  <w:lang w:val="en-US"/>
                  <w:rPrChange w:id="26479" w:author="phuong vu" w:date="2018-11-30T22:36:00Z">
                    <w:rPr>
                      <w:lang w:val="en-US"/>
                    </w:rPr>
                  </w:rPrChange>
                </w:rPr>
                <w:t>3</w:t>
              </w:r>
            </w:ins>
          </w:p>
        </w:tc>
        <w:tc>
          <w:tcPr>
            <w:tcW w:w="1980" w:type="dxa"/>
          </w:tcPr>
          <w:p w14:paraId="2EE690C9" w14:textId="48CA69AB" w:rsidR="00300FEC" w:rsidRPr="00920004" w:rsidRDefault="00300FEC" w:rsidP="00E64310">
            <w:pPr>
              <w:rPr>
                <w:ins w:id="26480" w:author="phuong vu" w:date="2018-11-26T01:06:00Z"/>
                <w:lang w:val="en-US"/>
                <w:rPrChange w:id="26481" w:author="phuong vu" w:date="2018-11-30T22:36:00Z">
                  <w:rPr>
                    <w:ins w:id="26482" w:author="phuong vu" w:date="2018-11-26T01:06:00Z"/>
                    <w:lang w:val="en-US"/>
                  </w:rPr>
                </w:rPrChange>
              </w:rPr>
              <w:pPrChange w:id="26483" w:author="phuong vu" w:date="2018-11-30T23:20:00Z">
                <w:pPr>
                  <w:spacing w:line="276" w:lineRule="auto"/>
                </w:pPr>
              </w:pPrChange>
            </w:pPr>
            <w:ins w:id="26484" w:author="phuong vu" w:date="2018-11-26T01:07:00Z">
              <w:r w:rsidRPr="00920004">
                <w:rPr>
                  <w:lang w:val="en-US"/>
                  <w:rPrChange w:id="26485" w:author="phuong vu" w:date="2018-11-30T22:36:00Z">
                    <w:rPr>
                      <w:lang w:val="en-US"/>
                    </w:rPr>
                  </w:rPrChange>
                </w:rPr>
                <w:t>button</w:t>
              </w:r>
            </w:ins>
          </w:p>
        </w:tc>
        <w:tc>
          <w:tcPr>
            <w:tcW w:w="2970" w:type="dxa"/>
          </w:tcPr>
          <w:p w14:paraId="5E4D3E24" w14:textId="2CC33F30" w:rsidR="00300FEC" w:rsidRPr="00920004" w:rsidRDefault="00300FEC" w:rsidP="00E64310">
            <w:pPr>
              <w:rPr>
                <w:ins w:id="26486" w:author="phuong vu" w:date="2018-11-26T01:06:00Z"/>
                <w:lang w:val="en-US"/>
                <w:rPrChange w:id="26487" w:author="phuong vu" w:date="2018-11-30T22:36:00Z">
                  <w:rPr>
                    <w:ins w:id="26488" w:author="phuong vu" w:date="2018-11-26T01:06:00Z"/>
                    <w:lang w:val="en-US"/>
                  </w:rPr>
                </w:rPrChange>
              </w:rPr>
              <w:pPrChange w:id="26489" w:author="phuong vu" w:date="2018-11-30T23:20:00Z">
                <w:pPr>
                  <w:spacing w:line="276" w:lineRule="auto"/>
                </w:pPr>
              </w:pPrChange>
            </w:pPr>
            <w:ins w:id="26490" w:author="phuong vu" w:date="2018-11-26T01:07:00Z">
              <w:r w:rsidRPr="00920004">
                <w:rPr>
                  <w:lang w:val="en-US"/>
                  <w:rPrChange w:id="26491" w:author="phuong vu" w:date="2018-11-30T22:36:00Z">
                    <w:rPr>
                      <w:lang w:val="en-US"/>
                    </w:rPr>
                  </w:rPrChange>
                </w:rPr>
                <w:t>Thêm máy giặt</w:t>
              </w:r>
            </w:ins>
          </w:p>
        </w:tc>
        <w:tc>
          <w:tcPr>
            <w:tcW w:w="1266" w:type="dxa"/>
          </w:tcPr>
          <w:p w14:paraId="5455E416" w14:textId="77777777" w:rsidR="00300FEC" w:rsidRPr="00920004" w:rsidRDefault="00300FEC" w:rsidP="00FE6A57">
            <w:pPr>
              <w:spacing w:before="240"/>
              <w:rPr>
                <w:ins w:id="26492" w:author="phuong vu" w:date="2018-11-26T01:06:00Z"/>
                <w:lang w:val="en-US"/>
                <w:rPrChange w:id="26493" w:author="phuong vu" w:date="2018-11-30T22:36:00Z">
                  <w:rPr>
                    <w:ins w:id="26494" w:author="phuong vu" w:date="2018-11-26T01:06:00Z"/>
                    <w:lang w:val="en-US"/>
                  </w:rPr>
                </w:rPrChange>
              </w:rPr>
              <w:pPrChange w:id="26495" w:author="phuong vu" w:date="2018-11-30T16:24:00Z">
                <w:pPr>
                  <w:spacing w:line="276" w:lineRule="auto"/>
                </w:pPr>
              </w:pPrChange>
            </w:pPr>
          </w:p>
        </w:tc>
        <w:tc>
          <w:tcPr>
            <w:tcW w:w="1756" w:type="dxa"/>
          </w:tcPr>
          <w:p w14:paraId="7E1C073D" w14:textId="77777777" w:rsidR="00300FEC" w:rsidRPr="00920004" w:rsidRDefault="00300FEC" w:rsidP="00FE6A57">
            <w:pPr>
              <w:spacing w:before="240"/>
              <w:rPr>
                <w:ins w:id="26496" w:author="phuong vu" w:date="2018-11-26T01:06:00Z"/>
                <w:lang w:val="en-US"/>
                <w:rPrChange w:id="26497" w:author="phuong vu" w:date="2018-11-30T22:36:00Z">
                  <w:rPr>
                    <w:ins w:id="26498" w:author="phuong vu" w:date="2018-11-26T01:06:00Z"/>
                    <w:lang w:val="en-US"/>
                  </w:rPr>
                </w:rPrChange>
              </w:rPr>
              <w:pPrChange w:id="26499" w:author="phuong vu" w:date="2018-11-30T16:24:00Z">
                <w:pPr>
                  <w:spacing w:line="276" w:lineRule="auto"/>
                </w:pPr>
              </w:pPrChange>
            </w:pPr>
          </w:p>
        </w:tc>
      </w:tr>
      <w:tr w:rsidR="00300FEC" w:rsidRPr="00920004" w14:paraId="20309306" w14:textId="77777777" w:rsidTr="00E64310">
        <w:trPr>
          <w:ins w:id="26500" w:author="phuong vu" w:date="2018-11-26T01:06:00Z"/>
        </w:trPr>
        <w:tc>
          <w:tcPr>
            <w:tcW w:w="805" w:type="dxa"/>
            <w:vAlign w:val="center"/>
          </w:tcPr>
          <w:p w14:paraId="2B65009E" w14:textId="595BDC84" w:rsidR="00300FEC" w:rsidRPr="00920004" w:rsidRDefault="00300FEC" w:rsidP="00FE6A57">
            <w:pPr>
              <w:spacing w:before="240"/>
              <w:jc w:val="center"/>
              <w:rPr>
                <w:ins w:id="26501" w:author="phuong vu" w:date="2018-11-26T01:06:00Z"/>
                <w:lang w:val="en-US"/>
                <w:rPrChange w:id="26502" w:author="phuong vu" w:date="2018-11-30T22:36:00Z">
                  <w:rPr>
                    <w:ins w:id="26503" w:author="phuong vu" w:date="2018-11-26T01:06:00Z"/>
                    <w:lang w:val="en-US"/>
                  </w:rPr>
                </w:rPrChange>
              </w:rPr>
              <w:pPrChange w:id="26504" w:author="phuong vu" w:date="2018-11-30T16:24:00Z">
                <w:pPr>
                  <w:spacing w:line="276" w:lineRule="auto"/>
                  <w:jc w:val="center"/>
                </w:pPr>
              </w:pPrChange>
            </w:pPr>
            <w:ins w:id="26505" w:author="phuong vu" w:date="2018-11-26T01:07:00Z">
              <w:r w:rsidRPr="00920004">
                <w:rPr>
                  <w:lang w:val="en-US"/>
                  <w:rPrChange w:id="26506" w:author="phuong vu" w:date="2018-11-30T22:36:00Z">
                    <w:rPr>
                      <w:lang w:val="en-US"/>
                    </w:rPr>
                  </w:rPrChange>
                </w:rPr>
                <w:t>4</w:t>
              </w:r>
            </w:ins>
          </w:p>
        </w:tc>
        <w:tc>
          <w:tcPr>
            <w:tcW w:w="1980" w:type="dxa"/>
          </w:tcPr>
          <w:p w14:paraId="5CD578ED" w14:textId="7B26A7E1" w:rsidR="00300FEC" w:rsidRPr="00920004" w:rsidRDefault="00300FEC" w:rsidP="00E64310">
            <w:pPr>
              <w:rPr>
                <w:ins w:id="26507" w:author="phuong vu" w:date="2018-11-26T01:06:00Z"/>
                <w:lang w:val="en-US"/>
                <w:rPrChange w:id="26508" w:author="phuong vu" w:date="2018-11-30T22:36:00Z">
                  <w:rPr>
                    <w:ins w:id="26509" w:author="phuong vu" w:date="2018-11-26T01:06:00Z"/>
                    <w:lang w:val="en-US"/>
                  </w:rPr>
                </w:rPrChange>
              </w:rPr>
              <w:pPrChange w:id="26510" w:author="phuong vu" w:date="2018-11-30T23:20:00Z">
                <w:pPr>
                  <w:spacing w:line="276" w:lineRule="auto"/>
                </w:pPr>
              </w:pPrChange>
            </w:pPr>
            <w:ins w:id="26511" w:author="phuong vu" w:date="2018-11-26T01:07:00Z">
              <w:r w:rsidRPr="00920004">
                <w:rPr>
                  <w:lang w:val="en-US"/>
                  <w:rPrChange w:id="26512" w:author="phuong vu" w:date="2018-11-30T22:36:00Z">
                    <w:rPr>
                      <w:lang w:val="en-US"/>
                    </w:rPr>
                  </w:rPrChange>
                </w:rPr>
                <w:t>table</w:t>
              </w:r>
            </w:ins>
          </w:p>
        </w:tc>
        <w:tc>
          <w:tcPr>
            <w:tcW w:w="2970" w:type="dxa"/>
          </w:tcPr>
          <w:p w14:paraId="048CF98A" w14:textId="779E310C" w:rsidR="00300FEC" w:rsidRPr="00920004" w:rsidRDefault="00300FEC" w:rsidP="00E64310">
            <w:pPr>
              <w:rPr>
                <w:ins w:id="26513" w:author="phuong vu" w:date="2018-11-26T01:06:00Z"/>
                <w:lang w:val="en-US"/>
                <w:rPrChange w:id="26514" w:author="phuong vu" w:date="2018-11-30T22:36:00Z">
                  <w:rPr>
                    <w:ins w:id="26515" w:author="phuong vu" w:date="2018-11-26T01:06:00Z"/>
                    <w:lang w:val="en-US"/>
                  </w:rPr>
                </w:rPrChange>
              </w:rPr>
              <w:pPrChange w:id="26516" w:author="phuong vu" w:date="2018-11-30T23:20:00Z">
                <w:pPr>
                  <w:spacing w:line="276" w:lineRule="auto"/>
                </w:pPr>
              </w:pPrChange>
            </w:pPr>
            <w:ins w:id="26517" w:author="phuong vu" w:date="2018-11-26T01:07:00Z">
              <w:r w:rsidRPr="00920004">
                <w:rPr>
                  <w:lang w:val="en-US"/>
                  <w:rPrChange w:id="26518" w:author="phuong vu" w:date="2018-11-30T22:36:00Z">
                    <w:rPr>
                      <w:lang w:val="en-US"/>
                    </w:rPr>
                  </w:rPrChange>
                </w:rPr>
                <w:t>Hiển thị thông tin máy giặt</w:t>
              </w:r>
            </w:ins>
          </w:p>
        </w:tc>
        <w:tc>
          <w:tcPr>
            <w:tcW w:w="1266" w:type="dxa"/>
          </w:tcPr>
          <w:p w14:paraId="2F4DC3A7" w14:textId="77777777" w:rsidR="00300FEC" w:rsidRPr="00920004" w:rsidRDefault="00300FEC" w:rsidP="00FE6A57">
            <w:pPr>
              <w:spacing w:before="240"/>
              <w:rPr>
                <w:ins w:id="26519" w:author="phuong vu" w:date="2018-11-26T01:06:00Z"/>
                <w:lang w:val="en-US"/>
                <w:rPrChange w:id="26520" w:author="phuong vu" w:date="2018-11-30T22:36:00Z">
                  <w:rPr>
                    <w:ins w:id="26521" w:author="phuong vu" w:date="2018-11-26T01:06:00Z"/>
                    <w:lang w:val="en-US"/>
                  </w:rPr>
                </w:rPrChange>
              </w:rPr>
              <w:pPrChange w:id="26522" w:author="phuong vu" w:date="2018-11-30T16:24:00Z">
                <w:pPr>
                  <w:spacing w:line="276" w:lineRule="auto"/>
                </w:pPr>
              </w:pPrChange>
            </w:pPr>
          </w:p>
        </w:tc>
        <w:tc>
          <w:tcPr>
            <w:tcW w:w="1756" w:type="dxa"/>
          </w:tcPr>
          <w:p w14:paraId="5557B110" w14:textId="748CC0FC" w:rsidR="00300FEC" w:rsidRPr="00920004" w:rsidRDefault="00300FEC" w:rsidP="00FE6A57">
            <w:pPr>
              <w:spacing w:before="240"/>
              <w:rPr>
                <w:ins w:id="26523" w:author="phuong vu" w:date="2018-11-26T01:06:00Z"/>
                <w:lang w:val="en-US"/>
                <w:rPrChange w:id="26524" w:author="phuong vu" w:date="2018-11-30T22:36:00Z">
                  <w:rPr>
                    <w:ins w:id="26525" w:author="phuong vu" w:date="2018-11-26T01:06:00Z"/>
                    <w:lang w:val="en-US"/>
                  </w:rPr>
                </w:rPrChange>
              </w:rPr>
              <w:pPrChange w:id="26526" w:author="phuong vu" w:date="2018-11-30T16:24:00Z">
                <w:pPr>
                  <w:spacing w:line="276" w:lineRule="auto"/>
                </w:pPr>
              </w:pPrChange>
            </w:pPr>
          </w:p>
        </w:tc>
      </w:tr>
    </w:tbl>
    <w:p w14:paraId="2F5B982B" w14:textId="67913157" w:rsidR="00300FEC" w:rsidRPr="00920004" w:rsidRDefault="00300FEC" w:rsidP="00A17FA5">
      <w:pPr>
        <w:pStyle w:val="Caption"/>
        <w:rPr>
          <w:ins w:id="26527" w:author="phuong vu" w:date="2018-11-26T01:13:00Z"/>
          <w:lang w:val="en-US"/>
          <w:rPrChange w:id="26528" w:author="phuong vu" w:date="2018-11-30T22:36:00Z">
            <w:rPr>
              <w:ins w:id="26529" w:author="phuong vu" w:date="2018-11-26T01:13:00Z"/>
            </w:rPr>
          </w:rPrChange>
        </w:rPr>
        <w:pPrChange w:id="26530" w:author="phuong vu" w:date="2018-11-30T22:42:00Z">
          <w:pPr>
            <w:pStyle w:val="Caption"/>
          </w:pPr>
        </w:pPrChange>
      </w:pPr>
      <w:bookmarkStart w:id="26531" w:name="_Toc531381630"/>
      <w:ins w:id="26532" w:author="phuong vu" w:date="2018-11-26T01:13:00Z">
        <w:r w:rsidRPr="00920004">
          <w:rPr>
            <w:rPrChange w:id="26533" w:author="phuong vu" w:date="2018-11-30T22:36:00Z">
              <w:rPr/>
            </w:rPrChange>
          </w:rPr>
          <w:t xml:space="preserve">Bảng </w:t>
        </w:r>
      </w:ins>
      <w:ins w:id="26534" w:author="phuong vu" w:date="2018-11-30T14:54:00Z">
        <w:r w:rsidR="00D632EE" w:rsidRPr="00920004">
          <w:rPr>
            <w:rPrChange w:id="26535" w:author="phuong vu" w:date="2018-11-30T22:36:00Z">
              <w:rPr/>
            </w:rPrChange>
          </w:rPr>
          <w:fldChar w:fldCharType="begin"/>
        </w:r>
        <w:r w:rsidR="00D632EE" w:rsidRPr="00920004">
          <w:rPr>
            <w:rPrChange w:id="26536" w:author="phuong vu" w:date="2018-11-30T22:36:00Z">
              <w:rPr/>
            </w:rPrChange>
          </w:rPr>
          <w:instrText xml:space="preserve"> STYLEREF 1 \s </w:instrText>
        </w:r>
      </w:ins>
      <w:r w:rsidR="00D632EE" w:rsidRPr="00920004">
        <w:rPr>
          <w:rPrChange w:id="26537" w:author="phuong vu" w:date="2018-11-30T22:36:00Z">
            <w:rPr/>
          </w:rPrChange>
        </w:rPr>
        <w:fldChar w:fldCharType="separate"/>
      </w:r>
      <w:r w:rsidR="00B5490C">
        <w:rPr>
          <w:noProof/>
        </w:rPr>
        <w:t>3</w:t>
      </w:r>
      <w:ins w:id="26538" w:author="phuong vu" w:date="2018-11-30T14:54:00Z">
        <w:r w:rsidR="00D632EE" w:rsidRPr="00920004">
          <w:rPr>
            <w:rPrChange w:id="26539" w:author="phuong vu" w:date="2018-11-30T22:36:00Z">
              <w:rPr/>
            </w:rPrChange>
          </w:rPr>
          <w:fldChar w:fldCharType="end"/>
        </w:r>
        <w:r w:rsidR="00D632EE" w:rsidRPr="00920004">
          <w:rPr>
            <w:rPrChange w:id="26540" w:author="phuong vu" w:date="2018-11-30T22:36:00Z">
              <w:rPr/>
            </w:rPrChange>
          </w:rPr>
          <w:t>.</w:t>
        </w:r>
        <w:r w:rsidR="00D632EE" w:rsidRPr="00920004">
          <w:rPr>
            <w:rPrChange w:id="26541" w:author="phuong vu" w:date="2018-11-30T22:36:00Z">
              <w:rPr/>
            </w:rPrChange>
          </w:rPr>
          <w:fldChar w:fldCharType="begin"/>
        </w:r>
        <w:r w:rsidR="00D632EE" w:rsidRPr="00920004">
          <w:rPr>
            <w:rPrChange w:id="26542" w:author="phuong vu" w:date="2018-11-30T22:36:00Z">
              <w:rPr/>
            </w:rPrChange>
          </w:rPr>
          <w:instrText xml:space="preserve"> SEQ Bảng \* ARABIC \s 1 </w:instrText>
        </w:r>
      </w:ins>
      <w:r w:rsidR="00D632EE" w:rsidRPr="00920004">
        <w:rPr>
          <w:rPrChange w:id="26543" w:author="phuong vu" w:date="2018-11-30T22:36:00Z">
            <w:rPr/>
          </w:rPrChange>
        </w:rPr>
        <w:fldChar w:fldCharType="separate"/>
      </w:r>
      <w:ins w:id="26544" w:author="phuong vu" w:date="2018-11-30T22:44:00Z">
        <w:r w:rsidR="00B5490C">
          <w:rPr>
            <w:noProof/>
          </w:rPr>
          <w:t>22</w:t>
        </w:r>
      </w:ins>
      <w:ins w:id="26545" w:author="phuong vu" w:date="2018-11-30T14:54:00Z">
        <w:r w:rsidR="00D632EE" w:rsidRPr="00920004">
          <w:rPr>
            <w:rPrChange w:id="26546" w:author="phuong vu" w:date="2018-11-30T22:36:00Z">
              <w:rPr/>
            </w:rPrChange>
          </w:rPr>
          <w:fldChar w:fldCharType="end"/>
        </w:r>
      </w:ins>
      <w:ins w:id="26547" w:author="phuong vu" w:date="2018-11-26T01:13:00Z">
        <w:r w:rsidRPr="00920004">
          <w:rPr>
            <w:lang w:val="en-US"/>
            <w:rPrChange w:id="26548" w:author="phuong vu" w:date="2018-11-30T22:36:00Z">
              <w:rPr>
                <w:lang w:val="en-US"/>
              </w:rPr>
            </w:rPrChange>
          </w:rPr>
          <w:t xml:space="preserve"> Các thành phần giao diện quản lí trạng thái máy giặt</w:t>
        </w:r>
        <w:bookmarkEnd w:id="26531"/>
      </w:ins>
    </w:p>
    <w:p w14:paraId="3BAAB30E" w14:textId="7922027C" w:rsidR="00D46DE7" w:rsidRPr="00920004" w:rsidRDefault="00D46DE7" w:rsidP="00E64310">
      <w:pPr>
        <w:pStyle w:val="Heading5"/>
        <w:numPr>
          <w:ilvl w:val="0"/>
          <w:numId w:val="81"/>
        </w:numPr>
        <w:spacing w:before="240" w:line="0" w:lineRule="atLeast"/>
        <w:ind w:left="720"/>
        <w:rPr>
          <w:ins w:id="26549" w:author="phuong vu" w:date="2018-11-26T01:13:00Z"/>
          <w:lang w:val="en-US"/>
          <w:rPrChange w:id="26550" w:author="phuong vu" w:date="2018-11-30T22:36:00Z">
            <w:rPr>
              <w:ins w:id="26551" w:author="phuong vu" w:date="2018-11-26T01:13:00Z"/>
              <w:lang w:val="en-US"/>
            </w:rPr>
          </w:rPrChange>
        </w:rPr>
        <w:pPrChange w:id="26552" w:author="phuong vu" w:date="2018-11-30T23:21:00Z">
          <w:pPr>
            <w:pStyle w:val="Heading5"/>
          </w:pPr>
        </w:pPrChange>
      </w:pPr>
      <w:ins w:id="26553" w:author="phuong vu" w:date="2018-11-26T01:01:00Z">
        <w:r w:rsidRPr="00920004">
          <w:rPr>
            <w:lang w:val="en-US"/>
            <w:rPrChange w:id="26554" w:author="phuong vu" w:date="2018-11-30T22:36:00Z">
              <w:rPr>
                <w:lang w:val="en-US"/>
              </w:rPr>
            </w:rPrChange>
          </w:rPr>
          <w:t>Dữ liệu sử dụng</w:t>
        </w:r>
      </w:ins>
    </w:p>
    <w:tbl>
      <w:tblPr>
        <w:tblStyle w:val="TableGrid"/>
        <w:tblW w:w="0" w:type="auto"/>
        <w:tblLook w:val="04A0" w:firstRow="1" w:lastRow="0" w:firstColumn="1" w:lastColumn="0" w:noHBand="0" w:noVBand="1"/>
      </w:tblPr>
      <w:tblGrid>
        <w:gridCol w:w="797"/>
        <w:gridCol w:w="2368"/>
        <w:gridCol w:w="1414"/>
        <w:gridCol w:w="1395"/>
        <w:gridCol w:w="1397"/>
        <w:gridCol w:w="1406"/>
      </w:tblGrid>
      <w:tr w:rsidR="00A535B7" w:rsidRPr="00920004" w14:paraId="72790F0D" w14:textId="77777777" w:rsidTr="005836F2">
        <w:trPr>
          <w:ins w:id="26555" w:author="phuong vu" w:date="2018-11-26T01:13:00Z"/>
        </w:trPr>
        <w:tc>
          <w:tcPr>
            <w:tcW w:w="797" w:type="dxa"/>
            <w:vMerge w:val="restart"/>
            <w:vAlign w:val="center"/>
          </w:tcPr>
          <w:p w14:paraId="14459F28" w14:textId="77777777" w:rsidR="00A535B7" w:rsidRPr="00E64310" w:rsidRDefault="00A535B7" w:rsidP="00E64310">
            <w:pPr>
              <w:jc w:val="center"/>
              <w:rPr>
                <w:ins w:id="26556" w:author="phuong vu" w:date="2018-11-26T01:13:00Z"/>
                <w:b/>
                <w:lang w:val="en-US"/>
                <w:rPrChange w:id="26557" w:author="phuong vu" w:date="2018-11-30T23:21:00Z">
                  <w:rPr>
                    <w:ins w:id="26558" w:author="phuong vu" w:date="2018-11-26T01:13:00Z"/>
                    <w:b/>
                    <w:lang w:val="en-US"/>
                  </w:rPr>
                </w:rPrChange>
              </w:rPr>
              <w:pPrChange w:id="26559" w:author="phuong vu" w:date="2018-11-30T23:21:00Z">
                <w:pPr>
                  <w:spacing w:line="276" w:lineRule="auto"/>
                  <w:jc w:val="center"/>
                </w:pPr>
              </w:pPrChange>
            </w:pPr>
            <w:ins w:id="26560" w:author="phuong vu" w:date="2018-11-26T01:13:00Z">
              <w:r w:rsidRPr="00E64310">
                <w:rPr>
                  <w:b/>
                  <w:lang w:val="en-US"/>
                  <w:rPrChange w:id="26561" w:author="phuong vu" w:date="2018-11-30T23:21:00Z">
                    <w:rPr>
                      <w:b/>
                      <w:lang w:val="en-US"/>
                    </w:rPr>
                  </w:rPrChange>
                </w:rPr>
                <w:t>STT</w:t>
              </w:r>
            </w:ins>
          </w:p>
        </w:tc>
        <w:tc>
          <w:tcPr>
            <w:tcW w:w="2368" w:type="dxa"/>
            <w:vMerge w:val="restart"/>
            <w:vAlign w:val="center"/>
          </w:tcPr>
          <w:p w14:paraId="4DF79081" w14:textId="77777777" w:rsidR="00A535B7" w:rsidRPr="00E64310" w:rsidRDefault="00A535B7" w:rsidP="00E64310">
            <w:pPr>
              <w:jc w:val="center"/>
              <w:rPr>
                <w:ins w:id="26562" w:author="phuong vu" w:date="2018-11-26T01:13:00Z"/>
                <w:b/>
                <w:lang w:val="en-US"/>
                <w:rPrChange w:id="26563" w:author="phuong vu" w:date="2018-11-30T23:21:00Z">
                  <w:rPr>
                    <w:ins w:id="26564" w:author="phuong vu" w:date="2018-11-26T01:13:00Z"/>
                    <w:b/>
                    <w:lang w:val="en-US"/>
                  </w:rPr>
                </w:rPrChange>
              </w:rPr>
              <w:pPrChange w:id="26565" w:author="phuong vu" w:date="2018-11-30T23:21:00Z">
                <w:pPr>
                  <w:spacing w:line="276" w:lineRule="auto"/>
                  <w:jc w:val="center"/>
                </w:pPr>
              </w:pPrChange>
            </w:pPr>
            <w:ins w:id="26566" w:author="phuong vu" w:date="2018-11-26T01:13:00Z">
              <w:r w:rsidRPr="00E64310">
                <w:rPr>
                  <w:b/>
                  <w:lang w:val="en-US"/>
                  <w:rPrChange w:id="26567" w:author="phuong vu" w:date="2018-11-30T23:21:00Z">
                    <w:rPr>
                      <w:b/>
                      <w:lang w:val="en-US"/>
                    </w:rPr>
                  </w:rPrChange>
                </w:rPr>
                <w:t>Tên bảng/</w:t>
              </w:r>
            </w:ins>
          </w:p>
          <w:p w14:paraId="2D6F8FF0" w14:textId="77777777" w:rsidR="00A535B7" w:rsidRPr="00E64310" w:rsidRDefault="00A535B7" w:rsidP="00E64310">
            <w:pPr>
              <w:jc w:val="center"/>
              <w:rPr>
                <w:ins w:id="26568" w:author="phuong vu" w:date="2018-11-26T01:13:00Z"/>
                <w:b/>
                <w:lang w:val="en-US"/>
                <w:rPrChange w:id="26569" w:author="phuong vu" w:date="2018-11-30T23:21:00Z">
                  <w:rPr>
                    <w:ins w:id="26570" w:author="phuong vu" w:date="2018-11-26T01:13:00Z"/>
                    <w:b/>
                    <w:lang w:val="en-US"/>
                  </w:rPr>
                </w:rPrChange>
              </w:rPr>
              <w:pPrChange w:id="26571" w:author="phuong vu" w:date="2018-11-30T23:21:00Z">
                <w:pPr>
                  <w:spacing w:line="276" w:lineRule="auto"/>
                  <w:jc w:val="center"/>
                </w:pPr>
              </w:pPrChange>
            </w:pPr>
            <w:ins w:id="26572" w:author="phuong vu" w:date="2018-11-26T01:13:00Z">
              <w:r w:rsidRPr="00E64310">
                <w:rPr>
                  <w:b/>
                  <w:lang w:val="en-US"/>
                  <w:rPrChange w:id="26573" w:author="phuong vu" w:date="2018-11-30T23:21:00Z">
                    <w:rPr>
                      <w:b/>
                      <w:lang w:val="en-US"/>
                    </w:rPr>
                  </w:rPrChange>
                </w:rPr>
                <w:t>Cấu trúc dữ liệu</w:t>
              </w:r>
            </w:ins>
          </w:p>
        </w:tc>
        <w:tc>
          <w:tcPr>
            <w:tcW w:w="5612" w:type="dxa"/>
            <w:gridSpan w:val="4"/>
            <w:vAlign w:val="center"/>
          </w:tcPr>
          <w:p w14:paraId="2BF1B352" w14:textId="77777777" w:rsidR="00A535B7" w:rsidRPr="00E64310" w:rsidRDefault="00A535B7" w:rsidP="00E64310">
            <w:pPr>
              <w:jc w:val="center"/>
              <w:rPr>
                <w:ins w:id="26574" w:author="phuong vu" w:date="2018-11-26T01:13:00Z"/>
                <w:b/>
                <w:lang w:val="en-US"/>
                <w:rPrChange w:id="26575" w:author="phuong vu" w:date="2018-11-30T23:21:00Z">
                  <w:rPr>
                    <w:ins w:id="26576" w:author="phuong vu" w:date="2018-11-26T01:13:00Z"/>
                    <w:b/>
                    <w:lang w:val="en-US"/>
                  </w:rPr>
                </w:rPrChange>
              </w:rPr>
              <w:pPrChange w:id="26577" w:author="phuong vu" w:date="2018-11-30T23:21:00Z">
                <w:pPr>
                  <w:spacing w:line="276" w:lineRule="auto"/>
                  <w:jc w:val="center"/>
                </w:pPr>
              </w:pPrChange>
            </w:pPr>
            <w:ins w:id="26578" w:author="phuong vu" w:date="2018-11-26T01:13:00Z">
              <w:r w:rsidRPr="00E64310">
                <w:rPr>
                  <w:b/>
                  <w:lang w:val="en-US"/>
                  <w:rPrChange w:id="26579" w:author="phuong vu" w:date="2018-11-30T23:21:00Z">
                    <w:rPr>
                      <w:b/>
                      <w:lang w:val="en-US"/>
                    </w:rPr>
                  </w:rPrChange>
                </w:rPr>
                <w:t>Phương thức</w:t>
              </w:r>
            </w:ins>
          </w:p>
        </w:tc>
      </w:tr>
      <w:tr w:rsidR="00A535B7" w:rsidRPr="00920004" w14:paraId="65CC4DB9" w14:textId="77777777" w:rsidTr="005836F2">
        <w:trPr>
          <w:ins w:id="26580" w:author="phuong vu" w:date="2018-11-26T01:13:00Z"/>
        </w:trPr>
        <w:tc>
          <w:tcPr>
            <w:tcW w:w="797" w:type="dxa"/>
            <w:vMerge/>
            <w:vAlign w:val="center"/>
          </w:tcPr>
          <w:p w14:paraId="294363C1" w14:textId="77777777" w:rsidR="00A535B7" w:rsidRPr="00E64310" w:rsidRDefault="00A535B7" w:rsidP="00E64310">
            <w:pPr>
              <w:jc w:val="center"/>
              <w:rPr>
                <w:ins w:id="26581" w:author="phuong vu" w:date="2018-11-26T01:13:00Z"/>
                <w:b/>
                <w:lang w:val="en-US"/>
                <w:rPrChange w:id="26582" w:author="phuong vu" w:date="2018-11-30T23:21:00Z">
                  <w:rPr>
                    <w:ins w:id="26583" w:author="phuong vu" w:date="2018-11-26T01:13:00Z"/>
                    <w:b/>
                    <w:lang w:val="en-US"/>
                  </w:rPr>
                </w:rPrChange>
              </w:rPr>
              <w:pPrChange w:id="26584" w:author="phuong vu" w:date="2018-11-30T23:21:00Z">
                <w:pPr>
                  <w:spacing w:line="276" w:lineRule="auto"/>
                  <w:jc w:val="center"/>
                </w:pPr>
              </w:pPrChange>
            </w:pPr>
          </w:p>
        </w:tc>
        <w:tc>
          <w:tcPr>
            <w:tcW w:w="2368" w:type="dxa"/>
            <w:vMerge/>
            <w:vAlign w:val="center"/>
          </w:tcPr>
          <w:p w14:paraId="1956AAAC" w14:textId="77777777" w:rsidR="00A535B7" w:rsidRPr="00E64310" w:rsidRDefault="00A535B7" w:rsidP="00E64310">
            <w:pPr>
              <w:jc w:val="center"/>
              <w:rPr>
                <w:ins w:id="26585" w:author="phuong vu" w:date="2018-11-26T01:13:00Z"/>
                <w:b/>
                <w:lang w:val="en-US"/>
                <w:rPrChange w:id="26586" w:author="phuong vu" w:date="2018-11-30T23:21:00Z">
                  <w:rPr>
                    <w:ins w:id="26587" w:author="phuong vu" w:date="2018-11-26T01:13:00Z"/>
                    <w:b/>
                    <w:lang w:val="en-US"/>
                  </w:rPr>
                </w:rPrChange>
              </w:rPr>
              <w:pPrChange w:id="26588" w:author="phuong vu" w:date="2018-11-30T23:21:00Z">
                <w:pPr>
                  <w:spacing w:line="276" w:lineRule="auto"/>
                  <w:jc w:val="center"/>
                </w:pPr>
              </w:pPrChange>
            </w:pPr>
          </w:p>
        </w:tc>
        <w:tc>
          <w:tcPr>
            <w:tcW w:w="1414" w:type="dxa"/>
            <w:vAlign w:val="center"/>
          </w:tcPr>
          <w:p w14:paraId="2CDE4DDF" w14:textId="77777777" w:rsidR="00A535B7" w:rsidRPr="00E64310" w:rsidRDefault="00A535B7" w:rsidP="00E64310">
            <w:pPr>
              <w:jc w:val="center"/>
              <w:rPr>
                <w:ins w:id="26589" w:author="phuong vu" w:date="2018-11-26T01:13:00Z"/>
                <w:b/>
                <w:lang w:val="en-US"/>
                <w:rPrChange w:id="26590" w:author="phuong vu" w:date="2018-11-30T23:21:00Z">
                  <w:rPr>
                    <w:ins w:id="26591" w:author="phuong vu" w:date="2018-11-26T01:13:00Z"/>
                    <w:b/>
                    <w:lang w:val="en-US"/>
                  </w:rPr>
                </w:rPrChange>
              </w:rPr>
              <w:pPrChange w:id="26592" w:author="phuong vu" w:date="2018-11-30T23:21:00Z">
                <w:pPr>
                  <w:spacing w:line="276" w:lineRule="auto"/>
                  <w:jc w:val="center"/>
                </w:pPr>
              </w:pPrChange>
            </w:pPr>
            <w:ins w:id="26593" w:author="phuong vu" w:date="2018-11-26T01:13:00Z">
              <w:r w:rsidRPr="00E64310">
                <w:rPr>
                  <w:b/>
                  <w:lang w:val="en-US"/>
                  <w:rPrChange w:id="26594" w:author="phuong vu" w:date="2018-11-30T23:21:00Z">
                    <w:rPr>
                      <w:b/>
                      <w:lang w:val="en-US"/>
                    </w:rPr>
                  </w:rPrChange>
                </w:rPr>
                <w:t>Thêm</w:t>
              </w:r>
            </w:ins>
          </w:p>
        </w:tc>
        <w:tc>
          <w:tcPr>
            <w:tcW w:w="1395" w:type="dxa"/>
            <w:vAlign w:val="center"/>
          </w:tcPr>
          <w:p w14:paraId="675E1F21" w14:textId="77777777" w:rsidR="00A535B7" w:rsidRPr="00E64310" w:rsidRDefault="00A535B7" w:rsidP="00E64310">
            <w:pPr>
              <w:jc w:val="center"/>
              <w:rPr>
                <w:ins w:id="26595" w:author="phuong vu" w:date="2018-11-26T01:13:00Z"/>
                <w:b/>
                <w:lang w:val="en-US"/>
                <w:rPrChange w:id="26596" w:author="phuong vu" w:date="2018-11-30T23:21:00Z">
                  <w:rPr>
                    <w:ins w:id="26597" w:author="phuong vu" w:date="2018-11-26T01:13:00Z"/>
                    <w:b/>
                    <w:lang w:val="en-US"/>
                  </w:rPr>
                </w:rPrChange>
              </w:rPr>
              <w:pPrChange w:id="26598" w:author="phuong vu" w:date="2018-11-30T23:21:00Z">
                <w:pPr>
                  <w:spacing w:line="276" w:lineRule="auto"/>
                  <w:jc w:val="center"/>
                </w:pPr>
              </w:pPrChange>
            </w:pPr>
            <w:ins w:id="26599" w:author="phuong vu" w:date="2018-11-26T01:13:00Z">
              <w:r w:rsidRPr="00E64310">
                <w:rPr>
                  <w:b/>
                  <w:lang w:val="en-US"/>
                  <w:rPrChange w:id="26600" w:author="phuong vu" w:date="2018-11-30T23:21:00Z">
                    <w:rPr>
                      <w:b/>
                      <w:lang w:val="en-US"/>
                    </w:rPr>
                  </w:rPrChange>
                </w:rPr>
                <w:t>Sửa</w:t>
              </w:r>
            </w:ins>
          </w:p>
        </w:tc>
        <w:tc>
          <w:tcPr>
            <w:tcW w:w="1397" w:type="dxa"/>
            <w:vAlign w:val="center"/>
          </w:tcPr>
          <w:p w14:paraId="20DD1AE5" w14:textId="77777777" w:rsidR="00A535B7" w:rsidRPr="00E64310" w:rsidRDefault="00A535B7" w:rsidP="00E64310">
            <w:pPr>
              <w:jc w:val="center"/>
              <w:rPr>
                <w:ins w:id="26601" w:author="phuong vu" w:date="2018-11-26T01:13:00Z"/>
                <w:b/>
                <w:lang w:val="en-US"/>
                <w:rPrChange w:id="26602" w:author="phuong vu" w:date="2018-11-30T23:21:00Z">
                  <w:rPr>
                    <w:ins w:id="26603" w:author="phuong vu" w:date="2018-11-26T01:13:00Z"/>
                    <w:b/>
                    <w:lang w:val="en-US"/>
                  </w:rPr>
                </w:rPrChange>
              </w:rPr>
              <w:pPrChange w:id="26604" w:author="phuong vu" w:date="2018-11-30T23:21:00Z">
                <w:pPr>
                  <w:spacing w:line="276" w:lineRule="auto"/>
                  <w:jc w:val="center"/>
                </w:pPr>
              </w:pPrChange>
            </w:pPr>
            <w:ins w:id="26605" w:author="phuong vu" w:date="2018-11-26T01:13:00Z">
              <w:r w:rsidRPr="00E64310">
                <w:rPr>
                  <w:b/>
                  <w:lang w:val="en-US"/>
                  <w:rPrChange w:id="26606" w:author="phuong vu" w:date="2018-11-30T23:21:00Z">
                    <w:rPr>
                      <w:b/>
                      <w:lang w:val="en-US"/>
                    </w:rPr>
                  </w:rPrChange>
                </w:rPr>
                <w:t>Xóa</w:t>
              </w:r>
            </w:ins>
          </w:p>
        </w:tc>
        <w:tc>
          <w:tcPr>
            <w:tcW w:w="1406" w:type="dxa"/>
            <w:vAlign w:val="center"/>
          </w:tcPr>
          <w:p w14:paraId="5D5D77DD" w14:textId="77777777" w:rsidR="00A535B7" w:rsidRPr="00E64310" w:rsidRDefault="00A535B7" w:rsidP="00E64310">
            <w:pPr>
              <w:jc w:val="center"/>
              <w:rPr>
                <w:ins w:id="26607" w:author="phuong vu" w:date="2018-11-26T01:13:00Z"/>
                <w:b/>
                <w:lang w:val="en-US"/>
                <w:rPrChange w:id="26608" w:author="phuong vu" w:date="2018-11-30T23:21:00Z">
                  <w:rPr>
                    <w:ins w:id="26609" w:author="phuong vu" w:date="2018-11-26T01:13:00Z"/>
                    <w:b/>
                    <w:lang w:val="en-US"/>
                  </w:rPr>
                </w:rPrChange>
              </w:rPr>
              <w:pPrChange w:id="26610" w:author="phuong vu" w:date="2018-11-30T23:21:00Z">
                <w:pPr>
                  <w:spacing w:line="276" w:lineRule="auto"/>
                  <w:jc w:val="center"/>
                </w:pPr>
              </w:pPrChange>
            </w:pPr>
            <w:ins w:id="26611" w:author="phuong vu" w:date="2018-11-26T01:13:00Z">
              <w:r w:rsidRPr="00E64310">
                <w:rPr>
                  <w:b/>
                  <w:lang w:val="en-US"/>
                  <w:rPrChange w:id="26612" w:author="phuong vu" w:date="2018-11-30T23:21:00Z">
                    <w:rPr>
                      <w:b/>
                      <w:lang w:val="en-US"/>
                    </w:rPr>
                  </w:rPrChange>
                </w:rPr>
                <w:t>Truy vấn</w:t>
              </w:r>
            </w:ins>
          </w:p>
        </w:tc>
      </w:tr>
      <w:tr w:rsidR="00A535B7" w:rsidRPr="00920004" w14:paraId="7E340ABB" w14:textId="77777777" w:rsidTr="005836F2">
        <w:trPr>
          <w:ins w:id="26613" w:author="phuong vu" w:date="2018-11-26T01:13:00Z"/>
        </w:trPr>
        <w:tc>
          <w:tcPr>
            <w:tcW w:w="797" w:type="dxa"/>
          </w:tcPr>
          <w:p w14:paraId="69CE9662" w14:textId="77777777" w:rsidR="00A535B7" w:rsidRPr="00920004" w:rsidRDefault="00A535B7" w:rsidP="00BD0851">
            <w:pPr>
              <w:spacing w:before="240" w:line="0" w:lineRule="atLeast"/>
              <w:jc w:val="center"/>
              <w:rPr>
                <w:ins w:id="26614" w:author="phuong vu" w:date="2018-11-26T01:13:00Z"/>
                <w:lang w:val="en-US"/>
                <w:rPrChange w:id="26615" w:author="phuong vu" w:date="2018-11-30T22:36:00Z">
                  <w:rPr>
                    <w:ins w:id="26616" w:author="phuong vu" w:date="2018-11-26T01:13:00Z"/>
                    <w:lang w:val="en-US"/>
                  </w:rPr>
                </w:rPrChange>
              </w:rPr>
              <w:pPrChange w:id="26617" w:author="phuong vu" w:date="2018-11-30T14:16:00Z">
                <w:pPr>
                  <w:spacing w:line="276" w:lineRule="auto"/>
                  <w:jc w:val="center"/>
                </w:pPr>
              </w:pPrChange>
            </w:pPr>
            <w:ins w:id="26618" w:author="phuong vu" w:date="2018-11-26T01:13:00Z">
              <w:r w:rsidRPr="00920004">
                <w:rPr>
                  <w:lang w:val="en-US"/>
                  <w:rPrChange w:id="26619" w:author="phuong vu" w:date="2018-11-30T22:36:00Z">
                    <w:rPr>
                      <w:lang w:val="en-US"/>
                    </w:rPr>
                  </w:rPrChange>
                </w:rPr>
                <w:t>1</w:t>
              </w:r>
            </w:ins>
          </w:p>
        </w:tc>
        <w:tc>
          <w:tcPr>
            <w:tcW w:w="2368" w:type="dxa"/>
          </w:tcPr>
          <w:p w14:paraId="356C282F" w14:textId="0BD5D52F" w:rsidR="00A535B7" w:rsidRPr="00920004" w:rsidRDefault="00A535B7" w:rsidP="00E64310">
            <w:pPr>
              <w:rPr>
                <w:ins w:id="26620" w:author="phuong vu" w:date="2018-11-26T01:13:00Z"/>
                <w:lang w:val="en-US"/>
                <w:rPrChange w:id="26621" w:author="phuong vu" w:date="2018-11-30T22:36:00Z">
                  <w:rPr>
                    <w:ins w:id="26622" w:author="phuong vu" w:date="2018-11-26T01:13:00Z"/>
                    <w:lang w:val="en-US"/>
                  </w:rPr>
                </w:rPrChange>
              </w:rPr>
              <w:pPrChange w:id="26623" w:author="phuong vu" w:date="2018-11-30T23:21:00Z">
                <w:pPr>
                  <w:spacing w:line="276" w:lineRule="auto"/>
                </w:pPr>
              </w:pPrChange>
            </w:pPr>
            <w:ins w:id="26624" w:author="phuong vu" w:date="2018-11-26T01:14:00Z">
              <w:r w:rsidRPr="00920004">
                <w:rPr>
                  <w:lang w:val="en-US"/>
                  <w:rPrChange w:id="26625" w:author="phuong vu" w:date="2018-11-30T22:36:00Z">
                    <w:rPr>
                      <w:lang w:val="en-US"/>
                    </w:rPr>
                  </w:rPrChange>
                </w:rPr>
                <w:t>washing_machine</w:t>
              </w:r>
            </w:ins>
          </w:p>
        </w:tc>
        <w:tc>
          <w:tcPr>
            <w:tcW w:w="1414" w:type="dxa"/>
          </w:tcPr>
          <w:p w14:paraId="114E7336" w14:textId="12C59E98" w:rsidR="00A535B7" w:rsidRPr="00920004" w:rsidRDefault="00A535B7" w:rsidP="00BD0851">
            <w:pPr>
              <w:spacing w:before="240" w:line="0" w:lineRule="atLeast"/>
              <w:jc w:val="center"/>
              <w:rPr>
                <w:ins w:id="26626" w:author="phuong vu" w:date="2018-11-26T01:13:00Z"/>
                <w:lang w:val="en-US"/>
                <w:rPrChange w:id="26627" w:author="phuong vu" w:date="2018-11-30T22:36:00Z">
                  <w:rPr>
                    <w:ins w:id="26628" w:author="phuong vu" w:date="2018-11-26T01:13:00Z"/>
                    <w:lang w:val="en-US"/>
                  </w:rPr>
                </w:rPrChange>
              </w:rPr>
              <w:pPrChange w:id="26629" w:author="phuong vu" w:date="2018-11-30T14:16:00Z">
                <w:pPr>
                  <w:spacing w:line="276" w:lineRule="auto"/>
                  <w:jc w:val="center"/>
                </w:pPr>
              </w:pPrChange>
            </w:pPr>
            <w:ins w:id="26630" w:author="phuong vu" w:date="2018-11-26T01:14:00Z">
              <w:r w:rsidRPr="00920004">
                <w:rPr>
                  <w:lang w:val="en-US"/>
                  <w:rPrChange w:id="26631" w:author="phuong vu" w:date="2018-11-30T22:36:00Z">
                    <w:rPr>
                      <w:lang w:val="en-US"/>
                    </w:rPr>
                  </w:rPrChange>
                </w:rPr>
                <w:t>X</w:t>
              </w:r>
            </w:ins>
          </w:p>
        </w:tc>
        <w:tc>
          <w:tcPr>
            <w:tcW w:w="1395" w:type="dxa"/>
          </w:tcPr>
          <w:p w14:paraId="09A693D2" w14:textId="34253742" w:rsidR="00A535B7" w:rsidRPr="00920004" w:rsidRDefault="00A535B7" w:rsidP="00BD0851">
            <w:pPr>
              <w:spacing w:before="240" w:line="0" w:lineRule="atLeast"/>
              <w:jc w:val="center"/>
              <w:rPr>
                <w:ins w:id="26632" w:author="phuong vu" w:date="2018-11-26T01:13:00Z"/>
                <w:lang w:val="en-US"/>
                <w:rPrChange w:id="26633" w:author="phuong vu" w:date="2018-11-30T22:36:00Z">
                  <w:rPr>
                    <w:ins w:id="26634" w:author="phuong vu" w:date="2018-11-26T01:13:00Z"/>
                    <w:lang w:val="en-US"/>
                  </w:rPr>
                </w:rPrChange>
              </w:rPr>
              <w:pPrChange w:id="26635" w:author="phuong vu" w:date="2018-11-30T14:16:00Z">
                <w:pPr>
                  <w:spacing w:line="276" w:lineRule="auto"/>
                  <w:jc w:val="center"/>
                </w:pPr>
              </w:pPrChange>
            </w:pPr>
            <w:ins w:id="26636" w:author="phuong vu" w:date="2018-11-26T01:14:00Z">
              <w:r w:rsidRPr="00920004">
                <w:rPr>
                  <w:lang w:val="en-US"/>
                  <w:rPrChange w:id="26637" w:author="phuong vu" w:date="2018-11-30T22:36:00Z">
                    <w:rPr>
                      <w:lang w:val="en-US"/>
                    </w:rPr>
                  </w:rPrChange>
                </w:rPr>
                <w:t>X</w:t>
              </w:r>
            </w:ins>
          </w:p>
        </w:tc>
        <w:tc>
          <w:tcPr>
            <w:tcW w:w="1397" w:type="dxa"/>
          </w:tcPr>
          <w:p w14:paraId="5681916A" w14:textId="77777777" w:rsidR="00A535B7" w:rsidRPr="00920004" w:rsidRDefault="00A535B7" w:rsidP="00BD0851">
            <w:pPr>
              <w:spacing w:before="240" w:line="0" w:lineRule="atLeast"/>
              <w:jc w:val="center"/>
              <w:rPr>
                <w:ins w:id="26638" w:author="phuong vu" w:date="2018-11-26T01:13:00Z"/>
                <w:lang w:val="en-US"/>
                <w:rPrChange w:id="26639" w:author="phuong vu" w:date="2018-11-30T22:36:00Z">
                  <w:rPr>
                    <w:ins w:id="26640" w:author="phuong vu" w:date="2018-11-26T01:13:00Z"/>
                    <w:lang w:val="en-US"/>
                  </w:rPr>
                </w:rPrChange>
              </w:rPr>
              <w:pPrChange w:id="26641" w:author="phuong vu" w:date="2018-11-30T14:16:00Z">
                <w:pPr>
                  <w:spacing w:line="276" w:lineRule="auto"/>
                  <w:jc w:val="center"/>
                </w:pPr>
              </w:pPrChange>
            </w:pPr>
          </w:p>
        </w:tc>
        <w:tc>
          <w:tcPr>
            <w:tcW w:w="1406" w:type="dxa"/>
          </w:tcPr>
          <w:p w14:paraId="43B47D34" w14:textId="77777777" w:rsidR="00A535B7" w:rsidRPr="00920004" w:rsidRDefault="00A535B7" w:rsidP="00BD0851">
            <w:pPr>
              <w:spacing w:before="240" w:line="0" w:lineRule="atLeast"/>
              <w:jc w:val="center"/>
              <w:rPr>
                <w:ins w:id="26642" w:author="phuong vu" w:date="2018-11-26T01:13:00Z"/>
                <w:lang w:val="en-US"/>
                <w:rPrChange w:id="26643" w:author="phuong vu" w:date="2018-11-30T22:36:00Z">
                  <w:rPr>
                    <w:ins w:id="26644" w:author="phuong vu" w:date="2018-11-26T01:13:00Z"/>
                    <w:lang w:val="en-US"/>
                  </w:rPr>
                </w:rPrChange>
              </w:rPr>
              <w:pPrChange w:id="26645" w:author="phuong vu" w:date="2018-11-30T14:16:00Z">
                <w:pPr>
                  <w:spacing w:line="276" w:lineRule="auto"/>
                  <w:jc w:val="center"/>
                </w:pPr>
              </w:pPrChange>
            </w:pPr>
            <w:ins w:id="26646" w:author="phuong vu" w:date="2018-11-26T01:13:00Z">
              <w:r w:rsidRPr="00920004">
                <w:rPr>
                  <w:lang w:val="en-US"/>
                  <w:rPrChange w:id="26647" w:author="phuong vu" w:date="2018-11-30T22:36:00Z">
                    <w:rPr>
                      <w:lang w:val="en-US"/>
                    </w:rPr>
                  </w:rPrChange>
                </w:rPr>
                <w:t>X</w:t>
              </w:r>
            </w:ins>
          </w:p>
        </w:tc>
      </w:tr>
      <w:tr w:rsidR="00A535B7" w:rsidRPr="00920004" w14:paraId="6B4B83B5" w14:textId="77777777" w:rsidTr="005836F2">
        <w:trPr>
          <w:ins w:id="26648" w:author="phuong vu" w:date="2018-11-26T01:13:00Z"/>
        </w:trPr>
        <w:tc>
          <w:tcPr>
            <w:tcW w:w="797" w:type="dxa"/>
          </w:tcPr>
          <w:p w14:paraId="2D8C95C8" w14:textId="77777777" w:rsidR="00A535B7" w:rsidRPr="00920004" w:rsidRDefault="00A535B7" w:rsidP="00BD0851">
            <w:pPr>
              <w:spacing w:before="240" w:line="0" w:lineRule="atLeast"/>
              <w:jc w:val="center"/>
              <w:rPr>
                <w:ins w:id="26649" w:author="phuong vu" w:date="2018-11-26T01:13:00Z"/>
                <w:lang w:val="en-US"/>
                <w:rPrChange w:id="26650" w:author="phuong vu" w:date="2018-11-30T22:36:00Z">
                  <w:rPr>
                    <w:ins w:id="26651" w:author="phuong vu" w:date="2018-11-26T01:13:00Z"/>
                    <w:lang w:val="en-US"/>
                  </w:rPr>
                </w:rPrChange>
              </w:rPr>
              <w:pPrChange w:id="26652" w:author="phuong vu" w:date="2018-11-30T14:16:00Z">
                <w:pPr>
                  <w:spacing w:line="276" w:lineRule="auto"/>
                  <w:jc w:val="center"/>
                </w:pPr>
              </w:pPrChange>
            </w:pPr>
            <w:ins w:id="26653" w:author="phuong vu" w:date="2018-11-26T01:13:00Z">
              <w:r w:rsidRPr="00920004">
                <w:rPr>
                  <w:lang w:val="en-US"/>
                  <w:rPrChange w:id="26654" w:author="phuong vu" w:date="2018-11-30T22:36:00Z">
                    <w:rPr>
                      <w:lang w:val="en-US"/>
                    </w:rPr>
                  </w:rPrChange>
                </w:rPr>
                <w:t>2</w:t>
              </w:r>
            </w:ins>
          </w:p>
        </w:tc>
        <w:tc>
          <w:tcPr>
            <w:tcW w:w="2368" w:type="dxa"/>
          </w:tcPr>
          <w:p w14:paraId="055AD83A" w14:textId="3E85F56D" w:rsidR="00A535B7" w:rsidRPr="00920004" w:rsidRDefault="00A535B7" w:rsidP="00E64310">
            <w:pPr>
              <w:rPr>
                <w:ins w:id="26655" w:author="phuong vu" w:date="2018-11-26T01:13:00Z"/>
                <w:lang w:val="en-US"/>
                <w:rPrChange w:id="26656" w:author="phuong vu" w:date="2018-11-30T22:36:00Z">
                  <w:rPr>
                    <w:ins w:id="26657" w:author="phuong vu" w:date="2018-11-26T01:13:00Z"/>
                    <w:lang w:val="en-US"/>
                  </w:rPr>
                </w:rPrChange>
              </w:rPr>
              <w:pPrChange w:id="26658" w:author="phuong vu" w:date="2018-11-30T23:21:00Z">
                <w:pPr>
                  <w:spacing w:line="276" w:lineRule="auto"/>
                </w:pPr>
              </w:pPrChange>
            </w:pPr>
            <w:ins w:id="26659" w:author="phuong vu" w:date="2018-11-26T01:14:00Z">
              <w:r w:rsidRPr="00920004">
                <w:rPr>
                  <w:lang w:val="en-US"/>
                  <w:rPrChange w:id="26660" w:author="phuong vu" w:date="2018-11-30T22:36:00Z">
                    <w:rPr>
                      <w:lang w:val="en-US"/>
                    </w:rPr>
                  </w:rPrChange>
                </w:rPr>
                <w:t>branch</w:t>
              </w:r>
            </w:ins>
          </w:p>
        </w:tc>
        <w:tc>
          <w:tcPr>
            <w:tcW w:w="1414" w:type="dxa"/>
          </w:tcPr>
          <w:p w14:paraId="0925CFE3" w14:textId="77777777" w:rsidR="00A535B7" w:rsidRPr="00920004" w:rsidRDefault="00A535B7" w:rsidP="00BD0851">
            <w:pPr>
              <w:spacing w:before="240" w:line="0" w:lineRule="atLeast"/>
              <w:jc w:val="center"/>
              <w:rPr>
                <w:ins w:id="26661" w:author="phuong vu" w:date="2018-11-26T01:13:00Z"/>
                <w:lang w:val="en-US"/>
                <w:rPrChange w:id="26662" w:author="phuong vu" w:date="2018-11-30T22:36:00Z">
                  <w:rPr>
                    <w:ins w:id="26663" w:author="phuong vu" w:date="2018-11-26T01:13:00Z"/>
                    <w:lang w:val="en-US"/>
                  </w:rPr>
                </w:rPrChange>
              </w:rPr>
              <w:pPrChange w:id="26664" w:author="phuong vu" w:date="2018-11-30T14:16:00Z">
                <w:pPr>
                  <w:spacing w:line="276" w:lineRule="auto"/>
                  <w:jc w:val="center"/>
                </w:pPr>
              </w:pPrChange>
            </w:pPr>
          </w:p>
        </w:tc>
        <w:tc>
          <w:tcPr>
            <w:tcW w:w="1395" w:type="dxa"/>
          </w:tcPr>
          <w:p w14:paraId="0AA4EE64" w14:textId="77777777" w:rsidR="00A535B7" w:rsidRPr="00920004" w:rsidRDefault="00A535B7" w:rsidP="00BD0851">
            <w:pPr>
              <w:spacing w:before="240" w:line="0" w:lineRule="atLeast"/>
              <w:jc w:val="center"/>
              <w:rPr>
                <w:ins w:id="26665" w:author="phuong vu" w:date="2018-11-26T01:13:00Z"/>
                <w:lang w:val="en-US"/>
                <w:rPrChange w:id="26666" w:author="phuong vu" w:date="2018-11-30T22:36:00Z">
                  <w:rPr>
                    <w:ins w:id="26667" w:author="phuong vu" w:date="2018-11-26T01:13:00Z"/>
                    <w:lang w:val="en-US"/>
                  </w:rPr>
                </w:rPrChange>
              </w:rPr>
              <w:pPrChange w:id="26668" w:author="phuong vu" w:date="2018-11-30T14:16:00Z">
                <w:pPr>
                  <w:spacing w:line="276" w:lineRule="auto"/>
                  <w:jc w:val="center"/>
                </w:pPr>
              </w:pPrChange>
            </w:pPr>
          </w:p>
        </w:tc>
        <w:tc>
          <w:tcPr>
            <w:tcW w:w="1397" w:type="dxa"/>
          </w:tcPr>
          <w:p w14:paraId="745A2B45" w14:textId="77777777" w:rsidR="00A535B7" w:rsidRPr="00920004" w:rsidRDefault="00A535B7" w:rsidP="00BD0851">
            <w:pPr>
              <w:spacing w:before="240" w:line="0" w:lineRule="atLeast"/>
              <w:jc w:val="center"/>
              <w:rPr>
                <w:ins w:id="26669" w:author="phuong vu" w:date="2018-11-26T01:13:00Z"/>
                <w:lang w:val="en-US"/>
                <w:rPrChange w:id="26670" w:author="phuong vu" w:date="2018-11-30T22:36:00Z">
                  <w:rPr>
                    <w:ins w:id="26671" w:author="phuong vu" w:date="2018-11-26T01:13:00Z"/>
                    <w:lang w:val="en-US"/>
                  </w:rPr>
                </w:rPrChange>
              </w:rPr>
              <w:pPrChange w:id="26672" w:author="phuong vu" w:date="2018-11-30T14:16:00Z">
                <w:pPr>
                  <w:spacing w:line="276" w:lineRule="auto"/>
                  <w:jc w:val="center"/>
                </w:pPr>
              </w:pPrChange>
            </w:pPr>
          </w:p>
        </w:tc>
        <w:tc>
          <w:tcPr>
            <w:tcW w:w="1406" w:type="dxa"/>
          </w:tcPr>
          <w:p w14:paraId="423AF811" w14:textId="77777777" w:rsidR="00A535B7" w:rsidRPr="00920004" w:rsidRDefault="00A535B7" w:rsidP="00BD0851">
            <w:pPr>
              <w:keepNext/>
              <w:spacing w:before="240" w:line="0" w:lineRule="atLeast"/>
              <w:jc w:val="center"/>
              <w:rPr>
                <w:ins w:id="26673" w:author="phuong vu" w:date="2018-11-26T01:13:00Z"/>
                <w:lang w:val="en-US"/>
                <w:rPrChange w:id="26674" w:author="phuong vu" w:date="2018-11-30T22:36:00Z">
                  <w:rPr>
                    <w:ins w:id="26675" w:author="phuong vu" w:date="2018-11-26T01:13:00Z"/>
                    <w:lang w:val="en-US"/>
                  </w:rPr>
                </w:rPrChange>
              </w:rPr>
              <w:pPrChange w:id="26676" w:author="phuong vu" w:date="2018-11-30T14:16:00Z">
                <w:pPr>
                  <w:spacing w:line="276" w:lineRule="auto"/>
                  <w:jc w:val="center"/>
                </w:pPr>
              </w:pPrChange>
            </w:pPr>
            <w:ins w:id="26677" w:author="phuong vu" w:date="2018-11-26T01:13:00Z">
              <w:r w:rsidRPr="00920004">
                <w:rPr>
                  <w:lang w:val="en-US"/>
                  <w:rPrChange w:id="26678" w:author="phuong vu" w:date="2018-11-30T22:36:00Z">
                    <w:rPr>
                      <w:lang w:val="en-US"/>
                    </w:rPr>
                  </w:rPrChange>
                </w:rPr>
                <w:t>X</w:t>
              </w:r>
            </w:ins>
          </w:p>
        </w:tc>
      </w:tr>
    </w:tbl>
    <w:p w14:paraId="28C65A31" w14:textId="22801C35" w:rsidR="00A535B7" w:rsidRPr="00920004" w:rsidRDefault="00A535B7" w:rsidP="00A17FA5">
      <w:pPr>
        <w:pStyle w:val="Caption"/>
        <w:rPr>
          <w:ins w:id="26679" w:author="phuong vu" w:date="2018-11-26T01:01:00Z"/>
          <w:lang w:val="en-US"/>
          <w:rPrChange w:id="26680" w:author="phuong vu" w:date="2018-11-30T22:36:00Z">
            <w:rPr>
              <w:ins w:id="26681" w:author="phuong vu" w:date="2018-11-26T01:01:00Z"/>
              <w:lang w:val="en-US"/>
            </w:rPr>
          </w:rPrChange>
        </w:rPr>
        <w:pPrChange w:id="26682" w:author="phuong vu" w:date="2018-11-30T22:42:00Z">
          <w:pPr>
            <w:pStyle w:val="Heading5"/>
          </w:pPr>
        </w:pPrChange>
      </w:pPr>
      <w:bookmarkStart w:id="26683" w:name="_Toc531381631"/>
      <w:ins w:id="26684" w:author="phuong vu" w:date="2018-11-26T01:14:00Z">
        <w:r w:rsidRPr="00920004">
          <w:rPr>
            <w:rPrChange w:id="26685" w:author="phuong vu" w:date="2018-11-30T22:36:00Z">
              <w:rPr/>
            </w:rPrChange>
          </w:rPr>
          <w:t xml:space="preserve">Bảng </w:t>
        </w:r>
      </w:ins>
      <w:ins w:id="26686" w:author="phuong vu" w:date="2018-11-30T14:54:00Z">
        <w:r w:rsidR="00D632EE" w:rsidRPr="00920004">
          <w:rPr>
            <w:rPrChange w:id="26687" w:author="phuong vu" w:date="2018-11-30T22:36:00Z">
              <w:rPr/>
            </w:rPrChange>
          </w:rPr>
          <w:fldChar w:fldCharType="begin"/>
        </w:r>
        <w:r w:rsidR="00D632EE" w:rsidRPr="00920004">
          <w:rPr>
            <w:rPrChange w:id="26688" w:author="phuong vu" w:date="2018-11-30T22:36:00Z">
              <w:rPr/>
            </w:rPrChange>
          </w:rPr>
          <w:instrText xml:space="preserve"> STYLEREF 1 \s </w:instrText>
        </w:r>
      </w:ins>
      <w:r w:rsidR="00D632EE" w:rsidRPr="00920004">
        <w:rPr>
          <w:rPrChange w:id="26689" w:author="phuong vu" w:date="2018-11-30T22:36:00Z">
            <w:rPr/>
          </w:rPrChange>
        </w:rPr>
        <w:fldChar w:fldCharType="separate"/>
      </w:r>
      <w:r w:rsidR="00B5490C">
        <w:rPr>
          <w:noProof/>
        </w:rPr>
        <w:t>3</w:t>
      </w:r>
      <w:ins w:id="26690" w:author="phuong vu" w:date="2018-11-30T14:54:00Z">
        <w:r w:rsidR="00D632EE" w:rsidRPr="00920004">
          <w:rPr>
            <w:rPrChange w:id="26691" w:author="phuong vu" w:date="2018-11-30T22:36:00Z">
              <w:rPr/>
            </w:rPrChange>
          </w:rPr>
          <w:fldChar w:fldCharType="end"/>
        </w:r>
        <w:r w:rsidR="00D632EE" w:rsidRPr="00920004">
          <w:rPr>
            <w:rPrChange w:id="26692" w:author="phuong vu" w:date="2018-11-30T22:36:00Z">
              <w:rPr/>
            </w:rPrChange>
          </w:rPr>
          <w:t>.</w:t>
        </w:r>
        <w:r w:rsidR="00D632EE" w:rsidRPr="00920004">
          <w:rPr>
            <w:rPrChange w:id="26693" w:author="phuong vu" w:date="2018-11-30T22:36:00Z">
              <w:rPr/>
            </w:rPrChange>
          </w:rPr>
          <w:fldChar w:fldCharType="begin"/>
        </w:r>
        <w:r w:rsidR="00D632EE" w:rsidRPr="00920004">
          <w:rPr>
            <w:rPrChange w:id="26694" w:author="phuong vu" w:date="2018-11-30T22:36:00Z">
              <w:rPr/>
            </w:rPrChange>
          </w:rPr>
          <w:instrText xml:space="preserve"> SEQ Bảng \* ARABIC \s 1 </w:instrText>
        </w:r>
      </w:ins>
      <w:r w:rsidR="00D632EE" w:rsidRPr="00920004">
        <w:rPr>
          <w:rPrChange w:id="26695" w:author="phuong vu" w:date="2018-11-30T22:36:00Z">
            <w:rPr/>
          </w:rPrChange>
        </w:rPr>
        <w:fldChar w:fldCharType="separate"/>
      </w:r>
      <w:ins w:id="26696" w:author="phuong vu" w:date="2018-11-30T22:44:00Z">
        <w:r w:rsidR="00B5490C">
          <w:rPr>
            <w:noProof/>
          </w:rPr>
          <w:t>23</w:t>
        </w:r>
      </w:ins>
      <w:ins w:id="26697" w:author="phuong vu" w:date="2018-11-30T14:54:00Z">
        <w:r w:rsidR="00D632EE" w:rsidRPr="00920004">
          <w:rPr>
            <w:rPrChange w:id="26698" w:author="phuong vu" w:date="2018-11-30T22:36:00Z">
              <w:rPr/>
            </w:rPrChange>
          </w:rPr>
          <w:fldChar w:fldCharType="end"/>
        </w:r>
      </w:ins>
      <w:ins w:id="26699" w:author="phuong vu" w:date="2018-11-26T01:14:00Z">
        <w:r w:rsidRPr="00920004">
          <w:rPr>
            <w:lang w:val="en-US"/>
            <w:rPrChange w:id="26700" w:author="phuong vu" w:date="2018-11-30T22:36:00Z">
              <w:rPr>
                <w:lang w:val="en-US"/>
              </w:rPr>
            </w:rPrChange>
          </w:rPr>
          <w:t xml:space="preserve"> Dữ liệu sử dụng quản lí trạng thái máy giặt</w:t>
        </w:r>
      </w:ins>
      <w:bookmarkEnd w:id="26683"/>
    </w:p>
    <w:p w14:paraId="537C934C" w14:textId="16E2CD79" w:rsidR="00D46DE7" w:rsidRPr="00920004" w:rsidRDefault="00D46DE7" w:rsidP="00E64310">
      <w:pPr>
        <w:pStyle w:val="Heading5"/>
        <w:numPr>
          <w:ilvl w:val="0"/>
          <w:numId w:val="81"/>
        </w:numPr>
        <w:spacing w:before="240" w:line="0" w:lineRule="atLeast"/>
        <w:ind w:left="630"/>
        <w:rPr>
          <w:ins w:id="26701" w:author="phuong vu" w:date="2018-11-26T09:29:00Z"/>
          <w:lang w:val="en-US"/>
          <w:rPrChange w:id="26702" w:author="phuong vu" w:date="2018-11-30T22:36:00Z">
            <w:rPr>
              <w:ins w:id="26703" w:author="phuong vu" w:date="2018-11-26T09:29:00Z"/>
              <w:lang w:val="en-US"/>
            </w:rPr>
          </w:rPrChange>
        </w:rPr>
        <w:pPrChange w:id="26704" w:author="phuong vu" w:date="2018-11-30T23:21:00Z">
          <w:pPr>
            <w:pStyle w:val="Heading5"/>
          </w:pPr>
        </w:pPrChange>
      </w:pPr>
      <w:ins w:id="26705" w:author="phuong vu" w:date="2018-11-26T01:01:00Z">
        <w:r w:rsidRPr="00920004">
          <w:rPr>
            <w:lang w:val="en-US"/>
            <w:rPrChange w:id="26706" w:author="phuong vu" w:date="2018-11-30T22:36:00Z">
              <w:rPr>
                <w:lang w:val="en-US"/>
              </w:rPr>
            </w:rPrChange>
          </w:rPr>
          <w:lastRenderedPageBreak/>
          <w:t>Cách xử lí</w:t>
        </w:r>
      </w:ins>
    </w:p>
    <w:p w14:paraId="2B2AA533" w14:textId="77777777" w:rsidR="008A66E1" w:rsidRPr="00920004" w:rsidRDefault="008A66E1" w:rsidP="00BD0851">
      <w:pPr>
        <w:keepNext/>
        <w:spacing w:before="240" w:line="0" w:lineRule="atLeast"/>
        <w:jc w:val="center"/>
        <w:rPr>
          <w:ins w:id="26707" w:author="phuong vu" w:date="2018-11-26T09:30:00Z"/>
          <w:rPrChange w:id="26708" w:author="phuong vu" w:date="2018-11-30T22:36:00Z">
            <w:rPr>
              <w:ins w:id="26709" w:author="phuong vu" w:date="2018-11-26T09:30:00Z"/>
            </w:rPr>
          </w:rPrChange>
        </w:rPr>
        <w:pPrChange w:id="26710" w:author="phuong vu" w:date="2018-11-30T14:16:00Z">
          <w:pPr/>
        </w:pPrChange>
      </w:pPr>
      <w:ins w:id="26711" w:author="phuong vu" w:date="2018-11-26T09:29:00Z">
        <w:r w:rsidRPr="00920004">
          <w:rPr>
            <w:noProof/>
            <w:lang w:val="en-US"/>
            <w:rPrChange w:id="26712" w:author="phuong vu" w:date="2018-11-30T22:36:00Z">
              <w:rPr>
                <w:noProof/>
                <w:lang w:val="en-US"/>
              </w:rPr>
            </w:rPrChange>
          </w:rPr>
          <w:drawing>
            <wp:inline distT="0" distB="0" distL="0" distR="0" wp14:anchorId="0C064999" wp14:editId="1ED54E2E">
              <wp:extent cx="4746517" cy="749147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756416" cy="7507094"/>
                      </a:xfrm>
                      <a:prstGeom prst="rect">
                        <a:avLst/>
                      </a:prstGeom>
                      <a:noFill/>
                      <a:ln>
                        <a:noFill/>
                      </a:ln>
                    </pic:spPr>
                  </pic:pic>
                </a:graphicData>
              </a:graphic>
            </wp:inline>
          </w:drawing>
        </w:r>
      </w:ins>
    </w:p>
    <w:p w14:paraId="15F15F5F" w14:textId="16C78774" w:rsidR="008A66E1" w:rsidRPr="00920004" w:rsidRDefault="008A66E1" w:rsidP="00A17FA5">
      <w:pPr>
        <w:pStyle w:val="Caption"/>
        <w:rPr>
          <w:ins w:id="26713" w:author="phuong vu" w:date="2018-11-23T08:46:00Z"/>
          <w:lang w:val="en-US"/>
          <w:rPrChange w:id="26714" w:author="phuong vu" w:date="2018-11-30T22:36:00Z">
            <w:rPr>
              <w:ins w:id="26715" w:author="phuong vu" w:date="2018-11-23T08:46:00Z"/>
              <w:lang w:val="en-US"/>
            </w:rPr>
          </w:rPrChange>
        </w:rPr>
        <w:pPrChange w:id="26716" w:author="phuong vu" w:date="2018-11-30T22:42:00Z">
          <w:pPr>
            <w:pStyle w:val="Heading5"/>
          </w:pPr>
        </w:pPrChange>
      </w:pPr>
      <w:bookmarkStart w:id="26717" w:name="_Toc531380510"/>
      <w:ins w:id="26718" w:author="phuong vu" w:date="2018-11-26T09:30:00Z">
        <w:r w:rsidRPr="00920004">
          <w:rPr>
            <w:rPrChange w:id="26719" w:author="phuong vu" w:date="2018-11-30T22:36:00Z">
              <w:rPr/>
            </w:rPrChange>
          </w:rPr>
          <w:t xml:space="preserve">Hình </w:t>
        </w:r>
      </w:ins>
      <w:ins w:id="26720" w:author="phuong vu" w:date="2018-11-30T15:13:00Z">
        <w:r w:rsidR="00EF3636" w:rsidRPr="00920004">
          <w:rPr>
            <w:rPrChange w:id="26721" w:author="phuong vu" w:date="2018-11-30T22:36:00Z">
              <w:rPr/>
            </w:rPrChange>
          </w:rPr>
          <w:fldChar w:fldCharType="begin"/>
        </w:r>
        <w:r w:rsidR="00EF3636" w:rsidRPr="00920004">
          <w:rPr>
            <w:rPrChange w:id="26722" w:author="phuong vu" w:date="2018-11-30T22:36:00Z">
              <w:rPr/>
            </w:rPrChange>
          </w:rPr>
          <w:instrText xml:space="preserve"> STYLEREF 1 \s </w:instrText>
        </w:r>
      </w:ins>
      <w:r w:rsidR="00EF3636" w:rsidRPr="00920004">
        <w:rPr>
          <w:rPrChange w:id="26723" w:author="phuong vu" w:date="2018-11-30T22:36:00Z">
            <w:rPr/>
          </w:rPrChange>
        </w:rPr>
        <w:fldChar w:fldCharType="separate"/>
      </w:r>
      <w:r w:rsidR="00B5490C">
        <w:rPr>
          <w:noProof/>
        </w:rPr>
        <w:t>3</w:t>
      </w:r>
      <w:ins w:id="26724" w:author="phuong vu" w:date="2018-11-30T15:13:00Z">
        <w:r w:rsidR="00EF3636" w:rsidRPr="00920004">
          <w:rPr>
            <w:rPrChange w:id="26725" w:author="phuong vu" w:date="2018-11-30T22:36:00Z">
              <w:rPr/>
            </w:rPrChange>
          </w:rPr>
          <w:fldChar w:fldCharType="end"/>
        </w:r>
        <w:r w:rsidR="00EF3636" w:rsidRPr="00920004">
          <w:rPr>
            <w:rPrChange w:id="26726" w:author="phuong vu" w:date="2018-11-30T22:36:00Z">
              <w:rPr/>
            </w:rPrChange>
          </w:rPr>
          <w:t>.</w:t>
        </w:r>
        <w:r w:rsidR="00EF3636" w:rsidRPr="00920004">
          <w:rPr>
            <w:rPrChange w:id="26727" w:author="phuong vu" w:date="2018-11-30T22:36:00Z">
              <w:rPr/>
            </w:rPrChange>
          </w:rPr>
          <w:fldChar w:fldCharType="begin"/>
        </w:r>
        <w:r w:rsidR="00EF3636" w:rsidRPr="00920004">
          <w:rPr>
            <w:rPrChange w:id="26728" w:author="phuong vu" w:date="2018-11-30T22:36:00Z">
              <w:rPr/>
            </w:rPrChange>
          </w:rPr>
          <w:instrText xml:space="preserve"> SEQ Hình \* ARABIC \s 1 </w:instrText>
        </w:r>
      </w:ins>
      <w:r w:rsidR="00EF3636" w:rsidRPr="00920004">
        <w:rPr>
          <w:rPrChange w:id="26729" w:author="phuong vu" w:date="2018-11-30T22:36:00Z">
            <w:rPr/>
          </w:rPrChange>
        </w:rPr>
        <w:fldChar w:fldCharType="separate"/>
      </w:r>
      <w:ins w:id="26730" w:author="phuong vu" w:date="2018-11-30T22:44:00Z">
        <w:r w:rsidR="00B5490C">
          <w:rPr>
            <w:noProof/>
          </w:rPr>
          <w:t>33</w:t>
        </w:r>
      </w:ins>
      <w:ins w:id="26731" w:author="phuong vu" w:date="2018-11-30T15:13:00Z">
        <w:r w:rsidR="00EF3636" w:rsidRPr="00920004">
          <w:rPr>
            <w:rPrChange w:id="26732" w:author="phuong vu" w:date="2018-11-30T22:36:00Z">
              <w:rPr/>
            </w:rPrChange>
          </w:rPr>
          <w:fldChar w:fldCharType="end"/>
        </w:r>
      </w:ins>
      <w:ins w:id="26733" w:author="phuong vu" w:date="2018-11-26T09:30:00Z">
        <w:r w:rsidRPr="00920004">
          <w:rPr>
            <w:lang w:val="en-US"/>
            <w:rPrChange w:id="26734" w:author="phuong vu" w:date="2018-11-30T22:36:00Z">
              <w:rPr>
                <w:lang w:val="en-US"/>
              </w:rPr>
            </w:rPrChange>
          </w:rPr>
          <w:t xml:space="preserve"> Sơ đồ xử lí trạng thái máy giặt</w:t>
        </w:r>
      </w:ins>
      <w:bookmarkEnd w:id="26717"/>
    </w:p>
    <w:p w14:paraId="5FE05159" w14:textId="7CF15FE0" w:rsidR="007E73AD" w:rsidRPr="00920004" w:rsidDel="00BA3432" w:rsidRDefault="007E73AD" w:rsidP="00BD0851">
      <w:pPr>
        <w:pStyle w:val="Heading5"/>
        <w:spacing w:before="240" w:line="0" w:lineRule="atLeast"/>
        <w:rPr>
          <w:del w:id="26735" w:author="phuong vu" w:date="2018-11-25T21:53:00Z"/>
          <w:rFonts w:cstheme="majorHAnsi"/>
          <w:lang w:val="en-US"/>
          <w:rPrChange w:id="26736" w:author="phuong vu" w:date="2018-11-30T22:36:00Z">
            <w:rPr>
              <w:del w:id="26737" w:author="phuong vu" w:date="2018-11-25T21:53:00Z"/>
              <w:lang w:val="en-US"/>
            </w:rPr>
          </w:rPrChange>
        </w:rPr>
        <w:pPrChange w:id="26738" w:author="phuong vu" w:date="2018-11-30T14:16:00Z">
          <w:pPr>
            <w:pStyle w:val="Heading5"/>
          </w:pPr>
        </w:pPrChange>
      </w:pPr>
      <w:bookmarkStart w:id="26739" w:name="_Toc531009826"/>
      <w:bookmarkStart w:id="26740" w:name="_Toc531102402"/>
      <w:bookmarkStart w:id="26741" w:name="_Toc531103350"/>
      <w:bookmarkStart w:id="26742" w:name="_Toc531359591"/>
      <w:bookmarkStart w:id="26743" w:name="_Toc531360572"/>
      <w:bookmarkStart w:id="26744" w:name="_Toc531381414"/>
      <w:bookmarkEnd w:id="26739"/>
      <w:bookmarkEnd w:id="26740"/>
      <w:bookmarkEnd w:id="26741"/>
      <w:bookmarkEnd w:id="26742"/>
      <w:bookmarkEnd w:id="26743"/>
      <w:bookmarkEnd w:id="26744"/>
    </w:p>
    <w:p w14:paraId="12307A97" w14:textId="44EBC20E" w:rsidR="00A61DB2" w:rsidRPr="00920004" w:rsidDel="005A4BEF" w:rsidRDefault="00A61DB2" w:rsidP="00BD0851">
      <w:pPr>
        <w:pStyle w:val="Heading4"/>
        <w:spacing w:before="240" w:line="0" w:lineRule="atLeast"/>
        <w:rPr>
          <w:del w:id="26745" w:author="phuong vu" w:date="2018-11-16T10:03:00Z"/>
          <w:rFonts w:cstheme="majorHAnsi"/>
          <w:rPrChange w:id="26746" w:author="phuong vu" w:date="2018-11-30T22:36:00Z">
            <w:rPr>
              <w:del w:id="26747" w:author="phuong vu" w:date="2018-11-16T10:03:00Z"/>
            </w:rPr>
          </w:rPrChange>
        </w:rPr>
        <w:pPrChange w:id="26748" w:author="phuong vu" w:date="2018-11-30T14:16:00Z">
          <w:pPr>
            <w:pStyle w:val="Heading4"/>
          </w:pPr>
        </w:pPrChange>
      </w:pPr>
      <w:del w:id="26749" w:author="phuong vu" w:date="2018-11-16T10:03:00Z">
        <w:r w:rsidRPr="00920004" w:rsidDel="005A4BEF">
          <w:rPr>
            <w:rFonts w:cstheme="majorHAnsi"/>
            <w:b w:val="0"/>
            <w:iCs w:val="0"/>
            <w:rPrChange w:id="26750" w:author="phuong vu" w:date="2018-11-30T22:36:00Z">
              <w:rPr>
                <w:b w:val="0"/>
                <w:iCs w:val="0"/>
              </w:rPr>
            </w:rPrChange>
          </w:rPr>
          <w:delText>Tìm kiếm chi nhánh gần nhất, có đủ các dịch vụ theo yêu cầu</w:delText>
        </w:r>
        <w:bookmarkStart w:id="26751" w:name="_Toc530605715"/>
        <w:bookmarkStart w:id="26752" w:name="_Toc530657421"/>
        <w:bookmarkStart w:id="26753" w:name="_Toc530658709"/>
        <w:bookmarkStart w:id="26754" w:name="_Toc530662433"/>
        <w:bookmarkStart w:id="26755" w:name="_Toc530662900"/>
        <w:bookmarkStart w:id="26756" w:name="_Toc531009827"/>
        <w:bookmarkStart w:id="26757" w:name="_Toc531102403"/>
        <w:bookmarkStart w:id="26758" w:name="_Toc531103351"/>
        <w:bookmarkStart w:id="26759" w:name="_Toc531359592"/>
        <w:bookmarkStart w:id="26760" w:name="_Toc531360573"/>
        <w:bookmarkStart w:id="26761" w:name="_Toc531381415"/>
        <w:bookmarkEnd w:id="26751"/>
        <w:bookmarkEnd w:id="26752"/>
        <w:bookmarkEnd w:id="26753"/>
        <w:bookmarkEnd w:id="26754"/>
        <w:bookmarkEnd w:id="26755"/>
        <w:bookmarkEnd w:id="26756"/>
        <w:bookmarkEnd w:id="26757"/>
        <w:bookmarkEnd w:id="26758"/>
        <w:bookmarkEnd w:id="26759"/>
        <w:bookmarkEnd w:id="26760"/>
        <w:bookmarkEnd w:id="26761"/>
      </w:del>
    </w:p>
    <w:p w14:paraId="5D0ABA59" w14:textId="51DB9448" w:rsidR="00123B96" w:rsidRPr="00920004" w:rsidDel="005A4BEF" w:rsidRDefault="00123B96" w:rsidP="00BD0851">
      <w:pPr>
        <w:pStyle w:val="Heading5"/>
        <w:spacing w:before="240" w:line="0" w:lineRule="atLeast"/>
        <w:rPr>
          <w:del w:id="26762" w:author="phuong vu" w:date="2018-11-16T10:03:00Z"/>
          <w:rFonts w:cstheme="majorHAnsi"/>
          <w:lang w:val="en-US"/>
          <w:rPrChange w:id="26763" w:author="phuong vu" w:date="2018-11-30T22:36:00Z">
            <w:rPr>
              <w:del w:id="26764" w:author="phuong vu" w:date="2018-11-16T10:03:00Z"/>
              <w:lang w:val="en-US"/>
            </w:rPr>
          </w:rPrChange>
        </w:rPr>
        <w:pPrChange w:id="26765" w:author="phuong vu" w:date="2018-11-30T14:16:00Z">
          <w:pPr>
            <w:pStyle w:val="Heading5"/>
          </w:pPr>
        </w:pPrChange>
      </w:pPr>
      <w:del w:id="26766" w:author="phuong vu" w:date="2018-11-16T10:03:00Z">
        <w:r w:rsidRPr="00920004" w:rsidDel="005A4BEF">
          <w:rPr>
            <w:rFonts w:cstheme="majorHAnsi"/>
            <w:b w:val="0"/>
            <w:lang w:val="en-US"/>
            <w:rPrChange w:id="26767" w:author="phuong vu" w:date="2018-11-30T22:36:00Z">
              <w:rPr>
                <w:b w:val="0"/>
                <w:lang w:val="en-US"/>
              </w:rPr>
            </w:rPrChange>
          </w:rPr>
          <w:delText>Mục đích</w:delText>
        </w:r>
        <w:bookmarkStart w:id="26768" w:name="_Toc530605716"/>
        <w:bookmarkStart w:id="26769" w:name="_Toc530657422"/>
        <w:bookmarkStart w:id="26770" w:name="_Toc530658710"/>
        <w:bookmarkStart w:id="26771" w:name="_Toc530662434"/>
        <w:bookmarkStart w:id="26772" w:name="_Toc530662901"/>
        <w:bookmarkStart w:id="26773" w:name="_Toc531009828"/>
        <w:bookmarkStart w:id="26774" w:name="_Toc531102404"/>
        <w:bookmarkStart w:id="26775" w:name="_Toc531103352"/>
        <w:bookmarkStart w:id="26776" w:name="_Toc531359593"/>
        <w:bookmarkStart w:id="26777" w:name="_Toc531360574"/>
        <w:bookmarkStart w:id="26778" w:name="_Toc531381416"/>
        <w:bookmarkEnd w:id="26768"/>
        <w:bookmarkEnd w:id="26769"/>
        <w:bookmarkEnd w:id="26770"/>
        <w:bookmarkEnd w:id="26771"/>
        <w:bookmarkEnd w:id="26772"/>
        <w:bookmarkEnd w:id="26773"/>
        <w:bookmarkEnd w:id="26774"/>
        <w:bookmarkEnd w:id="26775"/>
        <w:bookmarkEnd w:id="26776"/>
        <w:bookmarkEnd w:id="26777"/>
        <w:bookmarkEnd w:id="26778"/>
      </w:del>
    </w:p>
    <w:p w14:paraId="4A01A01D" w14:textId="08CE622F" w:rsidR="00123B96" w:rsidRPr="00920004" w:rsidDel="005A4BEF" w:rsidRDefault="00123B96" w:rsidP="00BD0851">
      <w:pPr>
        <w:pStyle w:val="Heading5"/>
        <w:spacing w:before="240" w:line="0" w:lineRule="atLeast"/>
        <w:rPr>
          <w:del w:id="26779" w:author="phuong vu" w:date="2018-11-16T10:03:00Z"/>
          <w:rFonts w:cstheme="majorHAnsi"/>
          <w:lang w:val="en-US"/>
          <w:rPrChange w:id="26780" w:author="phuong vu" w:date="2018-11-30T22:36:00Z">
            <w:rPr>
              <w:del w:id="26781" w:author="phuong vu" w:date="2018-11-16T10:03:00Z"/>
              <w:lang w:val="en-US"/>
            </w:rPr>
          </w:rPrChange>
        </w:rPr>
        <w:pPrChange w:id="26782" w:author="phuong vu" w:date="2018-11-30T14:16:00Z">
          <w:pPr>
            <w:pStyle w:val="Heading5"/>
          </w:pPr>
        </w:pPrChange>
      </w:pPr>
      <w:del w:id="26783" w:author="phuong vu" w:date="2018-11-16T10:03:00Z">
        <w:r w:rsidRPr="00920004" w:rsidDel="005A4BEF">
          <w:rPr>
            <w:rFonts w:cstheme="majorHAnsi"/>
            <w:b w:val="0"/>
            <w:lang w:val="en-US"/>
            <w:rPrChange w:id="26784" w:author="phuong vu" w:date="2018-11-30T22:36:00Z">
              <w:rPr>
                <w:b w:val="0"/>
                <w:lang w:val="en-US"/>
              </w:rPr>
            </w:rPrChange>
          </w:rPr>
          <w:delText>Giao diện</w:delText>
        </w:r>
        <w:bookmarkStart w:id="26785" w:name="_Toc530605717"/>
        <w:bookmarkStart w:id="26786" w:name="_Toc530657423"/>
        <w:bookmarkStart w:id="26787" w:name="_Toc530658711"/>
        <w:bookmarkStart w:id="26788" w:name="_Toc530662435"/>
        <w:bookmarkStart w:id="26789" w:name="_Toc530662902"/>
        <w:bookmarkStart w:id="26790" w:name="_Toc531009829"/>
        <w:bookmarkStart w:id="26791" w:name="_Toc531102405"/>
        <w:bookmarkStart w:id="26792" w:name="_Toc531103353"/>
        <w:bookmarkStart w:id="26793" w:name="_Toc531359594"/>
        <w:bookmarkStart w:id="26794" w:name="_Toc531360575"/>
        <w:bookmarkStart w:id="26795" w:name="_Toc531381417"/>
        <w:bookmarkEnd w:id="26785"/>
        <w:bookmarkEnd w:id="26786"/>
        <w:bookmarkEnd w:id="26787"/>
        <w:bookmarkEnd w:id="26788"/>
        <w:bookmarkEnd w:id="26789"/>
        <w:bookmarkEnd w:id="26790"/>
        <w:bookmarkEnd w:id="26791"/>
        <w:bookmarkEnd w:id="26792"/>
        <w:bookmarkEnd w:id="26793"/>
        <w:bookmarkEnd w:id="26794"/>
        <w:bookmarkEnd w:id="26795"/>
      </w:del>
    </w:p>
    <w:p w14:paraId="4AFBB2A3" w14:textId="5C71D315" w:rsidR="00123B96" w:rsidRPr="00920004" w:rsidDel="005A4BEF" w:rsidRDefault="00123B96" w:rsidP="00BD0851">
      <w:pPr>
        <w:pStyle w:val="Heading5"/>
        <w:spacing w:before="240" w:line="0" w:lineRule="atLeast"/>
        <w:rPr>
          <w:del w:id="26796" w:author="phuong vu" w:date="2018-11-16T10:03:00Z"/>
          <w:rFonts w:cstheme="majorHAnsi"/>
          <w:lang w:val="en-US"/>
          <w:rPrChange w:id="26797" w:author="phuong vu" w:date="2018-11-30T22:36:00Z">
            <w:rPr>
              <w:del w:id="26798" w:author="phuong vu" w:date="2018-11-16T10:03:00Z"/>
              <w:lang w:val="en-US"/>
            </w:rPr>
          </w:rPrChange>
        </w:rPr>
        <w:pPrChange w:id="26799" w:author="phuong vu" w:date="2018-11-30T14:16:00Z">
          <w:pPr>
            <w:pStyle w:val="Heading5"/>
          </w:pPr>
        </w:pPrChange>
      </w:pPr>
      <w:del w:id="26800" w:author="phuong vu" w:date="2018-11-16T10:03:00Z">
        <w:r w:rsidRPr="00920004" w:rsidDel="005A4BEF">
          <w:rPr>
            <w:rFonts w:cstheme="majorHAnsi"/>
            <w:b w:val="0"/>
            <w:lang w:val="en-US"/>
            <w:rPrChange w:id="26801" w:author="phuong vu" w:date="2018-11-30T22:36:00Z">
              <w:rPr>
                <w:b w:val="0"/>
                <w:lang w:val="en-US"/>
              </w:rPr>
            </w:rPrChange>
          </w:rPr>
          <w:delText>Các thành phần giao diện</w:delText>
        </w:r>
        <w:bookmarkStart w:id="26802" w:name="_Toc530605718"/>
        <w:bookmarkStart w:id="26803" w:name="_Toc530657424"/>
        <w:bookmarkStart w:id="26804" w:name="_Toc530658712"/>
        <w:bookmarkStart w:id="26805" w:name="_Toc530662436"/>
        <w:bookmarkStart w:id="26806" w:name="_Toc530662903"/>
        <w:bookmarkStart w:id="26807" w:name="_Toc531009830"/>
        <w:bookmarkStart w:id="26808" w:name="_Toc531102406"/>
        <w:bookmarkStart w:id="26809" w:name="_Toc531103354"/>
        <w:bookmarkStart w:id="26810" w:name="_Toc531359595"/>
        <w:bookmarkStart w:id="26811" w:name="_Toc531360576"/>
        <w:bookmarkStart w:id="26812" w:name="_Toc531381418"/>
        <w:bookmarkEnd w:id="26802"/>
        <w:bookmarkEnd w:id="26803"/>
        <w:bookmarkEnd w:id="26804"/>
        <w:bookmarkEnd w:id="26805"/>
        <w:bookmarkEnd w:id="26806"/>
        <w:bookmarkEnd w:id="26807"/>
        <w:bookmarkEnd w:id="26808"/>
        <w:bookmarkEnd w:id="26809"/>
        <w:bookmarkEnd w:id="26810"/>
        <w:bookmarkEnd w:id="26811"/>
        <w:bookmarkEnd w:id="26812"/>
      </w:del>
    </w:p>
    <w:p w14:paraId="5BF80CDF" w14:textId="71BD8290" w:rsidR="00123B96" w:rsidRPr="00920004" w:rsidDel="005A4BEF" w:rsidRDefault="00123B96" w:rsidP="00BD0851">
      <w:pPr>
        <w:pStyle w:val="Heading5"/>
        <w:spacing w:before="240" w:line="0" w:lineRule="atLeast"/>
        <w:rPr>
          <w:del w:id="26813" w:author="phuong vu" w:date="2018-11-16T10:03:00Z"/>
          <w:rFonts w:cstheme="majorHAnsi"/>
          <w:lang w:val="en-US"/>
          <w:rPrChange w:id="26814" w:author="phuong vu" w:date="2018-11-30T22:36:00Z">
            <w:rPr>
              <w:del w:id="26815" w:author="phuong vu" w:date="2018-11-16T10:03:00Z"/>
              <w:lang w:val="en-US"/>
            </w:rPr>
          </w:rPrChange>
        </w:rPr>
        <w:pPrChange w:id="26816" w:author="phuong vu" w:date="2018-11-30T14:16:00Z">
          <w:pPr>
            <w:pStyle w:val="Heading5"/>
          </w:pPr>
        </w:pPrChange>
      </w:pPr>
      <w:del w:id="26817" w:author="phuong vu" w:date="2018-11-16T10:03:00Z">
        <w:r w:rsidRPr="00920004" w:rsidDel="005A4BEF">
          <w:rPr>
            <w:rFonts w:cstheme="majorHAnsi"/>
            <w:b w:val="0"/>
            <w:lang w:val="en-US"/>
            <w:rPrChange w:id="26818" w:author="phuong vu" w:date="2018-11-30T22:36:00Z">
              <w:rPr>
                <w:b w:val="0"/>
                <w:lang w:val="en-US"/>
              </w:rPr>
            </w:rPrChange>
          </w:rPr>
          <w:delText>Dữ liệu sử dụng</w:delText>
        </w:r>
        <w:bookmarkStart w:id="26819" w:name="_Toc530605719"/>
        <w:bookmarkStart w:id="26820" w:name="_Toc530657425"/>
        <w:bookmarkStart w:id="26821" w:name="_Toc530658713"/>
        <w:bookmarkStart w:id="26822" w:name="_Toc530662437"/>
        <w:bookmarkStart w:id="26823" w:name="_Toc530662904"/>
        <w:bookmarkStart w:id="26824" w:name="_Toc531009831"/>
        <w:bookmarkStart w:id="26825" w:name="_Toc531102407"/>
        <w:bookmarkStart w:id="26826" w:name="_Toc531103355"/>
        <w:bookmarkStart w:id="26827" w:name="_Toc531359596"/>
        <w:bookmarkStart w:id="26828" w:name="_Toc531360577"/>
        <w:bookmarkStart w:id="26829" w:name="_Toc531381419"/>
        <w:bookmarkEnd w:id="26819"/>
        <w:bookmarkEnd w:id="26820"/>
        <w:bookmarkEnd w:id="26821"/>
        <w:bookmarkEnd w:id="26822"/>
        <w:bookmarkEnd w:id="26823"/>
        <w:bookmarkEnd w:id="26824"/>
        <w:bookmarkEnd w:id="26825"/>
        <w:bookmarkEnd w:id="26826"/>
        <w:bookmarkEnd w:id="26827"/>
        <w:bookmarkEnd w:id="26828"/>
        <w:bookmarkEnd w:id="26829"/>
      </w:del>
    </w:p>
    <w:p w14:paraId="460F06ED" w14:textId="40A94858" w:rsidR="00123B96" w:rsidRPr="00920004" w:rsidDel="005A4BEF" w:rsidRDefault="00123B96" w:rsidP="00BD0851">
      <w:pPr>
        <w:pStyle w:val="Heading5"/>
        <w:spacing w:before="240" w:line="0" w:lineRule="atLeast"/>
        <w:rPr>
          <w:del w:id="26830" w:author="phuong vu" w:date="2018-11-16T10:03:00Z"/>
          <w:rFonts w:cstheme="majorHAnsi"/>
          <w:lang w:val="en-US"/>
          <w:rPrChange w:id="26831" w:author="phuong vu" w:date="2018-11-30T22:36:00Z">
            <w:rPr>
              <w:del w:id="26832" w:author="phuong vu" w:date="2018-11-16T10:03:00Z"/>
              <w:lang w:val="en-US"/>
            </w:rPr>
          </w:rPrChange>
        </w:rPr>
        <w:pPrChange w:id="26833" w:author="phuong vu" w:date="2018-11-30T14:16:00Z">
          <w:pPr>
            <w:pStyle w:val="Heading5"/>
          </w:pPr>
        </w:pPrChange>
      </w:pPr>
      <w:del w:id="26834" w:author="phuong vu" w:date="2018-11-16T10:03:00Z">
        <w:r w:rsidRPr="00920004" w:rsidDel="005A4BEF">
          <w:rPr>
            <w:rFonts w:cstheme="majorHAnsi"/>
            <w:b w:val="0"/>
            <w:lang w:val="en-US"/>
            <w:rPrChange w:id="26835" w:author="phuong vu" w:date="2018-11-30T22:36:00Z">
              <w:rPr>
                <w:b w:val="0"/>
                <w:lang w:val="en-US"/>
              </w:rPr>
            </w:rPrChange>
          </w:rPr>
          <w:delText>Cách xử lí</w:delText>
        </w:r>
        <w:bookmarkStart w:id="26836" w:name="_Toc530605720"/>
        <w:bookmarkStart w:id="26837" w:name="_Toc530657426"/>
        <w:bookmarkStart w:id="26838" w:name="_Toc530658714"/>
        <w:bookmarkStart w:id="26839" w:name="_Toc530662438"/>
        <w:bookmarkStart w:id="26840" w:name="_Toc530662905"/>
        <w:bookmarkStart w:id="26841" w:name="_Toc531009832"/>
        <w:bookmarkStart w:id="26842" w:name="_Toc531102408"/>
        <w:bookmarkStart w:id="26843" w:name="_Toc531103356"/>
        <w:bookmarkStart w:id="26844" w:name="_Toc531359597"/>
        <w:bookmarkStart w:id="26845" w:name="_Toc531360578"/>
        <w:bookmarkStart w:id="26846" w:name="_Toc531381420"/>
        <w:bookmarkEnd w:id="26836"/>
        <w:bookmarkEnd w:id="26837"/>
        <w:bookmarkEnd w:id="26838"/>
        <w:bookmarkEnd w:id="26839"/>
        <w:bookmarkEnd w:id="26840"/>
        <w:bookmarkEnd w:id="26841"/>
        <w:bookmarkEnd w:id="26842"/>
        <w:bookmarkEnd w:id="26843"/>
        <w:bookmarkEnd w:id="26844"/>
        <w:bookmarkEnd w:id="26845"/>
        <w:bookmarkEnd w:id="26846"/>
      </w:del>
    </w:p>
    <w:p w14:paraId="705DE2AD" w14:textId="6A6B23BD" w:rsidR="00C95C85" w:rsidRPr="00920004" w:rsidDel="00BA3432" w:rsidRDefault="00A61DB2" w:rsidP="00BD0851">
      <w:pPr>
        <w:pStyle w:val="Heading5"/>
        <w:spacing w:before="240" w:line="0" w:lineRule="atLeast"/>
        <w:rPr>
          <w:del w:id="26847" w:author="phuong vu" w:date="2018-11-25T21:51:00Z"/>
          <w:rFonts w:cstheme="majorHAnsi"/>
          <w:lang w:val="en-US"/>
          <w:rPrChange w:id="26848" w:author="phuong vu" w:date="2018-11-30T22:36:00Z">
            <w:rPr>
              <w:del w:id="26849" w:author="phuong vu" w:date="2018-11-25T21:51:00Z"/>
            </w:rPr>
          </w:rPrChange>
        </w:rPr>
        <w:pPrChange w:id="26850" w:author="phuong vu" w:date="2018-11-30T14:16:00Z">
          <w:pPr>
            <w:pStyle w:val="Heading4"/>
          </w:pPr>
        </w:pPrChange>
      </w:pPr>
      <w:bookmarkStart w:id="26851" w:name="_Toc529744440"/>
      <w:bookmarkEnd w:id="26851"/>
      <w:del w:id="26852" w:author="phuong vu" w:date="2018-11-25T21:51:00Z">
        <w:r w:rsidRPr="00920004" w:rsidDel="00BA3432">
          <w:rPr>
            <w:rFonts w:cstheme="majorHAnsi"/>
            <w:b w:val="0"/>
            <w:rPrChange w:id="26853" w:author="phuong vu" w:date="2018-11-30T22:36:00Z">
              <w:rPr>
                <w:b w:val="0"/>
                <w:iCs w:val="0"/>
              </w:rPr>
            </w:rPrChange>
          </w:rPr>
          <w:delText>Tìm kiếm và lọc quần áo theo loại có sẵn</w:delText>
        </w:r>
        <w:bookmarkStart w:id="26854" w:name="_Toc531009833"/>
        <w:bookmarkStart w:id="26855" w:name="_Toc531102409"/>
        <w:bookmarkStart w:id="26856" w:name="_Toc531103357"/>
        <w:bookmarkStart w:id="26857" w:name="_Toc531359598"/>
        <w:bookmarkStart w:id="26858" w:name="_Toc531360579"/>
        <w:bookmarkStart w:id="26859" w:name="_Toc531381421"/>
        <w:bookmarkEnd w:id="26854"/>
        <w:bookmarkEnd w:id="26855"/>
        <w:bookmarkEnd w:id="26856"/>
        <w:bookmarkEnd w:id="26857"/>
        <w:bookmarkEnd w:id="26858"/>
        <w:bookmarkEnd w:id="26859"/>
      </w:del>
    </w:p>
    <w:p w14:paraId="69A9AF4F" w14:textId="69993F8C" w:rsidR="00A61DB2" w:rsidRPr="00920004" w:rsidRDefault="00A61DB2" w:rsidP="00BD0851">
      <w:pPr>
        <w:pStyle w:val="Heading4"/>
        <w:spacing w:before="240" w:line="0" w:lineRule="atLeast"/>
        <w:rPr>
          <w:rFonts w:cstheme="majorHAnsi"/>
          <w:rPrChange w:id="26860" w:author="phuong vu" w:date="2018-11-30T22:36:00Z">
            <w:rPr/>
          </w:rPrChange>
        </w:rPr>
        <w:pPrChange w:id="26861" w:author="phuong vu" w:date="2018-11-30T14:16:00Z">
          <w:pPr>
            <w:pStyle w:val="Heading4"/>
          </w:pPr>
        </w:pPrChange>
      </w:pPr>
      <w:bookmarkStart w:id="26862" w:name="_Toc531381422"/>
      <w:r w:rsidRPr="00920004">
        <w:rPr>
          <w:rFonts w:cstheme="majorHAnsi"/>
          <w:rPrChange w:id="26863" w:author="phuong vu" w:date="2018-11-30T22:36:00Z">
            <w:rPr>
              <w:rFonts w:cstheme="majorHAnsi"/>
            </w:rPr>
          </w:rPrChange>
        </w:rPr>
        <w:t>Tìm ki</w:t>
      </w:r>
      <w:r w:rsidRPr="00920004">
        <w:rPr>
          <w:rFonts w:cstheme="majorHAnsi"/>
          <w:rPrChange w:id="26864" w:author="phuong vu" w:date="2018-11-30T22:36:00Z">
            <w:rPr/>
          </w:rPrChange>
        </w:rPr>
        <w:t>ếm đơn hàng</w:t>
      </w:r>
      <w:bookmarkEnd w:id="26862"/>
    </w:p>
    <w:p w14:paraId="3727CB41" w14:textId="3DA42429" w:rsidR="00EC45DD" w:rsidRPr="00920004" w:rsidDel="0090328E" w:rsidRDefault="00EC45DD" w:rsidP="0090328E">
      <w:pPr>
        <w:ind w:firstLine="720"/>
        <w:rPr>
          <w:del w:id="26865" w:author="phuong vu" w:date="2018-11-30T15:03:00Z"/>
          <w:b/>
          <w:lang w:val="en-US"/>
          <w:rPrChange w:id="26866" w:author="phuong vu" w:date="2018-11-30T22:36:00Z">
            <w:rPr>
              <w:del w:id="26867" w:author="phuong vu" w:date="2018-11-30T15:03:00Z"/>
              <w:lang w:val="en-US"/>
            </w:rPr>
          </w:rPrChange>
        </w:rPr>
        <w:pPrChange w:id="26868" w:author="phuong vu" w:date="2018-11-30T15:03:00Z">
          <w:pPr>
            <w:pStyle w:val="Heading5"/>
          </w:pPr>
        </w:pPrChange>
      </w:pPr>
      <w:r w:rsidRPr="00920004">
        <w:rPr>
          <w:b/>
          <w:lang w:val="en-US"/>
          <w:rPrChange w:id="26869" w:author="phuong vu" w:date="2018-11-30T22:36:00Z">
            <w:rPr>
              <w:lang w:val="en-US"/>
            </w:rPr>
          </w:rPrChange>
        </w:rPr>
        <w:t>Mục đích</w:t>
      </w:r>
      <w:ins w:id="26870" w:author="phuong vu" w:date="2018-11-30T15:03:00Z">
        <w:r w:rsidR="0090328E" w:rsidRPr="00920004">
          <w:rPr>
            <w:b/>
            <w:lang w:val="en-US"/>
            <w:rPrChange w:id="26871" w:author="phuong vu" w:date="2018-11-30T22:36:00Z">
              <w:rPr>
                <w:lang w:val="en-US"/>
              </w:rPr>
            </w:rPrChange>
          </w:rPr>
          <w:t xml:space="preserve">: </w:t>
        </w:r>
      </w:ins>
    </w:p>
    <w:p w14:paraId="25FB8A66" w14:textId="12104D85" w:rsidR="00EC45DD" w:rsidRPr="00920004" w:rsidRDefault="00EC45DD" w:rsidP="0090328E">
      <w:pPr>
        <w:ind w:firstLine="720"/>
        <w:rPr>
          <w:lang w:val="en-US"/>
          <w:rPrChange w:id="26872" w:author="phuong vu" w:date="2018-11-30T22:36:00Z">
            <w:rPr>
              <w:lang w:val="en-US"/>
            </w:rPr>
          </w:rPrChange>
        </w:rPr>
        <w:pPrChange w:id="26873" w:author="phuong vu" w:date="2018-11-30T15:03:00Z">
          <w:pPr/>
        </w:pPrChange>
      </w:pPr>
      <w:r w:rsidRPr="00920004">
        <w:rPr>
          <w:lang w:val="en-US"/>
          <w:rPrChange w:id="26874" w:author="phuong vu" w:date="2018-11-30T22:36:00Z">
            <w:rPr>
              <w:lang w:val="en-US"/>
            </w:rPr>
          </w:rPrChange>
        </w:rPr>
        <w:t>Chức năng tìm kiếm đơn hàng hỗ trờ người dùng nhận viên tìm kiếm các đơn hàng trong trường hợp họ không thể được trong danh sách các đơn hàng. Bên cạnh đó, nó còn được sử dụng trong trường hợp hỗ trợ người dùng nhận viên tìm kiếm ngay khi có yêu cầu từ người dùng khách hàng.</w:t>
      </w:r>
    </w:p>
    <w:p w14:paraId="4E51B6CA" w14:textId="2CEDD35D" w:rsidR="00EC45DD" w:rsidRPr="00920004" w:rsidRDefault="00EC45DD" w:rsidP="00E64310">
      <w:pPr>
        <w:pStyle w:val="Heading5"/>
        <w:numPr>
          <w:ilvl w:val="0"/>
          <w:numId w:val="81"/>
        </w:numPr>
        <w:spacing w:before="240" w:line="0" w:lineRule="atLeast"/>
        <w:ind w:left="720"/>
        <w:rPr>
          <w:rFonts w:cstheme="majorHAnsi"/>
          <w:lang w:val="en-US"/>
          <w:rPrChange w:id="26875" w:author="phuong vu" w:date="2018-11-30T22:36:00Z">
            <w:rPr>
              <w:lang w:val="en-US"/>
            </w:rPr>
          </w:rPrChange>
        </w:rPr>
        <w:pPrChange w:id="26876" w:author="phuong vu" w:date="2018-11-30T23:21:00Z">
          <w:pPr>
            <w:pStyle w:val="Heading5"/>
          </w:pPr>
        </w:pPrChange>
      </w:pPr>
      <w:r w:rsidRPr="00920004">
        <w:rPr>
          <w:rFonts w:cstheme="majorHAnsi"/>
          <w:lang w:val="en-US"/>
          <w:rPrChange w:id="26877" w:author="phuong vu" w:date="2018-11-30T22:36:00Z">
            <w:rPr>
              <w:lang w:val="en-US"/>
            </w:rPr>
          </w:rPrChange>
        </w:rPr>
        <w:t>Giao diện</w:t>
      </w:r>
    </w:p>
    <w:p w14:paraId="2B344533" w14:textId="77777777" w:rsidR="00523613" w:rsidRPr="00920004" w:rsidRDefault="00523613" w:rsidP="00BD0851">
      <w:pPr>
        <w:keepNext/>
        <w:spacing w:before="240" w:line="0" w:lineRule="atLeast"/>
        <w:rPr>
          <w:rPrChange w:id="26878" w:author="phuong vu" w:date="2018-11-30T22:36:00Z">
            <w:rPr/>
          </w:rPrChange>
        </w:rPr>
        <w:pPrChange w:id="26879" w:author="phuong vu" w:date="2018-11-30T14:16:00Z">
          <w:pPr>
            <w:keepNext/>
          </w:pPr>
        </w:pPrChange>
      </w:pPr>
      <w:r w:rsidRPr="00920004">
        <w:rPr>
          <w:noProof/>
          <w:lang w:val="en-US"/>
          <w:rPrChange w:id="26880" w:author="phuong vu" w:date="2018-11-30T22:36:00Z">
            <w:rPr>
              <w:noProof/>
              <w:lang w:val="en-US"/>
            </w:rPr>
          </w:rPrChange>
        </w:rPr>
        <w:drawing>
          <wp:inline distT="0" distB="0" distL="0" distR="0" wp14:anchorId="563529CF" wp14:editId="7D348559">
            <wp:extent cx="5579745" cy="2385695"/>
            <wp:effectExtent l="0" t="0" r="190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579745" cy="2385695"/>
                    </a:xfrm>
                    <a:prstGeom prst="rect">
                      <a:avLst/>
                    </a:prstGeom>
                  </pic:spPr>
                </pic:pic>
              </a:graphicData>
            </a:graphic>
          </wp:inline>
        </w:drawing>
      </w:r>
    </w:p>
    <w:p w14:paraId="3AD25041" w14:textId="69145E68" w:rsidR="00523613" w:rsidRPr="00920004" w:rsidRDefault="00523613" w:rsidP="00A17FA5">
      <w:pPr>
        <w:pStyle w:val="Caption"/>
        <w:rPr>
          <w:rPrChange w:id="26881" w:author="phuong vu" w:date="2018-11-30T22:36:00Z">
            <w:rPr>
              <w:szCs w:val="26"/>
              <w:lang w:val="en-US"/>
            </w:rPr>
          </w:rPrChange>
        </w:rPr>
        <w:pPrChange w:id="26882" w:author="phuong vu" w:date="2018-11-30T22:42:00Z">
          <w:pPr>
            <w:pStyle w:val="Caption"/>
          </w:pPr>
        </w:pPrChange>
      </w:pPr>
      <w:bookmarkStart w:id="26883" w:name="_Toc531380511"/>
      <w:r w:rsidRPr="00920004">
        <w:rPr>
          <w:rPrChange w:id="26884" w:author="phuong vu" w:date="2018-11-30T22:36:00Z">
            <w:rPr/>
          </w:rPrChange>
        </w:rPr>
        <w:t xml:space="preserve">Hình </w:t>
      </w:r>
      <w:ins w:id="26885" w:author="phuong vu" w:date="2018-11-30T15:13:00Z">
        <w:r w:rsidR="00EF3636" w:rsidRPr="00920004">
          <w:rPr>
            <w:rPrChange w:id="26886" w:author="phuong vu" w:date="2018-11-30T22:36:00Z">
              <w:rPr/>
            </w:rPrChange>
          </w:rPr>
          <w:fldChar w:fldCharType="begin"/>
        </w:r>
        <w:r w:rsidR="00EF3636" w:rsidRPr="00920004">
          <w:rPr>
            <w:rPrChange w:id="26887" w:author="phuong vu" w:date="2018-11-30T22:36:00Z">
              <w:rPr/>
            </w:rPrChange>
          </w:rPr>
          <w:instrText xml:space="preserve"> STYLEREF 1 \s </w:instrText>
        </w:r>
      </w:ins>
      <w:r w:rsidR="00EF3636" w:rsidRPr="00920004">
        <w:rPr>
          <w:rPrChange w:id="26888" w:author="phuong vu" w:date="2018-11-30T22:36:00Z">
            <w:rPr/>
          </w:rPrChange>
        </w:rPr>
        <w:fldChar w:fldCharType="separate"/>
      </w:r>
      <w:r w:rsidR="00B5490C">
        <w:rPr>
          <w:noProof/>
        </w:rPr>
        <w:t>3</w:t>
      </w:r>
      <w:ins w:id="26889" w:author="phuong vu" w:date="2018-11-30T15:13:00Z">
        <w:r w:rsidR="00EF3636" w:rsidRPr="00920004">
          <w:rPr>
            <w:rPrChange w:id="26890" w:author="phuong vu" w:date="2018-11-30T22:36:00Z">
              <w:rPr/>
            </w:rPrChange>
          </w:rPr>
          <w:fldChar w:fldCharType="end"/>
        </w:r>
        <w:r w:rsidR="00EF3636" w:rsidRPr="00920004">
          <w:rPr>
            <w:rPrChange w:id="26891" w:author="phuong vu" w:date="2018-11-30T22:36:00Z">
              <w:rPr/>
            </w:rPrChange>
          </w:rPr>
          <w:t>.</w:t>
        </w:r>
        <w:r w:rsidR="00EF3636" w:rsidRPr="00920004">
          <w:rPr>
            <w:rPrChange w:id="26892" w:author="phuong vu" w:date="2018-11-30T22:36:00Z">
              <w:rPr/>
            </w:rPrChange>
          </w:rPr>
          <w:fldChar w:fldCharType="begin"/>
        </w:r>
        <w:r w:rsidR="00EF3636" w:rsidRPr="00920004">
          <w:rPr>
            <w:rPrChange w:id="26893" w:author="phuong vu" w:date="2018-11-30T22:36:00Z">
              <w:rPr/>
            </w:rPrChange>
          </w:rPr>
          <w:instrText xml:space="preserve"> SEQ Hình \* ARABIC \s 1 </w:instrText>
        </w:r>
      </w:ins>
      <w:r w:rsidR="00EF3636" w:rsidRPr="00920004">
        <w:rPr>
          <w:rPrChange w:id="26894" w:author="phuong vu" w:date="2018-11-30T22:36:00Z">
            <w:rPr/>
          </w:rPrChange>
        </w:rPr>
        <w:fldChar w:fldCharType="separate"/>
      </w:r>
      <w:ins w:id="26895" w:author="phuong vu" w:date="2018-11-30T22:44:00Z">
        <w:r w:rsidR="00B5490C">
          <w:rPr>
            <w:noProof/>
          </w:rPr>
          <w:t>34</w:t>
        </w:r>
      </w:ins>
      <w:ins w:id="26896" w:author="phuong vu" w:date="2018-11-30T15:13:00Z">
        <w:r w:rsidR="00EF3636" w:rsidRPr="00920004">
          <w:rPr>
            <w:rPrChange w:id="26897" w:author="phuong vu" w:date="2018-11-30T22:36:00Z">
              <w:rPr/>
            </w:rPrChange>
          </w:rPr>
          <w:fldChar w:fldCharType="end"/>
        </w:r>
      </w:ins>
      <w:del w:id="26898" w:author="phuong vu" w:date="2018-11-16T11:28:00Z">
        <w:r w:rsidR="006C103E" w:rsidRPr="00920004" w:rsidDel="00EC5005">
          <w:rPr>
            <w:rPrChange w:id="26899" w:author="phuong vu" w:date="2018-11-30T22:36:00Z">
              <w:rPr>
                <w:szCs w:val="26"/>
              </w:rPr>
            </w:rPrChange>
          </w:rPr>
          <w:fldChar w:fldCharType="begin"/>
        </w:r>
        <w:r w:rsidR="006C103E" w:rsidRPr="00920004" w:rsidDel="00EC5005">
          <w:rPr>
            <w:rPrChange w:id="26900" w:author="phuong vu" w:date="2018-11-30T22:36:00Z">
              <w:rPr/>
            </w:rPrChange>
          </w:rPr>
          <w:delInstrText xml:space="preserve"> STYLEREF 1 \s </w:delInstrText>
        </w:r>
        <w:r w:rsidR="006C103E" w:rsidRPr="00920004" w:rsidDel="00EC5005">
          <w:rPr>
            <w:rPrChange w:id="26901" w:author="phuong vu" w:date="2018-11-30T22:36:00Z">
              <w:rPr>
                <w:szCs w:val="26"/>
              </w:rPr>
            </w:rPrChange>
          </w:rPr>
          <w:fldChar w:fldCharType="separate"/>
        </w:r>
        <w:r w:rsidR="006C103E" w:rsidRPr="00920004" w:rsidDel="00EC5005">
          <w:rPr>
            <w:noProof/>
            <w:rPrChange w:id="26902" w:author="phuong vu" w:date="2018-11-30T22:36:00Z">
              <w:rPr>
                <w:noProof/>
              </w:rPr>
            </w:rPrChange>
          </w:rPr>
          <w:delText>3</w:delText>
        </w:r>
        <w:r w:rsidR="006C103E" w:rsidRPr="00920004" w:rsidDel="00EC5005">
          <w:rPr>
            <w:rPrChange w:id="26903" w:author="phuong vu" w:date="2018-11-30T22:36:00Z">
              <w:rPr>
                <w:szCs w:val="26"/>
              </w:rPr>
            </w:rPrChange>
          </w:rPr>
          <w:fldChar w:fldCharType="end"/>
        </w:r>
        <w:r w:rsidR="006C103E" w:rsidRPr="00920004" w:rsidDel="00EC5005">
          <w:rPr>
            <w:rPrChange w:id="26904" w:author="phuong vu" w:date="2018-11-30T22:36:00Z">
              <w:rPr/>
            </w:rPrChange>
          </w:rPr>
          <w:delText>.</w:delText>
        </w:r>
        <w:r w:rsidR="006C103E" w:rsidRPr="00920004" w:rsidDel="00EC5005">
          <w:rPr>
            <w:rPrChange w:id="26905" w:author="phuong vu" w:date="2018-11-30T22:36:00Z">
              <w:rPr/>
            </w:rPrChange>
          </w:rPr>
          <w:fldChar w:fldCharType="begin"/>
        </w:r>
        <w:r w:rsidR="006C103E" w:rsidRPr="00920004" w:rsidDel="00EC5005">
          <w:rPr>
            <w:rPrChange w:id="26906" w:author="phuong vu" w:date="2018-11-30T22:36:00Z">
              <w:rPr/>
            </w:rPrChange>
          </w:rPr>
          <w:delInstrText xml:space="preserve"> SEQ Hình \* ARABIC \s 1 </w:delInstrText>
        </w:r>
        <w:r w:rsidR="006C103E" w:rsidRPr="00920004" w:rsidDel="00EC5005">
          <w:rPr>
            <w:rPrChange w:id="26907" w:author="phuong vu" w:date="2018-11-30T22:36:00Z">
              <w:rPr>
                <w:szCs w:val="26"/>
              </w:rPr>
            </w:rPrChange>
          </w:rPr>
          <w:fldChar w:fldCharType="separate"/>
        </w:r>
        <w:r w:rsidR="006C103E" w:rsidRPr="00920004" w:rsidDel="00EC5005">
          <w:rPr>
            <w:noProof/>
            <w:rPrChange w:id="26908" w:author="phuong vu" w:date="2018-11-30T22:36:00Z">
              <w:rPr>
                <w:noProof/>
              </w:rPr>
            </w:rPrChange>
          </w:rPr>
          <w:delText>17</w:delText>
        </w:r>
        <w:r w:rsidR="006C103E" w:rsidRPr="00920004" w:rsidDel="00EC5005">
          <w:rPr>
            <w:rPrChange w:id="26909" w:author="phuong vu" w:date="2018-11-30T22:36:00Z">
              <w:rPr>
                <w:szCs w:val="26"/>
              </w:rPr>
            </w:rPrChange>
          </w:rPr>
          <w:fldChar w:fldCharType="end"/>
        </w:r>
      </w:del>
      <w:r w:rsidRPr="00920004">
        <w:rPr>
          <w:rPrChange w:id="26910" w:author="phuong vu" w:date="2018-11-30T22:36:00Z">
            <w:rPr>
              <w:szCs w:val="26"/>
              <w:lang w:val="en-US"/>
            </w:rPr>
          </w:rPrChange>
        </w:rPr>
        <w:t xml:space="preserve"> Giao diện tìm kiếm</w:t>
      </w:r>
      <w:bookmarkEnd w:id="26883"/>
    </w:p>
    <w:p w14:paraId="3114B308" w14:textId="77777777" w:rsidR="00EC45DD" w:rsidRPr="00920004" w:rsidRDefault="00EC45DD" w:rsidP="00BD0851">
      <w:pPr>
        <w:keepNext/>
        <w:spacing w:before="240" w:line="0" w:lineRule="atLeast"/>
        <w:rPr>
          <w:rPrChange w:id="26911" w:author="phuong vu" w:date="2018-11-30T22:36:00Z">
            <w:rPr/>
          </w:rPrChange>
        </w:rPr>
        <w:pPrChange w:id="26912" w:author="phuong vu" w:date="2018-11-30T14:16:00Z">
          <w:pPr>
            <w:keepNext/>
          </w:pPr>
        </w:pPrChange>
      </w:pPr>
      <w:r w:rsidRPr="00920004">
        <w:rPr>
          <w:noProof/>
          <w:lang w:val="en-US"/>
          <w:rPrChange w:id="26913" w:author="phuong vu" w:date="2018-11-30T22:36:00Z">
            <w:rPr>
              <w:noProof/>
              <w:lang w:val="en-US"/>
            </w:rPr>
          </w:rPrChange>
        </w:rPr>
        <w:drawing>
          <wp:inline distT="0" distB="0" distL="0" distR="0" wp14:anchorId="6BC0C324" wp14:editId="62EC945A">
            <wp:extent cx="5579745" cy="2558415"/>
            <wp:effectExtent l="0" t="0" r="190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579745" cy="2558415"/>
                    </a:xfrm>
                    <a:prstGeom prst="rect">
                      <a:avLst/>
                    </a:prstGeom>
                  </pic:spPr>
                </pic:pic>
              </a:graphicData>
            </a:graphic>
          </wp:inline>
        </w:drawing>
      </w:r>
    </w:p>
    <w:p w14:paraId="780455C0" w14:textId="60DA4A31" w:rsidR="00EC45DD" w:rsidRPr="00920004" w:rsidRDefault="00EC45DD" w:rsidP="00A17FA5">
      <w:pPr>
        <w:pStyle w:val="Caption"/>
        <w:rPr>
          <w:rPrChange w:id="26914" w:author="phuong vu" w:date="2018-11-30T22:36:00Z">
            <w:rPr>
              <w:szCs w:val="26"/>
              <w:lang w:val="en-US"/>
            </w:rPr>
          </w:rPrChange>
        </w:rPr>
        <w:pPrChange w:id="26915" w:author="phuong vu" w:date="2018-11-30T22:42:00Z">
          <w:pPr>
            <w:pStyle w:val="Caption"/>
          </w:pPr>
        </w:pPrChange>
      </w:pPr>
      <w:bookmarkStart w:id="26916" w:name="_Toc531380512"/>
      <w:r w:rsidRPr="00920004">
        <w:rPr>
          <w:rPrChange w:id="26917" w:author="phuong vu" w:date="2018-11-30T22:36:00Z">
            <w:rPr/>
          </w:rPrChange>
        </w:rPr>
        <w:t xml:space="preserve">Hình </w:t>
      </w:r>
      <w:ins w:id="26918" w:author="phuong vu" w:date="2018-11-30T15:13:00Z">
        <w:r w:rsidR="00EF3636" w:rsidRPr="00920004">
          <w:rPr>
            <w:rPrChange w:id="26919" w:author="phuong vu" w:date="2018-11-30T22:36:00Z">
              <w:rPr/>
            </w:rPrChange>
          </w:rPr>
          <w:fldChar w:fldCharType="begin"/>
        </w:r>
        <w:r w:rsidR="00EF3636" w:rsidRPr="00920004">
          <w:rPr>
            <w:rPrChange w:id="26920" w:author="phuong vu" w:date="2018-11-30T22:36:00Z">
              <w:rPr/>
            </w:rPrChange>
          </w:rPr>
          <w:instrText xml:space="preserve"> STYLEREF 1 \s </w:instrText>
        </w:r>
      </w:ins>
      <w:r w:rsidR="00EF3636" w:rsidRPr="00920004">
        <w:rPr>
          <w:rPrChange w:id="26921" w:author="phuong vu" w:date="2018-11-30T22:36:00Z">
            <w:rPr/>
          </w:rPrChange>
        </w:rPr>
        <w:fldChar w:fldCharType="separate"/>
      </w:r>
      <w:r w:rsidR="00B5490C">
        <w:rPr>
          <w:noProof/>
        </w:rPr>
        <w:t>3</w:t>
      </w:r>
      <w:ins w:id="26922" w:author="phuong vu" w:date="2018-11-30T15:13:00Z">
        <w:r w:rsidR="00EF3636" w:rsidRPr="00920004">
          <w:rPr>
            <w:rPrChange w:id="26923" w:author="phuong vu" w:date="2018-11-30T22:36:00Z">
              <w:rPr/>
            </w:rPrChange>
          </w:rPr>
          <w:fldChar w:fldCharType="end"/>
        </w:r>
        <w:r w:rsidR="00EF3636" w:rsidRPr="00920004">
          <w:rPr>
            <w:rPrChange w:id="26924" w:author="phuong vu" w:date="2018-11-30T22:36:00Z">
              <w:rPr/>
            </w:rPrChange>
          </w:rPr>
          <w:t>.</w:t>
        </w:r>
        <w:r w:rsidR="00EF3636" w:rsidRPr="00920004">
          <w:rPr>
            <w:rPrChange w:id="26925" w:author="phuong vu" w:date="2018-11-30T22:36:00Z">
              <w:rPr/>
            </w:rPrChange>
          </w:rPr>
          <w:fldChar w:fldCharType="begin"/>
        </w:r>
        <w:r w:rsidR="00EF3636" w:rsidRPr="00920004">
          <w:rPr>
            <w:rPrChange w:id="26926" w:author="phuong vu" w:date="2018-11-30T22:36:00Z">
              <w:rPr/>
            </w:rPrChange>
          </w:rPr>
          <w:instrText xml:space="preserve"> SEQ Hình \* ARABIC \s 1 </w:instrText>
        </w:r>
      </w:ins>
      <w:r w:rsidR="00EF3636" w:rsidRPr="00920004">
        <w:rPr>
          <w:rPrChange w:id="26927" w:author="phuong vu" w:date="2018-11-30T22:36:00Z">
            <w:rPr/>
          </w:rPrChange>
        </w:rPr>
        <w:fldChar w:fldCharType="separate"/>
      </w:r>
      <w:ins w:id="26928" w:author="phuong vu" w:date="2018-11-30T22:44:00Z">
        <w:r w:rsidR="00B5490C">
          <w:rPr>
            <w:noProof/>
          </w:rPr>
          <w:t>35</w:t>
        </w:r>
      </w:ins>
      <w:ins w:id="26929" w:author="phuong vu" w:date="2018-11-30T15:13:00Z">
        <w:r w:rsidR="00EF3636" w:rsidRPr="00920004">
          <w:rPr>
            <w:rPrChange w:id="26930" w:author="phuong vu" w:date="2018-11-30T22:36:00Z">
              <w:rPr/>
            </w:rPrChange>
          </w:rPr>
          <w:fldChar w:fldCharType="end"/>
        </w:r>
      </w:ins>
      <w:del w:id="26931" w:author="phuong vu" w:date="2018-11-16T11:28:00Z">
        <w:r w:rsidR="006C103E" w:rsidRPr="00920004" w:rsidDel="00EC5005">
          <w:rPr>
            <w:rPrChange w:id="26932" w:author="phuong vu" w:date="2018-11-30T22:36:00Z">
              <w:rPr>
                <w:szCs w:val="26"/>
              </w:rPr>
            </w:rPrChange>
          </w:rPr>
          <w:fldChar w:fldCharType="begin"/>
        </w:r>
        <w:r w:rsidR="006C103E" w:rsidRPr="00920004" w:rsidDel="00EC5005">
          <w:rPr>
            <w:rPrChange w:id="26933" w:author="phuong vu" w:date="2018-11-30T22:36:00Z">
              <w:rPr/>
            </w:rPrChange>
          </w:rPr>
          <w:delInstrText xml:space="preserve"> STYLEREF 1 \s </w:delInstrText>
        </w:r>
        <w:r w:rsidR="006C103E" w:rsidRPr="00920004" w:rsidDel="00EC5005">
          <w:rPr>
            <w:rPrChange w:id="26934" w:author="phuong vu" w:date="2018-11-30T22:36:00Z">
              <w:rPr>
                <w:szCs w:val="26"/>
              </w:rPr>
            </w:rPrChange>
          </w:rPr>
          <w:fldChar w:fldCharType="separate"/>
        </w:r>
        <w:r w:rsidR="006C103E" w:rsidRPr="00920004" w:rsidDel="00EC5005">
          <w:rPr>
            <w:noProof/>
            <w:rPrChange w:id="26935" w:author="phuong vu" w:date="2018-11-30T22:36:00Z">
              <w:rPr>
                <w:noProof/>
              </w:rPr>
            </w:rPrChange>
          </w:rPr>
          <w:delText>3</w:delText>
        </w:r>
        <w:r w:rsidR="006C103E" w:rsidRPr="00920004" w:rsidDel="00EC5005">
          <w:rPr>
            <w:rPrChange w:id="26936" w:author="phuong vu" w:date="2018-11-30T22:36:00Z">
              <w:rPr>
                <w:szCs w:val="26"/>
              </w:rPr>
            </w:rPrChange>
          </w:rPr>
          <w:fldChar w:fldCharType="end"/>
        </w:r>
        <w:r w:rsidR="006C103E" w:rsidRPr="00920004" w:rsidDel="00EC5005">
          <w:rPr>
            <w:rPrChange w:id="26937" w:author="phuong vu" w:date="2018-11-30T22:36:00Z">
              <w:rPr/>
            </w:rPrChange>
          </w:rPr>
          <w:delText>.</w:delText>
        </w:r>
        <w:r w:rsidR="006C103E" w:rsidRPr="00920004" w:rsidDel="00EC5005">
          <w:rPr>
            <w:rPrChange w:id="26938" w:author="phuong vu" w:date="2018-11-30T22:36:00Z">
              <w:rPr/>
            </w:rPrChange>
          </w:rPr>
          <w:fldChar w:fldCharType="begin"/>
        </w:r>
        <w:r w:rsidR="006C103E" w:rsidRPr="00920004" w:rsidDel="00EC5005">
          <w:rPr>
            <w:rPrChange w:id="26939" w:author="phuong vu" w:date="2018-11-30T22:36:00Z">
              <w:rPr/>
            </w:rPrChange>
          </w:rPr>
          <w:delInstrText xml:space="preserve"> SEQ Hình \* ARABIC \s 1 </w:delInstrText>
        </w:r>
        <w:r w:rsidR="006C103E" w:rsidRPr="00920004" w:rsidDel="00EC5005">
          <w:rPr>
            <w:rPrChange w:id="26940" w:author="phuong vu" w:date="2018-11-30T22:36:00Z">
              <w:rPr>
                <w:szCs w:val="26"/>
              </w:rPr>
            </w:rPrChange>
          </w:rPr>
          <w:fldChar w:fldCharType="separate"/>
        </w:r>
        <w:r w:rsidR="006C103E" w:rsidRPr="00920004" w:rsidDel="00EC5005">
          <w:rPr>
            <w:noProof/>
            <w:rPrChange w:id="26941" w:author="phuong vu" w:date="2018-11-30T22:36:00Z">
              <w:rPr>
                <w:noProof/>
              </w:rPr>
            </w:rPrChange>
          </w:rPr>
          <w:delText>18</w:delText>
        </w:r>
        <w:r w:rsidR="006C103E" w:rsidRPr="00920004" w:rsidDel="00EC5005">
          <w:rPr>
            <w:rPrChange w:id="26942" w:author="phuong vu" w:date="2018-11-30T22:36:00Z">
              <w:rPr>
                <w:szCs w:val="26"/>
              </w:rPr>
            </w:rPrChange>
          </w:rPr>
          <w:fldChar w:fldCharType="end"/>
        </w:r>
      </w:del>
      <w:r w:rsidRPr="00920004">
        <w:rPr>
          <w:rPrChange w:id="26943" w:author="phuong vu" w:date="2018-11-30T22:36:00Z">
            <w:rPr>
              <w:szCs w:val="26"/>
              <w:lang w:val="en-US"/>
            </w:rPr>
          </w:rPrChange>
        </w:rPr>
        <w:t xml:space="preserve"> Giao diện tìm kiếm đơn hàng</w:t>
      </w:r>
      <w:r w:rsidR="00523613" w:rsidRPr="00920004">
        <w:rPr>
          <w:rPrChange w:id="26944" w:author="phuong vu" w:date="2018-11-30T22:36:00Z">
            <w:rPr>
              <w:szCs w:val="26"/>
              <w:lang w:val="en-US"/>
            </w:rPr>
          </w:rPrChange>
        </w:rPr>
        <w:t xml:space="preserve"> khi có kêt quả</w:t>
      </w:r>
      <w:bookmarkEnd w:id="26916"/>
    </w:p>
    <w:p w14:paraId="3B7F4ACE" w14:textId="77777777" w:rsidR="00E4365A" w:rsidRPr="00920004" w:rsidRDefault="00E4365A" w:rsidP="00BD0851">
      <w:pPr>
        <w:keepNext/>
        <w:spacing w:before="240" w:line="0" w:lineRule="atLeast"/>
        <w:rPr>
          <w:rPrChange w:id="26945" w:author="phuong vu" w:date="2018-11-30T22:36:00Z">
            <w:rPr/>
          </w:rPrChange>
        </w:rPr>
        <w:pPrChange w:id="26946" w:author="phuong vu" w:date="2018-11-30T14:16:00Z">
          <w:pPr>
            <w:keepNext/>
          </w:pPr>
        </w:pPrChange>
      </w:pPr>
      <w:r w:rsidRPr="00920004">
        <w:rPr>
          <w:noProof/>
          <w:lang w:val="en-US"/>
          <w:rPrChange w:id="26947" w:author="phuong vu" w:date="2018-11-30T22:36:00Z">
            <w:rPr>
              <w:noProof/>
              <w:lang w:val="en-US"/>
            </w:rPr>
          </w:rPrChange>
        </w:rPr>
        <w:lastRenderedPageBreak/>
        <w:drawing>
          <wp:inline distT="0" distB="0" distL="0" distR="0" wp14:anchorId="2F743D6A" wp14:editId="290425A0">
            <wp:extent cx="5579745" cy="3115310"/>
            <wp:effectExtent l="0" t="0" r="1905"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579745" cy="3115310"/>
                    </a:xfrm>
                    <a:prstGeom prst="rect">
                      <a:avLst/>
                    </a:prstGeom>
                  </pic:spPr>
                </pic:pic>
              </a:graphicData>
            </a:graphic>
          </wp:inline>
        </w:drawing>
      </w:r>
    </w:p>
    <w:p w14:paraId="7FFBDCFD" w14:textId="1659ED9B" w:rsidR="00E4365A" w:rsidRPr="00920004" w:rsidRDefault="00E4365A" w:rsidP="00A17FA5">
      <w:pPr>
        <w:pStyle w:val="Caption"/>
        <w:rPr>
          <w:rPrChange w:id="26948" w:author="phuong vu" w:date="2018-11-30T22:36:00Z">
            <w:rPr>
              <w:szCs w:val="26"/>
              <w:lang w:val="en-US"/>
            </w:rPr>
          </w:rPrChange>
        </w:rPr>
        <w:pPrChange w:id="26949" w:author="phuong vu" w:date="2018-11-30T22:42:00Z">
          <w:pPr>
            <w:pStyle w:val="Caption"/>
          </w:pPr>
        </w:pPrChange>
      </w:pPr>
      <w:bookmarkStart w:id="26950" w:name="_Toc531380513"/>
      <w:r w:rsidRPr="00920004">
        <w:rPr>
          <w:rPrChange w:id="26951" w:author="phuong vu" w:date="2018-11-30T22:36:00Z">
            <w:rPr/>
          </w:rPrChange>
        </w:rPr>
        <w:t xml:space="preserve">Hình </w:t>
      </w:r>
      <w:ins w:id="26952" w:author="phuong vu" w:date="2018-11-30T15:13:00Z">
        <w:r w:rsidR="00EF3636" w:rsidRPr="00920004">
          <w:rPr>
            <w:rPrChange w:id="26953" w:author="phuong vu" w:date="2018-11-30T22:36:00Z">
              <w:rPr/>
            </w:rPrChange>
          </w:rPr>
          <w:fldChar w:fldCharType="begin"/>
        </w:r>
        <w:r w:rsidR="00EF3636" w:rsidRPr="00920004">
          <w:rPr>
            <w:rPrChange w:id="26954" w:author="phuong vu" w:date="2018-11-30T22:36:00Z">
              <w:rPr/>
            </w:rPrChange>
          </w:rPr>
          <w:instrText xml:space="preserve"> STYLEREF 1 \s </w:instrText>
        </w:r>
      </w:ins>
      <w:r w:rsidR="00EF3636" w:rsidRPr="00920004">
        <w:rPr>
          <w:rPrChange w:id="26955" w:author="phuong vu" w:date="2018-11-30T22:36:00Z">
            <w:rPr/>
          </w:rPrChange>
        </w:rPr>
        <w:fldChar w:fldCharType="separate"/>
      </w:r>
      <w:r w:rsidR="00B5490C">
        <w:rPr>
          <w:noProof/>
        </w:rPr>
        <w:t>3</w:t>
      </w:r>
      <w:ins w:id="26956" w:author="phuong vu" w:date="2018-11-30T15:13:00Z">
        <w:r w:rsidR="00EF3636" w:rsidRPr="00920004">
          <w:rPr>
            <w:rPrChange w:id="26957" w:author="phuong vu" w:date="2018-11-30T22:36:00Z">
              <w:rPr/>
            </w:rPrChange>
          </w:rPr>
          <w:fldChar w:fldCharType="end"/>
        </w:r>
        <w:r w:rsidR="00EF3636" w:rsidRPr="00920004">
          <w:rPr>
            <w:rPrChange w:id="26958" w:author="phuong vu" w:date="2018-11-30T22:36:00Z">
              <w:rPr/>
            </w:rPrChange>
          </w:rPr>
          <w:t>.</w:t>
        </w:r>
        <w:r w:rsidR="00EF3636" w:rsidRPr="00920004">
          <w:rPr>
            <w:rPrChange w:id="26959" w:author="phuong vu" w:date="2018-11-30T22:36:00Z">
              <w:rPr/>
            </w:rPrChange>
          </w:rPr>
          <w:fldChar w:fldCharType="begin"/>
        </w:r>
        <w:r w:rsidR="00EF3636" w:rsidRPr="00920004">
          <w:rPr>
            <w:rPrChange w:id="26960" w:author="phuong vu" w:date="2018-11-30T22:36:00Z">
              <w:rPr/>
            </w:rPrChange>
          </w:rPr>
          <w:instrText xml:space="preserve"> SEQ Hình \* ARABIC \s 1 </w:instrText>
        </w:r>
      </w:ins>
      <w:r w:rsidR="00EF3636" w:rsidRPr="00920004">
        <w:rPr>
          <w:rPrChange w:id="26961" w:author="phuong vu" w:date="2018-11-30T22:36:00Z">
            <w:rPr/>
          </w:rPrChange>
        </w:rPr>
        <w:fldChar w:fldCharType="separate"/>
      </w:r>
      <w:ins w:id="26962" w:author="phuong vu" w:date="2018-11-30T22:44:00Z">
        <w:r w:rsidR="00B5490C">
          <w:rPr>
            <w:noProof/>
          </w:rPr>
          <w:t>36</w:t>
        </w:r>
      </w:ins>
      <w:ins w:id="26963" w:author="phuong vu" w:date="2018-11-30T15:13:00Z">
        <w:r w:rsidR="00EF3636" w:rsidRPr="00920004">
          <w:rPr>
            <w:rPrChange w:id="26964" w:author="phuong vu" w:date="2018-11-30T22:36:00Z">
              <w:rPr/>
            </w:rPrChange>
          </w:rPr>
          <w:fldChar w:fldCharType="end"/>
        </w:r>
      </w:ins>
      <w:del w:id="26965" w:author="phuong vu" w:date="2018-11-16T11:28:00Z">
        <w:r w:rsidR="006C103E" w:rsidRPr="00920004" w:rsidDel="00EC5005">
          <w:rPr>
            <w:rPrChange w:id="26966" w:author="phuong vu" w:date="2018-11-30T22:36:00Z">
              <w:rPr>
                <w:szCs w:val="26"/>
              </w:rPr>
            </w:rPrChange>
          </w:rPr>
          <w:fldChar w:fldCharType="begin"/>
        </w:r>
        <w:r w:rsidR="006C103E" w:rsidRPr="00920004" w:rsidDel="00EC5005">
          <w:rPr>
            <w:rPrChange w:id="26967" w:author="phuong vu" w:date="2018-11-30T22:36:00Z">
              <w:rPr/>
            </w:rPrChange>
          </w:rPr>
          <w:delInstrText xml:space="preserve"> STYLEREF 1 \s </w:delInstrText>
        </w:r>
        <w:r w:rsidR="006C103E" w:rsidRPr="00920004" w:rsidDel="00EC5005">
          <w:rPr>
            <w:rPrChange w:id="26968" w:author="phuong vu" w:date="2018-11-30T22:36:00Z">
              <w:rPr>
                <w:szCs w:val="26"/>
              </w:rPr>
            </w:rPrChange>
          </w:rPr>
          <w:fldChar w:fldCharType="separate"/>
        </w:r>
        <w:r w:rsidR="006C103E" w:rsidRPr="00920004" w:rsidDel="00EC5005">
          <w:rPr>
            <w:noProof/>
            <w:rPrChange w:id="26969" w:author="phuong vu" w:date="2018-11-30T22:36:00Z">
              <w:rPr>
                <w:noProof/>
              </w:rPr>
            </w:rPrChange>
          </w:rPr>
          <w:delText>3</w:delText>
        </w:r>
        <w:r w:rsidR="006C103E" w:rsidRPr="00920004" w:rsidDel="00EC5005">
          <w:rPr>
            <w:rPrChange w:id="26970" w:author="phuong vu" w:date="2018-11-30T22:36:00Z">
              <w:rPr>
                <w:szCs w:val="26"/>
              </w:rPr>
            </w:rPrChange>
          </w:rPr>
          <w:fldChar w:fldCharType="end"/>
        </w:r>
        <w:r w:rsidR="006C103E" w:rsidRPr="00920004" w:rsidDel="00EC5005">
          <w:rPr>
            <w:rPrChange w:id="26971" w:author="phuong vu" w:date="2018-11-30T22:36:00Z">
              <w:rPr/>
            </w:rPrChange>
          </w:rPr>
          <w:delText>.</w:delText>
        </w:r>
        <w:r w:rsidR="006C103E" w:rsidRPr="00920004" w:rsidDel="00EC5005">
          <w:rPr>
            <w:rPrChange w:id="26972" w:author="phuong vu" w:date="2018-11-30T22:36:00Z">
              <w:rPr/>
            </w:rPrChange>
          </w:rPr>
          <w:fldChar w:fldCharType="begin"/>
        </w:r>
        <w:r w:rsidR="006C103E" w:rsidRPr="00920004" w:rsidDel="00EC5005">
          <w:rPr>
            <w:rPrChange w:id="26973" w:author="phuong vu" w:date="2018-11-30T22:36:00Z">
              <w:rPr/>
            </w:rPrChange>
          </w:rPr>
          <w:delInstrText xml:space="preserve"> SEQ Hình \* ARABIC \s 1 </w:delInstrText>
        </w:r>
        <w:r w:rsidR="006C103E" w:rsidRPr="00920004" w:rsidDel="00EC5005">
          <w:rPr>
            <w:rPrChange w:id="26974" w:author="phuong vu" w:date="2018-11-30T22:36:00Z">
              <w:rPr>
                <w:szCs w:val="26"/>
              </w:rPr>
            </w:rPrChange>
          </w:rPr>
          <w:fldChar w:fldCharType="separate"/>
        </w:r>
        <w:r w:rsidR="006C103E" w:rsidRPr="00920004" w:rsidDel="00EC5005">
          <w:rPr>
            <w:noProof/>
            <w:rPrChange w:id="26975" w:author="phuong vu" w:date="2018-11-30T22:36:00Z">
              <w:rPr>
                <w:noProof/>
              </w:rPr>
            </w:rPrChange>
          </w:rPr>
          <w:delText>19</w:delText>
        </w:r>
        <w:r w:rsidR="006C103E" w:rsidRPr="00920004" w:rsidDel="00EC5005">
          <w:rPr>
            <w:rPrChange w:id="26976" w:author="phuong vu" w:date="2018-11-30T22:36:00Z">
              <w:rPr>
                <w:szCs w:val="26"/>
              </w:rPr>
            </w:rPrChange>
          </w:rPr>
          <w:fldChar w:fldCharType="end"/>
        </w:r>
      </w:del>
      <w:r w:rsidRPr="00920004">
        <w:rPr>
          <w:rPrChange w:id="26977" w:author="phuong vu" w:date="2018-11-30T22:36:00Z">
            <w:rPr>
              <w:szCs w:val="26"/>
              <w:lang w:val="en-US"/>
            </w:rPr>
          </w:rPrChange>
        </w:rPr>
        <w:t xml:space="preserve"> Giao diện tìm kiếm khi QR Code được bật</w:t>
      </w:r>
      <w:bookmarkEnd w:id="26950"/>
    </w:p>
    <w:p w14:paraId="7BFE403F" w14:textId="37641C24" w:rsidR="00EC45DD" w:rsidRPr="00920004" w:rsidRDefault="00EC45DD" w:rsidP="00E64310">
      <w:pPr>
        <w:pStyle w:val="Heading5"/>
        <w:numPr>
          <w:ilvl w:val="0"/>
          <w:numId w:val="81"/>
        </w:numPr>
        <w:spacing w:before="240" w:line="0" w:lineRule="atLeast"/>
        <w:ind w:left="630"/>
        <w:rPr>
          <w:rFonts w:cstheme="majorHAnsi"/>
          <w:lang w:val="en-US"/>
          <w:rPrChange w:id="26978" w:author="phuong vu" w:date="2018-11-30T22:36:00Z">
            <w:rPr>
              <w:lang w:val="en-US"/>
            </w:rPr>
          </w:rPrChange>
        </w:rPr>
        <w:pPrChange w:id="26979" w:author="phuong vu" w:date="2018-11-30T23:22:00Z">
          <w:pPr>
            <w:pStyle w:val="Heading5"/>
          </w:pPr>
        </w:pPrChange>
      </w:pPr>
      <w:r w:rsidRPr="00920004">
        <w:rPr>
          <w:rFonts w:cstheme="majorHAnsi"/>
          <w:lang w:val="en-US"/>
          <w:rPrChange w:id="26980" w:author="phuong vu" w:date="2018-11-30T22:36:00Z">
            <w:rPr>
              <w:rFonts w:cstheme="majorHAnsi"/>
              <w:lang w:val="en-US"/>
            </w:rPr>
          </w:rPrChange>
        </w:rPr>
        <w:t>Các thành ph</w:t>
      </w:r>
      <w:r w:rsidRPr="00920004">
        <w:rPr>
          <w:rFonts w:cstheme="majorHAnsi"/>
          <w:lang w:val="en-US"/>
          <w:rPrChange w:id="26981" w:author="phuong vu" w:date="2018-11-30T22:36:00Z">
            <w:rPr>
              <w:lang w:val="en-US"/>
            </w:rPr>
          </w:rPrChange>
        </w:rPr>
        <w:t>ần giao diện</w:t>
      </w:r>
    </w:p>
    <w:tbl>
      <w:tblPr>
        <w:tblStyle w:val="TableGrid"/>
        <w:tblW w:w="0" w:type="auto"/>
        <w:tblLook w:val="04A0" w:firstRow="1" w:lastRow="0" w:firstColumn="1" w:lastColumn="0" w:noHBand="0" w:noVBand="1"/>
      </w:tblPr>
      <w:tblGrid>
        <w:gridCol w:w="805"/>
        <w:gridCol w:w="1980"/>
        <w:gridCol w:w="2970"/>
        <w:gridCol w:w="1266"/>
        <w:gridCol w:w="1756"/>
      </w:tblGrid>
      <w:tr w:rsidR="00A604BA" w:rsidRPr="00920004" w14:paraId="4842BF5B" w14:textId="77777777" w:rsidTr="00E4365A">
        <w:tc>
          <w:tcPr>
            <w:tcW w:w="805" w:type="dxa"/>
            <w:vAlign w:val="center"/>
          </w:tcPr>
          <w:p w14:paraId="71E5988C" w14:textId="77777777" w:rsidR="00A604BA" w:rsidRPr="00E64310" w:rsidRDefault="00A604BA" w:rsidP="00E64310">
            <w:pPr>
              <w:jc w:val="center"/>
              <w:rPr>
                <w:b/>
                <w:lang w:val="en-US"/>
                <w:rPrChange w:id="26982" w:author="phuong vu" w:date="2018-11-30T23:22:00Z">
                  <w:rPr>
                    <w:b/>
                    <w:lang w:val="en-US"/>
                  </w:rPr>
                </w:rPrChange>
              </w:rPr>
              <w:pPrChange w:id="26983" w:author="phuong vu" w:date="2018-11-30T23:22:00Z">
                <w:pPr>
                  <w:spacing w:line="360" w:lineRule="auto"/>
                  <w:jc w:val="center"/>
                </w:pPr>
              </w:pPrChange>
            </w:pPr>
            <w:r w:rsidRPr="00E64310">
              <w:rPr>
                <w:b/>
                <w:lang w:val="en-US"/>
                <w:rPrChange w:id="26984" w:author="phuong vu" w:date="2018-11-30T23:22:00Z">
                  <w:rPr>
                    <w:b/>
                    <w:lang w:val="en-US"/>
                  </w:rPr>
                </w:rPrChange>
              </w:rPr>
              <w:t>STT</w:t>
            </w:r>
          </w:p>
        </w:tc>
        <w:tc>
          <w:tcPr>
            <w:tcW w:w="1980" w:type="dxa"/>
            <w:vAlign w:val="center"/>
          </w:tcPr>
          <w:p w14:paraId="101A24C1" w14:textId="77777777" w:rsidR="00A604BA" w:rsidRPr="00E64310" w:rsidRDefault="00A604BA" w:rsidP="00E64310">
            <w:pPr>
              <w:jc w:val="center"/>
              <w:rPr>
                <w:b/>
                <w:lang w:val="en-US"/>
                <w:rPrChange w:id="26985" w:author="phuong vu" w:date="2018-11-30T23:22:00Z">
                  <w:rPr>
                    <w:b/>
                    <w:lang w:val="en-US"/>
                  </w:rPr>
                </w:rPrChange>
              </w:rPr>
              <w:pPrChange w:id="26986" w:author="phuong vu" w:date="2018-11-30T23:22:00Z">
                <w:pPr>
                  <w:spacing w:line="360" w:lineRule="auto"/>
                  <w:jc w:val="center"/>
                </w:pPr>
              </w:pPrChange>
            </w:pPr>
            <w:r w:rsidRPr="00E64310">
              <w:rPr>
                <w:b/>
                <w:lang w:val="en-US"/>
                <w:rPrChange w:id="26987" w:author="phuong vu" w:date="2018-11-30T23:22:00Z">
                  <w:rPr>
                    <w:b/>
                    <w:lang w:val="en-US"/>
                  </w:rPr>
                </w:rPrChange>
              </w:rPr>
              <w:t>Loại điều khiển</w:t>
            </w:r>
          </w:p>
        </w:tc>
        <w:tc>
          <w:tcPr>
            <w:tcW w:w="2970" w:type="dxa"/>
            <w:vAlign w:val="center"/>
          </w:tcPr>
          <w:p w14:paraId="5600B72F" w14:textId="77777777" w:rsidR="00A604BA" w:rsidRPr="00E64310" w:rsidRDefault="00A604BA" w:rsidP="00E64310">
            <w:pPr>
              <w:jc w:val="center"/>
              <w:rPr>
                <w:b/>
                <w:lang w:val="en-US"/>
                <w:rPrChange w:id="26988" w:author="phuong vu" w:date="2018-11-30T23:22:00Z">
                  <w:rPr>
                    <w:b/>
                    <w:lang w:val="en-US"/>
                  </w:rPr>
                </w:rPrChange>
              </w:rPr>
              <w:pPrChange w:id="26989" w:author="phuong vu" w:date="2018-11-30T23:22:00Z">
                <w:pPr>
                  <w:spacing w:line="360" w:lineRule="auto"/>
                  <w:jc w:val="center"/>
                </w:pPr>
              </w:pPrChange>
            </w:pPr>
            <w:r w:rsidRPr="00E64310">
              <w:rPr>
                <w:b/>
                <w:lang w:val="en-US"/>
                <w:rPrChange w:id="26990" w:author="phuong vu" w:date="2018-11-30T23:22:00Z">
                  <w:rPr>
                    <w:b/>
                    <w:lang w:val="en-US"/>
                  </w:rPr>
                </w:rPrChange>
              </w:rPr>
              <w:t>Nội dung thực hiện</w:t>
            </w:r>
          </w:p>
        </w:tc>
        <w:tc>
          <w:tcPr>
            <w:tcW w:w="1266" w:type="dxa"/>
            <w:vAlign w:val="center"/>
          </w:tcPr>
          <w:p w14:paraId="74807351" w14:textId="77777777" w:rsidR="00A604BA" w:rsidRPr="00E64310" w:rsidRDefault="00A604BA" w:rsidP="00E64310">
            <w:pPr>
              <w:jc w:val="center"/>
              <w:rPr>
                <w:b/>
                <w:lang w:val="en-US"/>
                <w:rPrChange w:id="26991" w:author="phuong vu" w:date="2018-11-30T23:22:00Z">
                  <w:rPr>
                    <w:b/>
                    <w:lang w:val="en-US"/>
                  </w:rPr>
                </w:rPrChange>
              </w:rPr>
              <w:pPrChange w:id="26992" w:author="phuong vu" w:date="2018-11-30T23:22:00Z">
                <w:pPr>
                  <w:spacing w:line="360" w:lineRule="auto"/>
                  <w:jc w:val="center"/>
                </w:pPr>
              </w:pPrChange>
            </w:pPr>
            <w:r w:rsidRPr="00E64310">
              <w:rPr>
                <w:b/>
                <w:lang w:val="en-US"/>
                <w:rPrChange w:id="26993" w:author="phuong vu" w:date="2018-11-30T23:22:00Z">
                  <w:rPr>
                    <w:b/>
                    <w:lang w:val="en-US"/>
                  </w:rPr>
                </w:rPrChange>
              </w:rPr>
              <w:t>Giá trị mặc định</w:t>
            </w:r>
          </w:p>
        </w:tc>
        <w:tc>
          <w:tcPr>
            <w:tcW w:w="1756" w:type="dxa"/>
            <w:vAlign w:val="center"/>
          </w:tcPr>
          <w:p w14:paraId="7ED4E42E" w14:textId="77777777" w:rsidR="00A604BA" w:rsidRPr="00E64310" w:rsidRDefault="00A604BA" w:rsidP="00E64310">
            <w:pPr>
              <w:jc w:val="center"/>
              <w:rPr>
                <w:b/>
                <w:lang w:val="en-US"/>
                <w:rPrChange w:id="26994" w:author="phuong vu" w:date="2018-11-30T23:22:00Z">
                  <w:rPr>
                    <w:b/>
                    <w:lang w:val="en-US"/>
                  </w:rPr>
                </w:rPrChange>
              </w:rPr>
              <w:pPrChange w:id="26995" w:author="phuong vu" w:date="2018-11-30T23:22:00Z">
                <w:pPr>
                  <w:spacing w:line="360" w:lineRule="auto"/>
                  <w:jc w:val="center"/>
                </w:pPr>
              </w:pPrChange>
            </w:pPr>
            <w:r w:rsidRPr="00E64310">
              <w:rPr>
                <w:b/>
                <w:lang w:val="en-US"/>
                <w:rPrChange w:id="26996" w:author="phuong vu" w:date="2018-11-30T23:22:00Z">
                  <w:rPr>
                    <w:b/>
                    <w:lang w:val="en-US"/>
                  </w:rPr>
                </w:rPrChange>
              </w:rPr>
              <w:t>Lưu ý</w:t>
            </w:r>
          </w:p>
        </w:tc>
      </w:tr>
      <w:tr w:rsidR="002F5F09" w:rsidRPr="00920004" w14:paraId="0A4E50A8" w14:textId="77777777" w:rsidTr="00E4365A">
        <w:trPr>
          <w:ins w:id="26997" w:author="phuong vu" w:date="2018-11-25T21:59:00Z"/>
        </w:trPr>
        <w:tc>
          <w:tcPr>
            <w:tcW w:w="805" w:type="dxa"/>
            <w:vAlign w:val="center"/>
          </w:tcPr>
          <w:p w14:paraId="54071726" w14:textId="7978FE5E" w:rsidR="002F5F09" w:rsidRPr="00920004" w:rsidRDefault="002F5F09" w:rsidP="00BD0851">
            <w:pPr>
              <w:spacing w:before="240" w:line="0" w:lineRule="atLeast"/>
              <w:jc w:val="center"/>
              <w:rPr>
                <w:ins w:id="26998" w:author="phuong vu" w:date="2018-11-25T21:59:00Z"/>
                <w:lang w:val="en-US"/>
                <w:rPrChange w:id="26999" w:author="phuong vu" w:date="2018-11-30T22:36:00Z">
                  <w:rPr>
                    <w:ins w:id="27000" w:author="phuong vu" w:date="2018-11-25T21:59:00Z"/>
                    <w:lang w:val="en-US"/>
                  </w:rPr>
                </w:rPrChange>
              </w:rPr>
              <w:pPrChange w:id="27001" w:author="phuong vu" w:date="2018-11-30T14:16:00Z">
                <w:pPr>
                  <w:spacing w:line="276" w:lineRule="auto"/>
                  <w:jc w:val="center"/>
                </w:pPr>
              </w:pPrChange>
            </w:pPr>
            <w:ins w:id="27002" w:author="phuong vu" w:date="2018-11-25T21:59:00Z">
              <w:r w:rsidRPr="00920004">
                <w:rPr>
                  <w:lang w:val="en-US"/>
                  <w:rPrChange w:id="27003" w:author="phuong vu" w:date="2018-11-30T22:36:00Z">
                    <w:rPr>
                      <w:lang w:val="en-US"/>
                    </w:rPr>
                  </w:rPrChange>
                </w:rPr>
                <w:t>1</w:t>
              </w:r>
            </w:ins>
          </w:p>
        </w:tc>
        <w:tc>
          <w:tcPr>
            <w:tcW w:w="1980" w:type="dxa"/>
            <w:vAlign w:val="center"/>
          </w:tcPr>
          <w:p w14:paraId="2F0FF961" w14:textId="39546CFD" w:rsidR="002F5F09" w:rsidRPr="00920004" w:rsidRDefault="002F5F09" w:rsidP="00E64310">
            <w:pPr>
              <w:rPr>
                <w:ins w:id="27004" w:author="phuong vu" w:date="2018-11-25T21:59:00Z"/>
                <w:lang w:val="en-US"/>
                <w:rPrChange w:id="27005" w:author="phuong vu" w:date="2018-11-30T22:36:00Z">
                  <w:rPr>
                    <w:ins w:id="27006" w:author="phuong vu" w:date="2018-11-25T21:59:00Z"/>
                    <w:lang w:val="en-US"/>
                  </w:rPr>
                </w:rPrChange>
              </w:rPr>
              <w:pPrChange w:id="27007" w:author="phuong vu" w:date="2018-11-30T23:22:00Z">
                <w:pPr>
                  <w:spacing w:line="276" w:lineRule="auto"/>
                  <w:jc w:val="center"/>
                </w:pPr>
              </w:pPrChange>
            </w:pPr>
            <w:ins w:id="27008" w:author="phuong vu" w:date="2018-11-25T21:59:00Z">
              <w:r w:rsidRPr="00920004">
                <w:rPr>
                  <w:lang w:val="en-US"/>
                  <w:rPrChange w:id="27009" w:author="phuong vu" w:date="2018-11-30T22:36:00Z">
                    <w:rPr>
                      <w:lang w:val="en-US"/>
                    </w:rPr>
                  </w:rPrChange>
                </w:rPr>
                <w:t>imageView</w:t>
              </w:r>
            </w:ins>
          </w:p>
        </w:tc>
        <w:tc>
          <w:tcPr>
            <w:tcW w:w="2970" w:type="dxa"/>
            <w:vAlign w:val="center"/>
          </w:tcPr>
          <w:p w14:paraId="12DEB949" w14:textId="43C0BDA4" w:rsidR="002F5F09" w:rsidRPr="00920004" w:rsidRDefault="002F5F09" w:rsidP="00E64310">
            <w:pPr>
              <w:rPr>
                <w:ins w:id="27010" w:author="phuong vu" w:date="2018-11-25T21:59:00Z"/>
                <w:lang w:val="en-US"/>
                <w:rPrChange w:id="27011" w:author="phuong vu" w:date="2018-11-30T22:36:00Z">
                  <w:rPr>
                    <w:ins w:id="27012" w:author="phuong vu" w:date="2018-11-25T21:59:00Z"/>
                    <w:lang w:val="en-US"/>
                  </w:rPr>
                </w:rPrChange>
              </w:rPr>
              <w:pPrChange w:id="27013" w:author="phuong vu" w:date="2018-11-30T23:22:00Z">
                <w:pPr>
                  <w:spacing w:line="276" w:lineRule="auto"/>
                  <w:jc w:val="center"/>
                </w:pPr>
              </w:pPrChange>
            </w:pPr>
            <w:ins w:id="27014" w:author="phuong vu" w:date="2018-11-25T21:59:00Z">
              <w:r w:rsidRPr="00920004">
                <w:rPr>
                  <w:lang w:val="en-US"/>
                  <w:rPrChange w:id="27015" w:author="phuong vu" w:date="2018-11-30T22:36:00Z">
                    <w:rPr>
                      <w:lang w:val="en-US"/>
                    </w:rPr>
                  </w:rPrChange>
                </w:rPr>
                <w:t xml:space="preserve">Bật tắt quét </w:t>
              </w:r>
            </w:ins>
            <w:ins w:id="27016" w:author="phuong vu" w:date="2018-11-25T22:00:00Z">
              <w:r w:rsidRPr="00920004">
                <w:rPr>
                  <w:lang w:val="en-US"/>
                  <w:rPrChange w:id="27017" w:author="phuong vu" w:date="2018-11-30T22:36:00Z">
                    <w:rPr>
                      <w:lang w:val="en-US"/>
                    </w:rPr>
                  </w:rPrChange>
                </w:rPr>
                <w:t>mã QRCode</w:t>
              </w:r>
            </w:ins>
          </w:p>
        </w:tc>
        <w:tc>
          <w:tcPr>
            <w:tcW w:w="1266" w:type="dxa"/>
            <w:vAlign w:val="center"/>
          </w:tcPr>
          <w:p w14:paraId="0576DE18" w14:textId="77777777" w:rsidR="002F5F09" w:rsidRPr="00920004" w:rsidRDefault="002F5F09" w:rsidP="00BD0851">
            <w:pPr>
              <w:spacing w:before="240" w:line="0" w:lineRule="atLeast"/>
              <w:jc w:val="center"/>
              <w:rPr>
                <w:ins w:id="27018" w:author="phuong vu" w:date="2018-11-25T21:59:00Z"/>
                <w:b/>
                <w:lang w:val="en-US"/>
                <w:rPrChange w:id="27019" w:author="phuong vu" w:date="2018-11-30T22:36:00Z">
                  <w:rPr>
                    <w:ins w:id="27020" w:author="phuong vu" w:date="2018-11-25T21:59:00Z"/>
                    <w:b/>
                    <w:lang w:val="en-US"/>
                  </w:rPr>
                </w:rPrChange>
              </w:rPr>
              <w:pPrChange w:id="27021" w:author="phuong vu" w:date="2018-11-30T14:16:00Z">
                <w:pPr>
                  <w:spacing w:line="276" w:lineRule="auto"/>
                  <w:jc w:val="center"/>
                </w:pPr>
              </w:pPrChange>
            </w:pPr>
          </w:p>
        </w:tc>
        <w:tc>
          <w:tcPr>
            <w:tcW w:w="1756" w:type="dxa"/>
            <w:vAlign w:val="center"/>
          </w:tcPr>
          <w:p w14:paraId="3C32F784" w14:textId="77777777" w:rsidR="002F5F09" w:rsidRPr="00920004" w:rsidRDefault="002F5F09" w:rsidP="00BD0851">
            <w:pPr>
              <w:spacing w:before="240" w:line="0" w:lineRule="atLeast"/>
              <w:jc w:val="center"/>
              <w:rPr>
                <w:ins w:id="27022" w:author="phuong vu" w:date="2018-11-25T21:59:00Z"/>
                <w:b/>
                <w:lang w:val="en-US"/>
                <w:rPrChange w:id="27023" w:author="phuong vu" w:date="2018-11-30T22:36:00Z">
                  <w:rPr>
                    <w:ins w:id="27024" w:author="phuong vu" w:date="2018-11-25T21:59:00Z"/>
                    <w:b/>
                    <w:lang w:val="en-US"/>
                  </w:rPr>
                </w:rPrChange>
              </w:rPr>
              <w:pPrChange w:id="27025" w:author="phuong vu" w:date="2018-11-30T14:16:00Z">
                <w:pPr>
                  <w:spacing w:line="276" w:lineRule="auto"/>
                  <w:jc w:val="center"/>
                </w:pPr>
              </w:pPrChange>
            </w:pPr>
          </w:p>
        </w:tc>
      </w:tr>
      <w:tr w:rsidR="00A604BA" w:rsidRPr="00920004" w14:paraId="6A65765D" w14:textId="77777777" w:rsidTr="00E4365A">
        <w:tc>
          <w:tcPr>
            <w:tcW w:w="805" w:type="dxa"/>
          </w:tcPr>
          <w:p w14:paraId="7FD26624" w14:textId="047C32AC" w:rsidR="00A604BA" w:rsidRPr="00920004" w:rsidRDefault="002F5F09" w:rsidP="00BD0851">
            <w:pPr>
              <w:spacing w:before="240" w:line="0" w:lineRule="atLeast"/>
              <w:jc w:val="center"/>
              <w:rPr>
                <w:lang w:val="en-US"/>
                <w:rPrChange w:id="27026" w:author="phuong vu" w:date="2018-11-30T22:36:00Z">
                  <w:rPr>
                    <w:lang w:val="en-US"/>
                  </w:rPr>
                </w:rPrChange>
              </w:rPr>
              <w:pPrChange w:id="27027" w:author="phuong vu" w:date="2018-11-30T14:16:00Z">
                <w:pPr>
                  <w:spacing w:line="360" w:lineRule="auto"/>
                  <w:jc w:val="center"/>
                </w:pPr>
              </w:pPrChange>
            </w:pPr>
            <w:ins w:id="27028" w:author="phuong vu" w:date="2018-11-25T22:00:00Z">
              <w:r w:rsidRPr="00920004">
                <w:rPr>
                  <w:lang w:val="en-US"/>
                  <w:rPrChange w:id="27029" w:author="phuong vu" w:date="2018-11-30T22:36:00Z">
                    <w:rPr>
                      <w:lang w:val="en-US"/>
                    </w:rPr>
                  </w:rPrChange>
                </w:rPr>
                <w:t>2</w:t>
              </w:r>
            </w:ins>
            <w:del w:id="27030" w:author="phuong vu" w:date="2018-11-23T09:50:00Z">
              <w:r w:rsidR="00A604BA" w:rsidRPr="00920004" w:rsidDel="00EA673D">
                <w:rPr>
                  <w:lang w:val="en-US"/>
                  <w:rPrChange w:id="27031" w:author="phuong vu" w:date="2018-11-30T22:36:00Z">
                    <w:rPr>
                      <w:lang w:val="en-US"/>
                    </w:rPr>
                  </w:rPrChange>
                </w:rPr>
                <w:delText>2</w:delText>
              </w:r>
            </w:del>
          </w:p>
        </w:tc>
        <w:tc>
          <w:tcPr>
            <w:tcW w:w="1980" w:type="dxa"/>
          </w:tcPr>
          <w:p w14:paraId="45A55F20" w14:textId="77777777" w:rsidR="00A604BA" w:rsidRPr="00920004" w:rsidRDefault="00A604BA" w:rsidP="00E64310">
            <w:pPr>
              <w:rPr>
                <w:lang w:val="en-US"/>
                <w:rPrChange w:id="27032" w:author="phuong vu" w:date="2018-11-30T22:36:00Z">
                  <w:rPr>
                    <w:lang w:val="en-US"/>
                  </w:rPr>
                </w:rPrChange>
              </w:rPr>
              <w:pPrChange w:id="27033" w:author="phuong vu" w:date="2018-11-30T23:22:00Z">
                <w:pPr>
                  <w:spacing w:line="360" w:lineRule="auto"/>
                </w:pPr>
              </w:pPrChange>
            </w:pPr>
            <w:r w:rsidRPr="00920004">
              <w:rPr>
                <w:lang w:val="en-US"/>
                <w:rPrChange w:id="27034" w:author="phuong vu" w:date="2018-11-30T22:36:00Z">
                  <w:rPr>
                    <w:lang w:val="en-US"/>
                  </w:rPr>
                </w:rPrChange>
              </w:rPr>
              <w:t>inputText</w:t>
            </w:r>
          </w:p>
        </w:tc>
        <w:tc>
          <w:tcPr>
            <w:tcW w:w="2970" w:type="dxa"/>
          </w:tcPr>
          <w:p w14:paraId="743F25C4" w14:textId="2645FD14" w:rsidR="00A604BA" w:rsidRPr="00920004" w:rsidRDefault="00A604BA" w:rsidP="00E64310">
            <w:pPr>
              <w:rPr>
                <w:lang w:val="en-US"/>
                <w:rPrChange w:id="27035" w:author="phuong vu" w:date="2018-11-30T22:36:00Z">
                  <w:rPr>
                    <w:lang w:val="en-US"/>
                  </w:rPr>
                </w:rPrChange>
              </w:rPr>
              <w:pPrChange w:id="27036" w:author="phuong vu" w:date="2018-11-30T23:22:00Z">
                <w:pPr>
                  <w:spacing w:line="360" w:lineRule="auto"/>
                </w:pPr>
              </w:pPrChange>
            </w:pPr>
            <w:r w:rsidRPr="00920004">
              <w:rPr>
                <w:lang w:val="en-US"/>
                <w:rPrChange w:id="27037" w:author="phuong vu" w:date="2018-11-30T22:36:00Z">
                  <w:rPr>
                    <w:lang w:val="en-US"/>
                  </w:rPr>
                </w:rPrChange>
              </w:rPr>
              <w:t>Nhập tên khách hàng</w:t>
            </w:r>
          </w:p>
        </w:tc>
        <w:tc>
          <w:tcPr>
            <w:tcW w:w="1266" w:type="dxa"/>
          </w:tcPr>
          <w:p w14:paraId="3598B38F" w14:textId="77777777" w:rsidR="00A604BA" w:rsidRPr="00920004" w:rsidRDefault="00A604BA" w:rsidP="00BD0851">
            <w:pPr>
              <w:spacing w:before="240" w:line="0" w:lineRule="atLeast"/>
              <w:rPr>
                <w:lang w:val="en-US"/>
                <w:rPrChange w:id="27038" w:author="phuong vu" w:date="2018-11-30T22:36:00Z">
                  <w:rPr>
                    <w:lang w:val="en-US"/>
                  </w:rPr>
                </w:rPrChange>
              </w:rPr>
              <w:pPrChange w:id="27039" w:author="phuong vu" w:date="2018-11-30T14:16:00Z">
                <w:pPr>
                  <w:spacing w:line="360" w:lineRule="auto"/>
                </w:pPr>
              </w:pPrChange>
            </w:pPr>
          </w:p>
        </w:tc>
        <w:tc>
          <w:tcPr>
            <w:tcW w:w="1756" w:type="dxa"/>
          </w:tcPr>
          <w:p w14:paraId="3E2D4965" w14:textId="77777777" w:rsidR="00A604BA" w:rsidRPr="00920004" w:rsidRDefault="00A604BA" w:rsidP="00BD0851">
            <w:pPr>
              <w:spacing w:before="240" w:line="0" w:lineRule="atLeast"/>
              <w:rPr>
                <w:lang w:val="en-US"/>
                <w:rPrChange w:id="27040" w:author="phuong vu" w:date="2018-11-30T22:36:00Z">
                  <w:rPr>
                    <w:lang w:val="en-US"/>
                  </w:rPr>
                </w:rPrChange>
              </w:rPr>
              <w:pPrChange w:id="27041" w:author="phuong vu" w:date="2018-11-30T14:16:00Z">
                <w:pPr>
                  <w:spacing w:line="360" w:lineRule="auto"/>
                </w:pPr>
              </w:pPrChange>
            </w:pPr>
          </w:p>
        </w:tc>
      </w:tr>
      <w:tr w:rsidR="00A604BA" w:rsidRPr="00920004" w14:paraId="7FD8A145" w14:textId="77777777" w:rsidTr="00E4365A">
        <w:tc>
          <w:tcPr>
            <w:tcW w:w="805" w:type="dxa"/>
          </w:tcPr>
          <w:p w14:paraId="517AC359" w14:textId="30C2FABB" w:rsidR="00A604BA" w:rsidRPr="00920004" w:rsidRDefault="002F5F09" w:rsidP="00BD0851">
            <w:pPr>
              <w:spacing w:before="240" w:line="0" w:lineRule="atLeast"/>
              <w:jc w:val="center"/>
              <w:rPr>
                <w:lang w:val="en-US"/>
                <w:rPrChange w:id="27042" w:author="phuong vu" w:date="2018-11-30T22:36:00Z">
                  <w:rPr>
                    <w:lang w:val="en-US"/>
                  </w:rPr>
                </w:rPrChange>
              </w:rPr>
              <w:pPrChange w:id="27043" w:author="phuong vu" w:date="2018-11-30T14:16:00Z">
                <w:pPr>
                  <w:spacing w:line="360" w:lineRule="auto"/>
                  <w:jc w:val="center"/>
                </w:pPr>
              </w:pPrChange>
            </w:pPr>
            <w:ins w:id="27044" w:author="phuong vu" w:date="2018-11-25T22:00:00Z">
              <w:r w:rsidRPr="00920004">
                <w:rPr>
                  <w:lang w:val="en-US"/>
                  <w:rPrChange w:id="27045" w:author="phuong vu" w:date="2018-11-30T22:36:00Z">
                    <w:rPr>
                      <w:lang w:val="en-US"/>
                    </w:rPr>
                  </w:rPrChange>
                </w:rPr>
                <w:t>3</w:t>
              </w:r>
            </w:ins>
            <w:del w:id="27046" w:author="phuong vu" w:date="2018-11-23T09:50:00Z">
              <w:r w:rsidR="00A604BA" w:rsidRPr="00920004" w:rsidDel="00EA673D">
                <w:rPr>
                  <w:lang w:val="en-US"/>
                  <w:rPrChange w:id="27047" w:author="phuong vu" w:date="2018-11-30T22:36:00Z">
                    <w:rPr>
                      <w:lang w:val="en-US"/>
                    </w:rPr>
                  </w:rPrChange>
                </w:rPr>
                <w:delText>3</w:delText>
              </w:r>
            </w:del>
          </w:p>
        </w:tc>
        <w:tc>
          <w:tcPr>
            <w:tcW w:w="1980" w:type="dxa"/>
          </w:tcPr>
          <w:p w14:paraId="6DA506F2" w14:textId="08DE7592" w:rsidR="00A604BA" w:rsidRPr="00920004" w:rsidRDefault="00A604BA" w:rsidP="00E64310">
            <w:pPr>
              <w:rPr>
                <w:lang w:val="en-US"/>
                <w:rPrChange w:id="27048" w:author="phuong vu" w:date="2018-11-30T22:36:00Z">
                  <w:rPr>
                    <w:lang w:val="en-US"/>
                  </w:rPr>
                </w:rPrChange>
              </w:rPr>
              <w:pPrChange w:id="27049" w:author="phuong vu" w:date="2018-11-30T23:22:00Z">
                <w:pPr>
                  <w:spacing w:line="360" w:lineRule="auto"/>
                </w:pPr>
              </w:pPrChange>
            </w:pPr>
            <w:r w:rsidRPr="00920004">
              <w:rPr>
                <w:lang w:val="en-US"/>
                <w:rPrChange w:id="27050" w:author="phuong vu" w:date="2018-11-30T22:36:00Z">
                  <w:rPr>
                    <w:lang w:val="en-US"/>
                  </w:rPr>
                </w:rPrChange>
              </w:rPr>
              <w:t>inputText</w:t>
            </w:r>
          </w:p>
        </w:tc>
        <w:tc>
          <w:tcPr>
            <w:tcW w:w="2970" w:type="dxa"/>
          </w:tcPr>
          <w:p w14:paraId="6F08550B" w14:textId="38DD2C73" w:rsidR="00A604BA" w:rsidRPr="00920004" w:rsidRDefault="00A604BA" w:rsidP="00E64310">
            <w:pPr>
              <w:rPr>
                <w:lang w:val="en-US"/>
                <w:rPrChange w:id="27051" w:author="phuong vu" w:date="2018-11-30T22:36:00Z">
                  <w:rPr>
                    <w:lang w:val="en-US"/>
                  </w:rPr>
                </w:rPrChange>
              </w:rPr>
              <w:pPrChange w:id="27052" w:author="phuong vu" w:date="2018-11-30T23:22:00Z">
                <w:pPr>
                  <w:spacing w:line="360" w:lineRule="auto"/>
                </w:pPr>
              </w:pPrChange>
            </w:pPr>
            <w:r w:rsidRPr="00920004">
              <w:rPr>
                <w:lang w:val="en-US"/>
                <w:rPrChange w:id="27053" w:author="phuong vu" w:date="2018-11-30T22:36:00Z">
                  <w:rPr>
                    <w:lang w:val="en-US"/>
                  </w:rPr>
                </w:rPrChange>
              </w:rPr>
              <w:t>Nhập ID đơn hàng</w:t>
            </w:r>
          </w:p>
        </w:tc>
        <w:tc>
          <w:tcPr>
            <w:tcW w:w="1266" w:type="dxa"/>
          </w:tcPr>
          <w:p w14:paraId="2DB36CD3" w14:textId="77777777" w:rsidR="00A604BA" w:rsidRPr="00920004" w:rsidRDefault="00A604BA" w:rsidP="00BD0851">
            <w:pPr>
              <w:spacing w:before="240" w:line="0" w:lineRule="atLeast"/>
              <w:rPr>
                <w:lang w:val="en-US"/>
                <w:rPrChange w:id="27054" w:author="phuong vu" w:date="2018-11-30T22:36:00Z">
                  <w:rPr>
                    <w:lang w:val="en-US"/>
                  </w:rPr>
                </w:rPrChange>
              </w:rPr>
              <w:pPrChange w:id="27055" w:author="phuong vu" w:date="2018-11-30T14:16:00Z">
                <w:pPr>
                  <w:spacing w:line="360" w:lineRule="auto"/>
                </w:pPr>
              </w:pPrChange>
            </w:pPr>
          </w:p>
        </w:tc>
        <w:tc>
          <w:tcPr>
            <w:tcW w:w="1756" w:type="dxa"/>
          </w:tcPr>
          <w:p w14:paraId="5762AECC" w14:textId="77777777" w:rsidR="00A604BA" w:rsidRPr="00920004" w:rsidRDefault="00A604BA" w:rsidP="00BD0851">
            <w:pPr>
              <w:spacing w:before="240" w:line="0" w:lineRule="atLeast"/>
              <w:rPr>
                <w:lang w:val="en-US"/>
                <w:rPrChange w:id="27056" w:author="phuong vu" w:date="2018-11-30T22:36:00Z">
                  <w:rPr>
                    <w:lang w:val="en-US"/>
                  </w:rPr>
                </w:rPrChange>
              </w:rPr>
              <w:pPrChange w:id="27057" w:author="phuong vu" w:date="2018-11-30T14:16:00Z">
                <w:pPr>
                  <w:spacing w:line="360" w:lineRule="auto"/>
                </w:pPr>
              </w:pPrChange>
            </w:pPr>
          </w:p>
        </w:tc>
      </w:tr>
      <w:tr w:rsidR="00A604BA" w:rsidRPr="00920004" w14:paraId="5FCC861B" w14:textId="77777777" w:rsidTr="00E4365A">
        <w:tc>
          <w:tcPr>
            <w:tcW w:w="805" w:type="dxa"/>
          </w:tcPr>
          <w:p w14:paraId="42D989A3" w14:textId="4CC87EF6" w:rsidR="00A604BA" w:rsidRPr="00920004" w:rsidRDefault="002F5F09" w:rsidP="00BD0851">
            <w:pPr>
              <w:spacing w:before="240" w:line="0" w:lineRule="atLeast"/>
              <w:jc w:val="center"/>
              <w:rPr>
                <w:lang w:val="en-US"/>
                <w:rPrChange w:id="27058" w:author="phuong vu" w:date="2018-11-30T22:36:00Z">
                  <w:rPr>
                    <w:lang w:val="en-US"/>
                  </w:rPr>
                </w:rPrChange>
              </w:rPr>
              <w:pPrChange w:id="27059" w:author="phuong vu" w:date="2018-11-30T14:16:00Z">
                <w:pPr>
                  <w:spacing w:line="360" w:lineRule="auto"/>
                  <w:jc w:val="center"/>
                </w:pPr>
              </w:pPrChange>
            </w:pPr>
            <w:ins w:id="27060" w:author="phuong vu" w:date="2018-11-25T22:00:00Z">
              <w:r w:rsidRPr="00920004">
                <w:rPr>
                  <w:lang w:val="en-US"/>
                  <w:rPrChange w:id="27061" w:author="phuong vu" w:date="2018-11-30T22:36:00Z">
                    <w:rPr>
                      <w:lang w:val="en-US"/>
                    </w:rPr>
                  </w:rPrChange>
                </w:rPr>
                <w:t>4</w:t>
              </w:r>
            </w:ins>
            <w:del w:id="27062" w:author="phuong vu" w:date="2018-11-23T09:50:00Z">
              <w:r w:rsidR="00A604BA" w:rsidRPr="00920004" w:rsidDel="00EA673D">
                <w:rPr>
                  <w:lang w:val="en-US"/>
                  <w:rPrChange w:id="27063" w:author="phuong vu" w:date="2018-11-30T22:36:00Z">
                    <w:rPr>
                      <w:lang w:val="en-US"/>
                    </w:rPr>
                  </w:rPrChange>
                </w:rPr>
                <w:delText>4</w:delText>
              </w:r>
            </w:del>
          </w:p>
        </w:tc>
        <w:tc>
          <w:tcPr>
            <w:tcW w:w="1980" w:type="dxa"/>
          </w:tcPr>
          <w:p w14:paraId="2E821978" w14:textId="26D0CEAD" w:rsidR="00A604BA" w:rsidRPr="00920004" w:rsidRDefault="00A604BA" w:rsidP="00E64310">
            <w:pPr>
              <w:rPr>
                <w:lang w:val="en-US"/>
                <w:rPrChange w:id="27064" w:author="phuong vu" w:date="2018-11-30T22:36:00Z">
                  <w:rPr>
                    <w:lang w:val="en-US"/>
                  </w:rPr>
                </w:rPrChange>
              </w:rPr>
              <w:pPrChange w:id="27065" w:author="phuong vu" w:date="2018-11-30T23:22:00Z">
                <w:pPr>
                  <w:spacing w:line="360" w:lineRule="auto"/>
                </w:pPr>
              </w:pPrChange>
            </w:pPr>
            <w:r w:rsidRPr="00920004">
              <w:rPr>
                <w:lang w:val="en-US"/>
                <w:rPrChange w:id="27066" w:author="phuong vu" w:date="2018-11-30T22:36:00Z">
                  <w:rPr>
                    <w:lang w:val="en-US"/>
                  </w:rPr>
                </w:rPrChange>
              </w:rPr>
              <w:t>Button</w:t>
            </w:r>
          </w:p>
        </w:tc>
        <w:tc>
          <w:tcPr>
            <w:tcW w:w="2970" w:type="dxa"/>
          </w:tcPr>
          <w:p w14:paraId="5017DDFE" w14:textId="1A3D44EC" w:rsidR="00A604BA" w:rsidRPr="00920004" w:rsidRDefault="00A604BA" w:rsidP="00E64310">
            <w:pPr>
              <w:rPr>
                <w:lang w:val="en-US"/>
                <w:rPrChange w:id="27067" w:author="phuong vu" w:date="2018-11-30T22:36:00Z">
                  <w:rPr>
                    <w:lang w:val="en-US"/>
                  </w:rPr>
                </w:rPrChange>
              </w:rPr>
              <w:pPrChange w:id="27068" w:author="phuong vu" w:date="2018-11-30T23:22:00Z">
                <w:pPr>
                  <w:spacing w:line="360" w:lineRule="auto"/>
                </w:pPr>
              </w:pPrChange>
            </w:pPr>
            <w:r w:rsidRPr="00920004">
              <w:rPr>
                <w:lang w:val="en-US"/>
                <w:rPrChange w:id="27069" w:author="phuong vu" w:date="2018-11-30T22:36:00Z">
                  <w:rPr>
                    <w:lang w:val="en-US"/>
                  </w:rPr>
                </w:rPrChange>
              </w:rPr>
              <w:t>Tìm kiếm</w:t>
            </w:r>
          </w:p>
        </w:tc>
        <w:tc>
          <w:tcPr>
            <w:tcW w:w="1266" w:type="dxa"/>
          </w:tcPr>
          <w:p w14:paraId="3EAC4B77" w14:textId="77777777" w:rsidR="00A604BA" w:rsidRPr="00920004" w:rsidRDefault="00A604BA" w:rsidP="00BD0851">
            <w:pPr>
              <w:spacing w:before="240" w:line="0" w:lineRule="atLeast"/>
              <w:rPr>
                <w:lang w:val="en-US"/>
                <w:rPrChange w:id="27070" w:author="phuong vu" w:date="2018-11-30T22:36:00Z">
                  <w:rPr>
                    <w:lang w:val="en-US"/>
                  </w:rPr>
                </w:rPrChange>
              </w:rPr>
              <w:pPrChange w:id="27071" w:author="phuong vu" w:date="2018-11-30T14:16:00Z">
                <w:pPr>
                  <w:spacing w:line="360" w:lineRule="auto"/>
                </w:pPr>
              </w:pPrChange>
            </w:pPr>
          </w:p>
        </w:tc>
        <w:tc>
          <w:tcPr>
            <w:tcW w:w="1756" w:type="dxa"/>
          </w:tcPr>
          <w:p w14:paraId="72D7E72C" w14:textId="77777777" w:rsidR="00A604BA" w:rsidRPr="00920004" w:rsidRDefault="00A604BA" w:rsidP="00BD0851">
            <w:pPr>
              <w:spacing w:before="240" w:line="0" w:lineRule="atLeast"/>
              <w:rPr>
                <w:lang w:val="en-US"/>
                <w:rPrChange w:id="27072" w:author="phuong vu" w:date="2018-11-30T22:36:00Z">
                  <w:rPr>
                    <w:lang w:val="en-US"/>
                  </w:rPr>
                </w:rPrChange>
              </w:rPr>
              <w:pPrChange w:id="27073" w:author="phuong vu" w:date="2018-11-30T14:16:00Z">
                <w:pPr>
                  <w:spacing w:line="360" w:lineRule="auto"/>
                </w:pPr>
              </w:pPrChange>
            </w:pPr>
          </w:p>
        </w:tc>
      </w:tr>
      <w:tr w:rsidR="00A604BA" w:rsidRPr="00920004" w14:paraId="1556CB6D" w14:textId="77777777" w:rsidTr="00E4365A">
        <w:tc>
          <w:tcPr>
            <w:tcW w:w="805" w:type="dxa"/>
          </w:tcPr>
          <w:p w14:paraId="16E8581B" w14:textId="2F9696B8" w:rsidR="00A604BA" w:rsidRPr="00920004" w:rsidRDefault="002F5F09" w:rsidP="00BD0851">
            <w:pPr>
              <w:spacing w:before="240" w:line="0" w:lineRule="atLeast"/>
              <w:jc w:val="center"/>
              <w:rPr>
                <w:lang w:val="en-US"/>
                <w:rPrChange w:id="27074" w:author="phuong vu" w:date="2018-11-30T22:36:00Z">
                  <w:rPr>
                    <w:lang w:val="en-US"/>
                  </w:rPr>
                </w:rPrChange>
              </w:rPr>
              <w:pPrChange w:id="27075" w:author="phuong vu" w:date="2018-11-30T14:16:00Z">
                <w:pPr>
                  <w:spacing w:line="360" w:lineRule="auto"/>
                  <w:jc w:val="center"/>
                </w:pPr>
              </w:pPrChange>
            </w:pPr>
            <w:ins w:id="27076" w:author="phuong vu" w:date="2018-11-25T22:00:00Z">
              <w:r w:rsidRPr="00920004">
                <w:rPr>
                  <w:lang w:val="en-US"/>
                  <w:rPrChange w:id="27077" w:author="phuong vu" w:date="2018-11-30T22:36:00Z">
                    <w:rPr>
                      <w:lang w:val="en-US"/>
                    </w:rPr>
                  </w:rPrChange>
                </w:rPr>
                <w:t>5</w:t>
              </w:r>
            </w:ins>
            <w:del w:id="27078" w:author="phuong vu" w:date="2018-11-23T09:50:00Z">
              <w:r w:rsidR="00A604BA" w:rsidRPr="00920004" w:rsidDel="00EA673D">
                <w:rPr>
                  <w:lang w:val="en-US"/>
                  <w:rPrChange w:id="27079" w:author="phuong vu" w:date="2018-11-30T22:36:00Z">
                    <w:rPr>
                      <w:lang w:val="en-US"/>
                    </w:rPr>
                  </w:rPrChange>
                </w:rPr>
                <w:delText>5</w:delText>
              </w:r>
            </w:del>
          </w:p>
        </w:tc>
        <w:tc>
          <w:tcPr>
            <w:tcW w:w="1980" w:type="dxa"/>
          </w:tcPr>
          <w:p w14:paraId="6A88CEA9" w14:textId="35E42E5F" w:rsidR="00A604BA" w:rsidRPr="00920004" w:rsidRDefault="00A604BA" w:rsidP="00E64310">
            <w:pPr>
              <w:rPr>
                <w:lang w:val="en-US"/>
                <w:rPrChange w:id="27080" w:author="phuong vu" w:date="2018-11-30T22:36:00Z">
                  <w:rPr>
                    <w:lang w:val="en-US"/>
                  </w:rPr>
                </w:rPrChange>
              </w:rPr>
              <w:pPrChange w:id="27081" w:author="phuong vu" w:date="2018-11-30T23:22:00Z">
                <w:pPr>
                  <w:spacing w:line="360" w:lineRule="auto"/>
                </w:pPr>
              </w:pPrChange>
            </w:pPr>
            <w:r w:rsidRPr="00920004">
              <w:rPr>
                <w:lang w:val="en-US"/>
                <w:rPrChange w:id="27082" w:author="phuong vu" w:date="2018-11-30T22:36:00Z">
                  <w:rPr>
                    <w:lang w:val="en-US"/>
                  </w:rPr>
                </w:rPrChange>
              </w:rPr>
              <w:t>textView</w:t>
            </w:r>
          </w:p>
        </w:tc>
        <w:tc>
          <w:tcPr>
            <w:tcW w:w="2970" w:type="dxa"/>
          </w:tcPr>
          <w:p w14:paraId="1D6D14D8" w14:textId="4EC2609D" w:rsidR="00A604BA" w:rsidRPr="00920004" w:rsidRDefault="00A604BA" w:rsidP="00E64310">
            <w:pPr>
              <w:rPr>
                <w:lang w:val="en-US"/>
                <w:rPrChange w:id="27083" w:author="phuong vu" w:date="2018-11-30T22:36:00Z">
                  <w:rPr>
                    <w:lang w:val="en-US"/>
                  </w:rPr>
                </w:rPrChange>
              </w:rPr>
              <w:pPrChange w:id="27084" w:author="phuong vu" w:date="2018-11-30T23:22:00Z">
                <w:pPr>
                  <w:spacing w:line="360" w:lineRule="auto"/>
                </w:pPr>
              </w:pPrChange>
            </w:pPr>
            <w:r w:rsidRPr="00920004">
              <w:rPr>
                <w:lang w:val="en-US"/>
                <w:rPrChange w:id="27085" w:author="phuong vu" w:date="2018-11-30T22:36:00Z">
                  <w:rPr>
                    <w:lang w:val="en-US"/>
                  </w:rPr>
                </w:rPrChange>
              </w:rPr>
              <w:t>Tên khách hàng</w:t>
            </w:r>
          </w:p>
        </w:tc>
        <w:tc>
          <w:tcPr>
            <w:tcW w:w="1266" w:type="dxa"/>
          </w:tcPr>
          <w:p w14:paraId="7CC56813" w14:textId="77777777" w:rsidR="00A604BA" w:rsidRPr="00920004" w:rsidRDefault="00A604BA" w:rsidP="00BD0851">
            <w:pPr>
              <w:spacing w:before="240" w:line="0" w:lineRule="atLeast"/>
              <w:rPr>
                <w:lang w:val="en-US"/>
                <w:rPrChange w:id="27086" w:author="phuong vu" w:date="2018-11-30T22:36:00Z">
                  <w:rPr>
                    <w:lang w:val="en-US"/>
                  </w:rPr>
                </w:rPrChange>
              </w:rPr>
              <w:pPrChange w:id="27087" w:author="phuong vu" w:date="2018-11-30T14:16:00Z">
                <w:pPr>
                  <w:spacing w:line="360" w:lineRule="auto"/>
                </w:pPr>
              </w:pPrChange>
            </w:pPr>
          </w:p>
        </w:tc>
        <w:tc>
          <w:tcPr>
            <w:tcW w:w="1756" w:type="dxa"/>
          </w:tcPr>
          <w:p w14:paraId="3C36974A" w14:textId="77777777" w:rsidR="00A604BA" w:rsidRPr="00920004" w:rsidRDefault="00A604BA" w:rsidP="00BD0851">
            <w:pPr>
              <w:spacing w:before="240" w:line="0" w:lineRule="atLeast"/>
              <w:rPr>
                <w:lang w:val="en-US"/>
                <w:rPrChange w:id="27088" w:author="phuong vu" w:date="2018-11-30T22:36:00Z">
                  <w:rPr>
                    <w:lang w:val="en-US"/>
                  </w:rPr>
                </w:rPrChange>
              </w:rPr>
              <w:pPrChange w:id="27089" w:author="phuong vu" w:date="2018-11-30T14:16:00Z">
                <w:pPr>
                  <w:spacing w:line="360" w:lineRule="auto"/>
                </w:pPr>
              </w:pPrChange>
            </w:pPr>
          </w:p>
        </w:tc>
      </w:tr>
      <w:tr w:rsidR="00A604BA" w:rsidRPr="00920004" w14:paraId="1B2C8F28" w14:textId="77777777" w:rsidTr="00E4365A">
        <w:tc>
          <w:tcPr>
            <w:tcW w:w="805" w:type="dxa"/>
          </w:tcPr>
          <w:p w14:paraId="492C55A5" w14:textId="693A76E3" w:rsidR="00A604BA" w:rsidRPr="00920004" w:rsidRDefault="002F5F09" w:rsidP="00BD0851">
            <w:pPr>
              <w:spacing w:before="240" w:line="0" w:lineRule="atLeast"/>
              <w:jc w:val="center"/>
              <w:rPr>
                <w:lang w:val="en-US"/>
                <w:rPrChange w:id="27090" w:author="phuong vu" w:date="2018-11-30T22:36:00Z">
                  <w:rPr>
                    <w:lang w:val="en-US"/>
                  </w:rPr>
                </w:rPrChange>
              </w:rPr>
              <w:pPrChange w:id="27091" w:author="phuong vu" w:date="2018-11-30T14:16:00Z">
                <w:pPr>
                  <w:spacing w:line="360" w:lineRule="auto"/>
                  <w:jc w:val="center"/>
                </w:pPr>
              </w:pPrChange>
            </w:pPr>
            <w:ins w:id="27092" w:author="phuong vu" w:date="2018-11-25T22:00:00Z">
              <w:r w:rsidRPr="00920004">
                <w:rPr>
                  <w:lang w:val="en-US"/>
                  <w:rPrChange w:id="27093" w:author="phuong vu" w:date="2018-11-30T22:36:00Z">
                    <w:rPr>
                      <w:lang w:val="en-US"/>
                    </w:rPr>
                  </w:rPrChange>
                </w:rPr>
                <w:t>6</w:t>
              </w:r>
            </w:ins>
            <w:del w:id="27094" w:author="phuong vu" w:date="2018-11-23T09:50:00Z">
              <w:r w:rsidR="00A604BA" w:rsidRPr="00920004" w:rsidDel="00EA673D">
                <w:rPr>
                  <w:lang w:val="en-US"/>
                  <w:rPrChange w:id="27095" w:author="phuong vu" w:date="2018-11-30T22:36:00Z">
                    <w:rPr>
                      <w:lang w:val="en-US"/>
                    </w:rPr>
                  </w:rPrChange>
                </w:rPr>
                <w:delText>6</w:delText>
              </w:r>
            </w:del>
          </w:p>
        </w:tc>
        <w:tc>
          <w:tcPr>
            <w:tcW w:w="1980" w:type="dxa"/>
          </w:tcPr>
          <w:p w14:paraId="44DE693E" w14:textId="78BA6FE3" w:rsidR="00A604BA" w:rsidRPr="00920004" w:rsidRDefault="00295CFF" w:rsidP="00E64310">
            <w:pPr>
              <w:rPr>
                <w:lang w:val="en-US"/>
                <w:rPrChange w:id="27096" w:author="phuong vu" w:date="2018-11-30T22:36:00Z">
                  <w:rPr>
                    <w:lang w:val="en-US"/>
                  </w:rPr>
                </w:rPrChange>
              </w:rPr>
              <w:pPrChange w:id="27097" w:author="phuong vu" w:date="2018-11-30T23:22:00Z">
                <w:pPr>
                  <w:spacing w:line="360" w:lineRule="auto"/>
                </w:pPr>
              </w:pPrChange>
            </w:pPr>
            <w:r w:rsidRPr="00920004">
              <w:rPr>
                <w:lang w:val="en-US"/>
                <w:rPrChange w:id="27098" w:author="phuong vu" w:date="2018-11-30T22:36:00Z">
                  <w:rPr>
                    <w:lang w:val="en-US"/>
                  </w:rPr>
                </w:rPrChange>
              </w:rPr>
              <w:t>textView</w:t>
            </w:r>
          </w:p>
        </w:tc>
        <w:tc>
          <w:tcPr>
            <w:tcW w:w="2970" w:type="dxa"/>
          </w:tcPr>
          <w:p w14:paraId="2378423F" w14:textId="44A81E18" w:rsidR="00A604BA" w:rsidRPr="00920004" w:rsidRDefault="00295CFF" w:rsidP="00E64310">
            <w:pPr>
              <w:rPr>
                <w:lang w:val="en-US"/>
                <w:rPrChange w:id="27099" w:author="phuong vu" w:date="2018-11-30T22:36:00Z">
                  <w:rPr>
                    <w:lang w:val="en-US"/>
                  </w:rPr>
                </w:rPrChange>
              </w:rPr>
              <w:pPrChange w:id="27100" w:author="phuong vu" w:date="2018-11-30T23:22:00Z">
                <w:pPr>
                  <w:spacing w:line="360" w:lineRule="auto"/>
                </w:pPr>
              </w:pPrChange>
            </w:pPr>
            <w:r w:rsidRPr="00920004">
              <w:rPr>
                <w:lang w:val="en-US"/>
                <w:rPrChange w:id="27101" w:author="phuong vu" w:date="2018-11-30T22:36:00Z">
                  <w:rPr>
                    <w:lang w:val="en-US"/>
                  </w:rPr>
                </w:rPrChange>
              </w:rPr>
              <w:t>Trạng thái đơn hàng</w:t>
            </w:r>
          </w:p>
        </w:tc>
        <w:tc>
          <w:tcPr>
            <w:tcW w:w="1266" w:type="dxa"/>
          </w:tcPr>
          <w:p w14:paraId="579232BE" w14:textId="77777777" w:rsidR="00A604BA" w:rsidRPr="00920004" w:rsidRDefault="00A604BA" w:rsidP="00BD0851">
            <w:pPr>
              <w:spacing w:before="240" w:line="0" w:lineRule="atLeast"/>
              <w:rPr>
                <w:lang w:val="en-US"/>
                <w:rPrChange w:id="27102" w:author="phuong vu" w:date="2018-11-30T22:36:00Z">
                  <w:rPr>
                    <w:lang w:val="en-US"/>
                  </w:rPr>
                </w:rPrChange>
              </w:rPr>
              <w:pPrChange w:id="27103" w:author="phuong vu" w:date="2018-11-30T14:16:00Z">
                <w:pPr>
                  <w:spacing w:line="360" w:lineRule="auto"/>
                </w:pPr>
              </w:pPrChange>
            </w:pPr>
          </w:p>
        </w:tc>
        <w:tc>
          <w:tcPr>
            <w:tcW w:w="1756" w:type="dxa"/>
          </w:tcPr>
          <w:p w14:paraId="1EB18448" w14:textId="77777777" w:rsidR="00A604BA" w:rsidRPr="00920004" w:rsidRDefault="00A604BA" w:rsidP="00BD0851">
            <w:pPr>
              <w:spacing w:before="240" w:line="0" w:lineRule="atLeast"/>
              <w:rPr>
                <w:lang w:val="en-US"/>
                <w:rPrChange w:id="27104" w:author="phuong vu" w:date="2018-11-30T22:36:00Z">
                  <w:rPr>
                    <w:lang w:val="en-US"/>
                  </w:rPr>
                </w:rPrChange>
              </w:rPr>
              <w:pPrChange w:id="27105" w:author="phuong vu" w:date="2018-11-30T14:16:00Z">
                <w:pPr>
                  <w:spacing w:line="360" w:lineRule="auto"/>
                </w:pPr>
              </w:pPrChange>
            </w:pPr>
          </w:p>
        </w:tc>
      </w:tr>
      <w:tr w:rsidR="00295CFF" w:rsidRPr="00920004" w14:paraId="264F410B" w14:textId="77777777" w:rsidTr="00E4365A">
        <w:tc>
          <w:tcPr>
            <w:tcW w:w="805" w:type="dxa"/>
          </w:tcPr>
          <w:p w14:paraId="435055FB" w14:textId="456AA7BA" w:rsidR="00295CFF" w:rsidRPr="00920004" w:rsidRDefault="002F5F09" w:rsidP="00BD0851">
            <w:pPr>
              <w:spacing w:before="240" w:line="0" w:lineRule="atLeast"/>
              <w:jc w:val="center"/>
              <w:rPr>
                <w:lang w:val="en-US"/>
                <w:rPrChange w:id="27106" w:author="phuong vu" w:date="2018-11-30T22:36:00Z">
                  <w:rPr>
                    <w:lang w:val="en-US"/>
                  </w:rPr>
                </w:rPrChange>
              </w:rPr>
              <w:pPrChange w:id="27107" w:author="phuong vu" w:date="2018-11-30T14:16:00Z">
                <w:pPr>
                  <w:spacing w:line="360" w:lineRule="auto"/>
                  <w:jc w:val="center"/>
                </w:pPr>
              </w:pPrChange>
            </w:pPr>
            <w:ins w:id="27108" w:author="phuong vu" w:date="2018-11-25T22:00:00Z">
              <w:r w:rsidRPr="00920004">
                <w:rPr>
                  <w:lang w:val="en-US"/>
                  <w:rPrChange w:id="27109" w:author="phuong vu" w:date="2018-11-30T22:36:00Z">
                    <w:rPr>
                      <w:lang w:val="en-US"/>
                    </w:rPr>
                  </w:rPrChange>
                </w:rPr>
                <w:t>7</w:t>
              </w:r>
            </w:ins>
            <w:del w:id="27110" w:author="phuong vu" w:date="2018-11-23T09:50:00Z">
              <w:r w:rsidR="00295CFF" w:rsidRPr="00920004" w:rsidDel="00EA673D">
                <w:rPr>
                  <w:lang w:val="en-US"/>
                  <w:rPrChange w:id="27111" w:author="phuong vu" w:date="2018-11-30T22:36:00Z">
                    <w:rPr>
                      <w:lang w:val="en-US"/>
                    </w:rPr>
                  </w:rPrChange>
                </w:rPr>
                <w:delText>7</w:delText>
              </w:r>
            </w:del>
          </w:p>
        </w:tc>
        <w:tc>
          <w:tcPr>
            <w:tcW w:w="1980" w:type="dxa"/>
          </w:tcPr>
          <w:p w14:paraId="7BFF6249" w14:textId="34C7EAA8" w:rsidR="00295CFF" w:rsidRPr="00920004" w:rsidRDefault="00295CFF" w:rsidP="00E64310">
            <w:pPr>
              <w:rPr>
                <w:lang w:val="en-US"/>
                <w:rPrChange w:id="27112" w:author="phuong vu" w:date="2018-11-30T22:36:00Z">
                  <w:rPr>
                    <w:lang w:val="en-US"/>
                  </w:rPr>
                </w:rPrChange>
              </w:rPr>
              <w:pPrChange w:id="27113" w:author="phuong vu" w:date="2018-11-30T23:22:00Z">
                <w:pPr>
                  <w:spacing w:line="360" w:lineRule="auto"/>
                </w:pPr>
              </w:pPrChange>
            </w:pPr>
            <w:r w:rsidRPr="00920004">
              <w:rPr>
                <w:lang w:val="en-US"/>
                <w:rPrChange w:id="27114" w:author="phuong vu" w:date="2018-11-30T22:36:00Z">
                  <w:rPr>
                    <w:lang w:val="en-US"/>
                  </w:rPr>
                </w:rPrChange>
              </w:rPr>
              <w:t>textView</w:t>
            </w:r>
          </w:p>
        </w:tc>
        <w:tc>
          <w:tcPr>
            <w:tcW w:w="2970" w:type="dxa"/>
          </w:tcPr>
          <w:p w14:paraId="0F6A7E23" w14:textId="778F3E6F" w:rsidR="00295CFF" w:rsidRPr="00920004" w:rsidRDefault="00295CFF" w:rsidP="00E64310">
            <w:pPr>
              <w:rPr>
                <w:lang w:val="en-US"/>
                <w:rPrChange w:id="27115" w:author="phuong vu" w:date="2018-11-30T22:36:00Z">
                  <w:rPr>
                    <w:lang w:val="en-US"/>
                  </w:rPr>
                </w:rPrChange>
              </w:rPr>
              <w:pPrChange w:id="27116" w:author="phuong vu" w:date="2018-11-30T23:22:00Z">
                <w:pPr>
                  <w:spacing w:line="360" w:lineRule="auto"/>
                </w:pPr>
              </w:pPrChange>
            </w:pPr>
            <w:r w:rsidRPr="00920004">
              <w:rPr>
                <w:lang w:val="en-US"/>
                <w:rPrChange w:id="27117" w:author="phuong vu" w:date="2018-11-30T22:36:00Z">
                  <w:rPr>
                    <w:lang w:val="en-US"/>
                  </w:rPr>
                </w:rPrChange>
              </w:rPr>
              <w:t>Email khách hàng</w:t>
            </w:r>
          </w:p>
        </w:tc>
        <w:tc>
          <w:tcPr>
            <w:tcW w:w="1266" w:type="dxa"/>
          </w:tcPr>
          <w:p w14:paraId="0375C2AF" w14:textId="77777777" w:rsidR="00295CFF" w:rsidRPr="00920004" w:rsidRDefault="00295CFF" w:rsidP="00BD0851">
            <w:pPr>
              <w:spacing w:before="240" w:line="0" w:lineRule="atLeast"/>
              <w:rPr>
                <w:lang w:val="en-US"/>
                <w:rPrChange w:id="27118" w:author="phuong vu" w:date="2018-11-30T22:36:00Z">
                  <w:rPr>
                    <w:lang w:val="en-US"/>
                  </w:rPr>
                </w:rPrChange>
              </w:rPr>
              <w:pPrChange w:id="27119" w:author="phuong vu" w:date="2018-11-30T14:16:00Z">
                <w:pPr>
                  <w:spacing w:line="360" w:lineRule="auto"/>
                </w:pPr>
              </w:pPrChange>
            </w:pPr>
          </w:p>
        </w:tc>
        <w:tc>
          <w:tcPr>
            <w:tcW w:w="1756" w:type="dxa"/>
          </w:tcPr>
          <w:p w14:paraId="57BA6F5E" w14:textId="77777777" w:rsidR="00295CFF" w:rsidRPr="00920004" w:rsidRDefault="00295CFF" w:rsidP="00BD0851">
            <w:pPr>
              <w:spacing w:before="240" w:line="0" w:lineRule="atLeast"/>
              <w:rPr>
                <w:lang w:val="en-US"/>
                <w:rPrChange w:id="27120" w:author="phuong vu" w:date="2018-11-30T22:36:00Z">
                  <w:rPr>
                    <w:lang w:val="en-US"/>
                  </w:rPr>
                </w:rPrChange>
              </w:rPr>
              <w:pPrChange w:id="27121" w:author="phuong vu" w:date="2018-11-30T14:16:00Z">
                <w:pPr>
                  <w:spacing w:line="360" w:lineRule="auto"/>
                </w:pPr>
              </w:pPrChange>
            </w:pPr>
          </w:p>
        </w:tc>
      </w:tr>
      <w:tr w:rsidR="00295CFF" w:rsidRPr="00920004" w14:paraId="360786D1" w14:textId="77777777" w:rsidTr="00E4365A">
        <w:tc>
          <w:tcPr>
            <w:tcW w:w="805" w:type="dxa"/>
          </w:tcPr>
          <w:p w14:paraId="790931A5" w14:textId="5C7FAC25" w:rsidR="00295CFF" w:rsidRPr="00920004" w:rsidRDefault="002F5F09" w:rsidP="00BD0851">
            <w:pPr>
              <w:spacing w:before="240" w:line="0" w:lineRule="atLeast"/>
              <w:jc w:val="center"/>
              <w:rPr>
                <w:lang w:val="en-US"/>
                <w:rPrChange w:id="27122" w:author="phuong vu" w:date="2018-11-30T22:36:00Z">
                  <w:rPr>
                    <w:lang w:val="en-US"/>
                  </w:rPr>
                </w:rPrChange>
              </w:rPr>
              <w:pPrChange w:id="27123" w:author="phuong vu" w:date="2018-11-30T14:16:00Z">
                <w:pPr>
                  <w:spacing w:line="360" w:lineRule="auto"/>
                  <w:jc w:val="center"/>
                </w:pPr>
              </w:pPrChange>
            </w:pPr>
            <w:ins w:id="27124" w:author="phuong vu" w:date="2018-11-25T22:00:00Z">
              <w:r w:rsidRPr="00920004">
                <w:rPr>
                  <w:lang w:val="en-US"/>
                  <w:rPrChange w:id="27125" w:author="phuong vu" w:date="2018-11-30T22:36:00Z">
                    <w:rPr>
                      <w:lang w:val="en-US"/>
                    </w:rPr>
                  </w:rPrChange>
                </w:rPr>
                <w:t>7</w:t>
              </w:r>
            </w:ins>
            <w:del w:id="27126" w:author="phuong vu" w:date="2018-11-23T09:50:00Z">
              <w:r w:rsidR="00295CFF" w:rsidRPr="00920004" w:rsidDel="00EA673D">
                <w:rPr>
                  <w:lang w:val="en-US"/>
                  <w:rPrChange w:id="27127" w:author="phuong vu" w:date="2018-11-30T22:36:00Z">
                    <w:rPr>
                      <w:lang w:val="en-US"/>
                    </w:rPr>
                  </w:rPrChange>
                </w:rPr>
                <w:delText>8</w:delText>
              </w:r>
            </w:del>
          </w:p>
        </w:tc>
        <w:tc>
          <w:tcPr>
            <w:tcW w:w="1980" w:type="dxa"/>
          </w:tcPr>
          <w:p w14:paraId="70C28E09" w14:textId="7CA1C38B" w:rsidR="00295CFF" w:rsidRPr="00920004" w:rsidRDefault="00295CFF" w:rsidP="00E64310">
            <w:pPr>
              <w:rPr>
                <w:lang w:val="en-US"/>
                <w:rPrChange w:id="27128" w:author="phuong vu" w:date="2018-11-30T22:36:00Z">
                  <w:rPr>
                    <w:lang w:val="en-US"/>
                  </w:rPr>
                </w:rPrChange>
              </w:rPr>
              <w:pPrChange w:id="27129" w:author="phuong vu" w:date="2018-11-30T23:22:00Z">
                <w:pPr>
                  <w:spacing w:line="360" w:lineRule="auto"/>
                </w:pPr>
              </w:pPrChange>
            </w:pPr>
            <w:r w:rsidRPr="00920004">
              <w:rPr>
                <w:lang w:val="en-US"/>
                <w:rPrChange w:id="27130" w:author="phuong vu" w:date="2018-11-30T22:36:00Z">
                  <w:rPr>
                    <w:lang w:val="en-US"/>
                  </w:rPr>
                </w:rPrChange>
              </w:rPr>
              <w:t>textView</w:t>
            </w:r>
          </w:p>
        </w:tc>
        <w:tc>
          <w:tcPr>
            <w:tcW w:w="2970" w:type="dxa"/>
          </w:tcPr>
          <w:p w14:paraId="72CFDC4A" w14:textId="39940D26" w:rsidR="00295CFF" w:rsidRPr="00920004" w:rsidRDefault="00295CFF" w:rsidP="00E64310">
            <w:pPr>
              <w:rPr>
                <w:lang w:val="en-US"/>
                <w:rPrChange w:id="27131" w:author="phuong vu" w:date="2018-11-30T22:36:00Z">
                  <w:rPr>
                    <w:lang w:val="en-US"/>
                  </w:rPr>
                </w:rPrChange>
              </w:rPr>
              <w:pPrChange w:id="27132" w:author="phuong vu" w:date="2018-11-30T23:22:00Z">
                <w:pPr>
                  <w:spacing w:line="360" w:lineRule="auto"/>
                </w:pPr>
              </w:pPrChange>
            </w:pPr>
            <w:r w:rsidRPr="00920004">
              <w:rPr>
                <w:lang w:val="en-US"/>
                <w:rPrChange w:id="27133" w:author="phuong vu" w:date="2018-11-30T22:36:00Z">
                  <w:rPr>
                    <w:lang w:val="en-US"/>
                  </w:rPr>
                </w:rPrChange>
              </w:rPr>
              <w:t>Số điện thoại</w:t>
            </w:r>
          </w:p>
        </w:tc>
        <w:tc>
          <w:tcPr>
            <w:tcW w:w="1266" w:type="dxa"/>
          </w:tcPr>
          <w:p w14:paraId="2B42E7D0" w14:textId="77777777" w:rsidR="00295CFF" w:rsidRPr="00920004" w:rsidRDefault="00295CFF" w:rsidP="00BD0851">
            <w:pPr>
              <w:spacing w:before="240" w:line="0" w:lineRule="atLeast"/>
              <w:rPr>
                <w:lang w:val="en-US"/>
                <w:rPrChange w:id="27134" w:author="phuong vu" w:date="2018-11-30T22:36:00Z">
                  <w:rPr>
                    <w:lang w:val="en-US"/>
                  </w:rPr>
                </w:rPrChange>
              </w:rPr>
              <w:pPrChange w:id="27135" w:author="phuong vu" w:date="2018-11-30T14:16:00Z">
                <w:pPr>
                  <w:spacing w:line="360" w:lineRule="auto"/>
                </w:pPr>
              </w:pPrChange>
            </w:pPr>
          </w:p>
        </w:tc>
        <w:tc>
          <w:tcPr>
            <w:tcW w:w="1756" w:type="dxa"/>
          </w:tcPr>
          <w:p w14:paraId="40C3E3D0" w14:textId="77777777" w:rsidR="00295CFF" w:rsidRPr="00920004" w:rsidRDefault="00295CFF" w:rsidP="00BD0851">
            <w:pPr>
              <w:spacing w:before="240" w:line="0" w:lineRule="atLeast"/>
              <w:rPr>
                <w:lang w:val="en-US"/>
                <w:rPrChange w:id="27136" w:author="phuong vu" w:date="2018-11-30T22:36:00Z">
                  <w:rPr>
                    <w:lang w:val="en-US"/>
                  </w:rPr>
                </w:rPrChange>
              </w:rPr>
              <w:pPrChange w:id="27137" w:author="phuong vu" w:date="2018-11-30T14:16:00Z">
                <w:pPr>
                  <w:spacing w:line="360" w:lineRule="auto"/>
                </w:pPr>
              </w:pPrChange>
            </w:pPr>
          </w:p>
        </w:tc>
      </w:tr>
      <w:tr w:rsidR="00295CFF" w:rsidRPr="00920004" w14:paraId="2D77F47B" w14:textId="77777777" w:rsidTr="00E4365A">
        <w:tc>
          <w:tcPr>
            <w:tcW w:w="805" w:type="dxa"/>
          </w:tcPr>
          <w:p w14:paraId="70430645" w14:textId="6348E9F4" w:rsidR="00295CFF" w:rsidRPr="00920004" w:rsidRDefault="002F5F09" w:rsidP="00BD0851">
            <w:pPr>
              <w:spacing w:before="240" w:line="0" w:lineRule="atLeast"/>
              <w:jc w:val="center"/>
              <w:rPr>
                <w:lang w:val="en-US"/>
                <w:rPrChange w:id="27138" w:author="phuong vu" w:date="2018-11-30T22:36:00Z">
                  <w:rPr>
                    <w:lang w:val="en-US"/>
                  </w:rPr>
                </w:rPrChange>
              </w:rPr>
              <w:pPrChange w:id="27139" w:author="phuong vu" w:date="2018-11-30T14:16:00Z">
                <w:pPr>
                  <w:spacing w:line="360" w:lineRule="auto"/>
                  <w:jc w:val="center"/>
                </w:pPr>
              </w:pPrChange>
            </w:pPr>
            <w:ins w:id="27140" w:author="phuong vu" w:date="2018-11-25T22:00:00Z">
              <w:r w:rsidRPr="00920004">
                <w:rPr>
                  <w:lang w:val="en-US"/>
                  <w:rPrChange w:id="27141" w:author="phuong vu" w:date="2018-11-30T22:36:00Z">
                    <w:rPr>
                      <w:lang w:val="en-US"/>
                    </w:rPr>
                  </w:rPrChange>
                </w:rPr>
                <w:t>9</w:t>
              </w:r>
            </w:ins>
            <w:del w:id="27142" w:author="phuong vu" w:date="2018-11-23T09:50:00Z">
              <w:r w:rsidR="00295CFF" w:rsidRPr="00920004" w:rsidDel="00EA673D">
                <w:rPr>
                  <w:lang w:val="en-US"/>
                  <w:rPrChange w:id="27143" w:author="phuong vu" w:date="2018-11-30T22:36:00Z">
                    <w:rPr>
                      <w:lang w:val="en-US"/>
                    </w:rPr>
                  </w:rPrChange>
                </w:rPr>
                <w:delText>9</w:delText>
              </w:r>
            </w:del>
          </w:p>
        </w:tc>
        <w:tc>
          <w:tcPr>
            <w:tcW w:w="1980" w:type="dxa"/>
          </w:tcPr>
          <w:p w14:paraId="56547BFA" w14:textId="1A1B6778" w:rsidR="00295CFF" w:rsidRPr="00920004" w:rsidRDefault="00295CFF" w:rsidP="00E64310">
            <w:pPr>
              <w:rPr>
                <w:lang w:val="en-US"/>
                <w:rPrChange w:id="27144" w:author="phuong vu" w:date="2018-11-30T22:36:00Z">
                  <w:rPr>
                    <w:lang w:val="en-US"/>
                  </w:rPr>
                </w:rPrChange>
              </w:rPr>
              <w:pPrChange w:id="27145" w:author="phuong vu" w:date="2018-11-30T23:22:00Z">
                <w:pPr>
                  <w:spacing w:line="360" w:lineRule="auto"/>
                </w:pPr>
              </w:pPrChange>
            </w:pPr>
            <w:r w:rsidRPr="00920004">
              <w:rPr>
                <w:lang w:val="en-US"/>
                <w:rPrChange w:id="27146" w:author="phuong vu" w:date="2018-11-30T22:36:00Z">
                  <w:rPr>
                    <w:lang w:val="en-US"/>
                  </w:rPr>
                </w:rPrChange>
              </w:rPr>
              <w:t>textView</w:t>
            </w:r>
          </w:p>
        </w:tc>
        <w:tc>
          <w:tcPr>
            <w:tcW w:w="2970" w:type="dxa"/>
          </w:tcPr>
          <w:p w14:paraId="022509DB" w14:textId="7FD7588F" w:rsidR="00295CFF" w:rsidRPr="00920004" w:rsidRDefault="00295CFF" w:rsidP="00E64310">
            <w:pPr>
              <w:rPr>
                <w:lang w:val="en-US"/>
                <w:rPrChange w:id="27147" w:author="phuong vu" w:date="2018-11-30T22:36:00Z">
                  <w:rPr>
                    <w:lang w:val="en-US"/>
                  </w:rPr>
                </w:rPrChange>
              </w:rPr>
              <w:pPrChange w:id="27148" w:author="phuong vu" w:date="2018-11-30T23:22:00Z">
                <w:pPr>
                  <w:spacing w:line="360" w:lineRule="auto"/>
                </w:pPr>
              </w:pPrChange>
            </w:pPr>
            <w:r w:rsidRPr="00920004">
              <w:rPr>
                <w:lang w:val="en-US"/>
                <w:rPrChange w:id="27149" w:author="phuong vu" w:date="2018-11-30T22:36:00Z">
                  <w:rPr>
                    <w:lang w:val="en-US"/>
                  </w:rPr>
                </w:rPrChange>
              </w:rPr>
              <w:t>Số lượng kết quả</w:t>
            </w:r>
          </w:p>
        </w:tc>
        <w:tc>
          <w:tcPr>
            <w:tcW w:w="1266" w:type="dxa"/>
          </w:tcPr>
          <w:p w14:paraId="61F7B67A" w14:textId="036D5FF0" w:rsidR="00295CFF" w:rsidRPr="00920004" w:rsidRDefault="00295CFF" w:rsidP="00BD0851">
            <w:pPr>
              <w:spacing w:before="240" w:line="0" w:lineRule="atLeast"/>
              <w:jc w:val="center"/>
              <w:rPr>
                <w:lang w:val="en-US"/>
                <w:rPrChange w:id="27150" w:author="phuong vu" w:date="2018-11-30T22:36:00Z">
                  <w:rPr>
                    <w:lang w:val="en-US"/>
                  </w:rPr>
                </w:rPrChange>
              </w:rPr>
              <w:pPrChange w:id="27151" w:author="phuong vu" w:date="2018-11-30T14:16:00Z">
                <w:pPr>
                  <w:spacing w:line="360" w:lineRule="auto"/>
                  <w:jc w:val="center"/>
                </w:pPr>
              </w:pPrChange>
            </w:pPr>
            <w:r w:rsidRPr="00920004">
              <w:rPr>
                <w:lang w:val="en-US"/>
                <w:rPrChange w:id="27152" w:author="phuong vu" w:date="2018-11-30T22:36:00Z">
                  <w:rPr>
                    <w:lang w:val="en-US"/>
                  </w:rPr>
                </w:rPrChange>
              </w:rPr>
              <w:t>0</w:t>
            </w:r>
          </w:p>
        </w:tc>
        <w:tc>
          <w:tcPr>
            <w:tcW w:w="1756" w:type="dxa"/>
          </w:tcPr>
          <w:p w14:paraId="77204EB2" w14:textId="77777777" w:rsidR="00295CFF" w:rsidRPr="00920004" w:rsidRDefault="00295CFF" w:rsidP="00BD0851">
            <w:pPr>
              <w:keepNext/>
              <w:spacing w:before="240" w:line="0" w:lineRule="atLeast"/>
              <w:rPr>
                <w:lang w:val="en-US"/>
                <w:rPrChange w:id="27153" w:author="phuong vu" w:date="2018-11-30T22:36:00Z">
                  <w:rPr>
                    <w:lang w:val="en-US"/>
                  </w:rPr>
                </w:rPrChange>
              </w:rPr>
              <w:pPrChange w:id="27154" w:author="phuong vu" w:date="2018-11-30T14:16:00Z">
                <w:pPr>
                  <w:spacing w:line="360" w:lineRule="auto"/>
                </w:pPr>
              </w:pPrChange>
            </w:pPr>
          </w:p>
        </w:tc>
      </w:tr>
    </w:tbl>
    <w:p w14:paraId="169875A2" w14:textId="0378B5DF" w:rsidR="00A604BA" w:rsidRPr="00920004" w:rsidRDefault="009E4E70" w:rsidP="00A17FA5">
      <w:pPr>
        <w:pStyle w:val="Caption"/>
        <w:rPr>
          <w:lang w:val="en-US"/>
          <w:rPrChange w:id="27155" w:author="phuong vu" w:date="2018-11-30T22:36:00Z">
            <w:rPr>
              <w:lang w:val="en-US"/>
            </w:rPr>
          </w:rPrChange>
        </w:rPr>
        <w:pPrChange w:id="27156" w:author="phuong vu" w:date="2018-11-30T22:42:00Z">
          <w:pPr/>
        </w:pPrChange>
      </w:pPr>
      <w:bookmarkStart w:id="27157" w:name="_Toc531381632"/>
      <w:ins w:id="27158" w:author="phuong vu" w:date="2018-11-26T01:16:00Z">
        <w:r w:rsidRPr="00920004">
          <w:rPr>
            <w:rPrChange w:id="27159" w:author="phuong vu" w:date="2018-11-30T22:36:00Z">
              <w:rPr/>
            </w:rPrChange>
          </w:rPr>
          <w:t xml:space="preserve">Bảng </w:t>
        </w:r>
      </w:ins>
      <w:ins w:id="27160" w:author="phuong vu" w:date="2018-11-30T14:54:00Z">
        <w:r w:rsidR="00D632EE" w:rsidRPr="00920004">
          <w:rPr>
            <w:rPrChange w:id="27161" w:author="phuong vu" w:date="2018-11-30T22:36:00Z">
              <w:rPr/>
            </w:rPrChange>
          </w:rPr>
          <w:fldChar w:fldCharType="begin"/>
        </w:r>
        <w:r w:rsidR="00D632EE" w:rsidRPr="00920004">
          <w:rPr>
            <w:rPrChange w:id="27162" w:author="phuong vu" w:date="2018-11-30T22:36:00Z">
              <w:rPr/>
            </w:rPrChange>
          </w:rPr>
          <w:instrText xml:space="preserve"> STYLEREF 1 \s </w:instrText>
        </w:r>
      </w:ins>
      <w:r w:rsidR="00D632EE" w:rsidRPr="00920004">
        <w:rPr>
          <w:rPrChange w:id="27163" w:author="phuong vu" w:date="2018-11-30T22:36:00Z">
            <w:rPr/>
          </w:rPrChange>
        </w:rPr>
        <w:fldChar w:fldCharType="separate"/>
      </w:r>
      <w:r w:rsidR="00B5490C">
        <w:rPr>
          <w:noProof/>
        </w:rPr>
        <w:t>3</w:t>
      </w:r>
      <w:ins w:id="27164" w:author="phuong vu" w:date="2018-11-30T14:54:00Z">
        <w:r w:rsidR="00D632EE" w:rsidRPr="00920004">
          <w:rPr>
            <w:rPrChange w:id="27165" w:author="phuong vu" w:date="2018-11-30T22:36:00Z">
              <w:rPr/>
            </w:rPrChange>
          </w:rPr>
          <w:fldChar w:fldCharType="end"/>
        </w:r>
        <w:r w:rsidR="00D632EE" w:rsidRPr="00920004">
          <w:rPr>
            <w:rPrChange w:id="27166" w:author="phuong vu" w:date="2018-11-30T22:36:00Z">
              <w:rPr/>
            </w:rPrChange>
          </w:rPr>
          <w:t>.</w:t>
        </w:r>
        <w:r w:rsidR="00D632EE" w:rsidRPr="00920004">
          <w:rPr>
            <w:rPrChange w:id="27167" w:author="phuong vu" w:date="2018-11-30T22:36:00Z">
              <w:rPr/>
            </w:rPrChange>
          </w:rPr>
          <w:fldChar w:fldCharType="begin"/>
        </w:r>
        <w:r w:rsidR="00D632EE" w:rsidRPr="00920004">
          <w:rPr>
            <w:rPrChange w:id="27168" w:author="phuong vu" w:date="2018-11-30T22:36:00Z">
              <w:rPr/>
            </w:rPrChange>
          </w:rPr>
          <w:instrText xml:space="preserve"> SEQ Bảng \* ARABIC \s 1 </w:instrText>
        </w:r>
      </w:ins>
      <w:r w:rsidR="00D632EE" w:rsidRPr="00920004">
        <w:rPr>
          <w:rPrChange w:id="27169" w:author="phuong vu" w:date="2018-11-30T22:36:00Z">
            <w:rPr/>
          </w:rPrChange>
        </w:rPr>
        <w:fldChar w:fldCharType="separate"/>
      </w:r>
      <w:ins w:id="27170" w:author="phuong vu" w:date="2018-11-30T22:44:00Z">
        <w:r w:rsidR="00B5490C">
          <w:rPr>
            <w:noProof/>
          </w:rPr>
          <w:t>24</w:t>
        </w:r>
      </w:ins>
      <w:ins w:id="27171" w:author="phuong vu" w:date="2018-11-30T14:54:00Z">
        <w:r w:rsidR="00D632EE" w:rsidRPr="00920004">
          <w:rPr>
            <w:rPrChange w:id="27172" w:author="phuong vu" w:date="2018-11-30T22:36:00Z">
              <w:rPr/>
            </w:rPrChange>
          </w:rPr>
          <w:fldChar w:fldCharType="end"/>
        </w:r>
      </w:ins>
      <w:ins w:id="27173" w:author="phuong vu" w:date="2018-11-26T01:16:00Z">
        <w:r w:rsidRPr="00920004">
          <w:rPr>
            <w:lang w:val="en-US"/>
            <w:rPrChange w:id="27174" w:author="phuong vu" w:date="2018-11-30T22:36:00Z">
              <w:rPr>
                <w:lang w:val="en-US"/>
              </w:rPr>
            </w:rPrChange>
          </w:rPr>
          <w:t xml:space="preserve"> Các thành phần giao diện tìm kiếm đơn hàng</w:t>
        </w:r>
      </w:ins>
      <w:bookmarkEnd w:id="27157"/>
    </w:p>
    <w:p w14:paraId="61EB96DE" w14:textId="16062294" w:rsidR="00EC45DD" w:rsidRPr="00920004" w:rsidRDefault="00EC45DD" w:rsidP="00E64310">
      <w:pPr>
        <w:pStyle w:val="Heading5"/>
        <w:numPr>
          <w:ilvl w:val="0"/>
          <w:numId w:val="81"/>
        </w:numPr>
        <w:spacing w:before="240" w:line="0" w:lineRule="atLeast"/>
        <w:ind w:left="630"/>
        <w:rPr>
          <w:rFonts w:cstheme="majorHAnsi"/>
          <w:lang w:val="en-US"/>
          <w:rPrChange w:id="27175" w:author="phuong vu" w:date="2018-11-30T22:36:00Z">
            <w:rPr>
              <w:lang w:val="en-US"/>
            </w:rPr>
          </w:rPrChange>
        </w:rPr>
        <w:pPrChange w:id="27176" w:author="phuong vu" w:date="2018-11-30T23:22:00Z">
          <w:pPr>
            <w:pStyle w:val="Heading5"/>
          </w:pPr>
        </w:pPrChange>
      </w:pPr>
      <w:r w:rsidRPr="00920004">
        <w:rPr>
          <w:rFonts w:cstheme="majorHAnsi"/>
          <w:lang w:val="en-US"/>
          <w:rPrChange w:id="27177" w:author="phuong vu" w:date="2018-11-30T22:36:00Z">
            <w:rPr>
              <w:lang w:val="en-US"/>
            </w:rPr>
          </w:rPrChange>
        </w:rPr>
        <w:t>Dữ liệu sử dụng</w:t>
      </w:r>
    </w:p>
    <w:tbl>
      <w:tblPr>
        <w:tblStyle w:val="TableGrid"/>
        <w:tblW w:w="0" w:type="auto"/>
        <w:tblLook w:val="04A0" w:firstRow="1" w:lastRow="0" w:firstColumn="1" w:lastColumn="0" w:noHBand="0" w:noVBand="1"/>
      </w:tblPr>
      <w:tblGrid>
        <w:gridCol w:w="805"/>
        <w:gridCol w:w="2120"/>
        <w:gridCol w:w="1463"/>
        <w:gridCol w:w="1463"/>
        <w:gridCol w:w="1463"/>
        <w:gridCol w:w="1463"/>
      </w:tblGrid>
      <w:tr w:rsidR="00295CFF" w:rsidRPr="00920004" w14:paraId="3DDD64A5" w14:textId="77777777" w:rsidTr="00E4365A">
        <w:tc>
          <w:tcPr>
            <w:tcW w:w="805" w:type="dxa"/>
            <w:vMerge w:val="restart"/>
            <w:vAlign w:val="center"/>
          </w:tcPr>
          <w:p w14:paraId="21EC09B6" w14:textId="77777777" w:rsidR="00295CFF" w:rsidRPr="00E64310" w:rsidRDefault="00295CFF" w:rsidP="00E64310">
            <w:pPr>
              <w:jc w:val="center"/>
              <w:rPr>
                <w:b/>
                <w:lang w:val="en-US"/>
                <w:rPrChange w:id="27178" w:author="phuong vu" w:date="2018-11-30T23:22:00Z">
                  <w:rPr>
                    <w:b/>
                    <w:lang w:val="en-US"/>
                  </w:rPr>
                </w:rPrChange>
              </w:rPr>
              <w:pPrChange w:id="27179" w:author="phuong vu" w:date="2018-11-30T23:22:00Z">
                <w:pPr>
                  <w:spacing w:line="360" w:lineRule="auto"/>
                  <w:jc w:val="center"/>
                </w:pPr>
              </w:pPrChange>
            </w:pPr>
            <w:r w:rsidRPr="00E64310">
              <w:rPr>
                <w:b/>
                <w:lang w:val="en-US"/>
                <w:rPrChange w:id="27180" w:author="phuong vu" w:date="2018-11-30T23:22:00Z">
                  <w:rPr>
                    <w:b/>
                    <w:lang w:val="en-US"/>
                  </w:rPr>
                </w:rPrChange>
              </w:rPr>
              <w:t>STT</w:t>
            </w:r>
          </w:p>
        </w:tc>
        <w:tc>
          <w:tcPr>
            <w:tcW w:w="2120" w:type="dxa"/>
            <w:vMerge w:val="restart"/>
            <w:vAlign w:val="center"/>
          </w:tcPr>
          <w:p w14:paraId="773D3EAA" w14:textId="77777777" w:rsidR="00295CFF" w:rsidRPr="00E64310" w:rsidRDefault="00295CFF" w:rsidP="00E64310">
            <w:pPr>
              <w:jc w:val="center"/>
              <w:rPr>
                <w:b/>
                <w:lang w:val="en-US"/>
                <w:rPrChange w:id="27181" w:author="phuong vu" w:date="2018-11-30T23:22:00Z">
                  <w:rPr>
                    <w:b/>
                    <w:lang w:val="en-US"/>
                  </w:rPr>
                </w:rPrChange>
              </w:rPr>
              <w:pPrChange w:id="27182" w:author="phuong vu" w:date="2018-11-30T23:22:00Z">
                <w:pPr>
                  <w:spacing w:line="360" w:lineRule="auto"/>
                  <w:jc w:val="center"/>
                </w:pPr>
              </w:pPrChange>
            </w:pPr>
            <w:r w:rsidRPr="00E64310">
              <w:rPr>
                <w:b/>
                <w:lang w:val="en-US"/>
                <w:rPrChange w:id="27183" w:author="phuong vu" w:date="2018-11-30T23:22:00Z">
                  <w:rPr>
                    <w:b/>
                    <w:lang w:val="en-US"/>
                  </w:rPr>
                </w:rPrChange>
              </w:rPr>
              <w:t>Tên bảng/</w:t>
            </w:r>
          </w:p>
          <w:p w14:paraId="0399FEC4" w14:textId="77777777" w:rsidR="00295CFF" w:rsidRPr="00E64310" w:rsidRDefault="00295CFF" w:rsidP="00E64310">
            <w:pPr>
              <w:jc w:val="center"/>
              <w:rPr>
                <w:b/>
                <w:lang w:val="en-US"/>
                <w:rPrChange w:id="27184" w:author="phuong vu" w:date="2018-11-30T23:22:00Z">
                  <w:rPr>
                    <w:b/>
                    <w:lang w:val="en-US"/>
                  </w:rPr>
                </w:rPrChange>
              </w:rPr>
              <w:pPrChange w:id="27185" w:author="phuong vu" w:date="2018-11-30T23:22:00Z">
                <w:pPr>
                  <w:spacing w:line="360" w:lineRule="auto"/>
                  <w:jc w:val="center"/>
                </w:pPr>
              </w:pPrChange>
            </w:pPr>
            <w:r w:rsidRPr="00E64310">
              <w:rPr>
                <w:b/>
                <w:lang w:val="en-US"/>
                <w:rPrChange w:id="27186" w:author="phuong vu" w:date="2018-11-30T23:22:00Z">
                  <w:rPr>
                    <w:b/>
                    <w:lang w:val="en-US"/>
                  </w:rPr>
                </w:rPrChange>
              </w:rPr>
              <w:t>Cấu trúc dữ liệu</w:t>
            </w:r>
          </w:p>
        </w:tc>
        <w:tc>
          <w:tcPr>
            <w:tcW w:w="5852" w:type="dxa"/>
            <w:gridSpan w:val="4"/>
            <w:vAlign w:val="center"/>
          </w:tcPr>
          <w:p w14:paraId="45CF542F" w14:textId="77777777" w:rsidR="00295CFF" w:rsidRPr="00E64310" w:rsidRDefault="00295CFF" w:rsidP="00E64310">
            <w:pPr>
              <w:jc w:val="center"/>
              <w:rPr>
                <w:b/>
                <w:lang w:val="en-US"/>
                <w:rPrChange w:id="27187" w:author="phuong vu" w:date="2018-11-30T23:22:00Z">
                  <w:rPr>
                    <w:b/>
                    <w:lang w:val="en-US"/>
                  </w:rPr>
                </w:rPrChange>
              </w:rPr>
              <w:pPrChange w:id="27188" w:author="phuong vu" w:date="2018-11-30T23:22:00Z">
                <w:pPr>
                  <w:spacing w:line="360" w:lineRule="auto"/>
                  <w:jc w:val="center"/>
                </w:pPr>
              </w:pPrChange>
            </w:pPr>
            <w:r w:rsidRPr="00E64310">
              <w:rPr>
                <w:b/>
                <w:lang w:val="en-US"/>
                <w:rPrChange w:id="27189" w:author="phuong vu" w:date="2018-11-30T23:22:00Z">
                  <w:rPr>
                    <w:b/>
                    <w:lang w:val="en-US"/>
                  </w:rPr>
                </w:rPrChange>
              </w:rPr>
              <w:t>Phương thức</w:t>
            </w:r>
          </w:p>
        </w:tc>
      </w:tr>
      <w:tr w:rsidR="00295CFF" w:rsidRPr="00920004" w14:paraId="78FC7DFB" w14:textId="77777777" w:rsidTr="00E4365A">
        <w:tc>
          <w:tcPr>
            <w:tcW w:w="805" w:type="dxa"/>
            <w:vMerge/>
            <w:vAlign w:val="center"/>
          </w:tcPr>
          <w:p w14:paraId="716AD20C" w14:textId="77777777" w:rsidR="00295CFF" w:rsidRPr="00E64310" w:rsidRDefault="00295CFF" w:rsidP="00E64310">
            <w:pPr>
              <w:jc w:val="center"/>
              <w:rPr>
                <w:b/>
                <w:lang w:val="en-US"/>
                <w:rPrChange w:id="27190" w:author="phuong vu" w:date="2018-11-30T23:22:00Z">
                  <w:rPr>
                    <w:b/>
                    <w:lang w:val="en-US"/>
                  </w:rPr>
                </w:rPrChange>
              </w:rPr>
              <w:pPrChange w:id="27191" w:author="phuong vu" w:date="2018-11-30T23:22:00Z">
                <w:pPr>
                  <w:spacing w:line="360" w:lineRule="auto"/>
                  <w:jc w:val="center"/>
                </w:pPr>
              </w:pPrChange>
            </w:pPr>
          </w:p>
        </w:tc>
        <w:tc>
          <w:tcPr>
            <w:tcW w:w="2120" w:type="dxa"/>
            <w:vMerge/>
            <w:vAlign w:val="center"/>
          </w:tcPr>
          <w:p w14:paraId="2A091AD6" w14:textId="77777777" w:rsidR="00295CFF" w:rsidRPr="00E64310" w:rsidRDefault="00295CFF" w:rsidP="00E64310">
            <w:pPr>
              <w:jc w:val="center"/>
              <w:rPr>
                <w:b/>
                <w:lang w:val="en-US"/>
                <w:rPrChange w:id="27192" w:author="phuong vu" w:date="2018-11-30T23:22:00Z">
                  <w:rPr>
                    <w:b/>
                    <w:lang w:val="en-US"/>
                  </w:rPr>
                </w:rPrChange>
              </w:rPr>
              <w:pPrChange w:id="27193" w:author="phuong vu" w:date="2018-11-30T23:22:00Z">
                <w:pPr>
                  <w:spacing w:line="360" w:lineRule="auto"/>
                  <w:jc w:val="center"/>
                </w:pPr>
              </w:pPrChange>
            </w:pPr>
          </w:p>
        </w:tc>
        <w:tc>
          <w:tcPr>
            <w:tcW w:w="1463" w:type="dxa"/>
            <w:vAlign w:val="center"/>
          </w:tcPr>
          <w:p w14:paraId="3A573C9D" w14:textId="77777777" w:rsidR="00295CFF" w:rsidRPr="00E64310" w:rsidRDefault="00295CFF" w:rsidP="00E64310">
            <w:pPr>
              <w:jc w:val="center"/>
              <w:rPr>
                <w:b/>
                <w:lang w:val="en-US"/>
                <w:rPrChange w:id="27194" w:author="phuong vu" w:date="2018-11-30T23:22:00Z">
                  <w:rPr>
                    <w:b/>
                    <w:lang w:val="en-US"/>
                  </w:rPr>
                </w:rPrChange>
              </w:rPr>
              <w:pPrChange w:id="27195" w:author="phuong vu" w:date="2018-11-30T23:22:00Z">
                <w:pPr>
                  <w:spacing w:line="360" w:lineRule="auto"/>
                  <w:jc w:val="center"/>
                </w:pPr>
              </w:pPrChange>
            </w:pPr>
            <w:r w:rsidRPr="00E64310">
              <w:rPr>
                <w:b/>
                <w:lang w:val="en-US"/>
                <w:rPrChange w:id="27196" w:author="phuong vu" w:date="2018-11-30T23:22:00Z">
                  <w:rPr>
                    <w:b/>
                    <w:lang w:val="en-US"/>
                  </w:rPr>
                </w:rPrChange>
              </w:rPr>
              <w:t>Thêm</w:t>
            </w:r>
          </w:p>
        </w:tc>
        <w:tc>
          <w:tcPr>
            <w:tcW w:w="1463" w:type="dxa"/>
            <w:vAlign w:val="center"/>
          </w:tcPr>
          <w:p w14:paraId="3FBD27B4" w14:textId="77777777" w:rsidR="00295CFF" w:rsidRPr="00E64310" w:rsidRDefault="00295CFF" w:rsidP="00E64310">
            <w:pPr>
              <w:jc w:val="center"/>
              <w:rPr>
                <w:b/>
                <w:lang w:val="en-US"/>
                <w:rPrChange w:id="27197" w:author="phuong vu" w:date="2018-11-30T23:22:00Z">
                  <w:rPr>
                    <w:b/>
                    <w:lang w:val="en-US"/>
                  </w:rPr>
                </w:rPrChange>
              </w:rPr>
              <w:pPrChange w:id="27198" w:author="phuong vu" w:date="2018-11-30T23:22:00Z">
                <w:pPr>
                  <w:spacing w:line="360" w:lineRule="auto"/>
                  <w:jc w:val="center"/>
                </w:pPr>
              </w:pPrChange>
            </w:pPr>
            <w:r w:rsidRPr="00E64310">
              <w:rPr>
                <w:b/>
                <w:lang w:val="en-US"/>
                <w:rPrChange w:id="27199" w:author="phuong vu" w:date="2018-11-30T23:22:00Z">
                  <w:rPr>
                    <w:b/>
                    <w:lang w:val="en-US"/>
                  </w:rPr>
                </w:rPrChange>
              </w:rPr>
              <w:t>Sửa</w:t>
            </w:r>
          </w:p>
        </w:tc>
        <w:tc>
          <w:tcPr>
            <w:tcW w:w="1463" w:type="dxa"/>
            <w:vAlign w:val="center"/>
          </w:tcPr>
          <w:p w14:paraId="56A907F8" w14:textId="77777777" w:rsidR="00295CFF" w:rsidRPr="00E64310" w:rsidRDefault="00295CFF" w:rsidP="00E64310">
            <w:pPr>
              <w:jc w:val="center"/>
              <w:rPr>
                <w:b/>
                <w:lang w:val="en-US"/>
                <w:rPrChange w:id="27200" w:author="phuong vu" w:date="2018-11-30T23:22:00Z">
                  <w:rPr>
                    <w:b/>
                    <w:lang w:val="en-US"/>
                  </w:rPr>
                </w:rPrChange>
              </w:rPr>
              <w:pPrChange w:id="27201" w:author="phuong vu" w:date="2018-11-30T23:22:00Z">
                <w:pPr>
                  <w:spacing w:line="360" w:lineRule="auto"/>
                  <w:jc w:val="center"/>
                </w:pPr>
              </w:pPrChange>
            </w:pPr>
            <w:r w:rsidRPr="00E64310">
              <w:rPr>
                <w:b/>
                <w:lang w:val="en-US"/>
                <w:rPrChange w:id="27202" w:author="phuong vu" w:date="2018-11-30T23:22:00Z">
                  <w:rPr>
                    <w:b/>
                    <w:lang w:val="en-US"/>
                  </w:rPr>
                </w:rPrChange>
              </w:rPr>
              <w:t>Xóa</w:t>
            </w:r>
          </w:p>
        </w:tc>
        <w:tc>
          <w:tcPr>
            <w:tcW w:w="1463" w:type="dxa"/>
            <w:vAlign w:val="center"/>
          </w:tcPr>
          <w:p w14:paraId="2DA39E4B" w14:textId="77777777" w:rsidR="00295CFF" w:rsidRPr="00E64310" w:rsidRDefault="00295CFF" w:rsidP="00E64310">
            <w:pPr>
              <w:jc w:val="center"/>
              <w:rPr>
                <w:b/>
                <w:lang w:val="en-US"/>
                <w:rPrChange w:id="27203" w:author="phuong vu" w:date="2018-11-30T23:22:00Z">
                  <w:rPr>
                    <w:b/>
                    <w:lang w:val="en-US"/>
                  </w:rPr>
                </w:rPrChange>
              </w:rPr>
              <w:pPrChange w:id="27204" w:author="phuong vu" w:date="2018-11-30T23:22:00Z">
                <w:pPr>
                  <w:spacing w:line="360" w:lineRule="auto"/>
                  <w:jc w:val="center"/>
                </w:pPr>
              </w:pPrChange>
            </w:pPr>
            <w:r w:rsidRPr="00E64310">
              <w:rPr>
                <w:b/>
                <w:lang w:val="en-US"/>
                <w:rPrChange w:id="27205" w:author="phuong vu" w:date="2018-11-30T23:22:00Z">
                  <w:rPr>
                    <w:b/>
                    <w:lang w:val="en-US"/>
                  </w:rPr>
                </w:rPrChange>
              </w:rPr>
              <w:t>Truy vấn</w:t>
            </w:r>
          </w:p>
        </w:tc>
      </w:tr>
      <w:tr w:rsidR="00295CFF" w:rsidRPr="00920004" w14:paraId="57C8DB19" w14:textId="77777777" w:rsidTr="00E4365A">
        <w:tc>
          <w:tcPr>
            <w:tcW w:w="805" w:type="dxa"/>
          </w:tcPr>
          <w:p w14:paraId="097A051E" w14:textId="77777777" w:rsidR="00295CFF" w:rsidRPr="00920004" w:rsidRDefault="00295CFF" w:rsidP="00BD0851">
            <w:pPr>
              <w:spacing w:before="240" w:line="0" w:lineRule="atLeast"/>
              <w:jc w:val="center"/>
              <w:rPr>
                <w:lang w:val="en-US"/>
                <w:rPrChange w:id="27206" w:author="phuong vu" w:date="2018-11-30T22:36:00Z">
                  <w:rPr>
                    <w:lang w:val="en-US"/>
                  </w:rPr>
                </w:rPrChange>
              </w:rPr>
              <w:pPrChange w:id="27207" w:author="phuong vu" w:date="2018-11-30T14:16:00Z">
                <w:pPr>
                  <w:spacing w:line="360" w:lineRule="auto"/>
                  <w:jc w:val="center"/>
                </w:pPr>
              </w:pPrChange>
            </w:pPr>
            <w:r w:rsidRPr="00920004">
              <w:rPr>
                <w:lang w:val="en-US"/>
                <w:rPrChange w:id="27208" w:author="phuong vu" w:date="2018-11-30T22:36:00Z">
                  <w:rPr>
                    <w:lang w:val="en-US"/>
                  </w:rPr>
                </w:rPrChange>
              </w:rPr>
              <w:t>1</w:t>
            </w:r>
          </w:p>
        </w:tc>
        <w:tc>
          <w:tcPr>
            <w:tcW w:w="2120" w:type="dxa"/>
          </w:tcPr>
          <w:p w14:paraId="2922F7FD" w14:textId="39741B0E" w:rsidR="00295CFF" w:rsidRPr="00920004" w:rsidRDefault="00295CFF" w:rsidP="00E64310">
            <w:pPr>
              <w:rPr>
                <w:lang w:val="en-US"/>
                <w:rPrChange w:id="27209" w:author="phuong vu" w:date="2018-11-30T22:36:00Z">
                  <w:rPr>
                    <w:lang w:val="en-US"/>
                  </w:rPr>
                </w:rPrChange>
              </w:rPr>
              <w:pPrChange w:id="27210" w:author="phuong vu" w:date="2018-11-30T23:22:00Z">
                <w:pPr>
                  <w:spacing w:line="360" w:lineRule="auto"/>
                </w:pPr>
              </w:pPrChange>
            </w:pPr>
            <w:r w:rsidRPr="00920004">
              <w:rPr>
                <w:lang w:val="en-US"/>
                <w:rPrChange w:id="27211" w:author="phuong vu" w:date="2018-11-30T22:36:00Z">
                  <w:rPr>
                    <w:lang w:val="en-US"/>
                  </w:rPr>
                </w:rPrChange>
              </w:rPr>
              <w:t>customer_order</w:t>
            </w:r>
          </w:p>
        </w:tc>
        <w:tc>
          <w:tcPr>
            <w:tcW w:w="1463" w:type="dxa"/>
          </w:tcPr>
          <w:p w14:paraId="3D905F34" w14:textId="77777777" w:rsidR="00295CFF" w:rsidRPr="00920004" w:rsidRDefault="00295CFF" w:rsidP="00BD0851">
            <w:pPr>
              <w:spacing w:before="240" w:line="0" w:lineRule="atLeast"/>
              <w:jc w:val="center"/>
              <w:rPr>
                <w:lang w:val="en-US"/>
                <w:rPrChange w:id="27212" w:author="phuong vu" w:date="2018-11-30T22:36:00Z">
                  <w:rPr>
                    <w:lang w:val="en-US"/>
                  </w:rPr>
                </w:rPrChange>
              </w:rPr>
              <w:pPrChange w:id="27213" w:author="phuong vu" w:date="2018-11-30T14:16:00Z">
                <w:pPr>
                  <w:spacing w:line="360" w:lineRule="auto"/>
                  <w:jc w:val="center"/>
                </w:pPr>
              </w:pPrChange>
            </w:pPr>
          </w:p>
        </w:tc>
        <w:tc>
          <w:tcPr>
            <w:tcW w:w="1463" w:type="dxa"/>
          </w:tcPr>
          <w:p w14:paraId="66A133DE" w14:textId="77777777" w:rsidR="00295CFF" w:rsidRPr="00920004" w:rsidRDefault="00295CFF" w:rsidP="00BD0851">
            <w:pPr>
              <w:spacing w:before="240" w:line="0" w:lineRule="atLeast"/>
              <w:jc w:val="center"/>
              <w:rPr>
                <w:lang w:val="en-US"/>
                <w:rPrChange w:id="27214" w:author="phuong vu" w:date="2018-11-30T22:36:00Z">
                  <w:rPr>
                    <w:lang w:val="en-US"/>
                  </w:rPr>
                </w:rPrChange>
              </w:rPr>
              <w:pPrChange w:id="27215" w:author="phuong vu" w:date="2018-11-30T14:16:00Z">
                <w:pPr>
                  <w:spacing w:line="360" w:lineRule="auto"/>
                  <w:jc w:val="center"/>
                </w:pPr>
              </w:pPrChange>
            </w:pPr>
          </w:p>
        </w:tc>
        <w:tc>
          <w:tcPr>
            <w:tcW w:w="1463" w:type="dxa"/>
          </w:tcPr>
          <w:p w14:paraId="514FADA7" w14:textId="77777777" w:rsidR="00295CFF" w:rsidRPr="00920004" w:rsidRDefault="00295CFF" w:rsidP="00BD0851">
            <w:pPr>
              <w:spacing w:before="240" w:line="0" w:lineRule="atLeast"/>
              <w:jc w:val="center"/>
              <w:rPr>
                <w:lang w:val="en-US"/>
                <w:rPrChange w:id="27216" w:author="phuong vu" w:date="2018-11-30T22:36:00Z">
                  <w:rPr>
                    <w:lang w:val="en-US"/>
                  </w:rPr>
                </w:rPrChange>
              </w:rPr>
              <w:pPrChange w:id="27217" w:author="phuong vu" w:date="2018-11-30T14:16:00Z">
                <w:pPr>
                  <w:spacing w:line="360" w:lineRule="auto"/>
                  <w:jc w:val="center"/>
                </w:pPr>
              </w:pPrChange>
            </w:pPr>
          </w:p>
        </w:tc>
        <w:tc>
          <w:tcPr>
            <w:tcW w:w="1463" w:type="dxa"/>
          </w:tcPr>
          <w:p w14:paraId="78C5CFFB" w14:textId="77777777" w:rsidR="00295CFF" w:rsidRPr="00920004" w:rsidRDefault="00295CFF" w:rsidP="00BD0851">
            <w:pPr>
              <w:spacing w:before="240" w:line="0" w:lineRule="atLeast"/>
              <w:jc w:val="center"/>
              <w:rPr>
                <w:lang w:val="en-US"/>
                <w:rPrChange w:id="27218" w:author="phuong vu" w:date="2018-11-30T22:36:00Z">
                  <w:rPr>
                    <w:lang w:val="en-US"/>
                  </w:rPr>
                </w:rPrChange>
              </w:rPr>
              <w:pPrChange w:id="27219" w:author="phuong vu" w:date="2018-11-30T14:16:00Z">
                <w:pPr>
                  <w:jc w:val="center"/>
                </w:pPr>
              </w:pPrChange>
            </w:pPr>
            <w:r w:rsidRPr="00920004">
              <w:rPr>
                <w:lang w:val="en-US"/>
                <w:rPrChange w:id="27220" w:author="phuong vu" w:date="2018-11-30T22:36:00Z">
                  <w:rPr>
                    <w:lang w:val="en-US"/>
                  </w:rPr>
                </w:rPrChange>
              </w:rPr>
              <w:t>X</w:t>
            </w:r>
          </w:p>
        </w:tc>
      </w:tr>
      <w:tr w:rsidR="00295CFF" w:rsidRPr="00920004" w14:paraId="7622EAD6" w14:textId="77777777" w:rsidTr="00E4365A">
        <w:tc>
          <w:tcPr>
            <w:tcW w:w="805" w:type="dxa"/>
          </w:tcPr>
          <w:p w14:paraId="4F8A454B" w14:textId="77777777" w:rsidR="00295CFF" w:rsidRPr="00920004" w:rsidRDefault="00295CFF" w:rsidP="00BD0851">
            <w:pPr>
              <w:spacing w:before="240" w:line="0" w:lineRule="atLeast"/>
              <w:jc w:val="center"/>
              <w:rPr>
                <w:lang w:val="en-US"/>
                <w:rPrChange w:id="27221" w:author="phuong vu" w:date="2018-11-30T22:36:00Z">
                  <w:rPr>
                    <w:lang w:val="en-US"/>
                  </w:rPr>
                </w:rPrChange>
              </w:rPr>
              <w:pPrChange w:id="27222" w:author="phuong vu" w:date="2018-11-30T14:16:00Z">
                <w:pPr>
                  <w:spacing w:line="360" w:lineRule="auto"/>
                  <w:jc w:val="center"/>
                </w:pPr>
              </w:pPrChange>
            </w:pPr>
            <w:r w:rsidRPr="00920004">
              <w:rPr>
                <w:lang w:val="en-US"/>
                <w:rPrChange w:id="27223" w:author="phuong vu" w:date="2018-11-30T22:36:00Z">
                  <w:rPr>
                    <w:lang w:val="en-US"/>
                  </w:rPr>
                </w:rPrChange>
              </w:rPr>
              <w:t>2</w:t>
            </w:r>
          </w:p>
        </w:tc>
        <w:tc>
          <w:tcPr>
            <w:tcW w:w="2120" w:type="dxa"/>
          </w:tcPr>
          <w:p w14:paraId="069127B7" w14:textId="77777777" w:rsidR="00295CFF" w:rsidRPr="00920004" w:rsidRDefault="00295CFF" w:rsidP="00E64310">
            <w:pPr>
              <w:rPr>
                <w:lang w:val="en-US"/>
                <w:rPrChange w:id="27224" w:author="phuong vu" w:date="2018-11-30T22:36:00Z">
                  <w:rPr>
                    <w:lang w:val="en-US"/>
                  </w:rPr>
                </w:rPrChange>
              </w:rPr>
              <w:pPrChange w:id="27225" w:author="phuong vu" w:date="2018-11-30T23:22:00Z">
                <w:pPr>
                  <w:spacing w:line="360" w:lineRule="auto"/>
                </w:pPr>
              </w:pPrChange>
            </w:pPr>
            <w:r w:rsidRPr="00920004">
              <w:rPr>
                <w:lang w:val="en-US"/>
                <w:rPrChange w:id="27226" w:author="phuong vu" w:date="2018-11-30T22:36:00Z">
                  <w:rPr>
                    <w:lang w:val="en-US"/>
                  </w:rPr>
                </w:rPrChange>
              </w:rPr>
              <w:t>customer</w:t>
            </w:r>
          </w:p>
        </w:tc>
        <w:tc>
          <w:tcPr>
            <w:tcW w:w="1463" w:type="dxa"/>
          </w:tcPr>
          <w:p w14:paraId="09AD4650" w14:textId="77777777" w:rsidR="00295CFF" w:rsidRPr="00920004" w:rsidRDefault="00295CFF" w:rsidP="00BD0851">
            <w:pPr>
              <w:spacing w:before="240" w:line="0" w:lineRule="atLeast"/>
              <w:jc w:val="center"/>
              <w:rPr>
                <w:lang w:val="en-US"/>
                <w:rPrChange w:id="27227" w:author="phuong vu" w:date="2018-11-30T22:36:00Z">
                  <w:rPr>
                    <w:lang w:val="en-US"/>
                  </w:rPr>
                </w:rPrChange>
              </w:rPr>
              <w:pPrChange w:id="27228" w:author="phuong vu" w:date="2018-11-30T14:16:00Z">
                <w:pPr>
                  <w:spacing w:line="360" w:lineRule="auto"/>
                  <w:jc w:val="center"/>
                </w:pPr>
              </w:pPrChange>
            </w:pPr>
          </w:p>
        </w:tc>
        <w:tc>
          <w:tcPr>
            <w:tcW w:w="1463" w:type="dxa"/>
          </w:tcPr>
          <w:p w14:paraId="576F32B1" w14:textId="77777777" w:rsidR="00295CFF" w:rsidRPr="00920004" w:rsidRDefault="00295CFF" w:rsidP="00BD0851">
            <w:pPr>
              <w:spacing w:before="240" w:line="0" w:lineRule="atLeast"/>
              <w:jc w:val="center"/>
              <w:rPr>
                <w:lang w:val="en-US"/>
                <w:rPrChange w:id="27229" w:author="phuong vu" w:date="2018-11-30T22:36:00Z">
                  <w:rPr>
                    <w:lang w:val="en-US"/>
                  </w:rPr>
                </w:rPrChange>
              </w:rPr>
              <w:pPrChange w:id="27230" w:author="phuong vu" w:date="2018-11-30T14:16:00Z">
                <w:pPr>
                  <w:spacing w:line="360" w:lineRule="auto"/>
                  <w:jc w:val="center"/>
                </w:pPr>
              </w:pPrChange>
            </w:pPr>
          </w:p>
        </w:tc>
        <w:tc>
          <w:tcPr>
            <w:tcW w:w="1463" w:type="dxa"/>
          </w:tcPr>
          <w:p w14:paraId="5FF8A304" w14:textId="77777777" w:rsidR="00295CFF" w:rsidRPr="00920004" w:rsidRDefault="00295CFF" w:rsidP="00BD0851">
            <w:pPr>
              <w:spacing w:before="240" w:line="0" w:lineRule="atLeast"/>
              <w:jc w:val="center"/>
              <w:rPr>
                <w:lang w:val="en-US"/>
                <w:rPrChange w:id="27231" w:author="phuong vu" w:date="2018-11-30T22:36:00Z">
                  <w:rPr>
                    <w:lang w:val="en-US"/>
                  </w:rPr>
                </w:rPrChange>
              </w:rPr>
              <w:pPrChange w:id="27232" w:author="phuong vu" w:date="2018-11-30T14:16:00Z">
                <w:pPr>
                  <w:spacing w:line="360" w:lineRule="auto"/>
                  <w:jc w:val="center"/>
                </w:pPr>
              </w:pPrChange>
            </w:pPr>
          </w:p>
        </w:tc>
        <w:tc>
          <w:tcPr>
            <w:tcW w:w="1463" w:type="dxa"/>
          </w:tcPr>
          <w:p w14:paraId="6092ADD0" w14:textId="77777777" w:rsidR="00295CFF" w:rsidRPr="00920004" w:rsidRDefault="00295CFF" w:rsidP="00BD0851">
            <w:pPr>
              <w:keepNext/>
              <w:spacing w:before="240" w:line="0" w:lineRule="atLeast"/>
              <w:jc w:val="center"/>
              <w:rPr>
                <w:lang w:val="en-US"/>
                <w:rPrChange w:id="27233" w:author="phuong vu" w:date="2018-11-30T22:36:00Z">
                  <w:rPr>
                    <w:lang w:val="en-US"/>
                  </w:rPr>
                </w:rPrChange>
              </w:rPr>
              <w:pPrChange w:id="27234" w:author="phuong vu" w:date="2018-11-30T14:16:00Z">
                <w:pPr>
                  <w:jc w:val="center"/>
                </w:pPr>
              </w:pPrChange>
            </w:pPr>
            <w:r w:rsidRPr="00920004">
              <w:rPr>
                <w:lang w:val="en-US"/>
                <w:rPrChange w:id="27235" w:author="phuong vu" w:date="2018-11-30T22:36:00Z">
                  <w:rPr>
                    <w:lang w:val="en-US"/>
                  </w:rPr>
                </w:rPrChange>
              </w:rPr>
              <w:t>X</w:t>
            </w:r>
          </w:p>
        </w:tc>
      </w:tr>
    </w:tbl>
    <w:p w14:paraId="3B3E7432" w14:textId="4C051D85" w:rsidR="009E4E70" w:rsidRPr="00920004" w:rsidRDefault="009E4E70" w:rsidP="00A17FA5">
      <w:pPr>
        <w:pStyle w:val="Caption"/>
        <w:rPr>
          <w:ins w:id="27236" w:author="phuong vu" w:date="2018-11-26T01:16:00Z"/>
          <w:lang w:val="en-US"/>
          <w:rPrChange w:id="27237" w:author="phuong vu" w:date="2018-11-30T22:36:00Z">
            <w:rPr>
              <w:ins w:id="27238" w:author="phuong vu" w:date="2018-11-26T01:16:00Z"/>
            </w:rPr>
          </w:rPrChange>
        </w:rPr>
        <w:pPrChange w:id="27239" w:author="phuong vu" w:date="2018-11-30T22:42:00Z">
          <w:pPr>
            <w:pStyle w:val="Caption"/>
          </w:pPr>
        </w:pPrChange>
      </w:pPr>
      <w:bookmarkStart w:id="27240" w:name="_Toc531381633"/>
      <w:ins w:id="27241" w:author="phuong vu" w:date="2018-11-26T01:16:00Z">
        <w:r w:rsidRPr="00920004">
          <w:rPr>
            <w:rPrChange w:id="27242" w:author="phuong vu" w:date="2018-11-30T22:36:00Z">
              <w:rPr/>
            </w:rPrChange>
          </w:rPr>
          <w:t xml:space="preserve">Bảng </w:t>
        </w:r>
      </w:ins>
      <w:ins w:id="27243" w:author="phuong vu" w:date="2018-11-30T14:54:00Z">
        <w:r w:rsidR="00D632EE" w:rsidRPr="00920004">
          <w:rPr>
            <w:rPrChange w:id="27244" w:author="phuong vu" w:date="2018-11-30T22:36:00Z">
              <w:rPr/>
            </w:rPrChange>
          </w:rPr>
          <w:fldChar w:fldCharType="begin"/>
        </w:r>
        <w:r w:rsidR="00D632EE" w:rsidRPr="00920004">
          <w:rPr>
            <w:rPrChange w:id="27245" w:author="phuong vu" w:date="2018-11-30T22:36:00Z">
              <w:rPr/>
            </w:rPrChange>
          </w:rPr>
          <w:instrText xml:space="preserve"> STYLEREF 1 \s </w:instrText>
        </w:r>
      </w:ins>
      <w:r w:rsidR="00D632EE" w:rsidRPr="00920004">
        <w:rPr>
          <w:rPrChange w:id="27246" w:author="phuong vu" w:date="2018-11-30T22:36:00Z">
            <w:rPr/>
          </w:rPrChange>
        </w:rPr>
        <w:fldChar w:fldCharType="separate"/>
      </w:r>
      <w:r w:rsidR="00B5490C">
        <w:rPr>
          <w:noProof/>
        </w:rPr>
        <w:t>3</w:t>
      </w:r>
      <w:ins w:id="27247" w:author="phuong vu" w:date="2018-11-30T14:54:00Z">
        <w:r w:rsidR="00D632EE" w:rsidRPr="00920004">
          <w:rPr>
            <w:rPrChange w:id="27248" w:author="phuong vu" w:date="2018-11-30T22:36:00Z">
              <w:rPr/>
            </w:rPrChange>
          </w:rPr>
          <w:fldChar w:fldCharType="end"/>
        </w:r>
        <w:r w:rsidR="00D632EE" w:rsidRPr="00920004">
          <w:rPr>
            <w:rPrChange w:id="27249" w:author="phuong vu" w:date="2018-11-30T22:36:00Z">
              <w:rPr/>
            </w:rPrChange>
          </w:rPr>
          <w:t>.</w:t>
        </w:r>
        <w:r w:rsidR="00D632EE" w:rsidRPr="00920004">
          <w:rPr>
            <w:rPrChange w:id="27250" w:author="phuong vu" w:date="2018-11-30T22:36:00Z">
              <w:rPr/>
            </w:rPrChange>
          </w:rPr>
          <w:fldChar w:fldCharType="begin"/>
        </w:r>
        <w:r w:rsidR="00D632EE" w:rsidRPr="00920004">
          <w:rPr>
            <w:rPrChange w:id="27251" w:author="phuong vu" w:date="2018-11-30T22:36:00Z">
              <w:rPr/>
            </w:rPrChange>
          </w:rPr>
          <w:instrText xml:space="preserve"> SEQ Bảng \* ARABIC \s 1 </w:instrText>
        </w:r>
      </w:ins>
      <w:r w:rsidR="00D632EE" w:rsidRPr="00920004">
        <w:rPr>
          <w:rPrChange w:id="27252" w:author="phuong vu" w:date="2018-11-30T22:36:00Z">
            <w:rPr/>
          </w:rPrChange>
        </w:rPr>
        <w:fldChar w:fldCharType="separate"/>
      </w:r>
      <w:ins w:id="27253" w:author="phuong vu" w:date="2018-11-30T22:44:00Z">
        <w:r w:rsidR="00B5490C">
          <w:rPr>
            <w:noProof/>
          </w:rPr>
          <w:t>25</w:t>
        </w:r>
      </w:ins>
      <w:ins w:id="27254" w:author="phuong vu" w:date="2018-11-30T14:54:00Z">
        <w:r w:rsidR="00D632EE" w:rsidRPr="00920004">
          <w:rPr>
            <w:rPrChange w:id="27255" w:author="phuong vu" w:date="2018-11-30T22:36:00Z">
              <w:rPr/>
            </w:rPrChange>
          </w:rPr>
          <w:fldChar w:fldCharType="end"/>
        </w:r>
      </w:ins>
      <w:ins w:id="27256" w:author="phuong vu" w:date="2018-11-26T01:16:00Z">
        <w:r w:rsidRPr="00920004">
          <w:rPr>
            <w:lang w:val="en-US"/>
            <w:rPrChange w:id="27257" w:author="phuong vu" w:date="2018-11-30T22:36:00Z">
              <w:rPr>
                <w:lang w:val="en-US"/>
              </w:rPr>
            </w:rPrChange>
          </w:rPr>
          <w:t xml:space="preserve"> Dữ liệu sử dụng tìm kiếm đơn hàng</w:t>
        </w:r>
        <w:bookmarkEnd w:id="27240"/>
      </w:ins>
    </w:p>
    <w:p w14:paraId="04693793" w14:textId="736716A6" w:rsidR="00295CFF" w:rsidRPr="00920004" w:rsidDel="00EA673D" w:rsidRDefault="00295CFF" w:rsidP="00E64310">
      <w:pPr>
        <w:pStyle w:val="Heading5"/>
        <w:numPr>
          <w:ilvl w:val="0"/>
          <w:numId w:val="0"/>
        </w:numPr>
        <w:spacing w:before="240" w:line="0" w:lineRule="atLeast"/>
        <w:ind w:left="630" w:hanging="1008"/>
        <w:rPr>
          <w:del w:id="27258" w:author="phuong vu" w:date="2018-11-23T09:50:00Z"/>
          <w:lang w:val="en-US"/>
          <w:rPrChange w:id="27259" w:author="phuong vu" w:date="2018-11-30T22:36:00Z">
            <w:rPr>
              <w:del w:id="27260" w:author="phuong vu" w:date="2018-11-23T09:50:00Z"/>
              <w:lang w:val="en-US"/>
            </w:rPr>
          </w:rPrChange>
        </w:rPr>
        <w:pPrChange w:id="27261" w:author="phuong vu" w:date="2018-11-30T23:22:00Z">
          <w:pPr/>
        </w:pPrChange>
      </w:pPr>
    </w:p>
    <w:p w14:paraId="52BEEBF0" w14:textId="1E99C144" w:rsidR="00EC45DD" w:rsidRPr="00920004" w:rsidRDefault="00EC45DD" w:rsidP="00E64310">
      <w:pPr>
        <w:pStyle w:val="Heading5"/>
        <w:numPr>
          <w:ilvl w:val="0"/>
          <w:numId w:val="81"/>
        </w:numPr>
        <w:spacing w:before="240" w:line="0" w:lineRule="atLeast"/>
        <w:ind w:left="630"/>
        <w:rPr>
          <w:rFonts w:cstheme="majorHAnsi"/>
          <w:lang w:val="en-US"/>
          <w:rPrChange w:id="27262" w:author="phuong vu" w:date="2018-11-30T22:36:00Z">
            <w:rPr>
              <w:lang w:val="en-US"/>
            </w:rPr>
          </w:rPrChange>
        </w:rPr>
        <w:pPrChange w:id="27263" w:author="phuong vu" w:date="2018-11-30T23:22:00Z">
          <w:pPr>
            <w:pStyle w:val="Heading5"/>
          </w:pPr>
        </w:pPrChange>
      </w:pPr>
      <w:r w:rsidRPr="00920004">
        <w:rPr>
          <w:rFonts w:cstheme="majorHAnsi"/>
          <w:lang w:val="en-US"/>
          <w:rPrChange w:id="27264" w:author="phuong vu" w:date="2018-11-30T22:36:00Z">
            <w:rPr>
              <w:lang w:val="en-US"/>
            </w:rPr>
          </w:rPrChange>
        </w:rPr>
        <w:t>Cách xử lí</w:t>
      </w:r>
    </w:p>
    <w:p w14:paraId="64C7CB21" w14:textId="6F0623AB" w:rsidR="009F114E" w:rsidRPr="00920004" w:rsidRDefault="00B467D9" w:rsidP="00BD0851">
      <w:pPr>
        <w:keepNext/>
        <w:spacing w:before="240" w:line="0" w:lineRule="atLeast"/>
        <w:jc w:val="center"/>
        <w:rPr>
          <w:rPrChange w:id="27265" w:author="phuong vu" w:date="2018-11-30T22:36:00Z">
            <w:rPr/>
          </w:rPrChange>
        </w:rPr>
        <w:pPrChange w:id="27266" w:author="phuong vu" w:date="2018-11-30T14:16:00Z">
          <w:pPr>
            <w:keepNext/>
            <w:jc w:val="center"/>
          </w:pPr>
        </w:pPrChange>
      </w:pPr>
      <w:del w:id="27267" w:author="phuong vu" w:date="2018-11-26T09:36:00Z">
        <w:r w:rsidRPr="00920004" w:rsidDel="00FC4F90">
          <w:rPr>
            <w:noProof/>
            <w:lang w:val="en-US"/>
            <w:rPrChange w:id="27268" w:author="phuong vu" w:date="2018-11-30T22:36:00Z">
              <w:rPr>
                <w:noProof/>
                <w:lang w:val="en-US"/>
              </w:rPr>
            </w:rPrChange>
          </w:rPr>
          <w:drawing>
            <wp:inline distT="0" distB="0" distL="0" distR="0" wp14:anchorId="7A9C52EB" wp14:editId="28A026AC">
              <wp:extent cx="5081905" cy="7878726"/>
              <wp:effectExtent l="0" t="0" r="4445"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095137" cy="7899240"/>
                      </a:xfrm>
                      <a:prstGeom prst="rect">
                        <a:avLst/>
                      </a:prstGeom>
                      <a:noFill/>
                      <a:ln>
                        <a:noFill/>
                      </a:ln>
                    </pic:spPr>
                  </pic:pic>
                </a:graphicData>
              </a:graphic>
            </wp:inline>
          </w:drawing>
        </w:r>
      </w:del>
      <w:ins w:id="27269" w:author="phuong vu" w:date="2018-11-26T09:36:00Z">
        <w:r w:rsidR="00FC4F90" w:rsidRPr="00920004">
          <w:rPr>
            <w:rPrChange w:id="27270" w:author="phuong vu" w:date="2018-11-30T22:36:00Z">
              <w:rPr/>
            </w:rPrChange>
          </w:rPr>
          <w:t xml:space="preserve"> </w:t>
        </w:r>
        <w:r w:rsidR="00FC4F90" w:rsidRPr="00920004">
          <w:rPr>
            <w:noProof/>
            <w:rPrChange w:id="27271" w:author="phuong vu" w:date="2018-11-30T22:36:00Z">
              <w:rPr>
                <w:noProof/>
              </w:rPr>
            </w:rPrChange>
          </w:rPr>
          <w:drawing>
            <wp:inline distT="0" distB="0" distL="0" distR="0" wp14:anchorId="6DCC73E2" wp14:editId="6AE19AB5">
              <wp:extent cx="5219700" cy="749147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228005" cy="7503390"/>
                      </a:xfrm>
                      <a:prstGeom prst="rect">
                        <a:avLst/>
                      </a:prstGeom>
                      <a:noFill/>
                      <a:ln>
                        <a:noFill/>
                      </a:ln>
                    </pic:spPr>
                  </pic:pic>
                </a:graphicData>
              </a:graphic>
            </wp:inline>
          </w:drawing>
        </w:r>
      </w:ins>
    </w:p>
    <w:p w14:paraId="50AABFC0" w14:textId="5B846DC8" w:rsidR="00EB7385" w:rsidRPr="00920004" w:rsidRDefault="009F114E" w:rsidP="00A17FA5">
      <w:pPr>
        <w:pStyle w:val="Caption"/>
        <w:rPr>
          <w:rPrChange w:id="27272" w:author="phuong vu" w:date="2018-11-30T22:36:00Z">
            <w:rPr/>
          </w:rPrChange>
        </w:rPr>
        <w:pPrChange w:id="27273" w:author="phuong vu" w:date="2018-11-30T22:42:00Z">
          <w:pPr>
            <w:pStyle w:val="Caption"/>
          </w:pPr>
        </w:pPrChange>
      </w:pPr>
      <w:bookmarkStart w:id="27274" w:name="_Toc531380514"/>
      <w:r w:rsidRPr="00920004">
        <w:rPr>
          <w:rPrChange w:id="27275" w:author="phuong vu" w:date="2018-11-30T22:36:00Z">
            <w:rPr/>
          </w:rPrChange>
        </w:rPr>
        <w:t xml:space="preserve">Hình </w:t>
      </w:r>
      <w:ins w:id="27276" w:author="phuong vu" w:date="2018-11-30T15:13:00Z">
        <w:r w:rsidR="00EF3636" w:rsidRPr="00920004">
          <w:rPr>
            <w:rPrChange w:id="27277" w:author="phuong vu" w:date="2018-11-30T22:36:00Z">
              <w:rPr/>
            </w:rPrChange>
          </w:rPr>
          <w:fldChar w:fldCharType="begin"/>
        </w:r>
        <w:r w:rsidR="00EF3636" w:rsidRPr="00920004">
          <w:rPr>
            <w:rPrChange w:id="27278" w:author="phuong vu" w:date="2018-11-30T22:36:00Z">
              <w:rPr/>
            </w:rPrChange>
          </w:rPr>
          <w:instrText xml:space="preserve"> STYLEREF 1 \s </w:instrText>
        </w:r>
      </w:ins>
      <w:r w:rsidR="00EF3636" w:rsidRPr="00920004">
        <w:rPr>
          <w:rPrChange w:id="27279" w:author="phuong vu" w:date="2018-11-30T22:36:00Z">
            <w:rPr/>
          </w:rPrChange>
        </w:rPr>
        <w:fldChar w:fldCharType="separate"/>
      </w:r>
      <w:r w:rsidR="00B5490C">
        <w:rPr>
          <w:noProof/>
        </w:rPr>
        <w:t>3</w:t>
      </w:r>
      <w:ins w:id="27280" w:author="phuong vu" w:date="2018-11-30T15:13:00Z">
        <w:r w:rsidR="00EF3636" w:rsidRPr="00920004">
          <w:rPr>
            <w:rPrChange w:id="27281" w:author="phuong vu" w:date="2018-11-30T22:36:00Z">
              <w:rPr/>
            </w:rPrChange>
          </w:rPr>
          <w:fldChar w:fldCharType="end"/>
        </w:r>
        <w:r w:rsidR="00EF3636" w:rsidRPr="00920004">
          <w:rPr>
            <w:rPrChange w:id="27282" w:author="phuong vu" w:date="2018-11-30T22:36:00Z">
              <w:rPr/>
            </w:rPrChange>
          </w:rPr>
          <w:t>.</w:t>
        </w:r>
        <w:r w:rsidR="00EF3636" w:rsidRPr="00920004">
          <w:rPr>
            <w:rPrChange w:id="27283" w:author="phuong vu" w:date="2018-11-30T22:36:00Z">
              <w:rPr/>
            </w:rPrChange>
          </w:rPr>
          <w:fldChar w:fldCharType="begin"/>
        </w:r>
        <w:r w:rsidR="00EF3636" w:rsidRPr="00920004">
          <w:rPr>
            <w:rPrChange w:id="27284" w:author="phuong vu" w:date="2018-11-30T22:36:00Z">
              <w:rPr/>
            </w:rPrChange>
          </w:rPr>
          <w:instrText xml:space="preserve"> SEQ Hình \* ARABIC \s 1 </w:instrText>
        </w:r>
      </w:ins>
      <w:r w:rsidR="00EF3636" w:rsidRPr="00920004">
        <w:rPr>
          <w:rPrChange w:id="27285" w:author="phuong vu" w:date="2018-11-30T22:36:00Z">
            <w:rPr/>
          </w:rPrChange>
        </w:rPr>
        <w:fldChar w:fldCharType="separate"/>
      </w:r>
      <w:ins w:id="27286" w:author="phuong vu" w:date="2018-11-30T22:44:00Z">
        <w:r w:rsidR="00B5490C">
          <w:rPr>
            <w:noProof/>
          </w:rPr>
          <w:t>37</w:t>
        </w:r>
      </w:ins>
      <w:ins w:id="27287" w:author="phuong vu" w:date="2018-11-30T15:13:00Z">
        <w:r w:rsidR="00EF3636" w:rsidRPr="00920004">
          <w:rPr>
            <w:rPrChange w:id="27288" w:author="phuong vu" w:date="2018-11-30T22:36:00Z">
              <w:rPr/>
            </w:rPrChange>
          </w:rPr>
          <w:fldChar w:fldCharType="end"/>
        </w:r>
      </w:ins>
      <w:del w:id="27289" w:author="phuong vu" w:date="2018-11-16T11:28:00Z">
        <w:r w:rsidR="006C103E" w:rsidRPr="00920004" w:rsidDel="00EC5005">
          <w:rPr>
            <w:rPrChange w:id="27290" w:author="phuong vu" w:date="2018-11-30T22:36:00Z">
              <w:rPr>
                <w:szCs w:val="26"/>
              </w:rPr>
            </w:rPrChange>
          </w:rPr>
          <w:fldChar w:fldCharType="begin"/>
        </w:r>
        <w:r w:rsidR="006C103E" w:rsidRPr="00920004" w:rsidDel="00EC5005">
          <w:rPr>
            <w:rPrChange w:id="27291" w:author="phuong vu" w:date="2018-11-30T22:36:00Z">
              <w:rPr/>
            </w:rPrChange>
          </w:rPr>
          <w:delInstrText xml:space="preserve"> STYLEREF 1 \s </w:delInstrText>
        </w:r>
        <w:r w:rsidR="006C103E" w:rsidRPr="00920004" w:rsidDel="00EC5005">
          <w:rPr>
            <w:rPrChange w:id="27292" w:author="phuong vu" w:date="2018-11-30T22:36:00Z">
              <w:rPr>
                <w:szCs w:val="26"/>
              </w:rPr>
            </w:rPrChange>
          </w:rPr>
          <w:fldChar w:fldCharType="separate"/>
        </w:r>
        <w:r w:rsidR="006C103E" w:rsidRPr="00920004" w:rsidDel="00EC5005">
          <w:rPr>
            <w:noProof/>
            <w:rPrChange w:id="27293" w:author="phuong vu" w:date="2018-11-30T22:36:00Z">
              <w:rPr>
                <w:noProof/>
              </w:rPr>
            </w:rPrChange>
          </w:rPr>
          <w:delText>3</w:delText>
        </w:r>
        <w:r w:rsidR="006C103E" w:rsidRPr="00920004" w:rsidDel="00EC5005">
          <w:rPr>
            <w:rPrChange w:id="27294" w:author="phuong vu" w:date="2018-11-30T22:36:00Z">
              <w:rPr>
                <w:szCs w:val="26"/>
              </w:rPr>
            </w:rPrChange>
          </w:rPr>
          <w:fldChar w:fldCharType="end"/>
        </w:r>
        <w:r w:rsidR="006C103E" w:rsidRPr="00920004" w:rsidDel="00EC5005">
          <w:rPr>
            <w:rPrChange w:id="27295" w:author="phuong vu" w:date="2018-11-30T22:36:00Z">
              <w:rPr/>
            </w:rPrChange>
          </w:rPr>
          <w:delText>.</w:delText>
        </w:r>
        <w:r w:rsidR="006C103E" w:rsidRPr="00920004" w:rsidDel="00EC5005">
          <w:rPr>
            <w:rPrChange w:id="27296" w:author="phuong vu" w:date="2018-11-30T22:36:00Z">
              <w:rPr/>
            </w:rPrChange>
          </w:rPr>
          <w:fldChar w:fldCharType="begin"/>
        </w:r>
        <w:r w:rsidR="006C103E" w:rsidRPr="00920004" w:rsidDel="00EC5005">
          <w:rPr>
            <w:rPrChange w:id="27297" w:author="phuong vu" w:date="2018-11-30T22:36:00Z">
              <w:rPr/>
            </w:rPrChange>
          </w:rPr>
          <w:delInstrText xml:space="preserve"> SEQ Hình \* ARABIC \s 1 </w:delInstrText>
        </w:r>
        <w:r w:rsidR="006C103E" w:rsidRPr="00920004" w:rsidDel="00EC5005">
          <w:rPr>
            <w:rPrChange w:id="27298" w:author="phuong vu" w:date="2018-11-30T22:36:00Z">
              <w:rPr>
                <w:szCs w:val="26"/>
              </w:rPr>
            </w:rPrChange>
          </w:rPr>
          <w:fldChar w:fldCharType="separate"/>
        </w:r>
        <w:r w:rsidR="006C103E" w:rsidRPr="00920004" w:rsidDel="00EC5005">
          <w:rPr>
            <w:noProof/>
            <w:rPrChange w:id="27299" w:author="phuong vu" w:date="2018-11-30T22:36:00Z">
              <w:rPr>
                <w:noProof/>
              </w:rPr>
            </w:rPrChange>
          </w:rPr>
          <w:delText>20</w:delText>
        </w:r>
        <w:r w:rsidR="006C103E" w:rsidRPr="00920004" w:rsidDel="00EC5005">
          <w:rPr>
            <w:rPrChange w:id="27300" w:author="phuong vu" w:date="2018-11-30T22:36:00Z">
              <w:rPr>
                <w:szCs w:val="26"/>
              </w:rPr>
            </w:rPrChange>
          </w:rPr>
          <w:fldChar w:fldCharType="end"/>
        </w:r>
      </w:del>
      <w:r w:rsidRPr="00920004">
        <w:rPr>
          <w:rPrChange w:id="27301" w:author="phuong vu" w:date="2018-11-30T22:36:00Z">
            <w:rPr>
              <w:szCs w:val="26"/>
              <w:lang w:val="en-US"/>
            </w:rPr>
          </w:rPrChange>
        </w:rPr>
        <w:t xml:space="preserve"> Sơ đồ cách xử lí tìm kiếm đơn hàng</w:t>
      </w:r>
      <w:bookmarkEnd w:id="27274"/>
    </w:p>
    <w:p w14:paraId="6C2245BB" w14:textId="4D3698CB" w:rsidR="00A61DB2" w:rsidRPr="00920004" w:rsidRDefault="00A61DB2" w:rsidP="00BD0851">
      <w:pPr>
        <w:pStyle w:val="Heading4"/>
        <w:spacing w:before="240" w:line="0" w:lineRule="atLeast"/>
        <w:rPr>
          <w:rFonts w:cstheme="majorHAnsi"/>
          <w:lang w:val="en-US"/>
          <w:rPrChange w:id="27302" w:author="phuong vu" w:date="2018-11-30T22:36:00Z">
            <w:rPr>
              <w:lang w:val="en-US"/>
            </w:rPr>
          </w:rPrChange>
        </w:rPr>
        <w:pPrChange w:id="27303" w:author="phuong vu" w:date="2018-11-30T14:16:00Z">
          <w:pPr>
            <w:pStyle w:val="Heading4"/>
          </w:pPr>
        </w:pPrChange>
      </w:pPr>
      <w:bookmarkStart w:id="27304" w:name="_Toc531381423"/>
      <w:r w:rsidRPr="00920004">
        <w:rPr>
          <w:rFonts w:cstheme="majorHAnsi"/>
          <w:rPrChange w:id="27305" w:author="phuong vu" w:date="2018-11-30T22:36:00Z">
            <w:rPr/>
          </w:rPrChange>
        </w:rPr>
        <w:lastRenderedPageBreak/>
        <w:t>Đăng nhập</w:t>
      </w:r>
      <w:r w:rsidRPr="00920004">
        <w:rPr>
          <w:rFonts w:cstheme="majorHAnsi"/>
          <w:lang w:val="en-US"/>
          <w:rPrChange w:id="27306" w:author="phuong vu" w:date="2018-11-30T22:36:00Z">
            <w:rPr>
              <w:lang w:val="en-US"/>
            </w:rPr>
          </w:rPrChange>
        </w:rPr>
        <w:t xml:space="preserve"> hệ thống</w:t>
      </w:r>
      <w:bookmarkEnd w:id="27304"/>
    </w:p>
    <w:p w14:paraId="5CB4352B" w14:textId="32366DA1" w:rsidR="00CF3985" w:rsidRPr="00920004" w:rsidRDefault="00CF3985" w:rsidP="0090328E">
      <w:pPr>
        <w:ind w:firstLine="720"/>
        <w:rPr>
          <w:b/>
          <w:lang w:val="en-US"/>
          <w:rPrChange w:id="27307" w:author="phuong vu" w:date="2018-11-30T22:36:00Z">
            <w:rPr>
              <w:lang w:val="en-US"/>
            </w:rPr>
          </w:rPrChange>
        </w:rPr>
        <w:pPrChange w:id="27308" w:author="phuong vu" w:date="2018-11-30T15:04:00Z">
          <w:pPr>
            <w:pStyle w:val="Heading5"/>
          </w:pPr>
        </w:pPrChange>
      </w:pPr>
      <w:r w:rsidRPr="00920004">
        <w:rPr>
          <w:b/>
          <w:lang w:val="en-US"/>
          <w:rPrChange w:id="27309" w:author="phuong vu" w:date="2018-11-30T22:36:00Z">
            <w:rPr>
              <w:lang w:val="en-US"/>
            </w:rPr>
          </w:rPrChange>
        </w:rPr>
        <w:t>Mục đích</w:t>
      </w:r>
      <w:ins w:id="27310" w:author="phuong vu" w:date="2018-11-30T15:05:00Z">
        <w:r w:rsidR="0090328E" w:rsidRPr="00920004">
          <w:rPr>
            <w:b/>
            <w:lang w:val="en-US"/>
            <w:rPrChange w:id="27311" w:author="phuong vu" w:date="2018-11-30T22:36:00Z">
              <w:rPr>
                <w:b w:val="0"/>
                <w:lang w:val="en-US"/>
              </w:rPr>
            </w:rPrChange>
          </w:rPr>
          <w:t>:</w:t>
        </w:r>
      </w:ins>
    </w:p>
    <w:p w14:paraId="0B511C8B" w14:textId="4DE11619" w:rsidR="00B07F23" w:rsidRPr="00920004" w:rsidRDefault="0090328E" w:rsidP="00BD0851">
      <w:pPr>
        <w:spacing w:before="240" w:line="0" w:lineRule="atLeast"/>
        <w:ind w:firstLine="720"/>
        <w:rPr>
          <w:lang w:val="en-US"/>
          <w:rPrChange w:id="27312" w:author="phuong vu" w:date="2018-11-30T22:36:00Z">
            <w:rPr>
              <w:lang w:val="en-US"/>
            </w:rPr>
          </w:rPrChange>
        </w:rPr>
        <w:pPrChange w:id="27313" w:author="phuong vu" w:date="2018-11-30T14:16:00Z">
          <w:pPr/>
        </w:pPrChange>
      </w:pPr>
      <w:ins w:id="27314" w:author="phuong vu" w:date="2018-11-30T15:05:00Z">
        <w:r w:rsidRPr="00920004">
          <w:rPr>
            <w:lang w:val="en-US"/>
            <w:rPrChange w:id="27315" w:author="phuong vu" w:date="2018-11-30T22:36:00Z">
              <w:rPr>
                <w:lang w:val="en-US"/>
              </w:rPr>
            </w:rPrChange>
          </w:rPr>
          <w:t xml:space="preserve">- </w:t>
        </w:r>
      </w:ins>
      <w:r w:rsidR="00B07F23" w:rsidRPr="00920004">
        <w:rPr>
          <w:lang w:val="en-US"/>
          <w:rPrChange w:id="27316" w:author="phuong vu" w:date="2018-11-30T22:36:00Z">
            <w:rPr>
              <w:lang w:val="en-US"/>
            </w:rPr>
          </w:rPrChange>
        </w:rPr>
        <w:t>Xác thực quyền truy cập của người dùng vào các tài nguyên của hệ thống. Việc xác thực được trên phuong thức xác thực bằng token (JWT). Chuỗi xác thực bao gồm: loại tài khoản + ID người dùng + loại người dùng.</w:t>
      </w:r>
    </w:p>
    <w:p w14:paraId="657A1FEA" w14:textId="55CEFD45" w:rsidR="00B07F23" w:rsidRPr="00920004" w:rsidRDefault="0090328E" w:rsidP="00BD0851">
      <w:pPr>
        <w:spacing w:before="240" w:line="0" w:lineRule="atLeast"/>
        <w:ind w:firstLine="720"/>
        <w:rPr>
          <w:lang w:val="en-US"/>
          <w:rPrChange w:id="27317" w:author="phuong vu" w:date="2018-11-30T22:36:00Z">
            <w:rPr>
              <w:lang w:val="en-US"/>
            </w:rPr>
          </w:rPrChange>
        </w:rPr>
        <w:pPrChange w:id="27318" w:author="phuong vu" w:date="2018-11-30T14:16:00Z">
          <w:pPr/>
        </w:pPrChange>
      </w:pPr>
      <w:ins w:id="27319" w:author="phuong vu" w:date="2018-11-30T15:05:00Z">
        <w:r w:rsidRPr="00920004">
          <w:rPr>
            <w:lang w:val="en-US"/>
            <w:rPrChange w:id="27320" w:author="phuong vu" w:date="2018-11-30T22:36:00Z">
              <w:rPr>
                <w:lang w:val="en-US"/>
              </w:rPr>
            </w:rPrChange>
          </w:rPr>
          <w:t xml:space="preserve">- </w:t>
        </w:r>
      </w:ins>
      <w:r w:rsidR="00B07F23" w:rsidRPr="00920004">
        <w:rPr>
          <w:lang w:val="en-US"/>
          <w:rPrChange w:id="27321" w:author="phuong vu" w:date="2018-11-30T22:36:00Z">
            <w:rPr>
              <w:lang w:val="en-US"/>
            </w:rPr>
          </w:rPrChange>
        </w:rPr>
        <w:t>Loại tài khoản được chia làm hai loại: Tài khoản vô danh và tài khoản đã được xác thực.</w:t>
      </w:r>
    </w:p>
    <w:p w14:paraId="7648F779" w14:textId="094B629C" w:rsidR="004A26FE" w:rsidRPr="00920004" w:rsidDel="00EF3636" w:rsidRDefault="0090328E" w:rsidP="00EF3636">
      <w:pPr>
        <w:spacing w:before="240" w:line="0" w:lineRule="atLeast"/>
        <w:ind w:firstLine="450"/>
        <w:rPr>
          <w:del w:id="27322" w:author="phuong vu" w:date="2018-11-27T16:14:00Z"/>
          <w:lang w:val="en-US"/>
          <w:rPrChange w:id="27323" w:author="phuong vu" w:date="2018-11-30T22:36:00Z">
            <w:rPr>
              <w:del w:id="27324" w:author="phuong vu" w:date="2018-11-27T16:14:00Z"/>
              <w:lang w:val="en-US"/>
            </w:rPr>
          </w:rPrChange>
        </w:rPr>
        <w:pPrChange w:id="27325" w:author="phuong vu" w:date="2018-11-30T15:12:00Z">
          <w:pPr>
            <w:spacing w:before="240" w:line="0" w:lineRule="atLeast"/>
          </w:pPr>
        </w:pPrChange>
      </w:pPr>
      <w:ins w:id="27326" w:author="phuong vu" w:date="2018-11-30T15:05:00Z">
        <w:r w:rsidRPr="00920004">
          <w:rPr>
            <w:lang w:val="en-US"/>
            <w:rPrChange w:id="27327" w:author="phuong vu" w:date="2018-11-30T22:36:00Z">
              <w:rPr>
                <w:lang w:val="en-US"/>
              </w:rPr>
            </w:rPrChange>
          </w:rPr>
          <w:t xml:space="preserve">- </w:t>
        </w:r>
      </w:ins>
      <w:r w:rsidR="004A26FE" w:rsidRPr="00920004">
        <w:rPr>
          <w:lang w:val="en-US"/>
          <w:rPrChange w:id="27328" w:author="phuong vu" w:date="2018-11-30T22:36:00Z">
            <w:rPr>
              <w:lang w:val="en-US"/>
            </w:rPr>
          </w:rPrChange>
        </w:rPr>
        <w:t>Loại người dùng gồm hai loại: người dùng khách hàng (customer_type), người dùng nhận viên (staff_type).</w:t>
      </w:r>
    </w:p>
    <w:p w14:paraId="303EA976" w14:textId="216ECEB5" w:rsidR="00B07F23" w:rsidRPr="00920004" w:rsidDel="00EF3636" w:rsidRDefault="00EF3636" w:rsidP="00EF3636">
      <w:pPr>
        <w:ind w:firstLine="450"/>
        <w:rPr>
          <w:del w:id="27329" w:author="phuong vu" w:date="2018-11-30T15:10:00Z"/>
          <w:lang w:val="en-US"/>
          <w:rPrChange w:id="27330" w:author="phuong vu" w:date="2018-11-30T22:36:00Z">
            <w:rPr>
              <w:del w:id="27331" w:author="phuong vu" w:date="2018-11-30T15:10:00Z"/>
              <w:lang w:val="en-US"/>
            </w:rPr>
          </w:rPrChange>
        </w:rPr>
        <w:pPrChange w:id="27332" w:author="phuong vu" w:date="2018-11-30T15:12:00Z">
          <w:pPr/>
        </w:pPrChange>
      </w:pPr>
      <w:del w:id="27333" w:author="phuong vu" w:date="2018-11-30T15:11:00Z">
        <w:r w:rsidRPr="00920004" w:rsidDel="00EF3636">
          <w:rPr>
            <w:noProof/>
            <w:lang w:val="en-US"/>
            <w:rPrChange w:id="27334" w:author="phuong vu" w:date="2018-11-30T22:36:00Z">
              <w:rPr>
                <w:noProof/>
                <w:lang w:val="en-US"/>
              </w:rPr>
            </w:rPrChange>
          </w:rPr>
          <mc:AlternateContent>
            <mc:Choice Requires="wps">
              <w:drawing>
                <wp:anchor distT="0" distB="0" distL="114300" distR="114300" simplePos="0" relativeHeight="251653120" behindDoc="0" locked="0" layoutInCell="1" allowOverlap="1" wp14:anchorId="0D78D20D" wp14:editId="13805345">
                  <wp:simplePos x="0" y="0"/>
                  <wp:positionH relativeFrom="margin">
                    <wp:posOffset>-132799</wp:posOffset>
                  </wp:positionH>
                  <wp:positionV relativeFrom="paragraph">
                    <wp:posOffset>1849449</wp:posOffset>
                  </wp:positionV>
                  <wp:extent cx="5332095" cy="635"/>
                  <wp:effectExtent l="0" t="0" r="1905" b="6985"/>
                  <wp:wrapTopAndBottom/>
                  <wp:docPr id="8" name="Text Box 8"/>
                  <wp:cNvGraphicFramePr/>
                  <a:graphic xmlns:a="http://schemas.openxmlformats.org/drawingml/2006/main">
                    <a:graphicData uri="http://schemas.microsoft.com/office/word/2010/wordprocessingShape">
                      <wps:wsp>
                        <wps:cNvSpPr txBox="1"/>
                        <wps:spPr>
                          <a:xfrm>
                            <a:off x="0" y="0"/>
                            <a:ext cx="5332095" cy="635"/>
                          </a:xfrm>
                          <a:prstGeom prst="rect">
                            <a:avLst/>
                          </a:prstGeom>
                          <a:solidFill>
                            <a:prstClr val="white"/>
                          </a:solidFill>
                          <a:ln>
                            <a:noFill/>
                          </a:ln>
                        </wps:spPr>
                        <wps:txbx>
                          <w:txbxContent>
                            <w:p w14:paraId="1CE26502" w14:textId="75AFEA72" w:rsidR="00E64310" w:rsidRPr="00527DDE" w:rsidRDefault="00E64310" w:rsidP="00A17FA5">
                              <w:pPr>
                                <w:pStyle w:val="Caption"/>
                                <w:rPr>
                                  <w:lang w:val="en-US"/>
                                  <w:rPrChange w:id="27335" w:author="phuong vu" w:date="2018-11-27T16:14:00Z">
                                    <w:rPr>
                                      <w:noProof/>
                                    </w:rPr>
                                  </w:rPrChange>
                                </w:rPr>
                                <w:pPrChange w:id="27336" w:author="phuong vu" w:date="2018-11-30T22:42:00Z">
                                  <w:pPr>
                                    <w:pStyle w:val="Caption"/>
                                  </w:pPr>
                                </w:pPrChange>
                              </w:pPr>
                              <w:bookmarkStart w:id="27337" w:name="_Toc531380515"/>
                              <w:r w:rsidRPr="00E4365A">
                                <w:t xml:space="preserve">Hình </w:t>
                              </w:r>
                              <w:ins w:id="27338" w:author="phuong vu" w:date="2018-11-30T15:13:00Z">
                                <w:r>
                                  <w:fldChar w:fldCharType="begin"/>
                                </w:r>
                                <w:r>
                                  <w:instrText xml:space="preserve"> STYLEREF 1 \s </w:instrText>
                                </w:r>
                              </w:ins>
                              <w:r>
                                <w:fldChar w:fldCharType="separate"/>
                              </w:r>
                              <w:r>
                                <w:rPr>
                                  <w:noProof/>
                                </w:rPr>
                                <w:t>3</w:t>
                              </w:r>
                              <w:ins w:id="27339" w:author="phuong vu" w:date="2018-11-30T15:13:00Z">
                                <w:r>
                                  <w:fldChar w:fldCharType="end"/>
                                </w:r>
                                <w:r>
                                  <w:t>.</w:t>
                                </w:r>
                                <w:r>
                                  <w:fldChar w:fldCharType="begin"/>
                                </w:r>
                                <w:r>
                                  <w:instrText xml:space="preserve"> SEQ Hình \* ARABIC \s 1 </w:instrText>
                                </w:r>
                              </w:ins>
                              <w:r>
                                <w:fldChar w:fldCharType="separate"/>
                              </w:r>
                              <w:ins w:id="27340" w:author="phuong vu" w:date="2018-11-30T22:44:00Z">
                                <w:r>
                                  <w:rPr>
                                    <w:noProof/>
                                  </w:rPr>
                                  <w:t>38</w:t>
                                </w:r>
                              </w:ins>
                              <w:ins w:id="27341" w:author="phuong vu" w:date="2018-11-30T15:13:00Z">
                                <w:r>
                                  <w:fldChar w:fldCharType="end"/>
                                </w:r>
                              </w:ins>
                              <w:ins w:id="27342" w:author="phuong vu" w:date="2018-11-23T09:50:00Z">
                                <w:r>
                                  <w:rPr>
                                    <w:lang w:val="en-US"/>
                                  </w:rPr>
                                  <w:t xml:space="preserve"> </w:t>
                                </w:r>
                              </w:ins>
                              <w:del w:id="27343" w:author="phuong vu" w:date="2018-11-16T11:28:00Z">
                                <w:r w:rsidDel="00EC5005">
                                  <w:fldChar w:fldCharType="begin"/>
                                </w:r>
                                <w:r w:rsidDel="00EC5005">
                                  <w:delInstrText xml:space="preserve"> STYLEREF 1 \s </w:delInstrText>
                                </w:r>
                                <w:r w:rsidDel="00EC5005">
                                  <w:fldChar w:fldCharType="separate"/>
                                </w:r>
                                <w:r w:rsidDel="00EC5005">
                                  <w:rPr>
                                    <w:noProof/>
                                  </w:rPr>
                                  <w:delText>3</w:delText>
                                </w:r>
                                <w:r w:rsidDel="00EC5005">
                                  <w:fldChar w:fldCharType="end"/>
                                </w:r>
                                <w:r w:rsidDel="00EC5005">
                                  <w:delText>.</w:delText>
                                </w:r>
                                <w:r w:rsidDel="00EC5005">
                                  <w:fldChar w:fldCharType="begin"/>
                                </w:r>
                                <w:r w:rsidDel="00EC5005">
                                  <w:delInstrText xml:space="preserve"> SEQ Hình \* ARABIC \s 1 </w:delInstrText>
                                </w:r>
                                <w:r w:rsidDel="00EC5005">
                                  <w:fldChar w:fldCharType="separate"/>
                                </w:r>
                                <w:r w:rsidDel="00EC5005">
                                  <w:rPr>
                                    <w:noProof/>
                                  </w:rPr>
                                  <w:delText>21</w:delText>
                                </w:r>
                                <w:r w:rsidDel="00EC5005">
                                  <w:fldChar w:fldCharType="end"/>
                                </w:r>
                              </w:del>
                              <w:r w:rsidRPr="00E4365A">
                                <w:rPr>
                                  <w:lang w:val="en-US"/>
                                </w:rPr>
                                <w:t xml:space="preserve">Giao diện đăng nhập </w:t>
                              </w:r>
                              <w:del w:id="27344" w:author="phuong vu" w:date="2018-11-25T21:51:00Z">
                                <w:r w:rsidRPr="00E4365A" w:rsidDel="00BA3432">
                                  <w:rPr>
                                    <w:lang w:val="en-US"/>
                                  </w:rPr>
                                  <w:delText xml:space="preserve">trên điện thoại và </w:delText>
                                </w:r>
                              </w:del>
                              <w:r w:rsidRPr="00E4365A">
                                <w:rPr>
                                  <w:lang w:val="en-US"/>
                                </w:rPr>
                                <w:t>trên web</w:t>
                              </w:r>
                              <w:bookmarkEnd w:id="273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D78D20D" id="Text Box 8" o:spid="_x0000_s1028" type="#_x0000_t202" style="position:absolute;left:0;text-align:left;margin-left:-10.45pt;margin-top:145.65pt;width:419.85pt;height:.05pt;z-index:251653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" stroked="f">
                  <v:textbox style="mso-fit-shape-to-text:t" inset="0,0,0,0">
                    <w:txbxContent>
                      <w:p w14:paraId="1CE26502" w14:textId="75AFEA72" w:rsidR="00E64310" w:rsidRPr="00527DDE" w:rsidRDefault="00E64310" w:rsidP="00A17FA5">
                        <w:pPr>
                          <w:pStyle w:val="Caption"/>
                          <w:rPr>
                            <w:lang w:val="en-US"/>
                            <w:rPrChange w:id="27345" w:author="phuong vu" w:date="2018-11-27T16:14:00Z">
                              <w:rPr>
                                <w:noProof/>
                              </w:rPr>
                            </w:rPrChange>
                          </w:rPr>
                          <w:pPrChange w:id="27346" w:author="phuong vu" w:date="2018-11-30T22:42:00Z">
                            <w:pPr>
                              <w:pStyle w:val="Caption"/>
                            </w:pPr>
                          </w:pPrChange>
                        </w:pPr>
                        <w:bookmarkStart w:id="27347" w:name="_Toc531380515"/>
                        <w:r w:rsidRPr="00E4365A">
                          <w:t xml:space="preserve">Hình </w:t>
                        </w:r>
                        <w:ins w:id="27348" w:author="phuong vu" w:date="2018-11-30T15:13:00Z">
                          <w:r>
                            <w:fldChar w:fldCharType="begin"/>
                          </w:r>
                          <w:r>
                            <w:instrText xml:space="preserve"> STYLEREF 1 \s </w:instrText>
                          </w:r>
                        </w:ins>
                        <w:r>
                          <w:fldChar w:fldCharType="separate"/>
                        </w:r>
                        <w:r>
                          <w:rPr>
                            <w:noProof/>
                          </w:rPr>
                          <w:t>3</w:t>
                        </w:r>
                        <w:ins w:id="27349" w:author="phuong vu" w:date="2018-11-30T15:13:00Z">
                          <w:r>
                            <w:fldChar w:fldCharType="end"/>
                          </w:r>
                          <w:r>
                            <w:t>.</w:t>
                          </w:r>
                          <w:r>
                            <w:fldChar w:fldCharType="begin"/>
                          </w:r>
                          <w:r>
                            <w:instrText xml:space="preserve"> SEQ Hình \* ARABIC \s 1 </w:instrText>
                          </w:r>
                        </w:ins>
                        <w:r>
                          <w:fldChar w:fldCharType="separate"/>
                        </w:r>
                        <w:ins w:id="27350" w:author="phuong vu" w:date="2018-11-30T22:44:00Z">
                          <w:r>
                            <w:rPr>
                              <w:noProof/>
                            </w:rPr>
                            <w:t>38</w:t>
                          </w:r>
                        </w:ins>
                        <w:ins w:id="27351" w:author="phuong vu" w:date="2018-11-30T15:13:00Z">
                          <w:r>
                            <w:fldChar w:fldCharType="end"/>
                          </w:r>
                        </w:ins>
                        <w:ins w:id="27352" w:author="phuong vu" w:date="2018-11-23T09:50:00Z">
                          <w:r>
                            <w:rPr>
                              <w:lang w:val="en-US"/>
                            </w:rPr>
                            <w:t xml:space="preserve"> </w:t>
                          </w:r>
                        </w:ins>
                        <w:del w:id="27353" w:author="phuong vu" w:date="2018-11-16T11:28:00Z">
                          <w:r w:rsidDel="00EC5005">
                            <w:fldChar w:fldCharType="begin"/>
                          </w:r>
                          <w:r w:rsidDel="00EC5005">
                            <w:delInstrText xml:space="preserve"> STYLEREF 1 \s </w:delInstrText>
                          </w:r>
                          <w:r w:rsidDel="00EC5005">
                            <w:fldChar w:fldCharType="separate"/>
                          </w:r>
                          <w:r w:rsidDel="00EC5005">
                            <w:rPr>
                              <w:noProof/>
                            </w:rPr>
                            <w:delText>3</w:delText>
                          </w:r>
                          <w:r w:rsidDel="00EC5005">
                            <w:fldChar w:fldCharType="end"/>
                          </w:r>
                          <w:r w:rsidDel="00EC5005">
                            <w:delText>.</w:delText>
                          </w:r>
                          <w:r w:rsidDel="00EC5005">
                            <w:fldChar w:fldCharType="begin"/>
                          </w:r>
                          <w:r w:rsidDel="00EC5005">
                            <w:delInstrText xml:space="preserve"> SEQ Hình \* ARABIC \s 1 </w:delInstrText>
                          </w:r>
                          <w:r w:rsidDel="00EC5005">
                            <w:fldChar w:fldCharType="separate"/>
                          </w:r>
                          <w:r w:rsidDel="00EC5005">
                            <w:rPr>
                              <w:noProof/>
                            </w:rPr>
                            <w:delText>21</w:delText>
                          </w:r>
                          <w:r w:rsidDel="00EC5005">
                            <w:fldChar w:fldCharType="end"/>
                          </w:r>
                        </w:del>
                        <w:r w:rsidRPr="00E4365A">
                          <w:rPr>
                            <w:lang w:val="en-US"/>
                          </w:rPr>
                          <w:t xml:space="preserve">Giao diện đăng nhập </w:t>
                        </w:r>
                        <w:del w:id="27354" w:author="phuong vu" w:date="2018-11-25T21:51:00Z">
                          <w:r w:rsidRPr="00E4365A" w:rsidDel="00BA3432">
                            <w:rPr>
                              <w:lang w:val="en-US"/>
                            </w:rPr>
                            <w:delText xml:space="preserve">trên điện thoại và </w:delText>
                          </w:r>
                        </w:del>
                        <w:r w:rsidRPr="00E4365A">
                          <w:rPr>
                            <w:lang w:val="en-US"/>
                          </w:rPr>
                          <w:t>trên web</w:t>
                        </w:r>
                        <w:bookmarkEnd w:id="27347"/>
                      </w:p>
                    </w:txbxContent>
                  </v:textbox>
                  <w10:wrap type="topAndBottom" anchorx="margin"/>
                </v:shape>
              </w:pict>
            </mc:Fallback>
          </mc:AlternateContent>
        </w:r>
      </w:del>
    </w:p>
    <w:p w14:paraId="32FCABEE" w14:textId="225C8974" w:rsidR="00EF3636" w:rsidRPr="00920004" w:rsidRDefault="00EF3636" w:rsidP="00EF3636">
      <w:pPr>
        <w:ind w:firstLine="450"/>
        <w:rPr>
          <w:ins w:id="27355" w:author="phuong vu" w:date="2018-11-30T15:12:00Z"/>
          <w:lang w:val="en-US"/>
          <w:rPrChange w:id="27356" w:author="phuong vu" w:date="2018-11-30T22:36:00Z">
            <w:rPr>
              <w:ins w:id="27357" w:author="phuong vu" w:date="2018-11-30T15:12:00Z"/>
              <w:lang w:val="en-US"/>
            </w:rPr>
          </w:rPrChange>
        </w:rPr>
        <w:pPrChange w:id="27358" w:author="phuong vu" w:date="2018-11-30T15:12:00Z">
          <w:pPr/>
        </w:pPrChange>
      </w:pPr>
    </w:p>
    <w:p w14:paraId="5311DF43" w14:textId="70CEF566" w:rsidR="00EF3636" w:rsidRPr="00920004" w:rsidRDefault="00EF3636" w:rsidP="00E64310">
      <w:pPr>
        <w:pStyle w:val="ListParagraph"/>
        <w:numPr>
          <w:ilvl w:val="0"/>
          <w:numId w:val="81"/>
        </w:numPr>
        <w:ind w:left="720"/>
        <w:rPr>
          <w:ins w:id="27359" w:author="phuong vu" w:date="2018-11-30T15:12:00Z"/>
          <w:b/>
          <w:lang w:val="en-US"/>
          <w:rPrChange w:id="27360" w:author="phuong vu" w:date="2018-11-30T22:36:00Z">
            <w:rPr>
              <w:ins w:id="27361" w:author="phuong vu" w:date="2018-11-30T15:12:00Z"/>
              <w:b/>
              <w:lang w:val="en-US"/>
            </w:rPr>
          </w:rPrChange>
        </w:rPr>
        <w:pPrChange w:id="27362" w:author="phuong vu" w:date="2018-11-30T23:22:00Z">
          <w:pPr>
            <w:pStyle w:val="ListParagraph"/>
            <w:numPr>
              <w:numId w:val="81"/>
            </w:numPr>
            <w:ind w:left="810" w:hanging="360"/>
          </w:pPr>
        </w:pPrChange>
      </w:pPr>
      <w:ins w:id="27363" w:author="phuong vu" w:date="2018-11-30T15:13:00Z">
        <w:r w:rsidRPr="00920004">
          <w:rPr>
            <w:noProof/>
            <w:rPrChange w:id="27364" w:author="phuong vu" w:date="2018-11-30T22:36:00Z">
              <w:rPr>
                <w:noProof/>
              </w:rPr>
            </w:rPrChange>
          </w:rPr>
          <mc:AlternateContent>
            <mc:Choice Requires="wps">
              <w:drawing>
                <wp:anchor distT="0" distB="0" distL="114300" distR="114300" simplePos="0" relativeHeight="251669504" behindDoc="0" locked="0" layoutInCell="1" allowOverlap="1" wp14:anchorId="65A302B8" wp14:editId="39F9E122">
                  <wp:simplePos x="0" y="0"/>
                  <wp:positionH relativeFrom="column">
                    <wp:posOffset>633730</wp:posOffset>
                  </wp:positionH>
                  <wp:positionV relativeFrom="paragraph">
                    <wp:posOffset>1792070</wp:posOffset>
                  </wp:positionV>
                  <wp:extent cx="4318000" cy="635"/>
                  <wp:effectExtent l="0" t="0" r="6350" b="6985"/>
                  <wp:wrapTopAndBottom/>
                  <wp:docPr id="33" name="Text Box 33"/>
                  <wp:cNvGraphicFramePr/>
                  <a:graphic xmlns:a="http://schemas.openxmlformats.org/drawingml/2006/main">
                    <a:graphicData uri="http://schemas.microsoft.com/office/word/2010/wordprocessingShape">
                      <wps:wsp>
                        <wps:cNvSpPr txBox="1"/>
                        <wps:spPr>
                          <a:xfrm>
                            <a:off x="0" y="0"/>
                            <a:ext cx="4318000" cy="635"/>
                          </a:xfrm>
                          <a:prstGeom prst="rect">
                            <a:avLst/>
                          </a:prstGeom>
                          <a:solidFill>
                            <a:prstClr val="white"/>
                          </a:solidFill>
                          <a:ln>
                            <a:noFill/>
                          </a:ln>
                        </wps:spPr>
                        <wps:txbx>
                          <w:txbxContent>
                            <w:p w14:paraId="01E89D60" w14:textId="0B51EEEA" w:rsidR="00E64310" w:rsidRPr="00EF3636" w:rsidRDefault="00E64310" w:rsidP="00A17FA5">
                              <w:pPr>
                                <w:pStyle w:val="Caption"/>
                                <w:rPr>
                                  <w:noProof/>
                                  <w:szCs w:val="26"/>
                                  <w:lang w:val="en-US"/>
                                  <w:rPrChange w:id="27365" w:author="phuong vu" w:date="2018-11-30T15:13:00Z">
                                    <w:rPr>
                                      <w:noProof/>
                                    </w:rPr>
                                  </w:rPrChange>
                                </w:rPr>
                                <w:pPrChange w:id="27366" w:author="phuong vu" w:date="2018-11-30T22:42:00Z">
                                  <w:pPr>
                                    <w:pStyle w:val="ListParagraph"/>
                                    <w:numPr>
                                      <w:numId w:val="81"/>
                                    </w:numPr>
                                    <w:ind w:left="810" w:hanging="360"/>
                                  </w:pPr>
                                </w:pPrChange>
                              </w:pPr>
                              <w:bookmarkStart w:id="27367" w:name="_Toc531380516"/>
                              <w:ins w:id="27368" w:author="phuong vu" w:date="2018-11-30T15:13:00Z">
                                <w:r>
                                  <w:t xml:space="preserve">Hình </w:t>
                                </w:r>
                                <w:r>
                                  <w:fldChar w:fldCharType="begin"/>
                                </w:r>
                                <w:r>
                                  <w:instrText xml:space="preserve"> STYLEREF 1 \s </w:instrText>
                                </w:r>
                              </w:ins>
                              <w:r>
                                <w:fldChar w:fldCharType="separate"/>
                              </w:r>
                              <w:r>
                                <w:rPr>
                                  <w:noProof/>
                                </w:rPr>
                                <w:t>3</w:t>
                              </w:r>
                              <w:ins w:id="27369" w:author="phuong vu" w:date="2018-11-30T15:13:00Z">
                                <w:r>
                                  <w:fldChar w:fldCharType="end"/>
                                </w:r>
                                <w:r>
                                  <w:t>.</w:t>
                                </w:r>
                                <w:r>
                                  <w:fldChar w:fldCharType="begin"/>
                                </w:r>
                                <w:r>
                                  <w:instrText xml:space="preserve"> SEQ Hình \* ARABIC \s 1 </w:instrText>
                                </w:r>
                              </w:ins>
                              <w:r>
                                <w:fldChar w:fldCharType="separate"/>
                              </w:r>
                              <w:ins w:id="27370" w:author="phuong vu" w:date="2018-11-30T22:44:00Z">
                                <w:r>
                                  <w:rPr>
                                    <w:noProof/>
                                  </w:rPr>
                                  <w:t>39</w:t>
                                </w:r>
                              </w:ins>
                              <w:ins w:id="27371" w:author="phuong vu" w:date="2018-11-30T15:13:00Z">
                                <w:r>
                                  <w:fldChar w:fldCharType="end"/>
                                </w:r>
                                <w:r>
                                  <w:rPr>
                                    <w:lang w:val="en-US"/>
                                  </w:rPr>
                                  <w:t xml:space="preserve"> Giao diện form đăng nhập hệ thống</w:t>
                                </w:r>
                              </w:ins>
                              <w:bookmarkEnd w:id="273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5A302B8" id="Text Box 33" o:spid="_x0000_s1029" type="#_x0000_t202" style="position:absolute;left:0;text-align:left;margin-left:49.9pt;margin-top:141.1pt;width:340pt;height:.05pt;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" stroked="f">
                  <v:textbox style="mso-fit-shape-to-text:t" inset="0,0,0,0">
                    <w:txbxContent>
                      <w:p w14:paraId="01E89D60" w14:textId="0B51EEEA" w:rsidR="00E64310" w:rsidRPr="00EF3636" w:rsidRDefault="00E64310" w:rsidP="00A17FA5">
                        <w:pPr>
                          <w:pStyle w:val="Caption"/>
                          <w:rPr>
                            <w:noProof/>
                            <w:szCs w:val="26"/>
                            <w:lang w:val="en-US"/>
                            <w:rPrChange w:id="27372" w:author="phuong vu" w:date="2018-11-30T15:13:00Z">
                              <w:rPr>
                                <w:noProof/>
                              </w:rPr>
                            </w:rPrChange>
                          </w:rPr>
                          <w:pPrChange w:id="27373" w:author="phuong vu" w:date="2018-11-30T22:42:00Z">
                            <w:pPr>
                              <w:pStyle w:val="ListParagraph"/>
                              <w:numPr>
                                <w:numId w:val="81"/>
                              </w:numPr>
                              <w:ind w:left="810" w:hanging="360"/>
                            </w:pPr>
                          </w:pPrChange>
                        </w:pPr>
                        <w:bookmarkStart w:id="27374" w:name="_Toc531380516"/>
                        <w:ins w:id="27375" w:author="phuong vu" w:date="2018-11-30T15:13:00Z">
                          <w:r>
                            <w:t xml:space="preserve">Hình </w:t>
                          </w:r>
                          <w:r>
                            <w:fldChar w:fldCharType="begin"/>
                          </w:r>
                          <w:r>
                            <w:instrText xml:space="preserve"> STYLEREF 1 \s </w:instrText>
                          </w:r>
                        </w:ins>
                        <w:r>
                          <w:fldChar w:fldCharType="separate"/>
                        </w:r>
                        <w:r>
                          <w:rPr>
                            <w:noProof/>
                          </w:rPr>
                          <w:t>3</w:t>
                        </w:r>
                        <w:ins w:id="27376" w:author="phuong vu" w:date="2018-11-30T15:13:00Z">
                          <w:r>
                            <w:fldChar w:fldCharType="end"/>
                          </w:r>
                          <w:r>
                            <w:t>.</w:t>
                          </w:r>
                          <w:r>
                            <w:fldChar w:fldCharType="begin"/>
                          </w:r>
                          <w:r>
                            <w:instrText xml:space="preserve"> SEQ Hình \* ARABIC \s 1 </w:instrText>
                          </w:r>
                        </w:ins>
                        <w:r>
                          <w:fldChar w:fldCharType="separate"/>
                        </w:r>
                        <w:ins w:id="27377" w:author="phuong vu" w:date="2018-11-30T22:44:00Z">
                          <w:r>
                            <w:rPr>
                              <w:noProof/>
                            </w:rPr>
                            <w:t>39</w:t>
                          </w:r>
                        </w:ins>
                        <w:ins w:id="27378" w:author="phuong vu" w:date="2018-11-30T15:13:00Z">
                          <w:r>
                            <w:fldChar w:fldCharType="end"/>
                          </w:r>
                          <w:r>
                            <w:rPr>
                              <w:lang w:val="en-US"/>
                            </w:rPr>
                            <w:t xml:space="preserve"> Giao diện form đăng nhập hệ thống</w:t>
                          </w:r>
                        </w:ins>
                        <w:bookmarkEnd w:id="27374"/>
                      </w:p>
                    </w:txbxContent>
                  </v:textbox>
                  <w10:wrap type="topAndBottom"/>
                </v:shape>
              </w:pict>
            </mc:Fallback>
          </mc:AlternateContent>
        </w:r>
      </w:ins>
      <w:ins w:id="27379" w:author="phuong vu" w:date="2018-11-30T15:12:00Z">
        <w:r w:rsidRPr="00920004">
          <w:rPr>
            <w:noProof/>
            <w:lang w:val="en-US"/>
            <w:rPrChange w:id="27380" w:author="phuong vu" w:date="2018-11-30T22:36:00Z">
              <w:rPr>
                <w:noProof/>
                <w:lang w:val="en-US"/>
              </w:rPr>
            </w:rPrChange>
          </w:rPr>
          <w:drawing>
            <wp:anchor distT="0" distB="0" distL="114300" distR="114300" simplePos="0" relativeHeight="251667456" behindDoc="0" locked="0" layoutInCell="1" allowOverlap="1" wp14:anchorId="3DBD4A01" wp14:editId="14D03A32">
              <wp:simplePos x="0" y="0"/>
              <wp:positionH relativeFrom="margin">
                <wp:posOffset>1783715</wp:posOffset>
              </wp:positionH>
              <wp:positionV relativeFrom="paragraph">
                <wp:posOffset>225808</wp:posOffset>
              </wp:positionV>
              <wp:extent cx="2192020" cy="1520190"/>
              <wp:effectExtent l="0" t="0" r="0" b="3810"/>
              <wp:wrapTopAndBottom/>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rotWithShape="1">
                      <a:blip r:embed="rId96">
                        <a:extLst>
                          <a:ext uri="{28A0092B-C50C-407E-A947-70E740481C1C}">
                            <a14:useLocalDpi xmlns:a14="http://schemas.microsoft.com/office/drawing/2010/main" val="0"/>
                          </a:ext>
                        </a:extLst>
                      </a:blip>
                      <a:srcRect l="13144" t="37107" r="14203" b="13159"/>
                      <a:stretch/>
                    </pic:blipFill>
                    <pic:spPr bwMode="auto">
                      <a:xfrm>
                        <a:off x="0" y="0"/>
                        <a:ext cx="2192020" cy="15201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20004">
          <w:rPr>
            <w:b/>
            <w:lang w:val="en-US"/>
            <w:rPrChange w:id="27381" w:author="phuong vu" w:date="2018-11-30T22:36:00Z">
              <w:rPr>
                <w:lang w:val="en-US"/>
              </w:rPr>
            </w:rPrChange>
          </w:rPr>
          <w:t>Giao diện</w:t>
        </w:r>
      </w:ins>
    </w:p>
    <w:p w14:paraId="352541C2" w14:textId="7AAB5C6C" w:rsidR="00CF3985" w:rsidRPr="00920004" w:rsidDel="0090328E" w:rsidRDefault="00405A7C" w:rsidP="00C110D1">
      <w:pPr>
        <w:pStyle w:val="ListParagraph"/>
        <w:numPr>
          <w:ilvl w:val="0"/>
          <w:numId w:val="82"/>
        </w:numPr>
        <w:rPr>
          <w:del w:id="27382" w:author="phuong vu" w:date="2018-11-27T16:14:00Z"/>
          <w:b/>
          <w:lang w:val="en-US"/>
          <w:rPrChange w:id="27383" w:author="phuong vu" w:date="2018-11-30T22:36:00Z">
            <w:rPr>
              <w:del w:id="27384" w:author="phuong vu" w:date="2018-11-27T16:14:00Z"/>
              <w:lang w:val="en-US"/>
            </w:rPr>
          </w:rPrChange>
        </w:rPr>
        <w:pPrChange w:id="27385" w:author="phuong vu" w:date="2018-11-30T23:23:00Z">
          <w:pPr/>
        </w:pPrChange>
      </w:pPr>
      <w:del w:id="27386" w:author="phuong vu" w:date="2018-11-30T15:10:00Z">
        <w:r w:rsidRPr="00920004" w:rsidDel="00EF3636">
          <w:rPr>
            <w:b/>
            <w:lang w:val="en-US"/>
            <w:rPrChange w:id="27387" w:author="phuong vu" w:date="2018-11-30T22:36:00Z">
              <w:rPr>
                <w:lang w:val="en-US"/>
              </w:rPr>
            </w:rPrChange>
          </w:rPr>
          <w:delText>Giao diện</w:delText>
        </w:r>
      </w:del>
    </w:p>
    <w:p w14:paraId="4CA1230C" w14:textId="7FE9B199" w:rsidR="00405A7C" w:rsidRPr="00920004" w:rsidDel="00EF3636" w:rsidRDefault="00635A50" w:rsidP="00C110D1">
      <w:pPr>
        <w:pStyle w:val="ListParagraph"/>
        <w:numPr>
          <w:ilvl w:val="0"/>
          <w:numId w:val="82"/>
        </w:numPr>
        <w:rPr>
          <w:del w:id="27388" w:author="phuong vu" w:date="2018-11-30T15:13:00Z"/>
          <w:b/>
          <w:lang w:val="en-US"/>
          <w:rPrChange w:id="27389" w:author="phuong vu" w:date="2018-11-30T22:36:00Z">
            <w:rPr>
              <w:del w:id="27390" w:author="phuong vu" w:date="2018-11-30T15:13:00Z"/>
              <w:lang w:val="en-US"/>
            </w:rPr>
          </w:rPrChange>
        </w:rPr>
        <w:pPrChange w:id="27391" w:author="phuong vu" w:date="2018-11-30T23:23:00Z">
          <w:pPr/>
        </w:pPrChange>
      </w:pPr>
      <w:del w:id="27392" w:author="phuong vu" w:date="2018-11-25T21:51:00Z">
        <w:r w:rsidRPr="00920004" w:rsidDel="00BA3432">
          <w:rPr>
            <w:b/>
            <w:noProof/>
            <w:lang w:val="en-US"/>
            <w:rPrChange w:id="27393" w:author="phuong vu" w:date="2018-11-30T22:36:00Z">
              <w:rPr>
                <w:noProof/>
                <w:lang w:val="en-US"/>
              </w:rPr>
            </w:rPrChange>
          </w:rPr>
          <mc:AlternateContent>
            <mc:Choice Requires="wpg">
              <w:drawing>
                <wp:anchor distT="0" distB="0" distL="114300" distR="114300" simplePos="0" relativeHeight="251652096" behindDoc="0" locked="0" layoutInCell="1" allowOverlap="1" wp14:anchorId="1B7F4940" wp14:editId="20445ED3">
                  <wp:simplePos x="0" y="0"/>
                  <wp:positionH relativeFrom="margin">
                    <wp:align>left</wp:align>
                  </wp:positionH>
                  <wp:positionV relativeFrom="paragraph">
                    <wp:posOffset>198274</wp:posOffset>
                  </wp:positionV>
                  <wp:extent cx="5332095" cy="3591560"/>
                  <wp:effectExtent l="0" t="0" r="1905" b="8890"/>
                  <wp:wrapTopAndBottom/>
                  <wp:docPr id="7" name="Group 7"/>
                  <wp:cNvGraphicFramePr/>
                  <a:graphic xmlns:a="http://schemas.openxmlformats.org/drawingml/2006/main">
                    <a:graphicData uri="http://schemas.microsoft.com/office/word/2010/wordprocessingGroup">
                      <wpg:wgp>
                        <wpg:cNvGrpSpPr/>
                        <wpg:grpSpPr>
                          <a:xfrm>
                            <a:off x="0" y="0"/>
                            <a:ext cx="3017520" cy="3058160"/>
                            <a:chOff x="2314575" y="533400"/>
                            <a:chExt cx="3017520" cy="3058160"/>
                          </a:xfrm>
                        </wpg:grpSpPr>
                        <pic:pic xmlns:pic="http://schemas.openxmlformats.org/drawingml/2006/picture">
                          <pic:nvPicPr>
                            <pic:cNvPr id="6" name="Picture 6"/>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2314575" y="533400"/>
                              <a:ext cx="3017520" cy="3058160"/>
                            </a:xfrm>
                            <a:prstGeom prst="rect">
                              <a:avLst/>
                            </a:prstGeom>
                          </pic:spPr>
                        </pic:pic>
                      </wpg:wgp>
                    </a:graphicData>
                  </a:graphic>
                </wp:anchor>
              </w:drawing>
            </mc:Choice>
            <mc:Fallback>
              <w:pict>
                <v:group w14:anchorId="2EF1D639" id="Group 7" o:spid="_x0000_s1026" style="position:absolute;margin-left:0;margin-top:15.6pt;width:419.85pt;height:282.8pt;z-index:251654144;mso-position-horizontal:left;mso-position-horizontal-relative:margin" coordorigin="23145,5334" coordsize="30175,305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27" type="#_x0000_t75" style="position:absolute;left:23145;top:5334;width:30175;height:30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">
                    <v:imagedata r:id="rId97" o:title=""/>
                  </v:shape>
                  <w10:wrap type="topAndBottom" anchorx="margin"/>
                </v:group>
              </w:pict>
            </mc:Fallback>
          </mc:AlternateContent>
        </w:r>
      </w:del>
      <w:del w:id="27394" w:author="phuong vu" w:date="2018-11-27T16:14:00Z">
        <w:r w:rsidR="00405A7C" w:rsidRPr="00920004" w:rsidDel="00527DDE">
          <w:rPr>
            <w:b/>
            <w:noProof/>
            <w:rPrChange w:id="27395" w:author="phuong vu" w:date="2018-11-30T22:36:00Z">
              <w:rPr>
                <w:noProof/>
              </w:rPr>
            </w:rPrChange>
          </w:rPr>
          <w:delText xml:space="preserve"> </w:delText>
        </w:r>
      </w:del>
    </w:p>
    <w:p w14:paraId="5E25A2CE" w14:textId="2D1D058C" w:rsidR="00527DDE" w:rsidRPr="00920004" w:rsidRDefault="00405A7C" w:rsidP="00C110D1">
      <w:pPr>
        <w:pStyle w:val="ListParagraph"/>
        <w:numPr>
          <w:ilvl w:val="0"/>
          <w:numId w:val="82"/>
        </w:numPr>
        <w:rPr>
          <w:b/>
          <w:lang w:val="en-US"/>
          <w:rPrChange w:id="27396" w:author="phuong vu" w:date="2018-11-30T22:36:00Z">
            <w:rPr>
              <w:lang w:val="en-US"/>
            </w:rPr>
          </w:rPrChange>
        </w:rPr>
        <w:pPrChange w:id="27397" w:author="phuong vu" w:date="2018-11-30T23:23:00Z">
          <w:pPr>
            <w:pStyle w:val="Heading5"/>
          </w:pPr>
        </w:pPrChange>
      </w:pPr>
      <w:r w:rsidRPr="00920004">
        <w:rPr>
          <w:b/>
          <w:lang w:val="en-US"/>
          <w:rPrChange w:id="27398" w:author="phuong vu" w:date="2018-11-30T22:36:00Z">
            <w:rPr>
              <w:lang w:val="en-US"/>
            </w:rPr>
          </w:rPrChange>
        </w:rPr>
        <w:t>Các thành phần giao diện</w:t>
      </w:r>
    </w:p>
    <w:tbl>
      <w:tblPr>
        <w:tblStyle w:val="TableGrid"/>
        <w:tblW w:w="0" w:type="auto"/>
        <w:tblLook w:val="04A0" w:firstRow="1" w:lastRow="0" w:firstColumn="1" w:lastColumn="0" w:noHBand="0" w:noVBand="1"/>
      </w:tblPr>
      <w:tblGrid>
        <w:gridCol w:w="805"/>
        <w:gridCol w:w="1980"/>
        <w:gridCol w:w="2970"/>
        <w:gridCol w:w="1266"/>
        <w:gridCol w:w="1756"/>
      </w:tblGrid>
      <w:tr w:rsidR="00635A50" w:rsidRPr="00920004" w14:paraId="1456FC93" w14:textId="77777777" w:rsidTr="00E4365A">
        <w:tc>
          <w:tcPr>
            <w:tcW w:w="805" w:type="dxa"/>
            <w:vAlign w:val="center"/>
          </w:tcPr>
          <w:p w14:paraId="22C62E7E" w14:textId="41C47054" w:rsidR="00635A50" w:rsidRPr="00C110D1" w:rsidRDefault="00635A50" w:rsidP="00C110D1">
            <w:pPr>
              <w:jc w:val="center"/>
              <w:rPr>
                <w:b/>
                <w:lang w:val="en-US"/>
                <w:rPrChange w:id="27399" w:author="phuong vu" w:date="2018-11-30T23:23:00Z">
                  <w:rPr>
                    <w:b/>
                    <w:lang w:val="en-US"/>
                  </w:rPr>
                </w:rPrChange>
              </w:rPr>
              <w:pPrChange w:id="27400" w:author="phuong vu" w:date="2018-11-30T23:23:00Z">
                <w:pPr>
                  <w:spacing w:line="360" w:lineRule="auto"/>
                  <w:jc w:val="center"/>
                </w:pPr>
              </w:pPrChange>
            </w:pPr>
            <w:r w:rsidRPr="00C110D1">
              <w:rPr>
                <w:b/>
                <w:lang w:val="en-US"/>
                <w:rPrChange w:id="27401" w:author="phuong vu" w:date="2018-11-30T23:23:00Z">
                  <w:rPr>
                    <w:b/>
                    <w:lang w:val="en-US"/>
                  </w:rPr>
                </w:rPrChange>
              </w:rPr>
              <w:t>STT</w:t>
            </w:r>
          </w:p>
        </w:tc>
        <w:tc>
          <w:tcPr>
            <w:tcW w:w="1980" w:type="dxa"/>
            <w:vAlign w:val="center"/>
          </w:tcPr>
          <w:p w14:paraId="27F257C4" w14:textId="5BD98C38" w:rsidR="00635A50" w:rsidRPr="00C110D1" w:rsidRDefault="00635A50" w:rsidP="00C110D1">
            <w:pPr>
              <w:jc w:val="center"/>
              <w:rPr>
                <w:b/>
                <w:lang w:val="en-US"/>
                <w:rPrChange w:id="27402" w:author="phuong vu" w:date="2018-11-30T23:23:00Z">
                  <w:rPr>
                    <w:b/>
                    <w:lang w:val="en-US"/>
                  </w:rPr>
                </w:rPrChange>
              </w:rPr>
              <w:pPrChange w:id="27403" w:author="phuong vu" w:date="2018-11-30T23:23:00Z">
                <w:pPr>
                  <w:spacing w:line="360" w:lineRule="auto"/>
                  <w:jc w:val="center"/>
                </w:pPr>
              </w:pPrChange>
            </w:pPr>
            <w:r w:rsidRPr="00C110D1">
              <w:rPr>
                <w:b/>
                <w:lang w:val="en-US"/>
                <w:rPrChange w:id="27404" w:author="phuong vu" w:date="2018-11-30T23:23:00Z">
                  <w:rPr>
                    <w:b/>
                    <w:lang w:val="en-US"/>
                  </w:rPr>
                </w:rPrChange>
              </w:rPr>
              <w:t>Loại điều khiển</w:t>
            </w:r>
          </w:p>
        </w:tc>
        <w:tc>
          <w:tcPr>
            <w:tcW w:w="2970" w:type="dxa"/>
            <w:vAlign w:val="center"/>
          </w:tcPr>
          <w:p w14:paraId="171DB254" w14:textId="151930B8" w:rsidR="00635A50" w:rsidRPr="00C110D1" w:rsidRDefault="00635A50" w:rsidP="00C110D1">
            <w:pPr>
              <w:jc w:val="center"/>
              <w:rPr>
                <w:b/>
                <w:lang w:val="en-US"/>
                <w:rPrChange w:id="27405" w:author="phuong vu" w:date="2018-11-30T23:23:00Z">
                  <w:rPr>
                    <w:b/>
                    <w:lang w:val="en-US"/>
                  </w:rPr>
                </w:rPrChange>
              </w:rPr>
              <w:pPrChange w:id="27406" w:author="phuong vu" w:date="2018-11-30T23:23:00Z">
                <w:pPr>
                  <w:spacing w:line="360" w:lineRule="auto"/>
                  <w:jc w:val="center"/>
                </w:pPr>
              </w:pPrChange>
            </w:pPr>
            <w:r w:rsidRPr="00C110D1">
              <w:rPr>
                <w:b/>
                <w:lang w:val="en-US"/>
                <w:rPrChange w:id="27407" w:author="phuong vu" w:date="2018-11-30T23:23:00Z">
                  <w:rPr>
                    <w:b/>
                    <w:lang w:val="en-US"/>
                  </w:rPr>
                </w:rPrChange>
              </w:rPr>
              <w:t>Nội dung thực hiện</w:t>
            </w:r>
          </w:p>
        </w:tc>
        <w:tc>
          <w:tcPr>
            <w:tcW w:w="1266" w:type="dxa"/>
            <w:vAlign w:val="center"/>
          </w:tcPr>
          <w:p w14:paraId="694EF5DD" w14:textId="4B22105B" w:rsidR="00635A50" w:rsidRPr="00C110D1" w:rsidRDefault="00635A50" w:rsidP="00C110D1">
            <w:pPr>
              <w:jc w:val="center"/>
              <w:rPr>
                <w:b/>
                <w:lang w:val="en-US"/>
                <w:rPrChange w:id="27408" w:author="phuong vu" w:date="2018-11-30T23:23:00Z">
                  <w:rPr>
                    <w:b/>
                    <w:lang w:val="en-US"/>
                  </w:rPr>
                </w:rPrChange>
              </w:rPr>
              <w:pPrChange w:id="27409" w:author="phuong vu" w:date="2018-11-30T23:23:00Z">
                <w:pPr>
                  <w:spacing w:line="360" w:lineRule="auto"/>
                  <w:jc w:val="center"/>
                </w:pPr>
              </w:pPrChange>
            </w:pPr>
            <w:r w:rsidRPr="00C110D1">
              <w:rPr>
                <w:b/>
                <w:lang w:val="en-US"/>
                <w:rPrChange w:id="27410" w:author="phuong vu" w:date="2018-11-30T23:23:00Z">
                  <w:rPr>
                    <w:b/>
                    <w:lang w:val="en-US"/>
                  </w:rPr>
                </w:rPrChange>
              </w:rPr>
              <w:t>Giá trị mặc định</w:t>
            </w:r>
          </w:p>
        </w:tc>
        <w:tc>
          <w:tcPr>
            <w:tcW w:w="1756" w:type="dxa"/>
            <w:vAlign w:val="center"/>
          </w:tcPr>
          <w:p w14:paraId="153B05B7" w14:textId="06DEC515" w:rsidR="00635A50" w:rsidRPr="00C110D1" w:rsidRDefault="00635A50" w:rsidP="00C110D1">
            <w:pPr>
              <w:jc w:val="center"/>
              <w:rPr>
                <w:b/>
                <w:lang w:val="en-US"/>
                <w:rPrChange w:id="27411" w:author="phuong vu" w:date="2018-11-30T23:23:00Z">
                  <w:rPr>
                    <w:b/>
                    <w:lang w:val="en-US"/>
                  </w:rPr>
                </w:rPrChange>
              </w:rPr>
              <w:pPrChange w:id="27412" w:author="phuong vu" w:date="2018-11-30T23:23:00Z">
                <w:pPr>
                  <w:spacing w:line="360" w:lineRule="auto"/>
                  <w:jc w:val="center"/>
                </w:pPr>
              </w:pPrChange>
            </w:pPr>
            <w:r w:rsidRPr="00C110D1">
              <w:rPr>
                <w:b/>
                <w:lang w:val="en-US"/>
                <w:rPrChange w:id="27413" w:author="phuong vu" w:date="2018-11-30T23:23:00Z">
                  <w:rPr>
                    <w:b/>
                    <w:lang w:val="en-US"/>
                  </w:rPr>
                </w:rPrChange>
              </w:rPr>
              <w:t>Lưu ý</w:t>
            </w:r>
          </w:p>
        </w:tc>
      </w:tr>
      <w:tr w:rsidR="00635A50" w:rsidRPr="00920004" w14:paraId="4E591DCE" w14:textId="77777777" w:rsidTr="00E4365A">
        <w:tc>
          <w:tcPr>
            <w:tcW w:w="805" w:type="dxa"/>
          </w:tcPr>
          <w:p w14:paraId="17C21D90" w14:textId="628C2428" w:rsidR="00635A50" w:rsidRPr="00920004" w:rsidRDefault="00443B37" w:rsidP="00BD0851">
            <w:pPr>
              <w:spacing w:before="240" w:line="0" w:lineRule="atLeast"/>
              <w:jc w:val="center"/>
              <w:rPr>
                <w:lang w:val="en-US"/>
                <w:rPrChange w:id="27414" w:author="phuong vu" w:date="2018-11-30T22:36:00Z">
                  <w:rPr>
                    <w:lang w:val="en-US"/>
                  </w:rPr>
                </w:rPrChange>
              </w:rPr>
              <w:pPrChange w:id="27415" w:author="phuong vu" w:date="2018-11-30T14:16:00Z">
                <w:pPr>
                  <w:spacing w:line="360" w:lineRule="auto"/>
                  <w:jc w:val="center"/>
                </w:pPr>
              </w:pPrChange>
            </w:pPr>
            <w:r w:rsidRPr="00920004">
              <w:rPr>
                <w:lang w:val="en-US"/>
                <w:rPrChange w:id="27416" w:author="phuong vu" w:date="2018-11-30T22:36:00Z">
                  <w:rPr>
                    <w:lang w:val="en-US"/>
                  </w:rPr>
                </w:rPrChange>
              </w:rPr>
              <w:t>1</w:t>
            </w:r>
          </w:p>
        </w:tc>
        <w:tc>
          <w:tcPr>
            <w:tcW w:w="1980" w:type="dxa"/>
          </w:tcPr>
          <w:p w14:paraId="0CF4CE65" w14:textId="2015419E" w:rsidR="00635A50" w:rsidRPr="00920004" w:rsidRDefault="00443B37" w:rsidP="00C110D1">
            <w:pPr>
              <w:rPr>
                <w:lang w:val="en-US"/>
                <w:rPrChange w:id="27417" w:author="phuong vu" w:date="2018-11-30T22:36:00Z">
                  <w:rPr>
                    <w:lang w:val="en-US"/>
                  </w:rPr>
                </w:rPrChange>
              </w:rPr>
              <w:pPrChange w:id="27418" w:author="phuong vu" w:date="2018-11-30T23:23:00Z">
                <w:pPr>
                  <w:spacing w:line="360" w:lineRule="auto"/>
                </w:pPr>
              </w:pPrChange>
            </w:pPr>
            <w:r w:rsidRPr="00920004">
              <w:rPr>
                <w:lang w:val="en-US"/>
                <w:rPrChange w:id="27419" w:author="phuong vu" w:date="2018-11-30T22:36:00Z">
                  <w:rPr>
                    <w:lang w:val="en-US"/>
                  </w:rPr>
                </w:rPrChange>
              </w:rPr>
              <w:t>inputText</w:t>
            </w:r>
          </w:p>
        </w:tc>
        <w:tc>
          <w:tcPr>
            <w:tcW w:w="2970" w:type="dxa"/>
          </w:tcPr>
          <w:p w14:paraId="269EAB32" w14:textId="2C98A1F8" w:rsidR="00635A50" w:rsidRPr="00920004" w:rsidRDefault="005D2D32" w:rsidP="00C110D1">
            <w:pPr>
              <w:rPr>
                <w:lang w:val="en-US"/>
                <w:rPrChange w:id="27420" w:author="phuong vu" w:date="2018-11-30T22:36:00Z">
                  <w:rPr>
                    <w:lang w:val="en-US"/>
                  </w:rPr>
                </w:rPrChange>
              </w:rPr>
              <w:pPrChange w:id="27421" w:author="phuong vu" w:date="2018-11-30T23:23:00Z">
                <w:pPr>
                  <w:spacing w:line="360" w:lineRule="auto"/>
                </w:pPr>
              </w:pPrChange>
            </w:pPr>
            <w:r w:rsidRPr="00920004">
              <w:rPr>
                <w:lang w:val="en-US"/>
                <w:rPrChange w:id="27422" w:author="phuong vu" w:date="2018-11-30T22:36:00Z">
                  <w:rPr>
                    <w:lang w:val="en-US"/>
                  </w:rPr>
                </w:rPrChange>
              </w:rPr>
              <w:t>Nhập địa chỉ email</w:t>
            </w:r>
          </w:p>
        </w:tc>
        <w:tc>
          <w:tcPr>
            <w:tcW w:w="1266" w:type="dxa"/>
          </w:tcPr>
          <w:p w14:paraId="301A60FA" w14:textId="77777777" w:rsidR="00635A50" w:rsidRPr="00920004" w:rsidRDefault="00635A50" w:rsidP="00BD0851">
            <w:pPr>
              <w:spacing w:before="240" w:line="0" w:lineRule="atLeast"/>
              <w:rPr>
                <w:lang w:val="en-US"/>
                <w:rPrChange w:id="27423" w:author="phuong vu" w:date="2018-11-30T22:36:00Z">
                  <w:rPr>
                    <w:lang w:val="en-US"/>
                  </w:rPr>
                </w:rPrChange>
              </w:rPr>
              <w:pPrChange w:id="27424" w:author="phuong vu" w:date="2018-11-30T14:16:00Z">
                <w:pPr>
                  <w:spacing w:line="360" w:lineRule="auto"/>
                </w:pPr>
              </w:pPrChange>
            </w:pPr>
          </w:p>
        </w:tc>
        <w:tc>
          <w:tcPr>
            <w:tcW w:w="1756" w:type="dxa"/>
          </w:tcPr>
          <w:p w14:paraId="7F07190E" w14:textId="77777777" w:rsidR="00635A50" w:rsidRPr="00920004" w:rsidRDefault="00635A50" w:rsidP="00BD0851">
            <w:pPr>
              <w:spacing w:before="240" w:line="0" w:lineRule="atLeast"/>
              <w:rPr>
                <w:lang w:val="en-US"/>
                <w:rPrChange w:id="27425" w:author="phuong vu" w:date="2018-11-30T22:36:00Z">
                  <w:rPr>
                    <w:lang w:val="en-US"/>
                  </w:rPr>
                </w:rPrChange>
              </w:rPr>
              <w:pPrChange w:id="27426" w:author="phuong vu" w:date="2018-11-30T14:16:00Z">
                <w:pPr>
                  <w:spacing w:line="360" w:lineRule="auto"/>
                </w:pPr>
              </w:pPrChange>
            </w:pPr>
          </w:p>
        </w:tc>
      </w:tr>
      <w:tr w:rsidR="00443B37" w:rsidRPr="00920004" w14:paraId="6F72BE58" w14:textId="77777777" w:rsidTr="00E4365A">
        <w:tc>
          <w:tcPr>
            <w:tcW w:w="805" w:type="dxa"/>
          </w:tcPr>
          <w:p w14:paraId="1266287B" w14:textId="3553F01E" w:rsidR="00443B37" w:rsidRPr="00920004" w:rsidRDefault="00443B37" w:rsidP="00BD0851">
            <w:pPr>
              <w:spacing w:before="240" w:line="0" w:lineRule="atLeast"/>
              <w:jc w:val="center"/>
              <w:rPr>
                <w:lang w:val="en-US"/>
                <w:rPrChange w:id="27427" w:author="phuong vu" w:date="2018-11-30T22:36:00Z">
                  <w:rPr>
                    <w:lang w:val="en-US"/>
                  </w:rPr>
                </w:rPrChange>
              </w:rPr>
              <w:pPrChange w:id="27428" w:author="phuong vu" w:date="2018-11-30T14:16:00Z">
                <w:pPr>
                  <w:spacing w:line="360" w:lineRule="auto"/>
                  <w:jc w:val="center"/>
                </w:pPr>
              </w:pPrChange>
            </w:pPr>
            <w:r w:rsidRPr="00920004">
              <w:rPr>
                <w:lang w:val="en-US"/>
                <w:rPrChange w:id="27429" w:author="phuong vu" w:date="2018-11-30T22:36:00Z">
                  <w:rPr>
                    <w:lang w:val="en-US"/>
                  </w:rPr>
                </w:rPrChange>
              </w:rPr>
              <w:t>2</w:t>
            </w:r>
          </w:p>
        </w:tc>
        <w:tc>
          <w:tcPr>
            <w:tcW w:w="1980" w:type="dxa"/>
          </w:tcPr>
          <w:p w14:paraId="742BBADE" w14:textId="76BB4F89" w:rsidR="00443B37" w:rsidRPr="00920004" w:rsidRDefault="00443B37" w:rsidP="00C110D1">
            <w:pPr>
              <w:rPr>
                <w:lang w:val="en-US"/>
                <w:rPrChange w:id="27430" w:author="phuong vu" w:date="2018-11-30T22:36:00Z">
                  <w:rPr>
                    <w:lang w:val="en-US"/>
                  </w:rPr>
                </w:rPrChange>
              </w:rPr>
              <w:pPrChange w:id="27431" w:author="phuong vu" w:date="2018-11-30T23:23:00Z">
                <w:pPr>
                  <w:spacing w:line="360" w:lineRule="auto"/>
                </w:pPr>
              </w:pPrChange>
            </w:pPr>
            <w:r w:rsidRPr="00920004">
              <w:rPr>
                <w:lang w:val="en-US"/>
                <w:rPrChange w:id="27432" w:author="phuong vu" w:date="2018-11-30T22:36:00Z">
                  <w:rPr>
                    <w:lang w:val="en-US"/>
                  </w:rPr>
                </w:rPrChange>
              </w:rPr>
              <w:t>inputText</w:t>
            </w:r>
          </w:p>
        </w:tc>
        <w:tc>
          <w:tcPr>
            <w:tcW w:w="2970" w:type="dxa"/>
          </w:tcPr>
          <w:p w14:paraId="4CACBBBA" w14:textId="7D2F95B3" w:rsidR="00443B37" w:rsidRPr="00920004" w:rsidRDefault="005D2D32" w:rsidP="00C110D1">
            <w:pPr>
              <w:rPr>
                <w:lang w:val="en-US"/>
                <w:rPrChange w:id="27433" w:author="phuong vu" w:date="2018-11-30T22:36:00Z">
                  <w:rPr>
                    <w:lang w:val="en-US"/>
                  </w:rPr>
                </w:rPrChange>
              </w:rPr>
              <w:pPrChange w:id="27434" w:author="phuong vu" w:date="2018-11-30T23:23:00Z">
                <w:pPr>
                  <w:spacing w:line="360" w:lineRule="auto"/>
                </w:pPr>
              </w:pPrChange>
            </w:pPr>
            <w:r w:rsidRPr="00920004">
              <w:rPr>
                <w:lang w:val="en-US"/>
                <w:rPrChange w:id="27435" w:author="phuong vu" w:date="2018-11-30T22:36:00Z">
                  <w:rPr>
                    <w:lang w:val="en-US"/>
                  </w:rPr>
                </w:rPrChange>
              </w:rPr>
              <w:t>Nhập mật khẩu</w:t>
            </w:r>
          </w:p>
        </w:tc>
        <w:tc>
          <w:tcPr>
            <w:tcW w:w="1266" w:type="dxa"/>
          </w:tcPr>
          <w:p w14:paraId="19AAA9C3" w14:textId="66532C1E" w:rsidR="00443B37" w:rsidRPr="00920004" w:rsidRDefault="00443B37" w:rsidP="00BD0851">
            <w:pPr>
              <w:spacing w:before="240" w:line="0" w:lineRule="atLeast"/>
              <w:rPr>
                <w:lang w:val="en-US"/>
                <w:rPrChange w:id="27436" w:author="phuong vu" w:date="2018-11-30T22:36:00Z">
                  <w:rPr>
                    <w:lang w:val="en-US"/>
                  </w:rPr>
                </w:rPrChange>
              </w:rPr>
              <w:pPrChange w:id="27437" w:author="phuong vu" w:date="2018-11-30T14:16:00Z">
                <w:pPr>
                  <w:spacing w:line="360" w:lineRule="auto"/>
                </w:pPr>
              </w:pPrChange>
            </w:pPr>
          </w:p>
        </w:tc>
        <w:tc>
          <w:tcPr>
            <w:tcW w:w="1756" w:type="dxa"/>
          </w:tcPr>
          <w:p w14:paraId="433F537D" w14:textId="77777777" w:rsidR="00443B37" w:rsidRPr="00920004" w:rsidRDefault="00443B37" w:rsidP="00BD0851">
            <w:pPr>
              <w:spacing w:before="240" w:line="0" w:lineRule="atLeast"/>
              <w:rPr>
                <w:lang w:val="en-US"/>
                <w:rPrChange w:id="27438" w:author="phuong vu" w:date="2018-11-30T22:36:00Z">
                  <w:rPr>
                    <w:lang w:val="en-US"/>
                  </w:rPr>
                </w:rPrChange>
              </w:rPr>
              <w:pPrChange w:id="27439" w:author="phuong vu" w:date="2018-11-30T14:16:00Z">
                <w:pPr>
                  <w:spacing w:line="360" w:lineRule="auto"/>
                </w:pPr>
              </w:pPrChange>
            </w:pPr>
          </w:p>
        </w:tc>
      </w:tr>
      <w:tr w:rsidR="00443B37" w:rsidRPr="00920004" w14:paraId="7603998A" w14:textId="77777777" w:rsidTr="00E4365A">
        <w:tc>
          <w:tcPr>
            <w:tcW w:w="805" w:type="dxa"/>
          </w:tcPr>
          <w:p w14:paraId="575BDB53" w14:textId="702F83B7" w:rsidR="00443B37" w:rsidRPr="00920004" w:rsidRDefault="00443B37" w:rsidP="00BD0851">
            <w:pPr>
              <w:spacing w:before="240" w:line="0" w:lineRule="atLeast"/>
              <w:jc w:val="center"/>
              <w:rPr>
                <w:lang w:val="en-US"/>
                <w:rPrChange w:id="27440" w:author="phuong vu" w:date="2018-11-30T22:36:00Z">
                  <w:rPr>
                    <w:lang w:val="en-US"/>
                  </w:rPr>
                </w:rPrChange>
              </w:rPr>
              <w:pPrChange w:id="27441" w:author="phuong vu" w:date="2018-11-30T14:16:00Z">
                <w:pPr>
                  <w:spacing w:line="360" w:lineRule="auto"/>
                  <w:jc w:val="center"/>
                </w:pPr>
              </w:pPrChange>
            </w:pPr>
            <w:r w:rsidRPr="00920004">
              <w:rPr>
                <w:lang w:val="en-US"/>
                <w:rPrChange w:id="27442" w:author="phuong vu" w:date="2018-11-30T22:36:00Z">
                  <w:rPr>
                    <w:lang w:val="en-US"/>
                  </w:rPr>
                </w:rPrChange>
              </w:rPr>
              <w:t>3</w:t>
            </w:r>
          </w:p>
        </w:tc>
        <w:tc>
          <w:tcPr>
            <w:tcW w:w="1980" w:type="dxa"/>
          </w:tcPr>
          <w:p w14:paraId="79F9F589" w14:textId="414F7F81" w:rsidR="00443B37" w:rsidRPr="00920004" w:rsidRDefault="00443B37" w:rsidP="00C110D1">
            <w:pPr>
              <w:rPr>
                <w:lang w:val="en-US"/>
                <w:rPrChange w:id="27443" w:author="phuong vu" w:date="2018-11-30T22:36:00Z">
                  <w:rPr>
                    <w:lang w:val="en-US"/>
                  </w:rPr>
                </w:rPrChange>
              </w:rPr>
              <w:pPrChange w:id="27444" w:author="phuong vu" w:date="2018-11-30T23:23:00Z">
                <w:pPr>
                  <w:spacing w:line="360" w:lineRule="auto"/>
                </w:pPr>
              </w:pPrChange>
            </w:pPr>
            <w:r w:rsidRPr="00920004">
              <w:rPr>
                <w:lang w:val="en-US"/>
                <w:rPrChange w:id="27445" w:author="phuong vu" w:date="2018-11-30T22:36:00Z">
                  <w:rPr>
                    <w:lang w:val="en-US"/>
                  </w:rPr>
                </w:rPrChange>
              </w:rPr>
              <w:t>button</w:t>
            </w:r>
          </w:p>
        </w:tc>
        <w:tc>
          <w:tcPr>
            <w:tcW w:w="2970" w:type="dxa"/>
          </w:tcPr>
          <w:p w14:paraId="054D88AD" w14:textId="2C5565B6" w:rsidR="00443B37" w:rsidRPr="00920004" w:rsidRDefault="005D2D32" w:rsidP="00C110D1">
            <w:pPr>
              <w:rPr>
                <w:lang w:val="en-US"/>
                <w:rPrChange w:id="27446" w:author="phuong vu" w:date="2018-11-30T22:36:00Z">
                  <w:rPr>
                    <w:lang w:val="en-US"/>
                  </w:rPr>
                </w:rPrChange>
              </w:rPr>
              <w:pPrChange w:id="27447" w:author="phuong vu" w:date="2018-11-30T23:23:00Z">
                <w:pPr>
                  <w:spacing w:line="360" w:lineRule="auto"/>
                </w:pPr>
              </w:pPrChange>
            </w:pPr>
            <w:r w:rsidRPr="00920004">
              <w:rPr>
                <w:lang w:val="en-US"/>
                <w:rPrChange w:id="27448" w:author="phuong vu" w:date="2018-11-30T22:36:00Z">
                  <w:rPr>
                    <w:lang w:val="en-US"/>
                  </w:rPr>
                </w:rPrChange>
              </w:rPr>
              <w:t>Đăng nhập</w:t>
            </w:r>
          </w:p>
        </w:tc>
        <w:tc>
          <w:tcPr>
            <w:tcW w:w="1266" w:type="dxa"/>
          </w:tcPr>
          <w:p w14:paraId="0A810ABA" w14:textId="77777777" w:rsidR="00443B37" w:rsidRPr="00920004" w:rsidRDefault="00443B37" w:rsidP="00BD0851">
            <w:pPr>
              <w:spacing w:before="240" w:line="0" w:lineRule="atLeast"/>
              <w:rPr>
                <w:lang w:val="en-US"/>
                <w:rPrChange w:id="27449" w:author="phuong vu" w:date="2018-11-30T22:36:00Z">
                  <w:rPr>
                    <w:lang w:val="en-US"/>
                  </w:rPr>
                </w:rPrChange>
              </w:rPr>
              <w:pPrChange w:id="27450" w:author="phuong vu" w:date="2018-11-30T14:16:00Z">
                <w:pPr>
                  <w:spacing w:line="360" w:lineRule="auto"/>
                </w:pPr>
              </w:pPrChange>
            </w:pPr>
          </w:p>
        </w:tc>
        <w:tc>
          <w:tcPr>
            <w:tcW w:w="1756" w:type="dxa"/>
          </w:tcPr>
          <w:p w14:paraId="138525B0" w14:textId="77777777" w:rsidR="00443B37" w:rsidRPr="00920004" w:rsidRDefault="00443B37" w:rsidP="00BD0851">
            <w:pPr>
              <w:keepNext/>
              <w:spacing w:before="240" w:line="0" w:lineRule="atLeast"/>
              <w:rPr>
                <w:lang w:val="en-US"/>
                <w:rPrChange w:id="27451" w:author="phuong vu" w:date="2018-11-30T22:36:00Z">
                  <w:rPr>
                    <w:lang w:val="en-US"/>
                  </w:rPr>
                </w:rPrChange>
              </w:rPr>
              <w:pPrChange w:id="27452" w:author="phuong vu" w:date="2018-11-30T14:16:00Z">
                <w:pPr>
                  <w:spacing w:line="360" w:lineRule="auto"/>
                </w:pPr>
              </w:pPrChange>
            </w:pPr>
          </w:p>
        </w:tc>
      </w:tr>
    </w:tbl>
    <w:p w14:paraId="720DECDA" w14:textId="4AE4FCB3" w:rsidR="00635A50" w:rsidRPr="00920004" w:rsidRDefault="009E4E70" w:rsidP="00A17FA5">
      <w:pPr>
        <w:pStyle w:val="Caption"/>
        <w:rPr>
          <w:lang w:val="en-US"/>
          <w:rPrChange w:id="27453" w:author="phuong vu" w:date="2018-11-30T22:36:00Z">
            <w:rPr>
              <w:lang w:val="en-US"/>
            </w:rPr>
          </w:rPrChange>
        </w:rPr>
        <w:pPrChange w:id="27454" w:author="phuong vu" w:date="2018-11-30T22:42:00Z">
          <w:pPr/>
        </w:pPrChange>
      </w:pPr>
      <w:bookmarkStart w:id="27455" w:name="_Toc531381634"/>
      <w:ins w:id="27456" w:author="phuong vu" w:date="2018-11-26T01:17:00Z">
        <w:r w:rsidRPr="00920004">
          <w:rPr>
            <w:rPrChange w:id="27457" w:author="phuong vu" w:date="2018-11-30T22:36:00Z">
              <w:rPr/>
            </w:rPrChange>
          </w:rPr>
          <w:t xml:space="preserve">Bảng </w:t>
        </w:r>
      </w:ins>
      <w:ins w:id="27458" w:author="phuong vu" w:date="2018-11-30T14:54:00Z">
        <w:r w:rsidR="00D632EE" w:rsidRPr="00920004">
          <w:rPr>
            <w:rPrChange w:id="27459" w:author="phuong vu" w:date="2018-11-30T22:36:00Z">
              <w:rPr/>
            </w:rPrChange>
          </w:rPr>
          <w:fldChar w:fldCharType="begin"/>
        </w:r>
        <w:r w:rsidR="00D632EE" w:rsidRPr="00920004">
          <w:rPr>
            <w:rPrChange w:id="27460" w:author="phuong vu" w:date="2018-11-30T22:36:00Z">
              <w:rPr/>
            </w:rPrChange>
          </w:rPr>
          <w:instrText xml:space="preserve"> STYLEREF 1 \s </w:instrText>
        </w:r>
      </w:ins>
      <w:r w:rsidR="00D632EE" w:rsidRPr="00920004">
        <w:rPr>
          <w:rPrChange w:id="27461" w:author="phuong vu" w:date="2018-11-30T22:36:00Z">
            <w:rPr/>
          </w:rPrChange>
        </w:rPr>
        <w:fldChar w:fldCharType="separate"/>
      </w:r>
      <w:r w:rsidR="00B5490C">
        <w:rPr>
          <w:noProof/>
        </w:rPr>
        <w:t>3</w:t>
      </w:r>
      <w:ins w:id="27462" w:author="phuong vu" w:date="2018-11-30T14:54:00Z">
        <w:r w:rsidR="00D632EE" w:rsidRPr="00920004">
          <w:rPr>
            <w:rPrChange w:id="27463" w:author="phuong vu" w:date="2018-11-30T22:36:00Z">
              <w:rPr/>
            </w:rPrChange>
          </w:rPr>
          <w:fldChar w:fldCharType="end"/>
        </w:r>
        <w:r w:rsidR="00D632EE" w:rsidRPr="00920004">
          <w:rPr>
            <w:rPrChange w:id="27464" w:author="phuong vu" w:date="2018-11-30T22:36:00Z">
              <w:rPr/>
            </w:rPrChange>
          </w:rPr>
          <w:t>.</w:t>
        </w:r>
        <w:r w:rsidR="00D632EE" w:rsidRPr="00920004">
          <w:rPr>
            <w:rPrChange w:id="27465" w:author="phuong vu" w:date="2018-11-30T22:36:00Z">
              <w:rPr/>
            </w:rPrChange>
          </w:rPr>
          <w:fldChar w:fldCharType="begin"/>
        </w:r>
        <w:r w:rsidR="00D632EE" w:rsidRPr="00920004">
          <w:rPr>
            <w:rPrChange w:id="27466" w:author="phuong vu" w:date="2018-11-30T22:36:00Z">
              <w:rPr/>
            </w:rPrChange>
          </w:rPr>
          <w:instrText xml:space="preserve"> SEQ Bảng \* ARABIC \s 1 </w:instrText>
        </w:r>
      </w:ins>
      <w:r w:rsidR="00D632EE" w:rsidRPr="00920004">
        <w:rPr>
          <w:rPrChange w:id="27467" w:author="phuong vu" w:date="2018-11-30T22:36:00Z">
            <w:rPr/>
          </w:rPrChange>
        </w:rPr>
        <w:fldChar w:fldCharType="separate"/>
      </w:r>
      <w:ins w:id="27468" w:author="phuong vu" w:date="2018-11-30T22:44:00Z">
        <w:r w:rsidR="00B5490C">
          <w:rPr>
            <w:noProof/>
          </w:rPr>
          <w:t>26</w:t>
        </w:r>
      </w:ins>
      <w:ins w:id="27469" w:author="phuong vu" w:date="2018-11-30T14:54:00Z">
        <w:r w:rsidR="00D632EE" w:rsidRPr="00920004">
          <w:rPr>
            <w:rPrChange w:id="27470" w:author="phuong vu" w:date="2018-11-30T22:36:00Z">
              <w:rPr/>
            </w:rPrChange>
          </w:rPr>
          <w:fldChar w:fldCharType="end"/>
        </w:r>
      </w:ins>
      <w:ins w:id="27471" w:author="phuong vu" w:date="2018-11-26T01:17:00Z">
        <w:r w:rsidRPr="00920004">
          <w:rPr>
            <w:lang w:val="en-US"/>
            <w:rPrChange w:id="27472" w:author="phuong vu" w:date="2018-11-30T22:36:00Z">
              <w:rPr>
                <w:lang w:val="en-US"/>
              </w:rPr>
            </w:rPrChange>
          </w:rPr>
          <w:t xml:space="preserve"> Các thành phần giao diện đăng nhập hệ thống</w:t>
        </w:r>
      </w:ins>
      <w:bookmarkEnd w:id="27455"/>
    </w:p>
    <w:p w14:paraId="240F99B1" w14:textId="3292BCE6" w:rsidR="00405A7C" w:rsidRPr="00920004" w:rsidRDefault="00405A7C" w:rsidP="00C110D1">
      <w:pPr>
        <w:pStyle w:val="Heading5"/>
        <w:numPr>
          <w:ilvl w:val="0"/>
          <w:numId w:val="83"/>
        </w:numPr>
        <w:spacing w:before="240" w:line="0" w:lineRule="atLeast"/>
        <w:ind w:left="720"/>
        <w:rPr>
          <w:rFonts w:cstheme="majorHAnsi"/>
          <w:lang w:val="en-US"/>
          <w:rPrChange w:id="27473" w:author="phuong vu" w:date="2018-11-30T22:36:00Z">
            <w:rPr>
              <w:lang w:val="en-US"/>
            </w:rPr>
          </w:rPrChange>
        </w:rPr>
        <w:pPrChange w:id="27474" w:author="phuong vu" w:date="2018-11-30T23:23:00Z">
          <w:pPr>
            <w:pStyle w:val="Heading5"/>
          </w:pPr>
        </w:pPrChange>
      </w:pPr>
      <w:r w:rsidRPr="00920004">
        <w:rPr>
          <w:rFonts w:cstheme="majorHAnsi"/>
          <w:lang w:val="en-US"/>
          <w:rPrChange w:id="27475" w:author="phuong vu" w:date="2018-11-30T22:36:00Z">
            <w:rPr>
              <w:lang w:val="en-US"/>
            </w:rPr>
          </w:rPrChange>
        </w:rPr>
        <w:t>Dữ liệu sử dụng</w:t>
      </w:r>
    </w:p>
    <w:tbl>
      <w:tblPr>
        <w:tblStyle w:val="TableGrid"/>
        <w:tblW w:w="0" w:type="auto"/>
        <w:tblLook w:val="04A0" w:firstRow="1" w:lastRow="0" w:firstColumn="1" w:lastColumn="0" w:noHBand="0" w:noVBand="1"/>
      </w:tblPr>
      <w:tblGrid>
        <w:gridCol w:w="805"/>
        <w:gridCol w:w="2120"/>
        <w:gridCol w:w="1463"/>
        <w:gridCol w:w="1463"/>
        <w:gridCol w:w="1463"/>
        <w:gridCol w:w="1463"/>
      </w:tblGrid>
      <w:tr w:rsidR="00D3718D" w:rsidRPr="00920004" w14:paraId="012FC871" w14:textId="77777777" w:rsidTr="00E4365A">
        <w:tc>
          <w:tcPr>
            <w:tcW w:w="805" w:type="dxa"/>
            <w:vMerge w:val="restart"/>
            <w:vAlign w:val="center"/>
          </w:tcPr>
          <w:p w14:paraId="5B475C45" w14:textId="1175652D" w:rsidR="00D3718D" w:rsidRPr="00C110D1" w:rsidRDefault="00D3718D" w:rsidP="00C110D1">
            <w:pPr>
              <w:jc w:val="center"/>
              <w:rPr>
                <w:b/>
                <w:lang w:val="en-US"/>
                <w:rPrChange w:id="27476" w:author="phuong vu" w:date="2018-11-30T23:23:00Z">
                  <w:rPr>
                    <w:b/>
                    <w:lang w:val="en-US"/>
                  </w:rPr>
                </w:rPrChange>
              </w:rPr>
              <w:pPrChange w:id="27477" w:author="phuong vu" w:date="2018-11-30T23:23:00Z">
                <w:pPr>
                  <w:spacing w:line="360" w:lineRule="auto"/>
                  <w:jc w:val="center"/>
                </w:pPr>
              </w:pPrChange>
            </w:pPr>
            <w:r w:rsidRPr="00C110D1">
              <w:rPr>
                <w:b/>
                <w:lang w:val="en-US"/>
                <w:rPrChange w:id="27478" w:author="phuong vu" w:date="2018-11-30T23:23:00Z">
                  <w:rPr>
                    <w:b/>
                    <w:lang w:val="en-US"/>
                  </w:rPr>
                </w:rPrChange>
              </w:rPr>
              <w:t>STT</w:t>
            </w:r>
          </w:p>
        </w:tc>
        <w:tc>
          <w:tcPr>
            <w:tcW w:w="2120" w:type="dxa"/>
            <w:vMerge w:val="restart"/>
            <w:vAlign w:val="center"/>
          </w:tcPr>
          <w:p w14:paraId="5703658E" w14:textId="77777777" w:rsidR="00D3718D" w:rsidRPr="00C110D1" w:rsidRDefault="00D3718D" w:rsidP="00C110D1">
            <w:pPr>
              <w:jc w:val="center"/>
              <w:rPr>
                <w:b/>
                <w:lang w:val="en-US"/>
                <w:rPrChange w:id="27479" w:author="phuong vu" w:date="2018-11-30T23:23:00Z">
                  <w:rPr>
                    <w:b/>
                    <w:lang w:val="en-US"/>
                  </w:rPr>
                </w:rPrChange>
              </w:rPr>
              <w:pPrChange w:id="27480" w:author="phuong vu" w:date="2018-11-30T23:23:00Z">
                <w:pPr>
                  <w:spacing w:line="360" w:lineRule="auto"/>
                  <w:jc w:val="center"/>
                </w:pPr>
              </w:pPrChange>
            </w:pPr>
            <w:r w:rsidRPr="00C110D1">
              <w:rPr>
                <w:b/>
                <w:lang w:val="en-US"/>
                <w:rPrChange w:id="27481" w:author="phuong vu" w:date="2018-11-30T23:23:00Z">
                  <w:rPr>
                    <w:b/>
                    <w:lang w:val="en-US"/>
                  </w:rPr>
                </w:rPrChange>
              </w:rPr>
              <w:t>Tên bảng/</w:t>
            </w:r>
          </w:p>
          <w:p w14:paraId="5BABB39B" w14:textId="57D70C5E" w:rsidR="00D3718D" w:rsidRPr="00C110D1" w:rsidRDefault="00D3718D" w:rsidP="00C110D1">
            <w:pPr>
              <w:jc w:val="center"/>
              <w:rPr>
                <w:b/>
                <w:lang w:val="en-US"/>
                <w:rPrChange w:id="27482" w:author="phuong vu" w:date="2018-11-30T23:23:00Z">
                  <w:rPr>
                    <w:b/>
                    <w:lang w:val="en-US"/>
                  </w:rPr>
                </w:rPrChange>
              </w:rPr>
              <w:pPrChange w:id="27483" w:author="phuong vu" w:date="2018-11-30T23:23:00Z">
                <w:pPr>
                  <w:spacing w:line="360" w:lineRule="auto"/>
                  <w:jc w:val="center"/>
                </w:pPr>
              </w:pPrChange>
            </w:pPr>
            <w:r w:rsidRPr="00C110D1">
              <w:rPr>
                <w:b/>
                <w:lang w:val="en-US"/>
                <w:rPrChange w:id="27484" w:author="phuong vu" w:date="2018-11-30T23:23:00Z">
                  <w:rPr>
                    <w:b/>
                    <w:lang w:val="en-US"/>
                  </w:rPr>
                </w:rPrChange>
              </w:rPr>
              <w:t>Cấu tr</w:t>
            </w:r>
            <w:r w:rsidR="00755C63" w:rsidRPr="00C110D1">
              <w:rPr>
                <w:b/>
                <w:lang w:val="en-US"/>
                <w:rPrChange w:id="27485" w:author="phuong vu" w:date="2018-11-30T23:23:00Z">
                  <w:rPr>
                    <w:b/>
                    <w:lang w:val="en-US"/>
                  </w:rPr>
                </w:rPrChange>
              </w:rPr>
              <w:t>ú</w:t>
            </w:r>
            <w:r w:rsidRPr="00C110D1">
              <w:rPr>
                <w:b/>
                <w:lang w:val="en-US"/>
                <w:rPrChange w:id="27486" w:author="phuong vu" w:date="2018-11-30T23:23:00Z">
                  <w:rPr>
                    <w:b/>
                    <w:lang w:val="en-US"/>
                  </w:rPr>
                </w:rPrChange>
              </w:rPr>
              <w:t>c dữ liệu</w:t>
            </w:r>
          </w:p>
        </w:tc>
        <w:tc>
          <w:tcPr>
            <w:tcW w:w="5852" w:type="dxa"/>
            <w:gridSpan w:val="4"/>
            <w:vAlign w:val="center"/>
          </w:tcPr>
          <w:p w14:paraId="2CEFA8E9" w14:textId="69D6F63D" w:rsidR="00D3718D" w:rsidRPr="00C110D1" w:rsidRDefault="00D3718D" w:rsidP="00C110D1">
            <w:pPr>
              <w:jc w:val="center"/>
              <w:rPr>
                <w:b/>
                <w:lang w:val="en-US"/>
                <w:rPrChange w:id="27487" w:author="phuong vu" w:date="2018-11-30T23:23:00Z">
                  <w:rPr>
                    <w:b/>
                    <w:lang w:val="en-US"/>
                  </w:rPr>
                </w:rPrChange>
              </w:rPr>
              <w:pPrChange w:id="27488" w:author="phuong vu" w:date="2018-11-30T23:23:00Z">
                <w:pPr>
                  <w:spacing w:line="360" w:lineRule="auto"/>
                  <w:jc w:val="center"/>
                </w:pPr>
              </w:pPrChange>
            </w:pPr>
            <w:r w:rsidRPr="00C110D1">
              <w:rPr>
                <w:b/>
                <w:lang w:val="en-US"/>
                <w:rPrChange w:id="27489" w:author="phuong vu" w:date="2018-11-30T23:23:00Z">
                  <w:rPr>
                    <w:b/>
                    <w:lang w:val="en-US"/>
                  </w:rPr>
                </w:rPrChange>
              </w:rPr>
              <w:t>Phương thức</w:t>
            </w:r>
          </w:p>
        </w:tc>
      </w:tr>
      <w:tr w:rsidR="00D3718D" w:rsidRPr="00920004" w14:paraId="2F72B8C5" w14:textId="77777777" w:rsidTr="00E4365A">
        <w:tc>
          <w:tcPr>
            <w:tcW w:w="805" w:type="dxa"/>
            <w:vMerge/>
            <w:vAlign w:val="center"/>
          </w:tcPr>
          <w:p w14:paraId="212949B4" w14:textId="77777777" w:rsidR="00D3718D" w:rsidRPr="00C110D1" w:rsidRDefault="00D3718D" w:rsidP="00C110D1">
            <w:pPr>
              <w:jc w:val="center"/>
              <w:rPr>
                <w:b/>
                <w:lang w:val="en-US"/>
                <w:rPrChange w:id="27490" w:author="phuong vu" w:date="2018-11-30T23:23:00Z">
                  <w:rPr>
                    <w:b/>
                    <w:lang w:val="en-US"/>
                  </w:rPr>
                </w:rPrChange>
              </w:rPr>
              <w:pPrChange w:id="27491" w:author="phuong vu" w:date="2018-11-30T23:23:00Z">
                <w:pPr>
                  <w:spacing w:line="360" w:lineRule="auto"/>
                  <w:jc w:val="center"/>
                </w:pPr>
              </w:pPrChange>
            </w:pPr>
          </w:p>
        </w:tc>
        <w:tc>
          <w:tcPr>
            <w:tcW w:w="2120" w:type="dxa"/>
            <w:vMerge/>
            <w:vAlign w:val="center"/>
          </w:tcPr>
          <w:p w14:paraId="47FD5023" w14:textId="77777777" w:rsidR="00D3718D" w:rsidRPr="00C110D1" w:rsidRDefault="00D3718D" w:rsidP="00C110D1">
            <w:pPr>
              <w:jc w:val="center"/>
              <w:rPr>
                <w:b/>
                <w:lang w:val="en-US"/>
                <w:rPrChange w:id="27492" w:author="phuong vu" w:date="2018-11-30T23:23:00Z">
                  <w:rPr>
                    <w:b/>
                    <w:lang w:val="en-US"/>
                  </w:rPr>
                </w:rPrChange>
              </w:rPr>
              <w:pPrChange w:id="27493" w:author="phuong vu" w:date="2018-11-30T23:23:00Z">
                <w:pPr>
                  <w:spacing w:line="360" w:lineRule="auto"/>
                  <w:jc w:val="center"/>
                </w:pPr>
              </w:pPrChange>
            </w:pPr>
          </w:p>
        </w:tc>
        <w:tc>
          <w:tcPr>
            <w:tcW w:w="1463" w:type="dxa"/>
            <w:vAlign w:val="center"/>
          </w:tcPr>
          <w:p w14:paraId="5BF83A93" w14:textId="7F619BB1" w:rsidR="00D3718D" w:rsidRPr="00C110D1" w:rsidRDefault="00D3718D" w:rsidP="00C110D1">
            <w:pPr>
              <w:jc w:val="center"/>
              <w:rPr>
                <w:b/>
                <w:lang w:val="en-US"/>
                <w:rPrChange w:id="27494" w:author="phuong vu" w:date="2018-11-30T23:23:00Z">
                  <w:rPr>
                    <w:b/>
                    <w:lang w:val="en-US"/>
                  </w:rPr>
                </w:rPrChange>
              </w:rPr>
              <w:pPrChange w:id="27495" w:author="phuong vu" w:date="2018-11-30T23:23:00Z">
                <w:pPr>
                  <w:spacing w:line="360" w:lineRule="auto"/>
                  <w:jc w:val="center"/>
                </w:pPr>
              </w:pPrChange>
            </w:pPr>
            <w:r w:rsidRPr="00C110D1">
              <w:rPr>
                <w:b/>
                <w:lang w:val="en-US"/>
                <w:rPrChange w:id="27496" w:author="phuong vu" w:date="2018-11-30T23:23:00Z">
                  <w:rPr>
                    <w:b/>
                    <w:lang w:val="en-US"/>
                  </w:rPr>
                </w:rPrChange>
              </w:rPr>
              <w:t>Thêm</w:t>
            </w:r>
          </w:p>
        </w:tc>
        <w:tc>
          <w:tcPr>
            <w:tcW w:w="1463" w:type="dxa"/>
            <w:vAlign w:val="center"/>
          </w:tcPr>
          <w:p w14:paraId="5CEBF21E" w14:textId="79E4FC9A" w:rsidR="00D3718D" w:rsidRPr="00C110D1" w:rsidRDefault="00D3718D" w:rsidP="00C110D1">
            <w:pPr>
              <w:jc w:val="center"/>
              <w:rPr>
                <w:b/>
                <w:lang w:val="en-US"/>
                <w:rPrChange w:id="27497" w:author="phuong vu" w:date="2018-11-30T23:23:00Z">
                  <w:rPr>
                    <w:b/>
                    <w:lang w:val="en-US"/>
                  </w:rPr>
                </w:rPrChange>
              </w:rPr>
              <w:pPrChange w:id="27498" w:author="phuong vu" w:date="2018-11-30T23:23:00Z">
                <w:pPr>
                  <w:spacing w:line="360" w:lineRule="auto"/>
                  <w:jc w:val="center"/>
                </w:pPr>
              </w:pPrChange>
            </w:pPr>
            <w:r w:rsidRPr="00C110D1">
              <w:rPr>
                <w:b/>
                <w:lang w:val="en-US"/>
                <w:rPrChange w:id="27499" w:author="phuong vu" w:date="2018-11-30T23:23:00Z">
                  <w:rPr>
                    <w:b/>
                    <w:lang w:val="en-US"/>
                  </w:rPr>
                </w:rPrChange>
              </w:rPr>
              <w:t>Sửa</w:t>
            </w:r>
          </w:p>
        </w:tc>
        <w:tc>
          <w:tcPr>
            <w:tcW w:w="1463" w:type="dxa"/>
            <w:vAlign w:val="center"/>
          </w:tcPr>
          <w:p w14:paraId="62B44522" w14:textId="2A654DAD" w:rsidR="00D3718D" w:rsidRPr="00C110D1" w:rsidRDefault="00D3718D" w:rsidP="00C110D1">
            <w:pPr>
              <w:jc w:val="center"/>
              <w:rPr>
                <w:b/>
                <w:lang w:val="en-US"/>
                <w:rPrChange w:id="27500" w:author="phuong vu" w:date="2018-11-30T23:23:00Z">
                  <w:rPr>
                    <w:b/>
                    <w:lang w:val="en-US"/>
                  </w:rPr>
                </w:rPrChange>
              </w:rPr>
              <w:pPrChange w:id="27501" w:author="phuong vu" w:date="2018-11-30T23:23:00Z">
                <w:pPr>
                  <w:spacing w:line="360" w:lineRule="auto"/>
                  <w:jc w:val="center"/>
                </w:pPr>
              </w:pPrChange>
            </w:pPr>
            <w:r w:rsidRPr="00C110D1">
              <w:rPr>
                <w:b/>
                <w:lang w:val="en-US"/>
                <w:rPrChange w:id="27502" w:author="phuong vu" w:date="2018-11-30T23:23:00Z">
                  <w:rPr>
                    <w:b/>
                    <w:lang w:val="en-US"/>
                  </w:rPr>
                </w:rPrChange>
              </w:rPr>
              <w:t>Xóa</w:t>
            </w:r>
          </w:p>
        </w:tc>
        <w:tc>
          <w:tcPr>
            <w:tcW w:w="1463" w:type="dxa"/>
            <w:vAlign w:val="center"/>
          </w:tcPr>
          <w:p w14:paraId="38CD1A32" w14:textId="1296246B" w:rsidR="00D3718D" w:rsidRPr="00C110D1" w:rsidRDefault="00D3718D" w:rsidP="00C110D1">
            <w:pPr>
              <w:jc w:val="center"/>
              <w:rPr>
                <w:b/>
                <w:lang w:val="en-US"/>
                <w:rPrChange w:id="27503" w:author="phuong vu" w:date="2018-11-30T23:23:00Z">
                  <w:rPr>
                    <w:b/>
                    <w:lang w:val="en-US"/>
                  </w:rPr>
                </w:rPrChange>
              </w:rPr>
              <w:pPrChange w:id="27504" w:author="phuong vu" w:date="2018-11-30T23:23:00Z">
                <w:pPr>
                  <w:spacing w:line="360" w:lineRule="auto"/>
                  <w:jc w:val="center"/>
                </w:pPr>
              </w:pPrChange>
            </w:pPr>
            <w:r w:rsidRPr="00C110D1">
              <w:rPr>
                <w:b/>
                <w:lang w:val="en-US"/>
                <w:rPrChange w:id="27505" w:author="phuong vu" w:date="2018-11-30T23:23:00Z">
                  <w:rPr>
                    <w:b/>
                    <w:lang w:val="en-US"/>
                  </w:rPr>
                </w:rPrChange>
              </w:rPr>
              <w:t>Truy vấn</w:t>
            </w:r>
          </w:p>
        </w:tc>
      </w:tr>
      <w:tr w:rsidR="00D3718D" w:rsidRPr="00920004" w14:paraId="6ABA1252" w14:textId="77777777" w:rsidTr="00E4365A">
        <w:tc>
          <w:tcPr>
            <w:tcW w:w="805" w:type="dxa"/>
          </w:tcPr>
          <w:p w14:paraId="5F2737C7" w14:textId="3EA0470E" w:rsidR="00D3718D" w:rsidRPr="00920004" w:rsidRDefault="00D3718D" w:rsidP="00BD0851">
            <w:pPr>
              <w:spacing w:before="240" w:line="0" w:lineRule="atLeast"/>
              <w:jc w:val="center"/>
              <w:rPr>
                <w:lang w:val="en-US"/>
                <w:rPrChange w:id="27506" w:author="phuong vu" w:date="2018-11-30T22:36:00Z">
                  <w:rPr>
                    <w:lang w:val="en-US"/>
                  </w:rPr>
                </w:rPrChange>
              </w:rPr>
              <w:pPrChange w:id="27507" w:author="phuong vu" w:date="2018-11-30T14:16:00Z">
                <w:pPr>
                  <w:spacing w:line="360" w:lineRule="auto"/>
                  <w:jc w:val="center"/>
                </w:pPr>
              </w:pPrChange>
            </w:pPr>
            <w:r w:rsidRPr="00920004">
              <w:rPr>
                <w:lang w:val="en-US"/>
                <w:rPrChange w:id="27508" w:author="phuong vu" w:date="2018-11-30T22:36:00Z">
                  <w:rPr>
                    <w:lang w:val="en-US"/>
                  </w:rPr>
                </w:rPrChange>
              </w:rPr>
              <w:t>1</w:t>
            </w:r>
          </w:p>
        </w:tc>
        <w:tc>
          <w:tcPr>
            <w:tcW w:w="2120" w:type="dxa"/>
          </w:tcPr>
          <w:p w14:paraId="7E93C1CE" w14:textId="6E6E9F2B" w:rsidR="00D3718D" w:rsidRPr="00920004" w:rsidRDefault="00D3718D" w:rsidP="00C110D1">
            <w:pPr>
              <w:rPr>
                <w:lang w:val="en-US"/>
                <w:rPrChange w:id="27509" w:author="phuong vu" w:date="2018-11-30T22:36:00Z">
                  <w:rPr>
                    <w:lang w:val="en-US"/>
                  </w:rPr>
                </w:rPrChange>
              </w:rPr>
              <w:pPrChange w:id="27510" w:author="phuong vu" w:date="2018-11-30T23:23:00Z">
                <w:pPr>
                  <w:spacing w:line="360" w:lineRule="auto"/>
                </w:pPr>
              </w:pPrChange>
            </w:pPr>
            <w:r w:rsidRPr="00920004">
              <w:rPr>
                <w:lang w:val="en-US"/>
                <w:rPrChange w:id="27511" w:author="phuong vu" w:date="2018-11-30T22:36:00Z">
                  <w:rPr>
                    <w:lang w:val="en-US"/>
                  </w:rPr>
                </w:rPrChange>
              </w:rPr>
              <w:t>user</w:t>
            </w:r>
          </w:p>
        </w:tc>
        <w:tc>
          <w:tcPr>
            <w:tcW w:w="1463" w:type="dxa"/>
          </w:tcPr>
          <w:p w14:paraId="057EE6FD" w14:textId="77777777" w:rsidR="00D3718D" w:rsidRPr="00920004" w:rsidRDefault="00D3718D" w:rsidP="00BD0851">
            <w:pPr>
              <w:spacing w:before="240" w:line="0" w:lineRule="atLeast"/>
              <w:jc w:val="center"/>
              <w:rPr>
                <w:lang w:val="en-US"/>
                <w:rPrChange w:id="27512" w:author="phuong vu" w:date="2018-11-30T22:36:00Z">
                  <w:rPr>
                    <w:lang w:val="en-US"/>
                  </w:rPr>
                </w:rPrChange>
              </w:rPr>
              <w:pPrChange w:id="27513" w:author="phuong vu" w:date="2018-11-30T14:16:00Z">
                <w:pPr>
                  <w:spacing w:line="360" w:lineRule="auto"/>
                  <w:jc w:val="center"/>
                </w:pPr>
              </w:pPrChange>
            </w:pPr>
          </w:p>
        </w:tc>
        <w:tc>
          <w:tcPr>
            <w:tcW w:w="1463" w:type="dxa"/>
          </w:tcPr>
          <w:p w14:paraId="707021CB" w14:textId="77777777" w:rsidR="00D3718D" w:rsidRPr="00920004" w:rsidRDefault="00D3718D" w:rsidP="00BD0851">
            <w:pPr>
              <w:spacing w:before="240" w:line="0" w:lineRule="atLeast"/>
              <w:jc w:val="center"/>
              <w:rPr>
                <w:lang w:val="en-US"/>
                <w:rPrChange w:id="27514" w:author="phuong vu" w:date="2018-11-30T22:36:00Z">
                  <w:rPr>
                    <w:lang w:val="en-US"/>
                  </w:rPr>
                </w:rPrChange>
              </w:rPr>
              <w:pPrChange w:id="27515" w:author="phuong vu" w:date="2018-11-30T14:16:00Z">
                <w:pPr>
                  <w:spacing w:line="360" w:lineRule="auto"/>
                  <w:jc w:val="center"/>
                </w:pPr>
              </w:pPrChange>
            </w:pPr>
          </w:p>
        </w:tc>
        <w:tc>
          <w:tcPr>
            <w:tcW w:w="1463" w:type="dxa"/>
          </w:tcPr>
          <w:p w14:paraId="18CD5731" w14:textId="77777777" w:rsidR="00D3718D" w:rsidRPr="00920004" w:rsidRDefault="00D3718D" w:rsidP="00BD0851">
            <w:pPr>
              <w:spacing w:before="240" w:line="0" w:lineRule="atLeast"/>
              <w:jc w:val="center"/>
              <w:rPr>
                <w:lang w:val="en-US"/>
                <w:rPrChange w:id="27516" w:author="phuong vu" w:date="2018-11-30T22:36:00Z">
                  <w:rPr>
                    <w:lang w:val="en-US"/>
                  </w:rPr>
                </w:rPrChange>
              </w:rPr>
              <w:pPrChange w:id="27517" w:author="phuong vu" w:date="2018-11-30T14:16:00Z">
                <w:pPr>
                  <w:spacing w:line="360" w:lineRule="auto"/>
                  <w:jc w:val="center"/>
                </w:pPr>
              </w:pPrChange>
            </w:pPr>
          </w:p>
        </w:tc>
        <w:tc>
          <w:tcPr>
            <w:tcW w:w="1463" w:type="dxa"/>
          </w:tcPr>
          <w:p w14:paraId="1896C2C1" w14:textId="0C44E69D" w:rsidR="00D3718D" w:rsidRPr="00920004" w:rsidRDefault="00D3718D" w:rsidP="00BD0851">
            <w:pPr>
              <w:spacing w:before="240" w:line="0" w:lineRule="atLeast"/>
              <w:jc w:val="center"/>
              <w:rPr>
                <w:lang w:val="en-US"/>
                <w:rPrChange w:id="27518" w:author="phuong vu" w:date="2018-11-30T22:36:00Z">
                  <w:rPr>
                    <w:lang w:val="en-US"/>
                  </w:rPr>
                </w:rPrChange>
              </w:rPr>
              <w:pPrChange w:id="27519" w:author="phuong vu" w:date="2018-11-30T14:16:00Z">
                <w:pPr>
                  <w:jc w:val="center"/>
                </w:pPr>
              </w:pPrChange>
            </w:pPr>
            <w:r w:rsidRPr="00920004">
              <w:rPr>
                <w:lang w:val="en-US"/>
                <w:rPrChange w:id="27520" w:author="phuong vu" w:date="2018-11-30T22:36:00Z">
                  <w:rPr>
                    <w:lang w:val="en-US"/>
                  </w:rPr>
                </w:rPrChange>
              </w:rPr>
              <w:t>X</w:t>
            </w:r>
          </w:p>
        </w:tc>
      </w:tr>
      <w:tr w:rsidR="00D3718D" w:rsidRPr="00920004" w14:paraId="12A95A41" w14:textId="77777777" w:rsidTr="00E4365A">
        <w:tc>
          <w:tcPr>
            <w:tcW w:w="805" w:type="dxa"/>
          </w:tcPr>
          <w:p w14:paraId="7F5DB412" w14:textId="25D2BBD4" w:rsidR="00D3718D" w:rsidRPr="00920004" w:rsidRDefault="00D3718D" w:rsidP="00BD0851">
            <w:pPr>
              <w:spacing w:before="240" w:line="0" w:lineRule="atLeast"/>
              <w:jc w:val="center"/>
              <w:rPr>
                <w:lang w:val="en-US"/>
                <w:rPrChange w:id="27521" w:author="phuong vu" w:date="2018-11-30T22:36:00Z">
                  <w:rPr>
                    <w:lang w:val="en-US"/>
                  </w:rPr>
                </w:rPrChange>
              </w:rPr>
              <w:pPrChange w:id="27522" w:author="phuong vu" w:date="2018-11-30T14:16:00Z">
                <w:pPr>
                  <w:spacing w:line="360" w:lineRule="auto"/>
                  <w:jc w:val="center"/>
                </w:pPr>
              </w:pPrChange>
            </w:pPr>
            <w:r w:rsidRPr="00920004">
              <w:rPr>
                <w:lang w:val="en-US"/>
                <w:rPrChange w:id="27523" w:author="phuong vu" w:date="2018-11-30T22:36:00Z">
                  <w:rPr>
                    <w:lang w:val="en-US"/>
                  </w:rPr>
                </w:rPrChange>
              </w:rPr>
              <w:t>2</w:t>
            </w:r>
          </w:p>
        </w:tc>
        <w:tc>
          <w:tcPr>
            <w:tcW w:w="2120" w:type="dxa"/>
          </w:tcPr>
          <w:p w14:paraId="48D2000A" w14:textId="2AAEA3C8" w:rsidR="00D3718D" w:rsidRPr="00920004" w:rsidRDefault="00D3718D" w:rsidP="00C110D1">
            <w:pPr>
              <w:rPr>
                <w:lang w:val="en-US"/>
                <w:rPrChange w:id="27524" w:author="phuong vu" w:date="2018-11-30T22:36:00Z">
                  <w:rPr>
                    <w:lang w:val="en-US"/>
                  </w:rPr>
                </w:rPrChange>
              </w:rPr>
              <w:pPrChange w:id="27525" w:author="phuong vu" w:date="2018-11-30T23:23:00Z">
                <w:pPr>
                  <w:spacing w:line="360" w:lineRule="auto"/>
                </w:pPr>
              </w:pPrChange>
            </w:pPr>
            <w:r w:rsidRPr="00920004">
              <w:rPr>
                <w:lang w:val="en-US"/>
                <w:rPrChange w:id="27526" w:author="phuong vu" w:date="2018-11-30T22:36:00Z">
                  <w:rPr>
                    <w:lang w:val="en-US"/>
                  </w:rPr>
                </w:rPrChange>
              </w:rPr>
              <w:t>customer</w:t>
            </w:r>
          </w:p>
        </w:tc>
        <w:tc>
          <w:tcPr>
            <w:tcW w:w="1463" w:type="dxa"/>
          </w:tcPr>
          <w:p w14:paraId="3B584FE2" w14:textId="77777777" w:rsidR="00D3718D" w:rsidRPr="00920004" w:rsidRDefault="00D3718D" w:rsidP="00BD0851">
            <w:pPr>
              <w:spacing w:before="240" w:line="0" w:lineRule="atLeast"/>
              <w:jc w:val="center"/>
              <w:rPr>
                <w:lang w:val="en-US"/>
                <w:rPrChange w:id="27527" w:author="phuong vu" w:date="2018-11-30T22:36:00Z">
                  <w:rPr>
                    <w:lang w:val="en-US"/>
                  </w:rPr>
                </w:rPrChange>
              </w:rPr>
              <w:pPrChange w:id="27528" w:author="phuong vu" w:date="2018-11-30T14:16:00Z">
                <w:pPr>
                  <w:spacing w:line="360" w:lineRule="auto"/>
                  <w:jc w:val="center"/>
                </w:pPr>
              </w:pPrChange>
            </w:pPr>
          </w:p>
        </w:tc>
        <w:tc>
          <w:tcPr>
            <w:tcW w:w="1463" w:type="dxa"/>
          </w:tcPr>
          <w:p w14:paraId="45FD592F" w14:textId="77777777" w:rsidR="00D3718D" w:rsidRPr="00920004" w:rsidRDefault="00D3718D" w:rsidP="00BD0851">
            <w:pPr>
              <w:spacing w:before="240" w:line="0" w:lineRule="atLeast"/>
              <w:jc w:val="center"/>
              <w:rPr>
                <w:lang w:val="en-US"/>
                <w:rPrChange w:id="27529" w:author="phuong vu" w:date="2018-11-30T22:36:00Z">
                  <w:rPr>
                    <w:lang w:val="en-US"/>
                  </w:rPr>
                </w:rPrChange>
              </w:rPr>
              <w:pPrChange w:id="27530" w:author="phuong vu" w:date="2018-11-30T14:16:00Z">
                <w:pPr>
                  <w:spacing w:line="360" w:lineRule="auto"/>
                  <w:jc w:val="center"/>
                </w:pPr>
              </w:pPrChange>
            </w:pPr>
          </w:p>
        </w:tc>
        <w:tc>
          <w:tcPr>
            <w:tcW w:w="1463" w:type="dxa"/>
          </w:tcPr>
          <w:p w14:paraId="23532FE0" w14:textId="77777777" w:rsidR="00D3718D" w:rsidRPr="00920004" w:rsidRDefault="00D3718D" w:rsidP="00BD0851">
            <w:pPr>
              <w:spacing w:before="240" w:line="0" w:lineRule="atLeast"/>
              <w:jc w:val="center"/>
              <w:rPr>
                <w:lang w:val="en-US"/>
                <w:rPrChange w:id="27531" w:author="phuong vu" w:date="2018-11-30T22:36:00Z">
                  <w:rPr>
                    <w:lang w:val="en-US"/>
                  </w:rPr>
                </w:rPrChange>
              </w:rPr>
              <w:pPrChange w:id="27532" w:author="phuong vu" w:date="2018-11-30T14:16:00Z">
                <w:pPr>
                  <w:spacing w:line="360" w:lineRule="auto"/>
                  <w:jc w:val="center"/>
                </w:pPr>
              </w:pPrChange>
            </w:pPr>
          </w:p>
        </w:tc>
        <w:tc>
          <w:tcPr>
            <w:tcW w:w="1463" w:type="dxa"/>
          </w:tcPr>
          <w:p w14:paraId="49606902" w14:textId="63D6FD39" w:rsidR="00D3718D" w:rsidRPr="00920004" w:rsidRDefault="00D3718D" w:rsidP="00BD0851">
            <w:pPr>
              <w:spacing w:before="240" w:line="0" w:lineRule="atLeast"/>
              <w:jc w:val="center"/>
              <w:rPr>
                <w:lang w:val="en-US"/>
                <w:rPrChange w:id="27533" w:author="phuong vu" w:date="2018-11-30T22:36:00Z">
                  <w:rPr>
                    <w:lang w:val="en-US"/>
                  </w:rPr>
                </w:rPrChange>
              </w:rPr>
              <w:pPrChange w:id="27534" w:author="phuong vu" w:date="2018-11-30T14:16:00Z">
                <w:pPr>
                  <w:jc w:val="center"/>
                </w:pPr>
              </w:pPrChange>
            </w:pPr>
            <w:r w:rsidRPr="00920004">
              <w:rPr>
                <w:lang w:val="en-US"/>
                <w:rPrChange w:id="27535" w:author="phuong vu" w:date="2018-11-30T22:36:00Z">
                  <w:rPr>
                    <w:lang w:val="en-US"/>
                  </w:rPr>
                </w:rPrChange>
              </w:rPr>
              <w:t>X</w:t>
            </w:r>
          </w:p>
        </w:tc>
      </w:tr>
      <w:tr w:rsidR="00D3718D" w:rsidRPr="00920004" w14:paraId="24614304" w14:textId="77777777" w:rsidTr="00D3718D">
        <w:tc>
          <w:tcPr>
            <w:tcW w:w="805" w:type="dxa"/>
          </w:tcPr>
          <w:p w14:paraId="11AC8182" w14:textId="4254C1AD" w:rsidR="00D3718D" w:rsidRPr="00920004" w:rsidRDefault="00D3718D" w:rsidP="00BD0851">
            <w:pPr>
              <w:spacing w:before="240" w:line="0" w:lineRule="atLeast"/>
              <w:jc w:val="center"/>
              <w:rPr>
                <w:lang w:val="en-US"/>
                <w:rPrChange w:id="27536" w:author="phuong vu" w:date="2018-11-30T22:36:00Z">
                  <w:rPr>
                    <w:lang w:val="en-US"/>
                  </w:rPr>
                </w:rPrChange>
              </w:rPr>
              <w:pPrChange w:id="27537" w:author="phuong vu" w:date="2018-11-30T14:16:00Z">
                <w:pPr>
                  <w:spacing w:line="360" w:lineRule="auto"/>
                  <w:jc w:val="center"/>
                </w:pPr>
              </w:pPrChange>
            </w:pPr>
            <w:r w:rsidRPr="00920004">
              <w:rPr>
                <w:lang w:val="en-US"/>
                <w:rPrChange w:id="27538" w:author="phuong vu" w:date="2018-11-30T22:36:00Z">
                  <w:rPr>
                    <w:lang w:val="en-US"/>
                  </w:rPr>
                </w:rPrChange>
              </w:rPr>
              <w:t>3</w:t>
            </w:r>
          </w:p>
        </w:tc>
        <w:tc>
          <w:tcPr>
            <w:tcW w:w="2120" w:type="dxa"/>
          </w:tcPr>
          <w:p w14:paraId="21F115D2" w14:textId="498B8D71" w:rsidR="00D3718D" w:rsidRPr="00920004" w:rsidRDefault="00D3718D" w:rsidP="00C110D1">
            <w:pPr>
              <w:rPr>
                <w:lang w:val="en-US"/>
                <w:rPrChange w:id="27539" w:author="phuong vu" w:date="2018-11-30T22:36:00Z">
                  <w:rPr>
                    <w:lang w:val="en-US"/>
                  </w:rPr>
                </w:rPrChange>
              </w:rPr>
              <w:pPrChange w:id="27540" w:author="phuong vu" w:date="2018-11-30T23:23:00Z">
                <w:pPr>
                  <w:spacing w:line="360" w:lineRule="auto"/>
                </w:pPr>
              </w:pPrChange>
            </w:pPr>
            <w:r w:rsidRPr="00920004">
              <w:rPr>
                <w:lang w:val="en-US"/>
                <w:rPrChange w:id="27541" w:author="phuong vu" w:date="2018-11-30T22:36:00Z">
                  <w:rPr>
                    <w:lang w:val="en-US"/>
                  </w:rPr>
                </w:rPrChange>
              </w:rPr>
              <w:t>staff</w:t>
            </w:r>
          </w:p>
        </w:tc>
        <w:tc>
          <w:tcPr>
            <w:tcW w:w="1463" w:type="dxa"/>
          </w:tcPr>
          <w:p w14:paraId="38DED89B" w14:textId="77777777" w:rsidR="00D3718D" w:rsidRPr="00920004" w:rsidRDefault="00D3718D" w:rsidP="00BD0851">
            <w:pPr>
              <w:spacing w:before="240" w:line="0" w:lineRule="atLeast"/>
              <w:jc w:val="center"/>
              <w:rPr>
                <w:lang w:val="en-US"/>
                <w:rPrChange w:id="27542" w:author="phuong vu" w:date="2018-11-30T22:36:00Z">
                  <w:rPr>
                    <w:lang w:val="en-US"/>
                  </w:rPr>
                </w:rPrChange>
              </w:rPr>
              <w:pPrChange w:id="27543" w:author="phuong vu" w:date="2018-11-30T14:16:00Z">
                <w:pPr>
                  <w:spacing w:line="360" w:lineRule="auto"/>
                  <w:jc w:val="center"/>
                </w:pPr>
              </w:pPrChange>
            </w:pPr>
          </w:p>
        </w:tc>
        <w:tc>
          <w:tcPr>
            <w:tcW w:w="1463" w:type="dxa"/>
          </w:tcPr>
          <w:p w14:paraId="58287871" w14:textId="77777777" w:rsidR="00D3718D" w:rsidRPr="00920004" w:rsidRDefault="00D3718D" w:rsidP="00BD0851">
            <w:pPr>
              <w:spacing w:before="240" w:line="0" w:lineRule="atLeast"/>
              <w:jc w:val="center"/>
              <w:rPr>
                <w:lang w:val="en-US"/>
                <w:rPrChange w:id="27544" w:author="phuong vu" w:date="2018-11-30T22:36:00Z">
                  <w:rPr>
                    <w:lang w:val="en-US"/>
                  </w:rPr>
                </w:rPrChange>
              </w:rPr>
              <w:pPrChange w:id="27545" w:author="phuong vu" w:date="2018-11-30T14:16:00Z">
                <w:pPr>
                  <w:spacing w:line="360" w:lineRule="auto"/>
                  <w:jc w:val="center"/>
                </w:pPr>
              </w:pPrChange>
            </w:pPr>
          </w:p>
        </w:tc>
        <w:tc>
          <w:tcPr>
            <w:tcW w:w="1463" w:type="dxa"/>
          </w:tcPr>
          <w:p w14:paraId="23A1617E" w14:textId="77777777" w:rsidR="00D3718D" w:rsidRPr="00920004" w:rsidRDefault="00D3718D" w:rsidP="00BD0851">
            <w:pPr>
              <w:spacing w:before="240" w:line="0" w:lineRule="atLeast"/>
              <w:jc w:val="center"/>
              <w:rPr>
                <w:lang w:val="en-US"/>
                <w:rPrChange w:id="27546" w:author="phuong vu" w:date="2018-11-30T22:36:00Z">
                  <w:rPr>
                    <w:lang w:val="en-US"/>
                  </w:rPr>
                </w:rPrChange>
              </w:rPr>
              <w:pPrChange w:id="27547" w:author="phuong vu" w:date="2018-11-30T14:16:00Z">
                <w:pPr>
                  <w:spacing w:line="360" w:lineRule="auto"/>
                  <w:jc w:val="center"/>
                </w:pPr>
              </w:pPrChange>
            </w:pPr>
          </w:p>
        </w:tc>
        <w:tc>
          <w:tcPr>
            <w:tcW w:w="1463" w:type="dxa"/>
          </w:tcPr>
          <w:p w14:paraId="0125DB78" w14:textId="49BD6AC5" w:rsidR="00D3718D" w:rsidRPr="00920004" w:rsidRDefault="00D3718D" w:rsidP="00BD0851">
            <w:pPr>
              <w:spacing w:before="240" w:line="0" w:lineRule="atLeast"/>
              <w:jc w:val="center"/>
              <w:rPr>
                <w:lang w:val="en-US"/>
                <w:rPrChange w:id="27548" w:author="phuong vu" w:date="2018-11-30T22:36:00Z">
                  <w:rPr>
                    <w:lang w:val="en-US"/>
                  </w:rPr>
                </w:rPrChange>
              </w:rPr>
              <w:pPrChange w:id="27549" w:author="phuong vu" w:date="2018-11-30T14:16:00Z">
                <w:pPr>
                  <w:jc w:val="center"/>
                </w:pPr>
              </w:pPrChange>
            </w:pPr>
            <w:r w:rsidRPr="00920004">
              <w:rPr>
                <w:lang w:val="en-US"/>
                <w:rPrChange w:id="27550" w:author="phuong vu" w:date="2018-11-30T22:36:00Z">
                  <w:rPr>
                    <w:lang w:val="en-US"/>
                  </w:rPr>
                </w:rPrChange>
              </w:rPr>
              <w:t>X</w:t>
            </w:r>
          </w:p>
        </w:tc>
      </w:tr>
      <w:tr w:rsidR="00D3718D" w:rsidRPr="00920004" w14:paraId="51BC0CDE" w14:textId="77777777" w:rsidTr="00D3718D">
        <w:tc>
          <w:tcPr>
            <w:tcW w:w="805" w:type="dxa"/>
          </w:tcPr>
          <w:p w14:paraId="57CD55CF" w14:textId="3646729F" w:rsidR="00D3718D" w:rsidRPr="00920004" w:rsidRDefault="00D3718D" w:rsidP="00BD0851">
            <w:pPr>
              <w:spacing w:before="240" w:line="0" w:lineRule="atLeast"/>
              <w:jc w:val="center"/>
              <w:rPr>
                <w:lang w:val="en-US"/>
                <w:rPrChange w:id="27551" w:author="phuong vu" w:date="2018-11-30T22:36:00Z">
                  <w:rPr>
                    <w:lang w:val="en-US"/>
                  </w:rPr>
                </w:rPrChange>
              </w:rPr>
              <w:pPrChange w:id="27552" w:author="phuong vu" w:date="2018-11-30T14:16:00Z">
                <w:pPr>
                  <w:spacing w:line="360" w:lineRule="auto"/>
                  <w:jc w:val="center"/>
                </w:pPr>
              </w:pPrChange>
            </w:pPr>
            <w:r w:rsidRPr="00920004">
              <w:rPr>
                <w:lang w:val="en-US"/>
                <w:rPrChange w:id="27553" w:author="phuong vu" w:date="2018-11-30T22:36:00Z">
                  <w:rPr>
                    <w:lang w:val="en-US"/>
                  </w:rPr>
                </w:rPrChange>
              </w:rPr>
              <w:t>4</w:t>
            </w:r>
          </w:p>
        </w:tc>
        <w:tc>
          <w:tcPr>
            <w:tcW w:w="2120" w:type="dxa"/>
          </w:tcPr>
          <w:p w14:paraId="7B61D072" w14:textId="03AF129C" w:rsidR="00D3718D" w:rsidRPr="00920004" w:rsidRDefault="00D3718D" w:rsidP="00C110D1">
            <w:pPr>
              <w:rPr>
                <w:lang w:val="en-US"/>
                <w:rPrChange w:id="27554" w:author="phuong vu" w:date="2018-11-30T22:36:00Z">
                  <w:rPr>
                    <w:lang w:val="en-US"/>
                  </w:rPr>
                </w:rPrChange>
              </w:rPr>
              <w:pPrChange w:id="27555" w:author="phuong vu" w:date="2018-11-30T23:23:00Z">
                <w:pPr>
                  <w:spacing w:line="360" w:lineRule="auto"/>
                </w:pPr>
              </w:pPrChange>
            </w:pPr>
            <w:r w:rsidRPr="00920004">
              <w:rPr>
                <w:lang w:val="en-US"/>
                <w:rPrChange w:id="27556" w:author="phuong vu" w:date="2018-11-30T22:36:00Z">
                  <w:rPr>
                    <w:lang w:val="en-US"/>
                  </w:rPr>
                </w:rPrChange>
              </w:rPr>
              <w:t>staff_type</w:t>
            </w:r>
          </w:p>
        </w:tc>
        <w:tc>
          <w:tcPr>
            <w:tcW w:w="1463" w:type="dxa"/>
          </w:tcPr>
          <w:p w14:paraId="728694FB" w14:textId="77777777" w:rsidR="00D3718D" w:rsidRPr="00920004" w:rsidRDefault="00D3718D" w:rsidP="00BD0851">
            <w:pPr>
              <w:spacing w:before="240" w:line="0" w:lineRule="atLeast"/>
              <w:jc w:val="center"/>
              <w:rPr>
                <w:lang w:val="en-US"/>
                <w:rPrChange w:id="27557" w:author="phuong vu" w:date="2018-11-30T22:36:00Z">
                  <w:rPr>
                    <w:lang w:val="en-US"/>
                  </w:rPr>
                </w:rPrChange>
              </w:rPr>
              <w:pPrChange w:id="27558" w:author="phuong vu" w:date="2018-11-30T14:16:00Z">
                <w:pPr>
                  <w:spacing w:line="360" w:lineRule="auto"/>
                  <w:jc w:val="center"/>
                </w:pPr>
              </w:pPrChange>
            </w:pPr>
          </w:p>
        </w:tc>
        <w:tc>
          <w:tcPr>
            <w:tcW w:w="1463" w:type="dxa"/>
          </w:tcPr>
          <w:p w14:paraId="300E4CDB" w14:textId="77777777" w:rsidR="00D3718D" w:rsidRPr="00920004" w:rsidRDefault="00D3718D" w:rsidP="00BD0851">
            <w:pPr>
              <w:spacing w:before="240" w:line="0" w:lineRule="atLeast"/>
              <w:jc w:val="center"/>
              <w:rPr>
                <w:lang w:val="en-US"/>
                <w:rPrChange w:id="27559" w:author="phuong vu" w:date="2018-11-30T22:36:00Z">
                  <w:rPr>
                    <w:lang w:val="en-US"/>
                  </w:rPr>
                </w:rPrChange>
              </w:rPr>
              <w:pPrChange w:id="27560" w:author="phuong vu" w:date="2018-11-30T14:16:00Z">
                <w:pPr>
                  <w:spacing w:line="360" w:lineRule="auto"/>
                  <w:jc w:val="center"/>
                </w:pPr>
              </w:pPrChange>
            </w:pPr>
          </w:p>
        </w:tc>
        <w:tc>
          <w:tcPr>
            <w:tcW w:w="1463" w:type="dxa"/>
          </w:tcPr>
          <w:p w14:paraId="2FA74826" w14:textId="77777777" w:rsidR="00D3718D" w:rsidRPr="00920004" w:rsidRDefault="00D3718D" w:rsidP="00BD0851">
            <w:pPr>
              <w:spacing w:before="240" w:line="0" w:lineRule="atLeast"/>
              <w:jc w:val="center"/>
              <w:rPr>
                <w:lang w:val="en-US"/>
                <w:rPrChange w:id="27561" w:author="phuong vu" w:date="2018-11-30T22:36:00Z">
                  <w:rPr>
                    <w:lang w:val="en-US"/>
                  </w:rPr>
                </w:rPrChange>
              </w:rPr>
              <w:pPrChange w:id="27562" w:author="phuong vu" w:date="2018-11-30T14:16:00Z">
                <w:pPr>
                  <w:spacing w:line="360" w:lineRule="auto"/>
                  <w:jc w:val="center"/>
                </w:pPr>
              </w:pPrChange>
            </w:pPr>
          </w:p>
        </w:tc>
        <w:tc>
          <w:tcPr>
            <w:tcW w:w="1463" w:type="dxa"/>
          </w:tcPr>
          <w:p w14:paraId="3F87A46F" w14:textId="02B5D319" w:rsidR="00D3718D" w:rsidRPr="00920004" w:rsidRDefault="00D3718D" w:rsidP="00BD0851">
            <w:pPr>
              <w:spacing w:before="240" w:line="0" w:lineRule="atLeast"/>
              <w:jc w:val="center"/>
              <w:rPr>
                <w:lang w:val="en-US"/>
                <w:rPrChange w:id="27563" w:author="phuong vu" w:date="2018-11-30T22:36:00Z">
                  <w:rPr>
                    <w:lang w:val="en-US"/>
                  </w:rPr>
                </w:rPrChange>
              </w:rPr>
              <w:pPrChange w:id="27564" w:author="phuong vu" w:date="2018-11-30T14:16:00Z">
                <w:pPr>
                  <w:jc w:val="center"/>
                </w:pPr>
              </w:pPrChange>
            </w:pPr>
            <w:r w:rsidRPr="00920004">
              <w:rPr>
                <w:lang w:val="en-US"/>
                <w:rPrChange w:id="27565" w:author="phuong vu" w:date="2018-11-30T22:36:00Z">
                  <w:rPr>
                    <w:lang w:val="en-US"/>
                  </w:rPr>
                </w:rPrChange>
              </w:rPr>
              <w:t>X</w:t>
            </w:r>
          </w:p>
        </w:tc>
      </w:tr>
      <w:tr w:rsidR="002F5F09" w:rsidRPr="00920004" w14:paraId="59EB943B" w14:textId="77777777" w:rsidTr="00D3718D">
        <w:trPr>
          <w:ins w:id="27566" w:author="phuong vu" w:date="2018-11-25T22:01:00Z"/>
        </w:trPr>
        <w:tc>
          <w:tcPr>
            <w:tcW w:w="805" w:type="dxa"/>
          </w:tcPr>
          <w:p w14:paraId="2E7EFF12" w14:textId="3DA27353" w:rsidR="002F5F09" w:rsidRPr="00920004" w:rsidRDefault="002F5F09" w:rsidP="00BD0851">
            <w:pPr>
              <w:spacing w:before="240" w:line="0" w:lineRule="atLeast"/>
              <w:jc w:val="center"/>
              <w:rPr>
                <w:ins w:id="27567" w:author="phuong vu" w:date="2018-11-25T22:01:00Z"/>
                <w:lang w:val="en-US"/>
                <w:rPrChange w:id="27568" w:author="phuong vu" w:date="2018-11-30T22:36:00Z">
                  <w:rPr>
                    <w:ins w:id="27569" w:author="phuong vu" w:date="2018-11-25T22:01:00Z"/>
                    <w:lang w:val="en-US"/>
                  </w:rPr>
                </w:rPrChange>
              </w:rPr>
              <w:pPrChange w:id="27570" w:author="phuong vu" w:date="2018-11-30T14:16:00Z">
                <w:pPr>
                  <w:spacing w:line="276" w:lineRule="auto"/>
                  <w:jc w:val="center"/>
                </w:pPr>
              </w:pPrChange>
            </w:pPr>
            <w:ins w:id="27571" w:author="phuong vu" w:date="2018-11-25T22:01:00Z">
              <w:r w:rsidRPr="00920004">
                <w:rPr>
                  <w:lang w:val="en-US"/>
                  <w:rPrChange w:id="27572" w:author="phuong vu" w:date="2018-11-30T22:36:00Z">
                    <w:rPr>
                      <w:lang w:val="en-US"/>
                    </w:rPr>
                  </w:rPrChange>
                </w:rPr>
                <w:t>5</w:t>
              </w:r>
            </w:ins>
          </w:p>
        </w:tc>
        <w:tc>
          <w:tcPr>
            <w:tcW w:w="2120" w:type="dxa"/>
          </w:tcPr>
          <w:p w14:paraId="590C19B9" w14:textId="653BD810" w:rsidR="002F5F09" w:rsidRPr="00920004" w:rsidRDefault="002F5F09" w:rsidP="00C110D1">
            <w:pPr>
              <w:rPr>
                <w:ins w:id="27573" w:author="phuong vu" w:date="2018-11-25T22:01:00Z"/>
                <w:lang w:val="en-US"/>
                <w:rPrChange w:id="27574" w:author="phuong vu" w:date="2018-11-30T22:36:00Z">
                  <w:rPr>
                    <w:ins w:id="27575" w:author="phuong vu" w:date="2018-11-25T22:01:00Z"/>
                    <w:lang w:val="en-US"/>
                  </w:rPr>
                </w:rPrChange>
              </w:rPr>
              <w:pPrChange w:id="27576" w:author="phuong vu" w:date="2018-11-30T23:23:00Z">
                <w:pPr>
                  <w:spacing w:line="276" w:lineRule="auto"/>
                </w:pPr>
              </w:pPrChange>
            </w:pPr>
            <w:ins w:id="27577" w:author="phuong vu" w:date="2018-11-25T22:01:00Z">
              <w:r w:rsidRPr="00920004">
                <w:rPr>
                  <w:lang w:val="en-US"/>
                  <w:rPrChange w:id="27578" w:author="phuong vu" w:date="2018-11-30T22:36:00Z">
                    <w:rPr>
                      <w:lang w:val="en-US"/>
                    </w:rPr>
                  </w:rPrChange>
                </w:rPr>
                <w:t>branch</w:t>
              </w:r>
            </w:ins>
          </w:p>
        </w:tc>
        <w:tc>
          <w:tcPr>
            <w:tcW w:w="1463" w:type="dxa"/>
          </w:tcPr>
          <w:p w14:paraId="4043B349" w14:textId="77777777" w:rsidR="002F5F09" w:rsidRPr="00920004" w:rsidRDefault="002F5F09" w:rsidP="00BD0851">
            <w:pPr>
              <w:spacing w:before="240" w:line="0" w:lineRule="atLeast"/>
              <w:jc w:val="center"/>
              <w:rPr>
                <w:ins w:id="27579" w:author="phuong vu" w:date="2018-11-25T22:01:00Z"/>
                <w:lang w:val="en-US"/>
                <w:rPrChange w:id="27580" w:author="phuong vu" w:date="2018-11-30T22:36:00Z">
                  <w:rPr>
                    <w:ins w:id="27581" w:author="phuong vu" w:date="2018-11-25T22:01:00Z"/>
                    <w:lang w:val="en-US"/>
                  </w:rPr>
                </w:rPrChange>
              </w:rPr>
              <w:pPrChange w:id="27582" w:author="phuong vu" w:date="2018-11-30T14:16:00Z">
                <w:pPr>
                  <w:spacing w:line="276" w:lineRule="auto"/>
                  <w:jc w:val="center"/>
                </w:pPr>
              </w:pPrChange>
            </w:pPr>
          </w:p>
        </w:tc>
        <w:tc>
          <w:tcPr>
            <w:tcW w:w="1463" w:type="dxa"/>
          </w:tcPr>
          <w:p w14:paraId="0041D2A3" w14:textId="77777777" w:rsidR="002F5F09" w:rsidRPr="00920004" w:rsidRDefault="002F5F09" w:rsidP="00BD0851">
            <w:pPr>
              <w:spacing w:before="240" w:line="0" w:lineRule="atLeast"/>
              <w:jc w:val="center"/>
              <w:rPr>
                <w:ins w:id="27583" w:author="phuong vu" w:date="2018-11-25T22:01:00Z"/>
                <w:lang w:val="en-US"/>
                <w:rPrChange w:id="27584" w:author="phuong vu" w:date="2018-11-30T22:36:00Z">
                  <w:rPr>
                    <w:ins w:id="27585" w:author="phuong vu" w:date="2018-11-25T22:01:00Z"/>
                    <w:lang w:val="en-US"/>
                  </w:rPr>
                </w:rPrChange>
              </w:rPr>
              <w:pPrChange w:id="27586" w:author="phuong vu" w:date="2018-11-30T14:16:00Z">
                <w:pPr>
                  <w:spacing w:line="276" w:lineRule="auto"/>
                  <w:jc w:val="center"/>
                </w:pPr>
              </w:pPrChange>
            </w:pPr>
          </w:p>
        </w:tc>
        <w:tc>
          <w:tcPr>
            <w:tcW w:w="1463" w:type="dxa"/>
          </w:tcPr>
          <w:p w14:paraId="783A65E4" w14:textId="77777777" w:rsidR="002F5F09" w:rsidRPr="00920004" w:rsidRDefault="002F5F09" w:rsidP="00BD0851">
            <w:pPr>
              <w:spacing w:before="240" w:line="0" w:lineRule="atLeast"/>
              <w:jc w:val="center"/>
              <w:rPr>
                <w:ins w:id="27587" w:author="phuong vu" w:date="2018-11-25T22:01:00Z"/>
                <w:lang w:val="en-US"/>
                <w:rPrChange w:id="27588" w:author="phuong vu" w:date="2018-11-30T22:36:00Z">
                  <w:rPr>
                    <w:ins w:id="27589" w:author="phuong vu" w:date="2018-11-25T22:01:00Z"/>
                    <w:lang w:val="en-US"/>
                  </w:rPr>
                </w:rPrChange>
              </w:rPr>
              <w:pPrChange w:id="27590" w:author="phuong vu" w:date="2018-11-30T14:16:00Z">
                <w:pPr>
                  <w:spacing w:line="276" w:lineRule="auto"/>
                  <w:jc w:val="center"/>
                </w:pPr>
              </w:pPrChange>
            </w:pPr>
          </w:p>
        </w:tc>
        <w:tc>
          <w:tcPr>
            <w:tcW w:w="1463" w:type="dxa"/>
          </w:tcPr>
          <w:p w14:paraId="7363E240" w14:textId="43DCD626" w:rsidR="002F5F09" w:rsidRPr="00920004" w:rsidRDefault="002F5F09" w:rsidP="00BD0851">
            <w:pPr>
              <w:keepNext/>
              <w:spacing w:before="240" w:line="0" w:lineRule="atLeast"/>
              <w:jc w:val="center"/>
              <w:rPr>
                <w:ins w:id="27591" w:author="phuong vu" w:date="2018-11-25T22:01:00Z"/>
                <w:lang w:val="en-US"/>
                <w:rPrChange w:id="27592" w:author="phuong vu" w:date="2018-11-30T22:36:00Z">
                  <w:rPr>
                    <w:ins w:id="27593" w:author="phuong vu" w:date="2018-11-25T22:01:00Z"/>
                    <w:lang w:val="en-US"/>
                  </w:rPr>
                </w:rPrChange>
              </w:rPr>
              <w:pPrChange w:id="27594" w:author="phuong vu" w:date="2018-11-30T14:16:00Z">
                <w:pPr>
                  <w:spacing w:line="276" w:lineRule="auto"/>
                  <w:jc w:val="center"/>
                </w:pPr>
              </w:pPrChange>
            </w:pPr>
            <w:ins w:id="27595" w:author="phuong vu" w:date="2018-11-25T22:01:00Z">
              <w:r w:rsidRPr="00920004">
                <w:rPr>
                  <w:lang w:val="en-US"/>
                  <w:rPrChange w:id="27596" w:author="phuong vu" w:date="2018-11-30T22:36:00Z">
                    <w:rPr>
                      <w:lang w:val="en-US"/>
                    </w:rPr>
                  </w:rPrChange>
                </w:rPr>
                <w:t>X</w:t>
              </w:r>
            </w:ins>
          </w:p>
        </w:tc>
      </w:tr>
    </w:tbl>
    <w:p w14:paraId="35C92E1F" w14:textId="63E2BFD0" w:rsidR="009E4E70" w:rsidRPr="00920004" w:rsidRDefault="009E4E70" w:rsidP="00A17FA5">
      <w:pPr>
        <w:pStyle w:val="Caption"/>
        <w:rPr>
          <w:ins w:id="27597" w:author="phuong vu" w:date="2018-11-26T01:18:00Z"/>
          <w:lang w:val="en-US"/>
          <w:rPrChange w:id="27598" w:author="phuong vu" w:date="2018-11-30T22:36:00Z">
            <w:rPr>
              <w:ins w:id="27599" w:author="phuong vu" w:date="2018-11-26T01:18:00Z"/>
            </w:rPr>
          </w:rPrChange>
        </w:rPr>
        <w:pPrChange w:id="27600" w:author="phuong vu" w:date="2018-11-30T22:42:00Z">
          <w:pPr>
            <w:pStyle w:val="Caption"/>
          </w:pPr>
        </w:pPrChange>
      </w:pPr>
      <w:bookmarkStart w:id="27601" w:name="_Toc531381635"/>
      <w:ins w:id="27602" w:author="phuong vu" w:date="2018-11-26T01:18:00Z">
        <w:r w:rsidRPr="00920004">
          <w:rPr>
            <w:rPrChange w:id="27603" w:author="phuong vu" w:date="2018-11-30T22:36:00Z">
              <w:rPr/>
            </w:rPrChange>
          </w:rPr>
          <w:t xml:space="preserve">Bảng </w:t>
        </w:r>
      </w:ins>
      <w:ins w:id="27604" w:author="phuong vu" w:date="2018-11-30T14:54:00Z">
        <w:r w:rsidR="00D632EE" w:rsidRPr="00920004">
          <w:rPr>
            <w:rPrChange w:id="27605" w:author="phuong vu" w:date="2018-11-30T22:36:00Z">
              <w:rPr/>
            </w:rPrChange>
          </w:rPr>
          <w:fldChar w:fldCharType="begin"/>
        </w:r>
        <w:r w:rsidR="00D632EE" w:rsidRPr="00920004">
          <w:rPr>
            <w:rPrChange w:id="27606" w:author="phuong vu" w:date="2018-11-30T22:36:00Z">
              <w:rPr/>
            </w:rPrChange>
          </w:rPr>
          <w:instrText xml:space="preserve"> STYLEREF 1 \s </w:instrText>
        </w:r>
      </w:ins>
      <w:r w:rsidR="00D632EE" w:rsidRPr="00920004">
        <w:rPr>
          <w:rPrChange w:id="27607" w:author="phuong vu" w:date="2018-11-30T22:36:00Z">
            <w:rPr/>
          </w:rPrChange>
        </w:rPr>
        <w:fldChar w:fldCharType="separate"/>
      </w:r>
      <w:r w:rsidR="00B5490C">
        <w:rPr>
          <w:noProof/>
        </w:rPr>
        <w:t>3</w:t>
      </w:r>
      <w:ins w:id="27608" w:author="phuong vu" w:date="2018-11-30T14:54:00Z">
        <w:r w:rsidR="00D632EE" w:rsidRPr="00920004">
          <w:rPr>
            <w:rPrChange w:id="27609" w:author="phuong vu" w:date="2018-11-30T22:36:00Z">
              <w:rPr/>
            </w:rPrChange>
          </w:rPr>
          <w:fldChar w:fldCharType="end"/>
        </w:r>
        <w:r w:rsidR="00D632EE" w:rsidRPr="00920004">
          <w:rPr>
            <w:rPrChange w:id="27610" w:author="phuong vu" w:date="2018-11-30T22:36:00Z">
              <w:rPr/>
            </w:rPrChange>
          </w:rPr>
          <w:t>.</w:t>
        </w:r>
        <w:r w:rsidR="00D632EE" w:rsidRPr="00920004">
          <w:rPr>
            <w:rPrChange w:id="27611" w:author="phuong vu" w:date="2018-11-30T22:36:00Z">
              <w:rPr/>
            </w:rPrChange>
          </w:rPr>
          <w:fldChar w:fldCharType="begin"/>
        </w:r>
        <w:r w:rsidR="00D632EE" w:rsidRPr="00920004">
          <w:rPr>
            <w:rPrChange w:id="27612" w:author="phuong vu" w:date="2018-11-30T22:36:00Z">
              <w:rPr/>
            </w:rPrChange>
          </w:rPr>
          <w:instrText xml:space="preserve"> SEQ Bảng \* ARABIC \s 1 </w:instrText>
        </w:r>
      </w:ins>
      <w:r w:rsidR="00D632EE" w:rsidRPr="00920004">
        <w:rPr>
          <w:rPrChange w:id="27613" w:author="phuong vu" w:date="2018-11-30T22:36:00Z">
            <w:rPr/>
          </w:rPrChange>
        </w:rPr>
        <w:fldChar w:fldCharType="separate"/>
      </w:r>
      <w:ins w:id="27614" w:author="phuong vu" w:date="2018-11-30T22:44:00Z">
        <w:r w:rsidR="00B5490C">
          <w:rPr>
            <w:noProof/>
          </w:rPr>
          <w:t>27</w:t>
        </w:r>
      </w:ins>
      <w:ins w:id="27615" w:author="phuong vu" w:date="2018-11-30T14:54:00Z">
        <w:r w:rsidR="00D632EE" w:rsidRPr="00920004">
          <w:rPr>
            <w:rPrChange w:id="27616" w:author="phuong vu" w:date="2018-11-30T22:36:00Z">
              <w:rPr/>
            </w:rPrChange>
          </w:rPr>
          <w:fldChar w:fldCharType="end"/>
        </w:r>
      </w:ins>
      <w:ins w:id="27617" w:author="phuong vu" w:date="2018-11-26T01:18:00Z">
        <w:r w:rsidRPr="00920004">
          <w:rPr>
            <w:lang w:val="en-US"/>
            <w:rPrChange w:id="27618" w:author="phuong vu" w:date="2018-11-30T22:36:00Z">
              <w:rPr>
                <w:lang w:val="en-US"/>
              </w:rPr>
            </w:rPrChange>
          </w:rPr>
          <w:t xml:space="preserve"> Dữ liệu sử dụng đăng nhập hệ thống</w:t>
        </w:r>
        <w:bookmarkEnd w:id="27601"/>
      </w:ins>
    </w:p>
    <w:p w14:paraId="38C9CA11" w14:textId="44C63D42" w:rsidR="00405A7C" w:rsidRPr="00920004" w:rsidRDefault="00405A7C" w:rsidP="00C110D1">
      <w:pPr>
        <w:pStyle w:val="Heading5"/>
        <w:numPr>
          <w:ilvl w:val="0"/>
          <w:numId w:val="83"/>
        </w:numPr>
        <w:spacing w:before="240" w:line="0" w:lineRule="atLeast"/>
        <w:ind w:left="720"/>
        <w:rPr>
          <w:rFonts w:cstheme="majorHAnsi"/>
          <w:lang w:val="en-US"/>
          <w:rPrChange w:id="27619" w:author="phuong vu" w:date="2018-11-30T22:36:00Z">
            <w:rPr>
              <w:lang w:val="en-US"/>
            </w:rPr>
          </w:rPrChange>
        </w:rPr>
        <w:pPrChange w:id="27620" w:author="phuong vu" w:date="2018-11-30T23:23:00Z">
          <w:pPr>
            <w:pStyle w:val="Heading5"/>
          </w:pPr>
        </w:pPrChange>
      </w:pPr>
      <w:r w:rsidRPr="00920004">
        <w:rPr>
          <w:rFonts w:cstheme="majorHAnsi"/>
          <w:lang w:val="en-US"/>
          <w:rPrChange w:id="27621" w:author="phuong vu" w:date="2018-11-30T22:36:00Z">
            <w:rPr>
              <w:lang w:val="en-US"/>
            </w:rPr>
          </w:rPrChange>
        </w:rPr>
        <w:lastRenderedPageBreak/>
        <w:t>Cách xử lí</w:t>
      </w:r>
    </w:p>
    <w:p w14:paraId="12DA4868" w14:textId="08A80EFF" w:rsidR="00744A90" w:rsidRPr="00920004" w:rsidRDefault="008F226C" w:rsidP="00BD0851">
      <w:pPr>
        <w:keepNext/>
        <w:spacing w:before="240" w:line="0" w:lineRule="atLeast"/>
        <w:jc w:val="center"/>
        <w:rPr>
          <w:rPrChange w:id="27622" w:author="phuong vu" w:date="2018-11-30T22:36:00Z">
            <w:rPr/>
          </w:rPrChange>
        </w:rPr>
        <w:pPrChange w:id="27623" w:author="phuong vu" w:date="2018-11-30T14:16:00Z">
          <w:pPr>
            <w:keepNext/>
            <w:jc w:val="center"/>
          </w:pPr>
        </w:pPrChange>
      </w:pPr>
      <w:r w:rsidRPr="00920004">
        <w:rPr>
          <w:noProof/>
          <w:lang w:val="en-US"/>
          <w:rPrChange w:id="27624" w:author="phuong vu" w:date="2018-11-30T22:36:00Z">
            <w:rPr>
              <w:noProof/>
              <w:lang w:val="en-US"/>
            </w:rPr>
          </w:rPrChange>
        </w:rPr>
        <w:drawing>
          <wp:inline distT="0" distB="0" distL="0" distR="0" wp14:anchorId="7BBF50E8" wp14:editId="79F69246">
            <wp:extent cx="4098555" cy="787475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104758" cy="7886677"/>
                    </a:xfrm>
                    <a:prstGeom prst="rect">
                      <a:avLst/>
                    </a:prstGeom>
                    <a:noFill/>
                    <a:ln>
                      <a:noFill/>
                    </a:ln>
                  </pic:spPr>
                </pic:pic>
              </a:graphicData>
            </a:graphic>
          </wp:inline>
        </w:drawing>
      </w:r>
      <w:r w:rsidRPr="00920004">
        <w:rPr>
          <w:noProof/>
          <w:lang w:val="en-US"/>
          <w:rPrChange w:id="27625" w:author="phuong vu" w:date="2018-11-30T22:36:00Z">
            <w:rPr>
              <w:noProof/>
              <w:lang w:val="en-US"/>
            </w:rPr>
          </w:rPrChange>
        </w:rPr>
        <w:t xml:space="preserve"> </w:t>
      </w:r>
    </w:p>
    <w:p w14:paraId="0428E027" w14:textId="2351BFED" w:rsidR="00744A90" w:rsidRPr="00920004" w:rsidDel="00670BD0" w:rsidRDefault="00744A90" w:rsidP="00A17FA5">
      <w:pPr>
        <w:pStyle w:val="Caption"/>
        <w:rPr>
          <w:del w:id="27626" w:author="phuong vu" w:date="2018-11-27T16:15:00Z"/>
          <w:rPrChange w:id="27627" w:author="phuong vu" w:date="2018-11-30T22:36:00Z">
            <w:rPr>
              <w:del w:id="27628" w:author="phuong vu" w:date="2018-11-27T16:15:00Z"/>
              <w:lang w:val="en-US"/>
            </w:rPr>
          </w:rPrChange>
        </w:rPr>
        <w:pPrChange w:id="27629" w:author="phuong vu" w:date="2018-11-30T22:42:00Z">
          <w:pPr>
            <w:pStyle w:val="Caption"/>
          </w:pPr>
        </w:pPrChange>
      </w:pPr>
      <w:bookmarkStart w:id="27630" w:name="_Toc531380517"/>
      <w:r w:rsidRPr="00920004">
        <w:rPr>
          <w:rPrChange w:id="27631" w:author="phuong vu" w:date="2018-11-30T22:36:00Z">
            <w:rPr/>
          </w:rPrChange>
        </w:rPr>
        <w:t xml:space="preserve">Hình </w:t>
      </w:r>
      <w:ins w:id="27632" w:author="phuong vu" w:date="2018-11-30T15:13:00Z">
        <w:r w:rsidR="00EF3636" w:rsidRPr="00920004">
          <w:rPr>
            <w:rPrChange w:id="27633" w:author="phuong vu" w:date="2018-11-30T22:36:00Z">
              <w:rPr/>
            </w:rPrChange>
          </w:rPr>
          <w:fldChar w:fldCharType="begin"/>
        </w:r>
        <w:r w:rsidR="00EF3636" w:rsidRPr="00920004">
          <w:rPr>
            <w:rPrChange w:id="27634" w:author="phuong vu" w:date="2018-11-30T22:36:00Z">
              <w:rPr/>
            </w:rPrChange>
          </w:rPr>
          <w:instrText xml:space="preserve"> STYLEREF 1 \s </w:instrText>
        </w:r>
      </w:ins>
      <w:r w:rsidR="00EF3636" w:rsidRPr="00920004">
        <w:rPr>
          <w:rPrChange w:id="27635" w:author="phuong vu" w:date="2018-11-30T22:36:00Z">
            <w:rPr/>
          </w:rPrChange>
        </w:rPr>
        <w:fldChar w:fldCharType="separate"/>
      </w:r>
      <w:r w:rsidR="00B5490C">
        <w:rPr>
          <w:noProof/>
        </w:rPr>
        <w:t>3</w:t>
      </w:r>
      <w:ins w:id="27636" w:author="phuong vu" w:date="2018-11-30T15:13:00Z">
        <w:r w:rsidR="00EF3636" w:rsidRPr="00920004">
          <w:rPr>
            <w:rPrChange w:id="27637" w:author="phuong vu" w:date="2018-11-30T22:36:00Z">
              <w:rPr/>
            </w:rPrChange>
          </w:rPr>
          <w:fldChar w:fldCharType="end"/>
        </w:r>
        <w:r w:rsidR="00EF3636" w:rsidRPr="00920004">
          <w:rPr>
            <w:rPrChange w:id="27638" w:author="phuong vu" w:date="2018-11-30T22:36:00Z">
              <w:rPr/>
            </w:rPrChange>
          </w:rPr>
          <w:t>.</w:t>
        </w:r>
        <w:r w:rsidR="00EF3636" w:rsidRPr="00920004">
          <w:rPr>
            <w:rPrChange w:id="27639" w:author="phuong vu" w:date="2018-11-30T22:36:00Z">
              <w:rPr/>
            </w:rPrChange>
          </w:rPr>
          <w:fldChar w:fldCharType="begin"/>
        </w:r>
        <w:r w:rsidR="00EF3636" w:rsidRPr="00920004">
          <w:rPr>
            <w:rPrChange w:id="27640" w:author="phuong vu" w:date="2018-11-30T22:36:00Z">
              <w:rPr/>
            </w:rPrChange>
          </w:rPr>
          <w:instrText xml:space="preserve"> SEQ Hình \* ARABIC \s 1 </w:instrText>
        </w:r>
      </w:ins>
      <w:r w:rsidR="00EF3636" w:rsidRPr="00920004">
        <w:rPr>
          <w:rPrChange w:id="27641" w:author="phuong vu" w:date="2018-11-30T22:36:00Z">
            <w:rPr/>
          </w:rPrChange>
        </w:rPr>
        <w:fldChar w:fldCharType="separate"/>
      </w:r>
      <w:ins w:id="27642" w:author="phuong vu" w:date="2018-11-30T22:44:00Z">
        <w:r w:rsidR="00B5490C">
          <w:rPr>
            <w:noProof/>
          </w:rPr>
          <w:t>40</w:t>
        </w:r>
      </w:ins>
      <w:ins w:id="27643" w:author="phuong vu" w:date="2018-11-30T15:13:00Z">
        <w:r w:rsidR="00EF3636" w:rsidRPr="00920004">
          <w:rPr>
            <w:rPrChange w:id="27644" w:author="phuong vu" w:date="2018-11-30T22:36:00Z">
              <w:rPr/>
            </w:rPrChange>
          </w:rPr>
          <w:fldChar w:fldCharType="end"/>
        </w:r>
      </w:ins>
      <w:del w:id="27645" w:author="phuong vu" w:date="2018-11-16T11:28:00Z">
        <w:r w:rsidR="006C103E" w:rsidRPr="00920004" w:rsidDel="00EC5005">
          <w:rPr>
            <w:rPrChange w:id="27646" w:author="phuong vu" w:date="2018-11-30T22:36:00Z">
              <w:rPr/>
            </w:rPrChange>
          </w:rPr>
          <w:fldChar w:fldCharType="begin"/>
        </w:r>
        <w:r w:rsidR="006C103E" w:rsidRPr="00920004" w:rsidDel="00EC5005">
          <w:rPr>
            <w:rPrChange w:id="27647" w:author="phuong vu" w:date="2018-11-30T22:36:00Z">
              <w:rPr/>
            </w:rPrChange>
          </w:rPr>
          <w:delInstrText xml:space="preserve"> STYLEREF 1 \s </w:delInstrText>
        </w:r>
        <w:r w:rsidR="006C103E" w:rsidRPr="00920004" w:rsidDel="00EC5005">
          <w:rPr>
            <w:rPrChange w:id="27648" w:author="phuong vu" w:date="2018-11-30T22:36:00Z">
              <w:rPr/>
            </w:rPrChange>
          </w:rPr>
          <w:fldChar w:fldCharType="separate"/>
        </w:r>
        <w:r w:rsidR="006C103E" w:rsidRPr="00920004" w:rsidDel="00EC5005">
          <w:rPr>
            <w:noProof/>
            <w:rPrChange w:id="27649" w:author="phuong vu" w:date="2018-11-30T22:36:00Z">
              <w:rPr>
                <w:noProof/>
              </w:rPr>
            </w:rPrChange>
          </w:rPr>
          <w:delText>3</w:delText>
        </w:r>
        <w:r w:rsidR="006C103E" w:rsidRPr="00920004" w:rsidDel="00EC5005">
          <w:rPr>
            <w:rPrChange w:id="27650" w:author="phuong vu" w:date="2018-11-30T22:36:00Z">
              <w:rPr/>
            </w:rPrChange>
          </w:rPr>
          <w:fldChar w:fldCharType="end"/>
        </w:r>
        <w:r w:rsidR="006C103E" w:rsidRPr="00920004" w:rsidDel="00EC5005">
          <w:rPr>
            <w:rPrChange w:id="27651" w:author="phuong vu" w:date="2018-11-30T22:36:00Z">
              <w:rPr/>
            </w:rPrChange>
          </w:rPr>
          <w:delText>.</w:delText>
        </w:r>
        <w:r w:rsidR="006C103E" w:rsidRPr="00920004" w:rsidDel="00EC5005">
          <w:rPr>
            <w:rPrChange w:id="27652" w:author="phuong vu" w:date="2018-11-30T22:36:00Z">
              <w:rPr/>
            </w:rPrChange>
          </w:rPr>
          <w:fldChar w:fldCharType="begin"/>
        </w:r>
        <w:r w:rsidR="006C103E" w:rsidRPr="00920004" w:rsidDel="00EC5005">
          <w:rPr>
            <w:rPrChange w:id="27653" w:author="phuong vu" w:date="2018-11-30T22:36:00Z">
              <w:rPr/>
            </w:rPrChange>
          </w:rPr>
          <w:delInstrText xml:space="preserve"> SEQ Hình \* ARABIC \s 1 </w:delInstrText>
        </w:r>
        <w:r w:rsidR="006C103E" w:rsidRPr="00920004" w:rsidDel="00EC5005">
          <w:rPr>
            <w:rPrChange w:id="27654" w:author="phuong vu" w:date="2018-11-30T22:36:00Z">
              <w:rPr/>
            </w:rPrChange>
          </w:rPr>
          <w:fldChar w:fldCharType="separate"/>
        </w:r>
        <w:r w:rsidR="006C103E" w:rsidRPr="00920004" w:rsidDel="00EC5005">
          <w:rPr>
            <w:noProof/>
            <w:rPrChange w:id="27655" w:author="phuong vu" w:date="2018-11-30T22:36:00Z">
              <w:rPr>
                <w:noProof/>
              </w:rPr>
            </w:rPrChange>
          </w:rPr>
          <w:delText>22</w:delText>
        </w:r>
        <w:r w:rsidR="006C103E" w:rsidRPr="00920004" w:rsidDel="00EC5005">
          <w:rPr>
            <w:rPrChange w:id="27656" w:author="phuong vu" w:date="2018-11-30T22:36:00Z">
              <w:rPr/>
            </w:rPrChange>
          </w:rPr>
          <w:fldChar w:fldCharType="end"/>
        </w:r>
      </w:del>
      <w:r w:rsidRPr="00920004">
        <w:rPr>
          <w:rPrChange w:id="27657" w:author="phuong vu" w:date="2018-11-30T22:36:00Z">
            <w:rPr>
              <w:lang w:val="en-US"/>
            </w:rPr>
          </w:rPrChange>
        </w:rPr>
        <w:t xml:space="preserve"> Sơ đồ xử lí đăng nhập</w:t>
      </w:r>
      <w:bookmarkEnd w:id="27630"/>
    </w:p>
    <w:p w14:paraId="0AD7EF50" w14:textId="77777777" w:rsidR="00E114E4" w:rsidRPr="00920004" w:rsidRDefault="00E114E4" w:rsidP="00A17FA5">
      <w:pPr>
        <w:pStyle w:val="Caption"/>
        <w:rPr>
          <w:rPrChange w:id="27658" w:author="phuong vu" w:date="2018-11-30T22:36:00Z">
            <w:rPr>
              <w:lang w:val="en-US"/>
            </w:rPr>
          </w:rPrChange>
        </w:rPr>
        <w:pPrChange w:id="27659" w:author="phuong vu" w:date="2018-11-30T22:42:00Z">
          <w:pPr/>
        </w:pPrChange>
      </w:pPr>
    </w:p>
    <w:p w14:paraId="44D29F39" w14:textId="0734D38E" w:rsidR="00A61DB2" w:rsidRPr="00920004" w:rsidRDefault="00A61DB2" w:rsidP="00BD0851">
      <w:pPr>
        <w:pStyle w:val="Heading4"/>
        <w:spacing w:before="240" w:line="0" w:lineRule="atLeast"/>
        <w:rPr>
          <w:rFonts w:cstheme="majorHAnsi"/>
          <w:rPrChange w:id="27660" w:author="phuong vu" w:date="2018-11-30T22:36:00Z">
            <w:rPr/>
          </w:rPrChange>
        </w:rPr>
        <w:pPrChange w:id="27661" w:author="phuong vu" w:date="2018-11-30T14:16:00Z">
          <w:pPr>
            <w:pStyle w:val="Heading4"/>
          </w:pPr>
        </w:pPrChange>
      </w:pPr>
      <w:bookmarkStart w:id="27662" w:name="_Toc531381424"/>
      <w:r w:rsidRPr="00920004">
        <w:rPr>
          <w:rFonts w:cstheme="majorHAnsi"/>
          <w:lang w:val="en-US"/>
          <w:rPrChange w:id="27663" w:author="phuong vu" w:date="2018-11-30T22:36:00Z">
            <w:rPr>
              <w:rFonts w:cstheme="majorHAnsi"/>
              <w:lang w:val="en-US"/>
            </w:rPr>
          </w:rPrChange>
        </w:rPr>
        <w:lastRenderedPageBreak/>
        <w:t>Đ</w:t>
      </w:r>
      <w:r w:rsidRPr="00920004">
        <w:rPr>
          <w:rFonts w:cstheme="majorHAnsi"/>
          <w:rPrChange w:id="27664" w:author="phuong vu" w:date="2018-11-30T22:36:00Z">
            <w:rPr/>
          </w:rPrChange>
        </w:rPr>
        <w:t>ăng xuất hệ thống</w:t>
      </w:r>
      <w:bookmarkEnd w:id="27662"/>
    </w:p>
    <w:p w14:paraId="17C32D2E" w14:textId="7016C4E2" w:rsidR="00EA673D" w:rsidRPr="00920004" w:rsidRDefault="003D3E6A" w:rsidP="00EF3636">
      <w:pPr>
        <w:ind w:firstLine="720"/>
        <w:rPr>
          <w:lang w:val="en-US"/>
          <w:rPrChange w:id="27665" w:author="phuong vu" w:date="2018-11-30T22:36:00Z">
            <w:rPr>
              <w:lang w:val="en-US"/>
            </w:rPr>
          </w:rPrChange>
        </w:rPr>
        <w:pPrChange w:id="27666" w:author="phuong vu" w:date="2018-11-30T15:15:00Z">
          <w:pPr>
            <w:pStyle w:val="Heading5"/>
          </w:pPr>
        </w:pPrChange>
      </w:pPr>
      <w:r w:rsidRPr="00920004">
        <w:rPr>
          <w:b/>
          <w:lang w:val="en-US"/>
          <w:rPrChange w:id="27667" w:author="phuong vu" w:date="2018-11-30T22:36:00Z">
            <w:rPr>
              <w:lang w:val="en-US"/>
            </w:rPr>
          </w:rPrChange>
        </w:rPr>
        <w:t>Mục đích</w:t>
      </w:r>
      <w:ins w:id="27668" w:author="phuong vu" w:date="2018-11-30T15:14:00Z">
        <w:r w:rsidR="00EF3636" w:rsidRPr="00920004">
          <w:rPr>
            <w:b/>
            <w:lang w:val="en-US"/>
            <w:rPrChange w:id="27669" w:author="phuong vu" w:date="2018-11-30T22:36:00Z">
              <w:rPr>
                <w:lang w:val="en-US"/>
              </w:rPr>
            </w:rPrChange>
          </w:rPr>
          <w:t>:</w:t>
        </w:r>
        <w:r w:rsidR="00EF3636" w:rsidRPr="00920004">
          <w:rPr>
            <w:lang w:val="en-US"/>
            <w:rPrChange w:id="27670" w:author="phuong vu" w:date="2018-11-30T22:36:00Z">
              <w:rPr>
                <w:lang w:val="en-US"/>
              </w:rPr>
            </w:rPrChange>
          </w:rPr>
          <w:t xml:space="preserve"> </w:t>
        </w:r>
      </w:ins>
      <w:ins w:id="27671" w:author="phuong vu" w:date="2018-11-23T09:51:00Z">
        <w:r w:rsidR="00EA673D" w:rsidRPr="00920004">
          <w:rPr>
            <w:lang w:val="en-US"/>
            <w:rPrChange w:id="27672" w:author="phuong vu" w:date="2018-11-30T22:36:00Z">
              <w:rPr>
                <w:b w:val="0"/>
                <w:lang w:val="en-US"/>
              </w:rPr>
            </w:rPrChange>
          </w:rPr>
          <w:t>Nhằm giúp người dùng</w:t>
        </w:r>
      </w:ins>
      <w:ins w:id="27673" w:author="phuong vu" w:date="2018-11-23T09:52:00Z">
        <w:r w:rsidR="00EA673D" w:rsidRPr="00920004">
          <w:rPr>
            <w:lang w:val="en-US"/>
            <w:rPrChange w:id="27674" w:author="phuong vu" w:date="2018-11-30T22:36:00Z">
              <w:rPr>
                <w:b w:val="0"/>
                <w:lang w:val="en-US"/>
              </w:rPr>
            </w:rPrChange>
          </w:rPr>
          <w:t xml:space="preserve"> thoát khỏi hệ thống khi không còn </w:t>
        </w:r>
      </w:ins>
      <w:ins w:id="27675" w:author="phuong vu" w:date="2018-11-23T09:55:00Z">
        <w:r w:rsidR="00EA673D" w:rsidRPr="00920004">
          <w:rPr>
            <w:lang w:val="en-US"/>
            <w:rPrChange w:id="27676" w:author="phuong vu" w:date="2018-11-30T22:36:00Z">
              <w:rPr>
                <w:b w:val="0"/>
                <w:lang w:val="en-US"/>
              </w:rPr>
            </w:rPrChange>
          </w:rPr>
          <w:t>nhu cầu sử dụng hệ thống.</w:t>
        </w:r>
      </w:ins>
    </w:p>
    <w:p w14:paraId="6279BE24" w14:textId="783D5EFB" w:rsidR="0070756E" w:rsidRPr="00920004" w:rsidRDefault="009E4E70" w:rsidP="00C110D1">
      <w:pPr>
        <w:pStyle w:val="Heading5"/>
        <w:numPr>
          <w:ilvl w:val="0"/>
          <w:numId w:val="83"/>
        </w:numPr>
        <w:spacing w:before="240" w:line="0" w:lineRule="atLeast"/>
        <w:ind w:left="720"/>
        <w:rPr>
          <w:rFonts w:cstheme="majorHAnsi"/>
          <w:lang w:val="en-US"/>
          <w:rPrChange w:id="27677" w:author="phuong vu" w:date="2018-11-30T22:36:00Z">
            <w:rPr>
              <w:lang w:val="en-US"/>
            </w:rPr>
          </w:rPrChange>
        </w:rPr>
        <w:pPrChange w:id="27678" w:author="phuong vu" w:date="2018-11-30T23:24:00Z">
          <w:pPr>
            <w:pStyle w:val="Heading5"/>
          </w:pPr>
        </w:pPrChange>
      </w:pPr>
      <w:r w:rsidRPr="00920004">
        <w:rPr>
          <w:rFonts w:cstheme="majorHAnsi"/>
          <w:noProof/>
          <w:lang w:val="en-US"/>
          <w:rPrChange w:id="27679" w:author="phuong vu" w:date="2018-11-30T22:36:00Z">
            <w:rPr>
              <w:rFonts w:cstheme="majorHAnsi"/>
              <w:noProof/>
              <w:lang w:val="en-US"/>
            </w:rPr>
          </w:rPrChange>
        </w:rPr>
        <mc:AlternateContent>
          <mc:Choice Requires="wps">
            <w:drawing>
              <wp:anchor distT="0" distB="0" distL="114300" distR="114300" simplePos="0" relativeHeight="251656192" behindDoc="0" locked="0" layoutInCell="1" allowOverlap="1" wp14:anchorId="0E6B47CE" wp14:editId="77118216">
                <wp:simplePos x="0" y="0"/>
                <wp:positionH relativeFrom="column">
                  <wp:posOffset>-119867</wp:posOffset>
                </wp:positionH>
                <wp:positionV relativeFrom="paragraph">
                  <wp:posOffset>1177231</wp:posOffset>
                </wp:positionV>
                <wp:extent cx="5438140" cy="635"/>
                <wp:effectExtent l="0" t="0" r="0" b="0"/>
                <wp:wrapTopAndBottom/>
                <wp:docPr id="16" name="Text Box 16"/>
                <wp:cNvGraphicFramePr/>
                <a:graphic xmlns:a="http://schemas.openxmlformats.org/drawingml/2006/main">
                  <a:graphicData uri="http://schemas.microsoft.com/office/word/2010/wordprocessingShape">
                    <wps:wsp>
                      <wps:cNvSpPr txBox="1"/>
                      <wps:spPr>
                        <a:xfrm>
                          <a:off x="0" y="0"/>
                          <a:ext cx="5438140" cy="635"/>
                        </a:xfrm>
                        <a:prstGeom prst="rect">
                          <a:avLst/>
                        </a:prstGeom>
                        <a:solidFill>
                          <a:prstClr val="white"/>
                        </a:solidFill>
                        <a:ln>
                          <a:noFill/>
                        </a:ln>
                      </wps:spPr>
                      <wps:txbx>
                        <w:txbxContent>
                          <w:p w14:paraId="0DC24B9C" w14:textId="2FA72492" w:rsidR="00E64310" w:rsidRPr="00E4365A" w:rsidRDefault="00E64310" w:rsidP="00A17FA5">
                            <w:pPr>
                              <w:pStyle w:val="Caption"/>
                              <w:rPr>
                                <w:b/>
                                <w:noProof/>
                              </w:rPr>
                              <w:pPrChange w:id="27680" w:author="phuong vu" w:date="2018-11-30T22:42:00Z">
                                <w:pPr>
                                  <w:pStyle w:val="Caption"/>
                                </w:pPr>
                              </w:pPrChange>
                            </w:pPr>
                            <w:bookmarkStart w:id="27681" w:name="_Toc531380518"/>
                            <w:r w:rsidRPr="00E4365A">
                              <w:t xml:space="preserve">Hình </w:t>
                            </w:r>
                            <w:ins w:id="27682" w:author="phuong vu" w:date="2018-11-30T15:13:00Z">
                              <w:r>
                                <w:fldChar w:fldCharType="begin"/>
                              </w:r>
                              <w:r>
                                <w:instrText xml:space="preserve"> STYLEREF 1 \s </w:instrText>
                              </w:r>
                            </w:ins>
                            <w:r>
                              <w:fldChar w:fldCharType="separate"/>
                            </w:r>
                            <w:r>
                              <w:rPr>
                                <w:noProof/>
                              </w:rPr>
                              <w:t>3</w:t>
                            </w:r>
                            <w:ins w:id="27683" w:author="phuong vu" w:date="2018-11-30T15:13:00Z">
                              <w:r>
                                <w:fldChar w:fldCharType="end"/>
                              </w:r>
                              <w:r>
                                <w:t>.</w:t>
                              </w:r>
                              <w:r>
                                <w:fldChar w:fldCharType="begin"/>
                              </w:r>
                              <w:r>
                                <w:instrText xml:space="preserve"> SEQ Hình \* ARABIC \s 1 </w:instrText>
                              </w:r>
                            </w:ins>
                            <w:r>
                              <w:fldChar w:fldCharType="separate"/>
                            </w:r>
                            <w:ins w:id="27684" w:author="phuong vu" w:date="2018-11-30T22:44:00Z">
                              <w:r>
                                <w:rPr>
                                  <w:noProof/>
                                </w:rPr>
                                <w:t>41</w:t>
                              </w:r>
                            </w:ins>
                            <w:ins w:id="27685" w:author="phuong vu" w:date="2018-11-30T15:13:00Z">
                              <w:r>
                                <w:fldChar w:fldCharType="end"/>
                              </w:r>
                            </w:ins>
                            <w:del w:id="27686" w:author="phuong vu" w:date="2018-11-16T11:28:00Z">
                              <w:r w:rsidDel="00EC5005">
                                <w:fldChar w:fldCharType="begin"/>
                              </w:r>
                              <w:r w:rsidDel="00EC5005">
                                <w:delInstrText xml:space="preserve"> STYLEREF 1 \s </w:delInstrText>
                              </w:r>
                              <w:r w:rsidDel="00EC5005">
                                <w:fldChar w:fldCharType="separate"/>
                              </w:r>
                              <w:r w:rsidDel="00EC5005">
                                <w:rPr>
                                  <w:noProof/>
                                </w:rPr>
                                <w:delText>3</w:delText>
                              </w:r>
                              <w:r w:rsidDel="00EC5005">
                                <w:fldChar w:fldCharType="end"/>
                              </w:r>
                              <w:r w:rsidDel="00EC5005">
                                <w:delText>.</w:delText>
                              </w:r>
                              <w:r w:rsidDel="00EC5005">
                                <w:fldChar w:fldCharType="begin"/>
                              </w:r>
                              <w:r w:rsidDel="00EC5005">
                                <w:delInstrText xml:space="preserve"> SEQ Hình \* ARABIC \s 1 </w:delInstrText>
                              </w:r>
                              <w:r w:rsidDel="00EC5005">
                                <w:fldChar w:fldCharType="separate"/>
                              </w:r>
                              <w:r w:rsidDel="00EC5005">
                                <w:rPr>
                                  <w:noProof/>
                                </w:rPr>
                                <w:delText>23</w:delText>
                              </w:r>
                              <w:r w:rsidDel="00EC5005">
                                <w:fldChar w:fldCharType="end"/>
                              </w:r>
                            </w:del>
                            <w:r w:rsidRPr="00E4365A">
                              <w:rPr>
                                <w:lang w:val="en-US"/>
                              </w:rPr>
                              <w:t xml:space="preserve"> Giao diện xử lí đăng xuất</w:t>
                            </w:r>
                            <w:bookmarkEnd w:id="276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E6B47CE" id="Text Box 16" o:spid="_x0000_s1030" type="#_x0000_t202" style="position:absolute;left:0;text-align:left;margin-left:-9.45pt;margin-top:92.7pt;width:428.2pt;height:.0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" stroked="f">
                <v:textbox style="mso-fit-shape-to-text:t" inset="0,0,0,0">
                  <w:txbxContent>
                    <w:p w14:paraId="0DC24B9C" w14:textId="2FA72492" w:rsidR="00E64310" w:rsidRPr="00E4365A" w:rsidRDefault="00E64310" w:rsidP="00A17FA5">
                      <w:pPr>
                        <w:pStyle w:val="Caption"/>
                        <w:rPr>
                          <w:b/>
                          <w:noProof/>
                        </w:rPr>
                        <w:pPrChange w:id="27687" w:author="phuong vu" w:date="2018-11-30T22:42:00Z">
                          <w:pPr>
                            <w:pStyle w:val="Caption"/>
                          </w:pPr>
                        </w:pPrChange>
                      </w:pPr>
                      <w:bookmarkStart w:id="27688" w:name="_Toc531380518"/>
                      <w:r w:rsidRPr="00E4365A">
                        <w:t xml:space="preserve">Hình </w:t>
                      </w:r>
                      <w:ins w:id="27689" w:author="phuong vu" w:date="2018-11-30T15:13:00Z">
                        <w:r>
                          <w:fldChar w:fldCharType="begin"/>
                        </w:r>
                        <w:r>
                          <w:instrText xml:space="preserve"> STYLEREF 1 \s </w:instrText>
                        </w:r>
                      </w:ins>
                      <w:r>
                        <w:fldChar w:fldCharType="separate"/>
                      </w:r>
                      <w:r>
                        <w:rPr>
                          <w:noProof/>
                        </w:rPr>
                        <w:t>3</w:t>
                      </w:r>
                      <w:ins w:id="27690" w:author="phuong vu" w:date="2018-11-30T15:13:00Z">
                        <w:r>
                          <w:fldChar w:fldCharType="end"/>
                        </w:r>
                        <w:r>
                          <w:t>.</w:t>
                        </w:r>
                        <w:r>
                          <w:fldChar w:fldCharType="begin"/>
                        </w:r>
                        <w:r>
                          <w:instrText xml:space="preserve"> SEQ Hình \* ARABIC \s 1 </w:instrText>
                        </w:r>
                      </w:ins>
                      <w:r>
                        <w:fldChar w:fldCharType="separate"/>
                      </w:r>
                      <w:ins w:id="27691" w:author="phuong vu" w:date="2018-11-30T22:44:00Z">
                        <w:r>
                          <w:rPr>
                            <w:noProof/>
                          </w:rPr>
                          <w:t>41</w:t>
                        </w:r>
                      </w:ins>
                      <w:ins w:id="27692" w:author="phuong vu" w:date="2018-11-30T15:13:00Z">
                        <w:r>
                          <w:fldChar w:fldCharType="end"/>
                        </w:r>
                      </w:ins>
                      <w:del w:id="27693" w:author="phuong vu" w:date="2018-11-16T11:28:00Z">
                        <w:r w:rsidDel="00EC5005">
                          <w:fldChar w:fldCharType="begin"/>
                        </w:r>
                        <w:r w:rsidDel="00EC5005">
                          <w:delInstrText xml:space="preserve"> STYLEREF 1 \s </w:delInstrText>
                        </w:r>
                        <w:r w:rsidDel="00EC5005">
                          <w:fldChar w:fldCharType="separate"/>
                        </w:r>
                        <w:r w:rsidDel="00EC5005">
                          <w:rPr>
                            <w:noProof/>
                          </w:rPr>
                          <w:delText>3</w:delText>
                        </w:r>
                        <w:r w:rsidDel="00EC5005">
                          <w:fldChar w:fldCharType="end"/>
                        </w:r>
                        <w:r w:rsidDel="00EC5005">
                          <w:delText>.</w:delText>
                        </w:r>
                        <w:r w:rsidDel="00EC5005">
                          <w:fldChar w:fldCharType="begin"/>
                        </w:r>
                        <w:r w:rsidDel="00EC5005">
                          <w:delInstrText xml:space="preserve"> SEQ Hình \* ARABIC \s 1 </w:delInstrText>
                        </w:r>
                        <w:r w:rsidDel="00EC5005">
                          <w:fldChar w:fldCharType="separate"/>
                        </w:r>
                        <w:r w:rsidDel="00EC5005">
                          <w:rPr>
                            <w:noProof/>
                          </w:rPr>
                          <w:delText>23</w:delText>
                        </w:r>
                        <w:r w:rsidDel="00EC5005">
                          <w:fldChar w:fldCharType="end"/>
                        </w:r>
                      </w:del>
                      <w:r w:rsidRPr="00E4365A">
                        <w:rPr>
                          <w:lang w:val="en-US"/>
                        </w:rPr>
                        <w:t xml:space="preserve"> Giao diện xử lí đăng xuất</w:t>
                      </w:r>
                      <w:bookmarkEnd w:id="27688"/>
                    </w:p>
                  </w:txbxContent>
                </v:textbox>
                <w10:wrap type="topAndBottom"/>
              </v:shape>
            </w:pict>
          </mc:Fallback>
        </mc:AlternateContent>
      </w:r>
      <w:ins w:id="27694" w:author="phuong vu" w:date="2018-11-25T21:52:00Z">
        <w:r w:rsidRPr="00920004">
          <w:rPr>
            <w:rFonts w:cstheme="majorHAnsi"/>
            <w:noProof/>
            <w:lang w:val="en-US"/>
            <w:rPrChange w:id="27695" w:author="phuong vu" w:date="2018-11-30T22:36:00Z">
              <w:rPr>
                <w:noProof/>
                <w:lang w:val="en-US"/>
              </w:rPr>
            </w:rPrChange>
          </w:rPr>
          <w:drawing>
            <wp:anchor distT="0" distB="0" distL="114300" distR="114300" simplePos="0" relativeHeight="251655168" behindDoc="0" locked="0" layoutInCell="1" allowOverlap="1" wp14:anchorId="0CFA315F" wp14:editId="2B2289A9">
              <wp:simplePos x="0" y="0"/>
              <wp:positionH relativeFrom="margin">
                <wp:posOffset>1142365</wp:posOffset>
              </wp:positionH>
              <wp:positionV relativeFrom="paragraph">
                <wp:posOffset>317500</wp:posOffset>
              </wp:positionV>
              <wp:extent cx="3075940" cy="680085"/>
              <wp:effectExtent l="0" t="0" r="0" b="5715"/>
              <wp:wrapTopAndBottom/>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rotWithShape="1">
                      <a:blip r:embed="rId99">
                        <a:extLst>
                          <a:ext uri="{28A0092B-C50C-407E-A947-70E740481C1C}">
                            <a14:useLocalDpi xmlns:a14="http://schemas.microsoft.com/office/drawing/2010/main" val="0"/>
                          </a:ext>
                        </a:extLst>
                      </a:blip>
                      <a:srcRect b="71755"/>
                      <a:stretch/>
                    </pic:blipFill>
                    <pic:spPr bwMode="auto">
                      <a:xfrm>
                        <a:off x="0" y="0"/>
                        <a:ext cx="3075940" cy="68008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ins>
      <w:del w:id="27696" w:author="phuong vu" w:date="2018-11-25T21:52:00Z">
        <w:r w:rsidR="00BA3432" w:rsidRPr="00920004" w:rsidDel="00BA3432">
          <w:rPr>
            <w:rFonts w:cstheme="majorHAnsi"/>
            <w:noProof/>
            <w:lang w:val="en-US"/>
            <w:rPrChange w:id="27697" w:author="phuong vu" w:date="2018-11-30T22:36:00Z">
              <w:rPr>
                <w:noProof/>
                <w:lang w:val="en-US"/>
              </w:rPr>
            </w:rPrChange>
          </w:rPr>
          <mc:AlternateContent>
            <mc:Choice Requires="wpg">
              <w:drawing>
                <wp:anchor distT="0" distB="0" distL="114300" distR="114300" simplePos="0" relativeHeight="251654144" behindDoc="0" locked="0" layoutInCell="1" allowOverlap="1" wp14:anchorId="7C821D81" wp14:editId="0B021B20">
                  <wp:simplePos x="0" y="0"/>
                  <wp:positionH relativeFrom="column">
                    <wp:posOffset>698500</wp:posOffset>
                  </wp:positionH>
                  <wp:positionV relativeFrom="paragraph">
                    <wp:posOffset>2355215</wp:posOffset>
                  </wp:positionV>
                  <wp:extent cx="4733290" cy="2409190"/>
                  <wp:effectExtent l="0" t="0" r="0" b="0"/>
                  <wp:wrapTopAndBottom/>
                  <wp:docPr id="15" name="Group 15"/>
                  <wp:cNvGraphicFramePr/>
                  <a:graphic xmlns:a="http://schemas.openxmlformats.org/drawingml/2006/main">
                    <a:graphicData uri="http://schemas.microsoft.com/office/word/2010/wordprocessingGroup">
                      <wpg:wgp>
                        <wpg:cNvGrpSpPr/>
                        <wpg:grpSpPr>
                          <a:xfrm>
                            <a:off x="0" y="0"/>
                            <a:ext cx="3075940" cy="2409190"/>
                            <a:chOff x="2362200" y="1952625"/>
                            <a:chExt cx="3075940" cy="2409190"/>
                          </a:xfrm>
                        </wpg:grpSpPr>
                        <pic:pic xmlns:pic="http://schemas.openxmlformats.org/drawingml/2006/picture">
                          <pic:nvPicPr>
                            <pic:cNvPr id="12" name="Picture 12"/>
                            <pic:cNvPicPr>
                              <a:picLocks noChangeAspect="1"/>
                            </pic:cNvPicPr>
                          </pic:nvPicPr>
                          <pic:blipFill>
                            <a:blip r:embed="rId99">
                              <a:extLst>
                                <a:ext uri="{28A0092B-C50C-407E-A947-70E740481C1C}">
                                  <a14:useLocalDpi xmlns:a14="http://schemas.microsoft.com/office/drawing/2010/main" val="0"/>
                                </a:ext>
                              </a:extLst>
                            </a:blip>
                            <a:stretch>
                              <a:fillRect/>
                            </a:stretch>
                          </pic:blipFill>
                          <pic:spPr>
                            <a:xfrm>
                              <a:off x="1657350" y="0"/>
                              <a:ext cx="3075940" cy="240919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26EB495" id="Group 15" o:spid="_x0000_s1026" style="position:absolute;margin-left:55pt;margin-top:185.45pt;width:372.7pt;height:189.7pt;z-index:251661312;mso-width-relative:margin;mso-height-relative:margin" coordorigin="23622,19526" coordsize="30759,240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">
                  <v:shape id="Picture 12" o:spid="_x0000_s1027" type="#_x0000_t75" style="position:absolute;left:16573;width:30759;height:240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">
                    <v:imagedata r:id="rId100" o:title=""/>
                  </v:shape>
                  <w10:wrap type="topAndBottom"/>
                </v:group>
              </w:pict>
            </mc:Fallback>
          </mc:AlternateContent>
        </w:r>
      </w:del>
      <w:r w:rsidR="003D3E6A" w:rsidRPr="00920004">
        <w:rPr>
          <w:rFonts w:cstheme="majorHAnsi"/>
          <w:lang w:val="en-US"/>
          <w:rPrChange w:id="27698" w:author="phuong vu" w:date="2018-11-30T22:36:00Z">
            <w:rPr>
              <w:rFonts w:cstheme="majorHAnsi"/>
              <w:lang w:val="en-US"/>
            </w:rPr>
          </w:rPrChange>
        </w:rPr>
        <w:t>Giao di</w:t>
      </w:r>
      <w:r w:rsidR="003D3E6A" w:rsidRPr="00920004">
        <w:rPr>
          <w:rFonts w:cstheme="majorHAnsi"/>
          <w:lang w:val="en-US"/>
          <w:rPrChange w:id="27699" w:author="phuong vu" w:date="2018-11-30T22:36:00Z">
            <w:rPr>
              <w:lang w:val="en-US"/>
            </w:rPr>
          </w:rPrChange>
        </w:rPr>
        <w:t>ện</w:t>
      </w:r>
    </w:p>
    <w:p w14:paraId="3B90F156" w14:textId="0CC78919" w:rsidR="003D3E6A" w:rsidRPr="00920004" w:rsidRDefault="0070756E" w:rsidP="00C110D1">
      <w:pPr>
        <w:pStyle w:val="Heading5"/>
        <w:numPr>
          <w:ilvl w:val="0"/>
          <w:numId w:val="83"/>
        </w:numPr>
        <w:spacing w:before="240" w:line="0" w:lineRule="atLeast"/>
        <w:ind w:left="720"/>
        <w:rPr>
          <w:rFonts w:cstheme="majorHAnsi"/>
          <w:lang w:val="en-US"/>
          <w:rPrChange w:id="27700" w:author="phuong vu" w:date="2018-11-30T22:36:00Z">
            <w:rPr>
              <w:lang w:val="en-US"/>
            </w:rPr>
          </w:rPrChange>
        </w:rPr>
        <w:pPrChange w:id="27701" w:author="phuong vu" w:date="2018-11-30T23:24:00Z">
          <w:pPr>
            <w:pStyle w:val="Heading5"/>
          </w:pPr>
        </w:pPrChange>
      </w:pPr>
      <w:r w:rsidRPr="00920004">
        <w:rPr>
          <w:rFonts w:cstheme="majorHAnsi"/>
          <w:lang w:val="en-US"/>
          <w:rPrChange w:id="27702" w:author="phuong vu" w:date="2018-11-30T22:36:00Z">
            <w:rPr>
              <w:lang w:val="en-US"/>
            </w:rPr>
          </w:rPrChange>
        </w:rPr>
        <w:t>Các thành phần giao diện</w:t>
      </w:r>
    </w:p>
    <w:tbl>
      <w:tblPr>
        <w:tblStyle w:val="TableGrid"/>
        <w:tblW w:w="0" w:type="auto"/>
        <w:tblLook w:val="04A0" w:firstRow="1" w:lastRow="0" w:firstColumn="1" w:lastColumn="0" w:noHBand="0" w:noVBand="1"/>
      </w:tblPr>
      <w:tblGrid>
        <w:gridCol w:w="805"/>
        <w:gridCol w:w="1980"/>
        <w:gridCol w:w="2970"/>
        <w:gridCol w:w="1266"/>
        <w:gridCol w:w="1756"/>
      </w:tblGrid>
      <w:tr w:rsidR="003D5A3C" w:rsidRPr="00920004" w14:paraId="381BF050" w14:textId="77777777" w:rsidTr="00E4365A">
        <w:tc>
          <w:tcPr>
            <w:tcW w:w="805" w:type="dxa"/>
            <w:vAlign w:val="center"/>
          </w:tcPr>
          <w:p w14:paraId="50DDDA88" w14:textId="77777777" w:rsidR="003D5A3C" w:rsidRPr="00C110D1" w:rsidRDefault="003D5A3C" w:rsidP="00C110D1">
            <w:pPr>
              <w:jc w:val="center"/>
              <w:rPr>
                <w:b/>
                <w:lang w:val="en-US"/>
                <w:rPrChange w:id="27703" w:author="phuong vu" w:date="2018-11-30T23:24:00Z">
                  <w:rPr>
                    <w:b/>
                    <w:lang w:val="en-US"/>
                  </w:rPr>
                </w:rPrChange>
              </w:rPr>
              <w:pPrChange w:id="27704" w:author="phuong vu" w:date="2018-11-30T23:24:00Z">
                <w:pPr>
                  <w:spacing w:line="360" w:lineRule="auto"/>
                  <w:jc w:val="center"/>
                </w:pPr>
              </w:pPrChange>
            </w:pPr>
            <w:r w:rsidRPr="00C110D1">
              <w:rPr>
                <w:b/>
                <w:lang w:val="en-US"/>
                <w:rPrChange w:id="27705" w:author="phuong vu" w:date="2018-11-30T23:24:00Z">
                  <w:rPr>
                    <w:b/>
                    <w:lang w:val="en-US"/>
                  </w:rPr>
                </w:rPrChange>
              </w:rPr>
              <w:t>STT</w:t>
            </w:r>
          </w:p>
        </w:tc>
        <w:tc>
          <w:tcPr>
            <w:tcW w:w="1980" w:type="dxa"/>
            <w:vAlign w:val="center"/>
          </w:tcPr>
          <w:p w14:paraId="6A15696C" w14:textId="77777777" w:rsidR="003D5A3C" w:rsidRPr="00C110D1" w:rsidRDefault="003D5A3C" w:rsidP="00C110D1">
            <w:pPr>
              <w:jc w:val="center"/>
              <w:rPr>
                <w:b/>
                <w:lang w:val="en-US"/>
                <w:rPrChange w:id="27706" w:author="phuong vu" w:date="2018-11-30T23:24:00Z">
                  <w:rPr>
                    <w:b/>
                    <w:lang w:val="en-US"/>
                  </w:rPr>
                </w:rPrChange>
              </w:rPr>
              <w:pPrChange w:id="27707" w:author="phuong vu" w:date="2018-11-30T23:24:00Z">
                <w:pPr>
                  <w:spacing w:line="360" w:lineRule="auto"/>
                  <w:jc w:val="center"/>
                </w:pPr>
              </w:pPrChange>
            </w:pPr>
            <w:r w:rsidRPr="00C110D1">
              <w:rPr>
                <w:b/>
                <w:lang w:val="en-US"/>
                <w:rPrChange w:id="27708" w:author="phuong vu" w:date="2018-11-30T23:24:00Z">
                  <w:rPr>
                    <w:b/>
                    <w:lang w:val="en-US"/>
                  </w:rPr>
                </w:rPrChange>
              </w:rPr>
              <w:t>Loại điều khiển</w:t>
            </w:r>
          </w:p>
        </w:tc>
        <w:tc>
          <w:tcPr>
            <w:tcW w:w="2970" w:type="dxa"/>
            <w:vAlign w:val="center"/>
          </w:tcPr>
          <w:p w14:paraId="527A4227" w14:textId="4FC73977" w:rsidR="003D5A3C" w:rsidRPr="00C110D1" w:rsidRDefault="003D5A3C" w:rsidP="00C110D1">
            <w:pPr>
              <w:jc w:val="center"/>
              <w:rPr>
                <w:b/>
                <w:lang w:val="en-US"/>
                <w:rPrChange w:id="27709" w:author="phuong vu" w:date="2018-11-30T23:24:00Z">
                  <w:rPr>
                    <w:b/>
                    <w:lang w:val="en-US"/>
                  </w:rPr>
                </w:rPrChange>
              </w:rPr>
              <w:pPrChange w:id="27710" w:author="phuong vu" w:date="2018-11-30T23:24:00Z">
                <w:pPr>
                  <w:spacing w:line="360" w:lineRule="auto"/>
                  <w:jc w:val="center"/>
                </w:pPr>
              </w:pPrChange>
            </w:pPr>
            <w:r w:rsidRPr="00C110D1">
              <w:rPr>
                <w:b/>
                <w:lang w:val="en-US"/>
                <w:rPrChange w:id="27711" w:author="phuong vu" w:date="2018-11-30T23:24:00Z">
                  <w:rPr>
                    <w:b/>
                    <w:lang w:val="en-US"/>
                  </w:rPr>
                </w:rPrChange>
              </w:rPr>
              <w:t>Nội dung thực hiện</w:t>
            </w:r>
          </w:p>
        </w:tc>
        <w:tc>
          <w:tcPr>
            <w:tcW w:w="1266" w:type="dxa"/>
            <w:vAlign w:val="center"/>
          </w:tcPr>
          <w:p w14:paraId="3748BDEA" w14:textId="77777777" w:rsidR="003D5A3C" w:rsidRPr="00C110D1" w:rsidRDefault="003D5A3C" w:rsidP="00C110D1">
            <w:pPr>
              <w:jc w:val="center"/>
              <w:rPr>
                <w:b/>
                <w:lang w:val="en-US"/>
                <w:rPrChange w:id="27712" w:author="phuong vu" w:date="2018-11-30T23:24:00Z">
                  <w:rPr>
                    <w:b/>
                    <w:lang w:val="en-US"/>
                  </w:rPr>
                </w:rPrChange>
              </w:rPr>
              <w:pPrChange w:id="27713" w:author="phuong vu" w:date="2018-11-30T23:24:00Z">
                <w:pPr>
                  <w:spacing w:line="360" w:lineRule="auto"/>
                  <w:jc w:val="center"/>
                </w:pPr>
              </w:pPrChange>
            </w:pPr>
            <w:r w:rsidRPr="00C110D1">
              <w:rPr>
                <w:b/>
                <w:lang w:val="en-US"/>
                <w:rPrChange w:id="27714" w:author="phuong vu" w:date="2018-11-30T23:24:00Z">
                  <w:rPr>
                    <w:b/>
                    <w:lang w:val="en-US"/>
                  </w:rPr>
                </w:rPrChange>
              </w:rPr>
              <w:t>Giá trị mặc định</w:t>
            </w:r>
          </w:p>
        </w:tc>
        <w:tc>
          <w:tcPr>
            <w:tcW w:w="1756" w:type="dxa"/>
            <w:vAlign w:val="center"/>
          </w:tcPr>
          <w:p w14:paraId="7CAA9B7C" w14:textId="77777777" w:rsidR="003D5A3C" w:rsidRPr="00C110D1" w:rsidRDefault="003D5A3C" w:rsidP="00C110D1">
            <w:pPr>
              <w:jc w:val="center"/>
              <w:rPr>
                <w:b/>
                <w:lang w:val="en-US"/>
                <w:rPrChange w:id="27715" w:author="phuong vu" w:date="2018-11-30T23:24:00Z">
                  <w:rPr>
                    <w:b/>
                    <w:lang w:val="en-US"/>
                  </w:rPr>
                </w:rPrChange>
              </w:rPr>
              <w:pPrChange w:id="27716" w:author="phuong vu" w:date="2018-11-30T23:24:00Z">
                <w:pPr>
                  <w:spacing w:line="360" w:lineRule="auto"/>
                  <w:jc w:val="center"/>
                </w:pPr>
              </w:pPrChange>
            </w:pPr>
            <w:r w:rsidRPr="00C110D1">
              <w:rPr>
                <w:b/>
                <w:lang w:val="en-US"/>
                <w:rPrChange w:id="27717" w:author="phuong vu" w:date="2018-11-30T23:24:00Z">
                  <w:rPr>
                    <w:b/>
                    <w:lang w:val="en-US"/>
                  </w:rPr>
                </w:rPrChange>
              </w:rPr>
              <w:t>Lưu ý</w:t>
            </w:r>
          </w:p>
        </w:tc>
      </w:tr>
      <w:tr w:rsidR="003D5A3C" w:rsidRPr="00920004" w14:paraId="465A3CD7" w14:textId="77777777" w:rsidTr="00E4365A">
        <w:tc>
          <w:tcPr>
            <w:tcW w:w="805" w:type="dxa"/>
          </w:tcPr>
          <w:p w14:paraId="24884726" w14:textId="09F03851" w:rsidR="003D5A3C" w:rsidRPr="00920004" w:rsidRDefault="00BA3432" w:rsidP="00BD0851">
            <w:pPr>
              <w:spacing w:before="240" w:line="0" w:lineRule="atLeast"/>
              <w:jc w:val="center"/>
              <w:rPr>
                <w:lang w:val="en-US"/>
                <w:rPrChange w:id="27718" w:author="phuong vu" w:date="2018-11-30T22:36:00Z">
                  <w:rPr>
                    <w:lang w:val="en-US"/>
                  </w:rPr>
                </w:rPrChange>
              </w:rPr>
              <w:pPrChange w:id="27719" w:author="phuong vu" w:date="2018-11-30T14:16:00Z">
                <w:pPr>
                  <w:spacing w:line="360" w:lineRule="auto"/>
                  <w:jc w:val="center"/>
                </w:pPr>
              </w:pPrChange>
            </w:pPr>
            <w:ins w:id="27720" w:author="phuong vu" w:date="2018-11-25T21:52:00Z">
              <w:r w:rsidRPr="00920004">
                <w:rPr>
                  <w:lang w:val="en-US"/>
                  <w:rPrChange w:id="27721" w:author="phuong vu" w:date="2018-11-30T22:36:00Z">
                    <w:rPr>
                      <w:lang w:val="en-US"/>
                    </w:rPr>
                  </w:rPrChange>
                </w:rPr>
                <w:t>1</w:t>
              </w:r>
            </w:ins>
            <w:del w:id="27722" w:author="phuong vu" w:date="2018-11-25T21:52:00Z">
              <w:r w:rsidR="003D5A3C" w:rsidRPr="00920004" w:rsidDel="00BA3432">
                <w:rPr>
                  <w:lang w:val="en-US"/>
                  <w:rPrChange w:id="27723" w:author="phuong vu" w:date="2018-11-30T22:36:00Z">
                    <w:rPr>
                      <w:lang w:val="en-US"/>
                    </w:rPr>
                  </w:rPrChange>
                </w:rPr>
                <w:delText>2</w:delText>
              </w:r>
            </w:del>
          </w:p>
        </w:tc>
        <w:tc>
          <w:tcPr>
            <w:tcW w:w="1980" w:type="dxa"/>
          </w:tcPr>
          <w:p w14:paraId="1B1E4005" w14:textId="5CB67245" w:rsidR="003D5A3C" w:rsidRPr="00920004" w:rsidRDefault="003D5A3C" w:rsidP="00C110D1">
            <w:pPr>
              <w:rPr>
                <w:lang w:val="en-US"/>
                <w:rPrChange w:id="27724" w:author="phuong vu" w:date="2018-11-30T22:36:00Z">
                  <w:rPr>
                    <w:lang w:val="en-US"/>
                  </w:rPr>
                </w:rPrChange>
              </w:rPr>
              <w:pPrChange w:id="27725" w:author="phuong vu" w:date="2018-11-30T23:24:00Z">
                <w:pPr>
                  <w:spacing w:line="360" w:lineRule="auto"/>
                </w:pPr>
              </w:pPrChange>
            </w:pPr>
            <w:r w:rsidRPr="00920004">
              <w:rPr>
                <w:lang w:val="en-US"/>
                <w:rPrChange w:id="27726" w:author="phuong vu" w:date="2018-11-30T22:36:00Z">
                  <w:rPr>
                    <w:lang w:val="en-US"/>
                  </w:rPr>
                </w:rPrChange>
              </w:rPr>
              <w:t>Link</w:t>
            </w:r>
          </w:p>
        </w:tc>
        <w:tc>
          <w:tcPr>
            <w:tcW w:w="2970" w:type="dxa"/>
          </w:tcPr>
          <w:p w14:paraId="728AB0AB" w14:textId="397D9944" w:rsidR="003D5A3C" w:rsidRPr="00920004" w:rsidRDefault="003D5A3C" w:rsidP="00C110D1">
            <w:pPr>
              <w:rPr>
                <w:lang w:val="en-US"/>
                <w:rPrChange w:id="27727" w:author="phuong vu" w:date="2018-11-30T22:36:00Z">
                  <w:rPr>
                    <w:lang w:val="en-US"/>
                  </w:rPr>
                </w:rPrChange>
              </w:rPr>
              <w:pPrChange w:id="27728" w:author="phuong vu" w:date="2018-11-30T23:24:00Z">
                <w:pPr>
                  <w:spacing w:line="360" w:lineRule="auto"/>
                </w:pPr>
              </w:pPrChange>
            </w:pPr>
            <w:r w:rsidRPr="00920004">
              <w:rPr>
                <w:lang w:val="en-US"/>
                <w:rPrChange w:id="27729" w:author="phuong vu" w:date="2018-11-30T22:36:00Z">
                  <w:rPr>
                    <w:lang w:val="en-US"/>
                  </w:rPr>
                </w:rPrChange>
              </w:rPr>
              <w:t>Đăng xuất</w:t>
            </w:r>
          </w:p>
        </w:tc>
        <w:tc>
          <w:tcPr>
            <w:tcW w:w="1266" w:type="dxa"/>
          </w:tcPr>
          <w:p w14:paraId="4DA87A72" w14:textId="77777777" w:rsidR="003D5A3C" w:rsidRPr="00920004" w:rsidRDefault="003D5A3C" w:rsidP="00C110D1">
            <w:pPr>
              <w:rPr>
                <w:lang w:val="en-US"/>
                <w:rPrChange w:id="27730" w:author="phuong vu" w:date="2018-11-30T22:36:00Z">
                  <w:rPr>
                    <w:lang w:val="en-US"/>
                  </w:rPr>
                </w:rPrChange>
              </w:rPr>
              <w:pPrChange w:id="27731" w:author="phuong vu" w:date="2018-11-30T23:24:00Z">
                <w:pPr>
                  <w:spacing w:line="360" w:lineRule="auto"/>
                </w:pPr>
              </w:pPrChange>
            </w:pPr>
          </w:p>
        </w:tc>
        <w:tc>
          <w:tcPr>
            <w:tcW w:w="1756" w:type="dxa"/>
          </w:tcPr>
          <w:p w14:paraId="536E37A9" w14:textId="77777777" w:rsidR="003D5A3C" w:rsidRPr="00920004" w:rsidRDefault="003D5A3C" w:rsidP="00C110D1">
            <w:pPr>
              <w:rPr>
                <w:lang w:val="en-US"/>
                <w:rPrChange w:id="27732" w:author="phuong vu" w:date="2018-11-30T22:36:00Z">
                  <w:rPr>
                    <w:lang w:val="en-US"/>
                  </w:rPr>
                </w:rPrChange>
              </w:rPr>
              <w:pPrChange w:id="27733" w:author="phuong vu" w:date="2018-11-30T23:24:00Z">
                <w:pPr>
                  <w:spacing w:line="360" w:lineRule="auto"/>
                </w:pPr>
              </w:pPrChange>
            </w:pPr>
          </w:p>
        </w:tc>
      </w:tr>
    </w:tbl>
    <w:p w14:paraId="746ECECF" w14:textId="1543119B" w:rsidR="003D5A3C" w:rsidRPr="00920004" w:rsidRDefault="009E4E70" w:rsidP="00A17FA5">
      <w:pPr>
        <w:pStyle w:val="Caption"/>
        <w:rPr>
          <w:lang w:val="en-US"/>
          <w:rPrChange w:id="27734" w:author="phuong vu" w:date="2018-11-30T22:36:00Z">
            <w:rPr>
              <w:lang w:val="en-US"/>
            </w:rPr>
          </w:rPrChange>
        </w:rPr>
        <w:pPrChange w:id="27735" w:author="phuong vu" w:date="2018-11-30T22:42:00Z">
          <w:pPr/>
        </w:pPrChange>
      </w:pPr>
      <w:bookmarkStart w:id="27736" w:name="_Toc531381636"/>
      <w:ins w:id="27737" w:author="phuong vu" w:date="2018-11-26T01:18:00Z">
        <w:r w:rsidRPr="00920004">
          <w:rPr>
            <w:rPrChange w:id="27738" w:author="phuong vu" w:date="2018-11-30T22:36:00Z">
              <w:rPr/>
            </w:rPrChange>
          </w:rPr>
          <w:t xml:space="preserve">Bảng </w:t>
        </w:r>
      </w:ins>
      <w:ins w:id="27739" w:author="phuong vu" w:date="2018-11-30T14:54:00Z">
        <w:r w:rsidR="00D632EE" w:rsidRPr="00920004">
          <w:rPr>
            <w:rPrChange w:id="27740" w:author="phuong vu" w:date="2018-11-30T22:36:00Z">
              <w:rPr/>
            </w:rPrChange>
          </w:rPr>
          <w:fldChar w:fldCharType="begin"/>
        </w:r>
        <w:r w:rsidR="00D632EE" w:rsidRPr="00920004">
          <w:rPr>
            <w:rPrChange w:id="27741" w:author="phuong vu" w:date="2018-11-30T22:36:00Z">
              <w:rPr/>
            </w:rPrChange>
          </w:rPr>
          <w:instrText xml:space="preserve"> STYLEREF 1 \s </w:instrText>
        </w:r>
      </w:ins>
      <w:r w:rsidR="00D632EE" w:rsidRPr="00920004">
        <w:rPr>
          <w:rPrChange w:id="27742" w:author="phuong vu" w:date="2018-11-30T22:36:00Z">
            <w:rPr/>
          </w:rPrChange>
        </w:rPr>
        <w:fldChar w:fldCharType="separate"/>
      </w:r>
      <w:r w:rsidR="00B5490C">
        <w:rPr>
          <w:noProof/>
        </w:rPr>
        <w:t>3</w:t>
      </w:r>
      <w:ins w:id="27743" w:author="phuong vu" w:date="2018-11-30T14:54:00Z">
        <w:r w:rsidR="00D632EE" w:rsidRPr="00920004">
          <w:rPr>
            <w:rPrChange w:id="27744" w:author="phuong vu" w:date="2018-11-30T22:36:00Z">
              <w:rPr/>
            </w:rPrChange>
          </w:rPr>
          <w:fldChar w:fldCharType="end"/>
        </w:r>
        <w:r w:rsidR="00D632EE" w:rsidRPr="00920004">
          <w:rPr>
            <w:rPrChange w:id="27745" w:author="phuong vu" w:date="2018-11-30T22:36:00Z">
              <w:rPr/>
            </w:rPrChange>
          </w:rPr>
          <w:t>.</w:t>
        </w:r>
        <w:r w:rsidR="00D632EE" w:rsidRPr="00920004">
          <w:rPr>
            <w:rPrChange w:id="27746" w:author="phuong vu" w:date="2018-11-30T22:36:00Z">
              <w:rPr/>
            </w:rPrChange>
          </w:rPr>
          <w:fldChar w:fldCharType="begin"/>
        </w:r>
        <w:r w:rsidR="00D632EE" w:rsidRPr="00920004">
          <w:rPr>
            <w:rPrChange w:id="27747" w:author="phuong vu" w:date="2018-11-30T22:36:00Z">
              <w:rPr/>
            </w:rPrChange>
          </w:rPr>
          <w:instrText xml:space="preserve"> SEQ Bảng \* ARABIC \s 1 </w:instrText>
        </w:r>
      </w:ins>
      <w:r w:rsidR="00D632EE" w:rsidRPr="00920004">
        <w:rPr>
          <w:rPrChange w:id="27748" w:author="phuong vu" w:date="2018-11-30T22:36:00Z">
            <w:rPr/>
          </w:rPrChange>
        </w:rPr>
        <w:fldChar w:fldCharType="separate"/>
      </w:r>
      <w:ins w:id="27749" w:author="phuong vu" w:date="2018-11-30T22:44:00Z">
        <w:r w:rsidR="00B5490C">
          <w:rPr>
            <w:noProof/>
          </w:rPr>
          <w:t>28</w:t>
        </w:r>
      </w:ins>
      <w:ins w:id="27750" w:author="phuong vu" w:date="2018-11-30T14:54:00Z">
        <w:r w:rsidR="00D632EE" w:rsidRPr="00920004">
          <w:rPr>
            <w:rPrChange w:id="27751" w:author="phuong vu" w:date="2018-11-30T22:36:00Z">
              <w:rPr/>
            </w:rPrChange>
          </w:rPr>
          <w:fldChar w:fldCharType="end"/>
        </w:r>
      </w:ins>
      <w:ins w:id="27752" w:author="phuong vu" w:date="2018-11-26T01:18:00Z">
        <w:r w:rsidRPr="00920004">
          <w:rPr>
            <w:lang w:val="en-US"/>
            <w:rPrChange w:id="27753" w:author="phuong vu" w:date="2018-11-30T22:36:00Z">
              <w:rPr>
                <w:lang w:val="en-US"/>
              </w:rPr>
            </w:rPrChange>
          </w:rPr>
          <w:t xml:space="preserve"> Các thành phần giao diện </w:t>
        </w:r>
      </w:ins>
      <w:ins w:id="27754" w:author="phuong vu" w:date="2018-11-26T01:19:00Z">
        <w:r w:rsidRPr="00920004">
          <w:rPr>
            <w:lang w:val="en-US"/>
            <w:rPrChange w:id="27755" w:author="phuong vu" w:date="2018-11-30T22:36:00Z">
              <w:rPr>
                <w:lang w:val="en-US"/>
              </w:rPr>
            </w:rPrChange>
          </w:rPr>
          <w:t>đăng xuất hệ thống</w:t>
        </w:r>
      </w:ins>
      <w:bookmarkEnd w:id="27736"/>
    </w:p>
    <w:p w14:paraId="44FA1B3B" w14:textId="0E82BE0F" w:rsidR="00755C63" w:rsidRPr="00920004" w:rsidRDefault="00755C63" w:rsidP="00C110D1">
      <w:pPr>
        <w:pStyle w:val="Heading5"/>
        <w:numPr>
          <w:ilvl w:val="0"/>
          <w:numId w:val="84"/>
        </w:numPr>
        <w:spacing w:before="240" w:line="0" w:lineRule="atLeast"/>
        <w:rPr>
          <w:rFonts w:cstheme="majorHAnsi"/>
          <w:lang w:val="en-US"/>
          <w:rPrChange w:id="27756" w:author="phuong vu" w:date="2018-11-30T22:36:00Z">
            <w:rPr>
              <w:lang w:val="en-US"/>
            </w:rPr>
          </w:rPrChange>
        </w:rPr>
        <w:pPrChange w:id="27757" w:author="phuong vu" w:date="2018-11-30T23:24:00Z">
          <w:pPr>
            <w:pStyle w:val="Heading5"/>
          </w:pPr>
        </w:pPrChange>
      </w:pPr>
      <w:r w:rsidRPr="00920004">
        <w:rPr>
          <w:rFonts w:cstheme="majorHAnsi"/>
          <w:lang w:val="en-US"/>
          <w:rPrChange w:id="27758" w:author="phuong vu" w:date="2018-11-30T22:36:00Z">
            <w:rPr>
              <w:lang w:val="en-US"/>
            </w:rPr>
          </w:rPrChange>
        </w:rPr>
        <w:t>Dữ liệu sử dụng</w:t>
      </w:r>
    </w:p>
    <w:tbl>
      <w:tblPr>
        <w:tblStyle w:val="TableGrid"/>
        <w:tblW w:w="0" w:type="auto"/>
        <w:tblLook w:val="04A0" w:firstRow="1" w:lastRow="0" w:firstColumn="1" w:lastColumn="0" w:noHBand="0" w:noVBand="1"/>
      </w:tblPr>
      <w:tblGrid>
        <w:gridCol w:w="805"/>
        <w:gridCol w:w="2120"/>
        <w:gridCol w:w="1463"/>
        <w:gridCol w:w="1463"/>
        <w:gridCol w:w="1463"/>
        <w:gridCol w:w="1463"/>
      </w:tblGrid>
      <w:tr w:rsidR="00755C63" w:rsidRPr="00920004" w14:paraId="52BD1F2F" w14:textId="77777777" w:rsidTr="00E4365A">
        <w:tc>
          <w:tcPr>
            <w:tcW w:w="805" w:type="dxa"/>
            <w:vMerge w:val="restart"/>
            <w:vAlign w:val="center"/>
          </w:tcPr>
          <w:p w14:paraId="7119C398" w14:textId="77777777" w:rsidR="00755C63" w:rsidRPr="00C110D1" w:rsidRDefault="00755C63" w:rsidP="00C110D1">
            <w:pPr>
              <w:jc w:val="center"/>
              <w:rPr>
                <w:b/>
                <w:lang w:val="en-US"/>
                <w:rPrChange w:id="27759" w:author="phuong vu" w:date="2018-11-30T23:24:00Z">
                  <w:rPr>
                    <w:b/>
                    <w:lang w:val="en-US"/>
                  </w:rPr>
                </w:rPrChange>
              </w:rPr>
              <w:pPrChange w:id="27760" w:author="phuong vu" w:date="2018-11-30T23:24:00Z">
                <w:pPr>
                  <w:spacing w:line="360" w:lineRule="auto"/>
                  <w:jc w:val="center"/>
                </w:pPr>
              </w:pPrChange>
            </w:pPr>
            <w:r w:rsidRPr="00C110D1">
              <w:rPr>
                <w:b/>
                <w:lang w:val="en-US"/>
                <w:rPrChange w:id="27761" w:author="phuong vu" w:date="2018-11-30T23:24:00Z">
                  <w:rPr>
                    <w:b/>
                    <w:lang w:val="en-US"/>
                  </w:rPr>
                </w:rPrChange>
              </w:rPr>
              <w:t>STT</w:t>
            </w:r>
          </w:p>
        </w:tc>
        <w:tc>
          <w:tcPr>
            <w:tcW w:w="2120" w:type="dxa"/>
            <w:vMerge w:val="restart"/>
            <w:vAlign w:val="center"/>
          </w:tcPr>
          <w:p w14:paraId="04719330" w14:textId="77777777" w:rsidR="00755C63" w:rsidRPr="00C110D1" w:rsidRDefault="00755C63" w:rsidP="00C110D1">
            <w:pPr>
              <w:jc w:val="center"/>
              <w:rPr>
                <w:b/>
                <w:lang w:val="en-US"/>
                <w:rPrChange w:id="27762" w:author="phuong vu" w:date="2018-11-30T23:24:00Z">
                  <w:rPr>
                    <w:b/>
                    <w:lang w:val="en-US"/>
                  </w:rPr>
                </w:rPrChange>
              </w:rPr>
              <w:pPrChange w:id="27763" w:author="phuong vu" w:date="2018-11-30T23:24:00Z">
                <w:pPr>
                  <w:spacing w:line="360" w:lineRule="auto"/>
                  <w:jc w:val="center"/>
                </w:pPr>
              </w:pPrChange>
            </w:pPr>
            <w:r w:rsidRPr="00C110D1">
              <w:rPr>
                <w:b/>
                <w:lang w:val="en-US"/>
                <w:rPrChange w:id="27764" w:author="phuong vu" w:date="2018-11-30T23:24:00Z">
                  <w:rPr>
                    <w:b/>
                    <w:lang w:val="en-US"/>
                  </w:rPr>
                </w:rPrChange>
              </w:rPr>
              <w:t>Tên bảng/</w:t>
            </w:r>
          </w:p>
          <w:p w14:paraId="14283A62" w14:textId="77777777" w:rsidR="00755C63" w:rsidRPr="00C110D1" w:rsidRDefault="00755C63" w:rsidP="00C110D1">
            <w:pPr>
              <w:jc w:val="center"/>
              <w:rPr>
                <w:b/>
                <w:lang w:val="en-US"/>
                <w:rPrChange w:id="27765" w:author="phuong vu" w:date="2018-11-30T23:24:00Z">
                  <w:rPr>
                    <w:b/>
                    <w:lang w:val="en-US"/>
                  </w:rPr>
                </w:rPrChange>
              </w:rPr>
              <w:pPrChange w:id="27766" w:author="phuong vu" w:date="2018-11-30T23:24:00Z">
                <w:pPr>
                  <w:spacing w:line="360" w:lineRule="auto"/>
                  <w:jc w:val="center"/>
                </w:pPr>
              </w:pPrChange>
            </w:pPr>
            <w:r w:rsidRPr="00C110D1">
              <w:rPr>
                <w:b/>
                <w:lang w:val="en-US"/>
                <w:rPrChange w:id="27767" w:author="phuong vu" w:date="2018-11-30T23:24:00Z">
                  <w:rPr>
                    <w:b/>
                    <w:lang w:val="en-US"/>
                  </w:rPr>
                </w:rPrChange>
              </w:rPr>
              <w:t>Cấu trúc dữ liệu</w:t>
            </w:r>
          </w:p>
        </w:tc>
        <w:tc>
          <w:tcPr>
            <w:tcW w:w="5852" w:type="dxa"/>
            <w:gridSpan w:val="4"/>
            <w:vAlign w:val="center"/>
          </w:tcPr>
          <w:p w14:paraId="66547FF1" w14:textId="77777777" w:rsidR="00755C63" w:rsidRPr="00C110D1" w:rsidRDefault="00755C63" w:rsidP="00C110D1">
            <w:pPr>
              <w:jc w:val="center"/>
              <w:rPr>
                <w:b/>
                <w:lang w:val="en-US"/>
                <w:rPrChange w:id="27768" w:author="phuong vu" w:date="2018-11-30T23:24:00Z">
                  <w:rPr>
                    <w:b/>
                    <w:lang w:val="en-US"/>
                  </w:rPr>
                </w:rPrChange>
              </w:rPr>
              <w:pPrChange w:id="27769" w:author="phuong vu" w:date="2018-11-30T23:24:00Z">
                <w:pPr>
                  <w:spacing w:line="360" w:lineRule="auto"/>
                  <w:jc w:val="center"/>
                </w:pPr>
              </w:pPrChange>
            </w:pPr>
            <w:r w:rsidRPr="00C110D1">
              <w:rPr>
                <w:b/>
                <w:lang w:val="en-US"/>
                <w:rPrChange w:id="27770" w:author="phuong vu" w:date="2018-11-30T23:24:00Z">
                  <w:rPr>
                    <w:b/>
                    <w:lang w:val="en-US"/>
                  </w:rPr>
                </w:rPrChange>
              </w:rPr>
              <w:t>Phương thức</w:t>
            </w:r>
          </w:p>
        </w:tc>
      </w:tr>
      <w:tr w:rsidR="00755C63" w:rsidRPr="00920004" w14:paraId="66C9D894" w14:textId="77777777" w:rsidTr="00E4365A">
        <w:tc>
          <w:tcPr>
            <w:tcW w:w="805" w:type="dxa"/>
            <w:vMerge/>
            <w:vAlign w:val="center"/>
          </w:tcPr>
          <w:p w14:paraId="3C6237B9" w14:textId="77777777" w:rsidR="00755C63" w:rsidRPr="00C110D1" w:rsidRDefault="00755C63" w:rsidP="00C110D1">
            <w:pPr>
              <w:jc w:val="center"/>
              <w:rPr>
                <w:b/>
                <w:lang w:val="en-US"/>
                <w:rPrChange w:id="27771" w:author="phuong vu" w:date="2018-11-30T23:24:00Z">
                  <w:rPr>
                    <w:b/>
                    <w:lang w:val="en-US"/>
                  </w:rPr>
                </w:rPrChange>
              </w:rPr>
              <w:pPrChange w:id="27772" w:author="phuong vu" w:date="2018-11-30T23:24:00Z">
                <w:pPr>
                  <w:spacing w:line="360" w:lineRule="auto"/>
                  <w:jc w:val="center"/>
                </w:pPr>
              </w:pPrChange>
            </w:pPr>
          </w:p>
        </w:tc>
        <w:tc>
          <w:tcPr>
            <w:tcW w:w="2120" w:type="dxa"/>
            <w:vMerge/>
            <w:vAlign w:val="center"/>
          </w:tcPr>
          <w:p w14:paraId="1F009265" w14:textId="77777777" w:rsidR="00755C63" w:rsidRPr="00C110D1" w:rsidRDefault="00755C63" w:rsidP="00C110D1">
            <w:pPr>
              <w:jc w:val="center"/>
              <w:rPr>
                <w:b/>
                <w:lang w:val="en-US"/>
                <w:rPrChange w:id="27773" w:author="phuong vu" w:date="2018-11-30T23:24:00Z">
                  <w:rPr>
                    <w:b/>
                    <w:lang w:val="en-US"/>
                  </w:rPr>
                </w:rPrChange>
              </w:rPr>
              <w:pPrChange w:id="27774" w:author="phuong vu" w:date="2018-11-30T23:24:00Z">
                <w:pPr>
                  <w:spacing w:line="360" w:lineRule="auto"/>
                  <w:jc w:val="center"/>
                </w:pPr>
              </w:pPrChange>
            </w:pPr>
          </w:p>
        </w:tc>
        <w:tc>
          <w:tcPr>
            <w:tcW w:w="1463" w:type="dxa"/>
            <w:vAlign w:val="center"/>
          </w:tcPr>
          <w:p w14:paraId="73FCEC87" w14:textId="77777777" w:rsidR="00755C63" w:rsidRPr="00C110D1" w:rsidRDefault="00755C63" w:rsidP="00C110D1">
            <w:pPr>
              <w:jc w:val="center"/>
              <w:rPr>
                <w:b/>
                <w:lang w:val="en-US"/>
                <w:rPrChange w:id="27775" w:author="phuong vu" w:date="2018-11-30T23:24:00Z">
                  <w:rPr>
                    <w:b/>
                    <w:lang w:val="en-US"/>
                  </w:rPr>
                </w:rPrChange>
              </w:rPr>
              <w:pPrChange w:id="27776" w:author="phuong vu" w:date="2018-11-30T23:24:00Z">
                <w:pPr>
                  <w:spacing w:line="360" w:lineRule="auto"/>
                  <w:jc w:val="center"/>
                </w:pPr>
              </w:pPrChange>
            </w:pPr>
            <w:r w:rsidRPr="00C110D1">
              <w:rPr>
                <w:b/>
                <w:lang w:val="en-US"/>
                <w:rPrChange w:id="27777" w:author="phuong vu" w:date="2018-11-30T23:24:00Z">
                  <w:rPr>
                    <w:b/>
                    <w:lang w:val="en-US"/>
                  </w:rPr>
                </w:rPrChange>
              </w:rPr>
              <w:t>Thêm</w:t>
            </w:r>
          </w:p>
        </w:tc>
        <w:tc>
          <w:tcPr>
            <w:tcW w:w="1463" w:type="dxa"/>
            <w:vAlign w:val="center"/>
          </w:tcPr>
          <w:p w14:paraId="490AEDF4" w14:textId="77777777" w:rsidR="00755C63" w:rsidRPr="00C110D1" w:rsidRDefault="00755C63" w:rsidP="00C110D1">
            <w:pPr>
              <w:jc w:val="center"/>
              <w:rPr>
                <w:b/>
                <w:lang w:val="en-US"/>
                <w:rPrChange w:id="27778" w:author="phuong vu" w:date="2018-11-30T23:24:00Z">
                  <w:rPr>
                    <w:b/>
                    <w:lang w:val="en-US"/>
                  </w:rPr>
                </w:rPrChange>
              </w:rPr>
              <w:pPrChange w:id="27779" w:author="phuong vu" w:date="2018-11-30T23:24:00Z">
                <w:pPr>
                  <w:spacing w:line="360" w:lineRule="auto"/>
                  <w:jc w:val="center"/>
                </w:pPr>
              </w:pPrChange>
            </w:pPr>
            <w:r w:rsidRPr="00C110D1">
              <w:rPr>
                <w:b/>
                <w:lang w:val="en-US"/>
                <w:rPrChange w:id="27780" w:author="phuong vu" w:date="2018-11-30T23:24:00Z">
                  <w:rPr>
                    <w:b/>
                    <w:lang w:val="en-US"/>
                  </w:rPr>
                </w:rPrChange>
              </w:rPr>
              <w:t>Sửa</w:t>
            </w:r>
          </w:p>
        </w:tc>
        <w:tc>
          <w:tcPr>
            <w:tcW w:w="1463" w:type="dxa"/>
            <w:vAlign w:val="center"/>
          </w:tcPr>
          <w:p w14:paraId="43578DAC" w14:textId="77777777" w:rsidR="00755C63" w:rsidRPr="00C110D1" w:rsidRDefault="00755C63" w:rsidP="00C110D1">
            <w:pPr>
              <w:jc w:val="center"/>
              <w:rPr>
                <w:b/>
                <w:lang w:val="en-US"/>
                <w:rPrChange w:id="27781" w:author="phuong vu" w:date="2018-11-30T23:24:00Z">
                  <w:rPr>
                    <w:b/>
                    <w:lang w:val="en-US"/>
                  </w:rPr>
                </w:rPrChange>
              </w:rPr>
              <w:pPrChange w:id="27782" w:author="phuong vu" w:date="2018-11-30T23:24:00Z">
                <w:pPr>
                  <w:spacing w:line="360" w:lineRule="auto"/>
                  <w:jc w:val="center"/>
                </w:pPr>
              </w:pPrChange>
            </w:pPr>
            <w:r w:rsidRPr="00C110D1">
              <w:rPr>
                <w:b/>
                <w:lang w:val="en-US"/>
                <w:rPrChange w:id="27783" w:author="phuong vu" w:date="2018-11-30T23:24:00Z">
                  <w:rPr>
                    <w:b/>
                    <w:lang w:val="en-US"/>
                  </w:rPr>
                </w:rPrChange>
              </w:rPr>
              <w:t>Xóa</w:t>
            </w:r>
          </w:p>
        </w:tc>
        <w:tc>
          <w:tcPr>
            <w:tcW w:w="1463" w:type="dxa"/>
            <w:vAlign w:val="center"/>
          </w:tcPr>
          <w:p w14:paraId="10E2C5C5" w14:textId="77777777" w:rsidR="00755C63" w:rsidRPr="00C110D1" w:rsidRDefault="00755C63" w:rsidP="00C110D1">
            <w:pPr>
              <w:jc w:val="center"/>
              <w:rPr>
                <w:b/>
                <w:lang w:val="en-US"/>
                <w:rPrChange w:id="27784" w:author="phuong vu" w:date="2018-11-30T23:24:00Z">
                  <w:rPr>
                    <w:b/>
                    <w:lang w:val="en-US"/>
                  </w:rPr>
                </w:rPrChange>
              </w:rPr>
              <w:pPrChange w:id="27785" w:author="phuong vu" w:date="2018-11-30T23:24:00Z">
                <w:pPr>
                  <w:spacing w:line="360" w:lineRule="auto"/>
                  <w:jc w:val="center"/>
                </w:pPr>
              </w:pPrChange>
            </w:pPr>
            <w:r w:rsidRPr="00C110D1">
              <w:rPr>
                <w:b/>
                <w:lang w:val="en-US"/>
                <w:rPrChange w:id="27786" w:author="phuong vu" w:date="2018-11-30T23:24:00Z">
                  <w:rPr>
                    <w:b/>
                    <w:lang w:val="en-US"/>
                  </w:rPr>
                </w:rPrChange>
              </w:rPr>
              <w:t>Truy vấn</w:t>
            </w:r>
          </w:p>
        </w:tc>
      </w:tr>
      <w:tr w:rsidR="00755C63" w:rsidRPr="00920004" w14:paraId="38383064" w14:textId="77777777" w:rsidTr="00E4365A">
        <w:tc>
          <w:tcPr>
            <w:tcW w:w="805" w:type="dxa"/>
          </w:tcPr>
          <w:p w14:paraId="68868094" w14:textId="77777777" w:rsidR="00755C63" w:rsidRPr="00920004" w:rsidRDefault="00755C63" w:rsidP="00BD0851">
            <w:pPr>
              <w:spacing w:before="240" w:line="0" w:lineRule="atLeast"/>
              <w:jc w:val="center"/>
              <w:rPr>
                <w:lang w:val="en-US"/>
                <w:rPrChange w:id="27787" w:author="phuong vu" w:date="2018-11-30T22:36:00Z">
                  <w:rPr>
                    <w:lang w:val="en-US"/>
                  </w:rPr>
                </w:rPrChange>
              </w:rPr>
              <w:pPrChange w:id="27788" w:author="phuong vu" w:date="2018-11-30T14:16:00Z">
                <w:pPr>
                  <w:spacing w:line="360" w:lineRule="auto"/>
                  <w:jc w:val="center"/>
                </w:pPr>
              </w:pPrChange>
            </w:pPr>
            <w:r w:rsidRPr="00920004">
              <w:rPr>
                <w:lang w:val="en-US"/>
                <w:rPrChange w:id="27789" w:author="phuong vu" w:date="2018-11-30T22:36:00Z">
                  <w:rPr>
                    <w:lang w:val="en-US"/>
                  </w:rPr>
                </w:rPrChange>
              </w:rPr>
              <w:t>1</w:t>
            </w:r>
          </w:p>
        </w:tc>
        <w:tc>
          <w:tcPr>
            <w:tcW w:w="2120" w:type="dxa"/>
          </w:tcPr>
          <w:p w14:paraId="0AFF8D4E" w14:textId="7D5DAA92" w:rsidR="00755C63" w:rsidRPr="00920004" w:rsidRDefault="00755C63" w:rsidP="00C110D1">
            <w:pPr>
              <w:rPr>
                <w:lang w:val="en-US"/>
                <w:rPrChange w:id="27790" w:author="phuong vu" w:date="2018-11-30T22:36:00Z">
                  <w:rPr>
                    <w:lang w:val="en-US"/>
                  </w:rPr>
                </w:rPrChange>
              </w:rPr>
              <w:pPrChange w:id="27791" w:author="phuong vu" w:date="2018-11-30T23:24:00Z">
                <w:pPr>
                  <w:spacing w:line="360" w:lineRule="auto"/>
                </w:pPr>
              </w:pPrChange>
            </w:pPr>
            <w:r w:rsidRPr="00920004">
              <w:rPr>
                <w:lang w:val="en-US"/>
                <w:rPrChange w:id="27792" w:author="phuong vu" w:date="2018-11-30T22:36:00Z">
                  <w:rPr>
                    <w:lang w:val="en-US"/>
                  </w:rPr>
                </w:rPrChange>
              </w:rPr>
              <w:t>Local Storage</w:t>
            </w:r>
          </w:p>
        </w:tc>
        <w:tc>
          <w:tcPr>
            <w:tcW w:w="1463" w:type="dxa"/>
          </w:tcPr>
          <w:p w14:paraId="08DC8D28" w14:textId="77777777" w:rsidR="00755C63" w:rsidRPr="00920004" w:rsidRDefault="00755C63" w:rsidP="00BD0851">
            <w:pPr>
              <w:spacing w:before="240" w:line="0" w:lineRule="atLeast"/>
              <w:jc w:val="center"/>
              <w:rPr>
                <w:lang w:val="en-US"/>
                <w:rPrChange w:id="27793" w:author="phuong vu" w:date="2018-11-30T22:36:00Z">
                  <w:rPr>
                    <w:lang w:val="en-US"/>
                  </w:rPr>
                </w:rPrChange>
              </w:rPr>
              <w:pPrChange w:id="27794" w:author="phuong vu" w:date="2018-11-30T14:16:00Z">
                <w:pPr>
                  <w:spacing w:line="360" w:lineRule="auto"/>
                  <w:jc w:val="center"/>
                </w:pPr>
              </w:pPrChange>
            </w:pPr>
          </w:p>
        </w:tc>
        <w:tc>
          <w:tcPr>
            <w:tcW w:w="1463" w:type="dxa"/>
          </w:tcPr>
          <w:p w14:paraId="101FE444" w14:textId="77777777" w:rsidR="00755C63" w:rsidRPr="00920004" w:rsidRDefault="00755C63" w:rsidP="00BD0851">
            <w:pPr>
              <w:spacing w:before="240" w:line="0" w:lineRule="atLeast"/>
              <w:jc w:val="center"/>
              <w:rPr>
                <w:lang w:val="en-US"/>
                <w:rPrChange w:id="27795" w:author="phuong vu" w:date="2018-11-30T22:36:00Z">
                  <w:rPr>
                    <w:lang w:val="en-US"/>
                  </w:rPr>
                </w:rPrChange>
              </w:rPr>
              <w:pPrChange w:id="27796" w:author="phuong vu" w:date="2018-11-30T14:16:00Z">
                <w:pPr>
                  <w:spacing w:line="360" w:lineRule="auto"/>
                  <w:jc w:val="center"/>
                </w:pPr>
              </w:pPrChange>
            </w:pPr>
          </w:p>
        </w:tc>
        <w:tc>
          <w:tcPr>
            <w:tcW w:w="1463" w:type="dxa"/>
          </w:tcPr>
          <w:p w14:paraId="3284C90A" w14:textId="7ECD3916" w:rsidR="00755C63" w:rsidRPr="00920004" w:rsidRDefault="00755C63" w:rsidP="00BD0851">
            <w:pPr>
              <w:spacing w:before="240" w:line="0" w:lineRule="atLeast"/>
              <w:jc w:val="center"/>
              <w:rPr>
                <w:lang w:val="en-US"/>
                <w:rPrChange w:id="27797" w:author="phuong vu" w:date="2018-11-30T22:36:00Z">
                  <w:rPr>
                    <w:lang w:val="en-US"/>
                  </w:rPr>
                </w:rPrChange>
              </w:rPr>
              <w:pPrChange w:id="27798" w:author="phuong vu" w:date="2018-11-30T14:16:00Z">
                <w:pPr>
                  <w:spacing w:line="360" w:lineRule="auto"/>
                  <w:jc w:val="center"/>
                </w:pPr>
              </w:pPrChange>
            </w:pPr>
            <w:r w:rsidRPr="00920004">
              <w:rPr>
                <w:lang w:val="en-US"/>
                <w:rPrChange w:id="27799" w:author="phuong vu" w:date="2018-11-30T22:36:00Z">
                  <w:rPr>
                    <w:lang w:val="en-US"/>
                  </w:rPr>
                </w:rPrChange>
              </w:rPr>
              <w:t>X</w:t>
            </w:r>
          </w:p>
        </w:tc>
        <w:tc>
          <w:tcPr>
            <w:tcW w:w="1463" w:type="dxa"/>
          </w:tcPr>
          <w:p w14:paraId="2B215149" w14:textId="1BAE4082" w:rsidR="00755C63" w:rsidRPr="00920004" w:rsidRDefault="00D46DE7" w:rsidP="00BD0851">
            <w:pPr>
              <w:keepNext/>
              <w:spacing w:before="240" w:line="0" w:lineRule="atLeast"/>
              <w:jc w:val="center"/>
              <w:rPr>
                <w:lang w:val="en-US"/>
                <w:rPrChange w:id="27800" w:author="phuong vu" w:date="2018-11-30T22:36:00Z">
                  <w:rPr>
                    <w:lang w:val="en-US"/>
                  </w:rPr>
                </w:rPrChange>
              </w:rPr>
              <w:pPrChange w:id="27801" w:author="phuong vu" w:date="2018-11-30T14:16:00Z">
                <w:pPr>
                  <w:jc w:val="center"/>
                </w:pPr>
              </w:pPrChange>
            </w:pPr>
            <w:ins w:id="27802" w:author="phuong vu" w:date="2018-11-26T00:56:00Z">
              <w:r w:rsidRPr="00920004">
                <w:rPr>
                  <w:lang w:val="en-US"/>
                  <w:rPrChange w:id="27803" w:author="phuong vu" w:date="2018-11-30T22:36:00Z">
                    <w:rPr>
                      <w:lang w:val="en-US"/>
                    </w:rPr>
                  </w:rPrChange>
                </w:rPr>
                <w:t>X</w:t>
              </w:r>
            </w:ins>
          </w:p>
        </w:tc>
      </w:tr>
    </w:tbl>
    <w:p w14:paraId="7BCDE8F0" w14:textId="685759D3" w:rsidR="00755C63" w:rsidRPr="00920004" w:rsidRDefault="009E4E70" w:rsidP="00A17FA5">
      <w:pPr>
        <w:pStyle w:val="Caption"/>
        <w:rPr>
          <w:lang w:val="en-US"/>
          <w:rPrChange w:id="27804" w:author="phuong vu" w:date="2018-11-30T22:36:00Z">
            <w:rPr>
              <w:lang w:val="en-US"/>
            </w:rPr>
          </w:rPrChange>
        </w:rPr>
        <w:pPrChange w:id="27805" w:author="phuong vu" w:date="2018-11-30T22:42:00Z">
          <w:pPr/>
        </w:pPrChange>
      </w:pPr>
      <w:bookmarkStart w:id="27806" w:name="_Toc531381637"/>
      <w:ins w:id="27807" w:author="phuong vu" w:date="2018-11-26T01:19:00Z">
        <w:r w:rsidRPr="00920004">
          <w:rPr>
            <w:rPrChange w:id="27808" w:author="phuong vu" w:date="2018-11-30T22:36:00Z">
              <w:rPr/>
            </w:rPrChange>
          </w:rPr>
          <w:t xml:space="preserve">Bảng </w:t>
        </w:r>
      </w:ins>
      <w:ins w:id="27809" w:author="phuong vu" w:date="2018-11-30T14:54:00Z">
        <w:r w:rsidR="00D632EE" w:rsidRPr="00920004">
          <w:rPr>
            <w:rPrChange w:id="27810" w:author="phuong vu" w:date="2018-11-30T22:36:00Z">
              <w:rPr/>
            </w:rPrChange>
          </w:rPr>
          <w:fldChar w:fldCharType="begin"/>
        </w:r>
        <w:r w:rsidR="00D632EE" w:rsidRPr="00920004">
          <w:rPr>
            <w:rPrChange w:id="27811" w:author="phuong vu" w:date="2018-11-30T22:36:00Z">
              <w:rPr/>
            </w:rPrChange>
          </w:rPr>
          <w:instrText xml:space="preserve"> STYLEREF 1 \s </w:instrText>
        </w:r>
      </w:ins>
      <w:r w:rsidR="00D632EE" w:rsidRPr="00920004">
        <w:rPr>
          <w:rPrChange w:id="27812" w:author="phuong vu" w:date="2018-11-30T22:36:00Z">
            <w:rPr/>
          </w:rPrChange>
        </w:rPr>
        <w:fldChar w:fldCharType="separate"/>
      </w:r>
      <w:r w:rsidR="00B5490C">
        <w:rPr>
          <w:noProof/>
        </w:rPr>
        <w:t>3</w:t>
      </w:r>
      <w:ins w:id="27813" w:author="phuong vu" w:date="2018-11-30T14:54:00Z">
        <w:r w:rsidR="00D632EE" w:rsidRPr="00920004">
          <w:rPr>
            <w:rPrChange w:id="27814" w:author="phuong vu" w:date="2018-11-30T22:36:00Z">
              <w:rPr/>
            </w:rPrChange>
          </w:rPr>
          <w:fldChar w:fldCharType="end"/>
        </w:r>
        <w:r w:rsidR="00D632EE" w:rsidRPr="00920004">
          <w:rPr>
            <w:rPrChange w:id="27815" w:author="phuong vu" w:date="2018-11-30T22:36:00Z">
              <w:rPr/>
            </w:rPrChange>
          </w:rPr>
          <w:t>.</w:t>
        </w:r>
        <w:r w:rsidR="00D632EE" w:rsidRPr="00920004">
          <w:rPr>
            <w:rPrChange w:id="27816" w:author="phuong vu" w:date="2018-11-30T22:36:00Z">
              <w:rPr/>
            </w:rPrChange>
          </w:rPr>
          <w:fldChar w:fldCharType="begin"/>
        </w:r>
        <w:r w:rsidR="00D632EE" w:rsidRPr="00920004">
          <w:rPr>
            <w:rPrChange w:id="27817" w:author="phuong vu" w:date="2018-11-30T22:36:00Z">
              <w:rPr/>
            </w:rPrChange>
          </w:rPr>
          <w:instrText xml:space="preserve"> SEQ Bảng \* ARABIC \s 1 </w:instrText>
        </w:r>
      </w:ins>
      <w:r w:rsidR="00D632EE" w:rsidRPr="00920004">
        <w:rPr>
          <w:rPrChange w:id="27818" w:author="phuong vu" w:date="2018-11-30T22:36:00Z">
            <w:rPr/>
          </w:rPrChange>
        </w:rPr>
        <w:fldChar w:fldCharType="separate"/>
      </w:r>
      <w:ins w:id="27819" w:author="phuong vu" w:date="2018-11-30T22:44:00Z">
        <w:r w:rsidR="00B5490C">
          <w:rPr>
            <w:noProof/>
          </w:rPr>
          <w:t>29</w:t>
        </w:r>
      </w:ins>
      <w:ins w:id="27820" w:author="phuong vu" w:date="2018-11-30T14:54:00Z">
        <w:r w:rsidR="00D632EE" w:rsidRPr="00920004">
          <w:rPr>
            <w:rPrChange w:id="27821" w:author="phuong vu" w:date="2018-11-30T22:36:00Z">
              <w:rPr/>
            </w:rPrChange>
          </w:rPr>
          <w:fldChar w:fldCharType="end"/>
        </w:r>
      </w:ins>
      <w:ins w:id="27822" w:author="phuong vu" w:date="2018-11-26T01:19:00Z">
        <w:r w:rsidRPr="00920004">
          <w:rPr>
            <w:lang w:val="en-US"/>
            <w:rPrChange w:id="27823" w:author="phuong vu" w:date="2018-11-30T22:36:00Z">
              <w:rPr>
                <w:lang w:val="en-US"/>
              </w:rPr>
            </w:rPrChange>
          </w:rPr>
          <w:t xml:space="preserve"> Dữ liệu sử dụng đăng xuất hệ thống</w:t>
        </w:r>
      </w:ins>
      <w:bookmarkEnd w:id="27806"/>
    </w:p>
    <w:p w14:paraId="1466F76B" w14:textId="04978C9D" w:rsidR="0070756E" w:rsidRPr="00920004" w:rsidRDefault="0070756E" w:rsidP="00C110D1">
      <w:pPr>
        <w:pStyle w:val="Heading5"/>
        <w:numPr>
          <w:ilvl w:val="0"/>
          <w:numId w:val="84"/>
        </w:numPr>
        <w:spacing w:before="240" w:line="0" w:lineRule="atLeast"/>
        <w:rPr>
          <w:rFonts w:cstheme="majorHAnsi"/>
          <w:lang w:val="en-US"/>
          <w:rPrChange w:id="27824" w:author="phuong vu" w:date="2018-11-30T22:36:00Z">
            <w:rPr>
              <w:lang w:val="en-US"/>
            </w:rPr>
          </w:rPrChange>
        </w:rPr>
        <w:pPrChange w:id="27825" w:author="phuong vu" w:date="2018-11-30T23:24:00Z">
          <w:pPr>
            <w:pStyle w:val="Heading5"/>
          </w:pPr>
        </w:pPrChange>
      </w:pPr>
      <w:r w:rsidRPr="00920004">
        <w:rPr>
          <w:rFonts w:cstheme="majorHAnsi"/>
          <w:lang w:val="en-US"/>
          <w:rPrChange w:id="27826" w:author="phuong vu" w:date="2018-11-30T22:36:00Z">
            <w:rPr>
              <w:lang w:val="en-US"/>
            </w:rPr>
          </w:rPrChange>
        </w:rPr>
        <w:t>Cách xử lí</w:t>
      </w:r>
    </w:p>
    <w:p w14:paraId="7A54B7D0" w14:textId="2A780253" w:rsidR="00282E77" w:rsidRPr="00920004" w:rsidRDefault="00282E77" w:rsidP="00BD0851">
      <w:pPr>
        <w:keepNext/>
        <w:spacing w:before="240" w:line="0" w:lineRule="atLeast"/>
        <w:jc w:val="center"/>
        <w:rPr>
          <w:rPrChange w:id="27827" w:author="phuong vu" w:date="2018-11-30T22:36:00Z">
            <w:rPr/>
          </w:rPrChange>
        </w:rPr>
        <w:pPrChange w:id="27828" w:author="phuong vu" w:date="2018-11-30T14:16:00Z">
          <w:pPr>
            <w:keepNext/>
            <w:jc w:val="center"/>
          </w:pPr>
        </w:pPrChange>
      </w:pPr>
      <w:del w:id="27829" w:author="phuong vu" w:date="2018-11-27T16:16:00Z">
        <w:r w:rsidRPr="00920004" w:rsidDel="00670BD0">
          <w:rPr>
            <w:noProof/>
            <w:lang w:val="en-US"/>
            <w:rPrChange w:id="27830" w:author="phuong vu" w:date="2018-11-30T22:36:00Z">
              <w:rPr>
                <w:noProof/>
                <w:lang w:val="en-US"/>
              </w:rPr>
            </w:rPrChange>
          </w:rPr>
          <w:drawing>
            <wp:inline distT="0" distB="0" distL="0" distR="0" wp14:anchorId="4D01AB39" wp14:editId="57104EF6">
              <wp:extent cx="1619250" cy="34194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619250" cy="3419475"/>
                      </a:xfrm>
                      <a:prstGeom prst="rect">
                        <a:avLst/>
                      </a:prstGeom>
                      <a:noFill/>
                      <a:ln>
                        <a:noFill/>
                      </a:ln>
                    </pic:spPr>
                  </pic:pic>
                </a:graphicData>
              </a:graphic>
            </wp:inline>
          </w:drawing>
        </w:r>
      </w:del>
      <w:ins w:id="27831" w:author="phuong vu" w:date="2018-11-27T16:16:00Z">
        <w:r w:rsidR="00670BD0" w:rsidRPr="00920004">
          <w:rPr>
            <w:noProof/>
            <w:rPrChange w:id="27832" w:author="phuong vu" w:date="2018-11-30T22:36:00Z">
              <w:rPr>
                <w:noProof/>
              </w:rPr>
            </w:rPrChange>
          </w:rPr>
          <w:drawing>
            <wp:inline distT="0" distB="0" distL="0" distR="0" wp14:anchorId="2C67A5BB" wp14:editId="3774BD84">
              <wp:extent cx="5579745" cy="595630"/>
              <wp:effectExtent l="0" t="0" r="190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579745" cy="595630"/>
                      </a:xfrm>
                      <a:prstGeom prst="rect">
                        <a:avLst/>
                      </a:prstGeom>
                      <a:noFill/>
                      <a:ln>
                        <a:noFill/>
                      </a:ln>
                    </pic:spPr>
                  </pic:pic>
                </a:graphicData>
              </a:graphic>
            </wp:inline>
          </w:drawing>
        </w:r>
      </w:ins>
    </w:p>
    <w:p w14:paraId="69F1FC2A" w14:textId="253D36F3" w:rsidR="002F5F09" w:rsidRPr="00920004" w:rsidRDefault="00282E77" w:rsidP="00A17FA5">
      <w:pPr>
        <w:pStyle w:val="Caption"/>
        <w:rPr>
          <w:ins w:id="27833" w:author="phuong vu" w:date="2018-11-25T22:02:00Z"/>
          <w:rPrChange w:id="27834" w:author="phuong vu" w:date="2018-11-30T22:36:00Z">
            <w:rPr>
              <w:ins w:id="27835" w:author="phuong vu" w:date="2018-11-25T22:02:00Z"/>
            </w:rPr>
          </w:rPrChange>
        </w:rPr>
        <w:pPrChange w:id="27836" w:author="phuong vu" w:date="2018-11-30T22:42:00Z">
          <w:pPr>
            <w:pStyle w:val="Caption"/>
            <w:spacing w:line="276" w:lineRule="auto"/>
          </w:pPr>
        </w:pPrChange>
      </w:pPr>
      <w:bookmarkStart w:id="27837" w:name="_Toc531380519"/>
      <w:r w:rsidRPr="00920004">
        <w:rPr>
          <w:rPrChange w:id="27838" w:author="phuong vu" w:date="2018-11-30T22:36:00Z">
            <w:rPr/>
          </w:rPrChange>
        </w:rPr>
        <w:t xml:space="preserve">Hình </w:t>
      </w:r>
      <w:ins w:id="27839" w:author="phuong vu" w:date="2018-11-30T15:13:00Z">
        <w:r w:rsidR="00EF3636" w:rsidRPr="00920004">
          <w:rPr>
            <w:rPrChange w:id="27840" w:author="phuong vu" w:date="2018-11-30T22:36:00Z">
              <w:rPr/>
            </w:rPrChange>
          </w:rPr>
          <w:fldChar w:fldCharType="begin"/>
        </w:r>
        <w:r w:rsidR="00EF3636" w:rsidRPr="00920004">
          <w:rPr>
            <w:rPrChange w:id="27841" w:author="phuong vu" w:date="2018-11-30T22:36:00Z">
              <w:rPr/>
            </w:rPrChange>
          </w:rPr>
          <w:instrText xml:space="preserve"> STYLEREF 1 \s </w:instrText>
        </w:r>
      </w:ins>
      <w:r w:rsidR="00EF3636" w:rsidRPr="00920004">
        <w:rPr>
          <w:rPrChange w:id="27842" w:author="phuong vu" w:date="2018-11-30T22:36:00Z">
            <w:rPr/>
          </w:rPrChange>
        </w:rPr>
        <w:fldChar w:fldCharType="separate"/>
      </w:r>
      <w:r w:rsidR="00B5490C">
        <w:rPr>
          <w:noProof/>
        </w:rPr>
        <w:t>3</w:t>
      </w:r>
      <w:ins w:id="27843" w:author="phuong vu" w:date="2018-11-30T15:13:00Z">
        <w:r w:rsidR="00EF3636" w:rsidRPr="00920004">
          <w:rPr>
            <w:rPrChange w:id="27844" w:author="phuong vu" w:date="2018-11-30T22:36:00Z">
              <w:rPr/>
            </w:rPrChange>
          </w:rPr>
          <w:fldChar w:fldCharType="end"/>
        </w:r>
        <w:r w:rsidR="00EF3636" w:rsidRPr="00920004">
          <w:rPr>
            <w:rPrChange w:id="27845" w:author="phuong vu" w:date="2018-11-30T22:36:00Z">
              <w:rPr/>
            </w:rPrChange>
          </w:rPr>
          <w:t>.</w:t>
        </w:r>
        <w:r w:rsidR="00EF3636" w:rsidRPr="00920004">
          <w:rPr>
            <w:rPrChange w:id="27846" w:author="phuong vu" w:date="2018-11-30T22:36:00Z">
              <w:rPr/>
            </w:rPrChange>
          </w:rPr>
          <w:fldChar w:fldCharType="begin"/>
        </w:r>
        <w:r w:rsidR="00EF3636" w:rsidRPr="00920004">
          <w:rPr>
            <w:rPrChange w:id="27847" w:author="phuong vu" w:date="2018-11-30T22:36:00Z">
              <w:rPr/>
            </w:rPrChange>
          </w:rPr>
          <w:instrText xml:space="preserve"> SEQ Hình \* ARABIC \s 1 </w:instrText>
        </w:r>
      </w:ins>
      <w:r w:rsidR="00EF3636" w:rsidRPr="00920004">
        <w:rPr>
          <w:rPrChange w:id="27848" w:author="phuong vu" w:date="2018-11-30T22:36:00Z">
            <w:rPr/>
          </w:rPrChange>
        </w:rPr>
        <w:fldChar w:fldCharType="separate"/>
      </w:r>
      <w:ins w:id="27849" w:author="phuong vu" w:date="2018-11-30T22:44:00Z">
        <w:r w:rsidR="00B5490C">
          <w:rPr>
            <w:noProof/>
          </w:rPr>
          <w:t>42</w:t>
        </w:r>
      </w:ins>
      <w:ins w:id="27850" w:author="phuong vu" w:date="2018-11-30T15:13:00Z">
        <w:r w:rsidR="00EF3636" w:rsidRPr="00920004">
          <w:rPr>
            <w:rPrChange w:id="27851" w:author="phuong vu" w:date="2018-11-30T22:36:00Z">
              <w:rPr/>
            </w:rPrChange>
          </w:rPr>
          <w:fldChar w:fldCharType="end"/>
        </w:r>
      </w:ins>
      <w:del w:id="27852" w:author="phuong vu" w:date="2018-11-16T11:28:00Z">
        <w:r w:rsidR="006C103E" w:rsidRPr="00920004" w:rsidDel="00EC5005">
          <w:rPr>
            <w:rPrChange w:id="27853" w:author="phuong vu" w:date="2018-11-30T22:36:00Z">
              <w:rPr>
                <w:szCs w:val="26"/>
              </w:rPr>
            </w:rPrChange>
          </w:rPr>
          <w:fldChar w:fldCharType="begin"/>
        </w:r>
        <w:r w:rsidR="006C103E" w:rsidRPr="00920004" w:rsidDel="00EC5005">
          <w:rPr>
            <w:rPrChange w:id="27854" w:author="phuong vu" w:date="2018-11-30T22:36:00Z">
              <w:rPr/>
            </w:rPrChange>
          </w:rPr>
          <w:delInstrText xml:space="preserve"> STYLEREF 1 \s </w:delInstrText>
        </w:r>
        <w:r w:rsidR="006C103E" w:rsidRPr="00920004" w:rsidDel="00EC5005">
          <w:rPr>
            <w:rPrChange w:id="27855" w:author="phuong vu" w:date="2018-11-30T22:36:00Z">
              <w:rPr>
                <w:szCs w:val="26"/>
              </w:rPr>
            </w:rPrChange>
          </w:rPr>
          <w:fldChar w:fldCharType="separate"/>
        </w:r>
        <w:r w:rsidR="006C103E" w:rsidRPr="00920004" w:rsidDel="00EC5005">
          <w:rPr>
            <w:noProof/>
            <w:rPrChange w:id="27856" w:author="phuong vu" w:date="2018-11-30T22:36:00Z">
              <w:rPr>
                <w:noProof/>
              </w:rPr>
            </w:rPrChange>
          </w:rPr>
          <w:delText>3</w:delText>
        </w:r>
        <w:r w:rsidR="006C103E" w:rsidRPr="00920004" w:rsidDel="00EC5005">
          <w:rPr>
            <w:rPrChange w:id="27857" w:author="phuong vu" w:date="2018-11-30T22:36:00Z">
              <w:rPr>
                <w:szCs w:val="26"/>
              </w:rPr>
            </w:rPrChange>
          </w:rPr>
          <w:fldChar w:fldCharType="end"/>
        </w:r>
        <w:r w:rsidR="006C103E" w:rsidRPr="00920004" w:rsidDel="00EC5005">
          <w:rPr>
            <w:rPrChange w:id="27858" w:author="phuong vu" w:date="2018-11-30T22:36:00Z">
              <w:rPr/>
            </w:rPrChange>
          </w:rPr>
          <w:delText>.</w:delText>
        </w:r>
        <w:r w:rsidR="006C103E" w:rsidRPr="00920004" w:rsidDel="00EC5005">
          <w:rPr>
            <w:rPrChange w:id="27859" w:author="phuong vu" w:date="2018-11-30T22:36:00Z">
              <w:rPr/>
            </w:rPrChange>
          </w:rPr>
          <w:fldChar w:fldCharType="begin"/>
        </w:r>
        <w:r w:rsidR="006C103E" w:rsidRPr="00920004" w:rsidDel="00EC5005">
          <w:rPr>
            <w:rPrChange w:id="27860" w:author="phuong vu" w:date="2018-11-30T22:36:00Z">
              <w:rPr/>
            </w:rPrChange>
          </w:rPr>
          <w:delInstrText xml:space="preserve"> SEQ Hình \* ARABIC \s 1 </w:delInstrText>
        </w:r>
        <w:r w:rsidR="006C103E" w:rsidRPr="00920004" w:rsidDel="00EC5005">
          <w:rPr>
            <w:rPrChange w:id="27861" w:author="phuong vu" w:date="2018-11-30T22:36:00Z">
              <w:rPr>
                <w:szCs w:val="26"/>
              </w:rPr>
            </w:rPrChange>
          </w:rPr>
          <w:fldChar w:fldCharType="separate"/>
        </w:r>
        <w:r w:rsidR="006C103E" w:rsidRPr="00920004" w:rsidDel="00EC5005">
          <w:rPr>
            <w:noProof/>
            <w:rPrChange w:id="27862" w:author="phuong vu" w:date="2018-11-30T22:36:00Z">
              <w:rPr>
                <w:noProof/>
              </w:rPr>
            </w:rPrChange>
          </w:rPr>
          <w:delText>24</w:delText>
        </w:r>
        <w:r w:rsidR="006C103E" w:rsidRPr="00920004" w:rsidDel="00EC5005">
          <w:rPr>
            <w:rPrChange w:id="27863" w:author="phuong vu" w:date="2018-11-30T22:36:00Z">
              <w:rPr>
                <w:szCs w:val="26"/>
              </w:rPr>
            </w:rPrChange>
          </w:rPr>
          <w:fldChar w:fldCharType="end"/>
        </w:r>
      </w:del>
      <w:r w:rsidRPr="00920004">
        <w:rPr>
          <w:rPrChange w:id="27864" w:author="phuong vu" w:date="2018-11-30T22:36:00Z">
            <w:rPr>
              <w:szCs w:val="26"/>
              <w:lang w:val="en-US"/>
            </w:rPr>
          </w:rPrChange>
        </w:rPr>
        <w:t xml:space="preserve"> Sơ đồ xử lí đăng xuất</w:t>
      </w:r>
      <w:bookmarkEnd w:id="27837"/>
    </w:p>
    <w:p w14:paraId="4F80D638" w14:textId="77777777" w:rsidR="002F5F09" w:rsidRPr="00920004" w:rsidRDefault="002F5F09" w:rsidP="00BD0851">
      <w:pPr>
        <w:spacing w:before="240" w:line="0" w:lineRule="atLeast"/>
        <w:jc w:val="left"/>
        <w:rPr>
          <w:ins w:id="27865" w:author="phuong vu" w:date="2018-11-25T22:02:00Z"/>
          <w:iCs/>
          <w:rPrChange w:id="27866" w:author="phuong vu" w:date="2018-11-30T22:36:00Z">
            <w:rPr>
              <w:ins w:id="27867" w:author="phuong vu" w:date="2018-11-25T22:02:00Z"/>
              <w:i/>
              <w:iCs/>
            </w:rPr>
          </w:rPrChange>
        </w:rPr>
        <w:pPrChange w:id="27868" w:author="phuong vu" w:date="2018-11-30T14:16:00Z">
          <w:pPr>
            <w:jc w:val="left"/>
          </w:pPr>
        </w:pPrChange>
      </w:pPr>
      <w:ins w:id="27869" w:author="phuong vu" w:date="2018-11-25T22:02:00Z">
        <w:r w:rsidRPr="00920004">
          <w:rPr>
            <w:rPrChange w:id="27870" w:author="phuong vu" w:date="2018-11-30T22:36:00Z">
              <w:rPr/>
            </w:rPrChange>
          </w:rPr>
          <w:br w:type="page"/>
        </w:r>
      </w:ins>
    </w:p>
    <w:p w14:paraId="2C42637F" w14:textId="248F842B" w:rsidR="006F77C5" w:rsidRPr="00920004" w:rsidDel="002F5F09" w:rsidRDefault="006F77C5" w:rsidP="00BD0851">
      <w:pPr>
        <w:pStyle w:val="Caption"/>
        <w:rPr>
          <w:del w:id="27871" w:author="phuong vu" w:date="2018-11-25T22:02:00Z"/>
          <w:i w:val="0"/>
          <w:szCs w:val="26"/>
          <w:rPrChange w:id="27872" w:author="phuong vu" w:date="2018-11-30T22:36:00Z">
            <w:rPr>
              <w:del w:id="27873" w:author="phuong vu" w:date="2018-11-25T22:02:00Z"/>
              <w:szCs w:val="26"/>
              <w:lang w:val="en-US"/>
            </w:rPr>
          </w:rPrChange>
        </w:rPr>
        <w:pPrChange w:id="27874" w:author="phuong vu" w:date="2018-11-30T14:16:00Z">
          <w:pPr>
            <w:pStyle w:val="Caption"/>
          </w:pPr>
        </w:pPrChange>
      </w:pPr>
      <w:bookmarkStart w:id="27875" w:name="_Toc531009837"/>
      <w:bookmarkStart w:id="27876" w:name="_Toc531102413"/>
      <w:bookmarkStart w:id="27877" w:name="_Toc531103361"/>
      <w:bookmarkStart w:id="27878" w:name="_Toc531359602"/>
      <w:bookmarkStart w:id="27879" w:name="_Toc531360583"/>
      <w:bookmarkStart w:id="27880" w:name="_Toc531381425"/>
      <w:bookmarkEnd w:id="27875"/>
      <w:bookmarkEnd w:id="27876"/>
      <w:bookmarkEnd w:id="27877"/>
      <w:bookmarkEnd w:id="27878"/>
      <w:bookmarkEnd w:id="27879"/>
      <w:bookmarkEnd w:id="27880"/>
    </w:p>
    <w:p w14:paraId="4CDC644F" w14:textId="5D998F6E" w:rsidR="00A61DB2" w:rsidRPr="00920004" w:rsidDel="00BA3432" w:rsidRDefault="00A61DB2" w:rsidP="00BD0851">
      <w:pPr>
        <w:pStyle w:val="Heading4"/>
        <w:spacing w:before="240" w:line="0" w:lineRule="atLeast"/>
        <w:rPr>
          <w:del w:id="27881" w:author="phuong vu" w:date="2018-11-25T21:53:00Z"/>
          <w:rFonts w:cstheme="majorHAnsi"/>
          <w:rPrChange w:id="27882" w:author="phuong vu" w:date="2018-11-30T22:36:00Z">
            <w:rPr>
              <w:del w:id="27883" w:author="phuong vu" w:date="2018-11-25T21:53:00Z"/>
              <w:lang w:val="en-US"/>
            </w:rPr>
          </w:rPrChange>
        </w:rPr>
        <w:pPrChange w:id="27884" w:author="phuong vu" w:date="2018-11-30T14:16:00Z">
          <w:pPr>
            <w:pStyle w:val="Heading4"/>
          </w:pPr>
        </w:pPrChange>
      </w:pPr>
      <w:del w:id="27885" w:author="phuong vu" w:date="2018-11-25T21:53:00Z">
        <w:r w:rsidRPr="00920004" w:rsidDel="00BA3432">
          <w:rPr>
            <w:rFonts w:cstheme="majorHAnsi"/>
            <w:b w:val="0"/>
            <w:iCs w:val="0"/>
            <w:rPrChange w:id="27886" w:author="phuong vu" w:date="2018-11-30T22:36:00Z">
              <w:rPr>
                <w:b w:val="0"/>
                <w:iCs w:val="0"/>
                <w:lang w:val="en-US"/>
              </w:rPr>
            </w:rPrChange>
          </w:rPr>
          <w:delText>Đăng kí tài khoản khách hàng</w:delText>
        </w:r>
        <w:bookmarkStart w:id="27887" w:name="_Toc531009838"/>
        <w:bookmarkStart w:id="27888" w:name="_Toc531102414"/>
        <w:bookmarkStart w:id="27889" w:name="_Toc531103362"/>
        <w:bookmarkStart w:id="27890" w:name="_Toc531359603"/>
        <w:bookmarkStart w:id="27891" w:name="_Toc531360584"/>
        <w:bookmarkStart w:id="27892" w:name="_Toc531381426"/>
        <w:bookmarkEnd w:id="27887"/>
        <w:bookmarkEnd w:id="27888"/>
        <w:bookmarkEnd w:id="27889"/>
        <w:bookmarkEnd w:id="27890"/>
        <w:bookmarkEnd w:id="27891"/>
        <w:bookmarkEnd w:id="27892"/>
      </w:del>
    </w:p>
    <w:p w14:paraId="27B05813" w14:textId="4CB46985" w:rsidR="00755C63" w:rsidRPr="00920004" w:rsidDel="00BA3432" w:rsidRDefault="00755C63" w:rsidP="00BD0851">
      <w:pPr>
        <w:pStyle w:val="Heading5"/>
        <w:spacing w:before="240" w:line="0" w:lineRule="atLeast"/>
        <w:rPr>
          <w:del w:id="27893" w:author="phuong vu" w:date="2018-11-25T21:53:00Z"/>
          <w:rFonts w:cstheme="majorHAnsi"/>
          <w:lang w:val="en-US"/>
          <w:rPrChange w:id="27894" w:author="phuong vu" w:date="2018-11-30T22:36:00Z">
            <w:rPr>
              <w:del w:id="27895" w:author="phuong vu" w:date="2018-11-25T21:53:00Z"/>
              <w:lang w:val="en-US"/>
            </w:rPr>
          </w:rPrChange>
        </w:rPr>
        <w:pPrChange w:id="27896" w:author="phuong vu" w:date="2018-11-30T14:16:00Z">
          <w:pPr>
            <w:pStyle w:val="Heading5"/>
          </w:pPr>
        </w:pPrChange>
      </w:pPr>
      <w:del w:id="27897" w:author="phuong vu" w:date="2018-11-25T21:53:00Z">
        <w:r w:rsidRPr="00920004" w:rsidDel="00BA3432">
          <w:rPr>
            <w:rFonts w:cstheme="majorHAnsi"/>
            <w:lang w:val="en-US"/>
            <w:rPrChange w:id="27898" w:author="phuong vu" w:date="2018-11-30T22:36:00Z">
              <w:rPr>
                <w:rFonts w:cstheme="majorHAnsi"/>
                <w:lang w:val="en-US"/>
              </w:rPr>
            </w:rPrChange>
          </w:rPr>
          <w:delText>M</w:delText>
        </w:r>
        <w:r w:rsidRPr="00920004" w:rsidDel="00BA3432">
          <w:rPr>
            <w:rFonts w:cstheme="majorHAnsi"/>
            <w:b w:val="0"/>
            <w:lang w:val="en-US"/>
            <w:rPrChange w:id="27899" w:author="phuong vu" w:date="2018-11-30T22:36:00Z">
              <w:rPr>
                <w:b w:val="0"/>
                <w:lang w:val="en-US"/>
              </w:rPr>
            </w:rPrChange>
          </w:rPr>
          <w:delText>ục đích</w:delText>
        </w:r>
        <w:bookmarkStart w:id="27900" w:name="_Toc531009839"/>
        <w:bookmarkStart w:id="27901" w:name="_Toc531102415"/>
        <w:bookmarkStart w:id="27902" w:name="_Toc531103363"/>
        <w:bookmarkStart w:id="27903" w:name="_Toc531359604"/>
        <w:bookmarkStart w:id="27904" w:name="_Toc531360585"/>
        <w:bookmarkStart w:id="27905" w:name="_Toc531381427"/>
        <w:bookmarkEnd w:id="27900"/>
        <w:bookmarkEnd w:id="27901"/>
        <w:bookmarkEnd w:id="27902"/>
        <w:bookmarkEnd w:id="27903"/>
        <w:bookmarkEnd w:id="27904"/>
        <w:bookmarkEnd w:id="27905"/>
      </w:del>
    </w:p>
    <w:p w14:paraId="5CE4E920" w14:textId="74900307" w:rsidR="00C86E94" w:rsidRPr="00920004" w:rsidDel="00BA3432" w:rsidRDefault="00510604" w:rsidP="00BD0851">
      <w:pPr>
        <w:spacing w:before="240" w:line="0" w:lineRule="atLeast"/>
        <w:ind w:firstLine="720"/>
        <w:rPr>
          <w:del w:id="27906" w:author="phuong vu" w:date="2018-11-25T21:53:00Z"/>
          <w:lang w:val="en-US"/>
          <w:rPrChange w:id="27907" w:author="phuong vu" w:date="2018-11-30T22:36:00Z">
            <w:rPr>
              <w:del w:id="27908" w:author="phuong vu" w:date="2018-11-25T21:53:00Z"/>
              <w:lang w:val="en-US"/>
            </w:rPr>
          </w:rPrChange>
        </w:rPr>
        <w:pPrChange w:id="27909" w:author="phuong vu" w:date="2018-11-30T14:16:00Z">
          <w:pPr/>
        </w:pPrChange>
      </w:pPr>
      <w:del w:id="27910" w:author="phuong vu" w:date="2018-11-25T21:53:00Z">
        <w:r w:rsidRPr="00920004" w:rsidDel="00BA3432">
          <w:rPr>
            <w:lang w:val="en-US"/>
            <w:rPrChange w:id="27911" w:author="phuong vu" w:date="2018-11-30T22:36:00Z">
              <w:rPr>
                <w:lang w:val="en-US"/>
              </w:rPr>
            </w:rPrChange>
          </w:rPr>
          <w:delText>Chức năng đang kí tài khoản khách hàng được xây dựng nhằm mục đích hỗ trợ những khách hàng mới có nhu cầu muốn sử dụng dịch vụ. Việc đăng kí tài khoản hỗ trợ đăng kí bằng địa chỉ email. Sau khi, khách hàng đăng kí thành công buộc phải cập nhật thông tin cần thiết trước khi sử dụng dịch vụ.</w:delText>
        </w:r>
        <w:bookmarkStart w:id="27912" w:name="_Toc531009840"/>
        <w:bookmarkStart w:id="27913" w:name="_Toc531102416"/>
        <w:bookmarkStart w:id="27914" w:name="_Toc531103364"/>
        <w:bookmarkStart w:id="27915" w:name="_Toc531359605"/>
        <w:bookmarkStart w:id="27916" w:name="_Toc531360586"/>
        <w:bookmarkStart w:id="27917" w:name="_Toc531381428"/>
        <w:bookmarkEnd w:id="27912"/>
        <w:bookmarkEnd w:id="27913"/>
        <w:bookmarkEnd w:id="27914"/>
        <w:bookmarkEnd w:id="27915"/>
        <w:bookmarkEnd w:id="27916"/>
        <w:bookmarkEnd w:id="27917"/>
      </w:del>
    </w:p>
    <w:p w14:paraId="35337C2C" w14:textId="6FFC5955" w:rsidR="00C86E94" w:rsidRPr="00920004" w:rsidDel="00BA3432" w:rsidRDefault="00755C63" w:rsidP="00BD0851">
      <w:pPr>
        <w:pStyle w:val="Heading5"/>
        <w:spacing w:before="240" w:line="0" w:lineRule="atLeast"/>
        <w:rPr>
          <w:del w:id="27918" w:author="phuong vu" w:date="2018-11-25T21:53:00Z"/>
          <w:rFonts w:cstheme="majorHAnsi"/>
          <w:lang w:val="en-US"/>
          <w:rPrChange w:id="27919" w:author="phuong vu" w:date="2018-11-30T22:36:00Z">
            <w:rPr>
              <w:del w:id="27920" w:author="phuong vu" w:date="2018-11-25T21:53:00Z"/>
              <w:lang w:val="en-US"/>
            </w:rPr>
          </w:rPrChange>
        </w:rPr>
        <w:pPrChange w:id="27921" w:author="phuong vu" w:date="2018-11-30T14:16:00Z">
          <w:pPr>
            <w:pStyle w:val="Heading5"/>
          </w:pPr>
        </w:pPrChange>
      </w:pPr>
      <w:del w:id="27922" w:author="phuong vu" w:date="2018-11-25T21:53:00Z">
        <w:r w:rsidRPr="00920004" w:rsidDel="00BA3432">
          <w:rPr>
            <w:rFonts w:cstheme="majorHAnsi"/>
            <w:b w:val="0"/>
            <w:lang w:val="en-US"/>
            <w:rPrChange w:id="27923" w:author="phuong vu" w:date="2018-11-30T22:36:00Z">
              <w:rPr>
                <w:b w:val="0"/>
                <w:lang w:val="en-US"/>
              </w:rPr>
            </w:rPrChange>
          </w:rPr>
          <w:delText>Giao diện</w:delText>
        </w:r>
        <w:bookmarkStart w:id="27924" w:name="_Toc531009841"/>
        <w:bookmarkStart w:id="27925" w:name="_Toc531102417"/>
        <w:bookmarkStart w:id="27926" w:name="_Toc531103365"/>
        <w:bookmarkStart w:id="27927" w:name="_Toc531359606"/>
        <w:bookmarkStart w:id="27928" w:name="_Toc531360587"/>
        <w:bookmarkStart w:id="27929" w:name="_Toc531381429"/>
        <w:bookmarkEnd w:id="27924"/>
        <w:bookmarkEnd w:id="27925"/>
        <w:bookmarkEnd w:id="27926"/>
        <w:bookmarkEnd w:id="27927"/>
        <w:bookmarkEnd w:id="27928"/>
        <w:bookmarkEnd w:id="27929"/>
      </w:del>
    </w:p>
    <w:p w14:paraId="657648A7" w14:textId="72F7D389" w:rsidR="00755C63" w:rsidRPr="00920004" w:rsidDel="00BA3432" w:rsidRDefault="00C86E94" w:rsidP="00BD0851">
      <w:pPr>
        <w:pStyle w:val="Heading5"/>
        <w:spacing w:before="240" w:line="0" w:lineRule="atLeast"/>
        <w:rPr>
          <w:del w:id="27930" w:author="phuong vu" w:date="2018-11-25T21:53:00Z"/>
          <w:rFonts w:cstheme="majorHAnsi"/>
          <w:lang w:val="en-US"/>
          <w:rPrChange w:id="27931" w:author="phuong vu" w:date="2018-11-30T22:36:00Z">
            <w:rPr>
              <w:del w:id="27932" w:author="phuong vu" w:date="2018-11-25T21:53:00Z"/>
              <w:lang w:val="en-US"/>
            </w:rPr>
          </w:rPrChange>
        </w:rPr>
        <w:pPrChange w:id="27933" w:author="phuong vu" w:date="2018-11-30T14:16:00Z">
          <w:pPr>
            <w:pStyle w:val="Heading5"/>
          </w:pPr>
        </w:pPrChange>
      </w:pPr>
      <w:del w:id="27934" w:author="phuong vu" w:date="2018-11-25T21:53:00Z">
        <w:r w:rsidRPr="00920004" w:rsidDel="00BA3432">
          <w:rPr>
            <w:b w:val="0"/>
            <w:noProof/>
            <w:lang w:val="en-US"/>
            <w:rPrChange w:id="27935" w:author="phuong vu" w:date="2018-11-30T22:36:00Z">
              <w:rPr>
                <w:b w:val="0"/>
                <w:noProof/>
                <w:lang w:val="en-US"/>
              </w:rPr>
            </w:rPrChange>
          </w:rPr>
          <mc:AlternateContent>
            <mc:Choice Requires="wps">
              <w:drawing>
                <wp:anchor distT="0" distB="0" distL="114300" distR="114300" simplePos="0" relativeHeight="251658240" behindDoc="0" locked="0" layoutInCell="1" allowOverlap="1" wp14:anchorId="1F46D7F4" wp14:editId="1658E6AA">
                  <wp:simplePos x="0" y="0"/>
                  <wp:positionH relativeFrom="column">
                    <wp:posOffset>381635</wp:posOffset>
                  </wp:positionH>
                  <wp:positionV relativeFrom="paragraph">
                    <wp:posOffset>4664710</wp:posOffset>
                  </wp:positionV>
                  <wp:extent cx="4713605" cy="635"/>
                  <wp:effectExtent l="0" t="0" r="0" b="0"/>
                  <wp:wrapTopAndBottom/>
                  <wp:docPr id="21" name="Text Box 21"/>
                  <wp:cNvGraphicFramePr/>
                  <a:graphic xmlns:a="http://schemas.openxmlformats.org/drawingml/2006/main">
                    <a:graphicData uri="http://schemas.microsoft.com/office/word/2010/wordprocessingShape">
                      <wps:wsp>
                        <wps:cNvSpPr txBox="1"/>
                        <wps:spPr>
                          <a:xfrm>
                            <a:off x="0" y="0"/>
                            <a:ext cx="4713605" cy="635"/>
                          </a:xfrm>
                          <a:prstGeom prst="rect">
                            <a:avLst/>
                          </a:prstGeom>
                          <a:solidFill>
                            <a:prstClr val="white"/>
                          </a:solidFill>
                          <a:ln>
                            <a:noFill/>
                          </a:ln>
                        </wps:spPr>
                        <wps:txbx>
                          <w:txbxContent>
                            <w:p w14:paraId="0541E0FC" w14:textId="265BC08D" w:rsidR="00E64310" w:rsidRPr="00E4365A" w:rsidRDefault="00E64310" w:rsidP="00A17FA5">
                              <w:pPr>
                                <w:pStyle w:val="Caption"/>
                                <w:rPr>
                                  <w:b/>
                                  <w:noProof/>
                                </w:rPr>
                                <w:pPrChange w:id="27936" w:author="phuong vu" w:date="2018-11-30T22:42:00Z">
                                  <w:pPr>
                                    <w:pStyle w:val="Caption"/>
                                  </w:pPr>
                                </w:pPrChange>
                              </w:pPr>
                              <w:bookmarkStart w:id="27937" w:name="_Toc531380520"/>
                              <w:r w:rsidRPr="00E4365A">
                                <w:t xml:space="preserve">Hình </w:t>
                              </w:r>
                              <w:ins w:id="27938" w:author="phuong vu" w:date="2018-11-30T15:13:00Z">
                                <w:r>
                                  <w:fldChar w:fldCharType="begin"/>
                                </w:r>
                                <w:r>
                                  <w:instrText xml:space="preserve"> STYLEREF 1 \s </w:instrText>
                                </w:r>
                              </w:ins>
                              <w:r>
                                <w:fldChar w:fldCharType="separate"/>
                              </w:r>
                              <w:r>
                                <w:rPr>
                                  <w:noProof/>
                                </w:rPr>
                                <w:t>1</w:t>
                              </w:r>
                              <w:ins w:id="27939" w:author="phuong vu" w:date="2018-11-30T15:13:00Z">
                                <w:r>
                                  <w:fldChar w:fldCharType="end"/>
                                </w:r>
                                <w:r>
                                  <w:t>.</w:t>
                                </w:r>
                                <w:r>
                                  <w:fldChar w:fldCharType="begin"/>
                                </w:r>
                                <w:r>
                                  <w:instrText xml:space="preserve"> SEQ Hình \* ARABIC \s 1 </w:instrText>
                                </w:r>
                              </w:ins>
                              <w:r>
                                <w:fldChar w:fldCharType="separate"/>
                              </w:r>
                              <w:ins w:id="27940" w:author="phuong vu" w:date="2018-11-30T22:44:00Z">
                                <w:r>
                                  <w:rPr>
                                    <w:noProof/>
                                  </w:rPr>
                                  <w:t>1</w:t>
                                </w:r>
                              </w:ins>
                              <w:ins w:id="27941" w:author="phuong vu" w:date="2018-11-30T15:13:00Z">
                                <w:r>
                                  <w:fldChar w:fldCharType="end"/>
                                </w:r>
                              </w:ins>
                              <w:del w:id="27942" w:author="phuong vu" w:date="2018-11-16T11:28:00Z">
                                <w:r w:rsidDel="00EC5005">
                                  <w:fldChar w:fldCharType="begin"/>
                                </w:r>
                                <w:r w:rsidDel="00EC5005">
                                  <w:delInstrText xml:space="preserve"> STYLEREF 1 \s </w:delInstrText>
                                </w:r>
                                <w:r w:rsidDel="00EC5005">
                                  <w:fldChar w:fldCharType="separate"/>
                                </w:r>
                                <w:r w:rsidDel="00EC5005">
                                  <w:rPr>
                                    <w:noProof/>
                                  </w:rPr>
                                  <w:delText>3</w:delText>
                                </w:r>
                                <w:r w:rsidDel="00EC5005">
                                  <w:fldChar w:fldCharType="end"/>
                                </w:r>
                                <w:r w:rsidDel="00EC5005">
                                  <w:delText>.</w:delText>
                                </w:r>
                                <w:r w:rsidDel="00EC5005">
                                  <w:fldChar w:fldCharType="begin"/>
                                </w:r>
                                <w:r w:rsidDel="00EC5005">
                                  <w:delInstrText xml:space="preserve"> SEQ Hình \* ARABIC \s 1 </w:delInstrText>
                                </w:r>
                                <w:r w:rsidDel="00EC5005">
                                  <w:fldChar w:fldCharType="separate"/>
                                </w:r>
                                <w:r w:rsidDel="00EC5005">
                                  <w:rPr>
                                    <w:noProof/>
                                  </w:rPr>
                                  <w:delText>25</w:delText>
                                </w:r>
                                <w:r w:rsidDel="00EC5005">
                                  <w:fldChar w:fldCharType="end"/>
                                </w:r>
                              </w:del>
                              <w:r w:rsidRPr="00E4365A">
                                <w:rPr>
                                  <w:lang w:val="en-US"/>
                                </w:rPr>
                                <w:t xml:space="preserve"> Giao diện đăng kí và cập nhật thông tin tài khoản</w:t>
                              </w:r>
                              <w:bookmarkEnd w:id="279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46D7F4" id="Text Box 21" o:spid="_x0000_s1031" type="#_x0000_t202" style="position:absolute;left:0;text-align:left;margin-left:30.05pt;margin-top:367.3pt;width:371.15pt;height:.05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" stroked="f">
                  <v:textbox style="mso-fit-shape-to-text:t" inset="0,0,0,0">
                    <w:txbxContent>
                      <w:p w14:paraId="0541E0FC" w14:textId="265BC08D" w:rsidR="00E64310" w:rsidRPr="00E4365A" w:rsidRDefault="00E64310" w:rsidP="00A17FA5">
                        <w:pPr>
                          <w:pStyle w:val="Caption"/>
                          <w:rPr>
                            <w:b/>
                            <w:noProof/>
                          </w:rPr>
                          <w:pPrChange w:id="27943" w:author="phuong vu" w:date="2018-11-30T22:42:00Z">
                            <w:pPr>
                              <w:pStyle w:val="Caption"/>
                            </w:pPr>
                          </w:pPrChange>
                        </w:pPr>
                        <w:bookmarkStart w:id="27944" w:name="_Toc531380520"/>
                        <w:r w:rsidRPr="00E4365A">
                          <w:t xml:space="preserve">Hình </w:t>
                        </w:r>
                        <w:ins w:id="27945" w:author="phuong vu" w:date="2018-11-30T15:13:00Z">
                          <w:r>
                            <w:fldChar w:fldCharType="begin"/>
                          </w:r>
                          <w:r>
                            <w:instrText xml:space="preserve"> STYLEREF 1 \s </w:instrText>
                          </w:r>
                        </w:ins>
                        <w:r>
                          <w:fldChar w:fldCharType="separate"/>
                        </w:r>
                        <w:r>
                          <w:rPr>
                            <w:noProof/>
                          </w:rPr>
                          <w:t>1</w:t>
                        </w:r>
                        <w:ins w:id="27946" w:author="phuong vu" w:date="2018-11-30T15:13:00Z">
                          <w:r>
                            <w:fldChar w:fldCharType="end"/>
                          </w:r>
                          <w:r>
                            <w:t>.</w:t>
                          </w:r>
                          <w:r>
                            <w:fldChar w:fldCharType="begin"/>
                          </w:r>
                          <w:r>
                            <w:instrText xml:space="preserve"> SEQ Hình \* ARABIC \s 1 </w:instrText>
                          </w:r>
                        </w:ins>
                        <w:r>
                          <w:fldChar w:fldCharType="separate"/>
                        </w:r>
                        <w:ins w:id="27947" w:author="phuong vu" w:date="2018-11-30T22:44:00Z">
                          <w:r>
                            <w:rPr>
                              <w:noProof/>
                            </w:rPr>
                            <w:t>1</w:t>
                          </w:r>
                        </w:ins>
                        <w:ins w:id="27948" w:author="phuong vu" w:date="2018-11-30T15:13:00Z">
                          <w:r>
                            <w:fldChar w:fldCharType="end"/>
                          </w:r>
                        </w:ins>
                        <w:del w:id="27949" w:author="phuong vu" w:date="2018-11-16T11:28:00Z">
                          <w:r w:rsidDel="00EC5005">
                            <w:fldChar w:fldCharType="begin"/>
                          </w:r>
                          <w:r w:rsidDel="00EC5005">
                            <w:delInstrText xml:space="preserve"> STYLEREF 1 \s </w:delInstrText>
                          </w:r>
                          <w:r w:rsidDel="00EC5005">
                            <w:fldChar w:fldCharType="separate"/>
                          </w:r>
                          <w:r w:rsidDel="00EC5005">
                            <w:rPr>
                              <w:noProof/>
                            </w:rPr>
                            <w:delText>3</w:delText>
                          </w:r>
                          <w:r w:rsidDel="00EC5005">
                            <w:fldChar w:fldCharType="end"/>
                          </w:r>
                          <w:r w:rsidDel="00EC5005">
                            <w:delText>.</w:delText>
                          </w:r>
                          <w:r w:rsidDel="00EC5005">
                            <w:fldChar w:fldCharType="begin"/>
                          </w:r>
                          <w:r w:rsidDel="00EC5005">
                            <w:delInstrText xml:space="preserve"> SEQ Hình \* ARABIC \s 1 </w:delInstrText>
                          </w:r>
                          <w:r w:rsidDel="00EC5005">
                            <w:fldChar w:fldCharType="separate"/>
                          </w:r>
                          <w:r w:rsidDel="00EC5005">
                            <w:rPr>
                              <w:noProof/>
                            </w:rPr>
                            <w:delText>25</w:delText>
                          </w:r>
                          <w:r w:rsidDel="00EC5005">
                            <w:fldChar w:fldCharType="end"/>
                          </w:r>
                        </w:del>
                        <w:r w:rsidRPr="00E4365A">
                          <w:rPr>
                            <w:lang w:val="en-US"/>
                          </w:rPr>
                          <w:t xml:space="preserve"> Giao diện đăng kí và cập nhật thông tin tài khoản</w:t>
                        </w:r>
                        <w:bookmarkEnd w:id="27944"/>
                      </w:p>
                    </w:txbxContent>
                  </v:textbox>
                  <w10:wrap type="topAndBottom"/>
                </v:shape>
              </w:pict>
            </mc:Fallback>
          </mc:AlternateContent>
        </w:r>
        <w:r w:rsidRPr="00920004" w:rsidDel="00BA3432">
          <w:rPr>
            <w:rFonts w:cstheme="majorHAnsi"/>
            <w:b w:val="0"/>
            <w:noProof/>
            <w:lang w:val="en-US"/>
            <w:rPrChange w:id="27950" w:author="phuong vu" w:date="2018-11-30T22:36:00Z">
              <w:rPr>
                <w:b w:val="0"/>
                <w:noProof/>
                <w:lang w:val="en-US"/>
              </w:rPr>
            </w:rPrChange>
          </w:rPr>
          <mc:AlternateContent>
            <mc:Choice Requires="wpg">
              <w:drawing>
                <wp:anchor distT="0" distB="0" distL="114300" distR="114300" simplePos="0" relativeHeight="251657216" behindDoc="0" locked="0" layoutInCell="1" allowOverlap="1" wp14:anchorId="131903C4" wp14:editId="6B95D7EE">
                  <wp:simplePos x="0" y="0"/>
                  <wp:positionH relativeFrom="page">
                    <wp:posOffset>1642110</wp:posOffset>
                  </wp:positionH>
                  <wp:positionV relativeFrom="paragraph">
                    <wp:posOffset>0</wp:posOffset>
                  </wp:positionV>
                  <wp:extent cx="4713605" cy="4607560"/>
                  <wp:effectExtent l="0" t="0" r="0" b="2540"/>
                  <wp:wrapTopAndBottom/>
                  <wp:docPr id="20" name="Group 20"/>
                  <wp:cNvGraphicFramePr/>
                  <a:graphic xmlns:a="http://schemas.openxmlformats.org/drawingml/2006/main">
                    <a:graphicData uri="http://schemas.microsoft.com/office/word/2010/wordprocessingGroup">
                      <wpg:wgp>
                        <wpg:cNvGrpSpPr/>
                        <wpg:grpSpPr>
                          <a:xfrm>
                            <a:off x="0" y="0"/>
                            <a:ext cx="4713605" cy="4607560"/>
                            <a:chOff x="0" y="0"/>
                            <a:chExt cx="4713605" cy="4607560"/>
                          </a:xfrm>
                        </wpg:grpSpPr>
                        <pic:pic xmlns:pic="http://schemas.openxmlformats.org/drawingml/2006/picture">
                          <pic:nvPicPr>
                            <pic:cNvPr id="18" name="Picture 18"/>
                            <pic:cNvPicPr>
                              <a:picLocks noChangeAspect="1"/>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2295525" cy="4591050"/>
                            </a:xfrm>
                            <a:prstGeom prst="rect">
                              <a:avLst/>
                            </a:prstGeom>
                          </pic:spPr>
                        </pic:pic>
                        <pic:pic xmlns:pic="http://schemas.openxmlformats.org/drawingml/2006/picture">
                          <pic:nvPicPr>
                            <pic:cNvPr id="19" name="Picture 19"/>
                            <pic:cNvPicPr>
                              <a:picLocks noChangeAspect="1"/>
                            </pic:cNvPicPr>
                          </pic:nvPicPr>
                          <pic:blipFill>
                            <a:blip r:embed="rId104" cstate="print">
                              <a:extLst>
                                <a:ext uri="{28A0092B-C50C-407E-A947-70E740481C1C}">
                                  <a14:useLocalDpi xmlns:a14="http://schemas.microsoft.com/office/drawing/2010/main" val="0"/>
                                </a:ext>
                              </a:extLst>
                            </a:blip>
                            <a:stretch>
                              <a:fillRect/>
                            </a:stretch>
                          </pic:blipFill>
                          <pic:spPr>
                            <a:xfrm>
                              <a:off x="2409825" y="0"/>
                              <a:ext cx="2303780" cy="4607560"/>
                            </a:xfrm>
                            <a:prstGeom prst="rect">
                              <a:avLst/>
                            </a:prstGeom>
                          </pic:spPr>
                        </pic:pic>
                      </wpg:wgp>
                    </a:graphicData>
                  </a:graphic>
                </wp:anchor>
              </w:drawing>
            </mc:Choice>
            <mc:Fallback>
              <w:pict>
                <v:group w14:anchorId="65177D5A" id="Group 20" o:spid="_x0000_s1026" style="position:absolute;margin-left:129.3pt;margin-top:0;width:371.15pt;height:362.8pt;z-index:251667456;mso-position-horizontal-relative:page" coordsize="47136,460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">
                  <v:shape id="Picture 18" o:spid="_x0000_s1027" type="#_x0000_t75" style="position:absolute;width:22955;height:459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">
                    <v:imagedata r:id="rId105" o:title=""/>
                  </v:shape>
                  <v:shape id="Picture 19" o:spid="_x0000_s1028" type="#_x0000_t75" style="position:absolute;left:24098;width:23038;height:460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">
                    <v:imagedata r:id="rId106" o:title=""/>
                  </v:shape>
                  <w10:wrap type="topAndBottom" anchorx="page"/>
                </v:group>
              </w:pict>
            </mc:Fallback>
          </mc:AlternateContent>
        </w:r>
        <w:r w:rsidR="00755C63" w:rsidRPr="00920004" w:rsidDel="00BA3432">
          <w:rPr>
            <w:rFonts w:cstheme="majorHAnsi"/>
            <w:lang w:val="en-US"/>
            <w:rPrChange w:id="27951" w:author="phuong vu" w:date="2018-11-30T22:36:00Z">
              <w:rPr>
                <w:rFonts w:cstheme="majorHAnsi"/>
                <w:lang w:val="en-US"/>
              </w:rPr>
            </w:rPrChange>
          </w:rPr>
          <w:delText>Các thành ph</w:delText>
        </w:r>
        <w:r w:rsidR="00755C63" w:rsidRPr="00920004" w:rsidDel="00BA3432">
          <w:rPr>
            <w:rFonts w:cstheme="majorHAnsi"/>
            <w:b w:val="0"/>
            <w:lang w:val="en-US"/>
            <w:rPrChange w:id="27952" w:author="phuong vu" w:date="2018-11-30T22:36:00Z">
              <w:rPr>
                <w:b w:val="0"/>
                <w:lang w:val="en-US"/>
              </w:rPr>
            </w:rPrChange>
          </w:rPr>
          <w:delText>ần giao diện</w:delText>
        </w:r>
        <w:bookmarkStart w:id="27953" w:name="_Toc531009842"/>
        <w:bookmarkStart w:id="27954" w:name="_Toc531102418"/>
        <w:bookmarkStart w:id="27955" w:name="_Toc531103366"/>
        <w:bookmarkStart w:id="27956" w:name="_Toc531359607"/>
        <w:bookmarkStart w:id="27957" w:name="_Toc531360588"/>
        <w:bookmarkStart w:id="27958" w:name="_Toc531381430"/>
        <w:bookmarkEnd w:id="27953"/>
        <w:bookmarkEnd w:id="27954"/>
        <w:bookmarkEnd w:id="27955"/>
        <w:bookmarkEnd w:id="27956"/>
        <w:bookmarkEnd w:id="27957"/>
        <w:bookmarkEnd w:id="27958"/>
      </w:del>
    </w:p>
    <w:tbl>
      <w:tblPr>
        <w:tblStyle w:val="TableGrid"/>
        <w:tblW w:w="0" w:type="auto"/>
        <w:tblLook w:val="04A0" w:firstRow="1" w:lastRow="0" w:firstColumn="1" w:lastColumn="0" w:noHBand="0" w:noVBand="1"/>
      </w:tblPr>
      <w:tblGrid>
        <w:gridCol w:w="801"/>
        <w:gridCol w:w="1624"/>
        <w:gridCol w:w="3060"/>
        <w:gridCol w:w="1585"/>
        <w:gridCol w:w="1707"/>
      </w:tblGrid>
      <w:tr w:rsidR="00820B56" w:rsidRPr="00920004" w:rsidDel="00BA3432" w14:paraId="3C122060" w14:textId="740791C0" w:rsidTr="00E4365A">
        <w:trPr>
          <w:del w:id="27959" w:author="phuong vu" w:date="2018-11-25T21:53:00Z"/>
        </w:trPr>
        <w:tc>
          <w:tcPr>
            <w:tcW w:w="801" w:type="dxa"/>
            <w:vAlign w:val="center"/>
          </w:tcPr>
          <w:p w14:paraId="1AE79D3F" w14:textId="17CBDA76" w:rsidR="00510604" w:rsidRPr="00920004" w:rsidDel="00BA3432" w:rsidRDefault="00510604" w:rsidP="00BD0851">
            <w:pPr>
              <w:spacing w:before="240" w:line="0" w:lineRule="atLeast"/>
              <w:jc w:val="center"/>
              <w:rPr>
                <w:del w:id="27960" w:author="phuong vu" w:date="2018-11-25T21:53:00Z"/>
                <w:b/>
                <w:lang w:val="en-US"/>
                <w:rPrChange w:id="27961" w:author="phuong vu" w:date="2018-11-30T22:36:00Z">
                  <w:rPr>
                    <w:del w:id="27962" w:author="phuong vu" w:date="2018-11-25T21:53:00Z"/>
                    <w:b/>
                    <w:lang w:val="en-US"/>
                  </w:rPr>
                </w:rPrChange>
              </w:rPr>
              <w:pPrChange w:id="27963" w:author="phuong vu" w:date="2018-11-30T14:16:00Z">
                <w:pPr>
                  <w:spacing w:line="360" w:lineRule="auto"/>
                  <w:jc w:val="center"/>
                </w:pPr>
              </w:pPrChange>
            </w:pPr>
            <w:del w:id="27964" w:author="phuong vu" w:date="2018-11-25T21:53:00Z">
              <w:r w:rsidRPr="00920004" w:rsidDel="00BA3432">
                <w:rPr>
                  <w:b/>
                  <w:lang w:val="en-US"/>
                  <w:rPrChange w:id="27965" w:author="phuong vu" w:date="2018-11-30T22:36:00Z">
                    <w:rPr>
                      <w:b/>
                      <w:lang w:val="en-US"/>
                    </w:rPr>
                  </w:rPrChange>
                </w:rPr>
                <w:delText>STT</w:delText>
              </w:r>
              <w:bookmarkStart w:id="27966" w:name="_Toc531009843"/>
              <w:bookmarkStart w:id="27967" w:name="_Toc531102419"/>
              <w:bookmarkStart w:id="27968" w:name="_Toc531103367"/>
              <w:bookmarkStart w:id="27969" w:name="_Toc531359608"/>
              <w:bookmarkStart w:id="27970" w:name="_Toc531360589"/>
              <w:bookmarkStart w:id="27971" w:name="_Toc531381431"/>
              <w:bookmarkEnd w:id="27966"/>
              <w:bookmarkEnd w:id="27967"/>
              <w:bookmarkEnd w:id="27968"/>
              <w:bookmarkEnd w:id="27969"/>
              <w:bookmarkEnd w:id="27970"/>
              <w:bookmarkEnd w:id="27971"/>
            </w:del>
          </w:p>
        </w:tc>
        <w:tc>
          <w:tcPr>
            <w:tcW w:w="1624" w:type="dxa"/>
            <w:vAlign w:val="center"/>
          </w:tcPr>
          <w:p w14:paraId="42882BB7" w14:textId="598F5EE9" w:rsidR="00510604" w:rsidRPr="00920004" w:rsidDel="00BA3432" w:rsidRDefault="00510604" w:rsidP="00BD0851">
            <w:pPr>
              <w:spacing w:before="240" w:line="0" w:lineRule="atLeast"/>
              <w:jc w:val="center"/>
              <w:rPr>
                <w:del w:id="27972" w:author="phuong vu" w:date="2018-11-25T21:53:00Z"/>
                <w:b/>
                <w:lang w:val="en-US"/>
                <w:rPrChange w:id="27973" w:author="phuong vu" w:date="2018-11-30T22:36:00Z">
                  <w:rPr>
                    <w:del w:id="27974" w:author="phuong vu" w:date="2018-11-25T21:53:00Z"/>
                    <w:b/>
                    <w:lang w:val="en-US"/>
                  </w:rPr>
                </w:rPrChange>
              </w:rPr>
              <w:pPrChange w:id="27975" w:author="phuong vu" w:date="2018-11-30T14:16:00Z">
                <w:pPr>
                  <w:spacing w:line="360" w:lineRule="auto"/>
                  <w:jc w:val="center"/>
                </w:pPr>
              </w:pPrChange>
            </w:pPr>
            <w:del w:id="27976" w:author="phuong vu" w:date="2018-11-25T21:53:00Z">
              <w:r w:rsidRPr="00920004" w:rsidDel="00BA3432">
                <w:rPr>
                  <w:b/>
                  <w:lang w:val="en-US"/>
                  <w:rPrChange w:id="27977" w:author="phuong vu" w:date="2018-11-30T22:36:00Z">
                    <w:rPr>
                      <w:b/>
                      <w:lang w:val="en-US"/>
                    </w:rPr>
                  </w:rPrChange>
                </w:rPr>
                <w:delText>Loại điều khiển</w:delText>
              </w:r>
              <w:bookmarkStart w:id="27978" w:name="_Toc531009844"/>
              <w:bookmarkStart w:id="27979" w:name="_Toc531102420"/>
              <w:bookmarkStart w:id="27980" w:name="_Toc531103368"/>
              <w:bookmarkStart w:id="27981" w:name="_Toc531359609"/>
              <w:bookmarkStart w:id="27982" w:name="_Toc531360590"/>
              <w:bookmarkStart w:id="27983" w:name="_Toc531381432"/>
              <w:bookmarkEnd w:id="27978"/>
              <w:bookmarkEnd w:id="27979"/>
              <w:bookmarkEnd w:id="27980"/>
              <w:bookmarkEnd w:id="27981"/>
              <w:bookmarkEnd w:id="27982"/>
              <w:bookmarkEnd w:id="27983"/>
            </w:del>
          </w:p>
        </w:tc>
        <w:tc>
          <w:tcPr>
            <w:tcW w:w="3060" w:type="dxa"/>
            <w:vAlign w:val="center"/>
          </w:tcPr>
          <w:p w14:paraId="7D01DD4C" w14:textId="2476255F" w:rsidR="00510604" w:rsidRPr="00920004" w:rsidDel="00BA3432" w:rsidRDefault="00510604" w:rsidP="00BD0851">
            <w:pPr>
              <w:spacing w:before="240" w:line="0" w:lineRule="atLeast"/>
              <w:jc w:val="center"/>
              <w:rPr>
                <w:del w:id="27984" w:author="phuong vu" w:date="2018-11-25T21:53:00Z"/>
                <w:b/>
                <w:lang w:val="en-US"/>
                <w:rPrChange w:id="27985" w:author="phuong vu" w:date="2018-11-30T22:36:00Z">
                  <w:rPr>
                    <w:del w:id="27986" w:author="phuong vu" w:date="2018-11-25T21:53:00Z"/>
                    <w:b/>
                    <w:lang w:val="en-US"/>
                  </w:rPr>
                </w:rPrChange>
              </w:rPr>
              <w:pPrChange w:id="27987" w:author="phuong vu" w:date="2018-11-30T14:16:00Z">
                <w:pPr>
                  <w:spacing w:line="360" w:lineRule="auto"/>
                  <w:jc w:val="center"/>
                </w:pPr>
              </w:pPrChange>
            </w:pPr>
            <w:del w:id="27988" w:author="phuong vu" w:date="2018-11-25T21:53:00Z">
              <w:r w:rsidRPr="00920004" w:rsidDel="00BA3432">
                <w:rPr>
                  <w:b/>
                  <w:lang w:val="en-US"/>
                  <w:rPrChange w:id="27989" w:author="phuong vu" w:date="2018-11-30T22:36:00Z">
                    <w:rPr>
                      <w:b/>
                      <w:lang w:val="en-US"/>
                    </w:rPr>
                  </w:rPrChange>
                </w:rPr>
                <w:delText>Nội dung thực hiện</w:delText>
              </w:r>
              <w:bookmarkStart w:id="27990" w:name="_Toc531009845"/>
              <w:bookmarkStart w:id="27991" w:name="_Toc531102421"/>
              <w:bookmarkStart w:id="27992" w:name="_Toc531103369"/>
              <w:bookmarkStart w:id="27993" w:name="_Toc531359610"/>
              <w:bookmarkStart w:id="27994" w:name="_Toc531360591"/>
              <w:bookmarkStart w:id="27995" w:name="_Toc531381433"/>
              <w:bookmarkEnd w:id="27990"/>
              <w:bookmarkEnd w:id="27991"/>
              <w:bookmarkEnd w:id="27992"/>
              <w:bookmarkEnd w:id="27993"/>
              <w:bookmarkEnd w:id="27994"/>
              <w:bookmarkEnd w:id="27995"/>
            </w:del>
          </w:p>
        </w:tc>
        <w:tc>
          <w:tcPr>
            <w:tcW w:w="1585" w:type="dxa"/>
            <w:vAlign w:val="center"/>
          </w:tcPr>
          <w:p w14:paraId="4B93BA4C" w14:textId="6AB26B50" w:rsidR="00510604" w:rsidRPr="00920004" w:rsidDel="00BA3432" w:rsidRDefault="00510604" w:rsidP="00BD0851">
            <w:pPr>
              <w:spacing w:before="240" w:line="0" w:lineRule="atLeast"/>
              <w:jc w:val="center"/>
              <w:rPr>
                <w:del w:id="27996" w:author="phuong vu" w:date="2018-11-25T21:53:00Z"/>
                <w:b/>
                <w:lang w:val="en-US"/>
                <w:rPrChange w:id="27997" w:author="phuong vu" w:date="2018-11-30T22:36:00Z">
                  <w:rPr>
                    <w:del w:id="27998" w:author="phuong vu" w:date="2018-11-25T21:53:00Z"/>
                    <w:b/>
                    <w:lang w:val="en-US"/>
                  </w:rPr>
                </w:rPrChange>
              </w:rPr>
              <w:pPrChange w:id="27999" w:author="phuong vu" w:date="2018-11-30T14:16:00Z">
                <w:pPr>
                  <w:spacing w:line="360" w:lineRule="auto"/>
                  <w:jc w:val="center"/>
                </w:pPr>
              </w:pPrChange>
            </w:pPr>
            <w:del w:id="28000" w:author="phuong vu" w:date="2018-11-25T21:53:00Z">
              <w:r w:rsidRPr="00920004" w:rsidDel="00BA3432">
                <w:rPr>
                  <w:b/>
                  <w:lang w:val="en-US"/>
                  <w:rPrChange w:id="28001" w:author="phuong vu" w:date="2018-11-30T22:36:00Z">
                    <w:rPr>
                      <w:b/>
                      <w:lang w:val="en-US"/>
                    </w:rPr>
                  </w:rPrChange>
                </w:rPr>
                <w:delText>Giá trị mặc định</w:delText>
              </w:r>
              <w:bookmarkStart w:id="28002" w:name="_Toc531009846"/>
              <w:bookmarkStart w:id="28003" w:name="_Toc531102422"/>
              <w:bookmarkStart w:id="28004" w:name="_Toc531103370"/>
              <w:bookmarkStart w:id="28005" w:name="_Toc531359611"/>
              <w:bookmarkStart w:id="28006" w:name="_Toc531360592"/>
              <w:bookmarkStart w:id="28007" w:name="_Toc531381434"/>
              <w:bookmarkEnd w:id="28002"/>
              <w:bookmarkEnd w:id="28003"/>
              <w:bookmarkEnd w:id="28004"/>
              <w:bookmarkEnd w:id="28005"/>
              <w:bookmarkEnd w:id="28006"/>
              <w:bookmarkEnd w:id="28007"/>
            </w:del>
          </w:p>
        </w:tc>
        <w:tc>
          <w:tcPr>
            <w:tcW w:w="1707" w:type="dxa"/>
            <w:vAlign w:val="center"/>
          </w:tcPr>
          <w:p w14:paraId="7D5EE207" w14:textId="7992139E" w:rsidR="00510604" w:rsidRPr="00920004" w:rsidDel="00BA3432" w:rsidRDefault="00510604" w:rsidP="00BD0851">
            <w:pPr>
              <w:spacing w:before="240" w:line="0" w:lineRule="atLeast"/>
              <w:jc w:val="center"/>
              <w:rPr>
                <w:del w:id="28008" w:author="phuong vu" w:date="2018-11-25T21:53:00Z"/>
                <w:b/>
                <w:lang w:val="en-US"/>
                <w:rPrChange w:id="28009" w:author="phuong vu" w:date="2018-11-30T22:36:00Z">
                  <w:rPr>
                    <w:del w:id="28010" w:author="phuong vu" w:date="2018-11-25T21:53:00Z"/>
                    <w:b/>
                    <w:lang w:val="en-US"/>
                  </w:rPr>
                </w:rPrChange>
              </w:rPr>
              <w:pPrChange w:id="28011" w:author="phuong vu" w:date="2018-11-30T14:16:00Z">
                <w:pPr>
                  <w:spacing w:line="360" w:lineRule="auto"/>
                  <w:jc w:val="center"/>
                </w:pPr>
              </w:pPrChange>
            </w:pPr>
            <w:del w:id="28012" w:author="phuong vu" w:date="2018-11-25T21:53:00Z">
              <w:r w:rsidRPr="00920004" w:rsidDel="00BA3432">
                <w:rPr>
                  <w:b/>
                  <w:lang w:val="en-US"/>
                  <w:rPrChange w:id="28013" w:author="phuong vu" w:date="2018-11-30T22:36:00Z">
                    <w:rPr>
                      <w:b/>
                      <w:lang w:val="en-US"/>
                    </w:rPr>
                  </w:rPrChange>
                </w:rPr>
                <w:delText>Lưu ý</w:delText>
              </w:r>
              <w:bookmarkStart w:id="28014" w:name="_Toc531009847"/>
              <w:bookmarkStart w:id="28015" w:name="_Toc531102423"/>
              <w:bookmarkStart w:id="28016" w:name="_Toc531103371"/>
              <w:bookmarkStart w:id="28017" w:name="_Toc531359612"/>
              <w:bookmarkStart w:id="28018" w:name="_Toc531360593"/>
              <w:bookmarkStart w:id="28019" w:name="_Toc531381435"/>
              <w:bookmarkEnd w:id="28014"/>
              <w:bookmarkEnd w:id="28015"/>
              <w:bookmarkEnd w:id="28016"/>
              <w:bookmarkEnd w:id="28017"/>
              <w:bookmarkEnd w:id="28018"/>
              <w:bookmarkEnd w:id="28019"/>
            </w:del>
          </w:p>
        </w:tc>
        <w:bookmarkStart w:id="28020" w:name="_Toc531009848"/>
        <w:bookmarkStart w:id="28021" w:name="_Toc531102424"/>
        <w:bookmarkStart w:id="28022" w:name="_Toc531103372"/>
        <w:bookmarkStart w:id="28023" w:name="_Toc531359613"/>
        <w:bookmarkStart w:id="28024" w:name="_Toc531360594"/>
        <w:bookmarkStart w:id="28025" w:name="_Toc531381436"/>
        <w:bookmarkEnd w:id="28020"/>
        <w:bookmarkEnd w:id="28021"/>
        <w:bookmarkEnd w:id="28022"/>
        <w:bookmarkEnd w:id="28023"/>
        <w:bookmarkEnd w:id="28024"/>
        <w:bookmarkEnd w:id="28025"/>
      </w:tr>
      <w:tr w:rsidR="00820B56" w:rsidRPr="00920004" w:rsidDel="00BA3432" w14:paraId="3F7E2379" w14:textId="3337066A" w:rsidTr="00E4365A">
        <w:trPr>
          <w:del w:id="28026" w:author="phuong vu" w:date="2018-11-25T21:53:00Z"/>
        </w:trPr>
        <w:tc>
          <w:tcPr>
            <w:tcW w:w="801" w:type="dxa"/>
          </w:tcPr>
          <w:p w14:paraId="1E70EA34" w14:textId="0AF313E4" w:rsidR="00510604" w:rsidRPr="00920004" w:rsidDel="00BA3432" w:rsidRDefault="00510604" w:rsidP="00BD0851">
            <w:pPr>
              <w:spacing w:before="240" w:line="0" w:lineRule="atLeast"/>
              <w:jc w:val="center"/>
              <w:rPr>
                <w:del w:id="28027" w:author="phuong vu" w:date="2018-11-25T21:53:00Z"/>
                <w:lang w:val="en-US"/>
                <w:rPrChange w:id="28028" w:author="phuong vu" w:date="2018-11-30T22:36:00Z">
                  <w:rPr>
                    <w:del w:id="28029" w:author="phuong vu" w:date="2018-11-25T21:53:00Z"/>
                    <w:lang w:val="en-US"/>
                  </w:rPr>
                </w:rPrChange>
              </w:rPr>
              <w:pPrChange w:id="28030" w:author="phuong vu" w:date="2018-11-30T14:16:00Z">
                <w:pPr>
                  <w:spacing w:line="360" w:lineRule="auto"/>
                  <w:jc w:val="center"/>
                </w:pPr>
              </w:pPrChange>
            </w:pPr>
            <w:del w:id="28031" w:author="phuong vu" w:date="2018-11-25T21:53:00Z">
              <w:r w:rsidRPr="00920004" w:rsidDel="00BA3432">
                <w:rPr>
                  <w:lang w:val="en-US"/>
                  <w:rPrChange w:id="28032" w:author="phuong vu" w:date="2018-11-30T22:36:00Z">
                    <w:rPr>
                      <w:lang w:val="en-US"/>
                    </w:rPr>
                  </w:rPrChange>
                </w:rPr>
                <w:delText>1</w:delText>
              </w:r>
              <w:bookmarkStart w:id="28033" w:name="_Toc531009849"/>
              <w:bookmarkStart w:id="28034" w:name="_Toc531102425"/>
              <w:bookmarkStart w:id="28035" w:name="_Toc531103373"/>
              <w:bookmarkStart w:id="28036" w:name="_Toc531359614"/>
              <w:bookmarkStart w:id="28037" w:name="_Toc531360595"/>
              <w:bookmarkStart w:id="28038" w:name="_Toc531381437"/>
              <w:bookmarkEnd w:id="28033"/>
              <w:bookmarkEnd w:id="28034"/>
              <w:bookmarkEnd w:id="28035"/>
              <w:bookmarkEnd w:id="28036"/>
              <w:bookmarkEnd w:id="28037"/>
              <w:bookmarkEnd w:id="28038"/>
            </w:del>
          </w:p>
        </w:tc>
        <w:tc>
          <w:tcPr>
            <w:tcW w:w="1624" w:type="dxa"/>
          </w:tcPr>
          <w:p w14:paraId="6CD592DF" w14:textId="2D41587F" w:rsidR="00510604" w:rsidRPr="00920004" w:rsidDel="00BA3432" w:rsidRDefault="00820B56" w:rsidP="00BD0851">
            <w:pPr>
              <w:spacing w:before="240" w:line="0" w:lineRule="atLeast"/>
              <w:rPr>
                <w:del w:id="28039" w:author="phuong vu" w:date="2018-11-25T21:53:00Z"/>
                <w:lang w:val="en-US"/>
                <w:rPrChange w:id="28040" w:author="phuong vu" w:date="2018-11-30T22:36:00Z">
                  <w:rPr>
                    <w:del w:id="28041" w:author="phuong vu" w:date="2018-11-25T21:53:00Z"/>
                    <w:lang w:val="en-US"/>
                  </w:rPr>
                </w:rPrChange>
              </w:rPr>
              <w:pPrChange w:id="28042" w:author="phuong vu" w:date="2018-11-30T14:16:00Z">
                <w:pPr>
                  <w:spacing w:line="360" w:lineRule="auto"/>
                </w:pPr>
              </w:pPrChange>
            </w:pPr>
            <w:del w:id="28043" w:author="phuong vu" w:date="2018-11-25T21:53:00Z">
              <w:r w:rsidRPr="00920004" w:rsidDel="00BA3432">
                <w:rPr>
                  <w:lang w:val="en-US"/>
                  <w:rPrChange w:id="28044" w:author="phuong vu" w:date="2018-11-30T22:36:00Z">
                    <w:rPr>
                      <w:lang w:val="en-US"/>
                    </w:rPr>
                  </w:rPrChange>
                </w:rPr>
                <w:delText>editText</w:delText>
              </w:r>
              <w:bookmarkStart w:id="28045" w:name="_Toc531009850"/>
              <w:bookmarkStart w:id="28046" w:name="_Toc531102426"/>
              <w:bookmarkStart w:id="28047" w:name="_Toc531103374"/>
              <w:bookmarkStart w:id="28048" w:name="_Toc531359615"/>
              <w:bookmarkStart w:id="28049" w:name="_Toc531360596"/>
              <w:bookmarkStart w:id="28050" w:name="_Toc531381438"/>
              <w:bookmarkEnd w:id="28045"/>
              <w:bookmarkEnd w:id="28046"/>
              <w:bookmarkEnd w:id="28047"/>
              <w:bookmarkEnd w:id="28048"/>
              <w:bookmarkEnd w:id="28049"/>
              <w:bookmarkEnd w:id="28050"/>
            </w:del>
          </w:p>
        </w:tc>
        <w:tc>
          <w:tcPr>
            <w:tcW w:w="3060" w:type="dxa"/>
          </w:tcPr>
          <w:p w14:paraId="587067E0" w14:textId="06F78C88" w:rsidR="00510604" w:rsidRPr="00920004" w:rsidDel="00BA3432" w:rsidRDefault="00820B56" w:rsidP="00BD0851">
            <w:pPr>
              <w:spacing w:before="240" w:line="0" w:lineRule="atLeast"/>
              <w:rPr>
                <w:del w:id="28051" w:author="phuong vu" w:date="2018-11-25T21:53:00Z"/>
                <w:lang w:val="en-US"/>
                <w:rPrChange w:id="28052" w:author="phuong vu" w:date="2018-11-30T22:36:00Z">
                  <w:rPr>
                    <w:del w:id="28053" w:author="phuong vu" w:date="2018-11-25T21:53:00Z"/>
                    <w:lang w:val="en-US"/>
                  </w:rPr>
                </w:rPrChange>
              </w:rPr>
              <w:pPrChange w:id="28054" w:author="phuong vu" w:date="2018-11-30T14:16:00Z">
                <w:pPr>
                  <w:spacing w:line="360" w:lineRule="auto"/>
                </w:pPr>
              </w:pPrChange>
            </w:pPr>
            <w:del w:id="28055" w:author="phuong vu" w:date="2018-11-25T21:53:00Z">
              <w:r w:rsidRPr="00920004" w:rsidDel="00BA3432">
                <w:rPr>
                  <w:lang w:val="en-US"/>
                  <w:rPrChange w:id="28056" w:author="phuong vu" w:date="2018-11-30T22:36:00Z">
                    <w:rPr>
                      <w:lang w:val="en-US"/>
                    </w:rPr>
                  </w:rPrChange>
                </w:rPr>
                <w:delText>Nhập họ</w:delText>
              </w:r>
              <w:bookmarkStart w:id="28057" w:name="_Toc531009851"/>
              <w:bookmarkStart w:id="28058" w:name="_Toc531102427"/>
              <w:bookmarkStart w:id="28059" w:name="_Toc531103375"/>
              <w:bookmarkStart w:id="28060" w:name="_Toc531359616"/>
              <w:bookmarkStart w:id="28061" w:name="_Toc531360597"/>
              <w:bookmarkStart w:id="28062" w:name="_Toc531381439"/>
              <w:bookmarkEnd w:id="28057"/>
              <w:bookmarkEnd w:id="28058"/>
              <w:bookmarkEnd w:id="28059"/>
              <w:bookmarkEnd w:id="28060"/>
              <w:bookmarkEnd w:id="28061"/>
              <w:bookmarkEnd w:id="28062"/>
            </w:del>
          </w:p>
        </w:tc>
        <w:tc>
          <w:tcPr>
            <w:tcW w:w="1585" w:type="dxa"/>
          </w:tcPr>
          <w:p w14:paraId="6B4DE7BF" w14:textId="61D6E80A" w:rsidR="00510604" w:rsidRPr="00920004" w:rsidDel="00BA3432" w:rsidRDefault="00510604" w:rsidP="00BD0851">
            <w:pPr>
              <w:spacing w:before="240" w:line="0" w:lineRule="atLeast"/>
              <w:rPr>
                <w:del w:id="28063" w:author="phuong vu" w:date="2018-11-25T21:53:00Z"/>
                <w:lang w:val="en-US"/>
                <w:rPrChange w:id="28064" w:author="phuong vu" w:date="2018-11-30T22:36:00Z">
                  <w:rPr>
                    <w:del w:id="28065" w:author="phuong vu" w:date="2018-11-25T21:53:00Z"/>
                    <w:lang w:val="en-US"/>
                  </w:rPr>
                </w:rPrChange>
              </w:rPr>
              <w:pPrChange w:id="28066" w:author="phuong vu" w:date="2018-11-30T14:16:00Z">
                <w:pPr>
                  <w:spacing w:line="360" w:lineRule="auto"/>
                </w:pPr>
              </w:pPrChange>
            </w:pPr>
            <w:bookmarkStart w:id="28067" w:name="_Toc531009852"/>
            <w:bookmarkStart w:id="28068" w:name="_Toc531102428"/>
            <w:bookmarkStart w:id="28069" w:name="_Toc531103376"/>
            <w:bookmarkStart w:id="28070" w:name="_Toc531359617"/>
            <w:bookmarkStart w:id="28071" w:name="_Toc531360598"/>
            <w:bookmarkStart w:id="28072" w:name="_Toc531381440"/>
            <w:bookmarkEnd w:id="28067"/>
            <w:bookmarkEnd w:id="28068"/>
            <w:bookmarkEnd w:id="28069"/>
            <w:bookmarkEnd w:id="28070"/>
            <w:bookmarkEnd w:id="28071"/>
            <w:bookmarkEnd w:id="28072"/>
          </w:p>
        </w:tc>
        <w:tc>
          <w:tcPr>
            <w:tcW w:w="1707" w:type="dxa"/>
          </w:tcPr>
          <w:p w14:paraId="26C06F64" w14:textId="3EADF905" w:rsidR="00510604" w:rsidRPr="00920004" w:rsidDel="00BA3432" w:rsidRDefault="005E033B" w:rsidP="00BD0851">
            <w:pPr>
              <w:spacing w:before="240" w:line="0" w:lineRule="atLeast"/>
              <w:rPr>
                <w:del w:id="28073" w:author="phuong vu" w:date="2018-11-25T21:53:00Z"/>
                <w:lang w:val="en-US"/>
                <w:rPrChange w:id="28074" w:author="phuong vu" w:date="2018-11-30T22:36:00Z">
                  <w:rPr>
                    <w:del w:id="28075" w:author="phuong vu" w:date="2018-11-25T21:53:00Z"/>
                    <w:lang w:val="en-US"/>
                  </w:rPr>
                </w:rPrChange>
              </w:rPr>
              <w:pPrChange w:id="28076" w:author="phuong vu" w:date="2018-11-30T14:16:00Z">
                <w:pPr>
                  <w:spacing w:line="360" w:lineRule="auto"/>
                </w:pPr>
              </w:pPrChange>
            </w:pPr>
            <w:del w:id="28077" w:author="phuong vu" w:date="2018-11-25T21:53:00Z">
              <w:r w:rsidRPr="00920004" w:rsidDel="00BA3432">
                <w:rPr>
                  <w:lang w:val="en-US"/>
                  <w:rPrChange w:id="28078" w:author="phuong vu" w:date="2018-11-30T22:36:00Z">
                    <w:rPr>
                      <w:lang w:val="en-US"/>
                    </w:rPr>
                  </w:rPrChange>
                </w:rPr>
                <w:delText>Bắt buộc</w:delText>
              </w:r>
              <w:bookmarkStart w:id="28079" w:name="_Toc531009853"/>
              <w:bookmarkStart w:id="28080" w:name="_Toc531102429"/>
              <w:bookmarkStart w:id="28081" w:name="_Toc531103377"/>
              <w:bookmarkStart w:id="28082" w:name="_Toc531359618"/>
              <w:bookmarkStart w:id="28083" w:name="_Toc531360599"/>
              <w:bookmarkStart w:id="28084" w:name="_Toc531381441"/>
              <w:bookmarkEnd w:id="28079"/>
              <w:bookmarkEnd w:id="28080"/>
              <w:bookmarkEnd w:id="28081"/>
              <w:bookmarkEnd w:id="28082"/>
              <w:bookmarkEnd w:id="28083"/>
              <w:bookmarkEnd w:id="28084"/>
            </w:del>
          </w:p>
        </w:tc>
        <w:bookmarkStart w:id="28085" w:name="_Toc531009854"/>
        <w:bookmarkStart w:id="28086" w:name="_Toc531102430"/>
        <w:bookmarkStart w:id="28087" w:name="_Toc531103378"/>
        <w:bookmarkStart w:id="28088" w:name="_Toc531359619"/>
        <w:bookmarkStart w:id="28089" w:name="_Toc531360600"/>
        <w:bookmarkStart w:id="28090" w:name="_Toc531381442"/>
        <w:bookmarkEnd w:id="28085"/>
        <w:bookmarkEnd w:id="28086"/>
        <w:bookmarkEnd w:id="28087"/>
        <w:bookmarkEnd w:id="28088"/>
        <w:bookmarkEnd w:id="28089"/>
        <w:bookmarkEnd w:id="28090"/>
      </w:tr>
      <w:tr w:rsidR="00820B56" w:rsidRPr="00920004" w:rsidDel="00BA3432" w14:paraId="7DC5F1B4" w14:textId="64F1D74D" w:rsidTr="00E4365A">
        <w:trPr>
          <w:del w:id="28091" w:author="phuong vu" w:date="2018-11-25T21:53:00Z"/>
        </w:trPr>
        <w:tc>
          <w:tcPr>
            <w:tcW w:w="801" w:type="dxa"/>
          </w:tcPr>
          <w:p w14:paraId="6523B21F" w14:textId="06F796D0" w:rsidR="00510604" w:rsidRPr="00920004" w:rsidDel="00BA3432" w:rsidRDefault="00510604" w:rsidP="00BD0851">
            <w:pPr>
              <w:spacing w:before="240" w:line="0" w:lineRule="atLeast"/>
              <w:jc w:val="center"/>
              <w:rPr>
                <w:del w:id="28092" w:author="phuong vu" w:date="2018-11-25T21:53:00Z"/>
                <w:lang w:val="en-US"/>
                <w:rPrChange w:id="28093" w:author="phuong vu" w:date="2018-11-30T22:36:00Z">
                  <w:rPr>
                    <w:del w:id="28094" w:author="phuong vu" w:date="2018-11-25T21:53:00Z"/>
                    <w:lang w:val="en-US"/>
                  </w:rPr>
                </w:rPrChange>
              </w:rPr>
              <w:pPrChange w:id="28095" w:author="phuong vu" w:date="2018-11-30T14:16:00Z">
                <w:pPr>
                  <w:spacing w:line="360" w:lineRule="auto"/>
                  <w:jc w:val="center"/>
                </w:pPr>
              </w:pPrChange>
            </w:pPr>
            <w:del w:id="28096" w:author="phuong vu" w:date="2018-11-25T21:53:00Z">
              <w:r w:rsidRPr="00920004" w:rsidDel="00BA3432">
                <w:rPr>
                  <w:lang w:val="en-US"/>
                  <w:rPrChange w:id="28097" w:author="phuong vu" w:date="2018-11-30T22:36:00Z">
                    <w:rPr>
                      <w:lang w:val="en-US"/>
                    </w:rPr>
                  </w:rPrChange>
                </w:rPr>
                <w:delText>2</w:delText>
              </w:r>
              <w:bookmarkStart w:id="28098" w:name="_Toc531009855"/>
              <w:bookmarkStart w:id="28099" w:name="_Toc531102431"/>
              <w:bookmarkStart w:id="28100" w:name="_Toc531103379"/>
              <w:bookmarkStart w:id="28101" w:name="_Toc531359620"/>
              <w:bookmarkStart w:id="28102" w:name="_Toc531360601"/>
              <w:bookmarkStart w:id="28103" w:name="_Toc531381443"/>
              <w:bookmarkEnd w:id="28098"/>
              <w:bookmarkEnd w:id="28099"/>
              <w:bookmarkEnd w:id="28100"/>
              <w:bookmarkEnd w:id="28101"/>
              <w:bookmarkEnd w:id="28102"/>
              <w:bookmarkEnd w:id="28103"/>
            </w:del>
          </w:p>
        </w:tc>
        <w:tc>
          <w:tcPr>
            <w:tcW w:w="1624" w:type="dxa"/>
          </w:tcPr>
          <w:p w14:paraId="25752EF2" w14:textId="27105344" w:rsidR="00510604" w:rsidRPr="00920004" w:rsidDel="00BA3432" w:rsidRDefault="00820B56" w:rsidP="00BD0851">
            <w:pPr>
              <w:spacing w:before="240" w:line="0" w:lineRule="atLeast"/>
              <w:rPr>
                <w:del w:id="28104" w:author="phuong vu" w:date="2018-11-25T21:53:00Z"/>
                <w:lang w:val="en-US"/>
                <w:rPrChange w:id="28105" w:author="phuong vu" w:date="2018-11-30T22:36:00Z">
                  <w:rPr>
                    <w:del w:id="28106" w:author="phuong vu" w:date="2018-11-25T21:53:00Z"/>
                    <w:lang w:val="en-US"/>
                  </w:rPr>
                </w:rPrChange>
              </w:rPr>
              <w:pPrChange w:id="28107" w:author="phuong vu" w:date="2018-11-30T14:16:00Z">
                <w:pPr>
                  <w:spacing w:line="360" w:lineRule="auto"/>
                </w:pPr>
              </w:pPrChange>
            </w:pPr>
            <w:del w:id="28108" w:author="phuong vu" w:date="2018-11-25T21:53:00Z">
              <w:r w:rsidRPr="00920004" w:rsidDel="00BA3432">
                <w:rPr>
                  <w:lang w:val="en-US"/>
                  <w:rPrChange w:id="28109" w:author="phuong vu" w:date="2018-11-30T22:36:00Z">
                    <w:rPr>
                      <w:lang w:val="en-US"/>
                    </w:rPr>
                  </w:rPrChange>
                </w:rPr>
                <w:delText>editText</w:delText>
              </w:r>
              <w:bookmarkStart w:id="28110" w:name="_Toc531009856"/>
              <w:bookmarkStart w:id="28111" w:name="_Toc531102432"/>
              <w:bookmarkStart w:id="28112" w:name="_Toc531103380"/>
              <w:bookmarkStart w:id="28113" w:name="_Toc531359621"/>
              <w:bookmarkStart w:id="28114" w:name="_Toc531360602"/>
              <w:bookmarkStart w:id="28115" w:name="_Toc531381444"/>
              <w:bookmarkEnd w:id="28110"/>
              <w:bookmarkEnd w:id="28111"/>
              <w:bookmarkEnd w:id="28112"/>
              <w:bookmarkEnd w:id="28113"/>
              <w:bookmarkEnd w:id="28114"/>
              <w:bookmarkEnd w:id="28115"/>
            </w:del>
          </w:p>
        </w:tc>
        <w:tc>
          <w:tcPr>
            <w:tcW w:w="3060" w:type="dxa"/>
          </w:tcPr>
          <w:p w14:paraId="1B96D208" w14:textId="1085FE53" w:rsidR="00510604" w:rsidRPr="00920004" w:rsidDel="00BA3432" w:rsidRDefault="00820B56" w:rsidP="00BD0851">
            <w:pPr>
              <w:spacing w:before="240" w:line="0" w:lineRule="atLeast"/>
              <w:rPr>
                <w:del w:id="28116" w:author="phuong vu" w:date="2018-11-25T21:53:00Z"/>
                <w:lang w:val="en-US"/>
                <w:rPrChange w:id="28117" w:author="phuong vu" w:date="2018-11-30T22:36:00Z">
                  <w:rPr>
                    <w:del w:id="28118" w:author="phuong vu" w:date="2018-11-25T21:53:00Z"/>
                    <w:lang w:val="en-US"/>
                  </w:rPr>
                </w:rPrChange>
              </w:rPr>
              <w:pPrChange w:id="28119" w:author="phuong vu" w:date="2018-11-30T14:16:00Z">
                <w:pPr>
                  <w:spacing w:line="360" w:lineRule="auto"/>
                </w:pPr>
              </w:pPrChange>
            </w:pPr>
            <w:del w:id="28120" w:author="phuong vu" w:date="2018-11-25T21:53:00Z">
              <w:r w:rsidRPr="00920004" w:rsidDel="00BA3432">
                <w:rPr>
                  <w:lang w:val="en-US"/>
                  <w:rPrChange w:id="28121" w:author="phuong vu" w:date="2018-11-30T22:36:00Z">
                    <w:rPr>
                      <w:lang w:val="en-US"/>
                    </w:rPr>
                  </w:rPrChange>
                </w:rPr>
                <w:delText>Nhập tên</w:delText>
              </w:r>
              <w:bookmarkStart w:id="28122" w:name="_Toc531009857"/>
              <w:bookmarkStart w:id="28123" w:name="_Toc531102433"/>
              <w:bookmarkStart w:id="28124" w:name="_Toc531103381"/>
              <w:bookmarkStart w:id="28125" w:name="_Toc531359622"/>
              <w:bookmarkStart w:id="28126" w:name="_Toc531360603"/>
              <w:bookmarkStart w:id="28127" w:name="_Toc531381445"/>
              <w:bookmarkEnd w:id="28122"/>
              <w:bookmarkEnd w:id="28123"/>
              <w:bookmarkEnd w:id="28124"/>
              <w:bookmarkEnd w:id="28125"/>
              <w:bookmarkEnd w:id="28126"/>
              <w:bookmarkEnd w:id="28127"/>
            </w:del>
          </w:p>
        </w:tc>
        <w:tc>
          <w:tcPr>
            <w:tcW w:w="1585" w:type="dxa"/>
          </w:tcPr>
          <w:p w14:paraId="040447C3" w14:textId="7F7A7767" w:rsidR="00510604" w:rsidRPr="00920004" w:rsidDel="00BA3432" w:rsidRDefault="00510604" w:rsidP="00BD0851">
            <w:pPr>
              <w:spacing w:before="240" w:line="0" w:lineRule="atLeast"/>
              <w:rPr>
                <w:del w:id="28128" w:author="phuong vu" w:date="2018-11-25T21:53:00Z"/>
                <w:lang w:val="en-US"/>
                <w:rPrChange w:id="28129" w:author="phuong vu" w:date="2018-11-30T22:36:00Z">
                  <w:rPr>
                    <w:del w:id="28130" w:author="phuong vu" w:date="2018-11-25T21:53:00Z"/>
                    <w:lang w:val="en-US"/>
                  </w:rPr>
                </w:rPrChange>
              </w:rPr>
              <w:pPrChange w:id="28131" w:author="phuong vu" w:date="2018-11-30T14:16:00Z">
                <w:pPr>
                  <w:spacing w:line="360" w:lineRule="auto"/>
                </w:pPr>
              </w:pPrChange>
            </w:pPr>
            <w:bookmarkStart w:id="28132" w:name="_Toc531009858"/>
            <w:bookmarkStart w:id="28133" w:name="_Toc531102434"/>
            <w:bookmarkStart w:id="28134" w:name="_Toc531103382"/>
            <w:bookmarkStart w:id="28135" w:name="_Toc531359623"/>
            <w:bookmarkStart w:id="28136" w:name="_Toc531360604"/>
            <w:bookmarkStart w:id="28137" w:name="_Toc531381446"/>
            <w:bookmarkEnd w:id="28132"/>
            <w:bookmarkEnd w:id="28133"/>
            <w:bookmarkEnd w:id="28134"/>
            <w:bookmarkEnd w:id="28135"/>
            <w:bookmarkEnd w:id="28136"/>
            <w:bookmarkEnd w:id="28137"/>
          </w:p>
        </w:tc>
        <w:tc>
          <w:tcPr>
            <w:tcW w:w="1707" w:type="dxa"/>
          </w:tcPr>
          <w:p w14:paraId="3341C8ED" w14:textId="1BC4B8CA" w:rsidR="00510604" w:rsidRPr="00920004" w:rsidDel="00BA3432" w:rsidRDefault="005E033B" w:rsidP="00BD0851">
            <w:pPr>
              <w:spacing w:before="240" w:line="0" w:lineRule="atLeast"/>
              <w:rPr>
                <w:del w:id="28138" w:author="phuong vu" w:date="2018-11-25T21:53:00Z"/>
                <w:lang w:val="en-US"/>
                <w:rPrChange w:id="28139" w:author="phuong vu" w:date="2018-11-30T22:36:00Z">
                  <w:rPr>
                    <w:del w:id="28140" w:author="phuong vu" w:date="2018-11-25T21:53:00Z"/>
                    <w:lang w:val="en-US"/>
                  </w:rPr>
                </w:rPrChange>
              </w:rPr>
              <w:pPrChange w:id="28141" w:author="phuong vu" w:date="2018-11-30T14:16:00Z">
                <w:pPr>
                  <w:spacing w:line="360" w:lineRule="auto"/>
                </w:pPr>
              </w:pPrChange>
            </w:pPr>
            <w:del w:id="28142" w:author="phuong vu" w:date="2018-11-25T21:53:00Z">
              <w:r w:rsidRPr="00920004" w:rsidDel="00BA3432">
                <w:rPr>
                  <w:lang w:val="en-US"/>
                  <w:rPrChange w:id="28143" w:author="phuong vu" w:date="2018-11-30T22:36:00Z">
                    <w:rPr>
                      <w:lang w:val="en-US"/>
                    </w:rPr>
                  </w:rPrChange>
                </w:rPr>
                <w:delText>Bắt buộc</w:delText>
              </w:r>
              <w:bookmarkStart w:id="28144" w:name="_Toc531009859"/>
              <w:bookmarkStart w:id="28145" w:name="_Toc531102435"/>
              <w:bookmarkStart w:id="28146" w:name="_Toc531103383"/>
              <w:bookmarkStart w:id="28147" w:name="_Toc531359624"/>
              <w:bookmarkStart w:id="28148" w:name="_Toc531360605"/>
              <w:bookmarkStart w:id="28149" w:name="_Toc531381447"/>
              <w:bookmarkEnd w:id="28144"/>
              <w:bookmarkEnd w:id="28145"/>
              <w:bookmarkEnd w:id="28146"/>
              <w:bookmarkEnd w:id="28147"/>
              <w:bookmarkEnd w:id="28148"/>
              <w:bookmarkEnd w:id="28149"/>
            </w:del>
          </w:p>
        </w:tc>
        <w:bookmarkStart w:id="28150" w:name="_Toc531009860"/>
        <w:bookmarkStart w:id="28151" w:name="_Toc531102436"/>
        <w:bookmarkStart w:id="28152" w:name="_Toc531103384"/>
        <w:bookmarkStart w:id="28153" w:name="_Toc531359625"/>
        <w:bookmarkStart w:id="28154" w:name="_Toc531360606"/>
        <w:bookmarkStart w:id="28155" w:name="_Toc531381448"/>
        <w:bookmarkEnd w:id="28150"/>
        <w:bookmarkEnd w:id="28151"/>
        <w:bookmarkEnd w:id="28152"/>
        <w:bookmarkEnd w:id="28153"/>
        <w:bookmarkEnd w:id="28154"/>
        <w:bookmarkEnd w:id="28155"/>
      </w:tr>
      <w:tr w:rsidR="00820B56" w:rsidRPr="00920004" w:rsidDel="00BA3432" w14:paraId="0A284FB0" w14:textId="4E7F9496" w:rsidTr="00E4365A">
        <w:trPr>
          <w:del w:id="28156" w:author="phuong vu" w:date="2018-11-25T21:53:00Z"/>
        </w:trPr>
        <w:tc>
          <w:tcPr>
            <w:tcW w:w="801" w:type="dxa"/>
          </w:tcPr>
          <w:p w14:paraId="22B50571" w14:textId="4AAF8834" w:rsidR="00820B56" w:rsidRPr="00920004" w:rsidDel="00BA3432" w:rsidRDefault="00820B56" w:rsidP="00BD0851">
            <w:pPr>
              <w:spacing w:before="240" w:line="0" w:lineRule="atLeast"/>
              <w:jc w:val="center"/>
              <w:rPr>
                <w:del w:id="28157" w:author="phuong vu" w:date="2018-11-25T21:53:00Z"/>
                <w:lang w:val="en-US"/>
                <w:rPrChange w:id="28158" w:author="phuong vu" w:date="2018-11-30T22:36:00Z">
                  <w:rPr>
                    <w:del w:id="28159" w:author="phuong vu" w:date="2018-11-25T21:53:00Z"/>
                    <w:lang w:val="en-US"/>
                  </w:rPr>
                </w:rPrChange>
              </w:rPr>
              <w:pPrChange w:id="28160" w:author="phuong vu" w:date="2018-11-30T14:16:00Z">
                <w:pPr>
                  <w:spacing w:line="360" w:lineRule="auto"/>
                  <w:jc w:val="center"/>
                </w:pPr>
              </w:pPrChange>
            </w:pPr>
            <w:del w:id="28161" w:author="phuong vu" w:date="2018-11-25T21:53:00Z">
              <w:r w:rsidRPr="00920004" w:rsidDel="00BA3432">
                <w:rPr>
                  <w:lang w:val="en-US"/>
                  <w:rPrChange w:id="28162" w:author="phuong vu" w:date="2018-11-30T22:36:00Z">
                    <w:rPr>
                      <w:lang w:val="en-US"/>
                    </w:rPr>
                  </w:rPrChange>
                </w:rPr>
                <w:delText>3</w:delText>
              </w:r>
              <w:bookmarkStart w:id="28163" w:name="_Toc531009861"/>
              <w:bookmarkStart w:id="28164" w:name="_Toc531102437"/>
              <w:bookmarkStart w:id="28165" w:name="_Toc531103385"/>
              <w:bookmarkStart w:id="28166" w:name="_Toc531359626"/>
              <w:bookmarkStart w:id="28167" w:name="_Toc531360607"/>
              <w:bookmarkStart w:id="28168" w:name="_Toc531381449"/>
              <w:bookmarkEnd w:id="28163"/>
              <w:bookmarkEnd w:id="28164"/>
              <w:bookmarkEnd w:id="28165"/>
              <w:bookmarkEnd w:id="28166"/>
              <w:bookmarkEnd w:id="28167"/>
              <w:bookmarkEnd w:id="28168"/>
            </w:del>
          </w:p>
        </w:tc>
        <w:tc>
          <w:tcPr>
            <w:tcW w:w="1624" w:type="dxa"/>
          </w:tcPr>
          <w:p w14:paraId="159E7E18" w14:textId="3850B00B" w:rsidR="00820B56" w:rsidRPr="00920004" w:rsidDel="00BA3432" w:rsidRDefault="00820B56" w:rsidP="00BD0851">
            <w:pPr>
              <w:spacing w:before="240" w:line="0" w:lineRule="atLeast"/>
              <w:rPr>
                <w:del w:id="28169" w:author="phuong vu" w:date="2018-11-25T21:53:00Z"/>
                <w:lang w:val="en-US"/>
                <w:rPrChange w:id="28170" w:author="phuong vu" w:date="2018-11-30T22:36:00Z">
                  <w:rPr>
                    <w:del w:id="28171" w:author="phuong vu" w:date="2018-11-25T21:53:00Z"/>
                    <w:lang w:val="en-US"/>
                  </w:rPr>
                </w:rPrChange>
              </w:rPr>
              <w:pPrChange w:id="28172" w:author="phuong vu" w:date="2018-11-30T14:16:00Z">
                <w:pPr>
                  <w:spacing w:line="360" w:lineRule="auto"/>
                </w:pPr>
              </w:pPrChange>
            </w:pPr>
            <w:del w:id="28173" w:author="phuong vu" w:date="2018-11-25T21:53:00Z">
              <w:r w:rsidRPr="00920004" w:rsidDel="00BA3432">
                <w:rPr>
                  <w:lang w:val="en-US"/>
                  <w:rPrChange w:id="28174" w:author="phuong vu" w:date="2018-11-30T22:36:00Z">
                    <w:rPr>
                      <w:lang w:val="en-US"/>
                    </w:rPr>
                  </w:rPrChange>
                </w:rPr>
                <w:delText>editText</w:delText>
              </w:r>
              <w:bookmarkStart w:id="28175" w:name="_Toc531009862"/>
              <w:bookmarkStart w:id="28176" w:name="_Toc531102438"/>
              <w:bookmarkStart w:id="28177" w:name="_Toc531103386"/>
              <w:bookmarkStart w:id="28178" w:name="_Toc531359627"/>
              <w:bookmarkStart w:id="28179" w:name="_Toc531360608"/>
              <w:bookmarkStart w:id="28180" w:name="_Toc531381450"/>
              <w:bookmarkEnd w:id="28175"/>
              <w:bookmarkEnd w:id="28176"/>
              <w:bookmarkEnd w:id="28177"/>
              <w:bookmarkEnd w:id="28178"/>
              <w:bookmarkEnd w:id="28179"/>
              <w:bookmarkEnd w:id="28180"/>
            </w:del>
          </w:p>
        </w:tc>
        <w:tc>
          <w:tcPr>
            <w:tcW w:w="3060" w:type="dxa"/>
          </w:tcPr>
          <w:p w14:paraId="7C58217A" w14:textId="6209F165" w:rsidR="00820B56" w:rsidRPr="00920004" w:rsidDel="00BA3432" w:rsidRDefault="00820B56" w:rsidP="00BD0851">
            <w:pPr>
              <w:spacing w:before="240" w:line="0" w:lineRule="atLeast"/>
              <w:rPr>
                <w:del w:id="28181" w:author="phuong vu" w:date="2018-11-25T21:53:00Z"/>
                <w:lang w:val="en-US"/>
                <w:rPrChange w:id="28182" w:author="phuong vu" w:date="2018-11-30T22:36:00Z">
                  <w:rPr>
                    <w:del w:id="28183" w:author="phuong vu" w:date="2018-11-25T21:53:00Z"/>
                    <w:lang w:val="en-US"/>
                  </w:rPr>
                </w:rPrChange>
              </w:rPr>
              <w:pPrChange w:id="28184" w:author="phuong vu" w:date="2018-11-30T14:16:00Z">
                <w:pPr>
                  <w:spacing w:line="360" w:lineRule="auto"/>
                </w:pPr>
              </w:pPrChange>
            </w:pPr>
            <w:del w:id="28185" w:author="phuong vu" w:date="2018-11-25T21:53:00Z">
              <w:r w:rsidRPr="00920004" w:rsidDel="00BA3432">
                <w:rPr>
                  <w:lang w:val="en-US"/>
                  <w:rPrChange w:id="28186" w:author="phuong vu" w:date="2018-11-30T22:36:00Z">
                    <w:rPr>
                      <w:lang w:val="en-US"/>
                    </w:rPr>
                  </w:rPrChange>
                </w:rPr>
                <w:delText>Nhập email</w:delText>
              </w:r>
              <w:bookmarkStart w:id="28187" w:name="_Toc531009863"/>
              <w:bookmarkStart w:id="28188" w:name="_Toc531102439"/>
              <w:bookmarkStart w:id="28189" w:name="_Toc531103387"/>
              <w:bookmarkStart w:id="28190" w:name="_Toc531359628"/>
              <w:bookmarkStart w:id="28191" w:name="_Toc531360609"/>
              <w:bookmarkStart w:id="28192" w:name="_Toc531381451"/>
              <w:bookmarkEnd w:id="28187"/>
              <w:bookmarkEnd w:id="28188"/>
              <w:bookmarkEnd w:id="28189"/>
              <w:bookmarkEnd w:id="28190"/>
              <w:bookmarkEnd w:id="28191"/>
              <w:bookmarkEnd w:id="28192"/>
            </w:del>
          </w:p>
        </w:tc>
        <w:tc>
          <w:tcPr>
            <w:tcW w:w="1585" w:type="dxa"/>
          </w:tcPr>
          <w:p w14:paraId="5C093F74" w14:textId="327EA0FC" w:rsidR="00820B56" w:rsidRPr="00920004" w:rsidDel="00BA3432" w:rsidRDefault="00820B56" w:rsidP="00BD0851">
            <w:pPr>
              <w:spacing w:before="240" w:line="0" w:lineRule="atLeast"/>
              <w:rPr>
                <w:del w:id="28193" w:author="phuong vu" w:date="2018-11-25T21:53:00Z"/>
                <w:lang w:val="en-US"/>
                <w:rPrChange w:id="28194" w:author="phuong vu" w:date="2018-11-30T22:36:00Z">
                  <w:rPr>
                    <w:del w:id="28195" w:author="phuong vu" w:date="2018-11-25T21:53:00Z"/>
                    <w:lang w:val="en-US"/>
                  </w:rPr>
                </w:rPrChange>
              </w:rPr>
              <w:pPrChange w:id="28196" w:author="phuong vu" w:date="2018-11-30T14:16:00Z">
                <w:pPr>
                  <w:spacing w:line="360" w:lineRule="auto"/>
                </w:pPr>
              </w:pPrChange>
            </w:pPr>
            <w:bookmarkStart w:id="28197" w:name="_Toc531009864"/>
            <w:bookmarkStart w:id="28198" w:name="_Toc531102440"/>
            <w:bookmarkStart w:id="28199" w:name="_Toc531103388"/>
            <w:bookmarkStart w:id="28200" w:name="_Toc531359629"/>
            <w:bookmarkStart w:id="28201" w:name="_Toc531360610"/>
            <w:bookmarkStart w:id="28202" w:name="_Toc531381452"/>
            <w:bookmarkEnd w:id="28197"/>
            <w:bookmarkEnd w:id="28198"/>
            <w:bookmarkEnd w:id="28199"/>
            <w:bookmarkEnd w:id="28200"/>
            <w:bookmarkEnd w:id="28201"/>
            <w:bookmarkEnd w:id="28202"/>
          </w:p>
        </w:tc>
        <w:tc>
          <w:tcPr>
            <w:tcW w:w="1707" w:type="dxa"/>
          </w:tcPr>
          <w:p w14:paraId="69D421F9" w14:textId="283D30A3" w:rsidR="00820B56" w:rsidRPr="00920004" w:rsidDel="00BA3432" w:rsidRDefault="005E033B" w:rsidP="00BD0851">
            <w:pPr>
              <w:spacing w:before="240" w:line="0" w:lineRule="atLeast"/>
              <w:rPr>
                <w:del w:id="28203" w:author="phuong vu" w:date="2018-11-25T21:53:00Z"/>
                <w:lang w:val="en-US"/>
                <w:rPrChange w:id="28204" w:author="phuong vu" w:date="2018-11-30T22:36:00Z">
                  <w:rPr>
                    <w:del w:id="28205" w:author="phuong vu" w:date="2018-11-25T21:53:00Z"/>
                    <w:lang w:val="en-US"/>
                  </w:rPr>
                </w:rPrChange>
              </w:rPr>
              <w:pPrChange w:id="28206" w:author="phuong vu" w:date="2018-11-30T14:16:00Z">
                <w:pPr>
                  <w:spacing w:line="360" w:lineRule="auto"/>
                </w:pPr>
              </w:pPrChange>
            </w:pPr>
            <w:del w:id="28207" w:author="phuong vu" w:date="2018-11-25T21:53:00Z">
              <w:r w:rsidRPr="00920004" w:rsidDel="00BA3432">
                <w:rPr>
                  <w:lang w:val="en-US"/>
                  <w:rPrChange w:id="28208" w:author="phuong vu" w:date="2018-11-30T22:36:00Z">
                    <w:rPr>
                      <w:lang w:val="en-US"/>
                    </w:rPr>
                  </w:rPrChange>
                </w:rPr>
                <w:delText>Bắt buộc</w:delText>
              </w:r>
              <w:bookmarkStart w:id="28209" w:name="_Toc531009865"/>
              <w:bookmarkStart w:id="28210" w:name="_Toc531102441"/>
              <w:bookmarkStart w:id="28211" w:name="_Toc531103389"/>
              <w:bookmarkStart w:id="28212" w:name="_Toc531359630"/>
              <w:bookmarkStart w:id="28213" w:name="_Toc531360611"/>
              <w:bookmarkStart w:id="28214" w:name="_Toc531381453"/>
              <w:bookmarkEnd w:id="28209"/>
              <w:bookmarkEnd w:id="28210"/>
              <w:bookmarkEnd w:id="28211"/>
              <w:bookmarkEnd w:id="28212"/>
              <w:bookmarkEnd w:id="28213"/>
              <w:bookmarkEnd w:id="28214"/>
            </w:del>
          </w:p>
        </w:tc>
        <w:bookmarkStart w:id="28215" w:name="_Toc531009866"/>
        <w:bookmarkStart w:id="28216" w:name="_Toc531102442"/>
        <w:bookmarkStart w:id="28217" w:name="_Toc531103390"/>
        <w:bookmarkStart w:id="28218" w:name="_Toc531359631"/>
        <w:bookmarkStart w:id="28219" w:name="_Toc531360612"/>
        <w:bookmarkStart w:id="28220" w:name="_Toc531381454"/>
        <w:bookmarkEnd w:id="28215"/>
        <w:bookmarkEnd w:id="28216"/>
        <w:bookmarkEnd w:id="28217"/>
        <w:bookmarkEnd w:id="28218"/>
        <w:bookmarkEnd w:id="28219"/>
        <w:bookmarkEnd w:id="28220"/>
      </w:tr>
      <w:tr w:rsidR="00820B56" w:rsidRPr="00920004" w:rsidDel="00BA3432" w14:paraId="740AC7B4" w14:textId="39939C79" w:rsidTr="00E4365A">
        <w:trPr>
          <w:del w:id="28221" w:author="phuong vu" w:date="2018-11-25T21:53:00Z"/>
        </w:trPr>
        <w:tc>
          <w:tcPr>
            <w:tcW w:w="801" w:type="dxa"/>
          </w:tcPr>
          <w:p w14:paraId="00A42DB2" w14:textId="752C5728" w:rsidR="00820B56" w:rsidRPr="00920004" w:rsidDel="00BA3432" w:rsidRDefault="00820B56" w:rsidP="00BD0851">
            <w:pPr>
              <w:spacing w:before="240" w:line="0" w:lineRule="atLeast"/>
              <w:jc w:val="center"/>
              <w:rPr>
                <w:del w:id="28222" w:author="phuong vu" w:date="2018-11-25T21:53:00Z"/>
                <w:lang w:val="en-US"/>
                <w:rPrChange w:id="28223" w:author="phuong vu" w:date="2018-11-30T22:36:00Z">
                  <w:rPr>
                    <w:del w:id="28224" w:author="phuong vu" w:date="2018-11-25T21:53:00Z"/>
                    <w:lang w:val="en-US"/>
                  </w:rPr>
                </w:rPrChange>
              </w:rPr>
              <w:pPrChange w:id="28225" w:author="phuong vu" w:date="2018-11-30T14:16:00Z">
                <w:pPr>
                  <w:spacing w:line="360" w:lineRule="auto"/>
                  <w:jc w:val="center"/>
                </w:pPr>
              </w:pPrChange>
            </w:pPr>
            <w:del w:id="28226" w:author="phuong vu" w:date="2018-11-25T21:53:00Z">
              <w:r w:rsidRPr="00920004" w:rsidDel="00BA3432">
                <w:rPr>
                  <w:lang w:val="en-US"/>
                  <w:rPrChange w:id="28227" w:author="phuong vu" w:date="2018-11-30T22:36:00Z">
                    <w:rPr>
                      <w:lang w:val="en-US"/>
                    </w:rPr>
                  </w:rPrChange>
                </w:rPr>
                <w:delText>4</w:delText>
              </w:r>
              <w:bookmarkStart w:id="28228" w:name="_Toc531009867"/>
              <w:bookmarkStart w:id="28229" w:name="_Toc531102443"/>
              <w:bookmarkStart w:id="28230" w:name="_Toc531103391"/>
              <w:bookmarkStart w:id="28231" w:name="_Toc531359632"/>
              <w:bookmarkStart w:id="28232" w:name="_Toc531360613"/>
              <w:bookmarkStart w:id="28233" w:name="_Toc531381455"/>
              <w:bookmarkEnd w:id="28228"/>
              <w:bookmarkEnd w:id="28229"/>
              <w:bookmarkEnd w:id="28230"/>
              <w:bookmarkEnd w:id="28231"/>
              <w:bookmarkEnd w:id="28232"/>
              <w:bookmarkEnd w:id="28233"/>
            </w:del>
          </w:p>
        </w:tc>
        <w:tc>
          <w:tcPr>
            <w:tcW w:w="1624" w:type="dxa"/>
          </w:tcPr>
          <w:p w14:paraId="3579A85B" w14:textId="68FC6563" w:rsidR="00820B56" w:rsidRPr="00920004" w:rsidDel="00BA3432" w:rsidRDefault="00820B56" w:rsidP="00BD0851">
            <w:pPr>
              <w:spacing w:before="240" w:line="0" w:lineRule="atLeast"/>
              <w:rPr>
                <w:del w:id="28234" w:author="phuong vu" w:date="2018-11-25T21:53:00Z"/>
                <w:lang w:val="en-US"/>
                <w:rPrChange w:id="28235" w:author="phuong vu" w:date="2018-11-30T22:36:00Z">
                  <w:rPr>
                    <w:del w:id="28236" w:author="phuong vu" w:date="2018-11-25T21:53:00Z"/>
                    <w:lang w:val="en-US"/>
                  </w:rPr>
                </w:rPrChange>
              </w:rPr>
              <w:pPrChange w:id="28237" w:author="phuong vu" w:date="2018-11-30T14:16:00Z">
                <w:pPr>
                  <w:spacing w:line="360" w:lineRule="auto"/>
                </w:pPr>
              </w:pPrChange>
            </w:pPr>
            <w:del w:id="28238" w:author="phuong vu" w:date="2018-11-25T21:53:00Z">
              <w:r w:rsidRPr="00920004" w:rsidDel="00BA3432">
                <w:rPr>
                  <w:lang w:val="en-US"/>
                  <w:rPrChange w:id="28239" w:author="phuong vu" w:date="2018-11-30T22:36:00Z">
                    <w:rPr>
                      <w:lang w:val="en-US"/>
                    </w:rPr>
                  </w:rPrChange>
                </w:rPr>
                <w:delText>editText</w:delText>
              </w:r>
              <w:bookmarkStart w:id="28240" w:name="_Toc531009868"/>
              <w:bookmarkStart w:id="28241" w:name="_Toc531102444"/>
              <w:bookmarkStart w:id="28242" w:name="_Toc531103392"/>
              <w:bookmarkStart w:id="28243" w:name="_Toc531359633"/>
              <w:bookmarkStart w:id="28244" w:name="_Toc531360614"/>
              <w:bookmarkStart w:id="28245" w:name="_Toc531381456"/>
              <w:bookmarkEnd w:id="28240"/>
              <w:bookmarkEnd w:id="28241"/>
              <w:bookmarkEnd w:id="28242"/>
              <w:bookmarkEnd w:id="28243"/>
              <w:bookmarkEnd w:id="28244"/>
              <w:bookmarkEnd w:id="28245"/>
            </w:del>
          </w:p>
        </w:tc>
        <w:tc>
          <w:tcPr>
            <w:tcW w:w="3060" w:type="dxa"/>
          </w:tcPr>
          <w:p w14:paraId="173C88B9" w14:textId="0BA3E365" w:rsidR="00820B56" w:rsidRPr="00920004" w:rsidDel="00BA3432" w:rsidRDefault="00820B56" w:rsidP="00BD0851">
            <w:pPr>
              <w:spacing w:before="240" w:line="0" w:lineRule="atLeast"/>
              <w:rPr>
                <w:del w:id="28246" w:author="phuong vu" w:date="2018-11-25T21:53:00Z"/>
                <w:lang w:val="en-US"/>
                <w:rPrChange w:id="28247" w:author="phuong vu" w:date="2018-11-30T22:36:00Z">
                  <w:rPr>
                    <w:del w:id="28248" w:author="phuong vu" w:date="2018-11-25T21:53:00Z"/>
                    <w:lang w:val="en-US"/>
                  </w:rPr>
                </w:rPrChange>
              </w:rPr>
              <w:pPrChange w:id="28249" w:author="phuong vu" w:date="2018-11-30T14:16:00Z">
                <w:pPr>
                  <w:spacing w:line="360" w:lineRule="auto"/>
                </w:pPr>
              </w:pPrChange>
            </w:pPr>
            <w:del w:id="28250" w:author="phuong vu" w:date="2018-11-25T21:53:00Z">
              <w:r w:rsidRPr="00920004" w:rsidDel="00BA3432">
                <w:rPr>
                  <w:lang w:val="en-US"/>
                  <w:rPrChange w:id="28251" w:author="phuong vu" w:date="2018-11-30T22:36:00Z">
                    <w:rPr>
                      <w:lang w:val="en-US"/>
                    </w:rPr>
                  </w:rPrChange>
                </w:rPr>
                <w:delText>Nhập mật khẩu</w:delText>
              </w:r>
              <w:bookmarkStart w:id="28252" w:name="_Toc531009869"/>
              <w:bookmarkStart w:id="28253" w:name="_Toc531102445"/>
              <w:bookmarkStart w:id="28254" w:name="_Toc531103393"/>
              <w:bookmarkStart w:id="28255" w:name="_Toc531359634"/>
              <w:bookmarkStart w:id="28256" w:name="_Toc531360615"/>
              <w:bookmarkStart w:id="28257" w:name="_Toc531381457"/>
              <w:bookmarkEnd w:id="28252"/>
              <w:bookmarkEnd w:id="28253"/>
              <w:bookmarkEnd w:id="28254"/>
              <w:bookmarkEnd w:id="28255"/>
              <w:bookmarkEnd w:id="28256"/>
              <w:bookmarkEnd w:id="28257"/>
            </w:del>
          </w:p>
        </w:tc>
        <w:tc>
          <w:tcPr>
            <w:tcW w:w="1585" w:type="dxa"/>
          </w:tcPr>
          <w:p w14:paraId="0855E219" w14:textId="29574E98" w:rsidR="00820B56" w:rsidRPr="00920004" w:rsidDel="00BA3432" w:rsidRDefault="00820B56" w:rsidP="00BD0851">
            <w:pPr>
              <w:spacing w:before="240" w:line="0" w:lineRule="atLeast"/>
              <w:rPr>
                <w:del w:id="28258" w:author="phuong vu" w:date="2018-11-25T21:53:00Z"/>
                <w:lang w:val="en-US"/>
                <w:rPrChange w:id="28259" w:author="phuong vu" w:date="2018-11-30T22:36:00Z">
                  <w:rPr>
                    <w:del w:id="28260" w:author="phuong vu" w:date="2018-11-25T21:53:00Z"/>
                    <w:lang w:val="en-US"/>
                  </w:rPr>
                </w:rPrChange>
              </w:rPr>
              <w:pPrChange w:id="28261" w:author="phuong vu" w:date="2018-11-30T14:16:00Z">
                <w:pPr>
                  <w:spacing w:line="360" w:lineRule="auto"/>
                </w:pPr>
              </w:pPrChange>
            </w:pPr>
            <w:bookmarkStart w:id="28262" w:name="_Toc531009870"/>
            <w:bookmarkStart w:id="28263" w:name="_Toc531102446"/>
            <w:bookmarkStart w:id="28264" w:name="_Toc531103394"/>
            <w:bookmarkStart w:id="28265" w:name="_Toc531359635"/>
            <w:bookmarkStart w:id="28266" w:name="_Toc531360616"/>
            <w:bookmarkStart w:id="28267" w:name="_Toc531381458"/>
            <w:bookmarkEnd w:id="28262"/>
            <w:bookmarkEnd w:id="28263"/>
            <w:bookmarkEnd w:id="28264"/>
            <w:bookmarkEnd w:id="28265"/>
            <w:bookmarkEnd w:id="28266"/>
            <w:bookmarkEnd w:id="28267"/>
          </w:p>
        </w:tc>
        <w:tc>
          <w:tcPr>
            <w:tcW w:w="1707" w:type="dxa"/>
          </w:tcPr>
          <w:p w14:paraId="61CF9818" w14:textId="21EDC462" w:rsidR="00820B56" w:rsidRPr="00920004" w:rsidDel="00BA3432" w:rsidRDefault="005E033B" w:rsidP="00BD0851">
            <w:pPr>
              <w:spacing w:before="240" w:line="0" w:lineRule="atLeast"/>
              <w:rPr>
                <w:del w:id="28268" w:author="phuong vu" w:date="2018-11-25T21:53:00Z"/>
                <w:lang w:val="en-US"/>
                <w:rPrChange w:id="28269" w:author="phuong vu" w:date="2018-11-30T22:36:00Z">
                  <w:rPr>
                    <w:del w:id="28270" w:author="phuong vu" w:date="2018-11-25T21:53:00Z"/>
                    <w:lang w:val="en-US"/>
                  </w:rPr>
                </w:rPrChange>
              </w:rPr>
              <w:pPrChange w:id="28271" w:author="phuong vu" w:date="2018-11-30T14:16:00Z">
                <w:pPr>
                  <w:spacing w:line="360" w:lineRule="auto"/>
                </w:pPr>
              </w:pPrChange>
            </w:pPr>
            <w:del w:id="28272" w:author="phuong vu" w:date="2018-11-25T21:53:00Z">
              <w:r w:rsidRPr="00920004" w:rsidDel="00BA3432">
                <w:rPr>
                  <w:lang w:val="en-US"/>
                  <w:rPrChange w:id="28273" w:author="phuong vu" w:date="2018-11-30T22:36:00Z">
                    <w:rPr>
                      <w:lang w:val="en-US"/>
                    </w:rPr>
                  </w:rPrChange>
                </w:rPr>
                <w:delText>Bắt buộc</w:delText>
              </w:r>
              <w:bookmarkStart w:id="28274" w:name="_Toc531009871"/>
              <w:bookmarkStart w:id="28275" w:name="_Toc531102447"/>
              <w:bookmarkStart w:id="28276" w:name="_Toc531103395"/>
              <w:bookmarkStart w:id="28277" w:name="_Toc531359636"/>
              <w:bookmarkStart w:id="28278" w:name="_Toc531360617"/>
              <w:bookmarkStart w:id="28279" w:name="_Toc531381459"/>
              <w:bookmarkEnd w:id="28274"/>
              <w:bookmarkEnd w:id="28275"/>
              <w:bookmarkEnd w:id="28276"/>
              <w:bookmarkEnd w:id="28277"/>
              <w:bookmarkEnd w:id="28278"/>
              <w:bookmarkEnd w:id="28279"/>
            </w:del>
          </w:p>
        </w:tc>
        <w:bookmarkStart w:id="28280" w:name="_Toc531009872"/>
        <w:bookmarkStart w:id="28281" w:name="_Toc531102448"/>
        <w:bookmarkStart w:id="28282" w:name="_Toc531103396"/>
        <w:bookmarkStart w:id="28283" w:name="_Toc531359637"/>
        <w:bookmarkStart w:id="28284" w:name="_Toc531360618"/>
        <w:bookmarkStart w:id="28285" w:name="_Toc531381460"/>
        <w:bookmarkEnd w:id="28280"/>
        <w:bookmarkEnd w:id="28281"/>
        <w:bookmarkEnd w:id="28282"/>
        <w:bookmarkEnd w:id="28283"/>
        <w:bookmarkEnd w:id="28284"/>
        <w:bookmarkEnd w:id="28285"/>
      </w:tr>
      <w:tr w:rsidR="00820B56" w:rsidRPr="00920004" w:rsidDel="00BA3432" w14:paraId="7874E752" w14:textId="6010014D" w:rsidTr="00E4365A">
        <w:trPr>
          <w:del w:id="28286" w:author="phuong vu" w:date="2018-11-25T21:53:00Z"/>
        </w:trPr>
        <w:tc>
          <w:tcPr>
            <w:tcW w:w="801" w:type="dxa"/>
          </w:tcPr>
          <w:p w14:paraId="2F124779" w14:textId="20F9B7B5" w:rsidR="00820B56" w:rsidRPr="00920004" w:rsidDel="00BA3432" w:rsidRDefault="00820B56" w:rsidP="00BD0851">
            <w:pPr>
              <w:spacing w:before="240" w:line="0" w:lineRule="atLeast"/>
              <w:jc w:val="center"/>
              <w:rPr>
                <w:del w:id="28287" w:author="phuong vu" w:date="2018-11-25T21:53:00Z"/>
                <w:lang w:val="en-US"/>
                <w:rPrChange w:id="28288" w:author="phuong vu" w:date="2018-11-30T22:36:00Z">
                  <w:rPr>
                    <w:del w:id="28289" w:author="phuong vu" w:date="2018-11-25T21:53:00Z"/>
                    <w:lang w:val="en-US"/>
                  </w:rPr>
                </w:rPrChange>
              </w:rPr>
              <w:pPrChange w:id="28290" w:author="phuong vu" w:date="2018-11-30T14:16:00Z">
                <w:pPr>
                  <w:spacing w:line="360" w:lineRule="auto"/>
                  <w:jc w:val="center"/>
                </w:pPr>
              </w:pPrChange>
            </w:pPr>
            <w:del w:id="28291" w:author="phuong vu" w:date="2018-11-25T21:53:00Z">
              <w:r w:rsidRPr="00920004" w:rsidDel="00BA3432">
                <w:rPr>
                  <w:lang w:val="en-US"/>
                  <w:rPrChange w:id="28292" w:author="phuong vu" w:date="2018-11-30T22:36:00Z">
                    <w:rPr>
                      <w:lang w:val="en-US"/>
                    </w:rPr>
                  </w:rPrChange>
                </w:rPr>
                <w:delText>5</w:delText>
              </w:r>
              <w:bookmarkStart w:id="28293" w:name="_Toc531009873"/>
              <w:bookmarkStart w:id="28294" w:name="_Toc531102449"/>
              <w:bookmarkStart w:id="28295" w:name="_Toc531103397"/>
              <w:bookmarkStart w:id="28296" w:name="_Toc531359638"/>
              <w:bookmarkStart w:id="28297" w:name="_Toc531360619"/>
              <w:bookmarkStart w:id="28298" w:name="_Toc531381461"/>
              <w:bookmarkEnd w:id="28293"/>
              <w:bookmarkEnd w:id="28294"/>
              <w:bookmarkEnd w:id="28295"/>
              <w:bookmarkEnd w:id="28296"/>
              <w:bookmarkEnd w:id="28297"/>
              <w:bookmarkEnd w:id="28298"/>
            </w:del>
          </w:p>
        </w:tc>
        <w:tc>
          <w:tcPr>
            <w:tcW w:w="1624" w:type="dxa"/>
          </w:tcPr>
          <w:p w14:paraId="6B4CAB72" w14:textId="2D5B2477" w:rsidR="00820B56" w:rsidRPr="00920004" w:rsidDel="00BA3432" w:rsidRDefault="00820B56" w:rsidP="00BD0851">
            <w:pPr>
              <w:spacing w:before="240" w:line="0" w:lineRule="atLeast"/>
              <w:rPr>
                <w:del w:id="28299" w:author="phuong vu" w:date="2018-11-25T21:53:00Z"/>
                <w:lang w:val="en-US"/>
                <w:rPrChange w:id="28300" w:author="phuong vu" w:date="2018-11-30T22:36:00Z">
                  <w:rPr>
                    <w:del w:id="28301" w:author="phuong vu" w:date="2018-11-25T21:53:00Z"/>
                    <w:lang w:val="en-US"/>
                  </w:rPr>
                </w:rPrChange>
              </w:rPr>
              <w:pPrChange w:id="28302" w:author="phuong vu" w:date="2018-11-30T14:16:00Z">
                <w:pPr>
                  <w:spacing w:line="360" w:lineRule="auto"/>
                </w:pPr>
              </w:pPrChange>
            </w:pPr>
            <w:del w:id="28303" w:author="phuong vu" w:date="2018-11-25T21:53:00Z">
              <w:r w:rsidRPr="00920004" w:rsidDel="00BA3432">
                <w:rPr>
                  <w:lang w:val="en-US"/>
                  <w:rPrChange w:id="28304" w:author="phuong vu" w:date="2018-11-30T22:36:00Z">
                    <w:rPr>
                      <w:lang w:val="en-US"/>
                    </w:rPr>
                  </w:rPrChange>
                </w:rPr>
                <w:delText>imageView</w:delText>
              </w:r>
              <w:bookmarkStart w:id="28305" w:name="_Toc531009874"/>
              <w:bookmarkStart w:id="28306" w:name="_Toc531102450"/>
              <w:bookmarkStart w:id="28307" w:name="_Toc531103398"/>
              <w:bookmarkStart w:id="28308" w:name="_Toc531359639"/>
              <w:bookmarkStart w:id="28309" w:name="_Toc531360620"/>
              <w:bookmarkStart w:id="28310" w:name="_Toc531381462"/>
              <w:bookmarkEnd w:id="28305"/>
              <w:bookmarkEnd w:id="28306"/>
              <w:bookmarkEnd w:id="28307"/>
              <w:bookmarkEnd w:id="28308"/>
              <w:bookmarkEnd w:id="28309"/>
              <w:bookmarkEnd w:id="28310"/>
            </w:del>
          </w:p>
        </w:tc>
        <w:tc>
          <w:tcPr>
            <w:tcW w:w="3060" w:type="dxa"/>
          </w:tcPr>
          <w:p w14:paraId="775A20FB" w14:textId="63F4F367" w:rsidR="00820B56" w:rsidRPr="00920004" w:rsidDel="00BA3432" w:rsidRDefault="00820B56" w:rsidP="00BD0851">
            <w:pPr>
              <w:spacing w:before="240" w:line="0" w:lineRule="atLeast"/>
              <w:rPr>
                <w:del w:id="28311" w:author="phuong vu" w:date="2018-11-25T21:53:00Z"/>
                <w:lang w:val="en-US"/>
                <w:rPrChange w:id="28312" w:author="phuong vu" w:date="2018-11-30T22:36:00Z">
                  <w:rPr>
                    <w:del w:id="28313" w:author="phuong vu" w:date="2018-11-25T21:53:00Z"/>
                    <w:lang w:val="en-US"/>
                  </w:rPr>
                </w:rPrChange>
              </w:rPr>
              <w:pPrChange w:id="28314" w:author="phuong vu" w:date="2018-11-30T14:16:00Z">
                <w:pPr>
                  <w:spacing w:line="360" w:lineRule="auto"/>
                </w:pPr>
              </w:pPrChange>
            </w:pPr>
            <w:del w:id="28315" w:author="phuong vu" w:date="2018-11-25T21:53:00Z">
              <w:r w:rsidRPr="00920004" w:rsidDel="00BA3432">
                <w:rPr>
                  <w:lang w:val="en-US"/>
                  <w:rPrChange w:id="28316" w:author="phuong vu" w:date="2018-11-30T22:36:00Z">
                    <w:rPr>
                      <w:lang w:val="en-US"/>
                    </w:rPr>
                  </w:rPrChange>
                </w:rPr>
                <w:delText>Nhập hình ảnh khách hàng</w:delText>
              </w:r>
              <w:bookmarkStart w:id="28317" w:name="_Toc531009875"/>
              <w:bookmarkStart w:id="28318" w:name="_Toc531102451"/>
              <w:bookmarkStart w:id="28319" w:name="_Toc531103399"/>
              <w:bookmarkStart w:id="28320" w:name="_Toc531359640"/>
              <w:bookmarkStart w:id="28321" w:name="_Toc531360621"/>
              <w:bookmarkStart w:id="28322" w:name="_Toc531381463"/>
              <w:bookmarkEnd w:id="28317"/>
              <w:bookmarkEnd w:id="28318"/>
              <w:bookmarkEnd w:id="28319"/>
              <w:bookmarkEnd w:id="28320"/>
              <w:bookmarkEnd w:id="28321"/>
              <w:bookmarkEnd w:id="28322"/>
            </w:del>
          </w:p>
        </w:tc>
        <w:tc>
          <w:tcPr>
            <w:tcW w:w="1585" w:type="dxa"/>
          </w:tcPr>
          <w:p w14:paraId="57B04507" w14:textId="472AA9E2" w:rsidR="00820B56" w:rsidRPr="00920004" w:rsidDel="00BA3432" w:rsidRDefault="00820B56" w:rsidP="00BD0851">
            <w:pPr>
              <w:spacing w:before="240" w:line="0" w:lineRule="atLeast"/>
              <w:rPr>
                <w:del w:id="28323" w:author="phuong vu" w:date="2018-11-25T21:53:00Z"/>
                <w:lang w:val="en-US"/>
                <w:rPrChange w:id="28324" w:author="phuong vu" w:date="2018-11-30T22:36:00Z">
                  <w:rPr>
                    <w:del w:id="28325" w:author="phuong vu" w:date="2018-11-25T21:53:00Z"/>
                    <w:lang w:val="en-US"/>
                  </w:rPr>
                </w:rPrChange>
              </w:rPr>
              <w:pPrChange w:id="28326" w:author="phuong vu" w:date="2018-11-30T14:16:00Z">
                <w:pPr>
                  <w:spacing w:line="360" w:lineRule="auto"/>
                </w:pPr>
              </w:pPrChange>
            </w:pPr>
            <w:bookmarkStart w:id="28327" w:name="_Toc531009876"/>
            <w:bookmarkStart w:id="28328" w:name="_Toc531102452"/>
            <w:bookmarkStart w:id="28329" w:name="_Toc531103400"/>
            <w:bookmarkStart w:id="28330" w:name="_Toc531359641"/>
            <w:bookmarkStart w:id="28331" w:name="_Toc531360622"/>
            <w:bookmarkStart w:id="28332" w:name="_Toc531381464"/>
            <w:bookmarkEnd w:id="28327"/>
            <w:bookmarkEnd w:id="28328"/>
            <w:bookmarkEnd w:id="28329"/>
            <w:bookmarkEnd w:id="28330"/>
            <w:bookmarkEnd w:id="28331"/>
            <w:bookmarkEnd w:id="28332"/>
          </w:p>
        </w:tc>
        <w:tc>
          <w:tcPr>
            <w:tcW w:w="1707" w:type="dxa"/>
          </w:tcPr>
          <w:p w14:paraId="20550386" w14:textId="4AC4196B" w:rsidR="00820B56" w:rsidRPr="00920004" w:rsidDel="00BA3432" w:rsidRDefault="00820B56" w:rsidP="00BD0851">
            <w:pPr>
              <w:spacing w:before="240" w:line="0" w:lineRule="atLeast"/>
              <w:rPr>
                <w:del w:id="28333" w:author="phuong vu" w:date="2018-11-25T21:53:00Z"/>
                <w:lang w:val="en-US"/>
                <w:rPrChange w:id="28334" w:author="phuong vu" w:date="2018-11-30T22:36:00Z">
                  <w:rPr>
                    <w:del w:id="28335" w:author="phuong vu" w:date="2018-11-25T21:53:00Z"/>
                    <w:lang w:val="en-US"/>
                  </w:rPr>
                </w:rPrChange>
              </w:rPr>
              <w:pPrChange w:id="28336" w:author="phuong vu" w:date="2018-11-30T14:16:00Z">
                <w:pPr>
                  <w:spacing w:line="360" w:lineRule="auto"/>
                </w:pPr>
              </w:pPrChange>
            </w:pPr>
            <w:bookmarkStart w:id="28337" w:name="_Toc531009877"/>
            <w:bookmarkStart w:id="28338" w:name="_Toc531102453"/>
            <w:bookmarkStart w:id="28339" w:name="_Toc531103401"/>
            <w:bookmarkStart w:id="28340" w:name="_Toc531359642"/>
            <w:bookmarkStart w:id="28341" w:name="_Toc531360623"/>
            <w:bookmarkStart w:id="28342" w:name="_Toc531381465"/>
            <w:bookmarkEnd w:id="28337"/>
            <w:bookmarkEnd w:id="28338"/>
            <w:bookmarkEnd w:id="28339"/>
            <w:bookmarkEnd w:id="28340"/>
            <w:bookmarkEnd w:id="28341"/>
            <w:bookmarkEnd w:id="28342"/>
          </w:p>
        </w:tc>
        <w:bookmarkStart w:id="28343" w:name="_Toc531009878"/>
        <w:bookmarkStart w:id="28344" w:name="_Toc531102454"/>
        <w:bookmarkStart w:id="28345" w:name="_Toc531103402"/>
        <w:bookmarkStart w:id="28346" w:name="_Toc531359643"/>
        <w:bookmarkStart w:id="28347" w:name="_Toc531360624"/>
        <w:bookmarkStart w:id="28348" w:name="_Toc531381466"/>
        <w:bookmarkEnd w:id="28343"/>
        <w:bookmarkEnd w:id="28344"/>
        <w:bookmarkEnd w:id="28345"/>
        <w:bookmarkEnd w:id="28346"/>
        <w:bookmarkEnd w:id="28347"/>
        <w:bookmarkEnd w:id="28348"/>
      </w:tr>
      <w:tr w:rsidR="00820B56" w:rsidRPr="00920004" w:rsidDel="00BA3432" w14:paraId="2D48CB9C" w14:textId="06EFC33F" w:rsidTr="00E4365A">
        <w:trPr>
          <w:del w:id="28349" w:author="phuong vu" w:date="2018-11-25T21:53:00Z"/>
        </w:trPr>
        <w:tc>
          <w:tcPr>
            <w:tcW w:w="801" w:type="dxa"/>
          </w:tcPr>
          <w:p w14:paraId="55CB2ED2" w14:textId="0E3E5AC8" w:rsidR="00820B56" w:rsidRPr="00920004" w:rsidDel="00BA3432" w:rsidRDefault="00820B56" w:rsidP="00BD0851">
            <w:pPr>
              <w:spacing w:before="240" w:line="0" w:lineRule="atLeast"/>
              <w:jc w:val="center"/>
              <w:rPr>
                <w:del w:id="28350" w:author="phuong vu" w:date="2018-11-25T21:53:00Z"/>
                <w:lang w:val="en-US"/>
                <w:rPrChange w:id="28351" w:author="phuong vu" w:date="2018-11-30T22:36:00Z">
                  <w:rPr>
                    <w:del w:id="28352" w:author="phuong vu" w:date="2018-11-25T21:53:00Z"/>
                    <w:lang w:val="en-US"/>
                  </w:rPr>
                </w:rPrChange>
              </w:rPr>
              <w:pPrChange w:id="28353" w:author="phuong vu" w:date="2018-11-30T14:16:00Z">
                <w:pPr>
                  <w:spacing w:line="360" w:lineRule="auto"/>
                  <w:jc w:val="center"/>
                </w:pPr>
              </w:pPrChange>
            </w:pPr>
            <w:del w:id="28354" w:author="phuong vu" w:date="2018-11-25T21:53:00Z">
              <w:r w:rsidRPr="00920004" w:rsidDel="00BA3432">
                <w:rPr>
                  <w:lang w:val="en-US"/>
                  <w:rPrChange w:id="28355" w:author="phuong vu" w:date="2018-11-30T22:36:00Z">
                    <w:rPr>
                      <w:lang w:val="en-US"/>
                    </w:rPr>
                  </w:rPrChange>
                </w:rPr>
                <w:delText>6</w:delText>
              </w:r>
              <w:bookmarkStart w:id="28356" w:name="_Toc531009879"/>
              <w:bookmarkStart w:id="28357" w:name="_Toc531102455"/>
              <w:bookmarkStart w:id="28358" w:name="_Toc531103403"/>
              <w:bookmarkStart w:id="28359" w:name="_Toc531359644"/>
              <w:bookmarkStart w:id="28360" w:name="_Toc531360625"/>
              <w:bookmarkStart w:id="28361" w:name="_Toc531381467"/>
              <w:bookmarkEnd w:id="28356"/>
              <w:bookmarkEnd w:id="28357"/>
              <w:bookmarkEnd w:id="28358"/>
              <w:bookmarkEnd w:id="28359"/>
              <w:bookmarkEnd w:id="28360"/>
              <w:bookmarkEnd w:id="28361"/>
            </w:del>
          </w:p>
        </w:tc>
        <w:tc>
          <w:tcPr>
            <w:tcW w:w="1624" w:type="dxa"/>
          </w:tcPr>
          <w:p w14:paraId="6ED00C06" w14:textId="2C337384" w:rsidR="00820B56" w:rsidRPr="00920004" w:rsidDel="00BA3432" w:rsidRDefault="00820B56" w:rsidP="00BD0851">
            <w:pPr>
              <w:spacing w:before="240" w:line="0" w:lineRule="atLeast"/>
              <w:rPr>
                <w:del w:id="28362" w:author="phuong vu" w:date="2018-11-25T21:53:00Z"/>
                <w:lang w:val="en-US"/>
                <w:rPrChange w:id="28363" w:author="phuong vu" w:date="2018-11-30T22:36:00Z">
                  <w:rPr>
                    <w:del w:id="28364" w:author="phuong vu" w:date="2018-11-25T21:53:00Z"/>
                    <w:lang w:val="en-US"/>
                  </w:rPr>
                </w:rPrChange>
              </w:rPr>
              <w:pPrChange w:id="28365" w:author="phuong vu" w:date="2018-11-30T14:16:00Z">
                <w:pPr>
                  <w:spacing w:line="360" w:lineRule="auto"/>
                </w:pPr>
              </w:pPrChange>
            </w:pPr>
            <w:del w:id="28366" w:author="phuong vu" w:date="2018-11-25T21:53:00Z">
              <w:r w:rsidRPr="00920004" w:rsidDel="00BA3432">
                <w:rPr>
                  <w:lang w:val="en-US"/>
                  <w:rPrChange w:id="28367" w:author="phuong vu" w:date="2018-11-30T22:36:00Z">
                    <w:rPr>
                      <w:lang w:val="en-US"/>
                    </w:rPr>
                  </w:rPrChange>
                </w:rPr>
                <w:delText>editText</w:delText>
              </w:r>
              <w:bookmarkStart w:id="28368" w:name="_Toc531009880"/>
              <w:bookmarkStart w:id="28369" w:name="_Toc531102456"/>
              <w:bookmarkStart w:id="28370" w:name="_Toc531103404"/>
              <w:bookmarkStart w:id="28371" w:name="_Toc531359645"/>
              <w:bookmarkStart w:id="28372" w:name="_Toc531360626"/>
              <w:bookmarkStart w:id="28373" w:name="_Toc531381468"/>
              <w:bookmarkEnd w:id="28368"/>
              <w:bookmarkEnd w:id="28369"/>
              <w:bookmarkEnd w:id="28370"/>
              <w:bookmarkEnd w:id="28371"/>
              <w:bookmarkEnd w:id="28372"/>
              <w:bookmarkEnd w:id="28373"/>
            </w:del>
          </w:p>
        </w:tc>
        <w:tc>
          <w:tcPr>
            <w:tcW w:w="3060" w:type="dxa"/>
          </w:tcPr>
          <w:p w14:paraId="3E6A24F0" w14:textId="330E2746" w:rsidR="00820B56" w:rsidRPr="00920004" w:rsidDel="00BA3432" w:rsidRDefault="00820B56" w:rsidP="00BD0851">
            <w:pPr>
              <w:spacing w:before="240" w:line="0" w:lineRule="atLeast"/>
              <w:rPr>
                <w:del w:id="28374" w:author="phuong vu" w:date="2018-11-25T21:53:00Z"/>
                <w:lang w:val="en-US"/>
                <w:rPrChange w:id="28375" w:author="phuong vu" w:date="2018-11-30T22:36:00Z">
                  <w:rPr>
                    <w:del w:id="28376" w:author="phuong vu" w:date="2018-11-25T21:53:00Z"/>
                    <w:lang w:val="en-US"/>
                  </w:rPr>
                </w:rPrChange>
              </w:rPr>
              <w:pPrChange w:id="28377" w:author="phuong vu" w:date="2018-11-30T14:16:00Z">
                <w:pPr>
                  <w:spacing w:line="360" w:lineRule="auto"/>
                </w:pPr>
              </w:pPrChange>
            </w:pPr>
            <w:del w:id="28378" w:author="phuong vu" w:date="2018-11-25T21:53:00Z">
              <w:r w:rsidRPr="00920004" w:rsidDel="00BA3432">
                <w:rPr>
                  <w:lang w:val="en-US"/>
                  <w:rPrChange w:id="28379" w:author="phuong vu" w:date="2018-11-30T22:36:00Z">
                    <w:rPr>
                      <w:lang w:val="en-US"/>
                    </w:rPr>
                  </w:rPrChange>
                </w:rPr>
                <w:delText>Nhập giới tính</w:delText>
              </w:r>
              <w:bookmarkStart w:id="28380" w:name="_Toc531009881"/>
              <w:bookmarkStart w:id="28381" w:name="_Toc531102457"/>
              <w:bookmarkStart w:id="28382" w:name="_Toc531103405"/>
              <w:bookmarkStart w:id="28383" w:name="_Toc531359646"/>
              <w:bookmarkStart w:id="28384" w:name="_Toc531360627"/>
              <w:bookmarkStart w:id="28385" w:name="_Toc531381469"/>
              <w:bookmarkEnd w:id="28380"/>
              <w:bookmarkEnd w:id="28381"/>
              <w:bookmarkEnd w:id="28382"/>
              <w:bookmarkEnd w:id="28383"/>
              <w:bookmarkEnd w:id="28384"/>
              <w:bookmarkEnd w:id="28385"/>
            </w:del>
          </w:p>
        </w:tc>
        <w:tc>
          <w:tcPr>
            <w:tcW w:w="1585" w:type="dxa"/>
          </w:tcPr>
          <w:p w14:paraId="42BCE994" w14:textId="07F3CA51" w:rsidR="00820B56" w:rsidRPr="00920004" w:rsidDel="00BA3432" w:rsidRDefault="00820B56" w:rsidP="00BD0851">
            <w:pPr>
              <w:pStyle w:val="ListParagraph"/>
              <w:numPr>
                <w:ilvl w:val="0"/>
                <w:numId w:val="39"/>
              </w:numPr>
              <w:spacing w:before="240" w:line="0" w:lineRule="atLeast"/>
              <w:rPr>
                <w:del w:id="28386" w:author="phuong vu" w:date="2018-11-25T21:53:00Z"/>
                <w:lang w:val="en-US"/>
                <w:rPrChange w:id="28387" w:author="phuong vu" w:date="2018-11-30T22:36:00Z">
                  <w:rPr>
                    <w:del w:id="28388" w:author="phuong vu" w:date="2018-11-25T21:53:00Z"/>
                    <w:lang w:val="en-US"/>
                  </w:rPr>
                </w:rPrChange>
              </w:rPr>
              <w:pPrChange w:id="28389" w:author="phuong vu" w:date="2018-11-30T14:16:00Z">
                <w:pPr>
                  <w:pStyle w:val="ListParagraph"/>
                  <w:numPr>
                    <w:numId w:val="39"/>
                  </w:numPr>
                  <w:spacing w:line="360" w:lineRule="auto"/>
                  <w:ind w:hanging="360"/>
                </w:pPr>
              </w:pPrChange>
            </w:pPr>
            <w:del w:id="28390" w:author="phuong vu" w:date="2018-11-25T21:53:00Z">
              <w:r w:rsidRPr="00920004" w:rsidDel="00BA3432">
                <w:rPr>
                  <w:lang w:val="en-US"/>
                  <w:rPrChange w:id="28391" w:author="phuong vu" w:date="2018-11-30T22:36:00Z">
                    <w:rPr>
                      <w:lang w:val="en-US"/>
                    </w:rPr>
                  </w:rPrChange>
                </w:rPr>
                <w:delText>Nam</w:delText>
              </w:r>
              <w:bookmarkStart w:id="28392" w:name="_Toc531009882"/>
              <w:bookmarkStart w:id="28393" w:name="_Toc531102458"/>
              <w:bookmarkStart w:id="28394" w:name="_Toc531103406"/>
              <w:bookmarkStart w:id="28395" w:name="_Toc531359647"/>
              <w:bookmarkStart w:id="28396" w:name="_Toc531360628"/>
              <w:bookmarkStart w:id="28397" w:name="_Toc531381470"/>
              <w:bookmarkEnd w:id="28392"/>
              <w:bookmarkEnd w:id="28393"/>
              <w:bookmarkEnd w:id="28394"/>
              <w:bookmarkEnd w:id="28395"/>
              <w:bookmarkEnd w:id="28396"/>
              <w:bookmarkEnd w:id="28397"/>
            </w:del>
          </w:p>
          <w:p w14:paraId="0917CE41" w14:textId="641BFD1E" w:rsidR="00820B56" w:rsidRPr="00920004" w:rsidDel="00BA3432" w:rsidRDefault="00820B56" w:rsidP="00BD0851">
            <w:pPr>
              <w:pStyle w:val="ListParagraph"/>
              <w:numPr>
                <w:ilvl w:val="0"/>
                <w:numId w:val="39"/>
              </w:numPr>
              <w:spacing w:before="240" w:line="0" w:lineRule="atLeast"/>
              <w:rPr>
                <w:del w:id="28398" w:author="phuong vu" w:date="2018-11-25T21:53:00Z"/>
                <w:lang w:val="en-US"/>
                <w:rPrChange w:id="28399" w:author="phuong vu" w:date="2018-11-30T22:36:00Z">
                  <w:rPr>
                    <w:del w:id="28400" w:author="phuong vu" w:date="2018-11-25T21:53:00Z"/>
                    <w:lang w:val="en-US"/>
                  </w:rPr>
                </w:rPrChange>
              </w:rPr>
              <w:pPrChange w:id="28401" w:author="phuong vu" w:date="2018-11-30T14:16:00Z">
                <w:pPr>
                  <w:pStyle w:val="ListParagraph"/>
                  <w:numPr>
                    <w:numId w:val="39"/>
                  </w:numPr>
                  <w:spacing w:line="360" w:lineRule="auto"/>
                  <w:ind w:hanging="360"/>
                </w:pPr>
              </w:pPrChange>
            </w:pPr>
            <w:del w:id="28402" w:author="phuong vu" w:date="2018-11-25T21:53:00Z">
              <w:r w:rsidRPr="00920004" w:rsidDel="00BA3432">
                <w:rPr>
                  <w:lang w:val="en-US"/>
                  <w:rPrChange w:id="28403" w:author="phuong vu" w:date="2018-11-30T22:36:00Z">
                    <w:rPr>
                      <w:lang w:val="en-US"/>
                    </w:rPr>
                  </w:rPrChange>
                </w:rPr>
                <w:delText>Nữ</w:delText>
              </w:r>
              <w:bookmarkStart w:id="28404" w:name="_Toc531009883"/>
              <w:bookmarkStart w:id="28405" w:name="_Toc531102459"/>
              <w:bookmarkStart w:id="28406" w:name="_Toc531103407"/>
              <w:bookmarkStart w:id="28407" w:name="_Toc531359648"/>
              <w:bookmarkStart w:id="28408" w:name="_Toc531360629"/>
              <w:bookmarkStart w:id="28409" w:name="_Toc531381471"/>
              <w:bookmarkEnd w:id="28404"/>
              <w:bookmarkEnd w:id="28405"/>
              <w:bookmarkEnd w:id="28406"/>
              <w:bookmarkEnd w:id="28407"/>
              <w:bookmarkEnd w:id="28408"/>
              <w:bookmarkEnd w:id="28409"/>
            </w:del>
          </w:p>
        </w:tc>
        <w:tc>
          <w:tcPr>
            <w:tcW w:w="1707" w:type="dxa"/>
          </w:tcPr>
          <w:p w14:paraId="71503687" w14:textId="1324D443" w:rsidR="00820B56" w:rsidRPr="00920004" w:rsidDel="00BA3432" w:rsidRDefault="005E033B" w:rsidP="00BD0851">
            <w:pPr>
              <w:spacing w:before="240" w:line="0" w:lineRule="atLeast"/>
              <w:rPr>
                <w:del w:id="28410" w:author="phuong vu" w:date="2018-11-25T21:53:00Z"/>
                <w:lang w:val="en-US"/>
                <w:rPrChange w:id="28411" w:author="phuong vu" w:date="2018-11-30T22:36:00Z">
                  <w:rPr>
                    <w:del w:id="28412" w:author="phuong vu" w:date="2018-11-25T21:53:00Z"/>
                    <w:lang w:val="en-US"/>
                  </w:rPr>
                </w:rPrChange>
              </w:rPr>
              <w:pPrChange w:id="28413" w:author="phuong vu" w:date="2018-11-30T14:16:00Z">
                <w:pPr>
                  <w:spacing w:line="360" w:lineRule="auto"/>
                </w:pPr>
              </w:pPrChange>
            </w:pPr>
            <w:del w:id="28414" w:author="phuong vu" w:date="2018-11-25T21:53:00Z">
              <w:r w:rsidRPr="00920004" w:rsidDel="00BA3432">
                <w:rPr>
                  <w:lang w:val="en-US"/>
                  <w:rPrChange w:id="28415" w:author="phuong vu" w:date="2018-11-30T22:36:00Z">
                    <w:rPr>
                      <w:lang w:val="en-US"/>
                    </w:rPr>
                  </w:rPrChange>
                </w:rPr>
                <w:delText>Bắt buộc</w:delText>
              </w:r>
              <w:bookmarkStart w:id="28416" w:name="_Toc531009884"/>
              <w:bookmarkStart w:id="28417" w:name="_Toc531102460"/>
              <w:bookmarkStart w:id="28418" w:name="_Toc531103408"/>
              <w:bookmarkStart w:id="28419" w:name="_Toc531359649"/>
              <w:bookmarkStart w:id="28420" w:name="_Toc531360630"/>
              <w:bookmarkStart w:id="28421" w:name="_Toc531381472"/>
              <w:bookmarkEnd w:id="28416"/>
              <w:bookmarkEnd w:id="28417"/>
              <w:bookmarkEnd w:id="28418"/>
              <w:bookmarkEnd w:id="28419"/>
              <w:bookmarkEnd w:id="28420"/>
              <w:bookmarkEnd w:id="28421"/>
            </w:del>
          </w:p>
        </w:tc>
        <w:bookmarkStart w:id="28422" w:name="_Toc531009885"/>
        <w:bookmarkStart w:id="28423" w:name="_Toc531102461"/>
        <w:bookmarkStart w:id="28424" w:name="_Toc531103409"/>
        <w:bookmarkStart w:id="28425" w:name="_Toc531359650"/>
        <w:bookmarkStart w:id="28426" w:name="_Toc531360631"/>
        <w:bookmarkStart w:id="28427" w:name="_Toc531381473"/>
        <w:bookmarkEnd w:id="28422"/>
        <w:bookmarkEnd w:id="28423"/>
        <w:bookmarkEnd w:id="28424"/>
        <w:bookmarkEnd w:id="28425"/>
        <w:bookmarkEnd w:id="28426"/>
        <w:bookmarkEnd w:id="28427"/>
      </w:tr>
      <w:tr w:rsidR="00820B56" w:rsidRPr="00920004" w:rsidDel="00BA3432" w14:paraId="27C30DEE" w14:textId="1243D7B5" w:rsidTr="00E4365A">
        <w:trPr>
          <w:del w:id="28428" w:author="phuong vu" w:date="2018-11-25T21:53:00Z"/>
        </w:trPr>
        <w:tc>
          <w:tcPr>
            <w:tcW w:w="801" w:type="dxa"/>
          </w:tcPr>
          <w:p w14:paraId="4D8C08CF" w14:textId="2B7B1219" w:rsidR="00820B56" w:rsidRPr="00920004" w:rsidDel="00BA3432" w:rsidRDefault="00820B56" w:rsidP="00BD0851">
            <w:pPr>
              <w:spacing w:before="240" w:line="0" w:lineRule="atLeast"/>
              <w:jc w:val="center"/>
              <w:rPr>
                <w:del w:id="28429" w:author="phuong vu" w:date="2018-11-25T21:53:00Z"/>
                <w:lang w:val="en-US"/>
                <w:rPrChange w:id="28430" w:author="phuong vu" w:date="2018-11-30T22:36:00Z">
                  <w:rPr>
                    <w:del w:id="28431" w:author="phuong vu" w:date="2018-11-25T21:53:00Z"/>
                    <w:lang w:val="en-US"/>
                  </w:rPr>
                </w:rPrChange>
              </w:rPr>
              <w:pPrChange w:id="28432" w:author="phuong vu" w:date="2018-11-30T14:16:00Z">
                <w:pPr>
                  <w:spacing w:line="360" w:lineRule="auto"/>
                  <w:jc w:val="center"/>
                </w:pPr>
              </w:pPrChange>
            </w:pPr>
            <w:del w:id="28433" w:author="phuong vu" w:date="2018-11-25T21:53:00Z">
              <w:r w:rsidRPr="00920004" w:rsidDel="00BA3432">
                <w:rPr>
                  <w:lang w:val="en-US"/>
                  <w:rPrChange w:id="28434" w:author="phuong vu" w:date="2018-11-30T22:36:00Z">
                    <w:rPr>
                      <w:lang w:val="en-US"/>
                    </w:rPr>
                  </w:rPrChange>
                </w:rPr>
                <w:delText>7</w:delText>
              </w:r>
              <w:bookmarkStart w:id="28435" w:name="_Toc531009886"/>
              <w:bookmarkStart w:id="28436" w:name="_Toc531102462"/>
              <w:bookmarkStart w:id="28437" w:name="_Toc531103410"/>
              <w:bookmarkStart w:id="28438" w:name="_Toc531359651"/>
              <w:bookmarkStart w:id="28439" w:name="_Toc531360632"/>
              <w:bookmarkStart w:id="28440" w:name="_Toc531381474"/>
              <w:bookmarkEnd w:id="28435"/>
              <w:bookmarkEnd w:id="28436"/>
              <w:bookmarkEnd w:id="28437"/>
              <w:bookmarkEnd w:id="28438"/>
              <w:bookmarkEnd w:id="28439"/>
              <w:bookmarkEnd w:id="28440"/>
            </w:del>
          </w:p>
        </w:tc>
        <w:tc>
          <w:tcPr>
            <w:tcW w:w="1624" w:type="dxa"/>
          </w:tcPr>
          <w:p w14:paraId="103ADD98" w14:textId="5206682F" w:rsidR="00820B56" w:rsidRPr="00920004" w:rsidDel="00BA3432" w:rsidRDefault="00820B56" w:rsidP="00BD0851">
            <w:pPr>
              <w:spacing w:before="240" w:line="0" w:lineRule="atLeast"/>
              <w:rPr>
                <w:del w:id="28441" w:author="phuong vu" w:date="2018-11-25T21:53:00Z"/>
                <w:lang w:val="en-US"/>
                <w:rPrChange w:id="28442" w:author="phuong vu" w:date="2018-11-30T22:36:00Z">
                  <w:rPr>
                    <w:del w:id="28443" w:author="phuong vu" w:date="2018-11-25T21:53:00Z"/>
                    <w:lang w:val="en-US"/>
                  </w:rPr>
                </w:rPrChange>
              </w:rPr>
              <w:pPrChange w:id="28444" w:author="phuong vu" w:date="2018-11-30T14:16:00Z">
                <w:pPr>
                  <w:spacing w:line="360" w:lineRule="auto"/>
                </w:pPr>
              </w:pPrChange>
            </w:pPr>
            <w:del w:id="28445" w:author="phuong vu" w:date="2018-11-25T21:53:00Z">
              <w:r w:rsidRPr="00920004" w:rsidDel="00BA3432">
                <w:rPr>
                  <w:lang w:val="en-US"/>
                  <w:rPrChange w:id="28446" w:author="phuong vu" w:date="2018-11-30T22:36:00Z">
                    <w:rPr>
                      <w:lang w:val="en-US"/>
                    </w:rPr>
                  </w:rPrChange>
                </w:rPr>
                <w:delText>editText</w:delText>
              </w:r>
              <w:bookmarkStart w:id="28447" w:name="_Toc531009887"/>
              <w:bookmarkStart w:id="28448" w:name="_Toc531102463"/>
              <w:bookmarkStart w:id="28449" w:name="_Toc531103411"/>
              <w:bookmarkStart w:id="28450" w:name="_Toc531359652"/>
              <w:bookmarkStart w:id="28451" w:name="_Toc531360633"/>
              <w:bookmarkStart w:id="28452" w:name="_Toc531381475"/>
              <w:bookmarkEnd w:id="28447"/>
              <w:bookmarkEnd w:id="28448"/>
              <w:bookmarkEnd w:id="28449"/>
              <w:bookmarkEnd w:id="28450"/>
              <w:bookmarkEnd w:id="28451"/>
              <w:bookmarkEnd w:id="28452"/>
            </w:del>
          </w:p>
        </w:tc>
        <w:tc>
          <w:tcPr>
            <w:tcW w:w="3060" w:type="dxa"/>
          </w:tcPr>
          <w:p w14:paraId="3D53D561" w14:textId="1E162A5C" w:rsidR="00820B56" w:rsidRPr="00920004" w:rsidDel="00BA3432" w:rsidRDefault="00820B56" w:rsidP="00BD0851">
            <w:pPr>
              <w:spacing w:before="240" w:line="0" w:lineRule="atLeast"/>
              <w:rPr>
                <w:del w:id="28453" w:author="phuong vu" w:date="2018-11-25T21:53:00Z"/>
                <w:lang w:val="en-US"/>
                <w:rPrChange w:id="28454" w:author="phuong vu" w:date="2018-11-30T22:36:00Z">
                  <w:rPr>
                    <w:del w:id="28455" w:author="phuong vu" w:date="2018-11-25T21:53:00Z"/>
                    <w:lang w:val="en-US"/>
                  </w:rPr>
                </w:rPrChange>
              </w:rPr>
              <w:pPrChange w:id="28456" w:author="phuong vu" w:date="2018-11-30T14:16:00Z">
                <w:pPr>
                  <w:spacing w:line="360" w:lineRule="auto"/>
                </w:pPr>
              </w:pPrChange>
            </w:pPr>
            <w:del w:id="28457" w:author="phuong vu" w:date="2018-11-25T21:53:00Z">
              <w:r w:rsidRPr="00920004" w:rsidDel="00BA3432">
                <w:rPr>
                  <w:lang w:val="en-US"/>
                  <w:rPrChange w:id="28458" w:author="phuong vu" w:date="2018-11-30T22:36:00Z">
                    <w:rPr>
                      <w:lang w:val="en-US"/>
                    </w:rPr>
                  </w:rPrChange>
                </w:rPr>
                <w:delText>Nhập số điện thoại</w:delText>
              </w:r>
              <w:bookmarkStart w:id="28459" w:name="_Toc531009888"/>
              <w:bookmarkStart w:id="28460" w:name="_Toc531102464"/>
              <w:bookmarkStart w:id="28461" w:name="_Toc531103412"/>
              <w:bookmarkStart w:id="28462" w:name="_Toc531359653"/>
              <w:bookmarkStart w:id="28463" w:name="_Toc531360634"/>
              <w:bookmarkStart w:id="28464" w:name="_Toc531381476"/>
              <w:bookmarkEnd w:id="28459"/>
              <w:bookmarkEnd w:id="28460"/>
              <w:bookmarkEnd w:id="28461"/>
              <w:bookmarkEnd w:id="28462"/>
              <w:bookmarkEnd w:id="28463"/>
              <w:bookmarkEnd w:id="28464"/>
            </w:del>
          </w:p>
        </w:tc>
        <w:tc>
          <w:tcPr>
            <w:tcW w:w="1585" w:type="dxa"/>
          </w:tcPr>
          <w:p w14:paraId="542DB6D0" w14:textId="5363C14B" w:rsidR="00820B56" w:rsidRPr="00920004" w:rsidDel="00BA3432" w:rsidRDefault="00820B56" w:rsidP="00BD0851">
            <w:pPr>
              <w:spacing w:before="240" w:line="0" w:lineRule="atLeast"/>
              <w:rPr>
                <w:del w:id="28465" w:author="phuong vu" w:date="2018-11-25T21:53:00Z"/>
                <w:lang w:val="en-US"/>
                <w:rPrChange w:id="28466" w:author="phuong vu" w:date="2018-11-30T22:36:00Z">
                  <w:rPr>
                    <w:del w:id="28467" w:author="phuong vu" w:date="2018-11-25T21:53:00Z"/>
                    <w:lang w:val="en-US"/>
                  </w:rPr>
                </w:rPrChange>
              </w:rPr>
              <w:pPrChange w:id="28468" w:author="phuong vu" w:date="2018-11-30T14:16:00Z">
                <w:pPr>
                  <w:spacing w:line="360" w:lineRule="auto"/>
                </w:pPr>
              </w:pPrChange>
            </w:pPr>
            <w:bookmarkStart w:id="28469" w:name="_Toc531009889"/>
            <w:bookmarkStart w:id="28470" w:name="_Toc531102465"/>
            <w:bookmarkStart w:id="28471" w:name="_Toc531103413"/>
            <w:bookmarkStart w:id="28472" w:name="_Toc531359654"/>
            <w:bookmarkStart w:id="28473" w:name="_Toc531360635"/>
            <w:bookmarkStart w:id="28474" w:name="_Toc531381477"/>
            <w:bookmarkEnd w:id="28469"/>
            <w:bookmarkEnd w:id="28470"/>
            <w:bookmarkEnd w:id="28471"/>
            <w:bookmarkEnd w:id="28472"/>
            <w:bookmarkEnd w:id="28473"/>
            <w:bookmarkEnd w:id="28474"/>
          </w:p>
        </w:tc>
        <w:tc>
          <w:tcPr>
            <w:tcW w:w="1707" w:type="dxa"/>
          </w:tcPr>
          <w:p w14:paraId="78CB3BD3" w14:textId="33C47185" w:rsidR="00820B56" w:rsidRPr="00920004" w:rsidDel="00BA3432" w:rsidRDefault="005E033B" w:rsidP="00BD0851">
            <w:pPr>
              <w:spacing w:before="240" w:line="0" w:lineRule="atLeast"/>
              <w:rPr>
                <w:del w:id="28475" w:author="phuong vu" w:date="2018-11-25T21:53:00Z"/>
                <w:lang w:val="en-US"/>
                <w:rPrChange w:id="28476" w:author="phuong vu" w:date="2018-11-30T22:36:00Z">
                  <w:rPr>
                    <w:del w:id="28477" w:author="phuong vu" w:date="2018-11-25T21:53:00Z"/>
                    <w:lang w:val="en-US"/>
                  </w:rPr>
                </w:rPrChange>
              </w:rPr>
              <w:pPrChange w:id="28478" w:author="phuong vu" w:date="2018-11-30T14:16:00Z">
                <w:pPr>
                  <w:spacing w:line="360" w:lineRule="auto"/>
                </w:pPr>
              </w:pPrChange>
            </w:pPr>
            <w:del w:id="28479" w:author="phuong vu" w:date="2018-11-25T21:53:00Z">
              <w:r w:rsidRPr="00920004" w:rsidDel="00BA3432">
                <w:rPr>
                  <w:lang w:val="en-US"/>
                  <w:rPrChange w:id="28480" w:author="phuong vu" w:date="2018-11-30T22:36:00Z">
                    <w:rPr>
                      <w:lang w:val="en-US"/>
                    </w:rPr>
                  </w:rPrChange>
                </w:rPr>
                <w:delText>Bắt buộc</w:delText>
              </w:r>
              <w:bookmarkStart w:id="28481" w:name="_Toc531009890"/>
              <w:bookmarkStart w:id="28482" w:name="_Toc531102466"/>
              <w:bookmarkStart w:id="28483" w:name="_Toc531103414"/>
              <w:bookmarkStart w:id="28484" w:name="_Toc531359655"/>
              <w:bookmarkStart w:id="28485" w:name="_Toc531360636"/>
              <w:bookmarkStart w:id="28486" w:name="_Toc531381478"/>
              <w:bookmarkEnd w:id="28481"/>
              <w:bookmarkEnd w:id="28482"/>
              <w:bookmarkEnd w:id="28483"/>
              <w:bookmarkEnd w:id="28484"/>
              <w:bookmarkEnd w:id="28485"/>
              <w:bookmarkEnd w:id="28486"/>
            </w:del>
          </w:p>
        </w:tc>
        <w:bookmarkStart w:id="28487" w:name="_Toc531009891"/>
        <w:bookmarkStart w:id="28488" w:name="_Toc531102467"/>
        <w:bookmarkStart w:id="28489" w:name="_Toc531103415"/>
        <w:bookmarkStart w:id="28490" w:name="_Toc531359656"/>
        <w:bookmarkStart w:id="28491" w:name="_Toc531360637"/>
        <w:bookmarkStart w:id="28492" w:name="_Toc531381479"/>
        <w:bookmarkEnd w:id="28487"/>
        <w:bookmarkEnd w:id="28488"/>
        <w:bookmarkEnd w:id="28489"/>
        <w:bookmarkEnd w:id="28490"/>
        <w:bookmarkEnd w:id="28491"/>
        <w:bookmarkEnd w:id="28492"/>
      </w:tr>
      <w:tr w:rsidR="00820B56" w:rsidRPr="00920004" w:rsidDel="00BA3432" w14:paraId="68A7B0C3" w14:textId="6139D2C3" w:rsidTr="00E4365A">
        <w:trPr>
          <w:del w:id="28493" w:author="phuong vu" w:date="2018-11-25T21:53:00Z"/>
        </w:trPr>
        <w:tc>
          <w:tcPr>
            <w:tcW w:w="801" w:type="dxa"/>
          </w:tcPr>
          <w:p w14:paraId="59C6FE6F" w14:textId="37A78190" w:rsidR="00820B56" w:rsidRPr="00920004" w:rsidDel="00BA3432" w:rsidRDefault="00820B56" w:rsidP="00BD0851">
            <w:pPr>
              <w:spacing w:before="240" w:line="0" w:lineRule="atLeast"/>
              <w:jc w:val="center"/>
              <w:rPr>
                <w:del w:id="28494" w:author="phuong vu" w:date="2018-11-25T21:53:00Z"/>
                <w:lang w:val="en-US"/>
                <w:rPrChange w:id="28495" w:author="phuong vu" w:date="2018-11-30T22:36:00Z">
                  <w:rPr>
                    <w:del w:id="28496" w:author="phuong vu" w:date="2018-11-25T21:53:00Z"/>
                    <w:lang w:val="en-US"/>
                  </w:rPr>
                </w:rPrChange>
              </w:rPr>
              <w:pPrChange w:id="28497" w:author="phuong vu" w:date="2018-11-30T14:16:00Z">
                <w:pPr>
                  <w:spacing w:line="360" w:lineRule="auto"/>
                  <w:jc w:val="center"/>
                </w:pPr>
              </w:pPrChange>
            </w:pPr>
            <w:del w:id="28498" w:author="phuong vu" w:date="2018-11-25T21:53:00Z">
              <w:r w:rsidRPr="00920004" w:rsidDel="00BA3432">
                <w:rPr>
                  <w:lang w:val="en-US"/>
                  <w:rPrChange w:id="28499" w:author="phuong vu" w:date="2018-11-30T22:36:00Z">
                    <w:rPr>
                      <w:lang w:val="en-US"/>
                    </w:rPr>
                  </w:rPrChange>
                </w:rPr>
                <w:delText>8</w:delText>
              </w:r>
              <w:bookmarkStart w:id="28500" w:name="_Toc531009892"/>
              <w:bookmarkStart w:id="28501" w:name="_Toc531102468"/>
              <w:bookmarkStart w:id="28502" w:name="_Toc531103416"/>
              <w:bookmarkStart w:id="28503" w:name="_Toc531359657"/>
              <w:bookmarkStart w:id="28504" w:name="_Toc531360638"/>
              <w:bookmarkStart w:id="28505" w:name="_Toc531381480"/>
              <w:bookmarkEnd w:id="28500"/>
              <w:bookmarkEnd w:id="28501"/>
              <w:bookmarkEnd w:id="28502"/>
              <w:bookmarkEnd w:id="28503"/>
              <w:bookmarkEnd w:id="28504"/>
              <w:bookmarkEnd w:id="28505"/>
            </w:del>
          </w:p>
        </w:tc>
        <w:tc>
          <w:tcPr>
            <w:tcW w:w="1624" w:type="dxa"/>
          </w:tcPr>
          <w:p w14:paraId="421BC04A" w14:textId="3D768DDB" w:rsidR="00820B56" w:rsidRPr="00920004" w:rsidDel="00BA3432" w:rsidRDefault="00820B56" w:rsidP="00BD0851">
            <w:pPr>
              <w:spacing w:before="240" w:line="0" w:lineRule="atLeast"/>
              <w:rPr>
                <w:del w:id="28506" w:author="phuong vu" w:date="2018-11-25T21:53:00Z"/>
                <w:lang w:val="en-US"/>
                <w:rPrChange w:id="28507" w:author="phuong vu" w:date="2018-11-30T22:36:00Z">
                  <w:rPr>
                    <w:del w:id="28508" w:author="phuong vu" w:date="2018-11-25T21:53:00Z"/>
                    <w:lang w:val="en-US"/>
                  </w:rPr>
                </w:rPrChange>
              </w:rPr>
              <w:pPrChange w:id="28509" w:author="phuong vu" w:date="2018-11-30T14:16:00Z">
                <w:pPr>
                  <w:spacing w:line="360" w:lineRule="auto"/>
                </w:pPr>
              </w:pPrChange>
            </w:pPr>
            <w:del w:id="28510" w:author="phuong vu" w:date="2018-11-25T21:53:00Z">
              <w:r w:rsidRPr="00920004" w:rsidDel="00BA3432">
                <w:rPr>
                  <w:lang w:val="en-US"/>
                  <w:rPrChange w:id="28511" w:author="phuong vu" w:date="2018-11-30T22:36:00Z">
                    <w:rPr>
                      <w:lang w:val="en-US"/>
                    </w:rPr>
                  </w:rPrChange>
                </w:rPr>
                <w:delText>editText</w:delText>
              </w:r>
              <w:bookmarkStart w:id="28512" w:name="_Toc531009893"/>
              <w:bookmarkStart w:id="28513" w:name="_Toc531102469"/>
              <w:bookmarkStart w:id="28514" w:name="_Toc531103417"/>
              <w:bookmarkStart w:id="28515" w:name="_Toc531359658"/>
              <w:bookmarkStart w:id="28516" w:name="_Toc531360639"/>
              <w:bookmarkStart w:id="28517" w:name="_Toc531381481"/>
              <w:bookmarkEnd w:id="28512"/>
              <w:bookmarkEnd w:id="28513"/>
              <w:bookmarkEnd w:id="28514"/>
              <w:bookmarkEnd w:id="28515"/>
              <w:bookmarkEnd w:id="28516"/>
              <w:bookmarkEnd w:id="28517"/>
            </w:del>
          </w:p>
        </w:tc>
        <w:tc>
          <w:tcPr>
            <w:tcW w:w="3060" w:type="dxa"/>
          </w:tcPr>
          <w:p w14:paraId="3DACBA2A" w14:textId="176AA8C0" w:rsidR="00820B56" w:rsidRPr="00920004" w:rsidDel="00BA3432" w:rsidRDefault="00820B56" w:rsidP="00BD0851">
            <w:pPr>
              <w:spacing w:before="240" w:line="0" w:lineRule="atLeast"/>
              <w:rPr>
                <w:del w:id="28518" w:author="phuong vu" w:date="2018-11-25T21:53:00Z"/>
                <w:lang w:val="en-US"/>
                <w:rPrChange w:id="28519" w:author="phuong vu" w:date="2018-11-30T22:36:00Z">
                  <w:rPr>
                    <w:del w:id="28520" w:author="phuong vu" w:date="2018-11-25T21:53:00Z"/>
                    <w:lang w:val="en-US"/>
                  </w:rPr>
                </w:rPrChange>
              </w:rPr>
              <w:pPrChange w:id="28521" w:author="phuong vu" w:date="2018-11-30T14:16:00Z">
                <w:pPr>
                  <w:spacing w:line="360" w:lineRule="auto"/>
                </w:pPr>
              </w:pPrChange>
            </w:pPr>
            <w:del w:id="28522" w:author="phuong vu" w:date="2018-11-25T21:53:00Z">
              <w:r w:rsidRPr="00920004" w:rsidDel="00BA3432">
                <w:rPr>
                  <w:lang w:val="en-US"/>
                  <w:rPrChange w:id="28523" w:author="phuong vu" w:date="2018-11-30T22:36:00Z">
                    <w:rPr>
                      <w:lang w:val="en-US"/>
                    </w:rPr>
                  </w:rPrChange>
                </w:rPr>
                <w:delText>Nhập địa chỉ khách hàng</w:delText>
              </w:r>
              <w:bookmarkStart w:id="28524" w:name="_Toc531009894"/>
              <w:bookmarkStart w:id="28525" w:name="_Toc531102470"/>
              <w:bookmarkStart w:id="28526" w:name="_Toc531103418"/>
              <w:bookmarkStart w:id="28527" w:name="_Toc531359659"/>
              <w:bookmarkStart w:id="28528" w:name="_Toc531360640"/>
              <w:bookmarkStart w:id="28529" w:name="_Toc531381482"/>
              <w:bookmarkEnd w:id="28524"/>
              <w:bookmarkEnd w:id="28525"/>
              <w:bookmarkEnd w:id="28526"/>
              <w:bookmarkEnd w:id="28527"/>
              <w:bookmarkEnd w:id="28528"/>
              <w:bookmarkEnd w:id="28529"/>
            </w:del>
          </w:p>
        </w:tc>
        <w:tc>
          <w:tcPr>
            <w:tcW w:w="1585" w:type="dxa"/>
          </w:tcPr>
          <w:p w14:paraId="266EAA96" w14:textId="71D88485" w:rsidR="00820B56" w:rsidRPr="00920004" w:rsidDel="00BA3432" w:rsidRDefault="00820B56" w:rsidP="00BD0851">
            <w:pPr>
              <w:spacing w:before="240" w:line="0" w:lineRule="atLeast"/>
              <w:rPr>
                <w:del w:id="28530" w:author="phuong vu" w:date="2018-11-25T21:53:00Z"/>
                <w:lang w:val="en-US"/>
                <w:rPrChange w:id="28531" w:author="phuong vu" w:date="2018-11-30T22:36:00Z">
                  <w:rPr>
                    <w:del w:id="28532" w:author="phuong vu" w:date="2018-11-25T21:53:00Z"/>
                    <w:lang w:val="en-US"/>
                  </w:rPr>
                </w:rPrChange>
              </w:rPr>
              <w:pPrChange w:id="28533" w:author="phuong vu" w:date="2018-11-30T14:16:00Z">
                <w:pPr>
                  <w:spacing w:line="360" w:lineRule="auto"/>
                </w:pPr>
              </w:pPrChange>
            </w:pPr>
            <w:bookmarkStart w:id="28534" w:name="_Toc531009895"/>
            <w:bookmarkStart w:id="28535" w:name="_Toc531102471"/>
            <w:bookmarkStart w:id="28536" w:name="_Toc531103419"/>
            <w:bookmarkStart w:id="28537" w:name="_Toc531359660"/>
            <w:bookmarkStart w:id="28538" w:name="_Toc531360641"/>
            <w:bookmarkStart w:id="28539" w:name="_Toc531381483"/>
            <w:bookmarkEnd w:id="28534"/>
            <w:bookmarkEnd w:id="28535"/>
            <w:bookmarkEnd w:id="28536"/>
            <w:bookmarkEnd w:id="28537"/>
            <w:bookmarkEnd w:id="28538"/>
            <w:bookmarkEnd w:id="28539"/>
          </w:p>
        </w:tc>
        <w:tc>
          <w:tcPr>
            <w:tcW w:w="1707" w:type="dxa"/>
          </w:tcPr>
          <w:p w14:paraId="7E930159" w14:textId="42EB8AD5" w:rsidR="00820B56" w:rsidRPr="00920004" w:rsidDel="00BA3432" w:rsidRDefault="005E033B" w:rsidP="00BD0851">
            <w:pPr>
              <w:spacing w:before="240" w:line="0" w:lineRule="atLeast"/>
              <w:rPr>
                <w:del w:id="28540" w:author="phuong vu" w:date="2018-11-25T21:53:00Z"/>
                <w:lang w:val="en-US"/>
                <w:rPrChange w:id="28541" w:author="phuong vu" w:date="2018-11-30T22:36:00Z">
                  <w:rPr>
                    <w:del w:id="28542" w:author="phuong vu" w:date="2018-11-25T21:53:00Z"/>
                    <w:lang w:val="en-US"/>
                  </w:rPr>
                </w:rPrChange>
              </w:rPr>
              <w:pPrChange w:id="28543" w:author="phuong vu" w:date="2018-11-30T14:16:00Z">
                <w:pPr>
                  <w:spacing w:line="360" w:lineRule="auto"/>
                </w:pPr>
              </w:pPrChange>
            </w:pPr>
            <w:del w:id="28544" w:author="phuong vu" w:date="2018-11-25T21:53:00Z">
              <w:r w:rsidRPr="00920004" w:rsidDel="00BA3432">
                <w:rPr>
                  <w:lang w:val="en-US"/>
                  <w:rPrChange w:id="28545" w:author="phuong vu" w:date="2018-11-30T22:36:00Z">
                    <w:rPr>
                      <w:lang w:val="en-US"/>
                    </w:rPr>
                  </w:rPrChange>
                </w:rPr>
                <w:delText>Bắt buộc</w:delText>
              </w:r>
              <w:bookmarkStart w:id="28546" w:name="_Toc531009896"/>
              <w:bookmarkStart w:id="28547" w:name="_Toc531102472"/>
              <w:bookmarkStart w:id="28548" w:name="_Toc531103420"/>
              <w:bookmarkStart w:id="28549" w:name="_Toc531359661"/>
              <w:bookmarkStart w:id="28550" w:name="_Toc531360642"/>
              <w:bookmarkStart w:id="28551" w:name="_Toc531381484"/>
              <w:bookmarkEnd w:id="28546"/>
              <w:bookmarkEnd w:id="28547"/>
              <w:bookmarkEnd w:id="28548"/>
              <w:bookmarkEnd w:id="28549"/>
              <w:bookmarkEnd w:id="28550"/>
              <w:bookmarkEnd w:id="28551"/>
            </w:del>
          </w:p>
        </w:tc>
        <w:bookmarkStart w:id="28552" w:name="_Toc531009897"/>
        <w:bookmarkStart w:id="28553" w:name="_Toc531102473"/>
        <w:bookmarkStart w:id="28554" w:name="_Toc531103421"/>
        <w:bookmarkStart w:id="28555" w:name="_Toc531359662"/>
        <w:bookmarkStart w:id="28556" w:name="_Toc531360643"/>
        <w:bookmarkStart w:id="28557" w:name="_Toc531381485"/>
        <w:bookmarkEnd w:id="28552"/>
        <w:bookmarkEnd w:id="28553"/>
        <w:bookmarkEnd w:id="28554"/>
        <w:bookmarkEnd w:id="28555"/>
        <w:bookmarkEnd w:id="28556"/>
        <w:bookmarkEnd w:id="28557"/>
      </w:tr>
    </w:tbl>
    <w:p w14:paraId="4CD4CDCA" w14:textId="02576453" w:rsidR="00510604" w:rsidRPr="00920004" w:rsidDel="00BA3432" w:rsidRDefault="00510604" w:rsidP="00BD0851">
      <w:pPr>
        <w:spacing w:before="240" w:line="0" w:lineRule="atLeast"/>
        <w:rPr>
          <w:del w:id="28558" w:author="phuong vu" w:date="2018-11-25T21:53:00Z"/>
          <w:lang w:val="en-US"/>
          <w:rPrChange w:id="28559" w:author="phuong vu" w:date="2018-11-30T22:36:00Z">
            <w:rPr>
              <w:del w:id="28560" w:author="phuong vu" w:date="2018-11-25T21:53:00Z"/>
              <w:lang w:val="en-US"/>
            </w:rPr>
          </w:rPrChange>
        </w:rPr>
        <w:pPrChange w:id="28561" w:author="phuong vu" w:date="2018-11-30T14:16:00Z">
          <w:pPr/>
        </w:pPrChange>
      </w:pPr>
      <w:bookmarkStart w:id="28562" w:name="_Toc531009898"/>
      <w:bookmarkStart w:id="28563" w:name="_Toc531102474"/>
      <w:bookmarkStart w:id="28564" w:name="_Toc531103422"/>
      <w:bookmarkStart w:id="28565" w:name="_Toc531359663"/>
      <w:bookmarkStart w:id="28566" w:name="_Toc531360644"/>
      <w:bookmarkStart w:id="28567" w:name="_Toc531381486"/>
      <w:bookmarkEnd w:id="28562"/>
      <w:bookmarkEnd w:id="28563"/>
      <w:bookmarkEnd w:id="28564"/>
      <w:bookmarkEnd w:id="28565"/>
      <w:bookmarkEnd w:id="28566"/>
      <w:bookmarkEnd w:id="28567"/>
    </w:p>
    <w:p w14:paraId="18984A8E" w14:textId="519BEEB4" w:rsidR="00755C63" w:rsidRPr="00920004" w:rsidDel="00BA3432" w:rsidRDefault="00755C63" w:rsidP="00BD0851">
      <w:pPr>
        <w:pStyle w:val="Heading5"/>
        <w:spacing w:before="240" w:line="0" w:lineRule="atLeast"/>
        <w:rPr>
          <w:del w:id="28568" w:author="phuong vu" w:date="2018-11-25T21:53:00Z"/>
          <w:rFonts w:cstheme="majorHAnsi"/>
          <w:lang w:val="en-US"/>
          <w:rPrChange w:id="28569" w:author="phuong vu" w:date="2018-11-30T22:36:00Z">
            <w:rPr>
              <w:del w:id="28570" w:author="phuong vu" w:date="2018-11-25T21:53:00Z"/>
              <w:lang w:val="en-US"/>
            </w:rPr>
          </w:rPrChange>
        </w:rPr>
        <w:pPrChange w:id="28571" w:author="phuong vu" w:date="2018-11-30T14:16:00Z">
          <w:pPr>
            <w:pStyle w:val="Heading5"/>
          </w:pPr>
        </w:pPrChange>
      </w:pPr>
      <w:del w:id="28572" w:author="phuong vu" w:date="2018-11-25T21:53:00Z">
        <w:r w:rsidRPr="00920004" w:rsidDel="00BA3432">
          <w:rPr>
            <w:rFonts w:cstheme="majorHAnsi"/>
            <w:b w:val="0"/>
            <w:lang w:val="en-US"/>
            <w:rPrChange w:id="28573" w:author="phuong vu" w:date="2018-11-30T22:36:00Z">
              <w:rPr>
                <w:b w:val="0"/>
                <w:lang w:val="en-US"/>
              </w:rPr>
            </w:rPrChange>
          </w:rPr>
          <w:delText>Dữ liệu sử dụng</w:delText>
        </w:r>
        <w:bookmarkStart w:id="28574" w:name="_Toc531009899"/>
        <w:bookmarkStart w:id="28575" w:name="_Toc531102475"/>
        <w:bookmarkStart w:id="28576" w:name="_Toc531103423"/>
        <w:bookmarkStart w:id="28577" w:name="_Toc531359664"/>
        <w:bookmarkStart w:id="28578" w:name="_Toc531360645"/>
        <w:bookmarkStart w:id="28579" w:name="_Toc531381487"/>
        <w:bookmarkEnd w:id="28574"/>
        <w:bookmarkEnd w:id="28575"/>
        <w:bookmarkEnd w:id="28576"/>
        <w:bookmarkEnd w:id="28577"/>
        <w:bookmarkEnd w:id="28578"/>
        <w:bookmarkEnd w:id="28579"/>
      </w:del>
    </w:p>
    <w:tbl>
      <w:tblPr>
        <w:tblStyle w:val="TableGrid"/>
        <w:tblW w:w="0" w:type="auto"/>
        <w:tblLook w:val="04A0" w:firstRow="1" w:lastRow="0" w:firstColumn="1" w:lastColumn="0" w:noHBand="0" w:noVBand="1"/>
      </w:tblPr>
      <w:tblGrid>
        <w:gridCol w:w="805"/>
        <w:gridCol w:w="2120"/>
        <w:gridCol w:w="1463"/>
        <w:gridCol w:w="1463"/>
        <w:gridCol w:w="1463"/>
        <w:gridCol w:w="1463"/>
      </w:tblGrid>
      <w:tr w:rsidR="00510604" w:rsidRPr="00920004" w:rsidDel="00BA3432" w14:paraId="2828DD16" w14:textId="032A3525" w:rsidTr="00E4365A">
        <w:trPr>
          <w:del w:id="28580" w:author="phuong vu" w:date="2018-11-25T21:53:00Z"/>
        </w:trPr>
        <w:tc>
          <w:tcPr>
            <w:tcW w:w="805" w:type="dxa"/>
            <w:vMerge w:val="restart"/>
            <w:vAlign w:val="center"/>
          </w:tcPr>
          <w:p w14:paraId="32CF03BB" w14:textId="26568A5B" w:rsidR="00510604" w:rsidRPr="00920004" w:rsidDel="00BA3432" w:rsidRDefault="00510604" w:rsidP="00BD0851">
            <w:pPr>
              <w:spacing w:before="240" w:line="0" w:lineRule="atLeast"/>
              <w:jc w:val="center"/>
              <w:rPr>
                <w:del w:id="28581" w:author="phuong vu" w:date="2018-11-25T21:53:00Z"/>
                <w:b/>
                <w:lang w:val="en-US"/>
                <w:rPrChange w:id="28582" w:author="phuong vu" w:date="2018-11-30T22:36:00Z">
                  <w:rPr>
                    <w:del w:id="28583" w:author="phuong vu" w:date="2018-11-25T21:53:00Z"/>
                    <w:b/>
                    <w:lang w:val="en-US"/>
                  </w:rPr>
                </w:rPrChange>
              </w:rPr>
              <w:pPrChange w:id="28584" w:author="phuong vu" w:date="2018-11-30T14:16:00Z">
                <w:pPr>
                  <w:spacing w:line="360" w:lineRule="auto"/>
                  <w:jc w:val="center"/>
                </w:pPr>
              </w:pPrChange>
            </w:pPr>
            <w:del w:id="28585" w:author="phuong vu" w:date="2018-11-25T21:53:00Z">
              <w:r w:rsidRPr="00920004" w:rsidDel="00BA3432">
                <w:rPr>
                  <w:b/>
                  <w:lang w:val="en-US"/>
                  <w:rPrChange w:id="28586" w:author="phuong vu" w:date="2018-11-30T22:36:00Z">
                    <w:rPr>
                      <w:b/>
                      <w:lang w:val="en-US"/>
                    </w:rPr>
                  </w:rPrChange>
                </w:rPr>
                <w:delText>STT</w:delText>
              </w:r>
              <w:bookmarkStart w:id="28587" w:name="_Toc531009900"/>
              <w:bookmarkStart w:id="28588" w:name="_Toc531102476"/>
              <w:bookmarkStart w:id="28589" w:name="_Toc531103424"/>
              <w:bookmarkStart w:id="28590" w:name="_Toc531359665"/>
              <w:bookmarkStart w:id="28591" w:name="_Toc531360646"/>
              <w:bookmarkStart w:id="28592" w:name="_Toc531381488"/>
              <w:bookmarkEnd w:id="28587"/>
              <w:bookmarkEnd w:id="28588"/>
              <w:bookmarkEnd w:id="28589"/>
              <w:bookmarkEnd w:id="28590"/>
              <w:bookmarkEnd w:id="28591"/>
              <w:bookmarkEnd w:id="28592"/>
            </w:del>
          </w:p>
        </w:tc>
        <w:tc>
          <w:tcPr>
            <w:tcW w:w="2120" w:type="dxa"/>
            <w:vMerge w:val="restart"/>
            <w:vAlign w:val="center"/>
          </w:tcPr>
          <w:p w14:paraId="4ACEFC8B" w14:textId="50A3A8E9" w:rsidR="00510604" w:rsidRPr="00920004" w:rsidDel="00BA3432" w:rsidRDefault="00510604" w:rsidP="00BD0851">
            <w:pPr>
              <w:spacing w:before="240" w:line="0" w:lineRule="atLeast"/>
              <w:jc w:val="center"/>
              <w:rPr>
                <w:del w:id="28593" w:author="phuong vu" w:date="2018-11-25T21:53:00Z"/>
                <w:b/>
                <w:lang w:val="en-US"/>
                <w:rPrChange w:id="28594" w:author="phuong vu" w:date="2018-11-30T22:36:00Z">
                  <w:rPr>
                    <w:del w:id="28595" w:author="phuong vu" w:date="2018-11-25T21:53:00Z"/>
                    <w:b/>
                    <w:lang w:val="en-US"/>
                  </w:rPr>
                </w:rPrChange>
              </w:rPr>
              <w:pPrChange w:id="28596" w:author="phuong vu" w:date="2018-11-30T14:16:00Z">
                <w:pPr>
                  <w:spacing w:line="360" w:lineRule="auto"/>
                  <w:jc w:val="center"/>
                </w:pPr>
              </w:pPrChange>
            </w:pPr>
            <w:del w:id="28597" w:author="phuong vu" w:date="2018-11-25T21:53:00Z">
              <w:r w:rsidRPr="00920004" w:rsidDel="00BA3432">
                <w:rPr>
                  <w:b/>
                  <w:lang w:val="en-US"/>
                  <w:rPrChange w:id="28598" w:author="phuong vu" w:date="2018-11-30T22:36:00Z">
                    <w:rPr>
                      <w:b/>
                      <w:lang w:val="en-US"/>
                    </w:rPr>
                  </w:rPrChange>
                </w:rPr>
                <w:delText>Tên bảng/</w:delText>
              </w:r>
              <w:bookmarkStart w:id="28599" w:name="_Toc531009901"/>
              <w:bookmarkStart w:id="28600" w:name="_Toc531102477"/>
              <w:bookmarkStart w:id="28601" w:name="_Toc531103425"/>
              <w:bookmarkStart w:id="28602" w:name="_Toc531359666"/>
              <w:bookmarkStart w:id="28603" w:name="_Toc531360647"/>
              <w:bookmarkStart w:id="28604" w:name="_Toc531381489"/>
              <w:bookmarkEnd w:id="28599"/>
              <w:bookmarkEnd w:id="28600"/>
              <w:bookmarkEnd w:id="28601"/>
              <w:bookmarkEnd w:id="28602"/>
              <w:bookmarkEnd w:id="28603"/>
              <w:bookmarkEnd w:id="28604"/>
            </w:del>
          </w:p>
          <w:p w14:paraId="01BB31A6" w14:textId="12117022" w:rsidR="00510604" w:rsidRPr="00920004" w:rsidDel="00BA3432" w:rsidRDefault="00510604" w:rsidP="00BD0851">
            <w:pPr>
              <w:spacing w:before="240" w:line="0" w:lineRule="atLeast"/>
              <w:jc w:val="center"/>
              <w:rPr>
                <w:del w:id="28605" w:author="phuong vu" w:date="2018-11-25T21:53:00Z"/>
                <w:b/>
                <w:lang w:val="en-US"/>
                <w:rPrChange w:id="28606" w:author="phuong vu" w:date="2018-11-30T22:36:00Z">
                  <w:rPr>
                    <w:del w:id="28607" w:author="phuong vu" w:date="2018-11-25T21:53:00Z"/>
                    <w:b/>
                    <w:lang w:val="en-US"/>
                  </w:rPr>
                </w:rPrChange>
              </w:rPr>
              <w:pPrChange w:id="28608" w:author="phuong vu" w:date="2018-11-30T14:16:00Z">
                <w:pPr>
                  <w:spacing w:line="360" w:lineRule="auto"/>
                  <w:jc w:val="center"/>
                </w:pPr>
              </w:pPrChange>
            </w:pPr>
            <w:del w:id="28609" w:author="phuong vu" w:date="2018-11-25T21:53:00Z">
              <w:r w:rsidRPr="00920004" w:rsidDel="00BA3432">
                <w:rPr>
                  <w:b/>
                  <w:lang w:val="en-US"/>
                  <w:rPrChange w:id="28610" w:author="phuong vu" w:date="2018-11-30T22:36:00Z">
                    <w:rPr>
                      <w:b/>
                      <w:lang w:val="en-US"/>
                    </w:rPr>
                  </w:rPrChange>
                </w:rPr>
                <w:delText>Cấu trúc dữ liệu</w:delText>
              </w:r>
              <w:bookmarkStart w:id="28611" w:name="_Toc531009902"/>
              <w:bookmarkStart w:id="28612" w:name="_Toc531102478"/>
              <w:bookmarkStart w:id="28613" w:name="_Toc531103426"/>
              <w:bookmarkStart w:id="28614" w:name="_Toc531359667"/>
              <w:bookmarkStart w:id="28615" w:name="_Toc531360648"/>
              <w:bookmarkStart w:id="28616" w:name="_Toc531381490"/>
              <w:bookmarkEnd w:id="28611"/>
              <w:bookmarkEnd w:id="28612"/>
              <w:bookmarkEnd w:id="28613"/>
              <w:bookmarkEnd w:id="28614"/>
              <w:bookmarkEnd w:id="28615"/>
              <w:bookmarkEnd w:id="28616"/>
            </w:del>
          </w:p>
        </w:tc>
        <w:tc>
          <w:tcPr>
            <w:tcW w:w="5852" w:type="dxa"/>
            <w:gridSpan w:val="4"/>
            <w:vAlign w:val="center"/>
          </w:tcPr>
          <w:p w14:paraId="056C55EB" w14:textId="1122E7FB" w:rsidR="00510604" w:rsidRPr="00920004" w:rsidDel="00BA3432" w:rsidRDefault="00510604" w:rsidP="00BD0851">
            <w:pPr>
              <w:spacing w:before="240" w:line="0" w:lineRule="atLeast"/>
              <w:jc w:val="center"/>
              <w:rPr>
                <w:del w:id="28617" w:author="phuong vu" w:date="2018-11-25T21:53:00Z"/>
                <w:b/>
                <w:lang w:val="en-US"/>
                <w:rPrChange w:id="28618" w:author="phuong vu" w:date="2018-11-30T22:36:00Z">
                  <w:rPr>
                    <w:del w:id="28619" w:author="phuong vu" w:date="2018-11-25T21:53:00Z"/>
                    <w:b/>
                    <w:lang w:val="en-US"/>
                  </w:rPr>
                </w:rPrChange>
              </w:rPr>
              <w:pPrChange w:id="28620" w:author="phuong vu" w:date="2018-11-30T14:16:00Z">
                <w:pPr>
                  <w:spacing w:line="360" w:lineRule="auto"/>
                  <w:jc w:val="center"/>
                </w:pPr>
              </w:pPrChange>
            </w:pPr>
            <w:del w:id="28621" w:author="phuong vu" w:date="2018-11-25T21:53:00Z">
              <w:r w:rsidRPr="00920004" w:rsidDel="00BA3432">
                <w:rPr>
                  <w:b/>
                  <w:lang w:val="en-US"/>
                  <w:rPrChange w:id="28622" w:author="phuong vu" w:date="2018-11-30T22:36:00Z">
                    <w:rPr>
                      <w:b/>
                      <w:lang w:val="en-US"/>
                    </w:rPr>
                  </w:rPrChange>
                </w:rPr>
                <w:delText>Phương thức</w:delText>
              </w:r>
              <w:bookmarkStart w:id="28623" w:name="_Toc531009903"/>
              <w:bookmarkStart w:id="28624" w:name="_Toc531102479"/>
              <w:bookmarkStart w:id="28625" w:name="_Toc531103427"/>
              <w:bookmarkStart w:id="28626" w:name="_Toc531359668"/>
              <w:bookmarkStart w:id="28627" w:name="_Toc531360649"/>
              <w:bookmarkStart w:id="28628" w:name="_Toc531381491"/>
              <w:bookmarkEnd w:id="28623"/>
              <w:bookmarkEnd w:id="28624"/>
              <w:bookmarkEnd w:id="28625"/>
              <w:bookmarkEnd w:id="28626"/>
              <w:bookmarkEnd w:id="28627"/>
              <w:bookmarkEnd w:id="28628"/>
            </w:del>
          </w:p>
        </w:tc>
        <w:bookmarkStart w:id="28629" w:name="_Toc531009904"/>
        <w:bookmarkStart w:id="28630" w:name="_Toc531102480"/>
        <w:bookmarkStart w:id="28631" w:name="_Toc531103428"/>
        <w:bookmarkStart w:id="28632" w:name="_Toc531359669"/>
        <w:bookmarkStart w:id="28633" w:name="_Toc531360650"/>
        <w:bookmarkStart w:id="28634" w:name="_Toc531381492"/>
        <w:bookmarkEnd w:id="28629"/>
        <w:bookmarkEnd w:id="28630"/>
        <w:bookmarkEnd w:id="28631"/>
        <w:bookmarkEnd w:id="28632"/>
        <w:bookmarkEnd w:id="28633"/>
        <w:bookmarkEnd w:id="28634"/>
      </w:tr>
      <w:tr w:rsidR="00510604" w:rsidRPr="00920004" w:rsidDel="00BA3432" w14:paraId="50A344F7" w14:textId="3B1E61DC" w:rsidTr="00E4365A">
        <w:trPr>
          <w:del w:id="28635" w:author="phuong vu" w:date="2018-11-25T21:53:00Z"/>
        </w:trPr>
        <w:tc>
          <w:tcPr>
            <w:tcW w:w="805" w:type="dxa"/>
            <w:vMerge/>
            <w:vAlign w:val="center"/>
          </w:tcPr>
          <w:p w14:paraId="42B64EC1" w14:textId="05457F52" w:rsidR="00510604" w:rsidRPr="00920004" w:rsidDel="00BA3432" w:rsidRDefault="00510604" w:rsidP="00BD0851">
            <w:pPr>
              <w:spacing w:before="240" w:line="0" w:lineRule="atLeast"/>
              <w:jc w:val="center"/>
              <w:rPr>
                <w:del w:id="28636" w:author="phuong vu" w:date="2018-11-25T21:53:00Z"/>
                <w:b/>
                <w:lang w:val="en-US"/>
                <w:rPrChange w:id="28637" w:author="phuong vu" w:date="2018-11-30T22:36:00Z">
                  <w:rPr>
                    <w:del w:id="28638" w:author="phuong vu" w:date="2018-11-25T21:53:00Z"/>
                    <w:b/>
                    <w:lang w:val="en-US"/>
                  </w:rPr>
                </w:rPrChange>
              </w:rPr>
              <w:pPrChange w:id="28639" w:author="phuong vu" w:date="2018-11-30T14:16:00Z">
                <w:pPr>
                  <w:spacing w:line="360" w:lineRule="auto"/>
                  <w:jc w:val="center"/>
                </w:pPr>
              </w:pPrChange>
            </w:pPr>
            <w:bookmarkStart w:id="28640" w:name="_Toc531009905"/>
            <w:bookmarkStart w:id="28641" w:name="_Toc531102481"/>
            <w:bookmarkStart w:id="28642" w:name="_Toc531103429"/>
            <w:bookmarkStart w:id="28643" w:name="_Toc531359670"/>
            <w:bookmarkStart w:id="28644" w:name="_Toc531360651"/>
            <w:bookmarkStart w:id="28645" w:name="_Toc531381493"/>
            <w:bookmarkEnd w:id="28640"/>
            <w:bookmarkEnd w:id="28641"/>
            <w:bookmarkEnd w:id="28642"/>
            <w:bookmarkEnd w:id="28643"/>
            <w:bookmarkEnd w:id="28644"/>
            <w:bookmarkEnd w:id="28645"/>
          </w:p>
        </w:tc>
        <w:tc>
          <w:tcPr>
            <w:tcW w:w="2120" w:type="dxa"/>
            <w:vMerge/>
            <w:vAlign w:val="center"/>
          </w:tcPr>
          <w:p w14:paraId="66F80E6D" w14:textId="56322D14" w:rsidR="00510604" w:rsidRPr="00920004" w:rsidDel="00BA3432" w:rsidRDefault="00510604" w:rsidP="00BD0851">
            <w:pPr>
              <w:spacing w:before="240" w:line="0" w:lineRule="atLeast"/>
              <w:jc w:val="center"/>
              <w:rPr>
                <w:del w:id="28646" w:author="phuong vu" w:date="2018-11-25T21:53:00Z"/>
                <w:b/>
                <w:lang w:val="en-US"/>
                <w:rPrChange w:id="28647" w:author="phuong vu" w:date="2018-11-30T22:36:00Z">
                  <w:rPr>
                    <w:del w:id="28648" w:author="phuong vu" w:date="2018-11-25T21:53:00Z"/>
                    <w:b/>
                    <w:lang w:val="en-US"/>
                  </w:rPr>
                </w:rPrChange>
              </w:rPr>
              <w:pPrChange w:id="28649" w:author="phuong vu" w:date="2018-11-30T14:16:00Z">
                <w:pPr>
                  <w:spacing w:line="360" w:lineRule="auto"/>
                  <w:jc w:val="center"/>
                </w:pPr>
              </w:pPrChange>
            </w:pPr>
            <w:bookmarkStart w:id="28650" w:name="_Toc531009906"/>
            <w:bookmarkStart w:id="28651" w:name="_Toc531102482"/>
            <w:bookmarkStart w:id="28652" w:name="_Toc531103430"/>
            <w:bookmarkStart w:id="28653" w:name="_Toc531359671"/>
            <w:bookmarkStart w:id="28654" w:name="_Toc531360652"/>
            <w:bookmarkStart w:id="28655" w:name="_Toc531381494"/>
            <w:bookmarkEnd w:id="28650"/>
            <w:bookmarkEnd w:id="28651"/>
            <w:bookmarkEnd w:id="28652"/>
            <w:bookmarkEnd w:id="28653"/>
            <w:bookmarkEnd w:id="28654"/>
            <w:bookmarkEnd w:id="28655"/>
          </w:p>
        </w:tc>
        <w:tc>
          <w:tcPr>
            <w:tcW w:w="1463" w:type="dxa"/>
            <w:vAlign w:val="center"/>
          </w:tcPr>
          <w:p w14:paraId="554E58B1" w14:textId="1838EDDB" w:rsidR="00510604" w:rsidRPr="00920004" w:rsidDel="00BA3432" w:rsidRDefault="00510604" w:rsidP="00BD0851">
            <w:pPr>
              <w:spacing w:before="240" w:line="0" w:lineRule="atLeast"/>
              <w:jc w:val="center"/>
              <w:rPr>
                <w:del w:id="28656" w:author="phuong vu" w:date="2018-11-25T21:53:00Z"/>
                <w:b/>
                <w:lang w:val="en-US"/>
                <w:rPrChange w:id="28657" w:author="phuong vu" w:date="2018-11-30T22:36:00Z">
                  <w:rPr>
                    <w:del w:id="28658" w:author="phuong vu" w:date="2018-11-25T21:53:00Z"/>
                    <w:b/>
                    <w:lang w:val="en-US"/>
                  </w:rPr>
                </w:rPrChange>
              </w:rPr>
              <w:pPrChange w:id="28659" w:author="phuong vu" w:date="2018-11-30T14:16:00Z">
                <w:pPr>
                  <w:spacing w:line="360" w:lineRule="auto"/>
                  <w:jc w:val="center"/>
                </w:pPr>
              </w:pPrChange>
            </w:pPr>
            <w:del w:id="28660" w:author="phuong vu" w:date="2018-11-25T21:53:00Z">
              <w:r w:rsidRPr="00920004" w:rsidDel="00BA3432">
                <w:rPr>
                  <w:b/>
                  <w:lang w:val="en-US"/>
                  <w:rPrChange w:id="28661" w:author="phuong vu" w:date="2018-11-30T22:36:00Z">
                    <w:rPr>
                      <w:b/>
                      <w:lang w:val="en-US"/>
                    </w:rPr>
                  </w:rPrChange>
                </w:rPr>
                <w:delText>Thêm</w:delText>
              </w:r>
              <w:bookmarkStart w:id="28662" w:name="_Toc531009907"/>
              <w:bookmarkStart w:id="28663" w:name="_Toc531102483"/>
              <w:bookmarkStart w:id="28664" w:name="_Toc531103431"/>
              <w:bookmarkStart w:id="28665" w:name="_Toc531359672"/>
              <w:bookmarkStart w:id="28666" w:name="_Toc531360653"/>
              <w:bookmarkStart w:id="28667" w:name="_Toc531381495"/>
              <w:bookmarkEnd w:id="28662"/>
              <w:bookmarkEnd w:id="28663"/>
              <w:bookmarkEnd w:id="28664"/>
              <w:bookmarkEnd w:id="28665"/>
              <w:bookmarkEnd w:id="28666"/>
              <w:bookmarkEnd w:id="28667"/>
            </w:del>
          </w:p>
        </w:tc>
        <w:tc>
          <w:tcPr>
            <w:tcW w:w="1463" w:type="dxa"/>
            <w:vAlign w:val="center"/>
          </w:tcPr>
          <w:p w14:paraId="39AD6A20" w14:textId="0238EC74" w:rsidR="00510604" w:rsidRPr="00920004" w:rsidDel="00BA3432" w:rsidRDefault="00510604" w:rsidP="00BD0851">
            <w:pPr>
              <w:spacing w:before="240" w:line="0" w:lineRule="atLeast"/>
              <w:jc w:val="center"/>
              <w:rPr>
                <w:del w:id="28668" w:author="phuong vu" w:date="2018-11-25T21:53:00Z"/>
                <w:b/>
                <w:lang w:val="en-US"/>
                <w:rPrChange w:id="28669" w:author="phuong vu" w:date="2018-11-30T22:36:00Z">
                  <w:rPr>
                    <w:del w:id="28670" w:author="phuong vu" w:date="2018-11-25T21:53:00Z"/>
                    <w:b/>
                    <w:lang w:val="en-US"/>
                  </w:rPr>
                </w:rPrChange>
              </w:rPr>
              <w:pPrChange w:id="28671" w:author="phuong vu" w:date="2018-11-30T14:16:00Z">
                <w:pPr>
                  <w:spacing w:line="360" w:lineRule="auto"/>
                  <w:jc w:val="center"/>
                </w:pPr>
              </w:pPrChange>
            </w:pPr>
            <w:del w:id="28672" w:author="phuong vu" w:date="2018-11-25T21:53:00Z">
              <w:r w:rsidRPr="00920004" w:rsidDel="00BA3432">
                <w:rPr>
                  <w:b/>
                  <w:lang w:val="en-US"/>
                  <w:rPrChange w:id="28673" w:author="phuong vu" w:date="2018-11-30T22:36:00Z">
                    <w:rPr>
                      <w:b/>
                      <w:lang w:val="en-US"/>
                    </w:rPr>
                  </w:rPrChange>
                </w:rPr>
                <w:delText>Sửa</w:delText>
              </w:r>
              <w:bookmarkStart w:id="28674" w:name="_Toc531009908"/>
              <w:bookmarkStart w:id="28675" w:name="_Toc531102484"/>
              <w:bookmarkStart w:id="28676" w:name="_Toc531103432"/>
              <w:bookmarkStart w:id="28677" w:name="_Toc531359673"/>
              <w:bookmarkStart w:id="28678" w:name="_Toc531360654"/>
              <w:bookmarkStart w:id="28679" w:name="_Toc531381496"/>
              <w:bookmarkEnd w:id="28674"/>
              <w:bookmarkEnd w:id="28675"/>
              <w:bookmarkEnd w:id="28676"/>
              <w:bookmarkEnd w:id="28677"/>
              <w:bookmarkEnd w:id="28678"/>
              <w:bookmarkEnd w:id="28679"/>
            </w:del>
          </w:p>
        </w:tc>
        <w:tc>
          <w:tcPr>
            <w:tcW w:w="1463" w:type="dxa"/>
            <w:vAlign w:val="center"/>
          </w:tcPr>
          <w:p w14:paraId="4CCD0FB6" w14:textId="44BE9057" w:rsidR="00510604" w:rsidRPr="00920004" w:rsidDel="00BA3432" w:rsidRDefault="00510604" w:rsidP="00BD0851">
            <w:pPr>
              <w:spacing w:before="240" w:line="0" w:lineRule="atLeast"/>
              <w:jc w:val="center"/>
              <w:rPr>
                <w:del w:id="28680" w:author="phuong vu" w:date="2018-11-25T21:53:00Z"/>
                <w:b/>
                <w:lang w:val="en-US"/>
                <w:rPrChange w:id="28681" w:author="phuong vu" w:date="2018-11-30T22:36:00Z">
                  <w:rPr>
                    <w:del w:id="28682" w:author="phuong vu" w:date="2018-11-25T21:53:00Z"/>
                    <w:b/>
                    <w:lang w:val="en-US"/>
                  </w:rPr>
                </w:rPrChange>
              </w:rPr>
              <w:pPrChange w:id="28683" w:author="phuong vu" w:date="2018-11-30T14:16:00Z">
                <w:pPr>
                  <w:spacing w:line="360" w:lineRule="auto"/>
                  <w:jc w:val="center"/>
                </w:pPr>
              </w:pPrChange>
            </w:pPr>
            <w:del w:id="28684" w:author="phuong vu" w:date="2018-11-25T21:53:00Z">
              <w:r w:rsidRPr="00920004" w:rsidDel="00BA3432">
                <w:rPr>
                  <w:b/>
                  <w:lang w:val="en-US"/>
                  <w:rPrChange w:id="28685" w:author="phuong vu" w:date="2018-11-30T22:36:00Z">
                    <w:rPr>
                      <w:b/>
                      <w:lang w:val="en-US"/>
                    </w:rPr>
                  </w:rPrChange>
                </w:rPr>
                <w:delText>Xóa</w:delText>
              </w:r>
              <w:bookmarkStart w:id="28686" w:name="_Toc531009909"/>
              <w:bookmarkStart w:id="28687" w:name="_Toc531102485"/>
              <w:bookmarkStart w:id="28688" w:name="_Toc531103433"/>
              <w:bookmarkStart w:id="28689" w:name="_Toc531359674"/>
              <w:bookmarkStart w:id="28690" w:name="_Toc531360655"/>
              <w:bookmarkStart w:id="28691" w:name="_Toc531381497"/>
              <w:bookmarkEnd w:id="28686"/>
              <w:bookmarkEnd w:id="28687"/>
              <w:bookmarkEnd w:id="28688"/>
              <w:bookmarkEnd w:id="28689"/>
              <w:bookmarkEnd w:id="28690"/>
              <w:bookmarkEnd w:id="28691"/>
            </w:del>
          </w:p>
        </w:tc>
        <w:tc>
          <w:tcPr>
            <w:tcW w:w="1463" w:type="dxa"/>
            <w:vAlign w:val="center"/>
          </w:tcPr>
          <w:p w14:paraId="71E09AE5" w14:textId="121E9A9E" w:rsidR="00510604" w:rsidRPr="00920004" w:rsidDel="00BA3432" w:rsidRDefault="00510604" w:rsidP="00BD0851">
            <w:pPr>
              <w:spacing w:before="240" w:line="0" w:lineRule="atLeast"/>
              <w:jc w:val="center"/>
              <w:rPr>
                <w:del w:id="28692" w:author="phuong vu" w:date="2018-11-25T21:53:00Z"/>
                <w:b/>
                <w:lang w:val="en-US"/>
                <w:rPrChange w:id="28693" w:author="phuong vu" w:date="2018-11-30T22:36:00Z">
                  <w:rPr>
                    <w:del w:id="28694" w:author="phuong vu" w:date="2018-11-25T21:53:00Z"/>
                    <w:b/>
                    <w:lang w:val="en-US"/>
                  </w:rPr>
                </w:rPrChange>
              </w:rPr>
              <w:pPrChange w:id="28695" w:author="phuong vu" w:date="2018-11-30T14:16:00Z">
                <w:pPr>
                  <w:spacing w:line="360" w:lineRule="auto"/>
                  <w:jc w:val="center"/>
                </w:pPr>
              </w:pPrChange>
            </w:pPr>
            <w:del w:id="28696" w:author="phuong vu" w:date="2018-11-25T21:53:00Z">
              <w:r w:rsidRPr="00920004" w:rsidDel="00BA3432">
                <w:rPr>
                  <w:b/>
                  <w:lang w:val="en-US"/>
                  <w:rPrChange w:id="28697" w:author="phuong vu" w:date="2018-11-30T22:36:00Z">
                    <w:rPr>
                      <w:b/>
                      <w:lang w:val="en-US"/>
                    </w:rPr>
                  </w:rPrChange>
                </w:rPr>
                <w:delText>Truy vấn</w:delText>
              </w:r>
              <w:bookmarkStart w:id="28698" w:name="_Toc531009910"/>
              <w:bookmarkStart w:id="28699" w:name="_Toc531102486"/>
              <w:bookmarkStart w:id="28700" w:name="_Toc531103434"/>
              <w:bookmarkStart w:id="28701" w:name="_Toc531359675"/>
              <w:bookmarkStart w:id="28702" w:name="_Toc531360656"/>
              <w:bookmarkStart w:id="28703" w:name="_Toc531381498"/>
              <w:bookmarkEnd w:id="28698"/>
              <w:bookmarkEnd w:id="28699"/>
              <w:bookmarkEnd w:id="28700"/>
              <w:bookmarkEnd w:id="28701"/>
              <w:bookmarkEnd w:id="28702"/>
              <w:bookmarkEnd w:id="28703"/>
            </w:del>
          </w:p>
        </w:tc>
        <w:bookmarkStart w:id="28704" w:name="_Toc531009911"/>
        <w:bookmarkStart w:id="28705" w:name="_Toc531102487"/>
        <w:bookmarkStart w:id="28706" w:name="_Toc531103435"/>
        <w:bookmarkStart w:id="28707" w:name="_Toc531359676"/>
        <w:bookmarkStart w:id="28708" w:name="_Toc531360657"/>
        <w:bookmarkStart w:id="28709" w:name="_Toc531381499"/>
        <w:bookmarkEnd w:id="28704"/>
        <w:bookmarkEnd w:id="28705"/>
        <w:bookmarkEnd w:id="28706"/>
        <w:bookmarkEnd w:id="28707"/>
        <w:bookmarkEnd w:id="28708"/>
        <w:bookmarkEnd w:id="28709"/>
      </w:tr>
      <w:tr w:rsidR="00510604" w:rsidRPr="00920004" w:rsidDel="00BA3432" w14:paraId="64365F47" w14:textId="56216D7A" w:rsidTr="00E4365A">
        <w:trPr>
          <w:del w:id="28710" w:author="phuong vu" w:date="2018-11-25T21:53:00Z"/>
        </w:trPr>
        <w:tc>
          <w:tcPr>
            <w:tcW w:w="805" w:type="dxa"/>
          </w:tcPr>
          <w:p w14:paraId="2299A8A6" w14:textId="7FF5B8E1" w:rsidR="00510604" w:rsidRPr="00920004" w:rsidDel="00BA3432" w:rsidRDefault="00510604" w:rsidP="00BD0851">
            <w:pPr>
              <w:spacing w:before="240" w:line="0" w:lineRule="atLeast"/>
              <w:jc w:val="center"/>
              <w:rPr>
                <w:del w:id="28711" w:author="phuong vu" w:date="2018-11-25T21:53:00Z"/>
                <w:lang w:val="en-US"/>
                <w:rPrChange w:id="28712" w:author="phuong vu" w:date="2018-11-30T22:36:00Z">
                  <w:rPr>
                    <w:del w:id="28713" w:author="phuong vu" w:date="2018-11-25T21:53:00Z"/>
                    <w:lang w:val="en-US"/>
                  </w:rPr>
                </w:rPrChange>
              </w:rPr>
              <w:pPrChange w:id="28714" w:author="phuong vu" w:date="2018-11-30T14:16:00Z">
                <w:pPr>
                  <w:spacing w:line="360" w:lineRule="auto"/>
                  <w:jc w:val="center"/>
                </w:pPr>
              </w:pPrChange>
            </w:pPr>
            <w:del w:id="28715" w:author="phuong vu" w:date="2018-11-25T21:53:00Z">
              <w:r w:rsidRPr="00920004" w:rsidDel="00BA3432">
                <w:rPr>
                  <w:lang w:val="en-US"/>
                  <w:rPrChange w:id="28716" w:author="phuong vu" w:date="2018-11-30T22:36:00Z">
                    <w:rPr>
                      <w:lang w:val="en-US"/>
                    </w:rPr>
                  </w:rPrChange>
                </w:rPr>
                <w:delText>1</w:delText>
              </w:r>
              <w:bookmarkStart w:id="28717" w:name="_Toc531009912"/>
              <w:bookmarkStart w:id="28718" w:name="_Toc531102488"/>
              <w:bookmarkStart w:id="28719" w:name="_Toc531103436"/>
              <w:bookmarkStart w:id="28720" w:name="_Toc531359677"/>
              <w:bookmarkStart w:id="28721" w:name="_Toc531360658"/>
              <w:bookmarkStart w:id="28722" w:name="_Toc531381500"/>
              <w:bookmarkEnd w:id="28717"/>
              <w:bookmarkEnd w:id="28718"/>
              <w:bookmarkEnd w:id="28719"/>
              <w:bookmarkEnd w:id="28720"/>
              <w:bookmarkEnd w:id="28721"/>
              <w:bookmarkEnd w:id="28722"/>
            </w:del>
          </w:p>
        </w:tc>
        <w:tc>
          <w:tcPr>
            <w:tcW w:w="2120" w:type="dxa"/>
          </w:tcPr>
          <w:p w14:paraId="7BE7B7E0" w14:textId="11165960" w:rsidR="00510604" w:rsidRPr="00920004" w:rsidDel="00BA3432" w:rsidRDefault="00A76989" w:rsidP="00BD0851">
            <w:pPr>
              <w:spacing w:before="240" w:line="0" w:lineRule="atLeast"/>
              <w:rPr>
                <w:del w:id="28723" w:author="phuong vu" w:date="2018-11-25T21:53:00Z"/>
                <w:lang w:val="en-US"/>
                <w:rPrChange w:id="28724" w:author="phuong vu" w:date="2018-11-30T22:36:00Z">
                  <w:rPr>
                    <w:del w:id="28725" w:author="phuong vu" w:date="2018-11-25T21:53:00Z"/>
                    <w:lang w:val="en-US"/>
                  </w:rPr>
                </w:rPrChange>
              </w:rPr>
              <w:pPrChange w:id="28726" w:author="phuong vu" w:date="2018-11-30T14:16:00Z">
                <w:pPr>
                  <w:spacing w:line="360" w:lineRule="auto"/>
                </w:pPr>
              </w:pPrChange>
            </w:pPr>
            <w:del w:id="28727" w:author="phuong vu" w:date="2018-11-25T21:53:00Z">
              <w:r w:rsidRPr="00920004" w:rsidDel="00BA3432">
                <w:rPr>
                  <w:lang w:val="en-US"/>
                  <w:rPrChange w:id="28728" w:author="phuong vu" w:date="2018-11-30T22:36:00Z">
                    <w:rPr>
                      <w:lang w:val="en-US"/>
                    </w:rPr>
                  </w:rPrChange>
                </w:rPr>
                <w:delText>user</w:delText>
              </w:r>
              <w:bookmarkStart w:id="28729" w:name="_Toc531009913"/>
              <w:bookmarkStart w:id="28730" w:name="_Toc531102489"/>
              <w:bookmarkStart w:id="28731" w:name="_Toc531103437"/>
              <w:bookmarkStart w:id="28732" w:name="_Toc531359678"/>
              <w:bookmarkStart w:id="28733" w:name="_Toc531360659"/>
              <w:bookmarkStart w:id="28734" w:name="_Toc531381501"/>
              <w:bookmarkEnd w:id="28729"/>
              <w:bookmarkEnd w:id="28730"/>
              <w:bookmarkEnd w:id="28731"/>
              <w:bookmarkEnd w:id="28732"/>
              <w:bookmarkEnd w:id="28733"/>
              <w:bookmarkEnd w:id="28734"/>
            </w:del>
          </w:p>
        </w:tc>
        <w:tc>
          <w:tcPr>
            <w:tcW w:w="1463" w:type="dxa"/>
          </w:tcPr>
          <w:p w14:paraId="038608D6" w14:textId="4BB53F03" w:rsidR="00510604" w:rsidRPr="00920004" w:rsidDel="00BA3432" w:rsidRDefault="00A76989" w:rsidP="00BD0851">
            <w:pPr>
              <w:spacing w:before="240" w:line="0" w:lineRule="atLeast"/>
              <w:jc w:val="center"/>
              <w:rPr>
                <w:del w:id="28735" w:author="phuong vu" w:date="2018-11-25T21:53:00Z"/>
                <w:lang w:val="en-US"/>
                <w:rPrChange w:id="28736" w:author="phuong vu" w:date="2018-11-30T22:36:00Z">
                  <w:rPr>
                    <w:del w:id="28737" w:author="phuong vu" w:date="2018-11-25T21:53:00Z"/>
                    <w:lang w:val="en-US"/>
                  </w:rPr>
                </w:rPrChange>
              </w:rPr>
              <w:pPrChange w:id="28738" w:author="phuong vu" w:date="2018-11-30T14:16:00Z">
                <w:pPr>
                  <w:spacing w:line="360" w:lineRule="auto"/>
                  <w:jc w:val="center"/>
                </w:pPr>
              </w:pPrChange>
            </w:pPr>
            <w:del w:id="28739" w:author="phuong vu" w:date="2018-11-25T21:53:00Z">
              <w:r w:rsidRPr="00920004" w:rsidDel="00BA3432">
                <w:rPr>
                  <w:lang w:val="en-US"/>
                  <w:rPrChange w:id="28740" w:author="phuong vu" w:date="2018-11-30T22:36:00Z">
                    <w:rPr>
                      <w:lang w:val="en-US"/>
                    </w:rPr>
                  </w:rPrChange>
                </w:rPr>
                <w:delText>X</w:delText>
              </w:r>
              <w:bookmarkStart w:id="28741" w:name="_Toc531009914"/>
              <w:bookmarkStart w:id="28742" w:name="_Toc531102490"/>
              <w:bookmarkStart w:id="28743" w:name="_Toc531103438"/>
              <w:bookmarkStart w:id="28744" w:name="_Toc531359679"/>
              <w:bookmarkStart w:id="28745" w:name="_Toc531360660"/>
              <w:bookmarkStart w:id="28746" w:name="_Toc531381502"/>
              <w:bookmarkEnd w:id="28741"/>
              <w:bookmarkEnd w:id="28742"/>
              <w:bookmarkEnd w:id="28743"/>
              <w:bookmarkEnd w:id="28744"/>
              <w:bookmarkEnd w:id="28745"/>
              <w:bookmarkEnd w:id="28746"/>
            </w:del>
          </w:p>
        </w:tc>
        <w:tc>
          <w:tcPr>
            <w:tcW w:w="1463" w:type="dxa"/>
          </w:tcPr>
          <w:p w14:paraId="480DA1FB" w14:textId="033F3268" w:rsidR="00510604" w:rsidRPr="00920004" w:rsidDel="00BA3432" w:rsidRDefault="00510604" w:rsidP="00BD0851">
            <w:pPr>
              <w:spacing w:before="240" w:line="0" w:lineRule="atLeast"/>
              <w:jc w:val="center"/>
              <w:rPr>
                <w:del w:id="28747" w:author="phuong vu" w:date="2018-11-25T21:53:00Z"/>
                <w:lang w:val="en-US"/>
                <w:rPrChange w:id="28748" w:author="phuong vu" w:date="2018-11-30T22:36:00Z">
                  <w:rPr>
                    <w:del w:id="28749" w:author="phuong vu" w:date="2018-11-25T21:53:00Z"/>
                    <w:lang w:val="en-US"/>
                  </w:rPr>
                </w:rPrChange>
              </w:rPr>
              <w:pPrChange w:id="28750" w:author="phuong vu" w:date="2018-11-30T14:16:00Z">
                <w:pPr>
                  <w:spacing w:line="360" w:lineRule="auto"/>
                  <w:jc w:val="center"/>
                </w:pPr>
              </w:pPrChange>
            </w:pPr>
            <w:bookmarkStart w:id="28751" w:name="_Toc531009915"/>
            <w:bookmarkStart w:id="28752" w:name="_Toc531102491"/>
            <w:bookmarkStart w:id="28753" w:name="_Toc531103439"/>
            <w:bookmarkStart w:id="28754" w:name="_Toc531359680"/>
            <w:bookmarkStart w:id="28755" w:name="_Toc531360661"/>
            <w:bookmarkStart w:id="28756" w:name="_Toc531381503"/>
            <w:bookmarkEnd w:id="28751"/>
            <w:bookmarkEnd w:id="28752"/>
            <w:bookmarkEnd w:id="28753"/>
            <w:bookmarkEnd w:id="28754"/>
            <w:bookmarkEnd w:id="28755"/>
            <w:bookmarkEnd w:id="28756"/>
          </w:p>
        </w:tc>
        <w:tc>
          <w:tcPr>
            <w:tcW w:w="1463" w:type="dxa"/>
          </w:tcPr>
          <w:p w14:paraId="4E0BE26A" w14:textId="2A7D6ADE" w:rsidR="00510604" w:rsidRPr="00920004" w:rsidDel="00BA3432" w:rsidRDefault="00510604" w:rsidP="00BD0851">
            <w:pPr>
              <w:spacing w:before="240" w:line="0" w:lineRule="atLeast"/>
              <w:jc w:val="center"/>
              <w:rPr>
                <w:del w:id="28757" w:author="phuong vu" w:date="2018-11-25T21:53:00Z"/>
                <w:lang w:val="en-US"/>
                <w:rPrChange w:id="28758" w:author="phuong vu" w:date="2018-11-30T22:36:00Z">
                  <w:rPr>
                    <w:del w:id="28759" w:author="phuong vu" w:date="2018-11-25T21:53:00Z"/>
                    <w:lang w:val="en-US"/>
                  </w:rPr>
                </w:rPrChange>
              </w:rPr>
              <w:pPrChange w:id="28760" w:author="phuong vu" w:date="2018-11-30T14:16:00Z">
                <w:pPr>
                  <w:spacing w:line="360" w:lineRule="auto"/>
                  <w:jc w:val="center"/>
                </w:pPr>
              </w:pPrChange>
            </w:pPr>
            <w:bookmarkStart w:id="28761" w:name="_Toc531009916"/>
            <w:bookmarkStart w:id="28762" w:name="_Toc531102492"/>
            <w:bookmarkStart w:id="28763" w:name="_Toc531103440"/>
            <w:bookmarkStart w:id="28764" w:name="_Toc531359681"/>
            <w:bookmarkStart w:id="28765" w:name="_Toc531360662"/>
            <w:bookmarkStart w:id="28766" w:name="_Toc531381504"/>
            <w:bookmarkEnd w:id="28761"/>
            <w:bookmarkEnd w:id="28762"/>
            <w:bookmarkEnd w:id="28763"/>
            <w:bookmarkEnd w:id="28764"/>
            <w:bookmarkEnd w:id="28765"/>
            <w:bookmarkEnd w:id="28766"/>
          </w:p>
        </w:tc>
        <w:tc>
          <w:tcPr>
            <w:tcW w:w="1463" w:type="dxa"/>
          </w:tcPr>
          <w:p w14:paraId="38F9DA3E" w14:textId="59DB88F1" w:rsidR="00510604" w:rsidRPr="00920004" w:rsidDel="00BA3432" w:rsidRDefault="00820B56" w:rsidP="00BD0851">
            <w:pPr>
              <w:spacing w:before="240" w:line="0" w:lineRule="atLeast"/>
              <w:jc w:val="center"/>
              <w:rPr>
                <w:del w:id="28767" w:author="phuong vu" w:date="2018-11-25T21:53:00Z"/>
                <w:lang w:val="en-US"/>
                <w:rPrChange w:id="28768" w:author="phuong vu" w:date="2018-11-30T22:36:00Z">
                  <w:rPr>
                    <w:del w:id="28769" w:author="phuong vu" w:date="2018-11-25T21:53:00Z"/>
                    <w:lang w:val="en-US"/>
                  </w:rPr>
                </w:rPrChange>
              </w:rPr>
              <w:pPrChange w:id="28770" w:author="phuong vu" w:date="2018-11-30T14:16:00Z">
                <w:pPr>
                  <w:jc w:val="center"/>
                </w:pPr>
              </w:pPrChange>
            </w:pPr>
            <w:del w:id="28771" w:author="phuong vu" w:date="2018-11-25T21:53:00Z">
              <w:r w:rsidRPr="00920004" w:rsidDel="00BA3432">
                <w:rPr>
                  <w:lang w:val="en-US"/>
                  <w:rPrChange w:id="28772" w:author="phuong vu" w:date="2018-11-30T22:36:00Z">
                    <w:rPr>
                      <w:lang w:val="en-US"/>
                    </w:rPr>
                  </w:rPrChange>
                </w:rPr>
                <w:delText>X</w:delText>
              </w:r>
              <w:bookmarkStart w:id="28773" w:name="_Toc531009917"/>
              <w:bookmarkStart w:id="28774" w:name="_Toc531102493"/>
              <w:bookmarkStart w:id="28775" w:name="_Toc531103441"/>
              <w:bookmarkStart w:id="28776" w:name="_Toc531359682"/>
              <w:bookmarkStart w:id="28777" w:name="_Toc531360663"/>
              <w:bookmarkStart w:id="28778" w:name="_Toc531381505"/>
              <w:bookmarkEnd w:id="28773"/>
              <w:bookmarkEnd w:id="28774"/>
              <w:bookmarkEnd w:id="28775"/>
              <w:bookmarkEnd w:id="28776"/>
              <w:bookmarkEnd w:id="28777"/>
              <w:bookmarkEnd w:id="28778"/>
            </w:del>
          </w:p>
        </w:tc>
        <w:bookmarkStart w:id="28779" w:name="_Toc531009918"/>
        <w:bookmarkStart w:id="28780" w:name="_Toc531102494"/>
        <w:bookmarkStart w:id="28781" w:name="_Toc531103442"/>
        <w:bookmarkStart w:id="28782" w:name="_Toc531359683"/>
        <w:bookmarkStart w:id="28783" w:name="_Toc531360664"/>
        <w:bookmarkStart w:id="28784" w:name="_Toc531381506"/>
        <w:bookmarkEnd w:id="28779"/>
        <w:bookmarkEnd w:id="28780"/>
        <w:bookmarkEnd w:id="28781"/>
        <w:bookmarkEnd w:id="28782"/>
        <w:bookmarkEnd w:id="28783"/>
        <w:bookmarkEnd w:id="28784"/>
      </w:tr>
      <w:tr w:rsidR="00510604" w:rsidRPr="00920004" w:rsidDel="00BA3432" w14:paraId="4ED557E3" w14:textId="7075C127" w:rsidTr="00E4365A">
        <w:trPr>
          <w:del w:id="28785" w:author="phuong vu" w:date="2018-11-25T21:53:00Z"/>
        </w:trPr>
        <w:tc>
          <w:tcPr>
            <w:tcW w:w="805" w:type="dxa"/>
          </w:tcPr>
          <w:p w14:paraId="14F21012" w14:textId="34C709D6" w:rsidR="00510604" w:rsidRPr="00920004" w:rsidDel="00BA3432" w:rsidRDefault="00510604" w:rsidP="00BD0851">
            <w:pPr>
              <w:spacing w:before="240" w:line="0" w:lineRule="atLeast"/>
              <w:jc w:val="center"/>
              <w:rPr>
                <w:del w:id="28786" w:author="phuong vu" w:date="2018-11-25T21:53:00Z"/>
                <w:lang w:val="en-US"/>
                <w:rPrChange w:id="28787" w:author="phuong vu" w:date="2018-11-30T22:36:00Z">
                  <w:rPr>
                    <w:del w:id="28788" w:author="phuong vu" w:date="2018-11-25T21:53:00Z"/>
                    <w:lang w:val="en-US"/>
                  </w:rPr>
                </w:rPrChange>
              </w:rPr>
              <w:pPrChange w:id="28789" w:author="phuong vu" w:date="2018-11-30T14:16:00Z">
                <w:pPr>
                  <w:spacing w:line="360" w:lineRule="auto"/>
                  <w:jc w:val="center"/>
                </w:pPr>
              </w:pPrChange>
            </w:pPr>
            <w:del w:id="28790" w:author="phuong vu" w:date="2018-11-25T21:53:00Z">
              <w:r w:rsidRPr="00920004" w:rsidDel="00BA3432">
                <w:rPr>
                  <w:lang w:val="en-US"/>
                  <w:rPrChange w:id="28791" w:author="phuong vu" w:date="2018-11-30T22:36:00Z">
                    <w:rPr>
                      <w:lang w:val="en-US"/>
                    </w:rPr>
                  </w:rPrChange>
                </w:rPr>
                <w:delText>2</w:delText>
              </w:r>
              <w:bookmarkStart w:id="28792" w:name="_Toc531009919"/>
              <w:bookmarkStart w:id="28793" w:name="_Toc531102495"/>
              <w:bookmarkStart w:id="28794" w:name="_Toc531103443"/>
              <w:bookmarkStart w:id="28795" w:name="_Toc531359684"/>
              <w:bookmarkStart w:id="28796" w:name="_Toc531360665"/>
              <w:bookmarkStart w:id="28797" w:name="_Toc531381507"/>
              <w:bookmarkEnd w:id="28792"/>
              <w:bookmarkEnd w:id="28793"/>
              <w:bookmarkEnd w:id="28794"/>
              <w:bookmarkEnd w:id="28795"/>
              <w:bookmarkEnd w:id="28796"/>
              <w:bookmarkEnd w:id="28797"/>
            </w:del>
          </w:p>
        </w:tc>
        <w:tc>
          <w:tcPr>
            <w:tcW w:w="2120" w:type="dxa"/>
          </w:tcPr>
          <w:p w14:paraId="255F3DE2" w14:textId="3B9294B6" w:rsidR="00510604" w:rsidRPr="00920004" w:rsidDel="00BA3432" w:rsidRDefault="00A76989" w:rsidP="00BD0851">
            <w:pPr>
              <w:spacing w:before="240" w:line="0" w:lineRule="atLeast"/>
              <w:rPr>
                <w:del w:id="28798" w:author="phuong vu" w:date="2018-11-25T21:53:00Z"/>
                <w:lang w:val="en-US"/>
                <w:rPrChange w:id="28799" w:author="phuong vu" w:date="2018-11-30T22:36:00Z">
                  <w:rPr>
                    <w:del w:id="28800" w:author="phuong vu" w:date="2018-11-25T21:53:00Z"/>
                    <w:lang w:val="en-US"/>
                  </w:rPr>
                </w:rPrChange>
              </w:rPr>
              <w:pPrChange w:id="28801" w:author="phuong vu" w:date="2018-11-30T14:16:00Z">
                <w:pPr>
                  <w:spacing w:line="360" w:lineRule="auto"/>
                </w:pPr>
              </w:pPrChange>
            </w:pPr>
            <w:del w:id="28802" w:author="phuong vu" w:date="2018-11-25T21:53:00Z">
              <w:r w:rsidRPr="00920004" w:rsidDel="00BA3432">
                <w:rPr>
                  <w:lang w:val="en-US"/>
                  <w:rPrChange w:id="28803" w:author="phuong vu" w:date="2018-11-30T22:36:00Z">
                    <w:rPr>
                      <w:lang w:val="en-US"/>
                    </w:rPr>
                  </w:rPrChange>
                </w:rPr>
                <w:delText>customer</w:delText>
              </w:r>
              <w:bookmarkStart w:id="28804" w:name="_Toc531009920"/>
              <w:bookmarkStart w:id="28805" w:name="_Toc531102496"/>
              <w:bookmarkStart w:id="28806" w:name="_Toc531103444"/>
              <w:bookmarkStart w:id="28807" w:name="_Toc531359685"/>
              <w:bookmarkStart w:id="28808" w:name="_Toc531360666"/>
              <w:bookmarkStart w:id="28809" w:name="_Toc531381508"/>
              <w:bookmarkEnd w:id="28804"/>
              <w:bookmarkEnd w:id="28805"/>
              <w:bookmarkEnd w:id="28806"/>
              <w:bookmarkEnd w:id="28807"/>
              <w:bookmarkEnd w:id="28808"/>
              <w:bookmarkEnd w:id="28809"/>
            </w:del>
          </w:p>
        </w:tc>
        <w:tc>
          <w:tcPr>
            <w:tcW w:w="1463" w:type="dxa"/>
          </w:tcPr>
          <w:p w14:paraId="51D5DB8C" w14:textId="54C7B60C" w:rsidR="00510604" w:rsidRPr="00920004" w:rsidDel="00BA3432" w:rsidRDefault="00A76989" w:rsidP="00BD0851">
            <w:pPr>
              <w:spacing w:before="240" w:line="0" w:lineRule="atLeast"/>
              <w:jc w:val="center"/>
              <w:rPr>
                <w:del w:id="28810" w:author="phuong vu" w:date="2018-11-25T21:53:00Z"/>
                <w:lang w:val="en-US"/>
                <w:rPrChange w:id="28811" w:author="phuong vu" w:date="2018-11-30T22:36:00Z">
                  <w:rPr>
                    <w:del w:id="28812" w:author="phuong vu" w:date="2018-11-25T21:53:00Z"/>
                    <w:lang w:val="en-US"/>
                  </w:rPr>
                </w:rPrChange>
              </w:rPr>
              <w:pPrChange w:id="28813" w:author="phuong vu" w:date="2018-11-30T14:16:00Z">
                <w:pPr>
                  <w:spacing w:line="360" w:lineRule="auto"/>
                  <w:jc w:val="center"/>
                </w:pPr>
              </w:pPrChange>
            </w:pPr>
            <w:del w:id="28814" w:author="phuong vu" w:date="2018-11-25T21:53:00Z">
              <w:r w:rsidRPr="00920004" w:rsidDel="00BA3432">
                <w:rPr>
                  <w:lang w:val="en-US"/>
                  <w:rPrChange w:id="28815" w:author="phuong vu" w:date="2018-11-30T22:36:00Z">
                    <w:rPr>
                      <w:lang w:val="en-US"/>
                    </w:rPr>
                  </w:rPrChange>
                </w:rPr>
                <w:delText>X</w:delText>
              </w:r>
              <w:bookmarkStart w:id="28816" w:name="_Toc531009921"/>
              <w:bookmarkStart w:id="28817" w:name="_Toc531102497"/>
              <w:bookmarkStart w:id="28818" w:name="_Toc531103445"/>
              <w:bookmarkStart w:id="28819" w:name="_Toc531359686"/>
              <w:bookmarkStart w:id="28820" w:name="_Toc531360667"/>
              <w:bookmarkStart w:id="28821" w:name="_Toc531381509"/>
              <w:bookmarkEnd w:id="28816"/>
              <w:bookmarkEnd w:id="28817"/>
              <w:bookmarkEnd w:id="28818"/>
              <w:bookmarkEnd w:id="28819"/>
              <w:bookmarkEnd w:id="28820"/>
              <w:bookmarkEnd w:id="28821"/>
            </w:del>
          </w:p>
        </w:tc>
        <w:tc>
          <w:tcPr>
            <w:tcW w:w="1463" w:type="dxa"/>
          </w:tcPr>
          <w:p w14:paraId="14545889" w14:textId="6B80EFC5" w:rsidR="00510604" w:rsidRPr="00920004" w:rsidDel="00BA3432" w:rsidRDefault="005E033B" w:rsidP="00BD0851">
            <w:pPr>
              <w:spacing w:before="240" w:line="0" w:lineRule="atLeast"/>
              <w:jc w:val="center"/>
              <w:rPr>
                <w:del w:id="28822" w:author="phuong vu" w:date="2018-11-25T21:53:00Z"/>
                <w:lang w:val="en-US"/>
                <w:rPrChange w:id="28823" w:author="phuong vu" w:date="2018-11-30T22:36:00Z">
                  <w:rPr>
                    <w:del w:id="28824" w:author="phuong vu" w:date="2018-11-25T21:53:00Z"/>
                    <w:lang w:val="en-US"/>
                  </w:rPr>
                </w:rPrChange>
              </w:rPr>
              <w:pPrChange w:id="28825" w:author="phuong vu" w:date="2018-11-30T14:16:00Z">
                <w:pPr>
                  <w:spacing w:line="360" w:lineRule="auto"/>
                  <w:jc w:val="center"/>
                </w:pPr>
              </w:pPrChange>
            </w:pPr>
            <w:del w:id="28826" w:author="phuong vu" w:date="2018-11-25T21:53:00Z">
              <w:r w:rsidRPr="00920004" w:rsidDel="00BA3432">
                <w:rPr>
                  <w:lang w:val="en-US"/>
                  <w:rPrChange w:id="28827" w:author="phuong vu" w:date="2018-11-30T22:36:00Z">
                    <w:rPr>
                      <w:lang w:val="en-US"/>
                    </w:rPr>
                  </w:rPrChange>
                </w:rPr>
                <w:delText>X</w:delText>
              </w:r>
              <w:bookmarkStart w:id="28828" w:name="_Toc531009922"/>
              <w:bookmarkStart w:id="28829" w:name="_Toc531102498"/>
              <w:bookmarkStart w:id="28830" w:name="_Toc531103446"/>
              <w:bookmarkStart w:id="28831" w:name="_Toc531359687"/>
              <w:bookmarkStart w:id="28832" w:name="_Toc531360668"/>
              <w:bookmarkStart w:id="28833" w:name="_Toc531381510"/>
              <w:bookmarkEnd w:id="28828"/>
              <w:bookmarkEnd w:id="28829"/>
              <w:bookmarkEnd w:id="28830"/>
              <w:bookmarkEnd w:id="28831"/>
              <w:bookmarkEnd w:id="28832"/>
              <w:bookmarkEnd w:id="28833"/>
            </w:del>
          </w:p>
        </w:tc>
        <w:tc>
          <w:tcPr>
            <w:tcW w:w="1463" w:type="dxa"/>
          </w:tcPr>
          <w:p w14:paraId="02D54EF9" w14:textId="4C7B3E18" w:rsidR="00510604" w:rsidRPr="00920004" w:rsidDel="00BA3432" w:rsidRDefault="00510604" w:rsidP="00BD0851">
            <w:pPr>
              <w:spacing w:before="240" w:line="0" w:lineRule="atLeast"/>
              <w:jc w:val="center"/>
              <w:rPr>
                <w:del w:id="28834" w:author="phuong vu" w:date="2018-11-25T21:53:00Z"/>
                <w:lang w:val="en-US"/>
                <w:rPrChange w:id="28835" w:author="phuong vu" w:date="2018-11-30T22:36:00Z">
                  <w:rPr>
                    <w:del w:id="28836" w:author="phuong vu" w:date="2018-11-25T21:53:00Z"/>
                    <w:lang w:val="en-US"/>
                  </w:rPr>
                </w:rPrChange>
              </w:rPr>
              <w:pPrChange w:id="28837" w:author="phuong vu" w:date="2018-11-30T14:16:00Z">
                <w:pPr>
                  <w:spacing w:line="360" w:lineRule="auto"/>
                  <w:jc w:val="center"/>
                </w:pPr>
              </w:pPrChange>
            </w:pPr>
            <w:bookmarkStart w:id="28838" w:name="_Toc531009923"/>
            <w:bookmarkStart w:id="28839" w:name="_Toc531102499"/>
            <w:bookmarkStart w:id="28840" w:name="_Toc531103447"/>
            <w:bookmarkStart w:id="28841" w:name="_Toc531359688"/>
            <w:bookmarkStart w:id="28842" w:name="_Toc531360669"/>
            <w:bookmarkStart w:id="28843" w:name="_Toc531381511"/>
            <w:bookmarkEnd w:id="28838"/>
            <w:bookmarkEnd w:id="28839"/>
            <w:bookmarkEnd w:id="28840"/>
            <w:bookmarkEnd w:id="28841"/>
            <w:bookmarkEnd w:id="28842"/>
            <w:bookmarkEnd w:id="28843"/>
          </w:p>
        </w:tc>
        <w:tc>
          <w:tcPr>
            <w:tcW w:w="1463" w:type="dxa"/>
          </w:tcPr>
          <w:p w14:paraId="4C4359B5" w14:textId="2D494F58" w:rsidR="00510604" w:rsidRPr="00920004" w:rsidDel="00BA3432" w:rsidRDefault="00820B56" w:rsidP="00BD0851">
            <w:pPr>
              <w:spacing w:before="240" w:line="0" w:lineRule="atLeast"/>
              <w:jc w:val="center"/>
              <w:rPr>
                <w:del w:id="28844" w:author="phuong vu" w:date="2018-11-25T21:53:00Z"/>
                <w:lang w:val="en-US"/>
                <w:rPrChange w:id="28845" w:author="phuong vu" w:date="2018-11-30T22:36:00Z">
                  <w:rPr>
                    <w:del w:id="28846" w:author="phuong vu" w:date="2018-11-25T21:53:00Z"/>
                    <w:lang w:val="en-US"/>
                  </w:rPr>
                </w:rPrChange>
              </w:rPr>
              <w:pPrChange w:id="28847" w:author="phuong vu" w:date="2018-11-30T14:16:00Z">
                <w:pPr>
                  <w:jc w:val="center"/>
                </w:pPr>
              </w:pPrChange>
            </w:pPr>
            <w:del w:id="28848" w:author="phuong vu" w:date="2018-11-25T21:53:00Z">
              <w:r w:rsidRPr="00920004" w:rsidDel="00BA3432">
                <w:rPr>
                  <w:lang w:val="en-US"/>
                  <w:rPrChange w:id="28849" w:author="phuong vu" w:date="2018-11-30T22:36:00Z">
                    <w:rPr>
                      <w:lang w:val="en-US"/>
                    </w:rPr>
                  </w:rPrChange>
                </w:rPr>
                <w:delText>X</w:delText>
              </w:r>
              <w:bookmarkStart w:id="28850" w:name="_Toc531009924"/>
              <w:bookmarkStart w:id="28851" w:name="_Toc531102500"/>
              <w:bookmarkStart w:id="28852" w:name="_Toc531103448"/>
              <w:bookmarkStart w:id="28853" w:name="_Toc531359689"/>
              <w:bookmarkStart w:id="28854" w:name="_Toc531360670"/>
              <w:bookmarkStart w:id="28855" w:name="_Toc531381512"/>
              <w:bookmarkEnd w:id="28850"/>
              <w:bookmarkEnd w:id="28851"/>
              <w:bookmarkEnd w:id="28852"/>
              <w:bookmarkEnd w:id="28853"/>
              <w:bookmarkEnd w:id="28854"/>
              <w:bookmarkEnd w:id="28855"/>
            </w:del>
          </w:p>
        </w:tc>
        <w:bookmarkStart w:id="28856" w:name="_Toc531009925"/>
        <w:bookmarkStart w:id="28857" w:name="_Toc531102501"/>
        <w:bookmarkStart w:id="28858" w:name="_Toc531103449"/>
        <w:bookmarkStart w:id="28859" w:name="_Toc531359690"/>
        <w:bookmarkStart w:id="28860" w:name="_Toc531360671"/>
        <w:bookmarkStart w:id="28861" w:name="_Toc531381513"/>
        <w:bookmarkEnd w:id="28856"/>
        <w:bookmarkEnd w:id="28857"/>
        <w:bookmarkEnd w:id="28858"/>
        <w:bookmarkEnd w:id="28859"/>
        <w:bookmarkEnd w:id="28860"/>
        <w:bookmarkEnd w:id="28861"/>
      </w:tr>
      <w:tr w:rsidR="00A76989" w:rsidRPr="00920004" w:rsidDel="00BA3432" w14:paraId="3F6FD0A4" w14:textId="4474AB7B" w:rsidTr="00E4365A">
        <w:trPr>
          <w:del w:id="28862" w:author="phuong vu" w:date="2018-11-25T21:53:00Z"/>
        </w:trPr>
        <w:tc>
          <w:tcPr>
            <w:tcW w:w="805" w:type="dxa"/>
          </w:tcPr>
          <w:p w14:paraId="08817EE7" w14:textId="740F9C0F" w:rsidR="00A76989" w:rsidRPr="00920004" w:rsidDel="00BA3432" w:rsidRDefault="00A76989" w:rsidP="00BD0851">
            <w:pPr>
              <w:spacing w:before="240" w:line="0" w:lineRule="atLeast"/>
              <w:jc w:val="center"/>
              <w:rPr>
                <w:del w:id="28863" w:author="phuong vu" w:date="2018-11-25T21:53:00Z"/>
                <w:lang w:val="en-US"/>
                <w:rPrChange w:id="28864" w:author="phuong vu" w:date="2018-11-30T22:36:00Z">
                  <w:rPr>
                    <w:del w:id="28865" w:author="phuong vu" w:date="2018-11-25T21:53:00Z"/>
                    <w:lang w:val="en-US"/>
                  </w:rPr>
                </w:rPrChange>
              </w:rPr>
              <w:pPrChange w:id="28866" w:author="phuong vu" w:date="2018-11-30T14:16:00Z">
                <w:pPr>
                  <w:spacing w:line="360" w:lineRule="auto"/>
                  <w:jc w:val="center"/>
                </w:pPr>
              </w:pPrChange>
            </w:pPr>
            <w:del w:id="28867" w:author="phuong vu" w:date="2018-11-25T21:53:00Z">
              <w:r w:rsidRPr="00920004" w:rsidDel="00BA3432">
                <w:rPr>
                  <w:lang w:val="en-US"/>
                  <w:rPrChange w:id="28868" w:author="phuong vu" w:date="2018-11-30T22:36:00Z">
                    <w:rPr>
                      <w:lang w:val="en-US"/>
                    </w:rPr>
                  </w:rPrChange>
                </w:rPr>
                <w:delText>3</w:delText>
              </w:r>
              <w:bookmarkStart w:id="28869" w:name="_Toc531009926"/>
              <w:bookmarkStart w:id="28870" w:name="_Toc531102502"/>
              <w:bookmarkStart w:id="28871" w:name="_Toc531103450"/>
              <w:bookmarkStart w:id="28872" w:name="_Toc531359691"/>
              <w:bookmarkStart w:id="28873" w:name="_Toc531360672"/>
              <w:bookmarkStart w:id="28874" w:name="_Toc531381514"/>
              <w:bookmarkEnd w:id="28869"/>
              <w:bookmarkEnd w:id="28870"/>
              <w:bookmarkEnd w:id="28871"/>
              <w:bookmarkEnd w:id="28872"/>
              <w:bookmarkEnd w:id="28873"/>
              <w:bookmarkEnd w:id="28874"/>
            </w:del>
          </w:p>
        </w:tc>
        <w:tc>
          <w:tcPr>
            <w:tcW w:w="2120" w:type="dxa"/>
          </w:tcPr>
          <w:p w14:paraId="6AEE210F" w14:textId="393E680B" w:rsidR="00A76989" w:rsidRPr="00920004" w:rsidDel="00BA3432" w:rsidRDefault="00820B56" w:rsidP="00BD0851">
            <w:pPr>
              <w:spacing w:before="240" w:line="0" w:lineRule="atLeast"/>
              <w:rPr>
                <w:del w:id="28875" w:author="phuong vu" w:date="2018-11-25T21:53:00Z"/>
                <w:lang w:val="en-US"/>
                <w:rPrChange w:id="28876" w:author="phuong vu" w:date="2018-11-30T22:36:00Z">
                  <w:rPr>
                    <w:del w:id="28877" w:author="phuong vu" w:date="2018-11-25T21:53:00Z"/>
                    <w:lang w:val="en-US"/>
                  </w:rPr>
                </w:rPrChange>
              </w:rPr>
              <w:pPrChange w:id="28878" w:author="phuong vu" w:date="2018-11-30T14:16:00Z">
                <w:pPr>
                  <w:spacing w:line="360" w:lineRule="auto"/>
                </w:pPr>
              </w:pPrChange>
            </w:pPr>
            <w:del w:id="28879" w:author="phuong vu" w:date="2018-11-25T21:53:00Z">
              <w:r w:rsidRPr="00920004" w:rsidDel="00BA3432">
                <w:rPr>
                  <w:lang w:val="en-US"/>
                  <w:rPrChange w:id="28880" w:author="phuong vu" w:date="2018-11-30T22:36:00Z">
                    <w:rPr>
                      <w:lang w:val="en-US"/>
                    </w:rPr>
                  </w:rPrChange>
                </w:rPr>
                <w:delText>staff</w:delText>
              </w:r>
              <w:bookmarkStart w:id="28881" w:name="_Toc531009927"/>
              <w:bookmarkStart w:id="28882" w:name="_Toc531102503"/>
              <w:bookmarkStart w:id="28883" w:name="_Toc531103451"/>
              <w:bookmarkStart w:id="28884" w:name="_Toc531359692"/>
              <w:bookmarkStart w:id="28885" w:name="_Toc531360673"/>
              <w:bookmarkStart w:id="28886" w:name="_Toc531381515"/>
              <w:bookmarkEnd w:id="28881"/>
              <w:bookmarkEnd w:id="28882"/>
              <w:bookmarkEnd w:id="28883"/>
              <w:bookmarkEnd w:id="28884"/>
              <w:bookmarkEnd w:id="28885"/>
              <w:bookmarkEnd w:id="28886"/>
            </w:del>
          </w:p>
        </w:tc>
        <w:tc>
          <w:tcPr>
            <w:tcW w:w="1463" w:type="dxa"/>
          </w:tcPr>
          <w:p w14:paraId="4C771EAE" w14:textId="308BEB83" w:rsidR="00A76989" w:rsidRPr="00920004" w:rsidDel="00BA3432" w:rsidRDefault="00820B56" w:rsidP="00BD0851">
            <w:pPr>
              <w:spacing w:before="240" w:line="0" w:lineRule="atLeast"/>
              <w:jc w:val="center"/>
              <w:rPr>
                <w:del w:id="28887" w:author="phuong vu" w:date="2018-11-25T21:53:00Z"/>
                <w:lang w:val="en-US"/>
                <w:rPrChange w:id="28888" w:author="phuong vu" w:date="2018-11-30T22:36:00Z">
                  <w:rPr>
                    <w:del w:id="28889" w:author="phuong vu" w:date="2018-11-25T21:53:00Z"/>
                    <w:lang w:val="en-US"/>
                  </w:rPr>
                </w:rPrChange>
              </w:rPr>
              <w:pPrChange w:id="28890" w:author="phuong vu" w:date="2018-11-30T14:16:00Z">
                <w:pPr>
                  <w:spacing w:line="360" w:lineRule="auto"/>
                  <w:jc w:val="center"/>
                </w:pPr>
              </w:pPrChange>
            </w:pPr>
            <w:del w:id="28891" w:author="phuong vu" w:date="2018-11-25T21:53:00Z">
              <w:r w:rsidRPr="00920004" w:rsidDel="00BA3432">
                <w:rPr>
                  <w:lang w:val="en-US"/>
                  <w:rPrChange w:id="28892" w:author="phuong vu" w:date="2018-11-30T22:36:00Z">
                    <w:rPr>
                      <w:lang w:val="en-US"/>
                    </w:rPr>
                  </w:rPrChange>
                </w:rPr>
                <w:delText>X</w:delText>
              </w:r>
              <w:bookmarkStart w:id="28893" w:name="_Toc531009928"/>
              <w:bookmarkStart w:id="28894" w:name="_Toc531102504"/>
              <w:bookmarkStart w:id="28895" w:name="_Toc531103452"/>
              <w:bookmarkStart w:id="28896" w:name="_Toc531359693"/>
              <w:bookmarkStart w:id="28897" w:name="_Toc531360674"/>
              <w:bookmarkStart w:id="28898" w:name="_Toc531381516"/>
              <w:bookmarkEnd w:id="28893"/>
              <w:bookmarkEnd w:id="28894"/>
              <w:bookmarkEnd w:id="28895"/>
              <w:bookmarkEnd w:id="28896"/>
              <w:bookmarkEnd w:id="28897"/>
              <w:bookmarkEnd w:id="28898"/>
            </w:del>
          </w:p>
        </w:tc>
        <w:tc>
          <w:tcPr>
            <w:tcW w:w="1463" w:type="dxa"/>
          </w:tcPr>
          <w:p w14:paraId="10E0D826" w14:textId="086F5529" w:rsidR="00A76989" w:rsidRPr="00920004" w:rsidDel="00BA3432" w:rsidRDefault="005E033B" w:rsidP="00BD0851">
            <w:pPr>
              <w:spacing w:before="240" w:line="0" w:lineRule="atLeast"/>
              <w:jc w:val="center"/>
              <w:rPr>
                <w:del w:id="28899" w:author="phuong vu" w:date="2018-11-25T21:53:00Z"/>
                <w:lang w:val="en-US"/>
                <w:rPrChange w:id="28900" w:author="phuong vu" w:date="2018-11-30T22:36:00Z">
                  <w:rPr>
                    <w:del w:id="28901" w:author="phuong vu" w:date="2018-11-25T21:53:00Z"/>
                    <w:lang w:val="en-US"/>
                  </w:rPr>
                </w:rPrChange>
              </w:rPr>
              <w:pPrChange w:id="28902" w:author="phuong vu" w:date="2018-11-30T14:16:00Z">
                <w:pPr>
                  <w:spacing w:line="360" w:lineRule="auto"/>
                  <w:jc w:val="center"/>
                </w:pPr>
              </w:pPrChange>
            </w:pPr>
            <w:del w:id="28903" w:author="phuong vu" w:date="2018-11-25T21:53:00Z">
              <w:r w:rsidRPr="00920004" w:rsidDel="00BA3432">
                <w:rPr>
                  <w:lang w:val="en-US"/>
                  <w:rPrChange w:id="28904" w:author="phuong vu" w:date="2018-11-30T22:36:00Z">
                    <w:rPr>
                      <w:lang w:val="en-US"/>
                    </w:rPr>
                  </w:rPrChange>
                </w:rPr>
                <w:delText>X</w:delText>
              </w:r>
              <w:bookmarkStart w:id="28905" w:name="_Toc531009929"/>
              <w:bookmarkStart w:id="28906" w:name="_Toc531102505"/>
              <w:bookmarkStart w:id="28907" w:name="_Toc531103453"/>
              <w:bookmarkStart w:id="28908" w:name="_Toc531359694"/>
              <w:bookmarkStart w:id="28909" w:name="_Toc531360675"/>
              <w:bookmarkStart w:id="28910" w:name="_Toc531381517"/>
              <w:bookmarkEnd w:id="28905"/>
              <w:bookmarkEnd w:id="28906"/>
              <w:bookmarkEnd w:id="28907"/>
              <w:bookmarkEnd w:id="28908"/>
              <w:bookmarkEnd w:id="28909"/>
              <w:bookmarkEnd w:id="28910"/>
            </w:del>
          </w:p>
        </w:tc>
        <w:tc>
          <w:tcPr>
            <w:tcW w:w="1463" w:type="dxa"/>
          </w:tcPr>
          <w:p w14:paraId="1CD0E29A" w14:textId="3222C463" w:rsidR="00A76989" w:rsidRPr="00920004" w:rsidDel="00BA3432" w:rsidRDefault="00A76989" w:rsidP="00BD0851">
            <w:pPr>
              <w:spacing w:before="240" w:line="0" w:lineRule="atLeast"/>
              <w:jc w:val="center"/>
              <w:rPr>
                <w:del w:id="28911" w:author="phuong vu" w:date="2018-11-25T21:53:00Z"/>
                <w:lang w:val="en-US"/>
                <w:rPrChange w:id="28912" w:author="phuong vu" w:date="2018-11-30T22:36:00Z">
                  <w:rPr>
                    <w:del w:id="28913" w:author="phuong vu" w:date="2018-11-25T21:53:00Z"/>
                    <w:lang w:val="en-US"/>
                  </w:rPr>
                </w:rPrChange>
              </w:rPr>
              <w:pPrChange w:id="28914" w:author="phuong vu" w:date="2018-11-30T14:16:00Z">
                <w:pPr>
                  <w:spacing w:line="360" w:lineRule="auto"/>
                  <w:jc w:val="center"/>
                </w:pPr>
              </w:pPrChange>
            </w:pPr>
            <w:bookmarkStart w:id="28915" w:name="_Toc531009930"/>
            <w:bookmarkStart w:id="28916" w:name="_Toc531102506"/>
            <w:bookmarkStart w:id="28917" w:name="_Toc531103454"/>
            <w:bookmarkStart w:id="28918" w:name="_Toc531359695"/>
            <w:bookmarkStart w:id="28919" w:name="_Toc531360676"/>
            <w:bookmarkStart w:id="28920" w:name="_Toc531381518"/>
            <w:bookmarkEnd w:id="28915"/>
            <w:bookmarkEnd w:id="28916"/>
            <w:bookmarkEnd w:id="28917"/>
            <w:bookmarkEnd w:id="28918"/>
            <w:bookmarkEnd w:id="28919"/>
            <w:bookmarkEnd w:id="28920"/>
          </w:p>
        </w:tc>
        <w:tc>
          <w:tcPr>
            <w:tcW w:w="1463" w:type="dxa"/>
          </w:tcPr>
          <w:p w14:paraId="1491FBA6" w14:textId="54B525B6" w:rsidR="00A76989" w:rsidRPr="00920004" w:rsidDel="00BA3432" w:rsidRDefault="00820B56" w:rsidP="00BD0851">
            <w:pPr>
              <w:spacing w:before="240" w:line="0" w:lineRule="atLeast"/>
              <w:jc w:val="center"/>
              <w:rPr>
                <w:del w:id="28921" w:author="phuong vu" w:date="2018-11-25T21:53:00Z"/>
                <w:lang w:val="en-US"/>
                <w:rPrChange w:id="28922" w:author="phuong vu" w:date="2018-11-30T22:36:00Z">
                  <w:rPr>
                    <w:del w:id="28923" w:author="phuong vu" w:date="2018-11-25T21:53:00Z"/>
                    <w:lang w:val="en-US"/>
                  </w:rPr>
                </w:rPrChange>
              </w:rPr>
              <w:pPrChange w:id="28924" w:author="phuong vu" w:date="2018-11-30T14:16:00Z">
                <w:pPr>
                  <w:jc w:val="center"/>
                </w:pPr>
              </w:pPrChange>
            </w:pPr>
            <w:del w:id="28925" w:author="phuong vu" w:date="2018-11-25T21:53:00Z">
              <w:r w:rsidRPr="00920004" w:rsidDel="00BA3432">
                <w:rPr>
                  <w:lang w:val="en-US"/>
                  <w:rPrChange w:id="28926" w:author="phuong vu" w:date="2018-11-30T22:36:00Z">
                    <w:rPr>
                      <w:lang w:val="en-US"/>
                    </w:rPr>
                  </w:rPrChange>
                </w:rPr>
                <w:delText>X</w:delText>
              </w:r>
              <w:bookmarkStart w:id="28927" w:name="_Toc531009931"/>
              <w:bookmarkStart w:id="28928" w:name="_Toc531102507"/>
              <w:bookmarkStart w:id="28929" w:name="_Toc531103455"/>
              <w:bookmarkStart w:id="28930" w:name="_Toc531359696"/>
              <w:bookmarkStart w:id="28931" w:name="_Toc531360677"/>
              <w:bookmarkStart w:id="28932" w:name="_Toc531381519"/>
              <w:bookmarkEnd w:id="28927"/>
              <w:bookmarkEnd w:id="28928"/>
              <w:bookmarkEnd w:id="28929"/>
              <w:bookmarkEnd w:id="28930"/>
              <w:bookmarkEnd w:id="28931"/>
              <w:bookmarkEnd w:id="28932"/>
            </w:del>
          </w:p>
        </w:tc>
        <w:bookmarkStart w:id="28933" w:name="_Toc531009932"/>
        <w:bookmarkStart w:id="28934" w:name="_Toc531102508"/>
        <w:bookmarkStart w:id="28935" w:name="_Toc531103456"/>
        <w:bookmarkStart w:id="28936" w:name="_Toc531359697"/>
        <w:bookmarkStart w:id="28937" w:name="_Toc531360678"/>
        <w:bookmarkStart w:id="28938" w:name="_Toc531381520"/>
        <w:bookmarkEnd w:id="28933"/>
        <w:bookmarkEnd w:id="28934"/>
        <w:bookmarkEnd w:id="28935"/>
        <w:bookmarkEnd w:id="28936"/>
        <w:bookmarkEnd w:id="28937"/>
        <w:bookmarkEnd w:id="28938"/>
      </w:tr>
    </w:tbl>
    <w:p w14:paraId="24D8F8D7" w14:textId="4AE36AE5" w:rsidR="00510604" w:rsidRPr="00920004" w:rsidDel="00BA3432" w:rsidRDefault="00510604" w:rsidP="00BD0851">
      <w:pPr>
        <w:spacing w:before="240" w:line="0" w:lineRule="atLeast"/>
        <w:rPr>
          <w:del w:id="28939" w:author="phuong vu" w:date="2018-11-25T21:53:00Z"/>
          <w:lang w:val="en-US"/>
          <w:rPrChange w:id="28940" w:author="phuong vu" w:date="2018-11-30T22:36:00Z">
            <w:rPr>
              <w:del w:id="28941" w:author="phuong vu" w:date="2018-11-25T21:53:00Z"/>
              <w:lang w:val="en-US"/>
            </w:rPr>
          </w:rPrChange>
        </w:rPr>
        <w:pPrChange w:id="28942" w:author="phuong vu" w:date="2018-11-30T14:16:00Z">
          <w:pPr/>
        </w:pPrChange>
      </w:pPr>
      <w:bookmarkStart w:id="28943" w:name="_Toc531009933"/>
      <w:bookmarkStart w:id="28944" w:name="_Toc531102509"/>
      <w:bookmarkStart w:id="28945" w:name="_Toc531103457"/>
      <w:bookmarkStart w:id="28946" w:name="_Toc531359698"/>
      <w:bookmarkStart w:id="28947" w:name="_Toc531360679"/>
      <w:bookmarkStart w:id="28948" w:name="_Toc531381521"/>
      <w:bookmarkEnd w:id="28943"/>
      <w:bookmarkEnd w:id="28944"/>
      <w:bookmarkEnd w:id="28945"/>
      <w:bookmarkEnd w:id="28946"/>
      <w:bookmarkEnd w:id="28947"/>
      <w:bookmarkEnd w:id="28948"/>
    </w:p>
    <w:p w14:paraId="785F24A4" w14:textId="30A898B4" w:rsidR="00755C63" w:rsidRPr="00920004" w:rsidDel="00BA3432" w:rsidRDefault="00755C63" w:rsidP="00BD0851">
      <w:pPr>
        <w:pStyle w:val="Heading5"/>
        <w:spacing w:before="240" w:line="0" w:lineRule="atLeast"/>
        <w:rPr>
          <w:del w:id="28949" w:author="phuong vu" w:date="2018-11-25T21:53:00Z"/>
          <w:rFonts w:cstheme="majorHAnsi"/>
          <w:lang w:val="en-US"/>
          <w:rPrChange w:id="28950" w:author="phuong vu" w:date="2018-11-30T22:36:00Z">
            <w:rPr>
              <w:del w:id="28951" w:author="phuong vu" w:date="2018-11-25T21:53:00Z"/>
              <w:lang w:val="en-US"/>
            </w:rPr>
          </w:rPrChange>
        </w:rPr>
        <w:pPrChange w:id="28952" w:author="phuong vu" w:date="2018-11-30T14:16:00Z">
          <w:pPr>
            <w:pStyle w:val="Heading5"/>
          </w:pPr>
        </w:pPrChange>
      </w:pPr>
      <w:del w:id="28953" w:author="phuong vu" w:date="2018-11-25T21:53:00Z">
        <w:r w:rsidRPr="00920004" w:rsidDel="00BA3432">
          <w:rPr>
            <w:rFonts w:cstheme="majorHAnsi"/>
            <w:b w:val="0"/>
            <w:lang w:val="en-US"/>
            <w:rPrChange w:id="28954" w:author="phuong vu" w:date="2018-11-30T22:36:00Z">
              <w:rPr>
                <w:b w:val="0"/>
                <w:lang w:val="en-US"/>
              </w:rPr>
            </w:rPrChange>
          </w:rPr>
          <w:delText>Cách xử lí</w:delText>
        </w:r>
        <w:bookmarkStart w:id="28955" w:name="_Toc531009934"/>
        <w:bookmarkStart w:id="28956" w:name="_Toc531102510"/>
        <w:bookmarkStart w:id="28957" w:name="_Toc531103458"/>
        <w:bookmarkStart w:id="28958" w:name="_Toc531359699"/>
        <w:bookmarkStart w:id="28959" w:name="_Toc531360680"/>
        <w:bookmarkStart w:id="28960" w:name="_Toc531381522"/>
        <w:bookmarkEnd w:id="28955"/>
        <w:bookmarkEnd w:id="28956"/>
        <w:bookmarkEnd w:id="28957"/>
        <w:bookmarkEnd w:id="28958"/>
        <w:bookmarkEnd w:id="28959"/>
        <w:bookmarkEnd w:id="28960"/>
      </w:del>
    </w:p>
    <w:p w14:paraId="02D55CBC" w14:textId="31FA3746" w:rsidR="003A795F" w:rsidRPr="00920004" w:rsidDel="00BA3432" w:rsidRDefault="003A795F" w:rsidP="00BD0851">
      <w:pPr>
        <w:keepNext/>
        <w:spacing w:before="240" w:line="0" w:lineRule="atLeast"/>
        <w:jc w:val="center"/>
        <w:rPr>
          <w:del w:id="28961" w:author="phuong vu" w:date="2018-11-25T21:53:00Z"/>
          <w:rPrChange w:id="28962" w:author="phuong vu" w:date="2018-11-30T22:36:00Z">
            <w:rPr>
              <w:del w:id="28963" w:author="phuong vu" w:date="2018-11-25T21:53:00Z"/>
            </w:rPr>
          </w:rPrChange>
        </w:rPr>
        <w:pPrChange w:id="28964" w:author="phuong vu" w:date="2018-11-30T14:16:00Z">
          <w:pPr>
            <w:keepNext/>
            <w:jc w:val="center"/>
          </w:pPr>
        </w:pPrChange>
      </w:pPr>
      <w:del w:id="28965" w:author="phuong vu" w:date="2018-11-25T21:53:00Z">
        <w:r w:rsidRPr="00920004" w:rsidDel="00BA3432">
          <w:rPr>
            <w:noProof/>
            <w:lang w:val="en-US"/>
            <w:rPrChange w:id="28966" w:author="phuong vu" w:date="2018-11-30T22:36:00Z">
              <w:rPr>
                <w:noProof/>
                <w:lang w:val="en-US"/>
              </w:rPr>
            </w:rPrChange>
          </w:rPr>
          <w:drawing>
            <wp:inline distT="0" distB="0" distL="0" distR="0" wp14:anchorId="1CFA965A" wp14:editId="37CDF195">
              <wp:extent cx="4410075" cy="7844025"/>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412976" cy="7849184"/>
                      </a:xfrm>
                      <a:prstGeom prst="rect">
                        <a:avLst/>
                      </a:prstGeom>
                      <a:noFill/>
                      <a:ln>
                        <a:noFill/>
                      </a:ln>
                    </pic:spPr>
                  </pic:pic>
                </a:graphicData>
              </a:graphic>
            </wp:inline>
          </w:drawing>
        </w:r>
        <w:bookmarkStart w:id="28967" w:name="_Toc531009935"/>
        <w:bookmarkStart w:id="28968" w:name="_Toc531102511"/>
        <w:bookmarkStart w:id="28969" w:name="_Toc531103459"/>
        <w:bookmarkStart w:id="28970" w:name="_Toc531359700"/>
        <w:bookmarkStart w:id="28971" w:name="_Toc531360681"/>
        <w:bookmarkStart w:id="28972" w:name="_Toc531381523"/>
        <w:bookmarkEnd w:id="28967"/>
        <w:bookmarkEnd w:id="28968"/>
        <w:bookmarkEnd w:id="28969"/>
        <w:bookmarkEnd w:id="28970"/>
        <w:bookmarkEnd w:id="28971"/>
        <w:bookmarkEnd w:id="28972"/>
      </w:del>
    </w:p>
    <w:p w14:paraId="0B849D57" w14:textId="5C476132" w:rsidR="00377FBF" w:rsidRPr="00920004" w:rsidDel="00BA3432" w:rsidRDefault="003A795F" w:rsidP="00BD0851">
      <w:pPr>
        <w:pStyle w:val="Caption"/>
        <w:rPr>
          <w:del w:id="28973" w:author="phuong vu" w:date="2018-11-25T21:53:00Z"/>
          <w:i w:val="0"/>
          <w:noProof/>
          <w:rPrChange w:id="28974" w:author="phuong vu" w:date="2018-11-30T22:36:00Z">
            <w:rPr>
              <w:del w:id="28975" w:author="phuong vu" w:date="2018-11-25T21:53:00Z"/>
              <w:noProof/>
              <w:lang w:val="en-US"/>
            </w:rPr>
          </w:rPrChange>
        </w:rPr>
        <w:pPrChange w:id="28976" w:author="phuong vu" w:date="2018-11-30T14:16:00Z">
          <w:pPr>
            <w:pStyle w:val="Caption"/>
          </w:pPr>
        </w:pPrChange>
      </w:pPr>
      <w:del w:id="28977" w:author="phuong vu" w:date="2018-11-25T21:53:00Z">
        <w:r w:rsidRPr="00920004" w:rsidDel="00BA3432">
          <w:rPr>
            <w:i w:val="0"/>
            <w:iCs w:val="0"/>
            <w:rPrChange w:id="28978" w:author="phuong vu" w:date="2018-11-30T22:36:00Z">
              <w:rPr>
                <w:i w:val="0"/>
                <w:iCs w:val="0"/>
              </w:rPr>
            </w:rPrChange>
          </w:rPr>
          <w:delText xml:space="preserve">Hình </w:delText>
        </w:r>
      </w:del>
      <w:del w:id="28979" w:author="phuong vu" w:date="2018-11-16T11:28:00Z">
        <w:r w:rsidR="006C103E" w:rsidRPr="00920004" w:rsidDel="00EC5005">
          <w:rPr>
            <w:i w:val="0"/>
            <w:iCs w:val="0"/>
            <w:rPrChange w:id="28980" w:author="phuong vu" w:date="2018-11-30T22:36:00Z">
              <w:rPr>
                <w:i w:val="0"/>
                <w:iCs w:val="0"/>
              </w:rPr>
            </w:rPrChange>
          </w:rPr>
          <w:fldChar w:fldCharType="begin"/>
        </w:r>
        <w:r w:rsidR="006C103E" w:rsidRPr="00920004" w:rsidDel="00EC5005">
          <w:rPr>
            <w:i w:val="0"/>
            <w:iCs w:val="0"/>
            <w:rPrChange w:id="28981" w:author="phuong vu" w:date="2018-11-30T22:36:00Z">
              <w:rPr>
                <w:i w:val="0"/>
                <w:iCs w:val="0"/>
              </w:rPr>
            </w:rPrChange>
          </w:rPr>
          <w:delInstrText xml:space="preserve"> STYLEREF 1 \s </w:delInstrText>
        </w:r>
        <w:r w:rsidR="006C103E" w:rsidRPr="00920004" w:rsidDel="00EC5005">
          <w:rPr>
            <w:i w:val="0"/>
            <w:iCs w:val="0"/>
            <w:rPrChange w:id="28982" w:author="phuong vu" w:date="2018-11-30T22:36:00Z">
              <w:rPr>
                <w:i w:val="0"/>
                <w:iCs w:val="0"/>
              </w:rPr>
            </w:rPrChange>
          </w:rPr>
          <w:fldChar w:fldCharType="separate"/>
        </w:r>
        <w:r w:rsidR="006C103E" w:rsidRPr="00920004" w:rsidDel="00EC5005">
          <w:rPr>
            <w:i w:val="0"/>
            <w:iCs w:val="0"/>
            <w:noProof/>
            <w:rPrChange w:id="28983" w:author="phuong vu" w:date="2018-11-30T22:36:00Z">
              <w:rPr>
                <w:i w:val="0"/>
                <w:iCs w:val="0"/>
                <w:noProof/>
              </w:rPr>
            </w:rPrChange>
          </w:rPr>
          <w:delText>3</w:delText>
        </w:r>
        <w:r w:rsidR="006C103E" w:rsidRPr="00920004" w:rsidDel="00EC5005">
          <w:rPr>
            <w:i w:val="0"/>
            <w:iCs w:val="0"/>
            <w:rPrChange w:id="28984" w:author="phuong vu" w:date="2018-11-30T22:36:00Z">
              <w:rPr>
                <w:i w:val="0"/>
                <w:iCs w:val="0"/>
              </w:rPr>
            </w:rPrChange>
          </w:rPr>
          <w:fldChar w:fldCharType="end"/>
        </w:r>
        <w:r w:rsidR="006C103E" w:rsidRPr="00920004" w:rsidDel="00EC5005">
          <w:rPr>
            <w:i w:val="0"/>
            <w:szCs w:val="26"/>
            <w:rPrChange w:id="28985" w:author="phuong vu" w:date="2018-11-30T22:36:00Z">
              <w:rPr>
                <w:szCs w:val="26"/>
              </w:rPr>
            </w:rPrChange>
          </w:rPr>
          <w:delText>.</w:delText>
        </w:r>
        <w:r w:rsidR="006C103E" w:rsidRPr="00920004" w:rsidDel="00EC5005">
          <w:rPr>
            <w:i w:val="0"/>
            <w:iCs w:val="0"/>
            <w:rPrChange w:id="28986" w:author="phuong vu" w:date="2018-11-30T22:36:00Z">
              <w:rPr>
                <w:i w:val="0"/>
                <w:iCs w:val="0"/>
              </w:rPr>
            </w:rPrChange>
          </w:rPr>
          <w:fldChar w:fldCharType="begin"/>
        </w:r>
        <w:r w:rsidR="006C103E" w:rsidRPr="00920004" w:rsidDel="00EC5005">
          <w:rPr>
            <w:i w:val="0"/>
            <w:iCs w:val="0"/>
            <w:rPrChange w:id="28987" w:author="phuong vu" w:date="2018-11-30T22:36:00Z">
              <w:rPr>
                <w:i w:val="0"/>
                <w:iCs w:val="0"/>
              </w:rPr>
            </w:rPrChange>
          </w:rPr>
          <w:delInstrText xml:space="preserve"> SEQ Hình \* ARABIC \s 1 </w:delInstrText>
        </w:r>
        <w:r w:rsidR="006C103E" w:rsidRPr="00920004" w:rsidDel="00EC5005">
          <w:rPr>
            <w:i w:val="0"/>
            <w:iCs w:val="0"/>
            <w:rPrChange w:id="28988" w:author="phuong vu" w:date="2018-11-30T22:36:00Z">
              <w:rPr>
                <w:i w:val="0"/>
                <w:iCs w:val="0"/>
              </w:rPr>
            </w:rPrChange>
          </w:rPr>
          <w:fldChar w:fldCharType="separate"/>
        </w:r>
        <w:r w:rsidR="006C103E" w:rsidRPr="00920004" w:rsidDel="00EC5005">
          <w:rPr>
            <w:i w:val="0"/>
            <w:iCs w:val="0"/>
            <w:noProof/>
            <w:rPrChange w:id="28989" w:author="phuong vu" w:date="2018-11-30T22:36:00Z">
              <w:rPr>
                <w:i w:val="0"/>
                <w:iCs w:val="0"/>
                <w:noProof/>
              </w:rPr>
            </w:rPrChange>
          </w:rPr>
          <w:delText>26</w:delText>
        </w:r>
        <w:r w:rsidR="006C103E" w:rsidRPr="00920004" w:rsidDel="00EC5005">
          <w:rPr>
            <w:i w:val="0"/>
            <w:iCs w:val="0"/>
            <w:rPrChange w:id="28990" w:author="phuong vu" w:date="2018-11-30T22:36:00Z">
              <w:rPr>
                <w:i w:val="0"/>
                <w:iCs w:val="0"/>
              </w:rPr>
            </w:rPrChange>
          </w:rPr>
          <w:fldChar w:fldCharType="end"/>
        </w:r>
      </w:del>
      <w:del w:id="28991" w:author="phuong vu" w:date="2018-11-25T21:53:00Z">
        <w:r w:rsidRPr="00920004" w:rsidDel="00BA3432">
          <w:rPr>
            <w:i w:val="0"/>
            <w:iCs w:val="0"/>
            <w:rPrChange w:id="28992" w:author="phuong vu" w:date="2018-11-30T22:36:00Z">
              <w:rPr>
                <w:i w:val="0"/>
                <w:iCs w:val="0"/>
                <w:lang w:val="en-US"/>
              </w:rPr>
            </w:rPrChange>
          </w:rPr>
          <w:delText xml:space="preserve"> Sơ đồ xử lí đăng kí tài khoản khách hàng</w:delText>
        </w:r>
        <w:r w:rsidRPr="00920004" w:rsidDel="00BA3432">
          <w:rPr>
            <w:i w:val="0"/>
            <w:iCs w:val="0"/>
            <w:noProof/>
            <w:rPrChange w:id="28993" w:author="phuong vu" w:date="2018-11-30T22:36:00Z">
              <w:rPr>
                <w:i w:val="0"/>
                <w:iCs w:val="0"/>
                <w:noProof/>
                <w:lang w:val="en-US"/>
              </w:rPr>
            </w:rPrChange>
          </w:rPr>
          <w:delText xml:space="preserve"> </w:delText>
        </w:r>
        <w:bookmarkStart w:id="28994" w:name="_Toc531009936"/>
        <w:bookmarkStart w:id="28995" w:name="_Toc531102512"/>
        <w:bookmarkStart w:id="28996" w:name="_Toc531103460"/>
        <w:bookmarkStart w:id="28997" w:name="_Toc531359701"/>
        <w:bookmarkStart w:id="28998" w:name="_Toc531360682"/>
        <w:bookmarkStart w:id="28999" w:name="_Toc531381524"/>
        <w:bookmarkEnd w:id="28994"/>
        <w:bookmarkEnd w:id="28995"/>
        <w:bookmarkEnd w:id="28996"/>
        <w:bookmarkEnd w:id="28997"/>
        <w:bookmarkEnd w:id="28998"/>
        <w:bookmarkEnd w:id="28999"/>
      </w:del>
    </w:p>
    <w:p w14:paraId="5038B1EC" w14:textId="1635F930" w:rsidR="00896415" w:rsidRPr="00920004" w:rsidDel="00BA3432" w:rsidRDefault="00896415" w:rsidP="00BD0851">
      <w:pPr>
        <w:keepNext/>
        <w:spacing w:before="240" w:line="0" w:lineRule="atLeast"/>
        <w:jc w:val="center"/>
        <w:rPr>
          <w:del w:id="29000" w:author="phuong vu" w:date="2018-11-25T21:53:00Z"/>
          <w:rPrChange w:id="29001" w:author="phuong vu" w:date="2018-11-30T22:36:00Z">
            <w:rPr>
              <w:del w:id="29002" w:author="phuong vu" w:date="2018-11-25T21:53:00Z"/>
            </w:rPr>
          </w:rPrChange>
        </w:rPr>
        <w:pPrChange w:id="29003" w:author="phuong vu" w:date="2018-11-30T14:16:00Z">
          <w:pPr>
            <w:keepNext/>
            <w:jc w:val="center"/>
          </w:pPr>
        </w:pPrChange>
      </w:pPr>
      <w:del w:id="29004" w:author="phuong vu" w:date="2018-11-25T21:53:00Z">
        <w:r w:rsidRPr="00920004" w:rsidDel="00BA3432">
          <w:rPr>
            <w:noProof/>
            <w:lang w:val="en-US"/>
            <w:rPrChange w:id="29005" w:author="phuong vu" w:date="2018-11-30T22:36:00Z">
              <w:rPr>
                <w:noProof/>
                <w:lang w:val="en-US"/>
              </w:rPr>
            </w:rPrChange>
          </w:rPr>
          <w:drawing>
            <wp:inline distT="0" distB="0" distL="0" distR="0" wp14:anchorId="2632096B" wp14:editId="505FFBCD">
              <wp:extent cx="4867275" cy="8076659"/>
              <wp:effectExtent l="0" t="0" r="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870366" cy="8081788"/>
                      </a:xfrm>
                      <a:prstGeom prst="rect">
                        <a:avLst/>
                      </a:prstGeom>
                      <a:noFill/>
                      <a:ln>
                        <a:noFill/>
                      </a:ln>
                    </pic:spPr>
                  </pic:pic>
                </a:graphicData>
              </a:graphic>
            </wp:inline>
          </w:drawing>
        </w:r>
        <w:bookmarkStart w:id="29006" w:name="_Toc531009937"/>
        <w:bookmarkStart w:id="29007" w:name="_Toc531102513"/>
        <w:bookmarkStart w:id="29008" w:name="_Toc531103461"/>
        <w:bookmarkStart w:id="29009" w:name="_Toc531359702"/>
        <w:bookmarkStart w:id="29010" w:name="_Toc531360683"/>
        <w:bookmarkStart w:id="29011" w:name="_Toc531381525"/>
        <w:bookmarkEnd w:id="29006"/>
        <w:bookmarkEnd w:id="29007"/>
        <w:bookmarkEnd w:id="29008"/>
        <w:bookmarkEnd w:id="29009"/>
        <w:bookmarkEnd w:id="29010"/>
        <w:bookmarkEnd w:id="29011"/>
      </w:del>
    </w:p>
    <w:p w14:paraId="46CF4262" w14:textId="1D520A4F" w:rsidR="00896415" w:rsidRPr="00920004" w:rsidDel="00BA3432" w:rsidRDefault="00896415" w:rsidP="00BD0851">
      <w:pPr>
        <w:pStyle w:val="Caption"/>
        <w:rPr>
          <w:del w:id="29012" w:author="phuong vu" w:date="2018-11-25T21:53:00Z"/>
          <w:i w:val="0"/>
          <w:szCs w:val="26"/>
          <w:rPrChange w:id="29013" w:author="phuong vu" w:date="2018-11-30T22:36:00Z">
            <w:rPr>
              <w:del w:id="29014" w:author="phuong vu" w:date="2018-11-25T21:53:00Z"/>
              <w:szCs w:val="26"/>
              <w:lang w:val="en-US"/>
            </w:rPr>
          </w:rPrChange>
        </w:rPr>
        <w:pPrChange w:id="29015" w:author="phuong vu" w:date="2018-11-30T14:16:00Z">
          <w:pPr>
            <w:pStyle w:val="Caption"/>
          </w:pPr>
        </w:pPrChange>
      </w:pPr>
      <w:del w:id="29016" w:author="phuong vu" w:date="2018-11-25T21:53:00Z">
        <w:r w:rsidRPr="00920004" w:rsidDel="00BA3432">
          <w:rPr>
            <w:i w:val="0"/>
            <w:iCs w:val="0"/>
            <w:rPrChange w:id="29017" w:author="phuong vu" w:date="2018-11-30T22:36:00Z">
              <w:rPr>
                <w:i w:val="0"/>
                <w:iCs w:val="0"/>
              </w:rPr>
            </w:rPrChange>
          </w:rPr>
          <w:delText xml:space="preserve">Hình </w:delText>
        </w:r>
      </w:del>
      <w:del w:id="29018" w:author="phuong vu" w:date="2018-11-16T11:28:00Z">
        <w:r w:rsidR="006C103E" w:rsidRPr="00920004" w:rsidDel="00EC5005">
          <w:rPr>
            <w:i w:val="0"/>
            <w:iCs w:val="0"/>
            <w:rPrChange w:id="29019" w:author="phuong vu" w:date="2018-11-30T22:36:00Z">
              <w:rPr>
                <w:i w:val="0"/>
                <w:iCs w:val="0"/>
              </w:rPr>
            </w:rPrChange>
          </w:rPr>
          <w:fldChar w:fldCharType="begin"/>
        </w:r>
        <w:r w:rsidR="006C103E" w:rsidRPr="00920004" w:rsidDel="00EC5005">
          <w:rPr>
            <w:i w:val="0"/>
            <w:iCs w:val="0"/>
            <w:rPrChange w:id="29020" w:author="phuong vu" w:date="2018-11-30T22:36:00Z">
              <w:rPr>
                <w:i w:val="0"/>
                <w:iCs w:val="0"/>
              </w:rPr>
            </w:rPrChange>
          </w:rPr>
          <w:delInstrText xml:space="preserve"> STYLEREF 1 \s </w:delInstrText>
        </w:r>
        <w:r w:rsidR="006C103E" w:rsidRPr="00920004" w:rsidDel="00EC5005">
          <w:rPr>
            <w:i w:val="0"/>
            <w:iCs w:val="0"/>
            <w:rPrChange w:id="29021" w:author="phuong vu" w:date="2018-11-30T22:36:00Z">
              <w:rPr>
                <w:i w:val="0"/>
                <w:iCs w:val="0"/>
              </w:rPr>
            </w:rPrChange>
          </w:rPr>
          <w:fldChar w:fldCharType="separate"/>
        </w:r>
        <w:r w:rsidR="006C103E" w:rsidRPr="00920004" w:rsidDel="00EC5005">
          <w:rPr>
            <w:i w:val="0"/>
            <w:iCs w:val="0"/>
            <w:noProof/>
            <w:rPrChange w:id="29022" w:author="phuong vu" w:date="2018-11-30T22:36:00Z">
              <w:rPr>
                <w:i w:val="0"/>
                <w:iCs w:val="0"/>
                <w:noProof/>
              </w:rPr>
            </w:rPrChange>
          </w:rPr>
          <w:delText>3</w:delText>
        </w:r>
        <w:r w:rsidR="006C103E" w:rsidRPr="00920004" w:rsidDel="00EC5005">
          <w:rPr>
            <w:i w:val="0"/>
            <w:iCs w:val="0"/>
            <w:rPrChange w:id="29023" w:author="phuong vu" w:date="2018-11-30T22:36:00Z">
              <w:rPr>
                <w:i w:val="0"/>
                <w:iCs w:val="0"/>
              </w:rPr>
            </w:rPrChange>
          </w:rPr>
          <w:fldChar w:fldCharType="end"/>
        </w:r>
        <w:r w:rsidR="006C103E" w:rsidRPr="00920004" w:rsidDel="00EC5005">
          <w:rPr>
            <w:i w:val="0"/>
            <w:szCs w:val="26"/>
            <w:rPrChange w:id="29024" w:author="phuong vu" w:date="2018-11-30T22:36:00Z">
              <w:rPr>
                <w:szCs w:val="26"/>
              </w:rPr>
            </w:rPrChange>
          </w:rPr>
          <w:delText>.</w:delText>
        </w:r>
        <w:r w:rsidR="006C103E" w:rsidRPr="00920004" w:rsidDel="00EC5005">
          <w:rPr>
            <w:i w:val="0"/>
            <w:iCs w:val="0"/>
            <w:rPrChange w:id="29025" w:author="phuong vu" w:date="2018-11-30T22:36:00Z">
              <w:rPr>
                <w:i w:val="0"/>
                <w:iCs w:val="0"/>
              </w:rPr>
            </w:rPrChange>
          </w:rPr>
          <w:fldChar w:fldCharType="begin"/>
        </w:r>
        <w:r w:rsidR="006C103E" w:rsidRPr="00920004" w:rsidDel="00EC5005">
          <w:rPr>
            <w:i w:val="0"/>
            <w:iCs w:val="0"/>
            <w:rPrChange w:id="29026" w:author="phuong vu" w:date="2018-11-30T22:36:00Z">
              <w:rPr>
                <w:i w:val="0"/>
                <w:iCs w:val="0"/>
              </w:rPr>
            </w:rPrChange>
          </w:rPr>
          <w:delInstrText xml:space="preserve"> SEQ Hình \* ARABIC \s 1 </w:delInstrText>
        </w:r>
        <w:r w:rsidR="006C103E" w:rsidRPr="00920004" w:rsidDel="00EC5005">
          <w:rPr>
            <w:i w:val="0"/>
            <w:iCs w:val="0"/>
            <w:rPrChange w:id="29027" w:author="phuong vu" w:date="2018-11-30T22:36:00Z">
              <w:rPr>
                <w:i w:val="0"/>
                <w:iCs w:val="0"/>
              </w:rPr>
            </w:rPrChange>
          </w:rPr>
          <w:fldChar w:fldCharType="separate"/>
        </w:r>
        <w:r w:rsidR="006C103E" w:rsidRPr="00920004" w:rsidDel="00EC5005">
          <w:rPr>
            <w:i w:val="0"/>
            <w:iCs w:val="0"/>
            <w:noProof/>
            <w:rPrChange w:id="29028" w:author="phuong vu" w:date="2018-11-30T22:36:00Z">
              <w:rPr>
                <w:i w:val="0"/>
                <w:iCs w:val="0"/>
                <w:noProof/>
              </w:rPr>
            </w:rPrChange>
          </w:rPr>
          <w:delText>27</w:delText>
        </w:r>
        <w:r w:rsidR="006C103E" w:rsidRPr="00920004" w:rsidDel="00EC5005">
          <w:rPr>
            <w:i w:val="0"/>
            <w:iCs w:val="0"/>
            <w:rPrChange w:id="29029" w:author="phuong vu" w:date="2018-11-30T22:36:00Z">
              <w:rPr>
                <w:i w:val="0"/>
                <w:iCs w:val="0"/>
              </w:rPr>
            </w:rPrChange>
          </w:rPr>
          <w:fldChar w:fldCharType="end"/>
        </w:r>
      </w:del>
      <w:del w:id="29030" w:author="phuong vu" w:date="2018-11-25T21:53:00Z">
        <w:r w:rsidRPr="00920004" w:rsidDel="00BA3432">
          <w:rPr>
            <w:i w:val="0"/>
            <w:iCs w:val="0"/>
            <w:rPrChange w:id="29031" w:author="phuong vu" w:date="2018-11-30T22:36:00Z">
              <w:rPr>
                <w:i w:val="0"/>
                <w:iCs w:val="0"/>
                <w:lang w:val="en-US"/>
              </w:rPr>
            </w:rPrChange>
          </w:rPr>
          <w:delText xml:space="preserve"> Sơ đồ xử lí cập nhật thông tin người dùng sau khi đăng kí</w:delText>
        </w:r>
        <w:bookmarkStart w:id="29032" w:name="_Toc531009938"/>
        <w:bookmarkStart w:id="29033" w:name="_Toc531102514"/>
        <w:bookmarkStart w:id="29034" w:name="_Toc531103462"/>
        <w:bookmarkStart w:id="29035" w:name="_Toc531359703"/>
        <w:bookmarkStart w:id="29036" w:name="_Toc531360684"/>
        <w:bookmarkStart w:id="29037" w:name="_Toc531381526"/>
        <w:bookmarkEnd w:id="29032"/>
        <w:bookmarkEnd w:id="29033"/>
        <w:bookmarkEnd w:id="29034"/>
        <w:bookmarkEnd w:id="29035"/>
        <w:bookmarkEnd w:id="29036"/>
        <w:bookmarkEnd w:id="29037"/>
      </w:del>
    </w:p>
    <w:p w14:paraId="7B2CB665" w14:textId="232762C3" w:rsidR="00C557CE" w:rsidRPr="00920004" w:rsidRDefault="00463867" w:rsidP="00C110D1">
      <w:pPr>
        <w:pStyle w:val="Heading1"/>
        <w:spacing w:before="240" w:line="0" w:lineRule="atLeast"/>
        <w:ind w:firstLine="0"/>
        <w:rPr>
          <w:rFonts w:cstheme="majorHAnsi"/>
          <w:rPrChange w:id="29038" w:author="phuong vu" w:date="2018-11-30T22:36:00Z">
            <w:rPr/>
          </w:rPrChange>
        </w:rPr>
        <w:pPrChange w:id="29039" w:author="phuong vu" w:date="2018-11-30T23:25:00Z">
          <w:pPr>
            <w:pStyle w:val="Heading2"/>
          </w:pPr>
        </w:pPrChange>
      </w:pPr>
      <w:bookmarkStart w:id="29040" w:name="_Toc531381527"/>
      <w:r w:rsidRPr="00920004">
        <w:rPr>
          <w:rFonts w:cstheme="majorHAnsi"/>
          <w:rPrChange w:id="29041" w:author="phuong vu" w:date="2018-11-30T22:36:00Z">
            <w:rPr>
              <w:rFonts w:cstheme="majorHAnsi"/>
            </w:rPr>
          </w:rPrChange>
        </w:rPr>
        <w:t>KI</w:t>
      </w:r>
      <w:r w:rsidRPr="00920004">
        <w:rPr>
          <w:rFonts w:cstheme="majorHAnsi"/>
          <w:rPrChange w:id="29042" w:author="phuong vu" w:date="2018-11-30T22:36:00Z">
            <w:rPr/>
          </w:rPrChange>
        </w:rPr>
        <w:t>ỂM THỬ</w:t>
      </w:r>
      <w:bookmarkEnd w:id="29040"/>
    </w:p>
    <w:p w14:paraId="19FA80FD" w14:textId="25F7120B" w:rsidR="004A77C2" w:rsidRPr="00920004" w:rsidRDefault="004A77C2" w:rsidP="00BD0851">
      <w:pPr>
        <w:pStyle w:val="Heading2"/>
        <w:spacing w:before="240" w:line="0" w:lineRule="atLeast"/>
        <w:rPr>
          <w:ins w:id="29043" w:author="phuong vu" w:date="2018-11-22T20:56:00Z"/>
          <w:rFonts w:cstheme="majorHAnsi"/>
          <w:rPrChange w:id="29044" w:author="phuong vu" w:date="2018-11-30T22:36:00Z">
            <w:rPr>
              <w:ins w:id="29045" w:author="phuong vu" w:date="2018-11-22T20:56:00Z"/>
            </w:rPr>
          </w:rPrChange>
        </w:rPr>
        <w:pPrChange w:id="29046" w:author="phuong vu" w:date="2018-11-30T14:16:00Z">
          <w:pPr>
            <w:pStyle w:val="Heading2"/>
          </w:pPr>
        </w:pPrChange>
      </w:pPr>
      <w:bookmarkStart w:id="29047" w:name="_Toc531381528"/>
      <w:r w:rsidRPr="00920004">
        <w:rPr>
          <w:rFonts w:cstheme="majorHAnsi"/>
          <w:rPrChange w:id="29048" w:author="phuong vu" w:date="2018-11-30T22:36:00Z">
            <w:rPr/>
          </w:rPrChange>
        </w:rPr>
        <w:t>Giới thiệu</w:t>
      </w:r>
      <w:bookmarkEnd w:id="29047"/>
    </w:p>
    <w:p w14:paraId="127BEAE5" w14:textId="74F8A442" w:rsidR="001D2492" w:rsidRPr="00920004" w:rsidRDefault="001D2492" w:rsidP="00D72BF9">
      <w:pPr>
        <w:pStyle w:val="Heading3"/>
        <w:rPr>
          <w:ins w:id="29049" w:author="phuong vu" w:date="2018-11-22T20:57:00Z"/>
          <w:rPrChange w:id="29050" w:author="phuong vu" w:date="2018-11-30T22:36:00Z">
            <w:rPr>
              <w:ins w:id="29051" w:author="phuong vu" w:date="2018-11-22T20:57:00Z"/>
            </w:rPr>
          </w:rPrChange>
        </w:rPr>
        <w:pPrChange w:id="29052" w:author="phuong vu" w:date="2018-11-30T22:22:00Z">
          <w:pPr>
            <w:pStyle w:val="Heading3"/>
          </w:pPr>
        </w:pPrChange>
      </w:pPr>
      <w:bookmarkStart w:id="29053" w:name="_Toc531381529"/>
      <w:ins w:id="29054" w:author="phuong vu" w:date="2018-11-22T20:56:00Z">
        <w:r w:rsidRPr="00920004">
          <w:rPr>
            <w:rPrChange w:id="29055" w:author="phuong vu" w:date="2018-11-30T22:36:00Z">
              <w:rPr/>
            </w:rPrChange>
          </w:rPr>
          <w:t>M</w:t>
        </w:r>
      </w:ins>
      <w:ins w:id="29056" w:author="phuong vu" w:date="2018-11-22T20:57:00Z">
        <w:r w:rsidRPr="00920004">
          <w:rPr>
            <w:rPrChange w:id="29057" w:author="phuong vu" w:date="2018-11-30T22:36:00Z">
              <w:rPr/>
            </w:rPrChange>
          </w:rPr>
          <w:t>ục tiêu</w:t>
        </w:r>
        <w:bookmarkEnd w:id="29053"/>
      </w:ins>
    </w:p>
    <w:p w14:paraId="5440F9D3" w14:textId="48B658D9" w:rsidR="001D2492" w:rsidRPr="00920004" w:rsidRDefault="00C110D1" w:rsidP="00BD0851">
      <w:pPr>
        <w:spacing w:before="240" w:line="0" w:lineRule="atLeast"/>
        <w:ind w:firstLine="629"/>
        <w:rPr>
          <w:ins w:id="29058" w:author="phuong vu" w:date="2018-11-22T20:59:00Z"/>
          <w:lang w:val="es-ES"/>
          <w:rPrChange w:id="29059" w:author="phuong vu" w:date="2018-11-30T22:36:00Z">
            <w:rPr>
              <w:ins w:id="29060" w:author="phuong vu" w:date="2018-11-22T20:59:00Z"/>
              <w:lang w:val="es-ES"/>
            </w:rPr>
          </w:rPrChange>
        </w:rPr>
        <w:pPrChange w:id="29061" w:author="phuong vu" w:date="2018-11-30T14:16:00Z">
          <w:pPr>
            <w:ind w:firstLine="629"/>
          </w:pPr>
        </w:pPrChange>
      </w:pPr>
      <w:ins w:id="29062" w:author="phuong vu" w:date="2018-11-30T23:24:00Z">
        <w:r>
          <w:rPr>
            <w:lang w:val="es-ES"/>
          </w:rPr>
          <w:t xml:space="preserve">- </w:t>
        </w:r>
      </w:ins>
      <w:ins w:id="29063" w:author="phuong vu" w:date="2018-11-22T20:57:00Z">
        <w:r w:rsidR="00924D77" w:rsidRPr="00920004">
          <w:rPr>
            <w:lang w:val="es-ES"/>
            <w:rPrChange w:id="29064" w:author="phuong vu" w:date="2018-11-30T22:36:00Z">
              <w:rPr>
                <w:lang w:val="es-ES"/>
              </w:rPr>
            </w:rPrChange>
          </w:rPr>
          <w:t>Nhằm tìm ra những lỗi tồn đọng chưa phát hiện được trong thời gian phát triển phần mềm. Đ</w:t>
        </w:r>
      </w:ins>
      <w:ins w:id="29065" w:author="phuong vu" w:date="2018-11-22T20:58:00Z">
        <w:r w:rsidR="00924D77" w:rsidRPr="00920004">
          <w:rPr>
            <w:lang w:val="es-ES"/>
            <w:rPrChange w:id="29066" w:author="phuong vu" w:date="2018-11-30T22:36:00Z">
              <w:rPr>
                <w:lang w:val="es-ES"/>
              </w:rPr>
            </w:rPrChange>
          </w:rPr>
          <w:t xml:space="preserve">ánh giá được các lỗi có thể sửa lỗi được về lỗi lập trình hay sai về các mục tiêu đã </w:t>
        </w:r>
      </w:ins>
      <w:ins w:id="29067" w:author="phuong vu" w:date="2018-11-22T20:59:00Z">
        <w:r w:rsidR="00924D77" w:rsidRPr="00920004">
          <w:rPr>
            <w:lang w:val="es-ES"/>
            <w:rPrChange w:id="29068" w:author="phuong vu" w:date="2018-11-30T22:36:00Z">
              <w:rPr>
                <w:lang w:val="es-ES"/>
              </w:rPr>
            </w:rPrChange>
          </w:rPr>
          <w:t>đặt ra.</w:t>
        </w:r>
      </w:ins>
    </w:p>
    <w:p w14:paraId="71C493B1" w14:textId="52B83E59" w:rsidR="00924D77" w:rsidRPr="00920004" w:rsidRDefault="00924D77" w:rsidP="00D72BF9">
      <w:pPr>
        <w:pStyle w:val="Heading3"/>
        <w:rPr>
          <w:ins w:id="29069" w:author="phuong vu" w:date="2018-11-22T20:59:00Z"/>
          <w:rPrChange w:id="29070" w:author="phuong vu" w:date="2018-11-30T22:36:00Z">
            <w:rPr>
              <w:ins w:id="29071" w:author="phuong vu" w:date="2018-11-22T20:59:00Z"/>
            </w:rPr>
          </w:rPrChange>
        </w:rPr>
        <w:pPrChange w:id="29072" w:author="phuong vu" w:date="2018-11-30T22:22:00Z">
          <w:pPr>
            <w:pStyle w:val="Heading3"/>
          </w:pPr>
        </w:pPrChange>
      </w:pPr>
      <w:bookmarkStart w:id="29073" w:name="_Toc531381530"/>
      <w:ins w:id="29074" w:author="phuong vu" w:date="2018-11-22T20:59:00Z">
        <w:r w:rsidRPr="00920004">
          <w:rPr>
            <w:rPrChange w:id="29075" w:author="phuong vu" w:date="2018-11-30T22:36:00Z">
              <w:rPr/>
            </w:rPrChange>
          </w:rPr>
          <w:t>Phạm vi kiểm thử</w:t>
        </w:r>
        <w:bookmarkEnd w:id="29073"/>
      </w:ins>
    </w:p>
    <w:p w14:paraId="01C278B5" w14:textId="14E9B3F6" w:rsidR="001D2492" w:rsidRPr="00920004" w:rsidRDefault="00C110D1" w:rsidP="00BD0851">
      <w:pPr>
        <w:spacing w:before="240" w:line="0" w:lineRule="atLeast"/>
        <w:ind w:firstLine="576"/>
        <w:rPr>
          <w:rPrChange w:id="29076" w:author="phuong vu" w:date="2018-11-30T22:36:00Z">
            <w:rPr/>
          </w:rPrChange>
        </w:rPr>
        <w:pPrChange w:id="29077" w:author="phuong vu" w:date="2018-11-30T14:16:00Z">
          <w:pPr>
            <w:pStyle w:val="Heading3"/>
          </w:pPr>
        </w:pPrChange>
      </w:pPr>
      <w:ins w:id="29078" w:author="phuong vu" w:date="2018-11-30T23:24:00Z">
        <w:r>
          <w:rPr>
            <w:lang w:val="en-US"/>
          </w:rPr>
          <w:t>-</w:t>
        </w:r>
      </w:ins>
      <w:ins w:id="29079" w:author="phuong vu" w:date="2018-11-30T23:25:00Z">
        <w:r>
          <w:rPr>
            <w:lang w:val="en-US"/>
          </w:rPr>
          <w:t xml:space="preserve"> </w:t>
        </w:r>
      </w:ins>
      <w:ins w:id="29080" w:author="phuong vu" w:date="2018-11-22T20:59:00Z">
        <w:r w:rsidR="00924D77" w:rsidRPr="00920004">
          <w:rPr>
            <w:lang w:val="en-US"/>
            <w:rPrChange w:id="29081" w:author="phuong vu" w:date="2018-11-30T22:36:00Z">
              <w:rPr>
                <w:b w:val="0"/>
              </w:rPr>
            </w:rPrChange>
          </w:rPr>
          <w:t>Kiểm thử theo từng chức năng đã được nêu ra. Do một số chức năng tương tự nha</w:t>
        </w:r>
      </w:ins>
      <w:ins w:id="29082" w:author="phuong vu" w:date="2018-11-22T21:00:00Z">
        <w:r w:rsidR="00924D77" w:rsidRPr="00920004">
          <w:rPr>
            <w:lang w:val="en-US"/>
            <w:rPrChange w:id="29083" w:author="phuong vu" w:date="2018-11-30T22:36:00Z">
              <w:rPr>
                <w:b w:val="0"/>
              </w:rPr>
            </w:rPrChange>
          </w:rPr>
          <w:t>u nên sẽ được kiểm thử cùng với nhau.</w:t>
        </w:r>
      </w:ins>
    </w:p>
    <w:p w14:paraId="25625FD6" w14:textId="1466D4B9" w:rsidR="004A77C2" w:rsidRPr="00920004" w:rsidRDefault="004A77C2" w:rsidP="00BD0851">
      <w:pPr>
        <w:pStyle w:val="Heading2"/>
        <w:spacing w:before="240" w:line="0" w:lineRule="atLeast"/>
        <w:rPr>
          <w:ins w:id="29084" w:author="phuong vu" w:date="2018-11-22T21:01:00Z"/>
          <w:rFonts w:cstheme="majorHAnsi"/>
          <w:rPrChange w:id="29085" w:author="phuong vu" w:date="2018-11-30T22:36:00Z">
            <w:rPr>
              <w:ins w:id="29086" w:author="phuong vu" w:date="2018-11-22T21:01:00Z"/>
            </w:rPr>
          </w:rPrChange>
        </w:rPr>
        <w:pPrChange w:id="29087" w:author="phuong vu" w:date="2018-11-30T14:16:00Z">
          <w:pPr>
            <w:pStyle w:val="Heading2"/>
          </w:pPr>
        </w:pPrChange>
      </w:pPr>
      <w:bookmarkStart w:id="29088" w:name="_Toc531381531"/>
      <w:r w:rsidRPr="00920004">
        <w:rPr>
          <w:rFonts w:cstheme="majorHAnsi"/>
          <w:rPrChange w:id="29089" w:author="phuong vu" w:date="2018-11-30T22:36:00Z">
            <w:rPr/>
          </w:rPrChange>
        </w:rPr>
        <w:t>Chi tiết kế hoạch kiểm thử</w:t>
      </w:r>
      <w:bookmarkEnd w:id="29088"/>
    </w:p>
    <w:p w14:paraId="47FB87D6" w14:textId="12EC5AC7" w:rsidR="00924D77" w:rsidRPr="00920004" w:rsidRDefault="00924D77" w:rsidP="00D72BF9">
      <w:pPr>
        <w:pStyle w:val="Heading3"/>
        <w:rPr>
          <w:ins w:id="29090" w:author="phuong vu" w:date="2018-11-26T01:21:00Z"/>
          <w:rPrChange w:id="29091" w:author="phuong vu" w:date="2018-11-30T22:36:00Z">
            <w:rPr>
              <w:ins w:id="29092" w:author="phuong vu" w:date="2018-11-26T01:21:00Z"/>
            </w:rPr>
          </w:rPrChange>
        </w:rPr>
        <w:pPrChange w:id="29093" w:author="phuong vu" w:date="2018-11-30T22:22:00Z">
          <w:pPr>
            <w:pStyle w:val="Heading3"/>
            <w:spacing w:line="276" w:lineRule="auto"/>
          </w:pPr>
        </w:pPrChange>
      </w:pPr>
      <w:bookmarkStart w:id="29094" w:name="_Toc531381532"/>
      <w:ins w:id="29095" w:author="phuong vu" w:date="2018-11-22T21:01:00Z">
        <w:r w:rsidRPr="00920004">
          <w:rPr>
            <w:rPrChange w:id="29096" w:author="phuong vu" w:date="2018-11-30T22:36:00Z">
              <w:rPr/>
            </w:rPrChange>
          </w:rPr>
          <w:t>Các chức năng kiểm thử</w:t>
        </w:r>
      </w:ins>
      <w:bookmarkEnd w:id="29094"/>
    </w:p>
    <w:tbl>
      <w:tblPr>
        <w:tblStyle w:val="TableGrid"/>
        <w:tblW w:w="0" w:type="auto"/>
        <w:tblInd w:w="85" w:type="dxa"/>
        <w:tblLook w:val="04A0" w:firstRow="1" w:lastRow="0" w:firstColumn="1" w:lastColumn="0" w:noHBand="0" w:noVBand="1"/>
      </w:tblPr>
      <w:tblGrid>
        <w:gridCol w:w="708"/>
        <w:gridCol w:w="1992"/>
        <w:gridCol w:w="5979"/>
      </w:tblGrid>
      <w:tr w:rsidR="00F42A3D" w:rsidRPr="00920004" w14:paraId="625BB094" w14:textId="77777777" w:rsidTr="005836F2">
        <w:trPr>
          <w:ins w:id="29097" w:author="phuong vu" w:date="2018-11-26T01:21:00Z"/>
        </w:trPr>
        <w:tc>
          <w:tcPr>
            <w:tcW w:w="708" w:type="dxa"/>
            <w:vAlign w:val="center"/>
          </w:tcPr>
          <w:p w14:paraId="4B61DB17" w14:textId="77777777" w:rsidR="00F42A3D" w:rsidRPr="00920004" w:rsidRDefault="00F42A3D" w:rsidP="00C960CE">
            <w:pPr>
              <w:jc w:val="center"/>
              <w:rPr>
                <w:ins w:id="29098" w:author="phuong vu" w:date="2018-11-26T01:21:00Z"/>
                <w:b/>
                <w:rPrChange w:id="29099" w:author="phuong vu" w:date="2018-11-30T22:36:00Z">
                  <w:rPr>
                    <w:ins w:id="29100" w:author="phuong vu" w:date="2018-11-26T01:21:00Z"/>
                  </w:rPr>
                </w:rPrChange>
              </w:rPr>
              <w:pPrChange w:id="29101" w:author="phuong vu" w:date="2018-11-30T22:12:00Z">
                <w:pPr>
                  <w:pStyle w:val="ListParagraph"/>
                  <w:spacing w:line="276" w:lineRule="auto"/>
                  <w:ind w:left="0"/>
                  <w:jc w:val="center"/>
                </w:pPr>
              </w:pPrChange>
            </w:pPr>
            <w:ins w:id="29102" w:author="phuong vu" w:date="2018-11-26T01:21:00Z">
              <w:r w:rsidRPr="00920004">
                <w:rPr>
                  <w:b/>
                  <w:rPrChange w:id="29103" w:author="phuong vu" w:date="2018-11-30T22:36:00Z">
                    <w:rPr/>
                  </w:rPrChange>
                </w:rPr>
                <w:t>STT</w:t>
              </w:r>
            </w:ins>
          </w:p>
        </w:tc>
        <w:tc>
          <w:tcPr>
            <w:tcW w:w="1992" w:type="dxa"/>
            <w:vAlign w:val="center"/>
          </w:tcPr>
          <w:p w14:paraId="041ED1FB" w14:textId="77777777" w:rsidR="00F42A3D" w:rsidRPr="00920004" w:rsidRDefault="00F42A3D" w:rsidP="00C960CE">
            <w:pPr>
              <w:jc w:val="center"/>
              <w:rPr>
                <w:ins w:id="29104" w:author="phuong vu" w:date="2018-11-26T01:21:00Z"/>
                <w:b/>
                <w:rPrChange w:id="29105" w:author="phuong vu" w:date="2018-11-30T22:36:00Z">
                  <w:rPr>
                    <w:ins w:id="29106" w:author="phuong vu" w:date="2018-11-26T01:21:00Z"/>
                  </w:rPr>
                </w:rPrChange>
              </w:rPr>
              <w:pPrChange w:id="29107" w:author="phuong vu" w:date="2018-11-30T22:12:00Z">
                <w:pPr>
                  <w:pStyle w:val="ListParagraph"/>
                  <w:spacing w:line="276" w:lineRule="auto"/>
                  <w:ind w:left="0"/>
                  <w:jc w:val="center"/>
                </w:pPr>
              </w:pPrChange>
            </w:pPr>
            <w:ins w:id="29108" w:author="phuong vu" w:date="2018-11-26T01:21:00Z">
              <w:r w:rsidRPr="00920004">
                <w:rPr>
                  <w:b/>
                  <w:rPrChange w:id="29109" w:author="phuong vu" w:date="2018-11-30T22:36:00Z">
                    <w:rPr/>
                  </w:rPrChange>
                </w:rPr>
                <w:t>Mã chức năng</w:t>
              </w:r>
            </w:ins>
          </w:p>
        </w:tc>
        <w:tc>
          <w:tcPr>
            <w:tcW w:w="5979" w:type="dxa"/>
            <w:vAlign w:val="center"/>
          </w:tcPr>
          <w:p w14:paraId="2D6A4EBF" w14:textId="77777777" w:rsidR="00F42A3D" w:rsidRPr="00920004" w:rsidRDefault="00F42A3D" w:rsidP="00C960CE">
            <w:pPr>
              <w:jc w:val="center"/>
              <w:rPr>
                <w:ins w:id="29110" w:author="phuong vu" w:date="2018-11-26T01:21:00Z"/>
                <w:b/>
                <w:rPrChange w:id="29111" w:author="phuong vu" w:date="2018-11-30T22:36:00Z">
                  <w:rPr>
                    <w:ins w:id="29112" w:author="phuong vu" w:date="2018-11-26T01:21:00Z"/>
                  </w:rPr>
                </w:rPrChange>
              </w:rPr>
              <w:pPrChange w:id="29113" w:author="phuong vu" w:date="2018-11-30T22:12:00Z">
                <w:pPr>
                  <w:pStyle w:val="ListParagraph"/>
                  <w:spacing w:line="276" w:lineRule="auto"/>
                  <w:ind w:left="0"/>
                  <w:jc w:val="center"/>
                </w:pPr>
              </w:pPrChange>
            </w:pPr>
            <w:ins w:id="29114" w:author="phuong vu" w:date="2018-11-26T01:21:00Z">
              <w:r w:rsidRPr="00920004">
                <w:rPr>
                  <w:b/>
                  <w:rPrChange w:id="29115" w:author="phuong vu" w:date="2018-11-30T22:36:00Z">
                    <w:rPr/>
                  </w:rPrChange>
                </w:rPr>
                <w:t>Tên chức năng</w:t>
              </w:r>
            </w:ins>
          </w:p>
        </w:tc>
      </w:tr>
      <w:tr w:rsidR="00F42A3D" w:rsidRPr="00920004" w14:paraId="54169C57" w14:textId="77777777" w:rsidTr="005836F2">
        <w:trPr>
          <w:ins w:id="29116" w:author="phuong vu" w:date="2018-11-26T01:21:00Z"/>
        </w:trPr>
        <w:tc>
          <w:tcPr>
            <w:tcW w:w="708" w:type="dxa"/>
          </w:tcPr>
          <w:p w14:paraId="2AD1458E" w14:textId="44292F64" w:rsidR="00F42A3D" w:rsidRPr="00920004" w:rsidRDefault="00F42A3D" w:rsidP="00C960CE">
            <w:pPr>
              <w:jc w:val="center"/>
              <w:rPr>
                <w:ins w:id="29117" w:author="phuong vu" w:date="2018-11-26T01:21:00Z"/>
                <w:lang w:val="en-US"/>
                <w:rPrChange w:id="29118" w:author="phuong vu" w:date="2018-11-30T22:36:00Z">
                  <w:rPr>
                    <w:ins w:id="29119" w:author="phuong vu" w:date="2018-11-26T01:21:00Z"/>
                    <w:lang w:val="en-US"/>
                  </w:rPr>
                </w:rPrChange>
              </w:rPr>
              <w:pPrChange w:id="29120" w:author="phuong vu" w:date="2018-11-30T22:12:00Z">
                <w:pPr>
                  <w:pStyle w:val="ListParagraph"/>
                  <w:spacing w:line="276" w:lineRule="auto"/>
                  <w:ind w:left="0"/>
                  <w:jc w:val="center"/>
                </w:pPr>
              </w:pPrChange>
            </w:pPr>
            <w:ins w:id="29121" w:author="phuong vu" w:date="2018-11-26T01:22:00Z">
              <w:r w:rsidRPr="00920004">
                <w:rPr>
                  <w:lang w:val="en-US"/>
                  <w:rPrChange w:id="29122" w:author="phuong vu" w:date="2018-11-30T22:36:00Z">
                    <w:rPr>
                      <w:lang w:val="en-US"/>
                    </w:rPr>
                  </w:rPrChange>
                </w:rPr>
                <w:t>1</w:t>
              </w:r>
            </w:ins>
          </w:p>
        </w:tc>
        <w:tc>
          <w:tcPr>
            <w:tcW w:w="1992" w:type="dxa"/>
          </w:tcPr>
          <w:p w14:paraId="3966241D" w14:textId="77777777" w:rsidR="00F42A3D" w:rsidRPr="00920004" w:rsidRDefault="00F42A3D" w:rsidP="00C960CE">
            <w:pPr>
              <w:rPr>
                <w:ins w:id="29123" w:author="phuong vu" w:date="2018-11-26T01:21:00Z"/>
                <w:lang w:val="en-US"/>
                <w:rPrChange w:id="29124" w:author="phuong vu" w:date="2018-11-30T22:36:00Z">
                  <w:rPr>
                    <w:ins w:id="29125" w:author="phuong vu" w:date="2018-11-26T01:21:00Z"/>
                    <w:lang w:val="en-US"/>
                  </w:rPr>
                </w:rPrChange>
              </w:rPr>
              <w:pPrChange w:id="29126" w:author="phuong vu" w:date="2018-11-30T22:12:00Z">
                <w:pPr>
                  <w:pStyle w:val="ListParagraph"/>
                  <w:spacing w:line="276" w:lineRule="auto"/>
                  <w:ind w:left="0"/>
                </w:pPr>
              </w:pPrChange>
            </w:pPr>
            <w:ins w:id="29127" w:author="phuong vu" w:date="2018-11-26T01:21:00Z">
              <w:r w:rsidRPr="00920004">
                <w:rPr>
                  <w:lang w:val="en-US"/>
                  <w:rPrChange w:id="29128" w:author="phuong vu" w:date="2018-11-30T22:36:00Z">
                    <w:rPr>
                      <w:lang w:val="en-US"/>
                    </w:rPr>
                  </w:rPrChange>
                </w:rPr>
                <w:t>GU_01_03</w:t>
              </w:r>
            </w:ins>
          </w:p>
        </w:tc>
        <w:tc>
          <w:tcPr>
            <w:tcW w:w="5979" w:type="dxa"/>
          </w:tcPr>
          <w:p w14:paraId="1E8449F9" w14:textId="77777777" w:rsidR="00F42A3D" w:rsidRPr="00920004" w:rsidRDefault="00F42A3D" w:rsidP="00C960CE">
            <w:pPr>
              <w:rPr>
                <w:ins w:id="29129" w:author="phuong vu" w:date="2018-11-26T01:21:00Z"/>
                <w:lang w:val="en-US"/>
                <w:rPrChange w:id="29130" w:author="phuong vu" w:date="2018-11-30T22:36:00Z">
                  <w:rPr>
                    <w:ins w:id="29131" w:author="phuong vu" w:date="2018-11-26T01:21:00Z"/>
                    <w:lang w:val="en-US"/>
                  </w:rPr>
                </w:rPrChange>
              </w:rPr>
              <w:pPrChange w:id="29132" w:author="phuong vu" w:date="2018-11-30T22:12:00Z">
                <w:pPr>
                  <w:pStyle w:val="ListParagraph"/>
                  <w:spacing w:line="276" w:lineRule="auto"/>
                  <w:ind w:left="0"/>
                </w:pPr>
              </w:pPrChange>
            </w:pPr>
            <w:ins w:id="29133" w:author="phuong vu" w:date="2018-11-26T01:21:00Z">
              <w:r w:rsidRPr="00920004">
                <w:rPr>
                  <w:lang w:val="en-US"/>
                  <w:rPrChange w:id="29134" w:author="phuong vu" w:date="2018-11-30T22:36:00Z">
                    <w:rPr>
                      <w:lang w:val="en-US"/>
                    </w:rPr>
                  </w:rPrChange>
                </w:rPr>
                <w:t>Thay đổi trạng thái đơn hàng</w:t>
              </w:r>
            </w:ins>
          </w:p>
        </w:tc>
      </w:tr>
      <w:tr w:rsidR="00F42A3D" w:rsidRPr="00920004" w14:paraId="09EC3E65" w14:textId="77777777" w:rsidTr="005836F2">
        <w:trPr>
          <w:ins w:id="29135" w:author="phuong vu" w:date="2018-11-26T01:21:00Z"/>
        </w:trPr>
        <w:tc>
          <w:tcPr>
            <w:tcW w:w="708" w:type="dxa"/>
          </w:tcPr>
          <w:p w14:paraId="02788901" w14:textId="11FFF3AD" w:rsidR="00F42A3D" w:rsidRPr="00920004" w:rsidRDefault="00F42A3D" w:rsidP="00C960CE">
            <w:pPr>
              <w:jc w:val="center"/>
              <w:rPr>
                <w:ins w:id="29136" w:author="phuong vu" w:date="2018-11-26T01:21:00Z"/>
                <w:lang w:val="en-US"/>
                <w:rPrChange w:id="29137" w:author="phuong vu" w:date="2018-11-30T22:36:00Z">
                  <w:rPr>
                    <w:ins w:id="29138" w:author="phuong vu" w:date="2018-11-26T01:21:00Z"/>
                    <w:lang w:val="en-US"/>
                  </w:rPr>
                </w:rPrChange>
              </w:rPr>
              <w:pPrChange w:id="29139" w:author="phuong vu" w:date="2018-11-30T22:12:00Z">
                <w:pPr>
                  <w:pStyle w:val="ListParagraph"/>
                  <w:spacing w:line="276" w:lineRule="auto"/>
                  <w:ind w:left="0"/>
                  <w:jc w:val="center"/>
                </w:pPr>
              </w:pPrChange>
            </w:pPr>
            <w:ins w:id="29140" w:author="phuong vu" w:date="2018-11-26T01:22:00Z">
              <w:r w:rsidRPr="00920004">
                <w:rPr>
                  <w:lang w:val="en-US"/>
                  <w:rPrChange w:id="29141" w:author="phuong vu" w:date="2018-11-30T22:36:00Z">
                    <w:rPr>
                      <w:lang w:val="en-US"/>
                    </w:rPr>
                  </w:rPrChange>
                </w:rPr>
                <w:t>2</w:t>
              </w:r>
            </w:ins>
          </w:p>
        </w:tc>
        <w:tc>
          <w:tcPr>
            <w:tcW w:w="1992" w:type="dxa"/>
          </w:tcPr>
          <w:p w14:paraId="652CA535" w14:textId="77777777" w:rsidR="00F42A3D" w:rsidRPr="00920004" w:rsidRDefault="00F42A3D" w:rsidP="00C960CE">
            <w:pPr>
              <w:rPr>
                <w:ins w:id="29142" w:author="phuong vu" w:date="2018-11-26T01:21:00Z"/>
                <w:lang w:val="en-US"/>
                <w:rPrChange w:id="29143" w:author="phuong vu" w:date="2018-11-30T22:36:00Z">
                  <w:rPr>
                    <w:ins w:id="29144" w:author="phuong vu" w:date="2018-11-26T01:21:00Z"/>
                    <w:lang w:val="en-US"/>
                  </w:rPr>
                </w:rPrChange>
              </w:rPr>
              <w:pPrChange w:id="29145" w:author="phuong vu" w:date="2018-11-30T22:12:00Z">
                <w:pPr>
                  <w:pStyle w:val="ListParagraph"/>
                  <w:spacing w:line="276" w:lineRule="auto"/>
                  <w:ind w:left="0"/>
                </w:pPr>
              </w:pPrChange>
            </w:pPr>
            <w:ins w:id="29146" w:author="phuong vu" w:date="2018-11-26T01:21:00Z">
              <w:r w:rsidRPr="00920004">
                <w:rPr>
                  <w:lang w:val="en-US"/>
                  <w:rPrChange w:id="29147" w:author="phuong vu" w:date="2018-11-30T22:36:00Z">
                    <w:rPr>
                      <w:lang w:val="en-US"/>
                    </w:rPr>
                  </w:rPrChange>
                </w:rPr>
                <w:t>GU_01_04</w:t>
              </w:r>
            </w:ins>
          </w:p>
        </w:tc>
        <w:tc>
          <w:tcPr>
            <w:tcW w:w="5979" w:type="dxa"/>
          </w:tcPr>
          <w:p w14:paraId="7CCAC4C9" w14:textId="77777777" w:rsidR="00F42A3D" w:rsidRPr="00920004" w:rsidRDefault="00F42A3D" w:rsidP="00C960CE">
            <w:pPr>
              <w:rPr>
                <w:ins w:id="29148" w:author="phuong vu" w:date="2018-11-26T01:21:00Z"/>
                <w:lang w:val="en-US"/>
                <w:rPrChange w:id="29149" w:author="phuong vu" w:date="2018-11-30T22:36:00Z">
                  <w:rPr>
                    <w:ins w:id="29150" w:author="phuong vu" w:date="2018-11-26T01:21:00Z"/>
                    <w:lang w:val="en-US"/>
                  </w:rPr>
                </w:rPrChange>
              </w:rPr>
              <w:pPrChange w:id="29151" w:author="phuong vu" w:date="2018-11-30T22:12:00Z">
                <w:pPr>
                  <w:pStyle w:val="ListParagraph"/>
                  <w:spacing w:line="276" w:lineRule="auto"/>
                  <w:ind w:left="0"/>
                </w:pPr>
              </w:pPrChange>
            </w:pPr>
            <w:ins w:id="29152" w:author="phuong vu" w:date="2018-11-26T01:21:00Z">
              <w:r w:rsidRPr="00920004">
                <w:rPr>
                  <w:lang w:val="en-US"/>
                  <w:rPrChange w:id="29153" w:author="phuong vu" w:date="2018-11-30T22:36:00Z">
                    <w:rPr>
                      <w:lang w:val="en-US"/>
                    </w:rPr>
                  </w:rPrChange>
                </w:rPr>
                <w:t>Tạo hóa đơn đơn hàng</w:t>
              </w:r>
            </w:ins>
          </w:p>
        </w:tc>
      </w:tr>
      <w:tr w:rsidR="00F42A3D" w:rsidRPr="00920004" w14:paraId="7C029EDA" w14:textId="77777777" w:rsidTr="005836F2">
        <w:trPr>
          <w:ins w:id="29154" w:author="phuong vu" w:date="2018-11-26T01:21:00Z"/>
        </w:trPr>
        <w:tc>
          <w:tcPr>
            <w:tcW w:w="708" w:type="dxa"/>
          </w:tcPr>
          <w:p w14:paraId="47226768" w14:textId="1BCD8F57" w:rsidR="00F42A3D" w:rsidRPr="00920004" w:rsidRDefault="00F42A3D" w:rsidP="00C960CE">
            <w:pPr>
              <w:jc w:val="center"/>
              <w:rPr>
                <w:ins w:id="29155" w:author="phuong vu" w:date="2018-11-26T01:21:00Z"/>
                <w:lang w:val="en-US"/>
                <w:rPrChange w:id="29156" w:author="phuong vu" w:date="2018-11-30T22:36:00Z">
                  <w:rPr>
                    <w:ins w:id="29157" w:author="phuong vu" w:date="2018-11-26T01:21:00Z"/>
                    <w:lang w:val="en-US"/>
                  </w:rPr>
                </w:rPrChange>
              </w:rPr>
              <w:pPrChange w:id="29158" w:author="phuong vu" w:date="2018-11-30T22:12:00Z">
                <w:pPr>
                  <w:pStyle w:val="ListParagraph"/>
                  <w:spacing w:line="276" w:lineRule="auto"/>
                  <w:ind w:left="0"/>
                  <w:jc w:val="center"/>
                </w:pPr>
              </w:pPrChange>
            </w:pPr>
            <w:ins w:id="29159" w:author="phuong vu" w:date="2018-11-26T01:22:00Z">
              <w:r w:rsidRPr="00920004">
                <w:rPr>
                  <w:lang w:val="en-US"/>
                  <w:rPrChange w:id="29160" w:author="phuong vu" w:date="2018-11-30T22:36:00Z">
                    <w:rPr>
                      <w:lang w:val="en-US"/>
                    </w:rPr>
                  </w:rPrChange>
                </w:rPr>
                <w:t>3</w:t>
              </w:r>
            </w:ins>
          </w:p>
        </w:tc>
        <w:tc>
          <w:tcPr>
            <w:tcW w:w="1992" w:type="dxa"/>
          </w:tcPr>
          <w:p w14:paraId="0DE5DBE6" w14:textId="77777777" w:rsidR="00F42A3D" w:rsidRPr="00920004" w:rsidRDefault="00F42A3D" w:rsidP="00C960CE">
            <w:pPr>
              <w:rPr>
                <w:ins w:id="29161" w:author="phuong vu" w:date="2018-11-26T01:21:00Z"/>
                <w:lang w:val="en-US"/>
                <w:rPrChange w:id="29162" w:author="phuong vu" w:date="2018-11-30T22:36:00Z">
                  <w:rPr>
                    <w:ins w:id="29163" w:author="phuong vu" w:date="2018-11-26T01:21:00Z"/>
                    <w:lang w:val="en-US"/>
                  </w:rPr>
                </w:rPrChange>
              </w:rPr>
              <w:pPrChange w:id="29164" w:author="phuong vu" w:date="2018-11-30T22:12:00Z">
                <w:pPr>
                  <w:pStyle w:val="ListParagraph"/>
                  <w:spacing w:line="276" w:lineRule="auto"/>
                  <w:ind w:left="0"/>
                </w:pPr>
              </w:pPrChange>
            </w:pPr>
            <w:ins w:id="29165" w:author="phuong vu" w:date="2018-11-26T01:21:00Z">
              <w:r w:rsidRPr="00920004">
                <w:rPr>
                  <w:lang w:val="en-US"/>
                  <w:rPrChange w:id="29166" w:author="phuong vu" w:date="2018-11-30T22:36:00Z">
                    <w:rPr>
                      <w:lang w:val="en-US"/>
                    </w:rPr>
                  </w:rPrChange>
                </w:rPr>
                <w:t>GU_01_05</w:t>
              </w:r>
            </w:ins>
          </w:p>
        </w:tc>
        <w:tc>
          <w:tcPr>
            <w:tcW w:w="5979" w:type="dxa"/>
          </w:tcPr>
          <w:p w14:paraId="4631B53C" w14:textId="77777777" w:rsidR="00F42A3D" w:rsidRPr="00920004" w:rsidRDefault="00F42A3D" w:rsidP="00C960CE">
            <w:pPr>
              <w:rPr>
                <w:ins w:id="29167" w:author="phuong vu" w:date="2018-11-26T01:21:00Z"/>
                <w:lang w:val="en-US"/>
                <w:rPrChange w:id="29168" w:author="phuong vu" w:date="2018-11-30T22:36:00Z">
                  <w:rPr>
                    <w:ins w:id="29169" w:author="phuong vu" w:date="2018-11-26T01:21:00Z"/>
                    <w:lang w:val="en-US"/>
                  </w:rPr>
                </w:rPrChange>
              </w:rPr>
              <w:pPrChange w:id="29170" w:author="phuong vu" w:date="2018-11-30T22:12:00Z">
                <w:pPr>
                  <w:pStyle w:val="ListParagraph"/>
                  <w:spacing w:line="276" w:lineRule="auto"/>
                  <w:ind w:left="0"/>
                </w:pPr>
              </w:pPrChange>
            </w:pPr>
            <w:ins w:id="29171" w:author="phuong vu" w:date="2018-11-26T01:21:00Z">
              <w:r w:rsidRPr="00920004">
                <w:rPr>
                  <w:lang w:val="en-US"/>
                  <w:rPrChange w:id="29172" w:author="phuong vu" w:date="2018-11-30T22:36:00Z">
                    <w:rPr>
                      <w:lang w:val="en-US"/>
                    </w:rPr>
                  </w:rPrChange>
                </w:rPr>
                <w:t>Cập nhật hóa đơn</w:t>
              </w:r>
            </w:ins>
          </w:p>
        </w:tc>
      </w:tr>
      <w:tr w:rsidR="00F42A3D" w:rsidRPr="00920004" w14:paraId="5F485423" w14:textId="77777777" w:rsidTr="005836F2">
        <w:trPr>
          <w:ins w:id="29173" w:author="phuong vu" w:date="2018-11-26T01:21:00Z"/>
        </w:trPr>
        <w:tc>
          <w:tcPr>
            <w:tcW w:w="708" w:type="dxa"/>
          </w:tcPr>
          <w:p w14:paraId="0597B3A8" w14:textId="104A0675" w:rsidR="00F42A3D" w:rsidRPr="00920004" w:rsidRDefault="00F42A3D" w:rsidP="00C960CE">
            <w:pPr>
              <w:jc w:val="center"/>
              <w:rPr>
                <w:ins w:id="29174" w:author="phuong vu" w:date="2018-11-26T01:21:00Z"/>
                <w:lang w:val="en-US"/>
                <w:rPrChange w:id="29175" w:author="phuong vu" w:date="2018-11-30T22:36:00Z">
                  <w:rPr>
                    <w:ins w:id="29176" w:author="phuong vu" w:date="2018-11-26T01:21:00Z"/>
                    <w:lang w:val="en-US"/>
                  </w:rPr>
                </w:rPrChange>
              </w:rPr>
              <w:pPrChange w:id="29177" w:author="phuong vu" w:date="2018-11-30T22:12:00Z">
                <w:pPr>
                  <w:pStyle w:val="ListParagraph"/>
                  <w:spacing w:line="276" w:lineRule="auto"/>
                  <w:ind w:left="0"/>
                  <w:jc w:val="center"/>
                </w:pPr>
              </w:pPrChange>
            </w:pPr>
            <w:ins w:id="29178" w:author="phuong vu" w:date="2018-11-26T01:22:00Z">
              <w:r w:rsidRPr="00920004">
                <w:rPr>
                  <w:lang w:val="en-US"/>
                  <w:rPrChange w:id="29179" w:author="phuong vu" w:date="2018-11-30T22:36:00Z">
                    <w:rPr>
                      <w:lang w:val="en-US"/>
                    </w:rPr>
                  </w:rPrChange>
                </w:rPr>
                <w:t>4</w:t>
              </w:r>
            </w:ins>
          </w:p>
        </w:tc>
        <w:tc>
          <w:tcPr>
            <w:tcW w:w="1992" w:type="dxa"/>
          </w:tcPr>
          <w:p w14:paraId="27D3D84C" w14:textId="77777777" w:rsidR="00F42A3D" w:rsidRPr="00920004" w:rsidRDefault="00F42A3D" w:rsidP="00C960CE">
            <w:pPr>
              <w:rPr>
                <w:ins w:id="29180" w:author="phuong vu" w:date="2018-11-26T01:21:00Z"/>
                <w:lang w:val="en-US"/>
                <w:rPrChange w:id="29181" w:author="phuong vu" w:date="2018-11-30T22:36:00Z">
                  <w:rPr>
                    <w:ins w:id="29182" w:author="phuong vu" w:date="2018-11-26T01:21:00Z"/>
                    <w:lang w:val="en-US"/>
                  </w:rPr>
                </w:rPrChange>
              </w:rPr>
              <w:pPrChange w:id="29183" w:author="phuong vu" w:date="2018-11-30T22:12:00Z">
                <w:pPr>
                  <w:pStyle w:val="ListParagraph"/>
                  <w:spacing w:line="276" w:lineRule="auto"/>
                  <w:ind w:left="0"/>
                </w:pPr>
              </w:pPrChange>
            </w:pPr>
            <w:ins w:id="29184" w:author="phuong vu" w:date="2018-11-26T01:21:00Z">
              <w:r w:rsidRPr="00920004">
                <w:rPr>
                  <w:lang w:val="en-US"/>
                  <w:rPrChange w:id="29185" w:author="phuong vu" w:date="2018-11-30T22:36:00Z">
                    <w:rPr>
                      <w:lang w:val="en-US"/>
                    </w:rPr>
                  </w:rPrChange>
                </w:rPr>
                <w:t>GU_02_03</w:t>
              </w:r>
            </w:ins>
          </w:p>
        </w:tc>
        <w:tc>
          <w:tcPr>
            <w:tcW w:w="5979" w:type="dxa"/>
          </w:tcPr>
          <w:p w14:paraId="051DB228" w14:textId="77777777" w:rsidR="00F42A3D" w:rsidRPr="00920004" w:rsidRDefault="00F42A3D" w:rsidP="00C960CE">
            <w:pPr>
              <w:rPr>
                <w:ins w:id="29186" w:author="phuong vu" w:date="2018-11-26T01:21:00Z"/>
                <w:lang w:val="en-US"/>
                <w:rPrChange w:id="29187" w:author="phuong vu" w:date="2018-11-30T22:36:00Z">
                  <w:rPr>
                    <w:ins w:id="29188" w:author="phuong vu" w:date="2018-11-26T01:21:00Z"/>
                    <w:lang w:val="en-US"/>
                  </w:rPr>
                </w:rPrChange>
              </w:rPr>
              <w:pPrChange w:id="29189" w:author="phuong vu" w:date="2018-11-30T22:12:00Z">
                <w:pPr>
                  <w:pStyle w:val="ListParagraph"/>
                  <w:spacing w:line="276" w:lineRule="auto"/>
                  <w:ind w:left="0"/>
                </w:pPr>
              </w:pPrChange>
            </w:pPr>
            <w:ins w:id="29190" w:author="phuong vu" w:date="2018-11-26T01:21:00Z">
              <w:r w:rsidRPr="00920004">
                <w:rPr>
                  <w:lang w:val="en-US"/>
                  <w:rPrChange w:id="29191" w:author="phuong vu" w:date="2018-11-30T22:36:00Z">
                    <w:rPr>
                      <w:lang w:val="en-US"/>
                    </w:rPr>
                  </w:rPrChange>
                </w:rPr>
                <w:t>Thay đổi trạng thái biên nhận</w:t>
              </w:r>
            </w:ins>
          </w:p>
        </w:tc>
      </w:tr>
      <w:tr w:rsidR="00F42A3D" w:rsidRPr="00920004" w14:paraId="00B3E497" w14:textId="77777777" w:rsidTr="005836F2">
        <w:trPr>
          <w:ins w:id="29192" w:author="phuong vu" w:date="2018-11-26T01:21:00Z"/>
        </w:trPr>
        <w:tc>
          <w:tcPr>
            <w:tcW w:w="708" w:type="dxa"/>
          </w:tcPr>
          <w:p w14:paraId="74D0B7FA" w14:textId="5AC7A783" w:rsidR="00F42A3D" w:rsidRPr="00920004" w:rsidRDefault="00F42A3D" w:rsidP="00C960CE">
            <w:pPr>
              <w:jc w:val="center"/>
              <w:rPr>
                <w:ins w:id="29193" w:author="phuong vu" w:date="2018-11-26T01:21:00Z"/>
                <w:lang w:val="en-US"/>
                <w:rPrChange w:id="29194" w:author="phuong vu" w:date="2018-11-30T22:36:00Z">
                  <w:rPr>
                    <w:ins w:id="29195" w:author="phuong vu" w:date="2018-11-26T01:21:00Z"/>
                    <w:lang w:val="en-US"/>
                  </w:rPr>
                </w:rPrChange>
              </w:rPr>
              <w:pPrChange w:id="29196" w:author="phuong vu" w:date="2018-11-30T22:12:00Z">
                <w:pPr>
                  <w:pStyle w:val="ListParagraph"/>
                  <w:spacing w:line="276" w:lineRule="auto"/>
                  <w:ind w:left="0"/>
                  <w:jc w:val="center"/>
                </w:pPr>
              </w:pPrChange>
            </w:pPr>
            <w:ins w:id="29197" w:author="phuong vu" w:date="2018-11-26T01:23:00Z">
              <w:r w:rsidRPr="00920004">
                <w:rPr>
                  <w:lang w:val="en-US"/>
                  <w:rPrChange w:id="29198" w:author="phuong vu" w:date="2018-11-30T22:36:00Z">
                    <w:rPr>
                      <w:lang w:val="en-US"/>
                    </w:rPr>
                  </w:rPrChange>
                </w:rPr>
                <w:t>5</w:t>
              </w:r>
            </w:ins>
          </w:p>
        </w:tc>
        <w:tc>
          <w:tcPr>
            <w:tcW w:w="1992" w:type="dxa"/>
          </w:tcPr>
          <w:p w14:paraId="062ED5EE" w14:textId="77777777" w:rsidR="00F42A3D" w:rsidRPr="00920004" w:rsidRDefault="00F42A3D" w:rsidP="00C960CE">
            <w:pPr>
              <w:rPr>
                <w:ins w:id="29199" w:author="phuong vu" w:date="2018-11-26T01:21:00Z"/>
                <w:lang w:val="en-US"/>
                <w:rPrChange w:id="29200" w:author="phuong vu" w:date="2018-11-30T22:36:00Z">
                  <w:rPr>
                    <w:ins w:id="29201" w:author="phuong vu" w:date="2018-11-26T01:21:00Z"/>
                    <w:lang w:val="en-US"/>
                  </w:rPr>
                </w:rPrChange>
              </w:rPr>
              <w:pPrChange w:id="29202" w:author="phuong vu" w:date="2018-11-30T22:12:00Z">
                <w:pPr>
                  <w:pStyle w:val="ListParagraph"/>
                  <w:spacing w:line="276" w:lineRule="auto"/>
                  <w:ind w:left="0"/>
                </w:pPr>
              </w:pPrChange>
            </w:pPr>
            <w:ins w:id="29203" w:author="phuong vu" w:date="2018-11-26T01:21:00Z">
              <w:r w:rsidRPr="00920004">
                <w:rPr>
                  <w:lang w:val="en-US"/>
                  <w:rPrChange w:id="29204" w:author="phuong vu" w:date="2018-11-30T22:36:00Z">
                    <w:rPr>
                      <w:lang w:val="en-US"/>
                    </w:rPr>
                  </w:rPrChange>
                </w:rPr>
                <w:t>GU_02_04</w:t>
              </w:r>
            </w:ins>
          </w:p>
        </w:tc>
        <w:tc>
          <w:tcPr>
            <w:tcW w:w="5979" w:type="dxa"/>
          </w:tcPr>
          <w:p w14:paraId="4DD1B259" w14:textId="77777777" w:rsidR="00F42A3D" w:rsidRPr="00920004" w:rsidRDefault="00F42A3D" w:rsidP="00C960CE">
            <w:pPr>
              <w:rPr>
                <w:ins w:id="29205" w:author="phuong vu" w:date="2018-11-26T01:21:00Z"/>
                <w:lang w:val="en-US"/>
                <w:rPrChange w:id="29206" w:author="phuong vu" w:date="2018-11-30T22:36:00Z">
                  <w:rPr>
                    <w:ins w:id="29207" w:author="phuong vu" w:date="2018-11-26T01:21:00Z"/>
                    <w:lang w:val="en-US"/>
                  </w:rPr>
                </w:rPrChange>
              </w:rPr>
              <w:pPrChange w:id="29208" w:author="phuong vu" w:date="2018-11-30T22:12:00Z">
                <w:pPr>
                  <w:pStyle w:val="ListParagraph"/>
                  <w:spacing w:line="276" w:lineRule="auto"/>
                  <w:ind w:left="0"/>
                </w:pPr>
              </w:pPrChange>
            </w:pPr>
            <w:ins w:id="29209" w:author="phuong vu" w:date="2018-11-26T01:21:00Z">
              <w:r w:rsidRPr="00920004">
                <w:rPr>
                  <w:lang w:val="en-US"/>
                  <w:rPrChange w:id="29210" w:author="phuong vu" w:date="2018-11-30T22:36:00Z">
                    <w:rPr>
                      <w:lang w:val="en-US"/>
                    </w:rPr>
                  </w:rPrChange>
                </w:rPr>
                <w:t>Cập nhật thông tin biên nhận</w:t>
              </w:r>
            </w:ins>
          </w:p>
        </w:tc>
      </w:tr>
      <w:tr w:rsidR="00F42A3D" w:rsidRPr="00920004" w14:paraId="267F4D0F" w14:textId="77777777" w:rsidTr="005836F2">
        <w:trPr>
          <w:ins w:id="29211" w:author="phuong vu" w:date="2018-11-26T01:21:00Z"/>
        </w:trPr>
        <w:tc>
          <w:tcPr>
            <w:tcW w:w="708" w:type="dxa"/>
          </w:tcPr>
          <w:p w14:paraId="105529AF" w14:textId="5B158A3E" w:rsidR="00F42A3D" w:rsidRPr="00920004" w:rsidRDefault="00F42A3D" w:rsidP="00C960CE">
            <w:pPr>
              <w:jc w:val="center"/>
              <w:rPr>
                <w:ins w:id="29212" w:author="phuong vu" w:date="2018-11-26T01:21:00Z"/>
                <w:lang w:val="en-US"/>
                <w:rPrChange w:id="29213" w:author="phuong vu" w:date="2018-11-30T22:36:00Z">
                  <w:rPr>
                    <w:ins w:id="29214" w:author="phuong vu" w:date="2018-11-26T01:21:00Z"/>
                    <w:lang w:val="en-US"/>
                  </w:rPr>
                </w:rPrChange>
              </w:rPr>
              <w:pPrChange w:id="29215" w:author="phuong vu" w:date="2018-11-30T22:12:00Z">
                <w:pPr>
                  <w:pStyle w:val="ListParagraph"/>
                  <w:spacing w:line="276" w:lineRule="auto"/>
                  <w:ind w:left="0"/>
                  <w:jc w:val="center"/>
                </w:pPr>
              </w:pPrChange>
            </w:pPr>
            <w:ins w:id="29216" w:author="phuong vu" w:date="2018-11-26T01:23:00Z">
              <w:r w:rsidRPr="00920004">
                <w:rPr>
                  <w:lang w:val="en-US"/>
                  <w:rPrChange w:id="29217" w:author="phuong vu" w:date="2018-11-30T22:36:00Z">
                    <w:rPr>
                      <w:lang w:val="en-US"/>
                    </w:rPr>
                  </w:rPrChange>
                </w:rPr>
                <w:t>6</w:t>
              </w:r>
            </w:ins>
          </w:p>
        </w:tc>
        <w:tc>
          <w:tcPr>
            <w:tcW w:w="1992" w:type="dxa"/>
          </w:tcPr>
          <w:p w14:paraId="2E2CD43A" w14:textId="77777777" w:rsidR="00F42A3D" w:rsidRPr="00920004" w:rsidRDefault="00F42A3D" w:rsidP="00C960CE">
            <w:pPr>
              <w:rPr>
                <w:ins w:id="29218" w:author="phuong vu" w:date="2018-11-26T01:21:00Z"/>
                <w:lang w:val="en-US"/>
                <w:rPrChange w:id="29219" w:author="phuong vu" w:date="2018-11-30T22:36:00Z">
                  <w:rPr>
                    <w:ins w:id="29220" w:author="phuong vu" w:date="2018-11-26T01:21:00Z"/>
                    <w:lang w:val="en-US"/>
                  </w:rPr>
                </w:rPrChange>
              </w:rPr>
              <w:pPrChange w:id="29221" w:author="phuong vu" w:date="2018-11-30T22:12:00Z">
                <w:pPr>
                  <w:pStyle w:val="ListParagraph"/>
                  <w:spacing w:line="276" w:lineRule="auto"/>
                  <w:ind w:left="0"/>
                </w:pPr>
              </w:pPrChange>
            </w:pPr>
            <w:ins w:id="29222" w:author="phuong vu" w:date="2018-11-26T01:21:00Z">
              <w:r w:rsidRPr="00920004">
                <w:rPr>
                  <w:lang w:val="en-US"/>
                  <w:rPrChange w:id="29223" w:author="phuong vu" w:date="2018-11-30T22:36:00Z">
                    <w:rPr>
                      <w:lang w:val="en-US"/>
                    </w:rPr>
                  </w:rPrChange>
                </w:rPr>
                <w:t>GU_03</w:t>
              </w:r>
            </w:ins>
          </w:p>
        </w:tc>
        <w:tc>
          <w:tcPr>
            <w:tcW w:w="5979" w:type="dxa"/>
          </w:tcPr>
          <w:p w14:paraId="08D67626" w14:textId="77777777" w:rsidR="00F42A3D" w:rsidRPr="00920004" w:rsidRDefault="00F42A3D" w:rsidP="00C960CE">
            <w:pPr>
              <w:rPr>
                <w:ins w:id="29224" w:author="phuong vu" w:date="2018-11-26T01:21:00Z"/>
                <w:rPrChange w:id="29225" w:author="phuong vu" w:date="2018-11-30T22:36:00Z">
                  <w:rPr>
                    <w:ins w:id="29226" w:author="phuong vu" w:date="2018-11-26T01:21:00Z"/>
                  </w:rPr>
                </w:rPrChange>
              </w:rPr>
              <w:pPrChange w:id="29227" w:author="phuong vu" w:date="2018-11-30T22:12:00Z">
                <w:pPr>
                  <w:pStyle w:val="ListParagraph"/>
                  <w:spacing w:line="276" w:lineRule="auto"/>
                  <w:ind w:left="0"/>
                </w:pPr>
              </w:pPrChange>
            </w:pPr>
            <w:ins w:id="29228" w:author="phuong vu" w:date="2018-11-26T01:21:00Z">
              <w:r w:rsidRPr="00920004">
                <w:rPr>
                  <w:lang w:val="en-US"/>
                  <w:rPrChange w:id="29229" w:author="phuong vu" w:date="2018-11-30T22:36:00Z">
                    <w:rPr>
                      <w:lang w:val="en-US"/>
                    </w:rPr>
                  </w:rPrChange>
                </w:rPr>
                <w:t>Quản lí phân công xử lí đơn hàng</w:t>
              </w:r>
            </w:ins>
          </w:p>
        </w:tc>
      </w:tr>
      <w:tr w:rsidR="00F42A3D" w:rsidRPr="00920004" w14:paraId="704B6E11" w14:textId="77777777" w:rsidTr="005836F2">
        <w:trPr>
          <w:ins w:id="29230" w:author="phuong vu" w:date="2018-11-26T01:21:00Z"/>
        </w:trPr>
        <w:tc>
          <w:tcPr>
            <w:tcW w:w="708" w:type="dxa"/>
          </w:tcPr>
          <w:p w14:paraId="7CBC11F3" w14:textId="64656156" w:rsidR="00F42A3D" w:rsidRPr="00920004" w:rsidRDefault="00F42A3D" w:rsidP="00C960CE">
            <w:pPr>
              <w:jc w:val="center"/>
              <w:rPr>
                <w:ins w:id="29231" w:author="phuong vu" w:date="2018-11-26T01:21:00Z"/>
                <w:lang w:val="en-US"/>
                <w:rPrChange w:id="29232" w:author="phuong vu" w:date="2018-11-30T22:36:00Z">
                  <w:rPr>
                    <w:ins w:id="29233" w:author="phuong vu" w:date="2018-11-26T01:21:00Z"/>
                    <w:lang w:val="en-US"/>
                  </w:rPr>
                </w:rPrChange>
              </w:rPr>
              <w:pPrChange w:id="29234" w:author="phuong vu" w:date="2018-11-30T22:12:00Z">
                <w:pPr>
                  <w:pStyle w:val="ListParagraph"/>
                  <w:spacing w:line="276" w:lineRule="auto"/>
                  <w:ind w:left="0"/>
                  <w:jc w:val="center"/>
                </w:pPr>
              </w:pPrChange>
            </w:pPr>
            <w:ins w:id="29235" w:author="phuong vu" w:date="2018-11-26T01:23:00Z">
              <w:r w:rsidRPr="00920004">
                <w:rPr>
                  <w:lang w:val="en-US"/>
                  <w:rPrChange w:id="29236" w:author="phuong vu" w:date="2018-11-30T22:36:00Z">
                    <w:rPr>
                      <w:lang w:val="en-US"/>
                    </w:rPr>
                  </w:rPrChange>
                </w:rPr>
                <w:t>7</w:t>
              </w:r>
            </w:ins>
          </w:p>
        </w:tc>
        <w:tc>
          <w:tcPr>
            <w:tcW w:w="1992" w:type="dxa"/>
          </w:tcPr>
          <w:p w14:paraId="56098323" w14:textId="77777777" w:rsidR="00F42A3D" w:rsidRPr="00920004" w:rsidRDefault="00F42A3D" w:rsidP="00C960CE">
            <w:pPr>
              <w:rPr>
                <w:ins w:id="29237" w:author="phuong vu" w:date="2018-11-26T01:21:00Z"/>
                <w:lang w:val="en-US"/>
                <w:rPrChange w:id="29238" w:author="phuong vu" w:date="2018-11-30T22:36:00Z">
                  <w:rPr>
                    <w:ins w:id="29239" w:author="phuong vu" w:date="2018-11-26T01:21:00Z"/>
                    <w:lang w:val="en-US"/>
                  </w:rPr>
                </w:rPrChange>
              </w:rPr>
              <w:pPrChange w:id="29240" w:author="phuong vu" w:date="2018-11-30T22:12:00Z">
                <w:pPr>
                  <w:pStyle w:val="ListParagraph"/>
                  <w:spacing w:line="276" w:lineRule="auto"/>
                  <w:ind w:left="0"/>
                </w:pPr>
              </w:pPrChange>
            </w:pPr>
            <w:ins w:id="29241" w:author="phuong vu" w:date="2018-11-26T01:21:00Z">
              <w:r w:rsidRPr="00920004">
                <w:rPr>
                  <w:lang w:val="en-US"/>
                  <w:rPrChange w:id="29242" w:author="phuong vu" w:date="2018-11-30T22:36:00Z">
                    <w:rPr>
                      <w:lang w:val="en-US"/>
                    </w:rPr>
                  </w:rPrChange>
                </w:rPr>
                <w:t>GU_04</w:t>
              </w:r>
            </w:ins>
          </w:p>
        </w:tc>
        <w:tc>
          <w:tcPr>
            <w:tcW w:w="5979" w:type="dxa"/>
          </w:tcPr>
          <w:p w14:paraId="45F8AE81" w14:textId="77777777" w:rsidR="00F42A3D" w:rsidRPr="00920004" w:rsidRDefault="00F42A3D" w:rsidP="00C960CE">
            <w:pPr>
              <w:rPr>
                <w:ins w:id="29243" w:author="phuong vu" w:date="2018-11-26T01:21:00Z"/>
                <w:rPrChange w:id="29244" w:author="phuong vu" w:date="2018-11-30T22:36:00Z">
                  <w:rPr>
                    <w:ins w:id="29245" w:author="phuong vu" w:date="2018-11-26T01:21:00Z"/>
                  </w:rPr>
                </w:rPrChange>
              </w:rPr>
              <w:pPrChange w:id="29246" w:author="phuong vu" w:date="2018-11-30T22:12:00Z">
                <w:pPr>
                  <w:pStyle w:val="ListParagraph"/>
                  <w:spacing w:line="276" w:lineRule="auto"/>
                  <w:ind w:left="0"/>
                </w:pPr>
              </w:pPrChange>
            </w:pPr>
            <w:ins w:id="29247" w:author="phuong vu" w:date="2018-11-26T01:21:00Z">
              <w:r w:rsidRPr="00920004">
                <w:rPr>
                  <w:lang w:val="en-US"/>
                  <w:rPrChange w:id="29248" w:author="phuong vu" w:date="2018-11-30T22:36:00Z">
                    <w:rPr>
                      <w:lang w:val="en-US"/>
                    </w:rPr>
                  </w:rPrChange>
                </w:rPr>
                <w:t>Tạo đơn hàng</w:t>
              </w:r>
            </w:ins>
          </w:p>
        </w:tc>
      </w:tr>
      <w:tr w:rsidR="00F42A3D" w:rsidRPr="00920004" w14:paraId="5CBE3EB6" w14:textId="77777777" w:rsidTr="005836F2">
        <w:trPr>
          <w:ins w:id="29249" w:author="phuong vu" w:date="2018-11-26T01:21:00Z"/>
        </w:trPr>
        <w:tc>
          <w:tcPr>
            <w:tcW w:w="708" w:type="dxa"/>
          </w:tcPr>
          <w:p w14:paraId="34AF5B3B" w14:textId="0EE98721" w:rsidR="00F42A3D" w:rsidRPr="00920004" w:rsidRDefault="005836F2" w:rsidP="00C960CE">
            <w:pPr>
              <w:jc w:val="center"/>
              <w:rPr>
                <w:ins w:id="29250" w:author="phuong vu" w:date="2018-11-26T01:21:00Z"/>
                <w:lang w:val="en-US"/>
                <w:rPrChange w:id="29251" w:author="phuong vu" w:date="2018-11-30T22:36:00Z">
                  <w:rPr>
                    <w:ins w:id="29252" w:author="phuong vu" w:date="2018-11-26T01:21:00Z"/>
                    <w:lang w:val="en-US"/>
                  </w:rPr>
                </w:rPrChange>
              </w:rPr>
              <w:pPrChange w:id="29253" w:author="phuong vu" w:date="2018-11-30T22:12:00Z">
                <w:pPr>
                  <w:pStyle w:val="ListParagraph"/>
                  <w:spacing w:line="276" w:lineRule="auto"/>
                  <w:ind w:left="0"/>
                  <w:jc w:val="center"/>
                </w:pPr>
              </w:pPrChange>
            </w:pPr>
            <w:ins w:id="29254" w:author="phuong vu" w:date="2018-11-26T01:23:00Z">
              <w:r w:rsidRPr="00920004">
                <w:rPr>
                  <w:lang w:val="en-US"/>
                  <w:rPrChange w:id="29255" w:author="phuong vu" w:date="2018-11-30T22:36:00Z">
                    <w:rPr>
                      <w:lang w:val="en-US"/>
                    </w:rPr>
                  </w:rPrChange>
                </w:rPr>
                <w:t>8</w:t>
              </w:r>
            </w:ins>
          </w:p>
        </w:tc>
        <w:tc>
          <w:tcPr>
            <w:tcW w:w="1992" w:type="dxa"/>
          </w:tcPr>
          <w:p w14:paraId="464BA85F" w14:textId="77777777" w:rsidR="00F42A3D" w:rsidRPr="00920004" w:rsidRDefault="00F42A3D" w:rsidP="00C960CE">
            <w:pPr>
              <w:rPr>
                <w:ins w:id="29256" w:author="phuong vu" w:date="2018-11-26T01:21:00Z"/>
                <w:lang w:val="en-US"/>
                <w:rPrChange w:id="29257" w:author="phuong vu" w:date="2018-11-30T22:36:00Z">
                  <w:rPr>
                    <w:ins w:id="29258" w:author="phuong vu" w:date="2018-11-26T01:21:00Z"/>
                    <w:lang w:val="en-US"/>
                  </w:rPr>
                </w:rPrChange>
              </w:rPr>
              <w:pPrChange w:id="29259" w:author="phuong vu" w:date="2018-11-30T22:12:00Z">
                <w:pPr>
                  <w:pStyle w:val="ListParagraph"/>
                  <w:spacing w:line="276" w:lineRule="auto"/>
                  <w:ind w:left="0"/>
                </w:pPr>
              </w:pPrChange>
            </w:pPr>
            <w:ins w:id="29260" w:author="phuong vu" w:date="2018-11-26T01:21:00Z">
              <w:r w:rsidRPr="00920004">
                <w:rPr>
                  <w:lang w:val="en-US"/>
                  <w:rPrChange w:id="29261" w:author="phuong vu" w:date="2018-11-30T22:36:00Z">
                    <w:rPr>
                      <w:lang w:val="en-US"/>
                    </w:rPr>
                  </w:rPrChange>
                </w:rPr>
                <w:t>GU_06</w:t>
              </w:r>
            </w:ins>
          </w:p>
        </w:tc>
        <w:tc>
          <w:tcPr>
            <w:tcW w:w="5979" w:type="dxa"/>
          </w:tcPr>
          <w:p w14:paraId="5F87185B" w14:textId="77777777" w:rsidR="00F42A3D" w:rsidRPr="00920004" w:rsidRDefault="00F42A3D" w:rsidP="00C960CE">
            <w:pPr>
              <w:rPr>
                <w:ins w:id="29262" w:author="phuong vu" w:date="2018-11-26T01:21:00Z"/>
                <w:lang w:val="en-US"/>
                <w:rPrChange w:id="29263" w:author="phuong vu" w:date="2018-11-30T22:36:00Z">
                  <w:rPr>
                    <w:ins w:id="29264" w:author="phuong vu" w:date="2018-11-26T01:21:00Z"/>
                    <w:lang w:val="en-US"/>
                  </w:rPr>
                </w:rPrChange>
              </w:rPr>
              <w:pPrChange w:id="29265" w:author="phuong vu" w:date="2018-11-30T22:12:00Z">
                <w:pPr>
                  <w:pStyle w:val="ListParagraph"/>
                  <w:spacing w:line="276" w:lineRule="auto"/>
                  <w:ind w:left="0"/>
                </w:pPr>
              </w:pPrChange>
            </w:pPr>
            <w:ins w:id="29266" w:author="phuong vu" w:date="2018-11-26T01:21:00Z">
              <w:r w:rsidRPr="00920004">
                <w:rPr>
                  <w:lang w:val="en-US"/>
                  <w:rPrChange w:id="29267" w:author="phuong vu" w:date="2018-11-30T22:36:00Z">
                    <w:rPr>
                      <w:lang w:val="en-US"/>
                    </w:rPr>
                  </w:rPrChange>
                </w:rPr>
                <w:t>Quản lí trạng thái máy giặt</w:t>
              </w:r>
            </w:ins>
          </w:p>
        </w:tc>
      </w:tr>
      <w:tr w:rsidR="00F42A3D" w:rsidRPr="00920004" w14:paraId="7A6C87F4" w14:textId="77777777" w:rsidTr="005836F2">
        <w:trPr>
          <w:ins w:id="29268" w:author="phuong vu" w:date="2018-11-26T01:21:00Z"/>
        </w:trPr>
        <w:tc>
          <w:tcPr>
            <w:tcW w:w="708" w:type="dxa"/>
          </w:tcPr>
          <w:p w14:paraId="4EF6F28C" w14:textId="4DBE3E94" w:rsidR="00F42A3D" w:rsidRPr="00920004" w:rsidRDefault="005836F2" w:rsidP="00C960CE">
            <w:pPr>
              <w:jc w:val="center"/>
              <w:rPr>
                <w:ins w:id="29269" w:author="phuong vu" w:date="2018-11-26T01:21:00Z"/>
                <w:lang w:val="en-US"/>
                <w:rPrChange w:id="29270" w:author="phuong vu" w:date="2018-11-30T22:36:00Z">
                  <w:rPr>
                    <w:ins w:id="29271" w:author="phuong vu" w:date="2018-11-26T01:21:00Z"/>
                    <w:lang w:val="en-US"/>
                  </w:rPr>
                </w:rPrChange>
              </w:rPr>
              <w:pPrChange w:id="29272" w:author="phuong vu" w:date="2018-11-30T22:12:00Z">
                <w:pPr>
                  <w:pStyle w:val="ListParagraph"/>
                  <w:spacing w:line="276" w:lineRule="auto"/>
                  <w:ind w:left="0"/>
                  <w:jc w:val="center"/>
                </w:pPr>
              </w:pPrChange>
            </w:pPr>
            <w:ins w:id="29273" w:author="phuong vu" w:date="2018-11-26T01:23:00Z">
              <w:r w:rsidRPr="00920004">
                <w:rPr>
                  <w:lang w:val="en-US"/>
                  <w:rPrChange w:id="29274" w:author="phuong vu" w:date="2018-11-30T22:36:00Z">
                    <w:rPr>
                      <w:lang w:val="en-US"/>
                    </w:rPr>
                  </w:rPrChange>
                </w:rPr>
                <w:t>9</w:t>
              </w:r>
            </w:ins>
          </w:p>
        </w:tc>
        <w:tc>
          <w:tcPr>
            <w:tcW w:w="1992" w:type="dxa"/>
          </w:tcPr>
          <w:p w14:paraId="72C3D0D4" w14:textId="77777777" w:rsidR="00F42A3D" w:rsidRPr="00920004" w:rsidRDefault="00F42A3D" w:rsidP="00C960CE">
            <w:pPr>
              <w:rPr>
                <w:ins w:id="29275" w:author="phuong vu" w:date="2018-11-26T01:21:00Z"/>
                <w:lang w:val="en-US"/>
                <w:rPrChange w:id="29276" w:author="phuong vu" w:date="2018-11-30T22:36:00Z">
                  <w:rPr>
                    <w:ins w:id="29277" w:author="phuong vu" w:date="2018-11-26T01:21:00Z"/>
                    <w:lang w:val="en-US"/>
                  </w:rPr>
                </w:rPrChange>
              </w:rPr>
              <w:pPrChange w:id="29278" w:author="phuong vu" w:date="2018-11-30T22:12:00Z">
                <w:pPr>
                  <w:pStyle w:val="ListParagraph"/>
                  <w:spacing w:line="276" w:lineRule="auto"/>
                  <w:ind w:left="0"/>
                </w:pPr>
              </w:pPrChange>
            </w:pPr>
            <w:ins w:id="29279" w:author="phuong vu" w:date="2018-11-26T01:21:00Z">
              <w:r w:rsidRPr="00920004">
                <w:rPr>
                  <w:lang w:val="en-US"/>
                  <w:rPrChange w:id="29280" w:author="phuong vu" w:date="2018-11-30T22:36:00Z">
                    <w:rPr>
                      <w:lang w:val="en-US"/>
                    </w:rPr>
                  </w:rPrChange>
                </w:rPr>
                <w:t>GU_08</w:t>
              </w:r>
            </w:ins>
          </w:p>
        </w:tc>
        <w:tc>
          <w:tcPr>
            <w:tcW w:w="5979" w:type="dxa"/>
          </w:tcPr>
          <w:p w14:paraId="5D2F4B67" w14:textId="77777777" w:rsidR="00F42A3D" w:rsidRPr="00920004" w:rsidRDefault="00F42A3D" w:rsidP="00C960CE">
            <w:pPr>
              <w:rPr>
                <w:ins w:id="29281" w:author="phuong vu" w:date="2018-11-26T01:21:00Z"/>
                <w:rPrChange w:id="29282" w:author="phuong vu" w:date="2018-11-30T22:36:00Z">
                  <w:rPr>
                    <w:ins w:id="29283" w:author="phuong vu" w:date="2018-11-26T01:21:00Z"/>
                  </w:rPr>
                </w:rPrChange>
              </w:rPr>
              <w:pPrChange w:id="29284" w:author="phuong vu" w:date="2018-11-30T22:12:00Z">
                <w:pPr>
                  <w:pStyle w:val="ListParagraph"/>
                  <w:spacing w:line="276" w:lineRule="auto"/>
                  <w:ind w:left="0"/>
                </w:pPr>
              </w:pPrChange>
            </w:pPr>
            <w:ins w:id="29285" w:author="phuong vu" w:date="2018-11-26T01:21:00Z">
              <w:r w:rsidRPr="00920004">
                <w:rPr>
                  <w:lang w:val="en-US"/>
                  <w:rPrChange w:id="29286" w:author="phuong vu" w:date="2018-11-30T22:36:00Z">
                    <w:rPr>
                      <w:lang w:val="en-US"/>
                    </w:rPr>
                  </w:rPrChange>
                </w:rPr>
                <w:t>Tìm kiếm đơn hàng</w:t>
              </w:r>
            </w:ins>
          </w:p>
        </w:tc>
      </w:tr>
      <w:tr w:rsidR="00F42A3D" w:rsidRPr="00920004" w14:paraId="590B90E3" w14:textId="77777777" w:rsidTr="005836F2">
        <w:trPr>
          <w:ins w:id="29287" w:author="phuong vu" w:date="2018-11-26T01:21:00Z"/>
        </w:trPr>
        <w:tc>
          <w:tcPr>
            <w:tcW w:w="708" w:type="dxa"/>
          </w:tcPr>
          <w:p w14:paraId="30A89E2B" w14:textId="6B25F84E" w:rsidR="00F42A3D" w:rsidRPr="00920004" w:rsidRDefault="00F42A3D" w:rsidP="00C960CE">
            <w:pPr>
              <w:jc w:val="center"/>
              <w:rPr>
                <w:ins w:id="29288" w:author="phuong vu" w:date="2018-11-26T01:21:00Z"/>
                <w:lang w:val="en-US"/>
                <w:rPrChange w:id="29289" w:author="phuong vu" w:date="2018-11-30T22:36:00Z">
                  <w:rPr>
                    <w:ins w:id="29290" w:author="phuong vu" w:date="2018-11-26T01:21:00Z"/>
                    <w:lang w:val="en-US"/>
                  </w:rPr>
                </w:rPrChange>
              </w:rPr>
              <w:pPrChange w:id="29291" w:author="phuong vu" w:date="2018-11-30T22:12:00Z">
                <w:pPr>
                  <w:pStyle w:val="ListParagraph"/>
                  <w:spacing w:line="276" w:lineRule="auto"/>
                  <w:ind w:left="0"/>
                  <w:jc w:val="center"/>
                </w:pPr>
              </w:pPrChange>
            </w:pPr>
            <w:ins w:id="29292" w:author="phuong vu" w:date="2018-11-26T01:23:00Z">
              <w:r w:rsidRPr="00920004">
                <w:rPr>
                  <w:lang w:val="en-US"/>
                  <w:rPrChange w:id="29293" w:author="phuong vu" w:date="2018-11-30T22:36:00Z">
                    <w:rPr>
                      <w:lang w:val="en-US"/>
                    </w:rPr>
                  </w:rPrChange>
                </w:rPr>
                <w:t>1</w:t>
              </w:r>
              <w:r w:rsidR="005836F2" w:rsidRPr="00920004">
                <w:rPr>
                  <w:lang w:val="en-US"/>
                  <w:rPrChange w:id="29294" w:author="phuong vu" w:date="2018-11-30T22:36:00Z">
                    <w:rPr>
                      <w:lang w:val="en-US"/>
                    </w:rPr>
                  </w:rPrChange>
                </w:rPr>
                <w:t>0</w:t>
              </w:r>
            </w:ins>
          </w:p>
        </w:tc>
        <w:tc>
          <w:tcPr>
            <w:tcW w:w="1992" w:type="dxa"/>
          </w:tcPr>
          <w:p w14:paraId="4FC89B48" w14:textId="77777777" w:rsidR="00F42A3D" w:rsidRPr="00920004" w:rsidRDefault="00F42A3D" w:rsidP="00C960CE">
            <w:pPr>
              <w:rPr>
                <w:ins w:id="29295" w:author="phuong vu" w:date="2018-11-26T01:21:00Z"/>
                <w:lang w:val="en-US"/>
                <w:rPrChange w:id="29296" w:author="phuong vu" w:date="2018-11-30T22:36:00Z">
                  <w:rPr>
                    <w:ins w:id="29297" w:author="phuong vu" w:date="2018-11-26T01:21:00Z"/>
                    <w:lang w:val="en-US"/>
                  </w:rPr>
                </w:rPrChange>
              </w:rPr>
              <w:pPrChange w:id="29298" w:author="phuong vu" w:date="2018-11-30T22:12:00Z">
                <w:pPr>
                  <w:pStyle w:val="ListParagraph"/>
                  <w:spacing w:line="276" w:lineRule="auto"/>
                  <w:ind w:left="0"/>
                </w:pPr>
              </w:pPrChange>
            </w:pPr>
            <w:ins w:id="29299" w:author="phuong vu" w:date="2018-11-26T01:21:00Z">
              <w:r w:rsidRPr="00920004">
                <w:rPr>
                  <w:lang w:val="en-US"/>
                  <w:rPrChange w:id="29300" w:author="phuong vu" w:date="2018-11-30T22:36:00Z">
                    <w:rPr>
                      <w:lang w:val="en-US"/>
                    </w:rPr>
                  </w:rPrChange>
                </w:rPr>
                <w:t>GU_09</w:t>
              </w:r>
            </w:ins>
          </w:p>
        </w:tc>
        <w:tc>
          <w:tcPr>
            <w:tcW w:w="5979" w:type="dxa"/>
          </w:tcPr>
          <w:p w14:paraId="5DF9F3D1" w14:textId="77777777" w:rsidR="00F42A3D" w:rsidRPr="00920004" w:rsidRDefault="00F42A3D" w:rsidP="00C960CE">
            <w:pPr>
              <w:rPr>
                <w:ins w:id="29301" w:author="phuong vu" w:date="2018-11-26T01:21:00Z"/>
                <w:rPrChange w:id="29302" w:author="phuong vu" w:date="2018-11-30T22:36:00Z">
                  <w:rPr>
                    <w:ins w:id="29303" w:author="phuong vu" w:date="2018-11-26T01:21:00Z"/>
                  </w:rPr>
                </w:rPrChange>
              </w:rPr>
              <w:pPrChange w:id="29304" w:author="phuong vu" w:date="2018-11-30T22:12:00Z">
                <w:pPr>
                  <w:pStyle w:val="ListParagraph"/>
                  <w:spacing w:line="276" w:lineRule="auto"/>
                  <w:ind w:left="0"/>
                </w:pPr>
              </w:pPrChange>
            </w:pPr>
            <w:ins w:id="29305" w:author="phuong vu" w:date="2018-11-26T01:21:00Z">
              <w:r w:rsidRPr="00920004">
                <w:rPr>
                  <w:rPrChange w:id="29306" w:author="phuong vu" w:date="2018-11-30T22:36:00Z">
                    <w:rPr/>
                  </w:rPrChange>
                </w:rPr>
                <w:t>Đăng nhập</w:t>
              </w:r>
            </w:ins>
          </w:p>
        </w:tc>
      </w:tr>
      <w:tr w:rsidR="00F42A3D" w:rsidRPr="00920004" w14:paraId="70EC0F0C" w14:textId="77777777" w:rsidTr="005836F2">
        <w:trPr>
          <w:ins w:id="29307" w:author="phuong vu" w:date="2018-11-26T01:21:00Z"/>
        </w:trPr>
        <w:tc>
          <w:tcPr>
            <w:tcW w:w="708" w:type="dxa"/>
          </w:tcPr>
          <w:p w14:paraId="2BC226E3" w14:textId="4B07CB93" w:rsidR="00F42A3D" w:rsidRPr="00920004" w:rsidRDefault="00F42A3D" w:rsidP="00C960CE">
            <w:pPr>
              <w:jc w:val="center"/>
              <w:rPr>
                <w:ins w:id="29308" w:author="phuong vu" w:date="2018-11-26T01:21:00Z"/>
                <w:lang w:val="en-US"/>
                <w:rPrChange w:id="29309" w:author="phuong vu" w:date="2018-11-30T22:36:00Z">
                  <w:rPr>
                    <w:ins w:id="29310" w:author="phuong vu" w:date="2018-11-26T01:21:00Z"/>
                    <w:lang w:val="en-US"/>
                  </w:rPr>
                </w:rPrChange>
              </w:rPr>
              <w:pPrChange w:id="29311" w:author="phuong vu" w:date="2018-11-30T22:12:00Z">
                <w:pPr>
                  <w:pStyle w:val="ListParagraph"/>
                  <w:spacing w:line="276" w:lineRule="auto"/>
                  <w:ind w:left="0"/>
                  <w:jc w:val="center"/>
                </w:pPr>
              </w:pPrChange>
            </w:pPr>
            <w:ins w:id="29312" w:author="phuong vu" w:date="2018-11-26T01:23:00Z">
              <w:r w:rsidRPr="00920004">
                <w:rPr>
                  <w:lang w:val="en-US"/>
                  <w:rPrChange w:id="29313" w:author="phuong vu" w:date="2018-11-30T22:36:00Z">
                    <w:rPr>
                      <w:lang w:val="en-US"/>
                    </w:rPr>
                  </w:rPrChange>
                </w:rPr>
                <w:t>1</w:t>
              </w:r>
              <w:r w:rsidR="005836F2" w:rsidRPr="00920004">
                <w:rPr>
                  <w:lang w:val="en-US"/>
                  <w:rPrChange w:id="29314" w:author="phuong vu" w:date="2018-11-30T22:36:00Z">
                    <w:rPr>
                      <w:lang w:val="en-US"/>
                    </w:rPr>
                  </w:rPrChange>
                </w:rPr>
                <w:t>1</w:t>
              </w:r>
            </w:ins>
          </w:p>
        </w:tc>
        <w:tc>
          <w:tcPr>
            <w:tcW w:w="1992" w:type="dxa"/>
          </w:tcPr>
          <w:p w14:paraId="525AA4CF" w14:textId="77777777" w:rsidR="00F42A3D" w:rsidRPr="00920004" w:rsidRDefault="00F42A3D" w:rsidP="00C960CE">
            <w:pPr>
              <w:rPr>
                <w:ins w:id="29315" w:author="phuong vu" w:date="2018-11-26T01:21:00Z"/>
                <w:lang w:val="en-US"/>
                <w:rPrChange w:id="29316" w:author="phuong vu" w:date="2018-11-30T22:36:00Z">
                  <w:rPr>
                    <w:ins w:id="29317" w:author="phuong vu" w:date="2018-11-26T01:21:00Z"/>
                    <w:lang w:val="en-US"/>
                  </w:rPr>
                </w:rPrChange>
              </w:rPr>
              <w:pPrChange w:id="29318" w:author="phuong vu" w:date="2018-11-30T22:12:00Z">
                <w:pPr>
                  <w:pStyle w:val="ListParagraph"/>
                  <w:spacing w:line="276" w:lineRule="auto"/>
                  <w:ind w:left="0"/>
                </w:pPr>
              </w:pPrChange>
            </w:pPr>
            <w:ins w:id="29319" w:author="phuong vu" w:date="2018-11-26T01:21:00Z">
              <w:r w:rsidRPr="00920004">
                <w:rPr>
                  <w:lang w:val="en-US"/>
                  <w:rPrChange w:id="29320" w:author="phuong vu" w:date="2018-11-30T22:36:00Z">
                    <w:rPr>
                      <w:lang w:val="en-US"/>
                    </w:rPr>
                  </w:rPrChange>
                </w:rPr>
                <w:t>GU_10</w:t>
              </w:r>
            </w:ins>
          </w:p>
        </w:tc>
        <w:tc>
          <w:tcPr>
            <w:tcW w:w="5979" w:type="dxa"/>
          </w:tcPr>
          <w:p w14:paraId="7A718AF0" w14:textId="77777777" w:rsidR="00F42A3D" w:rsidRPr="00920004" w:rsidRDefault="00F42A3D" w:rsidP="00C960CE">
            <w:pPr>
              <w:rPr>
                <w:ins w:id="29321" w:author="phuong vu" w:date="2018-11-26T01:21:00Z"/>
                <w:rPrChange w:id="29322" w:author="phuong vu" w:date="2018-11-30T22:36:00Z">
                  <w:rPr>
                    <w:ins w:id="29323" w:author="phuong vu" w:date="2018-11-26T01:21:00Z"/>
                  </w:rPr>
                </w:rPrChange>
              </w:rPr>
              <w:pPrChange w:id="29324" w:author="phuong vu" w:date="2018-11-30T22:12:00Z">
                <w:pPr>
                  <w:pStyle w:val="ListParagraph"/>
                  <w:keepNext/>
                  <w:spacing w:line="276" w:lineRule="auto"/>
                  <w:ind w:left="0"/>
                </w:pPr>
              </w:pPrChange>
            </w:pPr>
            <w:ins w:id="29325" w:author="phuong vu" w:date="2018-11-26T01:21:00Z">
              <w:r w:rsidRPr="00920004">
                <w:rPr>
                  <w:rPrChange w:id="29326" w:author="phuong vu" w:date="2018-11-30T22:36:00Z">
                    <w:rPr/>
                  </w:rPrChange>
                </w:rPr>
                <w:t>Đăng xuất</w:t>
              </w:r>
            </w:ins>
          </w:p>
        </w:tc>
      </w:tr>
    </w:tbl>
    <w:p w14:paraId="564ACC89" w14:textId="289F9273" w:rsidR="00924D77" w:rsidRPr="00920004" w:rsidRDefault="00924D77" w:rsidP="00A17FA5">
      <w:pPr>
        <w:pStyle w:val="Caption"/>
        <w:rPr>
          <w:ins w:id="29327" w:author="phuong vu" w:date="2018-11-22T21:00:00Z"/>
          <w:rPrChange w:id="29328" w:author="phuong vu" w:date="2018-11-30T22:36:00Z">
            <w:rPr>
              <w:ins w:id="29329" w:author="phuong vu" w:date="2018-11-22T21:00:00Z"/>
            </w:rPr>
          </w:rPrChange>
        </w:rPr>
        <w:pPrChange w:id="29330" w:author="phuong vu" w:date="2018-11-30T22:42:00Z">
          <w:pPr>
            <w:pStyle w:val="Heading2"/>
          </w:pPr>
        </w:pPrChange>
      </w:pPr>
      <w:bookmarkStart w:id="29331" w:name="_Toc531381638"/>
      <w:ins w:id="29332" w:author="phuong vu" w:date="2018-11-22T21:02:00Z">
        <w:r w:rsidRPr="00920004">
          <w:rPr>
            <w:rPrChange w:id="29333" w:author="phuong vu" w:date="2018-11-30T22:36:00Z">
              <w:rPr>
                <w:b w:val="0"/>
                <w:i/>
                <w:iCs/>
              </w:rPr>
            </w:rPrChange>
          </w:rPr>
          <w:t xml:space="preserve">Bảng </w:t>
        </w:r>
      </w:ins>
      <w:ins w:id="29334" w:author="phuong vu" w:date="2018-11-30T14:54:00Z">
        <w:r w:rsidR="00D632EE" w:rsidRPr="00920004">
          <w:rPr>
            <w:rPrChange w:id="29335" w:author="phuong vu" w:date="2018-11-30T22:36:00Z">
              <w:rPr/>
            </w:rPrChange>
          </w:rPr>
          <w:fldChar w:fldCharType="begin"/>
        </w:r>
        <w:r w:rsidR="00D632EE" w:rsidRPr="00920004">
          <w:rPr>
            <w:rPrChange w:id="29336" w:author="phuong vu" w:date="2018-11-30T22:36:00Z">
              <w:rPr/>
            </w:rPrChange>
          </w:rPr>
          <w:instrText xml:space="preserve"> STYLEREF 1 \s </w:instrText>
        </w:r>
      </w:ins>
      <w:r w:rsidR="00D632EE" w:rsidRPr="00920004">
        <w:rPr>
          <w:rPrChange w:id="29337" w:author="phuong vu" w:date="2018-11-30T22:36:00Z">
            <w:rPr/>
          </w:rPrChange>
        </w:rPr>
        <w:fldChar w:fldCharType="separate"/>
      </w:r>
      <w:r w:rsidR="00B5490C">
        <w:rPr>
          <w:noProof/>
        </w:rPr>
        <w:t>4</w:t>
      </w:r>
      <w:ins w:id="29338" w:author="phuong vu" w:date="2018-11-30T14:54:00Z">
        <w:r w:rsidR="00D632EE" w:rsidRPr="00920004">
          <w:rPr>
            <w:rPrChange w:id="29339" w:author="phuong vu" w:date="2018-11-30T22:36:00Z">
              <w:rPr/>
            </w:rPrChange>
          </w:rPr>
          <w:fldChar w:fldCharType="end"/>
        </w:r>
        <w:r w:rsidR="00D632EE" w:rsidRPr="00920004">
          <w:rPr>
            <w:rPrChange w:id="29340" w:author="phuong vu" w:date="2018-11-30T22:36:00Z">
              <w:rPr/>
            </w:rPrChange>
          </w:rPr>
          <w:t>.</w:t>
        </w:r>
        <w:r w:rsidR="00D632EE" w:rsidRPr="00920004">
          <w:rPr>
            <w:rPrChange w:id="29341" w:author="phuong vu" w:date="2018-11-30T22:36:00Z">
              <w:rPr/>
            </w:rPrChange>
          </w:rPr>
          <w:fldChar w:fldCharType="begin"/>
        </w:r>
        <w:r w:rsidR="00D632EE" w:rsidRPr="00920004">
          <w:rPr>
            <w:rPrChange w:id="29342" w:author="phuong vu" w:date="2018-11-30T22:36:00Z">
              <w:rPr/>
            </w:rPrChange>
          </w:rPr>
          <w:instrText xml:space="preserve"> SEQ Bảng \* ARABIC \s 1 </w:instrText>
        </w:r>
      </w:ins>
      <w:r w:rsidR="00D632EE" w:rsidRPr="00920004">
        <w:rPr>
          <w:rPrChange w:id="29343" w:author="phuong vu" w:date="2018-11-30T22:36:00Z">
            <w:rPr/>
          </w:rPrChange>
        </w:rPr>
        <w:fldChar w:fldCharType="separate"/>
      </w:r>
      <w:ins w:id="29344" w:author="phuong vu" w:date="2018-11-30T22:44:00Z">
        <w:r w:rsidR="00B5490C">
          <w:rPr>
            <w:noProof/>
          </w:rPr>
          <w:t>1</w:t>
        </w:r>
      </w:ins>
      <w:ins w:id="29345" w:author="phuong vu" w:date="2018-11-30T14:54:00Z">
        <w:r w:rsidR="00D632EE" w:rsidRPr="00920004">
          <w:rPr>
            <w:rPrChange w:id="29346" w:author="phuong vu" w:date="2018-11-30T22:36:00Z">
              <w:rPr/>
            </w:rPrChange>
          </w:rPr>
          <w:fldChar w:fldCharType="end"/>
        </w:r>
      </w:ins>
      <w:ins w:id="29347" w:author="phuong vu" w:date="2018-11-22T21:02:00Z">
        <w:r w:rsidRPr="00920004">
          <w:rPr>
            <w:rPrChange w:id="29348" w:author="phuong vu" w:date="2018-11-30T22:36:00Z">
              <w:rPr>
                <w:lang w:val="en-US"/>
              </w:rPr>
            </w:rPrChange>
          </w:rPr>
          <w:t xml:space="preserve"> Các chức năng được kiểm thử</w:t>
        </w:r>
      </w:ins>
      <w:bookmarkEnd w:id="29331"/>
    </w:p>
    <w:p w14:paraId="6E774E1B" w14:textId="490F06FE" w:rsidR="00924D77" w:rsidRPr="00920004" w:rsidRDefault="00924D77" w:rsidP="00D72BF9">
      <w:pPr>
        <w:pStyle w:val="Heading3"/>
        <w:rPr>
          <w:ins w:id="29349" w:author="phuong vu" w:date="2018-11-22T21:02:00Z"/>
          <w:rPrChange w:id="29350" w:author="phuong vu" w:date="2018-11-30T22:36:00Z">
            <w:rPr>
              <w:ins w:id="29351" w:author="phuong vu" w:date="2018-11-22T21:02:00Z"/>
            </w:rPr>
          </w:rPrChange>
        </w:rPr>
        <w:pPrChange w:id="29352" w:author="phuong vu" w:date="2018-11-30T22:22:00Z">
          <w:pPr>
            <w:pStyle w:val="Heading3"/>
          </w:pPr>
        </w:pPrChange>
      </w:pPr>
      <w:bookmarkStart w:id="29353" w:name="_Toc531381533"/>
      <w:ins w:id="29354" w:author="phuong vu" w:date="2018-11-22T21:01:00Z">
        <w:r w:rsidRPr="00920004">
          <w:rPr>
            <w:rPrChange w:id="29355" w:author="phuong vu" w:date="2018-11-30T22:36:00Z">
              <w:rPr/>
            </w:rPrChange>
          </w:rPr>
          <w:t>Tiêu chí kiểm thử</w:t>
        </w:r>
      </w:ins>
      <w:bookmarkEnd w:id="29353"/>
    </w:p>
    <w:p w14:paraId="39AEDB18" w14:textId="4FD3140E" w:rsidR="00924D77" w:rsidRPr="00920004" w:rsidRDefault="00C960CE" w:rsidP="00C960CE">
      <w:pPr>
        <w:ind w:firstLine="720"/>
        <w:rPr>
          <w:ins w:id="29356" w:author="phuong vu" w:date="2018-11-22T21:02:00Z"/>
          <w:lang w:val="en-US"/>
          <w:rPrChange w:id="29357" w:author="phuong vu" w:date="2018-11-30T22:36:00Z">
            <w:rPr>
              <w:ins w:id="29358" w:author="phuong vu" w:date="2018-11-22T21:02:00Z"/>
              <w:lang w:val="en-US"/>
            </w:rPr>
          </w:rPrChange>
        </w:rPr>
        <w:pPrChange w:id="29359" w:author="phuong vu" w:date="2018-11-30T22:12:00Z">
          <w:pPr>
            <w:ind w:left="576"/>
          </w:pPr>
        </w:pPrChange>
      </w:pPr>
      <w:ins w:id="29360" w:author="phuong vu" w:date="2018-11-30T22:12:00Z">
        <w:r w:rsidRPr="00920004">
          <w:rPr>
            <w:lang w:val="en-US"/>
            <w:rPrChange w:id="29361" w:author="phuong vu" w:date="2018-11-30T22:36:00Z">
              <w:rPr>
                <w:lang w:val="en-US"/>
              </w:rPr>
            </w:rPrChange>
          </w:rPr>
          <w:t xml:space="preserve">- </w:t>
        </w:r>
      </w:ins>
      <w:ins w:id="29362" w:author="phuong vu" w:date="2018-11-22T21:02:00Z">
        <w:r w:rsidR="00924D77" w:rsidRPr="00920004">
          <w:rPr>
            <w:lang w:val="en-US"/>
            <w:rPrChange w:id="29363" w:author="phuong vu" w:date="2018-11-30T22:36:00Z">
              <w:rPr>
                <w:lang w:val="en-US"/>
              </w:rPr>
            </w:rPrChange>
          </w:rPr>
          <w:t>Kiểm thử thành công:</w:t>
        </w:r>
      </w:ins>
      <w:ins w:id="29364" w:author="phuong vu" w:date="2018-11-22T21:03:00Z">
        <w:r w:rsidR="00924D77" w:rsidRPr="00920004">
          <w:rPr>
            <w:lang w:val="en-US"/>
            <w:rPrChange w:id="29365" w:author="phuong vu" w:date="2018-11-30T22:36:00Z">
              <w:rPr>
                <w:lang w:val="en-US"/>
              </w:rPr>
            </w:rPrChange>
          </w:rPr>
          <w:t xml:space="preserve"> Đáp ứng các yêu cầu đặt ra, chức năng hoạt động đúng với đặc tả, thiết kế.</w:t>
        </w:r>
      </w:ins>
    </w:p>
    <w:p w14:paraId="1506505C" w14:textId="18A99583" w:rsidR="00924D77" w:rsidRPr="00920004" w:rsidRDefault="00C960CE" w:rsidP="00C960CE">
      <w:pPr>
        <w:ind w:firstLine="662"/>
        <w:rPr>
          <w:rPrChange w:id="29366" w:author="phuong vu" w:date="2018-11-30T22:36:00Z">
            <w:rPr/>
          </w:rPrChange>
        </w:rPr>
        <w:pPrChange w:id="29367" w:author="phuong vu" w:date="2018-11-30T22:12:00Z">
          <w:pPr>
            <w:pStyle w:val="Heading3"/>
          </w:pPr>
        </w:pPrChange>
      </w:pPr>
      <w:ins w:id="29368" w:author="phuong vu" w:date="2018-11-30T22:12:00Z">
        <w:r w:rsidRPr="00920004">
          <w:rPr>
            <w:lang w:val="en-US"/>
            <w:rPrChange w:id="29369" w:author="phuong vu" w:date="2018-11-30T22:36:00Z">
              <w:rPr/>
            </w:rPrChange>
          </w:rPr>
          <w:t xml:space="preserve">- </w:t>
        </w:r>
      </w:ins>
      <w:ins w:id="29370" w:author="phuong vu" w:date="2018-11-22T21:02:00Z">
        <w:r w:rsidR="00924D77" w:rsidRPr="00920004">
          <w:rPr>
            <w:lang w:val="en-US"/>
            <w:rPrChange w:id="29371" w:author="phuong vu" w:date="2018-11-30T22:36:00Z">
              <w:rPr>
                <w:b w:val="0"/>
              </w:rPr>
            </w:rPrChange>
          </w:rPr>
          <w:t xml:space="preserve">Kiểm thử thất bại: </w:t>
        </w:r>
      </w:ins>
      <w:ins w:id="29372" w:author="phuong vu" w:date="2018-11-22T21:04:00Z">
        <w:r w:rsidR="00924D77" w:rsidRPr="00920004">
          <w:rPr>
            <w:lang w:val="en-US"/>
            <w:rPrChange w:id="29373" w:author="phuong vu" w:date="2018-11-30T22:36:00Z">
              <w:rPr>
                <w:b w:val="0"/>
              </w:rPr>
            </w:rPrChange>
          </w:rPr>
          <w:t>Hoạt động không đúng với đặc tả, thiết kế đề ra. H</w:t>
        </w:r>
      </w:ins>
      <w:ins w:id="29374" w:author="phuong vu" w:date="2018-11-22T21:05:00Z">
        <w:r w:rsidR="00924D77" w:rsidRPr="00920004">
          <w:rPr>
            <w:lang w:val="en-US"/>
            <w:rPrChange w:id="29375" w:author="phuong vu" w:date="2018-11-30T22:36:00Z">
              <w:rPr>
                <w:b w:val="0"/>
              </w:rPr>
            </w:rPrChange>
          </w:rPr>
          <w:t>oặc xảy ra các lỗi về lập trình.</w:t>
        </w:r>
      </w:ins>
    </w:p>
    <w:p w14:paraId="497841D4" w14:textId="2A5A4A8E" w:rsidR="004A77C2" w:rsidRPr="00920004" w:rsidRDefault="004A77C2" w:rsidP="00BD0851">
      <w:pPr>
        <w:pStyle w:val="Heading2"/>
        <w:spacing w:before="240" w:line="0" w:lineRule="atLeast"/>
        <w:rPr>
          <w:ins w:id="29376" w:author="phuong vu" w:date="2018-11-22T21:06:00Z"/>
          <w:rFonts w:cstheme="majorHAnsi"/>
          <w:rPrChange w:id="29377" w:author="phuong vu" w:date="2018-11-30T22:36:00Z">
            <w:rPr>
              <w:ins w:id="29378" w:author="phuong vu" w:date="2018-11-22T21:06:00Z"/>
            </w:rPr>
          </w:rPrChange>
        </w:rPr>
        <w:pPrChange w:id="29379" w:author="phuong vu" w:date="2018-11-30T14:16:00Z">
          <w:pPr>
            <w:pStyle w:val="Heading2"/>
          </w:pPr>
        </w:pPrChange>
      </w:pPr>
      <w:bookmarkStart w:id="29380" w:name="_Toc531381534"/>
      <w:r w:rsidRPr="00920004">
        <w:rPr>
          <w:rFonts w:cstheme="majorHAnsi"/>
          <w:rPrChange w:id="29381" w:author="phuong vu" w:date="2018-11-30T22:36:00Z">
            <w:rPr/>
          </w:rPrChange>
        </w:rPr>
        <w:lastRenderedPageBreak/>
        <w:t>Quản lí kiểm thử</w:t>
      </w:r>
      <w:bookmarkEnd w:id="29380"/>
    </w:p>
    <w:p w14:paraId="64EAE467" w14:textId="41A7D1FA" w:rsidR="00924D77" w:rsidRPr="00920004" w:rsidRDefault="00924D77" w:rsidP="00D72BF9">
      <w:pPr>
        <w:pStyle w:val="Heading3"/>
        <w:rPr>
          <w:ins w:id="29382" w:author="phuong vu" w:date="2018-11-23T08:34:00Z"/>
          <w:rPrChange w:id="29383" w:author="phuong vu" w:date="2018-11-30T22:36:00Z">
            <w:rPr>
              <w:ins w:id="29384" w:author="phuong vu" w:date="2018-11-23T08:34:00Z"/>
            </w:rPr>
          </w:rPrChange>
        </w:rPr>
        <w:pPrChange w:id="29385" w:author="phuong vu" w:date="2018-11-30T22:22:00Z">
          <w:pPr>
            <w:pStyle w:val="Heading3"/>
          </w:pPr>
        </w:pPrChange>
      </w:pPr>
      <w:bookmarkStart w:id="29386" w:name="_Toc531381535"/>
      <w:ins w:id="29387" w:author="phuong vu" w:date="2018-11-22T21:06:00Z">
        <w:r w:rsidRPr="00920004">
          <w:rPr>
            <w:rPrChange w:id="29388" w:author="phuong vu" w:date="2018-11-30T22:36:00Z">
              <w:rPr/>
            </w:rPrChange>
          </w:rPr>
          <w:t>Tiến hành kiểm thử</w:t>
        </w:r>
      </w:ins>
      <w:bookmarkEnd w:id="29386"/>
    </w:p>
    <w:p w14:paraId="55D048E4" w14:textId="30946414" w:rsidR="00CE15B0" w:rsidRPr="00920004" w:rsidRDefault="00CE15B0" w:rsidP="00C960CE">
      <w:pPr>
        <w:spacing w:before="0" w:after="0"/>
        <w:ind w:left="778"/>
        <w:contextualSpacing w:val="0"/>
        <w:rPr>
          <w:ins w:id="29389" w:author="phuong vu" w:date="2018-11-23T08:34:00Z"/>
          <w:lang w:val="es-ES"/>
          <w:rPrChange w:id="29390" w:author="phuong vu" w:date="2018-11-30T22:36:00Z">
            <w:rPr>
              <w:ins w:id="29391" w:author="phuong vu" w:date="2018-11-23T08:34:00Z"/>
              <w:rFonts w:ascii="Times New Roman" w:hAnsi="Times New Roman" w:cs="Times New Roman"/>
              <w:lang w:val="es-ES"/>
            </w:rPr>
          </w:rPrChange>
        </w:rPr>
        <w:pPrChange w:id="29392" w:author="phuong vu" w:date="2018-11-30T22:11:00Z">
          <w:pPr>
            <w:numPr>
              <w:numId w:val="62"/>
            </w:numPr>
            <w:spacing w:after="0" w:line="240" w:lineRule="auto"/>
            <w:ind w:left="1134" w:hanging="360"/>
          </w:pPr>
        </w:pPrChange>
      </w:pPr>
      <w:ins w:id="29393" w:author="phuong vu" w:date="2018-11-23T08:34:00Z">
        <w:r w:rsidRPr="00920004">
          <w:rPr>
            <w:lang w:val="es-ES"/>
            <w:rPrChange w:id="29394" w:author="phuong vu" w:date="2018-11-30T22:36:00Z">
              <w:rPr>
                <w:lang w:val="es-ES"/>
              </w:rPr>
            </w:rPrChange>
          </w:rPr>
          <w:t>- Lập kế hoạch kiểm thử</w:t>
        </w:r>
      </w:ins>
    </w:p>
    <w:p w14:paraId="32894731" w14:textId="1798DF68" w:rsidR="00CE15B0" w:rsidRPr="00920004" w:rsidRDefault="00CE15B0" w:rsidP="00C960CE">
      <w:pPr>
        <w:spacing w:before="0" w:after="0"/>
        <w:ind w:left="778"/>
        <w:contextualSpacing w:val="0"/>
        <w:rPr>
          <w:ins w:id="29395" w:author="phuong vu" w:date="2018-11-23T08:34:00Z"/>
          <w:lang w:val="es-ES"/>
          <w:rPrChange w:id="29396" w:author="phuong vu" w:date="2018-11-30T22:36:00Z">
            <w:rPr>
              <w:ins w:id="29397" w:author="phuong vu" w:date="2018-11-23T08:34:00Z"/>
              <w:lang w:val="es-ES"/>
            </w:rPr>
          </w:rPrChange>
        </w:rPr>
        <w:pPrChange w:id="29398" w:author="phuong vu" w:date="2018-11-30T22:11:00Z">
          <w:pPr>
            <w:numPr>
              <w:numId w:val="62"/>
            </w:numPr>
            <w:spacing w:after="0" w:line="240" w:lineRule="auto"/>
            <w:ind w:left="1134" w:hanging="360"/>
          </w:pPr>
        </w:pPrChange>
      </w:pPr>
      <w:ins w:id="29399" w:author="phuong vu" w:date="2018-11-23T08:34:00Z">
        <w:r w:rsidRPr="00920004">
          <w:rPr>
            <w:lang w:val="es-ES"/>
            <w:rPrChange w:id="29400" w:author="phuong vu" w:date="2018-11-30T22:36:00Z">
              <w:rPr>
                <w:lang w:val="es-ES"/>
              </w:rPr>
            </w:rPrChange>
          </w:rPr>
          <w:t>- Tạo test case</w:t>
        </w:r>
      </w:ins>
    </w:p>
    <w:p w14:paraId="577D0003" w14:textId="6E2A9722" w:rsidR="00CE15B0" w:rsidRPr="00920004" w:rsidRDefault="00CE15B0" w:rsidP="00C960CE">
      <w:pPr>
        <w:spacing w:before="0" w:after="0"/>
        <w:ind w:left="778"/>
        <w:contextualSpacing w:val="0"/>
        <w:rPr>
          <w:ins w:id="29401" w:author="phuong vu" w:date="2018-11-23T08:34:00Z"/>
          <w:lang w:val="es-ES"/>
          <w:rPrChange w:id="29402" w:author="phuong vu" w:date="2018-11-30T22:36:00Z">
            <w:rPr>
              <w:ins w:id="29403" w:author="phuong vu" w:date="2018-11-23T08:34:00Z"/>
              <w:lang w:val="es-ES"/>
            </w:rPr>
          </w:rPrChange>
        </w:rPr>
        <w:pPrChange w:id="29404" w:author="phuong vu" w:date="2018-11-30T22:11:00Z">
          <w:pPr>
            <w:numPr>
              <w:numId w:val="62"/>
            </w:numPr>
            <w:spacing w:after="0" w:line="240" w:lineRule="auto"/>
            <w:ind w:left="1134" w:hanging="360"/>
          </w:pPr>
        </w:pPrChange>
      </w:pPr>
      <w:ins w:id="29405" w:author="phuong vu" w:date="2018-11-23T08:34:00Z">
        <w:r w:rsidRPr="00920004">
          <w:rPr>
            <w:lang w:val="es-ES"/>
            <w:rPrChange w:id="29406" w:author="phuong vu" w:date="2018-11-30T22:36:00Z">
              <w:rPr>
                <w:lang w:val="es-ES"/>
              </w:rPr>
            </w:rPrChange>
          </w:rPr>
          <w:t>- Tiến hành kiểm thử</w:t>
        </w:r>
      </w:ins>
    </w:p>
    <w:p w14:paraId="5E2F40A8" w14:textId="1A42550B" w:rsidR="00CE15B0" w:rsidRPr="00920004" w:rsidRDefault="00CE15B0" w:rsidP="00C960CE">
      <w:pPr>
        <w:spacing w:before="0" w:after="0"/>
        <w:ind w:left="778"/>
        <w:contextualSpacing w:val="0"/>
        <w:rPr>
          <w:ins w:id="29407" w:author="phuong vu" w:date="2018-11-22T21:06:00Z"/>
          <w:lang w:val="es-ES"/>
          <w:rPrChange w:id="29408" w:author="phuong vu" w:date="2018-11-30T22:36:00Z">
            <w:rPr>
              <w:ins w:id="29409" w:author="phuong vu" w:date="2018-11-22T21:06:00Z"/>
            </w:rPr>
          </w:rPrChange>
        </w:rPr>
        <w:pPrChange w:id="29410" w:author="phuong vu" w:date="2018-11-30T22:11:00Z">
          <w:pPr>
            <w:pStyle w:val="Heading3"/>
          </w:pPr>
        </w:pPrChange>
      </w:pPr>
      <w:ins w:id="29411" w:author="phuong vu" w:date="2018-11-23T08:34:00Z">
        <w:r w:rsidRPr="00920004">
          <w:rPr>
            <w:lang w:val="es-ES"/>
            <w:rPrChange w:id="29412" w:author="phuong vu" w:date="2018-11-30T22:36:00Z">
              <w:rPr>
                <w:b w:val="0"/>
                <w:lang w:val="es-ES"/>
              </w:rPr>
            </w:rPrChange>
          </w:rPr>
          <w:t>- Tạo kết quả kiểm thử</w:t>
        </w:r>
      </w:ins>
    </w:p>
    <w:p w14:paraId="7CFE1ED3" w14:textId="624F6084" w:rsidR="00924D77" w:rsidRPr="00920004" w:rsidRDefault="00924D77" w:rsidP="00D72BF9">
      <w:pPr>
        <w:pStyle w:val="Heading3"/>
        <w:rPr>
          <w:ins w:id="29413" w:author="phuong vu" w:date="2018-11-23T08:36:00Z"/>
          <w:rPrChange w:id="29414" w:author="phuong vu" w:date="2018-11-30T22:36:00Z">
            <w:rPr>
              <w:ins w:id="29415" w:author="phuong vu" w:date="2018-11-23T08:36:00Z"/>
            </w:rPr>
          </w:rPrChange>
        </w:rPr>
        <w:pPrChange w:id="29416" w:author="phuong vu" w:date="2018-11-30T22:22:00Z">
          <w:pPr>
            <w:pStyle w:val="Heading3"/>
          </w:pPr>
        </w:pPrChange>
      </w:pPr>
      <w:bookmarkStart w:id="29417" w:name="_Toc531381536"/>
      <w:ins w:id="29418" w:author="phuong vu" w:date="2018-11-22T21:06:00Z">
        <w:r w:rsidRPr="00920004">
          <w:rPr>
            <w:rPrChange w:id="29419" w:author="phuong vu" w:date="2018-11-30T22:36:00Z">
              <w:rPr/>
            </w:rPrChange>
          </w:rPr>
          <w:t>Môi trường kiểm thử</w:t>
        </w:r>
      </w:ins>
      <w:bookmarkEnd w:id="29417"/>
    </w:p>
    <w:p w14:paraId="4C4E06E9" w14:textId="670B48BA" w:rsidR="00A57F49" w:rsidRPr="00920004" w:rsidRDefault="00C960CE" w:rsidP="00C960CE">
      <w:pPr>
        <w:spacing w:before="0" w:after="0"/>
        <w:ind w:firstLine="720"/>
        <w:contextualSpacing w:val="0"/>
        <w:rPr>
          <w:ins w:id="29420" w:author="phuong vu" w:date="2018-11-23T08:36:00Z"/>
          <w:lang w:val="es-ES"/>
          <w:rPrChange w:id="29421" w:author="phuong vu" w:date="2018-11-30T22:36:00Z">
            <w:rPr>
              <w:ins w:id="29422" w:author="phuong vu" w:date="2018-11-23T08:36:00Z"/>
              <w:rFonts w:ascii="Times New Roman" w:hAnsi="Times New Roman" w:cs="Times New Roman"/>
              <w:lang w:val="es-ES"/>
            </w:rPr>
          </w:rPrChange>
        </w:rPr>
        <w:pPrChange w:id="29423" w:author="phuong vu" w:date="2018-11-30T22:11:00Z">
          <w:pPr>
            <w:numPr>
              <w:numId w:val="63"/>
            </w:numPr>
            <w:spacing w:after="0" w:line="240" w:lineRule="auto"/>
            <w:ind w:left="1134" w:hanging="360"/>
          </w:pPr>
        </w:pPrChange>
      </w:pPr>
      <w:ins w:id="29424" w:author="phuong vu" w:date="2018-11-30T22:11:00Z">
        <w:r w:rsidRPr="00920004">
          <w:rPr>
            <w:lang w:val="es-ES"/>
            <w:rPrChange w:id="29425" w:author="phuong vu" w:date="2018-11-30T22:36:00Z">
              <w:rPr>
                <w:lang w:val="es-ES"/>
              </w:rPr>
            </w:rPrChange>
          </w:rPr>
          <w:t xml:space="preserve">- </w:t>
        </w:r>
      </w:ins>
      <w:ins w:id="29426" w:author="phuong vu" w:date="2018-11-23T08:36:00Z">
        <w:r w:rsidR="00A57F49" w:rsidRPr="00920004">
          <w:rPr>
            <w:lang w:val="es-ES"/>
            <w:rPrChange w:id="29427" w:author="phuong vu" w:date="2018-11-30T22:36:00Z">
              <w:rPr>
                <w:lang w:val="es-ES"/>
              </w:rPr>
            </w:rPrChange>
          </w:rPr>
          <w:t xml:space="preserve">Hệ điều hành Window </w:t>
        </w:r>
      </w:ins>
      <w:ins w:id="29428" w:author="phuong vu" w:date="2018-11-23T08:37:00Z">
        <w:r w:rsidR="00A57F49" w:rsidRPr="00920004">
          <w:rPr>
            <w:lang w:val="es-ES"/>
            <w:rPrChange w:id="29429" w:author="phuong vu" w:date="2018-11-30T22:36:00Z">
              <w:rPr>
                <w:lang w:val="es-ES"/>
              </w:rPr>
            </w:rPrChange>
          </w:rPr>
          <w:t>10</w:t>
        </w:r>
      </w:ins>
      <w:ins w:id="29430" w:author="phuong vu" w:date="2018-11-23T08:36:00Z">
        <w:r w:rsidR="00A57F49" w:rsidRPr="00920004">
          <w:rPr>
            <w:lang w:val="es-ES"/>
            <w:rPrChange w:id="29431" w:author="phuong vu" w:date="2018-11-30T22:36:00Z">
              <w:rPr>
                <w:lang w:val="es-ES"/>
              </w:rPr>
            </w:rPrChange>
          </w:rPr>
          <w:t xml:space="preserve"> 64 bit</w:t>
        </w:r>
      </w:ins>
    </w:p>
    <w:p w14:paraId="1A36877D" w14:textId="79B75B6C" w:rsidR="00A57F49" w:rsidRPr="00920004" w:rsidRDefault="00C960CE" w:rsidP="00C960CE">
      <w:pPr>
        <w:spacing w:before="0" w:after="0"/>
        <w:ind w:firstLine="720"/>
        <w:contextualSpacing w:val="0"/>
        <w:rPr>
          <w:ins w:id="29432" w:author="phuong vu" w:date="2018-11-25T22:04:00Z"/>
          <w:lang w:val="es-ES"/>
          <w:rPrChange w:id="29433" w:author="phuong vu" w:date="2018-11-30T22:36:00Z">
            <w:rPr>
              <w:ins w:id="29434" w:author="phuong vu" w:date="2018-11-25T22:04:00Z"/>
              <w:lang w:val="es-ES"/>
            </w:rPr>
          </w:rPrChange>
        </w:rPr>
        <w:pPrChange w:id="29435" w:author="phuong vu" w:date="2018-11-30T22:11:00Z">
          <w:pPr>
            <w:numPr>
              <w:numId w:val="63"/>
            </w:numPr>
            <w:spacing w:after="0" w:line="276" w:lineRule="auto"/>
            <w:ind w:left="1134" w:hanging="360"/>
          </w:pPr>
        </w:pPrChange>
      </w:pPr>
      <w:ins w:id="29436" w:author="phuong vu" w:date="2018-11-30T22:11:00Z">
        <w:r w:rsidRPr="00920004">
          <w:rPr>
            <w:lang w:val="es-ES"/>
            <w:rPrChange w:id="29437" w:author="phuong vu" w:date="2018-11-30T22:36:00Z">
              <w:rPr>
                <w:lang w:val="es-ES"/>
              </w:rPr>
            </w:rPrChange>
          </w:rPr>
          <w:t xml:space="preserve">- </w:t>
        </w:r>
      </w:ins>
      <w:ins w:id="29438" w:author="phuong vu" w:date="2018-11-23T08:36:00Z">
        <w:r w:rsidR="00A57F49" w:rsidRPr="00920004">
          <w:rPr>
            <w:lang w:val="es-ES"/>
            <w:rPrChange w:id="29439" w:author="phuong vu" w:date="2018-11-30T22:36:00Z">
              <w:rPr>
                <w:lang w:val="es-ES"/>
              </w:rPr>
            </w:rPrChange>
          </w:rPr>
          <w:t xml:space="preserve">Trình duyệt: </w:t>
        </w:r>
      </w:ins>
      <w:ins w:id="29440" w:author="phuong vu" w:date="2018-11-25T22:04:00Z">
        <w:r w:rsidR="002F5F09" w:rsidRPr="00920004">
          <w:rPr>
            <w:lang w:val="es-ES"/>
            <w:rPrChange w:id="29441" w:author="phuong vu" w:date="2018-11-30T22:36:00Z">
              <w:rPr>
                <w:lang w:val="es-ES"/>
              </w:rPr>
            </w:rPrChange>
          </w:rPr>
          <w:t>Cốc cốc phiên bản 75.4.124.</w:t>
        </w:r>
      </w:ins>
    </w:p>
    <w:p w14:paraId="5175AD96" w14:textId="1F04F2C8" w:rsidR="002F5F09" w:rsidRPr="00920004" w:rsidRDefault="00C960CE" w:rsidP="00C960CE">
      <w:pPr>
        <w:spacing w:before="0" w:after="0"/>
        <w:ind w:firstLine="720"/>
        <w:contextualSpacing w:val="0"/>
        <w:rPr>
          <w:ins w:id="29442" w:author="phuong vu" w:date="2018-11-25T22:04:00Z"/>
          <w:lang w:val="es-ES"/>
          <w:rPrChange w:id="29443" w:author="phuong vu" w:date="2018-11-30T22:36:00Z">
            <w:rPr>
              <w:ins w:id="29444" w:author="phuong vu" w:date="2018-11-25T22:04:00Z"/>
              <w:lang w:val="es-ES"/>
            </w:rPr>
          </w:rPrChange>
        </w:rPr>
        <w:pPrChange w:id="29445" w:author="phuong vu" w:date="2018-11-30T22:11:00Z">
          <w:pPr>
            <w:numPr>
              <w:numId w:val="63"/>
            </w:numPr>
            <w:spacing w:after="0" w:line="276" w:lineRule="auto"/>
            <w:ind w:left="1134" w:hanging="360"/>
          </w:pPr>
        </w:pPrChange>
      </w:pPr>
      <w:ins w:id="29446" w:author="phuong vu" w:date="2018-11-30T22:11:00Z">
        <w:r w:rsidRPr="00920004">
          <w:rPr>
            <w:lang w:val="es-ES"/>
            <w:rPrChange w:id="29447" w:author="phuong vu" w:date="2018-11-30T22:36:00Z">
              <w:rPr>
                <w:lang w:val="es-ES"/>
              </w:rPr>
            </w:rPrChange>
          </w:rPr>
          <w:t xml:space="preserve">- </w:t>
        </w:r>
      </w:ins>
      <w:ins w:id="29448" w:author="phuong vu" w:date="2018-11-25T22:04:00Z">
        <w:r w:rsidR="002F5F09" w:rsidRPr="00920004">
          <w:rPr>
            <w:lang w:val="es-ES"/>
            <w:rPrChange w:id="29449" w:author="phuong vu" w:date="2018-11-30T22:36:00Z">
              <w:rPr>
                <w:lang w:val="es-ES"/>
              </w:rPr>
            </w:rPrChange>
          </w:rPr>
          <w:t>Cấu hình máy tính:</w:t>
        </w:r>
      </w:ins>
    </w:p>
    <w:p w14:paraId="4C35488B" w14:textId="62B9D914" w:rsidR="002F5F09" w:rsidRPr="00920004" w:rsidRDefault="00C960CE" w:rsidP="00C960CE">
      <w:pPr>
        <w:spacing w:before="0" w:after="0"/>
        <w:ind w:left="720" w:firstLine="720"/>
        <w:contextualSpacing w:val="0"/>
        <w:rPr>
          <w:ins w:id="29450" w:author="phuong vu" w:date="2018-11-25T22:05:00Z"/>
          <w:lang w:val="es-ES"/>
          <w:rPrChange w:id="29451" w:author="phuong vu" w:date="2018-11-30T22:36:00Z">
            <w:rPr>
              <w:ins w:id="29452" w:author="phuong vu" w:date="2018-11-25T22:05:00Z"/>
              <w:lang w:val="es-ES"/>
            </w:rPr>
          </w:rPrChange>
        </w:rPr>
        <w:pPrChange w:id="29453" w:author="phuong vu" w:date="2018-11-30T22:11:00Z">
          <w:pPr>
            <w:numPr>
              <w:ilvl w:val="1"/>
              <w:numId w:val="63"/>
            </w:numPr>
            <w:spacing w:after="0" w:line="276" w:lineRule="auto"/>
            <w:ind w:left="2007" w:hanging="360"/>
          </w:pPr>
        </w:pPrChange>
      </w:pPr>
      <w:ins w:id="29454" w:author="phuong vu" w:date="2018-11-30T22:11:00Z">
        <w:r w:rsidRPr="00920004">
          <w:rPr>
            <w:lang w:val="es-ES"/>
            <w:rPrChange w:id="29455" w:author="phuong vu" w:date="2018-11-30T22:36:00Z">
              <w:rPr>
                <w:lang w:val="es-ES"/>
              </w:rPr>
            </w:rPrChange>
          </w:rPr>
          <w:t xml:space="preserve">+ </w:t>
        </w:r>
      </w:ins>
      <w:ins w:id="29456" w:author="phuong vu" w:date="2018-11-25T22:04:00Z">
        <w:r w:rsidR="002F5F09" w:rsidRPr="00920004">
          <w:rPr>
            <w:lang w:val="es-ES"/>
            <w:rPrChange w:id="29457" w:author="phuong vu" w:date="2018-11-30T22:36:00Z">
              <w:rPr>
                <w:lang w:val="es-ES"/>
              </w:rPr>
            </w:rPrChange>
          </w:rPr>
          <w:t>CPU: Intel</w:t>
        </w:r>
      </w:ins>
      <w:ins w:id="29458" w:author="phuong vu" w:date="2018-11-25T22:05:00Z">
        <w:r w:rsidR="002F5F09" w:rsidRPr="00920004">
          <w:rPr>
            <w:lang w:val="es-ES"/>
            <w:rPrChange w:id="29459" w:author="phuong vu" w:date="2018-11-30T22:36:00Z">
              <w:rPr>
                <w:lang w:val="es-ES"/>
              </w:rPr>
            </w:rPrChange>
          </w:rPr>
          <w:t xml:space="preserve"> Core i5</w:t>
        </w:r>
      </w:ins>
      <w:ins w:id="29460" w:author="phuong vu" w:date="2018-11-25T22:04:00Z">
        <w:r w:rsidR="002F5F09" w:rsidRPr="00920004">
          <w:rPr>
            <w:lang w:val="es-ES"/>
            <w:rPrChange w:id="29461" w:author="phuong vu" w:date="2018-11-30T22:36:00Z">
              <w:rPr>
                <w:lang w:val="es-ES"/>
              </w:rPr>
            </w:rPrChange>
          </w:rPr>
          <w:t xml:space="preserve"> Haswel</w:t>
        </w:r>
      </w:ins>
      <w:ins w:id="29462" w:author="phuong vu" w:date="2018-11-25T22:05:00Z">
        <w:r w:rsidR="002F5F09" w:rsidRPr="00920004">
          <w:rPr>
            <w:lang w:val="es-ES"/>
            <w:rPrChange w:id="29463" w:author="phuong vu" w:date="2018-11-30T22:36:00Z">
              <w:rPr>
                <w:lang w:val="es-ES"/>
              </w:rPr>
            </w:rPrChange>
          </w:rPr>
          <w:t xml:space="preserve"> 4210U.</w:t>
        </w:r>
      </w:ins>
    </w:p>
    <w:p w14:paraId="58881BBB" w14:textId="6A2073DE" w:rsidR="002F5F09" w:rsidRPr="00920004" w:rsidRDefault="00C960CE" w:rsidP="00C960CE">
      <w:pPr>
        <w:spacing w:before="0" w:after="0"/>
        <w:ind w:left="720" w:firstLine="720"/>
        <w:contextualSpacing w:val="0"/>
        <w:rPr>
          <w:ins w:id="29464" w:author="phuong vu" w:date="2018-11-23T08:30:00Z"/>
          <w:lang w:val="es-ES"/>
          <w:rPrChange w:id="29465" w:author="phuong vu" w:date="2018-11-30T22:36:00Z">
            <w:rPr>
              <w:ins w:id="29466" w:author="phuong vu" w:date="2018-11-23T08:30:00Z"/>
            </w:rPr>
          </w:rPrChange>
        </w:rPr>
        <w:pPrChange w:id="29467" w:author="phuong vu" w:date="2018-11-30T22:11:00Z">
          <w:pPr>
            <w:pStyle w:val="Heading3"/>
          </w:pPr>
        </w:pPrChange>
      </w:pPr>
      <w:ins w:id="29468" w:author="phuong vu" w:date="2018-11-30T22:11:00Z">
        <w:r w:rsidRPr="00920004">
          <w:rPr>
            <w:lang w:val="es-ES"/>
            <w:rPrChange w:id="29469" w:author="phuong vu" w:date="2018-11-30T22:36:00Z">
              <w:rPr>
                <w:lang w:val="es-ES"/>
              </w:rPr>
            </w:rPrChange>
          </w:rPr>
          <w:t xml:space="preserve">+ </w:t>
        </w:r>
      </w:ins>
      <w:ins w:id="29470" w:author="phuong vu" w:date="2018-11-25T22:05:00Z">
        <w:r w:rsidR="002F5F09" w:rsidRPr="00920004">
          <w:rPr>
            <w:lang w:val="es-ES"/>
            <w:rPrChange w:id="29471" w:author="phuong vu" w:date="2018-11-30T22:36:00Z">
              <w:rPr>
                <w:lang w:val="es-ES"/>
              </w:rPr>
            </w:rPrChange>
          </w:rPr>
          <w:t>RAM: 6GB.</w:t>
        </w:r>
      </w:ins>
    </w:p>
    <w:p w14:paraId="17C1A080" w14:textId="6762039A" w:rsidR="00924D77" w:rsidRPr="00920004" w:rsidRDefault="00924D77" w:rsidP="00D72BF9">
      <w:pPr>
        <w:pStyle w:val="Heading3"/>
        <w:rPr>
          <w:ins w:id="29472" w:author="phuong vu" w:date="2018-11-22T21:07:00Z"/>
          <w:rPrChange w:id="29473" w:author="phuong vu" w:date="2018-11-30T22:36:00Z">
            <w:rPr>
              <w:ins w:id="29474" w:author="phuong vu" w:date="2018-11-22T21:07:00Z"/>
            </w:rPr>
          </w:rPrChange>
        </w:rPr>
        <w:pPrChange w:id="29475" w:author="phuong vu" w:date="2018-11-30T22:22:00Z">
          <w:pPr>
            <w:pStyle w:val="Heading3"/>
          </w:pPr>
        </w:pPrChange>
      </w:pPr>
      <w:bookmarkStart w:id="29476" w:name="_Toc531381537"/>
      <w:ins w:id="29477" w:author="phuong vu" w:date="2018-11-22T21:07:00Z">
        <w:r w:rsidRPr="00920004">
          <w:rPr>
            <w:rPrChange w:id="29478" w:author="phuong vu" w:date="2018-11-30T22:36:00Z">
              <w:rPr/>
            </w:rPrChange>
          </w:rPr>
          <w:t>Kế hoạch dự đoán và chi phí</w:t>
        </w:r>
        <w:bookmarkEnd w:id="29476"/>
      </w:ins>
    </w:p>
    <w:p w14:paraId="363121EF" w14:textId="3BB197C2" w:rsidR="00924D77" w:rsidRPr="00920004" w:rsidRDefault="00924D77" w:rsidP="00D72BF9">
      <w:pPr>
        <w:pStyle w:val="Heading3"/>
        <w:rPr>
          <w:ins w:id="29479" w:author="phuong vu" w:date="2018-11-22T21:08:00Z"/>
          <w:rPrChange w:id="29480" w:author="phuong vu" w:date="2018-11-30T22:36:00Z">
            <w:rPr>
              <w:ins w:id="29481" w:author="phuong vu" w:date="2018-11-22T21:08:00Z"/>
            </w:rPr>
          </w:rPrChange>
        </w:rPr>
        <w:pPrChange w:id="29482" w:author="phuong vu" w:date="2018-11-30T22:22:00Z">
          <w:pPr>
            <w:pStyle w:val="Heading3"/>
          </w:pPr>
        </w:pPrChange>
      </w:pPr>
      <w:bookmarkStart w:id="29483" w:name="_Toc531381538"/>
      <w:ins w:id="29484" w:author="phuong vu" w:date="2018-11-22T21:07:00Z">
        <w:r w:rsidRPr="00920004">
          <w:rPr>
            <w:rPrChange w:id="29485" w:author="phuong vu" w:date="2018-11-30T22:36:00Z">
              <w:rPr/>
            </w:rPrChange>
          </w:rPr>
          <w:t>Các rủi ro</w:t>
        </w:r>
      </w:ins>
      <w:bookmarkEnd w:id="2948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Change w:id="29486" w:author="phuong vu" w:date="2018-11-30T22:10:00Z">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PrChange>
      </w:tblPr>
      <w:tblGrid>
        <w:gridCol w:w="965"/>
        <w:gridCol w:w="3800"/>
        <w:gridCol w:w="4012"/>
        <w:tblGridChange w:id="29487">
          <w:tblGrid>
            <w:gridCol w:w="965"/>
            <w:gridCol w:w="4877"/>
            <w:gridCol w:w="2935"/>
          </w:tblGrid>
        </w:tblGridChange>
      </w:tblGrid>
      <w:tr w:rsidR="00924D77" w:rsidRPr="00920004" w14:paraId="2E7503AC" w14:textId="77777777" w:rsidTr="00C960CE">
        <w:trPr>
          <w:ins w:id="29488" w:author="phuong vu" w:date="2018-11-22T21:08:00Z"/>
        </w:trPr>
        <w:tc>
          <w:tcPr>
            <w:tcW w:w="965" w:type="dxa"/>
            <w:tcBorders>
              <w:top w:val="single" w:sz="4" w:space="0" w:color="auto"/>
              <w:left w:val="single" w:sz="4" w:space="0" w:color="auto"/>
              <w:bottom w:val="single" w:sz="4" w:space="0" w:color="auto"/>
              <w:right w:val="single" w:sz="4" w:space="0" w:color="auto"/>
            </w:tcBorders>
            <w:vAlign w:val="center"/>
            <w:hideMark/>
            <w:tcPrChange w:id="29489" w:author="phuong vu" w:date="2018-11-30T22:10:00Z">
              <w:tcPr>
                <w:tcW w:w="990" w:type="dxa"/>
                <w:tcBorders>
                  <w:top w:val="single" w:sz="4" w:space="0" w:color="auto"/>
                  <w:left w:val="single" w:sz="4" w:space="0" w:color="auto"/>
                  <w:bottom w:val="single" w:sz="4" w:space="0" w:color="auto"/>
                  <w:right w:val="single" w:sz="4" w:space="0" w:color="auto"/>
                </w:tcBorders>
                <w:hideMark/>
              </w:tcPr>
            </w:tcPrChange>
          </w:tcPr>
          <w:p w14:paraId="398E13A4" w14:textId="77777777" w:rsidR="00924D77" w:rsidRPr="00920004" w:rsidRDefault="00924D77" w:rsidP="00C960CE">
            <w:pPr>
              <w:jc w:val="center"/>
              <w:rPr>
                <w:ins w:id="29490" w:author="phuong vu" w:date="2018-11-22T21:08:00Z"/>
                <w:b/>
                <w:lang w:val="es-ES"/>
                <w:rPrChange w:id="29491" w:author="phuong vu" w:date="2018-11-30T22:36:00Z">
                  <w:rPr>
                    <w:ins w:id="29492" w:author="phuong vu" w:date="2018-11-22T21:08:00Z"/>
                    <w:rFonts w:ascii="Times New Roman" w:hAnsi="Times New Roman" w:cs="Times New Roman"/>
                    <w:b/>
                    <w:bCs/>
                    <w:lang w:val="es-ES"/>
                  </w:rPr>
                </w:rPrChange>
              </w:rPr>
              <w:pPrChange w:id="29493" w:author="phuong vu" w:date="2018-11-30T22:10:00Z">
                <w:pPr>
                  <w:jc w:val="center"/>
                </w:pPr>
              </w:pPrChange>
            </w:pPr>
            <w:ins w:id="29494" w:author="phuong vu" w:date="2018-11-22T21:08:00Z">
              <w:r w:rsidRPr="00920004">
                <w:rPr>
                  <w:b/>
                  <w:lang w:val="es-ES"/>
                  <w:rPrChange w:id="29495" w:author="phuong vu" w:date="2018-11-30T22:36:00Z">
                    <w:rPr>
                      <w:lang w:val="es-ES"/>
                    </w:rPr>
                  </w:rPrChange>
                </w:rPr>
                <w:t>STT</w:t>
              </w:r>
            </w:ins>
          </w:p>
        </w:tc>
        <w:tc>
          <w:tcPr>
            <w:tcW w:w="3800" w:type="dxa"/>
            <w:tcBorders>
              <w:top w:val="single" w:sz="4" w:space="0" w:color="auto"/>
              <w:left w:val="single" w:sz="4" w:space="0" w:color="auto"/>
              <w:bottom w:val="single" w:sz="4" w:space="0" w:color="auto"/>
              <w:right w:val="single" w:sz="4" w:space="0" w:color="auto"/>
            </w:tcBorders>
            <w:vAlign w:val="center"/>
            <w:hideMark/>
            <w:tcPrChange w:id="29496" w:author="phuong vu" w:date="2018-11-30T22:10:00Z">
              <w:tcPr>
                <w:tcW w:w="5250" w:type="dxa"/>
                <w:tcBorders>
                  <w:top w:val="single" w:sz="4" w:space="0" w:color="auto"/>
                  <w:left w:val="single" w:sz="4" w:space="0" w:color="auto"/>
                  <w:bottom w:val="single" w:sz="4" w:space="0" w:color="auto"/>
                  <w:right w:val="single" w:sz="4" w:space="0" w:color="auto"/>
                </w:tcBorders>
                <w:hideMark/>
              </w:tcPr>
            </w:tcPrChange>
          </w:tcPr>
          <w:p w14:paraId="1A943D44" w14:textId="77777777" w:rsidR="00924D77" w:rsidRPr="00920004" w:rsidRDefault="00924D77" w:rsidP="00C960CE">
            <w:pPr>
              <w:jc w:val="center"/>
              <w:rPr>
                <w:ins w:id="29497" w:author="phuong vu" w:date="2018-11-22T21:08:00Z"/>
                <w:b/>
                <w:lang w:val="es-ES"/>
                <w:rPrChange w:id="29498" w:author="phuong vu" w:date="2018-11-30T22:36:00Z">
                  <w:rPr>
                    <w:ins w:id="29499" w:author="phuong vu" w:date="2018-11-22T21:08:00Z"/>
                    <w:lang w:val="es-ES"/>
                  </w:rPr>
                </w:rPrChange>
              </w:rPr>
              <w:pPrChange w:id="29500" w:author="phuong vu" w:date="2018-11-30T22:10:00Z">
                <w:pPr/>
              </w:pPrChange>
            </w:pPr>
            <w:ins w:id="29501" w:author="phuong vu" w:date="2018-11-22T21:08:00Z">
              <w:r w:rsidRPr="00920004">
                <w:rPr>
                  <w:b/>
                  <w:lang w:val="es-ES"/>
                  <w:rPrChange w:id="29502" w:author="phuong vu" w:date="2018-11-30T22:36:00Z">
                    <w:rPr>
                      <w:lang w:val="es-ES"/>
                    </w:rPr>
                  </w:rPrChange>
                </w:rPr>
                <w:t>Các rủi ro có thể xảy ra</w:t>
              </w:r>
            </w:ins>
          </w:p>
        </w:tc>
        <w:tc>
          <w:tcPr>
            <w:tcW w:w="4012" w:type="dxa"/>
            <w:tcBorders>
              <w:top w:val="single" w:sz="4" w:space="0" w:color="auto"/>
              <w:left w:val="single" w:sz="4" w:space="0" w:color="auto"/>
              <w:bottom w:val="single" w:sz="4" w:space="0" w:color="auto"/>
              <w:right w:val="single" w:sz="4" w:space="0" w:color="auto"/>
            </w:tcBorders>
            <w:vAlign w:val="center"/>
            <w:hideMark/>
            <w:tcPrChange w:id="29503" w:author="phuong vu" w:date="2018-11-30T22:10:00Z">
              <w:tcPr>
                <w:tcW w:w="3120" w:type="dxa"/>
                <w:tcBorders>
                  <w:top w:val="single" w:sz="4" w:space="0" w:color="auto"/>
                  <w:left w:val="single" w:sz="4" w:space="0" w:color="auto"/>
                  <w:bottom w:val="single" w:sz="4" w:space="0" w:color="auto"/>
                  <w:right w:val="single" w:sz="4" w:space="0" w:color="auto"/>
                </w:tcBorders>
                <w:hideMark/>
              </w:tcPr>
            </w:tcPrChange>
          </w:tcPr>
          <w:p w14:paraId="43FF2681" w14:textId="77777777" w:rsidR="00924D77" w:rsidRPr="00920004" w:rsidRDefault="00924D77" w:rsidP="00C960CE">
            <w:pPr>
              <w:jc w:val="center"/>
              <w:rPr>
                <w:ins w:id="29504" w:author="phuong vu" w:date="2018-11-22T21:08:00Z"/>
                <w:b/>
                <w:lang w:val="es-ES"/>
                <w:rPrChange w:id="29505" w:author="phuong vu" w:date="2018-11-30T22:36:00Z">
                  <w:rPr>
                    <w:ins w:id="29506" w:author="phuong vu" w:date="2018-11-22T21:08:00Z"/>
                    <w:lang w:val="es-ES"/>
                  </w:rPr>
                </w:rPrChange>
              </w:rPr>
              <w:pPrChange w:id="29507" w:author="phuong vu" w:date="2018-11-30T22:10:00Z">
                <w:pPr/>
              </w:pPrChange>
            </w:pPr>
            <w:ins w:id="29508" w:author="phuong vu" w:date="2018-11-22T21:08:00Z">
              <w:r w:rsidRPr="00920004">
                <w:rPr>
                  <w:b/>
                  <w:lang w:val="es-ES"/>
                  <w:rPrChange w:id="29509" w:author="phuong vu" w:date="2018-11-30T22:36:00Z">
                    <w:rPr>
                      <w:lang w:val="es-ES"/>
                    </w:rPr>
                  </w:rPrChange>
                </w:rPr>
                <w:t>Kế hoạch làm giảm bớt hoặc tránh</w:t>
              </w:r>
            </w:ins>
          </w:p>
        </w:tc>
      </w:tr>
      <w:tr w:rsidR="00924D77" w:rsidRPr="00920004" w14:paraId="587146F7" w14:textId="77777777" w:rsidTr="00104646">
        <w:trPr>
          <w:ins w:id="29510" w:author="phuong vu" w:date="2018-11-22T21:08:00Z"/>
        </w:trPr>
        <w:tc>
          <w:tcPr>
            <w:tcW w:w="965" w:type="dxa"/>
            <w:tcBorders>
              <w:top w:val="single" w:sz="4" w:space="0" w:color="auto"/>
              <w:left w:val="single" w:sz="4" w:space="0" w:color="auto"/>
              <w:bottom w:val="single" w:sz="4" w:space="0" w:color="auto"/>
              <w:right w:val="single" w:sz="4" w:space="0" w:color="auto"/>
            </w:tcBorders>
            <w:hideMark/>
            <w:tcPrChange w:id="29511" w:author="phuong vu" w:date="2018-11-22T21:09:00Z">
              <w:tcPr>
                <w:tcW w:w="990" w:type="dxa"/>
                <w:tcBorders>
                  <w:top w:val="single" w:sz="4" w:space="0" w:color="auto"/>
                  <w:left w:val="single" w:sz="4" w:space="0" w:color="auto"/>
                  <w:bottom w:val="single" w:sz="4" w:space="0" w:color="auto"/>
                  <w:right w:val="single" w:sz="4" w:space="0" w:color="auto"/>
                </w:tcBorders>
                <w:hideMark/>
              </w:tcPr>
            </w:tcPrChange>
          </w:tcPr>
          <w:p w14:paraId="5A1AAB09" w14:textId="77777777" w:rsidR="00924D77" w:rsidRPr="00920004" w:rsidRDefault="00924D77" w:rsidP="00BD0851">
            <w:pPr>
              <w:spacing w:before="240" w:line="0" w:lineRule="atLeast"/>
              <w:jc w:val="center"/>
              <w:rPr>
                <w:ins w:id="29512" w:author="phuong vu" w:date="2018-11-22T21:08:00Z"/>
                <w:bCs/>
                <w:lang w:val="es-ES"/>
                <w:rPrChange w:id="29513" w:author="phuong vu" w:date="2018-11-30T22:36:00Z">
                  <w:rPr>
                    <w:ins w:id="29514" w:author="phuong vu" w:date="2018-11-22T21:08:00Z"/>
                    <w:b/>
                    <w:bCs/>
                    <w:lang w:val="es-ES"/>
                  </w:rPr>
                </w:rPrChange>
              </w:rPr>
              <w:pPrChange w:id="29515" w:author="phuong vu" w:date="2018-11-30T14:16:00Z">
                <w:pPr>
                  <w:jc w:val="center"/>
                </w:pPr>
              </w:pPrChange>
            </w:pPr>
            <w:ins w:id="29516" w:author="phuong vu" w:date="2018-11-22T21:08:00Z">
              <w:r w:rsidRPr="00920004">
                <w:rPr>
                  <w:bCs/>
                  <w:lang w:val="es-ES"/>
                  <w:rPrChange w:id="29517" w:author="phuong vu" w:date="2018-11-30T22:36:00Z">
                    <w:rPr>
                      <w:b/>
                      <w:bCs/>
                      <w:lang w:val="es-ES"/>
                    </w:rPr>
                  </w:rPrChange>
                </w:rPr>
                <w:t>1</w:t>
              </w:r>
            </w:ins>
          </w:p>
        </w:tc>
        <w:tc>
          <w:tcPr>
            <w:tcW w:w="3800" w:type="dxa"/>
            <w:tcBorders>
              <w:top w:val="single" w:sz="4" w:space="0" w:color="auto"/>
              <w:left w:val="single" w:sz="4" w:space="0" w:color="auto"/>
              <w:bottom w:val="single" w:sz="4" w:space="0" w:color="auto"/>
              <w:right w:val="single" w:sz="4" w:space="0" w:color="auto"/>
            </w:tcBorders>
            <w:hideMark/>
            <w:tcPrChange w:id="29518" w:author="phuong vu" w:date="2018-11-22T21:09:00Z">
              <w:tcPr>
                <w:tcW w:w="5250" w:type="dxa"/>
                <w:tcBorders>
                  <w:top w:val="single" w:sz="4" w:space="0" w:color="auto"/>
                  <w:left w:val="single" w:sz="4" w:space="0" w:color="auto"/>
                  <w:bottom w:val="single" w:sz="4" w:space="0" w:color="auto"/>
                  <w:right w:val="single" w:sz="4" w:space="0" w:color="auto"/>
                </w:tcBorders>
                <w:hideMark/>
              </w:tcPr>
            </w:tcPrChange>
          </w:tcPr>
          <w:p w14:paraId="4C205209" w14:textId="77777777" w:rsidR="00924D77" w:rsidRPr="00920004" w:rsidRDefault="00924D77" w:rsidP="00C960CE">
            <w:pPr>
              <w:rPr>
                <w:ins w:id="29519" w:author="phuong vu" w:date="2018-11-22T21:08:00Z"/>
                <w:lang w:val="es-ES"/>
                <w:rPrChange w:id="29520" w:author="phuong vu" w:date="2018-11-30T22:36:00Z">
                  <w:rPr>
                    <w:ins w:id="29521" w:author="phuong vu" w:date="2018-11-22T21:08:00Z"/>
                    <w:lang w:val="es-ES"/>
                  </w:rPr>
                </w:rPrChange>
              </w:rPr>
              <w:pPrChange w:id="29522" w:author="phuong vu" w:date="2018-11-30T22:10:00Z">
                <w:pPr/>
              </w:pPrChange>
            </w:pPr>
            <w:ins w:id="29523" w:author="phuong vu" w:date="2018-11-22T21:08:00Z">
              <w:r w:rsidRPr="00920004">
                <w:rPr>
                  <w:lang w:val="es-ES"/>
                  <w:rPrChange w:id="29524" w:author="phuong vu" w:date="2018-11-30T22:36:00Z">
                    <w:rPr>
                      <w:lang w:val="es-ES"/>
                    </w:rPr>
                  </w:rPrChange>
                </w:rPr>
                <w:t>Thời gian kiểm thử thực tế dài hơn thời gian dự đoán</w:t>
              </w:r>
            </w:ins>
          </w:p>
        </w:tc>
        <w:tc>
          <w:tcPr>
            <w:tcW w:w="4012" w:type="dxa"/>
            <w:tcBorders>
              <w:top w:val="single" w:sz="4" w:space="0" w:color="auto"/>
              <w:left w:val="single" w:sz="4" w:space="0" w:color="auto"/>
              <w:bottom w:val="single" w:sz="4" w:space="0" w:color="auto"/>
              <w:right w:val="single" w:sz="4" w:space="0" w:color="auto"/>
            </w:tcBorders>
            <w:hideMark/>
            <w:tcPrChange w:id="29525" w:author="phuong vu" w:date="2018-11-22T21:09:00Z">
              <w:tcPr>
                <w:tcW w:w="3120" w:type="dxa"/>
                <w:tcBorders>
                  <w:top w:val="single" w:sz="4" w:space="0" w:color="auto"/>
                  <w:left w:val="single" w:sz="4" w:space="0" w:color="auto"/>
                  <w:bottom w:val="single" w:sz="4" w:space="0" w:color="auto"/>
                  <w:right w:val="single" w:sz="4" w:space="0" w:color="auto"/>
                </w:tcBorders>
                <w:hideMark/>
              </w:tcPr>
            </w:tcPrChange>
          </w:tcPr>
          <w:p w14:paraId="0EF7EDFA" w14:textId="47E94CBF" w:rsidR="00924D77" w:rsidRPr="00920004" w:rsidRDefault="00924D77" w:rsidP="00C960CE">
            <w:pPr>
              <w:rPr>
                <w:ins w:id="29526" w:author="phuong vu" w:date="2018-11-22T21:08:00Z"/>
                <w:lang w:val="es-ES"/>
                <w:rPrChange w:id="29527" w:author="phuong vu" w:date="2018-11-30T22:36:00Z">
                  <w:rPr>
                    <w:ins w:id="29528" w:author="phuong vu" w:date="2018-11-22T21:08:00Z"/>
                    <w:lang w:val="es-ES"/>
                  </w:rPr>
                </w:rPrChange>
              </w:rPr>
              <w:pPrChange w:id="29529" w:author="phuong vu" w:date="2018-11-30T22:10:00Z">
                <w:pPr/>
              </w:pPrChange>
            </w:pPr>
            <w:ins w:id="29530" w:author="phuong vu" w:date="2018-11-22T21:08:00Z">
              <w:r w:rsidRPr="00920004">
                <w:rPr>
                  <w:lang w:val="es-ES"/>
                  <w:rPrChange w:id="29531" w:author="phuong vu" w:date="2018-11-30T22:36:00Z">
                    <w:rPr>
                      <w:lang w:val="es-ES"/>
                    </w:rPr>
                  </w:rPrChange>
                </w:rPr>
                <w:t>Tăng thời gian thảo luận nhóm, phân chia lại công việc</w:t>
              </w:r>
            </w:ins>
            <w:ins w:id="29532" w:author="phuong vu" w:date="2018-11-22T21:11:00Z">
              <w:r w:rsidR="00104646" w:rsidRPr="00920004">
                <w:rPr>
                  <w:lang w:val="es-ES"/>
                  <w:rPrChange w:id="29533" w:author="phuong vu" w:date="2018-11-30T22:36:00Z">
                    <w:rPr>
                      <w:lang w:val="es-ES"/>
                    </w:rPr>
                  </w:rPrChange>
                </w:rPr>
                <w:t>.</w:t>
              </w:r>
            </w:ins>
          </w:p>
        </w:tc>
      </w:tr>
      <w:tr w:rsidR="00924D77" w:rsidRPr="00920004" w14:paraId="5B290CD3" w14:textId="77777777" w:rsidTr="00104646">
        <w:trPr>
          <w:ins w:id="29534" w:author="phuong vu" w:date="2018-11-22T21:08:00Z"/>
        </w:trPr>
        <w:tc>
          <w:tcPr>
            <w:tcW w:w="965" w:type="dxa"/>
            <w:tcBorders>
              <w:top w:val="single" w:sz="4" w:space="0" w:color="auto"/>
              <w:left w:val="single" w:sz="4" w:space="0" w:color="auto"/>
              <w:bottom w:val="single" w:sz="4" w:space="0" w:color="auto"/>
              <w:right w:val="single" w:sz="4" w:space="0" w:color="auto"/>
            </w:tcBorders>
            <w:hideMark/>
            <w:tcPrChange w:id="29535" w:author="phuong vu" w:date="2018-11-22T21:09:00Z">
              <w:tcPr>
                <w:tcW w:w="990" w:type="dxa"/>
                <w:tcBorders>
                  <w:top w:val="single" w:sz="4" w:space="0" w:color="auto"/>
                  <w:left w:val="single" w:sz="4" w:space="0" w:color="auto"/>
                  <w:bottom w:val="single" w:sz="4" w:space="0" w:color="auto"/>
                  <w:right w:val="single" w:sz="4" w:space="0" w:color="auto"/>
                </w:tcBorders>
                <w:hideMark/>
              </w:tcPr>
            </w:tcPrChange>
          </w:tcPr>
          <w:p w14:paraId="0CBC65F3" w14:textId="77777777" w:rsidR="00924D77" w:rsidRPr="00920004" w:rsidRDefault="00924D77" w:rsidP="00BD0851">
            <w:pPr>
              <w:spacing w:before="240" w:line="0" w:lineRule="atLeast"/>
              <w:jc w:val="center"/>
              <w:rPr>
                <w:ins w:id="29536" w:author="phuong vu" w:date="2018-11-22T21:08:00Z"/>
                <w:bCs/>
                <w:lang w:val="es-ES"/>
                <w:rPrChange w:id="29537" w:author="phuong vu" w:date="2018-11-30T22:36:00Z">
                  <w:rPr>
                    <w:ins w:id="29538" w:author="phuong vu" w:date="2018-11-22T21:08:00Z"/>
                    <w:b/>
                    <w:bCs/>
                    <w:lang w:val="es-ES"/>
                  </w:rPr>
                </w:rPrChange>
              </w:rPr>
              <w:pPrChange w:id="29539" w:author="phuong vu" w:date="2018-11-30T14:16:00Z">
                <w:pPr>
                  <w:jc w:val="center"/>
                </w:pPr>
              </w:pPrChange>
            </w:pPr>
            <w:ins w:id="29540" w:author="phuong vu" w:date="2018-11-22T21:08:00Z">
              <w:r w:rsidRPr="00920004">
                <w:rPr>
                  <w:bCs/>
                  <w:lang w:val="es-ES"/>
                  <w:rPrChange w:id="29541" w:author="phuong vu" w:date="2018-11-30T22:36:00Z">
                    <w:rPr>
                      <w:b/>
                      <w:bCs/>
                      <w:lang w:val="es-ES"/>
                    </w:rPr>
                  </w:rPrChange>
                </w:rPr>
                <w:t>2</w:t>
              </w:r>
            </w:ins>
          </w:p>
        </w:tc>
        <w:tc>
          <w:tcPr>
            <w:tcW w:w="3800" w:type="dxa"/>
            <w:tcBorders>
              <w:top w:val="single" w:sz="4" w:space="0" w:color="auto"/>
              <w:left w:val="single" w:sz="4" w:space="0" w:color="auto"/>
              <w:bottom w:val="single" w:sz="4" w:space="0" w:color="auto"/>
              <w:right w:val="single" w:sz="4" w:space="0" w:color="auto"/>
            </w:tcBorders>
            <w:hideMark/>
            <w:tcPrChange w:id="29542" w:author="phuong vu" w:date="2018-11-22T21:09:00Z">
              <w:tcPr>
                <w:tcW w:w="5250" w:type="dxa"/>
                <w:tcBorders>
                  <w:top w:val="single" w:sz="4" w:space="0" w:color="auto"/>
                  <w:left w:val="single" w:sz="4" w:space="0" w:color="auto"/>
                  <w:bottom w:val="single" w:sz="4" w:space="0" w:color="auto"/>
                  <w:right w:val="single" w:sz="4" w:space="0" w:color="auto"/>
                </w:tcBorders>
                <w:hideMark/>
              </w:tcPr>
            </w:tcPrChange>
          </w:tcPr>
          <w:p w14:paraId="329FC430" w14:textId="77777777" w:rsidR="00924D77" w:rsidRPr="00920004" w:rsidRDefault="00924D77" w:rsidP="00C960CE">
            <w:pPr>
              <w:rPr>
                <w:ins w:id="29543" w:author="phuong vu" w:date="2018-11-22T21:08:00Z"/>
                <w:lang w:val="es-ES"/>
                <w:rPrChange w:id="29544" w:author="phuong vu" w:date="2018-11-30T22:36:00Z">
                  <w:rPr>
                    <w:ins w:id="29545" w:author="phuong vu" w:date="2018-11-22T21:08:00Z"/>
                    <w:lang w:val="es-ES"/>
                  </w:rPr>
                </w:rPrChange>
              </w:rPr>
              <w:pPrChange w:id="29546" w:author="phuong vu" w:date="2018-11-30T22:10:00Z">
                <w:pPr/>
              </w:pPrChange>
            </w:pPr>
            <w:ins w:id="29547" w:author="phuong vu" w:date="2018-11-22T21:08:00Z">
              <w:r w:rsidRPr="00920004">
                <w:rPr>
                  <w:lang w:val="es-ES"/>
                  <w:rPrChange w:id="29548" w:author="phuong vu" w:date="2018-11-30T22:36:00Z">
                    <w:rPr>
                      <w:lang w:val="es-ES"/>
                    </w:rPr>
                  </w:rPrChange>
                </w:rPr>
                <w:t>Lỗi hệ điều hành</w:t>
              </w:r>
            </w:ins>
          </w:p>
        </w:tc>
        <w:tc>
          <w:tcPr>
            <w:tcW w:w="4012" w:type="dxa"/>
            <w:tcBorders>
              <w:top w:val="single" w:sz="4" w:space="0" w:color="auto"/>
              <w:left w:val="single" w:sz="4" w:space="0" w:color="auto"/>
              <w:bottom w:val="single" w:sz="4" w:space="0" w:color="auto"/>
              <w:right w:val="single" w:sz="4" w:space="0" w:color="auto"/>
            </w:tcBorders>
            <w:hideMark/>
            <w:tcPrChange w:id="29549" w:author="phuong vu" w:date="2018-11-22T21:09:00Z">
              <w:tcPr>
                <w:tcW w:w="3120" w:type="dxa"/>
                <w:tcBorders>
                  <w:top w:val="single" w:sz="4" w:space="0" w:color="auto"/>
                  <w:left w:val="single" w:sz="4" w:space="0" w:color="auto"/>
                  <w:bottom w:val="single" w:sz="4" w:space="0" w:color="auto"/>
                  <w:right w:val="single" w:sz="4" w:space="0" w:color="auto"/>
                </w:tcBorders>
                <w:hideMark/>
              </w:tcPr>
            </w:tcPrChange>
          </w:tcPr>
          <w:p w14:paraId="36364605" w14:textId="79F0DD98" w:rsidR="00924D77" w:rsidRPr="00920004" w:rsidRDefault="00104646" w:rsidP="00C960CE">
            <w:pPr>
              <w:rPr>
                <w:ins w:id="29550" w:author="phuong vu" w:date="2018-11-22T21:08:00Z"/>
                <w:lang w:val="es-ES"/>
                <w:rPrChange w:id="29551" w:author="phuong vu" w:date="2018-11-30T22:36:00Z">
                  <w:rPr>
                    <w:ins w:id="29552" w:author="phuong vu" w:date="2018-11-22T21:08:00Z"/>
                    <w:lang w:val="es-ES"/>
                  </w:rPr>
                </w:rPrChange>
              </w:rPr>
              <w:pPrChange w:id="29553" w:author="phuong vu" w:date="2018-11-30T22:10:00Z">
                <w:pPr/>
              </w:pPrChange>
            </w:pPr>
            <w:ins w:id="29554" w:author="phuong vu" w:date="2018-11-22T21:08:00Z">
              <w:r w:rsidRPr="00920004">
                <w:rPr>
                  <w:lang w:val="es-ES"/>
                  <w:rPrChange w:id="29555" w:author="phuong vu" w:date="2018-11-30T22:36:00Z">
                    <w:rPr>
                      <w:lang w:val="es-ES"/>
                    </w:rPr>
                  </w:rPrChange>
                </w:rPr>
                <w:t xml:space="preserve">Sao lưu dữ liệu tất </w:t>
              </w:r>
            </w:ins>
            <w:ins w:id="29556" w:author="phuong vu" w:date="2018-11-22T21:09:00Z">
              <w:r w:rsidRPr="00920004">
                <w:rPr>
                  <w:lang w:val="es-ES"/>
                  <w:rPrChange w:id="29557" w:author="phuong vu" w:date="2018-11-30T22:36:00Z">
                    <w:rPr>
                      <w:lang w:val="es-ES"/>
                    </w:rPr>
                  </w:rPrChange>
                </w:rPr>
                <w:t>cả trước khi kiểm thử. Khôi phục kịp thời</w:t>
              </w:r>
            </w:ins>
          </w:p>
        </w:tc>
      </w:tr>
      <w:tr w:rsidR="00924D77" w:rsidRPr="00920004" w14:paraId="61423363" w14:textId="77777777" w:rsidTr="00104646">
        <w:trPr>
          <w:ins w:id="29558" w:author="phuong vu" w:date="2018-11-22T21:08:00Z"/>
        </w:trPr>
        <w:tc>
          <w:tcPr>
            <w:tcW w:w="965" w:type="dxa"/>
            <w:tcBorders>
              <w:top w:val="single" w:sz="4" w:space="0" w:color="auto"/>
              <w:left w:val="single" w:sz="4" w:space="0" w:color="auto"/>
              <w:bottom w:val="single" w:sz="4" w:space="0" w:color="auto"/>
              <w:right w:val="single" w:sz="4" w:space="0" w:color="auto"/>
            </w:tcBorders>
            <w:hideMark/>
            <w:tcPrChange w:id="29559" w:author="phuong vu" w:date="2018-11-22T21:09:00Z">
              <w:tcPr>
                <w:tcW w:w="990" w:type="dxa"/>
                <w:tcBorders>
                  <w:top w:val="single" w:sz="4" w:space="0" w:color="auto"/>
                  <w:left w:val="single" w:sz="4" w:space="0" w:color="auto"/>
                  <w:bottom w:val="single" w:sz="4" w:space="0" w:color="auto"/>
                  <w:right w:val="single" w:sz="4" w:space="0" w:color="auto"/>
                </w:tcBorders>
                <w:hideMark/>
              </w:tcPr>
            </w:tcPrChange>
          </w:tcPr>
          <w:p w14:paraId="50DDE0C7" w14:textId="77777777" w:rsidR="00924D77" w:rsidRPr="00920004" w:rsidRDefault="00924D77" w:rsidP="00BD0851">
            <w:pPr>
              <w:spacing w:before="240" w:line="0" w:lineRule="atLeast"/>
              <w:jc w:val="center"/>
              <w:rPr>
                <w:ins w:id="29560" w:author="phuong vu" w:date="2018-11-22T21:08:00Z"/>
                <w:bCs/>
                <w:lang w:val="es-ES"/>
                <w:rPrChange w:id="29561" w:author="phuong vu" w:date="2018-11-30T22:36:00Z">
                  <w:rPr>
                    <w:ins w:id="29562" w:author="phuong vu" w:date="2018-11-22T21:08:00Z"/>
                    <w:b/>
                    <w:bCs/>
                    <w:lang w:val="es-ES"/>
                  </w:rPr>
                </w:rPrChange>
              </w:rPr>
              <w:pPrChange w:id="29563" w:author="phuong vu" w:date="2018-11-30T14:16:00Z">
                <w:pPr>
                  <w:jc w:val="center"/>
                </w:pPr>
              </w:pPrChange>
            </w:pPr>
            <w:ins w:id="29564" w:author="phuong vu" w:date="2018-11-22T21:08:00Z">
              <w:r w:rsidRPr="00920004">
                <w:rPr>
                  <w:bCs/>
                  <w:lang w:val="es-ES"/>
                  <w:rPrChange w:id="29565" w:author="phuong vu" w:date="2018-11-30T22:36:00Z">
                    <w:rPr>
                      <w:b/>
                      <w:bCs/>
                      <w:lang w:val="es-ES"/>
                    </w:rPr>
                  </w:rPrChange>
                </w:rPr>
                <w:t>3</w:t>
              </w:r>
            </w:ins>
          </w:p>
        </w:tc>
        <w:tc>
          <w:tcPr>
            <w:tcW w:w="3800" w:type="dxa"/>
            <w:tcBorders>
              <w:top w:val="single" w:sz="4" w:space="0" w:color="auto"/>
              <w:left w:val="single" w:sz="4" w:space="0" w:color="auto"/>
              <w:bottom w:val="single" w:sz="4" w:space="0" w:color="auto"/>
              <w:right w:val="single" w:sz="4" w:space="0" w:color="auto"/>
            </w:tcBorders>
            <w:hideMark/>
            <w:tcPrChange w:id="29566" w:author="phuong vu" w:date="2018-11-22T21:09:00Z">
              <w:tcPr>
                <w:tcW w:w="5250" w:type="dxa"/>
                <w:tcBorders>
                  <w:top w:val="single" w:sz="4" w:space="0" w:color="auto"/>
                  <w:left w:val="single" w:sz="4" w:space="0" w:color="auto"/>
                  <w:bottom w:val="single" w:sz="4" w:space="0" w:color="auto"/>
                  <w:right w:val="single" w:sz="4" w:space="0" w:color="auto"/>
                </w:tcBorders>
                <w:hideMark/>
              </w:tcPr>
            </w:tcPrChange>
          </w:tcPr>
          <w:p w14:paraId="6B05223C" w14:textId="77777777" w:rsidR="00924D77" w:rsidRPr="00920004" w:rsidRDefault="00924D77" w:rsidP="00C960CE">
            <w:pPr>
              <w:rPr>
                <w:ins w:id="29567" w:author="phuong vu" w:date="2018-11-22T21:08:00Z"/>
                <w:lang w:val="es-ES"/>
                <w:rPrChange w:id="29568" w:author="phuong vu" w:date="2018-11-30T22:36:00Z">
                  <w:rPr>
                    <w:ins w:id="29569" w:author="phuong vu" w:date="2018-11-22T21:08:00Z"/>
                    <w:lang w:val="es-ES"/>
                  </w:rPr>
                </w:rPrChange>
              </w:rPr>
              <w:pPrChange w:id="29570" w:author="phuong vu" w:date="2018-11-30T22:10:00Z">
                <w:pPr/>
              </w:pPrChange>
            </w:pPr>
            <w:ins w:id="29571" w:author="phuong vu" w:date="2018-11-22T21:08:00Z">
              <w:r w:rsidRPr="00920004">
                <w:rPr>
                  <w:lang w:val="es-ES"/>
                  <w:rPrChange w:id="29572" w:author="phuong vu" w:date="2018-11-30T22:36:00Z">
                    <w:rPr>
                      <w:lang w:val="es-ES"/>
                    </w:rPr>
                  </w:rPrChange>
                </w:rPr>
                <w:t>Chưa có nhiều kinh nghiệm trong việc kiểm thử</w:t>
              </w:r>
            </w:ins>
          </w:p>
        </w:tc>
        <w:tc>
          <w:tcPr>
            <w:tcW w:w="4012" w:type="dxa"/>
            <w:tcBorders>
              <w:top w:val="single" w:sz="4" w:space="0" w:color="auto"/>
              <w:left w:val="single" w:sz="4" w:space="0" w:color="auto"/>
              <w:bottom w:val="single" w:sz="4" w:space="0" w:color="auto"/>
              <w:right w:val="single" w:sz="4" w:space="0" w:color="auto"/>
            </w:tcBorders>
            <w:hideMark/>
            <w:tcPrChange w:id="29573" w:author="phuong vu" w:date="2018-11-22T21:09:00Z">
              <w:tcPr>
                <w:tcW w:w="3120" w:type="dxa"/>
                <w:tcBorders>
                  <w:top w:val="single" w:sz="4" w:space="0" w:color="auto"/>
                  <w:left w:val="single" w:sz="4" w:space="0" w:color="auto"/>
                  <w:bottom w:val="single" w:sz="4" w:space="0" w:color="auto"/>
                  <w:right w:val="single" w:sz="4" w:space="0" w:color="auto"/>
                </w:tcBorders>
                <w:hideMark/>
              </w:tcPr>
            </w:tcPrChange>
          </w:tcPr>
          <w:p w14:paraId="3EFF3FDF" w14:textId="5C321CF1" w:rsidR="00924D77" w:rsidRPr="00920004" w:rsidRDefault="00924D77" w:rsidP="00C960CE">
            <w:pPr>
              <w:rPr>
                <w:ins w:id="29574" w:author="phuong vu" w:date="2018-11-22T21:08:00Z"/>
                <w:lang w:val="es-ES"/>
                <w:rPrChange w:id="29575" w:author="phuong vu" w:date="2018-11-30T22:36:00Z">
                  <w:rPr>
                    <w:ins w:id="29576" w:author="phuong vu" w:date="2018-11-22T21:08:00Z"/>
                    <w:lang w:val="es-ES"/>
                  </w:rPr>
                </w:rPrChange>
              </w:rPr>
              <w:pPrChange w:id="29577" w:author="phuong vu" w:date="2018-11-30T22:10:00Z">
                <w:pPr/>
              </w:pPrChange>
            </w:pPr>
            <w:ins w:id="29578" w:author="phuong vu" w:date="2018-11-22T21:08:00Z">
              <w:r w:rsidRPr="00920004">
                <w:rPr>
                  <w:lang w:val="es-ES"/>
                  <w:rPrChange w:id="29579" w:author="phuong vu" w:date="2018-11-30T22:36:00Z">
                    <w:rPr>
                      <w:lang w:val="es-ES"/>
                    </w:rPr>
                  </w:rPrChange>
                </w:rPr>
                <w:t>Tham khảo thêm từ các tài liệu liên quan trên diễn đàn, website chuyên về kiểm thử chức năng</w:t>
              </w:r>
            </w:ins>
            <w:ins w:id="29580" w:author="phuong vu" w:date="2018-11-22T21:11:00Z">
              <w:r w:rsidR="00104646" w:rsidRPr="00920004">
                <w:rPr>
                  <w:lang w:val="es-ES"/>
                  <w:rPrChange w:id="29581" w:author="phuong vu" w:date="2018-11-30T22:36:00Z">
                    <w:rPr>
                      <w:lang w:val="es-ES"/>
                    </w:rPr>
                  </w:rPrChange>
                </w:rPr>
                <w:t>.</w:t>
              </w:r>
            </w:ins>
          </w:p>
        </w:tc>
      </w:tr>
    </w:tbl>
    <w:p w14:paraId="2717B76F" w14:textId="70E2828F" w:rsidR="00924D77" w:rsidRPr="00920004" w:rsidRDefault="00104646" w:rsidP="00A17FA5">
      <w:pPr>
        <w:pStyle w:val="Caption"/>
        <w:rPr>
          <w:rPrChange w:id="29582" w:author="phuong vu" w:date="2018-11-30T22:36:00Z">
            <w:rPr/>
          </w:rPrChange>
        </w:rPr>
        <w:pPrChange w:id="29583" w:author="phuong vu" w:date="2018-11-30T22:42:00Z">
          <w:pPr>
            <w:pStyle w:val="Heading3"/>
          </w:pPr>
        </w:pPrChange>
      </w:pPr>
      <w:bookmarkStart w:id="29584" w:name="_Toc531381639"/>
      <w:ins w:id="29585" w:author="phuong vu" w:date="2018-11-22T21:13:00Z">
        <w:r w:rsidRPr="00920004">
          <w:rPr>
            <w:rPrChange w:id="29586" w:author="phuong vu" w:date="2018-11-30T22:36:00Z">
              <w:rPr>
                <w:b w:val="0"/>
                <w:i/>
                <w:iCs/>
              </w:rPr>
            </w:rPrChange>
          </w:rPr>
          <w:t xml:space="preserve">Bảng </w:t>
        </w:r>
      </w:ins>
      <w:ins w:id="29587" w:author="phuong vu" w:date="2018-11-30T14:54:00Z">
        <w:r w:rsidR="00D632EE" w:rsidRPr="00920004">
          <w:rPr>
            <w:rPrChange w:id="29588" w:author="phuong vu" w:date="2018-11-30T22:36:00Z">
              <w:rPr/>
            </w:rPrChange>
          </w:rPr>
          <w:fldChar w:fldCharType="begin"/>
        </w:r>
        <w:r w:rsidR="00D632EE" w:rsidRPr="00920004">
          <w:rPr>
            <w:rPrChange w:id="29589" w:author="phuong vu" w:date="2018-11-30T22:36:00Z">
              <w:rPr/>
            </w:rPrChange>
          </w:rPr>
          <w:instrText xml:space="preserve"> STYLEREF 1 \s </w:instrText>
        </w:r>
      </w:ins>
      <w:r w:rsidR="00D632EE" w:rsidRPr="00920004">
        <w:rPr>
          <w:rPrChange w:id="29590" w:author="phuong vu" w:date="2018-11-30T22:36:00Z">
            <w:rPr/>
          </w:rPrChange>
        </w:rPr>
        <w:fldChar w:fldCharType="separate"/>
      </w:r>
      <w:r w:rsidR="00B5490C">
        <w:rPr>
          <w:noProof/>
        </w:rPr>
        <w:t>4</w:t>
      </w:r>
      <w:ins w:id="29591" w:author="phuong vu" w:date="2018-11-30T14:54:00Z">
        <w:r w:rsidR="00D632EE" w:rsidRPr="00920004">
          <w:rPr>
            <w:rPrChange w:id="29592" w:author="phuong vu" w:date="2018-11-30T22:36:00Z">
              <w:rPr/>
            </w:rPrChange>
          </w:rPr>
          <w:fldChar w:fldCharType="end"/>
        </w:r>
        <w:r w:rsidR="00D632EE" w:rsidRPr="00920004">
          <w:rPr>
            <w:rPrChange w:id="29593" w:author="phuong vu" w:date="2018-11-30T22:36:00Z">
              <w:rPr/>
            </w:rPrChange>
          </w:rPr>
          <w:t>.</w:t>
        </w:r>
        <w:r w:rsidR="00D632EE" w:rsidRPr="00920004">
          <w:rPr>
            <w:rPrChange w:id="29594" w:author="phuong vu" w:date="2018-11-30T22:36:00Z">
              <w:rPr/>
            </w:rPrChange>
          </w:rPr>
          <w:fldChar w:fldCharType="begin"/>
        </w:r>
        <w:r w:rsidR="00D632EE" w:rsidRPr="00920004">
          <w:rPr>
            <w:rPrChange w:id="29595" w:author="phuong vu" w:date="2018-11-30T22:36:00Z">
              <w:rPr/>
            </w:rPrChange>
          </w:rPr>
          <w:instrText xml:space="preserve"> SEQ Bảng \* ARABIC \s 1 </w:instrText>
        </w:r>
      </w:ins>
      <w:r w:rsidR="00D632EE" w:rsidRPr="00920004">
        <w:rPr>
          <w:rPrChange w:id="29596" w:author="phuong vu" w:date="2018-11-30T22:36:00Z">
            <w:rPr/>
          </w:rPrChange>
        </w:rPr>
        <w:fldChar w:fldCharType="separate"/>
      </w:r>
      <w:ins w:id="29597" w:author="phuong vu" w:date="2018-11-30T22:44:00Z">
        <w:r w:rsidR="00B5490C">
          <w:rPr>
            <w:noProof/>
          </w:rPr>
          <w:t>2</w:t>
        </w:r>
      </w:ins>
      <w:ins w:id="29598" w:author="phuong vu" w:date="2018-11-30T14:54:00Z">
        <w:r w:rsidR="00D632EE" w:rsidRPr="00920004">
          <w:rPr>
            <w:rPrChange w:id="29599" w:author="phuong vu" w:date="2018-11-30T22:36:00Z">
              <w:rPr/>
            </w:rPrChange>
          </w:rPr>
          <w:fldChar w:fldCharType="end"/>
        </w:r>
      </w:ins>
      <w:ins w:id="29600" w:author="phuong vu" w:date="2018-11-22T21:13:00Z">
        <w:r w:rsidRPr="00920004">
          <w:rPr>
            <w:rPrChange w:id="29601" w:author="phuong vu" w:date="2018-11-30T22:36:00Z">
              <w:rPr/>
            </w:rPrChange>
          </w:rPr>
          <w:t xml:space="preserve"> Các rủi ro có thể xảy ra khi kiểm thử</w:t>
        </w:r>
      </w:ins>
      <w:bookmarkEnd w:id="29584"/>
    </w:p>
    <w:p w14:paraId="2CCA3230" w14:textId="7BF5704C" w:rsidR="00C557CE" w:rsidRPr="00920004" w:rsidRDefault="004A77C2" w:rsidP="00BD0851">
      <w:pPr>
        <w:pStyle w:val="Heading2"/>
        <w:spacing w:before="240" w:line="0" w:lineRule="atLeast"/>
        <w:rPr>
          <w:rFonts w:cstheme="majorHAnsi"/>
          <w:rPrChange w:id="29602" w:author="phuong vu" w:date="2018-11-30T22:36:00Z">
            <w:rPr/>
          </w:rPrChange>
        </w:rPr>
        <w:pPrChange w:id="29603" w:author="phuong vu" w:date="2018-11-30T14:16:00Z">
          <w:pPr>
            <w:pStyle w:val="Heading3"/>
          </w:pPr>
        </w:pPrChange>
      </w:pPr>
      <w:bookmarkStart w:id="29604" w:name="_Toc531381539"/>
      <w:r w:rsidRPr="00920004">
        <w:rPr>
          <w:rFonts w:cstheme="majorHAnsi"/>
          <w:rPrChange w:id="29605" w:author="phuong vu" w:date="2018-11-30T22:36:00Z">
            <w:rPr/>
          </w:rPrChange>
        </w:rPr>
        <w:t>Các trường hợp kiểm thử</w:t>
      </w:r>
      <w:bookmarkEnd w:id="29604"/>
    </w:p>
    <w:p w14:paraId="78573932" w14:textId="195E361C" w:rsidR="00C557CE" w:rsidRPr="00920004" w:rsidRDefault="00287281" w:rsidP="00D72BF9">
      <w:pPr>
        <w:pStyle w:val="Heading3"/>
        <w:rPr>
          <w:ins w:id="29606" w:author="phuong vu" w:date="2018-11-25T22:42:00Z"/>
          <w:rPrChange w:id="29607" w:author="phuong vu" w:date="2018-11-30T22:36:00Z">
            <w:rPr>
              <w:ins w:id="29608" w:author="phuong vu" w:date="2018-11-25T22:42:00Z"/>
            </w:rPr>
          </w:rPrChange>
        </w:rPr>
        <w:pPrChange w:id="29609" w:author="phuong vu" w:date="2018-11-30T22:22:00Z">
          <w:pPr>
            <w:pStyle w:val="Heading3"/>
            <w:spacing w:line="276" w:lineRule="auto"/>
          </w:pPr>
        </w:pPrChange>
      </w:pPr>
      <w:bookmarkStart w:id="29610" w:name="_Toc531381540"/>
      <w:ins w:id="29611" w:author="phuong vu" w:date="2018-11-23T10:02:00Z">
        <w:r w:rsidRPr="00920004">
          <w:rPr>
            <w:rPrChange w:id="29612" w:author="phuong vu" w:date="2018-11-30T22:36:00Z">
              <w:rPr/>
            </w:rPrChange>
          </w:rPr>
          <w:t>Quản lí đơn hàng</w:t>
        </w:r>
      </w:ins>
      <w:bookmarkEnd w:id="29610"/>
      <w:del w:id="29613" w:author="phuong vu" w:date="2018-11-23T10:00:00Z">
        <w:r w:rsidR="00C557CE" w:rsidRPr="00920004" w:rsidDel="00287281">
          <w:rPr>
            <w:rPrChange w:id="29614" w:author="phuong vu" w:date="2018-11-30T22:36:00Z">
              <w:rPr/>
            </w:rPrChange>
          </w:rPr>
          <w:br w:type="page"/>
        </w:r>
      </w:del>
    </w:p>
    <w:p w14:paraId="4E4EA01F" w14:textId="241198C6" w:rsidR="006A5504" w:rsidRPr="00920004" w:rsidRDefault="006A5504" w:rsidP="00BD0851">
      <w:pPr>
        <w:pStyle w:val="Heading4"/>
        <w:spacing w:before="240" w:line="0" w:lineRule="atLeast"/>
        <w:rPr>
          <w:ins w:id="29615" w:author="phuong vu" w:date="2018-11-25T22:42:00Z"/>
          <w:lang w:val="en-US"/>
          <w:rPrChange w:id="29616" w:author="phuong vu" w:date="2018-11-30T22:36:00Z">
            <w:rPr>
              <w:ins w:id="29617" w:author="phuong vu" w:date="2018-11-25T22:42:00Z"/>
              <w:lang w:val="en-US"/>
            </w:rPr>
          </w:rPrChange>
        </w:rPr>
        <w:pPrChange w:id="29618" w:author="phuong vu" w:date="2018-11-30T14:16:00Z">
          <w:pPr>
            <w:pStyle w:val="Heading4"/>
          </w:pPr>
        </w:pPrChange>
      </w:pPr>
      <w:bookmarkStart w:id="29619" w:name="_Toc531381541"/>
      <w:ins w:id="29620" w:author="phuong vu" w:date="2018-11-25T22:42:00Z">
        <w:r w:rsidRPr="00920004">
          <w:rPr>
            <w:lang w:val="en-US"/>
            <w:rPrChange w:id="29621" w:author="phuong vu" w:date="2018-11-30T22:36:00Z">
              <w:rPr>
                <w:lang w:val="en-US"/>
              </w:rPr>
            </w:rPrChange>
          </w:rPr>
          <w:t>Xem danh sách đơn hàng theo trạng thái</w:t>
        </w:r>
        <w:bookmarkEnd w:id="29619"/>
      </w:ins>
    </w:p>
    <w:p w14:paraId="599CA4F9" w14:textId="77777777" w:rsidR="006A5504" w:rsidRPr="00920004" w:rsidRDefault="006A5504" w:rsidP="00C960CE">
      <w:pPr>
        <w:ind w:firstLine="720"/>
        <w:rPr>
          <w:ins w:id="29622" w:author="phuong vu" w:date="2018-11-25T22:43:00Z"/>
          <w:lang w:val="en-US"/>
          <w:rPrChange w:id="29623" w:author="phuong vu" w:date="2018-11-30T22:36:00Z">
            <w:rPr>
              <w:ins w:id="29624" w:author="phuong vu" w:date="2018-11-25T22:43:00Z"/>
              <w:lang w:val="en-US"/>
            </w:rPr>
          </w:rPrChange>
        </w:rPr>
        <w:pPrChange w:id="29625" w:author="phuong vu" w:date="2018-11-30T22:13:00Z">
          <w:pPr>
            <w:spacing w:line="276" w:lineRule="auto"/>
          </w:pPr>
        </w:pPrChange>
      </w:pPr>
      <w:ins w:id="29626" w:author="phuong vu" w:date="2018-11-25T22:43:00Z">
        <w:r w:rsidRPr="00920004">
          <w:rPr>
            <w:b/>
            <w:lang w:val="en-US"/>
            <w:rPrChange w:id="29627" w:author="phuong vu" w:date="2018-11-30T22:36:00Z">
              <w:rPr>
                <w:b/>
                <w:lang w:val="en-US"/>
              </w:rPr>
            </w:rPrChange>
          </w:rPr>
          <w:t>Mục đích:</w:t>
        </w:r>
        <w:r w:rsidRPr="00920004">
          <w:rPr>
            <w:lang w:val="en-US"/>
            <w:rPrChange w:id="29628" w:author="phuong vu" w:date="2018-11-30T22:36:00Z">
              <w:rPr>
                <w:lang w:val="en-US"/>
              </w:rPr>
            </w:rPrChange>
          </w:rPr>
          <w:t xml:space="preserve"> Tìm ra lỗi về thông báo khi thực hiện hoàn tất xử lí, lỗi chuyển trang, hiển thị dữ liệu không đúng với mục đích.</w:t>
        </w:r>
      </w:ins>
    </w:p>
    <w:p w14:paraId="6971DA04" w14:textId="77777777" w:rsidR="006A5504" w:rsidRPr="00920004" w:rsidRDefault="006A5504" w:rsidP="00C960CE">
      <w:pPr>
        <w:ind w:firstLine="720"/>
        <w:rPr>
          <w:ins w:id="29629" w:author="phuong vu" w:date="2018-11-25T22:43:00Z"/>
          <w:lang w:val="en-US"/>
          <w:rPrChange w:id="29630" w:author="phuong vu" w:date="2018-11-30T22:36:00Z">
            <w:rPr>
              <w:ins w:id="29631" w:author="phuong vu" w:date="2018-11-25T22:43:00Z"/>
              <w:lang w:val="en-US"/>
            </w:rPr>
          </w:rPrChange>
        </w:rPr>
        <w:pPrChange w:id="29632" w:author="phuong vu" w:date="2018-11-30T22:13:00Z">
          <w:pPr>
            <w:spacing w:line="276" w:lineRule="auto"/>
          </w:pPr>
        </w:pPrChange>
      </w:pPr>
      <w:ins w:id="29633" w:author="phuong vu" w:date="2018-11-25T22:43:00Z">
        <w:r w:rsidRPr="00920004">
          <w:rPr>
            <w:b/>
            <w:lang w:val="en-US"/>
            <w:rPrChange w:id="29634" w:author="phuong vu" w:date="2018-11-30T22:36:00Z">
              <w:rPr>
                <w:b/>
                <w:lang w:val="en-US"/>
              </w:rPr>
            </w:rPrChange>
          </w:rPr>
          <w:t>Tiền điều kiện:</w:t>
        </w:r>
        <w:r w:rsidRPr="00920004">
          <w:rPr>
            <w:lang w:val="en-US"/>
            <w:rPrChange w:id="29635" w:author="phuong vu" w:date="2018-11-30T22:36:00Z">
              <w:rPr>
                <w:lang w:val="en-US"/>
              </w:rPr>
            </w:rPrChange>
          </w:rPr>
          <w:t xml:space="preserve"> Đăng nhập thành công vào trang quản lí dành cho nhân viên chi nhánh.</w:t>
        </w:r>
      </w:ins>
    </w:p>
    <w:p w14:paraId="4FC5CB6E" w14:textId="77777777" w:rsidR="006A5504" w:rsidRPr="00920004" w:rsidRDefault="006A5504" w:rsidP="00C960CE">
      <w:pPr>
        <w:ind w:left="720"/>
        <w:rPr>
          <w:ins w:id="29636" w:author="phuong vu" w:date="2018-11-25T22:43:00Z"/>
          <w:b/>
          <w:lang w:val="en-US"/>
          <w:rPrChange w:id="29637" w:author="phuong vu" w:date="2018-11-30T22:36:00Z">
            <w:rPr>
              <w:ins w:id="29638" w:author="phuong vu" w:date="2018-11-25T22:43:00Z"/>
              <w:b/>
              <w:lang w:val="en-US"/>
            </w:rPr>
          </w:rPrChange>
        </w:rPr>
        <w:pPrChange w:id="29639" w:author="phuong vu" w:date="2018-11-30T22:13:00Z">
          <w:pPr>
            <w:spacing w:line="276" w:lineRule="auto"/>
          </w:pPr>
        </w:pPrChange>
      </w:pPr>
      <w:ins w:id="29640" w:author="phuong vu" w:date="2018-11-25T22:43:00Z">
        <w:r w:rsidRPr="00920004">
          <w:rPr>
            <w:b/>
            <w:lang w:val="en-US"/>
            <w:rPrChange w:id="29641" w:author="phuong vu" w:date="2018-11-30T22:36:00Z">
              <w:rPr>
                <w:b/>
                <w:lang w:val="en-US"/>
              </w:rPr>
            </w:rPrChange>
          </w:rPr>
          <w:lastRenderedPageBreak/>
          <w:t>Mô tả:</w:t>
        </w:r>
      </w:ins>
    </w:p>
    <w:p w14:paraId="721A1E17" w14:textId="77777777" w:rsidR="006A5504" w:rsidRPr="00920004" w:rsidRDefault="006A5504" w:rsidP="00C960CE">
      <w:pPr>
        <w:ind w:left="720"/>
        <w:rPr>
          <w:ins w:id="29642" w:author="phuong vu" w:date="2018-11-25T22:43:00Z"/>
          <w:lang w:val="en-US"/>
          <w:rPrChange w:id="29643" w:author="phuong vu" w:date="2018-11-30T22:36:00Z">
            <w:rPr>
              <w:ins w:id="29644" w:author="phuong vu" w:date="2018-11-25T22:43:00Z"/>
              <w:lang w:val="en-US"/>
            </w:rPr>
          </w:rPrChange>
        </w:rPr>
        <w:pPrChange w:id="29645" w:author="phuong vu" w:date="2018-11-30T22:13:00Z">
          <w:pPr>
            <w:spacing w:line="276" w:lineRule="auto"/>
          </w:pPr>
        </w:pPrChange>
      </w:pPr>
      <w:ins w:id="29646" w:author="phuong vu" w:date="2018-11-25T22:43:00Z">
        <w:r w:rsidRPr="00920004">
          <w:rPr>
            <w:b/>
            <w:lang w:val="en-US"/>
            <w:rPrChange w:id="29647" w:author="phuong vu" w:date="2018-11-30T22:36:00Z">
              <w:rPr>
                <w:b/>
                <w:lang w:val="en-US"/>
              </w:rPr>
            </w:rPrChange>
          </w:rPr>
          <w:t xml:space="preserve">- </w:t>
        </w:r>
        <w:r w:rsidRPr="00920004">
          <w:rPr>
            <w:lang w:val="en-US"/>
            <w:rPrChange w:id="29648" w:author="phuong vu" w:date="2018-11-30T22:36:00Z">
              <w:rPr>
                <w:lang w:val="en-US"/>
              </w:rPr>
            </w:rPrChange>
          </w:rPr>
          <w:t>Bước 1: Mở trang web tại địa chỉ: localhost:3000.</w:t>
        </w:r>
      </w:ins>
    </w:p>
    <w:p w14:paraId="6F013E1B" w14:textId="77777777" w:rsidR="006A5504" w:rsidRPr="00920004" w:rsidRDefault="006A5504" w:rsidP="00C960CE">
      <w:pPr>
        <w:ind w:left="720"/>
        <w:rPr>
          <w:ins w:id="29649" w:author="phuong vu" w:date="2018-11-25T22:43:00Z"/>
          <w:lang w:val="en-US"/>
          <w:rPrChange w:id="29650" w:author="phuong vu" w:date="2018-11-30T22:36:00Z">
            <w:rPr>
              <w:ins w:id="29651" w:author="phuong vu" w:date="2018-11-25T22:43:00Z"/>
              <w:lang w:val="en-US"/>
            </w:rPr>
          </w:rPrChange>
        </w:rPr>
        <w:pPrChange w:id="29652" w:author="phuong vu" w:date="2018-11-30T22:13:00Z">
          <w:pPr>
            <w:spacing w:line="276" w:lineRule="auto"/>
          </w:pPr>
        </w:pPrChange>
      </w:pPr>
      <w:ins w:id="29653" w:author="phuong vu" w:date="2018-11-25T22:43:00Z">
        <w:r w:rsidRPr="00920004">
          <w:rPr>
            <w:lang w:val="en-US"/>
            <w:rPrChange w:id="29654" w:author="phuong vu" w:date="2018-11-30T22:36:00Z">
              <w:rPr>
                <w:lang w:val="en-US"/>
              </w:rPr>
            </w:rPrChange>
          </w:rPr>
          <w:t>- Bước 2: Đăng nhập thành công vào hệ thống.</w:t>
        </w:r>
      </w:ins>
    </w:p>
    <w:p w14:paraId="1DB8856D" w14:textId="77777777" w:rsidR="006A5504" w:rsidRPr="00920004" w:rsidRDefault="006A5504" w:rsidP="00C960CE">
      <w:pPr>
        <w:ind w:left="720"/>
        <w:rPr>
          <w:ins w:id="29655" w:author="phuong vu" w:date="2018-11-25T22:43:00Z"/>
          <w:lang w:val="en-US"/>
          <w:rPrChange w:id="29656" w:author="phuong vu" w:date="2018-11-30T22:36:00Z">
            <w:rPr>
              <w:ins w:id="29657" w:author="phuong vu" w:date="2018-11-25T22:43:00Z"/>
              <w:lang w:val="en-US"/>
            </w:rPr>
          </w:rPrChange>
        </w:rPr>
        <w:pPrChange w:id="29658" w:author="phuong vu" w:date="2018-11-30T22:13:00Z">
          <w:pPr>
            <w:spacing w:line="276" w:lineRule="auto"/>
          </w:pPr>
        </w:pPrChange>
      </w:pPr>
      <w:ins w:id="29659" w:author="phuong vu" w:date="2018-11-25T22:43:00Z">
        <w:r w:rsidRPr="00920004">
          <w:rPr>
            <w:lang w:val="en-US"/>
            <w:rPrChange w:id="29660" w:author="phuong vu" w:date="2018-11-30T22:36:00Z">
              <w:rPr>
                <w:lang w:val="en-US"/>
              </w:rPr>
            </w:rPrChange>
          </w:rPr>
          <w:t>- Bước 3: Chọn chức năng “</w:t>
        </w:r>
        <w:r w:rsidRPr="00920004">
          <w:rPr>
            <w:lang w:val="en-US"/>
            <w:rPrChange w:id="29661" w:author="phuong vu" w:date="2018-11-30T22:36:00Z">
              <w:rPr>
                <w:i/>
                <w:lang w:val="en-US"/>
              </w:rPr>
            </w:rPrChange>
          </w:rPr>
          <w:t>Đơn hàng khách hàng</w:t>
        </w:r>
        <w:r w:rsidRPr="00920004">
          <w:rPr>
            <w:lang w:val="en-US"/>
            <w:rPrChange w:id="29662" w:author="phuong vu" w:date="2018-11-30T22:36:00Z">
              <w:rPr>
                <w:lang w:val="en-US"/>
              </w:rPr>
            </w:rPrChange>
          </w:rPr>
          <w:t>”.</w:t>
        </w:r>
      </w:ins>
    </w:p>
    <w:p w14:paraId="2FB0ED5A" w14:textId="1D497AD4" w:rsidR="00F92702" w:rsidRPr="00920004" w:rsidRDefault="006A5504" w:rsidP="00C960CE">
      <w:pPr>
        <w:ind w:left="720"/>
        <w:rPr>
          <w:ins w:id="29663" w:author="phuong vu" w:date="2018-11-25T22:43:00Z"/>
          <w:lang w:val="en-US"/>
          <w:rPrChange w:id="29664" w:author="phuong vu" w:date="2018-11-30T22:36:00Z">
            <w:rPr>
              <w:ins w:id="29665" w:author="phuong vu" w:date="2018-11-25T22:43:00Z"/>
              <w:lang w:val="en-US"/>
            </w:rPr>
          </w:rPrChange>
        </w:rPr>
        <w:pPrChange w:id="29666" w:author="phuong vu" w:date="2018-11-30T22:13:00Z">
          <w:pPr>
            <w:spacing w:line="276" w:lineRule="auto"/>
          </w:pPr>
        </w:pPrChange>
      </w:pPr>
      <w:ins w:id="29667" w:author="phuong vu" w:date="2018-11-25T22:43:00Z">
        <w:r w:rsidRPr="00920004">
          <w:rPr>
            <w:lang w:val="en-US"/>
            <w:rPrChange w:id="29668" w:author="phuong vu" w:date="2018-11-30T22:36:00Z">
              <w:rPr>
                <w:lang w:val="en-US"/>
              </w:rPr>
            </w:rPrChange>
          </w:rPr>
          <w:t>- Bước 4: Xem danh sách đơn hàng theo từng trạng thái.</w:t>
        </w:r>
      </w:ins>
    </w:p>
    <w:p w14:paraId="0058DC79" w14:textId="534D0F1B" w:rsidR="006A5504" w:rsidRPr="00920004" w:rsidRDefault="006A5504" w:rsidP="00C960CE">
      <w:pPr>
        <w:ind w:left="720"/>
        <w:rPr>
          <w:ins w:id="29669" w:author="phuong vu" w:date="2018-11-25T22:43:00Z"/>
          <w:b/>
          <w:lang w:val="en-US"/>
          <w:rPrChange w:id="29670" w:author="phuong vu" w:date="2018-11-30T22:36:00Z">
            <w:rPr>
              <w:ins w:id="29671" w:author="phuong vu" w:date="2018-11-25T22:43:00Z"/>
              <w:b/>
              <w:lang w:val="en-US"/>
            </w:rPr>
          </w:rPrChange>
        </w:rPr>
        <w:pPrChange w:id="29672" w:author="phuong vu" w:date="2018-11-30T22:13:00Z">
          <w:pPr>
            <w:spacing w:line="276" w:lineRule="auto"/>
          </w:pPr>
        </w:pPrChange>
      </w:pPr>
      <w:ins w:id="29673" w:author="phuong vu" w:date="2018-11-25T22:43:00Z">
        <w:r w:rsidRPr="00920004">
          <w:rPr>
            <w:b/>
            <w:lang w:val="en-US"/>
            <w:rPrChange w:id="29674" w:author="phuong vu" w:date="2018-11-30T22:36:00Z">
              <w:rPr>
                <w:lang w:val="en-US"/>
              </w:rPr>
            </w:rPrChange>
          </w:rPr>
          <w:t>Kịch bản</w:t>
        </w:r>
      </w:ins>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676"/>
        <w:gridCol w:w="1942"/>
        <w:gridCol w:w="1713"/>
        <w:gridCol w:w="1738"/>
      </w:tblGrid>
      <w:tr w:rsidR="006A5504" w:rsidRPr="00920004" w14:paraId="58ECF7D8" w14:textId="77777777" w:rsidTr="00A4790A">
        <w:trPr>
          <w:ins w:id="29675" w:author="phuong vu" w:date="2018-11-25T22:43:00Z"/>
        </w:trPr>
        <w:tc>
          <w:tcPr>
            <w:tcW w:w="708" w:type="dxa"/>
            <w:tcBorders>
              <w:top w:val="single" w:sz="4" w:space="0" w:color="auto"/>
              <w:left w:val="single" w:sz="4" w:space="0" w:color="auto"/>
              <w:bottom w:val="single" w:sz="4" w:space="0" w:color="auto"/>
              <w:right w:val="single" w:sz="4" w:space="0" w:color="auto"/>
            </w:tcBorders>
            <w:vAlign w:val="center"/>
            <w:hideMark/>
          </w:tcPr>
          <w:p w14:paraId="71B7A8FF" w14:textId="26611D2F" w:rsidR="006A5504" w:rsidRPr="00920004" w:rsidRDefault="002219F0" w:rsidP="00BD0851">
            <w:pPr>
              <w:spacing w:before="240" w:line="0" w:lineRule="atLeast"/>
              <w:jc w:val="center"/>
              <w:rPr>
                <w:ins w:id="29676" w:author="phuong vu" w:date="2018-11-25T22:43:00Z"/>
                <w:b/>
                <w:bCs/>
                <w:lang w:val="es-ES"/>
                <w:rPrChange w:id="29677" w:author="phuong vu" w:date="2018-11-30T22:36:00Z">
                  <w:rPr>
                    <w:ins w:id="29678" w:author="phuong vu" w:date="2018-11-25T22:43:00Z"/>
                    <w:b/>
                    <w:bCs/>
                    <w:lang w:val="es-ES"/>
                  </w:rPr>
                </w:rPrChange>
              </w:rPr>
              <w:pPrChange w:id="29679" w:author="phuong vu" w:date="2018-11-30T14:16:00Z">
                <w:pPr>
                  <w:spacing w:line="276" w:lineRule="auto"/>
                  <w:jc w:val="center"/>
                </w:pPr>
              </w:pPrChange>
            </w:pPr>
            <w:ins w:id="29680" w:author="phuong vu" w:date="2018-11-25T22:51:00Z">
              <w:r w:rsidRPr="00920004">
                <w:rPr>
                  <w:b/>
                  <w:bCs/>
                  <w:lang w:val="es-ES"/>
                  <w:rPrChange w:id="29681" w:author="phuong vu" w:date="2018-11-30T22:36:00Z">
                    <w:rPr>
                      <w:b/>
                      <w:bCs/>
                      <w:lang w:val="es-ES"/>
                    </w:rPr>
                  </w:rPrChange>
                </w:rPr>
                <w:t>STT</w:t>
              </w:r>
            </w:ins>
          </w:p>
        </w:tc>
        <w:tc>
          <w:tcPr>
            <w:tcW w:w="2676" w:type="dxa"/>
            <w:tcBorders>
              <w:top w:val="single" w:sz="4" w:space="0" w:color="auto"/>
              <w:left w:val="single" w:sz="4" w:space="0" w:color="auto"/>
              <w:bottom w:val="single" w:sz="4" w:space="0" w:color="auto"/>
              <w:right w:val="single" w:sz="4" w:space="0" w:color="auto"/>
            </w:tcBorders>
            <w:vAlign w:val="center"/>
            <w:hideMark/>
          </w:tcPr>
          <w:p w14:paraId="2DDB2F55" w14:textId="77777777" w:rsidR="006A5504" w:rsidRPr="00920004" w:rsidRDefault="006A5504" w:rsidP="00BD0851">
            <w:pPr>
              <w:spacing w:before="240" w:line="0" w:lineRule="atLeast"/>
              <w:jc w:val="center"/>
              <w:rPr>
                <w:ins w:id="29682" w:author="phuong vu" w:date="2018-11-25T22:43:00Z"/>
                <w:b/>
                <w:bCs/>
                <w:lang w:val="es-ES"/>
                <w:rPrChange w:id="29683" w:author="phuong vu" w:date="2018-11-30T22:36:00Z">
                  <w:rPr>
                    <w:ins w:id="29684" w:author="phuong vu" w:date="2018-11-25T22:43:00Z"/>
                    <w:b/>
                    <w:bCs/>
                    <w:lang w:val="es-ES"/>
                  </w:rPr>
                </w:rPrChange>
              </w:rPr>
              <w:pPrChange w:id="29685" w:author="phuong vu" w:date="2018-11-30T14:16:00Z">
                <w:pPr>
                  <w:spacing w:line="276" w:lineRule="auto"/>
                  <w:jc w:val="center"/>
                </w:pPr>
              </w:pPrChange>
            </w:pPr>
            <w:ins w:id="29686" w:author="phuong vu" w:date="2018-11-25T22:43:00Z">
              <w:r w:rsidRPr="00920004">
                <w:rPr>
                  <w:b/>
                  <w:bCs/>
                  <w:lang w:val="es-ES"/>
                  <w:rPrChange w:id="29687" w:author="phuong vu" w:date="2018-11-30T22:36:00Z">
                    <w:rPr>
                      <w:b/>
                      <w:bCs/>
                      <w:lang w:val="es-ES"/>
                    </w:rPr>
                  </w:rPrChange>
                </w:rPr>
                <w:t>Mô tả dữ liệu kiểm thử</w:t>
              </w:r>
            </w:ins>
          </w:p>
        </w:tc>
        <w:tc>
          <w:tcPr>
            <w:tcW w:w="1942" w:type="dxa"/>
            <w:tcBorders>
              <w:top w:val="single" w:sz="4" w:space="0" w:color="auto"/>
              <w:left w:val="single" w:sz="4" w:space="0" w:color="auto"/>
              <w:bottom w:val="single" w:sz="4" w:space="0" w:color="auto"/>
              <w:right w:val="single" w:sz="4" w:space="0" w:color="auto"/>
            </w:tcBorders>
            <w:vAlign w:val="center"/>
            <w:hideMark/>
          </w:tcPr>
          <w:p w14:paraId="4CB38A8C" w14:textId="77777777" w:rsidR="006A5504" w:rsidRPr="00920004" w:rsidRDefault="006A5504" w:rsidP="00BD0851">
            <w:pPr>
              <w:spacing w:before="240" w:line="0" w:lineRule="atLeast"/>
              <w:jc w:val="center"/>
              <w:rPr>
                <w:ins w:id="29688" w:author="phuong vu" w:date="2018-11-25T22:43:00Z"/>
                <w:b/>
                <w:bCs/>
                <w:lang w:val="es-ES"/>
                <w:rPrChange w:id="29689" w:author="phuong vu" w:date="2018-11-30T22:36:00Z">
                  <w:rPr>
                    <w:ins w:id="29690" w:author="phuong vu" w:date="2018-11-25T22:43:00Z"/>
                    <w:b/>
                    <w:bCs/>
                    <w:lang w:val="es-ES"/>
                  </w:rPr>
                </w:rPrChange>
              </w:rPr>
              <w:pPrChange w:id="29691" w:author="phuong vu" w:date="2018-11-30T14:16:00Z">
                <w:pPr>
                  <w:spacing w:line="276" w:lineRule="auto"/>
                  <w:jc w:val="center"/>
                </w:pPr>
              </w:pPrChange>
            </w:pPr>
            <w:ins w:id="29692" w:author="phuong vu" w:date="2018-11-25T22:43:00Z">
              <w:r w:rsidRPr="00920004">
                <w:rPr>
                  <w:b/>
                  <w:bCs/>
                  <w:lang w:val="es-ES"/>
                  <w:rPrChange w:id="29693" w:author="phuong vu" w:date="2018-11-30T22:36:00Z">
                    <w:rPr>
                      <w:b/>
                      <w:bCs/>
                      <w:lang w:val="es-ES"/>
                    </w:rPr>
                  </w:rPrChange>
                </w:rPr>
                <w:t>Kết quả mong đợi</w:t>
              </w:r>
            </w:ins>
          </w:p>
        </w:tc>
        <w:tc>
          <w:tcPr>
            <w:tcW w:w="1713" w:type="dxa"/>
            <w:tcBorders>
              <w:top w:val="single" w:sz="4" w:space="0" w:color="auto"/>
              <w:left w:val="single" w:sz="4" w:space="0" w:color="auto"/>
              <w:bottom w:val="single" w:sz="4" w:space="0" w:color="auto"/>
              <w:right w:val="single" w:sz="4" w:space="0" w:color="auto"/>
            </w:tcBorders>
            <w:vAlign w:val="center"/>
            <w:hideMark/>
          </w:tcPr>
          <w:p w14:paraId="1ED6FF51" w14:textId="77777777" w:rsidR="006A5504" w:rsidRPr="00920004" w:rsidRDefault="006A5504" w:rsidP="00BD0851">
            <w:pPr>
              <w:spacing w:before="240" w:line="0" w:lineRule="atLeast"/>
              <w:jc w:val="center"/>
              <w:rPr>
                <w:ins w:id="29694" w:author="phuong vu" w:date="2018-11-25T22:43:00Z"/>
                <w:b/>
                <w:bCs/>
                <w:lang w:val="es-ES"/>
                <w:rPrChange w:id="29695" w:author="phuong vu" w:date="2018-11-30T22:36:00Z">
                  <w:rPr>
                    <w:ins w:id="29696" w:author="phuong vu" w:date="2018-11-25T22:43:00Z"/>
                    <w:b/>
                    <w:bCs/>
                    <w:lang w:val="es-ES"/>
                  </w:rPr>
                </w:rPrChange>
              </w:rPr>
              <w:pPrChange w:id="29697" w:author="phuong vu" w:date="2018-11-30T14:16:00Z">
                <w:pPr>
                  <w:spacing w:line="276" w:lineRule="auto"/>
                  <w:jc w:val="center"/>
                </w:pPr>
              </w:pPrChange>
            </w:pPr>
            <w:ins w:id="29698" w:author="phuong vu" w:date="2018-11-25T22:43:00Z">
              <w:r w:rsidRPr="00920004">
                <w:rPr>
                  <w:b/>
                  <w:bCs/>
                  <w:lang w:val="es-ES"/>
                  <w:rPrChange w:id="29699" w:author="phuong vu" w:date="2018-11-30T22:36:00Z">
                    <w:rPr>
                      <w:b/>
                      <w:bCs/>
                      <w:lang w:val="es-ES"/>
                    </w:rPr>
                  </w:rPrChange>
                </w:rPr>
                <w:t>Kết quả thực tế</w:t>
              </w:r>
            </w:ins>
          </w:p>
        </w:tc>
        <w:tc>
          <w:tcPr>
            <w:tcW w:w="1738" w:type="dxa"/>
            <w:tcBorders>
              <w:top w:val="single" w:sz="4" w:space="0" w:color="auto"/>
              <w:left w:val="single" w:sz="4" w:space="0" w:color="auto"/>
              <w:bottom w:val="single" w:sz="4" w:space="0" w:color="auto"/>
              <w:right w:val="single" w:sz="4" w:space="0" w:color="auto"/>
            </w:tcBorders>
            <w:vAlign w:val="center"/>
            <w:hideMark/>
          </w:tcPr>
          <w:p w14:paraId="390D93D4" w14:textId="77777777" w:rsidR="006A5504" w:rsidRPr="00920004" w:rsidRDefault="006A5504" w:rsidP="00BD0851">
            <w:pPr>
              <w:spacing w:before="240" w:line="0" w:lineRule="atLeast"/>
              <w:jc w:val="center"/>
              <w:rPr>
                <w:ins w:id="29700" w:author="phuong vu" w:date="2018-11-25T22:43:00Z"/>
                <w:b/>
                <w:bCs/>
                <w:lang w:val="es-ES"/>
                <w:rPrChange w:id="29701" w:author="phuong vu" w:date="2018-11-30T22:36:00Z">
                  <w:rPr>
                    <w:ins w:id="29702" w:author="phuong vu" w:date="2018-11-25T22:43:00Z"/>
                    <w:b/>
                    <w:bCs/>
                    <w:lang w:val="es-ES"/>
                  </w:rPr>
                </w:rPrChange>
              </w:rPr>
              <w:pPrChange w:id="29703" w:author="phuong vu" w:date="2018-11-30T14:16:00Z">
                <w:pPr>
                  <w:spacing w:line="276" w:lineRule="auto"/>
                  <w:jc w:val="center"/>
                </w:pPr>
              </w:pPrChange>
            </w:pPr>
            <w:ins w:id="29704" w:author="phuong vu" w:date="2018-11-25T22:43:00Z">
              <w:r w:rsidRPr="00920004">
                <w:rPr>
                  <w:b/>
                  <w:bCs/>
                  <w:lang w:val="es-ES"/>
                  <w:rPrChange w:id="29705" w:author="phuong vu" w:date="2018-11-30T22:36:00Z">
                    <w:rPr>
                      <w:b/>
                      <w:bCs/>
                      <w:lang w:val="es-ES"/>
                    </w:rPr>
                  </w:rPrChange>
                </w:rPr>
                <w:t>Thành công/ Thât bại</w:t>
              </w:r>
            </w:ins>
          </w:p>
        </w:tc>
      </w:tr>
      <w:tr w:rsidR="006A5504" w:rsidRPr="00920004" w14:paraId="16592DD4" w14:textId="77777777" w:rsidTr="00A4790A">
        <w:trPr>
          <w:ins w:id="29706" w:author="phuong vu" w:date="2018-11-25T22:43:00Z"/>
        </w:trPr>
        <w:tc>
          <w:tcPr>
            <w:tcW w:w="708" w:type="dxa"/>
            <w:tcBorders>
              <w:top w:val="single" w:sz="4" w:space="0" w:color="auto"/>
              <w:left w:val="single" w:sz="4" w:space="0" w:color="auto"/>
              <w:bottom w:val="single" w:sz="4" w:space="0" w:color="auto"/>
              <w:right w:val="single" w:sz="4" w:space="0" w:color="auto"/>
            </w:tcBorders>
            <w:vAlign w:val="center"/>
          </w:tcPr>
          <w:p w14:paraId="15ECEC6B" w14:textId="77777777" w:rsidR="006A5504" w:rsidRPr="00920004" w:rsidRDefault="006A5504" w:rsidP="00BD0851">
            <w:pPr>
              <w:spacing w:before="240" w:line="0" w:lineRule="atLeast"/>
              <w:jc w:val="center"/>
              <w:rPr>
                <w:ins w:id="29707" w:author="phuong vu" w:date="2018-11-25T22:43:00Z"/>
                <w:bCs/>
                <w:lang w:val="es-ES"/>
                <w:rPrChange w:id="29708" w:author="phuong vu" w:date="2018-11-30T22:36:00Z">
                  <w:rPr>
                    <w:ins w:id="29709" w:author="phuong vu" w:date="2018-11-25T22:43:00Z"/>
                    <w:bCs/>
                    <w:lang w:val="es-ES"/>
                  </w:rPr>
                </w:rPrChange>
              </w:rPr>
              <w:pPrChange w:id="29710" w:author="phuong vu" w:date="2018-11-30T14:16:00Z">
                <w:pPr>
                  <w:spacing w:line="276" w:lineRule="auto"/>
                  <w:jc w:val="center"/>
                </w:pPr>
              </w:pPrChange>
            </w:pPr>
            <w:ins w:id="29711" w:author="phuong vu" w:date="2018-11-25T22:43:00Z">
              <w:r w:rsidRPr="00920004">
                <w:rPr>
                  <w:bCs/>
                  <w:lang w:val="es-ES"/>
                  <w:rPrChange w:id="29712" w:author="phuong vu" w:date="2018-11-30T22:36:00Z">
                    <w:rPr>
                      <w:bCs/>
                      <w:lang w:val="es-ES"/>
                    </w:rPr>
                  </w:rPrChange>
                </w:rPr>
                <w:t>1</w:t>
              </w:r>
            </w:ins>
          </w:p>
        </w:tc>
        <w:tc>
          <w:tcPr>
            <w:tcW w:w="2676" w:type="dxa"/>
            <w:tcBorders>
              <w:top w:val="single" w:sz="4" w:space="0" w:color="auto"/>
              <w:left w:val="single" w:sz="4" w:space="0" w:color="auto"/>
              <w:bottom w:val="single" w:sz="4" w:space="0" w:color="auto"/>
              <w:right w:val="single" w:sz="4" w:space="0" w:color="auto"/>
            </w:tcBorders>
          </w:tcPr>
          <w:p w14:paraId="3D367B45" w14:textId="6DCCFD61" w:rsidR="006A5504" w:rsidRPr="00920004" w:rsidRDefault="006A5504" w:rsidP="00BD0851">
            <w:pPr>
              <w:spacing w:before="240" w:line="0" w:lineRule="atLeast"/>
              <w:jc w:val="left"/>
              <w:rPr>
                <w:ins w:id="29713" w:author="phuong vu" w:date="2018-11-25T22:43:00Z"/>
                <w:lang w:val="es-ES"/>
                <w:rPrChange w:id="29714" w:author="phuong vu" w:date="2018-11-30T22:36:00Z">
                  <w:rPr>
                    <w:ins w:id="29715" w:author="phuong vu" w:date="2018-11-25T22:43:00Z"/>
                    <w:lang w:val="es-ES"/>
                  </w:rPr>
                </w:rPrChange>
              </w:rPr>
              <w:pPrChange w:id="29716" w:author="phuong vu" w:date="2018-11-30T14:16:00Z">
                <w:pPr>
                  <w:spacing w:line="276" w:lineRule="auto"/>
                  <w:jc w:val="left"/>
                </w:pPr>
              </w:pPrChange>
            </w:pPr>
            <w:ins w:id="29717" w:author="phuong vu" w:date="2018-11-25T22:44:00Z">
              <w:r w:rsidRPr="00920004">
                <w:rPr>
                  <w:lang w:val="es-ES"/>
                  <w:rPrChange w:id="29718" w:author="phuong vu" w:date="2018-11-30T22:36:00Z">
                    <w:rPr>
                      <w:lang w:val="es-ES"/>
                    </w:rPr>
                  </w:rPrChange>
                </w:rPr>
                <w:t xml:space="preserve">Trạng thái: </w:t>
              </w:r>
            </w:ins>
            <w:ins w:id="29719" w:author="phuong vu" w:date="2018-11-25T22:45:00Z">
              <w:r w:rsidRPr="00920004">
                <w:rPr>
                  <w:lang w:val="es-ES"/>
                  <w:rPrChange w:id="29720" w:author="phuong vu" w:date="2018-11-30T22:36:00Z">
                    <w:rPr>
                      <w:lang w:val="es-ES"/>
                    </w:rPr>
                  </w:rPrChange>
                </w:rPr>
                <w:t>Đang chờ</w:t>
              </w:r>
            </w:ins>
          </w:p>
        </w:tc>
        <w:tc>
          <w:tcPr>
            <w:tcW w:w="1942" w:type="dxa"/>
            <w:tcBorders>
              <w:top w:val="single" w:sz="4" w:space="0" w:color="auto"/>
              <w:left w:val="single" w:sz="4" w:space="0" w:color="auto"/>
              <w:bottom w:val="single" w:sz="4" w:space="0" w:color="auto"/>
              <w:right w:val="single" w:sz="4" w:space="0" w:color="auto"/>
            </w:tcBorders>
          </w:tcPr>
          <w:p w14:paraId="6E23DAF5" w14:textId="2C9116D1" w:rsidR="006A5504" w:rsidRPr="00920004" w:rsidRDefault="006A5504" w:rsidP="00BD0851">
            <w:pPr>
              <w:spacing w:before="240" w:line="0" w:lineRule="atLeast"/>
              <w:jc w:val="left"/>
              <w:rPr>
                <w:ins w:id="29721" w:author="phuong vu" w:date="2018-11-25T22:43:00Z"/>
                <w:lang w:val="es-ES"/>
                <w:rPrChange w:id="29722" w:author="phuong vu" w:date="2018-11-30T22:36:00Z">
                  <w:rPr>
                    <w:ins w:id="29723" w:author="phuong vu" w:date="2018-11-25T22:43:00Z"/>
                    <w:lang w:val="es-ES"/>
                  </w:rPr>
                </w:rPrChange>
              </w:rPr>
              <w:pPrChange w:id="29724" w:author="phuong vu" w:date="2018-11-30T14:16:00Z">
                <w:pPr>
                  <w:spacing w:line="276" w:lineRule="auto"/>
                  <w:jc w:val="left"/>
                </w:pPr>
              </w:pPrChange>
            </w:pPr>
            <w:ins w:id="29725" w:author="phuong vu" w:date="2018-11-25T22:45:00Z">
              <w:r w:rsidRPr="00920004">
                <w:rPr>
                  <w:lang w:val="es-ES"/>
                  <w:rPrChange w:id="29726" w:author="phuong vu" w:date="2018-11-30T22:36:00Z">
                    <w:rPr>
                      <w:lang w:val="es-ES"/>
                    </w:rPr>
                  </w:rPrChange>
                </w:rPr>
                <w:t>Danh sách đơn hàng có trạng thái “đang chờ”.</w:t>
              </w:r>
            </w:ins>
          </w:p>
        </w:tc>
        <w:tc>
          <w:tcPr>
            <w:tcW w:w="1713" w:type="dxa"/>
            <w:tcBorders>
              <w:top w:val="single" w:sz="4" w:space="0" w:color="auto"/>
              <w:left w:val="single" w:sz="4" w:space="0" w:color="auto"/>
              <w:bottom w:val="single" w:sz="4" w:space="0" w:color="auto"/>
              <w:right w:val="single" w:sz="4" w:space="0" w:color="auto"/>
            </w:tcBorders>
          </w:tcPr>
          <w:p w14:paraId="7093E17C" w14:textId="0B8F8F19" w:rsidR="006A5504" w:rsidRPr="00920004" w:rsidRDefault="006A5504" w:rsidP="00BD0851">
            <w:pPr>
              <w:spacing w:before="240" w:line="0" w:lineRule="atLeast"/>
              <w:jc w:val="left"/>
              <w:rPr>
                <w:ins w:id="29727" w:author="phuong vu" w:date="2018-11-25T22:43:00Z"/>
                <w:lang w:val="es-ES"/>
                <w:rPrChange w:id="29728" w:author="phuong vu" w:date="2018-11-30T22:36:00Z">
                  <w:rPr>
                    <w:ins w:id="29729" w:author="phuong vu" w:date="2018-11-25T22:43:00Z"/>
                    <w:lang w:val="es-ES"/>
                  </w:rPr>
                </w:rPrChange>
              </w:rPr>
              <w:pPrChange w:id="29730" w:author="phuong vu" w:date="2018-11-30T14:16:00Z">
                <w:pPr>
                  <w:spacing w:line="276" w:lineRule="auto"/>
                  <w:jc w:val="left"/>
                </w:pPr>
              </w:pPrChange>
            </w:pPr>
            <w:ins w:id="29731" w:author="phuong vu" w:date="2018-11-25T22:46:00Z">
              <w:r w:rsidRPr="00920004">
                <w:rPr>
                  <w:lang w:val="es-ES"/>
                  <w:rPrChange w:id="29732" w:author="phuong vu" w:date="2018-11-30T22:36:00Z">
                    <w:rPr>
                      <w:lang w:val="es-ES"/>
                    </w:rPr>
                  </w:rPrChange>
                </w:rPr>
                <w:t>Danh sách đơn hàng có trạng thái “</w:t>
              </w:r>
              <w:r w:rsidRPr="00920004">
                <w:rPr>
                  <w:lang w:val="es-ES"/>
                  <w:rPrChange w:id="29733" w:author="phuong vu" w:date="2018-11-30T22:36:00Z">
                    <w:rPr>
                      <w:i/>
                      <w:lang w:val="es-ES"/>
                    </w:rPr>
                  </w:rPrChange>
                </w:rPr>
                <w:t>đang chờ</w:t>
              </w:r>
              <w:r w:rsidRPr="00920004">
                <w:rPr>
                  <w:lang w:val="es-ES"/>
                  <w:rPrChange w:id="29734" w:author="phuong vu" w:date="2018-11-30T22:36:00Z">
                    <w:rPr>
                      <w:lang w:val="es-ES"/>
                    </w:rPr>
                  </w:rPrChange>
                </w:rPr>
                <w:t>”.</w:t>
              </w:r>
            </w:ins>
          </w:p>
        </w:tc>
        <w:tc>
          <w:tcPr>
            <w:tcW w:w="1738" w:type="dxa"/>
            <w:tcBorders>
              <w:top w:val="single" w:sz="4" w:space="0" w:color="auto"/>
              <w:left w:val="single" w:sz="4" w:space="0" w:color="auto"/>
              <w:bottom w:val="single" w:sz="4" w:space="0" w:color="auto"/>
              <w:right w:val="single" w:sz="4" w:space="0" w:color="auto"/>
            </w:tcBorders>
          </w:tcPr>
          <w:p w14:paraId="743E553E" w14:textId="76C1DEC6" w:rsidR="006A5504" w:rsidRPr="00920004" w:rsidRDefault="006A5504" w:rsidP="00BD0851">
            <w:pPr>
              <w:spacing w:before="240" w:line="0" w:lineRule="atLeast"/>
              <w:jc w:val="left"/>
              <w:rPr>
                <w:ins w:id="29735" w:author="phuong vu" w:date="2018-11-25T22:43:00Z"/>
                <w:lang w:val="es-ES"/>
                <w:rPrChange w:id="29736" w:author="phuong vu" w:date="2018-11-30T22:36:00Z">
                  <w:rPr>
                    <w:ins w:id="29737" w:author="phuong vu" w:date="2018-11-25T22:43:00Z"/>
                    <w:lang w:val="es-ES"/>
                  </w:rPr>
                </w:rPrChange>
              </w:rPr>
              <w:pPrChange w:id="29738" w:author="phuong vu" w:date="2018-11-30T14:16:00Z">
                <w:pPr>
                  <w:spacing w:line="276" w:lineRule="auto"/>
                  <w:jc w:val="left"/>
                </w:pPr>
              </w:pPrChange>
            </w:pPr>
            <w:ins w:id="29739" w:author="phuong vu" w:date="2018-11-25T22:46:00Z">
              <w:r w:rsidRPr="00920004">
                <w:rPr>
                  <w:lang w:val="es-ES"/>
                  <w:rPrChange w:id="29740" w:author="phuong vu" w:date="2018-11-30T22:36:00Z">
                    <w:rPr>
                      <w:lang w:val="es-ES"/>
                    </w:rPr>
                  </w:rPrChange>
                </w:rPr>
                <w:t>Thành công</w:t>
              </w:r>
            </w:ins>
          </w:p>
        </w:tc>
      </w:tr>
      <w:tr w:rsidR="006A5504" w:rsidRPr="00920004" w14:paraId="27EFA7BB" w14:textId="77777777" w:rsidTr="00A4790A">
        <w:trPr>
          <w:ins w:id="29741" w:author="phuong vu" w:date="2018-11-25T22:43:00Z"/>
        </w:trPr>
        <w:tc>
          <w:tcPr>
            <w:tcW w:w="708" w:type="dxa"/>
            <w:tcBorders>
              <w:top w:val="single" w:sz="4" w:space="0" w:color="auto"/>
              <w:left w:val="single" w:sz="4" w:space="0" w:color="auto"/>
              <w:bottom w:val="single" w:sz="4" w:space="0" w:color="auto"/>
              <w:right w:val="single" w:sz="4" w:space="0" w:color="auto"/>
            </w:tcBorders>
            <w:vAlign w:val="center"/>
          </w:tcPr>
          <w:p w14:paraId="763FCCB1" w14:textId="77777777" w:rsidR="006A5504" w:rsidRPr="00920004" w:rsidRDefault="006A5504" w:rsidP="00BD0851">
            <w:pPr>
              <w:spacing w:before="240" w:line="0" w:lineRule="atLeast"/>
              <w:jc w:val="center"/>
              <w:rPr>
                <w:ins w:id="29742" w:author="phuong vu" w:date="2018-11-25T22:43:00Z"/>
                <w:bCs/>
                <w:lang w:val="es-ES"/>
                <w:rPrChange w:id="29743" w:author="phuong vu" w:date="2018-11-30T22:36:00Z">
                  <w:rPr>
                    <w:ins w:id="29744" w:author="phuong vu" w:date="2018-11-25T22:43:00Z"/>
                    <w:bCs/>
                    <w:lang w:val="es-ES"/>
                  </w:rPr>
                </w:rPrChange>
              </w:rPr>
              <w:pPrChange w:id="29745" w:author="phuong vu" w:date="2018-11-30T14:16:00Z">
                <w:pPr>
                  <w:spacing w:line="276" w:lineRule="auto"/>
                  <w:jc w:val="center"/>
                </w:pPr>
              </w:pPrChange>
            </w:pPr>
            <w:ins w:id="29746" w:author="phuong vu" w:date="2018-11-25T22:43:00Z">
              <w:r w:rsidRPr="00920004">
                <w:rPr>
                  <w:bCs/>
                  <w:lang w:val="es-ES"/>
                  <w:rPrChange w:id="29747" w:author="phuong vu" w:date="2018-11-30T22:36:00Z">
                    <w:rPr>
                      <w:bCs/>
                      <w:lang w:val="es-ES"/>
                    </w:rPr>
                  </w:rPrChange>
                </w:rPr>
                <w:t>2</w:t>
              </w:r>
            </w:ins>
          </w:p>
        </w:tc>
        <w:tc>
          <w:tcPr>
            <w:tcW w:w="2676" w:type="dxa"/>
            <w:tcBorders>
              <w:top w:val="single" w:sz="4" w:space="0" w:color="auto"/>
              <w:left w:val="single" w:sz="4" w:space="0" w:color="auto"/>
              <w:bottom w:val="single" w:sz="4" w:space="0" w:color="auto"/>
              <w:right w:val="single" w:sz="4" w:space="0" w:color="auto"/>
            </w:tcBorders>
          </w:tcPr>
          <w:p w14:paraId="7D0195F3" w14:textId="3D762563" w:rsidR="006A5504" w:rsidRPr="00920004" w:rsidRDefault="006A5504" w:rsidP="00BD0851">
            <w:pPr>
              <w:spacing w:before="240" w:line="0" w:lineRule="atLeast"/>
              <w:jc w:val="left"/>
              <w:rPr>
                <w:ins w:id="29748" w:author="phuong vu" w:date="2018-11-25T22:43:00Z"/>
                <w:lang w:val="es-ES"/>
                <w:rPrChange w:id="29749" w:author="phuong vu" w:date="2018-11-30T22:36:00Z">
                  <w:rPr>
                    <w:ins w:id="29750" w:author="phuong vu" w:date="2018-11-25T22:43:00Z"/>
                    <w:lang w:val="es-ES"/>
                  </w:rPr>
                </w:rPrChange>
              </w:rPr>
              <w:pPrChange w:id="29751" w:author="phuong vu" w:date="2018-11-30T14:16:00Z">
                <w:pPr>
                  <w:spacing w:line="276" w:lineRule="auto"/>
                  <w:jc w:val="left"/>
                </w:pPr>
              </w:pPrChange>
            </w:pPr>
            <w:ins w:id="29752" w:author="phuong vu" w:date="2018-11-25T22:46:00Z">
              <w:r w:rsidRPr="00920004">
                <w:rPr>
                  <w:lang w:val="es-ES"/>
                  <w:rPrChange w:id="29753" w:author="phuong vu" w:date="2018-11-30T22:36:00Z">
                    <w:rPr>
                      <w:lang w:val="es-ES"/>
                    </w:rPr>
                  </w:rPrChange>
                </w:rPr>
                <w:t>Trạng thái: Đã xác nhận, đang chờ xử lí và đang xử lí</w:t>
              </w:r>
            </w:ins>
            <w:ins w:id="29754" w:author="phuong vu" w:date="2018-11-25T22:48:00Z">
              <w:r w:rsidR="002219F0" w:rsidRPr="00920004">
                <w:rPr>
                  <w:lang w:val="es-ES"/>
                  <w:rPrChange w:id="29755" w:author="phuong vu" w:date="2018-11-30T22:36:00Z">
                    <w:rPr>
                      <w:lang w:val="es-ES"/>
                    </w:rPr>
                  </w:rPrChange>
                </w:rPr>
                <w:t>.</w:t>
              </w:r>
            </w:ins>
          </w:p>
        </w:tc>
        <w:tc>
          <w:tcPr>
            <w:tcW w:w="1942" w:type="dxa"/>
            <w:tcBorders>
              <w:top w:val="single" w:sz="4" w:space="0" w:color="auto"/>
              <w:left w:val="single" w:sz="4" w:space="0" w:color="auto"/>
              <w:bottom w:val="single" w:sz="4" w:space="0" w:color="auto"/>
              <w:right w:val="single" w:sz="4" w:space="0" w:color="auto"/>
            </w:tcBorders>
          </w:tcPr>
          <w:p w14:paraId="4ACF04E1" w14:textId="2E52F390" w:rsidR="006A5504" w:rsidRPr="00920004" w:rsidRDefault="002219F0" w:rsidP="00BD0851">
            <w:pPr>
              <w:spacing w:before="240" w:line="0" w:lineRule="atLeast"/>
              <w:jc w:val="left"/>
              <w:rPr>
                <w:ins w:id="29756" w:author="phuong vu" w:date="2018-11-25T22:43:00Z"/>
                <w:lang w:val="es-ES"/>
                <w:rPrChange w:id="29757" w:author="phuong vu" w:date="2018-11-30T22:36:00Z">
                  <w:rPr>
                    <w:ins w:id="29758" w:author="phuong vu" w:date="2018-11-25T22:43:00Z"/>
                    <w:lang w:val="es-ES"/>
                  </w:rPr>
                </w:rPrChange>
              </w:rPr>
              <w:pPrChange w:id="29759" w:author="phuong vu" w:date="2018-11-30T14:16:00Z">
                <w:pPr>
                  <w:spacing w:line="276" w:lineRule="auto"/>
                  <w:jc w:val="left"/>
                </w:pPr>
              </w:pPrChange>
            </w:pPr>
            <w:ins w:id="29760" w:author="phuong vu" w:date="2018-11-25T22:47:00Z">
              <w:r w:rsidRPr="00920004">
                <w:rPr>
                  <w:lang w:val="es-ES"/>
                  <w:rPrChange w:id="29761" w:author="phuong vu" w:date="2018-11-30T22:36:00Z">
                    <w:rPr>
                      <w:lang w:val="es-ES"/>
                    </w:rPr>
                  </w:rPrChange>
                </w:rPr>
                <w:t>Danh sách đơn hàng có trạng thái “đã xác nhận”, “đang chờ xử lí” và “đang xử lí”.</w:t>
              </w:r>
            </w:ins>
          </w:p>
        </w:tc>
        <w:tc>
          <w:tcPr>
            <w:tcW w:w="1713" w:type="dxa"/>
            <w:tcBorders>
              <w:top w:val="single" w:sz="4" w:space="0" w:color="auto"/>
              <w:left w:val="single" w:sz="4" w:space="0" w:color="auto"/>
              <w:bottom w:val="single" w:sz="4" w:space="0" w:color="auto"/>
              <w:right w:val="single" w:sz="4" w:space="0" w:color="auto"/>
            </w:tcBorders>
          </w:tcPr>
          <w:p w14:paraId="7559562E" w14:textId="07F6B54A" w:rsidR="006A5504" w:rsidRPr="00920004" w:rsidRDefault="002219F0" w:rsidP="00BD0851">
            <w:pPr>
              <w:spacing w:before="240" w:line="0" w:lineRule="atLeast"/>
              <w:jc w:val="left"/>
              <w:rPr>
                <w:ins w:id="29762" w:author="phuong vu" w:date="2018-11-25T22:43:00Z"/>
                <w:lang w:val="es-ES"/>
                <w:rPrChange w:id="29763" w:author="phuong vu" w:date="2018-11-30T22:36:00Z">
                  <w:rPr>
                    <w:ins w:id="29764" w:author="phuong vu" w:date="2018-11-25T22:43:00Z"/>
                    <w:lang w:val="es-ES"/>
                  </w:rPr>
                </w:rPrChange>
              </w:rPr>
              <w:pPrChange w:id="29765" w:author="phuong vu" w:date="2018-11-30T14:16:00Z">
                <w:pPr>
                  <w:spacing w:line="276" w:lineRule="auto"/>
                  <w:jc w:val="left"/>
                </w:pPr>
              </w:pPrChange>
            </w:pPr>
            <w:ins w:id="29766" w:author="phuong vu" w:date="2018-11-25T22:47:00Z">
              <w:r w:rsidRPr="00920004">
                <w:rPr>
                  <w:lang w:val="es-ES"/>
                  <w:rPrChange w:id="29767" w:author="phuong vu" w:date="2018-11-30T22:36:00Z">
                    <w:rPr>
                      <w:lang w:val="es-ES"/>
                    </w:rPr>
                  </w:rPrChange>
                </w:rPr>
                <w:t>Danh sách đơn hàng có trạng thái “</w:t>
              </w:r>
              <w:r w:rsidRPr="00920004">
                <w:rPr>
                  <w:lang w:val="es-ES"/>
                  <w:rPrChange w:id="29768" w:author="phuong vu" w:date="2018-11-30T22:36:00Z">
                    <w:rPr>
                      <w:i/>
                      <w:lang w:val="es-ES"/>
                    </w:rPr>
                  </w:rPrChange>
                </w:rPr>
                <w:t>đã xác nhận”, “đang chờ xử lí”</w:t>
              </w:r>
              <w:r w:rsidRPr="00920004">
                <w:rPr>
                  <w:lang w:val="es-ES"/>
                  <w:rPrChange w:id="29769" w:author="phuong vu" w:date="2018-11-30T22:36:00Z">
                    <w:rPr>
                      <w:lang w:val="es-ES"/>
                    </w:rPr>
                  </w:rPrChange>
                </w:rPr>
                <w:t xml:space="preserve"> và</w:t>
              </w:r>
              <w:r w:rsidRPr="00920004">
                <w:rPr>
                  <w:lang w:val="es-ES"/>
                  <w:rPrChange w:id="29770" w:author="phuong vu" w:date="2018-11-30T22:36:00Z">
                    <w:rPr>
                      <w:i/>
                      <w:lang w:val="es-ES"/>
                    </w:rPr>
                  </w:rPrChange>
                </w:rPr>
                <w:t xml:space="preserve"> “đang xử lí</w:t>
              </w:r>
              <w:r w:rsidRPr="00920004">
                <w:rPr>
                  <w:lang w:val="es-ES"/>
                  <w:rPrChange w:id="29771" w:author="phuong vu" w:date="2018-11-30T22:36:00Z">
                    <w:rPr>
                      <w:lang w:val="es-ES"/>
                    </w:rPr>
                  </w:rPrChange>
                </w:rPr>
                <w:t>”.</w:t>
              </w:r>
            </w:ins>
          </w:p>
        </w:tc>
        <w:tc>
          <w:tcPr>
            <w:tcW w:w="1738" w:type="dxa"/>
            <w:tcBorders>
              <w:top w:val="single" w:sz="4" w:space="0" w:color="auto"/>
              <w:left w:val="single" w:sz="4" w:space="0" w:color="auto"/>
              <w:bottom w:val="single" w:sz="4" w:space="0" w:color="auto"/>
              <w:right w:val="single" w:sz="4" w:space="0" w:color="auto"/>
            </w:tcBorders>
          </w:tcPr>
          <w:p w14:paraId="7F4C29E1" w14:textId="31344635" w:rsidR="006A5504" w:rsidRPr="00920004" w:rsidRDefault="002219F0" w:rsidP="00BD0851">
            <w:pPr>
              <w:spacing w:before="240" w:line="0" w:lineRule="atLeast"/>
              <w:jc w:val="left"/>
              <w:rPr>
                <w:ins w:id="29772" w:author="phuong vu" w:date="2018-11-25T22:43:00Z"/>
                <w:lang w:val="en-US"/>
                <w:rPrChange w:id="29773" w:author="phuong vu" w:date="2018-11-30T22:36:00Z">
                  <w:rPr>
                    <w:ins w:id="29774" w:author="phuong vu" w:date="2018-11-25T22:43:00Z"/>
                    <w:lang w:val="en-US"/>
                  </w:rPr>
                </w:rPrChange>
              </w:rPr>
              <w:pPrChange w:id="29775" w:author="phuong vu" w:date="2018-11-30T14:16:00Z">
                <w:pPr>
                  <w:spacing w:line="276" w:lineRule="auto"/>
                  <w:jc w:val="left"/>
                </w:pPr>
              </w:pPrChange>
            </w:pPr>
            <w:ins w:id="29776" w:author="phuong vu" w:date="2018-11-25T22:47:00Z">
              <w:r w:rsidRPr="00920004">
                <w:rPr>
                  <w:lang w:val="en-US"/>
                  <w:rPrChange w:id="29777" w:author="phuong vu" w:date="2018-11-30T22:36:00Z">
                    <w:rPr>
                      <w:lang w:val="en-US"/>
                    </w:rPr>
                  </w:rPrChange>
                </w:rPr>
                <w:t>Thành công</w:t>
              </w:r>
            </w:ins>
          </w:p>
        </w:tc>
      </w:tr>
      <w:tr w:rsidR="006A5504" w:rsidRPr="00920004" w14:paraId="1BCE3B84" w14:textId="77777777" w:rsidTr="00A4790A">
        <w:trPr>
          <w:ins w:id="29778" w:author="phuong vu" w:date="2018-11-25T22:43:00Z"/>
        </w:trPr>
        <w:tc>
          <w:tcPr>
            <w:tcW w:w="708" w:type="dxa"/>
            <w:tcBorders>
              <w:top w:val="single" w:sz="4" w:space="0" w:color="auto"/>
              <w:left w:val="single" w:sz="4" w:space="0" w:color="auto"/>
              <w:bottom w:val="single" w:sz="4" w:space="0" w:color="auto"/>
              <w:right w:val="single" w:sz="4" w:space="0" w:color="auto"/>
            </w:tcBorders>
            <w:vAlign w:val="center"/>
          </w:tcPr>
          <w:p w14:paraId="300288AD" w14:textId="6FB62CDB" w:rsidR="006A5504" w:rsidRPr="00920004" w:rsidRDefault="002219F0" w:rsidP="00BD0851">
            <w:pPr>
              <w:spacing w:before="240" w:line="0" w:lineRule="atLeast"/>
              <w:jc w:val="center"/>
              <w:rPr>
                <w:ins w:id="29779" w:author="phuong vu" w:date="2018-11-25T22:43:00Z"/>
                <w:bCs/>
                <w:lang w:val="es-ES"/>
                <w:rPrChange w:id="29780" w:author="phuong vu" w:date="2018-11-30T22:36:00Z">
                  <w:rPr>
                    <w:ins w:id="29781" w:author="phuong vu" w:date="2018-11-25T22:43:00Z"/>
                    <w:bCs/>
                    <w:lang w:val="es-ES"/>
                  </w:rPr>
                </w:rPrChange>
              </w:rPr>
              <w:pPrChange w:id="29782" w:author="phuong vu" w:date="2018-11-30T14:16:00Z">
                <w:pPr>
                  <w:spacing w:line="276" w:lineRule="auto"/>
                  <w:jc w:val="center"/>
                </w:pPr>
              </w:pPrChange>
            </w:pPr>
            <w:ins w:id="29783" w:author="phuong vu" w:date="2018-11-25T22:49:00Z">
              <w:r w:rsidRPr="00920004">
                <w:rPr>
                  <w:bCs/>
                  <w:lang w:val="es-ES"/>
                  <w:rPrChange w:id="29784" w:author="phuong vu" w:date="2018-11-30T22:36:00Z">
                    <w:rPr>
                      <w:bCs/>
                      <w:lang w:val="es-ES"/>
                    </w:rPr>
                  </w:rPrChange>
                </w:rPr>
                <w:t>3</w:t>
              </w:r>
            </w:ins>
          </w:p>
        </w:tc>
        <w:tc>
          <w:tcPr>
            <w:tcW w:w="2676" w:type="dxa"/>
            <w:tcBorders>
              <w:top w:val="single" w:sz="4" w:space="0" w:color="auto"/>
              <w:left w:val="single" w:sz="4" w:space="0" w:color="auto"/>
              <w:bottom w:val="single" w:sz="4" w:space="0" w:color="auto"/>
              <w:right w:val="single" w:sz="4" w:space="0" w:color="auto"/>
            </w:tcBorders>
          </w:tcPr>
          <w:p w14:paraId="404E1B66" w14:textId="428F0A6B" w:rsidR="006A5504" w:rsidRPr="00920004" w:rsidRDefault="002219F0" w:rsidP="00BD0851">
            <w:pPr>
              <w:spacing w:before="240" w:line="0" w:lineRule="atLeast"/>
              <w:jc w:val="left"/>
              <w:rPr>
                <w:ins w:id="29785" w:author="phuong vu" w:date="2018-11-25T22:43:00Z"/>
                <w:lang w:val="es-ES"/>
                <w:rPrChange w:id="29786" w:author="phuong vu" w:date="2018-11-30T22:36:00Z">
                  <w:rPr>
                    <w:ins w:id="29787" w:author="phuong vu" w:date="2018-11-25T22:43:00Z"/>
                    <w:lang w:val="es-ES"/>
                  </w:rPr>
                </w:rPrChange>
              </w:rPr>
              <w:pPrChange w:id="29788" w:author="phuong vu" w:date="2018-11-30T14:16:00Z">
                <w:pPr>
                  <w:spacing w:line="276" w:lineRule="auto"/>
                  <w:jc w:val="left"/>
                </w:pPr>
              </w:pPrChange>
            </w:pPr>
            <w:ins w:id="29789" w:author="phuong vu" w:date="2018-11-25T22:48:00Z">
              <w:r w:rsidRPr="00920004">
                <w:rPr>
                  <w:lang w:val="es-ES"/>
                  <w:rPrChange w:id="29790" w:author="phuong vu" w:date="2018-11-30T22:36:00Z">
                    <w:rPr>
                      <w:lang w:val="es-ES"/>
                    </w:rPr>
                  </w:rPrChange>
                </w:rPr>
                <w:t>Trạng thái: Hoàn tất xử lí</w:t>
              </w:r>
            </w:ins>
          </w:p>
        </w:tc>
        <w:tc>
          <w:tcPr>
            <w:tcW w:w="1942" w:type="dxa"/>
            <w:tcBorders>
              <w:top w:val="single" w:sz="4" w:space="0" w:color="auto"/>
              <w:left w:val="single" w:sz="4" w:space="0" w:color="auto"/>
              <w:bottom w:val="single" w:sz="4" w:space="0" w:color="auto"/>
              <w:right w:val="single" w:sz="4" w:space="0" w:color="auto"/>
            </w:tcBorders>
          </w:tcPr>
          <w:p w14:paraId="6A6895E2" w14:textId="15BA8EDE" w:rsidR="006A5504" w:rsidRPr="00920004" w:rsidRDefault="002219F0" w:rsidP="00BD0851">
            <w:pPr>
              <w:spacing w:before="240" w:line="0" w:lineRule="atLeast"/>
              <w:jc w:val="left"/>
              <w:rPr>
                <w:ins w:id="29791" w:author="phuong vu" w:date="2018-11-25T22:43:00Z"/>
                <w:lang w:val="es-ES"/>
                <w:rPrChange w:id="29792" w:author="phuong vu" w:date="2018-11-30T22:36:00Z">
                  <w:rPr>
                    <w:ins w:id="29793" w:author="phuong vu" w:date="2018-11-25T22:43:00Z"/>
                    <w:lang w:val="es-ES"/>
                  </w:rPr>
                </w:rPrChange>
              </w:rPr>
              <w:pPrChange w:id="29794" w:author="phuong vu" w:date="2018-11-30T14:16:00Z">
                <w:pPr>
                  <w:spacing w:line="276" w:lineRule="auto"/>
                  <w:jc w:val="left"/>
                </w:pPr>
              </w:pPrChange>
            </w:pPr>
            <w:ins w:id="29795" w:author="phuong vu" w:date="2018-11-25T22:48:00Z">
              <w:r w:rsidRPr="00920004">
                <w:rPr>
                  <w:lang w:val="es-ES"/>
                  <w:rPrChange w:id="29796" w:author="phuong vu" w:date="2018-11-30T22:36:00Z">
                    <w:rPr>
                      <w:lang w:val="es-ES"/>
                    </w:rPr>
                  </w:rPrChange>
                </w:rPr>
                <w:t>Danh sách đơn hàng có trạng thái “</w:t>
              </w:r>
            </w:ins>
            <w:ins w:id="29797" w:author="phuong vu" w:date="2018-11-25T22:49:00Z">
              <w:r w:rsidRPr="00920004">
                <w:rPr>
                  <w:lang w:val="es-ES"/>
                  <w:rPrChange w:id="29798" w:author="phuong vu" w:date="2018-11-30T22:36:00Z">
                    <w:rPr>
                      <w:i/>
                      <w:lang w:val="es-ES"/>
                    </w:rPr>
                  </w:rPrChange>
                </w:rPr>
                <w:t>hoàn tất xử lí</w:t>
              </w:r>
            </w:ins>
            <w:ins w:id="29799" w:author="phuong vu" w:date="2018-11-25T22:48:00Z">
              <w:r w:rsidRPr="00920004">
                <w:rPr>
                  <w:lang w:val="es-ES"/>
                  <w:rPrChange w:id="29800" w:author="phuong vu" w:date="2018-11-30T22:36:00Z">
                    <w:rPr>
                      <w:lang w:val="es-ES"/>
                    </w:rPr>
                  </w:rPrChange>
                </w:rPr>
                <w:t>”.</w:t>
              </w:r>
            </w:ins>
          </w:p>
        </w:tc>
        <w:tc>
          <w:tcPr>
            <w:tcW w:w="1713" w:type="dxa"/>
            <w:tcBorders>
              <w:top w:val="single" w:sz="4" w:space="0" w:color="auto"/>
              <w:left w:val="single" w:sz="4" w:space="0" w:color="auto"/>
              <w:bottom w:val="single" w:sz="4" w:space="0" w:color="auto"/>
              <w:right w:val="single" w:sz="4" w:space="0" w:color="auto"/>
            </w:tcBorders>
          </w:tcPr>
          <w:p w14:paraId="5AB8C175" w14:textId="395543EB" w:rsidR="006A5504" w:rsidRPr="00920004" w:rsidRDefault="002219F0" w:rsidP="00BD0851">
            <w:pPr>
              <w:spacing w:before="240" w:line="0" w:lineRule="atLeast"/>
              <w:jc w:val="left"/>
              <w:rPr>
                <w:ins w:id="29801" w:author="phuong vu" w:date="2018-11-25T22:43:00Z"/>
                <w:lang w:val="es-ES"/>
                <w:rPrChange w:id="29802" w:author="phuong vu" w:date="2018-11-30T22:36:00Z">
                  <w:rPr>
                    <w:ins w:id="29803" w:author="phuong vu" w:date="2018-11-25T22:43:00Z"/>
                    <w:lang w:val="es-ES"/>
                  </w:rPr>
                </w:rPrChange>
              </w:rPr>
              <w:pPrChange w:id="29804" w:author="phuong vu" w:date="2018-11-30T14:16:00Z">
                <w:pPr>
                  <w:spacing w:line="276" w:lineRule="auto"/>
                  <w:jc w:val="left"/>
                </w:pPr>
              </w:pPrChange>
            </w:pPr>
            <w:ins w:id="29805" w:author="phuong vu" w:date="2018-11-25T22:49:00Z">
              <w:r w:rsidRPr="00920004">
                <w:rPr>
                  <w:lang w:val="es-ES"/>
                  <w:rPrChange w:id="29806" w:author="phuong vu" w:date="2018-11-30T22:36:00Z">
                    <w:rPr>
                      <w:lang w:val="es-ES"/>
                    </w:rPr>
                  </w:rPrChange>
                </w:rPr>
                <w:t>Danh sách đơn hàng có trạng thái “</w:t>
              </w:r>
              <w:r w:rsidRPr="00920004">
                <w:rPr>
                  <w:lang w:val="es-ES"/>
                  <w:rPrChange w:id="29807" w:author="phuong vu" w:date="2018-11-30T22:36:00Z">
                    <w:rPr>
                      <w:i/>
                      <w:lang w:val="es-ES"/>
                    </w:rPr>
                  </w:rPrChange>
                </w:rPr>
                <w:t>hoàn tất xử lí</w:t>
              </w:r>
              <w:r w:rsidRPr="00920004">
                <w:rPr>
                  <w:lang w:val="es-ES"/>
                  <w:rPrChange w:id="29808" w:author="phuong vu" w:date="2018-11-30T22:36:00Z">
                    <w:rPr>
                      <w:lang w:val="es-ES"/>
                    </w:rPr>
                  </w:rPrChange>
                </w:rPr>
                <w:t>”.</w:t>
              </w:r>
            </w:ins>
          </w:p>
        </w:tc>
        <w:tc>
          <w:tcPr>
            <w:tcW w:w="1738" w:type="dxa"/>
            <w:tcBorders>
              <w:top w:val="single" w:sz="4" w:space="0" w:color="auto"/>
              <w:left w:val="single" w:sz="4" w:space="0" w:color="auto"/>
              <w:bottom w:val="single" w:sz="4" w:space="0" w:color="auto"/>
              <w:right w:val="single" w:sz="4" w:space="0" w:color="auto"/>
            </w:tcBorders>
          </w:tcPr>
          <w:p w14:paraId="7CE2972B" w14:textId="631D1FCF" w:rsidR="006A5504" w:rsidRPr="00920004" w:rsidRDefault="002219F0" w:rsidP="00BD0851">
            <w:pPr>
              <w:spacing w:before="240" w:line="0" w:lineRule="atLeast"/>
              <w:jc w:val="left"/>
              <w:rPr>
                <w:ins w:id="29809" w:author="phuong vu" w:date="2018-11-25T22:43:00Z"/>
                <w:lang w:val="es-ES"/>
                <w:rPrChange w:id="29810" w:author="phuong vu" w:date="2018-11-30T22:36:00Z">
                  <w:rPr>
                    <w:ins w:id="29811" w:author="phuong vu" w:date="2018-11-25T22:43:00Z"/>
                    <w:lang w:val="es-ES"/>
                  </w:rPr>
                </w:rPrChange>
              </w:rPr>
              <w:pPrChange w:id="29812" w:author="phuong vu" w:date="2018-11-30T14:16:00Z">
                <w:pPr>
                  <w:spacing w:line="276" w:lineRule="auto"/>
                  <w:jc w:val="left"/>
                </w:pPr>
              </w:pPrChange>
            </w:pPr>
            <w:ins w:id="29813" w:author="phuong vu" w:date="2018-11-25T22:49:00Z">
              <w:r w:rsidRPr="00920004">
                <w:rPr>
                  <w:lang w:val="es-ES"/>
                  <w:rPrChange w:id="29814" w:author="phuong vu" w:date="2018-11-30T22:36:00Z">
                    <w:rPr>
                      <w:lang w:val="es-ES"/>
                    </w:rPr>
                  </w:rPrChange>
                </w:rPr>
                <w:t>Thành công</w:t>
              </w:r>
            </w:ins>
          </w:p>
        </w:tc>
      </w:tr>
      <w:tr w:rsidR="002219F0" w:rsidRPr="00920004" w14:paraId="21CF4371" w14:textId="77777777" w:rsidTr="00A4790A">
        <w:trPr>
          <w:ins w:id="29815" w:author="phuong vu" w:date="2018-11-25T22:49:00Z"/>
        </w:trPr>
        <w:tc>
          <w:tcPr>
            <w:tcW w:w="708" w:type="dxa"/>
            <w:tcBorders>
              <w:top w:val="single" w:sz="4" w:space="0" w:color="auto"/>
              <w:left w:val="single" w:sz="4" w:space="0" w:color="auto"/>
              <w:bottom w:val="single" w:sz="4" w:space="0" w:color="auto"/>
              <w:right w:val="single" w:sz="4" w:space="0" w:color="auto"/>
            </w:tcBorders>
            <w:vAlign w:val="center"/>
          </w:tcPr>
          <w:p w14:paraId="7E875054" w14:textId="275AFC87" w:rsidR="002219F0" w:rsidRPr="00920004" w:rsidRDefault="002219F0" w:rsidP="00BD0851">
            <w:pPr>
              <w:spacing w:before="240" w:line="0" w:lineRule="atLeast"/>
              <w:jc w:val="center"/>
              <w:rPr>
                <w:ins w:id="29816" w:author="phuong vu" w:date="2018-11-25T22:49:00Z"/>
                <w:bCs/>
                <w:lang w:val="es-ES"/>
                <w:rPrChange w:id="29817" w:author="phuong vu" w:date="2018-11-30T22:36:00Z">
                  <w:rPr>
                    <w:ins w:id="29818" w:author="phuong vu" w:date="2018-11-25T22:49:00Z"/>
                    <w:bCs/>
                    <w:lang w:val="es-ES"/>
                  </w:rPr>
                </w:rPrChange>
              </w:rPr>
              <w:pPrChange w:id="29819" w:author="phuong vu" w:date="2018-11-30T14:16:00Z">
                <w:pPr>
                  <w:spacing w:line="276" w:lineRule="auto"/>
                  <w:jc w:val="center"/>
                </w:pPr>
              </w:pPrChange>
            </w:pPr>
            <w:ins w:id="29820" w:author="phuong vu" w:date="2018-11-25T22:49:00Z">
              <w:r w:rsidRPr="00920004">
                <w:rPr>
                  <w:bCs/>
                  <w:lang w:val="es-ES"/>
                  <w:rPrChange w:id="29821" w:author="phuong vu" w:date="2018-11-30T22:36:00Z">
                    <w:rPr>
                      <w:bCs/>
                      <w:lang w:val="es-ES"/>
                    </w:rPr>
                  </w:rPrChange>
                </w:rPr>
                <w:t>4</w:t>
              </w:r>
            </w:ins>
          </w:p>
        </w:tc>
        <w:tc>
          <w:tcPr>
            <w:tcW w:w="2676" w:type="dxa"/>
            <w:tcBorders>
              <w:top w:val="single" w:sz="4" w:space="0" w:color="auto"/>
              <w:left w:val="single" w:sz="4" w:space="0" w:color="auto"/>
              <w:bottom w:val="single" w:sz="4" w:space="0" w:color="auto"/>
              <w:right w:val="single" w:sz="4" w:space="0" w:color="auto"/>
            </w:tcBorders>
          </w:tcPr>
          <w:p w14:paraId="28219A5B" w14:textId="2F4AAD77" w:rsidR="002219F0" w:rsidRPr="00920004" w:rsidRDefault="002219F0" w:rsidP="00BD0851">
            <w:pPr>
              <w:spacing w:before="240" w:line="0" w:lineRule="atLeast"/>
              <w:jc w:val="left"/>
              <w:rPr>
                <w:ins w:id="29822" w:author="phuong vu" w:date="2018-11-25T22:49:00Z"/>
                <w:lang w:val="es-ES"/>
                <w:rPrChange w:id="29823" w:author="phuong vu" w:date="2018-11-30T22:36:00Z">
                  <w:rPr>
                    <w:ins w:id="29824" w:author="phuong vu" w:date="2018-11-25T22:49:00Z"/>
                    <w:lang w:val="es-ES"/>
                  </w:rPr>
                </w:rPrChange>
              </w:rPr>
              <w:pPrChange w:id="29825" w:author="phuong vu" w:date="2018-11-30T14:16:00Z">
                <w:pPr>
                  <w:spacing w:line="276" w:lineRule="auto"/>
                  <w:jc w:val="left"/>
                </w:pPr>
              </w:pPrChange>
            </w:pPr>
            <w:ins w:id="29826" w:author="phuong vu" w:date="2018-11-25T22:49:00Z">
              <w:r w:rsidRPr="00920004">
                <w:rPr>
                  <w:lang w:val="es-ES"/>
                  <w:rPrChange w:id="29827" w:author="phuong vu" w:date="2018-11-30T22:36:00Z">
                    <w:rPr>
                      <w:lang w:val="es-ES"/>
                    </w:rPr>
                  </w:rPrChange>
                </w:rPr>
                <w:t xml:space="preserve">Trạng thái: Thành công </w:t>
              </w:r>
            </w:ins>
            <w:ins w:id="29828" w:author="phuong vu" w:date="2018-11-26T02:07:00Z">
              <w:r w:rsidR="00404CBA" w:rsidRPr="00920004">
                <w:rPr>
                  <w:lang w:val="es-ES"/>
                  <w:rPrChange w:id="29829" w:author="phuong vu" w:date="2018-11-30T22:36:00Z">
                    <w:rPr>
                      <w:lang w:val="es-ES"/>
                    </w:rPr>
                  </w:rPrChange>
                </w:rPr>
                <w:t>hoặc</w:t>
              </w:r>
            </w:ins>
            <w:ins w:id="29830" w:author="phuong vu" w:date="2018-11-25T22:49:00Z">
              <w:r w:rsidRPr="00920004">
                <w:rPr>
                  <w:lang w:val="es-ES"/>
                  <w:rPrChange w:id="29831" w:author="phuong vu" w:date="2018-11-30T22:36:00Z">
                    <w:rPr>
                      <w:lang w:val="es-ES"/>
                    </w:rPr>
                  </w:rPrChange>
                </w:rPr>
                <w:t xml:space="preserve"> bị hủy.</w:t>
              </w:r>
            </w:ins>
          </w:p>
        </w:tc>
        <w:tc>
          <w:tcPr>
            <w:tcW w:w="1942" w:type="dxa"/>
            <w:tcBorders>
              <w:top w:val="single" w:sz="4" w:space="0" w:color="auto"/>
              <w:left w:val="single" w:sz="4" w:space="0" w:color="auto"/>
              <w:bottom w:val="single" w:sz="4" w:space="0" w:color="auto"/>
              <w:right w:val="single" w:sz="4" w:space="0" w:color="auto"/>
            </w:tcBorders>
          </w:tcPr>
          <w:p w14:paraId="2C2B6801" w14:textId="63279178" w:rsidR="002219F0" w:rsidRPr="00920004" w:rsidRDefault="002219F0" w:rsidP="00BD0851">
            <w:pPr>
              <w:spacing w:before="240" w:line="0" w:lineRule="atLeast"/>
              <w:jc w:val="left"/>
              <w:rPr>
                <w:ins w:id="29832" w:author="phuong vu" w:date="2018-11-25T22:49:00Z"/>
                <w:lang w:val="es-ES"/>
                <w:rPrChange w:id="29833" w:author="phuong vu" w:date="2018-11-30T22:36:00Z">
                  <w:rPr>
                    <w:ins w:id="29834" w:author="phuong vu" w:date="2018-11-25T22:49:00Z"/>
                    <w:lang w:val="es-ES"/>
                  </w:rPr>
                </w:rPrChange>
              </w:rPr>
              <w:pPrChange w:id="29835" w:author="phuong vu" w:date="2018-11-30T14:16:00Z">
                <w:pPr>
                  <w:spacing w:line="276" w:lineRule="auto"/>
                  <w:jc w:val="left"/>
                </w:pPr>
              </w:pPrChange>
            </w:pPr>
            <w:ins w:id="29836" w:author="phuong vu" w:date="2018-11-25T22:49:00Z">
              <w:r w:rsidRPr="00920004">
                <w:rPr>
                  <w:lang w:val="es-ES"/>
                  <w:rPrChange w:id="29837" w:author="phuong vu" w:date="2018-11-30T22:36:00Z">
                    <w:rPr>
                      <w:lang w:val="es-ES"/>
                    </w:rPr>
                  </w:rPrChange>
                </w:rPr>
                <w:t>Danh sách đơn hàng có trạng thái “</w:t>
              </w:r>
              <w:r w:rsidRPr="00920004">
                <w:rPr>
                  <w:lang w:val="es-ES"/>
                  <w:rPrChange w:id="29838" w:author="phuong vu" w:date="2018-11-30T22:36:00Z">
                    <w:rPr>
                      <w:i/>
                      <w:lang w:val="es-ES"/>
                    </w:rPr>
                  </w:rPrChange>
                </w:rPr>
                <w:t>thành công</w:t>
              </w:r>
              <w:r w:rsidRPr="00920004">
                <w:rPr>
                  <w:lang w:val="es-ES"/>
                  <w:rPrChange w:id="29839" w:author="phuong vu" w:date="2018-11-30T22:36:00Z">
                    <w:rPr>
                      <w:lang w:val="es-ES"/>
                    </w:rPr>
                  </w:rPrChange>
                </w:rPr>
                <w:t>”, “bị h</w:t>
              </w:r>
            </w:ins>
            <w:ins w:id="29840" w:author="phuong vu" w:date="2018-11-25T22:50:00Z">
              <w:r w:rsidRPr="00920004">
                <w:rPr>
                  <w:lang w:val="es-ES"/>
                  <w:rPrChange w:id="29841" w:author="phuong vu" w:date="2018-11-30T22:36:00Z">
                    <w:rPr>
                      <w:lang w:val="es-ES"/>
                    </w:rPr>
                  </w:rPrChange>
                </w:rPr>
                <w:t>ủy</w:t>
              </w:r>
            </w:ins>
            <w:ins w:id="29842" w:author="phuong vu" w:date="2018-11-25T22:49:00Z">
              <w:r w:rsidRPr="00920004">
                <w:rPr>
                  <w:lang w:val="es-ES"/>
                  <w:rPrChange w:id="29843" w:author="phuong vu" w:date="2018-11-30T22:36:00Z">
                    <w:rPr>
                      <w:lang w:val="es-ES"/>
                    </w:rPr>
                  </w:rPrChange>
                </w:rPr>
                <w:t>”.</w:t>
              </w:r>
            </w:ins>
          </w:p>
        </w:tc>
        <w:tc>
          <w:tcPr>
            <w:tcW w:w="1713" w:type="dxa"/>
            <w:tcBorders>
              <w:top w:val="single" w:sz="4" w:space="0" w:color="auto"/>
              <w:left w:val="single" w:sz="4" w:space="0" w:color="auto"/>
              <w:bottom w:val="single" w:sz="4" w:space="0" w:color="auto"/>
              <w:right w:val="single" w:sz="4" w:space="0" w:color="auto"/>
            </w:tcBorders>
          </w:tcPr>
          <w:p w14:paraId="1841CB21" w14:textId="159D34A5" w:rsidR="002219F0" w:rsidRPr="00920004" w:rsidRDefault="002219F0" w:rsidP="00BD0851">
            <w:pPr>
              <w:spacing w:before="240" w:line="0" w:lineRule="atLeast"/>
              <w:jc w:val="left"/>
              <w:rPr>
                <w:ins w:id="29844" w:author="phuong vu" w:date="2018-11-25T22:49:00Z"/>
                <w:lang w:val="es-ES"/>
                <w:rPrChange w:id="29845" w:author="phuong vu" w:date="2018-11-30T22:36:00Z">
                  <w:rPr>
                    <w:ins w:id="29846" w:author="phuong vu" w:date="2018-11-25T22:49:00Z"/>
                    <w:lang w:val="es-ES"/>
                  </w:rPr>
                </w:rPrChange>
              </w:rPr>
              <w:pPrChange w:id="29847" w:author="phuong vu" w:date="2018-11-30T14:16:00Z">
                <w:pPr>
                  <w:spacing w:line="276" w:lineRule="auto"/>
                  <w:jc w:val="left"/>
                </w:pPr>
              </w:pPrChange>
            </w:pPr>
            <w:ins w:id="29848" w:author="phuong vu" w:date="2018-11-25T22:50:00Z">
              <w:r w:rsidRPr="00920004">
                <w:rPr>
                  <w:lang w:val="es-ES"/>
                  <w:rPrChange w:id="29849" w:author="phuong vu" w:date="2018-11-30T22:36:00Z">
                    <w:rPr>
                      <w:lang w:val="es-ES"/>
                    </w:rPr>
                  </w:rPrChange>
                </w:rPr>
                <w:t>Danh sách đơn hàng có trạng thái “</w:t>
              </w:r>
              <w:r w:rsidRPr="00920004">
                <w:rPr>
                  <w:lang w:val="es-ES"/>
                  <w:rPrChange w:id="29850" w:author="phuong vu" w:date="2018-11-30T22:36:00Z">
                    <w:rPr>
                      <w:i/>
                      <w:lang w:val="es-ES"/>
                    </w:rPr>
                  </w:rPrChange>
                </w:rPr>
                <w:t>thành công</w:t>
              </w:r>
              <w:r w:rsidRPr="00920004">
                <w:rPr>
                  <w:lang w:val="es-ES"/>
                  <w:rPrChange w:id="29851" w:author="phuong vu" w:date="2018-11-30T22:36:00Z">
                    <w:rPr>
                      <w:lang w:val="es-ES"/>
                    </w:rPr>
                  </w:rPrChange>
                </w:rPr>
                <w:t>”, “</w:t>
              </w:r>
              <w:r w:rsidRPr="00920004">
                <w:rPr>
                  <w:lang w:val="es-ES"/>
                  <w:rPrChange w:id="29852" w:author="phuong vu" w:date="2018-11-30T22:36:00Z">
                    <w:rPr>
                      <w:i/>
                      <w:lang w:val="es-ES"/>
                    </w:rPr>
                  </w:rPrChange>
                </w:rPr>
                <w:t>bị hủy</w:t>
              </w:r>
              <w:r w:rsidRPr="00920004">
                <w:rPr>
                  <w:lang w:val="es-ES"/>
                  <w:rPrChange w:id="29853" w:author="phuong vu" w:date="2018-11-30T22:36:00Z">
                    <w:rPr>
                      <w:lang w:val="es-ES"/>
                    </w:rPr>
                  </w:rPrChange>
                </w:rPr>
                <w:t>”.</w:t>
              </w:r>
            </w:ins>
          </w:p>
        </w:tc>
        <w:tc>
          <w:tcPr>
            <w:tcW w:w="1738" w:type="dxa"/>
            <w:tcBorders>
              <w:top w:val="single" w:sz="4" w:space="0" w:color="auto"/>
              <w:left w:val="single" w:sz="4" w:space="0" w:color="auto"/>
              <w:bottom w:val="single" w:sz="4" w:space="0" w:color="auto"/>
              <w:right w:val="single" w:sz="4" w:space="0" w:color="auto"/>
            </w:tcBorders>
          </w:tcPr>
          <w:p w14:paraId="2F1A5F85" w14:textId="76F16EF1" w:rsidR="002219F0" w:rsidRPr="00920004" w:rsidRDefault="002219F0" w:rsidP="00BD0851">
            <w:pPr>
              <w:spacing w:before="240" w:line="0" w:lineRule="atLeast"/>
              <w:jc w:val="left"/>
              <w:rPr>
                <w:ins w:id="29854" w:author="phuong vu" w:date="2018-11-25T22:49:00Z"/>
                <w:lang w:val="es-ES"/>
                <w:rPrChange w:id="29855" w:author="phuong vu" w:date="2018-11-30T22:36:00Z">
                  <w:rPr>
                    <w:ins w:id="29856" w:author="phuong vu" w:date="2018-11-25T22:49:00Z"/>
                    <w:lang w:val="es-ES"/>
                  </w:rPr>
                </w:rPrChange>
              </w:rPr>
              <w:pPrChange w:id="29857" w:author="phuong vu" w:date="2018-11-30T14:16:00Z">
                <w:pPr>
                  <w:spacing w:line="276" w:lineRule="auto"/>
                  <w:jc w:val="left"/>
                </w:pPr>
              </w:pPrChange>
            </w:pPr>
            <w:ins w:id="29858" w:author="phuong vu" w:date="2018-11-25T22:50:00Z">
              <w:r w:rsidRPr="00920004">
                <w:rPr>
                  <w:lang w:val="es-ES"/>
                  <w:rPrChange w:id="29859" w:author="phuong vu" w:date="2018-11-30T22:36:00Z">
                    <w:rPr>
                      <w:lang w:val="es-ES"/>
                    </w:rPr>
                  </w:rPrChange>
                </w:rPr>
                <w:t>Thành công</w:t>
              </w:r>
            </w:ins>
          </w:p>
        </w:tc>
      </w:tr>
      <w:tr w:rsidR="002219F0" w:rsidRPr="00920004" w14:paraId="16CFA35C" w14:textId="77777777" w:rsidTr="00A4790A">
        <w:trPr>
          <w:ins w:id="29860" w:author="phuong vu" w:date="2018-11-25T22:50:00Z"/>
        </w:trPr>
        <w:tc>
          <w:tcPr>
            <w:tcW w:w="708" w:type="dxa"/>
            <w:tcBorders>
              <w:top w:val="single" w:sz="4" w:space="0" w:color="auto"/>
              <w:left w:val="single" w:sz="4" w:space="0" w:color="auto"/>
              <w:bottom w:val="single" w:sz="4" w:space="0" w:color="auto"/>
              <w:right w:val="single" w:sz="4" w:space="0" w:color="auto"/>
            </w:tcBorders>
            <w:vAlign w:val="center"/>
          </w:tcPr>
          <w:p w14:paraId="2F72A34F" w14:textId="36BAB938" w:rsidR="002219F0" w:rsidRPr="00920004" w:rsidRDefault="002219F0" w:rsidP="00BD0851">
            <w:pPr>
              <w:spacing w:before="240" w:line="0" w:lineRule="atLeast"/>
              <w:jc w:val="center"/>
              <w:rPr>
                <w:ins w:id="29861" w:author="phuong vu" w:date="2018-11-25T22:50:00Z"/>
                <w:bCs/>
                <w:lang w:val="es-ES"/>
                <w:rPrChange w:id="29862" w:author="phuong vu" w:date="2018-11-30T22:36:00Z">
                  <w:rPr>
                    <w:ins w:id="29863" w:author="phuong vu" w:date="2018-11-25T22:50:00Z"/>
                    <w:bCs/>
                    <w:lang w:val="es-ES"/>
                  </w:rPr>
                </w:rPrChange>
              </w:rPr>
              <w:pPrChange w:id="29864" w:author="phuong vu" w:date="2018-11-30T14:16:00Z">
                <w:pPr>
                  <w:spacing w:line="276" w:lineRule="auto"/>
                  <w:jc w:val="center"/>
                </w:pPr>
              </w:pPrChange>
            </w:pPr>
            <w:ins w:id="29865" w:author="phuong vu" w:date="2018-11-25T22:50:00Z">
              <w:r w:rsidRPr="00920004">
                <w:rPr>
                  <w:bCs/>
                  <w:lang w:val="es-ES"/>
                  <w:rPrChange w:id="29866" w:author="phuong vu" w:date="2018-11-30T22:36:00Z">
                    <w:rPr>
                      <w:bCs/>
                      <w:lang w:val="es-ES"/>
                    </w:rPr>
                  </w:rPrChange>
                </w:rPr>
                <w:t>5</w:t>
              </w:r>
            </w:ins>
          </w:p>
        </w:tc>
        <w:tc>
          <w:tcPr>
            <w:tcW w:w="2676" w:type="dxa"/>
            <w:tcBorders>
              <w:top w:val="single" w:sz="4" w:space="0" w:color="auto"/>
              <w:left w:val="single" w:sz="4" w:space="0" w:color="auto"/>
              <w:bottom w:val="single" w:sz="4" w:space="0" w:color="auto"/>
              <w:right w:val="single" w:sz="4" w:space="0" w:color="auto"/>
            </w:tcBorders>
          </w:tcPr>
          <w:p w14:paraId="5BEFE3DE" w14:textId="0F293CDF" w:rsidR="002219F0" w:rsidRPr="00920004" w:rsidRDefault="002219F0" w:rsidP="00BD0851">
            <w:pPr>
              <w:spacing w:before="240" w:line="0" w:lineRule="atLeast"/>
              <w:jc w:val="left"/>
              <w:rPr>
                <w:ins w:id="29867" w:author="phuong vu" w:date="2018-11-25T22:50:00Z"/>
                <w:lang w:val="es-ES"/>
                <w:rPrChange w:id="29868" w:author="phuong vu" w:date="2018-11-30T22:36:00Z">
                  <w:rPr>
                    <w:ins w:id="29869" w:author="phuong vu" w:date="2018-11-25T22:50:00Z"/>
                    <w:lang w:val="es-ES"/>
                  </w:rPr>
                </w:rPrChange>
              </w:rPr>
              <w:pPrChange w:id="29870" w:author="phuong vu" w:date="2018-11-30T14:16:00Z">
                <w:pPr>
                  <w:spacing w:line="276" w:lineRule="auto"/>
                  <w:jc w:val="left"/>
                </w:pPr>
              </w:pPrChange>
            </w:pPr>
            <w:ins w:id="29871" w:author="phuong vu" w:date="2018-11-25T22:50:00Z">
              <w:r w:rsidRPr="00920004">
                <w:rPr>
                  <w:lang w:val="es-ES"/>
                  <w:rPrChange w:id="29872" w:author="phuong vu" w:date="2018-11-30T22:36:00Z">
                    <w:rPr>
                      <w:lang w:val="es-ES"/>
                    </w:rPr>
                  </w:rPrChange>
                </w:rPr>
                <w:t>Không có dữ liệu trong hệ thống</w:t>
              </w:r>
            </w:ins>
          </w:p>
        </w:tc>
        <w:tc>
          <w:tcPr>
            <w:tcW w:w="1942" w:type="dxa"/>
            <w:tcBorders>
              <w:top w:val="single" w:sz="4" w:space="0" w:color="auto"/>
              <w:left w:val="single" w:sz="4" w:space="0" w:color="auto"/>
              <w:bottom w:val="single" w:sz="4" w:space="0" w:color="auto"/>
              <w:right w:val="single" w:sz="4" w:space="0" w:color="auto"/>
            </w:tcBorders>
          </w:tcPr>
          <w:p w14:paraId="1D059125" w14:textId="1E7FBF1F" w:rsidR="002219F0" w:rsidRPr="00920004" w:rsidRDefault="002219F0" w:rsidP="00BD0851">
            <w:pPr>
              <w:spacing w:before="240" w:line="0" w:lineRule="atLeast"/>
              <w:jc w:val="left"/>
              <w:rPr>
                <w:ins w:id="29873" w:author="phuong vu" w:date="2018-11-25T22:50:00Z"/>
                <w:lang w:val="es-ES"/>
                <w:rPrChange w:id="29874" w:author="phuong vu" w:date="2018-11-30T22:36:00Z">
                  <w:rPr>
                    <w:ins w:id="29875" w:author="phuong vu" w:date="2018-11-25T22:50:00Z"/>
                    <w:lang w:val="es-ES"/>
                  </w:rPr>
                </w:rPrChange>
              </w:rPr>
              <w:pPrChange w:id="29876" w:author="phuong vu" w:date="2018-11-30T14:16:00Z">
                <w:pPr>
                  <w:spacing w:line="276" w:lineRule="auto"/>
                  <w:jc w:val="left"/>
                </w:pPr>
              </w:pPrChange>
            </w:pPr>
            <w:ins w:id="29877" w:author="phuong vu" w:date="2018-11-25T22:50:00Z">
              <w:r w:rsidRPr="00920004">
                <w:rPr>
                  <w:lang w:val="es-ES"/>
                  <w:rPrChange w:id="29878" w:author="phuong vu" w:date="2018-11-30T22:36:00Z">
                    <w:rPr>
                      <w:lang w:val="es-ES"/>
                    </w:rPr>
                  </w:rPrChange>
                </w:rPr>
                <w:t>Hiện thị rỗng với thông báo “Không có dữ liệu”.</w:t>
              </w:r>
            </w:ins>
          </w:p>
        </w:tc>
        <w:tc>
          <w:tcPr>
            <w:tcW w:w="1713" w:type="dxa"/>
            <w:tcBorders>
              <w:top w:val="single" w:sz="4" w:space="0" w:color="auto"/>
              <w:left w:val="single" w:sz="4" w:space="0" w:color="auto"/>
              <w:bottom w:val="single" w:sz="4" w:space="0" w:color="auto"/>
              <w:right w:val="single" w:sz="4" w:space="0" w:color="auto"/>
            </w:tcBorders>
          </w:tcPr>
          <w:p w14:paraId="799DF594" w14:textId="73ED1352" w:rsidR="002219F0" w:rsidRPr="00920004" w:rsidRDefault="002219F0" w:rsidP="00BD0851">
            <w:pPr>
              <w:spacing w:before="240" w:line="0" w:lineRule="atLeast"/>
              <w:jc w:val="left"/>
              <w:rPr>
                <w:ins w:id="29879" w:author="phuong vu" w:date="2018-11-25T22:50:00Z"/>
                <w:lang w:val="es-ES"/>
                <w:rPrChange w:id="29880" w:author="phuong vu" w:date="2018-11-30T22:36:00Z">
                  <w:rPr>
                    <w:ins w:id="29881" w:author="phuong vu" w:date="2018-11-25T22:50:00Z"/>
                    <w:lang w:val="es-ES"/>
                  </w:rPr>
                </w:rPrChange>
              </w:rPr>
              <w:pPrChange w:id="29882" w:author="phuong vu" w:date="2018-11-30T14:16:00Z">
                <w:pPr>
                  <w:spacing w:line="276" w:lineRule="auto"/>
                  <w:jc w:val="left"/>
                </w:pPr>
              </w:pPrChange>
            </w:pPr>
            <w:ins w:id="29883" w:author="phuong vu" w:date="2018-11-25T22:50:00Z">
              <w:r w:rsidRPr="00920004">
                <w:rPr>
                  <w:lang w:val="es-ES"/>
                  <w:rPrChange w:id="29884" w:author="phuong vu" w:date="2018-11-30T22:36:00Z">
                    <w:rPr>
                      <w:lang w:val="es-ES"/>
                    </w:rPr>
                  </w:rPrChange>
                </w:rPr>
                <w:t>Hiện thị rỗng với thông báo “</w:t>
              </w:r>
              <w:r w:rsidRPr="00920004">
                <w:rPr>
                  <w:lang w:val="es-ES"/>
                  <w:rPrChange w:id="29885" w:author="phuong vu" w:date="2018-11-30T22:36:00Z">
                    <w:rPr>
                      <w:i/>
                      <w:lang w:val="es-ES"/>
                    </w:rPr>
                  </w:rPrChange>
                </w:rPr>
                <w:t>Không có dữ liệu</w:t>
              </w:r>
              <w:r w:rsidRPr="00920004">
                <w:rPr>
                  <w:lang w:val="es-ES"/>
                  <w:rPrChange w:id="29886" w:author="phuong vu" w:date="2018-11-30T22:36:00Z">
                    <w:rPr>
                      <w:lang w:val="es-ES"/>
                    </w:rPr>
                  </w:rPrChange>
                </w:rPr>
                <w:t>”.</w:t>
              </w:r>
            </w:ins>
          </w:p>
        </w:tc>
        <w:tc>
          <w:tcPr>
            <w:tcW w:w="1738" w:type="dxa"/>
            <w:tcBorders>
              <w:top w:val="single" w:sz="4" w:space="0" w:color="auto"/>
              <w:left w:val="single" w:sz="4" w:space="0" w:color="auto"/>
              <w:bottom w:val="single" w:sz="4" w:space="0" w:color="auto"/>
              <w:right w:val="single" w:sz="4" w:space="0" w:color="auto"/>
            </w:tcBorders>
          </w:tcPr>
          <w:p w14:paraId="3BE3375C" w14:textId="2EC5D1A1" w:rsidR="002219F0" w:rsidRPr="00920004" w:rsidRDefault="002219F0" w:rsidP="00BD0851">
            <w:pPr>
              <w:spacing w:before="240" w:line="0" w:lineRule="atLeast"/>
              <w:jc w:val="left"/>
              <w:rPr>
                <w:ins w:id="29887" w:author="phuong vu" w:date="2018-11-25T22:50:00Z"/>
                <w:lang w:val="es-ES"/>
                <w:rPrChange w:id="29888" w:author="phuong vu" w:date="2018-11-30T22:36:00Z">
                  <w:rPr>
                    <w:ins w:id="29889" w:author="phuong vu" w:date="2018-11-25T22:50:00Z"/>
                    <w:lang w:val="es-ES"/>
                  </w:rPr>
                </w:rPrChange>
              </w:rPr>
              <w:pPrChange w:id="29890" w:author="phuong vu" w:date="2018-11-30T14:16:00Z">
                <w:pPr>
                  <w:spacing w:line="276" w:lineRule="auto"/>
                  <w:jc w:val="left"/>
                </w:pPr>
              </w:pPrChange>
            </w:pPr>
            <w:ins w:id="29891" w:author="phuong vu" w:date="2018-11-25T22:50:00Z">
              <w:r w:rsidRPr="00920004">
                <w:rPr>
                  <w:lang w:val="es-ES"/>
                  <w:rPrChange w:id="29892" w:author="phuong vu" w:date="2018-11-30T22:36:00Z">
                    <w:rPr>
                      <w:lang w:val="es-ES"/>
                    </w:rPr>
                  </w:rPrChange>
                </w:rPr>
                <w:t>Thành công</w:t>
              </w:r>
            </w:ins>
          </w:p>
        </w:tc>
      </w:tr>
      <w:tr w:rsidR="006A5504" w:rsidRPr="00920004" w14:paraId="7F49952B" w14:textId="77777777" w:rsidTr="00A4790A">
        <w:trPr>
          <w:ins w:id="29893" w:author="phuong vu" w:date="2018-11-25T22:43:00Z"/>
        </w:trPr>
        <w:tc>
          <w:tcPr>
            <w:tcW w:w="708" w:type="dxa"/>
            <w:tcBorders>
              <w:top w:val="single" w:sz="4" w:space="0" w:color="auto"/>
              <w:left w:val="single" w:sz="4" w:space="0" w:color="auto"/>
              <w:bottom w:val="single" w:sz="4" w:space="0" w:color="auto"/>
              <w:right w:val="single" w:sz="4" w:space="0" w:color="auto"/>
            </w:tcBorders>
            <w:vAlign w:val="center"/>
          </w:tcPr>
          <w:p w14:paraId="51CE0A33" w14:textId="29245634" w:rsidR="006A5504" w:rsidRPr="00920004" w:rsidRDefault="00A4790A" w:rsidP="00BD0851">
            <w:pPr>
              <w:spacing w:before="240" w:line="0" w:lineRule="atLeast"/>
              <w:jc w:val="center"/>
              <w:rPr>
                <w:ins w:id="29894" w:author="phuong vu" w:date="2018-11-25T22:43:00Z"/>
                <w:bCs/>
                <w:lang w:val="es-ES"/>
                <w:rPrChange w:id="29895" w:author="phuong vu" w:date="2018-11-30T22:36:00Z">
                  <w:rPr>
                    <w:ins w:id="29896" w:author="phuong vu" w:date="2018-11-25T22:43:00Z"/>
                    <w:bCs/>
                    <w:lang w:val="es-ES"/>
                  </w:rPr>
                </w:rPrChange>
              </w:rPr>
              <w:pPrChange w:id="29897" w:author="phuong vu" w:date="2018-11-30T14:16:00Z">
                <w:pPr>
                  <w:spacing w:line="276" w:lineRule="auto"/>
                  <w:jc w:val="center"/>
                </w:pPr>
              </w:pPrChange>
            </w:pPr>
            <w:ins w:id="29898" w:author="phuong vu" w:date="2018-11-25T23:03:00Z">
              <w:r w:rsidRPr="00920004">
                <w:rPr>
                  <w:bCs/>
                  <w:lang w:val="es-ES"/>
                  <w:rPrChange w:id="29899" w:author="phuong vu" w:date="2018-11-30T22:36:00Z">
                    <w:rPr>
                      <w:bCs/>
                      <w:lang w:val="es-ES"/>
                    </w:rPr>
                  </w:rPrChange>
                </w:rPr>
                <w:t>6</w:t>
              </w:r>
            </w:ins>
          </w:p>
        </w:tc>
        <w:tc>
          <w:tcPr>
            <w:tcW w:w="2676" w:type="dxa"/>
            <w:tcBorders>
              <w:top w:val="single" w:sz="4" w:space="0" w:color="auto"/>
              <w:left w:val="single" w:sz="4" w:space="0" w:color="auto"/>
              <w:bottom w:val="single" w:sz="4" w:space="0" w:color="auto"/>
              <w:right w:val="single" w:sz="4" w:space="0" w:color="auto"/>
            </w:tcBorders>
          </w:tcPr>
          <w:p w14:paraId="686A18CC" w14:textId="6F7EB72C" w:rsidR="006A5504" w:rsidRPr="00920004" w:rsidRDefault="006A5504" w:rsidP="00BD0851">
            <w:pPr>
              <w:spacing w:before="240" w:line="0" w:lineRule="atLeast"/>
              <w:jc w:val="left"/>
              <w:rPr>
                <w:ins w:id="29900" w:author="phuong vu" w:date="2018-11-25T22:43:00Z"/>
                <w:lang w:val="es-ES"/>
                <w:rPrChange w:id="29901" w:author="phuong vu" w:date="2018-11-30T22:36:00Z">
                  <w:rPr>
                    <w:ins w:id="29902" w:author="phuong vu" w:date="2018-11-25T22:43:00Z"/>
                    <w:lang w:val="es-ES"/>
                  </w:rPr>
                </w:rPrChange>
              </w:rPr>
              <w:pPrChange w:id="29903" w:author="phuong vu" w:date="2018-11-30T14:16:00Z">
                <w:pPr>
                  <w:spacing w:line="276" w:lineRule="auto"/>
                  <w:jc w:val="left"/>
                </w:pPr>
              </w:pPrChange>
            </w:pPr>
            <w:ins w:id="29904" w:author="phuong vu" w:date="2018-11-25T22:43:00Z">
              <w:r w:rsidRPr="00920004">
                <w:rPr>
                  <w:lang w:val="es-ES"/>
                  <w:rPrChange w:id="29905" w:author="phuong vu" w:date="2018-11-30T22:36:00Z">
                    <w:rPr>
                      <w:lang w:val="es-ES"/>
                    </w:rPr>
                  </w:rPrChange>
                </w:rPr>
                <w:t xml:space="preserve">Dữ liệu lỗi, kết nối </w:t>
              </w:r>
            </w:ins>
            <w:ins w:id="29906" w:author="phuong vu" w:date="2018-11-30T13:58:00Z">
              <w:r w:rsidR="00184C15" w:rsidRPr="00920004">
                <w:rPr>
                  <w:lang w:val="es-ES"/>
                  <w:rPrChange w:id="29907" w:author="phuong vu" w:date="2018-11-30T22:36:00Z">
                    <w:rPr>
                      <w:lang w:val="es-ES"/>
                    </w:rPr>
                  </w:rPrChange>
                </w:rPr>
                <w:t>máy chủ</w:t>
              </w:r>
            </w:ins>
            <w:ins w:id="29908" w:author="phuong vu" w:date="2018-11-25T22:43:00Z">
              <w:r w:rsidRPr="00920004">
                <w:rPr>
                  <w:lang w:val="es-ES"/>
                  <w:rPrChange w:id="29909" w:author="phuong vu" w:date="2018-11-30T22:36:00Z">
                    <w:rPr>
                      <w:lang w:val="es-ES"/>
                    </w:rPr>
                  </w:rPrChange>
                </w:rPr>
                <w:t xml:space="preserve"> lỗi.</w:t>
              </w:r>
            </w:ins>
          </w:p>
        </w:tc>
        <w:tc>
          <w:tcPr>
            <w:tcW w:w="1942" w:type="dxa"/>
            <w:tcBorders>
              <w:top w:val="single" w:sz="4" w:space="0" w:color="auto"/>
              <w:left w:val="single" w:sz="4" w:space="0" w:color="auto"/>
              <w:bottom w:val="single" w:sz="4" w:space="0" w:color="auto"/>
              <w:right w:val="single" w:sz="4" w:space="0" w:color="auto"/>
            </w:tcBorders>
          </w:tcPr>
          <w:p w14:paraId="494634E2" w14:textId="77777777" w:rsidR="006A5504" w:rsidRPr="00920004" w:rsidRDefault="006A5504" w:rsidP="00BD0851">
            <w:pPr>
              <w:spacing w:before="240" w:line="0" w:lineRule="atLeast"/>
              <w:jc w:val="left"/>
              <w:rPr>
                <w:ins w:id="29910" w:author="phuong vu" w:date="2018-11-25T22:43:00Z"/>
                <w:lang w:val="es-ES"/>
                <w:rPrChange w:id="29911" w:author="phuong vu" w:date="2018-11-30T22:36:00Z">
                  <w:rPr>
                    <w:ins w:id="29912" w:author="phuong vu" w:date="2018-11-25T22:43:00Z"/>
                    <w:lang w:val="es-ES"/>
                  </w:rPr>
                </w:rPrChange>
              </w:rPr>
              <w:pPrChange w:id="29913" w:author="phuong vu" w:date="2018-11-30T14:16:00Z">
                <w:pPr>
                  <w:spacing w:line="276" w:lineRule="auto"/>
                  <w:jc w:val="left"/>
                </w:pPr>
              </w:pPrChange>
            </w:pPr>
            <w:ins w:id="29914" w:author="phuong vu" w:date="2018-11-25T22:43:00Z">
              <w:r w:rsidRPr="00920004">
                <w:rPr>
                  <w:lang w:val="es-ES"/>
                  <w:rPrChange w:id="29915" w:author="phuong vu" w:date="2018-11-30T22:36:00Z">
                    <w:rPr>
                      <w:lang w:val="es-ES"/>
                    </w:rPr>
                  </w:rPrChange>
                </w:rPr>
                <w:t>Trang màn hình lỗi. Thông tin lỗi</w:t>
              </w:r>
            </w:ins>
          </w:p>
        </w:tc>
        <w:tc>
          <w:tcPr>
            <w:tcW w:w="1713" w:type="dxa"/>
            <w:tcBorders>
              <w:top w:val="single" w:sz="4" w:space="0" w:color="auto"/>
              <w:left w:val="single" w:sz="4" w:space="0" w:color="auto"/>
              <w:bottom w:val="single" w:sz="4" w:space="0" w:color="auto"/>
              <w:right w:val="single" w:sz="4" w:space="0" w:color="auto"/>
            </w:tcBorders>
          </w:tcPr>
          <w:p w14:paraId="256795B9" w14:textId="77777777" w:rsidR="006A5504" w:rsidRPr="00920004" w:rsidRDefault="006A5504" w:rsidP="00BD0851">
            <w:pPr>
              <w:spacing w:before="240" w:line="0" w:lineRule="atLeast"/>
              <w:jc w:val="left"/>
              <w:rPr>
                <w:ins w:id="29916" w:author="phuong vu" w:date="2018-11-25T22:43:00Z"/>
                <w:lang w:val="es-ES"/>
                <w:rPrChange w:id="29917" w:author="phuong vu" w:date="2018-11-30T22:36:00Z">
                  <w:rPr>
                    <w:ins w:id="29918" w:author="phuong vu" w:date="2018-11-25T22:43:00Z"/>
                    <w:lang w:val="es-ES"/>
                  </w:rPr>
                </w:rPrChange>
              </w:rPr>
              <w:pPrChange w:id="29919" w:author="phuong vu" w:date="2018-11-30T14:16:00Z">
                <w:pPr>
                  <w:spacing w:line="276" w:lineRule="auto"/>
                  <w:jc w:val="left"/>
                </w:pPr>
              </w:pPrChange>
            </w:pPr>
            <w:ins w:id="29920" w:author="phuong vu" w:date="2018-11-25T22:43:00Z">
              <w:r w:rsidRPr="00920004">
                <w:rPr>
                  <w:lang w:val="es-ES"/>
                  <w:rPrChange w:id="29921" w:author="phuong vu" w:date="2018-11-30T22:36:00Z">
                    <w:rPr>
                      <w:lang w:val="es-ES"/>
                    </w:rPr>
                  </w:rPrChange>
                </w:rPr>
                <w:t>Trang màn hình lỗi. Thông tin lỗi</w:t>
              </w:r>
            </w:ins>
          </w:p>
        </w:tc>
        <w:tc>
          <w:tcPr>
            <w:tcW w:w="1738" w:type="dxa"/>
            <w:tcBorders>
              <w:top w:val="single" w:sz="4" w:space="0" w:color="auto"/>
              <w:left w:val="single" w:sz="4" w:space="0" w:color="auto"/>
              <w:bottom w:val="single" w:sz="4" w:space="0" w:color="auto"/>
              <w:right w:val="single" w:sz="4" w:space="0" w:color="auto"/>
            </w:tcBorders>
          </w:tcPr>
          <w:p w14:paraId="11E7A8F6" w14:textId="77777777" w:rsidR="006A5504" w:rsidRPr="00920004" w:rsidRDefault="006A5504" w:rsidP="00BD0851">
            <w:pPr>
              <w:keepNext/>
              <w:spacing w:before="240" w:line="0" w:lineRule="atLeast"/>
              <w:jc w:val="left"/>
              <w:rPr>
                <w:ins w:id="29922" w:author="phuong vu" w:date="2018-11-25T22:43:00Z"/>
                <w:lang w:val="es-ES"/>
                <w:rPrChange w:id="29923" w:author="phuong vu" w:date="2018-11-30T22:36:00Z">
                  <w:rPr>
                    <w:ins w:id="29924" w:author="phuong vu" w:date="2018-11-25T22:43:00Z"/>
                    <w:lang w:val="es-ES"/>
                  </w:rPr>
                </w:rPrChange>
              </w:rPr>
              <w:pPrChange w:id="29925" w:author="phuong vu" w:date="2018-11-30T14:16:00Z">
                <w:pPr>
                  <w:spacing w:line="276" w:lineRule="auto"/>
                  <w:jc w:val="left"/>
                </w:pPr>
              </w:pPrChange>
            </w:pPr>
            <w:ins w:id="29926" w:author="phuong vu" w:date="2018-11-25T22:43:00Z">
              <w:r w:rsidRPr="00920004">
                <w:rPr>
                  <w:lang w:val="es-ES"/>
                  <w:rPrChange w:id="29927" w:author="phuong vu" w:date="2018-11-30T22:36:00Z">
                    <w:rPr>
                      <w:lang w:val="es-ES"/>
                    </w:rPr>
                  </w:rPrChange>
                </w:rPr>
                <w:t>Thành công</w:t>
              </w:r>
            </w:ins>
          </w:p>
        </w:tc>
      </w:tr>
    </w:tbl>
    <w:p w14:paraId="4E496BC1" w14:textId="59177BC0" w:rsidR="006A5504" w:rsidRPr="00920004" w:rsidRDefault="00FA2022" w:rsidP="00A17FA5">
      <w:pPr>
        <w:pStyle w:val="Caption"/>
        <w:rPr>
          <w:ins w:id="29928" w:author="phuong vu" w:date="2018-11-25T22:36:00Z"/>
          <w:rPrChange w:id="29929" w:author="phuong vu" w:date="2018-11-30T22:36:00Z">
            <w:rPr>
              <w:ins w:id="29930" w:author="phuong vu" w:date="2018-11-25T22:36:00Z"/>
              <w:rFonts w:cstheme="majorHAnsi"/>
            </w:rPr>
          </w:rPrChange>
        </w:rPr>
        <w:pPrChange w:id="29931" w:author="phuong vu" w:date="2018-11-30T22:42:00Z">
          <w:pPr>
            <w:pStyle w:val="Heading3"/>
            <w:spacing w:line="276" w:lineRule="auto"/>
          </w:pPr>
        </w:pPrChange>
      </w:pPr>
      <w:bookmarkStart w:id="29932" w:name="_Toc531381640"/>
      <w:ins w:id="29933" w:author="phuong vu" w:date="2018-11-25T23:30:00Z">
        <w:r w:rsidRPr="00920004">
          <w:rPr>
            <w:rPrChange w:id="29934" w:author="phuong vu" w:date="2018-11-30T22:36:00Z">
              <w:rPr/>
            </w:rPrChange>
          </w:rPr>
          <w:t xml:space="preserve">Bảng </w:t>
        </w:r>
      </w:ins>
      <w:ins w:id="29935" w:author="phuong vu" w:date="2018-11-30T14:54:00Z">
        <w:r w:rsidR="00D632EE" w:rsidRPr="00920004">
          <w:rPr>
            <w:rPrChange w:id="29936" w:author="phuong vu" w:date="2018-11-30T22:36:00Z">
              <w:rPr/>
            </w:rPrChange>
          </w:rPr>
          <w:fldChar w:fldCharType="begin"/>
        </w:r>
        <w:r w:rsidR="00D632EE" w:rsidRPr="00920004">
          <w:rPr>
            <w:rPrChange w:id="29937" w:author="phuong vu" w:date="2018-11-30T22:36:00Z">
              <w:rPr/>
            </w:rPrChange>
          </w:rPr>
          <w:instrText xml:space="preserve"> STYLEREF 1 \s </w:instrText>
        </w:r>
      </w:ins>
      <w:r w:rsidR="00D632EE" w:rsidRPr="00920004">
        <w:rPr>
          <w:rPrChange w:id="29938" w:author="phuong vu" w:date="2018-11-30T22:36:00Z">
            <w:rPr/>
          </w:rPrChange>
        </w:rPr>
        <w:fldChar w:fldCharType="separate"/>
      </w:r>
      <w:r w:rsidR="00B5490C">
        <w:rPr>
          <w:noProof/>
        </w:rPr>
        <w:t>4</w:t>
      </w:r>
      <w:ins w:id="29939" w:author="phuong vu" w:date="2018-11-30T14:54:00Z">
        <w:r w:rsidR="00D632EE" w:rsidRPr="00920004">
          <w:rPr>
            <w:rPrChange w:id="29940" w:author="phuong vu" w:date="2018-11-30T22:36:00Z">
              <w:rPr/>
            </w:rPrChange>
          </w:rPr>
          <w:fldChar w:fldCharType="end"/>
        </w:r>
        <w:r w:rsidR="00D632EE" w:rsidRPr="00920004">
          <w:rPr>
            <w:rPrChange w:id="29941" w:author="phuong vu" w:date="2018-11-30T22:36:00Z">
              <w:rPr/>
            </w:rPrChange>
          </w:rPr>
          <w:t>.</w:t>
        </w:r>
        <w:r w:rsidR="00D632EE" w:rsidRPr="00920004">
          <w:rPr>
            <w:rPrChange w:id="29942" w:author="phuong vu" w:date="2018-11-30T22:36:00Z">
              <w:rPr/>
            </w:rPrChange>
          </w:rPr>
          <w:fldChar w:fldCharType="begin"/>
        </w:r>
        <w:r w:rsidR="00D632EE" w:rsidRPr="00920004">
          <w:rPr>
            <w:rPrChange w:id="29943" w:author="phuong vu" w:date="2018-11-30T22:36:00Z">
              <w:rPr/>
            </w:rPrChange>
          </w:rPr>
          <w:instrText xml:space="preserve"> SEQ Bảng \* ARABIC \s 1 </w:instrText>
        </w:r>
      </w:ins>
      <w:r w:rsidR="00D632EE" w:rsidRPr="00920004">
        <w:rPr>
          <w:rPrChange w:id="29944" w:author="phuong vu" w:date="2018-11-30T22:36:00Z">
            <w:rPr/>
          </w:rPrChange>
        </w:rPr>
        <w:fldChar w:fldCharType="separate"/>
      </w:r>
      <w:ins w:id="29945" w:author="phuong vu" w:date="2018-11-30T22:44:00Z">
        <w:r w:rsidR="00B5490C">
          <w:rPr>
            <w:noProof/>
          </w:rPr>
          <w:t>3</w:t>
        </w:r>
      </w:ins>
      <w:ins w:id="29946" w:author="phuong vu" w:date="2018-11-30T14:54:00Z">
        <w:r w:rsidR="00D632EE" w:rsidRPr="00920004">
          <w:rPr>
            <w:rPrChange w:id="29947" w:author="phuong vu" w:date="2018-11-30T22:36:00Z">
              <w:rPr/>
            </w:rPrChange>
          </w:rPr>
          <w:fldChar w:fldCharType="end"/>
        </w:r>
      </w:ins>
      <w:ins w:id="29948" w:author="phuong vu" w:date="2018-11-25T23:30:00Z">
        <w:r w:rsidRPr="00920004">
          <w:rPr>
            <w:lang w:val="en-US"/>
            <w:rPrChange w:id="29949" w:author="phuong vu" w:date="2018-11-30T22:36:00Z">
              <w:rPr/>
            </w:rPrChange>
          </w:rPr>
          <w:t xml:space="preserve"> Kiểm thử chức năng danh sách đơn hàng theo trạng thái</w:t>
        </w:r>
      </w:ins>
      <w:bookmarkEnd w:id="29932"/>
    </w:p>
    <w:p w14:paraId="4D4DBE8B" w14:textId="3B8BF9A0" w:rsidR="006C2726" w:rsidRPr="00920004" w:rsidRDefault="006C2726" w:rsidP="00BD0851">
      <w:pPr>
        <w:pStyle w:val="Heading4"/>
        <w:spacing w:before="240" w:line="0" w:lineRule="atLeast"/>
        <w:rPr>
          <w:ins w:id="29950" w:author="phuong vu" w:date="2018-11-23T10:12:00Z"/>
          <w:rPrChange w:id="29951" w:author="phuong vu" w:date="2018-11-30T22:36:00Z">
            <w:rPr>
              <w:ins w:id="29952" w:author="phuong vu" w:date="2018-11-23T10:12:00Z"/>
            </w:rPr>
          </w:rPrChange>
        </w:rPr>
        <w:pPrChange w:id="29953" w:author="phuong vu" w:date="2018-11-30T14:16:00Z">
          <w:pPr>
            <w:pStyle w:val="Heading3"/>
          </w:pPr>
        </w:pPrChange>
      </w:pPr>
      <w:bookmarkStart w:id="29954" w:name="_Toc531381542"/>
      <w:ins w:id="29955" w:author="phuong vu" w:date="2018-11-25T22:36:00Z">
        <w:r w:rsidRPr="00920004">
          <w:rPr>
            <w:lang w:val="en-US"/>
            <w:rPrChange w:id="29956" w:author="phuong vu" w:date="2018-11-30T22:36:00Z">
              <w:rPr/>
            </w:rPrChange>
          </w:rPr>
          <w:t>Xem chi tiết đơn hàng</w:t>
        </w:r>
      </w:ins>
      <w:bookmarkEnd w:id="29954"/>
    </w:p>
    <w:p w14:paraId="77828985" w14:textId="196979B8" w:rsidR="0077093A" w:rsidRPr="00920004" w:rsidRDefault="0077093A" w:rsidP="00C960CE">
      <w:pPr>
        <w:ind w:firstLine="720"/>
        <w:rPr>
          <w:ins w:id="29957" w:author="phuong vu" w:date="2018-11-23T10:12:00Z"/>
          <w:lang w:val="en-US"/>
          <w:rPrChange w:id="29958" w:author="phuong vu" w:date="2018-11-30T22:36:00Z">
            <w:rPr>
              <w:ins w:id="29959" w:author="phuong vu" w:date="2018-11-23T10:12:00Z"/>
              <w:lang w:val="en-US"/>
            </w:rPr>
          </w:rPrChange>
        </w:rPr>
        <w:pPrChange w:id="29960" w:author="phuong vu" w:date="2018-11-30T22:04:00Z">
          <w:pPr/>
        </w:pPrChange>
      </w:pPr>
      <w:ins w:id="29961" w:author="phuong vu" w:date="2018-11-23T10:12:00Z">
        <w:r w:rsidRPr="00920004">
          <w:rPr>
            <w:b/>
            <w:lang w:val="en-US"/>
            <w:rPrChange w:id="29962" w:author="phuong vu" w:date="2018-11-30T22:36:00Z">
              <w:rPr>
                <w:lang w:val="en-US"/>
              </w:rPr>
            </w:rPrChange>
          </w:rPr>
          <w:t>Mục đích</w:t>
        </w:r>
      </w:ins>
      <w:ins w:id="29963" w:author="phuong vu" w:date="2018-11-25T22:05:00Z">
        <w:r w:rsidR="002F5F09" w:rsidRPr="00920004">
          <w:rPr>
            <w:b/>
            <w:lang w:val="en-US"/>
            <w:rPrChange w:id="29964" w:author="phuong vu" w:date="2018-11-30T22:36:00Z">
              <w:rPr>
                <w:lang w:val="en-US"/>
              </w:rPr>
            </w:rPrChange>
          </w:rPr>
          <w:t>:</w:t>
        </w:r>
        <w:r w:rsidR="002F5F09" w:rsidRPr="00920004">
          <w:rPr>
            <w:lang w:val="en-US"/>
            <w:rPrChange w:id="29965" w:author="phuong vu" w:date="2018-11-30T22:36:00Z">
              <w:rPr>
                <w:lang w:val="en-US"/>
              </w:rPr>
            </w:rPrChange>
          </w:rPr>
          <w:t xml:space="preserve"> Tìm ra</w:t>
        </w:r>
      </w:ins>
      <w:ins w:id="29966" w:author="phuong vu" w:date="2018-11-25T22:06:00Z">
        <w:r w:rsidR="002F5F09" w:rsidRPr="00920004">
          <w:rPr>
            <w:lang w:val="en-US"/>
            <w:rPrChange w:id="29967" w:author="phuong vu" w:date="2018-11-30T22:36:00Z">
              <w:rPr>
                <w:lang w:val="en-US"/>
              </w:rPr>
            </w:rPrChange>
          </w:rPr>
          <w:t xml:space="preserve"> lỗi về thông báo khi thực hiện hoàn tất xử lí</w:t>
        </w:r>
        <w:r w:rsidR="00E36333" w:rsidRPr="00920004">
          <w:rPr>
            <w:lang w:val="en-US"/>
            <w:rPrChange w:id="29968" w:author="phuong vu" w:date="2018-11-30T22:36:00Z">
              <w:rPr>
                <w:lang w:val="en-US"/>
              </w:rPr>
            </w:rPrChange>
          </w:rPr>
          <w:t>, lỗi chuyển trang, hiển thị dữ liệu không đúng với mục đích.</w:t>
        </w:r>
      </w:ins>
    </w:p>
    <w:p w14:paraId="18ACD92D" w14:textId="3C26E2D7" w:rsidR="0077093A" w:rsidRPr="00920004" w:rsidRDefault="0077093A" w:rsidP="00C960CE">
      <w:pPr>
        <w:ind w:firstLine="720"/>
        <w:rPr>
          <w:ins w:id="29969" w:author="phuong vu" w:date="2018-11-23T10:12:00Z"/>
          <w:lang w:val="en-US"/>
          <w:rPrChange w:id="29970" w:author="phuong vu" w:date="2018-11-30T22:36:00Z">
            <w:rPr>
              <w:ins w:id="29971" w:author="phuong vu" w:date="2018-11-23T10:12:00Z"/>
              <w:lang w:val="en-US"/>
            </w:rPr>
          </w:rPrChange>
        </w:rPr>
        <w:pPrChange w:id="29972" w:author="phuong vu" w:date="2018-11-30T22:04:00Z">
          <w:pPr/>
        </w:pPrChange>
      </w:pPr>
      <w:ins w:id="29973" w:author="phuong vu" w:date="2018-11-23T10:12:00Z">
        <w:r w:rsidRPr="00920004">
          <w:rPr>
            <w:b/>
            <w:lang w:val="en-US"/>
            <w:rPrChange w:id="29974" w:author="phuong vu" w:date="2018-11-30T22:36:00Z">
              <w:rPr>
                <w:lang w:val="en-US"/>
              </w:rPr>
            </w:rPrChange>
          </w:rPr>
          <w:lastRenderedPageBreak/>
          <w:t>Tiền điều kiện</w:t>
        </w:r>
      </w:ins>
      <w:ins w:id="29975" w:author="phuong vu" w:date="2018-11-25T22:06:00Z">
        <w:r w:rsidR="00E36333" w:rsidRPr="00920004">
          <w:rPr>
            <w:b/>
            <w:lang w:val="en-US"/>
            <w:rPrChange w:id="29976" w:author="phuong vu" w:date="2018-11-30T22:36:00Z">
              <w:rPr>
                <w:lang w:val="en-US"/>
              </w:rPr>
            </w:rPrChange>
          </w:rPr>
          <w:t>:</w:t>
        </w:r>
        <w:r w:rsidR="00E36333" w:rsidRPr="00920004">
          <w:rPr>
            <w:lang w:val="en-US"/>
            <w:rPrChange w:id="29977" w:author="phuong vu" w:date="2018-11-30T22:36:00Z">
              <w:rPr>
                <w:lang w:val="en-US"/>
              </w:rPr>
            </w:rPrChange>
          </w:rPr>
          <w:t xml:space="preserve"> Đăng nhập</w:t>
        </w:r>
      </w:ins>
      <w:ins w:id="29978" w:author="phuong vu" w:date="2018-11-25T22:07:00Z">
        <w:r w:rsidR="00E36333" w:rsidRPr="00920004">
          <w:rPr>
            <w:lang w:val="en-US"/>
            <w:rPrChange w:id="29979" w:author="phuong vu" w:date="2018-11-30T22:36:00Z">
              <w:rPr>
                <w:lang w:val="en-US"/>
              </w:rPr>
            </w:rPrChange>
          </w:rPr>
          <w:t xml:space="preserve"> thành công</w:t>
        </w:r>
      </w:ins>
      <w:ins w:id="29980" w:author="phuong vu" w:date="2018-11-25T22:06:00Z">
        <w:r w:rsidR="00E36333" w:rsidRPr="00920004">
          <w:rPr>
            <w:lang w:val="en-US"/>
            <w:rPrChange w:id="29981" w:author="phuong vu" w:date="2018-11-30T22:36:00Z">
              <w:rPr>
                <w:lang w:val="en-US"/>
              </w:rPr>
            </w:rPrChange>
          </w:rPr>
          <w:t xml:space="preserve"> và</w:t>
        </w:r>
      </w:ins>
      <w:ins w:id="29982" w:author="phuong vu" w:date="2018-11-25T22:07:00Z">
        <w:r w:rsidR="00E36333" w:rsidRPr="00920004">
          <w:rPr>
            <w:lang w:val="en-US"/>
            <w:rPrChange w:id="29983" w:author="phuong vu" w:date="2018-11-30T22:36:00Z">
              <w:rPr>
                <w:lang w:val="en-US"/>
              </w:rPr>
            </w:rPrChange>
          </w:rPr>
          <w:t>o trang quản lí dành cho nhân viên chi nhánh.</w:t>
        </w:r>
      </w:ins>
    </w:p>
    <w:p w14:paraId="0FE7EA12" w14:textId="2B4A0437" w:rsidR="0077093A" w:rsidRPr="00920004" w:rsidRDefault="0077093A" w:rsidP="00C960CE">
      <w:pPr>
        <w:ind w:left="720"/>
        <w:rPr>
          <w:ins w:id="29984" w:author="phuong vu" w:date="2018-11-25T22:08:00Z"/>
          <w:b/>
          <w:lang w:val="en-US"/>
          <w:rPrChange w:id="29985" w:author="phuong vu" w:date="2018-11-30T22:36:00Z">
            <w:rPr>
              <w:ins w:id="29986" w:author="phuong vu" w:date="2018-11-25T22:08:00Z"/>
              <w:b/>
              <w:lang w:val="en-US"/>
            </w:rPr>
          </w:rPrChange>
        </w:rPr>
        <w:pPrChange w:id="29987" w:author="phuong vu" w:date="2018-11-30T22:04:00Z">
          <w:pPr>
            <w:spacing w:line="276" w:lineRule="auto"/>
          </w:pPr>
        </w:pPrChange>
      </w:pPr>
      <w:ins w:id="29988" w:author="phuong vu" w:date="2018-11-23T10:12:00Z">
        <w:r w:rsidRPr="00920004">
          <w:rPr>
            <w:b/>
            <w:lang w:val="en-US"/>
            <w:rPrChange w:id="29989" w:author="phuong vu" w:date="2018-11-30T22:36:00Z">
              <w:rPr>
                <w:lang w:val="en-US"/>
              </w:rPr>
            </w:rPrChange>
          </w:rPr>
          <w:t>M</w:t>
        </w:r>
      </w:ins>
      <w:ins w:id="29990" w:author="phuong vu" w:date="2018-11-23T10:13:00Z">
        <w:r w:rsidRPr="00920004">
          <w:rPr>
            <w:b/>
            <w:lang w:val="en-US"/>
            <w:rPrChange w:id="29991" w:author="phuong vu" w:date="2018-11-30T22:36:00Z">
              <w:rPr>
                <w:lang w:val="en-US"/>
              </w:rPr>
            </w:rPrChange>
          </w:rPr>
          <w:t>ô tả</w:t>
        </w:r>
      </w:ins>
      <w:ins w:id="29992" w:author="phuong vu" w:date="2018-11-25T22:08:00Z">
        <w:r w:rsidR="00E36333" w:rsidRPr="00920004">
          <w:rPr>
            <w:b/>
            <w:lang w:val="en-US"/>
            <w:rPrChange w:id="29993" w:author="phuong vu" w:date="2018-11-30T22:36:00Z">
              <w:rPr>
                <w:b/>
                <w:lang w:val="en-US"/>
              </w:rPr>
            </w:rPrChange>
          </w:rPr>
          <w:t>:</w:t>
        </w:r>
      </w:ins>
    </w:p>
    <w:p w14:paraId="519071E5" w14:textId="4B4FB2F3" w:rsidR="00E36333" w:rsidRPr="00920004" w:rsidRDefault="00E36333" w:rsidP="00C960CE">
      <w:pPr>
        <w:ind w:left="720"/>
        <w:rPr>
          <w:ins w:id="29994" w:author="phuong vu" w:date="2018-11-25T22:09:00Z"/>
          <w:lang w:val="en-US"/>
          <w:rPrChange w:id="29995" w:author="phuong vu" w:date="2018-11-30T22:36:00Z">
            <w:rPr>
              <w:ins w:id="29996" w:author="phuong vu" w:date="2018-11-25T22:09:00Z"/>
              <w:lang w:val="en-US"/>
            </w:rPr>
          </w:rPrChange>
        </w:rPr>
        <w:pPrChange w:id="29997" w:author="phuong vu" w:date="2018-11-30T22:04:00Z">
          <w:pPr>
            <w:spacing w:line="276" w:lineRule="auto"/>
          </w:pPr>
        </w:pPrChange>
      </w:pPr>
      <w:ins w:id="29998" w:author="phuong vu" w:date="2018-11-25T22:08:00Z">
        <w:r w:rsidRPr="00920004">
          <w:rPr>
            <w:b/>
            <w:lang w:val="en-US"/>
            <w:rPrChange w:id="29999" w:author="phuong vu" w:date="2018-11-30T22:36:00Z">
              <w:rPr>
                <w:b/>
                <w:lang w:val="en-US"/>
              </w:rPr>
            </w:rPrChange>
          </w:rPr>
          <w:t>-</w:t>
        </w:r>
      </w:ins>
      <w:ins w:id="30000" w:author="phuong vu" w:date="2018-11-25T22:09:00Z">
        <w:r w:rsidRPr="00920004">
          <w:rPr>
            <w:b/>
            <w:lang w:val="en-US"/>
            <w:rPrChange w:id="30001" w:author="phuong vu" w:date="2018-11-30T22:36:00Z">
              <w:rPr>
                <w:b/>
                <w:lang w:val="en-US"/>
              </w:rPr>
            </w:rPrChange>
          </w:rPr>
          <w:t xml:space="preserve"> </w:t>
        </w:r>
        <w:r w:rsidRPr="00920004">
          <w:rPr>
            <w:lang w:val="en-US"/>
            <w:rPrChange w:id="30002" w:author="phuong vu" w:date="2018-11-30T22:36:00Z">
              <w:rPr>
                <w:lang w:val="en-US"/>
              </w:rPr>
            </w:rPrChange>
          </w:rPr>
          <w:t>Bư</w:t>
        </w:r>
      </w:ins>
      <w:ins w:id="30003" w:author="phuong vu" w:date="2018-11-25T22:10:00Z">
        <w:r w:rsidRPr="00920004">
          <w:rPr>
            <w:lang w:val="en-US"/>
            <w:rPrChange w:id="30004" w:author="phuong vu" w:date="2018-11-30T22:36:00Z">
              <w:rPr>
                <w:lang w:val="en-US"/>
              </w:rPr>
            </w:rPrChange>
          </w:rPr>
          <w:t xml:space="preserve">ớc 1: </w:t>
        </w:r>
      </w:ins>
      <w:ins w:id="30005" w:author="phuong vu" w:date="2018-11-25T22:08:00Z">
        <w:r w:rsidRPr="00920004">
          <w:rPr>
            <w:lang w:val="en-US"/>
            <w:rPrChange w:id="30006" w:author="phuong vu" w:date="2018-11-30T22:36:00Z">
              <w:rPr>
                <w:lang w:val="en-US"/>
              </w:rPr>
            </w:rPrChange>
          </w:rPr>
          <w:t>Mở trang web tại địa chỉ: localhost:</w:t>
        </w:r>
      </w:ins>
      <w:ins w:id="30007" w:author="phuong vu" w:date="2018-11-25T22:09:00Z">
        <w:r w:rsidRPr="00920004">
          <w:rPr>
            <w:lang w:val="en-US"/>
            <w:rPrChange w:id="30008" w:author="phuong vu" w:date="2018-11-30T22:36:00Z">
              <w:rPr>
                <w:lang w:val="en-US"/>
              </w:rPr>
            </w:rPrChange>
          </w:rPr>
          <w:t>3000.</w:t>
        </w:r>
      </w:ins>
    </w:p>
    <w:p w14:paraId="7406FDEA" w14:textId="1849A687" w:rsidR="00E36333" w:rsidRPr="00920004" w:rsidRDefault="00E36333" w:rsidP="00C960CE">
      <w:pPr>
        <w:ind w:left="720"/>
        <w:rPr>
          <w:ins w:id="30009" w:author="phuong vu" w:date="2018-11-25T22:09:00Z"/>
          <w:lang w:val="en-US"/>
          <w:rPrChange w:id="30010" w:author="phuong vu" w:date="2018-11-30T22:36:00Z">
            <w:rPr>
              <w:ins w:id="30011" w:author="phuong vu" w:date="2018-11-25T22:09:00Z"/>
              <w:lang w:val="en-US"/>
            </w:rPr>
          </w:rPrChange>
        </w:rPr>
        <w:pPrChange w:id="30012" w:author="phuong vu" w:date="2018-11-30T22:04:00Z">
          <w:pPr>
            <w:spacing w:line="276" w:lineRule="auto"/>
          </w:pPr>
        </w:pPrChange>
      </w:pPr>
      <w:ins w:id="30013" w:author="phuong vu" w:date="2018-11-25T22:09:00Z">
        <w:r w:rsidRPr="00920004">
          <w:rPr>
            <w:lang w:val="en-US"/>
            <w:rPrChange w:id="30014" w:author="phuong vu" w:date="2018-11-30T22:36:00Z">
              <w:rPr>
                <w:lang w:val="en-US"/>
              </w:rPr>
            </w:rPrChange>
          </w:rPr>
          <w:t xml:space="preserve">- </w:t>
        </w:r>
      </w:ins>
      <w:ins w:id="30015" w:author="phuong vu" w:date="2018-11-25T22:10:00Z">
        <w:r w:rsidRPr="00920004">
          <w:rPr>
            <w:lang w:val="en-US"/>
            <w:rPrChange w:id="30016" w:author="phuong vu" w:date="2018-11-30T22:36:00Z">
              <w:rPr>
                <w:lang w:val="en-US"/>
              </w:rPr>
            </w:rPrChange>
          </w:rPr>
          <w:t xml:space="preserve">Bước 2: </w:t>
        </w:r>
      </w:ins>
      <w:ins w:id="30017" w:author="phuong vu" w:date="2018-11-25T22:09:00Z">
        <w:r w:rsidRPr="00920004">
          <w:rPr>
            <w:lang w:val="en-US"/>
            <w:rPrChange w:id="30018" w:author="phuong vu" w:date="2018-11-30T22:36:00Z">
              <w:rPr>
                <w:lang w:val="en-US"/>
              </w:rPr>
            </w:rPrChange>
          </w:rPr>
          <w:t>Đăng nhập thành công vào hệ thống.</w:t>
        </w:r>
      </w:ins>
    </w:p>
    <w:p w14:paraId="4C583937" w14:textId="0E5E703B" w:rsidR="00E36333" w:rsidRPr="00920004" w:rsidRDefault="00E36333" w:rsidP="00C960CE">
      <w:pPr>
        <w:ind w:left="720"/>
        <w:rPr>
          <w:ins w:id="30019" w:author="phuong vu" w:date="2018-11-25T22:10:00Z"/>
          <w:lang w:val="en-US"/>
          <w:rPrChange w:id="30020" w:author="phuong vu" w:date="2018-11-30T22:36:00Z">
            <w:rPr>
              <w:ins w:id="30021" w:author="phuong vu" w:date="2018-11-25T22:10:00Z"/>
              <w:lang w:val="en-US"/>
            </w:rPr>
          </w:rPrChange>
        </w:rPr>
        <w:pPrChange w:id="30022" w:author="phuong vu" w:date="2018-11-30T22:04:00Z">
          <w:pPr>
            <w:spacing w:line="276" w:lineRule="auto"/>
          </w:pPr>
        </w:pPrChange>
      </w:pPr>
      <w:ins w:id="30023" w:author="phuong vu" w:date="2018-11-25T22:09:00Z">
        <w:r w:rsidRPr="00920004">
          <w:rPr>
            <w:lang w:val="en-US"/>
            <w:rPrChange w:id="30024" w:author="phuong vu" w:date="2018-11-30T22:36:00Z">
              <w:rPr>
                <w:lang w:val="en-US"/>
              </w:rPr>
            </w:rPrChange>
          </w:rPr>
          <w:t xml:space="preserve">- </w:t>
        </w:r>
      </w:ins>
      <w:ins w:id="30025" w:author="phuong vu" w:date="2018-11-25T22:10:00Z">
        <w:r w:rsidRPr="00920004">
          <w:rPr>
            <w:lang w:val="en-US"/>
            <w:rPrChange w:id="30026" w:author="phuong vu" w:date="2018-11-30T22:36:00Z">
              <w:rPr>
                <w:lang w:val="en-US"/>
              </w:rPr>
            </w:rPrChange>
          </w:rPr>
          <w:t xml:space="preserve">Bước 3: </w:t>
        </w:r>
      </w:ins>
      <w:ins w:id="30027" w:author="phuong vu" w:date="2018-11-25T22:09:00Z">
        <w:r w:rsidRPr="00920004">
          <w:rPr>
            <w:lang w:val="en-US"/>
            <w:rPrChange w:id="30028" w:author="phuong vu" w:date="2018-11-30T22:36:00Z">
              <w:rPr>
                <w:lang w:val="en-US"/>
              </w:rPr>
            </w:rPrChange>
          </w:rPr>
          <w:t>Chọn chức năng “</w:t>
        </w:r>
        <w:r w:rsidRPr="00920004">
          <w:rPr>
            <w:lang w:val="en-US"/>
            <w:rPrChange w:id="30029" w:author="phuong vu" w:date="2018-11-30T22:36:00Z">
              <w:rPr>
                <w:i/>
                <w:lang w:val="en-US"/>
              </w:rPr>
            </w:rPrChange>
          </w:rPr>
          <w:t>Đơn hàng khách hàng</w:t>
        </w:r>
        <w:r w:rsidRPr="00920004">
          <w:rPr>
            <w:lang w:val="en-US"/>
            <w:rPrChange w:id="30030" w:author="phuong vu" w:date="2018-11-30T22:36:00Z">
              <w:rPr>
                <w:lang w:val="en-US"/>
              </w:rPr>
            </w:rPrChange>
          </w:rPr>
          <w:t>”</w:t>
        </w:r>
      </w:ins>
      <w:ins w:id="30031" w:author="phuong vu" w:date="2018-11-25T22:10:00Z">
        <w:r w:rsidRPr="00920004">
          <w:rPr>
            <w:lang w:val="en-US"/>
            <w:rPrChange w:id="30032" w:author="phuong vu" w:date="2018-11-30T22:36:00Z">
              <w:rPr>
                <w:lang w:val="en-US"/>
              </w:rPr>
            </w:rPrChange>
          </w:rPr>
          <w:t>.</w:t>
        </w:r>
      </w:ins>
    </w:p>
    <w:p w14:paraId="1E5A3C7D" w14:textId="77777777" w:rsidR="00E36333" w:rsidRPr="00920004" w:rsidRDefault="00E36333" w:rsidP="00C960CE">
      <w:pPr>
        <w:ind w:left="720"/>
        <w:rPr>
          <w:ins w:id="30033" w:author="phuong vu" w:date="2018-11-25T22:13:00Z"/>
          <w:lang w:val="en-US"/>
          <w:rPrChange w:id="30034" w:author="phuong vu" w:date="2018-11-30T22:36:00Z">
            <w:rPr>
              <w:ins w:id="30035" w:author="phuong vu" w:date="2018-11-25T22:13:00Z"/>
              <w:lang w:val="en-US"/>
            </w:rPr>
          </w:rPrChange>
        </w:rPr>
        <w:pPrChange w:id="30036" w:author="phuong vu" w:date="2018-11-30T22:04:00Z">
          <w:pPr>
            <w:spacing w:line="276" w:lineRule="auto"/>
          </w:pPr>
        </w:pPrChange>
      </w:pPr>
      <w:ins w:id="30037" w:author="phuong vu" w:date="2018-11-25T22:10:00Z">
        <w:r w:rsidRPr="00920004">
          <w:rPr>
            <w:lang w:val="en-US"/>
            <w:rPrChange w:id="30038" w:author="phuong vu" w:date="2018-11-30T22:36:00Z">
              <w:rPr>
                <w:lang w:val="en-US"/>
              </w:rPr>
            </w:rPrChange>
          </w:rPr>
          <w:t xml:space="preserve">- Bước 4: </w:t>
        </w:r>
      </w:ins>
      <w:ins w:id="30039" w:author="phuong vu" w:date="2018-11-25T22:12:00Z">
        <w:r w:rsidRPr="00920004">
          <w:rPr>
            <w:lang w:val="en-US"/>
            <w:rPrChange w:id="30040" w:author="phuong vu" w:date="2018-11-30T22:36:00Z">
              <w:rPr>
                <w:lang w:val="en-US"/>
              </w:rPr>
            </w:rPrChange>
          </w:rPr>
          <w:t>Xem danh sách đơn hàng theo từng trạng thái</w:t>
        </w:r>
      </w:ins>
      <w:ins w:id="30041" w:author="phuong vu" w:date="2018-11-25T22:13:00Z">
        <w:r w:rsidRPr="00920004">
          <w:rPr>
            <w:lang w:val="en-US"/>
            <w:rPrChange w:id="30042" w:author="phuong vu" w:date="2018-11-30T22:36:00Z">
              <w:rPr>
                <w:lang w:val="en-US"/>
              </w:rPr>
            </w:rPrChange>
          </w:rPr>
          <w:t>.</w:t>
        </w:r>
      </w:ins>
    </w:p>
    <w:p w14:paraId="50F5EA79" w14:textId="77777777" w:rsidR="00E36333" w:rsidRPr="00920004" w:rsidRDefault="00E36333" w:rsidP="00C960CE">
      <w:pPr>
        <w:ind w:left="720"/>
        <w:rPr>
          <w:ins w:id="30043" w:author="phuong vu" w:date="2018-11-25T22:13:00Z"/>
          <w:lang w:val="en-US"/>
          <w:rPrChange w:id="30044" w:author="phuong vu" w:date="2018-11-30T22:36:00Z">
            <w:rPr>
              <w:ins w:id="30045" w:author="phuong vu" w:date="2018-11-25T22:13:00Z"/>
              <w:lang w:val="en-US"/>
            </w:rPr>
          </w:rPrChange>
        </w:rPr>
        <w:pPrChange w:id="30046" w:author="phuong vu" w:date="2018-11-30T22:04:00Z">
          <w:pPr>
            <w:spacing w:line="276" w:lineRule="auto"/>
          </w:pPr>
        </w:pPrChange>
      </w:pPr>
      <w:ins w:id="30047" w:author="phuong vu" w:date="2018-11-25T22:13:00Z">
        <w:r w:rsidRPr="00920004">
          <w:rPr>
            <w:lang w:val="en-US"/>
            <w:rPrChange w:id="30048" w:author="phuong vu" w:date="2018-11-30T22:36:00Z">
              <w:rPr>
                <w:lang w:val="en-US"/>
              </w:rPr>
            </w:rPrChange>
          </w:rPr>
          <w:t>- Bước 5: Chọn đơn hàng bằng cách nhấn lên tên khách hàng.</w:t>
        </w:r>
      </w:ins>
    </w:p>
    <w:p w14:paraId="5162AF7D" w14:textId="77777777" w:rsidR="006A5504" w:rsidRPr="00920004" w:rsidRDefault="00E36333" w:rsidP="00C960CE">
      <w:pPr>
        <w:ind w:left="720"/>
        <w:rPr>
          <w:ins w:id="30049" w:author="phuong vu" w:date="2018-11-25T22:37:00Z"/>
          <w:lang w:val="en-US"/>
          <w:rPrChange w:id="30050" w:author="phuong vu" w:date="2018-11-30T22:36:00Z">
            <w:rPr>
              <w:ins w:id="30051" w:author="phuong vu" w:date="2018-11-25T22:37:00Z"/>
              <w:lang w:val="en-US"/>
            </w:rPr>
          </w:rPrChange>
        </w:rPr>
        <w:pPrChange w:id="30052" w:author="phuong vu" w:date="2018-11-30T22:04:00Z">
          <w:pPr>
            <w:spacing w:line="276" w:lineRule="auto"/>
          </w:pPr>
        </w:pPrChange>
      </w:pPr>
      <w:ins w:id="30053" w:author="phuong vu" w:date="2018-11-25T22:13:00Z">
        <w:r w:rsidRPr="00920004">
          <w:rPr>
            <w:lang w:val="en-US"/>
            <w:rPrChange w:id="30054" w:author="phuong vu" w:date="2018-11-30T22:36:00Z">
              <w:rPr>
                <w:lang w:val="en-US"/>
              </w:rPr>
            </w:rPrChange>
          </w:rPr>
          <w:t xml:space="preserve">- Bước 6: </w:t>
        </w:r>
      </w:ins>
      <w:ins w:id="30055" w:author="phuong vu" w:date="2018-11-25T22:14:00Z">
        <w:r w:rsidRPr="00920004">
          <w:rPr>
            <w:lang w:val="en-US"/>
            <w:rPrChange w:id="30056" w:author="phuong vu" w:date="2018-11-30T22:36:00Z">
              <w:rPr>
                <w:lang w:val="en-US"/>
              </w:rPr>
            </w:rPrChange>
          </w:rPr>
          <w:t>Kiểm tra chi tiết đơn hàng hiển thị đúng thông tin hay không?</w:t>
        </w:r>
      </w:ins>
    </w:p>
    <w:p w14:paraId="77CFF555" w14:textId="1FD541E1" w:rsidR="0077093A" w:rsidRPr="00920004" w:rsidRDefault="0077093A" w:rsidP="00BD0851">
      <w:pPr>
        <w:spacing w:before="240" w:line="0" w:lineRule="atLeast"/>
        <w:ind w:firstLine="720"/>
        <w:jc w:val="left"/>
        <w:rPr>
          <w:ins w:id="30057" w:author="phuong vu" w:date="2018-11-23T10:14:00Z"/>
          <w:lang w:val="en-US"/>
          <w:rPrChange w:id="30058" w:author="phuong vu" w:date="2018-11-30T22:36:00Z">
            <w:rPr>
              <w:ins w:id="30059" w:author="phuong vu" w:date="2018-11-23T10:14:00Z"/>
              <w:lang w:val="en-US"/>
            </w:rPr>
          </w:rPrChange>
        </w:rPr>
        <w:pPrChange w:id="30060" w:author="phuong vu" w:date="2018-11-30T14:16:00Z">
          <w:pPr/>
        </w:pPrChange>
      </w:pPr>
      <w:ins w:id="30061" w:author="phuong vu" w:date="2018-11-23T10:13:00Z">
        <w:r w:rsidRPr="00920004">
          <w:rPr>
            <w:b/>
            <w:lang w:val="en-US"/>
            <w:rPrChange w:id="30062" w:author="phuong vu" w:date="2018-11-30T22:36:00Z">
              <w:rPr>
                <w:lang w:val="en-US"/>
              </w:rPr>
            </w:rPrChange>
          </w:rPr>
          <w:t>Kịch bản</w:t>
        </w:r>
      </w:ins>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676"/>
        <w:gridCol w:w="1942"/>
        <w:gridCol w:w="1713"/>
        <w:gridCol w:w="1738"/>
      </w:tblGrid>
      <w:tr w:rsidR="005800DD" w:rsidRPr="00920004" w14:paraId="34D21302" w14:textId="77777777" w:rsidTr="005800DD">
        <w:trPr>
          <w:ins w:id="30063" w:author="phuong vu" w:date="2018-11-23T10:14:00Z"/>
        </w:trPr>
        <w:tc>
          <w:tcPr>
            <w:tcW w:w="708" w:type="dxa"/>
            <w:tcBorders>
              <w:top w:val="single" w:sz="4" w:space="0" w:color="auto"/>
              <w:left w:val="single" w:sz="4" w:space="0" w:color="auto"/>
              <w:bottom w:val="single" w:sz="4" w:space="0" w:color="auto"/>
              <w:right w:val="single" w:sz="4" w:space="0" w:color="auto"/>
            </w:tcBorders>
            <w:vAlign w:val="center"/>
            <w:hideMark/>
          </w:tcPr>
          <w:p w14:paraId="0FD86A31" w14:textId="77777777" w:rsidR="0077093A" w:rsidRPr="00920004" w:rsidRDefault="0077093A" w:rsidP="00BD0851">
            <w:pPr>
              <w:spacing w:before="240" w:line="0" w:lineRule="atLeast"/>
              <w:jc w:val="center"/>
              <w:rPr>
                <w:ins w:id="30064" w:author="phuong vu" w:date="2018-11-23T10:14:00Z"/>
                <w:b/>
                <w:bCs/>
                <w:lang w:val="es-ES"/>
                <w:rPrChange w:id="30065" w:author="phuong vu" w:date="2018-11-30T22:36:00Z">
                  <w:rPr>
                    <w:ins w:id="30066" w:author="phuong vu" w:date="2018-11-23T10:14:00Z"/>
                    <w:rFonts w:ascii="Times New Roman" w:hAnsi="Times New Roman" w:cs="Times New Roman"/>
                    <w:b/>
                    <w:bCs/>
                    <w:lang w:val="es-ES"/>
                  </w:rPr>
                </w:rPrChange>
              </w:rPr>
              <w:pPrChange w:id="30067" w:author="phuong vu" w:date="2018-11-30T14:16:00Z">
                <w:pPr/>
              </w:pPrChange>
            </w:pPr>
            <w:ins w:id="30068" w:author="phuong vu" w:date="2018-11-23T10:14:00Z">
              <w:r w:rsidRPr="00920004">
                <w:rPr>
                  <w:b/>
                  <w:bCs/>
                  <w:lang w:val="es-ES"/>
                  <w:rPrChange w:id="30069" w:author="phuong vu" w:date="2018-11-30T22:36:00Z">
                    <w:rPr>
                      <w:b/>
                      <w:bCs/>
                      <w:lang w:val="es-ES"/>
                    </w:rPr>
                  </w:rPrChange>
                </w:rPr>
                <w:t>STT</w:t>
              </w:r>
            </w:ins>
          </w:p>
        </w:tc>
        <w:tc>
          <w:tcPr>
            <w:tcW w:w="2676" w:type="dxa"/>
            <w:tcBorders>
              <w:top w:val="single" w:sz="4" w:space="0" w:color="auto"/>
              <w:left w:val="single" w:sz="4" w:space="0" w:color="auto"/>
              <w:bottom w:val="single" w:sz="4" w:space="0" w:color="auto"/>
              <w:right w:val="single" w:sz="4" w:space="0" w:color="auto"/>
            </w:tcBorders>
            <w:vAlign w:val="center"/>
            <w:hideMark/>
          </w:tcPr>
          <w:p w14:paraId="7C6E9ECE" w14:textId="77777777" w:rsidR="0077093A" w:rsidRPr="00920004" w:rsidRDefault="0077093A" w:rsidP="00BD0851">
            <w:pPr>
              <w:spacing w:before="240" w:line="0" w:lineRule="atLeast"/>
              <w:jc w:val="center"/>
              <w:rPr>
                <w:ins w:id="30070" w:author="phuong vu" w:date="2018-11-23T10:14:00Z"/>
                <w:b/>
                <w:bCs/>
                <w:lang w:val="es-ES"/>
                <w:rPrChange w:id="30071" w:author="phuong vu" w:date="2018-11-30T22:36:00Z">
                  <w:rPr>
                    <w:ins w:id="30072" w:author="phuong vu" w:date="2018-11-23T10:14:00Z"/>
                    <w:b/>
                    <w:bCs/>
                    <w:lang w:val="es-ES"/>
                  </w:rPr>
                </w:rPrChange>
              </w:rPr>
              <w:pPrChange w:id="30073" w:author="phuong vu" w:date="2018-11-30T14:16:00Z">
                <w:pPr/>
              </w:pPrChange>
            </w:pPr>
            <w:ins w:id="30074" w:author="phuong vu" w:date="2018-11-23T10:14:00Z">
              <w:r w:rsidRPr="00920004">
                <w:rPr>
                  <w:b/>
                  <w:bCs/>
                  <w:lang w:val="es-ES"/>
                  <w:rPrChange w:id="30075" w:author="phuong vu" w:date="2018-11-30T22:36:00Z">
                    <w:rPr>
                      <w:b/>
                      <w:bCs/>
                      <w:lang w:val="es-ES"/>
                    </w:rPr>
                  </w:rPrChange>
                </w:rPr>
                <w:t>Mô tả dữ liệu kiểm thử</w:t>
              </w:r>
            </w:ins>
          </w:p>
        </w:tc>
        <w:tc>
          <w:tcPr>
            <w:tcW w:w="1942" w:type="dxa"/>
            <w:tcBorders>
              <w:top w:val="single" w:sz="4" w:space="0" w:color="auto"/>
              <w:left w:val="single" w:sz="4" w:space="0" w:color="auto"/>
              <w:bottom w:val="single" w:sz="4" w:space="0" w:color="auto"/>
              <w:right w:val="single" w:sz="4" w:space="0" w:color="auto"/>
            </w:tcBorders>
            <w:vAlign w:val="center"/>
            <w:hideMark/>
          </w:tcPr>
          <w:p w14:paraId="3ACF5034" w14:textId="77777777" w:rsidR="0077093A" w:rsidRPr="00920004" w:rsidRDefault="0077093A" w:rsidP="00BD0851">
            <w:pPr>
              <w:spacing w:before="240" w:line="0" w:lineRule="atLeast"/>
              <w:jc w:val="center"/>
              <w:rPr>
                <w:ins w:id="30076" w:author="phuong vu" w:date="2018-11-23T10:14:00Z"/>
                <w:b/>
                <w:bCs/>
                <w:lang w:val="es-ES"/>
                <w:rPrChange w:id="30077" w:author="phuong vu" w:date="2018-11-30T22:36:00Z">
                  <w:rPr>
                    <w:ins w:id="30078" w:author="phuong vu" w:date="2018-11-23T10:14:00Z"/>
                    <w:b/>
                    <w:bCs/>
                    <w:lang w:val="es-ES"/>
                  </w:rPr>
                </w:rPrChange>
              </w:rPr>
              <w:pPrChange w:id="30079" w:author="phuong vu" w:date="2018-11-30T14:16:00Z">
                <w:pPr/>
              </w:pPrChange>
            </w:pPr>
            <w:ins w:id="30080" w:author="phuong vu" w:date="2018-11-23T10:14:00Z">
              <w:r w:rsidRPr="00920004">
                <w:rPr>
                  <w:b/>
                  <w:bCs/>
                  <w:lang w:val="es-ES"/>
                  <w:rPrChange w:id="30081" w:author="phuong vu" w:date="2018-11-30T22:36:00Z">
                    <w:rPr>
                      <w:b/>
                      <w:bCs/>
                      <w:lang w:val="es-ES"/>
                    </w:rPr>
                  </w:rPrChange>
                </w:rPr>
                <w:t>Kết quả mong đợi</w:t>
              </w:r>
            </w:ins>
          </w:p>
        </w:tc>
        <w:tc>
          <w:tcPr>
            <w:tcW w:w="1713" w:type="dxa"/>
            <w:tcBorders>
              <w:top w:val="single" w:sz="4" w:space="0" w:color="auto"/>
              <w:left w:val="single" w:sz="4" w:space="0" w:color="auto"/>
              <w:bottom w:val="single" w:sz="4" w:space="0" w:color="auto"/>
              <w:right w:val="single" w:sz="4" w:space="0" w:color="auto"/>
            </w:tcBorders>
            <w:vAlign w:val="center"/>
            <w:hideMark/>
          </w:tcPr>
          <w:p w14:paraId="3E44AF09" w14:textId="77777777" w:rsidR="0077093A" w:rsidRPr="00920004" w:rsidRDefault="0077093A" w:rsidP="00BD0851">
            <w:pPr>
              <w:spacing w:before="240" w:line="0" w:lineRule="atLeast"/>
              <w:jc w:val="center"/>
              <w:rPr>
                <w:ins w:id="30082" w:author="phuong vu" w:date="2018-11-23T10:14:00Z"/>
                <w:b/>
                <w:bCs/>
                <w:lang w:val="es-ES"/>
                <w:rPrChange w:id="30083" w:author="phuong vu" w:date="2018-11-30T22:36:00Z">
                  <w:rPr>
                    <w:ins w:id="30084" w:author="phuong vu" w:date="2018-11-23T10:14:00Z"/>
                    <w:b/>
                    <w:bCs/>
                    <w:lang w:val="es-ES"/>
                  </w:rPr>
                </w:rPrChange>
              </w:rPr>
              <w:pPrChange w:id="30085" w:author="phuong vu" w:date="2018-11-30T14:16:00Z">
                <w:pPr/>
              </w:pPrChange>
            </w:pPr>
            <w:ins w:id="30086" w:author="phuong vu" w:date="2018-11-23T10:14:00Z">
              <w:r w:rsidRPr="00920004">
                <w:rPr>
                  <w:b/>
                  <w:bCs/>
                  <w:lang w:val="es-ES"/>
                  <w:rPrChange w:id="30087" w:author="phuong vu" w:date="2018-11-30T22:36:00Z">
                    <w:rPr>
                      <w:b/>
                      <w:bCs/>
                      <w:lang w:val="es-ES"/>
                    </w:rPr>
                  </w:rPrChange>
                </w:rPr>
                <w:t>Kết quả thực tế</w:t>
              </w:r>
            </w:ins>
          </w:p>
        </w:tc>
        <w:tc>
          <w:tcPr>
            <w:tcW w:w="1738" w:type="dxa"/>
            <w:tcBorders>
              <w:top w:val="single" w:sz="4" w:space="0" w:color="auto"/>
              <w:left w:val="single" w:sz="4" w:space="0" w:color="auto"/>
              <w:bottom w:val="single" w:sz="4" w:space="0" w:color="auto"/>
              <w:right w:val="single" w:sz="4" w:space="0" w:color="auto"/>
            </w:tcBorders>
            <w:vAlign w:val="center"/>
            <w:hideMark/>
          </w:tcPr>
          <w:p w14:paraId="6BFBC56F" w14:textId="77777777" w:rsidR="0077093A" w:rsidRPr="00920004" w:rsidRDefault="0077093A" w:rsidP="00BD0851">
            <w:pPr>
              <w:spacing w:before="240" w:line="0" w:lineRule="atLeast"/>
              <w:jc w:val="center"/>
              <w:rPr>
                <w:ins w:id="30088" w:author="phuong vu" w:date="2018-11-23T10:14:00Z"/>
                <w:b/>
                <w:bCs/>
                <w:lang w:val="es-ES"/>
                <w:rPrChange w:id="30089" w:author="phuong vu" w:date="2018-11-30T22:36:00Z">
                  <w:rPr>
                    <w:ins w:id="30090" w:author="phuong vu" w:date="2018-11-23T10:14:00Z"/>
                    <w:b/>
                    <w:bCs/>
                    <w:lang w:val="es-ES"/>
                  </w:rPr>
                </w:rPrChange>
              </w:rPr>
              <w:pPrChange w:id="30091" w:author="phuong vu" w:date="2018-11-30T14:16:00Z">
                <w:pPr/>
              </w:pPrChange>
            </w:pPr>
            <w:ins w:id="30092" w:author="phuong vu" w:date="2018-11-23T10:14:00Z">
              <w:r w:rsidRPr="00920004">
                <w:rPr>
                  <w:b/>
                  <w:bCs/>
                  <w:lang w:val="es-ES"/>
                  <w:rPrChange w:id="30093" w:author="phuong vu" w:date="2018-11-30T22:36:00Z">
                    <w:rPr>
                      <w:b/>
                      <w:bCs/>
                      <w:lang w:val="es-ES"/>
                    </w:rPr>
                  </w:rPrChange>
                </w:rPr>
                <w:t>Thành công/ Thât bại</w:t>
              </w:r>
            </w:ins>
          </w:p>
        </w:tc>
      </w:tr>
      <w:tr w:rsidR="005800DD" w:rsidRPr="00920004" w14:paraId="538A9271" w14:textId="77777777" w:rsidTr="005800DD">
        <w:trPr>
          <w:ins w:id="30094" w:author="phuong vu" w:date="2018-11-23T10:14:00Z"/>
        </w:trPr>
        <w:tc>
          <w:tcPr>
            <w:tcW w:w="708" w:type="dxa"/>
            <w:tcBorders>
              <w:top w:val="single" w:sz="4" w:space="0" w:color="auto"/>
              <w:left w:val="single" w:sz="4" w:space="0" w:color="auto"/>
              <w:bottom w:val="single" w:sz="4" w:space="0" w:color="auto"/>
              <w:right w:val="single" w:sz="4" w:space="0" w:color="auto"/>
            </w:tcBorders>
            <w:vAlign w:val="center"/>
          </w:tcPr>
          <w:p w14:paraId="0623871D" w14:textId="312ED64C" w:rsidR="005800DD" w:rsidRPr="00920004" w:rsidRDefault="006A5504" w:rsidP="00BD0851">
            <w:pPr>
              <w:spacing w:before="240" w:line="0" w:lineRule="atLeast"/>
              <w:jc w:val="center"/>
              <w:rPr>
                <w:ins w:id="30095" w:author="phuong vu" w:date="2018-11-23T10:14:00Z"/>
                <w:bCs/>
                <w:lang w:val="es-ES"/>
                <w:rPrChange w:id="30096" w:author="phuong vu" w:date="2018-11-30T22:36:00Z">
                  <w:rPr>
                    <w:ins w:id="30097" w:author="phuong vu" w:date="2018-11-23T10:14:00Z"/>
                    <w:b/>
                    <w:bCs/>
                    <w:lang w:val="es-ES"/>
                  </w:rPr>
                </w:rPrChange>
              </w:rPr>
              <w:pPrChange w:id="30098" w:author="phuong vu" w:date="2018-11-30T14:16:00Z">
                <w:pPr/>
              </w:pPrChange>
            </w:pPr>
            <w:ins w:id="30099" w:author="phuong vu" w:date="2018-11-25T22:37:00Z">
              <w:r w:rsidRPr="00920004">
                <w:rPr>
                  <w:bCs/>
                  <w:lang w:val="es-ES"/>
                  <w:rPrChange w:id="30100" w:author="phuong vu" w:date="2018-11-30T22:36:00Z">
                    <w:rPr>
                      <w:bCs/>
                      <w:lang w:val="es-ES"/>
                    </w:rPr>
                  </w:rPrChange>
                </w:rPr>
                <w:t>1</w:t>
              </w:r>
            </w:ins>
          </w:p>
        </w:tc>
        <w:tc>
          <w:tcPr>
            <w:tcW w:w="2676" w:type="dxa"/>
            <w:tcBorders>
              <w:top w:val="single" w:sz="4" w:space="0" w:color="auto"/>
              <w:left w:val="single" w:sz="4" w:space="0" w:color="auto"/>
              <w:bottom w:val="single" w:sz="4" w:space="0" w:color="auto"/>
              <w:right w:val="single" w:sz="4" w:space="0" w:color="auto"/>
            </w:tcBorders>
          </w:tcPr>
          <w:p w14:paraId="1C031B22" w14:textId="28A8829A" w:rsidR="005800DD" w:rsidRPr="00920004" w:rsidRDefault="006C2726" w:rsidP="00BD0851">
            <w:pPr>
              <w:spacing w:before="240" w:line="0" w:lineRule="atLeast"/>
              <w:jc w:val="left"/>
              <w:rPr>
                <w:ins w:id="30101" w:author="phuong vu" w:date="2018-11-23T10:14:00Z"/>
                <w:lang w:val="es-ES"/>
                <w:rPrChange w:id="30102" w:author="phuong vu" w:date="2018-11-30T22:36:00Z">
                  <w:rPr>
                    <w:ins w:id="30103" w:author="phuong vu" w:date="2018-11-23T10:14:00Z"/>
                    <w:lang w:val="es-ES"/>
                  </w:rPr>
                </w:rPrChange>
              </w:rPr>
              <w:pPrChange w:id="30104" w:author="phuong vu" w:date="2018-11-30T14:16:00Z">
                <w:pPr/>
              </w:pPrChange>
            </w:pPr>
            <w:ins w:id="30105" w:author="phuong vu" w:date="2018-11-25T22:29:00Z">
              <w:r w:rsidRPr="00920004">
                <w:rPr>
                  <w:lang w:val="es-ES"/>
                  <w:rPrChange w:id="30106" w:author="phuong vu" w:date="2018-11-30T22:36:00Z">
                    <w:rPr>
                      <w:lang w:val="es-ES"/>
                    </w:rPr>
                  </w:rPrChange>
                </w:rPr>
                <w:t xml:space="preserve">Đơn </w:t>
              </w:r>
            </w:ins>
            <w:ins w:id="30107" w:author="phuong vu" w:date="2018-11-25T22:30:00Z">
              <w:r w:rsidRPr="00920004">
                <w:rPr>
                  <w:lang w:val="es-ES"/>
                  <w:rPrChange w:id="30108" w:author="phuong vu" w:date="2018-11-30T22:36:00Z">
                    <w:rPr>
                      <w:lang w:val="es-ES"/>
                    </w:rPr>
                  </w:rPrChange>
                </w:rPr>
                <w:t>hàng: mã 89</w:t>
              </w:r>
            </w:ins>
          </w:p>
        </w:tc>
        <w:tc>
          <w:tcPr>
            <w:tcW w:w="1942" w:type="dxa"/>
            <w:tcBorders>
              <w:top w:val="single" w:sz="4" w:space="0" w:color="auto"/>
              <w:left w:val="single" w:sz="4" w:space="0" w:color="auto"/>
              <w:bottom w:val="single" w:sz="4" w:space="0" w:color="auto"/>
              <w:right w:val="single" w:sz="4" w:space="0" w:color="auto"/>
            </w:tcBorders>
          </w:tcPr>
          <w:p w14:paraId="3E34B8A6" w14:textId="6A15AC44" w:rsidR="005800DD" w:rsidRPr="00920004" w:rsidRDefault="006C2726" w:rsidP="00BD0851">
            <w:pPr>
              <w:spacing w:before="240" w:line="0" w:lineRule="atLeast"/>
              <w:jc w:val="left"/>
              <w:rPr>
                <w:ins w:id="30109" w:author="phuong vu" w:date="2018-11-23T10:14:00Z"/>
                <w:lang w:val="es-ES"/>
                <w:rPrChange w:id="30110" w:author="phuong vu" w:date="2018-11-30T22:36:00Z">
                  <w:rPr>
                    <w:ins w:id="30111" w:author="phuong vu" w:date="2018-11-23T10:14:00Z"/>
                    <w:lang w:val="es-ES"/>
                  </w:rPr>
                </w:rPrChange>
              </w:rPr>
              <w:pPrChange w:id="30112" w:author="phuong vu" w:date="2018-11-30T14:16:00Z">
                <w:pPr/>
              </w:pPrChange>
            </w:pPr>
            <w:ins w:id="30113" w:author="phuong vu" w:date="2018-11-25T22:30:00Z">
              <w:r w:rsidRPr="00920004">
                <w:rPr>
                  <w:lang w:val="es-ES"/>
                  <w:rPrChange w:id="30114" w:author="phuong vu" w:date="2018-11-30T22:36:00Z">
                    <w:rPr>
                      <w:lang w:val="es-ES"/>
                    </w:rPr>
                  </w:rPrChange>
                </w:rPr>
                <w:t xml:space="preserve">Chi tiết đơn hàng với trạng thái </w:t>
              </w:r>
            </w:ins>
            <w:ins w:id="30115" w:author="phuong vu" w:date="2018-11-25T22:31:00Z">
              <w:r w:rsidRPr="00920004">
                <w:rPr>
                  <w:lang w:val="es-ES"/>
                  <w:rPrChange w:id="30116" w:author="phuong vu" w:date="2018-11-30T22:36:00Z">
                    <w:rPr>
                      <w:lang w:val="es-ES"/>
                    </w:rPr>
                  </w:rPrChange>
                </w:rPr>
                <w:t>“đang chờ xử lí”.</w:t>
              </w:r>
            </w:ins>
          </w:p>
        </w:tc>
        <w:tc>
          <w:tcPr>
            <w:tcW w:w="1713" w:type="dxa"/>
            <w:tcBorders>
              <w:top w:val="single" w:sz="4" w:space="0" w:color="auto"/>
              <w:left w:val="single" w:sz="4" w:space="0" w:color="auto"/>
              <w:bottom w:val="single" w:sz="4" w:space="0" w:color="auto"/>
              <w:right w:val="single" w:sz="4" w:space="0" w:color="auto"/>
            </w:tcBorders>
          </w:tcPr>
          <w:p w14:paraId="079C9538" w14:textId="13BD2BF9" w:rsidR="005800DD" w:rsidRPr="00920004" w:rsidRDefault="006C2726" w:rsidP="00BD0851">
            <w:pPr>
              <w:spacing w:before="240" w:line="0" w:lineRule="atLeast"/>
              <w:jc w:val="left"/>
              <w:rPr>
                <w:ins w:id="30117" w:author="phuong vu" w:date="2018-11-23T10:14:00Z"/>
                <w:lang w:val="es-ES"/>
                <w:rPrChange w:id="30118" w:author="phuong vu" w:date="2018-11-30T22:36:00Z">
                  <w:rPr>
                    <w:ins w:id="30119" w:author="phuong vu" w:date="2018-11-23T10:14:00Z"/>
                    <w:lang w:val="es-ES"/>
                  </w:rPr>
                </w:rPrChange>
              </w:rPr>
              <w:pPrChange w:id="30120" w:author="phuong vu" w:date="2018-11-30T14:16:00Z">
                <w:pPr/>
              </w:pPrChange>
            </w:pPr>
            <w:ins w:id="30121" w:author="phuong vu" w:date="2018-11-25T22:31:00Z">
              <w:r w:rsidRPr="00920004">
                <w:rPr>
                  <w:lang w:val="es-ES"/>
                  <w:rPrChange w:id="30122" w:author="phuong vu" w:date="2018-11-30T22:36:00Z">
                    <w:rPr>
                      <w:lang w:val="es-ES"/>
                    </w:rPr>
                  </w:rPrChange>
                </w:rPr>
                <w:t>Chi tiết đơn hàng với trạng thái “</w:t>
              </w:r>
              <w:r w:rsidRPr="00920004">
                <w:rPr>
                  <w:lang w:val="es-ES"/>
                  <w:rPrChange w:id="30123" w:author="phuong vu" w:date="2018-11-30T22:36:00Z">
                    <w:rPr>
                      <w:i/>
                      <w:lang w:val="es-ES"/>
                    </w:rPr>
                  </w:rPrChange>
                </w:rPr>
                <w:t>đang chờ xử lí</w:t>
              </w:r>
              <w:r w:rsidRPr="00920004">
                <w:rPr>
                  <w:lang w:val="es-ES"/>
                  <w:rPrChange w:id="30124" w:author="phuong vu" w:date="2018-11-30T22:36:00Z">
                    <w:rPr>
                      <w:lang w:val="es-ES"/>
                    </w:rPr>
                  </w:rPrChange>
                </w:rPr>
                <w:t>”.</w:t>
              </w:r>
            </w:ins>
          </w:p>
        </w:tc>
        <w:tc>
          <w:tcPr>
            <w:tcW w:w="1738" w:type="dxa"/>
            <w:tcBorders>
              <w:top w:val="single" w:sz="4" w:space="0" w:color="auto"/>
              <w:left w:val="single" w:sz="4" w:space="0" w:color="auto"/>
              <w:bottom w:val="single" w:sz="4" w:space="0" w:color="auto"/>
              <w:right w:val="single" w:sz="4" w:space="0" w:color="auto"/>
            </w:tcBorders>
          </w:tcPr>
          <w:p w14:paraId="1D1541D0" w14:textId="3D2201E0" w:rsidR="005800DD" w:rsidRPr="00920004" w:rsidRDefault="006C2726" w:rsidP="00BD0851">
            <w:pPr>
              <w:spacing w:before="240" w:line="0" w:lineRule="atLeast"/>
              <w:jc w:val="left"/>
              <w:rPr>
                <w:ins w:id="30125" w:author="phuong vu" w:date="2018-11-23T10:14:00Z"/>
                <w:lang w:val="es-ES"/>
                <w:rPrChange w:id="30126" w:author="phuong vu" w:date="2018-11-30T22:36:00Z">
                  <w:rPr>
                    <w:ins w:id="30127" w:author="phuong vu" w:date="2018-11-23T10:14:00Z"/>
                    <w:lang w:val="es-ES"/>
                  </w:rPr>
                </w:rPrChange>
              </w:rPr>
              <w:pPrChange w:id="30128" w:author="phuong vu" w:date="2018-11-30T14:16:00Z">
                <w:pPr/>
              </w:pPrChange>
            </w:pPr>
            <w:ins w:id="30129" w:author="phuong vu" w:date="2018-11-25T22:31:00Z">
              <w:r w:rsidRPr="00920004">
                <w:rPr>
                  <w:lang w:val="es-ES"/>
                  <w:rPrChange w:id="30130" w:author="phuong vu" w:date="2018-11-30T22:36:00Z">
                    <w:rPr>
                      <w:lang w:val="es-ES"/>
                    </w:rPr>
                  </w:rPrChange>
                </w:rPr>
                <w:t>Thành công</w:t>
              </w:r>
            </w:ins>
          </w:p>
        </w:tc>
      </w:tr>
      <w:tr w:rsidR="005800DD" w:rsidRPr="00920004" w14:paraId="3AE2683C" w14:textId="77777777" w:rsidTr="005800DD">
        <w:trPr>
          <w:ins w:id="30131" w:author="phuong vu" w:date="2018-11-23T10:14:00Z"/>
        </w:trPr>
        <w:tc>
          <w:tcPr>
            <w:tcW w:w="708" w:type="dxa"/>
            <w:tcBorders>
              <w:top w:val="single" w:sz="4" w:space="0" w:color="auto"/>
              <w:left w:val="single" w:sz="4" w:space="0" w:color="auto"/>
              <w:bottom w:val="single" w:sz="4" w:space="0" w:color="auto"/>
              <w:right w:val="single" w:sz="4" w:space="0" w:color="auto"/>
            </w:tcBorders>
            <w:vAlign w:val="center"/>
          </w:tcPr>
          <w:p w14:paraId="0620D6A4" w14:textId="65C45335" w:rsidR="005800DD" w:rsidRPr="00920004" w:rsidRDefault="006A5504" w:rsidP="00BD0851">
            <w:pPr>
              <w:spacing w:before="240" w:line="0" w:lineRule="atLeast"/>
              <w:jc w:val="center"/>
              <w:rPr>
                <w:ins w:id="30132" w:author="phuong vu" w:date="2018-11-23T10:14:00Z"/>
                <w:bCs/>
                <w:lang w:val="es-ES"/>
                <w:rPrChange w:id="30133" w:author="phuong vu" w:date="2018-11-30T22:36:00Z">
                  <w:rPr>
                    <w:ins w:id="30134" w:author="phuong vu" w:date="2018-11-23T10:14:00Z"/>
                    <w:b/>
                    <w:bCs/>
                    <w:lang w:val="es-ES"/>
                  </w:rPr>
                </w:rPrChange>
              </w:rPr>
              <w:pPrChange w:id="30135" w:author="phuong vu" w:date="2018-11-30T14:16:00Z">
                <w:pPr/>
              </w:pPrChange>
            </w:pPr>
            <w:ins w:id="30136" w:author="phuong vu" w:date="2018-11-25T22:37:00Z">
              <w:r w:rsidRPr="00920004">
                <w:rPr>
                  <w:bCs/>
                  <w:lang w:val="es-ES"/>
                  <w:rPrChange w:id="30137" w:author="phuong vu" w:date="2018-11-30T22:36:00Z">
                    <w:rPr>
                      <w:bCs/>
                      <w:lang w:val="es-ES"/>
                    </w:rPr>
                  </w:rPrChange>
                </w:rPr>
                <w:t>2</w:t>
              </w:r>
            </w:ins>
          </w:p>
        </w:tc>
        <w:tc>
          <w:tcPr>
            <w:tcW w:w="2676" w:type="dxa"/>
            <w:tcBorders>
              <w:top w:val="single" w:sz="4" w:space="0" w:color="auto"/>
              <w:left w:val="single" w:sz="4" w:space="0" w:color="auto"/>
              <w:bottom w:val="single" w:sz="4" w:space="0" w:color="auto"/>
              <w:right w:val="single" w:sz="4" w:space="0" w:color="auto"/>
            </w:tcBorders>
          </w:tcPr>
          <w:p w14:paraId="61B87DCC" w14:textId="77777777" w:rsidR="005800DD" w:rsidRPr="00920004" w:rsidRDefault="006C2726" w:rsidP="00BD0851">
            <w:pPr>
              <w:spacing w:before="240" w:line="0" w:lineRule="atLeast"/>
              <w:jc w:val="left"/>
              <w:rPr>
                <w:ins w:id="30138" w:author="phuong vu" w:date="2018-11-25T22:34:00Z"/>
                <w:lang w:val="es-ES"/>
                <w:rPrChange w:id="30139" w:author="phuong vu" w:date="2018-11-30T22:36:00Z">
                  <w:rPr>
                    <w:ins w:id="30140" w:author="phuong vu" w:date="2018-11-25T22:34:00Z"/>
                    <w:lang w:val="es-ES"/>
                  </w:rPr>
                </w:rPrChange>
              </w:rPr>
              <w:pPrChange w:id="30141" w:author="phuong vu" w:date="2018-11-30T14:16:00Z">
                <w:pPr>
                  <w:spacing w:line="276" w:lineRule="auto"/>
                  <w:jc w:val="left"/>
                </w:pPr>
              </w:pPrChange>
            </w:pPr>
            <w:ins w:id="30142" w:author="phuong vu" w:date="2018-11-25T22:34:00Z">
              <w:r w:rsidRPr="00920004">
                <w:rPr>
                  <w:lang w:val="es-ES"/>
                  <w:rPrChange w:id="30143" w:author="phuong vu" w:date="2018-11-30T22:36:00Z">
                    <w:rPr>
                      <w:lang w:val="es-ES"/>
                    </w:rPr>
                  </w:rPrChange>
                </w:rPr>
                <w:t>Đơn hàng: mã 89</w:t>
              </w:r>
            </w:ins>
          </w:p>
          <w:p w14:paraId="3729246C" w14:textId="1A157F08" w:rsidR="006C2726" w:rsidRPr="00920004" w:rsidRDefault="006A5504" w:rsidP="00BD0851">
            <w:pPr>
              <w:spacing w:before="240" w:line="0" w:lineRule="atLeast"/>
              <w:jc w:val="left"/>
              <w:rPr>
                <w:ins w:id="30144" w:author="phuong vu" w:date="2018-11-23T10:14:00Z"/>
                <w:lang w:val="es-ES"/>
                <w:rPrChange w:id="30145" w:author="phuong vu" w:date="2018-11-30T22:36:00Z">
                  <w:rPr>
                    <w:ins w:id="30146" w:author="phuong vu" w:date="2018-11-23T10:14:00Z"/>
                    <w:lang w:val="es-ES"/>
                  </w:rPr>
                </w:rPrChange>
              </w:rPr>
              <w:pPrChange w:id="30147" w:author="phuong vu" w:date="2018-11-30T14:16:00Z">
                <w:pPr/>
              </w:pPrChange>
            </w:pPr>
            <w:ins w:id="30148" w:author="phuong vu" w:date="2018-11-25T22:39:00Z">
              <w:r w:rsidRPr="00920004">
                <w:rPr>
                  <w:lang w:val="es-ES"/>
                  <w:rPrChange w:id="30149" w:author="phuong vu" w:date="2018-11-30T22:36:00Z">
                    <w:rPr>
                      <w:lang w:val="es-ES"/>
                    </w:rPr>
                  </w:rPrChange>
                </w:rPr>
                <w:t>Người dùng: Nhân viên quản lí đơn hàng</w:t>
              </w:r>
            </w:ins>
            <w:ins w:id="30150" w:author="phuong vu" w:date="2018-11-25T22:40:00Z">
              <w:r w:rsidRPr="00920004">
                <w:rPr>
                  <w:lang w:val="es-ES"/>
                  <w:rPrChange w:id="30151" w:author="phuong vu" w:date="2018-11-30T22:36:00Z">
                    <w:rPr>
                      <w:lang w:val="es-ES"/>
                    </w:rPr>
                  </w:rPrChange>
                </w:rPr>
                <w:t xml:space="preserve"> hoặc nhân viên giao nhận quần áo</w:t>
              </w:r>
            </w:ins>
            <w:ins w:id="30152" w:author="phuong vu" w:date="2018-11-25T22:39:00Z">
              <w:r w:rsidRPr="00920004">
                <w:rPr>
                  <w:lang w:val="es-ES"/>
                  <w:rPrChange w:id="30153" w:author="phuong vu" w:date="2018-11-30T22:36:00Z">
                    <w:rPr>
                      <w:lang w:val="es-ES"/>
                    </w:rPr>
                  </w:rPrChange>
                </w:rPr>
                <w:t>.</w:t>
              </w:r>
            </w:ins>
          </w:p>
        </w:tc>
        <w:tc>
          <w:tcPr>
            <w:tcW w:w="1942" w:type="dxa"/>
            <w:tcBorders>
              <w:top w:val="single" w:sz="4" w:space="0" w:color="auto"/>
              <w:left w:val="single" w:sz="4" w:space="0" w:color="auto"/>
              <w:bottom w:val="single" w:sz="4" w:space="0" w:color="auto"/>
              <w:right w:val="single" w:sz="4" w:space="0" w:color="auto"/>
            </w:tcBorders>
          </w:tcPr>
          <w:p w14:paraId="69318796" w14:textId="77777777" w:rsidR="005800DD" w:rsidRPr="00920004" w:rsidRDefault="006C2726" w:rsidP="00BD0851">
            <w:pPr>
              <w:spacing w:before="240" w:line="0" w:lineRule="atLeast"/>
              <w:jc w:val="left"/>
              <w:rPr>
                <w:ins w:id="30154" w:author="phuong vu" w:date="2018-11-25T22:34:00Z"/>
                <w:lang w:val="es-ES"/>
                <w:rPrChange w:id="30155" w:author="phuong vu" w:date="2018-11-30T22:36:00Z">
                  <w:rPr>
                    <w:ins w:id="30156" w:author="phuong vu" w:date="2018-11-25T22:34:00Z"/>
                    <w:lang w:val="es-ES"/>
                  </w:rPr>
                </w:rPrChange>
              </w:rPr>
              <w:pPrChange w:id="30157" w:author="phuong vu" w:date="2018-11-30T14:16:00Z">
                <w:pPr>
                  <w:spacing w:line="276" w:lineRule="auto"/>
                  <w:jc w:val="left"/>
                </w:pPr>
              </w:pPrChange>
            </w:pPr>
            <w:ins w:id="30158" w:author="phuong vu" w:date="2018-11-25T22:34:00Z">
              <w:r w:rsidRPr="00920004">
                <w:rPr>
                  <w:lang w:val="es-ES"/>
                  <w:rPrChange w:id="30159" w:author="phuong vu" w:date="2018-11-30T22:36:00Z">
                    <w:rPr>
                      <w:lang w:val="es-ES"/>
                    </w:rPr>
                  </w:rPrChange>
                </w:rPr>
                <w:t>Chi tiết đơn hàng với trạng thái “</w:t>
              </w:r>
              <w:r w:rsidRPr="00920004">
                <w:rPr>
                  <w:lang w:val="es-ES"/>
                  <w:rPrChange w:id="30160" w:author="phuong vu" w:date="2018-11-30T22:36:00Z">
                    <w:rPr>
                      <w:i/>
                      <w:lang w:val="es-ES"/>
                    </w:rPr>
                  </w:rPrChange>
                </w:rPr>
                <w:t>đang chờ xử lí</w:t>
              </w:r>
              <w:r w:rsidRPr="00920004">
                <w:rPr>
                  <w:lang w:val="es-ES"/>
                  <w:rPrChange w:id="30161" w:author="phuong vu" w:date="2018-11-30T22:36:00Z">
                    <w:rPr>
                      <w:lang w:val="es-ES"/>
                    </w:rPr>
                  </w:rPrChange>
                </w:rPr>
                <w:t>”.</w:t>
              </w:r>
            </w:ins>
          </w:p>
          <w:p w14:paraId="40672431" w14:textId="1FFFF177" w:rsidR="006C2726" w:rsidRPr="00920004" w:rsidRDefault="006C2726" w:rsidP="00BD0851">
            <w:pPr>
              <w:spacing w:before="240" w:line="0" w:lineRule="atLeast"/>
              <w:jc w:val="left"/>
              <w:rPr>
                <w:ins w:id="30162" w:author="phuong vu" w:date="2018-11-23T10:14:00Z"/>
                <w:lang w:val="es-ES"/>
                <w:rPrChange w:id="30163" w:author="phuong vu" w:date="2018-11-30T22:36:00Z">
                  <w:rPr>
                    <w:ins w:id="30164" w:author="phuong vu" w:date="2018-11-23T10:14:00Z"/>
                    <w:lang w:val="es-ES"/>
                  </w:rPr>
                </w:rPrChange>
              </w:rPr>
              <w:pPrChange w:id="30165" w:author="phuong vu" w:date="2018-11-30T14:16:00Z">
                <w:pPr/>
              </w:pPrChange>
            </w:pPr>
            <w:ins w:id="30166" w:author="phuong vu" w:date="2018-11-25T22:35:00Z">
              <w:r w:rsidRPr="00920004">
                <w:rPr>
                  <w:lang w:val="es-ES"/>
                  <w:rPrChange w:id="30167" w:author="phuong vu" w:date="2018-11-30T22:36:00Z">
                    <w:rPr>
                      <w:lang w:val="es-ES"/>
                    </w:rPr>
                  </w:rPrChange>
                </w:rPr>
                <w:t>Không hiển thị nút</w:t>
              </w:r>
            </w:ins>
            <w:ins w:id="30168" w:author="phuong vu" w:date="2018-11-25T22:39:00Z">
              <w:r w:rsidR="006A5504" w:rsidRPr="00920004">
                <w:rPr>
                  <w:lang w:val="es-ES"/>
                  <w:rPrChange w:id="30169" w:author="phuong vu" w:date="2018-11-30T22:36:00Z">
                    <w:rPr>
                      <w:lang w:val="es-ES"/>
                    </w:rPr>
                  </w:rPrChange>
                </w:rPr>
                <w:t xml:space="preserve"> “xử lí”, “xử lí hoàn tất”</w:t>
              </w:r>
            </w:ins>
            <w:ins w:id="30170" w:author="phuong vu" w:date="2018-11-25T22:35:00Z">
              <w:r w:rsidRPr="00920004">
                <w:rPr>
                  <w:lang w:val="es-ES"/>
                  <w:rPrChange w:id="30171" w:author="phuong vu" w:date="2018-11-30T22:36:00Z">
                    <w:rPr>
                      <w:lang w:val="es-ES"/>
                    </w:rPr>
                  </w:rPrChange>
                </w:rPr>
                <w:t>.</w:t>
              </w:r>
            </w:ins>
          </w:p>
        </w:tc>
        <w:tc>
          <w:tcPr>
            <w:tcW w:w="1713" w:type="dxa"/>
            <w:tcBorders>
              <w:top w:val="single" w:sz="4" w:space="0" w:color="auto"/>
              <w:left w:val="single" w:sz="4" w:space="0" w:color="auto"/>
              <w:bottom w:val="single" w:sz="4" w:space="0" w:color="auto"/>
              <w:right w:val="single" w:sz="4" w:space="0" w:color="auto"/>
            </w:tcBorders>
          </w:tcPr>
          <w:p w14:paraId="4748FD9B" w14:textId="77777777" w:rsidR="006A5504" w:rsidRPr="00920004" w:rsidRDefault="006A5504" w:rsidP="00BD0851">
            <w:pPr>
              <w:spacing w:before="240" w:line="0" w:lineRule="atLeast"/>
              <w:jc w:val="left"/>
              <w:rPr>
                <w:ins w:id="30172" w:author="phuong vu" w:date="2018-11-25T22:40:00Z"/>
                <w:lang w:val="es-ES"/>
                <w:rPrChange w:id="30173" w:author="phuong vu" w:date="2018-11-30T22:36:00Z">
                  <w:rPr>
                    <w:ins w:id="30174" w:author="phuong vu" w:date="2018-11-25T22:40:00Z"/>
                    <w:lang w:val="es-ES"/>
                  </w:rPr>
                </w:rPrChange>
              </w:rPr>
              <w:pPrChange w:id="30175" w:author="phuong vu" w:date="2018-11-30T14:16:00Z">
                <w:pPr>
                  <w:spacing w:line="276" w:lineRule="auto"/>
                  <w:jc w:val="left"/>
                </w:pPr>
              </w:pPrChange>
            </w:pPr>
            <w:ins w:id="30176" w:author="phuong vu" w:date="2018-11-25T22:40:00Z">
              <w:r w:rsidRPr="00920004">
                <w:rPr>
                  <w:lang w:val="es-ES"/>
                  <w:rPrChange w:id="30177" w:author="phuong vu" w:date="2018-11-30T22:36:00Z">
                    <w:rPr>
                      <w:lang w:val="es-ES"/>
                    </w:rPr>
                  </w:rPrChange>
                </w:rPr>
                <w:t>Chi tiết đơn hàng với trạng thái “</w:t>
              </w:r>
              <w:r w:rsidRPr="00920004">
                <w:rPr>
                  <w:lang w:val="es-ES"/>
                  <w:rPrChange w:id="30178" w:author="phuong vu" w:date="2018-11-30T22:36:00Z">
                    <w:rPr>
                      <w:i/>
                      <w:lang w:val="es-ES"/>
                    </w:rPr>
                  </w:rPrChange>
                </w:rPr>
                <w:t>đang chờ xử lí</w:t>
              </w:r>
              <w:r w:rsidRPr="00920004">
                <w:rPr>
                  <w:lang w:val="es-ES"/>
                  <w:rPrChange w:id="30179" w:author="phuong vu" w:date="2018-11-30T22:36:00Z">
                    <w:rPr>
                      <w:lang w:val="es-ES"/>
                    </w:rPr>
                  </w:rPrChange>
                </w:rPr>
                <w:t>”.</w:t>
              </w:r>
            </w:ins>
          </w:p>
          <w:p w14:paraId="4FE4474A" w14:textId="5635EBEA" w:rsidR="005800DD" w:rsidRPr="00920004" w:rsidRDefault="006A5504" w:rsidP="00BD0851">
            <w:pPr>
              <w:spacing w:before="240" w:line="0" w:lineRule="atLeast"/>
              <w:jc w:val="left"/>
              <w:rPr>
                <w:ins w:id="30180" w:author="phuong vu" w:date="2018-11-23T10:14:00Z"/>
                <w:lang w:val="es-ES"/>
                <w:rPrChange w:id="30181" w:author="phuong vu" w:date="2018-11-30T22:36:00Z">
                  <w:rPr>
                    <w:ins w:id="30182" w:author="phuong vu" w:date="2018-11-23T10:14:00Z"/>
                    <w:lang w:val="es-ES"/>
                  </w:rPr>
                </w:rPrChange>
              </w:rPr>
              <w:pPrChange w:id="30183" w:author="phuong vu" w:date="2018-11-30T14:16:00Z">
                <w:pPr/>
              </w:pPrChange>
            </w:pPr>
            <w:ins w:id="30184" w:author="phuong vu" w:date="2018-11-25T22:40:00Z">
              <w:r w:rsidRPr="00920004">
                <w:rPr>
                  <w:lang w:val="es-ES"/>
                  <w:rPrChange w:id="30185" w:author="phuong vu" w:date="2018-11-30T22:36:00Z">
                    <w:rPr>
                      <w:lang w:val="es-ES"/>
                    </w:rPr>
                  </w:rPrChange>
                </w:rPr>
                <w:t>Không hiển thị nút “</w:t>
              </w:r>
              <w:r w:rsidRPr="00920004">
                <w:rPr>
                  <w:lang w:val="es-ES"/>
                  <w:rPrChange w:id="30186" w:author="phuong vu" w:date="2018-11-30T22:36:00Z">
                    <w:rPr>
                      <w:i/>
                      <w:lang w:val="es-ES"/>
                    </w:rPr>
                  </w:rPrChange>
                </w:rPr>
                <w:t>xử lí</w:t>
              </w:r>
              <w:r w:rsidRPr="00920004">
                <w:rPr>
                  <w:lang w:val="es-ES"/>
                  <w:rPrChange w:id="30187" w:author="phuong vu" w:date="2018-11-30T22:36:00Z">
                    <w:rPr>
                      <w:lang w:val="es-ES"/>
                    </w:rPr>
                  </w:rPrChange>
                </w:rPr>
                <w:t>”, “</w:t>
              </w:r>
              <w:r w:rsidRPr="00920004">
                <w:rPr>
                  <w:lang w:val="es-ES"/>
                  <w:rPrChange w:id="30188" w:author="phuong vu" w:date="2018-11-30T22:36:00Z">
                    <w:rPr>
                      <w:i/>
                      <w:lang w:val="es-ES"/>
                    </w:rPr>
                  </w:rPrChange>
                </w:rPr>
                <w:t>xử lí hoàn tất</w:t>
              </w:r>
              <w:r w:rsidRPr="00920004">
                <w:rPr>
                  <w:lang w:val="es-ES"/>
                  <w:rPrChange w:id="30189" w:author="phuong vu" w:date="2018-11-30T22:36:00Z">
                    <w:rPr>
                      <w:lang w:val="es-ES"/>
                    </w:rPr>
                  </w:rPrChange>
                </w:rPr>
                <w:t>”.</w:t>
              </w:r>
            </w:ins>
          </w:p>
        </w:tc>
        <w:tc>
          <w:tcPr>
            <w:tcW w:w="1738" w:type="dxa"/>
            <w:tcBorders>
              <w:top w:val="single" w:sz="4" w:space="0" w:color="auto"/>
              <w:left w:val="single" w:sz="4" w:space="0" w:color="auto"/>
              <w:bottom w:val="single" w:sz="4" w:space="0" w:color="auto"/>
              <w:right w:val="single" w:sz="4" w:space="0" w:color="auto"/>
            </w:tcBorders>
          </w:tcPr>
          <w:p w14:paraId="038FB369" w14:textId="677E4CD3" w:rsidR="005800DD" w:rsidRPr="00920004" w:rsidRDefault="006C2726" w:rsidP="00BD0851">
            <w:pPr>
              <w:spacing w:before="240" w:line="0" w:lineRule="atLeast"/>
              <w:jc w:val="left"/>
              <w:rPr>
                <w:ins w:id="30190" w:author="phuong vu" w:date="2018-11-23T10:14:00Z"/>
                <w:lang w:val="en-US"/>
                <w:rPrChange w:id="30191" w:author="phuong vu" w:date="2018-11-30T22:36:00Z">
                  <w:rPr>
                    <w:ins w:id="30192" w:author="phuong vu" w:date="2018-11-23T10:14:00Z"/>
                    <w:lang w:val="en-US"/>
                  </w:rPr>
                </w:rPrChange>
              </w:rPr>
              <w:pPrChange w:id="30193" w:author="phuong vu" w:date="2018-11-30T14:16:00Z">
                <w:pPr/>
              </w:pPrChange>
            </w:pPr>
            <w:ins w:id="30194" w:author="phuong vu" w:date="2018-11-25T22:35:00Z">
              <w:r w:rsidRPr="00920004">
                <w:rPr>
                  <w:lang w:val="en-US"/>
                  <w:rPrChange w:id="30195" w:author="phuong vu" w:date="2018-11-30T22:36:00Z">
                    <w:rPr>
                      <w:lang w:val="en-US"/>
                    </w:rPr>
                  </w:rPrChange>
                </w:rPr>
                <w:t>Thành công</w:t>
              </w:r>
            </w:ins>
          </w:p>
        </w:tc>
      </w:tr>
      <w:tr w:rsidR="006A5504" w:rsidRPr="00920004" w14:paraId="0BDD4837" w14:textId="77777777" w:rsidTr="005800DD">
        <w:trPr>
          <w:ins w:id="30196" w:author="phuong vu" w:date="2018-11-23T10:14:00Z"/>
        </w:trPr>
        <w:tc>
          <w:tcPr>
            <w:tcW w:w="708" w:type="dxa"/>
            <w:tcBorders>
              <w:top w:val="single" w:sz="4" w:space="0" w:color="auto"/>
              <w:left w:val="single" w:sz="4" w:space="0" w:color="auto"/>
              <w:bottom w:val="single" w:sz="4" w:space="0" w:color="auto"/>
              <w:right w:val="single" w:sz="4" w:space="0" w:color="auto"/>
            </w:tcBorders>
            <w:vAlign w:val="center"/>
          </w:tcPr>
          <w:p w14:paraId="1AC59C44" w14:textId="0DC88309" w:rsidR="006A5504" w:rsidRPr="00920004" w:rsidRDefault="00A4790A" w:rsidP="00BD0851">
            <w:pPr>
              <w:spacing w:before="240" w:line="0" w:lineRule="atLeast"/>
              <w:jc w:val="center"/>
              <w:rPr>
                <w:ins w:id="30197" w:author="phuong vu" w:date="2018-11-23T10:14:00Z"/>
                <w:bCs/>
                <w:lang w:val="es-ES"/>
                <w:rPrChange w:id="30198" w:author="phuong vu" w:date="2018-11-30T22:36:00Z">
                  <w:rPr>
                    <w:ins w:id="30199" w:author="phuong vu" w:date="2018-11-23T10:14:00Z"/>
                    <w:b/>
                    <w:bCs/>
                    <w:lang w:val="es-ES"/>
                  </w:rPr>
                </w:rPrChange>
              </w:rPr>
              <w:pPrChange w:id="30200" w:author="phuong vu" w:date="2018-11-30T14:16:00Z">
                <w:pPr/>
              </w:pPrChange>
            </w:pPr>
            <w:ins w:id="30201" w:author="phuong vu" w:date="2018-11-25T23:03:00Z">
              <w:r w:rsidRPr="00920004">
                <w:rPr>
                  <w:bCs/>
                  <w:lang w:val="es-ES"/>
                  <w:rPrChange w:id="30202" w:author="phuong vu" w:date="2018-11-30T22:36:00Z">
                    <w:rPr>
                      <w:bCs/>
                      <w:lang w:val="es-ES"/>
                    </w:rPr>
                  </w:rPrChange>
                </w:rPr>
                <w:t>3</w:t>
              </w:r>
            </w:ins>
          </w:p>
        </w:tc>
        <w:tc>
          <w:tcPr>
            <w:tcW w:w="2676" w:type="dxa"/>
            <w:tcBorders>
              <w:top w:val="single" w:sz="4" w:space="0" w:color="auto"/>
              <w:left w:val="single" w:sz="4" w:space="0" w:color="auto"/>
              <w:bottom w:val="single" w:sz="4" w:space="0" w:color="auto"/>
              <w:right w:val="single" w:sz="4" w:space="0" w:color="auto"/>
            </w:tcBorders>
          </w:tcPr>
          <w:p w14:paraId="568391D5" w14:textId="77777777" w:rsidR="006A5504" w:rsidRPr="00920004" w:rsidRDefault="006A5504" w:rsidP="00BD0851">
            <w:pPr>
              <w:spacing w:before="240" w:line="0" w:lineRule="atLeast"/>
              <w:jc w:val="left"/>
              <w:rPr>
                <w:ins w:id="30203" w:author="phuong vu" w:date="2018-11-25T22:40:00Z"/>
                <w:lang w:val="es-ES"/>
                <w:rPrChange w:id="30204" w:author="phuong vu" w:date="2018-11-30T22:36:00Z">
                  <w:rPr>
                    <w:ins w:id="30205" w:author="phuong vu" w:date="2018-11-25T22:40:00Z"/>
                    <w:lang w:val="es-ES"/>
                  </w:rPr>
                </w:rPrChange>
              </w:rPr>
              <w:pPrChange w:id="30206" w:author="phuong vu" w:date="2018-11-30T14:16:00Z">
                <w:pPr>
                  <w:spacing w:line="276" w:lineRule="auto"/>
                  <w:jc w:val="left"/>
                </w:pPr>
              </w:pPrChange>
            </w:pPr>
            <w:ins w:id="30207" w:author="phuong vu" w:date="2018-11-25T22:40:00Z">
              <w:r w:rsidRPr="00920004">
                <w:rPr>
                  <w:lang w:val="es-ES"/>
                  <w:rPrChange w:id="30208" w:author="phuong vu" w:date="2018-11-30T22:36:00Z">
                    <w:rPr>
                      <w:lang w:val="es-ES"/>
                    </w:rPr>
                  </w:rPrChange>
                </w:rPr>
                <w:t>Đơn hàng: mã 89</w:t>
              </w:r>
            </w:ins>
          </w:p>
          <w:p w14:paraId="29169DC7" w14:textId="3F4DE9FD" w:rsidR="006A5504" w:rsidRPr="00920004" w:rsidRDefault="006A5504" w:rsidP="00BD0851">
            <w:pPr>
              <w:spacing w:before="240" w:line="0" w:lineRule="atLeast"/>
              <w:jc w:val="left"/>
              <w:rPr>
                <w:ins w:id="30209" w:author="phuong vu" w:date="2018-11-23T10:14:00Z"/>
                <w:lang w:val="es-ES"/>
                <w:rPrChange w:id="30210" w:author="phuong vu" w:date="2018-11-30T22:36:00Z">
                  <w:rPr>
                    <w:ins w:id="30211" w:author="phuong vu" w:date="2018-11-23T10:14:00Z"/>
                    <w:lang w:val="es-ES"/>
                  </w:rPr>
                </w:rPrChange>
              </w:rPr>
              <w:pPrChange w:id="30212" w:author="phuong vu" w:date="2018-11-30T14:16:00Z">
                <w:pPr/>
              </w:pPrChange>
            </w:pPr>
            <w:ins w:id="30213" w:author="phuong vu" w:date="2018-11-25T22:40:00Z">
              <w:r w:rsidRPr="00920004">
                <w:rPr>
                  <w:lang w:val="es-ES"/>
                  <w:rPrChange w:id="30214" w:author="phuong vu" w:date="2018-11-30T22:36:00Z">
                    <w:rPr>
                      <w:lang w:val="es-ES"/>
                    </w:rPr>
                  </w:rPrChange>
                </w:rPr>
                <w:t xml:space="preserve">Người dùng: Nhân viên </w:t>
              </w:r>
            </w:ins>
            <w:ins w:id="30215" w:author="phuong vu" w:date="2018-11-25T22:41:00Z">
              <w:r w:rsidRPr="00920004">
                <w:rPr>
                  <w:lang w:val="es-ES"/>
                  <w:rPrChange w:id="30216" w:author="phuong vu" w:date="2018-11-30T22:36:00Z">
                    <w:rPr>
                      <w:lang w:val="es-ES"/>
                    </w:rPr>
                  </w:rPrChange>
                </w:rPr>
                <w:t>xử lí đơn hàng</w:t>
              </w:r>
            </w:ins>
          </w:p>
        </w:tc>
        <w:tc>
          <w:tcPr>
            <w:tcW w:w="1942" w:type="dxa"/>
            <w:tcBorders>
              <w:top w:val="single" w:sz="4" w:space="0" w:color="auto"/>
              <w:left w:val="single" w:sz="4" w:space="0" w:color="auto"/>
              <w:bottom w:val="single" w:sz="4" w:space="0" w:color="auto"/>
              <w:right w:val="single" w:sz="4" w:space="0" w:color="auto"/>
            </w:tcBorders>
          </w:tcPr>
          <w:p w14:paraId="5F284AB3" w14:textId="77777777" w:rsidR="006A5504" w:rsidRPr="00920004" w:rsidRDefault="006A5504" w:rsidP="00BD0851">
            <w:pPr>
              <w:spacing w:before="240" w:line="0" w:lineRule="atLeast"/>
              <w:jc w:val="left"/>
              <w:rPr>
                <w:ins w:id="30217" w:author="phuong vu" w:date="2018-11-25T22:41:00Z"/>
                <w:lang w:val="es-ES"/>
                <w:rPrChange w:id="30218" w:author="phuong vu" w:date="2018-11-30T22:36:00Z">
                  <w:rPr>
                    <w:ins w:id="30219" w:author="phuong vu" w:date="2018-11-25T22:41:00Z"/>
                    <w:lang w:val="es-ES"/>
                  </w:rPr>
                </w:rPrChange>
              </w:rPr>
              <w:pPrChange w:id="30220" w:author="phuong vu" w:date="2018-11-30T14:16:00Z">
                <w:pPr>
                  <w:spacing w:line="276" w:lineRule="auto"/>
                  <w:jc w:val="left"/>
                </w:pPr>
              </w:pPrChange>
            </w:pPr>
            <w:ins w:id="30221" w:author="phuong vu" w:date="2018-11-25T22:41:00Z">
              <w:r w:rsidRPr="00920004">
                <w:rPr>
                  <w:lang w:val="es-ES"/>
                  <w:rPrChange w:id="30222" w:author="phuong vu" w:date="2018-11-30T22:36:00Z">
                    <w:rPr>
                      <w:lang w:val="es-ES"/>
                    </w:rPr>
                  </w:rPrChange>
                </w:rPr>
                <w:t>Chi tiết đơn hàng với trạng thái “</w:t>
              </w:r>
              <w:r w:rsidRPr="00920004">
                <w:rPr>
                  <w:lang w:val="es-ES"/>
                  <w:rPrChange w:id="30223" w:author="phuong vu" w:date="2018-11-30T22:36:00Z">
                    <w:rPr>
                      <w:i/>
                      <w:lang w:val="es-ES"/>
                    </w:rPr>
                  </w:rPrChange>
                </w:rPr>
                <w:t>đang chờ xử lí</w:t>
              </w:r>
              <w:r w:rsidRPr="00920004">
                <w:rPr>
                  <w:lang w:val="es-ES"/>
                  <w:rPrChange w:id="30224" w:author="phuong vu" w:date="2018-11-30T22:36:00Z">
                    <w:rPr>
                      <w:lang w:val="es-ES"/>
                    </w:rPr>
                  </w:rPrChange>
                </w:rPr>
                <w:t>”.</w:t>
              </w:r>
            </w:ins>
          </w:p>
          <w:p w14:paraId="63AF98A8" w14:textId="1B7B000B" w:rsidR="006A5504" w:rsidRPr="00920004" w:rsidRDefault="006A5504" w:rsidP="00BD0851">
            <w:pPr>
              <w:spacing w:before="240" w:line="0" w:lineRule="atLeast"/>
              <w:jc w:val="left"/>
              <w:rPr>
                <w:ins w:id="30225" w:author="phuong vu" w:date="2018-11-23T10:14:00Z"/>
                <w:lang w:val="es-ES"/>
                <w:rPrChange w:id="30226" w:author="phuong vu" w:date="2018-11-30T22:36:00Z">
                  <w:rPr>
                    <w:ins w:id="30227" w:author="phuong vu" w:date="2018-11-23T10:14:00Z"/>
                    <w:lang w:val="es-ES"/>
                  </w:rPr>
                </w:rPrChange>
              </w:rPr>
              <w:pPrChange w:id="30228" w:author="phuong vu" w:date="2018-11-30T14:16:00Z">
                <w:pPr/>
              </w:pPrChange>
            </w:pPr>
            <w:ins w:id="30229" w:author="phuong vu" w:date="2018-11-25T22:41:00Z">
              <w:r w:rsidRPr="00920004">
                <w:rPr>
                  <w:lang w:val="es-ES"/>
                  <w:rPrChange w:id="30230" w:author="phuong vu" w:date="2018-11-30T22:36:00Z">
                    <w:rPr>
                      <w:lang w:val="es-ES"/>
                    </w:rPr>
                  </w:rPrChange>
                </w:rPr>
                <w:t>Hiển thị nút “</w:t>
              </w:r>
              <w:r w:rsidRPr="00920004">
                <w:rPr>
                  <w:lang w:val="es-ES"/>
                  <w:rPrChange w:id="30231" w:author="phuong vu" w:date="2018-11-30T22:36:00Z">
                    <w:rPr>
                      <w:i/>
                      <w:lang w:val="es-ES"/>
                    </w:rPr>
                  </w:rPrChange>
                </w:rPr>
                <w:t>xử lí</w:t>
              </w:r>
              <w:r w:rsidRPr="00920004">
                <w:rPr>
                  <w:lang w:val="es-ES"/>
                  <w:rPrChange w:id="30232" w:author="phuong vu" w:date="2018-11-30T22:36:00Z">
                    <w:rPr>
                      <w:lang w:val="es-ES"/>
                    </w:rPr>
                  </w:rPrChange>
                </w:rPr>
                <w:t>”, “</w:t>
              </w:r>
              <w:r w:rsidRPr="00920004">
                <w:rPr>
                  <w:lang w:val="es-ES"/>
                  <w:rPrChange w:id="30233" w:author="phuong vu" w:date="2018-11-30T22:36:00Z">
                    <w:rPr>
                      <w:i/>
                      <w:lang w:val="es-ES"/>
                    </w:rPr>
                  </w:rPrChange>
                </w:rPr>
                <w:t>xử lí hoàn tất</w:t>
              </w:r>
              <w:r w:rsidRPr="00920004">
                <w:rPr>
                  <w:lang w:val="es-ES"/>
                  <w:rPrChange w:id="30234" w:author="phuong vu" w:date="2018-11-30T22:36:00Z">
                    <w:rPr>
                      <w:lang w:val="es-ES"/>
                    </w:rPr>
                  </w:rPrChange>
                </w:rPr>
                <w:t>”.</w:t>
              </w:r>
            </w:ins>
          </w:p>
        </w:tc>
        <w:tc>
          <w:tcPr>
            <w:tcW w:w="1713" w:type="dxa"/>
            <w:tcBorders>
              <w:top w:val="single" w:sz="4" w:space="0" w:color="auto"/>
              <w:left w:val="single" w:sz="4" w:space="0" w:color="auto"/>
              <w:bottom w:val="single" w:sz="4" w:space="0" w:color="auto"/>
              <w:right w:val="single" w:sz="4" w:space="0" w:color="auto"/>
            </w:tcBorders>
          </w:tcPr>
          <w:p w14:paraId="08D8F344" w14:textId="77777777" w:rsidR="006A5504" w:rsidRPr="00920004" w:rsidRDefault="006A5504" w:rsidP="00BD0851">
            <w:pPr>
              <w:spacing w:before="240" w:line="0" w:lineRule="atLeast"/>
              <w:jc w:val="left"/>
              <w:rPr>
                <w:ins w:id="30235" w:author="phuong vu" w:date="2018-11-25T22:41:00Z"/>
                <w:lang w:val="es-ES"/>
                <w:rPrChange w:id="30236" w:author="phuong vu" w:date="2018-11-30T22:36:00Z">
                  <w:rPr>
                    <w:ins w:id="30237" w:author="phuong vu" w:date="2018-11-25T22:41:00Z"/>
                    <w:lang w:val="es-ES"/>
                  </w:rPr>
                </w:rPrChange>
              </w:rPr>
              <w:pPrChange w:id="30238" w:author="phuong vu" w:date="2018-11-30T14:16:00Z">
                <w:pPr>
                  <w:spacing w:line="276" w:lineRule="auto"/>
                  <w:jc w:val="left"/>
                </w:pPr>
              </w:pPrChange>
            </w:pPr>
            <w:ins w:id="30239" w:author="phuong vu" w:date="2018-11-25T22:41:00Z">
              <w:r w:rsidRPr="00920004">
                <w:rPr>
                  <w:lang w:val="es-ES"/>
                  <w:rPrChange w:id="30240" w:author="phuong vu" w:date="2018-11-30T22:36:00Z">
                    <w:rPr>
                      <w:lang w:val="es-ES"/>
                    </w:rPr>
                  </w:rPrChange>
                </w:rPr>
                <w:t>Chi tiết đơn hàng với trạng thái “</w:t>
              </w:r>
              <w:r w:rsidRPr="00920004">
                <w:rPr>
                  <w:lang w:val="es-ES"/>
                  <w:rPrChange w:id="30241" w:author="phuong vu" w:date="2018-11-30T22:36:00Z">
                    <w:rPr>
                      <w:i/>
                      <w:lang w:val="es-ES"/>
                    </w:rPr>
                  </w:rPrChange>
                </w:rPr>
                <w:t>đang chờ xử lí</w:t>
              </w:r>
              <w:r w:rsidRPr="00920004">
                <w:rPr>
                  <w:lang w:val="es-ES"/>
                  <w:rPrChange w:id="30242" w:author="phuong vu" w:date="2018-11-30T22:36:00Z">
                    <w:rPr>
                      <w:lang w:val="es-ES"/>
                    </w:rPr>
                  </w:rPrChange>
                </w:rPr>
                <w:t>”.</w:t>
              </w:r>
            </w:ins>
          </w:p>
          <w:p w14:paraId="62805C2A" w14:textId="05F93BD1" w:rsidR="006A5504" w:rsidRPr="00920004" w:rsidRDefault="006A5504" w:rsidP="00BD0851">
            <w:pPr>
              <w:spacing w:before="240" w:line="0" w:lineRule="atLeast"/>
              <w:jc w:val="left"/>
              <w:rPr>
                <w:ins w:id="30243" w:author="phuong vu" w:date="2018-11-23T10:14:00Z"/>
                <w:lang w:val="es-ES"/>
                <w:rPrChange w:id="30244" w:author="phuong vu" w:date="2018-11-30T22:36:00Z">
                  <w:rPr>
                    <w:ins w:id="30245" w:author="phuong vu" w:date="2018-11-23T10:14:00Z"/>
                    <w:lang w:val="es-ES"/>
                  </w:rPr>
                </w:rPrChange>
              </w:rPr>
              <w:pPrChange w:id="30246" w:author="phuong vu" w:date="2018-11-30T14:16:00Z">
                <w:pPr/>
              </w:pPrChange>
            </w:pPr>
            <w:ins w:id="30247" w:author="phuong vu" w:date="2018-11-25T22:41:00Z">
              <w:r w:rsidRPr="00920004">
                <w:rPr>
                  <w:lang w:val="es-ES"/>
                  <w:rPrChange w:id="30248" w:author="phuong vu" w:date="2018-11-30T22:36:00Z">
                    <w:rPr>
                      <w:lang w:val="es-ES"/>
                    </w:rPr>
                  </w:rPrChange>
                </w:rPr>
                <w:t>Hiển thị nút “</w:t>
              </w:r>
              <w:r w:rsidRPr="00920004">
                <w:rPr>
                  <w:lang w:val="es-ES"/>
                  <w:rPrChange w:id="30249" w:author="phuong vu" w:date="2018-11-30T22:36:00Z">
                    <w:rPr>
                      <w:i/>
                      <w:lang w:val="es-ES"/>
                    </w:rPr>
                  </w:rPrChange>
                </w:rPr>
                <w:t>xử lí</w:t>
              </w:r>
              <w:r w:rsidRPr="00920004">
                <w:rPr>
                  <w:lang w:val="es-ES"/>
                  <w:rPrChange w:id="30250" w:author="phuong vu" w:date="2018-11-30T22:36:00Z">
                    <w:rPr>
                      <w:lang w:val="es-ES"/>
                    </w:rPr>
                  </w:rPrChange>
                </w:rPr>
                <w:t>”, “</w:t>
              </w:r>
              <w:r w:rsidRPr="00920004">
                <w:rPr>
                  <w:lang w:val="es-ES"/>
                  <w:rPrChange w:id="30251" w:author="phuong vu" w:date="2018-11-30T22:36:00Z">
                    <w:rPr>
                      <w:i/>
                      <w:lang w:val="es-ES"/>
                    </w:rPr>
                  </w:rPrChange>
                </w:rPr>
                <w:t>xử lí hoàn tất</w:t>
              </w:r>
              <w:r w:rsidRPr="00920004">
                <w:rPr>
                  <w:lang w:val="es-ES"/>
                  <w:rPrChange w:id="30252" w:author="phuong vu" w:date="2018-11-30T22:36:00Z">
                    <w:rPr>
                      <w:lang w:val="es-ES"/>
                    </w:rPr>
                  </w:rPrChange>
                </w:rPr>
                <w:t>”.</w:t>
              </w:r>
            </w:ins>
          </w:p>
        </w:tc>
        <w:tc>
          <w:tcPr>
            <w:tcW w:w="1738" w:type="dxa"/>
            <w:tcBorders>
              <w:top w:val="single" w:sz="4" w:space="0" w:color="auto"/>
              <w:left w:val="single" w:sz="4" w:space="0" w:color="auto"/>
              <w:bottom w:val="single" w:sz="4" w:space="0" w:color="auto"/>
              <w:right w:val="single" w:sz="4" w:space="0" w:color="auto"/>
            </w:tcBorders>
          </w:tcPr>
          <w:p w14:paraId="715CB01D" w14:textId="3B80C11F" w:rsidR="006A5504" w:rsidRPr="00920004" w:rsidRDefault="006A5504" w:rsidP="00BD0851">
            <w:pPr>
              <w:spacing w:before="240" w:line="0" w:lineRule="atLeast"/>
              <w:jc w:val="left"/>
              <w:rPr>
                <w:ins w:id="30253" w:author="phuong vu" w:date="2018-11-23T10:14:00Z"/>
                <w:lang w:val="es-ES"/>
                <w:rPrChange w:id="30254" w:author="phuong vu" w:date="2018-11-30T22:36:00Z">
                  <w:rPr>
                    <w:ins w:id="30255" w:author="phuong vu" w:date="2018-11-23T10:14:00Z"/>
                    <w:lang w:val="es-ES"/>
                  </w:rPr>
                </w:rPrChange>
              </w:rPr>
              <w:pPrChange w:id="30256" w:author="phuong vu" w:date="2018-11-30T14:16:00Z">
                <w:pPr/>
              </w:pPrChange>
            </w:pPr>
            <w:ins w:id="30257" w:author="phuong vu" w:date="2018-11-25T22:41:00Z">
              <w:r w:rsidRPr="00920004">
                <w:rPr>
                  <w:lang w:val="es-ES"/>
                  <w:rPrChange w:id="30258" w:author="phuong vu" w:date="2018-11-30T22:36:00Z">
                    <w:rPr>
                      <w:lang w:val="es-ES"/>
                    </w:rPr>
                  </w:rPrChange>
                </w:rPr>
                <w:t>Thành công</w:t>
              </w:r>
            </w:ins>
          </w:p>
        </w:tc>
      </w:tr>
      <w:tr w:rsidR="006A5504" w:rsidRPr="00920004" w14:paraId="166EDB84" w14:textId="77777777" w:rsidTr="005800DD">
        <w:trPr>
          <w:ins w:id="30259" w:author="phuong vu" w:date="2018-11-23T10:14:00Z"/>
        </w:trPr>
        <w:tc>
          <w:tcPr>
            <w:tcW w:w="708" w:type="dxa"/>
            <w:tcBorders>
              <w:top w:val="single" w:sz="4" w:space="0" w:color="auto"/>
              <w:left w:val="single" w:sz="4" w:space="0" w:color="auto"/>
              <w:bottom w:val="single" w:sz="4" w:space="0" w:color="auto"/>
              <w:right w:val="single" w:sz="4" w:space="0" w:color="auto"/>
            </w:tcBorders>
            <w:vAlign w:val="center"/>
          </w:tcPr>
          <w:p w14:paraId="43282D3D" w14:textId="20BB1F53" w:rsidR="006A5504" w:rsidRPr="00920004" w:rsidRDefault="00A4790A" w:rsidP="00BD0851">
            <w:pPr>
              <w:spacing w:before="240" w:line="0" w:lineRule="atLeast"/>
              <w:jc w:val="center"/>
              <w:rPr>
                <w:ins w:id="30260" w:author="phuong vu" w:date="2018-11-23T10:14:00Z"/>
                <w:bCs/>
                <w:lang w:val="es-ES"/>
                <w:rPrChange w:id="30261" w:author="phuong vu" w:date="2018-11-30T22:36:00Z">
                  <w:rPr>
                    <w:ins w:id="30262" w:author="phuong vu" w:date="2018-11-23T10:14:00Z"/>
                    <w:b/>
                    <w:bCs/>
                    <w:lang w:val="es-ES"/>
                  </w:rPr>
                </w:rPrChange>
              </w:rPr>
              <w:pPrChange w:id="30263" w:author="phuong vu" w:date="2018-11-30T14:16:00Z">
                <w:pPr/>
              </w:pPrChange>
            </w:pPr>
            <w:ins w:id="30264" w:author="phuong vu" w:date="2018-11-25T23:03:00Z">
              <w:r w:rsidRPr="00920004">
                <w:rPr>
                  <w:bCs/>
                  <w:lang w:val="es-ES"/>
                  <w:rPrChange w:id="30265" w:author="phuong vu" w:date="2018-11-30T22:36:00Z">
                    <w:rPr>
                      <w:bCs/>
                      <w:lang w:val="es-ES"/>
                    </w:rPr>
                  </w:rPrChange>
                </w:rPr>
                <w:t>4</w:t>
              </w:r>
            </w:ins>
          </w:p>
        </w:tc>
        <w:tc>
          <w:tcPr>
            <w:tcW w:w="2676" w:type="dxa"/>
            <w:tcBorders>
              <w:top w:val="single" w:sz="4" w:space="0" w:color="auto"/>
              <w:left w:val="single" w:sz="4" w:space="0" w:color="auto"/>
              <w:bottom w:val="single" w:sz="4" w:space="0" w:color="auto"/>
              <w:right w:val="single" w:sz="4" w:space="0" w:color="auto"/>
            </w:tcBorders>
          </w:tcPr>
          <w:p w14:paraId="775C4D08" w14:textId="779AA9F1" w:rsidR="006A5504" w:rsidRPr="00920004" w:rsidRDefault="006A5504" w:rsidP="00BD0851">
            <w:pPr>
              <w:spacing w:before="240" w:line="0" w:lineRule="atLeast"/>
              <w:jc w:val="left"/>
              <w:rPr>
                <w:ins w:id="30266" w:author="phuong vu" w:date="2018-11-23T10:14:00Z"/>
                <w:lang w:val="es-ES"/>
                <w:rPrChange w:id="30267" w:author="phuong vu" w:date="2018-11-30T22:36:00Z">
                  <w:rPr>
                    <w:ins w:id="30268" w:author="phuong vu" w:date="2018-11-23T10:14:00Z"/>
                    <w:lang w:val="es-ES"/>
                  </w:rPr>
                </w:rPrChange>
              </w:rPr>
              <w:pPrChange w:id="30269" w:author="phuong vu" w:date="2018-11-30T14:16:00Z">
                <w:pPr/>
              </w:pPrChange>
            </w:pPr>
            <w:ins w:id="30270" w:author="phuong vu" w:date="2018-11-25T22:32:00Z">
              <w:r w:rsidRPr="00920004">
                <w:rPr>
                  <w:lang w:val="es-ES"/>
                  <w:rPrChange w:id="30271" w:author="phuong vu" w:date="2018-11-30T22:36:00Z">
                    <w:rPr>
                      <w:lang w:val="es-ES"/>
                    </w:rPr>
                  </w:rPrChange>
                </w:rPr>
                <w:t xml:space="preserve">Dữ liệu lỗi, kết nối </w:t>
              </w:r>
            </w:ins>
            <w:ins w:id="30272" w:author="phuong vu" w:date="2018-11-30T13:58:00Z">
              <w:r w:rsidR="00184C15" w:rsidRPr="00920004">
                <w:rPr>
                  <w:lang w:val="es-ES"/>
                  <w:rPrChange w:id="30273" w:author="phuong vu" w:date="2018-11-30T22:36:00Z">
                    <w:rPr>
                      <w:lang w:val="es-ES"/>
                    </w:rPr>
                  </w:rPrChange>
                </w:rPr>
                <w:t>máy chủ</w:t>
              </w:r>
            </w:ins>
            <w:ins w:id="30274" w:author="phuong vu" w:date="2018-11-25T22:32:00Z">
              <w:r w:rsidRPr="00920004">
                <w:rPr>
                  <w:lang w:val="es-ES"/>
                  <w:rPrChange w:id="30275" w:author="phuong vu" w:date="2018-11-30T22:36:00Z">
                    <w:rPr>
                      <w:lang w:val="es-ES"/>
                    </w:rPr>
                  </w:rPrChange>
                </w:rPr>
                <w:t xml:space="preserve"> lỗi.</w:t>
              </w:r>
            </w:ins>
          </w:p>
        </w:tc>
        <w:tc>
          <w:tcPr>
            <w:tcW w:w="1942" w:type="dxa"/>
            <w:tcBorders>
              <w:top w:val="single" w:sz="4" w:space="0" w:color="auto"/>
              <w:left w:val="single" w:sz="4" w:space="0" w:color="auto"/>
              <w:bottom w:val="single" w:sz="4" w:space="0" w:color="auto"/>
              <w:right w:val="single" w:sz="4" w:space="0" w:color="auto"/>
            </w:tcBorders>
          </w:tcPr>
          <w:p w14:paraId="2B041DE0" w14:textId="33E14319" w:rsidR="006A5504" w:rsidRPr="00920004" w:rsidRDefault="006A5504" w:rsidP="00BD0851">
            <w:pPr>
              <w:spacing w:before="240" w:line="0" w:lineRule="atLeast"/>
              <w:jc w:val="left"/>
              <w:rPr>
                <w:ins w:id="30276" w:author="phuong vu" w:date="2018-11-23T10:14:00Z"/>
                <w:lang w:val="es-ES"/>
                <w:rPrChange w:id="30277" w:author="phuong vu" w:date="2018-11-30T22:36:00Z">
                  <w:rPr>
                    <w:ins w:id="30278" w:author="phuong vu" w:date="2018-11-23T10:14:00Z"/>
                    <w:lang w:val="es-ES"/>
                  </w:rPr>
                </w:rPrChange>
              </w:rPr>
              <w:pPrChange w:id="30279" w:author="phuong vu" w:date="2018-11-30T14:16:00Z">
                <w:pPr/>
              </w:pPrChange>
            </w:pPr>
            <w:ins w:id="30280" w:author="phuong vu" w:date="2018-11-25T22:32:00Z">
              <w:r w:rsidRPr="00920004">
                <w:rPr>
                  <w:lang w:val="es-ES"/>
                  <w:rPrChange w:id="30281" w:author="phuong vu" w:date="2018-11-30T22:36:00Z">
                    <w:rPr>
                      <w:lang w:val="es-ES"/>
                    </w:rPr>
                  </w:rPrChange>
                </w:rPr>
                <w:t>Trang màn hình lỗi. Thông tin lỗi</w:t>
              </w:r>
            </w:ins>
          </w:p>
        </w:tc>
        <w:tc>
          <w:tcPr>
            <w:tcW w:w="1713" w:type="dxa"/>
            <w:tcBorders>
              <w:top w:val="single" w:sz="4" w:space="0" w:color="auto"/>
              <w:left w:val="single" w:sz="4" w:space="0" w:color="auto"/>
              <w:bottom w:val="single" w:sz="4" w:space="0" w:color="auto"/>
              <w:right w:val="single" w:sz="4" w:space="0" w:color="auto"/>
            </w:tcBorders>
          </w:tcPr>
          <w:p w14:paraId="57FAD87D" w14:textId="16423151" w:rsidR="006A5504" w:rsidRPr="00920004" w:rsidRDefault="006A5504" w:rsidP="00BD0851">
            <w:pPr>
              <w:spacing w:before="240" w:line="0" w:lineRule="atLeast"/>
              <w:jc w:val="left"/>
              <w:rPr>
                <w:ins w:id="30282" w:author="phuong vu" w:date="2018-11-23T10:14:00Z"/>
                <w:lang w:val="es-ES"/>
                <w:rPrChange w:id="30283" w:author="phuong vu" w:date="2018-11-30T22:36:00Z">
                  <w:rPr>
                    <w:ins w:id="30284" w:author="phuong vu" w:date="2018-11-23T10:14:00Z"/>
                    <w:lang w:val="es-ES"/>
                  </w:rPr>
                </w:rPrChange>
              </w:rPr>
              <w:pPrChange w:id="30285" w:author="phuong vu" w:date="2018-11-30T14:16:00Z">
                <w:pPr/>
              </w:pPrChange>
            </w:pPr>
            <w:ins w:id="30286" w:author="phuong vu" w:date="2018-11-25T22:32:00Z">
              <w:r w:rsidRPr="00920004">
                <w:rPr>
                  <w:lang w:val="es-ES"/>
                  <w:rPrChange w:id="30287" w:author="phuong vu" w:date="2018-11-30T22:36:00Z">
                    <w:rPr>
                      <w:lang w:val="es-ES"/>
                    </w:rPr>
                  </w:rPrChange>
                </w:rPr>
                <w:t>Trang màn hình lỗi. Thông tin lỗi</w:t>
              </w:r>
            </w:ins>
          </w:p>
        </w:tc>
        <w:tc>
          <w:tcPr>
            <w:tcW w:w="1738" w:type="dxa"/>
            <w:tcBorders>
              <w:top w:val="single" w:sz="4" w:space="0" w:color="auto"/>
              <w:left w:val="single" w:sz="4" w:space="0" w:color="auto"/>
              <w:bottom w:val="single" w:sz="4" w:space="0" w:color="auto"/>
              <w:right w:val="single" w:sz="4" w:space="0" w:color="auto"/>
            </w:tcBorders>
          </w:tcPr>
          <w:p w14:paraId="4D502381" w14:textId="2B673C95" w:rsidR="006A5504" w:rsidRPr="00920004" w:rsidRDefault="006A5504" w:rsidP="00BD0851">
            <w:pPr>
              <w:keepNext/>
              <w:spacing w:before="240" w:line="0" w:lineRule="atLeast"/>
              <w:jc w:val="left"/>
              <w:rPr>
                <w:ins w:id="30288" w:author="phuong vu" w:date="2018-11-23T10:14:00Z"/>
                <w:lang w:val="es-ES"/>
                <w:rPrChange w:id="30289" w:author="phuong vu" w:date="2018-11-30T22:36:00Z">
                  <w:rPr>
                    <w:ins w:id="30290" w:author="phuong vu" w:date="2018-11-23T10:14:00Z"/>
                    <w:lang w:val="es-ES"/>
                  </w:rPr>
                </w:rPrChange>
              </w:rPr>
              <w:pPrChange w:id="30291" w:author="phuong vu" w:date="2018-11-30T14:16:00Z">
                <w:pPr/>
              </w:pPrChange>
            </w:pPr>
            <w:ins w:id="30292" w:author="phuong vu" w:date="2018-11-25T22:33:00Z">
              <w:r w:rsidRPr="00920004">
                <w:rPr>
                  <w:lang w:val="es-ES"/>
                  <w:rPrChange w:id="30293" w:author="phuong vu" w:date="2018-11-30T22:36:00Z">
                    <w:rPr>
                      <w:lang w:val="es-ES"/>
                    </w:rPr>
                  </w:rPrChange>
                </w:rPr>
                <w:t>Thành công</w:t>
              </w:r>
            </w:ins>
          </w:p>
        </w:tc>
      </w:tr>
    </w:tbl>
    <w:p w14:paraId="02F34B5F" w14:textId="3C865988" w:rsidR="00FA2022" w:rsidRPr="00920004" w:rsidRDefault="00FA2022" w:rsidP="00A17FA5">
      <w:pPr>
        <w:pStyle w:val="Caption"/>
        <w:rPr>
          <w:ins w:id="30294" w:author="phuong vu" w:date="2018-11-25T23:29:00Z"/>
          <w:lang w:val="en-US"/>
          <w:rPrChange w:id="30295" w:author="phuong vu" w:date="2018-11-30T22:36:00Z">
            <w:rPr>
              <w:ins w:id="30296" w:author="phuong vu" w:date="2018-11-25T23:29:00Z"/>
            </w:rPr>
          </w:rPrChange>
        </w:rPr>
        <w:pPrChange w:id="30297" w:author="phuong vu" w:date="2018-11-30T22:42:00Z">
          <w:pPr>
            <w:pStyle w:val="Caption"/>
          </w:pPr>
        </w:pPrChange>
      </w:pPr>
      <w:bookmarkStart w:id="30298" w:name="_Toc531381641"/>
      <w:ins w:id="30299" w:author="phuong vu" w:date="2018-11-25T23:29:00Z">
        <w:r w:rsidRPr="00920004">
          <w:rPr>
            <w:rPrChange w:id="30300" w:author="phuong vu" w:date="2018-11-30T22:36:00Z">
              <w:rPr/>
            </w:rPrChange>
          </w:rPr>
          <w:t xml:space="preserve">Bảng </w:t>
        </w:r>
      </w:ins>
      <w:ins w:id="30301" w:author="phuong vu" w:date="2018-11-30T14:54:00Z">
        <w:r w:rsidR="00D632EE" w:rsidRPr="00920004">
          <w:rPr>
            <w:rPrChange w:id="30302" w:author="phuong vu" w:date="2018-11-30T22:36:00Z">
              <w:rPr/>
            </w:rPrChange>
          </w:rPr>
          <w:fldChar w:fldCharType="begin"/>
        </w:r>
        <w:r w:rsidR="00D632EE" w:rsidRPr="00920004">
          <w:rPr>
            <w:rPrChange w:id="30303" w:author="phuong vu" w:date="2018-11-30T22:36:00Z">
              <w:rPr/>
            </w:rPrChange>
          </w:rPr>
          <w:instrText xml:space="preserve"> STYLEREF 1 \s </w:instrText>
        </w:r>
      </w:ins>
      <w:r w:rsidR="00D632EE" w:rsidRPr="00920004">
        <w:rPr>
          <w:rPrChange w:id="30304" w:author="phuong vu" w:date="2018-11-30T22:36:00Z">
            <w:rPr/>
          </w:rPrChange>
        </w:rPr>
        <w:fldChar w:fldCharType="separate"/>
      </w:r>
      <w:r w:rsidR="00B5490C">
        <w:rPr>
          <w:noProof/>
        </w:rPr>
        <w:t>4</w:t>
      </w:r>
      <w:ins w:id="30305" w:author="phuong vu" w:date="2018-11-30T14:54:00Z">
        <w:r w:rsidR="00D632EE" w:rsidRPr="00920004">
          <w:rPr>
            <w:rPrChange w:id="30306" w:author="phuong vu" w:date="2018-11-30T22:36:00Z">
              <w:rPr/>
            </w:rPrChange>
          </w:rPr>
          <w:fldChar w:fldCharType="end"/>
        </w:r>
        <w:r w:rsidR="00D632EE" w:rsidRPr="00920004">
          <w:rPr>
            <w:rPrChange w:id="30307" w:author="phuong vu" w:date="2018-11-30T22:36:00Z">
              <w:rPr/>
            </w:rPrChange>
          </w:rPr>
          <w:t>.</w:t>
        </w:r>
        <w:r w:rsidR="00D632EE" w:rsidRPr="00920004">
          <w:rPr>
            <w:rPrChange w:id="30308" w:author="phuong vu" w:date="2018-11-30T22:36:00Z">
              <w:rPr/>
            </w:rPrChange>
          </w:rPr>
          <w:fldChar w:fldCharType="begin"/>
        </w:r>
        <w:r w:rsidR="00D632EE" w:rsidRPr="00920004">
          <w:rPr>
            <w:rPrChange w:id="30309" w:author="phuong vu" w:date="2018-11-30T22:36:00Z">
              <w:rPr/>
            </w:rPrChange>
          </w:rPr>
          <w:instrText xml:space="preserve"> SEQ Bảng \* ARABIC \s 1 </w:instrText>
        </w:r>
      </w:ins>
      <w:r w:rsidR="00D632EE" w:rsidRPr="00920004">
        <w:rPr>
          <w:rPrChange w:id="30310" w:author="phuong vu" w:date="2018-11-30T22:36:00Z">
            <w:rPr/>
          </w:rPrChange>
        </w:rPr>
        <w:fldChar w:fldCharType="separate"/>
      </w:r>
      <w:ins w:id="30311" w:author="phuong vu" w:date="2018-11-30T22:44:00Z">
        <w:r w:rsidR="00B5490C">
          <w:rPr>
            <w:noProof/>
          </w:rPr>
          <w:t>4</w:t>
        </w:r>
      </w:ins>
      <w:ins w:id="30312" w:author="phuong vu" w:date="2018-11-30T14:54:00Z">
        <w:r w:rsidR="00D632EE" w:rsidRPr="00920004">
          <w:rPr>
            <w:rPrChange w:id="30313" w:author="phuong vu" w:date="2018-11-30T22:36:00Z">
              <w:rPr/>
            </w:rPrChange>
          </w:rPr>
          <w:fldChar w:fldCharType="end"/>
        </w:r>
      </w:ins>
      <w:ins w:id="30314" w:author="phuong vu" w:date="2018-11-25T23:29:00Z">
        <w:r w:rsidRPr="00920004">
          <w:rPr>
            <w:lang w:val="en-US"/>
            <w:rPrChange w:id="30315" w:author="phuong vu" w:date="2018-11-30T22:36:00Z">
              <w:rPr>
                <w:lang w:val="en-US"/>
              </w:rPr>
            </w:rPrChange>
          </w:rPr>
          <w:t xml:space="preserve"> Kiểm th</w:t>
        </w:r>
      </w:ins>
      <w:ins w:id="30316" w:author="phuong vu" w:date="2018-11-25T23:30:00Z">
        <w:r w:rsidRPr="00920004">
          <w:rPr>
            <w:lang w:val="en-US"/>
            <w:rPrChange w:id="30317" w:author="phuong vu" w:date="2018-11-30T22:36:00Z">
              <w:rPr>
                <w:lang w:val="en-US"/>
              </w:rPr>
            </w:rPrChange>
          </w:rPr>
          <w:t>ử chức năng xem chi tiết đơn hàng</w:t>
        </w:r>
      </w:ins>
      <w:bookmarkEnd w:id="30298"/>
    </w:p>
    <w:p w14:paraId="6107DADC" w14:textId="75024AEB" w:rsidR="0077093A" w:rsidRPr="00920004" w:rsidRDefault="002219F0" w:rsidP="00BD0851">
      <w:pPr>
        <w:pStyle w:val="Heading4"/>
        <w:spacing w:before="240" w:line="0" w:lineRule="atLeast"/>
        <w:rPr>
          <w:ins w:id="30318" w:author="phuong vu" w:date="2018-11-25T22:51:00Z"/>
          <w:lang w:val="en-US"/>
          <w:rPrChange w:id="30319" w:author="phuong vu" w:date="2018-11-30T22:36:00Z">
            <w:rPr>
              <w:ins w:id="30320" w:author="phuong vu" w:date="2018-11-25T22:51:00Z"/>
              <w:lang w:val="en-US"/>
            </w:rPr>
          </w:rPrChange>
        </w:rPr>
        <w:pPrChange w:id="30321" w:author="phuong vu" w:date="2018-11-30T14:16:00Z">
          <w:pPr>
            <w:pStyle w:val="Heading4"/>
          </w:pPr>
        </w:pPrChange>
      </w:pPr>
      <w:bookmarkStart w:id="30322" w:name="_Toc531381543"/>
      <w:ins w:id="30323" w:author="phuong vu" w:date="2018-11-25T22:51:00Z">
        <w:r w:rsidRPr="00920004">
          <w:rPr>
            <w:lang w:val="en-US"/>
            <w:rPrChange w:id="30324" w:author="phuong vu" w:date="2018-11-30T22:36:00Z">
              <w:rPr>
                <w:lang w:val="en-US"/>
              </w:rPr>
            </w:rPrChange>
          </w:rPr>
          <w:t>Thay đổi trạng thái đơn hàng</w:t>
        </w:r>
        <w:bookmarkEnd w:id="30322"/>
      </w:ins>
    </w:p>
    <w:p w14:paraId="3CAC5EB1" w14:textId="77777777" w:rsidR="002219F0" w:rsidRPr="00920004" w:rsidRDefault="002219F0" w:rsidP="00C960CE">
      <w:pPr>
        <w:ind w:firstLine="720"/>
        <w:rPr>
          <w:ins w:id="30325" w:author="phuong vu" w:date="2018-11-25T22:52:00Z"/>
          <w:lang w:val="en-US"/>
          <w:rPrChange w:id="30326" w:author="phuong vu" w:date="2018-11-30T22:36:00Z">
            <w:rPr>
              <w:ins w:id="30327" w:author="phuong vu" w:date="2018-11-25T22:52:00Z"/>
              <w:lang w:val="en-US"/>
            </w:rPr>
          </w:rPrChange>
        </w:rPr>
        <w:pPrChange w:id="30328" w:author="phuong vu" w:date="2018-11-30T22:04:00Z">
          <w:pPr>
            <w:spacing w:line="276" w:lineRule="auto"/>
          </w:pPr>
        </w:pPrChange>
      </w:pPr>
      <w:ins w:id="30329" w:author="phuong vu" w:date="2018-11-25T22:52:00Z">
        <w:r w:rsidRPr="00920004">
          <w:rPr>
            <w:b/>
            <w:lang w:val="en-US"/>
            <w:rPrChange w:id="30330" w:author="phuong vu" w:date="2018-11-30T22:36:00Z">
              <w:rPr>
                <w:b/>
                <w:lang w:val="en-US"/>
              </w:rPr>
            </w:rPrChange>
          </w:rPr>
          <w:t>Mục đích:</w:t>
        </w:r>
        <w:r w:rsidRPr="00920004">
          <w:rPr>
            <w:lang w:val="en-US"/>
            <w:rPrChange w:id="30331" w:author="phuong vu" w:date="2018-11-30T22:36:00Z">
              <w:rPr>
                <w:lang w:val="en-US"/>
              </w:rPr>
            </w:rPrChange>
          </w:rPr>
          <w:t xml:space="preserve"> Tìm ra lỗi về thông báo khi thực hiện hoàn tất xử lí, lỗi chuyển trang, hiển thị dữ liệu không đúng với mục đích.</w:t>
        </w:r>
      </w:ins>
    </w:p>
    <w:p w14:paraId="3BB96E9D" w14:textId="77777777" w:rsidR="002219F0" w:rsidRPr="00920004" w:rsidRDefault="002219F0" w:rsidP="00C960CE">
      <w:pPr>
        <w:ind w:firstLine="720"/>
        <w:rPr>
          <w:ins w:id="30332" w:author="phuong vu" w:date="2018-11-25T22:52:00Z"/>
          <w:lang w:val="en-US"/>
          <w:rPrChange w:id="30333" w:author="phuong vu" w:date="2018-11-30T22:36:00Z">
            <w:rPr>
              <w:ins w:id="30334" w:author="phuong vu" w:date="2018-11-25T22:52:00Z"/>
              <w:lang w:val="en-US"/>
            </w:rPr>
          </w:rPrChange>
        </w:rPr>
        <w:pPrChange w:id="30335" w:author="phuong vu" w:date="2018-11-30T22:04:00Z">
          <w:pPr>
            <w:spacing w:line="276" w:lineRule="auto"/>
          </w:pPr>
        </w:pPrChange>
      </w:pPr>
      <w:ins w:id="30336" w:author="phuong vu" w:date="2018-11-25T22:52:00Z">
        <w:r w:rsidRPr="00920004">
          <w:rPr>
            <w:b/>
            <w:lang w:val="en-US"/>
            <w:rPrChange w:id="30337" w:author="phuong vu" w:date="2018-11-30T22:36:00Z">
              <w:rPr>
                <w:b/>
                <w:lang w:val="en-US"/>
              </w:rPr>
            </w:rPrChange>
          </w:rPr>
          <w:lastRenderedPageBreak/>
          <w:t>Tiền điều kiện:</w:t>
        </w:r>
        <w:r w:rsidRPr="00920004">
          <w:rPr>
            <w:lang w:val="en-US"/>
            <w:rPrChange w:id="30338" w:author="phuong vu" w:date="2018-11-30T22:36:00Z">
              <w:rPr>
                <w:lang w:val="en-US"/>
              </w:rPr>
            </w:rPrChange>
          </w:rPr>
          <w:t xml:space="preserve"> Đăng nhập thành công vào trang quản lí dành cho nhân viên chi nhánh.</w:t>
        </w:r>
      </w:ins>
    </w:p>
    <w:p w14:paraId="53D54D5B" w14:textId="77777777" w:rsidR="002219F0" w:rsidRPr="00920004" w:rsidRDefault="002219F0" w:rsidP="00C960CE">
      <w:pPr>
        <w:ind w:left="720"/>
        <w:rPr>
          <w:ins w:id="30339" w:author="phuong vu" w:date="2018-11-25T22:52:00Z"/>
          <w:b/>
          <w:lang w:val="en-US"/>
          <w:rPrChange w:id="30340" w:author="phuong vu" w:date="2018-11-30T22:36:00Z">
            <w:rPr>
              <w:ins w:id="30341" w:author="phuong vu" w:date="2018-11-25T22:52:00Z"/>
              <w:b/>
              <w:lang w:val="en-US"/>
            </w:rPr>
          </w:rPrChange>
        </w:rPr>
        <w:pPrChange w:id="30342" w:author="phuong vu" w:date="2018-11-30T22:04:00Z">
          <w:pPr>
            <w:spacing w:line="276" w:lineRule="auto"/>
          </w:pPr>
        </w:pPrChange>
      </w:pPr>
      <w:ins w:id="30343" w:author="phuong vu" w:date="2018-11-25T22:52:00Z">
        <w:r w:rsidRPr="00920004">
          <w:rPr>
            <w:b/>
            <w:lang w:val="en-US"/>
            <w:rPrChange w:id="30344" w:author="phuong vu" w:date="2018-11-30T22:36:00Z">
              <w:rPr>
                <w:b/>
                <w:lang w:val="en-US"/>
              </w:rPr>
            </w:rPrChange>
          </w:rPr>
          <w:t>Mô tả:</w:t>
        </w:r>
      </w:ins>
    </w:p>
    <w:p w14:paraId="39059179" w14:textId="77777777" w:rsidR="002219F0" w:rsidRPr="00920004" w:rsidRDefault="002219F0" w:rsidP="00C960CE">
      <w:pPr>
        <w:ind w:left="720"/>
        <w:rPr>
          <w:ins w:id="30345" w:author="phuong vu" w:date="2018-11-25T22:52:00Z"/>
          <w:lang w:val="en-US"/>
          <w:rPrChange w:id="30346" w:author="phuong vu" w:date="2018-11-30T22:36:00Z">
            <w:rPr>
              <w:ins w:id="30347" w:author="phuong vu" w:date="2018-11-25T22:52:00Z"/>
              <w:lang w:val="en-US"/>
            </w:rPr>
          </w:rPrChange>
        </w:rPr>
        <w:pPrChange w:id="30348" w:author="phuong vu" w:date="2018-11-30T22:04:00Z">
          <w:pPr>
            <w:spacing w:line="276" w:lineRule="auto"/>
          </w:pPr>
        </w:pPrChange>
      </w:pPr>
      <w:ins w:id="30349" w:author="phuong vu" w:date="2018-11-25T22:52:00Z">
        <w:r w:rsidRPr="00920004">
          <w:rPr>
            <w:b/>
            <w:lang w:val="en-US"/>
            <w:rPrChange w:id="30350" w:author="phuong vu" w:date="2018-11-30T22:36:00Z">
              <w:rPr>
                <w:b/>
                <w:lang w:val="en-US"/>
              </w:rPr>
            </w:rPrChange>
          </w:rPr>
          <w:t xml:space="preserve">- </w:t>
        </w:r>
        <w:r w:rsidRPr="00920004">
          <w:rPr>
            <w:lang w:val="en-US"/>
            <w:rPrChange w:id="30351" w:author="phuong vu" w:date="2018-11-30T22:36:00Z">
              <w:rPr>
                <w:lang w:val="en-US"/>
              </w:rPr>
            </w:rPrChange>
          </w:rPr>
          <w:t>Bước 1: Mở trang web tại địa chỉ: localhost:3000.</w:t>
        </w:r>
      </w:ins>
    </w:p>
    <w:p w14:paraId="25AA9AA3" w14:textId="77777777" w:rsidR="002219F0" w:rsidRPr="00920004" w:rsidRDefault="002219F0" w:rsidP="00C960CE">
      <w:pPr>
        <w:ind w:left="720"/>
        <w:rPr>
          <w:ins w:id="30352" w:author="phuong vu" w:date="2018-11-25T22:52:00Z"/>
          <w:lang w:val="en-US"/>
          <w:rPrChange w:id="30353" w:author="phuong vu" w:date="2018-11-30T22:36:00Z">
            <w:rPr>
              <w:ins w:id="30354" w:author="phuong vu" w:date="2018-11-25T22:52:00Z"/>
              <w:lang w:val="en-US"/>
            </w:rPr>
          </w:rPrChange>
        </w:rPr>
        <w:pPrChange w:id="30355" w:author="phuong vu" w:date="2018-11-30T22:04:00Z">
          <w:pPr>
            <w:spacing w:line="276" w:lineRule="auto"/>
          </w:pPr>
        </w:pPrChange>
      </w:pPr>
      <w:ins w:id="30356" w:author="phuong vu" w:date="2018-11-25T22:52:00Z">
        <w:r w:rsidRPr="00920004">
          <w:rPr>
            <w:lang w:val="en-US"/>
            <w:rPrChange w:id="30357" w:author="phuong vu" w:date="2018-11-30T22:36:00Z">
              <w:rPr>
                <w:lang w:val="en-US"/>
              </w:rPr>
            </w:rPrChange>
          </w:rPr>
          <w:t>- Bước 2: Đăng nhập thành công vào hệ thống.</w:t>
        </w:r>
      </w:ins>
    </w:p>
    <w:p w14:paraId="1CFB243A" w14:textId="77777777" w:rsidR="002219F0" w:rsidRPr="00920004" w:rsidRDefault="002219F0" w:rsidP="00C960CE">
      <w:pPr>
        <w:ind w:left="720"/>
        <w:rPr>
          <w:ins w:id="30358" w:author="phuong vu" w:date="2018-11-25T22:52:00Z"/>
          <w:lang w:val="en-US"/>
          <w:rPrChange w:id="30359" w:author="phuong vu" w:date="2018-11-30T22:36:00Z">
            <w:rPr>
              <w:ins w:id="30360" w:author="phuong vu" w:date="2018-11-25T22:52:00Z"/>
              <w:lang w:val="en-US"/>
            </w:rPr>
          </w:rPrChange>
        </w:rPr>
        <w:pPrChange w:id="30361" w:author="phuong vu" w:date="2018-11-30T22:04:00Z">
          <w:pPr>
            <w:spacing w:line="276" w:lineRule="auto"/>
          </w:pPr>
        </w:pPrChange>
      </w:pPr>
      <w:ins w:id="30362" w:author="phuong vu" w:date="2018-11-25T22:52:00Z">
        <w:r w:rsidRPr="00920004">
          <w:rPr>
            <w:lang w:val="en-US"/>
            <w:rPrChange w:id="30363" w:author="phuong vu" w:date="2018-11-30T22:36:00Z">
              <w:rPr>
                <w:lang w:val="en-US"/>
              </w:rPr>
            </w:rPrChange>
          </w:rPr>
          <w:t>- Bước 3: Chọn chức năng “</w:t>
        </w:r>
        <w:r w:rsidRPr="00920004">
          <w:rPr>
            <w:lang w:val="en-US"/>
            <w:rPrChange w:id="30364" w:author="phuong vu" w:date="2018-11-30T22:36:00Z">
              <w:rPr>
                <w:i/>
                <w:lang w:val="en-US"/>
              </w:rPr>
            </w:rPrChange>
          </w:rPr>
          <w:t>Đơn hàng khách hàng</w:t>
        </w:r>
        <w:r w:rsidRPr="00920004">
          <w:rPr>
            <w:lang w:val="en-US"/>
            <w:rPrChange w:id="30365" w:author="phuong vu" w:date="2018-11-30T22:36:00Z">
              <w:rPr>
                <w:lang w:val="en-US"/>
              </w:rPr>
            </w:rPrChange>
          </w:rPr>
          <w:t>”.</w:t>
        </w:r>
      </w:ins>
    </w:p>
    <w:p w14:paraId="69A983B5" w14:textId="272EB143" w:rsidR="002219F0" w:rsidRPr="00920004" w:rsidRDefault="002219F0" w:rsidP="00C960CE">
      <w:pPr>
        <w:ind w:left="720"/>
        <w:rPr>
          <w:ins w:id="30366" w:author="phuong vu" w:date="2018-11-25T22:52:00Z"/>
          <w:lang w:val="en-US"/>
          <w:rPrChange w:id="30367" w:author="phuong vu" w:date="2018-11-30T22:36:00Z">
            <w:rPr>
              <w:ins w:id="30368" w:author="phuong vu" w:date="2018-11-25T22:52:00Z"/>
              <w:lang w:val="en-US"/>
            </w:rPr>
          </w:rPrChange>
        </w:rPr>
        <w:pPrChange w:id="30369" w:author="phuong vu" w:date="2018-11-30T22:04:00Z">
          <w:pPr>
            <w:spacing w:line="276" w:lineRule="auto"/>
          </w:pPr>
        </w:pPrChange>
      </w:pPr>
      <w:ins w:id="30370" w:author="phuong vu" w:date="2018-11-25T22:52:00Z">
        <w:r w:rsidRPr="00920004">
          <w:rPr>
            <w:lang w:val="en-US"/>
            <w:rPrChange w:id="30371" w:author="phuong vu" w:date="2018-11-30T22:36:00Z">
              <w:rPr>
                <w:lang w:val="en-US"/>
              </w:rPr>
            </w:rPrChange>
          </w:rPr>
          <w:t>- Bước 4: Xem danh sách đơn hàng theo từng trạng thái.</w:t>
        </w:r>
      </w:ins>
    </w:p>
    <w:p w14:paraId="5107A4A7" w14:textId="77777777" w:rsidR="002219F0" w:rsidRPr="00920004" w:rsidRDefault="002219F0" w:rsidP="00C960CE">
      <w:pPr>
        <w:ind w:left="720"/>
        <w:rPr>
          <w:ins w:id="30372" w:author="phuong vu" w:date="2018-11-25T22:52:00Z"/>
          <w:lang w:val="en-US"/>
          <w:rPrChange w:id="30373" w:author="phuong vu" w:date="2018-11-30T22:36:00Z">
            <w:rPr>
              <w:ins w:id="30374" w:author="phuong vu" w:date="2018-11-25T22:52:00Z"/>
              <w:lang w:val="en-US"/>
            </w:rPr>
          </w:rPrChange>
        </w:rPr>
        <w:pPrChange w:id="30375" w:author="phuong vu" w:date="2018-11-30T22:04:00Z">
          <w:pPr>
            <w:spacing w:line="276" w:lineRule="auto"/>
          </w:pPr>
        </w:pPrChange>
      </w:pPr>
      <w:ins w:id="30376" w:author="phuong vu" w:date="2018-11-25T22:52:00Z">
        <w:r w:rsidRPr="00920004">
          <w:rPr>
            <w:lang w:val="en-US"/>
            <w:rPrChange w:id="30377" w:author="phuong vu" w:date="2018-11-30T22:36:00Z">
              <w:rPr>
                <w:lang w:val="en-US"/>
              </w:rPr>
            </w:rPrChange>
          </w:rPr>
          <w:t>- Bước 5: Chọn đơn hàng bằng cách nhấn lên tên khách hàng.</w:t>
        </w:r>
      </w:ins>
    </w:p>
    <w:p w14:paraId="2D4476E8" w14:textId="131E946A" w:rsidR="002219F0" w:rsidRPr="00920004" w:rsidRDefault="002219F0" w:rsidP="00C960CE">
      <w:pPr>
        <w:ind w:left="720"/>
        <w:rPr>
          <w:ins w:id="30378" w:author="phuong vu" w:date="2018-11-25T22:52:00Z"/>
          <w:lang w:val="en-US"/>
          <w:rPrChange w:id="30379" w:author="phuong vu" w:date="2018-11-30T22:36:00Z">
            <w:rPr>
              <w:ins w:id="30380" w:author="phuong vu" w:date="2018-11-25T22:52:00Z"/>
              <w:lang w:val="en-US"/>
            </w:rPr>
          </w:rPrChange>
        </w:rPr>
        <w:pPrChange w:id="30381" w:author="phuong vu" w:date="2018-11-30T22:04:00Z">
          <w:pPr>
            <w:spacing w:line="276" w:lineRule="auto"/>
          </w:pPr>
        </w:pPrChange>
      </w:pPr>
      <w:ins w:id="30382" w:author="phuong vu" w:date="2018-11-25T22:52:00Z">
        <w:r w:rsidRPr="00920004">
          <w:rPr>
            <w:lang w:val="en-US"/>
            <w:rPrChange w:id="30383" w:author="phuong vu" w:date="2018-11-30T22:36:00Z">
              <w:rPr>
                <w:lang w:val="en-US"/>
              </w:rPr>
            </w:rPrChange>
          </w:rPr>
          <w:t>- Bước 6: Thực hiện chức năng thay đ</w:t>
        </w:r>
      </w:ins>
      <w:ins w:id="30384" w:author="phuong vu" w:date="2018-11-25T22:53:00Z">
        <w:r w:rsidRPr="00920004">
          <w:rPr>
            <w:lang w:val="en-US"/>
            <w:rPrChange w:id="30385" w:author="phuong vu" w:date="2018-11-30T22:36:00Z">
              <w:rPr>
                <w:lang w:val="en-US"/>
              </w:rPr>
            </w:rPrChange>
          </w:rPr>
          <w:t>ổi trạng thái đơn hàng.</w:t>
        </w:r>
      </w:ins>
    </w:p>
    <w:p w14:paraId="2F477259" w14:textId="72914257" w:rsidR="002219F0" w:rsidRPr="00920004" w:rsidRDefault="002219F0" w:rsidP="00BD0851">
      <w:pPr>
        <w:spacing w:before="240" w:line="0" w:lineRule="atLeast"/>
        <w:rPr>
          <w:ins w:id="30386" w:author="phuong vu" w:date="2018-11-25T22:53:00Z"/>
          <w:b/>
          <w:lang w:val="en-US"/>
          <w:rPrChange w:id="30387" w:author="phuong vu" w:date="2018-11-30T22:36:00Z">
            <w:rPr>
              <w:ins w:id="30388" w:author="phuong vu" w:date="2018-11-25T22:53:00Z"/>
              <w:b/>
              <w:lang w:val="en-US"/>
            </w:rPr>
          </w:rPrChange>
        </w:rPr>
        <w:pPrChange w:id="30389" w:author="phuong vu" w:date="2018-11-30T14:16:00Z">
          <w:pPr/>
        </w:pPrChange>
      </w:pPr>
      <w:ins w:id="30390" w:author="phuong vu" w:date="2018-11-25T22:53:00Z">
        <w:r w:rsidRPr="00920004">
          <w:rPr>
            <w:lang w:val="en-US"/>
            <w:rPrChange w:id="30391" w:author="phuong vu" w:date="2018-11-30T22:36:00Z">
              <w:rPr>
                <w:lang w:val="en-US"/>
              </w:rPr>
            </w:rPrChange>
          </w:rPr>
          <w:tab/>
        </w:r>
        <w:r w:rsidRPr="00920004">
          <w:rPr>
            <w:b/>
            <w:lang w:val="en-US"/>
            <w:rPrChange w:id="30392" w:author="phuong vu" w:date="2018-11-30T22:36:00Z">
              <w:rPr>
                <w:lang w:val="en-US"/>
              </w:rPr>
            </w:rPrChange>
          </w:rPr>
          <w:t>Kịch bản</w:t>
        </w:r>
      </w:ins>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676"/>
        <w:gridCol w:w="1942"/>
        <w:gridCol w:w="1713"/>
        <w:gridCol w:w="1738"/>
      </w:tblGrid>
      <w:tr w:rsidR="002219F0" w:rsidRPr="00920004" w14:paraId="6B535221" w14:textId="77777777" w:rsidTr="00A4790A">
        <w:trPr>
          <w:ins w:id="30393" w:author="phuong vu" w:date="2018-11-25T22:53:00Z"/>
        </w:trPr>
        <w:tc>
          <w:tcPr>
            <w:tcW w:w="708" w:type="dxa"/>
            <w:tcBorders>
              <w:top w:val="single" w:sz="4" w:space="0" w:color="auto"/>
              <w:left w:val="single" w:sz="4" w:space="0" w:color="auto"/>
              <w:bottom w:val="single" w:sz="4" w:space="0" w:color="auto"/>
              <w:right w:val="single" w:sz="4" w:space="0" w:color="auto"/>
            </w:tcBorders>
            <w:vAlign w:val="center"/>
            <w:hideMark/>
          </w:tcPr>
          <w:p w14:paraId="40595266" w14:textId="77777777" w:rsidR="002219F0" w:rsidRPr="00920004" w:rsidRDefault="002219F0" w:rsidP="00BD0851">
            <w:pPr>
              <w:spacing w:before="240" w:line="0" w:lineRule="atLeast"/>
              <w:jc w:val="center"/>
              <w:rPr>
                <w:ins w:id="30394" w:author="phuong vu" w:date="2018-11-25T22:53:00Z"/>
                <w:b/>
                <w:bCs/>
                <w:lang w:val="es-ES"/>
                <w:rPrChange w:id="30395" w:author="phuong vu" w:date="2018-11-30T22:36:00Z">
                  <w:rPr>
                    <w:ins w:id="30396" w:author="phuong vu" w:date="2018-11-25T22:53:00Z"/>
                    <w:b/>
                    <w:bCs/>
                    <w:lang w:val="es-ES"/>
                  </w:rPr>
                </w:rPrChange>
              </w:rPr>
              <w:pPrChange w:id="30397" w:author="phuong vu" w:date="2018-11-30T14:16:00Z">
                <w:pPr>
                  <w:spacing w:line="276" w:lineRule="auto"/>
                  <w:jc w:val="center"/>
                </w:pPr>
              </w:pPrChange>
            </w:pPr>
            <w:ins w:id="30398" w:author="phuong vu" w:date="2018-11-25T22:53:00Z">
              <w:r w:rsidRPr="00920004">
                <w:rPr>
                  <w:b/>
                  <w:bCs/>
                  <w:lang w:val="es-ES"/>
                  <w:rPrChange w:id="30399" w:author="phuong vu" w:date="2018-11-30T22:36:00Z">
                    <w:rPr>
                      <w:b/>
                      <w:bCs/>
                      <w:lang w:val="es-ES"/>
                    </w:rPr>
                  </w:rPrChange>
                </w:rPr>
                <w:t>STT</w:t>
              </w:r>
            </w:ins>
          </w:p>
        </w:tc>
        <w:tc>
          <w:tcPr>
            <w:tcW w:w="2676" w:type="dxa"/>
            <w:tcBorders>
              <w:top w:val="single" w:sz="4" w:space="0" w:color="auto"/>
              <w:left w:val="single" w:sz="4" w:space="0" w:color="auto"/>
              <w:bottom w:val="single" w:sz="4" w:space="0" w:color="auto"/>
              <w:right w:val="single" w:sz="4" w:space="0" w:color="auto"/>
            </w:tcBorders>
            <w:vAlign w:val="center"/>
            <w:hideMark/>
          </w:tcPr>
          <w:p w14:paraId="3DBAE33A" w14:textId="77777777" w:rsidR="002219F0" w:rsidRPr="00920004" w:rsidRDefault="002219F0" w:rsidP="00BD0851">
            <w:pPr>
              <w:spacing w:before="240" w:line="0" w:lineRule="atLeast"/>
              <w:jc w:val="center"/>
              <w:rPr>
                <w:ins w:id="30400" w:author="phuong vu" w:date="2018-11-25T22:53:00Z"/>
                <w:b/>
                <w:bCs/>
                <w:lang w:val="es-ES"/>
                <w:rPrChange w:id="30401" w:author="phuong vu" w:date="2018-11-30T22:36:00Z">
                  <w:rPr>
                    <w:ins w:id="30402" w:author="phuong vu" w:date="2018-11-25T22:53:00Z"/>
                    <w:b/>
                    <w:bCs/>
                    <w:lang w:val="es-ES"/>
                  </w:rPr>
                </w:rPrChange>
              </w:rPr>
              <w:pPrChange w:id="30403" w:author="phuong vu" w:date="2018-11-30T14:16:00Z">
                <w:pPr>
                  <w:spacing w:line="276" w:lineRule="auto"/>
                  <w:jc w:val="center"/>
                </w:pPr>
              </w:pPrChange>
            </w:pPr>
            <w:ins w:id="30404" w:author="phuong vu" w:date="2018-11-25T22:53:00Z">
              <w:r w:rsidRPr="00920004">
                <w:rPr>
                  <w:b/>
                  <w:bCs/>
                  <w:lang w:val="es-ES"/>
                  <w:rPrChange w:id="30405" w:author="phuong vu" w:date="2018-11-30T22:36:00Z">
                    <w:rPr>
                      <w:b/>
                      <w:bCs/>
                      <w:lang w:val="es-ES"/>
                    </w:rPr>
                  </w:rPrChange>
                </w:rPr>
                <w:t>Mô tả dữ liệu kiểm thử</w:t>
              </w:r>
            </w:ins>
          </w:p>
        </w:tc>
        <w:tc>
          <w:tcPr>
            <w:tcW w:w="1942" w:type="dxa"/>
            <w:tcBorders>
              <w:top w:val="single" w:sz="4" w:space="0" w:color="auto"/>
              <w:left w:val="single" w:sz="4" w:space="0" w:color="auto"/>
              <w:bottom w:val="single" w:sz="4" w:space="0" w:color="auto"/>
              <w:right w:val="single" w:sz="4" w:space="0" w:color="auto"/>
            </w:tcBorders>
            <w:vAlign w:val="center"/>
            <w:hideMark/>
          </w:tcPr>
          <w:p w14:paraId="45AC0F8C" w14:textId="77777777" w:rsidR="002219F0" w:rsidRPr="00920004" w:rsidRDefault="002219F0" w:rsidP="00BD0851">
            <w:pPr>
              <w:spacing w:before="240" w:line="0" w:lineRule="atLeast"/>
              <w:jc w:val="center"/>
              <w:rPr>
                <w:ins w:id="30406" w:author="phuong vu" w:date="2018-11-25T22:53:00Z"/>
                <w:b/>
                <w:bCs/>
                <w:lang w:val="es-ES"/>
                <w:rPrChange w:id="30407" w:author="phuong vu" w:date="2018-11-30T22:36:00Z">
                  <w:rPr>
                    <w:ins w:id="30408" w:author="phuong vu" w:date="2018-11-25T22:53:00Z"/>
                    <w:b/>
                    <w:bCs/>
                    <w:lang w:val="es-ES"/>
                  </w:rPr>
                </w:rPrChange>
              </w:rPr>
              <w:pPrChange w:id="30409" w:author="phuong vu" w:date="2018-11-30T14:16:00Z">
                <w:pPr>
                  <w:spacing w:line="276" w:lineRule="auto"/>
                  <w:jc w:val="center"/>
                </w:pPr>
              </w:pPrChange>
            </w:pPr>
            <w:ins w:id="30410" w:author="phuong vu" w:date="2018-11-25T22:53:00Z">
              <w:r w:rsidRPr="00920004">
                <w:rPr>
                  <w:b/>
                  <w:bCs/>
                  <w:lang w:val="es-ES"/>
                  <w:rPrChange w:id="30411" w:author="phuong vu" w:date="2018-11-30T22:36:00Z">
                    <w:rPr>
                      <w:b/>
                      <w:bCs/>
                      <w:lang w:val="es-ES"/>
                    </w:rPr>
                  </w:rPrChange>
                </w:rPr>
                <w:t>Kết quả mong đợi</w:t>
              </w:r>
            </w:ins>
          </w:p>
        </w:tc>
        <w:tc>
          <w:tcPr>
            <w:tcW w:w="1713" w:type="dxa"/>
            <w:tcBorders>
              <w:top w:val="single" w:sz="4" w:space="0" w:color="auto"/>
              <w:left w:val="single" w:sz="4" w:space="0" w:color="auto"/>
              <w:bottom w:val="single" w:sz="4" w:space="0" w:color="auto"/>
              <w:right w:val="single" w:sz="4" w:space="0" w:color="auto"/>
            </w:tcBorders>
            <w:vAlign w:val="center"/>
            <w:hideMark/>
          </w:tcPr>
          <w:p w14:paraId="74DD41C7" w14:textId="77777777" w:rsidR="002219F0" w:rsidRPr="00920004" w:rsidRDefault="002219F0" w:rsidP="00BD0851">
            <w:pPr>
              <w:spacing w:before="240" w:line="0" w:lineRule="atLeast"/>
              <w:jc w:val="center"/>
              <w:rPr>
                <w:ins w:id="30412" w:author="phuong vu" w:date="2018-11-25T22:53:00Z"/>
                <w:b/>
                <w:bCs/>
                <w:lang w:val="es-ES"/>
                <w:rPrChange w:id="30413" w:author="phuong vu" w:date="2018-11-30T22:36:00Z">
                  <w:rPr>
                    <w:ins w:id="30414" w:author="phuong vu" w:date="2018-11-25T22:53:00Z"/>
                    <w:b/>
                    <w:bCs/>
                    <w:lang w:val="es-ES"/>
                  </w:rPr>
                </w:rPrChange>
              </w:rPr>
              <w:pPrChange w:id="30415" w:author="phuong vu" w:date="2018-11-30T14:16:00Z">
                <w:pPr>
                  <w:spacing w:line="276" w:lineRule="auto"/>
                  <w:jc w:val="center"/>
                </w:pPr>
              </w:pPrChange>
            </w:pPr>
            <w:ins w:id="30416" w:author="phuong vu" w:date="2018-11-25T22:53:00Z">
              <w:r w:rsidRPr="00920004">
                <w:rPr>
                  <w:b/>
                  <w:bCs/>
                  <w:lang w:val="es-ES"/>
                  <w:rPrChange w:id="30417" w:author="phuong vu" w:date="2018-11-30T22:36:00Z">
                    <w:rPr>
                      <w:b/>
                      <w:bCs/>
                      <w:lang w:val="es-ES"/>
                    </w:rPr>
                  </w:rPrChange>
                </w:rPr>
                <w:t>Kết quả thực tế</w:t>
              </w:r>
            </w:ins>
          </w:p>
        </w:tc>
        <w:tc>
          <w:tcPr>
            <w:tcW w:w="1738" w:type="dxa"/>
            <w:tcBorders>
              <w:top w:val="single" w:sz="4" w:space="0" w:color="auto"/>
              <w:left w:val="single" w:sz="4" w:space="0" w:color="auto"/>
              <w:bottom w:val="single" w:sz="4" w:space="0" w:color="auto"/>
              <w:right w:val="single" w:sz="4" w:space="0" w:color="auto"/>
            </w:tcBorders>
            <w:vAlign w:val="center"/>
            <w:hideMark/>
          </w:tcPr>
          <w:p w14:paraId="673159EA" w14:textId="77777777" w:rsidR="002219F0" w:rsidRPr="00920004" w:rsidRDefault="002219F0" w:rsidP="00BD0851">
            <w:pPr>
              <w:spacing w:before="240" w:line="0" w:lineRule="atLeast"/>
              <w:jc w:val="center"/>
              <w:rPr>
                <w:ins w:id="30418" w:author="phuong vu" w:date="2018-11-25T22:53:00Z"/>
                <w:b/>
                <w:bCs/>
                <w:lang w:val="es-ES"/>
                <w:rPrChange w:id="30419" w:author="phuong vu" w:date="2018-11-30T22:36:00Z">
                  <w:rPr>
                    <w:ins w:id="30420" w:author="phuong vu" w:date="2018-11-25T22:53:00Z"/>
                    <w:b/>
                    <w:bCs/>
                    <w:lang w:val="es-ES"/>
                  </w:rPr>
                </w:rPrChange>
              </w:rPr>
              <w:pPrChange w:id="30421" w:author="phuong vu" w:date="2018-11-30T14:16:00Z">
                <w:pPr>
                  <w:spacing w:line="276" w:lineRule="auto"/>
                  <w:jc w:val="center"/>
                </w:pPr>
              </w:pPrChange>
            </w:pPr>
            <w:ins w:id="30422" w:author="phuong vu" w:date="2018-11-25T22:53:00Z">
              <w:r w:rsidRPr="00920004">
                <w:rPr>
                  <w:b/>
                  <w:bCs/>
                  <w:lang w:val="es-ES"/>
                  <w:rPrChange w:id="30423" w:author="phuong vu" w:date="2018-11-30T22:36:00Z">
                    <w:rPr>
                      <w:b/>
                      <w:bCs/>
                      <w:lang w:val="es-ES"/>
                    </w:rPr>
                  </w:rPrChange>
                </w:rPr>
                <w:t>Thành công/ Thât bại</w:t>
              </w:r>
            </w:ins>
          </w:p>
        </w:tc>
      </w:tr>
      <w:tr w:rsidR="002219F0" w:rsidRPr="00920004" w14:paraId="42E6B911" w14:textId="77777777" w:rsidTr="00A4790A">
        <w:trPr>
          <w:ins w:id="30424" w:author="phuong vu" w:date="2018-11-25T22:53:00Z"/>
        </w:trPr>
        <w:tc>
          <w:tcPr>
            <w:tcW w:w="708" w:type="dxa"/>
            <w:tcBorders>
              <w:top w:val="single" w:sz="4" w:space="0" w:color="auto"/>
              <w:left w:val="single" w:sz="4" w:space="0" w:color="auto"/>
              <w:bottom w:val="single" w:sz="4" w:space="0" w:color="auto"/>
              <w:right w:val="single" w:sz="4" w:space="0" w:color="auto"/>
            </w:tcBorders>
            <w:vAlign w:val="center"/>
          </w:tcPr>
          <w:p w14:paraId="768299F2" w14:textId="77777777" w:rsidR="002219F0" w:rsidRPr="00920004" w:rsidRDefault="002219F0" w:rsidP="00BD0851">
            <w:pPr>
              <w:spacing w:before="240" w:line="0" w:lineRule="atLeast"/>
              <w:jc w:val="center"/>
              <w:rPr>
                <w:ins w:id="30425" w:author="phuong vu" w:date="2018-11-25T22:53:00Z"/>
                <w:bCs/>
                <w:lang w:val="es-ES"/>
                <w:rPrChange w:id="30426" w:author="phuong vu" w:date="2018-11-30T22:36:00Z">
                  <w:rPr>
                    <w:ins w:id="30427" w:author="phuong vu" w:date="2018-11-25T22:53:00Z"/>
                    <w:bCs/>
                    <w:lang w:val="es-ES"/>
                  </w:rPr>
                </w:rPrChange>
              </w:rPr>
              <w:pPrChange w:id="30428" w:author="phuong vu" w:date="2018-11-30T14:16:00Z">
                <w:pPr>
                  <w:spacing w:line="276" w:lineRule="auto"/>
                  <w:jc w:val="center"/>
                </w:pPr>
              </w:pPrChange>
            </w:pPr>
            <w:ins w:id="30429" w:author="phuong vu" w:date="2018-11-25T22:53:00Z">
              <w:r w:rsidRPr="00920004">
                <w:rPr>
                  <w:bCs/>
                  <w:lang w:val="es-ES"/>
                  <w:rPrChange w:id="30430" w:author="phuong vu" w:date="2018-11-30T22:36:00Z">
                    <w:rPr>
                      <w:bCs/>
                      <w:lang w:val="es-ES"/>
                    </w:rPr>
                  </w:rPrChange>
                </w:rPr>
                <w:t>1</w:t>
              </w:r>
            </w:ins>
          </w:p>
        </w:tc>
        <w:tc>
          <w:tcPr>
            <w:tcW w:w="2676" w:type="dxa"/>
            <w:tcBorders>
              <w:top w:val="single" w:sz="4" w:space="0" w:color="auto"/>
              <w:left w:val="single" w:sz="4" w:space="0" w:color="auto"/>
              <w:bottom w:val="single" w:sz="4" w:space="0" w:color="auto"/>
              <w:right w:val="single" w:sz="4" w:space="0" w:color="auto"/>
            </w:tcBorders>
          </w:tcPr>
          <w:p w14:paraId="0B58D0BA" w14:textId="2BA88CB1" w:rsidR="002219F0" w:rsidRPr="00920004" w:rsidRDefault="002219F0" w:rsidP="00C960CE">
            <w:pPr>
              <w:rPr>
                <w:ins w:id="30431" w:author="phuong vu" w:date="2018-11-25T22:53:00Z"/>
                <w:lang w:val="es-ES"/>
                <w:rPrChange w:id="30432" w:author="phuong vu" w:date="2018-11-30T22:36:00Z">
                  <w:rPr>
                    <w:ins w:id="30433" w:author="phuong vu" w:date="2018-11-25T22:53:00Z"/>
                    <w:lang w:val="es-ES"/>
                  </w:rPr>
                </w:rPrChange>
              </w:rPr>
              <w:pPrChange w:id="30434" w:author="phuong vu" w:date="2018-11-30T22:05:00Z">
                <w:pPr>
                  <w:spacing w:line="276" w:lineRule="auto"/>
                  <w:jc w:val="left"/>
                </w:pPr>
              </w:pPrChange>
            </w:pPr>
            <w:ins w:id="30435" w:author="phuong vu" w:date="2018-11-25T22:54:00Z">
              <w:r w:rsidRPr="00920004">
                <w:rPr>
                  <w:lang w:val="es-ES"/>
                  <w:rPrChange w:id="30436" w:author="phuong vu" w:date="2018-11-30T22:36:00Z">
                    <w:rPr>
                      <w:lang w:val="es-ES"/>
                    </w:rPr>
                  </w:rPrChange>
                </w:rPr>
                <w:t xml:space="preserve">- Trạng thái: </w:t>
              </w:r>
            </w:ins>
            <w:ins w:id="30437" w:author="phuong vu" w:date="2018-11-25T22:57:00Z">
              <w:r w:rsidR="00A4790A" w:rsidRPr="00920004">
                <w:rPr>
                  <w:lang w:val="es-ES"/>
                  <w:rPrChange w:id="30438" w:author="phuong vu" w:date="2018-11-30T22:36:00Z">
                    <w:rPr>
                      <w:lang w:val="es-ES"/>
                    </w:rPr>
                  </w:rPrChange>
                </w:rPr>
                <w:t>Đã xác nhận</w:t>
              </w:r>
            </w:ins>
            <w:ins w:id="30439" w:author="phuong vu" w:date="2018-11-25T22:56:00Z">
              <w:r w:rsidRPr="00920004">
                <w:rPr>
                  <w:lang w:val="es-ES"/>
                  <w:rPrChange w:id="30440" w:author="phuong vu" w:date="2018-11-30T22:36:00Z">
                    <w:rPr>
                      <w:lang w:val="es-ES"/>
                    </w:rPr>
                  </w:rPrChange>
                </w:rPr>
                <w:t>.</w:t>
              </w:r>
            </w:ins>
          </w:p>
        </w:tc>
        <w:tc>
          <w:tcPr>
            <w:tcW w:w="1942" w:type="dxa"/>
            <w:tcBorders>
              <w:top w:val="single" w:sz="4" w:space="0" w:color="auto"/>
              <w:left w:val="single" w:sz="4" w:space="0" w:color="auto"/>
              <w:bottom w:val="single" w:sz="4" w:space="0" w:color="auto"/>
              <w:right w:val="single" w:sz="4" w:space="0" w:color="auto"/>
            </w:tcBorders>
          </w:tcPr>
          <w:p w14:paraId="6A47FBA2" w14:textId="18095B01" w:rsidR="002219F0" w:rsidRPr="00920004" w:rsidRDefault="00A4790A" w:rsidP="00C960CE">
            <w:pPr>
              <w:rPr>
                <w:ins w:id="30441" w:author="phuong vu" w:date="2018-11-25T23:01:00Z"/>
                <w:lang w:val="es-ES"/>
                <w:rPrChange w:id="30442" w:author="phuong vu" w:date="2018-11-30T22:36:00Z">
                  <w:rPr>
                    <w:ins w:id="30443" w:author="phuong vu" w:date="2018-11-25T23:01:00Z"/>
                    <w:lang w:val="es-ES"/>
                  </w:rPr>
                </w:rPrChange>
              </w:rPr>
              <w:pPrChange w:id="30444" w:author="phuong vu" w:date="2018-11-30T22:05:00Z">
                <w:pPr>
                  <w:spacing w:line="276" w:lineRule="auto"/>
                  <w:jc w:val="left"/>
                </w:pPr>
              </w:pPrChange>
            </w:pPr>
            <w:ins w:id="30445" w:author="phuong vu" w:date="2018-11-25T22:57:00Z">
              <w:r w:rsidRPr="00920004">
                <w:rPr>
                  <w:lang w:val="es-ES"/>
                  <w:rPrChange w:id="30446" w:author="phuong vu" w:date="2018-11-30T22:36:00Z">
                    <w:rPr>
                      <w:lang w:val="es-ES"/>
                    </w:rPr>
                  </w:rPrChange>
                </w:rPr>
                <w:t xml:space="preserve">- </w:t>
              </w:r>
            </w:ins>
            <w:ins w:id="30447" w:author="phuong vu" w:date="2018-11-25T23:00:00Z">
              <w:r w:rsidRPr="00920004">
                <w:rPr>
                  <w:lang w:val="es-ES"/>
                  <w:rPrChange w:id="30448" w:author="phuong vu" w:date="2018-11-30T22:36:00Z">
                    <w:rPr>
                      <w:lang w:val="es-ES"/>
                    </w:rPr>
                  </w:rPrChange>
                </w:rPr>
                <w:t xml:space="preserve">Trạng thái </w:t>
              </w:r>
            </w:ins>
            <w:ins w:id="30449" w:author="phuong vu" w:date="2018-11-25T23:01:00Z">
              <w:r w:rsidRPr="00920004">
                <w:rPr>
                  <w:lang w:val="es-ES"/>
                  <w:rPrChange w:id="30450" w:author="phuong vu" w:date="2018-11-30T22:36:00Z">
                    <w:rPr>
                      <w:lang w:val="es-ES"/>
                    </w:rPr>
                  </w:rPrChange>
                </w:rPr>
                <w:t xml:space="preserve">thay đổi </w:t>
              </w:r>
            </w:ins>
            <w:ins w:id="30451" w:author="phuong vu" w:date="2018-11-25T23:00:00Z">
              <w:r w:rsidRPr="00920004">
                <w:rPr>
                  <w:lang w:val="es-ES"/>
                  <w:rPrChange w:id="30452" w:author="phuong vu" w:date="2018-11-30T22:36:00Z">
                    <w:rPr>
                      <w:lang w:val="es-ES"/>
                    </w:rPr>
                  </w:rPrChange>
                </w:rPr>
                <w:t>thành “đã xác nhận”.</w:t>
              </w:r>
            </w:ins>
          </w:p>
          <w:p w14:paraId="39F50144" w14:textId="777671B2" w:rsidR="00A4790A" w:rsidRPr="00920004" w:rsidRDefault="00A4790A" w:rsidP="00C960CE">
            <w:pPr>
              <w:rPr>
                <w:ins w:id="30453" w:author="phuong vu" w:date="2018-11-26T01:36:00Z"/>
                <w:lang w:val="es-ES"/>
                <w:rPrChange w:id="30454" w:author="phuong vu" w:date="2018-11-30T22:36:00Z">
                  <w:rPr>
                    <w:ins w:id="30455" w:author="phuong vu" w:date="2018-11-26T01:36:00Z"/>
                    <w:lang w:val="es-ES"/>
                  </w:rPr>
                </w:rPrChange>
              </w:rPr>
              <w:pPrChange w:id="30456" w:author="phuong vu" w:date="2018-11-30T22:05:00Z">
                <w:pPr>
                  <w:spacing w:line="276" w:lineRule="auto"/>
                  <w:jc w:val="left"/>
                </w:pPr>
              </w:pPrChange>
            </w:pPr>
            <w:ins w:id="30457" w:author="phuong vu" w:date="2018-11-25T23:02:00Z">
              <w:r w:rsidRPr="00920004">
                <w:rPr>
                  <w:lang w:val="es-ES"/>
                  <w:rPrChange w:id="30458" w:author="phuong vu" w:date="2018-11-30T22:36:00Z">
                    <w:rPr>
                      <w:lang w:val="es-ES"/>
                    </w:rPr>
                  </w:rPrChange>
                </w:rPr>
                <w:t>- Cập nhật trong CSDL.</w:t>
              </w:r>
            </w:ins>
            <w:ins w:id="30459" w:author="phuong vu" w:date="2018-11-26T01:36:00Z">
              <w:r w:rsidR="00461C23" w:rsidRPr="00920004">
                <w:rPr>
                  <w:lang w:val="es-ES"/>
                  <w:rPrChange w:id="30460" w:author="phuong vu" w:date="2018-11-30T22:36:00Z">
                    <w:rPr>
                      <w:lang w:val="es-ES"/>
                    </w:rPr>
                  </w:rPrChange>
                </w:rPr>
                <w:t xml:space="preserve"> </w:t>
              </w:r>
            </w:ins>
          </w:p>
          <w:p w14:paraId="15F4BEBD" w14:textId="21A560C1" w:rsidR="00461C23" w:rsidRPr="00920004" w:rsidRDefault="00461C23" w:rsidP="00C960CE">
            <w:pPr>
              <w:rPr>
                <w:ins w:id="30461" w:author="phuong vu" w:date="2018-11-25T23:00:00Z"/>
                <w:lang w:val="es-ES"/>
                <w:rPrChange w:id="30462" w:author="phuong vu" w:date="2018-11-30T22:36:00Z">
                  <w:rPr>
                    <w:ins w:id="30463" w:author="phuong vu" w:date="2018-11-25T23:00:00Z"/>
                    <w:lang w:val="es-ES"/>
                  </w:rPr>
                </w:rPrChange>
              </w:rPr>
              <w:pPrChange w:id="30464" w:author="phuong vu" w:date="2018-11-30T22:05:00Z">
                <w:pPr>
                  <w:spacing w:line="276" w:lineRule="auto"/>
                  <w:jc w:val="left"/>
                </w:pPr>
              </w:pPrChange>
            </w:pPr>
            <w:ins w:id="30465" w:author="phuong vu" w:date="2018-11-26T01:36:00Z">
              <w:r w:rsidRPr="00920004">
                <w:rPr>
                  <w:lang w:val="es-ES"/>
                  <w:rPrChange w:id="30466" w:author="phuong vu" w:date="2018-11-30T22:36:00Z">
                    <w:rPr>
                      <w:lang w:val="es-ES"/>
                    </w:rPr>
                  </w:rPrChange>
                </w:rPr>
                <w:t>- Tạo biên nhận</w:t>
              </w:r>
            </w:ins>
          </w:p>
          <w:p w14:paraId="694C3421" w14:textId="62989149" w:rsidR="00A4790A" w:rsidRPr="00920004" w:rsidRDefault="00A4790A" w:rsidP="00C960CE">
            <w:pPr>
              <w:rPr>
                <w:ins w:id="30467" w:author="phuong vu" w:date="2018-11-25T22:53:00Z"/>
                <w:lang w:val="es-ES"/>
                <w:rPrChange w:id="30468" w:author="phuong vu" w:date="2018-11-30T22:36:00Z">
                  <w:rPr>
                    <w:ins w:id="30469" w:author="phuong vu" w:date="2018-11-25T22:53:00Z"/>
                    <w:lang w:val="es-ES"/>
                  </w:rPr>
                </w:rPrChange>
              </w:rPr>
              <w:pPrChange w:id="30470" w:author="phuong vu" w:date="2018-11-30T22:05:00Z">
                <w:pPr>
                  <w:spacing w:line="276" w:lineRule="auto"/>
                  <w:jc w:val="left"/>
                </w:pPr>
              </w:pPrChange>
            </w:pPr>
            <w:ins w:id="30471" w:author="phuong vu" w:date="2018-11-25T23:00:00Z">
              <w:r w:rsidRPr="00920004">
                <w:rPr>
                  <w:lang w:val="es-ES"/>
                  <w:rPrChange w:id="30472" w:author="phuong vu" w:date="2018-11-30T22:36:00Z">
                    <w:rPr>
                      <w:lang w:val="es-ES"/>
                    </w:rPr>
                  </w:rPrChange>
                </w:rPr>
                <w:t>- Hiển thị lại chi tiết đơn hàng.</w:t>
              </w:r>
            </w:ins>
          </w:p>
        </w:tc>
        <w:tc>
          <w:tcPr>
            <w:tcW w:w="1713" w:type="dxa"/>
            <w:tcBorders>
              <w:top w:val="single" w:sz="4" w:space="0" w:color="auto"/>
              <w:left w:val="single" w:sz="4" w:space="0" w:color="auto"/>
              <w:bottom w:val="single" w:sz="4" w:space="0" w:color="auto"/>
              <w:right w:val="single" w:sz="4" w:space="0" w:color="auto"/>
            </w:tcBorders>
          </w:tcPr>
          <w:p w14:paraId="50D8FA1E" w14:textId="70B99344" w:rsidR="00A4790A" w:rsidRPr="00920004" w:rsidRDefault="00A4790A" w:rsidP="00C960CE">
            <w:pPr>
              <w:rPr>
                <w:ins w:id="30473" w:author="phuong vu" w:date="2018-11-25T23:02:00Z"/>
                <w:lang w:val="es-ES"/>
                <w:rPrChange w:id="30474" w:author="phuong vu" w:date="2018-11-30T22:36:00Z">
                  <w:rPr>
                    <w:ins w:id="30475" w:author="phuong vu" w:date="2018-11-25T23:02:00Z"/>
                    <w:lang w:val="es-ES"/>
                  </w:rPr>
                </w:rPrChange>
              </w:rPr>
              <w:pPrChange w:id="30476" w:author="phuong vu" w:date="2018-11-30T22:05:00Z">
                <w:pPr>
                  <w:spacing w:line="276" w:lineRule="auto"/>
                  <w:jc w:val="left"/>
                </w:pPr>
              </w:pPrChange>
            </w:pPr>
            <w:ins w:id="30477" w:author="phuong vu" w:date="2018-11-25T23:01:00Z">
              <w:r w:rsidRPr="00920004">
                <w:rPr>
                  <w:lang w:val="es-ES"/>
                  <w:rPrChange w:id="30478" w:author="phuong vu" w:date="2018-11-30T22:36:00Z">
                    <w:rPr>
                      <w:lang w:val="es-ES"/>
                    </w:rPr>
                  </w:rPrChange>
                </w:rPr>
                <w:t>- Trạng thái thành “</w:t>
              </w:r>
              <w:r w:rsidRPr="00920004">
                <w:rPr>
                  <w:lang w:val="es-ES"/>
                  <w:rPrChange w:id="30479" w:author="phuong vu" w:date="2018-11-30T22:36:00Z">
                    <w:rPr>
                      <w:i/>
                      <w:lang w:val="es-ES"/>
                    </w:rPr>
                  </w:rPrChange>
                </w:rPr>
                <w:t>đã xác nhận</w:t>
              </w:r>
              <w:r w:rsidRPr="00920004">
                <w:rPr>
                  <w:lang w:val="es-ES"/>
                  <w:rPrChange w:id="30480" w:author="phuong vu" w:date="2018-11-30T22:36:00Z">
                    <w:rPr>
                      <w:lang w:val="es-ES"/>
                    </w:rPr>
                  </w:rPrChange>
                </w:rPr>
                <w:t>”.</w:t>
              </w:r>
            </w:ins>
          </w:p>
          <w:p w14:paraId="1A5381BB" w14:textId="5F66B40D" w:rsidR="00A4790A" w:rsidRPr="00920004" w:rsidRDefault="00A4790A" w:rsidP="00C960CE">
            <w:pPr>
              <w:rPr>
                <w:ins w:id="30481" w:author="phuong vu" w:date="2018-11-26T01:36:00Z"/>
                <w:lang w:val="es-ES"/>
                <w:rPrChange w:id="30482" w:author="phuong vu" w:date="2018-11-30T22:36:00Z">
                  <w:rPr>
                    <w:ins w:id="30483" w:author="phuong vu" w:date="2018-11-26T01:36:00Z"/>
                    <w:lang w:val="es-ES"/>
                  </w:rPr>
                </w:rPrChange>
              </w:rPr>
              <w:pPrChange w:id="30484" w:author="phuong vu" w:date="2018-11-30T22:05:00Z">
                <w:pPr>
                  <w:spacing w:line="276" w:lineRule="auto"/>
                  <w:jc w:val="left"/>
                </w:pPr>
              </w:pPrChange>
            </w:pPr>
            <w:ins w:id="30485" w:author="phuong vu" w:date="2018-11-25T23:02:00Z">
              <w:r w:rsidRPr="00920004">
                <w:rPr>
                  <w:lang w:val="es-ES"/>
                  <w:rPrChange w:id="30486" w:author="phuong vu" w:date="2018-11-30T22:36:00Z">
                    <w:rPr>
                      <w:lang w:val="es-ES"/>
                    </w:rPr>
                  </w:rPrChange>
                </w:rPr>
                <w:t>- Cập nhật trong CSDL.</w:t>
              </w:r>
            </w:ins>
          </w:p>
          <w:p w14:paraId="2B00D714" w14:textId="5A47D9CE" w:rsidR="00461C23" w:rsidRPr="00920004" w:rsidRDefault="00461C23" w:rsidP="00C960CE">
            <w:pPr>
              <w:rPr>
                <w:ins w:id="30487" w:author="phuong vu" w:date="2018-11-26T01:36:00Z"/>
                <w:lang w:val="es-ES"/>
                <w:rPrChange w:id="30488" w:author="phuong vu" w:date="2018-11-30T22:36:00Z">
                  <w:rPr>
                    <w:ins w:id="30489" w:author="phuong vu" w:date="2018-11-26T01:36:00Z"/>
                    <w:lang w:val="es-ES"/>
                  </w:rPr>
                </w:rPrChange>
              </w:rPr>
              <w:pPrChange w:id="30490" w:author="phuong vu" w:date="2018-11-30T22:05:00Z">
                <w:pPr>
                  <w:spacing w:line="276" w:lineRule="auto"/>
                  <w:jc w:val="left"/>
                </w:pPr>
              </w:pPrChange>
            </w:pPr>
            <w:ins w:id="30491" w:author="phuong vu" w:date="2018-11-26T01:36:00Z">
              <w:r w:rsidRPr="00920004">
                <w:rPr>
                  <w:lang w:val="es-ES"/>
                  <w:rPrChange w:id="30492" w:author="phuong vu" w:date="2018-11-30T22:36:00Z">
                    <w:rPr>
                      <w:lang w:val="es-ES"/>
                    </w:rPr>
                  </w:rPrChange>
                </w:rPr>
                <w:t>- Tạo biên nhận.</w:t>
              </w:r>
            </w:ins>
          </w:p>
          <w:p w14:paraId="02164279" w14:textId="77777777" w:rsidR="00461C23" w:rsidRPr="00920004" w:rsidRDefault="00461C23" w:rsidP="00C960CE">
            <w:pPr>
              <w:rPr>
                <w:ins w:id="30493" w:author="phuong vu" w:date="2018-11-25T23:01:00Z"/>
                <w:lang w:val="es-ES"/>
                <w:rPrChange w:id="30494" w:author="phuong vu" w:date="2018-11-30T22:36:00Z">
                  <w:rPr>
                    <w:ins w:id="30495" w:author="phuong vu" w:date="2018-11-25T23:01:00Z"/>
                    <w:lang w:val="es-ES"/>
                  </w:rPr>
                </w:rPrChange>
              </w:rPr>
              <w:pPrChange w:id="30496" w:author="phuong vu" w:date="2018-11-30T22:05:00Z">
                <w:pPr>
                  <w:spacing w:line="276" w:lineRule="auto"/>
                  <w:jc w:val="left"/>
                </w:pPr>
              </w:pPrChange>
            </w:pPr>
          </w:p>
          <w:p w14:paraId="2B78B78C" w14:textId="2F00251F" w:rsidR="002219F0" w:rsidRPr="00920004" w:rsidRDefault="00A4790A" w:rsidP="00C960CE">
            <w:pPr>
              <w:rPr>
                <w:ins w:id="30497" w:author="phuong vu" w:date="2018-11-25T22:53:00Z"/>
                <w:lang w:val="es-ES"/>
                <w:rPrChange w:id="30498" w:author="phuong vu" w:date="2018-11-30T22:36:00Z">
                  <w:rPr>
                    <w:ins w:id="30499" w:author="phuong vu" w:date="2018-11-25T22:53:00Z"/>
                    <w:lang w:val="es-ES"/>
                  </w:rPr>
                </w:rPrChange>
              </w:rPr>
              <w:pPrChange w:id="30500" w:author="phuong vu" w:date="2018-11-30T22:05:00Z">
                <w:pPr>
                  <w:spacing w:line="276" w:lineRule="auto"/>
                  <w:jc w:val="left"/>
                </w:pPr>
              </w:pPrChange>
            </w:pPr>
            <w:ins w:id="30501" w:author="phuong vu" w:date="2018-11-25T23:01:00Z">
              <w:r w:rsidRPr="00920004">
                <w:rPr>
                  <w:lang w:val="es-ES"/>
                  <w:rPrChange w:id="30502" w:author="phuong vu" w:date="2018-11-30T22:36:00Z">
                    <w:rPr>
                      <w:lang w:val="es-ES"/>
                    </w:rPr>
                  </w:rPrChange>
                </w:rPr>
                <w:t>- Hiển thị lại chi tiết đơn hàng.</w:t>
              </w:r>
            </w:ins>
          </w:p>
        </w:tc>
        <w:tc>
          <w:tcPr>
            <w:tcW w:w="1738" w:type="dxa"/>
            <w:tcBorders>
              <w:top w:val="single" w:sz="4" w:space="0" w:color="auto"/>
              <w:left w:val="single" w:sz="4" w:space="0" w:color="auto"/>
              <w:bottom w:val="single" w:sz="4" w:space="0" w:color="auto"/>
              <w:right w:val="single" w:sz="4" w:space="0" w:color="auto"/>
            </w:tcBorders>
          </w:tcPr>
          <w:p w14:paraId="51263C5E" w14:textId="77777777" w:rsidR="002219F0" w:rsidRPr="00920004" w:rsidRDefault="002219F0" w:rsidP="00C960CE">
            <w:pPr>
              <w:rPr>
                <w:ins w:id="30503" w:author="phuong vu" w:date="2018-11-25T22:53:00Z"/>
                <w:lang w:val="es-ES"/>
                <w:rPrChange w:id="30504" w:author="phuong vu" w:date="2018-11-30T22:36:00Z">
                  <w:rPr>
                    <w:ins w:id="30505" w:author="phuong vu" w:date="2018-11-25T22:53:00Z"/>
                    <w:lang w:val="es-ES"/>
                  </w:rPr>
                </w:rPrChange>
              </w:rPr>
              <w:pPrChange w:id="30506" w:author="phuong vu" w:date="2018-11-30T22:05:00Z">
                <w:pPr>
                  <w:spacing w:line="276" w:lineRule="auto"/>
                  <w:jc w:val="left"/>
                </w:pPr>
              </w:pPrChange>
            </w:pPr>
            <w:ins w:id="30507" w:author="phuong vu" w:date="2018-11-25T22:53:00Z">
              <w:r w:rsidRPr="00920004">
                <w:rPr>
                  <w:lang w:val="es-ES"/>
                  <w:rPrChange w:id="30508" w:author="phuong vu" w:date="2018-11-30T22:36:00Z">
                    <w:rPr>
                      <w:lang w:val="es-ES"/>
                    </w:rPr>
                  </w:rPrChange>
                </w:rPr>
                <w:t>Thành công</w:t>
              </w:r>
            </w:ins>
          </w:p>
        </w:tc>
      </w:tr>
      <w:tr w:rsidR="00A4790A" w:rsidRPr="00920004" w14:paraId="488930AB" w14:textId="77777777" w:rsidTr="00A4790A">
        <w:trPr>
          <w:ins w:id="30509" w:author="phuong vu" w:date="2018-11-25T22:53:00Z"/>
        </w:trPr>
        <w:tc>
          <w:tcPr>
            <w:tcW w:w="708" w:type="dxa"/>
            <w:tcBorders>
              <w:top w:val="single" w:sz="4" w:space="0" w:color="auto"/>
              <w:left w:val="single" w:sz="4" w:space="0" w:color="auto"/>
              <w:bottom w:val="single" w:sz="4" w:space="0" w:color="auto"/>
              <w:right w:val="single" w:sz="4" w:space="0" w:color="auto"/>
            </w:tcBorders>
            <w:vAlign w:val="center"/>
          </w:tcPr>
          <w:p w14:paraId="28568FA1" w14:textId="77777777" w:rsidR="00A4790A" w:rsidRPr="00920004" w:rsidRDefault="00A4790A" w:rsidP="00BD0851">
            <w:pPr>
              <w:spacing w:before="240" w:line="0" w:lineRule="atLeast"/>
              <w:jc w:val="center"/>
              <w:rPr>
                <w:ins w:id="30510" w:author="phuong vu" w:date="2018-11-25T22:53:00Z"/>
                <w:bCs/>
                <w:lang w:val="es-ES"/>
                <w:rPrChange w:id="30511" w:author="phuong vu" w:date="2018-11-30T22:36:00Z">
                  <w:rPr>
                    <w:ins w:id="30512" w:author="phuong vu" w:date="2018-11-25T22:53:00Z"/>
                    <w:bCs/>
                    <w:lang w:val="es-ES"/>
                  </w:rPr>
                </w:rPrChange>
              </w:rPr>
              <w:pPrChange w:id="30513" w:author="phuong vu" w:date="2018-11-30T14:16:00Z">
                <w:pPr>
                  <w:spacing w:line="276" w:lineRule="auto"/>
                  <w:jc w:val="center"/>
                </w:pPr>
              </w:pPrChange>
            </w:pPr>
            <w:ins w:id="30514" w:author="phuong vu" w:date="2018-11-25T22:53:00Z">
              <w:r w:rsidRPr="00920004">
                <w:rPr>
                  <w:bCs/>
                  <w:lang w:val="es-ES"/>
                  <w:rPrChange w:id="30515" w:author="phuong vu" w:date="2018-11-30T22:36:00Z">
                    <w:rPr>
                      <w:bCs/>
                      <w:lang w:val="es-ES"/>
                    </w:rPr>
                  </w:rPrChange>
                </w:rPr>
                <w:t>2</w:t>
              </w:r>
            </w:ins>
          </w:p>
        </w:tc>
        <w:tc>
          <w:tcPr>
            <w:tcW w:w="2676" w:type="dxa"/>
            <w:tcBorders>
              <w:top w:val="single" w:sz="4" w:space="0" w:color="auto"/>
              <w:left w:val="single" w:sz="4" w:space="0" w:color="auto"/>
              <w:bottom w:val="single" w:sz="4" w:space="0" w:color="auto"/>
              <w:right w:val="single" w:sz="4" w:space="0" w:color="auto"/>
            </w:tcBorders>
          </w:tcPr>
          <w:p w14:paraId="347357A2" w14:textId="372306B9" w:rsidR="00A4790A" w:rsidRPr="00920004" w:rsidRDefault="00A4790A" w:rsidP="00C960CE">
            <w:pPr>
              <w:rPr>
                <w:ins w:id="30516" w:author="phuong vu" w:date="2018-11-25T22:53:00Z"/>
                <w:lang w:val="es-ES"/>
                <w:rPrChange w:id="30517" w:author="phuong vu" w:date="2018-11-30T22:36:00Z">
                  <w:rPr>
                    <w:ins w:id="30518" w:author="phuong vu" w:date="2018-11-25T22:53:00Z"/>
                    <w:lang w:val="es-ES"/>
                  </w:rPr>
                </w:rPrChange>
              </w:rPr>
              <w:pPrChange w:id="30519" w:author="phuong vu" w:date="2018-11-30T22:05:00Z">
                <w:pPr>
                  <w:spacing w:line="276" w:lineRule="auto"/>
                  <w:jc w:val="left"/>
                </w:pPr>
              </w:pPrChange>
            </w:pPr>
            <w:ins w:id="30520" w:author="phuong vu" w:date="2018-11-25T23:02:00Z">
              <w:r w:rsidRPr="00920004">
                <w:rPr>
                  <w:lang w:val="es-ES"/>
                  <w:rPrChange w:id="30521" w:author="phuong vu" w:date="2018-11-30T22:36:00Z">
                    <w:rPr>
                      <w:lang w:val="es-ES"/>
                    </w:rPr>
                  </w:rPrChange>
                </w:rPr>
                <w:t>- Trạng thái: Bị hủy</w:t>
              </w:r>
            </w:ins>
          </w:p>
        </w:tc>
        <w:tc>
          <w:tcPr>
            <w:tcW w:w="1942" w:type="dxa"/>
            <w:tcBorders>
              <w:top w:val="single" w:sz="4" w:space="0" w:color="auto"/>
              <w:left w:val="single" w:sz="4" w:space="0" w:color="auto"/>
              <w:bottom w:val="single" w:sz="4" w:space="0" w:color="auto"/>
              <w:right w:val="single" w:sz="4" w:space="0" w:color="auto"/>
            </w:tcBorders>
          </w:tcPr>
          <w:p w14:paraId="11DBFF95" w14:textId="0F14937D" w:rsidR="00A4790A" w:rsidRPr="00920004" w:rsidRDefault="00A4790A" w:rsidP="00C960CE">
            <w:pPr>
              <w:rPr>
                <w:ins w:id="30522" w:author="phuong vu" w:date="2018-11-25T23:02:00Z"/>
                <w:lang w:val="es-ES"/>
                <w:rPrChange w:id="30523" w:author="phuong vu" w:date="2018-11-30T22:36:00Z">
                  <w:rPr>
                    <w:ins w:id="30524" w:author="phuong vu" w:date="2018-11-25T23:02:00Z"/>
                    <w:lang w:val="es-ES"/>
                  </w:rPr>
                </w:rPrChange>
              </w:rPr>
              <w:pPrChange w:id="30525" w:author="phuong vu" w:date="2018-11-30T22:05:00Z">
                <w:pPr>
                  <w:spacing w:line="276" w:lineRule="auto"/>
                  <w:jc w:val="left"/>
                </w:pPr>
              </w:pPrChange>
            </w:pPr>
            <w:ins w:id="30526" w:author="phuong vu" w:date="2018-11-25T23:02:00Z">
              <w:r w:rsidRPr="00920004">
                <w:rPr>
                  <w:lang w:val="es-ES"/>
                  <w:rPrChange w:id="30527" w:author="phuong vu" w:date="2018-11-30T22:36:00Z">
                    <w:rPr>
                      <w:lang w:val="es-ES"/>
                    </w:rPr>
                  </w:rPrChange>
                </w:rPr>
                <w:t>- Trạng thái thay đổi thành “</w:t>
              </w:r>
              <w:r w:rsidRPr="00920004">
                <w:rPr>
                  <w:lang w:val="es-ES"/>
                  <w:rPrChange w:id="30528" w:author="phuong vu" w:date="2018-11-30T22:36:00Z">
                    <w:rPr>
                      <w:i/>
                      <w:lang w:val="es-ES"/>
                    </w:rPr>
                  </w:rPrChange>
                </w:rPr>
                <w:t>đã hủy</w:t>
              </w:r>
              <w:r w:rsidRPr="00920004">
                <w:rPr>
                  <w:lang w:val="es-ES"/>
                  <w:rPrChange w:id="30529" w:author="phuong vu" w:date="2018-11-30T22:36:00Z">
                    <w:rPr>
                      <w:lang w:val="es-ES"/>
                    </w:rPr>
                  </w:rPrChange>
                </w:rPr>
                <w:t>”.</w:t>
              </w:r>
            </w:ins>
          </w:p>
          <w:p w14:paraId="3FE8C4FB" w14:textId="77777777" w:rsidR="00A4790A" w:rsidRPr="00920004" w:rsidRDefault="00A4790A" w:rsidP="00C960CE">
            <w:pPr>
              <w:rPr>
                <w:ins w:id="30530" w:author="phuong vu" w:date="2018-11-25T23:02:00Z"/>
                <w:lang w:val="es-ES"/>
                <w:rPrChange w:id="30531" w:author="phuong vu" w:date="2018-11-30T22:36:00Z">
                  <w:rPr>
                    <w:ins w:id="30532" w:author="phuong vu" w:date="2018-11-25T23:02:00Z"/>
                    <w:lang w:val="es-ES"/>
                  </w:rPr>
                </w:rPrChange>
              </w:rPr>
              <w:pPrChange w:id="30533" w:author="phuong vu" w:date="2018-11-30T22:05:00Z">
                <w:pPr>
                  <w:spacing w:line="276" w:lineRule="auto"/>
                  <w:jc w:val="left"/>
                </w:pPr>
              </w:pPrChange>
            </w:pPr>
            <w:ins w:id="30534" w:author="phuong vu" w:date="2018-11-25T23:02:00Z">
              <w:r w:rsidRPr="00920004">
                <w:rPr>
                  <w:lang w:val="es-ES"/>
                  <w:rPrChange w:id="30535" w:author="phuong vu" w:date="2018-11-30T22:36:00Z">
                    <w:rPr>
                      <w:lang w:val="es-ES"/>
                    </w:rPr>
                  </w:rPrChange>
                </w:rPr>
                <w:t>- Cập nhật trong CSDL.</w:t>
              </w:r>
            </w:ins>
          </w:p>
          <w:p w14:paraId="3A6798E0" w14:textId="5FD9A075" w:rsidR="00A4790A" w:rsidRPr="00920004" w:rsidRDefault="00A4790A" w:rsidP="00C960CE">
            <w:pPr>
              <w:rPr>
                <w:ins w:id="30536" w:author="phuong vu" w:date="2018-11-25T22:53:00Z"/>
                <w:lang w:val="es-ES"/>
                <w:rPrChange w:id="30537" w:author="phuong vu" w:date="2018-11-30T22:36:00Z">
                  <w:rPr>
                    <w:ins w:id="30538" w:author="phuong vu" w:date="2018-11-25T22:53:00Z"/>
                    <w:lang w:val="es-ES"/>
                  </w:rPr>
                </w:rPrChange>
              </w:rPr>
              <w:pPrChange w:id="30539" w:author="phuong vu" w:date="2018-11-30T22:05:00Z">
                <w:pPr>
                  <w:spacing w:line="276" w:lineRule="auto"/>
                  <w:jc w:val="left"/>
                </w:pPr>
              </w:pPrChange>
            </w:pPr>
            <w:ins w:id="30540" w:author="phuong vu" w:date="2018-11-25T23:02:00Z">
              <w:r w:rsidRPr="00920004">
                <w:rPr>
                  <w:lang w:val="es-ES"/>
                  <w:rPrChange w:id="30541" w:author="phuong vu" w:date="2018-11-30T22:36:00Z">
                    <w:rPr>
                      <w:lang w:val="es-ES"/>
                    </w:rPr>
                  </w:rPrChange>
                </w:rPr>
                <w:t>- Hiển thị lại chi tiết đơn hàng.</w:t>
              </w:r>
            </w:ins>
          </w:p>
        </w:tc>
        <w:tc>
          <w:tcPr>
            <w:tcW w:w="1713" w:type="dxa"/>
            <w:tcBorders>
              <w:top w:val="single" w:sz="4" w:space="0" w:color="auto"/>
              <w:left w:val="single" w:sz="4" w:space="0" w:color="auto"/>
              <w:bottom w:val="single" w:sz="4" w:space="0" w:color="auto"/>
              <w:right w:val="single" w:sz="4" w:space="0" w:color="auto"/>
            </w:tcBorders>
          </w:tcPr>
          <w:p w14:paraId="75C2F3DA" w14:textId="77777777" w:rsidR="00A4790A" w:rsidRPr="00920004" w:rsidRDefault="00A4790A" w:rsidP="00C960CE">
            <w:pPr>
              <w:rPr>
                <w:ins w:id="30542" w:author="phuong vu" w:date="2018-11-25T23:02:00Z"/>
                <w:lang w:val="es-ES"/>
                <w:rPrChange w:id="30543" w:author="phuong vu" w:date="2018-11-30T22:36:00Z">
                  <w:rPr>
                    <w:ins w:id="30544" w:author="phuong vu" w:date="2018-11-25T23:02:00Z"/>
                    <w:lang w:val="es-ES"/>
                  </w:rPr>
                </w:rPrChange>
              </w:rPr>
              <w:pPrChange w:id="30545" w:author="phuong vu" w:date="2018-11-30T22:05:00Z">
                <w:pPr>
                  <w:spacing w:line="276" w:lineRule="auto"/>
                  <w:jc w:val="left"/>
                </w:pPr>
              </w:pPrChange>
            </w:pPr>
            <w:ins w:id="30546" w:author="phuong vu" w:date="2018-11-25T23:02:00Z">
              <w:r w:rsidRPr="00920004">
                <w:rPr>
                  <w:lang w:val="es-ES"/>
                  <w:rPrChange w:id="30547" w:author="phuong vu" w:date="2018-11-30T22:36:00Z">
                    <w:rPr>
                      <w:lang w:val="es-ES"/>
                    </w:rPr>
                  </w:rPrChange>
                </w:rPr>
                <w:t>- Trạng thái thay đổi thành “</w:t>
              </w:r>
              <w:r w:rsidRPr="00920004">
                <w:rPr>
                  <w:lang w:val="es-ES"/>
                  <w:rPrChange w:id="30548" w:author="phuong vu" w:date="2018-11-30T22:36:00Z">
                    <w:rPr>
                      <w:i/>
                      <w:lang w:val="es-ES"/>
                    </w:rPr>
                  </w:rPrChange>
                </w:rPr>
                <w:t>đã hủy</w:t>
              </w:r>
              <w:r w:rsidRPr="00920004">
                <w:rPr>
                  <w:lang w:val="es-ES"/>
                  <w:rPrChange w:id="30549" w:author="phuong vu" w:date="2018-11-30T22:36:00Z">
                    <w:rPr>
                      <w:lang w:val="es-ES"/>
                    </w:rPr>
                  </w:rPrChange>
                </w:rPr>
                <w:t>”.</w:t>
              </w:r>
            </w:ins>
          </w:p>
          <w:p w14:paraId="5311ED00" w14:textId="77777777" w:rsidR="00A4790A" w:rsidRPr="00920004" w:rsidRDefault="00A4790A" w:rsidP="00C960CE">
            <w:pPr>
              <w:rPr>
                <w:ins w:id="30550" w:author="phuong vu" w:date="2018-11-25T23:02:00Z"/>
                <w:lang w:val="es-ES"/>
                <w:rPrChange w:id="30551" w:author="phuong vu" w:date="2018-11-30T22:36:00Z">
                  <w:rPr>
                    <w:ins w:id="30552" w:author="phuong vu" w:date="2018-11-25T23:02:00Z"/>
                    <w:lang w:val="es-ES"/>
                  </w:rPr>
                </w:rPrChange>
              </w:rPr>
              <w:pPrChange w:id="30553" w:author="phuong vu" w:date="2018-11-30T22:05:00Z">
                <w:pPr>
                  <w:spacing w:line="276" w:lineRule="auto"/>
                  <w:jc w:val="left"/>
                </w:pPr>
              </w:pPrChange>
            </w:pPr>
            <w:ins w:id="30554" w:author="phuong vu" w:date="2018-11-25T23:02:00Z">
              <w:r w:rsidRPr="00920004">
                <w:rPr>
                  <w:lang w:val="es-ES"/>
                  <w:rPrChange w:id="30555" w:author="phuong vu" w:date="2018-11-30T22:36:00Z">
                    <w:rPr>
                      <w:lang w:val="es-ES"/>
                    </w:rPr>
                  </w:rPrChange>
                </w:rPr>
                <w:t>- Cập nhật trong CSDL.</w:t>
              </w:r>
            </w:ins>
          </w:p>
          <w:p w14:paraId="1EFD5429" w14:textId="71BE0E1C" w:rsidR="00A4790A" w:rsidRPr="00920004" w:rsidRDefault="00A4790A" w:rsidP="00C960CE">
            <w:pPr>
              <w:rPr>
                <w:ins w:id="30556" w:author="phuong vu" w:date="2018-11-25T22:53:00Z"/>
                <w:lang w:val="es-ES"/>
                <w:rPrChange w:id="30557" w:author="phuong vu" w:date="2018-11-30T22:36:00Z">
                  <w:rPr>
                    <w:ins w:id="30558" w:author="phuong vu" w:date="2018-11-25T22:53:00Z"/>
                    <w:lang w:val="es-ES"/>
                  </w:rPr>
                </w:rPrChange>
              </w:rPr>
              <w:pPrChange w:id="30559" w:author="phuong vu" w:date="2018-11-30T22:05:00Z">
                <w:pPr>
                  <w:spacing w:line="276" w:lineRule="auto"/>
                  <w:jc w:val="left"/>
                </w:pPr>
              </w:pPrChange>
            </w:pPr>
            <w:ins w:id="30560" w:author="phuong vu" w:date="2018-11-25T23:02:00Z">
              <w:r w:rsidRPr="00920004">
                <w:rPr>
                  <w:lang w:val="es-ES"/>
                  <w:rPrChange w:id="30561" w:author="phuong vu" w:date="2018-11-30T22:36:00Z">
                    <w:rPr>
                      <w:lang w:val="es-ES"/>
                    </w:rPr>
                  </w:rPrChange>
                </w:rPr>
                <w:t>- Hiển thị lại chi tiết đơn hàng.</w:t>
              </w:r>
            </w:ins>
          </w:p>
        </w:tc>
        <w:tc>
          <w:tcPr>
            <w:tcW w:w="1738" w:type="dxa"/>
            <w:tcBorders>
              <w:top w:val="single" w:sz="4" w:space="0" w:color="auto"/>
              <w:left w:val="single" w:sz="4" w:space="0" w:color="auto"/>
              <w:bottom w:val="single" w:sz="4" w:space="0" w:color="auto"/>
              <w:right w:val="single" w:sz="4" w:space="0" w:color="auto"/>
            </w:tcBorders>
          </w:tcPr>
          <w:p w14:paraId="7792746B" w14:textId="77777777" w:rsidR="00A4790A" w:rsidRPr="00920004" w:rsidRDefault="00A4790A" w:rsidP="00C960CE">
            <w:pPr>
              <w:rPr>
                <w:ins w:id="30562" w:author="phuong vu" w:date="2018-11-25T22:53:00Z"/>
                <w:lang w:val="en-US"/>
                <w:rPrChange w:id="30563" w:author="phuong vu" w:date="2018-11-30T22:36:00Z">
                  <w:rPr>
                    <w:ins w:id="30564" w:author="phuong vu" w:date="2018-11-25T22:53:00Z"/>
                    <w:lang w:val="en-US"/>
                  </w:rPr>
                </w:rPrChange>
              </w:rPr>
              <w:pPrChange w:id="30565" w:author="phuong vu" w:date="2018-11-30T22:05:00Z">
                <w:pPr>
                  <w:spacing w:line="276" w:lineRule="auto"/>
                  <w:jc w:val="left"/>
                </w:pPr>
              </w:pPrChange>
            </w:pPr>
            <w:ins w:id="30566" w:author="phuong vu" w:date="2018-11-25T22:53:00Z">
              <w:r w:rsidRPr="00920004">
                <w:rPr>
                  <w:lang w:val="en-US"/>
                  <w:rPrChange w:id="30567" w:author="phuong vu" w:date="2018-11-30T22:36:00Z">
                    <w:rPr>
                      <w:lang w:val="en-US"/>
                    </w:rPr>
                  </w:rPrChange>
                </w:rPr>
                <w:t>Thành công</w:t>
              </w:r>
            </w:ins>
          </w:p>
        </w:tc>
      </w:tr>
      <w:tr w:rsidR="00A4790A" w:rsidRPr="00920004" w14:paraId="4B0509D2" w14:textId="77777777" w:rsidTr="00A4790A">
        <w:trPr>
          <w:ins w:id="30568" w:author="phuong vu" w:date="2018-11-25T22:53:00Z"/>
        </w:trPr>
        <w:tc>
          <w:tcPr>
            <w:tcW w:w="708" w:type="dxa"/>
            <w:tcBorders>
              <w:top w:val="single" w:sz="4" w:space="0" w:color="auto"/>
              <w:left w:val="single" w:sz="4" w:space="0" w:color="auto"/>
              <w:bottom w:val="single" w:sz="4" w:space="0" w:color="auto"/>
              <w:right w:val="single" w:sz="4" w:space="0" w:color="auto"/>
            </w:tcBorders>
            <w:vAlign w:val="center"/>
          </w:tcPr>
          <w:p w14:paraId="521CFD71" w14:textId="77777777" w:rsidR="00A4790A" w:rsidRPr="00920004" w:rsidRDefault="00A4790A" w:rsidP="00BD0851">
            <w:pPr>
              <w:spacing w:before="240" w:line="0" w:lineRule="atLeast"/>
              <w:jc w:val="center"/>
              <w:rPr>
                <w:ins w:id="30569" w:author="phuong vu" w:date="2018-11-25T22:53:00Z"/>
                <w:bCs/>
                <w:lang w:val="es-ES"/>
                <w:rPrChange w:id="30570" w:author="phuong vu" w:date="2018-11-30T22:36:00Z">
                  <w:rPr>
                    <w:ins w:id="30571" w:author="phuong vu" w:date="2018-11-25T22:53:00Z"/>
                    <w:bCs/>
                    <w:lang w:val="es-ES"/>
                  </w:rPr>
                </w:rPrChange>
              </w:rPr>
              <w:pPrChange w:id="30572" w:author="phuong vu" w:date="2018-11-30T14:16:00Z">
                <w:pPr>
                  <w:spacing w:line="276" w:lineRule="auto"/>
                  <w:jc w:val="center"/>
                </w:pPr>
              </w:pPrChange>
            </w:pPr>
            <w:ins w:id="30573" w:author="phuong vu" w:date="2018-11-25T22:53:00Z">
              <w:r w:rsidRPr="00920004">
                <w:rPr>
                  <w:bCs/>
                  <w:lang w:val="es-ES"/>
                  <w:rPrChange w:id="30574" w:author="phuong vu" w:date="2018-11-30T22:36:00Z">
                    <w:rPr>
                      <w:bCs/>
                      <w:lang w:val="es-ES"/>
                    </w:rPr>
                  </w:rPrChange>
                </w:rPr>
                <w:t>4</w:t>
              </w:r>
            </w:ins>
          </w:p>
        </w:tc>
        <w:tc>
          <w:tcPr>
            <w:tcW w:w="2676" w:type="dxa"/>
            <w:tcBorders>
              <w:top w:val="single" w:sz="4" w:space="0" w:color="auto"/>
              <w:left w:val="single" w:sz="4" w:space="0" w:color="auto"/>
              <w:bottom w:val="single" w:sz="4" w:space="0" w:color="auto"/>
              <w:right w:val="single" w:sz="4" w:space="0" w:color="auto"/>
            </w:tcBorders>
          </w:tcPr>
          <w:p w14:paraId="03506899" w14:textId="0A8C0337" w:rsidR="00A4790A" w:rsidRPr="00920004" w:rsidRDefault="00A4790A" w:rsidP="00C960CE">
            <w:pPr>
              <w:rPr>
                <w:ins w:id="30575" w:author="phuong vu" w:date="2018-11-25T22:53:00Z"/>
                <w:lang w:val="es-ES"/>
                <w:rPrChange w:id="30576" w:author="phuong vu" w:date="2018-11-30T22:36:00Z">
                  <w:rPr>
                    <w:ins w:id="30577" w:author="phuong vu" w:date="2018-11-25T22:53:00Z"/>
                    <w:lang w:val="es-ES"/>
                  </w:rPr>
                </w:rPrChange>
              </w:rPr>
              <w:pPrChange w:id="30578" w:author="phuong vu" w:date="2018-11-30T22:05:00Z">
                <w:pPr>
                  <w:spacing w:line="276" w:lineRule="auto"/>
                  <w:jc w:val="left"/>
                </w:pPr>
              </w:pPrChange>
            </w:pPr>
            <w:ins w:id="30579" w:author="phuong vu" w:date="2018-11-25T23:03:00Z">
              <w:r w:rsidRPr="00920004">
                <w:rPr>
                  <w:lang w:val="es-ES"/>
                  <w:rPrChange w:id="30580" w:author="phuong vu" w:date="2018-11-30T22:36:00Z">
                    <w:rPr>
                      <w:lang w:val="es-ES"/>
                    </w:rPr>
                  </w:rPrChange>
                </w:rPr>
                <w:t xml:space="preserve">- Trạng thái: </w:t>
              </w:r>
            </w:ins>
            <w:ins w:id="30581" w:author="phuong vu" w:date="2018-11-25T23:05:00Z">
              <w:r w:rsidRPr="00920004">
                <w:rPr>
                  <w:lang w:val="es-ES"/>
                  <w:rPrChange w:id="30582" w:author="phuong vu" w:date="2018-11-30T22:36:00Z">
                    <w:rPr>
                      <w:lang w:val="es-ES"/>
                    </w:rPr>
                  </w:rPrChange>
                </w:rPr>
                <w:t>Đang chờ xử lí.</w:t>
              </w:r>
            </w:ins>
          </w:p>
        </w:tc>
        <w:tc>
          <w:tcPr>
            <w:tcW w:w="1942" w:type="dxa"/>
            <w:tcBorders>
              <w:top w:val="single" w:sz="4" w:space="0" w:color="auto"/>
              <w:left w:val="single" w:sz="4" w:space="0" w:color="auto"/>
              <w:bottom w:val="single" w:sz="4" w:space="0" w:color="auto"/>
              <w:right w:val="single" w:sz="4" w:space="0" w:color="auto"/>
            </w:tcBorders>
          </w:tcPr>
          <w:p w14:paraId="18B2B935" w14:textId="75205858" w:rsidR="00A4790A" w:rsidRPr="00920004" w:rsidRDefault="00A4790A" w:rsidP="00C960CE">
            <w:pPr>
              <w:rPr>
                <w:ins w:id="30583" w:author="phuong vu" w:date="2018-11-25T23:05:00Z"/>
                <w:lang w:val="es-ES"/>
                <w:rPrChange w:id="30584" w:author="phuong vu" w:date="2018-11-30T22:36:00Z">
                  <w:rPr>
                    <w:ins w:id="30585" w:author="phuong vu" w:date="2018-11-25T23:05:00Z"/>
                    <w:lang w:val="es-ES"/>
                  </w:rPr>
                </w:rPrChange>
              </w:rPr>
              <w:pPrChange w:id="30586" w:author="phuong vu" w:date="2018-11-30T22:05:00Z">
                <w:pPr>
                  <w:spacing w:line="276" w:lineRule="auto"/>
                  <w:jc w:val="left"/>
                </w:pPr>
              </w:pPrChange>
            </w:pPr>
            <w:ins w:id="30587" w:author="phuong vu" w:date="2018-11-25T23:05:00Z">
              <w:r w:rsidRPr="00920004">
                <w:rPr>
                  <w:lang w:val="es-ES"/>
                  <w:rPrChange w:id="30588" w:author="phuong vu" w:date="2018-11-30T22:36:00Z">
                    <w:rPr>
                      <w:lang w:val="es-ES"/>
                    </w:rPr>
                  </w:rPrChange>
                </w:rPr>
                <w:t>- Trạng thái thay đổi thành “</w:t>
              </w:r>
            </w:ins>
            <w:ins w:id="30589" w:author="phuong vu" w:date="2018-11-25T23:06:00Z">
              <w:r w:rsidRPr="00920004">
                <w:rPr>
                  <w:lang w:val="es-ES"/>
                  <w:rPrChange w:id="30590" w:author="phuong vu" w:date="2018-11-30T22:36:00Z">
                    <w:rPr>
                      <w:lang w:val="es-ES"/>
                    </w:rPr>
                  </w:rPrChange>
                </w:rPr>
                <w:t>đang chờ xử lí</w:t>
              </w:r>
            </w:ins>
            <w:ins w:id="30591" w:author="phuong vu" w:date="2018-11-25T23:05:00Z">
              <w:r w:rsidRPr="00920004">
                <w:rPr>
                  <w:lang w:val="es-ES"/>
                  <w:rPrChange w:id="30592" w:author="phuong vu" w:date="2018-11-30T22:36:00Z">
                    <w:rPr>
                      <w:lang w:val="es-ES"/>
                    </w:rPr>
                  </w:rPrChange>
                </w:rPr>
                <w:t>”.</w:t>
              </w:r>
            </w:ins>
          </w:p>
          <w:p w14:paraId="1B77EBDD" w14:textId="77777777" w:rsidR="00A4790A" w:rsidRPr="00920004" w:rsidRDefault="00A4790A" w:rsidP="00C960CE">
            <w:pPr>
              <w:rPr>
                <w:ins w:id="30593" w:author="phuong vu" w:date="2018-11-25T23:05:00Z"/>
                <w:lang w:val="es-ES"/>
                <w:rPrChange w:id="30594" w:author="phuong vu" w:date="2018-11-30T22:36:00Z">
                  <w:rPr>
                    <w:ins w:id="30595" w:author="phuong vu" w:date="2018-11-25T23:05:00Z"/>
                    <w:lang w:val="es-ES"/>
                  </w:rPr>
                </w:rPrChange>
              </w:rPr>
              <w:pPrChange w:id="30596" w:author="phuong vu" w:date="2018-11-30T22:05:00Z">
                <w:pPr>
                  <w:spacing w:line="276" w:lineRule="auto"/>
                  <w:jc w:val="left"/>
                </w:pPr>
              </w:pPrChange>
            </w:pPr>
            <w:ins w:id="30597" w:author="phuong vu" w:date="2018-11-25T23:05:00Z">
              <w:r w:rsidRPr="00920004">
                <w:rPr>
                  <w:lang w:val="es-ES"/>
                  <w:rPrChange w:id="30598" w:author="phuong vu" w:date="2018-11-30T22:36:00Z">
                    <w:rPr>
                      <w:lang w:val="es-ES"/>
                    </w:rPr>
                  </w:rPrChange>
                </w:rPr>
                <w:t>- Cập nhật trong CSDL.</w:t>
              </w:r>
            </w:ins>
          </w:p>
          <w:p w14:paraId="5443B694" w14:textId="77777777" w:rsidR="00A4790A" w:rsidRPr="00920004" w:rsidRDefault="00A4790A" w:rsidP="00C960CE">
            <w:pPr>
              <w:rPr>
                <w:ins w:id="30599" w:author="phuong vu" w:date="2018-11-25T23:06:00Z"/>
                <w:lang w:val="es-ES"/>
                <w:rPrChange w:id="30600" w:author="phuong vu" w:date="2018-11-30T22:36:00Z">
                  <w:rPr>
                    <w:ins w:id="30601" w:author="phuong vu" w:date="2018-11-25T23:06:00Z"/>
                    <w:lang w:val="es-ES"/>
                  </w:rPr>
                </w:rPrChange>
              </w:rPr>
              <w:pPrChange w:id="30602" w:author="phuong vu" w:date="2018-11-30T22:05:00Z">
                <w:pPr>
                  <w:spacing w:line="276" w:lineRule="auto"/>
                  <w:jc w:val="left"/>
                </w:pPr>
              </w:pPrChange>
            </w:pPr>
            <w:ins w:id="30603" w:author="phuong vu" w:date="2018-11-25T23:05:00Z">
              <w:r w:rsidRPr="00920004">
                <w:rPr>
                  <w:lang w:val="es-ES"/>
                  <w:rPrChange w:id="30604" w:author="phuong vu" w:date="2018-11-30T22:36:00Z">
                    <w:rPr>
                      <w:lang w:val="es-ES"/>
                    </w:rPr>
                  </w:rPrChange>
                </w:rPr>
                <w:lastRenderedPageBreak/>
                <w:t>- Hiển thị lại chi tiết đơn hàng.</w:t>
              </w:r>
            </w:ins>
          </w:p>
          <w:p w14:paraId="512C0679" w14:textId="2F0B9F72" w:rsidR="00A4790A" w:rsidRPr="00920004" w:rsidRDefault="00A4790A" w:rsidP="00C960CE">
            <w:pPr>
              <w:rPr>
                <w:ins w:id="30605" w:author="phuong vu" w:date="2018-11-25T22:53:00Z"/>
                <w:lang w:val="es-ES"/>
                <w:rPrChange w:id="30606" w:author="phuong vu" w:date="2018-11-30T22:36:00Z">
                  <w:rPr>
                    <w:ins w:id="30607" w:author="phuong vu" w:date="2018-11-25T22:53:00Z"/>
                    <w:lang w:val="es-ES"/>
                  </w:rPr>
                </w:rPrChange>
              </w:rPr>
              <w:pPrChange w:id="30608" w:author="phuong vu" w:date="2018-11-30T22:05:00Z">
                <w:pPr>
                  <w:spacing w:line="276" w:lineRule="auto"/>
                  <w:jc w:val="left"/>
                </w:pPr>
              </w:pPrChange>
            </w:pPr>
            <w:ins w:id="30609" w:author="phuong vu" w:date="2018-11-25T23:06:00Z">
              <w:r w:rsidRPr="00920004">
                <w:rPr>
                  <w:lang w:val="es-ES"/>
                  <w:rPrChange w:id="30610" w:author="phuong vu" w:date="2018-11-30T22:36:00Z">
                    <w:rPr>
                      <w:lang w:val="es-ES"/>
                    </w:rPr>
                  </w:rPrChange>
                </w:rPr>
                <w:t>- Hiển thị nút: “Xử lí”</w:t>
              </w:r>
            </w:ins>
            <w:ins w:id="30611" w:author="phuong vu" w:date="2018-11-25T23:07:00Z">
              <w:r w:rsidR="0001206E" w:rsidRPr="00920004">
                <w:rPr>
                  <w:lang w:val="es-ES"/>
                  <w:rPrChange w:id="30612" w:author="phuong vu" w:date="2018-11-30T22:36:00Z">
                    <w:rPr>
                      <w:lang w:val="es-ES"/>
                    </w:rPr>
                  </w:rPrChange>
                </w:rPr>
                <w:t>.</w:t>
              </w:r>
            </w:ins>
          </w:p>
        </w:tc>
        <w:tc>
          <w:tcPr>
            <w:tcW w:w="1713" w:type="dxa"/>
            <w:tcBorders>
              <w:top w:val="single" w:sz="4" w:space="0" w:color="auto"/>
              <w:left w:val="single" w:sz="4" w:space="0" w:color="auto"/>
              <w:bottom w:val="single" w:sz="4" w:space="0" w:color="auto"/>
              <w:right w:val="single" w:sz="4" w:space="0" w:color="auto"/>
            </w:tcBorders>
          </w:tcPr>
          <w:p w14:paraId="363CDC00" w14:textId="77777777" w:rsidR="00A4790A" w:rsidRPr="00920004" w:rsidRDefault="00A4790A" w:rsidP="00C960CE">
            <w:pPr>
              <w:rPr>
                <w:ins w:id="30613" w:author="phuong vu" w:date="2018-11-25T23:06:00Z"/>
                <w:lang w:val="es-ES"/>
                <w:rPrChange w:id="30614" w:author="phuong vu" w:date="2018-11-30T22:36:00Z">
                  <w:rPr>
                    <w:ins w:id="30615" w:author="phuong vu" w:date="2018-11-25T23:06:00Z"/>
                    <w:lang w:val="es-ES"/>
                  </w:rPr>
                </w:rPrChange>
              </w:rPr>
              <w:pPrChange w:id="30616" w:author="phuong vu" w:date="2018-11-30T22:05:00Z">
                <w:pPr>
                  <w:spacing w:line="276" w:lineRule="auto"/>
                  <w:jc w:val="left"/>
                </w:pPr>
              </w:pPrChange>
            </w:pPr>
            <w:ins w:id="30617" w:author="phuong vu" w:date="2018-11-25T23:06:00Z">
              <w:r w:rsidRPr="00920004">
                <w:rPr>
                  <w:lang w:val="es-ES"/>
                  <w:rPrChange w:id="30618" w:author="phuong vu" w:date="2018-11-30T22:36:00Z">
                    <w:rPr>
                      <w:lang w:val="es-ES"/>
                    </w:rPr>
                  </w:rPrChange>
                </w:rPr>
                <w:lastRenderedPageBreak/>
                <w:t>- Trạng thái thay đổi thành “</w:t>
              </w:r>
              <w:r w:rsidRPr="00920004">
                <w:rPr>
                  <w:lang w:val="es-ES"/>
                  <w:rPrChange w:id="30619" w:author="phuong vu" w:date="2018-11-30T22:36:00Z">
                    <w:rPr>
                      <w:i/>
                      <w:lang w:val="es-ES"/>
                    </w:rPr>
                  </w:rPrChange>
                </w:rPr>
                <w:t>đang chờ xử lí</w:t>
              </w:r>
              <w:r w:rsidRPr="00920004">
                <w:rPr>
                  <w:lang w:val="es-ES"/>
                  <w:rPrChange w:id="30620" w:author="phuong vu" w:date="2018-11-30T22:36:00Z">
                    <w:rPr>
                      <w:lang w:val="es-ES"/>
                    </w:rPr>
                  </w:rPrChange>
                </w:rPr>
                <w:t>”.</w:t>
              </w:r>
            </w:ins>
          </w:p>
          <w:p w14:paraId="57D0B50E" w14:textId="77777777" w:rsidR="00A4790A" w:rsidRPr="00920004" w:rsidRDefault="00A4790A" w:rsidP="00C960CE">
            <w:pPr>
              <w:rPr>
                <w:ins w:id="30621" w:author="phuong vu" w:date="2018-11-25T23:06:00Z"/>
                <w:lang w:val="es-ES"/>
                <w:rPrChange w:id="30622" w:author="phuong vu" w:date="2018-11-30T22:36:00Z">
                  <w:rPr>
                    <w:ins w:id="30623" w:author="phuong vu" w:date="2018-11-25T23:06:00Z"/>
                    <w:lang w:val="es-ES"/>
                  </w:rPr>
                </w:rPrChange>
              </w:rPr>
              <w:pPrChange w:id="30624" w:author="phuong vu" w:date="2018-11-30T22:05:00Z">
                <w:pPr>
                  <w:spacing w:line="276" w:lineRule="auto"/>
                  <w:jc w:val="left"/>
                </w:pPr>
              </w:pPrChange>
            </w:pPr>
            <w:ins w:id="30625" w:author="phuong vu" w:date="2018-11-25T23:06:00Z">
              <w:r w:rsidRPr="00920004">
                <w:rPr>
                  <w:lang w:val="es-ES"/>
                  <w:rPrChange w:id="30626" w:author="phuong vu" w:date="2018-11-30T22:36:00Z">
                    <w:rPr>
                      <w:lang w:val="es-ES"/>
                    </w:rPr>
                  </w:rPrChange>
                </w:rPr>
                <w:t>- Cập nhật trong CSDL.</w:t>
              </w:r>
            </w:ins>
          </w:p>
          <w:p w14:paraId="7CBEB7BE" w14:textId="77777777" w:rsidR="00A4790A" w:rsidRPr="00920004" w:rsidRDefault="00A4790A" w:rsidP="00C960CE">
            <w:pPr>
              <w:rPr>
                <w:ins w:id="30627" w:author="phuong vu" w:date="2018-11-25T23:06:00Z"/>
                <w:lang w:val="es-ES"/>
                <w:rPrChange w:id="30628" w:author="phuong vu" w:date="2018-11-30T22:36:00Z">
                  <w:rPr>
                    <w:ins w:id="30629" w:author="phuong vu" w:date="2018-11-25T23:06:00Z"/>
                    <w:lang w:val="es-ES"/>
                  </w:rPr>
                </w:rPrChange>
              </w:rPr>
              <w:pPrChange w:id="30630" w:author="phuong vu" w:date="2018-11-30T22:05:00Z">
                <w:pPr>
                  <w:spacing w:line="276" w:lineRule="auto"/>
                  <w:jc w:val="left"/>
                </w:pPr>
              </w:pPrChange>
            </w:pPr>
            <w:ins w:id="30631" w:author="phuong vu" w:date="2018-11-25T23:06:00Z">
              <w:r w:rsidRPr="00920004">
                <w:rPr>
                  <w:lang w:val="es-ES"/>
                  <w:rPrChange w:id="30632" w:author="phuong vu" w:date="2018-11-30T22:36:00Z">
                    <w:rPr>
                      <w:lang w:val="es-ES"/>
                    </w:rPr>
                  </w:rPrChange>
                </w:rPr>
                <w:lastRenderedPageBreak/>
                <w:t>- Hiển thị lại chi tiết đơn hàng.</w:t>
              </w:r>
            </w:ins>
          </w:p>
          <w:p w14:paraId="481161BA" w14:textId="1A45B394" w:rsidR="00A4790A" w:rsidRPr="00920004" w:rsidRDefault="00A4790A" w:rsidP="00C960CE">
            <w:pPr>
              <w:rPr>
                <w:ins w:id="30633" w:author="phuong vu" w:date="2018-11-25T22:53:00Z"/>
                <w:lang w:val="es-ES"/>
                <w:rPrChange w:id="30634" w:author="phuong vu" w:date="2018-11-30T22:36:00Z">
                  <w:rPr>
                    <w:ins w:id="30635" w:author="phuong vu" w:date="2018-11-25T22:53:00Z"/>
                    <w:lang w:val="es-ES"/>
                  </w:rPr>
                </w:rPrChange>
              </w:rPr>
              <w:pPrChange w:id="30636" w:author="phuong vu" w:date="2018-11-30T22:05:00Z">
                <w:pPr>
                  <w:spacing w:line="276" w:lineRule="auto"/>
                  <w:jc w:val="left"/>
                </w:pPr>
              </w:pPrChange>
            </w:pPr>
            <w:ins w:id="30637" w:author="phuong vu" w:date="2018-11-25T23:06:00Z">
              <w:r w:rsidRPr="00920004">
                <w:rPr>
                  <w:lang w:val="es-ES"/>
                  <w:rPrChange w:id="30638" w:author="phuong vu" w:date="2018-11-30T22:36:00Z">
                    <w:rPr>
                      <w:lang w:val="es-ES"/>
                    </w:rPr>
                  </w:rPrChange>
                </w:rPr>
                <w:t>- Hiển thị nút: “</w:t>
              </w:r>
              <w:r w:rsidRPr="00920004">
                <w:rPr>
                  <w:lang w:val="es-ES"/>
                  <w:rPrChange w:id="30639" w:author="phuong vu" w:date="2018-11-30T22:36:00Z">
                    <w:rPr>
                      <w:i/>
                      <w:lang w:val="es-ES"/>
                    </w:rPr>
                  </w:rPrChange>
                </w:rPr>
                <w:t>Xử lí</w:t>
              </w:r>
              <w:r w:rsidRPr="00920004">
                <w:rPr>
                  <w:lang w:val="es-ES"/>
                  <w:rPrChange w:id="30640" w:author="phuong vu" w:date="2018-11-30T22:36:00Z">
                    <w:rPr>
                      <w:lang w:val="es-ES"/>
                    </w:rPr>
                  </w:rPrChange>
                </w:rPr>
                <w:t>”</w:t>
              </w:r>
            </w:ins>
            <w:ins w:id="30641" w:author="phuong vu" w:date="2018-11-25T23:07:00Z">
              <w:r w:rsidR="0001206E" w:rsidRPr="00920004">
                <w:rPr>
                  <w:lang w:val="es-ES"/>
                  <w:rPrChange w:id="30642" w:author="phuong vu" w:date="2018-11-30T22:36:00Z">
                    <w:rPr>
                      <w:lang w:val="es-ES"/>
                    </w:rPr>
                  </w:rPrChange>
                </w:rPr>
                <w:t>.</w:t>
              </w:r>
            </w:ins>
          </w:p>
        </w:tc>
        <w:tc>
          <w:tcPr>
            <w:tcW w:w="1738" w:type="dxa"/>
            <w:tcBorders>
              <w:top w:val="single" w:sz="4" w:space="0" w:color="auto"/>
              <w:left w:val="single" w:sz="4" w:space="0" w:color="auto"/>
              <w:bottom w:val="single" w:sz="4" w:space="0" w:color="auto"/>
              <w:right w:val="single" w:sz="4" w:space="0" w:color="auto"/>
            </w:tcBorders>
          </w:tcPr>
          <w:p w14:paraId="5DDEE506" w14:textId="77777777" w:rsidR="00A4790A" w:rsidRPr="00920004" w:rsidRDefault="00A4790A" w:rsidP="00C960CE">
            <w:pPr>
              <w:rPr>
                <w:ins w:id="30643" w:author="phuong vu" w:date="2018-11-25T22:53:00Z"/>
                <w:lang w:val="es-ES"/>
                <w:rPrChange w:id="30644" w:author="phuong vu" w:date="2018-11-30T22:36:00Z">
                  <w:rPr>
                    <w:ins w:id="30645" w:author="phuong vu" w:date="2018-11-25T22:53:00Z"/>
                    <w:lang w:val="es-ES"/>
                  </w:rPr>
                </w:rPrChange>
              </w:rPr>
              <w:pPrChange w:id="30646" w:author="phuong vu" w:date="2018-11-30T22:05:00Z">
                <w:pPr>
                  <w:spacing w:line="276" w:lineRule="auto"/>
                  <w:jc w:val="left"/>
                </w:pPr>
              </w:pPrChange>
            </w:pPr>
            <w:ins w:id="30647" w:author="phuong vu" w:date="2018-11-25T22:53:00Z">
              <w:r w:rsidRPr="00920004">
                <w:rPr>
                  <w:lang w:val="es-ES"/>
                  <w:rPrChange w:id="30648" w:author="phuong vu" w:date="2018-11-30T22:36:00Z">
                    <w:rPr>
                      <w:lang w:val="es-ES"/>
                    </w:rPr>
                  </w:rPrChange>
                </w:rPr>
                <w:lastRenderedPageBreak/>
                <w:t>Thành công</w:t>
              </w:r>
            </w:ins>
          </w:p>
        </w:tc>
      </w:tr>
      <w:tr w:rsidR="00A4790A" w:rsidRPr="00920004" w14:paraId="1682C85E" w14:textId="77777777" w:rsidTr="00A4790A">
        <w:trPr>
          <w:ins w:id="30649" w:author="phuong vu" w:date="2018-11-25T23:03:00Z"/>
        </w:trPr>
        <w:tc>
          <w:tcPr>
            <w:tcW w:w="708" w:type="dxa"/>
            <w:tcBorders>
              <w:top w:val="single" w:sz="4" w:space="0" w:color="auto"/>
              <w:left w:val="single" w:sz="4" w:space="0" w:color="auto"/>
              <w:bottom w:val="single" w:sz="4" w:space="0" w:color="auto"/>
              <w:right w:val="single" w:sz="4" w:space="0" w:color="auto"/>
            </w:tcBorders>
            <w:vAlign w:val="center"/>
          </w:tcPr>
          <w:p w14:paraId="7C505E6E" w14:textId="5739DEA6" w:rsidR="00A4790A" w:rsidRPr="00920004" w:rsidRDefault="00A4790A" w:rsidP="00BD0851">
            <w:pPr>
              <w:spacing w:before="240" w:line="0" w:lineRule="atLeast"/>
              <w:jc w:val="center"/>
              <w:rPr>
                <w:ins w:id="30650" w:author="phuong vu" w:date="2018-11-25T23:03:00Z"/>
                <w:bCs/>
                <w:lang w:val="es-ES"/>
                <w:rPrChange w:id="30651" w:author="phuong vu" w:date="2018-11-30T22:36:00Z">
                  <w:rPr>
                    <w:ins w:id="30652" w:author="phuong vu" w:date="2018-11-25T23:03:00Z"/>
                    <w:bCs/>
                    <w:lang w:val="es-ES"/>
                  </w:rPr>
                </w:rPrChange>
              </w:rPr>
              <w:pPrChange w:id="30653" w:author="phuong vu" w:date="2018-11-30T14:16:00Z">
                <w:pPr>
                  <w:spacing w:line="276" w:lineRule="auto"/>
                  <w:jc w:val="center"/>
                </w:pPr>
              </w:pPrChange>
            </w:pPr>
            <w:ins w:id="30654" w:author="phuong vu" w:date="2018-11-25T23:07:00Z">
              <w:r w:rsidRPr="00920004">
                <w:rPr>
                  <w:bCs/>
                  <w:lang w:val="es-ES"/>
                  <w:rPrChange w:id="30655" w:author="phuong vu" w:date="2018-11-30T22:36:00Z">
                    <w:rPr>
                      <w:bCs/>
                      <w:lang w:val="es-ES"/>
                    </w:rPr>
                  </w:rPrChange>
                </w:rPr>
                <w:t>5</w:t>
              </w:r>
            </w:ins>
          </w:p>
        </w:tc>
        <w:tc>
          <w:tcPr>
            <w:tcW w:w="2676" w:type="dxa"/>
            <w:tcBorders>
              <w:top w:val="single" w:sz="4" w:space="0" w:color="auto"/>
              <w:left w:val="single" w:sz="4" w:space="0" w:color="auto"/>
              <w:bottom w:val="single" w:sz="4" w:space="0" w:color="auto"/>
              <w:right w:val="single" w:sz="4" w:space="0" w:color="auto"/>
            </w:tcBorders>
          </w:tcPr>
          <w:p w14:paraId="32439AAC" w14:textId="5FED5610" w:rsidR="00A4790A" w:rsidRPr="00920004" w:rsidRDefault="00A4790A" w:rsidP="00C960CE">
            <w:pPr>
              <w:rPr>
                <w:ins w:id="30656" w:author="phuong vu" w:date="2018-11-25T23:03:00Z"/>
                <w:lang w:val="es-ES"/>
                <w:rPrChange w:id="30657" w:author="phuong vu" w:date="2018-11-30T22:36:00Z">
                  <w:rPr>
                    <w:ins w:id="30658" w:author="phuong vu" w:date="2018-11-25T23:03:00Z"/>
                    <w:lang w:val="es-ES"/>
                  </w:rPr>
                </w:rPrChange>
              </w:rPr>
              <w:pPrChange w:id="30659" w:author="phuong vu" w:date="2018-11-30T22:05:00Z">
                <w:pPr>
                  <w:spacing w:line="276" w:lineRule="auto"/>
                  <w:jc w:val="left"/>
                </w:pPr>
              </w:pPrChange>
            </w:pPr>
            <w:ins w:id="30660" w:author="phuong vu" w:date="2018-11-25T23:07:00Z">
              <w:r w:rsidRPr="00920004">
                <w:rPr>
                  <w:lang w:val="es-ES"/>
                  <w:rPrChange w:id="30661" w:author="phuong vu" w:date="2018-11-30T22:36:00Z">
                    <w:rPr>
                      <w:lang w:val="es-ES"/>
                    </w:rPr>
                  </w:rPrChange>
                </w:rPr>
                <w:t>- Trạng thái</w:t>
              </w:r>
              <w:r w:rsidR="0001206E" w:rsidRPr="00920004">
                <w:rPr>
                  <w:lang w:val="es-ES"/>
                  <w:rPrChange w:id="30662" w:author="phuong vu" w:date="2018-11-30T22:36:00Z">
                    <w:rPr>
                      <w:lang w:val="es-ES"/>
                    </w:rPr>
                  </w:rPrChange>
                </w:rPr>
                <w:t>: Đang xử lí</w:t>
              </w:r>
            </w:ins>
          </w:p>
        </w:tc>
        <w:tc>
          <w:tcPr>
            <w:tcW w:w="1942" w:type="dxa"/>
            <w:tcBorders>
              <w:top w:val="single" w:sz="4" w:space="0" w:color="auto"/>
              <w:left w:val="single" w:sz="4" w:space="0" w:color="auto"/>
              <w:bottom w:val="single" w:sz="4" w:space="0" w:color="auto"/>
              <w:right w:val="single" w:sz="4" w:space="0" w:color="auto"/>
            </w:tcBorders>
          </w:tcPr>
          <w:p w14:paraId="4B6142F5" w14:textId="6ED98E00" w:rsidR="0001206E" w:rsidRPr="00920004" w:rsidRDefault="0001206E" w:rsidP="00C960CE">
            <w:pPr>
              <w:rPr>
                <w:ins w:id="30663" w:author="phuong vu" w:date="2018-11-25T23:08:00Z"/>
                <w:lang w:val="es-ES"/>
                <w:rPrChange w:id="30664" w:author="phuong vu" w:date="2018-11-30T22:36:00Z">
                  <w:rPr>
                    <w:ins w:id="30665" w:author="phuong vu" w:date="2018-11-25T23:08:00Z"/>
                    <w:lang w:val="es-ES"/>
                  </w:rPr>
                </w:rPrChange>
              </w:rPr>
              <w:pPrChange w:id="30666" w:author="phuong vu" w:date="2018-11-30T22:05:00Z">
                <w:pPr>
                  <w:spacing w:line="276" w:lineRule="auto"/>
                  <w:jc w:val="left"/>
                </w:pPr>
              </w:pPrChange>
            </w:pPr>
            <w:ins w:id="30667" w:author="phuong vu" w:date="2018-11-25T23:08:00Z">
              <w:r w:rsidRPr="00920004">
                <w:rPr>
                  <w:lang w:val="es-ES"/>
                  <w:rPrChange w:id="30668" w:author="phuong vu" w:date="2018-11-30T22:36:00Z">
                    <w:rPr>
                      <w:lang w:val="es-ES"/>
                    </w:rPr>
                  </w:rPrChange>
                </w:rPr>
                <w:t>- Trạng thái thay đổi thành “</w:t>
              </w:r>
              <w:r w:rsidRPr="00920004">
                <w:rPr>
                  <w:lang w:val="es-ES"/>
                  <w:rPrChange w:id="30669" w:author="phuong vu" w:date="2018-11-30T22:36:00Z">
                    <w:rPr>
                      <w:i/>
                      <w:lang w:val="es-ES"/>
                    </w:rPr>
                  </w:rPrChange>
                </w:rPr>
                <w:t>đang xử lí</w:t>
              </w:r>
              <w:r w:rsidRPr="00920004">
                <w:rPr>
                  <w:lang w:val="es-ES"/>
                  <w:rPrChange w:id="30670" w:author="phuong vu" w:date="2018-11-30T22:36:00Z">
                    <w:rPr>
                      <w:lang w:val="es-ES"/>
                    </w:rPr>
                  </w:rPrChange>
                </w:rPr>
                <w:t>”.</w:t>
              </w:r>
            </w:ins>
          </w:p>
          <w:p w14:paraId="6D527D34" w14:textId="77777777" w:rsidR="0001206E" w:rsidRPr="00920004" w:rsidRDefault="0001206E" w:rsidP="00C960CE">
            <w:pPr>
              <w:rPr>
                <w:ins w:id="30671" w:author="phuong vu" w:date="2018-11-25T23:08:00Z"/>
                <w:lang w:val="es-ES"/>
                <w:rPrChange w:id="30672" w:author="phuong vu" w:date="2018-11-30T22:36:00Z">
                  <w:rPr>
                    <w:ins w:id="30673" w:author="phuong vu" w:date="2018-11-25T23:08:00Z"/>
                    <w:lang w:val="es-ES"/>
                  </w:rPr>
                </w:rPrChange>
              </w:rPr>
              <w:pPrChange w:id="30674" w:author="phuong vu" w:date="2018-11-30T22:05:00Z">
                <w:pPr>
                  <w:spacing w:line="276" w:lineRule="auto"/>
                  <w:jc w:val="left"/>
                </w:pPr>
              </w:pPrChange>
            </w:pPr>
            <w:ins w:id="30675" w:author="phuong vu" w:date="2018-11-25T23:08:00Z">
              <w:r w:rsidRPr="00920004">
                <w:rPr>
                  <w:lang w:val="es-ES"/>
                  <w:rPrChange w:id="30676" w:author="phuong vu" w:date="2018-11-30T22:36:00Z">
                    <w:rPr>
                      <w:lang w:val="es-ES"/>
                    </w:rPr>
                  </w:rPrChange>
                </w:rPr>
                <w:t>- Cập nhật trong CSDL.</w:t>
              </w:r>
            </w:ins>
          </w:p>
          <w:p w14:paraId="109A29AE" w14:textId="77777777" w:rsidR="0001206E" w:rsidRPr="00920004" w:rsidRDefault="0001206E" w:rsidP="00C960CE">
            <w:pPr>
              <w:rPr>
                <w:ins w:id="30677" w:author="phuong vu" w:date="2018-11-25T23:08:00Z"/>
                <w:lang w:val="es-ES"/>
                <w:rPrChange w:id="30678" w:author="phuong vu" w:date="2018-11-30T22:36:00Z">
                  <w:rPr>
                    <w:ins w:id="30679" w:author="phuong vu" w:date="2018-11-25T23:08:00Z"/>
                    <w:lang w:val="es-ES"/>
                  </w:rPr>
                </w:rPrChange>
              </w:rPr>
              <w:pPrChange w:id="30680" w:author="phuong vu" w:date="2018-11-30T22:05:00Z">
                <w:pPr>
                  <w:spacing w:line="276" w:lineRule="auto"/>
                  <w:jc w:val="left"/>
                </w:pPr>
              </w:pPrChange>
            </w:pPr>
            <w:ins w:id="30681" w:author="phuong vu" w:date="2018-11-25T23:08:00Z">
              <w:r w:rsidRPr="00920004">
                <w:rPr>
                  <w:lang w:val="es-ES"/>
                  <w:rPrChange w:id="30682" w:author="phuong vu" w:date="2018-11-30T22:36:00Z">
                    <w:rPr>
                      <w:lang w:val="es-ES"/>
                    </w:rPr>
                  </w:rPrChange>
                </w:rPr>
                <w:t>- Hiển thị lại chi tiết đơn hàng.</w:t>
              </w:r>
            </w:ins>
          </w:p>
          <w:p w14:paraId="669183EF" w14:textId="6B2C6BBF" w:rsidR="00A4790A" w:rsidRPr="00920004" w:rsidRDefault="0001206E" w:rsidP="00C960CE">
            <w:pPr>
              <w:rPr>
                <w:ins w:id="30683" w:author="phuong vu" w:date="2018-11-25T23:03:00Z"/>
                <w:lang w:val="es-ES"/>
                <w:rPrChange w:id="30684" w:author="phuong vu" w:date="2018-11-30T22:36:00Z">
                  <w:rPr>
                    <w:ins w:id="30685" w:author="phuong vu" w:date="2018-11-25T23:03:00Z"/>
                    <w:lang w:val="es-ES"/>
                  </w:rPr>
                </w:rPrChange>
              </w:rPr>
              <w:pPrChange w:id="30686" w:author="phuong vu" w:date="2018-11-30T22:05:00Z">
                <w:pPr>
                  <w:spacing w:line="276" w:lineRule="auto"/>
                  <w:jc w:val="left"/>
                </w:pPr>
              </w:pPrChange>
            </w:pPr>
            <w:ins w:id="30687" w:author="phuong vu" w:date="2018-11-25T23:08:00Z">
              <w:r w:rsidRPr="00920004">
                <w:rPr>
                  <w:lang w:val="es-ES"/>
                  <w:rPrChange w:id="30688" w:author="phuong vu" w:date="2018-11-30T22:36:00Z">
                    <w:rPr>
                      <w:lang w:val="es-ES"/>
                    </w:rPr>
                  </w:rPrChange>
                </w:rPr>
                <w:t>- Hiển thị nút: “</w:t>
              </w:r>
              <w:r w:rsidRPr="00920004">
                <w:rPr>
                  <w:lang w:val="es-ES"/>
                  <w:rPrChange w:id="30689" w:author="phuong vu" w:date="2018-11-30T22:36:00Z">
                    <w:rPr>
                      <w:i/>
                      <w:lang w:val="es-ES"/>
                    </w:rPr>
                  </w:rPrChange>
                </w:rPr>
                <w:t>Hoàn tất</w:t>
              </w:r>
              <w:r w:rsidRPr="00920004">
                <w:rPr>
                  <w:lang w:val="es-ES"/>
                  <w:rPrChange w:id="30690" w:author="phuong vu" w:date="2018-11-30T22:36:00Z">
                    <w:rPr>
                      <w:lang w:val="es-ES"/>
                    </w:rPr>
                  </w:rPrChange>
                </w:rPr>
                <w:t>”.</w:t>
              </w:r>
            </w:ins>
          </w:p>
        </w:tc>
        <w:tc>
          <w:tcPr>
            <w:tcW w:w="1713" w:type="dxa"/>
            <w:tcBorders>
              <w:top w:val="single" w:sz="4" w:space="0" w:color="auto"/>
              <w:left w:val="single" w:sz="4" w:space="0" w:color="auto"/>
              <w:bottom w:val="single" w:sz="4" w:space="0" w:color="auto"/>
              <w:right w:val="single" w:sz="4" w:space="0" w:color="auto"/>
            </w:tcBorders>
          </w:tcPr>
          <w:p w14:paraId="5610262E" w14:textId="77777777" w:rsidR="0001206E" w:rsidRPr="00920004" w:rsidRDefault="0001206E" w:rsidP="00C960CE">
            <w:pPr>
              <w:rPr>
                <w:ins w:id="30691" w:author="phuong vu" w:date="2018-11-25T23:08:00Z"/>
                <w:lang w:val="es-ES"/>
                <w:rPrChange w:id="30692" w:author="phuong vu" w:date="2018-11-30T22:36:00Z">
                  <w:rPr>
                    <w:ins w:id="30693" w:author="phuong vu" w:date="2018-11-25T23:08:00Z"/>
                    <w:lang w:val="es-ES"/>
                  </w:rPr>
                </w:rPrChange>
              </w:rPr>
              <w:pPrChange w:id="30694" w:author="phuong vu" w:date="2018-11-30T22:05:00Z">
                <w:pPr>
                  <w:spacing w:line="276" w:lineRule="auto"/>
                  <w:jc w:val="left"/>
                </w:pPr>
              </w:pPrChange>
            </w:pPr>
            <w:ins w:id="30695" w:author="phuong vu" w:date="2018-11-25T23:08:00Z">
              <w:r w:rsidRPr="00920004">
                <w:rPr>
                  <w:lang w:val="es-ES"/>
                  <w:rPrChange w:id="30696" w:author="phuong vu" w:date="2018-11-30T22:36:00Z">
                    <w:rPr>
                      <w:lang w:val="es-ES"/>
                    </w:rPr>
                  </w:rPrChange>
                </w:rPr>
                <w:t>- Trạng thái thay đổi thành “</w:t>
              </w:r>
              <w:r w:rsidRPr="00920004">
                <w:rPr>
                  <w:lang w:val="es-ES"/>
                  <w:rPrChange w:id="30697" w:author="phuong vu" w:date="2018-11-30T22:36:00Z">
                    <w:rPr>
                      <w:i/>
                      <w:lang w:val="es-ES"/>
                    </w:rPr>
                  </w:rPrChange>
                </w:rPr>
                <w:t>đang xử lí</w:t>
              </w:r>
              <w:r w:rsidRPr="00920004">
                <w:rPr>
                  <w:lang w:val="es-ES"/>
                  <w:rPrChange w:id="30698" w:author="phuong vu" w:date="2018-11-30T22:36:00Z">
                    <w:rPr>
                      <w:lang w:val="es-ES"/>
                    </w:rPr>
                  </w:rPrChange>
                </w:rPr>
                <w:t>”.</w:t>
              </w:r>
            </w:ins>
          </w:p>
          <w:p w14:paraId="44959FF5" w14:textId="77777777" w:rsidR="0001206E" w:rsidRPr="00920004" w:rsidRDefault="0001206E" w:rsidP="00C960CE">
            <w:pPr>
              <w:rPr>
                <w:ins w:id="30699" w:author="phuong vu" w:date="2018-11-25T23:08:00Z"/>
                <w:lang w:val="es-ES"/>
                <w:rPrChange w:id="30700" w:author="phuong vu" w:date="2018-11-30T22:36:00Z">
                  <w:rPr>
                    <w:ins w:id="30701" w:author="phuong vu" w:date="2018-11-25T23:08:00Z"/>
                    <w:lang w:val="es-ES"/>
                  </w:rPr>
                </w:rPrChange>
              </w:rPr>
              <w:pPrChange w:id="30702" w:author="phuong vu" w:date="2018-11-30T22:05:00Z">
                <w:pPr>
                  <w:spacing w:line="276" w:lineRule="auto"/>
                  <w:jc w:val="left"/>
                </w:pPr>
              </w:pPrChange>
            </w:pPr>
            <w:ins w:id="30703" w:author="phuong vu" w:date="2018-11-25T23:08:00Z">
              <w:r w:rsidRPr="00920004">
                <w:rPr>
                  <w:lang w:val="es-ES"/>
                  <w:rPrChange w:id="30704" w:author="phuong vu" w:date="2018-11-30T22:36:00Z">
                    <w:rPr>
                      <w:lang w:val="es-ES"/>
                    </w:rPr>
                  </w:rPrChange>
                </w:rPr>
                <w:t>- Cập nhật trong CSDL.</w:t>
              </w:r>
            </w:ins>
          </w:p>
          <w:p w14:paraId="3B264D66" w14:textId="77777777" w:rsidR="0001206E" w:rsidRPr="00920004" w:rsidRDefault="0001206E" w:rsidP="00C960CE">
            <w:pPr>
              <w:rPr>
                <w:ins w:id="30705" w:author="phuong vu" w:date="2018-11-25T23:08:00Z"/>
                <w:lang w:val="es-ES"/>
                <w:rPrChange w:id="30706" w:author="phuong vu" w:date="2018-11-30T22:36:00Z">
                  <w:rPr>
                    <w:ins w:id="30707" w:author="phuong vu" w:date="2018-11-25T23:08:00Z"/>
                    <w:lang w:val="es-ES"/>
                  </w:rPr>
                </w:rPrChange>
              </w:rPr>
              <w:pPrChange w:id="30708" w:author="phuong vu" w:date="2018-11-30T22:05:00Z">
                <w:pPr>
                  <w:spacing w:line="276" w:lineRule="auto"/>
                  <w:jc w:val="left"/>
                </w:pPr>
              </w:pPrChange>
            </w:pPr>
            <w:ins w:id="30709" w:author="phuong vu" w:date="2018-11-25T23:08:00Z">
              <w:r w:rsidRPr="00920004">
                <w:rPr>
                  <w:lang w:val="es-ES"/>
                  <w:rPrChange w:id="30710" w:author="phuong vu" w:date="2018-11-30T22:36:00Z">
                    <w:rPr>
                      <w:lang w:val="es-ES"/>
                    </w:rPr>
                  </w:rPrChange>
                </w:rPr>
                <w:t>- Hiển thị lại chi tiết đơn hàng.</w:t>
              </w:r>
            </w:ins>
          </w:p>
          <w:p w14:paraId="777F64A7" w14:textId="47742243" w:rsidR="00A4790A" w:rsidRPr="00920004" w:rsidRDefault="0001206E" w:rsidP="00C960CE">
            <w:pPr>
              <w:rPr>
                <w:ins w:id="30711" w:author="phuong vu" w:date="2018-11-25T23:03:00Z"/>
                <w:lang w:val="es-ES"/>
                <w:rPrChange w:id="30712" w:author="phuong vu" w:date="2018-11-30T22:36:00Z">
                  <w:rPr>
                    <w:ins w:id="30713" w:author="phuong vu" w:date="2018-11-25T23:03:00Z"/>
                    <w:lang w:val="es-ES"/>
                  </w:rPr>
                </w:rPrChange>
              </w:rPr>
              <w:pPrChange w:id="30714" w:author="phuong vu" w:date="2018-11-30T22:05:00Z">
                <w:pPr>
                  <w:spacing w:line="276" w:lineRule="auto"/>
                  <w:jc w:val="left"/>
                </w:pPr>
              </w:pPrChange>
            </w:pPr>
            <w:ins w:id="30715" w:author="phuong vu" w:date="2018-11-25T23:08:00Z">
              <w:r w:rsidRPr="00920004">
                <w:rPr>
                  <w:lang w:val="es-ES"/>
                  <w:rPrChange w:id="30716" w:author="phuong vu" w:date="2018-11-30T22:36:00Z">
                    <w:rPr>
                      <w:lang w:val="es-ES"/>
                    </w:rPr>
                  </w:rPrChange>
                </w:rPr>
                <w:t>- Hiển thị nút: “</w:t>
              </w:r>
              <w:r w:rsidRPr="00920004">
                <w:rPr>
                  <w:lang w:val="es-ES"/>
                  <w:rPrChange w:id="30717" w:author="phuong vu" w:date="2018-11-30T22:36:00Z">
                    <w:rPr>
                      <w:i/>
                      <w:lang w:val="es-ES"/>
                    </w:rPr>
                  </w:rPrChange>
                </w:rPr>
                <w:t>Hoàn tất</w:t>
              </w:r>
              <w:r w:rsidRPr="00920004">
                <w:rPr>
                  <w:lang w:val="es-ES"/>
                  <w:rPrChange w:id="30718" w:author="phuong vu" w:date="2018-11-30T22:36:00Z">
                    <w:rPr>
                      <w:lang w:val="es-ES"/>
                    </w:rPr>
                  </w:rPrChange>
                </w:rPr>
                <w:t>”.</w:t>
              </w:r>
            </w:ins>
          </w:p>
        </w:tc>
        <w:tc>
          <w:tcPr>
            <w:tcW w:w="1738" w:type="dxa"/>
            <w:tcBorders>
              <w:top w:val="single" w:sz="4" w:space="0" w:color="auto"/>
              <w:left w:val="single" w:sz="4" w:space="0" w:color="auto"/>
              <w:bottom w:val="single" w:sz="4" w:space="0" w:color="auto"/>
              <w:right w:val="single" w:sz="4" w:space="0" w:color="auto"/>
            </w:tcBorders>
          </w:tcPr>
          <w:p w14:paraId="6D454C08" w14:textId="5767A580" w:rsidR="00A4790A" w:rsidRPr="00920004" w:rsidRDefault="0001206E" w:rsidP="00C960CE">
            <w:pPr>
              <w:rPr>
                <w:ins w:id="30719" w:author="phuong vu" w:date="2018-11-25T23:03:00Z"/>
                <w:lang w:val="es-ES"/>
                <w:rPrChange w:id="30720" w:author="phuong vu" w:date="2018-11-30T22:36:00Z">
                  <w:rPr>
                    <w:ins w:id="30721" w:author="phuong vu" w:date="2018-11-25T23:03:00Z"/>
                    <w:lang w:val="es-ES"/>
                  </w:rPr>
                </w:rPrChange>
              </w:rPr>
              <w:pPrChange w:id="30722" w:author="phuong vu" w:date="2018-11-30T22:05:00Z">
                <w:pPr>
                  <w:spacing w:line="276" w:lineRule="auto"/>
                  <w:jc w:val="left"/>
                </w:pPr>
              </w:pPrChange>
            </w:pPr>
            <w:ins w:id="30723" w:author="phuong vu" w:date="2018-11-25T23:08:00Z">
              <w:r w:rsidRPr="00920004">
                <w:rPr>
                  <w:lang w:val="es-ES"/>
                  <w:rPrChange w:id="30724" w:author="phuong vu" w:date="2018-11-30T22:36:00Z">
                    <w:rPr>
                      <w:lang w:val="es-ES"/>
                    </w:rPr>
                  </w:rPrChange>
                </w:rPr>
                <w:t>Thành công</w:t>
              </w:r>
            </w:ins>
          </w:p>
        </w:tc>
      </w:tr>
      <w:tr w:rsidR="0001206E" w:rsidRPr="00920004" w14:paraId="754D5A16" w14:textId="77777777" w:rsidTr="00A4790A">
        <w:trPr>
          <w:ins w:id="30725" w:author="phuong vu" w:date="2018-11-25T23:03:00Z"/>
        </w:trPr>
        <w:tc>
          <w:tcPr>
            <w:tcW w:w="708" w:type="dxa"/>
            <w:tcBorders>
              <w:top w:val="single" w:sz="4" w:space="0" w:color="auto"/>
              <w:left w:val="single" w:sz="4" w:space="0" w:color="auto"/>
              <w:bottom w:val="single" w:sz="4" w:space="0" w:color="auto"/>
              <w:right w:val="single" w:sz="4" w:space="0" w:color="auto"/>
            </w:tcBorders>
            <w:vAlign w:val="center"/>
          </w:tcPr>
          <w:p w14:paraId="4458B1E6" w14:textId="3E44F598" w:rsidR="0001206E" w:rsidRPr="00920004" w:rsidRDefault="0001206E" w:rsidP="00BD0851">
            <w:pPr>
              <w:spacing w:before="240" w:line="0" w:lineRule="atLeast"/>
              <w:jc w:val="center"/>
              <w:rPr>
                <w:ins w:id="30726" w:author="phuong vu" w:date="2018-11-25T23:03:00Z"/>
                <w:bCs/>
                <w:lang w:val="es-ES"/>
                <w:rPrChange w:id="30727" w:author="phuong vu" w:date="2018-11-30T22:36:00Z">
                  <w:rPr>
                    <w:ins w:id="30728" w:author="phuong vu" w:date="2018-11-25T23:03:00Z"/>
                    <w:bCs/>
                    <w:lang w:val="es-ES"/>
                  </w:rPr>
                </w:rPrChange>
              </w:rPr>
              <w:pPrChange w:id="30729" w:author="phuong vu" w:date="2018-11-30T14:16:00Z">
                <w:pPr>
                  <w:spacing w:line="276" w:lineRule="auto"/>
                  <w:jc w:val="center"/>
                </w:pPr>
              </w:pPrChange>
            </w:pPr>
            <w:ins w:id="30730" w:author="phuong vu" w:date="2018-11-25T23:08:00Z">
              <w:r w:rsidRPr="00920004">
                <w:rPr>
                  <w:bCs/>
                  <w:lang w:val="es-ES"/>
                  <w:rPrChange w:id="30731" w:author="phuong vu" w:date="2018-11-30T22:36:00Z">
                    <w:rPr>
                      <w:bCs/>
                      <w:lang w:val="es-ES"/>
                    </w:rPr>
                  </w:rPrChange>
                </w:rPr>
                <w:t>6</w:t>
              </w:r>
            </w:ins>
          </w:p>
        </w:tc>
        <w:tc>
          <w:tcPr>
            <w:tcW w:w="2676" w:type="dxa"/>
            <w:tcBorders>
              <w:top w:val="single" w:sz="4" w:space="0" w:color="auto"/>
              <w:left w:val="single" w:sz="4" w:space="0" w:color="auto"/>
              <w:bottom w:val="single" w:sz="4" w:space="0" w:color="auto"/>
              <w:right w:val="single" w:sz="4" w:space="0" w:color="auto"/>
            </w:tcBorders>
          </w:tcPr>
          <w:p w14:paraId="19AD95DB" w14:textId="1A93D89F" w:rsidR="0001206E" w:rsidRPr="00920004" w:rsidRDefault="0001206E" w:rsidP="00C960CE">
            <w:pPr>
              <w:rPr>
                <w:ins w:id="30732" w:author="phuong vu" w:date="2018-11-25T23:03:00Z"/>
                <w:lang w:val="es-ES"/>
                <w:rPrChange w:id="30733" w:author="phuong vu" w:date="2018-11-30T22:36:00Z">
                  <w:rPr>
                    <w:ins w:id="30734" w:author="phuong vu" w:date="2018-11-25T23:03:00Z"/>
                    <w:lang w:val="es-ES"/>
                  </w:rPr>
                </w:rPrChange>
              </w:rPr>
              <w:pPrChange w:id="30735" w:author="phuong vu" w:date="2018-11-30T22:05:00Z">
                <w:pPr>
                  <w:spacing w:line="276" w:lineRule="auto"/>
                  <w:jc w:val="left"/>
                </w:pPr>
              </w:pPrChange>
            </w:pPr>
            <w:ins w:id="30736" w:author="phuong vu" w:date="2018-11-25T23:08:00Z">
              <w:r w:rsidRPr="00920004">
                <w:rPr>
                  <w:lang w:val="es-ES"/>
                  <w:rPrChange w:id="30737" w:author="phuong vu" w:date="2018-11-30T22:36:00Z">
                    <w:rPr>
                      <w:lang w:val="es-ES"/>
                    </w:rPr>
                  </w:rPrChange>
                </w:rPr>
                <w:t>- Trạng thái: Hoàn tất xử lí</w:t>
              </w:r>
            </w:ins>
            <w:ins w:id="30738" w:author="phuong vu" w:date="2018-11-25T23:09:00Z">
              <w:r w:rsidRPr="00920004">
                <w:rPr>
                  <w:lang w:val="es-ES"/>
                  <w:rPrChange w:id="30739" w:author="phuong vu" w:date="2018-11-30T22:36:00Z">
                    <w:rPr>
                      <w:lang w:val="es-ES"/>
                    </w:rPr>
                  </w:rPrChange>
                </w:rPr>
                <w:t>.</w:t>
              </w:r>
            </w:ins>
          </w:p>
        </w:tc>
        <w:tc>
          <w:tcPr>
            <w:tcW w:w="1942" w:type="dxa"/>
            <w:tcBorders>
              <w:top w:val="single" w:sz="4" w:space="0" w:color="auto"/>
              <w:left w:val="single" w:sz="4" w:space="0" w:color="auto"/>
              <w:bottom w:val="single" w:sz="4" w:space="0" w:color="auto"/>
              <w:right w:val="single" w:sz="4" w:space="0" w:color="auto"/>
            </w:tcBorders>
          </w:tcPr>
          <w:p w14:paraId="42AE286A" w14:textId="1D82623F" w:rsidR="0001206E" w:rsidRPr="00920004" w:rsidRDefault="0001206E" w:rsidP="00C960CE">
            <w:pPr>
              <w:rPr>
                <w:ins w:id="30740" w:author="phuong vu" w:date="2018-11-25T23:08:00Z"/>
                <w:lang w:val="es-ES"/>
                <w:rPrChange w:id="30741" w:author="phuong vu" w:date="2018-11-30T22:36:00Z">
                  <w:rPr>
                    <w:ins w:id="30742" w:author="phuong vu" w:date="2018-11-25T23:08:00Z"/>
                    <w:lang w:val="es-ES"/>
                  </w:rPr>
                </w:rPrChange>
              </w:rPr>
              <w:pPrChange w:id="30743" w:author="phuong vu" w:date="2018-11-30T22:05:00Z">
                <w:pPr>
                  <w:spacing w:line="276" w:lineRule="auto"/>
                  <w:jc w:val="left"/>
                </w:pPr>
              </w:pPrChange>
            </w:pPr>
            <w:ins w:id="30744" w:author="phuong vu" w:date="2018-11-25T23:08:00Z">
              <w:r w:rsidRPr="00920004">
                <w:rPr>
                  <w:lang w:val="es-ES"/>
                  <w:rPrChange w:id="30745" w:author="phuong vu" w:date="2018-11-30T22:36:00Z">
                    <w:rPr>
                      <w:lang w:val="es-ES"/>
                    </w:rPr>
                  </w:rPrChange>
                </w:rPr>
                <w:t>- Trạng thái thay đổi thành “</w:t>
              </w:r>
            </w:ins>
            <w:ins w:id="30746" w:author="phuong vu" w:date="2018-11-25T23:09:00Z">
              <w:r w:rsidRPr="00920004">
                <w:rPr>
                  <w:lang w:val="es-ES"/>
                  <w:rPrChange w:id="30747" w:author="phuong vu" w:date="2018-11-30T22:36:00Z">
                    <w:rPr>
                      <w:lang w:val="es-ES"/>
                    </w:rPr>
                  </w:rPrChange>
                </w:rPr>
                <w:t>hoàn tất xử lí</w:t>
              </w:r>
            </w:ins>
            <w:ins w:id="30748" w:author="phuong vu" w:date="2018-11-25T23:08:00Z">
              <w:r w:rsidRPr="00920004">
                <w:rPr>
                  <w:lang w:val="es-ES"/>
                  <w:rPrChange w:id="30749" w:author="phuong vu" w:date="2018-11-30T22:36:00Z">
                    <w:rPr>
                      <w:lang w:val="es-ES"/>
                    </w:rPr>
                  </w:rPrChange>
                </w:rPr>
                <w:t>”.</w:t>
              </w:r>
            </w:ins>
          </w:p>
          <w:p w14:paraId="2E5130CB" w14:textId="30DB43C8" w:rsidR="0001206E" w:rsidRPr="00920004" w:rsidRDefault="0001206E" w:rsidP="00C960CE">
            <w:pPr>
              <w:rPr>
                <w:ins w:id="30750" w:author="phuong vu" w:date="2018-11-26T01:40:00Z"/>
                <w:lang w:val="es-ES"/>
                <w:rPrChange w:id="30751" w:author="phuong vu" w:date="2018-11-30T22:36:00Z">
                  <w:rPr>
                    <w:ins w:id="30752" w:author="phuong vu" w:date="2018-11-26T01:40:00Z"/>
                    <w:lang w:val="es-ES"/>
                  </w:rPr>
                </w:rPrChange>
              </w:rPr>
              <w:pPrChange w:id="30753" w:author="phuong vu" w:date="2018-11-30T22:05:00Z">
                <w:pPr>
                  <w:spacing w:line="276" w:lineRule="auto"/>
                  <w:jc w:val="left"/>
                </w:pPr>
              </w:pPrChange>
            </w:pPr>
            <w:ins w:id="30754" w:author="phuong vu" w:date="2018-11-25T23:08:00Z">
              <w:r w:rsidRPr="00920004">
                <w:rPr>
                  <w:lang w:val="es-ES"/>
                  <w:rPrChange w:id="30755" w:author="phuong vu" w:date="2018-11-30T22:36:00Z">
                    <w:rPr>
                      <w:lang w:val="es-ES"/>
                    </w:rPr>
                  </w:rPrChange>
                </w:rPr>
                <w:t>- Cập nhật trong CSDL.</w:t>
              </w:r>
            </w:ins>
          </w:p>
          <w:p w14:paraId="66C40F6B" w14:textId="4748BCCC" w:rsidR="00C139B3" w:rsidRPr="00920004" w:rsidRDefault="00C139B3" w:rsidP="00C960CE">
            <w:pPr>
              <w:rPr>
                <w:ins w:id="30756" w:author="phuong vu" w:date="2018-11-25T23:08:00Z"/>
                <w:lang w:val="es-ES"/>
                <w:rPrChange w:id="30757" w:author="phuong vu" w:date="2018-11-30T22:36:00Z">
                  <w:rPr>
                    <w:ins w:id="30758" w:author="phuong vu" w:date="2018-11-25T23:08:00Z"/>
                    <w:lang w:val="es-ES"/>
                  </w:rPr>
                </w:rPrChange>
              </w:rPr>
              <w:pPrChange w:id="30759" w:author="phuong vu" w:date="2018-11-30T22:05:00Z">
                <w:pPr>
                  <w:spacing w:line="276" w:lineRule="auto"/>
                  <w:jc w:val="left"/>
                </w:pPr>
              </w:pPrChange>
            </w:pPr>
            <w:ins w:id="30760" w:author="phuong vu" w:date="2018-11-26T01:40:00Z">
              <w:r w:rsidRPr="00920004">
                <w:rPr>
                  <w:lang w:val="es-ES"/>
                  <w:rPrChange w:id="30761" w:author="phuong vu" w:date="2018-11-30T22:36:00Z">
                    <w:rPr>
                      <w:lang w:val="es-ES"/>
                    </w:rPr>
                  </w:rPrChange>
                </w:rPr>
                <w:t>- Cập nhật biên nhận thành “đang chờ trả đồ”.</w:t>
              </w:r>
            </w:ins>
          </w:p>
          <w:p w14:paraId="7BC99DC1" w14:textId="77777777" w:rsidR="0001206E" w:rsidRPr="00920004" w:rsidRDefault="0001206E" w:rsidP="00C960CE">
            <w:pPr>
              <w:rPr>
                <w:ins w:id="30762" w:author="phuong vu" w:date="2018-11-25T23:08:00Z"/>
                <w:lang w:val="es-ES"/>
                <w:rPrChange w:id="30763" w:author="phuong vu" w:date="2018-11-30T22:36:00Z">
                  <w:rPr>
                    <w:ins w:id="30764" w:author="phuong vu" w:date="2018-11-25T23:08:00Z"/>
                    <w:lang w:val="es-ES"/>
                  </w:rPr>
                </w:rPrChange>
              </w:rPr>
              <w:pPrChange w:id="30765" w:author="phuong vu" w:date="2018-11-30T22:05:00Z">
                <w:pPr>
                  <w:spacing w:line="276" w:lineRule="auto"/>
                  <w:jc w:val="left"/>
                </w:pPr>
              </w:pPrChange>
            </w:pPr>
            <w:ins w:id="30766" w:author="phuong vu" w:date="2018-11-25T23:08:00Z">
              <w:r w:rsidRPr="00920004">
                <w:rPr>
                  <w:lang w:val="es-ES"/>
                  <w:rPrChange w:id="30767" w:author="phuong vu" w:date="2018-11-30T22:36:00Z">
                    <w:rPr>
                      <w:lang w:val="es-ES"/>
                    </w:rPr>
                  </w:rPrChange>
                </w:rPr>
                <w:t>- Hiển thị lại chi tiết đơn hàng.</w:t>
              </w:r>
            </w:ins>
          </w:p>
          <w:p w14:paraId="335AA91C" w14:textId="1A7B21E6" w:rsidR="0001206E" w:rsidRPr="00920004" w:rsidRDefault="0001206E" w:rsidP="00C960CE">
            <w:pPr>
              <w:rPr>
                <w:ins w:id="30768" w:author="phuong vu" w:date="2018-11-25T23:03:00Z"/>
                <w:lang w:val="es-ES"/>
                <w:rPrChange w:id="30769" w:author="phuong vu" w:date="2018-11-30T22:36:00Z">
                  <w:rPr>
                    <w:ins w:id="30770" w:author="phuong vu" w:date="2018-11-25T23:03:00Z"/>
                    <w:lang w:val="es-ES"/>
                  </w:rPr>
                </w:rPrChange>
              </w:rPr>
              <w:pPrChange w:id="30771" w:author="phuong vu" w:date="2018-11-30T22:05:00Z">
                <w:pPr>
                  <w:spacing w:line="276" w:lineRule="auto"/>
                  <w:jc w:val="left"/>
                </w:pPr>
              </w:pPrChange>
            </w:pPr>
            <w:ins w:id="30772" w:author="phuong vu" w:date="2018-11-25T23:08:00Z">
              <w:r w:rsidRPr="00920004">
                <w:rPr>
                  <w:lang w:val="es-ES"/>
                  <w:rPrChange w:id="30773" w:author="phuong vu" w:date="2018-11-30T22:36:00Z">
                    <w:rPr>
                      <w:lang w:val="es-ES"/>
                    </w:rPr>
                  </w:rPrChange>
                </w:rPr>
                <w:t>- Hiển thị nút: “</w:t>
              </w:r>
              <w:r w:rsidRPr="00920004">
                <w:rPr>
                  <w:lang w:val="es-ES"/>
                  <w:rPrChange w:id="30774" w:author="phuong vu" w:date="2018-11-30T22:36:00Z">
                    <w:rPr>
                      <w:i/>
                      <w:lang w:val="es-ES"/>
                    </w:rPr>
                  </w:rPrChange>
                </w:rPr>
                <w:t>Tạo hóa đơn</w:t>
              </w:r>
              <w:r w:rsidRPr="00920004">
                <w:rPr>
                  <w:lang w:val="es-ES"/>
                  <w:rPrChange w:id="30775" w:author="phuong vu" w:date="2018-11-30T22:36:00Z">
                    <w:rPr>
                      <w:lang w:val="es-ES"/>
                    </w:rPr>
                  </w:rPrChange>
                </w:rPr>
                <w:t>”.</w:t>
              </w:r>
            </w:ins>
          </w:p>
        </w:tc>
        <w:tc>
          <w:tcPr>
            <w:tcW w:w="1713" w:type="dxa"/>
            <w:tcBorders>
              <w:top w:val="single" w:sz="4" w:space="0" w:color="auto"/>
              <w:left w:val="single" w:sz="4" w:space="0" w:color="auto"/>
              <w:bottom w:val="single" w:sz="4" w:space="0" w:color="auto"/>
              <w:right w:val="single" w:sz="4" w:space="0" w:color="auto"/>
            </w:tcBorders>
          </w:tcPr>
          <w:p w14:paraId="622505E3" w14:textId="77777777" w:rsidR="0001206E" w:rsidRPr="00920004" w:rsidRDefault="0001206E" w:rsidP="00C960CE">
            <w:pPr>
              <w:rPr>
                <w:ins w:id="30776" w:author="phuong vu" w:date="2018-11-25T23:09:00Z"/>
                <w:lang w:val="es-ES"/>
                <w:rPrChange w:id="30777" w:author="phuong vu" w:date="2018-11-30T22:36:00Z">
                  <w:rPr>
                    <w:ins w:id="30778" w:author="phuong vu" w:date="2018-11-25T23:09:00Z"/>
                    <w:lang w:val="es-ES"/>
                  </w:rPr>
                </w:rPrChange>
              </w:rPr>
              <w:pPrChange w:id="30779" w:author="phuong vu" w:date="2018-11-30T22:05:00Z">
                <w:pPr>
                  <w:spacing w:line="276" w:lineRule="auto"/>
                  <w:jc w:val="left"/>
                </w:pPr>
              </w:pPrChange>
            </w:pPr>
            <w:ins w:id="30780" w:author="phuong vu" w:date="2018-11-25T23:09:00Z">
              <w:r w:rsidRPr="00920004">
                <w:rPr>
                  <w:lang w:val="es-ES"/>
                  <w:rPrChange w:id="30781" w:author="phuong vu" w:date="2018-11-30T22:36:00Z">
                    <w:rPr>
                      <w:lang w:val="es-ES"/>
                    </w:rPr>
                  </w:rPrChange>
                </w:rPr>
                <w:t>- Trạng thái thay đổi thành “</w:t>
              </w:r>
              <w:r w:rsidRPr="00920004">
                <w:rPr>
                  <w:lang w:val="es-ES"/>
                  <w:rPrChange w:id="30782" w:author="phuong vu" w:date="2018-11-30T22:36:00Z">
                    <w:rPr>
                      <w:i/>
                      <w:lang w:val="es-ES"/>
                    </w:rPr>
                  </w:rPrChange>
                </w:rPr>
                <w:t>hoàn tất xử lí</w:t>
              </w:r>
              <w:r w:rsidRPr="00920004">
                <w:rPr>
                  <w:lang w:val="es-ES"/>
                  <w:rPrChange w:id="30783" w:author="phuong vu" w:date="2018-11-30T22:36:00Z">
                    <w:rPr>
                      <w:lang w:val="es-ES"/>
                    </w:rPr>
                  </w:rPrChange>
                </w:rPr>
                <w:t>”.</w:t>
              </w:r>
            </w:ins>
          </w:p>
          <w:p w14:paraId="415FC08A" w14:textId="5C86E284" w:rsidR="0001206E" w:rsidRPr="00920004" w:rsidRDefault="0001206E" w:rsidP="00C960CE">
            <w:pPr>
              <w:rPr>
                <w:ins w:id="30784" w:author="phuong vu" w:date="2018-11-26T01:40:00Z"/>
                <w:lang w:val="es-ES"/>
                <w:rPrChange w:id="30785" w:author="phuong vu" w:date="2018-11-30T22:36:00Z">
                  <w:rPr>
                    <w:ins w:id="30786" w:author="phuong vu" w:date="2018-11-26T01:40:00Z"/>
                    <w:lang w:val="es-ES"/>
                  </w:rPr>
                </w:rPrChange>
              </w:rPr>
              <w:pPrChange w:id="30787" w:author="phuong vu" w:date="2018-11-30T22:05:00Z">
                <w:pPr>
                  <w:spacing w:line="276" w:lineRule="auto"/>
                  <w:jc w:val="left"/>
                </w:pPr>
              </w:pPrChange>
            </w:pPr>
            <w:ins w:id="30788" w:author="phuong vu" w:date="2018-11-25T23:09:00Z">
              <w:r w:rsidRPr="00920004">
                <w:rPr>
                  <w:lang w:val="es-ES"/>
                  <w:rPrChange w:id="30789" w:author="phuong vu" w:date="2018-11-30T22:36:00Z">
                    <w:rPr>
                      <w:lang w:val="es-ES"/>
                    </w:rPr>
                  </w:rPrChange>
                </w:rPr>
                <w:t>- Cập nhật trong CSDL.</w:t>
              </w:r>
            </w:ins>
          </w:p>
          <w:p w14:paraId="3DACBC64" w14:textId="4EC12D63" w:rsidR="00C139B3" w:rsidRPr="00920004" w:rsidRDefault="00C139B3" w:rsidP="00C960CE">
            <w:pPr>
              <w:rPr>
                <w:ins w:id="30790" w:author="phuong vu" w:date="2018-11-25T23:09:00Z"/>
                <w:lang w:val="es-ES"/>
                <w:rPrChange w:id="30791" w:author="phuong vu" w:date="2018-11-30T22:36:00Z">
                  <w:rPr>
                    <w:ins w:id="30792" w:author="phuong vu" w:date="2018-11-25T23:09:00Z"/>
                    <w:lang w:val="es-ES"/>
                  </w:rPr>
                </w:rPrChange>
              </w:rPr>
              <w:pPrChange w:id="30793" w:author="phuong vu" w:date="2018-11-30T22:05:00Z">
                <w:pPr>
                  <w:spacing w:line="276" w:lineRule="auto"/>
                  <w:jc w:val="left"/>
                </w:pPr>
              </w:pPrChange>
            </w:pPr>
            <w:ins w:id="30794" w:author="phuong vu" w:date="2018-11-26T01:40:00Z">
              <w:r w:rsidRPr="00920004">
                <w:rPr>
                  <w:lang w:val="es-ES"/>
                  <w:rPrChange w:id="30795" w:author="phuong vu" w:date="2018-11-30T22:36:00Z">
                    <w:rPr>
                      <w:lang w:val="es-ES"/>
                    </w:rPr>
                  </w:rPrChange>
                </w:rPr>
                <w:t>- Cập nhật biên nhận thành “đang chờ trả đồ”.</w:t>
              </w:r>
            </w:ins>
          </w:p>
          <w:p w14:paraId="116A3744" w14:textId="77777777" w:rsidR="0001206E" w:rsidRPr="00920004" w:rsidRDefault="0001206E" w:rsidP="00C960CE">
            <w:pPr>
              <w:rPr>
                <w:ins w:id="30796" w:author="phuong vu" w:date="2018-11-25T23:09:00Z"/>
                <w:lang w:val="es-ES"/>
                <w:rPrChange w:id="30797" w:author="phuong vu" w:date="2018-11-30T22:36:00Z">
                  <w:rPr>
                    <w:ins w:id="30798" w:author="phuong vu" w:date="2018-11-25T23:09:00Z"/>
                    <w:lang w:val="es-ES"/>
                  </w:rPr>
                </w:rPrChange>
              </w:rPr>
              <w:pPrChange w:id="30799" w:author="phuong vu" w:date="2018-11-30T22:05:00Z">
                <w:pPr>
                  <w:spacing w:line="276" w:lineRule="auto"/>
                  <w:jc w:val="left"/>
                </w:pPr>
              </w:pPrChange>
            </w:pPr>
            <w:ins w:id="30800" w:author="phuong vu" w:date="2018-11-25T23:09:00Z">
              <w:r w:rsidRPr="00920004">
                <w:rPr>
                  <w:lang w:val="es-ES"/>
                  <w:rPrChange w:id="30801" w:author="phuong vu" w:date="2018-11-30T22:36:00Z">
                    <w:rPr>
                      <w:lang w:val="es-ES"/>
                    </w:rPr>
                  </w:rPrChange>
                </w:rPr>
                <w:t>- Hiển thị lại chi tiết đơn hàng.</w:t>
              </w:r>
            </w:ins>
          </w:p>
          <w:p w14:paraId="381653A4" w14:textId="32D6E9F8" w:rsidR="0001206E" w:rsidRPr="00920004" w:rsidRDefault="0001206E" w:rsidP="00C960CE">
            <w:pPr>
              <w:rPr>
                <w:ins w:id="30802" w:author="phuong vu" w:date="2018-11-25T23:03:00Z"/>
                <w:lang w:val="es-ES"/>
                <w:rPrChange w:id="30803" w:author="phuong vu" w:date="2018-11-30T22:36:00Z">
                  <w:rPr>
                    <w:ins w:id="30804" w:author="phuong vu" w:date="2018-11-25T23:03:00Z"/>
                    <w:lang w:val="es-ES"/>
                  </w:rPr>
                </w:rPrChange>
              </w:rPr>
              <w:pPrChange w:id="30805" w:author="phuong vu" w:date="2018-11-30T22:05:00Z">
                <w:pPr>
                  <w:spacing w:line="276" w:lineRule="auto"/>
                  <w:jc w:val="left"/>
                </w:pPr>
              </w:pPrChange>
            </w:pPr>
            <w:ins w:id="30806" w:author="phuong vu" w:date="2018-11-25T23:09:00Z">
              <w:r w:rsidRPr="00920004">
                <w:rPr>
                  <w:lang w:val="es-ES"/>
                  <w:rPrChange w:id="30807" w:author="phuong vu" w:date="2018-11-30T22:36:00Z">
                    <w:rPr>
                      <w:lang w:val="es-ES"/>
                    </w:rPr>
                  </w:rPrChange>
                </w:rPr>
                <w:t>- Hiển thị nút: “</w:t>
              </w:r>
              <w:r w:rsidRPr="00920004">
                <w:rPr>
                  <w:lang w:val="es-ES"/>
                  <w:rPrChange w:id="30808" w:author="phuong vu" w:date="2018-11-30T22:36:00Z">
                    <w:rPr>
                      <w:i/>
                      <w:lang w:val="es-ES"/>
                    </w:rPr>
                  </w:rPrChange>
                </w:rPr>
                <w:t>Tạo hóa đơn</w:t>
              </w:r>
              <w:r w:rsidRPr="00920004">
                <w:rPr>
                  <w:lang w:val="es-ES"/>
                  <w:rPrChange w:id="30809" w:author="phuong vu" w:date="2018-11-30T22:36:00Z">
                    <w:rPr>
                      <w:lang w:val="es-ES"/>
                    </w:rPr>
                  </w:rPrChange>
                </w:rPr>
                <w:t>”.</w:t>
              </w:r>
            </w:ins>
          </w:p>
        </w:tc>
        <w:tc>
          <w:tcPr>
            <w:tcW w:w="1738" w:type="dxa"/>
            <w:tcBorders>
              <w:top w:val="single" w:sz="4" w:space="0" w:color="auto"/>
              <w:left w:val="single" w:sz="4" w:space="0" w:color="auto"/>
              <w:bottom w:val="single" w:sz="4" w:space="0" w:color="auto"/>
              <w:right w:val="single" w:sz="4" w:space="0" w:color="auto"/>
            </w:tcBorders>
          </w:tcPr>
          <w:p w14:paraId="4B938475" w14:textId="7D6B97B7" w:rsidR="0001206E" w:rsidRPr="00920004" w:rsidRDefault="0001206E" w:rsidP="00C960CE">
            <w:pPr>
              <w:rPr>
                <w:ins w:id="30810" w:author="phuong vu" w:date="2018-11-25T23:03:00Z"/>
                <w:lang w:val="es-ES"/>
                <w:rPrChange w:id="30811" w:author="phuong vu" w:date="2018-11-30T22:36:00Z">
                  <w:rPr>
                    <w:ins w:id="30812" w:author="phuong vu" w:date="2018-11-25T23:03:00Z"/>
                    <w:lang w:val="es-ES"/>
                  </w:rPr>
                </w:rPrChange>
              </w:rPr>
              <w:pPrChange w:id="30813" w:author="phuong vu" w:date="2018-11-30T22:05:00Z">
                <w:pPr>
                  <w:spacing w:line="276" w:lineRule="auto"/>
                  <w:jc w:val="left"/>
                </w:pPr>
              </w:pPrChange>
            </w:pPr>
            <w:ins w:id="30814" w:author="phuong vu" w:date="2018-11-25T23:09:00Z">
              <w:r w:rsidRPr="00920004">
                <w:rPr>
                  <w:lang w:val="es-ES"/>
                  <w:rPrChange w:id="30815" w:author="phuong vu" w:date="2018-11-30T22:36:00Z">
                    <w:rPr>
                      <w:lang w:val="es-ES"/>
                    </w:rPr>
                  </w:rPrChange>
                </w:rPr>
                <w:t>Thành công</w:t>
              </w:r>
            </w:ins>
          </w:p>
        </w:tc>
      </w:tr>
      <w:tr w:rsidR="0001206E" w:rsidRPr="00920004" w14:paraId="5A9014DC" w14:textId="77777777" w:rsidTr="00A4790A">
        <w:trPr>
          <w:ins w:id="30816" w:author="phuong vu" w:date="2018-11-25T22:53:00Z"/>
        </w:trPr>
        <w:tc>
          <w:tcPr>
            <w:tcW w:w="708" w:type="dxa"/>
            <w:tcBorders>
              <w:top w:val="single" w:sz="4" w:space="0" w:color="auto"/>
              <w:left w:val="single" w:sz="4" w:space="0" w:color="auto"/>
              <w:bottom w:val="single" w:sz="4" w:space="0" w:color="auto"/>
              <w:right w:val="single" w:sz="4" w:space="0" w:color="auto"/>
            </w:tcBorders>
            <w:vAlign w:val="center"/>
          </w:tcPr>
          <w:p w14:paraId="1B5693AF" w14:textId="0B23271E" w:rsidR="0001206E" w:rsidRPr="00920004" w:rsidRDefault="0001206E" w:rsidP="00BD0851">
            <w:pPr>
              <w:spacing w:before="240" w:line="0" w:lineRule="atLeast"/>
              <w:jc w:val="center"/>
              <w:rPr>
                <w:ins w:id="30817" w:author="phuong vu" w:date="2018-11-25T22:53:00Z"/>
                <w:bCs/>
                <w:lang w:val="es-ES"/>
                <w:rPrChange w:id="30818" w:author="phuong vu" w:date="2018-11-30T22:36:00Z">
                  <w:rPr>
                    <w:ins w:id="30819" w:author="phuong vu" w:date="2018-11-25T22:53:00Z"/>
                    <w:bCs/>
                    <w:lang w:val="es-ES"/>
                  </w:rPr>
                </w:rPrChange>
              </w:rPr>
              <w:pPrChange w:id="30820" w:author="phuong vu" w:date="2018-11-30T14:16:00Z">
                <w:pPr>
                  <w:spacing w:line="276" w:lineRule="auto"/>
                  <w:jc w:val="center"/>
                </w:pPr>
              </w:pPrChange>
            </w:pPr>
            <w:ins w:id="30821" w:author="phuong vu" w:date="2018-11-25T23:09:00Z">
              <w:r w:rsidRPr="00920004">
                <w:rPr>
                  <w:bCs/>
                  <w:lang w:val="es-ES"/>
                  <w:rPrChange w:id="30822" w:author="phuong vu" w:date="2018-11-30T22:36:00Z">
                    <w:rPr>
                      <w:bCs/>
                      <w:lang w:val="es-ES"/>
                    </w:rPr>
                  </w:rPrChange>
                </w:rPr>
                <w:t>7</w:t>
              </w:r>
            </w:ins>
          </w:p>
        </w:tc>
        <w:tc>
          <w:tcPr>
            <w:tcW w:w="2676" w:type="dxa"/>
            <w:tcBorders>
              <w:top w:val="single" w:sz="4" w:space="0" w:color="auto"/>
              <w:left w:val="single" w:sz="4" w:space="0" w:color="auto"/>
              <w:bottom w:val="single" w:sz="4" w:space="0" w:color="auto"/>
              <w:right w:val="single" w:sz="4" w:space="0" w:color="auto"/>
            </w:tcBorders>
          </w:tcPr>
          <w:p w14:paraId="636C649B" w14:textId="72A00D96" w:rsidR="0001206E" w:rsidRPr="00920004" w:rsidRDefault="0001206E" w:rsidP="00C960CE">
            <w:pPr>
              <w:rPr>
                <w:ins w:id="30823" w:author="phuong vu" w:date="2018-11-25T22:53:00Z"/>
                <w:lang w:val="es-ES"/>
                <w:rPrChange w:id="30824" w:author="phuong vu" w:date="2018-11-30T22:36:00Z">
                  <w:rPr>
                    <w:ins w:id="30825" w:author="phuong vu" w:date="2018-11-25T22:53:00Z"/>
                    <w:lang w:val="es-ES"/>
                  </w:rPr>
                </w:rPrChange>
              </w:rPr>
              <w:pPrChange w:id="30826" w:author="phuong vu" w:date="2018-11-30T22:05:00Z">
                <w:pPr>
                  <w:spacing w:line="276" w:lineRule="auto"/>
                  <w:jc w:val="left"/>
                </w:pPr>
              </w:pPrChange>
            </w:pPr>
            <w:ins w:id="30827" w:author="phuong vu" w:date="2018-11-25T23:10:00Z">
              <w:r w:rsidRPr="00920004">
                <w:rPr>
                  <w:lang w:val="es-ES"/>
                  <w:rPrChange w:id="30828" w:author="phuong vu" w:date="2018-11-30T22:36:00Z">
                    <w:rPr>
                      <w:lang w:val="es-ES"/>
                    </w:rPr>
                  </w:rPrChange>
                </w:rPr>
                <w:t>K</w:t>
              </w:r>
            </w:ins>
            <w:ins w:id="30829" w:author="phuong vu" w:date="2018-11-25T22:53:00Z">
              <w:r w:rsidRPr="00920004">
                <w:rPr>
                  <w:lang w:val="es-ES"/>
                  <w:rPrChange w:id="30830" w:author="phuong vu" w:date="2018-11-30T22:36:00Z">
                    <w:rPr>
                      <w:lang w:val="es-ES"/>
                    </w:rPr>
                  </w:rPrChange>
                </w:rPr>
                <w:t xml:space="preserve">ết nối </w:t>
              </w:r>
            </w:ins>
            <w:ins w:id="30831" w:author="phuong vu" w:date="2018-11-30T13:58:00Z">
              <w:r w:rsidR="00184C15" w:rsidRPr="00920004">
                <w:rPr>
                  <w:lang w:val="es-ES"/>
                  <w:rPrChange w:id="30832" w:author="phuong vu" w:date="2018-11-30T22:36:00Z">
                    <w:rPr>
                      <w:lang w:val="es-ES"/>
                    </w:rPr>
                  </w:rPrChange>
                </w:rPr>
                <w:t>máy chủ</w:t>
              </w:r>
            </w:ins>
            <w:ins w:id="30833" w:author="phuong vu" w:date="2018-11-25T22:53:00Z">
              <w:r w:rsidRPr="00920004">
                <w:rPr>
                  <w:lang w:val="es-ES"/>
                  <w:rPrChange w:id="30834" w:author="phuong vu" w:date="2018-11-30T22:36:00Z">
                    <w:rPr>
                      <w:lang w:val="es-ES"/>
                    </w:rPr>
                  </w:rPrChange>
                </w:rPr>
                <w:t xml:space="preserve"> lỗi.</w:t>
              </w:r>
            </w:ins>
          </w:p>
        </w:tc>
        <w:tc>
          <w:tcPr>
            <w:tcW w:w="1942" w:type="dxa"/>
            <w:tcBorders>
              <w:top w:val="single" w:sz="4" w:space="0" w:color="auto"/>
              <w:left w:val="single" w:sz="4" w:space="0" w:color="auto"/>
              <w:bottom w:val="single" w:sz="4" w:space="0" w:color="auto"/>
              <w:right w:val="single" w:sz="4" w:space="0" w:color="auto"/>
            </w:tcBorders>
          </w:tcPr>
          <w:p w14:paraId="505C8BD0" w14:textId="77777777" w:rsidR="0001206E" w:rsidRPr="00920004" w:rsidRDefault="0001206E" w:rsidP="00C960CE">
            <w:pPr>
              <w:rPr>
                <w:ins w:id="30835" w:author="phuong vu" w:date="2018-11-25T22:53:00Z"/>
                <w:lang w:val="es-ES"/>
                <w:rPrChange w:id="30836" w:author="phuong vu" w:date="2018-11-30T22:36:00Z">
                  <w:rPr>
                    <w:ins w:id="30837" w:author="phuong vu" w:date="2018-11-25T22:53:00Z"/>
                    <w:lang w:val="es-ES"/>
                  </w:rPr>
                </w:rPrChange>
              </w:rPr>
              <w:pPrChange w:id="30838" w:author="phuong vu" w:date="2018-11-30T22:05:00Z">
                <w:pPr>
                  <w:spacing w:line="276" w:lineRule="auto"/>
                  <w:jc w:val="left"/>
                </w:pPr>
              </w:pPrChange>
            </w:pPr>
            <w:ins w:id="30839" w:author="phuong vu" w:date="2018-11-25T22:53:00Z">
              <w:r w:rsidRPr="00920004">
                <w:rPr>
                  <w:lang w:val="es-ES"/>
                  <w:rPrChange w:id="30840" w:author="phuong vu" w:date="2018-11-30T22:36:00Z">
                    <w:rPr>
                      <w:lang w:val="es-ES"/>
                    </w:rPr>
                  </w:rPrChange>
                </w:rPr>
                <w:t>Trang màn hình lỗi. Thông tin lỗi</w:t>
              </w:r>
            </w:ins>
          </w:p>
        </w:tc>
        <w:tc>
          <w:tcPr>
            <w:tcW w:w="1713" w:type="dxa"/>
            <w:tcBorders>
              <w:top w:val="single" w:sz="4" w:space="0" w:color="auto"/>
              <w:left w:val="single" w:sz="4" w:space="0" w:color="auto"/>
              <w:bottom w:val="single" w:sz="4" w:space="0" w:color="auto"/>
              <w:right w:val="single" w:sz="4" w:space="0" w:color="auto"/>
            </w:tcBorders>
          </w:tcPr>
          <w:p w14:paraId="096C8DEC" w14:textId="77777777" w:rsidR="0001206E" w:rsidRPr="00920004" w:rsidRDefault="0001206E" w:rsidP="00C960CE">
            <w:pPr>
              <w:rPr>
                <w:ins w:id="30841" w:author="phuong vu" w:date="2018-11-25T22:53:00Z"/>
                <w:lang w:val="es-ES"/>
                <w:rPrChange w:id="30842" w:author="phuong vu" w:date="2018-11-30T22:36:00Z">
                  <w:rPr>
                    <w:ins w:id="30843" w:author="phuong vu" w:date="2018-11-25T22:53:00Z"/>
                    <w:lang w:val="es-ES"/>
                  </w:rPr>
                </w:rPrChange>
              </w:rPr>
              <w:pPrChange w:id="30844" w:author="phuong vu" w:date="2018-11-30T22:05:00Z">
                <w:pPr>
                  <w:spacing w:line="276" w:lineRule="auto"/>
                  <w:jc w:val="left"/>
                </w:pPr>
              </w:pPrChange>
            </w:pPr>
            <w:ins w:id="30845" w:author="phuong vu" w:date="2018-11-25T22:53:00Z">
              <w:r w:rsidRPr="00920004">
                <w:rPr>
                  <w:lang w:val="es-ES"/>
                  <w:rPrChange w:id="30846" w:author="phuong vu" w:date="2018-11-30T22:36:00Z">
                    <w:rPr>
                      <w:lang w:val="es-ES"/>
                    </w:rPr>
                  </w:rPrChange>
                </w:rPr>
                <w:t>Trang màn hình lỗi. Thông tin lỗi</w:t>
              </w:r>
            </w:ins>
          </w:p>
        </w:tc>
        <w:tc>
          <w:tcPr>
            <w:tcW w:w="1738" w:type="dxa"/>
            <w:tcBorders>
              <w:top w:val="single" w:sz="4" w:space="0" w:color="auto"/>
              <w:left w:val="single" w:sz="4" w:space="0" w:color="auto"/>
              <w:bottom w:val="single" w:sz="4" w:space="0" w:color="auto"/>
              <w:right w:val="single" w:sz="4" w:space="0" w:color="auto"/>
            </w:tcBorders>
          </w:tcPr>
          <w:p w14:paraId="248D44AB" w14:textId="77777777" w:rsidR="0001206E" w:rsidRPr="00920004" w:rsidRDefault="0001206E" w:rsidP="00C960CE">
            <w:pPr>
              <w:rPr>
                <w:ins w:id="30847" w:author="phuong vu" w:date="2018-11-25T22:53:00Z"/>
                <w:lang w:val="es-ES"/>
                <w:rPrChange w:id="30848" w:author="phuong vu" w:date="2018-11-30T22:36:00Z">
                  <w:rPr>
                    <w:ins w:id="30849" w:author="phuong vu" w:date="2018-11-25T22:53:00Z"/>
                    <w:lang w:val="es-ES"/>
                  </w:rPr>
                </w:rPrChange>
              </w:rPr>
              <w:pPrChange w:id="30850" w:author="phuong vu" w:date="2018-11-30T22:05:00Z">
                <w:pPr>
                  <w:spacing w:line="276" w:lineRule="auto"/>
                  <w:jc w:val="left"/>
                </w:pPr>
              </w:pPrChange>
            </w:pPr>
            <w:ins w:id="30851" w:author="phuong vu" w:date="2018-11-25T22:53:00Z">
              <w:r w:rsidRPr="00920004">
                <w:rPr>
                  <w:lang w:val="es-ES"/>
                  <w:rPrChange w:id="30852" w:author="phuong vu" w:date="2018-11-30T22:36:00Z">
                    <w:rPr>
                      <w:lang w:val="es-ES"/>
                    </w:rPr>
                  </w:rPrChange>
                </w:rPr>
                <w:t>Thành công</w:t>
              </w:r>
            </w:ins>
          </w:p>
        </w:tc>
      </w:tr>
      <w:tr w:rsidR="0001206E" w:rsidRPr="00920004" w14:paraId="0CF8BF2F" w14:textId="77777777" w:rsidTr="00A4790A">
        <w:trPr>
          <w:ins w:id="30853" w:author="phuong vu" w:date="2018-11-25T23:10:00Z"/>
        </w:trPr>
        <w:tc>
          <w:tcPr>
            <w:tcW w:w="708" w:type="dxa"/>
            <w:tcBorders>
              <w:top w:val="single" w:sz="4" w:space="0" w:color="auto"/>
              <w:left w:val="single" w:sz="4" w:space="0" w:color="auto"/>
              <w:bottom w:val="single" w:sz="4" w:space="0" w:color="auto"/>
              <w:right w:val="single" w:sz="4" w:space="0" w:color="auto"/>
            </w:tcBorders>
            <w:vAlign w:val="center"/>
          </w:tcPr>
          <w:p w14:paraId="4AB02727" w14:textId="3DCB1A0F" w:rsidR="0001206E" w:rsidRPr="00920004" w:rsidRDefault="0001206E" w:rsidP="00BD0851">
            <w:pPr>
              <w:spacing w:before="240" w:line="0" w:lineRule="atLeast"/>
              <w:jc w:val="center"/>
              <w:rPr>
                <w:ins w:id="30854" w:author="phuong vu" w:date="2018-11-25T23:10:00Z"/>
                <w:bCs/>
                <w:lang w:val="es-ES"/>
                <w:rPrChange w:id="30855" w:author="phuong vu" w:date="2018-11-30T22:36:00Z">
                  <w:rPr>
                    <w:ins w:id="30856" w:author="phuong vu" w:date="2018-11-25T23:10:00Z"/>
                    <w:bCs/>
                    <w:lang w:val="es-ES"/>
                  </w:rPr>
                </w:rPrChange>
              </w:rPr>
              <w:pPrChange w:id="30857" w:author="phuong vu" w:date="2018-11-30T14:16:00Z">
                <w:pPr>
                  <w:spacing w:line="276" w:lineRule="auto"/>
                  <w:jc w:val="center"/>
                </w:pPr>
              </w:pPrChange>
            </w:pPr>
            <w:ins w:id="30858" w:author="phuong vu" w:date="2018-11-25T23:10:00Z">
              <w:r w:rsidRPr="00920004">
                <w:rPr>
                  <w:bCs/>
                  <w:lang w:val="es-ES"/>
                  <w:rPrChange w:id="30859" w:author="phuong vu" w:date="2018-11-30T22:36:00Z">
                    <w:rPr>
                      <w:bCs/>
                      <w:lang w:val="es-ES"/>
                    </w:rPr>
                  </w:rPrChange>
                </w:rPr>
                <w:t>8</w:t>
              </w:r>
            </w:ins>
          </w:p>
        </w:tc>
        <w:tc>
          <w:tcPr>
            <w:tcW w:w="2676" w:type="dxa"/>
            <w:tcBorders>
              <w:top w:val="single" w:sz="4" w:space="0" w:color="auto"/>
              <w:left w:val="single" w:sz="4" w:space="0" w:color="auto"/>
              <w:bottom w:val="single" w:sz="4" w:space="0" w:color="auto"/>
              <w:right w:val="single" w:sz="4" w:space="0" w:color="auto"/>
            </w:tcBorders>
          </w:tcPr>
          <w:p w14:paraId="62DAD836" w14:textId="3BA53306" w:rsidR="0001206E" w:rsidRPr="00920004" w:rsidRDefault="0001206E" w:rsidP="00C960CE">
            <w:pPr>
              <w:rPr>
                <w:ins w:id="30860" w:author="phuong vu" w:date="2018-11-25T23:10:00Z"/>
                <w:lang w:val="es-ES"/>
                <w:rPrChange w:id="30861" w:author="phuong vu" w:date="2018-11-30T22:36:00Z">
                  <w:rPr>
                    <w:ins w:id="30862" w:author="phuong vu" w:date="2018-11-25T23:10:00Z"/>
                    <w:lang w:val="es-ES"/>
                  </w:rPr>
                </w:rPrChange>
              </w:rPr>
              <w:pPrChange w:id="30863" w:author="phuong vu" w:date="2018-11-30T22:05:00Z">
                <w:pPr>
                  <w:spacing w:line="276" w:lineRule="auto"/>
                  <w:jc w:val="left"/>
                </w:pPr>
              </w:pPrChange>
            </w:pPr>
            <w:ins w:id="30864" w:author="phuong vu" w:date="2018-11-25T23:10:00Z">
              <w:r w:rsidRPr="00920004">
                <w:rPr>
                  <w:lang w:val="es-ES"/>
                  <w:rPrChange w:id="30865" w:author="phuong vu" w:date="2018-11-30T22:36:00Z">
                    <w:rPr>
                      <w:lang w:val="es-ES"/>
                    </w:rPr>
                  </w:rPrChange>
                </w:rPr>
                <w:t>Dữ liệu lỗi</w:t>
              </w:r>
            </w:ins>
          </w:p>
        </w:tc>
        <w:tc>
          <w:tcPr>
            <w:tcW w:w="1942" w:type="dxa"/>
            <w:tcBorders>
              <w:top w:val="single" w:sz="4" w:space="0" w:color="auto"/>
              <w:left w:val="single" w:sz="4" w:space="0" w:color="auto"/>
              <w:bottom w:val="single" w:sz="4" w:space="0" w:color="auto"/>
              <w:right w:val="single" w:sz="4" w:space="0" w:color="auto"/>
            </w:tcBorders>
          </w:tcPr>
          <w:p w14:paraId="00A56FAE" w14:textId="7F947D55" w:rsidR="0001206E" w:rsidRPr="00920004" w:rsidRDefault="0001206E" w:rsidP="00C960CE">
            <w:pPr>
              <w:rPr>
                <w:ins w:id="30866" w:author="phuong vu" w:date="2018-11-25T23:10:00Z"/>
                <w:lang w:val="es-ES"/>
                <w:rPrChange w:id="30867" w:author="phuong vu" w:date="2018-11-30T22:36:00Z">
                  <w:rPr>
                    <w:ins w:id="30868" w:author="phuong vu" w:date="2018-11-25T23:10:00Z"/>
                    <w:lang w:val="es-ES"/>
                  </w:rPr>
                </w:rPrChange>
              </w:rPr>
              <w:pPrChange w:id="30869" w:author="phuong vu" w:date="2018-11-30T22:05:00Z">
                <w:pPr>
                  <w:spacing w:line="276" w:lineRule="auto"/>
                  <w:jc w:val="left"/>
                </w:pPr>
              </w:pPrChange>
            </w:pPr>
            <w:ins w:id="30870" w:author="phuong vu" w:date="2018-11-25T23:11:00Z">
              <w:r w:rsidRPr="00920004">
                <w:rPr>
                  <w:lang w:val="es-ES"/>
                  <w:rPrChange w:id="30871" w:author="phuong vu" w:date="2018-11-30T22:36:00Z">
                    <w:rPr>
                      <w:lang w:val="es-ES"/>
                    </w:rPr>
                  </w:rPrChange>
                </w:rPr>
                <w:t>Thông báo lỗi</w:t>
              </w:r>
            </w:ins>
          </w:p>
        </w:tc>
        <w:tc>
          <w:tcPr>
            <w:tcW w:w="1713" w:type="dxa"/>
            <w:tcBorders>
              <w:top w:val="single" w:sz="4" w:space="0" w:color="auto"/>
              <w:left w:val="single" w:sz="4" w:space="0" w:color="auto"/>
              <w:bottom w:val="single" w:sz="4" w:space="0" w:color="auto"/>
              <w:right w:val="single" w:sz="4" w:space="0" w:color="auto"/>
            </w:tcBorders>
          </w:tcPr>
          <w:p w14:paraId="65BA1471" w14:textId="5200E046" w:rsidR="0001206E" w:rsidRPr="00920004" w:rsidRDefault="0001206E" w:rsidP="00C960CE">
            <w:pPr>
              <w:rPr>
                <w:ins w:id="30872" w:author="phuong vu" w:date="2018-11-25T23:10:00Z"/>
                <w:lang w:val="es-ES"/>
                <w:rPrChange w:id="30873" w:author="phuong vu" w:date="2018-11-30T22:36:00Z">
                  <w:rPr>
                    <w:ins w:id="30874" w:author="phuong vu" w:date="2018-11-25T23:10:00Z"/>
                    <w:lang w:val="es-ES"/>
                  </w:rPr>
                </w:rPrChange>
              </w:rPr>
              <w:pPrChange w:id="30875" w:author="phuong vu" w:date="2018-11-30T22:05:00Z">
                <w:pPr>
                  <w:spacing w:line="276" w:lineRule="auto"/>
                  <w:jc w:val="left"/>
                </w:pPr>
              </w:pPrChange>
            </w:pPr>
            <w:ins w:id="30876" w:author="phuong vu" w:date="2018-11-25T23:11:00Z">
              <w:r w:rsidRPr="00920004">
                <w:rPr>
                  <w:lang w:val="es-ES"/>
                  <w:rPrChange w:id="30877" w:author="phuong vu" w:date="2018-11-30T22:36:00Z">
                    <w:rPr>
                      <w:lang w:val="es-ES"/>
                    </w:rPr>
                  </w:rPrChange>
                </w:rPr>
                <w:t>Thông báo lỗi</w:t>
              </w:r>
            </w:ins>
          </w:p>
        </w:tc>
        <w:tc>
          <w:tcPr>
            <w:tcW w:w="1738" w:type="dxa"/>
            <w:tcBorders>
              <w:top w:val="single" w:sz="4" w:space="0" w:color="auto"/>
              <w:left w:val="single" w:sz="4" w:space="0" w:color="auto"/>
              <w:bottom w:val="single" w:sz="4" w:space="0" w:color="auto"/>
              <w:right w:val="single" w:sz="4" w:space="0" w:color="auto"/>
            </w:tcBorders>
          </w:tcPr>
          <w:p w14:paraId="2EAF0FAA" w14:textId="7EE9E736" w:rsidR="0001206E" w:rsidRPr="00920004" w:rsidRDefault="0001206E" w:rsidP="00C960CE">
            <w:pPr>
              <w:rPr>
                <w:ins w:id="30878" w:author="phuong vu" w:date="2018-11-25T23:10:00Z"/>
                <w:lang w:val="es-ES"/>
                <w:rPrChange w:id="30879" w:author="phuong vu" w:date="2018-11-30T22:36:00Z">
                  <w:rPr>
                    <w:ins w:id="30880" w:author="phuong vu" w:date="2018-11-25T23:10:00Z"/>
                    <w:lang w:val="es-ES"/>
                  </w:rPr>
                </w:rPrChange>
              </w:rPr>
              <w:pPrChange w:id="30881" w:author="phuong vu" w:date="2018-11-30T22:05:00Z">
                <w:pPr>
                  <w:spacing w:line="276" w:lineRule="auto"/>
                  <w:jc w:val="left"/>
                </w:pPr>
              </w:pPrChange>
            </w:pPr>
            <w:ins w:id="30882" w:author="phuong vu" w:date="2018-11-25T23:11:00Z">
              <w:r w:rsidRPr="00920004">
                <w:rPr>
                  <w:lang w:val="es-ES"/>
                  <w:rPrChange w:id="30883" w:author="phuong vu" w:date="2018-11-30T22:36:00Z">
                    <w:rPr>
                      <w:lang w:val="es-ES"/>
                    </w:rPr>
                  </w:rPrChange>
                </w:rPr>
                <w:t>Thành công</w:t>
              </w:r>
            </w:ins>
          </w:p>
        </w:tc>
      </w:tr>
    </w:tbl>
    <w:p w14:paraId="7E21D2FB" w14:textId="09854DF2" w:rsidR="00FA2022" w:rsidRPr="00920004" w:rsidRDefault="00FA2022" w:rsidP="00A17FA5">
      <w:pPr>
        <w:pStyle w:val="Caption"/>
        <w:rPr>
          <w:ins w:id="30884" w:author="phuong vu" w:date="2018-11-25T23:29:00Z"/>
          <w:lang w:val="en-US"/>
          <w:rPrChange w:id="30885" w:author="phuong vu" w:date="2018-11-30T22:36:00Z">
            <w:rPr>
              <w:ins w:id="30886" w:author="phuong vu" w:date="2018-11-25T23:29:00Z"/>
            </w:rPr>
          </w:rPrChange>
        </w:rPr>
        <w:pPrChange w:id="30887" w:author="phuong vu" w:date="2018-11-30T22:42:00Z">
          <w:pPr>
            <w:pStyle w:val="Caption"/>
          </w:pPr>
        </w:pPrChange>
      </w:pPr>
      <w:bookmarkStart w:id="30888" w:name="_Toc531381642"/>
      <w:ins w:id="30889" w:author="phuong vu" w:date="2018-11-25T23:29:00Z">
        <w:r w:rsidRPr="00920004">
          <w:rPr>
            <w:rPrChange w:id="30890" w:author="phuong vu" w:date="2018-11-30T22:36:00Z">
              <w:rPr/>
            </w:rPrChange>
          </w:rPr>
          <w:t xml:space="preserve">Bảng </w:t>
        </w:r>
      </w:ins>
      <w:ins w:id="30891" w:author="phuong vu" w:date="2018-11-30T14:54:00Z">
        <w:r w:rsidR="00D632EE" w:rsidRPr="00920004">
          <w:rPr>
            <w:rPrChange w:id="30892" w:author="phuong vu" w:date="2018-11-30T22:36:00Z">
              <w:rPr/>
            </w:rPrChange>
          </w:rPr>
          <w:fldChar w:fldCharType="begin"/>
        </w:r>
        <w:r w:rsidR="00D632EE" w:rsidRPr="00920004">
          <w:rPr>
            <w:rPrChange w:id="30893" w:author="phuong vu" w:date="2018-11-30T22:36:00Z">
              <w:rPr/>
            </w:rPrChange>
          </w:rPr>
          <w:instrText xml:space="preserve"> STYLEREF 1 \s </w:instrText>
        </w:r>
      </w:ins>
      <w:r w:rsidR="00D632EE" w:rsidRPr="00920004">
        <w:rPr>
          <w:rPrChange w:id="30894" w:author="phuong vu" w:date="2018-11-30T22:36:00Z">
            <w:rPr/>
          </w:rPrChange>
        </w:rPr>
        <w:fldChar w:fldCharType="separate"/>
      </w:r>
      <w:r w:rsidR="00B5490C">
        <w:rPr>
          <w:noProof/>
        </w:rPr>
        <w:t>4</w:t>
      </w:r>
      <w:ins w:id="30895" w:author="phuong vu" w:date="2018-11-30T14:54:00Z">
        <w:r w:rsidR="00D632EE" w:rsidRPr="00920004">
          <w:rPr>
            <w:rPrChange w:id="30896" w:author="phuong vu" w:date="2018-11-30T22:36:00Z">
              <w:rPr/>
            </w:rPrChange>
          </w:rPr>
          <w:fldChar w:fldCharType="end"/>
        </w:r>
        <w:r w:rsidR="00D632EE" w:rsidRPr="00920004">
          <w:rPr>
            <w:rPrChange w:id="30897" w:author="phuong vu" w:date="2018-11-30T22:36:00Z">
              <w:rPr/>
            </w:rPrChange>
          </w:rPr>
          <w:t>.</w:t>
        </w:r>
        <w:r w:rsidR="00D632EE" w:rsidRPr="00920004">
          <w:rPr>
            <w:rPrChange w:id="30898" w:author="phuong vu" w:date="2018-11-30T22:36:00Z">
              <w:rPr/>
            </w:rPrChange>
          </w:rPr>
          <w:fldChar w:fldCharType="begin"/>
        </w:r>
        <w:r w:rsidR="00D632EE" w:rsidRPr="00920004">
          <w:rPr>
            <w:rPrChange w:id="30899" w:author="phuong vu" w:date="2018-11-30T22:36:00Z">
              <w:rPr/>
            </w:rPrChange>
          </w:rPr>
          <w:instrText xml:space="preserve"> SEQ Bảng \* ARABIC \s 1 </w:instrText>
        </w:r>
      </w:ins>
      <w:r w:rsidR="00D632EE" w:rsidRPr="00920004">
        <w:rPr>
          <w:rPrChange w:id="30900" w:author="phuong vu" w:date="2018-11-30T22:36:00Z">
            <w:rPr/>
          </w:rPrChange>
        </w:rPr>
        <w:fldChar w:fldCharType="separate"/>
      </w:r>
      <w:ins w:id="30901" w:author="phuong vu" w:date="2018-11-30T22:44:00Z">
        <w:r w:rsidR="00B5490C">
          <w:rPr>
            <w:noProof/>
          </w:rPr>
          <w:t>5</w:t>
        </w:r>
      </w:ins>
      <w:ins w:id="30902" w:author="phuong vu" w:date="2018-11-30T14:54:00Z">
        <w:r w:rsidR="00D632EE" w:rsidRPr="00920004">
          <w:rPr>
            <w:rPrChange w:id="30903" w:author="phuong vu" w:date="2018-11-30T22:36:00Z">
              <w:rPr/>
            </w:rPrChange>
          </w:rPr>
          <w:fldChar w:fldCharType="end"/>
        </w:r>
      </w:ins>
      <w:ins w:id="30904" w:author="phuong vu" w:date="2018-11-25T23:29:00Z">
        <w:r w:rsidRPr="00920004">
          <w:rPr>
            <w:lang w:val="en-US"/>
            <w:rPrChange w:id="30905" w:author="phuong vu" w:date="2018-11-30T22:36:00Z">
              <w:rPr>
                <w:lang w:val="en-US"/>
              </w:rPr>
            </w:rPrChange>
          </w:rPr>
          <w:t xml:space="preserve"> Kiểm thử chức năng thay đổi trạng thái đơn hàng</w:t>
        </w:r>
        <w:bookmarkEnd w:id="30888"/>
      </w:ins>
    </w:p>
    <w:p w14:paraId="49AB012F" w14:textId="1D4EF7F9" w:rsidR="002219F0" w:rsidRPr="00920004" w:rsidRDefault="0001206E" w:rsidP="00BD0851">
      <w:pPr>
        <w:pStyle w:val="Heading4"/>
        <w:spacing w:before="240" w:line="0" w:lineRule="atLeast"/>
        <w:rPr>
          <w:ins w:id="30906" w:author="phuong vu" w:date="2018-11-25T23:12:00Z"/>
          <w:lang w:val="en-US"/>
          <w:rPrChange w:id="30907" w:author="phuong vu" w:date="2018-11-30T22:36:00Z">
            <w:rPr>
              <w:ins w:id="30908" w:author="phuong vu" w:date="2018-11-25T23:12:00Z"/>
              <w:lang w:val="en-US"/>
            </w:rPr>
          </w:rPrChange>
        </w:rPr>
        <w:pPrChange w:id="30909" w:author="phuong vu" w:date="2018-11-30T14:16:00Z">
          <w:pPr>
            <w:pStyle w:val="Heading4"/>
          </w:pPr>
        </w:pPrChange>
      </w:pPr>
      <w:bookmarkStart w:id="30910" w:name="_Toc531381544"/>
      <w:ins w:id="30911" w:author="phuong vu" w:date="2018-11-25T23:11:00Z">
        <w:r w:rsidRPr="00920004">
          <w:rPr>
            <w:lang w:val="en-US"/>
            <w:rPrChange w:id="30912" w:author="phuong vu" w:date="2018-11-30T22:36:00Z">
              <w:rPr>
                <w:lang w:val="en-US"/>
              </w:rPr>
            </w:rPrChange>
          </w:rPr>
          <w:lastRenderedPageBreak/>
          <w:t xml:space="preserve">Tạo hóa đơn </w:t>
        </w:r>
      </w:ins>
      <w:ins w:id="30913" w:author="phuong vu" w:date="2018-11-25T23:12:00Z">
        <w:r w:rsidRPr="00920004">
          <w:rPr>
            <w:lang w:val="en-US"/>
            <w:rPrChange w:id="30914" w:author="phuong vu" w:date="2018-11-30T22:36:00Z">
              <w:rPr>
                <w:lang w:val="en-US"/>
              </w:rPr>
            </w:rPrChange>
          </w:rPr>
          <w:t>đơn hàng</w:t>
        </w:r>
        <w:bookmarkEnd w:id="30910"/>
      </w:ins>
    </w:p>
    <w:p w14:paraId="695ADF2D" w14:textId="77777777" w:rsidR="0001206E" w:rsidRPr="00920004" w:rsidRDefault="0001206E" w:rsidP="00C960CE">
      <w:pPr>
        <w:ind w:firstLine="720"/>
        <w:rPr>
          <w:ins w:id="30915" w:author="phuong vu" w:date="2018-11-25T23:12:00Z"/>
          <w:lang w:val="en-US"/>
          <w:rPrChange w:id="30916" w:author="phuong vu" w:date="2018-11-30T22:36:00Z">
            <w:rPr>
              <w:ins w:id="30917" w:author="phuong vu" w:date="2018-11-25T23:12:00Z"/>
              <w:lang w:val="en-US"/>
            </w:rPr>
          </w:rPrChange>
        </w:rPr>
        <w:pPrChange w:id="30918" w:author="phuong vu" w:date="2018-11-30T22:05:00Z">
          <w:pPr>
            <w:spacing w:line="276" w:lineRule="auto"/>
          </w:pPr>
        </w:pPrChange>
      </w:pPr>
      <w:ins w:id="30919" w:author="phuong vu" w:date="2018-11-25T23:12:00Z">
        <w:r w:rsidRPr="00920004">
          <w:rPr>
            <w:b/>
            <w:lang w:val="en-US"/>
            <w:rPrChange w:id="30920" w:author="phuong vu" w:date="2018-11-30T22:36:00Z">
              <w:rPr>
                <w:b/>
                <w:lang w:val="en-US"/>
              </w:rPr>
            </w:rPrChange>
          </w:rPr>
          <w:t>Mục đích:</w:t>
        </w:r>
        <w:r w:rsidRPr="00920004">
          <w:rPr>
            <w:lang w:val="en-US"/>
            <w:rPrChange w:id="30921" w:author="phuong vu" w:date="2018-11-30T22:36:00Z">
              <w:rPr>
                <w:lang w:val="en-US"/>
              </w:rPr>
            </w:rPrChange>
          </w:rPr>
          <w:t xml:space="preserve"> Tìm ra lỗi về thông báo khi thực hiện hoàn tất xử lí, lỗi chuyển trang, hiển thị dữ liệu không đúng với mục đích.</w:t>
        </w:r>
      </w:ins>
    </w:p>
    <w:p w14:paraId="5E30ACDE" w14:textId="77777777" w:rsidR="0001206E" w:rsidRPr="00920004" w:rsidRDefault="0001206E" w:rsidP="00C960CE">
      <w:pPr>
        <w:ind w:firstLine="720"/>
        <w:rPr>
          <w:ins w:id="30922" w:author="phuong vu" w:date="2018-11-25T23:12:00Z"/>
          <w:lang w:val="en-US"/>
          <w:rPrChange w:id="30923" w:author="phuong vu" w:date="2018-11-30T22:36:00Z">
            <w:rPr>
              <w:ins w:id="30924" w:author="phuong vu" w:date="2018-11-25T23:12:00Z"/>
              <w:lang w:val="en-US"/>
            </w:rPr>
          </w:rPrChange>
        </w:rPr>
        <w:pPrChange w:id="30925" w:author="phuong vu" w:date="2018-11-30T22:05:00Z">
          <w:pPr>
            <w:spacing w:line="276" w:lineRule="auto"/>
          </w:pPr>
        </w:pPrChange>
      </w:pPr>
      <w:ins w:id="30926" w:author="phuong vu" w:date="2018-11-25T23:12:00Z">
        <w:r w:rsidRPr="00920004">
          <w:rPr>
            <w:b/>
            <w:lang w:val="en-US"/>
            <w:rPrChange w:id="30927" w:author="phuong vu" w:date="2018-11-30T22:36:00Z">
              <w:rPr>
                <w:b/>
                <w:lang w:val="en-US"/>
              </w:rPr>
            </w:rPrChange>
          </w:rPr>
          <w:t>Tiền điều kiện:</w:t>
        </w:r>
        <w:r w:rsidRPr="00920004">
          <w:rPr>
            <w:lang w:val="en-US"/>
            <w:rPrChange w:id="30928" w:author="phuong vu" w:date="2018-11-30T22:36:00Z">
              <w:rPr>
                <w:lang w:val="en-US"/>
              </w:rPr>
            </w:rPrChange>
          </w:rPr>
          <w:t xml:space="preserve"> Đăng nhập thành công vào trang quản lí dành cho nhân viên chi nhánh.</w:t>
        </w:r>
      </w:ins>
    </w:p>
    <w:p w14:paraId="0C64B398" w14:textId="77777777" w:rsidR="0001206E" w:rsidRPr="00920004" w:rsidRDefault="0001206E" w:rsidP="00C960CE">
      <w:pPr>
        <w:ind w:left="720"/>
        <w:rPr>
          <w:ins w:id="30929" w:author="phuong vu" w:date="2018-11-25T23:12:00Z"/>
          <w:b/>
          <w:lang w:val="en-US"/>
          <w:rPrChange w:id="30930" w:author="phuong vu" w:date="2018-11-30T22:36:00Z">
            <w:rPr>
              <w:ins w:id="30931" w:author="phuong vu" w:date="2018-11-25T23:12:00Z"/>
              <w:b/>
              <w:lang w:val="en-US"/>
            </w:rPr>
          </w:rPrChange>
        </w:rPr>
        <w:pPrChange w:id="30932" w:author="phuong vu" w:date="2018-11-30T22:05:00Z">
          <w:pPr>
            <w:spacing w:line="276" w:lineRule="auto"/>
          </w:pPr>
        </w:pPrChange>
      </w:pPr>
      <w:ins w:id="30933" w:author="phuong vu" w:date="2018-11-25T23:12:00Z">
        <w:r w:rsidRPr="00920004">
          <w:rPr>
            <w:b/>
            <w:lang w:val="en-US"/>
            <w:rPrChange w:id="30934" w:author="phuong vu" w:date="2018-11-30T22:36:00Z">
              <w:rPr>
                <w:b/>
                <w:lang w:val="en-US"/>
              </w:rPr>
            </w:rPrChange>
          </w:rPr>
          <w:t>Mô tả:</w:t>
        </w:r>
      </w:ins>
    </w:p>
    <w:p w14:paraId="0E4A73C3" w14:textId="77777777" w:rsidR="0001206E" w:rsidRPr="00920004" w:rsidRDefault="0001206E" w:rsidP="00C960CE">
      <w:pPr>
        <w:ind w:left="720"/>
        <w:rPr>
          <w:ins w:id="30935" w:author="phuong vu" w:date="2018-11-25T23:12:00Z"/>
          <w:lang w:val="en-US"/>
          <w:rPrChange w:id="30936" w:author="phuong vu" w:date="2018-11-30T22:36:00Z">
            <w:rPr>
              <w:ins w:id="30937" w:author="phuong vu" w:date="2018-11-25T23:12:00Z"/>
              <w:lang w:val="en-US"/>
            </w:rPr>
          </w:rPrChange>
        </w:rPr>
        <w:pPrChange w:id="30938" w:author="phuong vu" w:date="2018-11-30T22:05:00Z">
          <w:pPr>
            <w:spacing w:line="276" w:lineRule="auto"/>
          </w:pPr>
        </w:pPrChange>
      </w:pPr>
      <w:ins w:id="30939" w:author="phuong vu" w:date="2018-11-25T23:12:00Z">
        <w:r w:rsidRPr="00920004">
          <w:rPr>
            <w:b/>
            <w:lang w:val="en-US"/>
            <w:rPrChange w:id="30940" w:author="phuong vu" w:date="2018-11-30T22:36:00Z">
              <w:rPr>
                <w:b/>
                <w:lang w:val="en-US"/>
              </w:rPr>
            </w:rPrChange>
          </w:rPr>
          <w:t xml:space="preserve">- </w:t>
        </w:r>
        <w:r w:rsidRPr="00920004">
          <w:rPr>
            <w:lang w:val="en-US"/>
            <w:rPrChange w:id="30941" w:author="phuong vu" w:date="2018-11-30T22:36:00Z">
              <w:rPr>
                <w:lang w:val="en-US"/>
              </w:rPr>
            </w:rPrChange>
          </w:rPr>
          <w:t>Bước 1: Mở trang web tại địa chỉ: localhost:3000.</w:t>
        </w:r>
      </w:ins>
    </w:p>
    <w:p w14:paraId="5947B364" w14:textId="77777777" w:rsidR="0001206E" w:rsidRPr="00920004" w:rsidRDefault="0001206E" w:rsidP="00C960CE">
      <w:pPr>
        <w:ind w:left="720"/>
        <w:rPr>
          <w:ins w:id="30942" w:author="phuong vu" w:date="2018-11-25T23:12:00Z"/>
          <w:lang w:val="en-US"/>
          <w:rPrChange w:id="30943" w:author="phuong vu" w:date="2018-11-30T22:36:00Z">
            <w:rPr>
              <w:ins w:id="30944" w:author="phuong vu" w:date="2018-11-25T23:12:00Z"/>
              <w:lang w:val="en-US"/>
            </w:rPr>
          </w:rPrChange>
        </w:rPr>
        <w:pPrChange w:id="30945" w:author="phuong vu" w:date="2018-11-30T22:05:00Z">
          <w:pPr>
            <w:spacing w:line="276" w:lineRule="auto"/>
          </w:pPr>
        </w:pPrChange>
      </w:pPr>
      <w:ins w:id="30946" w:author="phuong vu" w:date="2018-11-25T23:12:00Z">
        <w:r w:rsidRPr="00920004">
          <w:rPr>
            <w:lang w:val="en-US"/>
            <w:rPrChange w:id="30947" w:author="phuong vu" w:date="2018-11-30T22:36:00Z">
              <w:rPr>
                <w:lang w:val="en-US"/>
              </w:rPr>
            </w:rPrChange>
          </w:rPr>
          <w:t>- Bước 2: Đăng nhập thành công vào hệ thống.</w:t>
        </w:r>
      </w:ins>
    </w:p>
    <w:p w14:paraId="2EB9DBF8" w14:textId="77777777" w:rsidR="0001206E" w:rsidRPr="00920004" w:rsidRDefault="0001206E" w:rsidP="00C960CE">
      <w:pPr>
        <w:ind w:left="720"/>
        <w:rPr>
          <w:ins w:id="30948" w:author="phuong vu" w:date="2018-11-25T23:12:00Z"/>
          <w:lang w:val="en-US"/>
          <w:rPrChange w:id="30949" w:author="phuong vu" w:date="2018-11-30T22:36:00Z">
            <w:rPr>
              <w:ins w:id="30950" w:author="phuong vu" w:date="2018-11-25T23:12:00Z"/>
              <w:lang w:val="en-US"/>
            </w:rPr>
          </w:rPrChange>
        </w:rPr>
        <w:pPrChange w:id="30951" w:author="phuong vu" w:date="2018-11-30T22:05:00Z">
          <w:pPr>
            <w:spacing w:line="276" w:lineRule="auto"/>
          </w:pPr>
        </w:pPrChange>
      </w:pPr>
      <w:ins w:id="30952" w:author="phuong vu" w:date="2018-11-25T23:12:00Z">
        <w:r w:rsidRPr="00920004">
          <w:rPr>
            <w:lang w:val="en-US"/>
            <w:rPrChange w:id="30953" w:author="phuong vu" w:date="2018-11-30T22:36:00Z">
              <w:rPr>
                <w:lang w:val="en-US"/>
              </w:rPr>
            </w:rPrChange>
          </w:rPr>
          <w:t>- Bước 3: Chọn chức năng “</w:t>
        </w:r>
        <w:r w:rsidRPr="00920004">
          <w:rPr>
            <w:lang w:val="en-US"/>
            <w:rPrChange w:id="30954" w:author="phuong vu" w:date="2018-11-30T22:36:00Z">
              <w:rPr>
                <w:i/>
                <w:lang w:val="en-US"/>
              </w:rPr>
            </w:rPrChange>
          </w:rPr>
          <w:t>Đơn hàng khách hàng</w:t>
        </w:r>
        <w:r w:rsidRPr="00920004">
          <w:rPr>
            <w:lang w:val="en-US"/>
            <w:rPrChange w:id="30955" w:author="phuong vu" w:date="2018-11-30T22:36:00Z">
              <w:rPr>
                <w:lang w:val="en-US"/>
              </w:rPr>
            </w:rPrChange>
          </w:rPr>
          <w:t>”.</w:t>
        </w:r>
      </w:ins>
    </w:p>
    <w:p w14:paraId="2B388E5D" w14:textId="62B92342" w:rsidR="0001206E" w:rsidRPr="00920004" w:rsidRDefault="0001206E" w:rsidP="00C960CE">
      <w:pPr>
        <w:ind w:left="720"/>
        <w:rPr>
          <w:ins w:id="30956" w:author="phuong vu" w:date="2018-11-25T23:12:00Z"/>
          <w:lang w:val="en-US"/>
          <w:rPrChange w:id="30957" w:author="phuong vu" w:date="2018-11-30T22:36:00Z">
            <w:rPr>
              <w:ins w:id="30958" w:author="phuong vu" w:date="2018-11-25T23:12:00Z"/>
              <w:lang w:val="en-US"/>
            </w:rPr>
          </w:rPrChange>
        </w:rPr>
        <w:pPrChange w:id="30959" w:author="phuong vu" w:date="2018-11-30T22:05:00Z">
          <w:pPr>
            <w:spacing w:line="276" w:lineRule="auto"/>
          </w:pPr>
        </w:pPrChange>
      </w:pPr>
      <w:ins w:id="30960" w:author="phuong vu" w:date="2018-11-25T23:12:00Z">
        <w:r w:rsidRPr="00920004">
          <w:rPr>
            <w:lang w:val="en-US"/>
            <w:rPrChange w:id="30961" w:author="phuong vu" w:date="2018-11-30T22:36:00Z">
              <w:rPr>
                <w:lang w:val="en-US"/>
              </w:rPr>
            </w:rPrChange>
          </w:rPr>
          <w:t xml:space="preserve">- Bước 4: Xem danh sách đơn hàng </w:t>
        </w:r>
      </w:ins>
      <w:ins w:id="30962" w:author="phuong vu" w:date="2018-11-25T23:13:00Z">
        <w:r w:rsidRPr="00920004">
          <w:rPr>
            <w:lang w:val="en-US"/>
            <w:rPrChange w:id="30963" w:author="phuong vu" w:date="2018-11-30T22:36:00Z">
              <w:rPr>
                <w:lang w:val="en-US"/>
              </w:rPr>
            </w:rPrChange>
          </w:rPr>
          <w:t>trạng thái “</w:t>
        </w:r>
        <w:r w:rsidRPr="00920004">
          <w:rPr>
            <w:lang w:val="en-US"/>
            <w:rPrChange w:id="30964" w:author="phuong vu" w:date="2018-11-30T22:36:00Z">
              <w:rPr>
                <w:i/>
                <w:lang w:val="en-US"/>
              </w:rPr>
            </w:rPrChange>
          </w:rPr>
          <w:t>đã hoàn tất xử lí</w:t>
        </w:r>
        <w:r w:rsidRPr="00920004">
          <w:rPr>
            <w:lang w:val="en-US"/>
            <w:rPrChange w:id="30965" w:author="phuong vu" w:date="2018-11-30T22:36:00Z">
              <w:rPr>
                <w:lang w:val="en-US"/>
              </w:rPr>
            </w:rPrChange>
          </w:rPr>
          <w:t>”</w:t>
        </w:r>
      </w:ins>
      <w:ins w:id="30966" w:author="phuong vu" w:date="2018-11-25T23:12:00Z">
        <w:r w:rsidRPr="00920004">
          <w:rPr>
            <w:lang w:val="en-US"/>
            <w:rPrChange w:id="30967" w:author="phuong vu" w:date="2018-11-30T22:36:00Z">
              <w:rPr>
                <w:lang w:val="en-US"/>
              </w:rPr>
            </w:rPrChange>
          </w:rPr>
          <w:t>.</w:t>
        </w:r>
      </w:ins>
    </w:p>
    <w:p w14:paraId="33BA5463" w14:textId="77777777" w:rsidR="0001206E" w:rsidRPr="00920004" w:rsidRDefault="0001206E" w:rsidP="00C960CE">
      <w:pPr>
        <w:ind w:left="720"/>
        <w:rPr>
          <w:ins w:id="30968" w:author="phuong vu" w:date="2018-11-25T23:12:00Z"/>
          <w:lang w:val="en-US"/>
          <w:rPrChange w:id="30969" w:author="phuong vu" w:date="2018-11-30T22:36:00Z">
            <w:rPr>
              <w:ins w:id="30970" w:author="phuong vu" w:date="2018-11-25T23:12:00Z"/>
              <w:lang w:val="en-US"/>
            </w:rPr>
          </w:rPrChange>
        </w:rPr>
        <w:pPrChange w:id="30971" w:author="phuong vu" w:date="2018-11-30T22:05:00Z">
          <w:pPr>
            <w:spacing w:line="276" w:lineRule="auto"/>
          </w:pPr>
        </w:pPrChange>
      </w:pPr>
      <w:ins w:id="30972" w:author="phuong vu" w:date="2018-11-25T23:12:00Z">
        <w:r w:rsidRPr="00920004">
          <w:rPr>
            <w:lang w:val="en-US"/>
            <w:rPrChange w:id="30973" w:author="phuong vu" w:date="2018-11-30T22:36:00Z">
              <w:rPr>
                <w:lang w:val="en-US"/>
              </w:rPr>
            </w:rPrChange>
          </w:rPr>
          <w:t>- Bước 5: Chọn đơn hàng bằng cách nhấn lên tên khách hàng.</w:t>
        </w:r>
      </w:ins>
    </w:p>
    <w:p w14:paraId="0E442233" w14:textId="3670D7D5" w:rsidR="0001206E" w:rsidRPr="00920004" w:rsidRDefault="0001206E" w:rsidP="00C960CE">
      <w:pPr>
        <w:ind w:left="720"/>
        <w:rPr>
          <w:ins w:id="30974" w:author="phuong vu" w:date="2018-11-25T23:18:00Z"/>
          <w:lang w:val="en-US"/>
          <w:rPrChange w:id="30975" w:author="phuong vu" w:date="2018-11-30T22:36:00Z">
            <w:rPr>
              <w:ins w:id="30976" w:author="phuong vu" w:date="2018-11-25T23:18:00Z"/>
              <w:lang w:val="en-US"/>
            </w:rPr>
          </w:rPrChange>
        </w:rPr>
        <w:pPrChange w:id="30977" w:author="phuong vu" w:date="2018-11-30T22:05:00Z">
          <w:pPr>
            <w:spacing w:line="276" w:lineRule="auto"/>
          </w:pPr>
        </w:pPrChange>
      </w:pPr>
      <w:ins w:id="30978" w:author="phuong vu" w:date="2018-11-25T23:12:00Z">
        <w:r w:rsidRPr="00920004">
          <w:rPr>
            <w:lang w:val="en-US"/>
            <w:rPrChange w:id="30979" w:author="phuong vu" w:date="2018-11-30T22:36:00Z">
              <w:rPr>
                <w:lang w:val="en-US"/>
              </w:rPr>
            </w:rPrChange>
          </w:rPr>
          <w:t>- Bước 6: Thực hiện</w:t>
        </w:r>
      </w:ins>
      <w:ins w:id="30980" w:author="phuong vu" w:date="2018-11-25T23:13:00Z">
        <w:r w:rsidRPr="00920004">
          <w:rPr>
            <w:lang w:val="en-US"/>
            <w:rPrChange w:id="30981" w:author="phuong vu" w:date="2018-11-30T22:36:00Z">
              <w:rPr>
                <w:lang w:val="en-US"/>
              </w:rPr>
            </w:rPrChange>
          </w:rPr>
          <w:t xml:space="preserve"> tạo hóa đơn</w:t>
        </w:r>
      </w:ins>
      <w:ins w:id="30982" w:author="phuong vu" w:date="2018-11-25T23:12:00Z">
        <w:r w:rsidRPr="00920004">
          <w:rPr>
            <w:lang w:val="en-US"/>
            <w:rPrChange w:id="30983" w:author="phuong vu" w:date="2018-11-30T22:36:00Z">
              <w:rPr>
                <w:lang w:val="en-US"/>
              </w:rPr>
            </w:rPrChange>
          </w:rPr>
          <w:t>.</w:t>
        </w:r>
      </w:ins>
    </w:p>
    <w:p w14:paraId="2214C459" w14:textId="44B5196D" w:rsidR="00FB1C45" w:rsidRPr="00920004" w:rsidRDefault="00FB1C45" w:rsidP="00C960CE">
      <w:pPr>
        <w:ind w:left="720"/>
        <w:rPr>
          <w:ins w:id="30984" w:author="phuong vu" w:date="2018-11-25T23:12:00Z"/>
          <w:lang w:val="en-US"/>
          <w:rPrChange w:id="30985" w:author="phuong vu" w:date="2018-11-30T22:36:00Z">
            <w:rPr>
              <w:ins w:id="30986" w:author="phuong vu" w:date="2018-11-25T23:12:00Z"/>
              <w:lang w:val="en-US"/>
            </w:rPr>
          </w:rPrChange>
        </w:rPr>
        <w:pPrChange w:id="30987" w:author="phuong vu" w:date="2018-11-30T22:05:00Z">
          <w:pPr>
            <w:spacing w:line="276" w:lineRule="auto"/>
          </w:pPr>
        </w:pPrChange>
      </w:pPr>
      <w:ins w:id="30988" w:author="phuong vu" w:date="2018-11-25T23:18:00Z">
        <w:r w:rsidRPr="00920004">
          <w:rPr>
            <w:lang w:val="en-US"/>
            <w:rPrChange w:id="30989" w:author="phuong vu" w:date="2018-11-30T22:36:00Z">
              <w:rPr>
                <w:lang w:val="en-US"/>
              </w:rPr>
            </w:rPrChange>
          </w:rPr>
          <w:t>- Bước 7: Xem hóa đơn.</w:t>
        </w:r>
      </w:ins>
    </w:p>
    <w:p w14:paraId="66E0B5E6" w14:textId="13C3D361" w:rsidR="0001206E" w:rsidRPr="00920004" w:rsidRDefault="0001206E" w:rsidP="00C960CE">
      <w:pPr>
        <w:rPr>
          <w:ins w:id="30990" w:author="phuong vu" w:date="2018-11-25T23:13:00Z"/>
          <w:b/>
          <w:lang w:val="en-US"/>
          <w:rPrChange w:id="30991" w:author="phuong vu" w:date="2018-11-30T22:36:00Z">
            <w:rPr>
              <w:ins w:id="30992" w:author="phuong vu" w:date="2018-11-25T23:13:00Z"/>
              <w:b/>
              <w:lang w:val="en-US"/>
            </w:rPr>
          </w:rPrChange>
        </w:rPr>
        <w:pPrChange w:id="30993" w:author="phuong vu" w:date="2018-11-30T22:05:00Z">
          <w:pPr/>
        </w:pPrChange>
      </w:pPr>
      <w:ins w:id="30994" w:author="phuong vu" w:date="2018-11-25T23:12:00Z">
        <w:r w:rsidRPr="00920004">
          <w:rPr>
            <w:lang w:val="en-US"/>
            <w:rPrChange w:id="30995" w:author="phuong vu" w:date="2018-11-30T22:36:00Z">
              <w:rPr>
                <w:lang w:val="en-US"/>
              </w:rPr>
            </w:rPrChange>
          </w:rPr>
          <w:tab/>
        </w:r>
        <w:r w:rsidRPr="00920004">
          <w:rPr>
            <w:b/>
            <w:lang w:val="en-US"/>
            <w:rPrChange w:id="30996" w:author="phuong vu" w:date="2018-11-30T22:36:00Z">
              <w:rPr>
                <w:b/>
                <w:lang w:val="en-US"/>
              </w:rPr>
            </w:rPrChange>
          </w:rPr>
          <w:t>Kịch bản</w:t>
        </w:r>
      </w:ins>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676"/>
        <w:gridCol w:w="1942"/>
        <w:gridCol w:w="1713"/>
        <w:gridCol w:w="1738"/>
      </w:tblGrid>
      <w:tr w:rsidR="0001206E" w:rsidRPr="00920004" w14:paraId="3CD93E3B" w14:textId="77777777" w:rsidTr="00FA2022">
        <w:trPr>
          <w:ins w:id="30997" w:author="phuong vu" w:date="2018-11-25T23:13:00Z"/>
        </w:trPr>
        <w:tc>
          <w:tcPr>
            <w:tcW w:w="708" w:type="dxa"/>
            <w:tcBorders>
              <w:top w:val="single" w:sz="4" w:space="0" w:color="auto"/>
              <w:left w:val="single" w:sz="4" w:space="0" w:color="auto"/>
              <w:bottom w:val="single" w:sz="4" w:space="0" w:color="auto"/>
              <w:right w:val="single" w:sz="4" w:space="0" w:color="auto"/>
            </w:tcBorders>
            <w:vAlign w:val="center"/>
            <w:hideMark/>
          </w:tcPr>
          <w:p w14:paraId="04264D87" w14:textId="77777777" w:rsidR="0001206E" w:rsidRPr="00920004" w:rsidRDefault="0001206E" w:rsidP="00BD0851">
            <w:pPr>
              <w:spacing w:before="240" w:line="0" w:lineRule="atLeast"/>
              <w:jc w:val="center"/>
              <w:rPr>
                <w:ins w:id="30998" w:author="phuong vu" w:date="2018-11-25T23:13:00Z"/>
                <w:b/>
                <w:bCs/>
                <w:lang w:val="es-ES"/>
                <w:rPrChange w:id="30999" w:author="phuong vu" w:date="2018-11-30T22:36:00Z">
                  <w:rPr>
                    <w:ins w:id="31000" w:author="phuong vu" w:date="2018-11-25T23:13:00Z"/>
                    <w:b/>
                    <w:bCs/>
                    <w:lang w:val="es-ES"/>
                  </w:rPr>
                </w:rPrChange>
              </w:rPr>
              <w:pPrChange w:id="31001" w:author="phuong vu" w:date="2018-11-30T14:16:00Z">
                <w:pPr>
                  <w:spacing w:line="276" w:lineRule="auto"/>
                  <w:jc w:val="center"/>
                </w:pPr>
              </w:pPrChange>
            </w:pPr>
            <w:ins w:id="31002" w:author="phuong vu" w:date="2018-11-25T23:13:00Z">
              <w:r w:rsidRPr="00920004">
                <w:rPr>
                  <w:b/>
                  <w:bCs/>
                  <w:lang w:val="es-ES"/>
                  <w:rPrChange w:id="31003" w:author="phuong vu" w:date="2018-11-30T22:36:00Z">
                    <w:rPr>
                      <w:b/>
                      <w:bCs/>
                      <w:lang w:val="es-ES"/>
                    </w:rPr>
                  </w:rPrChange>
                </w:rPr>
                <w:t>STT</w:t>
              </w:r>
            </w:ins>
          </w:p>
        </w:tc>
        <w:tc>
          <w:tcPr>
            <w:tcW w:w="2676" w:type="dxa"/>
            <w:tcBorders>
              <w:top w:val="single" w:sz="4" w:space="0" w:color="auto"/>
              <w:left w:val="single" w:sz="4" w:space="0" w:color="auto"/>
              <w:bottom w:val="single" w:sz="4" w:space="0" w:color="auto"/>
              <w:right w:val="single" w:sz="4" w:space="0" w:color="auto"/>
            </w:tcBorders>
            <w:vAlign w:val="center"/>
            <w:hideMark/>
          </w:tcPr>
          <w:p w14:paraId="4C78DA1B" w14:textId="77777777" w:rsidR="0001206E" w:rsidRPr="00920004" w:rsidRDefault="0001206E" w:rsidP="00BD0851">
            <w:pPr>
              <w:spacing w:before="240" w:line="0" w:lineRule="atLeast"/>
              <w:jc w:val="center"/>
              <w:rPr>
                <w:ins w:id="31004" w:author="phuong vu" w:date="2018-11-25T23:13:00Z"/>
                <w:b/>
                <w:bCs/>
                <w:lang w:val="es-ES"/>
                <w:rPrChange w:id="31005" w:author="phuong vu" w:date="2018-11-30T22:36:00Z">
                  <w:rPr>
                    <w:ins w:id="31006" w:author="phuong vu" w:date="2018-11-25T23:13:00Z"/>
                    <w:b/>
                    <w:bCs/>
                    <w:lang w:val="es-ES"/>
                  </w:rPr>
                </w:rPrChange>
              </w:rPr>
              <w:pPrChange w:id="31007" w:author="phuong vu" w:date="2018-11-30T14:16:00Z">
                <w:pPr>
                  <w:spacing w:line="276" w:lineRule="auto"/>
                  <w:jc w:val="center"/>
                </w:pPr>
              </w:pPrChange>
            </w:pPr>
            <w:ins w:id="31008" w:author="phuong vu" w:date="2018-11-25T23:13:00Z">
              <w:r w:rsidRPr="00920004">
                <w:rPr>
                  <w:b/>
                  <w:bCs/>
                  <w:lang w:val="es-ES"/>
                  <w:rPrChange w:id="31009" w:author="phuong vu" w:date="2018-11-30T22:36:00Z">
                    <w:rPr>
                      <w:b/>
                      <w:bCs/>
                      <w:lang w:val="es-ES"/>
                    </w:rPr>
                  </w:rPrChange>
                </w:rPr>
                <w:t>Mô tả dữ liệu kiểm thử</w:t>
              </w:r>
            </w:ins>
          </w:p>
        </w:tc>
        <w:tc>
          <w:tcPr>
            <w:tcW w:w="1942" w:type="dxa"/>
            <w:tcBorders>
              <w:top w:val="single" w:sz="4" w:space="0" w:color="auto"/>
              <w:left w:val="single" w:sz="4" w:space="0" w:color="auto"/>
              <w:bottom w:val="single" w:sz="4" w:space="0" w:color="auto"/>
              <w:right w:val="single" w:sz="4" w:space="0" w:color="auto"/>
            </w:tcBorders>
            <w:vAlign w:val="center"/>
            <w:hideMark/>
          </w:tcPr>
          <w:p w14:paraId="53542223" w14:textId="77777777" w:rsidR="0001206E" w:rsidRPr="00920004" w:rsidRDefault="0001206E" w:rsidP="00BD0851">
            <w:pPr>
              <w:spacing w:before="240" w:line="0" w:lineRule="atLeast"/>
              <w:jc w:val="center"/>
              <w:rPr>
                <w:ins w:id="31010" w:author="phuong vu" w:date="2018-11-25T23:13:00Z"/>
                <w:b/>
                <w:bCs/>
                <w:lang w:val="es-ES"/>
                <w:rPrChange w:id="31011" w:author="phuong vu" w:date="2018-11-30T22:36:00Z">
                  <w:rPr>
                    <w:ins w:id="31012" w:author="phuong vu" w:date="2018-11-25T23:13:00Z"/>
                    <w:b/>
                    <w:bCs/>
                    <w:lang w:val="es-ES"/>
                  </w:rPr>
                </w:rPrChange>
              </w:rPr>
              <w:pPrChange w:id="31013" w:author="phuong vu" w:date="2018-11-30T14:16:00Z">
                <w:pPr>
                  <w:spacing w:line="276" w:lineRule="auto"/>
                  <w:jc w:val="center"/>
                </w:pPr>
              </w:pPrChange>
            </w:pPr>
            <w:ins w:id="31014" w:author="phuong vu" w:date="2018-11-25T23:13:00Z">
              <w:r w:rsidRPr="00920004">
                <w:rPr>
                  <w:b/>
                  <w:bCs/>
                  <w:lang w:val="es-ES"/>
                  <w:rPrChange w:id="31015" w:author="phuong vu" w:date="2018-11-30T22:36:00Z">
                    <w:rPr>
                      <w:b/>
                      <w:bCs/>
                      <w:lang w:val="es-ES"/>
                    </w:rPr>
                  </w:rPrChange>
                </w:rPr>
                <w:t>Kết quả mong đợi</w:t>
              </w:r>
            </w:ins>
          </w:p>
        </w:tc>
        <w:tc>
          <w:tcPr>
            <w:tcW w:w="1713" w:type="dxa"/>
            <w:tcBorders>
              <w:top w:val="single" w:sz="4" w:space="0" w:color="auto"/>
              <w:left w:val="single" w:sz="4" w:space="0" w:color="auto"/>
              <w:bottom w:val="single" w:sz="4" w:space="0" w:color="auto"/>
              <w:right w:val="single" w:sz="4" w:space="0" w:color="auto"/>
            </w:tcBorders>
            <w:vAlign w:val="center"/>
            <w:hideMark/>
          </w:tcPr>
          <w:p w14:paraId="5DAE7ADF" w14:textId="77777777" w:rsidR="0001206E" w:rsidRPr="00920004" w:rsidRDefault="0001206E" w:rsidP="00BD0851">
            <w:pPr>
              <w:spacing w:before="240" w:line="0" w:lineRule="atLeast"/>
              <w:jc w:val="center"/>
              <w:rPr>
                <w:ins w:id="31016" w:author="phuong vu" w:date="2018-11-25T23:13:00Z"/>
                <w:b/>
                <w:bCs/>
                <w:lang w:val="es-ES"/>
                <w:rPrChange w:id="31017" w:author="phuong vu" w:date="2018-11-30T22:36:00Z">
                  <w:rPr>
                    <w:ins w:id="31018" w:author="phuong vu" w:date="2018-11-25T23:13:00Z"/>
                    <w:b/>
                    <w:bCs/>
                    <w:lang w:val="es-ES"/>
                  </w:rPr>
                </w:rPrChange>
              </w:rPr>
              <w:pPrChange w:id="31019" w:author="phuong vu" w:date="2018-11-30T14:16:00Z">
                <w:pPr>
                  <w:spacing w:line="276" w:lineRule="auto"/>
                  <w:jc w:val="center"/>
                </w:pPr>
              </w:pPrChange>
            </w:pPr>
            <w:ins w:id="31020" w:author="phuong vu" w:date="2018-11-25T23:13:00Z">
              <w:r w:rsidRPr="00920004">
                <w:rPr>
                  <w:b/>
                  <w:bCs/>
                  <w:lang w:val="es-ES"/>
                  <w:rPrChange w:id="31021" w:author="phuong vu" w:date="2018-11-30T22:36:00Z">
                    <w:rPr>
                      <w:b/>
                      <w:bCs/>
                      <w:lang w:val="es-ES"/>
                    </w:rPr>
                  </w:rPrChange>
                </w:rPr>
                <w:t>Kết quả thực tế</w:t>
              </w:r>
            </w:ins>
          </w:p>
        </w:tc>
        <w:tc>
          <w:tcPr>
            <w:tcW w:w="1738" w:type="dxa"/>
            <w:tcBorders>
              <w:top w:val="single" w:sz="4" w:space="0" w:color="auto"/>
              <w:left w:val="single" w:sz="4" w:space="0" w:color="auto"/>
              <w:bottom w:val="single" w:sz="4" w:space="0" w:color="auto"/>
              <w:right w:val="single" w:sz="4" w:space="0" w:color="auto"/>
            </w:tcBorders>
            <w:vAlign w:val="center"/>
            <w:hideMark/>
          </w:tcPr>
          <w:p w14:paraId="09AC94E8" w14:textId="77777777" w:rsidR="0001206E" w:rsidRPr="00920004" w:rsidRDefault="0001206E" w:rsidP="00BD0851">
            <w:pPr>
              <w:spacing w:before="240" w:line="0" w:lineRule="atLeast"/>
              <w:jc w:val="center"/>
              <w:rPr>
                <w:ins w:id="31022" w:author="phuong vu" w:date="2018-11-25T23:13:00Z"/>
                <w:b/>
                <w:bCs/>
                <w:lang w:val="es-ES"/>
                <w:rPrChange w:id="31023" w:author="phuong vu" w:date="2018-11-30T22:36:00Z">
                  <w:rPr>
                    <w:ins w:id="31024" w:author="phuong vu" w:date="2018-11-25T23:13:00Z"/>
                    <w:b/>
                    <w:bCs/>
                    <w:lang w:val="es-ES"/>
                  </w:rPr>
                </w:rPrChange>
              </w:rPr>
              <w:pPrChange w:id="31025" w:author="phuong vu" w:date="2018-11-30T14:16:00Z">
                <w:pPr>
                  <w:spacing w:line="276" w:lineRule="auto"/>
                  <w:jc w:val="center"/>
                </w:pPr>
              </w:pPrChange>
            </w:pPr>
            <w:ins w:id="31026" w:author="phuong vu" w:date="2018-11-25T23:13:00Z">
              <w:r w:rsidRPr="00920004">
                <w:rPr>
                  <w:b/>
                  <w:bCs/>
                  <w:lang w:val="es-ES"/>
                  <w:rPrChange w:id="31027" w:author="phuong vu" w:date="2018-11-30T22:36:00Z">
                    <w:rPr>
                      <w:b/>
                      <w:bCs/>
                      <w:lang w:val="es-ES"/>
                    </w:rPr>
                  </w:rPrChange>
                </w:rPr>
                <w:t>Thành công/ Thât bại</w:t>
              </w:r>
            </w:ins>
          </w:p>
        </w:tc>
      </w:tr>
      <w:tr w:rsidR="0001206E" w:rsidRPr="00920004" w14:paraId="25A6FAB3" w14:textId="77777777" w:rsidTr="00FA2022">
        <w:trPr>
          <w:ins w:id="31028" w:author="phuong vu" w:date="2018-11-25T23:13:00Z"/>
        </w:trPr>
        <w:tc>
          <w:tcPr>
            <w:tcW w:w="708" w:type="dxa"/>
            <w:tcBorders>
              <w:top w:val="single" w:sz="4" w:space="0" w:color="auto"/>
              <w:left w:val="single" w:sz="4" w:space="0" w:color="auto"/>
              <w:bottom w:val="single" w:sz="4" w:space="0" w:color="auto"/>
              <w:right w:val="single" w:sz="4" w:space="0" w:color="auto"/>
            </w:tcBorders>
            <w:vAlign w:val="center"/>
          </w:tcPr>
          <w:p w14:paraId="75352EE1" w14:textId="77777777" w:rsidR="0001206E" w:rsidRPr="00920004" w:rsidRDefault="0001206E" w:rsidP="00BD0851">
            <w:pPr>
              <w:spacing w:before="240" w:line="0" w:lineRule="atLeast"/>
              <w:jc w:val="center"/>
              <w:rPr>
                <w:ins w:id="31029" w:author="phuong vu" w:date="2018-11-25T23:13:00Z"/>
                <w:bCs/>
                <w:lang w:val="es-ES"/>
                <w:rPrChange w:id="31030" w:author="phuong vu" w:date="2018-11-30T22:36:00Z">
                  <w:rPr>
                    <w:ins w:id="31031" w:author="phuong vu" w:date="2018-11-25T23:13:00Z"/>
                    <w:bCs/>
                    <w:lang w:val="es-ES"/>
                  </w:rPr>
                </w:rPrChange>
              </w:rPr>
              <w:pPrChange w:id="31032" w:author="phuong vu" w:date="2018-11-30T14:16:00Z">
                <w:pPr>
                  <w:spacing w:line="276" w:lineRule="auto"/>
                  <w:jc w:val="center"/>
                </w:pPr>
              </w:pPrChange>
            </w:pPr>
            <w:ins w:id="31033" w:author="phuong vu" w:date="2018-11-25T23:13:00Z">
              <w:r w:rsidRPr="00920004">
                <w:rPr>
                  <w:bCs/>
                  <w:lang w:val="es-ES"/>
                  <w:rPrChange w:id="31034" w:author="phuong vu" w:date="2018-11-30T22:36:00Z">
                    <w:rPr>
                      <w:bCs/>
                      <w:lang w:val="es-ES"/>
                    </w:rPr>
                  </w:rPrChange>
                </w:rPr>
                <w:t>1</w:t>
              </w:r>
            </w:ins>
          </w:p>
        </w:tc>
        <w:tc>
          <w:tcPr>
            <w:tcW w:w="2676" w:type="dxa"/>
            <w:tcBorders>
              <w:top w:val="single" w:sz="4" w:space="0" w:color="auto"/>
              <w:left w:val="single" w:sz="4" w:space="0" w:color="auto"/>
              <w:bottom w:val="single" w:sz="4" w:space="0" w:color="auto"/>
              <w:right w:val="single" w:sz="4" w:space="0" w:color="auto"/>
            </w:tcBorders>
          </w:tcPr>
          <w:p w14:paraId="60F37152" w14:textId="77777777" w:rsidR="0001206E" w:rsidRPr="00920004" w:rsidRDefault="0001206E" w:rsidP="00C960CE">
            <w:pPr>
              <w:rPr>
                <w:ins w:id="31035" w:author="phuong vu" w:date="2018-11-25T23:16:00Z"/>
                <w:lang w:val="es-ES"/>
                <w:rPrChange w:id="31036" w:author="phuong vu" w:date="2018-11-30T22:36:00Z">
                  <w:rPr>
                    <w:ins w:id="31037" w:author="phuong vu" w:date="2018-11-25T23:16:00Z"/>
                    <w:lang w:val="es-ES"/>
                  </w:rPr>
                </w:rPrChange>
              </w:rPr>
              <w:pPrChange w:id="31038" w:author="phuong vu" w:date="2018-11-30T22:05:00Z">
                <w:pPr>
                  <w:spacing w:line="276" w:lineRule="auto"/>
                  <w:jc w:val="left"/>
                </w:pPr>
              </w:pPrChange>
            </w:pPr>
            <w:ins w:id="31039" w:author="phuong vu" w:date="2018-11-25T23:15:00Z">
              <w:r w:rsidRPr="00920004">
                <w:rPr>
                  <w:lang w:val="es-ES"/>
                  <w:rPrChange w:id="31040" w:author="phuong vu" w:date="2018-11-30T22:36:00Z">
                    <w:rPr>
                      <w:lang w:val="es-ES"/>
                    </w:rPr>
                  </w:rPrChange>
                </w:rPr>
                <w:t>Mã đơn hàng: 85</w:t>
              </w:r>
            </w:ins>
          </w:p>
          <w:p w14:paraId="14545897" w14:textId="44E5D92B" w:rsidR="0001206E" w:rsidRPr="00920004" w:rsidRDefault="0001206E" w:rsidP="00C960CE">
            <w:pPr>
              <w:rPr>
                <w:ins w:id="31041" w:author="phuong vu" w:date="2018-11-25T23:13:00Z"/>
                <w:lang w:val="es-ES"/>
                <w:rPrChange w:id="31042" w:author="phuong vu" w:date="2018-11-30T22:36:00Z">
                  <w:rPr>
                    <w:ins w:id="31043" w:author="phuong vu" w:date="2018-11-25T23:13:00Z"/>
                    <w:lang w:val="es-ES"/>
                  </w:rPr>
                </w:rPrChange>
              </w:rPr>
              <w:pPrChange w:id="31044" w:author="phuong vu" w:date="2018-11-30T22:05:00Z">
                <w:pPr>
                  <w:spacing w:line="276" w:lineRule="auto"/>
                  <w:jc w:val="left"/>
                </w:pPr>
              </w:pPrChange>
            </w:pPr>
            <w:ins w:id="31045" w:author="phuong vu" w:date="2018-11-25T23:17:00Z">
              <w:r w:rsidRPr="00920004">
                <w:rPr>
                  <w:lang w:val="es-ES"/>
                  <w:rPrChange w:id="31046" w:author="phuong vu" w:date="2018-11-30T22:36:00Z">
                    <w:rPr>
                      <w:lang w:val="es-ES"/>
                    </w:rPr>
                  </w:rPrChange>
                </w:rPr>
                <w:t>Trạng thái: Đã hoàn tất xử lí</w:t>
              </w:r>
            </w:ins>
          </w:p>
        </w:tc>
        <w:tc>
          <w:tcPr>
            <w:tcW w:w="1942" w:type="dxa"/>
            <w:tcBorders>
              <w:top w:val="single" w:sz="4" w:space="0" w:color="auto"/>
              <w:left w:val="single" w:sz="4" w:space="0" w:color="auto"/>
              <w:bottom w:val="single" w:sz="4" w:space="0" w:color="auto"/>
              <w:right w:val="single" w:sz="4" w:space="0" w:color="auto"/>
            </w:tcBorders>
          </w:tcPr>
          <w:p w14:paraId="4587FC4F" w14:textId="26A53185" w:rsidR="0001206E" w:rsidRPr="00920004" w:rsidRDefault="00FB1C45" w:rsidP="00C960CE">
            <w:pPr>
              <w:rPr>
                <w:ins w:id="31047" w:author="phuong vu" w:date="2018-11-25T23:17:00Z"/>
                <w:lang w:val="es-ES"/>
                <w:rPrChange w:id="31048" w:author="phuong vu" w:date="2018-11-30T22:36:00Z">
                  <w:rPr>
                    <w:ins w:id="31049" w:author="phuong vu" w:date="2018-11-25T23:17:00Z"/>
                    <w:lang w:val="es-ES"/>
                  </w:rPr>
                </w:rPrChange>
              </w:rPr>
              <w:pPrChange w:id="31050" w:author="phuong vu" w:date="2018-11-30T22:05:00Z">
                <w:pPr>
                  <w:spacing w:line="276" w:lineRule="auto"/>
                  <w:jc w:val="left"/>
                </w:pPr>
              </w:pPrChange>
            </w:pPr>
            <w:ins w:id="31051" w:author="phuong vu" w:date="2018-11-25T23:17:00Z">
              <w:r w:rsidRPr="00920004">
                <w:rPr>
                  <w:lang w:val="es-ES"/>
                  <w:rPrChange w:id="31052" w:author="phuong vu" w:date="2018-11-30T22:36:00Z">
                    <w:rPr>
                      <w:lang w:val="es-ES"/>
                    </w:rPr>
                  </w:rPrChange>
                </w:rPr>
                <w:t>Tạo hóa đơn và lưu lại</w:t>
              </w:r>
            </w:ins>
            <w:ins w:id="31053" w:author="phuong vu" w:date="2018-11-25T23:18:00Z">
              <w:r w:rsidRPr="00920004">
                <w:rPr>
                  <w:lang w:val="es-ES"/>
                  <w:rPrChange w:id="31054" w:author="phuong vu" w:date="2018-11-30T22:36:00Z">
                    <w:rPr>
                      <w:lang w:val="es-ES"/>
                    </w:rPr>
                  </w:rPrChange>
                </w:rPr>
                <w:t>.</w:t>
              </w:r>
            </w:ins>
          </w:p>
          <w:p w14:paraId="339A1F0B" w14:textId="77777777" w:rsidR="00FB1C45" w:rsidRPr="00920004" w:rsidRDefault="00FB1C45" w:rsidP="00C960CE">
            <w:pPr>
              <w:rPr>
                <w:ins w:id="31055" w:author="phuong vu" w:date="2018-11-25T23:17:00Z"/>
                <w:lang w:val="es-ES"/>
                <w:rPrChange w:id="31056" w:author="phuong vu" w:date="2018-11-30T22:36:00Z">
                  <w:rPr>
                    <w:ins w:id="31057" w:author="phuong vu" w:date="2018-11-25T23:17:00Z"/>
                    <w:lang w:val="es-ES"/>
                  </w:rPr>
                </w:rPrChange>
              </w:rPr>
              <w:pPrChange w:id="31058" w:author="phuong vu" w:date="2018-11-30T22:05:00Z">
                <w:pPr>
                  <w:spacing w:line="276" w:lineRule="auto"/>
                  <w:jc w:val="left"/>
                </w:pPr>
              </w:pPrChange>
            </w:pPr>
            <w:ins w:id="31059" w:author="phuong vu" w:date="2018-11-25T23:17:00Z">
              <w:r w:rsidRPr="00920004">
                <w:rPr>
                  <w:lang w:val="es-ES"/>
                  <w:rPrChange w:id="31060" w:author="phuong vu" w:date="2018-11-30T22:36:00Z">
                    <w:rPr>
                      <w:lang w:val="es-ES"/>
                    </w:rPr>
                  </w:rPrChange>
                </w:rPr>
                <w:t>Hiển thị nút xem hóa đơn.</w:t>
              </w:r>
            </w:ins>
          </w:p>
          <w:p w14:paraId="02D74D3C" w14:textId="6561AE0C" w:rsidR="00FB1C45" w:rsidRPr="00920004" w:rsidRDefault="00FB1C45" w:rsidP="00C960CE">
            <w:pPr>
              <w:rPr>
                <w:ins w:id="31061" w:author="phuong vu" w:date="2018-11-25T23:13:00Z"/>
                <w:lang w:val="es-ES"/>
                <w:rPrChange w:id="31062" w:author="phuong vu" w:date="2018-11-30T22:36:00Z">
                  <w:rPr>
                    <w:ins w:id="31063" w:author="phuong vu" w:date="2018-11-25T23:13:00Z"/>
                    <w:lang w:val="es-ES"/>
                  </w:rPr>
                </w:rPrChange>
              </w:rPr>
              <w:pPrChange w:id="31064" w:author="phuong vu" w:date="2018-11-30T22:05:00Z">
                <w:pPr>
                  <w:spacing w:line="276" w:lineRule="auto"/>
                  <w:jc w:val="left"/>
                </w:pPr>
              </w:pPrChange>
            </w:pPr>
            <w:ins w:id="31065" w:author="phuong vu" w:date="2018-11-25T23:17:00Z">
              <w:r w:rsidRPr="00920004">
                <w:rPr>
                  <w:lang w:val="es-ES"/>
                  <w:rPrChange w:id="31066" w:author="phuong vu" w:date="2018-11-30T22:36:00Z">
                    <w:rPr>
                      <w:lang w:val="es-ES"/>
                    </w:rPr>
                  </w:rPrChange>
                </w:rPr>
                <w:t>Hiển thị thông báo thành công</w:t>
              </w:r>
            </w:ins>
            <w:ins w:id="31067" w:author="phuong vu" w:date="2018-11-25T23:18:00Z">
              <w:r w:rsidRPr="00920004">
                <w:rPr>
                  <w:lang w:val="es-ES"/>
                  <w:rPrChange w:id="31068" w:author="phuong vu" w:date="2018-11-30T22:36:00Z">
                    <w:rPr>
                      <w:lang w:val="es-ES"/>
                    </w:rPr>
                  </w:rPrChange>
                </w:rPr>
                <w:t>.</w:t>
              </w:r>
            </w:ins>
          </w:p>
        </w:tc>
        <w:tc>
          <w:tcPr>
            <w:tcW w:w="1713" w:type="dxa"/>
            <w:tcBorders>
              <w:top w:val="single" w:sz="4" w:space="0" w:color="auto"/>
              <w:left w:val="single" w:sz="4" w:space="0" w:color="auto"/>
              <w:bottom w:val="single" w:sz="4" w:space="0" w:color="auto"/>
              <w:right w:val="single" w:sz="4" w:space="0" w:color="auto"/>
            </w:tcBorders>
          </w:tcPr>
          <w:p w14:paraId="3594A485" w14:textId="77777777" w:rsidR="00FB1C45" w:rsidRPr="00920004" w:rsidRDefault="00FB1C45" w:rsidP="00C960CE">
            <w:pPr>
              <w:rPr>
                <w:ins w:id="31069" w:author="phuong vu" w:date="2018-11-25T23:18:00Z"/>
                <w:lang w:val="es-ES"/>
                <w:rPrChange w:id="31070" w:author="phuong vu" w:date="2018-11-30T22:36:00Z">
                  <w:rPr>
                    <w:ins w:id="31071" w:author="phuong vu" w:date="2018-11-25T23:18:00Z"/>
                    <w:lang w:val="es-ES"/>
                  </w:rPr>
                </w:rPrChange>
              </w:rPr>
              <w:pPrChange w:id="31072" w:author="phuong vu" w:date="2018-11-30T22:05:00Z">
                <w:pPr>
                  <w:spacing w:line="276" w:lineRule="auto"/>
                  <w:jc w:val="left"/>
                </w:pPr>
              </w:pPrChange>
            </w:pPr>
            <w:ins w:id="31073" w:author="phuong vu" w:date="2018-11-25T23:18:00Z">
              <w:r w:rsidRPr="00920004">
                <w:rPr>
                  <w:lang w:val="es-ES"/>
                  <w:rPrChange w:id="31074" w:author="phuong vu" w:date="2018-11-30T22:36:00Z">
                    <w:rPr>
                      <w:lang w:val="es-ES"/>
                    </w:rPr>
                  </w:rPrChange>
                </w:rPr>
                <w:t>Tạo hóa đơn và lưu lại.</w:t>
              </w:r>
            </w:ins>
          </w:p>
          <w:p w14:paraId="22786094" w14:textId="77777777" w:rsidR="00FB1C45" w:rsidRPr="00920004" w:rsidRDefault="00FB1C45" w:rsidP="00C960CE">
            <w:pPr>
              <w:rPr>
                <w:ins w:id="31075" w:author="phuong vu" w:date="2018-11-25T23:18:00Z"/>
                <w:lang w:val="es-ES"/>
                <w:rPrChange w:id="31076" w:author="phuong vu" w:date="2018-11-30T22:36:00Z">
                  <w:rPr>
                    <w:ins w:id="31077" w:author="phuong vu" w:date="2018-11-25T23:18:00Z"/>
                    <w:lang w:val="es-ES"/>
                  </w:rPr>
                </w:rPrChange>
              </w:rPr>
              <w:pPrChange w:id="31078" w:author="phuong vu" w:date="2018-11-30T22:05:00Z">
                <w:pPr>
                  <w:spacing w:line="276" w:lineRule="auto"/>
                  <w:jc w:val="left"/>
                </w:pPr>
              </w:pPrChange>
            </w:pPr>
            <w:ins w:id="31079" w:author="phuong vu" w:date="2018-11-25T23:18:00Z">
              <w:r w:rsidRPr="00920004">
                <w:rPr>
                  <w:lang w:val="es-ES"/>
                  <w:rPrChange w:id="31080" w:author="phuong vu" w:date="2018-11-30T22:36:00Z">
                    <w:rPr>
                      <w:lang w:val="es-ES"/>
                    </w:rPr>
                  </w:rPrChange>
                </w:rPr>
                <w:t>Hiển thị nút xem hóa đơn.</w:t>
              </w:r>
            </w:ins>
          </w:p>
          <w:p w14:paraId="18BAA900" w14:textId="7F1DD492" w:rsidR="0001206E" w:rsidRPr="00920004" w:rsidRDefault="00FB1C45" w:rsidP="00C960CE">
            <w:pPr>
              <w:rPr>
                <w:ins w:id="31081" w:author="phuong vu" w:date="2018-11-25T23:13:00Z"/>
                <w:lang w:val="es-ES"/>
                <w:rPrChange w:id="31082" w:author="phuong vu" w:date="2018-11-30T22:36:00Z">
                  <w:rPr>
                    <w:ins w:id="31083" w:author="phuong vu" w:date="2018-11-25T23:13:00Z"/>
                    <w:lang w:val="es-ES"/>
                  </w:rPr>
                </w:rPrChange>
              </w:rPr>
              <w:pPrChange w:id="31084" w:author="phuong vu" w:date="2018-11-30T22:05:00Z">
                <w:pPr>
                  <w:spacing w:line="276" w:lineRule="auto"/>
                  <w:jc w:val="left"/>
                </w:pPr>
              </w:pPrChange>
            </w:pPr>
            <w:ins w:id="31085" w:author="phuong vu" w:date="2018-11-25T23:18:00Z">
              <w:r w:rsidRPr="00920004">
                <w:rPr>
                  <w:lang w:val="es-ES"/>
                  <w:rPrChange w:id="31086" w:author="phuong vu" w:date="2018-11-30T22:36:00Z">
                    <w:rPr>
                      <w:lang w:val="es-ES"/>
                    </w:rPr>
                  </w:rPrChange>
                </w:rPr>
                <w:t>Hiển thị thông báo thành công.</w:t>
              </w:r>
            </w:ins>
          </w:p>
        </w:tc>
        <w:tc>
          <w:tcPr>
            <w:tcW w:w="1738" w:type="dxa"/>
            <w:tcBorders>
              <w:top w:val="single" w:sz="4" w:space="0" w:color="auto"/>
              <w:left w:val="single" w:sz="4" w:space="0" w:color="auto"/>
              <w:bottom w:val="single" w:sz="4" w:space="0" w:color="auto"/>
              <w:right w:val="single" w:sz="4" w:space="0" w:color="auto"/>
            </w:tcBorders>
          </w:tcPr>
          <w:p w14:paraId="4BF2334D" w14:textId="77777777" w:rsidR="0001206E" w:rsidRPr="00920004" w:rsidRDefault="0001206E" w:rsidP="00C960CE">
            <w:pPr>
              <w:rPr>
                <w:ins w:id="31087" w:author="phuong vu" w:date="2018-11-25T23:13:00Z"/>
                <w:lang w:val="es-ES"/>
                <w:rPrChange w:id="31088" w:author="phuong vu" w:date="2018-11-30T22:36:00Z">
                  <w:rPr>
                    <w:ins w:id="31089" w:author="phuong vu" w:date="2018-11-25T23:13:00Z"/>
                    <w:lang w:val="es-ES"/>
                  </w:rPr>
                </w:rPrChange>
              </w:rPr>
              <w:pPrChange w:id="31090" w:author="phuong vu" w:date="2018-11-30T22:05:00Z">
                <w:pPr>
                  <w:spacing w:line="276" w:lineRule="auto"/>
                  <w:jc w:val="left"/>
                </w:pPr>
              </w:pPrChange>
            </w:pPr>
            <w:ins w:id="31091" w:author="phuong vu" w:date="2018-11-25T23:13:00Z">
              <w:r w:rsidRPr="00920004">
                <w:rPr>
                  <w:lang w:val="es-ES"/>
                  <w:rPrChange w:id="31092" w:author="phuong vu" w:date="2018-11-30T22:36:00Z">
                    <w:rPr>
                      <w:lang w:val="es-ES"/>
                    </w:rPr>
                  </w:rPrChange>
                </w:rPr>
                <w:t>Thành công</w:t>
              </w:r>
            </w:ins>
          </w:p>
        </w:tc>
      </w:tr>
      <w:tr w:rsidR="0001206E" w:rsidRPr="00920004" w14:paraId="67A0A864" w14:textId="77777777" w:rsidTr="00FA2022">
        <w:trPr>
          <w:ins w:id="31093" w:author="phuong vu" w:date="2018-11-25T23:13:00Z"/>
        </w:trPr>
        <w:tc>
          <w:tcPr>
            <w:tcW w:w="708" w:type="dxa"/>
            <w:tcBorders>
              <w:top w:val="single" w:sz="4" w:space="0" w:color="auto"/>
              <w:left w:val="single" w:sz="4" w:space="0" w:color="auto"/>
              <w:bottom w:val="single" w:sz="4" w:space="0" w:color="auto"/>
              <w:right w:val="single" w:sz="4" w:space="0" w:color="auto"/>
            </w:tcBorders>
            <w:vAlign w:val="center"/>
          </w:tcPr>
          <w:p w14:paraId="11EC63D2" w14:textId="77777777" w:rsidR="0001206E" w:rsidRPr="00920004" w:rsidRDefault="0001206E" w:rsidP="00BD0851">
            <w:pPr>
              <w:spacing w:before="240" w:line="0" w:lineRule="atLeast"/>
              <w:jc w:val="center"/>
              <w:rPr>
                <w:ins w:id="31094" w:author="phuong vu" w:date="2018-11-25T23:13:00Z"/>
                <w:bCs/>
                <w:lang w:val="es-ES"/>
                <w:rPrChange w:id="31095" w:author="phuong vu" w:date="2018-11-30T22:36:00Z">
                  <w:rPr>
                    <w:ins w:id="31096" w:author="phuong vu" w:date="2018-11-25T23:13:00Z"/>
                    <w:bCs/>
                    <w:lang w:val="es-ES"/>
                  </w:rPr>
                </w:rPrChange>
              </w:rPr>
              <w:pPrChange w:id="31097" w:author="phuong vu" w:date="2018-11-30T14:16:00Z">
                <w:pPr>
                  <w:spacing w:line="276" w:lineRule="auto"/>
                  <w:jc w:val="center"/>
                </w:pPr>
              </w:pPrChange>
            </w:pPr>
            <w:ins w:id="31098" w:author="phuong vu" w:date="2018-11-25T23:13:00Z">
              <w:r w:rsidRPr="00920004">
                <w:rPr>
                  <w:bCs/>
                  <w:lang w:val="es-ES"/>
                  <w:rPrChange w:id="31099" w:author="phuong vu" w:date="2018-11-30T22:36:00Z">
                    <w:rPr>
                      <w:bCs/>
                      <w:lang w:val="es-ES"/>
                    </w:rPr>
                  </w:rPrChange>
                </w:rPr>
                <w:t>2</w:t>
              </w:r>
            </w:ins>
          </w:p>
        </w:tc>
        <w:tc>
          <w:tcPr>
            <w:tcW w:w="2676" w:type="dxa"/>
            <w:tcBorders>
              <w:top w:val="single" w:sz="4" w:space="0" w:color="auto"/>
              <w:left w:val="single" w:sz="4" w:space="0" w:color="auto"/>
              <w:bottom w:val="single" w:sz="4" w:space="0" w:color="auto"/>
              <w:right w:val="single" w:sz="4" w:space="0" w:color="auto"/>
            </w:tcBorders>
          </w:tcPr>
          <w:p w14:paraId="21D2BE4A" w14:textId="77777777" w:rsidR="0001206E" w:rsidRPr="00920004" w:rsidRDefault="0001206E" w:rsidP="00C960CE">
            <w:pPr>
              <w:rPr>
                <w:ins w:id="31100" w:author="phuong vu" w:date="2018-11-25T23:16:00Z"/>
                <w:lang w:val="es-ES"/>
                <w:rPrChange w:id="31101" w:author="phuong vu" w:date="2018-11-30T22:36:00Z">
                  <w:rPr>
                    <w:ins w:id="31102" w:author="phuong vu" w:date="2018-11-25T23:16:00Z"/>
                    <w:lang w:val="es-ES"/>
                  </w:rPr>
                </w:rPrChange>
              </w:rPr>
              <w:pPrChange w:id="31103" w:author="phuong vu" w:date="2018-11-30T22:05:00Z">
                <w:pPr>
                  <w:spacing w:line="276" w:lineRule="auto"/>
                  <w:jc w:val="left"/>
                </w:pPr>
              </w:pPrChange>
            </w:pPr>
            <w:ins w:id="31104" w:author="phuong vu" w:date="2018-11-25T23:15:00Z">
              <w:r w:rsidRPr="00920004">
                <w:rPr>
                  <w:lang w:val="es-ES"/>
                  <w:rPrChange w:id="31105" w:author="phuong vu" w:date="2018-11-30T22:36:00Z">
                    <w:rPr>
                      <w:lang w:val="es-ES"/>
                    </w:rPr>
                  </w:rPrChange>
                </w:rPr>
                <w:t xml:space="preserve">Mã đơn </w:t>
              </w:r>
            </w:ins>
            <w:ins w:id="31106" w:author="phuong vu" w:date="2018-11-25T23:16:00Z">
              <w:r w:rsidRPr="00920004">
                <w:rPr>
                  <w:lang w:val="es-ES"/>
                  <w:rPrChange w:id="31107" w:author="phuong vu" w:date="2018-11-30T22:36:00Z">
                    <w:rPr>
                      <w:lang w:val="es-ES"/>
                    </w:rPr>
                  </w:rPrChange>
                </w:rPr>
                <w:t>hàng: 89</w:t>
              </w:r>
            </w:ins>
          </w:p>
          <w:p w14:paraId="7E84BCA5" w14:textId="443B8D3F" w:rsidR="0001206E" w:rsidRPr="00920004" w:rsidRDefault="0001206E" w:rsidP="00C960CE">
            <w:pPr>
              <w:rPr>
                <w:ins w:id="31108" w:author="phuong vu" w:date="2018-11-25T23:13:00Z"/>
                <w:lang w:val="es-ES"/>
                <w:rPrChange w:id="31109" w:author="phuong vu" w:date="2018-11-30T22:36:00Z">
                  <w:rPr>
                    <w:ins w:id="31110" w:author="phuong vu" w:date="2018-11-25T23:13:00Z"/>
                    <w:lang w:val="es-ES"/>
                  </w:rPr>
                </w:rPrChange>
              </w:rPr>
              <w:pPrChange w:id="31111" w:author="phuong vu" w:date="2018-11-30T22:05:00Z">
                <w:pPr>
                  <w:spacing w:line="276" w:lineRule="auto"/>
                  <w:jc w:val="left"/>
                </w:pPr>
              </w:pPrChange>
            </w:pPr>
            <w:ins w:id="31112" w:author="phuong vu" w:date="2018-11-25T23:16:00Z">
              <w:r w:rsidRPr="00920004">
                <w:rPr>
                  <w:lang w:val="es-ES"/>
                  <w:rPrChange w:id="31113" w:author="phuong vu" w:date="2018-11-30T22:36:00Z">
                    <w:rPr>
                      <w:lang w:val="es-ES"/>
                    </w:rPr>
                  </w:rPrChange>
                </w:rPr>
                <w:t>Trạng thái: Đang chờ xử lí</w:t>
              </w:r>
            </w:ins>
          </w:p>
        </w:tc>
        <w:tc>
          <w:tcPr>
            <w:tcW w:w="1942" w:type="dxa"/>
            <w:tcBorders>
              <w:top w:val="single" w:sz="4" w:space="0" w:color="auto"/>
              <w:left w:val="single" w:sz="4" w:space="0" w:color="auto"/>
              <w:bottom w:val="single" w:sz="4" w:space="0" w:color="auto"/>
              <w:right w:val="single" w:sz="4" w:space="0" w:color="auto"/>
            </w:tcBorders>
          </w:tcPr>
          <w:p w14:paraId="2B637FCF" w14:textId="6468BD40" w:rsidR="0001206E" w:rsidRPr="00920004" w:rsidRDefault="0001206E" w:rsidP="00C960CE">
            <w:pPr>
              <w:rPr>
                <w:ins w:id="31114" w:author="phuong vu" w:date="2018-11-25T23:13:00Z"/>
                <w:lang w:val="es-ES"/>
                <w:rPrChange w:id="31115" w:author="phuong vu" w:date="2018-11-30T22:36:00Z">
                  <w:rPr>
                    <w:ins w:id="31116" w:author="phuong vu" w:date="2018-11-25T23:13:00Z"/>
                    <w:lang w:val="es-ES"/>
                  </w:rPr>
                </w:rPrChange>
              </w:rPr>
              <w:pPrChange w:id="31117" w:author="phuong vu" w:date="2018-11-30T22:05:00Z">
                <w:pPr>
                  <w:spacing w:line="276" w:lineRule="auto"/>
                  <w:jc w:val="left"/>
                </w:pPr>
              </w:pPrChange>
            </w:pPr>
            <w:ins w:id="31118" w:author="phuong vu" w:date="2018-11-25T23:16:00Z">
              <w:r w:rsidRPr="00920004">
                <w:rPr>
                  <w:lang w:val="es-ES"/>
                  <w:rPrChange w:id="31119" w:author="phuong vu" w:date="2018-11-30T22:36:00Z">
                    <w:rPr>
                      <w:lang w:val="es-ES"/>
                    </w:rPr>
                  </w:rPrChange>
                </w:rPr>
                <w:t>Không hiển thị nút “Tạo hóa đơn”</w:t>
              </w:r>
            </w:ins>
          </w:p>
        </w:tc>
        <w:tc>
          <w:tcPr>
            <w:tcW w:w="1713" w:type="dxa"/>
            <w:tcBorders>
              <w:top w:val="single" w:sz="4" w:space="0" w:color="auto"/>
              <w:left w:val="single" w:sz="4" w:space="0" w:color="auto"/>
              <w:bottom w:val="single" w:sz="4" w:space="0" w:color="auto"/>
              <w:right w:val="single" w:sz="4" w:space="0" w:color="auto"/>
            </w:tcBorders>
          </w:tcPr>
          <w:p w14:paraId="42593E0F" w14:textId="249AB388" w:rsidR="0001206E" w:rsidRPr="00920004" w:rsidRDefault="0001206E" w:rsidP="00C960CE">
            <w:pPr>
              <w:rPr>
                <w:ins w:id="31120" w:author="phuong vu" w:date="2018-11-25T23:13:00Z"/>
                <w:lang w:val="es-ES"/>
                <w:rPrChange w:id="31121" w:author="phuong vu" w:date="2018-11-30T22:36:00Z">
                  <w:rPr>
                    <w:ins w:id="31122" w:author="phuong vu" w:date="2018-11-25T23:13:00Z"/>
                    <w:lang w:val="es-ES"/>
                  </w:rPr>
                </w:rPrChange>
              </w:rPr>
              <w:pPrChange w:id="31123" w:author="phuong vu" w:date="2018-11-30T22:05:00Z">
                <w:pPr>
                  <w:spacing w:line="276" w:lineRule="auto"/>
                  <w:jc w:val="left"/>
                </w:pPr>
              </w:pPrChange>
            </w:pPr>
            <w:ins w:id="31124" w:author="phuong vu" w:date="2018-11-25T23:16:00Z">
              <w:r w:rsidRPr="00920004">
                <w:rPr>
                  <w:lang w:val="es-ES"/>
                  <w:rPrChange w:id="31125" w:author="phuong vu" w:date="2018-11-30T22:36:00Z">
                    <w:rPr>
                      <w:lang w:val="es-ES"/>
                    </w:rPr>
                  </w:rPrChange>
                </w:rPr>
                <w:t>Không hiển thị nút “</w:t>
              </w:r>
              <w:r w:rsidRPr="00920004">
                <w:rPr>
                  <w:lang w:val="es-ES"/>
                  <w:rPrChange w:id="31126" w:author="phuong vu" w:date="2018-11-30T22:36:00Z">
                    <w:rPr>
                      <w:i/>
                      <w:lang w:val="es-ES"/>
                    </w:rPr>
                  </w:rPrChange>
                </w:rPr>
                <w:t>Tạo hóa đơn</w:t>
              </w:r>
              <w:r w:rsidRPr="00920004">
                <w:rPr>
                  <w:lang w:val="es-ES"/>
                  <w:rPrChange w:id="31127" w:author="phuong vu" w:date="2018-11-30T22:36:00Z">
                    <w:rPr>
                      <w:lang w:val="es-ES"/>
                    </w:rPr>
                  </w:rPrChange>
                </w:rPr>
                <w:t>”</w:t>
              </w:r>
            </w:ins>
          </w:p>
        </w:tc>
        <w:tc>
          <w:tcPr>
            <w:tcW w:w="1738" w:type="dxa"/>
            <w:tcBorders>
              <w:top w:val="single" w:sz="4" w:space="0" w:color="auto"/>
              <w:left w:val="single" w:sz="4" w:space="0" w:color="auto"/>
              <w:bottom w:val="single" w:sz="4" w:space="0" w:color="auto"/>
              <w:right w:val="single" w:sz="4" w:space="0" w:color="auto"/>
            </w:tcBorders>
          </w:tcPr>
          <w:p w14:paraId="74AE8E94" w14:textId="77777777" w:rsidR="0001206E" w:rsidRPr="00920004" w:rsidRDefault="0001206E" w:rsidP="00C960CE">
            <w:pPr>
              <w:rPr>
                <w:ins w:id="31128" w:author="phuong vu" w:date="2018-11-25T23:13:00Z"/>
                <w:lang w:val="en-US"/>
                <w:rPrChange w:id="31129" w:author="phuong vu" w:date="2018-11-30T22:36:00Z">
                  <w:rPr>
                    <w:ins w:id="31130" w:author="phuong vu" w:date="2018-11-25T23:13:00Z"/>
                    <w:lang w:val="en-US"/>
                  </w:rPr>
                </w:rPrChange>
              </w:rPr>
              <w:pPrChange w:id="31131" w:author="phuong vu" w:date="2018-11-30T22:05:00Z">
                <w:pPr>
                  <w:spacing w:line="276" w:lineRule="auto"/>
                  <w:jc w:val="left"/>
                </w:pPr>
              </w:pPrChange>
            </w:pPr>
            <w:ins w:id="31132" w:author="phuong vu" w:date="2018-11-25T23:13:00Z">
              <w:r w:rsidRPr="00920004">
                <w:rPr>
                  <w:lang w:val="en-US"/>
                  <w:rPrChange w:id="31133" w:author="phuong vu" w:date="2018-11-30T22:36:00Z">
                    <w:rPr>
                      <w:lang w:val="en-US"/>
                    </w:rPr>
                  </w:rPrChange>
                </w:rPr>
                <w:t>Thành công</w:t>
              </w:r>
            </w:ins>
          </w:p>
        </w:tc>
      </w:tr>
      <w:tr w:rsidR="0001206E" w:rsidRPr="00920004" w14:paraId="1CB4E86A" w14:textId="77777777" w:rsidTr="00FA2022">
        <w:trPr>
          <w:ins w:id="31134" w:author="phuong vu" w:date="2018-11-25T23:13:00Z"/>
        </w:trPr>
        <w:tc>
          <w:tcPr>
            <w:tcW w:w="708" w:type="dxa"/>
            <w:tcBorders>
              <w:top w:val="single" w:sz="4" w:space="0" w:color="auto"/>
              <w:left w:val="single" w:sz="4" w:space="0" w:color="auto"/>
              <w:bottom w:val="single" w:sz="4" w:space="0" w:color="auto"/>
              <w:right w:val="single" w:sz="4" w:space="0" w:color="auto"/>
            </w:tcBorders>
            <w:vAlign w:val="center"/>
          </w:tcPr>
          <w:p w14:paraId="1969026F" w14:textId="77777777" w:rsidR="0001206E" w:rsidRPr="00920004" w:rsidRDefault="0001206E" w:rsidP="00BD0851">
            <w:pPr>
              <w:spacing w:before="240" w:line="0" w:lineRule="atLeast"/>
              <w:jc w:val="center"/>
              <w:rPr>
                <w:ins w:id="31135" w:author="phuong vu" w:date="2018-11-25T23:13:00Z"/>
                <w:bCs/>
                <w:lang w:val="es-ES"/>
                <w:rPrChange w:id="31136" w:author="phuong vu" w:date="2018-11-30T22:36:00Z">
                  <w:rPr>
                    <w:ins w:id="31137" w:author="phuong vu" w:date="2018-11-25T23:13:00Z"/>
                    <w:bCs/>
                    <w:lang w:val="es-ES"/>
                  </w:rPr>
                </w:rPrChange>
              </w:rPr>
              <w:pPrChange w:id="31138" w:author="phuong vu" w:date="2018-11-30T14:16:00Z">
                <w:pPr>
                  <w:spacing w:line="276" w:lineRule="auto"/>
                  <w:jc w:val="center"/>
                </w:pPr>
              </w:pPrChange>
            </w:pPr>
            <w:ins w:id="31139" w:author="phuong vu" w:date="2018-11-25T23:13:00Z">
              <w:r w:rsidRPr="00920004">
                <w:rPr>
                  <w:bCs/>
                  <w:lang w:val="es-ES"/>
                  <w:rPrChange w:id="31140" w:author="phuong vu" w:date="2018-11-30T22:36:00Z">
                    <w:rPr>
                      <w:bCs/>
                      <w:lang w:val="es-ES"/>
                    </w:rPr>
                  </w:rPrChange>
                </w:rPr>
                <w:t>3</w:t>
              </w:r>
            </w:ins>
          </w:p>
        </w:tc>
        <w:tc>
          <w:tcPr>
            <w:tcW w:w="2676" w:type="dxa"/>
            <w:tcBorders>
              <w:top w:val="single" w:sz="4" w:space="0" w:color="auto"/>
              <w:left w:val="single" w:sz="4" w:space="0" w:color="auto"/>
              <w:bottom w:val="single" w:sz="4" w:space="0" w:color="auto"/>
              <w:right w:val="single" w:sz="4" w:space="0" w:color="auto"/>
            </w:tcBorders>
          </w:tcPr>
          <w:p w14:paraId="4B65EEB7" w14:textId="3A920012" w:rsidR="0001206E" w:rsidRPr="00920004" w:rsidRDefault="00FB1C45" w:rsidP="00C960CE">
            <w:pPr>
              <w:rPr>
                <w:ins w:id="31141" w:author="phuong vu" w:date="2018-11-25T23:13:00Z"/>
                <w:lang w:val="es-ES"/>
                <w:rPrChange w:id="31142" w:author="phuong vu" w:date="2018-11-30T22:36:00Z">
                  <w:rPr>
                    <w:ins w:id="31143" w:author="phuong vu" w:date="2018-11-25T23:13:00Z"/>
                    <w:lang w:val="es-ES"/>
                  </w:rPr>
                </w:rPrChange>
              </w:rPr>
              <w:pPrChange w:id="31144" w:author="phuong vu" w:date="2018-11-30T22:05:00Z">
                <w:pPr>
                  <w:spacing w:line="276" w:lineRule="auto"/>
                  <w:jc w:val="left"/>
                </w:pPr>
              </w:pPrChange>
            </w:pPr>
            <w:ins w:id="31145" w:author="phuong vu" w:date="2018-11-25T23:19:00Z">
              <w:r w:rsidRPr="00920004">
                <w:rPr>
                  <w:lang w:val="es-ES"/>
                  <w:rPrChange w:id="31146" w:author="phuong vu" w:date="2018-11-30T22:36:00Z">
                    <w:rPr>
                      <w:lang w:val="es-ES"/>
                    </w:rPr>
                  </w:rPrChange>
                </w:rPr>
                <w:t>Hóa đơn: mã 14</w:t>
              </w:r>
            </w:ins>
          </w:p>
        </w:tc>
        <w:tc>
          <w:tcPr>
            <w:tcW w:w="1942" w:type="dxa"/>
            <w:tcBorders>
              <w:top w:val="single" w:sz="4" w:space="0" w:color="auto"/>
              <w:left w:val="single" w:sz="4" w:space="0" w:color="auto"/>
              <w:bottom w:val="single" w:sz="4" w:space="0" w:color="auto"/>
              <w:right w:val="single" w:sz="4" w:space="0" w:color="auto"/>
            </w:tcBorders>
          </w:tcPr>
          <w:p w14:paraId="72A48E8C" w14:textId="77777777" w:rsidR="0001206E" w:rsidRPr="00920004" w:rsidRDefault="00FB1C45" w:rsidP="00C960CE">
            <w:pPr>
              <w:rPr>
                <w:ins w:id="31147" w:author="phuong vu" w:date="2018-11-25T23:19:00Z"/>
                <w:lang w:val="es-ES"/>
                <w:rPrChange w:id="31148" w:author="phuong vu" w:date="2018-11-30T22:36:00Z">
                  <w:rPr>
                    <w:ins w:id="31149" w:author="phuong vu" w:date="2018-11-25T23:19:00Z"/>
                    <w:lang w:val="es-ES"/>
                  </w:rPr>
                </w:rPrChange>
              </w:rPr>
              <w:pPrChange w:id="31150" w:author="phuong vu" w:date="2018-11-30T22:05:00Z">
                <w:pPr>
                  <w:spacing w:line="276" w:lineRule="auto"/>
                  <w:jc w:val="left"/>
                </w:pPr>
              </w:pPrChange>
            </w:pPr>
            <w:ins w:id="31151" w:author="phuong vu" w:date="2018-11-25T23:19:00Z">
              <w:r w:rsidRPr="00920004">
                <w:rPr>
                  <w:lang w:val="es-ES"/>
                  <w:rPrChange w:id="31152" w:author="phuong vu" w:date="2018-11-30T22:36:00Z">
                    <w:rPr>
                      <w:lang w:val="es-ES"/>
                    </w:rPr>
                  </w:rPrChange>
                </w:rPr>
                <w:t>Hiển thị chi tiết hóa đơn.</w:t>
              </w:r>
            </w:ins>
          </w:p>
          <w:p w14:paraId="7B4F0B44" w14:textId="5A27CE68" w:rsidR="00FB1C45" w:rsidRPr="00920004" w:rsidRDefault="00FB1C45" w:rsidP="00C960CE">
            <w:pPr>
              <w:rPr>
                <w:ins w:id="31153" w:author="phuong vu" w:date="2018-11-25T23:13:00Z"/>
                <w:lang w:val="es-ES"/>
                <w:rPrChange w:id="31154" w:author="phuong vu" w:date="2018-11-30T22:36:00Z">
                  <w:rPr>
                    <w:ins w:id="31155" w:author="phuong vu" w:date="2018-11-25T23:13:00Z"/>
                    <w:lang w:val="es-ES"/>
                  </w:rPr>
                </w:rPrChange>
              </w:rPr>
              <w:pPrChange w:id="31156" w:author="phuong vu" w:date="2018-11-30T22:05:00Z">
                <w:pPr>
                  <w:spacing w:line="276" w:lineRule="auto"/>
                  <w:jc w:val="left"/>
                </w:pPr>
              </w:pPrChange>
            </w:pPr>
            <w:ins w:id="31157" w:author="phuong vu" w:date="2018-11-25T23:19:00Z">
              <w:r w:rsidRPr="00920004">
                <w:rPr>
                  <w:lang w:val="es-ES"/>
                  <w:rPrChange w:id="31158" w:author="phuong vu" w:date="2018-11-30T22:36:00Z">
                    <w:rPr>
                      <w:lang w:val="es-ES"/>
                    </w:rPr>
                  </w:rPrChange>
                </w:rPr>
                <w:t>Hiển thị nút “In hóa đơn” và “cập nhật hóa đơn”</w:t>
              </w:r>
            </w:ins>
            <w:ins w:id="31159" w:author="phuong vu" w:date="2018-11-25T23:20:00Z">
              <w:r w:rsidRPr="00920004">
                <w:rPr>
                  <w:lang w:val="es-ES"/>
                  <w:rPrChange w:id="31160" w:author="phuong vu" w:date="2018-11-30T22:36:00Z">
                    <w:rPr>
                      <w:lang w:val="es-ES"/>
                    </w:rPr>
                  </w:rPrChange>
                </w:rPr>
                <w:t>.</w:t>
              </w:r>
            </w:ins>
          </w:p>
        </w:tc>
        <w:tc>
          <w:tcPr>
            <w:tcW w:w="1713" w:type="dxa"/>
            <w:tcBorders>
              <w:top w:val="single" w:sz="4" w:space="0" w:color="auto"/>
              <w:left w:val="single" w:sz="4" w:space="0" w:color="auto"/>
              <w:bottom w:val="single" w:sz="4" w:space="0" w:color="auto"/>
              <w:right w:val="single" w:sz="4" w:space="0" w:color="auto"/>
            </w:tcBorders>
          </w:tcPr>
          <w:p w14:paraId="3151F219" w14:textId="77777777" w:rsidR="00FB1C45" w:rsidRPr="00920004" w:rsidRDefault="00FB1C45" w:rsidP="00C960CE">
            <w:pPr>
              <w:rPr>
                <w:ins w:id="31161" w:author="phuong vu" w:date="2018-11-25T23:20:00Z"/>
                <w:lang w:val="es-ES"/>
                <w:rPrChange w:id="31162" w:author="phuong vu" w:date="2018-11-30T22:36:00Z">
                  <w:rPr>
                    <w:ins w:id="31163" w:author="phuong vu" w:date="2018-11-25T23:20:00Z"/>
                    <w:lang w:val="es-ES"/>
                  </w:rPr>
                </w:rPrChange>
              </w:rPr>
              <w:pPrChange w:id="31164" w:author="phuong vu" w:date="2018-11-30T22:05:00Z">
                <w:pPr>
                  <w:spacing w:line="276" w:lineRule="auto"/>
                  <w:jc w:val="left"/>
                </w:pPr>
              </w:pPrChange>
            </w:pPr>
            <w:ins w:id="31165" w:author="phuong vu" w:date="2018-11-25T23:20:00Z">
              <w:r w:rsidRPr="00920004">
                <w:rPr>
                  <w:lang w:val="es-ES"/>
                  <w:rPrChange w:id="31166" w:author="phuong vu" w:date="2018-11-30T22:36:00Z">
                    <w:rPr>
                      <w:lang w:val="es-ES"/>
                    </w:rPr>
                  </w:rPrChange>
                </w:rPr>
                <w:t>Hiển thị chi tiết hóa đơn.</w:t>
              </w:r>
            </w:ins>
          </w:p>
          <w:p w14:paraId="4272457B" w14:textId="2FC17B81" w:rsidR="0001206E" w:rsidRPr="00920004" w:rsidRDefault="00FB1C45" w:rsidP="00C960CE">
            <w:pPr>
              <w:rPr>
                <w:ins w:id="31167" w:author="phuong vu" w:date="2018-11-25T23:13:00Z"/>
                <w:lang w:val="es-ES"/>
                <w:rPrChange w:id="31168" w:author="phuong vu" w:date="2018-11-30T22:36:00Z">
                  <w:rPr>
                    <w:ins w:id="31169" w:author="phuong vu" w:date="2018-11-25T23:13:00Z"/>
                    <w:lang w:val="es-ES"/>
                  </w:rPr>
                </w:rPrChange>
              </w:rPr>
              <w:pPrChange w:id="31170" w:author="phuong vu" w:date="2018-11-30T22:05:00Z">
                <w:pPr>
                  <w:spacing w:line="276" w:lineRule="auto"/>
                  <w:jc w:val="left"/>
                </w:pPr>
              </w:pPrChange>
            </w:pPr>
            <w:ins w:id="31171" w:author="phuong vu" w:date="2018-11-25T23:20:00Z">
              <w:r w:rsidRPr="00920004">
                <w:rPr>
                  <w:lang w:val="es-ES"/>
                  <w:rPrChange w:id="31172" w:author="phuong vu" w:date="2018-11-30T22:36:00Z">
                    <w:rPr>
                      <w:lang w:val="es-ES"/>
                    </w:rPr>
                  </w:rPrChange>
                </w:rPr>
                <w:t>Hiển thị nút “</w:t>
              </w:r>
              <w:r w:rsidRPr="00920004">
                <w:rPr>
                  <w:lang w:val="es-ES"/>
                  <w:rPrChange w:id="31173" w:author="phuong vu" w:date="2018-11-30T22:36:00Z">
                    <w:rPr>
                      <w:i/>
                      <w:lang w:val="es-ES"/>
                    </w:rPr>
                  </w:rPrChange>
                </w:rPr>
                <w:t>In</w:t>
              </w:r>
              <w:r w:rsidRPr="00920004">
                <w:rPr>
                  <w:lang w:val="es-ES"/>
                  <w:rPrChange w:id="31174" w:author="phuong vu" w:date="2018-11-30T22:36:00Z">
                    <w:rPr>
                      <w:lang w:val="es-ES"/>
                    </w:rPr>
                  </w:rPrChange>
                </w:rPr>
                <w:t xml:space="preserve"> </w:t>
              </w:r>
              <w:r w:rsidRPr="00920004">
                <w:rPr>
                  <w:lang w:val="es-ES"/>
                  <w:rPrChange w:id="31175" w:author="phuong vu" w:date="2018-11-30T22:36:00Z">
                    <w:rPr>
                      <w:i/>
                      <w:lang w:val="es-ES"/>
                    </w:rPr>
                  </w:rPrChange>
                </w:rPr>
                <w:t>hóa đơn</w:t>
              </w:r>
              <w:r w:rsidRPr="00920004">
                <w:rPr>
                  <w:lang w:val="es-ES"/>
                  <w:rPrChange w:id="31176" w:author="phuong vu" w:date="2018-11-30T22:36:00Z">
                    <w:rPr>
                      <w:lang w:val="es-ES"/>
                    </w:rPr>
                  </w:rPrChange>
                </w:rPr>
                <w:t>” và “</w:t>
              </w:r>
              <w:r w:rsidRPr="00920004">
                <w:rPr>
                  <w:lang w:val="es-ES"/>
                  <w:rPrChange w:id="31177" w:author="phuong vu" w:date="2018-11-30T22:36:00Z">
                    <w:rPr>
                      <w:i/>
                      <w:lang w:val="es-ES"/>
                    </w:rPr>
                  </w:rPrChange>
                </w:rPr>
                <w:t>cập nhật hóa đơn</w:t>
              </w:r>
              <w:r w:rsidRPr="00920004">
                <w:rPr>
                  <w:lang w:val="es-ES"/>
                  <w:rPrChange w:id="31178" w:author="phuong vu" w:date="2018-11-30T22:36:00Z">
                    <w:rPr>
                      <w:lang w:val="es-ES"/>
                    </w:rPr>
                  </w:rPrChange>
                </w:rPr>
                <w:t>”.</w:t>
              </w:r>
            </w:ins>
          </w:p>
        </w:tc>
        <w:tc>
          <w:tcPr>
            <w:tcW w:w="1738" w:type="dxa"/>
            <w:tcBorders>
              <w:top w:val="single" w:sz="4" w:space="0" w:color="auto"/>
              <w:left w:val="single" w:sz="4" w:space="0" w:color="auto"/>
              <w:bottom w:val="single" w:sz="4" w:space="0" w:color="auto"/>
              <w:right w:val="single" w:sz="4" w:space="0" w:color="auto"/>
            </w:tcBorders>
          </w:tcPr>
          <w:p w14:paraId="34E051F5" w14:textId="77777777" w:rsidR="0001206E" w:rsidRPr="00920004" w:rsidRDefault="0001206E" w:rsidP="00C960CE">
            <w:pPr>
              <w:rPr>
                <w:ins w:id="31179" w:author="phuong vu" w:date="2018-11-25T23:13:00Z"/>
                <w:lang w:val="es-ES"/>
                <w:rPrChange w:id="31180" w:author="phuong vu" w:date="2018-11-30T22:36:00Z">
                  <w:rPr>
                    <w:ins w:id="31181" w:author="phuong vu" w:date="2018-11-25T23:13:00Z"/>
                    <w:lang w:val="es-ES"/>
                  </w:rPr>
                </w:rPrChange>
              </w:rPr>
              <w:pPrChange w:id="31182" w:author="phuong vu" w:date="2018-11-30T22:05:00Z">
                <w:pPr>
                  <w:spacing w:line="276" w:lineRule="auto"/>
                  <w:jc w:val="left"/>
                </w:pPr>
              </w:pPrChange>
            </w:pPr>
            <w:ins w:id="31183" w:author="phuong vu" w:date="2018-11-25T23:13:00Z">
              <w:r w:rsidRPr="00920004">
                <w:rPr>
                  <w:lang w:val="es-ES"/>
                  <w:rPrChange w:id="31184" w:author="phuong vu" w:date="2018-11-30T22:36:00Z">
                    <w:rPr>
                      <w:lang w:val="es-ES"/>
                    </w:rPr>
                  </w:rPrChange>
                </w:rPr>
                <w:t>Thành công</w:t>
              </w:r>
            </w:ins>
          </w:p>
        </w:tc>
      </w:tr>
      <w:tr w:rsidR="0001206E" w:rsidRPr="00920004" w14:paraId="07CB860A" w14:textId="77777777" w:rsidTr="00FA2022">
        <w:trPr>
          <w:ins w:id="31185" w:author="phuong vu" w:date="2018-11-25T23:13:00Z"/>
        </w:trPr>
        <w:tc>
          <w:tcPr>
            <w:tcW w:w="708" w:type="dxa"/>
            <w:tcBorders>
              <w:top w:val="single" w:sz="4" w:space="0" w:color="auto"/>
              <w:left w:val="single" w:sz="4" w:space="0" w:color="auto"/>
              <w:bottom w:val="single" w:sz="4" w:space="0" w:color="auto"/>
              <w:right w:val="single" w:sz="4" w:space="0" w:color="auto"/>
            </w:tcBorders>
            <w:vAlign w:val="center"/>
          </w:tcPr>
          <w:p w14:paraId="6344FE20" w14:textId="77777777" w:rsidR="0001206E" w:rsidRPr="00920004" w:rsidRDefault="0001206E" w:rsidP="00BD0851">
            <w:pPr>
              <w:spacing w:before="240" w:line="0" w:lineRule="atLeast"/>
              <w:jc w:val="center"/>
              <w:rPr>
                <w:ins w:id="31186" w:author="phuong vu" w:date="2018-11-25T23:13:00Z"/>
                <w:bCs/>
                <w:lang w:val="es-ES"/>
                <w:rPrChange w:id="31187" w:author="phuong vu" w:date="2018-11-30T22:36:00Z">
                  <w:rPr>
                    <w:ins w:id="31188" w:author="phuong vu" w:date="2018-11-25T23:13:00Z"/>
                    <w:bCs/>
                    <w:lang w:val="es-ES"/>
                  </w:rPr>
                </w:rPrChange>
              </w:rPr>
              <w:pPrChange w:id="31189" w:author="phuong vu" w:date="2018-11-30T14:16:00Z">
                <w:pPr>
                  <w:spacing w:line="276" w:lineRule="auto"/>
                  <w:jc w:val="center"/>
                </w:pPr>
              </w:pPrChange>
            </w:pPr>
            <w:ins w:id="31190" w:author="phuong vu" w:date="2018-11-25T23:13:00Z">
              <w:r w:rsidRPr="00920004">
                <w:rPr>
                  <w:bCs/>
                  <w:lang w:val="es-ES"/>
                  <w:rPrChange w:id="31191" w:author="phuong vu" w:date="2018-11-30T22:36:00Z">
                    <w:rPr>
                      <w:bCs/>
                      <w:lang w:val="es-ES"/>
                    </w:rPr>
                  </w:rPrChange>
                </w:rPr>
                <w:t>4</w:t>
              </w:r>
            </w:ins>
          </w:p>
        </w:tc>
        <w:tc>
          <w:tcPr>
            <w:tcW w:w="2676" w:type="dxa"/>
            <w:tcBorders>
              <w:top w:val="single" w:sz="4" w:space="0" w:color="auto"/>
              <w:left w:val="single" w:sz="4" w:space="0" w:color="auto"/>
              <w:bottom w:val="single" w:sz="4" w:space="0" w:color="auto"/>
              <w:right w:val="single" w:sz="4" w:space="0" w:color="auto"/>
            </w:tcBorders>
          </w:tcPr>
          <w:p w14:paraId="68D606BC" w14:textId="12E95959" w:rsidR="0001206E" w:rsidRPr="00920004" w:rsidRDefault="0001206E" w:rsidP="00C960CE">
            <w:pPr>
              <w:rPr>
                <w:ins w:id="31192" w:author="phuong vu" w:date="2018-11-25T23:13:00Z"/>
                <w:lang w:val="es-ES"/>
                <w:rPrChange w:id="31193" w:author="phuong vu" w:date="2018-11-30T22:36:00Z">
                  <w:rPr>
                    <w:ins w:id="31194" w:author="phuong vu" w:date="2018-11-25T23:13:00Z"/>
                    <w:lang w:val="es-ES"/>
                  </w:rPr>
                </w:rPrChange>
              </w:rPr>
              <w:pPrChange w:id="31195" w:author="phuong vu" w:date="2018-11-30T22:05:00Z">
                <w:pPr>
                  <w:spacing w:line="276" w:lineRule="auto"/>
                  <w:jc w:val="left"/>
                </w:pPr>
              </w:pPrChange>
            </w:pPr>
            <w:ins w:id="31196" w:author="phuong vu" w:date="2018-11-25T23:13:00Z">
              <w:r w:rsidRPr="00920004">
                <w:rPr>
                  <w:lang w:val="es-ES"/>
                  <w:rPrChange w:id="31197" w:author="phuong vu" w:date="2018-11-30T22:36:00Z">
                    <w:rPr>
                      <w:lang w:val="es-ES"/>
                    </w:rPr>
                  </w:rPrChange>
                </w:rPr>
                <w:t xml:space="preserve">Dữ liệu lỗi, kết nối </w:t>
              </w:r>
            </w:ins>
            <w:ins w:id="31198" w:author="phuong vu" w:date="2018-11-30T13:58:00Z">
              <w:r w:rsidR="00184C15" w:rsidRPr="00920004">
                <w:rPr>
                  <w:lang w:val="es-ES"/>
                  <w:rPrChange w:id="31199" w:author="phuong vu" w:date="2018-11-30T22:36:00Z">
                    <w:rPr>
                      <w:lang w:val="es-ES"/>
                    </w:rPr>
                  </w:rPrChange>
                </w:rPr>
                <w:t>máy chủ</w:t>
              </w:r>
            </w:ins>
            <w:ins w:id="31200" w:author="phuong vu" w:date="2018-11-25T23:13:00Z">
              <w:r w:rsidRPr="00920004">
                <w:rPr>
                  <w:lang w:val="es-ES"/>
                  <w:rPrChange w:id="31201" w:author="phuong vu" w:date="2018-11-30T22:36:00Z">
                    <w:rPr>
                      <w:lang w:val="es-ES"/>
                    </w:rPr>
                  </w:rPrChange>
                </w:rPr>
                <w:t xml:space="preserve"> lỗi.</w:t>
              </w:r>
            </w:ins>
          </w:p>
        </w:tc>
        <w:tc>
          <w:tcPr>
            <w:tcW w:w="1942" w:type="dxa"/>
            <w:tcBorders>
              <w:top w:val="single" w:sz="4" w:space="0" w:color="auto"/>
              <w:left w:val="single" w:sz="4" w:space="0" w:color="auto"/>
              <w:bottom w:val="single" w:sz="4" w:space="0" w:color="auto"/>
              <w:right w:val="single" w:sz="4" w:space="0" w:color="auto"/>
            </w:tcBorders>
          </w:tcPr>
          <w:p w14:paraId="75CD56D3" w14:textId="77777777" w:rsidR="0001206E" w:rsidRPr="00920004" w:rsidRDefault="0001206E" w:rsidP="00C960CE">
            <w:pPr>
              <w:rPr>
                <w:ins w:id="31202" w:author="phuong vu" w:date="2018-11-25T23:13:00Z"/>
                <w:lang w:val="es-ES"/>
                <w:rPrChange w:id="31203" w:author="phuong vu" w:date="2018-11-30T22:36:00Z">
                  <w:rPr>
                    <w:ins w:id="31204" w:author="phuong vu" w:date="2018-11-25T23:13:00Z"/>
                    <w:lang w:val="es-ES"/>
                  </w:rPr>
                </w:rPrChange>
              </w:rPr>
              <w:pPrChange w:id="31205" w:author="phuong vu" w:date="2018-11-30T22:05:00Z">
                <w:pPr>
                  <w:spacing w:line="276" w:lineRule="auto"/>
                  <w:jc w:val="left"/>
                </w:pPr>
              </w:pPrChange>
            </w:pPr>
            <w:ins w:id="31206" w:author="phuong vu" w:date="2018-11-25T23:13:00Z">
              <w:r w:rsidRPr="00920004">
                <w:rPr>
                  <w:lang w:val="es-ES"/>
                  <w:rPrChange w:id="31207" w:author="phuong vu" w:date="2018-11-30T22:36:00Z">
                    <w:rPr>
                      <w:lang w:val="es-ES"/>
                    </w:rPr>
                  </w:rPrChange>
                </w:rPr>
                <w:t>Trang màn hình lỗi. Thông tin lỗi</w:t>
              </w:r>
            </w:ins>
          </w:p>
        </w:tc>
        <w:tc>
          <w:tcPr>
            <w:tcW w:w="1713" w:type="dxa"/>
            <w:tcBorders>
              <w:top w:val="single" w:sz="4" w:space="0" w:color="auto"/>
              <w:left w:val="single" w:sz="4" w:space="0" w:color="auto"/>
              <w:bottom w:val="single" w:sz="4" w:space="0" w:color="auto"/>
              <w:right w:val="single" w:sz="4" w:space="0" w:color="auto"/>
            </w:tcBorders>
          </w:tcPr>
          <w:p w14:paraId="6188D882" w14:textId="77777777" w:rsidR="0001206E" w:rsidRPr="00920004" w:rsidRDefault="0001206E" w:rsidP="00C960CE">
            <w:pPr>
              <w:rPr>
                <w:ins w:id="31208" w:author="phuong vu" w:date="2018-11-25T23:13:00Z"/>
                <w:lang w:val="es-ES"/>
                <w:rPrChange w:id="31209" w:author="phuong vu" w:date="2018-11-30T22:36:00Z">
                  <w:rPr>
                    <w:ins w:id="31210" w:author="phuong vu" w:date="2018-11-25T23:13:00Z"/>
                    <w:lang w:val="es-ES"/>
                  </w:rPr>
                </w:rPrChange>
              </w:rPr>
              <w:pPrChange w:id="31211" w:author="phuong vu" w:date="2018-11-30T22:05:00Z">
                <w:pPr>
                  <w:spacing w:line="276" w:lineRule="auto"/>
                  <w:jc w:val="left"/>
                </w:pPr>
              </w:pPrChange>
            </w:pPr>
            <w:ins w:id="31212" w:author="phuong vu" w:date="2018-11-25T23:13:00Z">
              <w:r w:rsidRPr="00920004">
                <w:rPr>
                  <w:lang w:val="es-ES"/>
                  <w:rPrChange w:id="31213" w:author="phuong vu" w:date="2018-11-30T22:36:00Z">
                    <w:rPr>
                      <w:lang w:val="es-ES"/>
                    </w:rPr>
                  </w:rPrChange>
                </w:rPr>
                <w:t>Trang màn hình lỗi. Thông tin lỗi</w:t>
              </w:r>
            </w:ins>
          </w:p>
        </w:tc>
        <w:tc>
          <w:tcPr>
            <w:tcW w:w="1738" w:type="dxa"/>
            <w:tcBorders>
              <w:top w:val="single" w:sz="4" w:space="0" w:color="auto"/>
              <w:left w:val="single" w:sz="4" w:space="0" w:color="auto"/>
              <w:bottom w:val="single" w:sz="4" w:space="0" w:color="auto"/>
              <w:right w:val="single" w:sz="4" w:space="0" w:color="auto"/>
            </w:tcBorders>
          </w:tcPr>
          <w:p w14:paraId="59E6D6CE" w14:textId="77777777" w:rsidR="0001206E" w:rsidRPr="00920004" w:rsidRDefault="0001206E" w:rsidP="00C960CE">
            <w:pPr>
              <w:rPr>
                <w:ins w:id="31214" w:author="phuong vu" w:date="2018-11-25T23:13:00Z"/>
                <w:lang w:val="es-ES"/>
                <w:rPrChange w:id="31215" w:author="phuong vu" w:date="2018-11-30T22:36:00Z">
                  <w:rPr>
                    <w:ins w:id="31216" w:author="phuong vu" w:date="2018-11-25T23:13:00Z"/>
                    <w:lang w:val="es-ES"/>
                  </w:rPr>
                </w:rPrChange>
              </w:rPr>
              <w:pPrChange w:id="31217" w:author="phuong vu" w:date="2018-11-30T22:05:00Z">
                <w:pPr>
                  <w:spacing w:line="276" w:lineRule="auto"/>
                  <w:jc w:val="left"/>
                </w:pPr>
              </w:pPrChange>
            </w:pPr>
            <w:ins w:id="31218" w:author="phuong vu" w:date="2018-11-25T23:13:00Z">
              <w:r w:rsidRPr="00920004">
                <w:rPr>
                  <w:lang w:val="es-ES"/>
                  <w:rPrChange w:id="31219" w:author="phuong vu" w:date="2018-11-30T22:36:00Z">
                    <w:rPr>
                      <w:lang w:val="es-ES"/>
                    </w:rPr>
                  </w:rPrChange>
                </w:rPr>
                <w:t>Thành công</w:t>
              </w:r>
            </w:ins>
          </w:p>
        </w:tc>
      </w:tr>
    </w:tbl>
    <w:p w14:paraId="5E21FD7F" w14:textId="66F89FC6" w:rsidR="00FA2022" w:rsidRPr="00920004" w:rsidRDefault="00FA2022" w:rsidP="00A17FA5">
      <w:pPr>
        <w:pStyle w:val="Caption"/>
        <w:rPr>
          <w:ins w:id="31220" w:author="phuong vu" w:date="2018-11-25T23:28:00Z"/>
          <w:lang w:val="en-US"/>
          <w:rPrChange w:id="31221" w:author="phuong vu" w:date="2018-11-30T22:36:00Z">
            <w:rPr>
              <w:ins w:id="31222" w:author="phuong vu" w:date="2018-11-25T23:28:00Z"/>
            </w:rPr>
          </w:rPrChange>
        </w:rPr>
        <w:pPrChange w:id="31223" w:author="phuong vu" w:date="2018-11-30T22:42:00Z">
          <w:pPr>
            <w:pStyle w:val="Caption"/>
          </w:pPr>
        </w:pPrChange>
      </w:pPr>
      <w:bookmarkStart w:id="31224" w:name="_Toc531381643"/>
      <w:ins w:id="31225" w:author="phuong vu" w:date="2018-11-25T23:28:00Z">
        <w:r w:rsidRPr="00920004">
          <w:rPr>
            <w:rPrChange w:id="31226" w:author="phuong vu" w:date="2018-11-30T22:36:00Z">
              <w:rPr/>
            </w:rPrChange>
          </w:rPr>
          <w:t xml:space="preserve">Bảng </w:t>
        </w:r>
      </w:ins>
      <w:ins w:id="31227" w:author="phuong vu" w:date="2018-11-30T14:54:00Z">
        <w:r w:rsidR="00D632EE" w:rsidRPr="00920004">
          <w:rPr>
            <w:rPrChange w:id="31228" w:author="phuong vu" w:date="2018-11-30T22:36:00Z">
              <w:rPr/>
            </w:rPrChange>
          </w:rPr>
          <w:fldChar w:fldCharType="begin"/>
        </w:r>
        <w:r w:rsidR="00D632EE" w:rsidRPr="00920004">
          <w:rPr>
            <w:rPrChange w:id="31229" w:author="phuong vu" w:date="2018-11-30T22:36:00Z">
              <w:rPr/>
            </w:rPrChange>
          </w:rPr>
          <w:instrText xml:space="preserve"> STYLEREF 1 \s </w:instrText>
        </w:r>
      </w:ins>
      <w:r w:rsidR="00D632EE" w:rsidRPr="00920004">
        <w:rPr>
          <w:rPrChange w:id="31230" w:author="phuong vu" w:date="2018-11-30T22:36:00Z">
            <w:rPr/>
          </w:rPrChange>
        </w:rPr>
        <w:fldChar w:fldCharType="separate"/>
      </w:r>
      <w:r w:rsidR="00B5490C">
        <w:rPr>
          <w:noProof/>
        </w:rPr>
        <w:t>4</w:t>
      </w:r>
      <w:ins w:id="31231" w:author="phuong vu" w:date="2018-11-30T14:54:00Z">
        <w:r w:rsidR="00D632EE" w:rsidRPr="00920004">
          <w:rPr>
            <w:rPrChange w:id="31232" w:author="phuong vu" w:date="2018-11-30T22:36:00Z">
              <w:rPr/>
            </w:rPrChange>
          </w:rPr>
          <w:fldChar w:fldCharType="end"/>
        </w:r>
        <w:r w:rsidR="00D632EE" w:rsidRPr="00920004">
          <w:rPr>
            <w:rPrChange w:id="31233" w:author="phuong vu" w:date="2018-11-30T22:36:00Z">
              <w:rPr/>
            </w:rPrChange>
          </w:rPr>
          <w:t>.</w:t>
        </w:r>
        <w:r w:rsidR="00D632EE" w:rsidRPr="00920004">
          <w:rPr>
            <w:rPrChange w:id="31234" w:author="phuong vu" w:date="2018-11-30T22:36:00Z">
              <w:rPr/>
            </w:rPrChange>
          </w:rPr>
          <w:fldChar w:fldCharType="begin"/>
        </w:r>
        <w:r w:rsidR="00D632EE" w:rsidRPr="00920004">
          <w:rPr>
            <w:rPrChange w:id="31235" w:author="phuong vu" w:date="2018-11-30T22:36:00Z">
              <w:rPr/>
            </w:rPrChange>
          </w:rPr>
          <w:instrText xml:space="preserve"> SEQ Bảng \* ARABIC \s 1 </w:instrText>
        </w:r>
      </w:ins>
      <w:r w:rsidR="00D632EE" w:rsidRPr="00920004">
        <w:rPr>
          <w:rPrChange w:id="31236" w:author="phuong vu" w:date="2018-11-30T22:36:00Z">
            <w:rPr/>
          </w:rPrChange>
        </w:rPr>
        <w:fldChar w:fldCharType="separate"/>
      </w:r>
      <w:ins w:id="31237" w:author="phuong vu" w:date="2018-11-30T22:44:00Z">
        <w:r w:rsidR="00B5490C">
          <w:rPr>
            <w:noProof/>
          </w:rPr>
          <w:t>6</w:t>
        </w:r>
      </w:ins>
      <w:ins w:id="31238" w:author="phuong vu" w:date="2018-11-30T14:54:00Z">
        <w:r w:rsidR="00D632EE" w:rsidRPr="00920004">
          <w:rPr>
            <w:rPrChange w:id="31239" w:author="phuong vu" w:date="2018-11-30T22:36:00Z">
              <w:rPr/>
            </w:rPrChange>
          </w:rPr>
          <w:fldChar w:fldCharType="end"/>
        </w:r>
      </w:ins>
      <w:ins w:id="31240" w:author="phuong vu" w:date="2018-11-25T23:28:00Z">
        <w:r w:rsidRPr="00920004">
          <w:rPr>
            <w:lang w:val="en-US"/>
            <w:rPrChange w:id="31241" w:author="phuong vu" w:date="2018-11-30T22:36:00Z">
              <w:rPr>
                <w:lang w:val="en-US"/>
              </w:rPr>
            </w:rPrChange>
          </w:rPr>
          <w:t xml:space="preserve"> Kiểm thử chức năng tạo hóa đơn đơn hàng</w:t>
        </w:r>
        <w:bookmarkEnd w:id="31224"/>
      </w:ins>
    </w:p>
    <w:p w14:paraId="2F432260" w14:textId="609760B2" w:rsidR="0001206E" w:rsidRPr="00920004" w:rsidRDefault="00FB1C45" w:rsidP="00BD0851">
      <w:pPr>
        <w:pStyle w:val="Heading4"/>
        <w:spacing w:before="240" w:line="0" w:lineRule="atLeast"/>
        <w:rPr>
          <w:ins w:id="31242" w:author="phuong vu" w:date="2018-11-25T23:21:00Z"/>
          <w:lang w:val="en-US"/>
          <w:rPrChange w:id="31243" w:author="phuong vu" w:date="2018-11-30T22:36:00Z">
            <w:rPr>
              <w:ins w:id="31244" w:author="phuong vu" w:date="2018-11-25T23:21:00Z"/>
              <w:lang w:val="en-US"/>
            </w:rPr>
          </w:rPrChange>
        </w:rPr>
        <w:pPrChange w:id="31245" w:author="phuong vu" w:date="2018-11-30T14:16:00Z">
          <w:pPr>
            <w:pStyle w:val="Heading4"/>
          </w:pPr>
        </w:pPrChange>
      </w:pPr>
      <w:bookmarkStart w:id="31246" w:name="_Toc531381545"/>
      <w:ins w:id="31247" w:author="phuong vu" w:date="2018-11-25T23:21:00Z">
        <w:r w:rsidRPr="00920004">
          <w:rPr>
            <w:lang w:val="en-US"/>
            <w:rPrChange w:id="31248" w:author="phuong vu" w:date="2018-11-30T22:36:00Z">
              <w:rPr>
                <w:lang w:val="en-US"/>
              </w:rPr>
            </w:rPrChange>
          </w:rPr>
          <w:lastRenderedPageBreak/>
          <w:t>Cập nhật hóa đơn</w:t>
        </w:r>
        <w:bookmarkEnd w:id="31246"/>
      </w:ins>
    </w:p>
    <w:p w14:paraId="13ABE038" w14:textId="77777777" w:rsidR="00FB1C45" w:rsidRPr="00920004" w:rsidRDefault="00FB1C45" w:rsidP="00C960CE">
      <w:pPr>
        <w:ind w:firstLine="720"/>
        <w:rPr>
          <w:ins w:id="31249" w:author="phuong vu" w:date="2018-11-25T23:21:00Z"/>
          <w:lang w:val="en-US"/>
          <w:rPrChange w:id="31250" w:author="phuong vu" w:date="2018-11-30T22:36:00Z">
            <w:rPr>
              <w:ins w:id="31251" w:author="phuong vu" w:date="2018-11-25T23:21:00Z"/>
              <w:lang w:val="en-US"/>
            </w:rPr>
          </w:rPrChange>
        </w:rPr>
        <w:pPrChange w:id="31252" w:author="phuong vu" w:date="2018-11-30T22:05:00Z">
          <w:pPr>
            <w:spacing w:line="276" w:lineRule="auto"/>
          </w:pPr>
        </w:pPrChange>
      </w:pPr>
      <w:ins w:id="31253" w:author="phuong vu" w:date="2018-11-25T23:21:00Z">
        <w:r w:rsidRPr="00920004">
          <w:rPr>
            <w:b/>
            <w:lang w:val="en-US"/>
            <w:rPrChange w:id="31254" w:author="phuong vu" w:date="2018-11-30T22:36:00Z">
              <w:rPr>
                <w:b/>
                <w:lang w:val="en-US"/>
              </w:rPr>
            </w:rPrChange>
          </w:rPr>
          <w:t>Mục đích:</w:t>
        </w:r>
        <w:r w:rsidRPr="00920004">
          <w:rPr>
            <w:lang w:val="en-US"/>
            <w:rPrChange w:id="31255" w:author="phuong vu" w:date="2018-11-30T22:36:00Z">
              <w:rPr>
                <w:lang w:val="en-US"/>
              </w:rPr>
            </w:rPrChange>
          </w:rPr>
          <w:t xml:space="preserve"> Tìm ra lỗi về thông báo khi thực hiện hoàn tất xử lí, lỗi chuyển trang, hiển thị dữ liệu không đúng với mục đích.</w:t>
        </w:r>
      </w:ins>
    </w:p>
    <w:p w14:paraId="43C57605" w14:textId="77777777" w:rsidR="00FB1C45" w:rsidRPr="00920004" w:rsidRDefault="00FB1C45" w:rsidP="00C960CE">
      <w:pPr>
        <w:ind w:firstLine="720"/>
        <w:rPr>
          <w:ins w:id="31256" w:author="phuong vu" w:date="2018-11-25T23:21:00Z"/>
          <w:lang w:val="en-US"/>
          <w:rPrChange w:id="31257" w:author="phuong vu" w:date="2018-11-30T22:36:00Z">
            <w:rPr>
              <w:ins w:id="31258" w:author="phuong vu" w:date="2018-11-25T23:21:00Z"/>
              <w:lang w:val="en-US"/>
            </w:rPr>
          </w:rPrChange>
        </w:rPr>
        <w:pPrChange w:id="31259" w:author="phuong vu" w:date="2018-11-30T22:05:00Z">
          <w:pPr>
            <w:spacing w:line="276" w:lineRule="auto"/>
          </w:pPr>
        </w:pPrChange>
      </w:pPr>
      <w:ins w:id="31260" w:author="phuong vu" w:date="2018-11-25T23:21:00Z">
        <w:r w:rsidRPr="00920004">
          <w:rPr>
            <w:b/>
            <w:lang w:val="en-US"/>
            <w:rPrChange w:id="31261" w:author="phuong vu" w:date="2018-11-30T22:36:00Z">
              <w:rPr>
                <w:b/>
                <w:lang w:val="en-US"/>
              </w:rPr>
            </w:rPrChange>
          </w:rPr>
          <w:t>Tiền điều kiện:</w:t>
        </w:r>
        <w:r w:rsidRPr="00920004">
          <w:rPr>
            <w:lang w:val="en-US"/>
            <w:rPrChange w:id="31262" w:author="phuong vu" w:date="2018-11-30T22:36:00Z">
              <w:rPr>
                <w:lang w:val="en-US"/>
              </w:rPr>
            </w:rPrChange>
          </w:rPr>
          <w:t xml:space="preserve"> Đăng nhập thành công vào trang quản lí dành cho nhân viên chi nhánh.</w:t>
        </w:r>
      </w:ins>
    </w:p>
    <w:p w14:paraId="094D8812" w14:textId="77777777" w:rsidR="00FB1C45" w:rsidRPr="00920004" w:rsidRDefault="00FB1C45" w:rsidP="00C960CE">
      <w:pPr>
        <w:ind w:left="720"/>
        <w:rPr>
          <w:ins w:id="31263" w:author="phuong vu" w:date="2018-11-25T23:21:00Z"/>
          <w:b/>
          <w:lang w:val="en-US"/>
          <w:rPrChange w:id="31264" w:author="phuong vu" w:date="2018-11-30T22:36:00Z">
            <w:rPr>
              <w:ins w:id="31265" w:author="phuong vu" w:date="2018-11-25T23:21:00Z"/>
              <w:b/>
              <w:lang w:val="en-US"/>
            </w:rPr>
          </w:rPrChange>
        </w:rPr>
        <w:pPrChange w:id="31266" w:author="phuong vu" w:date="2018-11-30T22:06:00Z">
          <w:pPr>
            <w:spacing w:line="276" w:lineRule="auto"/>
          </w:pPr>
        </w:pPrChange>
      </w:pPr>
      <w:ins w:id="31267" w:author="phuong vu" w:date="2018-11-25T23:21:00Z">
        <w:r w:rsidRPr="00920004">
          <w:rPr>
            <w:b/>
            <w:lang w:val="en-US"/>
            <w:rPrChange w:id="31268" w:author="phuong vu" w:date="2018-11-30T22:36:00Z">
              <w:rPr>
                <w:b/>
                <w:lang w:val="en-US"/>
              </w:rPr>
            </w:rPrChange>
          </w:rPr>
          <w:t>Mô tả:</w:t>
        </w:r>
      </w:ins>
    </w:p>
    <w:p w14:paraId="7E69BD61" w14:textId="77777777" w:rsidR="00FB1C45" w:rsidRPr="00920004" w:rsidRDefault="00FB1C45" w:rsidP="00C960CE">
      <w:pPr>
        <w:ind w:left="720"/>
        <w:rPr>
          <w:ins w:id="31269" w:author="phuong vu" w:date="2018-11-25T23:21:00Z"/>
          <w:lang w:val="en-US"/>
          <w:rPrChange w:id="31270" w:author="phuong vu" w:date="2018-11-30T22:36:00Z">
            <w:rPr>
              <w:ins w:id="31271" w:author="phuong vu" w:date="2018-11-25T23:21:00Z"/>
              <w:lang w:val="en-US"/>
            </w:rPr>
          </w:rPrChange>
        </w:rPr>
        <w:pPrChange w:id="31272" w:author="phuong vu" w:date="2018-11-30T22:06:00Z">
          <w:pPr>
            <w:spacing w:line="276" w:lineRule="auto"/>
          </w:pPr>
        </w:pPrChange>
      </w:pPr>
      <w:ins w:id="31273" w:author="phuong vu" w:date="2018-11-25T23:21:00Z">
        <w:r w:rsidRPr="00920004">
          <w:rPr>
            <w:b/>
            <w:lang w:val="en-US"/>
            <w:rPrChange w:id="31274" w:author="phuong vu" w:date="2018-11-30T22:36:00Z">
              <w:rPr>
                <w:b/>
                <w:lang w:val="en-US"/>
              </w:rPr>
            </w:rPrChange>
          </w:rPr>
          <w:t xml:space="preserve">- </w:t>
        </w:r>
        <w:r w:rsidRPr="00920004">
          <w:rPr>
            <w:lang w:val="en-US"/>
            <w:rPrChange w:id="31275" w:author="phuong vu" w:date="2018-11-30T22:36:00Z">
              <w:rPr>
                <w:lang w:val="en-US"/>
              </w:rPr>
            </w:rPrChange>
          </w:rPr>
          <w:t>Bước 1: Mở trang web tại địa chỉ: localhost:3000.</w:t>
        </w:r>
      </w:ins>
    </w:p>
    <w:p w14:paraId="39931DD6" w14:textId="77777777" w:rsidR="00FB1C45" w:rsidRPr="00920004" w:rsidRDefault="00FB1C45" w:rsidP="00C960CE">
      <w:pPr>
        <w:ind w:left="720"/>
        <w:rPr>
          <w:ins w:id="31276" w:author="phuong vu" w:date="2018-11-25T23:21:00Z"/>
          <w:lang w:val="en-US"/>
          <w:rPrChange w:id="31277" w:author="phuong vu" w:date="2018-11-30T22:36:00Z">
            <w:rPr>
              <w:ins w:id="31278" w:author="phuong vu" w:date="2018-11-25T23:21:00Z"/>
              <w:lang w:val="en-US"/>
            </w:rPr>
          </w:rPrChange>
        </w:rPr>
        <w:pPrChange w:id="31279" w:author="phuong vu" w:date="2018-11-30T22:06:00Z">
          <w:pPr>
            <w:spacing w:line="276" w:lineRule="auto"/>
          </w:pPr>
        </w:pPrChange>
      </w:pPr>
      <w:ins w:id="31280" w:author="phuong vu" w:date="2018-11-25T23:21:00Z">
        <w:r w:rsidRPr="00920004">
          <w:rPr>
            <w:lang w:val="en-US"/>
            <w:rPrChange w:id="31281" w:author="phuong vu" w:date="2018-11-30T22:36:00Z">
              <w:rPr>
                <w:lang w:val="en-US"/>
              </w:rPr>
            </w:rPrChange>
          </w:rPr>
          <w:t>- Bước 2: Đăng nhập thành công vào hệ thống.</w:t>
        </w:r>
      </w:ins>
    </w:p>
    <w:p w14:paraId="5BEC6E49" w14:textId="77777777" w:rsidR="00FB1C45" w:rsidRPr="00920004" w:rsidRDefault="00FB1C45" w:rsidP="00C960CE">
      <w:pPr>
        <w:ind w:left="720"/>
        <w:rPr>
          <w:ins w:id="31282" w:author="phuong vu" w:date="2018-11-25T23:21:00Z"/>
          <w:lang w:val="en-US"/>
          <w:rPrChange w:id="31283" w:author="phuong vu" w:date="2018-11-30T22:36:00Z">
            <w:rPr>
              <w:ins w:id="31284" w:author="phuong vu" w:date="2018-11-25T23:21:00Z"/>
              <w:lang w:val="en-US"/>
            </w:rPr>
          </w:rPrChange>
        </w:rPr>
        <w:pPrChange w:id="31285" w:author="phuong vu" w:date="2018-11-30T22:06:00Z">
          <w:pPr>
            <w:spacing w:line="276" w:lineRule="auto"/>
          </w:pPr>
        </w:pPrChange>
      </w:pPr>
      <w:ins w:id="31286" w:author="phuong vu" w:date="2018-11-25T23:21:00Z">
        <w:r w:rsidRPr="00920004">
          <w:rPr>
            <w:lang w:val="en-US"/>
            <w:rPrChange w:id="31287" w:author="phuong vu" w:date="2018-11-30T22:36:00Z">
              <w:rPr>
                <w:lang w:val="en-US"/>
              </w:rPr>
            </w:rPrChange>
          </w:rPr>
          <w:t>- Bước 3: Chọn chức năng “</w:t>
        </w:r>
        <w:r w:rsidRPr="00920004">
          <w:rPr>
            <w:lang w:val="en-US"/>
            <w:rPrChange w:id="31288" w:author="phuong vu" w:date="2018-11-30T22:36:00Z">
              <w:rPr>
                <w:i/>
                <w:lang w:val="en-US"/>
              </w:rPr>
            </w:rPrChange>
          </w:rPr>
          <w:t>Đơn hàng khách hàng</w:t>
        </w:r>
        <w:r w:rsidRPr="00920004">
          <w:rPr>
            <w:lang w:val="en-US"/>
            <w:rPrChange w:id="31289" w:author="phuong vu" w:date="2018-11-30T22:36:00Z">
              <w:rPr>
                <w:lang w:val="en-US"/>
              </w:rPr>
            </w:rPrChange>
          </w:rPr>
          <w:t>”.</w:t>
        </w:r>
      </w:ins>
    </w:p>
    <w:p w14:paraId="184FD4AB" w14:textId="77777777" w:rsidR="00FB1C45" w:rsidRPr="00920004" w:rsidRDefault="00FB1C45" w:rsidP="00C960CE">
      <w:pPr>
        <w:ind w:left="720"/>
        <w:rPr>
          <w:ins w:id="31290" w:author="phuong vu" w:date="2018-11-25T23:21:00Z"/>
          <w:lang w:val="en-US"/>
          <w:rPrChange w:id="31291" w:author="phuong vu" w:date="2018-11-30T22:36:00Z">
            <w:rPr>
              <w:ins w:id="31292" w:author="phuong vu" w:date="2018-11-25T23:21:00Z"/>
              <w:lang w:val="en-US"/>
            </w:rPr>
          </w:rPrChange>
        </w:rPr>
        <w:pPrChange w:id="31293" w:author="phuong vu" w:date="2018-11-30T22:06:00Z">
          <w:pPr>
            <w:spacing w:line="276" w:lineRule="auto"/>
          </w:pPr>
        </w:pPrChange>
      </w:pPr>
      <w:ins w:id="31294" w:author="phuong vu" w:date="2018-11-25T23:21:00Z">
        <w:r w:rsidRPr="00920004">
          <w:rPr>
            <w:lang w:val="en-US"/>
            <w:rPrChange w:id="31295" w:author="phuong vu" w:date="2018-11-30T22:36:00Z">
              <w:rPr>
                <w:lang w:val="en-US"/>
              </w:rPr>
            </w:rPrChange>
          </w:rPr>
          <w:t>- Bước 4: Xem danh sách đơn hàng trạng thái “</w:t>
        </w:r>
        <w:r w:rsidRPr="00920004">
          <w:rPr>
            <w:lang w:val="en-US"/>
            <w:rPrChange w:id="31296" w:author="phuong vu" w:date="2018-11-30T22:36:00Z">
              <w:rPr>
                <w:i/>
                <w:lang w:val="en-US"/>
              </w:rPr>
            </w:rPrChange>
          </w:rPr>
          <w:t>đã hoàn tất xử lí</w:t>
        </w:r>
        <w:r w:rsidRPr="00920004">
          <w:rPr>
            <w:lang w:val="en-US"/>
            <w:rPrChange w:id="31297" w:author="phuong vu" w:date="2018-11-30T22:36:00Z">
              <w:rPr>
                <w:lang w:val="en-US"/>
              </w:rPr>
            </w:rPrChange>
          </w:rPr>
          <w:t>”.</w:t>
        </w:r>
      </w:ins>
    </w:p>
    <w:p w14:paraId="499E580C" w14:textId="77777777" w:rsidR="00FB1C45" w:rsidRPr="00920004" w:rsidRDefault="00FB1C45" w:rsidP="00C960CE">
      <w:pPr>
        <w:ind w:left="720"/>
        <w:rPr>
          <w:ins w:id="31298" w:author="phuong vu" w:date="2018-11-25T23:21:00Z"/>
          <w:lang w:val="en-US"/>
          <w:rPrChange w:id="31299" w:author="phuong vu" w:date="2018-11-30T22:36:00Z">
            <w:rPr>
              <w:ins w:id="31300" w:author="phuong vu" w:date="2018-11-25T23:21:00Z"/>
              <w:lang w:val="en-US"/>
            </w:rPr>
          </w:rPrChange>
        </w:rPr>
        <w:pPrChange w:id="31301" w:author="phuong vu" w:date="2018-11-30T22:06:00Z">
          <w:pPr>
            <w:spacing w:line="276" w:lineRule="auto"/>
          </w:pPr>
        </w:pPrChange>
      </w:pPr>
      <w:ins w:id="31302" w:author="phuong vu" w:date="2018-11-25T23:21:00Z">
        <w:r w:rsidRPr="00920004">
          <w:rPr>
            <w:lang w:val="en-US"/>
            <w:rPrChange w:id="31303" w:author="phuong vu" w:date="2018-11-30T22:36:00Z">
              <w:rPr>
                <w:lang w:val="en-US"/>
              </w:rPr>
            </w:rPrChange>
          </w:rPr>
          <w:t>- Bước 5: Chọn đơn hàng bằng cách nhấn lên tên khách hàng.</w:t>
        </w:r>
      </w:ins>
    </w:p>
    <w:p w14:paraId="5AA4997A" w14:textId="77777777" w:rsidR="00FB1C45" w:rsidRPr="00920004" w:rsidRDefault="00FB1C45" w:rsidP="00C960CE">
      <w:pPr>
        <w:ind w:left="720"/>
        <w:rPr>
          <w:ins w:id="31304" w:author="phuong vu" w:date="2018-11-25T23:21:00Z"/>
          <w:lang w:val="en-US"/>
          <w:rPrChange w:id="31305" w:author="phuong vu" w:date="2018-11-30T22:36:00Z">
            <w:rPr>
              <w:ins w:id="31306" w:author="phuong vu" w:date="2018-11-25T23:21:00Z"/>
              <w:lang w:val="en-US"/>
            </w:rPr>
          </w:rPrChange>
        </w:rPr>
        <w:pPrChange w:id="31307" w:author="phuong vu" w:date="2018-11-30T22:06:00Z">
          <w:pPr>
            <w:spacing w:line="276" w:lineRule="auto"/>
          </w:pPr>
        </w:pPrChange>
      </w:pPr>
      <w:ins w:id="31308" w:author="phuong vu" w:date="2018-11-25T23:21:00Z">
        <w:r w:rsidRPr="00920004">
          <w:rPr>
            <w:lang w:val="en-US"/>
            <w:rPrChange w:id="31309" w:author="phuong vu" w:date="2018-11-30T22:36:00Z">
              <w:rPr>
                <w:lang w:val="en-US"/>
              </w:rPr>
            </w:rPrChange>
          </w:rPr>
          <w:t>- Bước 6: Thực hiện tạo hóa đơn.</w:t>
        </w:r>
      </w:ins>
    </w:p>
    <w:p w14:paraId="77A0C458" w14:textId="2F3D6DF9" w:rsidR="00FB1C45" w:rsidRPr="00920004" w:rsidRDefault="00FB1C45" w:rsidP="00C960CE">
      <w:pPr>
        <w:ind w:left="720"/>
        <w:rPr>
          <w:ins w:id="31310" w:author="phuong vu" w:date="2018-11-25T23:21:00Z"/>
          <w:lang w:val="en-US"/>
          <w:rPrChange w:id="31311" w:author="phuong vu" w:date="2018-11-30T22:36:00Z">
            <w:rPr>
              <w:ins w:id="31312" w:author="phuong vu" w:date="2018-11-25T23:21:00Z"/>
              <w:lang w:val="en-US"/>
            </w:rPr>
          </w:rPrChange>
        </w:rPr>
        <w:pPrChange w:id="31313" w:author="phuong vu" w:date="2018-11-30T22:06:00Z">
          <w:pPr>
            <w:spacing w:line="276" w:lineRule="auto"/>
          </w:pPr>
        </w:pPrChange>
      </w:pPr>
      <w:ins w:id="31314" w:author="phuong vu" w:date="2018-11-25T23:21:00Z">
        <w:r w:rsidRPr="00920004">
          <w:rPr>
            <w:lang w:val="en-US"/>
            <w:rPrChange w:id="31315" w:author="phuong vu" w:date="2018-11-30T22:36:00Z">
              <w:rPr>
                <w:lang w:val="en-US"/>
              </w:rPr>
            </w:rPrChange>
          </w:rPr>
          <w:t>- Bước 7: Xem hóa đơn.</w:t>
        </w:r>
      </w:ins>
    </w:p>
    <w:p w14:paraId="62B0BAE7" w14:textId="7F556AB4" w:rsidR="00FB1C45" w:rsidRPr="00920004" w:rsidRDefault="00FB1C45" w:rsidP="00C960CE">
      <w:pPr>
        <w:ind w:left="720"/>
        <w:rPr>
          <w:ins w:id="31316" w:author="phuong vu" w:date="2018-11-25T23:21:00Z"/>
          <w:lang w:val="en-US"/>
          <w:rPrChange w:id="31317" w:author="phuong vu" w:date="2018-11-30T22:36:00Z">
            <w:rPr>
              <w:ins w:id="31318" w:author="phuong vu" w:date="2018-11-25T23:21:00Z"/>
              <w:lang w:val="en-US"/>
            </w:rPr>
          </w:rPrChange>
        </w:rPr>
        <w:pPrChange w:id="31319" w:author="phuong vu" w:date="2018-11-30T22:06:00Z">
          <w:pPr>
            <w:spacing w:line="276" w:lineRule="auto"/>
          </w:pPr>
        </w:pPrChange>
      </w:pPr>
      <w:ins w:id="31320" w:author="phuong vu" w:date="2018-11-25T23:21:00Z">
        <w:r w:rsidRPr="00920004">
          <w:rPr>
            <w:lang w:val="en-US"/>
            <w:rPrChange w:id="31321" w:author="phuong vu" w:date="2018-11-30T22:36:00Z">
              <w:rPr>
                <w:lang w:val="en-US"/>
              </w:rPr>
            </w:rPrChange>
          </w:rPr>
          <w:t>- Bước 8: Chọn Cậ</w:t>
        </w:r>
      </w:ins>
      <w:ins w:id="31322" w:author="phuong vu" w:date="2018-11-25T23:22:00Z">
        <w:r w:rsidRPr="00920004">
          <w:rPr>
            <w:lang w:val="en-US"/>
            <w:rPrChange w:id="31323" w:author="phuong vu" w:date="2018-11-30T22:36:00Z">
              <w:rPr>
                <w:lang w:val="en-US"/>
              </w:rPr>
            </w:rPrChange>
          </w:rPr>
          <w:t>p nhật hóa đơn.</w:t>
        </w:r>
      </w:ins>
    </w:p>
    <w:p w14:paraId="6EF64A2E" w14:textId="77777777" w:rsidR="00FB1C45" w:rsidRPr="00920004" w:rsidRDefault="00FB1C45" w:rsidP="00BD0851">
      <w:pPr>
        <w:spacing w:before="240" w:line="0" w:lineRule="atLeast"/>
        <w:rPr>
          <w:ins w:id="31324" w:author="phuong vu" w:date="2018-11-25T23:22:00Z"/>
          <w:b/>
          <w:lang w:val="en-US"/>
          <w:rPrChange w:id="31325" w:author="phuong vu" w:date="2018-11-30T22:36:00Z">
            <w:rPr>
              <w:ins w:id="31326" w:author="phuong vu" w:date="2018-11-25T23:22:00Z"/>
              <w:b/>
              <w:lang w:val="en-US"/>
            </w:rPr>
          </w:rPrChange>
        </w:rPr>
        <w:pPrChange w:id="31327" w:author="phuong vu" w:date="2018-11-30T14:16:00Z">
          <w:pPr/>
        </w:pPrChange>
      </w:pPr>
      <w:ins w:id="31328" w:author="phuong vu" w:date="2018-11-25T23:21:00Z">
        <w:r w:rsidRPr="00920004">
          <w:rPr>
            <w:lang w:val="en-US"/>
            <w:rPrChange w:id="31329" w:author="phuong vu" w:date="2018-11-30T22:36:00Z">
              <w:rPr>
                <w:lang w:val="en-US"/>
              </w:rPr>
            </w:rPrChange>
          </w:rPr>
          <w:tab/>
        </w:r>
        <w:r w:rsidRPr="00920004">
          <w:rPr>
            <w:b/>
            <w:lang w:val="en-US"/>
            <w:rPrChange w:id="31330" w:author="phuong vu" w:date="2018-11-30T22:36:00Z">
              <w:rPr>
                <w:b/>
                <w:lang w:val="en-US"/>
              </w:rPr>
            </w:rPrChange>
          </w:rPr>
          <w:t>Kịch bản</w:t>
        </w:r>
      </w:ins>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676"/>
        <w:gridCol w:w="1942"/>
        <w:gridCol w:w="1713"/>
        <w:gridCol w:w="1738"/>
      </w:tblGrid>
      <w:tr w:rsidR="00FB1C45" w:rsidRPr="00920004" w14:paraId="43CBBEE7" w14:textId="77777777" w:rsidTr="00FA2022">
        <w:trPr>
          <w:ins w:id="31331" w:author="phuong vu" w:date="2018-11-25T23:22:00Z"/>
        </w:trPr>
        <w:tc>
          <w:tcPr>
            <w:tcW w:w="708" w:type="dxa"/>
            <w:tcBorders>
              <w:top w:val="single" w:sz="4" w:space="0" w:color="auto"/>
              <w:left w:val="single" w:sz="4" w:space="0" w:color="auto"/>
              <w:bottom w:val="single" w:sz="4" w:space="0" w:color="auto"/>
              <w:right w:val="single" w:sz="4" w:space="0" w:color="auto"/>
            </w:tcBorders>
            <w:vAlign w:val="center"/>
            <w:hideMark/>
          </w:tcPr>
          <w:p w14:paraId="7988B0BB" w14:textId="77777777" w:rsidR="00FB1C45" w:rsidRPr="00920004" w:rsidRDefault="00FB1C45" w:rsidP="00C960CE">
            <w:pPr>
              <w:jc w:val="center"/>
              <w:rPr>
                <w:ins w:id="31332" w:author="phuong vu" w:date="2018-11-25T23:22:00Z"/>
                <w:b/>
                <w:lang w:val="es-ES"/>
                <w:rPrChange w:id="31333" w:author="phuong vu" w:date="2018-11-30T22:36:00Z">
                  <w:rPr>
                    <w:ins w:id="31334" w:author="phuong vu" w:date="2018-11-25T23:22:00Z"/>
                    <w:lang w:val="es-ES"/>
                  </w:rPr>
                </w:rPrChange>
              </w:rPr>
              <w:pPrChange w:id="31335" w:author="phuong vu" w:date="2018-11-30T22:06:00Z">
                <w:pPr>
                  <w:spacing w:line="276" w:lineRule="auto"/>
                  <w:jc w:val="center"/>
                </w:pPr>
              </w:pPrChange>
            </w:pPr>
            <w:ins w:id="31336" w:author="phuong vu" w:date="2018-11-25T23:22:00Z">
              <w:r w:rsidRPr="00920004">
                <w:rPr>
                  <w:b/>
                  <w:lang w:val="es-ES"/>
                  <w:rPrChange w:id="31337" w:author="phuong vu" w:date="2018-11-30T22:36:00Z">
                    <w:rPr>
                      <w:lang w:val="es-ES"/>
                    </w:rPr>
                  </w:rPrChange>
                </w:rPr>
                <w:t>STT</w:t>
              </w:r>
            </w:ins>
          </w:p>
        </w:tc>
        <w:tc>
          <w:tcPr>
            <w:tcW w:w="2676" w:type="dxa"/>
            <w:tcBorders>
              <w:top w:val="single" w:sz="4" w:space="0" w:color="auto"/>
              <w:left w:val="single" w:sz="4" w:space="0" w:color="auto"/>
              <w:bottom w:val="single" w:sz="4" w:space="0" w:color="auto"/>
              <w:right w:val="single" w:sz="4" w:space="0" w:color="auto"/>
            </w:tcBorders>
            <w:vAlign w:val="center"/>
            <w:hideMark/>
          </w:tcPr>
          <w:p w14:paraId="0BF0F70A" w14:textId="77777777" w:rsidR="00FB1C45" w:rsidRPr="00920004" w:rsidRDefault="00FB1C45" w:rsidP="00C960CE">
            <w:pPr>
              <w:jc w:val="center"/>
              <w:rPr>
                <w:ins w:id="31338" w:author="phuong vu" w:date="2018-11-25T23:22:00Z"/>
                <w:b/>
                <w:lang w:val="es-ES"/>
                <w:rPrChange w:id="31339" w:author="phuong vu" w:date="2018-11-30T22:36:00Z">
                  <w:rPr>
                    <w:ins w:id="31340" w:author="phuong vu" w:date="2018-11-25T23:22:00Z"/>
                    <w:lang w:val="es-ES"/>
                  </w:rPr>
                </w:rPrChange>
              </w:rPr>
              <w:pPrChange w:id="31341" w:author="phuong vu" w:date="2018-11-30T22:06:00Z">
                <w:pPr>
                  <w:spacing w:line="276" w:lineRule="auto"/>
                  <w:jc w:val="center"/>
                </w:pPr>
              </w:pPrChange>
            </w:pPr>
            <w:ins w:id="31342" w:author="phuong vu" w:date="2018-11-25T23:22:00Z">
              <w:r w:rsidRPr="00920004">
                <w:rPr>
                  <w:b/>
                  <w:lang w:val="es-ES"/>
                  <w:rPrChange w:id="31343" w:author="phuong vu" w:date="2018-11-30T22:36:00Z">
                    <w:rPr>
                      <w:lang w:val="es-ES"/>
                    </w:rPr>
                  </w:rPrChange>
                </w:rPr>
                <w:t>Mô tả dữ liệu kiểm thử</w:t>
              </w:r>
            </w:ins>
          </w:p>
        </w:tc>
        <w:tc>
          <w:tcPr>
            <w:tcW w:w="1942" w:type="dxa"/>
            <w:tcBorders>
              <w:top w:val="single" w:sz="4" w:space="0" w:color="auto"/>
              <w:left w:val="single" w:sz="4" w:space="0" w:color="auto"/>
              <w:bottom w:val="single" w:sz="4" w:space="0" w:color="auto"/>
              <w:right w:val="single" w:sz="4" w:space="0" w:color="auto"/>
            </w:tcBorders>
            <w:vAlign w:val="center"/>
            <w:hideMark/>
          </w:tcPr>
          <w:p w14:paraId="3641ECE9" w14:textId="77777777" w:rsidR="00FB1C45" w:rsidRPr="00920004" w:rsidRDefault="00FB1C45" w:rsidP="00C960CE">
            <w:pPr>
              <w:jc w:val="center"/>
              <w:rPr>
                <w:ins w:id="31344" w:author="phuong vu" w:date="2018-11-25T23:22:00Z"/>
                <w:b/>
                <w:lang w:val="es-ES"/>
                <w:rPrChange w:id="31345" w:author="phuong vu" w:date="2018-11-30T22:36:00Z">
                  <w:rPr>
                    <w:ins w:id="31346" w:author="phuong vu" w:date="2018-11-25T23:22:00Z"/>
                    <w:lang w:val="es-ES"/>
                  </w:rPr>
                </w:rPrChange>
              </w:rPr>
              <w:pPrChange w:id="31347" w:author="phuong vu" w:date="2018-11-30T22:06:00Z">
                <w:pPr>
                  <w:spacing w:line="276" w:lineRule="auto"/>
                  <w:jc w:val="center"/>
                </w:pPr>
              </w:pPrChange>
            </w:pPr>
            <w:ins w:id="31348" w:author="phuong vu" w:date="2018-11-25T23:22:00Z">
              <w:r w:rsidRPr="00920004">
                <w:rPr>
                  <w:b/>
                  <w:lang w:val="es-ES"/>
                  <w:rPrChange w:id="31349" w:author="phuong vu" w:date="2018-11-30T22:36:00Z">
                    <w:rPr>
                      <w:lang w:val="es-ES"/>
                    </w:rPr>
                  </w:rPrChange>
                </w:rPr>
                <w:t>Kết quả mong đợi</w:t>
              </w:r>
            </w:ins>
          </w:p>
        </w:tc>
        <w:tc>
          <w:tcPr>
            <w:tcW w:w="1713" w:type="dxa"/>
            <w:tcBorders>
              <w:top w:val="single" w:sz="4" w:space="0" w:color="auto"/>
              <w:left w:val="single" w:sz="4" w:space="0" w:color="auto"/>
              <w:bottom w:val="single" w:sz="4" w:space="0" w:color="auto"/>
              <w:right w:val="single" w:sz="4" w:space="0" w:color="auto"/>
            </w:tcBorders>
            <w:vAlign w:val="center"/>
            <w:hideMark/>
          </w:tcPr>
          <w:p w14:paraId="1A2A7BEA" w14:textId="77777777" w:rsidR="00FB1C45" w:rsidRPr="00920004" w:rsidRDefault="00FB1C45" w:rsidP="00C960CE">
            <w:pPr>
              <w:jc w:val="center"/>
              <w:rPr>
                <w:ins w:id="31350" w:author="phuong vu" w:date="2018-11-25T23:22:00Z"/>
                <w:b/>
                <w:lang w:val="es-ES"/>
                <w:rPrChange w:id="31351" w:author="phuong vu" w:date="2018-11-30T22:36:00Z">
                  <w:rPr>
                    <w:ins w:id="31352" w:author="phuong vu" w:date="2018-11-25T23:22:00Z"/>
                    <w:lang w:val="es-ES"/>
                  </w:rPr>
                </w:rPrChange>
              </w:rPr>
              <w:pPrChange w:id="31353" w:author="phuong vu" w:date="2018-11-30T22:06:00Z">
                <w:pPr>
                  <w:spacing w:line="276" w:lineRule="auto"/>
                  <w:jc w:val="center"/>
                </w:pPr>
              </w:pPrChange>
            </w:pPr>
            <w:ins w:id="31354" w:author="phuong vu" w:date="2018-11-25T23:22:00Z">
              <w:r w:rsidRPr="00920004">
                <w:rPr>
                  <w:b/>
                  <w:lang w:val="es-ES"/>
                  <w:rPrChange w:id="31355" w:author="phuong vu" w:date="2018-11-30T22:36:00Z">
                    <w:rPr>
                      <w:lang w:val="es-ES"/>
                    </w:rPr>
                  </w:rPrChange>
                </w:rPr>
                <w:t>Kết quả thực tế</w:t>
              </w:r>
            </w:ins>
          </w:p>
        </w:tc>
        <w:tc>
          <w:tcPr>
            <w:tcW w:w="1738" w:type="dxa"/>
            <w:tcBorders>
              <w:top w:val="single" w:sz="4" w:space="0" w:color="auto"/>
              <w:left w:val="single" w:sz="4" w:space="0" w:color="auto"/>
              <w:bottom w:val="single" w:sz="4" w:space="0" w:color="auto"/>
              <w:right w:val="single" w:sz="4" w:space="0" w:color="auto"/>
            </w:tcBorders>
            <w:vAlign w:val="center"/>
            <w:hideMark/>
          </w:tcPr>
          <w:p w14:paraId="6AE08E9B" w14:textId="77777777" w:rsidR="00FB1C45" w:rsidRPr="00920004" w:rsidRDefault="00FB1C45" w:rsidP="00C960CE">
            <w:pPr>
              <w:jc w:val="center"/>
              <w:rPr>
                <w:ins w:id="31356" w:author="phuong vu" w:date="2018-11-25T23:22:00Z"/>
                <w:b/>
                <w:lang w:val="es-ES"/>
                <w:rPrChange w:id="31357" w:author="phuong vu" w:date="2018-11-30T22:36:00Z">
                  <w:rPr>
                    <w:ins w:id="31358" w:author="phuong vu" w:date="2018-11-25T23:22:00Z"/>
                    <w:lang w:val="es-ES"/>
                  </w:rPr>
                </w:rPrChange>
              </w:rPr>
              <w:pPrChange w:id="31359" w:author="phuong vu" w:date="2018-11-30T22:06:00Z">
                <w:pPr>
                  <w:spacing w:line="276" w:lineRule="auto"/>
                  <w:jc w:val="center"/>
                </w:pPr>
              </w:pPrChange>
            </w:pPr>
            <w:ins w:id="31360" w:author="phuong vu" w:date="2018-11-25T23:22:00Z">
              <w:r w:rsidRPr="00920004">
                <w:rPr>
                  <w:b/>
                  <w:lang w:val="es-ES"/>
                  <w:rPrChange w:id="31361" w:author="phuong vu" w:date="2018-11-30T22:36:00Z">
                    <w:rPr>
                      <w:lang w:val="es-ES"/>
                    </w:rPr>
                  </w:rPrChange>
                </w:rPr>
                <w:t>Thành công/ Thât bại</w:t>
              </w:r>
            </w:ins>
          </w:p>
        </w:tc>
      </w:tr>
      <w:tr w:rsidR="00FB1C45" w:rsidRPr="00920004" w14:paraId="29A9180F" w14:textId="77777777" w:rsidTr="00FA2022">
        <w:trPr>
          <w:ins w:id="31362" w:author="phuong vu" w:date="2018-11-25T23:22:00Z"/>
        </w:trPr>
        <w:tc>
          <w:tcPr>
            <w:tcW w:w="708" w:type="dxa"/>
            <w:tcBorders>
              <w:top w:val="single" w:sz="4" w:space="0" w:color="auto"/>
              <w:left w:val="single" w:sz="4" w:space="0" w:color="auto"/>
              <w:bottom w:val="single" w:sz="4" w:space="0" w:color="auto"/>
              <w:right w:val="single" w:sz="4" w:space="0" w:color="auto"/>
            </w:tcBorders>
            <w:vAlign w:val="center"/>
          </w:tcPr>
          <w:p w14:paraId="7A6781A6" w14:textId="77777777" w:rsidR="00FB1C45" w:rsidRPr="00920004" w:rsidRDefault="00FB1C45" w:rsidP="00BD0851">
            <w:pPr>
              <w:spacing w:before="240" w:line="0" w:lineRule="atLeast"/>
              <w:jc w:val="center"/>
              <w:rPr>
                <w:ins w:id="31363" w:author="phuong vu" w:date="2018-11-25T23:22:00Z"/>
                <w:bCs/>
                <w:lang w:val="es-ES"/>
                <w:rPrChange w:id="31364" w:author="phuong vu" w:date="2018-11-30T22:36:00Z">
                  <w:rPr>
                    <w:ins w:id="31365" w:author="phuong vu" w:date="2018-11-25T23:22:00Z"/>
                    <w:bCs/>
                    <w:lang w:val="es-ES"/>
                  </w:rPr>
                </w:rPrChange>
              </w:rPr>
              <w:pPrChange w:id="31366" w:author="phuong vu" w:date="2018-11-30T14:16:00Z">
                <w:pPr>
                  <w:spacing w:line="276" w:lineRule="auto"/>
                  <w:jc w:val="center"/>
                </w:pPr>
              </w:pPrChange>
            </w:pPr>
            <w:ins w:id="31367" w:author="phuong vu" w:date="2018-11-25T23:22:00Z">
              <w:r w:rsidRPr="00920004">
                <w:rPr>
                  <w:bCs/>
                  <w:lang w:val="es-ES"/>
                  <w:rPrChange w:id="31368" w:author="phuong vu" w:date="2018-11-30T22:36:00Z">
                    <w:rPr>
                      <w:bCs/>
                      <w:lang w:val="es-ES"/>
                    </w:rPr>
                  </w:rPrChange>
                </w:rPr>
                <w:t>1</w:t>
              </w:r>
            </w:ins>
          </w:p>
        </w:tc>
        <w:tc>
          <w:tcPr>
            <w:tcW w:w="2676" w:type="dxa"/>
            <w:tcBorders>
              <w:top w:val="single" w:sz="4" w:space="0" w:color="auto"/>
              <w:left w:val="single" w:sz="4" w:space="0" w:color="auto"/>
              <w:bottom w:val="single" w:sz="4" w:space="0" w:color="auto"/>
              <w:right w:val="single" w:sz="4" w:space="0" w:color="auto"/>
            </w:tcBorders>
          </w:tcPr>
          <w:p w14:paraId="5CFA06A8" w14:textId="4707675A" w:rsidR="00FB1C45" w:rsidRPr="00920004" w:rsidRDefault="00FB1C45" w:rsidP="00C960CE">
            <w:pPr>
              <w:rPr>
                <w:ins w:id="31369" w:author="phuong vu" w:date="2018-11-25T23:22:00Z"/>
                <w:lang w:val="es-ES"/>
                <w:rPrChange w:id="31370" w:author="phuong vu" w:date="2018-11-30T22:36:00Z">
                  <w:rPr>
                    <w:ins w:id="31371" w:author="phuong vu" w:date="2018-11-25T23:22:00Z"/>
                    <w:lang w:val="es-ES"/>
                  </w:rPr>
                </w:rPrChange>
              </w:rPr>
              <w:pPrChange w:id="31372" w:author="phuong vu" w:date="2018-11-30T22:06:00Z">
                <w:pPr>
                  <w:spacing w:line="276" w:lineRule="auto"/>
                  <w:jc w:val="left"/>
                </w:pPr>
              </w:pPrChange>
            </w:pPr>
            <w:ins w:id="31373" w:author="phuong vu" w:date="2018-11-25T23:22:00Z">
              <w:r w:rsidRPr="00920004">
                <w:rPr>
                  <w:lang w:val="es-ES"/>
                  <w:rPrChange w:id="31374" w:author="phuong vu" w:date="2018-11-30T22:36:00Z">
                    <w:rPr>
                      <w:lang w:val="es-ES"/>
                    </w:rPr>
                  </w:rPrChange>
                </w:rPr>
                <w:t xml:space="preserve">Không nhập số lượng </w:t>
              </w:r>
            </w:ins>
          </w:p>
        </w:tc>
        <w:tc>
          <w:tcPr>
            <w:tcW w:w="1942" w:type="dxa"/>
            <w:tcBorders>
              <w:top w:val="single" w:sz="4" w:space="0" w:color="auto"/>
              <w:left w:val="single" w:sz="4" w:space="0" w:color="auto"/>
              <w:bottom w:val="single" w:sz="4" w:space="0" w:color="auto"/>
              <w:right w:val="single" w:sz="4" w:space="0" w:color="auto"/>
            </w:tcBorders>
          </w:tcPr>
          <w:p w14:paraId="15067B31" w14:textId="0214B1BB" w:rsidR="00FB1C45" w:rsidRPr="00920004" w:rsidRDefault="00FB1C45" w:rsidP="00C960CE">
            <w:pPr>
              <w:rPr>
                <w:ins w:id="31375" w:author="phuong vu" w:date="2018-11-25T23:22:00Z"/>
                <w:lang w:val="es-ES"/>
                <w:rPrChange w:id="31376" w:author="phuong vu" w:date="2018-11-30T22:36:00Z">
                  <w:rPr>
                    <w:ins w:id="31377" w:author="phuong vu" w:date="2018-11-25T23:22:00Z"/>
                    <w:lang w:val="es-ES"/>
                  </w:rPr>
                </w:rPrChange>
              </w:rPr>
              <w:pPrChange w:id="31378" w:author="phuong vu" w:date="2018-11-30T22:06:00Z">
                <w:pPr>
                  <w:spacing w:line="276" w:lineRule="auto"/>
                  <w:jc w:val="left"/>
                </w:pPr>
              </w:pPrChange>
            </w:pPr>
            <w:ins w:id="31379" w:author="phuong vu" w:date="2018-11-25T23:22:00Z">
              <w:r w:rsidRPr="00920004">
                <w:rPr>
                  <w:lang w:val="es-ES"/>
                  <w:rPrChange w:id="31380" w:author="phuong vu" w:date="2018-11-30T22:36:00Z">
                    <w:rPr>
                      <w:lang w:val="es-ES"/>
                    </w:rPr>
                  </w:rPrChange>
                </w:rPr>
                <w:t>Thông báo lỗi “bắt buộc</w:t>
              </w:r>
              <w:r w:rsidRPr="00920004">
                <w:rPr>
                  <w:lang w:val="es-ES"/>
                  <w:rPrChange w:id="31381" w:author="phuong vu" w:date="2018-11-30T22:36:00Z">
                    <w:rPr>
                      <w:i/>
                      <w:lang w:val="es-ES"/>
                    </w:rPr>
                  </w:rPrChange>
                </w:rPr>
                <w:t>”</w:t>
              </w:r>
            </w:ins>
            <w:ins w:id="31382" w:author="phuong vu" w:date="2018-11-25T23:23:00Z">
              <w:r w:rsidRPr="00920004">
                <w:rPr>
                  <w:lang w:val="es-ES"/>
                  <w:rPrChange w:id="31383" w:author="phuong vu" w:date="2018-11-30T22:36:00Z">
                    <w:rPr>
                      <w:i/>
                      <w:lang w:val="es-ES"/>
                    </w:rPr>
                  </w:rPrChange>
                </w:rPr>
                <w:t>.</w:t>
              </w:r>
            </w:ins>
          </w:p>
        </w:tc>
        <w:tc>
          <w:tcPr>
            <w:tcW w:w="1713" w:type="dxa"/>
            <w:tcBorders>
              <w:top w:val="single" w:sz="4" w:space="0" w:color="auto"/>
              <w:left w:val="single" w:sz="4" w:space="0" w:color="auto"/>
              <w:bottom w:val="single" w:sz="4" w:space="0" w:color="auto"/>
              <w:right w:val="single" w:sz="4" w:space="0" w:color="auto"/>
            </w:tcBorders>
          </w:tcPr>
          <w:p w14:paraId="29B59C8B" w14:textId="79305F82" w:rsidR="00FB1C45" w:rsidRPr="00920004" w:rsidRDefault="00FB1C45" w:rsidP="00C960CE">
            <w:pPr>
              <w:rPr>
                <w:ins w:id="31384" w:author="phuong vu" w:date="2018-11-25T23:22:00Z"/>
                <w:lang w:val="es-ES"/>
                <w:rPrChange w:id="31385" w:author="phuong vu" w:date="2018-11-30T22:36:00Z">
                  <w:rPr>
                    <w:ins w:id="31386" w:author="phuong vu" w:date="2018-11-25T23:22:00Z"/>
                    <w:lang w:val="es-ES"/>
                  </w:rPr>
                </w:rPrChange>
              </w:rPr>
              <w:pPrChange w:id="31387" w:author="phuong vu" w:date="2018-11-30T22:06:00Z">
                <w:pPr>
                  <w:spacing w:line="276" w:lineRule="auto"/>
                  <w:jc w:val="left"/>
                </w:pPr>
              </w:pPrChange>
            </w:pPr>
            <w:ins w:id="31388" w:author="phuong vu" w:date="2018-11-25T23:23:00Z">
              <w:r w:rsidRPr="00920004">
                <w:rPr>
                  <w:lang w:val="es-ES"/>
                  <w:rPrChange w:id="31389" w:author="phuong vu" w:date="2018-11-30T22:36:00Z">
                    <w:rPr>
                      <w:lang w:val="es-ES"/>
                    </w:rPr>
                  </w:rPrChange>
                </w:rPr>
                <w:t>Thông báo lỗi “</w:t>
              </w:r>
              <w:r w:rsidRPr="00920004">
                <w:rPr>
                  <w:lang w:val="es-ES"/>
                  <w:rPrChange w:id="31390" w:author="phuong vu" w:date="2018-11-30T22:36:00Z">
                    <w:rPr>
                      <w:i/>
                      <w:lang w:val="es-ES"/>
                    </w:rPr>
                  </w:rPrChange>
                </w:rPr>
                <w:t>bắt buộc”.</w:t>
              </w:r>
            </w:ins>
          </w:p>
        </w:tc>
        <w:tc>
          <w:tcPr>
            <w:tcW w:w="1738" w:type="dxa"/>
            <w:tcBorders>
              <w:top w:val="single" w:sz="4" w:space="0" w:color="auto"/>
              <w:left w:val="single" w:sz="4" w:space="0" w:color="auto"/>
              <w:bottom w:val="single" w:sz="4" w:space="0" w:color="auto"/>
              <w:right w:val="single" w:sz="4" w:space="0" w:color="auto"/>
            </w:tcBorders>
          </w:tcPr>
          <w:p w14:paraId="37433DDD" w14:textId="77777777" w:rsidR="00FB1C45" w:rsidRPr="00920004" w:rsidRDefault="00FB1C45" w:rsidP="00C960CE">
            <w:pPr>
              <w:rPr>
                <w:ins w:id="31391" w:author="phuong vu" w:date="2018-11-25T23:22:00Z"/>
                <w:lang w:val="es-ES"/>
                <w:rPrChange w:id="31392" w:author="phuong vu" w:date="2018-11-30T22:36:00Z">
                  <w:rPr>
                    <w:ins w:id="31393" w:author="phuong vu" w:date="2018-11-25T23:22:00Z"/>
                    <w:lang w:val="es-ES"/>
                  </w:rPr>
                </w:rPrChange>
              </w:rPr>
              <w:pPrChange w:id="31394" w:author="phuong vu" w:date="2018-11-30T22:06:00Z">
                <w:pPr>
                  <w:spacing w:line="276" w:lineRule="auto"/>
                  <w:jc w:val="left"/>
                </w:pPr>
              </w:pPrChange>
            </w:pPr>
            <w:ins w:id="31395" w:author="phuong vu" w:date="2018-11-25T23:22:00Z">
              <w:r w:rsidRPr="00920004">
                <w:rPr>
                  <w:lang w:val="es-ES"/>
                  <w:rPrChange w:id="31396" w:author="phuong vu" w:date="2018-11-30T22:36:00Z">
                    <w:rPr>
                      <w:lang w:val="es-ES"/>
                    </w:rPr>
                  </w:rPrChange>
                </w:rPr>
                <w:t>Thành công</w:t>
              </w:r>
            </w:ins>
          </w:p>
        </w:tc>
      </w:tr>
      <w:tr w:rsidR="00FB1C45" w:rsidRPr="00920004" w14:paraId="2BA00956" w14:textId="77777777" w:rsidTr="00FA2022">
        <w:trPr>
          <w:ins w:id="31397" w:author="phuong vu" w:date="2018-11-25T23:22:00Z"/>
        </w:trPr>
        <w:tc>
          <w:tcPr>
            <w:tcW w:w="708" w:type="dxa"/>
            <w:tcBorders>
              <w:top w:val="single" w:sz="4" w:space="0" w:color="auto"/>
              <w:left w:val="single" w:sz="4" w:space="0" w:color="auto"/>
              <w:bottom w:val="single" w:sz="4" w:space="0" w:color="auto"/>
              <w:right w:val="single" w:sz="4" w:space="0" w:color="auto"/>
            </w:tcBorders>
            <w:vAlign w:val="center"/>
          </w:tcPr>
          <w:p w14:paraId="570CC9F2" w14:textId="77777777" w:rsidR="00FB1C45" w:rsidRPr="00920004" w:rsidRDefault="00FB1C45" w:rsidP="00BD0851">
            <w:pPr>
              <w:spacing w:before="240" w:line="0" w:lineRule="atLeast"/>
              <w:jc w:val="center"/>
              <w:rPr>
                <w:ins w:id="31398" w:author="phuong vu" w:date="2018-11-25T23:22:00Z"/>
                <w:bCs/>
                <w:lang w:val="es-ES"/>
                <w:rPrChange w:id="31399" w:author="phuong vu" w:date="2018-11-30T22:36:00Z">
                  <w:rPr>
                    <w:ins w:id="31400" w:author="phuong vu" w:date="2018-11-25T23:22:00Z"/>
                    <w:bCs/>
                    <w:lang w:val="es-ES"/>
                  </w:rPr>
                </w:rPrChange>
              </w:rPr>
              <w:pPrChange w:id="31401" w:author="phuong vu" w:date="2018-11-30T14:16:00Z">
                <w:pPr>
                  <w:spacing w:line="276" w:lineRule="auto"/>
                  <w:jc w:val="center"/>
                </w:pPr>
              </w:pPrChange>
            </w:pPr>
            <w:ins w:id="31402" w:author="phuong vu" w:date="2018-11-25T23:22:00Z">
              <w:r w:rsidRPr="00920004">
                <w:rPr>
                  <w:bCs/>
                  <w:lang w:val="es-ES"/>
                  <w:rPrChange w:id="31403" w:author="phuong vu" w:date="2018-11-30T22:36:00Z">
                    <w:rPr>
                      <w:bCs/>
                      <w:lang w:val="es-ES"/>
                    </w:rPr>
                  </w:rPrChange>
                </w:rPr>
                <w:t>2</w:t>
              </w:r>
            </w:ins>
          </w:p>
        </w:tc>
        <w:tc>
          <w:tcPr>
            <w:tcW w:w="2676" w:type="dxa"/>
            <w:tcBorders>
              <w:top w:val="single" w:sz="4" w:space="0" w:color="auto"/>
              <w:left w:val="single" w:sz="4" w:space="0" w:color="auto"/>
              <w:bottom w:val="single" w:sz="4" w:space="0" w:color="auto"/>
              <w:right w:val="single" w:sz="4" w:space="0" w:color="auto"/>
            </w:tcBorders>
          </w:tcPr>
          <w:p w14:paraId="06A9F8B2" w14:textId="5F196911" w:rsidR="00FB1C45" w:rsidRPr="00920004" w:rsidRDefault="00FB1C45" w:rsidP="00C960CE">
            <w:pPr>
              <w:rPr>
                <w:ins w:id="31404" w:author="phuong vu" w:date="2018-11-25T23:22:00Z"/>
                <w:lang w:val="es-ES"/>
                <w:rPrChange w:id="31405" w:author="phuong vu" w:date="2018-11-30T22:36:00Z">
                  <w:rPr>
                    <w:ins w:id="31406" w:author="phuong vu" w:date="2018-11-25T23:22:00Z"/>
                    <w:lang w:val="es-ES"/>
                  </w:rPr>
                </w:rPrChange>
              </w:rPr>
              <w:pPrChange w:id="31407" w:author="phuong vu" w:date="2018-11-30T22:06:00Z">
                <w:pPr>
                  <w:spacing w:line="276" w:lineRule="auto"/>
                  <w:jc w:val="left"/>
                </w:pPr>
              </w:pPrChange>
            </w:pPr>
            <w:ins w:id="31408" w:author="phuong vu" w:date="2018-11-25T23:23:00Z">
              <w:r w:rsidRPr="00920004">
                <w:rPr>
                  <w:lang w:val="es-ES"/>
                  <w:rPrChange w:id="31409" w:author="phuong vu" w:date="2018-11-30T22:36:00Z">
                    <w:rPr>
                      <w:lang w:val="es-ES"/>
                    </w:rPr>
                  </w:rPrChange>
                </w:rPr>
                <w:t>Số lượng không phải số.</w:t>
              </w:r>
            </w:ins>
          </w:p>
        </w:tc>
        <w:tc>
          <w:tcPr>
            <w:tcW w:w="1942" w:type="dxa"/>
            <w:tcBorders>
              <w:top w:val="single" w:sz="4" w:space="0" w:color="auto"/>
              <w:left w:val="single" w:sz="4" w:space="0" w:color="auto"/>
              <w:bottom w:val="single" w:sz="4" w:space="0" w:color="auto"/>
              <w:right w:val="single" w:sz="4" w:space="0" w:color="auto"/>
            </w:tcBorders>
          </w:tcPr>
          <w:p w14:paraId="0B2E0266" w14:textId="77777777" w:rsidR="00FB1C45" w:rsidRPr="00920004" w:rsidRDefault="00FB1C45" w:rsidP="00C960CE">
            <w:pPr>
              <w:rPr>
                <w:ins w:id="31410" w:author="phuong vu" w:date="2018-11-25T23:23:00Z"/>
                <w:lang w:val="es-ES"/>
                <w:rPrChange w:id="31411" w:author="phuong vu" w:date="2018-11-30T22:36:00Z">
                  <w:rPr>
                    <w:ins w:id="31412" w:author="phuong vu" w:date="2018-11-25T23:23:00Z"/>
                    <w:lang w:val="es-ES"/>
                  </w:rPr>
                </w:rPrChange>
              </w:rPr>
              <w:pPrChange w:id="31413" w:author="phuong vu" w:date="2018-11-30T22:06:00Z">
                <w:pPr>
                  <w:spacing w:line="276" w:lineRule="auto"/>
                  <w:jc w:val="left"/>
                </w:pPr>
              </w:pPrChange>
            </w:pPr>
            <w:ins w:id="31414" w:author="phuong vu" w:date="2018-11-25T23:23:00Z">
              <w:r w:rsidRPr="00920004">
                <w:rPr>
                  <w:lang w:val="es-ES"/>
                  <w:rPrChange w:id="31415" w:author="phuong vu" w:date="2018-11-30T22:36:00Z">
                    <w:rPr>
                      <w:lang w:val="es-ES"/>
                    </w:rPr>
                  </w:rPrChange>
                </w:rPr>
                <w:t xml:space="preserve">Thông báo lỗi </w:t>
              </w:r>
            </w:ins>
          </w:p>
          <w:p w14:paraId="41B66E2D" w14:textId="2F34FCBB" w:rsidR="00FB1C45" w:rsidRPr="00920004" w:rsidRDefault="00FB1C45" w:rsidP="00C960CE">
            <w:pPr>
              <w:rPr>
                <w:ins w:id="31416" w:author="phuong vu" w:date="2018-11-25T23:22:00Z"/>
                <w:lang w:val="es-ES"/>
                <w:rPrChange w:id="31417" w:author="phuong vu" w:date="2018-11-30T22:36:00Z">
                  <w:rPr>
                    <w:ins w:id="31418" w:author="phuong vu" w:date="2018-11-25T23:22:00Z"/>
                    <w:lang w:val="es-ES"/>
                  </w:rPr>
                </w:rPrChange>
              </w:rPr>
              <w:pPrChange w:id="31419" w:author="phuong vu" w:date="2018-11-30T22:06:00Z">
                <w:pPr>
                  <w:spacing w:line="276" w:lineRule="auto"/>
                  <w:jc w:val="left"/>
                </w:pPr>
              </w:pPrChange>
            </w:pPr>
            <w:ins w:id="31420" w:author="phuong vu" w:date="2018-11-25T23:23:00Z">
              <w:r w:rsidRPr="00920004">
                <w:rPr>
                  <w:lang w:val="es-ES"/>
                  <w:rPrChange w:id="31421" w:author="phuong vu" w:date="2018-11-30T22:36:00Z">
                    <w:rPr>
                      <w:lang w:val="es-ES"/>
                    </w:rPr>
                  </w:rPrChange>
                </w:rPr>
                <w:t>“Nhập vào một số”.</w:t>
              </w:r>
            </w:ins>
          </w:p>
        </w:tc>
        <w:tc>
          <w:tcPr>
            <w:tcW w:w="1713" w:type="dxa"/>
            <w:tcBorders>
              <w:top w:val="single" w:sz="4" w:space="0" w:color="auto"/>
              <w:left w:val="single" w:sz="4" w:space="0" w:color="auto"/>
              <w:bottom w:val="single" w:sz="4" w:space="0" w:color="auto"/>
              <w:right w:val="single" w:sz="4" w:space="0" w:color="auto"/>
            </w:tcBorders>
          </w:tcPr>
          <w:p w14:paraId="3E93AD4A" w14:textId="77777777" w:rsidR="00FB1C45" w:rsidRPr="00920004" w:rsidRDefault="00FB1C45" w:rsidP="00C960CE">
            <w:pPr>
              <w:rPr>
                <w:ins w:id="31422" w:author="phuong vu" w:date="2018-11-25T23:23:00Z"/>
                <w:lang w:val="es-ES"/>
                <w:rPrChange w:id="31423" w:author="phuong vu" w:date="2018-11-30T22:36:00Z">
                  <w:rPr>
                    <w:ins w:id="31424" w:author="phuong vu" w:date="2018-11-25T23:23:00Z"/>
                    <w:lang w:val="es-ES"/>
                  </w:rPr>
                </w:rPrChange>
              </w:rPr>
              <w:pPrChange w:id="31425" w:author="phuong vu" w:date="2018-11-30T22:06:00Z">
                <w:pPr>
                  <w:spacing w:line="276" w:lineRule="auto"/>
                  <w:jc w:val="left"/>
                </w:pPr>
              </w:pPrChange>
            </w:pPr>
            <w:ins w:id="31426" w:author="phuong vu" w:date="2018-11-25T23:23:00Z">
              <w:r w:rsidRPr="00920004">
                <w:rPr>
                  <w:lang w:val="es-ES"/>
                  <w:rPrChange w:id="31427" w:author="phuong vu" w:date="2018-11-30T22:36:00Z">
                    <w:rPr>
                      <w:lang w:val="es-ES"/>
                    </w:rPr>
                  </w:rPrChange>
                </w:rPr>
                <w:t xml:space="preserve">Thông báo lỗi </w:t>
              </w:r>
            </w:ins>
          </w:p>
          <w:p w14:paraId="0EAD7FF4" w14:textId="426BB74A" w:rsidR="00FB1C45" w:rsidRPr="00920004" w:rsidRDefault="00FB1C45" w:rsidP="00C960CE">
            <w:pPr>
              <w:rPr>
                <w:ins w:id="31428" w:author="phuong vu" w:date="2018-11-25T23:22:00Z"/>
                <w:lang w:val="es-ES"/>
                <w:rPrChange w:id="31429" w:author="phuong vu" w:date="2018-11-30T22:36:00Z">
                  <w:rPr>
                    <w:ins w:id="31430" w:author="phuong vu" w:date="2018-11-25T23:22:00Z"/>
                    <w:lang w:val="es-ES"/>
                  </w:rPr>
                </w:rPrChange>
              </w:rPr>
              <w:pPrChange w:id="31431" w:author="phuong vu" w:date="2018-11-30T22:06:00Z">
                <w:pPr>
                  <w:spacing w:line="276" w:lineRule="auto"/>
                  <w:jc w:val="left"/>
                </w:pPr>
              </w:pPrChange>
            </w:pPr>
            <w:ins w:id="31432" w:author="phuong vu" w:date="2018-11-25T23:23:00Z">
              <w:r w:rsidRPr="00920004">
                <w:rPr>
                  <w:lang w:val="es-ES"/>
                  <w:rPrChange w:id="31433" w:author="phuong vu" w:date="2018-11-30T22:36:00Z">
                    <w:rPr>
                      <w:lang w:val="es-ES"/>
                    </w:rPr>
                  </w:rPrChange>
                </w:rPr>
                <w:t>“</w:t>
              </w:r>
              <w:r w:rsidRPr="00920004">
                <w:rPr>
                  <w:lang w:val="es-ES"/>
                  <w:rPrChange w:id="31434" w:author="phuong vu" w:date="2018-11-30T22:36:00Z">
                    <w:rPr>
                      <w:i/>
                      <w:lang w:val="es-ES"/>
                    </w:rPr>
                  </w:rPrChange>
                </w:rPr>
                <w:t>Nhập vào một số</w:t>
              </w:r>
              <w:r w:rsidRPr="00920004">
                <w:rPr>
                  <w:lang w:val="es-ES"/>
                  <w:rPrChange w:id="31435" w:author="phuong vu" w:date="2018-11-30T22:36:00Z">
                    <w:rPr>
                      <w:lang w:val="es-ES"/>
                    </w:rPr>
                  </w:rPrChange>
                </w:rPr>
                <w:t>”.</w:t>
              </w:r>
            </w:ins>
          </w:p>
        </w:tc>
        <w:tc>
          <w:tcPr>
            <w:tcW w:w="1738" w:type="dxa"/>
            <w:tcBorders>
              <w:top w:val="single" w:sz="4" w:space="0" w:color="auto"/>
              <w:left w:val="single" w:sz="4" w:space="0" w:color="auto"/>
              <w:bottom w:val="single" w:sz="4" w:space="0" w:color="auto"/>
              <w:right w:val="single" w:sz="4" w:space="0" w:color="auto"/>
            </w:tcBorders>
          </w:tcPr>
          <w:p w14:paraId="311271AF" w14:textId="77777777" w:rsidR="00FB1C45" w:rsidRPr="00920004" w:rsidRDefault="00FB1C45" w:rsidP="00C960CE">
            <w:pPr>
              <w:rPr>
                <w:ins w:id="31436" w:author="phuong vu" w:date="2018-11-25T23:22:00Z"/>
                <w:lang w:val="en-US"/>
                <w:rPrChange w:id="31437" w:author="phuong vu" w:date="2018-11-30T22:36:00Z">
                  <w:rPr>
                    <w:ins w:id="31438" w:author="phuong vu" w:date="2018-11-25T23:22:00Z"/>
                    <w:lang w:val="en-US"/>
                  </w:rPr>
                </w:rPrChange>
              </w:rPr>
              <w:pPrChange w:id="31439" w:author="phuong vu" w:date="2018-11-30T22:06:00Z">
                <w:pPr>
                  <w:spacing w:line="276" w:lineRule="auto"/>
                  <w:jc w:val="left"/>
                </w:pPr>
              </w:pPrChange>
            </w:pPr>
            <w:ins w:id="31440" w:author="phuong vu" w:date="2018-11-25T23:22:00Z">
              <w:r w:rsidRPr="00920004">
                <w:rPr>
                  <w:lang w:val="en-US"/>
                  <w:rPrChange w:id="31441" w:author="phuong vu" w:date="2018-11-30T22:36:00Z">
                    <w:rPr>
                      <w:lang w:val="en-US"/>
                    </w:rPr>
                  </w:rPrChange>
                </w:rPr>
                <w:t>Thành công</w:t>
              </w:r>
            </w:ins>
          </w:p>
        </w:tc>
      </w:tr>
      <w:tr w:rsidR="00FB1C45" w:rsidRPr="00920004" w14:paraId="2C4366A1" w14:textId="77777777" w:rsidTr="00FA2022">
        <w:trPr>
          <w:ins w:id="31442" w:author="phuong vu" w:date="2018-11-25T23:22:00Z"/>
        </w:trPr>
        <w:tc>
          <w:tcPr>
            <w:tcW w:w="708" w:type="dxa"/>
            <w:tcBorders>
              <w:top w:val="single" w:sz="4" w:space="0" w:color="auto"/>
              <w:left w:val="single" w:sz="4" w:space="0" w:color="auto"/>
              <w:bottom w:val="single" w:sz="4" w:space="0" w:color="auto"/>
              <w:right w:val="single" w:sz="4" w:space="0" w:color="auto"/>
            </w:tcBorders>
            <w:vAlign w:val="center"/>
          </w:tcPr>
          <w:p w14:paraId="3592FC03" w14:textId="77777777" w:rsidR="00FB1C45" w:rsidRPr="00920004" w:rsidRDefault="00FB1C45" w:rsidP="00BD0851">
            <w:pPr>
              <w:spacing w:before="240" w:line="0" w:lineRule="atLeast"/>
              <w:jc w:val="center"/>
              <w:rPr>
                <w:ins w:id="31443" w:author="phuong vu" w:date="2018-11-25T23:22:00Z"/>
                <w:bCs/>
                <w:lang w:val="es-ES"/>
                <w:rPrChange w:id="31444" w:author="phuong vu" w:date="2018-11-30T22:36:00Z">
                  <w:rPr>
                    <w:ins w:id="31445" w:author="phuong vu" w:date="2018-11-25T23:22:00Z"/>
                    <w:bCs/>
                    <w:lang w:val="es-ES"/>
                  </w:rPr>
                </w:rPrChange>
              </w:rPr>
              <w:pPrChange w:id="31446" w:author="phuong vu" w:date="2018-11-30T14:16:00Z">
                <w:pPr>
                  <w:spacing w:line="276" w:lineRule="auto"/>
                  <w:jc w:val="center"/>
                </w:pPr>
              </w:pPrChange>
            </w:pPr>
            <w:ins w:id="31447" w:author="phuong vu" w:date="2018-11-25T23:22:00Z">
              <w:r w:rsidRPr="00920004">
                <w:rPr>
                  <w:bCs/>
                  <w:lang w:val="es-ES"/>
                  <w:rPrChange w:id="31448" w:author="phuong vu" w:date="2018-11-30T22:36:00Z">
                    <w:rPr>
                      <w:bCs/>
                      <w:lang w:val="es-ES"/>
                    </w:rPr>
                  </w:rPrChange>
                </w:rPr>
                <w:t>3</w:t>
              </w:r>
            </w:ins>
          </w:p>
        </w:tc>
        <w:tc>
          <w:tcPr>
            <w:tcW w:w="2676" w:type="dxa"/>
            <w:tcBorders>
              <w:top w:val="single" w:sz="4" w:space="0" w:color="auto"/>
              <w:left w:val="single" w:sz="4" w:space="0" w:color="auto"/>
              <w:bottom w:val="single" w:sz="4" w:space="0" w:color="auto"/>
              <w:right w:val="single" w:sz="4" w:space="0" w:color="auto"/>
            </w:tcBorders>
          </w:tcPr>
          <w:p w14:paraId="62DADBC6" w14:textId="7FDF8079" w:rsidR="00FB1C45" w:rsidRPr="00920004" w:rsidRDefault="00FB1C45" w:rsidP="00C960CE">
            <w:pPr>
              <w:rPr>
                <w:ins w:id="31449" w:author="phuong vu" w:date="2018-11-25T23:22:00Z"/>
                <w:lang w:val="es-ES"/>
                <w:rPrChange w:id="31450" w:author="phuong vu" w:date="2018-11-30T22:36:00Z">
                  <w:rPr>
                    <w:ins w:id="31451" w:author="phuong vu" w:date="2018-11-25T23:22:00Z"/>
                    <w:lang w:val="es-ES"/>
                  </w:rPr>
                </w:rPrChange>
              </w:rPr>
              <w:pPrChange w:id="31452" w:author="phuong vu" w:date="2018-11-30T22:06:00Z">
                <w:pPr>
                  <w:spacing w:line="276" w:lineRule="auto"/>
                  <w:jc w:val="left"/>
                </w:pPr>
              </w:pPrChange>
            </w:pPr>
            <w:ins w:id="31453" w:author="phuong vu" w:date="2018-11-25T23:23:00Z">
              <w:r w:rsidRPr="00920004">
                <w:rPr>
                  <w:lang w:val="es-ES"/>
                  <w:rPrChange w:id="31454" w:author="phuong vu" w:date="2018-11-30T22:36:00Z">
                    <w:rPr>
                      <w:lang w:val="es-ES"/>
                    </w:rPr>
                  </w:rPrChange>
                </w:rPr>
                <w:t>Số lượng</w:t>
              </w:r>
            </w:ins>
            <w:ins w:id="31455" w:author="phuong vu" w:date="2018-11-25T23:26:00Z">
              <w:r w:rsidRPr="00920004">
                <w:rPr>
                  <w:lang w:val="es-ES"/>
                  <w:rPrChange w:id="31456" w:author="phuong vu" w:date="2018-11-30T22:36:00Z">
                    <w:rPr>
                      <w:lang w:val="es-ES"/>
                    </w:rPr>
                  </w:rPrChange>
                </w:rPr>
                <w:t xml:space="preserve"> là</w:t>
              </w:r>
            </w:ins>
            <w:ins w:id="31457" w:author="phuong vu" w:date="2018-11-25T23:23:00Z">
              <w:r w:rsidRPr="00920004">
                <w:rPr>
                  <w:lang w:val="es-ES"/>
                  <w:rPrChange w:id="31458" w:author="phuong vu" w:date="2018-11-30T22:36:00Z">
                    <w:rPr>
                      <w:lang w:val="es-ES"/>
                    </w:rPr>
                  </w:rPrChange>
                </w:rPr>
                <w:t xml:space="preserve"> số </w:t>
              </w:r>
            </w:ins>
          </w:p>
        </w:tc>
        <w:tc>
          <w:tcPr>
            <w:tcW w:w="1942" w:type="dxa"/>
            <w:tcBorders>
              <w:top w:val="single" w:sz="4" w:space="0" w:color="auto"/>
              <w:left w:val="single" w:sz="4" w:space="0" w:color="auto"/>
              <w:bottom w:val="single" w:sz="4" w:space="0" w:color="auto"/>
              <w:right w:val="single" w:sz="4" w:space="0" w:color="auto"/>
            </w:tcBorders>
          </w:tcPr>
          <w:p w14:paraId="3854D27F" w14:textId="77777777" w:rsidR="00FB1C45" w:rsidRPr="00920004" w:rsidRDefault="00FB1C45" w:rsidP="00C960CE">
            <w:pPr>
              <w:rPr>
                <w:ins w:id="31459" w:author="phuong vu" w:date="2018-11-25T23:24:00Z"/>
                <w:lang w:val="es-ES"/>
                <w:rPrChange w:id="31460" w:author="phuong vu" w:date="2018-11-30T22:36:00Z">
                  <w:rPr>
                    <w:ins w:id="31461" w:author="phuong vu" w:date="2018-11-25T23:24:00Z"/>
                    <w:lang w:val="es-ES"/>
                  </w:rPr>
                </w:rPrChange>
              </w:rPr>
              <w:pPrChange w:id="31462" w:author="phuong vu" w:date="2018-11-30T22:06:00Z">
                <w:pPr>
                  <w:spacing w:line="276" w:lineRule="auto"/>
                  <w:jc w:val="left"/>
                </w:pPr>
              </w:pPrChange>
            </w:pPr>
            <w:ins w:id="31463" w:author="phuong vu" w:date="2018-11-25T23:24:00Z">
              <w:r w:rsidRPr="00920004">
                <w:rPr>
                  <w:lang w:val="es-ES"/>
                  <w:rPrChange w:id="31464" w:author="phuong vu" w:date="2018-11-30T22:36:00Z">
                    <w:rPr>
                      <w:lang w:val="es-ES"/>
                    </w:rPr>
                  </w:rPrChange>
                </w:rPr>
                <w:t>Cập nhật thành công.</w:t>
              </w:r>
            </w:ins>
          </w:p>
          <w:p w14:paraId="63D64D96" w14:textId="0D30B3C4" w:rsidR="00FB1C45" w:rsidRPr="00920004" w:rsidRDefault="00FB1C45" w:rsidP="00C960CE">
            <w:pPr>
              <w:rPr>
                <w:ins w:id="31465" w:author="phuong vu" w:date="2018-11-25T23:22:00Z"/>
                <w:lang w:val="es-ES"/>
                <w:rPrChange w:id="31466" w:author="phuong vu" w:date="2018-11-30T22:36:00Z">
                  <w:rPr>
                    <w:ins w:id="31467" w:author="phuong vu" w:date="2018-11-25T23:22:00Z"/>
                    <w:lang w:val="es-ES"/>
                  </w:rPr>
                </w:rPrChange>
              </w:rPr>
              <w:pPrChange w:id="31468" w:author="phuong vu" w:date="2018-11-30T22:06:00Z">
                <w:pPr>
                  <w:spacing w:line="276" w:lineRule="auto"/>
                  <w:jc w:val="left"/>
                </w:pPr>
              </w:pPrChange>
            </w:pPr>
            <w:ins w:id="31469" w:author="phuong vu" w:date="2018-11-25T23:24:00Z">
              <w:r w:rsidRPr="00920004">
                <w:rPr>
                  <w:lang w:val="es-ES"/>
                  <w:rPrChange w:id="31470" w:author="phuong vu" w:date="2018-11-30T22:36:00Z">
                    <w:rPr>
                      <w:lang w:val="es-ES"/>
                    </w:rPr>
                  </w:rPrChange>
                </w:rPr>
                <w:t>Hiển thị chi tiết hóa đơn.</w:t>
              </w:r>
            </w:ins>
          </w:p>
        </w:tc>
        <w:tc>
          <w:tcPr>
            <w:tcW w:w="1713" w:type="dxa"/>
            <w:tcBorders>
              <w:top w:val="single" w:sz="4" w:space="0" w:color="auto"/>
              <w:left w:val="single" w:sz="4" w:space="0" w:color="auto"/>
              <w:bottom w:val="single" w:sz="4" w:space="0" w:color="auto"/>
              <w:right w:val="single" w:sz="4" w:space="0" w:color="auto"/>
            </w:tcBorders>
          </w:tcPr>
          <w:p w14:paraId="167ACC72" w14:textId="77777777" w:rsidR="00FB1C45" w:rsidRPr="00920004" w:rsidRDefault="00FB1C45" w:rsidP="00C960CE">
            <w:pPr>
              <w:rPr>
                <w:ins w:id="31471" w:author="phuong vu" w:date="2018-11-25T23:24:00Z"/>
                <w:lang w:val="es-ES"/>
                <w:rPrChange w:id="31472" w:author="phuong vu" w:date="2018-11-30T22:36:00Z">
                  <w:rPr>
                    <w:ins w:id="31473" w:author="phuong vu" w:date="2018-11-25T23:24:00Z"/>
                    <w:lang w:val="es-ES"/>
                  </w:rPr>
                </w:rPrChange>
              </w:rPr>
              <w:pPrChange w:id="31474" w:author="phuong vu" w:date="2018-11-30T22:06:00Z">
                <w:pPr>
                  <w:spacing w:line="276" w:lineRule="auto"/>
                  <w:jc w:val="left"/>
                </w:pPr>
              </w:pPrChange>
            </w:pPr>
            <w:ins w:id="31475" w:author="phuong vu" w:date="2018-11-25T23:24:00Z">
              <w:r w:rsidRPr="00920004">
                <w:rPr>
                  <w:lang w:val="es-ES"/>
                  <w:rPrChange w:id="31476" w:author="phuong vu" w:date="2018-11-30T22:36:00Z">
                    <w:rPr>
                      <w:lang w:val="es-ES"/>
                    </w:rPr>
                  </w:rPrChange>
                </w:rPr>
                <w:t>Cập nhật thành công.</w:t>
              </w:r>
            </w:ins>
          </w:p>
          <w:p w14:paraId="42E72E7D" w14:textId="0001E2CC" w:rsidR="00FB1C45" w:rsidRPr="00920004" w:rsidRDefault="00FB1C45" w:rsidP="00C960CE">
            <w:pPr>
              <w:rPr>
                <w:ins w:id="31477" w:author="phuong vu" w:date="2018-11-25T23:22:00Z"/>
                <w:lang w:val="es-ES"/>
                <w:rPrChange w:id="31478" w:author="phuong vu" w:date="2018-11-30T22:36:00Z">
                  <w:rPr>
                    <w:ins w:id="31479" w:author="phuong vu" w:date="2018-11-25T23:22:00Z"/>
                    <w:lang w:val="es-ES"/>
                  </w:rPr>
                </w:rPrChange>
              </w:rPr>
              <w:pPrChange w:id="31480" w:author="phuong vu" w:date="2018-11-30T22:06:00Z">
                <w:pPr>
                  <w:spacing w:line="276" w:lineRule="auto"/>
                  <w:jc w:val="left"/>
                </w:pPr>
              </w:pPrChange>
            </w:pPr>
            <w:ins w:id="31481" w:author="phuong vu" w:date="2018-11-25T23:24:00Z">
              <w:r w:rsidRPr="00920004">
                <w:rPr>
                  <w:lang w:val="es-ES"/>
                  <w:rPrChange w:id="31482" w:author="phuong vu" w:date="2018-11-30T22:36:00Z">
                    <w:rPr>
                      <w:lang w:val="es-ES"/>
                    </w:rPr>
                  </w:rPrChange>
                </w:rPr>
                <w:t>Hiển thị chi tiết hóa đơn.</w:t>
              </w:r>
            </w:ins>
          </w:p>
        </w:tc>
        <w:tc>
          <w:tcPr>
            <w:tcW w:w="1738" w:type="dxa"/>
            <w:tcBorders>
              <w:top w:val="single" w:sz="4" w:space="0" w:color="auto"/>
              <w:left w:val="single" w:sz="4" w:space="0" w:color="auto"/>
              <w:bottom w:val="single" w:sz="4" w:space="0" w:color="auto"/>
              <w:right w:val="single" w:sz="4" w:space="0" w:color="auto"/>
            </w:tcBorders>
          </w:tcPr>
          <w:p w14:paraId="39EF4C00" w14:textId="77777777" w:rsidR="00FB1C45" w:rsidRPr="00920004" w:rsidRDefault="00FB1C45" w:rsidP="00C960CE">
            <w:pPr>
              <w:rPr>
                <w:ins w:id="31483" w:author="phuong vu" w:date="2018-11-25T23:22:00Z"/>
                <w:lang w:val="es-ES"/>
                <w:rPrChange w:id="31484" w:author="phuong vu" w:date="2018-11-30T22:36:00Z">
                  <w:rPr>
                    <w:ins w:id="31485" w:author="phuong vu" w:date="2018-11-25T23:22:00Z"/>
                    <w:lang w:val="es-ES"/>
                  </w:rPr>
                </w:rPrChange>
              </w:rPr>
              <w:pPrChange w:id="31486" w:author="phuong vu" w:date="2018-11-30T22:06:00Z">
                <w:pPr>
                  <w:spacing w:line="276" w:lineRule="auto"/>
                  <w:jc w:val="left"/>
                </w:pPr>
              </w:pPrChange>
            </w:pPr>
            <w:ins w:id="31487" w:author="phuong vu" w:date="2018-11-25T23:22:00Z">
              <w:r w:rsidRPr="00920004">
                <w:rPr>
                  <w:lang w:val="es-ES"/>
                  <w:rPrChange w:id="31488" w:author="phuong vu" w:date="2018-11-30T22:36:00Z">
                    <w:rPr>
                      <w:lang w:val="es-ES"/>
                    </w:rPr>
                  </w:rPrChange>
                </w:rPr>
                <w:t>Thành công</w:t>
              </w:r>
            </w:ins>
          </w:p>
        </w:tc>
      </w:tr>
      <w:tr w:rsidR="00FB1C45" w:rsidRPr="00920004" w14:paraId="4166DAF6" w14:textId="77777777" w:rsidTr="00FA2022">
        <w:trPr>
          <w:ins w:id="31489" w:author="phuong vu" w:date="2018-11-25T23:22:00Z"/>
        </w:trPr>
        <w:tc>
          <w:tcPr>
            <w:tcW w:w="708" w:type="dxa"/>
            <w:tcBorders>
              <w:top w:val="single" w:sz="4" w:space="0" w:color="auto"/>
              <w:left w:val="single" w:sz="4" w:space="0" w:color="auto"/>
              <w:bottom w:val="single" w:sz="4" w:space="0" w:color="auto"/>
              <w:right w:val="single" w:sz="4" w:space="0" w:color="auto"/>
            </w:tcBorders>
            <w:vAlign w:val="center"/>
          </w:tcPr>
          <w:p w14:paraId="30C50508" w14:textId="77777777" w:rsidR="00FB1C45" w:rsidRPr="00920004" w:rsidRDefault="00FB1C45" w:rsidP="00BD0851">
            <w:pPr>
              <w:spacing w:before="240" w:line="0" w:lineRule="atLeast"/>
              <w:jc w:val="center"/>
              <w:rPr>
                <w:ins w:id="31490" w:author="phuong vu" w:date="2018-11-25T23:22:00Z"/>
                <w:bCs/>
                <w:lang w:val="es-ES"/>
                <w:rPrChange w:id="31491" w:author="phuong vu" w:date="2018-11-30T22:36:00Z">
                  <w:rPr>
                    <w:ins w:id="31492" w:author="phuong vu" w:date="2018-11-25T23:22:00Z"/>
                    <w:bCs/>
                    <w:lang w:val="es-ES"/>
                  </w:rPr>
                </w:rPrChange>
              </w:rPr>
              <w:pPrChange w:id="31493" w:author="phuong vu" w:date="2018-11-30T14:16:00Z">
                <w:pPr>
                  <w:spacing w:line="276" w:lineRule="auto"/>
                  <w:jc w:val="center"/>
                </w:pPr>
              </w:pPrChange>
            </w:pPr>
            <w:ins w:id="31494" w:author="phuong vu" w:date="2018-11-25T23:22:00Z">
              <w:r w:rsidRPr="00920004">
                <w:rPr>
                  <w:bCs/>
                  <w:lang w:val="es-ES"/>
                  <w:rPrChange w:id="31495" w:author="phuong vu" w:date="2018-11-30T22:36:00Z">
                    <w:rPr>
                      <w:bCs/>
                      <w:lang w:val="es-ES"/>
                    </w:rPr>
                  </w:rPrChange>
                </w:rPr>
                <w:t>4</w:t>
              </w:r>
            </w:ins>
          </w:p>
        </w:tc>
        <w:tc>
          <w:tcPr>
            <w:tcW w:w="2676" w:type="dxa"/>
            <w:tcBorders>
              <w:top w:val="single" w:sz="4" w:space="0" w:color="auto"/>
              <w:left w:val="single" w:sz="4" w:space="0" w:color="auto"/>
              <w:bottom w:val="single" w:sz="4" w:space="0" w:color="auto"/>
              <w:right w:val="single" w:sz="4" w:space="0" w:color="auto"/>
            </w:tcBorders>
          </w:tcPr>
          <w:p w14:paraId="115ED5E2" w14:textId="5A588C0D" w:rsidR="00FB1C45" w:rsidRPr="00920004" w:rsidRDefault="00FB1C45" w:rsidP="00C960CE">
            <w:pPr>
              <w:rPr>
                <w:ins w:id="31496" w:author="phuong vu" w:date="2018-11-25T23:22:00Z"/>
                <w:lang w:val="es-ES"/>
                <w:rPrChange w:id="31497" w:author="phuong vu" w:date="2018-11-30T22:36:00Z">
                  <w:rPr>
                    <w:ins w:id="31498" w:author="phuong vu" w:date="2018-11-25T23:22:00Z"/>
                    <w:lang w:val="es-ES"/>
                  </w:rPr>
                </w:rPrChange>
              </w:rPr>
              <w:pPrChange w:id="31499" w:author="phuong vu" w:date="2018-11-30T22:06:00Z">
                <w:pPr>
                  <w:spacing w:line="276" w:lineRule="auto"/>
                  <w:jc w:val="left"/>
                </w:pPr>
              </w:pPrChange>
            </w:pPr>
            <w:ins w:id="31500" w:author="phuong vu" w:date="2018-11-25T23:22:00Z">
              <w:r w:rsidRPr="00920004">
                <w:rPr>
                  <w:lang w:val="es-ES"/>
                  <w:rPrChange w:id="31501" w:author="phuong vu" w:date="2018-11-30T22:36:00Z">
                    <w:rPr>
                      <w:lang w:val="es-ES"/>
                    </w:rPr>
                  </w:rPrChange>
                </w:rPr>
                <w:t xml:space="preserve">Dữ liệu lỗi, kết nối </w:t>
              </w:r>
            </w:ins>
            <w:ins w:id="31502" w:author="phuong vu" w:date="2018-11-30T13:58:00Z">
              <w:r w:rsidR="00184C15" w:rsidRPr="00920004">
                <w:rPr>
                  <w:lang w:val="es-ES"/>
                  <w:rPrChange w:id="31503" w:author="phuong vu" w:date="2018-11-30T22:36:00Z">
                    <w:rPr>
                      <w:lang w:val="es-ES"/>
                    </w:rPr>
                  </w:rPrChange>
                </w:rPr>
                <w:t>máy chủ</w:t>
              </w:r>
            </w:ins>
            <w:ins w:id="31504" w:author="phuong vu" w:date="2018-11-25T23:22:00Z">
              <w:r w:rsidRPr="00920004">
                <w:rPr>
                  <w:lang w:val="es-ES"/>
                  <w:rPrChange w:id="31505" w:author="phuong vu" w:date="2018-11-30T22:36:00Z">
                    <w:rPr>
                      <w:lang w:val="es-ES"/>
                    </w:rPr>
                  </w:rPrChange>
                </w:rPr>
                <w:t xml:space="preserve"> lỗi.</w:t>
              </w:r>
            </w:ins>
          </w:p>
        </w:tc>
        <w:tc>
          <w:tcPr>
            <w:tcW w:w="1942" w:type="dxa"/>
            <w:tcBorders>
              <w:top w:val="single" w:sz="4" w:space="0" w:color="auto"/>
              <w:left w:val="single" w:sz="4" w:space="0" w:color="auto"/>
              <w:bottom w:val="single" w:sz="4" w:space="0" w:color="auto"/>
              <w:right w:val="single" w:sz="4" w:space="0" w:color="auto"/>
            </w:tcBorders>
          </w:tcPr>
          <w:p w14:paraId="7E3FE7A2" w14:textId="77777777" w:rsidR="00FB1C45" w:rsidRPr="00920004" w:rsidRDefault="00FB1C45" w:rsidP="00C960CE">
            <w:pPr>
              <w:rPr>
                <w:ins w:id="31506" w:author="phuong vu" w:date="2018-11-25T23:22:00Z"/>
                <w:lang w:val="es-ES"/>
                <w:rPrChange w:id="31507" w:author="phuong vu" w:date="2018-11-30T22:36:00Z">
                  <w:rPr>
                    <w:ins w:id="31508" w:author="phuong vu" w:date="2018-11-25T23:22:00Z"/>
                    <w:lang w:val="es-ES"/>
                  </w:rPr>
                </w:rPrChange>
              </w:rPr>
              <w:pPrChange w:id="31509" w:author="phuong vu" w:date="2018-11-30T22:06:00Z">
                <w:pPr>
                  <w:spacing w:line="276" w:lineRule="auto"/>
                  <w:jc w:val="left"/>
                </w:pPr>
              </w:pPrChange>
            </w:pPr>
            <w:ins w:id="31510" w:author="phuong vu" w:date="2018-11-25T23:22:00Z">
              <w:r w:rsidRPr="00920004">
                <w:rPr>
                  <w:lang w:val="es-ES"/>
                  <w:rPrChange w:id="31511" w:author="phuong vu" w:date="2018-11-30T22:36:00Z">
                    <w:rPr>
                      <w:lang w:val="es-ES"/>
                    </w:rPr>
                  </w:rPrChange>
                </w:rPr>
                <w:t>Trang màn hình lỗi. Thông tin lỗi</w:t>
              </w:r>
            </w:ins>
          </w:p>
        </w:tc>
        <w:tc>
          <w:tcPr>
            <w:tcW w:w="1713" w:type="dxa"/>
            <w:tcBorders>
              <w:top w:val="single" w:sz="4" w:space="0" w:color="auto"/>
              <w:left w:val="single" w:sz="4" w:space="0" w:color="auto"/>
              <w:bottom w:val="single" w:sz="4" w:space="0" w:color="auto"/>
              <w:right w:val="single" w:sz="4" w:space="0" w:color="auto"/>
            </w:tcBorders>
          </w:tcPr>
          <w:p w14:paraId="74A63C51" w14:textId="77777777" w:rsidR="00FB1C45" w:rsidRPr="00920004" w:rsidRDefault="00FB1C45" w:rsidP="00C960CE">
            <w:pPr>
              <w:rPr>
                <w:ins w:id="31512" w:author="phuong vu" w:date="2018-11-25T23:22:00Z"/>
                <w:lang w:val="es-ES"/>
                <w:rPrChange w:id="31513" w:author="phuong vu" w:date="2018-11-30T22:36:00Z">
                  <w:rPr>
                    <w:ins w:id="31514" w:author="phuong vu" w:date="2018-11-25T23:22:00Z"/>
                    <w:lang w:val="es-ES"/>
                  </w:rPr>
                </w:rPrChange>
              </w:rPr>
              <w:pPrChange w:id="31515" w:author="phuong vu" w:date="2018-11-30T22:06:00Z">
                <w:pPr>
                  <w:spacing w:line="276" w:lineRule="auto"/>
                  <w:jc w:val="left"/>
                </w:pPr>
              </w:pPrChange>
            </w:pPr>
            <w:ins w:id="31516" w:author="phuong vu" w:date="2018-11-25T23:22:00Z">
              <w:r w:rsidRPr="00920004">
                <w:rPr>
                  <w:lang w:val="es-ES"/>
                  <w:rPrChange w:id="31517" w:author="phuong vu" w:date="2018-11-30T22:36:00Z">
                    <w:rPr>
                      <w:lang w:val="es-ES"/>
                    </w:rPr>
                  </w:rPrChange>
                </w:rPr>
                <w:t>Trang màn hình lỗi. Thông tin lỗi</w:t>
              </w:r>
            </w:ins>
          </w:p>
        </w:tc>
        <w:tc>
          <w:tcPr>
            <w:tcW w:w="1738" w:type="dxa"/>
            <w:tcBorders>
              <w:top w:val="single" w:sz="4" w:space="0" w:color="auto"/>
              <w:left w:val="single" w:sz="4" w:space="0" w:color="auto"/>
              <w:bottom w:val="single" w:sz="4" w:space="0" w:color="auto"/>
              <w:right w:val="single" w:sz="4" w:space="0" w:color="auto"/>
            </w:tcBorders>
          </w:tcPr>
          <w:p w14:paraId="2864E30B" w14:textId="77777777" w:rsidR="00FB1C45" w:rsidRPr="00920004" w:rsidRDefault="00FB1C45" w:rsidP="00C960CE">
            <w:pPr>
              <w:rPr>
                <w:ins w:id="31518" w:author="phuong vu" w:date="2018-11-25T23:22:00Z"/>
                <w:lang w:val="es-ES"/>
                <w:rPrChange w:id="31519" w:author="phuong vu" w:date="2018-11-30T22:36:00Z">
                  <w:rPr>
                    <w:ins w:id="31520" w:author="phuong vu" w:date="2018-11-25T23:22:00Z"/>
                    <w:lang w:val="es-ES"/>
                  </w:rPr>
                </w:rPrChange>
              </w:rPr>
              <w:pPrChange w:id="31521" w:author="phuong vu" w:date="2018-11-30T22:06:00Z">
                <w:pPr>
                  <w:spacing w:line="276" w:lineRule="auto"/>
                  <w:jc w:val="left"/>
                </w:pPr>
              </w:pPrChange>
            </w:pPr>
            <w:ins w:id="31522" w:author="phuong vu" w:date="2018-11-25T23:22:00Z">
              <w:r w:rsidRPr="00920004">
                <w:rPr>
                  <w:lang w:val="es-ES"/>
                  <w:rPrChange w:id="31523" w:author="phuong vu" w:date="2018-11-30T22:36:00Z">
                    <w:rPr>
                      <w:lang w:val="es-ES"/>
                    </w:rPr>
                  </w:rPrChange>
                </w:rPr>
                <w:t>Thành công</w:t>
              </w:r>
            </w:ins>
          </w:p>
        </w:tc>
      </w:tr>
    </w:tbl>
    <w:p w14:paraId="21F5BE03" w14:textId="112AA8AB" w:rsidR="00FB1C45" w:rsidRPr="00920004" w:rsidRDefault="00A31ABA" w:rsidP="00A17FA5">
      <w:pPr>
        <w:pStyle w:val="Caption"/>
        <w:rPr>
          <w:ins w:id="31524" w:author="phuong vu" w:date="2018-11-30T22:06:00Z"/>
          <w:lang w:val="en-US"/>
          <w:rPrChange w:id="31525" w:author="phuong vu" w:date="2018-11-30T22:36:00Z">
            <w:rPr>
              <w:ins w:id="31526" w:author="phuong vu" w:date="2018-11-30T22:06:00Z"/>
              <w:lang w:val="en-US"/>
            </w:rPr>
          </w:rPrChange>
        </w:rPr>
        <w:pPrChange w:id="31527" w:author="phuong vu" w:date="2018-11-30T22:42:00Z">
          <w:pPr>
            <w:pStyle w:val="Caption"/>
          </w:pPr>
        </w:pPrChange>
      </w:pPr>
      <w:bookmarkStart w:id="31528" w:name="_Toc531381644"/>
      <w:ins w:id="31529" w:author="phuong vu" w:date="2018-11-25T23:27:00Z">
        <w:r w:rsidRPr="00920004">
          <w:rPr>
            <w:rPrChange w:id="31530" w:author="phuong vu" w:date="2018-11-30T22:36:00Z">
              <w:rPr/>
            </w:rPrChange>
          </w:rPr>
          <w:t xml:space="preserve">Bảng </w:t>
        </w:r>
      </w:ins>
      <w:ins w:id="31531" w:author="phuong vu" w:date="2018-11-30T14:54:00Z">
        <w:r w:rsidR="00D632EE" w:rsidRPr="00920004">
          <w:rPr>
            <w:rPrChange w:id="31532" w:author="phuong vu" w:date="2018-11-30T22:36:00Z">
              <w:rPr/>
            </w:rPrChange>
          </w:rPr>
          <w:fldChar w:fldCharType="begin"/>
        </w:r>
        <w:r w:rsidR="00D632EE" w:rsidRPr="00920004">
          <w:rPr>
            <w:rPrChange w:id="31533" w:author="phuong vu" w:date="2018-11-30T22:36:00Z">
              <w:rPr/>
            </w:rPrChange>
          </w:rPr>
          <w:instrText xml:space="preserve"> STYLEREF 1 \s </w:instrText>
        </w:r>
      </w:ins>
      <w:r w:rsidR="00D632EE" w:rsidRPr="00920004">
        <w:rPr>
          <w:rPrChange w:id="31534" w:author="phuong vu" w:date="2018-11-30T22:36:00Z">
            <w:rPr/>
          </w:rPrChange>
        </w:rPr>
        <w:fldChar w:fldCharType="separate"/>
      </w:r>
      <w:r w:rsidR="00B5490C">
        <w:rPr>
          <w:noProof/>
        </w:rPr>
        <w:t>4</w:t>
      </w:r>
      <w:ins w:id="31535" w:author="phuong vu" w:date="2018-11-30T14:54:00Z">
        <w:r w:rsidR="00D632EE" w:rsidRPr="00920004">
          <w:rPr>
            <w:rPrChange w:id="31536" w:author="phuong vu" w:date="2018-11-30T22:36:00Z">
              <w:rPr/>
            </w:rPrChange>
          </w:rPr>
          <w:fldChar w:fldCharType="end"/>
        </w:r>
        <w:r w:rsidR="00D632EE" w:rsidRPr="00920004">
          <w:rPr>
            <w:rPrChange w:id="31537" w:author="phuong vu" w:date="2018-11-30T22:36:00Z">
              <w:rPr/>
            </w:rPrChange>
          </w:rPr>
          <w:t>.</w:t>
        </w:r>
        <w:r w:rsidR="00D632EE" w:rsidRPr="00920004">
          <w:rPr>
            <w:rPrChange w:id="31538" w:author="phuong vu" w:date="2018-11-30T22:36:00Z">
              <w:rPr/>
            </w:rPrChange>
          </w:rPr>
          <w:fldChar w:fldCharType="begin"/>
        </w:r>
        <w:r w:rsidR="00D632EE" w:rsidRPr="00920004">
          <w:rPr>
            <w:rPrChange w:id="31539" w:author="phuong vu" w:date="2018-11-30T22:36:00Z">
              <w:rPr/>
            </w:rPrChange>
          </w:rPr>
          <w:instrText xml:space="preserve"> SEQ Bảng \* ARABIC \s 1 </w:instrText>
        </w:r>
      </w:ins>
      <w:r w:rsidR="00D632EE" w:rsidRPr="00920004">
        <w:rPr>
          <w:rPrChange w:id="31540" w:author="phuong vu" w:date="2018-11-30T22:36:00Z">
            <w:rPr/>
          </w:rPrChange>
        </w:rPr>
        <w:fldChar w:fldCharType="separate"/>
      </w:r>
      <w:ins w:id="31541" w:author="phuong vu" w:date="2018-11-30T22:44:00Z">
        <w:r w:rsidR="00B5490C">
          <w:rPr>
            <w:noProof/>
          </w:rPr>
          <w:t>7</w:t>
        </w:r>
      </w:ins>
      <w:ins w:id="31542" w:author="phuong vu" w:date="2018-11-30T14:54:00Z">
        <w:r w:rsidR="00D632EE" w:rsidRPr="00920004">
          <w:rPr>
            <w:rPrChange w:id="31543" w:author="phuong vu" w:date="2018-11-30T22:36:00Z">
              <w:rPr/>
            </w:rPrChange>
          </w:rPr>
          <w:fldChar w:fldCharType="end"/>
        </w:r>
      </w:ins>
      <w:ins w:id="31544" w:author="phuong vu" w:date="2018-11-25T23:28:00Z">
        <w:r w:rsidRPr="00920004">
          <w:rPr>
            <w:lang w:val="en-US"/>
            <w:rPrChange w:id="31545" w:author="phuong vu" w:date="2018-11-30T22:36:00Z">
              <w:rPr>
                <w:lang w:val="en-US"/>
              </w:rPr>
            </w:rPrChange>
          </w:rPr>
          <w:t xml:space="preserve"> Kiểm thử </w:t>
        </w:r>
        <w:r w:rsidR="00FA2022" w:rsidRPr="00920004">
          <w:rPr>
            <w:lang w:val="en-US"/>
            <w:rPrChange w:id="31546" w:author="phuong vu" w:date="2018-11-30T22:36:00Z">
              <w:rPr>
                <w:lang w:val="en-US"/>
              </w:rPr>
            </w:rPrChange>
          </w:rPr>
          <w:t>chức năng cập nhật hóa đơn</w:t>
        </w:r>
      </w:ins>
      <w:bookmarkEnd w:id="31528"/>
    </w:p>
    <w:p w14:paraId="721C2128" w14:textId="3C30F5BD" w:rsidR="00C960CE" w:rsidRPr="00920004" w:rsidRDefault="00C960CE" w:rsidP="00C960CE">
      <w:pPr>
        <w:rPr>
          <w:ins w:id="31547" w:author="phuong vu" w:date="2018-11-30T22:06:00Z"/>
          <w:lang w:val="en-US"/>
          <w:rPrChange w:id="31548" w:author="phuong vu" w:date="2018-11-30T22:36:00Z">
            <w:rPr>
              <w:ins w:id="31549" w:author="phuong vu" w:date="2018-11-30T22:06:00Z"/>
              <w:lang w:val="en-US"/>
            </w:rPr>
          </w:rPrChange>
        </w:rPr>
      </w:pPr>
    </w:p>
    <w:p w14:paraId="3D503764" w14:textId="77777777" w:rsidR="00C960CE" w:rsidRPr="00920004" w:rsidRDefault="00C960CE" w:rsidP="00C960CE">
      <w:pPr>
        <w:rPr>
          <w:ins w:id="31550" w:author="phuong vu" w:date="2018-11-23T10:02:00Z"/>
          <w:lang w:val="en-US"/>
          <w:rPrChange w:id="31551" w:author="phuong vu" w:date="2018-11-30T22:36:00Z">
            <w:rPr>
              <w:ins w:id="31552" w:author="phuong vu" w:date="2018-11-23T10:02:00Z"/>
            </w:rPr>
          </w:rPrChange>
        </w:rPr>
        <w:pPrChange w:id="31553" w:author="phuong vu" w:date="2018-11-30T22:06:00Z">
          <w:pPr>
            <w:pStyle w:val="Heading3"/>
          </w:pPr>
        </w:pPrChange>
      </w:pPr>
    </w:p>
    <w:p w14:paraId="25E534AA" w14:textId="086A97C0" w:rsidR="00287281" w:rsidRPr="00920004" w:rsidRDefault="00287281" w:rsidP="00D72BF9">
      <w:pPr>
        <w:pStyle w:val="Heading3"/>
        <w:rPr>
          <w:ins w:id="31554" w:author="phuong vu" w:date="2018-11-25T23:27:00Z"/>
          <w:rPrChange w:id="31555" w:author="phuong vu" w:date="2018-11-30T22:36:00Z">
            <w:rPr>
              <w:ins w:id="31556" w:author="phuong vu" w:date="2018-11-25T23:27:00Z"/>
            </w:rPr>
          </w:rPrChange>
        </w:rPr>
        <w:pPrChange w:id="31557" w:author="phuong vu" w:date="2018-11-30T22:22:00Z">
          <w:pPr>
            <w:pStyle w:val="Heading3"/>
            <w:spacing w:line="276" w:lineRule="auto"/>
          </w:pPr>
        </w:pPrChange>
      </w:pPr>
      <w:bookmarkStart w:id="31558" w:name="_Toc531381546"/>
      <w:ins w:id="31559" w:author="phuong vu" w:date="2018-11-23T10:02:00Z">
        <w:r w:rsidRPr="00920004">
          <w:rPr>
            <w:rPrChange w:id="31560" w:author="phuong vu" w:date="2018-11-30T22:36:00Z">
              <w:rPr/>
            </w:rPrChange>
          </w:rPr>
          <w:lastRenderedPageBreak/>
          <w:t>Quản lí biên nhận</w:t>
        </w:r>
      </w:ins>
      <w:bookmarkEnd w:id="31558"/>
    </w:p>
    <w:p w14:paraId="7C4C6216" w14:textId="4BAFC6AC" w:rsidR="00A31ABA" w:rsidRPr="00920004" w:rsidRDefault="00A31ABA" w:rsidP="00BD0851">
      <w:pPr>
        <w:pStyle w:val="Heading4"/>
        <w:spacing w:before="240" w:line="0" w:lineRule="atLeast"/>
        <w:rPr>
          <w:ins w:id="31561" w:author="phuong vu" w:date="2018-11-23T10:14:00Z"/>
          <w:rPrChange w:id="31562" w:author="phuong vu" w:date="2018-11-30T22:36:00Z">
            <w:rPr>
              <w:ins w:id="31563" w:author="phuong vu" w:date="2018-11-23T10:14:00Z"/>
            </w:rPr>
          </w:rPrChange>
        </w:rPr>
        <w:pPrChange w:id="31564" w:author="phuong vu" w:date="2018-11-30T14:16:00Z">
          <w:pPr>
            <w:pStyle w:val="Heading3"/>
          </w:pPr>
        </w:pPrChange>
      </w:pPr>
      <w:bookmarkStart w:id="31565" w:name="_Toc531381547"/>
      <w:ins w:id="31566" w:author="phuong vu" w:date="2018-11-25T23:27:00Z">
        <w:r w:rsidRPr="00920004">
          <w:rPr>
            <w:lang w:val="en-US"/>
            <w:rPrChange w:id="31567" w:author="phuong vu" w:date="2018-11-30T22:36:00Z">
              <w:rPr/>
            </w:rPrChange>
          </w:rPr>
          <w:t>Xem danh sách biên nhận theo trạng thái</w:t>
        </w:r>
      </w:ins>
      <w:bookmarkEnd w:id="31565"/>
    </w:p>
    <w:p w14:paraId="081943C3" w14:textId="7A755761" w:rsidR="008D1822" w:rsidRPr="00920004" w:rsidRDefault="008D1822" w:rsidP="00727C9A">
      <w:pPr>
        <w:ind w:firstLine="720"/>
        <w:rPr>
          <w:ins w:id="31568" w:author="phuong vu" w:date="2018-11-25T23:51:00Z"/>
          <w:lang w:val="en-US"/>
          <w:rPrChange w:id="31569" w:author="phuong vu" w:date="2018-11-30T22:36:00Z">
            <w:rPr>
              <w:ins w:id="31570" w:author="phuong vu" w:date="2018-11-25T23:51:00Z"/>
              <w:lang w:val="en-US"/>
            </w:rPr>
          </w:rPrChange>
        </w:rPr>
        <w:pPrChange w:id="31571" w:author="phuong vu" w:date="2018-11-30T22:03:00Z">
          <w:pPr>
            <w:spacing w:line="276" w:lineRule="auto"/>
          </w:pPr>
        </w:pPrChange>
      </w:pPr>
      <w:ins w:id="31572" w:author="phuong vu" w:date="2018-11-25T23:51:00Z">
        <w:r w:rsidRPr="00920004">
          <w:rPr>
            <w:b/>
            <w:lang w:val="en-US"/>
            <w:rPrChange w:id="31573" w:author="phuong vu" w:date="2018-11-30T22:36:00Z">
              <w:rPr>
                <w:b/>
                <w:lang w:val="en-US"/>
              </w:rPr>
            </w:rPrChange>
          </w:rPr>
          <w:t>Mục đích:</w:t>
        </w:r>
        <w:r w:rsidRPr="00920004">
          <w:rPr>
            <w:lang w:val="en-US"/>
            <w:rPrChange w:id="31574" w:author="phuong vu" w:date="2018-11-30T22:36:00Z">
              <w:rPr>
                <w:lang w:val="en-US"/>
              </w:rPr>
            </w:rPrChange>
          </w:rPr>
          <w:t xml:space="preserve"> Tìm ra lỗi về thông báo khi thực hiện hoàn tất xử lí, lỗi chuyển</w:t>
        </w:r>
      </w:ins>
      <w:ins w:id="31575" w:author="phuong vu" w:date="2018-11-30T22:03:00Z">
        <w:r w:rsidR="00727C9A" w:rsidRPr="00920004">
          <w:rPr>
            <w:lang w:val="en-US"/>
            <w:rPrChange w:id="31576" w:author="phuong vu" w:date="2018-11-30T22:36:00Z">
              <w:rPr>
                <w:lang w:val="en-US"/>
              </w:rPr>
            </w:rPrChange>
          </w:rPr>
          <w:t xml:space="preserve"> </w:t>
        </w:r>
      </w:ins>
      <w:ins w:id="31577" w:author="phuong vu" w:date="2018-11-25T23:51:00Z">
        <w:r w:rsidRPr="00920004">
          <w:rPr>
            <w:lang w:val="en-US"/>
            <w:rPrChange w:id="31578" w:author="phuong vu" w:date="2018-11-30T22:36:00Z">
              <w:rPr>
                <w:lang w:val="en-US"/>
              </w:rPr>
            </w:rPrChange>
          </w:rPr>
          <w:t>trang, hiển thị dữ liệu không đúng với mục đích.</w:t>
        </w:r>
      </w:ins>
    </w:p>
    <w:p w14:paraId="4C494C75" w14:textId="77777777" w:rsidR="008D1822" w:rsidRPr="00920004" w:rsidRDefault="008D1822" w:rsidP="00727C9A">
      <w:pPr>
        <w:ind w:firstLine="720"/>
        <w:rPr>
          <w:ins w:id="31579" w:author="phuong vu" w:date="2018-11-25T23:51:00Z"/>
          <w:lang w:val="en-US"/>
          <w:rPrChange w:id="31580" w:author="phuong vu" w:date="2018-11-30T22:36:00Z">
            <w:rPr>
              <w:ins w:id="31581" w:author="phuong vu" w:date="2018-11-25T23:51:00Z"/>
              <w:lang w:val="en-US"/>
            </w:rPr>
          </w:rPrChange>
        </w:rPr>
        <w:pPrChange w:id="31582" w:author="phuong vu" w:date="2018-11-30T22:03:00Z">
          <w:pPr>
            <w:spacing w:line="276" w:lineRule="auto"/>
          </w:pPr>
        </w:pPrChange>
      </w:pPr>
      <w:ins w:id="31583" w:author="phuong vu" w:date="2018-11-25T23:51:00Z">
        <w:r w:rsidRPr="00920004">
          <w:rPr>
            <w:b/>
            <w:lang w:val="en-US"/>
            <w:rPrChange w:id="31584" w:author="phuong vu" w:date="2018-11-30T22:36:00Z">
              <w:rPr>
                <w:b/>
                <w:lang w:val="en-US"/>
              </w:rPr>
            </w:rPrChange>
          </w:rPr>
          <w:t>Tiền điều kiện:</w:t>
        </w:r>
        <w:r w:rsidRPr="00920004">
          <w:rPr>
            <w:lang w:val="en-US"/>
            <w:rPrChange w:id="31585" w:author="phuong vu" w:date="2018-11-30T22:36:00Z">
              <w:rPr>
                <w:lang w:val="en-US"/>
              </w:rPr>
            </w:rPrChange>
          </w:rPr>
          <w:t xml:space="preserve"> Đăng nhập thành công vào trang quản lí dành cho nhân viên chi nhánh.</w:t>
        </w:r>
      </w:ins>
    </w:p>
    <w:p w14:paraId="3306FC52" w14:textId="77777777" w:rsidR="008D1822" w:rsidRPr="00920004" w:rsidRDefault="008D1822" w:rsidP="00727C9A">
      <w:pPr>
        <w:ind w:left="720"/>
        <w:rPr>
          <w:ins w:id="31586" w:author="phuong vu" w:date="2018-11-25T23:51:00Z"/>
          <w:b/>
          <w:lang w:val="en-US"/>
          <w:rPrChange w:id="31587" w:author="phuong vu" w:date="2018-11-30T22:36:00Z">
            <w:rPr>
              <w:ins w:id="31588" w:author="phuong vu" w:date="2018-11-25T23:51:00Z"/>
              <w:b/>
              <w:lang w:val="en-US"/>
            </w:rPr>
          </w:rPrChange>
        </w:rPr>
        <w:pPrChange w:id="31589" w:author="phuong vu" w:date="2018-11-30T22:03:00Z">
          <w:pPr>
            <w:spacing w:line="276" w:lineRule="auto"/>
          </w:pPr>
        </w:pPrChange>
      </w:pPr>
      <w:ins w:id="31590" w:author="phuong vu" w:date="2018-11-25T23:51:00Z">
        <w:r w:rsidRPr="00920004">
          <w:rPr>
            <w:b/>
            <w:lang w:val="en-US"/>
            <w:rPrChange w:id="31591" w:author="phuong vu" w:date="2018-11-30T22:36:00Z">
              <w:rPr>
                <w:b/>
                <w:lang w:val="en-US"/>
              </w:rPr>
            </w:rPrChange>
          </w:rPr>
          <w:t>Mô tả:</w:t>
        </w:r>
      </w:ins>
    </w:p>
    <w:p w14:paraId="2E0AAB22" w14:textId="77777777" w:rsidR="008D1822" w:rsidRPr="00920004" w:rsidRDefault="008D1822" w:rsidP="00727C9A">
      <w:pPr>
        <w:ind w:left="720"/>
        <w:rPr>
          <w:ins w:id="31592" w:author="phuong vu" w:date="2018-11-25T23:51:00Z"/>
          <w:lang w:val="en-US"/>
          <w:rPrChange w:id="31593" w:author="phuong vu" w:date="2018-11-30T22:36:00Z">
            <w:rPr>
              <w:ins w:id="31594" w:author="phuong vu" w:date="2018-11-25T23:51:00Z"/>
              <w:lang w:val="en-US"/>
            </w:rPr>
          </w:rPrChange>
        </w:rPr>
        <w:pPrChange w:id="31595" w:author="phuong vu" w:date="2018-11-30T22:03:00Z">
          <w:pPr>
            <w:spacing w:line="276" w:lineRule="auto"/>
          </w:pPr>
        </w:pPrChange>
      </w:pPr>
      <w:ins w:id="31596" w:author="phuong vu" w:date="2018-11-25T23:51:00Z">
        <w:r w:rsidRPr="00920004">
          <w:rPr>
            <w:b/>
            <w:lang w:val="en-US"/>
            <w:rPrChange w:id="31597" w:author="phuong vu" w:date="2018-11-30T22:36:00Z">
              <w:rPr>
                <w:b/>
                <w:lang w:val="en-US"/>
              </w:rPr>
            </w:rPrChange>
          </w:rPr>
          <w:t xml:space="preserve">- </w:t>
        </w:r>
        <w:r w:rsidRPr="00920004">
          <w:rPr>
            <w:lang w:val="en-US"/>
            <w:rPrChange w:id="31598" w:author="phuong vu" w:date="2018-11-30T22:36:00Z">
              <w:rPr>
                <w:lang w:val="en-US"/>
              </w:rPr>
            </w:rPrChange>
          </w:rPr>
          <w:t>Bước 1: Mở trang web tại địa chỉ: localhost:3000.</w:t>
        </w:r>
      </w:ins>
    </w:p>
    <w:p w14:paraId="6A540CEB" w14:textId="77777777" w:rsidR="008D1822" w:rsidRPr="00920004" w:rsidRDefault="008D1822" w:rsidP="00727C9A">
      <w:pPr>
        <w:ind w:left="720"/>
        <w:rPr>
          <w:ins w:id="31599" w:author="phuong vu" w:date="2018-11-25T23:51:00Z"/>
          <w:lang w:val="en-US"/>
          <w:rPrChange w:id="31600" w:author="phuong vu" w:date="2018-11-30T22:36:00Z">
            <w:rPr>
              <w:ins w:id="31601" w:author="phuong vu" w:date="2018-11-25T23:51:00Z"/>
              <w:lang w:val="en-US"/>
            </w:rPr>
          </w:rPrChange>
        </w:rPr>
        <w:pPrChange w:id="31602" w:author="phuong vu" w:date="2018-11-30T22:03:00Z">
          <w:pPr>
            <w:spacing w:line="276" w:lineRule="auto"/>
          </w:pPr>
        </w:pPrChange>
      </w:pPr>
      <w:ins w:id="31603" w:author="phuong vu" w:date="2018-11-25T23:51:00Z">
        <w:r w:rsidRPr="00920004">
          <w:rPr>
            <w:lang w:val="en-US"/>
            <w:rPrChange w:id="31604" w:author="phuong vu" w:date="2018-11-30T22:36:00Z">
              <w:rPr>
                <w:lang w:val="en-US"/>
              </w:rPr>
            </w:rPrChange>
          </w:rPr>
          <w:t>- Bước 2: Đăng nhập thành công vào hệ thống.</w:t>
        </w:r>
      </w:ins>
    </w:p>
    <w:p w14:paraId="35807DD8" w14:textId="1CF19B4B" w:rsidR="008D1822" w:rsidRPr="00920004" w:rsidRDefault="008D1822" w:rsidP="00727C9A">
      <w:pPr>
        <w:ind w:left="720"/>
        <w:rPr>
          <w:ins w:id="31605" w:author="phuong vu" w:date="2018-11-25T23:51:00Z"/>
          <w:lang w:val="en-US"/>
          <w:rPrChange w:id="31606" w:author="phuong vu" w:date="2018-11-30T22:36:00Z">
            <w:rPr>
              <w:ins w:id="31607" w:author="phuong vu" w:date="2018-11-25T23:51:00Z"/>
              <w:lang w:val="en-US"/>
            </w:rPr>
          </w:rPrChange>
        </w:rPr>
        <w:pPrChange w:id="31608" w:author="phuong vu" w:date="2018-11-30T22:03:00Z">
          <w:pPr>
            <w:spacing w:line="276" w:lineRule="auto"/>
          </w:pPr>
        </w:pPrChange>
      </w:pPr>
      <w:ins w:id="31609" w:author="phuong vu" w:date="2018-11-25T23:51:00Z">
        <w:r w:rsidRPr="00920004">
          <w:rPr>
            <w:lang w:val="en-US"/>
            <w:rPrChange w:id="31610" w:author="phuong vu" w:date="2018-11-30T22:36:00Z">
              <w:rPr>
                <w:lang w:val="en-US"/>
              </w:rPr>
            </w:rPrChange>
          </w:rPr>
          <w:t>- Bước 3: Chọn chức năng “</w:t>
        </w:r>
      </w:ins>
      <w:ins w:id="31611" w:author="phuong vu" w:date="2018-11-26T01:32:00Z">
        <w:r w:rsidR="00F92702" w:rsidRPr="00920004">
          <w:rPr>
            <w:lang w:val="en-US"/>
            <w:rPrChange w:id="31612" w:author="phuong vu" w:date="2018-11-30T22:36:00Z">
              <w:rPr>
                <w:i/>
                <w:lang w:val="en-US"/>
              </w:rPr>
            </w:rPrChange>
          </w:rPr>
          <w:t>Biên nhận</w:t>
        </w:r>
      </w:ins>
      <w:ins w:id="31613" w:author="phuong vu" w:date="2018-11-25T23:51:00Z">
        <w:r w:rsidRPr="00920004">
          <w:rPr>
            <w:lang w:val="en-US"/>
            <w:rPrChange w:id="31614" w:author="phuong vu" w:date="2018-11-30T22:36:00Z">
              <w:rPr>
                <w:i/>
                <w:lang w:val="en-US"/>
              </w:rPr>
            </w:rPrChange>
          </w:rPr>
          <w:t xml:space="preserve"> khách hàng</w:t>
        </w:r>
        <w:r w:rsidRPr="00920004">
          <w:rPr>
            <w:lang w:val="en-US"/>
            <w:rPrChange w:id="31615" w:author="phuong vu" w:date="2018-11-30T22:36:00Z">
              <w:rPr>
                <w:lang w:val="en-US"/>
              </w:rPr>
            </w:rPrChange>
          </w:rPr>
          <w:t>”.</w:t>
        </w:r>
      </w:ins>
    </w:p>
    <w:p w14:paraId="1D68A595" w14:textId="5EB24BE3" w:rsidR="008D1822" w:rsidRPr="00920004" w:rsidRDefault="008D1822" w:rsidP="00727C9A">
      <w:pPr>
        <w:ind w:left="720"/>
        <w:rPr>
          <w:ins w:id="31616" w:author="phuong vu" w:date="2018-11-25T23:51:00Z"/>
          <w:lang w:val="en-US"/>
          <w:rPrChange w:id="31617" w:author="phuong vu" w:date="2018-11-30T22:36:00Z">
            <w:rPr>
              <w:ins w:id="31618" w:author="phuong vu" w:date="2018-11-25T23:51:00Z"/>
              <w:lang w:val="en-US"/>
            </w:rPr>
          </w:rPrChange>
        </w:rPr>
        <w:pPrChange w:id="31619" w:author="phuong vu" w:date="2018-11-30T22:03:00Z">
          <w:pPr>
            <w:spacing w:line="276" w:lineRule="auto"/>
          </w:pPr>
        </w:pPrChange>
      </w:pPr>
      <w:ins w:id="31620" w:author="phuong vu" w:date="2018-11-25T23:51:00Z">
        <w:r w:rsidRPr="00920004">
          <w:rPr>
            <w:lang w:val="en-US"/>
            <w:rPrChange w:id="31621" w:author="phuong vu" w:date="2018-11-30T22:36:00Z">
              <w:rPr>
                <w:lang w:val="en-US"/>
              </w:rPr>
            </w:rPrChange>
          </w:rPr>
          <w:t xml:space="preserve">- Bước 4: Xem danh sách </w:t>
        </w:r>
      </w:ins>
      <w:ins w:id="31622" w:author="phuong vu" w:date="2018-11-26T01:32:00Z">
        <w:r w:rsidR="00F92702" w:rsidRPr="00920004">
          <w:rPr>
            <w:lang w:val="en-US"/>
            <w:rPrChange w:id="31623" w:author="phuong vu" w:date="2018-11-30T22:36:00Z">
              <w:rPr>
                <w:lang w:val="en-US"/>
              </w:rPr>
            </w:rPrChange>
          </w:rPr>
          <w:t>biên nhận</w:t>
        </w:r>
      </w:ins>
      <w:ins w:id="31624" w:author="phuong vu" w:date="2018-11-25T23:51:00Z">
        <w:r w:rsidRPr="00920004">
          <w:rPr>
            <w:lang w:val="en-US"/>
            <w:rPrChange w:id="31625" w:author="phuong vu" w:date="2018-11-30T22:36:00Z">
              <w:rPr>
                <w:lang w:val="en-US"/>
              </w:rPr>
            </w:rPrChange>
          </w:rPr>
          <w:t xml:space="preserve"> theo từng trạng thái.</w:t>
        </w:r>
      </w:ins>
    </w:p>
    <w:p w14:paraId="52A4FE00" w14:textId="77777777" w:rsidR="008D1822" w:rsidRPr="00920004" w:rsidRDefault="008D1822" w:rsidP="00727C9A">
      <w:pPr>
        <w:ind w:left="720"/>
        <w:rPr>
          <w:ins w:id="31626" w:author="phuong vu" w:date="2018-11-25T23:51:00Z"/>
          <w:b/>
          <w:lang w:val="en-US"/>
          <w:rPrChange w:id="31627" w:author="phuong vu" w:date="2018-11-30T22:36:00Z">
            <w:rPr>
              <w:ins w:id="31628" w:author="phuong vu" w:date="2018-11-25T23:51:00Z"/>
              <w:b/>
              <w:lang w:val="en-US"/>
            </w:rPr>
          </w:rPrChange>
        </w:rPr>
        <w:pPrChange w:id="31629" w:author="phuong vu" w:date="2018-11-30T22:03:00Z">
          <w:pPr>
            <w:spacing w:line="276" w:lineRule="auto"/>
          </w:pPr>
        </w:pPrChange>
      </w:pPr>
      <w:ins w:id="31630" w:author="phuong vu" w:date="2018-11-25T23:51:00Z">
        <w:r w:rsidRPr="00920004">
          <w:rPr>
            <w:b/>
            <w:lang w:val="en-US"/>
            <w:rPrChange w:id="31631" w:author="phuong vu" w:date="2018-11-30T22:36:00Z">
              <w:rPr>
                <w:b/>
                <w:lang w:val="en-US"/>
              </w:rPr>
            </w:rPrChange>
          </w:rPr>
          <w:t>Kịch bản</w:t>
        </w:r>
      </w:ins>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676"/>
        <w:gridCol w:w="1942"/>
        <w:gridCol w:w="1713"/>
        <w:gridCol w:w="1738"/>
      </w:tblGrid>
      <w:tr w:rsidR="008D1822" w:rsidRPr="00920004" w14:paraId="124D2A61" w14:textId="77777777" w:rsidTr="00AD0E2E">
        <w:trPr>
          <w:ins w:id="31632" w:author="phuong vu" w:date="2018-11-25T23:51:00Z"/>
        </w:trPr>
        <w:tc>
          <w:tcPr>
            <w:tcW w:w="708" w:type="dxa"/>
            <w:tcBorders>
              <w:top w:val="single" w:sz="4" w:space="0" w:color="auto"/>
              <w:left w:val="single" w:sz="4" w:space="0" w:color="auto"/>
              <w:bottom w:val="single" w:sz="4" w:space="0" w:color="auto"/>
              <w:right w:val="single" w:sz="4" w:space="0" w:color="auto"/>
            </w:tcBorders>
            <w:vAlign w:val="center"/>
            <w:hideMark/>
          </w:tcPr>
          <w:p w14:paraId="1EB11AAC" w14:textId="77777777" w:rsidR="008D1822" w:rsidRPr="00920004" w:rsidRDefault="008D1822" w:rsidP="00C960CE">
            <w:pPr>
              <w:jc w:val="center"/>
              <w:rPr>
                <w:ins w:id="31633" w:author="phuong vu" w:date="2018-11-25T23:51:00Z"/>
                <w:b/>
                <w:lang w:val="es-ES"/>
                <w:rPrChange w:id="31634" w:author="phuong vu" w:date="2018-11-30T22:36:00Z">
                  <w:rPr>
                    <w:ins w:id="31635" w:author="phuong vu" w:date="2018-11-25T23:51:00Z"/>
                    <w:lang w:val="es-ES"/>
                  </w:rPr>
                </w:rPrChange>
              </w:rPr>
              <w:pPrChange w:id="31636" w:author="phuong vu" w:date="2018-11-30T22:06:00Z">
                <w:pPr>
                  <w:spacing w:line="276" w:lineRule="auto"/>
                  <w:jc w:val="center"/>
                </w:pPr>
              </w:pPrChange>
            </w:pPr>
            <w:ins w:id="31637" w:author="phuong vu" w:date="2018-11-25T23:51:00Z">
              <w:r w:rsidRPr="00920004">
                <w:rPr>
                  <w:b/>
                  <w:lang w:val="es-ES"/>
                  <w:rPrChange w:id="31638" w:author="phuong vu" w:date="2018-11-30T22:36:00Z">
                    <w:rPr>
                      <w:lang w:val="es-ES"/>
                    </w:rPr>
                  </w:rPrChange>
                </w:rPr>
                <w:t>STT</w:t>
              </w:r>
            </w:ins>
          </w:p>
        </w:tc>
        <w:tc>
          <w:tcPr>
            <w:tcW w:w="2676" w:type="dxa"/>
            <w:tcBorders>
              <w:top w:val="single" w:sz="4" w:space="0" w:color="auto"/>
              <w:left w:val="single" w:sz="4" w:space="0" w:color="auto"/>
              <w:bottom w:val="single" w:sz="4" w:space="0" w:color="auto"/>
              <w:right w:val="single" w:sz="4" w:space="0" w:color="auto"/>
            </w:tcBorders>
            <w:vAlign w:val="center"/>
            <w:hideMark/>
          </w:tcPr>
          <w:p w14:paraId="0B58F5B4" w14:textId="77777777" w:rsidR="008D1822" w:rsidRPr="00920004" w:rsidRDefault="008D1822" w:rsidP="00C960CE">
            <w:pPr>
              <w:jc w:val="center"/>
              <w:rPr>
                <w:ins w:id="31639" w:author="phuong vu" w:date="2018-11-25T23:51:00Z"/>
                <w:b/>
                <w:lang w:val="es-ES"/>
                <w:rPrChange w:id="31640" w:author="phuong vu" w:date="2018-11-30T22:36:00Z">
                  <w:rPr>
                    <w:ins w:id="31641" w:author="phuong vu" w:date="2018-11-25T23:51:00Z"/>
                    <w:lang w:val="es-ES"/>
                  </w:rPr>
                </w:rPrChange>
              </w:rPr>
              <w:pPrChange w:id="31642" w:author="phuong vu" w:date="2018-11-30T22:06:00Z">
                <w:pPr>
                  <w:spacing w:line="276" w:lineRule="auto"/>
                  <w:jc w:val="center"/>
                </w:pPr>
              </w:pPrChange>
            </w:pPr>
            <w:ins w:id="31643" w:author="phuong vu" w:date="2018-11-25T23:51:00Z">
              <w:r w:rsidRPr="00920004">
                <w:rPr>
                  <w:b/>
                  <w:lang w:val="es-ES"/>
                  <w:rPrChange w:id="31644" w:author="phuong vu" w:date="2018-11-30T22:36:00Z">
                    <w:rPr>
                      <w:lang w:val="es-ES"/>
                    </w:rPr>
                  </w:rPrChange>
                </w:rPr>
                <w:t>Mô tả dữ liệu kiểm thử</w:t>
              </w:r>
            </w:ins>
          </w:p>
        </w:tc>
        <w:tc>
          <w:tcPr>
            <w:tcW w:w="1942" w:type="dxa"/>
            <w:tcBorders>
              <w:top w:val="single" w:sz="4" w:space="0" w:color="auto"/>
              <w:left w:val="single" w:sz="4" w:space="0" w:color="auto"/>
              <w:bottom w:val="single" w:sz="4" w:space="0" w:color="auto"/>
              <w:right w:val="single" w:sz="4" w:space="0" w:color="auto"/>
            </w:tcBorders>
            <w:vAlign w:val="center"/>
            <w:hideMark/>
          </w:tcPr>
          <w:p w14:paraId="6ED6BD39" w14:textId="77777777" w:rsidR="008D1822" w:rsidRPr="00920004" w:rsidRDefault="008D1822" w:rsidP="00C960CE">
            <w:pPr>
              <w:jc w:val="center"/>
              <w:rPr>
                <w:ins w:id="31645" w:author="phuong vu" w:date="2018-11-25T23:51:00Z"/>
                <w:b/>
                <w:lang w:val="es-ES"/>
                <w:rPrChange w:id="31646" w:author="phuong vu" w:date="2018-11-30T22:36:00Z">
                  <w:rPr>
                    <w:ins w:id="31647" w:author="phuong vu" w:date="2018-11-25T23:51:00Z"/>
                    <w:lang w:val="es-ES"/>
                  </w:rPr>
                </w:rPrChange>
              </w:rPr>
              <w:pPrChange w:id="31648" w:author="phuong vu" w:date="2018-11-30T22:06:00Z">
                <w:pPr>
                  <w:spacing w:line="276" w:lineRule="auto"/>
                  <w:jc w:val="center"/>
                </w:pPr>
              </w:pPrChange>
            </w:pPr>
            <w:ins w:id="31649" w:author="phuong vu" w:date="2018-11-25T23:51:00Z">
              <w:r w:rsidRPr="00920004">
                <w:rPr>
                  <w:b/>
                  <w:lang w:val="es-ES"/>
                  <w:rPrChange w:id="31650" w:author="phuong vu" w:date="2018-11-30T22:36:00Z">
                    <w:rPr>
                      <w:lang w:val="es-ES"/>
                    </w:rPr>
                  </w:rPrChange>
                </w:rPr>
                <w:t>Kết quả mong đợi</w:t>
              </w:r>
            </w:ins>
          </w:p>
        </w:tc>
        <w:tc>
          <w:tcPr>
            <w:tcW w:w="1713" w:type="dxa"/>
            <w:tcBorders>
              <w:top w:val="single" w:sz="4" w:space="0" w:color="auto"/>
              <w:left w:val="single" w:sz="4" w:space="0" w:color="auto"/>
              <w:bottom w:val="single" w:sz="4" w:space="0" w:color="auto"/>
              <w:right w:val="single" w:sz="4" w:space="0" w:color="auto"/>
            </w:tcBorders>
            <w:vAlign w:val="center"/>
            <w:hideMark/>
          </w:tcPr>
          <w:p w14:paraId="3F2634CF" w14:textId="77777777" w:rsidR="008D1822" w:rsidRPr="00920004" w:rsidRDefault="008D1822" w:rsidP="00C960CE">
            <w:pPr>
              <w:jc w:val="center"/>
              <w:rPr>
                <w:ins w:id="31651" w:author="phuong vu" w:date="2018-11-25T23:51:00Z"/>
                <w:b/>
                <w:lang w:val="es-ES"/>
                <w:rPrChange w:id="31652" w:author="phuong vu" w:date="2018-11-30T22:36:00Z">
                  <w:rPr>
                    <w:ins w:id="31653" w:author="phuong vu" w:date="2018-11-25T23:51:00Z"/>
                    <w:lang w:val="es-ES"/>
                  </w:rPr>
                </w:rPrChange>
              </w:rPr>
              <w:pPrChange w:id="31654" w:author="phuong vu" w:date="2018-11-30T22:06:00Z">
                <w:pPr>
                  <w:spacing w:line="276" w:lineRule="auto"/>
                  <w:jc w:val="center"/>
                </w:pPr>
              </w:pPrChange>
            </w:pPr>
            <w:ins w:id="31655" w:author="phuong vu" w:date="2018-11-25T23:51:00Z">
              <w:r w:rsidRPr="00920004">
                <w:rPr>
                  <w:b/>
                  <w:lang w:val="es-ES"/>
                  <w:rPrChange w:id="31656" w:author="phuong vu" w:date="2018-11-30T22:36:00Z">
                    <w:rPr>
                      <w:lang w:val="es-ES"/>
                    </w:rPr>
                  </w:rPrChange>
                </w:rPr>
                <w:t>Kết quả thực tế</w:t>
              </w:r>
            </w:ins>
          </w:p>
        </w:tc>
        <w:tc>
          <w:tcPr>
            <w:tcW w:w="1738" w:type="dxa"/>
            <w:tcBorders>
              <w:top w:val="single" w:sz="4" w:space="0" w:color="auto"/>
              <w:left w:val="single" w:sz="4" w:space="0" w:color="auto"/>
              <w:bottom w:val="single" w:sz="4" w:space="0" w:color="auto"/>
              <w:right w:val="single" w:sz="4" w:space="0" w:color="auto"/>
            </w:tcBorders>
            <w:vAlign w:val="center"/>
            <w:hideMark/>
          </w:tcPr>
          <w:p w14:paraId="37C4C1D7" w14:textId="77777777" w:rsidR="008D1822" w:rsidRPr="00920004" w:rsidRDefault="008D1822" w:rsidP="00C960CE">
            <w:pPr>
              <w:jc w:val="center"/>
              <w:rPr>
                <w:ins w:id="31657" w:author="phuong vu" w:date="2018-11-25T23:51:00Z"/>
                <w:b/>
                <w:lang w:val="es-ES"/>
                <w:rPrChange w:id="31658" w:author="phuong vu" w:date="2018-11-30T22:36:00Z">
                  <w:rPr>
                    <w:ins w:id="31659" w:author="phuong vu" w:date="2018-11-25T23:51:00Z"/>
                    <w:lang w:val="es-ES"/>
                  </w:rPr>
                </w:rPrChange>
              </w:rPr>
              <w:pPrChange w:id="31660" w:author="phuong vu" w:date="2018-11-30T22:06:00Z">
                <w:pPr>
                  <w:spacing w:line="276" w:lineRule="auto"/>
                  <w:jc w:val="center"/>
                </w:pPr>
              </w:pPrChange>
            </w:pPr>
            <w:ins w:id="31661" w:author="phuong vu" w:date="2018-11-25T23:51:00Z">
              <w:r w:rsidRPr="00920004">
                <w:rPr>
                  <w:b/>
                  <w:lang w:val="es-ES"/>
                  <w:rPrChange w:id="31662" w:author="phuong vu" w:date="2018-11-30T22:36:00Z">
                    <w:rPr>
                      <w:lang w:val="es-ES"/>
                    </w:rPr>
                  </w:rPrChange>
                </w:rPr>
                <w:t>Thành công/ Thât bại</w:t>
              </w:r>
            </w:ins>
          </w:p>
        </w:tc>
      </w:tr>
      <w:tr w:rsidR="008D1822" w:rsidRPr="00920004" w14:paraId="13497476" w14:textId="77777777" w:rsidTr="00AD0E2E">
        <w:trPr>
          <w:ins w:id="31663" w:author="phuong vu" w:date="2018-11-25T23:51:00Z"/>
        </w:trPr>
        <w:tc>
          <w:tcPr>
            <w:tcW w:w="708" w:type="dxa"/>
            <w:tcBorders>
              <w:top w:val="single" w:sz="4" w:space="0" w:color="auto"/>
              <w:left w:val="single" w:sz="4" w:space="0" w:color="auto"/>
              <w:bottom w:val="single" w:sz="4" w:space="0" w:color="auto"/>
              <w:right w:val="single" w:sz="4" w:space="0" w:color="auto"/>
            </w:tcBorders>
            <w:vAlign w:val="center"/>
          </w:tcPr>
          <w:p w14:paraId="355F737A" w14:textId="77777777" w:rsidR="008D1822" w:rsidRPr="00920004" w:rsidRDefault="008D1822" w:rsidP="00BD0851">
            <w:pPr>
              <w:spacing w:before="240" w:line="0" w:lineRule="atLeast"/>
              <w:jc w:val="center"/>
              <w:rPr>
                <w:ins w:id="31664" w:author="phuong vu" w:date="2018-11-25T23:51:00Z"/>
                <w:bCs/>
                <w:lang w:val="es-ES"/>
                <w:rPrChange w:id="31665" w:author="phuong vu" w:date="2018-11-30T22:36:00Z">
                  <w:rPr>
                    <w:ins w:id="31666" w:author="phuong vu" w:date="2018-11-25T23:51:00Z"/>
                    <w:bCs/>
                    <w:lang w:val="es-ES"/>
                  </w:rPr>
                </w:rPrChange>
              </w:rPr>
              <w:pPrChange w:id="31667" w:author="phuong vu" w:date="2018-11-30T14:16:00Z">
                <w:pPr>
                  <w:spacing w:line="276" w:lineRule="auto"/>
                  <w:jc w:val="center"/>
                </w:pPr>
              </w:pPrChange>
            </w:pPr>
            <w:ins w:id="31668" w:author="phuong vu" w:date="2018-11-25T23:51:00Z">
              <w:r w:rsidRPr="00920004">
                <w:rPr>
                  <w:bCs/>
                  <w:lang w:val="es-ES"/>
                  <w:rPrChange w:id="31669" w:author="phuong vu" w:date="2018-11-30T22:36:00Z">
                    <w:rPr>
                      <w:bCs/>
                      <w:lang w:val="es-ES"/>
                    </w:rPr>
                  </w:rPrChange>
                </w:rPr>
                <w:t>1</w:t>
              </w:r>
            </w:ins>
          </w:p>
        </w:tc>
        <w:tc>
          <w:tcPr>
            <w:tcW w:w="2676" w:type="dxa"/>
            <w:tcBorders>
              <w:top w:val="single" w:sz="4" w:space="0" w:color="auto"/>
              <w:left w:val="single" w:sz="4" w:space="0" w:color="auto"/>
              <w:bottom w:val="single" w:sz="4" w:space="0" w:color="auto"/>
              <w:right w:val="single" w:sz="4" w:space="0" w:color="auto"/>
            </w:tcBorders>
          </w:tcPr>
          <w:p w14:paraId="29DDD78E" w14:textId="5C733D56" w:rsidR="008D1822" w:rsidRPr="00920004" w:rsidRDefault="008D1822" w:rsidP="00C960CE">
            <w:pPr>
              <w:rPr>
                <w:ins w:id="31670" w:author="phuong vu" w:date="2018-11-25T23:51:00Z"/>
                <w:lang w:val="es-ES"/>
                <w:rPrChange w:id="31671" w:author="phuong vu" w:date="2018-11-30T22:36:00Z">
                  <w:rPr>
                    <w:ins w:id="31672" w:author="phuong vu" w:date="2018-11-25T23:51:00Z"/>
                    <w:lang w:val="es-ES"/>
                  </w:rPr>
                </w:rPrChange>
              </w:rPr>
              <w:pPrChange w:id="31673" w:author="phuong vu" w:date="2018-11-30T22:06:00Z">
                <w:pPr>
                  <w:spacing w:line="276" w:lineRule="auto"/>
                  <w:jc w:val="left"/>
                </w:pPr>
              </w:pPrChange>
            </w:pPr>
            <w:ins w:id="31674" w:author="phuong vu" w:date="2018-11-25T23:51:00Z">
              <w:r w:rsidRPr="00920004">
                <w:rPr>
                  <w:lang w:val="es-ES"/>
                  <w:rPrChange w:id="31675" w:author="phuong vu" w:date="2018-11-30T22:36:00Z">
                    <w:rPr>
                      <w:lang w:val="es-ES"/>
                    </w:rPr>
                  </w:rPrChange>
                </w:rPr>
                <w:t>Trạng thái: Đang chờ</w:t>
              </w:r>
            </w:ins>
            <w:ins w:id="31676" w:author="phuong vu" w:date="2018-11-26T01:35:00Z">
              <w:r w:rsidR="00461C23" w:rsidRPr="00920004">
                <w:rPr>
                  <w:lang w:val="es-ES"/>
                  <w:rPrChange w:id="31677" w:author="phuong vu" w:date="2018-11-30T22:36:00Z">
                    <w:rPr>
                      <w:lang w:val="es-ES"/>
                    </w:rPr>
                  </w:rPrChange>
                </w:rPr>
                <w:t xml:space="preserve"> lấy đồ</w:t>
              </w:r>
            </w:ins>
          </w:p>
        </w:tc>
        <w:tc>
          <w:tcPr>
            <w:tcW w:w="1942" w:type="dxa"/>
            <w:tcBorders>
              <w:top w:val="single" w:sz="4" w:space="0" w:color="auto"/>
              <w:left w:val="single" w:sz="4" w:space="0" w:color="auto"/>
              <w:bottom w:val="single" w:sz="4" w:space="0" w:color="auto"/>
              <w:right w:val="single" w:sz="4" w:space="0" w:color="auto"/>
            </w:tcBorders>
          </w:tcPr>
          <w:p w14:paraId="3EA319F5" w14:textId="7AE5C20E" w:rsidR="008D1822" w:rsidRPr="00920004" w:rsidRDefault="008D1822" w:rsidP="00C960CE">
            <w:pPr>
              <w:rPr>
                <w:ins w:id="31678" w:author="phuong vu" w:date="2018-11-25T23:51:00Z"/>
                <w:lang w:val="es-ES"/>
                <w:rPrChange w:id="31679" w:author="phuong vu" w:date="2018-11-30T22:36:00Z">
                  <w:rPr>
                    <w:ins w:id="31680" w:author="phuong vu" w:date="2018-11-25T23:51:00Z"/>
                    <w:lang w:val="es-ES"/>
                  </w:rPr>
                </w:rPrChange>
              </w:rPr>
              <w:pPrChange w:id="31681" w:author="phuong vu" w:date="2018-11-30T22:06:00Z">
                <w:pPr>
                  <w:spacing w:line="276" w:lineRule="auto"/>
                  <w:jc w:val="left"/>
                </w:pPr>
              </w:pPrChange>
            </w:pPr>
            <w:ins w:id="31682" w:author="phuong vu" w:date="2018-11-25T23:51:00Z">
              <w:r w:rsidRPr="00920004">
                <w:rPr>
                  <w:lang w:val="es-ES"/>
                  <w:rPrChange w:id="31683" w:author="phuong vu" w:date="2018-11-30T22:36:00Z">
                    <w:rPr>
                      <w:lang w:val="es-ES"/>
                    </w:rPr>
                  </w:rPrChange>
                </w:rPr>
                <w:t xml:space="preserve">Danh sách </w:t>
              </w:r>
            </w:ins>
            <w:ins w:id="31684" w:author="phuong vu" w:date="2018-11-26T01:32:00Z">
              <w:r w:rsidR="00F92702" w:rsidRPr="00920004">
                <w:rPr>
                  <w:lang w:val="es-ES"/>
                  <w:rPrChange w:id="31685" w:author="phuong vu" w:date="2018-11-30T22:36:00Z">
                    <w:rPr>
                      <w:lang w:val="es-ES"/>
                    </w:rPr>
                  </w:rPrChange>
                </w:rPr>
                <w:t>biên nhận</w:t>
              </w:r>
            </w:ins>
            <w:ins w:id="31686" w:author="phuong vu" w:date="2018-11-25T23:51:00Z">
              <w:r w:rsidRPr="00920004">
                <w:rPr>
                  <w:lang w:val="es-ES"/>
                  <w:rPrChange w:id="31687" w:author="phuong vu" w:date="2018-11-30T22:36:00Z">
                    <w:rPr>
                      <w:lang w:val="es-ES"/>
                    </w:rPr>
                  </w:rPrChange>
                </w:rPr>
                <w:t xml:space="preserve"> có trạng thái “</w:t>
              </w:r>
              <w:r w:rsidRPr="00920004">
                <w:rPr>
                  <w:lang w:val="es-ES"/>
                  <w:rPrChange w:id="31688" w:author="phuong vu" w:date="2018-11-30T22:36:00Z">
                    <w:rPr>
                      <w:i/>
                      <w:lang w:val="es-ES"/>
                    </w:rPr>
                  </w:rPrChange>
                </w:rPr>
                <w:t>đang chờ</w:t>
              </w:r>
            </w:ins>
            <w:ins w:id="31689" w:author="phuong vu" w:date="2018-11-26T01:32:00Z">
              <w:r w:rsidR="00F92702" w:rsidRPr="00920004">
                <w:rPr>
                  <w:lang w:val="es-ES"/>
                  <w:rPrChange w:id="31690" w:author="phuong vu" w:date="2018-11-30T22:36:00Z">
                    <w:rPr>
                      <w:i/>
                      <w:lang w:val="es-ES"/>
                    </w:rPr>
                  </w:rPrChange>
                </w:rPr>
                <w:t xml:space="preserve"> lấy đồ</w:t>
              </w:r>
            </w:ins>
            <w:ins w:id="31691" w:author="phuong vu" w:date="2018-11-25T23:51:00Z">
              <w:r w:rsidRPr="00920004">
                <w:rPr>
                  <w:lang w:val="es-ES"/>
                  <w:rPrChange w:id="31692" w:author="phuong vu" w:date="2018-11-30T22:36:00Z">
                    <w:rPr>
                      <w:lang w:val="es-ES"/>
                    </w:rPr>
                  </w:rPrChange>
                </w:rPr>
                <w:t>”.</w:t>
              </w:r>
            </w:ins>
          </w:p>
        </w:tc>
        <w:tc>
          <w:tcPr>
            <w:tcW w:w="1713" w:type="dxa"/>
            <w:tcBorders>
              <w:top w:val="single" w:sz="4" w:space="0" w:color="auto"/>
              <w:left w:val="single" w:sz="4" w:space="0" w:color="auto"/>
              <w:bottom w:val="single" w:sz="4" w:space="0" w:color="auto"/>
              <w:right w:val="single" w:sz="4" w:space="0" w:color="auto"/>
            </w:tcBorders>
          </w:tcPr>
          <w:p w14:paraId="1227AEC3" w14:textId="2092B1FB" w:rsidR="008D1822" w:rsidRPr="00920004" w:rsidRDefault="008D1822" w:rsidP="00C960CE">
            <w:pPr>
              <w:rPr>
                <w:ins w:id="31693" w:author="phuong vu" w:date="2018-11-25T23:51:00Z"/>
                <w:lang w:val="es-ES"/>
                <w:rPrChange w:id="31694" w:author="phuong vu" w:date="2018-11-30T22:36:00Z">
                  <w:rPr>
                    <w:ins w:id="31695" w:author="phuong vu" w:date="2018-11-25T23:51:00Z"/>
                    <w:lang w:val="es-ES"/>
                  </w:rPr>
                </w:rPrChange>
              </w:rPr>
              <w:pPrChange w:id="31696" w:author="phuong vu" w:date="2018-11-30T22:06:00Z">
                <w:pPr>
                  <w:spacing w:line="276" w:lineRule="auto"/>
                  <w:jc w:val="left"/>
                </w:pPr>
              </w:pPrChange>
            </w:pPr>
            <w:ins w:id="31697" w:author="phuong vu" w:date="2018-11-25T23:51:00Z">
              <w:r w:rsidRPr="00920004">
                <w:rPr>
                  <w:lang w:val="es-ES"/>
                  <w:rPrChange w:id="31698" w:author="phuong vu" w:date="2018-11-30T22:36:00Z">
                    <w:rPr>
                      <w:lang w:val="es-ES"/>
                    </w:rPr>
                  </w:rPrChange>
                </w:rPr>
                <w:t xml:space="preserve">Danh sách </w:t>
              </w:r>
            </w:ins>
            <w:ins w:id="31699" w:author="phuong vu" w:date="2018-11-26T01:32:00Z">
              <w:r w:rsidR="00F92702" w:rsidRPr="00920004">
                <w:rPr>
                  <w:lang w:val="es-ES"/>
                  <w:rPrChange w:id="31700" w:author="phuong vu" w:date="2018-11-30T22:36:00Z">
                    <w:rPr>
                      <w:lang w:val="es-ES"/>
                    </w:rPr>
                  </w:rPrChange>
                </w:rPr>
                <w:t>biên nhận</w:t>
              </w:r>
            </w:ins>
            <w:ins w:id="31701" w:author="phuong vu" w:date="2018-11-25T23:51:00Z">
              <w:r w:rsidRPr="00920004">
                <w:rPr>
                  <w:lang w:val="es-ES"/>
                  <w:rPrChange w:id="31702" w:author="phuong vu" w:date="2018-11-30T22:36:00Z">
                    <w:rPr>
                      <w:lang w:val="es-ES"/>
                    </w:rPr>
                  </w:rPrChange>
                </w:rPr>
                <w:t xml:space="preserve"> có trạng thái “</w:t>
              </w:r>
              <w:r w:rsidRPr="00920004">
                <w:rPr>
                  <w:lang w:val="es-ES"/>
                  <w:rPrChange w:id="31703" w:author="phuong vu" w:date="2018-11-30T22:36:00Z">
                    <w:rPr>
                      <w:i/>
                      <w:lang w:val="es-ES"/>
                    </w:rPr>
                  </w:rPrChange>
                </w:rPr>
                <w:t>đang chờ</w:t>
              </w:r>
            </w:ins>
            <w:ins w:id="31704" w:author="phuong vu" w:date="2018-11-26T01:32:00Z">
              <w:r w:rsidR="00F92702" w:rsidRPr="00920004">
                <w:rPr>
                  <w:lang w:val="es-ES"/>
                  <w:rPrChange w:id="31705" w:author="phuong vu" w:date="2018-11-30T22:36:00Z">
                    <w:rPr>
                      <w:i/>
                      <w:lang w:val="es-ES"/>
                    </w:rPr>
                  </w:rPrChange>
                </w:rPr>
                <w:t xml:space="preserve"> lấy đồ</w:t>
              </w:r>
            </w:ins>
            <w:ins w:id="31706" w:author="phuong vu" w:date="2018-11-25T23:51:00Z">
              <w:r w:rsidRPr="00920004">
                <w:rPr>
                  <w:lang w:val="es-ES"/>
                  <w:rPrChange w:id="31707" w:author="phuong vu" w:date="2018-11-30T22:36:00Z">
                    <w:rPr>
                      <w:lang w:val="es-ES"/>
                    </w:rPr>
                  </w:rPrChange>
                </w:rPr>
                <w:t>”.</w:t>
              </w:r>
            </w:ins>
          </w:p>
        </w:tc>
        <w:tc>
          <w:tcPr>
            <w:tcW w:w="1738" w:type="dxa"/>
            <w:tcBorders>
              <w:top w:val="single" w:sz="4" w:space="0" w:color="auto"/>
              <w:left w:val="single" w:sz="4" w:space="0" w:color="auto"/>
              <w:bottom w:val="single" w:sz="4" w:space="0" w:color="auto"/>
              <w:right w:val="single" w:sz="4" w:space="0" w:color="auto"/>
            </w:tcBorders>
          </w:tcPr>
          <w:p w14:paraId="176831C1" w14:textId="77777777" w:rsidR="008D1822" w:rsidRPr="00920004" w:rsidRDefault="008D1822" w:rsidP="00C960CE">
            <w:pPr>
              <w:rPr>
                <w:ins w:id="31708" w:author="phuong vu" w:date="2018-11-25T23:51:00Z"/>
                <w:lang w:val="es-ES"/>
                <w:rPrChange w:id="31709" w:author="phuong vu" w:date="2018-11-30T22:36:00Z">
                  <w:rPr>
                    <w:ins w:id="31710" w:author="phuong vu" w:date="2018-11-25T23:51:00Z"/>
                    <w:lang w:val="es-ES"/>
                  </w:rPr>
                </w:rPrChange>
              </w:rPr>
              <w:pPrChange w:id="31711" w:author="phuong vu" w:date="2018-11-30T22:06:00Z">
                <w:pPr>
                  <w:spacing w:line="276" w:lineRule="auto"/>
                  <w:jc w:val="left"/>
                </w:pPr>
              </w:pPrChange>
            </w:pPr>
            <w:ins w:id="31712" w:author="phuong vu" w:date="2018-11-25T23:51:00Z">
              <w:r w:rsidRPr="00920004">
                <w:rPr>
                  <w:lang w:val="es-ES"/>
                  <w:rPrChange w:id="31713" w:author="phuong vu" w:date="2018-11-30T22:36:00Z">
                    <w:rPr>
                      <w:lang w:val="es-ES"/>
                    </w:rPr>
                  </w:rPrChange>
                </w:rPr>
                <w:t>Thành công</w:t>
              </w:r>
            </w:ins>
          </w:p>
        </w:tc>
      </w:tr>
      <w:tr w:rsidR="008D1822" w:rsidRPr="00920004" w14:paraId="702F3A36" w14:textId="77777777" w:rsidTr="00AD0E2E">
        <w:trPr>
          <w:ins w:id="31714" w:author="phuong vu" w:date="2018-11-25T23:51:00Z"/>
        </w:trPr>
        <w:tc>
          <w:tcPr>
            <w:tcW w:w="708" w:type="dxa"/>
            <w:tcBorders>
              <w:top w:val="single" w:sz="4" w:space="0" w:color="auto"/>
              <w:left w:val="single" w:sz="4" w:space="0" w:color="auto"/>
              <w:bottom w:val="single" w:sz="4" w:space="0" w:color="auto"/>
              <w:right w:val="single" w:sz="4" w:space="0" w:color="auto"/>
            </w:tcBorders>
            <w:vAlign w:val="center"/>
          </w:tcPr>
          <w:p w14:paraId="040580F4" w14:textId="77777777" w:rsidR="008D1822" w:rsidRPr="00920004" w:rsidRDefault="008D1822" w:rsidP="00BD0851">
            <w:pPr>
              <w:spacing w:before="240" w:line="0" w:lineRule="atLeast"/>
              <w:jc w:val="center"/>
              <w:rPr>
                <w:ins w:id="31715" w:author="phuong vu" w:date="2018-11-25T23:51:00Z"/>
                <w:bCs/>
                <w:lang w:val="es-ES"/>
                <w:rPrChange w:id="31716" w:author="phuong vu" w:date="2018-11-30T22:36:00Z">
                  <w:rPr>
                    <w:ins w:id="31717" w:author="phuong vu" w:date="2018-11-25T23:51:00Z"/>
                    <w:bCs/>
                    <w:lang w:val="es-ES"/>
                  </w:rPr>
                </w:rPrChange>
              </w:rPr>
              <w:pPrChange w:id="31718" w:author="phuong vu" w:date="2018-11-30T14:16:00Z">
                <w:pPr>
                  <w:spacing w:line="276" w:lineRule="auto"/>
                  <w:jc w:val="center"/>
                </w:pPr>
              </w:pPrChange>
            </w:pPr>
            <w:ins w:id="31719" w:author="phuong vu" w:date="2018-11-25T23:51:00Z">
              <w:r w:rsidRPr="00920004">
                <w:rPr>
                  <w:bCs/>
                  <w:lang w:val="es-ES"/>
                  <w:rPrChange w:id="31720" w:author="phuong vu" w:date="2018-11-30T22:36:00Z">
                    <w:rPr>
                      <w:bCs/>
                      <w:lang w:val="es-ES"/>
                    </w:rPr>
                  </w:rPrChange>
                </w:rPr>
                <w:t>2</w:t>
              </w:r>
            </w:ins>
          </w:p>
        </w:tc>
        <w:tc>
          <w:tcPr>
            <w:tcW w:w="2676" w:type="dxa"/>
            <w:tcBorders>
              <w:top w:val="single" w:sz="4" w:space="0" w:color="auto"/>
              <w:left w:val="single" w:sz="4" w:space="0" w:color="auto"/>
              <w:bottom w:val="single" w:sz="4" w:space="0" w:color="auto"/>
              <w:right w:val="single" w:sz="4" w:space="0" w:color="auto"/>
            </w:tcBorders>
          </w:tcPr>
          <w:p w14:paraId="6230B8F3" w14:textId="4E650863" w:rsidR="008D1822" w:rsidRPr="00920004" w:rsidRDefault="008D1822" w:rsidP="00C960CE">
            <w:pPr>
              <w:rPr>
                <w:ins w:id="31721" w:author="phuong vu" w:date="2018-11-25T23:51:00Z"/>
                <w:lang w:val="es-ES"/>
                <w:rPrChange w:id="31722" w:author="phuong vu" w:date="2018-11-30T22:36:00Z">
                  <w:rPr>
                    <w:ins w:id="31723" w:author="phuong vu" w:date="2018-11-25T23:51:00Z"/>
                    <w:lang w:val="es-ES"/>
                  </w:rPr>
                </w:rPrChange>
              </w:rPr>
              <w:pPrChange w:id="31724" w:author="phuong vu" w:date="2018-11-30T22:06:00Z">
                <w:pPr>
                  <w:spacing w:line="276" w:lineRule="auto"/>
                  <w:jc w:val="left"/>
                </w:pPr>
              </w:pPrChange>
            </w:pPr>
            <w:ins w:id="31725" w:author="phuong vu" w:date="2018-11-25T23:51:00Z">
              <w:r w:rsidRPr="00920004">
                <w:rPr>
                  <w:lang w:val="es-ES"/>
                  <w:rPrChange w:id="31726" w:author="phuong vu" w:date="2018-11-30T22:36:00Z">
                    <w:rPr>
                      <w:lang w:val="es-ES"/>
                    </w:rPr>
                  </w:rPrChange>
                </w:rPr>
                <w:t xml:space="preserve">Trạng thái: Đã </w:t>
              </w:r>
            </w:ins>
            <w:ins w:id="31727" w:author="phuong vu" w:date="2018-11-26T01:33:00Z">
              <w:r w:rsidR="00F92702" w:rsidRPr="00920004">
                <w:rPr>
                  <w:lang w:val="es-ES"/>
                  <w:rPrChange w:id="31728" w:author="phuong vu" w:date="2018-11-30T22:36:00Z">
                    <w:rPr>
                      <w:lang w:val="es-ES"/>
                    </w:rPr>
                  </w:rPrChange>
                </w:rPr>
                <w:t>lấy đồ</w:t>
              </w:r>
            </w:ins>
          </w:p>
        </w:tc>
        <w:tc>
          <w:tcPr>
            <w:tcW w:w="1942" w:type="dxa"/>
            <w:tcBorders>
              <w:top w:val="single" w:sz="4" w:space="0" w:color="auto"/>
              <w:left w:val="single" w:sz="4" w:space="0" w:color="auto"/>
              <w:bottom w:val="single" w:sz="4" w:space="0" w:color="auto"/>
              <w:right w:val="single" w:sz="4" w:space="0" w:color="auto"/>
            </w:tcBorders>
          </w:tcPr>
          <w:p w14:paraId="023437D8" w14:textId="653BF817" w:rsidR="008D1822" w:rsidRPr="00920004" w:rsidRDefault="008D1822" w:rsidP="00C960CE">
            <w:pPr>
              <w:rPr>
                <w:ins w:id="31729" w:author="phuong vu" w:date="2018-11-25T23:51:00Z"/>
                <w:lang w:val="es-ES"/>
                <w:rPrChange w:id="31730" w:author="phuong vu" w:date="2018-11-30T22:36:00Z">
                  <w:rPr>
                    <w:ins w:id="31731" w:author="phuong vu" w:date="2018-11-25T23:51:00Z"/>
                    <w:lang w:val="es-ES"/>
                  </w:rPr>
                </w:rPrChange>
              </w:rPr>
              <w:pPrChange w:id="31732" w:author="phuong vu" w:date="2018-11-30T22:06:00Z">
                <w:pPr>
                  <w:spacing w:line="276" w:lineRule="auto"/>
                  <w:jc w:val="left"/>
                </w:pPr>
              </w:pPrChange>
            </w:pPr>
            <w:ins w:id="31733" w:author="phuong vu" w:date="2018-11-25T23:51:00Z">
              <w:r w:rsidRPr="00920004">
                <w:rPr>
                  <w:lang w:val="es-ES"/>
                  <w:rPrChange w:id="31734" w:author="phuong vu" w:date="2018-11-30T22:36:00Z">
                    <w:rPr>
                      <w:lang w:val="es-ES"/>
                    </w:rPr>
                  </w:rPrChange>
                </w:rPr>
                <w:t xml:space="preserve">Danh sách </w:t>
              </w:r>
            </w:ins>
            <w:ins w:id="31735" w:author="phuong vu" w:date="2018-11-26T01:34:00Z">
              <w:r w:rsidR="00461C23" w:rsidRPr="00920004">
                <w:rPr>
                  <w:lang w:val="es-ES"/>
                  <w:rPrChange w:id="31736" w:author="phuong vu" w:date="2018-11-30T22:36:00Z">
                    <w:rPr>
                      <w:lang w:val="es-ES"/>
                    </w:rPr>
                  </w:rPrChange>
                </w:rPr>
                <w:t>biên</w:t>
              </w:r>
            </w:ins>
            <w:ins w:id="31737" w:author="phuong vu" w:date="2018-11-26T01:33:00Z">
              <w:r w:rsidR="00F92702" w:rsidRPr="00920004">
                <w:rPr>
                  <w:lang w:val="es-ES"/>
                  <w:rPrChange w:id="31738" w:author="phuong vu" w:date="2018-11-30T22:36:00Z">
                    <w:rPr>
                      <w:lang w:val="es-ES"/>
                    </w:rPr>
                  </w:rPrChange>
                </w:rPr>
                <w:t xml:space="preserve"> nhận </w:t>
              </w:r>
            </w:ins>
            <w:ins w:id="31739" w:author="phuong vu" w:date="2018-11-25T23:51:00Z">
              <w:r w:rsidRPr="00920004">
                <w:rPr>
                  <w:lang w:val="es-ES"/>
                  <w:rPrChange w:id="31740" w:author="phuong vu" w:date="2018-11-30T22:36:00Z">
                    <w:rPr>
                      <w:lang w:val="es-ES"/>
                    </w:rPr>
                  </w:rPrChange>
                </w:rPr>
                <w:t>có trạng thái “</w:t>
              </w:r>
              <w:r w:rsidRPr="00920004">
                <w:rPr>
                  <w:lang w:val="es-ES"/>
                  <w:rPrChange w:id="31741" w:author="phuong vu" w:date="2018-11-30T22:36:00Z">
                    <w:rPr>
                      <w:i/>
                      <w:lang w:val="es-ES"/>
                    </w:rPr>
                  </w:rPrChange>
                </w:rPr>
                <w:t xml:space="preserve">đã </w:t>
              </w:r>
            </w:ins>
            <w:ins w:id="31742" w:author="phuong vu" w:date="2018-11-26T01:33:00Z">
              <w:r w:rsidR="00F92702" w:rsidRPr="00920004">
                <w:rPr>
                  <w:lang w:val="es-ES"/>
                  <w:rPrChange w:id="31743" w:author="phuong vu" w:date="2018-11-30T22:36:00Z">
                    <w:rPr>
                      <w:i/>
                      <w:lang w:val="es-ES"/>
                    </w:rPr>
                  </w:rPrChange>
                </w:rPr>
                <w:t>lấy đồ</w:t>
              </w:r>
            </w:ins>
            <w:ins w:id="31744" w:author="phuong vu" w:date="2018-11-25T23:51:00Z">
              <w:r w:rsidRPr="00920004">
                <w:rPr>
                  <w:lang w:val="es-ES"/>
                  <w:rPrChange w:id="31745" w:author="phuong vu" w:date="2018-11-30T22:36:00Z">
                    <w:rPr>
                      <w:i/>
                      <w:lang w:val="es-ES"/>
                    </w:rPr>
                  </w:rPrChange>
                </w:rPr>
                <w:t>”</w:t>
              </w:r>
            </w:ins>
            <w:ins w:id="31746" w:author="phuong vu" w:date="2018-11-26T01:33:00Z">
              <w:r w:rsidR="00F92702" w:rsidRPr="00920004">
                <w:rPr>
                  <w:lang w:val="es-ES"/>
                  <w:rPrChange w:id="31747" w:author="phuong vu" w:date="2018-11-30T22:36:00Z">
                    <w:rPr>
                      <w:i/>
                      <w:lang w:val="es-ES"/>
                    </w:rPr>
                  </w:rPrChange>
                </w:rPr>
                <w:t>.</w:t>
              </w:r>
            </w:ins>
          </w:p>
        </w:tc>
        <w:tc>
          <w:tcPr>
            <w:tcW w:w="1713" w:type="dxa"/>
            <w:tcBorders>
              <w:top w:val="single" w:sz="4" w:space="0" w:color="auto"/>
              <w:left w:val="single" w:sz="4" w:space="0" w:color="auto"/>
              <w:bottom w:val="single" w:sz="4" w:space="0" w:color="auto"/>
              <w:right w:val="single" w:sz="4" w:space="0" w:color="auto"/>
            </w:tcBorders>
          </w:tcPr>
          <w:p w14:paraId="284F0CB9" w14:textId="2F0DE2A5" w:rsidR="008D1822" w:rsidRPr="00920004" w:rsidRDefault="00F92702" w:rsidP="00C960CE">
            <w:pPr>
              <w:rPr>
                <w:ins w:id="31748" w:author="phuong vu" w:date="2018-11-25T23:51:00Z"/>
                <w:lang w:val="es-ES"/>
                <w:rPrChange w:id="31749" w:author="phuong vu" w:date="2018-11-30T22:36:00Z">
                  <w:rPr>
                    <w:ins w:id="31750" w:author="phuong vu" w:date="2018-11-25T23:51:00Z"/>
                    <w:lang w:val="es-ES"/>
                  </w:rPr>
                </w:rPrChange>
              </w:rPr>
              <w:pPrChange w:id="31751" w:author="phuong vu" w:date="2018-11-30T22:06:00Z">
                <w:pPr>
                  <w:spacing w:line="276" w:lineRule="auto"/>
                  <w:jc w:val="left"/>
                </w:pPr>
              </w:pPrChange>
            </w:pPr>
            <w:ins w:id="31752" w:author="phuong vu" w:date="2018-11-26T01:33:00Z">
              <w:r w:rsidRPr="00920004">
                <w:rPr>
                  <w:lang w:val="es-ES"/>
                  <w:rPrChange w:id="31753" w:author="phuong vu" w:date="2018-11-30T22:36:00Z">
                    <w:rPr>
                      <w:lang w:val="es-ES"/>
                    </w:rPr>
                  </w:rPrChange>
                </w:rPr>
                <w:t>Danh sách bi</w:t>
              </w:r>
            </w:ins>
            <w:ins w:id="31754" w:author="phuong vu" w:date="2018-11-26T01:35:00Z">
              <w:r w:rsidR="00461C23" w:rsidRPr="00920004">
                <w:rPr>
                  <w:lang w:val="es-ES"/>
                  <w:rPrChange w:id="31755" w:author="phuong vu" w:date="2018-11-30T22:36:00Z">
                    <w:rPr>
                      <w:lang w:val="es-ES"/>
                    </w:rPr>
                  </w:rPrChange>
                </w:rPr>
                <w:t>ê</w:t>
              </w:r>
            </w:ins>
            <w:ins w:id="31756" w:author="phuong vu" w:date="2018-11-26T01:33:00Z">
              <w:r w:rsidRPr="00920004">
                <w:rPr>
                  <w:lang w:val="es-ES"/>
                  <w:rPrChange w:id="31757" w:author="phuong vu" w:date="2018-11-30T22:36:00Z">
                    <w:rPr>
                      <w:lang w:val="es-ES"/>
                    </w:rPr>
                  </w:rPrChange>
                </w:rPr>
                <w:t>n nhận có trạng thái “</w:t>
              </w:r>
              <w:r w:rsidRPr="00920004">
                <w:rPr>
                  <w:lang w:val="es-ES"/>
                  <w:rPrChange w:id="31758" w:author="phuong vu" w:date="2018-11-30T22:36:00Z">
                    <w:rPr>
                      <w:i/>
                      <w:lang w:val="es-ES"/>
                    </w:rPr>
                  </w:rPrChange>
                </w:rPr>
                <w:t>đã lấy đồ”.</w:t>
              </w:r>
            </w:ins>
          </w:p>
        </w:tc>
        <w:tc>
          <w:tcPr>
            <w:tcW w:w="1738" w:type="dxa"/>
            <w:tcBorders>
              <w:top w:val="single" w:sz="4" w:space="0" w:color="auto"/>
              <w:left w:val="single" w:sz="4" w:space="0" w:color="auto"/>
              <w:bottom w:val="single" w:sz="4" w:space="0" w:color="auto"/>
              <w:right w:val="single" w:sz="4" w:space="0" w:color="auto"/>
            </w:tcBorders>
          </w:tcPr>
          <w:p w14:paraId="7BA7D1F9" w14:textId="77777777" w:rsidR="008D1822" w:rsidRPr="00920004" w:rsidRDefault="008D1822" w:rsidP="00C960CE">
            <w:pPr>
              <w:rPr>
                <w:ins w:id="31759" w:author="phuong vu" w:date="2018-11-25T23:51:00Z"/>
                <w:lang w:val="en-US"/>
                <w:rPrChange w:id="31760" w:author="phuong vu" w:date="2018-11-30T22:36:00Z">
                  <w:rPr>
                    <w:ins w:id="31761" w:author="phuong vu" w:date="2018-11-25T23:51:00Z"/>
                    <w:lang w:val="en-US"/>
                  </w:rPr>
                </w:rPrChange>
              </w:rPr>
              <w:pPrChange w:id="31762" w:author="phuong vu" w:date="2018-11-30T22:06:00Z">
                <w:pPr>
                  <w:spacing w:line="276" w:lineRule="auto"/>
                  <w:jc w:val="left"/>
                </w:pPr>
              </w:pPrChange>
            </w:pPr>
            <w:ins w:id="31763" w:author="phuong vu" w:date="2018-11-25T23:51:00Z">
              <w:r w:rsidRPr="00920004">
                <w:rPr>
                  <w:lang w:val="en-US"/>
                  <w:rPrChange w:id="31764" w:author="phuong vu" w:date="2018-11-30T22:36:00Z">
                    <w:rPr>
                      <w:lang w:val="en-US"/>
                    </w:rPr>
                  </w:rPrChange>
                </w:rPr>
                <w:t>Thành công</w:t>
              </w:r>
            </w:ins>
          </w:p>
        </w:tc>
      </w:tr>
      <w:tr w:rsidR="008D1822" w:rsidRPr="00920004" w14:paraId="68A2F0EB" w14:textId="77777777" w:rsidTr="00AD0E2E">
        <w:trPr>
          <w:ins w:id="31765" w:author="phuong vu" w:date="2018-11-25T23:51:00Z"/>
        </w:trPr>
        <w:tc>
          <w:tcPr>
            <w:tcW w:w="708" w:type="dxa"/>
            <w:tcBorders>
              <w:top w:val="single" w:sz="4" w:space="0" w:color="auto"/>
              <w:left w:val="single" w:sz="4" w:space="0" w:color="auto"/>
              <w:bottom w:val="single" w:sz="4" w:space="0" w:color="auto"/>
              <w:right w:val="single" w:sz="4" w:space="0" w:color="auto"/>
            </w:tcBorders>
            <w:vAlign w:val="center"/>
          </w:tcPr>
          <w:p w14:paraId="5ED91417" w14:textId="77777777" w:rsidR="008D1822" w:rsidRPr="00920004" w:rsidRDefault="008D1822" w:rsidP="00BD0851">
            <w:pPr>
              <w:spacing w:before="240" w:line="0" w:lineRule="atLeast"/>
              <w:jc w:val="center"/>
              <w:rPr>
                <w:ins w:id="31766" w:author="phuong vu" w:date="2018-11-25T23:51:00Z"/>
                <w:bCs/>
                <w:lang w:val="es-ES"/>
                <w:rPrChange w:id="31767" w:author="phuong vu" w:date="2018-11-30T22:36:00Z">
                  <w:rPr>
                    <w:ins w:id="31768" w:author="phuong vu" w:date="2018-11-25T23:51:00Z"/>
                    <w:bCs/>
                    <w:lang w:val="es-ES"/>
                  </w:rPr>
                </w:rPrChange>
              </w:rPr>
              <w:pPrChange w:id="31769" w:author="phuong vu" w:date="2018-11-30T14:16:00Z">
                <w:pPr>
                  <w:spacing w:line="276" w:lineRule="auto"/>
                  <w:jc w:val="center"/>
                </w:pPr>
              </w:pPrChange>
            </w:pPr>
            <w:ins w:id="31770" w:author="phuong vu" w:date="2018-11-25T23:51:00Z">
              <w:r w:rsidRPr="00920004">
                <w:rPr>
                  <w:bCs/>
                  <w:lang w:val="es-ES"/>
                  <w:rPrChange w:id="31771" w:author="phuong vu" w:date="2018-11-30T22:36:00Z">
                    <w:rPr>
                      <w:bCs/>
                      <w:lang w:val="es-ES"/>
                    </w:rPr>
                  </w:rPrChange>
                </w:rPr>
                <w:t>3</w:t>
              </w:r>
            </w:ins>
          </w:p>
        </w:tc>
        <w:tc>
          <w:tcPr>
            <w:tcW w:w="2676" w:type="dxa"/>
            <w:tcBorders>
              <w:top w:val="single" w:sz="4" w:space="0" w:color="auto"/>
              <w:left w:val="single" w:sz="4" w:space="0" w:color="auto"/>
              <w:bottom w:val="single" w:sz="4" w:space="0" w:color="auto"/>
              <w:right w:val="single" w:sz="4" w:space="0" w:color="auto"/>
            </w:tcBorders>
          </w:tcPr>
          <w:p w14:paraId="48E4948A" w14:textId="080BE51D" w:rsidR="008D1822" w:rsidRPr="00920004" w:rsidRDefault="008D1822" w:rsidP="00C960CE">
            <w:pPr>
              <w:rPr>
                <w:ins w:id="31772" w:author="phuong vu" w:date="2018-11-25T23:51:00Z"/>
                <w:lang w:val="es-ES"/>
                <w:rPrChange w:id="31773" w:author="phuong vu" w:date="2018-11-30T22:36:00Z">
                  <w:rPr>
                    <w:ins w:id="31774" w:author="phuong vu" w:date="2018-11-25T23:51:00Z"/>
                    <w:lang w:val="es-ES"/>
                  </w:rPr>
                </w:rPrChange>
              </w:rPr>
              <w:pPrChange w:id="31775" w:author="phuong vu" w:date="2018-11-30T22:06:00Z">
                <w:pPr>
                  <w:spacing w:line="276" w:lineRule="auto"/>
                  <w:jc w:val="left"/>
                </w:pPr>
              </w:pPrChange>
            </w:pPr>
            <w:ins w:id="31776" w:author="phuong vu" w:date="2018-11-25T23:51:00Z">
              <w:r w:rsidRPr="00920004">
                <w:rPr>
                  <w:lang w:val="es-ES"/>
                  <w:rPrChange w:id="31777" w:author="phuong vu" w:date="2018-11-30T22:36:00Z">
                    <w:rPr>
                      <w:lang w:val="es-ES"/>
                    </w:rPr>
                  </w:rPrChange>
                </w:rPr>
                <w:t xml:space="preserve">Trạng thái: </w:t>
              </w:r>
            </w:ins>
            <w:ins w:id="31778" w:author="phuong vu" w:date="2018-11-26T01:33:00Z">
              <w:r w:rsidR="00F92702" w:rsidRPr="00920004">
                <w:rPr>
                  <w:lang w:val="es-ES"/>
                  <w:rPrChange w:id="31779" w:author="phuong vu" w:date="2018-11-30T22:36:00Z">
                    <w:rPr>
                      <w:lang w:val="es-ES"/>
                    </w:rPr>
                  </w:rPrChange>
                </w:rPr>
                <w:t>Đang chờ trả đồ</w:t>
              </w:r>
            </w:ins>
          </w:p>
        </w:tc>
        <w:tc>
          <w:tcPr>
            <w:tcW w:w="1942" w:type="dxa"/>
            <w:tcBorders>
              <w:top w:val="single" w:sz="4" w:space="0" w:color="auto"/>
              <w:left w:val="single" w:sz="4" w:space="0" w:color="auto"/>
              <w:bottom w:val="single" w:sz="4" w:space="0" w:color="auto"/>
              <w:right w:val="single" w:sz="4" w:space="0" w:color="auto"/>
            </w:tcBorders>
          </w:tcPr>
          <w:p w14:paraId="04235857" w14:textId="770655CF" w:rsidR="008D1822" w:rsidRPr="00920004" w:rsidRDefault="008D1822" w:rsidP="00C960CE">
            <w:pPr>
              <w:rPr>
                <w:ins w:id="31780" w:author="phuong vu" w:date="2018-11-25T23:51:00Z"/>
                <w:lang w:val="es-ES"/>
                <w:rPrChange w:id="31781" w:author="phuong vu" w:date="2018-11-30T22:36:00Z">
                  <w:rPr>
                    <w:ins w:id="31782" w:author="phuong vu" w:date="2018-11-25T23:51:00Z"/>
                    <w:lang w:val="es-ES"/>
                  </w:rPr>
                </w:rPrChange>
              </w:rPr>
              <w:pPrChange w:id="31783" w:author="phuong vu" w:date="2018-11-30T22:06:00Z">
                <w:pPr>
                  <w:spacing w:line="276" w:lineRule="auto"/>
                  <w:jc w:val="left"/>
                </w:pPr>
              </w:pPrChange>
            </w:pPr>
            <w:ins w:id="31784" w:author="phuong vu" w:date="2018-11-25T23:51:00Z">
              <w:r w:rsidRPr="00920004">
                <w:rPr>
                  <w:lang w:val="es-ES"/>
                  <w:rPrChange w:id="31785" w:author="phuong vu" w:date="2018-11-30T22:36:00Z">
                    <w:rPr>
                      <w:lang w:val="es-ES"/>
                    </w:rPr>
                  </w:rPrChange>
                </w:rPr>
                <w:t xml:space="preserve">Danh sách </w:t>
              </w:r>
            </w:ins>
            <w:ins w:id="31786" w:author="phuong vu" w:date="2018-11-26T01:34:00Z">
              <w:r w:rsidR="00461C23" w:rsidRPr="00920004">
                <w:rPr>
                  <w:lang w:val="es-ES"/>
                  <w:rPrChange w:id="31787" w:author="phuong vu" w:date="2018-11-30T22:36:00Z">
                    <w:rPr>
                      <w:lang w:val="es-ES"/>
                    </w:rPr>
                  </w:rPrChange>
                </w:rPr>
                <w:t xml:space="preserve">biên nhận </w:t>
              </w:r>
            </w:ins>
            <w:ins w:id="31788" w:author="phuong vu" w:date="2018-11-25T23:51:00Z">
              <w:r w:rsidRPr="00920004">
                <w:rPr>
                  <w:lang w:val="es-ES"/>
                  <w:rPrChange w:id="31789" w:author="phuong vu" w:date="2018-11-30T22:36:00Z">
                    <w:rPr>
                      <w:lang w:val="es-ES"/>
                    </w:rPr>
                  </w:rPrChange>
                </w:rPr>
                <w:t>có trạng thái “</w:t>
              </w:r>
            </w:ins>
            <w:ins w:id="31790" w:author="phuong vu" w:date="2018-11-26T01:33:00Z">
              <w:r w:rsidR="00461C23" w:rsidRPr="00920004">
                <w:rPr>
                  <w:lang w:val="es-ES"/>
                  <w:rPrChange w:id="31791" w:author="phuong vu" w:date="2018-11-30T22:36:00Z">
                    <w:rPr>
                      <w:lang w:val="es-ES"/>
                    </w:rPr>
                  </w:rPrChange>
                </w:rPr>
                <w:t>đang ch</w:t>
              </w:r>
            </w:ins>
            <w:ins w:id="31792" w:author="phuong vu" w:date="2018-11-26T01:34:00Z">
              <w:r w:rsidR="00461C23" w:rsidRPr="00920004">
                <w:rPr>
                  <w:lang w:val="es-ES"/>
                  <w:rPrChange w:id="31793" w:author="phuong vu" w:date="2018-11-30T22:36:00Z">
                    <w:rPr>
                      <w:lang w:val="es-ES"/>
                    </w:rPr>
                  </w:rPrChange>
                </w:rPr>
                <w:t>ờ trả đố</w:t>
              </w:r>
            </w:ins>
            <w:ins w:id="31794" w:author="phuong vu" w:date="2018-11-25T23:51:00Z">
              <w:r w:rsidRPr="00920004">
                <w:rPr>
                  <w:lang w:val="es-ES"/>
                  <w:rPrChange w:id="31795" w:author="phuong vu" w:date="2018-11-30T22:36:00Z">
                    <w:rPr>
                      <w:lang w:val="es-ES"/>
                    </w:rPr>
                  </w:rPrChange>
                </w:rPr>
                <w:t>”.</w:t>
              </w:r>
            </w:ins>
          </w:p>
        </w:tc>
        <w:tc>
          <w:tcPr>
            <w:tcW w:w="1713" w:type="dxa"/>
            <w:tcBorders>
              <w:top w:val="single" w:sz="4" w:space="0" w:color="auto"/>
              <w:left w:val="single" w:sz="4" w:space="0" w:color="auto"/>
              <w:bottom w:val="single" w:sz="4" w:space="0" w:color="auto"/>
              <w:right w:val="single" w:sz="4" w:space="0" w:color="auto"/>
            </w:tcBorders>
          </w:tcPr>
          <w:p w14:paraId="5B00ABCA" w14:textId="70864FB6" w:rsidR="008D1822" w:rsidRPr="00920004" w:rsidRDefault="00461C23" w:rsidP="00C960CE">
            <w:pPr>
              <w:rPr>
                <w:ins w:id="31796" w:author="phuong vu" w:date="2018-11-25T23:51:00Z"/>
                <w:lang w:val="es-ES"/>
                <w:rPrChange w:id="31797" w:author="phuong vu" w:date="2018-11-30T22:36:00Z">
                  <w:rPr>
                    <w:ins w:id="31798" w:author="phuong vu" w:date="2018-11-25T23:51:00Z"/>
                    <w:lang w:val="es-ES"/>
                  </w:rPr>
                </w:rPrChange>
              </w:rPr>
              <w:pPrChange w:id="31799" w:author="phuong vu" w:date="2018-11-30T22:06:00Z">
                <w:pPr>
                  <w:spacing w:line="276" w:lineRule="auto"/>
                  <w:jc w:val="left"/>
                </w:pPr>
              </w:pPrChange>
            </w:pPr>
            <w:ins w:id="31800" w:author="phuong vu" w:date="2018-11-26T01:34:00Z">
              <w:r w:rsidRPr="00920004">
                <w:rPr>
                  <w:lang w:val="es-ES"/>
                  <w:rPrChange w:id="31801" w:author="phuong vu" w:date="2018-11-30T22:36:00Z">
                    <w:rPr>
                      <w:lang w:val="es-ES"/>
                    </w:rPr>
                  </w:rPrChange>
                </w:rPr>
                <w:t>Danh sách biên nhận có trạng thái “</w:t>
              </w:r>
              <w:r w:rsidRPr="00920004">
                <w:rPr>
                  <w:lang w:val="es-ES"/>
                  <w:rPrChange w:id="31802" w:author="phuong vu" w:date="2018-11-30T22:36:00Z">
                    <w:rPr>
                      <w:i/>
                      <w:lang w:val="es-ES"/>
                    </w:rPr>
                  </w:rPrChange>
                </w:rPr>
                <w:t>đang chờ trả đố</w:t>
              </w:r>
              <w:r w:rsidRPr="00920004">
                <w:rPr>
                  <w:lang w:val="es-ES"/>
                  <w:rPrChange w:id="31803" w:author="phuong vu" w:date="2018-11-30T22:36:00Z">
                    <w:rPr>
                      <w:lang w:val="es-ES"/>
                    </w:rPr>
                  </w:rPrChange>
                </w:rPr>
                <w:t>”.</w:t>
              </w:r>
            </w:ins>
          </w:p>
        </w:tc>
        <w:tc>
          <w:tcPr>
            <w:tcW w:w="1738" w:type="dxa"/>
            <w:tcBorders>
              <w:top w:val="single" w:sz="4" w:space="0" w:color="auto"/>
              <w:left w:val="single" w:sz="4" w:space="0" w:color="auto"/>
              <w:bottom w:val="single" w:sz="4" w:space="0" w:color="auto"/>
              <w:right w:val="single" w:sz="4" w:space="0" w:color="auto"/>
            </w:tcBorders>
          </w:tcPr>
          <w:p w14:paraId="43CB4856" w14:textId="77777777" w:rsidR="008D1822" w:rsidRPr="00920004" w:rsidRDefault="008D1822" w:rsidP="00C960CE">
            <w:pPr>
              <w:rPr>
                <w:ins w:id="31804" w:author="phuong vu" w:date="2018-11-25T23:51:00Z"/>
                <w:lang w:val="es-ES"/>
                <w:rPrChange w:id="31805" w:author="phuong vu" w:date="2018-11-30T22:36:00Z">
                  <w:rPr>
                    <w:ins w:id="31806" w:author="phuong vu" w:date="2018-11-25T23:51:00Z"/>
                    <w:lang w:val="es-ES"/>
                  </w:rPr>
                </w:rPrChange>
              </w:rPr>
              <w:pPrChange w:id="31807" w:author="phuong vu" w:date="2018-11-30T22:06:00Z">
                <w:pPr>
                  <w:spacing w:line="276" w:lineRule="auto"/>
                  <w:jc w:val="left"/>
                </w:pPr>
              </w:pPrChange>
            </w:pPr>
            <w:ins w:id="31808" w:author="phuong vu" w:date="2018-11-25T23:51:00Z">
              <w:r w:rsidRPr="00920004">
                <w:rPr>
                  <w:lang w:val="es-ES"/>
                  <w:rPrChange w:id="31809" w:author="phuong vu" w:date="2018-11-30T22:36:00Z">
                    <w:rPr>
                      <w:lang w:val="es-ES"/>
                    </w:rPr>
                  </w:rPrChange>
                </w:rPr>
                <w:t>Thành công</w:t>
              </w:r>
            </w:ins>
          </w:p>
        </w:tc>
      </w:tr>
      <w:tr w:rsidR="008D1822" w:rsidRPr="00920004" w14:paraId="7496EF91" w14:textId="77777777" w:rsidTr="00AD0E2E">
        <w:trPr>
          <w:ins w:id="31810" w:author="phuong vu" w:date="2018-11-25T23:51:00Z"/>
        </w:trPr>
        <w:tc>
          <w:tcPr>
            <w:tcW w:w="708" w:type="dxa"/>
            <w:tcBorders>
              <w:top w:val="single" w:sz="4" w:space="0" w:color="auto"/>
              <w:left w:val="single" w:sz="4" w:space="0" w:color="auto"/>
              <w:bottom w:val="single" w:sz="4" w:space="0" w:color="auto"/>
              <w:right w:val="single" w:sz="4" w:space="0" w:color="auto"/>
            </w:tcBorders>
            <w:vAlign w:val="center"/>
          </w:tcPr>
          <w:p w14:paraId="4E0153DE" w14:textId="77777777" w:rsidR="008D1822" w:rsidRPr="00920004" w:rsidRDefault="008D1822" w:rsidP="00BD0851">
            <w:pPr>
              <w:spacing w:before="240" w:line="0" w:lineRule="atLeast"/>
              <w:jc w:val="center"/>
              <w:rPr>
                <w:ins w:id="31811" w:author="phuong vu" w:date="2018-11-25T23:51:00Z"/>
                <w:bCs/>
                <w:lang w:val="es-ES"/>
                <w:rPrChange w:id="31812" w:author="phuong vu" w:date="2018-11-30T22:36:00Z">
                  <w:rPr>
                    <w:ins w:id="31813" w:author="phuong vu" w:date="2018-11-25T23:51:00Z"/>
                    <w:bCs/>
                    <w:lang w:val="es-ES"/>
                  </w:rPr>
                </w:rPrChange>
              </w:rPr>
              <w:pPrChange w:id="31814" w:author="phuong vu" w:date="2018-11-30T14:16:00Z">
                <w:pPr>
                  <w:spacing w:line="276" w:lineRule="auto"/>
                  <w:jc w:val="center"/>
                </w:pPr>
              </w:pPrChange>
            </w:pPr>
            <w:ins w:id="31815" w:author="phuong vu" w:date="2018-11-25T23:51:00Z">
              <w:r w:rsidRPr="00920004">
                <w:rPr>
                  <w:bCs/>
                  <w:lang w:val="es-ES"/>
                  <w:rPrChange w:id="31816" w:author="phuong vu" w:date="2018-11-30T22:36:00Z">
                    <w:rPr>
                      <w:bCs/>
                      <w:lang w:val="es-ES"/>
                    </w:rPr>
                  </w:rPrChange>
                </w:rPr>
                <w:t>4</w:t>
              </w:r>
            </w:ins>
          </w:p>
        </w:tc>
        <w:tc>
          <w:tcPr>
            <w:tcW w:w="2676" w:type="dxa"/>
            <w:tcBorders>
              <w:top w:val="single" w:sz="4" w:space="0" w:color="auto"/>
              <w:left w:val="single" w:sz="4" w:space="0" w:color="auto"/>
              <w:bottom w:val="single" w:sz="4" w:space="0" w:color="auto"/>
              <w:right w:val="single" w:sz="4" w:space="0" w:color="auto"/>
            </w:tcBorders>
          </w:tcPr>
          <w:p w14:paraId="23FB4617" w14:textId="3565CB9B" w:rsidR="008D1822" w:rsidRPr="00920004" w:rsidRDefault="008D1822" w:rsidP="00C960CE">
            <w:pPr>
              <w:rPr>
                <w:ins w:id="31817" w:author="phuong vu" w:date="2018-11-25T23:51:00Z"/>
                <w:lang w:val="es-ES"/>
                <w:rPrChange w:id="31818" w:author="phuong vu" w:date="2018-11-30T22:36:00Z">
                  <w:rPr>
                    <w:ins w:id="31819" w:author="phuong vu" w:date="2018-11-25T23:51:00Z"/>
                    <w:lang w:val="es-ES"/>
                  </w:rPr>
                </w:rPrChange>
              </w:rPr>
              <w:pPrChange w:id="31820" w:author="phuong vu" w:date="2018-11-30T22:06:00Z">
                <w:pPr>
                  <w:spacing w:line="276" w:lineRule="auto"/>
                  <w:jc w:val="left"/>
                </w:pPr>
              </w:pPrChange>
            </w:pPr>
            <w:ins w:id="31821" w:author="phuong vu" w:date="2018-11-25T23:51:00Z">
              <w:r w:rsidRPr="00920004">
                <w:rPr>
                  <w:lang w:val="es-ES"/>
                  <w:rPrChange w:id="31822" w:author="phuong vu" w:date="2018-11-30T22:36:00Z">
                    <w:rPr>
                      <w:lang w:val="es-ES"/>
                    </w:rPr>
                  </w:rPrChange>
                </w:rPr>
                <w:t xml:space="preserve">Trạng thái: </w:t>
              </w:r>
            </w:ins>
            <w:ins w:id="31823" w:author="phuong vu" w:date="2018-11-26T01:34:00Z">
              <w:r w:rsidR="00461C23" w:rsidRPr="00920004">
                <w:rPr>
                  <w:lang w:val="es-ES"/>
                  <w:rPrChange w:id="31824" w:author="phuong vu" w:date="2018-11-30T22:36:00Z">
                    <w:rPr>
                      <w:lang w:val="es-ES"/>
                    </w:rPr>
                  </w:rPrChange>
                </w:rPr>
                <w:t>Đã trả đồ</w:t>
              </w:r>
            </w:ins>
          </w:p>
        </w:tc>
        <w:tc>
          <w:tcPr>
            <w:tcW w:w="1942" w:type="dxa"/>
            <w:tcBorders>
              <w:top w:val="single" w:sz="4" w:space="0" w:color="auto"/>
              <w:left w:val="single" w:sz="4" w:space="0" w:color="auto"/>
              <w:bottom w:val="single" w:sz="4" w:space="0" w:color="auto"/>
              <w:right w:val="single" w:sz="4" w:space="0" w:color="auto"/>
            </w:tcBorders>
          </w:tcPr>
          <w:p w14:paraId="79BC9D0B" w14:textId="77777777" w:rsidR="008D1822" w:rsidRPr="00920004" w:rsidRDefault="008D1822" w:rsidP="00C960CE">
            <w:pPr>
              <w:rPr>
                <w:ins w:id="31825" w:author="phuong vu" w:date="2018-11-25T23:51:00Z"/>
                <w:lang w:val="es-ES"/>
                <w:rPrChange w:id="31826" w:author="phuong vu" w:date="2018-11-30T22:36:00Z">
                  <w:rPr>
                    <w:ins w:id="31827" w:author="phuong vu" w:date="2018-11-25T23:51:00Z"/>
                    <w:lang w:val="es-ES"/>
                  </w:rPr>
                </w:rPrChange>
              </w:rPr>
              <w:pPrChange w:id="31828" w:author="phuong vu" w:date="2018-11-30T22:06:00Z">
                <w:pPr>
                  <w:spacing w:line="276" w:lineRule="auto"/>
                  <w:jc w:val="left"/>
                </w:pPr>
              </w:pPrChange>
            </w:pPr>
            <w:ins w:id="31829" w:author="phuong vu" w:date="2018-11-25T23:51:00Z">
              <w:r w:rsidRPr="00920004">
                <w:rPr>
                  <w:lang w:val="es-ES"/>
                  <w:rPrChange w:id="31830" w:author="phuong vu" w:date="2018-11-30T22:36:00Z">
                    <w:rPr>
                      <w:lang w:val="es-ES"/>
                    </w:rPr>
                  </w:rPrChange>
                </w:rPr>
                <w:t>Danh sách đơn hàng có trạng thái “</w:t>
              </w:r>
              <w:r w:rsidRPr="00920004">
                <w:rPr>
                  <w:lang w:val="es-ES"/>
                  <w:rPrChange w:id="31831" w:author="phuong vu" w:date="2018-11-30T22:36:00Z">
                    <w:rPr>
                      <w:i/>
                      <w:lang w:val="es-ES"/>
                    </w:rPr>
                  </w:rPrChange>
                </w:rPr>
                <w:t>thành công</w:t>
              </w:r>
              <w:r w:rsidRPr="00920004">
                <w:rPr>
                  <w:lang w:val="es-ES"/>
                  <w:rPrChange w:id="31832" w:author="phuong vu" w:date="2018-11-30T22:36:00Z">
                    <w:rPr>
                      <w:lang w:val="es-ES"/>
                    </w:rPr>
                  </w:rPrChange>
                </w:rPr>
                <w:t>”, “</w:t>
              </w:r>
              <w:r w:rsidRPr="00920004">
                <w:rPr>
                  <w:lang w:val="es-ES"/>
                  <w:rPrChange w:id="31833" w:author="phuong vu" w:date="2018-11-30T22:36:00Z">
                    <w:rPr>
                      <w:i/>
                      <w:lang w:val="es-ES"/>
                    </w:rPr>
                  </w:rPrChange>
                </w:rPr>
                <w:t>bị hủy</w:t>
              </w:r>
              <w:r w:rsidRPr="00920004">
                <w:rPr>
                  <w:lang w:val="es-ES"/>
                  <w:rPrChange w:id="31834" w:author="phuong vu" w:date="2018-11-30T22:36:00Z">
                    <w:rPr>
                      <w:lang w:val="es-ES"/>
                    </w:rPr>
                  </w:rPrChange>
                </w:rPr>
                <w:t>”.</w:t>
              </w:r>
            </w:ins>
          </w:p>
        </w:tc>
        <w:tc>
          <w:tcPr>
            <w:tcW w:w="1713" w:type="dxa"/>
            <w:tcBorders>
              <w:top w:val="single" w:sz="4" w:space="0" w:color="auto"/>
              <w:left w:val="single" w:sz="4" w:space="0" w:color="auto"/>
              <w:bottom w:val="single" w:sz="4" w:space="0" w:color="auto"/>
              <w:right w:val="single" w:sz="4" w:space="0" w:color="auto"/>
            </w:tcBorders>
          </w:tcPr>
          <w:p w14:paraId="53E1B425" w14:textId="77777777" w:rsidR="008D1822" w:rsidRPr="00920004" w:rsidRDefault="008D1822" w:rsidP="00C960CE">
            <w:pPr>
              <w:rPr>
                <w:ins w:id="31835" w:author="phuong vu" w:date="2018-11-25T23:51:00Z"/>
                <w:lang w:val="es-ES"/>
                <w:rPrChange w:id="31836" w:author="phuong vu" w:date="2018-11-30T22:36:00Z">
                  <w:rPr>
                    <w:ins w:id="31837" w:author="phuong vu" w:date="2018-11-25T23:51:00Z"/>
                    <w:lang w:val="es-ES"/>
                  </w:rPr>
                </w:rPrChange>
              </w:rPr>
              <w:pPrChange w:id="31838" w:author="phuong vu" w:date="2018-11-30T22:06:00Z">
                <w:pPr>
                  <w:spacing w:line="276" w:lineRule="auto"/>
                  <w:jc w:val="left"/>
                </w:pPr>
              </w:pPrChange>
            </w:pPr>
            <w:ins w:id="31839" w:author="phuong vu" w:date="2018-11-25T23:51:00Z">
              <w:r w:rsidRPr="00920004">
                <w:rPr>
                  <w:lang w:val="es-ES"/>
                  <w:rPrChange w:id="31840" w:author="phuong vu" w:date="2018-11-30T22:36:00Z">
                    <w:rPr>
                      <w:lang w:val="es-ES"/>
                    </w:rPr>
                  </w:rPrChange>
                </w:rPr>
                <w:t>Danh sách đơn hàng có trạng thái “</w:t>
              </w:r>
              <w:r w:rsidRPr="00920004">
                <w:rPr>
                  <w:lang w:val="es-ES"/>
                  <w:rPrChange w:id="31841" w:author="phuong vu" w:date="2018-11-30T22:36:00Z">
                    <w:rPr>
                      <w:i/>
                      <w:lang w:val="es-ES"/>
                    </w:rPr>
                  </w:rPrChange>
                </w:rPr>
                <w:t>thành công</w:t>
              </w:r>
              <w:r w:rsidRPr="00920004">
                <w:rPr>
                  <w:lang w:val="es-ES"/>
                  <w:rPrChange w:id="31842" w:author="phuong vu" w:date="2018-11-30T22:36:00Z">
                    <w:rPr>
                      <w:lang w:val="es-ES"/>
                    </w:rPr>
                  </w:rPrChange>
                </w:rPr>
                <w:t>”, “</w:t>
              </w:r>
              <w:r w:rsidRPr="00920004">
                <w:rPr>
                  <w:lang w:val="es-ES"/>
                  <w:rPrChange w:id="31843" w:author="phuong vu" w:date="2018-11-30T22:36:00Z">
                    <w:rPr>
                      <w:i/>
                      <w:lang w:val="es-ES"/>
                    </w:rPr>
                  </w:rPrChange>
                </w:rPr>
                <w:t>bị hủy</w:t>
              </w:r>
              <w:r w:rsidRPr="00920004">
                <w:rPr>
                  <w:lang w:val="es-ES"/>
                  <w:rPrChange w:id="31844" w:author="phuong vu" w:date="2018-11-30T22:36:00Z">
                    <w:rPr>
                      <w:lang w:val="es-ES"/>
                    </w:rPr>
                  </w:rPrChange>
                </w:rPr>
                <w:t>”.</w:t>
              </w:r>
            </w:ins>
          </w:p>
        </w:tc>
        <w:tc>
          <w:tcPr>
            <w:tcW w:w="1738" w:type="dxa"/>
            <w:tcBorders>
              <w:top w:val="single" w:sz="4" w:space="0" w:color="auto"/>
              <w:left w:val="single" w:sz="4" w:space="0" w:color="auto"/>
              <w:bottom w:val="single" w:sz="4" w:space="0" w:color="auto"/>
              <w:right w:val="single" w:sz="4" w:space="0" w:color="auto"/>
            </w:tcBorders>
          </w:tcPr>
          <w:p w14:paraId="14C8C0BE" w14:textId="77777777" w:rsidR="008D1822" w:rsidRPr="00920004" w:rsidRDefault="008D1822" w:rsidP="00C960CE">
            <w:pPr>
              <w:rPr>
                <w:ins w:id="31845" w:author="phuong vu" w:date="2018-11-25T23:51:00Z"/>
                <w:lang w:val="es-ES"/>
                <w:rPrChange w:id="31846" w:author="phuong vu" w:date="2018-11-30T22:36:00Z">
                  <w:rPr>
                    <w:ins w:id="31847" w:author="phuong vu" w:date="2018-11-25T23:51:00Z"/>
                    <w:lang w:val="es-ES"/>
                  </w:rPr>
                </w:rPrChange>
              </w:rPr>
              <w:pPrChange w:id="31848" w:author="phuong vu" w:date="2018-11-30T22:06:00Z">
                <w:pPr>
                  <w:spacing w:line="276" w:lineRule="auto"/>
                  <w:jc w:val="left"/>
                </w:pPr>
              </w:pPrChange>
            </w:pPr>
            <w:ins w:id="31849" w:author="phuong vu" w:date="2018-11-25T23:51:00Z">
              <w:r w:rsidRPr="00920004">
                <w:rPr>
                  <w:lang w:val="es-ES"/>
                  <w:rPrChange w:id="31850" w:author="phuong vu" w:date="2018-11-30T22:36:00Z">
                    <w:rPr>
                      <w:lang w:val="es-ES"/>
                    </w:rPr>
                  </w:rPrChange>
                </w:rPr>
                <w:t>Thành công</w:t>
              </w:r>
            </w:ins>
          </w:p>
        </w:tc>
      </w:tr>
      <w:tr w:rsidR="008D1822" w:rsidRPr="00920004" w14:paraId="4A2E9E51" w14:textId="77777777" w:rsidTr="00AD0E2E">
        <w:trPr>
          <w:ins w:id="31851" w:author="phuong vu" w:date="2018-11-25T23:51:00Z"/>
        </w:trPr>
        <w:tc>
          <w:tcPr>
            <w:tcW w:w="708" w:type="dxa"/>
            <w:tcBorders>
              <w:top w:val="single" w:sz="4" w:space="0" w:color="auto"/>
              <w:left w:val="single" w:sz="4" w:space="0" w:color="auto"/>
              <w:bottom w:val="single" w:sz="4" w:space="0" w:color="auto"/>
              <w:right w:val="single" w:sz="4" w:space="0" w:color="auto"/>
            </w:tcBorders>
            <w:vAlign w:val="center"/>
          </w:tcPr>
          <w:p w14:paraId="5D7196DE" w14:textId="77777777" w:rsidR="008D1822" w:rsidRPr="00920004" w:rsidRDefault="008D1822" w:rsidP="00BD0851">
            <w:pPr>
              <w:spacing w:before="240" w:line="0" w:lineRule="atLeast"/>
              <w:jc w:val="center"/>
              <w:rPr>
                <w:ins w:id="31852" w:author="phuong vu" w:date="2018-11-25T23:51:00Z"/>
                <w:bCs/>
                <w:lang w:val="es-ES"/>
                <w:rPrChange w:id="31853" w:author="phuong vu" w:date="2018-11-30T22:36:00Z">
                  <w:rPr>
                    <w:ins w:id="31854" w:author="phuong vu" w:date="2018-11-25T23:51:00Z"/>
                    <w:bCs/>
                    <w:lang w:val="es-ES"/>
                  </w:rPr>
                </w:rPrChange>
              </w:rPr>
              <w:pPrChange w:id="31855" w:author="phuong vu" w:date="2018-11-30T14:16:00Z">
                <w:pPr>
                  <w:spacing w:line="276" w:lineRule="auto"/>
                  <w:jc w:val="center"/>
                </w:pPr>
              </w:pPrChange>
            </w:pPr>
            <w:ins w:id="31856" w:author="phuong vu" w:date="2018-11-25T23:51:00Z">
              <w:r w:rsidRPr="00920004">
                <w:rPr>
                  <w:bCs/>
                  <w:lang w:val="es-ES"/>
                  <w:rPrChange w:id="31857" w:author="phuong vu" w:date="2018-11-30T22:36:00Z">
                    <w:rPr>
                      <w:bCs/>
                      <w:lang w:val="es-ES"/>
                    </w:rPr>
                  </w:rPrChange>
                </w:rPr>
                <w:t>5</w:t>
              </w:r>
            </w:ins>
          </w:p>
        </w:tc>
        <w:tc>
          <w:tcPr>
            <w:tcW w:w="2676" w:type="dxa"/>
            <w:tcBorders>
              <w:top w:val="single" w:sz="4" w:space="0" w:color="auto"/>
              <w:left w:val="single" w:sz="4" w:space="0" w:color="auto"/>
              <w:bottom w:val="single" w:sz="4" w:space="0" w:color="auto"/>
              <w:right w:val="single" w:sz="4" w:space="0" w:color="auto"/>
            </w:tcBorders>
          </w:tcPr>
          <w:p w14:paraId="69B5B2F7" w14:textId="77777777" w:rsidR="008D1822" w:rsidRPr="00920004" w:rsidRDefault="008D1822" w:rsidP="00C960CE">
            <w:pPr>
              <w:rPr>
                <w:ins w:id="31858" w:author="phuong vu" w:date="2018-11-25T23:51:00Z"/>
                <w:lang w:val="es-ES"/>
                <w:rPrChange w:id="31859" w:author="phuong vu" w:date="2018-11-30T22:36:00Z">
                  <w:rPr>
                    <w:ins w:id="31860" w:author="phuong vu" w:date="2018-11-25T23:51:00Z"/>
                    <w:lang w:val="es-ES"/>
                  </w:rPr>
                </w:rPrChange>
              </w:rPr>
              <w:pPrChange w:id="31861" w:author="phuong vu" w:date="2018-11-30T22:06:00Z">
                <w:pPr>
                  <w:spacing w:line="276" w:lineRule="auto"/>
                  <w:jc w:val="left"/>
                </w:pPr>
              </w:pPrChange>
            </w:pPr>
            <w:ins w:id="31862" w:author="phuong vu" w:date="2018-11-25T23:51:00Z">
              <w:r w:rsidRPr="00920004">
                <w:rPr>
                  <w:lang w:val="es-ES"/>
                  <w:rPrChange w:id="31863" w:author="phuong vu" w:date="2018-11-30T22:36:00Z">
                    <w:rPr>
                      <w:lang w:val="es-ES"/>
                    </w:rPr>
                  </w:rPrChange>
                </w:rPr>
                <w:t>Không có dữ liệu trong hệ thống</w:t>
              </w:r>
            </w:ins>
          </w:p>
        </w:tc>
        <w:tc>
          <w:tcPr>
            <w:tcW w:w="1942" w:type="dxa"/>
            <w:tcBorders>
              <w:top w:val="single" w:sz="4" w:space="0" w:color="auto"/>
              <w:left w:val="single" w:sz="4" w:space="0" w:color="auto"/>
              <w:bottom w:val="single" w:sz="4" w:space="0" w:color="auto"/>
              <w:right w:val="single" w:sz="4" w:space="0" w:color="auto"/>
            </w:tcBorders>
          </w:tcPr>
          <w:p w14:paraId="7A9F9248" w14:textId="77777777" w:rsidR="008D1822" w:rsidRPr="00920004" w:rsidRDefault="008D1822" w:rsidP="00C960CE">
            <w:pPr>
              <w:rPr>
                <w:ins w:id="31864" w:author="phuong vu" w:date="2018-11-25T23:51:00Z"/>
                <w:lang w:val="es-ES"/>
                <w:rPrChange w:id="31865" w:author="phuong vu" w:date="2018-11-30T22:36:00Z">
                  <w:rPr>
                    <w:ins w:id="31866" w:author="phuong vu" w:date="2018-11-25T23:51:00Z"/>
                    <w:lang w:val="es-ES"/>
                  </w:rPr>
                </w:rPrChange>
              </w:rPr>
              <w:pPrChange w:id="31867" w:author="phuong vu" w:date="2018-11-30T22:06:00Z">
                <w:pPr>
                  <w:spacing w:line="276" w:lineRule="auto"/>
                  <w:jc w:val="left"/>
                </w:pPr>
              </w:pPrChange>
            </w:pPr>
            <w:ins w:id="31868" w:author="phuong vu" w:date="2018-11-25T23:51:00Z">
              <w:r w:rsidRPr="00920004">
                <w:rPr>
                  <w:lang w:val="es-ES"/>
                  <w:rPrChange w:id="31869" w:author="phuong vu" w:date="2018-11-30T22:36:00Z">
                    <w:rPr>
                      <w:lang w:val="es-ES"/>
                    </w:rPr>
                  </w:rPrChange>
                </w:rPr>
                <w:t xml:space="preserve">Hiện thị rỗng với thông báo </w:t>
              </w:r>
              <w:r w:rsidRPr="00920004">
                <w:rPr>
                  <w:lang w:val="es-ES"/>
                  <w:rPrChange w:id="31870" w:author="phuong vu" w:date="2018-11-30T22:36:00Z">
                    <w:rPr>
                      <w:lang w:val="es-ES"/>
                    </w:rPr>
                  </w:rPrChange>
                </w:rPr>
                <w:lastRenderedPageBreak/>
                <w:t>“</w:t>
              </w:r>
              <w:r w:rsidRPr="00920004">
                <w:rPr>
                  <w:lang w:val="es-ES"/>
                  <w:rPrChange w:id="31871" w:author="phuong vu" w:date="2018-11-30T22:36:00Z">
                    <w:rPr>
                      <w:i/>
                      <w:lang w:val="es-ES"/>
                    </w:rPr>
                  </w:rPrChange>
                </w:rPr>
                <w:t>Không có dữ liệu</w:t>
              </w:r>
              <w:r w:rsidRPr="00920004">
                <w:rPr>
                  <w:lang w:val="es-ES"/>
                  <w:rPrChange w:id="31872" w:author="phuong vu" w:date="2018-11-30T22:36:00Z">
                    <w:rPr>
                      <w:lang w:val="es-ES"/>
                    </w:rPr>
                  </w:rPrChange>
                </w:rPr>
                <w:t>”.</w:t>
              </w:r>
            </w:ins>
          </w:p>
        </w:tc>
        <w:tc>
          <w:tcPr>
            <w:tcW w:w="1713" w:type="dxa"/>
            <w:tcBorders>
              <w:top w:val="single" w:sz="4" w:space="0" w:color="auto"/>
              <w:left w:val="single" w:sz="4" w:space="0" w:color="auto"/>
              <w:bottom w:val="single" w:sz="4" w:space="0" w:color="auto"/>
              <w:right w:val="single" w:sz="4" w:space="0" w:color="auto"/>
            </w:tcBorders>
          </w:tcPr>
          <w:p w14:paraId="56BBCB37" w14:textId="77777777" w:rsidR="008D1822" w:rsidRPr="00920004" w:rsidRDefault="008D1822" w:rsidP="00C960CE">
            <w:pPr>
              <w:rPr>
                <w:ins w:id="31873" w:author="phuong vu" w:date="2018-11-25T23:51:00Z"/>
                <w:lang w:val="es-ES"/>
                <w:rPrChange w:id="31874" w:author="phuong vu" w:date="2018-11-30T22:36:00Z">
                  <w:rPr>
                    <w:ins w:id="31875" w:author="phuong vu" w:date="2018-11-25T23:51:00Z"/>
                    <w:lang w:val="es-ES"/>
                  </w:rPr>
                </w:rPrChange>
              </w:rPr>
              <w:pPrChange w:id="31876" w:author="phuong vu" w:date="2018-11-30T22:06:00Z">
                <w:pPr>
                  <w:spacing w:line="276" w:lineRule="auto"/>
                  <w:jc w:val="left"/>
                </w:pPr>
              </w:pPrChange>
            </w:pPr>
            <w:ins w:id="31877" w:author="phuong vu" w:date="2018-11-25T23:51:00Z">
              <w:r w:rsidRPr="00920004">
                <w:rPr>
                  <w:lang w:val="es-ES"/>
                  <w:rPrChange w:id="31878" w:author="phuong vu" w:date="2018-11-30T22:36:00Z">
                    <w:rPr>
                      <w:lang w:val="es-ES"/>
                    </w:rPr>
                  </w:rPrChange>
                </w:rPr>
                <w:lastRenderedPageBreak/>
                <w:t xml:space="preserve">Hiện thị rỗng với thông báo </w:t>
              </w:r>
              <w:r w:rsidRPr="00920004">
                <w:rPr>
                  <w:lang w:val="es-ES"/>
                  <w:rPrChange w:id="31879" w:author="phuong vu" w:date="2018-11-30T22:36:00Z">
                    <w:rPr>
                      <w:lang w:val="es-ES"/>
                    </w:rPr>
                  </w:rPrChange>
                </w:rPr>
                <w:lastRenderedPageBreak/>
                <w:t>“</w:t>
              </w:r>
              <w:r w:rsidRPr="00920004">
                <w:rPr>
                  <w:lang w:val="es-ES"/>
                  <w:rPrChange w:id="31880" w:author="phuong vu" w:date="2018-11-30T22:36:00Z">
                    <w:rPr>
                      <w:i/>
                      <w:lang w:val="es-ES"/>
                    </w:rPr>
                  </w:rPrChange>
                </w:rPr>
                <w:t>Không có dữ liệu</w:t>
              </w:r>
              <w:r w:rsidRPr="00920004">
                <w:rPr>
                  <w:lang w:val="es-ES"/>
                  <w:rPrChange w:id="31881" w:author="phuong vu" w:date="2018-11-30T22:36:00Z">
                    <w:rPr>
                      <w:lang w:val="es-ES"/>
                    </w:rPr>
                  </w:rPrChange>
                </w:rPr>
                <w:t>”.</w:t>
              </w:r>
            </w:ins>
          </w:p>
        </w:tc>
        <w:tc>
          <w:tcPr>
            <w:tcW w:w="1738" w:type="dxa"/>
            <w:tcBorders>
              <w:top w:val="single" w:sz="4" w:space="0" w:color="auto"/>
              <w:left w:val="single" w:sz="4" w:space="0" w:color="auto"/>
              <w:bottom w:val="single" w:sz="4" w:space="0" w:color="auto"/>
              <w:right w:val="single" w:sz="4" w:space="0" w:color="auto"/>
            </w:tcBorders>
          </w:tcPr>
          <w:p w14:paraId="7D6FEEF1" w14:textId="77777777" w:rsidR="008D1822" w:rsidRPr="00920004" w:rsidRDefault="008D1822" w:rsidP="00C960CE">
            <w:pPr>
              <w:rPr>
                <w:ins w:id="31882" w:author="phuong vu" w:date="2018-11-25T23:51:00Z"/>
                <w:lang w:val="es-ES"/>
                <w:rPrChange w:id="31883" w:author="phuong vu" w:date="2018-11-30T22:36:00Z">
                  <w:rPr>
                    <w:ins w:id="31884" w:author="phuong vu" w:date="2018-11-25T23:51:00Z"/>
                    <w:lang w:val="es-ES"/>
                  </w:rPr>
                </w:rPrChange>
              </w:rPr>
              <w:pPrChange w:id="31885" w:author="phuong vu" w:date="2018-11-30T22:06:00Z">
                <w:pPr>
                  <w:spacing w:line="276" w:lineRule="auto"/>
                  <w:jc w:val="left"/>
                </w:pPr>
              </w:pPrChange>
            </w:pPr>
            <w:ins w:id="31886" w:author="phuong vu" w:date="2018-11-25T23:51:00Z">
              <w:r w:rsidRPr="00920004">
                <w:rPr>
                  <w:lang w:val="es-ES"/>
                  <w:rPrChange w:id="31887" w:author="phuong vu" w:date="2018-11-30T22:36:00Z">
                    <w:rPr>
                      <w:lang w:val="es-ES"/>
                    </w:rPr>
                  </w:rPrChange>
                </w:rPr>
                <w:lastRenderedPageBreak/>
                <w:t>Thành công</w:t>
              </w:r>
            </w:ins>
          </w:p>
        </w:tc>
      </w:tr>
      <w:tr w:rsidR="008D1822" w:rsidRPr="00920004" w14:paraId="22B7BC48" w14:textId="77777777" w:rsidTr="00AD0E2E">
        <w:trPr>
          <w:ins w:id="31888" w:author="phuong vu" w:date="2018-11-25T23:51:00Z"/>
        </w:trPr>
        <w:tc>
          <w:tcPr>
            <w:tcW w:w="708" w:type="dxa"/>
            <w:tcBorders>
              <w:top w:val="single" w:sz="4" w:space="0" w:color="auto"/>
              <w:left w:val="single" w:sz="4" w:space="0" w:color="auto"/>
              <w:bottom w:val="single" w:sz="4" w:space="0" w:color="auto"/>
              <w:right w:val="single" w:sz="4" w:space="0" w:color="auto"/>
            </w:tcBorders>
            <w:vAlign w:val="center"/>
          </w:tcPr>
          <w:p w14:paraId="797C728C" w14:textId="77777777" w:rsidR="008D1822" w:rsidRPr="00920004" w:rsidRDefault="008D1822" w:rsidP="00BD0851">
            <w:pPr>
              <w:spacing w:before="240" w:line="0" w:lineRule="atLeast"/>
              <w:jc w:val="center"/>
              <w:rPr>
                <w:ins w:id="31889" w:author="phuong vu" w:date="2018-11-25T23:51:00Z"/>
                <w:bCs/>
                <w:lang w:val="es-ES"/>
                <w:rPrChange w:id="31890" w:author="phuong vu" w:date="2018-11-30T22:36:00Z">
                  <w:rPr>
                    <w:ins w:id="31891" w:author="phuong vu" w:date="2018-11-25T23:51:00Z"/>
                    <w:bCs/>
                    <w:lang w:val="es-ES"/>
                  </w:rPr>
                </w:rPrChange>
              </w:rPr>
              <w:pPrChange w:id="31892" w:author="phuong vu" w:date="2018-11-30T14:16:00Z">
                <w:pPr>
                  <w:spacing w:line="276" w:lineRule="auto"/>
                  <w:jc w:val="center"/>
                </w:pPr>
              </w:pPrChange>
            </w:pPr>
            <w:ins w:id="31893" w:author="phuong vu" w:date="2018-11-25T23:51:00Z">
              <w:r w:rsidRPr="00920004">
                <w:rPr>
                  <w:bCs/>
                  <w:lang w:val="es-ES"/>
                  <w:rPrChange w:id="31894" w:author="phuong vu" w:date="2018-11-30T22:36:00Z">
                    <w:rPr>
                      <w:bCs/>
                      <w:lang w:val="es-ES"/>
                    </w:rPr>
                  </w:rPrChange>
                </w:rPr>
                <w:t>6</w:t>
              </w:r>
            </w:ins>
          </w:p>
        </w:tc>
        <w:tc>
          <w:tcPr>
            <w:tcW w:w="2676" w:type="dxa"/>
            <w:tcBorders>
              <w:top w:val="single" w:sz="4" w:space="0" w:color="auto"/>
              <w:left w:val="single" w:sz="4" w:space="0" w:color="auto"/>
              <w:bottom w:val="single" w:sz="4" w:space="0" w:color="auto"/>
              <w:right w:val="single" w:sz="4" w:space="0" w:color="auto"/>
            </w:tcBorders>
          </w:tcPr>
          <w:p w14:paraId="36435EFE" w14:textId="63C7E83A" w:rsidR="008D1822" w:rsidRPr="00920004" w:rsidRDefault="008D1822" w:rsidP="00C960CE">
            <w:pPr>
              <w:rPr>
                <w:ins w:id="31895" w:author="phuong vu" w:date="2018-11-25T23:51:00Z"/>
                <w:lang w:val="es-ES"/>
                <w:rPrChange w:id="31896" w:author="phuong vu" w:date="2018-11-30T22:36:00Z">
                  <w:rPr>
                    <w:ins w:id="31897" w:author="phuong vu" w:date="2018-11-25T23:51:00Z"/>
                    <w:lang w:val="es-ES"/>
                  </w:rPr>
                </w:rPrChange>
              </w:rPr>
              <w:pPrChange w:id="31898" w:author="phuong vu" w:date="2018-11-30T22:06:00Z">
                <w:pPr>
                  <w:spacing w:line="276" w:lineRule="auto"/>
                  <w:jc w:val="left"/>
                </w:pPr>
              </w:pPrChange>
            </w:pPr>
            <w:ins w:id="31899" w:author="phuong vu" w:date="2018-11-25T23:51:00Z">
              <w:r w:rsidRPr="00920004">
                <w:rPr>
                  <w:lang w:val="es-ES"/>
                  <w:rPrChange w:id="31900" w:author="phuong vu" w:date="2018-11-30T22:36:00Z">
                    <w:rPr>
                      <w:lang w:val="es-ES"/>
                    </w:rPr>
                  </w:rPrChange>
                </w:rPr>
                <w:t xml:space="preserve">Dữ liệu lỗi, kết nối </w:t>
              </w:r>
            </w:ins>
            <w:ins w:id="31901" w:author="phuong vu" w:date="2018-11-30T13:58:00Z">
              <w:r w:rsidR="00184C15" w:rsidRPr="00920004">
                <w:rPr>
                  <w:lang w:val="es-ES"/>
                  <w:rPrChange w:id="31902" w:author="phuong vu" w:date="2018-11-30T22:36:00Z">
                    <w:rPr>
                      <w:lang w:val="es-ES"/>
                    </w:rPr>
                  </w:rPrChange>
                </w:rPr>
                <w:t>máy chủ</w:t>
              </w:r>
            </w:ins>
            <w:ins w:id="31903" w:author="phuong vu" w:date="2018-11-25T23:51:00Z">
              <w:r w:rsidRPr="00920004">
                <w:rPr>
                  <w:lang w:val="es-ES"/>
                  <w:rPrChange w:id="31904" w:author="phuong vu" w:date="2018-11-30T22:36:00Z">
                    <w:rPr>
                      <w:lang w:val="es-ES"/>
                    </w:rPr>
                  </w:rPrChange>
                </w:rPr>
                <w:t xml:space="preserve"> lỗi.</w:t>
              </w:r>
            </w:ins>
          </w:p>
        </w:tc>
        <w:tc>
          <w:tcPr>
            <w:tcW w:w="1942" w:type="dxa"/>
            <w:tcBorders>
              <w:top w:val="single" w:sz="4" w:space="0" w:color="auto"/>
              <w:left w:val="single" w:sz="4" w:space="0" w:color="auto"/>
              <w:bottom w:val="single" w:sz="4" w:space="0" w:color="auto"/>
              <w:right w:val="single" w:sz="4" w:space="0" w:color="auto"/>
            </w:tcBorders>
          </w:tcPr>
          <w:p w14:paraId="51A0131C" w14:textId="77777777" w:rsidR="008D1822" w:rsidRPr="00920004" w:rsidRDefault="008D1822" w:rsidP="00C960CE">
            <w:pPr>
              <w:rPr>
                <w:ins w:id="31905" w:author="phuong vu" w:date="2018-11-25T23:51:00Z"/>
                <w:lang w:val="es-ES"/>
                <w:rPrChange w:id="31906" w:author="phuong vu" w:date="2018-11-30T22:36:00Z">
                  <w:rPr>
                    <w:ins w:id="31907" w:author="phuong vu" w:date="2018-11-25T23:51:00Z"/>
                    <w:lang w:val="es-ES"/>
                  </w:rPr>
                </w:rPrChange>
              </w:rPr>
              <w:pPrChange w:id="31908" w:author="phuong vu" w:date="2018-11-30T22:06:00Z">
                <w:pPr>
                  <w:spacing w:line="276" w:lineRule="auto"/>
                  <w:jc w:val="left"/>
                </w:pPr>
              </w:pPrChange>
            </w:pPr>
            <w:ins w:id="31909" w:author="phuong vu" w:date="2018-11-25T23:51:00Z">
              <w:r w:rsidRPr="00920004">
                <w:rPr>
                  <w:lang w:val="es-ES"/>
                  <w:rPrChange w:id="31910" w:author="phuong vu" w:date="2018-11-30T22:36:00Z">
                    <w:rPr>
                      <w:lang w:val="es-ES"/>
                    </w:rPr>
                  </w:rPrChange>
                </w:rPr>
                <w:t>Trang màn hình lỗi. Thông tin lỗi</w:t>
              </w:r>
            </w:ins>
          </w:p>
        </w:tc>
        <w:tc>
          <w:tcPr>
            <w:tcW w:w="1713" w:type="dxa"/>
            <w:tcBorders>
              <w:top w:val="single" w:sz="4" w:space="0" w:color="auto"/>
              <w:left w:val="single" w:sz="4" w:space="0" w:color="auto"/>
              <w:bottom w:val="single" w:sz="4" w:space="0" w:color="auto"/>
              <w:right w:val="single" w:sz="4" w:space="0" w:color="auto"/>
            </w:tcBorders>
          </w:tcPr>
          <w:p w14:paraId="0509F50A" w14:textId="77777777" w:rsidR="008D1822" w:rsidRPr="00920004" w:rsidRDefault="008D1822" w:rsidP="00C960CE">
            <w:pPr>
              <w:rPr>
                <w:ins w:id="31911" w:author="phuong vu" w:date="2018-11-25T23:51:00Z"/>
                <w:lang w:val="es-ES"/>
                <w:rPrChange w:id="31912" w:author="phuong vu" w:date="2018-11-30T22:36:00Z">
                  <w:rPr>
                    <w:ins w:id="31913" w:author="phuong vu" w:date="2018-11-25T23:51:00Z"/>
                    <w:lang w:val="es-ES"/>
                  </w:rPr>
                </w:rPrChange>
              </w:rPr>
              <w:pPrChange w:id="31914" w:author="phuong vu" w:date="2018-11-30T22:06:00Z">
                <w:pPr>
                  <w:spacing w:line="276" w:lineRule="auto"/>
                  <w:jc w:val="left"/>
                </w:pPr>
              </w:pPrChange>
            </w:pPr>
            <w:ins w:id="31915" w:author="phuong vu" w:date="2018-11-25T23:51:00Z">
              <w:r w:rsidRPr="00920004">
                <w:rPr>
                  <w:lang w:val="es-ES"/>
                  <w:rPrChange w:id="31916" w:author="phuong vu" w:date="2018-11-30T22:36:00Z">
                    <w:rPr>
                      <w:lang w:val="es-ES"/>
                    </w:rPr>
                  </w:rPrChange>
                </w:rPr>
                <w:t>Trang màn hình lỗi. Thông tin lỗi</w:t>
              </w:r>
            </w:ins>
          </w:p>
        </w:tc>
        <w:tc>
          <w:tcPr>
            <w:tcW w:w="1738" w:type="dxa"/>
            <w:tcBorders>
              <w:top w:val="single" w:sz="4" w:space="0" w:color="auto"/>
              <w:left w:val="single" w:sz="4" w:space="0" w:color="auto"/>
              <w:bottom w:val="single" w:sz="4" w:space="0" w:color="auto"/>
              <w:right w:val="single" w:sz="4" w:space="0" w:color="auto"/>
            </w:tcBorders>
          </w:tcPr>
          <w:p w14:paraId="6A0A2845" w14:textId="77777777" w:rsidR="008D1822" w:rsidRPr="00920004" w:rsidRDefault="008D1822" w:rsidP="00C960CE">
            <w:pPr>
              <w:rPr>
                <w:ins w:id="31917" w:author="phuong vu" w:date="2018-11-25T23:51:00Z"/>
                <w:lang w:val="es-ES"/>
                <w:rPrChange w:id="31918" w:author="phuong vu" w:date="2018-11-30T22:36:00Z">
                  <w:rPr>
                    <w:ins w:id="31919" w:author="phuong vu" w:date="2018-11-25T23:51:00Z"/>
                    <w:lang w:val="es-ES"/>
                  </w:rPr>
                </w:rPrChange>
              </w:rPr>
              <w:pPrChange w:id="31920" w:author="phuong vu" w:date="2018-11-30T22:06:00Z">
                <w:pPr>
                  <w:keepNext/>
                  <w:spacing w:line="276" w:lineRule="auto"/>
                  <w:jc w:val="left"/>
                </w:pPr>
              </w:pPrChange>
            </w:pPr>
            <w:ins w:id="31921" w:author="phuong vu" w:date="2018-11-25T23:51:00Z">
              <w:r w:rsidRPr="00920004">
                <w:rPr>
                  <w:lang w:val="es-ES"/>
                  <w:rPrChange w:id="31922" w:author="phuong vu" w:date="2018-11-30T22:36:00Z">
                    <w:rPr>
                      <w:lang w:val="es-ES"/>
                    </w:rPr>
                  </w:rPrChange>
                </w:rPr>
                <w:t>Thành công</w:t>
              </w:r>
            </w:ins>
          </w:p>
        </w:tc>
      </w:tr>
    </w:tbl>
    <w:p w14:paraId="37CF2242" w14:textId="4F0ECF46" w:rsidR="0077093A" w:rsidRPr="00920004" w:rsidRDefault="00477528" w:rsidP="00A17FA5">
      <w:pPr>
        <w:pStyle w:val="Caption"/>
        <w:rPr>
          <w:ins w:id="31923" w:author="phuong vu" w:date="2018-11-26T01:29:00Z"/>
          <w:lang w:val="en-US"/>
          <w:rPrChange w:id="31924" w:author="phuong vu" w:date="2018-11-30T22:36:00Z">
            <w:rPr>
              <w:ins w:id="31925" w:author="phuong vu" w:date="2018-11-26T01:29:00Z"/>
            </w:rPr>
          </w:rPrChange>
        </w:rPr>
        <w:pPrChange w:id="31926" w:author="phuong vu" w:date="2018-11-30T22:42:00Z">
          <w:pPr>
            <w:spacing w:line="276" w:lineRule="auto"/>
          </w:pPr>
        </w:pPrChange>
      </w:pPr>
      <w:bookmarkStart w:id="31927" w:name="_Toc531381645"/>
      <w:ins w:id="31928" w:author="phuong vu" w:date="2018-11-26T01:42:00Z">
        <w:r w:rsidRPr="00920004">
          <w:rPr>
            <w:rPrChange w:id="31929" w:author="phuong vu" w:date="2018-11-30T22:36:00Z">
              <w:rPr/>
            </w:rPrChange>
          </w:rPr>
          <w:t xml:space="preserve">Bảng </w:t>
        </w:r>
      </w:ins>
      <w:ins w:id="31930" w:author="phuong vu" w:date="2018-11-30T14:54:00Z">
        <w:r w:rsidR="00D632EE" w:rsidRPr="00920004">
          <w:rPr>
            <w:rPrChange w:id="31931" w:author="phuong vu" w:date="2018-11-30T22:36:00Z">
              <w:rPr/>
            </w:rPrChange>
          </w:rPr>
          <w:fldChar w:fldCharType="begin"/>
        </w:r>
        <w:r w:rsidR="00D632EE" w:rsidRPr="00920004">
          <w:rPr>
            <w:rPrChange w:id="31932" w:author="phuong vu" w:date="2018-11-30T22:36:00Z">
              <w:rPr/>
            </w:rPrChange>
          </w:rPr>
          <w:instrText xml:space="preserve"> STYLEREF 1 \s </w:instrText>
        </w:r>
      </w:ins>
      <w:r w:rsidR="00D632EE" w:rsidRPr="00920004">
        <w:rPr>
          <w:rPrChange w:id="31933" w:author="phuong vu" w:date="2018-11-30T22:36:00Z">
            <w:rPr/>
          </w:rPrChange>
        </w:rPr>
        <w:fldChar w:fldCharType="separate"/>
      </w:r>
      <w:r w:rsidR="00B5490C">
        <w:rPr>
          <w:noProof/>
        </w:rPr>
        <w:t>4</w:t>
      </w:r>
      <w:ins w:id="31934" w:author="phuong vu" w:date="2018-11-30T14:54:00Z">
        <w:r w:rsidR="00D632EE" w:rsidRPr="00920004">
          <w:rPr>
            <w:rPrChange w:id="31935" w:author="phuong vu" w:date="2018-11-30T22:36:00Z">
              <w:rPr/>
            </w:rPrChange>
          </w:rPr>
          <w:fldChar w:fldCharType="end"/>
        </w:r>
        <w:r w:rsidR="00D632EE" w:rsidRPr="00920004">
          <w:rPr>
            <w:rPrChange w:id="31936" w:author="phuong vu" w:date="2018-11-30T22:36:00Z">
              <w:rPr/>
            </w:rPrChange>
          </w:rPr>
          <w:t>.</w:t>
        </w:r>
        <w:r w:rsidR="00D632EE" w:rsidRPr="00920004">
          <w:rPr>
            <w:rPrChange w:id="31937" w:author="phuong vu" w:date="2018-11-30T22:36:00Z">
              <w:rPr/>
            </w:rPrChange>
          </w:rPr>
          <w:fldChar w:fldCharType="begin"/>
        </w:r>
        <w:r w:rsidR="00D632EE" w:rsidRPr="00920004">
          <w:rPr>
            <w:rPrChange w:id="31938" w:author="phuong vu" w:date="2018-11-30T22:36:00Z">
              <w:rPr/>
            </w:rPrChange>
          </w:rPr>
          <w:instrText xml:space="preserve"> SEQ Bảng \* ARABIC \s 1 </w:instrText>
        </w:r>
      </w:ins>
      <w:r w:rsidR="00D632EE" w:rsidRPr="00920004">
        <w:rPr>
          <w:rPrChange w:id="31939" w:author="phuong vu" w:date="2018-11-30T22:36:00Z">
            <w:rPr/>
          </w:rPrChange>
        </w:rPr>
        <w:fldChar w:fldCharType="separate"/>
      </w:r>
      <w:ins w:id="31940" w:author="phuong vu" w:date="2018-11-30T22:44:00Z">
        <w:r w:rsidR="00B5490C">
          <w:rPr>
            <w:noProof/>
          </w:rPr>
          <w:t>8</w:t>
        </w:r>
      </w:ins>
      <w:ins w:id="31941" w:author="phuong vu" w:date="2018-11-30T14:54:00Z">
        <w:r w:rsidR="00D632EE" w:rsidRPr="00920004">
          <w:rPr>
            <w:rPrChange w:id="31942" w:author="phuong vu" w:date="2018-11-30T22:36:00Z">
              <w:rPr/>
            </w:rPrChange>
          </w:rPr>
          <w:fldChar w:fldCharType="end"/>
        </w:r>
      </w:ins>
      <w:ins w:id="31943" w:author="phuong vu" w:date="2018-11-26T01:42:00Z">
        <w:r w:rsidRPr="00920004">
          <w:rPr>
            <w:lang w:val="en-US"/>
            <w:rPrChange w:id="31944" w:author="phuong vu" w:date="2018-11-30T22:36:00Z">
              <w:rPr>
                <w:lang w:val="en-US"/>
              </w:rPr>
            </w:rPrChange>
          </w:rPr>
          <w:t xml:space="preserve"> Kiểm thử ch</w:t>
        </w:r>
      </w:ins>
      <w:ins w:id="31945" w:author="phuong vu" w:date="2018-11-26T01:43:00Z">
        <w:r w:rsidRPr="00920004">
          <w:rPr>
            <w:lang w:val="en-US"/>
            <w:rPrChange w:id="31946" w:author="phuong vu" w:date="2018-11-30T22:36:00Z">
              <w:rPr>
                <w:lang w:val="en-US"/>
              </w:rPr>
            </w:rPrChange>
          </w:rPr>
          <w:t>ức năng xem danh sách biên nhận theo trạng thái</w:t>
        </w:r>
      </w:ins>
      <w:bookmarkEnd w:id="31927"/>
    </w:p>
    <w:p w14:paraId="3BAE1BC0" w14:textId="34C756CF" w:rsidR="00F92702" w:rsidRPr="00920004" w:rsidRDefault="00F92702" w:rsidP="00BD0851">
      <w:pPr>
        <w:pStyle w:val="Heading4"/>
        <w:spacing w:before="240" w:line="0" w:lineRule="atLeast"/>
        <w:rPr>
          <w:ins w:id="31947" w:author="phuong vu" w:date="2018-11-26T01:29:00Z"/>
          <w:lang w:val="en-US"/>
          <w:rPrChange w:id="31948" w:author="phuong vu" w:date="2018-11-30T22:36:00Z">
            <w:rPr>
              <w:ins w:id="31949" w:author="phuong vu" w:date="2018-11-26T01:29:00Z"/>
              <w:lang w:val="en-US"/>
            </w:rPr>
          </w:rPrChange>
        </w:rPr>
        <w:pPrChange w:id="31950" w:author="phuong vu" w:date="2018-11-30T14:16:00Z">
          <w:pPr>
            <w:pStyle w:val="Heading4"/>
          </w:pPr>
        </w:pPrChange>
      </w:pPr>
      <w:bookmarkStart w:id="31951" w:name="_Toc531381548"/>
      <w:ins w:id="31952" w:author="phuong vu" w:date="2018-11-26T01:29:00Z">
        <w:r w:rsidRPr="00920004">
          <w:rPr>
            <w:lang w:val="en-US"/>
            <w:rPrChange w:id="31953" w:author="phuong vu" w:date="2018-11-30T22:36:00Z">
              <w:rPr>
                <w:lang w:val="en-US"/>
              </w:rPr>
            </w:rPrChange>
          </w:rPr>
          <w:t>Thay đổi trạng thái biên nhận</w:t>
        </w:r>
        <w:bookmarkEnd w:id="31951"/>
      </w:ins>
    </w:p>
    <w:p w14:paraId="7609493C" w14:textId="77777777" w:rsidR="00F92702" w:rsidRPr="00920004" w:rsidRDefault="00F92702" w:rsidP="00C960CE">
      <w:pPr>
        <w:ind w:firstLine="720"/>
        <w:rPr>
          <w:ins w:id="31954" w:author="phuong vu" w:date="2018-11-26T01:29:00Z"/>
          <w:lang w:val="en-US"/>
          <w:rPrChange w:id="31955" w:author="phuong vu" w:date="2018-11-30T22:36:00Z">
            <w:rPr>
              <w:ins w:id="31956" w:author="phuong vu" w:date="2018-11-26T01:29:00Z"/>
              <w:lang w:val="en-US"/>
            </w:rPr>
          </w:rPrChange>
        </w:rPr>
        <w:pPrChange w:id="31957" w:author="phuong vu" w:date="2018-11-30T22:07:00Z">
          <w:pPr>
            <w:spacing w:line="276" w:lineRule="auto"/>
          </w:pPr>
        </w:pPrChange>
      </w:pPr>
      <w:ins w:id="31958" w:author="phuong vu" w:date="2018-11-26T01:29:00Z">
        <w:r w:rsidRPr="00920004">
          <w:rPr>
            <w:b/>
            <w:lang w:val="en-US"/>
            <w:rPrChange w:id="31959" w:author="phuong vu" w:date="2018-11-30T22:36:00Z">
              <w:rPr>
                <w:b/>
                <w:lang w:val="en-US"/>
              </w:rPr>
            </w:rPrChange>
          </w:rPr>
          <w:t>Mục đích:</w:t>
        </w:r>
        <w:r w:rsidRPr="00920004">
          <w:rPr>
            <w:lang w:val="en-US"/>
            <w:rPrChange w:id="31960" w:author="phuong vu" w:date="2018-11-30T22:36:00Z">
              <w:rPr>
                <w:lang w:val="en-US"/>
              </w:rPr>
            </w:rPrChange>
          </w:rPr>
          <w:t xml:space="preserve"> Tìm ra lỗi về thông báo khi thực hiện hoàn tất xử lí, lỗi chuyển trang, hiển thị dữ liệu không đúng với mục đích.</w:t>
        </w:r>
      </w:ins>
    </w:p>
    <w:p w14:paraId="5D4B7955" w14:textId="7156A1F0" w:rsidR="00F92702" w:rsidRPr="00920004" w:rsidRDefault="00F92702" w:rsidP="00C960CE">
      <w:pPr>
        <w:ind w:firstLine="720"/>
        <w:rPr>
          <w:ins w:id="31961" w:author="phuong vu" w:date="2018-11-26T01:29:00Z"/>
          <w:lang w:val="en-US"/>
          <w:rPrChange w:id="31962" w:author="phuong vu" w:date="2018-11-30T22:36:00Z">
            <w:rPr>
              <w:ins w:id="31963" w:author="phuong vu" w:date="2018-11-26T01:29:00Z"/>
              <w:lang w:val="en-US"/>
            </w:rPr>
          </w:rPrChange>
        </w:rPr>
        <w:pPrChange w:id="31964" w:author="phuong vu" w:date="2018-11-30T22:07:00Z">
          <w:pPr>
            <w:spacing w:line="276" w:lineRule="auto"/>
          </w:pPr>
        </w:pPrChange>
      </w:pPr>
      <w:ins w:id="31965" w:author="phuong vu" w:date="2018-11-26T01:29:00Z">
        <w:r w:rsidRPr="00920004">
          <w:rPr>
            <w:b/>
            <w:lang w:val="en-US"/>
            <w:rPrChange w:id="31966" w:author="phuong vu" w:date="2018-11-30T22:36:00Z">
              <w:rPr>
                <w:b/>
                <w:lang w:val="en-US"/>
              </w:rPr>
            </w:rPrChange>
          </w:rPr>
          <w:t>Tiền điều kiện:</w:t>
        </w:r>
        <w:r w:rsidRPr="00920004">
          <w:rPr>
            <w:lang w:val="en-US"/>
            <w:rPrChange w:id="31967" w:author="phuong vu" w:date="2018-11-30T22:36:00Z">
              <w:rPr>
                <w:lang w:val="en-US"/>
              </w:rPr>
            </w:rPrChange>
          </w:rPr>
          <w:t xml:space="preserve"> Đăng nhập thành công vào trang quản lí dành cho nhân viên chi nhánh</w:t>
        </w:r>
      </w:ins>
      <w:ins w:id="31968" w:author="phuong vu" w:date="2018-11-26T01:45:00Z">
        <w:r w:rsidR="008A01E1" w:rsidRPr="00920004">
          <w:rPr>
            <w:lang w:val="en-US"/>
            <w:rPrChange w:id="31969" w:author="phuong vu" w:date="2018-11-30T22:36:00Z">
              <w:rPr>
                <w:lang w:val="en-US"/>
              </w:rPr>
            </w:rPrChange>
          </w:rPr>
          <w:t xml:space="preserve"> với chức vụ nhân viên giao nhận quần áo</w:t>
        </w:r>
      </w:ins>
      <w:ins w:id="31970" w:author="phuong vu" w:date="2018-11-26T01:29:00Z">
        <w:r w:rsidRPr="00920004">
          <w:rPr>
            <w:lang w:val="en-US"/>
            <w:rPrChange w:id="31971" w:author="phuong vu" w:date="2018-11-30T22:36:00Z">
              <w:rPr>
                <w:lang w:val="en-US"/>
              </w:rPr>
            </w:rPrChange>
          </w:rPr>
          <w:t>.</w:t>
        </w:r>
      </w:ins>
    </w:p>
    <w:p w14:paraId="337A9981" w14:textId="77777777" w:rsidR="00F92702" w:rsidRPr="00920004" w:rsidRDefault="00F92702" w:rsidP="00C960CE">
      <w:pPr>
        <w:ind w:left="720"/>
        <w:rPr>
          <w:ins w:id="31972" w:author="phuong vu" w:date="2018-11-26T01:29:00Z"/>
          <w:b/>
          <w:lang w:val="en-US"/>
          <w:rPrChange w:id="31973" w:author="phuong vu" w:date="2018-11-30T22:36:00Z">
            <w:rPr>
              <w:ins w:id="31974" w:author="phuong vu" w:date="2018-11-26T01:29:00Z"/>
              <w:b/>
              <w:lang w:val="en-US"/>
            </w:rPr>
          </w:rPrChange>
        </w:rPr>
        <w:pPrChange w:id="31975" w:author="phuong vu" w:date="2018-11-30T22:07:00Z">
          <w:pPr>
            <w:spacing w:line="276" w:lineRule="auto"/>
          </w:pPr>
        </w:pPrChange>
      </w:pPr>
      <w:ins w:id="31976" w:author="phuong vu" w:date="2018-11-26T01:29:00Z">
        <w:r w:rsidRPr="00920004">
          <w:rPr>
            <w:b/>
            <w:lang w:val="en-US"/>
            <w:rPrChange w:id="31977" w:author="phuong vu" w:date="2018-11-30T22:36:00Z">
              <w:rPr>
                <w:b/>
                <w:lang w:val="en-US"/>
              </w:rPr>
            </w:rPrChange>
          </w:rPr>
          <w:t>Mô tả:</w:t>
        </w:r>
      </w:ins>
    </w:p>
    <w:p w14:paraId="015FCBB9" w14:textId="77777777" w:rsidR="00F92702" w:rsidRPr="00920004" w:rsidRDefault="00F92702" w:rsidP="00C960CE">
      <w:pPr>
        <w:ind w:left="720"/>
        <w:rPr>
          <w:ins w:id="31978" w:author="phuong vu" w:date="2018-11-26T01:29:00Z"/>
          <w:lang w:val="en-US"/>
          <w:rPrChange w:id="31979" w:author="phuong vu" w:date="2018-11-30T22:36:00Z">
            <w:rPr>
              <w:ins w:id="31980" w:author="phuong vu" w:date="2018-11-26T01:29:00Z"/>
              <w:lang w:val="en-US"/>
            </w:rPr>
          </w:rPrChange>
        </w:rPr>
        <w:pPrChange w:id="31981" w:author="phuong vu" w:date="2018-11-30T22:07:00Z">
          <w:pPr>
            <w:spacing w:line="276" w:lineRule="auto"/>
          </w:pPr>
        </w:pPrChange>
      </w:pPr>
      <w:ins w:id="31982" w:author="phuong vu" w:date="2018-11-26T01:29:00Z">
        <w:r w:rsidRPr="00920004">
          <w:rPr>
            <w:b/>
            <w:lang w:val="en-US"/>
            <w:rPrChange w:id="31983" w:author="phuong vu" w:date="2018-11-30T22:36:00Z">
              <w:rPr>
                <w:b/>
                <w:lang w:val="en-US"/>
              </w:rPr>
            </w:rPrChange>
          </w:rPr>
          <w:t xml:space="preserve">- </w:t>
        </w:r>
        <w:r w:rsidRPr="00920004">
          <w:rPr>
            <w:lang w:val="en-US"/>
            <w:rPrChange w:id="31984" w:author="phuong vu" w:date="2018-11-30T22:36:00Z">
              <w:rPr>
                <w:lang w:val="en-US"/>
              </w:rPr>
            </w:rPrChange>
          </w:rPr>
          <w:t>Bước 1: Mở trang web tại địa chỉ: localhost:3000.</w:t>
        </w:r>
      </w:ins>
    </w:p>
    <w:p w14:paraId="53173439" w14:textId="77777777" w:rsidR="00F92702" w:rsidRPr="00920004" w:rsidRDefault="00F92702" w:rsidP="00C960CE">
      <w:pPr>
        <w:ind w:left="720"/>
        <w:rPr>
          <w:ins w:id="31985" w:author="phuong vu" w:date="2018-11-26T01:29:00Z"/>
          <w:lang w:val="en-US"/>
          <w:rPrChange w:id="31986" w:author="phuong vu" w:date="2018-11-30T22:36:00Z">
            <w:rPr>
              <w:ins w:id="31987" w:author="phuong vu" w:date="2018-11-26T01:29:00Z"/>
              <w:lang w:val="en-US"/>
            </w:rPr>
          </w:rPrChange>
        </w:rPr>
        <w:pPrChange w:id="31988" w:author="phuong vu" w:date="2018-11-30T22:07:00Z">
          <w:pPr>
            <w:spacing w:line="276" w:lineRule="auto"/>
          </w:pPr>
        </w:pPrChange>
      </w:pPr>
      <w:ins w:id="31989" w:author="phuong vu" w:date="2018-11-26T01:29:00Z">
        <w:r w:rsidRPr="00920004">
          <w:rPr>
            <w:lang w:val="en-US"/>
            <w:rPrChange w:id="31990" w:author="phuong vu" w:date="2018-11-30T22:36:00Z">
              <w:rPr>
                <w:lang w:val="en-US"/>
              </w:rPr>
            </w:rPrChange>
          </w:rPr>
          <w:t>- Bước 2: Đăng nhập thành công vào hệ thống.</w:t>
        </w:r>
      </w:ins>
    </w:p>
    <w:p w14:paraId="3C3B5B81" w14:textId="7047E404" w:rsidR="00F92702" w:rsidRPr="00920004" w:rsidRDefault="00F92702" w:rsidP="00C960CE">
      <w:pPr>
        <w:ind w:left="720"/>
        <w:rPr>
          <w:ins w:id="31991" w:author="phuong vu" w:date="2018-11-26T01:29:00Z"/>
          <w:lang w:val="en-US"/>
          <w:rPrChange w:id="31992" w:author="phuong vu" w:date="2018-11-30T22:36:00Z">
            <w:rPr>
              <w:ins w:id="31993" w:author="phuong vu" w:date="2018-11-26T01:29:00Z"/>
              <w:lang w:val="en-US"/>
            </w:rPr>
          </w:rPrChange>
        </w:rPr>
        <w:pPrChange w:id="31994" w:author="phuong vu" w:date="2018-11-30T22:07:00Z">
          <w:pPr>
            <w:spacing w:line="276" w:lineRule="auto"/>
          </w:pPr>
        </w:pPrChange>
      </w:pPr>
      <w:ins w:id="31995" w:author="phuong vu" w:date="2018-11-26T01:29:00Z">
        <w:r w:rsidRPr="00920004">
          <w:rPr>
            <w:lang w:val="en-US"/>
            <w:rPrChange w:id="31996" w:author="phuong vu" w:date="2018-11-30T22:36:00Z">
              <w:rPr>
                <w:lang w:val="en-US"/>
              </w:rPr>
            </w:rPrChange>
          </w:rPr>
          <w:t>- Bước 3: Chọn chức năng “</w:t>
        </w:r>
      </w:ins>
      <w:ins w:id="31997" w:author="phuong vu" w:date="2018-11-26T01:45:00Z">
        <w:r w:rsidR="008A01E1" w:rsidRPr="00920004">
          <w:rPr>
            <w:lang w:val="en-US"/>
            <w:rPrChange w:id="31998" w:author="phuong vu" w:date="2018-11-30T22:36:00Z">
              <w:rPr>
                <w:i/>
                <w:lang w:val="en-US"/>
              </w:rPr>
            </w:rPrChange>
          </w:rPr>
          <w:t>Biên nhận</w:t>
        </w:r>
      </w:ins>
      <w:ins w:id="31999" w:author="phuong vu" w:date="2018-11-26T01:29:00Z">
        <w:r w:rsidRPr="00920004">
          <w:rPr>
            <w:lang w:val="en-US"/>
            <w:rPrChange w:id="32000" w:author="phuong vu" w:date="2018-11-30T22:36:00Z">
              <w:rPr>
                <w:i/>
                <w:lang w:val="en-US"/>
              </w:rPr>
            </w:rPrChange>
          </w:rPr>
          <w:t xml:space="preserve"> khách hàng</w:t>
        </w:r>
        <w:r w:rsidRPr="00920004">
          <w:rPr>
            <w:lang w:val="en-US"/>
            <w:rPrChange w:id="32001" w:author="phuong vu" w:date="2018-11-30T22:36:00Z">
              <w:rPr>
                <w:lang w:val="en-US"/>
              </w:rPr>
            </w:rPrChange>
          </w:rPr>
          <w:t>”.</w:t>
        </w:r>
      </w:ins>
    </w:p>
    <w:p w14:paraId="4C323F46" w14:textId="5CCBF76E" w:rsidR="00F92702" w:rsidRPr="00920004" w:rsidRDefault="00F92702" w:rsidP="00C960CE">
      <w:pPr>
        <w:ind w:left="720"/>
        <w:rPr>
          <w:ins w:id="32002" w:author="phuong vu" w:date="2018-11-26T01:29:00Z"/>
          <w:lang w:val="en-US"/>
          <w:rPrChange w:id="32003" w:author="phuong vu" w:date="2018-11-30T22:36:00Z">
            <w:rPr>
              <w:ins w:id="32004" w:author="phuong vu" w:date="2018-11-26T01:29:00Z"/>
              <w:lang w:val="en-US"/>
            </w:rPr>
          </w:rPrChange>
        </w:rPr>
        <w:pPrChange w:id="32005" w:author="phuong vu" w:date="2018-11-30T22:07:00Z">
          <w:pPr>
            <w:spacing w:line="276" w:lineRule="auto"/>
          </w:pPr>
        </w:pPrChange>
      </w:pPr>
      <w:ins w:id="32006" w:author="phuong vu" w:date="2018-11-26T01:29:00Z">
        <w:r w:rsidRPr="00920004">
          <w:rPr>
            <w:lang w:val="en-US"/>
            <w:rPrChange w:id="32007" w:author="phuong vu" w:date="2018-11-30T22:36:00Z">
              <w:rPr>
                <w:lang w:val="en-US"/>
              </w:rPr>
            </w:rPrChange>
          </w:rPr>
          <w:t xml:space="preserve">- Bước 4: Xem danh sách </w:t>
        </w:r>
      </w:ins>
      <w:ins w:id="32008" w:author="phuong vu" w:date="2018-11-26T01:45:00Z">
        <w:r w:rsidR="008A01E1" w:rsidRPr="00920004">
          <w:rPr>
            <w:lang w:val="en-US"/>
            <w:rPrChange w:id="32009" w:author="phuong vu" w:date="2018-11-30T22:36:00Z">
              <w:rPr>
                <w:lang w:val="en-US"/>
              </w:rPr>
            </w:rPrChange>
          </w:rPr>
          <w:t>biên nhận</w:t>
        </w:r>
      </w:ins>
      <w:ins w:id="32010" w:author="phuong vu" w:date="2018-11-26T01:29:00Z">
        <w:r w:rsidRPr="00920004">
          <w:rPr>
            <w:lang w:val="en-US"/>
            <w:rPrChange w:id="32011" w:author="phuong vu" w:date="2018-11-30T22:36:00Z">
              <w:rPr>
                <w:lang w:val="en-US"/>
              </w:rPr>
            </w:rPrChange>
          </w:rPr>
          <w:t xml:space="preserve"> theo từng trạng thái.</w:t>
        </w:r>
      </w:ins>
    </w:p>
    <w:p w14:paraId="3EB25159" w14:textId="76D576BB" w:rsidR="00F92702" w:rsidRPr="00920004" w:rsidRDefault="00F92702" w:rsidP="00C960CE">
      <w:pPr>
        <w:ind w:left="720"/>
        <w:rPr>
          <w:ins w:id="32012" w:author="phuong vu" w:date="2018-11-26T01:29:00Z"/>
          <w:lang w:val="en-US"/>
          <w:rPrChange w:id="32013" w:author="phuong vu" w:date="2018-11-30T22:36:00Z">
            <w:rPr>
              <w:ins w:id="32014" w:author="phuong vu" w:date="2018-11-26T01:29:00Z"/>
              <w:lang w:val="en-US"/>
            </w:rPr>
          </w:rPrChange>
        </w:rPr>
        <w:pPrChange w:id="32015" w:author="phuong vu" w:date="2018-11-30T22:07:00Z">
          <w:pPr>
            <w:spacing w:line="276" w:lineRule="auto"/>
          </w:pPr>
        </w:pPrChange>
      </w:pPr>
      <w:ins w:id="32016" w:author="phuong vu" w:date="2018-11-26T01:29:00Z">
        <w:r w:rsidRPr="00920004">
          <w:rPr>
            <w:lang w:val="en-US"/>
            <w:rPrChange w:id="32017" w:author="phuong vu" w:date="2018-11-30T22:36:00Z">
              <w:rPr>
                <w:lang w:val="en-US"/>
              </w:rPr>
            </w:rPrChange>
          </w:rPr>
          <w:t xml:space="preserve">- Bước 5: Chọn </w:t>
        </w:r>
      </w:ins>
      <w:ins w:id="32018" w:author="phuong vu" w:date="2018-11-26T01:45:00Z">
        <w:r w:rsidR="008A01E1" w:rsidRPr="00920004">
          <w:rPr>
            <w:lang w:val="en-US"/>
            <w:rPrChange w:id="32019" w:author="phuong vu" w:date="2018-11-30T22:36:00Z">
              <w:rPr>
                <w:lang w:val="en-US"/>
              </w:rPr>
            </w:rPrChange>
          </w:rPr>
          <w:t>biên nhận</w:t>
        </w:r>
      </w:ins>
      <w:ins w:id="32020" w:author="phuong vu" w:date="2018-11-26T01:29:00Z">
        <w:r w:rsidRPr="00920004">
          <w:rPr>
            <w:lang w:val="en-US"/>
            <w:rPrChange w:id="32021" w:author="phuong vu" w:date="2018-11-30T22:36:00Z">
              <w:rPr>
                <w:lang w:val="en-US"/>
              </w:rPr>
            </w:rPrChange>
          </w:rPr>
          <w:t xml:space="preserve"> bằng cách nhấn lên tên khách hàng.</w:t>
        </w:r>
      </w:ins>
    </w:p>
    <w:p w14:paraId="59E792E8" w14:textId="7F32B319" w:rsidR="00F92702" w:rsidRPr="00920004" w:rsidRDefault="00F92702" w:rsidP="00C960CE">
      <w:pPr>
        <w:ind w:left="720"/>
        <w:rPr>
          <w:ins w:id="32022" w:author="phuong vu" w:date="2018-11-26T01:29:00Z"/>
          <w:lang w:val="en-US"/>
          <w:rPrChange w:id="32023" w:author="phuong vu" w:date="2018-11-30T22:36:00Z">
            <w:rPr>
              <w:ins w:id="32024" w:author="phuong vu" w:date="2018-11-26T01:29:00Z"/>
              <w:lang w:val="en-US"/>
            </w:rPr>
          </w:rPrChange>
        </w:rPr>
        <w:pPrChange w:id="32025" w:author="phuong vu" w:date="2018-11-30T22:07:00Z">
          <w:pPr>
            <w:spacing w:line="276" w:lineRule="auto"/>
          </w:pPr>
        </w:pPrChange>
      </w:pPr>
      <w:ins w:id="32026" w:author="phuong vu" w:date="2018-11-26T01:29:00Z">
        <w:r w:rsidRPr="00920004">
          <w:rPr>
            <w:lang w:val="en-US"/>
            <w:rPrChange w:id="32027" w:author="phuong vu" w:date="2018-11-30T22:36:00Z">
              <w:rPr>
                <w:lang w:val="en-US"/>
              </w:rPr>
            </w:rPrChange>
          </w:rPr>
          <w:t xml:space="preserve">- Bước 6: Thực hiện chức năng thay đổi trạng thái </w:t>
        </w:r>
      </w:ins>
      <w:ins w:id="32028" w:author="phuong vu" w:date="2018-11-26T01:45:00Z">
        <w:r w:rsidR="008A01E1" w:rsidRPr="00920004">
          <w:rPr>
            <w:lang w:val="en-US"/>
            <w:rPrChange w:id="32029" w:author="phuong vu" w:date="2018-11-30T22:36:00Z">
              <w:rPr>
                <w:lang w:val="en-US"/>
              </w:rPr>
            </w:rPrChange>
          </w:rPr>
          <w:t>biên nhận</w:t>
        </w:r>
      </w:ins>
      <w:ins w:id="32030" w:author="phuong vu" w:date="2018-11-26T01:29:00Z">
        <w:r w:rsidRPr="00920004">
          <w:rPr>
            <w:lang w:val="en-US"/>
            <w:rPrChange w:id="32031" w:author="phuong vu" w:date="2018-11-30T22:36:00Z">
              <w:rPr>
                <w:lang w:val="en-US"/>
              </w:rPr>
            </w:rPrChange>
          </w:rPr>
          <w:t>.</w:t>
        </w:r>
      </w:ins>
    </w:p>
    <w:p w14:paraId="23FBA460" w14:textId="77777777" w:rsidR="00F92702" w:rsidRPr="00920004" w:rsidRDefault="00F92702" w:rsidP="00C960CE">
      <w:pPr>
        <w:rPr>
          <w:ins w:id="32032" w:author="phuong vu" w:date="2018-11-26T01:29:00Z"/>
          <w:b/>
          <w:lang w:val="en-US"/>
          <w:rPrChange w:id="32033" w:author="phuong vu" w:date="2018-11-30T22:36:00Z">
            <w:rPr>
              <w:ins w:id="32034" w:author="phuong vu" w:date="2018-11-26T01:29:00Z"/>
              <w:b/>
              <w:lang w:val="en-US"/>
            </w:rPr>
          </w:rPrChange>
        </w:rPr>
        <w:pPrChange w:id="32035" w:author="phuong vu" w:date="2018-11-30T22:07:00Z">
          <w:pPr/>
        </w:pPrChange>
      </w:pPr>
      <w:ins w:id="32036" w:author="phuong vu" w:date="2018-11-26T01:29:00Z">
        <w:r w:rsidRPr="00920004">
          <w:rPr>
            <w:lang w:val="en-US"/>
            <w:rPrChange w:id="32037" w:author="phuong vu" w:date="2018-11-30T22:36:00Z">
              <w:rPr>
                <w:lang w:val="en-US"/>
              </w:rPr>
            </w:rPrChange>
          </w:rPr>
          <w:tab/>
        </w:r>
        <w:r w:rsidRPr="00920004">
          <w:rPr>
            <w:b/>
            <w:lang w:val="en-US"/>
            <w:rPrChange w:id="32038" w:author="phuong vu" w:date="2018-11-30T22:36:00Z">
              <w:rPr>
                <w:b/>
                <w:lang w:val="en-US"/>
              </w:rPr>
            </w:rPrChange>
          </w:rPr>
          <w:t>Kịch bản</w:t>
        </w:r>
      </w:ins>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676"/>
        <w:gridCol w:w="1942"/>
        <w:gridCol w:w="1713"/>
        <w:gridCol w:w="1738"/>
      </w:tblGrid>
      <w:tr w:rsidR="00F92702" w:rsidRPr="00920004" w14:paraId="2A0D1B8D" w14:textId="77777777" w:rsidTr="00477528">
        <w:trPr>
          <w:ins w:id="32039" w:author="phuong vu" w:date="2018-11-26T01:29:00Z"/>
        </w:trPr>
        <w:tc>
          <w:tcPr>
            <w:tcW w:w="708" w:type="dxa"/>
            <w:tcBorders>
              <w:top w:val="single" w:sz="4" w:space="0" w:color="auto"/>
              <w:left w:val="single" w:sz="4" w:space="0" w:color="auto"/>
              <w:bottom w:val="single" w:sz="4" w:space="0" w:color="auto"/>
              <w:right w:val="single" w:sz="4" w:space="0" w:color="auto"/>
            </w:tcBorders>
            <w:vAlign w:val="center"/>
            <w:hideMark/>
          </w:tcPr>
          <w:p w14:paraId="07DDC567" w14:textId="77777777" w:rsidR="00F92702" w:rsidRPr="00920004" w:rsidRDefault="00F92702" w:rsidP="00C960CE">
            <w:pPr>
              <w:jc w:val="center"/>
              <w:rPr>
                <w:ins w:id="32040" w:author="phuong vu" w:date="2018-11-26T01:29:00Z"/>
                <w:b/>
                <w:lang w:val="es-ES"/>
                <w:rPrChange w:id="32041" w:author="phuong vu" w:date="2018-11-30T22:36:00Z">
                  <w:rPr>
                    <w:ins w:id="32042" w:author="phuong vu" w:date="2018-11-26T01:29:00Z"/>
                    <w:lang w:val="es-ES"/>
                  </w:rPr>
                </w:rPrChange>
              </w:rPr>
              <w:pPrChange w:id="32043" w:author="phuong vu" w:date="2018-11-30T22:07:00Z">
                <w:pPr>
                  <w:spacing w:line="276" w:lineRule="auto"/>
                  <w:jc w:val="center"/>
                </w:pPr>
              </w:pPrChange>
            </w:pPr>
            <w:ins w:id="32044" w:author="phuong vu" w:date="2018-11-26T01:29:00Z">
              <w:r w:rsidRPr="00920004">
                <w:rPr>
                  <w:b/>
                  <w:lang w:val="es-ES"/>
                  <w:rPrChange w:id="32045" w:author="phuong vu" w:date="2018-11-30T22:36:00Z">
                    <w:rPr>
                      <w:lang w:val="es-ES"/>
                    </w:rPr>
                  </w:rPrChange>
                </w:rPr>
                <w:t>STT</w:t>
              </w:r>
            </w:ins>
          </w:p>
        </w:tc>
        <w:tc>
          <w:tcPr>
            <w:tcW w:w="2676" w:type="dxa"/>
            <w:tcBorders>
              <w:top w:val="single" w:sz="4" w:space="0" w:color="auto"/>
              <w:left w:val="single" w:sz="4" w:space="0" w:color="auto"/>
              <w:bottom w:val="single" w:sz="4" w:space="0" w:color="auto"/>
              <w:right w:val="single" w:sz="4" w:space="0" w:color="auto"/>
            </w:tcBorders>
            <w:vAlign w:val="center"/>
            <w:hideMark/>
          </w:tcPr>
          <w:p w14:paraId="61EAC1AE" w14:textId="77777777" w:rsidR="00F92702" w:rsidRPr="00920004" w:rsidRDefault="00F92702" w:rsidP="00C960CE">
            <w:pPr>
              <w:jc w:val="center"/>
              <w:rPr>
                <w:ins w:id="32046" w:author="phuong vu" w:date="2018-11-26T01:29:00Z"/>
                <w:b/>
                <w:lang w:val="es-ES"/>
                <w:rPrChange w:id="32047" w:author="phuong vu" w:date="2018-11-30T22:36:00Z">
                  <w:rPr>
                    <w:ins w:id="32048" w:author="phuong vu" w:date="2018-11-26T01:29:00Z"/>
                    <w:lang w:val="es-ES"/>
                  </w:rPr>
                </w:rPrChange>
              </w:rPr>
              <w:pPrChange w:id="32049" w:author="phuong vu" w:date="2018-11-30T22:07:00Z">
                <w:pPr>
                  <w:spacing w:line="276" w:lineRule="auto"/>
                  <w:jc w:val="center"/>
                </w:pPr>
              </w:pPrChange>
            </w:pPr>
            <w:ins w:id="32050" w:author="phuong vu" w:date="2018-11-26T01:29:00Z">
              <w:r w:rsidRPr="00920004">
                <w:rPr>
                  <w:b/>
                  <w:lang w:val="es-ES"/>
                  <w:rPrChange w:id="32051" w:author="phuong vu" w:date="2018-11-30T22:36:00Z">
                    <w:rPr>
                      <w:lang w:val="es-ES"/>
                    </w:rPr>
                  </w:rPrChange>
                </w:rPr>
                <w:t>Mô tả dữ liệu kiểm thử</w:t>
              </w:r>
            </w:ins>
          </w:p>
        </w:tc>
        <w:tc>
          <w:tcPr>
            <w:tcW w:w="1942" w:type="dxa"/>
            <w:tcBorders>
              <w:top w:val="single" w:sz="4" w:space="0" w:color="auto"/>
              <w:left w:val="single" w:sz="4" w:space="0" w:color="auto"/>
              <w:bottom w:val="single" w:sz="4" w:space="0" w:color="auto"/>
              <w:right w:val="single" w:sz="4" w:space="0" w:color="auto"/>
            </w:tcBorders>
            <w:vAlign w:val="center"/>
            <w:hideMark/>
          </w:tcPr>
          <w:p w14:paraId="06151212" w14:textId="77777777" w:rsidR="00F92702" w:rsidRPr="00920004" w:rsidRDefault="00F92702" w:rsidP="00C960CE">
            <w:pPr>
              <w:jc w:val="center"/>
              <w:rPr>
                <w:ins w:id="32052" w:author="phuong vu" w:date="2018-11-26T01:29:00Z"/>
                <w:b/>
                <w:lang w:val="es-ES"/>
                <w:rPrChange w:id="32053" w:author="phuong vu" w:date="2018-11-30T22:36:00Z">
                  <w:rPr>
                    <w:ins w:id="32054" w:author="phuong vu" w:date="2018-11-26T01:29:00Z"/>
                    <w:lang w:val="es-ES"/>
                  </w:rPr>
                </w:rPrChange>
              </w:rPr>
              <w:pPrChange w:id="32055" w:author="phuong vu" w:date="2018-11-30T22:07:00Z">
                <w:pPr>
                  <w:spacing w:line="276" w:lineRule="auto"/>
                  <w:jc w:val="center"/>
                </w:pPr>
              </w:pPrChange>
            </w:pPr>
            <w:ins w:id="32056" w:author="phuong vu" w:date="2018-11-26T01:29:00Z">
              <w:r w:rsidRPr="00920004">
                <w:rPr>
                  <w:b/>
                  <w:lang w:val="es-ES"/>
                  <w:rPrChange w:id="32057" w:author="phuong vu" w:date="2018-11-30T22:36:00Z">
                    <w:rPr>
                      <w:lang w:val="es-ES"/>
                    </w:rPr>
                  </w:rPrChange>
                </w:rPr>
                <w:t>Kết quả mong đợi</w:t>
              </w:r>
            </w:ins>
          </w:p>
        </w:tc>
        <w:tc>
          <w:tcPr>
            <w:tcW w:w="1713" w:type="dxa"/>
            <w:tcBorders>
              <w:top w:val="single" w:sz="4" w:space="0" w:color="auto"/>
              <w:left w:val="single" w:sz="4" w:space="0" w:color="auto"/>
              <w:bottom w:val="single" w:sz="4" w:space="0" w:color="auto"/>
              <w:right w:val="single" w:sz="4" w:space="0" w:color="auto"/>
            </w:tcBorders>
            <w:vAlign w:val="center"/>
            <w:hideMark/>
          </w:tcPr>
          <w:p w14:paraId="7162F88E" w14:textId="77777777" w:rsidR="00F92702" w:rsidRPr="00920004" w:rsidRDefault="00F92702" w:rsidP="00C960CE">
            <w:pPr>
              <w:jc w:val="center"/>
              <w:rPr>
                <w:ins w:id="32058" w:author="phuong vu" w:date="2018-11-26T01:29:00Z"/>
                <w:b/>
                <w:lang w:val="es-ES"/>
                <w:rPrChange w:id="32059" w:author="phuong vu" w:date="2018-11-30T22:36:00Z">
                  <w:rPr>
                    <w:ins w:id="32060" w:author="phuong vu" w:date="2018-11-26T01:29:00Z"/>
                    <w:lang w:val="es-ES"/>
                  </w:rPr>
                </w:rPrChange>
              </w:rPr>
              <w:pPrChange w:id="32061" w:author="phuong vu" w:date="2018-11-30T22:07:00Z">
                <w:pPr>
                  <w:spacing w:line="276" w:lineRule="auto"/>
                  <w:jc w:val="center"/>
                </w:pPr>
              </w:pPrChange>
            </w:pPr>
            <w:ins w:id="32062" w:author="phuong vu" w:date="2018-11-26T01:29:00Z">
              <w:r w:rsidRPr="00920004">
                <w:rPr>
                  <w:b/>
                  <w:lang w:val="es-ES"/>
                  <w:rPrChange w:id="32063" w:author="phuong vu" w:date="2018-11-30T22:36:00Z">
                    <w:rPr>
                      <w:lang w:val="es-ES"/>
                    </w:rPr>
                  </w:rPrChange>
                </w:rPr>
                <w:t>Kết quả thực tế</w:t>
              </w:r>
            </w:ins>
          </w:p>
        </w:tc>
        <w:tc>
          <w:tcPr>
            <w:tcW w:w="1738" w:type="dxa"/>
            <w:tcBorders>
              <w:top w:val="single" w:sz="4" w:space="0" w:color="auto"/>
              <w:left w:val="single" w:sz="4" w:space="0" w:color="auto"/>
              <w:bottom w:val="single" w:sz="4" w:space="0" w:color="auto"/>
              <w:right w:val="single" w:sz="4" w:space="0" w:color="auto"/>
            </w:tcBorders>
            <w:vAlign w:val="center"/>
            <w:hideMark/>
          </w:tcPr>
          <w:p w14:paraId="7CE64C61" w14:textId="77777777" w:rsidR="00F92702" w:rsidRPr="00920004" w:rsidRDefault="00F92702" w:rsidP="00C960CE">
            <w:pPr>
              <w:jc w:val="center"/>
              <w:rPr>
                <w:ins w:id="32064" w:author="phuong vu" w:date="2018-11-26T01:29:00Z"/>
                <w:b/>
                <w:lang w:val="es-ES"/>
                <w:rPrChange w:id="32065" w:author="phuong vu" w:date="2018-11-30T22:36:00Z">
                  <w:rPr>
                    <w:ins w:id="32066" w:author="phuong vu" w:date="2018-11-26T01:29:00Z"/>
                    <w:lang w:val="es-ES"/>
                  </w:rPr>
                </w:rPrChange>
              </w:rPr>
              <w:pPrChange w:id="32067" w:author="phuong vu" w:date="2018-11-30T22:07:00Z">
                <w:pPr>
                  <w:spacing w:line="276" w:lineRule="auto"/>
                  <w:jc w:val="center"/>
                </w:pPr>
              </w:pPrChange>
            </w:pPr>
            <w:ins w:id="32068" w:author="phuong vu" w:date="2018-11-26T01:29:00Z">
              <w:r w:rsidRPr="00920004">
                <w:rPr>
                  <w:b/>
                  <w:lang w:val="es-ES"/>
                  <w:rPrChange w:id="32069" w:author="phuong vu" w:date="2018-11-30T22:36:00Z">
                    <w:rPr>
                      <w:lang w:val="es-ES"/>
                    </w:rPr>
                  </w:rPrChange>
                </w:rPr>
                <w:t>Thành công/ Thât bại</w:t>
              </w:r>
            </w:ins>
          </w:p>
        </w:tc>
      </w:tr>
      <w:tr w:rsidR="00C139B3" w:rsidRPr="00920004" w14:paraId="060BD0DA" w14:textId="77777777" w:rsidTr="00477528">
        <w:trPr>
          <w:ins w:id="32070" w:author="phuong vu" w:date="2018-11-26T01:29:00Z"/>
        </w:trPr>
        <w:tc>
          <w:tcPr>
            <w:tcW w:w="708" w:type="dxa"/>
            <w:tcBorders>
              <w:top w:val="single" w:sz="4" w:space="0" w:color="auto"/>
              <w:left w:val="single" w:sz="4" w:space="0" w:color="auto"/>
              <w:bottom w:val="single" w:sz="4" w:space="0" w:color="auto"/>
              <w:right w:val="single" w:sz="4" w:space="0" w:color="auto"/>
            </w:tcBorders>
            <w:vAlign w:val="center"/>
          </w:tcPr>
          <w:p w14:paraId="53E6C2DE" w14:textId="77777777" w:rsidR="00C139B3" w:rsidRPr="00920004" w:rsidRDefault="00C139B3" w:rsidP="00BD0851">
            <w:pPr>
              <w:spacing w:before="240" w:line="0" w:lineRule="atLeast"/>
              <w:jc w:val="center"/>
              <w:rPr>
                <w:ins w:id="32071" w:author="phuong vu" w:date="2018-11-26T01:29:00Z"/>
                <w:bCs/>
                <w:lang w:val="es-ES"/>
                <w:rPrChange w:id="32072" w:author="phuong vu" w:date="2018-11-30T22:36:00Z">
                  <w:rPr>
                    <w:ins w:id="32073" w:author="phuong vu" w:date="2018-11-26T01:29:00Z"/>
                    <w:bCs/>
                    <w:lang w:val="es-ES"/>
                  </w:rPr>
                </w:rPrChange>
              </w:rPr>
              <w:pPrChange w:id="32074" w:author="phuong vu" w:date="2018-11-30T14:16:00Z">
                <w:pPr>
                  <w:spacing w:line="276" w:lineRule="auto"/>
                  <w:jc w:val="center"/>
                </w:pPr>
              </w:pPrChange>
            </w:pPr>
            <w:ins w:id="32075" w:author="phuong vu" w:date="2018-11-26T01:29:00Z">
              <w:r w:rsidRPr="00920004">
                <w:rPr>
                  <w:bCs/>
                  <w:lang w:val="es-ES"/>
                  <w:rPrChange w:id="32076" w:author="phuong vu" w:date="2018-11-30T22:36:00Z">
                    <w:rPr>
                      <w:bCs/>
                      <w:lang w:val="es-ES"/>
                    </w:rPr>
                  </w:rPrChange>
                </w:rPr>
                <w:t>1</w:t>
              </w:r>
            </w:ins>
          </w:p>
        </w:tc>
        <w:tc>
          <w:tcPr>
            <w:tcW w:w="2676" w:type="dxa"/>
            <w:tcBorders>
              <w:top w:val="single" w:sz="4" w:space="0" w:color="auto"/>
              <w:left w:val="single" w:sz="4" w:space="0" w:color="auto"/>
              <w:bottom w:val="single" w:sz="4" w:space="0" w:color="auto"/>
              <w:right w:val="single" w:sz="4" w:space="0" w:color="auto"/>
            </w:tcBorders>
          </w:tcPr>
          <w:p w14:paraId="56CEA5E6" w14:textId="3C1A50FE" w:rsidR="00C139B3" w:rsidRPr="00920004" w:rsidRDefault="00C139B3" w:rsidP="00C960CE">
            <w:pPr>
              <w:rPr>
                <w:ins w:id="32077" w:author="phuong vu" w:date="2018-11-26T01:29:00Z"/>
                <w:lang w:val="es-ES"/>
                <w:rPrChange w:id="32078" w:author="phuong vu" w:date="2018-11-30T22:36:00Z">
                  <w:rPr>
                    <w:ins w:id="32079" w:author="phuong vu" w:date="2018-11-26T01:29:00Z"/>
                    <w:lang w:val="es-ES"/>
                  </w:rPr>
                </w:rPrChange>
              </w:rPr>
              <w:pPrChange w:id="32080" w:author="phuong vu" w:date="2018-11-30T22:07:00Z">
                <w:pPr>
                  <w:spacing w:line="276" w:lineRule="auto"/>
                  <w:jc w:val="left"/>
                </w:pPr>
              </w:pPrChange>
            </w:pPr>
            <w:ins w:id="32081" w:author="phuong vu" w:date="2018-11-26T01:29:00Z">
              <w:r w:rsidRPr="00920004">
                <w:rPr>
                  <w:lang w:val="es-ES"/>
                  <w:rPrChange w:id="32082" w:author="phuong vu" w:date="2018-11-30T22:36:00Z">
                    <w:rPr>
                      <w:lang w:val="es-ES"/>
                    </w:rPr>
                  </w:rPrChange>
                </w:rPr>
                <w:t>- Trạng thái:</w:t>
              </w:r>
            </w:ins>
            <w:ins w:id="32083" w:author="phuong vu" w:date="2018-11-26T01:38:00Z">
              <w:r w:rsidRPr="00920004">
                <w:rPr>
                  <w:lang w:val="es-ES"/>
                  <w:rPrChange w:id="32084" w:author="phuong vu" w:date="2018-11-30T22:36:00Z">
                    <w:rPr>
                      <w:lang w:val="es-ES"/>
                    </w:rPr>
                  </w:rPrChange>
                </w:rPr>
                <w:t xml:space="preserve"> Đã lấy đồ</w:t>
              </w:r>
            </w:ins>
            <w:ins w:id="32085" w:author="phuong vu" w:date="2018-11-26T01:29:00Z">
              <w:r w:rsidRPr="00920004">
                <w:rPr>
                  <w:lang w:val="es-ES"/>
                  <w:rPrChange w:id="32086" w:author="phuong vu" w:date="2018-11-30T22:36:00Z">
                    <w:rPr>
                      <w:lang w:val="es-ES"/>
                    </w:rPr>
                  </w:rPrChange>
                </w:rPr>
                <w:t>.</w:t>
              </w:r>
            </w:ins>
          </w:p>
        </w:tc>
        <w:tc>
          <w:tcPr>
            <w:tcW w:w="1942" w:type="dxa"/>
            <w:tcBorders>
              <w:top w:val="single" w:sz="4" w:space="0" w:color="auto"/>
              <w:left w:val="single" w:sz="4" w:space="0" w:color="auto"/>
              <w:bottom w:val="single" w:sz="4" w:space="0" w:color="auto"/>
              <w:right w:val="single" w:sz="4" w:space="0" w:color="auto"/>
            </w:tcBorders>
          </w:tcPr>
          <w:p w14:paraId="50BF4DEF" w14:textId="4D371C3E" w:rsidR="00C139B3" w:rsidRPr="00920004" w:rsidRDefault="00C139B3" w:rsidP="00C960CE">
            <w:pPr>
              <w:rPr>
                <w:ins w:id="32087" w:author="phuong vu" w:date="2018-11-26T01:29:00Z"/>
                <w:lang w:val="es-ES"/>
                <w:rPrChange w:id="32088" w:author="phuong vu" w:date="2018-11-30T22:36:00Z">
                  <w:rPr>
                    <w:ins w:id="32089" w:author="phuong vu" w:date="2018-11-26T01:29:00Z"/>
                    <w:lang w:val="es-ES"/>
                  </w:rPr>
                </w:rPrChange>
              </w:rPr>
              <w:pPrChange w:id="32090" w:author="phuong vu" w:date="2018-11-30T22:07:00Z">
                <w:pPr>
                  <w:spacing w:line="276" w:lineRule="auto"/>
                  <w:jc w:val="left"/>
                </w:pPr>
              </w:pPrChange>
            </w:pPr>
            <w:ins w:id="32091" w:author="phuong vu" w:date="2018-11-26T01:29:00Z">
              <w:r w:rsidRPr="00920004">
                <w:rPr>
                  <w:lang w:val="es-ES"/>
                  <w:rPrChange w:id="32092" w:author="phuong vu" w:date="2018-11-30T22:36:00Z">
                    <w:rPr>
                      <w:lang w:val="es-ES"/>
                    </w:rPr>
                  </w:rPrChange>
                </w:rPr>
                <w:t>- Trạng thái thay đổi thành “</w:t>
              </w:r>
              <w:r w:rsidRPr="00920004">
                <w:rPr>
                  <w:lang w:val="es-ES"/>
                  <w:rPrChange w:id="32093" w:author="phuong vu" w:date="2018-11-30T22:36:00Z">
                    <w:rPr>
                      <w:i/>
                      <w:lang w:val="es-ES"/>
                    </w:rPr>
                  </w:rPrChange>
                </w:rPr>
                <w:t xml:space="preserve">đã </w:t>
              </w:r>
            </w:ins>
            <w:ins w:id="32094" w:author="phuong vu" w:date="2018-11-26T01:38:00Z">
              <w:r w:rsidRPr="00920004">
                <w:rPr>
                  <w:lang w:val="es-ES"/>
                  <w:rPrChange w:id="32095" w:author="phuong vu" w:date="2018-11-30T22:36:00Z">
                    <w:rPr>
                      <w:i/>
                      <w:lang w:val="es-ES"/>
                    </w:rPr>
                  </w:rPrChange>
                </w:rPr>
                <w:t>lấy đồ</w:t>
              </w:r>
            </w:ins>
            <w:ins w:id="32096" w:author="phuong vu" w:date="2018-11-26T01:29:00Z">
              <w:r w:rsidRPr="00920004">
                <w:rPr>
                  <w:lang w:val="es-ES"/>
                  <w:rPrChange w:id="32097" w:author="phuong vu" w:date="2018-11-30T22:36:00Z">
                    <w:rPr>
                      <w:lang w:val="es-ES"/>
                    </w:rPr>
                  </w:rPrChange>
                </w:rPr>
                <w:t>”.</w:t>
              </w:r>
            </w:ins>
          </w:p>
          <w:p w14:paraId="561D9A72" w14:textId="1713E2AA" w:rsidR="00C139B3" w:rsidRPr="00920004" w:rsidRDefault="00C139B3" w:rsidP="00C960CE">
            <w:pPr>
              <w:rPr>
                <w:ins w:id="32098" w:author="phuong vu" w:date="2018-11-26T01:38:00Z"/>
                <w:lang w:val="es-ES"/>
                <w:rPrChange w:id="32099" w:author="phuong vu" w:date="2018-11-30T22:36:00Z">
                  <w:rPr>
                    <w:ins w:id="32100" w:author="phuong vu" w:date="2018-11-26T01:38:00Z"/>
                    <w:lang w:val="es-ES"/>
                  </w:rPr>
                </w:rPrChange>
              </w:rPr>
              <w:pPrChange w:id="32101" w:author="phuong vu" w:date="2018-11-30T22:07:00Z">
                <w:pPr>
                  <w:spacing w:line="276" w:lineRule="auto"/>
                  <w:jc w:val="left"/>
                </w:pPr>
              </w:pPrChange>
            </w:pPr>
            <w:ins w:id="32102" w:author="phuong vu" w:date="2018-11-26T01:29:00Z">
              <w:r w:rsidRPr="00920004">
                <w:rPr>
                  <w:lang w:val="es-ES"/>
                  <w:rPrChange w:id="32103" w:author="phuong vu" w:date="2018-11-30T22:36:00Z">
                    <w:rPr>
                      <w:lang w:val="es-ES"/>
                    </w:rPr>
                  </w:rPrChange>
                </w:rPr>
                <w:t>- Cập nhật trong CSDL.</w:t>
              </w:r>
            </w:ins>
          </w:p>
          <w:p w14:paraId="70EB511F" w14:textId="5FC32B82" w:rsidR="00C139B3" w:rsidRPr="00920004" w:rsidRDefault="00C139B3" w:rsidP="00C960CE">
            <w:pPr>
              <w:rPr>
                <w:ins w:id="32104" w:author="phuong vu" w:date="2018-11-26T01:29:00Z"/>
                <w:lang w:val="es-ES"/>
                <w:rPrChange w:id="32105" w:author="phuong vu" w:date="2018-11-30T22:36:00Z">
                  <w:rPr>
                    <w:ins w:id="32106" w:author="phuong vu" w:date="2018-11-26T01:29:00Z"/>
                    <w:lang w:val="es-ES"/>
                  </w:rPr>
                </w:rPrChange>
              </w:rPr>
              <w:pPrChange w:id="32107" w:author="phuong vu" w:date="2018-11-30T22:07:00Z">
                <w:pPr>
                  <w:spacing w:line="276" w:lineRule="auto"/>
                  <w:jc w:val="left"/>
                </w:pPr>
              </w:pPrChange>
            </w:pPr>
            <w:ins w:id="32108" w:author="phuong vu" w:date="2018-11-26T01:38:00Z">
              <w:r w:rsidRPr="00920004">
                <w:rPr>
                  <w:lang w:val="es-ES"/>
                  <w:rPrChange w:id="32109" w:author="phuong vu" w:date="2018-11-30T22:36:00Z">
                    <w:rPr>
                      <w:lang w:val="es-ES"/>
                    </w:rPr>
                  </w:rPrChange>
                </w:rPr>
                <w:t>- Cập nhật tr</w:t>
              </w:r>
            </w:ins>
            <w:ins w:id="32110" w:author="phuong vu" w:date="2018-11-26T01:39:00Z">
              <w:r w:rsidRPr="00920004">
                <w:rPr>
                  <w:lang w:val="es-ES"/>
                  <w:rPrChange w:id="32111" w:author="phuong vu" w:date="2018-11-30T22:36:00Z">
                    <w:rPr>
                      <w:lang w:val="es-ES"/>
                    </w:rPr>
                  </w:rPrChange>
                </w:rPr>
                <w:t>ạng thái đơn hàng thành “đang chờ xử lí”</w:t>
              </w:r>
            </w:ins>
          </w:p>
          <w:p w14:paraId="48BAF256" w14:textId="6BEB751B" w:rsidR="00C139B3" w:rsidRPr="00920004" w:rsidRDefault="00C139B3" w:rsidP="00C960CE">
            <w:pPr>
              <w:rPr>
                <w:ins w:id="32112" w:author="phuong vu" w:date="2018-11-26T01:29:00Z"/>
                <w:lang w:val="es-ES"/>
                <w:rPrChange w:id="32113" w:author="phuong vu" w:date="2018-11-30T22:36:00Z">
                  <w:rPr>
                    <w:ins w:id="32114" w:author="phuong vu" w:date="2018-11-26T01:29:00Z"/>
                    <w:lang w:val="es-ES"/>
                  </w:rPr>
                </w:rPrChange>
              </w:rPr>
              <w:pPrChange w:id="32115" w:author="phuong vu" w:date="2018-11-30T22:07:00Z">
                <w:pPr>
                  <w:spacing w:line="276" w:lineRule="auto"/>
                  <w:jc w:val="left"/>
                </w:pPr>
              </w:pPrChange>
            </w:pPr>
            <w:ins w:id="32116" w:author="phuong vu" w:date="2018-11-26T01:29:00Z">
              <w:r w:rsidRPr="00920004">
                <w:rPr>
                  <w:lang w:val="es-ES"/>
                  <w:rPrChange w:id="32117" w:author="phuong vu" w:date="2018-11-30T22:36:00Z">
                    <w:rPr>
                      <w:lang w:val="es-ES"/>
                    </w:rPr>
                  </w:rPrChange>
                </w:rPr>
                <w:t xml:space="preserve">- Hiển thị lại chi tiết </w:t>
              </w:r>
            </w:ins>
            <w:ins w:id="32118" w:author="phuong vu" w:date="2018-11-26T01:39:00Z">
              <w:r w:rsidRPr="00920004">
                <w:rPr>
                  <w:lang w:val="es-ES"/>
                  <w:rPrChange w:id="32119" w:author="phuong vu" w:date="2018-11-30T22:36:00Z">
                    <w:rPr>
                      <w:lang w:val="es-ES"/>
                    </w:rPr>
                  </w:rPrChange>
                </w:rPr>
                <w:t>biên nhận</w:t>
              </w:r>
            </w:ins>
            <w:ins w:id="32120" w:author="phuong vu" w:date="2018-11-26T01:29:00Z">
              <w:r w:rsidRPr="00920004">
                <w:rPr>
                  <w:lang w:val="es-ES"/>
                  <w:rPrChange w:id="32121" w:author="phuong vu" w:date="2018-11-30T22:36:00Z">
                    <w:rPr>
                      <w:lang w:val="es-ES"/>
                    </w:rPr>
                  </w:rPrChange>
                </w:rPr>
                <w:t>.</w:t>
              </w:r>
            </w:ins>
          </w:p>
        </w:tc>
        <w:tc>
          <w:tcPr>
            <w:tcW w:w="1713" w:type="dxa"/>
            <w:tcBorders>
              <w:top w:val="single" w:sz="4" w:space="0" w:color="auto"/>
              <w:left w:val="single" w:sz="4" w:space="0" w:color="auto"/>
              <w:bottom w:val="single" w:sz="4" w:space="0" w:color="auto"/>
              <w:right w:val="single" w:sz="4" w:space="0" w:color="auto"/>
            </w:tcBorders>
          </w:tcPr>
          <w:p w14:paraId="373B902B" w14:textId="77777777" w:rsidR="00C139B3" w:rsidRPr="00920004" w:rsidRDefault="00C139B3" w:rsidP="00C960CE">
            <w:pPr>
              <w:rPr>
                <w:ins w:id="32122" w:author="phuong vu" w:date="2018-11-26T01:39:00Z"/>
                <w:lang w:val="es-ES"/>
                <w:rPrChange w:id="32123" w:author="phuong vu" w:date="2018-11-30T22:36:00Z">
                  <w:rPr>
                    <w:ins w:id="32124" w:author="phuong vu" w:date="2018-11-26T01:39:00Z"/>
                    <w:lang w:val="es-ES"/>
                  </w:rPr>
                </w:rPrChange>
              </w:rPr>
              <w:pPrChange w:id="32125" w:author="phuong vu" w:date="2018-11-30T22:07:00Z">
                <w:pPr>
                  <w:spacing w:line="276" w:lineRule="auto"/>
                  <w:jc w:val="left"/>
                </w:pPr>
              </w:pPrChange>
            </w:pPr>
            <w:ins w:id="32126" w:author="phuong vu" w:date="2018-11-26T01:39:00Z">
              <w:r w:rsidRPr="00920004">
                <w:rPr>
                  <w:lang w:val="es-ES"/>
                  <w:rPrChange w:id="32127" w:author="phuong vu" w:date="2018-11-30T22:36:00Z">
                    <w:rPr>
                      <w:lang w:val="es-ES"/>
                    </w:rPr>
                  </w:rPrChange>
                </w:rPr>
                <w:t>- Trạng thái thay đổi thành “</w:t>
              </w:r>
              <w:r w:rsidRPr="00920004">
                <w:rPr>
                  <w:lang w:val="es-ES"/>
                  <w:rPrChange w:id="32128" w:author="phuong vu" w:date="2018-11-30T22:36:00Z">
                    <w:rPr>
                      <w:i/>
                      <w:lang w:val="es-ES"/>
                    </w:rPr>
                  </w:rPrChange>
                </w:rPr>
                <w:t>đã lấy đồ</w:t>
              </w:r>
              <w:r w:rsidRPr="00920004">
                <w:rPr>
                  <w:lang w:val="es-ES"/>
                  <w:rPrChange w:id="32129" w:author="phuong vu" w:date="2018-11-30T22:36:00Z">
                    <w:rPr>
                      <w:lang w:val="es-ES"/>
                    </w:rPr>
                  </w:rPrChange>
                </w:rPr>
                <w:t>”.</w:t>
              </w:r>
            </w:ins>
          </w:p>
          <w:p w14:paraId="0316928C" w14:textId="77777777" w:rsidR="00C139B3" w:rsidRPr="00920004" w:rsidRDefault="00C139B3" w:rsidP="00C960CE">
            <w:pPr>
              <w:rPr>
                <w:ins w:id="32130" w:author="phuong vu" w:date="2018-11-26T01:39:00Z"/>
                <w:lang w:val="es-ES"/>
                <w:rPrChange w:id="32131" w:author="phuong vu" w:date="2018-11-30T22:36:00Z">
                  <w:rPr>
                    <w:ins w:id="32132" w:author="phuong vu" w:date="2018-11-26T01:39:00Z"/>
                    <w:lang w:val="es-ES"/>
                  </w:rPr>
                </w:rPrChange>
              </w:rPr>
              <w:pPrChange w:id="32133" w:author="phuong vu" w:date="2018-11-30T22:07:00Z">
                <w:pPr>
                  <w:spacing w:line="276" w:lineRule="auto"/>
                  <w:jc w:val="left"/>
                </w:pPr>
              </w:pPrChange>
            </w:pPr>
            <w:ins w:id="32134" w:author="phuong vu" w:date="2018-11-26T01:39:00Z">
              <w:r w:rsidRPr="00920004">
                <w:rPr>
                  <w:lang w:val="es-ES"/>
                  <w:rPrChange w:id="32135" w:author="phuong vu" w:date="2018-11-30T22:36:00Z">
                    <w:rPr>
                      <w:lang w:val="es-ES"/>
                    </w:rPr>
                  </w:rPrChange>
                </w:rPr>
                <w:t>- Cập nhật trong CSDL.</w:t>
              </w:r>
            </w:ins>
          </w:p>
          <w:p w14:paraId="1400BEEF" w14:textId="77777777" w:rsidR="00C139B3" w:rsidRPr="00920004" w:rsidRDefault="00C139B3" w:rsidP="00C960CE">
            <w:pPr>
              <w:rPr>
                <w:ins w:id="32136" w:author="phuong vu" w:date="2018-11-26T01:39:00Z"/>
                <w:lang w:val="es-ES"/>
                <w:rPrChange w:id="32137" w:author="phuong vu" w:date="2018-11-30T22:36:00Z">
                  <w:rPr>
                    <w:ins w:id="32138" w:author="phuong vu" w:date="2018-11-26T01:39:00Z"/>
                    <w:lang w:val="es-ES"/>
                  </w:rPr>
                </w:rPrChange>
              </w:rPr>
              <w:pPrChange w:id="32139" w:author="phuong vu" w:date="2018-11-30T22:07:00Z">
                <w:pPr>
                  <w:spacing w:line="276" w:lineRule="auto"/>
                  <w:jc w:val="left"/>
                </w:pPr>
              </w:pPrChange>
            </w:pPr>
            <w:ins w:id="32140" w:author="phuong vu" w:date="2018-11-26T01:39:00Z">
              <w:r w:rsidRPr="00920004">
                <w:rPr>
                  <w:lang w:val="es-ES"/>
                  <w:rPrChange w:id="32141" w:author="phuong vu" w:date="2018-11-30T22:36:00Z">
                    <w:rPr>
                      <w:lang w:val="es-ES"/>
                    </w:rPr>
                  </w:rPrChange>
                </w:rPr>
                <w:t>- Cập nhật trạng thái đơn hàng thành “</w:t>
              </w:r>
              <w:r w:rsidRPr="00920004">
                <w:rPr>
                  <w:lang w:val="es-ES"/>
                  <w:rPrChange w:id="32142" w:author="phuong vu" w:date="2018-11-30T22:36:00Z">
                    <w:rPr>
                      <w:i/>
                      <w:lang w:val="es-ES"/>
                    </w:rPr>
                  </w:rPrChange>
                </w:rPr>
                <w:t>đang chờ xử lí</w:t>
              </w:r>
              <w:r w:rsidRPr="00920004">
                <w:rPr>
                  <w:lang w:val="es-ES"/>
                  <w:rPrChange w:id="32143" w:author="phuong vu" w:date="2018-11-30T22:36:00Z">
                    <w:rPr>
                      <w:lang w:val="es-ES"/>
                    </w:rPr>
                  </w:rPrChange>
                </w:rPr>
                <w:t>”</w:t>
              </w:r>
            </w:ins>
          </w:p>
          <w:p w14:paraId="6658D819" w14:textId="7BA98188" w:rsidR="00C139B3" w:rsidRPr="00920004" w:rsidRDefault="00C139B3" w:rsidP="00C960CE">
            <w:pPr>
              <w:rPr>
                <w:ins w:id="32144" w:author="phuong vu" w:date="2018-11-26T01:29:00Z"/>
                <w:lang w:val="es-ES"/>
                <w:rPrChange w:id="32145" w:author="phuong vu" w:date="2018-11-30T22:36:00Z">
                  <w:rPr>
                    <w:ins w:id="32146" w:author="phuong vu" w:date="2018-11-26T01:29:00Z"/>
                    <w:lang w:val="es-ES"/>
                  </w:rPr>
                </w:rPrChange>
              </w:rPr>
              <w:pPrChange w:id="32147" w:author="phuong vu" w:date="2018-11-30T22:07:00Z">
                <w:pPr>
                  <w:spacing w:line="276" w:lineRule="auto"/>
                  <w:jc w:val="left"/>
                </w:pPr>
              </w:pPrChange>
            </w:pPr>
            <w:ins w:id="32148" w:author="phuong vu" w:date="2018-11-26T01:39:00Z">
              <w:r w:rsidRPr="00920004">
                <w:rPr>
                  <w:lang w:val="es-ES"/>
                  <w:rPrChange w:id="32149" w:author="phuong vu" w:date="2018-11-30T22:36:00Z">
                    <w:rPr>
                      <w:lang w:val="es-ES"/>
                    </w:rPr>
                  </w:rPrChange>
                </w:rPr>
                <w:t>- Hiển thị lại chi tiết biên nhận.</w:t>
              </w:r>
            </w:ins>
          </w:p>
        </w:tc>
        <w:tc>
          <w:tcPr>
            <w:tcW w:w="1738" w:type="dxa"/>
            <w:tcBorders>
              <w:top w:val="single" w:sz="4" w:space="0" w:color="auto"/>
              <w:left w:val="single" w:sz="4" w:space="0" w:color="auto"/>
              <w:bottom w:val="single" w:sz="4" w:space="0" w:color="auto"/>
              <w:right w:val="single" w:sz="4" w:space="0" w:color="auto"/>
            </w:tcBorders>
          </w:tcPr>
          <w:p w14:paraId="79672BE4" w14:textId="77777777" w:rsidR="00C139B3" w:rsidRPr="00920004" w:rsidRDefault="00C139B3" w:rsidP="00C960CE">
            <w:pPr>
              <w:rPr>
                <w:ins w:id="32150" w:author="phuong vu" w:date="2018-11-26T01:29:00Z"/>
                <w:lang w:val="es-ES"/>
                <w:rPrChange w:id="32151" w:author="phuong vu" w:date="2018-11-30T22:36:00Z">
                  <w:rPr>
                    <w:ins w:id="32152" w:author="phuong vu" w:date="2018-11-26T01:29:00Z"/>
                    <w:lang w:val="es-ES"/>
                  </w:rPr>
                </w:rPrChange>
              </w:rPr>
              <w:pPrChange w:id="32153" w:author="phuong vu" w:date="2018-11-30T22:07:00Z">
                <w:pPr>
                  <w:spacing w:line="276" w:lineRule="auto"/>
                  <w:jc w:val="left"/>
                </w:pPr>
              </w:pPrChange>
            </w:pPr>
            <w:ins w:id="32154" w:author="phuong vu" w:date="2018-11-26T01:29:00Z">
              <w:r w:rsidRPr="00920004">
                <w:rPr>
                  <w:lang w:val="es-ES"/>
                  <w:rPrChange w:id="32155" w:author="phuong vu" w:date="2018-11-30T22:36:00Z">
                    <w:rPr>
                      <w:lang w:val="es-ES"/>
                    </w:rPr>
                  </w:rPrChange>
                </w:rPr>
                <w:t>Thành công</w:t>
              </w:r>
            </w:ins>
          </w:p>
        </w:tc>
      </w:tr>
      <w:tr w:rsidR="00F92702" w:rsidRPr="00920004" w14:paraId="5A404663" w14:textId="77777777" w:rsidTr="00477528">
        <w:trPr>
          <w:ins w:id="32156" w:author="phuong vu" w:date="2018-11-26T01:29:00Z"/>
        </w:trPr>
        <w:tc>
          <w:tcPr>
            <w:tcW w:w="708" w:type="dxa"/>
            <w:tcBorders>
              <w:top w:val="single" w:sz="4" w:space="0" w:color="auto"/>
              <w:left w:val="single" w:sz="4" w:space="0" w:color="auto"/>
              <w:bottom w:val="single" w:sz="4" w:space="0" w:color="auto"/>
              <w:right w:val="single" w:sz="4" w:space="0" w:color="auto"/>
            </w:tcBorders>
            <w:vAlign w:val="center"/>
          </w:tcPr>
          <w:p w14:paraId="0E57FAF6" w14:textId="77777777" w:rsidR="00F92702" w:rsidRPr="00920004" w:rsidRDefault="00F92702" w:rsidP="00BD0851">
            <w:pPr>
              <w:spacing w:before="240" w:line="0" w:lineRule="atLeast"/>
              <w:jc w:val="center"/>
              <w:rPr>
                <w:ins w:id="32157" w:author="phuong vu" w:date="2018-11-26T01:29:00Z"/>
                <w:bCs/>
                <w:lang w:val="es-ES"/>
                <w:rPrChange w:id="32158" w:author="phuong vu" w:date="2018-11-30T22:36:00Z">
                  <w:rPr>
                    <w:ins w:id="32159" w:author="phuong vu" w:date="2018-11-26T01:29:00Z"/>
                    <w:bCs/>
                    <w:lang w:val="es-ES"/>
                  </w:rPr>
                </w:rPrChange>
              </w:rPr>
              <w:pPrChange w:id="32160" w:author="phuong vu" w:date="2018-11-30T14:16:00Z">
                <w:pPr>
                  <w:spacing w:line="276" w:lineRule="auto"/>
                  <w:jc w:val="center"/>
                </w:pPr>
              </w:pPrChange>
            </w:pPr>
            <w:ins w:id="32161" w:author="phuong vu" w:date="2018-11-26T01:29:00Z">
              <w:r w:rsidRPr="00920004">
                <w:rPr>
                  <w:bCs/>
                  <w:lang w:val="es-ES"/>
                  <w:rPrChange w:id="32162" w:author="phuong vu" w:date="2018-11-30T22:36:00Z">
                    <w:rPr>
                      <w:bCs/>
                      <w:lang w:val="es-ES"/>
                    </w:rPr>
                  </w:rPrChange>
                </w:rPr>
                <w:lastRenderedPageBreak/>
                <w:t>2</w:t>
              </w:r>
            </w:ins>
          </w:p>
        </w:tc>
        <w:tc>
          <w:tcPr>
            <w:tcW w:w="2676" w:type="dxa"/>
            <w:tcBorders>
              <w:top w:val="single" w:sz="4" w:space="0" w:color="auto"/>
              <w:left w:val="single" w:sz="4" w:space="0" w:color="auto"/>
              <w:bottom w:val="single" w:sz="4" w:space="0" w:color="auto"/>
              <w:right w:val="single" w:sz="4" w:space="0" w:color="auto"/>
            </w:tcBorders>
          </w:tcPr>
          <w:p w14:paraId="604378F2" w14:textId="1E4F6087" w:rsidR="00F92702" w:rsidRPr="00920004" w:rsidRDefault="00F92702" w:rsidP="00C960CE">
            <w:pPr>
              <w:rPr>
                <w:ins w:id="32163" w:author="phuong vu" w:date="2018-11-26T01:29:00Z"/>
                <w:lang w:val="es-ES"/>
                <w:rPrChange w:id="32164" w:author="phuong vu" w:date="2018-11-30T22:36:00Z">
                  <w:rPr>
                    <w:ins w:id="32165" w:author="phuong vu" w:date="2018-11-26T01:29:00Z"/>
                    <w:lang w:val="es-ES"/>
                  </w:rPr>
                </w:rPrChange>
              </w:rPr>
              <w:pPrChange w:id="32166" w:author="phuong vu" w:date="2018-11-30T22:07:00Z">
                <w:pPr>
                  <w:spacing w:line="276" w:lineRule="auto"/>
                  <w:jc w:val="left"/>
                </w:pPr>
              </w:pPrChange>
            </w:pPr>
            <w:ins w:id="32167" w:author="phuong vu" w:date="2018-11-26T01:29:00Z">
              <w:r w:rsidRPr="00920004">
                <w:rPr>
                  <w:lang w:val="es-ES"/>
                  <w:rPrChange w:id="32168" w:author="phuong vu" w:date="2018-11-30T22:36:00Z">
                    <w:rPr>
                      <w:lang w:val="es-ES"/>
                    </w:rPr>
                  </w:rPrChange>
                </w:rPr>
                <w:t xml:space="preserve">- Trạng thái: </w:t>
              </w:r>
            </w:ins>
            <w:ins w:id="32169" w:author="phuong vu" w:date="2018-11-26T01:41:00Z">
              <w:r w:rsidR="00176F49" w:rsidRPr="00920004">
                <w:rPr>
                  <w:lang w:val="es-ES"/>
                  <w:rPrChange w:id="32170" w:author="phuong vu" w:date="2018-11-30T22:36:00Z">
                    <w:rPr>
                      <w:lang w:val="es-ES"/>
                    </w:rPr>
                  </w:rPrChange>
                </w:rPr>
                <w:t>Đã trả đồ</w:t>
              </w:r>
            </w:ins>
          </w:p>
        </w:tc>
        <w:tc>
          <w:tcPr>
            <w:tcW w:w="1942" w:type="dxa"/>
            <w:tcBorders>
              <w:top w:val="single" w:sz="4" w:space="0" w:color="auto"/>
              <w:left w:val="single" w:sz="4" w:space="0" w:color="auto"/>
              <w:bottom w:val="single" w:sz="4" w:space="0" w:color="auto"/>
              <w:right w:val="single" w:sz="4" w:space="0" w:color="auto"/>
            </w:tcBorders>
          </w:tcPr>
          <w:p w14:paraId="1783C3FE" w14:textId="0CA48EF7" w:rsidR="00F92702" w:rsidRPr="00920004" w:rsidRDefault="00F92702" w:rsidP="00C960CE">
            <w:pPr>
              <w:rPr>
                <w:ins w:id="32171" w:author="phuong vu" w:date="2018-11-26T01:29:00Z"/>
                <w:lang w:val="es-ES"/>
                <w:rPrChange w:id="32172" w:author="phuong vu" w:date="2018-11-30T22:36:00Z">
                  <w:rPr>
                    <w:ins w:id="32173" w:author="phuong vu" w:date="2018-11-26T01:29:00Z"/>
                    <w:lang w:val="es-ES"/>
                  </w:rPr>
                </w:rPrChange>
              </w:rPr>
              <w:pPrChange w:id="32174" w:author="phuong vu" w:date="2018-11-30T22:07:00Z">
                <w:pPr>
                  <w:spacing w:line="276" w:lineRule="auto"/>
                  <w:jc w:val="left"/>
                </w:pPr>
              </w:pPrChange>
            </w:pPr>
            <w:ins w:id="32175" w:author="phuong vu" w:date="2018-11-26T01:29:00Z">
              <w:r w:rsidRPr="00920004">
                <w:rPr>
                  <w:lang w:val="es-ES"/>
                  <w:rPrChange w:id="32176" w:author="phuong vu" w:date="2018-11-30T22:36:00Z">
                    <w:rPr>
                      <w:lang w:val="es-ES"/>
                    </w:rPr>
                  </w:rPrChange>
                </w:rPr>
                <w:t>- Trạng thái thay đổi thành “</w:t>
              </w:r>
              <w:r w:rsidRPr="00920004">
                <w:rPr>
                  <w:lang w:val="es-ES"/>
                  <w:rPrChange w:id="32177" w:author="phuong vu" w:date="2018-11-30T22:36:00Z">
                    <w:rPr>
                      <w:i/>
                      <w:lang w:val="es-ES"/>
                    </w:rPr>
                  </w:rPrChange>
                </w:rPr>
                <w:t xml:space="preserve">đã </w:t>
              </w:r>
            </w:ins>
            <w:ins w:id="32178" w:author="phuong vu" w:date="2018-11-26T01:41:00Z">
              <w:r w:rsidR="00176F49" w:rsidRPr="00920004">
                <w:rPr>
                  <w:lang w:val="es-ES"/>
                  <w:rPrChange w:id="32179" w:author="phuong vu" w:date="2018-11-30T22:36:00Z">
                    <w:rPr>
                      <w:i/>
                      <w:lang w:val="es-ES"/>
                    </w:rPr>
                  </w:rPrChange>
                </w:rPr>
                <w:t>trả đồ</w:t>
              </w:r>
            </w:ins>
            <w:ins w:id="32180" w:author="phuong vu" w:date="2018-11-26T01:29:00Z">
              <w:r w:rsidRPr="00920004">
                <w:rPr>
                  <w:lang w:val="es-ES"/>
                  <w:rPrChange w:id="32181" w:author="phuong vu" w:date="2018-11-30T22:36:00Z">
                    <w:rPr>
                      <w:lang w:val="es-ES"/>
                    </w:rPr>
                  </w:rPrChange>
                </w:rPr>
                <w:t>”.</w:t>
              </w:r>
            </w:ins>
          </w:p>
          <w:p w14:paraId="3502A637" w14:textId="200D4078" w:rsidR="00F92702" w:rsidRPr="00920004" w:rsidRDefault="00F92702" w:rsidP="00C960CE">
            <w:pPr>
              <w:rPr>
                <w:ins w:id="32182" w:author="phuong vu" w:date="2018-11-26T01:41:00Z"/>
                <w:lang w:val="es-ES"/>
                <w:rPrChange w:id="32183" w:author="phuong vu" w:date="2018-11-30T22:36:00Z">
                  <w:rPr>
                    <w:ins w:id="32184" w:author="phuong vu" w:date="2018-11-26T01:41:00Z"/>
                    <w:lang w:val="es-ES"/>
                  </w:rPr>
                </w:rPrChange>
              </w:rPr>
              <w:pPrChange w:id="32185" w:author="phuong vu" w:date="2018-11-30T22:07:00Z">
                <w:pPr>
                  <w:spacing w:line="276" w:lineRule="auto"/>
                  <w:jc w:val="left"/>
                </w:pPr>
              </w:pPrChange>
            </w:pPr>
            <w:ins w:id="32186" w:author="phuong vu" w:date="2018-11-26T01:29:00Z">
              <w:r w:rsidRPr="00920004">
                <w:rPr>
                  <w:lang w:val="es-ES"/>
                  <w:rPrChange w:id="32187" w:author="phuong vu" w:date="2018-11-30T22:36:00Z">
                    <w:rPr>
                      <w:lang w:val="es-ES"/>
                    </w:rPr>
                  </w:rPrChange>
                </w:rPr>
                <w:t>- Cập nhật trong CSDL.</w:t>
              </w:r>
            </w:ins>
          </w:p>
          <w:p w14:paraId="376F11E9" w14:textId="5FB77B20" w:rsidR="00176F49" w:rsidRPr="00920004" w:rsidRDefault="00176F49" w:rsidP="00C960CE">
            <w:pPr>
              <w:rPr>
                <w:ins w:id="32188" w:author="phuong vu" w:date="2018-11-26T01:29:00Z"/>
                <w:lang w:val="es-ES"/>
                <w:rPrChange w:id="32189" w:author="phuong vu" w:date="2018-11-30T22:36:00Z">
                  <w:rPr>
                    <w:ins w:id="32190" w:author="phuong vu" w:date="2018-11-26T01:29:00Z"/>
                    <w:lang w:val="es-ES"/>
                  </w:rPr>
                </w:rPrChange>
              </w:rPr>
              <w:pPrChange w:id="32191" w:author="phuong vu" w:date="2018-11-30T22:07:00Z">
                <w:pPr>
                  <w:spacing w:line="276" w:lineRule="auto"/>
                  <w:jc w:val="left"/>
                </w:pPr>
              </w:pPrChange>
            </w:pPr>
            <w:ins w:id="32192" w:author="phuong vu" w:date="2018-11-26T01:41:00Z">
              <w:r w:rsidRPr="00920004">
                <w:rPr>
                  <w:lang w:val="es-ES"/>
                  <w:rPrChange w:id="32193" w:author="phuong vu" w:date="2018-11-30T22:36:00Z">
                    <w:rPr>
                      <w:lang w:val="es-ES"/>
                    </w:rPr>
                  </w:rPrChange>
                </w:rPr>
                <w:t>- Cập nhật đơn hàng thành “thành công”</w:t>
              </w:r>
            </w:ins>
            <w:ins w:id="32194" w:author="phuong vu" w:date="2018-11-26T01:42:00Z">
              <w:r w:rsidRPr="00920004">
                <w:rPr>
                  <w:lang w:val="es-ES"/>
                  <w:rPrChange w:id="32195" w:author="phuong vu" w:date="2018-11-30T22:36:00Z">
                    <w:rPr>
                      <w:lang w:val="es-ES"/>
                    </w:rPr>
                  </w:rPrChange>
                </w:rPr>
                <w:t>.</w:t>
              </w:r>
            </w:ins>
          </w:p>
          <w:p w14:paraId="41AF55A3" w14:textId="084078DC" w:rsidR="00F92702" w:rsidRPr="00920004" w:rsidRDefault="00F92702" w:rsidP="00C960CE">
            <w:pPr>
              <w:rPr>
                <w:ins w:id="32196" w:author="phuong vu" w:date="2018-11-26T01:29:00Z"/>
                <w:lang w:val="es-ES"/>
                <w:rPrChange w:id="32197" w:author="phuong vu" w:date="2018-11-30T22:36:00Z">
                  <w:rPr>
                    <w:ins w:id="32198" w:author="phuong vu" w:date="2018-11-26T01:29:00Z"/>
                    <w:lang w:val="es-ES"/>
                  </w:rPr>
                </w:rPrChange>
              </w:rPr>
              <w:pPrChange w:id="32199" w:author="phuong vu" w:date="2018-11-30T22:07:00Z">
                <w:pPr>
                  <w:spacing w:line="276" w:lineRule="auto"/>
                  <w:jc w:val="left"/>
                </w:pPr>
              </w:pPrChange>
            </w:pPr>
            <w:ins w:id="32200" w:author="phuong vu" w:date="2018-11-26T01:29:00Z">
              <w:r w:rsidRPr="00920004">
                <w:rPr>
                  <w:lang w:val="es-ES"/>
                  <w:rPrChange w:id="32201" w:author="phuong vu" w:date="2018-11-30T22:36:00Z">
                    <w:rPr>
                      <w:lang w:val="es-ES"/>
                    </w:rPr>
                  </w:rPrChange>
                </w:rPr>
                <w:t xml:space="preserve">- Hiển thị lại chi tiết </w:t>
              </w:r>
            </w:ins>
            <w:ins w:id="32202" w:author="phuong vu" w:date="2018-11-26T01:41:00Z">
              <w:r w:rsidR="00176F49" w:rsidRPr="00920004">
                <w:rPr>
                  <w:lang w:val="es-ES"/>
                  <w:rPrChange w:id="32203" w:author="phuong vu" w:date="2018-11-30T22:36:00Z">
                    <w:rPr>
                      <w:lang w:val="es-ES"/>
                    </w:rPr>
                  </w:rPrChange>
                </w:rPr>
                <w:t>biên nhận</w:t>
              </w:r>
            </w:ins>
            <w:ins w:id="32204" w:author="phuong vu" w:date="2018-11-26T01:29:00Z">
              <w:r w:rsidRPr="00920004">
                <w:rPr>
                  <w:lang w:val="es-ES"/>
                  <w:rPrChange w:id="32205" w:author="phuong vu" w:date="2018-11-30T22:36:00Z">
                    <w:rPr>
                      <w:lang w:val="es-ES"/>
                    </w:rPr>
                  </w:rPrChange>
                </w:rPr>
                <w:t>.</w:t>
              </w:r>
            </w:ins>
          </w:p>
        </w:tc>
        <w:tc>
          <w:tcPr>
            <w:tcW w:w="1713" w:type="dxa"/>
            <w:tcBorders>
              <w:top w:val="single" w:sz="4" w:space="0" w:color="auto"/>
              <w:left w:val="single" w:sz="4" w:space="0" w:color="auto"/>
              <w:bottom w:val="single" w:sz="4" w:space="0" w:color="auto"/>
              <w:right w:val="single" w:sz="4" w:space="0" w:color="auto"/>
            </w:tcBorders>
          </w:tcPr>
          <w:p w14:paraId="33AC7FCF" w14:textId="77777777" w:rsidR="00176F49" w:rsidRPr="00920004" w:rsidRDefault="00176F49" w:rsidP="00C960CE">
            <w:pPr>
              <w:rPr>
                <w:ins w:id="32206" w:author="phuong vu" w:date="2018-11-26T01:42:00Z"/>
                <w:lang w:val="es-ES"/>
                <w:rPrChange w:id="32207" w:author="phuong vu" w:date="2018-11-30T22:36:00Z">
                  <w:rPr>
                    <w:ins w:id="32208" w:author="phuong vu" w:date="2018-11-26T01:42:00Z"/>
                    <w:lang w:val="es-ES"/>
                  </w:rPr>
                </w:rPrChange>
              </w:rPr>
              <w:pPrChange w:id="32209" w:author="phuong vu" w:date="2018-11-30T22:07:00Z">
                <w:pPr>
                  <w:spacing w:line="276" w:lineRule="auto"/>
                  <w:jc w:val="left"/>
                </w:pPr>
              </w:pPrChange>
            </w:pPr>
            <w:ins w:id="32210" w:author="phuong vu" w:date="2018-11-26T01:42:00Z">
              <w:r w:rsidRPr="00920004">
                <w:rPr>
                  <w:lang w:val="es-ES"/>
                  <w:rPrChange w:id="32211" w:author="phuong vu" w:date="2018-11-30T22:36:00Z">
                    <w:rPr>
                      <w:lang w:val="es-ES"/>
                    </w:rPr>
                  </w:rPrChange>
                </w:rPr>
                <w:t>- Trạng thái thay đổi thành “</w:t>
              </w:r>
              <w:r w:rsidRPr="00920004">
                <w:rPr>
                  <w:lang w:val="es-ES"/>
                  <w:rPrChange w:id="32212" w:author="phuong vu" w:date="2018-11-30T22:36:00Z">
                    <w:rPr>
                      <w:i/>
                      <w:lang w:val="es-ES"/>
                    </w:rPr>
                  </w:rPrChange>
                </w:rPr>
                <w:t>đã trả đồ</w:t>
              </w:r>
              <w:r w:rsidRPr="00920004">
                <w:rPr>
                  <w:lang w:val="es-ES"/>
                  <w:rPrChange w:id="32213" w:author="phuong vu" w:date="2018-11-30T22:36:00Z">
                    <w:rPr>
                      <w:lang w:val="es-ES"/>
                    </w:rPr>
                  </w:rPrChange>
                </w:rPr>
                <w:t>”.</w:t>
              </w:r>
            </w:ins>
          </w:p>
          <w:p w14:paraId="7BB00542" w14:textId="77777777" w:rsidR="00176F49" w:rsidRPr="00920004" w:rsidRDefault="00176F49" w:rsidP="00C960CE">
            <w:pPr>
              <w:rPr>
                <w:ins w:id="32214" w:author="phuong vu" w:date="2018-11-26T01:42:00Z"/>
                <w:lang w:val="es-ES"/>
                <w:rPrChange w:id="32215" w:author="phuong vu" w:date="2018-11-30T22:36:00Z">
                  <w:rPr>
                    <w:ins w:id="32216" w:author="phuong vu" w:date="2018-11-26T01:42:00Z"/>
                    <w:lang w:val="es-ES"/>
                  </w:rPr>
                </w:rPrChange>
              </w:rPr>
              <w:pPrChange w:id="32217" w:author="phuong vu" w:date="2018-11-30T22:07:00Z">
                <w:pPr>
                  <w:spacing w:line="276" w:lineRule="auto"/>
                  <w:jc w:val="left"/>
                </w:pPr>
              </w:pPrChange>
            </w:pPr>
            <w:ins w:id="32218" w:author="phuong vu" w:date="2018-11-26T01:42:00Z">
              <w:r w:rsidRPr="00920004">
                <w:rPr>
                  <w:lang w:val="es-ES"/>
                  <w:rPrChange w:id="32219" w:author="phuong vu" w:date="2018-11-30T22:36:00Z">
                    <w:rPr>
                      <w:lang w:val="es-ES"/>
                    </w:rPr>
                  </w:rPrChange>
                </w:rPr>
                <w:t>- Cập nhật trong CSDL.</w:t>
              </w:r>
            </w:ins>
          </w:p>
          <w:p w14:paraId="2AC6A5BF" w14:textId="77777777" w:rsidR="00176F49" w:rsidRPr="00920004" w:rsidRDefault="00176F49" w:rsidP="00C960CE">
            <w:pPr>
              <w:rPr>
                <w:ins w:id="32220" w:author="phuong vu" w:date="2018-11-26T01:42:00Z"/>
                <w:lang w:val="es-ES"/>
                <w:rPrChange w:id="32221" w:author="phuong vu" w:date="2018-11-30T22:36:00Z">
                  <w:rPr>
                    <w:ins w:id="32222" w:author="phuong vu" w:date="2018-11-26T01:42:00Z"/>
                    <w:lang w:val="es-ES"/>
                  </w:rPr>
                </w:rPrChange>
              </w:rPr>
              <w:pPrChange w:id="32223" w:author="phuong vu" w:date="2018-11-30T22:07:00Z">
                <w:pPr>
                  <w:spacing w:line="276" w:lineRule="auto"/>
                  <w:jc w:val="left"/>
                </w:pPr>
              </w:pPrChange>
            </w:pPr>
            <w:ins w:id="32224" w:author="phuong vu" w:date="2018-11-26T01:42:00Z">
              <w:r w:rsidRPr="00920004">
                <w:rPr>
                  <w:lang w:val="es-ES"/>
                  <w:rPrChange w:id="32225" w:author="phuong vu" w:date="2018-11-30T22:36:00Z">
                    <w:rPr>
                      <w:lang w:val="es-ES"/>
                    </w:rPr>
                  </w:rPrChange>
                </w:rPr>
                <w:t>- Cập nhật đơn hàng thành “</w:t>
              </w:r>
              <w:r w:rsidRPr="00920004">
                <w:rPr>
                  <w:lang w:val="es-ES"/>
                  <w:rPrChange w:id="32226" w:author="phuong vu" w:date="2018-11-30T22:36:00Z">
                    <w:rPr>
                      <w:i/>
                      <w:lang w:val="es-ES"/>
                    </w:rPr>
                  </w:rPrChange>
                </w:rPr>
                <w:t>thành công</w:t>
              </w:r>
              <w:r w:rsidRPr="00920004">
                <w:rPr>
                  <w:lang w:val="es-ES"/>
                  <w:rPrChange w:id="32227" w:author="phuong vu" w:date="2018-11-30T22:36:00Z">
                    <w:rPr>
                      <w:lang w:val="es-ES"/>
                    </w:rPr>
                  </w:rPrChange>
                </w:rPr>
                <w:t>”.</w:t>
              </w:r>
            </w:ins>
          </w:p>
          <w:p w14:paraId="21D89CFB" w14:textId="21D1521A" w:rsidR="00F92702" w:rsidRPr="00920004" w:rsidRDefault="00176F49" w:rsidP="00C960CE">
            <w:pPr>
              <w:rPr>
                <w:ins w:id="32228" w:author="phuong vu" w:date="2018-11-26T01:29:00Z"/>
                <w:lang w:val="es-ES"/>
                <w:rPrChange w:id="32229" w:author="phuong vu" w:date="2018-11-30T22:36:00Z">
                  <w:rPr>
                    <w:ins w:id="32230" w:author="phuong vu" w:date="2018-11-26T01:29:00Z"/>
                    <w:lang w:val="es-ES"/>
                  </w:rPr>
                </w:rPrChange>
              </w:rPr>
              <w:pPrChange w:id="32231" w:author="phuong vu" w:date="2018-11-30T22:07:00Z">
                <w:pPr>
                  <w:spacing w:line="276" w:lineRule="auto"/>
                  <w:jc w:val="left"/>
                </w:pPr>
              </w:pPrChange>
            </w:pPr>
            <w:ins w:id="32232" w:author="phuong vu" w:date="2018-11-26T01:42:00Z">
              <w:r w:rsidRPr="00920004">
                <w:rPr>
                  <w:lang w:val="es-ES"/>
                  <w:rPrChange w:id="32233" w:author="phuong vu" w:date="2018-11-30T22:36:00Z">
                    <w:rPr>
                      <w:lang w:val="es-ES"/>
                    </w:rPr>
                  </w:rPrChange>
                </w:rPr>
                <w:t>- Hiển thị lại chi tiết biên nhận.</w:t>
              </w:r>
            </w:ins>
          </w:p>
        </w:tc>
        <w:tc>
          <w:tcPr>
            <w:tcW w:w="1738" w:type="dxa"/>
            <w:tcBorders>
              <w:top w:val="single" w:sz="4" w:space="0" w:color="auto"/>
              <w:left w:val="single" w:sz="4" w:space="0" w:color="auto"/>
              <w:bottom w:val="single" w:sz="4" w:space="0" w:color="auto"/>
              <w:right w:val="single" w:sz="4" w:space="0" w:color="auto"/>
            </w:tcBorders>
          </w:tcPr>
          <w:p w14:paraId="0E0B1564" w14:textId="77777777" w:rsidR="00F92702" w:rsidRPr="00920004" w:rsidRDefault="00F92702" w:rsidP="00C960CE">
            <w:pPr>
              <w:rPr>
                <w:ins w:id="32234" w:author="phuong vu" w:date="2018-11-26T01:29:00Z"/>
                <w:lang w:val="en-US"/>
                <w:rPrChange w:id="32235" w:author="phuong vu" w:date="2018-11-30T22:36:00Z">
                  <w:rPr>
                    <w:ins w:id="32236" w:author="phuong vu" w:date="2018-11-26T01:29:00Z"/>
                    <w:lang w:val="en-US"/>
                  </w:rPr>
                </w:rPrChange>
              </w:rPr>
              <w:pPrChange w:id="32237" w:author="phuong vu" w:date="2018-11-30T22:07:00Z">
                <w:pPr>
                  <w:spacing w:line="276" w:lineRule="auto"/>
                  <w:jc w:val="left"/>
                </w:pPr>
              </w:pPrChange>
            </w:pPr>
            <w:ins w:id="32238" w:author="phuong vu" w:date="2018-11-26T01:29:00Z">
              <w:r w:rsidRPr="00920004">
                <w:rPr>
                  <w:lang w:val="en-US"/>
                  <w:rPrChange w:id="32239" w:author="phuong vu" w:date="2018-11-30T22:36:00Z">
                    <w:rPr>
                      <w:lang w:val="en-US"/>
                    </w:rPr>
                  </w:rPrChange>
                </w:rPr>
                <w:t>Thành công</w:t>
              </w:r>
            </w:ins>
          </w:p>
        </w:tc>
      </w:tr>
      <w:tr w:rsidR="00F92702" w:rsidRPr="00920004" w14:paraId="7980BBEF" w14:textId="77777777" w:rsidTr="00477528">
        <w:trPr>
          <w:ins w:id="32240" w:author="phuong vu" w:date="2018-11-26T01:29:00Z"/>
        </w:trPr>
        <w:tc>
          <w:tcPr>
            <w:tcW w:w="708" w:type="dxa"/>
            <w:tcBorders>
              <w:top w:val="single" w:sz="4" w:space="0" w:color="auto"/>
              <w:left w:val="single" w:sz="4" w:space="0" w:color="auto"/>
              <w:bottom w:val="single" w:sz="4" w:space="0" w:color="auto"/>
              <w:right w:val="single" w:sz="4" w:space="0" w:color="auto"/>
            </w:tcBorders>
            <w:vAlign w:val="center"/>
          </w:tcPr>
          <w:p w14:paraId="2BC60A8D" w14:textId="4C0700E8" w:rsidR="00F92702" w:rsidRPr="00920004" w:rsidRDefault="00C960CE" w:rsidP="00BD0851">
            <w:pPr>
              <w:spacing w:before="240" w:line="0" w:lineRule="atLeast"/>
              <w:jc w:val="center"/>
              <w:rPr>
                <w:ins w:id="32241" w:author="phuong vu" w:date="2018-11-26T01:29:00Z"/>
                <w:bCs/>
                <w:lang w:val="es-ES"/>
                <w:rPrChange w:id="32242" w:author="phuong vu" w:date="2018-11-30T22:36:00Z">
                  <w:rPr>
                    <w:ins w:id="32243" w:author="phuong vu" w:date="2018-11-26T01:29:00Z"/>
                    <w:bCs/>
                    <w:lang w:val="es-ES"/>
                  </w:rPr>
                </w:rPrChange>
              </w:rPr>
              <w:pPrChange w:id="32244" w:author="phuong vu" w:date="2018-11-30T14:16:00Z">
                <w:pPr>
                  <w:spacing w:line="276" w:lineRule="auto"/>
                  <w:jc w:val="center"/>
                </w:pPr>
              </w:pPrChange>
            </w:pPr>
            <w:ins w:id="32245" w:author="phuong vu" w:date="2018-11-30T22:07:00Z">
              <w:r w:rsidRPr="00920004">
                <w:rPr>
                  <w:bCs/>
                  <w:lang w:val="es-ES"/>
                  <w:rPrChange w:id="32246" w:author="phuong vu" w:date="2018-11-30T22:36:00Z">
                    <w:rPr>
                      <w:bCs/>
                      <w:lang w:val="es-ES"/>
                    </w:rPr>
                  </w:rPrChange>
                </w:rPr>
                <w:t>3</w:t>
              </w:r>
            </w:ins>
          </w:p>
        </w:tc>
        <w:tc>
          <w:tcPr>
            <w:tcW w:w="2676" w:type="dxa"/>
            <w:tcBorders>
              <w:top w:val="single" w:sz="4" w:space="0" w:color="auto"/>
              <w:left w:val="single" w:sz="4" w:space="0" w:color="auto"/>
              <w:bottom w:val="single" w:sz="4" w:space="0" w:color="auto"/>
              <w:right w:val="single" w:sz="4" w:space="0" w:color="auto"/>
            </w:tcBorders>
          </w:tcPr>
          <w:p w14:paraId="678F9F88" w14:textId="2D3FE959" w:rsidR="00F92702" w:rsidRPr="00920004" w:rsidRDefault="00F92702" w:rsidP="00C960CE">
            <w:pPr>
              <w:rPr>
                <w:ins w:id="32247" w:author="phuong vu" w:date="2018-11-26T01:29:00Z"/>
                <w:lang w:val="es-ES"/>
                <w:rPrChange w:id="32248" w:author="phuong vu" w:date="2018-11-30T22:36:00Z">
                  <w:rPr>
                    <w:ins w:id="32249" w:author="phuong vu" w:date="2018-11-26T01:29:00Z"/>
                    <w:lang w:val="es-ES"/>
                  </w:rPr>
                </w:rPrChange>
              </w:rPr>
              <w:pPrChange w:id="32250" w:author="phuong vu" w:date="2018-11-30T22:07:00Z">
                <w:pPr>
                  <w:spacing w:line="276" w:lineRule="auto"/>
                  <w:jc w:val="left"/>
                </w:pPr>
              </w:pPrChange>
            </w:pPr>
            <w:ins w:id="32251" w:author="phuong vu" w:date="2018-11-26T01:29:00Z">
              <w:r w:rsidRPr="00920004">
                <w:rPr>
                  <w:lang w:val="es-ES"/>
                  <w:rPrChange w:id="32252" w:author="phuong vu" w:date="2018-11-30T22:36:00Z">
                    <w:rPr>
                      <w:lang w:val="es-ES"/>
                    </w:rPr>
                  </w:rPrChange>
                </w:rPr>
                <w:t xml:space="preserve">Kết nối </w:t>
              </w:r>
            </w:ins>
            <w:ins w:id="32253" w:author="phuong vu" w:date="2018-11-30T13:58:00Z">
              <w:r w:rsidR="00184C15" w:rsidRPr="00920004">
                <w:rPr>
                  <w:lang w:val="es-ES"/>
                  <w:rPrChange w:id="32254" w:author="phuong vu" w:date="2018-11-30T22:36:00Z">
                    <w:rPr>
                      <w:lang w:val="es-ES"/>
                    </w:rPr>
                  </w:rPrChange>
                </w:rPr>
                <w:t>máy chủ</w:t>
              </w:r>
            </w:ins>
            <w:ins w:id="32255" w:author="phuong vu" w:date="2018-11-26T01:29:00Z">
              <w:r w:rsidRPr="00920004">
                <w:rPr>
                  <w:lang w:val="es-ES"/>
                  <w:rPrChange w:id="32256" w:author="phuong vu" w:date="2018-11-30T22:36:00Z">
                    <w:rPr>
                      <w:lang w:val="es-ES"/>
                    </w:rPr>
                  </w:rPrChange>
                </w:rPr>
                <w:t xml:space="preserve"> lỗi.</w:t>
              </w:r>
            </w:ins>
          </w:p>
        </w:tc>
        <w:tc>
          <w:tcPr>
            <w:tcW w:w="1942" w:type="dxa"/>
            <w:tcBorders>
              <w:top w:val="single" w:sz="4" w:space="0" w:color="auto"/>
              <w:left w:val="single" w:sz="4" w:space="0" w:color="auto"/>
              <w:bottom w:val="single" w:sz="4" w:space="0" w:color="auto"/>
              <w:right w:val="single" w:sz="4" w:space="0" w:color="auto"/>
            </w:tcBorders>
          </w:tcPr>
          <w:p w14:paraId="0BE81C38" w14:textId="77777777" w:rsidR="00F92702" w:rsidRPr="00920004" w:rsidRDefault="00F92702" w:rsidP="00C960CE">
            <w:pPr>
              <w:rPr>
                <w:ins w:id="32257" w:author="phuong vu" w:date="2018-11-26T01:29:00Z"/>
                <w:lang w:val="es-ES"/>
                <w:rPrChange w:id="32258" w:author="phuong vu" w:date="2018-11-30T22:36:00Z">
                  <w:rPr>
                    <w:ins w:id="32259" w:author="phuong vu" w:date="2018-11-26T01:29:00Z"/>
                    <w:lang w:val="es-ES"/>
                  </w:rPr>
                </w:rPrChange>
              </w:rPr>
              <w:pPrChange w:id="32260" w:author="phuong vu" w:date="2018-11-30T22:07:00Z">
                <w:pPr>
                  <w:spacing w:line="276" w:lineRule="auto"/>
                  <w:jc w:val="left"/>
                </w:pPr>
              </w:pPrChange>
            </w:pPr>
            <w:ins w:id="32261" w:author="phuong vu" w:date="2018-11-26T01:29:00Z">
              <w:r w:rsidRPr="00920004">
                <w:rPr>
                  <w:lang w:val="es-ES"/>
                  <w:rPrChange w:id="32262" w:author="phuong vu" w:date="2018-11-30T22:36:00Z">
                    <w:rPr>
                      <w:lang w:val="es-ES"/>
                    </w:rPr>
                  </w:rPrChange>
                </w:rPr>
                <w:t>Trang màn hình lỗi. Thông tin lỗi</w:t>
              </w:r>
            </w:ins>
          </w:p>
        </w:tc>
        <w:tc>
          <w:tcPr>
            <w:tcW w:w="1713" w:type="dxa"/>
            <w:tcBorders>
              <w:top w:val="single" w:sz="4" w:space="0" w:color="auto"/>
              <w:left w:val="single" w:sz="4" w:space="0" w:color="auto"/>
              <w:bottom w:val="single" w:sz="4" w:space="0" w:color="auto"/>
              <w:right w:val="single" w:sz="4" w:space="0" w:color="auto"/>
            </w:tcBorders>
          </w:tcPr>
          <w:p w14:paraId="628F54D4" w14:textId="77777777" w:rsidR="00F92702" w:rsidRPr="00920004" w:rsidRDefault="00F92702" w:rsidP="00C960CE">
            <w:pPr>
              <w:rPr>
                <w:ins w:id="32263" w:author="phuong vu" w:date="2018-11-26T01:29:00Z"/>
                <w:lang w:val="es-ES"/>
                <w:rPrChange w:id="32264" w:author="phuong vu" w:date="2018-11-30T22:36:00Z">
                  <w:rPr>
                    <w:ins w:id="32265" w:author="phuong vu" w:date="2018-11-26T01:29:00Z"/>
                    <w:lang w:val="es-ES"/>
                  </w:rPr>
                </w:rPrChange>
              </w:rPr>
              <w:pPrChange w:id="32266" w:author="phuong vu" w:date="2018-11-30T22:07:00Z">
                <w:pPr>
                  <w:spacing w:line="276" w:lineRule="auto"/>
                  <w:jc w:val="left"/>
                </w:pPr>
              </w:pPrChange>
            </w:pPr>
            <w:ins w:id="32267" w:author="phuong vu" w:date="2018-11-26T01:29:00Z">
              <w:r w:rsidRPr="00920004">
                <w:rPr>
                  <w:lang w:val="es-ES"/>
                  <w:rPrChange w:id="32268" w:author="phuong vu" w:date="2018-11-30T22:36:00Z">
                    <w:rPr>
                      <w:lang w:val="es-ES"/>
                    </w:rPr>
                  </w:rPrChange>
                </w:rPr>
                <w:t>Trang màn hình lỗi. Thông tin lỗi</w:t>
              </w:r>
            </w:ins>
          </w:p>
        </w:tc>
        <w:tc>
          <w:tcPr>
            <w:tcW w:w="1738" w:type="dxa"/>
            <w:tcBorders>
              <w:top w:val="single" w:sz="4" w:space="0" w:color="auto"/>
              <w:left w:val="single" w:sz="4" w:space="0" w:color="auto"/>
              <w:bottom w:val="single" w:sz="4" w:space="0" w:color="auto"/>
              <w:right w:val="single" w:sz="4" w:space="0" w:color="auto"/>
            </w:tcBorders>
          </w:tcPr>
          <w:p w14:paraId="2FB6239B" w14:textId="77777777" w:rsidR="00F92702" w:rsidRPr="00920004" w:rsidRDefault="00F92702" w:rsidP="00C960CE">
            <w:pPr>
              <w:rPr>
                <w:ins w:id="32269" w:author="phuong vu" w:date="2018-11-26T01:29:00Z"/>
                <w:lang w:val="es-ES"/>
                <w:rPrChange w:id="32270" w:author="phuong vu" w:date="2018-11-30T22:36:00Z">
                  <w:rPr>
                    <w:ins w:id="32271" w:author="phuong vu" w:date="2018-11-26T01:29:00Z"/>
                    <w:lang w:val="es-ES"/>
                  </w:rPr>
                </w:rPrChange>
              </w:rPr>
              <w:pPrChange w:id="32272" w:author="phuong vu" w:date="2018-11-30T22:07:00Z">
                <w:pPr>
                  <w:spacing w:line="276" w:lineRule="auto"/>
                  <w:jc w:val="left"/>
                </w:pPr>
              </w:pPrChange>
            </w:pPr>
            <w:ins w:id="32273" w:author="phuong vu" w:date="2018-11-26T01:29:00Z">
              <w:r w:rsidRPr="00920004">
                <w:rPr>
                  <w:lang w:val="es-ES"/>
                  <w:rPrChange w:id="32274" w:author="phuong vu" w:date="2018-11-30T22:36:00Z">
                    <w:rPr>
                      <w:lang w:val="es-ES"/>
                    </w:rPr>
                  </w:rPrChange>
                </w:rPr>
                <w:t>Thành công</w:t>
              </w:r>
            </w:ins>
          </w:p>
        </w:tc>
      </w:tr>
      <w:tr w:rsidR="00F92702" w:rsidRPr="00920004" w14:paraId="6E6316D7" w14:textId="77777777" w:rsidTr="00477528">
        <w:trPr>
          <w:ins w:id="32275" w:author="phuong vu" w:date="2018-11-26T01:29:00Z"/>
        </w:trPr>
        <w:tc>
          <w:tcPr>
            <w:tcW w:w="708" w:type="dxa"/>
            <w:tcBorders>
              <w:top w:val="single" w:sz="4" w:space="0" w:color="auto"/>
              <w:left w:val="single" w:sz="4" w:space="0" w:color="auto"/>
              <w:bottom w:val="single" w:sz="4" w:space="0" w:color="auto"/>
              <w:right w:val="single" w:sz="4" w:space="0" w:color="auto"/>
            </w:tcBorders>
            <w:vAlign w:val="center"/>
          </w:tcPr>
          <w:p w14:paraId="5AB6BCBA" w14:textId="67D28E22" w:rsidR="00F92702" w:rsidRPr="00920004" w:rsidRDefault="00C960CE" w:rsidP="00BD0851">
            <w:pPr>
              <w:spacing w:before="240" w:line="0" w:lineRule="atLeast"/>
              <w:jc w:val="center"/>
              <w:rPr>
                <w:ins w:id="32276" w:author="phuong vu" w:date="2018-11-26T01:29:00Z"/>
                <w:bCs/>
                <w:lang w:val="es-ES"/>
                <w:rPrChange w:id="32277" w:author="phuong vu" w:date="2018-11-30T22:36:00Z">
                  <w:rPr>
                    <w:ins w:id="32278" w:author="phuong vu" w:date="2018-11-26T01:29:00Z"/>
                    <w:bCs/>
                    <w:lang w:val="es-ES"/>
                  </w:rPr>
                </w:rPrChange>
              </w:rPr>
              <w:pPrChange w:id="32279" w:author="phuong vu" w:date="2018-11-30T14:16:00Z">
                <w:pPr>
                  <w:spacing w:line="276" w:lineRule="auto"/>
                  <w:jc w:val="center"/>
                </w:pPr>
              </w:pPrChange>
            </w:pPr>
            <w:ins w:id="32280" w:author="phuong vu" w:date="2018-11-30T22:07:00Z">
              <w:r w:rsidRPr="00920004">
                <w:rPr>
                  <w:bCs/>
                  <w:lang w:val="es-ES"/>
                  <w:rPrChange w:id="32281" w:author="phuong vu" w:date="2018-11-30T22:36:00Z">
                    <w:rPr>
                      <w:bCs/>
                      <w:lang w:val="es-ES"/>
                    </w:rPr>
                  </w:rPrChange>
                </w:rPr>
                <w:t>4</w:t>
              </w:r>
            </w:ins>
          </w:p>
        </w:tc>
        <w:tc>
          <w:tcPr>
            <w:tcW w:w="2676" w:type="dxa"/>
            <w:tcBorders>
              <w:top w:val="single" w:sz="4" w:space="0" w:color="auto"/>
              <w:left w:val="single" w:sz="4" w:space="0" w:color="auto"/>
              <w:bottom w:val="single" w:sz="4" w:space="0" w:color="auto"/>
              <w:right w:val="single" w:sz="4" w:space="0" w:color="auto"/>
            </w:tcBorders>
          </w:tcPr>
          <w:p w14:paraId="2F7323FB" w14:textId="77777777" w:rsidR="00F92702" w:rsidRPr="00920004" w:rsidRDefault="00F92702" w:rsidP="00C960CE">
            <w:pPr>
              <w:rPr>
                <w:ins w:id="32282" w:author="phuong vu" w:date="2018-11-26T01:29:00Z"/>
                <w:lang w:val="es-ES"/>
                <w:rPrChange w:id="32283" w:author="phuong vu" w:date="2018-11-30T22:36:00Z">
                  <w:rPr>
                    <w:ins w:id="32284" w:author="phuong vu" w:date="2018-11-26T01:29:00Z"/>
                    <w:lang w:val="es-ES"/>
                  </w:rPr>
                </w:rPrChange>
              </w:rPr>
              <w:pPrChange w:id="32285" w:author="phuong vu" w:date="2018-11-30T22:07:00Z">
                <w:pPr>
                  <w:spacing w:line="276" w:lineRule="auto"/>
                  <w:jc w:val="left"/>
                </w:pPr>
              </w:pPrChange>
            </w:pPr>
            <w:ins w:id="32286" w:author="phuong vu" w:date="2018-11-26T01:29:00Z">
              <w:r w:rsidRPr="00920004">
                <w:rPr>
                  <w:lang w:val="es-ES"/>
                  <w:rPrChange w:id="32287" w:author="phuong vu" w:date="2018-11-30T22:36:00Z">
                    <w:rPr>
                      <w:lang w:val="es-ES"/>
                    </w:rPr>
                  </w:rPrChange>
                </w:rPr>
                <w:t>Dữ liệu lỗi</w:t>
              </w:r>
            </w:ins>
          </w:p>
        </w:tc>
        <w:tc>
          <w:tcPr>
            <w:tcW w:w="1942" w:type="dxa"/>
            <w:tcBorders>
              <w:top w:val="single" w:sz="4" w:space="0" w:color="auto"/>
              <w:left w:val="single" w:sz="4" w:space="0" w:color="auto"/>
              <w:bottom w:val="single" w:sz="4" w:space="0" w:color="auto"/>
              <w:right w:val="single" w:sz="4" w:space="0" w:color="auto"/>
            </w:tcBorders>
          </w:tcPr>
          <w:p w14:paraId="6F382A0D" w14:textId="77777777" w:rsidR="00F92702" w:rsidRPr="00920004" w:rsidRDefault="00F92702" w:rsidP="00C960CE">
            <w:pPr>
              <w:rPr>
                <w:ins w:id="32288" w:author="phuong vu" w:date="2018-11-26T01:29:00Z"/>
                <w:lang w:val="es-ES"/>
                <w:rPrChange w:id="32289" w:author="phuong vu" w:date="2018-11-30T22:36:00Z">
                  <w:rPr>
                    <w:ins w:id="32290" w:author="phuong vu" w:date="2018-11-26T01:29:00Z"/>
                    <w:lang w:val="es-ES"/>
                  </w:rPr>
                </w:rPrChange>
              </w:rPr>
              <w:pPrChange w:id="32291" w:author="phuong vu" w:date="2018-11-30T22:07:00Z">
                <w:pPr>
                  <w:spacing w:line="276" w:lineRule="auto"/>
                  <w:jc w:val="left"/>
                </w:pPr>
              </w:pPrChange>
            </w:pPr>
            <w:ins w:id="32292" w:author="phuong vu" w:date="2018-11-26T01:29:00Z">
              <w:r w:rsidRPr="00920004">
                <w:rPr>
                  <w:lang w:val="es-ES"/>
                  <w:rPrChange w:id="32293" w:author="phuong vu" w:date="2018-11-30T22:36:00Z">
                    <w:rPr>
                      <w:lang w:val="es-ES"/>
                    </w:rPr>
                  </w:rPrChange>
                </w:rPr>
                <w:t>Thông báo lỗi</w:t>
              </w:r>
            </w:ins>
          </w:p>
        </w:tc>
        <w:tc>
          <w:tcPr>
            <w:tcW w:w="1713" w:type="dxa"/>
            <w:tcBorders>
              <w:top w:val="single" w:sz="4" w:space="0" w:color="auto"/>
              <w:left w:val="single" w:sz="4" w:space="0" w:color="auto"/>
              <w:bottom w:val="single" w:sz="4" w:space="0" w:color="auto"/>
              <w:right w:val="single" w:sz="4" w:space="0" w:color="auto"/>
            </w:tcBorders>
          </w:tcPr>
          <w:p w14:paraId="58B214B4" w14:textId="77777777" w:rsidR="00F92702" w:rsidRPr="00920004" w:rsidRDefault="00F92702" w:rsidP="00C960CE">
            <w:pPr>
              <w:rPr>
                <w:ins w:id="32294" w:author="phuong vu" w:date="2018-11-26T01:29:00Z"/>
                <w:lang w:val="es-ES"/>
                <w:rPrChange w:id="32295" w:author="phuong vu" w:date="2018-11-30T22:36:00Z">
                  <w:rPr>
                    <w:ins w:id="32296" w:author="phuong vu" w:date="2018-11-26T01:29:00Z"/>
                    <w:lang w:val="es-ES"/>
                  </w:rPr>
                </w:rPrChange>
              </w:rPr>
              <w:pPrChange w:id="32297" w:author="phuong vu" w:date="2018-11-30T22:07:00Z">
                <w:pPr>
                  <w:spacing w:line="276" w:lineRule="auto"/>
                  <w:jc w:val="left"/>
                </w:pPr>
              </w:pPrChange>
            </w:pPr>
            <w:ins w:id="32298" w:author="phuong vu" w:date="2018-11-26T01:29:00Z">
              <w:r w:rsidRPr="00920004">
                <w:rPr>
                  <w:lang w:val="es-ES"/>
                  <w:rPrChange w:id="32299" w:author="phuong vu" w:date="2018-11-30T22:36:00Z">
                    <w:rPr>
                      <w:lang w:val="es-ES"/>
                    </w:rPr>
                  </w:rPrChange>
                </w:rPr>
                <w:t>Thông báo lỗi</w:t>
              </w:r>
            </w:ins>
          </w:p>
        </w:tc>
        <w:tc>
          <w:tcPr>
            <w:tcW w:w="1738" w:type="dxa"/>
            <w:tcBorders>
              <w:top w:val="single" w:sz="4" w:space="0" w:color="auto"/>
              <w:left w:val="single" w:sz="4" w:space="0" w:color="auto"/>
              <w:bottom w:val="single" w:sz="4" w:space="0" w:color="auto"/>
              <w:right w:val="single" w:sz="4" w:space="0" w:color="auto"/>
            </w:tcBorders>
          </w:tcPr>
          <w:p w14:paraId="42D13174" w14:textId="77777777" w:rsidR="00F92702" w:rsidRPr="00920004" w:rsidRDefault="00F92702" w:rsidP="00C960CE">
            <w:pPr>
              <w:rPr>
                <w:ins w:id="32300" w:author="phuong vu" w:date="2018-11-26T01:29:00Z"/>
                <w:lang w:val="es-ES"/>
                <w:rPrChange w:id="32301" w:author="phuong vu" w:date="2018-11-30T22:36:00Z">
                  <w:rPr>
                    <w:ins w:id="32302" w:author="phuong vu" w:date="2018-11-26T01:29:00Z"/>
                    <w:lang w:val="es-ES"/>
                  </w:rPr>
                </w:rPrChange>
              </w:rPr>
              <w:pPrChange w:id="32303" w:author="phuong vu" w:date="2018-11-30T22:07:00Z">
                <w:pPr>
                  <w:keepNext/>
                  <w:spacing w:line="276" w:lineRule="auto"/>
                  <w:jc w:val="left"/>
                </w:pPr>
              </w:pPrChange>
            </w:pPr>
            <w:ins w:id="32304" w:author="phuong vu" w:date="2018-11-26T01:29:00Z">
              <w:r w:rsidRPr="00920004">
                <w:rPr>
                  <w:lang w:val="es-ES"/>
                  <w:rPrChange w:id="32305" w:author="phuong vu" w:date="2018-11-30T22:36:00Z">
                    <w:rPr>
                      <w:lang w:val="es-ES"/>
                    </w:rPr>
                  </w:rPrChange>
                </w:rPr>
                <w:t>Thành công</w:t>
              </w:r>
            </w:ins>
          </w:p>
        </w:tc>
      </w:tr>
    </w:tbl>
    <w:p w14:paraId="3B20D7F3" w14:textId="3B2EDFDE" w:rsidR="00F92702" w:rsidRPr="00920004" w:rsidRDefault="00477528" w:rsidP="00A17FA5">
      <w:pPr>
        <w:pStyle w:val="Caption"/>
        <w:rPr>
          <w:ins w:id="32306" w:author="phuong vu" w:date="2018-11-26T01:42:00Z"/>
          <w:lang w:val="en-US"/>
          <w:rPrChange w:id="32307" w:author="phuong vu" w:date="2018-11-30T22:36:00Z">
            <w:rPr>
              <w:ins w:id="32308" w:author="phuong vu" w:date="2018-11-26T01:42:00Z"/>
              <w:lang w:val="en-US"/>
            </w:rPr>
          </w:rPrChange>
        </w:rPr>
        <w:pPrChange w:id="32309" w:author="phuong vu" w:date="2018-11-30T22:42:00Z">
          <w:pPr/>
        </w:pPrChange>
      </w:pPr>
      <w:bookmarkStart w:id="32310" w:name="_Toc531381646"/>
      <w:ins w:id="32311" w:author="phuong vu" w:date="2018-11-26T01:43:00Z">
        <w:r w:rsidRPr="00920004">
          <w:rPr>
            <w:rPrChange w:id="32312" w:author="phuong vu" w:date="2018-11-30T22:36:00Z">
              <w:rPr/>
            </w:rPrChange>
          </w:rPr>
          <w:t xml:space="preserve">Bảng </w:t>
        </w:r>
      </w:ins>
      <w:ins w:id="32313" w:author="phuong vu" w:date="2018-11-30T14:54:00Z">
        <w:r w:rsidR="00D632EE" w:rsidRPr="00920004">
          <w:rPr>
            <w:rPrChange w:id="32314" w:author="phuong vu" w:date="2018-11-30T22:36:00Z">
              <w:rPr/>
            </w:rPrChange>
          </w:rPr>
          <w:fldChar w:fldCharType="begin"/>
        </w:r>
        <w:r w:rsidR="00D632EE" w:rsidRPr="00920004">
          <w:rPr>
            <w:rPrChange w:id="32315" w:author="phuong vu" w:date="2018-11-30T22:36:00Z">
              <w:rPr/>
            </w:rPrChange>
          </w:rPr>
          <w:instrText xml:space="preserve"> STYLEREF 1 \s </w:instrText>
        </w:r>
      </w:ins>
      <w:r w:rsidR="00D632EE" w:rsidRPr="00920004">
        <w:rPr>
          <w:rPrChange w:id="32316" w:author="phuong vu" w:date="2018-11-30T22:36:00Z">
            <w:rPr/>
          </w:rPrChange>
        </w:rPr>
        <w:fldChar w:fldCharType="separate"/>
      </w:r>
      <w:r w:rsidR="00B5490C">
        <w:rPr>
          <w:noProof/>
        </w:rPr>
        <w:t>4</w:t>
      </w:r>
      <w:ins w:id="32317" w:author="phuong vu" w:date="2018-11-30T14:54:00Z">
        <w:r w:rsidR="00D632EE" w:rsidRPr="00920004">
          <w:rPr>
            <w:rPrChange w:id="32318" w:author="phuong vu" w:date="2018-11-30T22:36:00Z">
              <w:rPr/>
            </w:rPrChange>
          </w:rPr>
          <w:fldChar w:fldCharType="end"/>
        </w:r>
        <w:r w:rsidR="00D632EE" w:rsidRPr="00920004">
          <w:rPr>
            <w:rPrChange w:id="32319" w:author="phuong vu" w:date="2018-11-30T22:36:00Z">
              <w:rPr/>
            </w:rPrChange>
          </w:rPr>
          <w:t>.</w:t>
        </w:r>
        <w:r w:rsidR="00D632EE" w:rsidRPr="00920004">
          <w:rPr>
            <w:rPrChange w:id="32320" w:author="phuong vu" w:date="2018-11-30T22:36:00Z">
              <w:rPr/>
            </w:rPrChange>
          </w:rPr>
          <w:fldChar w:fldCharType="begin"/>
        </w:r>
        <w:r w:rsidR="00D632EE" w:rsidRPr="00920004">
          <w:rPr>
            <w:rPrChange w:id="32321" w:author="phuong vu" w:date="2018-11-30T22:36:00Z">
              <w:rPr/>
            </w:rPrChange>
          </w:rPr>
          <w:instrText xml:space="preserve"> SEQ Bảng \* ARABIC \s 1 </w:instrText>
        </w:r>
      </w:ins>
      <w:r w:rsidR="00D632EE" w:rsidRPr="00920004">
        <w:rPr>
          <w:rPrChange w:id="32322" w:author="phuong vu" w:date="2018-11-30T22:36:00Z">
            <w:rPr/>
          </w:rPrChange>
        </w:rPr>
        <w:fldChar w:fldCharType="separate"/>
      </w:r>
      <w:ins w:id="32323" w:author="phuong vu" w:date="2018-11-30T22:44:00Z">
        <w:r w:rsidR="00B5490C">
          <w:rPr>
            <w:noProof/>
          </w:rPr>
          <w:t>9</w:t>
        </w:r>
      </w:ins>
      <w:ins w:id="32324" w:author="phuong vu" w:date="2018-11-30T14:54:00Z">
        <w:r w:rsidR="00D632EE" w:rsidRPr="00920004">
          <w:rPr>
            <w:rPrChange w:id="32325" w:author="phuong vu" w:date="2018-11-30T22:36:00Z">
              <w:rPr/>
            </w:rPrChange>
          </w:rPr>
          <w:fldChar w:fldCharType="end"/>
        </w:r>
      </w:ins>
      <w:ins w:id="32326" w:author="phuong vu" w:date="2018-11-26T01:43:00Z">
        <w:r w:rsidRPr="00920004">
          <w:rPr>
            <w:lang w:val="en-US"/>
            <w:rPrChange w:id="32327" w:author="phuong vu" w:date="2018-11-30T22:36:00Z">
              <w:rPr>
                <w:lang w:val="en-US"/>
              </w:rPr>
            </w:rPrChange>
          </w:rPr>
          <w:t xml:space="preserve"> Kiểm thử chức năng thay đổi trạng thái biên nhận</w:t>
        </w:r>
      </w:ins>
      <w:bookmarkEnd w:id="32310"/>
    </w:p>
    <w:p w14:paraId="338B5170" w14:textId="5D61783F" w:rsidR="00477528" w:rsidRPr="00920004" w:rsidRDefault="00477528" w:rsidP="00BD0851">
      <w:pPr>
        <w:pStyle w:val="Heading4"/>
        <w:spacing w:before="240" w:line="0" w:lineRule="atLeast"/>
        <w:rPr>
          <w:ins w:id="32328" w:author="phuong vu" w:date="2018-11-26T01:42:00Z"/>
          <w:lang w:val="en-US"/>
          <w:rPrChange w:id="32329" w:author="phuong vu" w:date="2018-11-30T22:36:00Z">
            <w:rPr>
              <w:ins w:id="32330" w:author="phuong vu" w:date="2018-11-26T01:42:00Z"/>
              <w:lang w:val="en-US"/>
            </w:rPr>
          </w:rPrChange>
        </w:rPr>
        <w:pPrChange w:id="32331" w:author="phuong vu" w:date="2018-11-30T14:16:00Z">
          <w:pPr>
            <w:pStyle w:val="Heading4"/>
          </w:pPr>
        </w:pPrChange>
      </w:pPr>
      <w:bookmarkStart w:id="32332" w:name="_Toc531381549"/>
      <w:ins w:id="32333" w:author="phuong vu" w:date="2018-11-26T01:42:00Z">
        <w:r w:rsidRPr="00920004">
          <w:rPr>
            <w:lang w:val="en-US"/>
            <w:rPrChange w:id="32334" w:author="phuong vu" w:date="2018-11-30T22:36:00Z">
              <w:rPr>
                <w:lang w:val="en-US"/>
              </w:rPr>
            </w:rPrChange>
          </w:rPr>
          <w:t>Cập nhật biên nhận</w:t>
        </w:r>
        <w:bookmarkEnd w:id="32332"/>
      </w:ins>
    </w:p>
    <w:p w14:paraId="3050D0EB" w14:textId="77777777" w:rsidR="00477528" w:rsidRPr="00920004" w:rsidRDefault="00477528" w:rsidP="00AB70EF">
      <w:pPr>
        <w:ind w:firstLine="720"/>
        <w:rPr>
          <w:ins w:id="32335" w:author="phuong vu" w:date="2018-11-26T01:42:00Z"/>
          <w:lang w:val="en-US"/>
          <w:rPrChange w:id="32336" w:author="phuong vu" w:date="2018-11-30T22:36:00Z">
            <w:rPr>
              <w:ins w:id="32337" w:author="phuong vu" w:date="2018-11-26T01:42:00Z"/>
              <w:lang w:val="en-US"/>
            </w:rPr>
          </w:rPrChange>
        </w:rPr>
        <w:pPrChange w:id="32338" w:author="phuong vu" w:date="2018-11-30T21:31:00Z">
          <w:pPr>
            <w:spacing w:line="276" w:lineRule="auto"/>
          </w:pPr>
        </w:pPrChange>
      </w:pPr>
      <w:ins w:id="32339" w:author="phuong vu" w:date="2018-11-26T01:42:00Z">
        <w:r w:rsidRPr="00920004">
          <w:rPr>
            <w:b/>
            <w:lang w:val="en-US"/>
            <w:rPrChange w:id="32340" w:author="phuong vu" w:date="2018-11-30T22:36:00Z">
              <w:rPr>
                <w:b/>
                <w:lang w:val="en-US"/>
              </w:rPr>
            </w:rPrChange>
          </w:rPr>
          <w:t>Mục đích:</w:t>
        </w:r>
        <w:r w:rsidRPr="00920004">
          <w:rPr>
            <w:lang w:val="en-US"/>
            <w:rPrChange w:id="32341" w:author="phuong vu" w:date="2018-11-30T22:36:00Z">
              <w:rPr>
                <w:lang w:val="en-US"/>
              </w:rPr>
            </w:rPrChange>
          </w:rPr>
          <w:t xml:space="preserve"> Tìm ra lỗi về thông báo khi thực hiện hoàn tất xử lí, lỗi chuyển trang, hiển thị dữ liệu không đúng với mục đích.</w:t>
        </w:r>
      </w:ins>
    </w:p>
    <w:p w14:paraId="4E315D91" w14:textId="77777777" w:rsidR="008A01E1" w:rsidRPr="00920004" w:rsidRDefault="00477528" w:rsidP="00AB70EF">
      <w:pPr>
        <w:ind w:firstLine="720"/>
        <w:rPr>
          <w:ins w:id="32342" w:author="phuong vu" w:date="2018-11-26T01:46:00Z"/>
          <w:lang w:val="en-US"/>
          <w:rPrChange w:id="32343" w:author="phuong vu" w:date="2018-11-30T22:36:00Z">
            <w:rPr>
              <w:ins w:id="32344" w:author="phuong vu" w:date="2018-11-26T01:46:00Z"/>
              <w:lang w:val="en-US"/>
            </w:rPr>
          </w:rPrChange>
        </w:rPr>
        <w:pPrChange w:id="32345" w:author="phuong vu" w:date="2018-11-30T21:31:00Z">
          <w:pPr>
            <w:spacing w:line="276" w:lineRule="auto"/>
          </w:pPr>
        </w:pPrChange>
      </w:pPr>
      <w:ins w:id="32346" w:author="phuong vu" w:date="2018-11-26T01:42:00Z">
        <w:r w:rsidRPr="00920004">
          <w:rPr>
            <w:b/>
            <w:lang w:val="en-US"/>
            <w:rPrChange w:id="32347" w:author="phuong vu" w:date="2018-11-30T22:36:00Z">
              <w:rPr>
                <w:b/>
                <w:lang w:val="en-US"/>
              </w:rPr>
            </w:rPrChange>
          </w:rPr>
          <w:t>Tiền điều kiện:</w:t>
        </w:r>
        <w:r w:rsidRPr="00920004">
          <w:rPr>
            <w:lang w:val="en-US"/>
            <w:rPrChange w:id="32348" w:author="phuong vu" w:date="2018-11-30T22:36:00Z">
              <w:rPr>
                <w:lang w:val="en-US"/>
              </w:rPr>
            </w:rPrChange>
          </w:rPr>
          <w:t xml:space="preserve"> </w:t>
        </w:r>
      </w:ins>
      <w:ins w:id="32349" w:author="phuong vu" w:date="2018-11-26T01:46:00Z">
        <w:r w:rsidR="008A01E1" w:rsidRPr="00920004">
          <w:rPr>
            <w:lang w:val="en-US"/>
            <w:rPrChange w:id="32350" w:author="phuong vu" w:date="2018-11-30T22:36:00Z">
              <w:rPr>
                <w:lang w:val="en-US"/>
              </w:rPr>
            </w:rPrChange>
          </w:rPr>
          <w:t>Đăng nhập thành công vào trang quản lí dành cho nhân viên chi nhánh với chức vụ nhân viên giao nhận quần áo.</w:t>
        </w:r>
      </w:ins>
    </w:p>
    <w:p w14:paraId="65066975" w14:textId="1FD875F1" w:rsidR="00477528" w:rsidRPr="00920004" w:rsidRDefault="00477528" w:rsidP="00AB70EF">
      <w:pPr>
        <w:ind w:firstLine="720"/>
        <w:rPr>
          <w:ins w:id="32351" w:author="phuong vu" w:date="2018-11-26T01:42:00Z"/>
          <w:b/>
          <w:lang w:val="en-US"/>
          <w:rPrChange w:id="32352" w:author="phuong vu" w:date="2018-11-30T22:36:00Z">
            <w:rPr>
              <w:ins w:id="32353" w:author="phuong vu" w:date="2018-11-26T01:42:00Z"/>
              <w:b/>
              <w:lang w:val="en-US"/>
            </w:rPr>
          </w:rPrChange>
        </w:rPr>
        <w:pPrChange w:id="32354" w:author="phuong vu" w:date="2018-11-30T21:31:00Z">
          <w:pPr>
            <w:spacing w:line="276" w:lineRule="auto"/>
          </w:pPr>
        </w:pPrChange>
      </w:pPr>
      <w:ins w:id="32355" w:author="phuong vu" w:date="2018-11-26T01:42:00Z">
        <w:r w:rsidRPr="00920004">
          <w:rPr>
            <w:b/>
            <w:lang w:val="en-US"/>
            <w:rPrChange w:id="32356" w:author="phuong vu" w:date="2018-11-30T22:36:00Z">
              <w:rPr>
                <w:b/>
                <w:lang w:val="en-US"/>
              </w:rPr>
            </w:rPrChange>
          </w:rPr>
          <w:t>Mô tả:</w:t>
        </w:r>
      </w:ins>
    </w:p>
    <w:p w14:paraId="4208886E" w14:textId="77777777" w:rsidR="00477528" w:rsidRPr="00920004" w:rsidRDefault="00477528" w:rsidP="00AB70EF">
      <w:pPr>
        <w:ind w:left="720"/>
        <w:rPr>
          <w:ins w:id="32357" w:author="phuong vu" w:date="2018-11-26T01:42:00Z"/>
          <w:lang w:val="en-US"/>
          <w:rPrChange w:id="32358" w:author="phuong vu" w:date="2018-11-30T22:36:00Z">
            <w:rPr>
              <w:ins w:id="32359" w:author="phuong vu" w:date="2018-11-26T01:42:00Z"/>
              <w:lang w:val="en-US"/>
            </w:rPr>
          </w:rPrChange>
        </w:rPr>
        <w:pPrChange w:id="32360" w:author="phuong vu" w:date="2018-11-30T21:31:00Z">
          <w:pPr>
            <w:spacing w:line="276" w:lineRule="auto"/>
          </w:pPr>
        </w:pPrChange>
      </w:pPr>
      <w:ins w:id="32361" w:author="phuong vu" w:date="2018-11-26T01:42:00Z">
        <w:r w:rsidRPr="00920004">
          <w:rPr>
            <w:b/>
            <w:lang w:val="en-US"/>
            <w:rPrChange w:id="32362" w:author="phuong vu" w:date="2018-11-30T22:36:00Z">
              <w:rPr>
                <w:b/>
                <w:lang w:val="en-US"/>
              </w:rPr>
            </w:rPrChange>
          </w:rPr>
          <w:t xml:space="preserve">- </w:t>
        </w:r>
        <w:r w:rsidRPr="00920004">
          <w:rPr>
            <w:lang w:val="en-US"/>
            <w:rPrChange w:id="32363" w:author="phuong vu" w:date="2018-11-30T22:36:00Z">
              <w:rPr>
                <w:lang w:val="en-US"/>
              </w:rPr>
            </w:rPrChange>
          </w:rPr>
          <w:t>Bước 1: Mở trang web tại địa chỉ: localhost:3000.</w:t>
        </w:r>
      </w:ins>
    </w:p>
    <w:p w14:paraId="5C66BABA" w14:textId="77777777" w:rsidR="00477528" w:rsidRPr="00920004" w:rsidRDefault="00477528" w:rsidP="00AB70EF">
      <w:pPr>
        <w:ind w:left="720"/>
        <w:rPr>
          <w:ins w:id="32364" w:author="phuong vu" w:date="2018-11-26T01:42:00Z"/>
          <w:lang w:val="en-US"/>
          <w:rPrChange w:id="32365" w:author="phuong vu" w:date="2018-11-30T22:36:00Z">
            <w:rPr>
              <w:ins w:id="32366" w:author="phuong vu" w:date="2018-11-26T01:42:00Z"/>
              <w:lang w:val="en-US"/>
            </w:rPr>
          </w:rPrChange>
        </w:rPr>
        <w:pPrChange w:id="32367" w:author="phuong vu" w:date="2018-11-30T21:31:00Z">
          <w:pPr>
            <w:spacing w:line="276" w:lineRule="auto"/>
          </w:pPr>
        </w:pPrChange>
      </w:pPr>
      <w:ins w:id="32368" w:author="phuong vu" w:date="2018-11-26T01:42:00Z">
        <w:r w:rsidRPr="00920004">
          <w:rPr>
            <w:lang w:val="en-US"/>
            <w:rPrChange w:id="32369" w:author="phuong vu" w:date="2018-11-30T22:36:00Z">
              <w:rPr>
                <w:lang w:val="en-US"/>
              </w:rPr>
            </w:rPrChange>
          </w:rPr>
          <w:t>- Bước 2: Đăng nhập thành công vào hệ thống.</w:t>
        </w:r>
      </w:ins>
    </w:p>
    <w:p w14:paraId="6C165872" w14:textId="7D1B3AB3" w:rsidR="00477528" w:rsidRPr="00920004" w:rsidRDefault="00477528" w:rsidP="00AB70EF">
      <w:pPr>
        <w:ind w:left="720"/>
        <w:rPr>
          <w:ins w:id="32370" w:author="phuong vu" w:date="2018-11-26T01:42:00Z"/>
          <w:lang w:val="en-US"/>
          <w:rPrChange w:id="32371" w:author="phuong vu" w:date="2018-11-30T22:36:00Z">
            <w:rPr>
              <w:ins w:id="32372" w:author="phuong vu" w:date="2018-11-26T01:42:00Z"/>
              <w:lang w:val="en-US"/>
            </w:rPr>
          </w:rPrChange>
        </w:rPr>
        <w:pPrChange w:id="32373" w:author="phuong vu" w:date="2018-11-30T21:31:00Z">
          <w:pPr>
            <w:spacing w:line="276" w:lineRule="auto"/>
          </w:pPr>
        </w:pPrChange>
      </w:pPr>
      <w:ins w:id="32374" w:author="phuong vu" w:date="2018-11-26T01:42:00Z">
        <w:r w:rsidRPr="00920004">
          <w:rPr>
            <w:lang w:val="en-US"/>
            <w:rPrChange w:id="32375" w:author="phuong vu" w:date="2018-11-30T22:36:00Z">
              <w:rPr>
                <w:lang w:val="en-US"/>
              </w:rPr>
            </w:rPrChange>
          </w:rPr>
          <w:t>- Bước 3: Chọn chức năng “</w:t>
        </w:r>
      </w:ins>
      <w:ins w:id="32376" w:author="phuong vu" w:date="2018-11-26T01:44:00Z">
        <w:r w:rsidR="008A01E1" w:rsidRPr="00920004">
          <w:rPr>
            <w:lang w:val="en-US"/>
            <w:rPrChange w:id="32377" w:author="phuong vu" w:date="2018-11-30T22:36:00Z">
              <w:rPr>
                <w:i/>
                <w:lang w:val="en-US"/>
              </w:rPr>
            </w:rPrChange>
          </w:rPr>
          <w:t>Biên nhận</w:t>
        </w:r>
      </w:ins>
      <w:ins w:id="32378" w:author="phuong vu" w:date="2018-11-26T01:42:00Z">
        <w:r w:rsidRPr="00920004">
          <w:rPr>
            <w:lang w:val="en-US"/>
            <w:rPrChange w:id="32379" w:author="phuong vu" w:date="2018-11-30T22:36:00Z">
              <w:rPr>
                <w:i/>
                <w:lang w:val="en-US"/>
              </w:rPr>
            </w:rPrChange>
          </w:rPr>
          <w:t xml:space="preserve"> khách hàng</w:t>
        </w:r>
        <w:r w:rsidRPr="00920004">
          <w:rPr>
            <w:lang w:val="en-US"/>
            <w:rPrChange w:id="32380" w:author="phuong vu" w:date="2018-11-30T22:36:00Z">
              <w:rPr>
                <w:lang w:val="en-US"/>
              </w:rPr>
            </w:rPrChange>
          </w:rPr>
          <w:t>”.</w:t>
        </w:r>
      </w:ins>
    </w:p>
    <w:p w14:paraId="304BF651" w14:textId="62283694" w:rsidR="00477528" w:rsidRPr="00920004" w:rsidRDefault="00477528" w:rsidP="00AB70EF">
      <w:pPr>
        <w:ind w:left="720"/>
        <w:rPr>
          <w:ins w:id="32381" w:author="phuong vu" w:date="2018-11-26T01:42:00Z"/>
          <w:lang w:val="en-US"/>
          <w:rPrChange w:id="32382" w:author="phuong vu" w:date="2018-11-30T22:36:00Z">
            <w:rPr>
              <w:ins w:id="32383" w:author="phuong vu" w:date="2018-11-26T01:42:00Z"/>
              <w:lang w:val="en-US"/>
            </w:rPr>
          </w:rPrChange>
        </w:rPr>
        <w:pPrChange w:id="32384" w:author="phuong vu" w:date="2018-11-30T21:31:00Z">
          <w:pPr>
            <w:spacing w:line="276" w:lineRule="auto"/>
          </w:pPr>
        </w:pPrChange>
      </w:pPr>
      <w:ins w:id="32385" w:author="phuong vu" w:date="2018-11-26T01:42:00Z">
        <w:r w:rsidRPr="00920004">
          <w:rPr>
            <w:lang w:val="en-US"/>
            <w:rPrChange w:id="32386" w:author="phuong vu" w:date="2018-11-30T22:36:00Z">
              <w:rPr>
                <w:lang w:val="en-US"/>
              </w:rPr>
            </w:rPrChange>
          </w:rPr>
          <w:t xml:space="preserve">- Bước 4: Xem danh sách </w:t>
        </w:r>
      </w:ins>
      <w:ins w:id="32387" w:author="phuong vu" w:date="2018-11-26T01:44:00Z">
        <w:r w:rsidR="008A01E1" w:rsidRPr="00920004">
          <w:rPr>
            <w:lang w:val="en-US"/>
            <w:rPrChange w:id="32388" w:author="phuong vu" w:date="2018-11-30T22:36:00Z">
              <w:rPr>
                <w:lang w:val="en-US"/>
              </w:rPr>
            </w:rPrChange>
          </w:rPr>
          <w:t>biên nhận</w:t>
        </w:r>
      </w:ins>
      <w:ins w:id="32389" w:author="phuong vu" w:date="2018-11-26T01:42:00Z">
        <w:r w:rsidRPr="00920004">
          <w:rPr>
            <w:lang w:val="en-US"/>
            <w:rPrChange w:id="32390" w:author="phuong vu" w:date="2018-11-30T22:36:00Z">
              <w:rPr>
                <w:lang w:val="en-US"/>
              </w:rPr>
            </w:rPrChange>
          </w:rPr>
          <w:t xml:space="preserve"> trạng thái “</w:t>
        </w:r>
      </w:ins>
      <w:ins w:id="32391" w:author="phuong vu" w:date="2018-11-26T01:44:00Z">
        <w:r w:rsidR="008A01E1" w:rsidRPr="00920004">
          <w:rPr>
            <w:lang w:val="en-US"/>
            <w:rPrChange w:id="32392" w:author="phuong vu" w:date="2018-11-30T22:36:00Z">
              <w:rPr>
                <w:i/>
                <w:lang w:val="en-US"/>
              </w:rPr>
            </w:rPrChange>
          </w:rPr>
          <w:t>đang chờ lấy đồ</w:t>
        </w:r>
      </w:ins>
      <w:ins w:id="32393" w:author="phuong vu" w:date="2018-11-26T01:42:00Z">
        <w:r w:rsidRPr="00920004">
          <w:rPr>
            <w:lang w:val="en-US"/>
            <w:rPrChange w:id="32394" w:author="phuong vu" w:date="2018-11-30T22:36:00Z">
              <w:rPr>
                <w:lang w:val="en-US"/>
              </w:rPr>
            </w:rPrChange>
          </w:rPr>
          <w:t>”</w:t>
        </w:r>
      </w:ins>
      <w:ins w:id="32395" w:author="phuong vu" w:date="2018-11-26T01:44:00Z">
        <w:r w:rsidR="008A01E1" w:rsidRPr="00920004">
          <w:rPr>
            <w:lang w:val="en-US"/>
            <w:rPrChange w:id="32396" w:author="phuong vu" w:date="2018-11-30T22:36:00Z">
              <w:rPr>
                <w:lang w:val="en-US"/>
              </w:rPr>
            </w:rPrChange>
          </w:rPr>
          <w:t>, “đang chờ giao đồ”</w:t>
        </w:r>
      </w:ins>
      <w:ins w:id="32397" w:author="phuong vu" w:date="2018-11-26T01:42:00Z">
        <w:r w:rsidRPr="00920004">
          <w:rPr>
            <w:lang w:val="en-US"/>
            <w:rPrChange w:id="32398" w:author="phuong vu" w:date="2018-11-30T22:36:00Z">
              <w:rPr>
                <w:lang w:val="en-US"/>
              </w:rPr>
            </w:rPrChange>
          </w:rPr>
          <w:t>.</w:t>
        </w:r>
      </w:ins>
    </w:p>
    <w:p w14:paraId="51D180C6" w14:textId="7C8EBC5E" w:rsidR="00477528" w:rsidRPr="00920004" w:rsidRDefault="00477528" w:rsidP="00AB70EF">
      <w:pPr>
        <w:ind w:left="720"/>
        <w:rPr>
          <w:ins w:id="32399" w:author="phuong vu" w:date="2018-11-26T01:42:00Z"/>
          <w:lang w:val="en-US"/>
          <w:rPrChange w:id="32400" w:author="phuong vu" w:date="2018-11-30T22:36:00Z">
            <w:rPr>
              <w:ins w:id="32401" w:author="phuong vu" w:date="2018-11-26T01:42:00Z"/>
              <w:lang w:val="en-US"/>
            </w:rPr>
          </w:rPrChange>
        </w:rPr>
        <w:pPrChange w:id="32402" w:author="phuong vu" w:date="2018-11-30T21:31:00Z">
          <w:pPr>
            <w:spacing w:line="276" w:lineRule="auto"/>
          </w:pPr>
        </w:pPrChange>
      </w:pPr>
      <w:ins w:id="32403" w:author="phuong vu" w:date="2018-11-26T01:42:00Z">
        <w:r w:rsidRPr="00920004">
          <w:rPr>
            <w:lang w:val="en-US"/>
            <w:rPrChange w:id="32404" w:author="phuong vu" w:date="2018-11-30T22:36:00Z">
              <w:rPr>
                <w:lang w:val="en-US"/>
              </w:rPr>
            </w:rPrChange>
          </w:rPr>
          <w:t>- Bước 5: Chọn đơn hàng bằng cách nhấn lên tên khách hàng.</w:t>
        </w:r>
      </w:ins>
    </w:p>
    <w:p w14:paraId="6D461AAC" w14:textId="245B8905" w:rsidR="00477528" w:rsidRPr="00920004" w:rsidRDefault="00477528" w:rsidP="00AB70EF">
      <w:pPr>
        <w:ind w:left="720"/>
        <w:rPr>
          <w:ins w:id="32405" w:author="phuong vu" w:date="2018-11-26T01:42:00Z"/>
          <w:lang w:val="en-US"/>
          <w:rPrChange w:id="32406" w:author="phuong vu" w:date="2018-11-30T22:36:00Z">
            <w:rPr>
              <w:ins w:id="32407" w:author="phuong vu" w:date="2018-11-26T01:42:00Z"/>
              <w:lang w:val="en-US"/>
            </w:rPr>
          </w:rPrChange>
        </w:rPr>
        <w:pPrChange w:id="32408" w:author="phuong vu" w:date="2018-11-30T21:31:00Z">
          <w:pPr>
            <w:spacing w:line="276" w:lineRule="auto"/>
          </w:pPr>
        </w:pPrChange>
      </w:pPr>
      <w:ins w:id="32409" w:author="phuong vu" w:date="2018-11-26T01:42:00Z">
        <w:r w:rsidRPr="00920004">
          <w:rPr>
            <w:lang w:val="en-US"/>
            <w:rPrChange w:id="32410" w:author="phuong vu" w:date="2018-11-30T22:36:00Z">
              <w:rPr>
                <w:lang w:val="en-US"/>
              </w:rPr>
            </w:rPrChange>
          </w:rPr>
          <w:t xml:space="preserve">- Bước 8: Chọn Cập nhật </w:t>
        </w:r>
      </w:ins>
      <w:ins w:id="32411" w:author="phuong vu" w:date="2018-11-26T01:46:00Z">
        <w:r w:rsidR="008A01E1" w:rsidRPr="00920004">
          <w:rPr>
            <w:lang w:val="en-US"/>
            <w:rPrChange w:id="32412" w:author="phuong vu" w:date="2018-11-30T22:36:00Z">
              <w:rPr>
                <w:lang w:val="en-US"/>
              </w:rPr>
            </w:rPrChange>
          </w:rPr>
          <w:t>đơn hàng</w:t>
        </w:r>
      </w:ins>
      <w:ins w:id="32413" w:author="phuong vu" w:date="2018-11-26T01:42:00Z">
        <w:r w:rsidRPr="00920004">
          <w:rPr>
            <w:lang w:val="en-US"/>
            <w:rPrChange w:id="32414" w:author="phuong vu" w:date="2018-11-30T22:36:00Z">
              <w:rPr>
                <w:lang w:val="en-US"/>
              </w:rPr>
            </w:rPrChange>
          </w:rPr>
          <w:t>.</w:t>
        </w:r>
      </w:ins>
    </w:p>
    <w:p w14:paraId="357A2428" w14:textId="77777777" w:rsidR="00477528" w:rsidRPr="00920004" w:rsidRDefault="00477528" w:rsidP="00AB70EF">
      <w:pPr>
        <w:rPr>
          <w:ins w:id="32415" w:author="phuong vu" w:date="2018-11-26T01:42:00Z"/>
          <w:b/>
          <w:lang w:val="en-US"/>
          <w:rPrChange w:id="32416" w:author="phuong vu" w:date="2018-11-30T22:36:00Z">
            <w:rPr>
              <w:ins w:id="32417" w:author="phuong vu" w:date="2018-11-26T01:42:00Z"/>
              <w:lang w:val="en-US"/>
            </w:rPr>
          </w:rPrChange>
        </w:rPr>
        <w:pPrChange w:id="32418" w:author="phuong vu" w:date="2018-11-30T21:30:00Z">
          <w:pPr/>
        </w:pPrChange>
      </w:pPr>
      <w:ins w:id="32419" w:author="phuong vu" w:date="2018-11-26T01:42:00Z">
        <w:r w:rsidRPr="00920004">
          <w:rPr>
            <w:lang w:val="en-US"/>
            <w:rPrChange w:id="32420" w:author="phuong vu" w:date="2018-11-30T22:36:00Z">
              <w:rPr>
                <w:lang w:val="en-US"/>
              </w:rPr>
            </w:rPrChange>
          </w:rPr>
          <w:tab/>
        </w:r>
        <w:r w:rsidRPr="00920004">
          <w:rPr>
            <w:b/>
            <w:lang w:val="en-US"/>
            <w:rPrChange w:id="32421" w:author="phuong vu" w:date="2018-11-30T22:36:00Z">
              <w:rPr>
                <w:lang w:val="en-US"/>
              </w:rPr>
            </w:rPrChange>
          </w:rPr>
          <w:t>Kịch bản</w:t>
        </w:r>
      </w:ins>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Change w:id="32422" w:author="phuong vu" w:date="2018-11-30T21:31:00Z">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PrChange>
      </w:tblPr>
      <w:tblGrid>
        <w:gridCol w:w="708"/>
        <w:gridCol w:w="2676"/>
        <w:gridCol w:w="1942"/>
        <w:gridCol w:w="1713"/>
        <w:gridCol w:w="1738"/>
        <w:tblGridChange w:id="32423">
          <w:tblGrid>
            <w:gridCol w:w="708"/>
            <w:gridCol w:w="2676"/>
            <w:gridCol w:w="1942"/>
            <w:gridCol w:w="1713"/>
            <w:gridCol w:w="1738"/>
          </w:tblGrid>
        </w:tblGridChange>
      </w:tblGrid>
      <w:tr w:rsidR="00477528" w:rsidRPr="00920004" w14:paraId="72722A04" w14:textId="77777777" w:rsidTr="00AB70EF">
        <w:trPr>
          <w:ins w:id="32424" w:author="phuong vu" w:date="2018-11-26T01:42:00Z"/>
        </w:trPr>
        <w:tc>
          <w:tcPr>
            <w:tcW w:w="708" w:type="dxa"/>
            <w:tcBorders>
              <w:top w:val="single" w:sz="4" w:space="0" w:color="auto"/>
              <w:left w:val="single" w:sz="4" w:space="0" w:color="auto"/>
              <w:bottom w:val="single" w:sz="4" w:space="0" w:color="auto"/>
              <w:right w:val="single" w:sz="4" w:space="0" w:color="auto"/>
            </w:tcBorders>
            <w:vAlign w:val="center"/>
            <w:hideMark/>
            <w:tcPrChange w:id="32425" w:author="phuong vu" w:date="2018-11-30T21:31:00Z">
              <w:tcPr>
                <w:tcW w:w="708" w:type="dxa"/>
                <w:tcBorders>
                  <w:top w:val="single" w:sz="4" w:space="0" w:color="auto"/>
                  <w:left w:val="single" w:sz="4" w:space="0" w:color="auto"/>
                  <w:bottom w:val="single" w:sz="4" w:space="0" w:color="auto"/>
                  <w:right w:val="single" w:sz="4" w:space="0" w:color="auto"/>
                </w:tcBorders>
                <w:vAlign w:val="center"/>
                <w:hideMark/>
              </w:tcPr>
            </w:tcPrChange>
          </w:tcPr>
          <w:p w14:paraId="29C9ED1F" w14:textId="77777777" w:rsidR="00477528" w:rsidRPr="00920004" w:rsidRDefault="00477528" w:rsidP="00941ED9">
            <w:pPr>
              <w:jc w:val="center"/>
              <w:rPr>
                <w:ins w:id="32426" w:author="phuong vu" w:date="2018-11-26T01:42:00Z"/>
                <w:b/>
                <w:lang w:val="es-ES"/>
                <w:rPrChange w:id="32427" w:author="phuong vu" w:date="2018-11-30T22:36:00Z">
                  <w:rPr>
                    <w:ins w:id="32428" w:author="phuong vu" w:date="2018-11-26T01:42:00Z"/>
                    <w:lang w:val="es-ES"/>
                  </w:rPr>
                </w:rPrChange>
              </w:rPr>
              <w:pPrChange w:id="32429" w:author="phuong vu" w:date="2018-11-30T21:33:00Z">
                <w:pPr>
                  <w:spacing w:line="276" w:lineRule="auto"/>
                  <w:jc w:val="center"/>
                </w:pPr>
              </w:pPrChange>
            </w:pPr>
            <w:ins w:id="32430" w:author="phuong vu" w:date="2018-11-26T01:42:00Z">
              <w:r w:rsidRPr="00920004">
                <w:rPr>
                  <w:b/>
                  <w:lang w:val="es-ES"/>
                  <w:rPrChange w:id="32431" w:author="phuong vu" w:date="2018-11-30T22:36:00Z">
                    <w:rPr>
                      <w:lang w:val="es-ES"/>
                    </w:rPr>
                  </w:rPrChange>
                </w:rPr>
                <w:t>STT</w:t>
              </w:r>
            </w:ins>
          </w:p>
        </w:tc>
        <w:tc>
          <w:tcPr>
            <w:tcW w:w="2676" w:type="dxa"/>
            <w:tcBorders>
              <w:top w:val="single" w:sz="4" w:space="0" w:color="auto"/>
              <w:left w:val="single" w:sz="4" w:space="0" w:color="auto"/>
              <w:bottom w:val="single" w:sz="4" w:space="0" w:color="auto"/>
              <w:right w:val="single" w:sz="4" w:space="0" w:color="auto"/>
            </w:tcBorders>
            <w:vAlign w:val="center"/>
            <w:hideMark/>
            <w:tcPrChange w:id="32432" w:author="phuong vu" w:date="2018-11-30T21:31:00Z">
              <w:tcPr>
                <w:tcW w:w="2676" w:type="dxa"/>
                <w:tcBorders>
                  <w:top w:val="single" w:sz="4" w:space="0" w:color="auto"/>
                  <w:left w:val="single" w:sz="4" w:space="0" w:color="auto"/>
                  <w:bottom w:val="single" w:sz="4" w:space="0" w:color="auto"/>
                  <w:right w:val="single" w:sz="4" w:space="0" w:color="auto"/>
                </w:tcBorders>
                <w:vAlign w:val="center"/>
                <w:hideMark/>
              </w:tcPr>
            </w:tcPrChange>
          </w:tcPr>
          <w:p w14:paraId="429A88E4" w14:textId="77777777" w:rsidR="00477528" w:rsidRPr="00920004" w:rsidRDefault="00477528" w:rsidP="00C960CE">
            <w:pPr>
              <w:jc w:val="center"/>
              <w:rPr>
                <w:ins w:id="32433" w:author="phuong vu" w:date="2018-11-26T01:42:00Z"/>
                <w:b/>
                <w:lang w:val="es-ES"/>
                <w:rPrChange w:id="32434" w:author="phuong vu" w:date="2018-11-30T22:36:00Z">
                  <w:rPr>
                    <w:ins w:id="32435" w:author="phuong vu" w:date="2018-11-26T01:42:00Z"/>
                    <w:lang w:val="es-ES"/>
                  </w:rPr>
                </w:rPrChange>
              </w:rPr>
              <w:pPrChange w:id="32436" w:author="phuong vu" w:date="2018-11-30T22:07:00Z">
                <w:pPr>
                  <w:spacing w:line="276" w:lineRule="auto"/>
                  <w:jc w:val="center"/>
                </w:pPr>
              </w:pPrChange>
            </w:pPr>
            <w:ins w:id="32437" w:author="phuong vu" w:date="2018-11-26T01:42:00Z">
              <w:r w:rsidRPr="00920004">
                <w:rPr>
                  <w:b/>
                  <w:lang w:val="es-ES"/>
                  <w:rPrChange w:id="32438" w:author="phuong vu" w:date="2018-11-30T22:36:00Z">
                    <w:rPr>
                      <w:lang w:val="es-ES"/>
                    </w:rPr>
                  </w:rPrChange>
                </w:rPr>
                <w:t>Mô tả dữ liệu kiểm thử</w:t>
              </w:r>
            </w:ins>
          </w:p>
        </w:tc>
        <w:tc>
          <w:tcPr>
            <w:tcW w:w="1942" w:type="dxa"/>
            <w:tcBorders>
              <w:top w:val="single" w:sz="4" w:space="0" w:color="auto"/>
              <w:left w:val="single" w:sz="4" w:space="0" w:color="auto"/>
              <w:bottom w:val="single" w:sz="4" w:space="0" w:color="auto"/>
              <w:right w:val="single" w:sz="4" w:space="0" w:color="auto"/>
            </w:tcBorders>
            <w:vAlign w:val="center"/>
            <w:hideMark/>
            <w:tcPrChange w:id="32439" w:author="phuong vu" w:date="2018-11-30T21:31:00Z">
              <w:tcPr>
                <w:tcW w:w="1942" w:type="dxa"/>
                <w:tcBorders>
                  <w:top w:val="single" w:sz="4" w:space="0" w:color="auto"/>
                  <w:left w:val="single" w:sz="4" w:space="0" w:color="auto"/>
                  <w:bottom w:val="single" w:sz="4" w:space="0" w:color="auto"/>
                  <w:right w:val="single" w:sz="4" w:space="0" w:color="auto"/>
                </w:tcBorders>
                <w:vAlign w:val="center"/>
                <w:hideMark/>
              </w:tcPr>
            </w:tcPrChange>
          </w:tcPr>
          <w:p w14:paraId="3D82695F" w14:textId="77777777" w:rsidR="00477528" w:rsidRPr="00920004" w:rsidRDefault="00477528" w:rsidP="00C960CE">
            <w:pPr>
              <w:jc w:val="center"/>
              <w:rPr>
                <w:ins w:id="32440" w:author="phuong vu" w:date="2018-11-26T01:42:00Z"/>
                <w:b/>
                <w:lang w:val="es-ES"/>
                <w:rPrChange w:id="32441" w:author="phuong vu" w:date="2018-11-30T22:36:00Z">
                  <w:rPr>
                    <w:ins w:id="32442" w:author="phuong vu" w:date="2018-11-26T01:42:00Z"/>
                    <w:lang w:val="es-ES"/>
                  </w:rPr>
                </w:rPrChange>
              </w:rPr>
              <w:pPrChange w:id="32443" w:author="phuong vu" w:date="2018-11-30T22:07:00Z">
                <w:pPr>
                  <w:spacing w:line="276" w:lineRule="auto"/>
                  <w:jc w:val="center"/>
                </w:pPr>
              </w:pPrChange>
            </w:pPr>
            <w:ins w:id="32444" w:author="phuong vu" w:date="2018-11-26T01:42:00Z">
              <w:r w:rsidRPr="00920004">
                <w:rPr>
                  <w:b/>
                  <w:lang w:val="es-ES"/>
                  <w:rPrChange w:id="32445" w:author="phuong vu" w:date="2018-11-30T22:36:00Z">
                    <w:rPr>
                      <w:lang w:val="es-ES"/>
                    </w:rPr>
                  </w:rPrChange>
                </w:rPr>
                <w:t>Kết quả mong đợi</w:t>
              </w:r>
            </w:ins>
          </w:p>
        </w:tc>
        <w:tc>
          <w:tcPr>
            <w:tcW w:w="1713" w:type="dxa"/>
            <w:tcBorders>
              <w:top w:val="single" w:sz="4" w:space="0" w:color="auto"/>
              <w:left w:val="single" w:sz="4" w:space="0" w:color="auto"/>
              <w:bottom w:val="single" w:sz="4" w:space="0" w:color="auto"/>
              <w:right w:val="single" w:sz="4" w:space="0" w:color="auto"/>
            </w:tcBorders>
            <w:vAlign w:val="center"/>
            <w:hideMark/>
            <w:tcPrChange w:id="32446" w:author="phuong vu" w:date="2018-11-30T21:31:00Z">
              <w:tcPr>
                <w:tcW w:w="1713" w:type="dxa"/>
                <w:tcBorders>
                  <w:top w:val="single" w:sz="4" w:space="0" w:color="auto"/>
                  <w:left w:val="single" w:sz="4" w:space="0" w:color="auto"/>
                  <w:bottom w:val="single" w:sz="4" w:space="0" w:color="auto"/>
                  <w:right w:val="single" w:sz="4" w:space="0" w:color="auto"/>
                </w:tcBorders>
                <w:vAlign w:val="center"/>
                <w:hideMark/>
              </w:tcPr>
            </w:tcPrChange>
          </w:tcPr>
          <w:p w14:paraId="4F11337C" w14:textId="77777777" w:rsidR="00477528" w:rsidRPr="00920004" w:rsidRDefault="00477528" w:rsidP="00C960CE">
            <w:pPr>
              <w:jc w:val="center"/>
              <w:rPr>
                <w:ins w:id="32447" w:author="phuong vu" w:date="2018-11-26T01:42:00Z"/>
                <w:b/>
                <w:lang w:val="es-ES"/>
                <w:rPrChange w:id="32448" w:author="phuong vu" w:date="2018-11-30T22:36:00Z">
                  <w:rPr>
                    <w:ins w:id="32449" w:author="phuong vu" w:date="2018-11-26T01:42:00Z"/>
                    <w:lang w:val="es-ES"/>
                  </w:rPr>
                </w:rPrChange>
              </w:rPr>
              <w:pPrChange w:id="32450" w:author="phuong vu" w:date="2018-11-30T22:07:00Z">
                <w:pPr>
                  <w:spacing w:line="276" w:lineRule="auto"/>
                  <w:jc w:val="center"/>
                </w:pPr>
              </w:pPrChange>
            </w:pPr>
            <w:ins w:id="32451" w:author="phuong vu" w:date="2018-11-26T01:42:00Z">
              <w:r w:rsidRPr="00920004">
                <w:rPr>
                  <w:b/>
                  <w:lang w:val="es-ES"/>
                  <w:rPrChange w:id="32452" w:author="phuong vu" w:date="2018-11-30T22:36:00Z">
                    <w:rPr>
                      <w:lang w:val="es-ES"/>
                    </w:rPr>
                  </w:rPrChange>
                </w:rPr>
                <w:t>Kết quả thực tế</w:t>
              </w:r>
            </w:ins>
          </w:p>
        </w:tc>
        <w:tc>
          <w:tcPr>
            <w:tcW w:w="1738" w:type="dxa"/>
            <w:tcBorders>
              <w:top w:val="single" w:sz="4" w:space="0" w:color="auto"/>
              <w:left w:val="single" w:sz="4" w:space="0" w:color="auto"/>
              <w:bottom w:val="single" w:sz="4" w:space="0" w:color="auto"/>
              <w:right w:val="single" w:sz="4" w:space="0" w:color="auto"/>
            </w:tcBorders>
            <w:vAlign w:val="center"/>
            <w:hideMark/>
            <w:tcPrChange w:id="32453" w:author="phuong vu" w:date="2018-11-30T21:31:00Z">
              <w:tcPr>
                <w:tcW w:w="1738" w:type="dxa"/>
                <w:tcBorders>
                  <w:top w:val="single" w:sz="4" w:space="0" w:color="auto"/>
                  <w:left w:val="single" w:sz="4" w:space="0" w:color="auto"/>
                  <w:bottom w:val="single" w:sz="4" w:space="0" w:color="auto"/>
                  <w:right w:val="single" w:sz="4" w:space="0" w:color="auto"/>
                </w:tcBorders>
                <w:vAlign w:val="center"/>
                <w:hideMark/>
              </w:tcPr>
            </w:tcPrChange>
          </w:tcPr>
          <w:p w14:paraId="61F0EAF2" w14:textId="77777777" w:rsidR="00477528" w:rsidRPr="00920004" w:rsidRDefault="00477528" w:rsidP="00C960CE">
            <w:pPr>
              <w:jc w:val="center"/>
              <w:rPr>
                <w:ins w:id="32454" w:author="phuong vu" w:date="2018-11-26T01:42:00Z"/>
                <w:b/>
                <w:lang w:val="es-ES"/>
                <w:rPrChange w:id="32455" w:author="phuong vu" w:date="2018-11-30T22:36:00Z">
                  <w:rPr>
                    <w:ins w:id="32456" w:author="phuong vu" w:date="2018-11-26T01:42:00Z"/>
                    <w:lang w:val="es-ES"/>
                  </w:rPr>
                </w:rPrChange>
              </w:rPr>
              <w:pPrChange w:id="32457" w:author="phuong vu" w:date="2018-11-30T22:07:00Z">
                <w:pPr>
                  <w:spacing w:line="276" w:lineRule="auto"/>
                  <w:jc w:val="center"/>
                </w:pPr>
              </w:pPrChange>
            </w:pPr>
            <w:ins w:id="32458" w:author="phuong vu" w:date="2018-11-26T01:42:00Z">
              <w:r w:rsidRPr="00920004">
                <w:rPr>
                  <w:b/>
                  <w:lang w:val="es-ES"/>
                  <w:rPrChange w:id="32459" w:author="phuong vu" w:date="2018-11-30T22:36:00Z">
                    <w:rPr>
                      <w:lang w:val="es-ES"/>
                    </w:rPr>
                  </w:rPrChange>
                </w:rPr>
                <w:t>Thành công/ Thât bại</w:t>
              </w:r>
            </w:ins>
          </w:p>
        </w:tc>
      </w:tr>
      <w:tr w:rsidR="00477528" w:rsidRPr="00920004" w14:paraId="1F527268" w14:textId="77777777" w:rsidTr="00AB70EF">
        <w:trPr>
          <w:ins w:id="32460" w:author="phuong vu" w:date="2018-11-26T01:42:00Z"/>
        </w:trPr>
        <w:tc>
          <w:tcPr>
            <w:tcW w:w="708" w:type="dxa"/>
            <w:tcBorders>
              <w:top w:val="single" w:sz="4" w:space="0" w:color="auto"/>
              <w:left w:val="single" w:sz="4" w:space="0" w:color="auto"/>
              <w:bottom w:val="single" w:sz="4" w:space="0" w:color="auto"/>
              <w:right w:val="single" w:sz="4" w:space="0" w:color="auto"/>
            </w:tcBorders>
            <w:vAlign w:val="center"/>
            <w:tcPrChange w:id="32461" w:author="phuong vu" w:date="2018-11-30T21:31:00Z">
              <w:tcPr>
                <w:tcW w:w="708" w:type="dxa"/>
                <w:tcBorders>
                  <w:top w:val="single" w:sz="4" w:space="0" w:color="auto"/>
                  <w:left w:val="single" w:sz="4" w:space="0" w:color="auto"/>
                  <w:bottom w:val="single" w:sz="4" w:space="0" w:color="auto"/>
                  <w:right w:val="single" w:sz="4" w:space="0" w:color="auto"/>
                </w:tcBorders>
                <w:vAlign w:val="center"/>
              </w:tcPr>
            </w:tcPrChange>
          </w:tcPr>
          <w:p w14:paraId="20C2CF12" w14:textId="77777777" w:rsidR="00477528" w:rsidRPr="00920004" w:rsidRDefault="00477528" w:rsidP="00AB70EF">
            <w:pPr>
              <w:jc w:val="center"/>
              <w:rPr>
                <w:ins w:id="32462" w:author="phuong vu" w:date="2018-11-26T01:42:00Z"/>
                <w:lang w:val="es-ES"/>
                <w:rPrChange w:id="32463" w:author="phuong vu" w:date="2018-11-30T22:36:00Z">
                  <w:rPr>
                    <w:ins w:id="32464" w:author="phuong vu" w:date="2018-11-26T01:42:00Z"/>
                    <w:lang w:val="es-ES"/>
                  </w:rPr>
                </w:rPrChange>
              </w:rPr>
              <w:pPrChange w:id="32465" w:author="phuong vu" w:date="2018-11-30T21:31:00Z">
                <w:pPr>
                  <w:spacing w:line="276" w:lineRule="auto"/>
                  <w:jc w:val="center"/>
                </w:pPr>
              </w:pPrChange>
            </w:pPr>
            <w:ins w:id="32466" w:author="phuong vu" w:date="2018-11-26T01:42:00Z">
              <w:r w:rsidRPr="00920004">
                <w:rPr>
                  <w:lang w:val="es-ES"/>
                  <w:rPrChange w:id="32467" w:author="phuong vu" w:date="2018-11-30T22:36:00Z">
                    <w:rPr>
                      <w:lang w:val="es-ES"/>
                    </w:rPr>
                  </w:rPrChange>
                </w:rPr>
                <w:t>1</w:t>
              </w:r>
            </w:ins>
          </w:p>
        </w:tc>
        <w:tc>
          <w:tcPr>
            <w:tcW w:w="2676" w:type="dxa"/>
            <w:tcBorders>
              <w:top w:val="single" w:sz="4" w:space="0" w:color="auto"/>
              <w:left w:val="single" w:sz="4" w:space="0" w:color="auto"/>
              <w:bottom w:val="single" w:sz="4" w:space="0" w:color="auto"/>
              <w:right w:val="single" w:sz="4" w:space="0" w:color="auto"/>
            </w:tcBorders>
            <w:tcPrChange w:id="32468" w:author="phuong vu" w:date="2018-11-30T21:31:00Z">
              <w:tcPr>
                <w:tcW w:w="2676" w:type="dxa"/>
                <w:tcBorders>
                  <w:top w:val="single" w:sz="4" w:space="0" w:color="auto"/>
                  <w:left w:val="single" w:sz="4" w:space="0" w:color="auto"/>
                  <w:bottom w:val="single" w:sz="4" w:space="0" w:color="auto"/>
                  <w:right w:val="single" w:sz="4" w:space="0" w:color="auto"/>
                </w:tcBorders>
              </w:tcPr>
            </w:tcPrChange>
          </w:tcPr>
          <w:p w14:paraId="6C8EA381" w14:textId="27A5EDC3" w:rsidR="00477528" w:rsidRPr="00920004" w:rsidRDefault="00477528" w:rsidP="00C960CE">
            <w:pPr>
              <w:rPr>
                <w:ins w:id="32469" w:author="phuong vu" w:date="2018-11-26T01:42:00Z"/>
                <w:lang w:val="es-ES"/>
                <w:rPrChange w:id="32470" w:author="phuong vu" w:date="2018-11-30T22:36:00Z">
                  <w:rPr>
                    <w:ins w:id="32471" w:author="phuong vu" w:date="2018-11-26T01:42:00Z"/>
                    <w:lang w:val="es-ES"/>
                  </w:rPr>
                </w:rPrChange>
              </w:rPr>
              <w:pPrChange w:id="32472" w:author="phuong vu" w:date="2018-11-30T22:08:00Z">
                <w:pPr>
                  <w:spacing w:line="276" w:lineRule="auto"/>
                  <w:jc w:val="left"/>
                </w:pPr>
              </w:pPrChange>
            </w:pPr>
            <w:ins w:id="32473" w:author="phuong vu" w:date="2018-11-26T01:42:00Z">
              <w:r w:rsidRPr="00920004">
                <w:rPr>
                  <w:lang w:val="es-ES"/>
                  <w:rPrChange w:id="32474" w:author="phuong vu" w:date="2018-11-30T22:36:00Z">
                    <w:rPr>
                      <w:lang w:val="es-ES"/>
                    </w:rPr>
                  </w:rPrChange>
                </w:rPr>
                <w:t xml:space="preserve">Không nhập </w:t>
              </w:r>
            </w:ins>
            <w:ins w:id="32475" w:author="phuong vu" w:date="2018-11-26T01:46:00Z">
              <w:r w:rsidR="008A01E1" w:rsidRPr="00920004">
                <w:rPr>
                  <w:lang w:val="es-ES"/>
                  <w:rPrChange w:id="32476" w:author="phuong vu" w:date="2018-11-30T22:36:00Z">
                    <w:rPr>
                      <w:lang w:val="es-ES"/>
                    </w:rPr>
                  </w:rPrChange>
                </w:rPr>
                <w:t>thông tin</w:t>
              </w:r>
            </w:ins>
            <w:ins w:id="32477" w:author="phuong vu" w:date="2018-11-26T01:42:00Z">
              <w:r w:rsidRPr="00920004">
                <w:rPr>
                  <w:lang w:val="es-ES"/>
                  <w:rPrChange w:id="32478" w:author="phuong vu" w:date="2018-11-30T22:36:00Z">
                    <w:rPr>
                      <w:lang w:val="es-ES"/>
                    </w:rPr>
                  </w:rPrChange>
                </w:rPr>
                <w:t xml:space="preserve"> </w:t>
              </w:r>
            </w:ins>
          </w:p>
        </w:tc>
        <w:tc>
          <w:tcPr>
            <w:tcW w:w="1942" w:type="dxa"/>
            <w:tcBorders>
              <w:top w:val="single" w:sz="4" w:space="0" w:color="auto"/>
              <w:left w:val="single" w:sz="4" w:space="0" w:color="auto"/>
              <w:bottom w:val="single" w:sz="4" w:space="0" w:color="auto"/>
              <w:right w:val="single" w:sz="4" w:space="0" w:color="auto"/>
            </w:tcBorders>
            <w:tcPrChange w:id="32479" w:author="phuong vu" w:date="2018-11-30T21:31:00Z">
              <w:tcPr>
                <w:tcW w:w="1942" w:type="dxa"/>
                <w:tcBorders>
                  <w:top w:val="single" w:sz="4" w:space="0" w:color="auto"/>
                  <w:left w:val="single" w:sz="4" w:space="0" w:color="auto"/>
                  <w:bottom w:val="single" w:sz="4" w:space="0" w:color="auto"/>
                  <w:right w:val="single" w:sz="4" w:space="0" w:color="auto"/>
                </w:tcBorders>
              </w:tcPr>
            </w:tcPrChange>
          </w:tcPr>
          <w:p w14:paraId="37236E05" w14:textId="77777777" w:rsidR="00477528" w:rsidRPr="00920004" w:rsidRDefault="00477528" w:rsidP="00C960CE">
            <w:pPr>
              <w:rPr>
                <w:ins w:id="32480" w:author="phuong vu" w:date="2018-11-26T01:42:00Z"/>
                <w:lang w:val="es-ES"/>
                <w:rPrChange w:id="32481" w:author="phuong vu" w:date="2018-11-30T22:36:00Z">
                  <w:rPr>
                    <w:ins w:id="32482" w:author="phuong vu" w:date="2018-11-26T01:42:00Z"/>
                    <w:lang w:val="es-ES"/>
                  </w:rPr>
                </w:rPrChange>
              </w:rPr>
              <w:pPrChange w:id="32483" w:author="phuong vu" w:date="2018-11-30T22:08:00Z">
                <w:pPr>
                  <w:spacing w:line="276" w:lineRule="auto"/>
                  <w:jc w:val="left"/>
                </w:pPr>
              </w:pPrChange>
            </w:pPr>
            <w:ins w:id="32484" w:author="phuong vu" w:date="2018-11-26T01:42:00Z">
              <w:r w:rsidRPr="00920004">
                <w:rPr>
                  <w:lang w:val="es-ES"/>
                  <w:rPrChange w:id="32485" w:author="phuong vu" w:date="2018-11-30T22:36:00Z">
                    <w:rPr>
                      <w:lang w:val="es-ES"/>
                    </w:rPr>
                  </w:rPrChange>
                </w:rPr>
                <w:t>Thông báo lỗi “</w:t>
              </w:r>
              <w:r w:rsidRPr="00920004">
                <w:rPr>
                  <w:lang w:val="es-ES"/>
                  <w:rPrChange w:id="32486" w:author="phuong vu" w:date="2018-11-30T22:36:00Z">
                    <w:rPr>
                      <w:i/>
                      <w:lang w:val="es-ES"/>
                    </w:rPr>
                  </w:rPrChange>
                </w:rPr>
                <w:t>bắt buộc”.</w:t>
              </w:r>
            </w:ins>
          </w:p>
        </w:tc>
        <w:tc>
          <w:tcPr>
            <w:tcW w:w="1713" w:type="dxa"/>
            <w:tcBorders>
              <w:top w:val="single" w:sz="4" w:space="0" w:color="auto"/>
              <w:left w:val="single" w:sz="4" w:space="0" w:color="auto"/>
              <w:bottom w:val="single" w:sz="4" w:space="0" w:color="auto"/>
              <w:right w:val="single" w:sz="4" w:space="0" w:color="auto"/>
            </w:tcBorders>
            <w:tcPrChange w:id="32487" w:author="phuong vu" w:date="2018-11-30T21:31:00Z">
              <w:tcPr>
                <w:tcW w:w="1713" w:type="dxa"/>
                <w:tcBorders>
                  <w:top w:val="single" w:sz="4" w:space="0" w:color="auto"/>
                  <w:left w:val="single" w:sz="4" w:space="0" w:color="auto"/>
                  <w:bottom w:val="single" w:sz="4" w:space="0" w:color="auto"/>
                  <w:right w:val="single" w:sz="4" w:space="0" w:color="auto"/>
                </w:tcBorders>
              </w:tcPr>
            </w:tcPrChange>
          </w:tcPr>
          <w:p w14:paraId="65408DDB" w14:textId="77777777" w:rsidR="00477528" w:rsidRPr="00920004" w:rsidRDefault="00477528" w:rsidP="00C960CE">
            <w:pPr>
              <w:rPr>
                <w:ins w:id="32488" w:author="phuong vu" w:date="2018-11-26T01:42:00Z"/>
                <w:lang w:val="es-ES"/>
                <w:rPrChange w:id="32489" w:author="phuong vu" w:date="2018-11-30T22:36:00Z">
                  <w:rPr>
                    <w:ins w:id="32490" w:author="phuong vu" w:date="2018-11-26T01:42:00Z"/>
                    <w:lang w:val="es-ES"/>
                  </w:rPr>
                </w:rPrChange>
              </w:rPr>
              <w:pPrChange w:id="32491" w:author="phuong vu" w:date="2018-11-30T22:08:00Z">
                <w:pPr>
                  <w:spacing w:line="276" w:lineRule="auto"/>
                  <w:jc w:val="left"/>
                </w:pPr>
              </w:pPrChange>
            </w:pPr>
            <w:ins w:id="32492" w:author="phuong vu" w:date="2018-11-26T01:42:00Z">
              <w:r w:rsidRPr="00920004">
                <w:rPr>
                  <w:lang w:val="es-ES"/>
                  <w:rPrChange w:id="32493" w:author="phuong vu" w:date="2018-11-30T22:36:00Z">
                    <w:rPr>
                      <w:lang w:val="es-ES"/>
                    </w:rPr>
                  </w:rPrChange>
                </w:rPr>
                <w:t>Thông báo lỗi “</w:t>
              </w:r>
              <w:r w:rsidRPr="00920004">
                <w:rPr>
                  <w:lang w:val="es-ES"/>
                  <w:rPrChange w:id="32494" w:author="phuong vu" w:date="2018-11-30T22:36:00Z">
                    <w:rPr>
                      <w:i/>
                      <w:lang w:val="es-ES"/>
                    </w:rPr>
                  </w:rPrChange>
                </w:rPr>
                <w:t>bắt buộc”.</w:t>
              </w:r>
            </w:ins>
          </w:p>
        </w:tc>
        <w:tc>
          <w:tcPr>
            <w:tcW w:w="1738" w:type="dxa"/>
            <w:tcBorders>
              <w:top w:val="single" w:sz="4" w:space="0" w:color="auto"/>
              <w:left w:val="single" w:sz="4" w:space="0" w:color="auto"/>
              <w:bottom w:val="single" w:sz="4" w:space="0" w:color="auto"/>
              <w:right w:val="single" w:sz="4" w:space="0" w:color="auto"/>
            </w:tcBorders>
            <w:tcPrChange w:id="32495" w:author="phuong vu" w:date="2018-11-30T21:31:00Z">
              <w:tcPr>
                <w:tcW w:w="1738" w:type="dxa"/>
                <w:tcBorders>
                  <w:top w:val="single" w:sz="4" w:space="0" w:color="auto"/>
                  <w:left w:val="single" w:sz="4" w:space="0" w:color="auto"/>
                  <w:bottom w:val="single" w:sz="4" w:space="0" w:color="auto"/>
                  <w:right w:val="single" w:sz="4" w:space="0" w:color="auto"/>
                </w:tcBorders>
              </w:tcPr>
            </w:tcPrChange>
          </w:tcPr>
          <w:p w14:paraId="788EF4CE" w14:textId="77777777" w:rsidR="00477528" w:rsidRPr="00920004" w:rsidRDefault="00477528" w:rsidP="00C960CE">
            <w:pPr>
              <w:rPr>
                <w:ins w:id="32496" w:author="phuong vu" w:date="2018-11-26T01:42:00Z"/>
                <w:lang w:val="es-ES"/>
                <w:rPrChange w:id="32497" w:author="phuong vu" w:date="2018-11-30T22:36:00Z">
                  <w:rPr>
                    <w:ins w:id="32498" w:author="phuong vu" w:date="2018-11-26T01:42:00Z"/>
                    <w:lang w:val="es-ES"/>
                  </w:rPr>
                </w:rPrChange>
              </w:rPr>
              <w:pPrChange w:id="32499" w:author="phuong vu" w:date="2018-11-30T22:08:00Z">
                <w:pPr>
                  <w:spacing w:line="276" w:lineRule="auto"/>
                  <w:jc w:val="left"/>
                </w:pPr>
              </w:pPrChange>
            </w:pPr>
            <w:ins w:id="32500" w:author="phuong vu" w:date="2018-11-26T01:42:00Z">
              <w:r w:rsidRPr="00920004">
                <w:rPr>
                  <w:lang w:val="es-ES"/>
                  <w:rPrChange w:id="32501" w:author="phuong vu" w:date="2018-11-30T22:36:00Z">
                    <w:rPr>
                      <w:lang w:val="es-ES"/>
                    </w:rPr>
                  </w:rPrChange>
                </w:rPr>
                <w:t>Thành công</w:t>
              </w:r>
            </w:ins>
          </w:p>
        </w:tc>
      </w:tr>
      <w:tr w:rsidR="00477528" w:rsidRPr="00920004" w14:paraId="23590DD1" w14:textId="77777777" w:rsidTr="00AB70EF">
        <w:trPr>
          <w:ins w:id="32502" w:author="phuong vu" w:date="2018-11-26T01:42:00Z"/>
        </w:trPr>
        <w:tc>
          <w:tcPr>
            <w:tcW w:w="708" w:type="dxa"/>
            <w:tcBorders>
              <w:top w:val="single" w:sz="4" w:space="0" w:color="auto"/>
              <w:left w:val="single" w:sz="4" w:space="0" w:color="auto"/>
              <w:bottom w:val="single" w:sz="4" w:space="0" w:color="auto"/>
              <w:right w:val="single" w:sz="4" w:space="0" w:color="auto"/>
            </w:tcBorders>
            <w:vAlign w:val="center"/>
            <w:tcPrChange w:id="32503" w:author="phuong vu" w:date="2018-11-30T21:31:00Z">
              <w:tcPr>
                <w:tcW w:w="708" w:type="dxa"/>
                <w:tcBorders>
                  <w:top w:val="single" w:sz="4" w:space="0" w:color="auto"/>
                  <w:left w:val="single" w:sz="4" w:space="0" w:color="auto"/>
                  <w:bottom w:val="single" w:sz="4" w:space="0" w:color="auto"/>
                  <w:right w:val="single" w:sz="4" w:space="0" w:color="auto"/>
                </w:tcBorders>
                <w:vAlign w:val="center"/>
              </w:tcPr>
            </w:tcPrChange>
          </w:tcPr>
          <w:p w14:paraId="38FBC517" w14:textId="77777777" w:rsidR="00477528" w:rsidRPr="00920004" w:rsidRDefault="00477528" w:rsidP="00AB70EF">
            <w:pPr>
              <w:jc w:val="center"/>
              <w:rPr>
                <w:ins w:id="32504" w:author="phuong vu" w:date="2018-11-26T01:42:00Z"/>
                <w:lang w:val="es-ES"/>
                <w:rPrChange w:id="32505" w:author="phuong vu" w:date="2018-11-30T22:36:00Z">
                  <w:rPr>
                    <w:ins w:id="32506" w:author="phuong vu" w:date="2018-11-26T01:42:00Z"/>
                    <w:lang w:val="es-ES"/>
                  </w:rPr>
                </w:rPrChange>
              </w:rPr>
              <w:pPrChange w:id="32507" w:author="phuong vu" w:date="2018-11-30T21:31:00Z">
                <w:pPr>
                  <w:spacing w:line="276" w:lineRule="auto"/>
                  <w:jc w:val="center"/>
                </w:pPr>
              </w:pPrChange>
            </w:pPr>
            <w:ins w:id="32508" w:author="phuong vu" w:date="2018-11-26T01:42:00Z">
              <w:r w:rsidRPr="00920004">
                <w:rPr>
                  <w:lang w:val="es-ES"/>
                  <w:rPrChange w:id="32509" w:author="phuong vu" w:date="2018-11-30T22:36:00Z">
                    <w:rPr>
                      <w:lang w:val="es-ES"/>
                    </w:rPr>
                  </w:rPrChange>
                </w:rPr>
                <w:t>2</w:t>
              </w:r>
            </w:ins>
          </w:p>
        </w:tc>
        <w:tc>
          <w:tcPr>
            <w:tcW w:w="2676" w:type="dxa"/>
            <w:tcBorders>
              <w:top w:val="single" w:sz="4" w:space="0" w:color="auto"/>
              <w:left w:val="single" w:sz="4" w:space="0" w:color="auto"/>
              <w:bottom w:val="single" w:sz="4" w:space="0" w:color="auto"/>
              <w:right w:val="single" w:sz="4" w:space="0" w:color="auto"/>
            </w:tcBorders>
            <w:tcPrChange w:id="32510" w:author="phuong vu" w:date="2018-11-30T21:31:00Z">
              <w:tcPr>
                <w:tcW w:w="2676" w:type="dxa"/>
                <w:tcBorders>
                  <w:top w:val="single" w:sz="4" w:space="0" w:color="auto"/>
                  <w:left w:val="single" w:sz="4" w:space="0" w:color="auto"/>
                  <w:bottom w:val="single" w:sz="4" w:space="0" w:color="auto"/>
                  <w:right w:val="single" w:sz="4" w:space="0" w:color="auto"/>
                </w:tcBorders>
              </w:tcPr>
            </w:tcPrChange>
          </w:tcPr>
          <w:p w14:paraId="2DC4DDDF" w14:textId="77777777" w:rsidR="00477528" w:rsidRPr="00920004" w:rsidRDefault="00477528" w:rsidP="00C960CE">
            <w:pPr>
              <w:rPr>
                <w:ins w:id="32511" w:author="phuong vu" w:date="2018-11-26T01:42:00Z"/>
                <w:lang w:val="es-ES"/>
                <w:rPrChange w:id="32512" w:author="phuong vu" w:date="2018-11-30T22:36:00Z">
                  <w:rPr>
                    <w:ins w:id="32513" w:author="phuong vu" w:date="2018-11-26T01:42:00Z"/>
                    <w:lang w:val="es-ES"/>
                  </w:rPr>
                </w:rPrChange>
              </w:rPr>
              <w:pPrChange w:id="32514" w:author="phuong vu" w:date="2018-11-30T22:08:00Z">
                <w:pPr>
                  <w:spacing w:line="276" w:lineRule="auto"/>
                  <w:jc w:val="left"/>
                </w:pPr>
              </w:pPrChange>
            </w:pPr>
            <w:ins w:id="32515" w:author="phuong vu" w:date="2018-11-26T01:42:00Z">
              <w:r w:rsidRPr="00920004">
                <w:rPr>
                  <w:lang w:val="es-ES"/>
                  <w:rPrChange w:id="32516" w:author="phuong vu" w:date="2018-11-30T22:36:00Z">
                    <w:rPr>
                      <w:lang w:val="es-ES"/>
                    </w:rPr>
                  </w:rPrChange>
                </w:rPr>
                <w:t>Số lượng không phải số.</w:t>
              </w:r>
            </w:ins>
          </w:p>
        </w:tc>
        <w:tc>
          <w:tcPr>
            <w:tcW w:w="1942" w:type="dxa"/>
            <w:tcBorders>
              <w:top w:val="single" w:sz="4" w:space="0" w:color="auto"/>
              <w:left w:val="single" w:sz="4" w:space="0" w:color="auto"/>
              <w:bottom w:val="single" w:sz="4" w:space="0" w:color="auto"/>
              <w:right w:val="single" w:sz="4" w:space="0" w:color="auto"/>
            </w:tcBorders>
            <w:tcPrChange w:id="32517" w:author="phuong vu" w:date="2018-11-30T21:31:00Z">
              <w:tcPr>
                <w:tcW w:w="1942" w:type="dxa"/>
                <w:tcBorders>
                  <w:top w:val="single" w:sz="4" w:space="0" w:color="auto"/>
                  <w:left w:val="single" w:sz="4" w:space="0" w:color="auto"/>
                  <w:bottom w:val="single" w:sz="4" w:space="0" w:color="auto"/>
                  <w:right w:val="single" w:sz="4" w:space="0" w:color="auto"/>
                </w:tcBorders>
              </w:tcPr>
            </w:tcPrChange>
          </w:tcPr>
          <w:p w14:paraId="748077AB" w14:textId="77777777" w:rsidR="00477528" w:rsidRPr="00920004" w:rsidRDefault="00477528" w:rsidP="00C960CE">
            <w:pPr>
              <w:rPr>
                <w:ins w:id="32518" w:author="phuong vu" w:date="2018-11-26T01:42:00Z"/>
                <w:lang w:val="es-ES"/>
                <w:rPrChange w:id="32519" w:author="phuong vu" w:date="2018-11-30T22:36:00Z">
                  <w:rPr>
                    <w:ins w:id="32520" w:author="phuong vu" w:date="2018-11-26T01:42:00Z"/>
                    <w:lang w:val="es-ES"/>
                  </w:rPr>
                </w:rPrChange>
              </w:rPr>
              <w:pPrChange w:id="32521" w:author="phuong vu" w:date="2018-11-30T22:08:00Z">
                <w:pPr>
                  <w:spacing w:line="276" w:lineRule="auto"/>
                  <w:jc w:val="left"/>
                </w:pPr>
              </w:pPrChange>
            </w:pPr>
            <w:ins w:id="32522" w:author="phuong vu" w:date="2018-11-26T01:42:00Z">
              <w:r w:rsidRPr="00920004">
                <w:rPr>
                  <w:lang w:val="es-ES"/>
                  <w:rPrChange w:id="32523" w:author="phuong vu" w:date="2018-11-30T22:36:00Z">
                    <w:rPr>
                      <w:lang w:val="es-ES"/>
                    </w:rPr>
                  </w:rPrChange>
                </w:rPr>
                <w:t xml:space="preserve">Thông báo lỗi </w:t>
              </w:r>
            </w:ins>
          </w:p>
          <w:p w14:paraId="7F7BDC25" w14:textId="77777777" w:rsidR="00477528" w:rsidRPr="00920004" w:rsidRDefault="00477528" w:rsidP="00C960CE">
            <w:pPr>
              <w:rPr>
                <w:ins w:id="32524" w:author="phuong vu" w:date="2018-11-26T01:42:00Z"/>
                <w:lang w:val="es-ES"/>
                <w:rPrChange w:id="32525" w:author="phuong vu" w:date="2018-11-30T22:36:00Z">
                  <w:rPr>
                    <w:ins w:id="32526" w:author="phuong vu" w:date="2018-11-26T01:42:00Z"/>
                    <w:lang w:val="es-ES"/>
                  </w:rPr>
                </w:rPrChange>
              </w:rPr>
              <w:pPrChange w:id="32527" w:author="phuong vu" w:date="2018-11-30T22:08:00Z">
                <w:pPr>
                  <w:spacing w:line="276" w:lineRule="auto"/>
                  <w:jc w:val="left"/>
                </w:pPr>
              </w:pPrChange>
            </w:pPr>
            <w:ins w:id="32528" w:author="phuong vu" w:date="2018-11-26T01:42:00Z">
              <w:r w:rsidRPr="00920004">
                <w:rPr>
                  <w:lang w:val="es-ES"/>
                  <w:rPrChange w:id="32529" w:author="phuong vu" w:date="2018-11-30T22:36:00Z">
                    <w:rPr>
                      <w:lang w:val="es-ES"/>
                    </w:rPr>
                  </w:rPrChange>
                </w:rPr>
                <w:lastRenderedPageBreak/>
                <w:t>“</w:t>
              </w:r>
              <w:r w:rsidRPr="00920004">
                <w:rPr>
                  <w:lang w:val="es-ES"/>
                  <w:rPrChange w:id="32530" w:author="phuong vu" w:date="2018-11-30T22:36:00Z">
                    <w:rPr>
                      <w:i/>
                      <w:lang w:val="es-ES"/>
                    </w:rPr>
                  </w:rPrChange>
                </w:rPr>
                <w:t>Nhập vào một số</w:t>
              </w:r>
              <w:r w:rsidRPr="00920004">
                <w:rPr>
                  <w:lang w:val="es-ES"/>
                  <w:rPrChange w:id="32531" w:author="phuong vu" w:date="2018-11-30T22:36:00Z">
                    <w:rPr>
                      <w:lang w:val="es-ES"/>
                    </w:rPr>
                  </w:rPrChange>
                </w:rPr>
                <w:t>”.</w:t>
              </w:r>
            </w:ins>
          </w:p>
        </w:tc>
        <w:tc>
          <w:tcPr>
            <w:tcW w:w="1713" w:type="dxa"/>
            <w:tcBorders>
              <w:top w:val="single" w:sz="4" w:space="0" w:color="auto"/>
              <w:left w:val="single" w:sz="4" w:space="0" w:color="auto"/>
              <w:bottom w:val="single" w:sz="4" w:space="0" w:color="auto"/>
              <w:right w:val="single" w:sz="4" w:space="0" w:color="auto"/>
            </w:tcBorders>
            <w:tcPrChange w:id="32532" w:author="phuong vu" w:date="2018-11-30T21:31:00Z">
              <w:tcPr>
                <w:tcW w:w="1713" w:type="dxa"/>
                <w:tcBorders>
                  <w:top w:val="single" w:sz="4" w:space="0" w:color="auto"/>
                  <w:left w:val="single" w:sz="4" w:space="0" w:color="auto"/>
                  <w:bottom w:val="single" w:sz="4" w:space="0" w:color="auto"/>
                  <w:right w:val="single" w:sz="4" w:space="0" w:color="auto"/>
                </w:tcBorders>
              </w:tcPr>
            </w:tcPrChange>
          </w:tcPr>
          <w:p w14:paraId="4DB96F8D" w14:textId="77777777" w:rsidR="00477528" w:rsidRPr="00920004" w:rsidRDefault="00477528" w:rsidP="00C960CE">
            <w:pPr>
              <w:rPr>
                <w:ins w:id="32533" w:author="phuong vu" w:date="2018-11-26T01:42:00Z"/>
                <w:lang w:val="es-ES"/>
                <w:rPrChange w:id="32534" w:author="phuong vu" w:date="2018-11-30T22:36:00Z">
                  <w:rPr>
                    <w:ins w:id="32535" w:author="phuong vu" w:date="2018-11-26T01:42:00Z"/>
                    <w:lang w:val="es-ES"/>
                  </w:rPr>
                </w:rPrChange>
              </w:rPr>
              <w:pPrChange w:id="32536" w:author="phuong vu" w:date="2018-11-30T22:08:00Z">
                <w:pPr>
                  <w:spacing w:line="276" w:lineRule="auto"/>
                  <w:jc w:val="left"/>
                </w:pPr>
              </w:pPrChange>
            </w:pPr>
            <w:ins w:id="32537" w:author="phuong vu" w:date="2018-11-26T01:42:00Z">
              <w:r w:rsidRPr="00920004">
                <w:rPr>
                  <w:lang w:val="es-ES"/>
                  <w:rPrChange w:id="32538" w:author="phuong vu" w:date="2018-11-30T22:36:00Z">
                    <w:rPr>
                      <w:lang w:val="es-ES"/>
                    </w:rPr>
                  </w:rPrChange>
                </w:rPr>
                <w:lastRenderedPageBreak/>
                <w:t xml:space="preserve">Thông báo lỗi </w:t>
              </w:r>
            </w:ins>
          </w:p>
          <w:p w14:paraId="5DF954A7" w14:textId="77777777" w:rsidR="00477528" w:rsidRPr="00920004" w:rsidRDefault="00477528" w:rsidP="00C960CE">
            <w:pPr>
              <w:rPr>
                <w:ins w:id="32539" w:author="phuong vu" w:date="2018-11-26T01:42:00Z"/>
                <w:lang w:val="es-ES"/>
                <w:rPrChange w:id="32540" w:author="phuong vu" w:date="2018-11-30T22:36:00Z">
                  <w:rPr>
                    <w:ins w:id="32541" w:author="phuong vu" w:date="2018-11-26T01:42:00Z"/>
                    <w:lang w:val="es-ES"/>
                  </w:rPr>
                </w:rPrChange>
              </w:rPr>
              <w:pPrChange w:id="32542" w:author="phuong vu" w:date="2018-11-30T22:08:00Z">
                <w:pPr>
                  <w:spacing w:line="276" w:lineRule="auto"/>
                  <w:jc w:val="left"/>
                </w:pPr>
              </w:pPrChange>
            </w:pPr>
            <w:ins w:id="32543" w:author="phuong vu" w:date="2018-11-26T01:42:00Z">
              <w:r w:rsidRPr="00920004">
                <w:rPr>
                  <w:lang w:val="es-ES"/>
                  <w:rPrChange w:id="32544" w:author="phuong vu" w:date="2018-11-30T22:36:00Z">
                    <w:rPr>
                      <w:lang w:val="es-ES"/>
                    </w:rPr>
                  </w:rPrChange>
                </w:rPr>
                <w:lastRenderedPageBreak/>
                <w:t>“</w:t>
              </w:r>
              <w:r w:rsidRPr="00920004">
                <w:rPr>
                  <w:lang w:val="es-ES"/>
                  <w:rPrChange w:id="32545" w:author="phuong vu" w:date="2018-11-30T22:36:00Z">
                    <w:rPr>
                      <w:i/>
                      <w:lang w:val="es-ES"/>
                    </w:rPr>
                  </w:rPrChange>
                </w:rPr>
                <w:t>Nhập vào một số</w:t>
              </w:r>
              <w:r w:rsidRPr="00920004">
                <w:rPr>
                  <w:lang w:val="es-ES"/>
                  <w:rPrChange w:id="32546" w:author="phuong vu" w:date="2018-11-30T22:36:00Z">
                    <w:rPr>
                      <w:lang w:val="es-ES"/>
                    </w:rPr>
                  </w:rPrChange>
                </w:rPr>
                <w:t>”.</w:t>
              </w:r>
            </w:ins>
          </w:p>
        </w:tc>
        <w:tc>
          <w:tcPr>
            <w:tcW w:w="1738" w:type="dxa"/>
            <w:tcBorders>
              <w:top w:val="single" w:sz="4" w:space="0" w:color="auto"/>
              <w:left w:val="single" w:sz="4" w:space="0" w:color="auto"/>
              <w:bottom w:val="single" w:sz="4" w:space="0" w:color="auto"/>
              <w:right w:val="single" w:sz="4" w:space="0" w:color="auto"/>
            </w:tcBorders>
            <w:tcPrChange w:id="32547" w:author="phuong vu" w:date="2018-11-30T21:31:00Z">
              <w:tcPr>
                <w:tcW w:w="1738" w:type="dxa"/>
                <w:tcBorders>
                  <w:top w:val="single" w:sz="4" w:space="0" w:color="auto"/>
                  <w:left w:val="single" w:sz="4" w:space="0" w:color="auto"/>
                  <w:bottom w:val="single" w:sz="4" w:space="0" w:color="auto"/>
                  <w:right w:val="single" w:sz="4" w:space="0" w:color="auto"/>
                </w:tcBorders>
              </w:tcPr>
            </w:tcPrChange>
          </w:tcPr>
          <w:p w14:paraId="4131821B" w14:textId="77777777" w:rsidR="00477528" w:rsidRPr="00920004" w:rsidRDefault="00477528" w:rsidP="00C960CE">
            <w:pPr>
              <w:rPr>
                <w:ins w:id="32548" w:author="phuong vu" w:date="2018-11-26T01:42:00Z"/>
                <w:lang w:val="en-US"/>
                <w:rPrChange w:id="32549" w:author="phuong vu" w:date="2018-11-30T22:36:00Z">
                  <w:rPr>
                    <w:ins w:id="32550" w:author="phuong vu" w:date="2018-11-26T01:42:00Z"/>
                    <w:lang w:val="en-US"/>
                  </w:rPr>
                </w:rPrChange>
              </w:rPr>
              <w:pPrChange w:id="32551" w:author="phuong vu" w:date="2018-11-30T22:08:00Z">
                <w:pPr>
                  <w:spacing w:line="276" w:lineRule="auto"/>
                  <w:jc w:val="left"/>
                </w:pPr>
              </w:pPrChange>
            </w:pPr>
            <w:ins w:id="32552" w:author="phuong vu" w:date="2018-11-26T01:42:00Z">
              <w:r w:rsidRPr="00920004">
                <w:rPr>
                  <w:lang w:val="en-US"/>
                  <w:rPrChange w:id="32553" w:author="phuong vu" w:date="2018-11-30T22:36:00Z">
                    <w:rPr>
                      <w:lang w:val="en-US"/>
                    </w:rPr>
                  </w:rPrChange>
                </w:rPr>
                <w:lastRenderedPageBreak/>
                <w:t>Thành công</w:t>
              </w:r>
            </w:ins>
          </w:p>
        </w:tc>
      </w:tr>
      <w:tr w:rsidR="00477528" w:rsidRPr="00920004" w14:paraId="53706824" w14:textId="77777777" w:rsidTr="00AB70EF">
        <w:trPr>
          <w:ins w:id="32554" w:author="phuong vu" w:date="2018-11-26T01:42:00Z"/>
        </w:trPr>
        <w:tc>
          <w:tcPr>
            <w:tcW w:w="708" w:type="dxa"/>
            <w:tcBorders>
              <w:top w:val="single" w:sz="4" w:space="0" w:color="auto"/>
              <w:left w:val="single" w:sz="4" w:space="0" w:color="auto"/>
              <w:bottom w:val="single" w:sz="4" w:space="0" w:color="auto"/>
              <w:right w:val="single" w:sz="4" w:space="0" w:color="auto"/>
            </w:tcBorders>
            <w:vAlign w:val="center"/>
            <w:tcPrChange w:id="32555" w:author="phuong vu" w:date="2018-11-30T21:31:00Z">
              <w:tcPr>
                <w:tcW w:w="708" w:type="dxa"/>
                <w:tcBorders>
                  <w:top w:val="single" w:sz="4" w:space="0" w:color="auto"/>
                  <w:left w:val="single" w:sz="4" w:space="0" w:color="auto"/>
                  <w:bottom w:val="single" w:sz="4" w:space="0" w:color="auto"/>
                  <w:right w:val="single" w:sz="4" w:space="0" w:color="auto"/>
                </w:tcBorders>
                <w:vAlign w:val="center"/>
              </w:tcPr>
            </w:tcPrChange>
          </w:tcPr>
          <w:p w14:paraId="2A73D3C2" w14:textId="77777777" w:rsidR="00477528" w:rsidRPr="00920004" w:rsidRDefault="00477528" w:rsidP="00AB70EF">
            <w:pPr>
              <w:jc w:val="center"/>
              <w:rPr>
                <w:ins w:id="32556" w:author="phuong vu" w:date="2018-11-26T01:42:00Z"/>
                <w:lang w:val="es-ES"/>
                <w:rPrChange w:id="32557" w:author="phuong vu" w:date="2018-11-30T22:36:00Z">
                  <w:rPr>
                    <w:ins w:id="32558" w:author="phuong vu" w:date="2018-11-26T01:42:00Z"/>
                    <w:lang w:val="es-ES"/>
                  </w:rPr>
                </w:rPrChange>
              </w:rPr>
              <w:pPrChange w:id="32559" w:author="phuong vu" w:date="2018-11-30T21:31:00Z">
                <w:pPr>
                  <w:spacing w:line="276" w:lineRule="auto"/>
                  <w:jc w:val="center"/>
                </w:pPr>
              </w:pPrChange>
            </w:pPr>
            <w:ins w:id="32560" w:author="phuong vu" w:date="2018-11-26T01:42:00Z">
              <w:r w:rsidRPr="00920004">
                <w:rPr>
                  <w:lang w:val="es-ES"/>
                  <w:rPrChange w:id="32561" w:author="phuong vu" w:date="2018-11-30T22:36:00Z">
                    <w:rPr>
                      <w:lang w:val="es-ES"/>
                    </w:rPr>
                  </w:rPrChange>
                </w:rPr>
                <w:t>3</w:t>
              </w:r>
            </w:ins>
          </w:p>
        </w:tc>
        <w:tc>
          <w:tcPr>
            <w:tcW w:w="2676" w:type="dxa"/>
            <w:tcBorders>
              <w:top w:val="single" w:sz="4" w:space="0" w:color="auto"/>
              <w:left w:val="single" w:sz="4" w:space="0" w:color="auto"/>
              <w:bottom w:val="single" w:sz="4" w:space="0" w:color="auto"/>
              <w:right w:val="single" w:sz="4" w:space="0" w:color="auto"/>
            </w:tcBorders>
            <w:tcPrChange w:id="32562" w:author="phuong vu" w:date="2018-11-30T21:31:00Z">
              <w:tcPr>
                <w:tcW w:w="2676" w:type="dxa"/>
                <w:tcBorders>
                  <w:top w:val="single" w:sz="4" w:space="0" w:color="auto"/>
                  <w:left w:val="single" w:sz="4" w:space="0" w:color="auto"/>
                  <w:bottom w:val="single" w:sz="4" w:space="0" w:color="auto"/>
                  <w:right w:val="single" w:sz="4" w:space="0" w:color="auto"/>
                </w:tcBorders>
              </w:tcPr>
            </w:tcPrChange>
          </w:tcPr>
          <w:p w14:paraId="2808D5AD" w14:textId="597E92F8" w:rsidR="008A01E1" w:rsidRPr="00920004" w:rsidRDefault="008A01E1" w:rsidP="00C960CE">
            <w:pPr>
              <w:rPr>
                <w:ins w:id="32563" w:author="phuong vu" w:date="2018-11-26T01:47:00Z"/>
                <w:lang w:val="es-ES"/>
                <w:rPrChange w:id="32564" w:author="phuong vu" w:date="2018-11-30T22:36:00Z">
                  <w:rPr>
                    <w:ins w:id="32565" w:author="phuong vu" w:date="2018-11-26T01:47:00Z"/>
                    <w:lang w:val="es-ES"/>
                  </w:rPr>
                </w:rPrChange>
              </w:rPr>
              <w:pPrChange w:id="32566" w:author="phuong vu" w:date="2018-11-30T22:08:00Z">
                <w:pPr>
                  <w:spacing w:line="276" w:lineRule="auto"/>
                  <w:jc w:val="left"/>
                </w:pPr>
              </w:pPrChange>
            </w:pPr>
            <w:ins w:id="32567" w:author="phuong vu" w:date="2018-11-26T01:47:00Z">
              <w:r w:rsidRPr="00920004">
                <w:rPr>
                  <w:lang w:val="es-ES"/>
                  <w:rPrChange w:id="32568" w:author="phuong vu" w:date="2018-11-30T22:36:00Z">
                    <w:rPr>
                      <w:lang w:val="es-ES"/>
                    </w:rPr>
                  </w:rPrChange>
                </w:rPr>
                <w:t>Nhập ngày và thời gian.</w:t>
              </w:r>
            </w:ins>
          </w:p>
          <w:p w14:paraId="388F823C" w14:textId="0D66ACAC" w:rsidR="00477528" w:rsidRPr="00920004" w:rsidRDefault="00477528" w:rsidP="00C960CE">
            <w:pPr>
              <w:rPr>
                <w:ins w:id="32569" w:author="phuong vu" w:date="2018-11-26T01:42:00Z"/>
                <w:lang w:val="es-ES"/>
                <w:rPrChange w:id="32570" w:author="phuong vu" w:date="2018-11-30T22:36:00Z">
                  <w:rPr>
                    <w:ins w:id="32571" w:author="phuong vu" w:date="2018-11-26T01:42:00Z"/>
                    <w:lang w:val="es-ES"/>
                  </w:rPr>
                </w:rPrChange>
              </w:rPr>
              <w:pPrChange w:id="32572" w:author="phuong vu" w:date="2018-11-30T22:08:00Z">
                <w:pPr>
                  <w:spacing w:line="276" w:lineRule="auto"/>
                  <w:jc w:val="left"/>
                </w:pPr>
              </w:pPrChange>
            </w:pPr>
            <w:ins w:id="32573" w:author="phuong vu" w:date="2018-11-26T01:42:00Z">
              <w:r w:rsidRPr="00920004">
                <w:rPr>
                  <w:lang w:val="es-ES"/>
                  <w:rPrChange w:id="32574" w:author="phuong vu" w:date="2018-11-30T22:36:00Z">
                    <w:rPr>
                      <w:lang w:val="es-ES"/>
                    </w:rPr>
                  </w:rPrChange>
                </w:rPr>
                <w:t>Số lượng là số</w:t>
              </w:r>
            </w:ins>
            <w:ins w:id="32575" w:author="phuong vu" w:date="2018-11-26T01:51:00Z">
              <w:r w:rsidR="008A01E1" w:rsidRPr="00920004">
                <w:rPr>
                  <w:lang w:val="es-ES"/>
                  <w:rPrChange w:id="32576" w:author="phuong vu" w:date="2018-11-30T22:36:00Z">
                    <w:rPr>
                      <w:lang w:val="es-ES"/>
                    </w:rPr>
                  </w:rPrChange>
                </w:rPr>
                <w:t>.</w:t>
              </w:r>
            </w:ins>
          </w:p>
        </w:tc>
        <w:tc>
          <w:tcPr>
            <w:tcW w:w="1942" w:type="dxa"/>
            <w:tcBorders>
              <w:top w:val="single" w:sz="4" w:space="0" w:color="auto"/>
              <w:left w:val="single" w:sz="4" w:space="0" w:color="auto"/>
              <w:bottom w:val="single" w:sz="4" w:space="0" w:color="auto"/>
              <w:right w:val="single" w:sz="4" w:space="0" w:color="auto"/>
            </w:tcBorders>
            <w:tcPrChange w:id="32577" w:author="phuong vu" w:date="2018-11-30T21:31:00Z">
              <w:tcPr>
                <w:tcW w:w="1942" w:type="dxa"/>
                <w:tcBorders>
                  <w:top w:val="single" w:sz="4" w:space="0" w:color="auto"/>
                  <w:left w:val="single" w:sz="4" w:space="0" w:color="auto"/>
                  <w:bottom w:val="single" w:sz="4" w:space="0" w:color="auto"/>
                  <w:right w:val="single" w:sz="4" w:space="0" w:color="auto"/>
                </w:tcBorders>
              </w:tcPr>
            </w:tcPrChange>
          </w:tcPr>
          <w:p w14:paraId="7483F995" w14:textId="77777777" w:rsidR="00477528" w:rsidRPr="00920004" w:rsidRDefault="00477528" w:rsidP="00C960CE">
            <w:pPr>
              <w:rPr>
                <w:ins w:id="32578" w:author="phuong vu" w:date="2018-11-26T01:42:00Z"/>
                <w:lang w:val="es-ES"/>
                <w:rPrChange w:id="32579" w:author="phuong vu" w:date="2018-11-30T22:36:00Z">
                  <w:rPr>
                    <w:ins w:id="32580" w:author="phuong vu" w:date="2018-11-26T01:42:00Z"/>
                    <w:lang w:val="es-ES"/>
                  </w:rPr>
                </w:rPrChange>
              </w:rPr>
              <w:pPrChange w:id="32581" w:author="phuong vu" w:date="2018-11-30T22:08:00Z">
                <w:pPr>
                  <w:spacing w:line="276" w:lineRule="auto"/>
                  <w:jc w:val="left"/>
                </w:pPr>
              </w:pPrChange>
            </w:pPr>
            <w:ins w:id="32582" w:author="phuong vu" w:date="2018-11-26T01:42:00Z">
              <w:r w:rsidRPr="00920004">
                <w:rPr>
                  <w:lang w:val="es-ES"/>
                  <w:rPrChange w:id="32583" w:author="phuong vu" w:date="2018-11-30T22:36:00Z">
                    <w:rPr>
                      <w:lang w:val="es-ES"/>
                    </w:rPr>
                  </w:rPrChange>
                </w:rPr>
                <w:t>Cập nhật thành công.</w:t>
              </w:r>
            </w:ins>
          </w:p>
          <w:p w14:paraId="060AB567" w14:textId="39F6D5A4" w:rsidR="00477528" w:rsidRPr="00920004" w:rsidRDefault="00477528" w:rsidP="00C960CE">
            <w:pPr>
              <w:rPr>
                <w:ins w:id="32584" w:author="phuong vu" w:date="2018-11-26T01:42:00Z"/>
                <w:lang w:val="es-ES"/>
                <w:rPrChange w:id="32585" w:author="phuong vu" w:date="2018-11-30T22:36:00Z">
                  <w:rPr>
                    <w:ins w:id="32586" w:author="phuong vu" w:date="2018-11-26T01:42:00Z"/>
                    <w:lang w:val="es-ES"/>
                  </w:rPr>
                </w:rPrChange>
              </w:rPr>
              <w:pPrChange w:id="32587" w:author="phuong vu" w:date="2018-11-30T22:08:00Z">
                <w:pPr>
                  <w:spacing w:line="276" w:lineRule="auto"/>
                  <w:jc w:val="left"/>
                </w:pPr>
              </w:pPrChange>
            </w:pPr>
            <w:ins w:id="32588" w:author="phuong vu" w:date="2018-11-26T01:42:00Z">
              <w:r w:rsidRPr="00920004">
                <w:rPr>
                  <w:lang w:val="es-ES"/>
                  <w:rPrChange w:id="32589" w:author="phuong vu" w:date="2018-11-30T22:36:00Z">
                    <w:rPr>
                      <w:lang w:val="es-ES"/>
                    </w:rPr>
                  </w:rPrChange>
                </w:rPr>
                <w:t xml:space="preserve">Hiển thị chi tiết </w:t>
              </w:r>
            </w:ins>
            <w:ins w:id="32590" w:author="phuong vu" w:date="2018-11-26T01:47:00Z">
              <w:r w:rsidR="008A01E1" w:rsidRPr="00920004">
                <w:rPr>
                  <w:lang w:val="es-ES"/>
                  <w:rPrChange w:id="32591" w:author="phuong vu" w:date="2018-11-30T22:36:00Z">
                    <w:rPr>
                      <w:lang w:val="es-ES"/>
                    </w:rPr>
                  </w:rPrChange>
                </w:rPr>
                <w:t>biên nhận</w:t>
              </w:r>
            </w:ins>
            <w:ins w:id="32592" w:author="phuong vu" w:date="2018-11-26T01:42:00Z">
              <w:r w:rsidRPr="00920004">
                <w:rPr>
                  <w:lang w:val="es-ES"/>
                  <w:rPrChange w:id="32593" w:author="phuong vu" w:date="2018-11-30T22:36:00Z">
                    <w:rPr>
                      <w:lang w:val="es-ES"/>
                    </w:rPr>
                  </w:rPrChange>
                </w:rPr>
                <w:t>.</w:t>
              </w:r>
            </w:ins>
          </w:p>
        </w:tc>
        <w:tc>
          <w:tcPr>
            <w:tcW w:w="1713" w:type="dxa"/>
            <w:tcBorders>
              <w:top w:val="single" w:sz="4" w:space="0" w:color="auto"/>
              <w:left w:val="single" w:sz="4" w:space="0" w:color="auto"/>
              <w:bottom w:val="single" w:sz="4" w:space="0" w:color="auto"/>
              <w:right w:val="single" w:sz="4" w:space="0" w:color="auto"/>
            </w:tcBorders>
            <w:tcPrChange w:id="32594" w:author="phuong vu" w:date="2018-11-30T21:31:00Z">
              <w:tcPr>
                <w:tcW w:w="1713" w:type="dxa"/>
                <w:tcBorders>
                  <w:top w:val="single" w:sz="4" w:space="0" w:color="auto"/>
                  <w:left w:val="single" w:sz="4" w:space="0" w:color="auto"/>
                  <w:bottom w:val="single" w:sz="4" w:space="0" w:color="auto"/>
                  <w:right w:val="single" w:sz="4" w:space="0" w:color="auto"/>
                </w:tcBorders>
              </w:tcPr>
            </w:tcPrChange>
          </w:tcPr>
          <w:p w14:paraId="63DDF606" w14:textId="77777777" w:rsidR="00477528" w:rsidRPr="00920004" w:rsidRDefault="00477528" w:rsidP="00C960CE">
            <w:pPr>
              <w:rPr>
                <w:ins w:id="32595" w:author="phuong vu" w:date="2018-11-26T01:42:00Z"/>
                <w:lang w:val="es-ES"/>
                <w:rPrChange w:id="32596" w:author="phuong vu" w:date="2018-11-30T22:36:00Z">
                  <w:rPr>
                    <w:ins w:id="32597" w:author="phuong vu" w:date="2018-11-26T01:42:00Z"/>
                    <w:lang w:val="es-ES"/>
                  </w:rPr>
                </w:rPrChange>
              </w:rPr>
              <w:pPrChange w:id="32598" w:author="phuong vu" w:date="2018-11-30T22:08:00Z">
                <w:pPr>
                  <w:spacing w:line="276" w:lineRule="auto"/>
                  <w:jc w:val="left"/>
                </w:pPr>
              </w:pPrChange>
            </w:pPr>
            <w:ins w:id="32599" w:author="phuong vu" w:date="2018-11-26T01:42:00Z">
              <w:r w:rsidRPr="00920004">
                <w:rPr>
                  <w:lang w:val="es-ES"/>
                  <w:rPrChange w:id="32600" w:author="phuong vu" w:date="2018-11-30T22:36:00Z">
                    <w:rPr>
                      <w:lang w:val="es-ES"/>
                    </w:rPr>
                  </w:rPrChange>
                </w:rPr>
                <w:t>Cập nhật thành công.</w:t>
              </w:r>
            </w:ins>
          </w:p>
          <w:p w14:paraId="55343A91" w14:textId="4E030D42" w:rsidR="00477528" w:rsidRPr="00920004" w:rsidRDefault="00477528" w:rsidP="00C960CE">
            <w:pPr>
              <w:rPr>
                <w:ins w:id="32601" w:author="phuong vu" w:date="2018-11-26T01:42:00Z"/>
                <w:lang w:val="es-ES"/>
                <w:rPrChange w:id="32602" w:author="phuong vu" w:date="2018-11-30T22:36:00Z">
                  <w:rPr>
                    <w:ins w:id="32603" w:author="phuong vu" w:date="2018-11-26T01:42:00Z"/>
                    <w:lang w:val="es-ES"/>
                  </w:rPr>
                </w:rPrChange>
              </w:rPr>
              <w:pPrChange w:id="32604" w:author="phuong vu" w:date="2018-11-30T22:08:00Z">
                <w:pPr>
                  <w:spacing w:line="276" w:lineRule="auto"/>
                  <w:jc w:val="left"/>
                </w:pPr>
              </w:pPrChange>
            </w:pPr>
            <w:ins w:id="32605" w:author="phuong vu" w:date="2018-11-26T01:42:00Z">
              <w:r w:rsidRPr="00920004">
                <w:rPr>
                  <w:lang w:val="es-ES"/>
                  <w:rPrChange w:id="32606" w:author="phuong vu" w:date="2018-11-30T22:36:00Z">
                    <w:rPr>
                      <w:lang w:val="es-ES"/>
                    </w:rPr>
                  </w:rPrChange>
                </w:rPr>
                <w:t xml:space="preserve">Hiển thị chi tiết </w:t>
              </w:r>
            </w:ins>
            <w:ins w:id="32607" w:author="phuong vu" w:date="2018-11-26T01:47:00Z">
              <w:r w:rsidR="008A01E1" w:rsidRPr="00920004">
                <w:rPr>
                  <w:lang w:val="es-ES"/>
                  <w:rPrChange w:id="32608" w:author="phuong vu" w:date="2018-11-30T22:36:00Z">
                    <w:rPr>
                      <w:lang w:val="es-ES"/>
                    </w:rPr>
                  </w:rPrChange>
                </w:rPr>
                <w:t>biên nhận</w:t>
              </w:r>
            </w:ins>
            <w:ins w:id="32609" w:author="phuong vu" w:date="2018-11-26T01:42:00Z">
              <w:r w:rsidRPr="00920004">
                <w:rPr>
                  <w:lang w:val="es-ES"/>
                  <w:rPrChange w:id="32610" w:author="phuong vu" w:date="2018-11-30T22:36:00Z">
                    <w:rPr>
                      <w:lang w:val="es-ES"/>
                    </w:rPr>
                  </w:rPrChange>
                </w:rPr>
                <w:t>.</w:t>
              </w:r>
            </w:ins>
          </w:p>
        </w:tc>
        <w:tc>
          <w:tcPr>
            <w:tcW w:w="1738" w:type="dxa"/>
            <w:tcBorders>
              <w:top w:val="single" w:sz="4" w:space="0" w:color="auto"/>
              <w:left w:val="single" w:sz="4" w:space="0" w:color="auto"/>
              <w:bottom w:val="single" w:sz="4" w:space="0" w:color="auto"/>
              <w:right w:val="single" w:sz="4" w:space="0" w:color="auto"/>
            </w:tcBorders>
            <w:tcPrChange w:id="32611" w:author="phuong vu" w:date="2018-11-30T21:31:00Z">
              <w:tcPr>
                <w:tcW w:w="1738" w:type="dxa"/>
                <w:tcBorders>
                  <w:top w:val="single" w:sz="4" w:space="0" w:color="auto"/>
                  <w:left w:val="single" w:sz="4" w:space="0" w:color="auto"/>
                  <w:bottom w:val="single" w:sz="4" w:space="0" w:color="auto"/>
                  <w:right w:val="single" w:sz="4" w:space="0" w:color="auto"/>
                </w:tcBorders>
              </w:tcPr>
            </w:tcPrChange>
          </w:tcPr>
          <w:p w14:paraId="4FB7A637" w14:textId="77777777" w:rsidR="00477528" w:rsidRPr="00920004" w:rsidRDefault="00477528" w:rsidP="00C960CE">
            <w:pPr>
              <w:rPr>
                <w:ins w:id="32612" w:author="phuong vu" w:date="2018-11-26T01:42:00Z"/>
                <w:lang w:val="es-ES"/>
                <w:rPrChange w:id="32613" w:author="phuong vu" w:date="2018-11-30T22:36:00Z">
                  <w:rPr>
                    <w:ins w:id="32614" w:author="phuong vu" w:date="2018-11-26T01:42:00Z"/>
                    <w:lang w:val="es-ES"/>
                  </w:rPr>
                </w:rPrChange>
              </w:rPr>
              <w:pPrChange w:id="32615" w:author="phuong vu" w:date="2018-11-30T22:08:00Z">
                <w:pPr>
                  <w:spacing w:line="276" w:lineRule="auto"/>
                  <w:jc w:val="left"/>
                </w:pPr>
              </w:pPrChange>
            </w:pPr>
            <w:ins w:id="32616" w:author="phuong vu" w:date="2018-11-26T01:42:00Z">
              <w:r w:rsidRPr="00920004">
                <w:rPr>
                  <w:lang w:val="es-ES"/>
                  <w:rPrChange w:id="32617" w:author="phuong vu" w:date="2018-11-30T22:36:00Z">
                    <w:rPr>
                      <w:lang w:val="es-ES"/>
                    </w:rPr>
                  </w:rPrChange>
                </w:rPr>
                <w:t>Thành công</w:t>
              </w:r>
            </w:ins>
          </w:p>
        </w:tc>
      </w:tr>
      <w:tr w:rsidR="00477528" w:rsidRPr="00920004" w14:paraId="4A2A9E48" w14:textId="77777777" w:rsidTr="00AB70EF">
        <w:trPr>
          <w:ins w:id="32618" w:author="phuong vu" w:date="2018-11-26T01:42:00Z"/>
        </w:trPr>
        <w:tc>
          <w:tcPr>
            <w:tcW w:w="708" w:type="dxa"/>
            <w:tcBorders>
              <w:top w:val="single" w:sz="4" w:space="0" w:color="auto"/>
              <w:left w:val="single" w:sz="4" w:space="0" w:color="auto"/>
              <w:bottom w:val="single" w:sz="4" w:space="0" w:color="auto"/>
              <w:right w:val="single" w:sz="4" w:space="0" w:color="auto"/>
            </w:tcBorders>
            <w:vAlign w:val="center"/>
            <w:tcPrChange w:id="32619" w:author="phuong vu" w:date="2018-11-30T21:31:00Z">
              <w:tcPr>
                <w:tcW w:w="708" w:type="dxa"/>
                <w:tcBorders>
                  <w:top w:val="single" w:sz="4" w:space="0" w:color="auto"/>
                  <w:left w:val="single" w:sz="4" w:space="0" w:color="auto"/>
                  <w:bottom w:val="single" w:sz="4" w:space="0" w:color="auto"/>
                  <w:right w:val="single" w:sz="4" w:space="0" w:color="auto"/>
                </w:tcBorders>
                <w:vAlign w:val="center"/>
              </w:tcPr>
            </w:tcPrChange>
          </w:tcPr>
          <w:p w14:paraId="1A5816F4" w14:textId="77777777" w:rsidR="00477528" w:rsidRPr="00920004" w:rsidRDefault="00477528" w:rsidP="00AB70EF">
            <w:pPr>
              <w:jc w:val="center"/>
              <w:rPr>
                <w:ins w:id="32620" w:author="phuong vu" w:date="2018-11-26T01:42:00Z"/>
                <w:lang w:val="es-ES"/>
                <w:rPrChange w:id="32621" w:author="phuong vu" w:date="2018-11-30T22:36:00Z">
                  <w:rPr>
                    <w:ins w:id="32622" w:author="phuong vu" w:date="2018-11-26T01:42:00Z"/>
                    <w:lang w:val="es-ES"/>
                  </w:rPr>
                </w:rPrChange>
              </w:rPr>
              <w:pPrChange w:id="32623" w:author="phuong vu" w:date="2018-11-30T21:31:00Z">
                <w:pPr>
                  <w:spacing w:line="276" w:lineRule="auto"/>
                  <w:jc w:val="center"/>
                </w:pPr>
              </w:pPrChange>
            </w:pPr>
            <w:ins w:id="32624" w:author="phuong vu" w:date="2018-11-26T01:42:00Z">
              <w:r w:rsidRPr="00920004">
                <w:rPr>
                  <w:lang w:val="es-ES"/>
                  <w:rPrChange w:id="32625" w:author="phuong vu" w:date="2018-11-30T22:36:00Z">
                    <w:rPr>
                      <w:lang w:val="es-ES"/>
                    </w:rPr>
                  </w:rPrChange>
                </w:rPr>
                <w:t>4</w:t>
              </w:r>
            </w:ins>
          </w:p>
        </w:tc>
        <w:tc>
          <w:tcPr>
            <w:tcW w:w="2676" w:type="dxa"/>
            <w:tcBorders>
              <w:top w:val="single" w:sz="4" w:space="0" w:color="auto"/>
              <w:left w:val="single" w:sz="4" w:space="0" w:color="auto"/>
              <w:bottom w:val="single" w:sz="4" w:space="0" w:color="auto"/>
              <w:right w:val="single" w:sz="4" w:space="0" w:color="auto"/>
            </w:tcBorders>
            <w:tcPrChange w:id="32626" w:author="phuong vu" w:date="2018-11-30T21:31:00Z">
              <w:tcPr>
                <w:tcW w:w="2676" w:type="dxa"/>
                <w:tcBorders>
                  <w:top w:val="single" w:sz="4" w:space="0" w:color="auto"/>
                  <w:left w:val="single" w:sz="4" w:space="0" w:color="auto"/>
                  <w:bottom w:val="single" w:sz="4" w:space="0" w:color="auto"/>
                  <w:right w:val="single" w:sz="4" w:space="0" w:color="auto"/>
                </w:tcBorders>
              </w:tcPr>
            </w:tcPrChange>
          </w:tcPr>
          <w:p w14:paraId="40755B5E" w14:textId="637C8F92" w:rsidR="00477528" w:rsidRPr="00920004" w:rsidRDefault="00477528" w:rsidP="00C960CE">
            <w:pPr>
              <w:rPr>
                <w:ins w:id="32627" w:author="phuong vu" w:date="2018-11-26T01:42:00Z"/>
                <w:lang w:val="es-ES"/>
                <w:rPrChange w:id="32628" w:author="phuong vu" w:date="2018-11-30T22:36:00Z">
                  <w:rPr>
                    <w:ins w:id="32629" w:author="phuong vu" w:date="2018-11-26T01:42:00Z"/>
                    <w:lang w:val="es-ES"/>
                  </w:rPr>
                </w:rPrChange>
              </w:rPr>
              <w:pPrChange w:id="32630" w:author="phuong vu" w:date="2018-11-30T22:08:00Z">
                <w:pPr>
                  <w:spacing w:line="276" w:lineRule="auto"/>
                  <w:jc w:val="left"/>
                </w:pPr>
              </w:pPrChange>
            </w:pPr>
            <w:ins w:id="32631" w:author="phuong vu" w:date="2018-11-26T01:42:00Z">
              <w:r w:rsidRPr="00920004">
                <w:rPr>
                  <w:lang w:val="es-ES"/>
                  <w:rPrChange w:id="32632" w:author="phuong vu" w:date="2018-11-30T22:36:00Z">
                    <w:rPr>
                      <w:lang w:val="es-ES"/>
                    </w:rPr>
                  </w:rPrChange>
                </w:rPr>
                <w:t xml:space="preserve">Dữ liệu lỗi, kết nối </w:t>
              </w:r>
            </w:ins>
            <w:ins w:id="32633" w:author="phuong vu" w:date="2018-11-30T13:58:00Z">
              <w:r w:rsidR="00184C15" w:rsidRPr="00920004">
                <w:rPr>
                  <w:lang w:val="es-ES"/>
                  <w:rPrChange w:id="32634" w:author="phuong vu" w:date="2018-11-30T22:36:00Z">
                    <w:rPr>
                      <w:lang w:val="es-ES"/>
                    </w:rPr>
                  </w:rPrChange>
                </w:rPr>
                <w:t>máy chủ</w:t>
              </w:r>
            </w:ins>
            <w:ins w:id="32635" w:author="phuong vu" w:date="2018-11-26T01:42:00Z">
              <w:r w:rsidRPr="00920004">
                <w:rPr>
                  <w:lang w:val="es-ES"/>
                  <w:rPrChange w:id="32636" w:author="phuong vu" w:date="2018-11-30T22:36:00Z">
                    <w:rPr>
                      <w:lang w:val="es-ES"/>
                    </w:rPr>
                  </w:rPrChange>
                </w:rPr>
                <w:t xml:space="preserve"> lỗi.</w:t>
              </w:r>
            </w:ins>
          </w:p>
        </w:tc>
        <w:tc>
          <w:tcPr>
            <w:tcW w:w="1942" w:type="dxa"/>
            <w:tcBorders>
              <w:top w:val="single" w:sz="4" w:space="0" w:color="auto"/>
              <w:left w:val="single" w:sz="4" w:space="0" w:color="auto"/>
              <w:bottom w:val="single" w:sz="4" w:space="0" w:color="auto"/>
              <w:right w:val="single" w:sz="4" w:space="0" w:color="auto"/>
            </w:tcBorders>
            <w:tcPrChange w:id="32637" w:author="phuong vu" w:date="2018-11-30T21:31:00Z">
              <w:tcPr>
                <w:tcW w:w="1942" w:type="dxa"/>
                <w:tcBorders>
                  <w:top w:val="single" w:sz="4" w:space="0" w:color="auto"/>
                  <w:left w:val="single" w:sz="4" w:space="0" w:color="auto"/>
                  <w:bottom w:val="single" w:sz="4" w:space="0" w:color="auto"/>
                  <w:right w:val="single" w:sz="4" w:space="0" w:color="auto"/>
                </w:tcBorders>
              </w:tcPr>
            </w:tcPrChange>
          </w:tcPr>
          <w:p w14:paraId="713EFEFC" w14:textId="77777777" w:rsidR="00477528" w:rsidRPr="00920004" w:rsidRDefault="00477528" w:rsidP="00C960CE">
            <w:pPr>
              <w:rPr>
                <w:ins w:id="32638" w:author="phuong vu" w:date="2018-11-26T01:42:00Z"/>
                <w:lang w:val="es-ES"/>
                <w:rPrChange w:id="32639" w:author="phuong vu" w:date="2018-11-30T22:36:00Z">
                  <w:rPr>
                    <w:ins w:id="32640" w:author="phuong vu" w:date="2018-11-26T01:42:00Z"/>
                    <w:lang w:val="es-ES"/>
                  </w:rPr>
                </w:rPrChange>
              </w:rPr>
              <w:pPrChange w:id="32641" w:author="phuong vu" w:date="2018-11-30T22:08:00Z">
                <w:pPr>
                  <w:spacing w:line="276" w:lineRule="auto"/>
                  <w:jc w:val="left"/>
                </w:pPr>
              </w:pPrChange>
            </w:pPr>
            <w:ins w:id="32642" w:author="phuong vu" w:date="2018-11-26T01:42:00Z">
              <w:r w:rsidRPr="00920004">
                <w:rPr>
                  <w:lang w:val="es-ES"/>
                  <w:rPrChange w:id="32643" w:author="phuong vu" w:date="2018-11-30T22:36:00Z">
                    <w:rPr>
                      <w:lang w:val="es-ES"/>
                    </w:rPr>
                  </w:rPrChange>
                </w:rPr>
                <w:t>Trang màn hình lỗi. Thông tin lỗi</w:t>
              </w:r>
            </w:ins>
          </w:p>
        </w:tc>
        <w:tc>
          <w:tcPr>
            <w:tcW w:w="1713" w:type="dxa"/>
            <w:tcBorders>
              <w:top w:val="single" w:sz="4" w:space="0" w:color="auto"/>
              <w:left w:val="single" w:sz="4" w:space="0" w:color="auto"/>
              <w:bottom w:val="single" w:sz="4" w:space="0" w:color="auto"/>
              <w:right w:val="single" w:sz="4" w:space="0" w:color="auto"/>
            </w:tcBorders>
            <w:tcPrChange w:id="32644" w:author="phuong vu" w:date="2018-11-30T21:31:00Z">
              <w:tcPr>
                <w:tcW w:w="1713" w:type="dxa"/>
                <w:tcBorders>
                  <w:top w:val="single" w:sz="4" w:space="0" w:color="auto"/>
                  <w:left w:val="single" w:sz="4" w:space="0" w:color="auto"/>
                  <w:bottom w:val="single" w:sz="4" w:space="0" w:color="auto"/>
                  <w:right w:val="single" w:sz="4" w:space="0" w:color="auto"/>
                </w:tcBorders>
              </w:tcPr>
            </w:tcPrChange>
          </w:tcPr>
          <w:p w14:paraId="18C90196" w14:textId="77777777" w:rsidR="00477528" w:rsidRPr="00920004" w:rsidRDefault="00477528" w:rsidP="00C960CE">
            <w:pPr>
              <w:rPr>
                <w:ins w:id="32645" w:author="phuong vu" w:date="2018-11-26T01:42:00Z"/>
                <w:lang w:val="es-ES"/>
                <w:rPrChange w:id="32646" w:author="phuong vu" w:date="2018-11-30T22:36:00Z">
                  <w:rPr>
                    <w:ins w:id="32647" w:author="phuong vu" w:date="2018-11-26T01:42:00Z"/>
                    <w:lang w:val="es-ES"/>
                  </w:rPr>
                </w:rPrChange>
              </w:rPr>
              <w:pPrChange w:id="32648" w:author="phuong vu" w:date="2018-11-30T22:08:00Z">
                <w:pPr>
                  <w:spacing w:line="276" w:lineRule="auto"/>
                  <w:jc w:val="left"/>
                </w:pPr>
              </w:pPrChange>
            </w:pPr>
            <w:ins w:id="32649" w:author="phuong vu" w:date="2018-11-26T01:42:00Z">
              <w:r w:rsidRPr="00920004">
                <w:rPr>
                  <w:lang w:val="es-ES"/>
                  <w:rPrChange w:id="32650" w:author="phuong vu" w:date="2018-11-30T22:36:00Z">
                    <w:rPr>
                      <w:lang w:val="es-ES"/>
                    </w:rPr>
                  </w:rPrChange>
                </w:rPr>
                <w:t>Trang màn hình lỗi. Thông tin lỗi</w:t>
              </w:r>
            </w:ins>
          </w:p>
        </w:tc>
        <w:tc>
          <w:tcPr>
            <w:tcW w:w="1738" w:type="dxa"/>
            <w:tcBorders>
              <w:top w:val="single" w:sz="4" w:space="0" w:color="auto"/>
              <w:left w:val="single" w:sz="4" w:space="0" w:color="auto"/>
              <w:bottom w:val="single" w:sz="4" w:space="0" w:color="auto"/>
              <w:right w:val="single" w:sz="4" w:space="0" w:color="auto"/>
            </w:tcBorders>
            <w:tcPrChange w:id="32651" w:author="phuong vu" w:date="2018-11-30T21:31:00Z">
              <w:tcPr>
                <w:tcW w:w="1738" w:type="dxa"/>
                <w:tcBorders>
                  <w:top w:val="single" w:sz="4" w:space="0" w:color="auto"/>
                  <w:left w:val="single" w:sz="4" w:space="0" w:color="auto"/>
                  <w:bottom w:val="single" w:sz="4" w:space="0" w:color="auto"/>
                  <w:right w:val="single" w:sz="4" w:space="0" w:color="auto"/>
                </w:tcBorders>
              </w:tcPr>
            </w:tcPrChange>
          </w:tcPr>
          <w:p w14:paraId="724E8AAA" w14:textId="77777777" w:rsidR="00477528" w:rsidRPr="00920004" w:rsidRDefault="00477528" w:rsidP="00C960CE">
            <w:pPr>
              <w:rPr>
                <w:ins w:id="32652" w:author="phuong vu" w:date="2018-11-26T01:42:00Z"/>
                <w:lang w:val="es-ES"/>
                <w:rPrChange w:id="32653" w:author="phuong vu" w:date="2018-11-30T22:36:00Z">
                  <w:rPr>
                    <w:ins w:id="32654" w:author="phuong vu" w:date="2018-11-26T01:42:00Z"/>
                    <w:lang w:val="es-ES"/>
                  </w:rPr>
                </w:rPrChange>
              </w:rPr>
              <w:pPrChange w:id="32655" w:author="phuong vu" w:date="2018-11-30T22:08:00Z">
                <w:pPr>
                  <w:keepNext/>
                  <w:spacing w:line="276" w:lineRule="auto"/>
                  <w:jc w:val="left"/>
                </w:pPr>
              </w:pPrChange>
            </w:pPr>
            <w:ins w:id="32656" w:author="phuong vu" w:date="2018-11-26T01:42:00Z">
              <w:r w:rsidRPr="00920004">
                <w:rPr>
                  <w:lang w:val="es-ES"/>
                  <w:rPrChange w:id="32657" w:author="phuong vu" w:date="2018-11-30T22:36:00Z">
                    <w:rPr>
                      <w:lang w:val="es-ES"/>
                    </w:rPr>
                  </w:rPrChange>
                </w:rPr>
                <w:t>Thành công</w:t>
              </w:r>
            </w:ins>
          </w:p>
        </w:tc>
      </w:tr>
    </w:tbl>
    <w:p w14:paraId="6759B276" w14:textId="68BB2DDC" w:rsidR="00477528" w:rsidRPr="00920004" w:rsidRDefault="00B81AB4" w:rsidP="00A17FA5">
      <w:pPr>
        <w:pStyle w:val="Caption"/>
        <w:rPr>
          <w:ins w:id="32658" w:author="phuong vu" w:date="2018-11-23T10:02:00Z"/>
          <w:rPrChange w:id="32659" w:author="phuong vu" w:date="2018-11-30T22:36:00Z">
            <w:rPr>
              <w:ins w:id="32660" w:author="phuong vu" w:date="2018-11-23T10:02:00Z"/>
            </w:rPr>
          </w:rPrChange>
        </w:rPr>
        <w:pPrChange w:id="32661" w:author="phuong vu" w:date="2018-11-30T22:42:00Z">
          <w:pPr>
            <w:pStyle w:val="Heading3"/>
          </w:pPr>
        </w:pPrChange>
      </w:pPr>
      <w:bookmarkStart w:id="32662" w:name="_Toc531381647"/>
      <w:ins w:id="32663" w:author="phuong vu" w:date="2018-11-26T01:53:00Z">
        <w:r w:rsidRPr="00920004">
          <w:rPr>
            <w:rPrChange w:id="32664" w:author="phuong vu" w:date="2018-11-30T22:36:00Z">
              <w:rPr/>
            </w:rPrChange>
          </w:rPr>
          <w:t xml:space="preserve">Bảng </w:t>
        </w:r>
      </w:ins>
      <w:ins w:id="32665" w:author="phuong vu" w:date="2018-11-30T14:54:00Z">
        <w:r w:rsidR="00D632EE" w:rsidRPr="00920004">
          <w:rPr>
            <w:rPrChange w:id="32666" w:author="phuong vu" w:date="2018-11-30T22:36:00Z">
              <w:rPr/>
            </w:rPrChange>
          </w:rPr>
          <w:fldChar w:fldCharType="begin"/>
        </w:r>
        <w:r w:rsidR="00D632EE" w:rsidRPr="00920004">
          <w:rPr>
            <w:rPrChange w:id="32667" w:author="phuong vu" w:date="2018-11-30T22:36:00Z">
              <w:rPr/>
            </w:rPrChange>
          </w:rPr>
          <w:instrText xml:space="preserve"> STYLEREF 1 \s </w:instrText>
        </w:r>
      </w:ins>
      <w:r w:rsidR="00D632EE" w:rsidRPr="00920004">
        <w:rPr>
          <w:rPrChange w:id="32668" w:author="phuong vu" w:date="2018-11-30T22:36:00Z">
            <w:rPr/>
          </w:rPrChange>
        </w:rPr>
        <w:fldChar w:fldCharType="separate"/>
      </w:r>
      <w:r w:rsidR="00B5490C">
        <w:rPr>
          <w:noProof/>
        </w:rPr>
        <w:t>4</w:t>
      </w:r>
      <w:ins w:id="32669" w:author="phuong vu" w:date="2018-11-30T14:54:00Z">
        <w:r w:rsidR="00D632EE" w:rsidRPr="00920004">
          <w:rPr>
            <w:rPrChange w:id="32670" w:author="phuong vu" w:date="2018-11-30T22:36:00Z">
              <w:rPr/>
            </w:rPrChange>
          </w:rPr>
          <w:fldChar w:fldCharType="end"/>
        </w:r>
        <w:r w:rsidR="00D632EE" w:rsidRPr="00920004">
          <w:rPr>
            <w:rPrChange w:id="32671" w:author="phuong vu" w:date="2018-11-30T22:36:00Z">
              <w:rPr/>
            </w:rPrChange>
          </w:rPr>
          <w:t>.</w:t>
        </w:r>
        <w:r w:rsidR="00D632EE" w:rsidRPr="00920004">
          <w:rPr>
            <w:rPrChange w:id="32672" w:author="phuong vu" w:date="2018-11-30T22:36:00Z">
              <w:rPr/>
            </w:rPrChange>
          </w:rPr>
          <w:fldChar w:fldCharType="begin"/>
        </w:r>
        <w:r w:rsidR="00D632EE" w:rsidRPr="00920004">
          <w:rPr>
            <w:rPrChange w:id="32673" w:author="phuong vu" w:date="2018-11-30T22:36:00Z">
              <w:rPr/>
            </w:rPrChange>
          </w:rPr>
          <w:instrText xml:space="preserve"> SEQ Bảng \* ARABIC \s 1 </w:instrText>
        </w:r>
      </w:ins>
      <w:r w:rsidR="00D632EE" w:rsidRPr="00920004">
        <w:rPr>
          <w:rPrChange w:id="32674" w:author="phuong vu" w:date="2018-11-30T22:36:00Z">
            <w:rPr/>
          </w:rPrChange>
        </w:rPr>
        <w:fldChar w:fldCharType="separate"/>
      </w:r>
      <w:ins w:id="32675" w:author="phuong vu" w:date="2018-11-30T22:44:00Z">
        <w:r w:rsidR="00B5490C">
          <w:rPr>
            <w:noProof/>
          </w:rPr>
          <w:t>10</w:t>
        </w:r>
      </w:ins>
      <w:ins w:id="32676" w:author="phuong vu" w:date="2018-11-30T14:54:00Z">
        <w:r w:rsidR="00D632EE" w:rsidRPr="00920004">
          <w:rPr>
            <w:rPrChange w:id="32677" w:author="phuong vu" w:date="2018-11-30T22:36:00Z">
              <w:rPr/>
            </w:rPrChange>
          </w:rPr>
          <w:fldChar w:fldCharType="end"/>
        </w:r>
      </w:ins>
      <w:ins w:id="32678" w:author="phuong vu" w:date="2018-11-26T01:53:00Z">
        <w:r w:rsidRPr="00920004">
          <w:rPr>
            <w:rPrChange w:id="32679" w:author="phuong vu" w:date="2018-11-30T22:36:00Z">
              <w:rPr/>
            </w:rPrChange>
          </w:rPr>
          <w:t xml:space="preserve"> Kiểm thử chức năng cập nhật biên nhận</w:t>
        </w:r>
      </w:ins>
      <w:bookmarkEnd w:id="32662"/>
    </w:p>
    <w:p w14:paraId="1D9E6C81" w14:textId="50D22D4F" w:rsidR="00287281" w:rsidRPr="00920004" w:rsidRDefault="00287281" w:rsidP="00D72BF9">
      <w:pPr>
        <w:pStyle w:val="Heading3"/>
        <w:rPr>
          <w:ins w:id="32680" w:author="phuong vu" w:date="2018-11-23T10:14:00Z"/>
          <w:rPrChange w:id="32681" w:author="phuong vu" w:date="2018-11-30T22:36:00Z">
            <w:rPr>
              <w:ins w:id="32682" w:author="phuong vu" w:date="2018-11-23T10:14:00Z"/>
            </w:rPr>
          </w:rPrChange>
        </w:rPr>
        <w:pPrChange w:id="32683" w:author="phuong vu" w:date="2018-11-30T22:22:00Z">
          <w:pPr>
            <w:pStyle w:val="Heading3"/>
          </w:pPr>
        </w:pPrChange>
      </w:pPr>
      <w:bookmarkStart w:id="32684" w:name="_Toc531381550"/>
      <w:ins w:id="32685" w:author="phuong vu" w:date="2018-11-23T10:02:00Z">
        <w:r w:rsidRPr="00920004">
          <w:rPr>
            <w:rPrChange w:id="32686" w:author="phuong vu" w:date="2018-11-30T22:36:00Z">
              <w:rPr/>
            </w:rPrChange>
          </w:rPr>
          <w:t>Quản lí phân công xử lí đơn hàng</w:t>
        </w:r>
      </w:ins>
      <w:bookmarkEnd w:id="32684"/>
    </w:p>
    <w:p w14:paraId="37FA0E72" w14:textId="77777777" w:rsidR="005F0591" w:rsidRPr="00920004" w:rsidRDefault="005F0591" w:rsidP="00AB70EF">
      <w:pPr>
        <w:ind w:left="720"/>
        <w:rPr>
          <w:ins w:id="32687" w:author="phuong vu" w:date="2018-11-26T01:55:00Z"/>
          <w:lang w:val="en-US"/>
          <w:rPrChange w:id="32688" w:author="phuong vu" w:date="2018-11-30T22:36:00Z">
            <w:rPr>
              <w:ins w:id="32689" w:author="phuong vu" w:date="2018-11-26T01:55:00Z"/>
              <w:lang w:val="en-US"/>
            </w:rPr>
          </w:rPrChange>
        </w:rPr>
        <w:pPrChange w:id="32690" w:author="phuong vu" w:date="2018-11-30T21:31:00Z">
          <w:pPr>
            <w:spacing w:line="276" w:lineRule="auto"/>
          </w:pPr>
        </w:pPrChange>
      </w:pPr>
      <w:ins w:id="32691" w:author="phuong vu" w:date="2018-11-26T01:55:00Z">
        <w:r w:rsidRPr="00920004">
          <w:rPr>
            <w:b/>
            <w:lang w:val="en-US"/>
            <w:rPrChange w:id="32692" w:author="phuong vu" w:date="2018-11-30T22:36:00Z">
              <w:rPr>
                <w:b/>
                <w:lang w:val="en-US"/>
              </w:rPr>
            </w:rPrChange>
          </w:rPr>
          <w:t>Mục đích:</w:t>
        </w:r>
        <w:r w:rsidRPr="00920004">
          <w:rPr>
            <w:lang w:val="en-US"/>
            <w:rPrChange w:id="32693" w:author="phuong vu" w:date="2018-11-30T22:36:00Z">
              <w:rPr>
                <w:lang w:val="en-US"/>
              </w:rPr>
            </w:rPrChange>
          </w:rPr>
          <w:t xml:space="preserve"> Tìm ra lỗi về thông báo khi thực hiện hoàn tất xử lí, lỗi chuyển trang, hiển thị dữ liệu không đúng với mục đích.</w:t>
        </w:r>
      </w:ins>
    </w:p>
    <w:p w14:paraId="0F090BB3" w14:textId="4539512A" w:rsidR="005F0591" w:rsidRPr="00920004" w:rsidRDefault="005F0591" w:rsidP="00AB70EF">
      <w:pPr>
        <w:ind w:left="720"/>
        <w:rPr>
          <w:ins w:id="32694" w:author="phuong vu" w:date="2018-11-26T01:55:00Z"/>
          <w:lang w:val="en-US"/>
          <w:rPrChange w:id="32695" w:author="phuong vu" w:date="2018-11-30T22:36:00Z">
            <w:rPr>
              <w:ins w:id="32696" w:author="phuong vu" w:date="2018-11-26T01:55:00Z"/>
              <w:lang w:val="en-US"/>
            </w:rPr>
          </w:rPrChange>
        </w:rPr>
        <w:pPrChange w:id="32697" w:author="phuong vu" w:date="2018-11-30T21:31:00Z">
          <w:pPr>
            <w:spacing w:line="276" w:lineRule="auto"/>
          </w:pPr>
        </w:pPrChange>
      </w:pPr>
      <w:ins w:id="32698" w:author="phuong vu" w:date="2018-11-26T01:55:00Z">
        <w:r w:rsidRPr="00920004">
          <w:rPr>
            <w:b/>
            <w:lang w:val="en-US"/>
            <w:rPrChange w:id="32699" w:author="phuong vu" w:date="2018-11-30T22:36:00Z">
              <w:rPr>
                <w:b/>
                <w:lang w:val="en-US"/>
              </w:rPr>
            </w:rPrChange>
          </w:rPr>
          <w:t>Tiền điều kiện:</w:t>
        </w:r>
        <w:r w:rsidRPr="00920004">
          <w:rPr>
            <w:lang w:val="en-US"/>
            <w:rPrChange w:id="32700" w:author="phuong vu" w:date="2018-11-30T22:36:00Z">
              <w:rPr>
                <w:lang w:val="en-US"/>
              </w:rPr>
            </w:rPrChange>
          </w:rPr>
          <w:t xml:space="preserve"> Đăng nhập thành công vào trang quản lí dành cho nhân viên chi nhánh với chức vụ nhân viên </w:t>
        </w:r>
      </w:ins>
      <w:ins w:id="32701" w:author="phuong vu" w:date="2018-11-26T01:56:00Z">
        <w:r w:rsidRPr="00920004">
          <w:rPr>
            <w:lang w:val="en-US"/>
            <w:rPrChange w:id="32702" w:author="phuong vu" w:date="2018-11-30T22:36:00Z">
              <w:rPr>
                <w:lang w:val="en-US"/>
              </w:rPr>
            </w:rPrChange>
          </w:rPr>
          <w:t xml:space="preserve">quản lí đơn hàng </w:t>
        </w:r>
      </w:ins>
      <w:ins w:id="32703" w:author="phuong vu" w:date="2018-11-26T02:07:00Z">
        <w:r w:rsidR="00404CBA" w:rsidRPr="00920004">
          <w:rPr>
            <w:lang w:val="en-US"/>
            <w:rPrChange w:id="32704" w:author="phuong vu" w:date="2018-11-30T22:36:00Z">
              <w:rPr>
                <w:lang w:val="en-US"/>
              </w:rPr>
            </w:rPrChange>
          </w:rPr>
          <w:t>hoặc</w:t>
        </w:r>
      </w:ins>
      <w:ins w:id="32705" w:author="phuong vu" w:date="2018-11-26T01:56:00Z">
        <w:r w:rsidRPr="00920004">
          <w:rPr>
            <w:lang w:val="en-US"/>
            <w:rPrChange w:id="32706" w:author="phuong vu" w:date="2018-11-30T22:36:00Z">
              <w:rPr>
                <w:lang w:val="en-US"/>
              </w:rPr>
            </w:rPrChange>
          </w:rPr>
          <w:t xml:space="preserve"> nhân viên xử lí đơn hàng.</w:t>
        </w:r>
      </w:ins>
    </w:p>
    <w:p w14:paraId="69129529" w14:textId="2B80B3E5" w:rsidR="005F0591" w:rsidRPr="00920004" w:rsidRDefault="005F0591" w:rsidP="00AB70EF">
      <w:pPr>
        <w:ind w:left="720"/>
        <w:rPr>
          <w:ins w:id="32707" w:author="phuong vu" w:date="2018-11-26T01:56:00Z"/>
          <w:b/>
          <w:lang w:val="en-US"/>
          <w:rPrChange w:id="32708" w:author="phuong vu" w:date="2018-11-30T22:36:00Z">
            <w:rPr>
              <w:ins w:id="32709" w:author="phuong vu" w:date="2018-11-26T01:56:00Z"/>
              <w:b/>
              <w:lang w:val="en-US"/>
            </w:rPr>
          </w:rPrChange>
        </w:rPr>
        <w:pPrChange w:id="32710" w:author="phuong vu" w:date="2018-11-30T21:31:00Z">
          <w:pPr>
            <w:spacing w:line="276" w:lineRule="auto"/>
          </w:pPr>
        </w:pPrChange>
      </w:pPr>
      <w:ins w:id="32711" w:author="phuong vu" w:date="2018-11-26T01:55:00Z">
        <w:r w:rsidRPr="00920004">
          <w:rPr>
            <w:b/>
            <w:lang w:val="en-US"/>
            <w:rPrChange w:id="32712" w:author="phuong vu" w:date="2018-11-30T22:36:00Z">
              <w:rPr>
                <w:b/>
                <w:lang w:val="en-US"/>
              </w:rPr>
            </w:rPrChange>
          </w:rPr>
          <w:t>Mô tả:</w:t>
        </w:r>
      </w:ins>
    </w:p>
    <w:p w14:paraId="038212DD" w14:textId="752E287E" w:rsidR="005F0591" w:rsidRPr="00920004" w:rsidRDefault="005F0591" w:rsidP="00AB70EF">
      <w:pPr>
        <w:ind w:left="720" w:firstLine="720"/>
        <w:rPr>
          <w:ins w:id="32713" w:author="phuong vu" w:date="2018-11-26T01:55:00Z"/>
          <w:b/>
          <w:lang w:val="en-US"/>
          <w:rPrChange w:id="32714" w:author="phuong vu" w:date="2018-11-30T22:36:00Z">
            <w:rPr>
              <w:ins w:id="32715" w:author="phuong vu" w:date="2018-11-26T01:55:00Z"/>
              <w:b/>
              <w:lang w:val="en-US"/>
            </w:rPr>
          </w:rPrChange>
        </w:rPr>
        <w:pPrChange w:id="32716" w:author="phuong vu" w:date="2018-11-30T21:31:00Z">
          <w:pPr>
            <w:spacing w:line="276" w:lineRule="auto"/>
          </w:pPr>
        </w:pPrChange>
      </w:pPr>
      <w:ins w:id="32717" w:author="phuong vu" w:date="2018-11-26T01:57:00Z">
        <w:r w:rsidRPr="00920004">
          <w:rPr>
            <w:b/>
            <w:lang w:val="en-US"/>
            <w:rPrChange w:id="32718" w:author="phuong vu" w:date="2018-11-30T22:36:00Z">
              <w:rPr>
                <w:b/>
                <w:lang w:val="en-US"/>
              </w:rPr>
            </w:rPrChange>
          </w:rPr>
          <w:t>Trường hợp 1:</w:t>
        </w:r>
      </w:ins>
    </w:p>
    <w:p w14:paraId="08F13C82" w14:textId="77777777" w:rsidR="005F0591" w:rsidRPr="00920004" w:rsidRDefault="005F0591" w:rsidP="00AB70EF">
      <w:pPr>
        <w:ind w:left="1440"/>
        <w:rPr>
          <w:ins w:id="32719" w:author="phuong vu" w:date="2018-11-26T01:55:00Z"/>
          <w:lang w:val="en-US"/>
          <w:rPrChange w:id="32720" w:author="phuong vu" w:date="2018-11-30T22:36:00Z">
            <w:rPr>
              <w:ins w:id="32721" w:author="phuong vu" w:date="2018-11-26T01:55:00Z"/>
              <w:lang w:val="en-US"/>
            </w:rPr>
          </w:rPrChange>
        </w:rPr>
        <w:pPrChange w:id="32722" w:author="phuong vu" w:date="2018-11-30T21:32:00Z">
          <w:pPr>
            <w:spacing w:line="276" w:lineRule="auto"/>
          </w:pPr>
        </w:pPrChange>
      </w:pPr>
      <w:ins w:id="32723" w:author="phuong vu" w:date="2018-11-26T01:55:00Z">
        <w:r w:rsidRPr="00920004">
          <w:rPr>
            <w:b/>
            <w:lang w:val="en-US"/>
            <w:rPrChange w:id="32724" w:author="phuong vu" w:date="2018-11-30T22:36:00Z">
              <w:rPr>
                <w:b/>
                <w:lang w:val="en-US"/>
              </w:rPr>
            </w:rPrChange>
          </w:rPr>
          <w:t xml:space="preserve">- </w:t>
        </w:r>
        <w:r w:rsidRPr="00920004">
          <w:rPr>
            <w:lang w:val="en-US"/>
            <w:rPrChange w:id="32725" w:author="phuong vu" w:date="2018-11-30T22:36:00Z">
              <w:rPr>
                <w:lang w:val="en-US"/>
              </w:rPr>
            </w:rPrChange>
          </w:rPr>
          <w:t>Bước 1: Mở trang web tại địa chỉ: localhost:3000.</w:t>
        </w:r>
      </w:ins>
    </w:p>
    <w:p w14:paraId="29AB0F4F" w14:textId="77777777" w:rsidR="005F0591" w:rsidRPr="00920004" w:rsidRDefault="005F0591" w:rsidP="00AB70EF">
      <w:pPr>
        <w:ind w:left="1440"/>
        <w:rPr>
          <w:ins w:id="32726" w:author="phuong vu" w:date="2018-11-26T01:55:00Z"/>
          <w:lang w:val="en-US"/>
          <w:rPrChange w:id="32727" w:author="phuong vu" w:date="2018-11-30T22:36:00Z">
            <w:rPr>
              <w:ins w:id="32728" w:author="phuong vu" w:date="2018-11-26T01:55:00Z"/>
              <w:lang w:val="en-US"/>
            </w:rPr>
          </w:rPrChange>
        </w:rPr>
        <w:pPrChange w:id="32729" w:author="phuong vu" w:date="2018-11-30T21:32:00Z">
          <w:pPr>
            <w:spacing w:line="276" w:lineRule="auto"/>
          </w:pPr>
        </w:pPrChange>
      </w:pPr>
      <w:ins w:id="32730" w:author="phuong vu" w:date="2018-11-26T01:55:00Z">
        <w:r w:rsidRPr="00920004">
          <w:rPr>
            <w:lang w:val="en-US"/>
            <w:rPrChange w:id="32731" w:author="phuong vu" w:date="2018-11-30T22:36:00Z">
              <w:rPr>
                <w:lang w:val="en-US"/>
              </w:rPr>
            </w:rPrChange>
          </w:rPr>
          <w:t>- Bước 2: Đăng nhập thành công vào hệ thống.</w:t>
        </w:r>
      </w:ins>
    </w:p>
    <w:p w14:paraId="4E1A0822" w14:textId="13DA1AB3" w:rsidR="005F0591" w:rsidRPr="00920004" w:rsidRDefault="005F0591" w:rsidP="00AB70EF">
      <w:pPr>
        <w:ind w:left="1440"/>
        <w:rPr>
          <w:ins w:id="32732" w:author="phuong vu" w:date="2018-11-26T01:56:00Z"/>
          <w:lang w:val="en-US"/>
          <w:rPrChange w:id="32733" w:author="phuong vu" w:date="2018-11-30T22:36:00Z">
            <w:rPr>
              <w:ins w:id="32734" w:author="phuong vu" w:date="2018-11-26T01:56:00Z"/>
              <w:lang w:val="en-US"/>
            </w:rPr>
          </w:rPrChange>
        </w:rPr>
        <w:pPrChange w:id="32735" w:author="phuong vu" w:date="2018-11-30T21:32:00Z">
          <w:pPr>
            <w:spacing w:line="276" w:lineRule="auto"/>
          </w:pPr>
        </w:pPrChange>
      </w:pPr>
      <w:ins w:id="32736" w:author="phuong vu" w:date="2018-11-26T01:55:00Z">
        <w:r w:rsidRPr="00920004">
          <w:rPr>
            <w:lang w:val="en-US"/>
            <w:rPrChange w:id="32737" w:author="phuong vu" w:date="2018-11-30T22:36:00Z">
              <w:rPr>
                <w:lang w:val="en-US"/>
              </w:rPr>
            </w:rPrChange>
          </w:rPr>
          <w:t>- Bước 3: Chọn chức năng “</w:t>
        </w:r>
        <w:r w:rsidRPr="00920004">
          <w:rPr>
            <w:lang w:val="en-US"/>
            <w:rPrChange w:id="32738" w:author="phuong vu" w:date="2018-11-30T22:36:00Z">
              <w:rPr>
                <w:i/>
                <w:lang w:val="en-US"/>
              </w:rPr>
            </w:rPrChange>
          </w:rPr>
          <w:t>Phân công đơn hàng</w:t>
        </w:r>
        <w:r w:rsidRPr="00920004">
          <w:rPr>
            <w:lang w:val="en-US"/>
            <w:rPrChange w:id="32739" w:author="phuong vu" w:date="2018-11-30T22:36:00Z">
              <w:rPr>
                <w:lang w:val="en-US"/>
              </w:rPr>
            </w:rPrChange>
          </w:rPr>
          <w:t>”.</w:t>
        </w:r>
      </w:ins>
    </w:p>
    <w:p w14:paraId="313EF7FB" w14:textId="06D471D9" w:rsidR="005F0591" w:rsidRPr="00920004" w:rsidRDefault="005F0591" w:rsidP="00AB70EF">
      <w:pPr>
        <w:ind w:left="1440"/>
        <w:rPr>
          <w:ins w:id="32740" w:author="phuong vu" w:date="2018-11-26T01:57:00Z"/>
          <w:lang w:val="en-US"/>
          <w:rPrChange w:id="32741" w:author="phuong vu" w:date="2018-11-30T22:36:00Z">
            <w:rPr>
              <w:ins w:id="32742" w:author="phuong vu" w:date="2018-11-26T01:57:00Z"/>
              <w:lang w:val="en-US"/>
            </w:rPr>
          </w:rPrChange>
        </w:rPr>
        <w:pPrChange w:id="32743" w:author="phuong vu" w:date="2018-11-30T21:32:00Z">
          <w:pPr>
            <w:spacing w:line="276" w:lineRule="auto"/>
          </w:pPr>
        </w:pPrChange>
      </w:pPr>
      <w:ins w:id="32744" w:author="phuong vu" w:date="2018-11-26T01:56:00Z">
        <w:r w:rsidRPr="00920004">
          <w:rPr>
            <w:lang w:val="en-US"/>
            <w:rPrChange w:id="32745" w:author="phuong vu" w:date="2018-11-30T22:36:00Z">
              <w:rPr>
                <w:lang w:val="en-US"/>
              </w:rPr>
            </w:rPrChange>
          </w:rPr>
          <w:t>- Bước 4: Chọn chức năng “Phân công lại”.</w:t>
        </w:r>
      </w:ins>
    </w:p>
    <w:p w14:paraId="50FA89A0" w14:textId="7DB7040F" w:rsidR="005F0591" w:rsidRPr="00920004" w:rsidRDefault="005F0591" w:rsidP="00AB70EF">
      <w:pPr>
        <w:ind w:left="1440"/>
        <w:rPr>
          <w:ins w:id="32746" w:author="phuong vu" w:date="2018-11-26T01:57:00Z"/>
          <w:b/>
          <w:lang w:val="en-US"/>
          <w:rPrChange w:id="32747" w:author="phuong vu" w:date="2018-11-30T22:36:00Z">
            <w:rPr>
              <w:ins w:id="32748" w:author="phuong vu" w:date="2018-11-26T01:57:00Z"/>
              <w:b/>
              <w:lang w:val="en-US"/>
            </w:rPr>
          </w:rPrChange>
        </w:rPr>
        <w:pPrChange w:id="32749" w:author="phuong vu" w:date="2018-11-30T21:32:00Z">
          <w:pPr>
            <w:spacing w:line="276" w:lineRule="auto"/>
          </w:pPr>
        </w:pPrChange>
      </w:pPr>
      <w:ins w:id="32750" w:author="phuong vu" w:date="2018-11-26T01:57:00Z">
        <w:r w:rsidRPr="00920004">
          <w:rPr>
            <w:b/>
            <w:lang w:val="en-US"/>
            <w:rPrChange w:id="32751" w:author="phuong vu" w:date="2018-11-30T22:36:00Z">
              <w:rPr>
                <w:b/>
                <w:lang w:val="en-US"/>
              </w:rPr>
            </w:rPrChange>
          </w:rPr>
          <w:t>Trường hợp 2:</w:t>
        </w:r>
      </w:ins>
    </w:p>
    <w:p w14:paraId="367EA195" w14:textId="77777777" w:rsidR="005F0591" w:rsidRPr="00920004" w:rsidRDefault="005F0591" w:rsidP="00AB70EF">
      <w:pPr>
        <w:ind w:left="1440"/>
        <w:rPr>
          <w:ins w:id="32752" w:author="phuong vu" w:date="2018-11-26T01:57:00Z"/>
          <w:lang w:val="en-US"/>
          <w:rPrChange w:id="32753" w:author="phuong vu" w:date="2018-11-30T22:36:00Z">
            <w:rPr>
              <w:ins w:id="32754" w:author="phuong vu" w:date="2018-11-26T01:57:00Z"/>
              <w:lang w:val="en-US"/>
            </w:rPr>
          </w:rPrChange>
        </w:rPr>
        <w:pPrChange w:id="32755" w:author="phuong vu" w:date="2018-11-30T21:32:00Z">
          <w:pPr>
            <w:spacing w:line="276" w:lineRule="auto"/>
          </w:pPr>
        </w:pPrChange>
      </w:pPr>
      <w:ins w:id="32756" w:author="phuong vu" w:date="2018-11-26T01:57:00Z">
        <w:r w:rsidRPr="00920004">
          <w:rPr>
            <w:b/>
            <w:lang w:val="en-US"/>
            <w:rPrChange w:id="32757" w:author="phuong vu" w:date="2018-11-30T22:36:00Z">
              <w:rPr>
                <w:b/>
                <w:lang w:val="en-US"/>
              </w:rPr>
            </w:rPrChange>
          </w:rPr>
          <w:t xml:space="preserve">- </w:t>
        </w:r>
        <w:r w:rsidRPr="00920004">
          <w:rPr>
            <w:lang w:val="en-US"/>
            <w:rPrChange w:id="32758" w:author="phuong vu" w:date="2018-11-30T22:36:00Z">
              <w:rPr>
                <w:lang w:val="en-US"/>
              </w:rPr>
            </w:rPrChange>
          </w:rPr>
          <w:t>Bước 1: Mở trang web tại địa chỉ: localhost:3000.</w:t>
        </w:r>
      </w:ins>
    </w:p>
    <w:p w14:paraId="33099E88" w14:textId="77777777" w:rsidR="005F0591" w:rsidRPr="00920004" w:rsidRDefault="005F0591" w:rsidP="00AB70EF">
      <w:pPr>
        <w:ind w:left="1440"/>
        <w:rPr>
          <w:ins w:id="32759" w:author="phuong vu" w:date="2018-11-26T01:57:00Z"/>
          <w:lang w:val="en-US"/>
          <w:rPrChange w:id="32760" w:author="phuong vu" w:date="2018-11-30T22:36:00Z">
            <w:rPr>
              <w:ins w:id="32761" w:author="phuong vu" w:date="2018-11-26T01:57:00Z"/>
              <w:lang w:val="en-US"/>
            </w:rPr>
          </w:rPrChange>
        </w:rPr>
        <w:pPrChange w:id="32762" w:author="phuong vu" w:date="2018-11-30T21:32:00Z">
          <w:pPr>
            <w:spacing w:line="276" w:lineRule="auto"/>
          </w:pPr>
        </w:pPrChange>
      </w:pPr>
      <w:ins w:id="32763" w:author="phuong vu" w:date="2018-11-26T01:57:00Z">
        <w:r w:rsidRPr="00920004">
          <w:rPr>
            <w:lang w:val="en-US"/>
            <w:rPrChange w:id="32764" w:author="phuong vu" w:date="2018-11-30T22:36:00Z">
              <w:rPr>
                <w:lang w:val="en-US"/>
              </w:rPr>
            </w:rPrChange>
          </w:rPr>
          <w:t>- Bước 2: Đăng nhập thành công vào hệ thống.</w:t>
        </w:r>
      </w:ins>
    </w:p>
    <w:p w14:paraId="1313933D" w14:textId="3DB41FF7" w:rsidR="005F0591" w:rsidRPr="00920004" w:rsidRDefault="005F0591" w:rsidP="00AB70EF">
      <w:pPr>
        <w:ind w:left="1440"/>
        <w:rPr>
          <w:ins w:id="32765" w:author="phuong vu" w:date="2018-11-26T01:57:00Z"/>
          <w:lang w:val="en-US"/>
          <w:rPrChange w:id="32766" w:author="phuong vu" w:date="2018-11-30T22:36:00Z">
            <w:rPr>
              <w:ins w:id="32767" w:author="phuong vu" w:date="2018-11-26T01:57:00Z"/>
              <w:lang w:val="en-US"/>
            </w:rPr>
          </w:rPrChange>
        </w:rPr>
        <w:pPrChange w:id="32768" w:author="phuong vu" w:date="2018-11-30T21:32:00Z">
          <w:pPr>
            <w:spacing w:line="276" w:lineRule="auto"/>
          </w:pPr>
        </w:pPrChange>
      </w:pPr>
      <w:ins w:id="32769" w:author="phuong vu" w:date="2018-11-26T01:57:00Z">
        <w:r w:rsidRPr="00920004">
          <w:rPr>
            <w:lang w:val="en-US"/>
            <w:rPrChange w:id="32770" w:author="phuong vu" w:date="2018-11-30T22:36:00Z">
              <w:rPr>
                <w:lang w:val="en-US"/>
              </w:rPr>
            </w:rPrChange>
          </w:rPr>
          <w:t>- Bước 3: Chọn chức năng “</w:t>
        </w:r>
        <w:r w:rsidRPr="00920004">
          <w:rPr>
            <w:lang w:val="en-US"/>
            <w:rPrChange w:id="32771" w:author="phuong vu" w:date="2018-11-30T22:36:00Z">
              <w:rPr>
                <w:i/>
                <w:lang w:val="en-US"/>
              </w:rPr>
            </w:rPrChange>
          </w:rPr>
          <w:t>Máy giặt</w:t>
        </w:r>
        <w:r w:rsidRPr="00920004">
          <w:rPr>
            <w:lang w:val="en-US"/>
            <w:rPrChange w:id="32772" w:author="phuong vu" w:date="2018-11-30T22:36:00Z">
              <w:rPr>
                <w:lang w:val="en-US"/>
              </w:rPr>
            </w:rPrChange>
          </w:rPr>
          <w:t>”.</w:t>
        </w:r>
      </w:ins>
    </w:p>
    <w:p w14:paraId="1F204B74" w14:textId="4754F7A9" w:rsidR="005F0591" w:rsidRPr="00920004" w:rsidRDefault="005F0591" w:rsidP="00AB70EF">
      <w:pPr>
        <w:ind w:left="1440"/>
        <w:rPr>
          <w:ins w:id="32773" w:author="phuong vu" w:date="2018-11-26T01:57:00Z"/>
          <w:lang w:val="en-US"/>
          <w:rPrChange w:id="32774" w:author="phuong vu" w:date="2018-11-30T22:36:00Z">
            <w:rPr>
              <w:ins w:id="32775" w:author="phuong vu" w:date="2018-11-26T01:57:00Z"/>
              <w:lang w:val="en-US"/>
            </w:rPr>
          </w:rPrChange>
        </w:rPr>
        <w:pPrChange w:id="32776" w:author="phuong vu" w:date="2018-11-30T21:32:00Z">
          <w:pPr>
            <w:spacing w:line="276" w:lineRule="auto"/>
          </w:pPr>
        </w:pPrChange>
      </w:pPr>
      <w:ins w:id="32777" w:author="phuong vu" w:date="2018-11-26T01:57:00Z">
        <w:r w:rsidRPr="00920004">
          <w:rPr>
            <w:lang w:val="en-US"/>
            <w:rPrChange w:id="32778" w:author="phuong vu" w:date="2018-11-30T22:36:00Z">
              <w:rPr>
                <w:lang w:val="en-US"/>
              </w:rPr>
            </w:rPrChange>
          </w:rPr>
          <w:t>- Bước 4: Thay đổi trạng thái máy giặt.</w:t>
        </w:r>
      </w:ins>
    </w:p>
    <w:p w14:paraId="21ADF413" w14:textId="45C5E712" w:rsidR="005F0591" w:rsidRPr="00920004" w:rsidRDefault="005F0591" w:rsidP="00AB70EF">
      <w:pPr>
        <w:ind w:left="1440"/>
        <w:rPr>
          <w:ins w:id="32779" w:author="phuong vu" w:date="2018-11-26T01:55:00Z"/>
          <w:lang w:val="en-US"/>
          <w:rPrChange w:id="32780" w:author="phuong vu" w:date="2018-11-30T22:36:00Z">
            <w:rPr>
              <w:ins w:id="32781" w:author="phuong vu" w:date="2018-11-26T01:55:00Z"/>
              <w:lang w:val="en-US"/>
            </w:rPr>
          </w:rPrChange>
        </w:rPr>
        <w:pPrChange w:id="32782" w:author="phuong vu" w:date="2018-11-30T21:32:00Z">
          <w:pPr>
            <w:spacing w:line="276" w:lineRule="auto"/>
          </w:pPr>
        </w:pPrChange>
      </w:pPr>
      <w:ins w:id="32783" w:author="phuong vu" w:date="2018-11-26T01:58:00Z">
        <w:r w:rsidRPr="00920004">
          <w:rPr>
            <w:lang w:val="en-US"/>
            <w:rPrChange w:id="32784" w:author="phuong vu" w:date="2018-11-30T22:36:00Z">
              <w:rPr>
                <w:lang w:val="en-US"/>
              </w:rPr>
            </w:rPrChange>
          </w:rPr>
          <w:t>- Bước 5: Kiểm tra phân công đơn hàng.</w:t>
        </w:r>
      </w:ins>
    </w:p>
    <w:p w14:paraId="60F41CEA" w14:textId="5D6B67CA" w:rsidR="005F0591" w:rsidRPr="00920004" w:rsidRDefault="005F0591" w:rsidP="00AB70EF">
      <w:pPr>
        <w:ind w:left="720"/>
        <w:rPr>
          <w:ins w:id="32785" w:author="phuong vu" w:date="2018-11-26T01:55:00Z"/>
          <w:b/>
          <w:lang w:val="en-US"/>
          <w:rPrChange w:id="32786" w:author="phuong vu" w:date="2018-11-30T22:36:00Z">
            <w:rPr>
              <w:ins w:id="32787" w:author="phuong vu" w:date="2018-11-26T01:55:00Z"/>
              <w:b/>
              <w:lang w:val="en-US"/>
            </w:rPr>
          </w:rPrChange>
        </w:rPr>
        <w:pPrChange w:id="32788" w:author="phuong vu" w:date="2018-11-30T21:31:00Z">
          <w:pPr/>
        </w:pPrChange>
      </w:pPr>
      <w:ins w:id="32789" w:author="phuong vu" w:date="2018-11-26T01:55:00Z">
        <w:r w:rsidRPr="00920004">
          <w:rPr>
            <w:b/>
            <w:lang w:val="en-US"/>
            <w:rPrChange w:id="32790" w:author="phuong vu" w:date="2018-11-30T22:36:00Z">
              <w:rPr>
                <w:b/>
                <w:lang w:val="en-US"/>
              </w:rPr>
            </w:rPrChange>
          </w:rPr>
          <w:t>Kịch bản</w:t>
        </w:r>
      </w:ins>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Change w:id="32791" w:author="phuong vu" w:date="2018-11-30T21:33:00Z">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PrChange>
      </w:tblPr>
      <w:tblGrid>
        <w:gridCol w:w="708"/>
        <w:gridCol w:w="2676"/>
        <w:gridCol w:w="1942"/>
        <w:gridCol w:w="1713"/>
        <w:gridCol w:w="1738"/>
        <w:tblGridChange w:id="32792">
          <w:tblGrid>
            <w:gridCol w:w="708"/>
            <w:gridCol w:w="2676"/>
            <w:gridCol w:w="1942"/>
            <w:gridCol w:w="1713"/>
            <w:gridCol w:w="1738"/>
          </w:tblGrid>
        </w:tblGridChange>
      </w:tblGrid>
      <w:tr w:rsidR="005F0591" w:rsidRPr="00920004" w14:paraId="514C459D" w14:textId="77777777" w:rsidTr="00941ED9">
        <w:trPr>
          <w:ins w:id="32793" w:author="phuong vu" w:date="2018-11-26T01:55:00Z"/>
        </w:trPr>
        <w:tc>
          <w:tcPr>
            <w:tcW w:w="708" w:type="dxa"/>
            <w:tcBorders>
              <w:top w:val="single" w:sz="4" w:space="0" w:color="auto"/>
              <w:left w:val="single" w:sz="4" w:space="0" w:color="auto"/>
              <w:bottom w:val="single" w:sz="4" w:space="0" w:color="auto"/>
              <w:right w:val="single" w:sz="4" w:space="0" w:color="auto"/>
            </w:tcBorders>
            <w:vAlign w:val="center"/>
            <w:hideMark/>
            <w:tcPrChange w:id="32794" w:author="phuong vu" w:date="2018-11-30T21:33:00Z">
              <w:tcPr>
                <w:tcW w:w="708" w:type="dxa"/>
                <w:tcBorders>
                  <w:top w:val="single" w:sz="4" w:space="0" w:color="auto"/>
                  <w:left w:val="single" w:sz="4" w:space="0" w:color="auto"/>
                  <w:bottom w:val="single" w:sz="4" w:space="0" w:color="auto"/>
                  <w:right w:val="single" w:sz="4" w:space="0" w:color="auto"/>
                </w:tcBorders>
                <w:vAlign w:val="center"/>
                <w:hideMark/>
              </w:tcPr>
            </w:tcPrChange>
          </w:tcPr>
          <w:p w14:paraId="10062E4D" w14:textId="77777777" w:rsidR="005F0591" w:rsidRPr="00920004" w:rsidRDefault="005F0591" w:rsidP="00941ED9">
            <w:pPr>
              <w:jc w:val="center"/>
              <w:rPr>
                <w:ins w:id="32795" w:author="phuong vu" w:date="2018-11-26T01:55:00Z"/>
                <w:b/>
                <w:lang w:val="es-ES"/>
                <w:rPrChange w:id="32796" w:author="phuong vu" w:date="2018-11-30T22:36:00Z">
                  <w:rPr>
                    <w:ins w:id="32797" w:author="phuong vu" w:date="2018-11-26T01:55:00Z"/>
                    <w:lang w:val="es-ES"/>
                  </w:rPr>
                </w:rPrChange>
              </w:rPr>
              <w:pPrChange w:id="32798" w:author="phuong vu" w:date="2018-11-30T21:33:00Z">
                <w:pPr>
                  <w:spacing w:line="276" w:lineRule="auto"/>
                  <w:jc w:val="center"/>
                </w:pPr>
              </w:pPrChange>
            </w:pPr>
            <w:ins w:id="32799" w:author="phuong vu" w:date="2018-11-26T01:55:00Z">
              <w:r w:rsidRPr="00920004">
                <w:rPr>
                  <w:b/>
                  <w:lang w:val="es-ES"/>
                  <w:rPrChange w:id="32800" w:author="phuong vu" w:date="2018-11-30T22:36:00Z">
                    <w:rPr>
                      <w:lang w:val="es-ES"/>
                    </w:rPr>
                  </w:rPrChange>
                </w:rPr>
                <w:t>STT</w:t>
              </w:r>
            </w:ins>
          </w:p>
        </w:tc>
        <w:tc>
          <w:tcPr>
            <w:tcW w:w="2676" w:type="dxa"/>
            <w:tcBorders>
              <w:top w:val="single" w:sz="4" w:space="0" w:color="auto"/>
              <w:left w:val="single" w:sz="4" w:space="0" w:color="auto"/>
              <w:bottom w:val="single" w:sz="4" w:space="0" w:color="auto"/>
              <w:right w:val="single" w:sz="4" w:space="0" w:color="auto"/>
            </w:tcBorders>
            <w:vAlign w:val="center"/>
            <w:hideMark/>
            <w:tcPrChange w:id="32801" w:author="phuong vu" w:date="2018-11-30T21:33:00Z">
              <w:tcPr>
                <w:tcW w:w="2676" w:type="dxa"/>
                <w:tcBorders>
                  <w:top w:val="single" w:sz="4" w:space="0" w:color="auto"/>
                  <w:left w:val="single" w:sz="4" w:space="0" w:color="auto"/>
                  <w:bottom w:val="single" w:sz="4" w:space="0" w:color="auto"/>
                  <w:right w:val="single" w:sz="4" w:space="0" w:color="auto"/>
                </w:tcBorders>
                <w:vAlign w:val="center"/>
                <w:hideMark/>
              </w:tcPr>
            </w:tcPrChange>
          </w:tcPr>
          <w:p w14:paraId="582B0C06" w14:textId="77777777" w:rsidR="005F0591" w:rsidRPr="00920004" w:rsidRDefault="005F0591" w:rsidP="00C960CE">
            <w:pPr>
              <w:jc w:val="center"/>
              <w:rPr>
                <w:ins w:id="32802" w:author="phuong vu" w:date="2018-11-26T01:55:00Z"/>
                <w:b/>
                <w:lang w:val="es-ES"/>
                <w:rPrChange w:id="32803" w:author="phuong vu" w:date="2018-11-30T22:36:00Z">
                  <w:rPr>
                    <w:ins w:id="32804" w:author="phuong vu" w:date="2018-11-26T01:55:00Z"/>
                    <w:lang w:val="es-ES"/>
                  </w:rPr>
                </w:rPrChange>
              </w:rPr>
              <w:pPrChange w:id="32805" w:author="phuong vu" w:date="2018-11-30T22:09:00Z">
                <w:pPr>
                  <w:spacing w:line="276" w:lineRule="auto"/>
                  <w:jc w:val="center"/>
                </w:pPr>
              </w:pPrChange>
            </w:pPr>
            <w:ins w:id="32806" w:author="phuong vu" w:date="2018-11-26T01:55:00Z">
              <w:r w:rsidRPr="00920004">
                <w:rPr>
                  <w:b/>
                  <w:lang w:val="es-ES"/>
                  <w:rPrChange w:id="32807" w:author="phuong vu" w:date="2018-11-30T22:36:00Z">
                    <w:rPr>
                      <w:lang w:val="es-ES"/>
                    </w:rPr>
                  </w:rPrChange>
                </w:rPr>
                <w:t>Mô tả dữ liệu kiểm thử</w:t>
              </w:r>
            </w:ins>
          </w:p>
        </w:tc>
        <w:tc>
          <w:tcPr>
            <w:tcW w:w="1942" w:type="dxa"/>
            <w:tcBorders>
              <w:top w:val="single" w:sz="4" w:space="0" w:color="auto"/>
              <w:left w:val="single" w:sz="4" w:space="0" w:color="auto"/>
              <w:bottom w:val="single" w:sz="4" w:space="0" w:color="auto"/>
              <w:right w:val="single" w:sz="4" w:space="0" w:color="auto"/>
            </w:tcBorders>
            <w:vAlign w:val="center"/>
            <w:hideMark/>
            <w:tcPrChange w:id="32808" w:author="phuong vu" w:date="2018-11-30T21:33:00Z">
              <w:tcPr>
                <w:tcW w:w="1942" w:type="dxa"/>
                <w:tcBorders>
                  <w:top w:val="single" w:sz="4" w:space="0" w:color="auto"/>
                  <w:left w:val="single" w:sz="4" w:space="0" w:color="auto"/>
                  <w:bottom w:val="single" w:sz="4" w:space="0" w:color="auto"/>
                  <w:right w:val="single" w:sz="4" w:space="0" w:color="auto"/>
                </w:tcBorders>
                <w:vAlign w:val="center"/>
                <w:hideMark/>
              </w:tcPr>
            </w:tcPrChange>
          </w:tcPr>
          <w:p w14:paraId="06792A09" w14:textId="77777777" w:rsidR="005F0591" w:rsidRPr="00920004" w:rsidRDefault="005F0591" w:rsidP="00C960CE">
            <w:pPr>
              <w:jc w:val="center"/>
              <w:rPr>
                <w:ins w:id="32809" w:author="phuong vu" w:date="2018-11-26T01:55:00Z"/>
                <w:b/>
                <w:lang w:val="es-ES"/>
                <w:rPrChange w:id="32810" w:author="phuong vu" w:date="2018-11-30T22:36:00Z">
                  <w:rPr>
                    <w:ins w:id="32811" w:author="phuong vu" w:date="2018-11-26T01:55:00Z"/>
                    <w:lang w:val="es-ES"/>
                  </w:rPr>
                </w:rPrChange>
              </w:rPr>
              <w:pPrChange w:id="32812" w:author="phuong vu" w:date="2018-11-30T22:09:00Z">
                <w:pPr>
                  <w:spacing w:line="276" w:lineRule="auto"/>
                  <w:jc w:val="center"/>
                </w:pPr>
              </w:pPrChange>
            </w:pPr>
            <w:ins w:id="32813" w:author="phuong vu" w:date="2018-11-26T01:55:00Z">
              <w:r w:rsidRPr="00920004">
                <w:rPr>
                  <w:b/>
                  <w:lang w:val="es-ES"/>
                  <w:rPrChange w:id="32814" w:author="phuong vu" w:date="2018-11-30T22:36:00Z">
                    <w:rPr>
                      <w:lang w:val="es-ES"/>
                    </w:rPr>
                  </w:rPrChange>
                </w:rPr>
                <w:t>Kết quả mong đợi</w:t>
              </w:r>
            </w:ins>
          </w:p>
        </w:tc>
        <w:tc>
          <w:tcPr>
            <w:tcW w:w="1713" w:type="dxa"/>
            <w:tcBorders>
              <w:top w:val="single" w:sz="4" w:space="0" w:color="auto"/>
              <w:left w:val="single" w:sz="4" w:space="0" w:color="auto"/>
              <w:bottom w:val="single" w:sz="4" w:space="0" w:color="auto"/>
              <w:right w:val="single" w:sz="4" w:space="0" w:color="auto"/>
            </w:tcBorders>
            <w:vAlign w:val="center"/>
            <w:hideMark/>
            <w:tcPrChange w:id="32815" w:author="phuong vu" w:date="2018-11-30T21:33:00Z">
              <w:tcPr>
                <w:tcW w:w="1713" w:type="dxa"/>
                <w:tcBorders>
                  <w:top w:val="single" w:sz="4" w:space="0" w:color="auto"/>
                  <w:left w:val="single" w:sz="4" w:space="0" w:color="auto"/>
                  <w:bottom w:val="single" w:sz="4" w:space="0" w:color="auto"/>
                  <w:right w:val="single" w:sz="4" w:space="0" w:color="auto"/>
                </w:tcBorders>
                <w:vAlign w:val="center"/>
                <w:hideMark/>
              </w:tcPr>
            </w:tcPrChange>
          </w:tcPr>
          <w:p w14:paraId="714E454D" w14:textId="77777777" w:rsidR="005F0591" w:rsidRPr="00920004" w:rsidRDefault="005F0591" w:rsidP="00C960CE">
            <w:pPr>
              <w:jc w:val="center"/>
              <w:rPr>
                <w:ins w:id="32816" w:author="phuong vu" w:date="2018-11-26T01:55:00Z"/>
                <w:b/>
                <w:lang w:val="es-ES"/>
                <w:rPrChange w:id="32817" w:author="phuong vu" w:date="2018-11-30T22:36:00Z">
                  <w:rPr>
                    <w:ins w:id="32818" w:author="phuong vu" w:date="2018-11-26T01:55:00Z"/>
                    <w:lang w:val="es-ES"/>
                  </w:rPr>
                </w:rPrChange>
              </w:rPr>
              <w:pPrChange w:id="32819" w:author="phuong vu" w:date="2018-11-30T22:09:00Z">
                <w:pPr>
                  <w:spacing w:line="276" w:lineRule="auto"/>
                  <w:jc w:val="center"/>
                </w:pPr>
              </w:pPrChange>
            </w:pPr>
            <w:ins w:id="32820" w:author="phuong vu" w:date="2018-11-26T01:55:00Z">
              <w:r w:rsidRPr="00920004">
                <w:rPr>
                  <w:b/>
                  <w:lang w:val="es-ES"/>
                  <w:rPrChange w:id="32821" w:author="phuong vu" w:date="2018-11-30T22:36:00Z">
                    <w:rPr>
                      <w:lang w:val="es-ES"/>
                    </w:rPr>
                  </w:rPrChange>
                </w:rPr>
                <w:t>Kết quả thực tế</w:t>
              </w:r>
            </w:ins>
          </w:p>
        </w:tc>
        <w:tc>
          <w:tcPr>
            <w:tcW w:w="1738" w:type="dxa"/>
            <w:tcBorders>
              <w:top w:val="single" w:sz="4" w:space="0" w:color="auto"/>
              <w:left w:val="single" w:sz="4" w:space="0" w:color="auto"/>
              <w:bottom w:val="single" w:sz="4" w:space="0" w:color="auto"/>
              <w:right w:val="single" w:sz="4" w:space="0" w:color="auto"/>
            </w:tcBorders>
            <w:vAlign w:val="center"/>
            <w:hideMark/>
            <w:tcPrChange w:id="32822" w:author="phuong vu" w:date="2018-11-30T21:33:00Z">
              <w:tcPr>
                <w:tcW w:w="1738" w:type="dxa"/>
                <w:tcBorders>
                  <w:top w:val="single" w:sz="4" w:space="0" w:color="auto"/>
                  <w:left w:val="single" w:sz="4" w:space="0" w:color="auto"/>
                  <w:bottom w:val="single" w:sz="4" w:space="0" w:color="auto"/>
                  <w:right w:val="single" w:sz="4" w:space="0" w:color="auto"/>
                </w:tcBorders>
                <w:vAlign w:val="center"/>
                <w:hideMark/>
              </w:tcPr>
            </w:tcPrChange>
          </w:tcPr>
          <w:p w14:paraId="62C5975A" w14:textId="77777777" w:rsidR="005F0591" w:rsidRPr="00920004" w:rsidRDefault="005F0591" w:rsidP="00C960CE">
            <w:pPr>
              <w:jc w:val="center"/>
              <w:rPr>
                <w:ins w:id="32823" w:author="phuong vu" w:date="2018-11-26T01:55:00Z"/>
                <w:b/>
                <w:lang w:val="es-ES"/>
                <w:rPrChange w:id="32824" w:author="phuong vu" w:date="2018-11-30T22:36:00Z">
                  <w:rPr>
                    <w:ins w:id="32825" w:author="phuong vu" w:date="2018-11-26T01:55:00Z"/>
                    <w:lang w:val="es-ES"/>
                  </w:rPr>
                </w:rPrChange>
              </w:rPr>
              <w:pPrChange w:id="32826" w:author="phuong vu" w:date="2018-11-30T22:09:00Z">
                <w:pPr>
                  <w:spacing w:line="276" w:lineRule="auto"/>
                  <w:jc w:val="center"/>
                </w:pPr>
              </w:pPrChange>
            </w:pPr>
            <w:ins w:id="32827" w:author="phuong vu" w:date="2018-11-26T01:55:00Z">
              <w:r w:rsidRPr="00920004">
                <w:rPr>
                  <w:b/>
                  <w:lang w:val="es-ES"/>
                  <w:rPrChange w:id="32828" w:author="phuong vu" w:date="2018-11-30T22:36:00Z">
                    <w:rPr>
                      <w:lang w:val="es-ES"/>
                    </w:rPr>
                  </w:rPrChange>
                </w:rPr>
                <w:t>Thành công/ Thât bại</w:t>
              </w:r>
            </w:ins>
          </w:p>
        </w:tc>
      </w:tr>
      <w:tr w:rsidR="005F0591" w:rsidRPr="00920004" w14:paraId="192689EB" w14:textId="77777777" w:rsidTr="00941ED9">
        <w:trPr>
          <w:ins w:id="32829" w:author="phuong vu" w:date="2018-11-26T01:58:00Z"/>
        </w:trPr>
        <w:tc>
          <w:tcPr>
            <w:tcW w:w="8777" w:type="dxa"/>
            <w:gridSpan w:val="5"/>
            <w:tcBorders>
              <w:top w:val="single" w:sz="4" w:space="0" w:color="auto"/>
              <w:left w:val="single" w:sz="4" w:space="0" w:color="auto"/>
              <w:bottom w:val="single" w:sz="4" w:space="0" w:color="auto"/>
              <w:right w:val="single" w:sz="4" w:space="0" w:color="auto"/>
            </w:tcBorders>
            <w:vAlign w:val="center"/>
            <w:tcPrChange w:id="32830" w:author="phuong vu" w:date="2018-11-30T21:33:00Z">
              <w:tcPr>
                <w:tcW w:w="8777" w:type="dxa"/>
                <w:gridSpan w:val="5"/>
                <w:tcBorders>
                  <w:top w:val="single" w:sz="4" w:space="0" w:color="auto"/>
                  <w:left w:val="single" w:sz="4" w:space="0" w:color="auto"/>
                  <w:bottom w:val="single" w:sz="4" w:space="0" w:color="auto"/>
                  <w:right w:val="single" w:sz="4" w:space="0" w:color="auto"/>
                </w:tcBorders>
                <w:vAlign w:val="center"/>
              </w:tcPr>
            </w:tcPrChange>
          </w:tcPr>
          <w:p w14:paraId="127B2426" w14:textId="5282BFE7" w:rsidR="005F0591" w:rsidRPr="00920004" w:rsidRDefault="005F0591" w:rsidP="00941ED9">
            <w:pPr>
              <w:jc w:val="left"/>
              <w:rPr>
                <w:ins w:id="32831" w:author="phuong vu" w:date="2018-11-26T01:58:00Z"/>
                <w:b/>
                <w:lang w:val="es-ES"/>
                <w:rPrChange w:id="32832" w:author="phuong vu" w:date="2018-11-30T22:36:00Z">
                  <w:rPr>
                    <w:ins w:id="32833" w:author="phuong vu" w:date="2018-11-26T01:58:00Z"/>
                    <w:lang w:val="es-ES"/>
                  </w:rPr>
                </w:rPrChange>
              </w:rPr>
              <w:pPrChange w:id="32834" w:author="phuong vu" w:date="2018-11-30T21:33:00Z">
                <w:pPr>
                  <w:spacing w:line="276" w:lineRule="auto"/>
                  <w:jc w:val="center"/>
                </w:pPr>
              </w:pPrChange>
            </w:pPr>
            <w:ins w:id="32835" w:author="phuong vu" w:date="2018-11-26T01:58:00Z">
              <w:r w:rsidRPr="00920004">
                <w:rPr>
                  <w:b/>
                  <w:lang w:val="es-ES"/>
                  <w:rPrChange w:id="32836" w:author="phuong vu" w:date="2018-11-30T22:36:00Z">
                    <w:rPr>
                      <w:lang w:val="es-ES"/>
                    </w:rPr>
                  </w:rPrChange>
                </w:rPr>
                <w:t>Trư</w:t>
              </w:r>
            </w:ins>
            <w:ins w:id="32837" w:author="phuong vu" w:date="2018-11-26T01:59:00Z">
              <w:r w:rsidRPr="00920004">
                <w:rPr>
                  <w:b/>
                  <w:lang w:val="es-ES"/>
                  <w:rPrChange w:id="32838" w:author="phuong vu" w:date="2018-11-30T22:36:00Z">
                    <w:rPr>
                      <w:lang w:val="es-ES"/>
                    </w:rPr>
                  </w:rPrChange>
                </w:rPr>
                <w:t>ờng hợp 1</w:t>
              </w:r>
            </w:ins>
          </w:p>
        </w:tc>
      </w:tr>
      <w:tr w:rsidR="005F0591" w:rsidRPr="00920004" w14:paraId="37FC121D" w14:textId="77777777" w:rsidTr="00941ED9">
        <w:trPr>
          <w:ins w:id="32839" w:author="phuong vu" w:date="2018-11-26T01:55:00Z"/>
        </w:trPr>
        <w:tc>
          <w:tcPr>
            <w:tcW w:w="708" w:type="dxa"/>
            <w:tcBorders>
              <w:top w:val="single" w:sz="4" w:space="0" w:color="auto"/>
              <w:left w:val="single" w:sz="4" w:space="0" w:color="auto"/>
              <w:bottom w:val="single" w:sz="4" w:space="0" w:color="auto"/>
              <w:right w:val="single" w:sz="4" w:space="0" w:color="auto"/>
            </w:tcBorders>
            <w:vAlign w:val="center"/>
            <w:tcPrChange w:id="32840" w:author="phuong vu" w:date="2018-11-30T21:33:00Z">
              <w:tcPr>
                <w:tcW w:w="708" w:type="dxa"/>
                <w:tcBorders>
                  <w:top w:val="single" w:sz="4" w:space="0" w:color="auto"/>
                  <w:left w:val="single" w:sz="4" w:space="0" w:color="auto"/>
                  <w:bottom w:val="single" w:sz="4" w:space="0" w:color="auto"/>
                  <w:right w:val="single" w:sz="4" w:space="0" w:color="auto"/>
                </w:tcBorders>
                <w:vAlign w:val="center"/>
              </w:tcPr>
            </w:tcPrChange>
          </w:tcPr>
          <w:p w14:paraId="761783C7" w14:textId="77777777" w:rsidR="005F0591" w:rsidRPr="00920004" w:rsidRDefault="005F0591" w:rsidP="00941ED9">
            <w:pPr>
              <w:jc w:val="center"/>
              <w:rPr>
                <w:ins w:id="32841" w:author="phuong vu" w:date="2018-11-26T01:55:00Z"/>
                <w:lang w:val="es-ES"/>
                <w:rPrChange w:id="32842" w:author="phuong vu" w:date="2018-11-30T22:36:00Z">
                  <w:rPr>
                    <w:ins w:id="32843" w:author="phuong vu" w:date="2018-11-26T01:55:00Z"/>
                    <w:lang w:val="es-ES"/>
                  </w:rPr>
                </w:rPrChange>
              </w:rPr>
              <w:pPrChange w:id="32844" w:author="phuong vu" w:date="2018-11-30T21:33:00Z">
                <w:pPr>
                  <w:spacing w:line="276" w:lineRule="auto"/>
                  <w:jc w:val="center"/>
                </w:pPr>
              </w:pPrChange>
            </w:pPr>
            <w:ins w:id="32845" w:author="phuong vu" w:date="2018-11-26T01:55:00Z">
              <w:r w:rsidRPr="00920004">
                <w:rPr>
                  <w:lang w:val="es-ES"/>
                  <w:rPrChange w:id="32846" w:author="phuong vu" w:date="2018-11-30T22:36:00Z">
                    <w:rPr>
                      <w:lang w:val="es-ES"/>
                    </w:rPr>
                  </w:rPrChange>
                </w:rPr>
                <w:t>1</w:t>
              </w:r>
            </w:ins>
          </w:p>
        </w:tc>
        <w:tc>
          <w:tcPr>
            <w:tcW w:w="2676" w:type="dxa"/>
            <w:tcBorders>
              <w:top w:val="single" w:sz="4" w:space="0" w:color="auto"/>
              <w:left w:val="single" w:sz="4" w:space="0" w:color="auto"/>
              <w:bottom w:val="single" w:sz="4" w:space="0" w:color="auto"/>
              <w:right w:val="single" w:sz="4" w:space="0" w:color="auto"/>
            </w:tcBorders>
            <w:tcPrChange w:id="32847" w:author="phuong vu" w:date="2018-11-30T21:33:00Z">
              <w:tcPr>
                <w:tcW w:w="2676" w:type="dxa"/>
                <w:tcBorders>
                  <w:top w:val="single" w:sz="4" w:space="0" w:color="auto"/>
                  <w:left w:val="single" w:sz="4" w:space="0" w:color="auto"/>
                  <w:bottom w:val="single" w:sz="4" w:space="0" w:color="auto"/>
                  <w:right w:val="single" w:sz="4" w:space="0" w:color="auto"/>
                </w:tcBorders>
              </w:tcPr>
            </w:tcPrChange>
          </w:tcPr>
          <w:p w14:paraId="7F277122" w14:textId="500C5995" w:rsidR="005F0591" w:rsidRPr="00920004" w:rsidRDefault="005F0591" w:rsidP="00941ED9">
            <w:pPr>
              <w:rPr>
                <w:ins w:id="32848" w:author="phuong vu" w:date="2018-11-26T01:55:00Z"/>
                <w:lang w:val="es-ES"/>
                <w:rPrChange w:id="32849" w:author="phuong vu" w:date="2018-11-30T22:36:00Z">
                  <w:rPr>
                    <w:ins w:id="32850" w:author="phuong vu" w:date="2018-11-26T01:55:00Z"/>
                    <w:lang w:val="es-ES"/>
                  </w:rPr>
                </w:rPrChange>
              </w:rPr>
              <w:pPrChange w:id="32851" w:author="phuong vu" w:date="2018-11-30T21:32:00Z">
                <w:pPr>
                  <w:spacing w:line="276" w:lineRule="auto"/>
                  <w:jc w:val="left"/>
                </w:pPr>
              </w:pPrChange>
            </w:pPr>
            <w:ins w:id="32852" w:author="phuong vu" w:date="2018-11-26T02:02:00Z">
              <w:r w:rsidRPr="00920004">
                <w:rPr>
                  <w:lang w:val="es-ES"/>
                  <w:rPrChange w:id="32853" w:author="phuong vu" w:date="2018-11-30T22:36:00Z">
                    <w:rPr>
                      <w:lang w:val="es-ES"/>
                    </w:rPr>
                  </w:rPrChange>
                </w:rPr>
                <w:t>Không chọn máy giặt</w:t>
              </w:r>
            </w:ins>
          </w:p>
        </w:tc>
        <w:tc>
          <w:tcPr>
            <w:tcW w:w="1942" w:type="dxa"/>
            <w:tcBorders>
              <w:top w:val="single" w:sz="4" w:space="0" w:color="auto"/>
              <w:left w:val="single" w:sz="4" w:space="0" w:color="auto"/>
              <w:bottom w:val="single" w:sz="4" w:space="0" w:color="auto"/>
              <w:right w:val="single" w:sz="4" w:space="0" w:color="auto"/>
            </w:tcBorders>
            <w:tcPrChange w:id="32854" w:author="phuong vu" w:date="2018-11-30T21:33:00Z">
              <w:tcPr>
                <w:tcW w:w="1942" w:type="dxa"/>
                <w:tcBorders>
                  <w:top w:val="single" w:sz="4" w:space="0" w:color="auto"/>
                  <w:left w:val="single" w:sz="4" w:space="0" w:color="auto"/>
                  <w:bottom w:val="single" w:sz="4" w:space="0" w:color="auto"/>
                  <w:right w:val="single" w:sz="4" w:space="0" w:color="auto"/>
                </w:tcBorders>
              </w:tcPr>
            </w:tcPrChange>
          </w:tcPr>
          <w:p w14:paraId="272C31B2" w14:textId="77777777" w:rsidR="005F0591" w:rsidRPr="00920004" w:rsidRDefault="005F0591" w:rsidP="00941ED9">
            <w:pPr>
              <w:rPr>
                <w:ins w:id="32855" w:author="phuong vu" w:date="2018-11-26T01:55:00Z"/>
                <w:lang w:val="es-ES"/>
                <w:rPrChange w:id="32856" w:author="phuong vu" w:date="2018-11-30T22:36:00Z">
                  <w:rPr>
                    <w:ins w:id="32857" w:author="phuong vu" w:date="2018-11-26T01:55:00Z"/>
                    <w:lang w:val="es-ES"/>
                  </w:rPr>
                </w:rPrChange>
              </w:rPr>
              <w:pPrChange w:id="32858" w:author="phuong vu" w:date="2018-11-30T21:32:00Z">
                <w:pPr>
                  <w:spacing w:line="276" w:lineRule="auto"/>
                  <w:jc w:val="left"/>
                </w:pPr>
              </w:pPrChange>
            </w:pPr>
            <w:ins w:id="32859" w:author="phuong vu" w:date="2018-11-26T01:55:00Z">
              <w:r w:rsidRPr="00920004">
                <w:rPr>
                  <w:lang w:val="es-ES"/>
                  <w:rPrChange w:id="32860" w:author="phuong vu" w:date="2018-11-30T22:36:00Z">
                    <w:rPr>
                      <w:lang w:val="es-ES"/>
                    </w:rPr>
                  </w:rPrChange>
                </w:rPr>
                <w:t>Thông báo lỗi “</w:t>
              </w:r>
              <w:r w:rsidRPr="00920004">
                <w:rPr>
                  <w:lang w:val="es-ES"/>
                  <w:rPrChange w:id="32861" w:author="phuong vu" w:date="2018-11-30T22:36:00Z">
                    <w:rPr>
                      <w:i/>
                      <w:lang w:val="es-ES"/>
                    </w:rPr>
                  </w:rPrChange>
                </w:rPr>
                <w:t>bắt buộc”.</w:t>
              </w:r>
            </w:ins>
          </w:p>
        </w:tc>
        <w:tc>
          <w:tcPr>
            <w:tcW w:w="1713" w:type="dxa"/>
            <w:tcBorders>
              <w:top w:val="single" w:sz="4" w:space="0" w:color="auto"/>
              <w:left w:val="single" w:sz="4" w:space="0" w:color="auto"/>
              <w:bottom w:val="single" w:sz="4" w:space="0" w:color="auto"/>
              <w:right w:val="single" w:sz="4" w:space="0" w:color="auto"/>
            </w:tcBorders>
            <w:tcPrChange w:id="32862" w:author="phuong vu" w:date="2018-11-30T21:33:00Z">
              <w:tcPr>
                <w:tcW w:w="1713" w:type="dxa"/>
                <w:tcBorders>
                  <w:top w:val="single" w:sz="4" w:space="0" w:color="auto"/>
                  <w:left w:val="single" w:sz="4" w:space="0" w:color="auto"/>
                  <w:bottom w:val="single" w:sz="4" w:space="0" w:color="auto"/>
                  <w:right w:val="single" w:sz="4" w:space="0" w:color="auto"/>
                </w:tcBorders>
              </w:tcPr>
            </w:tcPrChange>
          </w:tcPr>
          <w:p w14:paraId="657B3561" w14:textId="77777777" w:rsidR="005F0591" w:rsidRPr="00920004" w:rsidRDefault="005F0591" w:rsidP="00941ED9">
            <w:pPr>
              <w:rPr>
                <w:ins w:id="32863" w:author="phuong vu" w:date="2018-11-26T01:55:00Z"/>
                <w:lang w:val="es-ES"/>
                <w:rPrChange w:id="32864" w:author="phuong vu" w:date="2018-11-30T22:36:00Z">
                  <w:rPr>
                    <w:ins w:id="32865" w:author="phuong vu" w:date="2018-11-26T01:55:00Z"/>
                    <w:lang w:val="es-ES"/>
                  </w:rPr>
                </w:rPrChange>
              </w:rPr>
              <w:pPrChange w:id="32866" w:author="phuong vu" w:date="2018-11-30T21:32:00Z">
                <w:pPr>
                  <w:spacing w:line="276" w:lineRule="auto"/>
                  <w:jc w:val="left"/>
                </w:pPr>
              </w:pPrChange>
            </w:pPr>
            <w:ins w:id="32867" w:author="phuong vu" w:date="2018-11-26T01:55:00Z">
              <w:r w:rsidRPr="00920004">
                <w:rPr>
                  <w:lang w:val="es-ES"/>
                  <w:rPrChange w:id="32868" w:author="phuong vu" w:date="2018-11-30T22:36:00Z">
                    <w:rPr>
                      <w:lang w:val="es-ES"/>
                    </w:rPr>
                  </w:rPrChange>
                </w:rPr>
                <w:t>Thông báo lỗi “</w:t>
              </w:r>
              <w:r w:rsidRPr="00920004">
                <w:rPr>
                  <w:lang w:val="es-ES"/>
                  <w:rPrChange w:id="32869" w:author="phuong vu" w:date="2018-11-30T22:36:00Z">
                    <w:rPr>
                      <w:i/>
                      <w:lang w:val="es-ES"/>
                    </w:rPr>
                  </w:rPrChange>
                </w:rPr>
                <w:t>bắt buộc”.</w:t>
              </w:r>
            </w:ins>
          </w:p>
        </w:tc>
        <w:tc>
          <w:tcPr>
            <w:tcW w:w="1738" w:type="dxa"/>
            <w:tcBorders>
              <w:top w:val="single" w:sz="4" w:space="0" w:color="auto"/>
              <w:left w:val="single" w:sz="4" w:space="0" w:color="auto"/>
              <w:bottom w:val="single" w:sz="4" w:space="0" w:color="auto"/>
              <w:right w:val="single" w:sz="4" w:space="0" w:color="auto"/>
            </w:tcBorders>
            <w:tcPrChange w:id="32870" w:author="phuong vu" w:date="2018-11-30T21:33:00Z">
              <w:tcPr>
                <w:tcW w:w="1738" w:type="dxa"/>
                <w:tcBorders>
                  <w:top w:val="single" w:sz="4" w:space="0" w:color="auto"/>
                  <w:left w:val="single" w:sz="4" w:space="0" w:color="auto"/>
                  <w:bottom w:val="single" w:sz="4" w:space="0" w:color="auto"/>
                  <w:right w:val="single" w:sz="4" w:space="0" w:color="auto"/>
                </w:tcBorders>
              </w:tcPr>
            </w:tcPrChange>
          </w:tcPr>
          <w:p w14:paraId="42BBC186" w14:textId="77777777" w:rsidR="005F0591" w:rsidRPr="00920004" w:rsidRDefault="005F0591" w:rsidP="00941ED9">
            <w:pPr>
              <w:rPr>
                <w:ins w:id="32871" w:author="phuong vu" w:date="2018-11-26T01:55:00Z"/>
                <w:lang w:val="es-ES"/>
                <w:rPrChange w:id="32872" w:author="phuong vu" w:date="2018-11-30T22:36:00Z">
                  <w:rPr>
                    <w:ins w:id="32873" w:author="phuong vu" w:date="2018-11-26T01:55:00Z"/>
                    <w:lang w:val="es-ES"/>
                  </w:rPr>
                </w:rPrChange>
              </w:rPr>
              <w:pPrChange w:id="32874" w:author="phuong vu" w:date="2018-11-30T21:32:00Z">
                <w:pPr>
                  <w:spacing w:line="276" w:lineRule="auto"/>
                  <w:jc w:val="left"/>
                </w:pPr>
              </w:pPrChange>
            </w:pPr>
            <w:ins w:id="32875" w:author="phuong vu" w:date="2018-11-26T01:55:00Z">
              <w:r w:rsidRPr="00920004">
                <w:rPr>
                  <w:lang w:val="es-ES"/>
                  <w:rPrChange w:id="32876" w:author="phuong vu" w:date="2018-11-30T22:36:00Z">
                    <w:rPr>
                      <w:lang w:val="es-ES"/>
                    </w:rPr>
                  </w:rPrChange>
                </w:rPr>
                <w:t>Thành công</w:t>
              </w:r>
            </w:ins>
          </w:p>
        </w:tc>
      </w:tr>
      <w:tr w:rsidR="005F0591" w:rsidRPr="00920004" w14:paraId="49723947" w14:textId="77777777" w:rsidTr="00941ED9">
        <w:trPr>
          <w:ins w:id="32877" w:author="phuong vu" w:date="2018-11-26T01:55:00Z"/>
        </w:trPr>
        <w:tc>
          <w:tcPr>
            <w:tcW w:w="708" w:type="dxa"/>
            <w:tcBorders>
              <w:top w:val="single" w:sz="4" w:space="0" w:color="auto"/>
              <w:left w:val="single" w:sz="4" w:space="0" w:color="auto"/>
              <w:bottom w:val="single" w:sz="4" w:space="0" w:color="auto"/>
              <w:right w:val="single" w:sz="4" w:space="0" w:color="auto"/>
            </w:tcBorders>
            <w:vAlign w:val="center"/>
            <w:tcPrChange w:id="32878" w:author="phuong vu" w:date="2018-11-30T21:33:00Z">
              <w:tcPr>
                <w:tcW w:w="708" w:type="dxa"/>
                <w:tcBorders>
                  <w:top w:val="single" w:sz="4" w:space="0" w:color="auto"/>
                  <w:left w:val="single" w:sz="4" w:space="0" w:color="auto"/>
                  <w:bottom w:val="single" w:sz="4" w:space="0" w:color="auto"/>
                  <w:right w:val="single" w:sz="4" w:space="0" w:color="auto"/>
                </w:tcBorders>
                <w:vAlign w:val="center"/>
              </w:tcPr>
            </w:tcPrChange>
          </w:tcPr>
          <w:p w14:paraId="5C4FB39B" w14:textId="77777777" w:rsidR="005F0591" w:rsidRPr="00920004" w:rsidRDefault="005F0591" w:rsidP="00941ED9">
            <w:pPr>
              <w:jc w:val="center"/>
              <w:rPr>
                <w:ins w:id="32879" w:author="phuong vu" w:date="2018-11-26T01:55:00Z"/>
                <w:lang w:val="es-ES"/>
                <w:rPrChange w:id="32880" w:author="phuong vu" w:date="2018-11-30T22:36:00Z">
                  <w:rPr>
                    <w:ins w:id="32881" w:author="phuong vu" w:date="2018-11-26T01:55:00Z"/>
                    <w:lang w:val="es-ES"/>
                  </w:rPr>
                </w:rPrChange>
              </w:rPr>
              <w:pPrChange w:id="32882" w:author="phuong vu" w:date="2018-11-30T21:33:00Z">
                <w:pPr>
                  <w:spacing w:line="276" w:lineRule="auto"/>
                  <w:jc w:val="center"/>
                </w:pPr>
              </w:pPrChange>
            </w:pPr>
            <w:ins w:id="32883" w:author="phuong vu" w:date="2018-11-26T01:55:00Z">
              <w:r w:rsidRPr="00920004">
                <w:rPr>
                  <w:lang w:val="es-ES"/>
                  <w:rPrChange w:id="32884" w:author="phuong vu" w:date="2018-11-30T22:36:00Z">
                    <w:rPr>
                      <w:lang w:val="es-ES"/>
                    </w:rPr>
                  </w:rPrChange>
                </w:rPr>
                <w:t>2</w:t>
              </w:r>
            </w:ins>
          </w:p>
        </w:tc>
        <w:tc>
          <w:tcPr>
            <w:tcW w:w="2676" w:type="dxa"/>
            <w:tcBorders>
              <w:top w:val="single" w:sz="4" w:space="0" w:color="auto"/>
              <w:left w:val="single" w:sz="4" w:space="0" w:color="auto"/>
              <w:bottom w:val="single" w:sz="4" w:space="0" w:color="auto"/>
              <w:right w:val="single" w:sz="4" w:space="0" w:color="auto"/>
            </w:tcBorders>
            <w:tcPrChange w:id="32885" w:author="phuong vu" w:date="2018-11-30T21:33:00Z">
              <w:tcPr>
                <w:tcW w:w="2676" w:type="dxa"/>
                <w:tcBorders>
                  <w:top w:val="single" w:sz="4" w:space="0" w:color="auto"/>
                  <w:left w:val="single" w:sz="4" w:space="0" w:color="auto"/>
                  <w:bottom w:val="single" w:sz="4" w:space="0" w:color="auto"/>
                  <w:right w:val="single" w:sz="4" w:space="0" w:color="auto"/>
                </w:tcBorders>
              </w:tcPr>
            </w:tcPrChange>
          </w:tcPr>
          <w:p w14:paraId="78AA2FAD" w14:textId="47EF553E" w:rsidR="005F0591" w:rsidRPr="00920004" w:rsidRDefault="005F0591" w:rsidP="00941ED9">
            <w:pPr>
              <w:rPr>
                <w:ins w:id="32886" w:author="phuong vu" w:date="2018-11-26T01:55:00Z"/>
                <w:lang w:val="es-ES"/>
                <w:rPrChange w:id="32887" w:author="phuong vu" w:date="2018-11-30T22:36:00Z">
                  <w:rPr>
                    <w:ins w:id="32888" w:author="phuong vu" w:date="2018-11-26T01:55:00Z"/>
                    <w:lang w:val="es-ES"/>
                  </w:rPr>
                </w:rPrChange>
              </w:rPr>
              <w:pPrChange w:id="32889" w:author="phuong vu" w:date="2018-11-30T21:32:00Z">
                <w:pPr>
                  <w:spacing w:line="276" w:lineRule="auto"/>
                  <w:jc w:val="left"/>
                </w:pPr>
              </w:pPrChange>
            </w:pPr>
            <w:ins w:id="32890" w:author="phuong vu" w:date="2018-11-26T02:02:00Z">
              <w:r w:rsidRPr="00920004">
                <w:rPr>
                  <w:lang w:val="es-ES"/>
                  <w:rPrChange w:id="32891" w:author="phuong vu" w:date="2018-11-30T22:36:00Z">
                    <w:rPr>
                      <w:lang w:val="es-ES"/>
                    </w:rPr>
                  </w:rPrChange>
                </w:rPr>
                <w:t>Chọn một máy giặt</w:t>
              </w:r>
            </w:ins>
          </w:p>
        </w:tc>
        <w:tc>
          <w:tcPr>
            <w:tcW w:w="1942" w:type="dxa"/>
            <w:tcBorders>
              <w:top w:val="single" w:sz="4" w:space="0" w:color="auto"/>
              <w:left w:val="single" w:sz="4" w:space="0" w:color="auto"/>
              <w:bottom w:val="single" w:sz="4" w:space="0" w:color="auto"/>
              <w:right w:val="single" w:sz="4" w:space="0" w:color="auto"/>
            </w:tcBorders>
            <w:tcPrChange w:id="32892" w:author="phuong vu" w:date="2018-11-30T21:33:00Z">
              <w:tcPr>
                <w:tcW w:w="1942" w:type="dxa"/>
                <w:tcBorders>
                  <w:top w:val="single" w:sz="4" w:space="0" w:color="auto"/>
                  <w:left w:val="single" w:sz="4" w:space="0" w:color="auto"/>
                  <w:bottom w:val="single" w:sz="4" w:space="0" w:color="auto"/>
                  <w:right w:val="single" w:sz="4" w:space="0" w:color="auto"/>
                </w:tcBorders>
              </w:tcPr>
            </w:tcPrChange>
          </w:tcPr>
          <w:p w14:paraId="05982477" w14:textId="77777777" w:rsidR="005F0591" w:rsidRPr="00920004" w:rsidRDefault="005F0591" w:rsidP="00941ED9">
            <w:pPr>
              <w:rPr>
                <w:ins w:id="32893" w:author="phuong vu" w:date="2018-11-26T02:02:00Z"/>
                <w:lang w:val="es-ES"/>
                <w:rPrChange w:id="32894" w:author="phuong vu" w:date="2018-11-30T22:36:00Z">
                  <w:rPr>
                    <w:ins w:id="32895" w:author="phuong vu" w:date="2018-11-26T02:02:00Z"/>
                    <w:lang w:val="es-ES"/>
                  </w:rPr>
                </w:rPrChange>
              </w:rPr>
              <w:pPrChange w:id="32896" w:author="phuong vu" w:date="2018-11-30T21:32:00Z">
                <w:pPr>
                  <w:spacing w:line="276" w:lineRule="auto"/>
                  <w:jc w:val="left"/>
                </w:pPr>
              </w:pPrChange>
            </w:pPr>
            <w:ins w:id="32897" w:author="phuong vu" w:date="2018-11-26T02:02:00Z">
              <w:r w:rsidRPr="00920004">
                <w:rPr>
                  <w:lang w:val="es-ES"/>
                  <w:rPrChange w:id="32898" w:author="phuong vu" w:date="2018-11-30T22:36:00Z">
                    <w:rPr>
                      <w:lang w:val="es-ES"/>
                    </w:rPr>
                  </w:rPrChange>
                </w:rPr>
                <w:t>Cập nhật thành công.</w:t>
              </w:r>
            </w:ins>
          </w:p>
          <w:p w14:paraId="302641C1" w14:textId="281D42CB" w:rsidR="005F0591" w:rsidRPr="00920004" w:rsidRDefault="005F0591" w:rsidP="00941ED9">
            <w:pPr>
              <w:rPr>
                <w:ins w:id="32899" w:author="phuong vu" w:date="2018-11-26T01:55:00Z"/>
                <w:lang w:val="es-ES"/>
                <w:rPrChange w:id="32900" w:author="phuong vu" w:date="2018-11-30T22:36:00Z">
                  <w:rPr>
                    <w:ins w:id="32901" w:author="phuong vu" w:date="2018-11-26T01:55:00Z"/>
                    <w:lang w:val="es-ES"/>
                  </w:rPr>
                </w:rPrChange>
              </w:rPr>
              <w:pPrChange w:id="32902" w:author="phuong vu" w:date="2018-11-30T21:32:00Z">
                <w:pPr>
                  <w:spacing w:line="276" w:lineRule="auto"/>
                  <w:jc w:val="left"/>
                </w:pPr>
              </w:pPrChange>
            </w:pPr>
          </w:p>
        </w:tc>
        <w:tc>
          <w:tcPr>
            <w:tcW w:w="1713" w:type="dxa"/>
            <w:tcBorders>
              <w:top w:val="single" w:sz="4" w:space="0" w:color="auto"/>
              <w:left w:val="single" w:sz="4" w:space="0" w:color="auto"/>
              <w:bottom w:val="single" w:sz="4" w:space="0" w:color="auto"/>
              <w:right w:val="single" w:sz="4" w:space="0" w:color="auto"/>
            </w:tcBorders>
            <w:tcPrChange w:id="32903" w:author="phuong vu" w:date="2018-11-30T21:33:00Z">
              <w:tcPr>
                <w:tcW w:w="1713" w:type="dxa"/>
                <w:tcBorders>
                  <w:top w:val="single" w:sz="4" w:space="0" w:color="auto"/>
                  <w:left w:val="single" w:sz="4" w:space="0" w:color="auto"/>
                  <w:bottom w:val="single" w:sz="4" w:space="0" w:color="auto"/>
                  <w:right w:val="single" w:sz="4" w:space="0" w:color="auto"/>
                </w:tcBorders>
              </w:tcPr>
            </w:tcPrChange>
          </w:tcPr>
          <w:p w14:paraId="2A98D566" w14:textId="77777777" w:rsidR="005F0591" w:rsidRPr="00920004" w:rsidRDefault="005F0591" w:rsidP="00941ED9">
            <w:pPr>
              <w:rPr>
                <w:ins w:id="32904" w:author="phuong vu" w:date="2018-11-26T02:03:00Z"/>
                <w:lang w:val="es-ES"/>
                <w:rPrChange w:id="32905" w:author="phuong vu" w:date="2018-11-30T22:36:00Z">
                  <w:rPr>
                    <w:ins w:id="32906" w:author="phuong vu" w:date="2018-11-26T02:03:00Z"/>
                    <w:lang w:val="es-ES"/>
                  </w:rPr>
                </w:rPrChange>
              </w:rPr>
              <w:pPrChange w:id="32907" w:author="phuong vu" w:date="2018-11-30T21:32:00Z">
                <w:pPr>
                  <w:spacing w:line="276" w:lineRule="auto"/>
                  <w:jc w:val="left"/>
                </w:pPr>
              </w:pPrChange>
            </w:pPr>
            <w:ins w:id="32908" w:author="phuong vu" w:date="2018-11-26T02:03:00Z">
              <w:r w:rsidRPr="00920004">
                <w:rPr>
                  <w:lang w:val="es-ES"/>
                  <w:rPrChange w:id="32909" w:author="phuong vu" w:date="2018-11-30T22:36:00Z">
                    <w:rPr>
                      <w:lang w:val="es-ES"/>
                    </w:rPr>
                  </w:rPrChange>
                </w:rPr>
                <w:lastRenderedPageBreak/>
                <w:t>Cập nhật thành công.</w:t>
              </w:r>
            </w:ins>
          </w:p>
          <w:p w14:paraId="340745D4" w14:textId="19AA0545" w:rsidR="005F0591" w:rsidRPr="00920004" w:rsidRDefault="005F0591" w:rsidP="00941ED9">
            <w:pPr>
              <w:rPr>
                <w:ins w:id="32910" w:author="phuong vu" w:date="2018-11-26T01:55:00Z"/>
                <w:lang w:val="es-ES"/>
                <w:rPrChange w:id="32911" w:author="phuong vu" w:date="2018-11-30T22:36:00Z">
                  <w:rPr>
                    <w:ins w:id="32912" w:author="phuong vu" w:date="2018-11-26T01:55:00Z"/>
                    <w:lang w:val="es-ES"/>
                  </w:rPr>
                </w:rPrChange>
              </w:rPr>
              <w:pPrChange w:id="32913" w:author="phuong vu" w:date="2018-11-30T21:32:00Z">
                <w:pPr>
                  <w:spacing w:line="276" w:lineRule="auto"/>
                  <w:jc w:val="left"/>
                </w:pPr>
              </w:pPrChange>
            </w:pPr>
          </w:p>
        </w:tc>
        <w:tc>
          <w:tcPr>
            <w:tcW w:w="1738" w:type="dxa"/>
            <w:tcBorders>
              <w:top w:val="single" w:sz="4" w:space="0" w:color="auto"/>
              <w:left w:val="single" w:sz="4" w:space="0" w:color="auto"/>
              <w:bottom w:val="single" w:sz="4" w:space="0" w:color="auto"/>
              <w:right w:val="single" w:sz="4" w:space="0" w:color="auto"/>
            </w:tcBorders>
            <w:tcPrChange w:id="32914" w:author="phuong vu" w:date="2018-11-30T21:33:00Z">
              <w:tcPr>
                <w:tcW w:w="1738" w:type="dxa"/>
                <w:tcBorders>
                  <w:top w:val="single" w:sz="4" w:space="0" w:color="auto"/>
                  <w:left w:val="single" w:sz="4" w:space="0" w:color="auto"/>
                  <w:bottom w:val="single" w:sz="4" w:space="0" w:color="auto"/>
                  <w:right w:val="single" w:sz="4" w:space="0" w:color="auto"/>
                </w:tcBorders>
              </w:tcPr>
            </w:tcPrChange>
          </w:tcPr>
          <w:p w14:paraId="160E9B8D" w14:textId="77777777" w:rsidR="005F0591" w:rsidRPr="00920004" w:rsidRDefault="005F0591" w:rsidP="00941ED9">
            <w:pPr>
              <w:rPr>
                <w:ins w:id="32915" w:author="phuong vu" w:date="2018-11-26T01:55:00Z"/>
                <w:lang w:val="en-US"/>
                <w:rPrChange w:id="32916" w:author="phuong vu" w:date="2018-11-30T22:36:00Z">
                  <w:rPr>
                    <w:ins w:id="32917" w:author="phuong vu" w:date="2018-11-26T01:55:00Z"/>
                    <w:lang w:val="en-US"/>
                  </w:rPr>
                </w:rPrChange>
              </w:rPr>
              <w:pPrChange w:id="32918" w:author="phuong vu" w:date="2018-11-30T21:32:00Z">
                <w:pPr>
                  <w:spacing w:line="276" w:lineRule="auto"/>
                  <w:jc w:val="left"/>
                </w:pPr>
              </w:pPrChange>
            </w:pPr>
            <w:ins w:id="32919" w:author="phuong vu" w:date="2018-11-26T01:55:00Z">
              <w:r w:rsidRPr="00920004">
                <w:rPr>
                  <w:lang w:val="en-US"/>
                  <w:rPrChange w:id="32920" w:author="phuong vu" w:date="2018-11-30T22:36:00Z">
                    <w:rPr>
                      <w:lang w:val="en-US"/>
                    </w:rPr>
                  </w:rPrChange>
                </w:rPr>
                <w:lastRenderedPageBreak/>
                <w:t>Thành công</w:t>
              </w:r>
            </w:ins>
          </w:p>
        </w:tc>
      </w:tr>
      <w:tr w:rsidR="005F0591" w:rsidRPr="00920004" w14:paraId="13D327AF" w14:textId="77777777" w:rsidTr="00941ED9">
        <w:trPr>
          <w:ins w:id="32921" w:author="phuong vu" w:date="2018-11-26T01:55:00Z"/>
        </w:trPr>
        <w:tc>
          <w:tcPr>
            <w:tcW w:w="708" w:type="dxa"/>
            <w:tcBorders>
              <w:top w:val="single" w:sz="4" w:space="0" w:color="auto"/>
              <w:left w:val="single" w:sz="4" w:space="0" w:color="auto"/>
              <w:bottom w:val="single" w:sz="4" w:space="0" w:color="auto"/>
              <w:right w:val="single" w:sz="4" w:space="0" w:color="auto"/>
            </w:tcBorders>
            <w:vAlign w:val="center"/>
            <w:tcPrChange w:id="32922" w:author="phuong vu" w:date="2018-11-30T21:33:00Z">
              <w:tcPr>
                <w:tcW w:w="708" w:type="dxa"/>
                <w:tcBorders>
                  <w:top w:val="single" w:sz="4" w:space="0" w:color="auto"/>
                  <w:left w:val="single" w:sz="4" w:space="0" w:color="auto"/>
                  <w:bottom w:val="single" w:sz="4" w:space="0" w:color="auto"/>
                  <w:right w:val="single" w:sz="4" w:space="0" w:color="auto"/>
                </w:tcBorders>
                <w:vAlign w:val="center"/>
              </w:tcPr>
            </w:tcPrChange>
          </w:tcPr>
          <w:p w14:paraId="5DC93D01" w14:textId="5315A0FA" w:rsidR="005F0591" w:rsidRPr="00920004" w:rsidRDefault="005F0591" w:rsidP="00941ED9">
            <w:pPr>
              <w:jc w:val="center"/>
              <w:rPr>
                <w:ins w:id="32923" w:author="phuong vu" w:date="2018-11-26T01:55:00Z"/>
                <w:lang w:val="es-ES"/>
                <w:rPrChange w:id="32924" w:author="phuong vu" w:date="2018-11-30T22:36:00Z">
                  <w:rPr>
                    <w:ins w:id="32925" w:author="phuong vu" w:date="2018-11-26T01:55:00Z"/>
                    <w:lang w:val="es-ES"/>
                  </w:rPr>
                </w:rPrChange>
              </w:rPr>
              <w:pPrChange w:id="32926" w:author="phuong vu" w:date="2018-11-30T21:33:00Z">
                <w:pPr>
                  <w:spacing w:line="276" w:lineRule="auto"/>
                  <w:jc w:val="center"/>
                </w:pPr>
              </w:pPrChange>
            </w:pPr>
            <w:ins w:id="32927" w:author="phuong vu" w:date="2018-11-26T02:03:00Z">
              <w:r w:rsidRPr="00920004">
                <w:rPr>
                  <w:lang w:val="es-ES"/>
                  <w:rPrChange w:id="32928" w:author="phuong vu" w:date="2018-11-30T22:36:00Z">
                    <w:rPr>
                      <w:lang w:val="es-ES"/>
                    </w:rPr>
                  </w:rPrChange>
                </w:rPr>
                <w:t>3</w:t>
              </w:r>
            </w:ins>
          </w:p>
        </w:tc>
        <w:tc>
          <w:tcPr>
            <w:tcW w:w="2676" w:type="dxa"/>
            <w:tcBorders>
              <w:top w:val="single" w:sz="4" w:space="0" w:color="auto"/>
              <w:left w:val="single" w:sz="4" w:space="0" w:color="auto"/>
              <w:bottom w:val="single" w:sz="4" w:space="0" w:color="auto"/>
              <w:right w:val="single" w:sz="4" w:space="0" w:color="auto"/>
            </w:tcBorders>
            <w:tcPrChange w:id="32929" w:author="phuong vu" w:date="2018-11-30T21:33:00Z">
              <w:tcPr>
                <w:tcW w:w="2676" w:type="dxa"/>
                <w:tcBorders>
                  <w:top w:val="single" w:sz="4" w:space="0" w:color="auto"/>
                  <w:left w:val="single" w:sz="4" w:space="0" w:color="auto"/>
                  <w:bottom w:val="single" w:sz="4" w:space="0" w:color="auto"/>
                  <w:right w:val="single" w:sz="4" w:space="0" w:color="auto"/>
                </w:tcBorders>
              </w:tcPr>
            </w:tcPrChange>
          </w:tcPr>
          <w:p w14:paraId="0C3630A0" w14:textId="622EDDC1" w:rsidR="005F0591" w:rsidRPr="00920004" w:rsidRDefault="005F0591" w:rsidP="00941ED9">
            <w:pPr>
              <w:rPr>
                <w:ins w:id="32930" w:author="phuong vu" w:date="2018-11-26T01:55:00Z"/>
                <w:lang w:val="es-ES"/>
                <w:rPrChange w:id="32931" w:author="phuong vu" w:date="2018-11-30T22:36:00Z">
                  <w:rPr>
                    <w:ins w:id="32932" w:author="phuong vu" w:date="2018-11-26T01:55:00Z"/>
                    <w:lang w:val="es-ES"/>
                  </w:rPr>
                </w:rPrChange>
              </w:rPr>
              <w:pPrChange w:id="32933" w:author="phuong vu" w:date="2018-11-30T21:32:00Z">
                <w:pPr>
                  <w:spacing w:line="276" w:lineRule="auto"/>
                  <w:jc w:val="left"/>
                </w:pPr>
              </w:pPrChange>
            </w:pPr>
            <w:ins w:id="32934" w:author="phuong vu" w:date="2018-11-26T01:55:00Z">
              <w:r w:rsidRPr="00920004">
                <w:rPr>
                  <w:lang w:val="es-ES"/>
                  <w:rPrChange w:id="32935" w:author="phuong vu" w:date="2018-11-30T22:36:00Z">
                    <w:rPr>
                      <w:lang w:val="es-ES"/>
                    </w:rPr>
                  </w:rPrChange>
                </w:rPr>
                <w:t xml:space="preserve">Dữ liệu lỗi, kết nối </w:t>
              </w:r>
            </w:ins>
            <w:ins w:id="32936" w:author="phuong vu" w:date="2018-11-30T13:58:00Z">
              <w:r w:rsidR="00184C15" w:rsidRPr="00920004">
                <w:rPr>
                  <w:lang w:val="es-ES"/>
                  <w:rPrChange w:id="32937" w:author="phuong vu" w:date="2018-11-30T22:36:00Z">
                    <w:rPr>
                      <w:lang w:val="es-ES"/>
                    </w:rPr>
                  </w:rPrChange>
                </w:rPr>
                <w:t>máy chủ</w:t>
              </w:r>
            </w:ins>
            <w:ins w:id="32938" w:author="phuong vu" w:date="2018-11-26T01:55:00Z">
              <w:r w:rsidRPr="00920004">
                <w:rPr>
                  <w:lang w:val="es-ES"/>
                  <w:rPrChange w:id="32939" w:author="phuong vu" w:date="2018-11-30T22:36:00Z">
                    <w:rPr>
                      <w:lang w:val="es-ES"/>
                    </w:rPr>
                  </w:rPrChange>
                </w:rPr>
                <w:t xml:space="preserve"> lỗi.</w:t>
              </w:r>
            </w:ins>
          </w:p>
        </w:tc>
        <w:tc>
          <w:tcPr>
            <w:tcW w:w="1942" w:type="dxa"/>
            <w:tcBorders>
              <w:top w:val="single" w:sz="4" w:space="0" w:color="auto"/>
              <w:left w:val="single" w:sz="4" w:space="0" w:color="auto"/>
              <w:bottom w:val="single" w:sz="4" w:space="0" w:color="auto"/>
              <w:right w:val="single" w:sz="4" w:space="0" w:color="auto"/>
            </w:tcBorders>
            <w:tcPrChange w:id="32940" w:author="phuong vu" w:date="2018-11-30T21:33:00Z">
              <w:tcPr>
                <w:tcW w:w="1942" w:type="dxa"/>
                <w:tcBorders>
                  <w:top w:val="single" w:sz="4" w:space="0" w:color="auto"/>
                  <w:left w:val="single" w:sz="4" w:space="0" w:color="auto"/>
                  <w:bottom w:val="single" w:sz="4" w:space="0" w:color="auto"/>
                  <w:right w:val="single" w:sz="4" w:space="0" w:color="auto"/>
                </w:tcBorders>
              </w:tcPr>
            </w:tcPrChange>
          </w:tcPr>
          <w:p w14:paraId="15F414C3" w14:textId="77777777" w:rsidR="005F0591" w:rsidRPr="00920004" w:rsidRDefault="005F0591" w:rsidP="00941ED9">
            <w:pPr>
              <w:rPr>
                <w:ins w:id="32941" w:author="phuong vu" w:date="2018-11-26T01:55:00Z"/>
                <w:lang w:val="es-ES"/>
                <w:rPrChange w:id="32942" w:author="phuong vu" w:date="2018-11-30T22:36:00Z">
                  <w:rPr>
                    <w:ins w:id="32943" w:author="phuong vu" w:date="2018-11-26T01:55:00Z"/>
                    <w:lang w:val="es-ES"/>
                  </w:rPr>
                </w:rPrChange>
              </w:rPr>
              <w:pPrChange w:id="32944" w:author="phuong vu" w:date="2018-11-30T21:32:00Z">
                <w:pPr>
                  <w:spacing w:line="276" w:lineRule="auto"/>
                  <w:jc w:val="left"/>
                </w:pPr>
              </w:pPrChange>
            </w:pPr>
            <w:ins w:id="32945" w:author="phuong vu" w:date="2018-11-26T01:55:00Z">
              <w:r w:rsidRPr="00920004">
                <w:rPr>
                  <w:lang w:val="es-ES"/>
                  <w:rPrChange w:id="32946" w:author="phuong vu" w:date="2018-11-30T22:36:00Z">
                    <w:rPr>
                      <w:lang w:val="es-ES"/>
                    </w:rPr>
                  </w:rPrChange>
                </w:rPr>
                <w:t>Trang màn hình lỗi. Thông tin lỗi</w:t>
              </w:r>
            </w:ins>
          </w:p>
        </w:tc>
        <w:tc>
          <w:tcPr>
            <w:tcW w:w="1713" w:type="dxa"/>
            <w:tcBorders>
              <w:top w:val="single" w:sz="4" w:space="0" w:color="auto"/>
              <w:left w:val="single" w:sz="4" w:space="0" w:color="auto"/>
              <w:bottom w:val="single" w:sz="4" w:space="0" w:color="auto"/>
              <w:right w:val="single" w:sz="4" w:space="0" w:color="auto"/>
            </w:tcBorders>
            <w:tcPrChange w:id="32947" w:author="phuong vu" w:date="2018-11-30T21:33:00Z">
              <w:tcPr>
                <w:tcW w:w="1713" w:type="dxa"/>
                <w:tcBorders>
                  <w:top w:val="single" w:sz="4" w:space="0" w:color="auto"/>
                  <w:left w:val="single" w:sz="4" w:space="0" w:color="auto"/>
                  <w:bottom w:val="single" w:sz="4" w:space="0" w:color="auto"/>
                  <w:right w:val="single" w:sz="4" w:space="0" w:color="auto"/>
                </w:tcBorders>
              </w:tcPr>
            </w:tcPrChange>
          </w:tcPr>
          <w:p w14:paraId="4FCD3DE1" w14:textId="77777777" w:rsidR="005F0591" w:rsidRPr="00920004" w:rsidRDefault="005F0591" w:rsidP="00941ED9">
            <w:pPr>
              <w:rPr>
                <w:ins w:id="32948" w:author="phuong vu" w:date="2018-11-26T01:55:00Z"/>
                <w:lang w:val="es-ES"/>
                <w:rPrChange w:id="32949" w:author="phuong vu" w:date="2018-11-30T22:36:00Z">
                  <w:rPr>
                    <w:ins w:id="32950" w:author="phuong vu" w:date="2018-11-26T01:55:00Z"/>
                    <w:lang w:val="es-ES"/>
                  </w:rPr>
                </w:rPrChange>
              </w:rPr>
              <w:pPrChange w:id="32951" w:author="phuong vu" w:date="2018-11-30T21:32:00Z">
                <w:pPr>
                  <w:spacing w:line="276" w:lineRule="auto"/>
                  <w:jc w:val="left"/>
                </w:pPr>
              </w:pPrChange>
            </w:pPr>
            <w:ins w:id="32952" w:author="phuong vu" w:date="2018-11-26T01:55:00Z">
              <w:r w:rsidRPr="00920004">
                <w:rPr>
                  <w:lang w:val="es-ES"/>
                  <w:rPrChange w:id="32953" w:author="phuong vu" w:date="2018-11-30T22:36:00Z">
                    <w:rPr>
                      <w:lang w:val="es-ES"/>
                    </w:rPr>
                  </w:rPrChange>
                </w:rPr>
                <w:t>Trang màn hình lỗi. Thông tin lỗi</w:t>
              </w:r>
            </w:ins>
          </w:p>
        </w:tc>
        <w:tc>
          <w:tcPr>
            <w:tcW w:w="1738" w:type="dxa"/>
            <w:tcBorders>
              <w:top w:val="single" w:sz="4" w:space="0" w:color="auto"/>
              <w:left w:val="single" w:sz="4" w:space="0" w:color="auto"/>
              <w:bottom w:val="single" w:sz="4" w:space="0" w:color="auto"/>
              <w:right w:val="single" w:sz="4" w:space="0" w:color="auto"/>
            </w:tcBorders>
            <w:tcPrChange w:id="32954" w:author="phuong vu" w:date="2018-11-30T21:33:00Z">
              <w:tcPr>
                <w:tcW w:w="1738" w:type="dxa"/>
                <w:tcBorders>
                  <w:top w:val="single" w:sz="4" w:space="0" w:color="auto"/>
                  <w:left w:val="single" w:sz="4" w:space="0" w:color="auto"/>
                  <w:bottom w:val="single" w:sz="4" w:space="0" w:color="auto"/>
                  <w:right w:val="single" w:sz="4" w:space="0" w:color="auto"/>
                </w:tcBorders>
              </w:tcPr>
            </w:tcPrChange>
          </w:tcPr>
          <w:p w14:paraId="0FCBADB1" w14:textId="77777777" w:rsidR="005F0591" w:rsidRPr="00920004" w:rsidRDefault="005F0591" w:rsidP="00941ED9">
            <w:pPr>
              <w:rPr>
                <w:ins w:id="32955" w:author="phuong vu" w:date="2018-11-26T01:55:00Z"/>
                <w:lang w:val="es-ES"/>
                <w:rPrChange w:id="32956" w:author="phuong vu" w:date="2018-11-30T22:36:00Z">
                  <w:rPr>
                    <w:ins w:id="32957" w:author="phuong vu" w:date="2018-11-26T01:55:00Z"/>
                    <w:lang w:val="es-ES"/>
                  </w:rPr>
                </w:rPrChange>
              </w:rPr>
              <w:pPrChange w:id="32958" w:author="phuong vu" w:date="2018-11-30T21:32:00Z">
                <w:pPr>
                  <w:keepNext/>
                  <w:spacing w:line="276" w:lineRule="auto"/>
                  <w:jc w:val="left"/>
                </w:pPr>
              </w:pPrChange>
            </w:pPr>
            <w:ins w:id="32959" w:author="phuong vu" w:date="2018-11-26T01:55:00Z">
              <w:r w:rsidRPr="00920004">
                <w:rPr>
                  <w:lang w:val="es-ES"/>
                  <w:rPrChange w:id="32960" w:author="phuong vu" w:date="2018-11-30T22:36:00Z">
                    <w:rPr>
                      <w:lang w:val="es-ES"/>
                    </w:rPr>
                  </w:rPrChange>
                </w:rPr>
                <w:t>Thành công</w:t>
              </w:r>
            </w:ins>
          </w:p>
        </w:tc>
      </w:tr>
      <w:tr w:rsidR="005F0591" w:rsidRPr="00920004" w14:paraId="46F17DE7" w14:textId="77777777" w:rsidTr="00941ED9">
        <w:trPr>
          <w:ins w:id="32961" w:author="phuong vu" w:date="2018-11-26T02:03:00Z"/>
        </w:trPr>
        <w:tc>
          <w:tcPr>
            <w:tcW w:w="8777" w:type="dxa"/>
            <w:gridSpan w:val="5"/>
            <w:tcBorders>
              <w:top w:val="single" w:sz="4" w:space="0" w:color="auto"/>
              <w:left w:val="single" w:sz="4" w:space="0" w:color="auto"/>
              <w:bottom w:val="single" w:sz="4" w:space="0" w:color="auto"/>
              <w:right w:val="single" w:sz="4" w:space="0" w:color="auto"/>
            </w:tcBorders>
            <w:vAlign w:val="center"/>
            <w:tcPrChange w:id="32962" w:author="phuong vu" w:date="2018-11-30T21:33:00Z">
              <w:tcPr>
                <w:tcW w:w="8777" w:type="dxa"/>
                <w:gridSpan w:val="5"/>
                <w:tcBorders>
                  <w:top w:val="single" w:sz="4" w:space="0" w:color="auto"/>
                  <w:left w:val="single" w:sz="4" w:space="0" w:color="auto"/>
                  <w:bottom w:val="single" w:sz="4" w:space="0" w:color="auto"/>
                  <w:right w:val="single" w:sz="4" w:space="0" w:color="auto"/>
                </w:tcBorders>
                <w:vAlign w:val="center"/>
              </w:tcPr>
            </w:tcPrChange>
          </w:tcPr>
          <w:p w14:paraId="6FD12E7E" w14:textId="17255188" w:rsidR="005F0591" w:rsidRPr="00920004" w:rsidRDefault="005F0591" w:rsidP="00941ED9">
            <w:pPr>
              <w:jc w:val="left"/>
              <w:rPr>
                <w:ins w:id="32963" w:author="phuong vu" w:date="2018-11-26T02:03:00Z"/>
                <w:b/>
                <w:lang w:val="es-ES"/>
                <w:rPrChange w:id="32964" w:author="phuong vu" w:date="2018-11-30T22:36:00Z">
                  <w:rPr>
                    <w:ins w:id="32965" w:author="phuong vu" w:date="2018-11-26T02:03:00Z"/>
                    <w:lang w:val="es-ES"/>
                  </w:rPr>
                </w:rPrChange>
              </w:rPr>
              <w:pPrChange w:id="32966" w:author="phuong vu" w:date="2018-11-30T21:33:00Z">
                <w:pPr>
                  <w:keepNext/>
                  <w:spacing w:line="276" w:lineRule="auto"/>
                  <w:jc w:val="left"/>
                </w:pPr>
              </w:pPrChange>
            </w:pPr>
            <w:ins w:id="32967" w:author="phuong vu" w:date="2018-11-26T02:03:00Z">
              <w:r w:rsidRPr="00920004">
                <w:rPr>
                  <w:b/>
                  <w:lang w:val="es-ES"/>
                  <w:rPrChange w:id="32968" w:author="phuong vu" w:date="2018-11-30T22:36:00Z">
                    <w:rPr>
                      <w:lang w:val="es-ES"/>
                    </w:rPr>
                  </w:rPrChange>
                </w:rPr>
                <w:t>Trường hợp 2</w:t>
              </w:r>
            </w:ins>
          </w:p>
        </w:tc>
      </w:tr>
      <w:tr w:rsidR="005F0591" w:rsidRPr="00920004" w14:paraId="240E749D" w14:textId="77777777" w:rsidTr="00941ED9">
        <w:trPr>
          <w:ins w:id="32969" w:author="phuong vu" w:date="2018-11-26T02:03:00Z"/>
        </w:trPr>
        <w:tc>
          <w:tcPr>
            <w:tcW w:w="708" w:type="dxa"/>
            <w:tcBorders>
              <w:top w:val="single" w:sz="4" w:space="0" w:color="auto"/>
              <w:left w:val="single" w:sz="4" w:space="0" w:color="auto"/>
              <w:bottom w:val="single" w:sz="4" w:space="0" w:color="auto"/>
              <w:right w:val="single" w:sz="4" w:space="0" w:color="auto"/>
            </w:tcBorders>
            <w:vAlign w:val="center"/>
            <w:tcPrChange w:id="32970" w:author="phuong vu" w:date="2018-11-30T21:33:00Z">
              <w:tcPr>
                <w:tcW w:w="708" w:type="dxa"/>
                <w:tcBorders>
                  <w:top w:val="single" w:sz="4" w:space="0" w:color="auto"/>
                  <w:left w:val="single" w:sz="4" w:space="0" w:color="auto"/>
                  <w:bottom w:val="single" w:sz="4" w:space="0" w:color="auto"/>
                  <w:right w:val="single" w:sz="4" w:space="0" w:color="auto"/>
                </w:tcBorders>
                <w:vAlign w:val="center"/>
              </w:tcPr>
            </w:tcPrChange>
          </w:tcPr>
          <w:p w14:paraId="0674EF48" w14:textId="0DB5797E" w:rsidR="005F0591" w:rsidRPr="00920004" w:rsidRDefault="005F0591" w:rsidP="00941ED9">
            <w:pPr>
              <w:jc w:val="center"/>
              <w:rPr>
                <w:ins w:id="32971" w:author="phuong vu" w:date="2018-11-26T02:03:00Z"/>
                <w:lang w:val="es-ES"/>
                <w:rPrChange w:id="32972" w:author="phuong vu" w:date="2018-11-30T22:36:00Z">
                  <w:rPr>
                    <w:ins w:id="32973" w:author="phuong vu" w:date="2018-11-26T02:03:00Z"/>
                    <w:lang w:val="es-ES"/>
                  </w:rPr>
                </w:rPrChange>
              </w:rPr>
              <w:pPrChange w:id="32974" w:author="phuong vu" w:date="2018-11-30T21:33:00Z">
                <w:pPr>
                  <w:spacing w:line="276" w:lineRule="auto"/>
                  <w:jc w:val="center"/>
                </w:pPr>
              </w:pPrChange>
            </w:pPr>
            <w:ins w:id="32975" w:author="phuong vu" w:date="2018-11-26T02:03:00Z">
              <w:r w:rsidRPr="00920004">
                <w:rPr>
                  <w:lang w:val="es-ES"/>
                  <w:rPrChange w:id="32976" w:author="phuong vu" w:date="2018-11-30T22:36:00Z">
                    <w:rPr>
                      <w:lang w:val="es-ES"/>
                    </w:rPr>
                  </w:rPrChange>
                </w:rPr>
                <w:t>1</w:t>
              </w:r>
            </w:ins>
          </w:p>
        </w:tc>
        <w:tc>
          <w:tcPr>
            <w:tcW w:w="2676" w:type="dxa"/>
            <w:tcBorders>
              <w:top w:val="single" w:sz="4" w:space="0" w:color="auto"/>
              <w:left w:val="single" w:sz="4" w:space="0" w:color="auto"/>
              <w:bottom w:val="single" w:sz="4" w:space="0" w:color="auto"/>
              <w:right w:val="single" w:sz="4" w:space="0" w:color="auto"/>
            </w:tcBorders>
            <w:tcPrChange w:id="32977" w:author="phuong vu" w:date="2018-11-30T21:33:00Z">
              <w:tcPr>
                <w:tcW w:w="2676" w:type="dxa"/>
                <w:tcBorders>
                  <w:top w:val="single" w:sz="4" w:space="0" w:color="auto"/>
                  <w:left w:val="single" w:sz="4" w:space="0" w:color="auto"/>
                  <w:bottom w:val="single" w:sz="4" w:space="0" w:color="auto"/>
                  <w:right w:val="single" w:sz="4" w:space="0" w:color="auto"/>
                </w:tcBorders>
              </w:tcPr>
            </w:tcPrChange>
          </w:tcPr>
          <w:p w14:paraId="4F0C3F19" w14:textId="7C0729EA" w:rsidR="005F0591" w:rsidRPr="00920004" w:rsidRDefault="005F0591" w:rsidP="00941ED9">
            <w:pPr>
              <w:rPr>
                <w:ins w:id="32978" w:author="phuong vu" w:date="2018-11-26T02:03:00Z"/>
                <w:lang w:val="es-ES"/>
                <w:rPrChange w:id="32979" w:author="phuong vu" w:date="2018-11-30T22:36:00Z">
                  <w:rPr>
                    <w:ins w:id="32980" w:author="phuong vu" w:date="2018-11-26T02:03:00Z"/>
                    <w:lang w:val="es-ES"/>
                  </w:rPr>
                </w:rPrChange>
              </w:rPr>
              <w:pPrChange w:id="32981" w:author="phuong vu" w:date="2018-11-30T21:32:00Z">
                <w:pPr>
                  <w:spacing w:line="276" w:lineRule="auto"/>
                  <w:jc w:val="left"/>
                </w:pPr>
              </w:pPrChange>
            </w:pPr>
            <w:ins w:id="32982" w:author="phuong vu" w:date="2018-11-26T02:04:00Z">
              <w:r w:rsidRPr="00920004">
                <w:rPr>
                  <w:lang w:val="es-ES"/>
                  <w:rPrChange w:id="32983" w:author="phuong vu" w:date="2018-11-30T22:36:00Z">
                    <w:rPr>
                      <w:lang w:val="es-ES"/>
                    </w:rPr>
                  </w:rPrChange>
                </w:rPr>
                <w:t>Tắt tất cả máy giặt</w:t>
              </w:r>
            </w:ins>
          </w:p>
        </w:tc>
        <w:tc>
          <w:tcPr>
            <w:tcW w:w="1942" w:type="dxa"/>
            <w:tcBorders>
              <w:top w:val="single" w:sz="4" w:space="0" w:color="auto"/>
              <w:left w:val="single" w:sz="4" w:space="0" w:color="auto"/>
              <w:bottom w:val="single" w:sz="4" w:space="0" w:color="auto"/>
              <w:right w:val="single" w:sz="4" w:space="0" w:color="auto"/>
            </w:tcBorders>
            <w:tcPrChange w:id="32984" w:author="phuong vu" w:date="2018-11-30T21:33:00Z">
              <w:tcPr>
                <w:tcW w:w="1942" w:type="dxa"/>
                <w:tcBorders>
                  <w:top w:val="single" w:sz="4" w:space="0" w:color="auto"/>
                  <w:left w:val="single" w:sz="4" w:space="0" w:color="auto"/>
                  <w:bottom w:val="single" w:sz="4" w:space="0" w:color="auto"/>
                  <w:right w:val="single" w:sz="4" w:space="0" w:color="auto"/>
                </w:tcBorders>
              </w:tcPr>
            </w:tcPrChange>
          </w:tcPr>
          <w:p w14:paraId="617B7B41" w14:textId="4562E31B" w:rsidR="002B2334" w:rsidRPr="00920004" w:rsidRDefault="002B2334" w:rsidP="00941ED9">
            <w:pPr>
              <w:rPr>
                <w:ins w:id="32985" w:author="phuong vu" w:date="2018-11-26T02:05:00Z"/>
                <w:lang w:val="es-ES"/>
                <w:rPrChange w:id="32986" w:author="phuong vu" w:date="2018-11-30T22:36:00Z">
                  <w:rPr>
                    <w:ins w:id="32987" w:author="phuong vu" w:date="2018-11-26T02:05:00Z"/>
                    <w:lang w:val="es-ES"/>
                  </w:rPr>
                </w:rPrChange>
              </w:rPr>
              <w:pPrChange w:id="32988" w:author="phuong vu" w:date="2018-11-30T21:32:00Z">
                <w:pPr>
                  <w:spacing w:line="276" w:lineRule="auto"/>
                  <w:jc w:val="left"/>
                </w:pPr>
              </w:pPrChange>
            </w:pPr>
            <w:ins w:id="32989" w:author="phuong vu" w:date="2018-11-26T02:05:00Z">
              <w:r w:rsidRPr="00920004">
                <w:rPr>
                  <w:lang w:val="es-ES"/>
                  <w:rPrChange w:id="32990" w:author="phuong vu" w:date="2018-11-30T22:36:00Z">
                    <w:rPr>
                      <w:lang w:val="es-ES"/>
                    </w:rPr>
                  </w:rPrChange>
                </w:rPr>
                <w:t xml:space="preserve">- </w:t>
              </w:r>
            </w:ins>
            <w:ins w:id="32991" w:author="phuong vu" w:date="2018-11-26T02:04:00Z">
              <w:r w:rsidRPr="00920004">
                <w:rPr>
                  <w:lang w:val="es-ES"/>
                  <w:rPrChange w:id="32992" w:author="phuong vu" w:date="2018-11-30T22:36:00Z">
                    <w:rPr>
                      <w:lang w:val="es-ES"/>
                    </w:rPr>
                  </w:rPrChange>
                </w:rPr>
                <w:t>Thông báo lỗi “không có dữ liệu máy giặt”</w:t>
              </w:r>
            </w:ins>
            <w:ins w:id="32993" w:author="phuong vu" w:date="2018-11-26T02:05:00Z">
              <w:r w:rsidRPr="00920004">
                <w:rPr>
                  <w:lang w:val="es-ES"/>
                  <w:rPrChange w:id="32994" w:author="phuong vu" w:date="2018-11-30T22:36:00Z">
                    <w:rPr>
                      <w:lang w:val="es-ES"/>
                    </w:rPr>
                  </w:rPrChange>
                </w:rPr>
                <w:t>.</w:t>
              </w:r>
            </w:ins>
          </w:p>
          <w:p w14:paraId="23DD86CA" w14:textId="495CDD36" w:rsidR="002B2334" w:rsidRPr="00920004" w:rsidRDefault="002B2334" w:rsidP="00941ED9">
            <w:pPr>
              <w:rPr>
                <w:ins w:id="32995" w:author="phuong vu" w:date="2018-11-26T02:03:00Z"/>
                <w:lang w:val="es-ES"/>
                <w:rPrChange w:id="32996" w:author="phuong vu" w:date="2018-11-30T22:36:00Z">
                  <w:rPr>
                    <w:ins w:id="32997" w:author="phuong vu" w:date="2018-11-26T02:03:00Z"/>
                    <w:lang w:val="es-ES"/>
                  </w:rPr>
                </w:rPrChange>
              </w:rPr>
              <w:pPrChange w:id="32998" w:author="phuong vu" w:date="2018-11-30T21:32:00Z">
                <w:pPr>
                  <w:spacing w:line="276" w:lineRule="auto"/>
                  <w:jc w:val="left"/>
                </w:pPr>
              </w:pPrChange>
            </w:pPr>
            <w:ins w:id="32999" w:author="phuong vu" w:date="2018-11-26T02:05:00Z">
              <w:r w:rsidRPr="00920004">
                <w:rPr>
                  <w:lang w:val="es-ES"/>
                  <w:rPrChange w:id="33000" w:author="phuong vu" w:date="2018-11-30T22:36:00Z">
                    <w:rPr>
                      <w:lang w:val="es-ES"/>
                    </w:rPr>
                  </w:rPrChange>
                </w:rPr>
                <w:t>- Chức năng phân công không hoạt động.</w:t>
              </w:r>
            </w:ins>
          </w:p>
        </w:tc>
        <w:tc>
          <w:tcPr>
            <w:tcW w:w="1713" w:type="dxa"/>
            <w:tcBorders>
              <w:top w:val="single" w:sz="4" w:space="0" w:color="auto"/>
              <w:left w:val="single" w:sz="4" w:space="0" w:color="auto"/>
              <w:bottom w:val="single" w:sz="4" w:space="0" w:color="auto"/>
              <w:right w:val="single" w:sz="4" w:space="0" w:color="auto"/>
            </w:tcBorders>
            <w:tcPrChange w:id="33001" w:author="phuong vu" w:date="2018-11-30T21:33:00Z">
              <w:tcPr>
                <w:tcW w:w="1713" w:type="dxa"/>
                <w:tcBorders>
                  <w:top w:val="single" w:sz="4" w:space="0" w:color="auto"/>
                  <w:left w:val="single" w:sz="4" w:space="0" w:color="auto"/>
                  <w:bottom w:val="single" w:sz="4" w:space="0" w:color="auto"/>
                  <w:right w:val="single" w:sz="4" w:space="0" w:color="auto"/>
                </w:tcBorders>
              </w:tcPr>
            </w:tcPrChange>
          </w:tcPr>
          <w:p w14:paraId="29D57884" w14:textId="77777777" w:rsidR="002B2334" w:rsidRPr="00920004" w:rsidRDefault="002B2334" w:rsidP="00941ED9">
            <w:pPr>
              <w:rPr>
                <w:ins w:id="33002" w:author="phuong vu" w:date="2018-11-26T02:05:00Z"/>
                <w:lang w:val="es-ES"/>
                <w:rPrChange w:id="33003" w:author="phuong vu" w:date="2018-11-30T22:36:00Z">
                  <w:rPr>
                    <w:ins w:id="33004" w:author="phuong vu" w:date="2018-11-26T02:05:00Z"/>
                    <w:lang w:val="es-ES"/>
                  </w:rPr>
                </w:rPrChange>
              </w:rPr>
              <w:pPrChange w:id="33005" w:author="phuong vu" w:date="2018-11-30T21:32:00Z">
                <w:pPr>
                  <w:spacing w:line="276" w:lineRule="auto"/>
                  <w:jc w:val="left"/>
                </w:pPr>
              </w:pPrChange>
            </w:pPr>
            <w:ins w:id="33006" w:author="phuong vu" w:date="2018-11-26T02:05:00Z">
              <w:r w:rsidRPr="00920004">
                <w:rPr>
                  <w:lang w:val="es-ES"/>
                  <w:rPrChange w:id="33007" w:author="phuong vu" w:date="2018-11-30T22:36:00Z">
                    <w:rPr>
                      <w:lang w:val="es-ES"/>
                    </w:rPr>
                  </w:rPrChange>
                </w:rPr>
                <w:t>- Thông báo lỗi “k</w:t>
              </w:r>
              <w:r w:rsidRPr="00920004">
                <w:rPr>
                  <w:lang w:val="es-ES"/>
                  <w:rPrChange w:id="33008" w:author="phuong vu" w:date="2018-11-30T22:36:00Z">
                    <w:rPr>
                      <w:i/>
                      <w:lang w:val="es-ES"/>
                    </w:rPr>
                  </w:rPrChange>
                </w:rPr>
                <w:t>hông có dữ liệu máy giặt</w:t>
              </w:r>
              <w:r w:rsidRPr="00920004">
                <w:rPr>
                  <w:lang w:val="es-ES"/>
                  <w:rPrChange w:id="33009" w:author="phuong vu" w:date="2018-11-30T22:36:00Z">
                    <w:rPr>
                      <w:lang w:val="es-ES"/>
                    </w:rPr>
                  </w:rPrChange>
                </w:rPr>
                <w:t>”.</w:t>
              </w:r>
            </w:ins>
          </w:p>
          <w:p w14:paraId="0488ABA8" w14:textId="7D7D179F" w:rsidR="005F0591" w:rsidRPr="00920004" w:rsidRDefault="002B2334" w:rsidP="00941ED9">
            <w:pPr>
              <w:rPr>
                <w:ins w:id="33010" w:author="phuong vu" w:date="2018-11-26T02:03:00Z"/>
                <w:lang w:val="es-ES"/>
                <w:rPrChange w:id="33011" w:author="phuong vu" w:date="2018-11-30T22:36:00Z">
                  <w:rPr>
                    <w:ins w:id="33012" w:author="phuong vu" w:date="2018-11-26T02:03:00Z"/>
                    <w:lang w:val="es-ES"/>
                  </w:rPr>
                </w:rPrChange>
              </w:rPr>
              <w:pPrChange w:id="33013" w:author="phuong vu" w:date="2018-11-30T21:32:00Z">
                <w:pPr>
                  <w:spacing w:line="276" w:lineRule="auto"/>
                  <w:jc w:val="left"/>
                </w:pPr>
              </w:pPrChange>
            </w:pPr>
            <w:ins w:id="33014" w:author="phuong vu" w:date="2018-11-26T02:05:00Z">
              <w:r w:rsidRPr="00920004">
                <w:rPr>
                  <w:lang w:val="es-ES"/>
                  <w:rPrChange w:id="33015" w:author="phuong vu" w:date="2018-11-30T22:36:00Z">
                    <w:rPr>
                      <w:lang w:val="es-ES"/>
                    </w:rPr>
                  </w:rPrChange>
                </w:rPr>
                <w:t>- Chức năng phân công không hoạt động.</w:t>
              </w:r>
            </w:ins>
          </w:p>
        </w:tc>
        <w:tc>
          <w:tcPr>
            <w:tcW w:w="1738" w:type="dxa"/>
            <w:tcBorders>
              <w:top w:val="single" w:sz="4" w:space="0" w:color="auto"/>
              <w:left w:val="single" w:sz="4" w:space="0" w:color="auto"/>
              <w:bottom w:val="single" w:sz="4" w:space="0" w:color="auto"/>
              <w:right w:val="single" w:sz="4" w:space="0" w:color="auto"/>
            </w:tcBorders>
            <w:tcPrChange w:id="33016" w:author="phuong vu" w:date="2018-11-30T21:33:00Z">
              <w:tcPr>
                <w:tcW w:w="1738" w:type="dxa"/>
                <w:tcBorders>
                  <w:top w:val="single" w:sz="4" w:space="0" w:color="auto"/>
                  <w:left w:val="single" w:sz="4" w:space="0" w:color="auto"/>
                  <w:bottom w:val="single" w:sz="4" w:space="0" w:color="auto"/>
                  <w:right w:val="single" w:sz="4" w:space="0" w:color="auto"/>
                </w:tcBorders>
              </w:tcPr>
            </w:tcPrChange>
          </w:tcPr>
          <w:p w14:paraId="0A2E0F52" w14:textId="04018B89" w:rsidR="005F0591" w:rsidRPr="00920004" w:rsidRDefault="002B2334" w:rsidP="00941ED9">
            <w:pPr>
              <w:rPr>
                <w:ins w:id="33017" w:author="phuong vu" w:date="2018-11-26T02:03:00Z"/>
                <w:lang w:val="es-ES"/>
                <w:rPrChange w:id="33018" w:author="phuong vu" w:date="2018-11-30T22:36:00Z">
                  <w:rPr>
                    <w:ins w:id="33019" w:author="phuong vu" w:date="2018-11-26T02:03:00Z"/>
                    <w:lang w:val="es-ES"/>
                  </w:rPr>
                </w:rPrChange>
              </w:rPr>
              <w:pPrChange w:id="33020" w:author="phuong vu" w:date="2018-11-30T21:32:00Z">
                <w:pPr>
                  <w:keepNext/>
                  <w:spacing w:line="276" w:lineRule="auto"/>
                  <w:jc w:val="left"/>
                </w:pPr>
              </w:pPrChange>
            </w:pPr>
            <w:ins w:id="33021" w:author="phuong vu" w:date="2018-11-26T02:05:00Z">
              <w:r w:rsidRPr="00920004">
                <w:rPr>
                  <w:lang w:val="es-ES"/>
                  <w:rPrChange w:id="33022" w:author="phuong vu" w:date="2018-11-30T22:36:00Z">
                    <w:rPr>
                      <w:lang w:val="es-ES"/>
                    </w:rPr>
                  </w:rPrChange>
                </w:rPr>
                <w:t>Thành công</w:t>
              </w:r>
            </w:ins>
          </w:p>
        </w:tc>
      </w:tr>
      <w:tr w:rsidR="005F0591" w:rsidRPr="00920004" w14:paraId="59C7DDA8" w14:textId="77777777" w:rsidTr="00941ED9">
        <w:trPr>
          <w:ins w:id="33023" w:author="phuong vu" w:date="2018-11-26T02:03:00Z"/>
        </w:trPr>
        <w:tc>
          <w:tcPr>
            <w:tcW w:w="708" w:type="dxa"/>
            <w:tcBorders>
              <w:top w:val="single" w:sz="4" w:space="0" w:color="auto"/>
              <w:left w:val="single" w:sz="4" w:space="0" w:color="auto"/>
              <w:bottom w:val="single" w:sz="4" w:space="0" w:color="auto"/>
              <w:right w:val="single" w:sz="4" w:space="0" w:color="auto"/>
            </w:tcBorders>
            <w:vAlign w:val="center"/>
            <w:tcPrChange w:id="33024" w:author="phuong vu" w:date="2018-11-30T21:33:00Z">
              <w:tcPr>
                <w:tcW w:w="708" w:type="dxa"/>
                <w:tcBorders>
                  <w:top w:val="single" w:sz="4" w:space="0" w:color="auto"/>
                  <w:left w:val="single" w:sz="4" w:space="0" w:color="auto"/>
                  <w:bottom w:val="single" w:sz="4" w:space="0" w:color="auto"/>
                  <w:right w:val="single" w:sz="4" w:space="0" w:color="auto"/>
                </w:tcBorders>
                <w:vAlign w:val="center"/>
              </w:tcPr>
            </w:tcPrChange>
          </w:tcPr>
          <w:p w14:paraId="43CCAB4A" w14:textId="06029B43" w:rsidR="005F0591" w:rsidRPr="00920004" w:rsidRDefault="005F0591" w:rsidP="00941ED9">
            <w:pPr>
              <w:jc w:val="center"/>
              <w:rPr>
                <w:ins w:id="33025" w:author="phuong vu" w:date="2018-11-26T02:03:00Z"/>
                <w:lang w:val="es-ES"/>
                <w:rPrChange w:id="33026" w:author="phuong vu" w:date="2018-11-30T22:36:00Z">
                  <w:rPr>
                    <w:ins w:id="33027" w:author="phuong vu" w:date="2018-11-26T02:03:00Z"/>
                    <w:lang w:val="es-ES"/>
                  </w:rPr>
                </w:rPrChange>
              </w:rPr>
              <w:pPrChange w:id="33028" w:author="phuong vu" w:date="2018-11-30T21:33:00Z">
                <w:pPr>
                  <w:spacing w:line="276" w:lineRule="auto"/>
                  <w:jc w:val="center"/>
                </w:pPr>
              </w:pPrChange>
            </w:pPr>
            <w:ins w:id="33029" w:author="phuong vu" w:date="2018-11-26T02:03:00Z">
              <w:r w:rsidRPr="00920004">
                <w:rPr>
                  <w:lang w:val="es-ES"/>
                  <w:rPrChange w:id="33030" w:author="phuong vu" w:date="2018-11-30T22:36:00Z">
                    <w:rPr>
                      <w:lang w:val="es-ES"/>
                    </w:rPr>
                  </w:rPrChange>
                </w:rPr>
                <w:t>2</w:t>
              </w:r>
            </w:ins>
          </w:p>
        </w:tc>
        <w:tc>
          <w:tcPr>
            <w:tcW w:w="2676" w:type="dxa"/>
            <w:tcBorders>
              <w:top w:val="single" w:sz="4" w:space="0" w:color="auto"/>
              <w:left w:val="single" w:sz="4" w:space="0" w:color="auto"/>
              <w:bottom w:val="single" w:sz="4" w:space="0" w:color="auto"/>
              <w:right w:val="single" w:sz="4" w:space="0" w:color="auto"/>
            </w:tcBorders>
            <w:tcPrChange w:id="33031" w:author="phuong vu" w:date="2018-11-30T21:33:00Z">
              <w:tcPr>
                <w:tcW w:w="2676" w:type="dxa"/>
                <w:tcBorders>
                  <w:top w:val="single" w:sz="4" w:space="0" w:color="auto"/>
                  <w:left w:val="single" w:sz="4" w:space="0" w:color="auto"/>
                  <w:bottom w:val="single" w:sz="4" w:space="0" w:color="auto"/>
                  <w:right w:val="single" w:sz="4" w:space="0" w:color="auto"/>
                </w:tcBorders>
              </w:tcPr>
            </w:tcPrChange>
          </w:tcPr>
          <w:p w14:paraId="1DD4010A" w14:textId="1888870D" w:rsidR="005F0591" w:rsidRPr="00920004" w:rsidRDefault="002B2334" w:rsidP="00941ED9">
            <w:pPr>
              <w:rPr>
                <w:ins w:id="33032" w:author="phuong vu" w:date="2018-11-26T02:03:00Z"/>
                <w:lang w:val="es-ES"/>
                <w:rPrChange w:id="33033" w:author="phuong vu" w:date="2018-11-30T22:36:00Z">
                  <w:rPr>
                    <w:ins w:id="33034" w:author="phuong vu" w:date="2018-11-26T02:03:00Z"/>
                    <w:lang w:val="es-ES"/>
                  </w:rPr>
                </w:rPrChange>
              </w:rPr>
              <w:pPrChange w:id="33035" w:author="phuong vu" w:date="2018-11-30T21:32:00Z">
                <w:pPr>
                  <w:spacing w:line="276" w:lineRule="auto"/>
                  <w:jc w:val="left"/>
                </w:pPr>
              </w:pPrChange>
            </w:pPr>
            <w:ins w:id="33036" w:author="phuong vu" w:date="2018-11-26T02:05:00Z">
              <w:r w:rsidRPr="00920004">
                <w:rPr>
                  <w:lang w:val="es-ES"/>
                  <w:rPrChange w:id="33037" w:author="phuong vu" w:date="2018-11-30T22:36:00Z">
                    <w:rPr>
                      <w:lang w:val="es-ES"/>
                    </w:rPr>
                  </w:rPrChange>
                </w:rPr>
                <w:t>Tắt một vài máy giặt</w:t>
              </w:r>
            </w:ins>
          </w:p>
        </w:tc>
        <w:tc>
          <w:tcPr>
            <w:tcW w:w="1942" w:type="dxa"/>
            <w:tcBorders>
              <w:top w:val="single" w:sz="4" w:space="0" w:color="auto"/>
              <w:left w:val="single" w:sz="4" w:space="0" w:color="auto"/>
              <w:bottom w:val="single" w:sz="4" w:space="0" w:color="auto"/>
              <w:right w:val="single" w:sz="4" w:space="0" w:color="auto"/>
            </w:tcBorders>
            <w:tcPrChange w:id="33038" w:author="phuong vu" w:date="2018-11-30T21:33:00Z">
              <w:tcPr>
                <w:tcW w:w="1942" w:type="dxa"/>
                <w:tcBorders>
                  <w:top w:val="single" w:sz="4" w:space="0" w:color="auto"/>
                  <w:left w:val="single" w:sz="4" w:space="0" w:color="auto"/>
                  <w:bottom w:val="single" w:sz="4" w:space="0" w:color="auto"/>
                  <w:right w:val="single" w:sz="4" w:space="0" w:color="auto"/>
                </w:tcBorders>
              </w:tcPr>
            </w:tcPrChange>
          </w:tcPr>
          <w:p w14:paraId="6938AE3A" w14:textId="70D7B6CE" w:rsidR="005F0591" w:rsidRPr="00920004" w:rsidRDefault="002B2334" w:rsidP="00941ED9">
            <w:pPr>
              <w:rPr>
                <w:ins w:id="33039" w:author="phuong vu" w:date="2018-11-26T02:03:00Z"/>
                <w:lang w:val="es-ES"/>
                <w:rPrChange w:id="33040" w:author="phuong vu" w:date="2018-11-30T22:36:00Z">
                  <w:rPr>
                    <w:ins w:id="33041" w:author="phuong vu" w:date="2018-11-26T02:03:00Z"/>
                    <w:lang w:val="es-ES"/>
                  </w:rPr>
                </w:rPrChange>
              </w:rPr>
              <w:pPrChange w:id="33042" w:author="phuong vu" w:date="2018-11-30T21:32:00Z">
                <w:pPr>
                  <w:spacing w:line="276" w:lineRule="auto"/>
                  <w:jc w:val="left"/>
                </w:pPr>
              </w:pPrChange>
            </w:pPr>
            <w:ins w:id="33043" w:author="phuong vu" w:date="2018-11-26T02:05:00Z">
              <w:r w:rsidRPr="00920004">
                <w:rPr>
                  <w:lang w:val="es-ES"/>
                  <w:rPrChange w:id="33044" w:author="phuong vu" w:date="2018-11-30T22:36:00Z">
                    <w:rPr>
                      <w:lang w:val="es-ES"/>
                    </w:rPr>
                  </w:rPrChange>
                </w:rPr>
                <w:t>Đơn hàng phân công lại vào những máy hoạt</w:t>
              </w:r>
            </w:ins>
            <w:ins w:id="33045" w:author="phuong vu" w:date="2018-11-26T02:06:00Z">
              <w:r w:rsidRPr="00920004">
                <w:rPr>
                  <w:lang w:val="es-ES"/>
                  <w:rPrChange w:id="33046" w:author="phuong vu" w:date="2018-11-30T22:36:00Z">
                    <w:rPr>
                      <w:lang w:val="es-ES"/>
                    </w:rPr>
                  </w:rPrChange>
                </w:rPr>
                <w:t xml:space="preserve"> động.</w:t>
              </w:r>
            </w:ins>
          </w:p>
        </w:tc>
        <w:tc>
          <w:tcPr>
            <w:tcW w:w="1713" w:type="dxa"/>
            <w:tcBorders>
              <w:top w:val="single" w:sz="4" w:space="0" w:color="auto"/>
              <w:left w:val="single" w:sz="4" w:space="0" w:color="auto"/>
              <w:bottom w:val="single" w:sz="4" w:space="0" w:color="auto"/>
              <w:right w:val="single" w:sz="4" w:space="0" w:color="auto"/>
            </w:tcBorders>
            <w:tcPrChange w:id="33047" w:author="phuong vu" w:date="2018-11-30T21:33:00Z">
              <w:tcPr>
                <w:tcW w:w="1713" w:type="dxa"/>
                <w:tcBorders>
                  <w:top w:val="single" w:sz="4" w:space="0" w:color="auto"/>
                  <w:left w:val="single" w:sz="4" w:space="0" w:color="auto"/>
                  <w:bottom w:val="single" w:sz="4" w:space="0" w:color="auto"/>
                  <w:right w:val="single" w:sz="4" w:space="0" w:color="auto"/>
                </w:tcBorders>
              </w:tcPr>
            </w:tcPrChange>
          </w:tcPr>
          <w:p w14:paraId="3E80DFDB" w14:textId="52A995FB" w:rsidR="005F0591" w:rsidRPr="00920004" w:rsidRDefault="002B2334" w:rsidP="00941ED9">
            <w:pPr>
              <w:rPr>
                <w:ins w:id="33048" w:author="phuong vu" w:date="2018-11-26T02:03:00Z"/>
                <w:lang w:val="es-ES"/>
                <w:rPrChange w:id="33049" w:author="phuong vu" w:date="2018-11-30T22:36:00Z">
                  <w:rPr>
                    <w:ins w:id="33050" w:author="phuong vu" w:date="2018-11-26T02:03:00Z"/>
                    <w:lang w:val="es-ES"/>
                  </w:rPr>
                </w:rPrChange>
              </w:rPr>
              <w:pPrChange w:id="33051" w:author="phuong vu" w:date="2018-11-30T21:32:00Z">
                <w:pPr>
                  <w:spacing w:line="276" w:lineRule="auto"/>
                  <w:jc w:val="left"/>
                </w:pPr>
              </w:pPrChange>
            </w:pPr>
            <w:ins w:id="33052" w:author="phuong vu" w:date="2018-11-26T02:06:00Z">
              <w:r w:rsidRPr="00920004">
                <w:rPr>
                  <w:lang w:val="es-ES"/>
                  <w:rPrChange w:id="33053" w:author="phuong vu" w:date="2018-11-30T22:36:00Z">
                    <w:rPr>
                      <w:lang w:val="es-ES"/>
                    </w:rPr>
                  </w:rPrChange>
                </w:rPr>
                <w:t>Đơn hàng phân công lại vào những máy hoạt động.</w:t>
              </w:r>
            </w:ins>
          </w:p>
        </w:tc>
        <w:tc>
          <w:tcPr>
            <w:tcW w:w="1738" w:type="dxa"/>
            <w:tcBorders>
              <w:top w:val="single" w:sz="4" w:space="0" w:color="auto"/>
              <w:left w:val="single" w:sz="4" w:space="0" w:color="auto"/>
              <w:bottom w:val="single" w:sz="4" w:space="0" w:color="auto"/>
              <w:right w:val="single" w:sz="4" w:space="0" w:color="auto"/>
            </w:tcBorders>
            <w:tcPrChange w:id="33054" w:author="phuong vu" w:date="2018-11-30T21:33:00Z">
              <w:tcPr>
                <w:tcW w:w="1738" w:type="dxa"/>
                <w:tcBorders>
                  <w:top w:val="single" w:sz="4" w:space="0" w:color="auto"/>
                  <w:left w:val="single" w:sz="4" w:space="0" w:color="auto"/>
                  <w:bottom w:val="single" w:sz="4" w:space="0" w:color="auto"/>
                  <w:right w:val="single" w:sz="4" w:space="0" w:color="auto"/>
                </w:tcBorders>
              </w:tcPr>
            </w:tcPrChange>
          </w:tcPr>
          <w:p w14:paraId="7118A6E7" w14:textId="6F3FF636" w:rsidR="005F0591" w:rsidRPr="00920004" w:rsidRDefault="002B2334" w:rsidP="00941ED9">
            <w:pPr>
              <w:rPr>
                <w:ins w:id="33055" w:author="phuong vu" w:date="2018-11-26T02:03:00Z"/>
                <w:lang w:val="es-ES"/>
                <w:rPrChange w:id="33056" w:author="phuong vu" w:date="2018-11-30T22:36:00Z">
                  <w:rPr>
                    <w:ins w:id="33057" w:author="phuong vu" w:date="2018-11-26T02:03:00Z"/>
                    <w:lang w:val="es-ES"/>
                  </w:rPr>
                </w:rPrChange>
              </w:rPr>
              <w:pPrChange w:id="33058" w:author="phuong vu" w:date="2018-11-30T21:32:00Z">
                <w:pPr>
                  <w:keepNext/>
                  <w:spacing w:line="276" w:lineRule="auto"/>
                  <w:jc w:val="left"/>
                </w:pPr>
              </w:pPrChange>
            </w:pPr>
            <w:ins w:id="33059" w:author="phuong vu" w:date="2018-11-26T02:06:00Z">
              <w:r w:rsidRPr="00920004">
                <w:rPr>
                  <w:lang w:val="es-ES"/>
                  <w:rPrChange w:id="33060" w:author="phuong vu" w:date="2018-11-30T22:36:00Z">
                    <w:rPr>
                      <w:lang w:val="es-ES"/>
                    </w:rPr>
                  </w:rPrChange>
                </w:rPr>
                <w:t>Thành công</w:t>
              </w:r>
            </w:ins>
          </w:p>
        </w:tc>
      </w:tr>
      <w:tr w:rsidR="002B2334" w:rsidRPr="00920004" w14:paraId="47038715" w14:textId="77777777" w:rsidTr="00941ED9">
        <w:trPr>
          <w:ins w:id="33061" w:author="phuong vu" w:date="2018-11-26T02:03:00Z"/>
        </w:trPr>
        <w:tc>
          <w:tcPr>
            <w:tcW w:w="708" w:type="dxa"/>
            <w:tcBorders>
              <w:top w:val="single" w:sz="4" w:space="0" w:color="auto"/>
              <w:left w:val="single" w:sz="4" w:space="0" w:color="auto"/>
              <w:bottom w:val="single" w:sz="4" w:space="0" w:color="auto"/>
              <w:right w:val="single" w:sz="4" w:space="0" w:color="auto"/>
            </w:tcBorders>
            <w:vAlign w:val="center"/>
            <w:tcPrChange w:id="33062" w:author="phuong vu" w:date="2018-11-30T21:33:00Z">
              <w:tcPr>
                <w:tcW w:w="708" w:type="dxa"/>
                <w:tcBorders>
                  <w:top w:val="single" w:sz="4" w:space="0" w:color="auto"/>
                  <w:left w:val="single" w:sz="4" w:space="0" w:color="auto"/>
                  <w:bottom w:val="single" w:sz="4" w:space="0" w:color="auto"/>
                  <w:right w:val="single" w:sz="4" w:space="0" w:color="auto"/>
                </w:tcBorders>
                <w:vAlign w:val="center"/>
              </w:tcPr>
            </w:tcPrChange>
          </w:tcPr>
          <w:p w14:paraId="09F90CD2" w14:textId="2D0B0D91" w:rsidR="002B2334" w:rsidRPr="00920004" w:rsidRDefault="002B2334" w:rsidP="00941ED9">
            <w:pPr>
              <w:jc w:val="center"/>
              <w:rPr>
                <w:ins w:id="33063" w:author="phuong vu" w:date="2018-11-26T02:03:00Z"/>
                <w:lang w:val="es-ES"/>
                <w:rPrChange w:id="33064" w:author="phuong vu" w:date="2018-11-30T22:36:00Z">
                  <w:rPr>
                    <w:ins w:id="33065" w:author="phuong vu" w:date="2018-11-26T02:03:00Z"/>
                    <w:lang w:val="es-ES"/>
                  </w:rPr>
                </w:rPrChange>
              </w:rPr>
              <w:pPrChange w:id="33066" w:author="phuong vu" w:date="2018-11-30T21:33:00Z">
                <w:pPr>
                  <w:spacing w:line="276" w:lineRule="auto"/>
                  <w:jc w:val="center"/>
                </w:pPr>
              </w:pPrChange>
            </w:pPr>
            <w:ins w:id="33067" w:author="phuong vu" w:date="2018-11-26T02:03:00Z">
              <w:r w:rsidRPr="00920004">
                <w:rPr>
                  <w:lang w:val="es-ES"/>
                  <w:rPrChange w:id="33068" w:author="phuong vu" w:date="2018-11-30T22:36:00Z">
                    <w:rPr>
                      <w:lang w:val="es-ES"/>
                    </w:rPr>
                  </w:rPrChange>
                </w:rPr>
                <w:t>3</w:t>
              </w:r>
            </w:ins>
          </w:p>
        </w:tc>
        <w:tc>
          <w:tcPr>
            <w:tcW w:w="2676" w:type="dxa"/>
            <w:tcBorders>
              <w:top w:val="single" w:sz="4" w:space="0" w:color="auto"/>
              <w:left w:val="single" w:sz="4" w:space="0" w:color="auto"/>
              <w:bottom w:val="single" w:sz="4" w:space="0" w:color="auto"/>
              <w:right w:val="single" w:sz="4" w:space="0" w:color="auto"/>
            </w:tcBorders>
            <w:tcPrChange w:id="33069" w:author="phuong vu" w:date="2018-11-30T21:33:00Z">
              <w:tcPr>
                <w:tcW w:w="2676" w:type="dxa"/>
                <w:tcBorders>
                  <w:top w:val="single" w:sz="4" w:space="0" w:color="auto"/>
                  <w:left w:val="single" w:sz="4" w:space="0" w:color="auto"/>
                  <w:bottom w:val="single" w:sz="4" w:space="0" w:color="auto"/>
                  <w:right w:val="single" w:sz="4" w:space="0" w:color="auto"/>
                </w:tcBorders>
              </w:tcPr>
            </w:tcPrChange>
          </w:tcPr>
          <w:p w14:paraId="326D79D4" w14:textId="4042B04B" w:rsidR="002B2334" w:rsidRPr="00920004" w:rsidRDefault="002B2334" w:rsidP="00941ED9">
            <w:pPr>
              <w:rPr>
                <w:ins w:id="33070" w:author="phuong vu" w:date="2018-11-26T02:03:00Z"/>
                <w:lang w:val="es-ES"/>
                <w:rPrChange w:id="33071" w:author="phuong vu" w:date="2018-11-30T22:36:00Z">
                  <w:rPr>
                    <w:ins w:id="33072" w:author="phuong vu" w:date="2018-11-26T02:03:00Z"/>
                    <w:lang w:val="es-ES"/>
                  </w:rPr>
                </w:rPrChange>
              </w:rPr>
              <w:pPrChange w:id="33073" w:author="phuong vu" w:date="2018-11-30T21:32:00Z">
                <w:pPr>
                  <w:spacing w:line="276" w:lineRule="auto"/>
                  <w:jc w:val="left"/>
                </w:pPr>
              </w:pPrChange>
            </w:pPr>
            <w:ins w:id="33074" w:author="phuong vu" w:date="2018-11-26T02:06:00Z">
              <w:r w:rsidRPr="00920004">
                <w:rPr>
                  <w:lang w:val="es-ES"/>
                  <w:rPrChange w:id="33075" w:author="phuong vu" w:date="2018-11-30T22:36:00Z">
                    <w:rPr>
                      <w:lang w:val="es-ES"/>
                    </w:rPr>
                  </w:rPrChange>
                </w:rPr>
                <w:t xml:space="preserve">Dữ liệu lỗi, kết nối </w:t>
              </w:r>
            </w:ins>
            <w:ins w:id="33076" w:author="phuong vu" w:date="2018-11-30T13:58:00Z">
              <w:r w:rsidR="00184C15" w:rsidRPr="00920004">
                <w:rPr>
                  <w:lang w:val="es-ES"/>
                  <w:rPrChange w:id="33077" w:author="phuong vu" w:date="2018-11-30T22:36:00Z">
                    <w:rPr>
                      <w:lang w:val="es-ES"/>
                    </w:rPr>
                  </w:rPrChange>
                </w:rPr>
                <w:t>máy chủ</w:t>
              </w:r>
            </w:ins>
            <w:ins w:id="33078" w:author="phuong vu" w:date="2018-11-26T02:06:00Z">
              <w:r w:rsidRPr="00920004">
                <w:rPr>
                  <w:lang w:val="es-ES"/>
                  <w:rPrChange w:id="33079" w:author="phuong vu" w:date="2018-11-30T22:36:00Z">
                    <w:rPr>
                      <w:lang w:val="es-ES"/>
                    </w:rPr>
                  </w:rPrChange>
                </w:rPr>
                <w:t xml:space="preserve"> lỗi.</w:t>
              </w:r>
            </w:ins>
          </w:p>
        </w:tc>
        <w:tc>
          <w:tcPr>
            <w:tcW w:w="1942" w:type="dxa"/>
            <w:tcBorders>
              <w:top w:val="single" w:sz="4" w:space="0" w:color="auto"/>
              <w:left w:val="single" w:sz="4" w:space="0" w:color="auto"/>
              <w:bottom w:val="single" w:sz="4" w:space="0" w:color="auto"/>
              <w:right w:val="single" w:sz="4" w:space="0" w:color="auto"/>
            </w:tcBorders>
            <w:tcPrChange w:id="33080" w:author="phuong vu" w:date="2018-11-30T21:33:00Z">
              <w:tcPr>
                <w:tcW w:w="1942" w:type="dxa"/>
                <w:tcBorders>
                  <w:top w:val="single" w:sz="4" w:space="0" w:color="auto"/>
                  <w:left w:val="single" w:sz="4" w:space="0" w:color="auto"/>
                  <w:bottom w:val="single" w:sz="4" w:space="0" w:color="auto"/>
                  <w:right w:val="single" w:sz="4" w:space="0" w:color="auto"/>
                </w:tcBorders>
              </w:tcPr>
            </w:tcPrChange>
          </w:tcPr>
          <w:p w14:paraId="2CE793EE" w14:textId="58D3AF27" w:rsidR="002B2334" w:rsidRPr="00920004" w:rsidRDefault="002B2334" w:rsidP="00941ED9">
            <w:pPr>
              <w:rPr>
                <w:ins w:id="33081" w:author="phuong vu" w:date="2018-11-26T02:03:00Z"/>
                <w:lang w:val="es-ES"/>
                <w:rPrChange w:id="33082" w:author="phuong vu" w:date="2018-11-30T22:36:00Z">
                  <w:rPr>
                    <w:ins w:id="33083" w:author="phuong vu" w:date="2018-11-26T02:03:00Z"/>
                    <w:lang w:val="es-ES"/>
                  </w:rPr>
                </w:rPrChange>
              </w:rPr>
              <w:pPrChange w:id="33084" w:author="phuong vu" w:date="2018-11-30T21:32:00Z">
                <w:pPr>
                  <w:spacing w:line="276" w:lineRule="auto"/>
                  <w:jc w:val="left"/>
                </w:pPr>
              </w:pPrChange>
            </w:pPr>
            <w:ins w:id="33085" w:author="phuong vu" w:date="2018-11-26T02:06:00Z">
              <w:r w:rsidRPr="00920004">
                <w:rPr>
                  <w:lang w:val="es-ES"/>
                  <w:rPrChange w:id="33086" w:author="phuong vu" w:date="2018-11-30T22:36:00Z">
                    <w:rPr>
                      <w:lang w:val="es-ES"/>
                    </w:rPr>
                  </w:rPrChange>
                </w:rPr>
                <w:t>Trang màn hình lỗi. Thông tin lỗi</w:t>
              </w:r>
            </w:ins>
          </w:p>
        </w:tc>
        <w:tc>
          <w:tcPr>
            <w:tcW w:w="1713" w:type="dxa"/>
            <w:tcBorders>
              <w:top w:val="single" w:sz="4" w:space="0" w:color="auto"/>
              <w:left w:val="single" w:sz="4" w:space="0" w:color="auto"/>
              <w:bottom w:val="single" w:sz="4" w:space="0" w:color="auto"/>
              <w:right w:val="single" w:sz="4" w:space="0" w:color="auto"/>
            </w:tcBorders>
            <w:tcPrChange w:id="33087" w:author="phuong vu" w:date="2018-11-30T21:33:00Z">
              <w:tcPr>
                <w:tcW w:w="1713" w:type="dxa"/>
                <w:tcBorders>
                  <w:top w:val="single" w:sz="4" w:space="0" w:color="auto"/>
                  <w:left w:val="single" w:sz="4" w:space="0" w:color="auto"/>
                  <w:bottom w:val="single" w:sz="4" w:space="0" w:color="auto"/>
                  <w:right w:val="single" w:sz="4" w:space="0" w:color="auto"/>
                </w:tcBorders>
              </w:tcPr>
            </w:tcPrChange>
          </w:tcPr>
          <w:p w14:paraId="4B22EA1A" w14:textId="4BF35AA9" w:rsidR="002B2334" w:rsidRPr="00920004" w:rsidRDefault="002B2334" w:rsidP="00941ED9">
            <w:pPr>
              <w:rPr>
                <w:ins w:id="33088" w:author="phuong vu" w:date="2018-11-26T02:03:00Z"/>
                <w:lang w:val="es-ES"/>
                <w:rPrChange w:id="33089" w:author="phuong vu" w:date="2018-11-30T22:36:00Z">
                  <w:rPr>
                    <w:ins w:id="33090" w:author="phuong vu" w:date="2018-11-26T02:03:00Z"/>
                    <w:lang w:val="es-ES"/>
                  </w:rPr>
                </w:rPrChange>
              </w:rPr>
              <w:pPrChange w:id="33091" w:author="phuong vu" w:date="2018-11-30T21:32:00Z">
                <w:pPr>
                  <w:spacing w:line="276" w:lineRule="auto"/>
                  <w:jc w:val="left"/>
                </w:pPr>
              </w:pPrChange>
            </w:pPr>
            <w:ins w:id="33092" w:author="phuong vu" w:date="2018-11-26T02:06:00Z">
              <w:r w:rsidRPr="00920004">
                <w:rPr>
                  <w:lang w:val="es-ES"/>
                  <w:rPrChange w:id="33093" w:author="phuong vu" w:date="2018-11-30T22:36:00Z">
                    <w:rPr>
                      <w:lang w:val="es-ES"/>
                    </w:rPr>
                  </w:rPrChange>
                </w:rPr>
                <w:t>Trang màn hình lỗi. Thông tin lỗi</w:t>
              </w:r>
            </w:ins>
          </w:p>
        </w:tc>
        <w:tc>
          <w:tcPr>
            <w:tcW w:w="1738" w:type="dxa"/>
            <w:tcBorders>
              <w:top w:val="single" w:sz="4" w:space="0" w:color="auto"/>
              <w:left w:val="single" w:sz="4" w:space="0" w:color="auto"/>
              <w:bottom w:val="single" w:sz="4" w:space="0" w:color="auto"/>
              <w:right w:val="single" w:sz="4" w:space="0" w:color="auto"/>
            </w:tcBorders>
            <w:tcPrChange w:id="33094" w:author="phuong vu" w:date="2018-11-30T21:33:00Z">
              <w:tcPr>
                <w:tcW w:w="1738" w:type="dxa"/>
                <w:tcBorders>
                  <w:top w:val="single" w:sz="4" w:space="0" w:color="auto"/>
                  <w:left w:val="single" w:sz="4" w:space="0" w:color="auto"/>
                  <w:bottom w:val="single" w:sz="4" w:space="0" w:color="auto"/>
                  <w:right w:val="single" w:sz="4" w:space="0" w:color="auto"/>
                </w:tcBorders>
              </w:tcPr>
            </w:tcPrChange>
          </w:tcPr>
          <w:p w14:paraId="157BBCB7" w14:textId="51E9EA06" w:rsidR="002B2334" w:rsidRPr="00920004" w:rsidRDefault="002B2334" w:rsidP="00941ED9">
            <w:pPr>
              <w:rPr>
                <w:ins w:id="33095" w:author="phuong vu" w:date="2018-11-26T02:03:00Z"/>
                <w:lang w:val="es-ES"/>
                <w:rPrChange w:id="33096" w:author="phuong vu" w:date="2018-11-30T22:36:00Z">
                  <w:rPr>
                    <w:ins w:id="33097" w:author="phuong vu" w:date="2018-11-26T02:03:00Z"/>
                    <w:lang w:val="es-ES"/>
                  </w:rPr>
                </w:rPrChange>
              </w:rPr>
              <w:pPrChange w:id="33098" w:author="phuong vu" w:date="2018-11-30T21:32:00Z">
                <w:pPr>
                  <w:keepNext/>
                  <w:spacing w:line="276" w:lineRule="auto"/>
                  <w:jc w:val="left"/>
                </w:pPr>
              </w:pPrChange>
            </w:pPr>
            <w:ins w:id="33099" w:author="phuong vu" w:date="2018-11-26T02:06:00Z">
              <w:r w:rsidRPr="00920004">
                <w:rPr>
                  <w:lang w:val="es-ES"/>
                  <w:rPrChange w:id="33100" w:author="phuong vu" w:date="2018-11-30T22:36:00Z">
                    <w:rPr>
                      <w:lang w:val="es-ES"/>
                    </w:rPr>
                  </w:rPrChange>
                </w:rPr>
                <w:t>Thành công</w:t>
              </w:r>
            </w:ins>
          </w:p>
        </w:tc>
      </w:tr>
    </w:tbl>
    <w:p w14:paraId="77E7CC19" w14:textId="4AF4C9DD" w:rsidR="0077093A" w:rsidRPr="00920004" w:rsidRDefault="002B2334" w:rsidP="00A17FA5">
      <w:pPr>
        <w:pStyle w:val="Caption"/>
        <w:rPr>
          <w:ins w:id="33101" w:author="phuong vu" w:date="2018-11-23T10:02:00Z"/>
          <w:rPrChange w:id="33102" w:author="phuong vu" w:date="2018-11-30T22:36:00Z">
            <w:rPr>
              <w:ins w:id="33103" w:author="phuong vu" w:date="2018-11-23T10:02:00Z"/>
            </w:rPr>
          </w:rPrChange>
        </w:rPr>
        <w:pPrChange w:id="33104" w:author="phuong vu" w:date="2018-11-30T22:42:00Z">
          <w:pPr>
            <w:pStyle w:val="Heading3"/>
          </w:pPr>
        </w:pPrChange>
      </w:pPr>
      <w:bookmarkStart w:id="33105" w:name="_Toc531381648"/>
      <w:ins w:id="33106" w:author="phuong vu" w:date="2018-11-26T02:06:00Z">
        <w:r w:rsidRPr="00920004">
          <w:rPr>
            <w:rPrChange w:id="33107" w:author="phuong vu" w:date="2018-11-30T22:36:00Z">
              <w:rPr/>
            </w:rPrChange>
          </w:rPr>
          <w:t xml:space="preserve">Bảng </w:t>
        </w:r>
      </w:ins>
      <w:ins w:id="33108" w:author="phuong vu" w:date="2018-11-30T14:54:00Z">
        <w:r w:rsidR="00D632EE" w:rsidRPr="00920004">
          <w:rPr>
            <w:rPrChange w:id="33109" w:author="phuong vu" w:date="2018-11-30T22:36:00Z">
              <w:rPr/>
            </w:rPrChange>
          </w:rPr>
          <w:fldChar w:fldCharType="begin"/>
        </w:r>
        <w:r w:rsidR="00D632EE" w:rsidRPr="00920004">
          <w:rPr>
            <w:rPrChange w:id="33110" w:author="phuong vu" w:date="2018-11-30T22:36:00Z">
              <w:rPr/>
            </w:rPrChange>
          </w:rPr>
          <w:instrText xml:space="preserve"> STYLEREF 1 \s </w:instrText>
        </w:r>
      </w:ins>
      <w:r w:rsidR="00D632EE" w:rsidRPr="00920004">
        <w:rPr>
          <w:rPrChange w:id="33111" w:author="phuong vu" w:date="2018-11-30T22:36:00Z">
            <w:rPr/>
          </w:rPrChange>
        </w:rPr>
        <w:fldChar w:fldCharType="separate"/>
      </w:r>
      <w:r w:rsidR="00B5490C">
        <w:rPr>
          <w:noProof/>
        </w:rPr>
        <w:t>4</w:t>
      </w:r>
      <w:ins w:id="33112" w:author="phuong vu" w:date="2018-11-30T14:54:00Z">
        <w:r w:rsidR="00D632EE" w:rsidRPr="00920004">
          <w:rPr>
            <w:rPrChange w:id="33113" w:author="phuong vu" w:date="2018-11-30T22:36:00Z">
              <w:rPr/>
            </w:rPrChange>
          </w:rPr>
          <w:fldChar w:fldCharType="end"/>
        </w:r>
        <w:r w:rsidR="00D632EE" w:rsidRPr="00920004">
          <w:rPr>
            <w:rPrChange w:id="33114" w:author="phuong vu" w:date="2018-11-30T22:36:00Z">
              <w:rPr/>
            </w:rPrChange>
          </w:rPr>
          <w:t>.</w:t>
        </w:r>
        <w:r w:rsidR="00D632EE" w:rsidRPr="00920004">
          <w:rPr>
            <w:rPrChange w:id="33115" w:author="phuong vu" w:date="2018-11-30T22:36:00Z">
              <w:rPr/>
            </w:rPrChange>
          </w:rPr>
          <w:fldChar w:fldCharType="begin"/>
        </w:r>
        <w:r w:rsidR="00D632EE" w:rsidRPr="00920004">
          <w:rPr>
            <w:rPrChange w:id="33116" w:author="phuong vu" w:date="2018-11-30T22:36:00Z">
              <w:rPr/>
            </w:rPrChange>
          </w:rPr>
          <w:instrText xml:space="preserve"> SEQ Bảng \* ARABIC \s 1 </w:instrText>
        </w:r>
      </w:ins>
      <w:r w:rsidR="00D632EE" w:rsidRPr="00920004">
        <w:rPr>
          <w:rPrChange w:id="33117" w:author="phuong vu" w:date="2018-11-30T22:36:00Z">
            <w:rPr/>
          </w:rPrChange>
        </w:rPr>
        <w:fldChar w:fldCharType="separate"/>
      </w:r>
      <w:ins w:id="33118" w:author="phuong vu" w:date="2018-11-30T22:44:00Z">
        <w:r w:rsidR="00B5490C">
          <w:rPr>
            <w:noProof/>
          </w:rPr>
          <w:t>11</w:t>
        </w:r>
      </w:ins>
      <w:ins w:id="33119" w:author="phuong vu" w:date="2018-11-30T14:54:00Z">
        <w:r w:rsidR="00D632EE" w:rsidRPr="00920004">
          <w:rPr>
            <w:rPrChange w:id="33120" w:author="phuong vu" w:date="2018-11-30T22:36:00Z">
              <w:rPr/>
            </w:rPrChange>
          </w:rPr>
          <w:fldChar w:fldCharType="end"/>
        </w:r>
      </w:ins>
      <w:ins w:id="33121" w:author="phuong vu" w:date="2018-11-26T02:06:00Z">
        <w:r w:rsidRPr="00920004">
          <w:rPr>
            <w:rPrChange w:id="33122" w:author="phuong vu" w:date="2018-11-30T22:36:00Z">
              <w:rPr/>
            </w:rPrChange>
          </w:rPr>
          <w:t xml:space="preserve"> Kiểm thử chức năng quản lí phân công xử lí đơn hàng</w:t>
        </w:r>
      </w:ins>
      <w:bookmarkEnd w:id="33105"/>
    </w:p>
    <w:p w14:paraId="08D9CF24" w14:textId="0833DFAB" w:rsidR="00287281" w:rsidRPr="00920004" w:rsidRDefault="00287281" w:rsidP="00D72BF9">
      <w:pPr>
        <w:pStyle w:val="Heading3"/>
        <w:rPr>
          <w:ins w:id="33123" w:author="phuong vu" w:date="2018-11-23T10:15:00Z"/>
          <w:rPrChange w:id="33124" w:author="phuong vu" w:date="2018-11-30T22:36:00Z">
            <w:rPr>
              <w:ins w:id="33125" w:author="phuong vu" w:date="2018-11-23T10:15:00Z"/>
            </w:rPr>
          </w:rPrChange>
        </w:rPr>
        <w:pPrChange w:id="33126" w:author="phuong vu" w:date="2018-11-30T22:22:00Z">
          <w:pPr>
            <w:pStyle w:val="Heading3"/>
          </w:pPr>
        </w:pPrChange>
      </w:pPr>
      <w:bookmarkStart w:id="33127" w:name="_Toc531381551"/>
      <w:ins w:id="33128" w:author="phuong vu" w:date="2018-11-23T10:03:00Z">
        <w:r w:rsidRPr="00920004">
          <w:rPr>
            <w:rPrChange w:id="33129" w:author="phuong vu" w:date="2018-11-30T22:36:00Z">
              <w:rPr/>
            </w:rPrChange>
          </w:rPr>
          <w:t>Quản lí trạng thái máy giặt</w:t>
        </w:r>
      </w:ins>
      <w:bookmarkEnd w:id="33127"/>
    </w:p>
    <w:p w14:paraId="3A51F40D" w14:textId="77777777" w:rsidR="00404CBA" w:rsidRPr="00920004" w:rsidRDefault="00404CBA" w:rsidP="00941ED9">
      <w:pPr>
        <w:ind w:left="720"/>
        <w:rPr>
          <w:ins w:id="33130" w:author="phuong vu" w:date="2018-11-26T02:07:00Z"/>
          <w:lang w:val="en-US"/>
          <w:rPrChange w:id="33131" w:author="phuong vu" w:date="2018-11-30T22:36:00Z">
            <w:rPr>
              <w:ins w:id="33132" w:author="phuong vu" w:date="2018-11-26T02:07:00Z"/>
              <w:lang w:val="en-US"/>
            </w:rPr>
          </w:rPrChange>
        </w:rPr>
        <w:pPrChange w:id="33133" w:author="phuong vu" w:date="2018-11-30T21:33:00Z">
          <w:pPr>
            <w:spacing w:line="276" w:lineRule="auto"/>
          </w:pPr>
        </w:pPrChange>
      </w:pPr>
      <w:ins w:id="33134" w:author="phuong vu" w:date="2018-11-26T02:07:00Z">
        <w:r w:rsidRPr="00920004">
          <w:rPr>
            <w:b/>
            <w:lang w:val="en-US"/>
            <w:rPrChange w:id="33135" w:author="phuong vu" w:date="2018-11-30T22:36:00Z">
              <w:rPr>
                <w:b/>
                <w:lang w:val="en-US"/>
              </w:rPr>
            </w:rPrChange>
          </w:rPr>
          <w:t>Mục đích:</w:t>
        </w:r>
        <w:r w:rsidRPr="00920004">
          <w:rPr>
            <w:lang w:val="en-US"/>
            <w:rPrChange w:id="33136" w:author="phuong vu" w:date="2018-11-30T22:36:00Z">
              <w:rPr>
                <w:lang w:val="en-US"/>
              </w:rPr>
            </w:rPrChange>
          </w:rPr>
          <w:t xml:space="preserve"> Tìm ra lỗi về thông báo khi thực hiện hoàn tất xử lí, lỗi chuyển trang, hiển thị dữ liệu không đúng với mục đích.</w:t>
        </w:r>
      </w:ins>
    </w:p>
    <w:p w14:paraId="750C5CA1" w14:textId="0A02EF53" w:rsidR="00404CBA" w:rsidRPr="00920004" w:rsidRDefault="00404CBA" w:rsidP="00941ED9">
      <w:pPr>
        <w:ind w:left="720"/>
        <w:rPr>
          <w:ins w:id="33137" w:author="phuong vu" w:date="2018-11-26T02:07:00Z"/>
          <w:lang w:val="en-US"/>
          <w:rPrChange w:id="33138" w:author="phuong vu" w:date="2018-11-30T22:36:00Z">
            <w:rPr>
              <w:ins w:id="33139" w:author="phuong vu" w:date="2018-11-26T02:07:00Z"/>
              <w:lang w:val="en-US"/>
            </w:rPr>
          </w:rPrChange>
        </w:rPr>
        <w:pPrChange w:id="33140" w:author="phuong vu" w:date="2018-11-30T21:33:00Z">
          <w:pPr>
            <w:spacing w:line="276" w:lineRule="auto"/>
          </w:pPr>
        </w:pPrChange>
      </w:pPr>
      <w:ins w:id="33141" w:author="phuong vu" w:date="2018-11-26T02:07:00Z">
        <w:r w:rsidRPr="00920004">
          <w:rPr>
            <w:b/>
            <w:lang w:val="en-US"/>
            <w:rPrChange w:id="33142" w:author="phuong vu" w:date="2018-11-30T22:36:00Z">
              <w:rPr>
                <w:b/>
                <w:lang w:val="en-US"/>
              </w:rPr>
            </w:rPrChange>
          </w:rPr>
          <w:t>Tiền điều kiện:</w:t>
        </w:r>
        <w:r w:rsidRPr="00920004">
          <w:rPr>
            <w:lang w:val="en-US"/>
            <w:rPrChange w:id="33143" w:author="phuong vu" w:date="2018-11-30T22:36:00Z">
              <w:rPr>
                <w:lang w:val="en-US"/>
              </w:rPr>
            </w:rPrChange>
          </w:rPr>
          <w:t xml:space="preserve"> Đăng nhập thành công vào trang quản lí dành cho nhân viên chi nhánh với chức vụ nhân viên quản lí đơn hàng hoặc nhân viên xử lí đơn hàng.</w:t>
        </w:r>
      </w:ins>
    </w:p>
    <w:p w14:paraId="764A7862" w14:textId="77777777" w:rsidR="00404CBA" w:rsidRPr="00920004" w:rsidRDefault="00404CBA" w:rsidP="00941ED9">
      <w:pPr>
        <w:ind w:left="720"/>
        <w:rPr>
          <w:ins w:id="33144" w:author="phuong vu" w:date="2018-11-26T02:07:00Z"/>
          <w:b/>
          <w:lang w:val="en-US"/>
          <w:rPrChange w:id="33145" w:author="phuong vu" w:date="2018-11-30T22:36:00Z">
            <w:rPr>
              <w:ins w:id="33146" w:author="phuong vu" w:date="2018-11-26T02:07:00Z"/>
              <w:b/>
              <w:lang w:val="en-US"/>
            </w:rPr>
          </w:rPrChange>
        </w:rPr>
        <w:pPrChange w:id="33147" w:author="phuong vu" w:date="2018-11-30T21:33:00Z">
          <w:pPr>
            <w:spacing w:line="276" w:lineRule="auto"/>
          </w:pPr>
        </w:pPrChange>
      </w:pPr>
      <w:ins w:id="33148" w:author="phuong vu" w:date="2018-11-26T02:07:00Z">
        <w:r w:rsidRPr="00920004">
          <w:rPr>
            <w:b/>
            <w:lang w:val="en-US"/>
            <w:rPrChange w:id="33149" w:author="phuong vu" w:date="2018-11-30T22:36:00Z">
              <w:rPr>
                <w:b/>
                <w:lang w:val="en-US"/>
              </w:rPr>
            </w:rPrChange>
          </w:rPr>
          <w:t>Mô tả:</w:t>
        </w:r>
      </w:ins>
    </w:p>
    <w:p w14:paraId="1A5F2C14" w14:textId="77777777" w:rsidR="00404CBA" w:rsidRPr="00920004" w:rsidRDefault="00404CBA" w:rsidP="00941ED9">
      <w:pPr>
        <w:ind w:left="720"/>
        <w:rPr>
          <w:ins w:id="33150" w:author="phuong vu" w:date="2018-11-26T02:07:00Z"/>
          <w:lang w:val="en-US"/>
          <w:rPrChange w:id="33151" w:author="phuong vu" w:date="2018-11-30T22:36:00Z">
            <w:rPr>
              <w:ins w:id="33152" w:author="phuong vu" w:date="2018-11-26T02:07:00Z"/>
              <w:lang w:val="en-US"/>
            </w:rPr>
          </w:rPrChange>
        </w:rPr>
        <w:pPrChange w:id="33153" w:author="phuong vu" w:date="2018-11-30T21:33:00Z">
          <w:pPr>
            <w:spacing w:line="276" w:lineRule="auto"/>
          </w:pPr>
        </w:pPrChange>
      </w:pPr>
      <w:ins w:id="33154" w:author="phuong vu" w:date="2018-11-26T02:07:00Z">
        <w:r w:rsidRPr="00920004">
          <w:rPr>
            <w:b/>
            <w:lang w:val="en-US"/>
            <w:rPrChange w:id="33155" w:author="phuong vu" w:date="2018-11-30T22:36:00Z">
              <w:rPr>
                <w:b/>
                <w:lang w:val="en-US"/>
              </w:rPr>
            </w:rPrChange>
          </w:rPr>
          <w:t xml:space="preserve">- </w:t>
        </w:r>
        <w:r w:rsidRPr="00920004">
          <w:rPr>
            <w:lang w:val="en-US"/>
            <w:rPrChange w:id="33156" w:author="phuong vu" w:date="2018-11-30T22:36:00Z">
              <w:rPr>
                <w:lang w:val="en-US"/>
              </w:rPr>
            </w:rPrChange>
          </w:rPr>
          <w:t>Bước 1: Mở trang web tại địa chỉ: localhost:3000.</w:t>
        </w:r>
      </w:ins>
    </w:p>
    <w:p w14:paraId="502AC36C" w14:textId="77777777" w:rsidR="00404CBA" w:rsidRPr="00920004" w:rsidRDefault="00404CBA" w:rsidP="00941ED9">
      <w:pPr>
        <w:ind w:left="720"/>
        <w:rPr>
          <w:ins w:id="33157" w:author="phuong vu" w:date="2018-11-26T02:07:00Z"/>
          <w:lang w:val="en-US"/>
          <w:rPrChange w:id="33158" w:author="phuong vu" w:date="2018-11-30T22:36:00Z">
            <w:rPr>
              <w:ins w:id="33159" w:author="phuong vu" w:date="2018-11-26T02:07:00Z"/>
              <w:lang w:val="en-US"/>
            </w:rPr>
          </w:rPrChange>
        </w:rPr>
        <w:pPrChange w:id="33160" w:author="phuong vu" w:date="2018-11-30T21:33:00Z">
          <w:pPr>
            <w:spacing w:line="276" w:lineRule="auto"/>
          </w:pPr>
        </w:pPrChange>
      </w:pPr>
      <w:ins w:id="33161" w:author="phuong vu" w:date="2018-11-26T02:07:00Z">
        <w:r w:rsidRPr="00920004">
          <w:rPr>
            <w:lang w:val="en-US"/>
            <w:rPrChange w:id="33162" w:author="phuong vu" w:date="2018-11-30T22:36:00Z">
              <w:rPr>
                <w:lang w:val="en-US"/>
              </w:rPr>
            </w:rPrChange>
          </w:rPr>
          <w:t>- Bước 2: Đăng nhập thành công vào hệ thống.</w:t>
        </w:r>
      </w:ins>
    </w:p>
    <w:p w14:paraId="1397DD01" w14:textId="77777777" w:rsidR="00404CBA" w:rsidRPr="00920004" w:rsidRDefault="00404CBA" w:rsidP="00941ED9">
      <w:pPr>
        <w:ind w:left="720"/>
        <w:rPr>
          <w:ins w:id="33163" w:author="phuong vu" w:date="2018-11-26T02:07:00Z"/>
          <w:lang w:val="en-US"/>
          <w:rPrChange w:id="33164" w:author="phuong vu" w:date="2018-11-30T22:36:00Z">
            <w:rPr>
              <w:ins w:id="33165" w:author="phuong vu" w:date="2018-11-26T02:07:00Z"/>
              <w:lang w:val="en-US"/>
            </w:rPr>
          </w:rPrChange>
        </w:rPr>
        <w:pPrChange w:id="33166" w:author="phuong vu" w:date="2018-11-30T21:33:00Z">
          <w:pPr>
            <w:spacing w:line="276" w:lineRule="auto"/>
          </w:pPr>
        </w:pPrChange>
      </w:pPr>
      <w:ins w:id="33167" w:author="phuong vu" w:date="2018-11-26T02:07:00Z">
        <w:r w:rsidRPr="00920004">
          <w:rPr>
            <w:lang w:val="en-US"/>
            <w:rPrChange w:id="33168" w:author="phuong vu" w:date="2018-11-30T22:36:00Z">
              <w:rPr>
                <w:lang w:val="en-US"/>
              </w:rPr>
            </w:rPrChange>
          </w:rPr>
          <w:t>- Bước 3: Chọn chức năng “</w:t>
        </w:r>
        <w:r w:rsidRPr="00920004">
          <w:rPr>
            <w:lang w:val="en-US"/>
            <w:rPrChange w:id="33169" w:author="phuong vu" w:date="2018-11-30T22:36:00Z">
              <w:rPr>
                <w:i/>
                <w:lang w:val="en-US"/>
              </w:rPr>
            </w:rPrChange>
          </w:rPr>
          <w:t>Máy giặt</w:t>
        </w:r>
        <w:r w:rsidRPr="00920004">
          <w:rPr>
            <w:lang w:val="en-US"/>
            <w:rPrChange w:id="33170" w:author="phuong vu" w:date="2018-11-30T22:36:00Z">
              <w:rPr>
                <w:lang w:val="en-US"/>
              </w:rPr>
            </w:rPrChange>
          </w:rPr>
          <w:t>”.</w:t>
        </w:r>
      </w:ins>
    </w:p>
    <w:p w14:paraId="44062FE0" w14:textId="77777777" w:rsidR="00404CBA" w:rsidRPr="00920004" w:rsidRDefault="00404CBA" w:rsidP="00941ED9">
      <w:pPr>
        <w:ind w:left="720"/>
        <w:rPr>
          <w:ins w:id="33171" w:author="phuong vu" w:date="2018-11-26T02:07:00Z"/>
          <w:lang w:val="en-US"/>
          <w:rPrChange w:id="33172" w:author="phuong vu" w:date="2018-11-30T22:36:00Z">
            <w:rPr>
              <w:ins w:id="33173" w:author="phuong vu" w:date="2018-11-26T02:07:00Z"/>
              <w:lang w:val="en-US"/>
            </w:rPr>
          </w:rPrChange>
        </w:rPr>
        <w:pPrChange w:id="33174" w:author="phuong vu" w:date="2018-11-30T21:33:00Z">
          <w:pPr>
            <w:spacing w:line="276" w:lineRule="auto"/>
          </w:pPr>
        </w:pPrChange>
      </w:pPr>
      <w:ins w:id="33175" w:author="phuong vu" w:date="2018-11-26T02:07:00Z">
        <w:r w:rsidRPr="00920004">
          <w:rPr>
            <w:lang w:val="en-US"/>
            <w:rPrChange w:id="33176" w:author="phuong vu" w:date="2018-11-30T22:36:00Z">
              <w:rPr>
                <w:lang w:val="en-US"/>
              </w:rPr>
            </w:rPrChange>
          </w:rPr>
          <w:t>- Bước 4: Thay đổi trạng thái máy giặt.</w:t>
        </w:r>
      </w:ins>
    </w:p>
    <w:p w14:paraId="3C678D46" w14:textId="77777777" w:rsidR="00404CBA" w:rsidRPr="00920004" w:rsidRDefault="00404CBA" w:rsidP="00941ED9">
      <w:pPr>
        <w:ind w:left="720"/>
        <w:rPr>
          <w:ins w:id="33177" w:author="phuong vu" w:date="2018-11-26T02:07:00Z"/>
          <w:lang w:val="en-US"/>
          <w:rPrChange w:id="33178" w:author="phuong vu" w:date="2018-11-30T22:36:00Z">
            <w:rPr>
              <w:ins w:id="33179" w:author="phuong vu" w:date="2018-11-26T02:07:00Z"/>
              <w:lang w:val="en-US"/>
            </w:rPr>
          </w:rPrChange>
        </w:rPr>
        <w:pPrChange w:id="33180" w:author="phuong vu" w:date="2018-11-30T21:33:00Z">
          <w:pPr>
            <w:spacing w:line="276" w:lineRule="auto"/>
          </w:pPr>
        </w:pPrChange>
      </w:pPr>
      <w:ins w:id="33181" w:author="phuong vu" w:date="2018-11-26T02:07:00Z">
        <w:r w:rsidRPr="00920004">
          <w:rPr>
            <w:lang w:val="en-US"/>
            <w:rPrChange w:id="33182" w:author="phuong vu" w:date="2018-11-30T22:36:00Z">
              <w:rPr>
                <w:lang w:val="en-US"/>
              </w:rPr>
            </w:rPrChange>
          </w:rPr>
          <w:t>- Bước 5: Kiểm tra phân công đơn hàng.</w:t>
        </w:r>
      </w:ins>
    </w:p>
    <w:p w14:paraId="6BA39BA8" w14:textId="767AD381" w:rsidR="00404CBA" w:rsidRPr="00920004" w:rsidRDefault="00404CBA" w:rsidP="00941ED9">
      <w:pPr>
        <w:ind w:left="720"/>
        <w:rPr>
          <w:ins w:id="33183" w:author="phuong vu" w:date="2018-11-26T02:07:00Z"/>
          <w:b/>
          <w:lang w:val="en-US"/>
          <w:rPrChange w:id="33184" w:author="phuong vu" w:date="2018-11-30T22:36:00Z">
            <w:rPr>
              <w:ins w:id="33185" w:author="phuong vu" w:date="2018-11-26T02:07:00Z"/>
              <w:b/>
              <w:lang w:val="en-US"/>
            </w:rPr>
          </w:rPrChange>
        </w:rPr>
        <w:pPrChange w:id="33186" w:author="phuong vu" w:date="2018-11-30T21:33:00Z">
          <w:pPr/>
        </w:pPrChange>
      </w:pPr>
      <w:ins w:id="33187" w:author="phuong vu" w:date="2018-11-26T02:07:00Z">
        <w:r w:rsidRPr="00920004">
          <w:rPr>
            <w:b/>
            <w:lang w:val="en-US"/>
            <w:rPrChange w:id="33188" w:author="phuong vu" w:date="2018-11-30T22:36:00Z">
              <w:rPr>
                <w:b/>
                <w:lang w:val="en-US"/>
              </w:rPr>
            </w:rPrChange>
          </w:rPr>
          <w:t>Kịch bản</w:t>
        </w:r>
      </w:ins>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676"/>
        <w:gridCol w:w="1942"/>
        <w:gridCol w:w="1713"/>
        <w:gridCol w:w="1738"/>
      </w:tblGrid>
      <w:tr w:rsidR="00404CBA" w:rsidRPr="00920004" w14:paraId="28BD4567" w14:textId="77777777" w:rsidTr="00094B16">
        <w:trPr>
          <w:ins w:id="33189" w:author="phuong vu" w:date="2018-11-26T02:07:00Z"/>
        </w:trPr>
        <w:tc>
          <w:tcPr>
            <w:tcW w:w="708" w:type="dxa"/>
            <w:tcBorders>
              <w:top w:val="single" w:sz="4" w:space="0" w:color="auto"/>
              <w:left w:val="single" w:sz="4" w:space="0" w:color="auto"/>
              <w:bottom w:val="single" w:sz="4" w:space="0" w:color="auto"/>
              <w:right w:val="single" w:sz="4" w:space="0" w:color="auto"/>
            </w:tcBorders>
            <w:vAlign w:val="center"/>
            <w:hideMark/>
          </w:tcPr>
          <w:p w14:paraId="7E976514" w14:textId="77777777" w:rsidR="00404CBA" w:rsidRPr="00920004" w:rsidRDefault="00404CBA" w:rsidP="00941ED9">
            <w:pPr>
              <w:jc w:val="center"/>
              <w:rPr>
                <w:ins w:id="33190" w:author="phuong vu" w:date="2018-11-26T02:07:00Z"/>
                <w:b/>
                <w:lang w:val="es-ES"/>
                <w:rPrChange w:id="33191" w:author="phuong vu" w:date="2018-11-30T22:36:00Z">
                  <w:rPr>
                    <w:ins w:id="33192" w:author="phuong vu" w:date="2018-11-26T02:07:00Z"/>
                    <w:lang w:val="es-ES"/>
                  </w:rPr>
                </w:rPrChange>
              </w:rPr>
              <w:pPrChange w:id="33193" w:author="phuong vu" w:date="2018-11-30T21:34:00Z">
                <w:pPr>
                  <w:spacing w:line="276" w:lineRule="auto"/>
                  <w:jc w:val="center"/>
                </w:pPr>
              </w:pPrChange>
            </w:pPr>
            <w:ins w:id="33194" w:author="phuong vu" w:date="2018-11-26T02:07:00Z">
              <w:r w:rsidRPr="00920004">
                <w:rPr>
                  <w:b/>
                  <w:lang w:val="es-ES"/>
                  <w:rPrChange w:id="33195" w:author="phuong vu" w:date="2018-11-30T22:36:00Z">
                    <w:rPr>
                      <w:lang w:val="es-ES"/>
                    </w:rPr>
                  </w:rPrChange>
                </w:rPr>
                <w:lastRenderedPageBreak/>
                <w:t>STT</w:t>
              </w:r>
            </w:ins>
          </w:p>
        </w:tc>
        <w:tc>
          <w:tcPr>
            <w:tcW w:w="2676" w:type="dxa"/>
            <w:tcBorders>
              <w:top w:val="single" w:sz="4" w:space="0" w:color="auto"/>
              <w:left w:val="single" w:sz="4" w:space="0" w:color="auto"/>
              <w:bottom w:val="single" w:sz="4" w:space="0" w:color="auto"/>
              <w:right w:val="single" w:sz="4" w:space="0" w:color="auto"/>
            </w:tcBorders>
            <w:vAlign w:val="center"/>
            <w:hideMark/>
          </w:tcPr>
          <w:p w14:paraId="110DA395" w14:textId="77777777" w:rsidR="00404CBA" w:rsidRPr="00920004" w:rsidRDefault="00404CBA" w:rsidP="00941ED9">
            <w:pPr>
              <w:jc w:val="center"/>
              <w:rPr>
                <w:ins w:id="33196" w:author="phuong vu" w:date="2018-11-26T02:07:00Z"/>
                <w:b/>
                <w:lang w:val="es-ES"/>
                <w:rPrChange w:id="33197" w:author="phuong vu" w:date="2018-11-30T22:36:00Z">
                  <w:rPr>
                    <w:ins w:id="33198" w:author="phuong vu" w:date="2018-11-26T02:07:00Z"/>
                    <w:lang w:val="es-ES"/>
                  </w:rPr>
                </w:rPrChange>
              </w:rPr>
              <w:pPrChange w:id="33199" w:author="phuong vu" w:date="2018-11-30T21:34:00Z">
                <w:pPr>
                  <w:spacing w:line="276" w:lineRule="auto"/>
                  <w:jc w:val="center"/>
                </w:pPr>
              </w:pPrChange>
            </w:pPr>
            <w:ins w:id="33200" w:author="phuong vu" w:date="2018-11-26T02:07:00Z">
              <w:r w:rsidRPr="00920004">
                <w:rPr>
                  <w:b/>
                  <w:lang w:val="es-ES"/>
                  <w:rPrChange w:id="33201" w:author="phuong vu" w:date="2018-11-30T22:36:00Z">
                    <w:rPr>
                      <w:lang w:val="es-ES"/>
                    </w:rPr>
                  </w:rPrChange>
                </w:rPr>
                <w:t>Mô tả dữ liệu kiểm thử</w:t>
              </w:r>
            </w:ins>
          </w:p>
        </w:tc>
        <w:tc>
          <w:tcPr>
            <w:tcW w:w="1942" w:type="dxa"/>
            <w:tcBorders>
              <w:top w:val="single" w:sz="4" w:space="0" w:color="auto"/>
              <w:left w:val="single" w:sz="4" w:space="0" w:color="auto"/>
              <w:bottom w:val="single" w:sz="4" w:space="0" w:color="auto"/>
              <w:right w:val="single" w:sz="4" w:space="0" w:color="auto"/>
            </w:tcBorders>
            <w:vAlign w:val="center"/>
            <w:hideMark/>
          </w:tcPr>
          <w:p w14:paraId="53495395" w14:textId="77777777" w:rsidR="00404CBA" w:rsidRPr="00920004" w:rsidRDefault="00404CBA" w:rsidP="00941ED9">
            <w:pPr>
              <w:jc w:val="center"/>
              <w:rPr>
                <w:ins w:id="33202" w:author="phuong vu" w:date="2018-11-26T02:07:00Z"/>
                <w:b/>
                <w:lang w:val="es-ES"/>
                <w:rPrChange w:id="33203" w:author="phuong vu" w:date="2018-11-30T22:36:00Z">
                  <w:rPr>
                    <w:ins w:id="33204" w:author="phuong vu" w:date="2018-11-26T02:07:00Z"/>
                    <w:lang w:val="es-ES"/>
                  </w:rPr>
                </w:rPrChange>
              </w:rPr>
              <w:pPrChange w:id="33205" w:author="phuong vu" w:date="2018-11-30T21:34:00Z">
                <w:pPr>
                  <w:spacing w:line="276" w:lineRule="auto"/>
                  <w:jc w:val="center"/>
                </w:pPr>
              </w:pPrChange>
            </w:pPr>
            <w:ins w:id="33206" w:author="phuong vu" w:date="2018-11-26T02:07:00Z">
              <w:r w:rsidRPr="00920004">
                <w:rPr>
                  <w:b/>
                  <w:lang w:val="es-ES"/>
                  <w:rPrChange w:id="33207" w:author="phuong vu" w:date="2018-11-30T22:36:00Z">
                    <w:rPr>
                      <w:lang w:val="es-ES"/>
                    </w:rPr>
                  </w:rPrChange>
                </w:rPr>
                <w:t>Kết quả mong đợi</w:t>
              </w:r>
            </w:ins>
          </w:p>
        </w:tc>
        <w:tc>
          <w:tcPr>
            <w:tcW w:w="1713" w:type="dxa"/>
            <w:tcBorders>
              <w:top w:val="single" w:sz="4" w:space="0" w:color="auto"/>
              <w:left w:val="single" w:sz="4" w:space="0" w:color="auto"/>
              <w:bottom w:val="single" w:sz="4" w:space="0" w:color="auto"/>
              <w:right w:val="single" w:sz="4" w:space="0" w:color="auto"/>
            </w:tcBorders>
            <w:vAlign w:val="center"/>
            <w:hideMark/>
          </w:tcPr>
          <w:p w14:paraId="3F186DC5" w14:textId="77777777" w:rsidR="00404CBA" w:rsidRPr="00920004" w:rsidRDefault="00404CBA" w:rsidP="00941ED9">
            <w:pPr>
              <w:jc w:val="center"/>
              <w:rPr>
                <w:ins w:id="33208" w:author="phuong vu" w:date="2018-11-26T02:07:00Z"/>
                <w:b/>
                <w:lang w:val="es-ES"/>
                <w:rPrChange w:id="33209" w:author="phuong vu" w:date="2018-11-30T22:36:00Z">
                  <w:rPr>
                    <w:ins w:id="33210" w:author="phuong vu" w:date="2018-11-26T02:07:00Z"/>
                    <w:lang w:val="es-ES"/>
                  </w:rPr>
                </w:rPrChange>
              </w:rPr>
              <w:pPrChange w:id="33211" w:author="phuong vu" w:date="2018-11-30T21:34:00Z">
                <w:pPr>
                  <w:spacing w:line="276" w:lineRule="auto"/>
                  <w:jc w:val="center"/>
                </w:pPr>
              </w:pPrChange>
            </w:pPr>
            <w:ins w:id="33212" w:author="phuong vu" w:date="2018-11-26T02:07:00Z">
              <w:r w:rsidRPr="00920004">
                <w:rPr>
                  <w:b/>
                  <w:lang w:val="es-ES"/>
                  <w:rPrChange w:id="33213" w:author="phuong vu" w:date="2018-11-30T22:36:00Z">
                    <w:rPr>
                      <w:lang w:val="es-ES"/>
                    </w:rPr>
                  </w:rPrChange>
                </w:rPr>
                <w:t>Kết quả thực tế</w:t>
              </w:r>
            </w:ins>
          </w:p>
        </w:tc>
        <w:tc>
          <w:tcPr>
            <w:tcW w:w="1738" w:type="dxa"/>
            <w:tcBorders>
              <w:top w:val="single" w:sz="4" w:space="0" w:color="auto"/>
              <w:left w:val="single" w:sz="4" w:space="0" w:color="auto"/>
              <w:bottom w:val="single" w:sz="4" w:space="0" w:color="auto"/>
              <w:right w:val="single" w:sz="4" w:space="0" w:color="auto"/>
            </w:tcBorders>
            <w:vAlign w:val="center"/>
            <w:hideMark/>
          </w:tcPr>
          <w:p w14:paraId="2737F4F6" w14:textId="77777777" w:rsidR="00404CBA" w:rsidRPr="00920004" w:rsidRDefault="00404CBA" w:rsidP="00941ED9">
            <w:pPr>
              <w:jc w:val="center"/>
              <w:rPr>
                <w:ins w:id="33214" w:author="phuong vu" w:date="2018-11-26T02:07:00Z"/>
                <w:b/>
                <w:lang w:val="es-ES"/>
                <w:rPrChange w:id="33215" w:author="phuong vu" w:date="2018-11-30T22:36:00Z">
                  <w:rPr>
                    <w:ins w:id="33216" w:author="phuong vu" w:date="2018-11-26T02:07:00Z"/>
                    <w:lang w:val="es-ES"/>
                  </w:rPr>
                </w:rPrChange>
              </w:rPr>
              <w:pPrChange w:id="33217" w:author="phuong vu" w:date="2018-11-30T21:34:00Z">
                <w:pPr>
                  <w:spacing w:line="276" w:lineRule="auto"/>
                  <w:jc w:val="center"/>
                </w:pPr>
              </w:pPrChange>
            </w:pPr>
            <w:ins w:id="33218" w:author="phuong vu" w:date="2018-11-26T02:07:00Z">
              <w:r w:rsidRPr="00920004">
                <w:rPr>
                  <w:b/>
                  <w:lang w:val="es-ES"/>
                  <w:rPrChange w:id="33219" w:author="phuong vu" w:date="2018-11-30T22:36:00Z">
                    <w:rPr>
                      <w:lang w:val="es-ES"/>
                    </w:rPr>
                  </w:rPrChange>
                </w:rPr>
                <w:t>Thành công/ Thât bại</w:t>
              </w:r>
            </w:ins>
          </w:p>
        </w:tc>
      </w:tr>
      <w:tr w:rsidR="00404CBA" w:rsidRPr="00920004" w14:paraId="4E8F62CF" w14:textId="77777777" w:rsidTr="00094B16">
        <w:trPr>
          <w:ins w:id="33220" w:author="phuong vu" w:date="2018-11-26T02:07:00Z"/>
        </w:trPr>
        <w:tc>
          <w:tcPr>
            <w:tcW w:w="708" w:type="dxa"/>
            <w:tcBorders>
              <w:top w:val="single" w:sz="4" w:space="0" w:color="auto"/>
              <w:left w:val="single" w:sz="4" w:space="0" w:color="auto"/>
              <w:bottom w:val="single" w:sz="4" w:space="0" w:color="auto"/>
              <w:right w:val="single" w:sz="4" w:space="0" w:color="auto"/>
            </w:tcBorders>
            <w:vAlign w:val="center"/>
          </w:tcPr>
          <w:p w14:paraId="3BCB7551" w14:textId="77777777" w:rsidR="00404CBA" w:rsidRPr="00920004" w:rsidRDefault="00404CBA" w:rsidP="00941ED9">
            <w:pPr>
              <w:jc w:val="center"/>
              <w:rPr>
                <w:ins w:id="33221" w:author="phuong vu" w:date="2018-11-26T02:07:00Z"/>
                <w:lang w:val="es-ES"/>
                <w:rPrChange w:id="33222" w:author="phuong vu" w:date="2018-11-30T22:36:00Z">
                  <w:rPr>
                    <w:ins w:id="33223" w:author="phuong vu" w:date="2018-11-26T02:07:00Z"/>
                    <w:lang w:val="es-ES"/>
                  </w:rPr>
                </w:rPrChange>
              </w:rPr>
              <w:pPrChange w:id="33224" w:author="phuong vu" w:date="2018-11-30T21:34:00Z">
                <w:pPr>
                  <w:spacing w:line="276" w:lineRule="auto"/>
                  <w:jc w:val="center"/>
                </w:pPr>
              </w:pPrChange>
            </w:pPr>
            <w:ins w:id="33225" w:author="phuong vu" w:date="2018-11-26T02:07:00Z">
              <w:r w:rsidRPr="00920004">
                <w:rPr>
                  <w:lang w:val="es-ES"/>
                  <w:rPrChange w:id="33226" w:author="phuong vu" w:date="2018-11-30T22:36:00Z">
                    <w:rPr>
                      <w:lang w:val="es-ES"/>
                    </w:rPr>
                  </w:rPrChange>
                </w:rPr>
                <w:t>1</w:t>
              </w:r>
            </w:ins>
          </w:p>
        </w:tc>
        <w:tc>
          <w:tcPr>
            <w:tcW w:w="2676" w:type="dxa"/>
            <w:tcBorders>
              <w:top w:val="single" w:sz="4" w:space="0" w:color="auto"/>
              <w:left w:val="single" w:sz="4" w:space="0" w:color="auto"/>
              <w:bottom w:val="single" w:sz="4" w:space="0" w:color="auto"/>
              <w:right w:val="single" w:sz="4" w:space="0" w:color="auto"/>
            </w:tcBorders>
          </w:tcPr>
          <w:p w14:paraId="076071AE" w14:textId="706C6936" w:rsidR="00404CBA" w:rsidRPr="00920004" w:rsidRDefault="00404CBA" w:rsidP="00941ED9">
            <w:pPr>
              <w:rPr>
                <w:ins w:id="33227" w:author="phuong vu" w:date="2018-11-26T02:07:00Z"/>
                <w:lang w:val="es-ES"/>
                <w:rPrChange w:id="33228" w:author="phuong vu" w:date="2018-11-30T22:36:00Z">
                  <w:rPr>
                    <w:ins w:id="33229" w:author="phuong vu" w:date="2018-11-26T02:07:00Z"/>
                    <w:lang w:val="es-ES"/>
                  </w:rPr>
                </w:rPrChange>
              </w:rPr>
              <w:pPrChange w:id="33230" w:author="phuong vu" w:date="2018-11-30T21:33:00Z">
                <w:pPr>
                  <w:spacing w:line="276" w:lineRule="auto"/>
                  <w:jc w:val="left"/>
                </w:pPr>
              </w:pPrChange>
            </w:pPr>
            <w:ins w:id="33231" w:author="phuong vu" w:date="2018-11-26T02:07:00Z">
              <w:r w:rsidRPr="00920004">
                <w:rPr>
                  <w:lang w:val="es-ES"/>
                  <w:rPrChange w:id="33232" w:author="phuong vu" w:date="2018-11-30T22:36:00Z">
                    <w:rPr>
                      <w:lang w:val="es-ES"/>
                    </w:rPr>
                  </w:rPrChange>
                </w:rPr>
                <w:t xml:space="preserve">Tắt </w:t>
              </w:r>
            </w:ins>
            <w:ins w:id="33233" w:author="phuong vu" w:date="2018-11-26T02:08:00Z">
              <w:r w:rsidRPr="00920004">
                <w:rPr>
                  <w:lang w:val="es-ES"/>
                  <w:rPrChange w:id="33234" w:author="phuong vu" w:date="2018-11-30T22:36:00Z">
                    <w:rPr>
                      <w:lang w:val="es-ES"/>
                    </w:rPr>
                  </w:rPrChange>
                </w:rPr>
                <w:t>máy giặt</w:t>
              </w:r>
            </w:ins>
          </w:p>
        </w:tc>
        <w:tc>
          <w:tcPr>
            <w:tcW w:w="1942" w:type="dxa"/>
            <w:tcBorders>
              <w:top w:val="single" w:sz="4" w:space="0" w:color="auto"/>
              <w:left w:val="single" w:sz="4" w:space="0" w:color="auto"/>
              <w:bottom w:val="single" w:sz="4" w:space="0" w:color="auto"/>
              <w:right w:val="single" w:sz="4" w:space="0" w:color="auto"/>
            </w:tcBorders>
          </w:tcPr>
          <w:p w14:paraId="2007C5FA" w14:textId="77777777" w:rsidR="00404CBA" w:rsidRPr="00920004" w:rsidRDefault="00404CBA" w:rsidP="00941ED9">
            <w:pPr>
              <w:rPr>
                <w:ins w:id="33235" w:author="phuong vu" w:date="2018-11-26T02:09:00Z"/>
                <w:lang w:val="es-ES"/>
                <w:rPrChange w:id="33236" w:author="phuong vu" w:date="2018-11-30T22:36:00Z">
                  <w:rPr>
                    <w:ins w:id="33237" w:author="phuong vu" w:date="2018-11-26T02:09:00Z"/>
                    <w:lang w:val="es-ES"/>
                  </w:rPr>
                </w:rPrChange>
              </w:rPr>
              <w:pPrChange w:id="33238" w:author="phuong vu" w:date="2018-11-30T21:33:00Z">
                <w:pPr>
                  <w:spacing w:line="276" w:lineRule="auto"/>
                  <w:jc w:val="left"/>
                </w:pPr>
              </w:pPrChange>
            </w:pPr>
            <w:ins w:id="33239" w:author="phuong vu" w:date="2018-11-26T02:08:00Z">
              <w:r w:rsidRPr="00920004">
                <w:rPr>
                  <w:lang w:val="es-ES"/>
                  <w:rPrChange w:id="33240" w:author="phuong vu" w:date="2018-11-30T22:36:00Z">
                    <w:rPr>
                      <w:lang w:val="es-ES"/>
                    </w:rPr>
                  </w:rPrChange>
                </w:rPr>
                <w:t>Thôn</w:t>
              </w:r>
            </w:ins>
            <w:ins w:id="33241" w:author="phuong vu" w:date="2018-11-26T02:09:00Z">
              <w:r w:rsidRPr="00920004">
                <w:rPr>
                  <w:lang w:val="es-ES"/>
                  <w:rPrChange w:id="33242" w:author="phuong vu" w:date="2018-11-30T22:36:00Z">
                    <w:rPr>
                      <w:lang w:val="es-ES"/>
                    </w:rPr>
                  </w:rPrChange>
                </w:rPr>
                <w:t>g báo thành công.</w:t>
              </w:r>
            </w:ins>
          </w:p>
          <w:p w14:paraId="107F8738" w14:textId="77777777" w:rsidR="00404CBA" w:rsidRPr="00920004" w:rsidRDefault="00404CBA" w:rsidP="00941ED9">
            <w:pPr>
              <w:rPr>
                <w:ins w:id="33243" w:author="phuong vu" w:date="2018-11-26T02:09:00Z"/>
                <w:lang w:val="es-ES"/>
                <w:rPrChange w:id="33244" w:author="phuong vu" w:date="2018-11-30T22:36:00Z">
                  <w:rPr>
                    <w:ins w:id="33245" w:author="phuong vu" w:date="2018-11-26T02:09:00Z"/>
                    <w:lang w:val="es-ES"/>
                  </w:rPr>
                </w:rPrChange>
              </w:rPr>
              <w:pPrChange w:id="33246" w:author="phuong vu" w:date="2018-11-30T21:33:00Z">
                <w:pPr>
                  <w:spacing w:line="276" w:lineRule="auto"/>
                  <w:jc w:val="left"/>
                </w:pPr>
              </w:pPrChange>
            </w:pPr>
            <w:ins w:id="33247" w:author="phuong vu" w:date="2018-11-26T02:09:00Z">
              <w:r w:rsidRPr="00920004">
                <w:rPr>
                  <w:lang w:val="es-ES"/>
                  <w:rPrChange w:id="33248" w:author="phuong vu" w:date="2018-11-30T22:36:00Z">
                    <w:rPr>
                      <w:lang w:val="es-ES"/>
                    </w:rPr>
                  </w:rPrChange>
                </w:rPr>
                <w:t>- Cập nhật trạng thái mới.</w:t>
              </w:r>
            </w:ins>
          </w:p>
          <w:p w14:paraId="085666A3" w14:textId="2C6413C7" w:rsidR="00404CBA" w:rsidRPr="00920004" w:rsidRDefault="00404CBA" w:rsidP="00941ED9">
            <w:pPr>
              <w:rPr>
                <w:ins w:id="33249" w:author="phuong vu" w:date="2018-11-26T02:07:00Z"/>
                <w:lang w:val="es-ES"/>
                <w:rPrChange w:id="33250" w:author="phuong vu" w:date="2018-11-30T22:36:00Z">
                  <w:rPr>
                    <w:ins w:id="33251" w:author="phuong vu" w:date="2018-11-26T02:07:00Z"/>
                    <w:lang w:val="es-ES"/>
                  </w:rPr>
                </w:rPrChange>
              </w:rPr>
              <w:pPrChange w:id="33252" w:author="phuong vu" w:date="2018-11-30T21:33:00Z">
                <w:pPr>
                  <w:spacing w:line="276" w:lineRule="auto"/>
                  <w:jc w:val="left"/>
                </w:pPr>
              </w:pPrChange>
            </w:pPr>
            <w:ins w:id="33253" w:author="phuong vu" w:date="2018-11-26T02:09:00Z">
              <w:r w:rsidRPr="00920004">
                <w:rPr>
                  <w:lang w:val="es-ES"/>
                  <w:rPrChange w:id="33254" w:author="phuong vu" w:date="2018-11-30T22:36:00Z">
                    <w:rPr>
                      <w:lang w:val="es-ES"/>
                    </w:rPr>
                  </w:rPrChange>
                </w:rPr>
                <w:t>- Đơn hàng ứng với máy được phân công lại.</w:t>
              </w:r>
            </w:ins>
          </w:p>
        </w:tc>
        <w:tc>
          <w:tcPr>
            <w:tcW w:w="1713" w:type="dxa"/>
            <w:tcBorders>
              <w:top w:val="single" w:sz="4" w:space="0" w:color="auto"/>
              <w:left w:val="single" w:sz="4" w:space="0" w:color="auto"/>
              <w:bottom w:val="single" w:sz="4" w:space="0" w:color="auto"/>
              <w:right w:val="single" w:sz="4" w:space="0" w:color="auto"/>
            </w:tcBorders>
          </w:tcPr>
          <w:p w14:paraId="70CB3161" w14:textId="77777777" w:rsidR="00404CBA" w:rsidRPr="00920004" w:rsidRDefault="00404CBA" w:rsidP="00941ED9">
            <w:pPr>
              <w:rPr>
                <w:ins w:id="33255" w:author="phuong vu" w:date="2018-11-26T02:09:00Z"/>
                <w:lang w:val="es-ES"/>
                <w:rPrChange w:id="33256" w:author="phuong vu" w:date="2018-11-30T22:36:00Z">
                  <w:rPr>
                    <w:ins w:id="33257" w:author="phuong vu" w:date="2018-11-26T02:09:00Z"/>
                    <w:lang w:val="es-ES"/>
                  </w:rPr>
                </w:rPrChange>
              </w:rPr>
              <w:pPrChange w:id="33258" w:author="phuong vu" w:date="2018-11-30T21:33:00Z">
                <w:pPr>
                  <w:spacing w:line="276" w:lineRule="auto"/>
                  <w:jc w:val="left"/>
                </w:pPr>
              </w:pPrChange>
            </w:pPr>
            <w:ins w:id="33259" w:author="phuong vu" w:date="2018-11-26T02:09:00Z">
              <w:r w:rsidRPr="00920004">
                <w:rPr>
                  <w:lang w:val="es-ES"/>
                  <w:rPrChange w:id="33260" w:author="phuong vu" w:date="2018-11-30T22:36:00Z">
                    <w:rPr>
                      <w:lang w:val="es-ES"/>
                    </w:rPr>
                  </w:rPrChange>
                </w:rPr>
                <w:t>Thông báo thành công.</w:t>
              </w:r>
            </w:ins>
          </w:p>
          <w:p w14:paraId="3E32389F" w14:textId="77777777" w:rsidR="00404CBA" w:rsidRPr="00920004" w:rsidRDefault="00404CBA" w:rsidP="00941ED9">
            <w:pPr>
              <w:rPr>
                <w:ins w:id="33261" w:author="phuong vu" w:date="2018-11-26T02:09:00Z"/>
                <w:lang w:val="es-ES"/>
                <w:rPrChange w:id="33262" w:author="phuong vu" w:date="2018-11-30T22:36:00Z">
                  <w:rPr>
                    <w:ins w:id="33263" w:author="phuong vu" w:date="2018-11-26T02:09:00Z"/>
                    <w:lang w:val="es-ES"/>
                  </w:rPr>
                </w:rPrChange>
              </w:rPr>
              <w:pPrChange w:id="33264" w:author="phuong vu" w:date="2018-11-30T21:33:00Z">
                <w:pPr>
                  <w:spacing w:line="276" w:lineRule="auto"/>
                  <w:jc w:val="left"/>
                </w:pPr>
              </w:pPrChange>
            </w:pPr>
            <w:ins w:id="33265" w:author="phuong vu" w:date="2018-11-26T02:09:00Z">
              <w:r w:rsidRPr="00920004">
                <w:rPr>
                  <w:lang w:val="es-ES"/>
                  <w:rPrChange w:id="33266" w:author="phuong vu" w:date="2018-11-30T22:36:00Z">
                    <w:rPr>
                      <w:lang w:val="es-ES"/>
                    </w:rPr>
                  </w:rPrChange>
                </w:rPr>
                <w:t>- Cập nhật trạng thái mới.</w:t>
              </w:r>
            </w:ins>
          </w:p>
          <w:p w14:paraId="69DB6A38" w14:textId="27B2F245" w:rsidR="00404CBA" w:rsidRPr="00920004" w:rsidRDefault="00404CBA" w:rsidP="00941ED9">
            <w:pPr>
              <w:rPr>
                <w:ins w:id="33267" w:author="phuong vu" w:date="2018-11-26T02:07:00Z"/>
                <w:lang w:val="es-ES"/>
                <w:rPrChange w:id="33268" w:author="phuong vu" w:date="2018-11-30T22:36:00Z">
                  <w:rPr>
                    <w:ins w:id="33269" w:author="phuong vu" w:date="2018-11-26T02:07:00Z"/>
                    <w:lang w:val="es-ES"/>
                  </w:rPr>
                </w:rPrChange>
              </w:rPr>
              <w:pPrChange w:id="33270" w:author="phuong vu" w:date="2018-11-30T21:33:00Z">
                <w:pPr>
                  <w:spacing w:line="276" w:lineRule="auto"/>
                  <w:jc w:val="left"/>
                </w:pPr>
              </w:pPrChange>
            </w:pPr>
            <w:ins w:id="33271" w:author="phuong vu" w:date="2018-11-26T02:09:00Z">
              <w:r w:rsidRPr="00920004">
                <w:rPr>
                  <w:lang w:val="es-ES"/>
                  <w:rPrChange w:id="33272" w:author="phuong vu" w:date="2018-11-30T22:36:00Z">
                    <w:rPr>
                      <w:lang w:val="es-ES"/>
                    </w:rPr>
                  </w:rPrChange>
                </w:rPr>
                <w:t>- Đơn hàng ứng với máy được phân công lại.</w:t>
              </w:r>
            </w:ins>
          </w:p>
        </w:tc>
        <w:tc>
          <w:tcPr>
            <w:tcW w:w="1738" w:type="dxa"/>
            <w:tcBorders>
              <w:top w:val="single" w:sz="4" w:space="0" w:color="auto"/>
              <w:left w:val="single" w:sz="4" w:space="0" w:color="auto"/>
              <w:bottom w:val="single" w:sz="4" w:space="0" w:color="auto"/>
              <w:right w:val="single" w:sz="4" w:space="0" w:color="auto"/>
            </w:tcBorders>
          </w:tcPr>
          <w:p w14:paraId="2186E1C1" w14:textId="77777777" w:rsidR="00404CBA" w:rsidRPr="00920004" w:rsidRDefault="00404CBA" w:rsidP="00941ED9">
            <w:pPr>
              <w:rPr>
                <w:ins w:id="33273" w:author="phuong vu" w:date="2018-11-26T02:07:00Z"/>
                <w:lang w:val="es-ES"/>
                <w:rPrChange w:id="33274" w:author="phuong vu" w:date="2018-11-30T22:36:00Z">
                  <w:rPr>
                    <w:ins w:id="33275" w:author="phuong vu" w:date="2018-11-26T02:07:00Z"/>
                    <w:lang w:val="es-ES"/>
                  </w:rPr>
                </w:rPrChange>
              </w:rPr>
              <w:pPrChange w:id="33276" w:author="phuong vu" w:date="2018-11-30T21:33:00Z">
                <w:pPr>
                  <w:keepNext/>
                  <w:spacing w:line="276" w:lineRule="auto"/>
                  <w:jc w:val="left"/>
                </w:pPr>
              </w:pPrChange>
            </w:pPr>
            <w:ins w:id="33277" w:author="phuong vu" w:date="2018-11-26T02:07:00Z">
              <w:r w:rsidRPr="00920004">
                <w:rPr>
                  <w:lang w:val="es-ES"/>
                  <w:rPrChange w:id="33278" w:author="phuong vu" w:date="2018-11-30T22:36:00Z">
                    <w:rPr>
                      <w:lang w:val="es-ES"/>
                    </w:rPr>
                  </w:rPrChange>
                </w:rPr>
                <w:t>Thành công</w:t>
              </w:r>
            </w:ins>
          </w:p>
        </w:tc>
      </w:tr>
      <w:tr w:rsidR="00404CBA" w:rsidRPr="00920004" w14:paraId="293B0FD0" w14:textId="77777777" w:rsidTr="00094B16">
        <w:trPr>
          <w:ins w:id="33279" w:author="phuong vu" w:date="2018-11-26T02:07:00Z"/>
        </w:trPr>
        <w:tc>
          <w:tcPr>
            <w:tcW w:w="708" w:type="dxa"/>
            <w:tcBorders>
              <w:top w:val="single" w:sz="4" w:space="0" w:color="auto"/>
              <w:left w:val="single" w:sz="4" w:space="0" w:color="auto"/>
              <w:bottom w:val="single" w:sz="4" w:space="0" w:color="auto"/>
              <w:right w:val="single" w:sz="4" w:space="0" w:color="auto"/>
            </w:tcBorders>
            <w:vAlign w:val="center"/>
          </w:tcPr>
          <w:p w14:paraId="6DCE73CA" w14:textId="77777777" w:rsidR="00404CBA" w:rsidRPr="00920004" w:rsidRDefault="00404CBA" w:rsidP="00941ED9">
            <w:pPr>
              <w:jc w:val="center"/>
              <w:rPr>
                <w:ins w:id="33280" w:author="phuong vu" w:date="2018-11-26T02:07:00Z"/>
                <w:lang w:val="es-ES"/>
                <w:rPrChange w:id="33281" w:author="phuong vu" w:date="2018-11-30T22:36:00Z">
                  <w:rPr>
                    <w:ins w:id="33282" w:author="phuong vu" w:date="2018-11-26T02:07:00Z"/>
                    <w:lang w:val="es-ES"/>
                  </w:rPr>
                </w:rPrChange>
              </w:rPr>
              <w:pPrChange w:id="33283" w:author="phuong vu" w:date="2018-11-30T21:34:00Z">
                <w:pPr>
                  <w:spacing w:line="276" w:lineRule="auto"/>
                  <w:jc w:val="center"/>
                </w:pPr>
              </w:pPrChange>
            </w:pPr>
            <w:ins w:id="33284" w:author="phuong vu" w:date="2018-11-26T02:07:00Z">
              <w:r w:rsidRPr="00920004">
                <w:rPr>
                  <w:lang w:val="es-ES"/>
                  <w:rPrChange w:id="33285" w:author="phuong vu" w:date="2018-11-30T22:36:00Z">
                    <w:rPr>
                      <w:lang w:val="es-ES"/>
                    </w:rPr>
                  </w:rPrChange>
                </w:rPr>
                <w:t>2</w:t>
              </w:r>
            </w:ins>
          </w:p>
        </w:tc>
        <w:tc>
          <w:tcPr>
            <w:tcW w:w="2676" w:type="dxa"/>
            <w:tcBorders>
              <w:top w:val="single" w:sz="4" w:space="0" w:color="auto"/>
              <w:left w:val="single" w:sz="4" w:space="0" w:color="auto"/>
              <w:bottom w:val="single" w:sz="4" w:space="0" w:color="auto"/>
              <w:right w:val="single" w:sz="4" w:space="0" w:color="auto"/>
            </w:tcBorders>
          </w:tcPr>
          <w:p w14:paraId="243D0F5C" w14:textId="02EA8095" w:rsidR="00404CBA" w:rsidRPr="00920004" w:rsidRDefault="00404CBA" w:rsidP="00941ED9">
            <w:pPr>
              <w:rPr>
                <w:ins w:id="33286" w:author="phuong vu" w:date="2018-11-26T02:07:00Z"/>
                <w:lang w:val="es-ES"/>
                <w:rPrChange w:id="33287" w:author="phuong vu" w:date="2018-11-30T22:36:00Z">
                  <w:rPr>
                    <w:ins w:id="33288" w:author="phuong vu" w:date="2018-11-26T02:07:00Z"/>
                    <w:lang w:val="es-ES"/>
                  </w:rPr>
                </w:rPrChange>
              </w:rPr>
              <w:pPrChange w:id="33289" w:author="phuong vu" w:date="2018-11-30T21:33:00Z">
                <w:pPr>
                  <w:spacing w:line="276" w:lineRule="auto"/>
                  <w:jc w:val="left"/>
                </w:pPr>
              </w:pPrChange>
            </w:pPr>
            <w:ins w:id="33290" w:author="phuong vu" w:date="2018-11-26T02:09:00Z">
              <w:r w:rsidRPr="00920004">
                <w:rPr>
                  <w:lang w:val="es-ES"/>
                  <w:rPrChange w:id="33291" w:author="phuong vu" w:date="2018-11-30T22:36:00Z">
                    <w:rPr>
                      <w:lang w:val="es-ES"/>
                    </w:rPr>
                  </w:rPrChange>
                </w:rPr>
                <w:t xml:space="preserve">Bật máy giặt </w:t>
              </w:r>
            </w:ins>
          </w:p>
        </w:tc>
        <w:tc>
          <w:tcPr>
            <w:tcW w:w="1942" w:type="dxa"/>
            <w:tcBorders>
              <w:top w:val="single" w:sz="4" w:space="0" w:color="auto"/>
              <w:left w:val="single" w:sz="4" w:space="0" w:color="auto"/>
              <w:bottom w:val="single" w:sz="4" w:space="0" w:color="auto"/>
              <w:right w:val="single" w:sz="4" w:space="0" w:color="auto"/>
            </w:tcBorders>
          </w:tcPr>
          <w:p w14:paraId="396EB76E" w14:textId="77777777" w:rsidR="00404CBA" w:rsidRPr="00920004" w:rsidRDefault="00404CBA" w:rsidP="00941ED9">
            <w:pPr>
              <w:rPr>
                <w:ins w:id="33292" w:author="phuong vu" w:date="2018-11-26T02:10:00Z"/>
                <w:lang w:val="es-ES"/>
                <w:rPrChange w:id="33293" w:author="phuong vu" w:date="2018-11-30T22:36:00Z">
                  <w:rPr>
                    <w:ins w:id="33294" w:author="phuong vu" w:date="2018-11-26T02:10:00Z"/>
                    <w:lang w:val="es-ES"/>
                  </w:rPr>
                </w:rPrChange>
              </w:rPr>
              <w:pPrChange w:id="33295" w:author="phuong vu" w:date="2018-11-30T21:33:00Z">
                <w:pPr>
                  <w:spacing w:line="276" w:lineRule="auto"/>
                  <w:jc w:val="left"/>
                </w:pPr>
              </w:pPrChange>
            </w:pPr>
            <w:ins w:id="33296" w:author="phuong vu" w:date="2018-11-26T02:10:00Z">
              <w:r w:rsidRPr="00920004">
                <w:rPr>
                  <w:lang w:val="es-ES"/>
                  <w:rPrChange w:id="33297" w:author="phuong vu" w:date="2018-11-30T22:36:00Z">
                    <w:rPr>
                      <w:lang w:val="es-ES"/>
                    </w:rPr>
                  </w:rPrChange>
                </w:rPr>
                <w:t>Thông báo thành công.</w:t>
              </w:r>
            </w:ins>
          </w:p>
          <w:p w14:paraId="677FC0C3" w14:textId="77777777" w:rsidR="00404CBA" w:rsidRPr="00920004" w:rsidRDefault="00404CBA" w:rsidP="00941ED9">
            <w:pPr>
              <w:rPr>
                <w:ins w:id="33298" w:author="phuong vu" w:date="2018-11-26T02:10:00Z"/>
                <w:lang w:val="es-ES"/>
                <w:rPrChange w:id="33299" w:author="phuong vu" w:date="2018-11-30T22:36:00Z">
                  <w:rPr>
                    <w:ins w:id="33300" w:author="phuong vu" w:date="2018-11-26T02:10:00Z"/>
                    <w:lang w:val="es-ES"/>
                  </w:rPr>
                </w:rPrChange>
              </w:rPr>
              <w:pPrChange w:id="33301" w:author="phuong vu" w:date="2018-11-30T21:33:00Z">
                <w:pPr>
                  <w:spacing w:line="276" w:lineRule="auto"/>
                  <w:jc w:val="left"/>
                </w:pPr>
              </w:pPrChange>
            </w:pPr>
            <w:ins w:id="33302" w:author="phuong vu" w:date="2018-11-26T02:10:00Z">
              <w:r w:rsidRPr="00920004">
                <w:rPr>
                  <w:lang w:val="es-ES"/>
                  <w:rPrChange w:id="33303" w:author="phuong vu" w:date="2018-11-30T22:36:00Z">
                    <w:rPr>
                      <w:lang w:val="es-ES"/>
                    </w:rPr>
                  </w:rPrChange>
                </w:rPr>
                <w:t>- Cập nhật trạng thái mới.</w:t>
              </w:r>
            </w:ins>
          </w:p>
          <w:p w14:paraId="55830361" w14:textId="7BBDBDFE" w:rsidR="00404CBA" w:rsidRPr="00920004" w:rsidRDefault="00404CBA" w:rsidP="00941ED9">
            <w:pPr>
              <w:rPr>
                <w:ins w:id="33304" w:author="phuong vu" w:date="2018-11-26T02:07:00Z"/>
                <w:lang w:val="es-ES"/>
                <w:rPrChange w:id="33305" w:author="phuong vu" w:date="2018-11-30T22:36:00Z">
                  <w:rPr>
                    <w:ins w:id="33306" w:author="phuong vu" w:date="2018-11-26T02:07:00Z"/>
                    <w:lang w:val="es-ES"/>
                  </w:rPr>
                </w:rPrChange>
              </w:rPr>
              <w:pPrChange w:id="33307" w:author="phuong vu" w:date="2018-11-30T21:33:00Z">
                <w:pPr>
                  <w:spacing w:line="276" w:lineRule="auto"/>
                  <w:jc w:val="left"/>
                </w:pPr>
              </w:pPrChange>
            </w:pPr>
            <w:ins w:id="33308" w:author="phuong vu" w:date="2018-11-26T02:10:00Z">
              <w:r w:rsidRPr="00920004">
                <w:rPr>
                  <w:lang w:val="es-ES"/>
                  <w:rPrChange w:id="33309" w:author="phuong vu" w:date="2018-11-30T22:36:00Z">
                    <w:rPr>
                      <w:lang w:val="es-ES"/>
                    </w:rPr>
                  </w:rPrChange>
                </w:rPr>
                <w:t>- Đơn hàng đang chờ xử lí được phân công lại.</w:t>
              </w:r>
            </w:ins>
          </w:p>
        </w:tc>
        <w:tc>
          <w:tcPr>
            <w:tcW w:w="1713" w:type="dxa"/>
            <w:tcBorders>
              <w:top w:val="single" w:sz="4" w:space="0" w:color="auto"/>
              <w:left w:val="single" w:sz="4" w:space="0" w:color="auto"/>
              <w:bottom w:val="single" w:sz="4" w:space="0" w:color="auto"/>
              <w:right w:val="single" w:sz="4" w:space="0" w:color="auto"/>
            </w:tcBorders>
          </w:tcPr>
          <w:p w14:paraId="4B1F0A8B" w14:textId="77777777" w:rsidR="00404CBA" w:rsidRPr="00920004" w:rsidRDefault="00404CBA" w:rsidP="00941ED9">
            <w:pPr>
              <w:rPr>
                <w:ins w:id="33310" w:author="phuong vu" w:date="2018-11-26T02:10:00Z"/>
                <w:lang w:val="es-ES"/>
                <w:rPrChange w:id="33311" w:author="phuong vu" w:date="2018-11-30T22:36:00Z">
                  <w:rPr>
                    <w:ins w:id="33312" w:author="phuong vu" w:date="2018-11-26T02:10:00Z"/>
                    <w:lang w:val="es-ES"/>
                  </w:rPr>
                </w:rPrChange>
              </w:rPr>
              <w:pPrChange w:id="33313" w:author="phuong vu" w:date="2018-11-30T21:33:00Z">
                <w:pPr>
                  <w:spacing w:line="276" w:lineRule="auto"/>
                  <w:jc w:val="left"/>
                </w:pPr>
              </w:pPrChange>
            </w:pPr>
            <w:ins w:id="33314" w:author="phuong vu" w:date="2018-11-26T02:10:00Z">
              <w:r w:rsidRPr="00920004">
                <w:rPr>
                  <w:lang w:val="es-ES"/>
                  <w:rPrChange w:id="33315" w:author="phuong vu" w:date="2018-11-30T22:36:00Z">
                    <w:rPr>
                      <w:lang w:val="es-ES"/>
                    </w:rPr>
                  </w:rPrChange>
                </w:rPr>
                <w:t>Thông báo thành công.</w:t>
              </w:r>
            </w:ins>
          </w:p>
          <w:p w14:paraId="00E44147" w14:textId="77777777" w:rsidR="00404CBA" w:rsidRPr="00920004" w:rsidRDefault="00404CBA" w:rsidP="00941ED9">
            <w:pPr>
              <w:rPr>
                <w:ins w:id="33316" w:author="phuong vu" w:date="2018-11-26T02:10:00Z"/>
                <w:lang w:val="es-ES"/>
                <w:rPrChange w:id="33317" w:author="phuong vu" w:date="2018-11-30T22:36:00Z">
                  <w:rPr>
                    <w:ins w:id="33318" w:author="phuong vu" w:date="2018-11-26T02:10:00Z"/>
                    <w:lang w:val="es-ES"/>
                  </w:rPr>
                </w:rPrChange>
              </w:rPr>
              <w:pPrChange w:id="33319" w:author="phuong vu" w:date="2018-11-30T21:33:00Z">
                <w:pPr>
                  <w:spacing w:line="276" w:lineRule="auto"/>
                  <w:jc w:val="left"/>
                </w:pPr>
              </w:pPrChange>
            </w:pPr>
            <w:ins w:id="33320" w:author="phuong vu" w:date="2018-11-26T02:10:00Z">
              <w:r w:rsidRPr="00920004">
                <w:rPr>
                  <w:lang w:val="es-ES"/>
                  <w:rPrChange w:id="33321" w:author="phuong vu" w:date="2018-11-30T22:36:00Z">
                    <w:rPr>
                      <w:lang w:val="es-ES"/>
                    </w:rPr>
                  </w:rPrChange>
                </w:rPr>
                <w:t>- Cập nhật trạng thái mới.</w:t>
              </w:r>
            </w:ins>
          </w:p>
          <w:p w14:paraId="1E257A9B" w14:textId="4FA8FEE8" w:rsidR="00404CBA" w:rsidRPr="00920004" w:rsidRDefault="00404CBA" w:rsidP="00941ED9">
            <w:pPr>
              <w:rPr>
                <w:ins w:id="33322" w:author="phuong vu" w:date="2018-11-26T02:07:00Z"/>
                <w:lang w:val="es-ES"/>
                <w:rPrChange w:id="33323" w:author="phuong vu" w:date="2018-11-30T22:36:00Z">
                  <w:rPr>
                    <w:ins w:id="33324" w:author="phuong vu" w:date="2018-11-26T02:07:00Z"/>
                    <w:lang w:val="es-ES"/>
                  </w:rPr>
                </w:rPrChange>
              </w:rPr>
              <w:pPrChange w:id="33325" w:author="phuong vu" w:date="2018-11-30T21:33:00Z">
                <w:pPr>
                  <w:spacing w:line="276" w:lineRule="auto"/>
                  <w:jc w:val="left"/>
                </w:pPr>
              </w:pPrChange>
            </w:pPr>
            <w:ins w:id="33326" w:author="phuong vu" w:date="2018-11-26T02:10:00Z">
              <w:r w:rsidRPr="00920004">
                <w:rPr>
                  <w:lang w:val="es-ES"/>
                  <w:rPrChange w:id="33327" w:author="phuong vu" w:date="2018-11-30T22:36:00Z">
                    <w:rPr>
                      <w:lang w:val="es-ES"/>
                    </w:rPr>
                  </w:rPrChange>
                </w:rPr>
                <w:t>- Đơn hàng đang chờ xử lí được phân công lại.</w:t>
              </w:r>
            </w:ins>
          </w:p>
        </w:tc>
        <w:tc>
          <w:tcPr>
            <w:tcW w:w="1738" w:type="dxa"/>
            <w:tcBorders>
              <w:top w:val="single" w:sz="4" w:space="0" w:color="auto"/>
              <w:left w:val="single" w:sz="4" w:space="0" w:color="auto"/>
              <w:bottom w:val="single" w:sz="4" w:space="0" w:color="auto"/>
              <w:right w:val="single" w:sz="4" w:space="0" w:color="auto"/>
            </w:tcBorders>
          </w:tcPr>
          <w:p w14:paraId="1EDD4209" w14:textId="77777777" w:rsidR="00404CBA" w:rsidRPr="00920004" w:rsidRDefault="00404CBA" w:rsidP="00941ED9">
            <w:pPr>
              <w:rPr>
                <w:ins w:id="33328" w:author="phuong vu" w:date="2018-11-26T02:07:00Z"/>
                <w:lang w:val="es-ES"/>
                <w:rPrChange w:id="33329" w:author="phuong vu" w:date="2018-11-30T22:36:00Z">
                  <w:rPr>
                    <w:ins w:id="33330" w:author="phuong vu" w:date="2018-11-26T02:07:00Z"/>
                    <w:lang w:val="es-ES"/>
                  </w:rPr>
                </w:rPrChange>
              </w:rPr>
              <w:pPrChange w:id="33331" w:author="phuong vu" w:date="2018-11-30T21:33:00Z">
                <w:pPr>
                  <w:keepNext/>
                  <w:spacing w:line="276" w:lineRule="auto"/>
                  <w:jc w:val="left"/>
                </w:pPr>
              </w:pPrChange>
            </w:pPr>
            <w:ins w:id="33332" w:author="phuong vu" w:date="2018-11-26T02:07:00Z">
              <w:r w:rsidRPr="00920004">
                <w:rPr>
                  <w:lang w:val="es-ES"/>
                  <w:rPrChange w:id="33333" w:author="phuong vu" w:date="2018-11-30T22:36:00Z">
                    <w:rPr>
                      <w:lang w:val="es-ES"/>
                    </w:rPr>
                  </w:rPrChange>
                </w:rPr>
                <w:t>Thành công</w:t>
              </w:r>
            </w:ins>
          </w:p>
        </w:tc>
      </w:tr>
      <w:tr w:rsidR="00404CBA" w:rsidRPr="00920004" w14:paraId="0A1BB397" w14:textId="77777777" w:rsidTr="00094B16">
        <w:trPr>
          <w:ins w:id="33334" w:author="phuong vu" w:date="2018-11-26T02:07:00Z"/>
        </w:trPr>
        <w:tc>
          <w:tcPr>
            <w:tcW w:w="708" w:type="dxa"/>
            <w:tcBorders>
              <w:top w:val="single" w:sz="4" w:space="0" w:color="auto"/>
              <w:left w:val="single" w:sz="4" w:space="0" w:color="auto"/>
              <w:bottom w:val="single" w:sz="4" w:space="0" w:color="auto"/>
              <w:right w:val="single" w:sz="4" w:space="0" w:color="auto"/>
            </w:tcBorders>
            <w:vAlign w:val="center"/>
          </w:tcPr>
          <w:p w14:paraId="59DA6F69" w14:textId="77777777" w:rsidR="00404CBA" w:rsidRPr="00920004" w:rsidRDefault="00404CBA" w:rsidP="00941ED9">
            <w:pPr>
              <w:jc w:val="center"/>
              <w:rPr>
                <w:ins w:id="33335" w:author="phuong vu" w:date="2018-11-26T02:07:00Z"/>
                <w:lang w:val="es-ES"/>
                <w:rPrChange w:id="33336" w:author="phuong vu" w:date="2018-11-30T22:36:00Z">
                  <w:rPr>
                    <w:ins w:id="33337" w:author="phuong vu" w:date="2018-11-26T02:07:00Z"/>
                    <w:lang w:val="es-ES"/>
                  </w:rPr>
                </w:rPrChange>
              </w:rPr>
              <w:pPrChange w:id="33338" w:author="phuong vu" w:date="2018-11-30T21:34:00Z">
                <w:pPr>
                  <w:spacing w:line="276" w:lineRule="auto"/>
                  <w:jc w:val="center"/>
                </w:pPr>
              </w:pPrChange>
            </w:pPr>
            <w:ins w:id="33339" w:author="phuong vu" w:date="2018-11-26T02:07:00Z">
              <w:r w:rsidRPr="00920004">
                <w:rPr>
                  <w:lang w:val="es-ES"/>
                  <w:rPrChange w:id="33340" w:author="phuong vu" w:date="2018-11-30T22:36:00Z">
                    <w:rPr>
                      <w:lang w:val="es-ES"/>
                    </w:rPr>
                  </w:rPrChange>
                </w:rPr>
                <w:t>3</w:t>
              </w:r>
            </w:ins>
          </w:p>
        </w:tc>
        <w:tc>
          <w:tcPr>
            <w:tcW w:w="2676" w:type="dxa"/>
            <w:tcBorders>
              <w:top w:val="single" w:sz="4" w:space="0" w:color="auto"/>
              <w:left w:val="single" w:sz="4" w:space="0" w:color="auto"/>
              <w:bottom w:val="single" w:sz="4" w:space="0" w:color="auto"/>
              <w:right w:val="single" w:sz="4" w:space="0" w:color="auto"/>
            </w:tcBorders>
          </w:tcPr>
          <w:p w14:paraId="2BF0E89C" w14:textId="086992F1" w:rsidR="00404CBA" w:rsidRPr="00920004" w:rsidRDefault="00404CBA" w:rsidP="00941ED9">
            <w:pPr>
              <w:rPr>
                <w:ins w:id="33341" w:author="phuong vu" w:date="2018-11-26T02:07:00Z"/>
                <w:lang w:val="es-ES"/>
                <w:rPrChange w:id="33342" w:author="phuong vu" w:date="2018-11-30T22:36:00Z">
                  <w:rPr>
                    <w:ins w:id="33343" w:author="phuong vu" w:date="2018-11-26T02:07:00Z"/>
                    <w:lang w:val="es-ES"/>
                  </w:rPr>
                </w:rPrChange>
              </w:rPr>
              <w:pPrChange w:id="33344" w:author="phuong vu" w:date="2018-11-30T21:33:00Z">
                <w:pPr>
                  <w:spacing w:line="276" w:lineRule="auto"/>
                  <w:jc w:val="left"/>
                </w:pPr>
              </w:pPrChange>
            </w:pPr>
            <w:ins w:id="33345" w:author="phuong vu" w:date="2018-11-26T02:07:00Z">
              <w:r w:rsidRPr="00920004">
                <w:rPr>
                  <w:lang w:val="es-ES"/>
                  <w:rPrChange w:id="33346" w:author="phuong vu" w:date="2018-11-30T22:36:00Z">
                    <w:rPr>
                      <w:lang w:val="es-ES"/>
                    </w:rPr>
                  </w:rPrChange>
                </w:rPr>
                <w:t xml:space="preserve">Dữ liệu lỗi, kết nối </w:t>
              </w:r>
            </w:ins>
            <w:ins w:id="33347" w:author="phuong vu" w:date="2018-11-30T13:58:00Z">
              <w:r w:rsidR="00184C15" w:rsidRPr="00920004">
                <w:rPr>
                  <w:lang w:val="es-ES"/>
                  <w:rPrChange w:id="33348" w:author="phuong vu" w:date="2018-11-30T22:36:00Z">
                    <w:rPr>
                      <w:lang w:val="es-ES"/>
                    </w:rPr>
                  </w:rPrChange>
                </w:rPr>
                <w:t>máy chủ</w:t>
              </w:r>
            </w:ins>
            <w:ins w:id="33349" w:author="phuong vu" w:date="2018-11-26T02:07:00Z">
              <w:r w:rsidRPr="00920004">
                <w:rPr>
                  <w:lang w:val="es-ES"/>
                  <w:rPrChange w:id="33350" w:author="phuong vu" w:date="2018-11-30T22:36:00Z">
                    <w:rPr>
                      <w:lang w:val="es-ES"/>
                    </w:rPr>
                  </w:rPrChange>
                </w:rPr>
                <w:t xml:space="preserve"> lỗi.</w:t>
              </w:r>
            </w:ins>
          </w:p>
        </w:tc>
        <w:tc>
          <w:tcPr>
            <w:tcW w:w="1942" w:type="dxa"/>
            <w:tcBorders>
              <w:top w:val="single" w:sz="4" w:space="0" w:color="auto"/>
              <w:left w:val="single" w:sz="4" w:space="0" w:color="auto"/>
              <w:bottom w:val="single" w:sz="4" w:space="0" w:color="auto"/>
              <w:right w:val="single" w:sz="4" w:space="0" w:color="auto"/>
            </w:tcBorders>
          </w:tcPr>
          <w:p w14:paraId="54187DDD" w14:textId="77777777" w:rsidR="00404CBA" w:rsidRPr="00920004" w:rsidRDefault="00404CBA" w:rsidP="00941ED9">
            <w:pPr>
              <w:rPr>
                <w:ins w:id="33351" w:author="phuong vu" w:date="2018-11-26T02:07:00Z"/>
                <w:lang w:val="es-ES"/>
                <w:rPrChange w:id="33352" w:author="phuong vu" w:date="2018-11-30T22:36:00Z">
                  <w:rPr>
                    <w:ins w:id="33353" w:author="phuong vu" w:date="2018-11-26T02:07:00Z"/>
                    <w:lang w:val="es-ES"/>
                  </w:rPr>
                </w:rPrChange>
              </w:rPr>
              <w:pPrChange w:id="33354" w:author="phuong vu" w:date="2018-11-30T21:33:00Z">
                <w:pPr>
                  <w:spacing w:line="276" w:lineRule="auto"/>
                  <w:jc w:val="left"/>
                </w:pPr>
              </w:pPrChange>
            </w:pPr>
            <w:ins w:id="33355" w:author="phuong vu" w:date="2018-11-26T02:07:00Z">
              <w:r w:rsidRPr="00920004">
                <w:rPr>
                  <w:lang w:val="es-ES"/>
                  <w:rPrChange w:id="33356" w:author="phuong vu" w:date="2018-11-30T22:36:00Z">
                    <w:rPr>
                      <w:lang w:val="es-ES"/>
                    </w:rPr>
                  </w:rPrChange>
                </w:rPr>
                <w:t>Trang màn hình lỗi. Thông tin lỗi</w:t>
              </w:r>
            </w:ins>
          </w:p>
        </w:tc>
        <w:tc>
          <w:tcPr>
            <w:tcW w:w="1713" w:type="dxa"/>
            <w:tcBorders>
              <w:top w:val="single" w:sz="4" w:space="0" w:color="auto"/>
              <w:left w:val="single" w:sz="4" w:space="0" w:color="auto"/>
              <w:bottom w:val="single" w:sz="4" w:space="0" w:color="auto"/>
              <w:right w:val="single" w:sz="4" w:space="0" w:color="auto"/>
            </w:tcBorders>
          </w:tcPr>
          <w:p w14:paraId="4AA17548" w14:textId="77777777" w:rsidR="00404CBA" w:rsidRPr="00920004" w:rsidRDefault="00404CBA" w:rsidP="00941ED9">
            <w:pPr>
              <w:rPr>
                <w:ins w:id="33357" w:author="phuong vu" w:date="2018-11-26T02:07:00Z"/>
                <w:lang w:val="es-ES"/>
                <w:rPrChange w:id="33358" w:author="phuong vu" w:date="2018-11-30T22:36:00Z">
                  <w:rPr>
                    <w:ins w:id="33359" w:author="phuong vu" w:date="2018-11-26T02:07:00Z"/>
                    <w:lang w:val="es-ES"/>
                  </w:rPr>
                </w:rPrChange>
              </w:rPr>
              <w:pPrChange w:id="33360" w:author="phuong vu" w:date="2018-11-30T21:33:00Z">
                <w:pPr>
                  <w:spacing w:line="276" w:lineRule="auto"/>
                  <w:jc w:val="left"/>
                </w:pPr>
              </w:pPrChange>
            </w:pPr>
            <w:ins w:id="33361" w:author="phuong vu" w:date="2018-11-26T02:07:00Z">
              <w:r w:rsidRPr="00920004">
                <w:rPr>
                  <w:lang w:val="es-ES"/>
                  <w:rPrChange w:id="33362" w:author="phuong vu" w:date="2018-11-30T22:36:00Z">
                    <w:rPr>
                      <w:lang w:val="es-ES"/>
                    </w:rPr>
                  </w:rPrChange>
                </w:rPr>
                <w:t>Trang màn hình lỗi. Thông tin lỗi</w:t>
              </w:r>
            </w:ins>
          </w:p>
        </w:tc>
        <w:tc>
          <w:tcPr>
            <w:tcW w:w="1738" w:type="dxa"/>
            <w:tcBorders>
              <w:top w:val="single" w:sz="4" w:space="0" w:color="auto"/>
              <w:left w:val="single" w:sz="4" w:space="0" w:color="auto"/>
              <w:bottom w:val="single" w:sz="4" w:space="0" w:color="auto"/>
              <w:right w:val="single" w:sz="4" w:space="0" w:color="auto"/>
            </w:tcBorders>
          </w:tcPr>
          <w:p w14:paraId="2F1D1782" w14:textId="77777777" w:rsidR="00404CBA" w:rsidRPr="00920004" w:rsidRDefault="00404CBA" w:rsidP="00941ED9">
            <w:pPr>
              <w:rPr>
                <w:ins w:id="33363" w:author="phuong vu" w:date="2018-11-26T02:07:00Z"/>
                <w:lang w:val="es-ES"/>
                <w:rPrChange w:id="33364" w:author="phuong vu" w:date="2018-11-30T22:36:00Z">
                  <w:rPr>
                    <w:ins w:id="33365" w:author="phuong vu" w:date="2018-11-26T02:07:00Z"/>
                    <w:lang w:val="es-ES"/>
                  </w:rPr>
                </w:rPrChange>
              </w:rPr>
              <w:pPrChange w:id="33366" w:author="phuong vu" w:date="2018-11-30T21:33:00Z">
                <w:pPr>
                  <w:keepNext/>
                  <w:spacing w:line="276" w:lineRule="auto"/>
                  <w:jc w:val="left"/>
                </w:pPr>
              </w:pPrChange>
            </w:pPr>
            <w:ins w:id="33367" w:author="phuong vu" w:date="2018-11-26T02:07:00Z">
              <w:r w:rsidRPr="00920004">
                <w:rPr>
                  <w:lang w:val="es-ES"/>
                  <w:rPrChange w:id="33368" w:author="phuong vu" w:date="2018-11-30T22:36:00Z">
                    <w:rPr>
                      <w:lang w:val="es-ES"/>
                    </w:rPr>
                  </w:rPrChange>
                </w:rPr>
                <w:t>Thành công</w:t>
              </w:r>
            </w:ins>
          </w:p>
        </w:tc>
      </w:tr>
    </w:tbl>
    <w:p w14:paraId="57DC8824" w14:textId="3FD5C0F7" w:rsidR="0077093A" w:rsidRPr="00920004" w:rsidRDefault="00404CBA" w:rsidP="00A17FA5">
      <w:pPr>
        <w:pStyle w:val="Caption"/>
        <w:rPr>
          <w:ins w:id="33369" w:author="phuong vu" w:date="2018-11-23T10:03:00Z"/>
          <w:rPrChange w:id="33370" w:author="phuong vu" w:date="2018-11-30T22:36:00Z">
            <w:rPr>
              <w:ins w:id="33371" w:author="phuong vu" w:date="2018-11-23T10:03:00Z"/>
            </w:rPr>
          </w:rPrChange>
        </w:rPr>
        <w:pPrChange w:id="33372" w:author="phuong vu" w:date="2018-11-30T22:42:00Z">
          <w:pPr>
            <w:pStyle w:val="Heading3"/>
          </w:pPr>
        </w:pPrChange>
      </w:pPr>
      <w:bookmarkStart w:id="33373" w:name="_Toc531381649"/>
      <w:ins w:id="33374" w:author="phuong vu" w:date="2018-11-26T02:10:00Z">
        <w:r w:rsidRPr="00920004">
          <w:rPr>
            <w:rPrChange w:id="33375" w:author="phuong vu" w:date="2018-11-30T22:36:00Z">
              <w:rPr/>
            </w:rPrChange>
          </w:rPr>
          <w:t xml:space="preserve">Bảng </w:t>
        </w:r>
      </w:ins>
      <w:ins w:id="33376" w:author="phuong vu" w:date="2018-11-30T14:54:00Z">
        <w:r w:rsidR="00D632EE" w:rsidRPr="00920004">
          <w:rPr>
            <w:rPrChange w:id="33377" w:author="phuong vu" w:date="2018-11-30T22:36:00Z">
              <w:rPr/>
            </w:rPrChange>
          </w:rPr>
          <w:fldChar w:fldCharType="begin"/>
        </w:r>
        <w:r w:rsidR="00D632EE" w:rsidRPr="00920004">
          <w:rPr>
            <w:rPrChange w:id="33378" w:author="phuong vu" w:date="2018-11-30T22:36:00Z">
              <w:rPr/>
            </w:rPrChange>
          </w:rPr>
          <w:instrText xml:space="preserve"> STYLEREF 1 \s </w:instrText>
        </w:r>
      </w:ins>
      <w:r w:rsidR="00D632EE" w:rsidRPr="00920004">
        <w:rPr>
          <w:rPrChange w:id="33379" w:author="phuong vu" w:date="2018-11-30T22:36:00Z">
            <w:rPr/>
          </w:rPrChange>
        </w:rPr>
        <w:fldChar w:fldCharType="separate"/>
      </w:r>
      <w:r w:rsidR="00B5490C">
        <w:rPr>
          <w:noProof/>
        </w:rPr>
        <w:t>4</w:t>
      </w:r>
      <w:ins w:id="33380" w:author="phuong vu" w:date="2018-11-30T14:54:00Z">
        <w:r w:rsidR="00D632EE" w:rsidRPr="00920004">
          <w:rPr>
            <w:rPrChange w:id="33381" w:author="phuong vu" w:date="2018-11-30T22:36:00Z">
              <w:rPr/>
            </w:rPrChange>
          </w:rPr>
          <w:fldChar w:fldCharType="end"/>
        </w:r>
        <w:r w:rsidR="00D632EE" w:rsidRPr="00920004">
          <w:rPr>
            <w:rPrChange w:id="33382" w:author="phuong vu" w:date="2018-11-30T22:36:00Z">
              <w:rPr/>
            </w:rPrChange>
          </w:rPr>
          <w:t>.</w:t>
        </w:r>
        <w:r w:rsidR="00D632EE" w:rsidRPr="00920004">
          <w:rPr>
            <w:rPrChange w:id="33383" w:author="phuong vu" w:date="2018-11-30T22:36:00Z">
              <w:rPr/>
            </w:rPrChange>
          </w:rPr>
          <w:fldChar w:fldCharType="begin"/>
        </w:r>
        <w:r w:rsidR="00D632EE" w:rsidRPr="00920004">
          <w:rPr>
            <w:rPrChange w:id="33384" w:author="phuong vu" w:date="2018-11-30T22:36:00Z">
              <w:rPr/>
            </w:rPrChange>
          </w:rPr>
          <w:instrText xml:space="preserve"> SEQ Bảng \* ARABIC \s 1 </w:instrText>
        </w:r>
      </w:ins>
      <w:r w:rsidR="00D632EE" w:rsidRPr="00920004">
        <w:rPr>
          <w:rPrChange w:id="33385" w:author="phuong vu" w:date="2018-11-30T22:36:00Z">
            <w:rPr/>
          </w:rPrChange>
        </w:rPr>
        <w:fldChar w:fldCharType="separate"/>
      </w:r>
      <w:ins w:id="33386" w:author="phuong vu" w:date="2018-11-30T22:44:00Z">
        <w:r w:rsidR="00B5490C">
          <w:rPr>
            <w:noProof/>
          </w:rPr>
          <w:t>12</w:t>
        </w:r>
      </w:ins>
      <w:ins w:id="33387" w:author="phuong vu" w:date="2018-11-30T14:54:00Z">
        <w:r w:rsidR="00D632EE" w:rsidRPr="00920004">
          <w:rPr>
            <w:rPrChange w:id="33388" w:author="phuong vu" w:date="2018-11-30T22:36:00Z">
              <w:rPr/>
            </w:rPrChange>
          </w:rPr>
          <w:fldChar w:fldCharType="end"/>
        </w:r>
      </w:ins>
      <w:ins w:id="33389" w:author="phuong vu" w:date="2018-11-26T02:10:00Z">
        <w:r w:rsidRPr="00920004">
          <w:rPr>
            <w:lang w:val="en-US"/>
            <w:rPrChange w:id="33390" w:author="phuong vu" w:date="2018-11-30T22:36:00Z">
              <w:rPr/>
            </w:rPrChange>
          </w:rPr>
          <w:t xml:space="preserve"> Kiểm thử chức năng quản lí trạng thái máy giặt</w:t>
        </w:r>
      </w:ins>
      <w:bookmarkEnd w:id="33373"/>
    </w:p>
    <w:p w14:paraId="09E0E175" w14:textId="1BFA0DED" w:rsidR="00287281" w:rsidRPr="00920004" w:rsidRDefault="00287281" w:rsidP="00D72BF9">
      <w:pPr>
        <w:pStyle w:val="Heading3"/>
        <w:rPr>
          <w:ins w:id="33391" w:author="phuong vu" w:date="2018-11-23T10:15:00Z"/>
          <w:rPrChange w:id="33392" w:author="phuong vu" w:date="2018-11-30T22:36:00Z">
            <w:rPr>
              <w:ins w:id="33393" w:author="phuong vu" w:date="2018-11-23T10:15:00Z"/>
            </w:rPr>
          </w:rPrChange>
        </w:rPr>
        <w:pPrChange w:id="33394" w:author="phuong vu" w:date="2018-11-30T22:22:00Z">
          <w:pPr>
            <w:pStyle w:val="Heading3"/>
          </w:pPr>
        </w:pPrChange>
      </w:pPr>
      <w:bookmarkStart w:id="33395" w:name="_Toc531381552"/>
      <w:ins w:id="33396" w:author="phuong vu" w:date="2018-11-23T10:03:00Z">
        <w:r w:rsidRPr="00920004">
          <w:rPr>
            <w:rPrChange w:id="33397" w:author="phuong vu" w:date="2018-11-30T22:36:00Z">
              <w:rPr/>
            </w:rPrChange>
          </w:rPr>
          <w:t>Tìm kiếm đơn hàng</w:t>
        </w:r>
      </w:ins>
      <w:bookmarkEnd w:id="33395"/>
    </w:p>
    <w:p w14:paraId="4DE8C7F6" w14:textId="4E0EBD00" w:rsidR="0033025D" w:rsidRPr="00920004" w:rsidRDefault="0033025D" w:rsidP="00941ED9">
      <w:pPr>
        <w:ind w:left="720"/>
        <w:rPr>
          <w:ins w:id="33398" w:author="phuong vu" w:date="2018-11-26T02:11:00Z"/>
          <w:lang w:val="en-US"/>
          <w:rPrChange w:id="33399" w:author="phuong vu" w:date="2018-11-30T22:36:00Z">
            <w:rPr>
              <w:ins w:id="33400" w:author="phuong vu" w:date="2018-11-26T02:11:00Z"/>
              <w:lang w:val="en-US"/>
            </w:rPr>
          </w:rPrChange>
        </w:rPr>
        <w:pPrChange w:id="33401" w:author="phuong vu" w:date="2018-11-30T21:34:00Z">
          <w:pPr>
            <w:spacing w:line="276" w:lineRule="auto"/>
          </w:pPr>
        </w:pPrChange>
      </w:pPr>
      <w:ins w:id="33402" w:author="phuong vu" w:date="2018-11-26T02:11:00Z">
        <w:r w:rsidRPr="00920004">
          <w:rPr>
            <w:b/>
            <w:lang w:val="en-US"/>
            <w:rPrChange w:id="33403" w:author="phuong vu" w:date="2018-11-30T22:36:00Z">
              <w:rPr>
                <w:b/>
                <w:lang w:val="en-US"/>
              </w:rPr>
            </w:rPrChange>
          </w:rPr>
          <w:t>Mục đích:</w:t>
        </w:r>
        <w:r w:rsidRPr="00920004">
          <w:rPr>
            <w:lang w:val="en-US"/>
            <w:rPrChange w:id="33404" w:author="phuong vu" w:date="2018-11-30T22:36:00Z">
              <w:rPr>
                <w:lang w:val="en-US"/>
              </w:rPr>
            </w:rPrChange>
          </w:rPr>
          <w:t xml:space="preserve"> Tìm ra lỗi về thông báo khi thực hiện hoàn tất xử lí, lỗi chuyển trang, hiển thị dữ liệu không đúng với mục đích.</w:t>
        </w:r>
      </w:ins>
      <w:ins w:id="33405" w:author="phuong vu" w:date="2018-11-26T08:53:00Z">
        <w:r w:rsidR="00D6420A" w:rsidRPr="00920004">
          <w:rPr>
            <w:lang w:val="en-US"/>
            <w:rPrChange w:id="33406" w:author="phuong vu" w:date="2018-11-30T22:36:00Z">
              <w:rPr>
                <w:lang w:val="en-US"/>
              </w:rPr>
            </w:rPrChange>
          </w:rPr>
          <w:t xml:space="preserve"> </w:t>
        </w:r>
      </w:ins>
    </w:p>
    <w:p w14:paraId="764C19A8" w14:textId="61AC042F" w:rsidR="0033025D" w:rsidRPr="00920004" w:rsidRDefault="0033025D" w:rsidP="00941ED9">
      <w:pPr>
        <w:ind w:left="720"/>
        <w:rPr>
          <w:ins w:id="33407" w:author="phuong vu" w:date="2018-11-26T02:11:00Z"/>
          <w:lang w:val="en-US"/>
          <w:rPrChange w:id="33408" w:author="phuong vu" w:date="2018-11-30T22:36:00Z">
            <w:rPr>
              <w:ins w:id="33409" w:author="phuong vu" w:date="2018-11-26T02:11:00Z"/>
              <w:lang w:val="en-US"/>
            </w:rPr>
          </w:rPrChange>
        </w:rPr>
        <w:pPrChange w:id="33410" w:author="phuong vu" w:date="2018-11-30T21:34:00Z">
          <w:pPr>
            <w:spacing w:line="276" w:lineRule="auto"/>
          </w:pPr>
        </w:pPrChange>
      </w:pPr>
      <w:ins w:id="33411" w:author="phuong vu" w:date="2018-11-26T02:11:00Z">
        <w:r w:rsidRPr="00920004">
          <w:rPr>
            <w:b/>
            <w:lang w:val="en-US"/>
            <w:rPrChange w:id="33412" w:author="phuong vu" w:date="2018-11-30T22:36:00Z">
              <w:rPr>
                <w:b/>
                <w:lang w:val="en-US"/>
              </w:rPr>
            </w:rPrChange>
          </w:rPr>
          <w:t>Tiền điều kiện:</w:t>
        </w:r>
        <w:r w:rsidRPr="00920004">
          <w:rPr>
            <w:lang w:val="en-US"/>
            <w:rPrChange w:id="33413" w:author="phuong vu" w:date="2018-11-30T22:36:00Z">
              <w:rPr>
                <w:lang w:val="en-US"/>
              </w:rPr>
            </w:rPrChange>
          </w:rPr>
          <w:t xml:space="preserve"> Đăng nhập thành công vào trang quản lí dành cho nhân viên chi nhánh</w:t>
        </w:r>
      </w:ins>
      <w:ins w:id="33414" w:author="phuong vu" w:date="2018-11-26T08:53:00Z">
        <w:r w:rsidR="00D6420A" w:rsidRPr="00920004">
          <w:rPr>
            <w:lang w:val="en-US"/>
            <w:rPrChange w:id="33415" w:author="phuong vu" w:date="2018-11-30T22:36:00Z">
              <w:rPr>
                <w:lang w:val="en-US"/>
              </w:rPr>
            </w:rPrChange>
          </w:rPr>
          <w:t>.</w:t>
        </w:r>
      </w:ins>
    </w:p>
    <w:p w14:paraId="60813472" w14:textId="77777777" w:rsidR="0033025D" w:rsidRPr="00920004" w:rsidRDefault="0033025D" w:rsidP="00941ED9">
      <w:pPr>
        <w:ind w:left="720"/>
        <w:rPr>
          <w:ins w:id="33416" w:author="phuong vu" w:date="2018-11-26T02:11:00Z"/>
          <w:b/>
          <w:lang w:val="en-US"/>
          <w:rPrChange w:id="33417" w:author="phuong vu" w:date="2018-11-30T22:36:00Z">
            <w:rPr>
              <w:ins w:id="33418" w:author="phuong vu" w:date="2018-11-26T02:11:00Z"/>
              <w:b/>
              <w:lang w:val="en-US"/>
            </w:rPr>
          </w:rPrChange>
        </w:rPr>
        <w:pPrChange w:id="33419" w:author="phuong vu" w:date="2018-11-30T21:34:00Z">
          <w:pPr>
            <w:spacing w:line="276" w:lineRule="auto"/>
          </w:pPr>
        </w:pPrChange>
      </w:pPr>
      <w:ins w:id="33420" w:author="phuong vu" w:date="2018-11-26T02:11:00Z">
        <w:r w:rsidRPr="00920004">
          <w:rPr>
            <w:b/>
            <w:lang w:val="en-US"/>
            <w:rPrChange w:id="33421" w:author="phuong vu" w:date="2018-11-30T22:36:00Z">
              <w:rPr>
                <w:b/>
                <w:lang w:val="en-US"/>
              </w:rPr>
            </w:rPrChange>
          </w:rPr>
          <w:t>Mô tả:</w:t>
        </w:r>
      </w:ins>
    </w:p>
    <w:p w14:paraId="57C5E157" w14:textId="77777777" w:rsidR="0033025D" w:rsidRPr="00920004" w:rsidRDefault="0033025D" w:rsidP="00941ED9">
      <w:pPr>
        <w:ind w:left="720"/>
        <w:rPr>
          <w:ins w:id="33422" w:author="phuong vu" w:date="2018-11-26T02:11:00Z"/>
          <w:lang w:val="en-US"/>
          <w:rPrChange w:id="33423" w:author="phuong vu" w:date="2018-11-30T22:36:00Z">
            <w:rPr>
              <w:ins w:id="33424" w:author="phuong vu" w:date="2018-11-26T02:11:00Z"/>
              <w:lang w:val="en-US"/>
            </w:rPr>
          </w:rPrChange>
        </w:rPr>
        <w:pPrChange w:id="33425" w:author="phuong vu" w:date="2018-11-30T21:34:00Z">
          <w:pPr>
            <w:spacing w:line="276" w:lineRule="auto"/>
          </w:pPr>
        </w:pPrChange>
      </w:pPr>
      <w:ins w:id="33426" w:author="phuong vu" w:date="2018-11-26T02:11:00Z">
        <w:r w:rsidRPr="00920004">
          <w:rPr>
            <w:b/>
            <w:lang w:val="en-US"/>
            <w:rPrChange w:id="33427" w:author="phuong vu" w:date="2018-11-30T22:36:00Z">
              <w:rPr>
                <w:b/>
                <w:lang w:val="en-US"/>
              </w:rPr>
            </w:rPrChange>
          </w:rPr>
          <w:t xml:space="preserve">- </w:t>
        </w:r>
        <w:r w:rsidRPr="00920004">
          <w:rPr>
            <w:lang w:val="en-US"/>
            <w:rPrChange w:id="33428" w:author="phuong vu" w:date="2018-11-30T22:36:00Z">
              <w:rPr>
                <w:lang w:val="en-US"/>
              </w:rPr>
            </w:rPrChange>
          </w:rPr>
          <w:t>Bước 1: Mở trang web tại địa chỉ: localhost:3000.</w:t>
        </w:r>
      </w:ins>
    </w:p>
    <w:p w14:paraId="5D629DF8" w14:textId="77777777" w:rsidR="0033025D" w:rsidRPr="00920004" w:rsidRDefault="0033025D" w:rsidP="00941ED9">
      <w:pPr>
        <w:ind w:left="720"/>
        <w:rPr>
          <w:ins w:id="33429" w:author="phuong vu" w:date="2018-11-26T02:11:00Z"/>
          <w:lang w:val="en-US"/>
          <w:rPrChange w:id="33430" w:author="phuong vu" w:date="2018-11-30T22:36:00Z">
            <w:rPr>
              <w:ins w:id="33431" w:author="phuong vu" w:date="2018-11-26T02:11:00Z"/>
              <w:lang w:val="en-US"/>
            </w:rPr>
          </w:rPrChange>
        </w:rPr>
        <w:pPrChange w:id="33432" w:author="phuong vu" w:date="2018-11-30T21:34:00Z">
          <w:pPr>
            <w:spacing w:line="276" w:lineRule="auto"/>
          </w:pPr>
        </w:pPrChange>
      </w:pPr>
      <w:ins w:id="33433" w:author="phuong vu" w:date="2018-11-26T02:11:00Z">
        <w:r w:rsidRPr="00920004">
          <w:rPr>
            <w:lang w:val="en-US"/>
            <w:rPrChange w:id="33434" w:author="phuong vu" w:date="2018-11-30T22:36:00Z">
              <w:rPr>
                <w:lang w:val="en-US"/>
              </w:rPr>
            </w:rPrChange>
          </w:rPr>
          <w:t>- Bước 2: Đăng nhập thành công vào hệ thống.</w:t>
        </w:r>
      </w:ins>
    </w:p>
    <w:p w14:paraId="2B532B5B" w14:textId="363A2630" w:rsidR="0033025D" w:rsidRPr="00920004" w:rsidRDefault="0033025D" w:rsidP="00941ED9">
      <w:pPr>
        <w:ind w:left="720"/>
        <w:rPr>
          <w:ins w:id="33435" w:author="phuong vu" w:date="2018-11-26T02:11:00Z"/>
          <w:lang w:val="en-US"/>
          <w:rPrChange w:id="33436" w:author="phuong vu" w:date="2018-11-30T22:36:00Z">
            <w:rPr>
              <w:ins w:id="33437" w:author="phuong vu" w:date="2018-11-26T02:11:00Z"/>
              <w:lang w:val="en-US"/>
            </w:rPr>
          </w:rPrChange>
        </w:rPr>
        <w:pPrChange w:id="33438" w:author="phuong vu" w:date="2018-11-30T21:34:00Z">
          <w:pPr>
            <w:spacing w:line="276" w:lineRule="auto"/>
          </w:pPr>
        </w:pPrChange>
      </w:pPr>
      <w:ins w:id="33439" w:author="phuong vu" w:date="2018-11-26T02:11:00Z">
        <w:r w:rsidRPr="00920004">
          <w:rPr>
            <w:lang w:val="en-US"/>
            <w:rPrChange w:id="33440" w:author="phuong vu" w:date="2018-11-30T22:36:00Z">
              <w:rPr>
                <w:lang w:val="en-US"/>
              </w:rPr>
            </w:rPrChange>
          </w:rPr>
          <w:t>- Bước 3: Chọn chức năng “</w:t>
        </w:r>
      </w:ins>
      <w:ins w:id="33441" w:author="phuong vu" w:date="2018-11-26T08:54:00Z">
        <w:r w:rsidR="00D6420A" w:rsidRPr="00920004">
          <w:rPr>
            <w:lang w:val="en-US"/>
            <w:rPrChange w:id="33442" w:author="phuong vu" w:date="2018-11-30T22:36:00Z">
              <w:rPr>
                <w:i/>
                <w:lang w:val="en-US"/>
              </w:rPr>
            </w:rPrChange>
          </w:rPr>
          <w:t>Tổng quan</w:t>
        </w:r>
      </w:ins>
      <w:ins w:id="33443" w:author="phuong vu" w:date="2018-11-26T02:11:00Z">
        <w:r w:rsidRPr="00920004">
          <w:rPr>
            <w:lang w:val="en-US"/>
            <w:rPrChange w:id="33444" w:author="phuong vu" w:date="2018-11-30T22:36:00Z">
              <w:rPr>
                <w:lang w:val="en-US"/>
              </w:rPr>
            </w:rPrChange>
          </w:rPr>
          <w:t>”.</w:t>
        </w:r>
      </w:ins>
    </w:p>
    <w:p w14:paraId="30B309FE" w14:textId="4E49BA1D" w:rsidR="0033025D" w:rsidRPr="00920004" w:rsidRDefault="0033025D" w:rsidP="00941ED9">
      <w:pPr>
        <w:ind w:left="720"/>
        <w:rPr>
          <w:ins w:id="33445" w:author="phuong vu" w:date="2018-11-26T02:11:00Z"/>
          <w:lang w:val="en-US"/>
          <w:rPrChange w:id="33446" w:author="phuong vu" w:date="2018-11-30T22:36:00Z">
            <w:rPr>
              <w:ins w:id="33447" w:author="phuong vu" w:date="2018-11-26T02:11:00Z"/>
              <w:lang w:val="en-US"/>
            </w:rPr>
          </w:rPrChange>
        </w:rPr>
        <w:pPrChange w:id="33448" w:author="phuong vu" w:date="2018-11-30T21:34:00Z">
          <w:pPr>
            <w:spacing w:line="276" w:lineRule="auto"/>
          </w:pPr>
        </w:pPrChange>
      </w:pPr>
      <w:ins w:id="33449" w:author="phuong vu" w:date="2018-11-26T02:11:00Z">
        <w:r w:rsidRPr="00920004">
          <w:rPr>
            <w:lang w:val="en-US"/>
            <w:rPrChange w:id="33450" w:author="phuong vu" w:date="2018-11-30T22:36:00Z">
              <w:rPr>
                <w:lang w:val="en-US"/>
              </w:rPr>
            </w:rPrChange>
          </w:rPr>
          <w:t xml:space="preserve">- Bước 4: </w:t>
        </w:r>
      </w:ins>
      <w:ins w:id="33451" w:author="phuong vu" w:date="2018-11-26T08:55:00Z">
        <w:r w:rsidR="00D6420A" w:rsidRPr="00920004">
          <w:rPr>
            <w:lang w:val="en-US"/>
            <w:rPrChange w:id="33452" w:author="phuong vu" w:date="2018-11-30T22:36:00Z">
              <w:rPr>
                <w:lang w:val="en-US"/>
              </w:rPr>
            </w:rPrChange>
          </w:rPr>
          <w:t>Sử dụng quét QRCode hoặc đ</w:t>
        </w:r>
      </w:ins>
      <w:ins w:id="33453" w:author="phuong vu" w:date="2018-11-26T08:54:00Z">
        <w:r w:rsidR="00D6420A" w:rsidRPr="00920004">
          <w:rPr>
            <w:lang w:val="en-US"/>
            <w:rPrChange w:id="33454" w:author="phuong vu" w:date="2018-11-30T22:36:00Z">
              <w:rPr>
                <w:lang w:val="en-US"/>
              </w:rPr>
            </w:rPrChange>
          </w:rPr>
          <w:t>iền thông tin theo yêu cầu</w:t>
        </w:r>
      </w:ins>
      <w:ins w:id="33455" w:author="phuong vu" w:date="2018-11-26T02:11:00Z">
        <w:r w:rsidRPr="00920004">
          <w:rPr>
            <w:lang w:val="en-US"/>
            <w:rPrChange w:id="33456" w:author="phuong vu" w:date="2018-11-30T22:36:00Z">
              <w:rPr>
                <w:lang w:val="en-US"/>
              </w:rPr>
            </w:rPrChange>
          </w:rPr>
          <w:t>.</w:t>
        </w:r>
      </w:ins>
    </w:p>
    <w:p w14:paraId="5F931722" w14:textId="6110F82B" w:rsidR="0033025D" w:rsidRPr="00920004" w:rsidRDefault="0033025D" w:rsidP="00941ED9">
      <w:pPr>
        <w:ind w:left="720"/>
        <w:rPr>
          <w:ins w:id="33457" w:author="phuong vu" w:date="2018-11-30T21:34:00Z"/>
          <w:lang w:val="en-US"/>
          <w:rPrChange w:id="33458" w:author="phuong vu" w:date="2018-11-30T22:36:00Z">
            <w:rPr>
              <w:ins w:id="33459" w:author="phuong vu" w:date="2018-11-30T21:34:00Z"/>
              <w:lang w:val="en-US"/>
            </w:rPr>
          </w:rPrChange>
        </w:rPr>
      </w:pPr>
      <w:ins w:id="33460" w:author="phuong vu" w:date="2018-11-26T02:11:00Z">
        <w:r w:rsidRPr="00920004">
          <w:rPr>
            <w:lang w:val="en-US"/>
            <w:rPrChange w:id="33461" w:author="phuong vu" w:date="2018-11-30T22:36:00Z">
              <w:rPr>
                <w:lang w:val="en-US"/>
              </w:rPr>
            </w:rPrChange>
          </w:rPr>
          <w:t>- Bước 5:</w:t>
        </w:r>
      </w:ins>
      <w:ins w:id="33462" w:author="phuong vu" w:date="2018-11-26T08:54:00Z">
        <w:r w:rsidR="00D6420A" w:rsidRPr="00920004">
          <w:rPr>
            <w:lang w:val="en-US"/>
            <w:rPrChange w:id="33463" w:author="phuong vu" w:date="2018-11-30T22:36:00Z">
              <w:rPr>
                <w:lang w:val="en-US"/>
              </w:rPr>
            </w:rPrChange>
          </w:rPr>
          <w:t xml:space="preserve"> </w:t>
        </w:r>
      </w:ins>
      <w:ins w:id="33464" w:author="phuong vu" w:date="2018-11-26T08:56:00Z">
        <w:r w:rsidR="00D6420A" w:rsidRPr="00920004">
          <w:rPr>
            <w:lang w:val="en-US"/>
            <w:rPrChange w:id="33465" w:author="phuong vu" w:date="2018-11-30T22:36:00Z">
              <w:rPr>
                <w:lang w:val="en-US"/>
              </w:rPr>
            </w:rPrChange>
          </w:rPr>
          <w:t xml:space="preserve">Chọn nút </w:t>
        </w:r>
      </w:ins>
      <w:ins w:id="33466" w:author="phuong vu" w:date="2018-11-26T08:54:00Z">
        <w:r w:rsidR="00D6420A" w:rsidRPr="00920004">
          <w:rPr>
            <w:lang w:val="en-US"/>
            <w:rPrChange w:id="33467" w:author="phuong vu" w:date="2018-11-30T22:36:00Z">
              <w:rPr>
                <w:lang w:val="en-US"/>
              </w:rPr>
            </w:rPrChange>
          </w:rPr>
          <w:t>Tìm kiếm</w:t>
        </w:r>
      </w:ins>
      <w:ins w:id="33468" w:author="phuong vu" w:date="2018-11-26T02:11:00Z">
        <w:r w:rsidRPr="00920004">
          <w:rPr>
            <w:lang w:val="en-US"/>
            <w:rPrChange w:id="33469" w:author="phuong vu" w:date="2018-11-30T22:36:00Z">
              <w:rPr>
                <w:lang w:val="en-US"/>
              </w:rPr>
            </w:rPrChange>
          </w:rPr>
          <w:t>.</w:t>
        </w:r>
      </w:ins>
    </w:p>
    <w:p w14:paraId="630D70A5" w14:textId="15A760C8" w:rsidR="00941ED9" w:rsidRPr="00920004" w:rsidRDefault="00941ED9" w:rsidP="00941ED9">
      <w:pPr>
        <w:ind w:left="720"/>
        <w:rPr>
          <w:ins w:id="33470" w:author="phuong vu" w:date="2018-11-30T21:34:00Z"/>
          <w:lang w:val="en-US"/>
          <w:rPrChange w:id="33471" w:author="phuong vu" w:date="2018-11-30T22:36:00Z">
            <w:rPr>
              <w:ins w:id="33472" w:author="phuong vu" w:date="2018-11-30T21:34:00Z"/>
              <w:lang w:val="en-US"/>
            </w:rPr>
          </w:rPrChange>
        </w:rPr>
      </w:pPr>
    </w:p>
    <w:p w14:paraId="51388F47" w14:textId="01DD8099" w:rsidR="00941ED9" w:rsidRPr="00920004" w:rsidRDefault="00941ED9" w:rsidP="00941ED9">
      <w:pPr>
        <w:ind w:left="720"/>
        <w:rPr>
          <w:ins w:id="33473" w:author="phuong vu" w:date="2018-11-30T21:34:00Z"/>
          <w:lang w:val="en-US"/>
          <w:rPrChange w:id="33474" w:author="phuong vu" w:date="2018-11-30T22:36:00Z">
            <w:rPr>
              <w:ins w:id="33475" w:author="phuong vu" w:date="2018-11-30T21:34:00Z"/>
              <w:lang w:val="en-US"/>
            </w:rPr>
          </w:rPrChange>
        </w:rPr>
      </w:pPr>
    </w:p>
    <w:p w14:paraId="299B0CFB" w14:textId="3C4DB0C9" w:rsidR="00941ED9" w:rsidRPr="00920004" w:rsidRDefault="00941ED9" w:rsidP="00941ED9">
      <w:pPr>
        <w:ind w:left="720"/>
        <w:rPr>
          <w:ins w:id="33476" w:author="phuong vu" w:date="2018-11-30T21:34:00Z"/>
          <w:lang w:val="en-US"/>
          <w:rPrChange w:id="33477" w:author="phuong vu" w:date="2018-11-30T22:36:00Z">
            <w:rPr>
              <w:ins w:id="33478" w:author="phuong vu" w:date="2018-11-30T21:34:00Z"/>
              <w:lang w:val="en-US"/>
            </w:rPr>
          </w:rPrChange>
        </w:rPr>
      </w:pPr>
    </w:p>
    <w:p w14:paraId="0B83D0F6" w14:textId="5AF41AD9" w:rsidR="00941ED9" w:rsidRPr="00920004" w:rsidRDefault="00941ED9" w:rsidP="00941ED9">
      <w:pPr>
        <w:ind w:left="720"/>
        <w:rPr>
          <w:ins w:id="33479" w:author="phuong vu" w:date="2018-11-30T21:34:00Z"/>
          <w:lang w:val="en-US"/>
          <w:rPrChange w:id="33480" w:author="phuong vu" w:date="2018-11-30T22:36:00Z">
            <w:rPr>
              <w:ins w:id="33481" w:author="phuong vu" w:date="2018-11-30T21:34:00Z"/>
              <w:lang w:val="en-US"/>
            </w:rPr>
          </w:rPrChange>
        </w:rPr>
      </w:pPr>
    </w:p>
    <w:p w14:paraId="61B6DA7C" w14:textId="77777777" w:rsidR="00941ED9" w:rsidRPr="00920004" w:rsidRDefault="00941ED9" w:rsidP="00941ED9">
      <w:pPr>
        <w:ind w:left="720"/>
        <w:rPr>
          <w:ins w:id="33482" w:author="phuong vu" w:date="2018-11-26T02:11:00Z"/>
          <w:lang w:val="en-US"/>
          <w:rPrChange w:id="33483" w:author="phuong vu" w:date="2018-11-30T22:36:00Z">
            <w:rPr>
              <w:ins w:id="33484" w:author="phuong vu" w:date="2018-11-26T02:11:00Z"/>
              <w:lang w:val="en-US"/>
            </w:rPr>
          </w:rPrChange>
        </w:rPr>
        <w:pPrChange w:id="33485" w:author="phuong vu" w:date="2018-11-30T21:34:00Z">
          <w:pPr>
            <w:spacing w:line="276" w:lineRule="auto"/>
          </w:pPr>
        </w:pPrChange>
      </w:pPr>
    </w:p>
    <w:p w14:paraId="28EB6698" w14:textId="77777777" w:rsidR="0033025D" w:rsidRPr="00920004" w:rsidRDefault="0033025D" w:rsidP="00941ED9">
      <w:pPr>
        <w:rPr>
          <w:ins w:id="33486" w:author="phuong vu" w:date="2018-11-26T02:11:00Z"/>
          <w:b/>
          <w:lang w:val="en-US"/>
          <w:rPrChange w:id="33487" w:author="phuong vu" w:date="2018-11-30T22:36:00Z">
            <w:rPr>
              <w:ins w:id="33488" w:author="phuong vu" w:date="2018-11-26T02:11:00Z"/>
              <w:b/>
              <w:lang w:val="en-US"/>
            </w:rPr>
          </w:rPrChange>
        </w:rPr>
        <w:pPrChange w:id="33489" w:author="phuong vu" w:date="2018-11-30T21:34:00Z">
          <w:pPr/>
        </w:pPrChange>
      </w:pPr>
      <w:ins w:id="33490" w:author="phuong vu" w:date="2018-11-26T02:11:00Z">
        <w:r w:rsidRPr="00920004">
          <w:rPr>
            <w:lang w:val="en-US"/>
            <w:rPrChange w:id="33491" w:author="phuong vu" w:date="2018-11-30T22:36:00Z">
              <w:rPr>
                <w:lang w:val="en-US"/>
              </w:rPr>
            </w:rPrChange>
          </w:rPr>
          <w:tab/>
        </w:r>
        <w:r w:rsidRPr="00920004">
          <w:rPr>
            <w:b/>
            <w:lang w:val="en-US"/>
            <w:rPrChange w:id="33492" w:author="phuong vu" w:date="2018-11-30T22:36:00Z">
              <w:rPr>
                <w:b/>
                <w:lang w:val="en-US"/>
              </w:rPr>
            </w:rPrChange>
          </w:rPr>
          <w:t>Kịch bản</w:t>
        </w:r>
      </w:ins>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676"/>
        <w:gridCol w:w="1942"/>
        <w:gridCol w:w="1713"/>
        <w:gridCol w:w="1738"/>
      </w:tblGrid>
      <w:tr w:rsidR="0033025D" w:rsidRPr="00920004" w14:paraId="7C74D663" w14:textId="77777777" w:rsidTr="00094B16">
        <w:trPr>
          <w:ins w:id="33493" w:author="phuong vu" w:date="2018-11-26T02:11:00Z"/>
        </w:trPr>
        <w:tc>
          <w:tcPr>
            <w:tcW w:w="708" w:type="dxa"/>
            <w:tcBorders>
              <w:top w:val="single" w:sz="4" w:space="0" w:color="auto"/>
              <w:left w:val="single" w:sz="4" w:space="0" w:color="auto"/>
              <w:bottom w:val="single" w:sz="4" w:space="0" w:color="auto"/>
              <w:right w:val="single" w:sz="4" w:space="0" w:color="auto"/>
            </w:tcBorders>
            <w:vAlign w:val="center"/>
            <w:hideMark/>
          </w:tcPr>
          <w:p w14:paraId="69CB96A1" w14:textId="77777777" w:rsidR="0033025D" w:rsidRPr="00920004" w:rsidRDefault="0033025D" w:rsidP="00941ED9">
            <w:pPr>
              <w:jc w:val="center"/>
              <w:rPr>
                <w:ins w:id="33494" w:author="phuong vu" w:date="2018-11-26T02:11:00Z"/>
                <w:b/>
                <w:lang w:val="es-ES"/>
                <w:rPrChange w:id="33495" w:author="phuong vu" w:date="2018-11-30T22:36:00Z">
                  <w:rPr>
                    <w:ins w:id="33496" w:author="phuong vu" w:date="2018-11-26T02:11:00Z"/>
                    <w:lang w:val="es-ES"/>
                  </w:rPr>
                </w:rPrChange>
              </w:rPr>
              <w:pPrChange w:id="33497" w:author="phuong vu" w:date="2018-11-30T21:34:00Z">
                <w:pPr>
                  <w:spacing w:line="276" w:lineRule="auto"/>
                  <w:jc w:val="center"/>
                </w:pPr>
              </w:pPrChange>
            </w:pPr>
            <w:ins w:id="33498" w:author="phuong vu" w:date="2018-11-26T02:11:00Z">
              <w:r w:rsidRPr="00920004">
                <w:rPr>
                  <w:b/>
                  <w:lang w:val="es-ES"/>
                  <w:rPrChange w:id="33499" w:author="phuong vu" w:date="2018-11-30T22:36:00Z">
                    <w:rPr>
                      <w:lang w:val="es-ES"/>
                    </w:rPr>
                  </w:rPrChange>
                </w:rPr>
                <w:t>STT</w:t>
              </w:r>
            </w:ins>
          </w:p>
        </w:tc>
        <w:tc>
          <w:tcPr>
            <w:tcW w:w="2676" w:type="dxa"/>
            <w:tcBorders>
              <w:top w:val="single" w:sz="4" w:space="0" w:color="auto"/>
              <w:left w:val="single" w:sz="4" w:space="0" w:color="auto"/>
              <w:bottom w:val="single" w:sz="4" w:space="0" w:color="auto"/>
              <w:right w:val="single" w:sz="4" w:space="0" w:color="auto"/>
            </w:tcBorders>
            <w:vAlign w:val="center"/>
            <w:hideMark/>
          </w:tcPr>
          <w:p w14:paraId="425E8E48" w14:textId="77777777" w:rsidR="0033025D" w:rsidRPr="00920004" w:rsidRDefault="0033025D" w:rsidP="00941ED9">
            <w:pPr>
              <w:jc w:val="center"/>
              <w:rPr>
                <w:ins w:id="33500" w:author="phuong vu" w:date="2018-11-26T02:11:00Z"/>
                <w:b/>
                <w:lang w:val="es-ES"/>
                <w:rPrChange w:id="33501" w:author="phuong vu" w:date="2018-11-30T22:36:00Z">
                  <w:rPr>
                    <w:ins w:id="33502" w:author="phuong vu" w:date="2018-11-26T02:11:00Z"/>
                    <w:lang w:val="es-ES"/>
                  </w:rPr>
                </w:rPrChange>
              </w:rPr>
              <w:pPrChange w:id="33503" w:author="phuong vu" w:date="2018-11-30T21:34:00Z">
                <w:pPr>
                  <w:spacing w:line="276" w:lineRule="auto"/>
                  <w:jc w:val="center"/>
                </w:pPr>
              </w:pPrChange>
            </w:pPr>
            <w:ins w:id="33504" w:author="phuong vu" w:date="2018-11-26T02:11:00Z">
              <w:r w:rsidRPr="00920004">
                <w:rPr>
                  <w:b/>
                  <w:lang w:val="es-ES"/>
                  <w:rPrChange w:id="33505" w:author="phuong vu" w:date="2018-11-30T22:36:00Z">
                    <w:rPr>
                      <w:lang w:val="es-ES"/>
                    </w:rPr>
                  </w:rPrChange>
                </w:rPr>
                <w:t>Mô tả dữ liệu kiểm thử</w:t>
              </w:r>
            </w:ins>
          </w:p>
        </w:tc>
        <w:tc>
          <w:tcPr>
            <w:tcW w:w="1942" w:type="dxa"/>
            <w:tcBorders>
              <w:top w:val="single" w:sz="4" w:space="0" w:color="auto"/>
              <w:left w:val="single" w:sz="4" w:space="0" w:color="auto"/>
              <w:bottom w:val="single" w:sz="4" w:space="0" w:color="auto"/>
              <w:right w:val="single" w:sz="4" w:space="0" w:color="auto"/>
            </w:tcBorders>
            <w:vAlign w:val="center"/>
            <w:hideMark/>
          </w:tcPr>
          <w:p w14:paraId="40853A4C" w14:textId="77777777" w:rsidR="0033025D" w:rsidRPr="00920004" w:rsidRDefault="0033025D" w:rsidP="00941ED9">
            <w:pPr>
              <w:jc w:val="center"/>
              <w:rPr>
                <w:ins w:id="33506" w:author="phuong vu" w:date="2018-11-26T02:11:00Z"/>
                <w:b/>
                <w:lang w:val="es-ES"/>
                <w:rPrChange w:id="33507" w:author="phuong vu" w:date="2018-11-30T22:36:00Z">
                  <w:rPr>
                    <w:ins w:id="33508" w:author="phuong vu" w:date="2018-11-26T02:11:00Z"/>
                    <w:lang w:val="es-ES"/>
                  </w:rPr>
                </w:rPrChange>
              </w:rPr>
              <w:pPrChange w:id="33509" w:author="phuong vu" w:date="2018-11-30T21:34:00Z">
                <w:pPr>
                  <w:spacing w:line="276" w:lineRule="auto"/>
                  <w:jc w:val="center"/>
                </w:pPr>
              </w:pPrChange>
            </w:pPr>
            <w:ins w:id="33510" w:author="phuong vu" w:date="2018-11-26T02:11:00Z">
              <w:r w:rsidRPr="00920004">
                <w:rPr>
                  <w:b/>
                  <w:lang w:val="es-ES"/>
                  <w:rPrChange w:id="33511" w:author="phuong vu" w:date="2018-11-30T22:36:00Z">
                    <w:rPr>
                      <w:lang w:val="es-ES"/>
                    </w:rPr>
                  </w:rPrChange>
                </w:rPr>
                <w:t>Kết quả mong đợi</w:t>
              </w:r>
            </w:ins>
          </w:p>
        </w:tc>
        <w:tc>
          <w:tcPr>
            <w:tcW w:w="1713" w:type="dxa"/>
            <w:tcBorders>
              <w:top w:val="single" w:sz="4" w:space="0" w:color="auto"/>
              <w:left w:val="single" w:sz="4" w:space="0" w:color="auto"/>
              <w:bottom w:val="single" w:sz="4" w:space="0" w:color="auto"/>
              <w:right w:val="single" w:sz="4" w:space="0" w:color="auto"/>
            </w:tcBorders>
            <w:vAlign w:val="center"/>
            <w:hideMark/>
          </w:tcPr>
          <w:p w14:paraId="521A3CCA" w14:textId="77777777" w:rsidR="0033025D" w:rsidRPr="00920004" w:rsidRDefault="0033025D" w:rsidP="00941ED9">
            <w:pPr>
              <w:jc w:val="center"/>
              <w:rPr>
                <w:ins w:id="33512" w:author="phuong vu" w:date="2018-11-26T02:11:00Z"/>
                <w:b/>
                <w:lang w:val="es-ES"/>
                <w:rPrChange w:id="33513" w:author="phuong vu" w:date="2018-11-30T22:36:00Z">
                  <w:rPr>
                    <w:ins w:id="33514" w:author="phuong vu" w:date="2018-11-26T02:11:00Z"/>
                    <w:lang w:val="es-ES"/>
                  </w:rPr>
                </w:rPrChange>
              </w:rPr>
              <w:pPrChange w:id="33515" w:author="phuong vu" w:date="2018-11-30T21:34:00Z">
                <w:pPr>
                  <w:spacing w:line="276" w:lineRule="auto"/>
                  <w:jc w:val="center"/>
                </w:pPr>
              </w:pPrChange>
            </w:pPr>
            <w:ins w:id="33516" w:author="phuong vu" w:date="2018-11-26T02:11:00Z">
              <w:r w:rsidRPr="00920004">
                <w:rPr>
                  <w:b/>
                  <w:lang w:val="es-ES"/>
                  <w:rPrChange w:id="33517" w:author="phuong vu" w:date="2018-11-30T22:36:00Z">
                    <w:rPr>
                      <w:lang w:val="es-ES"/>
                    </w:rPr>
                  </w:rPrChange>
                </w:rPr>
                <w:t>Kết quả thực tế</w:t>
              </w:r>
            </w:ins>
          </w:p>
        </w:tc>
        <w:tc>
          <w:tcPr>
            <w:tcW w:w="1738" w:type="dxa"/>
            <w:tcBorders>
              <w:top w:val="single" w:sz="4" w:space="0" w:color="auto"/>
              <w:left w:val="single" w:sz="4" w:space="0" w:color="auto"/>
              <w:bottom w:val="single" w:sz="4" w:space="0" w:color="auto"/>
              <w:right w:val="single" w:sz="4" w:space="0" w:color="auto"/>
            </w:tcBorders>
            <w:vAlign w:val="center"/>
            <w:hideMark/>
          </w:tcPr>
          <w:p w14:paraId="539B00A7" w14:textId="77777777" w:rsidR="0033025D" w:rsidRPr="00920004" w:rsidRDefault="0033025D" w:rsidP="00941ED9">
            <w:pPr>
              <w:jc w:val="center"/>
              <w:rPr>
                <w:ins w:id="33518" w:author="phuong vu" w:date="2018-11-26T02:11:00Z"/>
                <w:b/>
                <w:lang w:val="es-ES"/>
                <w:rPrChange w:id="33519" w:author="phuong vu" w:date="2018-11-30T22:36:00Z">
                  <w:rPr>
                    <w:ins w:id="33520" w:author="phuong vu" w:date="2018-11-26T02:11:00Z"/>
                    <w:lang w:val="es-ES"/>
                  </w:rPr>
                </w:rPrChange>
              </w:rPr>
              <w:pPrChange w:id="33521" w:author="phuong vu" w:date="2018-11-30T21:34:00Z">
                <w:pPr>
                  <w:spacing w:line="276" w:lineRule="auto"/>
                  <w:jc w:val="center"/>
                </w:pPr>
              </w:pPrChange>
            </w:pPr>
            <w:ins w:id="33522" w:author="phuong vu" w:date="2018-11-26T02:11:00Z">
              <w:r w:rsidRPr="00920004">
                <w:rPr>
                  <w:b/>
                  <w:lang w:val="es-ES"/>
                  <w:rPrChange w:id="33523" w:author="phuong vu" w:date="2018-11-30T22:36:00Z">
                    <w:rPr>
                      <w:lang w:val="es-ES"/>
                    </w:rPr>
                  </w:rPrChange>
                </w:rPr>
                <w:t>Thành công/ Thât bại</w:t>
              </w:r>
            </w:ins>
          </w:p>
        </w:tc>
      </w:tr>
      <w:tr w:rsidR="0033025D" w:rsidRPr="00920004" w14:paraId="498DFF08" w14:textId="77777777" w:rsidTr="00094B16">
        <w:trPr>
          <w:ins w:id="33524" w:author="phuong vu" w:date="2018-11-26T02:11:00Z"/>
        </w:trPr>
        <w:tc>
          <w:tcPr>
            <w:tcW w:w="708" w:type="dxa"/>
            <w:tcBorders>
              <w:top w:val="single" w:sz="4" w:space="0" w:color="auto"/>
              <w:left w:val="single" w:sz="4" w:space="0" w:color="auto"/>
              <w:bottom w:val="single" w:sz="4" w:space="0" w:color="auto"/>
              <w:right w:val="single" w:sz="4" w:space="0" w:color="auto"/>
            </w:tcBorders>
            <w:vAlign w:val="center"/>
          </w:tcPr>
          <w:p w14:paraId="29519E5C" w14:textId="77777777" w:rsidR="0033025D" w:rsidRPr="00920004" w:rsidRDefault="0033025D" w:rsidP="00941ED9">
            <w:pPr>
              <w:rPr>
                <w:ins w:id="33525" w:author="phuong vu" w:date="2018-11-26T02:11:00Z"/>
                <w:lang w:val="es-ES"/>
                <w:rPrChange w:id="33526" w:author="phuong vu" w:date="2018-11-30T22:36:00Z">
                  <w:rPr>
                    <w:ins w:id="33527" w:author="phuong vu" w:date="2018-11-26T02:11:00Z"/>
                    <w:lang w:val="es-ES"/>
                  </w:rPr>
                </w:rPrChange>
              </w:rPr>
              <w:pPrChange w:id="33528" w:author="phuong vu" w:date="2018-11-30T21:34:00Z">
                <w:pPr>
                  <w:spacing w:line="276" w:lineRule="auto"/>
                  <w:jc w:val="center"/>
                </w:pPr>
              </w:pPrChange>
            </w:pPr>
            <w:ins w:id="33529" w:author="phuong vu" w:date="2018-11-26T02:11:00Z">
              <w:r w:rsidRPr="00920004">
                <w:rPr>
                  <w:lang w:val="es-ES"/>
                  <w:rPrChange w:id="33530" w:author="phuong vu" w:date="2018-11-30T22:36:00Z">
                    <w:rPr>
                      <w:lang w:val="es-ES"/>
                    </w:rPr>
                  </w:rPrChange>
                </w:rPr>
                <w:t>1</w:t>
              </w:r>
            </w:ins>
          </w:p>
        </w:tc>
        <w:tc>
          <w:tcPr>
            <w:tcW w:w="2676" w:type="dxa"/>
            <w:tcBorders>
              <w:top w:val="single" w:sz="4" w:space="0" w:color="auto"/>
              <w:left w:val="single" w:sz="4" w:space="0" w:color="auto"/>
              <w:bottom w:val="single" w:sz="4" w:space="0" w:color="auto"/>
              <w:right w:val="single" w:sz="4" w:space="0" w:color="auto"/>
            </w:tcBorders>
          </w:tcPr>
          <w:p w14:paraId="5234C47B" w14:textId="77777777" w:rsidR="0033025D" w:rsidRPr="00920004" w:rsidRDefault="00D6420A" w:rsidP="00941ED9">
            <w:pPr>
              <w:rPr>
                <w:ins w:id="33531" w:author="phuong vu" w:date="2018-11-26T08:55:00Z"/>
                <w:lang w:val="es-ES"/>
                <w:rPrChange w:id="33532" w:author="phuong vu" w:date="2018-11-30T22:36:00Z">
                  <w:rPr>
                    <w:ins w:id="33533" w:author="phuong vu" w:date="2018-11-26T08:55:00Z"/>
                    <w:lang w:val="es-ES"/>
                  </w:rPr>
                </w:rPrChange>
              </w:rPr>
              <w:pPrChange w:id="33534" w:author="phuong vu" w:date="2018-11-30T21:34:00Z">
                <w:pPr>
                  <w:spacing w:line="276" w:lineRule="auto"/>
                  <w:jc w:val="left"/>
                </w:pPr>
              </w:pPrChange>
            </w:pPr>
            <w:ins w:id="33535" w:author="phuong vu" w:date="2018-11-26T08:54:00Z">
              <w:r w:rsidRPr="00920004">
                <w:rPr>
                  <w:lang w:val="es-ES"/>
                  <w:rPrChange w:id="33536" w:author="phuong vu" w:date="2018-11-30T22:36:00Z">
                    <w:rPr>
                      <w:lang w:val="es-ES"/>
                    </w:rPr>
                  </w:rPrChange>
                </w:rPr>
                <w:t>Mã QRCode</w:t>
              </w:r>
            </w:ins>
            <w:ins w:id="33537" w:author="phuong vu" w:date="2018-11-26T08:55:00Z">
              <w:r w:rsidRPr="00920004">
                <w:rPr>
                  <w:lang w:val="es-ES"/>
                  <w:rPrChange w:id="33538" w:author="phuong vu" w:date="2018-11-30T22:36:00Z">
                    <w:rPr>
                      <w:lang w:val="es-ES"/>
                    </w:rPr>
                  </w:rPrChange>
                </w:rPr>
                <w:t>: 88.</w:t>
              </w:r>
            </w:ins>
          </w:p>
          <w:p w14:paraId="3B34F5C8" w14:textId="5C5304D0" w:rsidR="00D6420A" w:rsidRPr="00920004" w:rsidRDefault="00D6420A" w:rsidP="00941ED9">
            <w:pPr>
              <w:rPr>
                <w:ins w:id="33539" w:author="phuong vu" w:date="2018-11-26T02:11:00Z"/>
                <w:lang w:val="es-ES"/>
                <w:rPrChange w:id="33540" w:author="phuong vu" w:date="2018-11-30T22:36:00Z">
                  <w:rPr>
                    <w:ins w:id="33541" w:author="phuong vu" w:date="2018-11-26T02:11:00Z"/>
                    <w:lang w:val="es-ES"/>
                  </w:rPr>
                </w:rPrChange>
              </w:rPr>
              <w:pPrChange w:id="33542" w:author="phuong vu" w:date="2018-11-30T21:34:00Z">
                <w:pPr>
                  <w:spacing w:line="276" w:lineRule="auto"/>
                  <w:jc w:val="left"/>
                </w:pPr>
              </w:pPrChange>
            </w:pPr>
            <w:ins w:id="33543" w:author="phuong vu" w:date="2018-11-26T08:55:00Z">
              <w:r w:rsidRPr="00920004">
                <w:rPr>
                  <w:lang w:val="es-ES"/>
                  <w:rPrChange w:id="33544" w:author="phuong vu" w:date="2018-11-30T22:36:00Z">
                    <w:rPr>
                      <w:lang w:val="es-ES"/>
                    </w:rPr>
                  </w:rPrChange>
                </w:rPr>
                <w:t>Không tồn tại trong hệ thống</w:t>
              </w:r>
            </w:ins>
          </w:p>
        </w:tc>
        <w:tc>
          <w:tcPr>
            <w:tcW w:w="1942" w:type="dxa"/>
            <w:tcBorders>
              <w:top w:val="single" w:sz="4" w:space="0" w:color="auto"/>
              <w:left w:val="single" w:sz="4" w:space="0" w:color="auto"/>
              <w:bottom w:val="single" w:sz="4" w:space="0" w:color="auto"/>
              <w:right w:val="single" w:sz="4" w:space="0" w:color="auto"/>
            </w:tcBorders>
          </w:tcPr>
          <w:p w14:paraId="5A2A4D43" w14:textId="2C63DD06" w:rsidR="0033025D" w:rsidRPr="00920004" w:rsidRDefault="00D6420A" w:rsidP="00941ED9">
            <w:pPr>
              <w:rPr>
                <w:ins w:id="33545" w:author="phuong vu" w:date="2018-11-26T02:11:00Z"/>
                <w:lang w:val="es-ES"/>
                <w:rPrChange w:id="33546" w:author="phuong vu" w:date="2018-11-30T22:36:00Z">
                  <w:rPr>
                    <w:ins w:id="33547" w:author="phuong vu" w:date="2018-11-26T02:11:00Z"/>
                    <w:lang w:val="es-ES"/>
                  </w:rPr>
                </w:rPrChange>
              </w:rPr>
              <w:pPrChange w:id="33548" w:author="phuong vu" w:date="2018-11-30T21:34:00Z">
                <w:pPr>
                  <w:spacing w:line="276" w:lineRule="auto"/>
                  <w:jc w:val="left"/>
                </w:pPr>
              </w:pPrChange>
            </w:pPr>
            <w:ins w:id="33549" w:author="phuong vu" w:date="2018-11-26T08:55:00Z">
              <w:r w:rsidRPr="00920004">
                <w:rPr>
                  <w:lang w:val="es-ES"/>
                  <w:rPrChange w:id="33550" w:author="phuong vu" w:date="2018-11-30T22:36:00Z">
                    <w:rPr>
                      <w:lang w:val="es-ES"/>
                    </w:rPr>
                  </w:rPrChange>
                </w:rPr>
                <w:t>Hiển thị “khôn</w:t>
              </w:r>
            </w:ins>
            <w:ins w:id="33551" w:author="phuong vu" w:date="2018-11-26T08:56:00Z">
              <w:r w:rsidRPr="00920004">
                <w:rPr>
                  <w:lang w:val="es-ES"/>
                  <w:rPrChange w:id="33552" w:author="phuong vu" w:date="2018-11-30T22:36:00Z">
                    <w:rPr>
                      <w:lang w:val="es-ES"/>
                    </w:rPr>
                  </w:rPrChange>
                </w:rPr>
                <w:t>g có kết quả</w:t>
              </w:r>
            </w:ins>
            <w:ins w:id="33553" w:author="phuong vu" w:date="2018-11-26T08:55:00Z">
              <w:r w:rsidRPr="00920004">
                <w:rPr>
                  <w:lang w:val="es-ES"/>
                  <w:rPrChange w:id="33554" w:author="phuong vu" w:date="2018-11-30T22:36:00Z">
                    <w:rPr>
                      <w:lang w:val="es-ES"/>
                    </w:rPr>
                  </w:rPrChange>
                </w:rPr>
                <w:t>”</w:t>
              </w:r>
            </w:ins>
            <w:ins w:id="33555" w:author="phuong vu" w:date="2018-11-26T08:56:00Z">
              <w:r w:rsidRPr="00920004">
                <w:rPr>
                  <w:lang w:val="es-ES"/>
                  <w:rPrChange w:id="33556" w:author="phuong vu" w:date="2018-11-30T22:36:00Z">
                    <w:rPr>
                      <w:lang w:val="es-ES"/>
                    </w:rPr>
                  </w:rPrChange>
                </w:rPr>
                <w:t>.</w:t>
              </w:r>
            </w:ins>
          </w:p>
        </w:tc>
        <w:tc>
          <w:tcPr>
            <w:tcW w:w="1713" w:type="dxa"/>
            <w:tcBorders>
              <w:top w:val="single" w:sz="4" w:space="0" w:color="auto"/>
              <w:left w:val="single" w:sz="4" w:space="0" w:color="auto"/>
              <w:bottom w:val="single" w:sz="4" w:space="0" w:color="auto"/>
              <w:right w:val="single" w:sz="4" w:space="0" w:color="auto"/>
            </w:tcBorders>
          </w:tcPr>
          <w:p w14:paraId="418F87D5" w14:textId="6F072E8A" w:rsidR="0033025D" w:rsidRPr="00920004" w:rsidRDefault="00D6420A" w:rsidP="00941ED9">
            <w:pPr>
              <w:rPr>
                <w:ins w:id="33557" w:author="phuong vu" w:date="2018-11-26T02:11:00Z"/>
                <w:lang w:val="es-ES"/>
                <w:rPrChange w:id="33558" w:author="phuong vu" w:date="2018-11-30T22:36:00Z">
                  <w:rPr>
                    <w:ins w:id="33559" w:author="phuong vu" w:date="2018-11-26T02:11:00Z"/>
                    <w:lang w:val="es-ES"/>
                  </w:rPr>
                </w:rPrChange>
              </w:rPr>
              <w:pPrChange w:id="33560" w:author="phuong vu" w:date="2018-11-30T21:34:00Z">
                <w:pPr>
                  <w:spacing w:line="276" w:lineRule="auto"/>
                  <w:jc w:val="left"/>
                </w:pPr>
              </w:pPrChange>
            </w:pPr>
            <w:ins w:id="33561" w:author="phuong vu" w:date="2018-11-26T08:56:00Z">
              <w:r w:rsidRPr="00920004">
                <w:rPr>
                  <w:lang w:val="es-ES"/>
                  <w:rPrChange w:id="33562" w:author="phuong vu" w:date="2018-11-30T22:36:00Z">
                    <w:rPr>
                      <w:lang w:val="es-ES"/>
                    </w:rPr>
                  </w:rPrChange>
                </w:rPr>
                <w:t>Hiển thị “</w:t>
              </w:r>
              <w:r w:rsidRPr="00920004">
                <w:rPr>
                  <w:lang w:val="es-ES"/>
                  <w:rPrChange w:id="33563" w:author="phuong vu" w:date="2018-11-30T22:36:00Z">
                    <w:rPr>
                      <w:i/>
                      <w:lang w:val="es-ES"/>
                    </w:rPr>
                  </w:rPrChange>
                </w:rPr>
                <w:t>không có kết quả</w:t>
              </w:r>
              <w:r w:rsidRPr="00920004">
                <w:rPr>
                  <w:lang w:val="es-ES"/>
                  <w:rPrChange w:id="33564" w:author="phuong vu" w:date="2018-11-30T22:36:00Z">
                    <w:rPr>
                      <w:lang w:val="es-ES"/>
                    </w:rPr>
                  </w:rPrChange>
                </w:rPr>
                <w:t>”.</w:t>
              </w:r>
            </w:ins>
          </w:p>
        </w:tc>
        <w:tc>
          <w:tcPr>
            <w:tcW w:w="1738" w:type="dxa"/>
            <w:tcBorders>
              <w:top w:val="single" w:sz="4" w:space="0" w:color="auto"/>
              <w:left w:val="single" w:sz="4" w:space="0" w:color="auto"/>
              <w:bottom w:val="single" w:sz="4" w:space="0" w:color="auto"/>
              <w:right w:val="single" w:sz="4" w:space="0" w:color="auto"/>
            </w:tcBorders>
          </w:tcPr>
          <w:p w14:paraId="3A5AD444" w14:textId="77777777" w:rsidR="0033025D" w:rsidRPr="00920004" w:rsidRDefault="0033025D" w:rsidP="00941ED9">
            <w:pPr>
              <w:rPr>
                <w:ins w:id="33565" w:author="phuong vu" w:date="2018-11-26T02:11:00Z"/>
                <w:lang w:val="es-ES"/>
                <w:rPrChange w:id="33566" w:author="phuong vu" w:date="2018-11-30T22:36:00Z">
                  <w:rPr>
                    <w:ins w:id="33567" w:author="phuong vu" w:date="2018-11-26T02:11:00Z"/>
                    <w:lang w:val="es-ES"/>
                  </w:rPr>
                </w:rPrChange>
              </w:rPr>
              <w:pPrChange w:id="33568" w:author="phuong vu" w:date="2018-11-30T21:34:00Z">
                <w:pPr>
                  <w:keepNext/>
                  <w:spacing w:line="276" w:lineRule="auto"/>
                  <w:jc w:val="left"/>
                </w:pPr>
              </w:pPrChange>
            </w:pPr>
            <w:ins w:id="33569" w:author="phuong vu" w:date="2018-11-26T02:11:00Z">
              <w:r w:rsidRPr="00920004">
                <w:rPr>
                  <w:lang w:val="es-ES"/>
                  <w:rPrChange w:id="33570" w:author="phuong vu" w:date="2018-11-30T22:36:00Z">
                    <w:rPr>
                      <w:lang w:val="es-ES"/>
                    </w:rPr>
                  </w:rPrChange>
                </w:rPr>
                <w:t>Thành công</w:t>
              </w:r>
            </w:ins>
          </w:p>
        </w:tc>
      </w:tr>
      <w:tr w:rsidR="0033025D" w:rsidRPr="00920004" w14:paraId="3350DAFC" w14:textId="77777777" w:rsidTr="00094B16">
        <w:trPr>
          <w:ins w:id="33571" w:author="phuong vu" w:date="2018-11-26T02:11:00Z"/>
        </w:trPr>
        <w:tc>
          <w:tcPr>
            <w:tcW w:w="708" w:type="dxa"/>
            <w:tcBorders>
              <w:top w:val="single" w:sz="4" w:space="0" w:color="auto"/>
              <w:left w:val="single" w:sz="4" w:space="0" w:color="auto"/>
              <w:bottom w:val="single" w:sz="4" w:space="0" w:color="auto"/>
              <w:right w:val="single" w:sz="4" w:space="0" w:color="auto"/>
            </w:tcBorders>
            <w:vAlign w:val="center"/>
          </w:tcPr>
          <w:p w14:paraId="677DB6F0" w14:textId="77777777" w:rsidR="0033025D" w:rsidRPr="00920004" w:rsidRDefault="0033025D" w:rsidP="00941ED9">
            <w:pPr>
              <w:rPr>
                <w:ins w:id="33572" w:author="phuong vu" w:date="2018-11-26T02:11:00Z"/>
                <w:lang w:val="es-ES"/>
                <w:rPrChange w:id="33573" w:author="phuong vu" w:date="2018-11-30T22:36:00Z">
                  <w:rPr>
                    <w:ins w:id="33574" w:author="phuong vu" w:date="2018-11-26T02:11:00Z"/>
                    <w:lang w:val="es-ES"/>
                  </w:rPr>
                </w:rPrChange>
              </w:rPr>
              <w:pPrChange w:id="33575" w:author="phuong vu" w:date="2018-11-30T21:34:00Z">
                <w:pPr>
                  <w:spacing w:line="276" w:lineRule="auto"/>
                  <w:jc w:val="center"/>
                </w:pPr>
              </w:pPrChange>
            </w:pPr>
            <w:ins w:id="33576" w:author="phuong vu" w:date="2018-11-26T02:11:00Z">
              <w:r w:rsidRPr="00920004">
                <w:rPr>
                  <w:lang w:val="es-ES"/>
                  <w:rPrChange w:id="33577" w:author="phuong vu" w:date="2018-11-30T22:36:00Z">
                    <w:rPr>
                      <w:lang w:val="es-ES"/>
                    </w:rPr>
                  </w:rPrChange>
                </w:rPr>
                <w:t>2</w:t>
              </w:r>
            </w:ins>
          </w:p>
        </w:tc>
        <w:tc>
          <w:tcPr>
            <w:tcW w:w="2676" w:type="dxa"/>
            <w:tcBorders>
              <w:top w:val="single" w:sz="4" w:space="0" w:color="auto"/>
              <w:left w:val="single" w:sz="4" w:space="0" w:color="auto"/>
              <w:bottom w:val="single" w:sz="4" w:space="0" w:color="auto"/>
              <w:right w:val="single" w:sz="4" w:space="0" w:color="auto"/>
            </w:tcBorders>
          </w:tcPr>
          <w:p w14:paraId="5CDFF7A4" w14:textId="050181B4" w:rsidR="0033025D" w:rsidRPr="00920004" w:rsidRDefault="00D6420A" w:rsidP="00941ED9">
            <w:pPr>
              <w:rPr>
                <w:ins w:id="33578" w:author="phuong vu" w:date="2018-11-26T02:11:00Z"/>
                <w:lang w:val="es-ES"/>
                <w:rPrChange w:id="33579" w:author="phuong vu" w:date="2018-11-30T22:36:00Z">
                  <w:rPr>
                    <w:ins w:id="33580" w:author="phuong vu" w:date="2018-11-26T02:11:00Z"/>
                    <w:lang w:val="es-ES"/>
                  </w:rPr>
                </w:rPrChange>
              </w:rPr>
              <w:pPrChange w:id="33581" w:author="phuong vu" w:date="2018-11-30T21:34:00Z">
                <w:pPr>
                  <w:spacing w:line="276" w:lineRule="auto"/>
                  <w:jc w:val="left"/>
                </w:pPr>
              </w:pPrChange>
            </w:pPr>
            <w:ins w:id="33582" w:author="phuong vu" w:date="2018-11-26T08:56:00Z">
              <w:r w:rsidRPr="00920004">
                <w:rPr>
                  <w:lang w:val="es-ES"/>
                  <w:rPrChange w:id="33583" w:author="phuong vu" w:date="2018-11-30T22:36:00Z">
                    <w:rPr>
                      <w:lang w:val="es-ES"/>
                    </w:rPr>
                  </w:rPrChange>
                </w:rPr>
                <w:t>Tên khách hàng: Phương</w:t>
              </w:r>
            </w:ins>
          </w:p>
        </w:tc>
        <w:tc>
          <w:tcPr>
            <w:tcW w:w="1942" w:type="dxa"/>
            <w:tcBorders>
              <w:top w:val="single" w:sz="4" w:space="0" w:color="auto"/>
              <w:left w:val="single" w:sz="4" w:space="0" w:color="auto"/>
              <w:bottom w:val="single" w:sz="4" w:space="0" w:color="auto"/>
              <w:right w:val="single" w:sz="4" w:space="0" w:color="auto"/>
            </w:tcBorders>
          </w:tcPr>
          <w:p w14:paraId="6B57660D" w14:textId="33BB024A" w:rsidR="0033025D" w:rsidRPr="00920004" w:rsidRDefault="00D6420A" w:rsidP="00941ED9">
            <w:pPr>
              <w:rPr>
                <w:ins w:id="33584" w:author="phuong vu" w:date="2018-11-26T02:11:00Z"/>
                <w:lang w:val="es-ES"/>
                <w:rPrChange w:id="33585" w:author="phuong vu" w:date="2018-11-30T22:36:00Z">
                  <w:rPr>
                    <w:ins w:id="33586" w:author="phuong vu" w:date="2018-11-26T02:11:00Z"/>
                    <w:lang w:val="es-ES"/>
                  </w:rPr>
                </w:rPrChange>
              </w:rPr>
              <w:pPrChange w:id="33587" w:author="phuong vu" w:date="2018-11-30T21:34:00Z">
                <w:pPr>
                  <w:spacing w:line="276" w:lineRule="auto"/>
                  <w:jc w:val="left"/>
                </w:pPr>
              </w:pPrChange>
            </w:pPr>
            <w:ins w:id="33588" w:author="phuong vu" w:date="2018-11-26T08:56:00Z">
              <w:r w:rsidRPr="00920004">
                <w:rPr>
                  <w:lang w:val="es-ES"/>
                  <w:rPrChange w:id="33589" w:author="phuong vu" w:date="2018-11-30T22:36:00Z">
                    <w:rPr>
                      <w:lang w:val="es-ES"/>
                    </w:rPr>
                  </w:rPrChange>
                </w:rPr>
                <w:t>Hiển thị tất cả đơn hàng có k</w:t>
              </w:r>
            </w:ins>
            <w:ins w:id="33590" w:author="phuong vu" w:date="2018-11-26T08:57:00Z">
              <w:r w:rsidRPr="00920004">
                <w:rPr>
                  <w:lang w:val="es-ES"/>
                  <w:rPrChange w:id="33591" w:author="phuong vu" w:date="2018-11-30T22:36:00Z">
                    <w:rPr>
                      <w:lang w:val="es-ES"/>
                    </w:rPr>
                  </w:rPrChange>
                </w:rPr>
                <w:t>hách hàng tên gồm từ “phuong”.</w:t>
              </w:r>
            </w:ins>
          </w:p>
        </w:tc>
        <w:tc>
          <w:tcPr>
            <w:tcW w:w="1713" w:type="dxa"/>
            <w:tcBorders>
              <w:top w:val="single" w:sz="4" w:space="0" w:color="auto"/>
              <w:left w:val="single" w:sz="4" w:space="0" w:color="auto"/>
              <w:bottom w:val="single" w:sz="4" w:space="0" w:color="auto"/>
              <w:right w:val="single" w:sz="4" w:space="0" w:color="auto"/>
            </w:tcBorders>
          </w:tcPr>
          <w:p w14:paraId="3CE2216F" w14:textId="1A5638C9" w:rsidR="0033025D" w:rsidRPr="00920004" w:rsidRDefault="00D6420A" w:rsidP="00941ED9">
            <w:pPr>
              <w:rPr>
                <w:ins w:id="33592" w:author="phuong vu" w:date="2018-11-26T02:11:00Z"/>
                <w:lang w:val="es-ES"/>
                <w:rPrChange w:id="33593" w:author="phuong vu" w:date="2018-11-30T22:36:00Z">
                  <w:rPr>
                    <w:ins w:id="33594" w:author="phuong vu" w:date="2018-11-26T02:11:00Z"/>
                    <w:lang w:val="es-ES"/>
                  </w:rPr>
                </w:rPrChange>
              </w:rPr>
              <w:pPrChange w:id="33595" w:author="phuong vu" w:date="2018-11-30T21:34:00Z">
                <w:pPr>
                  <w:spacing w:line="276" w:lineRule="auto"/>
                  <w:jc w:val="left"/>
                </w:pPr>
              </w:pPrChange>
            </w:pPr>
            <w:ins w:id="33596" w:author="phuong vu" w:date="2018-11-26T08:57:00Z">
              <w:r w:rsidRPr="00920004">
                <w:rPr>
                  <w:lang w:val="es-ES"/>
                  <w:rPrChange w:id="33597" w:author="phuong vu" w:date="2018-11-30T22:36:00Z">
                    <w:rPr>
                      <w:lang w:val="es-ES"/>
                    </w:rPr>
                  </w:rPrChange>
                </w:rPr>
                <w:t>Hiển thị tất cả đơn hàng có khách hàng tên gồm từ “phuong”.</w:t>
              </w:r>
            </w:ins>
          </w:p>
        </w:tc>
        <w:tc>
          <w:tcPr>
            <w:tcW w:w="1738" w:type="dxa"/>
            <w:tcBorders>
              <w:top w:val="single" w:sz="4" w:space="0" w:color="auto"/>
              <w:left w:val="single" w:sz="4" w:space="0" w:color="auto"/>
              <w:bottom w:val="single" w:sz="4" w:space="0" w:color="auto"/>
              <w:right w:val="single" w:sz="4" w:space="0" w:color="auto"/>
            </w:tcBorders>
          </w:tcPr>
          <w:p w14:paraId="4A2973EB" w14:textId="77777777" w:rsidR="0033025D" w:rsidRPr="00920004" w:rsidRDefault="0033025D" w:rsidP="00941ED9">
            <w:pPr>
              <w:rPr>
                <w:ins w:id="33598" w:author="phuong vu" w:date="2018-11-26T02:11:00Z"/>
                <w:lang w:val="es-ES"/>
                <w:rPrChange w:id="33599" w:author="phuong vu" w:date="2018-11-30T22:36:00Z">
                  <w:rPr>
                    <w:ins w:id="33600" w:author="phuong vu" w:date="2018-11-26T02:11:00Z"/>
                    <w:lang w:val="es-ES"/>
                  </w:rPr>
                </w:rPrChange>
              </w:rPr>
              <w:pPrChange w:id="33601" w:author="phuong vu" w:date="2018-11-30T21:34:00Z">
                <w:pPr>
                  <w:keepNext/>
                  <w:spacing w:line="276" w:lineRule="auto"/>
                  <w:jc w:val="left"/>
                </w:pPr>
              </w:pPrChange>
            </w:pPr>
            <w:ins w:id="33602" w:author="phuong vu" w:date="2018-11-26T02:11:00Z">
              <w:r w:rsidRPr="00920004">
                <w:rPr>
                  <w:lang w:val="es-ES"/>
                  <w:rPrChange w:id="33603" w:author="phuong vu" w:date="2018-11-30T22:36:00Z">
                    <w:rPr>
                      <w:lang w:val="es-ES"/>
                    </w:rPr>
                  </w:rPrChange>
                </w:rPr>
                <w:t>Thành công</w:t>
              </w:r>
            </w:ins>
          </w:p>
        </w:tc>
      </w:tr>
      <w:tr w:rsidR="00D6420A" w:rsidRPr="00920004" w14:paraId="28F4E819" w14:textId="77777777" w:rsidTr="00094B16">
        <w:trPr>
          <w:ins w:id="33604" w:author="phuong vu" w:date="2018-11-26T08:57:00Z"/>
        </w:trPr>
        <w:tc>
          <w:tcPr>
            <w:tcW w:w="708" w:type="dxa"/>
            <w:tcBorders>
              <w:top w:val="single" w:sz="4" w:space="0" w:color="auto"/>
              <w:left w:val="single" w:sz="4" w:space="0" w:color="auto"/>
              <w:bottom w:val="single" w:sz="4" w:space="0" w:color="auto"/>
              <w:right w:val="single" w:sz="4" w:space="0" w:color="auto"/>
            </w:tcBorders>
            <w:vAlign w:val="center"/>
          </w:tcPr>
          <w:p w14:paraId="6C321F04" w14:textId="5678CEF0" w:rsidR="00D6420A" w:rsidRPr="00920004" w:rsidRDefault="00D6420A" w:rsidP="00941ED9">
            <w:pPr>
              <w:rPr>
                <w:ins w:id="33605" w:author="phuong vu" w:date="2018-11-26T08:57:00Z"/>
                <w:lang w:val="es-ES"/>
                <w:rPrChange w:id="33606" w:author="phuong vu" w:date="2018-11-30T22:36:00Z">
                  <w:rPr>
                    <w:ins w:id="33607" w:author="phuong vu" w:date="2018-11-26T08:57:00Z"/>
                    <w:lang w:val="es-ES"/>
                  </w:rPr>
                </w:rPrChange>
              </w:rPr>
              <w:pPrChange w:id="33608" w:author="phuong vu" w:date="2018-11-30T21:34:00Z">
                <w:pPr>
                  <w:spacing w:line="276" w:lineRule="auto"/>
                  <w:jc w:val="center"/>
                </w:pPr>
              </w:pPrChange>
            </w:pPr>
            <w:ins w:id="33609" w:author="phuong vu" w:date="2018-11-26T08:57:00Z">
              <w:r w:rsidRPr="00920004">
                <w:rPr>
                  <w:lang w:val="es-ES"/>
                  <w:rPrChange w:id="33610" w:author="phuong vu" w:date="2018-11-30T22:36:00Z">
                    <w:rPr>
                      <w:lang w:val="es-ES"/>
                    </w:rPr>
                  </w:rPrChange>
                </w:rPr>
                <w:t>3</w:t>
              </w:r>
            </w:ins>
          </w:p>
        </w:tc>
        <w:tc>
          <w:tcPr>
            <w:tcW w:w="2676" w:type="dxa"/>
            <w:tcBorders>
              <w:top w:val="single" w:sz="4" w:space="0" w:color="auto"/>
              <w:left w:val="single" w:sz="4" w:space="0" w:color="auto"/>
              <w:bottom w:val="single" w:sz="4" w:space="0" w:color="auto"/>
              <w:right w:val="single" w:sz="4" w:space="0" w:color="auto"/>
            </w:tcBorders>
          </w:tcPr>
          <w:p w14:paraId="59DCC74D" w14:textId="5CC1A17E" w:rsidR="00D6420A" w:rsidRPr="00920004" w:rsidRDefault="00D6420A" w:rsidP="00941ED9">
            <w:pPr>
              <w:rPr>
                <w:ins w:id="33611" w:author="phuong vu" w:date="2018-11-26T08:57:00Z"/>
                <w:lang w:val="es-ES"/>
                <w:rPrChange w:id="33612" w:author="phuong vu" w:date="2018-11-30T22:36:00Z">
                  <w:rPr>
                    <w:ins w:id="33613" w:author="phuong vu" w:date="2018-11-26T08:57:00Z"/>
                    <w:lang w:val="es-ES"/>
                  </w:rPr>
                </w:rPrChange>
              </w:rPr>
              <w:pPrChange w:id="33614" w:author="phuong vu" w:date="2018-11-30T21:34:00Z">
                <w:pPr>
                  <w:spacing w:line="276" w:lineRule="auto"/>
                  <w:jc w:val="left"/>
                </w:pPr>
              </w:pPrChange>
            </w:pPr>
            <w:ins w:id="33615" w:author="phuong vu" w:date="2018-11-26T08:57:00Z">
              <w:r w:rsidRPr="00920004">
                <w:rPr>
                  <w:lang w:val="es-ES"/>
                  <w:rPrChange w:id="33616" w:author="phuong vu" w:date="2018-11-30T22:36:00Z">
                    <w:rPr>
                      <w:lang w:val="es-ES"/>
                    </w:rPr>
                  </w:rPrChange>
                </w:rPr>
                <w:t>Không có dữ liệu</w:t>
              </w:r>
            </w:ins>
          </w:p>
        </w:tc>
        <w:tc>
          <w:tcPr>
            <w:tcW w:w="1942" w:type="dxa"/>
            <w:tcBorders>
              <w:top w:val="single" w:sz="4" w:space="0" w:color="auto"/>
              <w:left w:val="single" w:sz="4" w:space="0" w:color="auto"/>
              <w:bottom w:val="single" w:sz="4" w:space="0" w:color="auto"/>
              <w:right w:val="single" w:sz="4" w:space="0" w:color="auto"/>
            </w:tcBorders>
          </w:tcPr>
          <w:p w14:paraId="05D6AFB7" w14:textId="44A0DCD5" w:rsidR="00D6420A" w:rsidRPr="00920004" w:rsidRDefault="00D6420A" w:rsidP="00941ED9">
            <w:pPr>
              <w:rPr>
                <w:ins w:id="33617" w:author="phuong vu" w:date="2018-11-26T08:57:00Z"/>
                <w:lang w:val="es-ES"/>
                <w:rPrChange w:id="33618" w:author="phuong vu" w:date="2018-11-30T22:36:00Z">
                  <w:rPr>
                    <w:ins w:id="33619" w:author="phuong vu" w:date="2018-11-26T08:57:00Z"/>
                    <w:lang w:val="es-ES"/>
                  </w:rPr>
                </w:rPrChange>
              </w:rPr>
              <w:pPrChange w:id="33620" w:author="phuong vu" w:date="2018-11-30T21:34:00Z">
                <w:pPr>
                  <w:spacing w:line="276" w:lineRule="auto"/>
                  <w:jc w:val="left"/>
                </w:pPr>
              </w:pPrChange>
            </w:pPr>
            <w:ins w:id="33621" w:author="phuong vu" w:date="2018-11-26T08:57:00Z">
              <w:r w:rsidRPr="00920004">
                <w:rPr>
                  <w:lang w:val="es-ES"/>
                  <w:rPrChange w:id="33622" w:author="phuong vu" w:date="2018-11-30T22:36:00Z">
                    <w:rPr>
                      <w:lang w:val="es-ES"/>
                    </w:rPr>
                  </w:rPrChange>
                </w:rPr>
                <w:t>Hiển thị tất cả đơn hàng.</w:t>
              </w:r>
            </w:ins>
          </w:p>
        </w:tc>
        <w:tc>
          <w:tcPr>
            <w:tcW w:w="1713" w:type="dxa"/>
            <w:tcBorders>
              <w:top w:val="single" w:sz="4" w:space="0" w:color="auto"/>
              <w:left w:val="single" w:sz="4" w:space="0" w:color="auto"/>
              <w:bottom w:val="single" w:sz="4" w:space="0" w:color="auto"/>
              <w:right w:val="single" w:sz="4" w:space="0" w:color="auto"/>
            </w:tcBorders>
          </w:tcPr>
          <w:p w14:paraId="181FB1AF" w14:textId="3E0BCC3A" w:rsidR="00D6420A" w:rsidRPr="00920004" w:rsidRDefault="00D6420A" w:rsidP="00941ED9">
            <w:pPr>
              <w:rPr>
                <w:ins w:id="33623" w:author="phuong vu" w:date="2018-11-26T08:57:00Z"/>
                <w:lang w:val="es-ES"/>
                <w:rPrChange w:id="33624" w:author="phuong vu" w:date="2018-11-30T22:36:00Z">
                  <w:rPr>
                    <w:ins w:id="33625" w:author="phuong vu" w:date="2018-11-26T08:57:00Z"/>
                    <w:lang w:val="es-ES"/>
                  </w:rPr>
                </w:rPrChange>
              </w:rPr>
              <w:pPrChange w:id="33626" w:author="phuong vu" w:date="2018-11-30T21:34:00Z">
                <w:pPr>
                  <w:spacing w:line="276" w:lineRule="auto"/>
                  <w:jc w:val="left"/>
                </w:pPr>
              </w:pPrChange>
            </w:pPr>
            <w:ins w:id="33627" w:author="phuong vu" w:date="2018-11-26T08:57:00Z">
              <w:r w:rsidRPr="00920004">
                <w:rPr>
                  <w:lang w:val="es-ES"/>
                  <w:rPrChange w:id="33628" w:author="phuong vu" w:date="2018-11-30T22:36:00Z">
                    <w:rPr>
                      <w:lang w:val="es-ES"/>
                    </w:rPr>
                  </w:rPrChange>
                </w:rPr>
                <w:t>Hiển thị tất cả đơn hàng.</w:t>
              </w:r>
            </w:ins>
          </w:p>
        </w:tc>
        <w:tc>
          <w:tcPr>
            <w:tcW w:w="1738" w:type="dxa"/>
            <w:tcBorders>
              <w:top w:val="single" w:sz="4" w:space="0" w:color="auto"/>
              <w:left w:val="single" w:sz="4" w:space="0" w:color="auto"/>
              <w:bottom w:val="single" w:sz="4" w:space="0" w:color="auto"/>
              <w:right w:val="single" w:sz="4" w:space="0" w:color="auto"/>
            </w:tcBorders>
          </w:tcPr>
          <w:p w14:paraId="12F054E1" w14:textId="430DE972" w:rsidR="00D6420A" w:rsidRPr="00920004" w:rsidRDefault="00D6420A" w:rsidP="00941ED9">
            <w:pPr>
              <w:rPr>
                <w:ins w:id="33629" w:author="phuong vu" w:date="2018-11-26T08:57:00Z"/>
                <w:lang w:val="es-ES"/>
                <w:rPrChange w:id="33630" w:author="phuong vu" w:date="2018-11-30T22:36:00Z">
                  <w:rPr>
                    <w:ins w:id="33631" w:author="phuong vu" w:date="2018-11-26T08:57:00Z"/>
                    <w:lang w:val="es-ES"/>
                  </w:rPr>
                </w:rPrChange>
              </w:rPr>
              <w:pPrChange w:id="33632" w:author="phuong vu" w:date="2018-11-30T21:34:00Z">
                <w:pPr>
                  <w:keepNext/>
                  <w:spacing w:line="276" w:lineRule="auto"/>
                  <w:jc w:val="left"/>
                </w:pPr>
              </w:pPrChange>
            </w:pPr>
            <w:ins w:id="33633" w:author="phuong vu" w:date="2018-11-26T08:57:00Z">
              <w:r w:rsidRPr="00920004">
                <w:rPr>
                  <w:lang w:val="es-ES"/>
                  <w:rPrChange w:id="33634" w:author="phuong vu" w:date="2018-11-30T22:36:00Z">
                    <w:rPr>
                      <w:lang w:val="es-ES"/>
                    </w:rPr>
                  </w:rPrChange>
                </w:rPr>
                <w:t>Thành công</w:t>
              </w:r>
            </w:ins>
          </w:p>
        </w:tc>
      </w:tr>
      <w:tr w:rsidR="00D6420A" w:rsidRPr="00920004" w14:paraId="1869911D" w14:textId="77777777" w:rsidTr="00094B16">
        <w:trPr>
          <w:ins w:id="33635" w:author="phuong vu" w:date="2018-11-26T08:58:00Z"/>
        </w:trPr>
        <w:tc>
          <w:tcPr>
            <w:tcW w:w="708" w:type="dxa"/>
            <w:tcBorders>
              <w:top w:val="single" w:sz="4" w:space="0" w:color="auto"/>
              <w:left w:val="single" w:sz="4" w:space="0" w:color="auto"/>
              <w:bottom w:val="single" w:sz="4" w:space="0" w:color="auto"/>
              <w:right w:val="single" w:sz="4" w:space="0" w:color="auto"/>
            </w:tcBorders>
            <w:vAlign w:val="center"/>
          </w:tcPr>
          <w:p w14:paraId="419213D3" w14:textId="24F0C78D" w:rsidR="00D6420A" w:rsidRPr="00920004" w:rsidRDefault="00D6420A" w:rsidP="00941ED9">
            <w:pPr>
              <w:rPr>
                <w:ins w:id="33636" w:author="phuong vu" w:date="2018-11-26T08:58:00Z"/>
                <w:lang w:val="es-ES"/>
                <w:rPrChange w:id="33637" w:author="phuong vu" w:date="2018-11-30T22:36:00Z">
                  <w:rPr>
                    <w:ins w:id="33638" w:author="phuong vu" w:date="2018-11-26T08:58:00Z"/>
                    <w:lang w:val="es-ES"/>
                  </w:rPr>
                </w:rPrChange>
              </w:rPr>
              <w:pPrChange w:id="33639" w:author="phuong vu" w:date="2018-11-30T21:34:00Z">
                <w:pPr>
                  <w:spacing w:line="276" w:lineRule="auto"/>
                  <w:jc w:val="center"/>
                </w:pPr>
              </w:pPrChange>
            </w:pPr>
            <w:ins w:id="33640" w:author="phuong vu" w:date="2018-11-26T08:58:00Z">
              <w:r w:rsidRPr="00920004">
                <w:rPr>
                  <w:lang w:val="es-ES"/>
                  <w:rPrChange w:id="33641" w:author="phuong vu" w:date="2018-11-30T22:36:00Z">
                    <w:rPr>
                      <w:lang w:val="es-ES"/>
                    </w:rPr>
                  </w:rPrChange>
                </w:rPr>
                <w:t>4</w:t>
              </w:r>
            </w:ins>
          </w:p>
        </w:tc>
        <w:tc>
          <w:tcPr>
            <w:tcW w:w="2676" w:type="dxa"/>
            <w:tcBorders>
              <w:top w:val="single" w:sz="4" w:space="0" w:color="auto"/>
              <w:left w:val="single" w:sz="4" w:space="0" w:color="auto"/>
              <w:bottom w:val="single" w:sz="4" w:space="0" w:color="auto"/>
              <w:right w:val="single" w:sz="4" w:space="0" w:color="auto"/>
            </w:tcBorders>
          </w:tcPr>
          <w:p w14:paraId="126862D7" w14:textId="77777777" w:rsidR="00D6420A" w:rsidRPr="00920004" w:rsidRDefault="00D6420A" w:rsidP="00941ED9">
            <w:pPr>
              <w:rPr>
                <w:ins w:id="33642" w:author="phuong vu" w:date="2018-11-26T09:00:00Z"/>
                <w:lang w:val="es-ES"/>
                <w:rPrChange w:id="33643" w:author="phuong vu" w:date="2018-11-30T22:36:00Z">
                  <w:rPr>
                    <w:ins w:id="33644" w:author="phuong vu" w:date="2018-11-26T09:00:00Z"/>
                    <w:lang w:val="es-ES"/>
                  </w:rPr>
                </w:rPrChange>
              </w:rPr>
              <w:pPrChange w:id="33645" w:author="phuong vu" w:date="2018-11-30T21:34:00Z">
                <w:pPr>
                  <w:spacing w:line="276" w:lineRule="auto"/>
                  <w:jc w:val="left"/>
                </w:pPr>
              </w:pPrChange>
            </w:pPr>
            <w:ins w:id="33646" w:author="phuong vu" w:date="2018-11-26T09:00:00Z">
              <w:r w:rsidRPr="00920004">
                <w:rPr>
                  <w:lang w:val="es-ES"/>
                  <w:rPrChange w:id="33647" w:author="phuong vu" w:date="2018-11-30T22:36:00Z">
                    <w:rPr>
                      <w:lang w:val="es-ES"/>
                    </w:rPr>
                  </w:rPrChange>
                </w:rPr>
                <w:t>Tên khách hàng:</w:t>
              </w:r>
            </w:ins>
          </w:p>
          <w:p w14:paraId="287F57B7" w14:textId="77777777" w:rsidR="00D6420A" w:rsidRPr="00920004" w:rsidRDefault="00D6420A" w:rsidP="00941ED9">
            <w:pPr>
              <w:rPr>
                <w:ins w:id="33648" w:author="phuong vu" w:date="2018-11-26T09:00:00Z"/>
                <w:lang w:val="es-ES"/>
                <w:rPrChange w:id="33649" w:author="phuong vu" w:date="2018-11-30T22:36:00Z">
                  <w:rPr>
                    <w:ins w:id="33650" w:author="phuong vu" w:date="2018-11-26T09:00:00Z"/>
                    <w:lang w:val="es-ES"/>
                  </w:rPr>
                </w:rPrChange>
              </w:rPr>
              <w:pPrChange w:id="33651" w:author="phuong vu" w:date="2018-11-30T21:34:00Z">
                <w:pPr>
                  <w:spacing w:line="276" w:lineRule="auto"/>
                  <w:jc w:val="left"/>
                </w:pPr>
              </w:pPrChange>
            </w:pPr>
            <w:ins w:id="33652" w:author="phuong vu" w:date="2018-11-26T09:00:00Z">
              <w:r w:rsidRPr="00920004">
                <w:rPr>
                  <w:lang w:val="es-ES"/>
                  <w:rPrChange w:id="33653" w:author="phuong vu" w:date="2018-11-30T22:36:00Z">
                    <w:rPr>
                      <w:lang w:val="es-ES"/>
                    </w:rPr>
                  </w:rPrChange>
                </w:rPr>
                <w:t>Phương</w:t>
              </w:r>
            </w:ins>
          </w:p>
          <w:p w14:paraId="1C0F620B" w14:textId="7FD32A0F" w:rsidR="00D6420A" w:rsidRPr="00920004" w:rsidRDefault="00D6420A" w:rsidP="00941ED9">
            <w:pPr>
              <w:rPr>
                <w:ins w:id="33654" w:author="phuong vu" w:date="2018-11-26T08:58:00Z"/>
                <w:lang w:val="es-ES"/>
                <w:rPrChange w:id="33655" w:author="phuong vu" w:date="2018-11-30T22:36:00Z">
                  <w:rPr>
                    <w:ins w:id="33656" w:author="phuong vu" w:date="2018-11-26T08:58:00Z"/>
                    <w:lang w:val="es-ES"/>
                  </w:rPr>
                </w:rPrChange>
              </w:rPr>
              <w:pPrChange w:id="33657" w:author="phuong vu" w:date="2018-11-30T21:34:00Z">
                <w:pPr>
                  <w:spacing w:line="276" w:lineRule="auto"/>
                  <w:jc w:val="left"/>
                </w:pPr>
              </w:pPrChange>
            </w:pPr>
            <w:ins w:id="33658" w:author="phuong vu" w:date="2018-11-26T09:00:00Z">
              <w:r w:rsidRPr="00920004">
                <w:rPr>
                  <w:lang w:val="es-ES"/>
                  <w:rPrChange w:id="33659" w:author="phuong vu" w:date="2018-11-30T22:36:00Z">
                    <w:rPr>
                      <w:lang w:val="es-ES"/>
                    </w:rPr>
                  </w:rPrChange>
                </w:rPr>
                <w:t>Mã đơn hàng: 89</w:t>
              </w:r>
            </w:ins>
          </w:p>
        </w:tc>
        <w:tc>
          <w:tcPr>
            <w:tcW w:w="1942" w:type="dxa"/>
            <w:tcBorders>
              <w:top w:val="single" w:sz="4" w:space="0" w:color="auto"/>
              <w:left w:val="single" w:sz="4" w:space="0" w:color="auto"/>
              <w:bottom w:val="single" w:sz="4" w:space="0" w:color="auto"/>
              <w:right w:val="single" w:sz="4" w:space="0" w:color="auto"/>
            </w:tcBorders>
          </w:tcPr>
          <w:p w14:paraId="1530F20D" w14:textId="6FCB0493" w:rsidR="00D6420A" w:rsidRPr="00920004" w:rsidRDefault="00D6420A" w:rsidP="00941ED9">
            <w:pPr>
              <w:rPr>
                <w:ins w:id="33660" w:author="phuong vu" w:date="2018-11-26T08:58:00Z"/>
                <w:lang w:val="es-ES"/>
                <w:rPrChange w:id="33661" w:author="phuong vu" w:date="2018-11-30T22:36:00Z">
                  <w:rPr>
                    <w:ins w:id="33662" w:author="phuong vu" w:date="2018-11-26T08:58:00Z"/>
                    <w:lang w:val="es-ES"/>
                  </w:rPr>
                </w:rPrChange>
              </w:rPr>
              <w:pPrChange w:id="33663" w:author="phuong vu" w:date="2018-11-30T21:34:00Z">
                <w:pPr>
                  <w:spacing w:line="276" w:lineRule="auto"/>
                  <w:jc w:val="left"/>
                </w:pPr>
              </w:pPrChange>
            </w:pPr>
            <w:ins w:id="33664" w:author="phuong vu" w:date="2018-11-26T09:00:00Z">
              <w:r w:rsidRPr="00920004">
                <w:rPr>
                  <w:lang w:val="es-ES"/>
                  <w:rPrChange w:id="33665" w:author="phuong vu" w:date="2018-11-30T22:36:00Z">
                    <w:rPr>
                      <w:lang w:val="es-ES"/>
                    </w:rPr>
                  </w:rPrChange>
                </w:rPr>
                <w:t>Hiển thị đơn hàng với mã 89 và có tên khách hàng gồm từ “phuong”.</w:t>
              </w:r>
            </w:ins>
          </w:p>
        </w:tc>
        <w:tc>
          <w:tcPr>
            <w:tcW w:w="1713" w:type="dxa"/>
            <w:tcBorders>
              <w:top w:val="single" w:sz="4" w:space="0" w:color="auto"/>
              <w:left w:val="single" w:sz="4" w:space="0" w:color="auto"/>
              <w:bottom w:val="single" w:sz="4" w:space="0" w:color="auto"/>
              <w:right w:val="single" w:sz="4" w:space="0" w:color="auto"/>
            </w:tcBorders>
          </w:tcPr>
          <w:p w14:paraId="11C29D17" w14:textId="11D67B19" w:rsidR="00D6420A" w:rsidRPr="00920004" w:rsidRDefault="00D6420A" w:rsidP="00941ED9">
            <w:pPr>
              <w:rPr>
                <w:ins w:id="33666" w:author="phuong vu" w:date="2018-11-26T08:58:00Z"/>
                <w:lang w:val="es-ES"/>
                <w:rPrChange w:id="33667" w:author="phuong vu" w:date="2018-11-30T22:36:00Z">
                  <w:rPr>
                    <w:ins w:id="33668" w:author="phuong vu" w:date="2018-11-26T08:58:00Z"/>
                    <w:lang w:val="es-ES"/>
                  </w:rPr>
                </w:rPrChange>
              </w:rPr>
              <w:pPrChange w:id="33669" w:author="phuong vu" w:date="2018-11-30T21:34:00Z">
                <w:pPr>
                  <w:spacing w:line="276" w:lineRule="auto"/>
                  <w:jc w:val="left"/>
                </w:pPr>
              </w:pPrChange>
            </w:pPr>
            <w:ins w:id="33670" w:author="phuong vu" w:date="2018-11-26T09:00:00Z">
              <w:r w:rsidRPr="00920004">
                <w:rPr>
                  <w:lang w:val="es-ES"/>
                  <w:rPrChange w:id="33671" w:author="phuong vu" w:date="2018-11-30T22:36:00Z">
                    <w:rPr>
                      <w:lang w:val="es-ES"/>
                    </w:rPr>
                  </w:rPrChange>
                </w:rPr>
                <w:t>Hiển thị đơn hàng với mã 89 và có tên khách hàng gồm từ “phuong”.</w:t>
              </w:r>
            </w:ins>
          </w:p>
        </w:tc>
        <w:tc>
          <w:tcPr>
            <w:tcW w:w="1738" w:type="dxa"/>
            <w:tcBorders>
              <w:top w:val="single" w:sz="4" w:space="0" w:color="auto"/>
              <w:left w:val="single" w:sz="4" w:space="0" w:color="auto"/>
              <w:bottom w:val="single" w:sz="4" w:space="0" w:color="auto"/>
              <w:right w:val="single" w:sz="4" w:space="0" w:color="auto"/>
            </w:tcBorders>
          </w:tcPr>
          <w:p w14:paraId="72112FF4" w14:textId="736F012C" w:rsidR="00D6420A" w:rsidRPr="00920004" w:rsidRDefault="00D6420A" w:rsidP="00941ED9">
            <w:pPr>
              <w:rPr>
                <w:ins w:id="33672" w:author="phuong vu" w:date="2018-11-26T08:58:00Z"/>
                <w:lang w:val="es-ES"/>
                <w:rPrChange w:id="33673" w:author="phuong vu" w:date="2018-11-30T22:36:00Z">
                  <w:rPr>
                    <w:ins w:id="33674" w:author="phuong vu" w:date="2018-11-26T08:58:00Z"/>
                    <w:lang w:val="es-ES"/>
                  </w:rPr>
                </w:rPrChange>
              </w:rPr>
              <w:pPrChange w:id="33675" w:author="phuong vu" w:date="2018-11-30T21:34:00Z">
                <w:pPr>
                  <w:keepNext/>
                  <w:spacing w:line="276" w:lineRule="auto"/>
                  <w:jc w:val="left"/>
                </w:pPr>
              </w:pPrChange>
            </w:pPr>
            <w:ins w:id="33676" w:author="phuong vu" w:date="2018-11-26T09:00:00Z">
              <w:r w:rsidRPr="00920004">
                <w:rPr>
                  <w:lang w:val="es-ES"/>
                  <w:rPrChange w:id="33677" w:author="phuong vu" w:date="2018-11-30T22:36:00Z">
                    <w:rPr>
                      <w:lang w:val="es-ES"/>
                    </w:rPr>
                  </w:rPrChange>
                </w:rPr>
                <w:t>Thành công</w:t>
              </w:r>
            </w:ins>
          </w:p>
        </w:tc>
      </w:tr>
      <w:tr w:rsidR="00D6420A" w:rsidRPr="00920004" w14:paraId="42DD8F92" w14:textId="77777777" w:rsidTr="00094B16">
        <w:trPr>
          <w:ins w:id="33678" w:author="phuong vu" w:date="2018-11-26T09:01:00Z"/>
        </w:trPr>
        <w:tc>
          <w:tcPr>
            <w:tcW w:w="708" w:type="dxa"/>
            <w:tcBorders>
              <w:top w:val="single" w:sz="4" w:space="0" w:color="auto"/>
              <w:left w:val="single" w:sz="4" w:space="0" w:color="auto"/>
              <w:bottom w:val="single" w:sz="4" w:space="0" w:color="auto"/>
              <w:right w:val="single" w:sz="4" w:space="0" w:color="auto"/>
            </w:tcBorders>
            <w:vAlign w:val="center"/>
          </w:tcPr>
          <w:p w14:paraId="7ED77E88" w14:textId="48D9A7E2" w:rsidR="00D6420A" w:rsidRPr="00920004" w:rsidRDefault="00D6420A" w:rsidP="00941ED9">
            <w:pPr>
              <w:rPr>
                <w:ins w:id="33679" w:author="phuong vu" w:date="2018-11-26T09:01:00Z"/>
                <w:lang w:val="es-ES"/>
                <w:rPrChange w:id="33680" w:author="phuong vu" w:date="2018-11-30T22:36:00Z">
                  <w:rPr>
                    <w:ins w:id="33681" w:author="phuong vu" w:date="2018-11-26T09:01:00Z"/>
                    <w:lang w:val="es-ES"/>
                  </w:rPr>
                </w:rPrChange>
              </w:rPr>
              <w:pPrChange w:id="33682" w:author="phuong vu" w:date="2018-11-30T21:34:00Z">
                <w:pPr>
                  <w:spacing w:line="276" w:lineRule="auto"/>
                  <w:jc w:val="center"/>
                </w:pPr>
              </w:pPrChange>
            </w:pPr>
            <w:ins w:id="33683" w:author="phuong vu" w:date="2018-11-26T09:01:00Z">
              <w:r w:rsidRPr="00920004">
                <w:rPr>
                  <w:lang w:val="es-ES"/>
                  <w:rPrChange w:id="33684" w:author="phuong vu" w:date="2018-11-30T22:36:00Z">
                    <w:rPr>
                      <w:lang w:val="es-ES"/>
                    </w:rPr>
                  </w:rPrChange>
                </w:rPr>
                <w:t>5</w:t>
              </w:r>
            </w:ins>
          </w:p>
        </w:tc>
        <w:tc>
          <w:tcPr>
            <w:tcW w:w="2676" w:type="dxa"/>
            <w:tcBorders>
              <w:top w:val="single" w:sz="4" w:space="0" w:color="auto"/>
              <w:left w:val="single" w:sz="4" w:space="0" w:color="auto"/>
              <w:bottom w:val="single" w:sz="4" w:space="0" w:color="auto"/>
              <w:right w:val="single" w:sz="4" w:space="0" w:color="auto"/>
            </w:tcBorders>
          </w:tcPr>
          <w:p w14:paraId="2C1E27D6" w14:textId="6613498F" w:rsidR="00D6420A" w:rsidRPr="00920004" w:rsidRDefault="00D6420A" w:rsidP="00941ED9">
            <w:pPr>
              <w:rPr>
                <w:ins w:id="33685" w:author="phuong vu" w:date="2018-11-26T09:01:00Z"/>
                <w:lang w:val="es-ES"/>
                <w:rPrChange w:id="33686" w:author="phuong vu" w:date="2018-11-30T22:36:00Z">
                  <w:rPr>
                    <w:ins w:id="33687" w:author="phuong vu" w:date="2018-11-26T09:01:00Z"/>
                    <w:lang w:val="es-ES"/>
                  </w:rPr>
                </w:rPrChange>
              </w:rPr>
              <w:pPrChange w:id="33688" w:author="phuong vu" w:date="2018-11-30T21:34:00Z">
                <w:pPr>
                  <w:spacing w:line="276" w:lineRule="auto"/>
                  <w:jc w:val="left"/>
                </w:pPr>
              </w:pPrChange>
            </w:pPr>
            <w:ins w:id="33689" w:author="phuong vu" w:date="2018-11-26T09:01:00Z">
              <w:r w:rsidRPr="00920004">
                <w:rPr>
                  <w:lang w:val="es-ES"/>
                  <w:rPrChange w:id="33690" w:author="phuong vu" w:date="2018-11-30T22:36:00Z">
                    <w:rPr>
                      <w:lang w:val="es-ES"/>
                    </w:rPr>
                  </w:rPrChange>
                </w:rPr>
                <w:t>Các trường hợp còn lại</w:t>
              </w:r>
            </w:ins>
          </w:p>
        </w:tc>
        <w:tc>
          <w:tcPr>
            <w:tcW w:w="1942" w:type="dxa"/>
            <w:tcBorders>
              <w:top w:val="single" w:sz="4" w:space="0" w:color="auto"/>
              <w:left w:val="single" w:sz="4" w:space="0" w:color="auto"/>
              <w:bottom w:val="single" w:sz="4" w:space="0" w:color="auto"/>
              <w:right w:val="single" w:sz="4" w:space="0" w:color="auto"/>
            </w:tcBorders>
          </w:tcPr>
          <w:p w14:paraId="1BEAFD1C" w14:textId="67135931" w:rsidR="00D6420A" w:rsidRPr="00920004" w:rsidRDefault="00D6420A" w:rsidP="00941ED9">
            <w:pPr>
              <w:rPr>
                <w:ins w:id="33691" w:author="phuong vu" w:date="2018-11-26T09:01:00Z"/>
                <w:lang w:val="es-ES"/>
                <w:rPrChange w:id="33692" w:author="phuong vu" w:date="2018-11-30T22:36:00Z">
                  <w:rPr>
                    <w:ins w:id="33693" w:author="phuong vu" w:date="2018-11-26T09:01:00Z"/>
                    <w:lang w:val="es-ES"/>
                  </w:rPr>
                </w:rPrChange>
              </w:rPr>
              <w:pPrChange w:id="33694" w:author="phuong vu" w:date="2018-11-30T21:34:00Z">
                <w:pPr>
                  <w:spacing w:line="276" w:lineRule="auto"/>
                  <w:jc w:val="left"/>
                </w:pPr>
              </w:pPrChange>
            </w:pPr>
            <w:ins w:id="33695" w:author="phuong vu" w:date="2018-11-26T09:01:00Z">
              <w:r w:rsidRPr="00920004">
                <w:rPr>
                  <w:lang w:val="es-ES"/>
                  <w:rPrChange w:id="33696" w:author="phuong vu" w:date="2018-11-30T22:36:00Z">
                    <w:rPr>
                      <w:lang w:val="es-ES"/>
                    </w:rPr>
                  </w:rPrChange>
                </w:rPr>
                <w:t>Hiển thị đúng các đơn hàng.</w:t>
              </w:r>
            </w:ins>
          </w:p>
        </w:tc>
        <w:tc>
          <w:tcPr>
            <w:tcW w:w="1713" w:type="dxa"/>
            <w:tcBorders>
              <w:top w:val="single" w:sz="4" w:space="0" w:color="auto"/>
              <w:left w:val="single" w:sz="4" w:space="0" w:color="auto"/>
              <w:bottom w:val="single" w:sz="4" w:space="0" w:color="auto"/>
              <w:right w:val="single" w:sz="4" w:space="0" w:color="auto"/>
            </w:tcBorders>
          </w:tcPr>
          <w:p w14:paraId="20FCCFC6" w14:textId="6C519B3E" w:rsidR="00D6420A" w:rsidRPr="00920004" w:rsidRDefault="00D6420A" w:rsidP="00941ED9">
            <w:pPr>
              <w:rPr>
                <w:ins w:id="33697" w:author="phuong vu" w:date="2018-11-26T09:01:00Z"/>
                <w:lang w:val="es-ES"/>
                <w:rPrChange w:id="33698" w:author="phuong vu" w:date="2018-11-30T22:36:00Z">
                  <w:rPr>
                    <w:ins w:id="33699" w:author="phuong vu" w:date="2018-11-26T09:01:00Z"/>
                    <w:lang w:val="es-ES"/>
                  </w:rPr>
                </w:rPrChange>
              </w:rPr>
              <w:pPrChange w:id="33700" w:author="phuong vu" w:date="2018-11-30T21:34:00Z">
                <w:pPr>
                  <w:spacing w:line="276" w:lineRule="auto"/>
                  <w:jc w:val="left"/>
                </w:pPr>
              </w:pPrChange>
            </w:pPr>
            <w:ins w:id="33701" w:author="phuong vu" w:date="2018-11-26T09:01:00Z">
              <w:r w:rsidRPr="00920004">
                <w:rPr>
                  <w:lang w:val="es-ES"/>
                  <w:rPrChange w:id="33702" w:author="phuong vu" w:date="2018-11-30T22:36:00Z">
                    <w:rPr>
                      <w:lang w:val="es-ES"/>
                    </w:rPr>
                  </w:rPrChange>
                </w:rPr>
                <w:t>Hiển thị đúng các đơn hàng.</w:t>
              </w:r>
            </w:ins>
          </w:p>
        </w:tc>
        <w:tc>
          <w:tcPr>
            <w:tcW w:w="1738" w:type="dxa"/>
            <w:tcBorders>
              <w:top w:val="single" w:sz="4" w:space="0" w:color="auto"/>
              <w:left w:val="single" w:sz="4" w:space="0" w:color="auto"/>
              <w:bottom w:val="single" w:sz="4" w:space="0" w:color="auto"/>
              <w:right w:val="single" w:sz="4" w:space="0" w:color="auto"/>
            </w:tcBorders>
          </w:tcPr>
          <w:p w14:paraId="1DBBA60A" w14:textId="6D8FFF42" w:rsidR="00D6420A" w:rsidRPr="00920004" w:rsidRDefault="00D6420A" w:rsidP="00941ED9">
            <w:pPr>
              <w:rPr>
                <w:ins w:id="33703" w:author="phuong vu" w:date="2018-11-26T09:01:00Z"/>
                <w:lang w:val="es-ES"/>
                <w:rPrChange w:id="33704" w:author="phuong vu" w:date="2018-11-30T22:36:00Z">
                  <w:rPr>
                    <w:ins w:id="33705" w:author="phuong vu" w:date="2018-11-26T09:01:00Z"/>
                    <w:lang w:val="es-ES"/>
                  </w:rPr>
                </w:rPrChange>
              </w:rPr>
              <w:pPrChange w:id="33706" w:author="phuong vu" w:date="2018-11-30T21:34:00Z">
                <w:pPr>
                  <w:keepNext/>
                  <w:spacing w:line="276" w:lineRule="auto"/>
                  <w:jc w:val="left"/>
                </w:pPr>
              </w:pPrChange>
            </w:pPr>
            <w:ins w:id="33707" w:author="phuong vu" w:date="2018-11-26T09:01:00Z">
              <w:r w:rsidRPr="00920004">
                <w:rPr>
                  <w:lang w:val="es-ES"/>
                  <w:rPrChange w:id="33708" w:author="phuong vu" w:date="2018-11-30T22:36:00Z">
                    <w:rPr>
                      <w:lang w:val="es-ES"/>
                    </w:rPr>
                  </w:rPrChange>
                </w:rPr>
                <w:t>Thành công</w:t>
              </w:r>
            </w:ins>
          </w:p>
        </w:tc>
      </w:tr>
      <w:tr w:rsidR="0033025D" w:rsidRPr="00920004" w14:paraId="0471CB3D" w14:textId="77777777" w:rsidTr="00094B16">
        <w:trPr>
          <w:ins w:id="33709" w:author="phuong vu" w:date="2018-11-26T02:11:00Z"/>
        </w:trPr>
        <w:tc>
          <w:tcPr>
            <w:tcW w:w="708" w:type="dxa"/>
            <w:tcBorders>
              <w:top w:val="single" w:sz="4" w:space="0" w:color="auto"/>
              <w:left w:val="single" w:sz="4" w:space="0" w:color="auto"/>
              <w:bottom w:val="single" w:sz="4" w:space="0" w:color="auto"/>
              <w:right w:val="single" w:sz="4" w:space="0" w:color="auto"/>
            </w:tcBorders>
            <w:vAlign w:val="center"/>
          </w:tcPr>
          <w:p w14:paraId="3FEDBC81" w14:textId="6D135287" w:rsidR="0033025D" w:rsidRPr="00920004" w:rsidRDefault="00D6420A" w:rsidP="00941ED9">
            <w:pPr>
              <w:rPr>
                <w:ins w:id="33710" w:author="phuong vu" w:date="2018-11-26T02:11:00Z"/>
                <w:lang w:val="es-ES"/>
                <w:rPrChange w:id="33711" w:author="phuong vu" w:date="2018-11-30T22:36:00Z">
                  <w:rPr>
                    <w:ins w:id="33712" w:author="phuong vu" w:date="2018-11-26T02:11:00Z"/>
                    <w:lang w:val="es-ES"/>
                  </w:rPr>
                </w:rPrChange>
              </w:rPr>
              <w:pPrChange w:id="33713" w:author="phuong vu" w:date="2018-11-30T21:34:00Z">
                <w:pPr>
                  <w:spacing w:line="276" w:lineRule="auto"/>
                  <w:jc w:val="center"/>
                </w:pPr>
              </w:pPrChange>
            </w:pPr>
            <w:ins w:id="33714" w:author="phuong vu" w:date="2018-11-26T09:01:00Z">
              <w:r w:rsidRPr="00920004">
                <w:rPr>
                  <w:lang w:val="es-ES"/>
                  <w:rPrChange w:id="33715" w:author="phuong vu" w:date="2018-11-30T22:36:00Z">
                    <w:rPr>
                      <w:lang w:val="es-ES"/>
                    </w:rPr>
                  </w:rPrChange>
                </w:rPr>
                <w:t>6</w:t>
              </w:r>
            </w:ins>
          </w:p>
        </w:tc>
        <w:tc>
          <w:tcPr>
            <w:tcW w:w="2676" w:type="dxa"/>
            <w:tcBorders>
              <w:top w:val="single" w:sz="4" w:space="0" w:color="auto"/>
              <w:left w:val="single" w:sz="4" w:space="0" w:color="auto"/>
              <w:bottom w:val="single" w:sz="4" w:space="0" w:color="auto"/>
              <w:right w:val="single" w:sz="4" w:space="0" w:color="auto"/>
            </w:tcBorders>
          </w:tcPr>
          <w:p w14:paraId="1E657B3B" w14:textId="34273118" w:rsidR="0033025D" w:rsidRPr="00920004" w:rsidRDefault="0033025D" w:rsidP="00941ED9">
            <w:pPr>
              <w:rPr>
                <w:ins w:id="33716" w:author="phuong vu" w:date="2018-11-26T02:11:00Z"/>
                <w:lang w:val="es-ES"/>
                <w:rPrChange w:id="33717" w:author="phuong vu" w:date="2018-11-30T22:36:00Z">
                  <w:rPr>
                    <w:ins w:id="33718" w:author="phuong vu" w:date="2018-11-26T02:11:00Z"/>
                    <w:lang w:val="es-ES"/>
                  </w:rPr>
                </w:rPrChange>
              </w:rPr>
              <w:pPrChange w:id="33719" w:author="phuong vu" w:date="2018-11-30T21:34:00Z">
                <w:pPr>
                  <w:spacing w:line="276" w:lineRule="auto"/>
                  <w:jc w:val="left"/>
                </w:pPr>
              </w:pPrChange>
            </w:pPr>
            <w:ins w:id="33720" w:author="phuong vu" w:date="2018-11-26T02:11:00Z">
              <w:r w:rsidRPr="00920004">
                <w:rPr>
                  <w:lang w:val="es-ES"/>
                  <w:rPrChange w:id="33721" w:author="phuong vu" w:date="2018-11-30T22:36:00Z">
                    <w:rPr>
                      <w:lang w:val="es-ES"/>
                    </w:rPr>
                  </w:rPrChange>
                </w:rPr>
                <w:t xml:space="preserve">Dữ liệu lỗi, kết nối </w:t>
              </w:r>
            </w:ins>
            <w:ins w:id="33722" w:author="phuong vu" w:date="2018-11-30T13:58:00Z">
              <w:r w:rsidR="00184C15" w:rsidRPr="00920004">
                <w:rPr>
                  <w:lang w:val="es-ES"/>
                  <w:rPrChange w:id="33723" w:author="phuong vu" w:date="2018-11-30T22:36:00Z">
                    <w:rPr>
                      <w:lang w:val="es-ES"/>
                    </w:rPr>
                  </w:rPrChange>
                </w:rPr>
                <w:t>máy chủ</w:t>
              </w:r>
            </w:ins>
            <w:ins w:id="33724" w:author="phuong vu" w:date="2018-11-26T02:11:00Z">
              <w:r w:rsidRPr="00920004">
                <w:rPr>
                  <w:lang w:val="es-ES"/>
                  <w:rPrChange w:id="33725" w:author="phuong vu" w:date="2018-11-30T22:36:00Z">
                    <w:rPr>
                      <w:lang w:val="es-ES"/>
                    </w:rPr>
                  </w:rPrChange>
                </w:rPr>
                <w:t xml:space="preserve"> lỗi.</w:t>
              </w:r>
            </w:ins>
          </w:p>
        </w:tc>
        <w:tc>
          <w:tcPr>
            <w:tcW w:w="1942" w:type="dxa"/>
            <w:tcBorders>
              <w:top w:val="single" w:sz="4" w:space="0" w:color="auto"/>
              <w:left w:val="single" w:sz="4" w:space="0" w:color="auto"/>
              <w:bottom w:val="single" w:sz="4" w:space="0" w:color="auto"/>
              <w:right w:val="single" w:sz="4" w:space="0" w:color="auto"/>
            </w:tcBorders>
          </w:tcPr>
          <w:p w14:paraId="36353C28" w14:textId="77777777" w:rsidR="0033025D" w:rsidRPr="00920004" w:rsidRDefault="0033025D" w:rsidP="00941ED9">
            <w:pPr>
              <w:rPr>
                <w:ins w:id="33726" w:author="phuong vu" w:date="2018-11-26T02:11:00Z"/>
                <w:lang w:val="es-ES"/>
                <w:rPrChange w:id="33727" w:author="phuong vu" w:date="2018-11-30T22:36:00Z">
                  <w:rPr>
                    <w:ins w:id="33728" w:author="phuong vu" w:date="2018-11-26T02:11:00Z"/>
                    <w:lang w:val="es-ES"/>
                  </w:rPr>
                </w:rPrChange>
              </w:rPr>
              <w:pPrChange w:id="33729" w:author="phuong vu" w:date="2018-11-30T21:34:00Z">
                <w:pPr>
                  <w:spacing w:line="276" w:lineRule="auto"/>
                  <w:jc w:val="left"/>
                </w:pPr>
              </w:pPrChange>
            </w:pPr>
            <w:ins w:id="33730" w:author="phuong vu" w:date="2018-11-26T02:11:00Z">
              <w:r w:rsidRPr="00920004">
                <w:rPr>
                  <w:lang w:val="es-ES"/>
                  <w:rPrChange w:id="33731" w:author="phuong vu" w:date="2018-11-30T22:36:00Z">
                    <w:rPr>
                      <w:lang w:val="es-ES"/>
                    </w:rPr>
                  </w:rPrChange>
                </w:rPr>
                <w:t>Trang màn hình lỗi. Thông tin lỗi</w:t>
              </w:r>
            </w:ins>
          </w:p>
        </w:tc>
        <w:tc>
          <w:tcPr>
            <w:tcW w:w="1713" w:type="dxa"/>
            <w:tcBorders>
              <w:top w:val="single" w:sz="4" w:space="0" w:color="auto"/>
              <w:left w:val="single" w:sz="4" w:space="0" w:color="auto"/>
              <w:bottom w:val="single" w:sz="4" w:space="0" w:color="auto"/>
              <w:right w:val="single" w:sz="4" w:space="0" w:color="auto"/>
            </w:tcBorders>
          </w:tcPr>
          <w:p w14:paraId="3351AD70" w14:textId="77777777" w:rsidR="0033025D" w:rsidRPr="00920004" w:rsidRDefault="0033025D" w:rsidP="00941ED9">
            <w:pPr>
              <w:rPr>
                <w:ins w:id="33732" w:author="phuong vu" w:date="2018-11-26T02:11:00Z"/>
                <w:lang w:val="es-ES"/>
                <w:rPrChange w:id="33733" w:author="phuong vu" w:date="2018-11-30T22:36:00Z">
                  <w:rPr>
                    <w:ins w:id="33734" w:author="phuong vu" w:date="2018-11-26T02:11:00Z"/>
                    <w:lang w:val="es-ES"/>
                  </w:rPr>
                </w:rPrChange>
              </w:rPr>
              <w:pPrChange w:id="33735" w:author="phuong vu" w:date="2018-11-30T21:34:00Z">
                <w:pPr>
                  <w:spacing w:line="276" w:lineRule="auto"/>
                  <w:jc w:val="left"/>
                </w:pPr>
              </w:pPrChange>
            </w:pPr>
            <w:ins w:id="33736" w:author="phuong vu" w:date="2018-11-26T02:11:00Z">
              <w:r w:rsidRPr="00920004">
                <w:rPr>
                  <w:lang w:val="es-ES"/>
                  <w:rPrChange w:id="33737" w:author="phuong vu" w:date="2018-11-30T22:36:00Z">
                    <w:rPr>
                      <w:lang w:val="es-ES"/>
                    </w:rPr>
                  </w:rPrChange>
                </w:rPr>
                <w:t>Trang màn hình lỗi. Thông tin lỗi</w:t>
              </w:r>
            </w:ins>
          </w:p>
        </w:tc>
        <w:tc>
          <w:tcPr>
            <w:tcW w:w="1738" w:type="dxa"/>
            <w:tcBorders>
              <w:top w:val="single" w:sz="4" w:space="0" w:color="auto"/>
              <w:left w:val="single" w:sz="4" w:space="0" w:color="auto"/>
              <w:bottom w:val="single" w:sz="4" w:space="0" w:color="auto"/>
              <w:right w:val="single" w:sz="4" w:space="0" w:color="auto"/>
            </w:tcBorders>
          </w:tcPr>
          <w:p w14:paraId="5F777289" w14:textId="77777777" w:rsidR="0033025D" w:rsidRPr="00920004" w:rsidRDefault="0033025D" w:rsidP="00941ED9">
            <w:pPr>
              <w:rPr>
                <w:ins w:id="33738" w:author="phuong vu" w:date="2018-11-26T02:11:00Z"/>
                <w:lang w:val="es-ES"/>
                <w:rPrChange w:id="33739" w:author="phuong vu" w:date="2018-11-30T22:36:00Z">
                  <w:rPr>
                    <w:ins w:id="33740" w:author="phuong vu" w:date="2018-11-26T02:11:00Z"/>
                    <w:lang w:val="es-ES"/>
                  </w:rPr>
                </w:rPrChange>
              </w:rPr>
              <w:pPrChange w:id="33741" w:author="phuong vu" w:date="2018-11-30T21:34:00Z">
                <w:pPr>
                  <w:keepNext/>
                  <w:spacing w:line="276" w:lineRule="auto"/>
                  <w:jc w:val="left"/>
                </w:pPr>
              </w:pPrChange>
            </w:pPr>
            <w:ins w:id="33742" w:author="phuong vu" w:date="2018-11-26T02:11:00Z">
              <w:r w:rsidRPr="00920004">
                <w:rPr>
                  <w:lang w:val="es-ES"/>
                  <w:rPrChange w:id="33743" w:author="phuong vu" w:date="2018-11-30T22:36:00Z">
                    <w:rPr>
                      <w:lang w:val="es-ES"/>
                    </w:rPr>
                  </w:rPrChange>
                </w:rPr>
                <w:t>Thành công</w:t>
              </w:r>
            </w:ins>
          </w:p>
        </w:tc>
      </w:tr>
    </w:tbl>
    <w:p w14:paraId="5656ED31" w14:textId="25078983" w:rsidR="0077093A" w:rsidRPr="00920004" w:rsidRDefault="00D6420A" w:rsidP="00A17FA5">
      <w:pPr>
        <w:pStyle w:val="Caption"/>
        <w:rPr>
          <w:ins w:id="33744" w:author="phuong vu" w:date="2018-11-23T10:03:00Z"/>
          <w:rPrChange w:id="33745" w:author="phuong vu" w:date="2018-11-30T22:36:00Z">
            <w:rPr>
              <w:ins w:id="33746" w:author="phuong vu" w:date="2018-11-23T10:03:00Z"/>
            </w:rPr>
          </w:rPrChange>
        </w:rPr>
        <w:pPrChange w:id="33747" w:author="phuong vu" w:date="2018-11-30T22:42:00Z">
          <w:pPr>
            <w:pStyle w:val="Heading3"/>
          </w:pPr>
        </w:pPrChange>
      </w:pPr>
      <w:bookmarkStart w:id="33748" w:name="_Toc531381650"/>
      <w:ins w:id="33749" w:author="phuong vu" w:date="2018-11-26T09:02:00Z">
        <w:r w:rsidRPr="00920004">
          <w:rPr>
            <w:rPrChange w:id="33750" w:author="phuong vu" w:date="2018-11-30T22:36:00Z">
              <w:rPr/>
            </w:rPrChange>
          </w:rPr>
          <w:t xml:space="preserve">Bảng </w:t>
        </w:r>
      </w:ins>
      <w:ins w:id="33751" w:author="phuong vu" w:date="2018-11-30T14:54:00Z">
        <w:r w:rsidR="00D632EE" w:rsidRPr="00920004">
          <w:rPr>
            <w:rPrChange w:id="33752" w:author="phuong vu" w:date="2018-11-30T22:36:00Z">
              <w:rPr/>
            </w:rPrChange>
          </w:rPr>
          <w:fldChar w:fldCharType="begin"/>
        </w:r>
        <w:r w:rsidR="00D632EE" w:rsidRPr="00920004">
          <w:rPr>
            <w:rPrChange w:id="33753" w:author="phuong vu" w:date="2018-11-30T22:36:00Z">
              <w:rPr/>
            </w:rPrChange>
          </w:rPr>
          <w:instrText xml:space="preserve"> STYLEREF 1 \s </w:instrText>
        </w:r>
      </w:ins>
      <w:r w:rsidR="00D632EE" w:rsidRPr="00920004">
        <w:rPr>
          <w:rPrChange w:id="33754" w:author="phuong vu" w:date="2018-11-30T22:36:00Z">
            <w:rPr/>
          </w:rPrChange>
        </w:rPr>
        <w:fldChar w:fldCharType="separate"/>
      </w:r>
      <w:r w:rsidR="00B5490C">
        <w:rPr>
          <w:noProof/>
        </w:rPr>
        <w:t>4</w:t>
      </w:r>
      <w:ins w:id="33755" w:author="phuong vu" w:date="2018-11-30T14:54:00Z">
        <w:r w:rsidR="00D632EE" w:rsidRPr="00920004">
          <w:rPr>
            <w:rPrChange w:id="33756" w:author="phuong vu" w:date="2018-11-30T22:36:00Z">
              <w:rPr/>
            </w:rPrChange>
          </w:rPr>
          <w:fldChar w:fldCharType="end"/>
        </w:r>
        <w:r w:rsidR="00D632EE" w:rsidRPr="00920004">
          <w:rPr>
            <w:rPrChange w:id="33757" w:author="phuong vu" w:date="2018-11-30T22:36:00Z">
              <w:rPr/>
            </w:rPrChange>
          </w:rPr>
          <w:t>.</w:t>
        </w:r>
        <w:r w:rsidR="00D632EE" w:rsidRPr="00920004">
          <w:rPr>
            <w:rPrChange w:id="33758" w:author="phuong vu" w:date="2018-11-30T22:36:00Z">
              <w:rPr/>
            </w:rPrChange>
          </w:rPr>
          <w:fldChar w:fldCharType="begin"/>
        </w:r>
        <w:r w:rsidR="00D632EE" w:rsidRPr="00920004">
          <w:rPr>
            <w:rPrChange w:id="33759" w:author="phuong vu" w:date="2018-11-30T22:36:00Z">
              <w:rPr/>
            </w:rPrChange>
          </w:rPr>
          <w:instrText xml:space="preserve"> SEQ Bảng \* ARABIC \s 1 </w:instrText>
        </w:r>
      </w:ins>
      <w:r w:rsidR="00D632EE" w:rsidRPr="00920004">
        <w:rPr>
          <w:rPrChange w:id="33760" w:author="phuong vu" w:date="2018-11-30T22:36:00Z">
            <w:rPr/>
          </w:rPrChange>
        </w:rPr>
        <w:fldChar w:fldCharType="separate"/>
      </w:r>
      <w:ins w:id="33761" w:author="phuong vu" w:date="2018-11-30T22:44:00Z">
        <w:r w:rsidR="00B5490C">
          <w:rPr>
            <w:noProof/>
          </w:rPr>
          <w:t>13</w:t>
        </w:r>
      </w:ins>
      <w:ins w:id="33762" w:author="phuong vu" w:date="2018-11-30T14:54:00Z">
        <w:r w:rsidR="00D632EE" w:rsidRPr="00920004">
          <w:rPr>
            <w:rPrChange w:id="33763" w:author="phuong vu" w:date="2018-11-30T22:36:00Z">
              <w:rPr/>
            </w:rPrChange>
          </w:rPr>
          <w:fldChar w:fldCharType="end"/>
        </w:r>
      </w:ins>
      <w:ins w:id="33764" w:author="phuong vu" w:date="2018-11-26T09:02:00Z">
        <w:r w:rsidRPr="00920004">
          <w:rPr>
            <w:lang w:val="en-US"/>
            <w:rPrChange w:id="33765" w:author="phuong vu" w:date="2018-11-30T22:36:00Z">
              <w:rPr/>
            </w:rPrChange>
          </w:rPr>
          <w:t xml:space="preserve"> Ki</w:t>
        </w:r>
      </w:ins>
      <w:ins w:id="33766" w:author="phuong vu" w:date="2018-11-26T09:03:00Z">
        <w:r w:rsidRPr="00920004">
          <w:rPr>
            <w:lang w:val="en-US"/>
            <w:rPrChange w:id="33767" w:author="phuong vu" w:date="2018-11-30T22:36:00Z">
              <w:rPr/>
            </w:rPrChange>
          </w:rPr>
          <w:t>ểm thử chức năng tìm kiếm đơn hàng</w:t>
        </w:r>
      </w:ins>
      <w:bookmarkEnd w:id="33748"/>
    </w:p>
    <w:p w14:paraId="711C6080" w14:textId="545E5763" w:rsidR="00287281" w:rsidRPr="00920004" w:rsidRDefault="00287281" w:rsidP="00D72BF9">
      <w:pPr>
        <w:pStyle w:val="Heading3"/>
        <w:rPr>
          <w:ins w:id="33768" w:author="phuong vu" w:date="2018-11-23T10:15:00Z"/>
          <w:rPrChange w:id="33769" w:author="phuong vu" w:date="2018-11-30T22:36:00Z">
            <w:rPr>
              <w:ins w:id="33770" w:author="phuong vu" w:date="2018-11-23T10:15:00Z"/>
            </w:rPr>
          </w:rPrChange>
        </w:rPr>
        <w:pPrChange w:id="33771" w:author="phuong vu" w:date="2018-11-30T22:22:00Z">
          <w:pPr>
            <w:pStyle w:val="Heading3"/>
          </w:pPr>
        </w:pPrChange>
      </w:pPr>
      <w:bookmarkStart w:id="33772" w:name="_Toc531381553"/>
      <w:ins w:id="33773" w:author="phuong vu" w:date="2018-11-23T10:03:00Z">
        <w:r w:rsidRPr="00920004">
          <w:rPr>
            <w:rPrChange w:id="33774" w:author="phuong vu" w:date="2018-11-30T22:36:00Z">
              <w:rPr/>
            </w:rPrChange>
          </w:rPr>
          <w:t>Đăng nhập, đăng xuất</w:t>
        </w:r>
      </w:ins>
      <w:bookmarkEnd w:id="33772"/>
    </w:p>
    <w:p w14:paraId="737CEAA5" w14:textId="77777777" w:rsidR="000777D4" w:rsidRPr="00920004" w:rsidRDefault="000777D4" w:rsidP="00C960CE">
      <w:pPr>
        <w:ind w:firstLine="720"/>
        <w:rPr>
          <w:ins w:id="33775" w:author="phuong vu" w:date="2018-11-26T15:15:00Z"/>
          <w:lang w:val="en-US"/>
          <w:rPrChange w:id="33776" w:author="phuong vu" w:date="2018-11-30T22:36:00Z">
            <w:rPr>
              <w:ins w:id="33777" w:author="phuong vu" w:date="2018-11-26T15:15:00Z"/>
              <w:lang w:val="en-US"/>
            </w:rPr>
          </w:rPrChange>
        </w:rPr>
        <w:pPrChange w:id="33778" w:author="phuong vu" w:date="2018-11-30T22:09:00Z">
          <w:pPr>
            <w:spacing w:line="276" w:lineRule="auto"/>
          </w:pPr>
        </w:pPrChange>
      </w:pPr>
      <w:ins w:id="33779" w:author="phuong vu" w:date="2018-11-26T15:15:00Z">
        <w:r w:rsidRPr="00920004">
          <w:rPr>
            <w:b/>
            <w:lang w:val="en-US"/>
            <w:rPrChange w:id="33780" w:author="phuong vu" w:date="2018-11-30T22:36:00Z">
              <w:rPr>
                <w:b/>
                <w:lang w:val="en-US"/>
              </w:rPr>
            </w:rPrChange>
          </w:rPr>
          <w:t>Mục đích</w:t>
        </w:r>
        <w:r w:rsidRPr="00920004">
          <w:rPr>
            <w:lang w:val="en-US"/>
            <w:rPrChange w:id="33781" w:author="phuong vu" w:date="2018-11-30T22:36:00Z">
              <w:rPr>
                <w:lang w:val="en-US"/>
              </w:rPr>
            </w:rPrChange>
          </w:rPr>
          <w:t>: Kiểm tra chức năng đăng nhập, đăng xuất có hoạt động tốt hay không.</w:t>
        </w:r>
      </w:ins>
    </w:p>
    <w:p w14:paraId="1A42A8AA" w14:textId="77777777" w:rsidR="000777D4" w:rsidRPr="00920004" w:rsidRDefault="000777D4" w:rsidP="00C960CE">
      <w:pPr>
        <w:ind w:firstLine="720"/>
        <w:rPr>
          <w:ins w:id="33782" w:author="phuong vu" w:date="2018-11-26T15:15:00Z"/>
          <w:lang w:val="en-US"/>
          <w:rPrChange w:id="33783" w:author="phuong vu" w:date="2018-11-30T22:36:00Z">
            <w:rPr>
              <w:ins w:id="33784" w:author="phuong vu" w:date="2018-11-26T15:15:00Z"/>
              <w:lang w:val="en-US"/>
            </w:rPr>
          </w:rPrChange>
        </w:rPr>
        <w:pPrChange w:id="33785" w:author="phuong vu" w:date="2018-11-30T22:09:00Z">
          <w:pPr>
            <w:spacing w:line="276" w:lineRule="auto"/>
          </w:pPr>
        </w:pPrChange>
      </w:pPr>
      <w:ins w:id="33786" w:author="phuong vu" w:date="2018-11-26T15:15:00Z">
        <w:r w:rsidRPr="00920004">
          <w:rPr>
            <w:b/>
            <w:lang w:val="en-US"/>
            <w:rPrChange w:id="33787" w:author="phuong vu" w:date="2018-11-30T22:36:00Z">
              <w:rPr>
                <w:lang w:val="en-US"/>
              </w:rPr>
            </w:rPrChange>
          </w:rPr>
          <w:t>Tiền điều kiện:</w:t>
        </w:r>
        <w:r w:rsidRPr="00920004">
          <w:rPr>
            <w:lang w:val="en-US"/>
            <w:rPrChange w:id="33788" w:author="phuong vu" w:date="2018-11-30T22:36:00Z">
              <w:rPr>
                <w:lang w:val="en-US"/>
              </w:rPr>
            </w:rPrChange>
          </w:rPr>
          <w:t xml:space="preserve"> Phải đăng nhập thành công (Đối với đăng xuất)</w:t>
        </w:r>
      </w:ins>
    </w:p>
    <w:p w14:paraId="0A4D4AD1" w14:textId="77777777" w:rsidR="000777D4" w:rsidRPr="00920004" w:rsidRDefault="000777D4" w:rsidP="00C960CE">
      <w:pPr>
        <w:ind w:left="720"/>
        <w:rPr>
          <w:ins w:id="33789" w:author="phuong vu" w:date="2018-11-26T15:15:00Z"/>
          <w:b/>
          <w:lang w:val="en-US"/>
          <w:rPrChange w:id="33790" w:author="phuong vu" w:date="2018-11-30T22:36:00Z">
            <w:rPr>
              <w:ins w:id="33791" w:author="phuong vu" w:date="2018-11-26T15:15:00Z"/>
              <w:b/>
              <w:lang w:val="en-US"/>
            </w:rPr>
          </w:rPrChange>
        </w:rPr>
        <w:pPrChange w:id="33792" w:author="phuong vu" w:date="2018-11-30T22:09:00Z">
          <w:pPr>
            <w:spacing w:line="276" w:lineRule="auto"/>
          </w:pPr>
        </w:pPrChange>
      </w:pPr>
      <w:ins w:id="33793" w:author="phuong vu" w:date="2018-11-26T15:15:00Z">
        <w:r w:rsidRPr="00920004">
          <w:rPr>
            <w:b/>
            <w:lang w:val="en-US"/>
            <w:rPrChange w:id="33794" w:author="phuong vu" w:date="2018-11-30T22:36:00Z">
              <w:rPr>
                <w:b/>
                <w:lang w:val="en-US"/>
              </w:rPr>
            </w:rPrChange>
          </w:rPr>
          <w:t xml:space="preserve">Mô tả: </w:t>
        </w:r>
      </w:ins>
    </w:p>
    <w:p w14:paraId="523BEB39" w14:textId="2795B92E" w:rsidR="000777D4" w:rsidRPr="00920004" w:rsidRDefault="00343A9F" w:rsidP="00C960CE">
      <w:pPr>
        <w:ind w:left="720"/>
        <w:rPr>
          <w:ins w:id="33795" w:author="phuong vu" w:date="2018-11-26T15:15:00Z"/>
          <w:lang w:val="en-US"/>
          <w:rPrChange w:id="33796" w:author="phuong vu" w:date="2018-11-30T22:36:00Z">
            <w:rPr>
              <w:ins w:id="33797" w:author="phuong vu" w:date="2018-11-26T15:15:00Z"/>
              <w:lang w:val="en-US"/>
            </w:rPr>
          </w:rPrChange>
        </w:rPr>
        <w:pPrChange w:id="33798" w:author="phuong vu" w:date="2018-11-30T22:09:00Z">
          <w:pPr>
            <w:pStyle w:val="ListParagraph"/>
            <w:numPr>
              <w:numId w:val="64"/>
            </w:numPr>
            <w:spacing w:line="276" w:lineRule="auto"/>
            <w:ind w:hanging="360"/>
          </w:pPr>
        </w:pPrChange>
      </w:pPr>
      <w:ins w:id="33799" w:author="phuong vu" w:date="2018-11-26T15:16:00Z">
        <w:r w:rsidRPr="00920004">
          <w:rPr>
            <w:lang w:val="en-US"/>
            <w:rPrChange w:id="33800" w:author="phuong vu" w:date="2018-11-30T22:36:00Z">
              <w:rPr>
                <w:lang w:val="en-US"/>
              </w:rPr>
            </w:rPrChange>
          </w:rPr>
          <w:t xml:space="preserve">- </w:t>
        </w:r>
      </w:ins>
      <w:ins w:id="33801" w:author="phuong vu" w:date="2018-11-26T15:15:00Z">
        <w:r w:rsidR="000777D4" w:rsidRPr="00920004">
          <w:rPr>
            <w:lang w:val="en-US"/>
            <w:rPrChange w:id="33802" w:author="phuong vu" w:date="2018-11-30T22:36:00Z">
              <w:rPr>
                <w:lang w:val="en-US"/>
              </w:rPr>
            </w:rPrChange>
          </w:rPr>
          <w:t>Đăng nhập: nhập email và password</w:t>
        </w:r>
      </w:ins>
    </w:p>
    <w:p w14:paraId="5FBBC57E" w14:textId="01C83AE0" w:rsidR="000777D4" w:rsidRPr="00920004" w:rsidRDefault="00343A9F" w:rsidP="00C960CE">
      <w:pPr>
        <w:ind w:left="720"/>
        <w:rPr>
          <w:ins w:id="33803" w:author="phuong vu" w:date="2018-11-26T15:15:00Z"/>
          <w:lang w:val="en-US"/>
          <w:rPrChange w:id="33804" w:author="phuong vu" w:date="2018-11-30T22:36:00Z">
            <w:rPr>
              <w:ins w:id="33805" w:author="phuong vu" w:date="2018-11-26T15:15:00Z"/>
              <w:lang w:val="en-US"/>
            </w:rPr>
          </w:rPrChange>
        </w:rPr>
        <w:pPrChange w:id="33806" w:author="phuong vu" w:date="2018-11-30T22:09:00Z">
          <w:pPr>
            <w:pStyle w:val="ListParagraph"/>
            <w:numPr>
              <w:numId w:val="64"/>
            </w:numPr>
            <w:spacing w:line="276" w:lineRule="auto"/>
            <w:ind w:hanging="360"/>
          </w:pPr>
        </w:pPrChange>
      </w:pPr>
      <w:ins w:id="33807" w:author="phuong vu" w:date="2018-11-26T15:16:00Z">
        <w:r w:rsidRPr="00920004">
          <w:rPr>
            <w:lang w:val="en-US"/>
            <w:rPrChange w:id="33808" w:author="phuong vu" w:date="2018-11-30T22:36:00Z">
              <w:rPr>
                <w:lang w:val="en-US"/>
              </w:rPr>
            </w:rPrChange>
          </w:rPr>
          <w:t xml:space="preserve">- </w:t>
        </w:r>
      </w:ins>
      <w:ins w:id="33809" w:author="phuong vu" w:date="2018-11-26T15:15:00Z">
        <w:r w:rsidR="000777D4" w:rsidRPr="00920004">
          <w:rPr>
            <w:lang w:val="en-US"/>
            <w:rPrChange w:id="33810" w:author="phuong vu" w:date="2018-11-30T22:36:00Z">
              <w:rPr>
                <w:lang w:val="en-US"/>
              </w:rPr>
            </w:rPrChange>
          </w:rPr>
          <w:t>Đăng xuất: Chọn đăng xuất ở màn hình tài khoản của tôi.</w:t>
        </w:r>
      </w:ins>
    </w:p>
    <w:p w14:paraId="4194602B" w14:textId="77777777" w:rsidR="000777D4" w:rsidRPr="00920004" w:rsidRDefault="000777D4" w:rsidP="00C960CE">
      <w:pPr>
        <w:spacing w:before="240" w:line="0" w:lineRule="atLeast"/>
        <w:ind w:firstLine="720"/>
        <w:rPr>
          <w:ins w:id="33811" w:author="phuong vu" w:date="2018-11-26T15:15:00Z"/>
          <w:b/>
          <w:lang w:val="en-US"/>
          <w:rPrChange w:id="33812" w:author="phuong vu" w:date="2018-11-30T22:36:00Z">
            <w:rPr>
              <w:ins w:id="33813" w:author="phuong vu" w:date="2018-11-26T15:15:00Z"/>
              <w:b/>
              <w:lang w:val="en-US"/>
            </w:rPr>
          </w:rPrChange>
        </w:rPr>
        <w:pPrChange w:id="33814" w:author="phuong vu" w:date="2018-11-30T22:09:00Z">
          <w:pPr>
            <w:spacing w:line="276" w:lineRule="auto"/>
          </w:pPr>
        </w:pPrChange>
      </w:pPr>
      <w:ins w:id="33815" w:author="phuong vu" w:date="2018-11-26T15:15:00Z">
        <w:r w:rsidRPr="00920004">
          <w:rPr>
            <w:b/>
            <w:lang w:val="en-US"/>
            <w:rPrChange w:id="33816" w:author="phuong vu" w:date="2018-11-30T22:36:00Z">
              <w:rPr>
                <w:b/>
                <w:lang w:val="en-US"/>
              </w:rPr>
            </w:rPrChange>
          </w:rPr>
          <w:lastRenderedPageBreak/>
          <w:t>Kịch bản</w:t>
        </w:r>
      </w:ins>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673"/>
        <w:gridCol w:w="1859"/>
        <w:gridCol w:w="1985"/>
        <w:gridCol w:w="1701"/>
      </w:tblGrid>
      <w:tr w:rsidR="000777D4" w:rsidRPr="00920004" w14:paraId="6C26062F" w14:textId="77777777" w:rsidTr="000777D4">
        <w:trPr>
          <w:ins w:id="33817" w:author="phuong vu" w:date="2018-11-26T15:15:00Z"/>
        </w:trPr>
        <w:tc>
          <w:tcPr>
            <w:tcW w:w="708" w:type="dxa"/>
            <w:tcBorders>
              <w:top w:val="single" w:sz="4" w:space="0" w:color="auto"/>
              <w:left w:val="single" w:sz="4" w:space="0" w:color="auto"/>
              <w:bottom w:val="single" w:sz="4" w:space="0" w:color="auto"/>
              <w:right w:val="single" w:sz="4" w:space="0" w:color="auto"/>
            </w:tcBorders>
            <w:vAlign w:val="center"/>
            <w:hideMark/>
          </w:tcPr>
          <w:p w14:paraId="743A32F3" w14:textId="77777777" w:rsidR="000777D4" w:rsidRPr="00920004" w:rsidRDefault="000777D4" w:rsidP="00BD0851">
            <w:pPr>
              <w:spacing w:before="240" w:line="0" w:lineRule="atLeast"/>
              <w:jc w:val="center"/>
              <w:rPr>
                <w:ins w:id="33818" w:author="phuong vu" w:date="2018-11-26T15:15:00Z"/>
                <w:rFonts w:ascii="Times New Roman" w:hAnsi="Times New Roman" w:cs="Times New Roman"/>
                <w:b/>
                <w:bCs/>
                <w:lang w:val="es-ES"/>
                <w:rPrChange w:id="33819" w:author="phuong vu" w:date="2018-11-30T22:36:00Z">
                  <w:rPr>
                    <w:ins w:id="33820" w:author="phuong vu" w:date="2018-11-26T15:15:00Z"/>
                    <w:rFonts w:ascii="Times New Roman" w:hAnsi="Times New Roman" w:cs="Times New Roman"/>
                    <w:b/>
                    <w:bCs/>
                    <w:lang w:val="es-ES"/>
                  </w:rPr>
                </w:rPrChange>
              </w:rPr>
              <w:pPrChange w:id="33821" w:author="phuong vu" w:date="2018-11-30T14:16:00Z">
                <w:pPr>
                  <w:spacing w:line="276" w:lineRule="auto"/>
                  <w:jc w:val="center"/>
                </w:pPr>
              </w:pPrChange>
            </w:pPr>
            <w:ins w:id="33822" w:author="phuong vu" w:date="2018-11-26T15:15:00Z">
              <w:r w:rsidRPr="00920004">
                <w:rPr>
                  <w:b/>
                  <w:bCs/>
                  <w:lang w:val="es-ES"/>
                  <w:rPrChange w:id="33823" w:author="phuong vu" w:date="2018-11-30T22:36:00Z">
                    <w:rPr>
                      <w:b/>
                      <w:bCs/>
                      <w:lang w:val="es-ES"/>
                    </w:rPr>
                  </w:rPrChange>
                </w:rPr>
                <w:t>STT</w:t>
              </w:r>
            </w:ins>
          </w:p>
        </w:tc>
        <w:tc>
          <w:tcPr>
            <w:tcW w:w="2673" w:type="dxa"/>
            <w:tcBorders>
              <w:top w:val="single" w:sz="4" w:space="0" w:color="auto"/>
              <w:left w:val="single" w:sz="4" w:space="0" w:color="auto"/>
              <w:bottom w:val="single" w:sz="4" w:space="0" w:color="auto"/>
              <w:right w:val="single" w:sz="4" w:space="0" w:color="auto"/>
            </w:tcBorders>
            <w:vAlign w:val="center"/>
            <w:hideMark/>
          </w:tcPr>
          <w:p w14:paraId="77C1929A" w14:textId="77777777" w:rsidR="000777D4" w:rsidRPr="00920004" w:rsidRDefault="000777D4" w:rsidP="00BD0851">
            <w:pPr>
              <w:spacing w:before="240" w:line="0" w:lineRule="atLeast"/>
              <w:jc w:val="center"/>
              <w:rPr>
                <w:ins w:id="33824" w:author="phuong vu" w:date="2018-11-26T15:15:00Z"/>
                <w:b/>
                <w:bCs/>
                <w:lang w:val="es-ES"/>
                <w:rPrChange w:id="33825" w:author="phuong vu" w:date="2018-11-30T22:36:00Z">
                  <w:rPr>
                    <w:ins w:id="33826" w:author="phuong vu" w:date="2018-11-26T15:15:00Z"/>
                    <w:b/>
                    <w:bCs/>
                    <w:lang w:val="es-ES"/>
                  </w:rPr>
                </w:rPrChange>
              </w:rPr>
              <w:pPrChange w:id="33827" w:author="phuong vu" w:date="2018-11-30T14:16:00Z">
                <w:pPr>
                  <w:spacing w:line="276" w:lineRule="auto"/>
                  <w:jc w:val="center"/>
                </w:pPr>
              </w:pPrChange>
            </w:pPr>
            <w:ins w:id="33828" w:author="phuong vu" w:date="2018-11-26T15:15:00Z">
              <w:r w:rsidRPr="00920004">
                <w:rPr>
                  <w:b/>
                  <w:bCs/>
                  <w:lang w:val="es-ES"/>
                  <w:rPrChange w:id="33829" w:author="phuong vu" w:date="2018-11-30T22:36:00Z">
                    <w:rPr>
                      <w:b/>
                      <w:bCs/>
                      <w:lang w:val="es-ES"/>
                    </w:rPr>
                  </w:rPrChange>
                </w:rPr>
                <w:t>Mô tả dữ liệu kiểm thử</w:t>
              </w:r>
            </w:ins>
          </w:p>
        </w:tc>
        <w:tc>
          <w:tcPr>
            <w:tcW w:w="1859" w:type="dxa"/>
            <w:tcBorders>
              <w:top w:val="single" w:sz="4" w:space="0" w:color="auto"/>
              <w:left w:val="single" w:sz="4" w:space="0" w:color="auto"/>
              <w:bottom w:val="single" w:sz="4" w:space="0" w:color="auto"/>
              <w:right w:val="single" w:sz="4" w:space="0" w:color="auto"/>
            </w:tcBorders>
            <w:vAlign w:val="center"/>
            <w:hideMark/>
          </w:tcPr>
          <w:p w14:paraId="582227BD" w14:textId="77777777" w:rsidR="000777D4" w:rsidRPr="00920004" w:rsidRDefault="000777D4" w:rsidP="00BD0851">
            <w:pPr>
              <w:spacing w:before="240" w:line="0" w:lineRule="atLeast"/>
              <w:jc w:val="center"/>
              <w:rPr>
                <w:ins w:id="33830" w:author="phuong vu" w:date="2018-11-26T15:15:00Z"/>
                <w:b/>
                <w:bCs/>
                <w:lang w:val="es-ES"/>
                <w:rPrChange w:id="33831" w:author="phuong vu" w:date="2018-11-30T22:36:00Z">
                  <w:rPr>
                    <w:ins w:id="33832" w:author="phuong vu" w:date="2018-11-26T15:15:00Z"/>
                    <w:b/>
                    <w:bCs/>
                    <w:lang w:val="es-ES"/>
                  </w:rPr>
                </w:rPrChange>
              </w:rPr>
              <w:pPrChange w:id="33833" w:author="phuong vu" w:date="2018-11-30T14:16:00Z">
                <w:pPr>
                  <w:spacing w:line="276" w:lineRule="auto"/>
                  <w:jc w:val="center"/>
                </w:pPr>
              </w:pPrChange>
            </w:pPr>
            <w:ins w:id="33834" w:author="phuong vu" w:date="2018-11-26T15:15:00Z">
              <w:r w:rsidRPr="00920004">
                <w:rPr>
                  <w:b/>
                  <w:bCs/>
                  <w:lang w:val="es-ES"/>
                  <w:rPrChange w:id="33835" w:author="phuong vu" w:date="2018-11-30T22:36:00Z">
                    <w:rPr>
                      <w:b/>
                      <w:bCs/>
                      <w:lang w:val="es-ES"/>
                    </w:rPr>
                  </w:rPrChange>
                </w:rPr>
                <w:t>Kết quả mong đợi</w:t>
              </w:r>
            </w:ins>
          </w:p>
        </w:tc>
        <w:tc>
          <w:tcPr>
            <w:tcW w:w="1985" w:type="dxa"/>
            <w:tcBorders>
              <w:top w:val="single" w:sz="4" w:space="0" w:color="auto"/>
              <w:left w:val="single" w:sz="4" w:space="0" w:color="auto"/>
              <w:bottom w:val="single" w:sz="4" w:space="0" w:color="auto"/>
              <w:right w:val="single" w:sz="4" w:space="0" w:color="auto"/>
            </w:tcBorders>
            <w:vAlign w:val="center"/>
            <w:hideMark/>
          </w:tcPr>
          <w:p w14:paraId="315B5900" w14:textId="77777777" w:rsidR="000777D4" w:rsidRPr="00920004" w:rsidRDefault="000777D4" w:rsidP="00BD0851">
            <w:pPr>
              <w:spacing w:before="240" w:line="0" w:lineRule="atLeast"/>
              <w:jc w:val="center"/>
              <w:rPr>
                <w:ins w:id="33836" w:author="phuong vu" w:date="2018-11-26T15:15:00Z"/>
                <w:b/>
                <w:bCs/>
                <w:lang w:val="es-ES"/>
                <w:rPrChange w:id="33837" w:author="phuong vu" w:date="2018-11-30T22:36:00Z">
                  <w:rPr>
                    <w:ins w:id="33838" w:author="phuong vu" w:date="2018-11-26T15:15:00Z"/>
                    <w:b/>
                    <w:bCs/>
                    <w:lang w:val="es-ES"/>
                  </w:rPr>
                </w:rPrChange>
              </w:rPr>
              <w:pPrChange w:id="33839" w:author="phuong vu" w:date="2018-11-30T14:16:00Z">
                <w:pPr>
                  <w:spacing w:line="276" w:lineRule="auto"/>
                  <w:jc w:val="center"/>
                </w:pPr>
              </w:pPrChange>
            </w:pPr>
            <w:ins w:id="33840" w:author="phuong vu" w:date="2018-11-26T15:15:00Z">
              <w:r w:rsidRPr="00920004">
                <w:rPr>
                  <w:b/>
                  <w:bCs/>
                  <w:lang w:val="es-ES"/>
                  <w:rPrChange w:id="33841" w:author="phuong vu" w:date="2018-11-30T22:36:00Z">
                    <w:rPr>
                      <w:b/>
                      <w:bCs/>
                      <w:lang w:val="es-ES"/>
                    </w:rPr>
                  </w:rPrChange>
                </w:rPr>
                <w:t>Kết quả thực tế</w:t>
              </w:r>
            </w:ins>
          </w:p>
        </w:tc>
        <w:tc>
          <w:tcPr>
            <w:tcW w:w="1701" w:type="dxa"/>
            <w:tcBorders>
              <w:top w:val="single" w:sz="4" w:space="0" w:color="auto"/>
              <w:left w:val="single" w:sz="4" w:space="0" w:color="auto"/>
              <w:bottom w:val="single" w:sz="4" w:space="0" w:color="auto"/>
              <w:right w:val="single" w:sz="4" w:space="0" w:color="auto"/>
            </w:tcBorders>
            <w:vAlign w:val="center"/>
            <w:hideMark/>
          </w:tcPr>
          <w:p w14:paraId="18721897" w14:textId="77777777" w:rsidR="000777D4" w:rsidRPr="00920004" w:rsidRDefault="000777D4" w:rsidP="00BD0851">
            <w:pPr>
              <w:spacing w:before="240" w:line="0" w:lineRule="atLeast"/>
              <w:jc w:val="center"/>
              <w:rPr>
                <w:ins w:id="33842" w:author="phuong vu" w:date="2018-11-26T15:15:00Z"/>
                <w:b/>
                <w:bCs/>
                <w:lang w:val="es-ES"/>
                <w:rPrChange w:id="33843" w:author="phuong vu" w:date="2018-11-30T22:36:00Z">
                  <w:rPr>
                    <w:ins w:id="33844" w:author="phuong vu" w:date="2018-11-26T15:15:00Z"/>
                    <w:b/>
                    <w:bCs/>
                    <w:lang w:val="es-ES"/>
                  </w:rPr>
                </w:rPrChange>
              </w:rPr>
              <w:pPrChange w:id="33845" w:author="phuong vu" w:date="2018-11-30T14:16:00Z">
                <w:pPr>
                  <w:spacing w:line="276" w:lineRule="auto"/>
                  <w:jc w:val="center"/>
                </w:pPr>
              </w:pPrChange>
            </w:pPr>
            <w:ins w:id="33846" w:author="phuong vu" w:date="2018-11-26T15:15:00Z">
              <w:r w:rsidRPr="00920004">
                <w:rPr>
                  <w:b/>
                  <w:bCs/>
                  <w:lang w:val="es-ES"/>
                  <w:rPrChange w:id="33847" w:author="phuong vu" w:date="2018-11-30T22:36:00Z">
                    <w:rPr>
                      <w:b/>
                      <w:bCs/>
                      <w:lang w:val="es-ES"/>
                    </w:rPr>
                  </w:rPrChange>
                </w:rPr>
                <w:t>Thành công/ Thât bại</w:t>
              </w:r>
            </w:ins>
          </w:p>
        </w:tc>
      </w:tr>
      <w:tr w:rsidR="000777D4" w:rsidRPr="00920004" w14:paraId="335807AF" w14:textId="77777777" w:rsidTr="000777D4">
        <w:trPr>
          <w:ins w:id="33848" w:author="phuong vu" w:date="2018-11-26T15:15:00Z"/>
        </w:trPr>
        <w:tc>
          <w:tcPr>
            <w:tcW w:w="708" w:type="dxa"/>
            <w:tcBorders>
              <w:top w:val="single" w:sz="4" w:space="0" w:color="auto"/>
              <w:left w:val="single" w:sz="4" w:space="0" w:color="auto"/>
              <w:bottom w:val="single" w:sz="4" w:space="0" w:color="auto"/>
              <w:right w:val="single" w:sz="4" w:space="0" w:color="auto"/>
            </w:tcBorders>
            <w:vAlign w:val="center"/>
          </w:tcPr>
          <w:p w14:paraId="09C83529" w14:textId="77777777" w:rsidR="000777D4" w:rsidRPr="00920004" w:rsidRDefault="000777D4" w:rsidP="00BD0851">
            <w:pPr>
              <w:spacing w:before="240" w:line="0" w:lineRule="atLeast"/>
              <w:jc w:val="center"/>
              <w:rPr>
                <w:ins w:id="33849" w:author="phuong vu" w:date="2018-11-26T15:15:00Z"/>
                <w:bCs/>
                <w:lang w:val="es-ES"/>
                <w:rPrChange w:id="33850" w:author="phuong vu" w:date="2018-11-30T22:36:00Z">
                  <w:rPr>
                    <w:ins w:id="33851" w:author="phuong vu" w:date="2018-11-26T15:15:00Z"/>
                    <w:b/>
                    <w:bCs/>
                    <w:lang w:val="es-ES"/>
                  </w:rPr>
                </w:rPrChange>
              </w:rPr>
              <w:pPrChange w:id="33852" w:author="phuong vu" w:date="2018-11-30T14:16:00Z">
                <w:pPr>
                  <w:spacing w:line="276" w:lineRule="auto"/>
                  <w:jc w:val="center"/>
                </w:pPr>
              </w:pPrChange>
            </w:pPr>
            <w:ins w:id="33853" w:author="phuong vu" w:date="2018-11-26T15:15:00Z">
              <w:r w:rsidRPr="00920004">
                <w:rPr>
                  <w:bCs/>
                  <w:lang w:val="es-ES"/>
                  <w:rPrChange w:id="33854" w:author="phuong vu" w:date="2018-11-30T22:36:00Z">
                    <w:rPr>
                      <w:b/>
                      <w:bCs/>
                      <w:lang w:val="es-ES"/>
                    </w:rPr>
                  </w:rPrChange>
                </w:rPr>
                <w:t>1</w:t>
              </w:r>
            </w:ins>
          </w:p>
        </w:tc>
        <w:tc>
          <w:tcPr>
            <w:tcW w:w="2673" w:type="dxa"/>
            <w:tcBorders>
              <w:top w:val="single" w:sz="4" w:space="0" w:color="auto"/>
              <w:left w:val="single" w:sz="4" w:space="0" w:color="auto"/>
              <w:bottom w:val="single" w:sz="4" w:space="0" w:color="auto"/>
              <w:right w:val="single" w:sz="4" w:space="0" w:color="auto"/>
            </w:tcBorders>
            <w:vAlign w:val="center"/>
          </w:tcPr>
          <w:p w14:paraId="60AC1193" w14:textId="77777777" w:rsidR="000777D4" w:rsidRPr="00920004" w:rsidRDefault="000777D4" w:rsidP="00C960CE">
            <w:pPr>
              <w:rPr>
                <w:ins w:id="33855" w:author="phuong vu" w:date="2018-11-26T15:15:00Z"/>
                <w:lang w:val="es-ES"/>
                <w:rPrChange w:id="33856" w:author="phuong vu" w:date="2018-11-30T22:36:00Z">
                  <w:rPr>
                    <w:ins w:id="33857" w:author="phuong vu" w:date="2018-11-26T15:15:00Z"/>
                    <w:lang w:val="es-ES"/>
                  </w:rPr>
                </w:rPrChange>
              </w:rPr>
              <w:pPrChange w:id="33858" w:author="phuong vu" w:date="2018-11-30T22:09:00Z">
                <w:pPr>
                  <w:spacing w:line="276" w:lineRule="auto"/>
                  <w:jc w:val="left"/>
                </w:pPr>
              </w:pPrChange>
            </w:pPr>
            <w:ins w:id="33859" w:author="phuong vu" w:date="2018-11-26T15:15:00Z">
              <w:r w:rsidRPr="00920004">
                <w:rPr>
                  <w:lang w:val="es-ES"/>
                  <w:rPrChange w:id="33860" w:author="phuong vu" w:date="2018-11-30T22:36:00Z">
                    <w:rPr>
                      <w:lang w:val="es-ES"/>
                    </w:rPr>
                  </w:rPrChange>
                </w:rPr>
                <w:t>email: “</w:t>
              </w:r>
              <w:r w:rsidRPr="00920004">
                <w:rPr>
                  <w:rPrChange w:id="33861" w:author="phuong vu" w:date="2018-11-30T22:36:00Z">
                    <w:rPr/>
                  </w:rPrChange>
                </w:rPr>
                <w:t>test1234@gmail.com</w:t>
              </w:r>
              <w:r w:rsidRPr="00920004">
                <w:rPr>
                  <w:lang w:val="es-ES"/>
                  <w:rPrChange w:id="33862" w:author="phuong vu" w:date="2018-11-30T22:36:00Z">
                    <w:rPr>
                      <w:lang w:val="es-ES"/>
                    </w:rPr>
                  </w:rPrChange>
                </w:rPr>
                <w:t>”</w:t>
              </w:r>
            </w:ins>
          </w:p>
          <w:p w14:paraId="442B30A2" w14:textId="77777777" w:rsidR="000777D4" w:rsidRPr="00920004" w:rsidRDefault="000777D4" w:rsidP="00C960CE">
            <w:pPr>
              <w:rPr>
                <w:ins w:id="33863" w:author="phuong vu" w:date="2018-11-26T15:15:00Z"/>
                <w:lang w:val="es-ES"/>
                <w:rPrChange w:id="33864" w:author="phuong vu" w:date="2018-11-30T22:36:00Z">
                  <w:rPr>
                    <w:ins w:id="33865" w:author="phuong vu" w:date="2018-11-26T15:15:00Z"/>
                    <w:lang w:val="es-ES"/>
                  </w:rPr>
                </w:rPrChange>
              </w:rPr>
              <w:pPrChange w:id="33866" w:author="phuong vu" w:date="2018-11-30T22:09:00Z">
                <w:pPr>
                  <w:spacing w:line="276" w:lineRule="auto"/>
                  <w:jc w:val="left"/>
                </w:pPr>
              </w:pPrChange>
            </w:pPr>
            <w:ins w:id="33867" w:author="phuong vu" w:date="2018-11-26T15:15:00Z">
              <w:r w:rsidRPr="00920004">
                <w:rPr>
                  <w:lang w:val="es-ES"/>
                  <w:rPrChange w:id="33868" w:author="phuong vu" w:date="2018-11-30T22:36:00Z">
                    <w:rPr>
                      <w:lang w:val="es-ES"/>
                    </w:rPr>
                  </w:rPrChange>
                </w:rPr>
                <w:t>password: “123456”</w:t>
              </w:r>
            </w:ins>
          </w:p>
        </w:tc>
        <w:tc>
          <w:tcPr>
            <w:tcW w:w="1859" w:type="dxa"/>
            <w:tcBorders>
              <w:top w:val="single" w:sz="4" w:space="0" w:color="auto"/>
              <w:left w:val="single" w:sz="4" w:space="0" w:color="auto"/>
              <w:bottom w:val="single" w:sz="4" w:space="0" w:color="auto"/>
              <w:right w:val="single" w:sz="4" w:space="0" w:color="auto"/>
            </w:tcBorders>
            <w:vAlign w:val="center"/>
          </w:tcPr>
          <w:p w14:paraId="47F596D6" w14:textId="77777777" w:rsidR="000777D4" w:rsidRPr="00920004" w:rsidRDefault="000777D4" w:rsidP="00C960CE">
            <w:pPr>
              <w:rPr>
                <w:ins w:id="33869" w:author="phuong vu" w:date="2018-11-26T15:15:00Z"/>
                <w:lang w:val="es-ES"/>
                <w:rPrChange w:id="33870" w:author="phuong vu" w:date="2018-11-30T22:36:00Z">
                  <w:rPr>
                    <w:ins w:id="33871" w:author="phuong vu" w:date="2018-11-26T15:15:00Z"/>
                    <w:lang w:val="es-ES"/>
                  </w:rPr>
                </w:rPrChange>
              </w:rPr>
              <w:pPrChange w:id="33872" w:author="phuong vu" w:date="2018-11-30T22:09:00Z">
                <w:pPr>
                  <w:spacing w:line="276" w:lineRule="auto"/>
                  <w:jc w:val="left"/>
                </w:pPr>
              </w:pPrChange>
            </w:pPr>
            <w:ins w:id="33873" w:author="phuong vu" w:date="2018-11-26T15:15:00Z">
              <w:r w:rsidRPr="00920004">
                <w:rPr>
                  <w:lang w:val="es-ES"/>
                  <w:rPrChange w:id="33874" w:author="phuong vu" w:date="2018-11-30T22:36:00Z">
                    <w:rPr>
                      <w:lang w:val="es-ES"/>
                    </w:rPr>
                  </w:rPrChange>
                </w:rPr>
                <w:t>Thông báo: “email hoặc mật khẩu không đúng”</w:t>
              </w:r>
            </w:ins>
          </w:p>
        </w:tc>
        <w:tc>
          <w:tcPr>
            <w:tcW w:w="1985" w:type="dxa"/>
            <w:tcBorders>
              <w:top w:val="single" w:sz="4" w:space="0" w:color="auto"/>
              <w:left w:val="single" w:sz="4" w:space="0" w:color="auto"/>
              <w:bottom w:val="single" w:sz="4" w:space="0" w:color="auto"/>
              <w:right w:val="single" w:sz="4" w:space="0" w:color="auto"/>
            </w:tcBorders>
            <w:vAlign w:val="center"/>
          </w:tcPr>
          <w:p w14:paraId="33A85D5E" w14:textId="77777777" w:rsidR="000777D4" w:rsidRPr="00920004" w:rsidRDefault="000777D4" w:rsidP="00C960CE">
            <w:pPr>
              <w:rPr>
                <w:ins w:id="33875" w:author="phuong vu" w:date="2018-11-26T15:15:00Z"/>
                <w:lang w:val="es-ES"/>
                <w:rPrChange w:id="33876" w:author="phuong vu" w:date="2018-11-30T22:36:00Z">
                  <w:rPr>
                    <w:ins w:id="33877" w:author="phuong vu" w:date="2018-11-26T15:15:00Z"/>
                    <w:lang w:val="es-ES"/>
                  </w:rPr>
                </w:rPrChange>
              </w:rPr>
              <w:pPrChange w:id="33878" w:author="phuong vu" w:date="2018-11-30T22:09:00Z">
                <w:pPr>
                  <w:spacing w:line="276" w:lineRule="auto"/>
                  <w:jc w:val="left"/>
                </w:pPr>
              </w:pPrChange>
            </w:pPr>
            <w:ins w:id="33879" w:author="phuong vu" w:date="2018-11-26T15:15:00Z">
              <w:r w:rsidRPr="00920004">
                <w:rPr>
                  <w:lang w:val="es-ES"/>
                  <w:rPrChange w:id="33880" w:author="phuong vu" w:date="2018-11-30T22:36:00Z">
                    <w:rPr>
                      <w:lang w:val="es-ES"/>
                    </w:rPr>
                  </w:rPrChange>
                </w:rPr>
                <w:t>Thông báo: “email hoặc mật khẩu không đúng”</w:t>
              </w:r>
            </w:ins>
          </w:p>
        </w:tc>
        <w:tc>
          <w:tcPr>
            <w:tcW w:w="1701" w:type="dxa"/>
            <w:tcBorders>
              <w:top w:val="single" w:sz="4" w:space="0" w:color="auto"/>
              <w:left w:val="single" w:sz="4" w:space="0" w:color="auto"/>
              <w:bottom w:val="single" w:sz="4" w:space="0" w:color="auto"/>
              <w:right w:val="single" w:sz="4" w:space="0" w:color="auto"/>
            </w:tcBorders>
            <w:vAlign w:val="center"/>
          </w:tcPr>
          <w:p w14:paraId="5D12BFE1" w14:textId="77777777" w:rsidR="000777D4" w:rsidRPr="00920004" w:rsidRDefault="000777D4" w:rsidP="00C960CE">
            <w:pPr>
              <w:rPr>
                <w:ins w:id="33881" w:author="phuong vu" w:date="2018-11-26T15:15:00Z"/>
                <w:lang w:val="es-ES"/>
                <w:rPrChange w:id="33882" w:author="phuong vu" w:date="2018-11-30T22:36:00Z">
                  <w:rPr>
                    <w:ins w:id="33883" w:author="phuong vu" w:date="2018-11-26T15:15:00Z"/>
                    <w:lang w:val="es-ES"/>
                  </w:rPr>
                </w:rPrChange>
              </w:rPr>
              <w:pPrChange w:id="33884" w:author="phuong vu" w:date="2018-11-30T22:09:00Z">
                <w:pPr>
                  <w:spacing w:line="276" w:lineRule="auto"/>
                  <w:jc w:val="left"/>
                </w:pPr>
              </w:pPrChange>
            </w:pPr>
            <w:ins w:id="33885" w:author="phuong vu" w:date="2018-11-26T15:15:00Z">
              <w:r w:rsidRPr="00920004">
                <w:rPr>
                  <w:lang w:val="es-ES"/>
                  <w:rPrChange w:id="33886" w:author="phuong vu" w:date="2018-11-30T22:36:00Z">
                    <w:rPr>
                      <w:lang w:val="es-ES"/>
                    </w:rPr>
                  </w:rPrChange>
                </w:rPr>
                <w:t>Thành công</w:t>
              </w:r>
            </w:ins>
          </w:p>
        </w:tc>
      </w:tr>
      <w:tr w:rsidR="000777D4" w:rsidRPr="00920004" w14:paraId="773E28EF" w14:textId="77777777" w:rsidTr="000777D4">
        <w:trPr>
          <w:ins w:id="33887" w:author="phuong vu" w:date="2018-11-26T15:15:00Z"/>
        </w:trPr>
        <w:tc>
          <w:tcPr>
            <w:tcW w:w="708" w:type="dxa"/>
            <w:tcBorders>
              <w:top w:val="single" w:sz="4" w:space="0" w:color="auto"/>
              <w:left w:val="single" w:sz="4" w:space="0" w:color="auto"/>
              <w:bottom w:val="single" w:sz="4" w:space="0" w:color="auto"/>
              <w:right w:val="single" w:sz="4" w:space="0" w:color="auto"/>
            </w:tcBorders>
            <w:vAlign w:val="center"/>
          </w:tcPr>
          <w:p w14:paraId="532BA275" w14:textId="77777777" w:rsidR="000777D4" w:rsidRPr="00920004" w:rsidRDefault="000777D4" w:rsidP="00BD0851">
            <w:pPr>
              <w:spacing w:before="240" w:line="0" w:lineRule="atLeast"/>
              <w:jc w:val="center"/>
              <w:rPr>
                <w:ins w:id="33888" w:author="phuong vu" w:date="2018-11-26T15:15:00Z"/>
                <w:bCs/>
                <w:lang w:val="es-ES"/>
                <w:rPrChange w:id="33889" w:author="phuong vu" w:date="2018-11-30T22:36:00Z">
                  <w:rPr>
                    <w:ins w:id="33890" w:author="phuong vu" w:date="2018-11-26T15:15:00Z"/>
                    <w:b/>
                    <w:bCs/>
                    <w:lang w:val="es-ES"/>
                  </w:rPr>
                </w:rPrChange>
              </w:rPr>
              <w:pPrChange w:id="33891" w:author="phuong vu" w:date="2018-11-30T14:16:00Z">
                <w:pPr>
                  <w:spacing w:line="276" w:lineRule="auto"/>
                  <w:jc w:val="center"/>
                </w:pPr>
              </w:pPrChange>
            </w:pPr>
            <w:ins w:id="33892" w:author="phuong vu" w:date="2018-11-26T15:15:00Z">
              <w:r w:rsidRPr="00920004">
                <w:rPr>
                  <w:bCs/>
                  <w:lang w:val="es-ES"/>
                  <w:rPrChange w:id="33893" w:author="phuong vu" w:date="2018-11-30T22:36:00Z">
                    <w:rPr>
                      <w:b/>
                      <w:bCs/>
                      <w:lang w:val="es-ES"/>
                    </w:rPr>
                  </w:rPrChange>
                </w:rPr>
                <w:t>2</w:t>
              </w:r>
            </w:ins>
          </w:p>
        </w:tc>
        <w:tc>
          <w:tcPr>
            <w:tcW w:w="2673" w:type="dxa"/>
            <w:tcBorders>
              <w:top w:val="single" w:sz="4" w:space="0" w:color="auto"/>
              <w:left w:val="single" w:sz="4" w:space="0" w:color="auto"/>
              <w:bottom w:val="single" w:sz="4" w:space="0" w:color="auto"/>
              <w:right w:val="single" w:sz="4" w:space="0" w:color="auto"/>
            </w:tcBorders>
            <w:vAlign w:val="center"/>
          </w:tcPr>
          <w:p w14:paraId="4C045332" w14:textId="77777777" w:rsidR="000777D4" w:rsidRPr="00920004" w:rsidRDefault="000777D4" w:rsidP="00C960CE">
            <w:pPr>
              <w:rPr>
                <w:ins w:id="33894" w:author="phuong vu" w:date="2018-11-26T15:15:00Z"/>
                <w:lang w:val="es-ES"/>
                <w:rPrChange w:id="33895" w:author="phuong vu" w:date="2018-11-30T22:36:00Z">
                  <w:rPr>
                    <w:ins w:id="33896" w:author="phuong vu" w:date="2018-11-26T15:15:00Z"/>
                    <w:lang w:val="es-ES"/>
                  </w:rPr>
                </w:rPrChange>
              </w:rPr>
              <w:pPrChange w:id="33897" w:author="phuong vu" w:date="2018-11-30T22:09:00Z">
                <w:pPr>
                  <w:spacing w:line="276" w:lineRule="auto"/>
                  <w:jc w:val="left"/>
                </w:pPr>
              </w:pPrChange>
            </w:pPr>
            <w:ins w:id="33898" w:author="phuong vu" w:date="2018-11-26T15:15:00Z">
              <w:r w:rsidRPr="00920004">
                <w:rPr>
                  <w:lang w:val="es-ES"/>
                  <w:rPrChange w:id="33899" w:author="phuong vu" w:date="2018-11-30T22:36:00Z">
                    <w:rPr>
                      <w:lang w:val="es-ES"/>
                    </w:rPr>
                  </w:rPrChange>
                </w:rPr>
                <w:t>email: “</w:t>
              </w:r>
              <w:r w:rsidRPr="00920004">
                <w:rPr>
                  <w:rPrChange w:id="33900" w:author="phuong vu" w:date="2018-11-30T22:36:00Z">
                    <w:rPr/>
                  </w:rPrChange>
                </w:rPr>
                <w:t>hua</w:t>
              </w:r>
              <w:r w:rsidRPr="00920004">
                <w:rPr>
                  <w:lang w:val="es-ES"/>
                  <w:rPrChange w:id="33901" w:author="phuong vu" w:date="2018-11-30T22:36:00Z">
                    <w:rPr>
                      <w:lang w:val="es-ES"/>
                    </w:rPr>
                  </w:rPrChange>
                </w:rPr>
                <w:t>n@gmail.com”</w:t>
              </w:r>
            </w:ins>
          </w:p>
          <w:p w14:paraId="5CF88632" w14:textId="77777777" w:rsidR="000777D4" w:rsidRPr="00920004" w:rsidRDefault="000777D4" w:rsidP="00C960CE">
            <w:pPr>
              <w:rPr>
                <w:ins w:id="33902" w:author="phuong vu" w:date="2018-11-26T15:15:00Z"/>
                <w:lang w:val="es-ES"/>
                <w:rPrChange w:id="33903" w:author="phuong vu" w:date="2018-11-30T22:36:00Z">
                  <w:rPr>
                    <w:ins w:id="33904" w:author="phuong vu" w:date="2018-11-26T15:15:00Z"/>
                    <w:lang w:val="es-ES"/>
                  </w:rPr>
                </w:rPrChange>
              </w:rPr>
              <w:pPrChange w:id="33905" w:author="phuong vu" w:date="2018-11-30T22:09:00Z">
                <w:pPr>
                  <w:spacing w:line="276" w:lineRule="auto"/>
                  <w:jc w:val="left"/>
                </w:pPr>
              </w:pPrChange>
            </w:pPr>
            <w:ins w:id="33906" w:author="phuong vu" w:date="2018-11-26T15:15:00Z">
              <w:r w:rsidRPr="00920004">
                <w:rPr>
                  <w:lang w:val="es-ES"/>
                  <w:rPrChange w:id="33907" w:author="phuong vu" w:date="2018-11-30T22:36:00Z">
                    <w:rPr>
                      <w:lang w:val="es-ES"/>
                    </w:rPr>
                  </w:rPrChange>
                </w:rPr>
                <w:t>password: “123456”</w:t>
              </w:r>
            </w:ins>
          </w:p>
        </w:tc>
        <w:tc>
          <w:tcPr>
            <w:tcW w:w="1859" w:type="dxa"/>
            <w:tcBorders>
              <w:top w:val="single" w:sz="4" w:space="0" w:color="auto"/>
              <w:left w:val="single" w:sz="4" w:space="0" w:color="auto"/>
              <w:bottom w:val="single" w:sz="4" w:space="0" w:color="auto"/>
              <w:right w:val="single" w:sz="4" w:space="0" w:color="auto"/>
            </w:tcBorders>
            <w:vAlign w:val="center"/>
          </w:tcPr>
          <w:p w14:paraId="45410E9F" w14:textId="77777777" w:rsidR="000777D4" w:rsidRPr="00920004" w:rsidRDefault="000777D4" w:rsidP="00C960CE">
            <w:pPr>
              <w:rPr>
                <w:ins w:id="33908" w:author="phuong vu" w:date="2018-11-26T15:15:00Z"/>
                <w:lang w:val="es-ES"/>
                <w:rPrChange w:id="33909" w:author="phuong vu" w:date="2018-11-30T22:36:00Z">
                  <w:rPr>
                    <w:ins w:id="33910" w:author="phuong vu" w:date="2018-11-26T15:15:00Z"/>
                    <w:lang w:val="es-ES"/>
                  </w:rPr>
                </w:rPrChange>
              </w:rPr>
              <w:pPrChange w:id="33911" w:author="phuong vu" w:date="2018-11-30T22:09:00Z">
                <w:pPr>
                  <w:spacing w:line="276" w:lineRule="auto"/>
                  <w:jc w:val="left"/>
                </w:pPr>
              </w:pPrChange>
            </w:pPr>
            <w:ins w:id="33912" w:author="phuong vu" w:date="2018-11-26T15:15:00Z">
              <w:r w:rsidRPr="00920004">
                <w:rPr>
                  <w:lang w:val="es-ES"/>
                  <w:rPrChange w:id="33913" w:author="phuong vu" w:date="2018-11-30T22:36:00Z">
                    <w:rPr>
                      <w:lang w:val="es-ES"/>
                    </w:rPr>
                  </w:rPrChange>
                </w:rPr>
                <w:t>Thông báo “đăng nhập thành công”</w:t>
              </w:r>
            </w:ins>
          </w:p>
        </w:tc>
        <w:tc>
          <w:tcPr>
            <w:tcW w:w="1985" w:type="dxa"/>
            <w:tcBorders>
              <w:top w:val="single" w:sz="4" w:space="0" w:color="auto"/>
              <w:left w:val="single" w:sz="4" w:space="0" w:color="auto"/>
              <w:bottom w:val="single" w:sz="4" w:space="0" w:color="auto"/>
              <w:right w:val="single" w:sz="4" w:space="0" w:color="auto"/>
            </w:tcBorders>
            <w:vAlign w:val="center"/>
          </w:tcPr>
          <w:p w14:paraId="6BDAB729" w14:textId="77777777" w:rsidR="000777D4" w:rsidRPr="00920004" w:rsidRDefault="000777D4" w:rsidP="00C960CE">
            <w:pPr>
              <w:rPr>
                <w:ins w:id="33914" w:author="phuong vu" w:date="2018-11-26T15:15:00Z"/>
                <w:lang w:val="es-ES"/>
                <w:rPrChange w:id="33915" w:author="phuong vu" w:date="2018-11-30T22:36:00Z">
                  <w:rPr>
                    <w:ins w:id="33916" w:author="phuong vu" w:date="2018-11-26T15:15:00Z"/>
                    <w:lang w:val="es-ES"/>
                  </w:rPr>
                </w:rPrChange>
              </w:rPr>
              <w:pPrChange w:id="33917" w:author="phuong vu" w:date="2018-11-30T22:09:00Z">
                <w:pPr>
                  <w:spacing w:line="276" w:lineRule="auto"/>
                  <w:jc w:val="left"/>
                </w:pPr>
              </w:pPrChange>
            </w:pPr>
            <w:ins w:id="33918" w:author="phuong vu" w:date="2018-11-26T15:15:00Z">
              <w:r w:rsidRPr="00920004">
                <w:rPr>
                  <w:lang w:val="es-ES"/>
                  <w:rPrChange w:id="33919" w:author="phuong vu" w:date="2018-11-30T22:36:00Z">
                    <w:rPr>
                      <w:lang w:val="es-ES"/>
                    </w:rPr>
                  </w:rPrChange>
                </w:rPr>
                <w:t>Thông báo “đăng nhập thành công”</w:t>
              </w:r>
            </w:ins>
          </w:p>
        </w:tc>
        <w:tc>
          <w:tcPr>
            <w:tcW w:w="1701" w:type="dxa"/>
            <w:tcBorders>
              <w:top w:val="single" w:sz="4" w:space="0" w:color="auto"/>
              <w:left w:val="single" w:sz="4" w:space="0" w:color="auto"/>
              <w:bottom w:val="single" w:sz="4" w:space="0" w:color="auto"/>
              <w:right w:val="single" w:sz="4" w:space="0" w:color="auto"/>
            </w:tcBorders>
            <w:vAlign w:val="center"/>
          </w:tcPr>
          <w:p w14:paraId="40B19216" w14:textId="77777777" w:rsidR="000777D4" w:rsidRPr="00920004" w:rsidRDefault="000777D4" w:rsidP="00C960CE">
            <w:pPr>
              <w:rPr>
                <w:ins w:id="33920" w:author="phuong vu" w:date="2018-11-26T15:15:00Z"/>
                <w:lang w:val="es-ES"/>
                <w:rPrChange w:id="33921" w:author="phuong vu" w:date="2018-11-30T22:36:00Z">
                  <w:rPr>
                    <w:ins w:id="33922" w:author="phuong vu" w:date="2018-11-26T15:15:00Z"/>
                    <w:lang w:val="es-ES"/>
                  </w:rPr>
                </w:rPrChange>
              </w:rPr>
              <w:pPrChange w:id="33923" w:author="phuong vu" w:date="2018-11-30T22:09:00Z">
                <w:pPr>
                  <w:spacing w:line="276" w:lineRule="auto"/>
                  <w:jc w:val="left"/>
                </w:pPr>
              </w:pPrChange>
            </w:pPr>
            <w:ins w:id="33924" w:author="phuong vu" w:date="2018-11-26T15:15:00Z">
              <w:r w:rsidRPr="00920004">
                <w:rPr>
                  <w:lang w:val="es-ES"/>
                  <w:rPrChange w:id="33925" w:author="phuong vu" w:date="2018-11-30T22:36:00Z">
                    <w:rPr>
                      <w:lang w:val="es-ES"/>
                    </w:rPr>
                  </w:rPrChange>
                </w:rPr>
                <w:t>Thành công</w:t>
              </w:r>
            </w:ins>
          </w:p>
        </w:tc>
      </w:tr>
      <w:tr w:rsidR="000777D4" w:rsidRPr="00920004" w14:paraId="3F3B4472" w14:textId="77777777" w:rsidTr="000777D4">
        <w:trPr>
          <w:ins w:id="33926" w:author="phuong vu" w:date="2018-11-26T15:15:00Z"/>
        </w:trPr>
        <w:tc>
          <w:tcPr>
            <w:tcW w:w="708" w:type="dxa"/>
            <w:tcBorders>
              <w:top w:val="single" w:sz="4" w:space="0" w:color="auto"/>
              <w:left w:val="single" w:sz="4" w:space="0" w:color="auto"/>
              <w:bottom w:val="single" w:sz="4" w:space="0" w:color="auto"/>
              <w:right w:val="single" w:sz="4" w:space="0" w:color="auto"/>
            </w:tcBorders>
            <w:vAlign w:val="center"/>
          </w:tcPr>
          <w:p w14:paraId="26B55BF3" w14:textId="77777777" w:rsidR="000777D4" w:rsidRPr="00920004" w:rsidRDefault="000777D4" w:rsidP="00BD0851">
            <w:pPr>
              <w:spacing w:before="240" w:line="0" w:lineRule="atLeast"/>
              <w:jc w:val="center"/>
              <w:rPr>
                <w:ins w:id="33927" w:author="phuong vu" w:date="2018-11-26T15:15:00Z"/>
                <w:bCs/>
                <w:lang w:val="es-ES"/>
                <w:rPrChange w:id="33928" w:author="phuong vu" w:date="2018-11-30T22:36:00Z">
                  <w:rPr>
                    <w:ins w:id="33929" w:author="phuong vu" w:date="2018-11-26T15:15:00Z"/>
                    <w:b/>
                    <w:bCs/>
                    <w:lang w:val="es-ES"/>
                  </w:rPr>
                </w:rPrChange>
              </w:rPr>
              <w:pPrChange w:id="33930" w:author="phuong vu" w:date="2018-11-30T14:16:00Z">
                <w:pPr>
                  <w:spacing w:line="276" w:lineRule="auto"/>
                  <w:jc w:val="center"/>
                </w:pPr>
              </w:pPrChange>
            </w:pPr>
            <w:ins w:id="33931" w:author="phuong vu" w:date="2018-11-26T15:15:00Z">
              <w:r w:rsidRPr="00920004">
                <w:rPr>
                  <w:bCs/>
                  <w:lang w:val="es-ES"/>
                  <w:rPrChange w:id="33932" w:author="phuong vu" w:date="2018-11-30T22:36:00Z">
                    <w:rPr>
                      <w:b/>
                      <w:bCs/>
                      <w:lang w:val="es-ES"/>
                    </w:rPr>
                  </w:rPrChange>
                </w:rPr>
                <w:t>3</w:t>
              </w:r>
            </w:ins>
          </w:p>
        </w:tc>
        <w:tc>
          <w:tcPr>
            <w:tcW w:w="2673" w:type="dxa"/>
            <w:tcBorders>
              <w:top w:val="single" w:sz="4" w:space="0" w:color="auto"/>
              <w:left w:val="single" w:sz="4" w:space="0" w:color="auto"/>
              <w:bottom w:val="single" w:sz="4" w:space="0" w:color="auto"/>
              <w:right w:val="single" w:sz="4" w:space="0" w:color="auto"/>
            </w:tcBorders>
            <w:vAlign w:val="center"/>
          </w:tcPr>
          <w:p w14:paraId="16954E53" w14:textId="329D583C" w:rsidR="000777D4" w:rsidRPr="00920004" w:rsidRDefault="000777D4" w:rsidP="00C960CE">
            <w:pPr>
              <w:rPr>
                <w:ins w:id="33933" w:author="phuong vu" w:date="2018-11-26T15:15:00Z"/>
                <w:lang w:val="es-ES"/>
                <w:rPrChange w:id="33934" w:author="phuong vu" w:date="2018-11-30T22:36:00Z">
                  <w:rPr>
                    <w:ins w:id="33935" w:author="phuong vu" w:date="2018-11-26T15:15:00Z"/>
                    <w:lang w:val="es-ES"/>
                  </w:rPr>
                </w:rPrChange>
              </w:rPr>
              <w:pPrChange w:id="33936" w:author="phuong vu" w:date="2018-11-30T22:09:00Z">
                <w:pPr>
                  <w:spacing w:line="276" w:lineRule="auto"/>
                  <w:jc w:val="left"/>
                </w:pPr>
              </w:pPrChange>
            </w:pPr>
            <w:ins w:id="33937" w:author="phuong vu" w:date="2018-11-26T15:15:00Z">
              <w:r w:rsidRPr="00920004">
                <w:rPr>
                  <w:lang w:val="es-ES"/>
                  <w:rPrChange w:id="33938" w:author="phuong vu" w:date="2018-11-30T22:36:00Z">
                    <w:rPr>
                      <w:lang w:val="es-ES"/>
                    </w:rPr>
                  </w:rPrChange>
                </w:rPr>
                <w:t>Nhấn vào nút đăng xuất góc phải trên màn hình</w:t>
              </w:r>
            </w:ins>
          </w:p>
        </w:tc>
        <w:tc>
          <w:tcPr>
            <w:tcW w:w="1859" w:type="dxa"/>
            <w:tcBorders>
              <w:top w:val="single" w:sz="4" w:space="0" w:color="auto"/>
              <w:left w:val="single" w:sz="4" w:space="0" w:color="auto"/>
              <w:bottom w:val="single" w:sz="4" w:space="0" w:color="auto"/>
              <w:right w:val="single" w:sz="4" w:space="0" w:color="auto"/>
            </w:tcBorders>
            <w:vAlign w:val="center"/>
          </w:tcPr>
          <w:p w14:paraId="78EA7FD8" w14:textId="6BEE6F13" w:rsidR="000777D4" w:rsidRPr="00920004" w:rsidRDefault="000777D4" w:rsidP="00C960CE">
            <w:pPr>
              <w:rPr>
                <w:ins w:id="33939" w:author="phuong vu" w:date="2018-11-26T15:15:00Z"/>
                <w:lang w:val="es-ES"/>
                <w:rPrChange w:id="33940" w:author="phuong vu" w:date="2018-11-30T22:36:00Z">
                  <w:rPr>
                    <w:ins w:id="33941" w:author="phuong vu" w:date="2018-11-26T15:15:00Z"/>
                    <w:lang w:val="es-ES"/>
                  </w:rPr>
                </w:rPrChange>
              </w:rPr>
              <w:pPrChange w:id="33942" w:author="phuong vu" w:date="2018-11-30T22:09:00Z">
                <w:pPr>
                  <w:spacing w:line="276" w:lineRule="auto"/>
                  <w:jc w:val="left"/>
                </w:pPr>
              </w:pPrChange>
            </w:pPr>
            <w:ins w:id="33943" w:author="phuong vu" w:date="2018-11-26T15:15:00Z">
              <w:r w:rsidRPr="00920004">
                <w:rPr>
                  <w:lang w:val="es-ES"/>
                  <w:rPrChange w:id="33944" w:author="phuong vu" w:date="2018-11-30T22:36:00Z">
                    <w:rPr>
                      <w:lang w:val="es-ES"/>
                    </w:rPr>
                  </w:rPrChange>
                </w:rPr>
                <w:t>Chuyển sang màn hình đăng nhập, xóa dữ liệu trong Local Storage</w:t>
              </w:r>
            </w:ins>
          </w:p>
        </w:tc>
        <w:tc>
          <w:tcPr>
            <w:tcW w:w="1985" w:type="dxa"/>
            <w:tcBorders>
              <w:top w:val="single" w:sz="4" w:space="0" w:color="auto"/>
              <w:left w:val="single" w:sz="4" w:space="0" w:color="auto"/>
              <w:bottom w:val="single" w:sz="4" w:space="0" w:color="auto"/>
              <w:right w:val="single" w:sz="4" w:space="0" w:color="auto"/>
            </w:tcBorders>
            <w:vAlign w:val="center"/>
          </w:tcPr>
          <w:p w14:paraId="57377C6D" w14:textId="58284964" w:rsidR="000777D4" w:rsidRPr="00920004" w:rsidRDefault="000777D4" w:rsidP="00C960CE">
            <w:pPr>
              <w:rPr>
                <w:ins w:id="33945" w:author="phuong vu" w:date="2018-11-26T15:15:00Z"/>
                <w:lang w:val="es-ES"/>
                <w:rPrChange w:id="33946" w:author="phuong vu" w:date="2018-11-30T22:36:00Z">
                  <w:rPr>
                    <w:ins w:id="33947" w:author="phuong vu" w:date="2018-11-26T15:15:00Z"/>
                    <w:lang w:val="es-ES"/>
                  </w:rPr>
                </w:rPrChange>
              </w:rPr>
              <w:pPrChange w:id="33948" w:author="phuong vu" w:date="2018-11-30T22:09:00Z">
                <w:pPr>
                  <w:spacing w:line="276" w:lineRule="auto"/>
                  <w:jc w:val="left"/>
                </w:pPr>
              </w:pPrChange>
            </w:pPr>
            <w:ins w:id="33949" w:author="phuong vu" w:date="2018-11-26T15:15:00Z">
              <w:r w:rsidRPr="00920004">
                <w:rPr>
                  <w:lang w:val="es-ES"/>
                  <w:rPrChange w:id="33950" w:author="phuong vu" w:date="2018-11-30T22:36:00Z">
                    <w:rPr>
                      <w:lang w:val="es-ES"/>
                    </w:rPr>
                  </w:rPrChange>
                </w:rPr>
                <w:t>Chuyển sang màn hình đăng nhập, xóa dữ liệu trong Local Storage</w:t>
              </w:r>
            </w:ins>
          </w:p>
        </w:tc>
        <w:tc>
          <w:tcPr>
            <w:tcW w:w="1701" w:type="dxa"/>
            <w:tcBorders>
              <w:top w:val="single" w:sz="4" w:space="0" w:color="auto"/>
              <w:left w:val="single" w:sz="4" w:space="0" w:color="auto"/>
              <w:bottom w:val="single" w:sz="4" w:space="0" w:color="auto"/>
              <w:right w:val="single" w:sz="4" w:space="0" w:color="auto"/>
            </w:tcBorders>
            <w:vAlign w:val="center"/>
          </w:tcPr>
          <w:p w14:paraId="06AD3E4A" w14:textId="77777777" w:rsidR="000777D4" w:rsidRPr="00920004" w:rsidRDefault="000777D4" w:rsidP="00C960CE">
            <w:pPr>
              <w:rPr>
                <w:ins w:id="33951" w:author="phuong vu" w:date="2018-11-26T15:15:00Z"/>
                <w:lang w:val="es-ES"/>
                <w:rPrChange w:id="33952" w:author="phuong vu" w:date="2018-11-30T22:36:00Z">
                  <w:rPr>
                    <w:ins w:id="33953" w:author="phuong vu" w:date="2018-11-26T15:15:00Z"/>
                    <w:lang w:val="es-ES"/>
                  </w:rPr>
                </w:rPrChange>
              </w:rPr>
              <w:pPrChange w:id="33954" w:author="phuong vu" w:date="2018-11-30T22:09:00Z">
                <w:pPr>
                  <w:spacing w:line="276" w:lineRule="auto"/>
                  <w:jc w:val="left"/>
                </w:pPr>
              </w:pPrChange>
            </w:pPr>
            <w:ins w:id="33955" w:author="phuong vu" w:date="2018-11-26T15:15:00Z">
              <w:r w:rsidRPr="00920004">
                <w:rPr>
                  <w:lang w:val="es-ES"/>
                  <w:rPrChange w:id="33956" w:author="phuong vu" w:date="2018-11-30T22:36:00Z">
                    <w:rPr>
                      <w:lang w:val="es-ES"/>
                    </w:rPr>
                  </w:rPrChange>
                </w:rPr>
                <w:t>Thành công</w:t>
              </w:r>
            </w:ins>
          </w:p>
        </w:tc>
      </w:tr>
    </w:tbl>
    <w:p w14:paraId="7BF573C0" w14:textId="2B2013DC" w:rsidR="00343A9F" w:rsidRPr="00920004" w:rsidRDefault="00343A9F" w:rsidP="00A17FA5">
      <w:pPr>
        <w:pStyle w:val="Caption"/>
        <w:rPr>
          <w:ins w:id="33957" w:author="phuong vu" w:date="2018-11-26T15:16:00Z"/>
          <w:lang w:val="en-US"/>
          <w:rPrChange w:id="33958" w:author="phuong vu" w:date="2018-11-30T22:36:00Z">
            <w:rPr>
              <w:ins w:id="33959" w:author="phuong vu" w:date="2018-11-26T15:16:00Z"/>
            </w:rPr>
          </w:rPrChange>
        </w:rPr>
        <w:pPrChange w:id="33960" w:author="phuong vu" w:date="2018-11-30T22:42:00Z">
          <w:pPr>
            <w:spacing w:line="276" w:lineRule="auto"/>
          </w:pPr>
        </w:pPrChange>
      </w:pPr>
      <w:bookmarkStart w:id="33961" w:name="_Toc531381651"/>
      <w:ins w:id="33962" w:author="phuong vu" w:date="2018-11-26T15:16:00Z">
        <w:r w:rsidRPr="00920004">
          <w:rPr>
            <w:rPrChange w:id="33963" w:author="phuong vu" w:date="2018-11-30T22:36:00Z">
              <w:rPr/>
            </w:rPrChange>
          </w:rPr>
          <w:t xml:space="preserve">Bảng </w:t>
        </w:r>
      </w:ins>
      <w:ins w:id="33964" w:author="phuong vu" w:date="2018-11-30T14:54:00Z">
        <w:r w:rsidR="00D632EE" w:rsidRPr="00920004">
          <w:rPr>
            <w:rPrChange w:id="33965" w:author="phuong vu" w:date="2018-11-30T22:36:00Z">
              <w:rPr/>
            </w:rPrChange>
          </w:rPr>
          <w:fldChar w:fldCharType="begin"/>
        </w:r>
        <w:r w:rsidR="00D632EE" w:rsidRPr="00920004">
          <w:rPr>
            <w:rPrChange w:id="33966" w:author="phuong vu" w:date="2018-11-30T22:36:00Z">
              <w:rPr/>
            </w:rPrChange>
          </w:rPr>
          <w:instrText xml:space="preserve"> STYLEREF 1 \s </w:instrText>
        </w:r>
      </w:ins>
      <w:r w:rsidR="00D632EE" w:rsidRPr="00920004">
        <w:rPr>
          <w:rPrChange w:id="33967" w:author="phuong vu" w:date="2018-11-30T22:36:00Z">
            <w:rPr/>
          </w:rPrChange>
        </w:rPr>
        <w:fldChar w:fldCharType="separate"/>
      </w:r>
      <w:r w:rsidR="00B5490C">
        <w:rPr>
          <w:noProof/>
        </w:rPr>
        <w:t>4</w:t>
      </w:r>
      <w:ins w:id="33968" w:author="phuong vu" w:date="2018-11-30T14:54:00Z">
        <w:r w:rsidR="00D632EE" w:rsidRPr="00920004">
          <w:rPr>
            <w:rPrChange w:id="33969" w:author="phuong vu" w:date="2018-11-30T22:36:00Z">
              <w:rPr/>
            </w:rPrChange>
          </w:rPr>
          <w:fldChar w:fldCharType="end"/>
        </w:r>
        <w:r w:rsidR="00D632EE" w:rsidRPr="00920004">
          <w:rPr>
            <w:rPrChange w:id="33970" w:author="phuong vu" w:date="2018-11-30T22:36:00Z">
              <w:rPr/>
            </w:rPrChange>
          </w:rPr>
          <w:t>.</w:t>
        </w:r>
        <w:r w:rsidR="00D632EE" w:rsidRPr="00920004">
          <w:rPr>
            <w:rPrChange w:id="33971" w:author="phuong vu" w:date="2018-11-30T22:36:00Z">
              <w:rPr/>
            </w:rPrChange>
          </w:rPr>
          <w:fldChar w:fldCharType="begin"/>
        </w:r>
        <w:r w:rsidR="00D632EE" w:rsidRPr="00920004">
          <w:rPr>
            <w:rPrChange w:id="33972" w:author="phuong vu" w:date="2018-11-30T22:36:00Z">
              <w:rPr/>
            </w:rPrChange>
          </w:rPr>
          <w:instrText xml:space="preserve"> SEQ Bảng \* ARABIC \s 1 </w:instrText>
        </w:r>
      </w:ins>
      <w:r w:rsidR="00D632EE" w:rsidRPr="00920004">
        <w:rPr>
          <w:rPrChange w:id="33973" w:author="phuong vu" w:date="2018-11-30T22:36:00Z">
            <w:rPr/>
          </w:rPrChange>
        </w:rPr>
        <w:fldChar w:fldCharType="separate"/>
      </w:r>
      <w:ins w:id="33974" w:author="phuong vu" w:date="2018-11-30T22:44:00Z">
        <w:r w:rsidR="00B5490C">
          <w:rPr>
            <w:noProof/>
          </w:rPr>
          <w:t>14</w:t>
        </w:r>
      </w:ins>
      <w:ins w:id="33975" w:author="phuong vu" w:date="2018-11-30T14:54:00Z">
        <w:r w:rsidR="00D632EE" w:rsidRPr="00920004">
          <w:rPr>
            <w:rPrChange w:id="33976" w:author="phuong vu" w:date="2018-11-30T22:36:00Z">
              <w:rPr/>
            </w:rPrChange>
          </w:rPr>
          <w:fldChar w:fldCharType="end"/>
        </w:r>
      </w:ins>
      <w:ins w:id="33977" w:author="phuong vu" w:date="2018-11-26T15:16:00Z">
        <w:r w:rsidRPr="00920004">
          <w:rPr>
            <w:lang w:val="en-US"/>
            <w:rPrChange w:id="33978" w:author="phuong vu" w:date="2018-11-30T22:36:00Z">
              <w:rPr>
                <w:lang w:val="en-US"/>
              </w:rPr>
            </w:rPrChange>
          </w:rPr>
          <w:t xml:space="preserve"> Kiểm thử chức năng đăng nhập, đăng xuất</w:t>
        </w:r>
        <w:bookmarkEnd w:id="33961"/>
      </w:ins>
    </w:p>
    <w:p w14:paraId="234BE87E" w14:textId="39E20788" w:rsidR="0077093A" w:rsidRPr="00920004" w:rsidRDefault="00343A9F" w:rsidP="00BD0851">
      <w:pPr>
        <w:spacing w:before="240" w:line="0" w:lineRule="atLeast"/>
        <w:jc w:val="left"/>
        <w:rPr>
          <w:ins w:id="33979" w:author="phuong vu" w:date="2018-11-23T10:03:00Z"/>
          <w:rPrChange w:id="33980" w:author="phuong vu" w:date="2018-11-30T22:36:00Z">
            <w:rPr>
              <w:ins w:id="33981" w:author="phuong vu" w:date="2018-11-23T10:03:00Z"/>
            </w:rPr>
          </w:rPrChange>
        </w:rPr>
        <w:pPrChange w:id="33982" w:author="phuong vu" w:date="2018-11-30T14:16:00Z">
          <w:pPr>
            <w:pStyle w:val="Heading3"/>
          </w:pPr>
        </w:pPrChange>
      </w:pPr>
      <w:ins w:id="33983" w:author="phuong vu" w:date="2018-11-26T15:16:00Z">
        <w:r w:rsidRPr="00920004">
          <w:rPr>
            <w:rPrChange w:id="33984" w:author="phuong vu" w:date="2018-11-30T22:36:00Z">
              <w:rPr/>
            </w:rPrChange>
          </w:rPr>
          <w:br w:type="page"/>
        </w:r>
      </w:ins>
    </w:p>
    <w:p w14:paraId="6776F833" w14:textId="43B22CAA" w:rsidR="00287281" w:rsidRPr="00920004" w:rsidDel="00287281" w:rsidRDefault="00287281" w:rsidP="00BD0851">
      <w:pPr>
        <w:spacing w:before="240" w:line="0" w:lineRule="atLeast"/>
        <w:rPr>
          <w:del w:id="33985" w:author="phuong vu" w:date="2018-11-23T10:04:00Z"/>
          <w:lang w:val="en-US"/>
          <w:rPrChange w:id="33986" w:author="phuong vu" w:date="2018-11-30T22:36:00Z">
            <w:rPr>
              <w:del w:id="33987" w:author="phuong vu" w:date="2018-11-23T10:04:00Z"/>
            </w:rPr>
          </w:rPrChange>
        </w:rPr>
        <w:pPrChange w:id="33988" w:author="phuong vu" w:date="2018-11-30T14:16:00Z">
          <w:pPr>
            <w:jc w:val="left"/>
          </w:pPr>
        </w:pPrChange>
      </w:pPr>
      <w:bookmarkStart w:id="33989" w:name="_Toc531009967"/>
      <w:bookmarkStart w:id="33990" w:name="_Toc531102542"/>
      <w:bookmarkStart w:id="33991" w:name="_Toc531103490"/>
      <w:bookmarkEnd w:id="33989"/>
      <w:bookmarkEnd w:id="33990"/>
      <w:bookmarkEnd w:id="33991"/>
    </w:p>
    <w:p w14:paraId="6494A66F" w14:textId="5F953EE2" w:rsidR="00C557CE" w:rsidRPr="00920004" w:rsidRDefault="006871B5" w:rsidP="00BD0851">
      <w:pPr>
        <w:pStyle w:val="Style1"/>
        <w:spacing w:before="240" w:line="0" w:lineRule="atLeast"/>
        <w:rPr>
          <w:rPrChange w:id="33992" w:author="phuong vu" w:date="2018-11-30T22:36:00Z">
            <w:rPr/>
          </w:rPrChange>
        </w:rPr>
        <w:pPrChange w:id="33993" w:author="phuong vu" w:date="2018-11-30T14:16:00Z">
          <w:pPr>
            <w:pStyle w:val="Heading1"/>
            <w:numPr>
              <w:numId w:val="0"/>
            </w:numPr>
            <w:ind w:left="0" w:firstLine="0"/>
          </w:pPr>
        </w:pPrChange>
      </w:pPr>
      <w:bookmarkStart w:id="33994" w:name="_Toc484566666"/>
      <w:bookmarkStart w:id="33995" w:name="_Toc531381554"/>
      <w:ins w:id="33996" w:author="phuong vu" w:date="2018-11-30T14:08:00Z">
        <w:r w:rsidRPr="00920004">
          <w:rPr>
            <w:rPrChange w:id="33997" w:author="phuong vu" w:date="2018-11-30T22:36:00Z">
              <w:rPr/>
            </w:rPrChange>
          </w:rPr>
          <w:t xml:space="preserve">PHẦN </w:t>
        </w:r>
      </w:ins>
      <w:r w:rsidR="00C557CE" w:rsidRPr="00920004">
        <w:rPr>
          <w:rPrChange w:id="33998" w:author="phuong vu" w:date="2018-11-30T22:36:00Z">
            <w:rPr/>
          </w:rPrChange>
        </w:rPr>
        <w:t xml:space="preserve">KẾT </w:t>
      </w:r>
      <w:del w:id="33999" w:author="phuong vu" w:date="2018-11-22T15:00:00Z">
        <w:r w:rsidR="00C557CE" w:rsidRPr="00920004" w:rsidDel="00463867">
          <w:rPr>
            <w:rPrChange w:id="34000" w:author="phuong vu" w:date="2018-11-30T22:36:00Z">
              <w:rPr/>
            </w:rPrChange>
          </w:rPr>
          <w:delText>QUẢ, THẢO LUẬN VÀ HƯỚNG PHÁT TRIỂN</w:delText>
        </w:r>
      </w:del>
      <w:ins w:id="34001" w:author="phuong vu" w:date="2018-11-22T15:00:00Z">
        <w:r w:rsidR="00463867" w:rsidRPr="00920004">
          <w:rPr>
            <w:rPrChange w:id="34002" w:author="phuong vu" w:date="2018-11-30T22:36:00Z">
              <w:rPr/>
            </w:rPrChange>
          </w:rPr>
          <w:t>LUẬN</w:t>
        </w:r>
      </w:ins>
      <w:bookmarkEnd w:id="33995"/>
    </w:p>
    <w:bookmarkEnd w:id="33994"/>
    <w:p w14:paraId="13905E6D" w14:textId="25685512" w:rsidR="00EB1083" w:rsidRPr="00920004" w:rsidRDefault="00EB1083" w:rsidP="00727C9A">
      <w:pPr>
        <w:pStyle w:val="Heading2"/>
        <w:numPr>
          <w:ilvl w:val="1"/>
          <w:numId w:val="76"/>
        </w:numPr>
        <w:rPr>
          <w:ins w:id="34003" w:author="phuong vu" w:date="2018-11-23T10:04:00Z"/>
          <w:rPrChange w:id="34004" w:author="phuong vu" w:date="2018-11-30T22:36:00Z">
            <w:rPr>
              <w:ins w:id="34005" w:author="phuong vu" w:date="2018-11-23T10:04:00Z"/>
              <w:lang w:val="en-US"/>
            </w:rPr>
          </w:rPrChange>
        </w:rPr>
        <w:pPrChange w:id="34006" w:author="phuong vu" w:date="2018-11-30T22:00:00Z">
          <w:pPr>
            <w:pStyle w:val="Heading2"/>
          </w:pPr>
        </w:pPrChange>
      </w:pPr>
      <w:del w:id="34007" w:author="phuong vu" w:date="2018-11-22T15:00:00Z">
        <w:r w:rsidRPr="00920004" w:rsidDel="00775F06">
          <w:rPr>
            <w:rPrChange w:id="34008" w:author="phuong vu" w:date="2018-11-30T22:36:00Z">
              <w:rPr/>
            </w:rPrChange>
          </w:rPr>
          <w:delText>Đạt được</w:delText>
        </w:r>
      </w:del>
      <w:bookmarkStart w:id="34009" w:name="_Toc531381555"/>
      <w:ins w:id="34010" w:author="phuong vu" w:date="2018-11-22T15:00:00Z">
        <w:r w:rsidR="00775F06" w:rsidRPr="00920004">
          <w:rPr>
            <w:rPrChange w:id="34011" w:author="phuong vu" w:date="2018-11-30T22:36:00Z">
              <w:rPr>
                <w:lang w:val="en-US"/>
              </w:rPr>
            </w:rPrChange>
          </w:rPr>
          <w:t>Kết quả đạt được</w:t>
        </w:r>
      </w:ins>
      <w:bookmarkEnd w:id="34009"/>
    </w:p>
    <w:p w14:paraId="2E9448D1" w14:textId="31FFE0F7" w:rsidR="00287281" w:rsidRPr="00920004" w:rsidRDefault="0077093A" w:rsidP="00D72BF9">
      <w:pPr>
        <w:pStyle w:val="Heading3"/>
        <w:rPr>
          <w:ins w:id="34012" w:author="phuong vu" w:date="2018-11-23T10:15:00Z"/>
          <w:rPrChange w:id="34013" w:author="phuong vu" w:date="2018-11-30T22:36:00Z">
            <w:rPr>
              <w:ins w:id="34014" w:author="phuong vu" w:date="2018-11-23T10:15:00Z"/>
            </w:rPr>
          </w:rPrChange>
        </w:rPr>
        <w:pPrChange w:id="34015" w:author="phuong vu" w:date="2018-11-30T22:22:00Z">
          <w:pPr/>
        </w:pPrChange>
      </w:pPr>
      <w:bookmarkStart w:id="34016" w:name="_Toc531381556"/>
      <w:ins w:id="34017" w:author="phuong vu" w:date="2018-11-23T10:15:00Z">
        <w:r w:rsidRPr="00920004">
          <w:rPr>
            <w:rPrChange w:id="34018" w:author="phuong vu" w:date="2018-11-30T22:36:00Z">
              <w:rPr>
                <w:b/>
              </w:rPr>
            </w:rPrChange>
          </w:rPr>
          <w:t>Về lí thuyết</w:t>
        </w:r>
        <w:bookmarkEnd w:id="34016"/>
      </w:ins>
    </w:p>
    <w:p w14:paraId="13A572C0" w14:textId="10236274" w:rsidR="0077093A" w:rsidRPr="00920004" w:rsidRDefault="0077093A" w:rsidP="00727C9A">
      <w:pPr>
        <w:rPr>
          <w:ins w:id="34019" w:author="phuong vu" w:date="2018-11-23T10:17:00Z"/>
          <w:lang w:val="en-US"/>
          <w:rPrChange w:id="34020" w:author="phuong vu" w:date="2018-11-30T22:36:00Z">
            <w:rPr>
              <w:ins w:id="34021" w:author="phuong vu" w:date="2018-11-23T10:17:00Z"/>
              <w:lang w:val="en-US"/>
            </w:rPr>
          </w:rPrChange>
        </w:rPr>
        <w:pPrChange w:id="34022" w:author="phuong vu" w:date="2018-11-30T22:02:00Z">
          <w:pPr/>
        </w:pPrChange>
      </w:pPr>
      <w:ins w:id="34023" w:author="phuong vu" w:date="2018-11-23T10:15:00Z">
        <w:r w:rsidRPr="00920004">
          <w:rPr>
            <w:lang w:val="en-US"/>
            <w:rPrChange w:id="34024" w:author="phuong vu" w:date="2018-11-30T22:36:00Z">
              <w:rPr>
                <w:lang w:val="en-US"/>
              </w:rPr>
            </w:rPrChange>
          </w:rPr>
          <w:tab/>
        </w:r>
      </w:ins>
      <w:ins w:id="34025" w:author="phuong vu" w:date="2018-11-23T10:16:00Z">
        <w:r w:rsidRPr="00920004">
          <w:rPr>
            <w:lang w:val="en-US"/>
            <w:rPrChange w:id="34026" w:author="phuong vu" w:date="2018-11-30T22:36:00Z">
              <w:rPr>
                <w:lang w:val="en-US"/>
              </w:rPr>
            </w:rPrChange>
          </w:rPr>
          <w:t>Bổ sung các kiến thức về phân tích, thiết kế phần mềm. Nhận biết được những vấn đề cần giải quyết khi có bài toán đặt ra</w:t>
        </w:r>
      </w:ins>
      <w:ins w:id="34027" w:author="phuong vu" w:date="2018-11-23T10:17:00Z">
        <w:r w:rsidRPr="00920004">
          <w:rPr>
            <w:lang w:val="en-US"/>
            <w:rPrChange w:id="34028" w:author="phuong vu" w:date="2018-11-30T22:36:00Z">
              <w:rPr>
                <w:lang w:val="en-US"/>
              </w:rPr>
            </w:rPrChange>
          </w:rPr>
          <w:t xml:space="preserve"> và nhắm được vấn đề trọng tâm của cả bài toán.</w:t>
        </w:r>
      </w:ins>
    </w:p>
    <w:p w14:paraId="664D4E42" w14:textId="10D32AF3" w:rsidR="0077093A" w:rsidRPr="00920004" w:rsidRDefault="0077093A" w:rsidP="00727C9A">
      <w:pPr>
        <w:rPr>
          <w:ins w:id="34029" w:author="phuong vu" w:date="2018-11-23T10:18:00Z"/>
          <w:lang w:val="en-US"/>
          <w:rPrChange w:id="34030" w:author="phuong vu" w:date="2018-11-30T22:36:00Z">
            <w:rPr>
              <w:ins w:id="34031" w:author="phuong vu" w:date="2018-11-23T10:18:00Z"/>
              <w:lang w:val="en-US"/>
            </w:rPr>
          </w:rPrChange>
        </w:rPr>
        <w:pPrChange w:id="34032" w:author="phuong vu" w:date="2018-11-30T22:02:00Z">
          <w:pPr/>
        </w:pPrChange>
      </w:pPr>
      <w:ins w:id="34033" w:author="phuong vu" w:date="2018-11-23T10:17:00Z">
        <w:r w:rsidRPr="00920004">
          <w:rPr>
            <w:lang w:val="en-US"/>
            <w:rPrChange w:id="34034" w:author="phuong vu" w:date="2018-11-30T22:36:00Z">
              <w:rPr>
                <w:lang w:val="en-US"/>
              </w:rPr>
            </w:rPrChange>
          </w:rPr>
          <w:tab/>
          <w:t>Củng cố các kiến th</w:t>
        </w:r>
      </w:ins>
      <w:ins w:id="34035" w:author="phuong vu" w:date="2018-11-23T10:18:00Z">
        <w:r w:rsidRPr="00920004">
          <w:rPr>
            <w:lang w:val="en-US"/>
            <w:rPrChange w:id="34036" w:author="phuong vu" w:date="2018-11-30T22:36:00Z">
              <w:rPr>
                <w:lang w:val="en-US"/>
              </w:rPr>
            </w:rPrChange>
          </w:rPr>
          <w:t xml:space="preserve">ức về lập trình ứng dụng </w:t>
        </w:r>
      </w:ins>
      <w:ins w:id="34037" w:author="phuong vu" w:date="2018-11-23T10:26:00Z">
        <w:r w:rsidR="001E6F11" w:rsidRPr="00920004">
          <w:rPr>
            <w:lang w:val="en-US"/>
            <w:rPrChange w:id="34038" w:author="phuong vu" w:date="2018-11-30T22:36:00Z">
              <w:rPr>
                <w:lang w:val="en-US"/>
              </w:rPr>
            </w:rPrChange>
          </w:rPr>
          <w:t>di động</w:t>
        </w:r>
      </w:ins>
      <w:ins w:id="34039" w:author="phuong vu" w:date="2018-11-23T10:18:00Z">
        <w:r w:rsidRPr="00920004">
          <w:rPr>
            <w:lang w:val="en-US"/>
            <w:rPrChange w:id="34040" w:author="phuong vu" w:date="2018-11-30T22:36:00Z">
              <w:rPr>
                <w:lang w:val="en-US"/>
              </w:rPr>
            </w:rPrChange>
          </w:rPr>
          <w:t>, lập trình web cũng như sử dụng cơ sở dữ liệu.</w:t>
        </w:r>
      </w:ins>
    </w:p>
    <w:p w14:paraId="7A3EF874" w14:textId="5F4C6532" w:rsidR="0077093A" w:rsidRPr="00920004" w:rsidRDefault="0077093A" w:rsidP="00727C9A">
      <w:pPr>
        <w:rPr>
          <w:ins w:id="34041" w:author="phuong vu" w:date="2018-11-23T10:19:00Z"/>
          <w:lang w:val="en-US"/>
          <w:rPrChange w:id="34042" w:author="phuong vu" w:date="2018-11-30T22:36:00Z">
            <w:rPr>
              <w:ins w:id="34043" w:author="phuong vu" w:date="2018-11-23T10:19:00Z"/>
              <w:lang w:val="en-US"/>
            </w:rPr>
          </w:rPrChange>
        </w:rPr>
        <w:pPrChange w:id="34044" w:author="phuong vu" w:date="2018-11-30T22:02:00Z">
          <w:pPr/>
        </w:pPrChange>
      </w:pPr>
      <w:ins w:id="34045" w:author="phuong vu" w:date="2018-11-23T10:18:00Z">
        <w:r w:rsidRPr="00920004">
          <w:rPr>
            <w:lang w:val="en-US"/>
            <w:rPrChange w:id="34046" w:author="phuong vu" w:date="2018-11-30T22:36:00Z">
              <w:rPr>
                <w:lang w:val="en-US"/>
              </w:rPr>
            </w:rPrChange>
          </w:rPr>
          <w:tab/>
          <w:t>Bổ sung các kiến thức mới về xây d</w:t>
        </w:r>
      </w:ins>
      <w:ins w:id="34047" w:author="phuong vu" w:date="2018-11-23T10:19:00Z">
        <w:r w:rsidRPr="00920004">
          <w:rPr>
            <w:lang w:val="en-US"/>
            <w:rPrChange w:id="34048" w:author="phuong vu" w:date="2018-11-30T22:36:00Z">
              <w:rPr>
                <w:lang w:val="en-US"/>
              </w:rPr>
            </w:rPrChange>
          </w:rPr>
          <w:t>ựng API một endpoint</w:t>
        </w:r>
        <w:r w:rsidR="001E6F11" w:rsidRPr="00920004">
          <w:rPr>
            <w:lang w:val="en-US"/>
            <w:rPrChange w:id="34049" w:author="phuong vu" w:date="2018-11-30T22:36:00Z">
              <w:rPr>
                <w:lang w:val="en-US"/>
              </w:rPr>
            </w:rPrChange>
          </w:rPr>
          <w:t>, xây dựng website bằng ReactJS.</w:t>
        </w:r>
      </w:ins>
    </w:p>
    <w:p w14:paraId="40652FFF" w14:textId="0CF84206" w:rsidR="001E6F11" w:rsidRDefault="001E6F11" w:rsidP="00D72BF9">
      <w:pPr>
        <w:pStyle w:val="Heading3"/>
        <w:rPr>
          <w:ins w:id="34050" w:author="phuong vu" w:date="2018-11-30T23:34:00Z"/>
        </w:rPr>
      </w:pPr>
      <w:bookmarkStart w:id="34051" w:name="_Toc531381557"/>
      <w:ins w:id="34052" w:author="phuong vu" w:date="2018-11-23T10:19:00Z">
        <w:r w:rsidRPr="00920004">
          <w:rPr>
            <w:rPrChange w:id="34053" w:author="phuong vu" w:date="2018-11-30T22:36:00Z">
              <w:rPr/>
            </w:rPrChange>
          </w:rPr>
          <w:t xml:space="preserve">Về </w:t>
        </w:r>
      </w:ins>
      <w:ins w:id="34054" w:author="phuong vu" w:date="2018-11-23T10:20:00Z">
        <w:r w:rsidRPr="00920004">
          <w:rPr>
            <w:rPrChange w:id="34055" w:author="phuong vu" w:date="2018-11-30T22:36:00Z">
              <w:rPr/>
            </w:rPrChange>
          </w:rPr>
          <w:t>chức năng</w:t>
        </w:r>
      </w:ins>
      <w:bookmarkEnd w:id="34051"/>
    </w:p>
    <w:p w14:paraId="2B098B44" w14:textId="1869D7BA" w:rsidR="00D252BC" w:rsidRPr="00D252BC" w:rsidRDefault="00D252BC" w:rsidP="00D252BC">
      <w:pPr>
        <w:ind w:left="720"/>
        <w:rPr>
          <w:ins w:id="34056" w:author="phuong vu" w:date="2018-11-23T10:19:00Z"/>
          <w:lang w:val="en-US"/>
          <w:rPrChange w:id="34057" w:author="phuong vu" w:date="2018-11-30T23:34:00Z">
            <w:rPr>
              <w:ins w:id="34058" w:author="phuong vu" w:date="2018-11-23T10:19:00Z"/>
            </w:rPr>
          </w:rPrChange>
        </w:rPr>
        <w:pPrChange w:id="34059" w:author="phuong vu" w:date="2018-11-30T23:34:00Z">
          <w:pPr/>
        </w:pPrChange>
      </w:pPr>
    </w:p>
    <w:p w14:paraId="4D841827" w14:textId="502A9739" w:rsidR="001E6F11" w:rsidRPr="00920004" w:rsidDel="00D252BC" w:rsidRDefault="001E6F11" w:rsidP="00727C9A">
      <w:pPr>
        <w:ind w:left="720"/>
        <w:rPr>
          <w:del w:id="34060" w:author="phuong vu" w:date="2018-11-30T23:34:00Z"/>
          <w:lang w:val="en-US"/>
          <w:rPrChange w:id="34061" w:author="phuong vu" w:date="2018-11-30T22:36:00Z">
            <w:rPr>
              <w:del w:id="34062" w:author="phuong vu" w:date="2018-11-30T23:34:00Z"/>
            </w:rPr>
          </w:rPrChange>
        </w:rPr>
        <w:pPrChange w:id="34063" w:author="phuong vu" w:date="2018-11-30T22:02:00Z">
          <w:pPr>
            <w:spacing w:line="360" w:lineRule="auto"/>
          </w:pPr>
        </w:pPrChange>
      </w:pPr>
    </w:p>
    <w:p w14:paraId="0E42E262" w14:textId="226A2280" w:rsidR="00EB1083" w:rsidRPr="00920004" w:rsidRDefault="00EB1083" w:rsidP="00BD0851">
      <w:pPr>
        <w:pStyle w:val="Heading2"/>
        <w:spacing w:before="240" w:line="0" w:lineRule="atLeast"/>
        <w:rPr>
          <w:ins w:id="34064" w:author="phuong vu" w:date="2018-11-23T10:36:00Z"/>
          <w:rFonts w:cstheme="majorHAnsi"/>
          <w:rPrChange w:id="34065" w:author="phuong vu" w:date="2018-11-30T22:36:00Z">
            <w:rPr>
              <w:ins w:id="34066" w:author="phuong vu" w:date="2018-11-23T10:36:00Z"/>
            </w:rPr>
          </w:rPrChange>
        </w:rPr>
        <w:pPrChange w:id="34067" w:author="phuong vu" w:date="2018-11-30T14:16:00Z">
          <w:pPr>
            <w:pStyle w:val="Heading2"/>
          </w:pPr>
        </w:pPrChange>
      </w:pPr>
      <w:bookmarkStart w:id="34068" w:name="_Toc531381558"/>
      <w:r w:rsidRPr="00920004">
        <w:rPr>
          <w:rFonts w:cstheme="majorHAnsi"/>
          <w:rPrChange w:id="34069" w:author="phuong vu" w:date="2018-11-30T22:36:00Z">
            <w:rPr>
              <w:rFonts w:cstheme="majorHAnsi"/>
            </w:rPr>
          </w:rPrChange>
        </w:rPr>
        <w:t>H</w:t>
      </w:r>
      <w:r w:rsidRPr="00920004">
        <w:rPr>
          <w:rFonts w:cstheme="majorHAnsi"/>
          <w:rPrChange w:id="34070" w:author="phuong vu" w:date="2018-11-30T22:36:00Z">
            <w:rPr/>
          </w:rPrChange>
        </w:rPr>
        <w:t>ạn chế</w:t>
      </w:r>
      <w:bookmarkEnd w:id="34068"/>
    </w:p>
    <w:p w14:paraId="6EAD44B5" w14:textId="323EFAD5" w:rsidR="00E47CDB" w:rsidRPr="00920004" w:rsidDel="00D252BC" w:rsidRDefault="00E47CDB" w:rsidP="00727C9A">
      <w:pPr>
        <w:rPr>
          <w:del w:id="34071" w:author="phuong vu" w:date="2018-11-30T23:36:00Z"/>
          <w:rPrChange w:id="34072" w:author="phuong vu" w:date="2018-11-30T22:36:00Z">
            <w:rPr>
              <w:del w:id="34073" w:author="phuong vu" w:date="2018-11-30T23:36:00Z"/>
            </w:rPr>
          </w:rPrChange>
        </w:rPr>
        <w:pPrChange w:id="34074" w:author="phuong vu" w:date="2018-11-30T22:02:00Z">
          <w:pPr>
            <w:spacing w:line="360" w:lineRule="auto"/>
          </w:pPr>
        </w:pPrChange>
      </w:pPr>
    </w:p>
    <w:p w14:paraId="1517ACD6" w14:textId="56853239" w:rsidR="00C51F17" w:rsidRPr="00920004" w:rsidRDefault="00EB1083" w:rsidP="00BD0851">
      <w:pPr>
        <w:pStyle w:val="Heading2"/>
        <w:spacing w:before="240" w:line="0" w:lineRule="atLeast"/>
        <w:rPr>
          <w:ins w:id="34075" w:author="phuong vu" w:date="2018-11-23T10:41:00Z"/>
          <w:rFonts w:cstheme="majorHAnsi"/>
          <w:rPrChange w:id="34076" w:author="phuong vu" w:date="2018-11-30T22:36:00Z">
            <w:rPr>
              <w:ins w:id="34077" w:author="phuong vu" w:date="2018-11-23T10:41:00Z"/>
            </w:rPr>
          </w:rPrChange>
        </w:rPr>
        <w:pPrChange w:id="34078" w:author="phuong vu" w:date="2018-11-30T14:16:00Z">
          <w:pPr>
            <w:pStyle w:val="Heading2"/>
          </w:pPr>
        </w:pPrChange>
      </w:pPr>
      <w:bookmarkStart w:id="34079" w:name="_Toc531381559"/>
      <w:r w:rsidRPr="00920004">
        <w:rPr>
          <w:rFonts w:cstheme="majorHAnsi"/>
          <w:rPrChange w:id="34080" w:author="phuong vu" w:date="2018-11-30T22:36:00Z">
            <w:rPr/>
          </w:rPrChange>
        </w:rPr>
        <w:t>Hướng phát triển</w:t>
      </w:r>
      <w:bookmarkEnd w:id="34079"/>
    </w:p>
    <w:p w14:paraId="1AACD500" w14:textId="68EBA4DB" w:rsidR="00E47CDB" w:rsidRPr="00920004" w:rsidDel="00492B70" w:rsidRDefault="00E47CDB" w:rsidP="00BD0851">
      <w:pPr>
        <w:spacing w:before="240" w:line="0" w:lineRule="atLeast"/>
        <w:ind w:left="576"/>
        <w:rPr>
          <w:del w:id="34081" w:author="phuong vu" w:date="2018-11-23T10:51:00Z"/>
          <w:rPrChange w:id="34082" w:author="phuong vu" w:date="2018-11-30T22:36:00Z">
            <w:rPr>
              <w:del w:id="34083" w:author="phuong vu" w:date="2018-11-23T10:51:00Z"/>
            </w:rPr>
          </w:rPrChange>
        </w:rPr>
        <w:pPrChange w:id="34084" w:author="phuong vu" w:date="2018-11-30T14:16:00Z">
          <w:pPr/>
        </w:pPrChange>
      </w:pPr>
    </w:p>
    <w:p w14:paraId="17EDC801" w14:textId="181E96BF" w:rsidR="00AE5480" w:rsidRPr="00920004" w:rsidRDefault="00AE5480" w:rsidP="00BD0851">
      <w:pPr>
        <w:spacing w:before="240" w:line="0" w:lineRule="atLeast"/>
        <w:jc w:val="left"/>
        <w:rPr>
          <w:rPrChange w:id="34085" w:author="phuong vu" w:date="2018-11-30T22:36:00Z">
            <w:rPr/>
          </w:rPrChange>
        </w:rPr>
        <w:pPrChange w:id="34086" w:author="phuong vu" w:date="2018-11-30T14:16:00Z">
          <w:pPr>
            <w:jc w:val="left"/>
          </w:pPr>
        </w:pPrChange>
      </w:pPr>
      <w:r w:rsidRPr="00920004">
        <w:rPr>
          <w:rPrChange w:id="34087" w:author="phuong vu" w:date="2018-11-30T22:36:00Z">
            <w:rPr/>
          </w:rPrChange>
        </w:rPr>
        <w:br w:type="page"/>
      </w:r>
    </w:p>
    <w:p w14:paraId="3694A0A6" w14:textId="4057B3B5" w:rsidR="00AE5480" w:rsidRPr="00920004" w:rsidRDefault="00AE5480" w:rsidP="00BD0851">
      <w:pPr>
        <w:pStyle w:val="Style1"/>
        <w:spacing w:before="240" w:line="0" w:lineRule="atLeast"/>
        <w:rPr>
          <w:rFonts w:cstheme="majorHAnsi"/>
          <w:rPrChange w:id="34088" w:author="phuong vu" w:date="2018-11-30T22:36:00Z">
            <w:rPr/>
          </w:rPrChange>
        </w:rPr>
        <w:pPrChange w:id="34089" w:author="phuong vu" w:date="2018-11-30T14:16:00Z">
          <w:pPr>
            <w:pStyle w:val="Heading1"/>
            <w:numPr>
              <w:numId w:val="0"/>
            </w:numPr>
            <w:ind w:left="0" w:firstLine="0"/>
          </w:pPr>
        </w:pPrChange>
      </w:pPr>
      <w:bookmarkStart w:id="34090" w:name="_Toc531381560"/>
      <w:r w:rsidRPr="00920004">
        <w:rPr>
          <w:rFonts w:cstheme="majorHAnsi"/>
          <w:rPrChange w:id="34091" w:author="phuong vu" w:date="2018-11-30T22:36:00Z">
            <w:rPr/>
          </w:rPrChange>
        </w:rPr>
        <w:lastRenderedPageBreak/>
        <w:t>PHỤ LỤC</w:t>
      </w:r>
      <w:bookmarkEnd w:id="34090"/>
    </w:p>
    <w:p w14:paraId="33921320" w14:textId="242286D1" w:rsidR="008904F6" w:rsidRPr="00920004" w:rsidRDefault="008904F6" w:rsidP="005F1ECC">
      <w:pPr>
        <w:pStyle w:val="Style2"/>
        <w:ind w:left="360"/>
        <w:rPr>
          <w:ins w:id="34092" w:author="phuong vu" w:date="2018-11-30T14:07:00Z"/>
          <w:rPrChange w:id="34093" w:author="phuong vu" w:date="2018-11-30T22:36:00Z">
            <w:rPr>
              <w:ins w:id="34094" w:author="phuong vu" w:date="2018-11-30T14:07:00Z"/>
            </w:rPr>
          </w:rPrChange>
        </w:rPr>
        <w:pPrChange w:id="34095" w:author="phuong vu" w:date="2018-11-30T23:40:00Z">
          <w:pPr>
            <w:spacing w:line="276" w:lineRule="auto"/>
          </w:pPr>
        </w:pPrChange>
      </w:pPr>
      <w:bookmarkStart w:id="34096" w:name="sá"/>
      <w:bookmarkStart w:id="34097" w:name="_Toc531381561"/>
      <w:bookmarkEnd w:id="34096"/>
      <w:r w:rsidRPr="00920004">
        <w:rPr>
          <w:rPrChange w:id="34098" w:author="phuong vu" w:date="2018-11-30T22:36:00Z">
            <w:rPr/>
          </w:rPrChange>
        </w:rPr>
        <w:t xml:space="preserve">Sơ đồ </w:t>
      </w:r>
      <w:ins w:id="34099" w:author="phuong vu" w:date="2018-11-30T14:06:00Z">
        <w:r w:rsidR="006871B5" w:rsidRPr="00920004">
          <w:rPr>
            <w:rPrChange w:id="34100" w:author="phuong vu" w:date="2018-11-30T22:36:00Z">
              <w:rPr/>
            </w:rPrChange>
          </w:rPr>
          <w:t>PDM</w:t>
        </w:r>
      </w:ins>
      <w:bookmarkEnd w:id="34097"/>
      <w:del w:id="34101" w:author="phuong vu" w:date="2018-11-30T14:06:00Z">
        <w:r w:rsidRPr="00920004" w:rsidDel="006871B5">
          <w:rPr>
            <w:rPrChange w:id="34102" w:author="phuong vu" w:date="2018-11-30T22:36:00Z">
              <w:rPr/>
            </w:rPrChange>
          </w:rPr>
          <w:delText>LDM</w:delText>
        </w:r>
      </w:del>
    </w:p>
    <w:p w14:paraId="6806F71E" w14:textId="77777777" w:rsidR="006871B5" w:rsidRPr="00920004" w:rsidRDefault="006871B5" w:rsidP="00941ED9">
      <w:pPr>
        <w:rPr>
          <w:ins w:id="34103" w:author="phuong vu" w:date="2018-11-30T14:07:00Z"/>
          <w:b/>
          <w:lang w:val="en-US"/>
          <w:rPrChange w:id="34104" w:author="phuong vu" w:date="2018-11-30T22:36:00Z">
            <w:rPr>
              <w:ins w:id="34105" w:author="phuong vu" w:date="2018-11-30T14:07:00Z"/>
              <w:lang w:val="en-US"/>
            </w:rPr>
          </w:rPrChange>
        </w:rPr>
        <w:pPrChange w:id="34106" w:author="phuong vu" w:date="2018-11-30T21:36:00Z">
          <w:pPr>
            <w:spacing w:line="276" w:lineRule="auto"/>
          </w:pPr>
        </w:pPrChange>
      </w:pPr>
      <w:ins w:id="34107" w:author="phuong vu" w:date="2018-11-30T14:07:00Z">
        <w:r w:rsidRPr="00920004">
          <w:rPr>
            <w:b/>
            <w:lang w:val="en-US"/>
            <w:rPrChange w:id="34108" w:author="phuong vu" w:date="2018-11-30T22:36:00Z">
              <w:rPr>
                <w:lang w:val="en-US"/>
              </w:rPr>
            </w:rPrChange>
          </w:rPr>
          <w:t>BẢNG BILL</w:t>
        </w:r>
      </w:ins>
    </w:p>
    <w:tbl>
      <w:tblPr>
        <w:tblStyle w:val="TableGrid"/>
        <w:tblW w:w="8815" w:type="dxa"/>
        <w:tblLook w:val="04A0" w:firstRow="1" w:lastRow="0" w:firstColumn="1" w:lastColumn="0" w:noHBand="0" w:noVBand="1"/>
        <w:tblPrChange w:id="34109" w:author="phuong vu" w:date="2018-11-30T14:20:00Z">
          <w:tblPr>
            <w:tblStyle w:val="TableGrid"/>
            <w:tblW w:w="9265" w:type="dxa"/>
            <w:tblLook w:val="04A0" w:firstRow="1" w:lastRow="0" w:firstColumn="1" w:lastColumn="0" w:noHBand="0" w:noVBand="1"/>
          </w:tblPr>
        </w:tblPrChange>
      </w:tblPr>
      <w:tblGrid>
        <w:gridCol w:w="708"/>
        <w:gridCol w:w="1646"/>
        <w:gridCol w:w="1414"/>
        <w:gridCol w:w="1188"/>
        <w:gridCol w:w="838"/>
        <w:gridCol w:w="823"/>
        <w:gridCol w:w="2198"/>
        <w:tblGridChange w:id="34110">
          <w:tblGrid>
            <w:gridCol w:w="708"/>
            <w:gridCol w:w="1646"/>
            <w:gridCol w:w="1414"/>
            <w:gridCol w:w="1188"/>
            <w:gridCol w:w="838"/>
            <w:gridCol w:w="823"/>
            <w:gridCol w:w="2648"/>
          </w:tblGrid>
        </w:tblGridChange>
      </w:tblGrid>
      <w:tr w:rsidR="006871B5" w:rsidRPr="00920004" w14:paraId="4F86F5F3" w14:textId="77777777" w:rsidTr="00BD0851">
        <w:trPr>
          <w:trHeight w:val="300"/>
          <w:ins w:id="34111" w:author="phuong vu" w:date="2018-11-30T14:07:00Z"/>
          <w:trPrChange w:id="34112" w:author="phuong vu" w:date="2018-11-30T14:20:00Z">
            <w:trPr>
              <w:trHeight w:val="300"/>
            </w:trPr>
          </w:trPrChange>
        </w:trPr>
        <w:tc>
          <w:tcPr>
            <w:tcW w:w="708" w:type="dxa"/>
            <w:noWrap/>
            <w:vAlign w:val="center"/>
            <w:hideMark/>
            <w:tcPrChange w:id="34113" w:author="phuong vu" w:date="2018-11-30T14:20:00Z">
              <w:tcPr>
                <w:tcW w:w="708" w:type="dxa"/>
                <w:noWrap/>
                <w:vAlign w:val="center"/>
                <w:hideMark/>
              </w:tcPr>
            </w:tcPrChange>
          </w:tcPr>
          <w:p w14:paraId="6E4327D1" w14:textId="77777777" w:rsidR="006871B5" w:rsidRPr="00920004" w:rsidRDefault="006871B5" w:rsidP="00BD0851">
            <w:pPr>
              <w:spacing w:before="240" w:line="0" w:lineRule="atLeast"/>
              <w:jc w:val="center"/>
              <w:rPr>
                <w:ins w:id="34114" w:author="phuong vu" w:date="2018-11-30T14:07:00Z"/>
                <w:b/>
                <w:bCs/>
                <w:rPrChange w:id="34115" w:author="phuong vu" w:date="2018-11-30T22:36:00Z">
                  <w:rPr>
                    <w:ins w:id="34116" w:author="phuong vu" w:date="2018-11-30T14:07:00Z"/>
                    <w:b/>
                    <w:bCs/>
                  </w:rPr>
                </w:rPrChange>
              </w:rPr>
              <w:pPrChange w:id="34117" w:author="phuong vu" w:date="2018-11-30T14:16:00Z">
                <w:pPr>
                  <w:spacing w:line="276" w:lineRule="auto"/>
                  <w:jc w:val="center"/>
                </w:pPr>
              </w:pPrChange>
            </w:pPr>
            <w:ins w:id="34118" w:author="phuong vu" w:date="2018-11-30T14:07:00Z">
              <w:r w:rsidRPr="00920004">
                <w:rPr>
                  <w:b/>
                  <w:bCs/>
                  <w:lang w:val="da-DK"/>
                  <w:rPrChange w:id="34119" w:author="phuong vu" w:date="2018-11-30T22:36:00Z">
                    <w:rPr>
                      <w:b/>
                      <w:bCs/>
                      <w:lang w:val="da-DK"/>
                    </w:rPr>
                  </w:rPrChange>
                </w:rPr>
                <w:t>STT</w:t>
              </w:r>
            </w:ins>
          </w:p>
        </w:tc>
        <w:tc>
          <w:tcPr>
            <w:tcW w:w="1646" w:type="dxa"/>
            <w:noWrap/>
            <w:vAlign w:val="center"/>
            <w:hideMark/>
            <w:tcPrChange w:id="34120" w:author="phuong vu" w:date="2018-11-30T14:20:00Z">
              <w:tcPr>
                <w:tcW w:w="1646" w:type="dxa"/>
                <w:noWrap/>
                <w:vAlign w:val="center"/>
                <w:hideMark/>
              </w:tcPr>
            </w:tcPrChange>
          </w:tcPr>
          <w:p w14:paraId="215B68AD" w14:textId="77777777" w:rsidR="006871B5" w:rsidRPr="00920004" w:rsidRDefault="006871B5" w:rsidP="00BD0851">
            <w:pPr>
              <w:spacing w:before="240" w:line="0" w:lineRule="atLeast"/>
              <w:jc w:val="center"/>
              <w:rPr>
                <w:ins w:id="34121" w:author="phuong vu" w:date="2018-11-30T14:07:00Z"/>
                <w:b/>
                <w:bCs/>
                <w:rPrChange w:id="34122" w:author="phuong vu" w:date="2018-11-30T22:36:00Z">
                  <w:rPr>
                    <w:ins w:id="34123" w:author="phuong vu" w:date="2018-11-30T14:07:00Z"/>
                    <w:b/>
                    <w:bCs/>
                  </w:rPr>
                </w:rPrChange>
              </w:rPr>
              <w:pPrChange w:id="34124" w:author="phuong vu" w:date="2018-11-30T14:16:00Z">
                <w:pPr>
                  <w:spacing w:line="276" w:lineRule="auto"/>
                  <w:jc w:val="center"/>
                </w:pPr>
              </w:pPrChange>
            </w:pPr>
            <w:ins w:id="34125" w:author="phuong vu" w:date="2018-11-30T14:07:00Z">
              <w:r w:rsidRPr="00920004">
                <w:rPr>
                  <w:b/>
                  <w:bCs/>
                  <w:lang w:val="da-DK"/>
                  <w:rPrChange w:id="34126" w:author="phuong vu" w:date="2018-11-30T22:36:00Z">
                    <w:rPr>
                      <w:b/>
                      <w:bCs/>
                      <w:lang w:val="da-DK"/>
                    </w:rPr>
                  </w:rPrChange>
                </w:rPr>
                <w:t>Tên trường</w:t>
              </w:r>
            </w:ins>
          </w:p>
        </w:tc>
        <w:tc>
          <w:tcPr>
            <w:tcW w:w="1414" w:type="dxa"/>
            <w:noWrap/>
            <w:vAlign w:val="center"/>
            <w:hideMark/>
            <w:tcPrChange w:id="34127" w:author="phuong vu" w:date="2018-11-30T14:20:00Z">
              <w:tcPr>
                <w:tcW w:w="1414" w:type="dxa"/>
                <w:noWrap/>
                <w:vAlign w:val="center"/>
                <w:hideMark/>
              </w:tcPr>
            </w:tcPrChange>
          </w:tcPr>
          <w:p w14:paraId="4ACB701E" w14:textId="77777777" w:rsidR="006871B5" w:rsidRPr="00920004" w:rsidRDefault="006871B5" w:rsidP="00BD0851">
            <w:pPr>
              <w:spacing w:before="240" w:line="0" w:lineRule="atLeast"/>
              <w:jc w:val="center"/>
              <w:rPr>
                <w:ins w:id="34128" w:author="phuong vu" w:date="2018-11-30T14:07:00Z"/>
                <w:b/>
                <w:bCs/>
                <w:rPrChange w:id="34129" w:author="phuong vu" w:date="2018-11-30T22:36:00Z">
                  <w:rPr>
                    <w:ins w:id="34130" w:author="phuong vu" w:date="2018-11-30T14:07:00Z"/>
                    <w:b/>
                    <w:bCs/>
                  </w:rPr>
                </w:rPrChange>
              </w:rPr>
              <w:pPrChange w:id="34131" w:author="phuong vu" w:date="2018-11-30T14:16:00Z">
                <w:pPr>
                  <w:spacing w:line="276" w:lineRule="auto"/>
                  <w:jc w:val="center"/>
                </w:pPr>
              </w:pPrChange>
            </w:pPr>
            <w:ins w:id="34132" w:author="phuong vu" w:date="2018-11-30T14:07:00Z">
              <w:r w:rsidRPr="00920004">
                <w:rPr>
                  <w:b/>
                  <w:bCs/>
                  <w:lang w:val="da-DK"/>
                  <w:rPrChange w:id="34133" w:author="phuong vu" w:date="2018-11-30T22:36:00Z">
                    <w:rPr>
                      <w:b/>
                      <w:bCs/>
                      <w:lang w:val="da-DK"/>
                    </w:rPr>
                  </w:rPrChange>
                </w:rPr>
                <w:t>Kiểu</w:t>
              </w:r>
            </w:ins>
          </w:p>
        </w:tc>
        <w:tc>
          <w:tcPr>
            <w:tcW w:w="1188" w:type="dxa"/>
            <w:noWrap/>
            <w:vAlign w:val="center"/>
            <w:hideMark/>
            <w:tcPrChange w:id="34134" w:author="phuong vu" w:date="2018-11-30T14:20:00Z">
              <w:tcPr>
                <w:tcW w:w="1188" w:type="dxa"/>
                <w:noWrap/>
                <w:vAlign w:val="center"/>
                <w:hideMark/>
              </w:tcPr>
            </w:tcPrChange>
          </w:tcPr>
          <w:p w14:paraId="7998FC5F" w14:textId="77777777" w:rsidR="006871B5" w:rsidRPr="00920004" w:rsidRDefault="006871B5" w:rsidP="00BD0851">
            <w:pPr>
              <w:spacing w:before="240" w:line="0" w:lineRule="atLeast"/>
              <w:jc w:val="center"/>
              <w:rPr>
                <w:ins w:id="34135" w:author="phuong vu" w:date="2018-11-30T14:07:00Z"/>
                <w:b/>
                <w:bCs/>
                <w:rPrChange w:id="34136" w:author="phuong vu" w:date="2018-11-30T22:36:00Z">
                  <w:rPr>
                    <w:ins w:id="34137" w:author="phuong vu" w:date="2018-11-30T14:07:00Z"/>
                    <w:b/>
                    <w:bCs/>
                  </w:rPr>
                </w:rPrChange>
              </w:rPr>
              <w:pPrChange w:id="34138" w:author="phuong vu" w:date="2018-11-30T14:16:00Z">
                <w:pPr>
                  <w:spacing w:line="276" w:lineRule="auto"/>
                  <w:jc w:val="center"/>
                </w:pPr>
              </w:pPrChange>
            </w:pPr>
            <w:ins w:id="34139" w:author="phuong vu" w:date="2018-11-30T14:07:00Z">
              <w:r w:rsidRPr="00920004">
                <w:rPr>
                  <w:b/>
                  <w:bCs/>
                  <w:lang w:val="da-DK"/>
                  <w:rPrChange w:id="34140" w:author="phuong vu" w:date="2018-11-30T22:36:00Z">
                    <w:rPr>
                      <w:b/>
                      <w:bCs/>
                      <w:lang w:val="da-DK"/>
                    </w:rPr>
                  </w:rPrChange>
                </w:rPr>
                <w:t>Chấp nhận Null</w:t>
              </w:r>
            </w:ins>
          </w:p>
        </w:tc>
        <w:tc>
          <w:tcPr>
            <w:tcW w:w="838" w:type="dxa"/>
            <w:noWrap/>
            <w:vAlign w:val="center"/>
            <w:hideMark/>
            <w:tcPrChange w:id="34141" w:author="phuong vu" w:date="2018-11-30T14:20:00Z">
              <w:tcPr>
                <w:tcW w:w="838" w:type="dxa"/>
                <w:noWrap/>
                <w:vAlign w:val="center"/>
                <w:hideMark/>
              </w:tcPr>
            </w:tcPrChange>
          </w:tcPr>
          <w:p w14:paraId="7D16C1AB" w14:textId="77777777" w:rsidR="006871B5" w:rsidRPr="00920004" w:rsidRDefault="006871B5" w:rsidP="00BD0851">
            <w:pPr>
              <w:spacing w:before="240" w:line="0" w:lineRule="atLeast"/>
              <w:jc w:val="center"/>
              <w:rPr>
                <w:ins w:id="34142" w:author="phuong vu" w:date="2018-11-30T14:07:00Z"/>
                <w:b/>
                <w:bCs/>
                <w:rPrChange w:id="34143" w:author="phuong vu" w:date="2018-11-30T22:36:00Z">
                  <w:rPr>
                    <w:ins w:id="34144" w:author="phuong vu" w:date="2018-11-30T14:07:00Z"/>
                    <w:b/>
                    <w:bCs/>
                  </w:rPr>
                </w:rPrChange>
              </w:rPr>
              <w:pPrChange w:id="34145" w:author="phuong vu" w:date="2018-11-30T14:16:00Z">
                <w:pPr>
                  <w:spacing w:line="276" w:lineRule="auto"/>
                  <w:jc w:val="center"/>
                </w:pPr>
              </w:pPrChange>
            </w:pPr>
            <w:ins w:id="34146" w:author="phuong vu" w:date="2018-11-30T14:07:00Z">
              <w:r w:rsidRPr="00920004">
                <w:rPr>
                  <w:b/>
                  <w:bCs/>
                  <w:lang w:val="da-DK"/>
                  <w:rPrChange w:id="34147" w:author="phuong vu" w:date="2018-11-30T22:36:00Z">
                    <w:rPr>
                      <w:b/>
                      <w:bCs/>
                      <w:lang w:val="da-DK"/>
                    </w:rPr>
                  </w:rPrChange>
                </w:rPr>
                <w:t>Khóa chính</w:t>
              </w:r>
            </w:ins>
          </w:p>
        </w:tc>
        <w:tc>
          <w:tcPr>
            <w:tcW w:w="823" w:type="dxa"/>
            <w:noWrap/>
            <w:vAlign w:val="center"/>
            <w:hideMark/>
            <w:tcPrChange w:id="34148" w:author="phuong vu" w:date="2018-11-30T14:20:00Z">
              <w:tcPr>
                <w:tcW w:w="823" w:type="dxa"/>
                <w:noWrap/>
                <w:vAlign w:val="center"/>
                <w:hideMark/>
              </w:tcPr>
            </w:tcPrChange>
          </w:tcPr>
          <w:p w14:paraId="6D10B262" w14:textId="77777777" w:rsidR="006871B5" w:rsidRPr="00920004" w:rsidRDefault="006871B5" w:rsidP="00BD0851">
            <w:pPr>
              <w:spacing w:before="240" w:line="0" w:lineRule="atLeast"/>
              <w:jc w:val="center"/>
              <w:rPr>
                <w:ins w:id="34149" w:author="phuong vu" w:date="2018-11-30T14:07:00Z"/>
                <w:b/>
                <w:bCs/>
                <w:rPrChange w:id="34150" w:author="phuong vu" w:date="2018-11-30T22:36:00Z">
                  <w:rPr>
                    <w:ins w:id="34151" w:author="phuong vu" w:date="2018-11-30T14:07:00Z"/>
                    <w:b/>
                    <w:bCs/>
                  </w:rPr>
                </w:rPrChange>
              </w:rPr>
              <w:pPrChange w:id="34152" w:author="phuong vu" w:date="2018-11-30T14:16:00Z">
                <w:pPr>
                  <w:spacing w:line="276" w:lineRule="auto"/>
                  <w:jc w:val="center"/>
                </w:pPr>
              </w:pPrChange>
            </w:pPr>
            <w:ins w:id="34153" w:author="phuong vu" w:date="2018-11-30T14:07:00Z">
              <w:r w:rsidRPr="00920004">
                <w:rPr>
                  <w:b/>
                  <w:bCs/>
                  <w:lang w:val="da-DK"/>
                  <w:rPrChange w:id="34154" w:author="phuong vu" w:date="2018-11-30T22:36:00Z">
                    <w:rPr>
                      <w:b/>
                      <w:bCs/>
                      <w:lang w:val="da-DK"/>
                    </w:rPr>
                  </w:rPrChange>
                </w:rPr>
                <w:t>Khóa ngoại</w:t>
              </w:r>
            </w:ins>
          </w:p>
        </w:tc>
        <w:tc>
          <w:tcPr>
            <w:tcW w:w="2198" w:type="dxa"/>
            <w:noWrap/>
            <w:vAlign w:val="center"/>
            <w:hideMark/>
            <w:tcPrChange w:id="34155" w:author="phuong vu" w:date="2018-11-30T14:20:00Z">
              <w:tcPr>
                <w:tcW w:w="2648" w:type="dxa"/>
                <w:noWrap/>
                <w:vAlign w:val="center"/>
                <w:hideMark/>
              </w:tcPr>
            </w:tcPrChange>
          </w:tcPr>
          <w:p w14:paraId="34983DC8" w14:textId="77777777" w:rsidR="006871B5" w:rsidRPr="00920004" w:rsidRDefault="006871B5" w:rsidP="00BD0851">
            <w:pPr>
              <w:spacing w:before="240" w:line="0" w:lineRule="atLeast"/>
              <w:jc w:val="center"/>
              <w:rPr>
                <w:ins w:id="34156" w:author="phuong vu" w:date="2018-11-30T14:07:00Z"/>
                <w:b/>
                <w:bCs/>
                <w:rPrChange w:id="34157" w:author="phuong vu" w:date="2018-11-30T22:36:00Z">
                  <w:rPr>
                    <w:ins w:id="34158" w:author="phuong vu" w:date="2018-11-30T14:07:00Z"/>
                    <w:b/>
                    <w:bCs/>
                  </w:rPr>
                </w:rPrChange>
              </w:rPr>
              <w:pPrChange w:id="34159" w:author="phuong vu" w:date="2018-11-30T14:16:00Z">
                <w:pPr>
                  <w:spacing w:line="276" w:lineRule="auto"/>
                  <w:jc w:val="center"/>
                </w:pPr>
              </w:pPrChange>
            </w:pPr>
            <w:ins w:id="34160" w:author="phuong vu" w:date="2018-11-30T14:07:00Z">
              <w:r w:rsidRPr="00920004">
                <w:rPr>
                  <w:b/>
                  <w:bCs/>
                  <w:lang w:val="da-DK"/>
                  <w:rPrChange w:id="34161" w:author="phuong vu" w:date="2018-11-30T22:36:00Z">
                    <w:rPr>
                      <w:b/>
                      <w:bCs/>
                      <w:lang w:val="da-DK"/>
                    </w:rPr>
                  </w:rPrChange>
                </w:rPr>
                <w:t>Mô tả</w:t>
              </w:r>
            </w:ins>
          </w:p>
        </w:tc>
      </w:tr>
      <w:tr w:rsidR="006871B5" w:rsidRPr="00920004" w14:paraId="1B6EAA42" w14:textId="77777777" w:rsidTr="00941ED9">
        <w:trPr>
          <w:trHeight w:val="300"/>
          <w:ins w:id="34162" w:author="phuong vu" w:date="2018-11-30T14:07:00Z"/>
          <w:trPrChange w:id="34163" w:author="phuong vu" w:date="2018-11-30T21:37:00Z">
            <w:trPr>
              <w:trHeight w:val="300"/>
            </w:trPr>
          </w:trPrChange>
        </w:trPr>
        <w:tc>
          <w:tcPr>
            <w:tcW w:w="708" w:type="dxa"/>
            <w:noWrap/>
            <w:vAlign w:val="center"/>
            <w:hideMark/>
            <w:tcPrChange w:id="34164" w:author="phuong vu" w:date="2018-11-30T21:37:00Z">
              <w:tcPr>
                <w:tcW w:w="708" w:type="dxa"/>
                <w:noWrap/>
                <w:hideMark/>
              </w:tcPr>
            </w:tcPrChange>
          </w:tcPr>
          <w:p w14:paraId="07965262" w14:textId="77777777" w:rsidR="006871B5" w:rsidRPr="00920004" w:rsidRDefault="006871B5" w:rsidP="00941ED9">
            <w:pPr>
              <w:jc w:val="center"/>
              <w:rPr>
                <w:ins w:id="34165" w:author="phuong vu" w:date="2018-11-30T14:07:00Z"/>
                <w:rPrChange w:id="34166" w:author="phuong vu" w:date="2018-11-30T22:36:00Z">
                  <w:rPr>
                    <w:ins w:id="34167" w:author="phuong vu" w:date="2018-11-30T14:07:00Z"/>
                  </w:rPr>
                </w:rPrChange>
              </w:rPr>
              <w:pPrChange w:id="34168" w:author="phuong vu" w:date="2018-11-30T21:37:00Z">
                <w:pPr>
                  <w:spacing w:line="276" w:lineRule="auto"/>
                </w:pPr>
              </w:pPrChange>
            </w:pPr>
            <w:ins w:id="34169" w:author="phuong vu" w:date="2018-11-30T14:07:00Z">
              <w:r w:rsidRPr="00920004">
                <w:rPr>
                  <w:rPrChange w:id="34170" w:author="phuong vu" w:date="2018-11-30T22:36:00Z">
                    <w:rPr/>
                  </w:rPrChange>
                </w:rPr>
                <w:t>1</w:t>
              </w:r>
            </w:ins>
          </w:p>
        </w:tc>
        <w:tc>
          <w:tcPr>
            <w:tcW w:w="1646" w:type="dxa"/>
            <w:noWrap/>
            <w:hideMark/>
            <w:tcPrChange w:id="34171" w:author="phuong vu" w:date="2018-11-30T21:37:00Z">
              <w:tcPr>
                <w:tcW w:w="1646" w:type="dxa"/>
                <w:noWrap/>
                <w:hideMark/>
              </w:tcPr>
            </w:tcPrChange>
          </w:tcPr>
          <w:p w14:paraId="2CE32AAE" w14:textId="77777777" w:rsidR="006871B5" w:rsidRPr="00920004" w:rsidRDefault="006871B5" w:rsidP="00941ED9">
            <w:pPr>
              <w:rPr>
                <w:ins w:id="34172" w:author="phuong vu" w:date="2018-11-30T14:07:00Z"/>
                <w:rPrChange w:id="34173" w:author="phuong vu" w:date="2018-11-30T22:36:00Z">
                  <w:rPr>
                    <w:ins w:id="34174" w:author="phuong vu" w:date="2018-11-30T14:07:00Z"/>
                  </w:rPr>
                </w:rPrChange>
              </w:rPr>
              <w:pPrChange w:id="34175" w:author="phuong vu" w:date="2018-11-30T21:36:00Z">
                <w:pPr>
                  <w:spacing w:line="276" w:lineRule="auto"/>
                </w:pPr>
              </w:pPrChange>
            </w:pPr>
            <w:ins w:id="34176" w:author="phuong vu" w:date="2018-11-30T14:07:00Z">
              <w:r w:rsidRPr="00920004">
                <w:rPr>
                  <w:rPrChange w:id="34177" w:author="phuong vu" w:date="2018-11-30T22:36:00Z">
                    <w:rPr/>
                  </w:rPrChange>
                </w:rPr>
                <w:t>id</w:t>
              </w:r>
            </w:ins>
          </w:p>
        </w:tc>
        <w:tc>
          <w:tcPr>
            <w:tcW w:w="1414" w:type="dxa"/>
            <w:noWrap/>
            <w:hideMark/>
            <w:tcPrChange w:id="34178" w:author="phuong vu" w:date="2018-11-30T21:37:00Z">
              <w:tcPr>
                <w:tcW w:w="1414" w:type="dxa"/>
                <w:noWrap/>
                <w:hideMark/>
              </w:tcPr>
            </w:tcPrChange>
          </w:tcPr>
          <w:p w14:paraId="21E92E14" w14:textId="77777777" w:rsidR="006871B5" w:rsidRPr="00920004" w:rsidRDefault="006871B5" w:rsidP="00941ED9">
            <w:pPr>
              <w:rPr>
                <w:ins w:id="34179" w:author="phuong vu" w:date="2018-11-30T14:07:00Z"/>
                <w:rPrChange w:id="34180" w:author="phuong vu" w:date="2018-11-30T22:36:00Z">
                  <w:rPr>
                    <w:ins w:id="34181" w:author="phuong vu" w:date="2018-11-30T14:07:00Z"/>
                  </w:rPr>
                </w:rPrChange>
              </w:rPr>
              <w:pPrChange w:id="34182" w:author="phuong vu" w:date="2018-11-30T21:36:00Z">
                <w:pPr>
                  <w:spacing w:line="276" w:lineRule="auto"/>
                </w:pPr>
              </w:pPrChange>
            </w:pPr>
            <w:ins w:id="34183" w:author="phuong vu" w:date="2018-11-30T14:07:00Z">
              <w:r w:rsidRPr="00920004">
                <w:rPr>
                  <w:rPrChange w:id="34184" w:author="phuong vu" w:date="2018-11-30T22:36:00Z">
                    <w:rPr/>
                  </w:rPrChange>
                </w:rPr>
                <w:t>numeric</w:t>
              </w:r>
            </w:ins>
          </w:p>
        </w:tc>
        <w:tc>
          <w:tcPr>
            <w:tcW w:w="1188" w:type="dxa"/>
            <w:noWrap/>
            <w:hideMark/>
            <w:tcPrChange w:id="34185" w:author="phuong vu" w:date="2018-11-30T21:37:00Z">
              <w:tcPr>
                <w:tcW w:w="1188" w:type="dxa"/>
                <w:noWrap/>
                <w:hideMark/>
              </w:tcPr>
            </w:tcPrChange>
          </w:tcPr>
          <w:p w14:paraId="09997914" w14:textId="77777777" w:rsidR="006871B5" w:rsidRPr="00920004" w:rsidRDefault="006871B5" w:rsidP="00941ED9">
            <w:pPr>
              <w:rPr>
                <w:ins w:id="34186" w:author="phuong vu" w:date="2018-11-30T14:07:00Z"/>
                <w:rPrChange w:id="34187" w:author="phuong vu" w:date="2018-11-30T22:36:00Z">
                  <w:rPr>
                    <w:ins w:id="34188" w:author="phuong vu" w:date="2018-11-30T14:07:00Z"/>
                  </w:rPr>
                </w:rPrChange>
              </w:rPr>
              <w:pPrChange w:id="34189" w:author="phuong vu" w:date="2018-11-30T21:36:00Z">
                <w:pPr>
                  <w:spacing w:line="276" w:lineRule="auto"/>
                  <w:jc w:val="center"/>
                </w:pPr>
              </w:pPrChange>
            </w:pPr>
          </w:p>
        </w:tc>
        <w:tc>
          <w:tcPr>
            <w:tcW w:w="838" w:type="dxa"/>
            <w:noWrap/>
            <w:hideMark/>
            <w:tcPrChange w:id="34190" w:author="phuong vu" w:date="2018-11-30T21:37:00Z">
              <w:tcPr>
                <w:tcW w:w="838" w:type="dxa"/>
                <w:noWrap/>
                <w:hideMark/>
              </w:tcPr>
            </w:tcPrChange>
          </w:tcPr>
          <w:p w14:paraId="5FC6B680" w14:textId="77777777" w:rsidR="006871B5" w:rsidRPr="00920004" w:rsidRDefault="006871B5" w:rsidP="00941ED9">
            <w:pPr>
              <w:rPr>
                <w:ins w:id="34191" w:author="phuong vu" w:date="2018-11-30T14:07:00Z"/>
                <w:rPrChange w:id="34192" w:author="phuong vu" w:date="2018-11-30T22:36:00Z">
                  <w:rPr>
                    <w:ins w:id="34193" w:author="phuong vu" w:date="2018-11-30T14:07:00Z"/>
                  </w:rPr>
                </w:rPrChange>
              </w:rPr>
              <w:pPrChange w:id="34194" w:author="phuong vu" w:date="2018-11-30T21:36:00Z">
                <w:pPr>
                  <w:spacing w:line="276" w:lineRule="auto"/>
                  <w:jc w:val="center"/>
                </w:pPr>
              </w:pPrChange>
            </w:pPr>
            <w:ins w:id="34195" w:author="phuong vu" w:date="2018-11-30T14:07:00Z">
              <w:r w:rsidRPr="00920004">
                <w:rPr>
                  <w:rPrChange w:id="34196" w:author="phuong vu" w:date="2018-11-30T22:36:00Z">
                    <w:rPr/>
                  </w:rPrChange>
                </w:rPr>
                <w:t>X</w:t>
              </w:r>
            </w:ins>
          </w:p>
        </w:tc>
        <w:tc>
          <w:tcPr>
            <w:tcW w:w="823" w:type="dxa"/>
            <w:noWrap/>
            <w:hideMark/>
            <w:tcPrChange w:id="34197" w:author="phuong vu" w:date="2018-11-30T21:37:00Z">
              <w:tcPr>
                <w:tcW w:w="823" w:type="dxa"/>
                <w:noWrap/>
                <w:hideMark/>
              </w:tcPr>
            </w:tcPrChange>
          </w:tcPr>
          <w:p w14:paraId="65543C37" w14:textId="77777777" w:rsidR="006871B5" w:rsidRPr="00920004" w:rsidRDefault="006871B5" w:rsidP="00941ED9">
            <w:pPr>
              <w:rPr>
                <w:ins w:id="34198" w:author="phuong vu" w:date="2018-11-30T14:07:00Z"/>
                <w:rPrChange w:id="34199" w:author="phuong vu" w:date="2018-11-30T22:36:00Z">
                  <w:rPr>
                    <w:ins w:id="34200" w:author="phuong vu" w:date="2018-11-30T14:07:00Z"/>
                  </w:rPr>
                </w:rPrChange>
              </w:rPr>
              <w:pPrChange w:id="34201" w:author="phuong vu" w:date="2018-11-30T21:36:00Z">
                <w:pPr>
                  <w:spacing w:line="276" w:lineRule="auto"/>
                  <w:jc w:val="center"/>
                </w:pPr>
              </w:pPrChange>
            </w:pPr>
          </w:p>
        </w:tc>
        <w:tc>
          <w:tcPr>
            <w:tcW w:w="2198" w:type="dxa"/>
            <w:noWrap/>
            <w:hideMark/>
            <w:tcPrChange w:id="34202" w:author="phuong vu" w:date="2018-11-30T21:37:00Z">
              <w:tcPr>
                <w:tcW w:w="2648" w:type="dxa"/>
                <w:noWrap/>
                <w:hideMark/>
              </w:tcPr>
            </w:tcPrChange>
          </w:tcPr>
          <w:p w14:paraId="6B970383" w14:textId="77777777" w:rsidR="006871B5" w:rsidRPr="00920004" w:rsidRDefault="006871B5" w:rsidP="00941ED9">
            <w:pPr>
              <w:rPr>
                <w:ins w:id="34203" w:author="phuong vu" w:date="2018-11-30T14:07:00Z"/>
                <w:rPrChange w:id="34204" w:author="phuong vu" w:date="2018-11-30T22:36:00Z">
                  <w:rPr>
                    <w:ins w:id="34205" w:author="phuong vu" w:date="2018-11-30T14:07:00Z"/>
                  </w:rPr>
                </w:rPrChange>
              </w:rPr>
              <w:pPrChange w:id="34206" w:author="phuong vu" w:date="2018-11-30T21:36:00Z">
                <w:pPr>
                  <w:spacing w:line="276" w:lineRule="auto"/>
                </w:pPr>
              </w:pPrChange>
            </w:pPr>
            <w:ins w:id="34207" w:author="phuong vu" w:date="2018-11-30T14:07:00Z">
              <w:r w:rsidRPr="00920004">
                <w:rPr>
                  <w:rPrChange w:id="34208" w:author="phuong vu" w:date="2018-11-30T22:36:00Z">
                    <w:rPr/>
                  </w:rPrChange>
                </w:rPr>
                <w:t>ID hóa đơn</w:t>
              </w:r>
            </w:ins>
          </w:p>
        </w:tc>
      </w:tr>
      <w:tr w:rsidR="006871B5" w:rsidRPr="00920004" w14:paraId="42D4CC3D" w14:textId="77777777" w:rsidTr="00941ED9">
        <w:trPr>
          <w:trHeight w:val="300"/>
          <w:ins w:id="34209" w:author="phuong vu" w:date="2018-11-30T14:07:00Z"/>
          <w:trPrChange w:id="34210" w:author="phuong vu" w:date="2018-11-30T21:37:00Z">
            <w:trPr>
              <w:trHeight w:val="300"/>
            </w:trPr>
          </w:trPrChange>
        </w:trPr>
        <w:tc>
          <w:tcPr>
            <w:tcW w:w="708" w:type="dxa"/>
            <w:noWrap/>
            <w:vAlign w:val="center"/>
            <w:hideMark/>
            <w:tcPrChange w:id="34211" w:author="phuong vu" w:date="2018-11-30T21:37:00Z">
              <w:tcPr>
                <w:tcW w:w="708" w:type="dxa"/>
                <w:noWrap/>
                <w:hideMark/>
              </w:tcPr>
            </w:tcPrChange>
          </w:tcPr>
          <w:p w14:paraId="7F866E94" w14:textId="77777777" w:rsidR="006871B5" w:rsidRPr="00920004" w:rsidRDefault="006871B5" w:rsidP="00941ED9">
            <w:pPr>
              <w:jc w:val="center"/>
              <w:rPr>
                <w:ins w:id="34212" w:author="phuong vu" w:date="2018-11-30T14:07:00Z"/>
                <w:rPrChange w:id="34213" w:author="phuong vu" w:date="2018-11-30T22:36:00Z">
                  <w:rPr>
                    <w:ins w:id="34214" w:author="phuong vu" w:date="2018-11-30T14:07:00Z"/>
                  </w:rPr>
                </w:rPrChange>
              </w:rPr>
              <w:pPrChange w:id="34215" w:author="phuong vu" w:date="2018-11-30T21:37:00Z">
                <w:pPr>
                  <w:spacing w:line="276" w:lineRule="auto"/>
                </w:pPr>
              </w:pPrChange>
            </w:pPr>
            <w:ins w:id="34216" w:author="phuong vu" w:date="2018-11-30T14:07:00Z">
              <w:r w:rsidRPr="00920004">
                <w:rPr>
                  <w:rPrChange w:id="34217" w:author="phuong vu" w:date="2018-11-30T22:36:00Z">
                    <w:rPr/>
                  </w:rPrChange>
                </w:rPr>
                <w:t>2</w:t>
              </w:r>
            </w:ins>
          </w:p>
        </w:tc>
        <w:tc>
          <w:tcPr>
            <w:tcW w:w="1646" w:type="dxa"/>
            <w:noWrap/>
            <w:hideMark/>
            <w:tcPrChange w:id="34218" w:author="phuong vu" w:date="2018-11-30T21:37:00Z">
              <w:tcPr>
                <w:tcW w:w="1646" w:type="dxa"/>
                <w:noWrap/>
                <w:hideMark/>
              </w:tcPr>
            </w:tcPrChange>
          </w:tcPr>
          <w:p w14:paraId="634D2457" w14:textId="77777777" w:rsidR="006871B5" w:rsidRPr="00920004" w:rsidRDefault="006871B5" w:rsidP="00941ED9">
            <w:pPr>
              <w:rPr>
                <w:ins w:id="34219" w:author="phuong vu" w:date="2018-11-30T14:07:00Z"/>
                <w:rPrChange w:id="34220" w:author="phuong vu" w:date="2018-11-30T22:36:00Z">
                  <w:rPr>
                    <w:ins w:id="34221" w:author="phuong vu" w:date="2018-11-30T14:07:00Z"/>
                  </w:rPr>
                </w:rPrChange>
              </w:rPr>
              <w:pPrChange w:id="34222" w:author="phuong vu" w:date="2018-11-30T21:36:00Z">
                <w:pPr>
                  <w:spacing w:line="276" w:lineRule="auto"/>
                </w:pPr>
              </w:pPrChange>
            </w:pPr>
            <w:ins w:id="34223" w:author="phuong vu" w:date="2018-11-30T14:07:00Z">
              <w:r w:rsidRPr="00920004">
                <w:rPr>
                  <w:rPrChange w:id="34224" w:author="phuong vu" w:date="2018-11-30T22:36:00Z">
                    <w:rPr/>
                  </w:rPrChange>
                </w:rPr>
                <w:t>receipt_id</w:t>
              </w:r>
            </w:ins>
          </w:p>
        </w:tc>
        <w:tc>
          <w:tcPr>
            <w:tcW w:w="1414" w:type="dxa"/>
            <w:noWrap/>
            <w:hideMark/>
            <w:tcPrChange w:id="34225" w:author="phuong vu" w:date="2018-11-30T21:37:00Z">
              <w:tcPr>
                <w:tcW w:w="1414" w:type="dxa"/>
                <w:noWrap/>
                <w:hideMark/>
              </w:tcPr>
            </w:tcPrChange>
          </w:tcPr>
          <w:p w14:paraId="2178121F" w14:textId="77777777" w:rsidR="006871B5" w:rsidRPr="00920004" w:rsidRDefault="006871B5" w:rsidP="00941ED9">
            <w:pPr>
              <w:rPr>
                <w:ins w:id="34226" w:author="phuong vu" w:date="2018-11-30T14:07:00Z"/>
                <w:rPrChange w:id="34227" w:author="phuong vu" w:date="2018-11-30T22:36:00Z">
                  <w:rPr>
                    <w:ins w:id="34228" w:author="phuong vu" w:date="2018-11-30T14:07:00Z"/>
                  </w:rPr>
                </w:rPrChange>
              </w:rPr>
              <w:pPrChange w:id="34229" w:author="phuong vu" w:date="2018-11-30T21:36:00Z">
                <w:pPr>
                  <w:spacing w:line="276" w:lineRule="auto"/>
                </w:pPr>
              </w:pPrChange>
            </w:pPr>
            <w:ins w:id="34230" w:author="phuong vu" w:date="2018-11-30T14:07:00Z">
              <w:r w:rsidRPr="00920004">
                <w:rPr>
                  <w:rPrChange w:id="34231" w:author="phuong vu" w:date="2018-11-30T22:36:00Z">
                    <w:rPr/>
                  </w:rPrChange>
                </w:rPr>
                <w:t>numeric</w:t>
              </w:r>
            </w:ins>
          </w:p>
        </w:tc>
        <w:tc>
          <w:tcPr>
            <w:tcW w:w="1188" w:type="dxa"/>
            <w:noWrap/>
            <w:hideMark/>
            <w:tcPrChange w:id="34232" w:author="phuong vu" w:date="2018-11-30T21:37:00Z">
              <w:tcPr>
                <w:tcW w:w="1188" w:type="dxa"/>
                <w:noWrap/>
                <w:hideMark/>
              </w:tcPr>
            </w:tcPrChange>
          </w:tcPr>
          <w:p w14:paraId="165BF40C" w14:textId="77777777" w:rsidR="006871B5" w:rsidRPr="00920004" w:rsidRDefault="006871B5" w:rsidP="00941ED9">
            <w:pPr>
              <w:jc w:val="center"/>
              <w:rPr>
                <w:ins w:id="34233" w:author="phuong vu" w:date="2018-11-30T14:07:00Z"/>
                <w:rPrChange w:id="34234" w:author="phuong vu" w:date="2018-11-30T22:36:00Z">
                  <w:rPr>
                    <w:ins w:id="34235" w:author="phuong vu" w:date="2018-11-30T14:07:00Z"/>
                  </w:rPr>
                </w:rPrChange>
              </w:rPr>
              <w:pPrChange w:id="34236" w:author="phuong vu" w:date="2018-11-30T21:39:00Z">
                <w:pPr>
                  <w:spacing w:line="276" w:lineRule="auto"/>
                  <w:jc w:val="center"/>
                </w:pPr>
              </w:pPrChange>
            </w:pPr>
            <w:ins w:id="34237" w:author="phuong vu" w:date="2018-11-30T14:07:00Z">
              <w:r w:rsidRPr="00920004">
                <w:rPr>
                  <w:rPrChange w:id="34238" w:author="phuong vu" w:date="2018-11-30T22:36:00Z">
                    <w:rPr/>
                  </w:rPrChange>
                </w:rPr>
                <w:t>X</w:t>
              </w:r>
            </w:ins>
          </w:p>
        </w:tc>
        <w:tc>
          <w:tcPr>
            <w:tcW w:w="838" w:type="dxa"/>
            <w:noWrap/>
            <w:hideMark/>
            <w:tcPrChange w:id="34239" w:author="phuong vu" w:date="2018-11-30T21:37:00Z">
              <w:tcPr>
                <w:tcW w:w="838" w:type="dxa"/>
                <w:noWrap/>
                <w:hideMark/>
              </w:tcPr>
            </w:tcPrChange>
          </w:tcPr>
          <w:p w14:paraId="60AE4075" w14:textId="77777777" w:rsidR="006871B5" w:rsidRPr="00920004" w:rsidRDefault="006871B5" w:rsidP="00941ED9">
            <w:pPr>
              <w:rPr>
                <w:ins w:id="34240" w:author="phuong vu" w:date="2018-11-30T14:07:00Z"/>
                <w:rPrChange w:id="34241" w:author="phuong vu" w:date="2018-11-30T22:36:00Z">
                  <w:rPr>
                    <w:ins w:id="34242" w:author="phuong vu" w:date="2018-11-30T14:07:00Z"/>
                  </w:rPr>
                </w:rPrChange>
              </w:rPr>
              <w:pPrChange w:id="34243" w:author="phuong vu" w:date="2018-11-30T21:36:00Z">
                <w:pPr>
                  <w:spacing w:line="276" w:lineRule="auto"/>
                  <w:jc w:val="center"/>
                </w:pPr>
              </w:pPrChange>
            </w:pPr>
          </w:p>
        </w:tc>
        <w:tc>
          <w:tcPr>
            <w:tcW w:w="823" w:type="dxa"/>
            <w:noWrap/>
            <w:hideMark/>
            <w:tcPrChange w:id="34244" w:author="phuong vu" w:date="2018-11-30T21:37:00Z">
              <w:tcPr>
                <w:tcW w:w="823" w:type="dxa"/>
                <w:noWrap/>
                <w:hideMark/>
              </w:tcPr>
            </w:tcPrChange>
          </w:tcPr>
          <w:p w14:paraId="17EBA904" w14:textId="77777777" w:rsidR="006871B5" w:rsidRPr="00920004" w:rsidRDefault="006871B5" w:rsidP="00941ED9">
            <w:pPr>
              <w:rPr>
                <w:ins w:id="34245" w:author="phuong vu" w:date="2018-11-30T14:07:00Z"/>
                <w:rPrChange w:id="34246" w:author="phuong vu" w:date="2018-11-30T22:36:00Z">
                  <w:rPr>
                    <w:ins w:id="34247" w:author="phuong vu" w:date="2018-11-30T14:07:00Z"/>
                  </w:rPr>
                </w:rPrChange>
              </w:rPr>
              <w:pPrChange w:id="34248" w:author="phuong vu" w:date="2018-11-30T21:36:00Z">
                <w:pPr>
                  <w:spacing w:line="276" w:lineRule="auto"/>
                  <w:jc w:val="center"/>
                </w:pPr>
              </w:pPrChange>
            </w:pPr>
            <w:ins w:id="34249" w:author="phuong vu" w:date="2018-11-30T14:07:00Z">
              <w:r w:rsidRPr="00920004">
                <w:rPr>
                  <w:rPrChange w:id="34250" w:author="phuong vu" w:date="2018-11-30T22:36:00Z">
                    <w:rPr/>
                  </w:rPrChange>
                </w:rPr>
                <w:t>X</w:t>
              </w:r>
            </w:ins>
          </w:p>
        </w:tc>
        <w:tc>
          <w:tcPr>
            <w:tcW w:w="2198" w:type="dxa"/>
            <w:noWrap/>
            <w:hideMark/>
            <w:tcPrChange w:id="34251" w:author="phuong vu" w:date="2018-11-30T21:37:00Z">
              <w:tcPr>
                <w:tcW w:w="2648" w:type="dxa"/>
                <w:noWrap/>
                <w:hideMark/>
              </w:tcPr>
            </w:tcPrChange>
          </w:tcPr>
          <w:p w14:paraId="46BFB021" w14:textId="77777777" w:rsidR="006871B5" w:rsidRPr="00920004" w:rsidRDefault="006871B5" w:rsidP="00941ED9">
            <w:pPr>
              <w:rPr>
                <w:ins w:id="34252" w:author="phuong vu" w:date="2018-11-30T14:07:00Z"/>
                <w:rPrChange w:id="34253" w:author="phuong vu" w:date="2018-11-30T22:36:00Z">
                  <w:rPr>
                    <w:ins w:id="34254" w:author="phuong vu" w:date="2018-11-30T14:07:00Z"/>
                  </w:rPr>
                </w:rPrChange>
              </w:rPr>
              <w:pPrChange w:id="34255" w:author="phuong vu" w:date="2018-11-30T21:36:00Z">
                <w:pPr>
                  <w:spacing w:line="276" w:lineRule="auto"/>
                </w:pPr>
              </w:pPrChange>
            </w:pPr>
            <w:ins w:id="34256" w:author="phuong vu" w:date="2018-11-30T14:07:00Z">
              <w:r w:rsidRPr="00920004">
                <w:rPr>
                  <w:rPrChange w:id="34257" w:author="phuong vu" w:date="2018-11-30T22:36:00Z">
                    <w:rPr/>
                  </w:rPrChange>
                </w:rPr>
                <w:t>ID biên nhận. Liên kết với bảng RECEIPT</w:t>
              </w:r>
            </w:ins>
          </w:p>
        </w:tc>
      </w:tr>
      <w:tr w:rsidR="006871B5" w:rsidRPr="00920004" w14:paraId="4B1D31D8" w14:textId="77777777" w:rsidTr="00941ED9">
        <w:trPr>
          <w:trHeight w:val="300"/>
          <w:ins w:id="34258" w:author="phuong vu" w:date="2018-11-30T14:07:00Z"/>
          <w:trPrChange w:id="34259" w:author="phuong vu" w:date="2018-11-30T21:37:00Z">
            <w:trPr>
              <w:trHeight w:val="300"/>
            </w:trPr>
          </w:trPrChange>
        </w:trPr>
        <w:tc>
          <w:tcPr>
            <w:tcW w:w="708" w:type="dxa"/>
            <w:noWrap/>
            <w:vAlign w:val="center"/>
            <w:hideMark/>
            <w:tcPrChange w:id="34260" w:author="phuong vu" w:date="2018-11-30T21:37:00Z">
              <w:tcPr>
                <w:tcW w:w="708" w:type="dxa"/>
                <w:noWrap/>
                <w:hideMark/>
              </w:tcPr>
            </w:tcPrChange>
          </w:tcPr>
          <w:p w14:paraId="78AC095D" w14:textId="77777777" w:rsidR="006871B5" w:rsidRPr="00920004" w:rsidRDefault="006871B5" w:rsidP="00941ED9">
            <w:pPr>
              <w:jc w:val="center"/>
              <w:rPr>
                <w:ins w:id="34261" w:author="phuong vu" w:date="2018-11-30T14:07:00Z"/>
                <w:rPrChange w:id="34262" w:author="phuong vu" w:date="2018-11-30T22:36:00Z">
                  <w:rPr>
                    <w:ins w:id="34263" w:author="phuong vu" w:date="2018-11-30T14:07:00Z"/>
                  </w:rPr>
                </w:rPrChange>
              </w:rPr>
              <w:pPrChange w:id="34264" w:author="phuong vu" w:date="2018-11-30T21:37:00Z">
                <w:pPr>
                  <w:spacing w:line="276" w:lineRule="auto"/>
                </w:pPr>
              </w:pPrChange>
            </w:pPr>
            <w:ins w:id="34265" w:author="phuong vu" w:date="2018-11-30T14:07:00Z">
              <w:r w:rsidRPr="00920004">
                <w:rPr>
                  <w:rPrChange w:id="34266" w:author="phuong vu" w:date="2018-11-30T22:36:00Z">
                    <w:rPr/>
                  </w:rPrChange>
                </w:rPr>
                <w:t>3</w:t>
              </w:r>
            </w:ins>
          </w:p>
        </w:tc>
        <w:tc>
          <w:tcPr>
            <w:tcW w:w="1646" w:type="dxa"/>
            <w:noWrap/>
            <w:hideMark/>
            <w:tcPrChange w:id="34267" w:author="phuong vu" w:date="2018-11-30T21:37:00Z">
              <w:tcPr>
                <w:tcW w:w="1646" w:type="dxa"/>
                <w:noWrap/>
                <w:hideMark/>
              </w:tcPr>
            </w:tcPrChange>
          </w:tcPr>
          <w:p w14:paraId="7AF02061" w14:textId="77777777" w:rsidR="006871B5" w:rsidRPr="00920004" w:rsidRDefault="006871B5" w:rsidP="00941ED9">
            <w:pPr>
              <w:rPr>
                <w:ins w:id="34268" w:author="phuong vu" w:date="2018-11-30T14:07:00Z"/>
                <w:rPrChange w:id="34269" w:author="phuong vu" w:date="2018-11-30T22:36:00Z">
                  <w:rPr>
                    <w:ins w:id="34270" w:author="phuong vu" w:date="2018-11-30T14:07:00Z"/>
                  </w:rPr>
                </w:rPrChange>
              </w:rPr>
              <w:pPrChange w:id="34271" w:author="phuong vu" w:date="2018-11-30T21:36:00Z">
                <w:pPr>
                  <w:spacing w:line="276" w:lineRule="auto"/>
                </w:pPr>
              </w:pPrChange>
            </w:pPr>
            <w:ins w:id="34272" w:author="phuong vu" w:date="2018-11-30T14:07:00Z">
              <w:r w:rsidRPr="00920004">
                <w:rPr>
                  <w:rPrChange w:id="34273" w:author="phuong vu" w:date="2018-11-30T22:36:00Z">
                    <w:rPr/>
                  </w:rPrChange>
                </w:rPr>
                <w:t>create_by</w:t>
              </w:r>
            </w:ins>
          </w:p>
        </w:tc>
        <w:tc>
          <w:tcPr>
            <w:tcW w:w="1414" w:type="dxa"/>
            <w:noWrap/>
            <w:hideMark/>
            <w:tcPrChange w:id="34274" w:author="phuong vu" w:date="2018-11-30T21:37:00Z">
              <w:tcPr>
                <w:tcW w:w="1414" w:type="dxa"/>
                <w:noWrap/>
                <w:hideMark/>
              </w:tcPr>
            </w:tcPrChange>
          </w:tcPr>
          <w:p w14:paraId="69172325" w14:textId="77777777" w:rsidR="006871B5" w:rsidRPr="00920004" w:rsidRDefault="006871B5" w:rsidP="00941ED9">
            <w:pPr>
              <w:rPr>
                <w:ins w:id="34275" w:author="phuong vu" w:date="2018-11-30T14:07:00Z"/>
                <w:rPrChange w:id="34276" w:author="phuong vu" w:date="2018-11-30T22:36:00Z">
                  <w:rPr>
                    <w:ins w:id="34277" w:author="phuong vu" w:date="2018-11-30T14:07:00Z"/>
                  </w:rPr>
                </w:rPrChange>
              </w:rPr>
              <w:pPrChange w:id="34278" w:author="phuong vu" w:date="2018-11-30T21:36:00Z">
                <w:pPr>
                  <w:spacing w:line="276" w:lineRule="auto"/>
                </w:pPr>
              </w:pPrChange>
            </w:pPr>
            <w:ins w:id="34279" w:author="phuong vu" w:date="2018-11-30T14:07:00Z">
              <w:r w:rsidRPr="00920004">
                <w:rPr>
                  <w:rPrChange w:id="34280" w:author="phuong vu" w:date="2018-11-30T22:36:00Z">
                    <w:rPr/>
                  </w:rPrChange>
                </w:rPr>
                <w:t>numeric</w:t>
              </w:r>
            </w:ins>
          </w:p>
        </w:tc>
        <w:tc>
          <w:tcPr>
            <w:tcW w:w="1188" w:type="dxa"/>
            <w:noWrap/>
            <w:hideMark/>
            <w:tcPrChange w:id="34281" w:author="phuong vu" w:date="2018-11-30T21:37:00Z">
              <w:tcPr>
                <w:tcW w:w="1188" w:type="dxa"/>
                <w:noWrap/>
                <w:hideMark/>
              </w:tcPr>
            </w:tcPrChange>
          </w:tcPr>
          <w:p w14:paraId="37AC30A9" w14:textId="77777777" w:rsidR="006871B5" w:rsidRPr="00920004" w:rsidRDefault="006871B5" w:rsidP="00941ED9">
            <w:pPr>
              <w:jc w:val="center"/>
              <w:rPr>
                <w:ins w:id="34282" w:author="phuong vu" w:date="2018-11-30T14:07:00Z"/>
                <w:rPrChange w:id="34283" w:author="phuong vu" w:date="2018-11-30T22:36:00Z">
                  <w:rPr>
                    <w:ins w:id="34284" w:author="phuong vu" w:date="2018-11-30T14:07:00Z"/>
                  </w:rPr>
                </w:rPrChange>
              </w:rPr>
              <w:pPrChange w:id="34285" w:author="phuong vu" w:date="2018-11-30T21:39:00Z">
                <w:pPr>
                  <w:spacing w:line="276" w:lineRule="auto"/>
                </w:pPr>
              </w:pPrChange>
            </w:pPr>
            <w:ins w:id="34286" w:author="phuong vu" w:date="2018-11-30T14:07:00Z">
              <w:r w:rsidRPr="00920004">
                <w:rPr>
                  <w:rPrChange w:id="34287" w:author="phuong vu" w:date="2018-11-30T22:36:00Z">
                    <w:rPr/>
                  </w:rPrChange>
                </w:rPr>
                <w:t>X</w:t>
              </w:r>
            </w:ins>
          </w:p>
        </w:tc>
        <w:tc>
          <w:tcPr>
            <w:tcW w:w="838" w:type="dxa"/>
            <w:noWrap/>
            <w:hideMark/>
            <w:tcPrChange w:id="34288" w:author="phuong vu" w:date="2018-11-30T21:37:00Z">
              <w:tcPr>
                <w:tcW w:w="838" w:type="dxa"/>
                <w:noWrap/>
                <w:hideMark/>
              </w:tcPr>
            </w:tcPrChange>
          </w:tcPr>
          <w:p w14:paraId="63D3A4A6" w14:textId="77777777" w:rsidR="006871B5" w:rsidRPr="00920004" w:rsidRDefault="006871B5" w:rsidP="00941ED9">
            <w:pPr>
              <w:rPr>
                <w:ins w:id="34289" w:author="phuong vu" w:date="2018-11-30T14:07:00Z"/>
                <w:rPrChange w:id="34290" w:author="phuong vu" w:date="2018-11-30T22:36:00Z">
                  <w:rPr>
                    <w:ins w:id="34291" w:author="phuong vu" w:date="2018-11-30T14:07:00Z"/>
                  </w:rPr>
                </w:rPrChange>
              </w:rPr>
              <w:pPrChange w:id="34292" w:author="phuong vu" w:date="2018-11-30T21:36:00Z">
                <w:pPr>
                  <w:spacing w:line="276" w:lineRule="auto"/>
                </w:pPr>
              </w:pPrChange>
            </w:pPr>
          </w:p>
        </w:tc>
        <w:tc>
          <w:tcPr>
            <w:tcW w:w="823" w:type="dxa"/>
            <w:noWrap/>
            <w:hideMark/>
            <w:tcPrChange w:id="34293" w:author="phuong vu" w:date="2018-11-30T21:37:00Z">
              <w:tcPr>
                <w:tcW w:w="823" w:type="dxa"/>
                <w:noWrap/>
                <w:hideMark/>
              </w:tcPr>
            </w:tcPrChange>
          </w:tcPr>
          <w:p w14:paraId="49606BAA" w14:textId="77777777" w:rsidR="006871B5" w:rsidRPr="00920004" w:rsidRDefault="006871B5" w:rsidP="00941ED9">
            <w:pPr>
              <w:rPr>
                <w:ins w:id="34294" w:author="phuong vu" w:date="2018-11-30T14:07:00Z"/>
                <w:rPrChange w:id="34295" w:author="phuong vu" w:date="2018-11-30T22:36:00Z">
                  <w:rPr>
                    <w:ins w:id="34296" w:author="phuong vu" w:date="2018-11-30T14:07:00Z"/>
                  </w:rPr>
                </w:rPrChange>
              </w:rPr>
              <w:pPrChange w:id="34297" w:author="phuong vu" w:date="2018-11-30T21:36:00Z">
                <w:pPr>
                  <w:spacing w:line="276" w:lineRule="auto"/>
                </w:pPr>
              </w:pPrChange>
            </w:pPr>
            <w:ins w:id="34298" w:author="phuong vu" w:date="2018-11-30T14:07:00Z">
              <w:r w:rsidRPr="00920004">
                <w:rPr>
                  <w:rPrChange w:id="34299" w:author="phuong vu" w:date="2018-11-30T22:36:00Z">
                    <w:rPr/>
                  </w:rPrChange>
                </w:rPr>
                <w:t>X</w:t>
              </w:r>
            </w:ins>
          </w:p>
        </w:tc>
        <w:tc>
          <w:tcPr>
            <w:tcW w:w="2198" w:type="dxa"/>
            <w:noWrap/>
            <w:hideMark/>
            <w:tcPrChange w:id="34300" w:author="phuong vu" w:date="2018-11-30T21:37:00Z">
              <w:tcPr>
                <w:tcW w:w="2648" w:type="dxa"/>
                <w:noWrap/>
                <w:hideMark/>
              </w:tcPr>
            </w:tcPrChange>
          </w:tcPr>
          <w:p w14:paraId="130F4029" w14:textId="77777777" w:rsidR="006871B5" w:rsidRPr="00920004" w:rsidRDefault="006871B5" w:rsidP="00941ED9">
            <w:pPr>
              <w:rPr>
                <w:ins w:id="34301" w:author="phuong vu" w:date="2018-11-30T14:07:00Z"/>
                <w:rPrChange w:id="34302" w:author="phuong vu" w:date="2018-11-30T22:36:00Z">
                  <w:rPr>
                    <w:ins w:id="34303" w:author="phuong vu" w:date="2018-11-30T14:07:00Z"/>
                  </w:rPr>
                </w:rPrChange>
              </w:rPr>
              <w:pPrChange w:id="34304" w:author="phuong vu" w:date="2018-11-30T21:36:00Z">
                <w:pPr>
                  <w:spacing w:line="276" w:lineRule="auto"/>
                </w:pPr>
              </w:pPrChange>
            </w:pPr>
            <w:ins w:id="34305" w:author="phuong vu" w:date="2018-11-30T14:07:00Z">
              <w:r w:rsidRPr="00920004">
                <w:rPr>
                  <w:rPrChange w:id="34306" w:author="phuong vu" w:date="2018-11-30T22:36:00Z">
                    <w:rPr/>
                  </w:rPrChange>
                </w:rPr>
                <w:t xml:space="preserve">Người tạo hóa đơn. </w:t>
              </w:r>
            </w:ins>
          </w:p>
        </w:tc>
      </w:tr>
      <w:tr w:rsidR="006871B5" w:rsidRPr="00920004" w14:paraId="109BC3B7" w14:textId="77777777" w:rsidTr="00941ED9">
        <w:trPr>
          <w:trHeight w:val="300"/>
          <w:ins w:id="34307" w:author="phuong vu" w:date="2018-11-30T14:07:00Z"/>
          <w:trPrChange w:id="34308" w:author="phuong vu" w:date="2018-11-30T21:37:00Z">
            <w:trPr>
              <w:trHeight w:val="300"/>
            </w:trPr>
          </w:trPrChange>
        </w:trPr>
        <w:tc>
          <w:tcPr>
            <w:tcW w:w="708" w:type="dxa"/>
            <w:noWrap/>
            <w:vAlign w:val="center"/>
            <w:hideMark/>
            <w:tcPrChange w:id="34309" w:author="phuong vu" w:date="2018-11-30T21:37:00Z">
              <w:tcPr>
                <w:tcW w:w="708" w:type="dxa"/>
                <w:noWrap/>
                <w:hideMark/>
              </w:tcPr>
            </w:tcPrChange>
          </w:tcPr>
          <w:p w14:paraId="3A0E1A37" w14:textId="77777777" w:rsidR="006871B5" w:rsidRPr="00920004" w:rsidRDefault="006871B5" w:rsidP="00941ED9">
            <w:pPr>
              <w:jc w:val="center"/>
              <w:rPr>
                <w:ins w:id="34310" w:author="phuong vu" w:date="2018-11-30T14:07:00Z"/>
                <w:rPrChange w:id="34311" w:author="phuong vu" w:date="2018-11-30T22:36:00Z">
                  <w:rPr>
                    <w:ins w:id="34312" w:author="phuong vu" w:date="2018-11-30T14:07:00Z"/>
                  </w:rPr>
                </w:rPrChange>
              </w:rPr>
              <w:pPrChange w:id="34313" w:author="phuong vu" w:date="2018-11-30T21:37:00Z">
                <w:pPr>
                  <w:spacing w:line="276" w:lineRule="auto"/>
                </w:pPr>
              </w:pPrChange>
            </w:pPr>
            <w:ins w:id="34314" w:author="phuong vu" w:date="2018-11-30T14:07:00Z">
              <w:r w:rsidRPr="00920004">
                <w:rPr>
                  <w:rPrChange w:id="34315" w:author="phuong vu" w:date="2018-11-30T22:36:00Z">
                    <w:rPr/>
                  </w:rPrChange>
                </w:rPr>
                <w:t>4</w:t>
              </w:r>
            </w:ins>
          </w:p>
        </w:tc>
        <w:tc>
          <w:tcPr>
            <w:tcW w:w="1646" w:type="dxa"/>
            <w:noWrap/>
            <w:hideMark/>
            <w:tcPrChange w:id="34316" w:author="phuong vu" w:date="2018-11-30T21:37:00Z">
              <w:tcPr>
                <w:tcW w:w="1646" w:type="dxa"/>
                <w:noWrap/>
                <w:hideMark/>
              </w:tcPr>
            </w:tcPrChange>
          </w:tcPr>
          <w:p w14:paraId="4A10754A" w14:textId="77777777" w:rsidR="006871B5" w:rsidRPr="00920004" w:rsidRDefault="006871B5" w:rsidP="00941ED9">
            <w:pPr>
              <w:rPr>
                <w:ins w:id="34317" w:author="phuong vu" w:date="2018-11-30T14:07:00Z"/>
                <w:rPrChange w:id="34318" w:author="phuong vu" w:date="2018-11-30T22:36:00Z">
                  <w:rPr>
                    <w:ins w:id="34319" w:author="phuong vu" w:date="2018-11-30T14:07:00Z"/>
                  </w:rPr>
                </w:rPrChange>
              </w:rPr>
              <w:pPrChange w:id="34320" w:author="phuong vu" w:date="2018-11-30T21:36:00Z">
                <w:pPr>
                  <w:spacing w:line="276" w:lineRule="auto"/>
                </w:pPr>
              </w:pPrChange>
            </w:pPr>
            <w:ins w:id="34321" w:author="phuong vu" w:date="2018-11-30T14:07:00Z">
              <w:r w:rsidRPr="00920004">
                <w:rPr>
                  <w:rPrChange w:id="34322" w:author="phuong vu" w:date="2018-11-30T22:36:00Z">
                    <w:rPr/>
                  </w:rPrChange>
                </w:rPr>
                <w:t>update_by</w:t>
              </w:r>
            </w:ins>
          </w:p>
        </w:tc>
        <w:tc>
          <w:tcPr>
            <w:tcW w:w="1414" w:type="dxa"/>
            <w:noWrap/>
            <w:hideMark/>
            <w:tcPrChange w:id="34323" w:author="phuong vu" w:date="2018-11-30T21:37:00Z">
              <w:tcPr>
                <w:tcW w:w="1414" w:type="dxa"/>
                <w:noWrap/>
                <w:hideMark/>
              </w:tcPr>
            </w:tcPrChange>
          </w:tcPr>
          <w:p w14:paraId="74707265" w14:textId="77777777" w:rsidR="006871B5" w:rsidRPr="00920004" w:rsidRDefault="006871B5" w:rsidP="00941ED9">
            <w:pPr>
              <w:rPr>
                <w:ins w:id="34324" w:author="phuong vu" w:date="2018-11-30T14:07:00Z"/>
                <w:rPrChange w:id="34325" w:author="phuong vu" w:date="2018-11-30T22:36:00Z">
                  <w:rPr>
                    <w:ins w:id="34326" w:author="phuong vu" w:date="2018-11-30T14:07:00Z"/>
                  </w:rPr>
                </w:rPrChange>
              </w:rPr>
              <w:pPrChange w:id="34327" w:author="phuong vu" w:date="2018-11-30T21:36:00Z">
                <w:pPr>
                  <w:spacing w:line="276" w:lineRule="auto"/>
                </w:pPr>
              </w:pPrChange>
            </w:pPr>
            <w:ins w:id="34328" w:author="phuong vu" w:date="2018-11-30T14:07:00Z">
              <w:r w:rsidRPr="00920004">
                <w:rPr>
                  <w:rPrChange w:id="34329" w:author="phuong vu" w:date="2018-11-30T22:36:00Z">
                    <w:rPr/>
                  </w:rPrChange>
                </w:rPr>
                <w:t>numeric</w:t>
              </w:r>
            </w:ins>
          </w:p>
        </w:tc>
        <w:tc>
          <w:tcPr>
            <w:tcW w:w="1188" w:type="dxa"/>
            <w:noWrap/>
            <w:hideMark/>
            <w:tcPrChange w:id="34330" w:author="phuong vu" w:date="2018-11-30T21:37:00Z">
              <w:tcPr>
                <w:tcW w:w="1188" w:type="dxa"/>
                <w:noWrap/>
                <w:hideMark/>
              </w:tcPr>
            </w:tcPrChange>
          </w:tcPr>
          <w:p w14:paraId="18E176B8" w14:textId="77777777" w:rsidR="006871B5" w:rsidRPr="00920004" w:rsidRDefault="006871B5" w:rsidP="00941ED9">
            <w:pPr>
              <w:jc w:val="center"/>
              <w:rPr>
                <w:ins w:id="34331" w:author="phuong vu" w:date="2018-11-30T14:07:00Z"/>
                <w:rPrChange w:id="34332" w:author="phuong vu" w:date="2018-11-30T22:36:00Z">
                  <w:rPr>
                    <w:ins w:id="34333" w:author="phuong vu" w:date="2018-11-30T14:07:00Z"/>
                  </w:rPr>
                </w:rPrChange>
              </w:rPr>
              <w:pPrChange w:id="34334" w:author="phuong vu" w:date="2018-11-30T21:39:00Z">
                <w:pPr>
                  <w:spacing w:line="276" w:lineRule="auto"/>
                </w:pPr>
              </w:pPrChange>
            </w:pPr>
            <w:ins w:id="34335" w:author="phuong vu" w:date="2018-11-30T14:07:00Z">
              <w:r w:rsidRPr="00920004">
                <w:rPr>
                  <w:rPrChange w:id="34336" w:author="phuong vu" w:date="2018-11-30T22:36:00Z">
                    <w:rPr/>
                  </w:rPrChange>
                </w:rPr>
                <w:t>X</w:t>
              </w:r>
            </w:ins>
          </w:p>
        </w:tc>
        <w:tc>
          <w:tcPr>
            <w:tcW w:w="838" w:type="dxa"/>
            <w:noWrap/>
            <w:hideMark/>
            <w:tcPrChange w:id="34337" w:author="phuong vu" w:date="2018-11-30T21:37:00Z">
              <w:tcPr>
                <w:tcW w:w="838" w:type="dxa"/>
                <w:noWrap/>
                <w:hideMark/>
              </w:tcPr>
            </w:tcPrChange>
          </w:tcPr>
          <w:p w14:paraId="1C942539" w14:textId="77777777" w:rsidR="006871B5" w:rsidRPr="00920004" w:rsidRDefault="006871B5" w:rsidP="00941ED9">
            <w:pPr>
              <w:rPr>
                <w:ins w:id="34338" w:author="phuong vu" w:date="2018-11-30T14:07:00Z"/>
                <w:rPrChange w:id="34339" w:author="phuong vu" w:date="2018-11-30T22:36:00Z">
                  <w:rPr>
                    <w:ins w:id="34340" w:author="phuong vu" w:date="2018-11-30T14:07:00Z"/>
                  </w:rPr>
                </w:rPrChange>
              </w:rPr>
              <w:pPrChange w:id="34341" w:author="phuong vu" w:date="2018-11-30T21:36:00Z">
                <w:pPr>
                  <w:spacing w:line="276" w:lineRule="auto"/>
                </w:pPr>
              </w:pPrChange>
            </w:pPr>
          </w:p>
        </w:tc>
        <w:tc>
          <w:tcPr>
            <w:tcW w:w="823" w:type="dxa"/>
            <w:noWrap/>
            <w:hideMark/>
            <w:tcPrChange w:id="34342" w:author="phuong vu" w:date="2018-11-30T21:37:00Z">
              <w:tcPr>
                <w:tcW w:w="823" w:type="dxa"/>
                <w:noWrap/>
                <w:hideMark/>
              </w:tcPr>
            </w:tcPrChange>
          </w:tcPr>
          <w:p w14:paraId="7A64ADE8" w14:textId="77777777" w:rsidR="006871B5" w:rsidRPr="00920004" w:rsidRDefault="006871B5" w:rsidP="00941ED9">
            <w:pPr>
              <w:rPr>
                <w:ins w:id="34343" w:author="phuong vu" w:date="2018-11-30T14:07:00Z"/>
                <w:rPrChange w:id="34344" w:author="phuong vu" w:date="2018-11-30T22:36:00Z">
                  <w:rPr>
                    <w:ins w:id="34345" w:author="phuong vu" w:date="2018-11-30T14:07:00Z"/>
                  </w:rPr>
                </w:rPrChange>
              </w:rPr>
              <w:pPrChange w:id="34346" w:author="phuong vu" w:date="2018-11-30T21:36:00Z">
                <w:pPr>
                  <w:spacing w:line="276" w:lineRule="auto"/>
                </w:pPr>
              </w:pPrChange>
            </w:pPr>
            <w:ins w:id="34347" w:author="phuong vu" w:date="2018-11-30T14:07:00Z">
              <w:r w:rsidRPr="00920004">
                <w:rPr>
                  <w:rPrChange w:id="34348" w:author="phuong vu" w:date="2018-11-30T22:36:00Z">
                    <w:rPr/>
                  </w:rPrChange>
                </w:rPr>
                <w:t>X</w:t>
              </w:r>
            </w:ins>
          </w:p>
        </w:tc>
        <w:tc>
          <w:tcPr>
            <w:tcW w:w="2198" w:type="dxa"/>
            <w:noWrap/>
            <w:hideMark/>
            <w:tcPrChange w:id="34349" w:author="phuong vu" w:date="2018-11-30T21:37:00Z">
              <w:tcPr>
                <w:tcW w:w="2648" w:type="dxa"/>
                <w:noWrap/>
                <w:hideMark/>
              </w:tcPr>
            </w:tcPrChange>
          </w:tcPr>
          <w:p w14:paraId="037091F3" w14:textId="77777777" w:rsidR="006871B5" w:rsidRPr="00920004" w:rsidRDefault="006871B5" w:rsidP="00941ED9">
            <w:pPr>
              <w:rPr>
                <w:ins w:id="34350" w:author="phuong vu" w:date="2018-11-30T14:07:00Z"/>
                <w:rPrChange w:id="34351" w:author="phuong vu" w:date="2018-11-30T22:36:00Z">
                  <w:rPr>
                    <w:ins w:id="34352" w:author="phuong vu" w:date="2018-11-30T14:07:00Z"/>
                  </w:rPr>
                </w:rPrChange>
              </w:rPr>
              <w:pPrChange w:id="34353" w:author="phuong vu" w:date="2018-11-30T21:36:00Z">
                <w:pPr>
                  <w:spacing w:line="276" w:lineRule="auto"/>
                </w:pPr>
              </w:pPrChange>
            </w:pPr>
            <w:ins w:id="34354" w:author="phuong vu" w:date="2018-11-30T14:07:00Z">
              <w:r w:rsidRPr="00920004">
                <w:rPr>
                  <w:rPrChange w:id="34355" w:author="phuong vu" w:date="2018-11-30T22:36:00Z">
                    <w:rPr/>
                  </w:rPrChange>
                </w:rPr>
                <w:t>Người cập nhật hóa đơn.</w:t>
              </w:r>
            </w:ins>
          </w:p>
        </w:tc>
      </w:tr>
      <w:tr w:rsidR="006871B5" w:rsidRPr="00920004" w14:paraId="4A566D8C" w14:textId="77777777" w:rsidTr="00941ED9">
        <w:trPr>
          <w:trHeight w:val="300"/>
          <w:ins w:id="34356" w:author="phuong vu" w:date="2018-11-30T14:07:00Z"/>
          <w:trPrChange w:id="34357" w:author="phuong vu" w:date="2018-11-30T21:37:00Z">
            <w:trPr>
              <w:trHeight w:val="300"/>
            </w:trPr>
          </w:trPrChange>
        </w:trPr>
        <w:tc>
          <w:tcPr>
            <w:tcW w:w="708" w:type="dxa"/>
            <w:noWrap/>
            <w:vAlign w:val="center"/>
            <w:hideMark/>
            <w:tcPrChange w:id="34358" w:author="phuong vu" w:date="2018-11-30T21:37:00Z">
              <w:tcPr>
                <w:tcW w:w="708" w:type="dxa"/>
                <w:noWrap/>
                <w:hideMark/>
              </w:tcPr>
            </w:tcPrChange>
          </w:tcPr>
          <w:p w14:paraId="42AFEBF1" w14:textId="77777777" w:rsidR="006871B5" w:rsidRPr="00920004" w:rsidRDefault="006871B5" w:rsidP="00941ED9">
            <w:pPr>
              <w:jc w:val="center"/>
              <w:rPr>
                <w:ins w:id="34359" w:author="phuong vu" w:date="2018-11-30T14:07:00Z"/>
                <w:rPrChange w:id="34360" w:author="phuong vu" w:date="2018-11-30T22:36:00Z">
                  <w:rPr>
                    <w:ins w:id="34361" w:author="phuong vu" w:date="2018-11-30T14:07:00Z"/>
                  </w:rPr>
                </w:rPrChange>
              </w:rPr>
              <w:pPrChange w:id="34362" w:author="phuong vu" w:date="2018-11-30T21:37:00Z">
                <w:pPr>
                  <w:spacing w:line="276" w:lineRule="auto"/>
                </w:pPr>
              </w:pPrChange>
            </w:pPr>
            <w:ins w:id="34363" w:author="phuong vu" w:date="2018-11-30T14:07:00Z">
              <w:r w:rsidRPr="00920004">
                <w:rPr>
                  <w:rPrChange w:id="34364" w:author="phuong vu" w:date="2018-11-30T22:36:00Z">
                    <w:rPr/>
                  </w:rPrChange>
                </w:rPr>
                <w:t>5</w:t>
              </w:r>
            </w:ins>
          </w:p>
        </w:tc>
        <w:tc>
          <w:tcPr>
            <w:tcW w:w="1646" w:type="dxa"/>
            <w:noWrap/>
            <w:hideMark/>
            <w:tcPrChange w:id="34365" w:author="phuong vu" w:date="2018-11-30T21:37:00Z">
              <w:tcPr>
                <w:tcW w:w="1646" w:type="dxa"/>
                <w:noWrap/>
                <w:hideMark/>
              </w:tcPr>
            </w:tcPrChange>
          </w:tcPr>
          <w:p w14:paraId="71FB59AF" w14:textId="77777777" w:rsidR="006871B5" w:rsidRPr="00920004" w:rsidRDefault="006871B5" w:rsidP="00941ED9">
            <w:pPr>
              <w:rPr>
                <w:ins w:id="34366" w:author="phuong vu" w:date="2018-11-30T14:07:00Z"/>
                <w:rPrChange w:id="34367" w:author="phuong vu" w:date="2018-11-30T22:36:00Z">
                  <w:rPr>
                    <w:ins w:id="34368" w:author="phuong vu" w:date="2018-11-30T14:07:00Z"/>
                  </w:rPr>
                </w:rPrChange>
              </w:rPr>
              <w:pPrChange w:id="34369" w:author="phuong vu" w:date="2018-11-30T21:36:00Z">
                <w:pPr>
                  <w:spacing w:line="276" w:lineRule="auto"/>
                </w:pPr>
              </w:pPrChange>
            </w:pPr>
            <w:ins w:id="34370" w:author="phuong vu" w:date="2018-11-30T14:07:00Z">
              <w:r w:rsidRPr="00920004">
                <w:rPr>
                  <w:rPrChange w:id="34371" w:author="phuong vu" w:date="2018-11-30T22:36:00Z">
                    <w:rPr/>
                  </w:rPrChange>
                </w:rPr>
                <w:t>create_date</w:t>
              </w:r>
            </w:ins>
          </w:p>
        </w:tc>
        <w:tc>
          <w:tcPr>
            <w:tcW w:w="1414" w:type="dxa"/>
            <w:noWrap/>
            <w:hideMark/>
            <w:tcPrChange w:id="34372" w:author="phuong vu" w:date="2018-11-30T21:37:00Z">
              <w:tcPr>
                <w:tcW w:w="1414" w:type="dxa"/>
                <w:noWrap/>
                <w:hideMark/>
              </w:tcPr>
            </w:tcPrChange>
          </w:tcPr>
          <w:p w14:paraId="52AC864F" w14:textId="77777777" w:rsidR="006871B5" w:rsidRPr="00920004" w:rsidRDefault="006871B5" w:rsidP="00941ED9">
            <w:pPr>
              <w:rPr>
                <w:ins w:id="34373" w:author="phuong vu" w:date="2018-11-30T14:07:00Z"/>
                <w:rPrChange w:id="34374" w:author="phuong vu" w:date="2018-11-30T22:36:00Z">
                  <w:rPr>
                    <w:ins w:id="34375" w:author="phuong vu" w:date="2018-11-30T14:07:00Z"/>
                  </w:rPr>
                </w:rPrChange>
              </w:rPr>
              <w:pPrChange w:id="34376" w:author="phuong vu" w:date="2018-11-30T21:36:00Z">
                <w:pPr>
                  <w:spacing w:line="276" w:lineRule="auto"/>
                </w:pPr>
              </w:pPrChange>
            </w:pPr>
            <w:ins w:id="34377" w:author="phuong vu" w:date="2018-11-30T14:07:00Z">
              <w:r w:rsidRPr="00920004">
                <w:rPr>
                  <w:rPrChange w:id="34378" w:author="phuong vu" w:date="2018-11-30T22:36:00Z">
                    <w:rPr/>
                  </w:rPrChange>
                </w:rPr>
                <w:t xml:space="preserve">timestamp </w:t>
              </w:r>
            </w:ins>
          </w:p>
        </w:tc>
        <w:tc>
          <w:tcPr>
            <w:tcW w:w="1188" w:type="dxa"/>
            <w:noWrap/>
            <w:hideMark/>
            <w:tcPrChange w:id="34379" w:author="phuong vu" w:date="2018-11-30T21:37:00Z">
              <w:tcPr>
                <w:tcW w:w="1188" w:type="dxa"/>
                <w:noWrap/>
                <w:hideMark/>
              </w:tcPr>
            </w:tcPrChange>
          </w:tcPr>
          <w:p w14:paraId="3FA968BB" w14:textId="77777777" w:rsidR="006871B5" w:rsidRPr="00920004" w:rsidRDefault="006871B5" w:rsidP="00941ED9">
            <w:pPr>
              <w:jc w:val="center"/>
              <w:rPr>
                <w:ins w:id="34380" w:author="phuong vu" w:date="2018-11-30T14:07:00Z"/>
                <w:rPrChange w:id="34381" w:author="phuong vu" w:date="2018-11-30T22:36:00Z">
                  <w:rPr>
                    <w:ins w:id="34382" w:author="phuong vu" w:date="2018-11-30T14:07:00Z"/>
                  </w:rPr>
                </w:rPrChange>
              </w:rPr>
              <w:pPrChange w:id="34383" w:author="phuong vu" w:date="2018-11-30T21:39:00Z">
                <w:pPr>
                  <w:spacing w:line="276" w:lineRule="auto"/>
                </w:pPr>
              </w:pPrChange>
            </w:pPr>
            <w:ins w:id="34384" w:author="phuong vu" w:date="2018-11-30T14:07:00Z">
              <w:r w:rsidRPr="00920004">
                <w:rPr>
                  <w:rPrChange w:id="34385" w:author="phuong vu" w:date="2018-11-30T22:36:00Z">
                    <w:rPr/>
                  </w:rPrChange>
                </w:rPr>
                <w:t>X</w:t>
              </w:r>
            </w:ins>
          </w:p>
        </w:tc>
        <w:tc>
          <w:tcPr>
            <w:tcW w:w="838" w:type="dxa"/>
            <w:noWrap/>
            <w:hideMark/>
            <w:tcPrChange w:id="34386" w:author="phuong vu" w:date="2018-11-30T21:37:00Z">
              <w:tcPr>
                <w:tcW w:w="838" w:type="dxa"/>
                <w:noWrap/>
                <w:hideMark/>
              </w:tcPr>
            </w:tcPrChange>
          </w:tcPr>
          <w:p w14:paraId="61239437" w14:textId="77777777" w:rsidR="006871B5" w:rsidRPr="00920004" w:rsidRDefault="006871B5" w:rsidP="00941ED9">
            <w:pPr>
              <w:rPr>
                <w:ins w:id="34387" w:author="phuong vu" w:date="2018-11-30T14:07:00Z"/>
                <w:rPrChange w:id="34388" w:author="phuong vu" w:date="2018-11-30T22:36:00Z">
                  <w:rPr>
                    <w:ins w:id="34389" w:author="phuong vu" w:date="2018-11-30T14:07:00Z"/>
                  </w:rPr>
                </w:rPrChange>
              </w:rPr>
              <w:pPrChange w:id="34390" w:author="phuong vu" w:date="2018-11-30T21:36:00Z">
                <w:pPr>
                  <w:spacing w:line="276" w:lineRule="auto"/>
                </w:pPr>
              </w:pPrChange>
            </w:pPr>
          </w:p>
        </w:tc>
        <w:tc>
          <w:tcPr>
            <w:tcW w:w="823" w:type="dxa"/>
            <w:noWrap/>
            <w:hideMark/>
            <w:tcPrChange w:id="34391" w:author="phuong vu" w:date="2018-11-30T21:37:00Z">
              <w:tcPr>
                <w:tcW w:w="823" w:type="dxa"/>
                <w:noWrap/>
                <w:hideMark/>
              </w:tcPr>
            </w:tcPrChange>
          </w:tcPr>
          <w:p w14:paraId="2CF9EA5B" w14:textId="77777777" w:rsidR="006871B5" w:rsidRPr="00920004" w:rsidRDefault="006871B5" w:rsidP="00941ED9">
            <w:pPr>
              <w:rPr>
                <w:ins w:id="34392" w:author="phuong vu" w:date="2018-11-30T14:07:00Z"/>
                <w:rPrChange w:id="34393" w:author="phuong vu" w:date="2018-11-30T22:36:00Z">
                  <w:rPr>
                    <w:ins w:id="34394" w:author="phuong vu" w:date="2018-11-30T14:07:00Z"/>
                  </w:rPr>
                </w:rPrChange>
              </w:rPr>
              <w:pPrChange w:id="34395" w:author="phuong vu" w:date="2018-11-30T21:36:00Z">
                <w:pPr>
                  <w:spacing w:line="276" w:lineRule="auto"/>
                </w:pPr>
              </w:pPrChange>
            </w:pPr>
          </w:p>
        </w:tc>
        <w:tc>
          <w:tcPr>
            <w:tcW w:w="2198" w:type="dxa"/>
            <w:noWrap/>
            <w:hideMark/>
            <w:tcPrChange w:id="34396" w:author="phuong vu" w:date="2018-11-30T21:37:00Z">
              <w:tcPr>
                <w:tcW w:w="2648" w:type="dxa"/>
                <w:noWrap/>
                <w:hideMark/>
              </w:tcPr>
            </w:tcPrChange>
          </w:tcPr>
          <w:p w14:paraId="0AA07FE0" w14:textId="77777777" w:rsidR="006871B5" w:rsidRPr="00920004" w:rsidRDefault="006871B5" w:rsidP="00941ED9">
            <w:pPr>
              <w:rPr>
                <w:ins w:id="34397" w:author="phuong vu" w:date="2018-11-30T14:07:00Z"/>
                <w:rPrChange w:id="34398" w:author="phuong vu" w:date="2018-11-30T22:36:00Z">
                  <w:rPr>
                    <w:ins w:id="34399" w:author="phuong vu" w:date="2018-11-30T14:07:00Z"/>
                  </w:rPr>
                </w:rPrChange>
              </w:rPr>
              <w:pPrChange w:id="34400" w:author="phuong vu" w:date="2018-11-30T21:36:00Z">
                <w:pPr>
                  <w:spacing w:line="276" w:lineRule="auto"/>
                </w:pPr>
              </w:pPrChange>
            </w:pPr>
            <w:ins w:id="34401" w:author="phuong vu" w:date="2018-11-30T14:07:00Z">
              <w:r w:rsidRPr="00920004">
                <w:rPr>
                  <w:rPrChange w:id="34402" w:author="phuong vu" w:date="2018-11-30T22:36:00Z">
                    <w:rPr/>
                  </w:rPrChange>
                </w:rPr>
                <w:t>Ngày tạo hóa đơn</w:t>
              </w:r>
            </w:ins>
          </w:p>
        </w:tc>
      </w:tr>
      <w:tr w:rsidR="006871B5" w:rsidRPr="00920004" w14:paraId="216762E7" w14:textId="77777777" w:rsidTr="00941ED9">
        <w:trPr>
          <w:trHeight w:val="300"/>
          <w:ins w:id="34403" w:author="phuong vu" w:date="2018-11-30T14:07:00Z"/>
          <w:trPrChange w:id="34404" w:author="phuong vu" w:date="2018-11-30T21:37:00Z">
            <w:trPr>
              <w:trHeight w:val="300"/>
            </w:trPr>
          </w:trPrChange>
        </w:trPr>
        <w:tc>
          <w:tcPr>
            <w:tcW w:w="708" w:type="dxa"/>
            <w:noWrap/>
            <w:vAlign w:val="center"/>
            <w:hideMark/>
            <w:tcPrChange w:id="34405" w:author="phuong vu" w:date="2018-11-30T21:37:00Z">
              <w:tcPr>
                <w:tcW w:w="708" w:type="dxa"/>
                <w:noWrap/>
                <w:hideMark/>
              </w:tcPr>
            </w:tcPrChange>
          </w:tcPr>
          <w:p w14:paraId="70B55E09" w14:textId="77777777" w:rsidR="006871B5" w:rsidRPr="00920004" w:rsidRDefault="006871B5" w:rsidP="00941ED9">
            <w:pPr>
              <w:jc w:val="center"/>
              <w:rPr>
                <w:ins w:id="34406" w:author="phuong vu" w:date="2018-11-30T14:07:00Z"/>
                <w:rPrChange w:id="34407" w:author="phuong vu" w:date="2018-11-30T22:36:00Z">
                  <w:rPr>
                    <w:ins w:id="34408" w:author="phuong vu" w:date="2018-11-30T14:07:00Z"/>
                  </w:rPr>
                </w:rPrChange>
              </w:rPr>
              <w:pPrChange w:id="34409" w:author="phuong vu" w:date="2018-11-30T21:37:00Z">
                <w:pPr>
                  <w:spacing w:line="276" w:lineRule="auto"/>
                </w:pPr>
              </w:pPrChange>
            </w:pPr>
            <w:ins w:id="34410" w:author="phuong vu" w:date="2018-11-30T14:07:00Z">
              <w:r w:rsidRPr="00920004">
                <w:rPr>
                  <w:rPrChange w:id="34411" w:author="phuong vu" w:date="2018-11-30T22:36:00Z">
                    <w:rPr/>
                  </w:rPrChange>
                </w:rPr>
                <w:t>6</w:t>
              </w:r>
            </w:ins>
          </w:p>
        </w:tc>
        <w:tc>
          <w:tcPr>
            <w:tcW w:w="1646" w:type="dxa"/>
            <w:noWrap/>
            <w:hideMark/>
            <w:tcPrChange w:id="34412" w:author="phuong vu" w:date="2018-11-30T21:37:00Z">
              <w:tcPr>
                <w:tcW w:w="1646" w:type="dxa"/>
                <w:noWrap/>
                <w:hideMark/>
              </w:tcPr>
            </w:tcPrChange>
          </w:tcPr>
          <w:p w14:paraId="78E578BA" w14:textId="77777777" w:rsidR="006871B5" w:rsidRPr="00920004" w:rsidRDefault="006871B5" w:rsidP="00941ED9">
            <w:pPr>
              <w:rPr>
                <w:ins w:id="34413" w:author="phuong vu" w:date="2018-11-30T14:07:00Z"/>
                <w:rPrChange w:id="34414" w:author="phuong vu" w:date="2018-11-30T22:36:00Z">
                  <w:rPr>
                    <w:ins w:id="34415" w:author="phuong vu" w:date="2018-11-30T14:07:00Z"/>
                  </w:rPr>
                </w:rPrChange>
              </w:rPr>
              <w:pPrChange w:id="34416" w:author="phuong vu" w:date="2018-11-30T21:36:00Z">
                <w:pPr>
                  <w:spacing w:line="276" w:lineRule="auto"/>
                </w:pPr>
              </w:pPrChange>
            </w:pPr>
            <w:ins w:id="34417" w:author="phuong vu" w:date="2018-11-30T14:07:00Z">
              <w:r w:rsidRPr="00920004">
                <w:rPr>
                  <w:rPrChange w:id="34418" w:author="phuong vu" w:date="2018-11-30T22:36:00Z">
                    <w:rPr/>
                  </w:rPrChange>
                </w:rPr>
                <w:t>update_date</w:t>
              </w:r>
            </w:ins>
          </w:p>
        </w:tc>
        <w:tc>
          <w:tcPr>
            <w:tcW w:w="1414" w:type="dxa"/>
            <w:noWrap/>
            <w:hideMark/>
            <w:tcPrChange w:id="34419" w:author="phuong vu" w:date="2018-11-30T21:37:00Z">
              <w:tcPr>
                <w:tcW w:w="1414" w:type="dxa"/>
                <w:noWrap/>
                <w:hideMark/>
              </w:tcPr>
            </w:tcPrChange>
          </w:tcPr>
          <w:p w14:paraId="16556259" w14:textId="77777777" w:rsidR="006871B5" w:rsidRPr="00920004" w:rsidRDefault="006871B5" w:rsidP="00941ED9">
            <w:pPr>
              <w:rPr>
                <w:ins w:id="34420" w:author="phuong vu" w:date="2018-11-30T14:07:00Z"/>
                <w:rPrChange w:id="34421" w:author="phuong vu" w:date="2018-11-30T22:36:00Z">
                  <w:rPr>
                    <w:ins w:id="34422" w:author="phuong vu" w:date="2018-11-30T14:07:00Z"/>
                  </w:rPr>
                </w:rPrChange>
              </w:rPr>
              <w:pPrChange w:id="34423" w:author="phuong vu" w:date="2018-11-30T21:36:00Z">
                <w:pPr>
                  <w:spacing w:line="276" w:lineRule="auto"/>
                </w:pPr>
              </w:pPrChange>
            </w:pPr>
            <w:ins w:id="34424" w:author="phuong vu" w:date="2018-11-30T14:07:00Z">
              <w:r w:rsidRPr="00920004">
                <w:rPr>
                  <w:rPrChange w:id="34425" w:author="phuong vu" w:date="2018-11-30T22:36:00Z">
                    <w:rPr/>
                  </w:rPrChange>
                </w:rPr>
                <w:t xml:space="preserve">timestamp </w:t>
              </w:r>
            </w:ins>
          </w:p>
        </w:tc>
        <w:tc>
          <w:tcPr>
            <w:tcW w:w="1188" w:type="dxa"/>
            <w:noWrap/>
            <w:hideMark/>
            <w:tcPrChange w:id="34426" w:author="phuong vu" w:date="2018-11-30T21:37:00Z">
              <w:tcPr>
                <w:tcW w:w="1188" w:type="dxa"/>
                <w:noWrap/>
                <w:hideMark/>
              </w:tcPr>
            </w:tcPrChange>
          </w:tcPr>
          <w:p w14:paraId="64AA9DA9" w14:textId="77777777" w:rsidR="006871B5" w:rsidRPr="00920004" w:rsidRDefault="006871B5" w:rsidP="00941ED9">
            <w:pPr>
              <w:jc w:val="center"/>
              <w:rPr>
                <w:ins w:id="34427" w:author="phuong vu" w:date="2018-11-30T14:07:00Z"/>
                <w:rPrChange w:id="34428" w:author="phuong vu" w:date="2018-11-30T22:36:00Z">
                  <w:rPr>
                    <w:ins w:id="34429" w:author="phuong vu" w:date="2018-11-30T14:07:00Z"/>
                  </w:rPr>
                </w:rPrChange>
              </w:rPr>
              <w:pPrChange w:id="34430" w:author="phuong vu" w:date="2018-11-30T21:39:00Z">
                <w:pPr>
                  <w:spacing w:line="276" w:lineRule="auto"/>
                </w:pPr>
              </w:pPrChange>
            </w:pPr>
            <w:ins w:id="34431" w:author="phuong vu" w:date="2018-11-30T14:07:00Z">
              <w:r w:rsidRPr="00920004">
                <w:rPr>
                  <w:rPrChange w:id="34432" w:author="phuong vu" w:date="2018-11-30T22:36:00Z">
                    <w:rPr/>
                  </w:rPrChange>
                </w:rPr>
                <w:t>X</w:t>
              </w:r>
            </w:ins>
          </w:p>
        </w:tc>
        <w:tc>
          <w:tcPr>
            <w:tcW w:w="838" w:type="dxa"/>
            <w:noWrap/>
            <w:hideMark/>
            <w:tcPrChange w:id="34433" w:author="phuong vu" w:date="2018-11-30T21:37:00Z">
              <w:tcPr>
                <w:tcW w:w="838" w:type="dxa"/>
                <w:noWrap/>
                <w:hideMark/>
              </w:tcPr>
            </w:tcPrChange>
          </w:tcPr>
          <w:p w14:paraId="006F587B" w14:textId="77777777" w:rsidR="006871B5" w:rsidRPr="00920004" w:rsidRDefault="006871B5" w:rsidP="00941ED9">
            <w:pPr>
              <w:rPr>
                <w:ins w:id="34434" w:author="phuong vu" w:date="2018-11-30T14:07:00Z"/>
                <w:rPrChange w:id="34435" w:author="phuong vu" w:date="2018-11-30T22:36:00Z">
                  <w:rPr>
                    <w:ins w:id="34436" w:author="phuong vu" w:date="2018-11-30T14:07:00Z"/>
                  </w:rPr>
                </w:rPrChange>
              </w:rPr>
              <w:pPrChange w:id="34437" w:author="phuong vu" w:date="2018-11-30T21:36:00Z">
                <w:pPr>
                  <w:spacing w:line="276" w:lineRule="auto"/>
                </w:pPr>
              </w:pPrChange>
            </w:pPr>
          </w:p>
        </w:tc>
        <w:tc>
          <w:tcPr>
            <w:tcW w:w="823" w:type="dxa"/>
            <w:noWrap/>
            <w:hideMark/>
            <w:tcPrChange w:id="34438" w:author="phuong vu" w:date="2018-11-30T21:37:00Z">
              <w:tcPr>
                <w:tcW w:w="823" w:type="dxa"/>
                <w:noWrap/>
                <w:hideMark/>
              </w:tcPr>
            </w:tcPrChange>
          </w:tcPr>
          <w:p w14:paraId="4AA2125E" w14:textId="77777777" w:rsidR="006871B5" w:rsidRPr="00920004" w:rsidRDefault="006871B5" w:rsidP="00941ED9">
            <w:pPr>
              <w:rPr>
                <w:ins w:id="34439" w:author="phuong vu" w:date="2018-11-30T14:07:00Z"/>
                <w:rPrChange w:id="34440" w:author="phuong vu" w:date="2018-11-30T22:36:00Z">
                  <w:rPr>
                    <w:ins w:id="34441" w:author="phuong vu" w:date="2018-11-30T14:07:00Z"/>
                  </w:rPr>
                </w:rPrChange>
              </w:rPr>
              <w:pPrChange w:id="34442" w:author="phuong vu" w:date="2018-11-30T21:36:00Z">
                <w:pPr>
                  <w:spacing w:line="276" w:lineRule="auto"/>
                </w:pPr>
              </w:pPrChange>
            </w:pPr>
          </w:p>
        </w:tc>
        <w:tc>
          <w:tcPr>
            <w:tcW w:w="2198" w:type="dxa"/>
            <w:noWrap/>
            <w:hideMark/>
            <w:tcPrChange w:id="34443" w:author="phuong vu" w:date="2018-11-30T21:37:00Z">
              <w:tcPr>
                <w:tcW w:w="2648" w:type="dxa"/>
                <w:noWrap/>
                <w:hideMark/>
              </w:tcPr>
            </w:tcPrChange>
          </w:tcPr>
          <w:p w14:paraId="46A77604" w14:textId="77777777" w:rsidR="006871B5" w:rsidRPr="00920004" w:rsidRDefault="006871B5" w:rsidP="00941ED9">
            <w:pPr>
              <w:rPr>
                <w:ins w:id="34444" w:author="phuong vu" w:date="2018-11-30T14:07:00Z"/>
                <w:rPrChange w:id="34445" w:author="phuong vu" w:date="2018-11-30T22:36:00Z">
                  <w:rPr>
                    <w:ins w:id="34446" w:author="phuong vu" w:date="2018-11-30T14:07:00Z"/>
                  </w:rPr>
                </w:rPrChange>
              </w:rPr>
              <w:pPrChange w:id="34447" w:author="phuong vu" w:date="2018-11-30T21:36:00Z">
                <w:pPr>
                  <w:spacing w:line="276" w:lineRule="auto"/>
                </w:pPr>
              </w:pPrChange>
            </w:pPr>
            <w:ins w:id="34448" w:author="phuong vu" w:date="2018-11-30T14:07:00Z">
              <w:r w:rsidRPr="00920004">
                <w:rPr>
                  <w:rPrChange w:id="34449" w:author="phuong vu" w:date="2018-11-30T22:36:00Z">
                    <w:rPr/>
                  </w:rPrChange>
                </w:rPr>
                <w:t>Ngày cập nhật hóa đơn</w:t>
              </w:r>
            </w:ins>
          </w:p>
        </w:tc>
      </w:tr>
      <w:tr w:rsidR="006871B5" w:rsidRPr="00920004" w14:paraId="51F61F15" w14:textId="77777777" w:rsidTr="00941ED9">
        <w:trPr>
          <w:trHeight w:val="300"/>
          <w:ins w:id="34450" w:author="phuong vu" w:date="2018-11-30T14:07:00Z"/>
          <w:trPrChange w:id="34451" w:author="phuong vu" w:date="2018-11-30T21:37:00Z">
            <w:trPr>
              <w:trHeight w:val="300"/>
            </w:trPr>
          </w:trPrChange>
        </w:trPr>
        <w:tc>
          <w:tcPr>
            <w:tcW w:w="708" w:type="dxa"/>
            <w:noWrap/>
            <w:vAlign w:val="center"/>
            <w:hideMark/>
            <w:tcPrChange w:id="34452" w:author="phuong vu" w:date="2018-11-30T21:37:00Z">
              <w:tcPr>
                <w:tcW w:w="708" w:type="dxa"/>
                <w:noWrap/>
                <w:hideMark/>
              </w:tcPr>
            </w:tcPrChange>
          </w:tcPr>
          <w:p w14:paraId="1649FD87" w14:textId="77777777" w:rsidR="006871B5" w:rsidRPr="00920004" w:rsidRDefault="006871B5" w:rsidP="00941ED9">
            <w:pPr>
              <w:jc w:val="center"/>
              <w:rPr>
                <w:ins w:id="34453" w:author="phuong vu" w:date="2018-11-30T14:07:00Z"/>
                <w:rPrChange w:id="34454" w:author="phuong vu" w:date="2018-11-30T22:36:00Z">
                  <w:rPr>
                    <w:ins w:id="34455" w:author="phuong vu" w:date="2018-11-30T14:07:00Z"/>
                  </w:rPr>
                </w:rPrChange>
              </w:rPr>
              <w:pPrChange w:id="34456" w:author="phuong vu" w:date="2018-11-30T21:37:00Z">
                <w:pPr>
                  <w:spacing w:line="276" w:lineRule="auto"/>
                </w:pPr>
              </w:pPrChange>
            </w:pPr>
            <w:ins w:id="34457" w:author="phuong vu" w:date="2018-11-30T14:07:00Z">
              <w:r w:rsidRPr="00920004">
                <w:rPr>
                  <w:rPrChange w:id="34458" w:author="phuong vu" w:date="2018-11-30T22:36:00Z">
                    <w:rPr/>
                  </w:rPrChange>
                </w:rPr>
                <w:t>7</w:t>
              </w:r>
            </w:ins>
          </w:p>
        </w:tc>
        <w:tc>
          <w:tcPr>
            <w:tcW w:w="1646" w:type="dxa"/>
            <w:noWrap/>
            <w:hideMark/>
            <w:tcPrChange w:id="34459" w:author="phuong vu" w:date="2018-11-30T21:37:00Z">
              <w:tcPr>
                <w:tcW w:w="1646" w:type="dxa"/>
                <w:noWrap/>
                <w:hideMark/>
              </w:tcPr>
            </w:tcPrChange>
          </w:tcPr>
          <w:p w14:paraId="2F8FF411" w14:textId="77777777" w:rsidR="006871B5" w:rsidRPr="00920004" w:rsidRDefault="006871B5" w:rsidP="00941ED9">
            <w:pPr>
              <w:rPr>
                <w:ins w:id="34460" w:author="phuong vu" w:date="2018-11-30T14:07:00Z"/>
                <w:rPrChange w:id="34461" w:author="phuong vu" w:date="2018-11-30T22:36:00Z">
                  <w:rPr>
                    <w:ins w:id="34462" w:author="phuong vu" w:date="2018-11-30T14:07:00Z"/>
                  </w:rPr>
                </w:rPrChange>
              </w:rPr>
              <w:pPrChange w:id="34463" w:author="phuong vu" w:date="2018-11-30T21:36:00Z">
                <w:pPr>
                  <w:spacing w:line="276" w:lineRule="auto"/>
                </w:pPr>
              </w:pPrChange>
            </w:pPr>
            <w:ins w:id="34464" w:author="phuong vu" w:date="2018-11-30T14:07:00Z">
              <w:r w:rsidRPr="00920004">
                <w:rPr>
                  <w:rPrChange w:id="34465" w:author="phuong vu" w:date="2018-11-30T22:36:00Z">
                    <w:rPr/>
                  </w:rPrChange>
                </w:rPr>
                <w:t>status</w:t>
              </w:r>
            </w:ins>
          </w:p>
        </w:tc>
        <w:tc>
          <w:tcPr>
            <w:tcW w:w="1414" w:type="dxa"/>
            <w:noWrap/>
            <w:hideMark/>
            <w:tcPrChange w:id="34466" w:author="phuong vu" w:date="2018-11-30T21:37:00Z">
              <w:tcPr>
                <w:tcW w:w="1414" w:type="dxa"/>
                <w:noWrap/>
                <w:hideMark/>
              </w:tcPr>
            </w:tcPrChange>
          </w:tcPr>
          <w:p w14:paraId="409309B7" w14:textId="533022C6" w:rsidR="006871B5" w:rsidRPr="00920004" w:rsidRDefault="00E452E5" w:rsidP="00941ED9">
            <w:pPr>
              <w:rPr>
                <w:ins w:id="34467" w:author="phuong vu" w:date="2018-11-30T14:07:00Z"/>
                <w:lang w:val="en-US"/>
                <w:rPrChange w:id="34468" w:author="phuong vu" w:date="2018-11-30T22:36:00Z">
                  <w:rPr>
                    <w:ins w:id="34469" w:author="phuong vu" w:date="2018-11-30T14:07:00Z"/>
                    <w:lang w:val="en-US"/>
                  </w:rPr>
                </w:rPrChange>
              </w:rPr>
              <w:pPrChange w:id="34470" w:author="phuong vu" w:date="2018-11-30T21:36:00Z">
                <w:pPr>
                  <w:spacing w:line="276" w:lineRule="auto"/>
                </w:pPr>
              </w:pPrChange>
            </w:pPr>
            <w:ins w:id="34471" w:author="phuong vu" w:date="2018-11-30T21:53:00Z">
              <w:r w:rsidRPr="00920004">
                <w:rPr>
                  <w:rPrChange w:id="34472" w:author="phuong vu" w:date="2018-11-30T22:36:00Z">
                    <w:rPr/>
                  </w:rPrChange>
                </w:rPr>
                <w:t>varchar</w:t>
              </w:r>
            </w:ins>
          </w:p>
        </w:tc>
        <w:tc>
          <w:tcPr>
            <w:tcW w:w="1188" w:type="dxa"/>
            <w:noWrap/>
            <w:hideMark/>
            <w:tcPrChange w:id="34473" w:author="phuong vu" w:date="2018-11-30T21:37:00Z">
              <w:tcPr>
                <w:tcW w:w="1188" w:type="dxa"/>
                <w:noWrap/>
                <w:hideMark/>
              </w:tcPr>
            </w:tcPrChange>
          </w:tcPr>
          <w:p w14:paraId="63E88DA4" w14:textId="77777777" w:rsidR="006871B5" w:rsidRPr="00920004" w:rsidRDefault="006871B5" w:rsidP="00941ED9">
            <w:pPr>
              <w:jc w:val="center"/>
              <w:rPr>
                <w:ins w:id="34474" w:author="phuong vu" w:date="2018-11-30T14:07:00Z"/>
                <w:rPrChange w:id="34475" w:author="phuong vu" w:date="2018-11-30T22:36:00Z">
                  <w:rPr>
                    <w:ins w:id="34476" w:author="phuong vu" w:date="2018-11-30T14:07:00Z"/>
                  </w:rPr>
                </w:rPrChange>
              </w:rPr>
              <w:pPrChange w:id="34477" w:author="phuong vu" w:date="2018-11-30T21:39:00Z">
                <w:pPr>
                  <w:spacing w:line="276" w:lineRule="auto"/>
                  <w:jc w:val="center"/>
                </w:pPr>
              </w:pPrChange>
            </w:pPr>
            <w:ins w:id="34478" w:author="phuong vu" w:date="2018-11-30T14:07:00Z">
              <w:r w:rsidRPr="00920004">
                <w:rPr>
                  <w:rPrChange w:id="34479" w:author="phuong vu" w:date="2018-11-30T22:36:00Z">
                    <w:rPr/>
                  </w:rPrChange>
                </w:rPr>
                <w:t>X</w:t>
              </w:r>
            </w:ins>
          </w:p>
        </w:tc>
        <w:tc>
          <w:tcPr>
            <w:tcW w:w="838" w:type="dxa"/>
            <w:noWrap/>
            <w:hideMark/>
            <w:tcPrChange w:id="34480" w:author="phuong vu" w:date="2018-11-30T21:37:00Z">
              <w:tcPr>
                <w:tcW w:w="838" w:type="dxa"/>
                <w:noWrap/>
                <w:hideMark/>
              </w:tcPr>
            </w:tcPrChange>
          </w:tcPr>
          <w:p w14:paraId="6B8EB673" w14:textId="77777777" w:rsidR="006871B5" w:rsidRPr="00920004" w:rsidRDefault="006871B5" w:rsidP="00941ED9">
            <w:pPr>
              <w:rPr>
                <w:ins w:id="34481" w:author="phuong vu" w:date="2018-11-30T14:07:00Z"/>
                <w:rPrChange w:id="34482" w:author="phuong vu" w:date="2018-11-30T22:36:00Z">
                  <w:rPr>
                    <w:ins w:id="34483" w:author="phuong vu" w:date="2018-11-30T14:07:00Z"/>
                  </w:rPr>
                </w:rPrChange>
              </w:rPr>
              <w:pPrChange w:id="34484" w:author="phuong vu" w:date="2018-11-30T21:36:00Z">
                <w:pPr>
                  <w:spacing w:line="276" w:lineRule="auto"/>
                  <w:jc w:val="center"/>
                </w:pPr>
              </w:pPrChange>
            </w:pPr>
          </w:p>
        </w:tc>
        <w:tc>
          <w:tcPr>
            <w:tcW w:w="823" w:type="dxa"/>
            <w:noWrap/>
            <w:hideMark/>
            <w:tcPrChange w:id="34485" w:author="phuong vu" w:date="2018-11-30T21:37:00Z">
              <w:tcPr>
                <w:tcW w:w="823" w:type="dxa"/>
                <w:noWrap/>
                <w:hideMark/>
              </w:tcPr>
            </w:tcPrChange>
          </w:tcPr>
          <w:p w14:paraId="5CFA4CDE" w14:textId="77777777" w:rsidR="006871B5" w:rsidRPr="00920004" w:rsidRDefault="006871B5" w:rsidP="00941ED9">
            <w:pPr>
              <w:rPr>
                <w:ins w:id="34486" w:author="phuong vu" w:date="2018-11-30T14:07:00Z"/>
                <w:rPrChange w:id="34487" w:author="phuong vu" w:date="2018-11-30T22:36:00Z">
                  <w:rPr>
                    <w:ins w:id="34488" w:author="phuong vu" w:date="2018-11-30T14:07:00Z"/>
                  </w:rPr>
                </w:rPrChange>
              </w:rPr>
              <w:pPrChange w:id="34489" w:author="phuong vu" w:date="2018-11-30T21:36:00Z">
                <w:pPr>
                  <w:spacing w:line="276" w:lineRule="auto"/>
                  <w:jc w:val="center"/>
                </w:pPr>
              </w:pPrChange>
            </w:pPr>
          </w:p>
        </w:tc>
        <w:tc>
          <w:tcPr>
            <w:tcW w:w="2198" w:type="dxa"/>
            <w:noWrap/>
            <w:hideMark/>
            <w:tcPrChange w:id="34490" w:author="phuong vu" w:date="2018-11-30T21:37:00Z">
              <w:tcPr>
                <w:tcW w:w="2648" w:type="dxa"/>
                <w:noWrap/>
                <w:hideMark/>
              </w:tcPr>
            </w:tcPrChange>
          </w:tcPr>
          <w:p w14:paraId="0963BA7E" w14:textId="77777777" w:rsidR="006871B5" w:rsidRPr="00920004" w:rsidRDefault="006871B5" w:rsidP="00941ED9">
            <w:pPr>
              <w:rPr>
                <w:ins w:id="34491" w:author="phuong vu" w:date="2018-11-30T14:07:00Z"/>
                <w:rPrChange w:id="34492" w:author="phuong vu" w:date="2018-11-30T22:36:00Z">
                  <w:rPr>
                    <w:ins w:id="34493" w:author="phuong vu" w:date="2018-11-30T14:07:00Z"/>
                  </w:rPr>
                </w:rPrChange>
              </w:rPr>
              <w:pPrChange w:id="34494" w:author="phuong vu" w:date="2018-11-30T21:36:00Z">
                <w:pPr>
                  <w:keepNext/>
                  <w:spacing w:line="276" w:lineRule="auto"/>
                </w:pPr>
              </w:pPrChange>
            </w:pPr>
            <w:ins w:id="34495" w:author="phuong vu" w:date="2018-11-30T14:07:00Z">
              <w:r w:rsidRPr="00920004">
                <w:rPr>
                  <w:rPrChange w:id="34496" w:author="phuong vu" w:date="2018-11-30T22:36:00Z">
                    <w:rPr/>
                  </w:rPrChange>
                </w:rPr>
                <w:t>Trạng thái hóa đơn</w:t>
              </w:r>
            </w:ins>
          </w:p>
        </w:tc>
      </w:tr>
    </w:tbl>
    <w:p w14:paraId="6A134204" w14:textId="4911EAE9" w:rsidR="006871B5" w:rsidRPr="00920004" w:rsidRDefault="006871B5" w:rsidP="00A17FA5">
      <w:pPr>
        <w:pStyle w:val="Caption"/>
        <w:rPr>
          <w:ins w:id="34497" w:author="phuong vu" w:date="2018-11-30T14:07:00Z"/>
          <w:rPrChange w:id="34498" w:author="phuong vu" w:date="2018-11-30T22:36:00Z">
            <w:rPr>
              <w:ins w:id="34499" w:author="phuong vu" w:date="2018-11-30T14:07:00Z"/>
              <w:b/>
            </w:rPr>
          </w:rPrChange>
        </w:rPr>
        <w:pPrChange w:id="34500" w:author="phuong vu" w:date="2018-11-30T22:42:00Z">
          <w:pPr>
            <w:pStyle w:val="Caption"/>
            <w:spacing w:line="276" w:lineRule="auto"/>
          </w:pPr>
        </w:pPrChange>
      </w:pPr>
      <w:bookmarkStart w:id="34501" w:name="_Toc531381652"/>
      <w:ins w:id="34502" w:author="phuong vu" w:date="2018-11-30T14:07:00Z">
        <w:r w:rsidRPr="00920004">
          <w:rPr>
            <w:rPrChange w:id="34503" w:author="phuong vu" w:date="2018-11-30T22:36:00Z">
              <w:rPr/>
            </w:rPrChange>
          </w:rPr>
          <w:t xml:space="preserve">Bảng </w:t>
        </w:r>
      </w:ins>
      <w:ins w:id="34504" w:author="phuong vu" w:date="2018-11-30T14:54:00Z">
        <w:r w:rsidR="00D632EE" w:rsidRPr="00920004">
          <w:rPr>
            <w:rPrChange w:id="34505" w:author="phuong vu" w:date="2018-11-30T22:36:00Z">
              <w:rPr/>
            </w:rPrChange>
          </w:rPr>
          <w:fldChar w:fldCharType="begin"/>
        </w:r>
        <w:r w:rsidR="00D632EE" w:rsidRPr="00920004">
          <w:rPr>
            <w:rPrChange w:id="34506" w:author="phuong vu" w:date="2018-11-30T22:36:00Z">
              <w:rPr/>
            </w:rPrChange>
          </w:rPr>
          <w:instrText xml:space="preserve"> STYLEREF 1 \s </w:instrText>
        </w:r>
      </w:ins>
      <w:r w:rsidR="00D632EE" w:rsidRPr="00920004">
        <w:rPr>
          <w:rPrChange w:id="34507" w:author="phuong vu" w:date="2018-11-30T22:36:00Z">
            <w:rPr/>
          </w:rPrChange>
        </w:rPr>
        <w:fldChar w:fldCharType="separate"/>
      </w:r>
      <w:r w:rsidR="00B5490C">
        <w:rPr>
          <w:noProof/>
        </w:rPr>
        <w:t>4</w:t>
      </w:r>
      <w:ins w:id="34508" w:author="phuong vu" w:date="2018-11-30T14:54:00Z">
        <w:r w:rsidR="00D632EE" w:rsidRPr="00920004">
          <w:rPr>
            <w:rPrChange w:id="34509" w:author="phuong vu" w:date="2018-11-30T22:36:00Z">
              <w:rPr/>
            </w:rPrChange>
          </w:rPr>
          <w:fldChar w:fldCharType="end"/>
        </w:r>
        <w:r w:rsidR="00D632EE" w:rsidRPr="00920004">
          <w:rPr>
            <w:rPrChange w:id="34510" w:author="phuong vu" w:date="2018-11-30T22:36:00Z">
              <w:rPr/>
            </w:rPrChange>
          </w:rPr>
          <w:t>.</w:t>
        </w:r>
        <w:r w:rsidR="00D632EE" w:rsidRPr="00920004">
          <w:rPr>
            <w:rPrChange w:id="34511" w:author="phuong vu" w:date="2018-11-30T22:36:00Z">
              <w:rPr/>
            </w:rPrChange>
          </w:rPr>
          <w:fldChar w:fldCharType="begin"/>
        </w:r>
        <w:r w:rsidR="00D632EE" w:rsidRPr="00920004">
          <w:rPr>
            <w:rPrChange w:id="34512" w:author="phuong vu" w:date="2018-11-30T22:36:00Z">
              <w:rPr/>
            </w:rPrChange>
          </w:rPr>
          <w:instrText xml:space="preserve"> SEQ Bảng \* ARABIC \s 1 </w:instrText>
        </w:r>
      </w:ins>
      <w:r w:rsidR="00D632EE" w:rsidRPr="00920004">
        <w:rPr>
          <w:rPrChange w:id="34513" w:author="phuong vu" w:date="2018-11-30T22:36:00Z">
            <w:rPr/>
          </w:rPrChange>
        </w:rPr>
        <w:fldChar w:fldCharType="separate"/>
      </w:r>
      <w:ins w:id="34514" w:author="phuong vu" w:date="2018-11-30T22:44:00Z">
        <w:r w:rsidR="00B5490C">
          <w:rPr>
            <w:noProof/>
          </w:rPr>
          <w:t>15</w:t>
        </w:r>
      </w:ins>
      <w:ins w:id="34515" w:author="phuong vu" w:date="2018-11-30T14:54:00Z">
        <w:r w:rsidR="00D632EE" w:rsidRPr="00920004">
          <w:rPr>
            <w:rPrChange w:id="34516" w:author="phuong vu" w:date="2018-11-30T22:36:00Z">
              <w:rPr/>
            </w:rPrChange>
          </w:rPr>
          <w:fldChar w:fldCharType="end"/>
        </w:r>
      </w:ins>
      <w:ins w:id="34517" w:author="phuong vu" w:date="2018-11-30T14:07:00Z">
        <w:r w:rsidRPr="00920004">
          <w:rPr>
            <w:rPrChange w:id="34518" w:author="phuong vu" w:date="2018-11-30T22:36:00Z">
              <w:rPr/>
            </w:rPrChange>
          </w:rPr>
          <w:t xml:space="preserve"> </w:t>
        </w:r>
        <w:r w:rsidRPr="00920004">
          <w:rPr>
            <w:rPrChange w:id="34519" w:author="phuong vu" w:date="2018-11-30T22:36:00Z">
              <w:rPr>
                <w:noProof/>
              </w:rPr>
            </w:rPrChange>
          </w:rPr>
          <w:t>Bảng dữ liệu hóa đơn</w:t>
        </w:r>
        <w:bookmarkEnd w:id="34501"/>
      </w:ins>
    </w:p>
    <w:p w14:paraId="7FD8880A" w14:textId="77777777" w:rsidR="006871B5" w:rsidRPr="00920004" w:rsidRDefault="006871B5" w:rsidP="00941ED9">
      <w:pPr>
        <w:rPr>
          <w:ins w:id="34520" w:author="phuong vu" w:date="2018-11-30T14:07:00Z"/>
          <w:b/>
          <w:lang w:val="en-US"/>
          <w:rPrChange w:id="34521" w:author="phuong vu" w:date="2018-11-30T22:36:00Z">
            <w:rPr>
              <w:ins w:id="34522" w:author="phuong vu" w:date="2018-11-30T14:07:00Z"/>
              <w:lang w:val="en-US"/>
            </w:rPr>
          </w:rPrChange>
        </w:rPr>
        <w:pPrChange w:id="34523" w:author="phuong vu" w:date="2018-11-30T21:36:00Z">
          <w:pPr>
            <w:spacing w:line="276" w:lineRule="auto"/>
          </w:pPr>
        </w:pPrChange>
      </w:pPr>
      <w:ins w:id="34524" w:author="phuong vu" w:date="2018-11-30T14:07:00Z">
        <w:r w:rsidRPr="00920004">
          <w:rPr>
            <w:b/>
            <w:lang w:val="en-US"/>
            <w:rPrChange w:id="34525" w:author="phuong vu" w:date="2018-11-30T22:36:00Z">
              <w:rPr>
                <w:lang w:val="en-US"/>
              </w:rPr>
            </w:rPrChange>
          </w:rPr>
          <w:t>BẢNG BILL_DETAIL</w:t>
        </w:r>
      </w:ins>
    </w:p>
    <w:tbl>
      <w:tblPr>
        <w:tblStyle w:val="TableGrid"/>
        <w:tblW w:w="8725" w:type="dxa"/>
        <w:tblLook w:val="04A0" w:firstRow="1" w:lastRow="0" w:firstColumn="1" w:lastColumn="0" w:noHBand="0" w:noVBand="1"/>
        <w:tblPrChange w:id="34526" w:author="phuong vu" w:date="2018-11-30T21:37:00Z">
          <w:tblPr>
            <w:tblStyle w:val="TableGrid"/>
            <w:tblW w:w="8725" w:type="dxa"/>
            <w:tblLook w:val="04A0" w:firstRow="1" w:lastRow="0" w:firstColumn="1" w:lastColumn="0" w:noHBand="0" w:noVBand="1"/>
          </w:tblPr>
        </w:tblPrChange>
      </w:tblPr>
      <w:tblGrid>
        <w:gridCol w:w="708"/>
        <w:gridCol w:w="1863"/>
        <w:gridCol w:w="1300"/>
        <w:gridCol w:w="991"/>
        <w:gridCol w:w="838"/>
        <w:gridCol w:w="1414"/>
        <w:gridCol w:w="1611"/>
        <w:tblGridChange w:id="34527">
          <w:tblGrid>
            <w:gridCol w:w="708"/>
            <w:gridCol w:w="1863"/>
            <w:gridCol w:w="1300"/>
            <w:gridCol w:w="991"/>
            <w:gridCol w:w="838"/>
            <w:gridCol w:w="1414"/>
            <w:gridCol w:w="1611"/>
          </w:tblGrid>
        </w:tblGridChange>
      </w:tblGrid>
      <w:tr w:rsidR="006871B5" w:rsidRPr="00920004" w14:paraId="7A15DE70" w14:textId="77777777" w:rsidTr="00941ED9">
        <w:trPr>
          <w:trHeight w:val="300"/>
          <w:ins w:id="34528" w:author="phuong vu" w:date="2018-11-30T14:07:00Z"/>
          <w:trPrChange w:id="34529" w:author="phuong vu" w:date="2018-11-30T21:37:00Z">
            <w:trPr>
              <w:trHeight w:val="300"/>
            </w:trPr>
          </w:trPrChange>
        </w:trPr>
        <w:tc>
          <w:tcPr>
            <w:tcW w:w="708" w:type="dxa"/>
            <w:noWrap/>
            <w:vAlign w:val="center"/>
            <w:hideMark/>
            <w:tcPrChange w:id="34530" w:author="phuong vu" w:date="2018-11-30T21:37:00Z">
              <w:tcPr>
                <w:tcW w:w="708" w:type="dxa"/>
                <w:noWrap/>
                <w:vAlign w:val="center"/>
                <w:hideMark/>
              </w:tcPr>
            </w:tcPrChange>
          </w:tcPr>
          <w:p w14:paraId="30E7D9C0" w14:textId="77777777" w:rsidR="006871B5" w:rsidRPr="00920004" w:rsidRDefault="006871B5" w:rsidP="00941ED9">
            <w:pPr>
              <w:spacing w:before="240" w:line="0" w:lineRule="atLeast"/>
              <w:jc w:val="center"/>
              <w:rPr>
                <w:ins w:id="34531" w:author="phuong vu" w:date="2018-11-30T14:07:00Z"/>
                <w:b/>
                <w:bCs/>
                <w:rPrChange w:id="34532" w:author="phuong vu" w:date="2018-11-30T22:36:00Z">
                  <w:rPr>
                    <w:ins w:id="34533" w:author="phuong vu" w:date="2018-11-30T14:07:00Z"/>
                    <w:b/>
                    <w:bCs/>
                  </w:rPr>
                </w:rPrChange>
              </w:rPr>
              <w:pPrChange w:id="34534" w:author="phuong vu" w:date="2018-11-30T21:37:00Z">
                <w:pPr>
                  <w:spacing w:line="276" w:lineRule="auto"/>
                  <w:jc w:val="center"/>
                </w:pPr>
              </w:pPrChange>
            </w:pPr>
            <w:ins w:id="34535" w:author="phuong vu" w:date="2018-11-30T14:07:00Z">
              <w:r w:rsidRPr="00920004">
                <w:rPr>
                  <w:b/>
                  <w:bCs/>
                  <w:lang w:val="da-DK"/>
                  <w:rPrChange w:id="34536" w:author="phuong vu" w:date="2018-11-30T22:36:00Z">
                    <w:rPr>
                      <w:b/>
                      <w:bCs/>
                      <w:lang w:val="da-DK"/>
                    </w:rPr>
                  </w:rPrChange>
                </w:rPr>
                <w:t>STT</w:t>
              </w:r>
            </w:ins>
          </w:p>
        </w:tc>
        <w:tc>
          <w:tcPr>
            <w:tcW w:w="1863" w:type="dxa"/>
            <w:noWrap/>
            <w:vAlign w:val="center"/>
            <w:hideMark/>
            <w:tcPrChange w:id="34537" w:author="phuong vu" w:date="2018-11-30T21:37:00Z">
              <w:tcPr>
                <w:tcW w:w="1863" w:type="dxa"/>
                <w:noWrap/>
                <w:vAlign w:val="center"/>
                <w:hideMark/>
              </w:tcPr>
            </w:tcPrChange>
          </w:tcPr>
          <w:p w14:paraId="499966CD" w14:textId="77777777" w:rsidR="006871B5" w:rsidRPr="00920004" w:rsidRDefault="006871B5" w:rsidP="00BD0851">
            <w:pPr>
              <w:spacing w:before="240" w:line="0" w:lineRule="atLeast"/>
              <w:jc w:val="center"/>
              <w:rPr>
                <w:ins w:id="34538" w:author="phuong vu" w:date="2018-11-30T14:07:00Z"/>
                <w:b/>
                <w:bCs/>
                <w:rPrChange w:id="34539" w:author="phuong vu" w:date="2018-11-30T22:36:00Z">
                  <w:rPr>
                    <w:ins w:id="34540" w:author="phuong vu" w:date="2018-11-30T14:07:00Z"/>
                    <w:b/>
                    <w:bCs/>
                  </w:rPr>
                </w:rPrChange>
              </w:rPr>
              <w:pPrChange w:id="34541" w:author="phuong vu" w:date="2018-11-30T14:16:00Z">
                <w:pPr>
                  <w:spacing w:line="276" w:lineRule="auto"/>
                  <w:jc w:val="center"/>
                </w:pPr>
              </w:pPrChange>
            </w:pPr>
            <w:ins w:id="34542" w:author="phuong vu" w:date="2018-11-30T14:07:00Z">
              <w:r w:rsidRPr="00920004">
                <w:rPr>
                  <w:b/>
                  <w:bCs/>
                  <w:lang w:val="da-DK"/>
                  <w:rPrChange w:id="34543" w:author="phuong vu" w:date="2018-11-30T22:36:00Z">
                    <w:rPr>
                      <w:b/>
                      <w:bCs/>
                      <w:lang w:val="da-DK"/>
                    </w:rPr>
                  </w:rPrChange>
                </w:rPr>
                <w:t>Tên trường</w:t>
              </w:r>
            </w:ins>
          </w:p>
        </w:tc>
        <w:tc>
          <w:tcPr>
            <w:tcW w:w="1300" w:type="dxa"/>
            <w:noWrap/>
            <w:vAlign w:val="center"/>
            <w:hideMark/>
            <w:tcPrChange w:id="34544" w:author="phuong vu" w:date="2018-11-30T21:37:00Z">
              <w:tcPr>
                <w:tcW w:w="1300" w:type="dxa"/>
                <w:noWrap/>
                <w:vAlign w:val="center"/>
                <w:hideMark/>
              </w:tcPr>
            </w:tcPrChange>
          </w:tcPr>
          <w:p w14:paraId="1D09AE53" w14:textId="77777777" w:rsidR="006871B5" w:rsidRPr="00920004" w:rsidRDefault="006871B5" w:rsidP="00BD0851">
            <w:pPr>
              <w:spacing w:before="240" w:line="0" w:lineRule="atLeast"/>
              <w:jc w:val="center"/>
              <w:rPr>
                <w:ins w:id="34545" w:author="phuong vu" w:date="2018-11-30T14:07:00Z"/>
                <w:b/>
                <w:bCs/>
                <w:rPrChange w:id="34546" w:author="phuong vu" w:date="2018-11-30T22:36:00Z">
                  <w:rPr>
                    <w:ins w:id="34547" w:author="phuong vu" w:date="2018-11-30T14:07:00Z"/>
                    <w:b/>
                    <w:bCs/>
                  </w:rPr>
                </w:rPrChange>
              </w:rPr>
              <w:pPrChange w:id="34548" w:author="phuong vu" w:date="2018-11-30T14:16:00Z">
                <w:pPr>
                  <w:spacing w:line="276" w:lineRule="auto"/>
                  <w:jc w:val="center"/>
                </w:pPr>
              </w:pPrChange>
            </w:pPr>
            <w:ins w:id="34549" w:author="phuong vu" w:date="2018-11-30T14:07:00Z">
              <w:r w:rsidRPr="00920004">
                <w:rPr>
                  <w:b/>
                  <w:bCs/>
                  <w:lang w:val="da-DK"/>
                  <w:rPrChange w:id="34550" w:author="phuong vu" w:date="2018-11-30T22:36:00Z">
                    <w:rPr>
                      <w:b/>
                      <w:bCs/>
                      <w:lang w:val="da-DK"/>
                    </w:rPr>
                  </w:rPrChange>
                </w:rPr>
                <w:t>Kiểu</w:t>
              </w:r>
            </w:ins>
          </w:p>
        </w:tc>
        <w:tc>
          <w:tcPr>
            <w:tcW w:w="991" w:type="dxa"/>
            <w:noWrap/>
            <w:vAlign w:val="center"/>
            <w:hideMark/>
            <w:tcPrChange w:id="34551" w:author="phuong vu" w:date="2018-11-30T21:37:00Z">
              <w:tcPr>
                <w:tcW w:w="991" w:type="dxa"/>
                <w:noWrap/>
                <w:vAlign w:val="center"/>
                <w:hideMark/>
              </w:tcPr>
            </w:tcPrChange>
          </w:tcPr>
          <w:p w14:paraId="1771768E" w14:textId="77777777" w:rsidR="006871B5" w:rsidRPr="00920004" w:rsidRDefault="006871B5" w:rsidP="00BD0851">
            <w:pPr>
              <w:spacing w:before="240" w:line="0" w:lineRule="atLeast"/>
              <w:jc w:val="center"/>
              <w:rPr>
                <w:ins w:id="34552" w:author="phuong vu" w:date="2018-11-30T14:07:00Z"/>
                <w:b/>
                <w:bCs/>
                <w:rPrChange w:id="34553" w:author="phuong vu" w:date="2018-11-30T22:36:00Z">
                  <w:rPr>
                    <w:ins w:id="34554" w:author="phuong vu" w:date="2018-11-30T14:07:00Z"/>
                    <w:b/>
                    <w:bCs/>
                  </w:rPr>
                </w:rPrChange>
              </w:rPr>
              <w:pPrChange w:id="34555" w:author="phuong vu" w:date="2018-11-30T14:16:00Z">
                <w:pPr>
                  <w:spacing w:line="276" w:lineRule="auto"/>
                  <w:jc w:val="center"/>
                </w:pPr>
              </w:pPrChange>
            </w:pPr>
            <w:ins w:id="34556" w:author="phuong vu" w:date="2018-11-30T14:07:00Z">
              <w:r w:rsidRPr="00920004">
                <w:rPr>
                  <w:b/>
                  <w:bCs/>
                  <w:lang w:val="da-DK"/>
                  <w:rPrChange w:id="34557" w:author="phuong vu" w:date="2018-11-30T22:36:00Z">
                    <w:rPr>
                      <w:b/>
                      <w:bCs/>
                      <w:lang w:val="da-DK"/>
                    </w:rPr>
                  </w:rPrChange>
                </w:rPr>
                <w:t>Chấp nhận Null</w:t>
              </w:r>
            </w:ins>
          </w:p>
        </w:tc>
        <w:tc>
          <w:tcPr>
            <w:tcW w:w="838" w:type="dxa"/>
            <w:noWrap/>
            <w:vAlign w:val="center"/>
            <w:hideMark/>
            <w:tcPrChange w:id="34558" w:author="phuong vu" w:date="2018-11-30T21:37:00Z">
              <w:tcPr>
                <w:tcW w:w="838" w:type="dxa"/>
                <w:noWrap/>
                <w:vAlign w:val="center"/>
                <w:hideMark/>
              </w:tcPr>
            </w:tcPrChange>
          </w:tcPr>
          <w:p w14:paraId="76DDD53D" w14:textId="77777777" w:rsidR="006871B5" w:rsidRPr="00920004" w:rsidRDefault="006871B5" w:rsidP="00BD0851">
            <w:pPr>
              <w:spacing w:before="240" w:line="0" w:lineRule="atLeast"/>
              <w:jc w:val="center"/>
              <w:rPr>
                <w:ins w:id="34559" w:author="phuong vu" w:date="2018-11-30T14:07:00Z"/>
                <w:b/>
                <w:bCs/>
                <w:rPrChange w:id="34560" w:author="phuong vu" w:date="2018-11-30T22:36:00Z">
                  <w:rPr>
                    <w:ins w:id="34561" w:author="phuong vu" w:date="2018-11-30T14:07:00Z"/>
                    <w:b/>
                    <w:bCs/>
                  </w:rPr>
                </w:rPrChange>
              </w:rPr>
              <w:pPrChange w:id="34562" w:author="phuong vu" w:date="2018-11-30T14:16:00Z">
                <w:pPr>
                  <w:spacing w:line="276" w:lineRule="auto"/>
                  <w:jc w:val="center"/>
                </w:pPr>
              </w:pPrChange>
            </w:pPr>
            <w:ins w:id="34563" w:author="phuong vu" w:date="2018-11-30T14:07:00Z">
              <w:r w:rsidRPr="00920004">
                <w:rPr>
                  <w:b/>
                  <w:bCs/>
                  <w:lang w:val="da-DK"/>
                  <w:rPrChange w:id="34564" w:author="phuong vu" w:date="2018-11-30T22:36:00Z">
                    <w:rPr>
                      <w:b/>
                      <w:bCs/>
                      <w:lang w:val="da-DK"/>
                    </w:rPr>
                  </w:rPrChange>
                </w:rPr>
                <w:t>Khóa chính</w:t>
              </w:r>
            </w:ins>
          </w:p>
        </w:tc>
        <w:tc>
          <w:tcPr>
            <w:tcW w:w="1414" w:type="dxa"/>
            <w:noWrap/>
            <w:vAlign w:val="center"/>
            <w:hideMark/>
            <w:tcPrChange w:id="34565" w:author="phuong vu" w:date="2018-11-30T21:37:00Z">
              <w:tcPr>
                <w:tcW w:w="1414" w:type="dxa"/>
                <w:noWrap/>
                <w:vAlign w:val="center"/>
                <w:hideMark/>
              </w:tcPr>
            </w:tcPrChange>
          </w:tcPr>
          <w:p w14:paraId="374A7315" w14:textId="77777777" w:rsidR="006871B5" w:rsidRPr="00920004" w:rsidRDefault="006871B5" w:rsidP="00BD0851">
            <w:pPr>
              <w:spacing w:before="240" w:line="0" w:lineRule="atLeast"/>
              <w:jc w:val="center"/>
              <w:rPr>
                <w:ins w:id="34566" w:author="phuong vu" w:date="2018-11-30T14:07:00Z"/>
                <w:b/>
                <w:bCs/>
                <w:rPrChange w:id="34567" w:author="phuong vu" w:date="2018-11-30T22:36:00Z">
                  <w:rPr>
                    <w:ins w:id="34568" w:author="phuong vu" w:date="2018-11-30T14:07:00Z"/>
                    <w:b/>
                    <w:bCs/>
                  </w:rPr>
                </w:rPrChange>
              </w:rPr>
              <w:pPrChange w:id="34569" w:author="phuong vu" w:date="2018-11-30T14:16:00Z">
                <w:pPr>
                  <w:spacing w:line="276" w:lineRule="auto"/>
                  <w:jc w:val="center"/>
                </w:pPr>
              </w:pPrChange>
            </w:pPr>
            <w:ins w:id="34570" w:author="phuong vu" w:date="2018-11-30T14:07:00Z">
              <w:r w:rsidRPr="00920004">
                <w:rPr>
                  <w:b/>
                  <w:bCs/>
                  <w:lang w:val="da-DK"/>
                  <w:rPrChange w:id="34571" w:author="phuong vu" w:date="2018-11-30T22:36:00Z">
                    <w:rPr>
                      <w:b/>
                      <w:bCs/>
                      <w:lang w:val="da-DK"/>
                    </w:rPr>
                  </w:rPrChange>
                </w:rPr>
                <w:t>Khóa ngoại</w:t>
              </w:r>
            </w:ins>
          </w:p>
        </w:tc>
        <w:tc>
          <w:tcPr>
            <w:tcW w:w="1611" w:type="dxa"/>
            <w:noWrap/>
            <w:vAlign w:val="center"/>
            <w:hideMark/>
            <w:tcPrChange w:id="34572" w:author="phuong vu" w:date="2018-11-30T21:37:00Z">
              <w:tcPr>
                <w:tcW w:w="1611" w:type="dxa"/>
                <w:noWrap/>
                <w:vAlign w:val="center"/>
                <w:hideMark/>
              </w:tcPr>
            </w:tcPrChange>
          </w:tcPr>
          <w:p w14:paraId="3E2DB216" w14:textId="77777777" w:rsidR="006871B5" w:rsidRPr="00920004" w:rsidRDefault="006871B5" w:rsidP="00BD0851">
            <w:pPr>
              <w:spacing w:before="240" w:line="0" w:lineRule="atLeast"/>
              <w:jc w:val="center"/>
              <w:rPr>
                <w:ins w:id="34573" w:author="phuong vu" w:date="2018-11-30T14:07:00Z"/>
                <w:b/>
                <w:bCs/>
                <w:rPrChange w:id="34574" w:author="phuong vu" w:date="2018-11-30T22:36:00Z">
                  <w:rPr>
                    <w:ins w:id="34575" w:author="phuong vu" w:date="2018-11-30T14:07:00Z"/>
                    <w:b/>
                    <w:bCs/>
                  </w:rPr>
                </w:rPrChange>
              </w:rPr>
              <w:pPrChange w:id="34576" w:author="phuong vu" w:date="2018-11-30T14:16:00Z">
                <w:pPr>
                  <w:spacing w:line="276" w:lineRule="auto"/>
                  <w:jc w:val="center"/>
                </w:pPr>
              </w:pPrChange>
            </w:pPr>
            <w:ins w:id="34577" w:author="phuong vu" w:date="2018-11-30T14:07:00Z">
              <w:r w:rsidRPr="00920004">
                <w:rPr>
                  <w:b/>
                  <w:bCs/>
                  <w:lang w:val="da-DK"/>
                  <w:rPrChange w:id="34578" w:author="phuong vu" w:date="2018-11-30T22:36:00Z">
                    <w:rPr>
                      <w:b/>
                      <w:bCs/>
                      <w:lang w:val="da-DK"/>
                    </w:rPr>
                  </w:rPrChange>
                </w:rPr>
                <w:t>Mô tả</w:t>
              </w:r>
            </w:ins>
          </w:p>
        </w:tc>
      </w:tr>
      <w:tr w:rsidR="006871B5" w:rsidRPr="00920004" w14:paraId="3302FC1D" w14:textId="77777777" w:rsidTr="00941ED9">
        <w:trPr>
          <w:trHeight w:val="300"/>
          <w:ins w:id="34579" w:author="phuong vu" w:date="2018-11-30T14:07:00Z"/>
          <w:trPrChange w:id="34580" w:author="phuong vu" w:date="2018-11-30T21:37:00Z">
            <w:trPr>
              <w:trHeight w:val="300"/>
            </w:trPr>
          </w:trPrChange>
        </w:trPr>
        <w:tc>
          <w:tcPr>
            <w:tcW w:w="708" w:type="dxa"/>
            <w:noWrap/>
            <w:vAlign w:val="center"/>
            <w:hideMark/>
            <w:tcPrChange w:id="34581" w:author="phuong vu" w:date="2018-11-30T21:37:00Z">
              <w:tcPr>
                <w:tcW w:w="708" w:type="dxa"/>
                <w:noWrap/>
                <w:hideMark/>
              </w:tcPr>
            </w:tcPrChange>
          </w:tcPr>
          <w:p w14:paraId="340376D5" w14:textId="77777777" w:rsidR="006871B5" w:rsidRPr="00920004" w:rsidRDefault="006871B5" w:rsidP="00941ED9">
            <w:pPr>
              <w:jc w:val="center"/>
              <w:rPr>
                <w:ins w:id="34582" w:author="phuong vu" w:date="2018-11-30T14:07:00Z"/>
                <w:rPrChange w:id="34583" w:author="phuong vu" w:date="2018-11-30T22:36:00Z">
                  <w:rPr>
                    <w:ins w:id="34584" w:author="phuong vu" w:date="2018-11-30T14:07:00Z"/>
                  </w:rPr>
                </w:rPrChange>
              </w:rPr>
              <w:pPrChange w:id="34585" w:author="phuong vu" w:date="2018-11-30T21:37:00Z">
                <w:pPr>
                  <w:spacing w:line="276" w:lineRule="auto"/>
                </w:pPr>
              </w:pPrChange>
            </w:pPr>
            <w:ins w:id="34586" w:author="phuong vu" w:date="2018-11-30T14:07:00Z">
              <w:r w:rsidRPr="00920004">
                <w:rPr>
                  <w:rPrChange w:id="34587" w:author="phuong vu" w:date="2018-11-30T22:36:00Z">
                    <w:rPr/>
                  </w:rPrChange>
                </w:rPr>
                <w:t>1</w:t>
              </w:r>
            </w:ins>
          </w:p>
        </w:tc>
        <w:tc>
          <w:tcPr>
            <w:tcW w:w="1863" w:type="dxa"/>
            <w:noWrap/>
            <w:hideMark/>
            <w:tcPrChange w:id="34588" w:author="phuong vu" w:date="2018-11-30T21:37:00Z">
              <w:tcPr>
                <w:tcW w:w="1863" w:type="dxa"/>
                <w:noWrap/>
                <w:hideMark/>
              </w:tcPr>
            </w:tcPrChange>
          </w:tcPr>
          <w:p w14:paraId="03F2A4DF" w14:textId="77777777" w:rsidR="006871B5" w:rsidRPr="00920004" w:rsidRDefault="006871B5" w:rsidP="00941ED9">
            <w:pPr>
              <w:rPr>
                <w:ins w:id="34589" w:author="phuong vu" w:date="2018-11-30T14:07:00Z"/>
                <w:rPrChange w:id="34590" w:author="phuong vu" w:date="2018-11-30T22:36:00Z">
                  <w:rPr>
                    <w:ins w:id="34591" w:author="phuong vu" w:date="2018-11-30T14:07:00Z"/>
                  </w:rPr>
                </w:rPrChange>
              </w:rPr>
              <w:pPrChange w:id="34592" w:author="phuong vu" w:date="2018-11-30T21:37:00Z">
                <w:pPr>
                  <w:spacing w:line="276" w:lineRule="auto"/>
                </w:pPr>
              </w:pPrChange>
            </w:pPr>
            <w:ins w:id="34593" w:author="phuong vu" w:date="2018-11-30T14:07:00Z">
              <w:r w:rsidRPr="00920004">
                <w:rPr>
                  <w:rPrChange w:id="34594" w:author="phuong vu" w:date="2018-11-30T22:36:00Z">
                    <w:rPr/>
                  </w:rPrChange>
                </w:rPr>
                <w:t>id</w:t>
              </w:r>
            </w:ins>
          </w:p>
        </w:tc>
        <w:tc>
          <w:tcPr>
            <w:tcW w:w="1300" w:type="dxa"/>
            <w:noWrap/>
            <w:hideMark/>
            <w:tcPrChange w:id="34595" w:author="phuong vu" w:date="2018-11-30T21:37:00Z">
              <w:tcPr>
                <w:tcW w:w="1300" w:type="dxa"/>
                <w:noWrap/>
                <w:hideMark/>
              </w:tcPr>
            </w:tcPrChange>
          </w:tcPr>
          <w:p w14:paraId="0EABAA2C" w14:textId="77777777" w:rsidR="006871B5" w:rsidRPr="00920004" w:rsidRDefault="006871B5" w:rsidP="00941ED9">
            <w:pPr>
              <w:rPr>
                <w:ins w:id="34596" w:author="phuong vu" w:date="2018-11-30T14:07:00Z"/>
                <w:rPrChange w:id="34597" w:author="phuong vu" w:date="2018-11-30T22:36:00Z">
                  <w:rPr>
                    <w:ins w:id="34598" w:author="phuong vu" w:date="2018-11-30T14:07:00Z"/>
                  </w:rPr>
                </w:rPrChange>
              </w:rPr>
              <w:pPrChange w:id="34599" w:author="phuong vu" w:date="2018-11-30T21:37:00Z">
                <w:pPr>
                  <w:spacing w:line="276" w:lineRule="auto"/>
                </w:pPr>
              </w:pPrChange>
            </w:pPr>
            <w:ins w:id="34600" w:author="phuong vu" w:date="2018-11-30T14:07:00Z">
              <w:r w:rsidRPr="00920004">
                <w:rPr>
                  <w:rPrChange w:id="34601" w:author="phuong vu" w:date="2018-11-30T22:36:00Z">
                    <w:rPr/>
                  </w:rPrChange>
                </w:rPr>
                <w:t>numeric</w:t>
              </w:r>
            </w:ins>
          </w:p>
        </w:tc>
        <w:tc>
          <w:tcPr>
            <w:tcW w:w="991" w:type="dxa"/>
            <w:noWrap/>
            <w:vAlign w:val="center"/>
            <w:hideMark/>
            <w:tcPrChange w:id="34602" w:author="phuong vu" w:date="2018-11-30T21:37:00Z">
              <w:tcPr>
                <w:tcW w:w="991" w:type="dxa"/>
                <w:noWrap/>
                <w:vAlign w:val="center"/>
                <w:hideMark/>
              </w:tcPr>
            </w:tcPrChange>
          </w:tcPr>
          <w:p w14:paraId="6AAC256F" w14:textId="77777777" w:rsidR="006871B5" w:rsidRPr="00920004" w:rsidRDefault="006871B5" w:rsidP="00941ED9">
            <w:pPr>
              <w:rPr>
                <w:ins w:id="34603" w:author="phuong vu" w:date="2018-11-30T14:07:00Z"/>
                <w:rPrChange w:id="34604" w:author="phuong vu" w:date="2018-11-30T22:36:00Z">
                  <w:rPr>
                    <w:ins w:id="34605" w:author="phuong vu" w:date="2018-11-30T14:07:00Z"/>
                  </w:rPr>
                </w:rPrChange>
              </w:rPr>
              <w:pPrChange w:id="34606" w:author="phuong vu" w:date="2018-11-30T21:37:00Z">
                <w:pPr>
                  <w:spacing w:line="276" w:lineRule="auto"/>
                  <w:jc w:val="center"/>
                </w:pPr>
              </w:pPrChange>
            </w:pPr>
          </w:p>
        </w:tc>
        <w:tc>
          <w:tcPr>
            <w:tcW w:w="838" w:type="dxa"/>
            <w:noWrap/>
            <w:vAlign w:val="center"/>
            <w:hideMark/>
            <w:tcPrChange w:id="34607" w:author="phuong vu" w:date="2018-11-30T21:37:00Z">
              <w:tcPr>
                <w:tcW w:w="838" w:type="dxa"/>
                <w:noWrap/>
                <w:vAlign w:val="center"/>
                <w:hideMark/>
              </w:tcPr>
            </w:tcPrChange>
          </w:tcPr>
          <w:p w14:paraId="69251027" w14:textId="77777777" w:rsidR="006871B5" w:rsidRPr="00920004" w:rsidRDefault="006871B5" w:rsidP="00941ED9">
            <w:pPr>
              <w:rPr>
                <w:ins w:id="34608" w:author="phuong vu" w:date="2018-11-30T14:07:00Z"/>
                <w:rPrChange w:id="34609" w:author="phuong vu" w:date="2018-11-30T22:36:00Z">
                  <w:rPr>
                    <w:ins w:id="34610" w:author="phuong vu" w:date="2018-11-30T14:07:00Z"/>
                  </w:rPr>
                </w:rPrChange>
              </w:rPr>
              <w:pPrChange w:id="34611" w:author="phuong vu" w:date="2018-11-30T21:37:00Z">
                <w:pPr>
                  <w:spacing w:line="276" w:lineRule="auto"/>
                  <w:jc w:val="center"/>
                </w:pPr>
              </w:pPrChange>
            </w:pPr>
            <w:ins w:id="34612" w:author="phuong vu" w:date="2018-11-30T14:07:00Z">
              <w:r w:rsidRPr="00920004">
                <w:rPr>
                  <w:rPrChange w:id="34613" w:author="phuong vu" w:date="2018-11-30T22:36:00Z">
                    <w:rPr/>
                  </w:rPrChange>
                </w:rPr>
                <w:t>X</w:t>
              </w:r>
            </w:ins>
          </w:p>
        </w:tc>
        <w:tc>
          <w:tcPr>
            <w:tcW w:w="1414" w:type="dxa"/>
            <w:noWrap/>
            <w:vAlign w:val="center"/>
            <w:hideMark/>
            <w:tcPrChange w:id="34614" w:author="phuong vu" w:date="2018-11-30T21:37:00Z">
              <w:tcPr>
                <w:tcW w:w="1414" w:type="dxa"/>
                <w:noWrap/>
                <w:vAlign w:val="center"/>
                <w:hideMark/>
              </w:tcPr>
            </w:tcPrChange>
          </w:tcPr>
          <w:p w14:paraId="4DE99989" w14:textId="77777777" w:rsidR="006871B5" w:rsidRPr="00920004" w:rsidRDefault="006871B5" w:rsidP="00941ED9">
            <w:pPr>
              <w:rPr>
                <w:ins w:id="34615" w:author="phuong vu" w:date="2018-11-30T14:07:00Z"/>
                <w:rPrChange w:id="34616" w:author="phuong vu" w:date="2018-11-30T22:36:00Z">
                  <w:rPr>
                    <w:ins w:id="34617" w:author="phuong vu" w:date="2018-11-30T14:07:00Z"/>
                  </w:rPr>
                </w:rPrChange>
              </w:rPr>
              <w:pPrChange w:id="34618" w:author="phuong vu" w:date="2018-11-30T21:37:00Z">
                <w:pPr>
                  <w:spacing w:line="276" w:lineRule="auto"/>
                  <w:jc w:val="center"/>
                </w:pPr>
              </w:pPrChange>
            </w:pPr>
          </w:p>
        </w:tc>
        <w:tc>
          <w:tcPr>
            <w:tcW w:w="1611" w:type="dxa"/>
            <w:noWrap/>
            <w:hideMark/>
            <w:tcPrChange w:id="34619" w:author="phuong vu" w:date="2018-11-30T21:37:00Z">
              <w:tcPr>
                <w:tcW w:w="1611" w:type="dxa"/>
                <w:noWrap/>
                <w:hideMark/>
              </w:tcPr>
            </w:tcPrChange>
          </w:tcPr>
          <w:p w14:paraId="15B3EFCB" w14:textId="77777777" w:rsidR="006871B5" w:rsidRPr="00920004" w:rsidRDefault="006871B5" w:rsidP="00941ED9">
            <w:pPr>
              <w:rPr>
                <w:ins w:id="34620" w:author="phuong vu" w:date="2018-11-30T14:07:00Z"/>
                <w:rPrChange w:id="34621" w:author="phuong vu" w:date="2018-11-30T22:36:00Z">
                  <w:rPr>
                    <w:ins w:id="34622" w:author="phuong vu" w:date="2018-11-30T14:07:00Z"/>
                  </w:rPr>
                </w:rPrChange>
              </w:rPr>
              <w:pPrChange w:id="34623" w:author="phuong vu" w:date="2018-11-30T21:37:00Z">
                <w:pPr>
                  <w:spacing w:line="276" w:lineRule="auto"/>
                </w:pPr>
              </w:pPrChange>
            </w:pPr>
            <w:ins w:id="34624" w:author="phuong vu" w:date="2018-11-30T14:07:00Z">
              <w:r w:rsidRPr="00920004">
                <w:rPr>
                  <w:rPrChange w:id="34625" w:author="phuong vu" w:date="2018-11-30T22:36:00Z">
                    <w:rPr/>
                  </w:rPrChange>
                </w:rPr>
                <w:t>ID chi tiết hóa đơn</w:t>
              </w:r>
            </w:ins>
          </w:p>
        </w:tc>
      </w:tr>
      <w:tr w:rsidR="006871B5" w:rsidRPr="00920004" w14:paraId="2BFCAF96" w14:textId="77777777" w:rsidTr="00941ED9">
        <w:trPr>
          <w:trHeight w:val="300"/>
          <w:ins w:id="34626" w:author="phuong vu" w:date="2018-11-30T14:07:00Z"/>
          <w:trPrChange w:id="34627" w:author="phuong vu" w:date="2018-11-30T21:37:00Z">
            <w:trPr>
              <w:trHeight w:val="300"/>
            </w:trPr>
          </w:trPrChange>
        </w:trPr>
        <w:tc>
          <w:tcPr>
            <w:tcW w:w="708" w:type="dxa"/>
            <w:noWrap/>
            <w:vAlign w:val="center"/>
            <w:hideMark/>
            <w:tcPrChange w:id="34628" w:author="phuong vu" w:date="2018-11-30T21:37:00Z">
              <w:tcPr>
                <w:tcW w:w="708" w:type="dxa"/>
                <w:noWrap/>
                <w:hideMark/>
              </w:tcPr>
            </w:tcPrChange>
          </w:tcPr>
          <w:p w14:paraId="148EB550" w14:textId="77777777" w:rsidR="006871B5" w:rsidRPr="00920004" w:rsidRDefault="006871B5" w:rsidP="00941ED9">
            <w:pPr>
              <w:jc w:val="center"/>
              <w:rPr>
                <w:ins w:id="34629" w:author="phuong vu" w:date="2018-11-30T14:07:00Z"/>
                <w:rPrChange w:id="34630" w:author="phuong vu" w:date="2018-11-30T22:36:00Z">
                  <w:rPr>
                    <w:ins w:id="34631" w:author="phuong vu" w:date="2018-11-30T14:07:00Z"/>
                  </w:rPr>
                </w:rPrChange>
              </w:rPr>
              <w:pPrChange w:id="34632" w:author="phuong vu" w:date="2018-11-30T21:37:00Z">
                <w:pPr>
                  <w:spacing w:line="276" w:lineRule="auto"/>
                </w:pPr>
              </w:pPrChange>
            </w:pPr>
            <w:ins w:id="34633" w:author="phuong vu" w:date="2018-11-30T14:07:00Z">
              <w:r w:rsidRPr="00920004">
                <w:rPr>
                  <w:rPrChange w:id="34634" w:author="phuong vu" w:date="2018-11-30T22:36:00Z">
                    <w:rPr/>
                  </w:rPrChange>
                </w:rPr>
                <w:t>2</w:t>
              </w:r>
            </w:ins>
          </w:p>
        </w:tc>
        <w:tc>
          <w:tcPr>
            <w:tcW w:w="1863" w:type="dxa"/>
            <w:noWrap/>
            <w:hideMark/>
            <w:tcPrChange w:id="34635" w:author="phuong vu" w:date="2018-11-30T21:37:00Z">
              <w:tcPr>
                <w:tcW w:w="1863" w:type="dxa"/>
                <w:noWrap/>
                <w:hideMark/>
              </w:tcPr>
            </w:tcPrChange>
          </w:tcPr>
          <w:p w14:paraId="41CE6A32" w14:textId="77777777" w:rsidR="006871B5" w:rsidRPr="00920004" w:rsidRDefault="006871B5" w:rsidP="00941ED9">
            <w:pPr>
              <w:rPr>
                <w:ins w:id="34636" w:author="phuong vu" w:date="2018-11-30T14:07:00Z"/>
                <w:rPrChange w:id="34637" w:author="phuong vu" w:date="2018-11-30T22:36:00Z">
                  <w:rPr>
                    <w:ins w:id="34638" w:author="phuong vu" w:date="2018-11-30T14:07:00Z"/>
                  </w:rPr>
                </w:rPrChange>
              </w:rPr>
              <w:pPrChange w:id="34639" w:author="phuong vu" w:date="2018-11-30T21:37:00Z">
                <w:pPr>
                  <w:spacing w:line="276" w:lineRule="auto"/>
                </w:pPr>
              </w:pPrChange>
            </w:pPr>
            <w:ins w:id="34640" w:author="phuong vu" w:date="2018-11-30T14:07:00Z">
              <w:r w:rsidRPr="00920004">
                <w:rPr>
                  <w:rPrChange w:id="34641" w:author="phuong vu" w:date="2018-11-30T22:36:00Z">
                    <w:rPr/>
                  </w:rPrChange>
                </w:rPr>
                <w:t>bill_id</w:t>
              </w:r>
            </w:ins>
          </w:p>
        </w:tc>
        <w:tc>
          <w:tcPr>
            <w:tcW w:w="1300" w:type="dxa"/>
            <w:noWrap/>
            <w:hideMark/>
            <w:tcPrChange w:id="34642" w:author="phuong vu" w:date="2018-11-30T21:37:00Z">
              <w:tcPr>
                <w:tcW w:w="1300" w:type="dxa"/>
                <w:noWrap/>
                <w:hideMark/>
              </w:tcPr>
            </w:tcPrChange>
          </w:tcPr>
          <w:p w14:paraId="26CCD97B" w14:textId="77777777" w:rsidR="006871B5" w:rsidRPr="00920004" w:rsidRDefault="006871B5" w:rsidP="00941ED9">
            <w:pPr>
              <w:rPr>
                <w:ins w:id="34643" w:author="phuong vu" w:date="2018-11-30T14:07:00Z"/>
                <w:rPrChange w:id="34644" w:author="phuong vu" w:date="2018-11-30T22:36:00Z">
                  <w:rPr>
                    <w:ins w:id="34645" w:author="phuong vu" w:date="2018-11-30T14:07:00Z"/>
                  </w:rPr>
                </w:rPrChange>
              </w:rPr>
              <w:pPrChange w:id="34646" w:author="phuong vu" w:date="2018-11-30T21:37:00Z">
                <w:pPr>
                  <w:spacing w:line="276" w:lineRule="auto"/>
                </w:pPr>
              </w:pPrChange>
            </w:pPr>
            <w:ins w:id="34647" w:author="phuong vu" w:date="2018-11-30T14:07:00Z">
              <w:r w:rsidRPr="00920004">
                <w:rPr>
                  <w:rPrChange w:id="34648" w:author="phuong vu" w:date="2018-11-30T22:36:00Z">
                    <w:rPr/>
                  </w:rPrChange>
                </w:rPr>
                <w:t>numeric</w:t>
              </w:r>
            </w:ins>
          </w:p>
        </w:tc>
        <w:tc>
          <w:tcPr>
            <w:tcW w:w="991" w:type="dxa"/>
            <w:noWrap/>
            <w:vAlign w:val="center"/>
            <w:hideMark/>
            <w:tcPrChange w:id="34649" w:author="phuong vu" w:date="2018-11-30T21:37:00Z">
              <w:tcPr>
                <w:tcW w:w="991" w:type="dxa"/>
                <w:noWrap/>
                <w:vAlign w:val="center"/>
                <w:hideMark/>
              </w:tcPr>
            </w:tcPrChange>
          </w:tcPr>
          <w:p w14:paraId="1BC00AF1" w14:textId="77777777" w:rsidR="006871B5" w:rsidRPr="00920004" w:rsidRDefault="006871B5" w:rsidP="00941ED9">
            <w:pPr>
              <w:rPr>
                <w:ins w:id="34650" w:author="phuong vu" w:date="2018-11-30T14:07:00Z"/>
                <w:rPrChange w:id="34651" w:author="phuong vu" w:date="2018-11-30T22:36:00Z">
                  <w:rPr>
                    <w:ins w:id="34652" w:author="phuong vu" w:date="2018-11-30T14:07:00Z"/>
                  </w:rPr>
                </w:rPrChange>
              </w:rPr>
              <w:pPrChange w:id="34653" w:author="phuong vu" w:date="2018-11-30T21:37:00Z">
                <w:pPr>
                  <w:spacing w:line="276" w:lineRule="auto"/>
                  <w:jc w:val="center"/>
                </w:pPr>
              </w:pPrChange>
            </w:pPr>
          </w:p>
        </w:tc>
        <w:tc>
          <w:tcPr>
            <w:tcW w:w="838" w:type="dxa"/>
            <w:noWrap/>
            <w:vAlign w:val="center"/>
            <w:hideMark/>
            <w:tcPrChange w:id="34654" w:author="phuong vu" w:date="2018-11-30T21:37:00Z">
              <w:tcPr>
                <w:tcW w:w="838" w:type="dxa"/>
                <w:noWrap/>
                <w:vAlign w:val="center"/>
                <w:hideMark/>
              </w:tcPr>
            </w:tcPrChange>
          </w:tcPr>
          <w:p w14:paraId="31708F6D" w14:textId="77777777" w:rsidR="006871B5" w:rsidRPr="00920004" w:rsidRDefault="006871B5" w:rsidP="00941ED9">
            <w:pPr>
              <w:rPr>
                <w:ins w:id="34655" w:author="phuong vu" w:date="2018-11-30T14:07:00Z"/>
                <w:rPrChange w:id="34656" w:author="phuong vu" w:date="2018-11-30T22:36:00Z">
                  <w:rPr>
                    <w:ins w:id="34657" w:author="phuong vu" w:date="2018-11-30T14:07:00Z"/>
                  </w:rPr>
                </w:rPrChange>
              </w:rPr>
              <w:pPrChange w:id="34658" w:author="phuong vu" w:date="2018-11-30T21:37:00Z">
                <w:pPr>
                  <w:spacing w:line="276" w:lineRule="auto"/>
                  <w:jc w:val="center"/>
                </w:pPr>
              </w:pPrChange>
            </w:pPr>
          </w:p>
        </w:tc>
        <w:tc>
          <w:tcPr>
            <w:tcW w:w="1414" w:type="dxa"/>
            <w:noWrap/>
            <w:vAlign w:val="center"/>
            <w:hideMark/>
            <w:tcPrChange w:id="34659" w:author="phuong vu" w:date="2018-11-30T21:37:00Z">
              <w:tcPr>
                <w:tcW w:w="1414" w:type="dxa"/>
                <w:noWrap/>
                <w:vAlign w:val="center"/>
                <w:hideMark/>
              </w:tcPr>
            </w:tcPrChange>
          </w:tcPr>
          <w:p w14:paraId="463B1433" w14:textId="77777777" w:rsidR="006871B5" w:rsidRPr="00920004" w:rsidRDefault="006871B5" w:rsidP="00941ED9">
            <w:pPr>
              <w:rPr>
                <w:ins w:id="34660" w:author="phuong vu" w:date="2018-11-30T14:07:00Z"/>
                <w:rPrChange w:id="34661" w:author="phuong vu" w:date="2018-11-30T22:36:00Z">
                  <w:rPr>
                    <w:ins w:id="34662" w:author="phuong vu" w:date="2018-11-30T14:07:00Z"/>
                  </w:rPr>
                </w:rPrChange>
              </w:rPr>
              <w:pPrChange w:id="34663" w:author="phuong vu" w:date="2018-11-30T21:37:00Z">
                <w:pPr>
                  <w:spacing w:line="276" w:lineRule="auto"/>
                  <w:jc w:val="center"/>
                </w:pPr>
              </w:pPrChange>
            </w:pPr>
            <w:ins w:id="34664" w:author="phuong vu" w:date="2018-11-30T14:07:00Z">
              <w:r w:rsidRPr="00920004">
                <w:rPr>
                  <w:rPrChange w:id="34665" w:author="phuong vu" w:date="2018-11-30T22:36:00Z">
                    <w:rPr/>
                  </w:rPrChange>
                </w:rPr>
                <w:t>X</w:t>
              </w:r>
            </w:ins>
          </w:p>
        </w:tc>
        <w:tc>
          <w:tcPr>
            <w:tcW w:w="1611" w:type="dxa"/>
            <w:noWrap/>
            <w:hideMark/>
            <w:tcPrChange w:id="34666" w:author="phuong vu" w:date="2018-11-30T21:37:00Z">
              <w:tcPr>
                <w:tcW w:w="1611" w:type="dxa"/>
                <w:noWrap/>
                <w:hideMark/>
              </w:tcPr>
            </w:tcPrChange>
          </w:tcPr>
          <w:p w14:paraId="6382CCEE" w14:textId="77777777" w:rsidR="006871B5" w:rsidRPr="00920004" w:rsidRDefault="006871B5" w:rsidP="00941ED9">
            <w:pPr>
              <w:rPr>
                <w:ins w:id="34667" w:author="phuong vu" w:date="2018-11-30T14:07:00Z"/>
                <w:rPrChange w:id="34668" w:author="phuong vu" w:date="2018-11-30T22:36:00Z">
                  <w:rPr>
                    <w:ins w:id="34669" w:author="phuong vu" w:date="2018-11-30T14:07:00Z"/>
                  </w:rPr>
                </w:rPrChange>
              </w:rPr>
              <w:pPrChange w:id="34670" w:author="phuong vu" w:date="2018-11-30T21:37:00Z">
                <w:pPr>
                  <w:spacing w:line="276" w:lineRule="auto"/>
                </w:pPr>
              </w:pPrChange>
            </w:pPr>
            <w:ins w:id="34671" w:author="phuong vu" w:date="2018-11-30T14:07:00Z">
              <w:r w:rsidRPr="00920004">
                <w:rPr>
                  <w:rPrChange w:id="34672" w:author="phuong vu" w:date="2018-11-30T22:36:00Z">
                    <w:rPr/>
                  </w:rPrChange>
                </w:rPr>
                <w:t>ID hóa đơn</w:t>
              </w:r>
            </w:ins>
          </w:p>
        </w:tc>
      </w:tr>
      <w:tr w:rsidR="006871B5" w:rsidRPr="00920004" w14:paraId="3A44FBE3" w14:textId="77777777" w:rsidTr="00941ED9">
        <w:trPr>
          <w:trHeight w:val="300"/>
          <w:ins w:id="34673" w:author="phuong vu" w:date="2018-11-30T14:07:00Z"/>
          <w:trPrChange w:id="34674" w:author="phuong vu" w:date="2018-11-30T21:37:00Z">
            <w:trPr>
              <w:trHeight w:val="300"/>
            </w:trPr>
          </w:trPrChange>
        </w:trPr>
        <w:tc>
          <w:tcPr>
            <w:tcW w:w="708" w:type="dxa"/>
            <w:noWrap/>
            <w:vAlign w:val="center"/>
            <w:hideMark/>
            <w:tcPrChange w:id="34675" w:author="phuong vu" w:date="2018-11-30T21:37:00Z">
              <w:tcPr>
                <w:tcW w:w="708" w:type="dxa"/>
                <w:noWrap/>
                <w:hideMark/>
              </w:tcPr>
            </w:tcPrChange>
          </w:tcPr>
          <w:p w14:paraId="17E8E144" w14:textId="77777777" w:rsidR="006871B5" w:rsidRPr="00920004" w:rsidRDefault="006871B5" w:rsidP="00941ED9">
            <w:pPr>
              <w:jc w:val="center"/>
              <w:rPr>
                <w:ins w:id="34676" w:author="phuong vu" w:date="2018-11-30T14:07:00Z"/>
                <w:rPrChange w:id="34677" w:author="phuong vu" w:date="2018-11-30T22:36:00Z">
                  <w:rPr>
                    <w:ins w:id="34678" w:author="phuong vu" w:date="2018-11-30T14:07:00Z"/>
                  </w:rPr>
                </w:rPrChange>
              </w:rPr>
              <w:pPrChange w:id="34679" w:author="phuong vu" w:date="2018-11-30T21:37:00Z">
                <w:pPr>
                  <w:spacing w:line="276" w:lineRule="auto"/>
                </w:pPr>
              </w:pPrChange>
            </w:pPr>
            <w:ins w:id="34680" w:author="phuong vu" w:date="2018-11-30T14:07:00Z">
              <w:r w:rsidRPr="00920004">
                <w:rPr>
                  <w:rPrChange w:id="34681" w:author="phuong vu" w:date="2018-11-30T22:36:00Z">
                    <w:rPr/>
                  </w:rPrChange>
                </w:rPr>
                <w:t>3</w:t>
              </w:r>
            </w:ins>
          </w:p>
        </w:tc>
        <w:tc>
          <w:tcPr>
            <w:tcW w:w="1863" w:type="dxa"/>
            <w:noWrap/>
            <w:hideMark/>
            <w:tcPrChange w:id="34682" w:author="phuong vu" w:date="2018-11-30T21:37:00Z">
              <w:tcPr>
                <w:tcW w:w="1863" w:type="dxa"/>
                <w:noWrap/>
                <w:hideMark/>
              </w:tcPr>
            </w:tcPrChange>
          </w:tcPr>
          <w:p w14:paraId="5C16A406" w14:textId="77777777" w:rsidR="006871B5" w:rsidRPr="00920004" w:rsidRDefault="006871B5" w:rsidP="00941ED9">
            <w:pPr>
              <w:rPr>
                <w:ins w:id="34683" w:author="phuong vu" w:date="2018-11-30T14:07:00Z"/>
                <w:rPrChange w:id="34684" w:author="phuong vu" w:date="2018-11-30T22:36:00Z">
                  <w:rPr>
                    <w:ins w:id="34685" w:author="phuong vu" w:date="2018-11-30T14:07:00Z"/>
                  </w:rPr>
                </w:rPrChange>
              </w:rPr>
              <w:pPrChange w:id="34686" w:author="phuong vu" w:date="2018-11-30T21:37:00Z">
                <w:pPr>
                  <w:spacing w:line="276" w:lineRule="auto"/>
                </w:pPr>
              </w:pPrChange>
            </w:pPr>
            <w:ins w:id="34687" w:author="phuong vu" w:date="2018-11-30T14:07:00Z">
              <w:r w:rsidRPr="00920004">
                <w:rPr>
                  <w:rPrChange w:id="34688" w:author="phuong vu" w:date="2018-11-30T22:36:00Z">
                    <w:rPr/>
                  </w:rPrChange>
                </w:rPr>
                <w:t>service_type_id</w:t>
              </w:r>
            </w:ins>
          </w:p>
        </w:tc>
        <w:tc>
          <w:tcPr>
            <w:tcW w:w="1300" w:type="dxa"/>
            <w:noWrap/>
            <w:hideMark/>
            <w:tcPrChange w:id="34689" w:author="phuong vu" w:date="2018-11-30T21:37:00Z">
              <w:tcPr>
                <w:tcW w:w="1300" w:type="dxa"/>
                <w:noWrap/>
                <w:hideMark/>
              </w:tcPr>
            </w:tcPrChange>
          </w:tcPr>
          <w:p w14:paraId="6B9F6E77" w14:textId="77777777" w:rsidR="006871B5" w:rsidRPr="00920004" w:rsidRDefault="006871B5" w:rsidP="00941ED9">
            <w:pPr>
              <w:rPr>
                <w:ins w:id="34690" w:author="phuong vu" w:date="2018-11-30T14:07:00Z"/>
                <w:rPrChange w:id="34691" w:author="phuong vu" w:date="2018-11-30T22:36:00Z">
                  <w:rPr>
                    <w:ins w:id="34692" w:author="phuong vu" w:date="2018-11-30T14:07:00Z"/>
                  </w:rPr>
                </w:rPrChange>
              </w:rPr>
              <w:pPrChange w:id="34693" w:author="phuong vu" w:date="2018-11-30T21:37:00Z">
                <w:pPr>
                  <w:spacing w:line="276" w:lineRule="auto"/>
                </w:pPr>
              </w:pPrChange>
            </w:pPr>
            <w:ins w:id="34694" w:author="phuong vu" w:date="2018-11-30T14:07:00Z">
              <w:r w:rsidRPr="00920004">
                <w:rPr>
                  <w:rPrChange w:id="34695" w:author="phuong vu" w:date="2018-11-30T22:36:00Z">
                    <w:rPr/>
                  </w:rPrChange>
                </w:rPr>
                <w:t>numeric</w:t>
              </w:r>
            </w:ins>
          </w:p>
        </w:tc>
        <w:tc>
          <w:tcPr>
            <w:tcW w:w="991" w:type="dxa"/>
            <w:noWrap/>
            <w:vAlign w:val="center"/>
            <w:hideMark/>
            <w:tcPrChange w:id="34696" w:author="phuong vu" w:date="2018-11-30T21:37:00Z">
              <w:tcPr>
                <w:tcW w:w="991" w:type="dxa"/>
                <w:noWrap/>
                <w:vAlign w:val="center"/>
                <w:hideMark/>
              </w:tcPr>
            </w:tcPrChange>
          </w:tcPr>
          <w:p w14:paraId="5E5DC7D6" w14:textId="77777777" w:rsidR="006871B5" w:rsidRPr="00920004" w:rsidRDefault="006871B5" w:rsidP="00941ED9">
            <w:pPr>
              <w:rPr>
                <w:ins w:id="34697" w:author="phuong vu" w:date="2018-11-30T14:07:00Z"/>
                <w:rPrChange w:id="34698" w:author="phuong vu" w:date="2018-11-30T22:36:00Z">
                  <w:rPr>
                    <w:ins w:id="34699" w:author="phuong vu" w:date="2018-11-30T14:07:00Z"/>
                  </w:rPr>
                </w:rPrChange>
              </w:rPr>
              <w:pPrChange w:id="34700" w:author="phuong vu" w:date="2018-11-30T21:37:00Z">
                <w:pPr>
                  <w:spacing w:line="276" w:lineRule="auto"/>
                  <w:jc w:val="center"/>
                </w:pPr>
              </w:pPrChange>
            </w:pPr>
          </w:p>
        </w:tc>
        <w:tc>
          <w:tcPr>
            <w:tcW w:w="838" w:type="dxa"/>
            <w:noWrap/>
            <w:vAlign w:val="center"/>
            <w:hideMark/>
            <w:tcPrChange w:id="34701" w:author="phuong vu" w:date="2018-11-30T21:37:00Z">
              <w:tcPr>
                <w:tcW w:w="838" w:type="dxa"/>
                <w:noWrap/>
                <w:vAlign w:val="center"/>
                <w:hideMark/>
              </w:tcPr>
            </w:tcPrChange>
          </w:tcPr>
          <w:p w14:paraId="4EC83947" w14:textId="77777777" w:rsidR="006871B5" w:rsidRPr="00920004" w:rsidRDefault="006871B5" w:rsidP="00941ED9">
            <w:pPr>
              <w:rPr>
                <w:ins w:id="34702" w:author="phuong vu" w:date="2018-11-30T14:07:00Z"/>
                <w:rPrChange w:id="34703" w:author="phuong vu" w:date="2018-11-30T22:36:00Z">
                  <w:rPr>
                    <w:ins w:id="34704" w:author="phuong vu" w:date="2018-11-30T14:07:00Z"/>
                  </w:rPr>
                </w:rPrChange>
              </w:rPr>
              <w:pPrChange w:id="34705" w:author="phuong vu" w:date="2018-11-30T21:37:00Z">
                <w:pPr>
                  <w:spacing w:line="276" w:lineRule="auto"/>
                  <w:jc w:val="center"/>
                </w:pPr>
              </w:pPrChange>
            </w:pPr>
          </w:p>
        </w:tc>
        <w:tc>
          <w:tcPr>
            <w:tcW w:w="1414" w:type="dxa"/>
            <w:noWrap/>
            <w:vAlign w:val="center"/>
            <w:hideMark/>
            <w:tcPrChange w:id="34706" w:author="phuong vu" w:date="2018-11-30T21:37:00Z">
              <w:tcPr>
                <w:tcW w:w="1414" w:type="dxa"/>
                <w:noWrap/>
                <w:vAlign w:val="center"/>
                <w:hideMark/>
              </w:tcPr>
            </w:tcPrChange>
          </w:tcPr>
          <w:p w14:paraId="724A3F24" w14:textId="77777777" w:rsidR="006871B5" w:rsidRPr="00920004" w:rsidRDefault="006871B5" w:rsidP="00941ED9">
            <w:pPr>
              <w:rPr>
                <w:ins w:id="34707" w:author="phuong vu" w:date="2018-11-30T14:07:00Z"/>
                <w:rPrChange w:id="34708" w:author="phuong vu" w:date="2018-11-30T22:36:00Z">
                  <w:rPr>
                    <w:ins w:id="34709" w:author="phuong vu" w:date="2018-11-30T14:07:00Z"/>
                  </w:rPr>
                </w:rPrChange>
              </w:rPr>
              <w:pPrChange w:id="34710" w:author="phuong vu" w:date="2018-11-30T21:37:00Z">
                <w:pPr>
                  <w:spacing w:line="276" w:lineRule="auto"/>
                  <w:jc w:val="center"/>
                </w:pPr>
              </w:pPrChange>
            </w:pPr>
            <w:ins w:id="34711" w:author="phuong vu" w:date="2018-11-30T14:07:00Z">
              <w:r w:rsidRPr="00920004">
                <w:rPr>
                  <w:rPrChange w:id="34712" w:author="phuong vu" w:date="2018-11-30T22:36:00Z">
                    <w:rPr/>
                  </w:rPrChange>
                </w:rPr>
                <w:t>X</w:t>
              </w:r>
            </w:ins>
          </w:p>
        </w:tc>
        <w:tc>
          <w:tcPr>
            <w:tcW w:w="1611" w:type="dxa"/>
            <w:noWrap/>
            <w:hideMark/>
            <w:tcPrChange w:id="34713" w:author="phuong vu" w:date="2018-11-30T21:37:00Z">
              <w:tcPr>
                <w:tcW w:w="1611" w:type="dxa"/>
                <w:noWrap/>
                <w:hideMark/>
              </w:tcPr>
            </w:tcPrChange>
          </w:tcPr>
          <w:p w14:paraId="25654CEE" w14:textId="77777777" w:rsidR="006871B5" w:rsidRPr="00920004" w:rsidRDefault="006871B5" w:rsidP="00941ED9">
            <w:pPr>
              <w:rPr>
                <w:ins w:id="34714" w:author="phuong vu" w:date="2018-11-30T14:07:00Z"/>
                <w:rPrChange w:id="34715" w:author="phuong vu" w:date="2018-11-30T22:36:00Z">
                  <w:rPr>
                    <w:ins w:id="34716" w:author="phuong vu" w:date="2018-11-30T14:07:00Z"/>
                  </w:rPr>
                </w:rPrChange>
              </w:rPr>
              <w:pPrChange w:id="34717" w:author="phuong vu" w:date="2018-11-30T21:37:00Z">
                <w:pPr>
                  <w:spacing w:line="276" w:lineRule="auto"/>
                </w:pPr>
              </w:pPrChange>
            </w:pPr>
            <w:ins w:id="34718" w:author="phuong vu" w:date="2018-11-30T14:07:00Z">
              <w:r w:rsidRPr="00920004">
                <w:rPr>
                  <w:rPrChange w:id="34719" w:author="phuong vu" w:date="2018-11-30T22:36:00Z">
                    <w:rPr/>
                  </w:rPrChange>
                </w:rPr>
                <w:t xml:space="preserve">ID loại dịch vụ. </w:t>
              </w:r>
            </w:ins>
          </w:p>
        </w:tc>
      </w:tr>
      <w:tr w:rsidR="006871B5" w:rsidRPr="00920004" w14:paraId="377A1B4F" w14:textId="77777777" w:rsidTr="00941ED9">
        <w:trPr>
          <w:trHeight w:val="300"/>
          <w:ins w:id="34720" w:author="phuong vu" w:date="2018-11-30T14:07:00Z"/>
          <w:trPrChange w:id="34721" w:author="phuong vu" w:date="2018-11-30T21:37:00Z">
            <w:trPr>
              <w:trHeight w:val="300"/>
            </w:trPr>
          </w:trPrChange>
        </w:trPr>
        <w:tc>
          <w:tcPr>
            <w:tcW w:w="708" w:type="dxa"/>
            <w:noWrap/>
            <w:vAlign w:val="center"/>
            <w:hideMark/>
            <w:tcPrChange w:id="34722" w:author="phuong vu" w:date="2018-11-30T21:37:00Z">
              <w:tcPr>
                <w:tcW w:w="708" w:type="dxa"/>
                <w:noWrap/>
                <w:hideMark/>
              </w:tcPr>
            </w:tcPrChange>
          </w:tcPr>
          <w:p w14:paraId="037FFA80" w14:textId="77777777" w:rsidR="006871B5" w:rsidRPr="00920004" w:rsidRDefault="006871B5" w:rsidP="00941ED9">
            <w:pPr>
              <w:jc w:val="center"/>
              <w:rPr>
                <w:ins w:id="34723" w:author="phuong vu" w:date="2018-11-30T14:07:00Z"/>
                <w:rPrChange w:id="34724" w:author="phuong vu" w:date="2018-11-30T22:36:00Z">
                  <w:rPr>
                    <w:ins w:id="34725" w:author="phuong vu" w:date="2018-11-30T14:07:00Z"/>
                  </w:rPr>
                </w:rPrChange>
              </w:rPr>
              <w:pPrChange w:id="34726" w:author="phuong vu" w:date="2018-11-30T21:37:00Z">
                <w:pPr>
                  <w:spacing w:line="276" w:lineRule="auto"/>
                </w:pPr>
              </w:pPrChange>
            </w:pPr>
            <w:ins w:id="34727" w:author="phuong vu" w:date="2018-11-30T14:07:00Z">
              <w:r w:rsidRPr="00920004">
                <w:rPr>
                  <w:rPrChange w:id="34728" w:author="phuong vu" w:date="2018-11-30T22:36:00Z">
                    <w:rPr/>
                  </w:rPrChange>
                </w:rPr>
                <w:t>4</w:t>
              </w:r>
            </w:ins>
          </w:p>
        </w:tc>
        <w:tc>
          <w:tcPr>
            <w:tcW w:w="1863" w:type="dxa"/>
            <w:noWrap/>
            <w:hideMark/>
            <w:tcPrChange w:id="34729" w:author="phuong vu" w:date="2018-11-30T21:37:00Z">
              <w:tcPr>
                <w:tcW w:w="1863" w:type="dxa"/>
                <w:noWrap/>
                <w:hideMark/>
              </w:tcPr>
            </w:tcPrChange>
          </w:tcPr>
          <w:p w14:paraId="5FB9BB78" w14:textId="77777777" w:rsidR="006871B5" w:rsidRPr="00920004" w:rsidRDefault="006871B5" w:rsidP="00941ED9">
            <w:pPr>
              <w:rPr>
                <w:ins w:id="34730" w:author="phuong vu" w:date="2018-11-30T14:07:00Z"/>
                <w:rPrChange w:id="34731" w:author="phuong vu" w:date="2018-11-30T22:36:00Z">
                  <w:rPr>
                    <w:ins w:id="34732" w:author="phuong vu" w:date="2018-11-30T14:07:00Z"/>
                  </w:rPr>
                </w:rPrChange>
              </w:rPr>
              <w:pPrChange w:id="34733" w:author="phuong vu" w:date="2018-11-30T21:37:00Z">
                <w:pPr>
                  <w:spacing w:line="276" w:lineRule="auto"/>
                </w:pPr>
              </w:pPrChange>
            </w:pPr>
            <w:ins w:id="34734" w:author="phuong vu" w:date="2018-11-30T14:07:00Z">
              <w:r w:rsidRPr="00920004">
                <w:rPr>
                  <w:rPrChange w:id="34735" w:author="phuong vu" w:date="2018-11-30T22:36:00Z">
                    <w:rPr/>
                  </w:rPrChange>
                </w:rPr>
                <w:t>unit_id</w:t>
              </w:r>
            </w:ins>
          </w:p>
        </w:tc>
        <w:tc>
          <w:tcPr>
            <w:tcW w:w="1300" w:type="dxa"/>
            <w:noWrap/>
            <w:hideMark/>
            <w:tcPrChange w:id="34736" w:author="phuong vu" w:date="2018-11-30T21:37:00Z">
              <w:tcPr>
                <w:tcW w:w="1300" w:type="dxa"/>
                <w:noWrap/>
                <w:hideMark/>
              </w:tcPr>
            </w:tcPrChange>
          </w:tcPr>
          <w:p w14:paraId="7359C28F" w14:textId="77777777" w:rsidR="006871B5" w:rsidRPr="00920004" w:rsidRDefault="006871B5" w:rsidP="00941ED9">
            <w:pPr>
              <w:rPr>
                <w:ins w:id="34737" w:author="phuong vu" w:date="2018-11-30T14:07:00Z"/>
                <w:rPrChange w:id="34738" w:author="phuong vu" w:date="2018-11-30T22:36:00Z">
                  <w:rPr>
                    <w:ins w:id="34739" w:author="phuong vu" w:date="2018-11-30T14:07:00Z"/>
                  </w:rPr>
                </w:rPrChange>
              </w:rPr>
              <w:pPrChange w:id="34740" w:author="phuong vu" w:date="2018-11-30T21:37:00Z">
                <w:pPr>
                  <w:spacing w:line="276" w:lineRule="auto"/>
                </w:pPr>
              </w:pPrChange>
            </w:pPr>
            <w:ins w:id="34741" w:author="phuong vu" w:date="2018-11-30T14:07:00Z">
              <w:r w:rsidRPr="00920004">
                <w:rPr>
                  <w:rPrChange w:id="34742" w:author="phuong vu" w:date="2018-11-30T22:36:00Z">
                    <w:rPr/>
                  </w:rPrChange>
                </w:rPr>
                <w:t>numeric</w:t>
              </w:r>
            </w:ins>
          </w:p>
        </w:tc>
        <w:tc>
          <w:tcPr>
            <w:tcW w:w="991" w:type="dxa"/>
            <w:noWrap/>
            <w:vAlign w:val="center"/>
            <w:hideMark/>
            <w:tcPrChange w:id="34743" w:author="phuong vu" w:date="2018-11-30T21:37:00Z">
              <w:tcPr>
                <w:tcW w:w="991" w:type="dxa"/>
                <w:noWrap/>
                <w:vAlign w:val="center"/>
                <w:hideMark/>
              </w:tcPr>
            </w:tcPrChange>
          </w:tcPr>
          <w:p w14:paraId="5589CB3A" w14:textId="77777777" w:rsidR="006871B5" w:rsidRPr="00920004" w:rsidRDefault="006871B5" w:rsidP="00941ED9">
            <w:pPr>
              <w:rPr>
                <w:ins w:id="34744" w:author="phuong vu" w:date="2018-11-30T14:07:00Z"/>
                <w:rPrChange w:id="34745" w:author="phuong vu" w:date="2018-11-30T22:36:00Z">
                  <w:rPr>
                    <w:ins w:id="34746" w:author="phuong vu" w:date="2018-11-30T14:07:00Z"/>
                  </w:rPr>
                </w:rPrChange>
              </w:rPr>
              <w:pPrChange w:id="34747" w:author="phuong vu" w:date="2018-11-30T21:37:00Z">
                <w:pPr>
                  <w:spacing w:line="276" w:lineRule="auto"/>
                  <w:jc w:val="center"/>
                </w:pPr>
              </w:pPrChange>
            </w:pPr>
          </w:p>
        </w:tc>
        <w:tc>
          <w:tcPr>
            <w:tcW w:w="838" w:type="dxa"/>
            <w:noWrap/>
            <w:vAlign w:val="center"/>
            <w:hideMark/>
            <w:tcPrChange w:id="34748" w:author="phuong vu" w:date="2018-11-30T21:37:00Z">
              <w:tcPr>
                <w:tcW w:w="838" w:type="dxa"/>
                <w:noWrap/>
                <w:vAlign w:val="center"/>
                <w:hideMark/>
              </w:tcPr>
            </w:tcPrChange>
          </w:tcPr>
          <w:p w14:paraId="224663D6" w14:textId="77777777" w:rsidR="006871B5" w:rsidRPr="00920004" w:rsidRDefault="006871B5" w:rsidP="00941ED9">
            <w:pPr>
              <w:rPr>
                <w:ins w:id="34749" w:author="phuong vu" w:date="2018-11-30T14:07:00Z"/>
                <w:rPrChange w:id="34750" w:author="phuong vu" w:date="2018-11-30T22:36:00Z">
                  <w:rPr>
                    <w:ins w:id="34751" w:author="phuong vu" w:date="2018-11-30T14:07:00Z"/>
                  </w:rPr>
                </w:rPrChange>
              </w:rPr>
              <w:pPrChange w:id="34752" w:author="phuong vu" w:date="2018-11-30T21:37:00Z">
                <w:pPr>
                  <w:spacing w:line="276" w:lineRule="auto"/>
                  <w:jc w:val="center"/>
                </w:pPr>
              </w:pPrChange>
            </w:pPr>
          </w:p>
        </w:tc>
        <w:tc>
          <w:tcPr>
            <w:tcW w:w="1414" w:type="dxa"/>
            <w:noWrap/>
            <w:vAlign w:val="center"/>
            <w:hideMark/>
            <w:tcPrChange w:id="34753" w:author="phuong vu" w:date="2018-11-30T21:37:00Z">
              <w:tcPr>
                <w:tcW w:w="1414" w:type="dxa"/>
                <w:noWrap/>
                <w:vAlign w:val="center"/>
                <w:hideMark/>
              </w:tcPr>
            </w:tcPrChange>
          </w:tcPr>
          <w:p w14:paraId="0170D493" w14:textId="77777777" w:rsidR="006871B5" w:rsidRPr="00920004" w:rsidRDefault="006871B5" w:rsidP="00941ED9">
            <w:pPr>
              <w:rPr>
                <w:ins w:id="34754" w:author="phuong vu" w:date="2018-11-30T14:07:00Z"/>
                <w:rPrChange w:id="34755" w:author="phuong vu" w:date="2018-11-30T22:36:00Z">
                  <w:rPr>
                    <w:ins w:id="34756" w:author="phuong vu" w:date="2018-11-30T14:07:00Z"/>
                  </w:rPr>
                </w:rPrChange>
              </w:rPr>
              <w:pPrChange w:id="34757" w:author="phuong vu" w:date="2018-11-30T21:37:00Z">
                <w:pPr>
                  <w:spacing w:line="276" w:lineRule="auto"/>
                  <w:jc w:val="center"/>
                </w:pPr>
              </w:pPrChange>
            </w:pPr>
            <w:ins w:id="34758" w:author="phuong vu" w:date="2018-11-30T14:07:00Z">
              <w:r w:rsidRPr="00920004">
                <w:rPr>
                  <w:rPrChange w:id="34759" w:author="phuong vu" w:date="2018-11-30T22:36:00Z">
                    <w:rPr/>
                  </w:rPrChange>
                </w:rPr>
                <w:t>X</w:t>
              </w:r>
            </w:ins>
          </w:p>
        </w:tc>
        <w:tc>
          <w:tcPr>
            <w:tcW w:w="1611" w:type="dxa"/>
            <w:noWrap/>
            <w:hideMark/>
            <w:tcPrChange w:id="34760" w:author="phuong vu" w:date="2018-11-30T21:37:00Z">
              <w:tcPr>
                <w:tcW w:w="1611" w:type="dxa"/>
                <w:noWrap/>
                <w:hideMark/>
              </w:tcPr>
            </w:tcPrChange>
          </w:tcPr>
          <w:p w14:paraId="6097B7FC" w14:textId="77777777" w:rsidR="006871B5" w:rsidRPr="00920004" w:rsidRDefault="006871B5" w:rsidP="00941ED9">
            <w:pPr>
              <w:rPr>
                <w:ins w:id="34761" w:author="phuong vu" w:date="2018-11-30T14:07:00Z"/>
                <w:rPrChange w:id="34762" w:author="phuong vu" w:date="2018-11-30T22:36:00Z">
                  <w:rPr>
                    <w:ins w:id="34763" w:author="phuong vu" w:date="2018-11-30T14:07:00Z"/>
                  </w:rPr>
                </w:rPrChange>
              </w:rPr>
              <w:pPrChange w:id="34764" w:author="phuong vu" w:date="2018-11-30T21:37:00Z">
                <w:pPr>
                  <w:spacing w:line="276" w:lineRule="auto"/>
                </w:pPr>
              </w:pPrChange>
            </w:pPr>
            <w:ins w:id="34765" w:author="phuong vu" w:date="2018-11-30T14:07:00Z">
              <w:r w:rsidRPr="00920004">
                <w:rPr>
                  <w:rPrChange w:id="34766" w:author="phuong vu" w:date="2018-11-30T22:36:00Z">
                    <w:rPr/>
                  </w:rPrChange>
                </w:rPr>
                <w:t xml:space="preserve">ID đơn vị tính. </w:t>
              </w:r>
            </w:ins>
          </w:p>
        </w:tc>
      </w:tr>
      <w:tr w:rsidR="006871B5" w:rsidRPr="00920004" w14:paraId="63A44E3D" w14:textId="77777777" w:rsidTr="00941ED9">
        <w:trPr>
          <w:trHeight w:val="300"/>
          <w:ins w:id="34767" w:author="phuong vu" w:date="2018-11-30T14:07:00Z"/>
          <w:trPrChange w:id="34768" w:author="phuong vu" w:date="2018-11-30T21:37:00Z">
            <w:trPr>
              <w:trHeight w:val="300"/>
            </w:trPr>
          </w:trPrChange>
        </w:trPr>
        <w:tc>
          <w:tcPr>
            <w:tcW w:w="708" w:type="dxa"/>
            <w:noWrap/>
            <w:vAlign w:val="center"/>
            <w:hideMark/>
            <w:tcPrChange w:id="34769" w:author="phuong vu" w:date="2018-11-30T21:37:00Z">
              <w:tcPr>
                <w:tcW w:w="708" w:type="dxa"/>
                <w:noWrap/>
                <w:hideMark/>
              </w:tcPr>
            </w:tcPrChange>
          </w:tcPr>
          <w:p w14:paraId="6276860E" w14:textId="77777777" w:rsidR="006871B5" w:rsidRPr="00920004" w:rsidRDefault="006871B5" w:rsidP="00941ED9">
            <w:pPr>
              <w:jc w:val="center"/>
              <w:rPr>
                <w:ins w:id="34770" w:author="phuong vu" w:date="2018-11-30T14:07:00Z"/>
                <w:rPrChange w:id="34771" w:author="phuong vu" w:date="2018-11-30T22:36:00Z">
                  <w:rPr>
                    <w:ins w:id="34772" w:author="phuong vu" w:date="2018-11-30T14:07:00Z"/>
                  </w:rPr>
                </w:rPrChange>
              </w:rPr>
              <w:pPrChange w:id="34773" w:author="phuong vu" w:date="2018-11-30T21:37:00Z">
                <w:pPr>
                  <w:spacing w:line="276" w:lineRule="auto"/>
                </w:pPr>
              </w:pPrChange>
            </w:pPr>
            <w:ins w:id="34774" w:author="phuong vu" w:date="2018-11-30T14:07:00Z">
              <w:r w:rsidRPr="00920004">
                <w:rPr>
                  <w:rPrChange w:id="34775" w:author="phuong vu" w:date="2018-11-30T22:36:00Z">
                    <w:rPr/>
                  </w:rPrChange>
                </w:rPr>
                <w:t>5</w:t>
              </w:r>
            </w:ins>
          </w:p>
        </w:tc>
        <w:tc>
          <w:tcPr>
            <w:tcW w:w="1863" w:type="dxa"/>
            <w:noWrap/>
            <w:hideMark/>
            <w:tcPrChange w:id="34776" w:author="phuong vu" w:date="2018-11-30T21:37:00Z">
              <w:tcPr>
                <w:tcW w:w="1863" w:type="dxa"/>
                <w:noWrap/>
                <w:hideMark/>
              </w:tcPr>
            </w:tcPrChange>
          </w:tcPr>
          <w:p w14:paraId="7801B78D" w14:textId="77777777" w:rsidR="006871B5" w:rsidRPr="00920004" w:rsidRDefault="006871B5" w:rsidP="00941ED9">
            <w:pPr>
              <w:rPr>
                <w:ins w:id="34777" w:author="phuong vu" w:date="2018-11-30T14:07:00Z"/>
                <w:rPrChange w:id="34778" w:author="phuong vu" w:date="2018-11-30T22:36:00Z">
                  <w:rPr>
                    <w:ins w:id="34779" w:author="phuong vu" w:date="2018-11-30T14:07:00Z"/>
                  </w:rPr>
                </w:rPrChange>
              </w:rPr>
              <w:pPrChange w:id="34780" w:author="phuong vu" w:date="2018-11-30T21:37:00Z">
                <w:pPr>
                  <w:spacing w:line="276" w:lineRule="auto"/>
                </w:pPr>
              </w:pPrChange>
            </w:pPr>
            <w:ins w:id="34781" w:author="phuong vu" w:date="2018-11-30T14:07:00Z">
              <w:r w:rsidRPr="00920004">
                <w:rPr>
                  <w:rPrChange w:id="34782" w:author="phuong vu" w:date="2018-11-30T22:36:00Z">
                    <w:rPr/>
                  </w:rPrChange>
                </w:rPr>
                <w:t>label_id</w:t>
              </w:r>
            </w:ins>
          </w:p>
        </w:tc>
        <w:tc>
          <w:tcPr>
            <w:tcW w:w="1300" w:type="dxa"/>
            <w:noWrap/>
            <w:hideMark/>
            <w:tcPrChange w:id="34783" w:author="phuong vu" w:date="2018-11-30T21:37:00Z">
              <w:tcPr>
                <w:tcW w:w="1300" w:type="dxa"/>
                <w:noWrap/>
                <w:hideMark/>
              </w:tcPr>
            </w:tcPrChange>
          </w:tcPr>
          <w:p w14:paraId="74EB8EB6" w14:textId="77777777" w:rsidR="006871B5" w:rsidRPr="00920004" w:rsidRDefault="006871B5" w:rsidP="00941ED9">
            <w:pPr>
              <w:rPr>
                <w:ins w:id="34784" w:author="phuong vu" w:date="2018-11-30T14:07:00Z"/>
                <w:rPrChange w:id="34785" w:author="phuong vu" w:date="2018-11-30T22:36:00Z">
                  <w:rPr>
                    <w:ins w:id="34786" w:author="phuong vu" w:date="2018-11-30T14:07:00Z"/>
                  </w:rPr>
                </w:rPrChange>
              </w:rPr>
              <w:pPrChange w:id="34787" w:author="phuong vu" w:date="2018-11-30T21:37:00Z">
                <w:pPr>
                  <w:spacing w:line="276" w:lineRule="auto"/>
                </w:pPr>
              </w:pPrChange>
            </w:pPr>
            <w:ins w:id="34788" w:author="phuong vu" w:date="2018-11-30T14:07:00Z">
              <w:r w:rsidRPr="00920004">
                <w:rPr>
                  <w:rPrChange w:id="34789" w:author="phuong vu" w:date="2018-11-30T22:36:00Z">
                    <w:rPr/>
                  </w:rPrChange>
                </w:rPr>
                <w:t>numeric</w:t>
              </w:r>
            </w:ins>
          </w:p>
        </w:tc>
        <w:tc>
          <w:tcPr>
            <w:tcW w:w="991" w:type="dxa"/>
            <w:noWrap/>
            <w:vAlign w:val="center"/>
            <w:hideMark/>
            <w:tcPrChange w:id="34790" w:author="phuong vu" w:date="2018-11-30T21:37:00Z">
              <w:tcPr>
                <w:tcW w:w="991" w:type="dxa"/>
                <w:noWrap/>
                <w:vAlign w:val="center"/>
                <w:hideMark/>
              </w:tcPr>
            </w:tcPrChange>
          </w:tcPr>
          <w:p w14:paraId="0BCECAF1" w14:textId="77777777" w:rsidR="006871B5" w:rsidRPr="00920004" w:rsidRDefault="006871B5" w:rsidP="00941ED9">
            <w:pPr>
              <w:rPr>
                <w:ins w:id="34791" w:author="phuong vu" w:date="2018-11-30T14:07:00Z"/>
                <w:rPrChange w:id="34792" w:author="phuong vu" w:date="2018-11-30T22:36:00Z">
                  <w:rPr>
                    <w:ins w:id="34793" w:author="phuong vu" w:date="2018-11-30T14:07:00Z"/>
                  </w:rPr>
                </w:rPrChange>
              </w:rPr>
              <w:pPrChange w:id="34794" w:author="phuong vu" w:date="2018-11-30T21:37:00Z">
                <w:pPr>
                  <w:spacing w:line="276" w:lineRule="auto"/>
                  <w:jc w:val="center"/>
                </w:pPr>
              </w:pPrChange>
            </w:pPr>
          </w:p>
        </w:tc>
        <w:tc>
          <w:tcPr>
            <w:tcW w:w="838" w:type="dxa"/>
            <w:noWrap/>
            <w:vAlign w:val="center"/>
            <w:hideMark/>
            <w:tcPrChange w:id="34795" w:author="phuong vu" w:date="2018-11-30T21:37:00Z">
              <w:tcPr>
                <w:tcW w:w="838" w:type="dxa"/>
                <w:noWrap/>
                <w:vAlign w:val="center"/>
                <w:hideMark/>
              </w:tcPr>
            </w:tcPrChange>
          </w:tcPr>
          <w:p w14:paraId="174C258B" w14:textId="77777777" w:rsidR="006871B5" w:rsidRPr="00920004" w:rsidRDefault="006871B5" w:rsidP="00941ED9">
            <w:pPr>
              <w:rPr>
                <w:ins w:id="34796" w:author="phuong vu" w:date="2018-11-30T14:07:00Z"/>
                <w:rPrChange w:id="34797" w:author="phuong vu" w:date="2018-11-30T22:36:00Z">
                  <w:rPr>
                    <w:ins w:id="34798" w:author="phuong vu" w:date="2018-11-30T14:07:00Z"/>
                  </w:rPr>
                </w:rPrChange>
              </w:rPr>
              <w:pPrChange w:id="34799" w:author="phuong vu" w:date="2018-11-30T21:37:00Z">
                <w:pPr>
                  <w:spacing w:line="276" w:lineRule="auto"/>
                  <w:jc w:val="center"/>
                </w:pPr>
              </w:pPrChange>
            </w:pPr>
          </w:p>
        </w:tc>
        <w:tc>
          <w:tcPr>
            <w:tcW w:w="1414" w:type="dxa"/>
            <w:noWrap/>
            <w:vAlign w:val="center"/>
            <w:hideMark/>
            <w:tcPrChange w:id="34800" w:author="phuong vu" w:date="2018-11-30T21:37:00Z">
              <w:tcPr>
                <w:tcW w:w="1414" w:type="dxa"/>
                <w:noWrap/>
                <w:vAlign w:val="center"/>
                <w:hideMark/>
              </w:tcPr>
            </w:tcPrChange>
          </w:tcPr>
          <w:p w14:paraId="5F48FC7E" w14:textId="77777777" w:rsidR="006871B5" w:rsidRPr="00920004" w:rsidRDefault="006871B5" w:rsidP="00941ED9">
            <w:pPr>
              <w:rPr>
                <w:ins w:id="34801" w:author="phuong vu" w:date="2018-11-30T14:07:00Z"/>
                <w:rPrChange w:id="34802" w:author="phuong vu" w:date="2018-11-30T22:36:00Z">
                  <w:rPr>
                    <w:ins w:id="34803" w:author="phuong vu" w:date="2018-11-30T14:07:00Z"/>
                  </w:rPr>
                </w:rPrChange>
              </w:rPr>
              <w:pPrChange w:id="34804" w:author="phuong vu" w:date="2018-11-30T21:37:00Z">
                <w:pPr>
                  <w:spacing w:line="276" w:lineRule="auto"/>
                  <w:jc w:val="center"/>
                </w:pPr>
              </w:pPrChange>
            </w:pPr>
            <w:ins w:id="34805" w:author="phuong vu" w:date="2018-11-30T14:07:00Z">
              <w:r w:rsidRPr="00920004">
                <w:rPr>
                  <w:rPrChange w:id="34806" w:author="phuong vu" w:date="2018-11-30T22:36:00Z">
                    <w:rPr/>
                  </w:rPrChange>
                </w:rPr>
                <w:t>X</w:t>
              </w:r>
            </w:ins>
          </w:p>
        </w:tc>
        <w:tc>
          <w:tcPr>
            <w:tcW w:w="1611" w:type="dxa"/>
            <w:noWrap/>
            <w:hideMark/>
            <w:tcPrChange w:id="34807" w:author="phuong vu" w:date="2018-11-30T21:37:00Z">
              <w:tcPr>
                <w:tcW w:w="1611" w:type="dxa"/>
                <w:noWrap/>
                <w:hideMark/>
              </w:tcPr>
            </w:tcPrChange>
          </w:tcPr>
          <w:p w14:paraId="0E0B540E" w14:textId="77777777" w:rsidR="006871B5" w:rsidRPr="00920004" w:rsidRDefault="006871B5" w:rsidP="00941ED9">
            <w:pPr>
              <w:rPr>
                <w:ins w:id="34808" w:author="phuong vu" w:date="2018-11-30T14:07:00Z"/>
                <w:rPrChange w:id="34809" w:author="phuong vu" w:date="2018-11-30T22:36:00Z">
                  <w:rPr>
                    <w:ins w:id="34810" w:author="phuong vu" w:date="2018-11-30T14:07:00Z"/>
                  </w:rPr>
                </w:rPrChange>
              </w:rPr>
              <w:pPrChange w:id="34811" w:author="phuong vu" w:date="2018-11-30T21:37:00Z">
                <w:pPr>
                  <w:spacing w:line="276" w:lineRule="auto"/>
                </w:pPr>
              </w:pPrChange>
            </w:pPr>
            <w:ins w:id="34812" w:author="phuong vu" w:date="2018-11-30T14:07:00Z">
              <w:r w:rsidRPr="00920004">
                <w:rPr>
                  <w:rPrChange w:id="34813" w:author="phuong vu" w:date="2018-11-30T22:36:00Z">
                    <w:rPr/>
                  </w:rPrChange>
                </w:rPr>
                <w:t>ID nhãn hiệu.</w:t>
              </w:r>
            </w:ins>
          </w:p>
        </w:tc>
      </w:tr>
      <w:tr w:rsidR="006871B5" w:rsidRPr="00920004" w14:paraId="41CBF2A0" w14:textId="77777777" w:rsidTr="00941ED9">
        <w:trPr>
          <w:trHeight w:val="300"/>
          <w:ins w:id="34814" w:author="phuong vu" w:date="2018-11-30T14:07:00Z"/>
          <w:trPrChange w:id="34815" w:author="phuong vu" w:date="2018-11-30T21:37:00Z">
            <w:trPr>
              <w:trHeight w:val="300"/>
            </w:trPr>
          </w:trPrChange>
        </w:trPr>
        <w:tc>
          <w:tcPr>
            <w:tcW w:w="708" w:type="dxa"/>
            <w:noWrap/>
            <w:vAlign w:val="center"/>
            <w:hideMark/>
            <w:tcPrChange w:id="34816" w:author="phuong vu" w:date="2018-11-30T21:37:00Z">
              <w:tcPr>
                <w:tcW w:w="708" w:type="dxa"/>
                <w:noWrap/>
                <w:hideMark/>
              </w:tcPr>
            </w:tcPrChange>
          </w:tcPr>
          <w:p w14:paraId="315A59FF" w14:textId="77777777" w:rsidR="006871B5" w:rsidRPr="00920004" w:rsidRDefault="006871B5" w:rsidP="00941ED9">
            <w:pPr>
              <w:jc w:val="center"/>
              <w:rPr>
                <w:ins w:id="34817" w:author="phuong vu" w:date="2018-11-30T14:07:00Z"/>
                <w:rPrChange w:id="34818" w:author="phuong vu" w:date="2018-11-30T22:36:00Z">
                  <w:rPr>
                    <w:ins w:id="34819" w:author="phuong vu" w:date="2018-11-30T14:07:00Z"/>
                  </w:rPr>
                </w:rPrChange>
              </w:rPr>
              <w:pPrChange w:id="34820" w:author="phuong vu" w:date="2018-11-30T21:37:00Z">
                <w:pPr>
                  <w:spacing w:line="276" w:lineRule="auto"/>
                </w:pPr>
              </w:pPrChange>
            </w:pPr>
            <w:ins w:id="34821" w:author="phuong vu" w:date="2018-11-30T14:07:00Z">
              <w:r w:rsidRPr="00920004">
                <w:rPr>
                  <w:rPrChange w:id="34822" w:author="phuong vu" w:date="2018-11-30T22:36:00Z">
                    <w:rPr/>
                  </w:rPrChange>
                </w:rPr>
                <w:t>6</w:t>
              </w:r>
            </w:ins>
          </w:p>
        </w:tc>
        <w:tc>
          <w:tcPr>
            <w:tcW w:w="1863" w:type="dxa"/>
            <w:noWrap/>
            <w:hideMark/>
            <w:tcPrChange w:id="34823" w:author="phuong vu" w:date="2018-11-30T21:37:00Z">
              <w:tcPr>
                <w:tcW w:w="1863" w:type="dxa"/>
                <w:noWrap/>
                <w:hideMark/>
              </w:tcPr>
            </w:tcPrChange>
          </w:tcPr>
          <w:p w14:paraId="723B4B53" w14:textId="77777777" w:rsidR="006871B5" w:rsidRPr="00920004" w:rsidRDefault="006871B5" w:rsidP="00941ED9">
            <w:pPr>
              <w:rPr>
                <w:ins w:id="34824" w:author="phuong vu" w:date="2018-11-30T14:07:00Z"/>
                <w:rPrChange w:id="34825" w:author="phuong vu" w:date="2018-11-30T22:36:00Z">
                  <w:rPr>
                    <w:ins w:id="34826" w:author="phuong vu" w:date="2018-11-30T14:07:00Z"/>
                  </w:rPr>
                </w:rPrChange>
              </w:rPr>
              <w:pPrChange w:id="34827" w:author="phuong vu" w:date="2018-11-30T21:37:00Z">
                <w:pPr>
                  <w:spacing w:line="276" w:lineRule="auto"/>
                </w:pPr>
              </w:pPrChange>
            </w:pPr>
            <w:ins w:id="34828" w:author="phuong vu" w:date="2018-11-30T14:07:00Z">
              <w:r w:rsidRPr="00920004">
                <w:rPr>
                  <w:rPrChange w:id="34829" w:author="phuong vu" w:date="2018-11-30T22:36:00Z">
                    <w:rPr/>
                  </w:rPrChange>
                </w:rPr>
                <w:t>color_id</w:t>
              </w:r>
            </w:ins>
          </w:p>
        </w:tc>
        <w:tc>
          <w:tcPr>
            <w:tcW w:w="1300" w:type="dxa"/>
            <w:noWrap/>
            <w:hideMark/>
            <w:tcPrChange w:id="34830" w:author="phuong vu" w:date="2018-11-30T21:37:00Z">
              <w:tcPr>
                <w:tcW w:w="1300" w:type="dxa"/>
                <w:noWrap/>
                <w:hideMark/>
              </w:tcPr>
            </w:tcPrChange>
          </w:tcPr>
          <w:p w14:paraId="67C59820" w14:textId="77777777" w:rsidR="006871B5" w:rsidRPr="00920004" w:rsidRDefault="006871B5" w:rsidP="00941ED9">
            <w:pPr>
              <w:rPr>
                <w:ins w:id="34831" w:author="phuong vu" w:date="2018-11-30T14:07:00Z"/>
                <w:rPrChange w:id="34832" w:author="phuong vu" w:date="2018-11-30T22:36:00Z">
                  <w:rPr>
                    <w:ins w:id="34833" w:author="phuong vu" w:date="2018-11-30T14:07:00Z"/>
                  </w:rPr>
                </w:rPrChange>
              </w:rPr>
              <w:pPrChange w:id="34834" w:author="phuong vu" w:date="2018-11-30T21:37:00Z">
                <w:pPr>
                  <w:spacing w:line="276" w:lineRule="auto"/>
                </w:pPr>
              </w:pPrChange>
            </w:pPr>
            <w:ins w:id="34835" w:author="phuong vu" w:date="2018-11-30T14:07:00Z">
              <w:r w:rsidRPr="00920004">
                <w:rPr>
                  <w:rPrChange w:id="34836" w:author="phuong vu" w:date="2018-11-30T22:36:00Z">
                    <w:rPr/>
                  </w:rPrChange>
                </w:rPr>
                <w:t>numeric</w:t>
              </w:r>
            </w:ins>
          </w:p>
        </w:tc>
        <w:tc>
          <w:tcPr>
            <w:tcW w:w="991" w:type="dxa"/>
            <w:noWrap/>
            <w:vAlign w:val="center"/>
            <w:hideMark/>
            <w:tcPrChange w:id="34837" w:author="phuong vu" w:date="2018-11-30T21:37:00Z">
              <w:tcPr>
                <w:tcW w:w="991" w:type="dxa"/>
                <w:noWrap/>
                <w:vAlign w:val="center"/>
                <w:hideMark/>
              </w:tcPr>
            </w:tcPrChange>
          </w:tcPr>
          <w:p w14:paraId="2269EFE6" w14:textId="77777777" w:rsidR="006871B5" w:rsidRPr="00920004" w:rsidRDefault="006871B5" w:rsidP="00941ED9">
            <w:pPr>
              <w:rPr>
                <w:ins w:id="34838" w:author="phuong vu" w:date="2018-11-30T14:07:00Z"/>
                <w:rPrChange w:id="34839" w:author="phuong vu" w:date="2018-11-30T22:36:00Z">
                  <w:rPr>
                    <w:ins w:id="34840" w:author="phuong vu" w:date="2018-11-30T14:07:00Z"/>
                  </w:rPr>
                </w:rPrChange>
              </w:rPr>
              <w:pPrChange w:id="34841" w:author="phuong vu" w:date="2018-11-30T21:37:00Z">
                <w:pPr>
                  <w:spacing w:line="276" w:lineRule="auto"/>
                  <w:jc w:val="center"/>
                </w:pPr>
              </w:pPrChange>
            </w:pPr>
          </w:p>
        </w:tc>
        <w:tc>
          <w:tcPr>
            <w:tcW w:w="838" w:type="dxa"/>
            <w:noWrap/>
            <w:vAlign w:val="center"/>
            <w:hideMark/>
            <w:tcPrChange w:id="34842" w:author="phuong vu" w:date="2018-11-30T21:37:00Z">
              <w:tcPr>
                <w:tcW w:w="838" w:type="dxa"/>
                <w:noWrap/>
                <w:vAlign w:val="center"/>
                <w:hideMark/>
              </w:tcPr>
            </w:tcPrChange>
          </w:tcPr>
          <w:p w14:paraId="55251016" w14:textId="77777777" w:rsidR="006871B5" w:rsidRPr="00920004" w:rsidRDefault="006871B5" w:rsidP="00941ED9">
            <w:pPr>
              <w:rPr>
                <w:ins w:id="34843" w:author="phuong vu" w:date="2018-11-30T14:07:00Z"/>
                <w:rPrChange w:id="34844" w:author="phuong vu" w:date="2018-11-30T22:36:00Z">
                  <w:rPr>
                    <w:ins w:id="34845" w:author="phuong vu" w:date="2018-11-30T14:07:00Z"/>
                  </w:rPr>
                </w:rPrChange>
              </w:rPr>
              <w:pPrChange w:id="34846" w:author="phuong vu" w:date="2018-11-30T21:37:00Z">
                <w:pPr>
                  <w:spacing w:line="276" w:lineRule="auto"/>
                  <w:jc w:val="center"/>
                </w:pPr>
              </w:pPrChange>
            </w:pPr>
          </w:p>
        </w:tc>
        <w:tc>
          <w:tcPr>
            <w:tcW w:w="1414" w:type="dxa"/>
            <w:noWrap/>
            <w:vAlign w:val="center"/>
            <w:hideMark/>
            <w:tcPrChange w:id="34847" w:author="phuong vu" w:date="2018-11-30T21:37:00Z">
              <w:tcPr>
                <w:tcW w:w="1414" w:type="dxa"/>
                <w:noWrap/>
                <w:vAlign w:val="center"/>
                <w:hideMark/>
              </w:tcPr>
            </w:tcPrChange>
          </w:tcPr>
          <w:p w14:paraId="09E70B6A" w14:textId="77777777" w:rsidR="006871B5" w:rsidRPr="00920004" w:rsidRDefault="006871B5" w:rsidP="00941ED9">
            <w:pPr>
              <w:rPr>
                <w:ins w:id="34848" w:author="phuong vu" w:date="2018-11-30T14:07:00Z"/>
                <w:rPrChange w:id="34849" w:author="phuong vu" w:date="2018-11-30T22:36:00Z">
                  <w:rPr>
                    <w:ins w:id="34850" w:author="phuong vu" w:date="2018-11-30T14:07:00Z"/>
                  </w:rPr>
                </w:rPrChange>
              </w:rPr>
              <w:pPrChange w:id="34851" w:author="phuong vu" w:date="2018-11-30T21:37:00Z">
                <w:pPr>
                  <w:spacing w:line="276" w:lineRule="auto"/>
                  <w:jc w:val="center"/>
                </w:pPr>
              </w:pPrChange>
            </w:pPr>
            <w:ins w:id="34852" w:author="phuong vu" w:date="2018-11-30T14:07:00Z">
              <w:r w:rsidRPr="00920004">
                <w:rPr>
                  <w:rPrChange w:id="34853" w:author="phuong vu" w:date="2018-11-30T22:36:00Z">
                    <w:rPr/>
                  </w:rPrChange>
                </w:rPr>
                <w:t>X</w:t>
              </w:r>
            </w:ins>
          </w:p>
        </w:tc>
        <w:tc>
          <w:tcPr>
            <w:tcW w:w="1611" w:type="dxa"/>
            <w:noWrap/>
            <w:hideMark/>
            <w:tcPrChange w:id="34854" w:author="phuong vu" w:date="2018-11-30T21:37:00Z">
              <w:tcPr>
                <w:tcW w:w="1611" w:type="dxa"/>
                <w:noWrap/>
                <w:hideMark/>
              </w:tcPr>
            </w:tcPrChange>
          </w:tcPr>
          <w:p w14:paraId="7FAD98CD" w14:textId="77777777" w:rsidR="006871B5" w:rsidRPr="00920004" w:rsidRDefault="006871B5" w:rsidP="00941ED9">
            <w:pPr>
              <w:rPr>
                <w:ins w:id="34855" w:author="phuong vu" w:date="2018-11-30T14:07:00Z"/>
                <w:rPrChange w:id="34856" w:author="phuong vu" w:date="2018-11-30T22:36:00Z">
                  <w:rPr>
                    <w:ins w:id="34857" w:author="phuong vu" w:date="2018-11-30T14:07:00Z"/>
                  </w:rPr>
                </w:rPrChange>
              </w:rPr>
              <w:pPrChange w:id="34858" w:author="phuong vu" w:date="2018-11-30T21:37:00Z">
                <w:pPr>
                  <w:spacing w:line="276" w:lineRule="auto"/>
                </w:pPr>
              </w:pPrChange>
            </w:pPr>
            <w:ins w:id="34859" w:author="phuong vu" w:date="2018-11-30T14:07:00Z">
              <w:r w:rsidRPr="00920004">
                <w:rPr>
                  <w:rPrChange w:id="34860" w:author="phuong vu" w:date="2018-11-30T22:36:00Z">
                    <w:rPr/>
                  </w:rPrChange>
                </w:rPr>
                <w:t xml:space="preserve">ID màu sắc. </w:t>
              </w:r>
            </w:ins>
          </w:p>
        </w:tc>
      </w:tr>
      <w:tr w:rsidR="006871B5" w:rsidRPr="00920004" w14:paraId="46031CF7" w14:textId="77777777" w:rsidTr="00941ED9">
        <w:trPr>
          <w:trHeight w:val="300"/>
          <w:ins w:id="34861" w:author="phuong vu" w:date="2018-11-30T14:07:00Z"/>
          <w:trPrChange w:id="34862" w:author="phuong vu" w:date="2018-11-30T21:37:00Z">
            <w:trPr>
              <w:trHeight w:val="300"/>
            </w:trPr>
          </w:trPrChange>
        </w:trPr>
        <w:tc>
          <w:tcPr>
            <w:tcW w:w="708" w:type="dxa"/>
            <w:noWrap/>
            <w:vAlign w:val="center"/>
            <w:hideMark/>
            <w:tcPrChange w:id="34863" w:author="phuong vu" w:date="2018-11-30T21:37:00Z">
              <w:tcPr>
                <w:tcW w:w="708" w:type="dxa"/>
                <w:noWrap/>
                <w:hideMark/>
              </w:tcPr>
            </w:tcPrChange>
          </w:tcPr>
          <w:p w14:paraId="4827AB3B" w14:textId="77777777" w:rsidR="006871B5" w:rsidRPr="00920004" w:rsidRDefault="006871B5" w:rsidP="00941ED9">
            <w:pPr>
              <w:jc w:val="center"/>
              <w:rPr>
                <w:ins w:id="34864" w:author="phuong vu" w:date="2018-11-30T14:07:00Z"/>
                <w:rPrChange w:id="34865" w:author="phuong vu" w:date="2018-11-30T22:36:00Z">
                  <w:rPr>
                    <w:ins w:id="34866" w:author="phuong vu" w:date="2018-11-30T14:07:00Z"/>
                  </w:rPr>
                </w:rPrChange>
              </w:rPr>
              <w:pPrChange w:id="34867" w:author="phuong vu" w:date="2018-11-30T21:37:00Z">
                <w:pPr>
                  <w:spacing w:line="276" w:lineRule="auto"/>
                </w:pPr>
              </w:pPrChange>
            </w:pPr>
            <w:ins w:id="34868" w:author="phuong vu" w:date="2018-11-30T14:07:00Z">
              <w:r w:rsidRPr="00920004">
                <w:rPr>
                  <w:rPrChange w:id="34869" w:author="phuong vu" w:date="2018-11-30T22:36:00Z">
                    <w:rPr/>
                  </w:rPrChange>
                </w:rPr>
                <w:t>7</w:t>
              </w:r>
            </w:ins>
          </w:p>
        </w:tc>
        <w:tc>
          <w:tcPr>
            <w:tcW w:w="1863" w:type="dxa"/>
            <w:noWrap/>
            <w:hideMark/>
            <w:tcPrChange w:id="34870" w:author="phuong vu" w:date="2018-11-30T21:37:00Z">
              <w:tcPr>
                <w:tcW w:w="1863" w:type="dxa"/>
                <w:noWrap/>
                <w:hideMark/>
              </w:tcPr>
            </w:tcPrChange>
          </w:tcPr>
          <w:p w14:paraId="34E0DEBC" w14:textId="77777777" w:rsidR="006871B5" w:rsidRPr="00920004" w:rsidRDefault="006871B5" w:rsidP="00941ED9">
            <w:pPr>
              <w:rPr>
                <w:ins w:id="34871" w:author="phuong vu" w:date="2018-11-30T14:07:00Z"/>
                <w:rPrChange w:id="34872" w:author="phuong vu" w:date="2018-11-30T22:36:00Z">
                  <w:rPr>
                    <w:ins w:id="34873" w:author="phuong vu" w:date="2018-11-30T14:07:00Z"/>
                  </w:rPr>
                </w:rPrChange>
              </w:rPr>
              <w:pPrChange w:id="34874" w:author="phuong vu" w:date="2018-11-30T21:37:00Z">
                <w:pPr>
                  <w:spacing w:line="276" w:lineRule="auto"/>
                </w:pPr>
              </w:pPrChange>
            </w:pPr>
            <w:ins w:id="34875" w:author="phuong vu" w:date="2018-11-30T14:07:00Z">
              <w:r w:rsidRPr="00920004">
                <w:rPr>
                  <w:rPrChange w:id="34876" w:author="phuong vu" w:date="2018-11-30T22:36:00Z">
                    <w:rPr/>
                  </w:rPrChange>
                </w:rPr>
                <w:t>product_id</w:t>
              </w:r>
            </w:ins>
          </w:p>
        </w:tc>
        <w:tc>
          <w:tcPr>
            <w:tcW w:w="1300" w:type="dxa"/>
            <w:noWrap/>
            <w:hideMark/>
            <w:tcPrChange w:id="34877" w:author="phuong vu" w:date="2018-11-30T21:37:00Z">
              <w:tcPr>
                <w:tcW w:w="1300" w:type="dxa"/>
                <w:noWrap/>
                <w:hideMark/>
              </w:tcPr>
            </w:tcPrChange>
          </w:tcPr>
          <w:p w14:paraId="31CDA625" w14:textId="77777777" w:rsidR="006871B5" w:rsidRPr="00920004" w:rsidRDefault="006871B5" w:rsidP="00941ED9">
            <w:pPr>
              <w:rPr>
                <w:ins w:id="34878" w:author="phuong vu" w:date="2018-11-30T14:07:00Z"/>
                <w:rPrChange w:id="34879" w:author="phuong vu" w:date="2018-11-30T22:36:00Z">
                  <w:rPr>
                    <w:ins w:id="34880" w:author="phuong vu" w:date="2018-11-30T14:07:00Z"/>
                  </w:rPr>
                </w:rPrChange>
              </w:rPr>
              <w:pPrChange w:id="34881" w:author="phuong vu" w:date="2018-11-30T21:37:00Z">
                <w:pPr>
                  <w:spacing w:line="276" w:lineRule="auto"/>
                </w:pPr>
              </w:pPrChange>
            </w:pPr>
            <w:ins w:id="34882" w:author="phuong vu" w:date="2018-11-30T14:07:00Z">
              <w:r w:rsidRPr="00920004">
                <w:rPr>
                  <w:rPrChange w:id="34883" w:author="phuong vu" w:date="2018-11-30T22:36:00Z">
                    <w:rPr/>
                  </w:rPrChange>
                </w:rPr>
                <w:t>numeric</w:t>
              </w:r>
            </w:ins>
          </w:p>
        </w:tc>
        <w:tc>
          <w:tcPr>
            <w:tcW w:w="991" w:type="dxa"/>
            <w:noWrap/>
            <w:vAlign w:val="center"/>
            <w:hideMark/>
            <w:tcPrChange w:id="34884" w:author="phuong vu" w:date="2018-11-30T21:37:00Z">
              <w:tcPr>
                <w:tcW w:w="991" w:type="dxa"/>
                <w:noWrap/>
                <w:vAlign w:val="center"/>
                <w:hideMark/>
              </w:tcPr>
            </w:tcPrChange>
          </w:tcPr>
          <w:p w14:paraId="396B96BC" w14:textId="77777777" w:rsidR="006871B5" w:rsidRPr="00920004" w:rsidRDefault="006871B5" w:rsidP="00941ED9">
            <w:pPr>
              <w:rPr>
                <w:ins w:id="34885" w:author="phuong vu" w:date="2018-11-30T14:07:00Z"/>
                <w:rPrChange w:id="34886" w:author="phuong vu" w:date="2018-11-30T22:36:00Z">
                  <w:rPr>
                    <w:ins w:id="34887" w:author="phuong vu" w:date="2018-11-30T14:07:00Z"/>
                  </w:rPr>
                </w:rPrChange>
              </w:rPr>
              <w:pPrChange w:id="34888" w:author="phuong vu" w:date="2018-11-30T21:37:00Z">
                <w:pPr>
                  <w:spacing w:line="276" w:lineRule="auto"/>
                  <w:jc w:val="center"/>
                </w:pPr>
              </w:pPrChange>
            </w:pPr>
          </w:p>
        </w:tc>
        <w:tc>
          <w:tcPr>
            <w:tcW w:w="838" w:type="dxa"/>
            <w:noWrap/>
            <w:vAlign w:val="center"/>
            <w:hideMark/>
            <w:tcPrChange w:id="34889" w:author="phuong vu" w:date="2018-11-30T21:37:00Z">
              <w:tcPr>
                <w:tcW w:w="838" w:type="dxa"/>
                <w:noWrap/>
                <w:vAlign w:val="center"/>
                <w:hideMark/>
              </w:tcPr>
            </w:tcPrChange>
          </w:tcPr>
          <w:p w14:paraId="6F827419" w14:textId="77777777" w:rsidR="006871B5" w:rsidRPr="00920004" w:rsidRDefault="006871B5" w:rsidP="00941ED9">
            <w:pPr>
              <w:rPr>
                <w:ins w:id="34890" w:author="phuong vu" w:date="2018-11-30T14:07:00Z"/>
                <w:rPrChange w:id="34891" w:author="phuong vu" w:date="2018-11-30T22:36:00Z">
                  <w:rPr>
                    <w:ins w:id="34892" w:author="phuong vu" w:date="2018-11-30T14:07:00Z"/>
                  </w:rPr>
                </w:rPrChange>
              </w:rPr>
              <w:pPrChange w:id="34893" w:author="phuong vu" w:date="2018-11-30T21:37:00Z">
                <w:pPr>
                  <w:spacing w:line="276" w:lineRule="auto"/>
                  <w:jc w:val="center"/>
                </w:pPr>
              </w:pPrChange>
            </w:pPr>
          </w:p>
        </w:tc>
        <w:tc>
          <w:tcPr>
            <w:tcW w:w="1414" w:type="dxa"/>
            <w:noWrap/>
            <w:vAlign w:val="center"/>
            <w:hideMark/>
            <w:tcPrChange w:id="34894" w:author="phuong vu" w:date="2018-11-30T21:37:00Z">
              <w:tcPr>
                <w:tcW w:w="1414" w:type="dxa"/>
                <w:noWrap/>
                <w:vAlign w:val="center"/>
                <w:hideMark/>
              </w:tcPr>
            </w:tcPrChange>
          </w:tcPr>
          <w:p w14:paraId="7AACE00F" w14:textId="77777777" w:rsidR="006871B5" w:rsidRPr="00920004" w:rsidRDefault="006871B5" w:rsidP="00941ED9">
            <w:pPr>
              <w:rPr>
                <w:ins w:id="34895" w:author="phuong vu" w:date="2018-11-30T14:07:00Z"/>
                <w:rPrChange w:id="34896" w:author="phuong vu" w:date="2018-11-30T22:36:00Z">
                  <w:rPr>
                    <w:ins w:id="34897" w:author="phuong vu" w:date="2018-11-30T14:07:00Z"/>
                  </w:rPr>
                </w:rPrChange>
              </w:rPr>
              <w:pPrChange w:id="34898" w:author="phuong vu" w:date="2018-11-30T21:37:00Z">
                <w:pPr>
                  <w:spacing w:line="276" w:lineRule="auto"/>
                  <w:jc w:val="center"/>
                </w:pPr>
              </w:pPrChange>
            </w:pPr>
            <w:ins w:id="34899" w:author="phuong vu" w:date="2018-11-30T14:07:00Z">
              <w:r w:rsidRPr="00920004">
                <w:rPr>
                  <w:rPrChange w:id="34900" w:author="phuong vu" w:date="2018-11-30T22:36:00Z">
                    <w:rPr/>
                  </w:rPrChange>
                </w:rPr>
                <w:t>X</w:t>
              </w:r>
            </w:ins>
          </w:p>
        </w:tc>
        <w:tc>
          <w:tcPr>
            <w:tcW w:w="1611" w:type="dxa"/>
            <w:noWrap/>
            <w:hideMark/>
            <w:tcPrChange w:id="34901" w:author="phuong vu" w:date="2018-11-30T21:37:00Z">
              <w:tcPr>
                <w:tcW w:w="1611" w:type="dxa"/>
                <w:noWrap/>
                <w:hideMark/>
              </w:tcPr>
            </w:tcPrChange>
          </w:tcPr>
          <w:p w14:paraId="551C9EC0" w14:textId="77777777" w:rsidR="006871B5" w:rsidRPr="00920004" w:rsidRDefault="006871B5" w:rsidP="00941ED9">
            <w:pPr>
              <w:rPr>
                <w:ins w:id="34902" w:author="phuong vu" w:date="2018-11-30T14:07:00Z"/>
                <w:rPrChange w:id="34903" w:author="phuong vu" w:date="2018-11-30T22:36:00Z">
                  <w:rPr>
                    <w:ins w:id="34904" w:author="phuong vu" w:date="2018-11-30T14:07:00Z"/>
                  </w:rPr>
                </w:rPrChange>
              </w:rPr>
              <w:pPrChange w:id="34905" w:author="phuong vu" w:date="2018-11-30T21:37:00Z">
                <w:pPr>
                  <w:spacing w:line="276" w:lineRule="auto"/>
                </w:pPr>
              </w:pPrChange>
            </w:pPr>
            <w:ins w:id="34906" w:author="phuong vu" w:date="2018-11-30T14:07:00Z">
              <w:r w:rsidRPr="00920004">
                <w:rPr>
                  <w:rPrChange w:id="34907" w:author="phuong vu" w:date="2018-11-30T22:36:00Z">
                    <w:rPr/>
                  </w:rPrChange>
                </w:rPr>
                <w:t>ID quần áo</w:t>
              </w:r>
            </w:ins>
          </w:p>
        </w:tc>
      </w:tr>
      <w:tr w:rsidR="006871B5" w:rsidRPr="00920004" w14:paraId="29770C8E" w14:textId="77777777" w:rsidTr="00941ED9">
        <w:trPr>
          <w:trHeight w:val="300"/>
          <w:ins w:id="34908" w:author="phuong vu" w:date="2018-11-30T14:07:00Z"/>
          <w:trPrChange w:id="34909" w:author="phuong vu" w:date="2018-11-30T21:37:00Z">
            <w:trPr>
              <w:trHeight w:val="300"/>
            </w:trPr>
          </w:trPrChange>
        </w:trPr>
        <w:tc>
          <w:tcPr>
            <w:tcW w:w="708" w:type="dxa"/>
            <w:noWrap/>
            <w:vAlign w:val="center"/>
            <w:hideMark/>
            <w:tcPrChange w:id="34910" w:author="phuong vu" w:date="2018-11-30T21:37:00Z">
              <w:tcPr>
                <w:tcW w:w="708" w:type="dxa"/>
                <w:noWrap/>
                <w:hideMark/>
              </w:tcPr>
            </w:tcPrChange>
          </w:tcPr>
          <w:p w14:paraId="007B1B2F" w14:textId="77777777" w:rsidR="006871B5" w:rsidRPr="00920004" w:rsidRDefault="006871B5" w:rsidP="00941ED9">
            <w:pPr>
              <w:jc w:val="center"/>
              <w:rPr>
                <w:ins w:id="34911" w:author="phuong vu" w:date="2018-11-30T14:07:00Z"/>
                <w:rPrChange w:id="34912" w:author="phuong vu" w:date="2018-11-30T22:36:00Z">
                  <w:rPr>
                    <w:ins w:id="34913" w:author="phuong vu" w:date="2018-11-30T14:07:00Z"/>
                  </w:rPr>
                </w:rPrChange>
              </w:rPr>
              <w:pPrChange w:id="34914" w:author="phuong vu" w:date="2018-11-30T21:37:00Z">
                <w:pPr>
                  <w:spacing w:line="276" w:lineRule="auto"/>
                </w:pPr>
              </w:pPrChange>
            </w:pPr>
            <w:ins w:id="34915" w:author="phuong vu" w:date="2018-11-30T14:07:00Z">
              <w:r w:rsidRPr="00920004">
                <w:rPr>
                  <w:rPrChange w:id="34916" w:author="phuong vu" w:date="2018-11-30T22:36:00Z">
                    <w:rPr/>
                  </w:rPrChange>
                </w:rPr>
                <w:t>8</w:t>
              </w:r>
            </w:ins>
          </w:p>
        </w:tc>
        <w:tc>
          <w:tcPr>
            <w:tcW w:w="1863" w:type="dxa"/>
            <w:noWrap/>
            <w:hideMark/>
            <w:tcPrChange w:id="34917" w:author="phuong vu" w:date="2018-11-30T21:37:00Z">
              <w:tcPr>
                <w:tcW w:w="1863" w:type="dxa"/>
                <w:noWrap/>
                <w:hideMark/>
              </w:tcPr>
            </w:tcPrChange>
          </w:tcPr>
          <w:p w14:paraId="0DCE7953" w14:textId="77777777" w:rsidR="006871B5" w:rsidRPr="00920004" w:rsidRDefault="006871B5" w:rsidP="00941ED9">
            <w:pPr>
              <w:rPr>
                <w:ins w:id="34918" w:author="phuong vu" w:date="2018-11-30T14:07:00Z"/>
                <w:rPrChange w:id="34919" w:author="phuong vu" w:date="2018-11-30T22:36:00Z">
                  <w:rPr>
                    <w:ins w:id="34920" w:author="phuong vu" w:date="2018-11-30T14:07:00Z"/>
                  </w:rPr>
                </w:rPrChange>
              </w:rPr>
              <w:pPrChange w:id="34921" w:author="phuong vu" w:date="2018-11-30T21:37:00Z">
                <w:pPr>
                  <w:spacing w:line="276" w:lineRule="auto"/>
                </w:pPr>
              </w:pPrChange>
            </w:pPr>
            <w:ins w:id="34922" w:author="phuong vu" w:date="2018-11-30T14:07:00Z">
              <w:r w:rsidRPr="00920004">
                <w:rPr>
                  <w:rPrChange w:id="34923" w:author="phuong vu" w:date="2018-11-30T22:36:00Z">
                    <w:rPr/>
                  </w:rPrChange>
                </w:rPr>
                <w:t>material_id</w:t>
              </w:r>
            </w:ins>
          </w:p>
        </w:tc>
        <w:tc>
          <w:tcPr>
            <w:tcW w:w="1300" w:type="dxa"/>
            <w:noWrap/>
            <w:hideMark/>
            <w:tcPrChange w:id="34924" w:author="phuong vu" w:date="2018-11-30T21:37:00Z">
              <w:tcPr>
                <w:tcW w:w="1300" w:type="dxa"/>
                <w:noWrap/>
                <w:hideMark/>
              </w:tcPr>
            </w:tcPrChange>
          </w:tcPr>
          <w:p w14:paraId="45110ED0" w14:textId="77777777" w:rsidR="006871B5" w:rsidRPr="00920004" w:rsidRDefault="006871B5" w:rsidP="00941ED9">
            <w:pPr>
              <w:rPr>
                <w:ins w:id="34925" w:author="phuong vu" w:date="2018-11-30T14:07:00Z"/>
                <w:rPrChange w:id="34926" w:author="phuong vu" w:date="2018-11-30T22:36:00Z">
                  <w:rPr>
                    <w:ins w:id="34927" w:author="phuong vu" w:date="2018-11-30T14:07:00Z"/>
                  </w:rPr>
                </w:rPrChange>
              </w:rPr>
              <w:pPrChange w:id="34928" w:author="phuong vu" w:date="2018-11-30T21:37:00Z">
                <w:pPr>
                  <w:spacing w:line="276" w:lineRule="auto"/>
                </w:pPr>
              </w:pPrChange>
            </w:pPr>
            <w:ins w:id="34929" w:author="phuong vu" w:date="2018-11-30T14:07:00Z">
              <w:r w:rsidRPr="00920004">
                <w:rPr>
                  <w:rPrChange w:id="34930" w:author="phuong vu" w:date="2018-11-30T22:36:00Z">
                    <w:rPr/>
                  </w:rPrChange>
                </w:rPr>
                <w:t>numeric</w:t>
              </w:r>
            </w:ins>
          </w:p>
        </w:tc>
        <w:tc>
          <w:tcPr>
            <w:tcW w:w="991" w:type="dxa"/>
            <w:noWrap/>
            <w:vAlign w:val="center"/>
            <w:hideMark/>
            <w:tcPrChange w:id="34931" w:author="phuong vu" w:date="2018-11-30T21:37:00Z">
              <w:tcPr>
                <w:tcW w:w="991" w:type="dxa"/>
                <w:noWrap/>
                <w:vAlign w:val="center"/>
                <w:hideMark/>
              </w:tcPr>
            </w:tcPrChange>
          </w:tcPr>
          <w:p w14:paraId="3A72269B" w14:textId="77777777" w:rsidR="006871B5" w:rsidRPr="00920004" w:rsidRDefault="006871B5" w:rsidP="00941ED9">
            <w:pPr>
              <w:rPr>
                <w:ins w:id="34932" w:author="phuong vu" w:date="2018-11-30T14:07:00Z"/>
                <w:rPrChange w:id="34933" w:author="phuong vu" w:date="2018-11-30T22:36:00Z">
                  <w:rPr>
                    <w:ins w:id="34934" w:author="phuong vu" w:date="2018-11-30T14:07:00Z"/>
                  </w:rPr>
                </w:rPrChange>
              </w:rPr>
              <w:pPrChange w:id="34935" w:author="phuong vu" w:date="2018-11-30T21:37:00Z">
                <w:pPr>
                  <w:spacing w:line="276" w:lineRule="auto"/>
                  <w:jc w:val="center"/>
                </w:pPr>
              </w:pPrChange>
            </w:pPr>
          </w:p>
        </w:tc>
        <w:tc>
          <w:tcPr>
            <w:tcW w:w="838" w:type="dxa"/>
            <w:noWrap/>
            <w:vAlign w:val="center"/>
            <w:hideMark/>
            <w:tcPrChange w:id="34936" w:author="phuong vu" w:date="2018-11-30T21:37:00Z">
              <w:tcPr>
                <w:tcW w:w="838" w:type="dxa"/>
                <w:noWrap/>
                <w:vAlign w:val="center"/>
                <w:hideMark/>
              </w:tcPr>
            </w:tcPrChange>
          </w:tcPr>
          <w:p w14:paraId="483FCCCB" w14:textId="77777777" w:rsidR="006871B5" w:rsidRPr="00920004" w:rsidRDefault="006871B5" w:rsidP="00941ED9">
            <w:pPr>
              <w:rPr>
                <w:ins w:id="34937" w:author="phuong vu" w:date="2018-11-30T14:07:00Z"/>
                <w:rPrChange w:id="34938" w:author="phuong vu" w:date="2018-11-30T22:36:00Z">
                  <w:rPr>
                    <w:ins w:id="34939" w:author="phuong vu" w:date="2018-11-30T14:07:00Z"/>
                  </w:rPr>
                </w:rPrChange>
              </w:rPr>
              <w:pPrChange w:id="34940" w:author="phuong vu" w:date="2018-11-30T21:37:00Z">
                <w:pPr>
                  <w:spacing w:line="276" w:lineRule="auto"/>
                  <w:jc w:val="center"/>
                </w:pPr>
              </w:pPrChange>
            </w:pPr>
          </w:p>
        </w:tc>
        <w:tc>
          <w:tcPr>
            <w:tcW w:w="1414" w:type="dxa"/>
            <w:noWrap/>
            <w:vAlign w:val="center"/>
            <w:hideMark/>
            <w:tcPrChange w:id="34941" w:author="phuong vu" w:date="2018-11-30T21:37:00Z">
              <w:tcPr>
                <w:tcW w:w="1414" w:type="dxa"/>
                <w:noWrap/>
                <w:vAlign w:val="center"/>
                <w:hideMark/>
              </w:tcPr>
            </w:tcPrChange>
          </w:tcPr>
          <w:p w14:paraId="52A06255" w14:textId="77777777" w:rsidR="006871B5" w:rsidRPr="00920004" w:rsidRDefault="006871B5" w:rsidP="00941ED9">
            <w:pPr>
              <w:rPr>
                <w:ins w:id="34942" w:author="phuong vu" w:date="2018-11-30T14:07:00Z"/>
                <w:rPrChange w:id="34943" w:author="phuong vu" w:date="2018-11-30T22:36:00Z">
                  <w:rPr>
                    <w:ins w:id="34944" w:author="phuong vu" w:date="2018-11-30T14:07:00Z"/>
                  </w:rPr>
                </w:rPrChange>
              </w:rPr>
              <w:pPrChange w:id="34945" w:author="phuong vu" w:date="2018-11-30T21:37:00Z">
                <w:pPr>
                  <w:spacing w:line="276" w:lineRule="auto"/>
                  <w:jc w:val="center"/>
                </w:pPr>
              </w:pPrChange>
            </w:pPr>
            <w:ins w:id="34946" w:author="phuong vu" w:date="2018-11-30T14:07:00Z">
              <w:r w:rsidRPr="00920004">
                <w:rPr>
                  <w:rPrChange w:id="34947" w:author="phuong vu" w:date="2018-11-30T22:36:00Z">
                    <w:rPr/>
                  </w:rPrChange>
                </w:rPr>
                <w:t>X</w:t>
              </w:r>
            </w:ins>
          </w:p>
        </w:tc>
        <w:tc>
          <w:tcPr>
            <w:tcW w:w="1611" w:type="dxa"/>
            <w:noWrap/>
            <w:hideMark/>
            <w:tcPrChange w:id="34948" w:author="phuong vu" w:date="2018-11-30T21:37:00Z">
              <w:tcPr>
                <w:tcW w:w="1611" w:type="dxa"/>
                <w:noWrap/>
                <w:hideMark/>
              </w:tcPr>
            </w:tcPrChange>
          </w:tcPr>
          <w:p w14:paraId="6DE947DE" w14:textId="77777777" w:rsidR="006871B5" w:rsidRPr="00920004" w:rsidRDefault="006871B5" w:rsidP="00941ED9">
            <w:pPr>
              <w:rPr>
                <w:ins w:id="34949" w:author="phuong vu" w:date="2018-11-30T14:07:00Z"/>
                <w:rPrChange w:id="34950" w:author="phuong vu" w:date="2018-11-30T22:36:00Z">
                  <w:rPr>
                    <w:ins w:id="34951" w:author="phuong vu" w:date="2018-11-30T14:07:00Z"/>
                  </w:rPr>
                </w:rPrChange>
              </w:rPr>
              <w:pPrChange w:id="34952" w:author="phuong vu" w:date="2018-11-30T21:37:00Z">
                <w:pPr>
                  <w:spacing w:line="276" w:lineRule="auto"/>
                </w:pPr>
              </w:pPrChange>
            </w:pPr>
            <w:ins w:id="34953" w:author="phuong vu" w:date="2018-11-30T14:07:00Z">
              <w:r w:rsidRPr="00920004">
                <w:rPr>
                  <w:rPrChange w:id="34954" w:author="phuong vu" w:date="2018-11-30T22:36:00Z">
                    <w:rPr/>
                  </w:rPrChange>
                </w:rPr>
                <w:t xml:space="preserve">ID chất liệu. </w:t>
              </w:r>
            </w:ins>
          </w:p>
        </w:tc>
      </w:tr>
      <w:tr w:rsidR="006871B5" w:rsidRPr="00920004" w14:paraId="01CEB1DE" w14:textId="77777777" w:rsidTr="00941ED9">
        <w:trPr>
          <w:trHeight w:val="300"/>
          <w:ins w:id="34955" w:author="phuong vu" w:date="2018-11-30T14:07:00Z"/>
          <w:trPrChange w:id="34956" w:author="phuong vu" w:date="2018-11-30T21:37:00Z">
            <w:trPr>
              <w:trHeight w:val="300"/>
            </w:trPr>
          </w:trPrChange>
        </w:trPr>
        <w:tc>
          <w:tcPr>
            <w:tcW w:w="708" w:type="dxa"/>
            <w:noWrap/>
            <w:vAlign w:val="center"/>
            <w:hideMark/>
            <w:tcPrChange w:id="34957" w:author="phuong vu" w:date="2018-11-30T21:37:00Z">
              <w:tcPr>
                <w:tcW w:w="708" w:type="dxa"/>
                <w:noWrap/>
                <w:hideMark/>
              </w:tcPr>
            </w:tcPrChange>
          </w:tcPr>
          <w:p w14:paraId="572975A2" w14:textId="77777777" w:rsidR="006871B5" w:rsidRPr="00920004" w:rsidRDefault="006871B5" w:rsidP="00941ED9">
            <w:pPr>
              <w:jc w:val="center"/>
              <w:rPr>
                <w:ins w:id="34958" w:author="phuong vu" w:date="2018-11-30T14:07:00Z"/>
                <w:rPrChange w:id="34959" w:author="phuong vu" w:date="2018-11-30T22:36:00Z">
                  <w:rPr>
                    <w:ins w:id="34960" w:author="phuong vu" w:date="2018-11-30T14:07:00Z"/>
                  </w:rPr>
                </w:rPrChange>
              </w:rPr>
              <w:pPrChange w:id="34961" w:author="phuong vu" w:date="2018-11-30T21:37:00Z">
                <w:pPr>
                  <w:spacing w:line="276" w:lineRule="auto"/>
                </w:pPr>
              </w:pPrChange>
            </w:pPr>
            <w:ins w:id="34962" w:author="phuong vu" w:date="2018-11-30T14:07:00Z">
              <w:r w:rsidRPr="00920004">
                <w:rPr>
                  <w:rPrChange w:id="34963" w:author="phuong vu" w:date="2018-11-30T22:36:00Z">
                    <w:rPr/>
                  </w:rPrChange>
                </w:rPr>
                <w:t>9</w:t>
              </w:r>
            </w:ins>
          </w:p>
        </w:tc>
        <w:tc>
          <w:tcPr>
            <w:tcW w:w="1863" w:type="dxa"/>
            <w:noWrap/>
            <w:hideMark/>
            <w:tcPrChange w:id="34964" w:author="phuong vu" w:date="2018-11-30T21:37:00Z">
              <w:tcPr>
                <w:tcW w:w="1863" w:type="dxa"/>
                <w:noWrap/>
                <w:hideMark/>
              </w:tcPr>
            </w:tcPrChange>
          </w:tcPr>
          <w:p w14:paraId="6C929DB8" w14:textId="77777777" w:rsidR="006871B5" w:rsidRPr="00920004" w:rsidRDefault="006871B5" w:rsidP="00941ED9">
            <w:pPr>
              <w:rPr>
                <w:ins w:id="34965" w:author="phuong vu" w:date="2018-11-30T14:07:00Z"/>
                <w:rPrChange w:id="34966" w:author="phuong vu" w:date="2018-11-30T22:36:00Z">
                  <w:rPr>
                    <w:ins w:id="34967" w:author="phuong vu" w:date="2018-11-30T14:07:00Z"/>
                  </w:rPr>
                </w:rPrChange>
              </w:rPr>
              <w:pPrChange w:id="34968" w:author="phuong vu" w:date="2018-11-30T21:37:00Z">
                <w:pPr>
                  <w:spacing w:line="276" w:lineRule="auto"/>
                </w:pPr>
              </w:pPrChange>
            </w:pPr>
            <w:ins w:id="34969" w:author="phuong vu" w:date="2018-11-30T14:07:00Z">
              <w:r w:rsidRPr="00920004">
                <w:rPr>
                  <w:rPrChange w:id="34970" w:author="phuong vu" w:date="2018-11-30T22:36:00Z">
                    <w:rPr/>
                  </w:rPrChange>
                </w:rPr>
                <w:t>amount</w:t>
              </w:r>
            </w:ins>
          </w:p>
        </w:tc>
        <w:tc>
          <w:tcPr>
            <w:tcW w:w="1300" w:type="dxa"/>
            <w:noWrap/>
            <w:hideMark/>
            <w:tcPrChange w:id="34971" w:author="phuong vu" w:date="2018-11-30T21:37:00Z">
              <w:tcPr>
                <w:tcW w:w="1300" w:type="dxa"/>
                <w:noWrap/>
                <w:hideMark/>
              </w:tcPr>
            </w:tcPrChange>
          </w:tcPr>
          <w:p w14:paraId="4FB97BD4" w14:textId="77777777" w:rsidR="006871B5" w:rsidRPr="00920004" w:rsidRDefault="006871B5" w:rsidP="00941ED9">
            <w:pPr>
              <w:rPr>
                <w:ins w:id="34972" w:author="phuong vu" w:date="2018-11-30T14:07:00Z"/>
                <w:rPrChange w:id="34973" w:author="phuong vu" w:date="2018-11-30T22:36:00Z">
                  <w:rPr>
                    <w:ins w:id="34974" w:author="phuong vu" w:date="2018-11-30T14:07:00Z"/>
                  </w:rPr>
                </w:rPrChange>
              </w:rPr>
              <w:pPrChange w:id="34975" w:author="phuong vu" w:date="2018-11-30T21:37:00Z">
                <w:pPr>
                  <w:spacing w:line="276" w:lineRule="auto"/>
                </w:pPr>
              </w:pPrChange>
            </w:pPr>
            <w:ins w:id="34976" w:author="phuong vu" w:date="2018-11-30T14:07:00Z">
              <w:r w:rsidRPr="00920004">
                <w:rPr>
                  <w:lang w:val="en-US"/>
                  <w:rPrChange w:id="34977" w:author="phuong vu" w:date="2018-11-30T22:36:00Z">
                    <w:rPr>
                      <w:lang w:val="en-US"/>
                    </w:rPr>
                  </w:rPrChange>
                </w:rPr>
                <w:t>double</w:t>
              </w:r>
            </w:ins>
          </w:p>
        </w:tc>
        <w:tc>
          <w:tcPr>
            <w:tcW w:w="991" w:type="dxa"/>
            <w:noWrap/>
            <w:vAlign w:val="center"/>
            <w:hideMark/>
            <w:tcPrChange w:id="34978" w:author="phuong vu" w:date="2018-11-30T21:37:00Z">
              <w:tcPr>
                <w:tcW w:w="991" w:type="dxa"/>
                <w:noWrap/>
                <w:vAlign w:val="center"/>
                <w:hideMark/>
              </w:tcPr>
            </w:tcPrChange>
          </w:tcPr>
          <w:p w14:paraId="19D041B8" w14:textId="77777777" w:rsidR="006871B5" w:rsidRPr="00920004" w:rsidRDefault="006871B5" w:rsidP="00941ED9">
            <w:pPr>
              <w:rPr>
                <w:ins w:id="34979" w:author="phuong vu" w:date="2018-11-30T14:07:00Z"/>
                <w:rPrChange w:id="34980" w:author="phuong vu" w:date="2018-11-30T22:36:00Z">
                  <w:rPr>
                    <w:ins w:id="34981" w:author="phuong vu" w:date="2018-11-30T14:07:00Z"/>
                  </w:rPr>
                </w:rPrChange>
              </w:rPr>
              <w:pPrChange w:id="34982" w:author="phuong vu" w:date="2018-11-30T21:37:00Z">
                <w:pPr>
                  <w:spacing w:line="276" w:lineRule="auto"/>
                  <w:jc w:val="center"/>
                </w:pPr>
              </w:pPrChange>
            </w:pPr>
          </w:p>
        </w:tc>
        <w:tc>
          <w:tcPr>
            <w:tcW w:w="838" w:type="dxa"/>
            <w:noWrap/>
            <w:vAlign w:val="center"/>
            <w:hideMark/>
            <w:tcPrChange w:id="34983" w:author="phuong vu" w:date="2018-11-30T21:37:00Z">
              <w:tcPr>
                <w:tcW w:w="838" w:type="dxa"/>
                <w:noWrap/>
                <w:vAlign w:val="center"/>
                <w:hideMark/>
              </w:tcPr>
            </w:tcPrChange>
          </w:tcPr>
          <w:p w14:paraId="6575F12E" w14:textId="77777777" w:rsidR="006871B5" w:rsidRPr="00920004" w:rsidRDefault="006871B5" w:rsidP="00941ED9">
            <w:pPr>
              <w:rPr>
                <w:ins w:id="34984" w:author="phuong vu" w:date="2018-11-30T14:07:00Z"/>
                <w:rPrChange w:id="34985" w:author="phuong vu" w:date="2018-11-30T22:36:00Z">
                  <w:rPr>
                    <w:ins w:id="34986" w:author="phuong vu" w:date="2018-11-30T14:07:00Z"/>
                  </w:rPr>
                </w:rPrChange>
              </w:rPr>
              <w:pPrChange w:id="34987" w:author="phuong vu" w:date="2018-11-30T21:37:00Z">
                <w:pPr>
                  <w:spacing w:line="276" w:lineRule="auto"/>
                  <w:jc w:val="center"/>
                </w:pPr>
              </w:pPrChange>
            </w:pPr>
          </w:p>
        </w:tc>
        <w:tc>
          <w:tcPr>
            <w:tcW w:w="1414" w:type="dxa"/>
            <w:noWrap/>
            <w:vAlign w:val="center"/>
            <w:hideMark/>
            <w:tcPrChange w:id="34988" w:author="phuong vu" w:date="2018-11-30T21:37:00Z">
              <w:tcPr>
                <w:tcW w:w="1414" w:type="dxa"/>
                <w:noWrap/>
                <w:vAlign w:val="center"/>
                <w:hideMark/>
              </w:tcPr>
            </w:tcPrChange>
          </w:tcPr>
          <w:p w14:paraId="78B25A88" w14:textId="77777777" w:rsidR="006871B5" w:rsidRPr="00920004" w:rsidRDefault="006871B5" w:rsidP="00941ED9">
            <w:pPr>
              <w:rPr>
                <w:ins w:id="34989" w:author="phuong vu" w:date="2018-11-30T14:07:00Z"/>
                <w:rPrChange w:id="34990" w:author="phuong vu" w:date="2018-11-30T22:36:00Z">
                  <w:rPr>
                    <w:ins w:id="34991" w:author="phuong vu" w:date="2018-11-30T14:07:00Z"/>
                  </w:rPr>
                </w:rPrChange>
              </w:rPr>
              <w:pPrChange w:id="34992" w:author="phuong vu" w:date="2018-11-30T21:37:00Z">
                <w:pPr>
                  <w:spacing w:line="276" w:lineRule="auto"/>
                  <w:jc w:val="center"/>
                </w:pPr>
              </w:pPrChange>
            </w:pPr>
          </w:p>
        </w:tc>
        <w:tc>
          <w:tcPr>
            <w:tcW w:w="1611" w:type="dxa"/>
            <w:noWrap/>
            <w:hideMark/>
            <w:tcPrChange w:id="34993" w:author="phuong vu" w:date="2018-11-30T21:37:00Z">
              <w:tcPr>
                <w:tcW w:w="1611" w:type="dxa"/>
                <w:noWrap/>
                <w:hideMark/>
              </w:tcPr>
            </w:tcPrChange>
          </w:tcPr>
          <w:p w14:paraId="6D481807" w14:textId="77777777" w:rsidR="006871B5" w:rsidRPr="00920004" w:rsidRDefault="006871B5" w:rsidP="00941ED9">
            <w:pPr>
              <w:rPr>
                <w:ins w:id="34994" w:author="phuong vu" w:date="2018-11-30T14:07:00Z"/>
                <w:rPrChange w:id="34995" w:author="phuong vu" w:date="2018-11-30T22:36:00Z">
                  <w:rPr>
                    <w:ins w:id="34996" w:author="phuong vu" w:date="2018-11-30T14:07:00Z"/>
                  </w:rPr>
                </w:rPrChange>
              </w:rPr>
              <w:pPrChange w:id="34997" w:author="phuong vu" w:date="2018-11-30T21:37:00Z">
                <w:pPr>
                  <w:spacing w:line="276" w:lineRule="auto"/>
                </w:pPr>
              </w:pPrChange>
            </w:pPr>
            <w:ins w:id="34998" w:author="phuong vu" w:date="2018-11-30T14:07:00Z">
              <w:r w:rsidRPr="00920004">
                <w:rPr>
                  <w:rPrChange w:id="34999" w:author="phuong vu" w:date="2018-11-30T22:36:00Z">
                    <w:rPr/>
                  </w:rPrChange>
                </w:rPr>
                <w:t>Số lượng quần</w:t>
              </w:r>
            </w:ins>
          </w:p>
        </w:tc>
      </w:tr>
      <w:tr w:rsidR="006871B5" w:rsidRPr="00920004" w14:paraId="79229F99" w14:textId="77777777" w:rsidTr="00941ED9">
        <w:trPr>
          <w:trHeight w:val="300"/>
          <w:ins w:id="35000" w:author="phuong vu" w:date="2018-11-30T14:07:00Z"/>
          <w:trPrChange w:id="35001" w:author="phuong vu" w:date="2018-11-30T21:37:00Z">
            <w:trPr>
              <w:trHeight w:val="300"/>
            </w:trPr>
          </w:trPrChange>
        </w:trPr>
        <w:tc>
          <w:tcPr>
            <w:tcW w:w="708" w:type="dxa"/>
            <w:noWrap/>
            <w:vAlign w:val="center"/>
            <w:hideMark/>
            <w:tcPrChange w:id="35002" w:author="phuong vu" w:date="2018-11-30T21:37:00Z">
              <w:tcPr>
                <w:tcW w:w="708" w:type="dxa"/>
                <w:noWrap/>
                <w:hideMark/>
              </w:tcPr>
            </w:tcPrChange>
          </w:tcPr>
          <w:p w14:paraId="718A45B9" w14:textId="77777777" w:rsidR="006871B5" w:rsidRPr="00920004" w:rsidRDefault="006871B5" w:rsidP="00941ED9">
            <w:pPr>
              <w:spacing w:before="240" w:line="0" w:lineRule="atLeast"/>
              <w:jc w:val="center"/>
              <w:rPr>
                <w:ins w:id="35003" w:author="phuong vu" w:date="2018-11-30T14:07:00Z"/>
                <w:rPrChange w:id="35004" w:author="phuong vu" w:date="2018-11-30T22:36:00Z">
                  <w:rPr>
                    <w:ins w:id="35005" w:author="phuong vu" w:date="2018-11-30T14:07:00Z"/>
                  </w:rPr>
                </w:rPrChange>
              </w:rPr>
              <w:pPrChange w:id="35006" w:author="phuong vu" w:date="2018-11-30T21:37:00Z">
                <w:pPr>
                  <w:spacing w:line="276" w:lineRule="auto"/>
                </w:pPr>
              </w:pPrChange>
            </w:pPr>
            <w:ins w:id="35007" w:author="phuong vu" w:date="2018-11-30T14:07:00Z">
              <w:r w:rsidRPr="00920004">
                <w:rPr>
                  <w:rPrChange w:id="35008" w:author="phuong vu" w:date="2018-11-30T22:36:00Z">
                    <w:rPr/>
                  </w:rPrChange>
                </w:rPr>
                <w:t>10</w:t>
              </w:r>
            </w:ins>
          </w:p>
        </w:tc>
        <w:tc>
          <w:tcPr>
            <w:tcW w:w="1863" w:type="dxa"/>
            <w:noWrap/>
            <w:hideMark/>
            <w:tcPrChange w:id="35009" w:author="phuong vu" w:date="2018-11-30T21:37:00Z">
              <w:tcPr>
                <w:tcW w:w="1863" w:type="dxa"/>
                <w:noWrap/>
                <w:hideMark/>
              </w:tcPr>
            </w:tcPrChange>
          </w:tcPr>
          <w:p w14:paraId="60A1AD43" w14:textId="77777777" w:rsidR="006871B5" w:rsidRPr="00920004" w:rsidRDefault="006871B5" w:rsidP="00BD0851">
            <w:pPr>
              <w:spacing w:before="240" w:line="0" w:lineRule="atLeast"/>
              <w:rPr>
                <w:ins w:id="35010" w:author="phuong vu" w:date="2018-11-30T14:07:00Z"/>
                <w:rPrChange w:id="35011" w:author="phuong vu" w:date="2018-11-30T22:36:00Z">
                  <w:rPr>
                    <w:ins w:id="35012" w:author="phuong vu" w:date="2018-11-30T14:07:00Z"/>
                  </w:rPr>
                </w:rPrChange>
              </w:rPr>
              <w:pPrChange w:id="35013" w:author="phuong vu" w:date="2018-11-30T14:16:00Z">
                <w:pPr>
                  <w:spacing w:line="276" w:lineRule="auto"/>
                </w:pPr>
              </w:pPrChange>
            </w:pPr>
            <w:ins w:id="35014" w:author="phuong vu" w:date="2018-11-30T14:07:00Z">
              <w:r w:rsidRPr="00920004">
                <w:rPr>
                  <w:rPrChange w:id="35015" w:author="phuong vu" w:date="2018-11-30T22:36:00Z">
                    <w:rPr/>
                  </w:rPrChange>
                </w:rPr>
                <w:t>note</w:t>
              </w:r>
            </w:ins>
          </w:p>
        </w:tc>
        <w:tc>
          <w:tcPr>
            <w:tcW w:w="1300" w:type="dxa"/>
            <w:noWrap/>
            <w:hideMark/>
            <w:tcPrChange w:id="35016" w:author="phuong vu" w:date="2018-11-30T21:37:00Z">
              <w:tcPr>
                <w:tcW w:w="1300" w:type="dxa"/>
                <w:noWrap/>
                <w:hideMark/>
              </w:tcPr>
            </w:tcPrChange>
          </w:tcPr>
          <w:p w14:paraId="3580D934" w14:textId="785C93C3" w:rsidR="006871B5" w:rsidRPr="00920004" w:rsidRDefault="00E452E5" w:rsidP="00BD0851">
            <w:pPr>
              <w:spacing w:before="240" w:line="0" w:lineRule="atLeast"/>
              <w:rPr>
                <w:ins w:id="35017" w:author="phuong vu" w:date="2018-11-30T14:07:00Z"/>
                <w:rPrChange w:id="35018" w:author="phuong vu" w:date="2018-11-30T22:36:00Z">
                  <w:rPr>
                    <w:ins w:id="35019" w:author="phuong vu" w:date="2018-11-30T14:07:00Z"/>
                  </w:rPr>
                </w:rPrChange>
              </w:rPr>
              <w:pPrChange w:id="35020" w:author="phuong vu" w:date="2018-11-30T14:16:00Z">
                <w:pPr>
                  <w:spacing w:line="276" w:lineRule="auto"/>
                </w:pPr>
              </w:pPrChange>
            </w:pPr>
            <w:ins w:id="35021" w:author="phuong vu" w:date="2018-11-30T21:53:00Z">
              <w:r w:rsidRPr="00920004">
                <w:rPr>
                  <w:rPrChange w:id="35022" w:author="phuong vu" w:date="2018-11-30T22:36:00Z">
                    <w:rPr/>
                  </w:rPrChange>
                </w:rPr>
                <w:t>varchar</w:t>
              </w:r>
            </w:ins>
          </w:p>
        </w:tc>
        <w:tc>
          <w:tcPr>
            <w:tcW w:w="991" w:type="dxa"/>
            <w:noWrap/>
            <w:vAlign w:val="center"/>
            <w:hideMark/>
            <w:tcPrChange w:id="35023" w:author="phuong vu" w:date="2018-11-30T21:37:00Z">
              <w:tcPr>
                <w:tcW w:w="991" w:type="dxa"/>
                <w:noWrap/>
                <w:vAlign w:val="center"/>
                <w:hideMark/>
              </w:tcPr>
            </w:tcPrChange>
          </w:tcPr>
          <w:p w14:paraId="2B196F04" w14:textId="77777777" w:rsidR="006871B5" w:rsidRPr="00920004" w:rsidRDefault="006871B5" w:rsidP="00BD0851">
            <w:pPr>
              <w:spacing w:before="240" w:line="0" w:lineRule="atLeast"/>
              <w:jc w:val="center"/>
              <w:rPr>
                <w:ins w:id="35024" w:author="phuong vu" w:date="2018-11-30T14:07:00Z"/>
                <w:rPrChange w:id="35025" w:author="phuong vu" w:date="2018-11-30T22:36:00Z">
                  <w:rPr>
                    <w:ins w:id="35026" w:author="phuong vu" w:date="2018-11-30T14:07:00Z"/>
                  </w:rPr>
                </w:rPrChange>
              </w:rPr>
              <w:pPrChange w:id="35027" w:author="phuong vu" w:date="2018-11-30T14:16:00Z">
                <w:pPr>
                  <w:spacing w:line="276" w:lineRule="auto"/>
                  <w:jc w:val="center"/>
                </w:pPr>
              </w:pPrChange>
            </w:pPr>
            <w:ins w:id="35028" w:author="phuong vu" w:date="2018-11-30T14:07:00Z">
              <w:r w:rsidRPr="00920004">
                <w:rPr>
                  <w:rPrChange w:id="35029" w:author="phuong vu" w:date="2018-11-30T22:36:00Z">
                    <w:rPr/>
                  </w:rPrChange>
                </w:rPr>
                <w:t>X</w:t>
              </w:r>
            </w:ins>
          </w:p>
        </w:tc>
        <w:tc>
          <w:tcPr>
            <w:tcW w:w="838" w:type="dxa"/>
            <w:noWrap/>
            <w:vAlign w:val="center"/>
            <w:hideMark/>
            <w:tcPrChange w:id="35030" w:author="phuong vu" w:date="2018-11-30T21:37:00Z">
              <w:tcPr>
                <w:tcW w:w="838" w:type="dxa"/>
                <w:noWrap/>
                <w:vAlign w:val="center"/>
                <w:hideMark/>
              </w:tcPr>
            </w:tcPrChange>
          </w:tcPr>
          <w:p w14:paraId="09C4BF1A" w14:textId="77777777" w:rsidR="006871B5" w:rsidRPr="00920004" w:rsidRDefault="006871B5" w:rsidP="00BD0851">
            <w:pPr>
              <w:spacing w:before="240" w:line="0" w:lineRule="atLeast"/>
              <w:jc w:val="center"/>
              <w:rPr>
                <w:ins w:id="35031" w:author="phuong vu" w:date="2018-11-30T14:07:00Z"/>
                <w:rPrChange w:id="35032" w:author="phuong vu" w:date="2018-11-30T22:36:00Z">
                  <w:rPr>
                    <w:ins w:id="35033" w:author="phuong vu" w:date="2018-11-30T14:07:00Z"/>
                  </w:rPr>
                </w:rPrChange>
              </w:rPr>
              <w:pPrChange w:id="35034" w:author="phuong vu" w:date="2018-11-30T14:16:00Z">
                <w:pPr>
                  <w:spacing w:line="276" w:lineRule="auto"/>
                  <w:jc w:val="center"/>
                </w:pPr>
              </w:pPrChange>
            </w:pPr>
          </w:p>
        </w:tc>
        <w:tc>
          <w:tcPr>
            <w:tcW w:w="1414" w:type="dxa"/>
            <w:noWrap/>
            <w:vAlign w:val="center"/>
            <w:hideMark/>
            <w:tcPrChange w:id="35035" w:author="phuong vu" w:date="2018-11-30T21:37:00Z">
              <w:tcPr>
                <w:tcW w:w="1414" w:type="dxa"/>
                <w:noWrap/>
                <w:vAlign w:val="center"/>
                <w:hideMark/>
              </w:tcPr>
            </w:tcPrChange>
          </w:tcPr>
          <w:p w14:paraId="5BE40955" w14:textId="77777777" w:rsidR="006871B5" w:rsidRPr="00920004" w:rsidRDefault="006871B5" w:rsidP="00BD0851">
            <w:pPr>
              <w:spacing w:before="240" w:line="0" w:lineRule="atLeast"/>
              <w:jc w:val="center"/>
              <w:rPr>
                <w:ins w:id="35036" w:author="phuong vu" w:date="2018-11-30T14:07:00Z"/>
                <w:rPrChange w:id="35037" w:author="phuong vu" w:date="2018-11-30T22:36:00Z">
                  <w:rPr>
                    <w:ins w:id="35038" w:author="phuong vu" w:date="2018-11-30T14:07:00Z"/>
                  </w:rPr>
                </w:rPrChange>
              </w:rPr>
              <w:pPrChange w:id="35039" w:author="phuong vu" w:date="2018-11-30T14:16:00Z">
                <w:pPr>
                  <w:spacing w:line="276" w:lineRule="auto"/>
                  <w:jc w:val="center"/>
                </w:pPr>
              </w:pPrChange>
            </w:pPr>
          </w:p>
        </w:tc>
        <w:tc>
          <w:tcPr>
            <w:tcW w:w="1611" w:type="dxa"/>
            <w:noWrap/>
            <w:hideMark/>
            <w:tcPrChange w:id="35040" w:author="phuong vu" w:date="2018-11-30T21:37:00Z">
              <w:tcPr>
                <w:tcW w:w="1611" w:type="dxa"/>
                <w:noWrap/>
                <w:hideMark/>
              </w:tcPr>
            </w:tcPrChange>
          </w:tcPr>
          <w:p w14:paraId="5646E741" w14:textId="77777777" w:rsidR="006871B5" w:rsidRPr="00920004" w:rsidRDefault="006871B5" w:rsidP="00BD0851">
            <w:pPr>
              <w:spacing w:before="240" w:line="0" w:lineRule="atLeast"/>
              <w:rPr>
                <w:ins w:id="35041" w:author="phuong vu" w:date="2018-11-30T14:07:00Z"/>
                <w:rPrChange w:id="35042" w:author="phuong vu" w:date="2018-11-30T22:36:00Z">
                  <w:rPr>
                    <w:ins w:id="35043" w:author="phuong vu" w:date="2018-11-30T14:07:00Z"/>
                  </w:rPr>
                </w:rPrChange>
              </w:rPr>
              <w:pPrChange w:id="35044" w:author="phuong vu" w:date="2018-11-30T14:16:00Z">
                <w:pPr>
                  <w:spacing w:line="276" w:lineRule="auto"/>
                </w:pPr>
              </w:pPrChange>
            </w:pPr>
            <w:ins w:id="35045" w:author="phuong vu" w:date="2018-11-30T14:07:00Z">
              <w:r w:rsidRPr="00920004">
                <w:rPr>
                  <w:rPrChange w:id="35046" w:author="phuong vu" w:date="2018-11-30T22:36:00Z">
                    <w:rPr/>
                  </w:rPrChange>
                </w:rPr>
                <w:t>Ghi chú</w:t>
              </w:r>
            </w:ins>
          </w:p>
        </w:tc>
      </w:tr>
      <w:tr w:rsidR="006871B5" w:rsidRPr="00920004" w14:paraId="21657EC3" w14:textId="77777777" w:rsidTr="00941ED9">
        <w:trPr>
          <w:trHeight w:val="300"/>
          <w:ins w:id="35047" w:author="phuong vu" w:date="2018-11-30T14:07:00Z"/>
          <w:trPrChange w:id="35048" w:author="phuong vu" w:date="2018-11-30T21:37:00Z">
            <w:trPr>
              <w:trHeight w:val="300"/>
            </w:trPr>
          </w:trPrChange>
        </w:trPr>
        <w:tc>
          <w:tcPr>
            <w:tcW w:w="708" w:type="dxa"/>
            <w:noWrap/>
            <w:vAlign w:val="center"/>
            <w:hideMark/>
            <w:tcPrChange w:id="35049" w:author="phuong vu" w:date="2018-11-30T21:37:00Z">
              <w:tcPr>
                <w:tcW w:w="708" w:type="dxa"/>
                <w:noWrap/>
                <w:hideMark/>
              </w:tcPr>
            </w:tcPrChange>
          </w:tcPr>
          <w:p w14:paraId="40519B81" w14:textId="77777777" w:rsidR="006871B5" w:rsidRPr="00920004" w:rsidRDefault="006871B5" w:rsidP="00941ED9">
            <w:pPr>
              <w:spacing w:before="240" w:line="0" w:lineRule="atLeast"/>
              <w:jc w:val="center"/>
              <w:rPr>
                <w:ins w:id="35050" w:author="phuong vu" w:date="2018-11-30T14:07:00Z"/>
                <w:lang w:val="en-US"/>
                <w:rPrChange w:id="35051" w:author="phuong vu" w:date="2018-11-30T22:36:00Z">
                  <w:rPr>
                    <w:ins w:id="35052" w:author="phuong vu" w:date="2018-11-30T14:07:00Z"/>
                    <w:lang w:val="en-US"/>
                  </w:rPr>
                </w:rPrChange>
              </w:rPr>
              <w:pPrChange w:id="35053" w:author="phuong vu" w:date="2018-11-30T21:37:00Z">
                <w:pPr>
                  <w:spacing w:line="276" w:lineRule="auto"/>
                </w:pPr>
              </w:pPrChange>
            </w:pPr>
            <w:ins w:id="35054" w:author="phuong vu" w:date="2018-11-30T14:07:00Z">
              <w:r w:rsidRPr="00920004">
                <w:rPr>
                  <w:lang w:val="en-US"/>
                  <w:rPrChange w:id="35055" w:author="phuong vu" w:date="2018-11-30T22:36:00Z">
                    <w:rPr>
                      <w:lang w:val="en-US"/>
                    </w:rPr>
                  </w:rPrChange>
                </w:rPr>
                <w:lastRenderedPageBreak/>
                <w:t>11</w:t>
              </w:r>
            </w:ins>
          </w:p>
        </w:tc>
        <w:tc>
          <w:tcPr>
            <w:tcW w:w="1863" w:type="dxa"/>
            <w:noWrap/>
            <w:hideMark/>
            <w:tcPrChange w:id="35056" w:author="phuong vu" w:date="2018-11-30T21:37:00Z">
              <w:tcPr>
                <w:tcW w:w="1863" w:type="dxa"/>
                <w:noWrap/>
                <w:hideMark/>
              </w:tcPr>
            </w:tcPrChange>
          </w:tcPr>
          <w:p w14:paraId="15C7857F" w14:textId="77777777" w:rsidR="006871B5" w:rsidRPr="00920004" w:rsidRDefault="006871B5" w:rsidP="00BD0851">
            <w:pPr>
              <w:spacing w:before="240" w:line="0" w:lineRule="atLeast"/>
              <w:rPr>
                <w:ins w:id="35057" w:author="phuong vu" w:date="2018-11-30T14:07:00Z"/>
                <w:rPrChange w:id="35058" w:author="phuong vu" w:date="2018-11-30T22:36:00Z">
                  <w:rPr>
                    <w:ins w:id="35059" w:author="phuong vu" w:date="2018-11-30T14:07:00Z"/>
                  </w:rPr>
                </w:rPrChange>
              </w:rPr>
              <w:pPrChange w:id="35060" w:author="phuong vu" w:date="2018-11-30T14:16:00Z">
                <w:pPr>
                  <w:spacing w:line="276" w:lineRule="auto"/>
                </w:pPr>
              </w:pPrChange>
            </w:pPr>
            <w:ins w:id="35061" w:author="phuong vu" w:date="2018-11-30T14:07:00Z">
              <w:r w:rsidRPr="00920004">
                <w:rPr>
                  <w:rPrChange w:id="35062" w:author="phuong vu" w:date="2018-11-30T22:36:00Z">
                    <w:rPr/>
                  </w:rPrChange>
                </w:rPr>
                <w:t>unit_price</w:t>
              </w:r>
            </w:ins>
          </w:p>
        </w:tc>
        <w:tc>
          <w:tcPr>
            <w:tcW w:w="1300" w:type="dxa"/>
            <w:noWrap/>
            <w:hideMark/>
            <w:tcPrChange w:id="35063" w:author="phuong vu" w:date="2018-11-30T21:37:00Z">
              <w:tcPr>
                <w:tcW w:w="1300" w:type="dxa"/>
                <w:noWrap/>
                <w:hideMark/>
              </w:tcPr>
            </w:tcPrChange>
          </w:tcPr>
          <w:p w14:paraId="2259269D" w14:textId="77777777" w:rsidR="006871B5" w:rsidRPr="00920004" w:rsidRDefault="006871B5" w:rsidP="00BD0851">
            <w:pPr>
              <w:spacing w:before="240" w:line="0" w:lineRule="atLeast"/>
              <w:rPr>
                <w:ins w:id="35064" w:author="phuong vu" w:date="2018-11-30T14:07:00Z"/>
                <w:rPrChange w:id="35065" w:author="phuong vu" w:date="2018-11-30T22:36:00Z">
                  <w:rPr>
                    <w:ins w:id="35066" w:author="phuong vu" w:date="2018-11-30T14:07:00Z"/>
                  </w:rPr>
                </w:rPrChange>
              </w:rPr>
              <w:pPrChange w:id="35067" w:author="phuong vu" w:date="2018-11-30T14:16:00Z">
                <w:pPr>
                  <w:spacing w:line="276" w:lineRule="auto"/>
                </w:pPr>
              </w:pPrChange>
            </w:pPr>
            <w:ins w:id="35068" w:author="phuong vu" w:date="2018-11-30T14:07:00Z">
              <w:r w:rsidRPr="00920004">
                <w:rPr>
                  <w:rPrChange w:id="35069" w:author="phuong vu" w:date="2018-11-30T22:36:00Z">
                    <w:rPr/>
                  </w:rPrChange>
                </w:rPr>
                <w:t>numeric</w:t>
              </w:r>
            </w:ins>
          </w:p>
        </w:tc>
        <w:tc>
          <w:tcPr>
            <w:tcW w:w="991" w:type="dxa"/>
            <w:noWrap/>
            <w:vAlign w:val="center"/>
            <w:hideMark/>
            <w:tcPrChange w:id="35070" w:author="phuong vu" w:date="2018-11-30T21:37:00Z">
              <w:tcPr>
                <w:tcW w:w="991" w:type="dxa"/>
                <w:noWrap/>
                <w:vAlign w:val="center"/>
                <w:hideMark/>
              </w:tcPr>
            </w:tcPrChange>
          </w:tcPr>
          <w:p w14:paraId="512B27D5" w14:textId="77777777" w:rsidR="006871B5" w:rsidRPr="00920004" w:rsidRDefault="006871B5" w:rsidP="00BD0851">
            <w:pPr>
              <w:spacing w:before="240" w:line="0" w:lineRule="atLeast"/>
              <w:jc w:val="center"/>
              <w:rPr>
                <w:ins w:id="35071" w:author="phuong vu" w:date="2018-11-30T14:07:00Z"/>
                <w:rPrChange w:id="35072" w:author="phuong vu" w:date="2018-11-30T22:36:00Z">
                  <w:rPr>
                    <w:ins w:id="35073" w:author="phuong vu" w:date="2018-11-30T14:07:00Z"/>
                  </w:rPr>
                </w:rPrChange>
              </w:rPr>
              <w:pPrChange w:id="35074" w:author="phuong vu" w:date="2018-11-30T14:16:00Z">
                <w:pPr>
                  <w:spacing w:line="276" w:lineRule="auto"/>
                  <w:jc w:val="center"/>
                </w:pPr>
              </w:pPrChange>
            </w:pPr>
          </w:p>
        </w:tc>
        <w:tc>
          <w:tcPr>
            <w:tcW w:w="838" w:type="dxa"/>
            <w:noWrap/>
            <w:vAlign w:val="center"/>
            <w:hideMark/>
            <w:tcPrChange w:id="35075" w:author="phuong vu" w:date="2018-11-30T21:37:00Z">
              <w:tcPr>
                <w:tcW w:w="838" w:type="dxa"/>
                <w:noWrap/>
                <w:vAlign w:val="center"/>
                <w:hideMark/>
              </w:tcPr>
            </w:tcPrChange>
          </w:tcPr>
          <w:p w14:paraId="7FA3E533" w14:textId="77777777" w:rsidR="006871B5" w:rsidRPr="00920004" w:rsidRDefault="006871B5" w:rsidP="00BD0851">
            <w:pPr>
              <w:spacing w:before="240" w:line="0" w:lineRule="atLeast"/>
              <w:jc w:val="center"/>
              <w:rPr>
                <w:ins w:id="35076" w:author="phuong vu" w:date="2018-11-30T14:07:00Z"/>
                <w:rPrChange w:id="35077" w:author="phuong vu" w:date="2018-11-30T22:36:00Z">
                  <w:rPr>
                    <w:ins w:id="35078" w:author="phuong vu" w:date="2018-11-30T14:07:00Z"/>
                  </w:rPr>
                </w:rPrChange>
              </w:rPr>
              <w:pPrChange w:id="35079" w:author="phuong vu" w:date="2018-11-30T14:16:00Z">
                <w:pPr>
                  <w:spacing w:line="276" w:lineRule="auto"/>
                  <w:jc w:val="center"/>
                </w:pPr>
              </w:pPrChange>
            </w:pPr>
          </w:p>
        </w:tc>
        <w:tc>
          <w:tcPr>
            <w:tcW w:w="1414" w:type="dxa"/>
            <w:noWrap/>
            <w:vAlign w:val="center"/>
            <w:hideMark/>
            <w:tcPrChange w:id="35080" w:author="phuong vu" w:date="2018-11-30T21:37:00Z">
              <w:tcPr>
                <w:tcW w:w="1414" w:type="dxa"/>
                <w:noWrap/>
                <w:vAlign w:val="center"/>
                <w:hideMark/>
              </w:tcPr>
            </w:tcPrChange>
          </w:tcPr>
          <w:p w14:paraId="4D9CD907" w14:textId="77777777" w:rsidR="006871B5" w:rsidRPr="00920004" w:rsidRDefault="006871B5" w:rsidP="00BD0851">
            <w:pPr>
              <w:spacing w:before="240" w:line="0" w:lineRule="atLeast"/>
              <w:jc w:val="center"/>
              <w:rPr>
                <w:ins w:id="35081" w:author="phuong vu" w:date="2018-11-30T14:07:00Z"/>
                <w:rPrChange w:id="35082" w:author="phuong vu" w:date="2018-11-30T22:36:00Z">
                  <w:rPr>
                    <w:ins w:id="35083" w:author="phuong vu" w:date="2018-11-30T14:07:00Z"/>
                  </w:rPr>
                </w:rPrChange>
              </w:rPr>
              <w:pPrChange w:id="35084" w:author="phuong vu" w:date="2018-11-30T14:16:00Z">
                <w:pPr>
                  <w:spacing w:line="276" w:lineRule="auto"/>
                  <w:jc w:val="center"/>
                </w:pPr>
              </w:pPrChange>
            </w:pPr>
            <w:ins w:id="35085" w:author="phuong vu" w:date="2018-11-30T14:07:00Z">
              <w:r w:rsidRPr="00920004">
                <w:rPr>
                  <w:rPrChange w:id="35086" w:author="phuong vu" w:date="2018-11-30T22:36:00Z">
                    <w:rPr/>
                  </w:rPrChange>
                </w:rPr>
                <w:t>X</w:t>
              </w:r>
            </w:ins>
          </w:p>
        </w:tc>
        <w:tc>
          <w:tcPr>
            <w:tcW w:w="1611" w:type="dxa"/>
            <w:noWrap/>
            <w:hideMark/>
            <w:tcPrChange w:id="35087" w:author="phuong vu" w:date="2018-11-30T21:37:00Z">
              <w:tcPr>
                <w:tcW w:w="1611" w:type="dxa"/>
                <w:noWrap/>
                <w:hideMark/>
              </w:tcPr>
            </w:tcPrChange>
          </w:tcPr>
          <w:p w14:paraId="153EB2FE" w14:textId="77777777" w:rsidR="006871B5" w:rsidRPr="00920004" w:rsidRDefault="006871B5" w:rsidP="00BD0851">
            <w:pPr>
              <w:keepNext/>
              <w:spacing w:before="240" w:line="0" w:lineRule="atLeast"/>
              <w:rPr>
                <w:ins w:id="35088" w:author="phuong vu" w:date="2018-11-30T14:07:00Z"/>
                <w:rPrChange w:id="35089" w:author="phuong vu" w:date="2018-11-30T22:36:00Z">
                  <w:rPr>
                    <w:ins w:id="35090" w:author="phuong vu" w:date="2018-11-30T14:07:00Z"/>
                  </w:rPr>
                </w:rPrChange>
              </w:rPr>
              <w:pPrChange w:id="35091" w:author="phuong vu" w:date="2018-11-30T14:16:00Z">
                <w:pPr>
                  <w:keepNext/>
                  <w:spacing w:line="276" w:lineRule="auto"/>
                </w:pPr>
              </w:pPrChange>
            </w:pPr>
            <w:ins w:id="35092" w:author="phuong vu" w:date="2018-11-30T14:07:00Z">
              <w:r w:rsidRPr="00920004">
                <w:rPr>
                  <w:rPrChange w:id="35093" w:author="phuong vu" w:date="2018-11-30T22:36:00Z">
                    <w:rPr/>
                  </w:rPrChange>
                </w:rPr>
                <w:t>ID đơn giá</w:t>
              </w:r>
            </w:ins>
          </w:p>
        </w:tc>
      </w:tr>
    </w:tbl>
    <w:p w14:paraId="4DBCB310" w14:textId="67D58AA9" w:rsidR="006871B5" w:rsidRPr="00920004" w:rsidRDefault="006871B5" w:rsidP="00A17FA5">
      <w:pPr>
        <w:pStyle w:val="Caption"/>
        <w:rPr>
          <w:ins w:id="35094" w:author="phuong vu" w:date="2018-11-30T14:07:00Z"/>
          <w:rPrChange w:id="35095" w:author="phuong vu" w:date="2018-11-30T22:36:00Z">
            <w:rPr>
              <w:ins w:id="35096" w:author="phuong vu" w:date="2018-11-30T14:07:00Z"/>
              <w:b/>
              <w:i w:val="0"/>
              <w:iCs w:val="0"/>
            </w:rPr>
          </w:rPrChange>
        </w:rPr>
        <w:pPrChange w:id="35097" w:author="phuong vu" w:date="2018-11-30T22:42:00Z">
          <w:pPr>
            <w:pStyle w:val="Caption"/>
            <w:spacing w:line="276" w:lineRule="auto"/>
          </w:pPr>
        </w:pPrChange>
      </w:pPr>
      <w:bookmarkStart w:id="35098" w:name="_Toc531381653"/>
      <w:ins w:id="35099" w:author="phuong vu" w:date="2018-11-30T14:07:00Z">
        <w:r w:rsidRPr="00920004">
          <w:rPr>
            <w:rPrChange w:id="35100" w:author="phuong vu" w:date="2018-11-30T22:36:00Z">
              <w:rPr/>
            </w:rPrChange>
          </w:rPr>
          <w:t xml:space="preserve">Bảng </w:t>
        </w:r>
      </w:ins>
      <w:ins w:id="35101" w:author="phuong vu" w:date="2018-11-30T14:54:00Z">
        <w:r w:rsidR="00D632EE" w:rsidRPr="00920004">
          <w:rPr>
            <w:rPrChange w:id="35102" w:author="phuong vu" w:date="2018-11-30T22:36:00Z">
              <w:rPr/>
            </w:rPrChange>
          </w:rPr>
          <w:fldChar w:fldCharType="begin"/>
        </w:r>
        <w:r w:rsidR="00D632EE" w:rsidRPr="00920004">
          <w:rPr>
            <w:rPrChange w:id="35103" w:author="phuong vu" w:date="2018-11-30T22:36:00Z">
              <w:rPr/>
            </w:rPrChange>
          </w:rPr>
          <w:instrText xml:space="preserve"> STYLEREF 1 \s </w:instrText>
        </w:r>
      </w:ins>
      <w:r w:rsidR="00D632EE" w:rsidRPr="00920004">
        <w:rPr>
          <w:rPrChange w:id="35104" w:author="phuong vu" w:date="2018-11-30T22:36:00Z">
            <w:rPr/>
          </w:rPrChange>
        </w:rPr>
        <w:fldChar w:fldCharType="separate"/>
      </w:r>
      <w:r w:rsidR="00B5490C">
        <w:rPr>
          <w:noProof/>
        </w:rPr>
        <w:t>4</w:t>
      </w:r>
      <w:ins w:id="35105" w:author="phuong vu" w:date="2018-11-30T14:54:00Z">
        <w:r w:rsidR="00D632EE" w:rsidRPr="00920004">
          <w:rPr>
            <w:rPrChange w:id="35106" w:author="phuong vu" w:date="2018-11-30T22:36:00Z">
              <w:rPr/>
            </w:rPrChange>
          </w:rPr>
          <w:fldChar w:fldCharType="end"/>
        </w:r>
        <w:r w:rsidR="00D632EE" w:rsidRPr="00920004">
          <w:rPr>
            <w:rPrChange w:id="35107" w:author="phuong vu" w:date="2018-11-30T22:36:00Z">
              <w:rPr/>
            </w:rPrChange>
          </w:rPr>
          <w:t>.</w:t>
        </w:r>
        <w:r w:rsidR="00D632EE" w:rsidRPr="00920004">
          <w:rPr>
            <w:rPrChange w:id="35108" w:author="phuong vu" w:date="2018-11-30T22:36:00Z">
              <w:rPr/>
            </w:rPrChange>
          </w:rPr>
          <w:fldChar w:fldCharType="begin"/>
        </w:r>
        <w:r w:rsidR="00D632EE" w:rsidRPr="00920004">
          <w:rPr>
            <w:rPrChange w:id="35109" w:author="phuong vu" w:date="2018-11-30T22:36:00Z">
              <w:rPr/>
            </w:rPrChange>
          </w:rPr>
          <w:instrText xml:space="preserve"> SEQ Bảng \* ARABIC \s 1 </w:instrText>
        </w:r>
      </w:ins>
      <w:r w:rsidR="00D632EE" w:rsidRPr="00920004">
        <w:rPr>
          <w:rPrChange w:id="35110" w:author="phuong vu" w:date="2018-11-30T22:36:00Z">
            <w:rPr/>
          </w:rPrChange>
        </w:rPr>
        <w:fldChar w:fldCharType="separate"/>
      </w:r>
      <w:ins w:id="35111" w:author="phuong vu" w:date="2018-11-30T22:44:00Z">
        <w:r w:rsidR="00B5490C">
          <w:rPr>
            <w:noProof/>
          </w:rPr>
          <w:t>16</w:t>
        </w:r>
      </w:ins>
      <w:ins w:id="35112" w:author="phuong vu" w:date="2018-11-30T14:54:00Z">
        <w:r w:rsidR="00D632EE" w:rsidRPr="00920004">
          <w:rPr>
            <w:rPrChange w:id="35113" w:author="phuong vu" w:date="2018-11-30T22:36:00Z">
              <w:rPr/>
            </w:rPrChange>
          </w:rPr>
          <w:fldChar w:fldCharType="end"/>
        </w:r>
      </w:ins>
      <w:ins w:id="35114" w:author="phuong vu" w:date="2018-11-30T14:07:00Z">
        <w:r w:rsidRPr="00920004">
          <w:rPr>
            <w:rPrChange w:id="35115" w:author="phuong vu" w:date="2018-11-30T22:36:00Z">
              <w:rPr/>
            </w:rPrChange>
          </w:rPr>
          <w:t xml:space="preserve"> Bảng dữ liệu chi tiết hóa đơn</w:t>
        </w:r>
        <w:bookmarkEnd w:id="35098"/>
      </w:ins>
    </w:p>
    <w:p w14:paraId="5B2E5DCE" w14:textId="77777777" w:rsidR="006871B5" w:rsidRPr="00920004" w:rsidRDefault="006871B5" w:rsidP="00941ED9">
      <w:pPr>
        <w:rPr>
          <w:ins w:id="35116" w:author="phuong vu" w:date="2018-11-30T14:07:00Z"/>
          <w:b/>
          <w:rPrChange w:id="35117" w:author="phuong vu" w:date="2018-11-30T22:36:00Z">
            <w:rPr>
              <w:ins w:id="35118" w:author="phuong vu" w:date="2018-11-30T14:07:00Z"/>
            </w:rPr>
          </w:rPrChange>
        </w:rPr>
        <w:pPrChange w:id="35119" w:author="phuong vu" w:date="2018-11-30T21:38:00Z">
          <w:pPr>
            <w:spacing w:line="276" w:lineRule="auto"/>
          </w:pPr>
        </w:pPrChange>
      </w:pPr>
      <w:ins w:id="35120" w:author="phuong vu" w:date="2018-11-30T14:07:00Z">
        <w:r w:rsidRPr="00920004">
          <w:rPr>
            <w:b/>
            <w:lang w:val="en-US"/>
            <w:rPrChange w:id="35121" w:author="phuong vu" w:date="2018-11-30T22:36:00Z">
              <w:rPr>
                <w:lang w:val="en-US"/>
              </w:rPr>
            </w:rPrChange>
          </w:rPr>
          <w:t xml:space="preserve">BẢNG </w:t>
        </w:r>
        <w:r w:rsidRPr="00920004">
          <w:rPr>
            <w:b/>
            <w:rPrChange w:id="35122" w:author="phuong vu" w:date="2018-11-30T22:36:00Z">
              <w:rPr/>
            </w:rPrChange>
          </w:rPr>
          <w:t>BRANCH</w:t>
        </w:r>
      </w:ins>
    </w:p>
    <w:tbl>
      <w:tblPr>
        <w:tblStyle w:val="TableGrid"/>
        <w:tblW w:w="8725" w:type="dxa"/>
        <w:tblLook w:val="04A0" w:firstRow="1" w:lastRow="0" w:firstColumn="1" w:lastColumn="0" w:noHBand="0" w:noVBand="1"/>
      </w:tblPr>
      <w:tblGrid>
        <w:gridCol w:w="708"/>
        <w:gridCol w:w="1689"/>
        <w:gridCol w:w="1300"/>
        <w:gridCol w:w="1098"/>
        <w:gridCol w:w="838"/>
        <w:gridCol w:w="823"/>
        <w:gridCol w:w="2269"/>
      </w:tblGrid>
      <w:tr w:rsidR="006871B5" w:rsidRPr="00920004" w14:paraId="04FE5B6A" w14:textId="77777777" w:rsidTr="006871B5">
        <w:trPr>
          <w:trHeight w:val="300"/>
          <w:ins w:id="35123" w:author="phuong vu" w:date="2018-11-30T14:07:00Z"/>
        </w:trPr>
        <w:tc>
          <w:tcPr>
            <w:tcW w:w="708" w:type="dxa"/>
            <w:noWrap/>
            <w:vAlign w:val="center"/>
            <w:hideMark/>
          </w:tcPr>
          <w:p w14:paraId="1CD17E61" w14:textId="77777777" w:rsidR="006871B5" w:rsidRPr="00920004" w:rsidRDefault="006871B5" w:rsidP="00BD0851">
            <w:pPr>
              <w:spacing w:before="240" w:line="0" w:lineRule="atLeast"/>
              <w:jc w:val="center"/>
              <w:rPr>
                <w:ins w:id="35124" w:author="phuong vu" w:date="2018-11-30T14:07:00Z"/>
                <w:b/>
                <w:bCs/>
                <w:rPrChange w:id="35125" w:author="phuong vu" w:date="2018-11-30T22:36:00Z">
                  <w:rPr>
                    <w:ins w:id="35126" w:author="phuong vu" w:date="2018-11-30T14:07:00Z"/>
                    <w:b/>
                    <w:bCs/>
                  </w:rPr>
                </w:rPrChange>
              </w:rPr>
              <w:pPrChange w:id="35127" w:author="phuong vu" w:date="2018-11-30T14:16:00Z">
                <w:pPr>
                  <w:spacing w:line="276" w:lineRule="auto"/>
                  <w:jc w:val="center"/>
                </w:pPr>
              </w:pPrChange>
            </w:pPr>
            <w:ins w:id="35128" w:author="phuong vu" w:date="2018-11-30T14:07:00Z">
              <w:r w:rsidRPr="00920004">
                <w:rPr>
                  <w:b/>
                  <w:bCs/>
                  <w:lang w:val="da-DK"/>
                  <w:rPrChange w:id="35129" w:author="phuong vu" w:date="2018-11-30T22:36:00Z">
                    <w:rPr>
                      <w:b/>
                      <w:bCs/>
                      <w:lang w:val="da-DK"/>
                    </w:rPr>
                  </w:rPrChange>
                </w:rPr>
                <w:t>STT</w:t>
              </w:r>
            </w:ins>
          </w:p>
        </w:tc>
        <w:tc>
          <w:tcPr>
            <w:tcW w:w="1689" w:type="dxa"/>
            <w:noWrap/>
            <w:vAlign w:val="center"/>
            <w:hideMark/>
          </w:tcPr>
          <w:p w14:paraId="2BEA2136" w14:textId="77777777" w:rsidR="006871B5" w:rsidRPr="00920004" w:rsidRDefault="006871B5" w:rsidP="00BD0851">
            <w:pPr>
              <w:spacing w:before="240" w:line="0" w:lineRule="atLeast"/>
              <w:jc w:val="center"/>
              <w:rPr>
                <w:ins w:id="35130" w:author="phuong vu" w:date="2018-11-30T14:07:00Z"/>
                <w:b/>
                <w:bCs/>
                <w:rPrChange w:id="35131" w:author="phuong vu" w:date="2018-11-30T22:36:00Z">
                  <w:rPr>
                    <w:ins w:id="35132" w:author="phuong vu" w:date="2018-11-30T14:07:00Z"/>
                    <w:b/>
                    <w:bCs/>
                  </w:rPr>
                </w:rPrChange>
              </w:rPr>
              <w:pPrChange w:id="35133" w:author="phuong vu" w:date="2018-11-30T14:16:00Z">
                <w:pPr>
                  <w:spacing w:line="276" w:lineRule="auto"/>
                  <w:jc w:val="center"/>
                </w:pPr>
              </w:pPrChange>
            </w:pPr>
            <w:ins w:id="35134" w:author="phuong vu" w:date="2018-11-30T14:07:00Z">
              <w:r w:rsidRPr="00920004">
                <w:rPr>
                  <w:b/>
                  <w:bCs/>
                  <w:lang w:val="da-DK"/>
                  <w:rPrChange w:id="35135" w:author="phuong vu" w:date="2018-11-30T22:36:00Z">
                    <w:rPr>
                      <w:b/>
                      <w:bCs/>
                      <w:lang w:val="da-DK"/>
                    </w:rPr>
                  </w:rPrChange>
                </w:rPr>
                <w:t>Tên trường</w:t>
              </w:r>
            </w:ins>
          </w:p>
        </w:tc>
        <w:tc>
          <w:tcPr>
            <w:tcW w:w="1300" w:type="dxa"/>
            <w:noWrap/>
            <w:vAlign w:val="center"/>
            <w:hideMark/>
          </w:tcPr>
          <w:p w14:paraId="5008E384" w14:textId="77777777" w:rsidR="006871B5" w:rsidRPr="00920004" w:rsidRDefault="006871B5" w:rsidP="00BD0851">
            <w:pPr>
              <w:spacing w:before="240" w:line="0" w:lineRule="atLeast"/>
              <w:jc w:val="center"/>
              <w:rPr>
                <w:ins w:id="35136" w:author="phuong vu" w:date="2018-11-30T14:07:00Z"/>
                <w:b/>
                <w:bCs/>
                <w:rPrChange w:id="35137" w:author="phuong vu" w:date="2018-11-30T22:36:00Z">
                  <w:rPr>
                    <w:ins w:id="35138" w:author="phuong vu" w:date="2018-11-30T14:07:00Z"/>
                    <w:b/>
                    <w:bCs/>
                  </w:rPr>
                </w:rPrChange>
              </w:rPr>
              <w:pPrChange w:id="35139" w:author="phuong vu" w:date="2018-11-30T14:16:00Z">
                <w:pPr>
                  <w:spacing w:line="276" w:lineRule="auto"/>
                  <w:jc w:val="center"/>
                </w:pPr>
              </w:pPrChange>
            </w:pPr>
            <w:ins w:id="35140" w:author="phuong vu" w:date="2018-11-30T14:07:00Z">
              <w:r w:rsidRPr="00920004">
                <w:rPr>
                  <w:b/>
                  <w:bCs/>
                  <w:lang w:val="da-DK"/>
                  <w:rPrChange w:id="35141" w:author="phuong vu" w:date="2018-11-30T22:36:00Z">
                    <w:rPr>
                      <w:b/>
                      <w:bCs/>
                      <w:lang w:val="da-DK"/>
                    </w:rPr>
                  </w:rPrChange>
                </w:rPr>
                <w:t>Kiểu</w:t>
              </w:r>
            </w:ins>
          </w:p>
        </w:tc>
        <w:tc>
          <w:tcPr>
            <w:tcW w:w="1098" w:type="dxa"/>
            <w:noWrap/>
            <w:vAlign w:val="center"/>
            <w:hideMark/>
          </w:tcPr>
          <w:p w14:paraId="000D2310" w14:textId="77777777" w:rsidR="006871B5" w:rsidRPr="00920004" w:rsidRDefault="006871B5" w:rsidP="00BD0851">
            <w:pPr>
              <w:spacing w:before="240" w:line="0" w:lineRule="atLeast"/>
              <w:jc w:val="center"/>
              <w:rPr>
                <w:ins w:id="35142" w:author="phuong vu" w:date="2018-11-30T14:07:00Z"/>
                <w:b/>
                <w:bCs/>
                <w:rPrChange w:id="35143" w:author="phuong vu" w:date="2018-11-30T22:36:00Z">
                  <w:rPr>
                    <w:ins w:id="35144" w:author="phuong vu" w:date="2018-11-30T14:07:00Z"/>
                    <w:b/>
                    <w:bCs/>
                  </w:rPr>
                </w:rPrChange>
              </w:rPr>
              <w:pPrChange w:id="35145" w:author="phuong vu" w:date="2018-11-30T14:16:00Z">
                <w:pPr>
                  <w:spacing w:line="276" w:lineRule="auto"/>
                  <w:jc w:val="center"/>
                </w:pPr>
              </w:pPrChange>
            </w:pPr>
            <w:ins w:id="35146" w:author="phuong vu" w:date="2018-11-30T14:07:00Z">
              <w:r w:rsidRPr="00920004">
                <w:rPr>
                  <w:b/>
                  <w:bCs/>
                  <w:lang w:val="da-DK"/>
                  <w:rPrChange w:id="35147" w:author="phuong vu" w:date="2018-11-30T22:36:00Z">
                    <w:rPr>
                      <w:b/>
                      <w:bCs/>
                      <w:lang w:val="da-DK"/>
                    </w:rPr>
                  </w:rPrChange>
                </w:rPr>
                <w:t>Chấp nhận Null</w:t>
              </w:r>
            </w:ins>
          </w:p>
        </w:tc>
        <w:tc>
          <w:tcPr>
            <w:tcW w:w="838" w:type="dxa"/>
            <w:noWrap/>
            <w:vAlign w:val="center"/>
            <w:hideMark/>
          </w:tcPr>
          <w:p w14:paraId="1306C3B4" w14:textId="77777777" w:rsidR="006871B5" w:rsidRPr="00920004" w:rsidRDefault="006871B5" w:rsidP="00BD0851">
            <w:pPr>
              <w:spacing w:before="240" w:line="0" w:lineRule="atLeast"/>
              <w:jc w:val="center"/>
              <w:rPr>
                <w:ins w:id="35148" w:author="phuong vu" w:date="2018-11-30T14:07:00Z"/>
                <w:b/>
                <w:bCs/>
                <w:rPrChange w:id="35149" w:author="phuong vu" w:date="2018-11-30T22:36:00Z">
                  <w:rPr>
                    <w:ins w:id="35150" w:author="phuong vu" w:date="2018-11-30T14:07:00Z"/>
                    <w:b/>
                    <w:bCs/>
                  </w:rPr>
                </w:rPrChange>
              </w:rPr>
              <w:pPrChange w:id="35151" w:author="phuong vu" w:date="2018-11-30T14:16:00Z">
                <w:pPr>
                  <w:spacing w:line="276" w:lineRule="auto"/>
                  <w:jc w:val="center"/>
                </w:pPr>
              </w:pPrChange>
            </w:pPr>
            <w:ins w:id="35152" w:author="phuong vu" w:date="2018-11-30T14:07:00Z">
              <w:r w:rsidRPr="00920004">
                <w:rPr>
                  <w:b/>
                  <w:bCs/>
                  <w:lang w:val="da-DK"/>
                  <w:rPrChange w:id="35153" w:author="phuong vu" w:date="2018-11-30T22:36:00Z">
                    <w:rPr>
                      <w:b/>
                      <w:bCs/>
                      <w:lang w:val="da-DK"/>
                    </w:rPr>
                  </w:rPrChange>
                </w:rPr>
                <w:t>Khóa chính</w:t>
              </w:r>
            </w:ins>
          </w:p>
        </w:tc>
        <w:tc>
          <w:tcPr>
            <w:tcW w:w="823" w:type="dxa"/>
            <w:noWrap/>
            <w:vAlign w:val="center"/>
            <w:hideMark/>
          </w:tcPr>
          <w:p w14:paraId="058E8E49" w14:textId="77777777" w:rsidR="006871B5" w:rsidRPr="00920004" w:rsidRDefault="006871B5" w:rsidP="00BD0851">
            <w:pPr>
              <w:spacing w:before="240" w:line="0" w:lineRule="atLeast"/>
              <w:jc w:val="center"/>
              <w:rPr>
                <w:ins w:id="35154" w:author="phuong vu" w:date="2018-11-30T14:07:00Z"/>
                <w:b/>
                <w:bCs/>
                <w:rPrChange w:id="35155" w:author="phuong vu" w:date="2018-11-30T22:36:00Z">
                  <w:rPr>
                    <w:ins w:id="35156" w:author="phuong vu" w:date="2018-11-30T14:07:00Z"/>
                    <w:b/>
                    <w:bCs/>
                  </w:rPr>
                </w:rPrChange>
              </w:rPr>
              <w:pPrChange w:id="35157" w:author="phuong vu" w:date="2018-11-30T14:16:00Z">
                <w:pPr>
                  <w:spacing w:line="276" w:lineRule="auto"/>
                  <w:jc w:val="center"/>
                </w:pPr>
              </w:pPrChange>
            </w:pPr>
            <w:ins w:id="35158" w:author="phuong vu" w:date="2018-11-30T14:07:00Z">
              <w:r w:rsidRPr="00920004">
                <w:rPr>
                  <w:b/>
                  <w:bCs/>
                  <w:lang w:val="da-DK"/>
                  <w:rPrChange w:id="35159" w:author="phuong vu" w:date="2018-11-30T22:36:00Z">
                    <w:rPr>
                      <w:b/>
                      <w:bCs/>
                      <w:lang w:val="da-DK"/>
                    </w:rPr>
                  </w:rPrChange>
                </w:rPr>
                <w:t>Khóa ngoại</w:t>
              </w:r>
            </w:ins>
          </w:p>
        </w:tc>
        <w:tc>
          <w:tcPr>
            <w:tcW w:w="2269" w:type="dxa"/>
            <w:noWrap/>
            <w:vAlign w:val="center"/>
            <w:hideMark/>
          </w:tcPr>
          <w:p w14:paraId="48F54900" w14:textId="77777777" w:rsidR="006871B5" w:rsidRPr="00920004" w:rsidRDefault="006871B5" w:rsidP="00BD0851">
            <w:pPr>
              <w:spacing w:before="240" w:line="0" w:lineRule="atLeast"/>
              <w:ind w:right="226"/>
              <w:jc w:val="center"/>
              <w:rPr>
                <w:ins w:id="35160" w:author="phuong vu" w:date="2018-11-30T14:07:00Z"/>
                <w:b/>
                <w:bCs/>
                <w:rPrChange w:id="35161" w:author="phuong vu" w:date="2018-11-30T22:36:00Z">
                  <w:rPr>
                    <w:ins w:id="35162" w:author="phuong vu" w:date="2018-11-30T14:07:00Z"/>
                    <w:b/>
                    <w:bCs/>
                  </w:rPr>
                </w:rPrChange>
              </w:rPr>
              <w:pPrChange w:id="35163" w:author="phuong vu" w:date="2018-11-30T14:16:00Z">
                <w:pPr>
                  <w:spacing w:line="276" w:lineRule="auto"/>
                  <w:ind w:right="226"/>
                  <w:jc w:val="center"/>
                </w:pPr>
              </w:pPrChange>
            </w:pPr>
            <w:ins w:id="35164" w:author="phuong vu" w:date="2018-11-30T14:07:00Z">
              <w:r w:rsidRPr="00920004">
                <w:rPr>
                  <w:b/>
                  <w:bCs/>
                  <w:lang w:val="da-DK"/>
                  <w:rPrChange w:id="35165" w:author="phuong vu" w:date="2018-11-30T22:36:00Z">
                    <w:rPr>
                      <w:b/>
                      <w:bCs/>
                      <w:lang w:val="da-DK"/>
                    </w:rPr>
                  </w:rPrChange>
                </w:rPr>
                <w:t>Mô tả</w:t>
              </w:r>
            </w:ins>
          </w:p>
        </w:tc>
      </w:tr>
      <w:tr w:rsidR="006871B5" w:rsidRPr="00920004" w14:paraId="266AD529" w14:textId="77777777" w:rsidTr="006871B5">
        <w:trPr>
          <w:trHeight w:val="300"/>
          <w:ins w:id="35166" w:author="phuong vu" w:date="2018-11-30T14:07:00Z"/>
        </w:trPr>
        <w:tc>
          <w:tcPr>
            <w:tcW w:w="708" w:type="dxa"/>
            <w:noWrap/>
            <w:vAlign w:val="center"/>
            <w:hideMark/>
          </w:tcPr>
          <w:p w14:paraId="2D05ADAD" w14:textId="77777777" w:rsidR="006871B5" w:rsidRPr="00920004" w:rsidRDefault="006871B5" w:rsidP="00941ED9">
            <w:pPr>
              <w:jc w:val="center"/>
              <w:rPr>
                <w:ins w:id="35167" w:author="phuong vu" w:date="2018-11-30T14:07:00Z"/>
                <w:rPrChange w:id="35168" w:author="phuong vu" w:date="2018-11-30T22:36:00Z">
                  <w:rPr>
                    <w:ins w:id="35169" w:author="phuong vu" w:date="2018-11-30T14:07:00Z"/>
                  </w:rPr>
                </w:rPrChange>
              </w:rPr>
              <w:pPrChange w:id="35170" w:author="phuong vu" w:date="2018-11-30T21:38:00Z">
                <w:pPr>
                  <w:spacing w:line="276" w:lineRule="auto"/>
                  <w:jc w:val="center"/>
                </w:pPr>
              </w:pPrChange>
            </w:pPr>
            <w:ins w:id="35171" w:author="phuong vu" w:date="2018-11-30T14:07:00Z">
              <w:r w:rsidRPr="00920004">
                <w:rPr>
                  <w:rPrChange w:id="35172" w:author="phuong vu" w:date="2018-11-30T22:36:00Z">
                    <w:rPr/>
                  </w:rPrChange>
                </w:rPr>
                <w:t>1</w:t>
              </w:r>
            </w:ins>
          </w:p>
        </w:tc>
        <w:tc>
          <w:tcPr>
            <w:tcW w:w="1689" w:type="dxa"/>
            <w:noWrap/>
            <w:hideMark/>
          </w:tcPr>
          <w:p w14:paraId="4DE49A37" w14:textId="77777777" w:rsidR="006871B5" w:rsidRPr="00920004" w:rsidRDefault="006871B5" w:rsidP="00941ED9">
            <w:pPr>
              <w:rPr>
                <w:ins w:id="35173" w:author="phuong vu" w:date="2018-11-30T14:07:00Z"/>
                <w:rPrChange w:id="35174" w:author="phuong vu" w:date="2018-11-30T22:36:00Z">
                  <w:rPr>
                    <w:ins w:id="35175" w:author="phuong vu" w:date="2018-11-30T14:07:00Z"/>
                  </w:rPr>
                </w:rPrChange>
              </w:rPr>
              <w:pPrChange w:id="35176" w:author="phuong vu" w:date="2018-11-30T21:38:00Z">
                <w:pPr>
                  <w:spacing w:line="276" w:lineRule="auto"/>
                </w:pPr>
              </w:pPrChange>
            </w:pPr>
            <w:ins w:id="35177" w:author="phuong vu" w:date="2018-11-30T14:07:00Z">
              <w:r w:rsidRPr="00920004">
                <w:rPr>
                  <w:rPrChange w:id="35178" w:author="phuong vu" w:date="2018-11-30T22:36:00Z">
                    <w:rPr/>
                  </w:rPrChange>
                </w:rPr>
                <w:t>id</w:t>
              </w:r>
            </w:ins>
          </w:p>
        </w:tc>
        <w:tc>
          <w:tcPr>
            <w:tcW w:w="1300" w:type="dxa"/>
            <w:noWrap/>
            <w:hideMark/>
          </w:tcPr>
          <w:p w14:paraId="55FD1E0D" w14:textId="77777777" w:rsidR="006871B5" w:rsidRPr="00920004" w:rsidRDefault="006871B5" w:rsidP="00941ED9">
            <w:pPr>
              <w:rPr>
                <w:ins w:id="35179" w:author="phuong vu" w:date="2018-11-30T14:07:00Z"/>
                <w:rPrChange w:id="35180" w:author="phuong vu" w:date="2018-11-30T22:36:00Z">
                  <w:rPr>
                    <w:ins w:id="35181" w:author="phuong vu" w:date="2018-11-30T14:07:00Z"/>
                  </w:rPr>
                </w:rPrChange>
              </w:rPr>
              <w:pPrChange w:id="35182" w:author="phuong vu" w:date="2018-11-30T21:38:00Z">
                <w:pPr>
                  <w:spacing w:line="276" w:lineRule="auto"/>
                </w:pPr>
              </w:pPrChange>
            </w:pPr>
            <w:ins w:id="35183" w:author="phuong vu" w:date="2018-11-30T14:07:00Z">
              <w:r w:rsidRPr="00920004">
                <w:rPr>
                  <w:rPrChange w:id="35184" w:author="phuong vu" w:date="2018-11-30T22:36:00Z">
                    <w:rPr/>
                  </w:rPrChange>
                </w:rPr>
                <w:t>numeric</w:t>
              </w:r>
            </w:ins>
          </w:p>
        </w:tc>
        <w:tc>
          <w:tcPr>
            <w:tcW w:w="1098" w:type="dxa"/>
            <w:noWrap/>
            <w:vAlign w:val="center"/>
            <w:hideMark/>
          </w:tcPr>
          <w:p w14:paraId="6A76AC0A" w14:textId="77777777" w:rsidR="006871B5" w:rsidRPr="00920004" w:rsidRDefault="006871B5" w:rsidP="00941ED9">
            <w:pPr>
              <w:rPr>
                <w:ins w:id="35185" w:author="phuong vu" w:date="2018-11-30T14:07:00Z"/>
                <w:rPrChange w:id="35186" w:author="phuong vu" w:date="2018-11-30T22:36:00Z">
                  <w:rPr>
                    <w:ins w:id="35187" w:author="phuong vu" w:date="2018-11-30T14:07:00Z"/>
                  </w:rPr>
                </w:rPrChange>
              </w:rPr>
              <w:pPrChange w:id="35188" w:author="phuong vu" w:date="2018-11-30T21:38:00Z">
                <w:pPr>
                  <w:spacing w:line="276" w:lineRule="auto"/>
                  <w:jc w:val="center"/>
                </w:pPr>
              </w:pPrChange>
            </w:pPr>
          </w:p>
        </w:tc>
        <w:tc>
          <w:tcPr>
            <w:tcW w:w="838" w:type="dxa"/>
            <w:noWrap/>
            <w:vAlign w:val="center"/>
            <w:hideMark/>
          </w:tcPr>
          <w:p w14:paraId="65B2FB3C" w14:textId="77777777" w:rsidR="006871B5" w:rsidRPr="00920004" w:rsidRDefault="006871B5" w:rsidP="00941ED9">
            <w:pPr>
              <w:rPr>
                <w:ins w:id="35189" w:author="phuong vu" w:date="2018-11-30T14:07:00Z"/>
                <w:rPrChange w:id="35190" w:author="phuong vu" w:date="2018-11-30T22:36:00Z">
                  <w:rPr>
                    <w:ins w:id="35191" w:author="phuong vu" w:date="2018-11-30T14:07:00Z"/>
                  </w:rPr>
                </w:rPrChange>
              </w:rPr>
              <w:pPrChange w:id="35192" w:author="phuong vu" w:date="2018-11-30T21:38:00Z">
                <w:pPr>
                  <w:spacing w:line="276" w:lineRule="auto"/>
                  <w:jc w:val="center"/>
                </w:pPr>
              </w:pPrChange>
            </w:pPr>
            <w:ins w:id="35193" w:author="phuong vu" w:date="2018-11-30T14:07:00Z">
              <w:r w:rsidRPr="00920004">
                <w:rPr>
                  <w:rPrChange w:id="35194" w:author="phuong vu" w:date="2018-11-30T22:36:00Z">
                    <w:rPr/>
                  </w:rPrChange>
                </w:rPr>
                <w:t>X</w:t>
              </w:r>
            </w:ins>
          </w:p>
        </w:tc>
        <w:tc>
          <w:tcPr>
            <w:tcW w:w="823" w:type="dxa"/>
            <w:noWrap/>
            <w:vAlign w:val="center"/>
            <w:hideMark/>
          </w:tcPr>
          <w:p w14:paraId="1E5D1373" w14:textId="77777777" w:rsidR="006871B5" w:rsidRPr="00920004" w:rsidRDefault="006871B5" w:rsidP="00941ED9">
            <w:pPr>
              <w:rPr>
                <w:ins w:id="35195" w:author="phuong vu" w:date="2018-11-30T14:07:00Z"/>
                <w:rPrChange w:id="35196" w:author="phuong vu" w:date="2018-11-30T22:36:00Z">
                  <w:rPr>
                    <w:ins w:id="35197" w:author="phuong vu" w:date="2018-11-30T14:07:00Z"/>
                  </w:rPr>
                </w:rPrChange>
              </w:rPr>
              <w:pPrChange w:id="35198" w:author="phuong vu" w:date="2018-11-30T21:38:00Z">
                <w:pPr>
                  <w:spacing w:line="276" w:lineRule="auto"/>
                  <w:jc w:val="center"/>
                </w:pPr>
              </w:pPrChange>
            </w:pPr>
          </w:p>
        </w:tc>
        <w:tc>
          <w:tcPr>
            <w:tcW w:w="2269" w:type="dxa"/>
            <w:noWrap/>
            <w:hideMark/>
          </w:tcPr>
          <w:p w14:paraId="73BFF6C5" w14:textId="77777777" w:rsidR="006871B5" w:rsidRPr="00920004" w:rsidRDefault="006871B5" w:rsidP="00941ED9">
            <w:pPr>
              <w:rPr>
                <w:ins w:id="35199" w:author="phuong vu" w:date="2018-11-30T14:07:00Z"/>
                <w:rPrChange w:id="35200" w:author="phuong vu" w:date="2018-11-30T22:36:00Z">
                  <w:rPr>
                    <w:ins w:id="35201" w:author="phuong vu" w:date="2018-11-30T14:07:00Z"/>
                  </w:rPr>
                </w:rPrChange>
              </w:rPr>
              <w:pPrChange w:id="35202" w:author="phuong vu" w:date="2018-11-30T21:38:00Z">
                <w:pPr>
                  <w:spacing w:line="276" w:lineRule="auto"/>
                </w:pPr>
              </w:pPrChange>
            </w:pPr>
            <w:ins w:id="35203" w:author="phuong vu" w:date="2018-11-30T14:07:00Z">
              <w:r w:rsidRPr="00920004">
                <w:rPr>
                  <w:rPrChange w:id="35204" w:author="phuong vu" w:date="2018-11-30T22:36:00Z">
                    <w:rPr/>
                  </w:rPrChange>
                </w:rPr>
                <w:t>ID chi nhánh</w:t>
              </w:r>
            </w:ins>
          </w:p>
        </w:tc>
      </w:tr>
      <w:tr w:rsidR="006871B5" w:rsidRPr="00920004" w14:paraId="53F8B68E" w14:textId="77777777" w:rsidTr="006871B5">
        <w:trPr>
          <w:trHeight w:val="300"/>
          <w:ins w:id="35205" w:author="phuong vu" w:date="2018-11-30T14:07:00Z"/>
        </w:trPr>
        <w:tc>
          <w:tcPr>
            <w:tcW w:w="708" w:type="dxa"/>
            <w:noWrap/>
            <w:vAlign w:val="center"/>
            <w:hideMark/>
          </w:tcPr>
          <w:p w14:paraId="6B804774" w14:textId="77777777" w:rsidR="006871B5" w:rsidRPr="00920004" w:rsidRDefault="006871B5" w:rsidP="00941ED9">
            <w:pPr>
              <w:jc w:val="center"/>
              <w:rPr>
                <w:ins w:id="35206" w:author="phuong vu" w:date="2018-11-30T14:07:00Z"/>
                <w:rPrChange w:id="35207" w:author="phuong vu" w:date="2018-11-30T22:36:00Z">
                  <w:rPr>
                    <w:ins w:id="35208" w:author="phuong vu" w:date="2018-11-30T14:07:00Z"/>
                  </w:rPr>
                </w:rPrChange>
              </w:rPr>
              <w:pPrChange w:id="35209" w:author="phuong vu" w:date="2018-11-30T21:38:00Z">
                <w:pPr>
                  <w:spacing w:line="276" w:lineRule="auto"/>
                  <w:jc w:val="center"/>
                </w:pPr>
              </w:pPrChange>
            </w:pPr>
            <w:ins w:id="35210" w:author="phuong vu" w:date="2018-11-30T14:07:00Z">
              <w:r w:rsidRPr="00920004">
                <w:rPr>
                  <w:rPrChange w:id="35211" w:author="phuong vu" w:date="2018-11-30T22:36:00Z">
                    <w:rPr/>
                  </w:rPrChange>
                </w:rPr>
                <w:t>2</w:t>
              </w:r>
            </w:ins>
          </w:p>
        </w:tc>
        <w:tc>
          <w:tcPr>
            <w:tcW w:w="1689" w:type="dxa"/>
            <w:noWrap/>
            <w:hideMark/>
          </w:tcPr>
          <w:p w14:paraId="33422ADF" w14:textId="77777777" w:rsidR="006871B5" w:rsidRPr="00920004" w:rsidRDefault="006871B5" w:rsidP="00941ED9">
            <w:pPr>
              <w:rPr>
                <w:ins w:id="35212" w:author="phuong vu" w:date="2018-11-30T14:07:00Z"/>
                <w:rPrChange w:id="35213" w:author="phuong vu" w:date="2018-11-30T22:36:00Z">
                  <w:rPr>
                    <w:ins w:id="35214" w:author="phuong vu" w:date="2018-11-30T14:07:00Z"/>
                  </w:rPr>
                </w:rPrChange>
              </w:rPr>
              <w:pPrChange w:id="35215" w:author="phuong vu" w:date="2018-11-30T21:38:00Z">
                <w:pPr>
                  <w:spacing w:line="276" w:lineRule="auto"/>
                </w:pPr>
              </w:pPrChange>
            </w:pPr>
            <w:ins w:id="35216" w:author="phuong vu" w:date="2018-11-30T14:07:00Z">
              <w:r w:rsidRPr="00920004">
                <w:rPr>
                  <w:rPrChange w:id="35217" w:author="phuong vu" w:date="2018-11-30T22:36:00Z">
                    <w:rPr/>
                  </w:rPrChange>
                </w:rPr>
                <w:t>branch_name</w:t>
              </w:r>
            </w:ins>
          </w:p>
        </w:tc>
        <w:tc>
          <w:tcPr>
            <w:tcW w:w="1300" w:type="dxa"/>
            <w:noWrap/>
            <w:hideMark/>
          </w:tcPr>
          <w:p w14:paraId="0C737F10" w14:textId="3AFC59F2" w:rsidR="006871B5" w:rsidRPr="00920004" w:rsidRDefault="00E452E5" w:rsidP="00941ED9">
            <w:pPr>
              <w:rPr>
                <w:ins w:id="35218" w:author="phuong vu" w:date="2018-11-30T14:07:00Z"/>
                <w:rPrChange w:id="35219" w:author="phuong vu" w:date="2018-11-30T22:36:00Z">
                  <w:rPr>
                    <w:ins w:id="35220" w:author="phuong vu" w:date="2018-11-30T14:07:00Z"/>
                  </w:rPr>
                </w:rPrChange>
              </w:rPr>
              <w:pPrChange w:id="35221" w:author="phuong vu" w:date="2018-11-30T21:38:00Z">
                <w:pPr>
                  <w:spacing w:line="276" w:lineRule="auto"/>
                </w:pPr>
              </w:pPrChange>
            </w:pPr>
            <w:ins w:id="35222" w:author="phuong vu" w:date="2018-11-30T21:53:00Z">
              <w:r w:rsidRPr="00920004">
                <w:rPr>
                  <w:rPrChange w:id="35223" w:author="phuong vu" w:date="2018-11-30T22:36:00Z">
                    <w:rPr/>
                  </w:rPrChange>
                </w:rPr>
                <w:t>varchar</w:t>
              </w:r>
            </w:ins>
          </w:p>
        </w:tc>
        <w:tc>
          <w:tcPr>
            <w:tcW w:w="1098" w:type="dxa"/>
            <w:noWrap/>
            <w:vAlign w:val="center"/>
            <w:hideMark/>
          </w:tcPr>
          <w:p w14:paraId="45DE3851" w14:textId="77777777" w:rsidR="006871B5" w:rsidRPr="00920004" w:rsidRDefault="006871B5" w:rsidP="00941ED9">
            <w:pPr>
              <w:jc w:val="center"/>
              <w:rPr>
                <w:ins w:id="35224" w:author="phuong vu" w:date="2018-11-30T14:07:00Z"/>
                <w:rPrChange w:id="35225" w:author="phuong vu" w:date="2018-11-30T22:36:00Z">
                  <w:rPr>
                    <w:ins w:id="35226" w:author="phuong vu" w:date="2018-11-30T14:07:00Z"/>
                  </w:rPr>
                </w:rPrChange>
              </w:rPr>
              <w:pPrChange w:id="35227" w:author="phuong vu" w:date="2018-11-30T21:39:00Z">
                <w:pPr>
                  <w:spacing w:line="276" w:lineRule="auto"/>
                  <w:jc w:val="center"/>
                </w:pPr>
              </w:pPrChange>
            </w:pPr>
          </w:p>
        </w:tc>
        <w:tc>
          <w:tcPr>
            <w:tcW w:w="838" w:type="dxa"/>
            <w:noWrap/>
            <w:vAlign w:val="center"/>
            <w:hideMark/>
          </w:tcPr>
          <w:p w14:paraId="79235B68" w14:textId="77777777" w:rsidR="006871B5" w:rsidRPr="00920004" w:rsidRDefault="006871B5" w:rsidP="00941ED9">
            <w:pPr>
              <w:rPr>
                <w:ins w:id="35228" w:author="phuong vu" w:date="2018-11-30T14:07:00Z"/>
                <w:rPrChange w:id="35229" w:author="phuong vu" w:date="2018-11-30T22:36:00Z">
                  <w:rPr>
                    <w:ins w:id="35230" w:author="phuong vu" w:date="2018-11-30T14:07:00Z"/>
                  </w:rPr>
                </w:rPrChange>
              </w:rPr>
              <w:pPrChange w:id="35231" w:author="phuong vu" w:date="2018-11-30T21:38:00Z">
                <w:pPr>
                  <w:spacing w:line="276" w:lineRule="auto"/>
                  <w:jc w:val="center"/>
                </w:pPr>
              </w:pPrChange>
            </w:pPr>
          </w:p>
        </w:tc>
        <w:tc>
          <w:tcPr>
            <w:tcW w:w="823" w:type="dxa"/>
            <w:noWrap/>
            <w:vAlign w:val="center"/>
            <w:hideMark/>
          </w:tcPr>
          <w:p w14:paraId="5C7698C5" w14:textId="77777777" w:rsidR="006871B5" w:rsidRPr="00920004" w:rsidRDefault="006871B5" w:rsidP="00941ED9">
            <w:pPr>
              <w:rPr>
                <w:ins w:id="35232" w:author="phuong vu" w:date="2018-11-30T14:07:00Z"/>
                <w:rPrChange w:id="35233" w:author="phuong vu" w:date="2018-11-30T22:36:00Z">
                  <w:rPr>
                    <w:ins w:id="35234" w:author="phuong vu" w:date="2018-11-30T14:07:00Z"/>
                  </w:rPr>
                </w:rPrChange>
              </w:rPr>
              <w:pPrChange w:id="35235" w:author="phuong vu" w:date="2018-11-30T21:38:00Z">
                <w:pPr>
                  <w:spacing w:line="276" w:lineRule="auto"/>
                  <w:jc w:val="center"/>
                </w:pPr>
              </w:pPrChange>
            </w:pPr>
            <w:ins w:id="35236" w:author="phuong vu" w:date="2018-11-30T14:07:00Z">
              <w:r w:rsidRPr="00920004">
                <w:rPr>
                  <w:rPrChange w:id="35237" w:author="phuong vu" w:date="2018-11-30T22:36:00Z">
                    <w:rPr/>
                  </w:rPrChange>
                </w:rPr>
                <w:t>X</w:t>
              </w:r>
            </w:ins>
          </w:p>
        </w:tc>
        <w:tc>
          <w:tcPr>
            <w:tcW w:w="2269" w:type="dxa"/>
            <w:noWrap/>
            <w:hideMark/>
          </w:tcPr>
          <w:p w14:paraId="4CCF9E4C" w14:textId="77777777" w:rsidR="006871B5" w:rsidRPr="00920004" w:rsidRDefault="006871B5" w:rsidP="00941ED9">
            <w:pPr>
              <w:rPr>
                <w:ins w:id="35238" w:author="phuong vu" w:date="2018-11-30T14:07:00Z"/>
                <w:rPrChange w:id="35239" w:author="phuong vu" w:date="2018-11-30T22:36:00Z">
                  <w:rPr>
                    <w:ins w:id="35240" w:author="phuong vu" w:date="2018-11-30T14:07:00Z"/>
                  </w:rPr>
                </w:rPrChange>
              </w:rPr>
              <w:pPrChange w:id="35241" w:author="phuong vu" w:date="2018-11-30T21:38:00Z">
                <w:pPr>
                  <w:spacing w:line="276" w:lineRule="auto"/>
                </w:pPr>
              </w:pPrChange>
            </w:pPr>
            <w:ins w:id="35242" w:author="phuong vu" w:date="2018-11-30T14:07:00Z">
              <w:r w:rsidRPr="00920004">
                <w:rPr>
                  <w:rPrChange w:id="35243" w:author="phuong vu" w:date="2018-11-30T22:36:00Z">
                    <w:rPr/>
                  </w:rPrChange>
                </w:rPr>
                <w:t>Tên chi nhánh</w:t>
              </w:r>
            </w:ins>
          </w:p>
        </w:tc>
      </w:tr>
      <w:tr w:rsidR="006871B5" w:rsidRPr="00920004" w14:paraId="0BD67E33" w14:textId="77777777" w:rsidTr="006871B5">
        <w:trPr>
          <w:trHeight w:val="300"/>
          <w:ins w:id="35244" w:author="phuong vu" w:date="2018-11-30T14:07:00Z"/>
        </w:trPr>
        <w:tc>
          <w:tcPr>
            <w:tcW w:w="708" w:type="dxa"/>
            <w:noWrap/>
            <w:vAlign w:val="center"/>
            <w:hideMark/>
          </w:tcPr>
          <w:p w14:paraId="0780437A" w14:textId="77777777" w:rsidR="006871B5" w:rsidRPr="00920004" w:rsidRDefault="006871B5" w:rsidP="00941ED9">
            <w:pPr>
              <w:jc w:val="center"/>
              <w:rPr>
                <w:ins w:id="35245" w:author="phuong vu" w:date="2018-11-30T14:07:00Z"/>
                <w:rPrChange w:id="35246" w:author="phuong vu" w:date="2018-11-30T22:36:00Z">
                  <w:rPr>
                    <w:ins w:id="35247" w:author="phuong vu" w:date="2018-11-30T14:07:00Z"/>
                  </w:rPr>
                </w:rPrChange>
              </w:rPr>
              <w:pPrChange w:id="35248" w:author="phuong vu" w:date="2018-11-30T21:38:00Z">
                <w:pPr>
                  <w:spacing w:line="276" w:lineRule="auto"/>
                  <w:jc w:val="center"/>
                </w:pPr>
              </w:pPrChange>
            </w:pPr>
            <w:ins w:id="35249" w:author="phuong vu" w:date="2018-11-30T14:07:00Z">
              <w:r w:rsidRPr="00920004">
                <w:rPr>
                  <w:rPrChange w:id="35250" w:author="phuong vu" w:date="2018-11-30T22:36:00Z">
                    <w:rPr/>
                  </w:rPrChange>
                </w:rPr>
                <w:t>3</w:t>
              </w:r>
            </w:ins>
          </w:p>
        </w:tc>
        <w:tc>
          <w:tcPr>
            <w:tcW w:w="1689" w:type="dxa"/>
            <w:noWrap/>
            <w:hideMark/>
          </w:tcPr>
          <w:p w14:paraId="5EA94349" w14:textId="77777777" w:rsidR="006871B5" w:rsidRPr="00920004" w:rsidRDefault="006871B5" w:rsidP="00941ED9">
            <w:pPr>
              <w:rPr>
                <w:ins w:id="35251" w:author="phuong vu" w:date="2018-11-30T14:07:00Z"/>
                <w:rPrChange w:id="35252" w:author="phuong vu" w:date="2018-11-30T22:36:00Z">
                  <w:rPr>
                    <w:ins w:id="35253" w:author="phuong vu" w:date="2018-11-30T14:07:00Z"/>
                  </w:rPr>
                </w:rPrChange>
              </w:rPr>
              <w:pPrChange w:id="35254" w:author="phuong vu" w:date="2018-11-30T21:38:00Z">
                <w:pPr>
                  <w:spacing w:line="276" w:lineRule="auto"/>
                </w:pPr>
              </w:pPrChange>
            </w:pPr>
            <w:ins w:id="35255" w:author="phuong vu" w:date="2018-11-30T14:07:00Z">
              <w:r w:rsidRPr="00920004">
                <w:rPr>
                  <w:rPrChange w:id="35256" w:author="phuong vu" w:date="2018-11-30T22:36:00Z">
                    <w:rPr/>
                  </w:rPrChange>
                </w:rPr>
                <w:t>address</w:t>
              </w:r>
            </w:ins>
          </w:p>
        </w:tc>
        <w:tc>
          <w:tcPr>
            <w:tcW w:w="1300" w:type="dxa"/>
            <w:noWrap/>
            <w:hideMark/>
          </w:tcPr>
          <w:p w14:paraId="1E87288E" w14:textId="16D1D91D" w:rsidR="006871B5" w:rsidRPr="00920004" w:rsidRDefault="00E452E5" w:rsidP="00941ED9">
            <w:pPr>
              <w:rPr>
                <w:ins w:id="35257" w:author="phuong vu" w:date="2018-11-30T14:07:00Z"/>
                <w:rPrChange w:id="35258" w:author="phuong vu" w:date="2018-11-30T22:36:00Z">
                  <w:rPr>
                    <w:ins w:id="35259" w:author="phuong vu" w:date="2018-11-30T14:07:00Z"/>
                  </w:rPr>
                </w:rPrChange>
              </w:rPr>
              <w:pPrChange w:id="35260" w:author="phuong vu" w:date="2018-11-30T21:38:00Z">
                <w:pPr>
                  <w:spacing w:line="276" w:lineRule="auto"/>
                </w:pPr>
              </w:pPrChange>
            </w:pPr>
            <w:ins w:id="35261" w:author="phuong vu" w:date="2018-11-30T21:53:00Z">
              <w:r w:rsidRPr="00920004">
                <w:rPr>
                  <w:rPrChange w:id="35262" w:author="phuong vu" w:date="2018-11-30T22:36:00Z">
                    <w:rPr/>
                  </w:rPrChange>
                </w:rPr>
                <w:t>varchar</w:t>
              </w:r>
            </w:ins>
          </w:p>
        </w:tc>
        <w:tc>
          <w:tcPr>
            <w:tcW w:w="1098" w:type="dxa"/>
            <w:noWrap/>
            <w:vAlign w:val="center"/>
            <w:hideMark/>
          </w:tcPr>
          <w:p w14:paraId="422B8BAE" w14:textId="77777777" w:rsidR="006871B5" w:rsidRPr="00920004" w:rsidRDefault="006871B5" w:rsidP="00941ED9">
            <w:pPr>
              <w:jc w:val="center"/>
              <w:rPr>
                <w:ins w:id="35263" w:author="phuong vu" w:date="2018-11-30T14:07:00Z"/>
                <w:rPrChange w:id="35264" w:author="phuong vu" w:date="2018-11-30T22:36:00Z">
                  <w:rPr>
                    <w:ins w:id="35265" w:author="phuong vu" w:date="2018-11-30T14:07:00Z"/>
                  </w:rPr>
                </w:rPrChange>
              </w:rPr>
              <w:pPrChange w:id="35266" w:author="phuong vu" w:date="2018-11-30T21:39:00Z">
                <w:pPr>
                  <w:spacing w:line="276" w:lineRule="auto"/>
                  <w:jc w:val="center"/>
                </w:pPr>
              </w:pPrChange>
            </w:pPr>
            <w:ins w:id="35267" w:author="phuong vu" w:date="2018-11-30T14:07:00Z">
              <w:r w:rsidRPr="00920004">
                <w:rPr>
                  <w:rPrChange w:id="35268" w:author="phuong vu" w:date="2018-11-30T22:36:00Z">
                    <w:rPr/>
                  </w:rPrChange>
                </w:rPr>
                <w:t>X</w:t>
              </w:r>
            </w:ins>
          </w:p>
        </w:tc>
        <w:tc>
          <w:tcPr>
            <w:tcW w:w="838" w:type="dxa"/>
            <w:noWrap/>
            <w:vAlign w:val="center"/>
            <w:hideMark/>
          </w:tcPr>
          <w:p w14:paraId="1B9A5F9D" w14:textId="77777777" w:rsidR="006871B5" w:rsidRPr="00920004" w:rsidRDefault="006871B5" w:rsidP="00941ED9">
            <w:pPr>
              <w:rPr>
                <w:ins w:id="35269" w:author="phuong vu" w:date="2018-11-30T14:07:00Z"/>
                <w:rPrChange w:id="35270" w:author="phuong vu" w:date="2018-11-30T22:36:00Z">
                  <w:rPr>
                    <w:ins w:id="35271" w:author="phuong vu" w:date="2018-11-30T14:07:00Z"/>
                  </w:rPr>
                </w:rPrChange>
              </w:rPr>
              <w:pPrChange w:id="35272" w:author="phuong vu" w:date="2018-11-30T21:38:00Z">
                <w:pPr>
                  <w:spacing w:line="276" w:lineRule="auto"/>
                  <w:jc w:val="center"/>
                </w:pPr>
              </w:pPrChange>
            </w:pPr>
          </w:p>
        </w:tc>
        <w:tc>
          <w:tcPr>
            <w:tcW w:w="823" w:type="dxa"/>
            <w:noWrap/>
            <w:vAlign w:val="center"/>
            <w:hideMark/>
          </w:tcPr>
          <w:p w14:paraId="0C52D5DE" w14:textId="77777777" w:rsidR="006871B5" w:rsidRPr="00920004" w:rsidRDefault="006871B5" w:rsidP="00941ED9">
            <w:pPr>
              <w:rPr>
                <w:ins w:id="35273" w:author="phuong vu" w:date="2018-11-30T14:07:00Z"/>
                <w:rPrChange w:id="35274" w:author="phuong vu" w:date="2018-11-30T22:36:00Z">
                  <w:rPr>
                    <w:ins w:id="35275" w:author="phuong vu" w:date="2018-11-30T14:07:00Z"/>
                  </w:rPr>
                </w:rPrChange>
              </w:rPr>
              <w:pPrChange w:id="35276" w:author="phuong vu" w:date="2018-11-30T21:38:00Z">
                <w:pPr>
                  <w:spacing w:line="276" w:lineRule="auto"/>
                  <w:jc w:val="center"/>
                </w:pPr>
              </w:pPrChange>
            </w:pPr>
            <w:ins w:id="35277" w:author="phuong vu" w:date="2018-11-30T14:07:00Z">
              <w:r w:rsidRPr="00920004">
                <w:rPr>
                  <w:rPrChange w:id="35278" w:author="phuong vu" w:date="2018-11-30T22:36:00Z">
                    <w:rPr/>
                  </w:rPrChange>
                </w:rPr>
                <w:t>X</w:t>
              </w:r>
            </w:ins>
          </w:p>
        </w:tc>
        <w:tc>
          <w:tcPr>
            <w:tcW w:w="2269" w:type="dxa"/>
            <w:noWrap/>
            <w:hideMark/>
          </w:tcPr>
          <w:p w14:paraId="60E3523B" w14:textId="77777777" w:rsidR="006871B5" w:rsidRPr="00920004" w:rsidRDefault="006871B5" w:rsidP="00941ED9">
            <w:pPr>
              <w:rPr>
                <w:ins w:id="35279" w:author="phuong vu" w:date="2018-11-30T14:07:00Z"/>
                <w:rPrChange w:id="35280" w:author="phuong vu" w:date="2018-11-30T22:36:00Z">
                  <w:rPr>
                    <w:ins w:id="35281" w:author="phuong vu" w:date="2018-11-30T14:07:00Z"/>
                  </w:rPr>
                </w:rPrChange>
              </w:rPr>
              <w:pPrChange w:id="35282" w:author="phuong vu" w:date="2018-11-30T21:38:00Z">
                <w:pPr>
                  <w:spacing w:line="276" w:lineRule="auto"/>
                </w:pPr>
              </w:pPrChange>
            </w:pPr>
            <w:ins w:id="35283" w:author="phuong vu" w:date="2018-11-30T14:07:00Z">
              <w:r w:rsidRPr="00920004">
                <w:rPr>
                  <w:rPrChange w:id="35284" w:author="phuong vu" w:date="2018-11-30T22:36:00Z">
                    <w:rPr/>
                  </w:rPrChange>
                </w:rPr>
                <w:t>Địa chỉ chi nhánh</w:t>
              </w:r>
            </w:ins>
          </w:p>
        </w:tc>
      </w:tr>
      <w:tr w:rsidR="006871B5" w:rsidRPr="00920004" w14:paraId="636E5D90" w14:textId="77777777" w:rsidTr="006871B5">
        <w:trPr>
          <w:trHeight w:val="300"/>
          <w:ins w:id="35285" w:author="phuong vu" w:date="2018-11-30T14:07:00Z"/>
        </w:trPr>
        <w:tc>
          <w:tcPr>
            <w:tcW w:w="708" w:type="dxa"/>
            <w:noWrap/>
            <w:vAlign w:val="center"/>
            <w:hideMark/>
          </w:tcPr>
          <w:p w14:paraId="3EB4190F" w14:textId="77777777" w:rsidR="006871B5" w:rsidRPr="00920004" w:rsidRDefault="006871B5" w:rsidP="00941ED9">
            <w:pPr>
              <w:jc w:val="center"/>
              <w:rPr>
                <w:ins w:id="35286" w:author="phuong vu" w:date="2018-11-30T14:07:00Z"/>
                <w:lang w:val="en-US"/>
                <w:rPrChange w:id="35287" w:author="phuong vu" w:date="2018-11-30T22:36:00Z">
                  <w:rPr>
                    <w:ins w:id="35288" w:author="phuong vu" w:date="2018-11-30T14:07:00Z"/>
                    <w:lang w:val="en-US"/>
                  </w:rPr>
                </w:rPrChange>
              </w:rPr>
              <w:pPrChange w:id="35289" w:author="phuong vu" w:date="2018-11-30T21:38:00Z">
                <w:pPr>
                  <w:spacing w:line="276" w:lineRule="auto"/>
                  <w:jc w:val="center"/>
                </w:pPr>
              </w:pPrChange>
            </w:pPr>
            <w:ins w:id="35290" w:author="phuong vu" w:date="2018-11-30T14:07:00Z">
              <w:r w:rsidRPr="00920004">
                <w:rPr>
                  <w:lang w:val="en-US"/>
                  <w:rPrChange w:id="35291" w:author="phuong vu" w:date="2018-11-30T22:36:00Z">
                    <w:rPr>
                      <w:lang w:val="en-US"/>
                    </w:rPr>
                  </w:rPrChange>
                </w:rPr>
                <w:t>4</w:t>
              </w:r>
            </w:ins>
          </w:p>
        </w:tc>
        <w:tc>
          <w:tcPr>
            <w:tcW w:w="1689" w:type="dxa"/>
            <w:noWrap/>
            <w:hideMark/>
          </w:tcPr>
          <w:p w14:paraId="1E322693" w14:textId="77777777" w:rsidR="006871B5" w:rsidRPr="00920004" w:rsidRDefault="006871B5" w:rsidP="00941ED9">
            <w:pPr>
              <w:rPr>
                <w:ins w:id="35292" w:author="phuong vu" w:date="2018-11-30T14:07:00Z"/>
                <w:rPrChange w:id="35293" w:author="phuong vu" w:date="2018-11-30T22:36:00Z">
                  <w:rPr>
                    <w:ins w:id="35294" w:author="phuong vu" w:date="2018-11-30T14:07:00Z"/>
                  </w:rPr>
                </w:rPrChange>
              </w:rPr>
              <w:pPrChange w:id="35295" w:author="phuong vu" w:date="2018-11-30T21:38:00Z">
                <w:pPr>
                  <w:spacing w:line="276" w:lineRule="auto"/>
                </w:pPr>
              </w:pPrChange>
            </w:pPr>
            <w:ins w:id="35296" w:author="phuong vu" w:date="2018-11-30T14:07:00Z">
              <w:r w:rsidRPr="00920004">
                <w:rPr>
                  <w:rPrChange w:id="35297" w:author="phuong vu" w:date="2018-11-30T22:36:00Z">
                    <w:rPr/>
                  </w:rPrChange>
                </w:rPr>
                <w:t>status</w:t>
              </w:r>
            </w:ins>
          </w:p>
        </w:tc>
        <w:tc>
          <w:tcPr>
            <w:tcW w:w="1300" w:type="dxa"/>
            <w:noWrap/>
            <w:hideMark/>
          </w:tcPr>
          <w:p w14:paraId="04FE8BE1" w14:textId="03369216" w:rsidR="006871B5" w:rsidRPr="00920004" w:rsidRDefault="00E452E5" w:rsidP="00941ED9">
            <w:pPr>
              <w:rPr>
                <w:ins w:id="35298" w:author="phuong vu" w:date="2018-11-30T14:07:00Z"/>
                <w:rPrChange w:id="35299" w:author="phuong vu" w:date="2018-11-30T22:36:00Z">
                  <w:rPr>
                    <w:ins w:id="35300" w:author="phuong vu" w:date="2018-11-30T14:07:00Z"/>
                  </w:rPr>
                </w:rPrChange>
              </w:rPr>
              <w:pPrChange w:id="35301" w:author="phuong vu" w:date="2018-11-30T21:38:00Z">
                <w:pPr>
                  <w:spacing w:line="276" w:lineRule="auto"/>
                </w:pPr>
              </w:pPrChange>
            </w:pPr>
            <w:ins w:id="35302" w:author="phuong vu" w:date="2018-11-30T21:53:00Z">
              <w:r w:rsidRPr="00920004">
                <w:rPr>
                  <w:rPrChange w:id="35303" w:author="phuong vu" w:date="2018-11-30T22:36:00Z">
                    <w:rPr/>
                  </w:rPrChange>
                </w:rPr>
                <w:t>varchar</w:t>
              </w:r>
            </w:ins>
          </w:p>
        </w:tc>
        <w:tc>
          <w:tcPr>
            <w:tcW w:w="1098" w:type="dxa"/>
            <w:noWrap/>
            <w:vAlign w:val="center"/>
            <w:hideMark/>
          </w:tcPr>
          <w:p w14:paraId="3448EC3D" w14:textId="77777777" w:rsidR="006871B5" w:rsidRPr="00920004" w:rsidRDefault="006871B5" w:rsidP="00941ED9">
            <w:pPr>
              <w:jc w:val="center"/>
              <w:rPr>
                <w:ins w:id="35304" w:author="phuong vu" w:date="2018-11-30T14:07:00Z"/>
                <w:rPrChange w:id="35305" w:author="phuong vu" w:date="2018-11-30T22:36:00Z">
                  <w:rPr>
                    <w:ins w:id="35306" w:author="phuong vu" w:date="2018-11-30T14:07:00Z"/>
                  </w:rPr>
                </w:rPrChange>
              </w:rPr>
              <w:pPrChange w:id="35307" w:author="phuong vu" w:date="2018-11-30T21:39:00Z">
                <w:pPr>
                  <w:spacing w:line="276" w:lineRule="auto"/>
                  <w:jc w:val="center"/>
                </w:pPr>
              </w:pPrChange>
            </w:pPr>
            <w:ins w:id="35308" w:author="phuong vu" w:date="2018-11-30T14:07:00Z">
              <w:r w:rsidRPr="00920004">
                <w:rPr>
                  <w:rPrChange w:id="35309" w:author="phuong vu" w:date="2018-11-30T22:36:00Z">
                    <w:rPr/>
                  </w:rPrChange>
                </w:rPr>
                <w:t>X</w:t>
              </w:r>
            </w:ins>
          </w:p>
        </w:tc>
        <w:tc>
          <w:tcPr>
            <w:tcW w:w="838" w:type="dxa"/>
            <w:noWrap/>
            <w:vAlign w:val="center"/>
            <w:hideMark/>
          </w:tcPr>
          <w:p w14:paraId="6C9BAE28" w14:textId="77777777" w:rsidR="006871B5" w:rsidRPr="00920004" w:rsidRDefault="006871B5" w:rsidP="00941ED9">
            <w:pPr>
              <w:rPr>
                <w:ins w:id="35310" w:author="phuong vu" w:date="2018-11-30T14:07:00Z"/>
                <w:rPrChange w:id="35311" w:author="phuong vu" w:date="2018-11-30T22:36:00Z">
                  <w:rPr>
                    <w:ins w:id="35312" w:author="phuong vu" w:date="2018-11-30T14:07:00Z"/>
                  </w:rPr>
                </w:rPrChange>
              </w:rPr>
              <w:pPrChange w:id="35313" w:author="phuong vu" w:date="2018-11-30T21:38:00Z">
                <w:pPr>
                  <w:spacing w:line="276" w:lineRule="auto"/>
                  <w:jc w:val="center"/>
                </w:pPr>
              </w:pPrChange>
            </w:pPr>
          </w:p>
        </w:tc>
        <w:tc>
          <w:tcPr>
            <w:tcW w:w="823" w:type="dxa"/>
            <w:noWrap/>
            <w:vAlign w:val="center"/>
            <w:hideMark/>
          </w:tcPr>
          <w:p w14:paraId="2B75381B" w14:textId="77777777" w:rsidR="006871B5" w:rsidRPr="00920004" w:rsidRDefault="006871B5" w:rsidP="00941ED9">
            <w:pPr>
              <w:rPr>
                <w:ins w:id="35314" w:author="phuong vu" w:date="2018-11-30T14:07:00Z"/>
                <w:rPrChange w:id="35315" w:author="phuong vu" w:date="2018-11-30T22:36:00Z">
                  <w:rPr>
                    <w:ins w:id="35316" w:author="phuong vu" w:date="2018-11-30T14:07:00Z"/>
                  </w:rPr>
                </w:rPrChange>
              </w:rPr>
              <w:pPrChange w:id="35317" w:author="phuong vu" w:date="2018-11-30T21:38:00Z">
                <w:pPr>
                  <w:spacing w:line="276" w:lineRule="auto"/>
                  <w:jc w:val="center"/>
                </w:pPr>
              </w:pPrChange>
            </w:pPr>
          </w:p>
        </w:tc>
        <w:tc>
          <w:tcPr>
            <w:tcW w:w="2269" w:type="dxa"/>
            <w:noWrap/>
            <w:hideMark/>
          </w:tcPr>
          <w:p w14:paraId="4AF63C26" w14:textId="77777777" w:rsidR="006871B5" w:rsidRPr="00920004" w:rsidRDefault="006871B5" w:rsidP="00941ED9">
            <w:pPr>
              <w:rPr>
                <w:ins w:id="35318" w:author="phuong vu" w:date="2018-11-30T14:07:00Z"/>
                <w:rPrChange w:id="35319" w:author="phuong vu" w:date="2018-11-30T22:36:00Z">
                  <w:rPr>
                    <w:ins w:id="35320" w:author="phuong vu" w:date="2018-11-30T14:07:00Z"/>
                  </w:rPr>
                </w:rPrChange>
              </w:rPr>
              <w:pPrChange w:id="35321" w:author="phuong vu" w:date="2018-11-30T21:38:00Z">
                <w:pPr>
                  <w:spacing w:line="276" w:lineRule="auto"/>
                </w:pPr>
              </w:pPrChange>
            </w:pPr>
            <w:ins w:id="35322" w:author="phuong vu" w:date="2018-11-30T14:07:00Z">
              <w:r w:rsidRPr="00920004">
                <w:rPr>
                  <w:rPrChange w:id="35323" w:author="phuong vu" w:date="2018-11-30T22:36:00Z">
                    <w:rPr/>
                  </w:rPrChange>
                </w:rPr>
                <w:t>Trạng thái</w:t>
              </w:r>
            </w:ins>
          </w:p>
        </w:tc>
      </w:tr>
      <w:tr w:rsidR="006871B5" w:rsidRPr="00920004" w14:paraId="6E81ED90" w14:textId="77777777" w:rsidTr="006871B5">
        <w:trPr>
          <w:trHeight w:val="300"/>
          <w:ins w:id="35324" w:author="phuong vu" w:date="2018-11-30T14:07:00Z"/>
        </w:trPr>
        <w:tc>
          <w:tcPr>
            <w:tcW w:w="708" w:type="dxa"/>
            <w:noWrap/>
            <w:vAlign w:val="center"/>
            <w:hideMark/>
          </w:tcPr>
          <w:p w14:paraId="1C083C66" w14:textId="77777777" w:rsidR="006871B5" w:rsidRPr="00920004" w:rsidRDefault="006871B5" w:rsidP="00941ED9">
            <w:pPr>
              <w:jc w:val="center"/>
              <w:rPr>
                <w:ins w:id="35325" w:author="phuong vu" w:date="2018-11-30T14:07:00Z"/>
                <w:lang w:val="en-US"/>
                <w:rPrChange w:id="35326" w:author="phuong vu" w:date="2018-11-30T22:36:00Z">
                  <w:rPr>
                    <w:ins w:id="35327" w:author="phuong vu" w:date="2018-11-30T14:07:00Z"/>
                    <w:lang w:val="en-US"/>
                  </w:rPr>
                </w:rPrChange>
              </w:rPr>
              <w:pPrChange w:id="35328" w:author="phuong vu" w:date="2018-11-30T21:38:00Z">
                <w:pPr>
                  <w:spacing w:line="276" w:lineRule="auto"/>
                  <w:jc w:val="center"/>
                </w:pPr>
              </w:pPrChange>
            </w:pPr>
            <w:ins w:id="35329" w:author="phuong vu" w:date="2018-11-30T14:07:00Z">
              <w:r w:rsidRPr="00920004">
                <w:rPr>
                  <w:lang w:val="en-US"/>
                  <w:rPrChange w:id="35330" w:author="phuong vu" w:date="2018-11-30T22:36:00Z">
                    <w:rPr>
                      <w:lang w:val="en-US"/>
                    </w:rPr>
                  </w:rPrChange>
                </w:rPr>
                <w:t>5</w:t>
              </w:r>
            </w:ins>
          </w:p>
        </w:tc>
        <w:tc>
          <w:tcPr>
            <w:tcW w:w="1689" w:type="dxa"/>
            <w:noWrap/>
            <w:hideMark/>
          </w:tcPr>
          <w:p w14:paraId="0301DBCB" w14:textId="77777777" w:rsidR="006871B5" w:rsidRPr="00920004" w:rsidRDefault="006871B5" w:rsidP="00941ED9">
            <w:pPr>
              <w:rPr>
                <w:ins w:id="35331" w:author="phuong vu" w:date="2018-11-30T14:07:00Z"/>
                <w:rPrChange w:id="35332" w:author="phuong vu" w:date="2018-11-30T22:36:00Z">
                  <w:rPr>
                    <w:ins w:id="35333" w:author="phuong vu" w:date="2018-11-30T14:07:00Z"/>
                  </w:rPr>
                </w:rPrChange>
              </w:rPr>
              <w:pPrChange w:id="35334" w:author="phuong vu" w:date="2018-11-30T21:38:00Z">
                <w:pPr>
                  <w:spacing w:line="276" w:lineRule="auto"/>
                </w:pPr>
              </w:pPrChange>
            </w:pPr>
            <w:ins w:id="35335" w:author="phuong vu" w:date="2018-11-30T14:07:00Z">
              <w:r w:rsidRPr="00920004">
                <w:rPr>
                  <w:rPrChange w:id="35336" w:author="phuong vu" w:date="2018-11-30T22:36:00Z">
                    <w:rPr/>
                  </w:rPrChange>
                </w:rPr>
                <w:t>branch_avatar</w:t>
              </w:r>
            </w:ins>
          </w:p>
        </w:tc>
        <w:tc>
          <w:tcPr>
            <w:tcW w:w="1300" w:type="dxa"/>
            <w:noWrap/>
            <w:hideMark/>
          </w:tcPr>
          <w:p w14:paraId="795999D7" w14:textId="77777777" w:rsidR="006871B5" w:rsidRPr="00920004" w:rsidRDefault="006871B5" w:rsidP="00941ED9">
            <w:pPr>
              <w:rPr>
                <w:ins w:id="35337" w:author="phuong vu" w:date="2018-11-30T14:07:00Z"/>
                <w:rPrChange w:id="35338" w:author="phuong vu" w:date="2018-11-30T22:36:00Z">
                  <w:rPr>
                    <w:ins w:id="35339" w:author="phuong vu" w:date="2018-11-30T14:07:00Z"/>
                  </w:rPr>
                </w:rPrChange>
              </w:rPr>
              <w:pPrChange w:id="35340" w:author="phuong vu" w:date="2018-11-30T21:38:00Z">
                <w:pPr>
                  <w:spacing w:line="276" w:lineRule="auto"/>
                </w:pPr>
              </w:pPrChange>
            </w:pPr>
            <w:ins w:id="35341" w:author="phuong vu" w:date="2018-11-30T14:07:00Z">
              <w:r w:rsidRPr="00920004">
                <w:rPr>
                  <w:rPrChange w:id="35342" w:author="phuong vu" w:date="2018-11-30T22:36:00Z">
                    <w:rPr/>
                  </w:rPrChange>
                </w:rPr>
                <w:t>integer</w:t>
              </w:r>
            </w:ins>
          </w:p>
        </w:tc>
        <w:tc>
          <w:tcPr>
            <w:tcW w:w="1098" w:type="dxa"/>
            <w:noWrap/>
            <w:vAlign w:val="center"/>
            <w:hideMark/>
          </w:tcPr>
          <w:p w14:paraId="7D6FB58E" w14:textId="77777777" w:rsidR="006871B5" w:rsidRPr="00920004" w:rsidRDefault="006871B5" w:rsidP="00941ED9">
            <w:pPr>
              <w:jc w:val="center"/>
              <w:rPr>
                <w:ins w:id="35343" w:author="phuong vu" w:date="2018-11-30T14:07:00Z"/>
                <w:rPrChange w:id="35344" w:author="phuong vu" w:date="2018-11-30T22:36:00Z">
                  <w:rPr>
                    <w:ins w:id="35345" w:author="phuong vu" w:date="2018-11-30T14:07:00Z"/>
                  </w:rPr>
                </w:rPrChange>
              </w:rPr>
              <w:pPrChange w:id="35346" w:author="phuong vu" w:date="2018-11-30T21:39:00Z">
                <w:pPr>
                  <w:spacing w:line="276" w:lineRule="auto"/>
                  <w:jc w:val="center"/>
                </w:pPr>
              </w:pPrChange>
            </w:pPr>
            <w:ins w:id="35347" w:author="phuong vu" w:date="2018-11-30T14:07:00Z">
              <w:r w:rsidRPr="00920004">
                <w:rPr>
                  <w:rPrChange w:id="35348" w:author="phuong vu" w:date="2018-11-30T22:36:00Z">
                    <w:rPr/>
                  </w:rPrChange>
                </w:rPr>
                <w:t>X</w:t>
              </w:r>
            </w:ins>
          </w:p>
        </w:tc>
        <w:tc>
          <w:tcPr>
            <w:tcW w:w="838" w:type="dxa"/>
            <w:noWrap/>
            <w:vAlign w:val="center"/>
            <w:hideMark/>
          </w:tcPr>
          <w:p w14:paraId="41950172" w14:textId="77777777" w:rsidR="006871B5" w:rsidRPr="00920004" w:rsidRDefault="006871B5" w:rsidP="00941ED9">
            <w:pPr>
              <w:rPr>
                <w:ins w:id="35349" w:author="phuong vu" w:date="2018-11-30T14:07:00Z"/>
                <w:rPrChange w:id="35350" w:author="phuong vu" w:date="2018-11-30T22:36:00Z">
                  <w:rPr>
                    <w:ins w:id="35351" w:author="phuong vu" w:date="2018-11-30T14:07:00Z"/>
                  </w:rPr>
                </w:rPrChange>
              </w:rPr>
              <w:pPrChange w:id="35352" w:author="phuong vu" w:date="2018-11-30T21:38:00Z">
                <w:pPr>
                  <w:spacing w:line="276" w:lineRule="auto"/>
                  <w:jc w:val="center"/>
                </w:pPr>
              </w:pPrChange>
            </w:pPr>
          </w:p>
        </w:tc>
        <w:tc>
          <w:tcPr>
            <w:tcW w:w="823" w:type="dxa"/>
            <w:noWrap/>
            <w:vAlign w:val="center"/>
            <w:hideMark/>
          </w:tcPr>
          <w:p w14:paraId="0C654BCF" w14:textId="77777777" w:rsidR="006871B5" w:rsidRPr="00920004" w:rsidRDefault="006871B5" w:rsidP="00941ED9">
            <w:pPr>
              <w:rPr>
                <w:ins w:id="35353" w:author="phuong vu" w:date="2018-11-30T14:07:00Z"/>
                <w:rPrChange w:id="35354" w:author="phuong vu" w:date="2018-11-30T22:36:00Z">
                  <w:rPr>
                    <w:ins w:id="35355" w:author="phuong vu" w:date="2018-11-30T14:07:00Z"/>
                  </w:rPr>
                </w:rPrChange>
              </w:rPr>
              <w:pPrChange w:id="35356" w:author="phuong vu" w:date="2018-11-30T21:38:00Z">
                <w:pPr>
                  <w:spacing w:line="276" w:lineRule="auto"/>
                  <w:jc w:val="center"/>
                </w:pPr>
              </w:pPrChange>
            </w:pPr>
          </w:p>
        </w:tc>
        <w:tc>
          <w:tcPr>
            <w:tcW w:w="2269" w:type="dxa"/>
            <w:noWrap/>
            <w:hideMark/>
          </w:tcPr>
          <w:p w14:paraId="2519EC10" w14:textId="77777777" w:rsidR="006871B5" w:rsidRPr="00920004" w:rsidRDefault="006871B5" w:rsidP="00941ED9">
            <w:pPr>
              <w:rPr>
                <w:ins w:id="35357" w:author="phuong vu" w:date="2018-11-30T14:07:00Z"/>
                <w:rPrChange w:id="35358" w:author="phuong vu" w:date="2018-11-30T22:36:00Z">
                  <w:rPr>
                    <w:ins w:id="35359" w:author="phuong vu" w:date="2018-11-30T14:07:00Z"/>
                  </w:rPr>
                </w:rPrChange>
              </w:rPr>
              <w:pPrChange w:id="35360" w:author="phuong vu" w:date="2018-11-30T21:38:00Z">
                <w:pPr>
                  <w:spacing w:line="276" w:lineRule="auto"/>
                </w:pPr>
              </w:pPrChange>
            </w:pPr>
            <w:ins w:id="35361" w:author="phuong vu" w:date="2018-11-30T14:07:00Z">
              <w:r w:rsidRPr="00920004">
                <w:rPr>
                  <w:rPrChange w:id="35362" w:author="phuong vu" w:date="2018-11-30T22:36:00Z">
                    <w:rPr/>
                  </w:rPrChange>
                </w:rPr>
                <w:t>Ảnh chi nhánh</w:t>
              </w:r>
            </w:ins>
          </w:p>
        </w:tc>
      </w:tr>
      <w:tr w:rsidR="006871B5" w:rsidRPr="00920004" w14:paraId="62218EA3" w14:textId="77777777" w:rsidTr="006871B5">
        <w:trPr>
          <w:trHeight w:val="300"/>
          <w:ins w:id="35363" w:author="phuong vu" w:date="2018-11-30T14:07:00Z"/>
        </w:trPr>
        <w:tc>
          <w:tcPr>
            <w:tcW w:w="708" w:type="dxa"/>
            <w:noWrap/>
            <w:vAlign w:val="center"/>
            <w:hideMark/>
          </w:tcPr>
          <w:p w14:paraId="09839FA8" w14:textId="77777777" w:rsidR="006871B5" w:rsidRPr="00920004" w:rsidRDefault="006871B5" w:rsidP="00941ED9">
            <w:pPr>
              <w:jc w:val="center"/>
              <w:rPr>
                <w:ins w:id="35364" w:author="phuong vu" w:date="2018-11-30T14:07:00Z"/>
                <w:lang w:val="en-US"/>
                <w:rPrChange w:id="35365" w:author="phuong vu" w:date="2018-11-30T22:36:00Z">
                  <w:rPr>
                    <w:ins w:id="35366" w:author="phuong vu" w:date="2018-11-30T14:07:00Z"/>
                    <w:lang w:val="en-US"/>
                  </w:rPr>
                </w:rPrChange>
              </w:rPr>
              <w:pPrChange w:id="35367" w:author="phuong vu" w:date="2018-11-30T21:38:00Z">
                <w:pPr>
                  <w:spacing w:line="276" w:lineRule="auto"/>
                  <w:jc w:val="center"/>
                </w:pPr>
              </w:pPrChange>
            </w:pPr>
            <w:ins w:id="35368" w:author="phuong vu" w:date="2018-11-30T14:07:00Z">
              <w:r w:rsidRPr="00920004">
                <w:rPr>
                  <w:lang w:val="en-US"/>
                  <w:rPrChange w:id="35369" w:author="phuong vu" w:date="2018-11-30T22:36:00Z">
                    <w:rPr>
                      <w:lang w:val="en-US"/>
                    </w:rPr>
                  </w:rPrChange>
                </w:rPr>
                <w:t>6</w:t>
              </w:r>
            </w:ins>
          </w:p>
        </w:tc>
        <w:tc>
          <w:tcPr>
            <w:tcW w:w="1689" w:type="dxa"/>
            <w:noWrap/>
            <w:hideMark/>
          </w:tcPr>
          <w:p w14:paraId="1990AAB4" w14:textId="77777777" w:rsidR="006871B5" w:rsidRPr="00920004" w:rsidRDefault="006871B5" w:rsidP="00941ED9">
            <w:pPr>
              <w:rPr>
                <w:ins w:id="35370" w:author="phuong vu" w:date="2018-11-30T14:07:00Z"/>
                <w:rPrChange w:id="35371" w:author="phuong vu" w:date="2018-11-30T22:36:00Z">
                  <w:rPr>
                    <w:ins w:id="35372" w:author="phuong vu" w:date="2018-11-30T14:07:00Z"/>
                  </w:rPr>
                </w:rPrChange>
              </w:rPr>
              <w:pPrChange w:id="35373" w:author="phuong vu" w:date="2018-11-30T21:38:00Z">
                <w:pPr>
                  <w:spacing w:line="276" w:lineRule="auto"/>
                </w:pPr>
              </w:pPrChange>
            </w:pPr>
            <w:ins w:id="35374" w:author="phuong vu" w:date="2018-11-30T14:07:00Z">
              <w:r w:rsidRPr="00920004">
                <w:rPr>
                  <w:rPrChange w:id="35375" w:author="phuong vu" w:date="2018-11-30T22:36:00Z">
                    <w:rPr/>
                  </w:rPrChange>
                </w:rPr>
                <w:t>latidute</w:t>
              </w:r>
            </w:ins>
          </w:p>
        </w:tc>
        <w:tc>
          <w:tcPr>
            <w:tcW w:w="1300" w:type="dxa"/>
            <w:noWrap/>
            <w:hideMark/>
          </w:tcPr>
          <w:p w14:paraId="5DF1777B" w14:textId="05138D5D" w:rsidR="006871B5" w:rsidRPr="00920004" w:rsidRDefault="00E452E5" w:rsidP="00941ED9">
            <w:pPr>
              <w:rPr>
                <w:ins w:id="35376" w:author="phuong vu" w:date="2018-11-30T14:07:00Z"/>
                <w:rPrChange w:id="35377" w:author="phuong vu" w:date="2018-11-30T22:36:00Z">
                  <w:rPr>
                    <w:ins w:id="35378" w:author="phuong vu" w:date="2018-11-30T14:07:00Z"/>
                  </w:rPr>
                </w:rPrChange>
              </w:rPr>
              <w:pPrChange w:id="35379" w:author="phuong vu" w:date="2018-11-30T21:38:00Z">
                <w:pPr>
                  <w:spacing w:line="276" w:lineRule="auto"/>
                </w:pPr>
              </w:pPrChange>
            </w:pPr>
            <w:ins w:id="35380" w:author="phuong vu" w:date="2018-11-30T21:53:00Z">
              <w:r w:rsidRPr="00920004">
                <w:rPr>
                  <w:rPrChange w:id="35381" w:author="phuong vu" w:date="2018-11-30T22:36:00Z">
                    <w:rPr/>
                  </w:rPrChange>
                </w:rPr>
                <w:t>varchar</w:t>
              </w:r>
            </w:ins>
          </w:p>
        </w:tc>
        <w:tc>
          <w:tcPr>
            <w:tcW w:w="1098" w:type="dxa"/>
            <w:noWrap/>
            <w:vAlign w:val="center"/>
            <w:hideMark/>
          </w:tcPr>
          <w:p w14:paraId="13819D73" w14:textId="77777777" w:rsidR="006871B5" w:rsidRPr="00920004" w:rsidRDefault="006871B5" w:rsidP="00941ED9">
            <w:pPr>
              <w:jc w:val="center"/>
              <w:rPr>
                <w:ins w:id="35382" w:author="phuong vu" w:date="2018-11-30T14:07:00Z"/>
                <w:rPrChange w:id="35383" w:author="phuong vu" w:date="2018-11-30T22:36:00Z">
                  <w:rPr>
                    <w:ins w:id="35384" w:author="phuong vu" w:date="2018-11-30T14:07:00Z"/>
                  </w:rPr>
                </w:rPrChange>
              </w:rPr>
              <w:pPrChange w:id="35385" w:author="phuong vu" w:date="2018-11-30T21:39:00Z">
                <w:pPr>
                  <w:spacing w:line="276" w:lineRule="auto"/>
                  <w:jc w:val="center"/>
                </w:pPr>
              </w:pPrChange>
            </w:pPr>
            <w:ins w:id="35386" w:author="phuong vu" w:date="2018-11-30T14:07:00Z">
              <w:r w:rsidRPr="00920004">
                <w:rPr>
                  <w:rPrChange w:id="35387" w:author="phuong vu" w:date="2018-11-30T22:36:00Z">
                    <w:rPr/>
                  </w:rPrChange>
                </w:rPr>
                <w:t>X</w:t>
              </w:r>
            </w:ins>
          </w:p>
        </w:tc>
        <w:tc>
          <w:tcPr>
            <w:tcW w:w="838" w:type="dxa"/>
            <w:noWrap/>
            <w:vAlign w:val="center"/>
            <w:hideMark/>
          </w:tcPr>
          <w:p w14:paraId="6E82109A" w14:textId="77777777" w:rsidR="006871B5" w:rsidRPr="00920004" w:rsidRDefault="006871B5" w:rsidP="00941ED9">
            <w:pPr>
              <w:rPr>
                <w:ins w:id="35388" w:author="phuong vu" w:date="2018-11-30T14:07:00Z"/>
                <w:rPrChange w:id="35389" w:author="phuong vu" w:date="2018-11-30T22:36:00Z">
                  <w:rPr>
                    <w:ins w:id="35390" w:author="phuong vu" w:date="2018-11-30T14:07:00Z"/>
                  </w:rPr>
                </w:rPrChange>
              </w:rPr>
              <w:pPrChange w:id="35391" w:author="phuong vu" w:date="2018-11-30T21:38:00Z">
                <w:pPr>
                  <w:spacing w:line="276" w:lineRule="auto"/>
                  <w:jc w:val="center"/>
                </w:pPr>
              </w:pPrChange>
            </w:pPr>
          </w:p>
        </w:tc>
        <w:tc>
          <w:tcPr>
            <w:tcW w:w="823" w:type="dxa"/>
            <w:noWrap/>
            <w:vAlign w:val="center"/>
            <w:hideMark/>
          </w:tcPr>
          <w:p w14:paraId="0EC3DD42" w14:textId="77777777" w:rsidR="006871B5" w:rsidRPr="00920004" w:rsidRDefault="006871B5" w:rsidP="00941ED9">
            <w:pPr>
              <w:rPr>
                <w:ins w:id="35392" w:author="phuong vu" w:date="2018-11-30T14:07:00Z"/>
                <w:rPrChange w:id="35393" w:author="phuong vu" w:date="2018-11-30T22:36:00Z">
                  <w:rPr>
                    <w:ins w:id="35394" w:author="phuong vu" w:date="2018-11-30T14:07:00Z"/>
                  </w:rPr>
                </w:rPrChange>
              </w:rPr>
              <w:pPrChange w:id="35395" w:author="phuong vu" w:date="2018-11-30T21:38:00Z">
                <w:pPr>
                  <w:spacing w:line="276" w:lineRule="auto"/>
                  <w:jc w:val="center"/>
                </w:pPr>
              </w:pPrChange>
            </w:pPr>
          </w:p>
        </w:tc>
        <w:tc>
          <w:tcPr>
            <w:tcW w:w="2269" w:type="dxa"/>
            <w:noWrap/>
            <w:hideMark/>
          </w:tcPr>
          <w:p w14:paraId="0B0BE374" w14:textId="77777777" w:rsidR="006871B5" w:rsidRPr="00920004" w:rsidRDefault="006871B5" w:rsidP="00941ED9">
            <w:pPr>
              <w:rPr>
                <w:ins w:id="35396" w:author="phuong vu" w:date="2018-11-30T14:07:00Z"/>
                <w:rPrChange w:id="35397" w:author="phuong vu" w:date="2018-11-30T22:36:00Z">
                  <w:rPr>
                    <w:ins w:id="35398" w:author="phuong vu" w:date="2018-11-30T14:07:00Z"/>
                  </w:rPr>
                </w:rPrChange>
              </w:rPr>
              <w:pPrChange w:id="35399" w:author="phuong vu" w:date="2018-11-30T21:38:00Z">
                <w:pPr>
                  <w:spacing w:line="276" w:lineRule="auto"/>
                </w:pPr>
              </w:pPrChange>
            </w:pPr>
            <w:ins w:id="35400" w:author="phuong vu" w:date="2018-11-30T14:07:00Z">
              <w:r w:rsidRPr="00920004">
                <w:rPr>
                  <w:rPrChange w:id="35401" w:author="phuong vu" w:date="2018-11-30T22:36:00Z">
                    <w:rPr/>
                  </w:rPrChange>
                </w:rPr>
                <w:t>Vĩ độ</w:t>
              </w:r>
            </w:ins>
          </w:p>
        </w:tc>
      </w:tr>
      <w:tr w:rsidR="006871B5" w:rsidRPr="00920004" w14:paraId="0A83C069" w14:textId="77777777" w:rsidTr="006871B5">
        <w:trPr>
          <w:trHeight w:val="300"/>
          <w:ins w:id="35402" w:author="phuong vu" w:date="2018-11-30T14:07:00Z"/>
        </w:trPr>
        <w:tc>
          <w:tcPr>
            <w:tcW w:w="708" w:type="dxa"/>
            <w:noWrap/>
            <w:vAlign w:val="center"/>
            <w:hideMark/>
          </w:tcPr>
          <w:p w14:paraId="3C69F794" w14:textId="77777777" w:rsidR="006871B5" w:rsidRPr="00920004" w:rsidRDefault="006871B5" w:rsidP="00941ED9">
            <w:pPr>
              <w:jc w:val="center"/>
              <w:rPr>
                <w:ins w:id="35403" w:author="phuong vu" w:date="2018-11-30T14:07:00Z"/>
                <w:lang w:val="en-US"/>
                <w:rPrChange w:id="35404" w:author="phuong vu" w:date="2018-11-30T22:36:00Z">
                  <w:rPr>
                    <w:ins w:id="35405" w:author="phuong vu" w:date="2018-11-30T14:07:00Z"/>
                    <w:lang w:val="en-US"/>
                  </w:rPr>
                </w:rPrChange>
              </w:rPr>
              <w:pPrChange w:id="35406" w:author="phuong vu" w:date="2018-11-30T21:38:00Z">
                <w:pPr>
                  <w:spacing w:line="276" w:lineRule="auto"/>
                  <w:jc w:val="center"/>
                </w:pPr>
              </w:pPrChange>
            </w:pPr>
            <w:ins w:id="35407" w:author="phuong vu" w:date="2018-11-30T14:07:00Z">
              <w:r w:rsidRPr="00920004">
                <w:rPr>
                  <w:lang w:val="en-US"/>
                  <w:rPrChange w:id="35408" w:author="phuong vu" w:date="2018-11-30T22:36:00Z">
                    <w:rPr>
                      <w:lang w:val="en-US"/>
                    </w:rPr>
                  </w:rPrChange>
                </w:rPr>
                <w:t>7</w:t>
              </w:r>
            </w:ins>
          </w:p>
        </w:tc>
        <w:tc>
          <w:tcPr>
            <w:tcW w:w="1689" w:type="dxa"/>
            <w:noWrap/>
            <w:hideMark/>
          </w:tcPr>
          <w:p w14:paraId="484BC5FA" w14:textId="77777777" w:rsidR="006871B5" w:rsidRPr="00920004" w:rsidRDefault="006871B5" w:rsidP="00941ED9">
            <w:pPr>
              <w:rPr>
                <w:ins w:id="35409" w:author="phuong vu" w:date="2018-11-30T14:07:00Z"/>
                <w:rPrChange w:id="35410" w:author="phuong vu" w:date="2018-11-30T22:36:00Z">
                  <w:rPr>
                    <w:ins w:id="35411" w:author="phuong vu" w:date="2018-11-30T14:07:00Z"/>
                  </w:rPr>
                </w:rPrChange>
              </w:rPr>
              <w:pPrChange w:id="35412" w:author="phuong vu" w:date="2018-11-30T21:38:00Z">
                <w:pPr>
                  <w:spacing w:line="276" w:lineRule="auto"/>
                </w:pPr>
              </w:pPrChange>
            </w:pPr>
            <w:ins w:id="35413" w:author="phuong vu" w:date="2018-11-30T14:07:00Z">
              <w:r w:rsidRPr="00920004">
                <w:rPr>
                  <w:rPrChange w:id="35414" w:author="phuong vu" w:date="2018-11-30T22:36:00Z">
                    <w:rPr/>
                  </w:rPrChange>
                </w:rPr>
                <w:t>longtidute</w:t>
              </w:r>
            </w:ins>
          </w:p>
        </w:tc>
        <w:tc>
          <w:tcPr>
            <w:tcW w:w="1300" w:type="dxa"/>
            <w:noWrap/>
            <w:hideMark/>
          </w:tcPr>
          <w:p w14:paraId="1DF6E02A" w14:textId="455CF6C4" w:rsidR="006871B5" w:rsidRPr="00920004" w:rsidRDefault="00E452E5" w:rsidP="00941ED9">
            <w:pPr>
              <w:rPr>
                <w:ins w:id="35415" w:author="phuong vu" w:date="2018-11-30T14:07:00Z"/>
                <w:rPrChange w:id="35416" w:author="phuong vu" w:date="2018-11-30T22:36:00Z">
                  <w:rPr>
                    <w:ins w:id="35417" w:author="phuong vu" w:date="2018-11-30T14:07:00Z"/>
                  </w:rPr>
                </w:rPrChange>
              </w:rPr>
              <w:pPrChange w:id="35418" w:author="phuong vu" w:date="2018-11-30T21:38:00Z">
                <w:pPr>
                  <w:spacing w:line="276" w:lineRule="auto"/>
                </w:pPr>
              </w:pPrChange>
            </w:pPr>
            <w:ins w:id="35419" w:author="phuong vu" w:date="2018-11-30T21:53:00Z">
              <w:r w:rsidRPr="00920004">
                <w:rPr>
                  <w:rPrChange w:id="35420" w:author="phuong vu" w:date="2018-11-30T22:36:00Z">
                    <w:rPr/>
                  </w:rPrChange>
                </w:rPr>
                <w:t>varchar</w:t>
              </w:r>
            </w:ins>
          </w:p>
        </w:tc>
        <w:tc>
          <w:tcPr>
            <w:tcW w:w="1098" w:type="dxa"/>
            <w:noWrap/>
            <w:vAlign w:val="center"/>
            <w:hideMark/>
          </w:tcPr>
          <w:p w14:paraId="230264A8" w14:textId="77777777" w:rsidR="006871B5" w:rsidRPr="00920004" w:rsidRDefault="006871B5" w:rsidP="00941ED9">
            <w:pPr>
              <w:jc w:val="center"/>
              <w:rPr>
                <w:ins w:id="35421" w:author="phuong vu" w:date="2018-11-30T14:07:00Z"/>
                <w:rPrChange w:id="35422" w:author="phuong vu" w:date="2018-11-30T22:36:00Z">
                  <w:rPr>
                    <w:ins w:id="35423" w:author="phuong vu" w:date="2018-11-30T14:07:00Z"/>
                  </w:rPr>
                </w:rPrChange>
              </w:rPr>
              <w:pPrChange w:id="35424" w:author="phuong vu" w:date="2018-11-30T21:39:00Z">
                <w:pPr>
                  <w:spacing w:line="276" w:lineRule="auto"/>
                  <w:jc w:val="center"/>
                </w:pPr>
              </w:pPrChange>
            </w:pPr>
            <w:ins w:id="35425" w:author="phuong vu" w:date="2018-11-30T14:07:00Z">
              <w:r w:rsidRPr="00920004">
                <w:rPr>
                  <w:rPrChange w:id="35426" w:author="phuong vu" w:date="2018-11-30T22:36:00Z">
                    <w:rPr/>
                  </w:rPrChange>
                </w:rPr>
                <w:t>X</w:t>
              </w:r>
            </w:ins>
          </w:p>
        </w:tc>
        <w:tc>
          <w:tcPr>
            <w:tcW w:w="838" w:type="dxa"/>
            <w:noWrap/>
            <w:vAlign w:val="center"/>
            <w:hideMark/>
          </w:tcPr>
          <w:p w14:paraId="2DDC39C1" w14:textId="77777777" w:rsidR="006871B5" w:rsidRPr="00920004" w:rsidRDefault="006871B5" w:rsidP="00941ED9">
            <w:pPr>
              <w:rPr>
                <w:ins w:id="35427" w:author="phuong vu" w:date="2018-11-30T14:07:00Z"/>
                <w:rPrChange w:id="35428" w:author="phuong vu" w:date="2018-11-30T22:36:00Z">
                  <w:rPr>
                    <w:ins w:id="35429" w:author="phuong vu" w:date="2018-11-30T14:07:00Z"/>
                  </w:rPr>
                </w:rPrChange>
              </w:rPr>
              <w:pPrChange w:id="35430" w:author="phuong vu" w:date="2018-11-30T21:38:00Z">
                <w:pPr>
                  <w:spacing w:line="276" w:lineRule="auto"/>
                  <w:jc w:val="center"/>
                </w:pPr>
              </w:pPrChange>
            </w:pPr>
          </w:p>
        </w:tc>
        <w:tc>
          <w:tcPr>
            <w:tcW w:w="823" w:type="dxa"/>
            <w:noWrap/>
            <w:vAlign w:val="center"/>
            <w:hideMark/>
          </w:tcPr>
          <w:p w14:paraId="74A067D8" w14:textId="77777777" w:rsidR="006871B5" w:rsidRPr="00920004" w:rsidRDefault="006871B5" w:rsidP="00941ED9">
            <w:pPr>
              <w:rPr>
                <w:ins w:id="35431" w:author="phuong vu" w:date="2018-11-30T14:07:00Z"/>
                <w:rPrChange w:id="35432" w:author="phuong vu" w:date="2018-11-30T22:36:00Z">
                  <w:rPr>
                    <w:ins w:id="35433" w:author="phuong vu" w:date="2018-11-30T14:07:00Z"/>
                  </w:rPr>
                </w:rPrChange>
              </w:rPr>
              <w:pPrChange w:id="35434" w:author="phuong vu" w:date="2018-11-30T21:38:00Z">
                <w:pPr>
                  <w:spacing w:line="276" w:lineRule="auto"/>
                  <w:jc w:val="center"/>
                </w:pPr>
              </w:pPrChange>
            </w:pPr>
          </w:p>
        </w:tc>
        <w:tc>
          <w:tcPr>
            <w:tcW w:w="2269" w:type="dxa"/>
            <w:noWrap/>
            <w:hideMark/>
          </w:tcPr>
          <w:p w14:paraId="48BCB54A" w14:textId="77777777" w:rsidR="006871B5" w:rsidRPr="00920004" w:rsidRDefault="006871B5" w:rsidP="00941ED9">
            <w:pPr>
              <w:rPr>
                <w:ins w:id="35435" w:author="phuong vu" w:date="2018-11-30T14:07:00Z"/>
                <w:rPrChange w:id="35436" w:author="phuong vu" w:date="2018-11-30T22:36:00Z">
                  <w:rPr>
                    <w:ins w:id="35437" w:author="phuong vu" w:date="2018-11-30T14:07:00Z"/>
                  </w:rPr>
                </w:rPrChange>
              </w:rPr>
              <w:pPrChange w:id="35438" w:author="phuong vu" w:date="2018-11-30T21:38:00Z">
                <w:pPr>
                  <w:keepNext/>
                  <w:spacing w:line="276" w:lineRule="auto"/>
                </w:pPr>
              </w:pPrChange>
            </w:pPr>
            <w:ins w:id="35439" w:author="phuong vu" w:date="2018-11-30T14:07:00Z">
              <w:r w:rsidRPr="00920004">
                <w:rPr>
                  <w:rPrChange w:id="35440" w:author="phuong vu" w:date="2018-11-30T22:36:00Z">
                    <w:rPr/>
                  </w:rPrChange>
                </w:rPr>
                <w:t>Kinh độ</w:t>
              </w:r>
            </w:ins>
          </w:p>
        </w:tc>
      </w:tr>
    </w:tbl>
    <w:p w14:paraId="7B793E87" w14:textId="10B33BC7" w:rsidR="006871B5" w:rsidRPr="00920004" w:rsidRDefault="006871B5" w:rsidP="00A17FA5">
      <w:pPr>
        <w:pStyle w:val="Caption"/>
        <w:rPr>
          <w:ins w:id="35441" w:author="phuong vu" w:date="2018-11-30T14:07:00Z"/>
          <w:rPrChange w:id="35442" w:author="phuong vu" w:date="2018-11-30T22:36:00Z">
            <w:rPr>
              <w:ins w:id="35443" w:author="phuong vu" w:date="2018-11-30T14:07:00Z"/>
              <w:b/>
              <w:i w:val="0"/>
              <w:iCs w:val="0"/>
            </w:rPr>
          </w:rPrChange>
        </w:rPr>
        <w:pPrChange w:id="35444" w:author="phuong vu" w:date="2018-11-30T22:42:00Z">
          <w:pPr>
            <w:pStyle w:val="Caption"/>
            <w:spacing w:line="276" w:lineRule="auto"/>
          </w:pPr>
        </w:pPrChange>
      </w:pPr>
      <w:bookmarkStart w:id="35445" w:name="_Toc531381654"/>
      <w:ins w:id="35446" w:author="phuong vu" w:date="2018-11-30T14:07:00Z">
        <w:r w:rsidRPr="00920004">
          <w:rPr>
            <w:rPrChange w:id="35447" w:author="phuong vu" w:date="2018-11-30T22:36:00Z">
              <w:rPr/>
            </w:rPrChange>
          </w:rPr>
          <w:t xml:space="preserve">Bảng </w:t>
        </w:r>
      </w:ins>
      <w:ins w:id="35448" w:author="phuong vu" w:date="2018-11-30T14:54:00Z">
        <w:r w:rsidR="00D632EE" w:rsidRPr="00920004">
          <w:rPr>
            <w:rPrChange w:id="35449" w:author="phuong vu" w:date="2018-11-30T22:36:00Z">
              <w:rPr/>
            </w:rPrChange>
          </w:rPr>
          <w:fldChar w:fldCharType="begin"/>
        </w:r>
        <w:r w:rsidR="00D632EE" w:rsidRPr="00920004">
          <w:rPr>
            <w:rPrChange w:id="35450" w:author="phuong vu" w:date="2018-11-30T22:36:00Z">
              <w:rPr/>
            </w:rPrChange>
          </w:rPr>
          <w:instrText xml:space="preserve"> STYLEREF 1 \s </w:instrText>
        </w:r>
      </w:ins>
      <w:r w:rsidR="00D632EE" w:rsidRPr="00920004">
        <w:rPr>
          <w:rPrChange w:id="35451" w:author="phuong vu" w:date="2018-11-30T22:36:00Z">
            <w:rPr/>
          </w:rPrChange>
        </w:rPr>
        <w:fldChar w:fldCharType="separate"/>
      </w:r>
      <w:r w:rsidR="00B5490C">
        <w:rPr>
          <w:noProof/>
        </w:rPr>
        <w:t>4</w:t>
      </w:r>
      <w:ins w:id="35452" w:author="phuong vu" w:date="2018-11-30T14:54:00Z">
        <w:r w:rsidR="00D632EE" w:rsidRPr="00920004">
          <w:rPr>
            <w:rPrChange w:id="35453" w:author="phuong vu" w:date="2018-11-30T22:36:00Z">
              <w:rPr/>
            </w:rPrChange>
          </w:rPr>
          <w:fldChar w:fldCharType="end"/>
        </w:r>
        <w:r w:rsidR="00D632EE" w:rsidRPr="00920004">
          <w:rPr>
            <w:rPrChange w:id="35454" w:author="phuong vu" w:date="2018-11-30T22:36:00Z">
              <w:rPr/>
            </w:rPrChange>
          </w:rPr>
          <w:t>.</w:t>
        </w:r>
        <w:r w:rsidR="00D632EE" w:rsidRPr="00920004">
          <w:rPr>
            <w:rPrChange w:id="35455" w:author="phuong vu" w:date="2018-11-30T22:36:00Z">
              <w:rPr/>
            </w:rPrChange>
          </w:rPr>
          <w:fldChar w:fldCharType="begin"/>
        </w:r>
        <w:r w:rsidR="00D632EE" w:rsidRPr="00920004">
          <w:rPr>
            <w:rPrChange w:id="35456" w:author="phuong vu" w:date="2018-11-30T22:36:00Z">
              <w:rPr/>
            </w:rPrChange>
          </w:rPr>
          <w:instrText xml:space="preserve"> SEQ Bảng \* ARABIC \s 1 </w:instrText>
        </w:r>
      </w:ins>
      <w:r w:rsidR="00D632EE" w:rsidRPr="00920004">
        <w:rPr>
          <w:rPrChange w:id="35457" w:author="phuong vu" w:date="2018-11-30T22:36:00Z">
            <w:rPr/>
          </w:rPrChange>
        </w:rPr>
        <w:fldChar w:fldCharType="separate"/>
      </w:r>
      <w:ins w:id="35458" w:author="phuong vu" w:date="2018-11-30T22:44:00Z">
        <w:r w:rsidR="00B5490C">
          <w:rPr>
            <w:noProof/>
          </w:rPr>
          <w:t>17</w:t>
        </w:r>
      </w:ins>
      <w:ins w:id="35459" w:author="phuong vu" w:date="2018-11-30T14:54:00Z">
        <w:r w:rsidR="00D632EE" w:rsidRPr="00920004">
          <w:rPr>
            <w:rPrChange w:id="35460" w:author="phuong vu" w:date="2018-11-30T22:36:00Z">
              <w:rPr/>
            </w:rPrChange>
          </w:rPr>
          <w:fldChar w:fldCharType="end"/>
        </w:r>
      </w:ins>
      <w:ins w:id="35461" w:author="phuong vu" w:date="2018-11-30T14:07:00Z">
        <w:r w:rsidRPr="00920004">
          <w:rPr>
            <w:rPrChange w:id="35462" w:author="phuong vu" w:date="2018-11-30T22:36:00Z">
              <w:rPr/>
            </w:rPrChange>
          </w:rPr>
          <w:t xml:space="preserve"> Bảng dữ liệu chi nhánh</w:t>
        </w:r>
        <w:bookmarkEnd w:id="35445"/>
      </w:ins>
    </w:p>
    <w:p w14:paraId="7560BEB2" w14:textId="77777777" w:rsidR="006871B5" w:rsidRPr="00920004" w:rsidRDefault="006871B5" w:rsidP="00941ED9">
      <w:pPr>
        <w:rPr>
          <w:ins w:id="35463" w:author="phuong vu" w:date="2018-11-30T14:07:00Z"/>
          <w:b/>
          <w:lang w:val="en-US"/>
          <w:rPrChange w:id="35464" w:author="phuong vu" w:date="2018-11-30T22:36:00Z">
            <w:rPr>
              <w:ins w:id="35465" w:author="phuong vu" w:date="2018-11-30T14:07:00Z"/>
              <w:lang w:val="en-US"/>
            </w:rPr>
          </w:rPrChange>
        </w:rPr>
        <w:pPrChange w:id="35466" w:author="phuong vu" w:date="2018-11-30T21:38:00Z">
          <w:pPr>
            <w:spacing w:line="276" w:lineRule="auto"/>
          </w:pPr>
        </w:pPrChange>
      </w:pPr>
      <w:ins w:id="35467" w:author="phuong vu" w:date="2018-11-30T14:07:00Z">
        <w:r w:rsidRPr="00920004">
          <w:rPr>
            <w:b/>
            <w:lang w:val="en-US"/>
            <w:rPrChange w:id="35468" w:author="phuong vu" w:date="2018-11-30T22:36:00Z">
              <w:rPr>
                <w:lang w:val="en-US"/>
              </w:rPr>
            </w:rPrChange>
          </w:rPr>
          <w:t>BẢNG COLOR</w:t>
        </w:r>
      </w:ins>
    </w:p>
    <w:tbl>
      <w:tblPr>
        <w:tblStyle w:val="TableGrid"/>
        <w:tblW w:w="8725" w:type="dxa"/>
        <w:tblLook w:val="04A0" w:firstRow="1" w:lastRow="0" w:firstColumn="1" w:lastColumn="0" w:noHBand="0" w:noVBand="1"/>
        <w:tblPrChange w:id="35469" w:author="phuong vu" w:date="2018-11-30T14:14:00Z">
          <w:tblPr>
            <w:tblStyle w:val="TableGrid"/>
            <w:tblW w:w="9486" w:type="dxa"/>
            <w:tblLook w:val="04A0" w:firstRow="1" w:lastRow="0" w:firstColumn="1" w:lastColumn="0" w:noHBand="0" w:noVBand="1"/>
          </w:tblPr>
        </w:tblPrChange>
      </w:tblPr>
      <w:tblGrid>
        <w:gridCol w:w="708"/>
        <w:gridCol w:w="1820"/>
        <w:gridCol w:w="1300"/>
        <w:gridCol w:w="1098"/>
        <w:gridCol w:w="838"/>
        <w:gridCol w:w="823"/>
        <w:gridCol w:w="2138"/>
        <w:tblGridChange w:id="35470">
          <w:tblGrid>
            <w:gridCol w:w="708"/>
            <w:gridCol w:w="1820"/>
            <w:gridCol w:w="1300"/>
            <w:gridCol w:w="1098"/>
            <w:gridCol w:w="838"/>
            <w:gridCol w:w="823"/>
            <w:gridCol w:w="2899"/>
          </w:tblGrid>
        </w:tblGridChange>
      </w:tblGrid>
      <w:tr w:rsidR="006871B5" w:rsidRPr="00920004" w14:paraId="3FF2AD33" w14:textId="77777777" w:rsidTr="006871B5">
        <w:trPr>
          <w:trHeight w:val="300"/>
          <w:ins w:id="35471" w:author="phuong vu" w:date="2018-11-30T14:07:00Z"/>
          <w:trPrChange w:id="35472" w:author="phuong vu" w:date="2018-11-30T14:14:00Z">
            <w:trPr>
              <w:trHeight w:val="300"/>
            </w:trPr>
          </w:trPrChange>
        </w:trPr>
        <w:tc>
          <w:tcPr>
            <w:tcW w:w="708" w:type="dxa"/>
            <w:noWrap/>
            <w:vAlign w:val="center"/>
            <w:hideMark/>
            <w:tcPrChange w:id="35473" w:author="phuong vu" w:date="2018-11-30T14:14:00Z">
              <w:tcPr>
                <w:tcW w:w="708" w:type="dxa"/>
                <w:noWrap/>
                <w:vAlign w:val="center"/>
                <w:hideMark/>
              </w:tcPr>
            </w:tcPrChange>
          </w:tcPr>
          <w:p w14:paraId="1B80A408" w14:textId="77777777" w:rsidR="006871B5" w:rsidRPr="00920004" w:rsidRDefault="006871B5" w:rsidP="00BD0851">
            <w:pPr>
              <w:spacing w:before="240" w:line="0" w:lineRule="atLeast"/>
              <w:jc w:val="center"/>
              <w:rPr>
                <w:ins w:id="35474" w:author="phuong vu" w:date="2018-11-30T14:07:00Z"/>
                <w:b/>
                <w:bCs/>
                <w:rPrChange w:id="35475" w:author="phuong vu" w:date="2018-11-30T22:36:00Z">
                  <w:rPr>
                    <w:ins w:id="35476" w:author="phuong vu" w:date="2018-11-30T14:07:00Z"/>
                    <w:b/>
                    <w:bCs/>
                  </w:rPr>
                </w:rPrChange>
              </w:rPr>
              <w:pPrChange w:id="35477" w:author="phuong vu" w:date="2018-11-30T14:16:00Z">
                <w:pPr>
                  <w:spacing w:line="276" w:lineRule="auto"/>
                  <w:jc w:val="center"/>
                </w:pPr>
              </w:pPrChange>
            </w:pPr>
            <w:ins w:id="35478" w:author="phuong vu" w:date="2018-11-30T14:07:00Z">
              <w:r w:rsidRPr="00920004">
                <w:rPr>
                  <w:b/>
                  <w:bCs/>
                  <w:lang w:val="da-DK"/>
                  <w:rPrChange w:id="35479" w:author="phuong vu" w:date="2018-11-30T22:36:00Z">
                    <w:rPr>
                      <w:b/>
                      <w:bCs/>
                      <w:lang w:val="da-DK"/>
                    </w:rPr>
                  </w:rPrChange>
                </w:rPr>
                <w:t>STT</w:t>
              </w:r>
            </w:ins>
          </w:p>
        </w:tc>
        <w:tc>
          <w:tcPr>
            <w:tcW w:w="1820" w:type="dxa"/>
            <w:noWrap/>
            <w:vAlign w:val="center"/>
            <w:hideMark/>
            <w:tcPrChange w:id="35480" w:author="phuong vu" w:date="2018-11-30T14:14:00Z">
              <w:tcPr>
                <w:tcW w:w="1820" w:type="dxa"/>
                <w:noWrap/>
                <w:vAlign w:val="center"/>
                <w:hideMark/>
              </w:tcPr>
            </w:tcPrChange>
          </w:tcPr>
          <w:p w14:paraId="31219A01" w14:textId="77777777" w:rsidR="006871B5" w:rsidRPr="00920004" w:rsidRDefault="006871B5" w:rsidP="00BD0851">
            <w:pPr>
              <w:spacing w:before="240" w:line="0" w:lineRule="atLeast"/>
              <w:jc w:val="center"/>
              <w:rPr>
                <w:ins w:id="35481" w:author="phuong vu" w:date="2018-11-30T14:07:00Z"/>
                <w:b/>
                <w:bCs/>
                <w:rPrChange w:id="35482" w:author="phuong vu" w:date="2018-11-30T22:36:00Z">
                  <w:rPr>
                    <w:ins w:id="35483" w:author="phuong vu" w:date="2018-11-30T14:07:00Z"/>
                    <w:b/>
                    <w:bCs/>
                  </w:rPr>
                </w:rPrChange>
              </w:rPr>
              <w:pPrChange w:id="35484" w:author="phuong vu" w:date="2018-11-30T14:16:00Z">
                <w:pPr>
                  <w:spacing w:line="276" w:lineRule="auto"/>
                  <w:jc w:val="center"/>
                </w:pPr>
              </w:pPrChange>
            </w:pPr>
            <w:ins w:id="35485" w:author="phuong vu" w:date="2018-11-30T14:07:00Z">
              <w:r w:rsidRPr="00920004">
                <w:rPr>
                  <w:b/>
                  <w:bCs/>
                  <w:lang w:val="da-DK"/>
                  <w:rPrChange w:id="35486" w:author="phuong vu" w:date="2018-11-30T22:36:00Z">
                    <w:rPr>
                      <w:b/>
                      <w:bCs/>
                      <w:lang w:val="da-DK"/>
                    </w:rPr>
                  </w:rPrChange>
                </w:rPr>
                <w:t>Tên trường</w:t>
              </w:r>
            </w:ins>
          </w:p>
        </w:tc>
        <w:tc>
          <w:tcPr>
            <w:tcW w:w="1300" w:type="dxa"/>
            <w:noWrap/>
            <w:vAlign w:val="center"/>
            <w:hideMark/>
            <w:tcPrChange w:id="35487" w:author="phuong vu" w:date="2018-11-30T14:14:00Z">
              <w:tcPr>
                <w:tcW w:w="1300" w:type="dxa"/>
                <w:noWrap/>
                <w:vAlign w:val="center"/>
                <w:hideMark/>
              </w:tcPr>
            </w:tcPrChange>
          </w:tcPr>
          <w:p w14:paraId="711DDCB2" w14:textId="77777777" w:rsidR="006871B5" w:rsidRPr="00920004" w:rsidRDefault="006871B5" w:rsidP="00BD0851">
            <w:pPr>
              <w:spacing w:before="240" w:line="0" w:lineRule="atLeast"/>
              <w:jc w:val="center"/>
              <w:rPr>
                <w:ins w:id="35488" w:author="phuong vu" w:date="2018-11-30T14:07:00Z"/>
                <w:b/>
                <w:bCs/>
                <w:rPrChange w:id="35489" w:author="phuong vu" w:date="2018-11-30T22:36:00Z">
                  <w:rPr>
                    <w:ins w:id="35490" w:author="phuong vu" w:date="2018-11-30T14:07:00Z"/>
                    <w:b/>
                    <w:bCs/>
                  </w:rPr>
                </w:rPrChange>
              </w:rPr>
              <w:pPrChange w:id="35491" w:author="phuong vu" w:date="2018-11-30T14:16:00Z">
                <w:pPr>
                  <w:spacing w:line="276" w:lineRule="auto"/>
                  <w:jc w:val="center"/>
                </w:pPr>
              </w:pPrChange>
            </w:pPr>
            <w:ins w:id="35492" w:author="phuong vu" w:date="2018-11-30T14:07:00Z">
              <w:r w:rsidRPr="00920004">
                <w:rPr>
                  <w:b/>
                  <w:bCs/>
                  <w:lang w:val="da-DK"/>
                  <w:rPrChange w:id="35493" w:author="phuong vu" w:date="2018-11-30T22:36:00Z">
                    <w:rPr>
                      <w:b/>
                      <w:bCs/>
                      <w:lang w:val="da-DK"/>
                    </w:rPr>
                  </w:rPrChange>
                </w:rPr>
                <w:t>Kiểu</w:t>
              </w:r>
            </w:ins>
          </w:p>
        </w:tc>
        <w:tc>
          <w:tcPr>
            <w:tcW w:w="1098" w:type="dxa"/>
            <w:noWrap/>
            <w:vAlign w:val="center"/>
            <w:hideMark/>
            <w:tcPrChange w:id="35494" w:author="phuong vu" w:date="2018-11-30T14:14:00Z">
              <w:tcPr>
                <w:tcW w:w="1098" w:type="dxa"/>
                <w:noWrap/>
                <w:vAlign w:val="center"/>
                <w:hideMark/>
              </w:tcPr>
            </w:tcPrChange>
          </w:tcPr>
          <w:p w14:paraId="21A88BAE" w14:textId="77777777" w:rsidR="006871B5" w:rsidRPr="00920004" w:rsidRDefault="006871B5" w:rsidP="00BD0851">
            <w:pPr>
              <w:spacing w:before="240" w:line="0" w:lineRule="atLeast"/>
              <w:jc w:val="center"/>
              <w:rPr>
                <w:ins w:id="35495" w:author="phuong vu" w:date="2018-11-30T14:07:00Z"/>
                <w:b/>
                <w:bCs/>
                <w:rPrChange w:id="35496" w:author="phuong vu" w:date="2018-11-30T22:36:00Z">
                  <w:rPr>
                    <w:ins w:id="35497" w:author="phuong vu" w:date="2018-11-30T14:07:00Z"/>
                    <w:b/>
                    <w:bCs/>
                  </w:rPr>
                </w:rPrChange>
              </w:rPr>
              <w:pPrChange w:id="35498" w:author="phuong vu" w:date="2018-11-30T14:16:00Z">
                <w:pPr>
                  <w:spacing w:line="276" w:lineRule="auto"/>
                  <w:jc w:val="center"/>
                </w:pPr>
              </w:pPrChange>
            </w:pPr>
            <w:ins w:id="35499" w:author="phuong vu" w:date="2018-11-30T14:07:00Z">
              <w:r w:rsidRPr="00920004">
                <w:rPr>
                  <w:b/>
                  <w:bCs/>
                  <w:lang w:val="da-DK"/>
                  <w:rPrChange w:id="35500" w:author="phuong vu" w:date="2018-11-30T22:36:00Z">
                    <w:rPr>
                      <w:b/>
                      <w:bCs/>
                      <w:lang w:val="da-DK"/>
                    </w:rPr>
                  </w:rPrChange>
                </w:rPr>
                <w:t>Chấp nhận Null</w:t>
              </w:r>
            </w:ins>
          </w:p>
        </w:tc>
        <w:tc>
          <w:tcPr>
            <w:tcW w:w="838" w:type="dxa"/>
            <w:noWrap/>
            <w:vAlign w:val="center"/>
            <w:hideMark/>
            <w:tcPrChange w:id="35501" w:author="phuong vu" w:date="2018-11-30T14:14:00Z">
              <w:tcPr>
                <w:tcW w:w="838" w:type="dxa"/>
                <w:noWrap/>
                <w:vAlign w:val="center"/>
                <w:hideMark/>
              </w:tcPr>
            </w:tcPrChange>
          </w:tcPr>
          <w:p w14:paraId="5A036528" w14:textId="77777777" w:rsidR="006871B5" w:rsidRPr="00920004" w:rsidRDefault="006871B5" w:rsidP="00BD0851">
            <w:pPr>
              <w:spacing w:before="240" w:line="0" w:lineRule="atLeast"/>
              <w:jc w:val="center"/>
              <w:rPr>
                <w:ins w:id="35502" w:author="phuong vu" w:date="2018-11-30T14:07:00Z"/>
                <w:b/>
                <w:bCs/>
                <w:rPrChange w:id="35503" w:author="phuong vu" w:date="2018-11-30T22:36:00Z">
                  <w:rPr>
                    <w:ins w:id="35504" w:author="phuong vu" w:date="2018-11-30T14:07:00Z"/>
                    <w:b/>
                    <w:bCs/>
                  </w:rPr>
                </w:rPrChange>
              </w:rPr>
              <w:pPrChange w:id="35505" w:author="phuong vu" w:date="2018-11-30T14:16:00Z">
                <w:pPr>
                  <w:spacing w:line="276" w:lineRule="auto"/>
                  <w:jc w:val="center"/>
                </w:pPr>
              </w:pPrChange>
            </w:pPr>
            <w:ins w:id="35506" w:author="phuong vu" w:date="2018-11-30T14:07:00Z">
              <w:r w:rsidRPr="00920004">
                <w:rPr>
                  <w:b/>
                  <w:bCs/>
                  <w:lang w:val="da-DK"/>
                  <w:rPrChange w:id="35507" w:author="phuong vu" w:date="2018-11-30T22:36:00Z">
                    <w:rPr>
                      <w:b/>
                      <w:bCs/>
                      <w:lang w:val="da-DK"/>
                    </w:rPr>
                  </w:rPrChange>
                </w:rPr>
                <w:t>Khóa chính</w:t>
              </w:r>
            </w:ins>
          </w:p>
        </w:tc>
        <w:tc>
          <w:tcPr>
            <w:tcW w:w="823" w:type="dxa"/>
            <w:noWrap/>
            <w:vAlign w:val="center"/>
            <w:hideMark/>
            <w:tcPrChange w:id="35508" w:author="phuong vu" w:date="2018-11-30T14:14:00Z">
              <w:tcPr>
                <w:tcW w:w="823" w:type="dxa"/>
                <w:noWrap/>
                <w:vAlign w:val="center"/>
                <w:hideMark/>
              </w:tcPr>
            </w:tcPrChange>
          </w:tcPr>
          <w:p w14:paraId="4F4C8C4B" w14:textId="77777777" w:rsidR="006871B5" w:rsidRPr="00920004" w:rsidRDefault="006871B5" w:rsidP="00BD0851">
            <w:pPr>
              <w:spacing w:before="240" w:line="0" w:lineRule="atLeast"/>
              <w:jc w:val="center"/>
              <w:rPr>
                <w:ins w:id="35509" w:author="phuong vu" w:date="2018-11-30T14:07:00Z"/>
                <w:b/>
                <w:bCs/>
                <w:rPrChange w:id="35510" w:author="phuong vu" w:date="2018-11-30T22:36:00Z">
                  <w:rPr>
                    <w:ins w:id="35511" w:author="phuong vu" w:date="2018-11-30T14:07:00Z"/>
                    <w:b/>
                    <w:bCs/>
                  </w:rPr>
                </w:rPrChange>
              </w:rPr>
              <w:pPrChange w:id="35512" w:author="phuong vu" w:date="2018-11-30T14:16:00Z">
                <w:pPr>
                  <w:spacing w:line="276" w:lineRule="auto"/>
                  <w:jc w:val="center"/>
                </w:pPr>
              </w:pPrChange>
            </w:pPr>
            <w:ins w:id="35513" w:author="phuong vu" w:date="2018-11-30T14:07:00Z">
              <w:r w:rsidRPr="00920004">
                <w:rPr>
                  <w:b/>
                  <w:bCs/>
                  <w:lang w:val="da-DK"/>
                  <w:rPrChange w:id="35514" w:author="phuong vu" w:date="2018-11-30T22:36:00Z">
                    <w:rPr>
                      <w:b/>
                      <w:bCs/>
                      <w:lang w:val="da-DK"/>
                    </w:rPr>
                  </w:rPrChange>
                </w:rPr>
                <w:t>Khóa ngoại</w:t>
              </w:r>
            </w:ins>
          </w:p>
        </w:tc>
        <w:tc>
          <w:tcPr>
            <w:tcW w:w="2138" w:type="dxa"/>
            <w:noWrap/>
            <w:vAlign w:val="center"/>
            <w:hideMark/>
            <w:tcPrChange w:id="35515" w:author="phuong vu" w:date="2018-11-30T14:14:00Z">
              <w:tcPr>
                <w:tcW w:w="2899" w:type="dxa"/>
                <w:noWrap/>
                <w:vAlign w:val="center"/>
                <w:hideMark/>
              </w:tcPr>
            </w:tcPrChange>
          </w:tcPr>
          <w:p w14:paraId="46AEEE24" w14:textId="77777777" w:rsidR="006871B5" w:rsidRPr="00920004" w:rsidRDefault="006871B5" w:rsidP="00BD0851">
            <w:pPr>
              <w:spacing w:before="240" w:line="0" w:lineRule="atLeast"/>
              <w:ind w:right="226"/>
              <w:jc w:val="center"/>
              <w:rPr>
                <w:ins w:id="35516" w:author="phuong vu" w:date="2018-11-30T14:07:00Z"/>
                <w:b/>
                <w:bCs/>
                <w:rPrChange w:id="35517" w:author="phuong vu" w:date="2018-11-30T22:36:00Z">
                  <w:rPr>
                    <w:ins w:id="35518" w:author="phuong vu" w:date="2018-11-30T14:07:00Z"/>
                    <w:b/>
                    <w:bCs/>
                  </w:rPr>
                </w:rPrChange>
              </w:rPr>
              <w:pPrChange w:id="35519" w:author="phuong vu" w:date="2018-11-30T14:16:00Z">
                <w:pPr>
                  <w:spacing w:line="276" w:lineRule="auto"/>
                  <w:ind w:right="226"/>
                  <w:jc w:val="center"/>
                </w:pPr>
              </w:pPrChange>
            </w:pPr>
            <w:ins w:id="35520" w:author="phuong vu" w:date="2018-11-30T14:07:00Z">
              <w:r w:rsidRPr="00920004">
                <w:rPr>
                  <w:b/>
                  <w:bCs/>
                  <w:lang w:val="da-DK"/>
                  <w:rPrChange w:id="35521" w:author="phuong vu" w:date="2018-11-30T22:36:00Z">
                    <w:rPr>
                      <w:b/>
                      <w:bCs/>
                      <w:lang w:val="da-DK"/>
                    </w:rPr>
                  </w:rPrChange>
                </w:rPr>
                <w:t>Mô tả</w:t>
              </w:r>
            </w:ins>
          </w:p>
        </w:tc>
      </w:tr>
      <w:tr w:rsidR="006871B5" w:rsidRPr="00920004" w14:paraId="58A3E992" w14:textId="77777777" w:rsidTr="006871B5">
        <w:trPr>
          <w:trHeight w:val="300"/>
          <w:ins w:id="35522" w:author="phuong vu" w:date="2018-11-30T14:07:00Z"/>
          <w:trPrChange w:id="35523" w:author="phuong vu" w:date="2018-11-30T14:14:00Z">
            <w:trPr>
              <w:trHeight w:val="300"/>
            </w:trPr>
          </w:trPrChange>
        </w:trPr>
        <w:tc>
          <w:tcPr>
            <w:tcW w:w="708" w:type="dxa"/>
            <w:noWrap/>
            <w:vAlign w:val="center"/>
            <w:hideMark/>
            <w:tcPrChange w:id="35524" w:author="phuong vu" w:date="2018-11-30T14:14:00Z">
              <w:tcPr>
                <w:tcW w:w="708" w:type="dxa"/>
                <w:noWrap/>
                <w:vAlign w:val="center"/>
                <w:hideMark/>
              </w:tcPr>
            </w:tcPrChange>
          </w:tcPr>
          <w:p w14:paraId="5BEB5A5D" w14:textId="77777777" w:rsidR="006871B5" w:rsidRPr="00920004" w:rsidRDefault="006871B5" w:rsidP="00941ED9">
            <w:pPr>
              <w:jc w:val="center"/>
              <w:rPr>
                <w:ins w:id="35525" w:author="phuong vu" w:date="2018-11-30T14:07:00Z"/>
                <w:rPrChange w:id="35526" w:author="phuong vu" w:date="2018-11-30T22:36:00Z">
                  <w:rPr>
                    <w:ins w:id="35527" w:author="phuong vu" w:date="2018-11-30T14:07:00Z"/>
                  </w:rPr>
                </w:rPrChange>
              </w:rPr>
              <w:pPrChange w:id="35528" w:author="phuong vu" w:date="2018-11-30T21:38:00Z">
                <w:pPr>
                  <w:spacing w:line="276" w:lineRule="auto"/>
                  <w:jc w:val="center"/>
                </w:pPr>
              </w:pPrChange>
            </w:pPr>
            <w:ins w:id="35529" w:author="phuong vu" w:date="2018-11-30T14:07:00Z">
              <w:r w:rsidRPr="00920004">
                <w:rPr>
                  <w:rPrChange w:id="35530" w:author="phuong vu" w:date="2018-11-30T22:36:00Z">
                    <w:rPr/>
                  </w:rPrChange>
                </w:rPr>
                <w:t>1</w:t>
              </w:r>
            </w:ins>
          </w:p>
        </w:tc>
        <w:tc>
          <w:tcPr>
            <w:tcW w:w="1820" w:type="dxa"/>
            <w:noWrap/>
            <w:hideMark/>
            <w:tcPrChange w:id="35531" w:author="phuong vu" w:date="2018-11-30T14:14:00Z">
              <w:tcPr>
                <w:tcW w:w="1820" w:type="dxa"/>
                <w:noWrap/>
                <w:hideMark/>
              </w:tcPr>
            </w:tcPrChange>
          </w:tcPr>
          <w:p w14:paraId="6EF67DA5" w14:textId="77777777" w:rsidR="006871B5" w:rsidRPr="00920004" w:rsidRDefault="006871B5" w:rsidP="00941ED9">
            <w:pPr>
              <w:rPr>
                <w:ins w:id="35532" w:author="phuong vu" w:date="2018-11-30T14:07:00Z"/>
                <w:rPrChange w:id="35533" w:author="phuong vu" w:date="2018-11-30T22:36:00Z">
                  <w:rPr>
                    <w:ins w:id="35534" w:author="phuong vu" w:date="2018-11-30T14:07:00Z"/>
                  </w:rPr>
                </w:rPrChange>
              </w:rPr>
              <w:pPrChange w:id="35535" w:author="phuong vu" w:date="2018-11-30T21:38:00Z">
                <w:pPr>
                  <w:spacing w:line="276" w:lineRule="auto"/>
                </w:pPr>
              </w:pPrChange>
            </w:pPr>
            <w:ins w:id="35536" w:author="phuong vu" w:date="2018-11-30T14:07:00Z">
              <w:r w:rsidRPr="00920004">
                <w:rPr>
                  <w:rPrChange w:id="35537" w:author="phuong vu" w:date="2018-11-30T22:36:00Z">
                    <w:rPr/>
                  </w:rPrChange>
                </w:rPr>
                <w:t>id</w:t>
              </w:r>
            </w:ins>
          </w:p>
        </w:tc>
        <w:tc>
          <w:tcPr>
            <w:tcW w:w="1300" w:type="dxa"/>
            <w:noWrap/>
            <w:hideMark/>
            <w:tcPrChange w:id="35538" w:author="phuong vu" w:date="2018-11-30T14:14:00Z">
              <w:tcPr>
                <w:tcW w:w="1300" w:type="dxa"/>
                <w:noWrap/>
                <w:hideMark/>
              </w:tcPr>
            </w:tcPrChange>
          </w:tcPr>
          <w:p w14:paraId="013F174F" w14:textId="77777777" w:rsidR="006871B5" w:rsidRPr="00920004" w:rsidRDefault="006871B5" w:rsidP="00941ED9">
            <w:pPr>
              <w:rPr>
                <w:ins w:id="35539" w:author="phuong vu" w:date="2018-11-30T14:07:00Z"/>
                <w:rPrChange w:id="35540" w:author="phuong vu" w:date="2018-11-30T22:36:00Z">
                  <w:rPr>
                    <w:ins w:id="35541" w:author="phuong vu" w:date="2018-11-30T14:07:00Z"/>
                  </w:rPr>
                </w:rPrChange>
              </w:rPr>
              <w:pPrChange w:id="35542" w:author="phuong vu" w:date="2018-11-30T21:38:00Z">
                <w:pPr>
                  <w:spacing w:line="276" w:lineRule="auto"/>
                </w:pPr>
              </w:pPrChange>
            </w:pPr>
            <w:ins w:id="35543" w:author="phuong vu" w:date="2018-11-30T14:07:00Z">
              <w:r w:rsidRPr="00920004">
                <w:rPr>
                  <w:rPrChange w:id="35544" w:author="phuong vu" w:date="2018-11-30T22:36:00Z">
                    <w:rPr/>
                  </w:rPrChange>
                </w:rPr>
                <w:t>numeric</w:t>
              </w:r>
            </w:ins>
          </w:p>
        </w:tc>
        <w:tc>
          <w:tcPr>
            <w:tcW w:w="1098" w:type="dxa"/>
            <w:noWrap/>
            <w:vAlign w:val="center"/>
            <w:hideMark/>
            <w:tcPrChange w:id="35545" w:author="phuong vu" w:date="2018-11-30T14:14:00Z">
              <w:tcPr>
                <w:tcW w:w="1098" w:type="dxa"/>
                <w:noWrap/>
                <w:vAlign w:val="center"/>
                <w:hideMark/>
              </w:tcPr>
            </w:tcPrChange>
          </w:tcPr>
          <w:p w14:paraId="6C6DE89F" w14:textId="77777777" w:rsidR="006871B5" w:rsidRPr="00920004" w:rsidRDefault="006871B5" w:rsidP="00941ED9">
            <w:pPr>
              <w:jc w:val="center"/>
              <w:rPr>
                <w:ins w:id="35546" w:author="phuong vu" w:date="2018-11-30T14:07:00Z"/>
                <w:rPrChange w:id="35547" w:author="phuong vu" w:date="2018-11-30T22:36:00Z">
                  <w:rPr>
                    <w:ins w:id="35548" w:author="phuong vu" w:date="2018-11-30T14:07:00Z"/>
                  </w:rPr>
                </w:rPrChange>
              </w:rPr>
              <w:pPrChange w:id="35549" w:author="phuong vu" w:date="2018-11-30T21:39:00Z">
                <w:pPr>
                  <w:spacing w:line="276" w:lineRule="auto"/>
                  <w:jc w:val="center"/>
                </w:pPr>
              </w:pPrChange>
            </w:pPr>
          </w:p>
        </w:tc>
        <w:tc>
          <w:tcPr>
            <w:tcW w:w="838" w:type="dxa"/>
            <w:noWrap/>
            <w:vAlign w:val="center"/>
            <w:hideMark/>
            <w:tcPrChange w:id="35550" w:author="phuong vu" w:date="2018-11-30T14:14:00Z">
              <w:tcPr>
                <w:tcW w:w="838" w:type="dxa"/>
                <w:noWrap/>
                <w:vAlign w:val="center"/>
                <w:hideMark/>
              </w:tcPr>
            </w:tcPrChange>
          </w:tcPr>
          <w:p w14:paraId="4F81FB12" w14:textId="77777777" w:rsidR="006871B5" w:rsidRPr="00920004" w:rsidRDefault="006871B5" w:rsidP="00941ED9">
            <w:pPr>
              <w:rPr>
                <w:ins w:id="35551" w:author="phuong vu" w:date="2018-11-30T14:07:00Z"/>
                <w:rPrChange w:id="35552" w:author="phuong vu" w:date="2018-11-30T22:36:00Z">
                  <w:rPr>
                    <w:ins w:id="35553" w:author="phuong vu" w:date="2018-11-30T14:07:00Z"/>
                  </w:rPr>
                </w:rPrChange>
              </w:rPr>
              <w:pPrChange w:id="35554" w:author="phuong vu" w:date="2018-11-30T21:38:00Z">
                <w:pPr>
                  <w:spacing w:line="276" w:lineRule="auto"/>
                  <w:jc w:val="center"/>
                </w:pPr>
              </w:pPrChange>
            </w:pPr>
            <w:ins w:id="35555" w:author="phuong vu" w:date="2018-11-30T14:07:00Z">
              <w:r w:rsidRPr="00920004">
                <w:rPr>
                  <w:rPrChange w:id="35556" w:author="phuong vu" w:date="2018-11-30T22:36:00Z">
                    <w:rPr/>
                  </w:rPrChange>
                </w:rPr>
                <w:t>X</w:t>
              </w:r>
            </w:ins>
          </w:p>
        </w:tc>
        <w:tc>
          <w:tcPr>
            <w:tcW w:w="823" w:type="dxa"/>
            <w:noWrap/>
            <w:vAlign w:val="center"/>
            <w:hideMark/>
            <w:tcPrChange w:id="35557" w:author="phuong vu" w:date="2018-11-30T14:14:00Z">
              <w:tcPr>
                <w:tcW w:w="823" w:type="dxa"/>
                <w:noWrap/>
                <w:vAlign w:val="center"/>
                <w:hideMark/>
              </w:tcPr>
            </w:tcPrChange>
          </w:tcPr>
          <w:p w14:paraId="4889C8B7" w14:textId="77777777" w:rsidR="006871B5" w:rsidRPr="00920004" w:rsidRDefault="006871B5" w:rsidP="00941ED9">
            <w:pPr>
              <w:rPr>
                <w:ins w:id="35558" w:author="phuong vu" w:date="2018-11-30T14:07:00Z"/>
                <w:rPrChange w:id="35559" w:author="phuong vu" w:date="2018-11-30T22:36:00Z">
                  <w:rPr>
                    <w:ins w:id="35560" w:author="phuong vu" w:date="2018-11-30T14:07:00Z"/>
                  </w:rPr>
                </w:rPrChange>
              </w:rPr>
              <w:pPrChange w:id="35561" w:author="phuong vu" w:date="2018-11-30T21:38:00Z">
                <w:pPr>
                  <w:spacing w:line="276" w:lineRule="auto"/>
                  <w:jc w:val="center"/>
                </w:pPr>
              </w:pPrChange>
            </w:pPr>
          </w:p>
        </w:tc>
        <w:tc>
          <w:tcPr>
            <w:tcW w:w="2138" w:type="dxa"/>
            <w:noWrap/>
            <w:hideMark/>
            <w:tcPrChange w:id="35562" w:author="phuong vu" w:date="2018-11-30T14:14:00Z">
              <w:tcPr>
                <w:tcW w:w="2899" w:type="dxa"/>
                <w:noWrap/>
                <w:hideMark/>
              </w:tcPr>
            </w:tcPrChange>
          </w:tcPr>
          <w:p w14:paraId="68E5F2E3" w14:textId="77777777" w:rsidR="006871B5" w:rsidRPr="00920004" w:rsidRDefault="006871B5" w:rsidP="00941ED9">
            <w:pPr>
              <w:rPr>
                <w:ins w:id="35563" w:author="phuong vu" w:date="2018-11-30T14:07:00Z"/>
                <w:lang w:val="en-US"/>
                <w:rPrChange w:id="35564" w:author="phuong vu" w:date="2018-11-30T22:36:00Z">
                  <w:rPr>
                    <w:ins w:id="35565" w:author="phuong vu" w:date="2018-11-30T14:07:00Z"/>
                    <w:lang w:val="en-US"/>
                  </w:rPr>
                </w:rPrChange>
              </w:rPr>
              <w:pPrChange w:id="35566" w:author="phuong vu" w:date="2018-11-30T21:38:00Z">
                <w:pPr>
                  <w:spacing w:line="276" w:lineRule="auto"/>
                </w:pPr>
              </w:pPrChange>
            </w:pPr>
            <w:ins w:id="35567" w:author="phuong vu" w:date="2018-11-30T14:07:00Z">
              <w:r w:rsidRPr="00920004">
                <w:rPr>
                  <w:rPrChange w:id="35568" w:author="phuong vu" w:date="2018-11-30T22:36:00Z">
                    <w:rPr/>
                  </w:rPrChange>
                </w:rPr>
                <w:t xml:space="preserve">ID </w:t>
              </w:r>
              <w:r w:rsidRPr="00920004">
                <w:rPr>
                  <w:lang w:val="en-US"/>
                  <w:rPrChange w:id="35569" w:author="phuong vu" w:date="2018-11-30T22:36:00Z">
                    <w:rPr>
                      <w:lang w:val="en-US"/>
                    </w:rPr>
                  </w:rPrChange>
                </w:rPr>
                <w:t>màu sắc</w:t>
              </w:r>
            </w:ins>
          </w:p>
        </w:tc>
      </w:tr>
      <w:tr w:rsidR="006871B5" w:rsidRPr="00920004" w14:paraId="37966BEB" w14:textId="77777777" w:rsidTr="006871B5">
        <w:trPr>
          <w:trHeight w:val="300"/>
          <w:ins w:id="35570" w:author="phuong vu" w:date="2018-11-30T14:07:00Z"/>
          <w:trPrChange w:id="35571" w:author="phuong vu" w:date="2018-11-30T14:14:00Z">
            <w:trPr>
              <w:trHeight w:val="300"/>
            </w:trPr>
          </w:trPrChange>
        </w:trPr>
        <w:tc>
          <w:tcPr>
            <w:tcW w:w="708" w:type="dxa"/>
            <w:noWrap/>
            <w:vAlign w:val="center"/>
            <w:hideMark/>
            <w:tcPrChange w:id="35572" w:author="phuong vu" w:date="2018-11-30T14:14:00Z">
              <w:tcPr>
                <w:tcW w:w="708" w:type="dxa"/>
                <w:noWrap/>
                <w:vAlign w:val="center"/>
                <w:hideMark/>
              </w:tcPr>
            </w:tcPrChange>
          </w:tcPr>
          <w:p w14:paraId="23447097" w14:textId="77777777" w:rsidR="006871B5" w:rsidRPr="00920004" w:rsidRDefault="006871B5" w:rsidP="00941ED9">
            <w:pPr>
              <w:jc w:val="center"/>
              <w:rPr>
                <w:ins w:id="35573" w:author="phuong vu" w:date="2018-11-30T14:07:00Z"/>
                <w:rPrChange w:id="35574" w:author="phuong vu" w:date="2018-11-30T22:36:00Z">
                  <w:rPr>
                    <w:ins w:id="35575" w:author="phuong vu" w:date="2018-11-30T14:07:00Z"/>
                  </w:rPr>
                </w:rPrChange>
              </w:rPr>
              <w:pPrChange w:id="35576" w:author="phuong vu" w:date="2018-11-30T21:38:00Z">
                <w:pPr>
                  <w:spacing w:line="276" w:lineRule="auto"/>
                  <w:jc w:val="center"/>
                </w:pPr>
              </w:pPrChange>
            </w:pPr>
            <w:ins w:id="35577" w:author="phuong vu" w:date="2018-11-30T14:07:00Z">
              <w:r w:rsidRPr="00920004">
                <w:rPr>
                  <w:rPrChange w:id="35578" w:author="phuong vu" w:date="2018-11-30T22:36:00Z">
                    <w:rPr/>
                  </w:rPrChange>
                </w:rPr>
                <w:t>2</w:t>
              </w:r>
            </w:ins>
          </w:p>
        </w:tc>
        <w:tc>
          <w:tcPr>
            <w:tcW w:w="1820" w:type="dxa"/>
            <w:noWrap/>
            <w:hideMark/>
            <w:tcPrChange w:id="35579" w:author="phuong vu" w:date="2018-11-30T14:14:00Z">
              <w:tcPr>
                <w:tcW w:w="1820" w:type="dxa"/>
                <w:noWrap/>
                <w:hideMark/>
              </w:tcPr>
            </w:tcPrChange>
          </w:tcPr>
          <w:p w14:paraId="13A00F93" w14:textId="77777777" w:rsidR="006871B5" w:rsidRPr="00920004" w:rsidRDefault="006871B5" w:rsidP="00941ED9">
            <w:pPr>
              <w:rPr>
                <w:ins w:id="35580" w:author="phuong vu" w:date="2018-11-30T14:07:00Z"/>
                <w:rPrChange w:id="35581" w:author="phuong vu" w:date="2018-11-30T22:36:00Z">
                  <w:rPr>
                    <w:ins w:id="35582" w:author="phuong vu" w:date="2018-11-30T14:07:00Z"/>
                  </w:rPr>
                </w:rPrChange>
              </w:rPr>
              <w:pPrChange w:id="35583" w:author="phuong vu" w:date="2018-11-30T21:38:00Z">
                <w:pPr>
                  <w:spacing w:line="276" w:lineRule="auto"/>
                </w:pPr>
              </w:pPrChange>
            </w:pPr>
            <w:ins w:id="35584" w:author="phuong vu" w:date="2018-11-30T14:07:00Z">
              <w:r w:rsidRPr="00920004">
                <w:rPr>
                  <w:lang w:val="en-US"/>
                  <w:rPrChange w:id="35585" w:author="phuong vu" w:date="2018-11-30T22:36:00Z">
                    <w:rPr>
                      <w:lang w:val="en-US"/>
                    </w:rPr>
                  </w:rPrChange>
                </w:rPr>
                <w:t>color</w:t>
              </w:r>
              <w:r w:rsidRPr="00920004">
                <w:rPr>
                  <w:rPrChange w:id="35586" w:author="phuong vu" w:date="2018-11-30T22:36:00Z">
                    <w:rPr/>
                  </w:rPrChange>
                </w:rPr>
                <w:t>_name</w:t>
              </w:r>
            </w:ins>
          </w:p>
        </w:tc>
        <w:tc>
          <w:tcPr>
            <w:tcW w:w="1300" w:type="dxa"/>
            <w:noWrap/>
            <w:hideMark/>
            <w:tcPrChange w:id="35587" w:author="phuong vu" w:date="2018-11-30T14:14:00Z">
              <w:tcPr>
                <w:tcW w:w="1300" w:type="dxa"/>
                <w:noWrap/>
                <w:hideMark/>
              </w:tcPr>
            </w:tcPrChange>
          </w:tcPr>
          <w:p w14:paraId="7E822F26" w14:textId="022193D1" w:rsidR="006871B5" w:rsidRPr="00920004" w:rsidRDefault="00E452E5" w:rsidP="00941ED9">
            <w:pPr>
              <w:rPr>
                <w:ins w:id="35588" w:author="phuong vu" w:date="2018-11-30T14:07:00Z"/>
                <w:rPrChange w:id="35589" w:author="phuong vu" w:date="2018-11-30T22:36:00Z">
                  <w:rPr>
                    <w:ins w:id="35590" w:author="phuong vu" w:date="2018-11-30T14:07:00Z"/>
                  </w:rPr>
                </w:rPrChange>
              </w:rPr>
              <w:pPrChange w:id="35591" w:author="phuong vu" w:date="2018-11-30T21:38:00Z">
                <w:pPr>
                  <w:spacing w:line="276" w:lineRule="auto"/>
                </w:pPr>
              </w:pPrChange>
            </w:pPr>
            <w:ins w:id="35592" w:author="phuong vu" w:date="2018-11-30T21:53:00Z">
              <w:r w:rsidRPr="00920004">
                <w:rPr>
                  <w:rPrChange w:id="35593" w:author="phuong vu" w:date="2018-11-30T22:36:00Z">
                    <w:rPr/>
                  </w:rPrChange>
                </w:rPr>
                <w:t>varchar</w:t>
              </w:r>
            </w:ins>
          </w:p>
        </w:tc>
        <w:tc>
          <w:tcPr>
            <w:tcW w:w="1098" w:type="dxa"/>
            <w:noWrap/>
            <w:vAlign w:val="center"/>
            <w:hideMark/>
            <w:tcPrChange w:id="35594" w:author="phuong vu" w:date="2018-11-30T14:14:00Z">
              <w:tcPr>
                <w:tcW w:w="1098" w:type="dxa"/>
                <w:noWrap/>
                <w:vAlign w:val="center"/>
                <w:hideMark/>
              </w:tcPr>
            </w:tcPrChange>
          </w:tcPr>
          <w:p w14:paraId="6357C036" w14:textId="77777777" w:rsidR="006871B5" w:rsidRPr="00920004" w:rsidRDefault="006871B5" w:rsidP="00941ED9">
            <w:pPr>
              <w:jc w:val="center"/>
              <w:rPr>
                <w:ins w:id="35595" w:author="phuong vu" w:date="2018-11-30T14:07:00Z"/>
                <w:rPrChange w:id="35596" w:author="phuong vu" w:date="2018-11-30T22:36:00Z">
                  <w:rPr>
                    <w:ins w:id="35597" w:author="phuong vu" w:date="2018-11-30T14:07:00Z"/>
                  </w:rPr>
                </w:rPrChange>
              </w:rPr>
              <w:pPrChange w:id="35598" w:author="phuong vu" w:date="2018-11-30T21:39:00Z">
                <w:pPr>
                  <w:spacing w:line="276" w:lineRule="auto"/>
                  <w:jc w:val="center"/>
                </w:pPr>
              </w:pPrChange>
            </w:pPr>
          </w:p>
        </w:tc>
        <w:tc>
          <w:tcPr>
            <w:tcW w:w="838" w:type="dxa"/>
            <w:noWrap/>
            <w:vAlign w:val="center"/>
            <w:hideMark/>
            <w:tcPrChange w:id="35599" w:author="phuong vu" w:date="2018-11-30T14:14:00Z">
              <w:tcPr>
                <w:tcW w:w="838" w:type="dxa"/>
                <w:noWrap/>
                <w:vAlign w:val="center"/>
                <w:hideMark/>
              </w:tcPr>
            </w:tcPrChange>
          </w:tcPr>
          <w:p w14:paraId="3875B7C0" w14:textId="77777777" w:rsidR="006871B5" w:rsidRPr="00920004" w:rsidRDefault="006871B5" w:rsidP="00941ED9">
            <w:pPr>
              <w:rPr>
                <w:ins w:id="35600" w:author="phuong vu" w:date="2018-11-30T14:07:00Z"/>
                <w:rPrChange w:id="35601" w:author="phuong vu" w:date="2018-11-30T22:36:00Z">
                  <w:rPr>
                    <w:ins w:id="35602" w:author="phuong vu" w:date="2018-11-30T14:07:00Z"/>
                  </w:rPr>
                </w:rPrChange>
              </w:rPr>
              <w:pPrChange w:id="35603" w:author="phuong vu" w:date="2018-11-30T21:38:00Z">
                <w:pPr>
                  <w:spacing w:line="276" w:lineRule="auto"/>
                  <w:jc w:val="center"/>
                </w:pPr>
              </w:pPrChange>
            </w:pPr>
          </w:p>
        </w:tc>
        <w:tc>
          <w:tcPr>
            <w:tcW w:w="823" w:type="dxa"/>
            <w:noWrap/>
            <w:vAlign w:val="center"/>
            <w:hideMark/>
            <w:tcPrChange w:id="35604" w:author="phuong vu" w:date="2018-11-30T14:14:00Z">
              <w:tcPr>
                <w:tcW w:w="823" w:type="dxa"/>
                <w:noWrap/>
                <w:vAlign w:val="center"/>
                <w:hideMark/>
              </w:tcPr>
            </w:tcPrChange>
          </w:tcPr>
          <w:p w14:paraId="17171C51" w14:textId="77777777" w:rsidR="006871B5" w:rsidRPr="00920004" w:rsidRDefault="006871B5" w:rsidP="00941ED9">
            <w:pPr>
              <w:rPr>
                <w:ins w:id="35605" w:author="phuong vu" w:date="2018-11-30T14:07:00Z"/>
                <w:rPrChange w:id="35606" w:author="phuong vu" w:date="2018-11-30T22:36:00Z">
                  <w:rPr>
                    <w:ins w:id="35607" w:author="phuong vu" w:date="2018-11-30T14:07:00Z"/>
                  </w:rPr>
                </w:rPrChange>
              </w:rPr>
              <w:pPrChange w:id="35608" w:author="phuong vu" w:date="2018-11-30T21:38:00Z">
                <w:pPr>
                  <w:spacing w:line="276" w:lineRule="auto"/>
                  <w:jc w:val="center"/>
                </w:pPr>
              </w:pPrChange>
            </w:pPr>
          </w:p>
        </w:tc>
        <w:tc>
          <w:tcPr>
            <w:tcW w:w="2138" w:type="dxa"/>
            <w:noWrap/>
            <w:hideMark/>
            <w:tcPrChange w:id="35609" w:author="phuong vu" w:date="2018-11-30T14:14:00Z">
              <w:tcPr>
                <w:tcW w:w="2899" w:type="dxa"/>
                <w:noWrap/>
                <w:hideMark/>
              </w:tcPr>
            </w:tcPrChange>
          </w:tcPr>
          <w:p w14:paraId="6CA6018D" w14:textId="77777777" w:rsidR="006871B5" w:rsidRPr="00920004" w:rsidRDefault="006871B5" w:rsidP="00941ED9">
            <w:pPr>
              <w:rPr>
                <w:ins w:id="35610" w:author="phuong vu" w:date="2018-11-30T14:07:00Z"/>
                <w:lang w:val="en-US"/>
                <w:rPrChange w:id="35611" w:author="phuong vu" w:date="2018-11-30T22:36:00Z">
                  <w:rPr>
                    <w:ins w:id="35612" w:author="phuong vu" w:date="2018-11-30T14:07:00Z"/>
                    <w:lang w:val="en-US"/>
                  </w:rPr>
                </w:rPrChange>
              </w:rPr>
              <w:pPrChange w:id="35613" w:author="phuong vu" w:date="2018-11-30T21:38:00Z">
                <w:pPr>
                  <w:spacing w:line="276" w:lineRule="auto"/>
                </w:pPr>
              </w:pPrChange>
            </w:pPr>
            <w:ins w:id="35614" w:author="phuong vu" w:date="2018-11-30T14:07:00Z">
              <w:r w:rsidRPr="00920004">
                <w:rPr>
                  <w:lang w:val="en-US"/>
                  <w:rPrChange w:id="35615" w:author="phuong vu" w:date="2018-11-30T22:36:00Z">
                    <w:rPr>
                      <w:lang w:val="en-US"/>
                    </w:rPr>
                  </w:rPrChange>
                </w:rPr>
                <w:t>Màu sắc</w:t>
              </w:r>
            </w:ins>
          </w:p>
        </w:tc>
      </w:tr>
      <w:tr w:rsidR="006871B5" w:rsidRPr="00920004" w14:paraId="039F86EA" w14:textId="77777777" w:rsidTr="006871B5">
        <w:trPr>
          <w:trHeight w:val="300"/>
          <w:ins w:id="35616" w:author="phuong vu" w:date="2018-11-30T14:07:00Z"/>
          <w:trPrChange w:id="35617" w:author="phuong vu" w:date="2018-11-30T14:14:00Z">
            <w:trPr>
              <w:trHeight w:val="300"/>
            </w:trPr>
          </w:trPrChange>
        </w:trPr>
        <w:tc>
          <w:tcPr>
            <w:tcW w:w="708" w:type="dxa"/>
            <w:noWrap/>
            <w:vAlign w:val="center"/>
            <w:hideMark/>
            <w:tcPrChange w:id="35618" w:author="phuong vu" w:date="2018-11-30T14:14:00Z">
              <w:tcPr>
                <w:tcW w:w="708" w:type="dxa"/>
                <w:noWrap/>
                <w:vAlign w:val="center"/>
                <w:hideMark/>
              </w:tcPr>
            </w:tcPrChange>
          </w:tcPr>
          <w:p w14:paraId="20B6ED37" w14:textId="77777777" w:rsidR="006871B5" w:rsidRPr="00920004" w:rsidRDefault="006871B5" w:rsidP="00941ED9">
            <w:pPr>
              <w:jc w:val="center"/>
              <w:rPr>
                <w:ins w:id="35619" w:author="phuong vu" w:date="2018-11-30T14:07:00Z"/>
                <w:lang w:val="en-US"/>
                <w:rPrChange w:id="35620" w:author="phuong vu" w:date="2018-11-30T22:36:00Z">
                  <w:rPr>
                    <w:ins w:id="35621" w:author="phuong vu" w:date="2018-11-30T14:07:00Z"/>
                    <w:lang w:val="en-US"/>
                  </w:rPr>
                </w:rPrChange>
              </w:rPr>
              <w:pPrChange w:id="35622" w:author="phuong vu" w:date="2018-11-30T21:38:00Z">
                <w:pPr>
                  <w:spacing w:line="276" w:lineRule="auto"/>
                  <w:jc w:val="center"/>
                </w:pPr>
              </w:pPrChange>
            </w:pPr>
            <w:ins w:id="35623" w:author="phuong vu" w:date="2018-11-30T14:07:00Z">
              <w:r w:rsidRPr="00920004">
                <w:rPr>
                  <w:lang w:val="en-US"/>
                  <w:rPrChange w:id="35624" w:author="phuong vu" w:date="2018-11-30T22:36:00Z">
                    <w:rPr>
                      <w:lang w:val="en-US"/>
                    </w:rPr>
                  </w:rPrChange>
                </w:rPr>
                <w:t>3</w:t>
              </w:r>
            </w:ins>
          </w:p>
        </w:tc>
        <w:tc>
          <w:tcPr>
            <w:tcW w:w="1820" w:type="dxa"/>
            <w:noWrap/>
            <w:hideMark/>
            <w:tcPrChange w:id="35625" w:author="phuong vu" w:date="2018-11-30T14:14:00Z">
              <w:tcPr>
                <w:tcW w:w="1820" w:type="dxa"/>
                <w:noWrap/>
                <w:hideMark/>
              </w:tcPr>
            </w:tcPrChange>
          </w:tcPr>
          <w:p w14:paraId="24B71E77" w14:textId="77777777" w:rsidR="006871B5" w:rsidRPr="00920004" w:rsidRDefault="006871B5" w:rsidP="00941ED9">
            <w:pPr>
              <w:rPr>
                <w:ins w:id="35626" w:author="phuong vu" w:date="2018-11-30T14:07:00Z"/>
                <w:rPrChange w:id="35627" w:author="phuong vu" w:date="2018-11-30T22:36:00Z">
                  <w:rPr>
                    <w:ins w:id="35628" w:author="phuong vu" w:date="2018-11-30T14:07:00Z"/>
                  </w:rPr>
                </w:rPrChange>
              </w:rPr>
              <w:pPrChange w:id="35629" w:author="phuong vu" w:date="2018-11-30T21:38:00Z">
                <w:pPr>
                  <w:spacing w:line="276" w:lineRule="auto"/>
                </w:pPr>
              </w:pPrChange>
            </w:pPr>
            <w:ins w:id="35630" w:author="phuong vu" w:date="2018-11-30T14:07:00Z">
              <w:r w:rsidRPr="00920004">
                <w:rPr>
                  <w:rPrChange w:id="35631" w:author="phuong vu" w:date="2018-11-30T22:36:00Z">
                    <w:rPr/>
                  </w:rPrChange>
                </w:rPr>
                <w:t>status</w:t>
              </w:r>
            </w:ins>
          </w:p>
        </w:tc>
        <w:tc>
          <w:tcPr>
            <w:tcW w:w="1300" w:type="dxa"/>
            <w:noWrap/>
            <w:hideMark/>
            <w:tcPrChange w:id="35632" w:author="phuong vu" w:date="2018-11-30T14:14:00Z">
              <w:tcPr>
                <w:tcW w:w="1300" w:type="dxa"/>
                <w:noWrap/>
                <w:hideMark/>
              </w:tcPr>
            </w:tcPrChange>
          </w:tcPr>
          <w:p w14:paraId="201879A6" w14:textId="6E0856CF" w:rsidR="006871B5" w:rsidRPr="00920004" w:rsidRDefault="00E452E5" w:rsidP="00941ED9">
            <w:pPr>
              <w:rPr>
                <w:ins w:id="35633" w:author="phuong vu" w:date="2018-11-30T14:07:00Z"/>
                <w:rPrChange w:id="35634" w:author="phuong vu" w:date="2018-11-30T22:36:00Z">
                  <w:rPr>
                    <w:ins w:id="35635" w:author="phuong vu" w:date="2018-11-30T14:07:00Z"/>
                  </w:rPr>
                </w:rPrChange>
              </w:rPr>
              <w:pPrChange w:id="35636" w:author="phuong vu" w:date="2018-11-30T21:38:00Z">
                <w:pPr>
                  <w:spacing w:line="276" w:lineRule="auto"/>
                </w:pPr>
              </w:pPrChange>
            </w:pPr>
            <w:ins w:id="35637" w:author="phuong vu" w:date="2018-11-30T21:53:00Z">
              <w:r w:rsidRPr="00920004">
                <w:rPr>
                  <w:rPrChange w:id="35638" w:author="phuong vu" w:date="2018-11-30T22:36:00Z">
                    <w:rPr/>
                  </w:rPrChange>
                </w:rPr>
                <w:t>varchar</w:t>
              </w:r>
            </w:ins>
          </w:p>
        </w:tc>
        <w:tc>
          <w:tcPr>
            <w:tcW w:w="1098" w:type="dxa"/>
            <w:noWrap/>
            <w:vAlign w:val="center"/>
            <w:hideMark/>
            <w:tcPrChange w:id="35639" w:author="phuong vu" w:date="2018-11-30T14:14:00Z">
              <w:tcPr>
                <w:tcW w:w="1098" w:type="dxa"/>
                <w:noWrap/>
                <w:vAlign w:val="center"/>
                <w:hideMark/>
              </w:tcPr>
            </w:tcPrChange>
          </w:tcPr>
          <w:p w14:paraId="65FF948B" w14:textId="77777777" w:rsidR="006871B5" w:rsidRPr="00920004" w:rsidRDefault="006871B5" w:rsidP="00941ED9">
            <w:pPr>
              <w:jc w:val="center"/>
              <w:rPr>
                <w:ins w:id="35640" w:author="phuong vu" w:date="2018-11-30T14:07:00Z"/>
                <w:rPrChange w:id="35641" w:author="phuong vu" w:date="2018-11-30T22:36:00Z">
                  <w:rPr>
                    <w:ins w:id="35642" w:author="phuong vu" w:date="2018-11-30T14:07:00Z"/>
                  </w:rPr>
                </w:rPrChange>
              </w:rPr>
              <w:pPrChange w:id="35643" w:author="phuong vu" w:date="2018-11-30T21:39:00Z">
                <w:pPr>
                  <w:spacing w:line="276" w:lineRule="auto"/>
                  <w:jc w:val="center"/>
                </w:pPr>
              </w:pPrChange>
            </w:pPr>
            <w:ins w:id="35644" w:author="phuong vu" w:date="2018-11-30T14:07:00Z">
              <w:r w:rsidRPr="00920004">
                <w:rPr>
                  <w:rPrChange w:id="35645" w:author="phuong vu" w:date="2018-11-30T22:36:00Z">
                    <w:rPr/>
                  </w:rPrChange>
                </w:rPr>
                <w:t>X</w:t>
              </w:r>
            </w:ins>
          </w:p>
        </w:tc>
        <w:tc>
          <w:tcPr>
            <w:tcW w:w="838" w:type="dxa"/>
            <w:noWrap/>
            <w:vAlign w:val="center"/>
            <w:hideMark/>
            <w:tcPrChange w:id="35646" w:author="phuong vu" w:date="2018-11-30T14:14:00Z">
              <w:tcPr>
                <w:tcW w:w="838" w:type="dxa"/>
                <w:noWrap/>
                <w:vAlign w:val="center"/>
                <w:hideMark/>
              </w:tcPr>
            </w:tcPrChange>
          </w:tcPr>
          <w:p w14:paraId="18F27E07" w14:textId="77777777" w:rsidR="006871B5" w:rsidRPr="00920004" w:rsidRDefault="006871B5" w:rsidP="00941ED9">
            <w:pPr>
              <w:rPr>
                <w:ins w:id="35647" w:author="phuong vu" w:date="2018-11-30T14:07:00Z"/>
                <w:rPrChange w:id="35648" w:author="phuong vu" w:date="2018-11-30T22:36:00Z">
                  <w:rPr>
                    <w:ins w:id="35649" w:author="phuong vu" w:date="2018-11-30T14:07:00Z"/>
                  </w:rPr>
                </w:rPrChange>
              </w:rPr>
              <w:pPrChange w:id="35650" w:author="phuong vu" w:date="2018-11-30T21:38:00Z">
                <w:pPr>
                  <w:spacing w:line="276" w:lineRule="auto"/>
                  <w:jc w:val="center"/>
                </w:pPr>
              </w:pPrChange>
            </w:pPr>
          </w:p>
        </w:tc>
        <w:tc>
          <w:tcPr>
            <w:tcW w:w="823" w:type="dxa"/>
            <w:noWrap/>
            <w:vAlign w:val="center"/>
            <w:hideMark/>
            <w:tcPrChange w:id="35651" w:author="phuong vu" w:date="2018-11-30T14:14:00Z">
              <w:tcPr>
                <w:tcW w:w="823" w:type="dxa"/>
                <w:noWrap/>
                <w:vAlign w:val="center"/>
                <w:hideMark/>
              </w:tcPr>
            </w:tcPrChange>
          </w:tcPr>
          <w:p w14:paraId="29D98ABE" w14:textId="77777777" w:rsidR="006871B5" w:rsidRPr="00920004" w:rsidRDefault="006871B5" w:rsidP="00941ED9">
            <w:pPr>
              <w:rPr>
                <w:ins w:id="35652" w:author="phuong vu" w:date="2018-11-30T14:07:00Z"/>
                <w:rPrChange w:id="35653" w:author="phuong vu" w:date="2018-11-30T22:36:00Z">
                  <w:rPr>
                    <w:ins w:id="35654" w:author="phuong vu" w:date="2018-11-30T14:07:00Z"/>
                  </w:rPr>
                </w:rPrChange>
              </w:rPr>
              <w:pPrChange w:id="35655" w:author="phuong vu" w:date="2018-11-30T21:38:00Z">
                <w:pPr>
                  <w:spacing w:line="276" w:lineRule="auto"/>
                  <w:jc w:val="center"/>
                </w:pPr>
              </w:pPrChange>
            </w:pPr>
          </w:p>
        </w:tc>
        <w:tc>
          <w:tcPr>
            <w:tcW w:w="2138" w:type="dxa"/>
            <w:noWrap/>
            <w:hideMark/>
            <w:tcPrChange w:id="35656" w:author="phuong vu" w:date="2018-11-30T14:14:00Z">
              <w:tcPr>
                <w:tcW w:w="2899" w:type="dxa"/>
                <w:noWrap/>
                <w:hideMark/>
              </w:tcPr>
            </w:tcPrChange>
          </w:tcPr>
          <w:p w14:paraId="19AC5758" w14:textId="77777777" w:rsidR="006871B5" w:rsidRPr="00920004" w:rsidRDefault="006871B5" w:rsidP="00941ED9">
            <w:pPr>
              <w:rPr>
                <w:ins w:id="35657" w:author="phuong vu" w:date="2018-11-30T14:07:00Z"/>
                <w:rPrChange w:id="35658" w:author="phuong vu" w:date="2018-11-30T22:36:00Z">
                  <w:rPr>
                    <w:ins w:id="35659" w:author="phuong vu" w:date="2018-11-30T14:07:00Z"/>
                  </w:rPr>
                </w:rPrChange>
              </w:rPr>
              <w:pPrChange w:id="35660" w:author="phuong vu" w:date="2018-11-30T21:38:00Z">
                <w:pPr>
                  <w:keepNext/>
                  <w:spacing w:line="276" w:lineRule="auto"/>
                </w:pPr>
              </w:pPrChange>
            </w:pPr>
            <w:ins w:id="35661" w:author="phuong vu" w:date="2018-11-30T14:07:00Z">
              <w:r w:rsidRPr="00920004">
                <w:rPr>
                  <w:rPrChange w:id="35662" w:author="phuong vu" w:date="2018-11-30T22:36:00Z">
                    <w:rPr/>
                  </w:rPrChange>
                </w:rPr>
                <w:t>Trạng thái</w:t>
              </w:r>
            </w:ins>
          </w:p>
        </w:tc>
      </w:tr>
    </w:tbl>
    <w:p w14:paraId="38198ED3" w14:textId="6028B773" w:rsidR="00941ED9" w:rsidRPr="00920004" w:rsidRDefault="006871B5" w:rsidP="00A17FA5">
      <w:pPr>
        <w:pStyle w:val="Caption"/>
        <w:rPr>
          <w:ins w:id="35663" w:author="phuong vu" w:date="2018-11-30T14:07:00Z"/>
          <w:rPrChange w:id="35664" w:author="phuong vu" w:date="2018-11-30T22:36:00Z">
            <w:rPr>
              <w:ins w:id="35665" w:author="phuong vu" w:date="2018-11-30T14:07:00Z"/>
              <w:b/>
              <w:i w:val="0"/>
              <w:iCs w:val="0"/>
            </w:rPr>
          </w:rPrChange>
        </w:rPr>
        <w:pPrChange w:id="35666" w:author="phuong vu" w:date="2018-11-30T22:42:00Z">
          <w:pPr>
            <w:pStyle w:val="Caption"/>
            <w:spacing w:line="276" w:lineRule="auto"/>
          </w:pPr>
        </w:pPrChange>
      </w:pPr>
      <w:bookmarkStart w:id="35667" w:name="_Toc531381655"/>
      <w:ins w:id="35668" w:author="phuong vu" w:date="2018-11-30T14:07:00Z">
        <w:r w:rsidRPr="00920004">
          <w:rPr>
            <w:rPrChange w:id="35669" w:author="phuong vu" w:date="2018-11-30T22:36:00Z">
              <w:rPr/>
            </w:rPrChange>
          </w:rPr>
          <w:t xml:space="preserve">Bảng </w:t>
        </w:r>
      </w:ins>
      <w:ins w:id="35670" w:author="phuong vu" w:date="2018-11-30T14:54:00Z">
        <w:r w:rsidR="00D632EE" w:rsidRPr="00920004">
          <w:rPr>
            <w:rPrChange w:id="35671" w:author="phuong vu" w:date="2018-11-30T22:36:00Z">
              <w:rPr/>
            </w:rPrChange>
          </w:rPr>
          <w:fldChar w:fldCharType="begin"/>
        </w:r>
        <w:r w:rsidR="00D632EE" w:rsidRPr="00920004">
          <w:rPr>
            <w:rPrChange w:id="35672" w:author="phuong vu" w:date="2018-11-30T22:36:00Z">
              <w:rPr/>
            </w:rPrChange>
          </w:rPr>
          <w:instrText xml:space="preserve"> STYLEREF 1 \s </w:instrText>
        </w:r>
      </w:ins>
      <w:r w:rsidR="00D632EE" w:rsidRPr="00920004">
        <w:rPr>
          <w:rPrChange w:id="35673" w:author="phuong vu" w:date="2018-11-30T22:36:00Z">
            <w:rPr/>
          </w:rPrChange>
        </w:rPr>
        <w:fldChar w:fldCharType="separate"/>
      </w:r>
      <w:r w:rsidR="00B5490C">
        <w:rPr>
          <w:noProof/>
        </w:rPr>
        <w:t>4</w:t>
      </w:r>
      <w:ins w:id="35674" w:author="phuong vu" w:date="2018-11-30T14:54:00Z">
        <w:r w:rsidR="00D632EE" w:rsidRPr="00920004">
          <w:rPr>
            <w:rPrChange w:id="35675" w:author="phuong vu" w:date="2018-11-30T22:36:00Z">
              <w:rPr/>
            </w:rPrChange>
          </w:rPr>
          <w:fldChar w:fldCharType="end"/>
        </w:r>
        <w:r w:rsidR="00D632EE" w:rsidRPr="00920004">
          <w:rPr>
            <w:rPrChange w:id="35676" w:author="phuong vu" w:date="2018-11-30T22:36:00Z">
              <w:rPr/>
            </w:rPrChange>
          </w:rPr>
          <w:t>.</w:t>
        </w:r>
        <w:r w:rsidR="00D632EE" w:rsidRPr="00920004">
          <w:rPr>
            <w:rPrChange w:id="35677" w:author="phuong vu" w:date="2018-11-30T22:36:00Z">
              <w:rPr/>
            </w:rPrChange>
          </w:rPr>
          <w:fldChar w:fldCharType="begin"/>
        </w:r>
        <w:r w:rsidR="00D632EE" w:rsidRPr="00920004">
          <w:rPr>
            <w:rPrChange w:id="35678" w:author="phuong vu" w:date="2018-11-30T22:36:00Z">
              <w:rPr/>
            </w:rPrChange>
          </w:rPr>
          <w:instrText xml:space="preserve"> SEQ Bảng \* ARABIC \s 1 </w:instrText>
        </w:r>
      </w:ins>
      <w:r w:rsidR="00D632EE" w:rsidRPr="00920004">
        <w:rPr>
          <w:rPrChange w:id="35679" w:author="phuong vu" w:date="2018-11-30T22:36:00Z">
            <w:rPr/>
          </w:rPrChange>
        </w:rPr>
        <w:fldChar w:fldCharType="separate"/>
      </w:r>
      <w:ins w:id="35680" w:author="phuong vu" w:date="2018-11-30T22:44:00Z">
        <w:r w:rsidR="00B5490C">
          <w:rPr>
            <w:noProof/>
          </w:rPr>
          <w:t>18</w:t>
        </w:r>
      </w:ins>
      <w:ins w:id="35681" w:author="phuong vu" w:date="2018-11-30T14:54:00Z">
        <w:r w:rsidR="00D632EE" w:rsidRPr="00920004">
          <w:rPr>
            <w:rPrChange w:id="35682" w:author="phuong vu" w:date="2018-11-30T22:36:00Z">
              <w:rPr/>
            </w:rPrChange>
          </w:rPr>
          <w:fldChar w:fldCharType="end"/>
        </w:r>
      </w:ins>
      <w:ins w:id="35683" w:author="phuong vu" w:date="2018-11-30T14:07:00Z">
        <w:r w:rsidRPr="00920004">
          <w:rPr>
            <w:rPrChange w:id="35684" w:author="phuong vu" w:date="2018-11-30T22:36:00Z">
              <w:rPr/>
            </w:rPrChange>
          </w:rPr>
          <w:t xml:space="preserve"> Bảng dữ liệu màu sắc</w:t>
        </w:r>
        <w:bookmarkEnd w:id="35667"/>
      </w:ins>
    </w:p>
    <w:p w14:paraId="2C8BBC07" w14:textId="77777777" w:rsidR="006871B5" w:rsidRPr="00920004" w:rsidRDefault="006871B5" w:rsidP="00941ED9">
      <w:pPr>
        <w:rPr>
          <w:ins w:id="35685" w:author="phuong vu" w:date="2018-11-30T14:07:00Z"/>
          <w:b/>
          <w:lang w:val="en-US"/>
          <w:rPrChange w:id="35686" w:author="phuong vu" w:date="2018-11-30T22:36:00Z">
            <w:rPr>
              <w:ins w:id="35687" w:author="phuong vu" w:date="2018-11-30T14:07:00Z"/>
              <w:b/>
              <w:lang w:val="en-US"/>
            </w:rPr>
          </w:rPrChange>
        </w:rPr>
        <w:pPrChange w:id="35688" w:author="phuong vu" w:date="2018-11-30T21:38:00Z">
          <w:pPr>
            <w:spacing w:line="276" w:lineRule="auto"/>
          </w:pPr>
        </w:pPrChange>
      </w:pPr>
      <w:ins w:id="35689" w:author="phuong vu" w:date="2018-11-30T14:07:00Z">
        <w:r w:rsidRPr="00920004">
          <w:rPr>
            <w:b/>
            <w:lang w:val="en-US"/>
            <w:rPrChange w:id="35690" w:author="phuong vu" w:date="2018-11-30T22:36:00Z">
              <w:rPr>
                <w:b/>
                <w:lang w:val="en-US"/>
              </w:rPr>
            </w:rPrChange>
          </w:rPr>
          <w:t>BẢNG COLOR_GROUP</w:t>
        </w:r>
      </w:ins>
    </w:p>
    <w:tbl>
      <w:tblPr>
        <w:tblStyle w:val="TableGrid"/>
        <w:tblW w:w="8725" w:type="dxa"/>
        <w:tblLook w:val="04A0" w:firstRow="1" w:lastRow="0" w:firstColumn="1" w:lastColumn="0" w:noHBand="0" w:noVBand="1"/>
        <w:tblPrChange w:id="35691" w:author="phuong vu" w:date="2018-11-30T14:14:00Z">
          <w:tblPr>
            <w:tblStyle w:val="TableGrid"/>
            <w:tblW w:w="9486" w:type="dxa"/>
            <w:tblLook w:val="04A0" w:firstRow="1" w:lastRow="0" w:firstColumn="1" w:lastColumn="0" w:noHBand="0" w:noVBand="1"/>
          </w:tblPr>
        </w:tblPrChange>
      </w:tblPr>
      <w:tblGrid>
        <w:gridCol w:w="708"/>
        <w:gridCol w:w="1820"/>
        <w:gridCol w:w="1300"/>
        <w:gridCol w:w="1098"/>
        <w:gridCol w:w="838"/>
        <w:gridCol w:w="823"/>
        <w:gridCol w:w="2138"/>
        <w:tblGridChange w:id="35692">
          <w:tblGrid>
            <w:gridCol w:w="708"/>
            <w:gridCol w:w="1820"/>
            <w:gridCol w:w="1300"/>
            <w:gridCol w:w="1098"/>
            <w:gridCol w:w="838"/>
            <w:gridCol w:w="823"/>
            <w:gridCol w:w="2899"/>
          </w:tblGrid>
        </w:tblGridChange>
      </w:tblGrid>
      <w:tr w:rsidR="006871B5" w:rsidRPr="00920004" w14:paraId="0BB7F10E" w14:textId="77777777" w:rsidTr="006871B5">
        <w:trPr>
          <w:trHeight w:val="300"/>
          <w:ins w:id="35693" w:author="phuong vu" w:date="2018-11-30T14:07:00Z"/>
          <w:trPrChange w:id="35694" w:author="phuong vu" w:date="2018-11-30T14:14:00Z">
            <w:trPr>
              <w:trHeight w:val="300"/>
            </w:trPr>
          </w:trPrChange>
        </w:trPr>
        <w:tc>
          <w:tcPr>
            <w:tcW w:w="708" w:type="dxa"/>
            <w:noWrap/>
            <w:vAlign w:val="center"/>
            <w:hideMark/>
            <w:tcPrChange w:id="35695" w:author="phuong vu" w:date="2018-11-30T14:14:00Z">
              <w:tcPr>
                <w:tcW w:w="708" w:type="dxa"/>
                <w:noWrap/>
                <w:vAlign w:val="center"/>
                <w:hideMark/>
              </w:tcPr>
            </w:tcPrChange>
          </w:tcPr>
          <w:p w14:paraId="07B92ABE" w14:textId="77777777" w:rsidR="006871B5" w:rsidRPr="00920004" w:rsidRDefault="006871B5" w:rsidP="00BD0851">
            <w:pPr>
              <w:spacing w:before="240" w:line="0" w:lineRule="atLeast"/>
              <w:jc w:val="center"/>
              <w:rPr>
                <w:ins w:id="35696" w:author="phuong vu" w:date="2018-11-30T14:07:00Z"/>
                <w:b/>
                <w:bCs/>
                <w:rPrChange w:id="35697" w:author="phuong vu" w:date="2018-11-30T22:36:00Z">
                  <w:rPr>
                    <w:ins w:id="35698" w:author="phuong vu" w:date="2018-11-30T14:07:00Z"/>
                    <w:b/>
                    <w:bCs/>
                  </w:rPr>
                </w:rPrChange>
              </w:rPr>
              <w:pPrChange w:id="35699" w:author="phuong vu" w:date="2018-11-30T14:16:00Z">
                <w:pPr>
                  <w:spacing w:line="276" w:lineRule="auto"/>
                  <w:jc w:val="center"/>
                </w:pPr>
              </w:pPrChange>
            </w:pPr>
            <w:ins w:id="35700" w:author="phuong vu" w:date="2018-11-30T14:07:00Z">
              <w:r w:rsidRPr="00920004">
                <w:rPr>
                  <w:b/>
                  <w:bCs/>
                  <w:lang w:val="da-DK"/>
                  <w:rPrChange w:id="35701" w:author="phuong vu" w:date="2018-11-30T22:36:00Z">
                    <w:rPr>
                      <w:b/>
                      <w:bCs/>
                      <w:lang w:val="da-DK"/>
                    </w:rPr>
                  </w:rPrChange>
                </w:rPr>
                <w:t>STT</w:t>
              </w:r>
            </w:ins>
          </w:p>
        </w:tc>
        <w:tc>
          <w:tcPr>
            <w:tcW w:w="1820" w:type="dxa"/>
            <w:noWrap/>
            <w:vAlign w:val="center"/>
            <w:hideMark/>
            <w:tcPrChange w:id="35702" w:author="phuong vu" w:date="2018-11-30T14:14:00Z">
              <w:tcPr>
                <w:tcW w:w="1820" w:type="dxa"/>
                <w:noWrap/>
                <w:vAlign w:val="center"/>
                <w:hideMark/>
              </w:tcPr>
            </w:tcPrChange>
          </w:tcPr>
          <w:p w14:paraId="65A97876" w14:textId="77777777" w:rsidR="006871B5" w:rsidRPr="00920004" w:rsidRDefault="006871B5" w:rsidP="00BD0851">
            <w:pPr>
              <w:spacing w:before="240" w:line="0" w:lineRule="atLeast"/>
              <w:jc w:val="center"/>
              <w:rPr>
                <w:ins w:id="35703" w:author="phuong vu" w:date="2018-11-30T14:07:00Z"/>
                <w:b/>
                <w:bCs/>
                <w:rPrChange w:id="35704" w:author="phuong vu" w:date="2018-11-30T22:36:00Z">
                  <w:rPr>
                    <w:ins w:id="35705" w:author="phuong vu" w:date="2018-11-30T14:07:00Z"/>
                    <w:b/>
                    <w:bCs/>
                  </w:rPr>
                </w:rPrChange>
              </w:rPr>
              <w:pPrChange w:id="35706" w:author="phuong vu" w:date="2018-11-30T14:16:00Z">
                <w:pPr>
                  <w:spacing w:line="276" w:lineRule="auto"/>
                  <w:jc w:val="center"/>
                </w:pPr>
              </w:pPrChange>
            </w:pPr>
            <w:ins w:id="35707" w:author="phuong vu" w:date="2018-11-30T14:07:00Z">
              <w:r w:rsidRPr="00920004">
                <w:rPr>
                  <w:b/>
                  <w:bCs/>
                  <w:lang w:val="da-DK"/>
                  <w:rPrChange w:id="35708" w:author="phuong vu" w:date="2018-11-30T22:36:00Z">
                    <w:rPr>
                      <w:b/>
                      <w:bCs/>
                      <w:lang w:val="da-DK"/>
                    </w:rPr>
                  </w:rPrChange>
                </w:rPr>
                <w:t>Tên trường</w:t>
              </w:r>
            </w:ins>
          </w:p>
        </w:tc>
        <w:tc>
          <w:tcPr>
            <w:tcW w:w="1300" w:type="dxa"/>
            <w:noWrap/>
            <w:vAlign w:val="center"/>
            <w:hideMark/>
            <w:tcPrChange w:id="35709" w:author="phuong vu" w:date="2018-11-30T14:14:00Z">
              <w:tcPr>
                <w:tcW w:w="1300" w:type="dxa"/>
                <w:noWrap/>
                <w:vAlign w:val="center"/>
                <w:hideMark/>
              </w:tcPr>
            </w:tcPrChange>
          </w:tcPr>
          <w:p w14:paraId="317F44F9" w14:textId="77777777" w:rsidR="006871B5" w:rsidRPr="00920004" w:rsidRDefault="006871B5" w:rsidP="00BD0851">
            <w:pPr>
              <w:spacing w:before="240" w:line="0" w:lineRule="atLeast"/>
              <w:jc w:val="center"/>
              <w:rPr>
                <w:ins w:id="35710" w:author="phuong vu" w:date="2018-11-30T14:07:00Z"/>
                <w:b/>
                <w:bCs/>
                <w:rPrChange w:id="35711" w:author="phuong vu" w:date="2018-11-30T22:36:00Z">
                  <w:rPr>
                    <w:ins w:id="35712" w:author="phuong vu" w:date="2018-11-30T14:07:00Z"/>
                    <w:b/>
                    <w:bCs/>
                  </w:rPr>
                </w:rPrChange>
              </w:rPr>
              <w:pPrChange w:id="35713" w:author="phuong vu" w:date="2018-11-30T14:16:00Z">
                <w:pPr>
                  <w:spacing w:line="276" w:lineRule="auto"/>
                  <w:jc w:val="center"/>
                </w:pPr>
              </w:pPrChange>
            </w:pPr>
            <w:ins w:id="35714" w:author="phuong vu" w:date="2018-11-30T14:07:00Z">
              <w:r w:rsidRPr="00920004">
                <w:rPr>
                  <w:b/>
                  <w:bCs/>
                  <w:lang w:val="da-DK"/>
                  <w:rPrChange w:id="35715" w:author="phuong vu" w:date="2018-11-30T22:36:00Z">
                    <w:rPr>
                      <w:b/>
                      <w:bCs/>
                      <w:lang w:val="da-DK"/>
                    </w:rPr>
                  </w:rPrChange>
                </w:rPr>
                <w:t>Kiểu</w:t>
              </w:r>
            </w:ins>
          </w:p>
        </w:tc>
        <w:tc>
          <w:tcPr>
            <w:tcW w:w="1098" w:type="dxa"/>
            <w:noWrap/>
            <w:vAlign w:val="center"/>
            <w:hideMark/>
            <w:tcPrChange w:id="35716" w:author="phuong vu" w:date="2018-11-30T14:14:00Z">
              <w:tcPr>
                <w:tcW w:w="1098" w:type="dxa"/>
                <w:noWrap/>
                <w:vAlign w:val="center"/>
                <w:hideMark/>
              </w:tcPr>
            </w:tcPrChange>
          </w:tcPr>
          <w:p w14:paraId="7A85D2D4" w14:textId="77777777" w:rsidR="006871B5" w:rsidRPr="00920004" w:rsidRDefault="006871B5" w:rsidP="00BD0851">
            <w:pPr>
              <w:spacing w:before="240" w:line="0" w:lineRule="atLeast"/>
              <w:jc w:val="center"/>
              <w:rPr>
                <w:ins w:id="35717" w:author="phuong vu" w:date="2018-11-30T14:07:00Z"/>
                <w:b/>
                <w:bCs/>
                <w:rPrChange w:id="35718" w:author="phuong vu" w:date="2018-11-30T22:36:00Z">
                  <w:rPr>
                    <w:ins w:id="35719" w:author="phuong vu" w:date="2018-11-30T14:07:00Z"/>
                    <w:b/>
                    <w:bCs/>
                  </w:rPr>
                </w:rPrChange>
              </w:rPr>
              <w:pPrChange w:id="35720" w:author="phuong vu" w:date="2018-11-30T14:16:00Z">
                <w:pPr>
                  <w:spacing w:line="276" w:lineRule="auto"/>
                  <w:jc w:val="center"/>
                </w:pPr>
              </w:pPrChange>
            </w:pPr>
            <w:ins w:id="35721" w:author="phuong vu" w:date="2018-11-30T14:07:00Z">
              <w:r w:rsidRPr="00920004">
                <w:rPr>
                  <w:b/>
                  <w:bCs/>
                  <w:lang w:val="da-DK"/>
                  <w:rPrChange w:id="35722" w:author="phuong vu" w:date="2018-11-30T22:36:00Z">
                    <w:rPr>
                      <w:b/>
                      <w:bCs/>
                      <w:lang w:val="da-DK"/>
                    </w:rPr>
                  </w:rPrChange>
                </w:rPr>
                <w:t>Chấp nhận Null</w:t>
              </w:r>
            </w:ins>
          </w:p>
        </w:tc>
        <w:tc>
          <w:tcPr>
            <w:tcW w:w="838" w:type="dxa"/>
            <w:noWrap/>
            <w:vAlign w:val="center"/>
            <w:hideMark/>
            <w:tcPrChange w:id="35723" w:author="phuong vu" w:date="2018-11-30T14:14:00Z">
              <w:tcPr>
                <w:tcW w:w="838" w:type="dxa"/>
                <w:noWrap/>
                <w:vAlign w:val="center"/>
                <w:hideMark/>
              </w:tcPr>
            </w:tcPrChange>
          </w:tcPr>
          <w:p w14:paraId="7AF60F11" w14:textId="77777777" w:rsidR="006871B5" w:rsidRPr="00920004" w:rsidRDefault="006871B5" w:rsidP="00BD0851">
            <w:pPr>
              <w:spacing w:before="240" w:line="0" w:lineRule="atLeast"/>
              <w:jc w:val="center"/>
              <w:rPr>
                <w:ins w:id="35724" w:author="phuong vu" w:date="2018-11-30T14:07:00Z"/>
                <w:b/>
                <w:bCs/>
                <w:rPrChange w:id="35725" w:author="phuong vu" w:date="2018-11-30T22:36:00Z">
                  <w:rPr>
                    <w:ins w:id="35726" w:author="phuong vu" w:date="2018-11-30T14:07:00Z"/>
                    <w:b/>
                    <w:bCs/>
                  </w:rPr>
                </w:rPrChange>
              </w:rPr>
              <w:pPrChange w:id="35727" w:author="phuong vu" w:date="2018-11-30T14:16:00Z">
                <w:pPr>
                  <w:spacing w:line="276" w:lineRule="auto"/>
                  <w:jc w:val="center"/>
                </w:pPr>
              </w:pPrChange>
            </w:pPr>
            <w:ins w:id="35728" w:author="phuong vu" w:date="2018-11-30T14:07:00Z">
              <w:r w:rsidRPr="00920004">
                <w:rPr>
                  <w:b/>
                  <w:bCs/>
                  <w:lang w:val="da-DK"/>
                  <w:rPrChange w:id="35729" w:author="phuong vu" w:date="2018-11-30T22:36:00Z">
                    <w:rPr>
                      <w:b/>
                      <w:bCs/>
                      <w:lang w:val="da-DK"/>
                    </w:rPr>
                  </w:rPrChange>
                </w:rPr>
                <w:t>Khóa chính</w:t>
              </w:r>
            </w:ins>
          </w:p>
        </w:tc>
        <w:tc>
          <w:tcPr>
            <w:tcW w:w="823" w:type="dxa"/>
            <w:noWrap/>
            <w:vAlign w:val="center"/>
            <w:hideMark/>
            <w:tcPrChange w:id="35730" w:author="phuong vu" w:date="2018-11-30T14:14:00Z">
              <w:tcPr>
                <w:tcW w:w="823" w:type="dxa"/>
                <w:noWrap/>
                <w:vAlign w:val="center"/>
                <w:hideMark/>
              </w:tcPr>
            </w:tcPrChange>
          </w:tcPr>
          <w:p w14:paraId="4CACE959" w14:textId="77777777" w:rsidR="006871B5" w:rsidRPr="00920004" w:rsidRDefault="006871B5" w:rsidP="00BD0851">
            <w:pPr>
              <w:spacing w:before="240" w:line="0" w:lineRule="atLeast"/>
              <w:jc w:val="center"/>
              <w:rPr>
                <w:ins w:id="35731" w:author="phuong vu" w:date="2018-11-30T14:07:00Z"/>
                <w:b/>
                <w:bCs/>
                <w:rPrChange w:id="35732" w:author="phuong vu" w:date="2018-11-30T22:36:00Z">
                  <w:rPr>
                    <w:ins w:id="35733" w:author="phuong vu" w:date="2018-11-30T14:07:00Z"/>
                    <w:b/>
                    <w:bCs/>
                  </w:rPr>
                </w:rPrChange>
              </w:rPr>
              <w:pPrChange w:id="35734" w:author="phuong vu" w:date="2018-11-30T14:16:00Z">
                <w:pPr>
                  <w:spacing w:line="276" w:lineRule="auto"/>
                  <w:jc w:val="center"/>
                </w:pPr>
              </w:pPrChange>
            </w:pPr>
            <w:ins w:id="35735" w:author="phuong vu" w:date="2018-11-30T14:07:00Z">
              <w:r w:rsidRPr="00920004">
                <w:rPr>
                  <w:b/>
                  <w:bCs/>
                  <w:lang w:val="da-DK"/>
                  <w:rPrChange w:id="35736" w:author="phuong vu" w:date="2018-11-30T22:36:00Z">
                    <w:rPr>
                      <w:b/>
                      <w:bCs/>
                      <w:lang w:val="da-DK"/>
                    </w:rPr>
                  </w:rPrChange>
                </w:rPr>
                <w:t>Khóa ngoại</w:t>
              </w:r>
            </w:ins>
          </w:p>
        </w:tc>
        <w:tc>
          <w:tcPr>
            <w:tcW w:w="2138" w:type="dxa"/>
            <w:noWrap/>
            <w:vAlign w:val="center"/>
            <w:hideMark/>
            <w:tcPrChange w:id="35737" w:author="phuong vu" w:date="2018-11-30T14:14:00Z">
              <w:tcPr>
                <w:tcW w:w="2899" w:type="dxa"/>
                <w:noWrap/>
                <w:vAlign w:val="center"/>
                <w:hideMark/>
              </w:tcPr>
            </w:tcPrChange>
          </w:tcPr>
          <w:p w14:paraId="2080E402" w14:textId="77777777" w:rsidR="006871B5" w:rsidRPr="00920004" w:rsidRDefault="006871B5" w:rsidP="00BD0851">
            <w:pPr>
              <w:spacing w:before="240" w:line="0" w:lineRule="atLeast"/>
              <w:ind w:right="226"/>
              <w:jc w:val="center"/>
              <w:rPr>
                <w:ins w:id="35738" w:author="phuong vu" w:date="2018-11-30T14:07:00Z"/>
                <w:b/>
                <w:bCs/>
                <w:rPrChange w:id="35739" w:author="phuong vu" w:date="2018-11-30T22:36:00Z">
                  <w:rPr>
                    <w:ins w:id="35740" w:author="phuong vu" w:date="2018-11-30T14:07:00Z"/>
                    <w:b/>
                    <w:bCs/>
                  </w:rPr>
                </w:rPrChange>
              </w:rPr>
              <w:pPrChange w:id="35741" w:author="phuong vu" w:date="2018-11-30T14:16:00Z">
                <w:pPr>
                  <w:spacing w:line="276" w:lineRule="auto"/>
                  <w:ind w:right="226"/>
                  <w:jc w:val="center"/>
                </w:pPr>
              </w:pPrChange>
            </w:pPr>
            <w:ins w:id="35742" w:author="phuong vu" w:date="2018-11-30T14:07:00Z">
              <w:r w:rsidRPr="00920004">
                <w:rPr>
                  <w:b/>
                  <w:bCs/>
                  <w:lang w:val="da-DK"/>
                  <w:rPrChange w:id="35743" w:author="phuong vu" w:date="2018-11-30T22:36:00Z">
                    <w:rPr>
                      <w:b/>
                      <w:bCs/>
                      <w:lang w:val="da-DK"/>
                    </w:rPr>
                  </w:rPrChange>
                </w:rPr>
                <w:t>Mô tả</w:t>
              </w:r>
            </w:ins>
          </w:p>
        </w:tc>
      </w:tr>
      <w:tr w:rsidR="006871B5" w:rsidRPr="00920004" w14:paraId="2769D8DD" w14:textId="77777777" w:rsidTr="006871B5">
        <w:trPr>
          <w:trHeight w:val="300"/>
          <w:ins w:id="35744" w:author="phuong vu" w:date="2018-11-30T14:07:00Z"/>
          <w:trPrChange w:id="35745" w:author="phuong vu" w:date="2018-11-30T14:14:00Z">
            <w:trPr>
              <w:trHeight w:val="300"/>
            </w:trPr>
          </w:trPrChange>
        </w:trPr>
        <w:tc>
          <w:tcPr>
            <w:tcW w:w="708" w:type="dxa"/>
            <w:noWrap/>
            <w:vAlign w:val="center"/>
            <w:hideMark/>
            <w:tcPrChange w:id="35746" w:author="phuong vu" w:date="2018-11-30T14:14:00Z">
              <w:tcPr>
                <w:tcW w:w="708" w:type="dxa"/>
                <w:noWrap/>
                <w:vAlign w:val="center"/>
                <w:hideMark/>
              </w:tcPr>
            </w:tcPrChange>
          </w:tcPr>
          <w:p w14:paraId="2AA74EC6" w14:textId="77777777" w:rsidR="006871B5" w:rsidRPr="00920004" w:rsidRDefault="006871B5" w:rsidP="00941ED9">
            <w:pPr>
              <w:jc w:val="center"/>
              <w:rPr>
                <w:ins w:id="35747" w:author="phuong vu" w:date="2018-11-30T14:07:00Z"/>
                <w:rPrChange w:id="35748" w:author="phuong vu" w:date="2018-11-30T22:36:00Z">
                  <w:rPr>
                    <w:ins w:id="35749" w:author="phuong vu" w:date="2018-11-30T14:07:00Z"/>
                  </w:rPr>
                </w:rPrChange>
              </w:rPr>
              <w:pPrChange w:id="35750" w:author="phuong vu" w:date="2018-11-30T21:38:00Z">
                <w:pPr>
                  <w:spacing w:line="276" w:lineRule="auto"/>
                  <w:jc w:val="center"/>
                </w:pPr>
              </w:pPrChange>
            </w:pPr>
            <w:ins w:id="35751" w:author="phuong vu" w:date="2018-11-30T14:07:00Z">
              <w:r w:rsidRPr="00920004">
                <w:rPr>
                  <w:rPrChange w:id="35752" w:author="phuong vu" w:date="2018-11-30T22:36:00Z">
                    <w:rPr/>
                  </w:rPrChange>
                </w:rPr>
                <w:t>1</w:t>
              </w:r>
            </w:ins>
          </w:p>
        </w:tc>
        <w:tc>
          <w:tcPr>
            <w:tcW w:w="1820" w:type="dxa"/>
            <w:noWrap/>
            <w:hideMark/>
            <w:tcPrChange w:id="35753" w:author="phuong vu" w:date="2018-11-30T14:14:00Z">
              <w:tcPr>
                <w:tcW w:w="1820" w:type="dxa"/>
                <w:noWrap/>
                <w:hideMark/>
              </w:tcPr>
            </w:tcPrChange>
          </w:tcPr>
          <w:p w14:paraId="6F85CD9B" w14:textId="77777777" w:rsidR="006871B5" w:rsidRPr="00920004" w:rsidRDefault="006871B5" w:rsidP="00941ED9">
            <w:pPr>
              <w:rPr>
                <w:ins w:id="35754" w:author="phuong vu" w:date="2018-11-30T14:07:00Z"/>
                <w:rPrChange w:id="35755" w:author="phuong vu" w:date="2018-11-30T22:36:00Z">
                  <w:rPr>
                    <w:ins w:id="35756" w:author="phuong vu" w:date="2018-11-30T14:07:00Z"/>
                  </w:rPr>
                </w:rPrChange>
              </w:rPr>
              <w:pPrChange w:id="35757" w:author="phuong vu" w:date="2018-11-30T21:38:00Z">
                <w:pPr>
                  <w:spacing w:line="276" w:lineRule="auto"/>
                </w:pPr>
              </w:pPrChange>
            </w:pPr>
            <w:ins w:id="35758" w:author="phuong vu" w:date="2018-11-30T14:07:00Z">
              <w:r w:rsidRPr="00920004">
                <w:rPr>
                  <w:rPrChange w:id="35759" w:author="phuong vu" w:date="2018-11-30T22:36:00Z">
                    <w:rPr/>
                  </w:rPrChange>
                </w:rPr>
                <w:t>id</w:t>
              </w:r>
            </w:ins>
          </w:p>
        </w:tc>
        <w:tc>
          <w:tcPr>
            <w:tcW w:w="1300" w:type="dxa"/>
            <w:noWrap/>
            <w:hideMark/>
            <w:tcPrChange w:id="35760" w:author="phuong vu" w:date="2018-11-30T14:14:00Z">
              <w:tcPr>
                <w:tcW w:w="1300" w:type="dxa"/>
                <w:noWrap/>
                <w:hideMark/>
              </w:tcPr>
            </w:tcPrChange>
          </w:tcPr>
          <w:p w14:paraId="7B2D9EAD" w14:textId="77777777" w:rsidR="006871B5" w:rsidRPr="00920004" w:rsidRDefault="006871B5" w:rsidP="00941ED9">
            <w:pPr>
              <w:rPr>
                <w:ins w:id="35761" w:author="phuong vu" w:date="2018-11-30T14:07:00Z"/>
                <w:rPrChange w:id="35762" w:author="phuong vu" w:date="2018-11-30T22:36:00Z">
                  <w:rPr>
                    <w:ins w:id="35763" w:author="phuong vu" w:date="2018-11-30T14:07:00Z"/>
                  </w:rPr>
                </w:rPrChange>
              </w:rPr>
              <w:pPrChange w:id="35764" w:author="phuong vu" w:date="2018-11-30T21:38:00Z">
                <w:pPr>
                  <w:spacing w:line="276" w:lineRule="auto"/>
                </w:pPr>
              </w:pPrChange>
            </w:pPr>
            <w:ins w:id="35765" w:author="phuong vu" w:date="2018-11-30T14:07:00Z">
              <w:r w:rsidRPr="00920004">
                <w:rPr>
                  <w:rPrChange w:id="35766" w:author="phuong vu" w:date="2018-11-30T22:36:00Z">
                    <w:rPr/>
                  </w:rPrChange>
                </w:rPr>
                <w:t>numeric</w:t>
              </w:r>
            </w:ins>
          </w:p>
        </w:tc>
        <w:tc>
          <w:tcPr>
            <w:tcW w:w="1098" w:type="dxa"/>
            <w:noWrap/>
            <w:vAlign w:val="center"/>
            <w:hideMark/>
            <w:tcPrChange w:id="35767" w:author="phuong vu" w:date="2018-11-30T14:14:00Z">
              <w:tcPr>
                <w:tcW w:w="1098" w:type="dxa"/>
                <w:noWrap/>
                <w:vAlign w:val="center"/>
                <w:hideMark/>
              </w:tcPr>
            </w:tcPrChange>
          </w:tcPr>
          <w:p w14:paraId="202D5E4B" w14:textId="77777777" w:rsidR="006871B5" w:rsidRPr="00920004" w:rsidRDefault="006871B5" w:rsidP="00941ED9">
            <w:pPr>
              <w:jc w:val="center"/>
              <w:rPr>
                <w:ins w:id="35768" w:author="phuong vu" w:date="2018-11-30T14:07:00Z"/>
                <w:rPrChange w:id="35769" w:author="phuong vu" w:date="2018-11-30T22:36:00Z">
                  <w:rPr>
                    <w:ins w:id="35770" w:author="phuong vu" w:date="2018-11-30T14:07:00Z"/>
                  </w:rPr>
                </w:rPrChange>
              </w:rPr>
              <w:pPrChange w:id="35771" w:author="phuong vu" w:date="2018-11-30T21:39:00Z">
                <w:pPr>
                  <w:spacing w:line="276" w:lineRule="auto"/>
                  <w:jc w:val="center"/>
                </w:pPr>
              </w:pPrChange>
            </w:pPr>
          </w:p>
        </w:tc>
        <w:tc>
          <w:tcPr>
            <w:tcW w:w="838" w:type="dxa"/>
            <w:noWrap/>
            <w:vAlign w:val="center"/>
            <w:hideMark/>
            <w:tcPrChange w:id="35772" w:author="phuong vu" w:date="2018-11-30T14:14:00Z">
              <w:tcPr>
                <w:tcW w:w="838" w:type="dxa"/>
                <w:noWrap/>
                <w:vAlign w:val="center"/>
                <w:hideMark/>
              </w:tcPr>
            </w:tcPrChange>
          </w:tcPr>
          <w:p w14:paraId="07871813" w14:textId="77777777" w:rsidR="006871B5" w:rsidRPr="00920004" w:rsidRDefault="006871B5" w:rsidP="00941ED9">
            <w:pPr>
              <w:rPr>
                <w:ins w:id="35773" w:author="phuong vu" w:date="2018-11-30T14:07:00Z"/>
                <w:rPrChange w:id="35774" w:author="phuong vu" w:date="2018-11-30T22:36:00Z">
                  <w:rPr>
                    <w:ins w:id="35775" w:author="phuong vu" w:date="2018-11-30T14:07:00Z"/>
                  </w:rPr>
                </w:rPrChange>
              </w:rPr>
              <w:pPrChange w:id="35776" w:author="phuong vu" w:date="2018-11-30T21:38:00Z">
                <w:pPr>
                  <w:spacing w:line="276" w:lineRule="auto"/>
                  <w:jc w:val="center"/>
                </w:pPr>
              </w:pPrChange>
            </w:pPr>
            <w:ins w:id="35777" w:author="phuong vu" w:date="2018-11-30T14:07:00Z">
              <w:r w:rsidRPr="00920004">
                <w:rPr>
                  <w:rPrChange w:id="35778" w:author="phuong vu" w:date="2018-11-30T22:36:00Z">
                    <w:rPr/>
                  </w:rPrChange>
                </w:rPr>
                <w:t>X</w:t>
              </w:r>
            </w:ins>
          </w:p>
        </w:tc>
        <w:tc>
          <w:tcPr>
            <w:tcW w:w="823" w:type="dxa"/>
            <w:noWrap/>
            <w:vAlign w:val="center"/>
            <w:hideMark/>
            <w:tcPrChange w:id="35779" w:author="phuong vu" w:date="2018-11-30T14:14:00Z">
              <w:tcPr>
                <w:tcW w:w="823" w:type="dxa"/>
                <w:noWrap/>
                <w:vAlign w:val="center"/>
                <w:hideMark/>
              </w:tcPr>
            </w:tcPrChange>
          </w:tcPr>
          <w:p w14:paraId="64B3468D" w14:textId="77777777" w:rsidR="006871B5" w:rsidRPr="00920004" w:rsidRDefault="006871B5" w:rsidP="00941ED9">
            <w:pPr>
              <w:rPr>
                <w:ins w:id="35780" w:author="phuong vu" w:date="2018-11-30T14:07:00Z"/>
                <w:rPrChange w:id="35781" w:author="phuong vu" w:date="2018-11-30T22:36:00Z">
                  <w:rPr>
                    <w:ins w:id="35782" w:author="phuong vu" w:date="2018-11-30T14:07:00Z"/>
                  </w:rPr>
                </w:rPrChange>
              </w:rPr>
              <w:pPrChange w:id="35783" w:author="phuong vu" w:date="2018-11-30T21:38:00Z">
                <w:pPr>
                  <w:spacing w:line="276" w:lineRule="auto"/>
                  <w:jc w:val="center"/>
                </w:pPr>
              </w:pPrChange>
            </w:pPr>
          </w:p>
        </w:tc>
        <w:tc>
          <w:tcPr>
            <w:tcW w:w="2138" w:type="dxa"/>
            <w:noWrap/>
            <w:hideMark/>
            <w:tcPrChange w:id="35784" w:author="phuong vu" w:date="2018-11-30T14:14:00Z">
              <w:tcPr>
                <w:tcW w:w="2899" w:type="dxa"/>
                <w:noWrap/>
                <w:hideMark/>
              </w:tcPr>
            </w:tcPrChange>
          </w:tcPr>
          <w:p w14:paraId="4CA66B29" w14:textId="77777777" w:rsidR="006871B5" w:rsidRPr="00920004" w:rsidRDefault="006871B5" w:rsidP="00941ED9">
            <w:pPr>
              <w:rPr>
                <w:ins w:id="35785" w:author="phuong vu" w:date="2018-11-30T14:07:00Z"/>
                <w:lang w:val="en-US"/>
                <w:rPrChange w:id="35786" w:author="phuong vu" w:date="2018-11-30T22:36:00Z">
                  <w:rPr>
                    <w:ins w:id="35787" w:author="phuong vu" w:date="2018-11-30T14:07:00Z"/>
                    <w:lang w:val="en-US"/>
                  </w:rPr>
                </w:rPrChange>
              </w:rPr>
              <w:pPrChange w:id="35788" w:author="phuong vu" w:date="2018-11-30T21:38:00Z">
                <w:pPr>
                  <w:spacing w:line="276" w:lineRule="auto"/>
                </w:pPr>
              </w:pPrChange>
            </w:pPr>
            <w:ins w:id="35789" w:author="phuong vu" w:date="2018-11-30T14:07:00Z">
              <w:r w:rsidRPr="00920004">
                <w:rPr>
                  <w:rPrChange w:id="35790" w:author="phuong vu" w:date="2018-11-30T22:36:00Z">
                    <w:rPr/>
                  </w:rPrChange>
                </w:rPr>
                <w:t xml:space="preserve">ID </w:t>
              </w:r>
              <w:r w:rsidRPr="00920004">
                <w:rPr>
                  <w:lang w:val="en-US"/>
                  <w:rPrChange w:id="35791" w:author="phuong vu" w:date="2018-11-30T22:36:00Z">
                    <w:rPr>
                      <w:lang w:val="en-US"/>
                    </w:rPr>
                  </w:rPrChange>
                </w:rPr>
                <w:t>nhóm màu</w:t>
              </w:r>
            </w:ins>
          </w:p>
        </w:tc>
      </w:tr>
      <w:tr w:rsidR="006871B5" w:rsidRPr="00920004" w14:paraId="23C1E8B1" w14:textId="77777777" w:rsidTr="006871B5">
        <w:trPr>
          <w:trHeight w:val="300"/>
          <w:ins w:id="35792" w:author="phuong vu" w:date="2018-11-30T14:07:00Z"/>
          <w:trPrChange w:id="35793" w:author="phuong vu" w:date="2018-11-30T14:14:00Z">
            <w:trPr>
              <w:trHeight w:val="300"/>
            </w:trPr>
          </w:trPrChange>
        </w:trPr>
        <w:tc>
          <w:tcPr>
            <w:tcW w:w="708" w:type="dxa"/>
            <w:noWrap/>
            <w:vAlign w:val="center"/>
            <w:hideMark/>
            <w:tcPrChange w:id="35794" w:author="phuong vu" w:date="2018-11-30T14:14:00Z">
              <w:tcPr>
                <w:tcW w:w="708" w:type="dxa"/>
                <w:noWrap/>
                <w:vAlign w:val="center"/>
                <w:hideMark/>
              </w:tcPr>
            </w:tcPrChange>
          </w:tcPr>
          <w:p w14:paraId="22B16F61" w14:textId="77777777" w:rsidR="006871B5" w:rsidRPr="00920004" w:rsidRDefault="006871B5" w:rsidP="00941ED9">
            <w:pPr>
              <w:jc w:val="center"/>
              <w:rPr>
                <w:ins w:id="35795" w:author="phuong vu" w:date="2018-11-30T14:07:00Z"/>
                <w:rPrChange w:id="35796" w:author="phuong vu" w:date="2018-11-30T22:36:00Z">
                  <w:rPr>
                    <w:ins w:id="35797" w:author="phuong vu" w:date="2018-11-30T14:07:00Z"/>
                  </w:rPr>
                </w:rPrChange>
              </w:rPr>
              <w:pPrChange w:id="35798" w:author="phuong vu" w:date="2018-11-30T21:38:00Z">
                <w:pPr>
                  <w:spacing w:line="276" w:lineRule="auto"/>
                  <w:jc w:val="center"/>
                </w:pPr>
              </w:pPrChange>
            </w:pPr>
            <w:ins w:id="35799" w:author="phuong vu" w:date="2018-11-30T14:07:00Z">
              <w:r w:rsidRPr="00920004">
                <w:rPr>
                  <w:rPrChange w:id="35800" w:author="phuong vu" w:date="2018-11-30T22:36:00Z">
                    <w:rPr/>
                  </w:rPrChange>
                </w:rPr>
                <w:t>2</w:t>
              </w:r>
            </w:ins>
          </w:p>
        </w:tc>
        <w:tc>
          <w:tcPr>
            <w:tcW w:w="1820" w:type="dxa"/>
            <w:noWrap/>
            <w:hideMark/>
            <w:tcPrChange w:id="35801" w:author="phuong vu" w:date="2018-11-30T14:14:00Z">
              <w:tcPr>
                <w:tcW w:w="1820" w:type="dxa"/>
                <w:noWrap/>
                <w:hideMark/>
              </w:tcPr>
            </w:tcPrChange>
          </w:tcPr>
          <w:p w14:paraId="0C0A8E98" w14:textId="77777777" w:rsidR="006871B5" w:rsidRPr="00920004" w:rsidRDefault="006871B5" w:rsidP="00941ED9">
            <w:pPr>
              <w:rPr>
                <w:ins w:id="35802" w:author="phuong vu" w:date="2018-11-30T14:07:00Z"/>
                <w:rPrChange w:id="35803" w:author="phuong vu" w:date="2018-11-30T22:36:00Z">
                  <w:rPr>
                    <w:ins w:id="35804" w:author="phuong vu" w:date="2018-11-30T14:07:00Z"/>
                  </w:rPr>
                </w:rPrChange>
              </w:rPr>
              <w:pPrChange w:id="35805" w:author="phuong vu" w:date="2018-11-30T21:38:00Z">
                <w:pPr>
                  <w:spacing w:line="276" w:lineRule="auto"/>
                </w:pPr>
              </w:pPrChange>
            </w:pPr>
            <w:ins w:id="35806" w:author="phuong vu" w:date="2018-11-30T14:07:00Z">
              <w:r w:rsidRPr="00920004">
                <w:rPr>
                  <w:lang w:val="en-US"/>
                  <w:rPrChange w:id="35807" w:author="phuong vu" w:date="2018-11-30T22:36:00Z">
                    <w:rPr>
                      <w:lang w:val="en-US"/>
                    </w:rPr>
                  </w:rPrChange>
                </w:rPr>
                <w:t>color</w:t>
              </w:r>
              <w:r w:rsidRPr="00920004">
                <w:rPr>
                  <w:rPrChange w:id="35808" w:author="phuong vu" w:date="2018-11-30T22:36:00Z">
                    <w:rPr/>
                  </w:rPrChange>
                </w:rPr>
                <w:t>_name</w:t>
              </w:r>
            </w:ins>
          </w:p>
        </w:tc>
        <w:tc>
          <w:tcPr>
            <w:tcW w:w="1300" w:type="dxa"/>
            <w:noWrap/>
            <w:hideMark/>
            <w:tcPrChange w:id="35809" w:author="phuong vu" w:date="2018-11-30T14:14:00Z">
              <w:tcPr>
                <w:tcW w:w="1300" w:type="dxa"/>
                <w:noWrap/>
                <w:hideMark/>
              </w:tcPr>
            </w:tcPrChange>
          </w:tcPr>
          <w:p w14:paraId="0C0D1318" w14:textId="4D9F2D67" w:rsidR="006871B5" w:rsidRPr="00920004" w:rsidRDefault="00E452E5" w:rsidP="00941ED9">
            <w:pPr>
              <w:rPr>
                <w:ins w:id="35810" w:author="phuong vu" w:date="2018-11-30T14:07:00Z"/>
                <w:rPrChange w:id="35811" w:author="phuong vu" w:date="2018-11-30T22:36:00Z">
                  <w:rPr>
                    <w:ins w:id="35812" w:author="phuong vu" w:date="2018-11-30T14:07:00Z"/>
                  </w:rPr>
                </w:rPrChange>
              </w:rPr>
              <w:pPrChange w:id="35813" w:author="phuong vu" w:date="2018-11-30T21:38:00Z">
                <w:pPr>
                  <w:spacing w:line="276" w:lineRule="auto"/>
                </w:pPr>
              </w:pPrChange>
            </w:pPr>
            <w:ins w:id="35814" w:author="phuong vu" w:date="2018-11-30T21:53:00Z">
              <w:r w:rsidRPr="00920004">
                <w:rPr>
                  <w:rPrChange w:id="35815" w:author="phuong vu" w:date="2018-11-30T22:36:00Z">
                    <w:rPr/>
                  </w:rPrChange>
                </w:rPr>
                <w:t>varchar</w:t>
              </w:r>
            </w:ins>
          </w:p>
        </w:tc>
        <w:tc>
          <w:tcPr>
            <w:tcW w:w="1098" w:type="dxa"/>
            <w:noWrap/>
            <w:vAlign w:val="center"/>
            <w:hideMark/>
            <w:tcPrChange w:id="35816" w:author="phuong vu" w:date="2018-11-30T14:14:00Z">
              <w:tcPr>
                <w:tcW w:w="1098" w:type="dxa"/>
                <w:noWrap/>
                <w:vAlign w:val="center"/>
                <w:hideMark/>
              </w:tcPr>
            </w:tcPrChange>
          </w:tcPr>
          <w:p w14:paraId="6CA24A32" w14:textId="77777777" w:rsidR="006871B5" w:rsidRPr="00920004" w:rsidRDefault="006871B5" w:rsidP="00941ED9">
            <w:pPr>
              <w:jc w:val="center"/>
              <w:rPr>
                <w:ins w:id="35817" w:author="phuong vu" w:date="2018-11-30T14:07:00Z"/>
                <w:rPrChange w:id="35818" w:author="phuong vu" w:date="2018-11-30T22:36:00Z">
                  <w:rPr>
                    <w:ins w:id="35819" w:author="phuong vu" w:date="2018-11-30T14:07:00Z"/>
                  </w:rPr>
                </w:rPrChange>
              </w:rPr>
              <w:pPrChange w:id="35820" w:author="phuong vu" w:date="2018-11-30T21:39:00Z">
                <w:pPr>
                  <w:spacing w:line="276" w:lineRule="auto"/>
                  <w:jc w:val="center"/>
                </w:pPr>
              </w:pPrChange>
            </w:pPr>
          </w:p>
        </w:tc>
        <w:tc>
          <w:tcPr>
            <w:tcW w:w="838" w:type="dxa"/>
            <w:noWrap/>
            <w:vAlign w:val="center"/>
            <w:hideMark/>
            <w:tcPrChange w:id="35821" w:author="phuong vu" w:date="2018-11-30T14:14:00Z">
              <w:tcPr>
                <w:tcW w:w="838" w:type="dxa"/>
                <w:noWrap/>
                <w:vAlign w:val="center"/>
                <w:hideMark/>
              </w:tcPr>
            </w:tcPrChange>
          </w:tcPr>
          <w:p w14:paraId="29054F22" w14:textId="77777777" w:rsidR="006871B5" w:rsidRPr="00920004" w:rsidRDefault="006871B5" w:rsidP="00941ED9">
            <w:pPr>
              <w:rPr>
                <w:ins w:id="35822" w:author="phuong vu" w:date="2018-11-30T14:07:00Z"/>
                <w:rPrChange w:id="35823" w:author="phuong vu" w:date="2018-11-30T22:36:00Z">
                  <w:rPr>
                    <w:ins w:id="35824" w:author="phuong vu" w:date="2018-11-30T14:07:00Z"/>
                  </w:rPr>
                </w:rPrChange>
              </w:rPr>
              <w:pPrChange w:id="35825" w:author="phuong vu" w:date="2018-11-30T21:38:00Z">
                <w:pPr>
                  <w:spacing w:line="276" w:lineRule="auto"/>
                  <w:jc w:val="center"/>
                </w:pPr>
              </w:pPrChange>
            </w:pPr>
          </w:p>
        </w:tc>
        <w:tc>
          <w:tcPr>
            <w:tcW w:w="823" w:type="dxa"/>
            <w:noWrap/>
            <w:vAlign w:val="center"/>
            <w:hideMark/>
            <w:tcPrChange w:id="35826" w:author="phuong vu" w:date="2018-11-30T14:14:00Z">
              <w:tcPr>
                <w:tcW w:w="823" w:type="dxa"/>
                <w:noWrap/>
                <w:vAlign w:val="center"/>
                <w:hideMark/>
              </w:tcPr>
            </w:tcPrChange>
          </w:tcPr>
          <w:p w14:paraId="4BB9A5A4" w14:textId="77777777" w:rsidR="006871B5" w:rsidRPr="00920004" w:rsidRDefault="006871B5" w:rsidP="00941ED9">
            <w:pPr>
              <w:rPr>
                <w:ins w:id="35827" w:author="phuong vu" w:date="2018-11-30T14:07:00Z"/>
                <w:rPrChange w:id="35828" w:author="phuong vu" w:date="2018-11-30T22:36:00Z">
                  <w:rPr>
                    <w:ins w:id="35829" w:author="phuong vu" w:date="2018-11-30T14:07:00Z"/>
                  </w:rPr>
                </w:rPrChange>
              </w:rPr>
              <w:pPrChange w:id="35830" w:author="phuong vu" w:date="2018-11-30T21:38:00Z">
                <w:pPr>
                  <w:spacing w:line="276" w:lineRule="auto"/>
                  <w:jc w:val="center"/>
                </w:pPr>
              </w:pPrChange>
            </w:pPr>
          </w:p>
        </w:tc>
        <w:tc>
          <w:tcPr>
            <w:tcW w:w="2138" w:type="dxa"/>
            <w:noWrap/>
            <w:hideMark/>
            <w:tcPrChange w:id="35831" w:author="phuong vu" w:date="2018-11-30T14:14:00Z">
              <w:tcPr>
                <w:tcW w:w="2899" w:type="dxa"/>
                <w:noWrap/>
                <w:hideMark/>
              </w:tcPr>
            </w:tcPrChange>
          </w:tcPr>
          <w:p w14:paraId="2C1459B3" w14:textId="77777777" w:rsidR="006871B5" w:rsidRPr="00920004" w:rsidRDefault="006871B5" w:rsidP="00941ED9">
            <w:pPr>
              <w:rPr>
                <w:ins w:id="35832" w:author="phuong vu" w:date="2018-11-30T14:07:00Z"/>
                <w:lang w:val="en-US"/>
                <w:rPrChange w:id="35833" w:author="phuong vu" w:date="2018-11-30T22:36:00Z">
                  <w:rPr>
                    <w:ins w:id="35834" w:author="phuong vu" w:date="2018-11-30T14:07:00Z"/>
                    <w:lang w:val="en-US"/>
                  </w:rPr>
                </w:rPrChange>
              </w:rPr>
              <w:pPrChange w:id="35835" w:author="phuong vu" w:date="2018-11-30T21:38:00Z">
                <w:pPr>
                  <w:spacing w:line="276" w:lineRule="auto"/>
                </w:pPr>
              </w:pPrChange>
            </w:pPr>
            <w:ins w:id="35836" w:author="phuong vu" w:date="2018-11-30T14:07:00Z">
              <w:r w:rsidRPr="00920004">
                <w:rPr>
                  <w:rPrChange w:id="35837" w:author="phuong vu" w:date="2018-11-30T22:36:00Z">
                    <w:rPr/>
                  </w:rPrChange>
                </w:rPr>
                <w:t xml:space="preserve">Tên </w:t>
              </w:r>
              <w:r w:rsidRPr="00920004">
                <w:rPr>
                  <w:lang w:val="en-US"/>
                  <w:rPrChange w:id="35838" w:author="phuong vu" w:date="2018-11-30T22:36:00Z">
                    <w:rPr>
                      <w:lang w:val="en-US"/>
                    </w:rPr>
                  </w:rPrChange>
                </w:rPr>
                <w:t>nhóm màu</w:t>
              </w:r>
            </w:ins>
          </w:p>
        </w:tc>
      </w:tr>
      <w:tr w:rsidR="006871B5" w:rsidRPr="00920004" w14:paraId="2AE1A4F9" w14:textId="77777777" w:rsidTr="006871B5">
        <w:trPr>
          <w:trHeight w:val="300"/>
          <w:ins w:id="35839" w:author="phuong vu" w:date="2018-11-30T14:07:00Z"/>
          <w:trPrChange w:id="35840" w:author="phuong vu" w:date="2018-11-30T14:14:00Z">
            <w:trPr>
              <w:trHeight w:val="300"/>
            </w:trPr>
          </w:trPrChange>
        </w:trPr>
        <w:tc>
          <w:tcPr>
            <w:tcW w:w="708" w:type="dxa"/>
            <w:noWrap/>
            <w:vAlign w:val="center"/>
            <w:hideMark/>
            <w:tcPrChange w:id="35841" w:author="phuong vu" w:date="2018-11-30T14:14:00Z">
              <w:tcPr>
                <w:tcW w:w="708" w:type="dxa"/>
                <w:noWrap/>
                <w:vAlign w:val="center"/>
                <w:hideMark/>
              </w:tcPr>
            </w:tcPrChange>
          </w:tcPr>
          <w:p w14:paraId="61089EC6" w14:textId="77777777" w:rsidR="006871B5" w:rsidRPr="00920004" w:rsidRDefault="006871B5" w:rsidP="00941ED9">
            <w:pPr>
              <w:jc w:val="center"/>
              <w:rPr>
                <w:ins w:id="35842" w:author="phuong vu" w:date="2018-11-30T14:07:00Z"/>
                <w:lang w:val="en-US"/>
                <w:rPrChange w:id="35843" w:author="phuong vu" w:date="2018-11-30T22:36:00Z">
                  <w:rPr>
                    <w:ins w:id="35844" w:author="phuong vu" w:date="2018-11-30T14:07:00Z"/>
                    <w:lang w:val="en-US"/>
                  </w:rPr>
                </w:rPrChange>
              </w:rPr>
              <w:pPrChange w:id="35845" w:author="phuong vu" w:date="2018-11-30T21:38:00Z">
                <w:pPr>
                  <w:spacing w:line="276" w:lineRule="auto"/>
                  <w:jc w:val="center"/>
                </w:pPr>
              </w:pPrChange>
            </w:pPr>
            <w:ins w:id="35846" w:author="phuong vu" w:date="2018-11-30T14:07:00Z">
              <w:r w:rsidRPr="00920004">
                <w:rPr>
                  <w:lang w:val="en-US"/>
                  <w:rPrChange w:id="35847" w:author="phuong vu" w:date="2018-11-30T22:36:00Z">
                    <w:rPr>
                      <w:lang w:val="en-US"/>
                    </w:rPr>
                  </w:rPrChange>
                </w:rPr>
                <w:t>3</w:t>
              </w:r>
            </w:ins>
          </w:p>
        </w:tc>
        <w:tc>
          <w:tcPr>
            <w:tcW w:w="1820" w:type="dxa"/>
            <w:noWrap/>
            <w:hideMark/>
            <w:tcPrChange w:id="35848" w:author="phuong vu" w:date="2018-11-30T14:14:00Z">
              <w:tcPr>
                <w:tcW w:w="1820" w:type="dxa"/>
                <w:noWrap/>
                <w:hideMark/>
              </w:tcPr>
            </w:tcPrChange>
          </w:tcPr>
          <w:p w14:paraId="22BFEEEB" w14:textId="77777777" w:rsidR="006871B5" w:rsidRPr="00920004" w:rsidRDefault="006871B5" w:rsidP="00941ED9">
            <w:pPr>
              <w:rPr>
                <w:ins w:id="35849" w:author="phuong vu" w:date="2018-11-30T14:07:00Z"/>
                <w:rPrChange w:id="35850" w:author="phuong vu" w:date="2018-11-30T22:36:00Z">
                  <w:rPr>
                    <w:ins w:id="35851" w:author="phuong vu" w:date="2018-11-30T14:07:00Z"/>
                  </w:rPr>
                </w:rPrChange>
              </w:rPr>
              <w:pPrChange w:id="35852" w:author="phuong vu" w:date="2018-11-30T21:38:00Z">
                <w:pPr>
                  <w:spacing w:line="276" w:lineRule="auto"/>
                </w:pPr>
              </w:pPrChange>
            </w:pPr>
            <w:ins w:id="35853" w:author="phuong vu" w:date="2018-11-30T14:07:00Z">
              <w:r w:rsidRPr="00920004">
                <w:rPr>
                  <w:rPrChange w:id="35854" w:author="phuong vu" w:date="2018-11-30T22:36:00Z">
                    <w:rPr/>
                  </w:rPrChange>
                </w:rPr>
                <w:t>status</w:t>
              </w:r>
            </w:ins>
          </w:p>
        </w:tc>
        <w:tc>
          <w:tcPr>
            <w:tcW w:w="1300" w:type="dxa"/>
            <w:noWrap/>
            <w:hideMark/>
            <w:tcPrChange w:id="35855" w:author="phuong vu" w:date="2018-11-30T14:14:00Z">
              <w:tcPr>
                <w:tcW w:w="1300" w:type="dxa"/>
                <w:noWrap/>
                <w:hideMark/>
              </w:tcPr>
            </w:tcPrChange>
          </w:tcPr>
          <w:p w14:paraId="383D70CF" w14:textId="3C360248" w:rsidR="006871B5" w:rsidRPr="00920004" w:rsidRDefault="00E452E5" w:rsidP="00941ED9">
            <w:pPr>
              <w:rPr>
                <w:ins w:id="35856" w:author="phuong vu" w:date="2018-11-30T14:07:00Z"/>
                <w:rPrChange w:id="35857" w:author="phuong vu" w:date="2018-11-30T22:36:00Z">
                  <w:rPr>
                    <w:ins w:id="35858" w:author="phuong vu" w:date="2018-11-30T14:07:00Z"/>
                  </w:rPr>
                </w:rPrChange>
              </w:rPr>
              <w:pPrChange w:id="35859" w:author="phuong vu" w:date="2018-11-30T21:38:00Z">
                <w:pPr>
                  <w:spacing w:line="276" w:lineRule="auto"/>
                </w:pPr>
              </w:pPrChange>
            </w:pPr>
            <w:ins w:id="35860" w:author="phuong vu" w:date="2018-11-30T21:53:00Z">
              <w:r w:rsidRPr="00920004">
                <w:rPr>
                  <w:rPrChange w:id="35861" w:author="phuong vu" w:date="2018-11-30T22:36:00Z">
                    <w:rPr/>
                  </w:rPrChange>
                </w:rPr>
                <w:t>varchar</w:t>
              </w:r>
            </w:ins>
          </w:p>
        </w:tc>
        <w:tc>
          <w:tcPr>
            <w:tcW w:w="1098" w:type="dxa"/>
            <w:noWrap/>
            <w:vAlign w:val="center"/>
            <w:hideMark/>
            <w:tcPrChange w:id="35862" w:author="phuong vu" w:date="2018-11-30T14:14:00Z">
              <w:tcPr>
                <w:tcW w:w="1098" w:type="dxa"/>
                <w:noWrap/>
                <w:vAlign w:val="center"/>
                <w:hideMark/>
              </w:tcPr>
            </w:tcPrChange>
          </w:tcPr>
          <w:p w14:paraId="281D7AF6" w14:textId="77777777" w:rsidR="006871B5" w:rsidRPr="00920004" w:rsidRDefault="006871B5" w:rsidP="00941ED9">
            <w:pPr>
              <w:jc w:val="center"/>
              <w:rPr>
                <w:ins w:id="35863" w:author="phuong vu" w:date="2018-11-30T14:07:00Z"/>
                <w:rPrChange w:id="35864" w:author="phuong vu" w:date="2018-11-30T22:36:00Z">
                  <w:rPr>
                    <w:ins w:id="35865" w:author="phuong vu" w:date="2018-11-30T14:07:00Z"/>
                  </w:rPr>
                </w:rPrChange>
              </w:rPr>
              <w:pPrChange w:id="35866" w:author="phuong vu" w:date="2018-11-30T21:39:00Z">
                <w:pPr>
                  <w:spacing w:line="276" w:lineRule="auto"/>
                  <w:jc w:val="center"/>
                </w:pPr>
              </w:pPrChange>
            </w:pPr>
            <w:ins w:id="35867" w:author="phuong vu" w:date="2018-11-30T14:07:00Z">
              <w:r w:rsidRPr="00920004">
                <w:rPr>
                  <w:rPrChange w:id="35868" w:author="phuong vu" w:date="2018-11-30T22:36:00Z">
                    <w:rPr/>
                  </w:rPrChange>
                </w:rPr>
                <w:t>X</w:t>
              </w:r>
            </w:ins>
          </w:p>
        </w:tc>
        <w:tc>
          <w:tcPr>
            <w:tcW w:w="838" w:type="dxa"/>
            <w:noWrap/>
            <w:vAlign w:val="center"/>
            <w:hideMark/>
            <w:tcPrChange w:id="35869" w:author="phuong vu" w:date="2018-11-30T14:14:00Z">
              <w:tcPr>
                <w:tcW w:w="838" w:type="dxa"/>
                <w:noWrap/>
                <w:vAlign w:val="center"/>
                <w:hideMark/>
              </w:tcPr>
            </w:tcPrChange>
          </w:tcPr>
          <w:p w14:paraId="0E02E6F8" w14:textId="77777777" w:rsidR="006871B5" w:rsidRPr="00920004" w:rsidRDefault="006871B5" w:rsidP="00941ED9">
            <w:pPr>
              <w:rPr>
                <w:ins w:id="35870" w:author="phuong vu" w:date="2018-11-30T14:07:00Z"/>
                <w:rPrChange w:id="35871" w:author="phuong vu" w:date="2018-11-30T22:36:00Z">
                  <w:rPr>
                    <w:ins w:id="35872" w:author="phuong vu" w:date="2018-11-30T14:07:00Z"/>
                  </w:rPr>
                </w:rPrChange>
              </w:rPr>
              <w:pPrChange w:id="35873" w:author="phuong vu" w:date="2018-11-30T21:38:00Z">
                <w:pPr>
                  <w:spacing w:line="276" w:lineRule="auto"/>
                  <w:jc w:val="center"/>
                </w:pPr>
              </w:pPrChange>
            </w:pPr>
          </w:p>
        </w:tc>
        <w:tc>
          <w:tcPr>
            <w:tcW w:w="823" w:type="dxa"/>
            <w:noWrap/>
            <w:vAlign w:val="center"/>
            <w:hideMark/>
            <w:tcPrChange w:id="35874" w:author="phuong vu" w:date="2018-11-30T14:14:00Z">
              <w:tcPr>
                <w:tcW w:w="823" w:type="dxa"/>
                <w:noWrap/>
                <w:vAlign w:val="center"/>
                <w:hideMark/>
              </w:tcPr>
            </w:tcPrChange>
          </w:tcPr>
          <w:p w14:paraId="20636308" w14:textId="77777777" w:rsidR="006871B5" w:rsidRPr="00920004" w:rsidRDefault="006871B5" w:rsidP="00941ED9">
            <w:pPr>
              <w:rPr>
                <w:ins w:id="35875" w:author="phuong vu" w:date="2018-11-30T14:07:00Z"/>
                <w:rPrChange w:id="35876" w:author="phuong vu" w:date="2018-11-30T22:36:00Z">
                  <w:rPr>
                    <w:ins w:id="35877" w:author="phuong vu" w:date="2018-11-30T14:07:00Z"/>
                  </w:rPr>
                </w:rPrChange>
              </w:rPr>
              <w:pPrChange w:id="35878" w:author="phuong vu" w:date="2018-11-30T21:38:00Z">
                <w:pPr>
                  <w:spacing w:line="276" w:lineRule="auto"/>
                  <w:jc w:val="center"/>
                </w:pPr>
              </w:pPrChange>
            </w:pPr>
          </w:p>
        </w:tc>
        <w:tc>
          <w:tcPr>
            <w:tcW w:w="2138" w:type="dxa"/>
            <w:noWrap/>
            <w:hideMark/>
            <w:tcPrChange w:id="35879" w:author="phuong vu" w:date="2018-11-30T14:14:00Z">
              <w:tcPr>
                <w:tcW w:w="2899" w:type="dxa"/>
                <w:noWrap/>
                <w:hideMark/>
              </w:tcPr>
            </w:tcPrChange>
          </w:tcPr>
          <w:p w14:paraId="1FDAE075" w14:textId="77777777" w:rsidR="006871B5" w:rsidRPr="00920004" w:rsidRDefault="006871B5" w:rsidP="00941ED9">
            <w:pPr>
              <w:rPr>
                <w:ins w:id="35880" w:author="phuong vu" w:date="2018-11-30T14:07:00Z"/>
                <w:rPrChange w:id="35881" w:author="phuong vu" w:date="2018-11-30T22:36:00Z">
                  <w:rPr>
                    <w:ins w:id="35882" w:author="phuong vu" w:date="2018-11-30T14:07:00Z"/>
                  </w:rPr>
                </w:rPrChange>
              </w:rPr>
              <w:pPrChange w:id="35883" w:author="phuong vu" w:date="2018-11-30T21:38:00Z">
                <w:pPr>
                  <w:keepNext/>
                  <w:spacing w:line="276" w:lineRule="auto"/>
                </w:pPr>
              </w:pPrChange>
            </w:pPr>
            <w:ins w:id="35884" w:author="phuong vu" w:date="2018-11-30T14:07:00Z">
              <w:r w:rsidRPr="00920004">
                <w:rPr>
                  <w:rPrChange w:id="35885" w:author="phuong vu" w:date="2018-11-30T22:36:00Z">
                    <w:rPr/>
                  </w:rPrChange>
                </w:rPr>
                <w:t>Trạng thái</w:t>
              </w:r>
            </w:ins>
          </w:p>
        </w:tc>
      </w:tr>
    </w:tbl>
    <w:p w14:paraId="53FF0FD6" w14:textId="5254E987" w:rsidR="00727C9A" w:rsidRPr="005F1ECC" w:rsidRDefault="006871B5" w:rsidP="005F1ECC">
      <w:pPr>
        <w:pStyle w:val="Caption"/>
        <w:rPr>
          <w:ins w:id="35886" w:author="phuong vu" w:date="2018-11-30T14:07:00Z"/>
          <w:rPrChange w:id="35887" w:author="phuong vu" w:date="2018-11-30T23:41:00Z">
            <w:rPr>
              <w:ins w:id="35888" w:author="phuong vu" w:date="2018-11-30T14:07:00Z"/>
              <w:i w:val="0"/>
              <w:iCs w:val="0"/>
            </w:rPr>
          </w:rPrChange>
        </w:rPr>
        <w:pPrChange w:id="35889" w:author="phuong vu" w:date="2018-11-30T23:41:00Z">
          <w:pPr>
            <w:pStyle w:val="Caption"/>
            <w:spacing w:line="276" w:lineRule="auto"/>
          </w:pPr>
        </w:pPrChange>
      </w:pPr>
      <w:bookmarkStart w:id="35890" w:name="_Toc531381656"/>
      <w:ins w:id="35891" w:author="phuong vu" w:date="2018-11-30T14:07:00Z">
        <w:r w:rsidRPr="00920004">
          <w:rPr>
            <w:rPrChange w:id="35892" w:author="phuong vu" w:date="2018-11-30T22:36:00Z">
              <w:rPr/>
            </w:rPrChange>
          </w:rPr>
          <w:t xml:space="preserve">Bảng </w:t>
        </w:r>
      </w:ins>
      <w:ins w:id="35893" w:author="phuong vu" w:date="2018-11-30T14:54:00Z">
        <w:r w:rsidR="00D632EE" w:rsidRPr="00920004">
          <w:rPr>
            <w:rPrChange w:id="35894" w:author="phuong vu" w:date="2018-11-30T22:36:00Z">
              <w:rPr/>
            </w:rPrChange>
          </w:rPr>
          <w:fldChar w:fldCharType="begin"/>
        </w:r>
        <w:r w:rsidR="00D632EE" w:rsidRPr="00920004">
          <w:rPr>
            <w:rPrChange w:id="35895" w:author="phuong vu" w:date="2018-11-30T22:36:00Z">
              <w:rPr/>
            </w:rPrChange>
          </w:rPr>
          <w:instrText xml:space="preserve"> STYLEREF 1 \s </w:instrText>
        </w:r>
      </w:ins>
      <w:r w:rsidR="00D632EE" w:rsidRPr="00920004">
        <w:rPr>
          <w:rPrChange w:id="35896" w:author="phuong vu" w:date="2018-11-30T22:36:00Z">
            <w:rPr/>
          </w:rPrChange>
        </w:rPr>
        <w:fldChar w:fldCharType="separate"/>
      </w:r>
      <w:r w:rsidR="00B5490C">
        <w:rPr>
          <w:noProof/>
        </w:rPr>
        <w:t>4</w:t>
      </w:r>
      <w:ins w:id="35897" w:author="phuong vu" w:date="2018-11-30T14:54:00Z">
        <w:r w:rsidR="00D632EE" w:rsidRPr="00920004">
          <w:rPr>
            <w:rPrChange w:id="35898" w:author="phuong vu" w:date="2018-11-30T22:36:00Z">
              <w:rPr/>
            </w:rPrChange>
          </w:rPr>
          <w:fldChar w:fldCharType="end"/>
        </w:r>
        <w:r w:rsidR="00D632EE" w:rsidRPr="00920004">
          <w:rPr>
            <w:rPrChange w:id="35899" w:author="phuong vu" w:date="2018-11-30T22:36:00Z">
              <w:rPr/>
            </w:rPrChange>
          </w:rPr>
          <w:t>.</w:t>
        </w:r>
        <w:r w:rsidR="00D632EE" w:rsidRPr="00920004">
          <w:rPr>
            <w:rPrChange w:id="35900" w:author="phuong vu" w:date="2018-11-30T22:36:00Z">
              <w:rPr/>
            </w:rPrChange>
          </w:rPr>
          <w:fldChar w:fldCharType="begin"/>
        </w:r>
        <w:r w:rsidR="00D632EE" w:rsidRPr="00920004">
          <w:rPr>
            <w:rPrChange w:id="35901" w:author="phuong vu" w:date="2018-11-30T22:36:00Z">
              <w:rPr/>
            </w:rPrChange>
          </w:rPr>
          <w:instrText xml:space="preserve"> SEQ Bảng \* ARABIC \s 1 </w:instrText>
        </w:r>
      </w:ins>
      <w:r w:rsidR="00D632EE" w:rsidRPr="00920004">
        <w:rPr>
          <w:rPrChange w:id="35902" w:author="phuong vu" w:date="2018-11-30T22:36:00Z">
            <w:rPr/>
          </w:rPrChange>
        </w:rPr>
        <w:fldChar w:fldCharType="separate"/>
      </w:r>
      <w:ins w:id="35903" w:author="phuong vu" w:date="2018-11-30T22:44:00Z">
        <w:r w:rsidR="00B5490C">
          <w:rPr>
            <w:noProof/>
          </w:rPr>
          <w:t>19</w:t>
        </w:r>
      </w:ins>
      <w:ins w:id="35904" w:author="phuong vu" w:date="2018-11-30T14:54:00Z">
        <w:r w:rsidR="00D632EE" w:rsidRPr="00920004">
          <w:rPr>
            <w:rPrChange w:id="35905" w:author="phuong vu" w:date="2018-11-30T22:36:00Z">
              <w:rPr/>
            </w:rPrChange>
          </w:rPr>
          <w:fldChar w:fldCharType="end"/>
        </w:r>
      </w:ins>
      <w:ins w:id="35906" w:author="phuong vu" w:date="2018-11-30T14:07:00Z">
        <w:r w:rsidRPr="00920004">
          <w:rPr>
            <w:rPrChange w:id="35907" w:author="phuong vu" w:date="2018-11-30T22:36:00Z">
              <w:rPr/>
            </w:rPrChange>
          </w:rPr>
          <w:t xml:space="preserve"> Bảng dữ liệu nhóm màu</w:t>
        </w:r>
        <w:bookmarkEnd w:id="35890"/>
      </w:ins>
    </w:p>
    <w:p w14:paraId="0966F6D5" w14:textId="77777777" w:rsidR="006871B5" w:rsidRPr="00920004" w:rsidRDefault="006871B5" w:rsidP="00941ED9">
      <w:pPr>
        <w:rPr>
          <w:ins w:id="35908" w:author="phuong vu" w:date="2018-11-30T14:07:00Z"/>
          <w:b/>
          <w:lang w:val="en-US"/>
          <w:rPrChange w:id="35909" w:author="phuong vu" w:date="2018-11-30T22:36:00Z">
            <w:rPr>
              <w:ins w:id="35910" w:author="phuong vu" w:date="2018-11-30T14:07:00Z"/>
              <w:lang w:val="en-US"/>
            </w:rPr>
          </w:rPrChange>
        </w:rPr>
        <w:pPrChange w:id="35911" w:author="phuong vu" w:date="2018-11-30T21:40:00Z">
          <w:pPr>
            <w:spacing w:line="276" w:lineRule="auto"/>
          </w:pPr>
        </w:pPrChange>
      </w:pPr>
      <w:ins w:id="35912" w:author="phuong vu" w:date="2018-11-30T14:07:00Z">
        <w:r w:rsidRPr="00920004">
          <w:rPr>
            <w:b/>
            <w:lang w:val="en-US"/>
            <w:rPrChange w:id="35913" w:author="phuong vu" w:date="2018-11-30T22:36:00Z">
              <w:rPr>
                <w:lang w:val="en-US"/>
              </w:rPr>
            </w:rPrChange>
          </w:rPr>
          <w:t>BẢNG CUSTOMER</w:t>
        </w:r>
      </w:ins>
    </w:p>
    <w:tbl>
      <w:tblPr>
        <w:tblStyle w:val="TableGrid"/>
        <w:tblW w:w="8777" w:type="dxa"/>
        <w:tblLook w:val="04A0" w:firstRow="1" w:lastRow="0" w:firstColumn="1" w:lastColumn="0" w:noHBand="0" w:noVBand="1"/>
        <w:tblPrChange w:id="35914" w:author="phuong vu" w:date="2018-11-30T21:40:00Z">
          <w:tblPr>
            <w:tblStyle w:val="TableGrid"/>
            <w:tblW w:w="8725" w:type="dxa"/>
            <w:tblLook w:val="04A0" w:firstRow="1" w:lastRow="0" w:firstColumn="1" w:lastColumn="0" w:noHBand="0" w:noVBand="1"/>
          </w:tblPr>
        </w:tblPrChange>
      </w:tblPr>
      <w:tblGrid>
        <w:gridCol w:w="801"/>
        <w:gridCol w:w="1921"/>
        <w:gridCol w:w="1267"/>
        <w:gridCol w:w="1071"/>
        <w:gridCol w:w="833"/>
        <w:gridCol w:w="967"/>
        <w:gridCol w:w="1917"/>
        <w:tblGridChange w:id="35915">
          <w:tblGrid>
            <w:gridCol w:w="699"/>
            <w:gridCol w:w="1964"/>
            <w:gridCol w:w="1282"/>
            <w:gridCol w:w="1084"/>
            <w:gridCol w:w="828"/>
            <w:gridCol w:w="813"/>
            <w:gridCol w:w="2107"/>
          </w:tblGrid>
        </w:tblGridChange>
      </w:tblGrid>
      <w:tr w:rsidR="006871B5" w:rsidRPr="00920004" w14:paraId="07A18EBB" w14:textId="77777777" w:rsidTr="00941ED9">
        <w:trPr>
          <w:trHeight w:val="300"/>
          <w:ins w:id="35916" w:author="phuong vu" w:date="2018-11-30T14:07:00Z"/>
          <w:trPrChange w:id="35917" w:author="phuong vu" w:date="2018-11-30T21:40:00Z">
            <w:trPr>
              <w:trHeight w:val="300"/>
            </w:trPr>
          </w:trPrChange>
        </w:trPr>
        <w:tc>
          <w:tcPr>
            <w:tcW w:w="805" w:type="dxa"/>
            <w:noWrap/>
            <w:vAlign w:val="center"/>
            <w:hideMark/>
            <w:tcPrChange w:id="35918" w:author="phuong vu" w:date="2018-11-30T21:40:00Z">
              <w:tcPr>
                <w:tcW w:w="708" w:type="dxa"/>
                <w:noWrap/>
                <w:vAlign w:val="center"/>
                <w:hideMark/>
              </w:tcPr>
            </w:tcPrChange>
          </w:tcPr>
          <w:p w14:paraId="4E17F7D5" w14:textId="77777777" w:rsidR="006871B5" w:rsidRPr="00920004" w:rsidRDefault="006871B5" w:rsidP="00BD0851">
            <w:pPr>
              <w:spacing w:before="240" w:line="0" w:lineRule="atLeast"/>
              <w:jc w:val="center"/>
              <w:rPr>
                <w:ins w:id="35919" w:author="phuong vu" w:date="2018-11-30T14:07:00Z"/>
                <w:b/>
                <w:bCs/>
                <w:rPrChange w:id="35920" w:author="phuong vu" w:date="2018-11-30T22:36:00Z">
                  <w:rPr>
                    <w:ins w:id="35921" w:author="phuong vu" w:date="2018-11-30T14:07:00Z"/>
                    <w:b/>
                    <w:bCs/>
                  </w:rPr>
                </w:rPrChange>
              </w:rPr>
              <w:pPrChange w:id="35922" w:author="phuong vu" w:date="2018-11-30T14:16:00Z">
                <w:pPr>
                  <w:spacing w:line="276" w:lineRule="auto"/>
                  <w:jc w:val="center"/>
                </w:pPr>
              </w:pPrChange>
            </w:pPr>
            <w:ins w:id="35923" w:author="phuong vu" w:date="2018-11-30T14:07:00Z">
              <w:r w:rsidRPr="00920004">
                <w:rPr>
                  <w:b/>
                  <w:bCs/>
                  <w:lang w:val="da-DK"/>
                  <w:rPrChange w:id="35924" w:author="phuong vu" w:date="2018-11-30T22:36:00Z">
                    <w:rPr>
                      <w:b/>
                      <w:bCs/>
                      <w:lang w:val="da-DK"/>
                    </w:rPr>
                  </w:rPrChange>
                </w:rPr>
                <w:t>STT</w:t>
              </w:r>
            </w:ins>
          </w:p>
        </w:tc>
        <w:tc>
          <w:tcPr>
            <w:tcW w:w="1881" w:type="dxa"/>
            <w:noWrap/>
            <w:vAlign w:val="center"/>
            <w:hideMark/>
            <w:tcPrChange w:id="35925" w:author="phuong vu" w:date="2018-11-30T21:40:00Z">
              <w:tcPr>
                <w:tcW w:w="1820" w:type="dxa"/>
                <w:noWrap/>
                <w:vAlign w:val="center"/>
                <w:hideMark/>
              </w:tcPr>
            </w:tcPrChange>
          </w:tcPr>
          <w:p w14:paraId="088B97E6" w14:textId="77777777" w:rsidR="006871B5" w:rsidRPr="00920004" w:rsidRDefault="006871B5" w:rsidP="00BD0851">
            <w:pPr>
              <w:spacing w:before="240" w:line="0" w:lineRule="atLeast"/>
              <w:jc w:val="center"/>
              <w:rPr>
                <w:ins w:id="35926" w:author="phuong vu" w:date="2018-11-30T14:07:00Z"/>
                <w:b/>
                <w:bCs/>
                <w:rPrChange w:id="35927" w:author="phuong vu" w:date="2018-11-30T22:36:00Z">
                  <w:rPr>
                    <w:ins w:id="35928" w:author="phuong vu" w:date="2018-11-30T14:07:00Z"/>
                    <w:b/>
                    <w:bCs/>
                  </w:rPr>
                </w:rPrChange>
              </w:rPr>
              <w:pPrChange w:id="35929" w:author="phuong vu" w:date="2018-11-30T14:16:00Z">
                <w:pPr>
                  <w:spacing w:line="276" w:lineRule="auto"/>
                  <w:jc w:val="center"/>
                </w:pPr>
              </w:pPrChange>
            </w:pPr>
            <w:ins w:id="35930" w:author="phuong vu" w:date="2018-11-30T14:07:00Z">
              <w:r w:rsidRPr="00920004">
                <w:rPr>
                  <w:b/>
                  <w:bCs/>
                  <w:lang w:val="da-DK"/>
                  <w:rPrChange w:id="35931" w:author="phuong vu" w:date="2018-11-30T22:36:00Z">
                    <w:rPr>
                      <w:b/>
                      <w:bCs/>
                      <w:lang w:val="da-DK"/>
                    </w:rPr>
                  </w:rPrChange>
                </w:rPr>
                <w:t>Tên trường</w:t>
              </w:r>
            </w:ins>
          </w:p>
        </w:tc>
        <w:tc>
          <w:tcPr>
            <w:tcW w:w="1275" w:type="dxa"/>
            <w:noWrap/>
            <w:vAlign w:val="center"/>
            <w:hideMark/>
            <w:tcPrChange w:id="35932" w:author="phuong vu" w:date="2018-11-30T21:40:00Z">
              <w:tcPr>
                <w:tcW w:w="1300" w:type="dxa"/>
                <w:noWrap/>
                <w:vAlign w:val="center"/>
                <w:hideMark/>
              </w:tcPr>
            </w:tcPrChange>
          </w:tcPr>
          <w:p w14:paraId="6E4F0D25" w14:textId="77777777" w:rsidR="006871B5" w:rsidRPr="00920004" w:rsidRDefault="006871B5" w:rsidP="00BD0851">
            <w:pPr>
              <w:spacing w:before="240" w:line="0" w:lineRule="atLeast"/>
              <w:jc w:val="center"/>
              <w:rPr>
                <w:ins w:id="35933" w:author="phuong vu" w:date="2018-11-30T14:07:00Z"/>
                <w:b/>
                <w:bCs/>
                <w:rPrChange w:id="35934" w:author="phuong vu" w:date="2018-11-30T22:36:00Z">
                  <w:rPr>
                    <w:ins w:id="35935" w:author="phuong vu" w:date="2018-11-30T14:07:00Z"/>
                    <w:b/>
                    <w:bCs/>
                  </w:rPr>
                </w:rPrChange>
              </w:rPr>
              <w:pPrChange w:id="35936" w:author="phuong vu" w:date="2018-11-30T14:16:00Z">
                <w:pPr>
                  <w:spacing w:line="276" w:lineRule="auto"/>
                  <w:jc w:val="center"/>
                </w:pPr>
              </w:pPrChange>
            </w:pPr>
            <w:ins w:id="35937" w:author="phuong vu" w:date="2018-11-30T14:07:00Z">
              <w:r w:rsidRPr="00920004">
                <w:rPr>
                  <w:b/>
                  <w:bCs/>
                  <w:lang w:val="da-DK"/>
                  <w:rPrChange w:id="35938" w:author="phuong vu" w:date="2018-11-30T22:36:00Z">
                    <w:rPr>
                      <w:b/>
                      <w:bCs/>
                      <w:lang w:val="da-DK"/>
                    </w:rPr>
                  </w:rPrChange>
                </w:rPr>
                <w:t>Kiểu</w:t>
              </w:r>
            </w:ins>
          </w:p>
        </w:tc>
        <w:tc>
          <w:tcPr>
            <w:tcW w:w="1078" w:type="dxa"/>
            <w:noWrap/>
            <w:vAlign w:val="center"/>
            <w:hideMark/>
            <w:tcPrChange w:id="35939" w:author="phuong vu" w:date="2018-11-30T21:40:00Z">
              <w:tcPr>
                <w:tcW w:w="1098" w:type="dxa"/>
                <w:noWrap/>
                <w:vAlign w:val="center"/>
                <w:hideMark/>
              </w:tcPr>
            </w:tcPrChange>
          </w:tcPr>
          <w:p w14:paraId="69B8464A" w14:textId="77777777" w:rsidR="006871B5" w:rsidRPr="00920004" w:rsidRDefault="006871B5" w:rsidP="00BD0851">
            <w:pPr>
              <w:spacing w:before="240" w:line="0" w:lineRule="atLeast"/>
              <w:jc w:val="center"/>
              <w:rPr>
                <w:ins w:id="35940" w:author="phuong vu" w:date="2018-11-30T14:07:00Z"/>
                <w:b/>
                <w:bCs/>
                <w:rPrChange w:id="35941" w:author="phuong vu" w:date="2018-11-30T22:36:00Z">
                  <w:rPr>
                    <w:ins w:id="35942" w:author="phuong vu" w:date="2018-11-30T14:07:00Z"/>
                    <w:b/>
                    <w:bCs/>
                  </w:rPr>
                </w:rPrChange>
              </w:rPr>
              <w:pPrChange w:id="35943" w:author="phuong vu" w:date="2018-11-30T14:16:00Z">
                <w:pPr>
                  <w:spacing w:line="276" w:lineRule="auto"/>
                  <w:jc w:val="center"/>
                </w:pPr>
              </w:pPrChange>
            </w:pPr>
            <w:ins w:id="35944" w:author="phuong vu" w:date="2018-11-30T14:07:00Z">
              <w:r w:rsidRPr="00920004">
                <w:rPr>
                  <w:b/>
                  <w:bCs/>
                  <w:lang w:val="da-DK"/>
                  <w:rPrChange w:id="35945" w:author="phuong vu" w:date="2018-11-30T22:36:00Z">
                    <w:rPr>
                      <w:b/>
                      <w:bCs/>
                      <w:lang w:val="da-DK"/>
                    </w:rPr>
                  </w:rPrChange>
                </w:rPr>
                <w:t>Chấp nhận Null</w:t>
              </w:r>
            </w:ins>
          </w:p>
        </w:tc>
        <w:tc>
          <w:tcPr>
            <w:tcW w:w="834" w:type="dxa"/>
            <w:noWrap/>
            <w:vAlign w:val="center"/>
            <w:hideMark/>
            <w:tcPrChange w:id="35946" w:author="phuong vu" w:date="2018-11-30T21:40:00Z">
              <w:tcPr>
                <w:tcW w:w="838" w:type="dxa"/>
                <w:noWrap/>
                <w:vAlign w:val="center"/>
                <w:hideMark/>
              </w:tcPr>
            </w:tcPrChange>
          </w:tcPr>
          <w:p w14:paraId="5D6D7CD7" w14:textId="77777777" w:rsidR="006871B5" w:rsidRPr="00920004" w:rsidRDefault="006871B5" w:rsidP="00BD0851">
            <w:pPr>
              <w:spacing w:before="240" w:line="0" w:lineRule="atLeast"/>
              <w:jc w:val="center"/>
              <w:rPr>
                <w:ins w:id="35947" w:author="phuong vu" w:date="2018-11-30T14:07:00Z"/>
                <w:b/>
                <w:bCs/>
                <w:rPrChange w:id="35948" w:author="phuong vu" w:date="2018-11-30T22:36:00Z">
                  <w:rPr>
                    <w:ins w:id="35949" w:author="phuong vu" w:date="2018-11-30T14:07:00Z"/>
                    <w:b/>
                    <w:bCs/>
                  </w:rPr>
                </w:rPrChange>
              </w:rPr>
              <w:pPrChange w:id="35950" w:author="phuong vu" w:date="2018-11-30T14:16:00Z">
                <w:pPr>
                  <w:spacing w:line="276" w:lineRule="auto"/>
                  <w:jc w:val="center"/>
                </w:pPr>
              </w:pPrChange>
            </w:pPr>
            <w:ins w:id="35951" w:author="phuong vu" w:date="2018-11-30T14:07:00Z">
              <w:r w:rsidRPr="00920004">
                <w:rPr>
                  <w:b/>
                  <w:bCs/>
                  <w:lang w:val="da-DK"/>
                  <w:rPrChange w:id="35952" w:author="phuong vu" w:date="2018-11-30T22:36:00Z">
                    <w:rPr>
                      <w:b/>
                      <w:bCs/>
                      <w:lang w:val="da-DK"/>
                    </w:rPr>
                  </w:rPrChange>
                </w:rPr>
                <w:t>Khóa chính</w:t>
              </w:r>
            </w:ins>
          </w:p>
        </w:tc>
        <w:tc>
          <w:tcPr>
            <w:tcW w:w="973" w:type="dxa"/>
            <w:noWrap/>
            <w:vAlign w:val="center"/>
            <w:hideMark/>
            <w:tcPrChange w:id="35953" w:author="phuong vu" w:date="2018-11-30T21:40:00Z">
              <w:tcPr>
                <w:tcW w:w="823" w:type="dxa"/>
                <w:noWrap/>
                <w:vAlign w:val="center"/>
                <w:hideMark/>
              </w:tcPr>
            </w:tcPrChange>
          </w:tcPr>
          <w:p w14:paraId="4C5B3CE4" w14:textId="77777777" w:rsidR="006871B5" w:rsidRPr="00920004" w:rsidRDefault="006871B5" w:rsidP="00BD0851">
            <w:pPr>
              <w:spacing w:before="240" w:line="0" w:lineRule="atLeast"/>
              <w:jc w:val="center"/>
              <w:rPr>
                <w:ins w:id="35954" w:author="phuong vu" w:date="2018-11-30T14:07:00Z"/>
                <w:b/>
                <w:bCs/>
                <w:rPrChange w:id="35955" w:author="phuong vu" w:date="2018-11-30T22:36:00Z">
                  <w:rPr>
                    <w:ins w:id="35956" w:author="phuong vu" w:date="2018-11-30T14:07:00Z"/>
                    <w:b/>
                    <w:bCs/>
                  </w:rPr>
                </w:rPrChange>
              </w:rPr>
              <w:pPrChange w:id="35957" w:author="phuong vu" w:date="2018-11-30T14:16:00Z">
                <w:pPr>
                  <w:spacing w:line="276" w:lineRule="auto"/>
                  <w:jc w:val="center"/>
                </w:pPr>
              </w:pPrChange>
            </w:pPr>
            <w:ins w:id="35958" w:author="phuong vu" w:date="2018-11-30T14:07:00Z">
              <w:r w:rsidRPr="00920004">
                <w:rPr>
                  <w:b/>
                  <w:bCs/>
                  <w:lang w:val="da-DK"/>
                  <w:rPrChange w:id="35959" w:author="phuong vu" w:date="2018-11-30T22:36:00Z">
                    <w:rPr>
                      <w:b/>
                      <w:bCs/>
                      <w:lang w:val="da-DK"/>
                    </w:rPr>
                  </w:rPrChange>
                </w:rPr>
                <w:t>Khóa ngoại</w:t>
              </w:r>
            </w:ins>
          </w:p>
        </w:tc>
        <w:tc>
          <w:tcPr>
            <w:tcW w:w="1931" w:type="dxa"/>
            <w:noWrap/>
            <w:vAlign w:val="center"/>
            <w:hideMark/>
            <w:tcPrChange w:id="35960" w:author="phuong vu" w:date="2018-11-30T21:40:00Z">
              <w:tcPr>
                <w:tcW w:w="2138" w:type="dxa"/>
                <w:noWrap/>
                <w:vAlign w:val="center"/>
                <w:hideMark/>
              </w:tcPr>
            </w:tcPrChange>
          </w:tcPr>
          <w:p w14:paraId="633BC92C" w14:textId="77777777" w:rsidR="006871B5" w:rsidRPr="00920004" w:rsidRDefault="006871B5" w:rsidP="00BD0851">
            <w:pPr>
              <w:spacing w:before="240" w:line="0" w:lineRule="atLeast"/>
              <w:ind w:right="226"/>
              <w:jc w:val="center"/>
              <w:rPr>
                <w:ins w:id="35961" w:author="phuong vu" w:date="2018-11-30T14:07:00Z"/>
                <w:b/>
                <w:bCs/>
                <w:rPrChange w:id="35962" w:author="phuong vu" w:date="2018-11-30T22:36:00Z">
                  <w:rPr>
                    <w:ins w:id="35963" w:author="phuong vu" w:date="2018-11-30T14:07:00Z"/>
                    <w:b/>
                    <w:bCs/>
                  </w:rPr>
                </w:rPrChange>
              </w:rPr>
              <w:pPrChange w:id="35964" w:author="phuong vu" w:date="2018-11-30T14:16:00Z">
                <w:pPr>
                  <w:spacing w:line="276" w:lineRule="auto"/>
                  <w:ind w:right="226"/>
                  <w:jc w:val="center"/>
                </w:pPr>
              </w:pPrChange>
            </w:pPr>
            <w:ins w:id="35965" w:author="phuong vu" w:date="2018-11-30T14:07:00Z">
              <w:r w:rsidRPr="00920004">
                <w:rPr>
                  <w:b/>
                  <w:bCs/>
                  <w:lang w:val="da-DK"/>
                  <w:rPrChange w:id="35966" w:author="phuong vu" w:date="2018-11-30T22:36:00Z">
                    <w:rPr>
                      <w:b/>
                      <w:bCs/>
                      <w:lang w:val="da-DK"/>
                    </w:rPr>
                  </w:rPrChange>
                </w:rPr>
                <w:t>Mô tả</w:t>
              </w:r>
            </w:ins>
          </w:p>
        </w:tc>
      </w:tr>
      <w:tr w:rsidR="006871B5" w:rsidRPr="00920004" w14:paraId="2EF5E0A2" w14:textId="77777777" w:rsidTr="00941ED9">
        <w:trPr>
          <w:trHeight w:val="300"/>
          <w:ins w:id="35967" w:author="phuong vu" w:date="2018-11-30T14:07:00Z"/>
          <w:trPrChange w:id="35968" w:author="phuong vu" w:date="2018-11-30T21:40:00Z">
            <w:trPr>
              <w:trHeight w:val="300"/>
            </w:trPr>
          </w:trPrChange>
        </w:trPr>
        <w:tc>
          <w:tcPr>
            <w:tcW w:w="805" w:type="dxa"/>
            <w:noWrap/>
            <w:vAlign w:val="center"/>
            <w:hideMark/>
            <w:tcPrChange w:id="35969" w:author="phuong vu" w:date="2018-11-30T21:40:00Z">
              <w:tcPr>
                <w:tcW w:w="708" w:type="dxa"/>
                <w:noWrap/>
                <w:vAlign w:val="center"/>
                <w:hideMark/>
              </w:tcPr>
            </w:tcPrChange>
          </w:tcPr>
          <w:p w14:paraId="5BED4511" w14:textId="77777777" w:rsidR="006871B5" w:rsidRPr="00920004" w:rsidRDefault="006871B5" w:rsidP="00BD0851">
            <w:pPr>
              <w:spacing w:before="240" w:line="0" w:lineRule="atLeast"/>
              <w:jc w:val="center"/>
              <w:rPr>
                <w:ins w:id="35970" w:author="phuong vu" w:date="2018-11-30T14:07:00Z"/>
                <w:rPrChange w:id="35971" w:author="phuong vu" w:date="2018-11-30T22:36:00Z">
                  <w:rPr>
                    <w:ins w:id="35972" w:author="phuong vu" w:date="2018-11-30T14:07:00Z"/>
                  </w:rPr>
                </w:rPrChange>
              </w:rPr>
              <w:pPrChange w:id="35973" w:author="phuong vu" w:date="2018-11-30T14:16:00Z">
                <w:pPr>
                  <w:spacing w:line="276" w:lineRule="auto"/>
                  <w:jc w:val="center"/>
                </w:pPr>
              </w:pPrChange>
            </w:pPr>
            <w:ins w:id="35974" w:author="phuong vu" w:date="2018-11-30T14:07:00Z">
              <w:r w:rsidRPr="00920004">
                <w:rPr>
                  <w:rPrChange w:id="35975" w:author="phuong vu" w:date="2018-11-30T22:36:00Z">
                    <w:rPr/>
                  </w:rPrChange>
                </w:rPr>
                <w:t>1</w:t>
              </w:r>
            </w:ins>
          </w:p>
        </w:tc>
        <w:tc>
          <w:tcPr>
            <w:tcW w:w="1881" w:type="dxa"/>
            <w:noWrap/>
            <w:hideMark/>
            <w:tcPrChange w:id="35976" w:author="phuong vu" w:date="2018-11-30T21:40:00Z">
              <w:tcPr>
                <w:tcW w:w="1820" w:type="dxa"/>
                <w:noWrap/>
                <w:hideMark/>
              </w:tcPr>
            </w:tcPrChange>
          </w:tcPr>
          <w:p w14:paraId="387F92AA" w14:textId="77777777" w:rsidR="006871B5" w:rsidRPr="00920004" w:rsidRDefault="006871B5" w:rsidP="00941ED9">
            <w:pPr>
              <w:rPr>
                <w:ins w:id="35977" w:author="phuong vu" w:date="2018-11-30T14:07:00Z"/>
                <w:rPrChange w:id="35978" w:author="phuong vu" w:date="2018-11-30T22:36:00Z">
                  <w:rPr>
                    <w:ins w:id="35979" w:author="phuong vu" w:date="2018-11-30T14:07:00Z"/>
                  </w:rPr>
                </w:rPrChange>
              </w:rPr>
              <w:pPrChange w:id="35980" w:author="phuong vu" w:date="2018-11-30T21:39:00Z">
                <w:pPr>
                  <w:spacing w:line="276" w:lineRule="auto"/>
                </w:pPr>
              </w:pPrChange>
            </w:pPr>
            <w:ins w:id="35981" w:author="phuong vu" w:date="2018-11-30T14:07:00Z">
              <w:r w:rsidRPr="00920004">
                <w:rPr>
                  <w:rPrChange w:id="35982" w:author="phuong vu" w:date="2018-11-30T22:36:00Z">
                    <w:rPr/>
                  </w:rPrChange>
                </w:rPr>
                <w:t>id</w:t>
              </w:r>
            </w:ins>
          </w:p>
        </w:tc>
        <w:tc>
          <w:tcPr>
            <w:tcW w:w="1275" w:type="dxa"/>
            <w:noWrap/>
            <w:hideMark/>
            <w:tcPrChange w:id="35983" w:author="phuong vu" w:date="2018-11-30T21:40:00Z">
              <w:tcPr>
                <w:tcW w:w="1300" w:type="dxa"/>
                <w:noWrap/>
                <w:hideMark/>
              </w:tcPr>
            </w:tcPrChange>
          </w:tcPr>
          <w:p w14:paraId="112A5668" w14:textId="77777777" w:rsidR="006871B5" w:rsidRPr="00920004" w:rsidRDefault="006871B5" w:rsidP="00941ED9">
            <w:pPr>
              <w:rPr>
                <w:ins w:id="35984" w:author="phuong vu" w:date="2018-11-30T14:07:00Z"/>
                <w:rPrChange w:id="35985" w:author="phuong vu" w:date="2018-11-30T22:36:00Z">
                  <w:rPr>
                    <w:ins w:id="35986" w:author="phuong vu" w:date="2018-11-30T14:07:00Z"/>
                  </w:rPr>
                </w:rPrChange>
              </w:rPr>
              <w:pPrChange w:id="35987" w:author="phuong vu" w:date="2018-11-30T21:39:00Z">
                <w:pPr>
                  <w:spacing w:line="276" w:lineRule="auto"/>
                </w:pPr>
              </w:pPrChange>
            </w:pPr>
            <w:ins w:id="35988" w:author="phuong vu" w:date="2018-11-30T14:07:00Z">
              <w:r w:rsidRPr="00920004">
                <w:rPr>
                  <w:rPrChange w:id="35989" w:author="phuong vu" w:date="2018-11-30T22:36:00Z">
                    <w:rPr/>
                  </w:rPrChange>
                </w:rPr>
                <w:t>numeric</w:t>
              </w:r>
            </w:ins>
          </w:p>
        </w:tc>
        <w:tc>
          <w:tcPr>
            <w:tcW w:w="1078" w:type="dxa"/>
            <w:noWrap/>
            <w:vAlign w:val="center"/>
            <w:hideMark/>
            <w:tcPrChange w:id="35990" w:author="phuong vu" w:date="2018-11-30T21:40:00Z">
              <w:tcPr>
                <w:tcW w:w="1098" w:type="dxa"/>
                <w:noWrap/>
                <w:vAlign w:val="center"/>
                <w:hideMark/>
              </w:tcPr>
            </w:tcPrChange>
          </w:tcPr>
          <w:p w14:paraId="204194AC" w14:textId="77777777" w:rsidR="006871B5" w:rsidRPr="00920004" w:rsidRDefault="006871B5" w:rsidP="00941ED9">
            <w:pPr>
              <w:jc w:val="center"/>
              <w:rPr>
                <w:ins w:id="35991" w:author="phuong vu" w:date="2018-11-30T14:07:00Z"/>
                <w:rPrChange w:id="35992" w:author="phuong vu" w:date="2018-11-30T22:36:00Z">
                  <w:rPr>
                    <w:ins w:id="35993" w:author="phuong vu" w:date="2018-11-30T14:07:00Z"/>
                  </w:rPr>
                </w:rPrChange>
              </w:rPr>
              <w:pPrChange w:id="35994" w:author="phuong vu" w:date="2018-11-30T21:39:00Z">
                <w:pPr>
                  <w:spacing w:line="276" w:lineRule="auto"/>
                  <w:jc w:val="center"/>
                </w:pPr>
              </w:pPrChange>
            </w:pPr>
          </w:p>
        </w:tc>
        <w:tc>
          <w:tcPr>
            <w:tcW w:w="834" w:type="dxa"/>
            <w:noWrap/>
            <w:vAlign w:val="center"/>
            <w:hideMark/>
            <w:tcPrChange w:id="35995" w:author="phuong vu" w:date="2018-11-30T21:40:00Z">
              <w:tcPr>
                <w:tcW w:w="838" w:type="dxa"/>
                <w:noWrap/>
                <w:vAlign w:val="center"/>
                <w:hideMark/>
              </w:tcPr>
            </w:tcPrChange>
          </w:tcPr>
          <w:p w14:paraId="0EF14981" w14:textId="77777777" w:rsidR="006871B5" w:rsidRPr="00920004" w:rsidRDefault="006871B5" w:rsidP="00941ED9">
            <w:pPr>
              <w:jc w:val="center"/>
              <w:rPr>
                <w:ins w:id="35996" w:author="phuong vu" w:date="2018-11-30T14:07:00Z"/>
                <w:rPrChange w:id="35997" w:author="phuong vu" w:date="2018-11-30T22:36:00Z">
                  <w:rPr>
                    <w:ins w:id="35998" w:author="phuong vu" w:date="2018-11-30T14:07:00Z"/>
                  </w:rPr>
                </w:rPrChange>
              </w:rPr>
              <w:pPrChange w:id="35999" w:author="phuong vu" w:date="2018-11-30T21:39:00Z">
                <w:pPr>
                  <w:spacing w:line="276" w:lineRule="auto"/>
                  <w:jc w:val="center"/>
                </w:pPr>
              </w:pPrChange>
            </w:pPr>
            <w:ins w:id="36000" w:author="phuong vu" w:date="2018-11-30T14:07:00Z">
              <w:r w:rsidRPr="00920004">
                <w:rPr>
                  <w:rPrChange w:id="36001" w:author="phuong vu" w:date="2018-11-30T22:36:00Z">
                    <w:rPr/>
                  </w:rPrChange>
                </w:rPr>
                <w:t>X</w:t>
              </w:r>
            </w:ins>
          </w:p>
        </w:tc>
        <w:tc>
          <w:tcPr>
            <w:tcW w:w="973" w:type="dxa"/>
            <w:noWrap/>
            <w:vAlign w:val="center"/>
            <w:hideMark/>
            <w:tcPrChange w:id="36002" w:author="phuong vu" w:date="2018-11-30T21:40:00Z">
              <w:tcPr>
                <w:tcW w:w="823" w:type="dxa"/>
                <w:noWrap/>
                <w:vAlign w:val="center"/>
                <w:hideMark/>
              </w:tcPr>
            </w:tcPrChange>
          </w:tcPr>
          <w:p w14:paraId="599D841F" w14:textId="77777777" w:rsidR="006871B5" w:rsidRPr="00920004" w:rsidRDefault="006871B5" w:rsidP="00941ED9">
            <w:pPr>
              <w:jc w:val="center"/>
              <w:rPr>
                <w:ins w:id="36003" w:author="phuong vu" w:date="2018-11-30T14:07:00Z"/>
                <w:rPrChange w:id="36004" w:author="phuong vu" w:date="2018-11-30T22:36:00Z">
                  <w:rPr>
                    <w:ins w:id="36005" w:author="phuong vu" w:date="2018-11-30T14:07:00Z"/>
                  </w:rPr>
                </w:rPrChange>
              </w:rPr>
              <w:pPrChange w:id="36006" w:author="phuong vu" w:date="2018-11-30T21:39:00Z">
                <w:pPr>
                  <w:spacing w:line="276" w:lineRule="auto"/>
                  <w:jc w:val="center"/>
                </w:pPr>
              </w:pPrChange>
            </w:pPr>
          </w:p>
        </w:tc>
        <w:tc>
          <w:tcPr>
            <w:tcW w:w="1931" w:type="dxa"/>
            <w:noWrap/>
            <w:hideMark/>
            <w:tcPrChange w:id="36007" w:author="phuong vu" w:date="2018-11-30T21:40:00Z">
              <w:tcPr>
                <w:tcW w:w="2138" w:type="dxa"/>
                <w:noWrap/>
                <w:hideMark/>
              </w:tcPr>
            </w:tcPrChange>
          </w:tcPr>
          <w:p w14:paraId="0AE28430" w14:textId="77777777" w:rsidR="006871B5" w:rsidRPr="00920004" w:rsidRDefault="006871B5" w:rsidP="00941ED9">
            <w:pPr>
              <w:rPr>
                <w:ins w:id="36008" w:author="phuong vu" w:date="2018-11-30T14:07:00Z"/>
                <w:lang w:val="en-US"/>
                <w:rPrChange w:id="36009" w:author="phuong vu" w:date="2018-11-30T22:36:00Z">
                  <w:rPr>
                    <w:ins w:id="36010" w:author="phuong vu" w:date="2018-11-30T14:07:00Z"/>
                    <w:lang w:val="en-US"/>
                  </w:rPr>
                </w:rPrChange>
              </w:rPr>
              <w:pPrChange w:id="36011" w:author="phuong vu" w:date="2018-11-30T21:39:00Z">
                <w:pPr>
                  <w:spacing w:line="276" w:lineRule="auto"/>
                </w:pPr>
              </w:pPrChange>
            </w:pPr>
            <w:ins w:id="36012" w:author="phuong vu" w:date="2018-11-30T14:07:00Z">
              <w:r w:rsidRPr="00920004">
                <w:rPr>
                  <w:rPrChange w:id="36013" w:author="phuong vu" w:date="2018-11-30T22:36:00Z">
                    <w:rPr/>
                  </w:rPrChange>
                </w:rPr>
                <w:t>ID kh</w:t>
              </w:r>
              <w:r w:rsidRPr="00920004">
                <w:rPr>
                  <w:lang w:val="en-US"/>
                  <w:rPrChange w:id="36014" w:author="phuong vu" w:date="2018-11-30T22:36:00Z">
                    <w:rPr>
                      <w:lang w:val="en-US"/>
                    </w:rPr>
                  </w:rPrChange>
                </w:rPr>
                <w:t>ách hàng</w:t>
              </w:r>
            </w:ins>
          </w:p>
        </w:tc>
      </w:tr>
      <w:tr w:rsidR="006871B5" w:rsidRPr="00920004" w14:paraId="7908EC21" w14:textId="77777777" w:rsidTr="00941ED9">
        <w:trPr>
          <w:trHeight w:val="300"/>
          <w:ins w:id="36015" w:author="phuong vu" w:date="2018-11-30T14:07:00Z"/>
          <w:trPrChange w:id="36016" w:author="phuong vu" w:date="2018-11-30T21:40:00Z">
            <w:trPr>
              <w:trHeight w:val="300"/>
            </w:trPr>
          </w:trPrChange>
        </w:trPr>
        <w:tc>
          <w:tcPr>
            <w:tcW w:w="805" w:type="dxa"/>
            <w:noWrap/>
            <w:vAlign w:val="center"/>
            <w:hideMark/>
            <w:tcPrChange w:id="36017" w:author="phuong vu" w:date="2018-11-30T21:40:00Z">
              <w:tcPr>
                <w:tcW w:w="708" w:type="dxa"/>
                <w:noWrap/>
                <w:vAlign w:val="center"/>
                <w:hideMark/>
              </w:tcPr>
            </w:tcPrChange>
          </w:tcPr>
          <w:p w14:paraId="29B76D5C" w14:textId="77777777" w:rsidR="006871B5" w:rsidRPr="00920004" w:rsidRDefault="006871B5" w:rsidP="00BD0851">
            <w:pPr>
              <w:spacing w:before="240" w:line="0" w:lineRule="atLeast"/>
              <w:jc w:val="center"/>
              <w:rPr>
                <w:ins w:id="36018" w:author="phuong vu" w:date="2018-11-30T14:07:00Z"/>
                <w:rPrChange w:id="36019" w:author="phuong vu" w:date="2018-11-30T22:36:00Z">
                  <w:rPr>
                    <w:ins w:id="36020" w:author="phuong vu" w:date="2018-11-30T14:07:00Z"/>
                  </w:rPr>
                </w:rPrChange>
              </w:rPr>
              <w:pPrChange w:id="36021" w:author="phuong vu" w:date="2018-11-30T14:16:00Z">
                <w:pPr>
                  <w:spacing w:line="276" w:lineRule="auto"/>
                  <w:jc w:val="center"/>
                </w:pPr>
              </w:pPrChange>
            </w:pPr>
            <w:ins w:id="36022" w:author="phuong vu" w:date="2018-11-30T14:07:00Z">
              <w:r w:rsidRPr="00920004">
                <w:rPr>
                  <w:rPrChange w:id="36023" w:author="phuong vu" w:date="2018-11-30T22:36:00Z">
                    <w:rPr/>
                  </w:rPrChange>
                </w:rPr>
                <w:t>2</w:t>
              </w:r>
            </w:ins>
          </w:p>
        </w:tc>
        <w:tc>
          <w:tcPr>
            <w:tcW w:w="1881" w:type="dxa"/>
            <w:noWrap/>
            <w:hideMark/>
            <w:tcPrChange w:id="36024" w:author="phuong vu" w:date="2018-11-30T21:40:00Z">
              <w:tcPr>
                <w:tcW w:w="1820" w:type="dxa"/>
                <w:noWrap/>
                <w:hideMark/>
              </w:tcPr>
            </w:tcPrChange>
          </w:tcPr>
          <w:p w14:paraId="7CEB3956" w14:textId="77777777" w:rsidR="006871B5" w:rsidRPr="00920004" w:rsidRDefault="006871B5" w:rsidP="00941ED9">
            <w:pPr>
              <w:rPr>
                <w:ins w:id="36025" w:author="phuong vu" w:date="2018-11-30T14:07:00Z"/>
                <w:rPrChange w:id="36026" w:author="phuong vu" w:date="2018-11-30T22:36:00Z">
                  <w:rPr>
                    <w:ins w:id="36027" w:author="phuong vu" w:date="2018-11-30T14:07:00Z"/>
                  </w:rPr>
                </w:rPrChange>
              </w:rPr>
              <w:pPrChange w:id="36028" w:author="phuong vu" w:date="2018-11-30T21:39:00Z">
                <w:pPr>
                  <w:spacing w:line="276" w:lineRule="auto"/>
                </w:pPr>
              </w:pPrChange>
            </w:pPr>
            <w:ins w:id="36029" w:author="phuong vu" w:date="2018-11-30T14:07:00Z">
              <w:r w:rsidRPr="00920004">
                <w:rPr>
                  <w:lang w:val="en-US"/>
                  <w:rPrChange w:id="36030" w:author="phuong vu" w:date="2018-11-30T22:36:00Z">
                    <w:rPr>
                      <w:lang w:val="en-US"/>
                    </w:rPr>
                  </w:rPrChange>
                </w:rPr>
                <w:t>full_name</w:t>
              </w:r>
            </w:ins>
          </w:p>
        </w:tc>
        <w:tc>
          <w:tcPr>
            <w:tcW w:w="1275" w:type="dxa"/>
            <w:noWrap/>
            <w:hideMark/>
            <w:tcPrChange w:id="36031" w:author="phuong vu" w:date="2018-11-30T21:40:00Z">
              <w:tcPr>
                <w:tcW w:w="1300" w:type="dxa"/>
                <w:noWrap/>
                <w:hideMark/>
              </w:tcPr>
            </w:tcPrChange>
          </w:tcPr>
          <w:p w14:paraId="67038D0E" w14:textId="040B685E" w:rsidR="006871B5" w:rsidRPr="00920004" w:rsidRDefault="00E452E5" w:rsidP="00941ED9">
            <w:pPr>
              <w:rPr>
                <w:ins w:id="36032" w:author="phuong vu" w:date="2018-11-30T14:07:00Z"/>
                <w:rPrChange w:id="36033" w:author="phuong vu" w:date="2018-11-30T22:36:00Z">
                  <w:rPr>
                    <w:ins w:id="36034" w:author="phuong vu" w:date="2018-11-30T14:07:00Z"/>
                  </w:rPr>
                </w:rPrChange>
              </w:rPr>
              <w:pPrChange w:id="36035" w:author="phuong vu" w:date="2018-11-30T21:39:00Z">
                <w:pPr>
                  <w:spacing w:line="276" w:lineRule="auto"/>
                </w:pPr>
              </w:pPrChange>
            </w:pPr>
            <w:ins w:id="36036" w:author="phuong vu" w:date="2018-11-30T21:53:00Z">
              <w:r w:rsidRPr="00920004">
                <w:rPr>
                  <w:rPrChange w:id="36037" w:author="phuong vu" w:date="2018-11-30T22:36:00Z">
                    <w:rPr/>
                  </w:rPrChange>
                </w:rPr>
                <w:t>varchar</w:t>
              </w:r>
            </w:ins>
          </w:p>
        </w:tc>
        <w:tc>
          <w:tcPr>
            <w:tcW w:w="1078" w:type="dxa"/>
            <w:noWrap/>
            <w:vAlign w:val="center"/>
            <w:hideMark/>
            <w:tcPrChange w:id="36038" w:author="phuong vu" w:date="2018-11-30T21:40:00Z">
              <w:tcPr>
                <w:tcW w:w="1098" w:type="dxa"/>
                <w:noWrap/>
                <w:vAlign w:val="center"/>
                <w:hideMark/>
              </w:tcPr>
            </w:tcPrChange>
          </w:tcPr>
          <w:p w14:paraId="0E4732D2" w14:textId="77777777" w:rsidR="006871B5" w:rsidRPr="00920004" w:rsidRDefault="006871B5" w:rsidP="00941ED9">
            <w:pPr>
              <w:jc w:val="center"/>
              <w:rPr>
                <w:ins w:id="36039" w:author="phuong vu" w:date="2018-11-30T14:07:00Z"/>
                <w:rPrChange w:id="36040" w:author="phuong vu" w:date="2018-11-30T22:36:00Z">
                  <w:rPr>
                    <w:ins w:id="36041" w:author="phuong vu" w:date="2018-11-30T14:07:00Z"/>
                  </w:rPr>
                </w:rPrChange>
              </w:rPr>
              <w:pPrChange w:id="36042" w:author="phuong vu" w:date="2018-11-30T21:39:00Z">
                <w:pPr>
                  <w:spacing w:line="276" w:lineRule="auto"/>
                  <w:jc w:val="center"/>
                </w:pPr>
              </w:pPrChange>
            </w:pPr>
          </w:p>
        </w:tc>
        <w:tc>
          <w:tcPr>
            <w:tcW w:w="834" w:type="dxa"/>
            <w:noWrap/>
            <w:vAlign w:val="center"/>
            <w:hideMark/>
            <w:tcPrChange w:id="36043" w:author="phuong vu" w:date="2018-11-30T21:40:00Z">
              <w:tcPr>
                <w:tcW w:w="838" w:type="dxa"/>
                <w:noWrap/>
                <w:vAlign w:val="center"/>
                <w:hideMark/>
              </w:tcPr>
            </w:tcPrChange>
          </w:tcPr>
          <w:p w14:paraId="5C7568DF" w14:textId="77777777" w:rsidR="006871B5" w:rsidRPr="00920004" w:rsidRDefault="006871B5" w:rsidP="00941ED9">
            <w:pPr>
              <w:jc w:val="center"/>
              <w:rPr>
                <w:ins w:id="36044" w:author="phuong vu" w:date="2018-11-30T14:07:00Z"/>
                <w:rPrChange w:id="36045" w:author="phuong vu" w:date="2018-11-30T22:36:00Z">
                  <w:rPr>
                    <w:ins w:id="36046" w:author="phuong vu" w:date="2018-11-30T14:07:00Z"/>
                  </w:rPr>
                </w:rPrChange>
              </w:rPr>
              <w:pPrChange w:id="36047" w:author="phuong vu" w:date="2018-11-30T21:39:00Z">
                <w:pPr>
                  <w:spacing w:line="276" w:lineRule="auto"/>
                  <w:jc w:val="center"/>
                </w:pPr>
              </w:pPrChange>
            </w:pPr>
          </w:p>
        </w:tc>
        <w:tc>
          <w:tcPr>
            <w:tcW w:w="973" w:type="dxa"/>
            <w:noWrap/>
            <w:vAlign w:val="center"/>
            <w:hideMark/>
            <w:tcPrChange w:id="36048" w:author="phuong vu" w:date="2018-11-30T21:40:00Z">
              <w:tcPr>
                <w:tcW w:w="823" w:type="dxa"/>
                <w:noWrap/>
                <w:vAlign w:val="center"/>
                <w:hideMark/>
              </w:tcPr>
            </w:tcPrChange>
          </w:tcPr>
          <w:p w14:paraId="1F4510E6" w14:textId="77777777" w:rsidR="006871B5" w:rsidRPr="00920004" w:rsidRDefault="006871B5" w:rsidP="00941ED9">
            <w:pPr>
              <w:jc w:val="center"/>
              <w:rPr>
                <w:ins w:id="36049" w:author="phuong vu" w:date="2018-11-30T14:07:00Z"/>
                <w:rPrChange w:id="36050" w:author="phuong vu" w:date="2018-11-30T22:36:00Z">
                  <w:rPr>
                    <w:ins w:id="36051" w:author="phuong vu" w:date="2018-11-30T14:07:00Z"/>
                  </w:rPr>
                </w:rPrChange>
              </w:rPr>
              <w:pPrChange w:id="36052" w:author="phuong vu" w:date="2018-11-30T21:39:00Z">
                <w:pPr>
                  <w:spacing w:line="276" w:lineRule="auto"/>
                  <w:jc w:val="center"/>
                </w:pPr>
              </w:pPrChange>
            </w:pPr>
          </w:p>
        </w:tc>
        <w:tc>
          <w:tcPr>
            <w:tcW w:w="1931" w:type="dxa"/>
            <w:noWrap/>
            <w:hideMark/>
            <w:tcPrChange w:id="36053" w:author="phuong vu" w:date="2018-11-30T21:40:00Z">
              <w:tcPr>
                <w:tcW w:w="2138" w:type="dxa"/>
                <w:noWrap/>
                <w:hideMark/>
              </w:tcPr>
            </w:tcPrChange>
          </w:tcPr>
          <w:p w14:paraId="37A611E2" w14:textId="77777777" w:rsidR="006871B5" w:rsidRPr="00920004" w:rsidRDefault="006871B5" w:rsidP="00941ED9">
            <w:pPr>
              <w:rPr>
                <w:ins w:id="36054" w:author="phuong vu" w:date="2018-11-30T14:07:00Z"/>
                <w:lang w:val="en-US"/>
                <w:rPrChange w:id="36055" w:author="phuong vu" w:date="2018-11-30T22:36:00Z">
                  <w:rPr>
                    <w:ins w:id="36056" w:author="phuong vu" w:date="2018-11-30T14:07:00Z"/>
                    <w:lang w:val="en-US"/>
                  </w:rPr>
                </w:rPrChange>
              </w:rPr>
              <w:pPrChange w:id="36057" w:author="phuong vu" w:date="2018-11-30T21:39:00Z">
                <w:pPr>
                  <w:spacing w:line="276" w:lineRule="auto"/>
                </w:pPr>
              </w:pPrChange>
            </w:pPr>
            <w:ins w:id="36058" w:author="phuong vu" w:date="2018-11-30T14:07:00Z">
              <w:r w:rsidRPr="00920004">
                <w:rPr>
                  <w:lang w:val="en-US"/>
                  <w:rPrChange w:id="36059" w:author="phuong vu" w:date="2018-11-30T22:36:00Z">
                    <w:rPr>
                      <w:lang w:val="en-US"/>
                    </w:rPr>
                  </w:rPrChange>
                </w:rPr>
                <w:t>Họ tên khách hàng</w:t>
              </w:r>
            </w:ins>
          </w:p>
        </w:tc>
      </w:tr>
      <w:tr w:rsidR="006871B5" w:rsidRPr="00920004" w14:paraId="6D99A4C2" w14:textId="77777777" w:rsidTr="00941ED9">
        <w:trPr>
          <w:trHeight w:val="300"/>
          <w:ins w:id="36060" w:author="phuong vu" w:date="2018-11-30T14:07:00Z"/>
          <w:trPrChange w:id="36061" w:author="phuong vu" w:date="2018-11-30T21:40:00Z">
            <w:trPr>
              <w:trHeight w:val="300"/>
            </w:trPr>
          </w:trPrChange>
        </w:trPr>
        <w:tc>
          <w:tcPr>
            <w:tcW w:w="805" w:type="dxa"/>
            <w:noWrap/>
            <w:vAlign w:val="center"/>
            <w:tcPrChange w:id="36062" w:author="phuong vu" w:date="2018-11-30T21:40:00Z">
              <w:tcPr>
                <w:tcW w:w="708" w:type="dxa"/>
                <w:noWrap/>
                <w:vAlign w:val="center"/>
              </w:tcPr>
            </w:tcPrChange>
          </w:tcPr>
          <w:p w14:paraId="6657B6CE" w14:textId="77777777" w:rsidR="006871B5" w:rsidRPr="00920004" w:rsidRDefault="006871B5" w:rsidP="00BD0851">
            <w:pPr>
              <w:spacing w:before="240" w:line="0" w:lineRule="atLeast"/>
              <w:jc w:val="center"/>
              <w:rPr>
                <w:ins w:id="36063" w:author="phuong vu" w:date="2018-11-30T14:07:00Z"/>
                <w:lang w:val="en-US"/>
                <w:rPrChange w:id="36064" w:author="phuong vu" w:date="2018-11-30T22:36:00Z">
                  <w:rPr>
                    <w:ins w:id="36065" w:author="phuong vu" w:date="2018-11-30T14:07:00Z"/>
                    <w:lang w:val="en-US"/>
                  </w:rPr>
                </w:rPrChange>
              </w:rPr>
              <w:pPrChange w:id="36066" w:author="phuong vu" w:date="2018-11-30T14:16:00Z">
                <w:pPr>
                  <w:spacing w:line="276" w:lineRule="auto"/>
                  <w:jc w:val="center"/>
                </w:pPr>
              </w:pPrChange>
            </w:pPr>
            <w:ins w:id="36067" w:author="phuong vu" w:date="2018-11-30T14:07:00Z">
              <w:r w:rsidRPr="00920004">
                <w:rPr>
                  <w:lang w:val="en-US"/>
                  <w:rPrChange w:id="36068" w:author="phuong vu" w:date="2018-11-30T22:36:00Z">
                    <w:rPr>
                      <w:lang w:val="en-US"/>
                    </w:rPr>
                  </w:rPrChange>
                </w:rPr>
                <w:lastRenderedPageBreak/>
                <w:t>3</w:t>
              </w:r>
            </w:ins>
          </w:p>
        </w:tc>
        <w:tc>
          <w:tcPr>
            <w:tcW w:w="1881" w:type="dxa"/>
            <w:noWrap/>
            <w:tcPrChange w:id="36069" w:author="phuong vu" w:date="2018-11-30T21:40:00Z">
              <w:tcPr>
                <w:tcW w:w="1820" w:type="dxa"/>
                <w:noWrap/>
              </w:tcPr>
            </w:tcPrChange>
          </w:tcPr>
          <w:p w14:paraId="4E0CF0C0" w14:textId="77777777" w:rsidR="006871B5" w:rsidRPr="00920004" w:rsidRDefault="006871B5" w:rsidP="00941ED9">
            <w:pPr>
              <w:rPr>
                <w:ins w:id="36070" w:author="phuong vu" w:date="2018-11-30T14:07:00Z"/>
                <w:lang w:val="en-US"/>
                <w:rPrChange w:id="36071" w:author="phuong vu" w:date="2018-11-30T22:36:00Z">
                  <w:rPr>
                    <w:ins w:id="36072" w:author="phuong vu" w:date="2018-11-30T14:07:00Z"/>
                    <w:lang w:val="en-US"/>
                  </w:rPr>
                </w:rPrChange>
              </w:rPr>
              <w:pPrChange w:id="36073" w:author="phuong vu" w:date="2018-11-30T21:39:00Z">
                <w:pPr>
                  <w:spacing w:line="276" w:lineRule="auto"/>
                </w:pPr>
              </w:pPrChange>
            </w:pPr>
            <w:ins w:id="36074" w:author="phuong vu" w:date="2018-11-30T14:07:00Z">
              <w:r w:rsidRPr="00920004">
                <w:rPr>
                  <w:lang w:val="en-US"/>
                  <w:rPrChange w:id="36075" w:author="phuong vu" w:date="2018-11-30T22:36:00Z">
                    <w:rPr>
                      <w:lang w:val="en-US"/>
                    </w:rPr>
                  </w:rPrChange>
                </w:rPr>
                <w:t>email</w:t>
              </w:r>
            </w:ins>
          </w:p>
        </w:tc>
        <w:tc>
          <w:tcPr>
            <w:tcW w:w="1275" w:type="dxa"/>
            <w:noWrap/>
            <w:tcPrChange w:id="36076" w:author="phuong vu" w:date="2018-11-30T21:40:00Z">
              <w:tcPr>
                <w:tcW w:w="1300" w:type="dxa"/>
                <w:noWrap/>
              </w:tcPr>
            </w:tcPrChange>
          </w:tcPr>
          <w:p w14:paraId="617CCF83" w14:textId="144586CA" w:rsidR="006871B5" w:rsidRPr="00920004" w:rsidRDefault="00E452E5" w:rsidP="00941ED9">
            <w:pPr>
              <w:rPr>
                <w:ins w:id="36077" w:author="phuong vu" w:date="2018-11-30T14:07:00Z"/>
                <w:rPrChange w:id="36078" w:author="phuong vu" w:date="2018-11-30T22:36:00Z">
                  <w:rPr>
                    <w:ins w:id="36079" w:author="phuong vu" w:date="2018-11-30T14:07:00Z"/>
                  </w:rPr>
                </w:rPrChange>
              </w:rPr>
              <w:pPrChange w:id="36080" w:author="phuong vu" w:date="2018-11-30T21:39:00Z">
                <w:pPr>
                  <w:spacing w:line="276" w:lineRule="auto"/>
                </w:pPr>
              </w:pPrChange>
            </w:pPr>
            <w:ins w:id="36081" w:author="phuong vu" w:date="2018-11-30T21:53:00Z">
              <w:r w:rsidRPr="00920004">
                <w:rPr>
                  <w:rPrChange w:id="36082" w:author="phuong vu" w:date="2018-11-30T22:36:00Z">
                    <w:rPr/>
                  </w:rPrChange>
                </w:rPr>
                <w:t>varchar</w:t>
              </w:r>
            </w:ins>
          </w:p>
        </w:tc>
        <w:tc>
          <w:tcPr>
            <w:tcW w:w="1078" w:type="dxa"/>
            <w:noWrap/>
            <w:vAlign w:val="center"/>
            <w:tcPrChange w:id="36083" w:author="phuong vu" w:date="2018-11-30T21:40:00Z">
              <w:tcPr>
                <w:tcW w:w="1098" w:type="dxa"/>
                <w:noWrap/>
                <w:vAlign w:val="center"/>
              </w:tcPr>
            </w:tcPrChange>
          </w:tcPr>
          <w:p w14:paraId="0C31C5A9" w14:textId="77777777" w:rsidR="006871B5" w:rsidRPr="00920004" w:rsidRDefault="006871B5" w:rsidP="00941ED9">
            <w:pPr>
              <w:jc w:val="center"/>
              <w:rPr>
                <w:ins w:id="36084" w:author="phuong vu" w:date="2018-11-30T14:07:00Z"/>
                <w:rPrChange w:id="36085" w:author="phuong vu" w:date="2018-11-30T22:36:00Z">
                  <w:rPr>
                    <w:ins w:id="36086" w:author="phuong vu" w:date="2018-11-30T14:07:00Z"/>
                  </w:rPr>
                </w:rPrChange>
              </w:rPr>
              <w:pPrChange w:id="36087" w:author="phuong vu" w:date="2018-11-30T21:39:00Z">
                <w:pPr>
                  <w:spacing w:line="276" w:lineRule="auto"/>
                  <w:jc w:val="center"/>
                </w:pPr>
              </w:pPrChange>
            </w:pPr>
          </w:p>
        </w:tc>
        <w:tc>
          <w:tcPr>
            <w:tcW w:w="834" w:type="dxa"/>
            <w:noWrap/>
            <w:vAlign w:val="center"/>
            <w:tcPrChange w:id="36088" w:author="phuong vu" w:date="2018-11-30T21:40:00Z">
              <w:tcPr>
                <w:tcW w:w="838" w:type="dxa"/>
                <w:noWrap/>
                <w:vAlign w:val="center"/>
              </w:tcPr>
            </w:tcPrChange>
          </w:tcPr>
          <w:p w14:paraId="6C789B8A" w14:textId="77777777" w:rsidR="006871B5" w:rsidRPr="00920004" w:rsidRDefault="006871B5" w:rsidP="00941ED9">
            <w:pPr>
              <w:jc w:val="center"/>
              <w:rPr>
                <w:ins w:id="36089" w:author="phuong vu" w:date="2018-11-30T14:07:00Z"/>
                <w:rPrChange w:id="36090" w:author="phuong vu" w:date="2018-11-30T22:36:00Z">
                  <w:rPr>
                    <w:ins w:id="36091" w:author="phuong vu" w:date="2018-11-30T14:07:00Z"/>
                  </w:rPr>
                </w:rPrChange>
              </w:rPr>
              <w:pPrChange w:id="36092" w:author="phuong vu" w:date="2018-11-30T21:39:00Z">
                <w:pPr>
                  <w:spacing w:line="276" w:lineRule="auto"/>
                  <w:jc w:val="center"/>
                </w:pPr>
              </w:pPrChange>
            </w:pPr>
          </w:p>
        </w:tc>
        <w:tc>
          <w:tcPr>
            <w:tcW w:w="973" w:type="dxa"/>
            <w:noWrap/>
            <w:vAlign w:val="center"/>
            <w:tcPrChange w:id="36093" w:author="phuong vu" w:date="2018-11-30T21:40:00Z">
              <w:tcPr>
                <w:tcW w:w="823" w:type="dxa"/>
                <w:noWrap/>
                <w:vAlign w:val="center"/>
              </w:tcPr>
            </w:tcPrChange>
          </w:tcPr>
          <w:p w14:paraId="69F3F158" w14:textId="77777777" w:rsidR="006871B5" w:rsidRPr="00920004" w:rsidRDefault="006871B5" w:rsidP="00941ED9">
            <w:pPr>
              <w:jc w:val="center"/>
              <w:rPr>
                <w:ins w:id="36094" w:author="phuong vu" w:date="2018-11-30T14:07:00Z"/>
                <w:rPrChange w:id="36095" w:author="phuong vu" w:date="2018-11-30T22:36:00Z">
                  <w:rPr>
                    <w:ins w:id="36096" w:author="phuong vu" w:date="2018-11-30T14:07:00Z"/>
                  </w:rPr>
                </w:rPrChange>
              </w:rPr>
              <w:pPrChange w:id="36097" w:author="phuong vu" w:date="2018-11-30T21:39:00Z">
                <w:pPr>
                  <w:spacing w:line="276" w:lineRule="auto"/>
                  <w:jc w:val="center"/>
                </w:pPr>
              </w:pPrChange>
            </w:pPr>
          </w:p>
        </w:tc>
        <w:tc>
          <w:tcPr>
            <w:tcW w:w="1931" w:type="dxa"/>
            <w:noWrap/>
            <w:tcPrChange w:id="36098" w:author="phuong vu" w:date="2018-11-30T21:40:00Z">
              <w:tcPr>
                <w:tcW w:w="2138" w:type="dxa"/>
                <w:noWrap/>
              </w:tcPr>
            </w:tcPrChange>
          </w:tcPr>
          <w:p w14:paraId="4E7EB2AE" w14:textId="77777777" w:rsidR="006871B5" w:rsidRPr="00920004" w:rsidRDefault="006871B5" w:rsidP="00941ED9">
            <w:pPr>
              <w:rPr>
                <w:ins w:id="36099" w:author="phuong vu" w:date="2018-11-30T14:07:00Z"/>
                <w:lang w:val="en-US"/>
                <w:rPrChange w:id="36100" w:author="phuong vu" w:date="2018-11-30T22:36:00Z">
                  <w:rPr>
                    <w:ins w:id="36101" w:author="phuong vu" w:date="2018-11-30T14:07:00Z"/>
                    <w:lang w:val="en-US"/>
                  </w:rPr>
                </w:rPrChange>
              </w:rPr>
              <w:pPrChange w:id="36102" w:author="phuong vu" w:date="2018-11-30T21:39:00Z">
                <w:pPr>
                  <w:spacing w:line="276" w:lineRule="auto"/>
                </w:pPr>
              </w:pPrChange>
            </w:pPr>
            <w:ins w:id="36103" w:author="phuong vu" w:date="2018-11-30T14:07:00Z">
              <w:r w:rsidRPr="00920004">
                <w:rPr>
                  <w:lang w:val="en-US"/>
                  <w:rPrChange w:id="36104" w:author="phuong vu" w:date="2018-11-30T22:36:00Z">
                    <w:rPr>
                      <w:lang w:val="en-US"/>
                    </w:rPr>
                  </w:rPrChange>
                </w:rPr>
                <w:t>Email khách hàng</w:t>
              </w:r>
            </w:ins>
          </w:p>
        </w:tc>
      </w:tr>
      <w:tr w:rsidR="006871B5" w:rsidRPr="00920004" w14:paraId="726410F6" w14:textId="77777777" w:rsidTr="00941ED9">
        <w:trPr>
          <w:trHeight w:val="300"/>
          <w:ins w:id="36105" w:author="phuong vu" w:date="2018-11-30T14:07:00Z"/>
          <w:trPrChange w:id="36106" w:author="phuong vu" w:date="2018-11-30T21:40:00Z">
            <w:trPr>
              <w:trHeight w:val="300"/>
            </w:trPr>
          </w:trPrChange>
        </w:trPr>
        <w:tc>
          <w:tcPr>
            <w:tcW w:w="805" w:type="dxa"/>
            <w:noWrap/>
            <w:vAlign w:val="center"/>
            <w:tcPrChange w:id="36107" w:author="phuong vu" w:date="2018-11-30T21:40:00Z">
              <w:tcPr>
                <w:tcW w:w="708" w:type="dxa"/>
                <w:noWrap/>
                <w:vAlign w:val="center"/>
              </w:tcPr>
            </w:tcPrChange>
          </w:tcPr>
          <w:p w14:paraId="3A52A7BB" w14:textId="77777777" w:rsidR="006871B5" w:rsidRPr="00920004" w:rsidRDefault="006871B5" w:rsidP="00BD0851">
            <w:pPr>
              <w:spacing w:before="240" w:line="0" w:lineRule="atLeast"/>
              <w:jc w:val="center"/>
              <w:rPr>
                <w:ins w:id="36108" w:author="phuong vu" w:date="2018-11-30T14:07:00Z"/>
                <w:lang w:val="en-US"/>
                <w:rPrChange w:id="36109" w:author="phuong vu" w:date="2018-11-30T22:36:00Z">
                  <w:rPr>
                    <w:ins w:id="36110" w:author="phuong vu" w:date="2018-11-30T14:07:00Z"/>
                    <w:lang w:val="en-US"/>
                  </w:rPr>
                </w:rPrChange>
              </w:rPr>
              <w:pPrChange w:id="36111" w:author="phuong vu" w:date="2018-11-30T14:16:00Z">
                <w:pPr>
                  <w:spacing w:line="276" w:lineRule="auto"/>
                  <w:jc w:val="center"/>
                </w:pPr>
              </w:pPrChange>
            </w:pPr>
            <w:ins w:id="36112" w:author="phuong vu" w:date="2018-11-30T14:07:00Z">
              <w:r w:rsidRPr="00920004">
                <w:rPr>
                  <w:lang w:val="en-US"/>
                  <w:rPrChange w:id="36113" w:author="phuong vu" w:date="2018-11-30T22:36:00Z">
                    <w:rPr>
                      <w:lang w:val="en-US"/>
                    </w:rPr>
                  </w:rPrChange>
                </w:rPr>
                <w:t>4</w:t>
              </w:r>
            </w:ins>
          </w:p>
        </w:tc>
        <w:tc>
          <w:tcPr>
            <w:tcW w:w="1881" w:type="dxa"/>
            <w:noWrap/>
            <w:tcPrChange w:id="36114" w:author="phuong vu" w:date="2018-11-30T21:40:00Z">
              <w:tcPr>
                <w:tcW w:w="1820" w:type="dxa"/>
                <w:noWrap/>
              </w:tcPr>
            </w:tcPrChange>
          </w:tcPr>
          <w:p w14:paraId="0FF97127" w14:textId="77777777" w:rsidR="006871B5" w:rsidRPr="00920004" w:rsidRDefault="006871B5" w:rsidP="00941ED9">
            <w:pPr>
              <w:rPr>
                <w:ins w:id="36115" w:author="phuong vu" w:date="2018-11-30T14:07:00Z"/>
                <w:lang w:val="en-US"/>
                <w:rPrChange w:id="36116" w:author="phuong vu" w:date="2018-11-30T22:36:00Z">
                  <w:rPr>
                    <w:ins w:id="36117" w:author="phuong vu" w:date="2018-11-30T14:07:00Z"/>
                    <w:lang w:val="en-US"/>
                  </w:rPr>
                </w:rPrChange>
              </w:rPr>
              <w:pPrChange w:id="36118" w:author="phuong vu" w:date="2018-11-30T21:39:00Z">
                <w:pPr>
                  <w:spacing w:line="276" w:lineRule="auto"/>
                </w:pPr>
              </w:pPrChange>
            </w:pPr>
            <w:ins w:id="36119" w:author="phuong vu" w:date="2018-11-30T14:07:00Z">
              <w:r w:rsidRPr="00920004">
                <w:rPr>
                  <w:lang w:val="en-US"/>
                  <w:rPrChange w:id="36120" w:author="phuong vu" w:date="2018-11-30T22:36:00Z">
                    <w:rPr>
                      <w:lang w:val="en-US"/>
                    </w:rPr>
                  </w:rPrChange>
                </w:rPr>
                <w:t>phone</w:t>
              </w:r>
            </w:ins>
          </w:p>
        </w:tc>
        <w:tc>
          <w:tcPr>
            <w:tcW w:w="1275" w:type="dxa"/>
            <w:noWrap/>
            <w:tcPrChange w:id="36121" w:author="phuong vu" w:date="2018-11-30T21:40:00Z">
              <w:tcPr>
                <w:tcW w:w="1300" w:type="dxa"/>
                <w:noWrap/>
              </w:tcPr>
            </w:tcPrChange>
          </w:tcPr>
          <w:p w14:paraId="6F768BD4" w14:textId="6108CF63" w:rsidR="006871B5" w:rsidRPr="00920004" w:rsidRDefault="00E452E5" w:rsidP="00941ED9">
            <w:pPr>
              <w:rPr>
                <w:ins w:id="36122" w:author="phuong vu" w:date="2018-11-30T14:07:00Z"/>
                <w:rPrChange w:id="36123" w:author="phuong vu" w:date="2018-11-30T22:36:00Z">
                  <w:rPr>
                    <w:ins w:id="36124" w:author="phuong vu" w:date="2018-11-30T14:07:00Z"/>
                  </w:rPr>
                </w:rPrChange>
              </w:rPr>
              <w:pPrChange w:id="36125" w:author="phuong vu" w:date="2018-11-30T21:39:00Z">
                <w:pPr>
                  <w:spacing w:line="276" w:lineRule="auto"/>
                </w:pPr>
              </w:pPrChange>
            </w:pPr>
            <w:ins w:id="36126" w:author="phuong vu" w:date="2018-11-30T21:53:00Z">
              <w:r w:rsidRPr="00920004">
                <w:rPr>
                  <w:rPrChange w:id="36127" w:author="phuong vu" w:date="2018-11-30T22:36:00Z">
                    <w:rPr/>
                  </w:rPrChange>
                </w:rPr>
                <w:t>varchar</w:t>
              </w:r>
            </w:ins>
          </w:p>
        </w:tc>
        <w:tc>
          <w:tcPr>
            <w:tcW w:w="1078" w:type="dxa"/>
            <w:noWrap/>
            <w:vAlign w:val="center"/>
            <w:tcPrChange w:id="36128" w:author="phuong vu" w:date="2018-11-30T21:40:00Z">
              <w:tcPr>
                <w:tcW w:w="1098" w:type="dxa"/>
                <w:noWrap/>
                <w:vAlign w:val="center"/>
              </w:tcPr>
            </w:tcPrChange>
          </w:tcPr>
          <w:p w14:paraId="31DF39BB" w14:textId="77777777" w:rsidR="006871B5" w:rsidRPr="00920004" w:rsidRDefault="006871B5" w:rsidP="00941ED9">
            <w:pPr>
              <w:jc w:val="center"/>
              <w:rPr>
                <w:ins w:id="36129" w:author="phuong vu" w:date="2018-11-30T14:07:00Z"/>
                <w:rPrChange w:id="36130" w:author="phuong vu" w:date="2018-11-30T22:36:00Z">
                  <w:rPr>
                    <w:ins w:id="36131" w:author="phuong vu" w:date="2018-11-30T14:07:00Z"/>
                  </w:rPr>
                </w:rPrChange>
              </w:rPr>
              <w:pPrChange w:id="36132" w:author="phuong vu" w:date="2018-11-30T21:39:00Z">
                <w:pPr>
                  <w:spacing w:line="276" w:lineRule="auto"/>
                  <w:jc w:val="center"/>
                </w:pPr>
              </w:pPrChange>
            </w:pPr>
          </w:p>
        </w:tc>
        <w:tc>
          <w:tcPr>
            <w:tcW w:w="834" w:type="dxa"/>
            <w:noWrap/>
            <w:vAlign w:val="center"/>
            <w:tcPrChange w:id="36133" w:author="phuong vu" w:date="2018-11-30T21:40:00Z">
              <w:tcPr>
                <w:tcW w:w="838" w:type="dxa"/>
                <w:noWrap/>
                <w:vAlign w:val="center"/>
              </w:tcPr>
            </w:tcPrChange>
          </w:tcPr>
          <w:p w14:paraId="5BB67C32" w14:textId="77777777" w:rsidR="006871B5" w:rsidRPr="00920004" w:rsidRDefault="006871B5" w:rsidP="00941ED9">
            <w:pPr>
              <w:jc w:val="center"/>
              <w:rPr>
                <w:ins w:id="36134" w:author="phuong vu" w:date="2018-11-30T14:07:00Z"/>
                <w:rPrChange w:id="36135" w:author="phuong vu" w:date="2018-11-30T22:36:00Z">
                  <w:rPr>
                    <w:ins w:id="36136" w:author="phuong vu" w:date="2018-11-30T14:07:00Z"/>
                  </w:rPr>
                </w:rPrChange>
              </w:rPr>
              <w:pPrChange w:id="36137" w:author="phuong vu" w:date="2018-11-30T21:39:00Z">
                <w:pPr>
                  <w:spacing w:line="276" w:lineRule="auto"/>
                  <w:jc w:val="center"/>
                </w:pPr>
              </w:pPrChange>
            </w:pPr>
          </w:p>
        </w:tc>
        <w:tc>
          <w:tcPr>
            <w:tcW w:w="973" w:type="dxa"/>
            <w:noWrap/>
            <w:vAlign w:val="center"/>
            <w:tcPrChange w:id="36138" w:author="phuong vu" w:date="2018-11-30T21:40:00Z">
              <w:tcPr>
                <w:tcW w:w="823" w:type="dxa"/>
                <w:noWrap/>
                <w:vAlign w:val="center"/>
              </w:tcPr>
            </w:tcPrChange>
          </w:tcPr>
          <w:p w14:paraId="02C76C06" w14:textId="77777777" w:rsidR="006871B5" w:rsidRPr="00920004" w:rsidRDefault="006871B5" w:rsidP="00941ED9">
            <w:pPr>
              <w:jc w:val="center"/>
              <w:rPr>
                <w:ins w:id="36139" w:author="phuong vu" w:date="2018-11-30T14:07:00Z"/>
                <w:rPrChange w:id="36140" w:author="phuong vu" w:date="2018-11-30T22:36:00Z">
                  <w:rPr>
                    <w:ins w:id="36141" w:author="phuong vu" w:date="2018-11-30T14:07:00Z"/>
                  </w:rPr>
                </w:rPrChange>
              </w:rPr>
              <w:pPrChange w:id="36142" w:author="phuong vu" w:date="2018-11-30T21:39:00Z">
                <w:pPr>
                  <w:spacing w:line="276" w:lineRule="auto"/>
                  <w:jc w:val="center"/>
                </w:pPr>
              </w:pPrChange>
            </w:pPr>
          </w:p>
        </w:tc>
        <w:tc>
          <w:tcPr>
            <w:tcW w:w="1931" w:type="dxa"/>
            <w:noWrap/>
            <w:tcPrChange w:id="36143" w:author="phuong vu" w:date="2018-11-30T21:40:00Z">
              <w:tcPr>
                <w:tcW w:w="2138" w:type="dxa"/>
                <w:noWrap/>
              </w:tcPr>
            </w:tcPrChange>
          </w:tcPr>
          <w:p w14:paraId="3787DE33" w14:textId="77777777" w:rsidR="006871B5" w:rsidRPr="00920004" w:rsidRDefault="006871B5" w:rsidP="00941ED9">
            <w:pPr>
              <w:rPr>
                <w:ins w:id="36144" w:author="phuong vu" w:date="2018-11-30T14:07:00Z"/>
                <w:rPrChange w:id="36145" w:author="phuong vu" w:date="2018-11-30T22:36:00Z">
                  <w:rPr>
                    <w:ins w:id="36146" w:author="phuong vu" w:date="2018-11-30T14:07:00Z"/>
                  </w:rPr>
                </w:rPrChange>
              </w:rPr>
              <w:pPrChange w:id="36147" w:author="phuong vu" w:date="2018-11-30T21:39:00Z">
                <w:pPr>
                  <w:spacing w:line="276" w:lineRule="auto"/>
                </w:pPr>
              </w:pPrChange>
            </w:pPr>
            <w:ins w:id="36148" w:author="phuong vu" w:date="2018-11-30T14:07:00Z">
              <w:r w:rsidRPr="00920004">
                <w:rPr>
                  <w:rPrChange w:id="36149" w:author="phuong vu" w:date="2018-11-30T22:36:00Z">
                    <w:rPr/>
                  </w:rPrChange>
                </w:rPr>
                <w:t>Số điện thoại khách hàng</w:t>
              </w:r>
            </w:ins>
          </w:p>
        </w:tc>
      </w:tr>
      <w:tr w:rsidR="006871B5" w:rsidRPr="00920004" w14:paraId="222AD820" w14:textId="77777777" w:rsidTr="00941ED9">
        <w:trPr>
          <w:trHeight w:val="300"/>
          <w:ins w:id="36150" w:author="phuong vu" w:date="2018-11-30T14:07:00Z"/>
          <w:trPrChange w:id="36151" w:author="phuong vu" w:date="2018-11-30T21:40:00Z">
            <w:trPr>
              <w:trHeight w:val="300"/>
            </w:trPr>
          </w:trPrChange>
        </w:trPr>
        <w:tc>
          <w:tcPr>
            <w:tcW w:w="805" w:type="dxa"/>
            <w:noWrap/>
            <w:vAlign w:val="center"/>
            <w:tcPrChange w:id="36152" w:author="phuong vu" w:date="2018-11-30T21:40:00Z">
              <w:tcPr>
                <w:tcW w:w="708" w:type="dxa"/>
                <w:noWrap/>
                <w:vAlign w:val="center"/>
              </w:tcPr>
            </w:tcPrChange>
          </w:tcPr>
          <w:p w14:paraId="03EB9453" w14:textId="77777777" w:rsidR="006871B5" w:rsidRPr="00920004" w:rsidRDefault="006871B5" w:rsidP="00BD0851">
            <w:pPr>
              <w:spacing w:before="240" w:line="0" w:lineRule="atLeast"/>
              <w:jc w:val="center"/>
              <w:rPr>
                <w:ins w:id="36153" w:author="phuong vu" w:date="2018-11-30T14:07:00Z"/>
                <w:lang w:val="en-US"/>
                <w:rPrChange w:id="36154" w:author="phuong vu" w:date="2018-11-30T22:36:00Z">
                  <w:rPr>
                    <w:ins w:id="36155" w:author="phuong vu" w:date="2018-11-30T14:07:00Z"/>
                    <w:lang w:val="en-US"/>
                  </w:rPr>
                </w:rPrChange>
              </w:rPr>
              <w:pPrChange w:id="36156" w:author="phuong vu" w:date="2018-11-30T14:16:00Z">
                <w:pPr>
                  <w:spacing w:line="276" w:lineRule="auto"/>
                  <w:jc w:val="center"/>
                </w:pPr>
              </w:pPrChange>
            </w:pPr>
            <w:ins w:id="36157" w:author="phuong vu" w:date="2018-11-30T14:07:00Z">
              <w:r w:rsidRPr="00920004">
                <w:rPr>
                  <w:lang w:val="en-US"/>
                  <w:rPrChange w:id="36158" w:author="phuong vu" w:date="2018-11-30T22:36:00Z">
                    <w:rPr>
                      <w:lang w:val="en-US"/>
                    </w:rPr>
                  </w:rPrChange>
                </w:rPr>
                <w:t>5</w:t>
              </w:r>
            </w:ins>
          </w:p>
        </w:tc>
        <w:tc>
          <w:tcPr>
            <w:tcW w:w="1881" w:type="dxa"/>
            <w:noWrap/>
            <w:tcPrChange w:id="36159" w:author="phuong vu" w:date="2018-11-30T21:40:00Z">
              <w:tcPr>
                <w:tcW w:w="1820" w:type="dxa"/>
                <w:noWrap/>
              </w:tcPr>
            </w:tcPrChange>
          </w:tcPr>
          <w:p w14:paraId="7FA5D771" w14:textId="77777777" w:rsidR="006871B5" w:rsidRPr="00920004" w:rsidRDefault="006871B5" w:rsidP="00941ED9">
            <w:pPr>
              <w:rPr>
                <w:ins w:id="36160" w:author="phuong vu" w:date="2018-11-30T14:07:00Z"/>
                <w:lang w:val="en-US"/>
                <w:rPrChange w:id="36161" w:author="phuong vu" w:date="2018-11-30T22:36:00Z">
                  <w:rPr>
                    <w:ins w:id="36162" w:author="phuong vu" w:date="2018-11-30T14:07:00Z"/>
                    <w:lang w:val="en-US"/>
                  </w:rPr>
                </w:rPrChange>
              </w:rPr>
              <w:pPrChange w:id="36163" w:author="phuong vu" w:date="2018-11-30T21:39:00Z">
                <w:pPr>
                  <w:spacing w:line="276" w:lineRule="auto"/>
                </w:pPr>
              </w:pPrChange>
            </w:pPr>
            <w:ins w:id="36164" w:author="phuong vu" w:date="2018-11-30T14:07:00Z">
              <w:r w:rsidRPr="00920004">
                <w:rPr>
                  <w:lang w:val="en-US"/>
                  <w:rPrChange w:id="36165" w:author="phuong vu" w:date="2018-11-30T22:36:00Z">
                    <w:rPr>
                      <w:lang w:val="en-US"/>
                    </w:rPr>
                  </w:rPrChange>
                </w:rPr>
                <w:t>password</w:t>
              </w:r>
            </w:ins>
          </w:p>
        </w:tc>
        <w:tc>
          <w:tcPr>
            <w:tcW w:w="1275" w:type="dxa"/>
            <w:noWrap/>
            <w:tcPrChange w:id="36166" w:author="phuong vu" w:date="2018-11-30T21:40:00Z">
              <w:tcPr>
                <w:tcW w:w="1300" w:type="dxa"/>
                <w:noWrap/>
              </w:tcPr>
            </w:tcPrChange>
          </w:tcPr>
          <w:p w14:paraId="1846F919" w14:textId="3AE4847D" w:rsidR="006871B5" w:rsidRPr="00920004" w:rsidRDefault="00E452E5" w:rsidP="00941ED9">
            <w:pPr>
              <w:rPr>
                <w:ins w:id="36167" w:author="phuong vu" w:date="2018-11-30T14:07:00Z"/>
                <w:rPrChange w:id="36168" w:author="phuong vu" w:date="2018-11-30T22:36:00Z">
                  <w:rPr>
                    <w:ins w:id="36169" w:author="phuong vu" w:date="2018-11-30T14:07:00Z"/>
                  </w:rPr>
                </w:rPrChange>
              </w:rPr>
              <w:pPrChange w:id="36170" w:author="phuong vu" w:date="2018-11-30T21:39:00Z">
                <w:pPr>
                  <w:spacing w:line="276" w:lineRule="auto"/>
                </w:pPr>
              </w:pPrChange>
            </w:pPr>
            <w:ins w:id="36171" w:author="phuong vu" w:date="2018-11-30T21:53:00Z">
              <w:r w:rsidRPr="00920004">
                <w:rPr>
                  <w:rPrChange w:id="36172" w:author="phuong vu" w:date="2018-11-30T22:36:00Z">
                    <w:rPr/>
                  </w:rPrChange>
                </w:rPr>
                <w:t>varchar</w:t>
              </w:r>
            </w:ins>
          </w:p>
        </w:tc>
        <w:tc>
          <w:tcPr>
            <w:tcW w:w="1078" w:type="dxa"/>
            <w:noWrap/>
            <w:vAlign w:val="center"/>
            <w:tcPrChange w:id="36173" w:author="phuong vu" w:date="2018-11-30T21:40:00Z">
              <w:tcPr>
                <w:tcW w:w="1098" w:type="dxa"/>
                <w:noWrap/>
                <w:vAlign w:val="center"/>
              </w:tcPr>
            </w:tcPrChange>
          </w:tcPr>
          <w:p w14:paraId="75CEEF0C" w14:textId="77777777" w:rsidR="006871B5" w:rsidRPr="00920004" w:rsidRDefault="006871B5" w:rsidP="00941ED9">
            <w:pPr>
              <w:jc w:val="center"/>
              <w:rPr>
                <w:ins w:id="36174" w:author="phuong vu" w:date="2018-11-30T14:07:00Z"/>
                <w:rPrChange w:id="36175" w:author="phuong vu" w:date="2018-11-30T22:36:00Z">
                  <w:rPr>
                    <w:ins w:id="36176" w:author="phuong vu" w:date="2018-11-30T14:07:00Z"/>
                  </w:rPr>
                </w:rPrChange>
              </w:rPr>
              <w:pPrChange w:id="36177" w:author="phuong vu" w:date="2018-11-30T21:39:00Z">
                <w:pPr>
                  <w:spacing w:line="276" w:lineRule="auto"/>
                  <w:jc w:val="center"/>
                </w:pPr>
              </w:pPrChange>
            </w:pPr>
          </w:p>
        </w:tc>
        <w:tc>
          <w:tcPr>
            <w:tcW w:w="834" w:type="dxa"/>
            <w:noWrap/>
            <w:vAlign w:val="center"/>
            <w:tcPrChange w:id="36178" w:author="phuong vu" w:date="2018-11-30T21:40:00Z">
              <w:tcPr>
                <w:tcW w:w="838" w:type="dxa"/>
                <w:noWrap/>
                <w:vAlign w:val="center"/>
              </w:tcPr>
            </w:tcPrChange>
          </w:tcPr>
          <w:p w14:paraId="1EB59DB1" w14:textId="77777777" w:rsidR="006871B5" w:rsidRPr="00920004" w:rsidRDefault="006871B5" w:rsidP="00941ED9">
            <w:pPr>
              <w:jc w:val="center"/>
              <w:rPr>
                <w:ins w:id="36179" w:author="phuong vu" w:date="2018-11-30T14:07:00Z"/>
                <w:rPrChange w:id="36180" w:author="phuong vu" w:date="2018-11-30T22:36:00Z">
                  <w:rPr>
                    <w:ins w:id="36181" w:author="phuong vu" w:date="2018-11-30T14:07:00Z"/>
                  </w:rPr>
                </w:rPrChange>
              </w:rPr>
              <w:pPrChange w:id="36182" w:author="phuong vu" w:date="2018-11-30T21:39:00Z">
                <w:pPr>
                  <w:spacing w:line="276" w:lineRule="auto"/>
                  <w:jc w:val="center"/>
                </w:pPr>
              </w:pPrChange>
            </w:pPr>
          </w:p>
        </w:tc>
        <w:tc>
          <w:tcPr>
            <w:tcW w:w="973" w:type="dxa"/>
            <w:noWrap/>
            <w:vAlign w:val="center"/>
            <w:tcPrChange w:id="36183" w:author="phuong vu" w:date="2018-11-30T21:40:00Z">
              <w:tcPr>
                <w:tcW w:w="823" w:type="dxa"/>
                <w:noWrap/>
                <w:vAlign w:val="center"/>
              </w:tcPr>
            </w:tcPrChange>
          </w:tcPr>
          <w:p w14:paraId="386F4C5E" w14:textId="77777777" w:rsidR="006871B5" w:rsidRPr="00920004" w:rsidRDefault="006871B5" w:rsidP="00941ED9">
            <w:pPr>
              <w:jc w:val="center"/>
              <w:rPr>
                <w:ins w:id="36184" w:author="phuong vu" w:date="2018-11-30T14:07:00Z"/>
                <w:rPrChange w:id="36185" w:author="phuong vu" w:date="2018-11-30T22:36:00Z">
                  <w:rPr>
                    <w:ins w:id="36186" w:author="phuong vu" w:date="2018-11-30T14:07:00Z"/>
                  </w:rPr>
                </w:rPrChange>
              </w:rPr>
              <w:pPrChange w:id="36187" w:author="phuong vu" w:date="2018-11-30T21:39:00Z">
                <w:pPr>
                  <w:spacing w:line="276" w:lineRule="auto"/>
                  <w:jc w:val="center"/>
                </w:pPr>
              </w:pPrChange>
            </w:pPr>
          </w:p>
        </w:tc>
        <w:tc>
          <w:tcPr>
            <w:tcW w:w="1931" w:type="dxa"/>
            <w:noWrap/>
            <w:tcPrChange w:id="36188" w:author="phuong vu" w:date="2018-11-30T21:40:00Z">
              <w:tcPr>
                <w:tcW w:w="2138" w:type="dxa"/>
                <w:noWrap/>
              </w:tcPr>
            </w:tcPrChange>
          </w:tcPr>
          <w:p w14:paraId="20D18D6A" w14:textId="77777777" w:rsidR="006871B5" w:rsidRPr="00920004" w:rsidRDefault="006871B5" w:rsidP="00941ED9">
            <w:pPr>
              <w:rPr>
                <w:ins w:id="36189" w:author="phuong vu" w:date="2018-11-30T14:07:00Z"/>
                <w:lang w:val="en-US"/>
                <w:rPrChange w:id="36190" w:author="phuong vu" w:date="2018-11-30T22:36:00Z">
                  <w:rPr>
                    <w:ins w:id="36191" w:author="phuong vu" w:date="2018-11-30T14:07:00Z"/>
                    <w:lang w:val="en-US"/>
                  </w:rPr>
                </w:rPrChange>
              </w:rPr>
              <w:pPrChange w:id="36192" w:author="phuong vu" w:date="2018-11-30T21:39:00Z">
                <w:pPr>
                  <w:spacing w:line="276" w:lineRule="auto"/>
                </w:pPr>
              </w:pPrChange>
            </w:pPr>
            <w:ins w:id="36193" w:author="phuong vu" w:date="2018-11-30T14:07:00Z">
              <w:r w:rsidRPr="00920004">
                <w:rPr>
                  <w:lang w:val="en-US"/>
                  <w:rPrChange w:id="36194" w:author="phuong vu" w:date="2018-11-30T22:36:00Z">
                    <w:rPr>
                      <w:lang w:val="en-US"/>
                    </w:rPr>
                  </w:rPrChange>
                </w:rPr>
                <w:t>Mật khẩu tài khoản</w:t>
              </w:r>
            </w:ins>
          </w:p>
        </w:tc>
      </w:tr>
      <w:tr w:rsidR="006871B5" w:rsidRPr="00920004" w14:paraId="22C96473" w14:textId="77777777" w:rsidTr="00941ED9">
        <w:trPr>
          <w:trHeight w:val="300"/>
          <w:ins w:id="36195" w:author="phuong vu" w:date="2018-11-30T14:07:00Z"/>
          <w:trPrChange w:id="36196" w:author="phuong vu" w:date="2018-11-30T21:40:00Z">
            <w:trPr>
              <w:trHeight w:val="300"/>
            </w:trPr>
          </w:trPrChange>
        </w:trPr>
        <w:tc>
          <w:tcPr>
            <w:tcW w:w="805" w:type="dxa"/>
            <w:noWrap/>
            <w:vAlign w:val="center"/>
            <w:tcPrChange w:id="36197" w:author="phuong vu" w:date="2018-11-30T21:40:00Z">
              <w:tcPr>
                <w:tcW w:w="708" w:type="dxa"/>
                <w:noWrap/>
                <w:vAlign w:val="center"/>
              </w:tcPr>
            </w:tcPrChange>
          </w:tcPr>
          <w:p w14:paraId="60B21B70" w14:textId="77777777" w:rsidR="006871B5" w:rsidRPr="00920004" w:rsidRDefault="006871B5" w:rsidP="00BD0851">
            <w:pPr>
              <w:spacing w:before="240" w:line="0" w:lineRule="atLeast"/>
              <w:jc w:val="center"/>
              <w:rPr>
                <w:ins w:id="36198" w:author="phuong vu" w:date="2018-11-30T14:07:00Z"/>
                <w:lang w:val="en-US"/>
                <w:rPrChange w:id="36199" w:author="phuong vu" w:date="2018-11-30T22:36:00Z">
                  <w:rPr>
                    <w:ins w:id="36200" w:author="phuong vu" w:date="2018-11-30T14:07:00Z"/>
                    <w:lang w:val="en-US"/>
                  </w:rPr>
                </w:rPrChange>
              </w:rPr>
              <w:pPrChange w:id="36201" w:author="phuong vu" w:date="2018-11-30T14:16:00Z">
                <w:pPr>
                  <w:spacing w:line="276" w:lineRule="auto"/>
                  <w:jc w:val="center"/>
                </w:pPr>
              </w:pPrChange>
            </w:pPr>
            <w:ins w:id="36202" w:author="phuong vu" w:date="2018-11-30T14:07:00Z">
              <w:r w:rsidRPr="00920004">
                <w:rPr>
                  <w:lang w:val="en-US"/>
                  <w:rPrChange w:id="36203" w:author="phuong vu" w:date="2018-11-30T22:36:00Z">
                    <w:rPr>
                      <w:lang w:val="en-US"/>
                    </w:rPr>
                  </w:rPrChange>
                </w:rPr>
                <w:t>6</w:t>
              </w:r>
            </w:ins>
          </w:p>
        </w:tc>
        <w:tc>
          <w:tcPr>
            <w:tcW w:w="1881" w:type="dxa"/>
            <w:noWrap/>
            <w:tcPrChange w:id="36204" w:author="phuong vu" w:date="2018-11-30T21:40:00Z">
              <w:tcPr>
                <w:tcW w:w="1820" w:type="dxa"/>
                <w:noWrap/>
              </w:tcPr>
            </w:tcPrChange>
          </w:tcPr>
          <w:p w14:paraId="2BD39365" w14:textId="77777777" w:rsidR="006871B5" w:rsidRPr="00920004" w:rsidRDefault="006871B5" w:rsidP="00941ED9">
            <w:pPr>
              <w:rPr>
                <w:ins w:id="36205" w:author="phuong vu" w:date="2018-11-30T14:07:00Z"/>
                <w:lang w:val="en-US"/>
                <w:rPrChange w:id="36206" w:author="phuong vu" w:date="2018-11-30T22:36:00Z">
                  <w:rPr>
                    <w:ins w:id="36207" w:author="phuong vu" w:date="2018-11-30T14:07:00Z"/>
                    <w:lang w:val="en-US"/>
                  </w:rPr>
                </w:rPrChange>
              </w:rPr>
              <w:pPrChange w:id="36208" w:author="phuong vu" w:date="2018-11-30T21:39:00Z">
                <w:pPr>
                  <w:spacing w:line="276" w:lineRule="auto"/>
                </w:pPr>
              </w:pPrChange>
            </w:pPr>
            <w:ins w:id="36209" w:author="phuong vu" w:date="2018-11-30T14:07:00Z">
              <w:r w:rsidRPr="00920004">
                <w:rPr>
                  <w:lang w:val="en-US"/>
                  <w:rPrChange w:id="36210" w:author="phuong vu" w:date="2018-11-30T22:36:00Z">
                    <w:rPr>
                      <w:lang w:val="en-US"/>
                    </w:rPr>
                  </w:rPrChange>
                </w:rPr>
                <w:t>gender</w:t>
              </w:r>
            </w:ins>
          </w:p>
        </w:tc>
        <w:tc>
          <w:tcPr>
            <w:tcW w:w="1275" w:type="dxa"/>
            <w:noWrap/>
            <w:tcPrChange w:id="36211" w:author="phuong vu" w:date="2018-11-30T21:40:00Z">
              <w:tcPr>
                <w:tcW w:w="1300" w:type="dxa"/>
                <w:noWrap/>
              </w:tcPr>
            </w:tcPrChange>
          </w:tcPr>
          <w:p w14:paraId="6ECA5F42" w14:textId="77777777" w:rsidR="006871B5" w:rsidRPr="00920004" w:rsidRDefault="006871B5" w:rsidP="00941ED9">
            <w:pPr>
              <w:rPr>
                <w:ins w:id="36212" w:author="phuong vu" w:date="2018-11-30T14:07:00Z"/>
                <w:lang w:val="en-US"/>
                <w:rPrChange w:id="36213" w:author="phuong vu" w:date="2018-11-30T22:36:00Z">
                  <w:rPr>
                    <w:ins w:id="36214" w:author="phuong vu" w:date="2018-11-30T14:07:00Z"/>
                    <w:lang w:val="en-US"/>
                  </w:rPr>
                </w:rPrChange>
              </w:rPr>
              <w:pPrChange w:id="36215" w:author="phuong vu" w:date="2018-11-30T21:39:00Z">
                <w:pPr>
                  <w:spacing w:line="276" w:lineRule="auto"/>
                </w:pPr>
              </w:pPrChange>
            </w:pPr>
            <w:ins w:id="36216" w:author="phuong vu" w:date="2018-11-30T14:07:00Z">
              <w:r w:rsidRPr="00920004">
                <w:rPr>
                  <w:lang w:val="en-US"/>
                  <w:rPrChange w:id="36217" w:author="phuong vu" w:date="2018-11-30T22:36:00Z">
                    <w:rPr>
                      <w:lang w:val="en-US"/>
                    </w:rPr>
                  </w:rPrChange>
                </w:rPr>
                <w:t>Boolean</w:t>
              </w:r>
            </w:ins>
          </w:p>
        </w:tc>
        <w:tc>
          <w:tcPr>
            <w:tcW w:w="1078" w:type="dxa"/>
            <w:noWrap/>
            <w:vAlign w:val="center"/>
            <w:tcPrChange w:id="36218" w:author="phuong vu" w:date="2018-11-30T21:40:00Z">
              <w:tcPr>
                <w:tcW w:w="1098" w:type="dxa"/>
                <w:noWrap/>
                <w:vAlign w:val="center"/>
              </w:tcPr>
            </w:tcPrChange>
          </w:tcPr>
          <w:p w14:paraId="64B55173" w14:textId="77777777" w:rsidR="006871B5" w:rsidRPr="00920004" w:rsidRDefault="006871B5" w:rsidP="00941ED9">
            <w:pPr>
              <w:jc w:val="center"/>
              <w:rPr>
                <w:ins w:id="36219" w:author="phuong vu" w:date="2018-11-30T14:07:00Z"/>
                <w:rPrChange w:id="36220" w:author="phuong vu" w:date="2018-11-30T22:36:00Z">
                  <w:rPr>
                    <w:ins w:id="36221" w:author="phuong vu" w:date="2018-11-30T14:07:00Z"/>
                  </w:rPr>
                </w:rPrChange>
              </w:rPr>
              <w:pPrChange w:id="36222" w:author="phuong vu" w:date="2018-11-30T21:39:00Z">
                <w:pPr>
                  <w:spacing w:line="276" w:lineRule="auto"/>
                  <w:jc w:val="center"/>
                </w:pPr>
              </w:pPrChange>
            </w:pPr>
          </w:p>
        </w:tc>
        <w:tc>
          <w:tcPr>
            <w:tcW w:w="834" w:type="dxa"/>
            <w:noWrap/>
            <w:vAlign w:val="center"/>
            <w:tcPrChange w:id="36223" w:author="phuong vu" w:date="2018-11-30T21:40:00Z">
              <w:tcPr>
                <w:tcW w:w="838" w:type="dxa"/>
                <w:noWrap/>
                <w:vAlign w:val="center"/>
              </w:tcPr>
            </w:tcPrChange>
          </w:tcPr>
          <w:p w14:paraId="1B0286F7" w14:textId="77777777" w:rsidR="006871B5" w:rsidRPr="00920004" w:rsidRDefault="006871B5" w:rsidP="00941ED9">
            <w:pPr>
              <w:jc w:val="center"/>
              <w:rPr>
                <w:ins w:id="36224" w:author="phuong vu" w:date="2018-11-30T14:07:00Z"/>
                <w:rPrChange w:id="36225" w:author="phuong vu" w:date="2018-11-30T22:36:00Z">
                  <w:rPr>
                    <w:ins w:id="36226" w:author="phuong vu" w:date="2018-11-30T14:07:00Z"/>
                  </w:rPr>
                </w:rPrChange>
              </w:rPr>
              <w:pPrChange w:id="36227" w:author="phuong vu" w:date="2018-11-30T21:39:00Z">
                <w:pPr>
                  <w:spacing w:line="276" w:lineRule="auto"/>
                  <w:jc w:val="center"/>
                </w:pPr>
              </w:pPrChange>
            </w:pPr>
          </w:p>
        </w:tc>
        <w:tc>
          <w:tcPr>
            <w:tcW w:w="973" w:type="dxa"/>
            <w:noWrap/>
            <w:vAlign w:val="center"/>
            <w:tcPrChange w:id="36228" w:author="phuong vu" w:date="2018-11-30T21:40:00Z">
              <w:tcPr>
                <w:tcW w:w="823" w:type="dxa"/>
                <w:noWrap/>
                <w:vAlign w:val="center"/>
              </w:tcPr>
            </w:tcPrChange>
          </w:tcPr>
          <w:p w14:paraId="4B007192" w14:textId="77777777" w:rsidR="006871B5" w:rsidRPr="00920004" w:rsidRDefault="006871B5" w:rsidP="00941ED9">
            <w:pPr>
              <w:jc w:val="center"/>
              <w:rPr>
                <w:ins w:id="36229" w:author="phuong vu" w:date="2018-11-30T14:07:00Z"/>
                <w:rPrChange w:id="36230" w:author="phuong vu" w:date="2018-11-30T22:36:00Z">
                  <w:rPr>
                    <w:ins w:id="36231" w:author="phuong vu" w:date="2018-11-30T14:07:00Z"/>
                  </w:rPr>
                </w:rPrChange>
              </w:rPr>
              <w:pPrChange w:id="36232" w:author="phuong vu" w:date="2018-11-30T21:39:00Z">
                <w:pPr>
                  <w:spacing w:line="276" w:lineRule="auto"/>
                  <w:jc w:val="center"/>
                </w:pPr>
              </w:pPrChange>
            </w:pPr>
          </w:p>
        </w:tc>
        <w:tc>
          <w:tcPr>
            <w:tcW w:w="1931" w:type="dxa"/>
            <w:noWrap/>
            <w:tcPrChange w:id="36233" w:author="phuong vu" w:date="2018-11-30T21:40:00Z">
              <w:tcPr>
                <w:tcW w:w="2138" w:type="dxa"/>
                <w:noWrap/>
              </w:tcPr>
            </w:tcPrChange>
          </w:tcPr>
          <w:p w14:paraId="6B11BE96" w14:textId="77777777" w:rsidR="006871B5" w:rsidRPr="00920004" w:rsidRDefault="006871B5" w:rsidP="00941ED9">
            <w:pPr>
              <w:rPr>
                <w:ins w:id="36234" w:author="phuong vu" w:date="2018-11-30T14:07:00Z"/>
                <w:lang w:val="en-US"/>
                <w:rPrChange w:id="36235" w:author="phuong vu" w:date="2018-11-30T22:36:00Z">
                  <w:rPr>
                    <w:ins w:id="36236" w:author="phuong vu" w:date="2018-11-30T14:07:00Z"/>
                    <w:lang w:val="en-US"/>
                  </w:rPr>
                </w:rPrChange>
              </w:rPr>
              <w:pPrChange w:id="36237" w:author="phuong vu" w:date="2018-11-30T21:39:00Z">
                <w:pPr>
                  <w:spacing w:line="276" w:lineRule="auto"/>
                </w:pPr>
              </w:pPrChange>
            </w:pPr>
            <w:ins w:id="36238" w:author="phuong vu" w:date="2018-11-30T14:07:00Z">
              <w:r w:rsidRPr="00920004">
                <w:rPr>
                  <w:lang w:val="en-US"/>
                  <w:rPrChange w:id="36239" w:author="phuong vu" w:date="2018-11-30T22:36:00Z">
                    <w:rPr>
                      <w:lang w:val="en-US"/>
                    </w:rPr>
                  </w:rPrChange>
                </w:rPr>
                <w:t>Giới tính</w:t>
              </w:r>
            </w:ins>
          </w:p>
        </w:tc>
      </w:tr>
      <w:tr w:rsidR="006871B5" w:rsidRPr="00920004" w14:paraId="259ED678" w14:textId="77777777" w:rsidTr="00941ED9">
        <w:trPr>
          <w:trHeight w:val="300"/>
          <w:ins w:id="36240" w:author="phuong vu" w:date="2018-11-30T14:07:00Z"/>
          <w:trPrChange w:id="36241" w:author="phuong vu" w:date="2018-11-30T21:40:00Z">
            <w:trPr>
              <w:trHeight w:val="300"/>
            </w:trPr>
          </w:trPrChange>
        </w:trPr>
        <w:tc>
          <w:tcPr>
            <w:tcW w:w="805" w:type="dxa"/>
            <w:noWrap/>
            <w:vAlign w:val="center"/>
            <w:tcPrChange w:id="36242" w:author="phuong vu" w:date="2018-11-30T21:40:00Z">
              <w:tcPr>
                <w:tcW w:w="708" w:type="dxa"/>
                <w:noWrap/>
                <w:vAlign w:val="center"/>
              </w:tcPr>
            </w:tcPrChange>
          </w:tcPr>
          <w:p w14:paraId="231F4F3E" w14:textId="77777777" w:rsidR="006871B5" w:rsidRPr="00920004" w:rsidRDefault="006871B5" w:rsidP="00BD0851">
            <w:pPr>
              <w:spacing w:before="240" w:line="0" w:lineRule="atLeast"/>
              <w:jc w:val="center"/>
              <w:rPr>
                <w:ins w:id="36243" w:author="phuong vu" w:date="2018-11-30T14:07:00Z"/>
                <w:lang w:val="en-US"/>
                <w:rPrChange w:id="36244" w:author="phuong vu" w:date="2018-11-30T22:36:00Z">
                  <w:rPr>
                    <w:ins w:id="36245" w:author="phuong vu" w:date="2018-11-30T14:07:00Z"/>
                    <w:lang w:val="en-US"/>
                  </w:rPr>
                </w:rPrChange>
              </w:rPr>
              <w:pPrChange w:id="36246" w:author="phuong vu" w:date="2018-11-30T14:16:00Z">
                <w:pPr>
                  <w:spacing w:line="276" w:lineRule="auto"/>
                  <w:jc w:val="center"/>
                </w:pPr>
              </w:pPrChange>
            </w:pPr>
            <w:ins w:id="36247" w:author="phuong vu" w:date="2018-11-30T14:07:00Z">
              <w:r w:rsidRPr="00920004">
                <w:rPr>
                  <w:lang w:val="en-US"/>
                  <w:rPrChange w:id="36248" w:author="phuong vu" w:date="2018-11-30T22:36:00Z">
                    <w:rPr>
                      <w:lang w:val="en-US"/>
                    </w:rPr>
                  </w:rPrChange>
                </w:rPr>
                <w:t>7</w:t>
              </w:r>
            </w:ins>
          </w:p>
        </w:tc>
        <w:tc>
          <w:tcPr>
            <w:tcW w:w="1881" w:type="dxa"/>
            <w:noWrap/>
            <w:tcPrChange w:id="36249" w:author="phuong vu" w:date="2018-11-30T21:40:00Z">
              <w:tcPr>
                <w:tcW w:w="1820" w:type="dxa"/>
                <w:noWrap/>
              </w:tcPr>
            </w:tcPrChange>
          </w:tcPr>
          <w:p w14:paraId="032FD199" w14:textId="77777777" w:rsidR="006871B5" w:rsidRPr="00920004" w:rsidRDefault="006871B5" w:rsidP="00941ED9">
            <w:pPr>
              <w:rPr>
                <w:ins w:id="36250" w:author="phuong vu" w:date="2018-11-30T14:07:00Z"/>
                <w:lang w:val="en-US"/>
                <w:rPrChange w:id="36251" w:author="phuong vu" w:date="2018-11-30T22:36:00Z">
                  <w:rPr>
                    <w:ins w:id="36252" w:author="phuong vu" w:date="2018-11-30T14:07:00Z"/>
                    <w:lang w:val="en-US"/>
                  </w:rPr>
                </w:rPrChange>
              </w:rPr>
              <w:pPrChange w:id="36253" w:author="phuong vu" w:date="2018-11-30T21:39:00Z">
                <w:pPr>
                  <w:spacing w:line="276" w:lineRule="auto"/>
                </w:pPr>
              </w:pPrChange>
            </w:pPr>
            <w:ins w:id="36254" w:author="phuong vu" w:date="2018-11-30T14:07:00Z">
              <w:r w:rsidRPr="00920004">
                <w:rPr>
                  <w:lang w:val="en-US"/>
                  <w:rPrChange w:id="36255" w:author="phuong vu" w:date="2018-11-30T22:36:00Z">
                    <w:rPr>
                      <w:lang w:val="en-US"/>
                    </w:rPr>
                  </w:rPrChange>
                </w:rPr>
                <w:t>address</w:t>
              </w:r>
            </w:ins>
          </w:p>
        </w:tc>
        <w:tc>
          <w:tcPr>
            <w:tcW w:w="1275" w:type="dxa"/>
            <w:noWrap/>
            <w:tcPrChange w:id="36256" w:author="phuong vu" w:date="2018-11-30T21:40:00Z">
              <w:tcPr>
                <w:tcW w:w="1300" w:type="dxa"/>
                <w:noWrap/>
              </w:tcPr>
            </w:tcPrChange>
          </w:tcPr>
          <w:p w14:paraId="5C88866A" w14:textId="0EC32088" w:rsidR="006871B5" w:rsidRPr="00920004" w:rsidRDefault="00E452E5" w:rsidP="00941ED9">
            <w:pPr>
              <w:rPr>
                <w:ins w:id="36257" w:author="phuong vu" w:date="2018-11-30T14:07:00Z"/>
                <w:lang w:val="en-US"/>
                <w:rPrChange w:id="36258" w:author="phuong vu" w:date="2018-11-30T22:36:00Z">
                  <w:rPr>
                    <w:ins w:id="36259" w:author="phuong vu" w:date="2018-11-30T14:07:00Z"/>
                    <w:lang w:val="en-US"/>
                  </w:rPr>
                </w:rPrChange>
              </w:rPr>
              <w:pPrChange w:id="36260" w:author="phuong vu" w:date="2018-11-30T21:39:00Z">
                <w:pPr>
                  <w:spacing w:line="276" w:lineRule="auto"/>
                </w:pPr>
              </w:pPrChange>
            </w:pPr>
            <w:ins w:id="36261" w:author="phuong vu" w:date="2018-11-30T21:53:00Z">
              <w:r w:rsidRPr="00920004">
                <w:rPr>
                  <w:rPrChange w:id="36262" w:author="phuong vu" w:date="2018-11-30T22:36:00Z">
                    <w:rPr/>
                  </w:rPrChange>
                </w:rPr>
                <w:t>varchar</w:t>
              </w:r>
            </w:ins>
          </w:p>
        </w:tc>
        <w:tc>
          <w:tcPr>
            <w:tcW w:w="1078" w:type="dxa"/>
            <w:noWrap/>
            <w:vAlign w:val="center"/>
            <w:tcPrChange w:id="36263" w:author="phuong vu" w:date="2018-11-30T21:40:00Z">
              <w:tcPr>
                <w:tcW w:w="1098" w:type="dxa"/>
                <w:noWrap/>
                <w:vAlign w:val="center"/>
              </w:tcPr>
            </w:tcPrChange>
          </w:tcPr>
          <w:p w14:paraId="7C997450" w14:textId="77777777" w:rsidR="006871B5" w:rsidRPr="00920004" w:rsidRDefault="006871B5" w:rsidP="00941ED9">
            <w:pPr>
              <w:jc w:val="center"/>
              <w:rPr>
                <w:ins w:id="36264" w:author="phuong vu" w:date="2018-11-30T14:07:00Z"/>
                <w:rPrChange w:id="36265" w:author="phuong vu" w:date="2018-11-30T22:36:00Z">
                  <w:rPr>
                    <w:ins w:id="36266" w:author="phuong vu" w:date="2018-11-30T14:07:00Z"/>
                  </w:rPr>
                </w:rPrChange>
              </w:rPr>
              <w:pPrChange w:id="36267" w:author="phuong vu" w:date="2018-11-30T21:39:00Z">
                <w:pPr>
                  <w:spacing w:line="276" w:lineRule="auto"/>
                  <w:jc w:val="center"/>
                </w:pPr>
              </w:pPrChange>
            </w:pPr>
          </w:p>
        </w:tc>
        <w:tc>
          <w:tcPr>
            <w:tcW w:w="834" w:type="dxa"/>
            <w:noWrap/>
            <w:vAlign w:val="center"/>
            <w:tcPrChange w:id="36268" w:author="phuong vu" w:date="2018-11-30T21:40:00Z">
              <w:tcPr>
                <w:tcW w:w="838" w:type="dxa"/>
                <w:noWrap/>
                <w:vAlign w:val="center"/>
              </w:tcPr>
            </w:tcPrChange>
          </w:tcPr>
          <w:p w14:paraId="26100FCF" w14:textId="77777777" w:rsidR="006871B5" w:rsidRPr="00920004" w:rsidRDefault="006871B5" w:rsidP="00941ED9">
            <w:pPr>
              <w:jc w:val="center"/>
              <w:rPr>
                <w:ins w:id="36269" w:author="phuong vu" w:date="2018-11-30T14:07:00Z"/>
                <w:rPrChange w:id="36270" w:author="phuong vu" w:date="2018-11-30T22:36:00Z">
                  <w:rPr>
                    <w:ins w:id="36271" w:author="phuong vu" w:date="2018-11-30T14:07:00Z"/>
                  </w:rPr>
                </w:rPrChange>
              </w:rPr>
              <w:pPrChange w:id="36272" w:author="phuong vu" w:date="2018-11-30T21:39:00Z">
                <w:pPr>
                  <w:spacing w:line="276" w:lineRule="auto"/>
                  <w:jc w:val="center"/>
                </w:pPr>
              </w:pPrChange>
            </w:pPr>
          </w:p>
        </w:tc>
        <w:tc>
          <w:tcPr>
            <w:tcW w:w="973" w:type="dxa"/>
            <w:noWrap/>
            <w:vAlign w:val="center"/>
            <w:tcPrChange w:id="36273" w:author="phuong vu" w:date="2018-11-30T21:40:00Z">
              <w:tcPr>
                <w:tcW w:w="823" w:type="dxa"/>
                <w:noWrap/>
                <w:vAlign w:val="center"/>
              </w:tcPr>
            </w:tcPrChange>
          </w:tcPr>
          <w:p w14:paraId="513B3DA8" w14:textId="77777777" w:rsidR="006871B5" w:rsidRPr="00920004" w:rsidRDefault="006871B5" w:rsidP="00941ED9">
            <w:pPr>
              <w:jc w:val="center"/>
              <w:rPr>
                <w:ins w:id="36274" w:author="phuong vu" w:date="2018-11-30T14:07:00Z"/>
                <w:rPrChange w:id="36275" w:author="phuong vu" w:date="2018-11-30T22:36:00Z">
                  <w:rPr>
                    <w:ins w:id="36276" w:author="phuong vu" w:date="2018-11-30T14:07:00Z"/>
                  </w:rPr>
                </w:rPrChange>
              </w:rPr>
              <w:pPrChange w:id="36277" w:author="phuong vu" w:date="2018-11-30T21:39:00Z">
                <w:pPr>
                  <w:spacing w:line="276" w:lineRule="auto"/>
                  <w:jc w:val="center"/>
                </w:pPr>
              </w:pPrChange>
            </w:pPr>
          </w:p>
        </w:tc>
        <w:tc>
          <w:tcPr>
            <w:tcW w:w="1931" w:type="dxa"/>
            <w:noWrap/>
            <w:tcPrChange w:id="36278" w:author="phuong vu" w:date="2018-11-30T21:40:00Z">
              <w:tcPr>
                <w:tcW w:w="2138" w:type="dxa"/>
                <w:noWrap/>
              </w:tcPr>
            </w:tcPrChange>
          </w:tcPr>
          <w:p w14:paraId="68B93E7B" w14:textId="77777777" w:rsidR="006871B5" w:rsidRPr="00920004" w:rsidRDefault="006871B5" w:rsidP="00941ED9">
            <w:pPr>
              <w:rPr>
                <w:ins w:id="36279" w:author="phuong vu" w:date="2018-11-30T14:07:00Z"/>
                <w:lang w:val="en-US"/>
                <w:rPrChange w:id="36280" w:author="phuong vu" w:date="2018-11-30T22:36:00Z">
                  <w:rPr>
                    <w:ins w:id="36281" w:author="phuong vu" w:date="2018-11-30T14:07:00Z"/>
                    <w:lang w:val="en-US"/>
                  </w:rPr>
                </w:rPrChange>
              </w:rPr>
              <w:pPrChange w:id="36282" w:author="phuong vu" w:date="2018-11-30T21:39:00Z">
                <w:pPr>
                  <w:spacing w:line="276" w:lineRule="auto"/>
                </w:pPr>
              </w:pPrChange>
            </w:pPr>
            <w:ins w:id="36283" w:author="phuong vu" w:date="2018-11-30T14:07:00Z">
              <w:r w:rsidRPr="00920004">
                <w:rPr>
                  <w:lang w:val="en-US"/>
                  <w:rPrChange w:id="36284" w:author="phuong vu" w:date="2018-11-30T22:36:00Z">
                    <w:rPr>
                      <w:lang w:val="en-US"/>
                    </w:rPr>
                  </w:rPrChange>
                </w:rPr>
                <w:t>Địa chỉ khách hàng</w:t>
              </w:r>
            </w:ins>
          </w:p>
        </w:tc>
      </w:tr>
      <w:tr w:rsidR="006871B5" w:rsidRPr="00920004" w14:paraId="7DEB8870" w14:textId="77777777" w:rsidTr="00941ED9">
        <w:trPr>
          <w:trHeight w:val="300"/>
          <w:ins w:id="36285" w:author="phuong vu" w:date="2018-11-30T14:07:00Z"/>
          <w:trPrChange w:id="36286" w:author="phuong vu" w:date="2018-11-30T21:40:00Z">
            <w:trPr>
              <w:trHeight w:val="300"/>
            </w:trPr>
          </w:trPrChange>
        </w:trPr>
        <w:tc>
          <w:tcPr>
            <w:tcW w:w="805" w:type="dxa"/>
            <w:noWrap/>
            <w:vAlign w:val="center"/>
            <w:hideMark/>
            <w:tcPrChange w:id="36287" w:author="phuong vu" w:date="2018-11-30T21:40:00Z">
              <w:tcPr>
                <w:tcW w:w="708" w:type="dxa"/>
                <w:noWrap/>
                <w:vAlign w:val="center"/>
                <w:hideMark/>
              </w:tcPr>
            </w:tcPrChange>
          </w:tcPr>
          <w:p w14:paraId="59966EA4" w14:textId="77777777" w:rsidR="006871B5" w:rsidRPr="00920004" w:rsidRDefault="006871B5" w:rsidP="00BD0851">
            <w:pPr>
              <w:spacing w:before="240" w:line="0" w:lineRule="atLeast"/>
              <w:jc w:val="center"/>
              <w:rPr>
                <w:ins w:id="36288" w:author="phuong vu" w:date="2018-11-30T14:07:00Z"/>
                <w:rPrChange w:id="36289" w:author="phuong vu" w:date="2018-11-30T22:36:00Z">
                  <w:rPr>
                    <w:ins w:id="36290" w:author="phuong vu" w:date="2018-11-30T14:07:00Z"/>
                  </w:rPr>
                </w:rPrChange>
              </w:rPr>
              <w:pPrChange w:id="36291" w:author="phuong vu" w:date="2018-11-30T14:16:00Z">
                <w:pPr>
                  <w:spacing w:line="276" w:lineRule="auto"/>
                  <w:jc w:val="center"/>
                </w:pPr>
              </w:pPrChange>
            </w:pPr>
            <w:ins w:id="36292" w:author="phuong vu" w:date="2018-11-30T14:07:00Z">
              <w:r w:rsidRPr="00920004">
                <w:rPr>
                  <w:rPrChange w:id="36293" w:author="phuong vu" w:date="2018-11-30T22:36:00Z">
                    <w:rPr/>
                  </w:rPrChange>
                </w:rPr>
                <w:t>8</w:t>
              </w:r>
            </w:ins>
          </w:p>
        </w:tc>
        <w:tc>
          <w:tcPr>
            <w:tcW w:w="1881" w:type="dxa"/>
            <w:noWrap/>
            <w:hideMark/>
            <w:tcPrChange w:id="36294" w:author="phuong vu" w:date="2018-11-30T21:40:00Z">
              <w:tcPr>
                <w:tcW w:w="1820" w:type="dxa"/>
                <w:noWrap/>
                <w:hideMark/>
              </w:tcPr>
            </w:tcPrChange>
          </w:tcPr>
          <w:p w14:paraId="7B1F7A7E" w14:textId="77777777" w:rsidR="006871B5" w:rsidRPr="00920004" w:rsidRDefault="006871B5" w:rsidP="00941ED9">
            <w:pPr>
              <w:rPr>
                <w:ins w:id="36295" w:author="phuong vu" w:date="2018-11-30T14:07:00Z"/>
                <w:rPrChange w:id="36296" w:author="phuong vu" w:date="2018-11-30T22:36:00Z">
                  <w:rPr>
                    <w:ins w:id="36297" w:author="phuong vu" w:date="2018-11-30T14:07:00Z"/>
                  </w:rPr>
                </w:rPrChange>
              </w:rPr>
              <w:pPrChange w:id="36298" w:author="phuong vu" w:date="2018-11-30T21:39:00Z">
                <w:pPr>
                  <w:spacing w:line="276" w:lineRule="auto"/>
                </w:pPr>
              </w:pPrChange>
            </w:pPr>
            <w:ins w:id="36299" w:author="phuong vu" w:date="2018-11-30T14:07:00Z">
              <w:r w:rsidRPr="00920004">
                <w:rPr>
                  <w:rPrChange w:id="36300" w:author="phuong vu" w:date="2018-11-30T22:36:00Z">
                    <w:rPr/>
                  </w:rPrChange>
                </w:rPr>
                <w:t>status</w:t>
              </w:r>
            </w:ins>
          </w:p>
        </w:tc>
        <w:tc>
          <w:tcPr>
            <w:tcW w:w="1275" w:type="dxa"/>
            <w:noWrap/>
            <w:hideMark/>
            <w:tcPrChange w:id="36301" w:author="phuong vu" w:date="2018-11-30T21:40:00Z">
              <w:tcPr>
                <w:tcW w:w="1300" w:type="dxa"/>
                <w:noWrap/>
                <w:hideMark/>
              </w:tcPr>
            </w:tcPrChange>
          </w:tcPr>
          <w:p w14:paraId="01AB29B7" w14:textId="27D81459" w:rsidR="006871B5" w:rsidRPr="00920004" w:rsidRDefault="00E452E5" w:rsidP="00941ED9">
            <w:pPr>
              <w:rPr>
                <w:ins w:id="36302" w:author="phuong vu" w:date="2018-11-30T14:07:00Z"/>
                <w:rPrChange w:id="36303" w:author="phuong vu" w:date="2018-11-30T22:36:00Z">
                  <w:rPr>
                    <w:ins w:id="36304" w:author="phuong vu" w:date="2018-11-30T14:07:00Z"/>
                  </w:rPr>
                </w:rPrChange>
              </w:rPr>
              <w:pPrChange w:id="36305" w:author="phuong vu" w:date="2018-11-30T21:39:00Z">
                <w:pPr>
                  <w:spacing w:line="276" w:lineRule="auto"/>
                </w:pPr>
              </w:pPrChange>
            </w:pPr>
            <w:ins w:id="36306" w:author="phuong vu" w:date="2018-11-30T21:53:00Z">
              <w:r w:rsidRPr="00920004">
                <w:rPr>
                  <w:rPrChange w:id="36307" w:author="phuong vu" w:date="2018-11-30T22:36:00Z">
                    <w:rPr/>
                  </w:rPrChange>
                </w:rPr>
                <w:t>varchar</w:t>
              </w:r>
            </w:ins>
          </w:p>
        </w:tc>
        <w:tc>
          <w:tcPr>
            <w:tcW w:w="1078" w:type="dxa"/>
            <w:noWrap/>
            <w:vAlign w:val="center"/>
            <w:hideMark/>
            <w:tcPrChange w:id="36308" w:author="phuong vu" w:date="2018-11-30T21:40:00Z">
              <w:tcPr>
                <w:tcW w:w="1098" w:type="dxa"/>
                <w:noWrap/>
                <w:vAlign w:val="center"/>
                <w:hideMark/>
              </w:tcPr>
            </w:tcPrChange>
          </w:tcPr>
          <w:p w14:paraId="1E6C015D" w14:textId="77777777" w:rsidR="006871B5" w:rsidRPr="00920004" w:rsidRDefault="006871B5" w:rsidP="00941ED9">
            <w:pPr>
              <w:jc w:val="center"/>
              <w:rPr>
                <w:ins w:id="36309" w:author="phuong vu" w:date="2018-11-30T14:07:00Z"/>
                <w:rPrChange w:id="36310" w:author="phuong vu" w:date="2018-11-30T22:36:00Z">
                  <w:rPr>
                    <w:ins w:id="36311" w:author="phuong vu" w:date="2018-11-30T14:07:00Z"/>
                  </w:rPr>
                </w:rPrChange>
              </w:rPr>
              <w:pPrChange w:id="36312" w:author="phuong vu" w:date="2018-11-30T21:39:00Z">
                <w:pPr>
                  <w:spacing w:line="276" w:lineRule="auto"/>
                  <w:jc w:val="center"/>
                </w:pPr>
              </w:pPrChange>
            </w:pPr>
            <w:ins w:id="36313" w:author="phuong vu" w:date="2018-11-30T14:07:00Z">
              <w:r w:rsidRPr="00920004">
                <w:rPr>
                  <w:rPrChange w:id="36314" w:author="phuong vu" w:date="2018-11-30T22:36:00Z">
                    <w:rPr/>
                  </w:rPrChange>
                </w:rPr>
                <w:t>X</w:t>
              </w:r>
            </w:ins>
          </w:p>
        </w:tc>
        <w:tc>
          <w:tcPr>
            <w:tcW w:w="834" w:type="dxa"/>
            <w:noWrap/>
            <w:vAlign w:val="center"/>
            <w:hideMark/>
            <w:tcPrChange w:id="36315" w:author="phuong vu" w:date="2018-11-30T21:40:00Z">
              <w:tcPr>
                <w:tcW w:w="838" w:type="dxa"/>
                <w:noWrap/>
                <w:vAlign w:val="center"/>
                <w:hideMark/>
              </w:tcPr>
            </w:tcPrChange>
          </w:tcPr>
          <w:p w14:paraId="307D02E3" w14:textId="77777777" w:rsidR="006871B5" w:rsidRPr="00920004" w:rsidRDefault="006871B5" w:rsidP="00941ED9">
            <w:pPr>
              <w:jc w:val="center"/>
              <w:rPr>
                <w:ins w:id="36316" w:author="phuong vu" w:date="2018-11-30T14:07:00Z"/>
                <w:rPrChange w:id="36317" w:author="phuong vu" w:date="2018-11-30T22:36:00Z">
                  <w:rPr>
                    <w:ins w:id="36318" w:author="phuong vu" w:date="2018-11-30T14:07:00Z"/>
                  </w:rPr>
                </w:rPrChange>
              </w:rPr>
              <w:pPrChange w:id="36319" w:author="phuong vu" w:date="2018-11-30T21:39:00Z">
                <w:pPr>
                  <w:spacing w:line="276" w:lineRule="auto"/>
                  <w:jc w:val="center"/>
                </w:pPr>
              </w:pPrChange>
            </w:pPr>
          </w:p>
        </w:tc>
        <w:tc>
          <w:tcPr>
            <w:tcW w:w="973" w:type="dxa"/>
            <w:noWrap/>
            <w:vAlign w:val="center"/>
            <w:hideMark/>
            <w:tcPrChange w:id="36320" w:author="phuong vu" w:date="2018-11-30T21:40:00Z">
              <w:tcPr>
                <w:tcW w:w="823" w:type="dxa"/>
                <w:noWrap/>
                <w:vAlign w:val="center"/>
                <w:hideMark/>
              </w:tcPr>
            </w:tcPrChange>
          </w:tcPr>
          <w:p w14:paraId="46E48E7D" w14:textId="77777777" w:rsidR="006871B5" w:rsidRPr="00920004" w:rsidRDefault="006871B5" w:rsidP="00941ED9">
            <w:pPr>
              <w:jc w:val="center"/>
              <w:rPr>
                <w:ins w:id="36321" w:author="phuong vu" w:date="2018-11-30T14:07:00Z"/>
                <w:rPrChange w:id="36322" w:author="phuong vu" w:date="2018-11-30T22:36:00Z">
                  <w:rPr>
                    <w:ins w:id="36323" w:author="phuong vu" w:date="2018-11-30T14:07:00Z"/>
                  </w:rPr>
                </w:rPrChange>
              </w:rPr>
              <w:pPrChange w:id="36324" w:author="phuong vu" w:date="2018-11-30T21:39:00Z">
                <w:pPr>
                  <w:spacing w:line="276" w:lineRule="auto"/>
                  <w:jc w:val="center"/>
                </w:pPr>
              </w:pPrChange>
            </w:pPr>
          </w:p>
        </w:tc>
        <w:tc>
          <w:tcPr>
            <w:tcW w:w="1931" w:type="dxa"/>
            <w:noWrap/>
            <w:hideMark/>
            <w:tcPrChange w:id="36325" w:author="phuong vu" w:date="2018-11-30T21:40:00Z">
              <w:tcPr>
                <w:tcW w:w="2138" w:type="dxa"/>
                <w:noWrap/>
                <w:hideMark/>
              </w:tcPr>
            </w:tcPrChange>
          </w:tcPr>
          <w:p w14:paraId="493B2AF3" w14:textId="77777777" w:rsidR="006871B5" w:rsidRPr="00920004" w:rsidRDefault="006871B5" w:rsidP="00941ED9">
            <w:pPr>
              <w:rPr>
                <w:ins w:id="36326" w:author="phuong vu" w:date="2018-11-30T14:07:00Z"/>
                <w:rPrChange w:id="36327" w:author="phuong vu" w:date="2018-11-30T22:36:00Z">
                  <w:rPr>
                    <w:ins w:id="36328" w:author="phuong vu" w:date="2018-11-30T14:07:00Z"/>
                  </w:rPr>
                </w:rPrChange>
              </w:rPr>
              <w:pPrChange w:id="36329" w:author="phuong vu" w:date="2018-11-30T21:39:00Z">
                <w:pPr>
                  <w:keepNext/>
                  <w:spacing w:line="276" w:lineRule="auto"/>
                </w:pPr>
              </w:pPrChange>
            </w:pPr>
            <w:ins w:id="36330" w:author="phuong vu" w:date="2018-11-30T14:07:00Z">
              <w:r w:rsidRPr="00920004">
                <w:rPr>
                  <w:rPrChange w:id="36331" w:author="phuong vu" w:date="2018-11-30T22:36:00Z">
                    <w:rPr/>
                  </w:rPrChange>
                </w:rPr>
                <w:t>Trạng thái</w:t>
              </w:r>
            </w:ins>
          </w:p>
        </w:tc>
      </w:tr>
      <w:tr w:rsidR="006871B5" w:rsidRPr="00920004" w14:paraId="0918E10E" w14:textId="77777777" w:rsidTr="00941ED9">
        <w:trPr>
          <w:trHeight w:val="300"/>
          <w:ins w:id="36332" w:author="phuong vu" w:date="2018-11-30T14:07:00Z"/>
          <w:trPrChange w:id="36333" w:author="phuong vu" w:date="2018-11-30T21:40:00Z">
            <w:trPr>
              <w:trHeight w:val="300"/>
            </w:trPr>
          </w:trPrChange>
        </w:trPr>
        <w:tc>
          <w:tcPr>
            <w:tcW w:w="805" w:type="dxa"/>
            <w:noWrap/>
            <w:vAlign w:val="center"/>
            <w:tcPrChange w:id="36334" w:author="phuong vu" w:date="2018-11-30T21:40:00Z">
              <w:tcPr>
                <w:tcW w:w="708" w:type="dxa"/>
                <w:noWrap/>
                <w:vAlign w:val="center"/>
              </w:tcPr>
            </w:tcPrChange>
          </w:tcPr>
          <w:p w14:paraId="4FDE1A8F" w14:textId="77777777" w:rsidR="006871B5" w:rsidRPr="00920004" w:rsidRDefault="006871B5" w:rsidP="00BD0851">
            <w:pPr>
              <w:spacing w:before="240" w:line="0" w:lineRule="atLeast"/>
              <w:jc w:val="center"/>
              <w:rPr>
                <w:ins w:id="36335" w:author="phuong vu" w:date="2018-11-30T14:07:00Z"/>
                <w:lang w:val="en-US"/>
                <w:rPrChange w:id="36336" w:author="phuong vu" w:date="2018-11-30T22:36:00Z">
                  <w:rPr>
                    <w:ins w:id="36337" w:author="phuong vu" w:date="2018-11-30T14:07:00Z"/>
                    <w:lang w:val="en-US"/>
                  </w:rPr>
                </w:rPrChange>
              </w:rPr>
              <w:pPrChange w:id="36338" w:author="phuong vu" w:date="2018-11-30T14:16:00Z">
                <w:pPr>
                  <w:spacing w:line="276" w:lineRule="auto"/>
                  <w:jc w:val="center"/>
                </w:pPr>
              </w:pPrChange>
            </w:pPr>
            <w:ins w:id="36339" w:author="phuong vu" w:date="2018-11-30T14:07:00Z">
              <w:r w:rsidRPr="00920004">
                <w:rPr>
                  <w:lang w:val="en-US"/>
                  <w:rPrChange w:id="36340" w:author="phuong vu" w:date="2018-11-30T22:36:00Z">
                    <w:rPr>
                      <w:lang w:val="en-US"/>
                    </w:rPr>
                  </w:rPrChange>
                </w:rPr>
                <w:t>9</w:t>
              </w:r>
            </w:ins>
          </w:p>
        </w:tc>
        <w:tc>
          <w:tcPr>
            <w:tcW w:w="1881" w:type="dxa"/>
            <w:noWrap/>
            <w:tcPrChange w:id="36341" w:author="phuong vu" w:date="2018-11-30T21:40:00Z">
              <w:tcPr>
                <w:tcW w:w="1820" w:type="dxa"/>
                <w:noWrap/>
              </w:tcPr>
            </w:tcPrChange>
          </w:tcPr>
          <w:p w14:paraId="16ADD31E" w14:textId="50A1C0A1" w:rsidR="006871B5" w:rsidRPr="00920004" w:rsidRDefault="00941ED9" w:rsidP="00941ED9">
            <w:pPr>
              <w:rPr>
                <w:ins w:id="36342" w:author="phuong vu" w:date="2018-11-30T14:07:00Z"/>
                <w:lang w:val="en-US"/>
                <w:rPrChange w:id="36343" w:author="phuong vu" w:date="2018-11-30T22:36:00Z">
                  <w:rPr>
                    <w:ins w:id="36344" w:author="phuong vu" w:date="2018-11-30T14:07:00Z"/>
                    <w:lang w:val="en-US"/>
                  </w:rPr>
                </w:rPrChange>
              </w:rPr>
              <w:pPrChange w:id="36345" w:author="phuong vu" w:date="2018-11-30T21:41:00Z">
                <w:pPr>
                  <w:spacing w:line="276" w:lineRule="auto"/>
                </w:pPr>
              </w:pPrChange>
            </w:pPr>
            <w:ins w:id="36346" w:author="phuong vu" w:date="2018-11-30T14:07:00Z">
              <w:r w:rsidRPr="00920004">
                <w:rPr>
                  <w:lang w:val="en-US"/>
                  <w:rPrChange w:id="36347" w:author="phuong vu" w:date="2018-11-30T22:36:00Z">
                    <w:rPr>
                      <w:lang w:val="en-US"/>
                    </w:rPr>
                  </w:rPrChange>
                </w:rPr>
                <w:t>customer_avatar</w:t>
              </w:r>
            </w:ins>
          </w:p>
        </w:tc>
        <w:tc>
          <w:tcPr>
            <w:tcW w:w="1275" w:type="dxa"/>
            <w:noWrap/>
            <w:tcPrChange w:id="36348" w:author="phuong vu" w:date="2018-11-30T21:40:00Z">
              <w:tcPr>
                <w:tcW w:w="1300" w:type="dxa"/>
                <w:noWrap/>
              </w:tcPr>
            </w:tcPrChange>
          </w:tcPr>
          <w:p w14:paraId="2588E058" w14:textId="77777777" w:rsidR="006871B5" w:rsidRPr="00920004" w:rsidRDefault="006871B5" w:rsidP="00941ED9">
            <w:pPr>
              <w:rPr>
                <w:ins w:id="36349" w:author="phuong vu" w:date="2018-11-30T14:07:00Z"/>
                <w:lang w:val="en-US"/>
                <w:rPrChange w:id="36350" w:author="phuong vu" w:date="2018-11-30T22:36:00Z">
                  <w:rPr>
                    <w:ins w:id="36351" w:author="phuong vu" w:date="2018-11-30T14:07:00Z"/>
                    <w:lang w:val="en-US"/>
                  </w:rPr>
                </w:rPrChange>
              </w:rPr>
              <w:pPrChange w:id="36352" w:author="phuong vu" w:date="2018-11-30T21:39:00Z">
                <w:pPr>
                  <w:spacing w:line="276" w:lineRule="auto"/>
                </w:pPr>
              </w:pPrChange>
            </w:pPr>
            <w:ins w:id="36353" w:author="phuong vu" w:date="2018-11-30T14:07:00Z">
              <w:r w:rsidRPr="00920004">
                <w:rPr>
                  <w:lang w:val="en-US"/>
                  <w:rPrChange w:id="36354" w:author="phuong vu" w:date="2018-11-30T22:36:00Z">
                    <w:rPr>
                      <w:lang w:val="en-US"/>
                    </w:rPr>
                  </w:rPrChange>
                </w:rPr>
                <w:t>numeric</w:t>
              </w:r>
            </w:ins>
          </w:p>
        </w:tc>
        <w:tc>
          <w:tcPr>
            <w:tcW w:w="1078" w:type="dxa"/>
            <w:noWrap/>
            <w:vAlign w:val="center"/>
            <w:tcPrChange w:id="36355" w:author="phuong vu" w:date="2018-11-30T21:40:00Z">
              <w:tcPr>
                <w:tcW w:w="1098" w:type="dxa"/>
                <w:noWrap/>
                <w:vAlign w:val="center"/>
              </w:tcPr>
            </w:tcPrChange>
          </w:tcPr>
          <w:p w14:paraId="0F135D86" w14:textId="77777777" w:rsidR="006871B5" w:rsidRPr="00920004" w:rsidRDefault="006871B5" w:rsidP="00941ED9">
            <w:pPr>
              <w:jc w:val="center"/>
              <w:rPr>
                <w:ins w:id="36356" w:author="phuong vu" w:date="2018-11-30T14:07:00Z"/>
                <w:rPrChange w:id="36357" w:author="phuong vu" w:date="2018-11-30T22:36:00Z">
                  <w:rPr>
                    <w:ins w:id="36358" w:author="phuong vu" w:date="2018-11-30T14:07:00Z"/>
                  </w:rPr>
                </w:rPrChange>
              </w:rPr>
              <w:pPrChange w:id="36359" w:author="phuong vu" w:date="2018-11-30T21:39:00Z">
                <w:pPr>
                  <w:spacing w:line="276" w:lineRule="auto"/>
                  <w:jc w:val="center"/>
                </w:pPr>
              </w:pPrChange>
            </w:pPr>
          </w:p>
        </w:tc>
        <w:tc>
          <w:tcPr>
            <w:tcW w:w="834" w:type="dxa"/>
            <w:noWrap/>
            <w:vAlign w:val="center"/>
            <w:tcPrChange w:id="36360" w:author="phuong vu" w:date="2018-11-30T21:40:00Z">
              <w:tcPr>
                <w:tcW w:w="838" w:type="dxa"/>
                <w:noWrap/>
                <w:vAlign w:val="center"/>
              </w:tcPr>
            </w:tcPrChange>
          </w:tcPr>
          <w:p w14:paraId="74F79114" w14:textId="77777777" w:rsidR="006871B5" w:rsidRPr="00920004" w:rsidRDefault="006871B5" w:rsidP="00941ED9">
            <w:pPr>
              <w:jc w:val="center"/>
              <w:rPr>
                <w:ins w:id="36361" w:author="phuong vu" w:date="2018-11-30T14:07:00Z"/>
                <w:rPrChange w:id="36362" w:author="phuong vu" w:date="2018-11-30T22:36:00Z">
                  <w:rPr>
                    <w:ins w:id="36363" w:author="phuong vu" w:date="2018-11-30T14:07:00Z"/>
                  </w:rPr>
                </w:rPrChange>
              </w:rPr>
              <w:pPrChange w:id="36364" w:author="phuong vu" w:date="2018-11-30T21:39:00Z">
                <w:pPr>
                  <w:spacing w:line="276" w:lineRule="auto"/>
                  <w:jc w:val="center"/>
                </w:pPr>
              </w:pPrChange>
            </w:pPr>
          </w:p>
        </w:tc>
        <w:tc>
          <w:tcPr>
            <w:tcW w:w="973" w:type="dxa"/>
            <w:noWrap/>
            <w:vAlign w:val="center"/>
            <w:tcPrChange w:id="36365" w:author="phuong vu" w:date="2018-11-30T21:40:00Z">
              <w:tcPr>
                <w:tcW w:w="823" w:type="dxa"/>
                <w:noWrap/>
                <w:vAlign w:val="center"/>
              </w:tcPr>
            </w:tcPrChange>
          </w:tcPr>
          <w:p w14:paraId="58859D55" w14:textId="77777777" w:rsidR="006871B5" w:rsidRPr="00920004" w:rsidRDefault="006871B5" w:rsidP="00941ED9">
            <w:pPr>
              <w:jc w:val="center"/>
              <w:rPr>
                <w:ins w:id="36366" w:author="phuong vu" w:date="2018-11-30T14:07:00Z"/>
                <w:rPrChange w:id="36367" w:author="phuong vu" w:date="2018-11-30T22:36:00Z">
                  <w:rPr>
                    <w:ins w:id="36368" w:author="phuong vu" w:date="2018-11-30T14:07:00Z"/>
                  </w:rPr>
                </w:rPrChange>
              </w:rPr>
              <w:pPrChange w:id="36369" w:author="phuong vu" w:date="2018-11-30T21:39:00Z">
                <w:pPr>
                  <w:spacing w:line="276" w:lineRule="auto"/>
                  <w:jc w:val="center"/>
                </w:pPr>
              </w:pPrChange>
            </w:pPr>
          </w:p>
        </w:tc>
        <w:tc>
          <w:tcPr>
            <w:tcW w:w="1931" w:type="dxa"/>
            <w:noWrap/>
            <w:tcPrChange w:id="36370" w:author="phuong vu" w:date="2018-11-30T21:40:00Z">
              <w:tcPr>
                <w:tcW w:w="2138" w:type="dxa"/>
                <w:noWrap/>
              </w:tcPr>
            </w:tcPrChange>
          </w:tcPr>
          <w:p w14:paraId="18F1A378" w14:textId="77777777" w:rsidR="006871B5" w:rsidRPr="00920004" w:rsidRDefault="006871B5" w:rsidP="00941ED9">
            <w:pPr>
              <w:rPr>
                <w:ins w:id="36371" w:author="phuong vu" w:date="2018-11-30T14:07:00Z"/>
                <w:lang w:val="en-US"/>
                <w:rPrChange w:id="36372" w:author="phuong vu" w:date="2018-11-30T22:36:00Z">
                  <w:rPr>
                    <w:ins w:id="36373" w:author="phuong vu" w:date="2018-11-30T14:07:00Z"/>
                    <w:lang w:val="en-US"/>
                  </w:rPr>
                </w:rPrChange>
              </w:rPr>
              <w:pPrChange w:id="36374" w:author="phuong vu" w:date="2018-11-30T21:39:00Z">
                <w:pPr>
                  <w:keepNext/>
                  <w:spacing w:line="276" w:lineRule="auto"/>
                </w:pPr>
              </w:pPrChange>
            </w:pPr>
            <w:ins w:id="36375" w:author="phuong vu" w:date="2018-11-30T14:07:00Z">
              <w:r w:rsidRPr="00920004">
                <w:rPr>
                  <w:lang w:val="en-US"/>
                  <w:rPrChange w:id="36376" w:author="phuong vu" w:date="2018-11-30T22:36:00Z">
                    <w:rPr>
                      <w:lang w:val="en-US"/>
                    </w:rPr>
                  </w:rPrChange>
                </w:rPr>
                <w:t>ID ảnh khách hàng</w:t>
              </w:r>
            </w:ins>
          </w:p>
        </w:tc>
      </w:tr>
    </w:tbl>
    <w:p w14:paraId="47EBEFF3" w14:textId="27A14D39" w:rsidR="00941ED9" w:rsidRPr="00920004" w:rsidRDefault="006871B5" w:rsidP="00A17FA5">
      <w:pPr>
        <w:pStyle w:val="Caption"/>
        <w:rPr>
          <w:ins w:id="36377" w:author="phuong vu" w:date="2018-11-30T14:07:00Z"/>
          <w:rPrChange w:id="36378" w:author="phuong vu" w:date="2018-11-30T22:36:00Z">
            <w:rPr>
              <w:ins w:id="36379" w:author="phuong vu" w:date="2018-11-30T14:07:00Z"/>
              <w:b/>
              <w:i w:val="0"/>
              <w:iCs w:val="0"/>
            </w:rPr>
          </w:rPrChange>
        </w:rPr>
        <w:pPrChange w:id="36380" w:author="phuong vu" w:date="2018-11-30T22:42:00Z">
          <w:pPr>
            <w:pStyle w:val="Caption"/>
            <w:spacing w:line="276" w:lineRule="auto"/>
          </w:pPr>
        </w:pPrChange>
      </w:pPr>
      <w:bookmarkStart w:id="36381" w:name="_Toc531381657"/>
      <w:ins w:id="36382" w:author="phuong vu" w:date="2018-11-30T14:07:00Z">
        <w:r w:rsidRPr="00920004">
          <w:rPr>
            <w:rPrChange w:id="36383" w:author="phuong vu" w:date="2018-11-30T22:36:00Z">
              <w:rPr/>
            </w:rPrChange>
          </w:rPr>
          <w:t xml:space="preserve">Bảng </w:t>
        </w:r>
      </w:ins>
      <w:ins w:id="36384" w:author="phuong vu" w:date="2018-11-30T14:54:00Z">
        <w:r w:rsidR="00D632EE" w:rsidRPr="00920004">
          <w:rPr>
            <w:rPrChange w:id="36385" w:author="phuong vu" w:date="2018-11-30T22:36:00Z">
              <w:rPr/>
            </w:rPrChange>
          </w:rPr>
          <w:fldChar w:fldCharType="begin"/>
        </w:r>
        <w:r w:rsidR="00D632EE" w:rsidRPr="00920004">
          <w:rPr>
            <w:rPrChange w:id="36386" w:author="phuong vu" w:date="2018-11-30T22:36:00Z">
              <w:rPr/>
            </w:rPrChange>
          </w:rPr>
          <w:instrText xml:space="preserve"> STYLEREF 1 \s </w:instrText>
        </w:r>
      </w:ins>
      <w:r w:rsidR="00D632EE" w:rsidRPr="00920004">
        <w:rPr>
          <w:rPrChange w:id="36387" w:author="phuong vu" w:date="2018-11-30T22:36:00Z">
            <w:rPr/>
          </w:rPrChange>
        </w:rPr>
        <w:fldChar w:fldCharType="separate"/>
      </w:r>
      <w:r w:rsidR="00B5490C">
        <w:rPr>
          <w:noProof/>
        </w:rPr>
        <w:t>4</w:t>
      </w:r>
      <w:ins w:id="36388" w:author="phuong vu" w:date="2018-11-30T14:54:00Z">
        <w:r w:rsidR="00D632EE" w:rsidRPr="00920004">
          <w:rPr>
            <w:rPrChange w:id="36389" w:author="phuong vu" w:date="2018-11-30T22:36:00Z">
              <w:rPr/>
            </w:rPrChange>
          </w:rPr>
          <w:fldChar w:fldCharType="end"/>
        </w:r>
        <w:r w:rsidR="00D632EE" w:rsidRPr="00920004">
          <w:rPr>
            <w:rPrChange w:id="36390" w:author="phuong vu" w:date="2018-11-30T22:36:00Z">
              <w:rPr/>
            </w:rPrChange>
          </w:rPr>
          <w:t>.</w:t>
        </w:r>
        <w:r w:rsidR="00D632EE" w:rsidRPr="00920004">
          <w:rPr>
            <w:rPrChange w:id="36391" w:author="phuong vu" w:date="2018-11-30T22:36:00Z">
              <w:rPr/>
            </w:rPrChange>
          </w:rPr>
          <w:fldChar w:fldCharType="begin"/>
        </w:r>
        <w:r w:rsidR="00D632EE" w:rsidRPr="00920004">
          <w:rPr>
            <w:rPrChange w:id="36392" w:author="phuong vu" w:date="2018-11-30T22:36:00Z">
              <w:rPr/>
            </w:rPrChange>
          </w:rPr>
          <w:instrText xml:space="preserve"> SEQ Bảng \* ARABIC \s 1 </w:instrText>
        </w:r>
      </w:ins>
      <w:r w:rsidR="00D632EE" w:rsidRPr="00920004">
        <w:rPr>
          <w:rPrChange w:id="36393" w:author="phuong vu" w:date="2018-11-30T22:36:00Z">
            <w:rPr/>
          </w:rPrChange>
        </w:rPr>
        <w:fldChar w:fldCharType="separate"/>
      </w:r>
      <w:ins w:id="36394" w:author="phuong vu" w:date="2018-11-30T22:44:00Z">
        <w:r w:rsidR="00B5490C">
          <w:rPr>
            <w:noProof/>
          </w:rPr>
          <w:t>20</w:t>
        </w:r>
      </w:ins>
      <w:ins w:id="36395" w:author="phuong vu" w:date="2018-11-30T14:54:00Z">
        <w:r w:rsidR="00D632EE" w:rsidRPr="00920004">
          <w:rPr>
            <w:rPrChange w:id="36396" w:author="phuong vu" w:date="2018-11-30T22:36:00Z">
              <w:rPr/>
            </w:rPrChange>
          </w:rPr>
          <w:fldChar w:fldCharType="end"/>
        </w:r>
      </w:ins>
      <w:ins w:id="36397" w:author="phuong vu" w:date="2018-11-30T14:07:00Z">
        <w:r w:rsidRPr="00920004">
          <w:rPr>
            <w:rPrChange w:id="36398" w:author="phuong vu" w:date="2018-11-30T22:36:00Z">
              <w:rPr/>
            </w:rPrChange>
          </w:rPr>
          <w:t xml:space="preserve"> Bảng dữ liệu khách hàng</w:t>
        </w:r>
        <w:bookmarkEnd w:id="36381"/>
      </w:ins>
    </w:p>
    <w:p w14:paraId="013CC456" w14:textId="77777777" w:rsidR="006871B5" w:rsidRPr="00920004" w:rsidRDefault="006871B5" w:rsidP="00BD0851">
      <w:pPr>
        <w:spacing w:before="240" w:line="0" w:lineRule="atLeast"/>
        <w:rPr>
          <w:ins w:id="36399" w:author="phuong vu" w:date="2018-11-30T14:07:00Z"/>
          <w:b/>
          <w:lang w:val="en-US"/>
          <w:rPrChange w:id="36400" w:author="phuong vu" w:date="2018-11-30T22:36:00Z">
            <w:rPr>
              <w:ins w:id="36401" w:author="phuong vu" w:date="2018-11-30T14:07:00Z"/>
              <w:b/>
              <w:lang w:val="en-US"/>
            </w:rPr>
          </w:rPrChange>
        </w:rPr>
        <w:pPrChange w:id="36402" w:author="phuong vu" w:date="2018-11-30T14:16:00Z">
          <w:pPr>
            <w:spacing w:line="276" w:lineRule="auto"/>
          </w:pPr>
        </w:pPrChange>
      </w:pPr>
      <w:ins w:id="36403" w:author="phuong vu" w:date="2018-11-30T14:07:00Z">
        <w:r w:rsidRPr="00920004">
          <w:rPr>
            <w:b/>
            <w:lang w:val="en-US"/>
            <w:rPrChange w:id="36404" w:author="phuong vu" w:date="2018-11-30T22:36:00Z">
              <w:rPr>
                <w:b/>
                <w:lang w:val="en-US"/>
              </w:rPr>
            </w:rPrChange>
          </w:rPr>
          <w:t>BẢNG CUSTOMER_ORDER</w:t>
        </w:r>
      </w:ins>
    </w:p>
    <w:tbl>
      <w:tblPr>
        <w:tblStyle w:val="TableGrid"/>
        <w:tblW w:w="8730" w:type="dxa"/>
        <w:tblInd w:w="-5" w:type="dxa"/>
        <w:tblLook w:val="04A0" w:firstRow="1" w:lastRow="0" w:firstColumn="1" w:lastColumn="0" w:noHBand="0" w:noVBand="1"/>
        <w:tblPrChange w:id="36405" w:author="phuong vu" w:date="2018-11-30T21:50:00Z">
          <w:tblPr>
            <w:tblStyle w:val="TableGrid"/>
            <w:tblW w:w="8730" w:type="dxa"/>
            <w:tblInd w:w="-5" w:type="dxa"/>
            <w:tblLook w:val="04A0" w:firstRow="1" w:lastRow="0" w:firstColumn="1" w:lastColumn="0" w:noHBand="0" w:noVBand="1"/>
          </w:tblPr>
        </w:tblPrChange>
      </w:tblPr>
      <w:tblGrid>
        <w:gridCol w:w="708"/>
        <w:gridCol w:w="1993"/>
        <w:gridCol w:w="1300"/>
        <w:gridCol w:w="949"/>
        <w:gridCol w:w="943"/>
        <w:gridCol w:w="962"/>
        <w:gridCol w:w="1875"/>
        <w:tblGridChange w:id="36406">
          <w:tblGrid>
            <w:gridCol w:w="708"/>
            <w:gridCol w:w="1993"/>
            <w:gridCol w:w="1300"/>
            <w:gridCol w:w="1054"/>
            <w:gridCol w:w="838"/>
            <w:gridCol w:w="962"/>
            <w:gridCol w:w="1875"/>
          </w:tblGrid>
        </w:tblGridChange>
      </w:tblGrid>
      <w:tr w:rsidR="006871B5" w:rsidRPr="00920004" w14:paraId="4B646685" w14:textId="77777777" w:rsidTr="00E452E5">
        <w:trPr>
          <w:trHeight w:val="300"/>
          <w:ins w:id="36407" w:author="phuong vu" w:date="2018-11-30T14:07:00Z"/>
          <w:trPrChange w:id="36408" w:author="phuong vu" w:date="2018-11-30T21:50:00Z">
            <w:trPr>
              <w:trHeight w:val="300"/>
            </w:trPr>
          </w:trPrChange>
        </w:trPr>
        <w:tc>
          <w:tcPr>
            <w:tcW w:w="708" w:type="dxa"/>
            <w:noWrap/>
            <w:vAlign w:val="center"/>
            <w:hideMark/>
            <w:tcPrChange w:id="36409" w:author="phuong vu" w:date="2018-11-30T21:50:00Z">
              <w:tcPr>
                <w:tcW w:w="708" w:type="dxa"/>
                <w:noWrap/>
                <w:vAlign w:val="center"/>
                <w:hideMark/>
              </w:tcPr>
            </w:tcPrChange>
          </w:tcPr>
          <w:p w14:paraId="1344CC5F" w14:textId="77777777" w:rsidR="006871B5" w:rsidRPr="00920004" w:rsidRDefault="006871B5" w:rsidP="00BD0851">
            <w:pPr>
              <w:spacing w:before="240" w:line="0" w:lineRule="atLeast"/>
              <w:jc w:val="center"/>
              <w:rPr>
                <w:ins w:id="36410" w:author="phuong vu" w:date="2018-11-30T14:07:00Z"/>
                <w:b/>
                <w:bCs/>
                <w:rPrChange w:id="36411" w:author="phuong vu" w:date="2018-11-30T22:36:00Z">
                  <w:rPr>
                    <w:ins w:id="36412" w:author="phuong vu" w:date="2018-11-30T14:07:00Z"/>
                    <w:b/>
                    <w:bCs/>
                  </w:rPr>
                </w:rPrChange>
              </w:rPr>
              <w:pPrChange w:id="36413" w:author="phuong vu" w:date="2018-11-30T14:16:00Z">
                <w:pPr>
                  <w:spacing w:line="276" w:lineRule="auto"/>
                  <w:jc w:val="center"/>
                </w:pPr>
              </w:pPrChange>
            </w:pPr>
            <w:ins w:id="36414" w:author="phuong vu" w:date="2018-11-30T14:07:00Z">
              <w:r w:rsidRPr="00920004">
                <w:rPr>
                  <w:b/>
                  <w:bCs/>
                  <w:lang w:val="da-DK"/>
                  <w:rPrChange w:id="36415" w:author="phuong vu" w:date="2018-11-30T22:36:00Z">
                    <w:rPr>
                      <w:b/>
                      <w:bCs/>
                      <w:lang w:val="da-DK"/>
                    </w:rPr>
                  </w:rPrChange>
                </w:rPr>
                <w:t>STT</w:t>
              </w:r>
            </w:ins>
          </w:p>
        </w:tc>
        <w:tc>
          <w:tcPr>
            <w:tcW w:w="1993" w:type="dxa"/>
            <w:noWrap/>
            <w:vAlign w:val="center"/>
            <w:hideMark/>
            <w:tcPrChange w:id="36416" w:author="phuong vu" w:date="2018-11-30T21:50:00Z">
              <w:tcPr>
                <w:tcW w:w="1993" w:type="dxa"/>
                <w:noWrap/>
                <w:vAlign w:val="center"/>
                <w:hideMark/>
              </w:tcPr>
            </w:tcPrChange>
          </w:tcPr>
          <w:p w14:paraId="516103AC" w14:textId="77777777" w:rsidR="006871B5" w:rsidRPr="00920004" w:rsidRDefault="006871B5" w:rsidP="00BD0851">
            <w:pPr>
              <w:spacing w:before="240" w:line="0" w:lineRule="atLeast"/>
              <w:jc w:val="center"/>
              <w:rPr>
                <w:ins w:id="36417" w:author="phuong vu" w:date="2018-11-30T14:07:00Z"/>
                <w:b/>
                <w:bCs/>
                <w:rPrChange w:id="36418" w:author="phuong vu" w:date="2018-11-30T22:36:00Z">
                  <w:rPr>
                    <w:ins w:id="36419" w:author="phuong vu" w:date="2018-11-30T14:07:00Z"/>
                    <w:b/>
                    <w:bCs/>
                  </w:rPr>
                </w:rPrChange>
              </w:rPr>
              <w:pPrChange w:id="36420" w:author="phuong vu" w:date="2018-11-30T14:16:00Z">
                <w:pPr>
                  <w:spacing w:line="276" w:lineRule="auto"/>
                  <w:jc w:val="center"/>
                </w:pPr>
              </w:pPrChange>
            </w:pPr>
            <w:ins w:id="36421" w:author="phuong vu" w:date="2018-11-30T14:07:00Z">
              <w:r w:rsidRPr="00920004">
                <w:rPr>
                  <w:b/>
                  <w:bCs/>
                  <w:lang w:val="da-DK"/>
                  <w:rPrChange w:id="36422" w:author="phuong vu" w:date="2018-11-30T22:36:00Z">
                    <w:rPr>
                      <w:b/>
                      <w:bCs/>
                      <w:lang w:val="da-DK"/>
                    </w:rPr>
                  </w:rPrChange>
                </w:rPr>
                <w:t>Tên trường</w:t>
              </w:r>
            </w:ins>
          </w:p>
        </w:tc>
        <w:tc>
          <w:tcPr>
            <w:tcW w:w="1300" w:type="dxa"/>
            <w:noWrap/>
            <w:vAlign w:val="center"/>
            <w:hideMark/>
            <w:tcPrChange w:id="36423" w:author="phuong vu" w:date="2018-11-30T21:50:00Z">
              <w:tcPr>
                <w:tcW w:w="1300" w:type="dxa"/>
                <w:noWrap/>
                <w:vAlign w:val="center"/>
                <w:hideMark/>
              </w:tcPr>
            </w:tcPrChange>
          </w:tcPr>
          <w:p w14:paraId="11D6B471" w14:textId="77777777" w:rsidR="006871B5" w:rsidRPr="00920004" w:rsidRDefault="006871B5" w:rsidP="00BD0851">
            <w:pPr>
              <w:spacing w:before="240" w:line="0" w:lineRule="atLeast"/>
              <w:jc w:val="center"/>
              <w:rPr>
                <w:ins w:id="36424" w:author="phuong vu" w:date="2018-11-30T14:07:00Z"/>
                <w:b/>
                <w:bCs/>
                <w:rPrChange w:id="36425" w:author="phuong vu" w:date="2018-11-30T22:36:00Z">
                  <w:rPr>
                    <w:ins w:id="36426" w:author="phuong vu" w:date="2018-11-30T14:07:00Z"/>
                    <w:b/>
                    <w:bCs/>
                  </w:rPr>
                </w:rPrChange>
              </w:rPr>
              <w:pPrChange w:id="36427" w:author="phuong vu" w:date="2018-11-30T14:16:00Z">
                <w:pPr>
                  <w:spacing w:line="276" w:lineRule="auto"/>
                  <w:jc w:val="center"/>
                </w:pPr>
              </w:pPrChange>
            </w:pPr>
            <w:ins w:id="36428" w:author="phuong vu" w:date="2018-11-30T14:07:00Z">
              <w:r w:rsidRPr="00920004">
                <w:rPr>
                  <w:b/>
                  <w:bCs/>
                  <w:lang w:val="da-DK"/>
                  <w:rPrChange w:id="36429" w:author="phuong vu" w:date="2018-11-30T22:36:00Z">
                    <w:rPr>
                      <w:b/>
                      <w:bCs/>
                      <w:lang w:val="da-DK"/>
                    </w:rPr>
                  </w:rPrChange>
                </w:rPr>
                <w:t>Kiểu</w:t>
              </w:r>
            </w:ins>
          </w:p>
        </w:tc>
        <w:tc>
          <w:tcPr>
            <w:tcW w:w="949" w:type="dxa"/>
            <w:noWrap/>
            <w:vAlign w:val="center"/>
            <w:hideMark/>
            <w:tcPrChange w:id="36430" w:author="phuong vu" w:date="2018-11-30T21:50:00Z">
              <w:tcPr>
                <w:tcW w:w="1054" w:type="dxa"/>
                <w:noWrap/>
                <w:vAlign w:val="center"/>
                <w:hideMark/>
              </w:tcPr>
            </w:tcPrChange>
          </w:tcPr>
          <w:p w14:paraId="74D511D6" w14:textId="77777777" w:rsidR="006871B5" w:rsidRPr="00920004" w:rsidRDefault="006871B5" w:rsidP="00BD0851">
            <w:pPr>
              <w:spacing w:before="240" w:line="0" w:lineRule="atLeast"/>
              <w:jc w:val="center"/>
              <w:rPr>
                <w:ins w:id="36431" w:author="phuong vu" w:date="2018-11-30T14:07:00Z"/>
                <w:b/>
                <w:bCs/>
                <w:rPrChange w:id="36432" w:author="phuong vu" w:date="2018-11-30T22:36:00Z">
                  <w:rPr>
                    <w:ins w:id="36433" w:author="phuong vu" w:date="2018-11-30T14:07:00Z"/>
                    <w:b/>
                    <w:bCs/>
                  </w:rPr>
                </w:rPrChange>
              </w:rPr>
              <w:pPrChange w:id="36434" w:author="phuong vu" w:date="2018-11-30T14:16:00Z">
                <w:pPr>
                  <w:spacing w:line="276" w:lineRule="auto"/>
                  <w:jc w:val="center"/>
                </w:pPr>
              </w:pPrChange>
            </w:pPr>
            <w:ins w:id="36435" w:author="phuong vu" w:date="2018-11-30T14:07:00Z">
              <w:r w:rsidRPr="00920004">
                <w:rPr>
                  <w:b/>
                  <w:bCs/>
                  <w:lang w:val="da-DK"/>
                  <w:rPrChange w:id="36436" w:author="phuong vu" w:date="2018-11-30T22:36:00Z">
                    <w:rPr>
                      <w:b/>
                      <w:bCs/>
                      <w:lang w:val="da-DK"/>
                    </w:rPr>
                  </w:rPrChange>
                </w:rPr>
                <w:t>Chấp nhận Null</w:t>
              </w:r>
            </w:ins>
          </w:p>
        </w:tc>
        <w:tc>
          <w:tcPr>
            <w:tcW w:w="943" w:type="dxa"/>
            <w:noWrap/>
            <w:vAlign w:val="center"/>
            <w:hideMark/>
            <w:tcPrChange w:id="36437" w:author="phuong vu" w:date="2018-11-30T21:50:00Z">
              <w:tcPr>
                <w:tcW w:w="838" w:type="dxa"/>
                <w:noWrap/>
                <w:vAlign w:val="center"/>
                <w:hideMark/>
              </w:tcPr>
            </w:tcPrChange>
          </w:tcPr>
          <w:p w14:paraId="2D1A4730" w14:textId="77777777" w:rsidR="006871B5" w:rsidRPr="00920004" w:rsidRDefault="006871B5" w:rsidP="00BD0851">
            <w:pPr>
              <w:spacing w:before="240" w:line="0" w:lineRule="atLeast"/>
              <w:jc w:val="center"/>
              <w:rPr>
                <w:ins w:id="36438" w:author="phuong vu" w:date="2018-11-30T14:07:00Z"/>
                <w:b/>
                <w:bCs/>
                <w:rPrChange w:id="36439" w:author="phuong vu" w:date="2018-11-30T22:36:00Z">
                  <w:rPr>
                    <w:ins w:id="36440" w:author="phuong vu" w:date="2018-11-30T14:07:00Z"/>
                    <w:b/>
                    <w:bCs/>
                  </w:rPr>
                </w:rPrChange>
              </w:rPr>
              <w:pPrChange w:id="36441" w:author="phuong vu" w:date="2018-11-30T14:16:00Z">
                <w:pPr>
                  <w:spacing w:line="276" w:lineRule="auto"/>
                  <w:jc w:val="center"/>
                </w:pPr>
              </w:pPrChange>
            </w:pPr>
            <w:ins w:id="36442" w:author="phuong vu" w:date="2018-11-30T14:07:00Z">
              <w:r w:rsidRPr="00920004">
                <w:rPr>
                  <w:b/>
                  <w:bCs/>
                  <w:lang w:val="da-DK"/>
                  <w:rPrChange w:id="36443" w:author="phuong vu" w:date="2018-11-30T22:36:00Z">
                    <w:rPr>
                      <w:b/>
                      <w:bCs/>
                      <w:lang w:val="da-DK"/>
                    </w:rPr>
                  </w:rPrChange>
                </w:rPr>
                <w:t>Khóa chính</w:t>
              </w:r>
            </w:ins>
          </w:p>
        </w:tc>
        <w:tc>
          <w:tcPr>
            <w:tcW w:w="962" w:type="dxa"/>
            <w:noWrap/>
            <w:vAlign w:val="center"/>
            <w:hideMark/>
            <w:tcPrChange w:id="36444" w:author="phuong vu" w:date="2018-11-30T21:50:00Z">
              <w:tcPr>
                <w:tcW w:w="962" w:type="dxa"/>
                <w:noWrap/>
                <w:vAlign w:val="center"/>
                <w:hideMark/>
              </w:tcPr>
            </w:tcPrChange>
          </w:tcPr>
          <w:p w14:paraId="6429CD6F" w14:textId="77777777" w:rsidR="006871B5" w:rsidRPr="00920004" w:rsidRDefault="006871B5" w:rsidP="00BD0851">
            <w:pPr>
              <w:spacing w:before="240" w:line="0" w:lineRule="atLeast"/>
              <w:jc w:val="center"/>
              <w:rPr>
                <w:ins w:id="36445" w:author="phuong vu" w:date="2018-11-30T14:07:00Z"/>
                <w:b/>
                <w:bCs/>
                <w:rPrChange w:id="36446" w:author="phuong vu" w:date="2018-11-30T22:36:00Z">
                  <w:rPr>
                    <w:ins w:id="36447" w:author="phuong vu" w:date="2018-11-30T14:07:00Z"/>
                    <w:b/>
                    <w:bCs/>
                  </w:rPr>
                </w:rPrChange>
              </w:rPr>
              <w:pPrChange w:id="36448" w:author="phuong vu" w:date="2018-11-30T14:16:00Z">
                <w:pPr>
                  <w:spacing w:line="276" w:lineRule="auto"/>
                  <w:jc w:val="center"/>
                </w:pPr>
              </w:pPrChange>
            </w:pPr>
            <w:ins w:id="36449" w:author="phuong vu" w:date="2018-11-30T14:07:00Z">
              <w:r w:rsidRPr="00920004">
                <w:rPr>
                  <w:b/>
                  <w:bCs/>
                  <w:lang w:val="da-DK"/>
                  <w:rPrChange w:id="36450" w:author="phuong vu" w:date="2018-11-30T22:36:00Z">
                    <w:rPr>
                      <w:b/>
                      <w:bCs/>
                      <w:lang w:val="da-DK"/>
                    </w:rPr>
                  </w:rPrChange>
                </w:rPr>
                <w:t>Khóa ngoại</w:t>
              </w:r>
            </w:ins>
          </w:p>
        </w:tc>
        <w:tc>
          <w:tcPr>
            <w:tcW w:w="1875" w:type="dxa"/>
            <w:noWrap/>
            <w:vAlign w:val="center"/>
            <w:hideMark/>
            <w:tcPrChange w:id="36451" w:author="phuong vu" w:date="2018-11-30T21:50:00Z">
              <w:tcPr>
                <w:tcW w:w="1875" w:type="dxa"/>
                <w:noWrap/>
                <w:vAlign w:val="center"/>
                <w:hideMark/>
              </w:tcPr>
            </w:tcPrChange>
          </w:tcPr>
          <w:p w14:paraId="32BB02BA" w14:textId="77777777" w:rsidR="006871B5" w:rsidRPr="00920004" w:rsidRDefault="006871B5" w:rsidP="00BD0851">
            <w:pPr>
              <w:spacing w:before="240" w:line="0" w:lineRule="atLeast"/>
              <w:jc w:val="center"/>
              <w:rPr>
                <w:ins w:id="36452" w:author="phuong vu" w:date="2018-11-30T14:07:00Z"/>
                <w:b/>
                <w:bCs/>
                <w:rPrChange w:id="36453" w:author="phuong vu" w:date="2018-11-30T22:36:00Z">
                  <w:rPr>
                    <w:ins w:id="36454" w:author="phuong vu" w:date="2018-11-30T14:07:00Z"/>
                    <w:b/>
                    <w:bCs/>
                  </w:rPr>
                </w:rPrChange>
              </w:rPr>
              <w:pPrChange w:id="36455" w:author="phuong vu" w:date="2018-11-30T14:16:00Z">
                <w:pPr>
                  <w:spacing w:line="276" w:lineRule="auto"/>
                  <w:jc w:val="center"/>
                </w:pPr>
              </w:pPrChange>
            </w:pPr>
            <w:ins w:id="36456" w:author="phuong vu" w:date="2018-11-30T14:07:00Z">
              <w:r w:rsidRPr="00920004">
                <w:rPr>
                  <w:b/>
                  <w:bCs/>
                  <w:lang w:val="da-DK"/>
                  <w:rPrChange w:id="36457" w:author="phuong vu" w:date="2018-11-30T22:36:00Z">
                    <w:rPr>
                      <w:b/>
                      <w:bCs/>
                      <w:lang w:val="da-DK"/>
                    </w:rPr>
                  </w:rPrChange>
                </w:rPr>
                <w:t>Mô tả</w:t>
              </w:r>
            </w:ins>
          </w:p>
        </w:tc>
      </w:tr>
      <w:tr w:rsidR="006871B5" w:rsidRPr="00920004" w14:paraId="11AE8C3C" w14:textId="77777777" w:rsidTr="00E452E5">
        <w:trPr>
          <w:trHeight w:val="300"/>
          <w:ins w:id="36458" w:author="phuong vu" w:date="2018-11-30T14:07:00Z"/>
          <w:trPrChange w:id="36459" w:author="phuong vu" w:date="2018-11-30T21:50:00Z">
            <w:trPr>
              <w:trHeight w:val="300"/>
            </w:trPr>
          </w:trPrChange>
        </w:trPr>
        <w:tc>
          <w:tcPr>
            <w:tcW w:w="708" w:type="dxa"/>
            <w:noWrap/>
            <w:vAlign w:val="center"/>
            <w:hideMark/>
            <w:tcPrChange w:id="36460" w:author="phuong vu" w:date="2018-11-30T21:50:00Z">
              <w:tcPr>
                <w:tcW w:w="708" w:type="dxa"/>
                <w:noWrap/>
                <w:vAlign w:val="center"/>
                <w:hideMark/>
              </w:tcPr>
            </w:tcPrChange>
          </w:tcPr>
          <w:p w14:paraId="65BDEB0F" w14:textId="77777777" w:rsidR="006871B5" w:rsidRPr="00920004" w:rsidRDefault="006871B5" w:rsidP="00BD0851">
            <w:pPr>
              <w:spacing w:before="240" w:line="0" w:lineRule="atLeast"/>
              <w:jc w:val="center"/>
              <w:rPr>
                <w:ins w:id="36461" w:author="phuong vu" w:date="2018-11-30T14:07:00Z"/>
                <w:rPrChange w:id="36462" w:author="phuong vu" w:date="2018-11-30T22:36:00Z">
                  <w:rPr>
                    <w:ins w:id="36463" w:author="phuong vu" w:date="2018-11-30T14:07:00Z"/>
                  </w:rPr>
                </w:rPrChange>
              </w:rPr>
              <w:pPrChange w:id="36464" w:author="phuong vu" w:date="2018-11-30T14:16:00Z">
                <w:pPr>
                  <w:spacing w:line="276" w:lineRule="auto"/>
                  <w:jc w:val="center"/>
                </w:pPr>
              </w:pPrChange>
            </w:pPr>
            <w:ins w:id="36465" w:author="phuong vu" w:date="2018-11-30T14:07:00Z">
              <w:r w:rsidRPr="00920004">
                <w:rPr>
                  <w:rPrChange w:id="36466" w:author="phuong vu" w:date="2018-11-30T22:36:00Z">
                    <w:rPr/>
                  </w:rPrChange>
                </w:rPr>
                <w:t>1</w:t>
              </w:r>
            </w:ins>
          </w:p>
        </w:tc>
        <w:tc>
          <w:tcPr>
            <w:tcW w:w="1993" w:type="dxa"/>
            <w:noWrap/>
            <w:hideMark/>
            <w:tcPrChange w:id="36467" w:author="phuong vu" w:date="2018-11-30T21:50:00Z">
              <w:tcPr>
                <w:tcW w:w="1993" w:type="dxa"/>
                <w:noWrap/>
                <w:hideMark/>
              </w:tcPr>
            </w:tcPrChange>
          </w:tcPr>
          <w:p w14:paraId="41EF8A1F" w14:textId="77777777" w:rsidR="006871B5" w:rsidRPr="00920004" w:rsidRDefault="006871B5" w:rsidP="00941ED9">
            <w:pPr>
              <w:rPr>
                <w:ins w:id="36468" w:author="phuong vu" w:date="2018-11-30T14:07:00Z"/>
                <w:rPrChange w:id="36469" w:author="phuong vu" w:date="2018-11-30T22:36:00Z">
                  <w:rPr>
                    <w:ins w:id="36470" w:author="phuong vu" w:date="2018-11-30T14:07:00Z"/>
                  </w:rPr>
                </w:rPrChange>
              </w:rPr>
              <w:pPrChange w:id="36471" w:author="phuong vu" w:date="2018-11-30T21:41:00Z">
                <w:pPr>
                  <w:spacing w:line="276" w:lineRule="auto"/>
                </w:pPr>
              </w:pPrChange>
            </w:pPr>
            <w:ins w:id="36472" w:author="phuong vu" w:date="2018-11-30T14:07:00Z">
              <w:r w:rsidRPr="00920004">
                <w:rPr>
                  <w:rPrChange w:id="36473" w:author="phuong vu" w:date="2018-11-30T22:36:00Z">
                    <w:rPr/>
                  </w:rPrChange>
                </w:rPr>
                <w:t>id</w:t>
              </w:r>
            </w:ins>
          </w:p>
        </w:tc>
        <w:tc>
          <w:tcPr>
            <w:tcW w:w="1300" w:type="dxa"/>
            <w:noWrap/>
            <w:hideMark/>
            <w:tcPrChange w:id="36474" w:author="phuong vu" w:date="2018-11-30T21:50:00Z">
              <w:tcPr>
                <w:tcW w:w="1300" w:type="dxa"/>
                <w:noWrap/>
                <w:hideMark/>
              </w:tcPr>
            </w:tcPrChange>
          </w:tcPr>
          <w:p w14:paraId="1D92A1C7" w14:textId="77777777" w:rsidR="006871B5" w:rsidRPr="00920004" w:rsidRDefault="006871B5" w:rsidP="00941ED9">
            <w:pPr>
              <w:rPr>
                <w:ins w:id="36475" w:author="phuong vu" w:date="2018-11-30T14:07:00Z"/>
                <w:rPrChange w:id="36476" w:author="phuong vu" w:date="2018-11-30T22:36:00Z">
                  <w:rPr>
                    <w:ins w:id="36477" w:author="phuong vu" w:date="2018-11-30T14:07:00Z"/>
                  </w:rPr>
                </w:rPrChange>
              </w:rPr>
              <w:pPrChange w:id="36478" w:author="phuong vu" w:date="2018-11-30T21:41:00Z">
                <w:pPr>
                  <w:spacing w:line="276" w:lineRule="auto"/>
                </w:pPr>
              </w:pPrChange>
            </w:pPr>
            <w:ins w:id="36479" w:author="phuong vu" w:date="2018-11-30T14:07:00Z">
              <w:r w:rsidRPr="00920004">
                <w:rPr>
                  <w:rPrChange w:id="36480" w:author="phuong vu" w:date="2018-11-30T22:36:00Z">
                    <w:rPr/>
                  </w:rPrChange>
                </w:rPr>
                <w:t>numeric</w:t>
              </w:r>
            </w:ins>
          </w:p>
        </w:tc>
        <w:tc>
          <w:tcPr>
            <w:tcW w:w="949" w:type="dxa"/>
            <w:noWrap/>
            <w:vAlign w:val="center"/>
            <w:hideMark/>
            <w:tcPrChange w:id="36481" w:author="phuong vu" w:date="2018-11-30T21:50:00Z">
              <w:tcPr>
                <w:tcW w:w="1054" w:type="dxa"/>
                <w:noWrap/>
                <w:hideMark/>
              </w:tcPr>
            </w:tcPrChange>
          </w:tcPr>
          <w:p w14:paraId="1D5512F5" w14:textId="77777777" w:rsidR="006871B5" w:rsidRPr="00920004" w:rsidRDefault="006871B5" w:rsidP="00941ED9">
            <w:pPr>
              <w:jc w:val="center"/>
              <w:rPr>
                <w:ins w:id="36482" w:author="phuong vu" w:date="2018-11-30T14:07:00Z"/>
                <w:rPrChange w:id="36483" w:author="phuong vu" w:date="2018-11-30T22:36:00Z">
                  <w:rPr>
                    <w:ins w:id="36484" w:author="phuong vu" w:date="2018-11-30T14:07:00Z"/>
                  </w:rPr>
                </w:rPrChange>
              </w:rPr>
              <w:pPrChange w:id="36485" w:author="phuong vu" w:date="2018-11-30T21:41:00Z">
                <w:pPr>
                  <w:spacing w:line="276" w:lineRule="auto"/>
                  <w:jc w:val="center"/>
                </w:pPr>
              </w:pPrChange>
            </w:pPr>
          </w:p>
        </w:tc>
        <w:tc>
          <w:tcPr>
            <w:tcW w:w="943" w:type="dxa"/>
            <w:noWrap/>
            <w:vAlign w:val="center"/>
            <w:hideMark/>
            <w:tcPrChange w:id="36486" w:author="phuong vu" w:date="2018-11-30T21:50:00Z">
              <w:tcPr>
                <w:tcW w:w="838" w:type="dxa"/>
                <w:noWrap/>
                <w:hideMark/>
              </w:tcPr>
            </w:tcPrChange>
          </w:tcPr>
          <w:p w14:paraId="63C4F54D" w14:textId="77777777" w:rsidR="006871B5" w:rsidRPr="00920004" w:rsidRDefault="006871B5" w:rsidP="00941ED9">
            <w:pPr>
              <w:jc w:val="center"/>
              <w:rPr>
                <w:ins w:id="36487" w:author="phuong vu" w:date="2018-11-30T14:07:00Z"/>
                <w:rPrChange w:id="36488" w:author="phuong vu" w:date="2018-11-30T22:36:00Z">
                  <w:rPr>
                    <w:ins w:id="36489" w:author="phuong vu" w:date="2018-11-30T14:07:00Z"/>
                  </w:rPr>
                </w:rPrChange>
              </w:rPr>
              <w:pPrChange w:id="36490" w:author="phuong vu" w:date="2018-11-30T21:41:00Z">
                <w:pPr>
                  <w:spacing w:line="276" w:lineRule="auto"/>
                  <w:jc w:val="center"/>
                </w:pPr>
              </w:pPrChange>
            </w:pPr>
            <w:ins w:id="36491" w:author="phuong vu" w:date="2018-11-30T14:07:00Z">
              <w:r w:rsidRPr="00920004">
                <w:rPr>
                  <w:rPrChange w:id="36492" w:author="phuong vu" w:date="2018-11-30T22:36:00Z">
                    <w:rPr/>
                  </w:rPrChange>
                </w:rPr>
                <w:t>X</w:t>
              </w:r>
            </w:ins>
          </w:p>
        </w:tc>
        <w:tc>
          <w:tcPr>
            <w:tcW w:w="962" w:type="dxa"/>
            <w:noWrap/>
            <w:vAlign w:val="center"/>
            <w:hideMark/>
            <w:tcPrChange w:id="36493" w:author="phuong vu" w:date="2018-11-30T21:50:00Z">
              <w:tcPr>
                <w:tcW w:w="962" w:type="dxa"/>
                <w:noWrap/>
                <w:hideMark/>
              </w:tcPr>
            </w:tcPrChange>
          </w:tcPr>
          <w:p w14:paraId="160382F0" w14:textId="77777777" w:rsidR="006871B5" w:rsidRPr="00920004" w:rsidRDefault="006871B5" w:rsidP="00941ED9">
            <w:pPr>
              <w:jc w:val="center"/>
              <w:rPr>
                <w:ins w:id="36494" w:author="phuong vu" w:date="2018-11-30T14:07:00Z"/>
                <w:rPrChange w:id="36495" w:author="phuong vu" w:date="2018-11-30T22:36:00Z">
                  <w:rPr>
                    <w:ins w:id="36496" w:author="phuong vu" w:date="2018-11-30T14:07:00Z"/>
                  </w:rPr>
                </w:rPrChange>
              </w:rPr>
              <w:pPrChange w:id="36497" w:author="phuong vu" w:date="2018-11-30T21:41:00Z">
                <w:pPr>
                  <w:spacing w:line="276" w:lineRule="auto"/>
                  <w:jc w:val="center"/>
                </w:pPr>
              </w:pPrChange>
            </w:pPr>
          </w:p>
        </w:tc>
        <w:tc>
          <w:tcPr>
            <w:tcW w:w="1875" w:type="dxa"/>
            <w:noWrap/>
            <w:hideMark/>
            <w:tcPrChange w:id="36498" w:author="phuong vu" w:date="2018-11-30T21:50:00Z">
              <w:tcPr>
                <w:tcW w:w="1875" w:type="dxa"/>
                <w:noWrap/>
                <w:hideMark/>
              </w:tcPr>
            </w:tcPrChange>
          </w:tcPr>
          <w:p w14:paraId="1FC2DD3F" w14:textId="77777777" w:rsidR="006871B5" w:rsidRPr="00920004" w:rsidRDefault="006871B5" w:rsidP="00941ED9">
            <w:pPr>
              <w:rPr>
                <w:ins w:id="36499" w:author="phuong vu" w:date="2018-11-30T14:07:00Z"/>
                <w:lang w:val="en-US"/>
                <w:rPrChange w:id="36500" w:author="phuong vu" w:date="2018-11-30T22:36:00Z">
                  <w:rPr>
                    <w:ins w:id="36501" w:author="phuong vu" w:date="2018-11-30T14:07:00Z"/>
                    <w:lang w:val="en-US"/>
                  </w:rPr>
                </w:rPrChange>
              </w:rPr>
              <w:pPrChange w:id="36502" w:author="phuong vu" w:date="2018-11-30T21:41:00Z">
                <w:pPr>
                  <w:spacing w:line="276" w:lineRule="auto"/>
                </w:pPr>
              </w:pPrChange>
            </w:pPr>
            <w:ins w:id="36503" w:author="phuong vu" w:date="2018-11-30T14:07:00Z">
              <w:r w:rsidRPr="00920004">
                <w:rPr>
                  <w:rPrChange w:id="36504" w:author="phuong vu" w:date="2018-11-30T22:36:00Z">
                    <w:rPr/>
                  </w:rPrChange>
                </w:rPr>
                <w:t>ID đ</w:t>
              </w:r>
              <w:r w:rsidRPr="00920004">
                <w:rPr>
                  <w:lang w:val="en-US"/>
                  <w:rPrChange w:id="36505" w:author="phuong vu" w:date="2018-11-30T22:36:00Z">
                    <w:rPr>
                      <w:lang w:val="en-US"/>
                    </w:rPr>
                  </w:rPrChange>
                </w:rPr>
                <w:t>ơn hàng</w:t>
              </w:r>
            </w:ins>
          </w:p>
        </w:tc>
      </w:tr>
      <w:tr w:rsidR="006871B5" w:rsidRPr="00920004" w14:paraId="6D87856A" w14:textId="77777777" w:rsidTr="00E452E5">
        <w:trPr>
          <w:trHeight w:val="300"/>
          <w:ins w:id="36506" w:author="phuong vu" w:date="2018-11-30T14:07:00Z"/>
          <w:trPrChange w:id="36507" w:author="phuong vu" w:date="2018-11-30T21:50:00Z">
            <w:trPr>
              <w:trHeight w:val="300"/>
            </w:trPr>
          </w:trPrChange>
        </w:trPr>
        <w:tc>
          <w:tcPr>
            <w:tcW w:w="708" w:type="dxa"/>
            <w:noWrap/>
            <w:vAlign w:val="center"/>
            <w:hideMark/>
            <w:tcPrChange w:id="36508" w:author="phuong vu" w:date="2018-11-30T21:50:00Z">
              <w:tcPr>
                <w:tcW w:w="708" w:type="dxa"/>
                <w:noWrap/>
                <w:vAlign w:val="center"/>
                <w:hideMark/>
              </w:tcPr>
            </w:tcPrChange>
          </w:tcPr>
          <w:p w14:paraId="7046A52C" w14:textId="77777777" w:rsidR="006871B5" w:rsidRPr="00920004" w:rsidRDefault="006871B5" w:rsidP="00BD0851">
            <w:pPr>
              <w:spacing w:before="240" w:line="0" w:lineRule="atLeast"/>
              <w:jc w:val="center"/>
              <w:rPr>
                <w:ins w:id="36509" w:author="phuong vu" w:date="2018-11-30T14:07:00Z"/>
                <w:rPrChange w:id="36510" w:author="phuong vu" w:date="2018-11-30T22:36:00Z">
                  <w:rPr>
                    <w:ins w:id="36511" w:author="phuong vu" w:date="2018-11-30T14:07:00Z"/>
                  </w:rPr>
                </w:rPrChange>
              </w:rPr>
              <w:pPrChange w:id="36512" w:author="phuong vu" w:date="2018-11-30T14:16:00Z">
                <w:pPr>
                  <w:spacing w:line="276" w:lineRule="auto"/>
                  <w:jc w:val="center"/>
                </w:pPr>
              </w:pPrChange>
            </w:pPr>
            <w:ins w:id="36513" w:author="phuong vu" w:date="2018-11-30T14:07:00Z">
              <w:r w:rsidRPr="00920004">
                <w:rPr>
                  <w:rPrChange w:id="36514" w:author="phuong vu" w:date="2018-11-30T22:36:00Z">
                    <w:rPr/>
                  </w:rPrChange>
                </w:rPr>
                <w:t>2</w:t>
              </w:r>
            </w:ins>
          </w:p>
        </w:tc>
        <w:tc>
          <w:tcPr>
            <w:tcW w:w="1993" w:type="dxa"/>
            <w:noWrap/>
            <w:hideMark/>
            <w:tcPrChange w:id="36515" w:author="phuong vu" w:date="2018-11-30T21:50:00Z">
              <w:tcPr>
                <w:tcW w:w="1993" w:type="dxa"/>
                <w:noWrap/>
                <w:hideMark/>
              </w:tcPr>
            </w:tcPrChange>
          </w:tcPr>
          <w:p w14:paraId="613B7ED8" w14:textId="77777777" w:rsidR="006871B5" w:rsidRPr="00920004" w:rsidRDefault="006871B5" w:rsidP="00941ED9">
            <w:pPr>
              <w:rPr>
                <w:ins w:id="36516" w:author="phuong vu" w:date="2018-11-30T14:07:00Z"/>
                <w:rPrChange w:id="36517" w:author="phuong vu" w:date="2018-11-30T22:36:00Z">
                  <w:rPr>
                    <w:ins w:id="36518" w:author="phuong vu" w:date="2018-11-30T14:07:00Z"/>
                  </w:rPr>
                </w:rPrChange>
              </w:rPr>
              <w:pPrChange w:id="36519" w:author="phuong vu" w:date="2018-11-30T21:41:00Z">
                <w:pPr>
                  <w:spacing w:line="276" w:lineRule="auto"/>
                </w:pPr>
              </w:pPrChange>
            </w:pPr>
            <w:ins w:id="36520" w:author="phuong vu" w:date="2018-11-30T14:07:00Z">
              <w:r w:rsidRPr="00920004">
                <w:rPr>
                  <w:lang w:val="en-US"/>
                  <w:rPrChange w:id="36521" w:author="phuong vu" w:date="2018-11-30T22:36:00Z">
                    <w:rPr>
                      <w:lang w:val="en-US"/>
                    </w:rPr>
                  </w:rPrChange>
                </w:rPr>
                <w:t>customer</w:t>
              </w:r>
              <w:r w:rsidRPr="00920004">
                <w:rPr>
                  <w:rPrChange w:id="36522" w:author="phuong vu" w:date="2018-11-30T22:36:00Z">
                    <w:rPr/>
                  </w:rPrChange>
                </w:rPr>
                <w:t>_id</w:t>
              </w:r>
            </w:ins>
          </w:p>
        </w:tc>
        <w:tc>
          <w:tcPr>
            <w:tcW w:w="1300" w:type="dxa"/>
            <w:noWrap/>
            <w:hideMark/>
            <w:tcPrChange w:id="36523" w:author="phuong vu" w:date="2018-11-30T21:50:00Z">
              <w:tcPr>
                <w:tcW w:w="1300" w:type="dxa"/>
                <w:noWrap/>
                <w:hideMark/>
              </w:tcPr>
            </w:tcPrChange>
          </w:tcPr>
          <w:p w14:paraId="427E1A08" w14:textId="77777777" w:rsidR="006871B5" w:rsidRPr="00920004" w:rsidRDefault="006871B5" w:rsidP="00941ED9">
            <w:pPr>
              <w:rPr>
                <w:ins w:id="36524" w:author="phuong vu" w:date="2018-11-30T14:07:00Z"/>
                <w:rPrChange w:id="36525" w:author="phuong vu" w:date="2018-11-30T22:36:00Z">
                  <w:rPr>
                    <w:ins w:id="36526" w:author="phuong vu" w:date="2018-11-30T14:07:00Z"/>
                  </w:rPr>
                </w:rPrChange>
              </w:rPr>
              <w:pPrChange w:id="36527" w:author="phuong vu" w:date="2018-11-30T21:41:00Z">
                <w:pPr>
                  <w:spacing w:line="276" w:lineRule="auto"/>
                </w:pPr>
              </w:pPrChange>
            </w:pPr>
            <w:ins w:id="36528" w:author="phuong vu" w:date="2018-11-30T14:07:00Z">
              <w:r w:rsidRPr="00920004">
                <w:rPr>
                  <w:rPrChange w:id="36529" w:author="phuong vu" w:date="2018-11-30T22:36:00Z">
                    <w:rPr/>
                  </w:rPrChange>
                </w:rPr>
                <w:t>numeric</w:t>
              </w:r>
            </w:ins>
          </w:p>
        </w:tc>
        <w:tc>
          <w:tcPr>
            <w:tcW w:w="949" w:type="dxa"/>
            <w:noWrap/>
            <w:vAlign w:val="center"/>
            <w:tcPrChange w:id="36530" w:author="phuong vu" w:date="2018-11-30T21:50:00Z">
              <w:tcPr>
                <w:tcW w:w="1054" w:type="dxa"/>
                <w:noWrap/>
              </w:tcPr>
            </w:tcPrChange>
          </w:tcPr>
          <w:p w14:paraId="7AB97E84" w14:textId="2636E306" w:rsidR="006871B5" w:rsidRPr="00920004" w:rsidRDefault="006871B5" w:rsidP="00941ED9">
            <w:pPr>
              <w:jc w:val="center"/>
              <w:rPr>
                <w:ins w:id="36531" w:author="phuong vu" w:date="2018-11-30T14:07:00Z"/>
                <w:lang w:val="en-US"/>
                <w:rPrChange w:id="36532" w:author="phuong vu" w:date="2018-11-30T22:36:00Z">
                  <w:rPr>
                    <w:ins w:id="36533" w:author="phuong vu" w:date="2018-11-30T14:07:00Z"/>
                  </w:rPr>
                </w:rPrChange>
              </w:rPr>
              <w:pPrChange w:id="36534" w:author="phuong vu" w:date="2018-11-30T21:41:00Z">
                <w:pPr>
                  <w:spacing w:line="276" w:lineRule="auto"/>
                  <w:jc w:val="center"/>
                </w:pPr>
              </w:pPrChange>
            </w:pPr>
          </w:p>
        </w:tc>
        <w:tc>
          <w:tcPr>
            <w:tcW w:w="943" w:type="dxa"/>
            <w:noWrap/>
            <w:vAlign w:val="center"/>
            <w:hideMark/>
            <w:tcPrChange w:id="36535" w:author="phuong vu" w:date="2018-11-30T21:50:00Z">
              <w:tcPr>
                <w:tcW w:w="838" w:type="dxa"/>
                <w:noWrap/>
                <w:hideMark/>
              </w:tcPr>
            </w:tcPrChange>
          </w:tcPr>
          <w:p w14:paraId="39379773" w14:textId="77777777" w:rsidR="006871B5" w:rsidRPr="00920004" w:rsidRDefault="006871B5" w:rsidP="00941ED9">
            <w:pPr>
              <w:jc w:val="center"/>
              <w:rPr>
                <w:ins w:id="36536" w:author="phuong vu" w:date="2018-11-30T14:07:00Z"/>
                <w:rPrChange w:id="36537" w:author="phuong vu" w:date="2018-11-30T22:36:00Z">
                  <w:rPr>
                    <w:ins w:id="36538" w:author="phuong vu" w:date="2018-11-30T14:07:00Z"/>
                  </w:rPr>
                </w:rPrChange>
              </w:rPr>
              <w:pPrChange w:id="36539" w:author="phuong vu" w:date="2018-11-30T21:41:00Z">
                <w:pPr>
                  <w:spacing w:line="276" w:lineRule="auto"/>
                  <w:jc w:val="center"/>
                </w:pPr>
              </w:pPrChange>
            </w:pPr>
          </w:p>
        </w:tc>
        <w:tc>
          <w:tcPr>
            <w:tcW w:w="962" w:type="dxa"/>
            <w:noWrap/>
            <w:vAlign w:val="center"/>
            <w:hideMark/>
            <w:tcPrChange w:id="36540" w:author="phuong vu" w:date="2018-11-30T21:50:00Z">
              <w:tcPr>
                <w:tcW w:w="962" w:type="dxa"/>
                <w:noWrap/>
                <w:hideMark/>
              </w:tcPr>
            </w:tcPrChange>
          </w:tcPr>
          <w:p w14:paraId="24B9D63E" w14:textId="77777777" w:rsidR="006871B5" w:rsidRPr="00920004" w:rsidRDefault="006871B5" w:rsidP="00941ED9">
            <w:pPr>
              <w:jc w:val="center"/>
              <w:rPr>
                <w:ins w:id="36541" w:author="phuong vu" w:date="2018-11-30T14:07:00Z"/>
                <w:rPrChange w:id="36542" w:author="phuong vu" w:date="2018-11-30T22:36:00Z">
                  <w:rPr>
                    <w:ins w:id="36543" w:author="phuong vu" w:date="2018-11-30T14:07:00Z"/>
                  </w:rPr>
                </w:rPrChange>
              </w:rPr>
              <w:pPrChange w:id="36544" w:author="phuong vu" w:date="2018-11-30T21:41:00Z">
                <w:pPr>
                  <w:spacing w:line="276" w:lineRule="auto"/>
                  <w:jc w:val="center"/>
                </w:pPr>
              </w:pPrChange>
            </w:pPr>
            <w:ins w:id="36545" w:author="phuong vu" w:date="2018-11-30T14:07:00Z">
              <w:r w:rsidRPr="00920004">
                <w:rPr>
                  <w:rPrChange w:id="36546" w:author="phuong vu" w:date="2018-11-30T22:36:00Z">
                    <w:rPr/>
                  </w:rPrChange>
                </w:rPr>
                <w:t>X</w:t>
              </w:r>
            </w:ins>
          </w:p>
        </w:tc>
        <w:tc>
          <w:tcPr>
            <w:tcW w:w="1875" w:type="dxa"/>
            <w:noWrap/>
            <w:hideMark/>
            <w:tcPrChange w:id="36547" w:author="phuong vu" w:date="2018-11-30T21:50:00Z">
              <w:tcPr>
                <w:tcW w:w="1875" w:type="dxa"/>
                <w:noWrap/>
                <w:hideMark/>
              </w:tcPr>
            </w:tcPrChange>
          </w:tcPr>
          <w:p w14:paraId="085CDC99" w14:textId="77777777" w:rsidR="006871B5" w:rsidRPr="00920004" w:rsidRDefault="006871B5" w:rsidP="00941ED9">
            <w:pPr>
              <w:rPr>
                <w:ins w:id="36548" w:author="phuong vu" w:date="2018-11-30T14:07:00Z"/>
                <w:lang w:val="en-US"/>
                <w:rPrChange w:id="36549" w:author="phuong vu" w:date="2018-11-30T22:36:00Z">
                  <w:rPr>
                    <w:ins w:id="36550" w:author="phuong vu" w:date="2018-11-30T14:07:00Z"/>
                    <w:lang w:val="en-US"/>
                  </w:rPr>
                </w:rPrChange>
              </w:rPr>
              <w:pPrChange w:id="36551" w:author="phuong vu" w:date="2018-11-30T21:41:00Z">
                <w:pPr>
                  <w:spacing w:line="276" w:lineRule="auto"/>
                </w:pPr>
              </w:pPrChange>
            </w:pPr>
            <w:ins w:id="36552" w:author="phuong vu" w:date="2018-11-30T14:07:00Z">
              <w:r w:rsidRPr="00920004">
                <w:rPr>
                  <w:lang w:val="en-US"/>
                  <w:rPrChange w:id="36553" w:author="phuong vu" w:date="2018-11-30T22:36:00Z">
                    <w:rPr>
                      <w:lang w:val="en-US"/>
                    </w:rPr>
                  </w:rPrChange>
                </w:rPr>
                <w:t>ID khách hàng</w:t>
              </w:r>
            </w:ins>
          </w:p>
        </w:tc>
      </w:tr>
      <w:tr w:rsidR="006871B5" w:rsidRPr="00920004" w14:paraId="495F3A8E" w14:textId="77777777" w:rsidTr="00E452E5">
        <w:trPr>
          <w:trHeight w:val="300"/>
          <w:ins w:id="36554" w:author="phuong vu" w:date="2018-11-30T14:07:00Z"/>
          <w:trPrChange w:id="36555" w:author="phuong vu" w:date="2018-11-30T21:50:00Z">
            <w:trPr>
              <w:trHeight w:val="300"/>
            </w:trPr>
          </w:trPrChange>
        </w:trPr>
        <w:tc>
          <w:tcPr>
            <w:tcW w:w="708" w:type="dxa"/>
            <w:noWrap/>
            <w:vAlign w:val="center"/>
            <w:tcPrChange w:id="36556" w:author="phuong vu" w:date="2018-11-30T21:50:00Z">
              <w:tcPr>
                <w:tcW w:w="708" w:type="dxa"/>
                <w:noWrap/>
                <w:vAlign w:val="center"/>
              </w:tcPr>
            </w:tcPrChange>
          </w:tcPr>
          <w:p w14:paraId="03161751" w14:textId="77777777" w:rsidR="006871B5" w:rsidRPr="00920004" w:rsidRDefault="006871B5" w:rsidP="00BD0851">
            <w:pPr>
              <w:spacing w:before="240" w:line="0" w:lineRule="atLeast"/>
              <w:jc w:val="center"/>
              <w:rPr>
                <w:ins w:id="36557" w:author="phuong vu" w:date="2018-11-30T14:07:00Z"/>
                <w:lang w:val="en-US"/>
                <w:rPrChange w:id="36558" w:author="phuong vu" w:date="2018-11-30T22:36:00Z">
                  <w:rPr>
                    <w:ins w:id="36559" w:author="phuong vu" w:date="2018-11-30T14:07:00Z"/>
                    <w:lang w:val="en-US"/>
                  </w:rPr>
                </w:rPrChange>
              </w:rPr>
              <w:pPrChange w:id="36560" w:author="phuong vu" w:date="2018-11-30T14:16:00Z">
                <w:pPr>
                  <w:spacing w:line="276" w:lineRule="auto"/>
                  <w:jc w:val="center"/>
                </w:pPr>
              </w:pPrChange>
            </w:pPr>
            <w:ins w:id="36561" w:author="phuong vu" w:date="2018-11-30T14:07:00Z">
              <w:r w:rsidRPr="00920004">
                <w:rPr>
                  <w:lang w:val="en-US"/>
                  <w:rPrChange w:id="36562" w:author="phuong vu" w:date="2018-11-30T22:36:00Z">
                    <w:rPr>
                      <w:lang w:val="en-US"/>
                    </w:rPr>
                  </w:rPrChange>
                </w:rPr>
                <w:t>3</w:t>
              </w:r>
            </w:ins>
          </w:p>
        </w:tc>
        <w:tc>
          <w:tcPr>
            <w:tcW w:w="1993" w:type="dxa"/>
            <w:noWrap/>
            <w:tcPrChange w:id="36563" w:author="phuong vu" w:date="2018-11-30T21:50:00Z">
              <w:tcPr>
                <w:tcW w:w="1993" w:type="dxa"/>
                <w:noWrap/>
              </w:tcPr>
            </w:tcPrChange>
          </w:tcPr>
          <w:p w14:paraId="01892FCF" w14:textId="77777777" w:rsidR="006871B5" w:rsidRPr="00920004" w:rsidRDefault="006871B5" w:rsidP="00941ED9">
            <w:pPr>
              <w:rPr>
                <w:ins w:id="36564" w:author="phuong vu" w:date="2018-11-30T14:07:00Z"/>
                <w:lang w:val="en-US"/>
                <w:rPrChange w:id="36565" w:author="phuong vu" w:date="2018-11-30T22:36:00Z">
                  <w:rPr>
                    <w:ins w:id="36566" w:author="phuong vu" w:date="2018-11-30T14:07:00Z"/>
                    <w:lang w:val="en-US"/>
                  </w:rPr>
                </w:rPrChange>
              </w:rPr>
              <w:pPrChange w:id="36567" w:author="phuong vu" w:date="2018-11-30T21:41:00Z">
                <w:pPr>
                  <w:spacing w:line="276" w:lineRule="auto"/>
                </w:pPr>
              </w:pPrChange>
            </w:pPr>
            <w:ins w:id="36568" w:author="phuong vu" w:date="2018-11-30T14:07:00Z">
              <w:r w:rsidRPr="00920004">
                <w:rPr>
                  <w:lang w:val="en-US"/>
                  <w:rPrChange w:id="36569" w:author="phuong vu" w:date="2018-11-30T22:36:00Z">
                    <w:rPr>
                      <w:lang w:val="en-US"/>
                    </w:rPr>
                  </w:rPrChange>
                </w:rPr>
                <w:t>branch_id</w:t>
              </w:r>
            </w:ins>
          </w:p>
        </w:tc>
        <w:tc>
          <w:tcPr>
            <w:tcW w:w="1300" w:type="dxa"/>
            <w:noWrap/>
            <w:tcPrChange w:id="36570" w:author="phuong vu" w:date="2018-11-30T21:50:00Z">
              <w:tcPr>
                <w:tcW w:w="1300" w:type="dxa"/>
                <w:noWrap/>
              </w:tcPr>
            </w:tcPrChange>
          </w:tcPr>
          <w:p w14:paraId="06FBC038" w14:textId="77777777" w:rsidR="006871B5" w:rsidRPr="00920004" w:rsidRDefault="006871B5" w:rsidP="00941ED9">
            <w:pPr>
              <w:rPr>
                <w:ins w:id="36571" w:author="phuong vu" w:date="2018-11-30T14:07:00Z"/>
                <w:rPrChange w:id="36572" w:author="phuong vu" w:date="2018-11-30T22:36:00Z">
                  <w:rPr>
                    <w:ins w:id="36573" w:author="phuong vu" w:date="2018-11-30T14:07:00Z"/>
                  </w:rPr>
                </w:rPrChange>
              </w:rPr>
              <w:pPrChange w:id="36574" w:author="phuong vu" w:date="2018-11-30T21:41:00Z">
                <w:pPr>
                  <w:spacing w:line="276" w:lineRule="auto"/>
                </w:pPr>
              </w:pPrChange>
            </w:pPr>
            <w:ins w:id="36575" w:author="phuong vu" w:date="2018-11-30T14:07:00Z">
              <w:r w:rsidRPr="00920004">
                <w:rPr>
                  <w:rPrChange w:id="36576" w:author="phuong vu" w:date="2018-11-30T22:36:00Z">
                    <w:rPr/>
                  </w:rPrChange>
                </w:rPr>
                <w:t>numeric</w:t>
              </w:r>
            </w:ins>
          </w:p>
        </w:tc>
        <w:tc>
          <w:tcPr>
            <w:tcW w:w="949" w:type="dxa"/>
            <w:noWrap/>
            <w:vAlign w:val="center"/>
            <w:tcPrChange w:id="36577" w:author="phuong vu" w:date="2018-11-30T21:50:00Z">
              <w:tcPr>
                <w:tcW w:w="1054" w:type="dxa"/>
                <w:noWrap/>
              </w:tcPr>
            </w:tcPrChange>
          </w:tcPr>
          <w:p w14:paraId="0309C84F" w14:textId="22B02F3A" w:rsidR="006871B5" w:rsidRPr="00920004" w:rsidRDefault="006871B5" w:rsidP="00941ED9">
            <w:pPr>
              <w:jc w:val="center"/>
              <w:rPr>
                <w:ins w:id="36578" w:author="phuong vu" w:date="2018-11-30T14:07:00Z"/>
                <w:lang w:val="en-US"/>
                <w:rPrChange w:id="36579" w:author="phuong vu" w:date="2018-11-30T22:36:00Z">
                  <w:rPr>
                    <w:ins w:id="36580" w:author="phuong vu" w:date="2018-11-30T14:07:00Z"/>
                  </w:rPr>
                </w:rPrChange>
              </w:rPr>
              <w:pPrChange w:id="36581" w:author="phuong vu" w:date="2018-11-30T21:41:00Z">
                <w:pPr>
                  <w:spacing w:line="276" w:lineRule="auto"/>
                  <w:jc w:val="center"/>
                </w:pPr>
              </w:pPrChange>
            </w:pPr>
          </w:p>
        </w:tc>
        <w:tc>
          <w:tcPr>
            <w:tcW w:w="943" w:type="dxa"/>
            <w:noWrap/>
            <w:vAlign w:val="center"/>
            <w:tcPrChange w:id="36582" w:author="phuong vu" w:date="2018-11-30T21:50:00Z">
              <w:tcPr>
                <w:tcW w:w="838" w:type="dxa"/>
                <w:noWrap/>
              </w:tcPr>
            </w:tcPrChange>
          </w:tcPr>
          <w:p w14:paraId="2956263F" w14:textId="77777777" w:rsidR="006871B5" w:rsidRPr="00920004" w:rsidRDefault="006871B5" w:rsidP="00941ED9">
            <w:pPr>
              <w:jc w:val="center"/>
              <w:rPr>
                <w:ins w:id="36583" w:author="phuong vu" w:date="2018-11-30T14:07:00Z"/>
                <w:rPrChange w:id="36584" w:author="phuong vu" w:date="2018-11-30T22:36:00Z">
                  <w:rPr>
                    <w:ins w:id="36585" w:author="phuong vu" w:date="2018-11-30T14:07:00Z"/>
                  </w:rPr>
                </w:rPrChange>
              </w:rPr>
              <w:pPrChange w:id="36586" w:author="phuong vu" w:date="2018-11-30T21:41:00Z">
                <w:pPr>
                  <w:spacing w:line="276" w:lineRule="auto"/>
                  <w:jc w:val="center"/>
                </w:pPr>
              </w:pPrChange>
            </w:pPr>
          </w:p>
        </w:tc>
        <w:tc>
          <w:tcPr>
            <w:tcW w:w="962" w:type="dxa"/>
            <w:noWrap/>
            <w:vAlign w:val="center"/>
            <w:tcPrChange w:id="36587" w:author="phuong vu" w:date="2018-11-30T21:50:00Z">
              <w:tcPr>
                <w:tcW w:w="962" w:type="dxa"/>
                <w:noWrap/>
              </w:tcPr>
            </w:tcPrChange>
          </w:tcPr>
          <w:p w14:paraId="6905F69D" w14:textId="77777777" w:rsidR="006871B5" w:rsidRPr="00920004" w:rsidRDefault="006871B5" w:rsidP="00941ED9">
            <w:pPr>
              <w:jc w:val="center"/>
              <w:rPr>
                <w:ins w:id="36588" w:author="phuong vu" w:date="2018-11-30T14:07:00Z"/>
                <w:rPrChange w:id="36589" w:author="phuong vu" w:date="2018-11-30T22:36:00Z">
                  <w:rPr>
                    <w:ins w:id="36590" w:author="phuong vu" w:date="2018-11-30T14:07:00Z"/>
                  </w:rPr>
                </w:rPrChange>
              </w:rPr>
              <w:pPrChange w:id="36591" w:author="phuong vu" w:date="2018-11-30T21:41:00Z">
                <w:pPr>
                  <w:spacing w:line="276" w:lineRule="auto"/>
                  <w:jc w:val="center"/>
                </w:pPr>
              </w:pPrChange>
            </w:pPr>
          </w:p>
        </w:tc>
        <w:tc>
          <w:tcPr>
            <w:tcW w:w="1875" w:type="dxa"/>
            <w:noWrap/>
            <w:tcPrChange w:id="36592" w:author="phuong vu" w:date="2018-11-30T21:50:00Z">
              <w:tcPr>
                <w:tcW w:w="1875" w:type="dxa"/>
                <w:noWrap/>
              </w:tcPr>
            </w:tcPrChange>
          </w:tcPr>
          <w:p w14:paraId="24D2E31B" w14:textId="77777777" w:rsidR="006871B5" w:rsidRPr="00920004" w:rsidRDefault="006871B5" w:rsidP="00941ED9">
            <w:pPr>
              <w:rPr>
                <w:ins w:id="36593" w:author="phuong vu" w:date="2018-11-30T14:07:00Z"/>
                <w:lang w:val="en-US"/>
                <w:rPrChange w:id="36594" w:author="phuong vu" w:date="2018-11-30T22:36:00Z">
                  <w:rPr>
                    <w:ins w:id="36595" w:author="phuong vu" w:date="2018-11-30T14:07:00Z"/>
                    <w:lang w:val="en-US"/>
                  </w:rPr>
                </w:rPrChange>
              </w:rPr>
              <w:pPrChange w:id="36596" w:author="phuong vu" w:date="2018-11-30T21:41:00Z">
                <w:pPr>
                  <w:spacing w:line="276" w:lineRule="auto"/>
                </w:pPr>
              </w:pPrChange>
            </w:pPr>
            <w:ins w:id="36597" w:author="phuong vu" w:date="2018-11-30T14:07:00Z">
              <w:r w:rsidRPr="00920004">
                <w:rPr>
                  <w:lang w:val="en-US"/>
                  <w:rPrChange w:id="36598" w:author="phuong vu" w:date="2018-11-30T22:36:00Z">
                    <w:rPr>
                      <w:lang w:val="en-US"/>
                    </w:rPr>
                  </w:rPrChange>
                </w:rPr>
                <w:t>ID chi nhánh</w:t>
              </w:r>
            </w:ins>
          </w:p>
        </w:tc>
      </w:tr>
      <w:tr w:rsidR="006871B5" w:rsidRPr="00920004" w14:paraId="0BC9AAE4" w14:textId="77777777" w:rsidTr="00E452E5">
        <w:trPr>
          <w:trHeight w:val="300"/>
          <w:ins w:id="36599" w:author="phuong vu" w:date="2018-11-30T14:07:00Z"/>
          <w:trPrChange w:id="36600" w:author="phuong vu" w:date="2018-11-30T21:50:00Z">
            <w:trPr>
              <w:trHeight w:val="300"/>
            </w:trPr>
          </w:trPrChange>
        </w:trPr>
        <w:tc>
          <w:tcPr>
            <w:tcW w:w="708" w:type="dxa"/>
            <w:noWrap/>
            <w:vAlign w:val="center"/>
            <w:tcPrChange w:id="36601" w:author="phuong vu" w:date="2018-11-30T21:50:00Z">
              <w:tcPr>
                <w:tcW w:w="708" w:type="dxa"/>
                <w:noWrap/>
                <w:vAlign w:val="center"/>
              </w:tcPr>
            </w:tcPrChange>
          </w:tcPr>
          <w:p w14:paraId="655638D1" w14:textId="77777777" w:rsidR="006871B5" w:rsidRPr="00920004" w:rsidRDefault="006871B5" w:rsidP="00BD0851">
            <w:pPr>
              <w:spacing w:before="240" w:line="0" w:lineRule="atLeast"/>
              <w:jc w:val="center"/>
              <w:rPr>
                <w:ins w:id="36602" w:author="phuong vu" w:date="2018-11-30T14:07:00Z"/>
                <w:lang w:val="en-US"/>
                <w:rPrChange w:id="36603" w:author="phuong vu" w:date="2018-11-30T22:36:00Z">
                  <w:rPr>
                    <w:ins w:id="36604" w:author="phuong vu" w:date="2018-11-30T14:07:00Z"/>
                    <w:lang w:val="en-US"/>
                  </w:rPr>
                </w:rPrChange>
              </w:rPr>
              <w:pPrChange w:id="36605" w:author="phuong vu" w:date="2018-11-30T14:16:00Z">
                <w:pPr>
                  <w:spacing w:line="276" w:lineRule="auto"/>
                  <w:jc w:val="center"/>
                </w:pPr>
              </w:pPrChange>
            </w:pPr>
            <w:ins w:id="36606" w:author="phuong vu" w:date="2018-11-30T14:07:00Z">
              <w:r w:rsidRPr="00920004">
                <w:rPr>
                  <w:lang w:val="en-US"/>
                  <w:rPrChange w:id="36607" w:author="phuong vu" w:date="2018-11-30T22:36:00Z">
                    <w:rPr>
                      <w:lang w:val="en-US"/>
                    </w:rPr>
                  </w:rPrChange>
                </w:rPr>
                <w:t>4</w:t>
              </w:r>
            </w:ins>
          </w:p>
        </w:tc>
        <w:tc>
          <w:tcPr>
            <w:tcW w:w="1993" w:type="dxa"/>
            <w:noWrap/>
            <w:tcPrChange w:id="36608" w:author="phuong vu" w:date="2018-11-30T21:50:00Z">
              <w:tcPr>
                <w:tcW w:w="1993" w:type="dxa"/>
                <w:noWrap/>
              </w:tcPr>
            </w:tcPrChange>
          </w:tcPr>
          <w:p w14:paraId="37CEA4F5" w14:textId="77777777" w:rsidR="006871B5" w:rsidRPr="00920004" w:rsidRDefault="006871B5" w:rsidP="00941ED9">
            <w:pPr>
              <w:rPr>
                <w:ins w:id="36609" w:author="phuong vu" w:date="2018-11-30T14:07:00Z"/>
                <w:lang w:val="en-US"/>
                <w:rPrChange w:id="36610" w:author="phuong vu" w:date="2018-11-30T22:36:00Z">
                  <w:rPr>
                    <w:ins w:id="36611" w:author="phuong vu" w:date="2018-11-30T14:07:00Z"/>
                    <w:lang w:val="en-US"/>
                  </w:rPr>
                </w:rPrChange>
              </w:rPr>
              <w:pPrChange w:id="36612" w:author="phuong vu" w:date="2018-11-30T21:41:00Z">
                <w:pPr>
                  <w:spacing w:line="276" w:lineRule="auto"/>
                </w:pPr>
              </w:pPrChange>
            </w:pPr>
            <w:ins w:id="36613" w:author="phuong vu" w:date="2018-11-30T14:07:00Z">
              <w:r w:rsidRPr="00920004">
                <w:rPr>
                  <w:lang w:val="en-US"/>
                  <w:rPrChange w:id="36614" w:author="phuong vu" w:date="2018-11-30T22:36:00Z">
                    <w:rPr>
                      <w:lang w:val="en-US"/>
                    </w:rPr>
                  </w:rPrChange>
                </w:rPr>
                <w:t>pick_up_date</w:t>
              </w:r>
            </w:ins>
          </w:p>
        </w:tc>
        <w:tc>
          <w:tcPr>
            <w:tcW w:w="1300" w:type="dxa"/>
            <w:noWrap/>
            <w:tcPrChange w:id="36615" w:author="phuong vu" w:date="2018-11-30T21:50:00Z">
              <w:tcPr>
                <w:tcW w:w="1300" w:type="dxa"/>
                <w:noWrap/>
              </w:tcPr>
            </w:tcPrChange>
          </w:tcPr>
          <w:p w14:paraId="0D9B2E96" w14:textId="77777777" w:rsidR="006871B5" w:rsidRPr="00920004" w:rsidRDefault="006871B5" w:rsidP="00941ED9">
            <w:pPr>
              <w:rPr>
                <w:ins w:id="36616" w:author="phuong vu" w:date="2018-11-30T14:07:00Z"/>
                <w:rPrChange w:id="36617" w:author="phuong vu" w:date="2018-11-30T22:36:00Z">
                  <w:rPr>
                    <w:ins w:id="36618" w:author="phuong vu" w:date="2018-11-30T14:07:00Z"/>
                  </w:rPr>
                </w:rPrChange>
              </w:rPr>
              <w:pPrChange w:id="36619" w:author="phuong vu" w:date="2018-11-30T21:41:00Z">
                <w:pPr>
                  <w:spacing w:line="276" w:lineRule="auto"/>
                </w:pPr>
              </w:pPrChange>
            </w:pPr>
          </w:p>
        </w:tc>
        <w:tc>
          <w:tcPr>
            <w:tcW w:w="949" w:type="dxa"/>
            <w:noWrap/>
            <w:vAlign w:val="center"/>
            <w:tcPrChange w:id="36620" w:author="phuong vu" w:date="2018-11-30T21:50:00Z">
              <w:tcPr>
                <w:tcW w:w="1054" w:type="dxa"/>
                <w:noWrap/>
              </w:tcPr>
            </w:tcPrChange>
          </w:tcPr>
          <w:p w14:paraId="1556F355" w14:textId="5C1099F0" w:rsidR="006871B5" w:rsidRPr="00920004" w:rsidRDefault="006871B5" w:rsidP="00941ED9">
            <w:pPr>
              <w:jc w:val="center"/>
              <w:rPr>
                <w:ins w:id="36621" w:author="phuong vu" w:date="2018-11-30T14:07:00Z"/>
                <w:lang w:val="en-US"/>
                <w:rPrChange w:id="36622" w:author="phuong vu" w:date="2018-11-30T22:36:00Z">
                  <w:rPr>
                    <w:ins w:id="36623" w:author="phuong vu" w:date="2018-11-30T14:07:00Z"/>
                  </w:rPr>
                </w:rPrChange>
              </w:rPr>
              <w:pPrChange w:id="36624" w:author="phuong vu" w:date="2018-11-30T21:41:00Z">
                <w:pPr>
                  <w:spacing w:line="276" w:lineRule="auto"/>
                  <w:jc w:val="center"/>
                </w:pPr>
              </w:pPrChange>
            </w:pPr>
          </w:p>
        </w:tc>
        <w:tc>
          <w:tcPr>
            <w:tcW w:w="943" w:type="dxa"/>
            <w:noWrap/>
            <w:vAlign w:val="center"/>
            <w:tcPrChange w:id="36625" w:author="phuong vu" w:date="2018-11-30T21:50:00Z">
              <w:tcPr>
                <w:tcW w:w="838" w:type="dxa"/>
                <w:noWrap/>
              </w:tcPr>
            </w:tcPrChange>
          </w:tcPr>
          <w:p w14:paraId="43C1B841" w14:textId="77777777" w:rsidR="006871B5" w:rsidRPr="00920004" w:rsidRDefault="006871B5" w:rsidP="00941ED9">
            <w:pPr>
              <w:jc w:val="center"/>
              <w:rPr>
                <w:ins w:id="36626" w:author="phuong vu" w:date="2018-11-30T14:07:00Z"/>
                <w:rPrChange w:id="36627" w:author="phuong vu" w:date="2018-11-30T22:36:00Z">
                  <w:rPr>
                    <w:ins w:id="36628" w:author="phuong vu" w:date="2018-11-30T14:07:00Z"/>
                  </w:rPr>
                </w:rPrChange>
              </w:rPr>
              <w:pPrChange w:id="36629" w:author="phuong vu" w:date="2018-11-30T21:41:00Z">
                <w:pPr>
                  <w:spacing w:line="276" w:lineRule="auto"/>
                  <w:jc w:val="center"/>
                </w:pPr>
              </w:pPrChange>
            </w:pPr>
          </w:p>
        </w:tc>
        <w:tc>
          <w:tcPr>
            <w:tcW w:w="962" w:type="dxa"/>
            <w:noWrap/>
            <w:vAlign w:val="center"/>
            <w:tcPrChange w:id="36630" w:author="phuong vu" w:date="2018-11-30T21:50:00Z">
              <w:tcPr>
                <w:tcW w:w="962" w:type="dxa"/>
                <w:noWrap/>
              </w:tcPr>
            </w:tcPrChange>
          </w:tcPr>
          <w:p w14:paraId="79C66E2D" w14:textId="77777777" w:rsidR="006871B5" w:rsidRPr="00920004" w:rsidRDefault="006871B5" w:rsidP="00941ED9">
            <w:pPr>
              <w:jc w:val="center"/>
              <w:rPr>
                <w:ins w:id="36631" w:author="phuong vu" w:date="2018-11-30T14:07:00Z"/>
                <w:rPrChange w:id="36632" w:author="phuong vu" w:date="2018-11-30T22:36:00Z">
                  <w:rPr>
                    <w:ins w:id="36633" w:author="phuong vu" w:date="2018-11-30T14:07:00Z"/>
                  </w:rPr>
                </w:rPrChange>
              </w:rPr>
              <w:pPrChange w:id="36634" w:author="phuong vu" w:date="2018-11-30T21:41:00Z">
                <w:pPr>
                  <w:spacing w:line="276" w:lineRule="auto"/>
                  <w:jc w:val="center"/>
                </w:pPr>
              </w:pPrChange>
            </w:pPr>
          </w:p>
        </w:tc>
        <w:tc>
          <w:tcPr>
            <w:tcW w:w="1875" w:type="dxa"/>
            <w:noWrap/>
            <w:tcPrChange w:id="36635" w:author="phuong vu" w:date="2018-11-30T21:50:00Z">
              <w:tcPr>
                <w:tcW w:w="1875" w:type="dxa"/>
                <w:noWrap/>
              </w:tcPr>
            </w:tcPrChange>
          </w:tcPr>
          <w:p w14:paraId="4C7DA903" w14:textId="77777777" w:rsidR="006871B5" w:rsidRPr="00920004" w:rsidRDefault="006871B5" w:rsidP="00941ED9">
            <w:pPr>
              <w:rPr>
                <w:ins w:id="36636" w:author="phuong vu" w:date="2018-11-30T14:07:00Z"/>
                <w:lang w:val="en-US"/>
                <w:rPrChange w:id="36637" w:author="phuong vu" w:date="2018-11-30T22:36:00Z">
                  <w:rPr>
                    <w:ins w:id="36638" w:author="phuong vu" w:date="2018-11-30T14:07:00Z"/>
                    <w:lang w:val="en-US"/>
                  </w:rPr>
                </w:rPrChange>
              </w:rPr>
              <w:pPrChange w:id="36639" w:author="phuong vu" w:date="2018-11-30T21:41:00Z">
                <w:pPr>
                  <w:spacing w:line="276" w:lineRule="auto"/>
                </w:pPr>
              </w:pPrChange>
            </w:pPr>
            <w:ins w:id="36640" w:author="phuong vu" w:date="2018-11-30T14:07:00Z">
              <w:r w:rsidRPr="00920004">
                <w:rPr>
                  <w:lang w:val="en-US"/>
                  <w:rPrChange w:id="36641" w:author="phuong vu" w:date="2018-11-30T22:36:00Z">
                    <w:rPr>
                      <w:lang w:val="en-US"/>
                    </w:rPr>
                  </w:rPrChange>
                </w:rPr>
                <w:t>Ngày nhận quần áo</w:t>
              </w:r>
            </w:ins>
          </w:p>
        </w:tc>
      </w:tr>
      <w:tr w:rsidR="006871B5" w:rsidRPr="00920004" w14:paraId="41A61A1C" w14:textId="77777777" w:rsidTr="00E452E5">
        <w:trPr>
          <w:trHeight w:val="300"/>
          <w:ins w:id="36642" w:author="phuong vu" w:date="2018-11-30T14:07:00Z"/>
          <w:trPrChange w:id="36643" w:author="phuong vu" w:date="2018-11-30T21:50:00Z">
            <w:trPr>
              <w:trHeight w:val="300"/>
            </w:trPr>
          </w:trPrChange>
        </w:trPr>
        <w:tc>
          <w:tcPr>
            <w:tcW w:w="708" w:type="dxa"/>
            <w:noWrap/>
            <w:vAlign w:val="center"/>
            <w:tcPrChange w:id="36644" w:author="phuong vu" w:date="2018-11-30T21:50:00Z">
              <w:tcPr>
                <w:tcW w:w="708" w:type="dxa"/>
                <w:noWrap/>
                <w:vAlign w:val="center"/>
              </w:tcPr>
            </w:tcPrChange>
          </w:tcPr>
          <w:p w14:paraId="52AD954A" w14:textId="77777777" w:rsidR="006871B5" w:rsidRPr="00920004" w:rsidRDefault="006871B5" w:rsidP="00BD0851">
            <w:pPr>
              <w:spacing w:before="240" w:line="0" w:lineRule="atLeast"/>
              <w:jc w:val="center"/>
              <w:rPr>
                <w:ins w:id="36645" w:author="phuong vu" w:date="2018-11-30T14:07:00Z"/>
                <w:lang w:val="en-US"/>
                <w:rPrChange w:id="36646" w:author="phuong vu" w:date="2018-11-30T22:36:00Z">
                  <w:rPr>
                    <w:ins w:id="36647" w:author="phuong vu" w:date="2018-11-30T14:07:00Z"/>
                    <w:lang w:val="en-US"/>
                  </w:rPr>
                </w:rPrChange>
              </w:rPr>
              <w:pPrChange w:id="36648" w:author="phuong vu" w:date="2018-11-30T14:16:00Z">
                <w:pPr>
                  <w:spacing w:line="276" w:lineRule="auto"/>
                  <w:jc w:val="center"/>
                </w:pPr>
              </w:pPrChange>
            </w:pPr>
            <w:ins w:id="36649" w:author="phuong vu" w:date="2018-11-30T14:07:00Z">
              <w:r w:rsidRPr="00920004">
                <w:rPr>
                  <w:lang w:val="en-US"/>
                  <w:rPrChange w:id="36650" w:author="phuong vu" w:date="2018-11-30T22:36:00Z">
                    <w:rPr>
                      <w:lang w:val="en-US"/>
                    </w:rPr>
                  </w:rPrChange>
                </w:rPr>
                <w:t>5</w:t>
              </w:r>
            </w:ins>
          </w:p>
        </w:tc>
        <w:tc>
          <w:tcPr>
            <w:tcW w:w="1993" w:type="dxa"/>
            <w:noWrap/>
            <w:tcPrChange w:id="36651" w:author="phuong vu" w:date="2018-11-30T21:50:00Z">
              <w:tcPr>
                <w:tcW w:w="1993" w:type="dxa"/>
                <w:noWrap/>
              </w:tcPr>
            </w:tcPrChange>
          </w:tcPr>
          <w:p w14:paraId="68451504" w14:textId="77777777" w:rsidR="006871B5" w:rsidRPr="00920004" w:rsidRDefault="006871B5" w:rsidP="00941ED9">
            <w:pPr>
              <w:rPr>
                <w:ins w:id="36652" w:author="phuong vu" w:date="2018-11-30T14:07:00Z"/>
                <w:lang w:val="en-US"/>
                <w:rPrChange w:id="36653" w:author="phuong vu" w:date="2018-11-30T22:36:00Z">
                  <w:rPr>
                    <w:ins w:id="36654" w:author="phuong vu" w:date="2018-11-30T14:07:00Z"/>
                    <w:lang w:val="en-US"/>
                  </w:rPr>
                </w:rPrChange>
              </w:rPr>
              <w:pPrChange w:id="36655" w:author="phuong vu" w:date="2018-11-30T21:41:00Z">
                <w:pPr>
                  <w:spacing w:line="276" w:lineRule="auto"/>
                </w:pPr>
              </w:pPrChange>
            </w:pPr>
            <w:ins w:id="36656" w:author="phuong vu" w:date="2018-11-30T14:07:00Z">
              <w:r w:rsidRPr="00920004">
                <w:rPr>
                  <w:lang w:val="en-US"/>
                  <w:rPrChange w:id="36657" w:author="phuong vu" w:date="2018-11-30T22:36:00Z">
                    <w:rPr>
                      <w:lang w:val="en-US"/>
                    </w:rPr>
                  </w:rPrChange>
                </w:rPr>
                <w:t>pick_up_time_id</w:t>
              </w:r>
            </w:ins>
          </w:p>
        </w:tc>
        <w:tc>
          <w:tcPr>
            <w:tcW w:w="1300" w:type="dxa"/>
            <w:noWrap/>
            <w:tcPrChange w:id="36658" w:author="phuong vu" w:date="2018-11-30T21:50:00Z">
              <w:tcPr>
                <w:tcW w:w="1300" w:type="dxa"/>
                <w:noWrap/>
              </w:tcPr>
            </w:tcPrChange>
          </w:tcPr>
          <w:p w14:paraId="3D443230" w14:textId="77777777" w:rsidR="006871B5" w:rsidRPr="00920004" w:rsidRDefault="006871B5" w:rsidP="00941ED9">
            <w:pPr>
              <w:rPr>
                <w:ins w:id="36659" w:author="phuong vu" w:date="2018-11-30T14:07:00Z"/>
                <w:rPrChange w:id="36660" w:author="phuong vu" w:date="2018-11-30T22:36:00Z">
                  <w:rPr>
                    <w:ins w:id="36661" w:author="phuong vu" w:date="2018-11-30T14:07:00Z"/>
                  </w:rPr>
                </w:rPrChange>
              </w:rPr>
              <w:pPrChange w:id="36662" w:author="phuong vu" w:date="2018-11-30T21:41:00Z">
                <w:pPr>
                  <w:spacing w:line="276" w:lineRule="auto"/>
                </w:pPr>
              </w:pPrChange>
            </w:pPr>
            <w:ins w:id="36663" w:author="phuong vu" w:date="2018-11-30T14:07:00Z">
              <w:r w:rsidRPr="00920004">
                <w:rPr>
                  <w:rPrChange w:id="36664" w:author="phuong vu" w:date="2018-11-30T22:36:00Z">
                    <w:rPr/>
                  </w:rPrChange>
                </w:rPr>
                <w:t>numeric</w:t>
              </w:r>
            </w:ins>
          </w:p>
        </w:tc>
        <w:tc>
          <w:tcPr>
            <w:tcW w:w="949" w:type="dxa"/>
            <w:noWrap/>
            <w:vAlign w:val="center"/>
            <w:tcPrChange w:id="36665" w:author="phuong vu" w:date="2018-11-30T21:50:00Z">
              <w:tcPr>
                <w:tcW w:w="1054" w:type="dxa"/>
                <w:noWrap/>
              </w:tcPr>
            </w:tcPrChange>
          </w:tcPr>
          <w:p w14:paraId="7C463F50" w14:textId="03EE6C2D" w:rsidR="006871B5" w:rsidRPr="00920004" w:rsidRDefault="006871B5" w:rsidP="00941ED9">
            <w:pPr>
              <w:jc w:val="center"/>
              <w:rPr>
                <w:ins w:id="36666" w:author="phuong vu" w:date="2018-11-30T14:07:00Z"/>
                <w:lang w:val="en-US"/>
                <w:rPrChange w:id="36667" w:author="phuong vu" w:date="2018-11-30T22:36:00Z">
                  <w:rPr>
                    <w:ins w:id="36668" w:author="phuong vu" w:date="2018-11-30T14:07:00Z"/>
                  </w:rPr>
                </w:rPrChange>
              </w:rPr>
              <w:pPrChange w:id="36669" w:author="phuong vu" w:date="2018-11-30T21:41:00Z">
                <w:pPr>
                  <w:spacing w:line="276" w:lineRule="auto"/>
                  <w:jc w:val="center"/>
                </w:pPr>
              </w:pPrChange>
            </w:pPr>
          </w:p>
        </w:tc>
        <w:tc>
          <w:tcPr>
            <w:tcW w:w="943" w:type="dxa"/>
            <w:noWrap/>
            <w:vAlign w:val="center"/>
            <w:tcPrChange w:id="36670" w:author="phuong vu" w:date="2018-11-30T21:50:00Z">
              <w:tcPr>
                <w:tcW w:w="838" w:type="dxa"/>
                <w:noWrap/>
              </w:tcPr>
            </w:tcPrChange>
          </w:tcPr>
          <w:p w14:paraId="2DF7E523" w14:textId="77777777" w:rsidR="006871B5" w:rsidRPr="00920004" w:rsidRDefault="006871B5" w:rsidP="00941ED9">
            <w:pPr>
              <w:jc w:val="center"/>
              <w:rPr>
                <w:ins w:id="36671" w:author="phuong vu" w:date="2018-11-30T14:07:00Z"/>
                <w:rPrChange w:id="36672" w:author="phuong vu" w:date="2018-11-30T22:36:00Z">
                  <w:rPr>
                    <w:ins w:id="36673" w:author="phuong vu" w:date="2018-11-30T14:07:00Z"/>
                  </w:rPr>
                </w:rPrChange>
              </w:rPr>
              <w:pPrChange w:id="36674" w:author="phuong vu" w:date="2018-11-30T21:41:00Z">
                <w:pPr>
                  <w:spacing w:line="276" w:lineRule="auto"/>
                  <w:jc w:val="center"/>
                </w:pPr>
              </w:pPrChange>
            </w:pPr>
          </w:p>
        </w:tc>
        <w:tc>
          <w:tcPr>
            <w:tcW w:w="962" w:type="dxa"/>
            <w:noWrap/>
            <w:vAlign w:val="center"/>
            <w:tcPrChange w:id="36675" w:author="phuong vu" w:date="2018-11-30T21:50:00Z">
              <w:tcPr>
                <w:tcW w:w="962" w:type="dxa"/>
                <w:noWrap/>
              </w:tcPr>
            </w:tcPrChange>
          </w:tcPr>
          <w:p w14:paraId="1A1E39F9" w14:textId="77777777" w:rsidR="006871B5" w:rsidRPr="00920004" w:rsidRDefault="006871B5" w:rsidP="00941ED9">
            <w:pPr>
              <w:jc w:val="center"/>
              <w:rPr>
                <w:ins w:id="36676" w:author="phuong vu" w:date="2018-11-30T14:07:00Z"/>
                <w:rPrChange w:id="36677" w:author="phuong vu" w:date="2018-11-30T22:36:00Z">
                  <w:rPr>
                    <w:ins w:id="36678" w:author="phuong vu" w:date="2018-11-30T14:07:00Z"/>
                  </w:rPr>
                </w:rPrChange>
              </w:rPr>
              <w:pPrChange w:id="36679" w:author="phuong vu" w:date="2018-11-30T21:41:00Z">
                <w:pPr>
                  <w:spacing w:line="276" w:lineRule="auto"/>
                  <w:jc w:val="center"/>
                </w:pPr>
              </w:pPrChange>
            </w:pPr>
          </w:p>
        </w:tc>
        <w:tc>
          <w:tcPr>
            <w:tcW w:w="1875" w:type="dxa"/>
            <w:noWrap/>
            <w:tcPrChange w:id="36680" w:author="phuong vu" w:date="2018-11-30T21:50:00Z">
              <w:tcPr>
                <w:tcW w:w="1875" w:type="dxa"/>
                <w:noWrap/>
              </w:tcPr>
            </w:tcPrChange>
          </w:tcPr>
          <w:p w14:paraId="14A2B929" w14:textId="77777777" w:rsidR="006871B5" w:rsidRPr="00920004" w:rsidRDefault="006871B5" w:rsidP="00941ED9">
            <w:pPr>
              <w:rPr>
                <w:ins w:id="36681" w:author="phuong vu" w:date="2018-11-30T14:07:00Z"/>
                <w:lang w:val="en-US"/>
                <w:rPrChange w:id="36682" w:author="phuong vu" w:date="2018-11-30T22:36:00Z">
                  <w:rPr>
                    <w:ins w:id="36683" w:author="phuong vu" w:date="2018-11-30T14:07:00Z"/>
                    <w:lang w:val="en-US"/>
                  </w:rPr>
                </w:rPrChange>
              </w:rPr>
              <w:pPrChange w:id="36684" w:author="phuong vu" w:date="2018-11-30T21:41:00Z">
                <w:pPr>
                  <w:spacing w:line="276" w:lineRule="auto"/>
                </w:pPr>
              </w:pPrChange>
            </w:pPr>
            <w:ins w:id="36685" w:author="phuong vu" w:date="2018-11-30T14:07:00Z">
              <w:r w:rsidRPr="00920004">
                <w:rPr>
                  <w:lang w:val="en-US"/>
                  <w:rPrChange w:id="36686" w:author="phuong vu" w:date="2018-11-30T22:36:00Z">
                    <w:rPr>
                      <w:lang w:val="en-US"/>
                    </w:rPr>
                  </w:rPrChange>
                </w:rPr>
                <w:t>ID khung giờ nhận</w:t>
              </w:r>
            </w:ins>
          </w:p>
        </w:tc>
      </w:tr>
      <w:tr w:rsidR="006871B5" w:rsidRPr="00920004" w14:paraId="65E9EB3C" w14:textId="77777777" w:rsidTr="00E452E5">
        <w:trPr>
          <w:trHeight w:val="300"/>
          <w:ins w:id="36687" w:author="phuong vu" w:date="2018-11-30T14:07:00Z"/>
          <w:trPrChange w:id="36688" w:author="phuong vu" w:date="2018-11-30T21:50:00Z">
            <w:trPr>
              <w:trHeight w:val="300"/>
            </w:trPr>
          </w:trPrChange>
        </w:trPr>
        <w:tc>
          <w:tcPr>
            <w:tcW w:w="708" w:type="dxa"/>
            <w:noWrap/>
            <w:vAlign w:val="center"/>
            <w:tcPrChange w:id="36689" w:author="phuong vu" w:date="2018-11-30T21:50:00Z">
              <w:tcPr>
                <w:tcW w:w="708" w:type="dxa"/>
                <w:noWrap/>
                <w:vAlign w:val="center"/>
              </w:tcPr>
            </w:tcPrChange>
          </w:tcPr>
          <w:p w14:paraId="1C447133" w14:textId="77777777" w:rsidR="006871B5" w:rsidRPr="00920004" w:rsidRDefault="006871B5" w:rsidP="00BD0851">
            <w:pPr>
              <w:spacing w:before="240" w:line="0" w:lineRule="atLeast"/>
              <w:jc w:val="center"/>
              <w:rPr>
                <w:ins w:id="36690" w:author="phuong vu" w:date="2018-11-30T14:07:00Z"/>
                <w:lang w:val="en-US"/>
                <w:rPrChange w:id="36691" w:author="phuong vu" w:date="2018-11-30T22:36:00Z">
                  <w:rPr>
                    <w:ins w:id="36692" w:author="phuong vu" w:date="2018-11-30T14:07:00Z"/>
                    <w:lang w:val="en-US"/>
                  </w:rPr>
                </w:rPrChange>
              </w:rPr>
              <w:pPrChange w:id="36693" w:author="phuong vu" w:date="2018-11-30T14:16:00Z">
                <w:pPr>
                  <w:spacing w:line="276" w:lineRule="auto"/>
                  <w:jc w:val="center"/>
                </w:pPr>
              </w:pPrChange>
            </w:pPr>
            <w:ins w:id="36694" w:author="phuong vu" w:date="2018-11-30T14:07:00Z">
              <w:r w:rsidRPr="00920004">
                <w:rPr>
                  <w:lang w:val="en-US"/>
                  <w:rPrChange w:id="36695" w:author="phuong vu" w:date="2018-11-30T22:36:00Z">
                    <w:rPr>
                      <w:lang w:val="en-US"/>
                    </w:rPr>
                  </w:rPrChange>
                </w:rPr>
                <w:t>6</w:t>
              </w:r>
            </w:ins>
          </w:p>
        </w:tc>
        <w:tc>
          <w:tcPr>
            <w:tcW w:w="1993" w:type="dxa"/>
            <w:noWrap/>
            <w:tcPrChange w:id="36696" w:author="phuong vu" w:date="2018-11-30T21:50:00Z">
              <w:tcPr>
                <w:tcW w:w="1993" w:type="dxa"/>
                <w:noWrap/>
              </w:tcPr>
            </w:tcPrChange>
          </w:tcPr>
          <w:p w14:paraId="08B780E1" w14:textId="77777777" w:rsidR="006871B5" w:rsidRPr="00920004" w:rsidRDefault="006871B5" w:rsidP="00941ED9">
            <w:pPr>
              <w:rPr>
                <w:ins w:id="36697" w:author="phuong vu" w:date="2018-11-30T14:07:00Z"/>
                <w:lang w:val="en-US"/>
                <w:rPrChange w:id="36698" w:author="phuong vu" w:date="2018-11-30T22:36:00Z">
                  <w:rPr>
                    <w:ins w:id="36699" w:author="phuong vu" w:date="2018-11-30T14:07:00Z"/>
                    <w:lang w:val="en-US"/>
                  </w:rPr>
                </w:rPrChange>
              </w:rPr>
              <w:pPrChange w:id="36700" w:author="phuong vu" w:date="2018-11-30T21:41:00Z">
                <w:pPr>
                  <w:spacing w:line="276" w:lineRule="auto"/>
                </w:pPr>
              </w:pPrChange>
            </w:pPr>
            <w:ins w:id="36701" w:author="phuong vu" w:date="2018-11-30T14:07:00Z">
              <w:r w:rsidRPr="00920004">
                <w:rPr>
                  <w:lang w:val="en-US"/>
                  <w:rPrChange w:id="36702" w:author="phuong vu" w:date="2018-11-30T22:36:00Z">
                    <w:rPr>
                      <w:lang w:val="en-US"/>
                    </w:rPr>
                  </w:rPrChange>
                </w:rPr>
                <w:t>delivery_date</w:t>
              </w:r>
            </w:ins>
          </w:p>
        </w:tc>
        <w:tc>
          <w:tcPr>
            <w:tcW w:w="1300" w:type="dxa"/>
            <w:noWrap/>
            <w:tcPrChange w:id="36703" w:author="phuong vu" w:date="2018-11-30T21:50:00Z">
              <w:tcPr>
                <w:tcW w:w="1300" w:type="dxa"/>
                <w:noWrap/>
              </w:tcPr>
            </w:tcPrChange>
          </w:tcPr>
          <w:p w14:paraId="02D7F8EE" w14:textId="77777777" w:rsidR="006871B5" w:rsidRPr="00920004" w:rsidRDefault="006871B5" w:rsidP="00941ED9">
            <w:pPr>
              <w:rPr>
                <w:ins w:id="36704" w:author="phuong vu" w:date="2018-11-30T14:07:00Z"/>
                <w:rPrChange w:id="36705" w:author="phuong vu" w:date="2018-11-30T22:36:00Z">
                  <w:rPr>
                    <w:ins w:id="36706" w:author="phuong vu" w:date="2018-11-30T14:07:00Z"/>
                  </w:rPr>
                </w:rPrChange>
              </w:rPr>
              <w:pPrChange w:id="36707" w:author="phuong vu" w:date="2018-11-30T21:41:00Z">
                <w:pPr>
                  <w:spacing w:line="276" w:lineRule="auto"/>
                </w:pPr>
              </w:pPrChange>
            </w:pPr>
          </w:p>
        </w:tc>
        <w:tc>
          <w:tcPr>
            <w:tcW w:w="949" w:type="dxa"/>
            <w:noWrap/>
            <w:vAlign w:val="center"/>
            <w:tcPrChange w:id="36708" w:author="phuong vu" w:date="2018-11-30T21:50:00Z">
              <w:tcPr>
                <w:tcW w:w="1054" w:type="dxa"/>
                <w:noWrap/>
              </w:tcPr>
            </w:tcPrChange>
          </w:tcPr>
          <w:p w14:paraId="327576FD" w14:textId="6CB8A19C" w:rsidR="006871B5" w:rsidRPr="00920004" w:rsidRDefault="006871B5" w:rsidP="00941ED9">
            <w:pPr>
              <w:jc w:val="center"/>
              <w:rPr>
                <w:ins w:id="36709" w:author="phuong vu" w:date="2018-11-30T14:07:00Z"/>
                <w:lang w:val="en-US"/>
                <w:rPrChange w:id="36710" w:author="phuong vu" w:date="2018-11-30T22:36:00Z">
                  <w:rPr>
                    <w:ins w:id="36711" w:author="phuong vu" w:date="2018-11-30T14:07:00Z"/>
                  </w:rPr>
                </w:rPrChange>
              </w:rPr>
              <w:pPrChange w:id="36712" w:author="phuong vu" w:date="2018-11-30T21:41:00Z">
                <w:pPr>
                  <w:spacing w:line="276" w:lineRule="auto"/>
                  <w:jc w:val="center"/>
                </w:pPr>
              </w:pPrChange>
            </w:pPr>
          </w:p>
        </w:tc>
        <w:tc>
          <w:tcPr>
            <w:tcW w:w="943" w:type="dxa"/>
            <w:noWrap/>
            <w:vAlign w:val="center"/>
            <w:tcPrChange w:id="36713" w:author="phuong vu" w:date="2018-11-30T21:50:00Z">
              <w:tcPr>
                <w:tcW w:w="838" w:type="dxa"/>
                <w:noWrap/>
              </w:tcPr>
            </w:tcPrChange>
          </w:tcPr>
          <w:p w14:paraId="5F62880D" w14:textId="77777777" w:rsidR="006871B5" w:rsidRPr="00920004" w:rsidRDefault="006871B5" w:rsidP="00941ED9">
            <w:pPr>
              <w:jc w:val="center"/>
              <w:rPr>
                <w:ins w:id="36714" w:author="phuong vu" w:date="2018-11-30T14:07:00Z"/>
                <w:rPrChange w:id="36715" w:author="phuong vu" w:date="2018-11-30T22:36:00Z">
                  <w:rPr>
                    <w:ins w:id="36716" w:author="phuong vu" w:date="2018-11-30T14:07:00Z"/>
                  </w:rPr>
                </w:rPrChange>
              </w:rPr>
              <w:pPrChange w:id="36717" w:author="phuong vu" w:date="2018-11-30T21:41:00Z">
                <w:pPr>
                  <w:spacing w:line="276" w:lineRule="auto"/>
                  <w:jc w:val="center"/>
                </w:pPr>
              </w:pPrChange>
            </w:pPr>
          </w:p>
        </w:tc>
        <w:tc>
          <w:tcPr>
            <w:tcW w:w="962" w:type="dxa"/>
            <w:noWrap/>
            <w:vAlign w:val="center"/>
            <w:tcPrChange w:id="36718" w:author="phuong vu" w:date="2018-11-30T21:50:00Z">
              <w:tcPr>
                <w:tcW w:w="962" w:type="dxa"/>
                <w:noWrap/>
              </w:tcPr>
            </w:tcPrChange>
          </w:tcPr>
          <w:p w14:paraId="620A37C8" w14:textId="77777777" w:rsidR="006871B5" w:rsidRPr="00920004" w:rsidRDefault="006871B5" w:rsidP="00941ED9">
            <w:pPr>
              <w:jc w:val="center"/>
              <w:rPr>
                <w:ins w:id="36719" w:author="phuong vu" w:date="2018-11-30T14:07:00Z"/>
                <w:rPrChange w:id="36720" w:author="phuong vu" w:date="2018-11-30T22:36:00Z">
                  <w:rPr>
                    <w:ins w:id="36721" w:author="phuong vu" w:date="2018-11-30T14:07:00Z"/>
                  </w:rPr>
                </w:rPrChange>
              </w:rPr>
              <w:pPrChange w:id="36722" w:author="phuong vu" w:date="2018-11-30T21:41:00Z">
                <w:pPr>
                  <w:spacing w:line="276" w:lineRule="auto"/>
                  <w:jc w:val="center"/>
                </w:pPr>
              </w:pPrChange>
            </w:pPr>
          </w:p>
        </w:tc>
        <w:tc>
          <w:tcPr>
            <w:tcW w:w="1875" w:type="dxa"/>
            <w:noWrap/>
            <w:tcPrChange w:id="36723" w:author="phuong vu" w:date="2018-11-30T21:50:00Z">
              <w:tcPr>
                <w:tcW w:w="1875" w:type="dxa"/>
                <w:noWrap/>
              </w:tcPr>
            </w:tcPrChange>
          </w:tcPr>
          <w:p w14:paraId="3D0AE46D" w14:textId="77777777" w:rsidR="006871B5" w:rsidRPr="00920004" w:rsidRDefault="006871B5" w:rsidP="00941ED9">
            <w:pPr>
              <w:rPr>
                <w:ins w:id="36724" w:author="phuong vu" w:date="2018-11-30T14:07:00Z"/>
                <w:lang w:val="en-US"/>
                <w:rPrChange w:id="36725" w:author="phuong vu" w:date="2018-11-30T22:36:00Z">
                  <w:rPr>
                    <w:ins w:id="36726" w:author="phuong vu" w:date="2018-11-30T14:07:00Z"/>
                    <w:lang w:val="en-US"/>
                  </w:rPr>
                </w:rPrChange>
              </w:rPr>
              <w:pPrChange w:id="36727" w:author="phuong vu" w:date="2018-11-30T21:41:00Z">
                <w:pPr>
                  <w:spacing w:line="276" w:lineRule="auto"/>
                </w:pPr>
              </w:pPrChange>
            </w:pPr>
            <w:ins w:id="36728" w:author="phuong vu" w:date="2018-11-30T14:07:00Z">
              <w:r w:rsidRPr="00920004">
                <w:rPr>
                  <w:lang w:val="en-US"/>
                  <w:rPrChange w:id="36729" w:author="phuong vu" w:date="2018-11-30T22:36:00Z">
                    <w:rPr>
                      <w:lang w:val="en-US"/>
                    </w:rPr>
                  </w:rPrChange>
                </w:rPr>
                <w:t>Ngày trả quần áo</w:t>
              </w:r>
            </w:ins>
          </w:p>
        </w:tc>
      </w:tr>
      <w:tr w:rsidR="006871B5" w:rsidRPr="00920004" w14:paraId="7DDD3CE7" w14:textId="77777777" w:rsidTr="00E452E5">
        <w:trPr>
          <w:trHeight w:val="300"/>
          <w:ins w:id="36730" w:author="phuong vu" w:date="2018-11-30T14:07:00Z"/>
          <w:trPrChange w:id="36731" w:author="phuong vu" w:date="2018-11-30T21:50:00Z">
            <w:trPr>
              <w:trHeight w:val="300"/>
            </w:trPr>
          </w:trPrChange>
        </w:trPr>
        <w:tc>
          <w:tcPr>
            <w:tcW w:w="708" w:type="dxa"/>
            <w:noWrap/>
            <w:vAlign w:val="center"/>
            <w:tcPrChange w:id="36732" w:author="phuong vu" w:date="2018-11-30T21:50:00Z">
              <w:tcPr>
                <w:tcW w:w="708" w:type="dxa"/>
                <w:noWrap/>
                <w:vAlign w:val="center"/>
              </w:tcPr>
            </w:tcPrChange>
          </w:tcPr>
          <w:p w14:paraId="59F23B21" w14:textId="77777777" w:rsidR="006871B5" w:rsidRPr="00920004" w:rsidRDefault="006871B5" w:rsidP="00BD0851">
            <w:pPr>
              <w:spacing w:before="240" w:line="0" w:lineRule="atLeast"/>
              <w:jc w:val="center"/>
              <w:rPr>
                <w:ins w:id="36733" w:author="phuong vu" w:date="2018-11-30T14:07:00Z"/>
                <w:lang w:val="en-US"/>
                <w:rPrChange w:id="36734" w:author="phuong vu" w:date="2018-11-30T22:36:00Z">
                  <w:rPr>
                    <w:ins w:id="36735" w:author="phuong vu" w:date="2018-11-30T14:07:00Z"/>
                    <w:lang w:val="en-US"/>
                  </w:rPr>
                </w:rPrChange>
              </w:rPr>
              <w:pPrChange w:id="36736" w:author="phuong vu" w:date="2018-11-30T14:16:00Z">
                <w:pPr>
                  <w:spacing w:line="276" w:lineRule="auto"/>
                  <w:jc w:val="center"/>
                </w:pPr>
              </w:pPrChange>
            </w:pPr>
            <w:ins w:id="36737" w:author="phuong vu" w:date="2018-11-30T14:07:00Z">
              <w:r w:rsidRPr="00920004">
                <w:rPr>
                  <w:lang w:val="en-US"/>
                  <w:rPrChange w:id="36738" w:author="phuong vu" w:date="2018-11-30T22:36:00Z">
                    <w:rPr>
                      <w:lang w:val="en-US"/>
                    </w:rPr>
                  </w:rPrChange>
                </w:rPr>
                <w:t>7</w:t>
              </w:r>
            </w:ins>
          </w:p>
        </w:tc>
        <w:tc>
          <w:tcPr>
            <w:tcW w:w="1993" w:type="dxa"/>
            <w:noWrap/>
            <w:tcPrChange w:id="36739" w:author="phuong vu" w:date="2018-11-30T21:50:00Z">
              <w:tcPr>
                <w:tcW w:w="1993" w:type="dxa"/>
                <w:noWrap/>
              </w:tcPr>
            </w:tcPrChange>
          </w:tcPr>
          <w:p w14:paraId="3CD35521" w14:textId="77777777" w:rsidR="006871B5" w:rsidRPr="00920004" w:rsidRDefault="006871B5" w:rsidP="00941ED9">
            <w:pPr>
              <w:rPr>
                <w:ins w:id="36740" w:author="phuong vu" w:date="2018-11-30T14:07:00Z"/>
                <w:lang w:val="en-US"/>
                <w:rPrChange w:id="36741" w:author="phuong vu" w:date="2018-11-30T22:36:00Z">
                  <w:rPr>
                    <w:ins w:id="36742" w:author="phuong vu" w:date="2018-11-30T14:07:00Z"/>
                    <w:lang w:val="en-US"/>
                  </w:rPr>
                </w:rPrChange>
              </w:rPr>
              <w:pPrChange w:id="36743" w:author="phuong vu" w:date="2018-11-30T21:41:00Z">
                <w:pPr>
                  <w:spacing w:line="276" w:lineRule="auto"/>
                </w:pPr>
              </w:pPrChange>
            </w:pPr>
            <w:ins w:id="36744" w:author="phuong vu" w:date="2018-11-30T14:07:00Z">
              <w:r w:rsidRPr="00920004">
                <w:rPr>
                  <w:lang w:val="en-US"/>
                  <w:rPrChange w:id="36745" w:author="phuong vu" w:date="2018-11-30T22:36:00Z">
                    <w:rPr>
                      <w:lang w:val="en-US"/>
                    </w:rPr>
                  </w:rPrChange>
                </w:rPr>
                <w:t>delivery_time_id</w:t>
              </w:r>
            </w:ins>
          </w:p>
        </w:tc>
        <w:tc>
          <w:tcPr>
            <w:tcW w:w="1300" w:type="dxa"/>
            <w:noWrap/>
            <w:tcPrChange w:id="36746" w:author="phuong vu" w:date="2018-11-30T21:50:00Z">
              <w:tcPr>
                <w:tcW w:w="1300" w:type="dxa"/>
                <w:noWrap/>
              </w:tcPr>
            </w:tcPrChange>
          </w:tcPr>
          <w:p w14:paraId="12759B4C" w14:textId="77777777" w:rsidR="006871B5" w:rsidRPr="00920004" w:rsidRDefault="006871B5" w:rsidP="00941ED9">
            <w:pPr>
              <w:rPr>
                <w:ins w:id="36747" w:author="phuong vu" w:date="2018-11-30T14:07:00Z"/>
                <w:rPrChange w:id="36748" w:author="phuong vu" w:date="2018-11-30T22:36:00Z">
                  <w:rPr>
                    <w:ins w:id="36749" w:author="phuong vu" w:date="2018-11-30T14:07:00Z"/>
                  </w:rPr>
                </w:rPrChange>
              </w:rPr>
              <w:pPrChange w:id="36750" w:author="phuong vu" w:date="2018-11-30T21:41:00Z">
                <w:pPr>
                  <w:spacing w:line="276" w:lineRule="auto"/>
                </w:pPr>
              </w:pPrChange>
            </w:pPr>
            <w:ins w:id="36751" w:author="phuong vu" w:date="2018-11-30T14:07:00Z">
              <w:r w:rsidRPr="00920004">
                <w:rPr>
                  <w:rPrChange w:id="36752" w:author="phuong vu" w:date="2018-11-30T22:36:00Z">
                    <w:rPr/>
                  </w:rPrChange>
                </w:rPr>
                <w:t>numeric</w:t>
              </w:r>
            </w:ins>
          </w:p>
        </w:tc>
        <w:tc>
          <w:tcPr>
            <w:tcW w:w="949" w:type="dxa"/>
            <w:noWrap/>
            <w:vAlign w:val="center"/>
            <w:tcPrChange w:id="36753" w:author="phuong vu" w:date="2018-11-30T21:50:00Z">
              <w:tcPr>
                <w:tcW w:w="1054" w:type="dxa"/>
                <w:noWrap/>
              </w:tcPr>
            </w:tcPrChange>
          </w:tcPr>
          <w:p w14:paraId="44D370F3" w14:textId="021CBE69" w:rsidR="006871B5" w:rsidRPr="00920004" w:rsidRDefault="006871B5" w:rsidP="00941ED9">
            <w:pPr>
              <w:jc w:val="center"/>
              <w:rPr>
                <w:ins w:id="36754" w:author="phuong vu" w:date="2018-11-30T14:07:00Z"/>
                <w:lang w:val="en-US"/>
                <w:rPrChange w:id="36755" w:author="phuong vu" w:date="2018-11-30T22:36:00Z">
                  <w:rPr>
                    <w:ins w:id="36756" w:author="phuong vu" w:date="2018-11-30T14:07:00Z"/>
                  </w:rPr>
                </w:rPrChange>
              </w:rPr>
              <w:pPrChange w:id="36757" w:author="phuong vu" w:date="2018-11-30T21:41:00Z">
                <w:pPr>
                  <w:spacing w:line="276" w:lineRule="auto"/>
                  <w:jc w:val="center"/>
                </w:pPr>
              </w:pPrChange>
            </w:pPr>
          </w:p>
        </w:tc>
        <w:tc>
          <w:tcPr>
            <w:tcW w:w="943" w:type="dxa"/>
            <w:noWrap/>
            <w:vAlign w:val="center"/>
            <w:tcPrChange w:id="36758" w:author="phuong vu" w:date="2018-11-30T21:50:00Z">
              <w:tcPr>
                <w:tcW w:w="838" w:type="dxa"/>
                <w:noWrap/>
              </w:tcPr>
            </w:tcPrChange>
          </w:tcPr>
          <w:p w14:paraId="7EA0F8E9" w14:textId="77777777" w:rsidR="006871B5" w:rsidRPr="00920004" w:rsidRDefault="006871B5" w:rsidP="00941ED9">
            <w:pPr>
              <w:jc w:val="center"/>
              <w:rPr>
                <w:ins w:id="36759" w:author="phuong vu" w:date="2018-11-30T14:07:00Z"/>
                <w:rPrChange w:id="36760" w:author="phuong vu" w:date="2018-11-30T22:36:00Z">
                  <w:rPr>
                    <w:ins w:id="36761" w:author="phuong vu" w:date="2018-11-30T14:07:00Z"/>
                  </w:rPr>
                </w:rPrChange>
              </w:rPr>
              <w:pPrChange w:id="36762" w:author="phuong vu" w:date="2018-11-30T21:41:00Z">
                <w:pPr>
                  <w:spacing w:line="276" w:lineRule="auto"/>
                  <w:jc w:val="center"/>
                </w:pPr>
              </w:pPrChange>
            </w:pPr>
          </w:p>
        </w:tc>
        <w:tc>
          <w:tcPr>
            <w:tcW w:w="962" w:type="dxa"/>
            <w:noWrap/>
            <w:vAlign w:val="center"/>
            <w:tcPrChange w:id="36763" w:author="phuong vu" w:date="2018-11-30T21:50:00Z">
              <w:tcPr>
                <w:tcW w:w="962" w:type="dxa"/>
                <w:noWrap/>
              </w:tcPr>
            </w:tcPrChange>
          </w:tcPr>
          <w:p w14:paraId="0079EC4C" w14:textId="77777777" w:rsidR="006871B5" w:rsidRPr="00920004" w:rsidRDefault="006871B5" w:rsidP="00941ED9">
            <w:pPr>
              <w:jc w:val="center"/>
              <w:rPr>
                <w:ins w:id="36764" w:author="phuong vu" w:date="2018-11-30T14:07:00Z"/>
                <w:rPrChange w:id="36765" w:author="phuong vu" w:date="2018-11-30T22:36:00Z">
                  <w:rPr>
                    <w:ins w:id="36766" w:author="phuong vu" w:date="2018-11-30T14:07:00Z"/>
                  </w:rPr>
                </w:rPrChange>
              </w:rPr>
              <w:pPrChange w:id="36767" w:author="phuong vu" w:date="2018-11-30T21:41:00Z">
                <w:pPr>
                  <w:spacing w:line="276" w:lineRule="auto"/>
                  <w:jc w:val="center"/>
                </w:pPr>
              </w:pPrChange>
            </w:pPr>
          </w:p>
        </w:tc>
        <w:tc>
          <w:tcPr>
            <w:tcW w:w="1875" w:type="dxa"/>
            <w:noWrap/>
            <w:tcPrChange w:id="36768" w:author="phuong vu" w:date="2018-11-30T21:50:00Z">
              <w:tcPr>
                <w:tcW w:w="1875" w:type="dxa"/>
                <w:noWrap/>
              </w:tcPr>
            </w:tcPrChange>
          </w:tcPr>
          <w:p w14:paraId="606AD794" w14:textId="77777777" w:rsidR="006871B5" w:rsidRPr="00920004" w:rsidRDefault="006871B5" w:rsidP="00941ED9">
            <w:pPr>
              <w:rPr>
                <w:ins w:id="36769" w:author="phuong vu" w:date="2018-11-30T14:07:00Z"/>
                <w:lang w:val="en-US"/>
                <w:rPrChange w:id="36770" w:author="phuong vu" w:date="2018-11-30T22:36:00Z">
                  <w:rPr>
                    <w:ins w:id="36771" w:author="phuong vu" w:date="2018-11-30T14:07:00Z"/>
                    <w:lang w:val="en-US"/>
                  </w:rPr>
                </w:rPrChange>
              </w:rPr>
              <w:pPrChange w:id="36772" w:author="phuong vu" w:date="2018-11-30T21:41:00Z">
                <w:pPr>
                  <w:spacing w:line="276" w:lineRule="auto"/>
                </w:pPr>
              </w:pPrChange>
            </w:pPr>
            <w:ins w:id="36773" w:author="phuong vu" w:date="2018-11-30T14:07:00Z">
              <w:r w:rsidRPr="00920004">
                <w:rPr>
                  <w:lang w:val="en-US"/>
                  <w:rPrChange w:id="36774" w:author="phuong vu" w:date="2018-11-30T22:36:00Z">
                    <w:rPr>
                      <w:lang w:val="en-US"/>
                    </w:rPr>
                  </w:rPrChange>
                </w:rPr>
                <w:t>ID khung giờ trả</w:t>
              </w:r>
            </w:ins>
          </w:p>
        </w:tc>
      </w:tr>
      <w:tr w:rsidR="006871B5" w:rsidRPr="00920004" w14:paraId="1BE8BF02" w14:textId="77777777" w:rsidTr="00E452E5">
        <w:trPr>
          <w:trHeight w:val="300"/>
          <w:ins w:id="36775" w:author="phuong vu" w:date="2018-11-30T14:07:00Z"/>
          <w:trPrChange w:id="36776" w:author="phuong vu" w:date="2018-11-30T21:50:00Z">
            <w:trPr>
              <w:trHeight w:val="300"/>
            </w:trPr>
          </w:trPrChange>
        </w:trPr>
        <w:tc>
          <w:tcPr>
            <w:tcW w:w="708" w:type="dxa"/>
            <w:noWrap/>
            <w:vAlign w:val="center"/>
            <w:tcPrChange w:id="36777" w:author="phuong vu" w:date="2018-11-30T21:50:00Z">
              <w:tcPr>
                <w:tcW w:w="708" w:type="dxa"/>
                <w:noWrap/>
                <w:vAlign w:val="center"/>
              </w:tcPr>
            </w:tcPrChange>
          </w:tcPr>
          <w:p w14:paraId="2B76640D" w14:textId="77777777" w:rsidR="006871B5" w:rsidRPr="00920004" w:rsidRDefault="006871B5" w:rsidP="00BD0851">
            <w:pPr>
              <w:spacing w:before="240" w:line="0" w:lineRule="atLeast"/>
              <w:jc w:val="center"/>
              <w:rPr>
                <w:ins w:id="36778" w:author="phuong vu" w:date="2018-11-30T14:07:00Z"/>
                <w:lang w:val="en-US"/>
                <w:rPrChange w:id="36779" w:author="phuong vu" w:date="2018-11-30T22:36:00Z">
                  <w:rPr>
                    <w:ins w:id="36780" w:author="phuong vu" w:date="2018-11-30T14:07:00Z"/>
                    <w:lang w:val="en-US"/>
                  </w:rPr>
                </w:rPrChange>
              </w:rPr>
              <w:pPrChange w:id="36781" w:author="phuong vu" w:date="2018-11-30T14:16:00Z">
                <w:pPr>
                  <w:spacing w:line="276" w:lineRule="auto"/>
                  <w:jc w:val="center"/>
                </w:pPr>
              </w:pPrChange>
            </w:pPr>
            <w:ins w:id="36782" w:author="phuong vu" w:date="2018-11-30T14:07:00Z">
              <w:r w:rsidRPr="00920004">
                <w:rPr>
                  <w:lang w:val="en-US"/>
                  <w:rPrChange w:id="36783" w:author="phuong vu" w:date="2018-11-30T22:36:00Z">
                    <w:rPr>
                      <w:lang w:val="en-US"/>
                    </w:rPr>
                  </w:rPrChange>
                </w:rPr>
                <w:t>8</w:t>
              </w:r>
            </w:ins>
          </w:p>
        </w:tc>
        <w:tc>
          <w:tcPr>
            <w:tcW w:w="1993" w:type="dxa"/>
            <w:noWrap/>
            <w:tcPrChange w:id="36784" w:author="phuong vu" w:date="2018-11-30T21:50:00Z">
              <w:tcPr>
                <w:tcW w:w="1993" w:type="dxa"/>
                <w:noWrap/>
              </w:tcPr>
            </w:tcPrChange>
          </w:tcPr>
          <w:p w14:paraId="77E9238E" w14:textId="77777777" w:rsidR="006871B5" w:rsidRPr="00920004" w:rsidRDefault="006871B5" w:rsidP="00941ED9">
            <w:pPr>
              <w:rPr>
                <w:ins w:id="36785" w:author="phuong vu" w:date="2018-11-30T14:07:00Z"/>
                <w:lang w:val="en-US"/>
                <w:rPrChange w:id="36786" w:author="phuong vu" w:date="2018-11-30T22:36:00Z">
                  <w:rPr>
                    <w:ins w:id="36787" w:author="phuong vu" w:date="2018-11-30T14:07:00Z"/>
                    <w:lang w:val="en-US"/>
                  </w:rPr>
                </w:rPrChange>
              </w:rPr>
              <w:pPrChange w:id="36788" w:author="phuong vu" w:date="2018-11-30T21:41:00Z">
                <w:pPr>
                  <w:spacing w:line="276" w:lineRule="auto"/>
                </w:pPr>
              </w:pPrChange>
            </w:pPr>
            <w:ins w:id="36789" w:author="phuong vu" w:date="2018-11-30T14:07:00Z">
              <w:r w:rsidRPr="00920004">
                <w:rPr>
                  <w:lang w:val="en-US"/>
                  <w:rPrChange w:id="36790" w:author="phuong vu" w:date="2018-11-30T22:36:00Z">
                    <w:rPr>
                      <w:lang w:val="en-US"/>
                    </w:rPr>
                  </w:rPrChange>
                </w:rPr>
                <w:t>pick_up_place</w:t>
              </w:r>
            </w:ins>
          </w:p>
        </w:tc>
        <w:tc>
          <w:tcPr>
            <w:tcW w:w="1300" w:type="dxa"/>
            <w:noWrap/>
            <w:tcPrChange w:id="36791" w:author="phuong vu" w:date="2018-11-30T21:50:00Z">
              <w:tcPr>
                <w:tcW w:w="1300" w:type="dxa"/>
                <w:noWrap/>
              </w:tcPr>
            </w:tcPrChange>
          </w:tcPr>
          <w:p w14:paraId="460600D0" w14:textId="77777777" w:rsidR="006871B5" w:rsidRPr="00920004" w:rsidRDefault="006871B5" w:rsidP="00941ED9">
            <w:pPr>
              <w:rPr>
                <w:ins w:id="36792" w:author="phuong vu" w:date="2018-11-30T14:07:00Z"/>
                <w:rPrChange w:id="36793" w:author="phuong vu" w:date="2018-11-30T22:36:00Z">
                  <w:rPr>
                    <w:ins w:id="36794" w:author="phuong vu" w:date="2018-11-30T14:07:00Z"/>
                  </w:rPr>
                </w:rPrChange>
              </w:rPr>
              <w:pPrChange w:id="36795" w:author="phuong vu" w:date="2018-11-30T21:41:00Z">
                <w:pPr>
                  <w:spacing w:line="276" w:lineRule="auto"/>
                </w:pPr>
              </w:pPrChange>
            </w:pPr>
          </w:p>
        </w:tc>
        <w:tc>
          <w:tcPr>
            <w:tcW w:w="949" w:type="dxa"/>
            <w:noWrap/>
            <w:vAlign w:val="center"/>
            <w:tcPrChange w:id="36796" w:author="phuong vu" w:date="2018-11-30T21:50:00Z">
              <w:tcPr>
                <w:tcW w:w="1054" w:type="dxa"/>
                <w:noWrap/>
              </w:tcPr>
            </w:tcPrChange>
          </w:tcPr>
          <w:p w14:paraId="6F59F9B6" w14:textId="23C16271" w:rsidR="006871B5" w:rsidRPr="00920004" w:rsidRDefault="006871B5" w:rsidP="00941ED9">
            <w:pPr>
              <w:jc w:val="center"/>
              <w:rPr>
                <w:ins w:id="36797" w:author="phuong vu" w:date="2018-11-30T14:07:00Z"/>
                <w:lang w:val="en-US"/>
                <w:rPrChange w:id="36798" w:author="phuong vu" w:date="2018-11-30T22:36:00Z">
                  <w:rPr>
                    <w:ins w:id="36799" w:author="phuong vu" w:date="2018-11-30T14:07:00Z"/>
                  </w:rPr>
                </w:rPrChange>
              </w:rPr>
              <w:pPrChange w:id="36800" w:author="phuong vu" w:date="2018-11-30T21:41:00Z">
                <w:pPr>
                  <w:spacing w:line="276" w:lineRule="auto"/>
                  <w:jc w:val="center"/>
                </w:pPr>
              </w:pPrChange>
            </w:pPr>
          </w:p>
        </w:tc>
        <w:tc>
          <w:tcPr>
            <w:tcW w:w="943" w:type="dxa"/>
            <w:noWrap/>
            <w:vAlign w:val="center"/>
            <w:tcPrChange w:id="36801" w:author="phuong vu" w:date="2018-11-30T21:50:00Z">
              <w:tcPr>
                <w:tcW w:w="838" w:type="dxa"/>
                <w:noWrap/>
              </w:tcPr>
            </w:tcPrChange>
          </w:tcPr>
          <w:p w14:paraId="69CDA643" w14:textId="77777777" w:rsidR="006871B5" w:rsidRPr="00920004" w:rsidRDefault="006871B5" w:rsidP="00941ED9">
            <w:pPr>
              <w:jc w:val="center"/>
              <w:rPr>
                <w:ins w:id="36802" w:author="phuong vu" w:date="2018-11-30T14:07:00Z"/>
                <w:rPrChange w:id="36803" w:author="phuong vu" w:date="2018-11-30T22:36:00Z">
                  <w:rPr>
                    <w:ins w:id="36804" w:author="phuong vu" w:date="2018-11-30T14:07:00Z"/>
                  </w:rPr>
                </w:rPrChange>
              </w:rPr>
              <w:pPrChange w:id="36805" w:author="phuong vu" w:date="2018-11-30T21:41:00Z">
                <w:pPr>
                  <w:spacing w:line="276" w:lineRule="auto"/>
                  <w:jc w:val="center"/>
                </w:pPr>
              </w:pPrChange>
            </w:pPr>
          </w:p>
        </w:tc>
        <w:tc>
          <w:tcPr>
            <w:tcW w:w="962" w:type="dxa"/>
            <w:noWrap/>
            <w:vAlign w:val="center"/>
            <w:tcPrChange w:id="36806" w:author="phuong vu" w:date="2018-11-30T21:50:00Z">
              <w:tcPr>
                <w:tcW w:w="962" w:type="dxa"/>
                <w:noWrap/>
              </w:tcPr>
            </w:tcPrChange>
          </w:tcPr>
          <w:p w14:paraId="11704EF4" w14:textId="77777777" w:rsidR="006871B5" w:rsidRPr="00920004" w:rsidRDefault="006871B5" w:rsidP="00941ED9">
            <w:pPr>
              <w:jc w:val="center"/>
              <w:rPr>
                <w:ins w:id="36807" w:author="phuong vu" w:date="2018-11-30T14:07:00Z"/>
                <w:rPrChange w:id="36808" w:author="phuong vu" w:date="2018-11-30T22:36:00Z">
                  <w:rPr>
                    <w:ins w:id="36809" w:author="phuong vu" w:date="2018-11-30T14:07:00Z"/>
                  </w:rPr>
                </w:rPrChange>
              </w:rPr>
              <w:pPrChange w:id="36810" w:author="phuong vu" w:date="2018-11-30T21:41:00Z">
                <w:pPr>
                  <w:spacing w:line="276" w:lineRule="auto"/>
                  <w:jc w:val="center"/>
                </w:pPr>
              </w:pPrChange>
            </w:pPr>
          </w:p>
        </w:tc>
        <w:tc>
          <w:tcPr>
            <w:tcW w:w="1875" w:type="dxa"/>
            <w:noWrap/>
            <w:tcPrChange w:id="36811" w:author="phuong vu" w:date="2018-11-30T21:50:00Z">
              <w:tcPr>
                <w:tcW w:w="1875" w:type="dxa"/>
                <w:noWrap/>
              </w:tcPr>
            </w:tcPrChange>
          </w:tcPr>
          <w:p w14:paraId="1C91AEB9" w14:textId="77777777" w:rsidR="006871B5" w:rsidRPr="00920004" w:rsidRDefault="006871B5" w:rsidP="00941ED9">
            <w:pPr>
              <w:rPr>
                <w:ins w:id="36812" w:author="phuong vu" w:date="2018-11-30T14:07:00Z"/>
                <w:lang w:val="en-US"/>
                <w:rPrChange w:id="36813" w:author="phuong vu" w:date="2018-11-30T22:36:00Z">
                  <w:rPr>
                    <w:ins w:id="36814" w:author="phuong vu" w:date="2018-11-30T14:07:00Z"/>
                    <w:lang w:val="en-US"/>
                  </w:rPr>
                </w:rPrChange>
              </w:rPr>
              <w:pPrChange w:id="36815" w:author="phuong vu" w:date="2018-11-30T21:41:00Z">
                <w:pPr>
                  <w:spacing w:line="276" w:lineRule="auto"/>
                </w:pPr>
              </w:pPrChange>
            </w:pPr>
            <w:ins w:id="36816" w:author="phuong vu" w:date="2018-11-30T14:07:00Z">
              <w:r w:rsidRPr="00920004">
                <w:rPr>
                  <w:lang w:val="en-US"/>
                  <w:rPrChange w:id="36817" w:author="phuong vu" w:date="2018-11-30T22:36:00Z">
                    <w:rPr>
                      <w:lang w:val="en-US"/>
                    </w:rPr>
                  </w:rPrChange>
                </w:rPr>
                <w:t>Nơi nhận quần áo</w:t>
              </w:r>
            </w:ins>
          </w:p>
        </w:tc>
      </w:tr>
      <w:tr w:rsidR="006871B5" w:rsidRPr="00920004" w14:paraId="7DA1EBEE" w14:textId="77777777" w:rsidTr="00E452E5">
        <w:trPr>
          <w:trHeight w:val="300"/>
          <w:ins w:id="36818" w:author="phuong vu" w:date="2018-11-30T14:07:00Z"/>
          <w:trPrChange w:id="36819" w:author="phuong vu" w:date="2018-11-30T21:50:00Z">
            <w:trPr>
              <w:trHeight w:val="300"/>
            </w:trPr>
          </w:trPrChange>
        </w:trPr>
        <w:tc>
          <w:tcPr>
            <w:tcW w:w="708" w:type="dxa"/>
            <w:noWrap/>
            <w:vAlign w:val="center"/>
            <w:tcPrChange w:id="36820" w:author="phuong vu" w:date="2018-11-30T21:50:00Z">
              <w:tcPr>
                <w:tcW w:w="708" w:type="dxa"/>
                <w:noWrap/>
                <w:vAlign w:val="center"/>
              </w:tcPr>
            </w:tcPrChange>
          </w:tcPr>
          <w:p w14:paraId="4AF4745C" w14:textId="77777777" w:rsidR="006871B5" w:rsidRPr="00920004" w:rsidRDefault="006871B5" w:rsidP="00BD0851">
            <w:pPr>
              <w:spacing w:before="240" w:line="0" w:lineRule="atLeast"/>
              <w:jc w:val="center"/>
              <w:rPr>
                <w:ins w:id="36821" w:author="phuong vu" w:date="2018-11-30T14:07:00Z"/>
                <w:lang w:val="en-US"/>
                <w:rPrChange w:id="36822" w:author="phuong vu" w:date="2018-11-30T22:36:00Z">
                  <w:rPr>
                    <w:ins w:id="36823" w:author="phuong vu" w:date="2018-11-30T14:07:00Z"/>
                    <w:lang w:val="en-US"/>
                  </w:rPr>
                </w:rPrChange>
              </w:rPr>
              <w:pPrChange w:id="36824" w:author="phuong vu" w:date="2018-11-30T14:16:00Z">
                <w:pPr>
                  <w:spacing w:line="276" w:lineRule="auto"/>
                  <w:jc w:val="center"/>
                </w:pPr>
              </w:pPrChange>
            </w:pPr>
            <w:ins w:id="36825" w:author="phuong vu" w:date="2018-11-30T14:07:00Z">
              <w:r w:rsidRPr="00920004">
                <w:rPr>
                  <w:lang w:val="en-US"/>
                  <w:rPrChange w:id="36826" w:author="phuong vu" w:date="2018-11-30T22:36:00Z">
                    <w:rPr>
                      <w:lang w:val="en-US"/>
                    </w:rPr>
                  </w:rPrChange>
                </w:rPr>
                <w:t>9</w:t>
              </w:r>
            </w:ins>
          </w:p>
        </w:tc>
        <w:tc>
          <w:tcPr>
            <w:tcW w:w="1993" w:type="dxa"/>
            <w:noWrap/>
            <w:tcPrChange w:id="36827" w:author="phuong vu" w:date="2018-11-30T21:50:00Z">
              <w:tcPr>
                <w:tcW w:w="1993" w:type="dxa"/>
                <w:noWrap/>
              </w:tcPr>
            </w:tcPrChange>
          </w:tcPr>
          <w:p w14:paraId="1F20D5F3" w14:textId="77777777" w:rsidR="006871B5" w:rsidRPr="00920004" w:rsidRDefault="006871B5" w:rsidP="00941ED9">
            <w:pPr>
              <w:rPr>
                <w:ins w:id="36828" w:author="phuong vu" w:date="2018-11-30T14:07:00Z"/>
                <w:lang w:val="en-US"/>
                <w:rPrChange w:id="36829" w:author="phuong vu" w:date="2018-11-30T22:36:00Z">
                  <w:rPr>
                    <w:ins w:id="36830" w:author="phuong vu" w:date="2018-11-30T14:07:00Z"/>
                    <w:lang w:val="en-US"/>
                  </w:rPr>
                </w:rPrChange>
              </w:rPr>
              <w:pPrChange w:id="36831" w:author="phuong vu" w:date="2018-11-30T21:41:00Z">
                <w:pPr>
                  <w:spacing w:line="276" w:lineRule="auto"/>
                </w:pPr>
              </w:pPrChange>
            </w:pPr>
            <w:ins w:id="36832" w:author="phuong vu" w:date="2018-11-30T14:07:00Z">
              <w:r w:rsidRPr="00920004">
                <w:rPr>
                  <w:lang w:val="en-US"/>
                  <w:rPrChange w:id="36833" w:author="phuong vu" w:date="2018-11-30T22:36:00Z">
                    <w:rPr>
                      <w:lang w:val="en-US"/>
                    </w:rPr>
                  </w:rPrChange>
                </w:rPr>
                <w:t>delivery_place</w:t>
              </w:r>
            </w:ins>
          </w:p>
        </w:tc>
        <w:tc>
          <w:tcPr>
            <w:tcW w:w="1300" w:type="dxa"/>
            <w:noWrap/>
            <w:tcPrChange w:id="36834" w:author="phuong vu" w:date="2018-11-30T21:50:00Z">
              <w:tcPr>
                <w:tcW w:w="1300" w:type="dxa"/>
                <w:noWrap/>
              </w:tcPr>
            </w:tcPrChange>
          </w:tcPr>
          <w:p w14:paraId="49BC8DAA" w14:textId="77777777" w:rsidR="006871B5" w:rsidRPr="00920004" w:rsidRDefault="006871B5" w:rsidP="00941ED9">
            <w:pPr>
              <w:rPr>
                <w:ins w:id="36835" w:author="phuong vu" w:date="2018-11-30T14:07:00Z"/>
                <w:rPrChange w:id="36836" w:author="phuong vu" w:date="2018-11-30T22:36:00Z">
                  <w:rPr>
                    <w:ins w:id="36837" w:author="phuong vu" w:date="2018-11-30T14:07:00Z"/>
                  </w:rPr>
                </w:rPrChange>
              </w:rPr>
              <w:pPrChange w:id="36838" w:author="phuong vu" w:date="2018-11-30T21:41:00Z">
                <w:pPr>
                  <w:spacing w:line="276" w:lineRule="auto"/>
                </w:pPr>
              </w:pPrChange>
            </w:pPr>
          </w:p>
        </w:tc>
        <w:tc>
          <w:tcPr>
            <w:tcW w:w="949" w:type="dxa"/>
            <w:noWrap/>
            <w:vAlign w:val="center"/>
            <w:tcPrChange w:id="36839" w:author="phuong vu" w:date="2018-11-30T21:50:00Z">
              <w:tcPr>
                <w:tcW w:w="1054" w:type="dxa"/>
                <w:noWrap/>
              </w:tcPr>
            </w:tcPrChange>
          </w:tcPr>
          <w:p w14:paraId="61938A0C" w14:textId="4CEA478B" w:rsidR="006871B5" w:rsidRPr="00920004" w:rsidRDefault="006871B5" w:rsidP="00941ED9">
            <w:pPr>
              <w:jc w:val="center"/>
              <w:rPr>
                <w:ins w:id="36840" w:author="phuong vu" w:date="2018-11-30T14:07:00Z"/>
                <w:lang w:val="en-US"/>
                <w:rPrChange w:id="36841" w:author="phuong vu" w:date="2018-11-30T22:36:00Z">
                  <w:rPr>
                    <w:ins w:id="36842" w:author="phuong vu" w:date="2018-11-30T14:07:00Z"/>
                  </w:rPr>
                </w:rPrChange>
              </w:rPr>
              <w:pPrChange w:id="36843" w:author="phuong vu" w:date="2018-11-30T21:41:00Z">
                <w:pPr>
                  <w:spacing w:line="276" w:lineRule="auto"/>
                  <w:jc w:val="center"/>
                </w:pPr>
              </w:pPrChange>
            </w:pPr>
          </w:p>
        </w:tc>
        <w:tc>
          <w:tcPr>
            <w:tcW w:w="943" w:type="dxa"/>
            <w:noWrap/>
            <w:vAlign w:val="center"/>
            <w:tcPrChange w:id="36844" w:author="phuong vu" w:date="2018-11-30T21:50:00Z">
              <w:tcPr>
                <w:tcW w:w="838" w:type="dxa"/>
                <w:noWrap/>
              </w:tcPr>
            </w:tcPrChange>
          </w:tcPr>
          <w:p w14:paraId="7423DFA6" w14:textId="77777777" w:rsidR="006871B5" w:rsidRPr="00920004" w:rsidRDefault="006871B5" w:rsidP="00941ED9">
            <w:pPr>
              <w:jc w:val="center"/>
              <w:rPr>
                <w:ins w:id="36845" w:author="phuong vu" w:date="2018-11-30T14:07:00Z"/>
                <w:rPrChange w:id="36846" w:author="phuong vu" w:date="2018-11-30T22:36:00Z">
                  <w:rPr>
                    <w:ins w:id="36847" w:author="phuong vu" w:date="2018-11-30T14:07:00Z"/>
                  </w:rPr>
                </w:rPrChange>
              </w:rPr>
              <w:pPrChange w:id="36848" w:author="phuong vu" w:date="2018-11-30T21:41:00Z">
                <w:pPr>
                  <w:spacing w:line="276" w:lineRule="auto"/>
                  <w:jc w:val="center"/>
                </w:pPr>
              </w:pPrChange>
            </w:pPr>
          </w:p>
        </w:tc>
        <w:tc>
          <w:tcPr>
            <w:tcW w:w="962" w:type="dxa"/>
            <w:noWrap/>
            <w:vAlign w:val="center"/>
            <w:tcPrChange w:id="36849" w:author="phuong vu" w:date="2018-11-30T21:50:00Z">
              <w:tcPr>
                <w:tcW w:w="962" w:type="dxa"/>
                <w:noWrap/>
              </w:tcPr>
            </w:tcPrChange>
          </w:tcPr>
          <w:p w14:paraId="1F47D5B9" w14:textId="77777777" w:rsidR="006871B5" w:rsidRPr="00920004" w:rsidRDefault="006871B5" w:rsidP="00941ED9">
            <w:pPr>
              <w:jc w:val="center"/>
              <w:rPr>
                <w:ins w:id="36850" w:author="phuong vu" w:date="2018-11-30T14:07:00Z"/>
                <w:rPrChange w:id="36851" w:author="phuong vu" w:date="2018-11-30T22:36:00Z">
                  <w:rPr>
                    <w:ins w:id="36852" w:author="phuong vu" w:date="2018-11-30T14:07:00Z"/>
                  </w:rPr>
                </w:rPrChange>
              </w:rPr>
              <w:pPrChange w:id="36853" w:author="phuong vu" w:date="2018-11-30T21:41:00Z">
                <w:pPr>
                  <w:spacing w:line="276" w:lineRule="auto"/>
                  <w:jc w:val="center"/>
                </w:pPr>
              </w:pPrChange>
            </w:pPr>
          </w:p>
        </w:tc>
        <w:tc>
          <w:tcPr>
            <w:tcW w:w="1875" w:type="dxa"/>
            <w:noWrap/>
            <w:tcPrChange w:id="36854" w:author="phuong vu" w:date="2018-11-30T21:50:00Z">
              <w:tcPr>
                <w:tcW w:w="1875" w:type="dxa"/>
                <w:noWrap/>
              </w:tcPr>
            </w:tcPrChange>
          </w:tcPr>
          <w:p w14:paraId="21DEDBC5" w14:textId="77777777" w:rsidR="006871B5" w:rsidRPr="00920004" w:rsidRDefault="006871B5" w:rsidP="00941ED9">
            <w:pPr>
              <w:rPr>
                <w:ins w:id="36855" w:author="phuong vu" w:date="2018-11-30T14:07:00Z"/>
                <w:lang w:val="en-US"/>
                <w:rPrChange w:id="36856" w:author="phuong vu" w:date="2018-11-30T22:36:00Z">
                  <w:rPr>
                    <w:ins w:id="36857" w:author="phuong vu" w:date="2018-11-30T14:07:00Z"/>
                    <w:lang w:val="en-US"/>
                  </w:rPr>
                </w:rPrChange>
              </w:rPr>
              <w:pPrChange w:id="36858" w:author="phuong vu" w:date="2018-11-30T21:41:00Z">
                <w:pPr>
                  <w:spacing w:line="276" w:lineRule="auto"/>
                </w:pPr>
              </w:pPrChange>
            </w:pPr>
            <w:ins w:id="36859" w:author="phuong vu" w:date="2018-11-30T14:07:00Z">
              <w:r w:rsidRPr="00920004">
                <w:rPr>
                  <w:lang w:val="en-US"/>
                  <w:rPrChange w:id="36860" w:author="phuong vu" w:date="2018-11-30T22:36:00Z">
                    <w:rPr>
                      <w:lang w:val="en-US"/>
                    </w:rPr>
                  </w:rPrChange>
                </w:rPr>
                <w:t>Nơi trả quần áo</w:t>
              </w:r>
            </w:ins>
          </w:p>
        </w:tc>
      </w:tr>
      <w:tr w:rsidR="006871B5" w:rsidRPr="00920004" w14:paraId="634C94A8" w14:textId="77777777" w:rsidTr="00E452E5">
        <w:trPr>
          <w:trHeight w:val="300"/>
          <w:ins w:id="36861" w:author="phuong vu" w:date="2018-11-30T14:07:00Z"/>
          <w:trPrChange w:id="36862" w:author="phuong vu" w:date="2018-11-30T21:50:00Z">
            <w:trPr>
              <w:trHeight w:val="300"/>
            </w:trPr>
          </w:trPrChange>
        </w:trPr>
        <w:tc>
          <w:tcPr>
            <w:tcW w:w="708" w:type="dxa"/>
            <w:noWrap/>
            <w:vAlign w:val="center"/>
            <w:tcPrChange w:id="36863" w:author="phuong vu" w:date="2018-11-30T21:50:00Z">
              <w:tcPr>
                <w:tcW w:w="708" w:type="dxa"/>
                <w:noWrap/>
                <w:vAlign w:val="center"/>
              </w:tcPr>
            </w:tcPrChange>
          </w:tcPr>
          <w:p w14:paraId="47E501B8" w14:textId="77777777" w:rsidR="006871B5" w:rsidRPr="00920004" w:rsidRDefault="006871B5" w:rsidP="00BD0851">
            <w:pPr>
              <w:spacing w:before="240" w:line="0" w:lineRule="atLeast"/>
              <w:jc w:val="center"/>
              <w:rPr>
                <w:ins w:id="36864" w:author="phuong vu" w:date="2018-11-30T14:07:00Z"/>
                <w:lang w:val="en-US"/>
                <w:rPrChange w:id="36865" w:author="phuong vu" w:date="2018-11-30T22:36:00Z">
                  <w:rPr>
                    <w:ins w:id="36866" w:author="phuong vu" w:date="2018-11-30T14:07:00Z"/>
                    <w:lang w:val="en-US"/>
                  </w:rPr>
                </w:rPrChange>
              </w:rPr>
              <w:pPrChange w:id="36867" w:author="phuong vu" w:date="2018-11-30T14:16:00Z">
                <w:pPr>
                  <w:spacing w:line="276" w:lineRule="auto"/>
                  <w:jc w:val="center"/>
                </w:pPr>
              </w:pPrChange>
            </w:pPr>
            <w:ins w:id="36868" w:author="phuong vu" w:date="2018-11-30T14:07:00Z">
              <w:r w:rsidRPr="00920004">
                <w:rPr>
                  <w:lang w:val="en-US"/>
                  <w:rPrChange w:id="36869" w:author="phuong vu" w:date="2018-11-30T22:36:00Z">
                    <w:rPr>
                      <w:lang w:val="en-US"/>
                    </w:rPr>
                  </w:rPrChange>
                </w:rPr>
                <w:t>10</w:t>
              </w:r>
            </w:ins>
          </w:p>
        </w:tc>
        <w:tc>
          <w:tcPr>
            <w:tcW w:w="1993" w:type="dxa"/>
            <w:noWrap/>
            <w:tcPrChange w:id="36870" w:author="phuong vu" w:date="2018-11-30T21:50:00Z">
              <w:tcPr>
                <w:tcW w:w="1993" w:type="dxa"/>
                <w:noWrap/>
              </w:tcPr>
            </w:tcPrChange>
          </w:tcPr>
          <w:p w14:paraId="377FDE37" w14:textId="77777777" w:rsidR="006871B5" w:rsidRPr="00920004" w:rsidRDefault="006871B5" w:rsidP="00941ED9">
            <w:pPr>
              <w:rPr>
                <w:ins w:id="36871" w:author="phuong vu" w:date="2018-11-30T14:07:00Z"/>
                <w:lang w:val="en-US"/>
                <w:rPrChange w:id="36872" w:author="phuong vu" w:date="2018-11-30T22:36:00Z">
                  <w:rPr>
                    <w:ins w:id="36873" w:author="phuong vu" w:date="2018-11-30T14:07:00Z"/>
                    <w:lang w:val="en-US"/>
                  </w:rPr>
                </w:rPrChange>
              </w:rPr>
              <w:pPrChange w:id="36874" w:author="phuong vu" w:date="2018-11-30T21:41:00Z">
                <w:pPr>
                  <w:spacing w:line="276" w:lineRule="auto"/>
                </w:pPr>
              </w:pPrChange>
            </w:pPr>
            <w:ins w:id="36875" w:author="phuong vu" w:date="2018-11-30T14:07:00Z">
              <w:r w:rsidRPr="00920004">
                <w:rPr>
                  <w:lang w:val="en-US"/>
                  <w:rPrChange w:id="36876" w:author="phuong vu" w:date="2018-11-30T22:36:00Z">
                    <w:rPr>
                      <w:lang w:val="en-US"/>
                    </w:rPr>
                  </w:rPrChange>
                </w:rPr>
                <w:t>promotion_id</w:t>
              </w:r>
            </w:ins>
          </w:p>
        </w:tc>
        <w:tc>
          <w:tcPr>
            <w:tcW w:w="1300" w:type="dxa"/>
            <w:noWrap/>
            <w:tcPrChange w:id="36877" w:author="phuong vu" w:date="2018-11-30T21:50:00Z">
              <w:tcPr>
                <w:tcW w:w="1300" w:type="dxa"/>
                <w:noWrap/>
              </w:tcPr>
            </w:tcPrChange>
          </w:tcPr>
          <w:p w14:paraId="3F7CACD0" w14:textId="77777777" w:rsidR="006871B5" w:rsidRPr="00920004" w:rsidRDefault="006871B5" w:rsidP="00941ED9">
            <w:pPr>
              <w:rPr>
                <w:ins w:id="36878" w:author="phuong vu" w:date="2018-11-30T14:07:00Z"/>
                <w:rPrChange w:id="36879" w:author="phuong vu" w:date="2018-11-30T22:36:00Z">
                  <w:rPr>
                    <w:ins w:id="36880" w:author="phuong vu" w:date="2018-11-30T14:07:00Z"/>
                  </w:rPr>
                </w:rPrChange>
              </w:rPr>
              <w:pPrChange w:id="36881" w:author="phuong vu" w:date="2018-11-30T21:41:00Z">
                <w:pPr>
                  <w:spacing w:line="276" w:lineRule="auto"/>
                </w:pPr>
              </w:pPrChange>
            </w:pPr>
            <w:ins w:id="36882" w:author="phuong vu" w:date="2018-11-30T14:07:00Z">
              <w:r w:rsidRPr="00920004">
                <w:rPr>
                  <w:rPrChange w:id="36883" w:author="phuong vu" w:date="2018-11-30T22:36:00Z">
                    <w:rPr/>
                  </w:rPrChange>
                </w:rPr>
                <w:t>numeric</w:t>
              </w:r>
            </w:ins>
          </w:p>
        </w:tc>
        <w:tc>
          <w:tcPr>
            <w:tcW w:w="949" w:type="dxa"/>
            <w:noWrap/>
            <w:vAlign w:val="center"/>
            <w:tcPrChange w:id="36884" w:author="phuong vu" w:date="2018-11-30T21:50:00Z">
              <w:tcPr>
                <w:tcW w:w="1054" w:type="dxa"/>
                <w:noWrap/>
              </w:tcPr>
            </w:tcPrChange>
          </w:tcPr>
          <w:p w14:paraId="2CFE7052" w14:textId="52C77CB5" w:rsidR="006871B5" w:rsidRPr="00920004" w:rsidRDefault="00941ED9" w:rsidP="00941ED9">
            <w:pPr>
              <w:jc w:val="center"/>
              <w:rPr>
                <w:ins w:id="36885" w:author="phuong vu" w:date="2018-11-30T14:07:00Z"/>
                <w:lang w:val="en-US"/>
                <w:rPrChange w:id="36886" w:author="phuong vu" w:date="2018-11-30T22:36:00Z">
                  <w:rPr>
                    <w:ins w:id="36887" w:author="phuong vu" w:date="2018-11-30T14:07:00Z"/>
                  </w:rPr>
                </w:rPrChange>
              </w:rPr>
              <w:pPrChange w:id="36888" w:author="phuong vu" w:date="2018-11-30T21:41:00Z">
                <w:pPr>
                  <w:spacing w:line="276" w:lineRule="auto"/>
                  <w:jc w:val="center"/>
                </w:pPr>
              </w:pPrChange>
            </w:pPr>
            <w:ins w:id="36889" w:author="phuong vu" w:date="2018-11-30T21:42:00Z">
              <w:r w:rsidRPr="00920004">
                <w:rPr>
                  <w:lang w:val="en-US"/>
                  <w:rPrChange w:id="36890" w:author="phuong vu" w:date="2018-11-30T22:36:00Z">
                    <w:rPr>
                      <w:lang w:val="en-US"/>
                    </w:rPr>
                  </w:rPrChange>
                </w:rPr>
                <w:t>X</w:t>
              </w:r>
            </w:ins>
          </w:p>
        </w:tc>
        <w:tc>
          <w:tcPr>
            <w:tcW w:w="943" w:type="dxa"/>
            <w:noWrap/>
            <w:vAlign w:val="center"/>
            <w:tcPrChange w:id="36891" w:author="phuong vu" w:date="2018-11-30T21:50:00Z">
              <w:tcPr>
                <w:tcW w:w="838" w:type="dxa"/>
                <w:noWrap/>
              </w:tcPr>
            </w:tcPrChange>
          </w:tcPr>
          <w:p w14:paraId="3827BB94" w14:textId="77777777" w:rsidR="006871B5" w:rsidRPr="00920004" w:rsidRDefault="006871B5" w:rsidP="00941ED9">
            <w:pPr>
              <w:jc w:val="center"/>
              <w:rPr>
                <w:ins w:id="36892" w:author="phuong vu" w:date="2018-11-30T14:07:00Z"/>
                <w:rPrChange w:id="36893" w:author="phuong vu" w:date="2018-11-30T22:36:00Z">
                  <w:rPr>
                    <w:ins w:id="36894" w:author="phuong vu" w:date="2018-11-30T14:07:00Z"/>
                  </w:rPr>
                </w:rPrChange>
              </w:rPr>
              <w:pPrChange w:id="36895" w:author="phuong vu" w:date="2018-11-30T21:41:00Z">
                <w:pPr>
                  <w:spacing w:line="276" w:lineRule="auto"/>
                  <w:jc w:val="center"/>
                </w:pPr>
              </w:pPrChange>
            </w:pPr>
          </w:p>
        </w:tc>
        <w:tc>
          <w:tcPr>
            <w:tcW w:w="962" w:type="dxa"/>
            <w:noWrap/>
            <w:vAlign w:val="center"/>
            <w:tcPrChange w:id="36896" w:author="phuong vu" w:date="2018-11-30T21:50:00Z">
              <w:tcPr>
                <w:tcW w:w="962" w:type="dxa"/>
                <w:noWrap/>
              </w:tcPr>
            </w:tcPrChange>
          </w:tcPr>
          <w:p w14:paraId="6753E2AC" w14:textId="77777777" w:rsidR="006871B5" w:rsidRPr="00920004" w:rsidRDefault="006871B5" w:rsidP="00941ED9">
            <w:pPr>
              <w:jc w:val="center"/>
              <w:rPr>
                <w:ins w:id="36897" w:author="phuong vu" w:date="2018-11-30T14:07:00Z"/>
                <w:rPrChange w:id="36898" w:author="phuong vu" w:date="2018-11-30T22:36:00Z">
                  <w:rPr>
                    <w:ins w:id="36899" w:author="phuong vu" w:date="2018-11-30T14:07:00Z"/>
                  </w:rPr>
                </w:rPrChange>
              </w:rPr>
              <w:pPrChange w:id="36900" w:author="phuong vu" w:date="2018-11-30T21:41:00Z">
                <w:pPr>
                  <w:spacing w:line="276" w:lineRule="auto"/>
                  <w:jc w:val="center"/>
                </w:pPr>
              </w:pPrChange>
            </w:pPr>
          </w:p>
        </w:tc>
        <w:tc>
          <w:tcPr>
            <w:tcW w:w="1875" w:type="dxa"/>
            <w:noWrap/>
            <w:tcPrChange w:id="36901" w:author="phuong vu" w:date="2018-11-30T21:50:00Z">
              <w:tcPr>
                <w:tcW w:w="1875" w:type="dxa"/>
                <w:noWrap/>
              </w:tcPr>
            </w:tcPrChange>
          </w:tcPr>
          <w:p w14:paraId="182BCC62" w14:textId="77777777" w:rsidR="006871B5" w:rsidRPr="00920004" w:rsidRDefault="006871B5" w:rsidP="00941ED9">
            <w:pPr>
              <w:rPr>
                <w:ins w:id="36902" w:author="phuong vu" w:date="2018-11-30T14:07:00Z"/>
                <w:lang w:val="en-US"/>
                <w:rPrChange w:id="36903" w:author="phuong vu" w:date="2018-11-30T22:36:00Z">
                  <w:rPr>
                    <w:ins w:id="36904" w:author="phuong vu" w:date="2018-11-30T14:07:00Z"/>
                    <w:lang w:val="en-US"/>
                  </w:rPr>
                </w:rPrChange>
              </w:rPr>
              <w:pPrChange w:id="36905" w:author="phuong vu" w:date="2018-11-30T21:41:00Z">
                <w:pPr>
                  <w:spacing w:line="276" w:lineRule="auto"/>
                </w:pPr>
              </w:pPrChange>
            </w:pPr>
            <w:ins w:id="36906" w:author="phuong vu" w:date="2018-11-30T14:07:00Z">
              <w:r w:rsidRPr="00920004">
                <w:rPr>
                  <w:lang w:val="en-US"/>
                  <w:rPrChange w:id="36907" w:author="phuong vu" w:date="2018-11-30T22:36:00Z">
                    <w:rPr>
                      <w:lang w:val="en-US"/>
                    </w:rPr>
                  </w:rPrChange>
                </w:rPr>
                <w:t>ID khuyến mãi</w:t>
              </w:r>
            </w:ins>
          </w:p>
        </w:tc>
      </w:tr>
      <w:tr w:rsidR="006871B5" w:rsidRPr="00920004" w14:paraId="2CB2019A" w14:textId="77777777" w:rsidTr="00E452E5">
        <w:trPr>
          <w:trHeight w:val="300"/>
          <w:ins w:id="36908" w:author="phuong vu" w:date="2018-11-30T14:07:00Z"/>
          <w:trPrChange w:id="36909" w:author="phuong vu" w:date="2018-11-30T21:50:00Z">
            <w:trPr>
              <w:trHeight w:val="300"/>
            </w:trPr>
          </w:trPrChange>
        </w:trPr>
        <w:tc>
          <w:tcPr>
            <w:tcW w:w="708" w:type="dxa"/>
            <w:noWrap/>
            <w:vAlign w:val="center"/>
            <w:tcPrChange w:id="36910" w:author="phuong vu" w:date="2018-11-30T21:50:00Z">
              <w:tcPr>
                <w:tcW w:w="708" w:type="dxa"/>
                <w:noWrap/>
                <w:vAlign w:val="center"/>
              </w:tcPr>
            </w:tcPrChange>
          </w:tcPr>
          <w:p w14:paraId="0BEFCEB2" w14:textId="77777777" w:rsidR="006871B5" w:rsidRPr="00920004" w:rsidRDefault="006871B5" w:rsidP="00BD0851">
            <w:pPr>
              <w:spacing w:before="240" w:line="0" w:lineRule="atLeast"/>
              <w:jc w:val="center"/>
              <w:rPr>
                <w:ins w:id="36911" w:author="phuong vu" w:date="2018-11-30T14:07:00Z"/>
                <w:lang w:val="en-US"/>
                <w:rPrChange w:id="36912" w:author="phuong vu" w:date="2018-11-30T22:36:00Z">
                  <w:rPr>
                    <w:ins w:id="36913" w:author="phuong vu" w:date="2018-11-30T14:07:00Z"/>
                    <w:lang w:val="en-US"/>
                  </w:rPr>
                </w:rPrChange>
              </w:rPr>
              <w:pPrChange w:id="36914" w:author="phuong vu" w:date="2018-11-30T14:16:00Z">
                <w:pPr>
                  <w:spacing w:line="276" w:lineRule="auto"/>
                  <w:jc w:val="center"/>
                </w:pPr>
              </w:pPrChange>
            </w:pPr>
            <w:ins w:id="36915" w:author="phuong vu" w:date="2018-11-30T14:07:00Z">
              <w:r w:rsidRPr="00920004">
                <w:rPr>
                  <w:lang w:val="en-US"/>
                  <w:rPrChange w:id="36916" w:author="phuong vu" w:date="2018-11-30T22:36:00Z">
                    <w:rPr>
                      <w:lang w:val="en-US"/>
                    </w:rPr>
                  </w:rPrChange>
                </w:rPr>
                <w:t>11</w:t>
              </w:r>
            </w:ins>
          </w:p>
        </w:tc>
        <w:tc>
          <w:tcPr>
            <w:tcW w:w="1993" w:type="dxa"/>
            <w:noWrap/>
            <w:tcPrChange w:id="36917" w:author="phuong vu" w:date="2018-11-30T21:50:00Z">
              <w:tcPr>
                <w:tcW w:w="1993" w:type="dxa"/>
                <w:noWrap/>
              </w:tcPr>
            </w:tcPrChange>
          </w:tcPr>
          <w:p w14:paraId="09D93817" w14:textId="77777777" w:rsidR="006871B5" w:rsidRPr="00920004" w:rsidRDefault="006871B5" w:rsidP="00941ED9">
            <w:pPr>
              <w:rPr>
                <w:ins w:id="36918" w:author="phuong vu" w:date="2018-11-30T14:07:00Z"/>
                <w:lang w:val="en-US"/>
                <w:rPrChange w:id="36919" w:author="phuong vu" w:date="2018-11-30T22:36:00Z">
                  <w:rPr>
                    <w:ins w:id="36920" w:author="phuong vu" w:date="2018-11-30T14:07:00Z"/>
                    <w:lang w:val="en-US"/>
                  </w:rPr>
                </w:rPrChange>
              </w:rPr>
              <w:pPrChange w:id="36921" w:author="phuong vu" w:date="2018-11-30T21:41:00Z">
                <w:pPr>
                  <w:spacing w:line="276" w:lineRule="auto"/>
                </w:pPr>
              </w:pPrChange>
            </w:pPr>
            <w:ins w:id="36922" w:author="phuong vu" w:date="2018-11-30T14:07:00Z">
              <w:r w:rsidRPr="00920004">
                <w:rPr>
                  <w:lang w:val="en-US"/>
                  <w:rPrChange w:id="36923" w:author="phuong vu" w:date="2018-11-30T22:36:00Z">
                    <w:rPr>
                      <w:lang w:val="en-US"/>
                    </w:rPr>
                  </w:rPrChange>
                </w:rPr>
                <w:t>confirm_by</w:t>
              </w:r>
            </w:ins>
          </w:p>
          <w:p w14:paraId="6D499163" w14:textId="77777777" w:rsidR="006871B5" w:rsidRPr="00920004" w:rsidRDefault="006871B5" w:rsidP="00941ED9">
            <w:pPr>
              <w:rPr>
                <w:ins w:id="36924" w:author="phuong vu" w:date="2018-11-30T14:07:00Z"/>
                <w:lang w:val="en-US"/>
                <w:rPrChange w:id="36925" w:author="phuong vu" w:date="2018-11-30T22:36:00Z">
                  <w:rPr>
                    <w:ins w:id="36926" w:author="phuong vu" w:date="2018-11-30T14:07:00Z"/>
                    <w:lang w:val="en-US"/>
                  </w:rPr>
                </w:rPrChange>
              </w:rPr>
              <w:pPrChange w:id="36927" w:author="phuong vu" w:date="2018-11-30T21:41:00Z">
                <w:pPr>
                  <w:spacing w:line="276" w:lineRule="auto"/>
                </w:pPr>
              </w:pPrChange>
            </w:pPr>
            <w:ins w:id="36928" w:author="phuong vu" w:date="2018-11-30T14:07:00Z">
              <w:r w:rsidRPr="00920004">
                <w:rPr>
                  <w:lang w:val="en-US"/>
                  <w:rPrChange w:id="36929" w:author="phuong vu" w:date="2018-11-30T22:36:00Z">
                    <w:rPr>
                      <w:lang w:val="en-US"/>
                    </w:rPr>
                  </w:rPrChange>
                </w:rPr>
                <w:t>_customer</w:t>
              </w:r>
            </w:ins>
          </w:p>
        </w:tc>
        <w:tc>
          <w:tcPr>
            <w:tcW w:w="1300" w:type="dxa"/>
            <w:noWrap/>
            <w:tcPrChange w:id="36930" w:author="phuong vu" w:date="2018-11-30T21:50:00Z">
              <w:tcPr>
                <w:tcW w:w="1300" w:type="dxa"/>
                <w:noWrap/>
              </w:tcPr>
            </w:tcPrChange>
          </w:tcPr>
          <w:p w14:paraId="3A5B644C" w14:textId="77777777" w:rsidR="006871B5" w:rsidRPr="00920004" w:rsidRDefault="006871B5" w:rsidP="00941ED9">
            <w:pPr>
              <w:rPr>
                <w:ins w:id="36931" w:author="phuong vu" w:date="2018-11-30T14:07:00Z"/>
                <w:lang w:val="en-US"/>
                <w:rPrChange w:id="36932" w:author="phuong vu" w:date="2018-11-30T22:36:00Z">
                  <w:rPr>
                    <w:ins w:id="36933" w:author="phuong vu" w:date="2018-11-30T14:07:00Z"/>
                    <w:lang w:val="en-US"/>
                  </w:rPr>
                </w:rPrChange>
              </w:rPr>
              <w:pPrChange w:id="36934" w:author="phuong vu" w:date="2018-11-30T21:41:00Z">
                <w:pPr>
                  <w:spacing w:line="276" w:lineRule="auto"/>
                </w:pPr>
              </w:pPrChange>
            </w:pPr>
            <w:ins w:id="36935" w:author="phuong vu" w:date="2018-11-30T14:07:00Z">
              <w:r w:rsidRPr="00920004">
                <w:rPr>
                  <w:lang w:val="en-US"/>
                  <w:rPrChange w:id="36936" w:author="phuong vu" w:date="2018-11-30T22:36:00Z">
                    <w:rPr>
                      <w:lang w:val="en-US"/>
                    </w:rPr>
                  </w:rPrChange>
                </w:rPr>
                <w:t>boolean</w:t>
              </w:r>
            </w:ins>
          </w:p>
        </w:tc>
        <w:tc>
          <w:tcPr>
            <w:tcW w:w="949" w:type="dxa"/>
            <w:noWrap/>
            <w:vAlign w:val="center"/>
            <w:tcPrChange w:id="36937" w:author="phuong vu" w:date="2018-11-30T21:50:00Z">
              <w:tcPr>
                <w:tcW w:w="1054" w:type="dxa"/>
                <w:noWrap/>
              </w:tcPr>
            </w:tcPrChange>
          </w:tcPr>
          <w:p w14:paraId="5F238FA6" w14:textId="4A080418" w:rsidR="006871B5" w:rsidRPr="00920004" w:rsidRDefault="00941ED9" w:rsidP="00941ED9">
            <w:pPr>
              <w:jc w:val="center"/>
              <w:rPr>
                <w:ins w:id="36938" w:author="phuong vu" w:date="2018-11-30T14:07:00Z"/>
                <w:lang w:val="en-US"/>
                <w:rPrChange w:id="36939" w:author="phuong vu" w:date="2018-11-30T22:36:00Z">
                  <w:rPr>
                    <w:ins w:id="36940" w:author="phuong vu" w:date="2018-11-30T14:07:00Z"/>
                  </w:rPr>
                </w:rPrChange>
              </w:rPr>
              <w:pPrChange w:id="36941" w:author="phuong vu" w:date="2018-11-30T21:41:00Z">
                <w:pPr>
                  <w:spacing w:line="276" w:lineRule="auto"/>
                  <w:jc w:val="center"/>
                </w:pPr>
              </w:pPrChange>
            </w:pPr>
            <w:ins w:id="36942" w:author="phuong vu" w:date="2018-11-30T21:42:00Z">
              <w:r w:rsidRPr="00920004">
                <w:rPr>
                  <w:lang w:val="en-US"/>
                  <w:rPrChange w:id="36943" w:author="phuong vu" w:date="2018-11-30T22:36:00Z">
                    <w:rPr>
                      <w:lang w:val="en-US"/>
                    </w:rPr>
                  </w:rPrChange>
                </w:rPr>
                <w:t>X</w:t>
              </w:r>
            </w:ins>
          </w:p>
        </w:tc>
        <w:tc>
          <w:tcPr>
            <w:tcW w:w="943" w:type="dxa"/>
            <w:noWrap/>
            <w:vAlign w:val="center"/>
            <w:tcPrChange w:id="36944" w:author="phuong vu" w:date="2018-11-30T21:50:00Z">
              <w:tcPr>
                <w:tcW w:w="838" w:type="dxa"/>
                <w:noWrap/>
              </w:tcPr>
            </w:tcPrChange>
          </w:tcPr>
          <w:p w14:paraId="724ABD8D" w14:textId="77777777" w:rsidR="006871B5" w:rsidRPr="00920004" w:rsidRDefault="006871B5" w:rsidP="00941ED9">
            <w:pPr>
              <w:jc w:val="center"/>
              <w:rPr>
                <w:ins w:id="36945" w:author="phuong vu" w:date="2018-11-30T14:07:00Z"/>
                <w:rPrChange w:id="36946" w:author="phuong vu" w:date="2018-11-30T22:36:00Z">
                  <w:rPr>
                    <w:ins w:id="36947" w:author="phuong vu" w:date="2018-11-30T14:07:00Z"/>
                  </w:rPr>
                </w:rPrChange>
              </w:rPr>
              <w:pPrChange w:id="36948" w:author="phuong vu" w:date="2018-11-30T21:41:00Z">
                <w:pPr>
                  <w:spacing w:line="276" w:lineRule="auto"/>
                  <w:jc w:val="center"/>
                </w:pPr>
              </w:pPrChange>
            </w:pPr>
          </w:p>
        </w:tc>
        <w:tc>
          <w:tcPr>
            <w:tcW w:w="962" w:type="dxa"/>
            <w:noWrap/>
            <w:vAlign w:val="center"/>
            <w:tcPrChange w:id="36949" w:author="phuong vu" w:date="2018-11-30T21:50:00Z">
              <w:tcPr>
                <w:tcW w:w="962" w:type="dxa"/>
                <w:noWrap/>
              </w:tcPr>
            </w:tcPrChange>
          </w:tcPr>
          <w:p w14:paraId="3856B9CB" w14:textId="77777777" w:rsidR="006871B5" w:rsidRPr="00920004" w:rsidRDefault="006871B5" w:rsidP="00941ED9">
            <w:pPr>
              <w:jc w:val="center"/>
              <w:rPr>
                <w:ins w:id="36950" w:author="phuong vu" w:date="2018-11-30T14:07:00Z"/>
                <w:rPrChange w:id="36951" w:author="phuong vu" w:date="2018-11-30T22:36:00Z">
                  <w:rPr>
                    <w:ins w:id="36952" w:author="phuong vu" w:date="2018-11-30T14:07:00Z"/>
                  </w:rPr>
                </w:rPrChange>
              </w:rPr>
              <w:pPrChange w:id="36953" w:author="phuong vu" w:date="2018-11-30T21:41:00Z">
                <w:pPr>
                  <w:spacing w:line="276" w:lineRule="auto"/>
                  <w:jc w:val="center"/>
                </w:pPr>
              </w:pPrChange>
            </w:pPr>
          </w:p>
        </w:tc>
        <w:tc>
          <w:tcPr>
            <w:tcW w:w="1875" w:type="dxa"/>
            <w:noWrap/>
            <w:tcPrChange w:id="36954" w:author="phuong vu" w:date="2018-11-30T21:50:00Z">
              <w:tcPr>
                <w:tcW w:w="1875" w:type="dxa"/>
                <w:noWrap/>
              </w:tcPr>
            </w:tcPrChange>
          </w:tcPr>
          <w:p w14:paraId="7222660D" w14:textId="77777777" w:rsidR="006871B5" w:rsidRPr="00920004" w:rsidRDefault="006871B5" w:rsidP="00941ED9">
            <w:pPr>
              <w:rPr>
                <w:ins w:id="36955" w:author="phuong vu" w:date="2018-11-30T14:07:00Z"/>
                <w:rPrChange w:id="36956" w:author="phuong vu" w:date="2018-11-30T22:36:00Z">
                  <w:rPr>
                    <w:ins w:id="36957" w:author="phuong vu" w:date="2018-11-30T14:07:00Z"/>
                  </w:rPr>
                </w:rPrChange>
              </w:rPr>
              <w:pPrChange w:id="36958" w:author="phuong vu" w:date="2018-11-30T21:41:00Z">
                <w:pPr>
                  <w:spacing w:line="276" w:lineRule="auto"/>
                </w:pPr>
              </w:pPrChange>
            </w:pPr>
            <w:ins w:id="36959" w:author="phuong vu" w:date="2018-11-30T14:07:00Z">
              <w:r w:rsidRPr="00920004">
                <w:rPr>
                  <w:rPrChange w:id="36960" w:author="phuong vu" w:date="2018-11-30T22:36:00Z">
                    <w:rPr/>
                  </w:rPrChange>
                </w:rPr>
                <w:t>Xác nhận đã nhận từ khách hàng</w:t>
              </w:r>
            </w:ins>
          </w:p>
        </w:tc>
      </w:tr>
      <w:tr w:rsidR="006871B5" w:rsidRPr="00920004" w14:paraId="1B6E65A8" w14:textId="77777777" w:rsidTr="00E452E5">
        <w:trPr>
          <w:trHeight w:val="300"/>
          <w:ins w:id="36961" w:author="phuong vu" w:date="2018-11-30T14:07:00Z"/>
          <w:trPrChange w:id="36962" w:author="phuong vu" w:date="2018-11-30T21:50:00Z">
            <w:trPr>
              <w:trHeight w:val="300"/>
            </w:trPr>
          </w:trPrChange>
        </w:trPr>
        <w:tc>
          <w:tcPr>
            <w:tcW w:w="708" w:type="dxa"/>
            <w:noWrap/>
            <w:vAlign w:val="center"/>
            <w:hideMark/>
            <w:tcPrChange w:id="36963" w:author="phuong vu" w:date="2018-11-30T21:50:00Z">
              <w:tcPr>
                <w:tcW w:w="708" w:type="dxa"/>
                <w:noWrap/>
                <w:vAlign w:val="center"/>
                <w:hideMark/>
              </w:tcPr>
            </w:tcPrChange>
          </w:tcPr>
          <w:p w14:paraId="43F4349B" w14:textId="77777777" w:rsidR="006871B5" w:rsidRPr="00920004" w:rsidRDefault="006871B5" w:rsidP="00BD0851">
            <w:pPr>
              <w:spacing w:before="240" w:line="0" w:lineRule="atLeast"/>
              <w:jc w:val="center"/>
              <w:rPr>
                <w:ins w:id="36964" w:author="phuong vu" w:date="2018-11-30T14:07:00Z"/>
                <w:lang w:val="en-US"/>
                <w:rPrChange w:id="36965" w:author="phuong vu" w:date="2018-11-30T22:36:00Z">
                  <w:rPr>
                    <w:ins w:id="36966" w:author="phuong vu" w:date="2018-11-30T14:07:00Z"/>
                    <w:lang w:val="en-US"/>
                  </w:rPr>
                </w:rPrChange>
              </w:rPr>
              <w:pPrChange w:id="36967" w:author="phuong vu" w:date="2018-11-30T14:16:00Z">
                <w:pPr>
                  <w:spacing w:line="276" w:lineRule="auto"/>
                  <w:jc w:val="center"/>
                </w:pPr>
              </w:pPrChange>
            </w:pPr>
            <w:ins w:id="36968" w:author="phuong vu" w:date="2018-11-30T14:07:00Z">
              <w:r w:rsidRPr="00920004">
                <w:rPr>
                  <w:lang w:val="en-US"/>
                  <w:rPrChange w:id="36969" w:author="phuong vu" w:date="2018-11-30T22:36:00Z">
                    <w:rPr>
                      <w:lang w:val="en-US"/>
                    </w:rPr>
                  </w:rPrChange>
                </w:rPr>
                <w:lastRenderedPageBreak/>
                <w:t>12</w:t>
              </w:r>
            </w:ins>
          </w:p>
        </w:tc>
        <w:tc>
          <w:tcPr>
            <w:tcW w:w="1993" w:type="dxa"/>
            <w:noWrap/>
            <w:hideMark/>
            <w:tcPrChange w:id="36970" w:author="phuong vu" w:date="2018-11-30T21:50:00Z">
              <w:tcPr>
                <w:tcW w:w="1993" w:type="dxa"/>
                <w:noWrap/>
                <w:hideMark/>
              </w:tcPr>
            </w:tcPrChange>
          </w:tcPr>
          <w:p w14:paraId="0A92F8FA" w14:textId="77777777" w:rsidR="006871B5" w:rsidRPr="00920004" w:rsidRDefault="006871B5" w:rsidP="00941ED9">
            <w:pPr>
              <w:rPr>
                <w:ins w:id="36971" w:author="phuong vu" w:date="2018-11-30T14:07:00Z"/>
                <w:rPrChange w:id="36972" w:author="phuong vu" w:date="2018-11-30T22:36:00Z">
                  <w:rPr>
                    <w:ins w:id="36973" w:author="phuong vu" w:date="2018-11-30T14:07:00Z"/>
                  </w:rPr>
                </w:rPrChange>
              </w:rPr>
              <w:pPrChange w:id="36974" w:author="phuong vu" w:date="2018-11-30T21:41:00Z">
                <w:pPr>
                  <w:spacing w:line="276" w:lineRule="auto"/>
                </w:pPr>
              </w:pPrChange>
            </w:pPr>
            <w:ins w:id="36975" w:author="phuong vu" w:date="2018-11-30T14:07:00Z">
              <w:r w:rsidRPr="00920004">
                <w:rPr>
                  <w:rPrChange w:id="36976" w:author="phuong vu" w:date="2018-11-30T22:36:00Z">
                    <w:rPr/>
                  </w:rPrChange>
                </w:rPr>
                <w:t>status</w:t>
              </w:r>
            </w:ins>
          </w:p>
        </w:tc>
        <w:tc>
          <w:tcPr>
            <w:tcW w:w="1300" w:type="dxa"/>
            <w:noWrap/>
            <w:hideMark/>
            <w:tcPrChange w:id="36977" w:author="phuong vu" w:date="2018-11-30T21:50:00Z">
              <w:tcPr>
                <w:tcW w:w="1300" w:type="dxa"/>
                <w:noWrap/>
                <w:hideMark/>
              </w:tcPr>
            </w:tcPrChange>
          </w:tcPr>
          <w:p w14:paraId="43663A0E" w14:textId="00518E9B" w:rsidR="006871B5" w:rsidRPr="00920004" w:rsidRDefault="00E452E5" w:rsidP="00941ED9">
            <w:pPr>
              <w:rPr>
                <w:ins w:id="36978" w:author="phuong vu" w:date="2018-11-30T14:07:00Z"/>
                <w:lang w:val="en-US"/>
                <w:rPrChange w:id="36979" w:author="phuong vu" w:date="2018-11-30T22:36:00Z">
                  <w:rPr>
                    <w:ins w:id="36980" w:author="phuong vu" w:date="2018-11-30T14:07:00Z"/>
                    <w:lang w:val="en-US"/>
                  </w:rPr>
                </w:rPrChange>
              </w:rPr>
              <w:pPrChange w:id="36981" w:author="phuong vu" w:date="2018-11-30T21:41:00Z">
                <w:pPr>
                  <w:spacing w:line="276" w:lineRule="auto"/>
                </w:pPr>
              </w:pPrChange>
            </w:pPr>
            <w:ins w:id="36982" w:author="phuong vu" w:date="2018-11-30T21:53:00Z">
              <w:r w:rsidRPr="00920004">
                <w:rPr>
                  <w:rPrChange w:id="36983" w:author="phuong vu" w:date="2018-11-30T22:36:00Z">
                    <w:rPr/>
                  </w:rPrChange>
                </w:rPr>
                <w:t>varchar</w:t>
              </w:r>
            </w:ins>
          </w:p>
        </w:tc>
        <w:tc>
          <w:tcPr>
            <w:tcW w:w="949" w:type="dxa"/>
            <w:noWrap/>
            <w:vAlign w:val="center"/>
            <w:hideMark/>
            <w:tcPrChange w:id="36984" w:author="phuong vu" w:date="2018-11-30T21:50:00Z">
              <w:tcPr>
                <w:tcW w:w="1054" w:type="dxa"/>
                <w:noWrap/>
                <w:hideMark/>
              </w:tcPr>
            </w:tcPrChange>
          </w:tcPr>
          <w:p w14:paraId="43CDFD82" w14:textId="77777777" w:rsidR="006871B5" w:rsidRPr="00920004" w:rsidRDefault="006871B5" w:rsidP="00941ED9">
            <w:pPr>
              <w:jc w:val="center"/>
              <w:rPr>
                <w:ins w:id="36985" w:author="phuong vu" w:date="2018-11-30T14:07:00Z"/>
                <w:rPrChange w:id="36986" w:author="phuong vu" w:date="2018-11-30T22:36:00Z">
                  <w:rPr>
                    <w:ins w:id="36987" w:author="phuong vu" w:date="2018-11-30T14:07:00Z"/>
                  </w:rPr>
                </w:rPrChange>
              </w:rPr>
              <w:pPrChange w:id="36988" w:author="phuong vu" w:date="2018-11-30T21:41:00Z">
                <w:pPr>
                  <w:spacing w:line="276" w:lineRule="auto"/>
                  <w:jc w:val="center"/>
                </w:pPr>
              </w:pPrChange>
            </w:pPr>
            <w:ins w:id="36989" w:author="phuong vu" w:date="2018-11-30T14:07:00Z">
              <w:r w:rsidRPr="00920004">
                <w:rPr>
                  <w:rPrChange w:id="36990" w:author="phuong vu" w:date="2018-11-30T22:36:00Z">
                    <w:rPr/>
                  </w:rPrChange>
                </w:rPr>
                <w:t>X</w:t>
              </w:r>
            </w:ins>
          </w:p>
        </w:tc>
        <w:tc>
          <w:tcPr>
            <w:tcW w:w="943" w:type="dxa"/>
            <w:noWrap/>
            <w:hideMark/>
            <w:tcPrChange w:id="36991" w:author="phuong vu" w:date="2018-11-30T21:50:00Z">
              <w:tcPr>
                <w:tcW w:w="838" w:type="dxa"/>
                <w:noWrap/>
                <w:hideMark/>
              </w:tcPr>
            </w:tcPrChange>
          </w:tcPr>
          <w:p w14:paraId="50833692" w14:textId="77777777" w:rsidR="006871B5" w:rsidRPr="00920004" w:rsidRDefault="006871B5" w:rsidP="00941ED9">
            <w:pPr>
              <w:rPr>
                <w:ins w:id="36992" w:author="phuong vu" w:date="2018-11-30T14:07:00Z"/>
                <w:rPrChange w:id="36993" w:author="phuong vu" w:date="2018-11-30T22:36:00Z">
                  <w:rPr>
                    <w:ins w:id="36994" w:author="phuong vu" w:date="2018-11-30T14:07:00Z"/>
                  </w:rPr>
                </w:rPrChange>
              </w:rPr>
              <w:pPrChange w:id="36995" w:author="phuong vu" w:date="2018-11-30T21:41:00Z">
                <w:pPr>
                  <w:spacing w:line="276" w:lineRule="auto"/>
                  <w:jc w:val="center"/>
                </w:pPr>
              </w:pPrChange>
            </w:pPr>
          </w:p>
        </w:tc>
        <w:tc>
          <w:tcPr>
            <w:tcW w:w="962" w:type="dxa"/>
            <w:noWrap/>
            <w:hideMark/>
            <w:tcPrChange w:id="36996" w:author="phuong vu" w:date="2018-11-30T21:50:00Z">
              <w:tcPr>
                <w:tcW w:w="962" w:type="dxa"/>
                <w:noWrap/>
                <w:hideMark/>
              </w:tcPr>
            </w:tcPrChange>
          </w:tcPr>
          <w:p w14:paraId="54D170C7" w14:textId="77777777" w:rsidR="006871B5" w:rsidRPr="00920004" w:rsidRDefault="006871B5" w:rsidP="00941ED9">
            <w:pPr>
              <w:rPr>
                <w:ins w:id="36997" w:author="phuong vu" w:date="2018-11-30T14:07:00Z"/>
                <w:rPrChange w:id="36998" w:author="phuong vu" w:date="2018-11-30T22:36:00Z">
                  <w:rPr>
                    <w:ins w:id="36999" w:author="phuong vu" w:date="2018-11-30T14:07:00Z"/>
                  </w:rPr>
                </w:rPrChange>
              </w:rPr>
              <w:pPrChange w:id="37000" w:author="phuong vu" w:date="2018-11-30T21:41:00Z">
                <w:pPr>
                  <w:spacing w:line="276" w:lineRule="auto"/>
                  <w:jc w:val="center"/>
                </w:pPr>
              </w:pPrChange>
            </w:pPr>
          </w:p>
        </w:tc>
        <w:tc>
          <w:tcPr>
            <w:tcW w:w="1875" w:type="dxa"/>
            <w:noWrap/>
            <w:hideMark/>
            <w:tcPrChange w:id="37001" w:author="phuong vu" w:date="2018-11-30T21:50:00Z">
              <w:tcPr>
                <w:tcW w:w="1875" w:type="dxa"/>
                <w:noWrap/>
                <w:hideMark/>
              </w:tcPr>
            </w:tcPrChange>
          </w:tcPr>
          <w:p w14:paraId="01E07829" w14:textId="77777777" w:rsidR="006871B5" w:rsidRPr="00920004" w:rsidRDefault="006871B5" w:rsidP="00941ED9">
            <w:pPr>
              <w:rPr>
                <w:ins w:id="37002" w:author="phuong vu" w:date="2018-11-30T14:07:00Z"/>
                <w:rPrChange w:id="37003" w:author="phuong vu" w:date="2018-11-30T22:36:00Z">
                  <w:rPr>
                    <w:ins w:id="37004" w:author="phuong vu" w:date="2018-11-30T14:07:00Z"/>
                  </w:rPr>
                </w:rPrChange>
              </w:rPr>
              <w:pPrChange w:id="37005" w:author="phuong vu" w:date="2018-11-30T21:41:00Z">
                <w:pPr>
                  <w:keepNext/>
                  <w:spacing w:line="276" w:lineRule="auto"/>
                </w:pPr>
              </w:pPrChange>
            </w:pPr>
            <w:ins w:id="37006" w:author="phuong vu" w:date="2018-11-30T14:07:00Z">
              <w:r w:rsidRPr="00920004">
                <w:rPr>
                  <w:rPrChange w:id="37007" w:author="phuong vu" w:date="2018-11-30T22:36:00Z">
                    <w:rPr/>
                  </w:rPrChange>
                </w:rPr>
                <w:t>Trạng thái hóa đơn</w:t>
              </w:r>
            </w:ins>
          </w:p>
        </w:tc>
      </w:tr>
    </w:tbl>
    <w:p w14:paraId="74A2571C" w14:textId="7EF3ECEC" w:rsidR="00BD0851" w:rsidRPr="00920004" w:rsidRDefault="00BD0851" w:rsidP="00A17FA5">
      <w:pPr>
        <w:pStyle w:val="Caption"/>
        <w:rPr>
          <w:ins w:id="37008" w:author="phuong vu" w:date="2018-11-30T14:07:00Z"/>
          <w:lang w:val="en-US"/>
          <w:rPrChange w:id="37009" w:author="phuong vu" w:date="2018-11-30T22:36:00Z">
            <w:rPr>
              <w:ins w:id="37010" w:author="phuong vu" w:date="2018-11-30T14:07:00Z"/>
              <w:b/>
              <w:lang w:val="en-US"/>
            </w:rPr>
          </w:rPrChange>
        </w:rPr>
        <w:pPrChange w:id="37011" w:author="phuong vu" w:date="2018-11-30T22:42:00Z">
          <w:pPr>
            <w:spacing w:line="276" w:lineRule="auto"/>
          </w:pPr>
        </w:pPrChange>
      </w:pPr>
      <w:bookmarkStart w:id="37012" w:name="_Toc531381658"/>
      <w:ins w:id="37013" w:author="phuong vu" w:date="2018-11-30T14:19:00Z">
        <w:r w:rsidRPr="00920004">
          <w:rPr>
            <w:rPrChange w:id="37014" w:author="phuong vu" w:date="2018-11-30T22:36:00Z">
              <w:rPr/>
            </w:rPrChange>
          </w:rPr>
          <w:t xml:space="preserve">Bảng </w:t>
        </w:r>
      </w:ins>
      <w:ins w:id="37015" w:author="phuong vu" w:date="2018-11-30T14:54:00Z">
        <w:r w:rsidR="00D632EE" w:rsidRPr="00920004">
          <w:rPr>
            <w:rPrChange w:id="37016" w:author="phuong vu" w:date="2018-11-30T22:36:00Z">
              <w:rPr/>
            </w:rPrChange>
          </w:rPr>
          <w:fldChar w:fldCharType="begin"/>
        </w:r>
        <w:r w:rsidR="00D632EE" w:rsidRPr="00920004">
          <w:rPr>
            <w:rPrChange w:id="37017" w:author="phuong vu" w:date="2018-11-30T22:36:00Z">
              <w:rPr/>
            </w:rPrChange>
          </w:rPr>
          <w:instrText xml:space="preserve"> STYLEREF 1 \s </w:instrText>
        </w:r>
      </w:ins>
      <w:r w:rsidR="00D632EE" w:rsidRPr="00920004">
        <w:rPr>
          <w:rPrChange w:id="37018" w:author="phuong vu" w:date="2018-11-30T22:36:00Z">
            <w:rPr/>
          </w:rPrChange>
        </w:rPr>
        <w:fldChar w:fldCharType="separate"/>
      </w:r>
      <w:r w:rsidR="00B5490C">
        <w:rPr>
          <w:noProof/>
        </w:rPr>
        <w:t>4</w:t>
      </w:r>
      <w:ins w:id="37019" w:author="phuong vu" w:date="2018-11-30T14:54:00Z">
        <w:r w:rsidR="00D632EE" w:rsidRPr="00920004">
          <w:rPr>
            <w:rPrChange w:id="37020" w:author="phuong vu" w:date="2018-11-30T22:36:00Z">
              <w:rPr/>
            </w:rPrChange>
          </w:rPr>
          <w:fldChar w:fldCharType="end"/>
        </w:r>
        <w:r w:rsidR="00D632EE" w:rsidRPr="00920004">
          <w:rPr>
            <w:rPrChange w:id="37021" w:author="phuong vu" w:date="2018-11-30T22:36:00Z">
              <w:rPr/>
            </w:rPrChange>
          </w:rPr>
          <w:t>.</w:t>
        </w:r>
        <w:r w:rsidR="00D632EE" w:rsidRPr="00920004">
          <w:rPr>
            <w:rPrChange w:id="37022" w:author="phuong vu" w:date="2018-11-30T22:36:00Z">
              <w:rPr/>
            </w:rPrChange>
          </w:rPr>
          <w:fldChar w:fldCharType="begin"/>
        </w:r>
        <w:r w:rsidR="00D632EE" w:rsidRPr="00920004">
          <w:rPr>
            <w:rPrChange w:id="37023" w:author="phuong vu" w:date="2018-11-30T22:36:00Z">
              <w:rPr/>
            </w:rPrChange>
          </w:rPr>
          <w:instrText xml:space="preserve"> SEQ Bảng \* ARABIC \s 1 </w:instrText>
        </w:r>
      </w:ins>
      <w:r w:rsidR="00D632EE" w:rsidRPr="00920004">
        <w:rPr>
          <w:rPrChange w:id="37024" w:author="phuong vu" w:date="2018-11-30T22:36:00Z">
            <w:rPr/>
          </w:rPrChange>
        </w:rPr>
        <w:fldChar w:fldCharType="separate"/>
      </w:r>
      <w:ins w:id="37025" w:author="phuong vu" w:date="2018-11-30T22:44:00Z">
        <w:r w:rsidR="00B5490C">
          <w:rPr>
            <w:noProof/>
          </w:rPr>
          <w:t>21</w:t>
        </w:r>
      </w:ins>
      <w:ins w:id="37026" w:author="phuong vu" w:date="2018-11-30T14:54:00Z">
        <w:r w:rsidR="00D632EE" w:rsidRPr="00920004">
          <w:rPr>
            <w:rPrChange w:id="37027" w:author="phuong vu" w:date="2018-11-30T22:36:00Z">
              <w:rPr/>
            </w:rPrChange>
          </w:rPr>
          <w:fldChar w:fldCharType="end"/>
        </w:r>
      </w:ins>
      <w:ins w:id="37028" w:author="phuong vu" w:date="2018-11-30T14:19:00Z">
        <w:r w:rsidRPr="00920004">
          <w:rPr>
            <w:lang w:val="en-US"/>
            <w:rPrChange w:id="37029" w:author="phuong vu" w:date="2018-11-30T22:36:00Z">
              <w:rPr>
                <w:lang w:val="en-US"/>
              </w:rPr>
            </w:rPrChange>
          </w:rPr>
          <w:t xml:space="preserve"> </w:t>
        </w:r>
      </w:ins>
      <w:ins w:id="37030" w:author="phuong vu" w:date="2018-11-30T14:20:00Z">
        <w:r w:rsidRPr="00920004">
          <w:rPr>
            <w:lang w:val="en-US"/>
            <w:rPrChange w:id="37031" w:author="phuong vu" w:date="2018-11-30T22:36:00Z">
              <w:rPr>
                <w:lang w:val="en-US"/>
              </w:rPr>
            </w:rPrChange>
          </w:rPr>
          <w:t>Bảng dữ liệu đơn hàng</w:t>
        </w:r>
      </w:ins>
      <w:bookmarkEnd w:id="37012"/>
    </w:p>
    <w:p w14:paraId="010CDB1B" w14:textId="77777777" w:rsidR="006871B5" w:rsidRPr="00920004" w:rsidRDefault="006871B5" w:rsidP="00941ED9">
      <w:pPr>
        <w:rPr>
          <w:ins w:id="37032" w:author="phuong vu" w:date="2018-11-30T14:07:00Z"/>
          <w:b/>
          <w:lang w:val="en-US"/>
          <w:rPrChange w:id="37033" w:author="phuong vu" w:date="2018-11-30T22:36:00Z">
            <w:rPr>
              <w:ins w:id="37034" w:author="phuong vu" w:date="2018-11-30T14:07:00Z"/>
              <w:lang w:val="en-US"/>
            </w:rPr>
          </w:rPrChange>
        </w:rPr>
        <w:pPrChange w:id="37035" w:author="phuong vu" w:date="2018-11-30T21:42:00Z">
          <w:pPr>
            <w:spacing w:line="276" w:lineRule="auto"/>
          </w:pPr>
        </w:pPrChange>
      </w:pPr>
      <w:ins w:id="37036" w:author="phuong vu" w:date="2018-11-30T14:07:00Z">
        <w:r w:rsidRPr="00920004">
          <w:rPr>
            <w:b/>
            <w:lang w:val="en-US"/>
            <w:rPrChange w:id="37037" w:author="phuong vu" w:date="2018-11-30T22:36:00Z">
              <w:rPr>
                <w:lang w:val="en-US"/>
              </w:rPr>
            </w:rPrChange>
          </w:rPr>
          <w:t>BẢNG LABEL</w:t>
        </w:r>
      </w:ins>
    </w:p>
    <w:tbl>
      <w:tblPr>
        <w:tblStyle w:val="TableGrid"/>
        <w:tblW w:w="8725" w:type="dxa"/>
        <w:tblLook w:val="04A0" w:firstRow="1" w:lastRow="0" w:firstColumn="1" w:lastColumn="0" w:noHBand="0" w:noVBand="1"/>
      </w:tblPr>
      <w:tblGrid>
        <w:gridCol w:w="708"/>
        <w:gridCol w:w="1820"/>
        <w:gridCol w:w="1300"/>
        <w:gridCol w:w="1098"/>
        <w:gridCol w:w="838"/>
        <w:gridCol w:w="823"/>
        <w:gridCol w:w="2138"/>
        <w:tblGridChange w:id="37038">
          <w:tblGrid>
            <w:gridCol w:w="708"/>
            <w:gridCol w:w="1820"/>
            <w:gridCol w:w="1300"/>
            <w:gridCol w:w="1098"/>
            <w:gridCol w:w="838"/>
            <w:gridCol w:w="823"/>
            <w:gridCol w:w="2138"/>
          </w:tblGrid>
        </w:tblGridChange>
      </w:tblGrid>
      <w:tr w:rsidR="006871B5" w:rsidRPr="00920004" w14:paraId="74E81476" w14:textId="77777777" w:rsidTr="006871B5">
        <w:trPr>
          <w:trHeight w:val="300"/>
          <w:ins w:id="37039" w:author="phuong vu" w:date="2018-11-30T14:07:00Z"/>
        </w:trPr>
        <w:tc>
          <w:tcPr>
            <w:tcW w:w="708" w:type="dxa"/>
            <w:noWrap/>
            <w:vAlign w:val="center"/>
            <w:hideMark/>
          </w:tcPr>
          <w:p w14:paraId="653E50D4" w14:textId="77777777" w:rsidR="006871B5" w:rsidRPr="00920004" w:rsidRDefault="006871B5" w:rsidP="00BD0851">
            <w:pPr>
              <w:spacing w:before="240" w:line="0" w:lineRule="atLeast"/>
              <w:jc w:val="center"/>
              <w:rPr>
                <w:ins w:id="37040" w:author="phuong vu" w:date="2018-11-30T14:07:00Z"/>
                <w:b/>
                <w:bCs/>
                <w:rPrChange w:id="37041" w:author="phuong vu" w:date="2018-11-30T22:36:00Z">
                  <w:rPr>
                    <w:ins w:id="37042" w:author="phuong vu" w:date="2018-11-30T14:07:00Z"/>
                    <w:b/>
                    <w:bCs/>
                  </w:rPr>
                </w:rPrChange>
              </w:rPr>
              <w:pPrChange w:id="37043" w:author="phuong vu" w:date="2018-11-30T14:16:00Z">
                <w:pPr>
                  <w:spacing w:line="276" w:lineRule="auto"/>
                  <w:jc w:val="center"/>
                </w:pPr>
              </w:pPrChange>
            </w:pPr>
            <w:ins w:id="37044" w:author="phuong vu" w:date="2018-11-30T14:07:00Z">
              <w:r w:rsidRPr="00920004">
                <w:rPr>
                  <w:b/>
                  <w:bCs/>
                  <w:lang w:val="da-DK"/>
                  <w:rPrChange w:id="37045" w:author="phuong vu" w:date="2018-11-30T22:36:00Z">
                    <w:rPr>
                      <w:b/>
                      <w:bCs/>
                      <w:lang w:val="da-DK"/>
                    </w:rPr>
                  </w:rPrChange>
                </w:rPr>
                <w:t>STT</w:t>
              </w:r>
            </w:ins>
          </w:p>
        </w:tc>
        <w:tc>
          <w:tcPr>
            <w:tcW w:w="1820" w:type="dxa"/>
            <w:noWrap/>
            <w:vAlign w:val="center"/>
            <w:hideMark/>
          </w:tcPr>
          <w:p w14:paraId="22AFD3CC" w14:textId="77777777" w:rsidR="006871B5" w:rsidRPr="00920004" w:rsidRDefault="006871B5" w:rsidP="00BD0851">
            <w:pPr>
              <w:spacing w:before="240" w:line="0" w:lineRule="atLeast"/>
              <w:jc w:val="center"/>
              <w:rPr>
                <w:ins w:id="37046" w:author="phuong vu" w:date="2018-11-30T14:07:00Z"/>
                <w:b/>
                <w:bCs/>
                <w:rPrChange w:id="37047" w:author="phuong vu" w:date="2018-11-30T22:36:00Z">
                  <w:rPr>
                    <w:ins w:id="37048" w:author="phuong vu" w:date="2018-11-30T14:07:00Z"/>
                    <w:b/>
                    <w:bCs/>
                  </w:rPr>
                </w:rPrChange>
              </w:rPr>
              <w:pPrChange w:id="37049" w:author="phuong vu" w:date="2018-11-30T14:16:00Z">
                <w:pPr>
                  <w:spacing w:line="276" w:lineRule="auto"/>
                  <w:jc w:val="center"/>
                </w:pPr>
              </w:pPrChange>
            </w:pPr>
            <w:ins w:id="37050" w:author="phuong vu" w:date="2018-11-30T14:07:00Z">
              <w:r w:rsidRPr="00920004">
                <w:rPr>
                  <w:b/>
                  <w:bCs/>
                  <w:lang w:val="da-DK"/>
                  <w:rPrChange w:id="37051" w:author="phuong vu" w:date="2018-11-30T22:36:00Z">
                    <w:rPr>
                      <w:b/>
                      <w:bCs/>
                      <w:lang w:val="da-DK"/>
                    </w:rPr>
                  </w:rPrChange>
                </w:rPr>
                <w:t>Tên trường</w:t>
              </w:r>
            </w:ins>
          </w:p>
        </w:tc>
        <w:tc>
          <w:tcPr>
            <w:tcW w:w="1300" w:type="dxa"/>
            <w:noWrap/>
            <w:vAlign w:val="center"/>
            <w:hideMark/>
          </w:tcPr>
          <w:p w14:paraId="4E5D04F0" w14:textId="77777777" w:rsidR="006871B5" w:rsidRPr="00920004" w:rsidRDefault="006871B5" w:rsidP="00BD0851">
            <w:pPr>
              <w:spacing w:before="240" w:line="0" w:lineRule="atLeast"/>
              <w:jc w:val="center"/>
              <w:rPr>
                <w:ins w:id="37052" w:author="phuong vu" w:date="2018-11-30T14:07:00Z"/>
                <w:b/>
                <w:bCs/>
                <w:rPrChange w:id="37053" w:author="phuong vu" w:date="2018-11-30T22:36:00Z">
                  <w:rPr>
                    <w:ins w:id="37054" w:author="phuong vu" w:date="2018-11-30T14:07:00Z"/>
                    <w:b/>
                    <w:bCs/>
                  </w:rPr>
                </w:rPrChange>
              </w:rPr>
              <w:pPrChange w:id="37055" w:author="phuong vu" w:date="2018-11-30T14:16:00Z">
                <w:pPr>
                  <w:spacing w:line="276" w:lineRule="auto"/>
                  <w:jc w:val="center"/>
                </w:pPr>
              </w:pPrChange>
            </w:pPr>
            <w:ins w:id="37056" w:author="phuong vu" w:date="2018-11-30T14:07:00Z">
              <w:r w:rsidRPr="00920004">
                <w:rPr>
                  <w:b/>
                  <w:bCs/>
                  <w:lang w:val="da-DK"/>
                  <w:rPrChange w:id="37057" w:author="phuong vu" w:date="2018-11-30T22:36:00Z">
                    <w:rPr>
                      <w:b/>
                      <w:bCs/>
                      <w:lang w:val="da-DK"/>
                    </w:rPr>
                  </w:rPrChange>
                </w:rPr>
                <w:t>Kiểu</w:t>
              </w:r>
            </w:ins>
          </w:p>
        </w:tc>
        <w:tc>
          <w:tcPr>
            <w:tcW w:w="1098" w:type="dxa"/>
            <w:noWrap/>
            <w:vAlign w:val="center"/>
            <w:hideMark/>
          </w:tcPr>
          <w:p w14:paraId="61933E22" w14:textId="77777777" w:rsidR="006871B5" w:rsidRPr="00920004" w:rsidRDefault="006871B5" w:rsidP="00BD0851">
            <w:pPr>
              <w:spacing w:before="240" w:line="0" w:lineRule="atLeast"/>
              <w:jc w:val="center"/>
              <w:rPr>
                <w:ins w:id="37058" w:author="phuong vu" w:date="2018-11-30T14:07:00Z"/>
                <w:b/>
                <w:bCs/>
                <w:rPrChange w:id="37059" w:author="phuong vu" w:date="2018-11-30T22:36:00Z">
                  <w:rPr>
                    <w:ins w:id="37060" w:author="phuong vu" w:date="2018-11-30T14:07:00Z"/>
                    <w:b/>
                    <w:bCs/>
                  </w:rPr>
                </w:rPrChange>
              </w:rPr>
              <w:pPrChange w:id="37061" w:author="phuong vu" w:date="2018-11-30T14:16:00Z">
                <w:pPr>
                  <w:spacing w:line="276" w:lineRule="auto"/>
                  <w:jc w:val="center"/>
                </w:pPr>
              </w:pPrChange>
            </w:pPr>
            <w:ins w:id="37062" w:author="phuong vu" w:date="2018-11-30T14:07:00Z">
              <w:r w:rsidRPr="00920004">
                <w:rPr>
                  <w:b/>
                  <w:bCs/>
                  <w:lang w:val="da-DK"/>
                  <w:rPrChange w:id="37063" w:author="phuong vu" w:date="2018-11-30T22:36:00Z">
                    <w:rPr>
                      <w:b/>
                      <w:bCs/>
                      <w:lang w:val="da-DK"/>
                    </w:rPr>
                  </w:rPrChange>
                </w:rPr>
                <w:t>Chấp nhận Null</w:t>
              </w:r>
            </w:ins>
          </w:p>
        </w:tc>
        <w:tc>
          <w:tcPr>
            <w:tcW w:w="838" w:type="dxa"/>
            <w:noWrap/>
            <w:vAlign w:val="center"/>
            <w:hideMark/>
          </w:tcPr>
          <w:p w14:paraId="68C37B1C" w14:textId="77777777" w:rsidR="006871B5" w:rsidRPr="00920004" w:rsidRDefault="006871B5" w:rsidP="00BD0851">
            <w:pPr>
              <w:spacing w:before="240" w:line="0" w:lineRule="atLeast"/>
              <w:jc w:val="center"/>
              <w:rPr>
                <w:ins w:id="37064" w:author="phuong vu" w:date="2018-11-30T14:07:00Z"/>
                <w:b/>
                <w:bCs/>
                <w:rPrChange w:id="37065" w:author="phuong vu" w:date="2018-11-30T22:36:00Z">
                  <w:rPr>
                    <w:ins w:id="37066" w:author="phuong vu" w:date="2018-11-30T14:07:00Z"/>
                    <w:b/>
                    <w:bCs/>
                  </w:rPr>
                </w:rPrChange>
              </w:rPr>
              <w:pPrChange w:id="37067" w:author="phuong vu" w:date="2018-11-30T14:16:00Z">
                <w:pPr>
                  <w:spacing w:line="276" w:lineRule="auto"/>
                  <w:jc w:val="center"/>
                </w:pPr>
              </w:pPrChange>
            </w:pPr>
            <w:ins w:id="37068" w:author="phuong vu" w:date="2018-11-30T14:07:00Z">
              <w:r w:rsidRPr="00920004">
                <w:rPr>
                  <w:b/>
                  <w:bCs/>
                  <w:lang w:val="da-DK"/>
                  <w:rPrChange w:id="37069" w:author="phuong vu" w:date="2018-11-30T22:36:00Z">
                    <w:rPr>
                      <w:b/>
                      <w:bCs/>
                      <w:lang w:val="da-DK"/>
                    </w:rPr>
                  </w:rPrChange>
                </w:rPr>
                <w:t>Khóa chính</w:t>
              </w:r>
            </w:ins>
          </w:p>
        </w:tc>
        <w:tc>
          <w:tcPr>
            <w:tcW w:w="823" w:type="dxa"/>
            <w:noWrap/>
            <w:vAlign w:val="center"/>
            <w:hideMark/>
          </w:tcPr>
          <w:p w14:paraId="2E56DC6E" w14:textId="77777777" w:rsidR="006871B5" w:rsidRPr="00920004" w:rsidRDefault="006871B5" w:rsidP="00BD0851">
            <w:pPr>
              <w:spacing w:before="240" w:line="0" w:lineRule="atLeast"/>
              <w:jc w:val="center"/>
              <w:rPr>
                <w:ins w:id="37070" w:author="phuong vu" w:date="2018-11-30T14:07:00Z"/>
                <w:b/>
                <w:bCs/>
                <w:rPrChange w:id="37071" w:author="phuong vu" w:date="2018-11-30T22:36:00Z">
                  <w:rPr>
                    <w:ins w:id="37072" w:author="phuong vu" w:date="2018-11-30T14:07:00Z"/>
                    <w:b/>
                    <w:bCs/>
                  </w:rPr>
                </w:rPrChange>
              </w:rPr>
              <w:pPrChange w:id="37073" w:author="phuong vu" w:date="2018-11-30T14:16:00Z">
                <w:pPr>
                  <w:spacing w:line="276" w:lineRule="auto"/>
                  <w:jc w:val="center"/>
                </w:pPr>
              </w:pPrChange>
            </w:pPr>
            <w:ins w:id="37074" w:author="phuong vu" w:date="2018-11-30T14:07:00Z">
              <w:r w:rsidRPr="00920004">
                <w:rPr>
                  <w:b/>
                  <w:bCs/>
                  <w:lang w:val="da-DK"/>
                  <w:rPrChange w:id="37075" w:author="phuong vu" w:date="2018-11-30T22:36:00Z">
                    <w:rPr>
                      <w:b/>
                      <w:bCs/>
                      <w:lang w:val="da-DK"/>
                    </w:rPr>
                  </w:rPrChange>
                </w:rPr>
                <w:t>Khóa ngoại</w:t>
              </w:r>
            </w:ins>
          </w:p>
        </w:tc>
        <w:tc>
          <w:tcPr>
            <w:tcW w:w="2138" w:type="dxa"/>
            <w:noWrap/>
            <w:vAlign w:val="center"/>
            <w:hideMark/>
          </w:tcPr>
          <w:p w14:paraId="55533A15" w14:textId="77777777" w:rsidR="006871B5" w:rsidRPr="00920004" w:rsidRDefault="006871B5" w:rsidP="00BD0851">
            <w:pPr>
              <w:spacing w:before="240" w:line="0" w:lineRule="atLeast"/>
              <w:ind w:right="226"/>
              <w:jc w:val="center"/>
              <w:rPr>
                <w:ins w:id="37076" w:author="phuong vu" w:date="2018-11-30T14:07:00Z"/>
                <w:b/>
                <w:bCs/>
                <w:rPrChange w:id="37077" w:author="phuong vu" w:date="2018-11-30T22:36:00Z">
                  <w:rPr>
                    <w:ins w:id="37078" w:author="phuong vu" w:date="2018-11-30T14:07:00Z"/>
                    <w:b/>
                    <w:bCs/>
                  </w:rPr>
                </w:rPrChange>
              </w:rPr>
              <w:pPrChange w:id="37079" w:author="phuong vu" w:date="2018-11-30T14:16:00Z">
                <w:pPr>
                  <w:spacing w:line="276" w:lineRule="auto"/>
                  <w:ind w:right="226"/>
                  <w:jc w:val="center"/>
                </w:pPr>
              </w:pPrChange>
            </w:pPr>
            <w:ins w:id="37080" w:author="phuong vu" w:date="2018-11-30T14:07:00Z">
              <w:r w:rsidRPr="00920004">
                <w:rPr>
                  <w:b/>
                  <w:bCs/>
                  <w:lang w:val="da-DK"/>
                  <w:rPrChange w:id="37081" w:author="phuong vu" w:date="2018-11-30T22:36:00Z">
                    <w:rPr>
                      <w:b/>
                      <w:bCs/>
                      <w:lang w:val="da-DK"/>
                    </w:rPr>
                  </w:rPrChange>
                </w:rPr>
                <w:t>Mô tả</w:t>
              </w:r>
            </w:ins>
          </w:p>
        </w:tc>
      </w:tr>
      <w:tr w:rsidR="006871B5" w:rsidRPr="00920004" w14:paraId="2725F578" w14:textId="77777777" w:rsidTr="00941ED9">
        <w:tblPrEx>
          <w:tblW w:w="8725" w:type="dxa"/>
          <w:tblPrExChange w:id="37082" w:author="phuong vu" w:date="2018-11-30T21:42:00Z">
            <w:tblPrEx>
              <w:tblW w:w="8725" w:type="dxa"/>
            </w:tblPrEx>
          </w:tblPrExChange>
        </w:tblPrEx>
        <w:trPr>
          <w:trHeight w:val="300"/>
          <w:ins w:id="37083" w:author="phuong vu" w:date="2018-11-30T14:07:00Z"/>
          <w:trPrChange w:id="37084" w:author="phuong vu" w:date="2018-11-30T21:42:00Z">
            <w:trPr>
              <w:trHeight w:val="300"/>
            </w:trPr>
          </w:trPrChange>
        </w:trPr>
        <w:tc>
          <w:tcPr>
            <w:tcW w:w="708" w:type="dxa"/>
            <w:noWrap/>
            <w:vAlign w:val="center"/>
            <w:hideMark/>
            <w:tcPrChange w:id="37085" w:author="phuong vu" w:date="2018-11-30T21:42:00Z">
              <w:tcPr>
                <w:tcW w:w="708" w:type="dxa"/>
                <w:noWrap/>
                <w:vAlign w:val="center"/>
                <w:hideMark/>
              </w:tcPr>
            </w:tcPrChange>
          </w:tcPr>
          <w:p w14:paraId="0665F519" w14:textId="77777777" w:rsidR="006871B5" w:rsidRPr="00920004" w:rsidRDefault="006871B5" w:rsidP="00BD0851">
            <w:pPr>
              <w:spacing w:before="240" w:line="0" w:lineRule="atLeast"/>
              <w:jc w:val="center"/>
              <w:rPr>
                <w:ins w:id="37086" w:author="phuong vu" w:date="2018-11-30T14:07:00Z"/>
                <w:rPrChange w:id="37087" w:author="phuong vu" w:date="2018-11-30T22:36:00Z">
                  <w:rPr>
                    <w:ins w:id="37088" w:author="phuong vu" w:date="2018-11-30T14:07:00Z"/>
                  </w:rPr>
                </w:rPrChange>
              </w:rPr>
              <w:pPrChange w:id="37089" w:author="phuong vu" w:date="2018-11-30T14:16:00Z">
                <w:pPr>
                  <w:spacing w:line="276" w:lineRule="auto"/>
                  <w:jc w:val="center"/>
                </w:pPr>
              </w:pPrChange>
            </w:pPr>
            <w:ins w:id="37090" w:author="phuong vu" w:date="2018-11-30T14:07:00Z">
              <w:r w:rsidRPr="00920004">
                <w:rPr>
                  <w:rPrChange w:id="37091" w:author="phuong vu" w:date="2018-11-30T22:36:00Z">
                    <w:rPr/>
                  </w:rPrChange>
                </w:rPr>
                <w:t>1</w:t>
              </w:r>
            </w:ins>
          </w:p>
        </w:tc>
        <w:tc>
          <w:tcPr>
            <w:tcW w:w="1820" w:type="dxa"/>
            <w:noWrap/>
            <w:hideMark/>
            <w:tcPrChange w:id="37092" w:author="phuong vu" w:date="2018-11-30T21:42:00Z">
              <w:tcPr>
                <w:tcW w:w="1820" w:type="dxa"/>
                <w:noWrap/>
                <w:hideMark/>
              </w:tcPr>
            </w:tcPrChange>
          </w:tcPr>
          <w:p w14:paraId="107867DF" w14:textId="77777777" w:rsidR="006871B5" w:rsidRPr="00920004" w:rsidRDefault="006871B5" w:rsidP="00941ED9">
            <w:pPr>
              <w:rPr>
                <w:ins w:id="37093" w:author="phuong vu" w:date="2018-11-30T14:07:00Z"/>
                <w:rPrChange w:id="37094" w:author="phuong vu" w:date="2018-11-30T22:36:00Z">
                  <w:rPr>
                    <w:ins w:id="37095" w:author="phuong vu" w:date="2018-11-30T14:07:00Z"/>
                  </w:rPr>
                </w:rPrChange>
              </w:rPr>
              <w:pPrChange w:id="37096" w:author="phuong vu" w:date="2018-11-30T21:42:00Z">
                <w:pPr>
                  <w:spacing w:line="276" w:lineRule="auto"/>
                </w:pPr>
              </w:pPrChange>
            </w:pPr>
            <w:ins w:id="37097" w:author="phuong vu" w:date="2018-11-30T14:07:00Z">
              <w:r w:rsidRPr="00920004">
                <w:rPr>
                  <w:rPrChange w:id="37098" w:author="phuong vu" w:date="2018-11-30T22:36:00Z">
                    <w:rPr/>
                  </w:rPrChange>
                </w:rPr>
                <w:t>id</w:t>
              </w:r>
            </w:ins>
          </w:p>
        </w:tc>
        <w:tc>
          <w:tcPr>
            <w:tcW w:w="1300" w:type="dxa"/>
            <w:noWrap/>
            <w:hideMark/>
            <w:tcPrChange w:id="37099" w:author="phuong vu" w:date="2018-11-30T21:42:00Z">
              <w:tcPr>
                <w:tcW w:w="1300" w:type="dxa"/>
                <w:noWrap/>
                <w:hideMark/>
              </w:tcPr>
            </w:tcPrChange>
          </w:tcPr>
          <w:p w14:paraId="76359ACB" w14:textId="77777777" w:rsidR="006871B5" w:rsidRPr="00920004" w:rsidRDefault="006871B5" w:rsidP="00941ED9">
            <w:pPr>
              <w:rPr>
                <w:ins w:id="37100" w:author="phuong vu" w:date="2018-11-30T14:07:00Z"/>
                <w:rPrChange w:id="37101" w:author="phuong vu" w:date="2018-11-30T22:36:00Z">
                  <w:rPr>
                    <w:ins w:id="37102" w:author="phuong vu" w:date="2018-11-30T14:07:00Z"/>
                  </w:rPr>
                </w:rPrChange>
              </w:rPr>
              <w:pPrChange w:id="37103" w:author="phuong vu" w:date="2018-11-30T21:42:00Z">
                <w:pPr>
                  <w:spacing w:line="276" w:lineRule="auto"/>
                </w:pPr>
              </w:pPrChange>
            </w:pPr>
            <w:ins w:id="37104" w:author="phuong vu" w:date="2018-11-30T14:07:00Z">
              <w:r w:rsidRPr="00920004">
                <w:rPr>
                  <w:rPrChange w:id="37105" w:author="phuong vu" w:date="2018-11-30T22:36:00Z">
                    <w:rPr/>
                  </w:rPrChange>
                </w:rPr>
                <w:t>numeric</w:t>
              </w:r>
            </w:ins>
          </w:p>
        </w:tc>
        <w:tc>
          <w:tcPr>
            <w:tcW w:w="1098" w:type="dxa"/>
            <w:noWrap/>
            <w:vAlign w:val="center"/>
            <w:hideMark/>
            <w:tcPrChange w:id="37106" w:author="phuong vu" w:date="2018-11-30T21:42:00Z">
              <w:tcPr>
                <w:tcW w:w="1098" w:type="dxa"/>
                <w:noWrap/>
                <w:vAlign w:val="center"/>
                <w:hideMark/>
              </w:tcPr>
            </w:tcPrChange>
          </w:tcPr>
          <w:p w14:paraId="01805436" w14:textId="77777777" w:rsidR="006871B5" w:rsidRPr="00920004" w:rsidRDefault="006871B5" w:rsidP="00941ED9">
            <w:pPr>
              <w:jc w:val="center"/>
              <w:rPr>
                <w:ins w:id="37107" w:author="phuong vu" w:date="2018-11-30T14:07:00Z"/>
                <w:rPrChange w:id="37108" w:author="phuong vu" w:date="2018-11-30T22:36:00Z">
                  <w:rPr>
                    <w:ins w:id="37109" w:author="phuong vu" w:date="2018-11-30T14:07:00Z"/>
                  </w:rPr>
                </w:rPrChange>
              </w:rPr>
              <w:pPrChange w:id="37110" w:author="phuong vu" w:date="2018-11-30T21:42:00Z">
                <w:pPr>
                  <w:spacing w:line="276" w:lineRule="auto"/>
                  <w:jc w:val="center"/>
                </w:pPr>
              </w:pPrChange>
            </w:pPr>
          </w:p>
        </w:tc>
        <w:tc>
          <w:tcPr>
            <w:tcW w:w="838" w:type="dxa"/>
            <w:noWrap/>
            <w:vAlign w:val="center"/>
            <w:hideMark/>
            <w:tcPrChange w:id="37111" w:author="phuong vu" w:date="2018-11-30T21:42:00Z">
              <w:tcPr>
                <w:tcW w:w="838" w:type="dxa"/>
                <w:noWrap/>
                <w:vAlign w:val="center"/>
                <w:hideMark/>
              </w:tcPr>
            </w:tcPrChange>
          </w:tcPr>
          <w:p w14:paraId="332B55D6" w14:textId="77777777" w:rsidR="006871B5" w:rsidRPr="00920004" w:rsidRDefault="006871B5" w:rsidP="00941ED9">
            <w:pPr>
              <w:jc w:val="center"/>
              <w:rPr>
                <w:ins w:id="37112" w:author="phuong vu" w:date="2018-11-30T14:07:00Z"/>
                <w:rPrChange w:id="37113" w:author="phuong vu" w:date="2018-11-30T22:36:00Z">
                  <w:rPr>
                    <w:ins w:id="37114" w:author="phuong vu" w:date="2018-11-30T14:07:00Z"/>
                  </w:rPr>
                </w:rPrChange>
              </w:rPr>
              <w:pPrChange w:id="37115" w:author="phuong vu" w:date="2018-11-30T21:42:00Z">
                <w:pPr>
                  <w:spacing w:line="276" w:lineRule="auto"/>
                  <w:jc w:val="center"/>
                </w:pPr>
              </w:pPrChange>
            </w:pPr>
            <w:ins w:id="37116" w:author="phuong vu" w:date="2018-11-30T14:07:00Z">
              <w:r w:rsidRPr="00920004">
                <w:rPr>
                  <w:rPrChange w:id="37117" w:author="phuong vu" w:date="2018-11-30T22:36:00Z">
                    <w:rPr/>
                  </w:rPrChange>
                </w:rPr>
                <w:t>X</w:t>
              </w:r>
            </w:ins>
          </w:p>
        </w:tc>
        <w:tc>
          <w:tcPr>
            <w:tcW w:w="823" w:type="dxa"/>
            <w:noWrap/>
            <w:vAlign w:val="center"/>
            <w:hideMark/>
            <w:tcPrChange w:id="37118" w:author="phuong vu" w:date="2018-11-30T21:42:00Z">
              <w:tcPr>
                <w:tcW w:w="823" w:type="dxa"/>
                <w:noWrap/>
                <w:vAlign w:val="center"/>
                <w:hideMark/>
              </w:tcPr>
            </w:tcPrChange>
          </w:tcPr>
          <w:p w14:paraId="2088D1C1" w14:textId="77777777" w:rsidR="006871B5" w:rsidRPr="00920004" w:rsidRDefault="006871B5" w:rsidP="00941ED9">
            <w:pPr>
              <w:jc w:val="center"/>
              <w:rPr>
                <w:ins w:id="37119" w:author="phuong vu" w:date="2018-11-30T14:07:00Z"/>
                <w:rPrChange w:id="37120" w:author="phuong vu" w:date="2018-11-30T22:36:00Z">
                  <w:rPr>
                    <w:ins w:id="37121" w:author="phuong vu" w:date="2018-11-30T14:07:00Z"/>
                  </w:rPr>
                </w:rPrChange>
              </w:rPr>
              <w:pPrChange w:id="37122" w:author="phuong vu" w:date="2018-11-30T21:42:00Z">
                <w:pPr>
                  <w:spacing w:line="276" w:lineRule="auto"/>
                  <w:jc w:val="center"/>
                </w:pPr>
              </w:pPrChange>
            </w:pPr>
          </w:p>
        </w:tc>
        <w:tc>
          <w:tcPr>
            <w:tcW w:w="2138" w:type="dxa"/>
            <w:noWrap/>
            <w:hideMark/>
            <w:tcPrChange w:id="37123" w:author="phuong vu" w:date="2018-11-30T21:42:00Z">
              <w:tcPr>
                <w:tcW w:w="2138" w:type="dxa"/>
                <w:noWrap/>
                <w:hideMark/>
              </w:tcPr>
            </w:tcPrChange>
          </w:tcPr>
          <w:p w14:paraId="3BE3A461" w14:textId="77777777" w:rsidR="006871B5" w:rsidRPr="00920004" w:rsidRDefault="006871B5" w:rsidP="00941ED9">
            <w:pPr>
              <w:rPr>
                <w:ins w:id="37124" w:author="phuong vu" w:date="2018-11-30T14:07:00Z"/>
                <w:lang w:val="en-US"/>
                <w:rPrChange w:id="37125" w:author="phuong vu" w:date="2018-11-30T22:36:00Z">
                  <w:rPr>
                    <w:ins w:id="37126" w:author="phuong vu" w:date="2018-11-30T14:07:00Z"/>
                    <w:lang w:val="en-US"/>
                  </w:rPr>
                </w:rPrChange>
              </w:rPr>
              <w:pPrChange w:id="37127" w:author="phuong vu" w:date="2018-11-30T21:42:00Z">
                <w:pPr>
                  <w:spacing w:line="276" w:lineRule="auto"/>
                </w:pPr>
              </w:pPrChange>
            </w:pPr>
            <w:ins w:id="37128" w:author="phuong vu" w:date="2018-11-30T14:07:00Z">
              <w:r w:rsidRPr="00920004">
                <w:rPr>
                  <w:rPrChange w:id="37129" w:author="phuong vu" w:date="2018-11-30T22:36:00Z">
                    <w:rPr/>
                  </w:rPrChange>
                </w:rPr>
                <w:t xml:space="preserve">ID </w:t>
              </w:r>
              <w:r w:rsidRPr="00920004">
                <w:rPr>
                  <w:lang w:val="en-US"/>
                  <w:rPrChange w:id="37130" w:author="phuong vu" w:date="2018-11-30T22:36:00Z">
                    <w:rPr>
                      <w:lang w:val="en-US"/>
                    </w:rPr>
                  </w:rPrChange>
                </w:rPr>
                <w:t>nhãn hiệu</w:t>
              </w:r>
            </w:ins>
          </w:p>
        </w:tc>
      </w:tr>
      <w:tr w:rsidR="006871B5" w:rsidRPr="00920004" w14:paraId="3E6927CB" w14:textId="77777777" w:rsidTr="00941ED9">
        <w:tblPrEx>
          <w:tblW w:w="8725" w:type="dxa"/>
          <w:tblPrExChange w:id="37131" w:author="phuong vu" w:date="2018-11-30T21:42:00Z">
            <w:tblPrEx>
              <w:tblW w:w="8725" w:type="dxa"/>
            </w:tblPrEx>
          </w:tblPrExChange>
        </w:tblPrEx>
        <w:trPr>
          <w:trHeight w:val="300"/>
          <w:ins w:id="37132" w:author="phuong vu" w:date="2018-11-30T14:07:00Z"/>
          <w:trPrChange w:id="37133" w:author="phuong vu" w:date="2018-11-30T21:42:00Z">
            <w:trPr>
              <w:trHeight w:val="300"/>
            </w:trPr>
          </w:trPrChange>
        </w:trPr>
        <w:tc>
          <w:tcPr>
            <w:tcW w:w="708" w:type="dxa"/>
            <w:noWrap/>
            <w:vAlign w:val="center"/>
            <w:hideMark/>
            <w:tcPrChange w:id="37134" w:author="phuong vu" w:date="2018-11-30T21:42:00Z">
              <w:tcPr>
                <w:tcW w:w="708" w:type="dxa"/>
                <w:noWrap/>
                <w:vAlign w:val="center"/>
                <w:hideMark/>
              </w:tcPr>
            </w:tcPrChange>
          </w:tcPr>
          <w:p w14:paraId="7646BEAD" w14:textId="77777777" w:rsidR="006871B5" w:rsidRPr="00920004" w:rsidRDefault="006871B5" w:rsidP="00BD0851">
            <w:pPr>
              <w:spacing w:before="240" w:line="0" w:lineRule="atLeast"/>
              <w:jc w:val="center"/>
              <w:rPr>
                <w:ins w:id="37135" w:author="phuong vu" w:date="2018-11-30T14:07:00Z"/>
                <w:rPrChange w:id="37136" w:author="phuong vu" w:date="2018-11-30T22:36:00Z">
                  <w:rPr>
                    <w:ins w:id="37137" w:author="phuong vu" w:date="2018-11-30T14:07:00Z"/>
                  </w:rPr>
                </w:rPrChange>
              </w:rPr>
              <w:pPrChange w:id="37138" w:author="phuong vu" w:date="2018-11-30T14:16:00Z">
                <w:pPr>
                  <w:spacing w:line="276" w:lineRule="auto"/>
                  <w:jc w:val="center"/>
                </w:pPr>
              </w:pPrChange>
            </w:pPr>
            <w:ins w:id="37139" w:author="phuong vu" w:date="2018-11-30T14:07:00Z">
              <w:r w:rsidRPr="00920004">
                <w:rPr>
                  <w:rPrChange w:id="37140" w:author="phuong vu" w:date="2018-11-30T22:36:00Z">
                    <w:rPr/>
                  </w:rPrChange>
                </w:rPr>
                <w:t>2</w:t>
              </w:r>
            </w:ins>
          </w:p>
        </w:tc>
        <w:tc>
          <w:tcPr>
            <w:tcW w:w="1820" w:type="dxa"/>
            <w:noWrap/>
            <w:hideMark/>
            <w:tcPrChange w:id="37141" w:author="phuong vu" w:date="2018-11-30T21:42:00Z">
              <w:tcPr>
                <w:tcW w:w="1820" w:type="dxa"/>
                <w:noWrap/>
                <w:hideMark/>
              </w:tcPr>
            </w:tcPrChange>
          </w:tcPr>
          <w:p w14:paraId="130DFAFF" w14:textId="77777777" w:rsidR="006871B5" w:rsidRPr="00920004" w:rsidRDefault="006871B5" w:rsidP="00941ED9">
            <w:pPr>
              <w:rPr>
                <w:ins w:id="37142" w:author="phuong vu" w:date="2018-11-30T14:07:00Z"/>
                <w:rPrChange w:id="37143" w:author="phuong vu" w:date="2018-11-30T22:36:00Z">
                  <w:rPr>
                    <w:ins w:id="37144" w:author="phuong vu" w:date="2018-11-30T14:07:00Z"/>
                  </w:rPr>
                </w:rPrChange>
              </w:rPr>
              <w:pPrChange w:id="37145" w:author="phuong vu" w:date="2018-11-30T21:42:00Z">
                <w:pPr>
                  <w:spacing w:line="276" w:lineRule="auto"/>
                </w:pPr>
              </w:pPrChange>
            </w:pPr>
            <w:ins w:id="37146" w:author="phuong vu" w:date="2018-11-30T14:07:00Z">
              <w:r w:rsidRPr="00920004">
                <w:rPr>
                  <w:rPrChange w:id="37147" w:author="phuong vu" w:date="2018-11-30T22:36:00Z">
                    <w:rPr/>
                  </w:rPrChange>
                </w:rPr>
                <w:t>label_name</w:t>
              </w:r>
            </w:ins>
          </w:p>
        </w:tc>
        <w:tc>
          <w:tcPr>
            <w:tcW w:w="1300" w:type="dxa"/>
            <w:noWrap/>
            <w:hideMark/>
            <w:tcPrChange w:id="37148" w:author="phuong vu" w:date="2018-11-30T21:42:00Z">
              <w:tcPr>
                <w:tcW w:w="1300" w:type="dxa"/>
                <w:noWrap/>
                <w:hideMark/>
              </w:tcPr>
            </w:tcPrChange>
          </w:tcPr>
          <w:p w14:paraId="1A62BDC3" w14:textId="7D8D77F5" w:rsidR="006871B5" w:rsidRPr="00920004" w:rsidRDefault="00E452E5" w:rsidP="00941ED9">
            <w:pPr>
              <w:rPr>
                <w:ins w:id="37149" w:author="phuong vu" w:date="2018-11-30T14:07:00Z"/>
                <w:rPrChange w:id="37150" w:author="phuong vu" w:date="2018-11-30T22:36:00Z">
                  <w:rPr>
                    <w:ins w:id="37151" w:author="phuong vu" w:date="2018-11-30T14:07:00Z"/>
                  </w:rPr>
                </w:rPrChange>
              </w:rPr>
              <w:pPrChange w:id="37152" w:author="phuong vu" w:date="2018-11-30T21:42:00Z">
                <w:pPr>
                  <w:spacing w:line="276" w:lineRule="auto"/>
                </w:pPr>
              </w:pPrChange>
            </w:pPr>
            <w:ins w:id="37153" w:author="phuong vu" w:date="2018-11-30T21:53:00Z">
              <w:r w:rsidRPr="00920004">
                <w:rPr>
                  <w:rPrChange w:id="37154" w:author="phuong vu" w:date="2018-11-30T22:36:00Z">
                    <w:rPr/>
                  </w:rPrChange>
                </w:rPr>
                <w:t>varchar</w:t>
              </w:r>
            </w:ins>
          </w:p>
        </w:tc>
        <w:tc>
          <w:tcPr>
            <w:tcW w:w="1098" w:type="dxa"/>
            <w:noWrap/>
            <w:vAlign w:val="center"/>
            <w:hideMark/>
            <w:tcPrChange w:id="37155" w:author="phuong vu" w:date="2018-11-30T21:42:00Z">
              <w:tcPr>
                <w:tcW w:w="1098" w:type="dxa"/>
                <w:noWrap/>
                <w:vAlign w:val="center"/>
                <w:hideMark/>
              </w:tcPr>
            </w:tcPrChange>
          </w:tcPr>
          <w:p w14:paraId="5916B35C" w14:textId="77777777" w:rsidR="006871B5" w:rsidRPr="00920004" w:rsidRDefault="006871B5" w:rsidP="00941ED9">
            <w:pPr>
              <w:jc w:val="center"/>
              <w:rPr>
                <w:ins w:id="37156" w:author="phuong vu" w:date="2018-11-30T14:07:00Z"/>
                <w:rPrChange w:id="37157" w:author="phuong vu" w:date="2018-11-30T22:36:00Z">
                  <w:rPr>
                    <w:ins w:id="37158" w:author="phuong vu" w:date="2018-11-30T14:07:00Z"/>
                  </w:rPr>
                </w:rPrChange>
              </w:rPr>
              <w:pPrChange w:id="37159" w:author="phuong vu" w:date="2018-11-30T21:42:00Z">
                <w:pPr>
                  <w:spacing w:line="276" w:lineRule="auto"/>
                  <w:jc w:val="center"/>
                </w:pPr>
              </w:pPrChange>
            </w:pPr>
          </w:p>
        </w:tc>
        <w:tc>
          <w:tcPr>
            <w:tcW w:w="838" w:type="dxa"/>
            <w:noWrap/>
            <w:vAlign w:val="center"/>
            <w:hideMark/>
            <w:tcPrChange w:id="37160" w:author="phuong vu" w:date="2018-11-30T21:42:00Z">
              <w:tcPr>
                <w:tcW w:w="838" w:type="dxa"/>
                <w:noWrap/>
                <w:vAlign w:val="center"/>
                <w:hideMark/>
              </w:tcPr>
            </w:tcPrChange>
          </w:tcPr>
          <w:p w14:paraId="56EBC23D" w14:textId="77777777" w:rsidR="006871B5" w:rsidRPr="00920004" w:rsidRDefault="006871B5" w:rsidP="00941ED9">
            <w:pPr>
              <w:jc w:val="center"/>
              <w:rPr>
                <w:ins w:id="37161" w:author="phuong vu" w:date="2018-11-30T14:07:00Z"/>
                <w:rPrChange w:id="37162" w:author="phuong vu" w:date="2018-11-30T22:36:00Z">
                  <w:rPr>
                    <w:ins w:id="37163" w:author="phuong vu" w:date="2018-11-30T14:07:00Z"/>
                  </w:rPr>
                </w:rPrChange>
              </w:rPr>
              <w:pPrChange w:id="37164" w:author="phuong vu" w:date="2018-11-30T21:42:00Z">
                <w:pPr>
                  <w:spacing w:line="276" w:lineRule="auto"/>
                  <w:jc w:val="center"/>
                </w:pPr>
              </w:pPrChange>
            </w:pPr>
          </w:p>
        </w:tc>
        <w:tc>
          <w:tcPr>
            <w:tcW w:w="823" w:type="dxa"/>
            <w:noWrap/>
            <w:vAlign w:val="center"/>
            <w:hideMark/>
            <w:tcPrChange w:id="37165" w:author="phuong vu" w:date="2018-11-30T21:42:00Z">
              <w:tcPr>
                <w:tcW w:w="823" w:type="dxa"/>
                <w:noWrap/>
                <w:vAlign w:val="center"/>
                <w:hideMark/>
              </w:tcPr>
            </w:tcPrChange>
          </w:tcPr>
          <w:p w14:paraId="2D8774A1" w14:textId="77777777" w:rsidR="006871B5" w:rsidRPr="00920004" w:rsidRDefault="006871B5" w:rsidP="00941ED9">
            <w:pPr>
              <w:jc w:val="center"/>
              <w:rPr>
                <w:ins w:id="37166" w:author="phuong vu" w:date="2018-11-30T14:07:00Z"/>
                <w:rPrChange w:id="37167" w:author="phuong vu" w:date="2018-11-30T22:36:00Z">
                  <w:rPr>
                    <w:ins w:id="37168" w:author="phuong vu" w:date="2018-11-30T14:07:00Z"/>
                  </w:rPr>
                </w:rPrChange>
              </w:rPr>
              <w:pPrChange w:id="37169" w:author="phuong vu" w:date="2018-11-30T21:42:00Z">
                <w:pPr>
                  <w:spacing w:line="276" w:lineRule="auto"/>
                  <w:jc w:val="center"/>
                </w:pPr>
              </w:pPrChange>
            </w:pPr>
          </w:p>
        </w:tc>
        <w:tc>
          <w:tcPr>
            <w:tcW w:w="2138" w:type="dxa"/>
            <w:noWrap/>
            <w:hideMark/>
            <w:tcPrChange w:id="37170" w:author="phuong vu" w:date="2018-11-30T21:42:00Z">
              <w:tcPr>
                <w:tcW w:w="2138" w:type="dxa"/>
                <w:noWrap/>
                <w:hideMark/>
              </w:tcPr>
            </w:tcPrChange>
          </w:tcPr>
          <w:p w14:paraId="40920F7E" w14:textId="77777777" w:rsidR="006871B5" w:rsidRPr="00920004" w:rsidRDefault="006871B5" w:rsidP="00941ED9">
            <w:pPr>
              <w:rPr>
                <w:ins w:id="37171" w:author="phuong vu" w:date="2018-11-30T14:07:00Z"/>
                <w:lang w:val="en-US"/>
                <w:rPrChange w:id="37172" w:author="phuong vu" w:date="2018-11-30T22:36:00Z">
                  <w:rPr>
                    <w:ins w:id="37173" w:author="phuong vu" w:date="2018-11-30T14:07:00Z"/>
                    <w:lang w:val="en-US"/>
                  </w:rPr>
                </w:rPrChange>
              </w:rPr>
              <w:pPrChange w:id="37174" w:author="phuong vu" w:date="2018-11-30T21:42:00Z">
                <w:pPr>
                  <w:spacing w:line="276" w:lineRule="auto"/>
                </w:pPr>
              </w:pPrChange>
            </w:pPr>
            <w:ins w:id="37175" w:author="phuong vu" w:date="2018-11-30T14:07:00Z">
              <w:r w:rsidRPr="00920004">
                <w:rPr>
                  <w:lang w:val="en-US"/>
                  <w:rPrChange w:id="37176" w:author="phuong vu" w:date="2018-11-30T22:36:00Z">
                    <w:rPr>
                      <w:lang w:val="en-US"/>
                    </w:rPr>
                  </w:rPrChange>
                </w:rPr>
                <w:t>Nhãn hiệu</w:t>
              </w:r>
            </w:ins>
          </w:p>
        </w:tc>
      </w:tr>
      <w:tr w:rsidR="006871B5" w:rsidRPr="00920004" w14:paraId="7C14DD8F" w14:textId="77777777" w:rsidTr="00941ED9">
        <w:tblPrEx>
          <w:tblW w:w="8725" w:type="dxa"/>
          <w:tblPrExChange w:id="37177" w:author="phuong vu" w:date="2018-11-30T21:42:00Z">
            <w:tblPrEx>
              <w:tblW w:w="8725" w:type="dxa"/>
            </w:tblPrEx>
          </w:tblPrExChange>
        </w:tblPrEx>
        <w:trPr>
          <w:trHeight w:val="300"/>
          <w:ins w:id="37178" w:author="phuong vu" w:date="2018-11-30T14:07:00Z"/>
          <w:trPrChange w:id="37179" w:author="phuong vu" w:date="2018-11-30T21:42:00Z">
            <w:trPr>
              <w:trHeight w:val="300"/>
            </w:trPr>
          </w:trPrChange>
        </w:trPr>
        <w:tc>
          <w:tcPr>
            <w:tcW w:w="708" w:type="dxa"/>
            <w:noWrap/>
            <w:vAlign w:val="center"/>
            <w:hideMark/>
            <w:tcPrChange w:id="37180" w:author="phuong vu" w:date="2018-11-30T21:42:00Z">
              <w:tcPr>
                <w:tcW w:w="708" w:type="dxa"/>
                <w:noWrap/>
                <w:vAlign w:val="center"/>
                <w:hideMark/>
              </w:tcPr>
            </w:tcPrChange>
          </w:tcPr>
          <w:p w14:paraId="63287A79" w14:textId="77777777" w:rsidR="006871B5" w:rsidRPr="00920004" w:rsidRDefault="006871B5" w:rsidP="00BD0851">
            <w:pPr>
              <w:spacing w:before="240" w:line="0" w:lineRule="atLeast"/>
              <w:jc w:val="center"/>
              <w:rPr>
                <w:ins w:id="37181" w:author="phuong vu" w:date="2018-11-30T14:07:00Z"/>
                <w:lang w:val="en-US"/>
                <w:rPrChange w:id="37182" w:author="phuong vu" w:date="2018-11-30T22:36:00Z">
                  <w:rPr>
                    <w:ins w:id="37183" w:author="phuong vu" w:date="2018-11-30T14:07:00Z"/>
                    <w:lang w:val="en-US"/>
                  </w:rPr>
                </w:rPrChange>
              </w:rPr>
              <w:pPrChange w:id="37184" w:author="phuong vu" w:date="2018-11-30T14:16:00Z">
                <w:pPr>
                  <w:spacing w:line="276" w:lineRule="auto"/>
                  <w:jc w:val="center"/>
                </w:pPr>
              </w:pPrChange>
            </w:pPr>
            <w:ins w:id="37185" w:author="phuong vu" w:date="2018-11-30T14:07:00Z">
              <w:r w:rsidRPr="00920004">
                <w:rPr>
                  <w:lang w:val="en-US"/>
                  <w:rPrChange w:id="37186" w:author="phuong vu" w:date="2018-11-30T22:36:00Z">
                    <w:rPr>
                      <w:lang w:val="en-US"/>
                    </w:rPr>
                  </w:rPrChange>
                </w:rPr>
                <w:t>3</w:t>
              </w:r>
            </w:ins>
          </w:p>
        </w:tc>
        <w:tc>
          <w:tcPr>
            <w:tcW w:w="1820" w:type="dxa"/>
            <w:noWrap/>
            <w:hideMark/>
            <w:tcPrChange w:id="37187" w:author="phuong vu" w:date="2018-11-30T21:42:00Z">
              <w:tcPr>
                <w:tcW w:w="1820" w:type="dxa"/>
                <w:noWrap/>
                <w:hideMark/>
              </w:tcPr>
            </w:tcPrChange>
          </w:tcPr>
          <w:p w14:paraId="22EF6B18" w14:textId="77777777" w:rsidR="006871B5" w:rsidRPr="00920004" w:rsidRDefault="006871B5" w:rsidP="00941ED9">
            <w:pPr>
              <w:rPr>
                <w:ins w:id="37188" w:author="phuong vu" w:date="2018-11-30T14:07:00Z"/>
                <w:rPrChange w:id="37189" w:author="phuong vu" w:date="2018-11-30T22:36:00Z">
                  <w:rPr>
                    <w:ins w:id="37190" w:author="phuong vu" w:date="2018-11-30T14:07:00Z"/>
                  </w:rPr>
                </w:rPrChange>
              </w:rPr>
              <w:pPrChange w:id="37191" w:author="phuong vu" w:date="2018-11-30T21:42:00Z">
                <w:pPr>
                  <w:spacing w:line="276" w:lineRule="auto"/>
                </w:pPr>
              </w:pPrChange>
            </w:pPr>
            <w:ins w:id="37192" w:author="phuong vu" w:date="2018-11-30T14:07:00Z">
              <w:r w:rsidRPr="00920004">
                <w:rPr>
                  <w:rPrChange w:id="37193" w:author="phuong vu" w:date="2018-11-30T22:36:00Z">
                    <w:rPr/>
                  </w:rPrChange>
                </w:rPr>
                <w:t>status</w:t>
              </w:r>
            </w:ins>
          </w:p>
        </w:tc>
        <w:tc>
          <w:tcPr>
            <w:tcW w:w="1300" w:type="dxa"/>
            <w:noWrap/>
            <w:hideMark/>
            <w:tcPrChange w:id="37194" w:author="phuong vu" w:date="2018-11-30T21:42:00Z">
              <w:tcPr>
                <w:tcW w:w="1300" w:type="dxa"/>
                <w:noWrap/>
                <w:hideMark/>
              </w:tcPr>
            </w:tcPrChange>
          </w:tcPr>
          <w:p w14:paraId="55EC4A37" w14:textId="0E26ADC3" w:rsidR="006871B5" w:rsidRPr="00920004" w:rsidRDefault="00E452E5" w:rsidP="00941ED9">
            <w:pPr>
              <w:rPr>
                <w:ins w:id="37195" w:author="phuong vu" w:date="2018-11-30T14:07:00Z"/>
                <w:rPrChange w:id="37196" w:author="phuong vu" w:date="2018-11-30T22:36:00Z">
                  <w:rPr>
                    <w:ins w:id="37197" w:author="phuong vu" w:date="2018-11-30T14:07:00Z"/>
                  </w:rPr>
                </w:rPrChange>
              </w:rPr>
              <w:pPrChange w:id="37198" w:author="phuong vu" w:date="2018-11-30T21:42:00Z">
                <w:pPr>
                  <w:spacing w:line="276" w:lineRule="auto"/>
                </w:pPr>
              </w:pPrChange>
            </w:pPr>
            <w:ins w:id="37199" w:author="phuong vu" w:date="2018-11-30T21:53:00Z">
              <w:r w:rsidRPr="00920004">
                <w:rPr>
                  <w:rPrChange w:id="37200" w:author="phuong vu" w:date="2018-11-30T22:36:00Z">
                    <w:rPr/>
                  </w:rPrChange>
                </w:rPr>
                <w:t>varchar</w:t>
              </w:r>
            </w:ins>
          </w:p>
        </w:tc>
        <w:tc>
          <w:tcPr>
            <w:tcW w:w="1098" w:type="dxa"/>
            <w:noWrap/>
            <w:vAlign w:val="center"/>
            <w:hideMark/>
            <w:tcPrChange w:id="37201" w:author="phuong vu" w:date="2018-11-30T21:42:00Z">
              <w:tcPr>
                <w:tcW w:w="1098" w:type="dxa"/>
                <w:noWrap/>
                <w:vAlign w:val="center"/>
                <w:hideMark/>
              </w:tcPr>
            </w:tcPrChange>
          </w:tcPr>
          <w:p w14:paraId="64E7F94B" w14:textId="77777777" w:rsidR="006871B5" w:rsidRPr="00920004" w:rsidRDefault="006871B5" w:rsidP="00941ED9">
            <w:pPr>
              <w:jc w:val="center"/>
              <w:rPr>
                <w:ins w:id="37202" w:author="phuong vu" w:date="2018-11-30T14:07:00Z"/>
                <w:rPrChange w:id="37203" w:author="phuong vu" w:date="2018-11-30T22:36:00Z">
                  <w:rPr>
                    <w:ins w:id="37204" w:author="phuong vu" w:date="2018-11-30T14:07:00Z"/>
                  </w:rPr>
                </w:rPrChange>
              </w:rPr>
              <w:pPrChange w:id="37205" w:author="phuong vu" w:date="2018-11-30T21:42:00Z">
                <w:pPr>
                  <w:spacing w:line="276" w:lineRule="auto"/>
                  <w:jc w:val="center"/>
                </w:pPr>
              </w:pPrChange>
            </w:pPr>
            <w:ins w:id="37206" w:author="phuong vu" w:date="2018-11-30T14:07:00Z">
              <w:r w:rsidRPr="00920004">
                <w:rPr>
                  <w:rPrChange w:id="37207" w:author="phuong vu" w:date="2018-11-30T22:36:00Z">
                    <w:rPr/>
                  </w:rPrChange>
                </w:rPr>
                <w:t>X</w:t>
              </w:r>
            </w:ins>
          </w:p>
        </w:tc>
        <w:tc>
          <w:tcPr>
            <w:tcW w:w="838" w:type="dxa"/>
            <w:noWrap/>
            <w:vAlign w:val="center"/>
            <w:hideMark/>
            <w:tcPrChange w:id="37208" w:author="phuong vu" w:date="2018-11-30T21:42:00Z">
              <w:tcPr>
                <w:tcW w:w="838" w:type="dxa"/>
                <w:noWrap/>
                <w:vAlign w:val="center"/>
                <w:hideMark/>
              </w:tcPr>
            </w:tcPrChange>
          </w:tcPr>
          <w:p w14:paraId="32539FDE" w14:textId="77777777" w:rsidR="006871B5" w:rsidRPr="00920004" w:rsidRDefault="006871B5" w:rsidP="00941ED9">
            <w:pPr>
              <w:jc w:val="center"/>
              <w:rPr>
                <w:ins w:id="37209" w:author="phuong vu" w:date="2018-11-30T14:07:00Z"/>
                <w:rPrChange w:id="37210" w:author="phuong vu" w:date="2018-11-30T22:36:00Z">
                  <w:rPr>
                    <w:ins w:id="37211" w:author="phuong vu" w:date="2018-11-30T14:07:00Z"/>
                  </w:rPr>
                </w:rPrChange>
              </w:rPr>
              <w:pPrChange w:id="37212" w:author="phuong vu" w:date="2018-11-30T21:42:00Z">
                <w:pPr>
                  <w:spacing w:line="276" w:lineRule="auto"/>
                  <w:jc w:val="center"/>
                </w:pPr>
              </w:pPrChange>
            </w:pPr>
          </w:p>
        </w:tc>
        <w:tc>
          <w:tcPr>
            <w:tcW w:w="823" w:type="dxa"/>
            <w:noWrap/>
            <w:vAlign w:val="center"/>
            <w:hideMark/>
            <w:tcPrChange w:id="37213" w:author="phuong vu" w:date="2018-11-30T21:42:00Z">
              <w:tcPr>
                <w:tcW w:w="823" w:type="dxa"/>
                <w:noWrap/>
                <w:vAlign w:val="center"/>
                <w:hideMark/>
              </w:tcPr>
            </w:tcPrChange>
          </w:tcPr>
          <w:p w14:paraId="4D28D786" w14:textId="77777777" w:rsidR="006871B5" w:rsidRPr="00920004" w:rsidRDefault="006871B5" w:rsidP="00941ED9">
            <w:pPr>
              <w:jc w:val="center"/>
              <w:rPr>
                <w:ins w:id="37214" w:author="phuong vu" w:date="2018-11-30T14:07:00Z"/>
                <w:rPrChange w:id="37215" w:author="phuong vu" w:date="2018-11-30T22:36:00Z">
                  <w:rPr>
                    <w:ins w:id="37216" w:author="phuong vu" w:date="2018-11-30T14:07:00Z"/>
                  </w:rPr>
                </w:rPrChange>
              </w:rPr>
              <w:pPrChange w:id="37217" w:author="phuong vu" w:date="2018-11-30T21:42:00Z">
                <w:pPr>
                  <w:spacing w:line="276" w:lineRule="auto"/>
                  <w:jc w:val="center"/>
                </w:pPr>
              </w:pPrChange>
            </w:pPr>
          </w:p>
        </w:tc>
        <w:tc>
          <w:tcPr>
            <w:tcW w:w="2138" w:type="dxa"/>
            <w:noWrap/>
            <w:hideMark/>
            <w:tcPrChange w:id="37218" w:author="phuong vu" w:date="2018-11-30T21:42:00Z">
              <w:tcPr>
                <w:tcW w:w="2138" w:type="dxa"/>
                <w:noWrap/>
                <w:hideMark/>
              </w:tcPr>
            </w:tcPrChange>
          </w:tcPr>
          <w:p w14:paraId="32E0FB49" w14:textId="77777777" w:rsidR="006871B5" w:rsidRPr="00920004" w:rsidRDefault="006871B5" w:rsidP="00941ED9">
            <w:pPr>
              <w:rPr>
                <w:ins w:id="37219" w:author="phuong vu" w:date="2018-11-30T14:07:00Z"/>
                <w:rPrChange w:id="37220" w:author="phuong vu" w:date="2018-11-30T22:36:00Z">
                  <w:rPr>
                    <w:ins w:id="37221" w:author="phuong vu" w:date="2018-11-30T14:07:00Z"/>
                  </w:rPr>
                </w:rPrChange>
              </w:rPr>
              <w:pPrChange w:id="37222" w:author="phuong vu" w:date="2018-11-30T21:42:00Z">
                <w:pPr>
                  <w:keepNext/>
                  <w:spacing w:line="276" w:lineRule="auto"/>
                </w:pPr>
              </w:pPrChange>
            </w:pPr>
            <w:ins w:id="37223" w:author="phuong vu" w:date="2018-11-30T14:07:00Z">
              <w:r w:rsidRPr="00920004">
                <w:rPr>
                  <w:rPrChange w:id="37224" w:author="phuong vu" w:date="2018-11-30T22:36:00Z">
                    <w:rPr/>
                  </w:rPrChange>
                </w:rPr>
                <w:t>Trạng thái</w:t>
              </w:r>
            </w:ins>
          </w:p>
        </w:tc>
      </w:tr>
    </w:tbl>
    <w:p w14:paraId="50ACC1C7" w14:textId="3A7421AE" w:rsidR="00E452E5" w:rsidRPr="00920004" w:rsidRDefault="006871B5" w:rsidP="00A17FA5">
      <w:pPr>
        <w:pStyle w:val="Caption"/>
        <w:rPr>
          <w:ins w:id="37225" w:author="phuong vu" w:date="2018-11-30T14:07:00Z"/>
          <w:rPrChange w:id="37226" w:author="phuong vu" w:date="2018-11-30T22:36:00Z">
            <w:rPr>
              <w:ins w:id="37227" w:author="phuong vu" w:date="2018-11-30T14:07:00Z"/>
              <w:b/>
              <w:i w:val="0"/>
              <w:iCs w:val="0"/>
            </w:rPr>
          </w:rPrChange>
        </w:rPr>
        <w:pPrChange w:id="37228" w:author="phuong vu" w:date="2018-11-30T22:42:00Z">
          <w:pPr>
            <w:pStyle w:val="Caption"/>
            <w:spacing w:line="276" w:lineRule="auto"/>
          </w:pPr>
        </w:pPrChange>
      </w:pPr>
      <w:bookmarkStart w:id="37229" w:name="_Toc531381659"/>
      <w:ins w:id="37230" w:author="phuong vu" w:date="2018-11-30T14:07:00Z">
        <w:r w:rsidRPr="00920004">
          <w:rPr>
            <w:rPrChange w:id="37231" w:author="phuong vu" w:date="2018-11-30T22:36:00Z">
              <w:rPr/>
            </w:rPrChange>
          </w:rPr>
          <w:t xml:space="preserve">Bảng </w:t>
        </w:r>
      </w:ins>
      <w:ins w:id="37232" w:author="phuong vu" w:date="2018-11-30T14:54:00Z">
        <w:r w:rsidR="00D632EE" w:rsidRPr="00920004">
          <w:rPr>
            <w:rPrChange w:id="37233" w:author="phuong vu" w:date="2018-11-30T22:36:00Z">
              <w:rPr/>
            </w:rPrChange>
          </w:rPr>
          <w:fldChar w:fldCharType="begin"/>
        </w:r>
        <w:r w:rsidR="00D632EE" w:rsidRPr="00920004">
          <w:rPr>
            <w:rPrChange w:id="37234" w:author="phuong vu" w:date="2018-11-30T22:36:00Z">
              <w:rPr/>
            </w:rPrChange>
          </w:rPr>
          <w:instrText xml:space="preserve"> STYLEREF 1 \s </w:instrText>
        </w:r>
      </w:ins>
      <w:r w:rsidR="00D632EE" w:rsidRPr="00920004">
        <w:rPr>
          <w:rPrChange w:id="37235" w:author="phuong vu" w:date="2018-11-30T22:36:00Z">
            <w:rPr/>
          </w:rPrChange>
        </w:rPr>
        <w:fldChar w:fldCharType="separate"/>
      </w:r>
      <w:r w:rsidR="00B5490C">
        <w:rPr>
          <w:noProof/>
        </w:rPr>
        <w:t>4</w:t>
      </w:r>
      <w:ins w:id="37236" w:author="phuong vu" w:date="2018-11-30T14:54:00Z">
        <w:r w:rsidR="00D632EE" w:rsidRPr="00920004">
          <w:rPr>
            <w:rPrChange w:id="37237" w:author="phuong vu" w:date="2018-11-30T22:36:00Z">
              <w:rPr/>
            </w:rPrChange>
          </w:rPr>
          <w:fldChar w:fldCharType="end"/>
        </w:r>
        <w:r w:rsidR="00D632EE" w:rsidRPr="00920004">
          <w:rPr>
            <w:rPrChange w:id="37238" w:author="phuong vu" w:date="2018-11-30T22:36:00Z">
              <w:rPr/>
            </w:rPrChange>
          </w:rPr>
          <w:t>.</w:t>
        </w:r>
        <w:r w:rsidR="00D632EE" w:rsidRPr="00920004">
          <w:rPr>
            <w:rPrChange w:id="37239" w:author="phuong vu" w:date="2018-11-30T22:36:00Z">
              <w:rPr/>
            </w:rPrChange>
          </w:rPr>
          <w:fldChar w:fldCharType="begin"/>
        </w:r>
        <w:r w:rsidR="00D632EE" w:rsidRPr="00920004">
          <w:rPr>
            <w:rPrChange w:id="37240" w:author="phuong vu" w:date="2018-11-30T22:36:00Z">
              <w:rPr/>
            </w:rPrChange>
          </w:rPr>
          <w:instrText xml:space="preserve"> SEQ Bảng \* ARABIC \s 1 </w:instrText>
        </w:r>
      </w:ins>
      <w:r w:rsidR="00D632EE" w:rsidRPr="00920004">
        <w:rPr>
          <w:rPrChange w:id="37241" w:author="phuong vu" w:date="2018-11-30T22:36:00Z">
            <w:rPr/>
          </w:rPrChange>
        </w:rPr>
        <w:fldChar w:fldCharType="separate"/>
      </w:r>
      <w:ins w:id="37242" w:author="phuong vu" w:date="2018-11-30T22:44:00Z">
        <w:r w:rsidR="00B5490C">
          <w:rPr>
            <w:noProof/>
          </w:rPr>
          <w:t>22</w:t>
        </w:r>
      </w:ins>
      <w:ins w:id="37243" w:author="phuong vu" w:date="2018-11-30T14:54:00Z">
        <w:r w:rsidR="00D632EE" w:rsidRPr="00920004">
          <w:rPr>
            <w:rPrChange w:id="37244" w:author="phuong vu" w:date="2018-11-30T22:36:00Z">
              <w:rPr/>
            </w:rPrChange>
          </w:rPr>
          <w:fldChar w:fldCharType="end"/>
        </w:r>
      </w:ins>
      <w:ins w:id="37245" w:author="phuong vu" w:date="2018-11-30T14:07:00Z">
        <w:r w:rsidRPr="00920004">
          <w:rPr>
            <w:rPrChange w:id="37246" w:author="phuong vu" w:date="2018-11-30T22:36:00Z">
              <w:rPr/>
            </w:rPrChange>
          </w:rPr>
          <w:t xml:space="preserve"> Bảng dữ liệu nh</w:t>
        </w:r>
      </w:ins>
      <w:ins w:id="37247" w:author="phuong vu" w:date="2018-11-30T14:20:00Z">
        <w:r w:rsidR="00BD0851" w:rsidRPr="00920004">
          <w:rPr>
            <w:lang w:val="en-US"/>
            <w:rPrChange w:id="37248" w:author="phuong vu" w:date="2018-11-30T22:36:00Z">
              <w:rPr>
                <w:lang w:val="en-US"/>
              </w:rPr>
            </w:rPrChange>
          </w:rPr>
          <w:t>ã</w:t>
        </w:r>
      </w:ins>
      <w:ins w:id="37249" w:author="phuong vu" w:date="2018-11-30T14:07:00Z">
        <w:r w:rsidRPr="00920004">
          <w:rPr>
            <w:rPrChange w:id="37250" w:author="phuong vu" w:date="2018-11-30T22:36:00Z">
              <w:rPr/>
            </w:rPrChange>
          </w:rPr>
          <w:t>n hiệu</w:t>
        </w:r>
        <w:bookmarkEnd w:id="37229"/>
      </w:ins>
    </w:p>
    <w:p w14:paraId="45FDCCBF" w14:textId="77777777" w:rsidR="006871B5" w:rsidRPr="00920004" w:rsidRDefault="006871B5" w:rsidP="00941ED9">
      <w:pPr>
        <w:rPr>
          <w:ins w:id="37251" w:author="phuong vu" w:date="2018-11-30T14:07:00Z"/>
          <w:b/>
          <w:lang w:val="en-US"/>
          <w:rPrChange w:id="37252" w:author="phuong vu" w:date="2018-11-30T22:36:00Z">
            <w:rPr>
              <w:ins w:id="37253" w:author="phuong vu" w:date="2018-11-30T14:07:00Z"/>
              <w:lang w:val="en-US"/>
            </w:rPr>
          </w:rPrChange>
        </w:rPr>
        <w:pPrChange w:id="37254" w:author="phuong vu" w:date="2018-11-30T21:43:00Z">
          <w:pPr>
            <w:spacing w:line="276" w:lineRule="auto"/>
          </w:pPr>
        </w:pPrChange>
      </w:pPr>
      <w:ins w:id="37255" w:author="phuong vu" w:date="2018-11-30T14:07:00Z">
        <w:r w:rsidRPr="00920004">
          <w:rPr>
            <w:b/>
            <w:lang w:val="en-US"/>
            <w:rPrChange w:id="37256" w:author="phuong vu" w:date="2018-11-30T22:36:00Z">
              <w:rPr>
                <w:lang w:val="en-US"/>
              </w:rPr>
            </w:rPrChange>
          </w:rPr>
          <w:t>BẢNG MATERIAL</w:t>
        </w:r>
      </w:ins>
    </w:p>
    <w:tbl>
      <w:tblPr>
        <w:tblStyle w:val="TableGrid"/>
        <w:tblW w:w="8725" w:type="dxa"/>
        <w:tblLook w:val="04A0" w:firstRow="1" w:lastRow="0" w:firstColumn="1" w:lastColumn="0" w:noHBand="0" w:noVBand="1"/>
        <w:tblPrChange w:id="37257" w:author="phuong vu" w:date="2018-11-30T14:21:00Z">
          <w:tblPr>
            <w:tblStyle w:val="TableGrid"/>
            <w:tblW w:w="8725" w:type="dxa"/>
            <w:tblLook w:val="04A0" w:firstRow="1" w:lastRow="0" w:firstColumn="1" w:lastColumn="0" w:noHBand="0" w:noVBand="1"/>
          </w:tblPr>
        </w:tblPrChange>
      </w:tblPr>
      <w:tblGrid>
        <w:gridCol w:w="708"/>
        <w:gridCol w:w="1820"/>
        <w:gridCol w:w="1300"/>
        <w:gridCol w:w="1098"/>
        <w:gridCol w:w="838"/>
        <w:gridCol w:w="823"/>
        <w:gridCol w:w="2138"/>
        <w:tblGridChange w:id="37258">
          <w:tblGrid>
            <w:gridCol w:w="708"/>
            <w:gridCol w:w="1820"/>
            <w:gridCol w:w="1300"/>
            <w:gridCol w:w="1098"/>
            <w:gridCol w:w="838"/>
            <w:gridCol w:w="823"/>
            <w:gridCol w:w="2138"/>
          </w:tblGrid>
        </w:tblGridChange>
      </w:tblGrid>
      <w:tr w:rsidR="006871B5" w:rsidRPr="00920004" w14:paraId="4585ADF6" w14:textId="77777777" w:rsidTr="00BD0851">
        <w:trPr>
          <w:trHeight w:val="300"/>
          <w:ins w:id="37259" w:author="phuong vu" w:date="2018-11-30T14:07:00Z"/>
          <w:trPrChange w:id="37260" w:author="phuong vu" w:date="2018-11-30T14:21:00Z">
            <w:trPr>
              <w:trHeight w:val="300"/>
            </w:trPr>
          </w:trPrChange>
        </w:trPr>
        <w:tc>
          <w:tcPr>
            <w:tcW w:w="708" w:type="dxa"/>
            <w:noWrap/>
            <w:vAlign w:val="center"/>
            <w:hideMark/>
            <w:tcPrChange w:id="37261" w:author="phuong vu" w:date="2018-11-30T14:21:00Z">
              <w:tcPr>
                <w:tcW w:w="708" w:type="dxa"/>
                <w:noWrap/>
                <w:vAlign w:val="center"/>
                <w:hideMark/>
              </w:tcPr>
            </w:tcPrChange>
          </w:tcPr>
          <w:p w14:paraId="34A49F0B" w14:textId="77777777" w:rsidR="006871B5" w:rsidRPr="00920004" w:rsidRDefault="006871B5" w:rsidP="00BD0851">
            <w:pPr>
              <w:spacing w:before="240" w:line="0" w:lineRule="atLeast"/>
              <w:jc w:val="center"/>
              <w:rPr>
                <w:ins w:id="37262" w:author="phuong vu" w:date="2018-11-30T14:07:00Z"/>
                <w:b/>
                <w:bCs/>
                <w:rPrChange w:id="37263" w:author="phuong vu" w:date="2018-11-30T22:36:00Z">
                  <w:rPr>
                    <w:ins w:id="37264" w:author="phuong vu" w:date="2018-11-30T14:07:00Z"/>
                    <w:b/>
                    <w:bCs/>
                  </w:rPr>
                </w:rPrChange>
              </w:rPr>
              <w:pPrChange w:id="37265" w:author="phuong vu" w:date="2018-11-30T14:16:00Z">
                <w:pPr>
                  <w:spacing w:line="276" w:lineRule="auto"/>
                  <w:jc w:val="center"/>
                </w:pPr>
              </w:pPrChange>
            </w:pPr>
            <w:ins w:id="37266" w:author="phuong vu" w:date="2018-11-30T14:07:00Z">
              <w:r w:rsidRPr="00920004">
                <w:rPr>
                  <w:b/>
                  <w:bCs/>
                  <w:lang w:val="da-DK"/>
                  <w:rPrChange w:id="37267" w:author="phuong vu" w:date="2018-11-30T22:36:00Z">
                    <w:rPr>
                      <w:b/>
                      <w:bCs/>
                      <w:lang w:val="da-DK"/>
                    </w:rPr>
                  </w:rPrChange>
                </w:rPr>
                <w:t>STT</w:t>
              </w:r>
            </w:ins>
          </w:p>
        </w:tc>
        <w:tc>
          <w:tcPr>
            <w:tcW w:w="1820" w:type="dxa"/>
            <w:noWrap/>
            <w:vAlign w:val="center"/>
            <w:hideMark/>
            <w:tcPrChange w:id="37268" w:author="phuong vu" w:date="2018-11-30T14:21:00Z">
              <w:tcPr>
                <w:tcW w:w="1820" w:type="dxa"/>
                <w:noWrap/>
                <w:vAlign w:val="center"/>
                <w:hideMark/>
              </w:tcPr>
            </w:tcPrChange>
          </w:tcPr>
          <w:p w14:paraId="2A7632CD" w14:textId="77777777" w:rsidR="006871B5" w:rsidRPr="00920004" w:rsidRDefault="006871B5" w:rsidP="00BD0851">
            <w:pPr>
              <w:spacing w:before="240" w:line="0" w:lineRule="atLeast"/>
              <w:jc w:val="center"/>
              <w:rPr>
                <w:ins w:id="37269" w:author="phuong vu" w:date="2018-11-30T14:07:00Z"/>
                <w:b/>
                <w:bCs/>
                <w:rPrChange w:id="37270" w:author="phuong vu" w:date="2018-11-30T22:36:00Z">
                  <w:rPr>
                    <w:ins w:id="37271" w:author="phuong vu" w:date="2018-11-30T14:07:00Z"/>
                    <w:b/>
                    <w:bCs/>
                  </w:rPr>
                </w:rPrChange>
              </w:rPr>
              <w:pPrChange w:id="37272" w:author="phuong vu" w:date="2018-11-30T14:16:00Z">
                <w:pPr>
                  <w:spacing w:line="276" w:lineRule="auto"/>
                  <w:jc w:val="center"/>
                </w:pPr>
              </w:pPrChange>
            </w:pPr>
            <w:ins w:id="37273" w:author="phuong vu" w:date="2018-11-30T14:07:00Z">
              <w:r w:rsidRPr="00920004">
                <w:rPr>
                  <w:b/>
                  <w:bCs/>
                  <w:lang w:val="da-DK"/>
                  <w:rPrChange w:id="37274" w:author="phuong vu" w:date="2018-11-30T22:36:00Z">
                    <w:rPr>
                      <w:b/>
                      <w:bCs/>
                      <w:lang w:val="da-DK"/>
                    </w:rPr>
                  </w:rPrChange>
                </w:rPr>
                <w:t>Tên trường</w:t>
              </w:r>
            </w:ins>
          </w:p>
        </w:tc>
        <w:tc>
          <w:tcPr>
            <w:tcW w:w="1300" w:type="dxa"/>
            <w:noWrap/>
            <w:vAlign w:val="center"/>
            <w:hideMark/>
            <w:tcPrChange w:id="37275" w:author="phuong vu" w:date="2018-11-30T14:21:00Z">
              <w:tcPr>
                <w:tcW w:w="1300" w:type="dxa"/>
                <w:noWrap/>
                <w:vAlign w:val="center"/>
                <w:hideMark/>
              </w:tcPr>
            </w:tcPrChange>
          </w:tcPr>
          <w:p w14:paraId="1387B918" w14:textId="77777777" w:rsidR="006871B5" w:rsidRPr="00920004" w:rsidRDefault="006871B5" w:rsidP="00BD0851">
            <w:pPr>
              <w:spacing w:before="240" w:line="0" w:lineRule="atLeast"/>
              <w:jc w:val="center"/>
              <w:rPr>
                <w:ins w:id="37276" w:author="phuong vu" w:date="2018-11-30T14:07:00Z"/>
                <w:b/>
                <w:bCs/>
                <w:rPrChange w:id="37277" w:author="phuong vu" w:date="2018-11-30T22:36:00Z">
                  <w:rPr>
                    <w:ins w:id="37278" w:author="phuong vu" w:date="2018-11-30T14:07:00Z"/>
                    <w:b/>
                    <w:bCs/>
                  </w:rPr>
                </w:rPrChange>
              </w:rPr>
              <w:pPrChange w:id="37279" w:author="phuong vu" w:date="2018-11-30T14:16:00Z">
                <w:pPr>
                  <w:spacing w:line="276" w:lineRule="auto"/>
                  <w:jc w:val="center"/>
                </w:pPr>
              </w:pPrChange>
            </w:pPr>
            <w:ins w:id="37280" w:author="phuong vu" w:date="2018-11-30T14:07:00Z">
              <w:r w:rsidRPr="00920004">
                <w:rPr>
                  <w:b/>
                  <w:bCs/>
                  <w:lang w:val="da-DK"/>
                  <w:rPrChange w:id="37281" w:author="phuong vu" w:date="2018-11-30T22:36:00Z">
                    <w:rPr>
                      <w:b/>
                      <w:bCs/>
                      <w:lang w:val="da-DK"/>
                    </w:rPr>
                  </w:rPrChange>
                </w:rPr>
                <w:t>Kiểu</w:t>
              </w:r>
            </w:ins>
          </w:p>
        </w:tc>
        <w:tc>
          <w:tcPr>
            <w:tcW w:w="1098" w:type="dxa"/>
            <w:noWrap/>
            <w:vAlign w:val="center"/>
            <w:hideMark/>
            <w:tcPrChange w:id="37282" w:author="phuong vu" w:date="2018-11-30T14:21:00Z">
              <w:tcPr>
                <w:tcW w:w="1098" w:type="dxa"/>
                <w:noWrap/>
                <w:vAlign w:val="center"/>
                <w:hideMark/>
              </w:tcPr>
            </w:tcPrChange>
          </w:tcPr>
          <w:p w14:paraId="58D4804B" w14:textId="77777777" w:rsidR="006871B5" w:rsidRPr="00920004" w:rsidRDefault="006871B5" w:rsidP="00BD0851">
            <w:pPr>
              <w:spacing w:before="240" w:line="0" w:lineRule="atLeast"/>
              <w:jc w:val="center"/>
              <w:rPr>
                <w:ins w:id="37283" w:author="phuong vu" w:date="2018-11-30T14:07:00Z"/>
                <w:b/>
                <w:bCs/>
                <w:rPrChange w:id="37284" w:author="phuong vu" w:date="2018-11-30T22:36:00Z">
                  <w:rPr>
                    <w:ins w:id="37285" w:author="phuong vu" w:date="2018-11-30T14:07:00Z"/>
                    <w:b/>
                    <w:bCs/>
                  </w:rPr>
                </w:rPrChange>
              </w:rPr>
              <w:pPrChange w:id="37286" w:author="phuong vu" w:date="2018-11-30T14:16:00Z">
                <w:pPr>
                  <w:spacing w:line="276" w:lineRule="auto"/>
                  <w:jc w:val="center"/>
                </w:pPr>
              </w:pPrChange>
            </w:pPr>
            <w:ins w:id="37287" w:author="phuong vu" w:date="2018-11-30T14:07:00Z">
              <w:r w:rsidRPr="00920004">
                <w:rPr>
                  <w:b/>
                  <w:bCs/>
                  <w:lang w:val="da-DK"/>
                  <w:rPrChange w:id="37288" w:author="phuong vu" w:date="2018-11-30T22:36:00Z">
                    <w:rPr>
                      <w:b/>
                      <w:bCs/>
                      <w:lang w:val="da-DK"/>
                    </w:rPr>
                  </w:rPrChange>
                </w:rPr>
                <w:t>Chấp nhận Null</w:t>
              </w:r>
            </w:ins>
          </w:p>
        </w:tc>
        <w:tc>
          <w:tcPr>
            <w:tcW w:w="838" w:type="dxa"/>
            <w:noWrap/>
            <w:vAlign w:val="center"/>
            <w:hideMark/>
            <w:tcPrChange w:id="37289" w:author="phuong vu" w:date="2018-11-30T14:21:00Z">
              <w:tcPr>
                <w:tcW w:w="838" w:type="dxa"/>
                <w:noWrap/>
                <w:vAlign w:val="center"/>
                <w:hideMark/>
              </w:tcPr>
            </w:tcPrChange>
          </w:tcPr>
          <w:p w14:paraId="6B4AAE63" w14:textId="77777777" w:rsidR="006871B5" w:rsidRPr="00920004" w:rsidRDefault="006871B5" w:rsidP="00BD0851">
            <w:pPr>
              <w:spacing w:before="240" w:line="0" w:lineRule="atLeast"/>
              <w:jc w:val="center"/>
              <w:rPr>
                <w:ins w:id="37290" w:author="phuong vu" w:date="2018-11-30T14:07:00Z"/>
                <w:b/>
                <w:bCs/>
                <w:rPrChange w:id="37291" w:author="phuong vu" w:date="2018-11-30T22:36:00Z">
                  <w:rPr>
                    <w:ins w:id="37292" w:author="phuong vu" w:date="2018-11-30T14:07:00Z"/>
                    <w:b/>
                    <w:bCs/>
                  </w:rPr>
                </w:rPrChange>
              </w:rPr>
              <w:pPrChange w:id="37293" w:author="phuong vu" w:date="2018-11-30T14:16:00Z">
                <w:pPr>
                  <w:spacing w:line="276" w:lineRule="auto"/>
                  <w:jc w:val="center"/>
                </w:pPr>
              </w:pPrChange>
            </w:pPr>
            <w:ins w:id="37294" w:author="phuong vu" w:date="2018-11-30T14:07:00Z">
              <w:r w:rsidRPr="00920004">
                <w:rPr>
                  <w:b/>
                  <w:bCs/>
                  <w:lang w:val="da-DK"/>
                  <w:rPrChange w:id="37295" w:author="phuong vu" w:date="2018-11-30T22:36:00Z">
                    <w:rPr>
                      <w:b/>
                      <w:bCs/>
                      <w:lang w:val="da-DK"/>
                    </w:rPr>
                  </w:rPrChange>
                </w:rPr>
                <w:t>Khóa chính</w:t>
              </w:r>
            </w:ins>
          </w:p>
        </w:tc>
        <w:tc>
          <w:tcPr>
            <w:tcW w:w="823" w:type="dxa"/>
            <w:noWrap/>
            <w:vAlign w:val="center"/>
            <w:hideMark/>
            <w:tcPrChange w:id="37296" w:author="phuong vu" w:date="2018-11-30T14:21:00Z">
              <w:tcPr>
                <w:tcW w:w="823" w:type="dxa"/>
                <w:noWrap/>
                <w:vAlign w:val="center"/>
                <w:hideMark/>
              </w:tcPr>
            </w:tcPrChange>
          </w:tcPr>
          <w:p w14:paraId="2B10F072" w14:textId="77777777" w:rsidR="006871B5" w:rsidRPr="00920004" w:rsidRDefault="006871B5" w:rsidP="00BD0851">
            <w:pPr>
              <w:spacing w:before="240" w:line="0" w:lineRule="atLeast"/>
              <w:jc w:val="center"/>
              <w:rPr>
                <w:ins w:id="37297" w:author="phuong vu" w:date="2018-11-30T14:07:00Z"/>
                <w:b/>
                <w:bCs/>
                <w:rPrChange w:id="37298" w:author="phuong vu" w:date="2018-11-30T22:36:00Z">
                  <w:rPr>
                    <w:ins w:id="37299" w:author="phuong vu" w:date="2018-11-30T14:07:00Z"/>
                    <w:b/>
                    <w:bCs/>
                  </w:rPr>
                </w:rPrChange>
              </w:rPr>
              <w:pPrChange w:id="37300" w:author="phuong vu" w:date="2018-11-30T14:16:00Z">
                <w:pPr>
                  <w:spacing w:line="276" w:lineRule="auto"/>
                  <w:jc w:val="center"/>
                </w:pPr>
              </w:pPrChange>
            </w:pPr>
            <w:ins w:id="37301" w:author="phuong vu" w:date="2018-11-30T14:07:00Z">
              <w:r w:rsidRPr="00920004">
                <w:rPr>
                  <w:b/>
                  <w:bCs/>
                  <w:lang w:val="da-DK"/>
                  <w:rPrChange w:id="37302" w:author="phuong vu" w:date="2018-11-30T22:36:00Z">
                    <w:rPr>
                      <w:b/>
                      <w:bCs/>
                      <w:lang w:val="da-DK"/>
                    </w:rPr>
                  </w:rPrChange>
                </w:rPr>
                <w:t>Khóa ngoại</w:t>
              </w:r>
            </w:ins>
          </w:p>
        </w:tc>
        <w:tc>
          <w:tcPr>
            <w:tcW w:w="2138" w:type="dxa"/>
            <w:noWrap/>
            <w:vAlign w:val="center"/>
            <w:hideMark/>
            <w:tcPrChange w:id="37303" w:author="phuong vu" w:date="2018-11-30T14:21:00Z">
              <w:tcPr>
                <w:tcW w:w="2138" w:type="dxa"/>
                <w:noWrap/>
                <w:vAlign w:val="center"/>
                <w:hideMark/>
              </w:tcPr>
            </w:tcPrChange>
          </w:tcPr>
          <w:p w14:paraId="43E50F38" w14:textId="77777777" w:rsidR="006871B5" w:rsidRPr="00920004" w:rsidRDefault="006871B5" w:rsidP="00BD0851">
            <w:pPr>
              <w:spacing w:before="240" w:line="0" w:lineRule="atLeast"/>
              <w:ind w:right="226"/>
              <w:jc w:val="center"/>
              <w:rPr>
                <w:ins w:id="37304" w:author="phuong vu" w:date="2018-11-30T14:07:00Z"/>
                <w:b/>
                <w:bCs/>
                <w:rPrChange w:id="37305" w:author="phuong vu" w:date="2018-11-30T22:36:00Z">
                  <w:rPr>
                    <w:ins w:id="37306" w:author="phuong vu" w:date="2018-11-30T14:07:00Z"/>
                    <w:b/>
                    <w:bCs/>
                  </w:rPr>
                </w:rPrChange>
              </w:rPr>
              <w:pPrChange w:id="37307" w:author="phuong vu" w:date="2018-11-30T14:16:00Z">
                <w:pPr>
                  <w:spacing w:line="276" w:lineRule="auto"/>
                  <w:ind w:right="226"/>
                  <w:jc w:val="center"/>
                </w:pPr>
              </w:pPrChange>
            </w:pPr>
            <w:ins w:id="37308" w:author="phuong vu" w:date="2018-11-30T14:07:00Z">
              <w:r w:rsidRPr="00920004">
                <w:rPr>
                  <w:b/>
                  <w:bCs/>
                  <w:lang w:val="da-DK"/>
                  <w:rPrChange w:id="37309" w:author="phuong vu" w:date="2018-11-30T22:36:00Z">
                    <w:rPr>
                      <w:b/>
                      <w:bCs/>
                      <w:lang w:val="da-DK"/>
                    </w:rPr>
                  </w:rPrChange>
                </w:rPr>
                <w:t>Mô tả</w:t>
              </w:r>
            </w:ins>
          </w:p>
        </w:tc>
      </w:tr>
      <w:tr w:rsidR="006871B5" w:rsidRPr="00920004" w14:paraId="275B41C1" w14:textId="77777777" w:rsidTr="00BD0851">
        <w:trPr>
          <w:trHeight w:val="300"/>
          <w:ins w:id="37310" w:author="phuong vu" w:date="2018-11-30T14:07:00Z"/>
          <w:trPrChange w:id="37311" w:author="phuong vu" w:date="2018-11-30T14:21:00Z">
            <w:trPr>
              <w:trHeight w:val="300"/>
            </w:trPr>
          </w:trPrChange>
        </w:trPr>
        <w:tc>
          <w:tcPr>
            <w:tcW w:w="708" w:type="dxa"/>
            <w:noWrap/>
            <w:vAlign w:val="center"/>
            <w:hideMark/>
            <w:tcPrChange w:id="37312" w:author="phuong vu" w:date="2018-11-30T14:21:00Z">
              <w:tcPr>
                <w:tcW w:w="708" w:type="dxa"/>
                <w:noWrap/>
                <w:vAlign w:val="center"/>
                <w:hideMark/>
              </w:tcPr>
            </w:tcPrChange>
          </w:tcPr>
          <w:p w14:paraId="346F8F4F" w14:textId="77777777" w:rsidR="006871B5" w:rsidRPr="00920004" w:rsidRDefault="006871B5" w:rsidP="00BD0851">
            <w:pPr>
              <w:spacing w:before="240" w:line="0" w:lineRule="atLeast"/>
              <w:jc w:val="center"/>
              <w:rPr>
                <w:ins w:id="37313" w:author="phuong vu" w:date="2018-11-30T14:07:00Z"/>
                <w:rPrChange w:id="37314" w:author="phuong vu" w:date="2018-11-30T22:36:00Z">
                  <w:rPr>
                    <w:ins w:id="37315" w:author="phuong vu" w:date="2018-11-30T14:07:00Z"/>
                  </w:rPr>
                </w:rPrChange>
              </w:rPr>
              <w:pPrChange w:id="37316" w:author="phuong vu" w:date="2018-11-30T14:16:00Z">
                <w:pPr>
                  <w:spacing w:line="276" w:lineRule="auto"/>
                  <w:jc w:val="center"/>
                </w:pPr>
              </w:pPrChange>
            </w:pPr>
            <w:ins w:id="37317" w:author="phuong vu" w:date="2018-11-30T14:07:00Z">
              <w:r w:rsidRPr="00920004">
                <w:rPr>
                  <w:rPrChange w:id="37318" w:author="phuong vu" w:date="2018-11-30T22:36:00Z">
                    <w:rPr/>
                  </w:rPrChange>
                </w:rPr>
                <w:t>1</w:t>
              </w:r>
            </w:ins>
          </w:p>
        </w:tc>
        <w:tc>
          <w:tcPr>
            <w:tcW w:w="1820" w:type="dxa"/>
            <w:noWrap/>
            <w:hideMark/>
            <w:tcPrChange w:id="37319" w:author="phuong vu" w:date="2018-11-30T14:21:00Z">
              <w:tcPr>
                <w:tcW w:w="1820" w:type="dxa"/>
                <w:noWrap/>
                <w:hideMark/>
              </w:tcPr>
            </w:tcPrChange>
          </w:tcPr>
          <w:p w14:paraId="36D9947B" w14:textId="77777777" w:rsidR="006871B5" w:rsidRPr="00920004" w:rsidRDefault="006871B5" w:rsidP="00941ED9">
            <w:pPr>
              <w:rPr>
                <w:ins w:id="37320" w:author="phuong vu" w:date="2018-11-30T14:07:00Z"/>
                <w:rPrChange w:id="37321" w:author="phuong vu" w:date="2018-11-30T22:36:00Z">
                  <w:rPr>
                    <w:ins w:id="37322" w:author="phuong vu" w:date="2018-11-30T14:07:00Z"/>
                  </w:rPr>
                </w:rPrChange>
              </w:rPr>
              <w:pPrChange w:id="37323" w:author="phuong vu" w:date="2018-11-30T21:42:00Z">
                <w:pPr>
                  <w:spacing w:line="276" w:lineRule="auto"/>
                </w:pPr>
              </w:pPrChange>
            </w:pPr>
            <w:ins w:id="37324" w:author="phuong vu" w:date="2018-11-30T14:07:00Z">
              <w:r w:rsidRPr="00920004">
                <w:rPr>
                  <w:rPrChange w:id="37325" w:author="phuong vu" w:date="2018-11-30T22:36:00Z">
                    <w:rPr/>
                  </w:rPrChange>
                </w:rPr>
                <w:t>id</w:t>
              </w:r>
            </w:ins>
          </w:p>
        </w:tc>
        <w:tc>
          <w:tcPr>
            <w:tcW w:w="1300" w:type="dxa"/>
            <w:noWrap/>
            <w:hideMark/>
            <w:tcPrChange w:id="37326" w:author="phuong vu" w:date="2018-11-30T14:21:00Z">
              <w:tcPr>
                <w:tcW w:w="1300" w:type="dxa"/>
                <w:noWrap/>
                <w:hideMark/>
              </w:tcPr>
            </w:tcPrChange>
          </w:tcPr>
          <w:p w14:paraId="5421F0CC" w14:textId="77777777" w:rsidR="006871B5" w:rsidRPr="00920004" w:rsidRDefault="006871B5" w:rsidP="00941ED9">
            <w:pPr>
              <w:rPr>
                <w:ins w:id="37327" w:author="phuong vu" w:date="2018-11-30T14:07:00Z"/>
                <w:rPrChange w:id="37328" w:author="phuong vu" w:date="2018-11-30T22:36:00Z">
                  <w:rPr>
                    <w:ins w:id="37329" w:author="phuong vu" w:date="2018-11-30T14:07:00Z"/>
                  </w:rPr>
                </w:rPrChange>
              </w:rPr>
              <w:pPrChange w:id="37330" w:author="phuong vu" w:date="2018-11-30T21:42:00Z">
                <w:pPr>
                  <w:spacing w:line="276" w:lineRule="auto"/>
                </w:pPr>
              </w:pPrChange>
            </w:pPr>
            <w:ins w:id="37331" w:author="phuong vu" w:date="2018-11-30T14:07:00Z">
              <w:r w:rsidRPr="00920004">
                <w:rPr>
                  <w:rPrChange w:id="37332" w:author="phuong vu" w:date="2018-11-30T22:36:00Z">
                    <w:rPr/>
                  </w:rPrChange>
                </w:rPr>
                <w:t>numeric</w:t>
              </w:r>
            </w:ins>
          </w:p>
        </w:tc>
        <w:tc>
          <w:tcPr>
            <w:tcW w:w="1098" w:type="dxa"/>
            <w:noWrap/>
            <w:vAlign w:val="center"/>
            <w:hideMark/>
            <w:tcPrChange w:id="37333" w:author="phuong vu" w:date="2018-11-30T14:21:00Z">
              <w:tcPr>
                <w:tcW w:w="1098" w:type="dxa"/>
                <w:noWrap/>
                <w:vAlign w:val="center"/>
                <w:hideMark/>
              </w:tcPr>
            </w:tcPrChange>
          </w:tcPr>
          <w:p w14:paraId="351FB234" w14:textId="77777777" w:rsidR="006871B5" w:rsidRPr="00920004" w:rsidRDefault="006871B5" w:rsidP="00941ED9">
            <w:pPr>
              <w:jc w:val="center"/>
              <w:rPr>
                <w:ins w:id="37334" w:author="phuong vu" w:date="2018-11-30T14:07:00Z"/>
                <w:rPrChange w:id="37335" w:author="phuong vu" w:date="2018-11-30T22:36:00Z">
                  <w:rPr>
                    <w:ins w:id="37336" w:author="phuong vu" w:date="2018-11-30T14:07:00Z"/>
                  </w:rPr>
                </w:rPrChange>
              </w:rPr>
              <w:pPrChange w:id="37337" w:author="phuong vu" w:date="2018-11-30T21:42:00Z">
                <w:pPr>
                  <w:spacing w:line="276" w:lineRule="auto"/>
                  <w:jc w:val="center"/>
                </w:pPr>
              </w:pPrChange>
            </w:pPr>
          </w:p>
        </w:tc>
        <w:tc>
          <w:tcPr>
            <w:tcW w:w="838" w:type="dxa"/>
            <w:noWrap/>
            <w:vAlign w:val="center"/>
            <w:hideMark/>
            <w:tcPrChange w:id="37338" w:author="phuong vu" w:date="2018-11-30T14:21:00Z">
              <w:tcPr>
                <w:tcW w:w="838" w:type="dxa"/>
                <w:noWrap/>
                <w:vAlign w:val="center"/>
                <w:hideMark/>
              </w:tcPr>
            </w:tcPrChange>
          </w:tcPr>
          <w:p w14:paraId="1C04448B" w14:textId="77777777" w:rsidR="006871B5" w:rsidRPr="00920004" w:rsidRDefault="006871B5" w:rsidP="00941ED9">
            <w:pPr>
              <w:jc w:val="center"/>
              <w:rPr>
                <w:ins w:id="37339" w:author="phuong vu" w:date="2018-11-30T14:07:00Z"/>
                <w:rPrChange w:id="37340" w:author="phuong vu" w:date="2018-11-30T22:36:00Z">
                  <w:rPr>
                    <w:ins w:id="37341" w:author="phuong vu" w:date="2018-11-30T14:07:00Z"/>
                  </w:rPr>
                </w:rPrChange>
              </w:rPr>
              <w:pPrChange w:id="37342" w:author="phuong vu" w:date="2018-11-30T21:42:00Z">
                <w:pPr>
                  <w:spacing w:line="276" w:lineRule="auto"/>
                  <w:jc w:val="center"/>
                </w:pPr>
              </w:pPrChange>
            </w:pPr>
            <w:ins w:id="37343" w:author="phuong vu" w:date="2018-11-30T14:07:00Z">
              <w:r w:rsidRPr="00920004">
                <w:rPr>
                  <w:rPrChange w:id="37344" w:author="phuong vu" w:date="2018-11-30T22:36:00Z">
                    <w:rPr/>
                  </w:rPrChange>
                </w:rPr>
                <w:t>X</w:t>
              </w:r>
            </w:ins>
          </w:p>
        </w:tc>
        <w:tc>
          <w:tcPr>
            <w:tcW w:w="823" w:type="dxa"/>
            <w:noWrap/>
            <w:vAlign w:val="center"/>
            <w:hideMark/>
            <w:tcPrChange w:id="37345" w:author="phuong vu" w:date="2018-11-30T14:21:00Z">
              <w:tcPr>
                <w:tcW w:w="823" w:type="dxa"/>
                <w:noWrap/>
                <w:vAlign w:val="center"/>
                <w:hideMark/>
              </w:tcPr>
            </w:tcPrChange>
          </w:tcPr>
          <w:p w14:paraId="6AC63F31" w14:textId="77777777" w:rsidR="006871B5" w:rsidRPr="00920004" w:rsidRDefault="006871B5" w:rsidP="00941ED9">
            <w:pPr>
              <w:jc w:val="center"/>
              <w:rPr>
                <w:ins w:id="37346" w:author="phuong vu" w:date="2018-11-30T14:07:00Z"/>
                <w:rPrChange w:id="37347" w:author="phuong vu" w:date="2018-11-30T22:36:00Z">
                  <w:rPr>
                    <w:ins w:id="37348" w:author="phuong vu" w:date="2018-11-30T14:07:00Z"/>
                  </w:rPr>
                </w:rPrChange>
              </w:rPr>
              <w:pPrChange w:id="37349" w:author="phuong vu" w:date="2018-11-30T21:42:00Z">
                <w:pPr>
                  <w:spacing w:line="276" w:lineRule="auto"/>
                  <w:jc w:val="center"/>
                </w:pPr>
              </w:pPrChange>
            </w:pPr>
          </w:p>
        </w:tc>
        <w:tc>
          <w:tcPr>
            <w:tcW w:w="2138" w:type="dxa"/>
            <w:noWrap/>
            <w:hideMark/>
            <w:tcPrChange w:id="37350" w:author="phuong vu" w:date="2018-11-30T14:21:00Z">
              <w:tcPr>
                <w:tcW w:w="2138" w:type="dxa"/>
                <w:noWrap/>
                <w:hideMark/>
              </w:tcPr>
            </w:tcPrChange>
          </w:tcPr>
          <w:p w14:paraId="52732B91" w14:textId="77777777" w:rsidR="006871B5" w:rsidRPr="00920004" w:rsidRDefault="006871B5" w:rsidP="00941ED9">
            <w:pPr>
              <w:rPr>
                <w:ins w:id="37351" w:author="phuong vu" w:date="2018-11-30T14:07:00Z"/>
                <w:lang w:val="en-US"/>
                <w:rPrChange w:id="37352" w:author="phuong vu" w:date="2018-11-30T22:36:00Z">
                  <w:rPr>
                    <w:ins w:id="37353" w:author="phuong vu" w:date="2018-11-30T14:07:00Z"/>
                    <w:lang w:val="en-US"/>
                  </w:rPr>
                </w:rPrChange>
              </w:rPr>
              <w:pPrChange w:id="37354" w:author="phuong vu" w:date="2018-11-30T21:42:00Z">
                <w:pPr>
                  <w:spacing w:line="276" w:lineRule="auto"/>
                </w:pPr>
              </w:pPrChange>
            </w:pPr>
            <w:ins w:id="37355" w:author="phuong vu" w:date="2018-11-30T14:07:00Z">
              <w:r w:rsidRPr="00920004">
                <w:rPr>
                  <w:rPrChange w:id="37356" w:author="phuong vu" w:date="2018-11-30T22:36:00Z">
                    <w:rPr/>
                  </w:rPrChange>
                </w:rPr>
                <w:t xml:space="preserve">ID </w:t>
              </w:r>
              <w:r w:rsidRPr="00920004">
                <w:rPr>
                  <w:lang w:val="en-US"/>
                  <w:rPrChange w:id="37357" w:author="phuong vu" w:date="2018-11-30T22:36:00Z">
                    <w:rPr>
                      <w:lang w:val="en-US"/>
                    </w:rPr>
                  </w:rPrChange>
                </w:rPr>
                <w:t>chất liệu</w:t>
              </w:r>
            </w:ins>
          </w:p>
        </w:tc>
      </w:tr>
      <w:tr w:rsidR="006871B5" w:rsidRPr="00920004" w14:paraId="5C50CC44" w14:textId="77777777" w:rsidTr="00BD0851">
        <w:trPr>
          <w:trHeight w:val="300"/>
          <w:ins w:id="37358" w:author="phuong vu" w:date="2018-11-30T14:07:00Z"/>
          <w:trPrChange w:id="37359" w:author="phuong vu" w:date="2018-11-30T14:21:00Z">
            <w:trPr>
              <w:trHeight w:val="300"/>
            </w:trPr>
          </w:trPrChange>
        </w:trPr>
        <w:tc>
          <w:tcPr>
            <w:tcW w:w="708" w:type="dxa"/>
            <w:noWrap/>
            <w:vAlign w:val="center"/>
            <w:hideMark/>
            <w:tcPrChange w:id="37360" w:author="phuong vu" w:date="2018-11-30T14:21:00Z">
              <w:tcPr>
                <w:tcW w:w="708" w:type="dxa"/>
                <w:noWrap/>
                <w:vAlign w:val="center"/>
                <w:hideMark/>
              </w:tcPr>
            </w:tcPrChange>
          </w:tcPr>
          <w:p w14:paraId="72F6480D" w14:textId="77777777" w:rsidR="006871B5" w:rsidRPr="00920004" w:rsidRDefault="006871B5" w:rsidP="00BD0851">
            <w:pPr>
              <w:spacing w:before="240" w:line="0" w:lineRule="atLeast"/>
              <w:jc w:val="center"/>
              <w:rPr>
                <w:ins w:id="37361" w:author="phuong vu" w:date="2018-11-30T14:07:00Z"/>
                <w:rPrChange w:id="37362" w:author="phuong vu" w:date="2018-11-30T22:36:00Z">
                  <w:rPr>
                    <w:ins w:id="37363" w:author="phuong vu" w:date="2018-11-30T14:07:00Z"/>
                  </w:rPr>
                </w:rPrChange>
              </w:rPr>
              <w:pPrChange w:id="37364" w:author="phuong vu" w:date="2018-11-30T14:16:00Z">
                <w:pPr>
                  <w:spacing w:line="276" w:lineRule="auto"/>
                  <w:jc w:val="center"/>
                </w:pPr>
              </w:pPrChange>
            </w:pPr>
            <w:ins w:id="37365" w:author="phuong vu" w:date="2018-11-30T14:07:00Z">
              <w:r w:rsidRPr="00920004">
                <w:rPr>
                  <w:rPrChange w:id="37366" w:author="phuong vu" w:date="2018-11-30T22:36:00Z">
                    <w:rPr/>
                  </w:rPrChange>
                </w:rPr>
                <w:t>2</w:t>
              </w:r>
            </w:ins>
          </w:p>
        </w:tc>
        <w:tc>
          <w:tcPr>
            <w:tcW w:w="1820" w:type="dxa"/>
            <w:noWrap/>
            <w:hideMark/>
            <w:tcPrChange w:id="37367" w:author="phuong vu" w:date="2018-11-30T14:21:00Z">
              <w:tcPr>
                <w:tcW w:w="1820" w:type="dxa"/>
                <w:noWrap/>
                <w:hideMark/>
              </w:tcPr>
            </w:tcPrChange>
          </w:tcPr>
          <w:p w14:paraId="6D370ABD" w14:textId="77777777" w:rsidR="006871B5" w:rsidRPr="00920004" w:rsidRDefault="006871B5" w:rsidP="00941ED9">
            <w:pPr>
              <w:rPr>
                <w:ins w:id="37368" w:author="phuong vu" w:date="2018-11-30T14:07:00Z"/>
                <w:rPrChange w:id="37369" w:author="phuong vu" w:date="2018-11-30T22:36:00Z">
                  <w:rPr>
                    <w:ins w:id="37370" w:author="phuong vu" w:date="2018-11-30T14:07:00Z"/>
                  </w:rPr>
                </w:rPrChange>
              </w:rPr>
              <w:pPrChange w:id="37371" w:author="phuong vu" w:date="2018-11-30T21:42:00Z">
                <w:pPr>
                  <w:spacing w:line="276" w:lineRule="auto"/>
                </w:pPr>
              </w:pPrChange>
            </w:pPr>
            <w:ins w:id="37372" w:author="phuong vu" w:date="2018-11-30T14:07:00Z">
              <w:r w:rsidRPr="00920004">
                <w:rPr>
                  <w:rPrChange w:id="37373" w:author="phuong vu" w:date="2018-11-30T22:36:00Z">
                    <w:rPr/>
                  </w:rPrChange>
                </w:rPr>
                <w:t>material_name</w:t>
              </w:r>
            </w:ins>
          </w:p>
        </w:tc>
        <w:tc>
          <w:tcPr>
            <w:tcW w:w="1300" w:type="dxa"/>
            <w:noWrap/>
            <w:hideMark/>
            <w:tcPrChange w:id="37374" w:author="phuong vu" w:date="2018-11-30T14:21:00Z">
              <w:tcPr>
                <w:tcW w:w="1300" w:type="dxa"/>
                <w:noWrap/>
                <w:hideMark/>
              </w:tcPr>
            </w:tcPrChange>
          </w:tcPr>
          <w:p w14:paraId="73A3E3C7" w14:textId="41A92AFA" w:rsidR="006871B5" w:rsidRPr="00920004" w:rsidRDefault="00E452E5" w:rsidP="00941ED9">
            <w:pPr>
              <w:rPr>
                <w:ins w:id="37375" w:author="phuong vu" w:date="2018-11-30T14:07:00Z"/>
                <w:rPrChange w:id="37376" w:author="phuong vu" w:date="2018-11-30T22:36:00Z">
                  <w:rPr>
                    <w:ins w:id="37377" w:author="phuong vu" w:date="2018-11-30T14:07:00Z"/>
                  </w:rPr>
                </w:rPrChange>
              </w:rPr>
              <w:pPrChange w:id="37378" w:author="phuong vu" w:date="2018-11-30T21:42:00Z">
                <w:pPr>
                  <w:spacing w:line="276" w:lineRule="auto"/>
                </w:pPr>
              </w:pPrChange>
            </w:pPr>
            <w:ins w:id="37379" w:author="phuong vu" w:date="2018-11-30T21:53:00Z">
              <w:r w:rsidRPr="00920004">
                <w:rPr>
                  <w:rPrChange w:id="37380" w:author="phuong vu" w:date="2018-11-30T22:36:00Z">
                    <w:rPr/>
                  </w:rPrChange>
                </w:rPr>
                <w:t>varchar</w:t>
              </w:r>
            </w:ins>
          </w:p>
        </w:tc>
        <w:tc>
          <w:tcPr>
            <w:tcW w:w="1098" w:type="dxa"/>
            <w:noWrap/>
            <w:vAlign w:val="center"/>
            <w:hideMark/>
            <w:tcPrChange w:id="37381" w:author="phuong vu" w:date="2018-11-30T14:21:00Z">
              <w:tcPr>
                <w:tcW w:w="1098" w:type="dxa"/>
                <w:noWrap/>
                <w:vAlign w:val="center"/>
                <w:hideMark/>
              </w:tcPr>
            </w:tcPrChange>
          </w:tcPr>
          <w:p w14:paraId="71663184" w14:textId="77777777" w:rsidR="006871B5" w:rsidRPr="00920004" w:rsidRDefault="006871B5" w:rsidP="00941ED9">
            <w:pPr>
              <w:jc w:val="center"/>
              <w:rPr>
                <w:ins w:id="37382" w:author="phuong vu" w:date="2018-11-30T14:07:00Z"/>
                <w:rPrChange w:id="37383" w:author="phuong vu" w:date="2018-11-30T22:36:00Z">
                  <w:rPr>
                    <w:ins w:id="37384" w:author="phuong vu" w:date="2018-11-30T14:07:00Z"/>
                  </w:rPr>
                </w:rPrChange>
              </w:rPr>
              <w:pPrChange w:id="37385" w:author="phuong vu" w:date="2018-11-30T21:42:00Z">
                <w:pPr>
                  <w:spacing w:line="276" w:lineRule="auto"/>
                  <w:jc w:val="center"/>
                </w:pPr>
              </w:pPrChange>
            </w:pPr>
          </w:p>
        </w:tc>
        <w:tc>
          <w:tcPr>
            <w:tcW w:w="838" w:type="dxa"/>
            <w:noWrap/>
            <w:vAlign w:val="center"/>
            <w:hideMark/>
            <w:tcPrChange w:id="37386" w:author="phuong vu" w:date="2018-11-30T14:21:00Z">
              <w:tcPr>
                <w:tcW w:w="838" w:type="dxa"/>
                <w:noWrap/>
                <w:vAlign w:val="center"/>
                <w:hideMark/>
              </w:tcPr>
            </w:tcPrChange>
          </w:tcPr>
          <w:p w14:paraId="78868844" w14:textId="77777777" w:rsidR="006871B5" w:rsidRPr="00920004" w:rsidRDefault="006871B5" w:rsidP="00941ED9">
            <w:pPr>
              <w:jc w:val="center"/>
              <w:rPr>
                <w:ins w:id="37387" w:author="phuong vu" w:date="2018-11-30T14:07:00Z"/>
                <w:rPrChange w:id="37388" w:author="phuong vu" w:date="2018-11-30T22:36:00Z">
                  <w:rPr>
                    <w:ins w:id="37389" w:author="phuong vu" w:date="2018-11-30T14:07:00Z"/>
                  </w:rPr>
                </w:rPrChange>
              </w:rPr>
              <w:pPrChange w:id="37390" w:author="phuong vu" w:date="2018-11-30T21:42:00Z">
                <w:pPr>
                  <w:spacing w:line="276" w:lineRule="auto"/>
                  <w:jc w:val="center"/>
                </w:pPr>
              </w:pPrChange>
            </w:pPr>
          </w:p>
        </w:tc>
        <w:tc>
          <w:tcPr>
            <w:tcW w:w="823" w:type="dxa"/>
            <w:noWrap/>
            <w:vAlign w:val="center"/>
            <w:hideMark/>
            <w:tcPrChange w:id="37391" w:author="phuong vu" w:date="2018-11-30T14:21:00Z">
              <w:tcPr>
                <w:tcW w:w="823" w:type="dxa"/>
                <w:noWrap/>
                <w:vAlign w:val="center"/>
                <w:hideMark/>
              </w:tcPr>
            </w:tcPrChange>
          </w:tcPr>
          <w:p w14:paraId="5C268785" w14:textId="77777777" w:rsidR="006871B5" w:rsidRPr="00920004" w:rsidRDefault="006871B5" w:rsidP="00941ED9">
            <w:pPr>
              <w:jc w:val="center"/>
              <w:rPr>
                <w:ins w:id="37392" w:author="phuong vu" w:date="2018-11-30T14:07:00Z"/>
                <w:rPrChange w:id="37393" w:author="phuong vu" w:date="2018-11-30T22:36:00Z">
                  <w:rPr>
                    <w:ins w:id="37394" w:author="phuong vu" w:date="2018-11-30T14:07:00Z"/>
                  </w:rPr>
                </w:rPrChange>
              </w:rPr>
              <w:pPrChange w:id="37395" w:author="phuong vu" w:date="2018-11-30T21:42:00Z">
                <w:pPr>
                  <w:spacing w:line="276" w:lineRule="auto"/>
                  <w:jc w:val="center"/>
                </w:pPr>
              </w:pPrChange>
            </w:pPr>
          </w:p>
        </w:tc>
        <w:tc>
          <w:tcPr>
            <w:tcW w:w="2138" w:type="dxa"/>
            <w:noWrap/>
            <w:hideMark/>
            <w:tcPrChange w:id="37396" w:author="phuong vu" w:date="2018-11-30T14:21:00Z">
              <w:tcPr>
                <w:tcW w:w="2138" w:type="dxa"/>
                <w:noWrap/>
                <w:hideMark/>
              </w:tcPr>
            </w:tcPrChange>
          </w:tcPr>
          <w:p w14:paraId="4D29EC08" w14:textId="77777777" w:rsidR="006871B5" w:rsidRPr="00920004" w:rsidRDefault="006871B5" w:rsidP="00941ED9">
            <w:pPr>
              <w:rPr>
                <w:ins w:id="37397" w:author="phuong vu" w:date="2018-11-30T14:07:00Z"/>
                <w:lang w:val="en-US"/>
                <w:rPrChange w:id="37398" w:author="phuong vu" w:date="2018-11-30T22:36:00Z">
                  <w:rPr>
                    <w:ins w:id="37399" w:author="phuong vu" w:date="2018-11-30T14:07:00Z"/>
                    <w:lang w:val="en-US"/>
                  </w:rPr>
                </w:rPrChange>
              </w:rPr>
              <w:pPrChange w:id="37400" w:author="phuong vu" w:date="2018-11-30T21:42:00Z">
                <w:pPr>
                  <w:spacing w:line="276" w:lineRule="auto"/>
                </w:pPr>
              </w:pPrChange>
            </w:pPr>
            <w:ins w:id="37401" w:author="phuong vu" w:date="2018-11-30T14:07:00Z">
              <w:r w:rsidRPr="00920004">
                <w:rPr>
                  <w:lang w:val="en-US"/>
                  <w:rPrChange w:id="37402" w:author="phuong vu" w:date="2018-11-30T22:36:00Z">
                    <w:rPr>
                      <w:lang w:val="en-US"/>
                    </w:rPr>
                  </w:rPrChange>
                </w:rPr>
                <w:t>Tên chất liệu</w:t>
              </w:r>
            </w:ins>
          </w:p>
        </w:tc>
      </w:tr>
      <w:tr w:rsidR="006871B5" w:rsidRPr="00920004" w14:paraId="0AAF5D1F" w14:textId="77777777" w:rsidTr="00BD0851">
        <w:trPr>
          <w:trHeight w:val="300"/>
          <w:ins w:id="37403" w:author="phuong vu" w:date="2018-11-30T14:07:00Z"/>
          <w:trPrChange w:id="37404" w:author="phuong vu" w:date="2018-11-30T14:21:00Z">
            <w:trPr>
              <w:trHeight w:val="300"/>
            </w:trPr>
          </w:trPrChange>
        </w:trPr>
        <w:tc>
          <w:tcPr>
            <w:tcW w:w="708" w:type="dxa"/>
            <w:noWrap/>
            <w:vAlign w:val="center"/>
            <w:hideMark/>
            <w:tcPrChange w:id="37405" w:author="phuong vu" w:date="2018-11-30T14:21:00Z">
              <w:tcPr>
                <w:tcW w:w="708" w:type="dxa"/>
                <w:noWrap/>
                <w:vAlign w:val="center"/>
                <w:hideMark/>
              </w:tcPr>
            </w:tcPrChange>
          </w:tcPr>
          <w:p w14:paraId="22B932FB" w14:textId="77777777" w:rsidR="006871B5" w:rsidRPr="00920004" w:rsidRDefault="006871B5" w:rsidP="00BD0851">
            <w:pPr>
              <w:spacing w:before="240" w:line="0" w:lineRule="atLeast"/>
              <w:jc w:val="center"/>
              <w:rPr>
                <w:ins w:id="37406" w:author="phuong vu" w:date="2018-11-30T14:07:00Z"/>
                <w:lang w:val="en-US"/>
                <w:rPrChange w:id="37407" w:author="phuong vu" w:date="2018-11-30T22:36:00Z">
                  <w:rPr>
                    <w:ins w:id="37408" w:author="phuong vu" w:date="2018-11-30T14:07:00Z"/>
                    <w:lang w:val="en-US"/>
                  </w:rPr>
                </w:rPrChange>
              </w:rPr>
              <w:pPrChange w:id="37409" w:author="phuong vu" w:date="2018-11-30T14:16:00Z">
                <w:pPr>
                  <w:spacing w:line="276" w:lineRule="auto"/>
                  <w:jc w:val="center"/>
                </w:pPr>
              </w:pPrChange>
            </w:pPr>
            <w:ins w:id="37410" w:author="phuong vu" w:date="2018-11-30T14:07:00Z">
              <w:r w:rsidRPr="00920004">
                <w:rPr>
                  <w:lang w:val="en-US"/>
                  <w:rPrChange w:id="37411" w:author="phuong vu" w:date="2018-11-30T22:36:00Z">
                    <w:rPr>
                      <w:lang w:val="en-US"/>
                    </w:rPr>
                  </w:rPrChange>
                </w:rPr>
                <w:t>3</w:t>
              </w:r>
            </w:ins>
          </w:p>
        </w:tc>
        <w:tc>
          <w:tcPr>
            <w:tcW w:w="1820" w:type="dxa"/>
            <w:noWrap/>
            <w:hideMark/>
            <w:tcPrChange w:id="37412" w:author="phuong vu" w:date="2018-11-30T14:21:00Z">
              <w:tcPr>
                <w:tcW w:w="1820" w:type="dxa"/>
                <w:noWrap/>
                <w:hideMark/>
              </w:tcPr>
            </w:tcPrChange>
          </w:tcPr>
          <w:p w14:paraId="35E59EB3" w14:textId="77777777" w:rsidR="006871B5" w:rsidRPr="00920004" w:rsidRDefault="006871B5" w:rsidP="00941ED9">
            <w:pPr>
              <w:rPr>
                <w:ins w:id="37413" w:author="phuong vu" w:date="2018-11-30T14:07:00Z"/>
                <w:rPrChange w:id="37414" w:author="phuong vu" w:date="2018-11-30T22:36:00Z">
                  <w:rPr>
                    <w:ins w:id="37415" w:author="phuong vu" w:date="2018-11-30T14:07:00Z"/>
                  </w:rPr>
                </w:rPrChange>
              </w:rPr>
              <w:pPrChange w:id="37416" w:author="phuong vu" w:date="2018-11-30T21:42:00Z">
                <w:pPr>
                  <w:spacing w:line="276" w:lineRule="auto"/>
                </w:pPr>
              </w:pPrChange>
            </w:pPr>
            <w:ins w:id="37417" w:author="phuong vu" w:date="2018-11-30T14:07:00Z">
              <w:r w:rsidRPr="00920004">
                <w:rPr>
                  <w:rPrChange w:id="37418" w:author="phuong vu" w:date="2018-11-30T22:36:00Z">
                    <w:rPr/>
                  </w:rPrChange>
                </w:rPr>
                <w:t>status</w:t>
              </w:r>
            </w:ins>
          </w:p>
        </w:tc>
        <w:tc>
          <w:tcPr>
            <w:tcW w:w="1300" w:type="dxa"/>
            <w:noWrap/>
            <w:hideMark/>
            <w:tcPrChange w:id="37419" w:author="phuong vu" w:date="2018-11-30T14:21:00Z">
              <w:tcPr>
                <w:tcW w:w="1300" w:type="dxa"/>
                <w:noWrap/>
                <w:hideMark/>
              </w:tcPr>
            </w:tcPrChange>
          </w:tcPr>
          <w:p w14:paraId="450618DC" w14:textId="234F25FC" w:rsidR="006871B5" w:rsidRPr="00920004" w:rsidRDefault="00E452E5" w:rsidP="00941ED9">
            <w:pPr>
              <w:rPr>
                <w:ins w:id="37420" w:author="phuong vu" w:date="2018-11-30T14:07:00Z"/>
                <w:rPrChange w:id="37421" w:author="phuong vu" w:date="2018-11-30T22:36:00Z">
                  <w:rPr>
                    <w:ins w:id="37422" w:author="phuong vu" w:date="2018-11-30T14:07:00Z"/>
                  </w:rPr>
                </w:rPrChange>
              </w:rPr>
              <w:pPrChange w:id="37423" w:author="phuong vu" w:date="2018-11-30T21:42:00Z">
                <w:pPr>
                  <w:spacing w:line="276" w:lineRule="auto"/>
                </w:pPr>
              </w:pPrChange>
            </w:pPr>
            <w:ins w:id="37424" w:author="phuong vu" w:date="2018-11-30T21:53:00Z">
              <w:r w:rsidRPr="00920004">
                <w:rPr>
                  <w:rPrChange w:id="37425" w:author="phuong vu" w:date="2018-11-30T22:36:00Z">
                    <w:rPr/>
                  </w:rPrChange>
                </w:rPr>
                <w:t>varchar</w:t>
              </w:r>
            </w:ins>
          </w:p>
        </w:tc>
        <w:tc>
          <w:tcPr>
            <w:tcW w:w="1098" w:type="dxa"/>
            <w:noWrap/>
            <w:vAlign w:val="center"/>
            <w:hideMark/>
            <w:tcPrChange w:id="37426" w:author="phuong vu" w:date="2018-11-30T14:21:00Z">
              <w:tcPr>
                <w:tcW w:w="1098" w:type="dxa"/>
                <w:noWrap/>
                <w:vAlign w:val="center"/>
                <w:hideMark/>
              </w:tcPr>
            </w:tcPrChange>
          </w:tcPr>
          <w:p w14:paraId="15F495FA" w14:textId="77777777" w:rsidR="006871B5" w:rsidRPr="00920004" w:rsidRDefault="006871B5" w:rsidP="00941ED9">
            <w:pPr>
              <w:jc w:val="center"/>
              <w:rPr>
                <w:ins w:id="37427" w:author="phuong vu" w:date="2018-11-30T14:07:00Z"/>
                <w:rPrChange w:id="37428" w:author="phuong vu" w:date="2018-11-30T22:36:00Z">
                  <w:rPr>
                    <w:ins w:id="37429" w:author="phuong vu" w:date="2018-11-30T14:07:00Z"/>
                  </w:rPr>
                </w:rPrChange>
              </w:rPr>
              <w:pPrChange w:id="37430" w:author="phuong vu" w:date="2018-11-30T21:42:00Z">
                <w:pPr>
                  <w:spacing w:line="276" w:lineRule="auto"/>
                  <w:jc w:val="center"/>
                </w:pPr>
              </w:pPrChange>
            </w:pPr>
            <w:ins w:id="37431" w:author="phuong vu" w:date="2018-11-30T14:07:00Z">
              <w:r w:rsidRPr="00920004">
                <w:rPr>
                  <w:rPrChange w:id="37432" w:author="phuong vu" w:date="2018-11-30T22:36:00Z">
                    <w:rPr/>
                  </w:rPrChange>
                </w:rPr>
                <w:t>X</w:t>
              </w:r>
            </w:ins>
          </w:p>
        </w:tc>
        <w:tc>
          <w:tcPr>
            <w:tcW w:w="838" w:type="dxa"/>
            <w:noWrap/>
            <w:vAlign w:val="center"/>
            <w:hideMark/>
            <w:tcPrChange w:id="37433" w:author="phuong vu" w:date="2018-11-30T14:21:00Z">
              <w:tcPr>
                <w:tcW w:w="838" w:type="dxa"/>
                <w:noWrap/>
                <w:vAlign w:val="center"/>
                <w:hideMark/>
              </w:tcPr>
            </w:tcPrChange>
          </w:tcPr>
          <w:p w14:paraId="632A5A6E" w14:textId="77777777" w:rsidR="006871B5" w:rsidRPr="00920004" w:rsidRDefault="006871B5" w:rsidP="00941ED9">
            <w:pPr>
              <w:jc w:val="center"/>
              <w:rPr>
                <w:ins w:id="37434" w:author="phuong vu" w:date="2018-11-30T14:07:00Z"/>
                <w:rPrChange w:id="37435" w:author="phuong vu" w:date="2018-11-30T22:36:00Z">
                  <w:rPr>
                    <w:ins w:id="37436" w:author="phuong vu" w:date="2018-11-30T14:07:00Z"/>
                  </w:rPr>
                </w:rPrChange>
              </w:rPr>
              <w:pPrChange w:id="37437" w:author="phuong vu" w:date="2018-11-30T21:42:00Z">
                <w:pPr>
                  <w:spacing w:line="276" w:lineRule="auto"/>
                  <w:jc w:val="center"/>
                </w:pPr>
              </w:pPrChange>
            </w:pPr>
          </w:p>
        </w:tc>
        <w:tc>
          <w:tcPr>
            <w:tcW w:w="823" w:type="dxa"/>
            <w:noWrap/>
            <w:vAlign w:val="center"/>
            <w:hideMark/>
            <w:tcPrChange w:id="37438" w:author="phuong vu" w:date="2018-11-30T14:21:00Z">
              <w:tcPr>
                <w:tcW w:w="823" w:type="dxa"/>
                <w:noWrap/>
                <w:vAlign w:val="center"/>
                <w:hideMark/>
              </w:tcPr>
            </w:tcPrChange>
          </w:tcPr>
          <w:p w14:paraId="6ADC1A28" w14:textId="77777777" w:rsidR="006871B5" w:rsidRPr="00920004" w:rsidRDefault="006871B5" w:rsidP="00941ED9">
            <w:pPr>
              <w:jc w:val="center"/>
              <w:rPr>
                <w:ins w:id="37439" w:author="phuong vu" w:date="2018-11-30T14:07:00Z"/>
                <w:rPrChange w:id="37440" w:author="phuong vu" w:date="2018-11-30T22:36:00Z">
                  <w:rPr>
                    <w:ins w:id="37441" w:author="phuong vu" w:date="2018-11-30T14:07:00Z"/>
                  </w:rPr>
                </w:rPrChange>
              </w:rPr>
              <w:pPrChange w:id="37442" w:author="phuong vu" w:date="2018-11-30T21:42:00Z">
                <w:pPr>
                  <w:spacing w:line="276" w:lineRule="auto"/>
                  <w:jc w:val="center"/>
                </w:pPr>
              </w:pPrChange>
            </w:pPr>
          </w:p>
        </w:tc>
        <w:tc>
          <w:tcPr>
            <w:tcW w:w="2138" w:type="dxa"/>
            <w:noWrap/>
            <w:hideMark/>
            <w:tcPrChange w:id="37443" w:author="phuong vu" w:date="2018-11-30T14:21:00Z">
              <w:tcPr>
                <w:tcW w:w="2138" w:type="dxa"/>
                <w:noWrap/>
                <w:hideMark/>
              </w:tcPr>
            </w:tcPrChange>
          </w:tcPr>
          <w:p w14:paraId="18E45576" w14:textId="77777777" w:rsidR="006871B5" w:rsidRPr="00920004" w:rsidRDefault="006871B5" w:rsidP="00941ED9">
            <w:pPr>
              <w:rPr>
                <w:ins w:id="37444" w:author="phuong vu" w:date="2018-11-30T14:07:00Z"/>
                <w:rPrChange w:id="37445" w:author="phuong vu" w:date="2018-11-30T22:36:00Z">
                  <w:rPr>
                    <w:ins w:id="37446" w:author="phuong vu" w:date="2018-11-30T14:07:00Z"/>
                  </w:rPr>
                </w:rPrChange>
              </w:rPr>
              <w:pPrChange w:id="37447" w:author="phuong vu" w:date="2018-11-30T21:42:00Z">
                <w:pPr>
                  <w:keepNext/>
                  <w:spacing w:line="276" w:lineRule="auto"/>
                </w:pPr>
              </w:pPrChange>
            </w:pPr>
            <w:ins w:id="37448" w:author="phuong vu" w:date="2018-11-30T14:07:00Z">
              <w:r w:rsidRPr="00920004">
                <w:rPr>
                  <w:rPrChange w:id="37449" w:author="phuong vu" w:date="2018-11-30T22:36:00Z">
                    <w:rPr/>
                  </w:rPrChange>
                </w:rPr>
                <w:t>Trạng thái</w:t>
              </w:r>
            </w:ins>
          </w:p>
        </w:tc>
      </w:tr>
    </w:tbl>
    <w:p w14:paraId="04942C28" w14:textId="3ACC75EA" w:rsidR="006871B5" w:rsidRPr="00920004" w:rsidRDefault="006871B5" w:rsidP="00A17FA5">
      <w:pPr>
        <w:pStyle w:val="Caption"/>
        <w:rPr>
          <w:ins w:id="37450" w:author="phuong vu" w:date="2018-11-30T14:07:00Z"/>
          <w:rPrChange w:id="37451" w:author="phuong vu" w:date="2018-11-30T22:36:00Z">
            <w:rPr>
              <w:ins w:id="37452" w:author="phuong vu" w:date="2018-11-30T14:07:00Z"/>
              <w:b/>
              <w:i w:val="0"/>
              <w:iCs w:val="0"/>
            </w:rPr>
          </w:rPrChange>
        </w:rPr>
        <w:pPrChange w:id="37453" w:author="phuong vu" w:date="2018-11-30T22:42:00Z">
          <w:pPr>
            <w:pStyle w:val="Caption"/>
            <w:spacing w:line="276" w:lineRule="auto"/>
          </w:pPr>
        </w:pPrChange>
      </w:pPr>
      <w:bookmarkStart w:id="37454" w:name="_Toc531381660"/>
      <w:ins w:id="37455" w:author="phuong vu" w:date="2018-11-30T14:07:00Z">
        <w:r w:rsidRPr="00920004">
          <w:rPr>
            <w:rPrChange w:id="37456" w:author="phuong vu" w:date="2018-11-30T22:36:00Z">
              <w:rPr/>
            </w:rPrChange>
          </w:rPr>
          <w:t xml:space="preserve">Bảng </w:t>
        </w:r>
      </w:ins>
      <w:ins w:id="37457" w:author="phuong vu" w:date="2018-11-30T14:54:00Z">
        <w:r w:rsidR="00D632EE" w:rsidRPr="00920004">
          <w:rPr>
            <w:rPrChange w:id="37458" w:author="phuong vu" w:date="2018-11-30T22:36:00Z">
              <w:rPr/>
            </w:rPrChange>
          </w:rPr>
          <w:fldChar w:fldCharType="begin"/>
        </w:r>
        <w:r w:rsidR="00D632EE" w:rsidRPr="00920004">
          <w:rPr>
            <w:rPrChange w:id="37459" w:author="phuong vu" w:date="2018-11-30T22:36:00Z">
              <w:rPr/>
            </w:rPrChange>
          </w:rPr>
          <w:instrText xml:space="preserve"> STYLEREF 1 \s </w:instrText>
        </w:r>
      </w:ins>
      <w:r w:rsidR="00D632EE" w:rsidRPr="00920004">
        <w:rPr>
          <w:rPrChange w:id="37460" w:author="phuong vu" w:date="2018-11-30T22:36:00Z">
            <w:rPr/>
          </w:rPrChange>
        </w:rPr>
        <w:fldChar w:fldCharType="separate"/>
      </w:r>
      <w:r w:rsidR="00B5490C">
        <w:rPr>
          <w:noProof/>
        </w:rPr>
        <w:t>4</w:t>
      </w:r>
      <w:ins w:id="37461" w:author="phuong vu" w:date="2018-11-30T14:54:00Z">
        <w:r w:rsidR="00D632EE" w:rsidRPr="00920004">
          <w:rPr>
            <w:rPrChange w:id="37462" w:author="phuong vu" w:date="2018-11-30T22:36:00Z">
              <w:rPr/>
            </w:rPrChange>
          </w:rPr>
          <w:fldChar w:fldCharType="end"/>
        </w:r>
        <w:r w:rsidR="00D632EE" w:rsidRPr="00920004">
          <w:rPr>
            <w:rPrChange w:id="37463" w:author="phuong vu" w:date="2018-11-30T22:36:00Z">
              <w:rPr/>
            </w:rPrChange>
          </w:rPr>
          <w:t>.</w:t>
        </w:r>
        <w:r w:rsidR="00D632EE" w:rsidRPr="00920004">
          <w:rPr>
            <w:rPrChange w:id="37464" w:author="phuong vu" w:date="2018-11-30T22:36:00Z">
              <w:rPr/>
            </w:rPrChange>
          </w:rPr>
          <w:fldChar w:fldCharType="begin"/>
        </w:r>
        <w:r w:rsidR="00D632EE" w:rsidRPr="00920004">
          <w:rPr>
            <w:rPrChange w:id="37465" w:author="phuong vu" w:date="2018-11-30T22:36:00Z">
              <w:rPr/>
            </w:rPrChange>
          </w:rPr>
          <w:instrText xml:space="preserve"> SEQ Bảng \* ARABIC \s 1 </w:instrText>
        </w:r>
      </w:ins>
      <w:r w:rsidR="00D632EE" w:rsidRPr="00920004">
        <w:rPr>
          <w:rPrChange w:id="37466" w:author="phuong vu" w:date="2018-11-30T22:36:00Z">
            <w:rPr/>
          </w:rPrChange>
        </w:rPr>
        <w:fldChar w:fldCharType="separate"/>
      </w:r>
      <w:ins w:id="37467" w:author="phuong vu" w:date="2018-11-30T22:44:00Z">
        <w:r w:rsidR="00B5490C">
          <w:rPr>
            <w:noProof/>
          </w:rPr>
          <w:t>23</w:t>
        </w:r>
      </w:ins>
      <w:ins w:id="37468" w:author="phuong vu" w:date="2018-11-30T14:54:00Z">
        <w:r w:rsidR="00D632EE" w:rsidRPr="00920004">
          <w:rPr>
            <w:rPrChange w:id="37469" w:author="phuong vu" w:date="2018-11-30T22:36:00Z">
              <w:rPr/>
            </w:rPrChange>
          </w:rPr>
          <w:fldChar w:fldCharType="end"/>
        </w:r>
      </w:ins>
      <w:ins w:id="37470" w:author="phuong vu" w:date="2018-11-30T14:07:00Z">
        <w:r w:rsidRPr="00920004">
          <w:rPr>
            <w:rPrChange w:id="37471" w:author="phuong vu" w:date="2018-11-30T22:36:00Z">
              <w:rPr/>
            </w:rPrChange>
          </w:rPr>
          <w:t xml:space="preserve"> Bảng dữ liệu chất liệu</w:t>
        </w:r>
        <w:bookmarkEnd w:id="37454"/>
      </w:ins>
    </w:p>
    <w:p w14:paraId="436EAF5B" w14:textId="77777777" w:rsidR="006871B5" w:rsidRPr="00920004" w:rsidRDefault="006871B5" w:rsidP="00941ED9">
      <w:pPr>
        <w:rPr>
          <w:ins w:id="37472" w:author="phuong vu" w:date="2018-11-30T14:07:00Z"/>
          <w:b/>
          <w:lang w:val="en-US"/>
          <w:rPrChange w:id="37473" w:author="phuong vu" w:date="2018-11-30T22:36:00Z">
            <w:rPr>
              <w:ins w:id="37474" w:author="phuong vu" w:date="2018-11-30T14:07:00Z"/>
              <w:lang w:val="en-US"/>
            </w:rPr>
          </w:rPrChange>
        </w:rPr>
        <w:pPrChange w:id="37475" w:author="phuong vu" w:date="2018-11-30T21:43:00Z">
          <w:pPr>
            <w:spacing w:line="276" w:lineRule="auto"/>
          </w:pPr>
        </w:pPrChange>
      </w:pPr>
      <w:ins w:id="37476" w:author="phuong vu" w:date="2018-11-30T14:07:00Z">
        <w:r w:rsidRPr="00920004">
          <w:rPr>
            <w:b/>
            <w:lang w:val="en-US"/>
            <w:rPrChange w:id="37477" w:author="phuong vu" w:date="2018-11-30T22:36:00Z">
              <w:rPr>
                <w:lang w:val="en-US"/>
              </w:rPr>
            </w:rPrChange>
          </w:rPr>
          <w:t>BẢNG POST</w:t>
        </w:r>
      </w:ins>
    </w:p>
    <w:tbl>
      <w:tblPr>
        <w:tblStyle w:val="TableGrid"/>
        <w:tblW w:w="8725" w:type="dxa"/>
        <w:tblLook w:val="04A0" w:firstRow="1" w:lastRow="0" w:firstColumn="1" w:lastColumn="0" w:noHBand="0" w:noVBand="1"/>
      </w:tblPr>
      <w:tblGrid>
        <w:gridCol w:w="708"/>
        <w:gridCol w:w="2209"/>
        <w:gridCol w:w="1300"/>
        <w:gridCol w:w="1098"/>
        <w:gridCol w:w="838"/>
        <w:gridCol w:w="823"/>
        <w:gridCol w:w="1749"/>
      </w:tblGrid>
      <w:tr w:rsidR="006871B5" w:rsidRPr="00920004" w14:paraId="2CB4EBEA" w14:textId="77777777" w:rsidTr="006871B5">
        <w:trPr>
          <w:trHeight w:val="300"/>
          <w:ins w:id="37478" w:author="phuong vu" w:date="2018-11-30T14:07:00Z"/>
        </w:trPr>
        <w:tc>
          <w:tcPr>
            <w:tcW w:w="708" w:type="dxa"/>
            <w:noWrap/>
            <w:vAlign w:val="center"/>
            <w:hideMark/>
          </w:tcPr>
          <w:p w14:paraId="084A1213" w14:textId="77777777" w:rsidR="006871B5" w:rsidRPr="00920004" w:rsidRDefault="006871B5" w:rsidP="00BD0851">
            <w:pPr>
              <w:spacing w:before="240" w:line="0" w:lineRule="atLeast"/>
              <w:jc w:val="center"/>
              <w:rPr>
                <w:ins w:id="37479" w:author="phuong vu" w:date="2018-11-30T14:07:00Z"/>
                <w:b/>
                <w:bCs/>
                <w:rPrChange w:id="37480" w:author="phuong vu" w:date="2018-11-30T22:36:00Z">
                  <w:rPr>
                    <w:ins w:id="37481" w:author="phuong vu" w:date="2018-11-30T14:07:00Z"/>
                    <w:b/>
                    <w:bCs/>
                  </w:rPr>
                </w:rPrChange>
              </w:rPr>
              <w:pPrChange w:id="37482" w:author="phuong vu" w:date="2018-11-30T14:16:00Z">
                <w:pPr>
                  <w:spacing w:line="276" w:lineRule="auto"/>
                  <w:jc w:val="center"/>
                </w:pPr>
              </w:pPrChange>
            </w:pPr>
            <w:ins w:id="37483" w:author="phuong vu" w:date="2018-11-30T14:07:00Z">
              <w:r w:rsidRPr="00920004">
                <w:rPr>
                  <w:b/>
                  <w:bCs/>
                  <w:lang w:val="da-DK"/>
                  <w:rPrChange w:id="37484" w:author="phuong vu" w:date="2018-11-30T22:36:00Z">
                    <w:rPr>
                      <w:b/>
                      <w:bCs/>
                      <w:lang w:val="da-DK"/>
                    </w:rPr>
                  </w:rPrChange>
                </w:rPr>
                <w:t>STT</w:t>
              </w:r>
            </w:ins>
          </w:p>
        </w:tc>
        <w:tc>
          <w:tcPr>
            <w:tcW w:w="2209" w:type="dxa"/>
            <w:noWrap/>
            <w:vAlign w:val="center"/>
            <w:hideMark/>
          </w:tcPr>
          <w:p w14:paraId="1CA4187B" w14:textId="77777777" w:rsidR="006871B5" w:rsidRPr="00920004" w:rsidRDefault="006871B5" w:rsidP="00BD0851">
            <w:pPr>
              <w:spacing w:before="240" w:line="0" w:lineRule="atLeast"/>
              <w:jc w:val="center"/>
              <w:rPr>
                <w:ins w:id="37485" w:author="phuong vu" w:date="2018-11-30T14:07:00Z"/>
                <w:b/>
                <w:bCs/>
                <w:rPrChange w:id="37486" w:author="phuong vu" w:date="2018-11-30T22:36:00Z">
                  <w:rPr>
                    <w:ins w:id="37487" w:author="phuong vu" w:date="2018-11-30T14:07:00Z"/>
                    <w:b/>
                    <w:bCs/>
                  </w:rPr>
                </w:rPrChange>
              </w:rPr>
              <w:pPrChange w:id="37488" w:author="phuong vu" w:date="2018-11-30T14:16:00Z">
                <w:pPr>
                  <w:spacing w:line="276" w:lineRule="auto"/>
                  <w:jc w:val="center"/>
                </w:pPr>
              </w:pPrChange>
            </w:pPr>
            <w:ins w:id="37489" w:author="phuong vu" w:date="2018-11-30T14:07:00Z">
              <w:r w:rsidRPr="00920004">
                <w:rPr>
                  <w:b/>
                  <w:bCs/>
                  <w:lang w:val="da-DK"/>
                  <w:rPrChange w:id="37490" w:author="phuong vu" w:date="2018-11-30T22:36:00Z">
                    <w:rPr>
                      <w:b/>
                      <w:bCs/>
                      <w:lang w:val="da-DK"/>
                    </w:rPr>
                  </w:rPrChange>
                </w:rPr>
                <w:t>Tên trường</w:t>
              </w:r>
            </w:ins>
          </w:p>
        </w:tc>
        <w:tc>
          <w:tcPr>
            <w:tcW w:w="1300" w:type="dxa"/>
            <w:noWrap/>
            <w:vAlign w:val="center"/>
            <w:hideMark/>
          </w:tcPr>
          <w:p w14:paraId="5E4BD54A" w14:textId="77777777" w:rsidR="006871B5" w:rsidRPr="00920004" w:rsidRDefault="006871B5" w:rsidP="00BD0851">
            <w:pPr>
              <w:spacing w:before="240" w:line="0" w:lineRule="atLeast"/>
              <w:jc w:val="center"/>
              <w:rPr>
                <w:ins w:id="37491" w:author="phuong vu" w:date="2018-11-30T14:07:00Z"/>
                <w:b/>
                <w:bCs/>
                <w:rPrChange w:id="37492" w:author="phuong vu" w:date="2018-11-30T22:36:00Z">
                  <w:rPr>
                    <w:ins w:id="37493" w:author="phuong vu" w:date="2018-11-30T14:07:00Z"/>
                    <w:b/>
                    <w:bCs/>
                  </w:rPr>
                </w:rPrChange>
              </w:rPr>
              <w:pPrChange w:id="37494" w:author="phuong vu" w:date="2018-11-30T14:16:00Z">
                <w:pPr>
                  <w:spacing w:line="276" w:lineRule="auto"/>
                  <w:jc w:val="center"/>
                </w:pPr>
              </w:pPrChange>
            </w:pPr>
            <w:ins w:id="37495" w:author="phuong vu" w:date="2018-11-30T14:07:00Z">
              <w:r w:rsidRPr="00920004">
                <w:rPr>
                  <w:b/>
                  <w:bCs/>
                  <w:lang w:val="da-DK"/>
                  <w:rPrChange w:id="37496" w:author="phuong vu" w:date="2018-11-30T22:36:00Z">
                    <w:rPr>
                      <w:b/>
                      <w:bCs/>
                      <w:lang w:val="da-DK"/>
                    </w:rPr>
                  </w:rPrChange>
                </w:rPr>
                <w:t>Kiểu</w:t>
              </w:r>
            </w:ins>
          </w:p>
        </w:tc>
        <w:tc>
          <w:tcPr>
            <w:tcW w:w="1098" w:type="dxa"/>
            <w:noWrap/>
            <w:vAlign w:val="center"/>
            <w:hideMark/>
          </w:tcPr>
          <w:p w14:paraId="1E4250FA" w14:textId="77777777" w:rsidR="006871B5" w:rsidRPr="00920004" w:rsidRDefault="006871B5" w:rsidP="00BD0851">
            <w:pPr>
              <w:spacing w:before="240" w:line="0" w:lineRule="atLeast"/>
              <w:jc w:val="center"/>
              <w:rPr>
                <w:ins w:id="37497" w:author="phuong vu" w:date="2018-11-30T14:07:00Z"/>
                <w:b/>
                <w:bCs/>
                <w:rPrChange w:id="37498" w:author="phuong vu" w:date="2018-11-30T22:36:00Z">
                  <w:rPr>
                    <w:ins w:id="37499" w:author="phuong vu" w:date="2018-11-30T14:07:00Z"/>
                    <w:b/>
                    <w:bCs/>
                  </w:rPr>
                </w:rPrChange>
              </w:rPr>
              <w:pPrChange w:id="37500" w:author="phuong vu" w:date="2018-11-30T14:16:00Z">
                <w:pPr>
                  <w:spacing w:line="276" w:lineRule="auto"/>
                  <w:jc w:val="center"/>
                </w:pPr>
              </w:pPrChange>
            </w:pPr>
            <w:ins w:id="37501" w:author="phuong vu" w:date="2018-11-30T14:07:00Z">
              <w:r w:rsidRPr="00920004">
                <w:rPr>
                  <w:b/>
                  <w:bCs/>
                  <w:lang w:val="da-DK"/>
                  <w:rPrChange w:id="37502" w:author="phuong vu" w:date="2018-11-30T22:36:00Z">
                    <w:rPr>
                      <w:b/>
                      <w:bCs/>
                      <w:lang w:val="da-DK"/>
                    </w:rPr>
                  </w:rPrChange>
                </w:rPr>
                <w:t>Chấp nhận Null</w:t>
              </w:r>
            </w:ins>
          </w:p>
        </w:tc>
        <w:tc>
          <w:tcPr>
            <w:tcW w:w="838" w:type="dxa"/>
            <w:noWrap/>
            <w:vAlign w:val="center"/>
            <w:hideMark/>
          </w:tcPr>
          <w:p w14:paraId="7129392B" w14:textId="77777777" w:rsidR="006871B5" w:rsidRPr="00920004" w:rsidRDefault="006871B5" w:rsidP="00BD0851">
            <w:pPr>
              <w:spacing w:before="240" w:line="0" w:lineRule="atLeast"/>
              <w:jc w:val="center"/>
              <w:rPr>
                <w:ins w:id="37503" w:author="phuong vu" w:date="2018-11-30T14:07:00Z"/>
                <w:b/>
                <w:bCs/>
                <w:rPrChange w:id="37504" w:author="phuong vu" w:date="2018-11-30T22:36:00Z">
                  <w:rPr>
                    <w:ins w:id="37505" w:author="phuong vu" w:date="2018-11-30T14:07:00Z"/>
                    <w:b/>
                    <w:bCs/>
                  </w:rPr>
                </w:rPrChange>
              </w:rPr>
              <w:pPrChange w:id="37506" w:author="phuong vu" w:date="2018-11-30T14:16:00Z">
                <w:pPr>
                  <w:spacing w:line="276" w:lineRule="auto"/>
                  <w:jc w:val="center"/>
                </w:pPr>
              </w:pPrChange>
            </w:pPr>
            <w:ins w:id="37507" w:author="phuong vu" w:date="2018-11-30T14:07:00Z">
              <w:r w:rsidRPr="00920004">
                <w:rPr>
                  <w:b/>
                  <w:bCs/>
                  <w:lang w:val="da-DK"/>
                  <w:rPrChange w:id="37508" w:author="phuong vu" w:date="2018-11-30T22:36:00Z">
                    <w:rPr>
                      <w:b/>
                      <w:bCs/>
                      <w:lang w:val="da-DK"/>
                    </w:rPr>
                  </w:rPrChange>
                </w:rPr>
                <w:t>Khóa chính</w:t>
              </w:r>
            </w:ins>
          </w:p>
        </w:tc>
        <w:tc>
          <w:tcPr>
            <w:tcW w:w="823" w:type="dxa"/>
            <w:noWrap/>
            <w:vAlign w:val="center"/>
            <w:hideMark/>
          </w:tcPr>
          <w:p w14:paraId="55832938" w14:textId="77777777" w:rsidR="006871B5" w:rsidRPr="00920004" w:rsidRDefault="006871B5" w:rsidP="00BD0851">
            <w:pPr>
              <w:spacing w:before="240" w:line="0" w:lineRule="atLeast"/>
              <w:jc w:val="center"/>
              <w:rPr>
                <w:ins w:id="37509" w:author="phuong vu" w:date="2018-11-30T14:07:00Z"/>
                <w:b/>
                <w:bCs/>
                <w:rPrChange w:id="37510" w:author="phuong vu" w:date="2018-11-30T22:36:00Z">
                  <w:rPr>
                    <w:ins w:id="37511" w:author="phuong vu" w:date="2018-11-30T14:07:00Z"/>
                    <w:b/>
                    <w:bCs/>
                  </w:rPr>
                </w:rPrChange>
              </w:rPr>
              <w:pPrChange w:id="37512" w:author="phuong vu" w:date="2018-11-30T14:16:00Z">
                <w:pPr>
                  <w:spacing w:line="276" w:lineRule="auto"/>
                  <w:jc w:val="center"/>
                </w:pPr>
              </w:pPrChange>
            </w:pPr>
            <w:ins w:id="37513" w:author="phuong vu" w:date="2018-11-30T14:07:00Z">
              <w:r w:rsidRPr="00920004">
                <w:rPr>
                  <w:b/>
                  <w:bCs/>
                  <w:lang w:val="da-DK"/>
                  <w:rPrChange w:id="37514" w:author="phuong vu" w:date="2018-11-30T22:36:00Z">
                    <w:rPr>
                      <w:b/>
                      <w:bCs/>
                      <w:lang w:val="da-DK"/>
                    </w:rPr>
                  </w:rPrChange>
                </w:rPr>
                <w:t>Khóa ngoại</w:t>
              </w:r>
            </w:ins>
          </w:p>
        </w:tc>
        <w:tc>
          <w:tcPr>
            <w:tcW w:w="1749" w:type="dxa"/>
            <w:noWrap/>
            <w:vAlign w:val="center"/>
            <w:hideMark/>
          </w:tcPr>
          <w:p w14:paraId="23D13A43" w14:textId="77777777" w:rsidR="006871B5" w:rsidRPr="00920004" w:rsidRDefault="006871B5" w:rsidP="00BD0851">
            <w:pPr>
              <w:spacing w:before="240" w:line="0" w:lineRule="atLeast"/>
              <w:ind w:right="226"/>
              <w:jc w:val="center"/>
              <w:rPr>
                <w:ins w:id="37515" w:author="phuong vu" w:date="2018-11-30T14:07:00Z"/>
                <w:b/>
                <w:bCs/>
                <w:rPrChange w:id="37516" w:author="phuong vu" w:date="2018-11-30T22:36:00Z">
                  <w:rPr>
                    <w:ins w:id="37517" w:author="phuong vu" w:date="2018-11-30T14:07:00Z"/>
                    <w:b/>
                    <w:bCs/>
                  </w:rPr>
                </w:rPrChange>
              </w:rPr>
              <w:pPrChange w:id="37518" w:author="phuong vu" w:date="2018-11-30T14:16:00Z">
                <w:pPr>
                  <w:spacing w:line="276" w:lineRule="auto"/>
                  <w:ind w:right="226"/>
                  <w:jc w:val="center"/>
                </w:pPr>
              </w:pPrChange>
            </w:pPr>
            <w:ins w:id="37519" w:author="phuong vu" w:date="2018-11-30T14:07:00Z">
              <w:r w:rsidRPr="00920004">
                <w:rPr>
                  <w:b/>
                  <w:bCs/>
                  <w:lang w:val="da-DK"/>
                  <w:rPrChange w:id="37520" w:author="phuong vu" w:date="2018-11-30T22:36:00Z">
                    <w:rPr>
                      <w:b/>
                      <w:bCs/>
                      <w:lang w:val="da-DK"/>
                    </w:rPr>
                  </w:rPrChange>
                </w:rPr>
                <w:t>Mô tả</w:t>
              </w:r>
            </w:ins>
          </w:p>
        </w:tc>
      </w:tr>
      <w:tr w:rsidR="006871B5" w:rsidRPr="00920004" w14:paraId="59D76D0D" w14:textId="77777777" w:rsidTr="006871B5">
        <w:trPr>
          <w:trHeight w:val="300"/>
          <w:ins w:id="37521" w:author="phuong vu" w:date="2018-11-30T14:07:00Z"/>
        </w:trPr>
        <w:tc>
          <w:tcPr>
            <w:tcW w:w="708" w:type="dxa"/>
            <w:noWrap/>
            <w:vAlign w:val="center"/>
            <w:hideMark/>
          </w:tcPr>
          <w:p w14:paraId="33CB461A" w14:textId="77777777" w:rsidR="006871B5" w:rsidRPr="00920004" w:rsidRDefault="006871B5" w:rsidP="00BD0851">
            <w:pPr>
              <w:spacing w:before="240" w:line="0" w:lineRule="atLeast"/>
              <w:jc w:val="center"/>
              <w:rPr>
                <w:ins w:id="37522" w:author="phuong vu" w:date="2018-11-30T14:07:00Z"/>
                <w:rPrChange w:id="37523" w:author="phuong vu" w:date="2018-11-30T22:36:00Z">
                  <w:rPr>
                    <w:ins w:id="37524" w:author="phuong vu" w:date="2018-11-30T14:07:00Z"/>
                  </w:rPr>
                </w:rPrChange>
              </w:rPr>
              <w:pPrChange w:id="37525" w:author="phuong vu" w:date="2018-11-30T14:16:00Z">
                <w:pPr>
                  <w:spacing w:line="276" w:lineRule="auto"/>
                  <w:jc w:val="center"/>
                </w:pPr>
              </w:pPrChange>
            </w:pPr>
            <w:ins w:id="37526" w:author="phuong vu" w:date="2018-11-30T14:07:00Z">
              <w:r w:rsidRPr="00920004">
                <w:rPr>
                  <w:rPrChange w:id="37527" w:author="phuong vu" w:date="2018-11-30T22:36:00Z">
                    <w:rPr/>
                  </w:rPrChange>
                </w:rPr>
                <w:t>1</w:t>
              </w:r>
            </w:ins>
          </w:p>
        </w:tc>
        <w:tc>
          <w:tcPr>
            <w:tcW w:w="2209" w:type="dxa"/>
            <w:noWrap/>
            <w:hideMark/>
          </w:tcPr>
          <w:p w14:paraId="184D21F9" w14:textId="77777777" w:rsidR="006871B5" w:rsidRPr="00920004" w:rsidRDefault="006871B5" w:rsidP="00941ED9">
            <w:pPr>
              <w:rPr>
                <w:ins w:id="37528" w:author="phuong vu" w:date="2018-11-30T14:07:00Z"/>
                <w:rPrChange w:id="37529" w:author="phuong vu" w:date="2018-11-30T22:36:00Z">
                  <w:rPr>
                    <w:ins w:id="37530" w:author="phuong vu" w:date="2018-11-30T14:07:00Z"/>
                  </w:rPr>
                </w:rPrChange>
              </w:rPr>
              <w:pPrChange w:id="37531" w:author="phuong vu" w:date="2018-11-30T21:43:00Z">
                <w:pPr>
                  <w:spacing w:line="276" w:lineRule="auto"/>
                </w:pPr>
              </w:pPrChange>
            </w:pPr>
            <w:ins w:id="37532" w:author="phuong vu" w:date="2018-11-30T14:07:00Z">
              <w:r w:rsidRPr="00920004">
                <w:rPr>
                  <w:rPrChange w:id="37533" w:author="phuong vu" w:date="2018-11-30T22:36:00Z">
                    <w:rPr/>
                  </w:rPrChange>
                </w:rPr>
                <w:t>id</w:t>
              </w:r>
            </w:ins>
          </w:p>
        </w:tc>
        <w:tc>
          <w:tcPr>
            <w:tcW w:w="1300" w:type="dxa"/>
            <w:noWrap/>
            <w:hideMark/>
          </w:tcPr>
          <w:p w14:paraId="621D0EB8" w14:textId="77777777" w:rsidR="006871B5" w:rsidRPr="00920004" w:rsidRDefault="006871B5" w:rsidP="00941ED9">
            <w:pPr>
              <w:rPr>
                <w:ins w:id="37534" w:author="phuong vu" w:date="2018-11-30T14:07:00Z"/>
                <w:rPrChange w:id="37535" w:author="phuong vu" w:date="2018-11-30T22:36:00Z">
                  <w:rPr>
                    <w:ins w:id="37536" w:author="phuong vu" w:date="2018-11-30T14:07:00Z"/>
                  </w:rPr>
                </w:rPrChange>
              </w:rPr>
              <w:pPrChange w:id="37537" w:author="phuong vu" w:date="2018-11-30T21:43:00Z">
                <w:pPr>
                  <w:spacing w:line="276" w:lineRule="auto"/>
                </w:pPr>
              </w:pPrChange>
            </w:pPr>
            <w:ins w:id="37538" w:author="phuong vu" w:date="2018-11-30T14:07:00Z">
              <w:r w:rsidRPr="00920004">
                <w:rPr>
                  <w:rPrChange w:id="37539" w:author="phuong vu" w:date="2018-11-30T22:36:00Z">
                    <w:rPr/>
                  </w:rPrChange>
                </w:rPr>
                <w:t>numeric</w:t>
              </w:r>
            </w:ins>
          </w:p>
        </w:tc>
        <w:tc>
          <w:tcPr>
            <w:tcW w:w="1098" w:type="dxa"/>
            <w:noWrap/>
            <w:vAlign w:val="center"/>
            <w:hideMark/>
          </w:tcPr>
          <w:p w14:paraId="0FCA8AB4" w14:textId="77777777" w:rsidR="006871B5" w:rsidRPr="00920004" w:rsidRDefault="006871B5" w:rsidP="00941ED9">
            <w:pPr>
              <w:jc w:val="center"/>
              <w:rPr>
                <w:ins w:id="37540" w:author="phuong vu" w:date="2018-11-30T14:07:00Z"/>
                <w:rPrChange w:id="37541" w:author="phuong vu" w:date="2018-11-30T22:36:00Z">
                  <w:rPr>
                    <w:ins w:id="37542" w:author="phuong vu" w:date="2018-11-30T14:07:00Z"/>
                  </w:rPr>
                </w:rPrChange>
              </w:rPr>
              <w:pPrChange w:id="37543" w:author="phuong vu" w:date="2018-11-30T21:43:00Z">
                <w:pPr>
                  <w:spacing w:line="276" w:lineRule="auto"/>
                  <w:jc w:val="center"/>
                </w:pPr>
              </w:pPrChange>
            </w:pPr>
          </w:p>
        </w:tc>
        <w:tc>
          <w:tcPr>
            <w:tcW w:w="838" w:type="dxa"/>
            <w:noWrap/>
            <w:vAlign w:val="center"/>
            <w:hideMark/>
          </w:tcPr>
          <w:p w14:paraId="6837D768" w14:textId="77777777" w:rsidR="006871B5" w:rsidRPr="00920004" w:rsidRDefault="006871B5" w:rsidP="00941ED9">
            <w:pPr>
              <w:jc w:val="center"/>
              <w:rPr>
                <w:ins w:id="37544" w:author="phuong vu" w:date="2018-11-30T14:07:00Z"/>
                <w:rPrChange w:id="37545" w:author="phuong vu" w:date="2018-11-30T22:36:00Z">
                  <w:rPr>
                    <w:ins w:id="37546" w:author="phuong vu" w:date="2018-11-30T14:07:00Z"/>
                  </w:rPr>
                </w:rPrChange>
              </w:rPr>
              <w:pPrChange w:id="37547" w:author="phuong vu" w:date="2018-11-30T21:43:00Z">
                <w:pPr>
                  <w:spacing w:line="276" w:lineRule="auto"/>
                  <w:jc w:val="center"/>
                </w:pPr>
              </w:pPrChange>
            </w:pPr>
            <w:ins w:id="37548" w:author="phuong vu" w:date="2018-11-30T14:07:00Z">
              <w:r w:rsidRPr="00920004">
                <w:rPr>
                  <w:rPrChange w:id="37549" w:author="phuong vu" w:date="2018-11-30T22:36:00Z">
                    <w:rPr/>
                  </w:rPrChange>
                </w:rPr>
                <w:t>X</w:t>
              </w:r>
            </w:ins>
          </w:p>
        </w:tc>
        <w:tc>
          <w:tcPr>
            <w:tcW w:w="823" w:type="dxa"/>
            <w:noWrap/>
            <w:vAlign w:val="center"/>
            <w:hideMark/>
          </w:tcPr>
          <w:p w14:paraId="414F9D94" w14:textId="77777777" w:rsidR="006871B5" w:rsidRPr="00920004" w:rsidRDefault="006871B5" w:rsidP="00941ED9">
            <w:pPr>
              <w:jc w:val="center"/>
              <w:rPr>
                <w:ins w:id="37550" w:author="phuong vu" w:date="2018-11-30T14:07:00Z"/>
                <w:rPrChange w:id="37551" w:author="phuong vu" w:date="2018-11-30T22:36:00Z">
                  <w:rPr>
                    <w:ins w:id="37552" w:author="phuong vu" w:date="2018-11-30T14:07:00Z"/>
                  </w:rPr>
                </w:rPrChange>
              </w:rPr>
              <w:pPrChange w:id="37553" w:author="phuong vu" w:date="2018-11-30T21:43:00Z">
                <w:pPr>
                  <w:spacing w:line="276" w:lineRule="auto"/>
                  <w:jc w:val="center"/>
                </w:pPr>
              </w:pPrChange>
            </w:pPr>
          </w:p>
        </w:tc>
        <w:tc>
          <w:tcPr>
            <w:tcW w:w="1749" w:type="dxa"/>
            <w:noWrap/>
            <w:hideMark/>
          </w:tcPr>
          <w:p w14:paraId="265D06B7" w14:textId="77777777" w:rsidR="006871B5" w:rsidRPr="00920004" w:rsidRDefault="006871B5" w:rsidP="00941ED9">
            <w:pPr>
              <w:rPr>
                <w:ins w:id="37554" w:author="phuong vu" w:date="2018-11-30T14:07:00Z"/>
                <w:lang w:val="en-US"/>
                <w:rPrChange w:id="37555" w:author="phuong vu" w:date="2018-11-30T22:36:00Z">
                  <w:rPr>
                    <w:ins w:id="37556" w:author="phuong vu" w:date="2018-11-30T14:07:00Z"/>
                    <w:lang w:val="en-US"/>
                  </w:rPr>
                </w:rPrChange>
              </w:rPr>
              <w:pPrChange w:id="37557" w:author="phuong vu" w:date="2018-11-30T21:43:00Z">
                <w:pPr>
                  <w:spacing w:line="276" w:lineRule="auto"/>
                </w:pPr>
              </w:pPrChange>
            </w:pPr>
            <w:ins w:id="37558" w:author="phuong vu" w:date="2018-11-30T14:07:00Z">
              <w:r w:rsidRPr="00920004">
                <w:rPr>
                  <w:rPrChange w:id="37559" w:author="phuong vu" w:date="2018-11-30T22:36:00Z">
                    <w:rPr/>
                  </w:rPrChange>
                </w:rPr>
                <w:t>ID</w:t>
              </w:r>
            </w:ins>
          </w:p>
        </w:tc>
      </w:tr>
      <w:tr w:rsidR="006871B5" w:rsidRPr="00920004" w14:paraId="5BFF099B" w14:textId="77777777" w:rsidTr="006871B5">
        <w:trPr>
          <w:trHeight w:val="300"/>
          <w:ins w:id="37560" w:author="phuong vu" w:date="2018-11-30T14:07:00Z"/>
        </w:trPr>
        <w:tc>
          <w:tcPr>
            <w:tcW w:w="708" w:type="dxa"/>
            <w:noWrap/>
            <w:vAlign w:val="center"/>
            <w:hideMark/>
          </w:tcPr>
          <w:p w14:paraId="387F6C02" w14:textId="77777777" w:rsidR="006871B5" w:rsidRPr="00920004" w:rsidRDefault="006871B5" w:rsidP="00BD0851">
            <w:pPr>
              <w:spacing w:before="240" w:line="0" w:lineRule="atLeast"/>
              <w:jc w:val="center"/>
              <w:rPr>
                <w:ins w:id="37561" w:author="phuong vu" w:date="2018-11-30T14:07:00Z"/>
                <w:rPrChange w:id="37562" w:author="phuong vu" w:date="2018-11-30T22:36:00Z">
                  <w:rPr>
                    <w:ins w:id="37563" w:author="phuong vu" w:date="2018-11-30T14:07:00Z"/>
                  </w:rPr>
                </w:rPrChange>
              </w:rPr>
              <w:pPrChange w:id="37564" w:author="phuong vu" w:date="2018-11-30T14:16:00Z">
                <w:pPr>
                  <w:spacing w:line="276" w:lineRule="auto"/>
                  <w:jc w:val="center"/>
                </w:pPr>
              </w:pPrChange>
            </w:pPr>
            <w:ins w:id="37565" w:author="phuong vu" w:date="2018-11-30T14:07:00Z">
              <w:r w:rsidRPr="00920004">
                <w:rPr>
                  <w:rPrChange w:id="37566" w:author="phuong vu" w:date="2018-11-30T22:36:00Z">
                    <w:rPr/>
                  </w:rPrChange>
                </w:rPr>
                <w:t>2</w:t>
              </w:r>
            </w:ins>
          </w:p>
        </w:tc>
        <w:tc>
          <w:tcPr>
            <w:tcW w:w="2209" w:type="dxa"/>
            <w:noWrap/>
            <w:hideMark/>
          </w:tcPr>
          <w:p w14:paraId="0B5F4BDE" w14:textId="77777777" w:rsidR="006871B5" w:rsidRPr="00920004" w:rsidRDefault="006871B5" w:rsidP="00941ED9">
            <w:pPr>
              <w:rPr>
                <w:ins w:id="37567" w:author="phuong vu" w:date="2018-11-30T14:07:00Z"/>
                <w:lang w:val="en-US"/>
                <w:rPrChange w:id="37568" w:author="phuong vu" w:date="2018-11-30T22:36:00Z">
                  <w:rPr>
                    <w:ins w:id="37569" w:author="phuong vu" w:date="2018-11-30T14:07:00Z"/>
                    <w:lang w:val="en-US"/>
                  </w:rPr>
                </w:rPrChange>
              </w:rPr>
              <w:pPrChange w:id="37570" w:author="phuong vu" w:date="2018-11-30T21:43:00Z">
                <w:pPr>
                  <w:spacing w:line="276" w:lineRule="auto"/>
                </w:pPr>
              </w:pPrChange>
            </w:pPr>
            <w:ins w:id="37571" w:author="phuong vu" w:date="2018-11-30T14:07:00Z">
              <w:r w:rsidRPr="00920004">
                <w:rPr>
                  <w:lang w:val="en-US"/>
                  <w:rPrChange w:id="37572" w:author="phuong vu" w:date="2018-11-30T22:36:00Z">
                    <w:rPr>
                      <w:lang w:val="en-US"/>
                    </w:rPr>
                  </w:rPrChange>
                </w:rPr>
                <w:t>head_line</w:t>
              </w:r>
            </w:ins>
          </w:p>
        </w:tc>
        <w:tc>
          <w:tcPr>
            <w:tcW w:w="1300" w:type="dxa"/>
            <w:noWrap/>
            <w:hideMark/>
          </w:tcPr>
          <w:p w14:paraId="61EE2D88" w14:textId="075CFDA8" w:rsidR="006871B5" w:rsidRPr="00920004" w:rsidRDefault="00E452E5" w:rsidP="00941ED9">
            <w:pPr>
              <w:rPr>
                <w:ins w:id="37573" w:author="phuong vu" w:date="2018-11-30T14:07:00Z"/>
                <w:rPrChange w:id="37574" w:author="phuong vu" w:date="2018-11-30T22:36:00Z">
                  <w:rPr>
                    <w:ins w:id="37575" w:author="phuong vu" w:date="2018-11-30T14:07:00Z"/>
                  </w:rPr>
                </w:rPrChange>
              </w:rPr>
              <w:pPrChange w:id="37576" w:author="phuong vu" w:date="2018-11-30T21:43:00Z">
                <w:pPr>
                  <w:spacing w:line="276" w:lineRule="auto"/>
                </w:pPr>
              </w:pPrChange>
            </w:pPr>
            <w:ins w:id="37577" w:author="phuong vu" w:date="2018-11-30T21:53:00Z">
              <w:r w:rsidRPr="00920004">
                <w:rPr>
                  <w:rPrChange w:id="37578" w:author="phuong vu" w:date="2018-11-30T22:36:00Z">
                    <w:rPr/>
                  </w:rPrChange>
                </w:rPr>
                <w:t>varchar</w:t>
              </w:r>
            </w:ins>
          </w:p>
        </w:tc>
        <w:tc>
          <w:tcPr>
            <w:tcW w:w="1098" w:type="dxa"/>
            <w:noWrap/>
            <w:vAlign w:val="center"/>
            <w:hideMark/>
          </w:tcPr>
          <w:p w14:paraId="0955A8DB" w14:textId="77777777" w:rsidR="006871B5" w:rsidRPr="00920004" w:rsidRDefault="006871B5" w:rsidP="00941ED9">
            <w:pPr>
              <w:jc w:val="center"/>
              <w:rPr>
                <w:ins w:id="37579" w:author="phuong vu" w:date="2018-11-30T14:07:00Z"/>
                <w:rPrChange w:id="37580" w:author="phuong vu" w:date="2018-11-30T22:36:00Z">
                  <w:rPr>
                    <w:ins w:id="37581" w:author="phuong vu" w:date="2018-11-30T14:07:00Z"/>
                  </w:rPr>
                </w:rPrChange>
              </w:rPr>
              <w:pPrChange w:id="37582" w:author="phuong vu" w:date="2018-11-30T21:43:00Z">
                <w:pPr>
                  <w:spacing w:line="276" w:lineRule="auto"/>
                  <w:jc w:val="center"/>
                </w:pPr>
              </w:pPrChange>
            </w:pPr>
          </w:p>
        </w:tc>
        <w:tc>
          <w:tcPr>
            <w:tcW w:w="838" w:type="dxa"/>
            <w:noWrap/>
            <w:vAlign w:val="center"/>
            <w:hideMark/>
          </w:tcPr>
          <w:p w14:paraId="363B82FF" w14:textId="77777777" w:rsidR="006871B5" w:rsidRPr="00920004" w:rsidRDefault="006871B5" w:rsidP="00941ED9">
            <w:pPr>
              <w:jc w:val="center"/>
              <w:rPr>
                <w:ins w:id="37583" w:author="phuong vu" w:date="2018-11-30T14:07:00Z"/>
                <w:rPrChange w:id="37584" w:author="phuong vu" w:date="2018-11-30T22:36:00Z">
                  <w:rPr>
                    <w:ins w:id="37585" w:author="phuong vu" w:date="2018-11-30T14:07:00Z"/>
                  </w:rPr>
                </w:rPrChange>
              </w:rPr>
              <w:pPrChange w:id="37586" w:author="phuong vu" w:date="2018-11-30T21:43:00Z">
                <w:pPr>
                  <w:spacing w:line="276" w:lineRule="auto"/>
                  <w:jc w:val="center"/>
                </w:pPr>
              </w:pPrChange>
            </w:pPr>
          </w:p>
        </w:tc>
        <w:tc>
          <w:tcPr>
            <w:tcW w:w="823" w:type="dxa"/>
            <w:noWrap/>
            <w:vAlign w:val="center"/>
            <w:hideMark/>
          </w:tcPr>
          <w:p w14:paraId="241D3546" w14:textId="77777777" w:rsidR="006871B5" w:rsidRPr="00920004" w:rsidRDefault="006871B5" w:rsidP="00941ED9">
            <w:pPr>
              <w:jc w:val="center"/>
              <w:rPr>
                <w:ins w:id="37587" w:author="phuong vu" w:date="2018-11-30T14:07:00Z"/>
                <w:rPrChange w:id="37588" w:author="phuong vu" w:date="2018-11-30T22:36:00Z">
                  <w:rPr>
                    <w:ins w:id="37589" w:author="phuong vu" w:date="2018-11-30T14:07:00Z"/>
                  </w:rPr>
                </w:rPrChange>
              </w:rPr>
              <w:pPrChange w:id="37590" w:author="phuong vu" w:date="2018-11-30T21:43:00Z">
                <w:pPr>
                  <w:spacing w:line="276" w:lineRule="auto"/>
                  <w:jc w:val="center"/>
                </w:pPr>
              </w:pPrChange>
            </w:pPr>
          </w:p>
        </w:tc>
        <w:tc>
          <w:tcPr>
            <w:tcW w:w="1749" w:type="dxa"/>
            <w:noWrap/>
            <w:hideMark/>
          </w:tcPr>
          <w:p w14:paraId="0F918098" w14:textId="77777777" w:rsidR="006871B5" w:rsidRPr="00920004" w:rsidRDefault="006871B5" w:rsidP="00941ED9">
            <w:pPr>
              <w:rPr>
                <w:ins w:id="37591" w:author="phuong vu" w:date="2018-11-30T14:07:00Z"/>
                <w:lang w:val="en-US"/>
                <w:rPrChange w:id="37592" w:author="phuong vu" w:date="2018-11-30T22:36:00Z">
                  <w:rPr>
                    <w:ins w:id="37593" w:author="phuong vu" w:date="2018-11-30T14:07:00Z"/>
                    <w:lang w:val="en-US"/>
                  </w:rPr>
                </w:rPrChange>
              </w:rPr>
              <w:pPrChange w:id="37594" w:author="phuong vu" w:date="2018-11-30T21:43:00Z">
                <w:pPr>
                  <w:spacing w:line="276" w:lineRule="auto"/>
                </w:pPr>
              </w:pPrChange>
            </w:pPr>
            <w:ins w:id="37595" w:author="phuong vu" w:date="2018-11-30T14:07:00Z">
              <w:r w:rsidRPr="00920004">
                <w:rPr>
                  <w:lang w:val="en-US"/>
                  <w:rPrChange w:id="37596" w:author="phuong vu" w:date="2018-11-30T22:36:00Z">
                    <w:rPr>
                      <w:lang w:val="en-US"/>
                    </w:rPr>
                  </w:rPrChange>
                </w:rPr>
                <w:t>Tên ảnh</w:t>
              </w:r>
            </w:ins>
          </w:p>
        </w:tc>
      </w:tr>
      <w:tr w:rsidR="006871B5" w:rsidRPr="00920004" w14:paraId="13054024" w14:textId="77777777" w:rsidTr="006871B5">
        <w:trPr>
          <w:trHeight w:val="300"/>
          <w:ins w:id="37597" w:author="phuong vu" w:date="2018-11-30T14:07:00Z"/>
        </w:trPr>
        <w:tc>
          <w:tcPr>
            <w:tcW w:w="708" w:type="dxa"/>
            <w:noWrap/>
            <w:vAlign w:val="center"/>
            <w:hideMark/>
          </w:tcPr>
          <w:p w14:paraId="62205699" w14:textId="77777777" w:rsidR="006871B5" w:rsidRPr="00920004" w:rsidRDefault="006871B5" w:rsidP="00BD0851">
            <w:pPr>
              <w:spacing w:before="240" w:line="0" w:lineRule="atLeast"/>
              <w:jc w:val="center"/>
              <w:rPr>
                <w:ins w:id="37598" w:author="phuong vu" w:date="2018-11-30T14:07:00Z"/>
                <w:lang w:val="en-US"/>
                <w:rPrChange w:id="37599" w:author="phuong vu" w:date="2018-11-30T22:36:00Z">
                  <w:rPr>
                    <w:ins w:id="37600" w:author="phuong vu" w:date="2018-11-30T14:07:00Z"/>
                    <w:lang w:val="en-US"/>
                  </w:rPr>
                </w:rPrChange>
              </w:rPr>
              <w:pPrChange w:id="37601" w:author="phuong vu" w:date="2018-11-30T14:16:00Z">
                <w:pPr>
                  <w:spacing w:line="276" w:lineRule="auto"/>
                  <w:jc w:val="center"/>
                </w:pPr>
              </w:pPrChange>
            </w:pPr>
            <w:ins w:id="37602" w:author="phuong vu" w:date="2018-11-30T14:07:00Z">
              <w:r w:rsidRPr="00920004">
                <w:rPr>
                  <w:lang w:val="en-US"/>
                  <w:rPrChange w:id="37603" w:author="phuong vu" w:date="2018-11-30T22:36:00Z">
                    <w:rPr>
                      <w:lang w:val="en-US"/>
                    </w:rPr>
                  </w:rPrChange>
                </w:rPr>
                <w:t>3</w:t>
              </w:r>
            </w:ins>
          </w:p>
        </w:tc>
        <w:tc>
          <w:tcPr>
            <w:tcW w:w="2209" w:type="dxa"/>
            <w:noWrap/>
            <w:hideMark/>
          </w:tcPr>
          <w:p w14:paraId="0DA71CE1" w14:textId="77777777" w:rsidR="006871B5" w:rsidRPr="00920004" w:rsidRDefault="006871B5" w:rsidP="00941ED9">
            <w:pPr>
              <w:rPr>
                <w:ins w:id="37604" w:author="phuong vu" w:date="2018-11-30T14:07:00Z"/>
                <w:lang w:val="en-US"/>
                <w:rPrChange w:id="37605" w:author="phuong vu" w:date="2018-11-30T22:36:00Z">
                  <w:rPr>
                    <w:ins w:id="37606" w:author="phuong vu" w:date="2018-11-30T14:07:00Z"/>
                    <w:lang w:val="en-US"/>
                  </w:rPr>
                </w:rPrChange>
              </w:rPr>
              <w:pPrChange w:id="37607" w:author="phuong vu" w:date="2018-11-30T21:43:00Z">
                <w:pPr>
                  <w:spacing w:line="276" w:lineRule="auto"/>
                </w:pPr>
              </w:pPrChange>
            </w:pPr>
            <w:ins w:id="37608" w:author="phuong vu" w:date="2018-11-30T14:07:00Z">
              <w:r w:rsidRPr="00920004">
                <w:rPr>
                  <w:lang w:val="en-US"/>
                  <w:rPrChange w:id="37609" w:author="phuong vu" w:date="2018-11-30T22:36:00Z">
                    <w:rPr>
                      <w:lang w:val="en-US"/>
                    </w:rPr>
                  </w:rPrChange>
                </w:rPr>
                <w:t>body</w:t>
              </w:r>
            </w:ins>
          </w:p>
        </w:tc>
        <w:tc>
          <w:tcPr>
            <w:tcW w:w="1300" w:type="dxa"/>
            <w:noWrap/>
            <w:hideMark/>
          </w:tcPr>
          <w:p w14:paraId="5F0B896D" w14:textId="77777777" w:rsidR="006871B5" w:rsidRPr="00920004" w:rsidRDefault="006871B5" w:rsidP="00941ED9">
            <w:pPr>
              <w:rPr>
                <w:ins w:id="37610" w:author="phuong vu" w:date="2018-11-30T14:07:00Z"/>
                <w:rPrChange w:id="37611" w:author="phuong vu" w:date="2018-11-30T22:36:00Z">
                  <w:rPr>
                    <w:ins w:id="37612" w:author="phuong vu" w:date="2018-11-30T14:07:00Z"/>
                  </w:rPr>
                </w:rPrChange>
              </w:rPr>
              <w:pPrChange w:id="37613" w:author="phuong vu" w:date="2018-11-30T21:43:00Z">
                <w:pPr>
                  <w:spacing w:line="276" w:lineRule="auto"/>
                </w:pPr>
              </w:pPrChange>
            </w:pPr>
            <w:ins w:id="37614" w:author="phuong vu" w:date="2018-11-30T14:07:00Z">
              <w:r w:rsidRPr="00920004">
                <w:rPr>
                  <w:rPrChange w:id="37615" w:author="phuong vu" w:date="2018-11-30T22:36:00Z">
                    <w:rPr/>
                  </w:rPrChange>
                </w:rPr>
                <w:t>numeric</w:t>
              </w:r>
            </w:ins>
          </w:p>
        </w:tc>
        <w:tc>
          <w:tcPr>
            <w:tcW w:w="1098" w:type="dxa"/>
            <w:noWrap/>
            <w:vAlign w:val="center"/>
            <w:hideMark/>
          </w:tcPr>
          <w:p w14:paraId="58A40272" w14:textId="77777777" w:rsidR="006871B5" w:rsidRPr="00920004" w:rsidRDefault="006871B5" w:rsidP="00941ED9">
            <w:pPr>
              <w:jc w:val="center"/>
              <w:rPr>
                <w:ins w:id="37616" w:author="phuong vu" w:date="2018-11-30T14:07:00Z"/>
                <w:rPrChange w:id="37617" w:author="phuong vu" w:date="2018-11-30T22:36:00Z">
                  <w:rPr>
                    <w:ins w:id="37618" w:author="phuong vu" w:date="2018-11-30T14:07:00Z"/>
                  </w:rPr>
                </w:rPrChange>
              </w:rPr>
              <w:pPrChange w:id="37619" w:author="phuong vu" w:date="2018-11-30T21:43:00Z">
                <w:pPr>
                  <w:spacing w:line="276" w:lineRule="auto"/>
                  <w:jc w:val="center"/>
                </w:pPr>
              </w:pPrChange>
            </w:pPr>
            <w:ins w:id="37620" w:author="phuong vu" w:date="2018-11-30T14:07:00Z">
              <w:r w:rsidRPr="00920004">
                <w:rPr>
                  <w:rPrChange w:id="37621" w:author="phuong vu" w:date="2018-11-30T22:36:00Z">
                    <w:rPr/>
                  </w:rPrChange>
                </w:rPr>
                <w:t>X</w:t>
              </w:r>
            </w:ins>
          </w:p>
        </w:tc>
        <w:tc>
          <w:tcPr>
            <w:tcW w:w="838" w:type="dxa"/>
            <w:noWrap/>
            <w:vAlign w:val="center"/>
            <w:hideMark/>
          </w:tcPr>
          <w:p w14:paraId="26FEC62D" w14:textId="77777777" w:rsidR="006871B5" w:rsidRPr="00920004" w:rsidRDefault="006871B5" w:rsidP="00941ED9">
            <w:pPr>
              <w:jc w:val="center"/>
              <w:rPr>
                <w:ins w:id="37622" w:author="phuong vu" w:date="2018-11-30T14:07:00Z"/>
                <w:rPrChange w:id="37623" w:author="phuong vu" w:date="2018-11-30T22:36:00Z">
                  <w:rPr>
                    <w:ins w:id="37624" w:author="phuong vu" w:date="2018-11-30T14:07:00Z"/>
                  </w:rPr>
                </w:rPrChange>
              </w:rPr>
              <w:pPrChange w:id="37625" w:author="phuong vu" w:date="2018-11-30T21:43:00Z">
                <w:pPr>
                  <w:spacing w:line="276" w:lineRule="auto"/>
                  <w:jc w:val="center"/>
                </w:pPr>
              </w:pPrChange>
            </w:pPr>
          </w:p>
        </w:tc>
        <w:tc>
          <w:tcPr>
            <w:tcW w:w="823" w:type="dxa"/>
            <w:noWrap/>
            <w:vAlign w:val="center"/>
            <w:hideMark/>
          </w:tcPr>
          <w:p w14:paraId="1705825E" w14:textId="77777777" w:rsidR="006871B5" w:rsidRPr="00920004" w:rsidRDefault="006871B5" w:rsidP="00941ED9">
            <w:pPr>
              <w:jc w:val="center"/>
              <w:rPr>
                <w:ins w:id="37626" w:author="phuong vu" w:date="2018-11-30T14:07:00Z"/>
                <w:rPrChange w:id="37627" w:author="phuong vu" w:date="2018-11-30T22:36:00Z">
                  <w:rPr>
                    <w:ins w:id="37628" w:author="phuong vu" w:date="2018-11-30T14:07:00Z"/>
                  </w:rPr>
                </w:rPrChange>
              </w:rPr>
              <w:pPrChange w:id="37629" w:author="phuong vu" w:date="2018-11-30T21:43:00Z">
                <w:pPr>
                  <w:spacing w:line="276" w:lineRule="auto"/>
                  <w:jc w:val="center"/>
                </w:pPr>
              </w:pPrChange>
            </w:pPr>
            <w:ins w:id="37630" w:author="phuong vu" w:date="2018-11-30T14:07:00Z">
              <w:r w:rsidRPr="00920004">
                <w:rPr>
                  <w:rPrChange w:id="37631" w:author="phuong vu" w:date="2018-11-30T22:36:00Z">
                    <w:rPr/>
                  </w:rPrChange>
                </w:rPr>
                <w:t>X</w:t>
              </w:r>
            </w:ins>
          </w:p>
        </w:tc>
        <w:tc>
          <w:tcPr>
            <w:tcW w:w="1749" w:type="dxa"/>
            <w:noWrap/>
            <w:hideMark/>
          </w:tcPr>
          <w:p w14:paraId="496717B4" w14:textId="77777777" w:rsidR="006871B5" w:rsidRPr="00920004" w:rsidRDefault="006871B5" w:rsidP="00941ED9">
            <w:pPr>
              <w:rPr>
                <w:ins w:id="37632" w:author="phuong vu" w:date="2018-11-30T14:07:00Z"/>
                <w:lang w:val="en-US"/>
                <w:rPrChange w:id="37633" w:author="phuong vu" w:date="2018-11-30T22:36:00Z">
                  <w:rPr>
                    <w:ins w:id="37634" w:author="phuong vu" w:date="2018-11-30T14:07:00Z"/>
                    <w:lang w:val="en-US"/>
                  </w:rPr>
                </w:rPrChange>
              </w:rPr>
              <w:pPrChange w:id="37635" w:author="phuong vu" w:date="2018-11-30T21:43:00Z">
                <w:pPr>
                  <w:spacing w:line="276" w:lineRule="auto"/>
                </w:pPr>
              </w:pPrChange>
            </w:pPr>
            <w:ins w:id="37636" w:author="phuong vu" w:date="2018-11-30T14:07:00Z">
              <w:r w:rsidRPr="00920004">
                <w:rPr>
                  <w:lang w:val="en-US"/>
                  <w:rPrChange w:id="37637" w:author="phuong vu" w:date="2018-11-30T22:36:00Z">
                    <w:rPr>
                      <w:lang w:val="en-US"/>
                    </w:rPr>
                  </w:rPrChange>
                </w:rPr>
                <w:t>Loại ảnh</w:t>
              </w:r>
            </w:ins>
          </w:p>
        </w:tc>
      </w:tr>
      <w:tr w:rsidR="006871B5" w:rsidRPr="00920004" w14:paraId="398C2936" w14:textId="77777777" w:rsidTr="006871B5">
        <w:trPr>
          <w:trHeight w:val="300"/>
          <w:ins w:id="37638" w:author="phuong vu" w:date="2018-11-30T14:07:00Z"/>
        </w:trPr>
        <w:tc>
          <w:tcPr>
            <w:tcW w:w="708" w:type="dxa"/>
            <w:noWrap/>
            <w:vAlign w:val="center"/>
            <w:hideMark/>
          </w:tcPr>
          <w:p w14:paraId="4B7A6032" w14:textId="77777777" w:rsidR="006871B5" w:rsidRPr="00920004" w:rsidRDefault="006871B5" w:rsidP="00BD0851">
            <w:pPr>
              <w:spacing w:before="240" w:line="0" w:lineRule="atLeast"/>
              <w:jc w:val="center"/>
              <w:rPr>
                <w:ins w:id="37639" w:author="phuong vu" w:date="2018-11-30T14:07:00Z"/>
                <w:lang w:val="en-US"/>
                <w:rPrChange w:id="37640" w:author="phuong vu" w:date="2018-11-30T22:36:00Z">
                  <w:rPr>
                    <w:ins w:id="37641" w:author="phuong vu" w:date="2018-11-30T14:07:00Z"/>
                    <w:lang w:val="en-US"/>
                  </w:rPr>
                </w:rPrChange>
              </w:rPr>
              <w:pPrChange w:id="37642" w:author="phuong vu" w:date="2018-11-30T14:16:00Z">
                <w:pPr>
                  <w:spacing w:line="276" w:lineRule="auto"/>
                  <w:jc w:val="center"/>
                </w:pPr>
              </w:pPrChange>
            </w:pPr>
            <w:ins w:id="37643" w:author="phuong vu" w:date="2018-11-30T14:07:00Z">
              <w:r w:rsidRPr="00920004">
                <w:rPr>
                  <w:lang w:val="en-US"/>
                  <w:rPrChange w:id="37644" w:author="phuong vu" w:date="2018-11-30T22:36:00Z">
                    <w:rPr>
                      <w:lang w:val="en-US"/>
                    </w:rPr>
                  </w:rPrChange>
                </w:rPr>
                <w:t>4</w:t>
              </w:r>
            </w:ins>
          </w:p>
        </w:tc>
        <w:tc>
          <w:tcPr>
            <w:tcW w:w="2209" w:type="dxa"/>
            <w:noWrap/>
            <w:hideMark/>
          </w:tcPr>
          <w:p w14:paraId="30C94411" w14:textId="77777777" w:rsidR="006871B5" w:rsidRPr="00920004" w:rsidRDefault="006871B5" w:rsidP="00941ED9">
            <w:pPr>
              <w:rPr>
                <w:ins w:id="37645" w:author="phuong vu" w:date="2018-11-30T14:07:00Z"/>
                <w:lang w:val="en-US"/>
                <w:rPrChange w:id="37646" w:author="phuong vu" w:date="2018-11-30T22:36:00Z">
                  <w:rPr>
                    <w:ins w:id="37647" w:author="phuong vu" w:date="2018-11-30T14:07:00Z"/>
                    <w:lang w:val="en-US"/>
                  </w:rPr>
                </w:rPrChange>
              </w:rPr>
              <w:pPrChange w:id="37648" w:author="phuong vu" w:date="2018-11-30T21:43:00Z">
                <w:pPr>
                  <w:spacing w:line="276" w:lineRule="auto"/>
                </w:pPr>
              </w:pPrChange>
            </w:pPr>
            <w:ins w:id="37649" w:author="phuong vu" w:date="2018-11-30T14:07:00Z">
              <w:r w:rsidRPr="00920004">
                <w:rPr>
                  <w:lang w:val="en-US"/>
                  <w:rPrChange w:id="37650" w:author="phuong vu" w:date="2018-11-30T22:36:00Z">
                    <w:rPr>
                      <w:lang w:val="en-US"/>
                    </w:rPr>
                  </w:rPrChange>
                </w:rPr>
                <w:t>header_image_file</w:t>
              </w:r>
            </w:ins>
          </w:p>
        </w:tc>
        <w:tc>
          <w:tcPr>
            <w:tcW w:w="1300" w:type="dxa"/>
            <w:noWrap/>
            <w:hideMark/>
          </w:tcPr>
          <w:p w14:paraId="34451B37" w14:textId="77777777" w:rsidR="006871B5" w:rsidRPr="00920004" w:rsidRDefault="006871B5" w:rsidP="00941ED9">
            <w:pPr>
              <w:rPr>
                <w:ins w:id="37651" w:author="phuong vu" w:date="2018-11-30T14:07:00Z"/>
                <w:rPrChange w:id="37652" w:author="phuong vu" w:date="2018-11-30T22:36:00Z">
                  <w:rPr>
                    <w:ins w:id="37653" w:author="phuong vu" w:date="2018-11-30T14:07:00Z"/>
                  </w:rPr>
                </w:rPrChange>
              </w:rPr>
              <w:pPrChange w:id="37654" w:author="phuong vu" w:date="2018-11-30T21:43:00Z">
                <w:pPr>
                  <w:spacing w:line="276" w:lineRule="auto"/>
                </w:pPr>
              </w:pPrChange>
            </w:pPr>
            <w:ins w:id="37655" w:author="phuong vu" w:date="2018-11-30T14:07:00Z">
              <w:r w:rsidRPr="00920004">
                <w:rPr>
                  <w:rPrChange w:id="37656" w:author="phuong vu" w:date="2018-11-30T22:36:00Z">
                    <w:rPr/>
                  </w:rPrChange>
                </w:rPr>
                <w:t>numeric</w:t>
              </w:r>
            </w:ins>
          </w:p>
        </w:tc>
        <w:tc>
          <w:tcPr>
            <w:tcW w:w="1098" w:type="dxa"/>
            <w:noWrap/>
            <w:vAlign w:val="center"/>
            <w:hideMark/>
          </w:tcPr>
          <w:p w14:paraId="5A31DB0E" w14:textId="77777777" w:rsidR="006871B5" w:rsidRPr="00920004" w:rsidRDefault="006871B5" w:rsidP="00941ED9">
            <w:pPr>
              <w:jc w:val="center"/>
              <w:rPr>
                <w:ins w:id="37657" w:author="phuong vu" w:date="2018-11-30T14:07:00Z"/>
                <w:rPrChange w:id="37658" w:author="phuong vu" w:date="2018-11-30T22:36:00Z">
                  <w:rPr>
                    <w:ins w:id="37659" w:author="phuong vu" w:date="2018-11-30T14:07:00Z"/>
                  </w:rPr>
                </w:rPrChange>
              </w:rPr>
              <w:pPrChange w:id="37660" w:author="phuong vu" w:date="2018-11-30T21:43:00Z">
                <w:pPr>
                  <w:spacing w:line="276" w:lineRule="auto"/>
                  <w:jc w:val="center"/>
                </w:pPr>
              </w:pPrChange>
            </w:pPr>
          </w:p>
        </w:tc>
        <w:tc>
          <w:tcPr>
            <w:tcW w:w="838" w:type="dxa"/>
            <w:noWrap/>
            <w:vAlign w:val="center"/>
            <w:hideMark/>
          </w:tcPr>
          <w:p w14:paraId="45AD8C44" w14:textId="77777777" w:rsidR="006871B5" w:rsidRPr="00920004" w:rsidRDefault="006871B5" w:rsidP="00941ED9">
            <w:pPr>
              <w:jc w:val="center"/>
              <w:rPr>
                <w:ins w:id="37661" w:author="phuong vu" w:date="2018-11-30T14:07:00Z"/>
                <w:rPrChange w:id="37662" w:author="phuong vu" w:date="2018-11-30T22:36:00Z">
                  <w:rPr>
                    <w:ins w:id="37663" w:author="phuong vu" w:date="2018-11-30T14:07:00Z"/>
                  </w:rPr>
                </w:rPrChange>
              </w:rPr>
              <w:pPrChange w:id="37664" w:author="phuong vu" w:date="2018-11-30T21:43:00Z">
                <w:pPr>
                  <w:spacing w:line="276" w:lineRule="auto"/>
                  <w:jc w:val="center"/>
                </w:pPr>
              </w:pPrChange>
            </w:pPr>
          </w:p>
        </w:tc>
        <w:tc>
          <w:tcPr>
            <w:tcW w:w="823" w:type="dxa"/>
            <w:noWrap/>
            <w:vAlign w:val="center"/>
            <w:hideMark/>
          </w:tcPr>
          <w:p w14:paraId="2DEAE0ED" w14:textId="77777777" w:rsidR="006871B5" w:rsidRPr="00920004" w:rsidRDefault="006871B5" w:rsidP="00941ED9">
            <w:pPr>
              <w:jc w:val="center"/>
              <w:rPr>
                <w:ins w:id="37665" w:author="phuong vu" w:date="2018-11-30T14:07:00Z"/>
                <w:rPrChange w:id="37666" w:author="phuong vu" w:date="2018-11-30T22:36:00Z">
                  <w:rPr>
                    <w:ins w:id="37667" w:author="phuong vu" w:date="2018-11-30T14:07:00Z"/>
                  </w:rPr>
                </w:rPrChange>
              </w:rPr>
              <w:pPrChange w:id="37668" w:author="phuong vu" w:date="2018-11-30T21:43:00Z">
                <w:pPr>
                  <w:spacing w:line="276" w:lineRule="auto"/>
                  <w:jc w:val="center"/>
                </w:pPr>
              </w:pPrChange>
            </w:pPr>
            <w:ins w:id="37669" w:author="phuong vu" w:date="2018-11-30T14:07:00Z">
              <w:r w:rsidRPr="00920004">
                <w:rPr>
                  <w:rPrChange w:id="37670" w:author="phuong vu" w:date="2018-11-30T22:36:00Z">
                    <w:rPr/>
                  </w:rPrChange>
                </w:rPr>
                <w:t>X</w:t>
              </w:r>
            </w:ins>
          </w:p>
        </w:tc>
        <w:tc>
          <w:tcPr>
            <w:tcW w:w="1749" w:type="dxa"/>
            <w:noWrap/>
            <w:hideMark/>
          </w:tcPr>
          <w:p w14:paraId="26C39DDF" w14:textId="77777777" w:rsidR="006871B5" w:rsidRPr="00920004" w:rsidRDefault="006871B5" w:rsidP="00941ED9">
            <w:pPr>
              <w:rPr>
                <w:ins w:id="37671" w:author="phuong vu" w:date="2018-11-30T14:07:00Z"/>
                <w:lang w:val="en-US"/>
                <w:rPrChange w:id="37672" w:author="phuong vu" w:date="2018-11-30T22:36:00Z">
                  <w:rPr>
                    <w:ins w:id="37673" w:author="phuong vu" w:date="2018-11-30T14:07:00Z"/>
                    <w:lang w:val="en-US"/>
                  </w:rPr>
                </w:rPrChange>
              </w:rPr>
              <w:pPrChange w:id="37674" w:author="phuong vu" w:date="2018-11-30T21:43:00Z">
                <w:pPr>
                  <w:keepNext/>
                  <w:spacing w:line="276" w:lineRule="auto"/>
                </w:pPr>
              </w:pPrChange>
            </w:pPr>
            <w:ins w:id="37675" w:author="phuong vu" w:date="2018-11-30T14:07:00Z">
              <w:r w:rsidRPr="00920004">
                <w:rPr>
                  <w:lang w:val="en-US"/>
                  <w:rPrChange w:id="37676" w:author="phuong vu" w:date="2018-11-30T22:36:00Z">
                    <w:rPr>
                      <w:lang w:val="en-US"/>
                    </w:rPr>
                  </w:rPrChange>
                </w:rPr>
                <w:t>Địa chỉ ảnh</w:t>
              </w:r>
            </w:ins>
          </w:p>
        </w:tc>
      </w:tr>
    </w:tbl>
    <w:p w14:paraId="7D3C44AC" w14:textId="2EAB4C3E" w:rsidR="00BD0851" w:rsidRPr="00920004" w:rsidRDefault="006871B5" w:rsidP="00A17FA5">
      <w:pPr>
        <w:pStyle w:val="Caption"/>
        <w:rPr>
          <w:ins w:id="37677" w:author="phuong vu" w:date="2018-11-30T14:07:00Z"/>
          <w:rPrChange w:id="37678" w:author="phuong vu" w:date="2018-11-30T22:36:00Z">
            <w:rPr>
              <w:ins w:id="37679" w:author="phuong vu" w:date="2018-11-30T14:07:00Z"/>
            </w:rPr>
          </w:rPrChange>
        </w:rPr>
        <w:pPrChange w:id="37680" w:author="phuong vu" w:date="2018-11-30T22:42:00Z">
          <w:pPr>
            <w:pStyle w:val="Caption"/>
            <w:spacing w:line="276" w:lineRule="auto"/>
          </w:pPr>
        </w:pPrChange>
      </w:pPr>
      <w:bookmarkStart w:id="37681" w:name="_Toc531381661"/>
      <w:ins w:id="37682" w:author="phuong vu" w:date="2018-11-30T14:07:00Z">
        <w:r w:rsidRPr="00920004">
          <w:rPr>
            <w:rPrChange w:id="37683" w:author="phuong vu" w:date="2018-11-30T22:36:00Z">
              <w:rPr/>
            </w:rPrChange>
          </w:rPr>
          <w:t xml:space="preserve">Bảng </w:t>
        </w:r>
      </w:ins>
      <w:ins w:id="37684" w:author="phuong vu" w:date="2018-11-30T14:54:00Z">
        <w:r w:rsidR="00D632EE" w:rsidRPr="00920004">
          <w:rPr>
            <w:rPrChange w:id="37685" w:author="phuong vu" w:date="2018-11-30T22:36:00Z">
              <w:rPr/>
            </w:rPrChange>
          </w:rPr>
          <w:fldChar w:fldCharType="begin"/>
        </w:r>
        <w:r w:rsidR="00D632EE" w:rsidRPr="00920004">
          <w:rPr>
            <w:rPrChange w:id="37686" w:author="phuong vu" w:date="2018-11-30T22:36:00Z">
              <w:rPr/>
            </w:rPrChange>
          </w:rPr>
          <w:instrText xml:space="preserve"> STYLEREF 1 \s </w:instrText>
        </w:r>
      </w:ins>
      <w:r w:rsidR="00D632EE" w:rsidRPr="00920004">
        <w:rPr>
          <w:rPrChange w:id="37687" w:author="phuong vu" w:date="2018-11-30T22:36:00Z">
            <w:rPr/>
          </w:rPrChange>
        </w:rPr>
        <w:fldChar w:fldCharType="separate"/>
      </w:r>
      <w:r w:rsidR="00B5490C">
        <w:rPr>
          <w:noProof/>
        </w:rPr>
        <w:t>4</w:t>
      </w:r>
      <w:ins w:id="37688" w:author="phuong vu" w:date="2018-11-30T14:54:00Z">
        <w:r w:rsidR="00D632EE" w:rsidRPr="00920004">
          <w:rPr>
            <w:rPrChange w:id="37689" w:author="phuong vu" w:date="2018-11-30T22:36:00Z">
              <w:rPr/>
            </w:rPrChange>
          </w:rPr>
          <w:fldChar w:fldCharType="end"/>
        </w:r>
        <w:r w:rsidR="00D632EE" w:rsidRPr="00920004">
          <w:rPr>
            <w:rPrChange w:id="37690" w:author="phuong vu" w:date="2018-11-30T22:36:00Z">
              <w:rPr/>
            </w:rPrChange>
          </w:rPr>
          <w:t>.</w:t>
        </w:r>
        <w:r w:rsidR="00D632EE" w:rsidRPr="00920004">
          <w:rPr>
            <w:rPrChange w:id="37691" w:author="phuong vu" w:date="2018-11-30T22:36:00Z">
              <w:rPr/>
            </w:rPrChange>
          </w:rPr>
          <w:fldChar w:fldCharType="begin"/>
        </w:r>
        <w:r w:rsidR="00D632EE" w:rsidRPr="00920004">
          <w:rPr>
            <w:rPrChange w:id="37692" w:author="phuong vu" w:date="2018-11-30T22:36:00Z">
              <w:rPr/>
            </w:rPrChange>
          </w:rPr>
          <w:instrText xml:space="preserve"> SEQ Bảng \* ARABIC \s 1 </w:instrText>
        </w:r>
      </w:ins>
      <w:r w:rsidR="00D632EE" w:rsidRPr="00920004">
        <w:rPr>
          <w:rPrChange w:id="37693" w:author="phuong vu" w:date="2018-11-30T22:36:00Z">
            <w:rPr/>
          </w:rPrChange>
        </w:rPr>
        <w:fldChar w:fldCharType="separate"/>
      </w:r>
      <w:ins w:id="37694" w:author="phuong vu" w:date="2018-11-30T22:44:00Z">
        <w:r w:rsidR="00B5490C">
          <w:rPr>
            <w:noProof/>
          </w:rPr>
          <w:t>24</w:t>
        </w:r>
      </w:ins>
      <w:ins w:id="37695" w:author="phuong vu" w:date="2018-11-30T14:54:00Z">
        <w:r w:rsidR="00D632EE" w:rsidRPr="00920004">
          <w:rPr>
            <w:rPrChange w:id="37696" w:author="phuong vu" w:date="2018-11-30T22:36:00Z">
              <w:rPr/>
            </w:rPrChange>
          </w:rPr>
          <w:fldChar w:fldCharType="end"/>
        </w:r>
      </w:ins>
      <w:ins w:id="37697" w:author="phuong vu" w:date="2018-11-30T14:07:00Z">
        <w:r w:rsidRPr="00920004">
          <w:rPr>
            <w:rPrChange w:id="37698" w:author="phuong vu" w:date="2018-11-30T22:36:00Z">
              <w:rPr/>
            </w:rPrChange>
          </w:rPr>
          <w:t xml:space="preserve"> Bảng dữ liệu hình ảnh</w:t>
        </w:r>
        <w:bookmarkEnd w:id="37681"/>
      </w:ins>
    </w:p>
    <w:p w14:paraId="4D9D5A81" w14:textId="77777777" w:rsidR="006871B5" w:rsidRPr="00920004" w:rsidRDefault="006871B5" w:rsidP="00941ED9">
      <w:pPr>
        <w:rPr>
          <w:ins w:id="37699" w:author="phuong vu" w:date="2018-11-30T14:07:00Z"/>
          <w:b/>
          <w:lang w:val="en-US"/>
          <w:rPrChange w:id="37700" w:author="phuong vu" w:date="2018-11-30T22:36:00Z">
            <w:rPr>
              <w:ins w:id="37701" w:author="phuong vu" w:date="2018-11-30T14:07:00Z"/>
              <w:lang w:val="en-US"/>
            </w:rPr>
          </w:rPrChange>
        </w:rPr>
        <w:pPrChange w:id="37702" w:author="phuong vu" w:date="2018-11-30T21:43:00Z">
          <w:pPr>
            <w:spacing w:line="276" w:lineRule="auto"/>
          </w:pPr>
        </w:pPrChange>
      </w:pPr>
      <w:ins w:id="37703" w:author="phuong vu" w:date="2018-11-30T14:07:00Z">
        <w:r w:rsidRPr="00920004">
          <w:rPr>
            <w:b/>
            <w:lang w:val="en-US"/>
            <w:rPrChange w:id="37704" w:author="phuong vu" w:date="2018-11-30T22:36:00Z">
              <w:rPr>
                <w:lang w:val="en-US"/>
              </w:rPr>
            </w:rPrChange>
          </w:rPr>
          <w:t>BẢNG ORDER_DETAIL</w:t>
        </w:r>
      </w:ins>
    </w:p>
    <w:tbl>
      <w:tblPr>
        <w:tblStyle w:val="TableGrid"/>
        <w:tblW w:w="8777" w:type="dxa"/>
        <w:tblLook w:val="04A0" w:firstRow="1" w:lastRow="0" w:firstColumn="1" w:lastColumn="0" w:noHBand="0" w:noVBand="1"/>
        <w:tblPrChange w:id="37705" w:author="phuong vu" w:date="2018-11-30T21:54:00Z">
          <w:tblPr>
            <w:tblStyle w:val="TableGrid"/>
            <w:tblW w:w="8777" w:type="dxa"/>
            <w:tblLook w:val="04A0" w:firstRow="1" w:lastRow="0" w:firstColumn="1" w:lastColumn="0" w:noHBand="0" w:noVBand="1"/>
          </w:tblPr>
        </w:tblPrChange>
      </w:tblPr>
      <w:tblGrid>
        <w:gridCol w:w="685"/>
        <w:gridCol w:w="1786"/>
        <w:gridCol w:w="1127"/>
        <w:gridCol w:w="858"/>
        <w:gridCol w:w="835"/>
        <w:gridCol w:w="957"/>
        <w:gridCol w:w="2529"/>
        <w:tblGridChange w:id="37706">
          <w:tblGrid>
            <w:gridCol w:w="664"/>
            <w:gridCol w:w="1719"/>
            <w:gridCol w:w="1086"/>
            <w:gridCol w:w="770"/>
            <w:gridCol w:w="997"/>
            <w:gridCol w:w="1110"/>
            <w:gridCol w:w="2431"/>
          </w:tblGrid>
        </w:tblGridChange>
      </w:tblGrid>
      <w:tr w:rsidR="00E452E5" w:rsidRPr="00920004" w14:paraId="5A10FA9D" w14:textId="77777777" w:rsidTr="00727C9A">
        <w:trPr>
          <w:trHeight w:val="300"/>
          <w:ins w:id="37707" w:author="phuong vu" w:date="2018-11-30T14:07:00Z"/>
          <w:trPrChange w:id="37708" w:author="phuong vu" w:date="2018-11-30T21:54:00Z">
            <w:trPr>
              <w:trHeight w:val="300"/>
            </w:trPr>
          </w:trPrChange>
        </w:trPr>
        <w:tc>
          <w:tcPr>
            <w:tcW w:w="682" w:type="dxa"/>
            <w:noWrap/>
            <w:vAlign w:val="center"/>
            <w:hideMark/>
            <w:tcPrChange w:id="37709" w:author="phuong vu" w:date="2018-11-30T21:54:00Z">
              <w:tcPr>
                <w:tcW w:w="672" w:type="dxa"/>
                <w:noWrap/>
                <w:vAlign w:val="center"/>
                <w:hideMark/>
              </w:tcPr>
            </w:tcPrChange>
          </w:tcPr>
          <w:p w14:paraId="28A5DDB5" w14:textId="77777777" w:rsidR="006871B5" w:rsidRPr="00920004" w:rsidRDefault="006871B5" w:rsidP="00BD0851">
            <w:pPr>
              <w:spacing w:before="240" w:line="0" w:lineRule="atLeast"/>
              <w:jc w:val="center"/>
              <w:rPr>
                <w:ins w:id="37710" w:author="phuong vu" w:date="2018-11-30T14:07:00Z"/>
                <w:b/>
                <w:bCs/>
                <w:rPrChange w:id="37711" w:author="phuong vu" w:date="2018-11-30T22:36:00Z">
                  <w:rPr>
                    <w:ins w:id="37712" w:author="phuong vu" w:date="2018-11-30T14:07:00Z"/>
                    <w:b/>
                    <w:bCs/>
                  </w:rPr>
                </w:rPrChange>
              </w:rPr>
              <w:pPrChange w:id="37713" w:author="phuong vu" w:date="2018-11-30T14:16:00Z">
                <w:pPr>
                  <w:spacing w:line="276" w:lineRule="auto"/>
                  <w:jc w:val="center"/>
                </w:pPr>
              </w:pPrChange>
            </w:pPr>
            <w:ins w:id="37714" w:author="phuong vu" w:date="2018-11-30T14:07:00Z">
              <w:r w:rsidRPr="00920004">
                <w:rPr>
                  <w:b/>
                  <w:bCs/>
                  <w:lang w:val="da-DK"/>
                  <w:rPrChange w:id="37715" w:author="phuong vu" w:date="2018-11-30T22:36:00Z">
                    <w:rPr>
                      <w:b/>
                      <w:bCs/>
                      <w:lang w:val="da-DK"/>
                    </w:rPr>
                  </w:rPrChange>
                </w:rPr>
                <w:t>STT</w:t>
              </w:r>
            </w:ins>
          </w:p>
        </w:tc>
        <w:tc>
          <w:tcPr>
            <w:tcW w:w="1653" w:type="dxa"/>
            <w:noWrap/>
            <w:vAlign w:val="center"/>
            <w:hideMark/>
            <w:tcPrChange w:id="37716" w:author="phuong vu" w:date="2018-11-30T21:54:00Z">
              <w:tcPr>
                <w:tcW w:w="1745" w:type="dxa"/>
                <w:noWrap/>
                <w:vAlign w:val="center"/>
                <w:hideMark/>
              </w:tcPr>
            </w:tcPrChange>
          </w:tcPr>
          <w:p w14:paraId="7E37303B" w14:textId="77777777" w:rsidR="006871B5" w:rsidRPr="00920004" w:rsidRDefault="006871B5" w:rsidP="00BD0851">
            <w:pPr>
              <w:spacing w:before="240" w:line="0" w:lineRule="atLeast"/>
              <w:jc w:val="center"/>
              <w:rPr>
                <w:ins w:id="37717" w:author="phuong vu" w:date="2018-11-30T14:07:00Z"/>
                <w:b/>
                <w:bCs/>
                <w:rPrChange w:id="37718" w:author="phuong vu" w:date="2018-11-30T22:36:00Z">
                  <w:rPr>
                    <w:ins w:id="37719" w:author="phuong vu" w:date="2018-11-30T14:07:00Z"/>
                    <w:b/>
                    <w:bCs/>
                  </w:rPr>
                </w:rPrChange>
              </w:rPr>
              <w:pPrChange w:id="37720" w:author="phuong vu" w:date="2018-11-30T14:16:00Z">
                <w:pPr>
                  <w:spacing w:line="276" w:lineRule="auto"/>
                  <w:jc w:val="center"/>
                </w:pPr>
              </w:pPrChange>
            </w:pPr>
            <w:ins w:id="37721" w:author="phuong vu" w:date="2018-11-30T14:07:00Z">
              <w:r w:rsidRPr="00920004">
                <w:rPr>
                  <w:b/>
                  <w:bCs/>
                  <w:lang w:val="da-DK"/>
                  <w:rPrChange w:id="37722" w:author="phuong vu" w:date="2018-11-30T22:36:00Z">
                    <w:rPr>
                      <w:b/>
                      <w:bCs/>
                      <w:lang w:val="da-DK"/>
                    </w:rPr>
                  </w:rPrChange>
                </w:rPr>
                <w:t>Tên trường</w:t>
              </w:r>
            </w:ins>
          </w:p>
        </w:tc>
        <w:tc>
          <w:tcPr>
            <w:tcW w:w="1172" w:type="dxa"/>
            <w:noWrap/>
            <w:vAlign w:val="center"/>
            <w:hideMark/>
            <w:tcPrChange w:id="37723" w:author="phuong vu" w:date="2018-11-30T21:54:00Z">
              <w:tcPr>
                <w:tcW w:w="1101" w:type="dxa"/>
                <w:noWrap/>
                <w:vAlign w:val="center"/>
                <w:hideMark/>
              </w:tcPr>
            </w:tcPrChange>
          </w:tcPr>
          <w:p w14:paraId="26425294" w14:textId="77777777" w:rsidR="006871B5" w:rsidRPr="00920004" w:rsidRDefault="006871B5" w:rsidP="00BD0851">
            <w:pPr>
              <w:spacing w:before="240" w:line="0" w:lineRule="atLeast"/>
              <w:jc w:val="center"/>
              <w:rPr>
                <w:ins w:id="37724" w:author="phuong vu" w:date="2018-11-30T14:07:00Z"/>
                <w:b/>
                <w:bCs/>
                <w:rPrChange w:id="37725" w:author="phuong vu" w:date="2018-11-30T22:36:00Z">
                  <w:rPr>
                    <w:ins w:id="37726" w:author="phuong vu" w:date="2018-11-30T14:07:00Z"/>
                    <w:b/>
                    <w:bCs/>
                  </w:rPr>
                </w:rPrChange>
              </w:rPr>
              <w:pPrChange w:id="37727" w:author="phuong vu" w:date="2018-11-30T14:16:00Z">
                <w:pPr>
                  <w:spacing w:line="276" w:lineRule="auto"/>
                  <w:jc w:val="center"/>
                </w:pPr>
              </w:pPrChange>
            </w:pPr>
            <w:ins w:id="37728" w:author="phuong vu" w:date="2018-11-30T14:07:00Z">
              <w:r w:rsidRPr="00920004">
                <w:rPr>
                  <w:b/>
                  <w:bCs/>
                  <w:lang w:val="da-DK"/>
                  <w:rPrChange w:id="37729" w:author="phuong vu" w:date="2018-11-30T22:36:00Z">
                    <w:rPr>
                      <w:b/>
                      <w:bCs/>
                      <w:lang w:val="da-DK"/>
                    </w:rPr>
                  </w:rPrChange>
                </w:rPr>
                <w:t>Kiểu</w:t>
              </w:r>
            </w:ins>
          </w:p>
        </w:tc>
        <w:tc>
          <w:tcPr>
            <w:tcW w:w="890" w:type="dxa"/>
            <w:noWrap/>
            <w:vAlign w:val="center"/>
            <w:hideMark/>
            <w:tcPrChange w:id="37730" w:author="phuong vu" w:date="2018-11-30T21:54:00Z">
              <w:tcPr>
                <w:tcW w:w="779" w:type="dxa"/>
                <w:noWrap/>
                <w:vAlign w:val="center"/>
                <w:hideMark/>
              </w:tcPr>
            </w:tcPrChange>
          </w:tcPr>
          <w:p w14:paraId="5966B714" w14:textId="77777777" w:rsidR="006871B5" w:rsidRPr="00920004" w:rsidRDefault="006871B5" w:rsidP="00BD0851">
            <w:pPr>
              <w:spacing w:before="240" w:line="0" w:lineRule="atLeast"/>
              <w:jc w:val="center"/>
              <w:rPr>
                <w:ins w:id="37731" w:author="phuong vu" w:date="2018-11-30T14:07:00Z"/>
                <w:b/>
                <w:bCs/>
                <w:rPrChange w:id="37732" w:author="phuong vu" w:date="2018-11-30T22:36:00Z">
                  <w:rPr>
                    <w:ins w:id="37733" w:author="phuong vu" w:date="2018-11-30T14:07:00Z"/>
                    <w:b/>
                    <w:bCs/>
                  </w:rPr>
                </w:rPrChange>
              </w:rPr>
              <w:pPrChange w:id="37734" w:author="phuong vu" w:date="2018-11-30T14:16:00Z">
                <w:pPr>
                  <w:spacing w:line="276" w:lineRule="auto"/>
                  <w:jc w:val="center"/>
                </w:pPr>
              </w:pPrChange>
            </w:pPr>
            <w:ins w:id="37735" w:author="phuong vu" w:date="2018-11-30T14:07:00Z">
              <w:r w:rsidRPr="00920004">
                <w:rPr>
                  <w:b/>
                  <w:bCs/>
                  <w:lang w:val="da-DK"/>
                  <w:rPrChange w:id="37736" w:author="phuong vu" w:date="2018-11-30T22:36:00Z">
                    <w:rPr>
                      <w:b/>
                      <w:bCs/>
                      <w:lang w:val="da-DK"/>
                    </w:rPr>
                  </w:rPrChange>
                </w:rPr>
                <w:t>Chấp nhận Null</w:t>
              </w:r>
            </w:ins>
          </w:p>
        </w:tc>
        <w:tc>
          <w:tcPr>
            <w:tcW w:w="865" w:type="dxa"/>
            <w:noWrap/>
            <w:vAlign w:val="center"/>
            <w:hideMark/>
            <w:tcPrChange w:id="37737" w:author="phuong vu" w:date="2018-11-30T21:54:00Z">
              <w:tcPr>
                <w:tcW w:w="1072" w:type="dxa"/>
                <w:noWrap/>
                <w:vAlign w:val="center"/>
                <w:hideMark/>
              </w:tcPr>
            </w:tcPrChange>
          </w:tcPr>
          <w:p w14:paraId="548A66C3" w14:textId="77777777" w:rsidR="006871B5" w:rsidRPr="00920004" w:rsidRDefault="006871B5" w:rsidP="00BD0851">
            <w:pPr>
              <w:spacing w:before="240" w:line="0" w:lineRule="atLeast"/>
              <w:jc w:val="center"/>
              <w:rPr>
                <w:ins w:id="37738" w:author="phuong vu" w:date="2018-11-30T14:07:00Z"/>
                <w:b/>
                <w:bCs/>
                <w:rPrChange w:id="37739" w:author="phuong vu" w:date="2018-11-30T22:36:00Z">
                  <w:rPr>
                    <w:ins w:id="37740" w:author="phuong vu" w:date="2018-11-30T14:07:00Z"/>
                    <w:b/>
                    <w:bCs/>
                  </w:rPr>
                </w:rPrChange>
              </w:rPr>
              <w:pPrChange w:id="37741" w:author="phuong vu" w:date="2018-11-30T14:16:00Z">
                <w:pPr>
                  <w:spacing w:line="276" w:lineRule="auto"/>
                  <w:jc w:val="center"/>
                </w:pPr>
              </w:pPrChange>
            </w:pPr>
            <w:ins w:id="37742" w:author="phuong vu" w:date="2018-11-30T14:07:00Z">
              <w:r w:rsidRPr="00920004">
                <w:rPr>
                  <w:b/>
                  <w:bCs/>
                  <w:lang w:val="da-DK"/>
                  <w:rPrChange w:id="37743" w:author="phuong vu" w:date="2018-11-30T22:36:00Z">
                    <w:rPr>
                      <w:b/>
                      <w:bCs/>
                      <w:lang w:val="da-DK"/>
                    </w:rPr>
                  </w:rPrChange>
                </w:rPr>
                <w:t>Khóa chính</w:t>
              </w:r>
            </w:ins>
          </w:p>
        </w:tc>
        <w:tc>
          <w:tcPr>
            <w:tcW w:w="994" w:type="dxa"/>
            <w:noWrap/>
            <w:vAlign w:val="center"/>
            <w:hideMark/>
            <w:tcPrChange w:id="37744" w:author="phuong vu" w:date="2018-11-30T21:54:00Z">
              <w:tcPr>
                <w:tcW w:w="1196" w:type="dxa"/>
                <w:noWrap/>
                <w:vAlign w:val="center"/>
                <w:hideMark/>
              </w:tcPr>
            </w:tcPrChange>
          </w:tcPr>
          <w:p w14:paraId="5C952147" w14:textId="77777777" w:rsidR="006871B5" w:rsidRPr="00920004" w:rsidRDefault="006871B5" w:rsidP="00BD0851">
            <w:pPr>
              <w:spacing w:before="240" w:line="0" w:lineRule="atLeast"/>
              <w:jc w:val="center"/>
              <w:rPr>
                <w:ins w:id="37745" w:author="phuong vu" w:date="2018-11-30T14:07:00Z"/>
                <w:b/>
                <w:bCs/>
                <w:rPrChange w:id="37746" w:author="phuong vu" w:date="2018-11-30T22:36:00Z">
                  <w:rPr>
                    <w:ins w:id="37747" w:author="phuong vu" w:date="2018-11-30T14:07:00Z"/>
                    <w:b/>
                    <w:bCs/>
                  </w:rPr>
                </w:rPrChange>
              </w:rPr>
              <w:pPrChange w:id="37748" w:author="phuong vu" w:date="2018-11-30T14:16:00Z">
                <w:pPr>
                  <w:spacing w:line="276" w:lineRule="auto"/>
                  <w:jc w:val="center"/>
                </w:pPr>
              </w:pPrChange>
            </w:pPr>
            <w:ins w:id="37749" w:author="phuong vu" w:date="2018-11-30T14:07:00Z">
              <w:r w:rsidRPr="00920004">
                <w:rPr>
                  <w:b/>
                  <w:bCs/>
                  <w:lang w:val="da-DK"/>
                  <w:rPrChange w:id="37750" w:author="phuong vu" w:date="2018-11-30T22:36:00Z">
                    <w:rPr>
                      <w:b/>
                      <w:bCs/>
                      <w:lang w:val="da-DK"/>
                    </w:rPr>
                  </w:rPrChange>
                </w:rPr>
                <w:t>Khóa ngoại</w:t>
              </w:r>
            </w:ins>
          </w:p>
        </w:tc>
        <w:tc>
          <w:tcPr>
            <w:tcW w:w="2521" w:type="dxa"/>
            <w:noWrap/>
            <w:vAlign w:val="center"/>
            <w:hideMark/>
            <w:tcPrChange w:id="37751" w:author="phuong vu" w:date="2018-11-30T21:54:00Z">
              <w:tcPr>
                <w:tcW w:w="2212" w:type="dxa"/>
                <w:noWrap/>
                <w:vAlign w:val="center"/>
                <w:hideMark/>
              </w:tcPr>
            </w:tcPrChange>
          </w:tcPr>
          <w:p w14:paraId="602A83D9" w14:textId="77777777" w:rsidR="006871B5" w:rsidRPr="00920004" w:rsidRDefault="006871B5" w:rsidP="00BD0851">
            <w:pPr>
              <w:spacing w:before="240" w:line="0" w:lineRule="atLeast"/>
              <w:jc w:val="center"/>
              <w:rPr>
                <w:ins w:id="37752" w:author="phuong vu" w:date="2018-11-30T14:07:00Z"/>
                <w:b/>
                <w:bCs/>
                <w:rPrChange w:id="37753" w:author="phuong vu" w:date="2018-11-30T22:36:00Z">
                  <w:rPr>
                    <w:ins w:id="37754" w:author="phuong vu" w:date="2018-11-30T14:07:00Z"/>
                    <w:b/>
                    <w:bCs/>
                  </w:rPr>
                </w:rPrChange>
              </w:rPr>
              <w:pPrChange w:id="37755" w:author="phuong vu" w:date="2018-11-30T14:16:00Z">
                <w:pPr>
                  <w:spacing w:line="276" w:lineRule="auto"/>
                  <w:jc w:val="center"/>
                </w:pPr>
              </w:pPrChange>
            </w:pPr>
            <w:ins w:id="37756" w:author="phuong vu" w:date="2018-11-30T14:07:00Z">
              <w:r w:rsidRPr="00920004">
                <w:rPr>
                  <w:b/>
                  <w:bCs/>
                  <w:lang w:val="da-DK"/>
                  <w:rPrChange w:id="37757" w:author="phuong vu" w:date="2018-11-30T22:36:00Z">
                    <w:rPr>
                      <w:b/>
                      <w:bCs/>
                      <w:lang w:val="da-DK"/>
                    </w:rPr>
                  </w:rPrChange>
                </w:rPr>
                <w:t>Mô tả</w:t>
              </w:r>
            </w:ins>
          </w:p>
        </w:tc>
      </w:tr>
      <w:tr w:rsidR="00E452E5" w:rsidRPr="00920004" w14:paraId="66BDA440" w14:textId="77777777" w:rsidTr="00727C9A">
        <w:trPr>
          <w:trHeight w:val="300"/>
          <w:ins w:id="37758" w:author="phuong vu" w:date="2018-11-30T14:07:00Z"/>
          <w:trPrChange w:id="37759" w:author="phuong vu" w:date="2018-11-30T21:54:00Z">
            <w:trPr>
              <w:trHeight w:val="300"/>
            </w:trPr>
          </w:trPrChange>
        </w:trPr>
        <w:tc>
          <w:tcPr>
            <w:tcW w:w="682" w:type="dxa"/>
            <w:noWrap/>
            <w:hideMark/>
            <w:tcPrChange w:id="37760" w:author="phuong vu" w:date="2018-11-30T21:54:00Z">
              <w:tcPr>
                <w:tcW w:w="672" w:type="dxa"/>
                <w:noWrap/>
                <w:hideMark/>
              </w:tcPr>
            </w:tcPrChange>
          </w:tcPr>
          <w:p w14:paraId="586B509F" w14:textId="77777777" w:rsidR="006871B5" w:rsidRPr="00920004" w:rsidRDefault="006871B5" w:rsidP="00BD0851">
            <w:pPr>
              <w:spacing w:before="240" w:line="0" w:lineRule="atLeast"/>
              <w:rPr>
                <w:ins w:id="37761" w:author="phuong vu" w:date="2018-11-30T14:07:00Z"/>
                <w:rPrChange w:id="37762" w:author="phuong vu" w:date="2018-11-30T22:36:00Z">
                  <w:rPr>
                    <w:ins w:id="37763" w:author="phuong vu" w:date="2018-11-30T14:07:00Z"/>
                  </w:rPr>
                </w:rPrChange>
              </w:rPr>
              <w:pPrChange w:id="37764" w:author="phuong vu" w:date="2018-11-30T14:16:00Z">
                <w:pPr>
                  <w:spacing w:line="276" w:lineRule="auto"/>
                </w:pPr>
              </w:pPrChange>
            </w:pPr>
            <w:ins w:id="37765" w:author="phuong vu" w:date="2018-11-30T14:07:00Z">
              <w:r w:rsidRPr="00920004">
                <w:rPr>
                  <w:rPrChange w:id="37766" w:author="phuong vu" w:date="2018-11-30T22:36:00Z">
                    <w:rPr/>
                  </w:rPrChange>
                </w:rPr>
                <w:t>1</w:t>
              </w:r>
            </w:ins>
          </w:p>
        </w:tc>
        <w:tc>
          <w:tcPr>
            <w:tcW w:w="1653" w:type="dxa"/>
            <w:noWrap/>
            <w:hideMark/>
            <w:tcPrChange w:id="37767" w:author="phuong vu" w:date="2018-11-30T21:54:00Z">
              <w:tcPr>
                <w:tcW w:w="1745" w:type="dxa"/>
                <w:noWrap/>
                <w:hideMark/>
              </w:tcPr>
            </w:tcPrChange>
          </w:tcPr>
          <w:p w14:paraId="2800B9B5" w14:textId="77777777" w:rsidR="006871B5" w:rsidRPr="00920004" w:rsidRDefault="006871B5" w:rsidP="00E452E5">
            <w:pPr>
              <w:rPr>
                <w:ins w:id="37768" w:author="phuong vu" w:date="2018-11-30T14:07:00Z"/>
                <w:rPrChange w:id="37769" w:author="phuong vu" w:date="2018-11-30T22:36:00Z">
                  <w:rPr>
                    <w:ins w:id="37770" w:author="phuong vu" w:date="2018-11-30T14:07:00Z"/>
                  </w:rPr>
                </w:rPrChange>
              </w:rPr>
              <w:pPrChange w:id="37771" w:author="phuong vu" w:date="2018-11-30T21:44:00Z">
                <w:pPr>
                  <w:spacing w:line="276" w:lineRule="auto"/>
                </w:pPr>
              </w:pPrChange>
            </w:pPr>
            <w:ins w:id="37772" w:author="phuong vu" w:date="2018-11-30T14:07:00Z">
              <w:r w:rsidRPr="00920004">
                <w:rPr>
                  <w:rPrChange w:id="37773" w:author="phuong vu" w:date="2018-11-30T22:36:00Z">
                    <w:rPr/>
                  </w:rPrChange>
                </w:rPr>
                <w:t>id</w:t>
              </w:r>
            </w:ins>
          </w:p>
        </w:tc>
        <w:tc>
          <w:tcPr>
            <w:tcW w:w="1172" w:type="dxa"/>
            <w:noWrap/>
            <w:hideMark/>
            <w:tcPrChange w:id="37774" w:author="phuong vu" w:date="2018-11-30T21:54:00Z">
              <w:tcPr>
                <w:tcW w:w="1101" w:type="dxa"/>
                <w:noWrap/>
                <w:hideMark/>
              </w:tcPr>
            </w:tcPrChange>
          </w:tcPr>
          <w:p w14:paraId="3EE11558" w14:textId="77777777" w:rsidR="006871B5" w:rsidRPr="00920004" w:rsidRDefault="006871B5" w:rsidP="00E452E5">
            <w:pPr>
              <w:rPr>
                <w:ins w:id="37775" w:author="phuong vu" w:date="2018-11-30T14:07:00Z"/>
                <w:rPrChange w:id="37776" w:author="phuong vu" w:date="2018-11-30T22:36:00Z">
                  <w:rPr>
                    <w:ins w:id="37777" w:author="phuong vu" w:date="2018-11-30T14:07:00Z"/>
                  </w:rPr>
                </w:rPrChange>
              </w:rPr>
              <w:pPrChange w:id="37778" w:author="phuong vu" w:date="2018-11-30T21:44:00Z">
                <w:pPr>
                  <w:spacing w:line="276" w:lineRule="auto"/>
                </w:pPr>
              </w:pPrChange>
            </w:pPr>
            <w:ins w:id="37779" w:author="phuong vu" w:date="2018-11-30T14:07:00Z">
              <w:r w:rsidRPr="00920004">
                <w:rPr>
                  <w:rPrChange w:id="37780" w:author="phuong vu" w:date="2018-11-30T22:36:00Z">
                    <w:rPr/>
                  </w:rPrChange>
                </w:rPr>
                <w:t>numeric</w:t>
              </w:r>
            </w:ins>
          </w:p>
        </w:tc>
        <w:tc>
          <w:tcPr>
            <w:tcW w:w="890" w:type="dxa"/>
            <w:noWrap/>
            <w:vAlign w:val="center"/>
            <w:hideMark/>
            <w:tcPrChange w:id="37781" w:author="phuong vu" w:date="2018-11-30T21:54:00Z">
              <w:tcPr>
                <w:tcW w:w="779" w:type="dxa"/>
                <w:noWrap/>
                <w:vAlign w:val="center"/>
                <w:hideMark/>
              </w:tcPr>
            </w:tcPrChange>
          </w:tcPr>
          <w:p w14:paraId="5BFC9A79" w14:textId="77777777" w:rsidR="006871B5" w:rsidRPr="00920004" w:rsidRDefault="006871B5" w:rsidP="00E452E5">
            <w:pPr>
              <w:jc w:val="center"/>
              <w:rPr>
                <w:ins w:id="37782" w:author="phuong vu" w:date="2018-11-30T14:07:00Z"/>
                <w:rPrChange w:id="37783" w:author="phuong vu" w:date="2018-11-30T22:36:00Z">
                  <w:rPr>
                    <w:ins w:id="37784" w:author="phuong vu" w:date="2018-11-30T14:07:00Z"/>
                  </w:rPr>
                </w:rPrChange>
              </w:rPr>
              <w:pPrChange w:id="37785" w:author="phuong vu" w:date="2018-11-30T21:44:00Z">
                <w:pPr>
                  <w:spacing w:line="276" w:lineRule="auto"/>
                  <w:jc w:val="center"/>
                </w:pPr>
              </w:pPrChange>
            </w:pPr>
          </w:p>
        </w:tc>
        <w:tc>
          <w:tcPr>
            <w:tcW w:w="865" w:type="dxa"/>
            <w:noWrap/>
            <w:vAlign w:val="center"/>
            <w:hideMark/>
            <w:tcPrChange w:id="37786" w:author="phuong vu" w:date="2018-11-30T21:54:00Z">
              <w:tcPr>
                <w:tcW w:w="1072" w:type="dxa"/>
                <w:noWrap/>
                <w:vAlign w:val="center"/>
                <w:hideMark/>
              </w:tcPr>
            </w:tcPrChange>
          </w:tcPr>
          <w:p w14:paraId="04BEF511" w14:textId="77777777" w:rsidR="006871B5" w:rsidRPr="00920004" w:rsidRDefault="006871B5" w:rsidP="00E452E5">
            <w:pPr>
              <w:jc w:val="center"/>
              <w:rPr>
                <w:ins w:id="37787" w:author="phuong vu" w:date="2018-11-30T14:07:00Z"/>
                <w:rPrChange w:id="37788" w:author="phuong vu" w:date="2018-11-30T22:36:00Z">
                  <w:rPr>
                    <w:ins w:id="37789" w:author="phuong vu" w:date="2018-11-30T14:07:00Z"/>
                  </w:rPr>
                </w:rPrChange>
              </w:rPr>
              <w:pPrChange w:id="37790" w:author="phuong vu" w:date="2018-11-30T21:44:00Z">
                <w:pPr>
                  <w:spacing w:line="276" w:lineRule="auto"/>
                  <w:jc w:val="center"/>
                </w:pPr>
              </w:pPrChange>
            </w:pPr>
            <w:ins w:id="37791" w:author="phuong vu" w:date="2018-11-30T14:07:00Z">
              <w:r w:rsidRPr="00920004">
                <w:rPr>
                  <w:rPrChange w:id="37792" w:author="phuong vu" w:date="2018-11-30T22:36:00Z">
                    <w:rPr/>
                  </w:rPrChange>
                </w:rPr>
                <w:t>X</w:t>
              </w:r>
            </w:ins>
          </w:p>
        </w:tc>
        <w:tc>
          <w:tcPr>
            <w:tcW w:w="994" w:type="dxa"/>
            <w:noWrap/>
            <w:vAlign w:val="center"/>
            <w:hideMark/>
            <w:tcPrChange w:id="37793" w:author="phuong vu" w:date="2018-11-30T21:54:00Z">
              <w:tcPr>
                <w:tcW w:w="1196" w:type="dxa"/>
                <w:noWrap/>
                <w:vAlign w:val="center"/>
                <w:hideMark/>
              </w:tcPr>
            </w:tcPrChange>
          </w:tcPr>
          <w:p w14:paraId="2CCC503D" w14:textId="77777777" w:rsidR="006871B5" w:rsidRPr="00920004" w:rsidRDefault="006871B5" w:rsidP="00E452E5">
            <w:pPr>
              <w:jc w:val="center"/>
              <w:rPr>
                <w:ins w:id="37794" w:author="phuong vu" w:date="2018-11-30T14:07:00Z"/>
                <w:rPrChange w:id="37795" w:author="phuong vu" w:date="2018-11-30T22:36:00Z">
                  <w:rPr>
                    <w:ins w:id="37796" w:author="phuong vu" w:date="2018-11-30T14:07:00Z"/>
                  </w:rPr>
                </w:rPrChange>
              </w:rPr>
              <w:pPrChange w:id="37797" w:author="phuong vu" w:date="2018-11-30T21:44:00Z">
                <w:pPr>
                  <w:spacing w:line="276" w:lineRule="auto"/>
                  <w:jc w:val="center"/>
                </w:pPr>
              </w:pPrChange>
            </w:pPr>
          </w:p>
        </w:tc>
        <w:tc>
          <w:tcPr>
            <w:tcW w:w="2521" w:type="dxa"/>
            <w:noWrap/>
            <w:hideMark/>
            <w:tcPrChange w:id="37798" w:author="phuong vu" w:date="2018-11-30T21:54:00Z">
              <w:tcPr>
                <w:tcW w:w="2212" w:type="dxa"/>
                <w:noWrap/>
                <w:hideMark/>
              </w:tcPr>
            </w:tcPrChange>
          </w:tcPr>
          <w:p w14:paraId="352EFD71" w14:textId="77777777" w:rsidR="006871B5" w:rsidRPr="00920004" w:rsidRDefault="006871B5" w:rsidP="00E452E5">
            <w:pPr>
              <w:rPr>
                <w:ins w:id="37799" w:author="phuong vu" w:date="2018-11-30T14:07:00Z"/>
                <w:lang w:val="en-US"/>
                <w:rPrChange w:id="37800" w:author="phuong vu" w:date="2018-11-30T22:36:00Z">
                  <w:rPr>
                    <w:ins w:id="37801" w:author="phuong vu" w:date="2018-11-30T14:07:00Z"/>
                    <w:lang w:val="en-US"/>
                  </w:rPr>
                </w:rPrChange>
              </w:rPr>
              <w:pPrChange w:id="37802" w:author="phuong vu" w:date="2018-11-30T21:44:00Z">
                <w:pPr>
                  <w:spacing w:line="276" w:lineRule="auto"/>
                </w:pPr>
              </w:pPrChange>
            </w:pPr>
            <w:ins w:id="37803" w:author="phuong vu" w:date="2018-11-30T14:07:00Z">
              <w:r w:rsidRPr="00920004">
                <w:rPr>
                  <w:rPrChange w:id="37804" w:author="phuong vu" w:date="2018-11-30T22:36:00Z">
                    <w:rPr/>
                  </w:rPrChange>
                </w:rPr>
                <w:t>ID chi tiết đ</w:t>
              </w:r>
              <w:r w:rsidRPr="00920004">
                <w:rPr>
                  <w:lang w:val="en-US"/>
                  <w:rPrChange w:id="37805" w:author="phuong vu" w:date="2018-11-30T22:36:00Z">
                    <w:rPr>
                      <w:lang w:val="en-US"/>
                    </w:rPr>
                  </w:rPrChange>
                </w:rPr>
                <w:t>ơn hàng</w:t>
              </w:r>
            </w:ins>
          </w:p>
        </w:tc>
      </w:tr>
      <w:tr w:rsidR="00E452E5" w:rsidRPr="00920004" w14:paraId="5AE123DD" w14:textId="77777777" w:rsidTr="00727C9A">
        <w:trPr>
          <w:trHeight w:val="300"/>
          <w:ins w:id="37806" w:author="phuong vu" w:date="2018-11-30T14:07:00Z"/>
          <w:trPrChange w:id="37807" w:author="phuong vu" w:date="2018-11-30T21:54:00Z">
            <w:trPr>
              <w:trHeight w:val="300"/>
            </w:trPr>
          </w:trPrChange>
        </w:trPr>
        <w:tc>
          <w:tcPr>
            <w:tcW w:w="682" w:type="dxa"/>
            <w:noWrap/>
            <w:hideMark/>
            <w:tcPrChange w:id="37808" w:author="phuong vu" w:date="2018-11-30T21:54:00Z">
              <w:tcPr>
                <w:tcW w:w="672" w:type="dxa"/>
                <w:noWrap/>
                <w:hideMark/>
              </w:tcPr>
            </w:tcPrChange>
          </w:tcPr>
          <w:p w14:paraId="1453210A" w14:textId="77777777" w:rsidR="006871B5" w:rsidRPr="00920004" w:rsidRDefault="006871B5" w:rsidP="00BD0851">
            <w:pPr>
              <w:spacing w:before="240" w:line="0" w:lineRule="atLeast"/>
              <w:rPr>
                <w:ins w:id="37809" w:author="phuong vu" w:date="2018-11-30T14:07:00Z"/>
                <w:rPrChange w:id="37810" w:author="phuong vu" w:date="2018-11-30T22:36:00Z">
                  <w:rPr>
                    <w:ins w:id="37811" w:author="phuong vu" w:date="2018-11-30T14:07:00Z"/>
                  </w:rPr>
                </w:rPrChange>
              </w:rPr>
              <w:pPrChange w:id="37812" w:author="phuong vu" w:date="2018-11-30T14:16:00Z">
                <w:pPr>
                  <w:spacing w:line="276" w:lineRule="auto"/>
                </w:pPr>
              </w:pPrChange>
            </w:pPr>
            <w:ins w:id="37813" w:author="phuong vu" w:date="2018-11-30T14:07:00Z">
              <w:r w:rsidRPr="00920004">
                <w:rPr>
                  <w:rPrChange w:id="37814" w:author="phuong vu" w:date="2018-11-30T22:36:00Z">
                    <w:rPr/>
                  </w:rPrChange>
                </w:rPr>
                <w:t>2</w:t>
              </w:r>
            </w:ins>
          </w:p>
        </w:tc>
        <w:tc>
          <w:tcPr>
            <w:tcW w:w="1653" w:type="dxa"/>
            <w:noWrap/>
            <w:hideMark/>
            <w:tcPrChange w:id="37815" w:author="phuong vu" w:date="2018-11-30T21:54:00Z">
              <w:tcPr>
                <w:tcW w:w="1745" w:type="dxa"/>
                <w:noWrap/>
                <w:hideMark/>
              </w:tcPr>
            </w:tcPrChange>
          </w:tcPr>
          <w:p w14:paraId="542744CA" w14:textId="77777777" w:rsidR="006871B5" w:rsidRPr="00920004" w:rsidRDefault="006871B5" w:rsidP="00E452E5">
            <w:pPr>
              <w:rPr>
                <w:ins w:id="37816" w:author="phuong vu" w:date="2018-11-30T14:07:00Z"/>
                <w:rPrChange w:id="37817" w:author="phuong vu" w:date="2018-11-30T22:36:00Z">
                  <w:rPr>
                    <w:ins w:id="37818" w:author="phuong vu" w:date="2018-11-30T14:07:00Z"/>
                  </w:rPr>
                </w:rPrChange>
              </w:rPr>
              <w:pPrChange w:id="37819" w:author="phuong vu" w:date="2018-11-30T21:44:00Z">
                <w:pPr>
                  <w:spacing w:line="276" w:lineRule="auto"/>
                </w:pPr>
              </w:pPrChange>
            </w:pPr>
            <w:ins w:id="37820" w:author="phuong vu" w:date="2018-11-30T14:07:00Z">
              <w:r w:rsidRPr="00920004">
                <w:rPr>
                  <w:lang w:val="en-US"/>
                  <w:rPrChange w:id="37821" w:author="phuong vu" w:date="2018-11-30T22:36:00Z">
                    <w:rPr>
                      <w:lang w:val="en-US"/>
                    </w:rPr>
                  </w:rPrChange>
                </w:rPr>
                <w:t>order</w:t>
              </w:r>
              <w:r w:rsidRPr="00920004">
                <w:rPr>
                  <w:rPrChange w:id="37822" w:author="phuong vu" w:date="2018-11-30T22:36:00Z">
                    <w:rPr/>
                  </w:rPrChange>
                </w:rPr>
                <w:t>_id</w:t>
              </w:r>
            </w:ins>
          </w:p>
        </w:tc>
        <w:tc>
          <w:tcPr>
            <w:tcW w:w="1172" w:type="dxa"/>
            <w:noWrap/>
            <w:hideMark/>
            <w:tcPrChange w:id="37823" w:author="phuong vu" w:date="2018-11-30T21:54:00Z">
              <w:tcPr>
                <w:tcW w:w="1101" w:type="dxa"/>
                <w:noWrap/>
                <w:hideMark/>
              </w:tcPr>
            </w:tcPrChange>
          </w:tcPr>
          <w:p w14:paraId="0186D027" w14:textId="77777777" w:rsidR="006871B5" w:rsidRPr="00920004" w:rsidRDefault="006871B5" w:rsidP="00E452E5">
            <w:pPr>
              <w:rPr>
                <w:ins w:id="37824" w:author="phuong vu" w:date="2018-11-30T14:07:00Z"/>
                <w:rPrChange w:id="37825" w:author="phuong vu" w:date="2018-11-30T22:36:00Z">
                  <w:rPr>
                    <w:ins w:id="37826" w:author="phuong vu" w:date="2018-11-30T14:07:00Z"/>
                  </w:rPr>
                </w:rPrChange>
              </w:rPr>
              <w:pPrChange w:id="37827" w:author="phuong vu" w:date="2018-11-30T21:44:00Z">
                <w:pPr>
                  <w:spacing w:line="276" w:lineRule="auto"/>
                </w:pPr>
              </w:pPrChange>
            </w:pPr>
            <w:ins w:id="37828" w:author="phuong vu" w:date="2018-11-30T14:07:00Z">
              <w:r w:rsidRPr="00920004">
                <w:rPr>
                  <w:rPrChange w:id="37829" w:author="phuong vu" w:date="2018-11-30T22:36:00Z">
                    <w:rPr/>
                  </w:rPrChange>
                </w:rPr>
                <w:t>numeric</w:t>
              </w:r>
            </w:ins>
          </w:p>
        </w:tc>
        <w:tc>
          <w:tcPr>
            <w:tcW w:w="890" w:type="dxa"/>
            <w:noWrap/>
            <w:vAlign w:val="center"/>
            <w:hideMark/>
            <w:tcPrChange w:id="37830" w:author="phuong vu" w:date="2018-11-30T21:54:00Z">
              <w:tcPr>
                <w:tcW w:w="779" w:type="dxa"/>
                <w:noWrap/>
                <w:vAlign w:val="center"/>
                <w:hideMark/>
              </w:tcPr>
            </w:tcPrChange>
          </w:tcPr>
          <w:p w14:paraId="2BEC28AF" w14:textId="77777777" w:rsidR="006871B5" w:rsidRPr="00920004" w:rsidRDefault="006871B5" w:rsidP="00E452E5">
            <w:pPr>
              <w:jc w:val="center"/>
              <w:rPr>
                <w:ins w:id="37831" w:author="phuong vu" w:date="2018-11-30T14:07:00Z"/>
                <w:rPrChange w:id="37832" w:author="phuong vu" w:date="2018-11-30T22:36:00Z">
                  <w:rPr>
                    <w:ins w:id="37833" w:author="phuong vu" w:date="2018-11-30T14:07:00Z"/>
                  </w:rPr>
                </w:rPrChange>
              </w:rPr>
              <w:pPrChange w:id="37834" w:author="phuong vu" w:date="2018-11-30T21:44:00Z">
                <w:pPr>
                  <w:spacing w:line="276" w:lineRule="auto"/>
                  <w:jc w:val="center"/>
                </w:pPr>
              </w:pPrChange>
            </w:pPr>
          </w:p>
        </w:tc>
        <w:tc>
          <w:tcPr>
            <w:tcW w:w="865" w:type="dxa"/>
            <w:noWrap/>
            <w:vAlign w:val="center"/>
            <w:hideMark/>
            <w:tcPrChange w:id="37835" w:author="phuong vu" w:date="2018-11-30T21:54:00Z">
              <w:tcPr>
                <w:tcW w:w="1072" w:type="dxa"/>
                <w:noWrap/>
                <w:vAlign w:val="center"/>
                <w:hideMark/>
              </w:tcPr>
            </w:tcPrChange>
          </w:tcPr>
          <w:p w14:paraId="1DE1841D" w14:textId="77777777" w:rsidR="006871B5" w:rsidRPr="00920004" w:rsidRDefault="006871B5" w:rsidP="00E452E5">
            <w:pPr>
              <w:jc w:val="center"/>
              <w:rPr>
                <w:ins w:id="37836" w:author="phuong vu" w:date="2018-11-30T14:07:00Z"/>
                <w:rPrChange w:id="37837" w:author="phuong vu" w:date="2018-11-30T22:36:00Z">
                  <w:rPr>
                    <w:ins w:id="37838" w:author="phuong vu" w:date="2018-11-30T14:07:00Z"/>
                  </w:rPr>
                </w:rPrChange>
              </w:rPr>
              <w:pPrChange w:id="37839" w:author="phuong vu" w:date="2018-11-30T21:44:00Z">
                <w:pPr>
                  <w:spacing w:line="276" w:lineRule="auto"/>
                  <w:jc w:val="center"/>
                </w:pPr>
              </w:pPrChange>
            </w:pPr>
          </w:p>
        </w:tc>
        <w:tc>
          <w:tcPr>
            <w:tcW w:w="994" w:type="dxa"/>
            <w:noWrap/>
            <w:vAlign w:val="center"/>
            <w:hideMark/>
            <w:tcPrChange w:id="37840" w:author="phuong vu" w:date="2018-11-30T21:54:00Z">
              <w:tcPr>
                <w:tcW w:w="1196" w:type="dxa"/>
                <w:noWrap/>
                <w:vAlign w:val="center"/>
                <w:hideMark/>
              </w:tcPr>
            </w:tcPrChange>
          </w:tcPr>
          <w:p w14:paraId="6F9616E6" w14:textId="77777777" w:rsidR="006871B5" w:rsidRPr="00920004" w:rsidRDefault="006871B5" w:rsidP="00E452E5">
            <w:pPr>
              <w:jc w:val="center"/>
              <w:rPr>
                <w:ins w:id="37841" w:author="phuong vu" w:date="2018-11-30T14:07:00Z"/>
                <w:rPrChange w:id="37842" w:author="phuong vu" w:date="2018-11-30T22:36:00Z">
                  <w:rPr>
                    <w:ins w:id="37843" w:author="phuong vu" w:date="2018-11-30T14:07:00Z"/>
                  </w:rPr>
                </w:rPrChange>
              </w:rPr>
              <w:pPrChange w:id="37844" w:author="phuong vu" w:date="2018-11-30T21:44:00Z">
                <w:pPr>
                  <w:spacing w:line="276" w:lineRule="auto"/>
                  <w:jc w:val="center"/>
                </w:pPr>
              </w:pPrChange>
            </w:pPr>
            <w:ins w:id="37845" w:author="phuong vu" w:date="2018-11-30T14:07:00Z">
              <w:r w:rsidRPr="00920004">
                <w:rPr>
                  <w:rPrChange w:id="37846" w:author="phuong vu" w:date="2018-11-30T22:36:00Z">
                    <w:rPr/>
                  </w:rPrChange>
                </w:rPr>
                <w:t>X</w:t>
              </w:r>
            </w:ins>
          </w:p>
        </w:tc>
        <w:tc>
          <w:tcPr>
            <w:tcW w:w="2521" w:type="dxa"/>
            <w:noWrap/>
            <w:hideMark/>
            <w:tcPrChange w:id="37847" w:author="phuong vu" w:date="2018-11-30T21:54:00Z">
              <w:tcPr>
                <w:tcW w:w="2212" w:type="dxa"/>
                <w:noWrap/>
                <w:hideMark/>
              </w:tcPr>
            </w:tcPrChange>
          </w:tcPr>
          <w:p w14:paraId="6BF96D40" w14:textId="77777777" w:rsidR="006871B5" w:rsidRPr="00920004" w:rsidRDefault="006871B5" w:rsidP="00E452E5">
            <w:pPr>
              <w:rPr>
                <w:ins w:id="37848" w:author="phuong vu" w:date="2018-11-30T14:07:00Z"/>
                <w:lang w:val="en-US"/>
                <w:rPrChange w:id="37849" w:author="phuong vu" w:date="2018-11-30T22:36:00Z">
                  <w:rPr>
                    <w:ins w:id="37850" w:author="phuong vu" w:date="2018-11-30T14:07:00Z"/>
                    <w:lang w:val="en-US"/>
                  </w:rPr>
                </w:rPrChange>
              </w:rPr>
              <w:pPrChange w:id="37851" w:author="phuong vu" w:date="2018-11-30T21:44:00Z">
                <w:pPr>
                  <w:spacing w:line="276" w:lineRule="auto"/>
                </w:pPr>
              </w:pPrChange>
            </w:pPr>
            <w:ins w:id="37852" w:author="phuong vu" w:date="2018-11-30T14:07:00Z">
              <w:r w:rsidRPr="00920004">
                <w:rPr>
                  <w:rPrChange w:id="37853" w:author="phuong vu" w:date="2018-11-30T22:36:00Z">
                    <w:rPr/>
                  </w:rPrChange>
                </w:rPr>
                <w:t>ID đ</w:t>
              </w:r>
              <w:r w:rsidRPr="00920004">
                <w:rPr>
                  <w:lang w:val="en-US"/>
                  <w:rPrChange w:id="37854" w:author="phuong vu" w:date="2018-11-30T22:36:00Z">
                    <w:rPr>
                      <w:lang w:val="en-US"/>
                    </w:rPr>
                  </w:rPrChange>
                </w:rPr>
                <w:t>ơn hàng</w:t>
              </w:r>
            </w:ins>
          </w:p>
        </w:tc>
      </w:tr>
      <w:tr w:rsidR="00E452E5" w:rsidRPr="00920004" w14:paraId="4F99D3A2" w14:textId="77777777" w:rsidTr="00727C9A">
        <w:trPr>
          <w:trHeight w:val="300"/>
          <w:ins w:id="37855" w:author="phuong vu" w:date="2018-11-30T14:07:00Z"/>
          <w:trPrChange w:id="37856" w:author="phuong vu" w:date="2018-11-30T21:54:00Z">
            <w:trPr>
              <w:trHeight w:val="300"/>
            </w:trPr>
          </w:trPrChange>
        </w:trPr>
        <w:tc>
          <w:tcPr>
            <w:tcW w:w="682" w:type="dxa"/>
            <w:noWrap/>
            <w:hideMark/>
            <w:tcPrChange w:id="37857" w:author="phuong vu" w:date="2018-11-30T21:54:00Z">
              <w:tcPr>
                <w:tcW w:w="672" w:type="dxa"/>
                <w:noWrap/>
                <w:hideMark/>
              </w:tcPr>
            </w:tcPrChange>
          </w:tcPr>
          <w:p w14:paraId="0A29B99E" w14:textId="77777777" w:rsidR="006871B5" w:rsidRPr="00920004" w:rsidRDefault="006871B5" w:rsidP="00BD0851">
            <w:pPr>
              <w:spacing w:before="240" w:line="0" w:lineRule="atLeast"/>
              <w:rPr>
                <w:ins w:id="37858" w:author="phuong vu" w:date="2018-11-30T14:07:00Z"/>
                <w:rPrChange w:id="37859" w:author="phuong vu" w:date="2018-11-30T22:36:00Z">
                  <w:rPr>
                    <w:ins w:id="37860" w:author="phuong vu" w:date="2018-11-30T14:07:00Z"/>
                  </w:rPr>
                </w:rPrChange>
              </w:rPr>
              <w:pPrChange w:id="37861" w:author="phuong vu" w:date="2018-11-30T14:16:00Z">
                <w:pPr>
                  <w:spacing w:line="276" w:lineRule="auto"/>
                </w:pPr>
              </w:pPrChange>
            </w:pPr>
            <w:ins w:id="37862" w:author="phuong vu" w:date="2018-11-30T14:07:00Z">
              <w:r w:rsidRPr="00920004">
                <w:rPr>
                  <w:rPrChange w:id="37863" w:author="phuong vu" w:date="2018-11-30T22:36:00Z">
                    <w:rPr/>
                  </w:rPrChange>
                </w:rPr>
                <w:t>3</w:t>
              </w:r>
            </w:ins>
          </w:p>
        </w:tc>
        <w:tc>
          <w:tcPr>
            <w:tcW w:w="1653" w:type="dxa"/>
            <w:noWrap/>
            <w:hideMark/>
            <w:tcPrChange w:id="37864" w:author="phuong vu" w:date="2018-11-30T21:54:00Z">
              <w:tcPr>
                <w:tcW w:w="1745" w:type="dxa"/>
                <w:noWrap/>
                <w:hideMark/>
              </w:tcPr>
            </w:tcPrChange>
          </w:tcPr>
          <w:p w14:paraId="7DC29E30" w14:textId="77777777" w:rsidR="006871B5" w:rsidRPr="00920004" w:rsidRDefault="006871B5" w:rsidP="00E452E5">
            <w:pPr>
              <w:rPr>
                <w:ins w:id="37865" w:author="phuong vu" w:date="2018-11-30T14:07:00Z"/>
                <w:rPrChange w:id="37866" w:author="phuong vu" w:date="2018-11-30T22:36:00Z">
                  <w:rPr>
                    <w:ins w:id="37867" w:author="phuong vu" w:date="2018-11-30T14:07:00Z"/>
                  </w:rPr>
                </w:rPrChange>
              </w:rPr>
              <w:pPrChange w:id="37868" w:author="phuong vu" w:date="2018-11-30T21:44:00Z">
                <w:pPr>
                  <w:spacing w:line="276" w:lineRule="auto"/>
                </w:pPr>
              </w:pPrChange>
            </w:pPr>
            <w:ins w:id="37869" w:author="phuong vu" w:date="2018-11-30T14:07:00Z">
              <w:r w:rsidRPr="00920004">
                <w:rPr>
                  <w:rPrChange w:id="37870" w:author="phuong vu" w:date="2018-11-30T22:36:00Z">
                    <w:rPr/>
                  </w:rPrChange>
                </w:rPr>
                <w:t>service_type_id</w:t>
              </w:r>
            </w:ins>
          </w:p>
        </w:tc>
        <w:tc>
          <w:tcPr>
            <w:tcW w:w="1172" w:type="dxa"/>
            <w:noWrap/>
            <w:hideMark/>
            <w:tcPrChange w:id="37871" w:author="phuong vu" w:date="2018-11-30T21:54:00Z">
              <w:tcPr>
                <w:tcW w:w="1101" w:type="dxa"/>
                <w:noWrap/>
                <w:hideMark/>
              </w:tcPr>
            </w:tcPrChange>
          </w:tcPr>
          <w:p w14:paraId="2E3B95B1" w14:textId="77777777" w:rsidR="006871B5" w:rsidRPr="00920004" w:rsidRDefault="006871B5" w:rsidP="00E452E5">
            <w:pPr>
              <w:rPr>
                <w:ins w:id="37872" w:author="phuong vu" w:date="2018-11-30T14:07:00Z"/>
                <w:rPrChange w:id="37873" w:author="phuong vu" w:date="2018-11-30T22:36:00Z">
                  <w:rPr>
                    <w:ins w:id="37874" w:author="phuong vu" w:date="2018-11-30T14:07:00Z"/>
                  </w:rPr>
                </w:rPrChange>
              </w:rPr>
              <w:pPrChange w:id="37875" w:author="phuong vu" w:date="2018-11-30T21:44:00Z">
                <w:pPr>
                  <w:spacing w:line="276" w:lineRule="auto"/>
                </w:pPr>
              </w:pPrChange>
            </w:pPr>
            <w:ins w:id="37876" w:author="phuong vu" w:date="2018-11-30T14:07:00Z">
              <w:r w:rsidRPr="00920004">
                <w:rPr>
                  <w:rPrChange w:id="37877" w:author="phuong vu" w:date="2018-11-30T22:36:00Z">
                    <w:rPr/>
                  </w:rPrChange>
                </w:rPr>
                <w:t>numeric</w:t>
              </w:r>
            </w:ins>
          </w:p>
        </w:tc>
        <w:tc>
          <w:tcPr>
            <w:tcW w:w="890" w:type="dxa"/>
            <w:noWrap/>
            <w:vAlign w:val="center"/>
            <w:hideMark/>
            <w:tcPrChange w:id="37878" w:author="phuong vu" w:date="2018-11-30T21:54:00Z">
              <w:tcPr>
                <w:tcW w:w="779" w:type="dxa"/>
                <w:noWrap/>
                <w:vAlign w:val="center"/>
                <w:hideMark/>
              </w:tcPr>
            </w:tcPrChange>
          </w:tcPr>
          <w:p w14:paraId="3EEA83B0" w14:textId="77777777" w:rsidR="006871B5" w:rsidRPr="00920004" w:rsidRDefault="006871B5" w:rsidP="00E452E5">
            <w:pPr>
              <w:jc w:val="center"/>
              <w:rPr>
                <w:ins w:id="37879" w:author="phuong vu" w:date="2018-11-30T14:07:00Z"/>
                <w:rPrChange w:id="37880" w:author="phuong vu" w:date="2018-11-30T22:36:00Z">
                  <w:rPr>
                    <w:ins w:id="37881" w:author="phuong vu" w:date="2018-11-30T14:07:00Z"/>
                  </w:rPr>
                </w:rPrChange>
              </w:rPr>
              <w:pPrChange w:id="37882" w:author="phuong vu" w:date="2018-11-30T21:44:00Z">
                <w:pPr>
                  <w:spacing w:line="276" w:lineRule="auto"/>
                  <w:jc w:val="center"/>
                </w:pPr>
              </w:pPrChange>
            </w:pPr>
          </w:p>
        </w:tc>
        <w:tc>
          <w:tcPr>
            <w:tcW w:w="865" w:type="dxa"/>
            <w:noWrap/>
            <w:vAlign w:val="center"/>
            <w:hideMark/>
            <w:tcPrChange w:id="37883" w:author="phuong vu" w:date="2018-11-30T21:54:00Z">
              <w:tcPr>
                <w:tcW w:w="1072" w:type="dxa"/>
                <w:noWrap/>
                <w:vAlign w:val="center"/>
                <w:hideMark/>
              </w:tcPr>
            </w:tcPrChange>
          </w:tcPr>
          <w:p w14:paraId="45CACF5A" w14:textId="77777777" w:rsidR="006871B5" w:rsidRPr="00920004" w:rsidRDefault="006871B5" w:rsidP="00E452E5">
            <w:pPr>
              <w:jc w:val="center"/>
              <w:rPr>
                <w:ins w:id="37884" w:author="phuong vu" w:date="2018-11-30T14:07:00Z"/>
                <w:rPrChange w:id="37885" w:author="phuong vu" w:date="2018-11-30T22:36:00Z">
                  <w:rPr>
                    <w:ins w:id="37886" w:author="phuong vu" w:date="2018-11-30T14:07:00Z"/>
                  </w:rPr>
                </w:rPrChange>
              </w:rPr>
              <w:pPrChange w:id="37887" w:author="phuong vu" w:date="2018-11-30T21:44:00Z">
                <w:pPr>
                  <w:spacing w:line="276" w:lineRule="auto"/>
                  <w:jc w:val="center"/>
                </w:pPr>
              </w:pPrChange>
            </w:pPr>
          </w:p>
        </w:tc>
        <w:tc>
          <w:tcPr>
            <w:tcW w:w="994" w:type="dxa"/>
            <w:noWrap/>
            <w:vAlign w:val="center"/>
            <w:hideMark/>
            <w:tcPrChange w:id="37888" w:author="phuong vu" w:date="2018-11-30T21:54:00Z">
              <w:tcPr>
                <w:tcW w:w="1196" w:type="dxa"/>
                <w:noWrap/>
                <w:vAlign w:val="center"/>
                <w:hideMark/>
              </w:tcPr>
            </w:tcPrChange>
          </w:tcPr>
          <w:p w14:paraId="1081966D" w14:textId="77777777" w:rsidR="006871B5" w:rsidRPr="00920004" w:rsidRDefault="006871B5" w:rsidP="00E452E5">
            <w:pPr>
              <w:jc w:val="center"/>
              <w:rPr>
                <w:ins w:id="37889" w:author="phuong vu" w:date="2018-11-30T14:07:00Z"/>
                <w:rPrChange w:id="37890" w:author="phuong vu" w:date="2018-11-30T22:36:00Z">
                  <w:rPr>
                    <w:ins w:id="37891" w:author="phuong vu" w:date="2018-11-30T14:07:00Z"/>
                  </w:rPr>
                </w:rPrChange>
              </w:rPr>
              <w:pPrChange w:id="37892" w:author="phuong vu" w:date="2018-11-30T21:44:00Z">
                <w:pPr>
                  <w:spacing w:line="276" w:lineRule="auto"/>
                  <w:jc w:val="center"/>
                </w:pPr>
              </w:pPrChange>
            </w:pPr>
            <w:ins w:id="37893" w:author="phuong vu" w:date="2018-11-30T14:07:00Z">
              <w:r w:rsidRPr="00920004">
                <w:rPr>
                  <w:rPrChange w:id="37894" w:author="phuong vu" w:date="2018-11-30T22:36:00Z">
                    <w:rPr/>
                  </w:rPrChange>
                </w:rPr>
                <w:t>X</w:t>
              </w:r>
            </w:ins>
          </w:p>
        </w:tc>
        <w:tc>
          <w:tcPr>
            <w:tcW w:w="2521" w:type="dxa"/>
            <w:noWrap/>
            <w:hideMark/>
            <w:tcPrChange w:id="37895" w:author="phuong vu" w:date="2018-11-30T21:54:00Z">
              <w:tcPr>
                <w:tcW w:w="2212" w:type="dxa"/>
                <w:noWrap/>
                <w:hideMark/>
              </w:tcPr>
            </w:tcPrChange>
          </w:tcPr>
          <w:p w14:paraId="56748832" w14:textId="77777777" w:rsidR="006871B5" w:rsidRPr="00920004" w:rsidRDefault="006871B5" w:rsidP="00E452E5">
            <w:pPr>
              <w:rPr>
                <w:ins w:id="37896" w:author="phuong vu" w:date="2018-11-30T14:07:00Z"/>
                <w:rPrChange w:id="37897" w:author="phuong vu" w:date="2018-11-30T22:36:00Z">
                  <w:rPr>
                    <w:ins w:id="37898" w:author="phuong vu" w:date="2018-11-30T14:07:00Z"/>
                  </w:rPr>
                </w:rPrChange>
              </w:rPr>
              <w:pPrChange w:id="37899" w:author="phuong vu" w:date="2018-11-30T21:44:00Z">
                <w:pPr>
                  <w:spacing w:line="276" w:lineRule="auto"/>
                </w:pPr>
              </w:pPrChange>
            </w:pPr>
            <w:ins w:id="37900" w:author="phuong vu" w:date="2018-11-30T14:07:00Z">
              <w:r w:rsidRPr="00920004">
                <w:rPr>
                  <w:rPrChange w:id="37901" w:author="phuong vu" w:date="2018-11-30T22:36:00Z">
                    <w:rPr/>
                  </w:rPrChange>
                </w:rPr>
                <w:t xml:space="preserve">ID loại dịch vụ. </w:t>
              </w:r>
            </w:ins>
          </w:p>
        </w:tc>
      </w:tr>
      <w:tr w:rsidR="00E452E5" w:rsidRPr="00920004" w14:paraId="136B3AD3" w14:textId="77777777" w:rsidTr="00727C9A">
        <w:trPr>
          <w:trHeight w:val="300"/>
          <w:ins w:id="37902" w:author="phuong vu" w:date="2018-11-30T14:07:00Z"/>
          <w:trPrChange w:id="37903" w:author="phuong vu" w:date="2018-11-30T21:54:00Z">
            <w:trPr>
              <w:trHeight w:val="300"/>
            </w:trPr>
          </w:trPrChange>
        </w:trPr>
        <w:tc>
          <w:tcPr>
            <w:tcW w:w="682" w:type="dxa"/>
            <w:noWrap/>
            <w:hideMark/>
            <w:tcPrChange w:id="37904" w:author="phuong vu" w:date="2018-11-30T21:54:00Z">
              <w:tcPr>
                <w:tcW w:w="672" w:type="dxa"/>
                <w:noWrap/>
                <w:hideMark/>
              </w:tcPr>
            </w:tcPrChange>
          </w:tcPr>
          <w:p w14:paraId="5B58D627" w14:textId="77777777" w:rsidR="006871B5" w:rsidRPr="00920004" w:rsidRDefault="006871B5" w:rsidP="00BD0851">
            <w:pPr>
              <w:spacing w:before="240" w:line="0" w:lineRule="atLeast"/>
              <w:rPr>
                <w:ins w:id="37905" w:author="phuong vu" w:date="2018-11-30T14:07:00Z"/>
                <w:rPrChange w:id="37906" w:author="phuong vu" w:date="2018-11-30T22:36:00Z">
                  <w:rPr>
                    <w:ins w:id="37907" w:author="phuong vu" w:date="2018-11-30T14:07:00Z"/>
                  </w:rPr>
                </w:rPrChange>
              </w:rPr>
              <w:pPrChange w:id="37908" w:author="phuong vu" w:date="2018-11-30T14:16:00Z">
                <w:pPr>
                  <w:spacing w:line="276" w:lineRule="auto"/>
                </w:pPr>
              </w:pPrChange>
            </w:pPr>
            <w:ins w:id="37909" w:author="phuong vu" w:date="2018-11-30T14:07:00Z">
              <w:r w:rsidRPr="00920004">
                <w:rPr>
                  <w:rPrChange w:id="37910" w:author="phuong vu" w:date="2018-11-30T22:36:00Z">
                    <w:rPr/>
                  </w:rPrChange>
                </w:rPr>
                <w:t>4</w:t>
              </w:r>
            </w:ins>
          </w:p>
        </w:tc>
        <w:tc>
          <w:tcPr>
            <w:tcW w:w="1653" w:type="dxa"/>
            <w:noWrap/>
            <w:hideMark/>
            <w:tcPrChange w:id="37911" w:author="phuong vu" w:date="2018-11-30T21:54:00Z">
              <w:tcPr>
                <w:tcW w:w="1745" w:type="dxa"/>
                <w:noWrap/>
                <w:hideMark/>
              </w:tcPr>
            </w:tcPrChange>
          </w:tcPr>
          <w:p w14:paraId="7A1C6A02" w14:textId="77777777" w:rsidR="006871B5" w:rsidRPr="00920004" w:rsidRDefault="006871B5" w:rsidP="00E452E5">
            <w:pPr>
              <w:rPr>
                <w:ins w:id="37912" w:author="phuong vu" w:date="2018-11-30T14:07:00Z"/>
                <w:rPrChange w:id="37913" w:author="phuong vu" w:date="2018-11-30T22:36:00Z">
                  <w:rPr>
                    <w:ins w:id="37914" w:author="phuong vu" w:date="2018-11-30T14:07:00Z"/>
                  </w:rPr>
                </w:rPrChange>
              </w:rPr>
              <w:pPrChange w:id="37915" w:author="phuong vu" w:date="2018-11-30T21:44:00Z">
                <w:pPr>
                  <w:spacing w:line="276" w:lineRule="auto"/>
                </w:pPr>
              </w:pPrChange>
            </w:pPr>
            <w:ins w:id="37916" w:author="phuong vu" w:date="2018-11-30T14:07:00Z">
              <w:r w:rsidRPr="00920004">
                <w:rPr>
                  <w:rPrChange w:id="37917" w:author="phuong vu" w:date="2018-11-30T22:36:00Z">
                    <w:rPr/>
                  </w:rPrChange>
                </w:rPr>
                <w:t>unit_id</w:t>
              </w:r>
            </w:ins>
          </w:p>
        </w:tc>
        <w:tc>
          <w:tcPr>
            <w:tcW w:w="1172" w:type="dxa"/>
            <w:noWrap/>
            <w:hideMark/>
            <w:tcPrChange w:id="37918" w:author="phuong vu" w:date="2018-11-30T21:54:00Z">
              <w:tcPr>
                <w:tcW w:w="1101" w:type="dxa"/>
                <w:noWrap/>
                <w:hideMark/>
              </w:tcPr>
            </w:tcPrChange>
          </w:tcPr>
          <w:p w14:paraId="2F1BD8BF" w14:textId="77777777" w:rsidR="006871B5" w:rsidRPr="00920004" w:rsidRDefault="006871B5" w:rsidP="00E452E5">
            <w:pPr>
              <w:rPr>
                <w:ins w:id="37919" w:author="phuong vu" w:date="2018-11-30T14:07:00Z"/>
                <w:rPrChange w:id="37920" w:author="phuong vu" w:date="2018-11-30T22:36:00Z">
                  <w:rPr>
                    <w:ins w:id="37921" w:author="phuong vu" w:date="2018-11-30T14:07:00Z"/>
                  </w:rPr>
                </w:rPrChange>
              </w:rPr>
              <w:pPrChange w:id="37922" w:author="phuong vu" w:date="2018-11-30T21:44:00Z">
                <w:pPr>
                  <w:spacing w:line="276" w:lineRule="auto"/>
                </w:pPr>
              </w:pPrChange>
            </w:pPr>
            <w:ins w:id="37923" w:author="phuong vu" w:date="2018-11-30T14:07:00Z">
              <w:r w:rsidRPr="00920004">
                <w:rPr>
                  <w:rPrChange w:id="37924" w:author="phuong vu" w:date="2018-11-30T22:36:00Z">
                    <w:rPr/>
                  </w:rPrChange>
                </w:rPr>
                <w:t>numeric</w:t>
              </w:r>
            </w:ins>
          </w:p>
        </w:tc>
        <w:tc>
          <w:tcPr>
            <w:tcW w:w="890" w:type="dxa"/>
            <w:noWrap/>
            <w:vAlign w:val="center"/>
            <w:hideMark/>
            <w:tcPrChange w:id="37925" w:author="phuong vu" w:date="2018-11-30T21:54:00Z">
              <w:tcPr>
                <w:tcW w:w="779" w:type="dxa"/>
                <w:noWrap/>
                <w:vAlign w:val="center"/>
                <w:hideMark/>
              </w:tcPr>
            </w:tcPrChange>
          </w:tcPr>
          <w:p w14:paraId="5A56E157" w14:textId="77777777" w:rsidR="006871B5" w:rsidRPr="00920004" w:rsidRDefault="006871B5" w:rsidP="00E452E5">
            <w:pPr>
              <w:jc w:val="center"/>
              <w:rPr>
                <w:ins w:id="37926" w:author="phuong vu" w:date="2018-11-30T14:07:00Z"/>
                <w:rPrChange w:id="37927" w:author="phuong vu" w:date="2018-11-30T22:36:00Z">
                  <w:rPr>
                    <w:ins w:id="37928" w:author="phuong vu" w:date="2018-11-30T14:07:00Z"/>
                  </w:rPr>
                </w:rPrChange>
              </w:rPr>
              <w:pPrChange w:id="37929" w:author="phuong vu" w:date="2018-11-30T21:44:00Z">
                <w:pPr>
                  <w:spacing w:line="276" w:lineRule="auto"/>
                  <w:jc w:val="center"/>
                </w:pPr>
              </w:pPrChange>
            </w:pPr>
          </w:p>
        </w:tc>
        <w:tc>
          <w:tcPr>
            <w:tcW w:w="865" w:type="dxa"/>
            <w:noWrap/>
            <w:vAlign w:val="center"/>
            <w:hideMark/>
            <w:tcPrChange w:id="37930" w:author="phuong vu" w:date="2018-11-30T21:54:00Z">
              <w:tcPr>
                <w:tcW w:w="1072" w:type="dxa"/>
                <w:noWrap/>
                <w:vAlign w:val="center"/>
                <w:hideMark/>
              </w:tcPr>
            </w:tcPrChange>
          </w:tcPr>
          <w:p w14:paraId="520FAB29" w14:textId="77777777" w:rsidR="006871B5" w:rsidRPr="00920004" w:rsidRDefault="006871B5" w:rsidP="00E452E5">
            <w:pPr>
              <w:jc w:val="center"/>
              <w:rPr>
                <w:ins w:id="37931" w:author="phuong vu" w:date="2018-11-30T14:07:00Z"/>
                <w:rPrChange w:id="37932" w:author="phuong vu" w:date="2018-11-30T22:36:00Z">
                  <w:rPr>
                    <w:ins w:id="37933" w:author="phuong vu" w:date="2018-11-30T14:07:00Z"/>
                  </w:rPr>
                </w:rPrChange>
              </w:rPr>
              <w:pPrChange w:id="37934" w:author="phuong vu" w:date="2018-11-30T21:44:00Z">
                <w:pPr>
                  <w:spacing w:line="276" w:lineRule="auto"/>
                  <w:jc w:val="center"/>
                </w:pPr>
              </w:pPrChange>
            </w:pPr>
          </w:p>
        </w:tc>
        <w:tc>
          <w:tcPr>
            <w:tcW w:w="994" w:type="dxa"/>
            <w:noWrap/>
            <w:vAlign w:val="center"/>
            <w:hideMark/>
            <w:tcPrChange w:id="37935" w:author="phuong vu" w:date="2018-11-30T21:54:00Z">
              <w:tcPr>
                <w:tcW w:w="1196" w:type="dxa"/>
                <w:noWrap/>
                <w:vAlign w:val="center"/>
                <w:hideMark/>
              </w:tcPr>
            </w:tcPrChange>
          </w:tcPr>
          <w:p w14:paraId="3E261498" w14:textId="77777777" w:rsidR="006871B5" w:rsidRPr="00920004" w:rsidRDefault="006871B5" w:rsidP="00E452E5">
            <w:pPr>
              <w:jc w:val="center"/>
              <w:rPr>
                <w:ins w:id="37936" w:author="phuong vu" w:date="2018-11-30T14:07:00Z"/>
                <w:rPrChange w:id="37937" w:author="phuong vu" w:date="2018-11-30T22:36:00Z">
                  <w:rPr>
                    <w:ins w:id="37938" w:author="phuong vu" w:date="2018-11-30T14:07:00Z"/>
                  </w:rPr>
                </w:rPrChange>
              </w:rPr>
              <w:pPrChange w:id="37939" w:author="phuong vu" w:date="2018-11-30T21:44:00Z">
                <w:pPr>
                  <w:spacing w:line="276" w:lineRule="auto"/>
                  <w:jc w:val="center"/>
                </w:pPr>
              </w:pPrChange>
            </w:pPr>
            <w:ins w:id="37940" w:author="phuong vu" w:date="2018-11-30T14:07:00Z">
              <w:r w:rsidRPr="00920004">
                <w:rPr>
                  <w:rPrChange w:id="37941" w:author="phuong vu" w:date="2018-11-30T22:36:00Z">
                    <w:rPr/>
                  </w:rPrChange>
                </w:rPr>
                <w:t>X</w:t>
              </w:r>
            </w:ins>
          </w:p>
        </w:tc>
        <w:tc>
          <w:tcPr>
            <w:tcW w:w="2521" w:type="dxa"/>
            <w:noWrap/>
            <w:hideMark/>
            <w:tcPrChange w:id="37942" w:author="phuong vu" w:date="2018-11-30T21:54:00Z">
              <w:tcPr>
                <w:tcW w:w="2212" w:type="dxa"/>
                <w:noWrap/>
                <w:hideMark/>
              </w:tcPr>
            </w:tcPrChange>
          </w:tcPr>
          <w:p w14:paraId="55F0D6BF" w14:textId="77777777" w:rsidR="006871B5" w:rsidRPr="00920004" w:rsidRDefault="006871B5" w:rsidP="00E452E5">
            <w:pPr>
              <w:rPr>
                <w:ins w:id="37943" w:author="phuong vu" w:date="2018-11-30T14:07:00Z"/>
                <w:rPrChange w:id="37944" w:author="phuong vu" w:date="2018-11-30T22:36:00Z">
                  <w:rPr>
                    <w:ins w:id="37945" w:author="phuong vu" w:date="2018-11-30T14:07:00Z"/>
                  </w:rPr>
                </w:rPrChange>
              </w:rPr>
              <w:pPrChange w:id="37946" w:author="phuong vu" w:date="2018-11-30T21:44:00Z">
                <w:pPr>
                  <w:spacing w:line="276" w:lineRule="auto"/>
                </w:pPr>
              </w:pPrChange>
            </w:pPr>
            <w:ins w:id="37947" w:author="phuong vu" w:date="2018-11-30T14:07:00Z">
              <w:r w:rsidRPr="00920004">
                <w:rPr>
                  <w:rPrChange w:id="37948" w:author="phuong vu" w:date="2018-11-30T22:36:00Z">
                    <w:rPr/>
                  </w:rPrChange>
                </w:rPr>
                <w:t xml:space="preserve">ID đơn vị tính. </w:t>
              </w:r>
            </w:ins>
          </w:p>
        </w:tc>
      </w:tr>
      <w:tr w:rsidR="00E452E5" w:rsidRPr="00920004" w14:paraId="65A96611" w14:textId="77777777" w:rsidTr="00727C9A">
        <w:trPr>
          <w:trHeight w:val="300"/>
          <w:ins w:id="37949" w:author="phuong vu" w:date="2018-11-30T14:07:00Z"/>
          <w:trPrChange w:id="37950" w:author="phuong vu" w:date="2018-11-30T21:54:00Z">
            <w:trPr>
              <w:trHeight w:val="300"/>
            </w:trPr>
          </w:trPrChange>
        </w:trPr>
        <w:tc>
          <w:tcPr>
            <w:tcW w:w="682" w:type="dxa"/>
            <w:noWrap/>
            <w:hideMark/>
            <w:tcPrChange w:id="37951" w:author="phuong vu" w:date="2018-11-30T21:54:00Z">
              <w:tcPr>
                <w:tcW w:w="672" w:type="dxa"/>
                <w:noWrap/>
                <w:hideMark/>
              </w:tcPr>
            </w:tcPrChange>
          </w:tcPr>
          <w:p w14:paraId="13BC778A" w14:textId="77777777" w:rsidR="006871B5" w:rsidRPr="00920004" w:rsidRDefault="006871B5" w:rsidP="00BD0851">
            <w:pPr>
              <w:spacing w:before="240" w:line="0" w:lineRule="atLeast"/>
              <w:rPr>
                <w:ins w:id="37952" w:author="phuong vu" w:date="2018-11-30T14:07:00Z"/>
                <w:rPrChange w:id="37953" w:author="phuong vu" w:date="2018-11-30T22:36:00Z">
                  <w:rPr>
                    <w:ins w:id="37954" w:author="phuong vu" w:date="2018-11-30T14:07:00Z"/>
                  </w:rPr>
                </w:rPrChange>
              </w:rPr>
              <w:pPrChange w:id="37955" w:author="phuong vu" w:date="2018-11-30T14:16:00Z">
                <w:pPr>
                  <w:spacing w:line="276" w:lineRule="auto"/>
                </w:pPr>
              </w:pPrChange>
            </w:pPr>
            <w:ins w:id="37956" w:author="phuong vu" w:date="2018-11-30T14:07:00Z">
              <w:r w:rsidRPr="00920004">
                <w:rPr>
                  <w:rPrChange w:id="37957" w:author="phuong vu" w:date="2018-11-30T22:36:00Z">
                    <w:rPr/>
                  </w:rPrChange>
                </w:rPr>
                <w:lastRenderedPageBreak/>
                <w:t>5</w:t>
              </w:r>
            </w:ins>
          </w:p>
        </w:tc>
        <w:tc>
          <w:tcPr>
            <w:tcW w:w="1653" w:type="dxa"/>
            <w:noWrap/>
            <w:hideMark/>
            <w:tcPrChange w:id="37958" w:author="phuong vu" w:date="2018-11-30T21:54:00Z">
              <w:tcPr>
                <w:tcW w:w="1745" w:type="dxa"/>
                <w:noWrap/>
                <w:hideMark/>
              </w:tcPr>
            </w:tcPrChange>
          </w:tcPr>
          <w:p w14:paraId="4042962A" w14:textId="77777777" w:rsidR="006871B5" w:rsidRPr="00920004" w:rsidRDefault="006871B5" w:rsidP="00E452E5">
            <w:pPr>
              <w:rPr>
                <w:ins w:id="37959" w:author="phuong vu" w:date="2018-11-30T14:07:00Z"/>
                <w:rPrChange w:id="37960" w:author="phuong vu" w:date="2018-11-30T22:36:00Z">
                  <w:rPr>
                    <w:ins w:id="37961" w:author="phuong vu" w:date="2018-11-30T14:07:00Z"/>
                  </w:rPr>
                </w:rPrChange>
              </w:rPr>
              <w:pPrChange w:id="37962" w:author="phuong vu" w:date="2018-11-30T21:44:00Z">
                <w:pPr>
                  <w:spacing w:line="276" w:lineRule="auto"/>
                </w:pPr>
              </w:pPrChange>
            </w:pPr>
            <w:ins w:id="37963" w:author="phuong vu" w:date="2018-11-30T14:07:00Z">
              <w:r w:rsidRPr="00920004">
                <w:rPr>
                  <w:rPrChange w:id="37964" w:author="phuong vu" w:date="2018-11-30T22:36:00Z">
                    <w:rPr/>
                  </w:rPrChange>
                </w:rPr>
                <w:t>label_id</w:t>
              </w:r>
            </w:ins>
          </w:p>
        </w:tc>
        <w:tc>
          <w:tcPr>
            <w:tcW w:w="1172" w:type="dxa"/>
            <w:noWrap/>
            <w:hideMark/>
            <w:tcPrChange w:id="37965" w:author="phuong vu" w:date="2018-11-30T21:54:00Z">
              <w:tcPr>
                <w:tcW w:w="1101" w:type="dxa"/>
                <w:noWrap/>
                <w:hideMark/>
              </w:tcPr>
            </w:tcPrChange>
          </w:tcPr>
          <w:p w14:paraId="5587A977" w14:textId="77777777" w:rsidR="006871B5" w:rsidRPr="00920004" w:rsidRDefault="006871B5" w:rsidP="00E452E5">
            <w:pPr>
              <w:rPr>
                <w:ins w:id="37966" w:author="phuong vu" w:date="2018-11-30T14:07:00Z"/>
                <w:rPrChange w:id="37967" w:author="phuong vu" w:date="2018-11-30T22:36:00Z">
                  <w:rPr>
                    <w:ins w:id="37968" w:author="phuong vu" w:date="2018-11-30T14:07:00Z"/>
                  </w:rPr>
                </w:rPrChange>
              </w:rPr>
              <w:pPrChange w:id="37969" w:author="phuong vu" w:date="2018-11-30T21:44:00Z">
                <w:pPr>
                  <w:spacing w:line="276" w:lineRule="auto"/>
                </w:pPr>
              </w:pPrChange>
            </w:pPr>
            <w:ins w:id="37970" w:author="phuong vu" w:date="2018-11-30T14:07:00Z">
              <w:r w:rsidRPr="00920004">
                <w:rPr>
                  <w:rPrChange w:id="37971" w:author="phuong vu" w:date="2018-11-30T22:36:00Z">
                    <w:rPr/>
                  </w:rPrChange>
                </w:rPr>
                <w:t>numeric</w:t>
              </w:r>
            </w:ins>
          </w:p>
        </w:tc>
        <w:tc>
          <w:tcPr>
            <w:tcW w:w="890" w:type="dxa"/>
            <w:noWrap/>
            <w:vAlign w:val="center"/>
            <w:hideMark/>
            <w:tcPrChange w:id="37972" w:author="phuong vu" w:date="2018-11-30T21:54:00Z">
              <w:tcPr>
                <w:tcW w:w="779" w:type="dxa"/>
                <w:noWrap/>
                <w:vAlign w:val="center"/>
                <w:hideMark/>
              </w:tcPr>
            </w:tcPrChange>
          </w:tcPr>
          <w:p w14:paraId="507D1CC3" w14:textId="77777777" w:rsidR="006871B5" w:rsidRPr="00920004" w:rsidRDefault="006871B5" w:rsidP="00E452E5">
            <w:pPr>
              <w:jc w:val="center"/>
              <w:rPr>
                <w:ins w:id="37973" w:author="phuong vu" w:date="2018-11-30T14:07:00Z"/>
                <w:lang w:val="en-US"/>
                <w:rPrChange w:id="37974" w:author="phuong vu" w:date="2018-11-30T22:36:00Z">
                  <w:rPr>
                    <w:ins w:id="37975" w:author="phuong vu" w:date="2018-11-30T14:07:00Z"/>
                    <w:lang w:val="en-US"/>
                  </w:rPr>
                </w:rPrChange>
              </w:rPr>
              <w:pPrChange w:id="37976" w:author="phuong vu" w:date="2018-11-30T21:44:00Z">
                <w:pPr>
                  <w:spacing w:line="276" w:lineRule="auto"/>
                  <w:jc w:val="center"/>
                </w:pPr>
              </w:pPrChange>
            </w:pPr>
            <w:ins w:id="37977" w:author="phuong vu" w:date="2018-11-30T14:07:00Z">
              <w:r w:rsidRPr="00920004">
                <w:rPr>
                  <w:lang w:val="en-US"/>
                  <w:rPrChange w:id="37978" w:author="phuong vu" w:date="2018-11-30T22:36:00Z">
                    <w:rPr>
                      <w:lang w:val="en-US"/>
                    </w:rPr>
                  </w:rPrChange>
                </w:rPr>
                <w:t>X</w:t>
              </w:r>
            </w:ins>
          </w:p>
        </w:tc>
        <w:tc>
          <w:tcPr>
            <w:tcW w:w="865" w:type="dxa"/>
            <w:noWrap/>
            <w:vAlign w:val="center"/>
            <w:hideMark/>
            <w:tcPrChange w:id="37979" w:author="phuong vu" w:date="2018-11-30T21:54:00Z">
              <w:tcPr>
                <w:tcW w:w="1072" w:type="dxa"/>
                <w:noWrap/>
                <w:vAlign w:val="center"/>
                <w:hideMark/>
              </w:tcPr>
            </w:tcPrChange>
          </w:tcPr>
          <w:p w14:paraId="6AC53935" w14:textId="77777777" w:rsidR="006871B5" w:rsidRPr="00920004" w:rsidRDefault="006871B5" w:rsidP="00E452E5">
            <w:pPr>
              <w:jc w:val="center"/>
              <w:rPr>
                <w:ins w:id="37980" w:author="phuong vu" w:date="2018-11-30T14:07:00Z"/>
                <w:rPrChange w:id="37981" w:author="phuong vu" w:date="2018-11-30T22:36:00Z">
                  <w:rPr>
                    <w:ins w:id="37982" w:author="phuong vu" w:date="2018-11-30T14:07:00Z"/>
                  </w:rPr>
                </w:rPrChange>
              </w:rPr>
              <w:pPrChange w:id="37983" w:author="phuong vu" w:date="2018-11-30T21:44:00Z">
                <w:pPr>
                  <w:spacing w:line="276" w:lineRule="auto"/>
                  <w:jc w:val="center"/>
                </w:pPr>
              </w:pPrChange>
            </w:pPr>
          </w:p>
        </w:tc>
        <w:tc>
          <w:tcPr>
            <w:tcW w:w="994" w:type="dxa"/>
            <w:noWrap/>
            <w:vAlign w:val="center"/>
            <w:hideMark/>
            <w:tcPrChange w:id="37984" w:author="phuong vu" w:date="2018-11-30T21:54:00Z">
              <w:tcPr>
                <w:tcW w:w="1196" w:type="dxa"/>
                <w:noWrap/>
                <w:vAlign w:val="center"/>
                <w:hideMark/>
              </w:tcPr>
            </w:tcPrChange>
          </w:tcPr>
          <w:p w14:paraId="2B309453" w14:textId="77777777" w:rsidR="006871B5" w:rsidRPr="00920004" w:rsidRDefault="006871B5" w:rsidP="00E452E5">
            <w:pPr>
              <w:jc w:val="center"/>
              <w:rPr>
                <w:ins w:id="37985" w:author="phuong vu" w:date="2018-11-30T14:07:00Z"/>
                <w:rPrChange w:id="37986" w:author="phuong vu" w:date="2018-11-30T22:36:00Z">
                  <w:rPr>
                    <w:ins w:id="37987" w:author="phuong vu" w:date="2018-11-30T14:07:00Z"/>
                  </w:rPr>
                </w:rPrChange>
              </w:rPr>
              <w:pPrChange w:id="37988" w:author="phuong vu" w:date="2018-11-30T21:44:00Z">
                <w:pPr>
                  <w:spacing w:line="276" w:lineRule="auto"/>
                  <w:jc w:val="center"/>
                </w:pPr>
              </w:pPrChange>
            </w:pPr>
            <w:ins w:id="37989" w:author="phuong vu" w:date="2018-11-30T14:07:00Z">
              <w:r w:rsidRPr="00920004">
                <w:rPr>
                  <w:rPrChange w:id="37990" w:author="phuong vu" w:date="2018-11-30T22:36:00Z">
                    <w:rPr/>
                  </w:rPrChange>
                </w:rPr>
                <w:t>X</w:t>
              </w:r>
            </w:ins>
          </w:p>
        </w:tc>
        <w:tc>
          <w:tcPr>
            <w:tcW w:w="2521" w:type="dxa"/>
            <w:noWrap/>
            <w:hideMark/>
            <w:tcPrChange w:id="37991" w:author="phuong vu" w:date="2018-11-30T21:54:00Z">
              <w:tcPr>
                <w:tcW w:w="2212" w:type="dxa"/>
                <w:noWrap/>
                <w:hideMark/>
              </w:tcPr>
            </w:tcPrChange>
          </w:tcPr>
          <w:p w14:paraId="01B7078D" w14:textId="77777777" w:rsidR="006871B5" w:rsidRPr="00920004" w:rsidRDefault="006871B5" w:rsidP="00E452E5">
            <w:pPr>
              <w:rPr>
                <w:ins w:id="37992" w:author="phuong vu" w:date="2018-11-30T14:07:00Z"/>
                <w:rPrChange w:id="37993" w:author="phuong vu" w:date="2018-11-30T22:36:00Z">
                  <w:rPr>
                    <w:ins w:id="37994" w:author="phuong vu" w:date="2018-11-30T14:07:00Z"/>
                  </w:rPr>
                </w:rPrChange>
              </w:rPr>
              <w:pPrChange w:id="37995" w:author="phuong vu" w:date="2018-11-30T21:44:00Z">
                <w:pPr>
                  <w:spacing w:line="276" w:lineRule="auto"/>
                </w:pPr>
              </w:pPrChange>
            </w:pPr>
            <w:ins w:id="37996" w:author="phuong vu" w:date="2018-11-30T14:07:00Z">
              <w:r w:rsidRPr="00920004">
                <w:rPr>
                  <w:rPrChange w:id="37997" w:author="phuong vu" w:date="2018-11-30T22:36:00Z">
                    <w:rPr/>
                  </w:rPrChange>
                </w:rPr>
                <w:t>ID nhãn hiệu.</w:t>
              </w:r>
            </w:ins>
          </w:p>
        </w:tc>
      </w:tr>
      <w:tr w:rsidR="00E452E5" w:rsidRPr="00920004" w14:paraId="6944B83B" w14:textId="77777777" w:rsidTr="00727C9A">
        <w:trPr>
          <w:trHeight w:val="300"/>
          <w:ins w:id="37998" w:author="phuong vu" w:date="2018-11-30T14:07:00Z"/>
          <w:trPrChange w:id="37999" w:author="phuong vu" w:date="2018-11-30T21:54:00Z">
            <w:trPr>
              <w:trHeight w:val="300"/>
            </w:trPr>
          </w:trPrChange>
        </w:trPr>
        <w:tc>
          <w:tcPr>
            <w:tcW w:w="682" w:type="dxa"/>
            <w:noWrap/>
            <w:hideMark/>
            <w:tcPrChange w:id="38000" w:author="phuong vu" w:date="2018-11-30T21:54:00Z">
              <w:tcPr>
                <w:tcW w:w="672" w:type="dxa"/>
                <w:noWrap/>
                <w:hideMark/>
              </w:tcPr>
            </w:tcPrChange>
          </w:tcPr>
          <w:p w14:paraId="2EBD7CB6" w14:textId="77777777" w:rsidR="006871B5" w:rsidRPr="00920004" w:rsidRDefault="006871B5" w:rsidP="00BD0851">
            <w:pPr>
              <w:spacing w:before="240" w:line="0" w:lineRule="atLeast"/>
              <w:rPr>
                <w:ins w:id="38001" w:author="phuong vu" w:date="2018-11-30T14:07:00Z"/>
                <w:rPrChange w:id="38002" w:author="phuong vu" w:date="2018-11-30T22:36:00Z">
                  <w:rPr>
                    <w:ins w:id="38003" w:author="phuong vu" w:date="2018-11-30T14:07:00Z"/>
                  </w:rPr>
                </w:rPrChange>
              </w:rPr>
              <w:pPrChange w:id="38004" w:author="phuong vu" w:date="2018-11-30T14:16:00Z">
                <w:pPr>
                  <w:spacing w:line="276" w:lineRule="auto"/>
                </w:pPr>
              </w:pPrChange>
            </w:pPr>
            <w:ins w:id="38005" w:author="phuong vu" w:date="2018-11-30T14:07:00Z">
              <w:r w:rsidRPr="00920004">
                <w:rPr>
                  <w:rPrChange w:id="38006" w:author="phuong vu" w:date="2018-11-30T22:36:00Z">
                    <w:rPr/>
                  </w:rPrChange>
                </w:rPr>
                <w:t>6</w:t>
              </w:r>
            </w:ins>
          </w:p>
        </w:tc>
        <w:tc>
          <w:tcPr>
            <w:tcW w:w="1653" w:type="dxa"/>
            <w:noWrap/>
            <w:hideMark/>
            <w:tcPrChange w:id="38007" w:author="phuong vu" w:date="2018-11-30T21:54:00Z">
              <w:tcPr>
                <w:tcW w:w="1745" w:type="dxa"/>
                <w:noWrap/>
                <w:hideMark/>
              </w:tcPr>
            </w:tcPrChange>
          </w:tcPr>
          <w:p w14:paraId="36661721" w14:textId="77777777" w:rsidR="006871B5" w:rsidRPr="00920004" w:rsidRDefault="006871B5" w:rsidP="00E452E5">
            <w:pPr>
              <w:rPr>
                <w:ins w:id="38008" w:author="phuong vu" w:date="2018-11-30T14:07:00Z"/>
                <w:rPrChange w:id="38009" w:author="phuong vu" w:date="2018-11-30T22:36:00Z">
                  <w:rPr>
                    <w:ins w:id="38010" w:author="phuong vu" w:date="2018-11-30T14:07:00Z"/>
                  </w:rPr>
                </w:rPrChange>
              </w:rPr>
              <w:pPrChange w:id="38011" w:author="phuong vu" w:date="2018-11-30T21:44:00Z">
                <w:pPr>
                  <w:spacing w:line="276" w:lineRule="auto"/>
                </w:pPr>
              </w:pPrChange>
            </w:pPr>
            <w:ins w:id="38012" w:author="phuong vu" w:date="2018-11-30T14:07:00Z">
              <w:r w:rsidRPr="00920004">
                <w:rPr>
                  <w:rPrChange w:id="38013" w:author="phuong vu" w:date="2018-11-30T22:36:00Z">
                    <w:rPr/>
                  </w:rPrChange>
                </w:rPr>
                <w:t>color_id</w:t>
              </w:r>
            </w:ins>
          </w:p>
        </w:tc>
        <w:tc>
          <w:tcPr>
            <w:tcW w:w="1172" w:type="dxa"/>
            <w:noWrap/>
            <w:hideMark/>
            <w:tcPrChange w:id="38014" w:author="phuong vu" w:date="2018-11-30T21:54:00Z">
              <w:tcPr>
                <w:tcW w:w="1101" w:type="dxa"/>
                <w:noWrap/>
                <w:hideMark/>
              </w:tcPr>
            </w:tcPrChange>
          </w:tcPr>
          <w:p w14:paraId="05920BA2" w14:textId="77777777" w:rsidR="006871B5" w:rsidRPr="00920004" w:rsidRDefault="006871B5" w:rsidP="00E452E5">
            <w:pPr>
              <w:rPr>
                <w:ins w:id="38015" w:author="phuong vu" w:date="2018-11-30T14:07:00Z"/>
                <w:rPrChange w:id="38016" w:author="phuong vu" w:date="2018-11-30T22:36:00Z">
                  <w:rPr>
                    <w:ins w:id="38017" w:author="phuong vu" w:date="2018-11-30T14:07:00Z"/>
                  </w:rPr>
                </w:rPrChange>
              </w:rPr>
              <w:pPrChange w:id="38018" w:author="phuong vu" w:date="2018-11-30T21:44:00Z">
                <w:pPr>
                  <w:spacing w:line="276" w:lineRule="auto"/>
                </w:pPr>
              </w:pPrChange>
            </w:pPr>
            <w:ins w:id="38019" w:author="phuong vu" w:date="2018-11-30T14:07:00Z">
              <w:r w:rsidRPr="00920004">
                <w:rPr>
                  <w:rPrChange w:id="38020" w:author="phuong vu" w:date="2018-11-30T22:36:00Z">
                    <w:rPr/>
                  </w:rPrChange>
                </w:rPr>
                <w:t>numeric</w:t>
              </w:r>
            </w:ins>
          </w:p>
        </w:tc>
        <w:tc>
          <w:tcPr>
            <w:tcW w:w="890" w:type="dxa"/>
            <w:noWrap/>
            <w:vAlign w:val="center"/>
            <w:hideMark/>
            <w:tcPrChange w:id="38021" w:author="phuong vu" w:date="2018-11-30T21:54:00Z">
              <w:tcPr>
                <w:tcW w:w="779" w:type="dxa"/>
                <w:noWrap/>
                <w:vAlign w:val="center"/>
                <w:hideMark/>
              </w:tcPr>
            </w:tcPrChange>
          </w:tcPr>
          <w:p w14:paraId="4ED4F3A2" w14:textId="77777777" w:rsidR="006871B5" w:rsidRPr="00920004" w:rsidRDefault="006871B5" w:rsidP="00E452E5">
            <w:pPr>
              <w:jc w:val="center"/>
              <w:rPr>
                <w:ins w:id="38022" w:author="phuong vu" w:date="2018-11-30T14:07:00Z"/>
                <w:lang w:val="en-US"/>
                <w:rPrChange w:id="38023" w:author="phuong vu" w:date="2018-11-30T22:36:00Z">
                  <w:rPr>
                    <w:ins w:id="38024" w:author="phuong vu" w:date="2018-11-30T14:07:00Z"/>
                    <w:lang w:val="en-US"/>
                  </w:rPr>
                </w:rPrChange>
              </w:rPr>
              <w:pPrChange w:id="38025" w:author="phuong vu" w:date="2018-11-30T21:44:00Z">
                <w:pPr>
                  <w:spacing w:line="276" w:lineRule="auto"/>
                  <w:jc w:val="center"/>
                </w:pPr>
              </w:pPrChange>
            </w:pPr>
            <w:ins w:id="38026" w:author="phuong vu" w:date="2018-11-30T14:07:00Z">
              <w:r w:rsidRPr="00920004">
                <w:rPr>
                  <w:lang w:val="en-US"/>
                  <w:rPrChange w:id="38027" w:author="phuong vu" w:date="2018-11-30T22:36:00Z">
                    <w:rPr>
                      <w:lang w:val="en-US"/>
                    </w:rPr>
                  </w:rPrChange>
                </w:rPr>
                <w:t>X</w:t>
              </w:r>
            </w:ins>
          </w:p>
        </w:tc>
        <w:tc>
          <w:tcPr>
            <w:tcW w:w="865" w:type="dxa"/>
            <w:noWrap/>
            <w:vAlign w:val="center"/>
            <w:hideMark/>
            <w:tcPrChange w:id="38028" w:author="phuong vu" w:date="2018-11-30T21:54:00Z">
              <w:tcPr>
                <w:tcW w:w="1072" w:type="dxa"/>
                <w:noWrap/>
                <w:vAlign w:val="center"/>
                <w:hideMark/>
              </w:tcPr>
            </w:tcPrChange>
          </w:tcPr>
          <w:p w14:paraId="5A936704" w14:textId="77777777" w:rsidR="006871B5" w:rsidRPr="00920004" w:rsidRDefault="006871B5" w:rsidP="00E452E5">
            <w:pPr>
              <w:jc w:val="center"/>
              <w:rPr>
                <w:ins w:id="38029" w:author="phuong vu" w:date="2018-11-30T14:07:00Z"/>
                <w:rPrChange w:id="38030" w:author="phuong vu" w:date="2018-11-30T22:36:00Z">
                  <w:rPr>
                    <w:ins w:id="38031" w:author="phuong vu" w:date="2018-11-30T14:07:00Z"/>
                  </w:rPr>
                </w:rPrChange>
              </w:rPr>
              <w:pPrChange w:id="38032" w:author="phuong vu" w:date="2018-11-30T21:44:00Z">
                <w:pPr>
                  <w:spacing w:line="276" w:lineRule="auto"/>
                  <w:jc w:val="center"/>
                </w:pPr>
              </w:pPrChange>
            </w:pPr>
          </w:p>
        </w:tc>
        <w:tc>
          <w:tcPr>
            <w:tcW w:w="994" w:type="dxa"/>
            <w:noWrap/>
            <w:vAlign w:val="center"/>
            <w:hideMark/>
            <w:tcPrChange w:id="38033" w:author="phuong vu" w:date="2018-11-30T21:54:00Z">
              <w:tcPr>
                <w:tcW w:w="1196" w:type="dxa"/>
                <w:noWrap/>
                <w:vAlign w:val="center"/>
                <w:hideMark/>
              </w:tcPr>
            </w:tcPrChange>
          </w:tcPr>
          <w:p w14:paraId="63E3E422" w14:textId="77777777" w:rsidR="006871B5" w:rsidRPr="00920004" w:rsidRDefault="006871B5" w:rsidP="00E452E5">
            <w:pPr>
              <w:jc w:val="center"/>
              <w:rPr>
                <w:ins w:id="38034" w:author="phuong vu" w:date="2018-11-30T14:07:00Z"/>
                <w:rPrChange w:id="38035" w:author="phuong vu" w:date="2018-11-30T22:36:00Z">
                  <w:rPr>
                    <w:ins w:id="38036" w:author="phuong vu" w:date="2018-11-30T14:07:00Z"/>
                  </w:rPr>
                </w:rPrChange>
              </w:rPr>
              <w:pPrChange w:id="38037" w:author="phuong vu" w:date="2018-11-30T21:44:00Z">
                <w:pPr>
                  <w:spacing w:line="276" w:lineRule="auto"/>
                  <w:jc w:val="center"/>
                </w:pPr>
              </w:pPrChange>
            </w:pPr>
            <w:ins w:id="38038" w:author="phuong vu" w:date="2018-11-30T14:07:00Z">
              <w:r w:rsidRPr="00920004">
                <w:rPr>
                  <w:rPrChange w:id="38039" w:author="phuong vu" w:date="2018-11-30T22:36:00Z">
                    <w:rPr/>
                  </w:rPrChange>
                </w:rPr>
                <w:t>X</w:t>
              </w:r>
            </w:ins>
          </w:p>
        </w:tc>
        <w:tc>
          <w:tcPr>
            <w:tcW w:w="2521" w:type="dxa"/>
            <w:noWrap/>
            <w:hideMark/>
            <w:tcPrChange w:id="38040" w:author="phuong vu" w:date="2018-11-30T21:54:00Z">
              <w:tcPr>
                <w:tcW w:w="2212" w:type="dxa"/>
                <w:noWrap/>
                <w:hideMark/>
              </w:tcPr>
            </w:tcPrChange>
          </w:tcPr>
          <w:p w14:paraId="38B3EAD5" w14:textId="77777777" w:rsidR="006871B5" w:rsidRPr="00920004" w:rsidRDefault="006871B5" w:rsidP="00E452E5">
            <w:pPr>
              <w:rPr>
                <w:ins w:id="38041" w:author="phuong vu" w:date="2018-11-30T14:07:00Z"/>
                <w:rPrChange w:id="38042" w:author="phuong vu" w:date="2018-11-30T22:36:00Z">
                  <w:rPr>
                    <w:ins w:id="38043" w:author="phuong vu" w:date="2018-11-30T14:07:00Z"/>
                  </w:rPr>
                </w:rPrChange>
              </w:rPr>
              <w:pPrChange w:id="38044" w:author="phuong vu" w:date="2018-11-30T21:44:00Z">
                <w:pPr>
                  <w:spacing w:line="276" w:lineRule="auto"/>
                </w:pPr>
              </w:pPrChange>
            </w:pPr>
            <w:ins w:id="38045" w:author="phuong vu" w:date="2018-11-30T14:07:00Z">
              <w:r w:rsidRPr="00920004">
                <w:rPr>
                  <w:rPrChange w:id="38046" w:author="phuong vu" w:date="2018-11-30T22:36:00Z">
                    <w:rPr/>
                  </w:rPrChange>
                </w:rPr>
                <w:t xml:space="preserve">ID màu sắc. </w:t>
              </w:r>
            </w:ins>
          </w:p>
        </w:tc>
      </w:tr>
      <w:tr w:rsidR="00E452E5" w:rsidRPr="00920004" w14:paraId="2C47C714" w14:textId="77777777" w:rsidTr="00727C9A">
        <w:trPr>
          <w:trHeight w:val="300"/>
          <w:ins w:id="38047" w:author="phuong vu" w:date="2018-11-30T14:07:00Z"/>
          <w:trPrChange w:id="38048" w:author="phuong vu" w:date="2018-11-30T21:54:00Z">
            <w:trPr>
              <w:trHeight w:val="300"/>
            </w:trPr>
          </w:trPrChange>
        </w:trPr>
        <w:tc>
          <w:tcPr>
            <w:tcW w:w="682" w:type="dxa"/>
            <w:noWrap/>
            <w:hideMark/>
            <w:tcPrChange w:id="38049" w:author="phuong vu" w:date="2018-11-30T21:54:00Z">
              <w:tcPr>
                <w:tcW w:w="672" w:type="dxa"/>
                <w:noWrap/>
                <w:hideMark/>
              </w:tcPr>
            </w:tcPrChange>
          </w:tcPr>
          <w:p w14:paraId="0C5C9AE2" w14:textId="77777777" w:rsidR="006871B5" w:rsidRPr="00920004" w:rsidRDefault="006871B5" w:rsidP="00BD0851">
            <w:pPr>
              <w:spacing w:before="240" w:line="0" w:lineRule="atLeast"/>
              <w:rPr>
                <w:ins w:id="38050" w:author="phuong vu" w:date="2018-11-30T14:07:00Z"/>
                <w:rPrChange w:id="38051" w:author="phuong vu" w:date="2018-11-30T22:36:00Z">
                  <w:rPr>
                    <w:ins w:id="38052" w:author="phuong vu" w:date="2018-11-30T14:07:00Z"/>
                  </w:rPr>
                </w:rPrChange>
              </w:rPr>
              <w:pPrChange w:id="38053" w:author="phuong vu" w:date="2018-11-30T14:16:00Z">
                <w:pPr>
                  <w:spacing w:line="276" w:lineRule="auto"/>
                </w:pPr>
              </w:pPrChange>
            </w:pPr>
            <w:ins w:id="38054" w:author="phuong vu" w:date="2018-11-30T14:07:00Z">
              <w:r w:rsidRPr="00920004">
                <w:rPr>
                  <w:rPrChange w:id="38055" w:author="phuong vu" w:date="2018-11-30T22:36:00Z">
                    <w:rPr/>
                  </w:rPrChange>
                </w:rPr>
                <w:t>7</w:t>
              </w:r>
            </w:ins>
          </w:p>
        </w:tc>
        <w:tc>
          <w:tcPr>
            <w:tcW w:w="1653" w:type="dxa"/>
            <w:noWrap/>
            <w:hideMark/>
            <w:tcPrChange w:id="38056" w:author="phuong vu" w:date="2018-11-30T21:54:00Z">
              <w:tcPr>
                <w:tcW w:w="1745" w:type="dxa"/>
                <w:noWrap/>
                <w:hideMark/>
              </w:tcPr>
            </w:tcPrChange>
          </w:tcPr>
          <w:p w14:paraId="57AE95B5" w14:textId="77777777" w:rsidR="006871B5" w:rsidRPr="00920004" w:rsidRDefault="006871B5" w:rsidP="00E452E5">
            <w:pPr>
              <w:rPr>
                <w:ins w:id="38057" w:author="phuong vu" w:date="2018-11-30T14:07:00Z"/>
                <w:rPrChange w:id="38058" w:author="phuong vu" w:date="2018-11-30T22:36:00Z">
                  <w:rPr>
                    <w:ins w:id="38059" w:author="phuong vu" w:date="2018-11-30T14:07:00Z"/>
                  </w:rPr>
                </w:rPrChange>
              </w:rPr>
              <w:pPrChange w:id="38060" w:author="phuong vu" w:date="2018-11-30T21:44:00Z">
                <w:pPr>
                  <w:spacing w:line="276" w:lineRule="auto"/>
                </w:pPr>
              </w:pPrChange>
            </w:pPr>
            <w:ins w:id="38061" w:author="phuong vu" w:date="2018-11-30T14:07:00Z">
              <w:r w:rsidRPr="00920004">
                <w:rPr>
                  <w:rPrChange w:id="38062" w:author="phuong vu" w:date="2018-11-30T22:36:00Z">
                    <w:rPr/>
                  </w:rPrChange>
                </w:rPr>
                <w:t>product_id</w:t>
              </w:r>
            </w:ins>
          </w:p>
        </w:tc>
        <w:tc>
          <w:tcPr>
            <w:tcW w:w="1172" w:type="dxa"/>
            <w:noWrap/>
            <w:hideMark/>
            <w:tcPrChange w:id="38063" w:author="phuong vu" w:date="2018-11-30T21:54:00Z">
              <w:tcPr>
                <w:tcW w:w="1101" w:type="dxa"/>
                <w:noWrap/>
                <w:hideMark/>
              </w:tcPr>
            </w:tcPrChange>
          </w:tcPr>
          <w:p w14:paraId="5FB23724" w14:textId="77777777" w:rsidR="006871B5" w:rsidRPr="00920004" w:rsidRDefault="006871B5" w:rsidP="00E452E5">
            <w:pPr>
              <w:rPr>
                <w:ins w:id="38064" w:author="phuong vu" w:date="2018-11-30T14:07:00Z"/>
                <w:rPrChange w:id="38065" w:author="phuong vu" w:date="2018-11-30T22:36:00Z">
                  <w:rPr>
                    <w:ins w:id="38066" w:author="phuong vu" w:date="2018-11-30T14:07:00Z"/>
                  </w:rPr>
                </w:rPrChange>
              </w:rPr>
              <w:pPrChange w:id="38067" w:author="phuong vu" w:date="2018-11-30T21:44:00Z">
                <w:pPr>
                  <w:spacing w:line="276" w:lineRule="auto"/>
                </w:pPr>
              </w:pPrChange>
            </w:pPr>
            <w:ins w:id="38068" w:author="phuong vu" w:date="2018-11-30T14:07:00Z">
              <w:r w:rsidRPr="00920004">
                <w:rPr>
                  <w:rPrChange w:id="38069" w:author="phuong vu" w:date="2018-11-30T22:36:00Z">
                    <w:rPr/>
                  </w:rPrChange>
                </w:rPr>
                <w:t>numeric</w:t>
              </w:r>
            </w:ins>
          </w:p>
        </w:tc>
        <w:tc>
          <w:tcPr>
            <w:tcW w:w="890" w:type="dxa"/>
            <w:noWrap/>
            <w:vAlign w:val="center"/>
            <w:hideMark/>
            <w:tcPrChange w:id="38070" w:author="phuong vu" w:date="2018-11-30T21:54:00Z">
              <w:tcPr>
                <w:tcW w:w="779" w:type="dxa"/>
                <w:noWrap/>
                <w:vAlign w:val="center"/>
                <w:hideMark/>
              </w:tcPr>
            </w:tcPrChange>
          </w:tcPr>
          <w:p w14:paraId="52FA399E" w14:textId="77777777" w:rsidR="006871B5" w:rsidRPr="00920004" w:rsidRDefault="006871B5" w:rsidP="00E452E5">
            <w:pPr>
              <w:jc w:val="center"/>
              <w:rPr>
                <w:ins w:id="38071" w:author="phuong vu" w:date="2018-11-30T14:07:00Z"/>
                <w:lang w:val="en-US"/>
                <w:rPrChange w:id="38072" w:author="phuong vu" w:date="2018-11-30T22:36:00Z">
                  <w:rPr>
                    <w:ins w:id="38073" w:author="phuong vu" w:date="2018-11-30T14:07:00Z"/>
                    <w:lang w:val="en-US"/>
                  </w:rPr>
                </w:rPrChange>
              </w:rPr>
              <w:pPrChange w:id="38074" w:author="phuong vu" w:date="2018-11-30T21:44:00Z">
                <w:pPr>
                  <w:spacing w:line="276" w:lineRule="auto"/>
                  <w:jc w:val="center"/>
                </w:pPr>
              </w:pPrChange>
            </w:pPr>
            <w:ins w:id="38075" w:author="phuong vu" w:date="2018-11-30T14:07:00Z">
              <w:r w:rsidRPr="00920004">
                <w:rPr>
                  <w:lang w:val="en-US"/>
                  <w:rPrChange w:id="38076" w:author="phuong vu" w:date="2018-11-30T22:36:00Z">
                    <w:rPr>
                      <w:lang w:val="en-US"/>
                    </w:rPr>
                  </w:rPrChange>
                </w:rPr>
                <w:t>X</w:t>
              </w:r>
            </w:ins>
          </w:p>
        </w:tc>
        <w:tc>
          <w:tcPr>
            <w:tcW w:w="865" w:type="dxa"/>
            <w:noWrap/>
            <w:vAlign w:val="center"/>
            <w:hideMark/>
            <w:tcPrChange w:id="38077" w:author="phuong vu" w:date="2018-11-30T21:54:00Z">
              <w:tcPr>
                <w:tcW w:w="1072" w:type="dxa"/>
                <w:noWrap/>
                <w:vAlign w:val="center"/>
                <w:hideMark/>
              </w:tcPr>
            </w:tcPrChange>
          </w:tcPr>
          <w:p w14:paraId="64813E8F" w14:textId="77777777" w:rsidR="006871B5" w:rsidRPr="00920004" w:rsidRDefault="006871B5" w:rsidP="00E452E5">
            <w:pPr>
              <w:jc w:val="center"/>
              <w:rPr>
                <w:ins w:id="38078" w:author="phuong vu" w:date="2018-11-30T14:07:00Z"/>
                <w:rPrChange w:id="38079" w:author="phuong vu" w:date="2018-11-30T22:36:00Z">
                  <w:rPr>
                    <w:ins w:id="38080" w:author="phuong vu" w:date="2018-11-30T14:07:00Z"/>
                  </w:rPr>
                </w:rPrChange>
              </w:rPr>
              <w:pPrChange w:id="38081" w:author="phuong vu" w:date="2018-11-30T21:44:00Z">
                <w:pPr>
                  <w:spacing w:line="276" w:lineRule="auto"/>
                  <w:jc w:val="center"/>
                </w:pPr>
              </w:pPrChange>
            </w:pPr>
          </w:p>
        </w:tc>
        <w:tc>
          <w:tcPr>
            <w:tcW w:w="994" w:type="dxa"/>
            <w:noWrap/>
            <w:vAlign w:val="center"/>
            <w:hideMark/>
            <w:tcPrChange w:id="38082" w:author="phuong vu" w:date="2018-11-30T21:54:00Z">
              <w:tcPr>
                <w:tcW w:w="1196" w:type="dxa"/>
                <w:noWrap/>
                <w:vAlign w:val="center"/>
                <w:hideMark/>
              </w:tcPr>
            </w:tcPrChange>
          </w:tcPr>
          <w:p w14:paraId="4D49DDD3" w14:textId="77777777" w:rsidR="006871B5" w:rsidRPr="00920004" w:rsidRDefault="006871B5" w:rsidP="00E452E5">
            <w:pPr>
              <w:jc w:val="center"/>
              <w:rPr>
                <w:ins w:id="38083" w:author="phuong vu" w:date="2018-11-30T14:07:00Z"/>
                <w:rPrChange w:id="38084" w:author="phuong vu" w:date="2018-11-30T22:36:00Z">
                  <w:rPr>
                    <w:ins w:id="38085" w:author="phuong vu" w:date="2018-11-30T14:07:00Z"/>
                  </w:rPr>
                </w:rPrChange>
              </w:rPr>
              <w:pPrChange w:id="38086" w:author="phuong vu" w:date="2018-11-30T21:44:00Z">
                <w:pPr>
                  <w:spacing w:line="276" w:lineRule="auto"/>
                  <w:jc w:val="center"/>
                </w:pPr>
              </w:pPrChange>
            </w:pPr>
            <w:ins w:id="38087" w:author="phuong vu" w:date="2018-11-30T14:07:00Z">
              <w:r w:rsidRPr="00920004">
                <w:rPr>
                  <w:rPrChange w:id="38088" w:author="phuong vu" w:date="2018-11-30T22:36:00Z">
                    <w:rPr/>
                  </w:rPrChange>
                </w:rPr>
                <w:t>X</w:t>
              </w:r>
            </w:ins>
          </w:p>
        </w:tc>
        <w:tc>
          <w:tcPr>
            <w:tcW w:w="2521" w:type="dxa"/>
            <w:noWrap/>
            <w:hideMark/>
            <w:tcPrChange w:id="38089" w:author="phuong vu" w:date="2018-11-30T21:54:00Z">
              <w:tcPr>
                <w:tcW w:w="2212" w:type="dxa"/>
                <w:noWrap/>
                <w:hideMark/>
              </w:tcPr>
            </w:tcPrChange>
          </w:tcPr>
          <w:p w14:paraId="25CFB461" w14:textId="77777777" w:rsidR="006871B5" w:rsidRPr="00920004" w:rsidRDefault="006871B5" w:rsidP="00E452E5">
            <w:pPr>
              <w:rPr>
                <w:ins w:id="38090" w:author="phuong vu" w:date="2018-11-30T14:07:00Z"/>
                <w:rPrChange w:id="38091" w:author="phuong vu" w:date="2018-11-30T22:36:00Z">
                  <w:rPr>
                    <w:ins w:id="38092" w:author="phuong vu" w:date="2018-11-30T14:07:00Z"/>
                  </w:rPr>
                </w:rPrChange>
              </w:rPr>
              <w:pPrChange w:id="38093" w:author="phuong vu" w:date="2018-11-30T21:44:00Z">
                <w:pPr>
                  <w:spacing w:line="276" w:lineRule="auto"/>
                </w:pPr>
              </w:pPrChange>
            </w:pPr>
            <w:ins w:id="38094" w:author="phuong vu" w:date="2018-11-30T14:07:00Z">
              <w:r w:rsidRPr="00920004">
                <w:rPr>
                  <w:rPrChange w:id="38095" w:author="phuong vu" w:date="2018-11-30T22:36:00Z">
                    <w:rPr/>
                  </w:rPrChange>
                </w:rPr>
                <w:t>ID quần áo</w:t>
              </w:r>
            </w:ins>
          </w:p>
        </w:tc>
      </w:tr>
      <w:tr w:rsidR="00E452E5" w:rsidRPr="00920004" w14:paraId="55AB8BA7" w14:textId="77777777" w:rsidTr="00727C9A">
        <w:trPr>
          <w:trHeight w:val="300"/>
          <w:ins w:id="38096" w:author="phuong vu" w:date="2018-11-30T14:07:00Z"/>
          <w:trPrChange w:id="38097" w:author="phuong vu" w:date="2018-11-30T21:54:00Z">
            <w:trPr>
              <w:trHeight w:val="300"/>
            </w:trPr>
          </w:trPrChange>
        </w:trPr>
        <w:tc>
          <w:tcPr>
            <w:tcW w:w="682" w:type="dxa"/>
            <w:noWrap/>
            <w:hideMark/>
            <w:tcPrChange w:id="38098" w:author="phuong vu" w:date="2018-11-30T21:54:00Z">
              <w:tcPr>
                <w:tcW w:w="672" w:type="dxa"/>
                <w:noWrap/>
                <w:hideMark/>
              </w:tcPr>
            </w:tcPrChange>
          </w:tcPr>
          <w:p w14:paraId="58AD1BF0" w14:textId="77777777" w:rsidR="006871B5" w:rsidRPr="00920004" w:rsidRDefault="006871B5" w:rsidP="00BD0851">
            <w:pPr>
              <w:spacing w:before="240" w:line="0" w:lineRule="atLeast"/>
              <w:rPr>
                <w:ins w:id="38099" w:author="phuong vu" w:date="2018-11-30T14:07:00Z"/>
                <w:rPrChange w:id="38100" w:author="phuong vu" w:date="2018-11-30T22:36:00Z">
                  <w:rPr>
                    <w:ins w:id="38101" w:author="phuong vu" w:date="2018-11-30T14:07:00Z"/>
                  </w:rPr>
                </w:rPrChange>
              </w:rPr>
              <w:pPrChange w:id="38102" w:author="phuong vu" w:date="2018-11-30T14:16:00Z">
                <w:pPr>
                  <w:spacing w:line="276" w:lineRule="auto"/>
                </w:pPr>
              </w:pPrChange>
            </w:pPr>
            <w:ins w:id="38103" w:author="phuong vu" w:date="2018-11-30T14:07:00Z">
              <w:r w:rsidRPr="00920004">
                <w:rPr>
                  <w:rPrChange w:id="38104" w:author="phuong vu" w:date="2018-11-30T22:36:00Z">
                    <w:rPr/>
                  </w:rPrChange>
                </w:rPr>
                <w:t>8</w:t>
              </w:r>
            </w:ins>
          </w:p>
        </w:tc>
        <w:tc>
          <w:tcPr>
            <w:tcW w:w="1653" w:type="dxa"/>
            <w:noWrap/>
            <w:hideMark/>
            <w:tcPrChange w:id="38105" w:author="phuong vu" w:date="2018-11-30T21:54:00Z">
              <w:tcPr>
                <w:tcW w:w="1745" w:type="dxa"/>
                <w:noWrap/>
                <w:hideMark/>
              </w:tcPr>
            </w:tcPrChange>
          </w:tcPr>
          <w:p w14:paraId="04159F95" w14:textId="77777777" w:rsidR="006871B5" w:rsidRPr="00920004" w:rsidRDefault="006871B5" w:rsidP="00E452E5">
            <w:pPr>
              <w:rPr>
                <w:ins w:id="38106" w:author="phuong vu" w:date="2018-11-30T14:07:00Z"/>
                <w:rPrChange w:id="38107" w:author="phuong vu" w:date="2018-11-30T22:36:00Z">
                  <w:rPr>
                    <w:ins w:id="38108" w:author="phuong vu" w:date="2018-11-30T14:07:00Z"/>
                  </w:rPr>
                </w:rPrChange>
              </w:rPr>
              <w:pPrChange w:id="38109" w:author="phuong vu" w:date="2018-11-30T21:44:00Z">
                <w:pPr>
                  <w:spacing w:line="276" w:lineRule="auto"/>
                </w:pPr>
              </w:pPrChange>
            </w:pPr>
            <w:ins w:id="38110" w:author="phuong vu" w:date="2018-11-30T14:07:00Z">
              <w:r w:rsidRPr="00920004">
                <w:rPr>
                  <w:rPrChange w:id="38111" w:author="phuong vu" w:date="2018-11-30T22:36:00Z">
                    <w:rPr/>
                  </w:rPrChange>
                </w:rPr>
                <w:t>material_id</w:t>
              </w:r>
            </w:ins>
          </w:p>
        </w:tc>
        <w:tc>
          <w:tcPr>
            <w:tcW w:w="1172" w:type="dxa"/>
            <w:noWrap/>
            <w:hideMark/>
            <w:tcPrChange w:id="38112" w:author="phuong vu" w:date="2018-11-30T21:54:00Z">
              <w:tcPr>
                <w:tcW w:w="1101" w:type="dxa"/>
                <w:noWrap/>
                <w:hideMark/>
              </w:tcPr>
            </w:tcPrChange>
          </w:tcPr>
          <w:p w14:paraId="4C97BEFE" w14:textId="77777777" w:rsidR="006871B5" w:rsidRPr="00920004" w:rsidRDefault="006871B5" w:rsidP="00E452E5">
            <w:pPr>
              <w:rPr>
                <w:ins w:id="38113" w:author="phuong vu" w:date="2018-11-30T14:07:00Z"/>
                <w:rPrChange w:id="38114" w:author="phuong vu" w:date="2018-11-30T22:36:00Z">
                  <w:rPr>
                    <w:ins w:id="38115" w:author="phuong vu" w:date="2018-11-30T14:07:00Z"/>
                  </w:rPr>
                </w:rPrChange>
              </w:rPr>
              <w:pPrChange w:id="38116" w:author="phuong vu" w:date="2018-11-30T21:44:00Z">
                <w:pPr>
                  <w:spacing w:line="276" w:lineRule="auto"/>
                </w:pPr>
              </w:pPrChange>
            </w:pPr>
            <w:ins w:id="38117" w:author="phuong vu" w:date="2018-11-30T14:07:00Z">
              <w:r w:rsidRPr="00920004">
                <w:rPr>
                  <w:rPrChange w:id="38118" w:author="phuong vu" w:date="2018-11-30T22:36:00Z">
                    <w:rPr/>
                  </w:rPrChange>
                </w:rPr>
                <w:t>numeric</w:t>
              </w:r>
            </w:ins>
          </w:p>
        </w:tc>
        <w:tc>
          <w:tcPr>
            <w:tcW w:w="890" w:type="dxa"/>
            <w:noWrap/>
            <w:vAlign w:val="center"/>
            <w:hideMark/>
            <w:tcPrChange w:id="38119" w:author="phuong vu" w:date="2018-11-30T21:54:00Z">
              <w:tcPr>
                <w:tcW w:w="779" w:type="dxa"/>
                <w:noWrap/>
                <w:vAlign w:val="center"/>
                <w:hideMark/>
              </w:tcPr>
            </w:tcPrChange>
          </w:tcPr>
          <w:p w14:paraId="7486E206" w14:textId="77777777" w:rsidR="006871B5" w:rsidRPr="00920004" w:rsidRDefault="006871B5" w:rsidP="00E452E5">
            <w:pPr>
              <w:jc w:val="center"/>
              <w:rPr>
                <w:ins w:id="38120" w:author="phuong vu" w:date="2018-11-30T14:07:00Z"/>
                <w:lang w:val="en-US"/>
                <w:rPrChange w:id="38121" w:author="phuong vu" w:date="2018-11-30T22:36:00Z">
                  <w:rPr>
                    <w:ins w:id="38122" w:author="phuong vu" w:date="2018-11-30T14:07:00Z"/>
                    <w:lang w:val="en-US"/>
                  </w:rPr>
                </w:rPrChange>
              </w:rPr>
              <w:pPrChange w:id="38123" w:author="phuong vu" w:date="2018-11-30T21:44:00Z">
                <w:pPr>
                  <w:spacing w:line="276" w:lineRule="auto"/>
                  <w:jc w:val="center"/>
                </w:pPr>
              </w:pPrChange>
            </w:pPr>
            <w:ins w:id="38124" w:author="phuong vu" w:date="2018-11-30T14:07:00Z">
              <w:r w:rsidRPr="00920004">
                <w:rPr>
                  <w:lang w:val="en-US"/>
                  <w:rPrChange w:id="38125" w:author="phuong vu" w:date="2018-11-30T22:36:00Z">
                    <w:rPr>
                      <w:lang w:val="en-US"/>
                    </w:rPr>
                  </w:rPrChange>
                </w:rPr>
                <w:t>X</w:t>
              </w:r>
            </w:ins>
          </w:p>
        </w:tc>
        <w:tc>
          <w:tcPr>
            <w:tcW w:w="865" w:type="dxa"/>
            <w:noWrap/>
            <w:vAlign w:val="center"/>
            <w:hideMark/>
            <w:tcPrChange w:id="38126" w:author="phuong vu" w:date="2018-11-30T21:54:00Z">
              <w:tcPr>
                <w:tcW w:w="1072" w:type="dxa"/>
                <w:noWrap/>
                <w:vAlign w:val="center"/>
                <w:hideMark/>
              </w:tcPr>
            </w:tcPrChange>
          </w:tcPr>
          <w:p w14:paraId="7599F284" w14:textId="77777777" w:rsidR="006871B5" w:rsidRPr="00920004" w:rsidRDefault="006871B5" w:rsidP="00E452E5">
            <w:pPr>
              <w:jc w:val="center"/>
              <w:rPr>
                <w:ins w:id="38127" w:author="phuong vu" w:date="2018-11-30T14:07:00Z"/>
                <w:rPrChange w:id="38128" w:author="phuong vu" w:date="2018-11-30T22:36:00Z">
                  <w:rPr>
                    <w:ins w:id="38129" w:author="phuong vu" w:date="2018-11-30T14:07:00Z"/>
                  </w:rPr>
                </w:rPrChange>
              </w:rPr>
              <w:pPrChange w:id="38130" w:author="phuong vu" w:date="2018-11-30T21:44:00Z">
                <w:pPr>
                  <w:spacing w:line="276" w:lineRule="auto"/>
                  <w:jc w:val="center"/>
                </w:pPr>
              </w:pPrChange>
            </w:pPr>
          </w:p>
        </w:tc>
        <w:tc>
          <w:tcPr>
            <w:tcW w:w="994" w:type="dxa"/>
            <w:noWrap/>
            <w:vAlign w:val="center"/>
            <w:hideMark/>
            <w:tcPrChange w:id="38131" w:author="phuong vu" w:date="2018-11-30T21:54:00Z">
              <w:tcPr>
                <w:tcW w:w="1196" w:type="dxa"/>
                <w:noWrap/>
                <w:vAlign w:val="center"/>
                <w:hideMark/>
              </w:tcPr>
            </w:tcPrChange>
          </w:tcPr>
          <w:p w14:paraId="2DF9B95A" w14:textId="77777777" w:rsidR="006871B5" w:rsidRPr="00920004" w:rsidRDefault="006871B5" w:rsidP="00E452E5">
            <w:pPr>
              <w:jc w:val="center"/>
              <w:rPr>
                <w:ins w:id="38132" w:author="phuong vu" w:date="2018-11-30T14:07:00Z"/>
                <w:rPrChange w:id="38133" w:author="phuong vu" w:date="2018-11-30T22:36:00Z">
                  <w:rPr>
                    <w:ins w:id="38134" w:author="phuong vu" w:date="2018-11-30T14:07:00Z"/>
                  </w:rPr>
                </w:rPrChange>
              </w:rPr>
              <w:pPrChange w:id="38135" w:author="phuong vu" w:date="2018-11-30T21:44:00Z">
                <w:pPr>
                  <w:spacing w:line="276" w:lineRule="auto"/>
                  <w:jc w:val="center"/>
                </w:pPr>
              </w:pPrChange>
            </w:pPr>
            <w:ins w:id="38136" w:author="phuong vu" w:date="2018-11-30T14:07:00Z">
              <w:r w:rsidRPr="00920004">
                <w:rPr>
                  <w:rPrChange w:id="38137" w:author="phuong vu" w:date="2018-11-30T22:36:00Z">
                    <w:rPr/>
                  </w:rPrChange>
                </w:rPr>
                <w:t>X</w:t>
              </w:r>
            </w:ins>
          </w:p>
        </w:tc>
        <w:tc>
          <w:tcPr>
            <w:tcW w:w="2521" w:type="dxa"/>
            <w:noWrap/>
            <w:hideMark/>
            <w:tcPrChange w:id="38138" w:author="phuong vu" w:date="2018-11-30T21:54:00Z">
              <w:tcPr>
                <w:tcW w:w="2212" w:type="dxa"/>
                <w:noWrap/>
                <w:hideMark/>
              </w:tcPr>
            </w:tcPrChange>
          </w:tcPr>
          <w:p w14:paraId="60486DDC" w14:textId="77777777" w:rsidR="006871B5" w:rsidRPr="00920004" w:rsidRDefault="006871B5" w:rsidP="00E452E5">
            <w:pPr>
              <w:rPr>
                <w:ins w:id="38139" w:author="phuong vu" w:date="2018-11-30T14:07:00Z"/>
                <w:rPrChange w:id="38140" w:author="phuong vu" w:date="2018-11-30T22:36:00Z">
                  <w:rPr>
                    <w:ins w:id="38141" w:author="phuong vu" w:date="2018-11-30T14:07:00Z"/>
                  </w:rPr>
                </w:rPrChange>
              </w:rPr>
              <w:pPrChange w:id="38142" w:author="phuong vu" w:date="2018-11-30T21:44:00Z">
                <w:pPr>
                  <w:spacing w:line="276" w:lineRule="auto"/>
                </w:pPr>
              </w:pPrChange>
            </w:pPr>
            <w:ins w:id="38143" w:author="phuong vu" w:date="2018-11-30T14:07:00Z">
              <w:r w:rsidRPr="00920004">
                <w:rPr>
                  <w:rPrChange w:id="38144" w:author="phuong vu" w:date="2018-11-30T22:36:00Z">
                    <w:rPr/>
                  </w:rPrChange>
                </w:rPr>
                <w:t xml:space="preserve">ID chất liệu. </w:t>
              </w:r>
            </w:ins>
          </w:p>
        </w:tc>
      </w:tr>
      <w:tr w:rsidR="00E452E5" w:rsidRPr="00920004" w14:paraId="7306824E" w14:textId="77777777" w:rsidTr="00727C9A">
        <w:trPr>
          <w:trHeight w:val="300"/>
          <w:ins w:id="38145" w:author="phuong vu" w:date="2018-11-30T14:07:00Z"/>
          <w:trPrChange w:id="38146" w:author="phuong vu" w:date="2018-11-30T21:54:00Z">
            <w:trPr>
              <w:trHeight w:val="300"/>
            </w:trPr>
          </w:trPrChange>
        </w:trPr>
        <w:tc>
          <w:tcPr>
            <w:tcW w:w="682" w:type="dxa"/>
            <w:noWrap/>
            <w:hideMark/>
            <w:tcPrChange w:id="38147" w:author="phuong vu" w:date="2018-11-30T21:54:00Z">
              <w:tcPr>
                <w:tcW w:w="672" w:type="dxa"/>
                <w:noWrap/>
                <w:hideMark/>
              </w:tcPr>
            </w:tcPrChange>
          </w:tcPr>
          <w:p w14:paraId="311973BD" w14:textId="77777777" w:rsidR="006871B5" w:rsidRPr="00920004" w:rsidRDefault="006871B5" w:rsidP="00BD0851">
            <w:pPr>
              <w:spacing w:before="240" w:line="0" w:lineRule="atLeast"/>
              <w:rPr>
                <w:ins w:id="38148" w:author="phuong vu" w:date="2018-11-30T14:07:00Z"/>
                <w:rPrChange w:id="38149" w:author="phuong vu" w:date="2018-11-30T22:36:00Z">
                  <w:rPr>
                    <w:ins w:id="38150" w:author="phuong vu" w:date="2018-11-30T14:07:00Z"/>
                  </w:rPr>
                </w:rPrChange>
              </w:rPr>
              <w:pPrChange w:id="38151" w:author="phuong vu" w:date="2018-11-30T14:16:00Z">
                <w:pPr>
                  <w:spacing w:line="276" w:lineRule="auto"/>
                </w:pPr>
              </w:pPrChange>
            </w:pPr>
            <w:ins w:id="38152" w:author="phuong vu" w:date="2018-11-30T14:07:00Z">
              <w:r w:rsidRPr="00920004">
                <w:rPr>
                  <w:rPrChange w:id="38153" w:author="phuong vu" w:date="2018-11-30T22:36:00Z">
                    <w:rPr/>
                  </w:rPrChange>
                </w:rPr>
                <w:t>9</w:t>
              </w:r>
            </w:ins>
          </w:p>
        </w:tc>
        <w:tc>
          <w:tcPr>
            <w:tcW w:w="1653" w:type="dxa"/>
            <w:noWrap/>
            <w:hideMark/>
            <w:tcPrChange w:id="38154" w:author="phuong vu" w:date="2018-11-30T21:54:00Z">
              <w:tcPr>
                <w:tcW w:w="1745" w:type="dxa"/>
                <w:noWrap/>
                <w:hideMark/>
              </w:tcPr>
            </w:tcPrChange>
          </w:tcPr>
          <w:p w14:paraId="3879ECFB" w14:textId="77777777" w:rsidR="006871B5" w:rsidRPr="00920004" w:rsidRDefault="006871B5" w:rsidP="00E452E5">
            <w:pPr>
              <w:rPr>
                <w:ins w:id="38155" w:author="phuong vu" w:date="2018-11-30T14:07:00Z"/>
                <w:rPrChange w:id="38156" w:author="phuong vu" w:date="2018-11-30T22:36:00Z">
                  <w:rPr>
                    <w:ins w:id="38157" w:author="phuong vu" w:date="2018-11-30T14:07:00Z"/>
                  </w:rPr>
                </w:rPrChange>
              </w:rPr>
              <w:pPrChange w:id="38158" w:author="phuong vu" w:date="2018-11-30T21:44:00Z">
                <w:pPr>
                  <w:spacing w:line="276" w:lineRule="auto"/>
                </w:pPr>
              </w:pPrChange>
            </w:pPr>
            <w:ins w:id="38159" w:author="phuong vu" w:date="2018-11-30T14:07:00Z">
              <w:r w:rsidRPr="00920004">
                <w:rPr>
                  <w:rPrChange w:id="38160" w:author="phuong vu" w:date="2018-11-30T22:36:00Z">
                    <w:rPr/>
                  </w:rPrChange>
                </w:rPr>
                <w:t>amount</w:t>
              </w:r>
            </w:ins>
          </w:p>
        </w:tc>
        <w:tc>
          <w:tcPr>
            <w:tcW w:w="1172" w:type="dxa"/>
            <w:noWrap/>
            <w:hideMark/>
            <w:tcPrChange w:id="38161" w:author="phuong vu" w:date="2018-11-30T21:54:00Z">
              <w:tcPr>
                <w:tcW w:w="1101" w:type="dxa"/>
                <w:noWrap/>
                <w:hideMark/>
              </w:tcPr>
            </w:tcPrChange>
          </w:tcPr>
          <w:p w14:paraId="3885326D" w14:textId="77777777" w:rsidR="006871B5" w:rsidRPr="00920004" w:rsidRDefault="006871B5" w:rsidP="00E452E5">
            <w:pPr>
              <w:rPr>
                <w:ins w:id="38162" w:author="phuong vu" w:date="2018-11-30T14:07:00Z"/>
                <w:rPrChange w:id="38163" w:author="phuong vu" w:date="2018-11-30T22:36:00Z">
                  <w:rPr>
                    <w:ins w:id="38164" w:author="phuong vu" w:date="2018-11-30T14:07:00Z"/>
                  </w:rPr>
                </w:rPrChange>
              </w:rPr>
              <w:pPrChange w:id="38165" w:author="phuong vu" w:date="2018-11-30T21:44:00Z">
                <w:pPr>
                  <w:spacing w:line="276" w:lineRule="auto"/>
                </w:pPr>
              </w:pPrChange>
            </w:pPr>
            <w:ins w:id="38166" w:author="phuong vu" w:date="2018-11-30T14:07:00Z">
              <w:r w:rsidRPr="00920004">
                <w:rPr>
                  <w:lang w:val="en-US"/>
                  <w:rPrChange w:id="38167" w:author="phuong vu" w:date="2018-11-30T22:36:00Z">
                    <w:rPr>
                      <w:lang w:val="en-US"/>
                    </w:rPr>
                  </w:rPrChange>
                </w:rPr>
                <w:t>double</w:t>
              </w:r>
            </w:ins>
          </w:p>
        </w:tc>
        <w:tc>
          <w:tcPr>
            <w:tcW w:w="890" w:type="dxa"/>
            <w:noWrap/>
            <w:vAlign w:val="center"/>
            <w:hideMark/>
            <w:tcPrChange w:id="38168" w:author="phuong vu" w:date="2018-11-30T21:54:00Z">
              <w:tcPr>
                <w:tcW w:w="779" w:type="dxa"/>
                <w:noWrap/>
                <w:vAlign w:val="center"/>
                <w:hideMark/>
              </w:tcPr>
            </w:tcPrChange>
          </w:tcPr>
          <w:p w14:paraId="68EC3FE2" w14:textId="77777777" w:rsidR="006871B5" w:rsidRPr="00920004" w:rsidRDefault="006871B5" w:rsidP="00E452E5">
            <w:pPr>
              <w:rPr>
                <w:ins w:id="38169" w:author="phuong vu" w:date="2018-11-30T14:07:00Z"/>
                <w:rPrChange w:id="38170" w:author="phuong vu" w:date="2018-11-30T22:36:00Z">
                  <w:rPr>
                    <w:ins w:id="38171" w:author="phuong vu" w:date="2018-11-30T14:07:00Z"/>
                  </w:rPr>
                </w:rPrChange>
              </w:rPr>
              <w:pPrChange w:id="38172" w:author="phuong vu" w:date="2018-11-30T21:44:00Z">
                <w:pPr>
                  <w:spacing w:line="276" w:lineRule="auto"/>
                  <w:jc w:val="center"/>
                </w:pPr>
              </w:pPrChange>
            </w:pPr>
          </w:p>
        </w:tc>
        <w:tc>
          <w:tcPr>
            <w:tcW w:w="865" w:type="dxa"/>
            <w:noWrap/>
            <w:vAlign w:val="center"/>
            <w:hideMark/>
            <w:tcPrChange w:id="38173" w:author="phuong vu" w:date="2018-11-30T21:54:00Z">
              <w:tcPr>
                <w:tcW w:w="1072" w:type="dxa"/>
                <w:noWrap/>
                <w:vAlign w:val="center"/>
                <w:hideMark/>
              </w:tcPr>
            </w:tcPrChange>
          </w:tcPr>
          <w:p w14:paraId="4A5BBB76" w14:textId="77777777" w:rsidR="006871B5" w:rsidRPr="00920004" w:rsidRDefault="006871B5" w:rsidP="00E452E5">
            <w:pPr>
              <w:rPr>
                <w:ins w:id="38174" w:author="phuong vu" w:date="2018-11-30T14:07:00Z"/>
                <w:rPrChange w:id="38175" w:author="phuong vu" w:date="2018-11-30T22:36:00Z">
                  <w:rPr>
                    <w:ins w:id="38176" w:author="phuong vu" w:date="2018-11-30T14:07:00Z"/>
                  </w:rPr>
                </w:rPrChange>
              </w:rPr>
              <w:pPrChange w:id="38177" w:author="phuong vu" w:date="2018-11-30T21:44:00Z">
                <w:pPr>
                  <w:spacing w:line="276" w:lineRule="auto"/>
                  <w:jc w:val="center"/>
                </w:pPr>
              </w:pPrChange>
            </w:pPr>
          </w:p>
        </w:tc>
        <w:tc>
          <w:tcPr>
            <w:tcW w:w="994" w:type="dxa"/>
            <w:noWrap/>
            <w:vAlign w:val="center"/>
            <w:hideMark/>
            <w:tcPrChange w:id="38178" w:author="phuong vu" w:date="2018-11-30T21:54:00Z">
              <w:tcPr>
                <w:tcW w:w="1196" w:type="dxa"/>
                <w:noWrap/>
                <w:vAlign w:val="center"/>
                <w:hideMark/>
              </w:tcPr>
            </w:tcPrChange>
          </w:tcPr>
          <w:p w14:paraId="3C336919" w14:textId="77777777" w:rsidR="006871B5" w:rsidRPr="00920004" w:rsidRDefault="006871B5" w:rsidP="00E452E5">
            <w:pPr>
              <w:rPr>
                <w:ins w:id="38179" w:author="phuong vu" w:date="2018-11-30T14:07:00Z"/>
                <w:rPrChange w:id="38180" w:author="phuong vu" w:date="2018-11-30T22:36:00Z">
                  <w:rPr>
                    <w:ins w:id="38181" w:author="phuong vu" w:date="2018-11-30T14:07:00Z"/>
                  </w:rPr>
                </w:rPrChange>
              </w:rPr>
              <w:pPrChange w:id="38182" w:author="phuong vu" w:date="2018-11-30T21:44:00Z">
                <w:pPr>
                  <w:spacing w:line="276" w:lineRule="auto"/>
                  <w:jc w:val="center"/>
                </w:pPr>
              </w:pPrChange>
            </w:pPr>
          </w:p>
        </w:tc>
        <w:tc>
          <w:tcPr>
            <w:tcW w:w="2521" w:type="dxa"/>
            <w:noWrap/>
            <w:hideMark/>
            <w:tcPrChange w:id="38183" w:author="phuong vu" w:date="2018-11-30T21:54:00Z">
              <w:tcPr>
                <w:tcW w:w="2212" w:type="dxa"/>
                <w:noWrap/>
                <w:hideMark/>
              </w:tcPr>
            </w:tcPrChange>
          </w:tcPr>
          <w:p w14:paraId="1B53A5A6" w14:textId="77777777" w:rsidR="006871B5" w:rsidRPr="00920004" w:rsidRDefault="006871B5" w:rsidP="00E452E5">
            <w:pPr>
              <w:rPr>
                <w:ins w:id="38184" w:author="phuong vu" w:date="2018-11-30T14:07:00Z"/>
                <w:lang w:val="en-US"/>
                <w:rPrChange w:id="38185" w:author="phuong vu" w:date="2018-11-30T22:36:00Z">
                  <w:rPr>
                    <w:ins w:id="38186" w:author="phuong vu" w:date="2018-11-30T14:07:00Z"/>
                    <w:lang w:val="en-US"/>
                  </w:rPr>
                </w:rPrChange>
              </w:rPr>
              <w:pPrChange w:id="38187" w:author="phuong vu" w:date="2018-11-30T21:44:00Z">
                <w:pPr>
                  <w:spacing w:line="276" w:lineRule="auto"/>
                </w:pPr>
              </w:pPrChange>
            </w:pPr>
            <w:ins w:id="38188" w:author="phuong vu" w:date="2018-11-30T14:07:00Z">
              <w:r w:rsidRPr="00920004">
                <w:rPr>
                  <w:rPrChange w:id="38189" w:author="phuong vu" w:date="2018-11-30T22:36:00Z">
                    <w:rPr/>
                  </w:rPrChange>
                </w:rPr>
                <w:t>Số lượng quần</w:t>
              </w:r>
              <w:r w:rsidRPr="00920004">
                <w:rPr>
                  <w:lang w:val="en-US"/>
                  <w:rPrChange w:id="38190" w:author="phuong vu" w:date="2018-11-30T22:36:00Z">
                    <w:rPr>
                      <w:lang w:val="en-US"/>
                    </w:rPr>
                  </w:rPrChange>
                </w:rPr>
                <w:t xml:space="preserve"> áo</w:t>
              </w:r>
            </w:ins>
          </w:p>
        </w:tc>
      </w:tr>
      <w:tr w:rsidR="00E452E5" w:rsidRPr="00920004" w14:paraId="5A5CFAD0" w14:textId="77777777" w:rsidTr="00727C9A">
        <w:trPr>
          <w:trHeight w:val="300"/>
          <w:ins w:id="38191" w:author="phuong vu" w:date="2018-11-30T14:07:00Z"/>
          <w:trPrChange w:id="38192" w:author="phuong vu" w:date="2018-11-30T21:54:00Z">
            <w:trPr>
              <w:trHeight w:val="300"/>
            </w:trPr>
          </w:trPrChange>
        </w:trPr>
        <w:tc>
          <w:tcPr>
            <w:tcW w:w="682" w:type="dxa"/>
            <w:noWrap/>
            <w:hideMark/>
            <w:tcPrChange w:id="38193" w:author="phuong vu" w:date="2018-11-30T21:54:00Z">
              <w:tcPr>
                <w:tcW w:w="672" w:type="dxa"/>
                <w:noWrap/>
                <w:hideMark/>
              </w:tcPr>
            </w:tcPrChange>
          </w:tcPr>
          <w:p w14:paraId="5BC1E298" w14:textId="77777777" w:rsidR="006871B5" w:rsidRPr="00920004" w:rsidRDefault="006871B5" w:rsidP="00BD0851">
            <w:pPr>
              <w:spacing w:before="240" w:line="0" w:lineRule="atLeast"/>
              <w:rPr>
                <w:ins w:id="38194" w:author="phuong vu" w:date="2018-11-30T14:07:00Z"/>
                <w:rPrChange w:id="38195" w:author="phuong vu" w:date="2018-11-30T22:36:00Z">
                  <w:rPr>
                    <w:ins w:id="38196" w:author="phuong vu" w:date="2018-11-30T14:07:00Z"/>
                  </w:rPr>
                </w:rPrChange>
              </w:rPr>
              <w:pPrChange w:id="38197" w:author="phuong vu" w:date="2018-11-30T14:16:00Z">
                <w:pPr>
                  <w:spacing w:line="276" w:lineRule="auto"/>
                </w:pPr>
              </w:pPrChange>
            </w:pPr>
            <w:ins w:id="38198" w:author="phuong vu" w:date="2018-11-30T14:07:00Z">
              <w:r w:rsidRPr="00920004">
                <w:rPr>
                  <w:rPrChange w:id="38199" w:author="phuong vu" w:date="2018-11-30T22:36:00Z">
                    <w:rPr/>
                  </w:rPrChange>
                </w:rPr>
                <w:t>10</w:t>
              </w:r>
            </w:ins>
          </w:p>
        </w:tc>
        <w:tc>
          <w:tcPr>
            <w:tcW w:w="1653" w:type="dxa"/>
            <w:noWrap/>
            <w:hideMark/>
            <w:tcPrChange w:id="38200" w:author="phuong vu" w:date="2018-11-30T21:54:00Z">
              <w:tcPr>
                <w:tcW w:w="1745" w:type="dxa"/>
                <w:noWrap/>
                <w:hideMark/>
              </w:tcPr>
            </w:tcPrChange>
          </w:tcPr>
          <w:p w14:paraId="381ECF97" w14:textId="77777777" w:rsidR="006871B5" w:rsidRPr="00920004" w:rsidRDefault="006871B5" w:rsidP="00E452E5">
            <w:pPr>
              <w:rPr>
                <w:ins w:id="38201" w:author="phuong vu" w:date="2018-11-30T14:07:00Z"/>
                <w:rPrChange w:id="38202" w:author="phuong vu" w:date="2018-11-30T22:36:00Z">
                  <w:rPr>
                    <w:ins w:id="38203" w:author="phuong vu" w:date="2018-11-30T14:07:00Z"/>
                  </w:rPr>
                </w:rPrChange>
              </w:rPr>
              <w:pPrChange w:id="38204" w:author="phuong vu" w:date="2018-11-30T21:44:00Z">
                <w:pPr>
                  <w:spacing w:line="276" w:lineRule="auto"/>
                </w:pPr>
              </w:pPrChange>
            </w:pPr>
            <w:ins w:id="38205" w:author="phuong vu" w:date="2018-11-30T14:07:00Z">
              <w:r w:rsidRPr="00920004">
                <w:rPr>
                  <w:rPrChange w:id="38206" w:author="phuong vu" w:date="2018-11-30T22:36:00Z">
                    <w:rPr/>
                  </w:rPrChange>
                </w:rPr>
                <w:t>note</w:t>
              </w:r>
            </w:ins>
          </w:p>
        </w:tc>
        <w:tc>
          <w:tcPr>
            <w:tcW w:w="1172" w:type="dxa"/>
            <w:noWrap/>
            <w:hideMark/>
            <w:tcPrChange w:id="38207" w:author="phuong vu" w:date="2018-11-30T21:54:00Z">
              <w:tcPr>
                <w:tcW w:w="1101" w:type="dxa"/>
                <w:noWrap/>
                <w:hideMark/>
              </w:tcPr>
            </w:tcPrChange>
          </w:tcPr>
          <w:p w14:paraId="110E9CB0" w14:textId="61DE0737" w:rsidR="006871B5" w:rsidRPr="00920004" w:rsidRDefault="00E452E5" w:rsidP="00E452E5">
            <w:pPr>
              <w:rPr>
                <w:ins w:id="38208" w:author="phuong vu" w:date="2018-11-30T14:07:00Z"/>
                <w:rPrChange w:id="38209" w:author="phuong vu" w:date="2018-11-30T22:36:00Z">
                  <w:rPr>
                    <w:ins w:id="38210" w:author="phuong vu" w:date="2018-11-30T14:07:00Z"/>
                  </w:rPr>
                </w:rPrChange>
              </w:rPr>
              <w:pPrChange w:id="38211" w:author="phuong vu" w:date="2018-11-30T21:44:00Z">
                <w:pPr>
                  <w:spacing w:line="276" w:lineRule="auto"/>
                </w:pPr>
              </w:pPrChange>
            </w:pPr>
            <w:ins w:id="38212" w:author="phuong vu" w:date="2018-11-30T21:53:00Z">
              <w:r w:rsidRPr="00920004">
                <w:rPr>
                  <w:rPrChange w:id="38213" w:author="phuong vu" w:date="2018-11-30T22:36:00Z">
                    <w:rPr/>
                  </w:rPrChange>
                </w:rPr>
                <w:t>varchar</w:t>
              </w:r>
            </w:ins>
          </w:p>
        </w:tc>
        <w:tc>
          <w:tcPr>
            <w:tcW w:w="890" w:type="dxa"/>
            <w:noWrap/>
            <w:vAlign w:val="center"/>
            <w:hideMark/>
            <w:tcPrChange w:id="38214" w:author="phuong vu" w:date="2018-11-30T21:54:00Z">
              <w:tcPr>
                <w:tcW w:w="779" w:type="dxa"/>
                <w:noWrap/>
                <w:vAlign w:val="center"/>
                <w:hideMark/>
              </w:tcPr>
            </w:tcPrChange>
          </w:tcPr>
          <w:p w14:paraId="789DD4B1" w14:textId="77777777" w:rsidR="006871B5" w:rsidRPr="00920004" w:rsidRDefault="006871B5" w:rsidP="00E452E5">
            <w:pPr>
              <w:jc w:val="center"/>
              <w:rPr>
                <w:ins w:id="38215" w:author="phuong vu" w:date="2018-11-30T14:07:00Z"/>
                <w:rPrChange w:id="38216" w:author="phuong vu" w:date="2018-11-30T22:36:00Z">
                  <w:rPr>
                    <w:ins w:id="38217" w:author="phuong vu" w:date="2018-11-30T14:07:00Z"/>
                  </w:rPr>
                </w:rPrChange>
              </w:rPr>
              <w:pPrChange w:id="38218" w:author="phuong vu" w:date="2018-11-30T21:44:00Z">
                <w:pPr>
                  <w:spacing w:line="276" w:lineRule="auto"/>
                  <w:jc w:val="center"/>
                </w:pPr>
              </w:pPrChange>
            </w:pPr>
            <w:ins w:id="38219" w:author="phuong vu" w:date="2018-11-30T14:07:00Z">
              <w:r w:rsidRPr="00920004">
                <w:rPr>
                  <w:rPrChange w:id="38220" w:author="phuong vu" w:date="2018-11-30T22:36:00Z">
                    <w:rPr/>
                  </w:rPrChange>
                </w:rPr>
                <w:t>X</w:t>
              </w:r>
            </w:ins>
          </w:p>
        </w:tc>
        <w:tc>
          <w:tcPr>
            <w:tcW w:w="865" w:type="dxa"/>
            <w:noWrap/>
            <w:vAlign w:val="center"/>
            <w:hideMark/>
            <w:tcPrChange w:id="38221" w:author="phuong vu" w:date="2018-11-30T21:54:00Z">
              <w:tcPr>
                <w:tcW w:w="1072" w:type="dxa"/>
                <w:noWrap/>
                <w:vAlign w:val="center"/>
                <w:hideMark/>
              </w:tcPr>
            </w:tcPrChange>
          </w:tcPr>
          <w:p w14:paraId="59F57273" w14:textId="77777777" w:rsidR="006871B5" w:rsidRPr="00920004" w:rsidRDefault="006871B5" w:rsidP="00E452E5">
            <w:pPr>
              <w:jc w:val="center"/>
              <w:rPr>
                <w:ins w:id="38222" w:author="phuong vu" w:date="2018-11-30T14:07:00Z"/>
                <w:rPrChange w:id="38223" w:author="phuong vu" w:date="2018-11-30T22:36:00Z">
                  <w:rPr>
                    <w:ins w:id="38224" w:author="phuong vu" w:date="2018-11-30T14:07:00Z"/>
                  </w:rPr>
                </w:rPrChange>
              </w:rPr>
              <w:pPrChange w:id="38225" w:author="phuong vu" w:date="2018-11-30T21:44:00Z">
                <w:pPr>
                  <w:spacing w:line="276" w:lineRule="auto"/>
                  <w:jc w:val="center"/>
                </w:pPr>
              </w:pPrChange>
            </w:pPr>
          </w:p>
        </w:tc>
        <w:tc>
          <w:tcPr>
            <w:tcW w:w="994" w:type="dxa"/>
            <w:noWrap/>
            <w:vAlign w:val="center"/>
            <w:hideMark/>
            <w:tcPrChange w:id="38226" w:author="phuong vu" w:date="2018-11-30T21:54:00Z">
              <w:tcPr>
                <w:tcW w:w="1196" w:type="dxa"/>
                <w:noWrap/>
                <w:vAlign w:val="center"/>
                <w:hideMark/>
              </w:tcPr>
            </w:tcPrChange>
          </w:tcPr>
          <w:p w14:paraId="38349233" w14:textId="77777777" w:rsidR="006871B5" w:rsidRPr="00920004" w:rsidRDefault="006871B5" w:rsidP="00E452E5">
            <w:pPr>
              <w:jc w:val="center"/>
              <w:rPr>
                <w:ins w:id="38227" w:author="phuong vu" w:date="2018-11-30T14:07:00Z"/>
                <w:rPrChange w:id="38228" w:author="phuong vu" w:date="2018-11-30T22:36:00Z">
                  <w:rPr>
                    <w:ins w:id="38229" w:author="phuong vu" w:date="2018-11-30T14:07:00Z"/>
                  </w:rPr>
                </w:rPrChange>
              </w:rPr>
              <w:pPrChange w:id="38230" w:author="phuong vu" w:date="2018-11-30T21:44:00Z">
                <w:pPr>
                  <w:spacing w:line="276" w:lineRule="auto"/>
                  <w:jc w:val="center"/>
                </w:pPr>
              </w:pPrChange>
            </w:pPr>
          </w:p>
        </w:tc>
        <w:tc>
          <w:tcPr>
            <w:tcW w:w="2521" w:type="dxa"/>
            <w:noWrap/>
            <w:hideMark/>
            <w:tcPrChange w:id="38231" w:author="phuong vu" w:date="2018-11-30T21:54:00Z">
              <w:tcPr>
                <w:tcW w:w="2212" w:type="dxa"/>
                <w:noWrap/>
                <w:hideMark/>
              </w:tcPr>
            </w:tcPrChange>
          </w:tcPr>
          <w:p w14:paraId="53D981FF" w14:textId="77777777" w:rsidR="006871B5" w:rsidRPr="00920004" w:rsidRDefault="006871B5" w:rsidP="00E452E5">
            <w:pPr>
              <w:rPr>
                <w:ins w:id="38232" w:author="phuong vu" w:date="2018-11-30T14:07:00Z"/>
                <w:rPrChange w:id="38233" w:author="phuong vu" w:date="2018-11-30T22:36:00Z">
                  <w:rPr>
                    <w:ins w:id="38234" w:author="phuong vu" w:date="2018-11-30T14:07:00Z"/>
                  </w:rPr>
                </w:rPrChange>
              </w:rPr>
              <w:pPrChange w:id="38235" w:author="phuong vu" w:date="2018-11-30T21:44:00Z">
                <w:pPr>
                  <w:spacing w:line="276" w:lineRule="auto"/>
                </w:pPr>
              </w:pPrChange>
            </w:pPr>
            <w:ins w:id="38236" w:author="phuong vu" w:date="2018-11-30T14:07:00Z">
              <w:r w:rsidRPr="00920004">
                <w:rPr>
                  <w:rPrChange w:id="38237" w:author="phuong vu" w:date="2018-11-30T22:36:00Z">
                    <w:rPr/>
                  </w:rPrChange>
                </w:rPr>
                <w:t>Ghi chú</w:t>
              </w:r>
            </w:ins>
          </w:p>
        </w:tc>
      </w:tr>
      <w:tr w:rsidR="00E452E5" w:rsidRPr="00920004" w14:paraId="7429265D" w14:textId="77777777" w:rsidTr="00727C9A">
        <w:trPr>
          <w:trHeight w:val="300"/>
          <w:ins w:id="38238" w:author="phuong vu" w:date="2018-11-30T14:07:00Z"/>
          <w:trPrChange w:id="38239" w:author="phuong vu" w:date="2018-11-30T21:54:00Z">
            <w:trPr>
              <w:trHeight w:val="300"/>
            </w:trPr>
          </w:trPrChange>
        </w:trPr>
        <w:tc>
          <w:tcPr>
            <w:tcW w:w="682" w:type="dxa"/>
            <w:noWrap/>
            <w:hideMark/>
            <w:tcPrChange w:id="38240" w:author="phuong vu" w:date="2018-11-30T21:54:00Z">
              <w:tcPr>
                <w:tcW w:w="672" w:type="dxa"/>
                <w:noWrap/>
                <w:hideMark/>
              </w:tcPr>
            </w:tcPrChange>
          </w:tcPr>
          <w:p w14:paraId="3C0EDBF9" w14:textId="77777777" w:rsidR="006871B5" w:rsidRPr="00920004" w:rsidRDefault="006871B5" w:rsidP="00BD0851">
            <w:pPr>
              <w:spacing w:before="240" w:line="0" w:lineRule="atLeast"/>
              <w:rPr>
                <w:ins w:id="38241" w:author="phuong vu" w:date="2018-11-30T14:07:00Z"/>
                <w:rPrChange w:id="38242" w:author="phuong vu" w:date="2018-11-30T22:36:00Z">
                  <w:rPr>
                    <w:ins w:id="38243" w:author="phuong vu" w:date="2018-11-30T14:07:00Z"/>
                  </w:rPr>
                </w:rPrChange>
              </w:rPr>
              <w:pPrChange w:id="38244" w:author="phuong vu" w:date="2018-11-30T14:16:00Z">
                <w:pPr>
                  <w:spacing w:line="276" w:lineRule="auto"/>
                </w:pPr>
              </w:pPrChange>
            </w:pPr>
            <w:ins w:id="38245" w:author="phuong vu" w:date="2018-11-30T14:07:00Z">
              <w:r w:rsidRPr="00920004">
                <w:rPr>
                  <w:rPrChange w:id="38246" w:author="phuong vu" w:date="2018-11-30T22:36:00Z">
                    <w:rPr/>
                  </w:rPrChange>
                </w:rPr>
                <w:t>15</w:t>
              </w:r>
            </w:ins>
          </w:p>
        </w:tc>
        <w:tc>
          <w:tcPr>
            <w:tcW w:w="1653" w:type="dxa"/>
            <w:noWrap/>
            <w:hideMark/>
            <w:tcPrChange w:id="38247" w:author="phuong vu" w:date="2018-11-30T21:54:00Z">
              <w:tcPr>
                <w:tcW w:w="1745" w:type="dxa"/>
                <w:noWrap/>
                <w:hideMark/>
              </w:tcPr>
            </w:tcPrChange>
          </w:tcPr>
          <w:p w14:paraId="2119B434" w14:textId="77777777" w:rsidR="006871B5" w:rsidRPr="00920004" w:rsidRDefault="006871B5" w:rsidP="00E452E5">
            <w:pPr>
              <w:rPr>
                <w:ins w:id="38248" w:author="phuong vu" w:date="2018-11-30T14:07:00Z"/>
                <w:rPrChange w:id="38249" w:author="phuong vu" w:date="2018-11-30T22:36:00Z">
                  <w:rPr>
                    <w:ins w:id="38250" w:author="phuong vu" w:date="2018-11-30T14:07:00Z"/>
                  </w:rPr>
                </w:rPrChange>
              </w:rPr>
              <w:pPrChange w:id="38251" w:author="phuong vu" w:date="2018-11-30T21:44:00Z">
                <w:pPr>
                  <w:spacing w:line="276" w:lineRule="auto"/>
                </w:pPr>
              </w:pPrChange>
            </w:pPr>
            <w:ins w:id="38252" w:author="phuong vu" w:date="2018-11-30T14:07:00Z">
              <w:r w:rsidRPr="00920004">
                <w:rPr>
                  <w:rPrChange w:id="38253" w:author="phuong vu" w:date="2018-11-30T22:36:00Z">
                    <w:rPr/>
                  </w:rPrChange>
                </w:rPr>
                <w:t>status</w:t>
              </w:r>
            </w:ins>
          </w:p>
        </w:tc>
        <w:tc>
          <w:tcPr>
            <w:tcW w:w="1172" w:type="dxa"/>
            <w:noWrap/>
            <w:hideMark/>
            <w:tcPrChange w:id="38254" w:author="phuong vu" w:date="2018-11-30T21:54:00Z">
              <w:tcPr>
                <w:tcW w:w="1101" w:type="dxa"/>
                <w:noWrap/>
                <w:hideMark/>
              </w:tcPr>
            </w:tcPrChange>
          </w:tcPr>
          <w:p w14:paraId="7222F313" w14:textId="666AF70A" w:rsidR="006871B5" w:rsidRPr="00920004" w:rsidRDefault="00E452E5" w:rsidP="00E452E5">
            <w:pPr>
              <w:rPr>
                <w:ins w:id="38255" w:author="phuong vu" w:date="2018-11-30T14:07:00Z"/>
                <w:rPrChange w:id="38256" w:author="phuong vu" w:date="2018-11-30T22:36:00Z">
                  <w:rPr>
                    <w:ins w:id="38257" w:author="phuong vu" w:date="2018-11-30T14:07:00Z"/>
                  </w:rPr>
                </w:rPrChange>
              </w:rPr>
              <w:pPrChange w:id="38258" w:author="phuong vu" w:date="2018-11-30T21:44:00Z">
                <w:pPr>
                  <w:spacing w:line="276" w:lineRule="auto"/>
                </w:pPr>
              </w:pPrChange>
            </w:pPr>
            <w:ins w:id="38259" w:author="phuong vu" w:date="2018-11-30T21:53:00Z">
              <w:r w:rsidRPr="00920004">
                <w:rPr>
                  <w:rPrChange w:id="38260" w:author="phuong vu" w:date="2018-11-30T22:36:00Z">
                    <w:rPr/>
                  </w:rPrChange>
                </w:rPr>
                <w:t>varchar</w:t>
              </w:r>
            </w:ins>
          </w:p>
        </w:tc>
        <w:tc>
          <w:tcPr>
            <w:tcW w:w="890" w:type="dxa"/>
            <w:noWrap/>
            <w:vAlign w:val="center"/>
            <w:hideMark/>
            <w:tcPrChange w:id="38261" w:author="phuong vu" w:date="2018-11-30T21:54:00Z">
              <w:tcPr>
                <w:tcW w:w="779" w:type="dxa"/>
                <w:noWrap/>
                <w:vAlign w:val="center"/>
                <w:hideMark/>
              </w:tcPr>
            </w:tcPrChange>
          </w:tcPr>
          <w:p w14:paraId="41D404FB" w14:textId="77777777" w:rsidR="006871B5" w:rsidRPr="00920004" w:rsidRDefault="006871B5" w:rsidP="00E452E5">
            <w:pPr>
              <w:jc w:val="center"/>
              <w:rPr>
                <w:ins w:id="38262" w:author="phuong vu" w:date="2018-11-30T14:07:00Z"/>
                <w:rPrChange w:id="38263" w:author="phuong vu" w:date="2018-11-30T22:36:00Z">
                  <w:rPr>
                    <w:ins w:id="38264" w:author="phuong vu" w:date="2018-11-30T14:07:00Z"/>
                  </w:rPr>
                </w:rPrChange>
              </w:rPr>
              <w:pPrChange w:id="38265" w:author="phuong vu" w:date="2018-11-30T21:44:00Z">
                <w:pPr>
                  <w:spacing w:line="276" w:lineRule="auto"/>
                  <w:jc w:val="center"/>
                </w:pPr>
              </w:pPrChange>
            </w:pPr>
          </w:p>
        </w:tc>
        <w:tc>
          <w:tcPr>
            <w:tcW w:w="865" w:type="dxa"/>
            <w:noWrap/>
            <w:vAlign w:val="center"/>
            <w:hideMark/>
            <w:tcPrChange w:id="38266" w:author="phuong vu" w:date="2018-11-30T21:54:00Z">
              <w:tcPr>
                <w:tcW w:w="1072" w:type="dxa"/>
                <w:noWrap/>
                <w:vAlign w:val="center"/>
                <w:hideMark/>
              </w:tcPr>
            </w:tcPrChange>
          </w:tcPr>
          <w:p w14:paraId="7DCFEC5E" w14:textId="77777777" w:rsidR="006871B5" w:rsidRPr="00920004" w:rsidRDefault="006871B5" w:rsidP="00E452E5">
            <w:pPr>
              <w:jc w:val="center"/>
              <w:rPr>
                <w:ins w:id="38267" w:author="phuong vu" w:date="2018-11-30T14:07:00Z"/>
                <w:rPrChange w:id="38268" w:author="phuong vu" w:date="2018-11-30T22:36:00Z">
                  <w:rPr>
                    <w:ins w:id="38269" w:author="phuong vu" w:date="2018-11-30T14:07:00Z"/>
                  </w:rPr>
                </w:rPrChange>
              </w:rPr>
              <w:pPrChange w:id="38270" w:author="phuong vu" w:date="2018-11-30T21:44:00Z">
                <w:pPr>
                  <w:spacing w:line="276" w:lineRule="auto"/>
                  <w:jc w:val="center"/>
                </w:pPr>
              </w:pPrChange>
            </w:pPr>
          </w:p>
        </w:tc>
        <w:tc>
          <w:tcPr>
            <w:tcW w:w="994" w:type="dxa"/>
            <w:noWrap/>
            <w:vAlign w:val="center"/>
            <w:hideMark/>
            <w:tcPrChange w:id="38271" w:author="phuong vu" w:date="2018-11-30T21:54:00Z">
              <w:tcPr>
                <w:tcW w:w="1196" w:type="dxa"/>
                <w:noWrap/>
                <w:vAlign w:val="center"/>
                <w:hideMark/>
              </w:tcPr>
            </w:tcPrChange>
          </w:tcPr>
          <w:p w14:paraId="2CABD486" w14:textId="77777777" w:rsidR="006871B5" w:rsidRPr="00920004" w:rsidRDefault="006871B5" w:rsidP="00E452E5">
            <w:pPr>
              <w:jc w:val="center"/>
              <w:rPr>
                <w:ins w:id="38272" w:author="phuong vu" w:date="2018-11-30T14:07:00Z"/>
                <w:rPrChange w:id="38273" w:author="phuong vu" w:date="2018-11-30T22:36:00Z">
                  <w:rPr>
                    <w:ins w:id="38274" w:author="phuong vu" w:date="2018-11-30T14:07:00Z"/>
                  </w:rPr>
                </w:rPrChange>
              </w:rPr>
              <w:pPrChange w:id="38275" w:author="phuong vu" w:date="2018-11-30T21:44:00Z">
                <w:pPr>
                  <w:spacing w:line="276" w:lineRule="auto"/>
                  <w:jc w:val="center"/>
                </w:pPr>
              </w:pPrChange>
            </w:pPr>
          </w:p>
        </w:tc>
        <w:tc>
          <w:tcPr>
            <w:tcW w:w="2521" w:type="dxa"/>
            <w:noWrap/>
            <w:hideMark/>
            <w:tcPrChange w:id="38276" w:author="phuong vu" w:date="2018-11-30T21:54:00Z">
              <w:tcPr>
                <w:tcW w:w="2212" w:type="dxa"/>
                <w:noWrap/>
                <w:hideMark/>
              </w:tcPr>
            </w:tcPrChange>
          </w:tcPr>
          <w:p w14:paraId="5704F49E" w14:textId="77777777" w:rsidR="006871B5" w:rsidRPr="00920004" w:rsidRDefault="006871B5" w:rsidP="00E452E5">
            <w:pPr>
              <w:rPr>
                <w:ins w:id="38277" w:author="phuong vu" w:date="2018-11-30T14:07:00Z"/>
                <w:lang w:val="en-US"/>
                <w:rPrChange w:id="38278" w:author="phuong vu" w:date="2018-11-30T22:36:00Z">
                  <w:rPr>
                    <w:ins w:id="38279" w:author="phuong vu" w:date="2018-11-30T14:07:00Z"/>
                    <w:lang w:val="en-US"/>
                  </w:rPr>
                </w:rPrChange>
              </w:rPr>
              <w:pPrChange w:id="38280" w:author="phuong vu" w:date="2018-11-30T21:44:00Z">
                <w:pPr>
                  <w:spacing w:line="276" w:lineRule="auto"/>
                </w:pPr>
              </w:pPrChange>
            </w:pPr>
            <w:ins w:id="38281" w:author="phuong vu" w:date="2018-11-30T14:07:00Z">
              <w:r w:rsidRPr="00920004">
                <w:rPr>
                  <w:rPrChange w:id="38282" w:author="phuong vu" w:date="2018-11-30T22:36:00Z">
                    <w:rPr/>
                  </w:rPrChange>
                </w:rPr>
                <w:t xml:space="preserve">Trạng thái, cùng trạng thái với </w:t>
              </w:r>
              <w:r w:rsidRPr="00920004">
                <w:rPr>
                  <w:lang w:val="en-US"/>
                  <w:rPrChange w:id="38283" w:author="phuong vu" w:date="2018-11-30T22:36:00Z">
                    <w:rPr>
                      <w:lang w:val="en-US"/>
                    </w:rPr>
                  </w:rPrChange>
                </w:rPr>
                <w:t>CUSTOMER_ORDER</w:t>
              </w:r>
            </w:ins>
          </w:p>
        </w:tc>
      </w:tr>
      <w:tr w:rsidR="00E452E5" w:rsidRPr="00920004" w14:paraId="726A2548" w14:textId="77777777" w:rsidTr="00727C9A">
        <w:trPr>
          <w:trHeight w:val="300"/>
          <w:ins w:id="38284" w:author="phuong vu" w:date="2018-11-30T14:07:00Z"/>
          <w:trPrChange w:id="38285" w:author="phuong vu" w:date="2018-11-30T21:54:00Z">
            <w:trPr>
              <w:trHeight w:val="300"/>
            </w:trPr>
          </w:trPrChange>
        </w:trPr>
        <w:tc>
          <w:tcPr>
            <w:tcW w:w="682" w:type="dxa"/>
            <w:noWrap/>
            <w:hideMark/>
            <w:tcPrChange w:id="38286" w:author="phuong vu" w:date="2018-11-30T21:54:00Z">
              <w:tcPr>
                <w:tcW w:w="672" w:type="dxa"/>
                <w:noWrap/>
                <w:hideMark/>
              </w:tcPr>
            </w:tcPrChange>
          </w:tcPr>
          <w:p w14:paraId="69B1BD3C" w14:textId="77777777" w:rsidR="006871B5" w:rsidRPr="00920004" w:rsidRDefault="006871B5" w:rsidP="00BD0851">
            <w:pPr>
              <w:spacing w:before="240" w:line="0" w:lineRule="atLeast"/>
              <w:rPr>
                <w:ins w:id="38287" w:author="phuong vu" w:date="2018-11-30T14:07:00Z"/>
                <w:rPrChange w:id="38288" w:author="phuong vu" w:date="2018-11-30T22:36:00Z">
                  <w:rPr>
                    <w:ins w:id="38289" w:author="phuong vu" w:date="2018-11-30T14:07:00Z"/>
                  </w:rPr>
                </w:rPrChange>
              </w:rPr>
              <w:pPrChange w:id="38290" w:author="phuong vu" w:date="2018-11-30T14:16:00Z">
                <w:pPr>
                  <w:spacing w:line="276" w:lineRule="auto"/>
                </w:pPr>
              </w:pPrChange>
            </w:pPr>
            <w:ins w:id="38291" w:author="phuong vu" w:date="2018-11-30T14:07:00Z">
              <w:r w:rsidRPr="00920004">
                <w:rPr>
                  <w:rPrChange w:id="38292" w:author="phuong vu" w:date="2018-11-30T22:36:00Z">
                    <w:rPr/>
                  </w:rPrChange>
                </w:rPr>
                <w:t>16</w:t>
              </w:r>
            </w:ins>
          </w:p>
        </w:tc>
        <w:tc>
          <w:tcPr>
            <w:tcW w:w="1653" w:type="dxa"/>
            <w:noWrap/>
            <w:hideMark/>
            <w:tcPrChange w:id="38293" w:author="phuong vu" w:date="2018-11-30T21:54:00Z">
              <w:tcPr>
                <w:tcW w:w="1745" w:type="dxa"/>
                <w:noWrap/>
                <w:hideMark/>
              </w:tcPr>
            </w:tcPrChange>
          </w:tcPr>
          <w:p w14:paraId="62B5A5F3" w14:textId="77777777" w:rsidR="006871B5" w:rsidRPr="00920004" w:rsidRDefault="006871B5" w:rsidP="00E452E5">
            <w:pPr>
              <w:rPr>
                <w:ins w:id="38294" w:author="phuong vu" w:date="2018-11-30T14:07:00Z"/>
                <w:rPrChange w:id="38295" w:author="phuong vu" w:date="2018-11-30T22:36:00Z">
                  <w:rPr>
                    <w:ins w:id="38296" w:author="phuong vu" w:date="2018-11-30T14:07:00Z"/>
                  </w:rPr>
                </w:rPrChange>
              </w:rPr>
              <w:pPrChange w:id="38297" w:author="phuong vu" w:date="2018-11-30T21:44:00Z">
                <w:pPr>
                  <w:spacing w:line="276" w:lineRule="auto"/>
                </w:pPr>
              </w:pPrChange>
            </w:pPr>
            <w:ins w:id="38298" w:author="phuong vu" w:date="2018-11-30T14:07:00Z">
              <w:r w:rsidRPr="00920004">
                <w:rPr>
                  <w:rPrChange w:id="38299" w:author="phuong vu" w:date="2018-11-30T22:36:00Z">
                    <w:rPr/>
                  </w:rPrChange>
                </w:rPr>
                <w:t>unit_price</w:t>
              </w:r>
            </w:ins>
          </w:p>
        </w:tc>
        <w:tc>
          <w:tcPr>
            <w:tcW w:w="1172" w:type="dxa"/>
            <w:noWrap/>
            <w:hideMark/>
            <w:tcPrChange w:id="38300" w:author="phuong vu" w:date="2018-11-30T21:54:00Z">
              <w:tcPr>
                <w:tcW w:w="1101" w:type="dxa"/>
                <w:noWrap/>
                <w:hideMark/>
              </w:tcPr>
            </w:tcPrChange>
          </w:tcPr>
          <w:p w14:paraId="6DAC3E7B" w14:textId="77777777" w:rsidR="006871B5" w:rsidRPr="00920004" w:rsidRDefault="006871B5" w:rsidP="00E452E5">
            <w:pPr>
              <w:rPr>
                <w:ins w:id="38301" w:author="phuong vu" w:date="2018-11-30T14:07:00Z"/>
                <w:rPrChange w:id="38302" w:author="phuong vu" w:date="2018-11-30T22:36:00Z">
                  <w:rPr>
                    <w:ins w:id="38303" w:author="phuong vu" w:date="2018-11-30T14:07:00Z"/>
                  </w:rPr>
                </w:rPrChange>
              </w:rPr>
              <w:pPrChange w:id="38304" w:author="phuong vu" w:date="2018-11-30T21:44:00Z">
                <w:pPr>
                  <w:spacing w:line="276" w:lineRule="auto"/>
                </w:pPr>
              </w:pPrChange>
            </w:pPr>
            <w:ins w:id="38305" w:author="phuong vu" w:date="2018-11-30T14:07:00Z">
              <w:r w:rsidRPr="00920004">
                <w:rPr>
                  <w:rPrChange w:id="38306" w:author="phuong vu" w:date="2018-11-30T22:36:00Z">
                    <w:rPr/>
                  </w:rPrChange>
                </w:rPr>
                <w:t>numeric</w:t>
              </w:r>
            </w:ins>
          </w:p>
        </w:tc>
        <w:tc>
          <w:tcPr>
            <w:tcW w:w="890" w:type="dxa"/>
            <w:noWrap/>
            <w:vAlign w:val="center"/>
            <w:hideMark/>
            <w:tcPrChange w:id="38307" w:author="phuong vu" w:date="2018-11-30T21:54:00Z">
              <w:tcPr>
                <w:tcW w:w="779" w:type="dxa"/>
                <w:noWrap/>
                <w:vAlign w:val="center"/>
                <w:hideMark/>
              </w:tcPr>
            </w:tcPrChange>
          </w:tcPr>
          <w:p w14:paraId="03E5E169" w14:textId="77777777" w:rsidR="006871B5" w:rsidRPr="00920004" w:rsidRDefault="006871B5" w:rsidP="00E452E5">
            <w:pPr>
              <w:jc w:val="center"/>
              <w:rPr>
                <w:ins w:id="38308" w:author="phuong vu" w:date="2018-11-30T14:07:00Z"/>
                <w:rPrChange w:id="38309" w:author="phuong vu" w:date="2018-11-30T22:36:00Z">
                  <w:rPr>
                    <w:ins w:id="38310" w:author="phuong vu" w:date="2018-11-30T14:07:00Z"/>
                  </w:rPr>
                </w:rPrChange>
              </w:rPr>
              <w:pPrChange w:id="38311" w:author="phuong vu" w:date="2018-11-30T21:44:00Z">
                <w:pPr>
                  <w:spacing w:line="276" w:lineRule="auto"/>
                  <w:jc w:val="center"/>
                </w:pPr>
              </w:pPrChange>
            </w:pPr>
          </w:p>
        </w:tc>
        <w:tc>
          <w:tcPr>
            <w:tcW w:w="865" w:type="dxa"/>
            <w:noWrap/>
            <w:vAlign w:val="center"/>
            <w:hideMark/>
            <w:tcPrChange w:id="38312" w:author="phuong vu" w:date="2018-11-30T21:54:00Z">
              <w:tcPr>
                <w:tcW w:w="1072" w:type="dxa"/>
                <w:noWrap/>
                <w:vAlign w:val="center"/>
                <w:hideMark/>
              </w:tcPr>
            </w:tcPrChange>
          </w:tcPr>
          <w:p w14:paraId="25051BD7" w14:textId="77777777" w:rsidR="006871B5" w:rsidRPr="00920004" w:rsidRDefault="006871B5" w:rsidP="00E452E5">
            <w:pPr>
              <w:jc w:val="center"/>
              <w:rPr>
                <w:ins w:id="38313" w:author="phuong vu" w:date="2018-11-30T14:07:00Z"/>
                <w:rPrChange w:id="38314" w:author="phuong vu" w:date="2018-11-30T22:36:00Z">
                  <w:rPr>
                    <w:ins w:id="38315" w:author="phuong vu" w:date="2018-11-30T14:07:00Z"/>
                  </w:rPr>
                </w:rPrChange>
              </w:rPr>
              <w:pPrChange w:id="38316" w:author="phuong vu" w:date="2018-11-30T21:44:00Z">
                <w:pPr>
                  <w:spacing w:line="276" w:lineRule="auto"/>
                  <w:jc w:val="center"/>
                </w:pPr>
              </w:pPrChange>
            </w:pPr>
          </w:p>
        </w:tc>
        <w:tc>
          <w:tcPr>
            <w:tcW w:w="994" w:type="dxa"/>
            <w:noWrap/>
            <w:vAlign w:val="center"/>
            <w:hideMark/>
            <w:tcPrChange w:id="38317" w:author="phuong vu" w:date="2018-11-30T21:54:00Z">
              <w:tcPr>
                <w:tcW w:w="1196" w:type="dxa"/>
                <w:noWrap/>
                <w:vAlign w:val="center"/>
                <w:hideMark/>
              </w:tcPr>
            </w:tcPrChange>
          </w:tcPr>
          <w:p w14:paraId="5009BE67" w14:textId="77777777" w:rsidR="006871B5" w:rsidRPr="00920004" w:rsidRDefault="006871B5" w:rsidP="00E452E5">
            <w:pPr>
              <w:jc w:val="center"/>
              <w:rPr>
                <w:ins w:id="38318" w:author="phuong vu" w:date="2018-11-30T14:07:00Z"/>
                <w:rPrChange w:id="38319" w:author="phuong vu" w:date="2018-11-30T22:36:00Z">
                  <w:rPr>
                    <w:ins w:id="38320" w:author="phuong vu" w:date="2018-11-30T14:07:00Z"/>
                  </w:rPr>
                </w:rPrChange>
              </w:rPr>
              <w:pPrChange w:id="38321" w:author="phuong vu" w:date="2018-11-30T21:44:00Z">
                <w:pPr>
                  <w:spacing w:line="276" w:lineRule="auto"/>
                  <w:jc w:val="center"/>
                </w:pPr>
              </w:pPrChange>
            </w:pPr>
            <w:ins w:id="38322" w:author="phuong vu" w:date="2018-11-30T14:07:00Z">
              <w:r w:rsidRPr="00920004">
                <w:rPr>
                  <w:rPrChange w:id="38323" w:author="phuong vu" w:date="2018-11-30T22:36:00Z">
                    <w:rPr/>
                  </w:rPrChange>
                </w:rPr>
                <w:t>X</w:t>
              </w:r>
            </w:ins>
          </w:p>
        </w:tc>
        <w:tc>
          <w:tcPr>
            <w:tcW w:w="2521" w:type="dxa"/>
            <w:noWrap/>
            <w:hideMark/>
            <w:tcPrChange w:id="38324" w:author="phuong vu" w:date="2018-11-30T21:54:00Z">
              <w:tcPr>
                <w:tcW w:w="2212" w:type="dxa"/>
                <w:noWrap/>
                <w:hideMark/>
              </w:tcPr>
            </w:tcPrChange>
          </w:tcPr>
          <w:p w14:paraId="20DA5135" w14:textId="77777777" w:rsidR="006871B5" w:rsidRPr="00920004" w:rsidRDefault="006871B5" w:rsidP="00E452E5">
            <w:pPr>
              <w:rPr>
                <w:ins w:id="38325" w:author="phuong vu" w:date="2018-11-30T14:07:00Z"/>
                <w:rPrChange w:id="38326" w:author="phuong vu" w:date="2018-11-30T22:36:00Z">
                  <w:rPr>
                    <w:ins w:id="38327" w:author="phuong vu" w:date="2018-11-30T14:07:00Z"/>
                  </w:rPr>
                </w:rPrChange>
              </w:rPr>
              <w:pPrChange w:id="38328" w:author="phuong vu" w:date="2018-11-30T21:44:00Z">
                <w:pPr>
                  <w:keepNext/>
                  <w:spacing w:line="276" w:lineRule="auto"/>
                </w:pPr>
              </w:pPrChange>
            </w:pPr>
            <w:ins w:id="38329" w:author="phuong vu" w:date="2018-11-30T14:07:00Z">
              <w:r w:rsidRPr="00920004">
                <w:rPr>
                  <w:rPrChange w:id="38330" w:author="phuong vu" w:date="2018-11-30T22:36:00Z">
                    <w:rPr/>
                  </w:rPrChange>
                </w:rPr>
                <w:t>ID đơn giá</w:t>
              </w:r>
            </w:ins>
          </w:p>
        </w:tc>
      </w:tr>
    </w:tbl>
    <w:p w14:paraId="3C547164" w14:textId="065BC56E" w:rsidR="00BD0851" w:rsidRPr="00920004" w:rsidRDefault="00BD0851" w:rsidP="00A17FA5">
      <w:pPr>
        <w:pStyle w:val="Caption"/>
        <w:rPr>
          <w:ins w:id="38331" w:author="phuong vu" w:date="2018-11-30T14:07:00Z"/>
          <w:rPrChange w:id="38332" w:author="phuong vu" w:date="2018-11-30T22:36:00Z">
            <w:rPr>
              <w:ins w:id="38333" w:author="phuong vu" w:date="2018-11-30T14:07:00Z"/>
              <w:lang w:val="en-US"/>
            </w:rPr>
          </w:rPrChange>
        </w:rPr>
        <w:pPrChange w:id="38334" w:author="phuong vu" w:date="2018-11-30T22:42:00Z">
          <w:pPr/>
        </w:pPrChange>
      </w:pPr>
      <w:bookmarkStart w:id="38335" w:name="_Toc531381662"/>
      <w:ins w:id="38336" w:author="phuong vu" w:date="2018-11-30T14:15:00Z">
        <w:r w:rsidRPr="00920004">
          <w:rPr>
            <w:rPrChange w:id="38337" w:author="phuong vu" w:date="2018-11-30T22:36:00Z">
              <w:rPr/>
            </w:rPrChange>
          </w:rPr>
          <w:t xml:space="preserve">Bảng </w:t>
        </w:r>
      </w:ins>
      <w:ins w:id="38338" w:author="phuong vu" w:date="2018-11-30T14:54:00Z">
        <w:r w:rsidR="00D632EE" w:rsidRPr="00920004">
          <w:rPr>
            <w:rPrChange w:id="38339" w:author="phuong vu" w:date="2018-11-30T22:36:00Z">
              <w:rPr/>
            </w:rPrChange>
          </w:rPr>
          <w:fldChar w:fldCharType="begin"/>
        </w:r>
        <w:r w:rsidR="00D632EE" w:rsidRPr="00920004">
          <w:rPr>
            <w:rPrChange w:id="38340" w:author="phuong vu" w:date="2018-11-30T22:36:00Z">
              <w:rPr/>
            </w:rPrChange>
          </w:rPr>
          <w:instrText xml:space="preserve"> STYLEREF 1 \s </w:instrText>
        </w:r>
      </w:ins>
      <w:r w:rsidR="00D632EE" w:rsidRPr="00920004">
        <w:rPr>
          <w:rPrChange w:id="38341" w:author="phuong vu" w:date="2018-11-30T22:36:00Z">
            <w:rPr/>
          </w:rPrChange>
        </w:rPr>
        <w:fldChar w:fldCharType="separate"/>
      </w:r>
      <w:r w:rsidR="00B5490C">
        <w:rPr>
          <w:noProof/>
        </w:rPr>
        <w:t>4</w:t>
      </w:r>
      <w:ins w:id="38342" w:author="phuong vu" w:date="2018-11-30T14:54:00Z">
        <w:r w:rsidR="00D632EE" w:rsidRPr="00920004">
          <w:rPr>
            <w:rPrChange w:id="38343" w:author="phuong vu" w:date="2018-11-30T22:36:00Z">
              <w:rPr/>
            </w:rPrChange>
          </w:rPr>
          <w:fldChar w:fldCharType="end"/>
        </w:r>
        <w:r w:rsidR="00D632EE" w:rsidRPr="00920004">
          <w:rPr>
            <w:rPrChange w:id="38344" w:author="phuong vu" w:date="2018-11-30T22:36:00Z">
              <w:rPr/>
            </w:rPrChange>
          </w:rPr>
          <w:t>.</w:t>
        </w:r>
        <w:r w:rsidR="00D632EE" w:rsidRPr="00920004">
          <w:rPr>
            <w:rPrChange w:id="38345" w:author="phuong vu" w:date="2018-11-30T22:36:00Z">
              <w:rPr/>
            </w:rPrChange>
          </w:rPr>
          <w:fldChar w:fldCharType="begin"/>
        </w:r>
        <w:r w:rsidR="00D632EE" w:rsidRPr="00920004">
          <w:rPr>
            <w:rPrChange w:id="38346" w:author="phuong vu" w:date="2018-11-30T22:36:00Z">
              <w:rPr/>
            </w:rPrChange>
          </w:rPr>
          <w:instrText xml:space="preserve"> SEQ Bảng \* ARABIC \s 1 </w:instrText>
        </w:r>
      </w:ins>
      <w:r w:rsidR="00D632EE" w:rsidRPr="00920004">
        <w:rPr>
          <w:rPrChange w:id="38347" w:author="phuong vu" w:date="2018-11-30T22:36:00Z">
            <w:rPr/>
          </w:rPrChange>
        </w:rPr>
        <w:fldChar w:fldCharType="separate"/>
      </w:r>
      <w:ins w:id="38348" w:author="phuong vu" w:date="2018-11-30T22:44:00Z">
        <w:r w:rsidR="00B5490C">
          <w:rPr>
            <w:noProof/>
          </w:rPr>
          <w:t>25</w:t>
        </w:r>
      </w:ins>
      <w:ins w:id="38349" w:author="phuong vu" w:date="2018-11-30T14:54:00Z">
        <w:r w:rsidR="00D632EE" w:rsidRPr="00920004">
          <w:rPr>
            <w:rPrChange w:id="38350" w:author="phuong vu" w:date="2018-11-30T22:36:00Z">
              <w:rPr/>
            </w:rPrChange>
          </w:rPr>
          <w:fldChar w:fldCharType="end"/>
        </w:r>
      </w:ins>
      <w:ins w:id="38351" w:author="phuong vu" w:date="2018-11-30T14:15:00Z">
        <w:r w:rsidRPr="00920004">
          <w:rPr>
            <w:rPrChange w:id="38352" w:author="phuong vu" w:date="2018-11-30T22:36:00Z">
              <w:rPr>
                <w:lang w:val="en-US"/>
              </w:rPr>
            </w:rPrChange>
          </w:rPr>
          <w:t xml:space="preserve"> Bảng dữ liệu chi tiết đơn hàng</w:t>
        </w:r>
      </w:ins>
      <w:bookmarkEnd w:id="38335"/>
    </w:p>
    <w:p w14:paraId="49827D3C" w14:textId="77777777" w:rsidR="006871B5" w:rsidRPr="00920004" w:rsidRDefault="006871B5" w:rsidP="00E452E5">
      <w:pPr>
        <w:rPr>
          <w:ins w:id="38353" w:author="phuong vu" w:date="2018-11-30T14:07:00Z"/>
          <w:b/>
          <w:lang w:val="en-US"/>
          <w:rPrChange w:id="38354" w:author="phuong vu" w:date="2018-11-30T22:36:00Z">
            <w:rPr>
              <w:ins w:id="38355" w:author="phuong vu" w:date="2018-11-30T14:07:00Z"/>
              <w:lang w:val="en-US"/>
            </w:rPr>
          </w:rPrChange>
        </w:rPr>
        <w:pPrChange w:id="38356" w:author="phuong vu" w:date="2018-11-30T21:45:00Z">
          <w:pPr>
            <w:spacing w:line="276" w:lineRule="auto"/>
          </w:pPr>
        </w:pPrChange>
      </w:pPr>
      <w:ins w:id="38357" w:author="phuong vu" w:date="2018-11-30T14:07:00Z">
        <w:r w:rsidRPr="00920004">
          <w:rPr>
            <w:b/>
            <w:lang w:val="en-US"/>
            <w:rPrChange w:id="38358" w:author="phuong vu" w:date="2018-11-30T22:36:00Z">
              <w:rPr>
                <w:lang w:val="en-US"/>
              </w:rPr>
            </w:rPrChange>
          </w:rPr>
          <w:t>BẢNG PRODUCT</w:t>
        </w:r>
      </w:ins>
    </w:p>
    <w:tbl>
      <w:tblPr>
        <w:tblStyle w:val="TableGrid"/>
        <w:tblW w:w="8725" w:type="dxa"/>
        <w:tblLook w:val="04A0" w:firstRow="1" w:lastRow="0" w:firstColumn="1" w:lastColumn="0" w:noHBand="0" w:noVBand="1"/>
      </w:tblPr>
      <w:tblGrid>
        <w:gridCol w:w="708"/>
        <w:gridCol w:w="1921"/>
        <w:gridCol w:w="1300"/>
        <w:gridCol w:w="1098"/>
        <w:gridCol w:w="838"/>
        <w:gridCol w:w="823"/>
        <w:gridCol w:w="2037"/>
      </w:tblGrid>
      <w:tr w:rsidR="006871B5" w:rsidRPr="00920004" w14:paraId="7F97E14F" w14:textId="77777777" w:rsidTr="006871B5">
        <w:trPr>
          <w:trHeight w:val="300"/>
          <w:ins w:id="38359" w:author="phuong vu" w:date="2018-11-30T14:07:00Z"/>
        </w:trPr>
        <w:tc>
          <w:tcPr>
            <w:tcW w:w="708" w:type="dxa"/>
            <w:noWrap/>
            <w:vAlign w:val="center"/>
            <w:hideMark/>
          </w:tcPr>
          <w:p w14:paraId="2E0B511F" w14:textId="77777777" w:rsidR="006871B5" w:rsidRPr="00920004" w:rsidRDefault="006871B5" w:rsidP="00BD0851">
            <w:pPr>
              <w:spacing w:before="240" w:line="0" w:lineRule="atLeast"/>
              <w:jc w:val="center"/>
              <w:rPr>
                <w:ins w:id="38360" w:author="phuong vu" w:date="2018-11-30T14:07:00Z"/>
                <w:b/>
                <w:bCs/>
                <w:rPrChange w:id="38361" w:author="phuong vu" w:date="2018-11-30T22:36:00Z">
                  <w:rPr>
                    <w:ins w:id="38362" w:author="phuong vu" w:date="2018-11-30T14:07:00Z"/>
                    <w:b/>
                    <w:bCs/>
                  </w:rPr>
                </w:rPrChange>
              </w:rPr>
              <w:pPrChange w:id="38363" w:author="phuong vu" w:date="2018-11-30T14:16:00Z">
                <w:pPr>
                  <w:spacing w:line="276" w:lineRule="auto"/>
                  <w:jc w:val="center"/>
                </w:pPr>
              </w:pPrChange>
            </w:pPr>
            <w:ins w:id="38364" w:author="phuong vu" w:date="2018-11-30T14:07:00Z">
              <w:r w:rsidRPr="00920004">
                <w:rPr>
                  <w:b/>
                  <w:bCs/>
                  <w:lang w:val="da-DK"/>
                  <w:rPrChange w:id="38365" w:author="phuong vu" w:date="2018-11-30T22:36:00Z">
                    <w:rPr>
                      <w:b/>
                      <w:bCs/>
                      <w:lang w:val="da-DK"/>
                    </w:rPr>
                  </w:rPrChange>
                </w:rPr>
                <w:t>STT</w:t>
              </w:r>
            </w:ins>
          </w:p>
        </w:tc>
        <w:tc>
          <w:tcPr>
            <w:tcW w:w="1921" w:type="dxa"/>
            <w:noWrap/>
            <w:vAlign w:val="center"/>
            <w:hideMark/>
          </w:tcPr>
          <w:p w14:paraId="0333E270" w14:textId="77777777" w:rsidR="006871B5" w:rsidRPr="00920004" w:rsidRDefault="006871B5" w:rsidP="00BD0851">
            <w:pPr>
              <w:spacing w:before="240" w:line="0" w:lineRule="atLeast"/>
              <w:jc w:val="center"/>
              <w:rPr>
                <w:ins w:id="38366" w:author="phuong vu" w:date="2018-11-30T14:07:00Z"/>
                <w:b/>
                <w:bCs/>
                <w:rPrChange w:id="38367" w:author="phuong vu" w:date="2018-11-30T22:36:00Z">
                  <w:rPr>
                    <w:ins w:id="38368" w:author="phuong vu" w:date="2018-11-30T14:07:00Z"/>
                    <w:b/>
                    <w:bCs/>
                  </w:rPr>
                </w:rPrChange>
              </w:rPr>
              <w:pPrChange w:id="38369" w:author="phuong vu" w:date="2018-11-30T14:16:00Z">
                <w:pPr>
                  <w:spacing w:line="276" w:lineRule="auto"/>
                  <w:jc w:val="center"/>
                </w:pPr>
              </w:pPrChange>
            </w:pPr>
            <w:ins w:id="38370" w:author="phuong vu" w:date="2018-11-30T14:07:00Z">
              <w:r w:rsidRPr="00920004">
                <w:rPr>
                  <w:b/>
                  <w:bCs/>
                  <w:lang w:val="da-DK"/>
                  <w:rPrChange w:id="38371" w:author="phuong vu" w:date="2018-11-30T22:36:00Z">
                    <w:rPr>
                      <w:b/>
                      <w:bCs/>
                      <w:lang w:val="da-DK"/>
                    </w:rPr>
                  </w:rPrChange>
                </w:rPr>
                <w:t>Tên trường</w:t>
              </w:r>
            </w:ins>
          </w:p>
        </w:tc>
        <w:tc>
          <w:tcPr>
            <w:tcW w:w="1300" w:type="dxa"/>
            <w:noWrap/>
            <w:vAlign w:val="center"/>
            <w:hideMark/>
          </w:tcPr>
          <w:p w14:paraId="7882A3CC" w14:textId="77777777" w:rsidR="006871B5" w:rsidRPr="00920004" w:rsidRDefault="006871B5" w:rsidP="00BD0851">
            <w:pPr>
              <w:spacing w:before="240" w:line="0" w:lineRule="atLeast"/>
              <w:jc w:val="center"/>
              <w:rPr>
                <w:ins w:id="38372" w:author="phuong vu" w:date="2018-11-30T14:07:00Z"/>
                <w:b/>
                <w:bCs/>
                <w:rPrChange w:id="38373" w:author="phuong vu" w:date="2018-11-30T22:36:00Z">
                  <w:rPr>
                    <w:ins w:id="38374" w:author="phuong vu" w:date="2018-11-30T14:07:00Z"/>
                    <w:b/>
                    <w:bCs/>
                  </w:rPr>
                </w:rPrChange>
              </w:rPr>
              <w:pPrChange w:id="38375" w:author="phuong vu" w:date="2018-11-30T14:16:00Z">
                <w:pPr>
                  <w:spacing w:line="276" w:lineRule="auto"/>
                  <w:jc w:val="center"/>
                </w:pPr>
              </w:pPrChange>
            </w:pPr>
            <w:ins w:id="38376" w:author="phuong vu" w:date="2018-11-30T14:07:00Z">
              <w:r w:rsidRPr="00920004">
                <w:rPr>
                  <w:b/>
                  <w:bCs/>
                  <w:lang w:val="da-DK"/>
                  <w:rPrChange w:id="38377" w:author="phuong vu" w:date="2018-11-30T22:36:00Z">
                    <w:rPr>
                      <w:b/>
                      <w:bCs/>
                      <w:lang w:val="da-DK"/>
                    </w:rPr>
                  </w:rPrChange>
                </w:rPr>
                <w:t>Kiểu</w:t>
              </w:r>
            </w:ins>
          </w:p>
        </w:tc>
        <w:tc>
          <w:tcPr>
            <w:tcW w:w="1098" w:type="dxa"/>
            <w:noWrap/>
            <w:vAlign w:val="center"/>
            <w:hideMark/>
          </w:tcPr>
          <w:p w14:paraId="46D2C365" w14:textId="77777777" w:rsidR="006871B5" w:rsidRPr="00920004" w:rsidRDefault="006871B5" w:rsidP="00BD0851">
            <w:pPr>
              <w:spacing w:before="240" w:line="0" w:lineRule="atLeast"/>
              <w:jc w:val="center"/>
              <w:rPr>
                <w:ins w:id="38378" w:author="phuong vu" w:date="2018-11-30T14:07:00Z"/>
                <w:b/>
                <w:bCs/>
                <w:rPrChange w:id="38379" w:author="phuong vu" w:date="2018-11-30T22:36:00Z">
                  <w:rPr>
                    <w:ins w:id="38380" w:author="phuong vu" w:date="2018-11-30T14:07:00Z"/>
                    <w:b/>
                    <w:bCs/>
                  </w:rPr>
                </w:rPrChange>
              </w:rPr>
              <w:pPrChange w:id="38381" w:author="phuong vu" w:date="2018-11-30T14:16:00Z">
                <w:pPr>
                  <w:spacing w:line="276" w:lineRule="auto"/>
                  <w:jc w:val="center"/>
                </w:pPr>
              </w:pPrChange>
            </w:pPr>
            <w:ins w:id="38382" w:author="phuong vu" w:date="2018-11-30T14:07:00Z">
              <w:r w:rsidRPr="00920004">
                <w:rPr>
                  <w:b/>
                  <w:bCs/>
                  <w:lang w:val="da-DK"/>
                  <w:rPrChange w:id="38383" w:author="phuong vu" w:date="2018-11-30T22:36:00Z">
                    <w:rPr>
                      <w:b/>
                      <w:bCs/>
                      <w:lang w:val="da-DK"/>
                    </w:rPr>
                  </w:rPrChange>
                </w:rPr>
                <w:t>Chấp nhận Null</w:t>
              </w:r>
            </w:ins>
          </w:p>
        </w:tc>
        <w:tc>
          <w:tcPr>
            <w:tcW w:w="838" w:type="dxa"/>
            <w:noWrap/>
            <w:vAlign w:val="center"/>
            <w:hideMark/>
          </w:tcPr>
          <w:p w14:paraId="1E9ED508" w14:textId="77777777" w:rsidR="006871B5" w:rsidRPr="00920004" w:rsidRDefault="006871B5" w:rsidP="00BD0851">
            <w:pPr>
              <w:spacing w:before="240" w:line="0" w:lineRule="atLeast"/>
              <w:jc w:val="center"/>
              <w:rPr>
                <w:ins w:id="38384" w:author="phuong vu" w:date="2018-11-30T14:07:00Z"/>
                <w:b/>
                <w:bCs/>
                <w:rPrChange w:id="38385" w:author="phuong vu" w:date="2018-11-30T22:36:00Z">
                  <w:rPr>
                    <w:ins w:id="38386" w:author="phuong vu" w:date="2018-11-30T14:07:00Z"/>
                    <w:b/>
                    <w:bCs/>
                  </w:rPr>
                </w:rPrChange>
              </w:rPr>
              <w:pPrChange w:id="38387" w:author="phuong vu" w:date="2018-11-30T14:16:00Z">
                <w:pPr>
                  <w:spacing w:line="276" w:lineRule="auto"/>
                  <w:jc w:val="center"/>
                </w:pPr>
              </w:pPrChange>
            </w:pPr>
            <w:ins w:id="38388" w:author="phuong vu" w:date="2018-11-30T14:07:00Z">
              <w:r w:rsidRPr="00920004">
                <w:rPr>
                  <w:b/>
                  <w:bCs/>
                  <w:lang w:val="da-DK"/>
                  <w:rPrChange w:id="38389" w:author="phuong vu" w:date="2018-11-30T22:36:00Z">
                    <w:rPr>
                      <w:b/>
                      <w:bCs/>
                      <w:lang w:val="da-DK"/>
                    </w:rPr>
                  </w:rPrChange>
                </w:rPr>
                <w:t>Khóa chính</w:t>
              </w:r>
            </w:ins>
          </w:p>
        </w:tc>
        <w:tc>
          <w:tcPr>
            <w:tcW w:w="823" w:type="dxa"/>
            <w:noWrap/>
            <w:vAlign w:val="center"/>
            <w:hideMark/>
          </w:tcPr>
          <w:p w14:paraId="4E5F577E" w14:textId="77777777" w:rsidR="006871B5" w:rsidRPr="00920004" w:rsidRDefault="006871B5" w:rsidP="00BD0851">
            <w:pPr>
              <w:spacing w:before="240" w:line="0" w:lineRule="atLeast"/>
              <w:jc w:val="center"/>
              <w:rPr>
                <w:ins w:id="38390" w:author="phuong vu" w:date="2018-11-30T14:07:00Z"/>
                <w:b/>
                <w:bCs/>
                <w:rPrChange w:id="38391" w:author="phuong vu" w:date="2018-11-30T22:36:00Z">
                  <w:rPr>
                    <w:ins w:id="38392" w:author="phuong vu" w:date="2018-11-30T14:07:00Z"/>
                    <w:b/>
                    <w:bCs/>
                  </w:rPr>
                </w:rPrChange>
              </w:rPr>
              <w:pPrChange w:id="38393" w:author="phuong vu" w:date="2018-11-30T14:16:00Z">
                <w:pPr>
                  <w:spacing w:line="276" w:lineRule="auto"/>
                  <w:jc w:val="center"/>
                </w:pPr>
              </w:pPrChange>
            </w:pPr>
            <w:ins w:id="38394" w:author="phuong vu" w:date="2018-11-30T14:07:00Z">
              <w:r w:rsidRPr="00920004">
                <w:rPr>
                  <w:b/>
                  <w:bCs/>
                  <w:lang w:val="da-DK"/>
                  <w:rPrChange w:id="38395" w:author="phuong vu" w:date="2018-11-30T22:36:00Z">
                    <w:rPr>
                      <w:b/>
                      <w:bCs/>
                      <w:lang w:val="da-DK"/>
                    </w:rPr>
                  </w:rPrChange>
                </w:rPr>
                <w:t>Khóa ngoại</w:t>
              </w:r>
            </w:ins>
          </w:p>
        </w:tc>
        <w:tc>
          <w:tcPr>
            <w:tcW w:w="2037" w:type="dxa"/>
            <w:noWrap/>
            <w:vAlign w:val="center"/>
            <w:hideMark/>
          </w:tcPr>
          <w:p w14:paraId="3AAC5078" w14:textId="77777777" w:rsidR="006871B5" w:rsidRPr="00920004" w:rsidRDefault="006871B5" w:rsidP="00BD0851">
            <w:pPr>
              <w:spacing w:before="240" w:line="0" w:lineRule="atLeast"/>
              <w:ind w:right="226"/>
              <w:jc w:val="center"/>
              <w:rPr>
                <w:ins w:id="38396" w:author="phuong vu" w:date="2018-11-30T14:07:00Z"/>
                <w:b/>
                <w:bCs/>
                <w:rPrChange w:id="38397" w:author="phuong vu" w:date="2018-11-30T22:36:00Z">
                  <w:rPr>
                    <w:ins w:id="38398" w:author="phuong vu" w:date="2018-11-30T14:07:00Z"/>
                    <w:b/>
                    <w:bCs/>
                  </w:rPr>
                </w:rPrChange>
              </w:rPr>
              <w:pPrChange w:id="38399" w:author="phuong vu" w:date="2018-11-30T14:16:00Z">
                <w:pPr>
                  <w:spacing w:line="276" w:lineRule="auto"/>
                  <w:ind w:right="226"/>
                  <w:jc w:val="center"/>
                </w:pPr>
              </w:pPrChange>
            </w:pPr>
            <w:ins w:id="38400" w:author="phuong vu" w:date="2018-11-30T14:07:00Z">
              <w:r w:rsidRPr="00920004">
                <w:rPr>
                  <w:b/>
                  <w:bCs/>
                  <w:lang w:val="da-DK"/>
                  <w:rPrChange w:id="38401" w:author="phuong vu" w:date="2018-11-30T22:36:00Z">
                    <w:rPr>
                      <w:b/>
                      <w:bCs/>
                      <w:lang w:val="da-DK"/>
                    </w:rPr>
                  </w:rPrChange>
                </w:rPr>
                <w:t>Mô tả</w:t>
              </w:r>
            </w:ins>
          </w:p>
        </w:tc>
      </w:tr>
      <w:tr w:rsidR="006871B5" w:rsidRPr="00920004" w14:paraId="3FFECFF7" w14:textId="77777777" w:rsidTr="006871B5">
        <w:trPr>
          <w:trHeight w:val="300"/>
          <w:ins w:id="38402" w:author="phuong vu" w:date="2018-11-30T14:07:00Z"/>
        </w:trPr>
        <w:tc>
          <w:tcPr>
            <w:tcW w:w="708" w:type="dxa"/>
            <w:noWrap/>
            <w:vAlign w:val="center"/>
            <w:hideMark/>
          </w:tcPr>
          <w:p w14:paraId="00AB8C1D" w14:textId="77777777" w:rsidR="006871B5" w:rsidRPr="00920004" w:rsidRDefault="006871B5" w:rsidP="00BD0851">
            <w:pPr>
              <w:spacing w:before="240" w:line="0" w:lineRule="atLeast"/>
              <w:jc w:val="center"/>
              <w:rPr>
                <w:ins w:id="38403" w:author="phuong vu" w:date="2018-11-30T14:07:00Z"/>
                <w:rPrChange w:id="38404" w:author="phuong vu" w:date="2018-11-30T22:36:00Z">
                  <w:rPr>
                    <w:ins w:id="38405" w:author="phuong vu" w:date="2018-11-30T14:07:00Z"/>
                  </w:rPr>
                </w:rPrChange>
              </w:rPr>
              <w:pPrChange w:id="38406" w:author="phuong vu" w:date="2018-11-30T14:16:00Z">
                <w:pPr>
                  <w:spacing w:line="276" w:lineRule="auto"/>
                  <w:jc w:val="center"/>
                </w:pPr>
              </w:pPrChange>
            </w:pPr>
            <w:ins w:id="38407" w:author="phuong vu" w:date="2018-11-30T14:07:00Z">
              <w:r w:rsidRPr="00920004">
                <w:rPr>
                  <w:rPrChange w:id="38408" w:author="phuong vu" w:date="2018-11-30T22:36:00Z">
                    <w:rPr/>
                  </w:rPrChange>
                </w:rPr>
                <w:t>1</w:t>
              </w:r>
            </w:ins>
          </w:p>
        </w:tc>
        <w:tc>
          <w:tcPr>
            <w:tcW w:w="1921" w:type="dxa"/>
            <w:noWrap/>
            <w:hideMark/>
          </w:tcPr>
          <w:p w14:paraId="502AE41D" w14:textId="77777777" w:rsidR="006871B5" w:rsidRPr="00920004" w:rsidRDefault="006871B5" w:rsidP="00E452E5">
            <w:pPr>
              <w:rPr>
                <w:ins w:id="38409" w:author="phuong vu" w:date="2018-11-30T14:07:00Z"/>
                <w:rPrChange w:id="38410" w:author="phuong vu" w:date="2018-11-30T22:36:00Z">
                  <w:rPr>
                    <w:ins w:id="38411" w:author="phuong vu" w:date="2018-11-30T14:07:00Z"/>
                  </w:rPr>
                </w:rPrChange>
              </w:rPr>
              <w:pPrChange w:id="38412" w:author="phuong vu" w:date="2018-11-30T21:45:00Z">
                <w:pPr>
                  <w:spacing w:line="276" w:lineRule="auto"/>
                </w:pPr>
              </w:pPrChange>
            </w:pPr>
            <w:ins w:id="38413" w:author="phuong vu" w:date="2018-11-30T14:07:00Z">
              <w:r w:rsidRPr="00920004">
                <w:rPr>
                  <w:rPrChange w:id="38414" w:author="phuong vu" w:date="2018-11-30T22:36:00Z">
                    <w:rPr/>
                  </w:rPrChange>
                </w:rPr>
                <w:t>id</w:t>
              </w:r>
            </w:ins>
          </w:p>
        </w:tc>
        <w:tc>
          <w:tcPr>
            <w:tcW w:w="1300" w:type="dxa"/>
            <w:noWrap/>
            <w:hideMark/>
          </w:tcPr>
          <w:p w14:paraId="187E137E" w14:textId="77777777" w:rsidR="006871B5" w:rsidRPr="00920004" w:rsidRDefault="006871B5" w:rsidP="00E452E5">
            <w:pPr>
              <w:rPr>
                <w:ins w:id="38415" w:author="phuong vu" w:date="2018-11-30T14:07:00Z"/>
                <w:rPrChange w:id="38416" w:author="phuong vu" w:date="2018-11-30T22:36:00Z">
                  <w:rPr>
                    <w:ins w:id="38417" w:author="phuong vu" w:date="2018-11-30T14:07:00Z"/>
                  </w:rPr>
                </w:rPrChange>
              </w:rPr>
              <w:pPrChange w:id="38418" w:author="phuong vu" w:date="2018-11-30T21:45:00Z">
                <w:pPr>
                  <w:spacing w:line="276" w:lineRule="auto"/>
                </w:pPr>
              </w:pPrChange>
            </w:pPr>
            <w:ins w:id="38419" w:author="phuong vu" w:date="2018-11-30T14:07:00Z">
              <w:r w:rsidRPr="00920004">
                <w:rPr>
                  <w:rPrChange w:id="38420" w:author="phuong vu" w:date="2018-11-30T22:36:00Z">
                    <w:rPr/>
                  </w:rPrChange>
                </w:rPr>
                <w:t>numeric</w:t>
              </w:r>
            </w:ins>
          </w:p>
        </w:tc>
        <w:tc>
          <w:tcPr>
            <w:tcW w:w="1098" w:type="dxa"/>
            <w:noWrap/>
            <w:vAlign w:val="center"/>
            <w:hideMark/>
          </w:tcPr>
          <w:p w14:paraId="37BE7761" w14:textId="77777777" w:rsidR="006871B5" w:rsidRPr="00920004" w:rsidRDefault="006871B5" w:rsidP="00E452E5">
            <w:pPr>
              <w:jc w:val="center"/>
              <w:rPr>
                <w:ins w:id="38421" w:author="phuong vu" w:date="2018-11-30T14:07:00Z"/>
                <w:rPrChange w:id="38422" w:author="phuong vu" w:date="2018-11-30T22:36:00Z">
                  <w:rPr>
                    <w:ins w:id="38423" w:author="phuong vu" w:date="2018-11-30T14:07:00Z"/>
                  </w:rPr>
                </w:rPrChange>
              </w:rPr>
              <w:pPrChange w:id="38424" w:author="phuong vu" w:date="2018-11-30T21:45:00Z">
                <w:pPr>
                  <w:spacing w:line="276" w:lineRule="auto"/>
                  <w:jc w:val="center"/>
                </w:pPr>
              </w:pPrChange>
            </w:pPr>
          </w:p>
        </w:tc>
        <w:tc>
          <w:tcPr>
            <w:tcW w:w="838" w:type="dxa"/>
            <w:noWrap/>
            <w:vAlign w:val="center"/>
            <w:hideMark/>
          </w:tcPr>
          <w:p w14:paraId="20F69D55" w14:textId="77777777" w:rsidR="006871B5" w:rsidRPr="00920004" w:rsidRDefault="006871B5" w:rsidP="00E452E5">
            <w:pPr>
              <w:jc w:val="center"/>
              <w:rPr>
                <w:ins w:id="38425" w:author="phuong vu" w:date="2018-11-30T14:07:00Z"/>
                <w:rPrChange w:id="38426" w:author="phuong vu" w:date="2018-11-30T22:36:00Z">
                  <w:rPr>
                    <w:ins w:id="38427" w:author="phuong vu" w:date="2018-11-30T14:07:00Z"/>
                  </w:rPr>
                </w:rPrChange>
              </w:rPr>
              <w:pPrChange w:id="38428" w:author="phuong vu" w:date="2018-11-30T21:45:00Z">
                <w:pPr>
                  <w:spacing w:line="276" w:lineRule="auto"/>
                  <w:jc w:val="center"/>
                </w:pPr>
              </w:pPrChange>
            </w:pPr>
            <w:ins w:id="38429" w:author="phuong vu" w:date="2018-11-30T14:07:00Z">
              <w:r w:rsidRPr="00920004">
                <w:rPr>
                  <w:rPrChange w:id="38430" w:author="phuong vu" w:date="2018-11-30T22:36:00Z">
                    <w:rPr/>
                  </w:rPrChange>
                </w:rPr>
                <w:t>X</w:t>
              </w:r>
            </w:ins>
          </w:p>
        </w:tc>
        <w:tc>
          <w:tcPr>
            <w:tcW w:w="823" w:type="dxa"/>
            <w:noWrap/>
            <w:vAlign w:val="center"/>
            <w:hideMark/>
          </w:tcPr>
          <w:p w14:paraId="2FFE783B" w14:textId="77777777" w:rsidR="006871B5" w:rsidRPr="00920004" w:rsidRDefault="006871B5" w:rsidP="00E452E5">
            <w:pPr>
              <w:jc w:val="center"/>
              <w:rPr>
                <w:ins w:id="38431" w:author="phuong vu" w:date="2018-11-30T14:07:00Z"/>
                <w:rPrChange w:id="38432" w:author="phuong vu" w:date="2018-11-30T22:36:00Z">
                  <w:rPr>
                    <w:ins w:id="38433" w:author="phuong vu" w:date="2018-11-30T14:07:00Z"/>
                  </w:rPr>
                </w:rPrChange>
              </w:rPr>
              <w:pPrChange w:id="38434" w:author="phuong vu" w:date="2018-11-30T21:45:00Z">
                <w:pPr>
                  <w:spacing w:line="276" w:lineRule="auto"/>
                  <w:jc w:val="center"/>
                </w:pPr>
              </w:pPrChange>
            </w:pPr>
          </w:p>
        </w:tc>
        <w:tc>
          <w:tcPr>
            <w:tcW w:w="2037" w:type="dxa"/>
            <w:noWrap/>
            <w:hideMark/>
          </w:tcPr>
          <w:p w14:paraId="50574BAB" w14:textId="77777777" w:rsidR="006871B5" w:rsidRPr="00920004" w:rsidRDefault="006871B5" w:rsidP="00E452E5">
            <w:pPr>
              <w:rPr>
                <w:ins w:id="38435" w:author="phuong vu" w:date="2018-11-30T14:07:00Z"/>
                <w:lang w:val="en-US"/>
                <w:rPrChange w:id="38436" w:author="phuong vu" w:date="2018-11-30T22:36:00Z">
                  <w:rPr>
                    <w:ins w:id="38437" w:author="phuong vu" w:date="2018-11-30T14:07:00Z"/>
                    <w:lang w:val="en-US"/>
                  </w:rPr>
                </w:rPrChange>
              </w:rPr>
              <w:pPrChange w:id="38438" w:author="phuong vu" w:date="2018-11-30T21:45:00Z">
                <w:pPr>
                  <w:spacing w:line="276" w:lineRule="auto"/>
                </w:pPr>
              </w:pPrChange>
            </w:pPr>
            <w:ins w:id="38439" w:author="phuong vu" w:date="2018-11-30T14:07:00Z">
              <w:r w:rsidRPr="00920004">
                <w:rPr>
                  <w:rPrChange w:id="38440" w:author="phuong vu" w:date="2018-11-30T22:36:00Z">
                    <w:rPr/>
                  </w:rPrChange>
                </w:rPr>
                <w:t xml:space="preserve">ID </w:t>
              </w:r>
              <w:r w:rsidRPr="00920004">
                <w:rPr>
                  <w:lang w:val="en-US"/>
                  <w:rPrChange w:id="38441" w:author="phuong vu" w:date="2018-11-30T22:36:00Z">
                    <w:rPr>
                      <w:lang w:val="en-US"/>
                    </w:rPr>
                  </w:rPrChange>
                </w:rPr>
                <w:t>quần áo</w:t>
              </w:r>
            </w:ins>
          </w:p>
        </w:tc>
      </w:tr>
      <w:tr w:rsidR="006871B5" w:rsidRPr="00920004" w14:paraId="5680A4F5" w14:textId="77777777" w:rsidTr="006871B5">
        <w:trPr>
          <w:trHeight w:val="300"/>
          <w:ins w:id="38442" w:author="phuong vu" w:date="2018-11-30T14:07:00Z"/>
        </w:trPr>
        <w:tc>
          <w:tcPr>
            <w:tcW w:w="708" w:type="dxa"/>
            <w:noWrap/>
            <w:vAlign w:val="center"/>
            <w:hideMark/>
          </w:tcPr>
          <w:p w14:paraId="2D7CFF56" w14:textId="77777777" w:rsidR="006871B5" w:rsidRPr="00920004" w:rsidRDefault="006871B5" w:rsidP="00BD0851">
            <w:pPr>
              <w:spacing w:before="240" w:line="0" w:lineRule="atLeast"/>
              <w:jc w:val="center"/>
              <w:rPr>
                <w:ins w:id="38443" w:author="phuong vu" w:date="2018-11-30T14:07:00Z"/>
                <w:rPrChange w:id="38444" w:author="phuong vu" w:date="2018-11-30T22:36:00Z">
                  <w:rPr>
                    <w:ins w:id="38445" w:author="phuong vu" w:date="2018-11-30T14:07:00Z"/>
                  </w:rPr>
                </w:rPrChange>
              </w:rPr>
              <w:pPrChange w:id="38446" w:author="phuong vu" w:date="2018-11-30T14:16:00Z">
                <w:pPr>
                  <w:spacing w:line="276" w:lineRule="auto"/>
                  <w:jc w:val="center"/>
                </w:pPr>
              </w:pPrChange>
            </w:pPr>
            <w:ins w:id="38447" w:author="phuong vu" w:date="2018-11-30T14:07:00Z">
              <w:r w:rsidRPr="00920004">
                <w:rPr>
                  <w:rPrChange w:id="38448" w:author="phuong vu" w:date="2018-11-30T22:36:00Z">
                    <w:rPr/>
                  </w:rPrChange>
                </w:rPr>
                <w:t>2</w:t>
              </w:r>
            </w:ins>
          </w:p>
        </w:tc>
        <w:tc>
          <w:tcPr>
            <w:tcW w:w="1921" w:type="dxa"/>
            <w:noWrap/>
            <w:hideMark/>
          </w:tcPr>
          <w:p w14:paraId="2F5C6075" w14:textId="77777777" w:rsidR="006871B5" w:rsidRPr="00920004" w:rsidRDefault="006871B5" w:rsidP="00E452E5">
            <w:pPr>
              <w:rPr>
                <w:ins w:id="38449" w:author="phuong vu" w:date="2018-11-30T14:07:00Z"/>
                <w:rPrChange w:id="38450" w:author="phuong vu" w:date="2018-11-30T22:36:00Z">
                  <w:rPr>
                    <w:ins w:id="38451" w:author="phuong vu" w:date="2018-11-30T14:07:00Z"/>
                  </w:rPr>
                </w:rPrChange>
              </w:rPr>
              <w:pPrChange w:id="38452" w:author="phuong vu" w:date="2018-11-30T21:45:00Z">
                <w:pPr>
                  <w:spacing w:line="276" w:lineRule="auto"/>
                </w:pPr>
              </w:pPrChange>
            </w:pPr>
            <w:ins w:id="38453" w:author="phuong vu" w:date="2018-11-30T14:07:00Z">
              <w:r w:rsidRPr="00920004">
                <w:rPr>
                  <w:lang w:val="en-US"/>
                  <w:rPrChange w:id="38454" w:author="phuong vu" w:date="2018-11-30T22:36:00Z">
                    <w:rPr>
                      <w:lang w:val="en-US"/>
                    </w:rPr>
                  </w:rPrChange>
                </w:rPr>
                <w:t>product</w:t>
              </w:r>
              <w:r w:rsidRPr="00920004">
                <w:rPr>
                  <w:rPrChange w:id="38455" w:author="phuong vu" w:date="2018-11-30T22:36:00Z">
                    <w:rPr/>
                  </w:rPrChange>
                </w:rPr>
                <w:t>_name</w:t>
              </w:r>
            </w:ins>
          </w:p>
        </w:tc>
        <w:tc>
          <w:tcPr>
            <w:tcW w:w="1300" w:type="dxa"/>
            <w:noWrap/>
            <w:hideMark/>
          </w:tcPr>
          <w:p w14:paraId="05ED36A8" w14:textId="3EA18640" w:rsidR="006871B5" w:rsidRPr="00920004" w:rsidRDefault="00E452E5" w:rsidP="00E452E5">
            <w:pPr>
              <w:rPr>
                <w:ins w:id="38456" w:author="phuong vu" w:date="2018-11-30T14:07:00Z"/>
                <w:rPrChange w:id="38457" w:author="phuong vu" w:date="2018-11-30T22:36:00Z">
                  <w:rPr>
                    <w:ins w:id="38458" w:author="phuong vu" w:date="2018-11-30T14:07:00Z"/>
                  </w:rPr>
                </w:rPrChange>
              </w:rPr>
              <w:pPrChange w:id="38459" w:author="phuong vu" w:date="2018-11-30T21:45:00Z">
                <w:pPr>
                  <w:spacing w:line="276" w:lineRule="auto"/>
                </w:pPr>
              </w:pPrChange>
            </w:pPr>
            <w:ins w:id="38460" w:author="phuong vu" w:date="2018-11-30T21:53:00Z">
              <w:r w:rsidRPr="00920004">
                <w:rPr>
                  <w:rPrChange w:id="38461" w:author="phuong vu" w:date="2018-11-30T22:36:00Z">
                    <w:rPr/>
                  </w:rPrChange>
                </w:rPr>
                <w:t>varchar</w:t>
              </w:r>
            </w:ins>
          </w:p>
        </w:tc>
        <w:tc>
          <w:tcPr>
            <w:tcW w:w="1098" w:type="dxa"/>
            <w:noWrap/>
            <w:vAlign w:val="center"/>
            <w:hideMark/>
          </w:tcPr>
          <w:p w14:paraId="78568FD0" w14:textId="77777777" w:rsidR="006871B5" w:rsidRPr="00920004" w:rsidRDefault="006871B5" w:rsidP="00E452E5">
            <w:pPr>
              <w:jc w:val="center"/>
              <w:rPr>
                <w:ins w:id="38462" w:author="phuong vu" w:date="2018-11-30T14:07:00Z"/>
                <w:rPrChange w:id="38463" w:author="phuong vu" w:date="2018-11-30T22:36:00Z">
                  <w:rPr>
                    <w:ins w:id="38464" w:author="phuong vu" w:date="2018-11-30T14:07:00Z"/>
                  </w:rPr>
                </w:rPrChange>
              </w:rPr>
              <w:pPrChange w:id="38465" w:author="phuong vu" w:date="2018-11-30T21:45:00Z">
                <w:pPr>
                  <w:spacing w:line="276" w:lineRule="auto"/>
                  <w:jc w:val="center"/>
                </w:pPr>
              </w:pPrChange>
            </w:pPr>
          </w:p>
        </w:tc>
        <w:tc>
          <w:tcPr>
            <w:tcW w:w="838" w:type="dxa"/>
            <w:noWrap/>
            <w:vAlign w:val="center"/>
            <w:hideMark/>
          </w:tcPr>
          <w:p w14:paraId="2BD81507" w14:textId="77777777" w:rsidR="006871B5" w:rsidRPr="00920004" w:rsidRDefault="006871B5" w:rsidP="00E452E5">
            <w:pPr>
              <w:jc w:val="center"/>
              <w:rPr>
                <w:ins w:id="38466" w:author="phuong vu" w:date="2018-11-30T14:07:00Z"/>
                <w:rPrChange w:id="38467" w:author="phuong vu" w:date="2018-11-30T22:36:00Z">
                  <w:rPr>
                    <w:ins w:id="38468" w:author="phuong vu" w:date="2018-11-30T14:07:00Z"/>
                  </w:rPr>
                </w:rPrChange>
              </w:rPr>
              <w:pPrChange w:id="38469" w:author="phuong vu" w:date="2018-11-30T21:45:00Z">
                <w:pPr>
                  <w:spacing w:line="276" w:lineRule="auto"/>
                  <w:jc w:val="center"/>
                </w:pPr>
              </w:pPrChange>
            </w:pPr>
          </w:p>
        </w:tc>
        <w:tc>
          <w:tcPr>
            <w:tcW w:w="823" w:type="dxa"/>
            <w:noWrap/>
            <w:vAlign w:val="center"/>
            <w:hideMark/>
          </w:tcPr>
          <w:p w14:paraId="1BAB67C4" w14:textId="77777777" w:rsidR="006871B5" w:rsidRPr="00920004" w:rsidRDefault="006871B5" w:rsidP="00E452E5">
            <w:pPr>
              <w:jc w:val="center"/>
              <w:rPr>
                <w:ins w:id="38470" w:author="phuong vu" w:date="2018-11-30T14:07:00Z"/>
                <w:rPrChange w:id="38471" w:author="phuong vu" w:date="2018-11-30T22:36:00Z">
                  <w:rPr>
                    <w:ins w:id="38472" w:author="phuong vu" w:date="2018-11-30T14:07:00Z"/>
                  </w:rPr>
                </w:rPrChange>
              </w:rPr>
              <w:pPrChange w:id="38473" w:author="phuong vu" w:date="2018-11-30T21:45:00Z">
                <w:pPr>
                  <w:spacing w:line="276" w:lineRule="auto"/>
                  <w:jc w:val="center"/>
                </w:pPr>
              </w:pPrChange>
            </w:pPr>
          </w:p>
        </w:tc>
        <w:tc>
          <w:tcPr>
            <w:tcW w:w="2037" w:type="dxa"/>
            <w:noWrap/>
            <w:hideMark/>
          </w:tcPr>
          <w:p w14:paraId="19B882DA" w14:textId="77777777" w:rsidR="006871B5" w:rsidRPr="00920004" w:rsidRDefault="006871B5" w:rsidP="00E452E5">
            <w:pPr>
              <w:rPr>
                <w:ins w:id="38474" w:author="phuong vu" w:date="2018-11-30T14:07:00Z"/>
                <w:lang w:val="en-US"/>
                <w:rPrChange w:id="38475" w:author="phuong vu" w:date="2018-11-30T22:36:00Z">
                  <w:rPr>
                    <w:ins w:id="38476" w:author="phuong vu" w:date="2018-11-30T14:07:00Z"/>
                    <w:lang w:val="en-US"/>
                  </w:rPr>
                </w:rPrChange>
              </w:rPr>
              <w:pPrChange w:id="38477" w:author="phuong vu" w:date="2018-11-30T21:45:00Z">
                <w:pPr>
                  <w:spacing w:line="276" w:lineRule="auto"/>
                </w:pPr>
              </w:pPrChange>
            </w:pPr>
            <w:ins w:id="38478" w:author="phuong vu" w:date="2018-11-30T14:07:00Z">
              <w:r w:rsidRPr="00920004">
                <w:rPr>
                  <w:lang w:val="en-US"/>
                  <w:rPrChange w:id="38479" w:author="phuong vu" w:date="2018-11-30T22:36:00Z">
                    <w:rPr>
                      <w:lang w:val="en-US"/>
                    </w:rPr>
                  </w:rPrChange>
                </w:rPr>
                <w:t>Tên quần áo</w:t>
              </w:r>
            </w:ins>
          </w:p>
        </w:tc>
      </w:tr>
      <w:tr w:rsidR="006871B5" w:rsidRPr="00920004" w14:paraId="412068B6" w14:textId="77777777" w:rsidTr="006871B5">
        <w:trPr>
          <w:trHeight w:val="300"/>
          <w:ins w:id="38480" w:author="phuong vu" w:date="2018-11-30T14:07:00Z"/>
        </w:trPr>
        <w:tc>
          <w:tcPr>
            <w:tcW w:w="708" w:type="dxa"/>
            <w:noWrap/>
            <w:vAlign w:val="center"/>
          </w:tcPr>
          <w:p w14:paraId="20453AF3" w14:textId="77777777" w:rsidR="006871B5" w:rsidRPr="00920004" w:rsidRDefault="006871B5" w:rsidP="00BD0851">
            <w:pPr>
              <w:spacing w:before="240" w:line="0" w:lineRule="atLeast"/>
              <w:jc w:val="center"/>
              <w:rPr>
                <w:ins w:id="38481" w:author="phuong vu" w:date="2018-11-30T14:07:00Z"/>
                <w:lang w:val="en-US"/>
                <w:rPrChange w:id="38482" w:author="phuong vu" w:date="2018-11-30T22:36:00Z">
                  <w:rPr>
                    <w:ins w:id="38483" w:author="phuong vu" w:date="2018-11-30T14:07:00Z"/>
                    <w:lang w:val="en-US"/>
                  </w:rPr>
                </w:rPrChange>
              </w:rPr>
              <w:pPrChange w:id="38484" w:author="phuong vu" w:date="2018-11-30T14:16:00Z">
                <w:pPr>
                  <w:spacing w:line="276" w:lineRule="auto"/>
                  <w:jc w:val="center"/>
                </w:pPr>
              </w:pPrChange>
            </w:pPr>
            <w:ins w:id="38485" w:author="phuong vu" w:date="2018-11-30T14:07:00Z">
              <w:r w:rsidRPr="00920004">
                <w:rPr>
                  <w:lang w:val="en-US"/>
                  <w:rPrChange w:id="38486" w:author="phuong vu" w:date="2018-11-30T22:36:00Z">
                    <w:rPr>
                      <w:lang w:val="en-US"/>
                    </w:rPr>
                  </w:rPrChange>
                </w:rPr>
                <w:t>3</w:t>
              </w:r>
            </w:ins>
          </w:p>
        </w:tc>
        <w:tc>
          <w:tcPr>
            <w:tcW w:w="1921" w:type="dxa"/>
            <w:noWrap/>
          </w:tcPr>
          <w:p w14:paraId="1AF33DFE" w14:textId="77777777" w:rsidR="006871B5" w:rsidRPr="00920004" w:rsidRDefault="006871B5" w:rsidP="00E452E5">
            <w:pPr>
              <w:rPr>
                <w:ins w:id="38487" w:author="phuong vu" w:date="2018-11-30T14:07:00Z"/>
                <w:lang w:val="en-US"/>
                <w:rPrChange w:id="38488" w:author="phuong vu" w:date="2018-11-30T22:36:00Z">
                  <w:rPr>
                    <w:ins w:id="38489" w:author="phuong vu" w:date="2018-11-30T14:07:00Z"/>
                    <w:lang w:val="en-US"/>
                  </w:rPr>
                </w:rPrChange>
              </w:rPr>
              <w:pPrChange w:id="38490" w:author="phuong vu" w:date="2018-11-30T21:45:00Z">
                <w:pPr>
                  <w:spacing w:line="276" w:lineRule="auto"/>
                </w:pPr>
              </w:pPrChange>
            </w:pPr>
            <w:ins w:id="38491" w:author="phuong vu" w:date="2018-11-30T14:07:00Z">
              <w:r w:rsidRPr="00920004">
                <w:rPr>
                  <w:lang w:val="en-US"/>
                  <w:rPrChange w:id="38492" w:author="phuong vu" w:date="2018-11-30T22:36:00Z">
                    <w:rPr>
                      <w:lang w:val="en-US"/>
                    </w:rPr>
                  </w:rPrChange>
                </w:rPr>
                <w:t>product_avatar</w:t>
              </w:r>
            </w:ins>
          </w:p>
        </w:tc>
        <w:tc>
          <w:tcPr>
            <w:tcW w:w="1300" w:type="dxa"/>
            <w:noWrap/>
          </w:tcPr>
          <w:p w14:paraId="009DF838" w14:textId="77777777" w:rsidR="006871B5" w:rsidRPr="00920004" w:rsidRDefault="006871B5" w:rsidP="00E452E5">
            <w:pPr>
              <w:rPr>
                <w:ins w:id="38493" w:author="phuong vu" w:date="2018-11-30T14:07:00Z"/>
                <w:lang w:val="en-US"/>
                <w:rPrChange w:id="38494" w:author="phuong vu" w:date="2018-11-30T22:36:00Z">
                  <w:rPr>
                    <w:ins w:id="38495" w:author="phuong vu" w:date="2018-11-30T14:07:00Z"/>
                    <w:lang w:val="en-US"/>
                  </w:rPr>
                </w:rPrChange>
              </w:rPr>
              <w:pPrChange w:id="38496" w:author="phuong vu" w:date="2018-11-30T21:45:00Z">
                <w:pPr>
                  <w:spacing w:line="276" w:lineRule="auto"/>
                </w:pPr>
              </w:pPrChange>
            </w:pPr>
            <w:ins w:id="38497" w:author="phuong vu" w:date="2018-11-30T14:07:00Z">
              <w:r w:rsidRPr="00920004">
                <w:rPr>
                  <w:lang w:val="en-US"/>
                  <w:rPrChange w:id="38498" w:author="phuong vu" w:date="2018-11-30T22:36:00Z">
                    <w:rPr>
                      <w:lang w:val="en-US"/>
                    </w:rPr>
                  </w:rPrChange>
                </w:rPr>
                <w:t>numeric</w:t>
              </w:r>
            </w:ins>
          </w:p>
        </w:tc>
        <w:tc>
          <w:tcPr>
            <w:tcW w:w="1098" w:type="dxa"/>
            <w:noWrap/>
            <w:vAlign w:val="center"/>
          </w:tcPr>
          <w:p w14:paraId="47481FA3" w14:textId="77777777" w:rsidR="006871B5" w:rsidRPr="00920004" w:rsidRDefault="006871B5" w:rsidP="00E452E5">
            <w:pPr>
              <w:jc w:val="center"/>
              <w:rPr>
                <w:ins w:id="38499" w:author="phuong vu" w:date="2018-11-30T14:07:00Z"/>
                <w:rPrChange w:id="38500" w:author="phuong vu" w:date="2018-11-30T22:36:00Z">
                  <w:rPr>
                    <w:ins w:id="38501" w:author="phuong vu" w:date="2018-11-30T14:07:00Z"/>
                  </w:rPr>
                </w:rPrChange>
              </w:rPr>
              <w:pPrChange w:id="38502" w:author="phuong vu" w:date="2018-11-30T21:45:00Z">
                <w:pPr>
                  <w:spacing w:line="276" w:lineRule="auto"/>
                  <w:jc w:val="center"/>
                </w:pPr>
              </w:pPrChange>
            </w:pPr>
          </w:p>
        </w:tc>
        <w:tc>
          <w:tcPr>
            <w:tcW w:w="838" w:type="dxa"/>
            <w:noWrap/>
            <w:vAlign w:val="center"/>
          </w:tcPr>
          <w:p w14:paraId="34F278E6" w14:textId="77777777" w:rsidR="006871B5" w:rsidRPr="00920004" w:rsidRDefault="006871B5" w:rsidP="00E452E5">
            <w:pPr>
              <w:jc w:val="center"/>
              <w:rPr>
                <w:ins w:id="38503" w:author="phuong vu" w:date="2018-11-30T14:07:00Z"/>
                <w:rPrChange w:id="38504" w:author="phuong vu" w:date="2018-11-30T22:36:00Z">
                  <w:rPr>
                    <w:ins w:id="38505" w:author="phuong vu" w:date="2018-11-30T14:07:00Z"/>
                  </w:rPr>
                </w:rPrChange>
              </w:rPr>
              <w:pPrChange w:id="38506" w:author="phuong vu" w:date="2018-11-30T21:45:00Z">
                <w:pPr>
                  <w:spacing w:line="276" w:lineRule="auto"/>
                  <w:jc w:val="center"/>
                </w:pPr>
              </w:pPrChange>
            </w:pPr>
          </w:p>
        </w:tc>
        <w:tc>
          <w:tcPr>
            <w:tcW w:w="823" w:type="dxa"/>
            <w:noWrap/>
            <w:vAlign w:val="center"/>
          </w:tcPr>
          <w:p w14:paraId="5514D5D6" w14:textId="77777777" w:rsidR="006871B5" w:rsidRPr="00920004" w:rsidRDefault="006871B5" w:rsidP="00E452E5">
            <w:pPr>
              <w:jc w:val="center"/>
              <w:rPr>
                <w:ins w:id="38507" w:author="phuong vu" w:date="2018-11-30T14:07:00Z"/>
                <w:lang w:val="en-US"/>
                <w:rPrChange w:id="38508" w:author="phuong vu" w:date="2018-11-30T22:36:00Z">
                  <w:rPr>
                    <w:ins w:id="38509" w:author="phuong vu" w:date="2018-11-30T14:07:00Z"/>
                    <w:lang w:val="en-US"/>
                  </w:rPr>
                </w:rPrChange>
              </w:rPr>
              <w:pPrChange w:id="38510" w:author="phuong vu" w:date="2018-11-30T21:45:00Z">
                <w:pPr>
                  <w:spacing w:line="276" w:lineRule="auto"/>
                  <w:jc w:val="center"/>
                </w:pPr>
              </w:pPrChange>
            </w:pPr>
            <w:ins w:id="38511" w:author="phuong vu" w:date="2018-11-30T14:07:00Z">
              <w:r w:rsidRPr="00920004">
                <w:rPr>
                  <w:lang w:val="en-US"/>
                  <w:rPrChange w:id="38512" w:author="phuong vu" w:date="2018-11-30T22:36:00Z">
                    <w:rPr>
                      <w:lang w:val="en-US"/>
                    </w:rPr>
                  </w:rPrChange>
                </w:rPr>
                <w:t>X</w:t>
              </w:r>
            </w:ins>
          </w:p>
        </w:tc>
        <w:tc>
          <w:tcPr>
            <w:tcW w:w="2037" w:type="dxa"/>
            <w:noWrap/>
          </w:tcPr>
          <w:p w14:paraId="1B5C5B1F" w14:textId="77777777" w:rsidR="006871B5" w:rsidRPr="00920004" w:rsidRDefault="006871B5" w:rsidP="00E452E5">
            <w:pPr>
              <w:rPr>
                <w:ins w:id="38513" w:author="phuong vu" w:date="2018-11-30T14:07:00Z"/>
                <w:lang w:val="en-US"/>
                <w:rPrChange w:id="38514" w:author="phuong vu" w:date="2018-11-30T22:36:00Z">
                  <w:rPr>
                    <w:ins w:id="38515" w:author="phuong vu" w:date="2018-11-30T14:07:00Z"/>
                    <w:lang w:val="en-US"/>
                  </w:rPr>
                </w:rPrChange>
              </w:rPr>
              <w:pPrChange w:id="38516" w:author="phuong vu" w:date="2018-11-30T21:45:00Z">
                <w:pPr>
                  <w:spacing w:line="276" w:lineRule="auto"/>
                </w:pPr>
              </w:pPrChange>
            </w:pPr>
            <w:ins w:id="38517" w:author="phuong vu" w:date="2018-11-30T14:07:00Z">
              <w:r w:rsidRPr="00920004">
                <w:rPr>
                  <w:lang w:val="en-US"/>
                  <w:rPrChange w:id="38518" w:author="phuong vu" w:date="2018-11-30T22:36:00Z">
                    <w:rPr>
                      <w:lang w:val="en-US"/>
                    </w:rPr>
                  </w:rPrChange>
                </w:rPr>
                <w:t xml:space="preserve">ID ảnh hiển thị. </w:t>
              </w:r>
            </w:ins>
          </w:p>
        </w:tc>
      </w:tr>
      <w:tr w:rsidR="006871B5" w:rsidRPr="00920004" w14:paraId="6B6025A8" w14:textId="77777777" w:rsidTr="006871B5">
        <w:trPr>
          <w:trHeight w:val="300"/>
          <w:ins w:id="38519" w:author="phuong vu" w:date="2018-11-30T14:07:00Z"/>
        </w:trPr>
        <w:tc>
          <w:tcPr>
            <w:tcW w:w="708" w:type="dxa"/>
            <w:noWrap/>
            <w:vAlign w:val="center"/>
          </w:tcPr>
          <w:p w14:paraId="135DEDA7" w14:textId="77777777" w:rsidR="006871B5" w:rsidRPr="00920004" w:rsidRDefault="006871B5" w:rsidP="00BD0851">
            <w:pPr>
              <w:spacing w:before="240" w:line="0" w:lineRule="atLeast"/>
              <w:jc w:val="center"/>
              <w:rPr>
                <w:ins w:id="38520" w:author="phuong vu" w:date="2018-11-30T14:07:00Z"/>
                <w:lang w:val="en-US"/>
                <w:rPrChange w:id="38521" w:author="phuong vu" w:date="2018-11-30T22:36:00Z">
                  <w:rPr>
                    <w:ins w:id="38522" w:author="phuong vu" w:date="2018-11-30T14:07:00Z"/>
                    <w:lang w:val="en-US"/>
                  </w:rPr>
                </w:rPrChange>
              </w:rPr>
              <w:pPrChange w:id="38523" w:author="phuong vu" w:date="2018-11-30T14:16:00Z">
                <w:pPr>
                  <w:spacing w:line="276" w:lineRule="auto"/>
                  <w:jc w:val="center"/>
                </w:pPr>
              </w:pPrChange>
            </w:pPr>
            <w:ins w:id="38524" w:author="phuong vu" w:date="2018-11-30T14:07:00Z">
              <w:r w:rsidRPr="00920004">
                <w:rPr>
                  <w:lang w:val="en-US"/>
                  <w:rPrChange w:id="38525" w:author="phuong vu" w:date="2018-11-30T22:36:00Z">
                    <w:rPr>
                      <w:lang w:val="en-US"/>
                    </w:rPr>
                  </w:rPrChange>
                </w:rPr>
                <w:t>4</w:t>
              </w:r>
            </w:ins>
          </w:p>
        </w:tc>
        <w:tc>
          <w:tcPr>
            <w:tcW w:w="1921" w:type="dxa"/>
            <w:noWrap/>
          </w:tcPr>
          <w:p w14:paraId="1572E9DA" w14:textId="77777777" w:rsidR="006871B5" w:rsidRPr="00920004" w:rsidRDefault="006871B5" w:rsidP="00E452E5">
            <w:pPr>
              <w:rPr>
                <w:ins w:id="38526" w:author="phuong vu" w:date="2018-11-30T14:07:00Z"/>
                <w:lang w:val="en-US"/>
                <w:rPrChange w:id="38527" w:author="phuong vu" w:date="2018-11-30T22:36:00Z">
                  <w:rPr>
                    <w:ins w:id="38528" w:author="phuong vu" w:date="2018-11-30T14:07:00Z"/>
                    <w:lang w:val="en-US"/>
                  </w:rPr>
                </w:rPrChange>
              </w:rPr>
              <w:pPrChange w:id="38529" w:author="phuong vu" w:date="2018-11-30T21:45:00Z">
                <w:pPr>
                  <w:spacing w:line="276" w:lineRule="auto"/>
                </w:pPr>
              </w:pPrChange>
            </w:pPr>
            <w:ins w:id="38530" w:author="phuong vu" w:date="2018-11-30T14:07:00Z">
              <w:r w:rsidRPr="00920004">
                <w:rPr>
                  <w:lang w:val="en-US"/>
                  <w:rPrChange w:id="38531" w:author="phuong vu" w:date="2018-11-30T22:36:00Z">
                    <w:rPr>
                      <w:lang w:val="en-US"/>
                    </w:rPr>
                  </w:rPrChange>
                </w:rPr>
                <w:t>short_desc</w:t>
              </w:r>
            </w:ins>
          </w:p>
        </w:tc>
        <w:tc>
          <w:tcPr>
            <w:tcW w:w="1300" w:type="dxa"/>
            <w:noWrap/>
          </w:tcPr>
          <w:p w14:paraId="7481FCED" w14:textId="768B52AE" w:rsidR="006871B5" w:rsidRPr="00920004" w:rsidRDefault="00E452E5" w:rsidP="00E452E5">
            <w:pPr>
              <w:rPr>
                <w:ins w:id="38532" w:author="phuong vu" w:date="2018-11-30T14:07:00Z"/>
                <w:lang w:val="en-US"/>
                <w:rPrChange w:id="38533" w:author="phuong vu" w:date="2018-11-30T22:36:00Z">
                  <w:rPr>
                    <w:ins w:id="38534" w:author="phuong vu" w:date="2018-11-30T14:07:00Z"/>
                    <w:lang w:val="en-US"/>
                  </w:rPr>
                </w:rPrChange>
              </w:rPr>
              <w:pPrChange w:id="38535" w:author="phuong vu" w:date="2018-11-30T21:45:00Z">
                <w:pPr>
                  <w:spacing w:line="276" w:lineRule="auto"/>
                </w:pPr>
              </w:pPrChange>
            </w:pPr>
            <w:ins w:id="38536" w:author="phuong vu" w:date="2018-11-30T21:53:00Z">
              <w:r w:rsidRPr="00920004">
                <w:rPr>
                  <w:rPrChange w:id="38537" w:author="phuong vu" w:date="2018-11-30T22:36:00Z">
                    <w:rPr/>
                  </w:rPrChange>
                </w:rPr>
                <w:t>varchar</w:t>
              </w:r>
            </w:ins>
          </w:p>
        </w:tc>
        <w:tc>
          <w:tcPr>
            <w:tcW w:w="1098" w:type="dxa"/>
            <w:noWrap/>
            <w:vAlign w:val="center"/>
          </w:tcPr>
          <w:p w14:paraId="39D0FACC" w14:textId="77777777" w:rsidR="006871B5" w:rsidRPr="00920004" w:rsidRDefault="006871B5" w:rsidP="00E452E5">
            <w:pPr>
              <w:jc w:val="center"/>
              <w:rPr>
                <w:ins w:id="38538" w:author="phuong vu" w:date="2018-11-30T14:07:00Z"/>
                <w:rPrChange w:id="38539" w:author="phuong vu" w:date="2018-11-30T22:36:00Z">
                  <w:rPr>
                    <w:ins w:id="38540" w:author="phuong vu" w:date="2018-11-30T14:07:00Z"/>
                  </w:rPr>
                </w:rPrChange>
              </w:rPr>
              <w:pPrChange w:id="38541" w:author="phuong vu" w:date="2018-11-30T21:45:00Z">
                <w:pPr>
                  <w:spacing w:line="276" w:lineRule="auto"/>
                  <w:jc w:val="center"/>
                </w:pPr>
              </w:pPrChange>
            </w:pPr>
          </w:p>
        </w:tc>
        <w:tc>
          <w:tcPr>
            <w:tcW w:w="838" w:type="dxa"/>
            <w:noWrap/>
            <w:vAlign w:val="center"/>
          </w:tcPr>
          <w:p w14:paraId="213230C3" w14:textId="77777777" w:rsidR="006871B5" w:rsidRPr="00920004" w:rsidRDefault="006871B5" w:rsidP="00E452E5">
            <w:pPr>
              <w:jc w:val="center"/>
              <w:rPr>
                <w:ins w:id="38542" w:author="phuong vu" w:date="2018-11-30T14:07:00Z"/>
                <w:rPrChange w:id="38543" w:author="phuong vu" w:date="2018-11-30T22:36:00Z">
                  <w:rPr>
                    <w:ins w:id="38544" w:author="phuong vu" w:date="2018-11-30T14:07:00Z"/>
                  </w:rPr>
                </w:rPrChange>
              </w:rPr>
              <w:pPrChange w:id="38545" w:author="phuong vu" w:date="2018-11-30T21:45:00Z">
                <w:pPr>
                  <w:spacing w:line="276" w:lineRule="auto"/>
                  <w:jc w:val="center"/>
                </w:pPr>
              </w:pPrChange>
            </w:pPr>
          </w:p>
        </w:tc>
        <w:tc>
          <w:tcPr>
            <w:tcW w:w="823" w:type="dxa"/>
            <w:noWrap/>
            <w:vAlign w:val="center"/>
          </w:tcPr>
          <w:p w14:paraId="1D857BB7" w14:textId="77777777" w:rsidR="006871B5" w:rsidRPr="00920004" w:rsidRDefault="006871B5" w:rsidP="00E452E5">
            <w:pPr>
              <w:jc w:val="center"/>
              <w:rPr>
                <w:ins w:id="38546" w:author="phuong vu" w:date="2018-11-30T14:07:00Z"/>
                <w:rPrChange w:id="38547" w:author="phuong vu" w:date="2018-11-30T22:36:00Z">
                  <w:rPr>
                    <w:ins w:id="38548" w:author="phuong vu" w:date="2018-11-30T14:07:00Z"/>
                  </w:rPr>
                </w:rPrChange>
              </w:rPr>
              <w:pPrChange w:id="38549" w:author="phuong vu" w:date="2018-11-30T21:45:00Z">
                <w:pPr>
                  <w:spacing w:line="276" w:lineRule="auto"/>
                  <w:jc w:val="center"/>
                </w:pPr>
              </w:pPrChange>
            </w:pPr>
          </w:p>
        </w:tc>
        <w:tc>
          <w:tcPr>
            <w:tcW w:w="2037" w:type="dxa"/>
            <w:noWrap/>
          </w:tcPr>
          <w:p w14:paraId="24E7CAE9" w14:textId="77777777" w:rsidR="006871B5" w:rsidRPr="00920004" w:rsidRDefault="006871B5" w:rsidP="00E452E5">
            <w:pPr>
              <w:rPr>
                <w:ins w:id="38550" w:author="phuong vu" w:date="2018-11-30T14:07:00Z"/>
                <w:lang w:val="en-US"/>
                <w:rPrChange w:id="38551" w:author="phuong vu" w:date="2018-11-30T22:36:00Z">
                  <w:rPr>
                    <w:ins w:id="38552" w:author="phuong vu" w:date="2018-11-30T14:07:00Z"/>
                    <w:lang w:val="en-US"/>
                  </w:rPr>
                </w:rPrChange>
              </w:rPr>
              <w:pPrChange w:id="38553" w:author="phuong vu" w:date="2018-11-30T21:45:00Z">
                <w:pPr>
                  <w:spacing w:line="276" w:lineRule="auto"/>
                </w:pPr>
              </w:pPrChange>
            </w:pPr>
            <w:ins w:id="38554" w:author="phuong vu" w:date="2018-11-30T14:07:00Z">
              <w:r w:rsidRPr="00920004">
                <w:rPr>
                  <w:lang w:val="en-US"/>
                  <w:rPrChange w:id="38555" w:author="phuong vu" w:date="2018-11-30T22:36:00Z">
                    <w:rPr>
                      <w:lang w:val="en-US"/>
                    </w:rPr>
                  </w:rPrChange>
                </w:rPr>
                <w:t>Mô tả ngắn</w:t>
              </w:r>
            </w:ins>
          </w:p>
        </w:tc>
      </w:tr>
      <w:tr w:rsidR="006871B5" w:rsidRPr="00920004" w14:paraId="6D7AC8FD" w14:textId="77777777" w:rsidTr="006871B5">
        <w:trPr>
          <w:trHeight w:val="300"/>
          <w:ins w:id="38556" w:author="phuong vu" w:date="2018-11-30T14:07:00Z"/>
        </w:trPr>
        <w:tc>
          <w:tcPr>
            <w:tcW w:w="708" w:type="dxa"/>
            <w:noWrap/>
            <w:vAlign w:val="center"/>
          </w:tcPr>
          <w:p w14:paraId="62919624" w14:textId="77777777" w:rsidR="006871B5" w:rsidRPr="00920004" w:rsidRDefault="006871B5" w:rsidP="00BD0851">
            <w:pPr>
              <w:spacing w:before="240" w:line="0" w:lineRule="atLeast"/>
              <w:jc w:val="center"/>
              <w:rPr>
                <w:ins w:id="38557" w:author="phuong vu" w:date="2018-11-30T14:07:00Z"/>
                <w:lang w:val="en-US"/>
                <w:rPrChange w:id="38558" w:author="phuong vu" w:date="2018-11-30T22:36:00Z">
                  <w:rPr>
                    <w:ins w:id="38559" w:author="phuong vu" w:date="2018-11-30T14:07:00Z"/>
                    <w:lang w:val="en-US"/>
                  </w:rPr>
                </w:rPrChange>
              </w:rPr>
              <w:pPrChange w:id="38560" w:author="phuong vu" w:date="2018-11-30T14:16:00Z">
                <w:pPr>
                  <w:spacing w:line="276" w:lineRule="auto"/>
                  <w:jc w:val="center"/>
                </w:pPr>
              </w:pPrChange>
            </w:pPr>
            <w:ins w:id="38561" w:author="phuong vu" w:date="2018-11-30T14:07:00Z">
              <w:r w:rsidRPr="00920004">
                <w:rPr>
                  <w:lang w:val="en-US"/>
                  <w:rPrChange w:id="38562" w:author="phuong vu" w:date="2018-11-30T22:36:00Z">
                    <w:rPr>
                      <w:lang w:val="en-US"/>
                    </w:rPr>
                  </w:rPrChange>
                </w:rPr>
                <w:t>5</w:t>
              </w:r>
            </w:ins>
          </w:p>
        </w:tc>
        <w:tc>
          <w:tcPr>
            <w:tcW w:w="1921" w:type="dxa"/>
            <w:noWrap/>
          </w:tcPr>
          <w:p w14:paraId="0639C384" w14:textId="77777777" w:rsidR="006871B5" w:rsidRPr="00920004" w:rsidRDefault="006871B5" w:rsidP="00E452E5">
            <w:pPr>
              <w:rPr>
                <w:ins w:id="38563" w:author="phuong vu" w:date="2018-11-30T14:07:00Z"/>
                <w:lang w:val="en-US"/>
                <w:rPrChange w:id="38564" w:author="phuong vu" w:date="2018-11-30T22:36:00Z">
                  <w:rPr>
                    <w:ins w:id="38565" w:author="phuong vu" w:date="2018-11-30T14:07:00Z"/>
                    <w:lang w:val="en-US"/>
                  </w:rPr>
                </w:rPrChange>
              </w:rPr>
              <w:pPrChange w:id="38566" w:author="phuong vu" w:date="2018-11-30T21:45:00Z">
                <w:pPr>
                  <w:spacing w:line="276" w:lineRule="auto"/>
                </w:pPr>
              </w:pPrChange>
            </w:pPr>
            <w:ins w:id="38567" w:author="phuong vu" w:date="2018-11-30T14:07:00Z">
              <w:r w:rsidRPr="00920004">
                <w:rPr>
                  <w:lang w:val="en-US"/>
                  <w:rPrChange w:id="38568" w:author="phuong vu" w:date="2018-11-30T22:36:00Z">
                    <w:rPr>
                      <w:lang w:val="en-US"/>
                    </w:rPr>
                  </w:rPrChange>
                </w:rPr>
                <w:t>product_type_id</w:t>
              </w:r>
            </w:ins>
          </w:p>
        </w:tc>
        <w:tc>
          <w:tcPr>
            <w:tcW w:w="1300" w:type="dxa"/>
            <w:noWrap/>
          </w:tcPr>
          <w:p w14:paraId="710E49A9" w14:textId="77777777" w:rsidR="006871B5" w:rsidRPr="00920004" w:rsidRDefault="006871B5" w:rsidP="00E452E5">
            <w:pPr>
              <w:rPr>
                <w:ins w:id="38569" w:author="phuong vu" w:date="2018-11-30T14:07:00Z"/>
                <w:lang w:val="en-US"/>
                <w:rPrChange w:id="38570" w:author="phuong vu" w:date="2018-11-30T22:36:00Z">
                  <w:rPr>
                    <w:ins w:id="38571" w:author="phuong vu" w:date="2018-11-30T14:07:00Z"/>
                    <w:lang w:val="en-US"/>
                  </w:rPr>
                </w:rPrChange>
              </w:rPr>
              <w:pPrChange w:id="38572" w:author="phuong vu" w:date="2018-11-30T21:45:00Z">
                <w:pPr>
                  <w:spacing w:line="276" w:lineRule="auto"/>
                </w:pPr>
              </w:pPrChange>
            </w:pPr>
            <w:ins w:id="38573" w:author="phuong vu" w:date="2018-11-30T14:07:00Z">
              <w:r w:rsidRPr="00920004">
                <w:rPr>
                  <w:lang w:val="en-US"/>
                  <w:rPrChange w:id="38574" w:author="phuong vu" w:date="2018-11-30T22:36:00Z">
                    <w:rPr>
                      <w:lang w:val="en-US"/>
                    </w:rPr>
                  </w:rPrChange>
                </w:rPr>
                <w:t>numeric</w:t>
              </w:r>
            </w:ins>
          </w:p>
        </w:tc>
        <w:tc>
          <w:tcPr>
            <w:tcW w:w="1098" w:type="dxa"/>
            <w:noWrap/>
            <w:vAlign w:val="center"/>
          </w:tcPr>
          <w:p w14:paraId="4C2CC6C3" w14:textId="77777777" w:rsidR="006871B5" w:rsidRPr="00920004" w:rsidRDefault="006871B5" w:rsidP="00E452E5">
            <w:pPr>
              <w:jc w:val="center"/>
              <w:rPr>
                <w:ins w:id="38575" w:author="phuong vu" w:date="2018-11-30T14:07:00Z"/>
                <w:rPrChange w:id="38576" w:author="phuong vu" w:date="2018-11-30T22:36:00Z">
                  <w:rPr>
                    <w:ins w:id="38577" w:author="phuong vu" w:date="2018-11-30T14:07:00Z"/>
                  </w:rPr>
                </w:rPrChange>
              </w:rPr>
              <w:pPrChange w:id="38578" w:author="phuong vu" w:date="2018-11-30T21:45:00Z">
                <w:pPr>
                  <w:spacing w:line="276" w:lineRule="auto"/>
                  <w:jc w:val="center"/>
                </w:pPr>
              </w:pPrChange>
            </w:pPr>
          </w:p>
        </w:tc>
        <w:tc>
          <w:tcPr>
            <w:tcW w:w="838" w:type="dxa"/>
            <w:noWrap/>
            <w:vAlign w:val="center"/>
          </w:tcPr>
          <w:p w14:paraId="6CD2161B" w14:textId="77777777" w:rsidR="006871B5" w:rsidRPr="00920004" w:rsidRDefault="006871B5" w:rsidP="00E452E5">
            <w:pPr>
              <w:jc w:val="center"/>
              <w:rPr>
                <w:ins w:id="38579" w:author="phuong vu" w:date="2018-11-30T14:07:00Z"/>
                <w:rPrChange w:id="38580" w:author="phuong vu" w:date="2018-11-30T22:36:00Z">
                  <w:rPr>
                    <w:ins w:id="38581" w:author="phuong vu" w:date="2018-11-30T14:07:00Z"/>
                  </w:rPr>
                </w:rPrChange>
              </w:rPr>
              <w:pPrChange w:id="38582" w:author="phuong vu" w:date="2018-11-30T21:45:00Z">
                <w:pPr>
                  <w:spacing w:line="276" w:lineRule="auto"/>
                  <w:jc w:val="center"/>
                </w:pPr>
              </w:pPrChange>
            </w:pPr>
          </w:p>
        </w:tc>
        <w:tc>
          <w:tcPr>
            <w:tcW w:w="823" w:type="dxa"/>
            <w:noWrap/>
            <w:vAlign w:val="center"/>
          </w:tcPr>
          <w:p w14:paraId="52A6FFE5" w14:textId="77777777" w:rsidR="006871B5" w:rsidRPr="00920004" w:rsidRDefault="006871B5" w:rsidP="00E452E5">
            <w:pPr>
              <w:jc w:val="center"/>
              <w:rPr>
                <w:ins w:id="38583" w:author="phuong vu" w:date="2018-11-30T14:07:00Z"/>
                <w:lang w:val="en-US"/>
                <w:rPrChange w:id="38584" w:author="phuong vu" w:date="2018-11-30T22:36:00Z">
                  <w:rPr>
                    <w:ins w:id="38585" w:author="phuong vu" w:date="2018-11-30T14:07:00Z"/>
                    <w:lang w:val="en-US"/>
                  </w:rPr>
                </w:rPrChange>
              </w:rPr>
              <w:pPrChange w:id="38586" w:author="phuong vu" w:date="2018-11-30T21:45:00Z">
                <w:pPr>
                  <w:spacing w:line="276" w:lineRule="auto"/>
                  <w:jc w:val="center"/>
                </w:pPr>
              </w:pPrChange>
            </w:pPr>
            <w:ins w:id="38587" w:author="phuong vu" w:date="2018-11-30T14:07:00Z">
              <w:r w:rsidRPr="00920004">
                <w:rPr>
                  <w:lang w:val="en-US"/>
                  <w:rPrChange w:id="38588" w:author="phuong vu" w:date="2018-11-30T22:36:00Z">
                    <w:rPr>
                      <w:lang w:val="en-US"/>
                    </w:rPr>
                  </w:rPrChange>
                </w:rPr>
                <w:t>X</w:t>
              </w:r>
            </w:ins>
          </w:p>
        </w:tc>
        <w:tc>
          <w:tcPr>
            <w:tcW w:w="2037" w:type="dxa"/>
            <w:noWrap/>
          </w:tcPr>
          <w:p w14:paraId="6BB3D838" w14:textId="77777777" w:rsidR="006871B5" w:rsidRPr="00920004" w:rsidRDefault="006871B5" w:rsidP="00E452E5">
            <w:pPr>
              <w:rPr>
                <w:ins w:id="38589" w:author="phuong vu" w:date="2018-11-30T14:07:00Z"/>
                <w:lang w:val="en-US"/>
                <w:rPrChange w:id="38590" w:author="phuong vu" w:date="2018-11-30T22:36:00Z">
                  <w:rPr>
                    <w:ins w:id="38591" w:author="phuong vu" w:date="2018-11-30T14:07:00Z"/>
                    <w:lang w:val="en-US"/>
                  </w:rPr>
                </w:rPrChange>
              </w:rPr>
              <w:pPrChange w:id="38592" w:author="phuong vu" w:date="2018-11-30T21:45:00Z">
                <w:pPr>
                  <w:spacing w:line="276" w:lineRule="auto"/>
                </w:pPr>
              </w:pPrChange>
            </w:pPr>
            <w:ins w:id="38593" w:author="phuong vu" w:date="2018-11-30T14:07:00Z">
              <w:r w:rsidRPr="00920004">
                <w:rPr>
                  <w:lang w:val="en-US"/>
                  <w:rPrChange w:id="38594" w:author="phuong vu" w:date="2018-11-30T22:36:00Z">
                    <w:rPr>
                      <w:lang w:val="en-US"/>
                    </w:rPr>
                  </w:rPrChange>
                </w:rPr>
                <w:t xml:space="preserve">ID loại quần áo. </w:t>
              </w:r>
            </w:ins>
          </w:p>
        </w:tc>
      </w:tr>
      <w:tr w:rsidR="006871B5" w:rsidRPr="00920004" w14:paraId="4D8F6963" w14:textId="77777777" w:rsidTr="006871B5">
        <w:trPr>
          <w:trHeight w:val="300"/>
          <w:ins w:id="38595" w:author="phuong vu" w:date="2018-11-30T14:07:00Z"/>
        </w:trPr>
        <w:tc>
          <w:tcPr>
            <w:tcW w:w="708" w:type="dxa"/>
            <w:noWrap/>
            <w:vAlign w:val="center"/>
            <w:hideMark/>
          </w:tcPr>
          <w:p w14:paraId="1A7D7A70" w14:textId="77777777" w:rsidR="006871B5" w:rsidRPr="00920004" w:rsidRDefault="006871B5" w:rsidP="00BD0851">
            <w:pPr>
              <w:spacing w:before="240" w:line="0" w:lineRule="atLeast"/>
              <w:jc w:val="center"/>
              <w:rPr>
                <w:ins w:id="38596" w:author="phuong vu" w:date="2018-11-30T14:07:00Z"/>
                <w:lang w:val="en-US"/>
                <w:rPrChange w:id="38597" w:author="phuong vu" w:date="2018-11-30T22:36:00Z">
                  <w:rPr>
                    <w:ins w:id="38598" w:author="phuong vu" w:date="2018-11-30T14:07:00Z"/>
                    <w:lang w:val="en-US"/>
                  </w:rPr>
                </w:rPrChange>
              </w:rPr>
              <w:pPrChange w:id="38599" w:author="phuong vu" w:date="2018-11-30T14:16:00Z">
                <w:pPr>
                  <w:spacing w:line="276" w:lineRule="auto"/>
                  <w:jc w:val="center"/>
                </w:pPr>
              </w:pPrChange>
            </w:pPr>
            <w:ins w:id="38600" w:author="phuong vu" w:date="2018-11-30T14:07:00Z">
              <w:r w:rsidRPr="00920004">
                <w:rPr>
                  <w:lang w:val="en-US"/>
                  <w:rPrChange w:id="38601" w:author="phuong vu" w:date="2018-11-30T22:36:00Z">
                    <w:rPr>
                      <w:lang w:val="en-US"/>
                    </w:rPr>
                  </w:rPrChange>
                </w:rPr>
                <w:t>6</w:t>
              </w:r>
            </w:ins>
          </w:p>
        </w:tc>
        <w:tc>
          <w:tcPr>
            <w:tcW w:w="1921" w:type="dxa"/>
            <w:noWrap/>
            <w:hideMark/>
          </w:tcPr>
          <w:p w14:paraId="5ACEDD26" w14:textId="77777777" w:rsidR="006871B5" w:rsidRPr="00920004" w:rsidRDefault="006871B5" w:rsidP="00E452E5">
            <w:pPr>
              <w:rPr>
                <w:ins w:id="38602" w:author="phuong vu" w:date="2018-11-30T14:07:00Z"/>
                <w:rPrChange w:id="38603" w:author="phuong vu" w:date="2018-11-30T22:36:00Z">
                  <w:rPr>
                    <w:ins w:id="38604" w:author="phuong vu" w:date="2018-11-30T14:07:00Z"/>
                  </w:rPr>
                </w:rPrChange>
              </w:rPr>
              <w:pPrChange w:id="38605" w:author="phuong vu" w:date="2018-11-30T21:45:00Z">
                <w:pPr>
                  <w:spacing w:line="276" w:lineRule="auto"/>
                </w:pPr>
              </w:pPrChange>
            </w:pPr>
            <w:ins w:id="38606" w:author="phuong vu" w:date="2018-11-30T14:07:00Z">
              <w:r w:rsidRPr="00920004">
                <w:rPr>
                  <w:rPrChange w:id="38607" w:author="phuong vu" w:date="2018-11-30T22:36:00Z">
                    <w:rPr/>
                  </w:rPrChange>
                </w:rPr>
                <w:t>status</w:t>
              </w:r>
            </w:ins>
          </w:p>
        </w:tc>
        <w:tc>
          <w:tcPr>
            <w:tcW w:w="1300" w:type="dxa"/>
            <w:noWrap/>
            <w:hideMark/>
          </w:tcPr>
          <w:p w14:paraId="4D06D910" w14:textId="131372CC" w:rsidR="006871B5" w:rsidRPr="00920004" w:rsidRDefault="00E452E5" w:rsidP="00E452E5">
            <w:pPr>
              <w:rPr>
                <w:ins w:id="38608" w:author="phuong vu" w:date="2018-11-30T14:07:00Z"/>
                <w:rPrChange w:id="38609" w:author="phuong vu" w:date="2018-11-30T22:36:00Z">
                  <w:rPr>
                    <w:ins w:id="38610" w:author="phuong vu" w:date="2018-11-30T14:07:00Z"/>
                  </w:rPr>
                </w:rPrChange>
              </w:rPr>
              <w:pPrChange w:id="38611" w:author="phuong vu" w:date="2018-11-30T21:45:00Z">
                <w:pPr>
                  <w:spacing w:line="276" w:lineRule="auto"/>
                </w:pPr>
              </w:pPrChange>
            </w:pPr>
            <w:ins w:id="38612" w:author="phuong vu" w:date="2018-11-30T21:53:00Z">
              <w:r w:rsidRPr="00920004">
                <w:rPr>
                  <w:rPrChange w:id="38613" w:author="phuong vu" w:date="2018-11-30T22:36:00Z">
                    <w:rPr/>
                  </w:rPrChange>
                </w:rPr>
                <w:t>varchar</w:t>
              </w:r>
            </w:ins>
          </w:p>
        </w:tc>
        <w:tc>
          <w:tcPr>
            <w:tcW w:w="1098" w:type="dxa"/>
            <w:noWrap/>
            <w:vAlign w:val="center"/>
            <w:hideMark/>
          </w:tcPr>
          <w:p w14:paraId="1AC227FC" w14:textId="77777777" w:rsidR="006871B5" w:rsidRPr="00920004" w:rsidRDefault="006871B5" w:rsidP="00E452E5">
            <w:pPr>
              <w:jc w:val="center"/>
              <w:rPr>
                <w:ins w:id="38614" w:author="phuong vu" w:date="2018-11-30T14:07:00Z"/>
                <w:rPrChange w:id="38615" w:author="phuong vu" w:date="2018-11-30T22:36:00Z">
                  <w:rPr>
                    <w:ins w:id="38616" w:author="phuong vu" w:date="2018-11-30T14:07:00Z"/>
                  </w:rPr>
                </w:rPrChange>
              </w:rPr>
              <w:pPrChange w:id="38617" w:author="phuong vu" w:date="2018-11-30T21:45:00Z">
                <w:pPr>
                  <w:spacing w:line="276" w:lineRule="auto"/>
                  <w:jc w:val="center"/>
                </w:pPr>
              </w:pPrChange>
            </w:pPr>
            <w:ins w:id="38618" w:author="phuong vu" w:date="2018-11-30T14:07:00Z">
              <w:r w:rsidRPr="00920004">
                <w:rPr>
                  <w:rPrChange w:id="38619" w:author="phuong vu" w:date="2018-11-30T22:36:00Z">
                    <w:rPr/>
                  </w:rPrChange>
                </w:rPr>
                <w:t>X</w:t>
              </w:r>
            </w:ins>
          </w:p>
        </w:tc>
        <w:tc>
          <w:tcPr>
            <w:tcW w:w="838" w:type="dxa"/>
            <w:noWrap/>
            <w:vAlign w:val="center"/>
            <w:hideMark/>
          </w:tcPr>
          <w:p w14:paraId="2584BAFA" w14:textId="77777777" w:rsidR="006871B5" w:rsidRPr="00920004" w:rsidRDefault="006871B5" w:rsidP="00E452E5">
            <w:pPr>
              <w:jc w:val="center"/>
              <w:rPr>
                <w:ins w:id="38620" w:author="phuong vu" w:date="2018-11-30T14:07:00Z"/>
                <w:rPrChange w:id="38621" w:author="phuong vu" w:date="2018-11-30T22:36:00Z">
                  <w:rPr>
                    <w:ins w:id="38622" w:author="phuong vu" w:date="2018-11-30T14:07:00Z"/>
                  </w:rPr>
                </w:rPrChange>
              </w:rPr>
              <w:pPrChange w:id="38623" w:author="phuong vu" w:date="2018-11-30T21:45:00Z">
                <w:pPr>
                  <w:spacing w:line="276" w:lineRule="auto"/>
                  <w:jc w:val="center"/>
                </w:pPr>
              </w:pPrChange>
            </w:pPr>
          </w:p>
        </w:tc>
        <w:tc>
          <w:tcPr>
            <w:tcW w:w="823" w:type="dxa"/>
            <w:noWrap/>
            <w:vAlign w:val="center"/>
            <w:hideMark/>
          </w:tcPr>
          <w:p w14:paraId="7005C6C9" w14:textId="77777777" w:rsidR="006871B5" w:rsidRPr="00920004" w:rsidRDefault="006871B5" w:rsidP="00E452E5">
            <w:pPr>
              <w:jc w:val="center"/>
              <w:rPr>
                <w:ins w:id="38624" w:author="phuong vu" w:date="2018-11-30T14:07:00Z"/>
                <w:rPrChange w:id="38625" w:author="phuong vu" w:date="2018-11-30T22:36:00Z">
                  <w:rPr>
                    <w:ins w:id="38626" w:author="phuong vu" w:date="2018-11-30T14:07:00Z"/>
                  </w:rPr>
                </w:rPrChange>
              </w:rPr>
              <w:pPrChange w:id="38627" w:author="phuong vu" w:date="2018-11-30T21:45:00Z">
                <w:pPr>
                  <w:spacing w:line="276" w:lineRule="auto"/>
                  <w:jc w:val="center"/>
                </w:pPr>
              </w:pPrChange>
            </w:pPr>
          </w:p>
        </w:tc>
        <w:tc>
          <w:tcPr>
            <w:tcW w:w="2037" w:type="dxa"/>
            <w:noWrap/>
            <w:hideMark/>
          </w:tcPr>
          <w:p w14:paraId="28A7EF2D" w14:textId="77777777" w:rsidR="006871B5" w:rsidRPr="00920004" w:rsidRDefault="006871B5" w:rsidP="00E452E5">
            <w:pPr>
              <w:rPr>
                <w:ins w:id="38628" w:author="phuong vu" w:date="2018-11-30T14:07:00Z"/>
                <w:rPrChange w:id="38629" w:author="phuong vu" w:date="2018-11-30T22:36:00Z">
                  <w:rPr>
                    <w:ins w:id="38630" w:author="phuong vu" w:date="2018-11-30T14:07:00Z"/>
                  </w:rPr>
                </w:rPrChange>
              </w:rPr>
              <w:pPrChange w:id="38631" w:author="phuong vu" w:date="2018-11-30T21:45:00Z">
                <w:pPr>
                  <w:keepNext/>
                  <w:spacing w:line="276" w:lineRule="auto"/>
                </w:pPr>
              </w:pPrChange>
            </w:pPr>
            <w:ins w:id="38632" w:author="phuong vu" w:date="2018-11-30T14:07:00Z">
              <w:r w:rsidRPr="00920004">
                <w:rPr>
                  <w:rPrChange w:id="38633" w:author="phuong vu" w:date="2018-11-30T22:36:00Z">
                    <w:rPr/>
                  </w:rPrChange>
                </w:rPr>
                <w:t>Trạng thái</w:t>
              </w:r>
            </w:ins>
          </w:p>
        </w:tc>
      </w:tr>
    </w:tbl>
    <w:p w14:paraId="6EACA949" w14:textId="75BF98C6" w:rsidR="00727C9A" w:rsidRPr="005F1ECC" w:rsidRDefault="006871B5" w:rsidP="005F1ECC">
      <w:pPr>
        <w:pStyle w:val="Caption"/>
        <w:rPr>
          <w:ins w:id="38634" w:author="phuong vu" w:date="2018-11-30T14:07:00Z"/>
          <w:rPrChange w:id="38635" w:author="phuong vu" w:date="2018-11-30T23:40:00Z">
            <w:rPr>
              <w:ins w:id="38636" w:author="phuong vu" w:date="2018-11-30T14:07:00Z"/>
              <w:b/>
              <w:i w:val="0"/>
              <w:iCs w:val="0"/>
            </w:rPr>
          </w:rPrChange>
        </w:rPr>
        <w:pPrChange w:id="38637" w:author="phuong vu" w:date="2018-11-30T23:40:00Z">
          <w:pPr>
            <w:pStyle w:val="Caption"/>
            <w:spacing w:line="276" w:lineRule="auto"/>
          </w:pPr>
        </w:pPrChange>
      </w:pPr>
      <w:bookmarkStart w:id="38638" w:name="_Toc531381663"/>
      <w:ins w:id="38639" w:author="phuong vu" w:date="2018-11-30T14:07:00Z">
        <w:r w:rsidRPr="00920004">
          <w:rPr>
            <w:rPrChange w:id="38640" w:author="phuong vu" w:date="2018-11-30T22:36:00Z">
              <w:rPr/>
            </w:rPrChange>
          </w:rPr>
          <w:t xml:space="preserve">Bảng </w:t>
        </w:r>
      </w:ins>
      <w:ins w:id="38641" w:author="phuong vu" w:date="2018-11-30T14:54:00Z">
        <w:r w:rsidR="00D632EE" w:rsidRPr="00920004">
          <w:rPr>
            <w:rPrChange w:id="38642" w:author="phuong vu" w:date="2018-11-30T22:36:00Z">
              <w:rPr/>
            </w:rPrChange>
          </w:rPr>
          <w:fldChar w:fldCharType="begin"/>
        </w:r>
        <w:r w:rsidR="00D632EE" w:rsidRPr="00920004">
          <w:rPr>
            <w:rPrChange w:id="38643" w:author="phuong vu" w:date="2018-11-30T22:36:00Z">
              <w:rPr/>
            </w:rPrChange>
          </w:rPr>
          <w:instrText xml:space="preserve"> STYLEREF 1 \s </w:instrText>
        </w:r>
      </w:ins>
      <w:r w:rsidR="00D632EE" w:rsidRPr="00920004">
        <w:rPr>
          <w:rPrChange w:id="38644" w:author="phuong vu" w:date="2018-11-30T22:36:00Z">
            <w:rPr/>
          </w:rPrChange>
        </w:rPr>
        <w:fldChar w:fldCharType="separate"/>
      </w:r>
      <w:r w:rsidR="00B5490C">
        <w:rPr>
          <w:noProof/>
        </w:rPr>
        <w:t>4</w:t>
      </w:r>
      <w:ins w:id="38645" w:author="phuong vu" w:date="2018-11-30T14:54:00Z">
        <w:r w:rsidR="00D632EE" w:rsidRPr="00920004">
          <w:rPr>
            <w:rPrChange w:id="38646" w:author="phuong vu" w:date="2018-11-30T22:36:00Z">
              <w:rPr/>
            </w:rPrChange>
          </w:rPr>
          <w:fldChar w:fldCharType="end"/>
        </w:r>
        <w:r w:rsidR="00D632EE" w:rsidRPr="00920004">
          <w:rPr>
            <w:rPrChange w:id="38647" w:author="phuong vu" w:date="2018-11-30T22:36:00Z">
              <w:rPr/>
            </w:rPrChange>
          </w:rPr>
          <w:t>.</w:t>
        </w:r>
        <w:r w:rsidR="00D632EE" w:rsidRPr="00920004">
          <w:rPr>
            <w:rPrChange w:id="38648" w:author="phuong vu" w:date="2018-11-30T22:36:00Z">
              <w:rPr/>
            </w:rPrChange>
          </w:rPr>
          <w:fldChar w:fldCharType="begin"/>
        </w:r>
        <w:r w:rsidR="00D632EE" w:rsidRPr="00920004">
          <w:rPr>
            <w:rPrChange w:id="38649" w:author="phuong vu" w:date="2018-11-30T22:36:00Z">
              <w:rPr/>
            </w:rPrChange>
          </w:rPr>
          <w:instrText xml:space="preserve"> SEQ Bảng \* ARABIC \s 1 </w:instrText>
        </w:r>
      </w:ins>
      <w:r w:rsidR="00D632EE" w:rsidRPr="00920004">
        <w:rPr>
          <w:rPrChange w:id="38650" w:author="phuong vu" w:date="2018-11-30T22:36:00Z">
            <w:rPr/>
          </w:rPrChange>
        </w:rPr>
        <w:fldChar w:fldCharType="separate"/>
      </w:r>
      <w:ins w:id="38651" w:author="phuong vu" w:date="2018-11-30T22:44:00Z">
        <w:r w:rsidR="00B5490C">
          <w:rPr>
            <w:noProof/>
          </w:rPr>
          <w:t>26</w:t>
        </w:r>
      </w:ins>
      <w:ins w:id="38652" w:author="phuong vu" w:date="2018-11-30T14:54:00Z">
        <w:r w:rsidR="00D632EE" w:rsidRPr="00920004">
          <w:rPr>
            <w:rPrChange w:id="38653" w:author="phuong vu" w:date="2018-11-30T22:36:00Z">
              <w:rPr/>
            </w:rPrChange>
          </w:rPr>
          <w:fldChar w:fldCharType="end"/>
        </w:r>
      </w:ins>
      <w:ins w:id="38654" w:author="phuong vu" w:date="2018-11-30T14:07:00Z">
        <w:r w:rsidRPr="00920004">
          <w:rPr>
            <w:rPrChange w:id="38655" w:author="phuong vu" w:date="2018-11-30T22:36:00Z">
              <w:rPr/>
            </w:rPrChange>
          </w:rPr>
          <w:t xml:space="preserve"> Bảng dữ liệu quần áo</w:t>
        </w:r>
        <w:bookmarkEnd w:id="38638"/>
      </w:ins>
    </w:p>
    <w:p w14:paraId="2FC83830" w14:textId="77777777" w:rsidR="006871B5" w:rsidRPr="00920004" w:rsidRDefault="006871B5" w:rsidP="00E452E5">
      <w:pPr>
        <w:rPr>
          <w:ins w:id="38656" w:author="phuong vu" w:date="2018-11-30T14:07:00Z"/>
          <w:b/>
          <w:lang w:val="en-US"/>
          <w:rPrChange w:id="38657" w:author="phuong vu" w:date="2018-11-30T22:36:00Z">
            <w:rPr>
              <w:ins w:id="38658" w:author="phuong vu" w:date="2018-11-30T14:07:00Z"/>
              <w:lang w:val="en-US"/>
            </w:rPr>
          </w:rPrChange>
        </w:rPr>
        <w:pPrChange w:id="38659" w:author="phuong vu" w:date="2018-11-30T21:45:00Z">
          <w:pPr>
            <w:spacing w:line="276" w:lineRule="auto"/>
          </w:pPr>
        </w:pPrChange>
      </w:pPr>
      <w:ins w:id="38660" w:author="phuong vu" w:date="2018-11-30T14:07:00Z">
        <w:r w:rsidRPr="00920004">
          <w:rPr>
            <w:b/>
            <w:lang w:val="en-US"/>
            <w:rPrChange w:id="38661" w:author="phuong vu" w:date="2018-11-30T22:36:00Z">
              <w:rPr>
                <w:lang w:val="en-US"/>
              </w:rPr>
            </w:rPrChange>
          </w:rPr>
          <w:t>BẢNG PRODUCT_TYPE</w:t>
        </w:r>
      </w:ins>
    </w:p>
    <w:tbl>
      <w:tblPr>
        <w:tblStyle w:val="TableGrid"/>
        <w:tblW w:w="8815" w:type="dxa"/>
        <w:tblLook w:val="04A0" w:firstRow="1" w:lastRow="0" w:firstColumn="1" w:lastColumn="0" w:noHBand="0" w:noVBand="1"/>
      </w:tblPr>
      <w:tblGrid>
        <w:gridCol w:w="708"/>
        <w:gridCol w:w="2281"/>
        <w:gridCol w:w="1300"/>
        <w:gridCol w:w="1098"/>
        <w:gridCol w:w="838"/>
        <w:gridCol w:w="823"/>
        <w:gridCol w:w="1767"/>
      </w:tblGrid>
      <w:tr w:rsidR="006871B5" w:rsidRPr="00920004" w14:paraId="16E47962" w14:textId="77777777" w:rsidTr="006871B5">
        <w:trPr>
          <w:trHeight w:val="300"/>
          <w:ins w:id="38662" w:author="phuong vu" w:date="2018-11-30T14:07:00Z"/>
        </w:trPr>
        <w:tc>
          <w:tcPr>
            <w:tcW w:w="708" w:type="dxa"/>
            <w:noWrap/>
            <w:vAlign w:val="center"/>
            <w:hideMark/>
          </w:tcPr>
          <w:p w14:paraId="2F204EAC" w14:textId="77777777" w:rsidR="006871B5" w:rsidRPr="00920004" w:rsidRDefault="006871B5" w:rsidP="00BD0851">
            <w:pPr>
              <w:spacing w:before="240" w:line="0" w:lineRule="atLeast"/>
              <w:jc w:val="center"/>
              <w:rPr>
                <w:ins w:id="38663" w:author="phuong vu" w:date="2018-11-30T14:07:00Z"/>
                <w:b/>
                <w:bCs/>
                <w:rPrChange w:id="38664" w:author="phuong vu" w:date="2018-11-30T22:36:00Z">
                  <w:rPr>
                    <w:ins w:id="38665" w:author="phuong vu" w:date="2018-11-30T14:07:00Z"/>
                    <w:b/>
                    <w:bCs/>
                  </w:rPr>
                </w:rPrChange>
              </w:rPr>
              <w:pPrChange w:id="38666" w:author="phuong vu" w:date="2018-11-30T14:16:00Z">
                <w:pPr>
                  <w:spacing w:line="276" w:lineRule="auto"/>
                  <w:jc w:val="center"/>
                </w:pPr>
              </w:pPrChange>
            </w:pPr>
            <w:ins w:id="38667" w:author="phuong vu" w:date="2018-11-30T14:07:00Z">
              <w:r w:rsidRPr="00920004">
                <w:rPr>
                  <w:b/>
                  <w:bCs/>
                  <w:lang w:val="da-DK"/>
                  <w:rPrChange w:id="38668" w:author="phuong vu" w:date="2018-11-30T22:36:00Z">
                    <w:rPr>
                      <w:b/>
                      <w:bCs/>
                      <w:lang w:val="da-DK"/>
                    </w:rPr>
                  </w:rPrChange>
                </w:rPr>
                <w:t>STT</w:t>
              </w:r>
            </w:ins>
          </w:p>
        </w:tc>
        <w:tc>
          <w:tcPr>
            <w:tcW w:w="2281" w:type="dxa"/>
            <w:noWrap/>
            <w:vAlign w:val="center"/>
            <w:hideMark/>
          </w:tcPr>
          <w:p w14:paraId="0576F009" w14:textId="77777777" w:rsidR="006871B5" w:rsidRPr="00920004" w:rsidRDefault="006871B5" w:rsidP="00BD0851">
            <w:pPr>
              <w:spacing w:before="240" w:line="0" w:lineRule="atLeast"/>
              <w:jc w:val="center"/>
              <w:rPr>
                <w:ins w:id="38669" w:author="phuong vu" w:date="2018-11-30T14:07:00Z"/>
                <w:b/>
                <w:bCs/>
                <w:rPrChange w:id="38670" w:author="phuong vu" w:date="2018-11-30T22:36:00Z">
                  <w:rPr>
                    <w:ins w:id="38671" w:author="phuong vu" w:date="2018-11-30T14:07:00Z"/>
                    <w:b/>
                    <w:bCs/>
                  </w:rPr>
                </w:rPrChange>
              </w:rPr>
              <w:pPrChange w:id="38672" w:author="phuong vu" w:date="2018-11-30T14:16:00Z">
                <w:pPr>
                  <w:spacing w:line="276" w:lineRule="auto"/>
                  <w:jc w:val="center"/>
                </w:pPr>
              </w:pPrChange>
            </w:pPr>
            <w:ins w:id="38673" w:author="phuong vu" w:date="2018-11-30T14:07:00Z">
              <w:r w:rsidRPr="00920004">
                <w:rPr>
                  <w:b/>
                  <w:bCs/>
                  <w:lang w:val="da-DK"/>
                  <w:rPrChange w:id="38674" w:author="phuong vu" w:date="2018-11-30T22:36:00Z">
                    <w:rPr>
                      <w:b/>
                      <w:bCs/>
                      <w:lang w:val="da-DK"/>
                    </w:rPr>
                  </w:rPrChange>
                </w:rPr>
                <w:t>Tên trường</w:t>
              </w:r>
            </w:ins>
          </w:p>
        </w:tc>
        <w:tc>
          <w:tcPr>
            <w:tcW w:w="1300" w:type="dxa"/>
            <w:noWrap/>
            <w:vAlign w:val="center"/>
            <w:hideMark/>
          </w:tcPr>
          <w:p w14:paraId="3EE32AB0" w14:textId="77777777" w:rsidR="006871B5" w:rsidRPr="00920004" w:rsidRDefault="006871B5" w:rsidP="00BD0851">
            <w:pPr>
              <w:spacing w:before="240" w:line="0" w:lineRule="atLeast"/>
              <w:jc w:val="center"/>
              <w:rPr>
                <w:ins w:id="38675" w:author="phuong vu" w:date="2018-11-30T14:07:00Z"/>
                <w:b/>
                <w:bCs/>
                <w:rPrChange w:id="38676" w:author="phuong vu" w:date="2018-11-30T22:36:00Z">
                  <w:rPr>
                    <w:ins w:id="38677" w:author="phuong vu" w:date="2018-11-30T14:07:00Z"/>
                    <w:b/>
                    <w:bCs/>
                  </w:rPr>
                </w:rPrChange>
              </w:rPr>
              <w:pPrChange w:id="38678" w:author="phuong vu" w:date="2018-11-30T14:16:00Z">
                <w:pPr>
                  <w:spacing w:line="276" w:lineRule="auto"/>
                  <w:jc w:val="center"/>
                </w:pPr>
              </w:pPrChange>
            </w:pPr>
            <w:ins w:id="38679" w:author="phuong vu" w:date="2018-11-30T14:07:00Z">
              <w:r w:rsidRPr="00920004">
                <w:rPr>
                  <w:b/>
                  <w:bCs/>
                  <w:lang w:val="da-DK"/>
                  <w:rPrChange w:id="38680" w:author="phuong vu" w:date="2018-11-30T22:36:00Z">
                    <w:rPr>
                      <w:b/>
                      <w:bCs/>
                      <w:lang w:val="da-DK"/>
                    </w:rPr>
                  </w:rPrChange>
                </w:rPr>
                <w:t>Kiểu</w:t>
              </w:r>
            </w:ins>
          </w:p>
        </w:tc>
        <w:tc>
          <w:tcPr>
            <w:tcW w:w="1098" w:type="dxa"/>
            <w:noWrap/>
            <w:vAlign w:val="center"/>
            <w:hideMark/>
          </w:tcPr>
          <w:p w14:paraId="2BE97C3A" w14:textId="77777777" w:rsidR="006871B5" w:rsidRPr="00920004" w:rsidRDefault="006871B5" w:rsidP="00BD0851">
            <w:pPr>
              <w:spacing w:before="240" w:line="0" w:lineRule="atLeast"/>
              <w:jc w:val="center"/>
              <w:rPr>
                <w:ins w:id="38681" w:author="phuong vu" w:date="2018-11-30T14:07:00Z"/>
                <w:b/>
                <w:bCs/>
                <w:rPrChange w:id="38682" w:author="phuong vu" w:date="2018-11-30T22:36:00Z">
                  <w:rPr>
                    <w:ins w:id="38683" w:author="phuong vu" w:date="2018-11-30T14:07:00Z"/>
                    <w:b/>
                    <w:bCs/>
                  </w:rPr>
                </w:rPrChange>
              </w:rPr>
              <w:pPrChange w:id="38684" w:author="phuong vu" w:date="2018-11-30T14:16:00Z">
                <w:pPr>
                  <w:spacing w:line="276" w:lineRule="auto"/>
                  <w:jc w:val="center"/>
                </w:pPr>
              </w:pPrChange>
            </w:pPr>
            <w:ins w:id="38685" w:author="phuong vu" w:date="2018-11-30T14:07:00Z">
              <w:r w:rsidRPr="00920004">
                <w:rPr>
                  <w:b/>
                  <w:bCs/>
                  <w:lang w:val="da-DK"/>
                  <w:rPrChange w:id="38686" w:author="phuong vu" w:date="2018-11-30T22:36:00Z">
                    <w:rPr>
                      <w:b/>
                      <w:bCs/>
                      <w:lang w:val="da-DK"/>
                    </w:rPr>
                  </w:rPrChange>
                </w:rPr>
                <w:t>Chấp nhận Null</w:t>
              </w:r>
            </w:ins>
          </w:p>
        </w:tc>
        <w:tc>
          <w:tcPr>
            <w:tcW w:w="838" w:type="dxa"/>
            <w:noWrap/>
            <w:vAlign w:val="center"/>
            <w:hideMark/>
          </w:tcPr>
          <w:p w14:paraId="374F9231" w14:textId="77777777" w:rsidR="006871B5" w:rsidRPr="00920004" w:rsidRDefault="006871B5" w:rsidP="00BD0851">
            <w:pPr>
              <w:spacing w:before="240" w:line="0" w:lineRule="atLeast"/>
              <w:jc w:val="center"/>
              <w:rPr>
                <w:ins w:id="38687" w:author="phuong vu" w:date="2018-11-30T14:07:00Z"/>
                <w:b/>
                <w:bCs/>
                <w:rPrChange w:id="38688" w:author="phuong vu" w:date="2018-11-30T22:36:00Z">
                  <w:rPr>
                    <w:ins w:id="38689" w:author="phuong vu" w:date="2018-11-30T14:07:00Z"/>
                    <w:b/>
                    <w:bCs/>
                  </w:rPr>
                </w:rPrChange>
              </w:rPr>
              <w:pPrChange w:id="38690" w:author="phuong vu" w:date="2018-11-30T14:16:00Z">
                <w:pPr>
                  <w:spacing w:line="276" w:lineRule="auto"/>
                  <w:jc w:val="center"/>
                </w:pPr>
              </w:pPrChange>
            </w:pPr>
            <w:ins w:id="38691" w:author="phuong vu" w:date="2018-11-30T14:07:00Z">
              <w:r w:rsidRPr="00920004">
                <w:rPr>
                  <w:b/>
                  <w:bCs/>
                  <w:lang w:val="da-DK"/>
                  <w:rPrChange w:id="38692" w:author="phuong vu" w:date="2018-11-30T22:36:00Z">
                    <w:rPr>
                      <w:b/>
                      <w:bCs/>
                      <w:lang w:val="da-DK"/>
                    </w:rPr>
                  </w:rPrChange>
                </w:rPr>
                <w:t>Khóa chính</w:t>
              </w:r>
            </w:ins>
          </w:p>
        </w:tc>
        <w:tc>
          <w:tcPr>
            <w:tcW w:w="823" w:type="dxa"/>
            <w:noWrap/>
            <w:vAlign w:val="center"/>
            <w:hideMark/>
          </w:tcPr>
          <w:p w14:paraId="02A82278" w14:textId="77777777" w:rsidR="006871B5" w:rsidRPr="00920004" w:rsidRDefault="006871B5" w:rsidP="00BD0851">
            <w:pPr>
              <w:spacing w:before="240" w:line="0" w:lineRule="atLeast"/>
              <w:jc w:val="center"/>
              <w:rPr>
                <w:ins w:id="38693" w:author="phuong vu" w:date="2018-11-30T14:07:00Z"/>
                <w:b/>
                <w:bCs/>
                <w:rPrChange w:id="38694" w:author="phuong vu" w:date="2018-11-30T22:36:00Z">
                  <w:rPr>
                    <w:ins w:id="38695" w:author="phuong vu" w:date="2018-11-30T14:07:00Z"/>
                    <w:b/>
                    <w:bCs/>
                  </w:rPr>
                </w:rPrChange>
              </w:rPr>
              <w:pPrChange w:id="38696" w:author="phuong vu" w:date="2018-11-30T14:16:00Z">
                <w:pPr>
                  <w:spacing w:line="276" w:lineRule="auto"/>
                  <w:jc w:val="center"/>
                </w:pPr>
              </w:pPrChange>
            </w:pPr>
            <w:ins w:id="38697" w:author="phuong vu" w:date="2018-11-30T14:07:00Z">
              <w:r w:rsidRPr="00920004">
                <w:rPr>
                  <w:b/>
                  <w:bCs/>
                  <w:lang w:val="da-DK"/>
                  <w:rPrChange w:id="38698" w:author="phuong vu" w:date="2018-11-30T22:36:00Z">
                    <w:rPr>
                      <w:b/>
                      <w:bCs/>
                      <w:lang w:val="da-DK"/>
                    </w:rPr>
                  </w:rPrChange>
                </w:rPr>
                <w:t>Khóa ngoại</w:t>
              </w:r>
            </w:ins>
          </w:p>
        </w:tc>
        <w:tc>
          <w:tcPr>
            <w:tcW w:w="1767" w:type="dxa"/>
            <w:noWrap/>
            <w:vAlign w:val="center"/>
            <w:hideMark/>
          </w:tcPr>
          <w:p w14:paraId="073EFFB5" w14:textId="77777777" w:rsidR="006871B5" w:rsidRPr="00920004" w:rsidRDefault="006871B5" w:rsidP="00BD0851">
            <w:pPr>
              <w:spacing w:before="240" w:line="0" w:lineRule="atLeast"/>
              <w:ind w:right="226"/>
              <w:jc w:val="center"/>
              <w:rPr>
                <w:ins w:id="38699" w:author="phuong vu" w:date="2018-11-30T14:07:00Z"/>
                <w:b/>
                <w:bCs/>
                <w:rPrChange w:id="38700" w:author="phuong vu" w:date="2018-11-30T22:36:00Z">
                  <w:rPr>
                    <w:ins w:id="38701" w:author="phuong vu" w:date="2018-11-30T14:07:00Z"/>
                    <w:b/>
                    <w:bCs/>
                  </w:rPr>
                </w:rPrChange>
              </w:rPr>
              <w:pPrChange w:id="38702" w:author="phuong vu" w:date="2018-11-30T14:16:00Z">
                <w:pPr>
                  <w:spacing w:line="276" w:lineRule="auto"/>
                  <w:ind w:right="226"/>
                  <w:jc w:val="center"/>
                </w:pPr>
              </w:pPrChange>
            </w:pPr>
            <w:ins w:id="38703" w:author="phuong vu" w:date="2018-11-30T14:07:00Z">
              <w:r w:rsidRPr="00920004">
                <w:rPr>
                  <w:b/>
                  <w:bCs/>
                  <w:lang w:val="da-DK"/>
                  <w:rPrChange w:id="38704" w:author="phuong vu" w:date="2018-11-30T22:36:00Z">
                    <w:rPr>
                      <w:b/>
                      <w:bCs/>
                      <w:lang w:val="da-DK"/>
                    </w:rPr>
                  </w:rPrChange>
                </w:rPr>
                <w:t>Mô tả</w:t>
              </w:r>
            </w:ins>
          </w:p>
        </w:tc>
      </w:tr>
      <w:tr w:rsidR="006871B5" w:rsidRPr="00920004" w14:paraId="30C89239" w14:textId="77777777" w:rsidTr="006871B5">
        <w:trPr>
          <w:trHeight w:val="300"/>
          <w:ins w:id="38705" w:author="phuong vu" w:date="2018-11-30T14:07:00Z"/>
        </w:trPr>
        <w:tc>
          <w:tcPr>
            <w:tcW w:w="708" w:type="dxa"/>
            <w:noWrap/>
            <w:vAlign w:val="center"/>
            <w:hideMark/>
          </w:tcPr>
          <w:p w14:paraId="561158AB" w14:textId="77777777" w:rsidR="006871B5" w:rsidRPr="00920004" w:rsidRDefault="006871B5" w:rsidP="00BD0851">
            <w:pPr>
              <w:spacing w:before="240" w:line="0" w:lineRule="atLeast"/>
              <w:jc w:val="center"/>
              <w:rPr>
                <w:ins w:id="38706" w:author="phuong vu" w:date="2018-11-30T14:07:00Z"/>
                <w:rPrChange w:id="38707" w:author="phuong vu" w:date="2018-11-30T22:36:00Z">
                  <w:rPr>
                    <w:ins w:id="38708" w:author="phuong vu" w:date="2018-11-30T14:07:00Z"/>
                  </w:rPr>
                </w:rPrChange>
              </w:rPr>
              <w:pPrChange w:id="38709" w:author="phuong vu" w:date="2018-11-30T14:16:00Z">
                <w:pPr>
                  <w:spacing w:line="276" w:lineRule="auto"/>
                  <w:jc w:val="center"/>
                </w:pPr>
              </w:pPrChange>
            </w:pPr>
            <w:ins w:id="38710" w:author="phuong vu" w:date="2018-11-30T14:07:00Z">
              <w:r w:rsidRPr="00920004">
                <w:rPr>
                  <w:rPrChange w:id="38711" w:author="phuong vu" w:date="2018-11-30T22:36:00Z">
                    <w:rPr/>
                  </w:rPrChange>
                </w:rPr>
                <w:t>1</w:t>
              </w:r>
            </w:ins>
          </w:p>
        </w:tc>
        <w:tc>
          <w:tcPr>
            <w:tcW w:w="2281" w:type="dxa"/>
            <w:noWrap/>
            <w:hideMark/>
          </w:tcPr>
          <w:p w14:paraId="72836BED" w14:textId="77777777" w:rsidR="006871B5" w:rsidRPr="00920004" w:rsidRDefault="006871B5" w:rsidP="00727C9A">
            <w:pPr>
              <w:rPr>
                <w:ins w:id="38712" w:author="phuong vu" w:date="2018-11-30T14:07:00Z"/>
                <w:rPrChange w:id="38713" w:author="phuong vu" w:date="2018-11-30T22:36:00Z">
                  <w:rPr>
                    <w:ins w:id="38714" w:author="phuong vu" w:date="2018-11-30T14:07:00Z"/>
                  </w:rPr>
                </w:rPrChange>
              </w:rPr>
              <w:pPrChange w:id="38715" w:author="phuong vu" w:date="2018-11-30T21:54:00Z">
                <w:pPr>
                  <w:spacing w:line="276" w:lineRule="auto"/>
                </w:pPr>
              </w:pPrChange>
            </w:pPr>
            <w:ins w:id="38716" w:author="phuong vu" w:date="2018-11-30T14:07:00Z">
              <w:r w:rsidRPr="00920004">
                <w:rPr>
                  <w:rPrChange w:id="38717" w:author="phuong vu" w:date="2018-11-30T22:36:00Z">
                    <w:rPr/>
                  </w:rPrChange>
                </w:rPr>
                <w:t>id</w:t>
              </w:r>
            </w:ins>
          </w:p>
        </w:tc>
        <w:tc>
          <w:tcPr>
            <w:tcW w:w="1300" w:type="dxa"/>
            <w:noWrap/>
            <w:hideMark/>
          </w:tcPr>
          <w:p w14:paraId="36D0567D" w14:textId="77777777" w:rsidR="006871B5" w:rsidRPr="00920004" w:rsidRDefault="006871B5" w:rsidP="00727C9A">
            <w:pPr>
              <w:rPr>
                <w:ins w:id="38718" w:author="phuong vu" w:date="2018-11-30T14:07:00Z"/>
                <w:rPrChange w:id="38719" w:author="phuong vu" w:date="2018-11-30T22:36:00Z">
                  <w:rPr>
                    <w:ins w:id="38720" w:author="phuong vu" w:date="2018-11-30T14:07:00Z"/>
                  </w:rPr>
                </w:rPrChange>
              </w:rPr>
              <w:pPrChange w:id="38721" w:author="phuong vu" w:date="2018-11-30T21:54:00Z">
                <w:pPr>
                  <w:spacing w:line="276" w:lineRule="auto"/>
                </w:pPr>
              </w:pPrChange>
            </w:pPr>
            <w:ins w:id="38722" w:author="phuong vu" w:date="2018-11-30T14:07:00Z">
              <w:r w:rsidRPr="00920004">
                <w:rPr>
                  <w:rPrChange w:id="38723" w:author="phuong vu" w:date="2018-11-30T22:36:00Z">
                    <w:rPr/>
                  </w:rPrChange>
                </w:rPr>
                <w:t>numeric</w:t>
              </w:r>
            </w:ins>
          </w:p>
        </w:tc>
        <w:tc>
          <w:tcPr>
            <w:tcW w:w="1098" w:type="dxa"/>
            <w:noWrap/>
            <w:vAlign w:val="center"/>
            <w:hideMark/>
          </w:tcPr>
          <w:p w14:paraId="7192C8C2" w14:textId="77777777" w:rsidR="006871B5" w:rsidRPr="00920004" w:rsidRDefault="006871B5" w:rsidP="00727C9A">
            <w:pPr>
              <w:jc w:val="center"/>
              <w:rPr>
                <w:ins w:id="38724" w:author="phuong vu" w:date="2018-11-30T14:07:00Z"/>
                <w:rPrChange w:id="38725" w:author="phuong vu" w:date="2018-11-30T22:36:00Z">
                  <w:rPr>
                    <w:ins w:id="38726" w:author="phuong vu" w:date="2018-11-30T14:07:00Z"/>
                  </w:rPr>
                </w:rPrChange>
              </w:rPr>
              <w:pPrChange w:id="38727" w:author="phuong vu" w:date="2018-11-30T21:54:00Z">
                <w:pPr>
                  <w:spacing w:line="276" w:lineRule="auto"/>
                  <w:jc w:val="center"/>
                </w:pPr>
              </w:pPrChange>
            </w:pPr>
          </w:p>
        </w:tc>
        <w:tc>
          <w:tcPr>
            <w:tcW w:w="838" w:type="dxa"/>
            <w:noWrap/>
            <w:vAlign w:val="center"/>
            <w:hideMark/>
          </w:tcPr>
          <w:p w14:paraId="272CA208" w14:textId="77777777" w:rsidR="006871B5" w:rsidRPr="00920004" w:rsidRDefault="006871B5" w:rsidP="00727C9A">
            <w:pPr>
              <w:jc w:val="center"/>
              <w:rPr>
                <w:ins w:id="38728" w:author="phuong vu" w:date="2018-11-30T14:07:00Z"/>
                <w:rPrChange w:id="38729" w:author="phuong vu" w:date="2018-11-30T22:36:00Z">
                  <w:rPr>
                    <w:ins w:id="38730" w:author="phuong vu" w:date="2018-11-30T14:07:00Z"/>
                  </w:rPr>
                </w:rPrChange>
              </w:rPr>
              <w:pPrChange w:id="38731" w:author="phuong vu" w:date="2018-11-30T21:54:00Z">
                <w:pPr>
                  <w:spacing w:line="276" w:lineRule="auto"/>
                  <w:jc w:val="center"/>
                </w:pPr>
              </w:pPrChange>
            </w:pPr>
            <w:ins w:id="38732" w:author="phuong vu" w:date="2018-11-30T14:07:00Z">
              <w:r w:rsidRPr="00920004">
                <w:rPr>
                  <w:rPrChange w:id="38733" w:author="phuong vu" w:date="2018-11-30T22:36:00Z">
                    <w:rPr/>
                  </w:rPrChange>
                </w:rPr>
                <w:t>X</w:t>
              </w:r>
            </w:ins>
          </w:p>
        </w:tc>
        <w:tc>
          <w:tcPr>
            <w:tcW w:w="823" w:type="dxa"/>
            <w:noWrap/>
            <w:vAlign w:val="center"/>
            <w:hideMark/>
          </w:tcPr>
          <w:p w14:paraId="7650C194" w14:textId="77777777" w:rsidR="006871B5" w:rsidRPr="00920004" w:rsidRDefault="006871B5" w:rsidP="00727C9A">
            <w:pPr>
              <w:jc w:val="center"/>
              <w:rPr>
                <w:ins w:id="38734" w:author="phuong vu" w:date="2018-11-30T14:07:00Z"/>
                <w:rPrChange w:id="38735" w:author="phuong vu" w:date="2018-11-30T22:36:00Z">
                  <w:rPr>
                    <w:ins w:id="38736" w:author="phuong vu" w:date="2018-11-30T14:07:00Z"/>
                  </w:rPr>
                </w:rPrChange>
              </w:rPr>
              <w:pPrChange w:id="38737" w:author="phuong vu" w:date="2018-11-30T21:54:00Z">
                <w:pPr>
                  <w:spacing w:line="276" w:lineRule="auto"/>
                  <w:jc w:val="center"/>
                </w:pPr>
              </w:pPrChange>
            </w:pPr>
          </w:p>
        </w:tc>
        <w:tc>
          <w:tcPr>
            <w:tcW w:w="1767" w:type="dxa"/>
            <w:noWrap/>
            <w:hideMark/>
          </w:tcPr>
          <w:p w14:paraId="131F3F35" w14:textId="77777777" w:rsidR="006871B5" w:rsidRPr="00920004" w:rsidRDefault="006871B5" w:rsidP="00727C9A">
            <w:pPr>
              <w:rPr>
                <w:ins w:id="38738" w:author="phuong vu" w:date="2018-11-30T14:07:00Z"/>
                <w:lang w:val="en-US"/>
                <w:rPrChange w:id="38739" w:author="phuong vu" w:date="2018-11-30T22:36:00Z">
                  <w:rPr>
                    <w:ins w:id="38740" w:author="phuong vu" w:date="2018-11-30T14:07:00Z"/>
                    <w:lang w:val="en-US"/>
                  </w:rPr>
                </w:rPrChange>
              </w:rPr>
              <w:pPrChange w:id="38741" w:author="phuong vu" w:date="2018-11-30T21:54:00Z">
                <w:pPr>
                  <w:spacing w:line="276" w:lineRule="auto"/>
                </w:pPr>
              </w:pPrChange>
            </w:pPr>
            <w:ins w:id="38742" w:author="phuong vu" w:date="2018-11-30T14:07:00Z">
              <w:r w:rsidRPr="00920004">
                <w:rPr>
                  <w:rPrChange w:id="38743" w:author="phuong vu" w:date="2018-11-30T22:36:00Z">
                    <w:rPr/>
                  </w:rPrChange>
                </w:rPr>
                <w:t xml:space="preserve">ID </w:t>
              </w:r>
              <w:r w:rsidRPr="00920004">
                <w:rPr>
                  <w:lang w:val="en-US"/>
                  <w:rPrChange w:id="38744" w:author="phuong vu" w:date="2018-11-30T22:36:00Z">
                    <w:rPr>
                      <w:lang w:val="en-US"/>
                    </w:rPr>
                  </w:rPrChange>
                </w:rPr>
                <w:t>loại quần áo</w:t>
              </w:r>
            </w:ins>
          </w:p>
        </w:tc>
      </w:tr>
      <w:tr w:rsidR="006871B5" w:rsidRPr="00920004" w14:paraId="767E94B9" w14:textId="77777777" w:rsidTr="006871B5">
        <w:trPr>
          <w:trHeight w:val="300"/>
          <w:ins w:id="38745" w:author="phuong vu" w:date="2018-11-30T14:07:00Z"/>
        </w:trPr>
        <w:tc>
          <w:tcPr>
            <w:tcW w:w="708" w:type="dxa"/>
            <w:noWrap/>
            <w:vAlign w:val="center"/>
            <w:hideMark/>
          </w:tcPr>
          <w:p w14:paraId="199E5081" w14:textId="77777777" w:rsidR="006871B5" w:rsidRPr="00920004" w:rsidRDefault="006871B5" w:rsidP="00BD0851">
            <w:pPr>
              <w:spacing w:before="240" w:line="0" w:lineRule="atLeast"/>
              <w:jc w:val="center"/>
              <w:rPr>
                <w:ins w:id="38746" w:author="phuong vu" w:date="2018-11-30T14:07:00Z"/>
                <w:rPrChange w:id="38747" w:author="phuong vu" w:date="2018-11-30T22:36:00Z">
                  <w:rPr>
                    <w:ins w:id="38748" w:author="phuong vu" w:date="2018-11-30T14:07:00Z"/>
                  </w:rPr>
                </w:rPrChange>
              </w:rPr>
              <w:pPrChange w:id="38749" w:author="phuong vu" w:date="2018-11-30T14:16:00Z">
                <w:pPr>
                  <w:spacing w:line="276" w:lineRule="auto"/>
                  <w:jc w:val="center"/>
                </w:pPr>
              </w:pPrChange>
            </w:pPr>
            <w:ins w:id="38750" w:author="phuong vu" w:date="2018-11-30T14:07:00Z">
              <w:r w:rsidRPr="00920004">
                <w:rPr>
                  <w:rPrChange w:id="38751" w:author="phuong vu" w:date="2018-11-30T22:36:00Z">
                    <w:rPr/>
                  </w:rPrChange>
                </w:rPr>
                <w:t>2</w:t>
              </w:r>
            </w:ins>
          </w:p>
        </w:tc>
        <w:tc>
          <w:tcPr>
            <w:tcW w:w="2281" w:type="dxa"/>
            <w:noWrap/>
            <w:hideMark/>
          </w:tcPr>
          <w:p w14:paraId="69831664" w14:textId="77777777" w:rsidR="006871B5" w:rsidRPr="00920004" w:rsidRDefault="006871B5" w:rsidP="00727C9A">
            <w:pPr>
              <w:rPr>
                <w:ins w:id="38752" w:author="phuong vu" w:date="2018-11-30T14:07:00Z"/>
                <w:rPrChange w:id="38753" w:author="phuong vu" w:date="2018-11-30T22:36:00Z">
                  <w:rPr>
                    <w:ins w:id="38754" w:author="phuong vu" w:date="2018-11-30T14:07:00Z"/>
                  </w:rPr>
                </w:rPrChange>
              </w:rPr>
              <w:pPrChange w:id="38755" w:author="phuong vu" w:date="2018-11-30T21:54:00Z">
                <w:pPr>
                  <w:spacing w:line="276" w:lineRule="auto"/>
                </w:pPr>
              </w:pPrChange>
            </w:pPr>
            <w:ins w:id="38756" w:author="phuong vu" w:date="2018-11-30T14:07:00Z">
              <w:r w:rsidRPr="00920004">
                <w:rPr>
                  <w:lang w:val="en-US"/>
                  <w:rPrChange w:id="38757" w:author="phuong vu" w:date="2018-11-30T22:36:00Z">
                    <w:rPr>
                      <w:lang w:val="en-US"/>
                    </w:rPr>
                  </w:rPrChange>
                </w:rPr>
                <w:t>product_type</w:t>
              </w:r>
              <w:r w:rsidRPr="00920004">
                <w:rPr>
                  <w:rPrChange w:id="38758" w:author="phuong vu" w:date="2018-11-30T22:36:00Z">
                    <w:rPr/>
                  </w:rPrChange>
                </w:rPr>
                <w:t>_name</w:t>
              </w:r>
            </w:ins>
          </w:p>
        </w:tc>
        <w:tc>
          <w:tcPr>
            <w:tcW w:w="1300" w:type="dxa"/>
            <w:noWrap/>
            <w:hideMark/>
          </w:tcPr>
          <w:p w14:paraId="64FED6A3" w14:textId="39325D20" w:rsidR="006871B5" w:rsidRPr="00920004" w:rsidRDefault="00E452E5" w:rsidP="00727C9A">
            <w:pPr>
              <w:rPr>
                <w:ins w:id="38759" w:author="phuong vu" w:date="2018-11-30T14:07:00Z"/>
                <w:rPrChange w:id="38760" w:author="phuong vu" w:date="2018-11-30T22:36:00Z">
                  <w:rPr>
                    <w:ins w:id="38761" w:author="phuong vu" w:date="2018-11-30T14:07:00Z"/>
                  </w:rPr>
                </w:rPrChange>
              </w:rPr>
              <w:pPrChange w:id="38762" w:author="phuong vu" w:date="2018-11-30T21:54:00Z">
                <w:pPr>
                  <w:spacing w:line="276" w:lineRule="auto"/>
                </w:pPr>
              </w:pPrChange>
            </w:pPr>
            <w:ins w:id="38763" w:author="phuong vu" w:date="2018-11-30T21:53:00Z">
              <w:r w:rsidRPr="00920004">
                <w:rPr>
                  <w:rPrChange w:id="38764" w:author="phuong vu" w:date="2018-11-30T22:36:00Z">
                    <w:rPr/>
                  </w:rPrChange>
                </w:rPr>
                <w:t>varchar</w:t>
              </w:r>
            </w:ins>
          </w:p>
        </w:tc>
        <w:tc>
          <w:tcPr>
            <w:tcW w:w="1098" w:type="dxa"/>
            <w:noWrap/>
            <w:vAlign w:val="center"/>
            <w:hideMark/>
          </w:tcPr>
          <w:p w14:paraId="1F7D2307" w14:textId="77777777" w:rsidR="006871B5" w:rsidRPr="00920004" w:rsidRDefault="006871B5" w:rsidP="00727C9A">
            <w:pPr>
              <w:jc w:val="center"/>
              <w:rPr>
                <w:ins w:id="38765" w:author="phuong vu" w:date="2018-11-30T14:07:00Z"/>
                <w:rPrChange w:id="38766" w:author="phuong vu" w:date="2018-11-30T22:36:00Z">
                  <w:rPr>
                    <w:ins w:id="38767" w:author="phuong vu" w:date="2018-11-30T14:07:00Z"/>
                  </w:rPr>
                </w:rPrChange>
              </w:rPr>
              <w:pPrChange w:id="38768" w:author="phuong vu" w:date="2018-11-30T21:54:00Z">
                <w:pPr>
                  <w:spacing w:line="276" w:lineRule="auto"/>
                  <w:jc w:val="center"/>
                </w:pPr>
              </w:pPrChange>
            </w:pPr>
          </w:p>
        </w:tc>
        <w:tc>
          <w:tcPr>
            <w:tcW w:w="838" w:type="dxa"/>
            <w:noWrap/>
            <w:vAlign w:val="center"/>
            <w:hideMark/>
          </w:tcPr>
          <w:p w14:paraId="1EB58808" w14:textId="77777777" w:rsidR="006871B5" w:rsidRPr="00920004" w:rsidRDefault="006871B5" w:rsidP="00727C9A">
            <w:pPr>
              <w:jc w:val="center"/>
              <w:rPr>
                <w:ins w:id="38769" w:author="phuong vu" w:date="2018-11-30T14:07:00Z"/>
                <w:rPrChange w:id="38770" w:author="phuong vu" w:date="2018-11-30T22:36:00Z">
                  <w:rPr>
                    <w:ins w:id="38771" w:author="phuong vu" w:date="2018-11-30T14:07:00Z"/>
                  </w:rPr>
                </w:rPrChange>
              </w:rPr>
              <w:pPrChange w:id="38772" w:author="phuong vu" w:date="2018-11-30T21:54:00Z">
                <w:pPr>
                  <w:spacing w:line="276" w:lineRule="auto"/>
                  <w:jc w:val="center"/>
                </w:pPr>
              </w:pPrChange>
            </w:pPr>
          </w:p>
        </w:tc>
        <w:tc>
          <w:tcPr>
            <w:tcW w:w="823" w:type="dxa"/>
            <w:noWrap/>
            <w:vAlign w:val="center"/>
            <w:hideMark/>
          </w:tcPr>
          <w:p w14:paraId="35304F22" w14:textId="77777777" w:rsidR="006871B5" w:rsidRPr="00920004" w:rsidRDefault="006871B5" w:rsidP="00727C9A">
            <w:pPr>
              <w:jc w:val="center"/>
              <w:rPr>
                <w:ins w:id="38773" w:author="phuong vu" w:date="2018-11-30T14:07:00Z"/>
                <w:rPrChange w:id="38774" w:author="phuong vu" w:date="2018-11-30T22:36:00Z">
                  <w:rPr>
                    <w:ins w:id="38775" w:author="phuong vu" w:date="2018-11-30T14:07:00Z"/>
                  </w:rPr>
                </w:rPrChange>
              </w:rPr>
              <w:pPrChange w:id="38776" w:author="phuong vu" w:date="2018-11-30T21:54:00Z">
                <w:pPr>
                  <w:spacing w:line="276" w:lineRule="auto"/>
                  <w:jc w:val="center"/>
                </w:pPr>
              </w:pPrChange>
            </w:pPr>
          </w:p>
        </w:tc>
        <w:tc>
          <w:tcPr>
            <w:tcW w:w="1767" w:type="dxa"/>
            <w:noWrap/>
            <w:hideMark/>
          </w:tcPr>
          <w:p w14:paraId="195895FC" w14:textId="77777777" w:rsidR="006871B5" w:rsidRPr="00920004" w:rsidRDefault="006871B5" w:rsidP="00727C9A">
            <w:pPr>
              <w:rPr>
                <w:ins w:id="38777" w:author="phuong vu" w:date="2018-11-30T14:07:00Z"/>
                <w:lang w:val="en-US"/>
                <w:rPrChange w:id="38778" w:author="phuong vu" w:date="2018-11-30T22:36:00Z">
                  <w:rPr>
                    <w:ins w:id="38779" w:author="phuong vu" w:date="2018-11-30T14:07:00Z"/>
                    <w:lang w:val="en-US"/>
                  </w:rPr>
                </w:rPrChange>
              </w:rPr>
              <w:pPrChange w:id="38780" w:author="phuong vu" w:date="2018-11-30T21:54:00Z">
                <w:pPr>
                  <w:spacing w:line="276" w:lineRule="auto"/>
                </w:pPr>
              </w:pPrChange>
            </w:pPr>
            <w:ins w:id="38781" w:author="phuong vu" w:date="2018-11-30T14:07:00Z">
              <w:r w:rsidRPr="00920004">
                <w:rPr>
                  <w:lang w:val="en-US"/>
                  <w:rPrChange w:id="38782" w:author="phuong vu" w:date="2018-11-30T22:36:00Z">
                    <w:rPr>
                      <w:lang w:val="en-US"/>
                    </w:rPr>
                  </w:rPrChange>
                </w:rPr>
                <w:t>Tên loại</w:t>
              </w:r>
            </w:ins>
          </w:p>
        </w:tc>
      </w:tr>
      <w:tr w:rsidR="006871B5" w:rsidRPr="00920004" w14:paraId="6D3C8BAD" w14:textId="77777777" w:rsidTr="006871B5">
        <w:trPr>
          <w:trHeight w:val="300"/>
          <w:ins w:id="38783" w:author="phuong vu" w:date="2018-11-30T14:07:00Z"/>
        </w:trPr>
        <w:tc>
          <w:tcPr>
            <w:tcW w:w="708" w:type="dxa"/>
            <w:noWrap/>
            <w:vAlign w:val="center"/>
            <w:hideMark/>
          </w:tcPr>
          <w:p w14:paraId="711C758A" w14:textId="77777777" w:rsidR="006871B5" w:rsidRPr="00920004" w:rsidRDefault="006871B5" w:rsidP="00BD0851">
            <w:pPr>
              <w:spacing w:before="240" w:line="0" w:lineRule="atLeast"/>
              <w:jc w:val="center"/>
              <w:rPr>
                <w:ins w:id="38784" w:author="phuong vu" w:date="2018-11-30T14:07:00Z"/>
                <w:lang w:val="en-US"/>
                <w:rPrChange w:id="38785" w:author="phuong vu" w:date="2018-11-30T22:36:00Z">
                  <w:rPr>
                    <w:ins w:id="38786" w:author="phuong vu" w:date="2018-11-30T14:07:00Z"/>
                    <w:lang w:val="en-US"/>
                  </w:rPr>
                </w:rPrChange>
              </w:rPr>
              <w:pPrChange w:id="38787" w:author="phuong vu" w:date="2018-11-30T14:16:00Z">
                <w:pPr>
                  <w:spacing w:line="276" w:lineRule="auto"/>
                  <w:jc w:val="center"/>
                </w:pPr>
              </w:pPrChange>
            </w:pPr>
            <w:ins w:id="38788" w:author="phuong vu" w:date="2018-11-30T14:07:00Z">
              <w:r w:rsidRPr="00920004">
                <w:rPr>
                  <w:lang w:val="en-US"/>
                  <w:rPrChange w:id="38789" w:author="phuong vu" w:date="2018-11-30T22:36:00Z">
                    <w:rPr>
                      <w:lang w:val="en-US"/>
                    </w:rPr>
                  </w:rPrChange>
                </w:rPr>
                <w:t>3</w:t>
              </w:r>
            </w:ins>
          </w:p>
        </w:tc>
        <w:tc>
          <w:tcPr>
            <w:tcW w:w="2281" w:type="dxa"/>
            <w:noWrap/>
            <w:hideMark/>
          </w:tcPr>
          <w:p w14:paraId="6BD6248B" w14:textId="77777777" w:rsidR="006871B5" w:rsidRPr="00920004" w:rsidRDefault="006871B5" w:rsidP="00727C9A">
            <w:pPr>
              <w:rPr>
                <w:ins w:id="38790" w:author="phuong vu" w:date="2018-11-30T14:07:00Z"/>
                <w:rPrChange w:id="38791" w:author="phuong vu" w:date="2018-11-30T22:36:00Z">
                  <w:rPr>
                    <w:ins w:id="38792" w:author="phuong vu" w:date="2018-11-30T14:07:00Z"/>
                  </w:rPr>
                </w:rPrChange>
              </w:rPr>
              <w:pPrChange w:id="38793" w:author="phuong vu" w:date="2018-11-30T21:54:00Z">
                <w:pPr>
                  <w:spacing w:line="276" w:lineRule="auto"/>
                </w:pPr>
              </w:pPrChange>
            </w:pPr>
            <w:ins w:id="38794" w:author="phuong vu" w:date="2018-11-30T14:07:00Z">
              <w:r w:rsidRPr="00920004">
                <w:rPr>
                  <w:rPrChange w:id="38795" w:author="phuong vu" w:date="2018-11-30T22:36:00Z">
                    <w:rPr/>
                  </w:rPrChange>
                </w:rPr>
                <w:t>status</w:t>
              </w:r>
            </w:ins>
          </w:p>
        </w:tc>
        <w:tc>
          <w:tcPr>
            <w:tcW w:w="1300" w:type="dxa"/>
            <w:noWrap/>
            <w:hideMark/>
          </w:tcPr>
          <w:p w14:paraId="1144DA9D" w14:textId="45FDADB6" w:rsidR="006871B5" w:rsidRPr="00920004" w:rsidRDefault="00E452E5" w:rsidP="00727C9A">
            <w:pPr>
              <w:rPr>
                <w:ins w:id="38796" w:author="phuong vu" w:date="2018-11-30T14:07:00Z"/>
                <w:rPrChange w:id="38797" w:author="phuong vu" w:date="2018-11-30T22:36:00Z">
                  <w:rPr>
                    <w:ins w:id="38798" w:author="phuong vu" w:date="2018-11-30T14:07:00Z"/>
                  </w:rPr>
                </w:rPrChange>
              </w:rPr>
              <w:pPrChange w:id="38799" w:author="phuong vu" w:date="2018-11-30T21:54:00Z">
                <w:pPr>
                  <w:spacing w:line="276" w:lineRule="auto"/>
                </w:pPr>
              </w:pPrChange>
            </w:pPr>
            <w:ins w:id="38800" w:author="phuong vu" w:date="2018-11-30T21:53:00Z">
              <w:r w:rsidRPr="00920004">
                <w:rPr>
                  <w:rPrChange w:id="38801" w:author="phuong vu" w:date="2018-11-30T22:36:00Z">
                    <w:rPr/>
                  </w:rPrChange>
                </w:rPr>
                <w:t>varchar</w:t>
              </w:r>
            </w:ins>
          </w:p>
        </w:tc>
        <w:tc>
          <w:tcPr>
            <w:tcW w:w="1098" w:type="dxa"/>
            <w:noWrap/>
            <w:vAlign w:val="center"/>
            <w:hideMark/>
          </w:tcPr>
          <w:p w14:paraId="19838517" w14:textId="77777777" w:rsidR="006871B5" w:rsidRPr="00920004" w:rsidRDefault="006871B5" w:rsidP="00727C9A">
            <w:pPr>
              <w:jc w:val="center"/>
              <w:rPr>
                <w:ins w:id="38802" w:author="phuong vu" w:date="2018-11-30T14:07:00Z"/>
                <w:rPrChange w:id="38803" w:author="phuong vu" w:date="2018-11-30T22:36:00Z">
                  <w:rPr>
                    <w:ins w:id="38804" w:author="phuong vu" w:date="2018-11-30T14:07:00Z"/>
                  </w:rPr>
                </w:rPrChange>
              </w:rPr>
              <w:pPrChange w:id="38805" w:author="phuong vu" w:date="2018-11-30T21:54:00Z">
                <w:pPr>
                  <w:spacing w:line="276" w:lineRule="auto"/>
                  <w:jc w:val="center"/>
                </w:pPr>
              </w:pPrChange>
            </w:pPr>
            <w:ins w:id="38806" w:author="phuong vu" w:date="2018-11-30T14:07:00Z">
              <w:r w:rsidRPr="00920004">
                <w:rPr>
                  <w:rPrChange w:id="38807" w:author="phuong vu" w:date="2018-11-30T22:36:00Z">
                    <w:rPr/>
                  </w:rPrChange>
                </w:rPr>
                <w:t>X</w:t>
              </w:r>
            </w:ins>
          </w:p>
        </w:tc>
        <w:tc>
          <w:tcPr>
            <w:tcW w:w="838" w:type="dxa"/>
            <w:noWrap/>
            <w:vAlign w:val="center"/>
            <w:hideMark/>
          </w:tcPr>
          <w:p w14:paraId="659584D7" w14:textId="77777777" w:rsidR="006871B5" w:rsidRPr="00920004" w:rsidRDefault="006871B5" w:rsidP="00727C9A">
            <w:pPr>
              <w:jc w:val="center"/>
              <w:rPr>
                <w:ins w:id="38808" w:author="phuong vu" w:date="2018-11-30T14:07:00Z"/>
                <w:rPrChange w:id="38809" w:author="phuong vu" w:date="2018-11-30T22:36:00Z">
                  <w:rPr>
                    <w:ins w:id="38810" w:author="phuong vu" w:date="2018-11-30T14:07:00Z"/>
                  </w:rPr>
                </w:rPrChange>
              </w:rPr>
              <w:pPrChange w:id="38811" w:author="phuong vu" w:date="2018-11-30T21:54:00Z">
                <w:pPr>
                  <w:spacing w:line="276" w:lineRule="auto"/>
                  <w:jc w:val="center"/>
                </w:pPr>
              </w:pPrChange>
            </w:pPr>
          </w:p>
        </w:tc>
        <w:tc>
          <w:tcPr>
            <w:tcW w:w="823" w:type="dxa"/>
            <w:noWrap/>
            <w:vAlign w:val="center"/>
            <w:hideMark/>
          </w:tcPr>
          <w:p w14:paraId="341622DE" w14:textId="77777777" w:rsidR="006871B5" w:rsidRPr="00920004" w:rsidRDefault="006871B5" w:rsidP="00727C9A">
            <w:pPr>
              <w:jc w:val="center"/>
              <w:rPr>
                <w:ins w:id="38812" w:author="phuong vu" w:date="2018-11-30T14:07:00Z"/>
                <w:rPrChange w:id="38813" w:author="phuong vu" w:date="2018-11-30T22:36:00Z">
                  <w:rPr>
                    <w:ins w:id="38814" w:author="phuong vu" w:date="2018-11-30T14:07:00Z"/>
                  </w:rPr>
                </w:rPrChange>
              </w:rPr>
              <w:pPrChange w:id="38815" w:author="phuong vu" w:date="2018-11-30T21:54:00Z">
                <w:pPr>
                  <w:spacing w:line="276" w:lineRule="auto"/>
                  <w:jc w:val="center"/>
                </w:pPr>
              </w:pPrChange>
            </w:pPr>
          </w:p>
        </w:tc>
        <w:tc>
          <w:tcPr>
            <w:tcW w:w="1767" w:type="dxa"/>
            <w:noWrap/>
            <w:hideMark/>
          </w:tcPr>
          <w:p w14:paraId="504474AA" w14:textId="77777777" w:rsidR="006871B5" w:rsidRPr="00920004" w:rsidRDefault="006871B5" w:rsidP="00727C9A">
            <w:pPr>
              <w:rPr>
                <w:ins w:id="38816" w:author="phuong vu" w:date="2018-11-30T14:07:00Z"/>
                <w:rPrChange w:id="38817" w:author="phuong vu" w:date="2018-11-30T22:36:00Z">
                  <w:rPr>
                    <w:ins w:id="38818" w:author="phuong vu" w:date="2018-11-30T14:07:00Z"/>
                  </w:rPr>
                </w:rPrChange>
              </w:rPr>
              <w:pPrChange w:id="38819" w:author="phuong vu" w:date="2018-11-30T21:54:00Z">
                <w:pPr>
                  <w:keepNext/>
                  <w:spacing w:line="276" w:lineRule="auto"/>
                </w:pPr>
              </w:pPrChange>
            </w:pPr>
            <w:ins w:id="38820" w:author="phuong vu" w:date="2018-11-30T14:07:00Z">
              <w:r w:rsidRPr="00920004">
                <w:rPr>
                  <w:rPrChange w:id="38821" w:author="phuong vu" w:date="2018-11-30T22:36:00Z">
                    <w:rPr/>
                  </w:rPrChange>
                </w:rPr>
                <w:t>Trạng thái</w:t>
              </w:r>
            </w:ins>
          </w:p>
        </w:tc>
      </w:tr>
    </w:tbl>
    <w:p w14:paraId="1AB09A2B" w14:textId="03C36A5B" w:rsidR="00BD0851" w:rsidRPr="00920004" w:rsidRDefault="006871B5" w:rsidP="00A17FA5">
      <w:pPr>
        <w:pStyle w:val="Caption"/>
        <w:rPr>
          <w:ins w:id="38822" w:author="phuong vu" w:date="2018-11-30T14:07:00Z"/>
          <w:rPrChange w:id="38823" w:author="phuong vu" w:date="2018-11-30T22:36:00Z">
            <w:rPr>
              <w:ins w:id="38824" w:author="phuong vu" w:date="2018-11-30T14:07:00Z"/>
            </w:rPr>
          </w:rPrChange>
        </w:rPr>
        <w:pPrChange w:id="38825" w:author="phuong vu" w:date="2018-11-30T22:42:00Z">
          <w:pPr>
            <w:pStyle w:val="Caption"/>
            <w:spacing w:line="276" w:lineRule="auto"/>
          </w:pPr>
        </w:pPrChange>
      </w:pPr>
      <w:bookmarkStart w:id="38826" w:name="_Toc531381664"/>
      <w:ins w:id="38827" w:author="phuong vu" w:date="2018-11-30T14:07:00Z">
        <w:r w:rsidRPr="00920004">
          <w:rPr>
            <w:rPrChange w:id="38828" w:author="phuong vu" w:date="2018-11-30T22:36:00Z">
              <w:rPr/>
            </w:rPrChange>
          </w:rPr>
          <w:t xml:space="preserve">Bảng </w:t>
        </w:r>
      </w:ins>
      <w:ins w:id="38829" w:author="phuong vu" w:date="2018-11-30T14:54:00Z">
        <w:r w:rsidR="00D632EE" w:rsidRPr="00920004">
          <w:rPr>
            <w:rPrChange w:id="38830" w:author="phuong vu" w:date="2018-11-30T22:36:00Z">
              <w:rPr/>
            </w:rPrChange>
          </w:rPr>
          <w:fldChar w:fldCharType="begin"/>
        </w:r>
        <w:r w:rsidR="00D632EE" w:rsidRPr="00920004">
          <w:rPr>
            <w:rPrChange w:id="38831" w:author="phuong vu" w:date="2018-11-30T22:36:00Z">
              <w:rPr/>
            </w:rPrChange>
          </w:rPr>
          <w:instrText xml:space="preserve"> STYLEREF 1 \s </w:instrText>
        </w:r>
      </w:ins>
      <w:r w:rsidR="00D632EE" w:rsidRPr="00920004">
        <w:rPr>
          <w:rPrChange w:id="38832" w:author="phuong vu" w:date="2018-11-30T22:36:00Z">
            <w:rPr/>
          </w:rPrChange>
        </w:rPr>
        <w:fldChar w:fldCharType="separate"/>
      </w:r>
      <w:r w:rsidR="00B5490C">
        <w:rPr>
          <w:noProof/>
        </w:rPr>
        <w:t>4</w:t>
      </w:r>
      <w:ins w:id="38833" w:author="phuong vu" w:date="2018-11-30T14:54:00Z">
        <w:r w:rsidR="00D632EE" w:rsidRPr="00920004">
          <w:rPr>
            <w:rPrChange w:id="38834" w:author="phuong vu" w:date="2018-11-30T22:36:00Z">
              <w:rPr/>
            </w:rPrChange>
          </w:rPr>
          <w:fldChar w:fldCharType="end"/>
        </w:r>
        <w:r w:rsidR="00D632EE" w:rsidRPr="00920004">
          <w:rPr>
            <w:rPrChange w:id="38835" w:author="phuong vu" w:date="2018-11-30T22:36:00Z">
              <w:rPr/>
            </w:rPrChange>
          </w:rPr>
          <w:t>.</w:t>
        </w:r>
        <w:r w:rsidR="00D632EE" w:rsidRPr="00920004">
          <w:rPr>
            <w:rPrChange w:id="38836" w:author="phuong vu" w:date="2018-11-30T22:36:00Z">
              <w:rPr/>
            </w:rPrChange>
          </w:rPr>
          <w:fldChar w:fldCharType="begin"/>
        </w:r>
        <w:r w:rsidR="00D632EE" w:rsidRPr="00920004">
          <w:rPr>
            <w:rPrChange w:id="38837" w:author="phuong vu" w:date="2018-11-30T22:36:00Z">
              <w:rPr/>
            </w:rPrChange>
          </w:rPr>
          <w:instrText xml:space="preserve"> SEQ Bảng \* ARABIC \s 1 </w:instrText>
        </w:r>
      </w:ins>
      <w:r w:rsidR="00D632EE" w:rsidRPr="00920004">
        <w:rPr>
          <w:rPrChange w:id="38838" w:author="phuong vu" w:date="2018-11-30T22:36:00Z">
            <w:rPr/>
          </w:rPrChange>
        </w:rPr>
        <w:fldChar w:fldCharType="separate"/>
      </w:r>
      <w:ins w:id="38839" w:author="phuong vu" w:date="2018-11-30T22:44:00Z">
        <w:r w:rsidR="00B5490C">
          <w:rPr>
            <w:noProof/>
          </w:rPr>
          <w:t>27</w:t>
        </w:r>
      </w:ins>
      <w:ins w:id="38840" w:author="phuong vu" w:date="2018-11-30T14:54:00Z">
        <w:r w:rsidR="00D632EE" w:rsidRPr="00920004">
          <w:rPr>
            <w:rPrChange w:id="38841" w:author="phuong vu" w:date="2018-11-30T22:36:00Z">
              <w:rPr/>
            </w:rPrChange>
          </w:rPr>
          <w:fldChar w:fldCharType="end"/>
        </w:r>
      </w:ins>
      <w:ins w:id="38842" w:author="phuong vu" w:date="2018-11-30T14:07:00Z">
        <w:r w:rsidRPr="00920004">
          <w:rPr>
            <w:rPrChange w:id="38843" w:author="phuong vu" w:date="2018-11-30T22:36:00Z">
              <w:rPr/>
            </w:rPrChange>
          </w:rPr>
          <w:t xml:space="preserve"> Bảng dữ liệu loại quần áo</w:t>
        </w:r>
        <w:bookmarkEnd w:id="38826"/>
      </w:ins>
    </w:p>
    <w:p w14:paraId="687843D9" w14:textId="77777777" w:rsidR="006871B5" w:rsidRPr="00920004" w:rsidRDefault="006871B5" w:rsidP="00E452E5">
      <w:pPr>
        <w:rPr>
          <w:ins w:id="38844" w:author="phuong vu" w:date="2018-11-30T14:07:00Z"/>
          <w:b/>
          <w:lang w:val="en-US"/>
          <w:rPrChange w:id="38845" w:author="phuong vu" w:date="2018-11-30T22:36:00Z">
            <w:rPr>
              <w:ins w:id="38846" w:author="phuong vu" w:date="2018-11-30T14:07:00Z"/>
              <w:lang w:val="en-US"/>
            </w:rPr>
          </w:rPrChange>
        </w:rPr>
        <w:pPrChange w:id="38847" w:author="phuong vu" w:date="2018-11-30T21:46:00Z">
          <w:pPr>
            <w:spacing w:line="276" w:lineRule="auto"/>
          </w:pPr>
        </w:pPrChange>
      </w:pPr>
      <w:ins w:id="38848" w:author="phuong vu" w:date="2018-11-30T14:07:00Z">
        <w:r w:rsidRPr="00920004">
          <w:rPr>
            <w:b/>
            <w:lang w:val="en-US"/>
            <w:rPrChange w:id="38849" w:author="phuong vu" w:date="2018-11-30T22:36:00Z">
              <w:rPr>
                <w:lang w:val="en-US"/>
              </w:rPr>
            </w:rPrChange>
          </w:rPr>
          <w:t>BẢNG PROMOTION</w:t>
        </w:r>
      </w:ins>
    </w:p>
    <w:tbl>
      <w:tblPr>
        <w:tblStyle w:val="TableGrid"/>
        <w:tblW w:w="8815" w:type="dxa"/>
        <w:tblLook w:val="04A0" w:firstRow="1" w:lastRow="0" w:firstColumn="1" w:lastColumn="0" w:noHBand="0" w:noVBand="1"/>
      </w:tblPr>
      <w:tblGrid>
        <w:gridCol w:w="708"/>
        <w:gridCol w:w="1993"/>
        <w:gridCol w:w="1300"/>
        <w:gridCol w:w="1098"/>
        <w:gridCol w:w="838"/>
        <w:gridCol w:w="823"/>
        <w:gridCol w:w="2055"/>
      </w:tblGrid>
      <w:tr w:rsidR="006871B5" w:rsidRPr="00920004" w14:paraId="08D9407D" w14:textId="77777777" w:rsidTr="006871B5">
        <w:trPr>
          <w:trHeight w:val="300"/>
          <w:ins w:id="38850" w:author="phuong vu" w:date="2018-11-30T14:07:00Z"/>
        </w:trPr>
        <w:tc>
          <w:tcPr>
            <w:tcW w:w="708" w:type="dxa"/>
            <w:noWrap/>
            <w:vAlign w:val="center"/>
            <w:hideMark/>
          </w:tcPr>
          <w:p w14:paraId="68CFCFAB" w14:textId="77777777" w:rsidR="006871B5" w:rsidRPr="00920004" w:rsidRDefault="006871B5" w:rsidP="00BD0851">
            <w:pPr>
              <w:spacing w:before="240" w:line="0" w:lineRule="atLeast"/>
              <w:jc w:val="center"/>
              <w:rPr>
                <w:ins w:id="38851" w:author="phuong vu" w:date="2018-11-30T14:07:00Z"/>
                <w:b/>
                <w:bCs/>
                <w:rPrChange w:id="38852" w:author="phuong vu" w:date="2018-11-30T22:36:00Z">
                  <w:rPr>
                    <w:ins w:id="38853" w:author="phuong vu" w:date="2018-11-30T14:07:00Z"/>
                    <w:b/>
                    <w:bCs/>
                  </w:rPr>
                </w:rPrChange>
              </w:rPr>
              <w:pPrChange w:id="38854" w:author="phuong vu" w:date="2018-11-30T14:16:00Z">
                <w:pPr>
                  <w:spacing w:line="276" w:lineRule="auto"/>
                  <w:jc w:val="center"/>
                </w:pPr>
              </w:pPrChange>
            </w:pPr>
            <w:ins w:id="38855" w:author="phuong vu" w:date="2018-11-30T14:07:00Z">
              <w:r w:rsidRPr="00920004">
                <w:rPr>
                  <w:b/>
                  <w:bCs/>
                  <w:lang w:val="da-DK"/>
                  <w:rPrChange w:id="38856" w:author="phuong vu" w:date="2018-11-30T22:36:00Z">
                    <w:rPr>
                      <w:b/>
                      <w:bCs/>
                      <w:lang w:val="da-DK"/>
                    </w:rPr>
                  </w:rPrChange>
                </w:rPr>
                <w:t>STT</w:t>
              </w:r>
            </w:ins>
          </w:p>
        </w:tc>
        <w:tc>
          <w:tcPr>
            <w:tcW w:w="1993" w:type="dxa"/>
            <w:noWrap/>
            <w:vAlign w:val="center"/>
            <w:hideMark/>
          </w:tcPr>
          <w:p w14:paraId="075ECC49" w14:textId="77777777" w:rsidR="006871B5" w:rsidRPr="00920004" w:rsidRDefault="006871B5" w:rsidP="00BD0851">
            <w:pPr>
              <w:spacing w:before="240" w:line="0" w:lineRule="atLeast"/>
              <w:jc w:val="center"/>
              <w:rPr>
                <w:ins w:id="38857" w:author="phuong vu" w:date="2018-11-30T14:07:00Z"/>
                <w:b/>
                <w:bCs/>
                <w:rPrChange w:id="38858" w:author="phuong vu" w:date="2018-11-30T22:36:00Z">
                  <w:rPr>
                    <w:ins w:id="38859" w:author="phuong vu" w:date="2018-11-30T14:07:00Z"/>
                    <w:b/>
                    <w:bCs/>
                  </w:rPr>
                </w:rPrChange>
              </w:rPr>
              <w:pPrChange w:id="38860" w:author="phuong vu" w:date="2018-11-30T14:16:00Z">
                <w:pPr>
                  <w:spacing w:line="276" w:lineRule="auto"/>
                  <w:jc w:val="center"/>
                </w:pPr>
              </w:pPrChange>
            </w:pPr>
            <w:ins w:id="38861" w:author="phuong vu" w:date="2018-11-30T14:07:00Z">
              <w:r w:rsidRPr="00920004">
                <w:rPr>
                  <w:b/>
                  <w:bCs/>
                  <w:lang w:val="da-DK"/>
                  <w:rPrChange w:id="38862" w:author="phuong vu" w:date="2018-11-30T22:36:00Z">
                    <w:rPr>
                      <w:b/>
                      <w:bCs/>
                      <w:lang w:val="da-DK"/>
                    </w:rPr>
                  </w:rPrChange>
                </w:rPr>
                <w:t>Tên trường</w:t>
              </w:r>
            </w:ins>
          </w:p>
        </w:tc>
        <w:tc>
          <w:tcPr>
            <w:tcW w:w="1300" w:type="dxa"/>
            <w:noWrap/>
            <w:vAlign w:val="center"/>
            <w:hideMark/>
          </w:tcPr>
          <w:p w14:paraId="5ACFB4FB" w14:textId="77777777" w:rsidR="006871B5" w:rsidRPr="00920004" w:rsidRDefault="006871B5" w:rsidP="00BD0851">
            <w:pPr>
              <w:spacing w:before="240" w:line="0" w:lineRule="atLeast"/>
              <w:jc w:val="center"/>
              <w:rPr>
                <w:ins w:id="38863" w:author="phuong vu" w:date="2018-11-30T14:07:00Z"/>
                <w:b/>
                <w:bCs/>
                <w:rPrChange w:id="38864" w:author="phuong vu" w:date="2018-11-30T22:36:00Z">
                  <w:rPr>
                    <w:ins w:id="38865" w:author="phuong vu" w:date="2018-11-30T14:07:00Z"/>
                    <w:b/>
                    <w:bCs/>
                  </w:rPr>
                </w:rPrChange>
              </w:rPr>
              <w:pPrChange w:id="38866" w:author="phuong vu" w:date="2018-11-30T14:16:00Z">
                <w:pPr>
                  <w:spacing w:line="276" w:lineRule="auto"/>
                  <w:jc w:val="center"/>
                </w:pPr>
              </w:pPrChange>
            </w:pPr>
            <w:ins w:id="38867" w:author="phuong vu" w:date="2018-11-30T14:07:00Z">
              <w:r w:rsidRPr="00920004">
                <w:rPr>
                  <w:b/>
                  <w:bCs/>
                  <w:lang w:val="da-DK"/>
                  <w:rPrChange w:id="38868" w:author="phuong vu" w:date="2018-11-30T22:36:00Z">
                    <w:rPr>
                      <w:b/>
                      <w:bCs/>
                      <w:lang w:val="da-DK"/>
                    </w:rPr>
                  </w:rPrChange>
                </w:rPr>
                <w:t>Kiểu</w:t>
              </w:r>
            </w:ins>
          </w:p>
        </w:tc>
        <w:tc>
          <w:tcPr>
            <w:tcW w:w="1098" w:type="dxa"/>
            <w:noWrap/>
            <w:vAlign w:val="center"/>
            <w:hideMark/>
          </w:tcPr>
          <w:p w14:paraId="6D5EDE51" w14:textId="77777777" w:rsidR="006871B5" w:rsidRPr="00920004" w:rsidRDefault="006871B5" w:rsidP="00BD0851">
            <w:pPr>
              <w:spacing w:before="240" w:line="0" w:lineRule="atLeast"/>
              <w:jc w:val="center"/>
              <w:rPr>
                <w:ins w:id="38869" w:author="phuong vu" w:date="2018-11-30T14:07:00Z"/>
                <w:b/>
                <w:bCs/>
                <w:rPrChange w:id="38870" w:author="phuong vu" w:date="2018-11-30T22:36:00Z">
                  <w:rPr>
                    <w:ins w:id="38871" w:author="phuong vu" w:date="2018-11-30T14:07:00Z"/>
                    <w:b/>
                    <w:bCs/>
                  </w:rPr>
                </w:rPrChange>
              </w:rPr>
              <w:pPrChange w:id="38872" w:author="phuong vu" w:date="2018-11-30T14:16:00Z">
                <w:pPr>
                  <w:spacing w:line="276" w:lineRule="auto"/>
                  <w:jc w:val="center"/>
                </w:pPr>
              </w:pPrChange>
            </w:pPr>
            <w:ins w:id="38873" w:author="phuong vu" w:date="2018-11-30T14:07:00Z">
              <w:r w:rsidRPr="00920004">
                <w:rPr>
                  <w:b/>
                  <w:bCs/>
                  <w:lang w:val="da-DK"/>
                  <w:rPrChange w:id="38874" w:author="phuong vu" w:date="2018-11-30T22:36:00Z">
                    <w:rPr>
                      <w:b/>
                      <w:bCs/>
                      <w:lang w:val="da-DK"/>
                    </w:rPr>
                  </w:rPrChange>
                </w:rPr>
                <w:t>Chấp nhận Null</w:t>
              </w:r>
            </w:ins>
          </w:p>
        </w:tc>
        <w:tc>
          <w:tcPr>
            <w:tcW w:w="838" w:type="dxa"/>
            <w:noWrap/>
            <w:vAlign w:val="center"/>
            <w:hideMark/>
          </w:tcPr>
          <w:p w14:paraId="6B83C129" w14:textId="77777777" w:rsidR="006871B5" w:rsidRPr="00920004" w:rsidRDefault="006871B5" w:rsidP="00BD0851">
            <w:pPr>
              <w:spacing w:before="240" w:line="0" w:lineRule="atLeast"/>
              <w:jc w:val="center"/>
              <w:rPr>
                <w:ins w:id="38875" w:author="phuong vu" w:date="2018-11-30T14:07:00Z"/>
                <w:b/>
                <w:bCs/>
                <w:rPrChange w:id="38876" w:author="phuong vu" w:date="2018-11-30T22:36:00Z">
                  <w:rPr>
                    <w:ins w:id="38877" w:author="phuong vu" w:date="2018-11-30T14:07:00Z"/>
                    <w:b/>
                    <w:bCs/>
                  </w:rPr>
                </w:rPrChange>
              </w:rPr>
              <w:pPrChange w:id="38878" w:author="phuong vu" w:date="2018-11-30T14:16:00Z">
                <w:pPr>
                  <w:spacing w:line="276" w:lineRule="auto"/>
                  <w:jc w:val="center"/>
                </w:pPr>
              </w:pPrChange>
            </w:pPr>
            <w:ins w:id="38879" w:author="phuong vu" w:date="2018-11-30T14:07:00Z">
              <w:r w:rsidRPr="00920004">
                <w:rPr>
                  <w:b/>
                  <w:bCs/>
                  <w:lang w:val="da-DK"/>
                  <w:rPrChange w:id="38880" w:author="phuong vu" w:date="2018-11-30T22:36:00Z">
                    <w:rPr>
                      <w:b/>
                      <w:bCs/>
                      <w:lang w:val="da-DK"/>
                    </w:rPr>
                  </w:rPrChange>
                </w:rPr>
                <w:t>Khóa chính</w:t>
              </w:r>
            </w:ins>
          </w:p>
        </w:tc>
        <w:tc>
          <w:tcPr>
            <w:tcW w:w="823" w:type="dxa"/>
            <w:noWrap/>
            <w:vAlign w:val="center"/>
            <w:hideMark/>
          </w:tcPr>
          <w:p w14:paraId="389625ED" w14:textId="77777777" w:rsidR="006871B5" w:rsidRPr="00920004" w:rsidRDefault="006871B5" w:rsidP="00BD0851">
            <w:pPr>
              <w:spacing w:before="240" w:line="0" w:lineRule="atLeast"/>
              <w:jc w:val="center"/>
              <w:rPr>
                <w:ins w:id="38881" w:author="phuong vu" w:date="2018-11-30T14:07:00Z"/>
                <w:b/>
                <w:bCs/>
                <w:rPrChange w:id="38882" w:author="phuong vu" w:date="2018-11-30T22:36:00Z">
                  <w:rPr>
                    <w:ins w:id="38883" w:author="phuong vu" w:date="2018-11-30T14:07:00Z"/>
                    <w:b/>
                    <w:bCs/>
                  </w:rPr>
                </w:rPrChange>
              </w:rPr>
              <w:pPrChange w:id="38884" w:author="phuong vu" w:date="2018-11-30T14:16:00Z">
                <w:pPr>
                  <w:spacing w:line="276" w:lineRule="auto"/>
                  <w:jc w:val="center"/>
                </w:pPr>
              </w:pPrChange>
            </w:pPr>
            <w:ins w:id="38885" w:author="phuong vu" w:date="2018-11-30T14:07:00Z">
              <w:r w:rsidRPr="00920004">
                <w:rPr>
                  <w:b/>
                  <w:bCs/>
                  <w:lang w:val="da-DK"/>
                  <w:rPrChange w:id="38886" w:author="phuong vu" w:date="2018-11-30T22:36:00Z">
                    <w:rPr>
                      <w:b/>
                      <w:bCs/>
                      <w:lang w:val="da-DK"/>
                    </w:rPr>
                  </w:rPrChange>
                </w:rPr>
                <w:t>Khóa ngoại</w:t>
              </w:r>
            </w:ins>
          </w:p>
        </w:tc>
        <w:tc>
          <w:tcPr>
            <w:tcW w:w="2055" w:type="dxa"/>
            <w:noWrap/>
            <w:vAlign w:val="center"/>
            <w:hideMark/>
          </w:tcPr>
          <w:p w14:paraId="7339BB74" w14:textId="77777777" w:rsidR="006871B5" w:rsidRPr="00920004" w:rsidRDefault="006871B5" w:rsidP="00BD0851">
            <w:pPr>
              <w:spacing w:before="240" w:line="0" w:lineRule="atLeast"/>
              <w:ind w:right="226"/>
              <w:jc w:val="center"/>
              <w:rPr>
                <w:ins w:id="38887" w:author="phuong vu" w:date="2018-11-30T14:07:00Z"/>
                <w:b/>
                <w:bCs/>
                <w:rPrChange w:id="38888" w:author="phuong vu" w:date="2018-11-30T22:36:00Z">
                  <w:rPr>
                    <w:ins w:id="38889" w:author="phuong vu" w:date="2018-11-30T14:07:00Z"/>
                    <w:b/>
                    <w:bCs/>
                  </w:rPr>
                </w:rPrChange>
              </w:rPr>
              <w:pPrChange w:id="38890" w:author="phuong vu" w:date="2018-11-30T14:16:00Z">
                <w:pPr>
                  <w:spacing w:line="276" w:lineRule="auto"/>
                  <w:ind w:right="226"/>
                  <w:jc w:val="center"/>
                </w:pPr>
              </w:pPrChange>
            </w:pPr>
            <w:ins w:id="38891" w:author="phuong vu" w:date="2018-11-30T14:07:00Z">
              <w:r w:rsidRPr="00920004">
                <w:rPr>
                  <w:b/>
                  <w:bCs/>
                  <w:lang w:val="da-DK"/>
                  <w:rPrChange w:id="38892" w:author="phuong vu" w:date="2018-11-30T22:36:00Z">
                    <w:rPr>
                      <w:b/>
                      <w:bCs/>
                      <w:lang w:val="da-DK"/>
                    </w:rPr>
                  </w:rPrChange>
                </w:rPr>
                <w:t>Mô tả</w:t>
              </w:r>
            </w:ins>
          </w:p>
        </w:tc>
      </w:tr>
      <w:tr w:rsidR="006871B5" w:rsidRPr="00920004" w14:paraId="776A8E1A" w14:textId="77777777" w:rsidTr="006871B5">
        <w:trPr>
          <w:trHeight w:val="300"/>
          <w:ins w:id="38893" w:author="phuong vu" w:date="2018-11-30T14:07:00Z"/>
        </w:trPr>
        <w:tc>
          <w:tcPr>
            <w:tcW w:w="708" w:type="dxa"/>
            <w:noWrap/>
            <w:vAlign w:val="center"/>
            <w:hideMark/>
          </w:tcPr>
          <w:p w14:paraId="118BABE4" w14:textId="77777777" w:rsidR="006871B5" w:rsidRPr="00920004" w:rsidRDefault="006871B5" w:rsidP="00BD0851">
            <w:pPr>
              <w:spacing w:before="240" w:line="0" w:lineRule="atLeast"/>
              <w:jc w:val="center"/>
              <w:rPr>
                <w:ins w:id="38894" w:author="phuong vu" w:date="2018-11-30T14:07:00Z"/>
                <w:rPrChange w:id="38895" w:author="phuong vu" w:date="2018-11-30T22:36:00Z">
                  <w:rPr>
                    <w:ins w:id="38896" w:author="phuong vu" w:date="2018-11-30T14:07:00Z"/>
                  </w:rPr>
                </w:rPrChange>
              </w:rPr>
              <w:pPrChange w:id="38897" w:author="phuong vu" w:date="2018-11-30T14:16:00Z">
                <w:pPr>
                  <w:spacing w:line="276" w:lineRule="auto"/>
                  <w:jc w:val="center"/>
                </w:pPr>
              </w:pPrChange>
            </w:pPr>
            <w:ins w:id="38898" w:author="phuong vu" w:date="2018-11-30T14:07:00Z">
              <w:r w:rsidRPr="00920004">
                <w:rPr>
                  <w:rPrChange w:id="38899" w:author="phuong vu" w:date="2018-11-30T22:36:00Z">
                    <w:rPr/>
                  </w:rPrChange>
                </w:rPr>
                <w:t>1</w:t>
              </w:r>
            </w:ins>
          </w:p>
        </w:tc>
        <w:tc>
          <w:tcPr>
            <w:tcW w:w="1993" w:type="dxa"/>
            <w:noWrap/>
            <w:hideMark/>
          </w:tcPr>
          <w:p w14:paraId="364E1150" w14:textId="77777777" w:rsidR="006871B5" w:rsidRPr="00920004" w:rsidRDefault="006871B5" w:rsidP="00727C9A">
            <w:pPr>
              <w:rPr>
                <w:ins w:id="38900" w:author="phuong vu" w:date="2018-11-30T14:07:00Z"/>
                <w:rPrChange w:id="38901" w:author="phuong vu" w:date="2018-11-30T22:36:00Z">
                  <w:rPr>
                    <w:ins w:id="38902" w:author="phuong vu" w:date="2018-11-30T14:07:00Z"/>
                  </w:rPr>
                </w:rPrChange>
              </w:rPr>
              <w:pPrChange w:id="38903" w:author="phuong vu" w:date="2018-11-30T21:54:00Z">
                <w:pPr>
                  <w:spacing w:line="276" w:lineRule="auto"/>
                </w:pPr>
              </w:pPrChange>
            </w:pPr>
            <w:ins w:id="38904" w:author="phuong vu" w:date="2018-11-30T14:07:00Z">
              <w:r w:rsidRPr="00920004">
                <w:rPr>
                  <w:rPrChange w:id="38905" w:author="phuong vu" w:date="2018-11-30T22:36:00Z">
                    <w:rPr/>
                  </w:rPrChange>
                </w:rPr>
                <w:t>id</w:t>
              </w:r>
            </w:ins>
          </w:p>
        </w:tc>
        <w:tc>
          <w:tcPr>
            <w:tcW w:w="1300" w:type="dxa"/>
            <w:noWrap/>
            <w:hideMark/>
          </w:tcPr>
          <w:p w14:paraId="6BFAE87A" w14:textId="77777777" w:rsidR="006871B5" w:rsidRPr="00920004" w:rsidRDefault="006871B5" w:rsidP="00727C9A">
            <w:pPr>
              <w:rPr>
                <w:ins w:id="38906" w:author="phuong vu" w:date="2018-11-30T14:07:00Z"/>
                <w:rPrChange w:id="38907" w:author="phuong vu" w:date="2018-11-30T22:36:00Z">
                  <w:rPr>
                    <w:ins w:id="38908" w:author="phuong vu" w:date="2018-11-30T14:07:00Z"/>
                  </w:rPr>
                </w:rPrChange>
              </w:rPr>
              <w:pPrChange w:id="38909" w:author="phuong vu" w:date="2018-11-30T21:54:00Z">
                <w:pPr>
                  <w:spacing w:line="276" w:lineRule="auto"/>
                </w:pPr>
              </w:pPrChange>
            </w:pPr>
            <w:ins w:id="38910" w:author="phuong vu" w:date="2018-11-30T14:07:00Z">
              <w:r w:rsidRPr="00920004">
                <w:rPr>
                  <w:rPrChange w:id="38911" w:author="phuong vu" w:date="2018-11-30T22:36:00Z">
                    <w:rPr/>
                  </w:rPrChange>
                </w:rPr>
                <w:t>numeric</w:t>
              </w:r>
            </w:ins>
          </w:p>
        </w:tc>
        <w:tc>
          <w:tcPr>
            <w:tcW w:w="1098" w:type="dxa"/>
            <w:noWrap/>
            <w:vAlign w:val="center"/>
            <w:hideMark/>
          </w:tcPr>
          <w:p w14:paraId="13B575ED" w14:textId="77777777" w:rsidR="006871B5" w:rsidRPr="00920004" w:rsidRDefault="006871B5" w:rsidP="00727C9A">
            <w:pPr>
              <w:jc w:val="center"/>
              <w:rPr>
                <w:ins w:id="38912" w:author="phuong vu" w:date="2018-11-30T14:07:00Z"/>
                <w:rPrChange w:id="38913" w:author="phuong vu" w:date="2018-11-30T22:36:00Z">
                  <w:rPr>
                    <w:ins w:id="38914" w:author="phuong vu" w:date="2018-11-30T14:07:00Z"/>
                  </w:rPr>
                </w:rPrChange>
              </w:rPr>
              <w:pPrChange w:id="38915" w:author="phuong vu" w:date="2018-11-30T21:54:00Z">
                <w:pPr>
                  <w:spacing w:line="276" w:lineRule="auto"/>
                  <w:jc w:val="center"/>
                </w:pPr>
              </w:pPrChange>
            </w:pPr>
          </w:p>
        </w:tc>
        <w:tc>
          <w:tcPr>
            <w:tcW w:w="838" w:type="dxa"/>
            <w:noWrap/>
            <w:vAlign w:val="center"/>
            <w:hideMark/>
          </w:tcPr>
          <w:p w14:paraId="3379C443" w14:textId="77777777" w:rsidR="006871B5" w:rsidRPr="00920004" w:rsidRDefault="006871B5" w:rsidP="00727C9A">
            <w:pPr>
              <w:jc w:val="center"/>
              <w:rPr>
                <w:ins w:id="38916" w:author="phuong vu" w:date="2018-11-30T14:07:00Z"/>
                <w:rPrChange w:id="38917" w:author="phuong vu" w:date="2018-11-30T22:36:00Z">
                  <w:rPr>
                    <w:ins w:id="38918" w:author="phuong vu" w:date="2018-11-30T14:07:00Z"/>
                  </w:rPr>
                </w:rPrChange>
              </w:rPr>
              <w:pPrChange w:id="38919" w:author="phuong vu" w:date="2018-11-30T21:54:00Z">
                <w:pPr>
                  <w:spacing w:line="276" w:lineRule="auto"/>
                  <w:jc w:val="center"/>
                </w:pPr>
              </w:pPrChange>
            </w:pPr>
            <w:ins w:id="38920" w:author="phuong vu" w:date="2018-11-30T14:07:00Z">
              <w:r w:rsidRPr="00920004">
                <w:rPr>
                  <w:rPrChange w:id="38921" w:author="phuong vu" w:date="2018-11-30T22:36:00Z">
                    <w:rPr/>
                  </w:rPrChange>
                </w:rPr>
                <w:t>X</w:t>
              </w:r>
            </w:ins>
          </w:p>
        </w:tc>
        <w:tc>
          <w:tcPr>
            <w:tcW w:w="823" w:type="dxa"/>
            <w:noWrap/>
            <w:vAlign w:val="center"/>
            <w:hideMark/>
          </w:tcPr>
          <w:p w14:paraId="616B1CE6" w14:textId="77777777" w:rsidR="006871B5" w:rsidRPr="00920004" w:rsidRDefault="006871B5" w:rsidP="00727C9A">
            <w:pPr>
              <w:jc w:val="center"/>
              <w:rPr>
                <w:ins w:id="38922" w:author="phuong vu" w:date="2018-11-30T14:07:00Z"/>
                <w:rPrChange w:id="38923" w:author="phuong vu" w:date="2018-11-30T22:36:00Z">
                  <w:rPr>
                    <w:ins w:id="38924" w:author="phuong vu" w:date="2018-11-30T14:07:00Z"/>
                  </w:rPr>
                </w:rPrChange>
              </w:rPr>
              <w:pPrChange w:id="38925" w:author="phuong vu" w:date="2018-11-30T21:54:00Z">
                <w:pPr>
                  <w:spacing w:line="276" w:lineRule="auto"/>
                  <w:jc w:val="center"/>
                </w:pPr>
              </w:pPrChange>
            </w:pPr>
          </w:p>
        </w:tc>
        <w:tc>
          <w:tcPr>
            <w:tcW w:w="2055" w:type="dxa"/>
            <w:noWrap/>
            <w:hideMark/>
          </w:tcPr>
          <w:p w14:paraId="6540863C" w14:textId="77777777" w:rsidR="006871B5" w:rsidRPr="00920004" w:rsidRDefault="006871B5" w:rsidP="00727C9A">
            <w:pPr>
              <w:rPr>
                <w:ins w:id="38926" w:author="phuong vu" w:date="2018-11-30T14:07:00Z"/>
                <w:lang w:val="en-US"/>
                <w:rPrChange w:id="38927" w:author="phuong vu" w:date="2018-11-30T22:36:00Z">
                  <w:rPr>
                    <w:ins w:id="38928" w:author="phuong vu" w:date="2018-11-30T14:07:00Z"/>
                    <w:lang w:val="en-US"/>
                  </w:rPr>
                </w:rPrChange>
              </w:rPr>
              <w:pPrChange w:id="38929" w:author="phuong vu" w:date="2018-11-30T21:54:00Z">
                <w:pPr>
                  <w:spacing w:line="276" w:lineRule="auto"/>
                </w:pPr>
              </w:pPrChange>
            </w:pPr>
            <w:ins w:id="38930" w:author="phuong vu" w:date="2018-11-30T14:07:00Z">
              <w:r w:rsidRPr="00920004">
                <w:rPr>
                  <w:rPrChange w:id="38931" w:author="phuong vu" w:date="2018-11-30T22:36:00Z">
                    <w:rPr/>
                  </w:rPrChange>
                </w:rPr>
                <w:t xml:space="preserve">ID </w:t>
              </w:r>
              <w:r w:rsidRPr="00920004">
                <w:rPr>
                  <w:lang w:val="en-US"/>
                  <w:rPrChange w:id="38932" w:author="phuong vu" w:date="2018-11-30T22:36:00Z">
                    <w:rPr>
                      <w:lang w:val="en-US"/>
                    </w:rPr>
                  </w:rPrChange>
                </w:rPr>
                <w:t>chất liệu</w:t>
              </w:r>
            </w:ins>
          </w:p>
        </w:tc>
      </w:tr>
      <w:tr w:rsidR="006871B5" w:rsidRPr="00920004" w14:paraId="578B873E" w14:textId="77777777" w:rsidTr="006871B5">
        <w:trPr>
          <w:trHeight w:val="300"/>
          <w:ins w:id="38933" w:author="phuong vu" w:date="2018-11-30T14:07:00Z"/>
        </w:trPr>
        <w:tc>
          <w:tcPr>
            <w:tcW w:w="708" w:type="dxa"/>
            <w:noWrap/>
            <w:vAlign w:val="center"/>
            <w:hideMark/>
          </w:tcPr>
          <w:p w14:paraId="4DDA6146" w14:textId="77777777" w:rsidR="006871B5" w:rsidRPr="00920004" w:rsidRDefault="006871B5" w:rsidP="00BD0851">
            <w:pPr>
              <w:spacing w:before="240" w:line="0" w:lineRule="atLeast"/>
              <w:jc w:val="center"/>
              <w:rPr>
                <w:ins w:id="38934" w:author="phuong vu" w:date="2018-11-30T14:07:00Z"/>
                <w:rPrChange w:id="38935" w:author="phuong vu" w:date="2018-11-30T22:36:00Z">
                  <w:rPr>
                    <w:ins w:id="38936" w:author="phuong vu" w:date="2018-11-30T14:07:00Z"/>
                  </w:rPr>
                </w:rPrChange>
              </w:rPr>
              <w:pPrChange w:id="38937" w:author="phuong vu" w:date="2018-11-30T14:16:00Z">
                <w:pPr>
                  <w:spacing w:line="276" w:lineRule="auto"/>
                  <w:jc w:val="center"/>
                </w:pPr>
              </w:pPrChange>
            </w:pPr>
            <w:ins w:id="38938" w:author="phuong vu" w:date="2018-11-30T14:07:00Z">
              <w:r w:rsidRPr="00920004">
                <w:rPr>
                  <w:rPrChange w:id="38939" w:author="phuong vu" w:date="2018-11-30T22:36:00Z">
                    <w:rPr/>
                  </w:rPrChange>
                </w:rPr>
                <w:lastRenderedPageBreak/>
                <w:t>2</w:t>
              </w:r>
            </w:ins>
          </w:p>
        </w:tc>
        <w:tc>
          <w:tcPr>
            <w:tcW w:w="1993" w:type="dxa"/>
            <w:noWrap/>
            <w:hideMark/>
          </w:tcPr>
          <w:p w14:paraId="4DD28E93" w14:textId="77777777" w:rsidR="006871B5" w:rsidRPr="00920004" w:rsidRDefault="006871B5" w:rsidP="00727C9A">
            <w:pPr>
              <w:rPr>
                <w:ins w:id="38940" w:author="phuong vu" w:date="2018-11-30T14:07:00Z"/>
                <w:rPrChange w:id="38941" w:author="phuong vu" w:date="2018-11-30T22:36:00Z">
                  <w:rPr>
                    <w:ins w:id="38942" w:author="phuong vu" w:date="2018-11-30T14:07:00Z"/>
                  </w:rPr>
                </w:rPrChange>
              </w:rPr>
              <w:pPrChange w:id="38943" w:author="phuong vu" w:date="2018-11-30T21:54:00Z">
                <w:pPr>
                  <w:spacing w:line="276" w:lineRule="auto"/>
                </w:pPr>
              </w:pPrChange>
            </w:pPr>
            <w:ins w:id="38944" w:author="phuong vu" w:date="2018-11-30T14:07:00Z">
              <w:r w:rsidRPr="00920004">
                <w:rPr>
                  <w:lang w:val="en-US"/>
                  <w:rPrChange w:id="38945" w:author="phuong vu" w:date="2018-11-30T22:36:00Z">
                    <w:rPr>
                      <w:lang w:val="en-US"/>
                    </w:rPr>
                  </w:rPrChange>
                </w:rPr>
                <w:t>promotion</w:t>
              </w:r>
              <w:r w:rsidRPr="00920004">
                <w:rPr>
                  <w:rPrChange w:id="38946" w:author="phuong vu" w:date="2018-11-30T22:36:00Z">
                    <w:rPr/>
                  </w:rPrChange>
                </w:rPr>
                <w:t>_name</w:t>
              </w:r>
            </w:ins>
          </w:p>
        </w:tc>
        <w:tc>
          <w:tcPr>
            <w:tcW w:w="1300" w:type="dxa"/>
            <w:noWrap/>
            <w:hideMark/>
          </w:tcPr>
          <w:p w14:paraId="21B47692" w14:textId="6AF7509F" w:rsidR="006871B5" w:rsidRPr="00920004" w:rsidRDefault="00E452E5" w:rsidP="00727C9A">
            <w:pPr>
              <w:rPr>
                <w:ins w:id="38947" w:author="phuong vu" w:date="2018-11-30T14:07:00Z"/>
                <w:rPrChange w:id="38948" w:author="phuong vu" w:date="2018-11-30T22:36:00Z">
                  <w:rPr>
                    <w:ins w:id="38949" w:author="phuong vu" w:date="2018-11-30T14:07:00Z"/>
                  </w:rPr>
                </w:rPrChange>
              </w:rPr>
              <w:pPrChange w:id="38950" w:author="phuong vu" w:date="2018-11-30T21:54:00Z">
                <w:pPr>
                  <w:spacing w:line="276" w:lineRule="auto"/>
                </w:pPr>
              </w:pPrChange>
            </w:pPr>
            <w:ins w:id="38951" w:author="phuong vu" w:date="2018-11-30T21:53:00Z">
              <w:r w:rsidRPr="00920004">
                <w:rPr>
                  <w:rPrChange w:id="38952" w:author="phuong vu" w:date="2018-11-30T22:36:00Z">
                    <w:rPr/>
                  </w:rPrChange>
                </w:rPr>
                <w:t>varchar</w:t>
              </w:r>
            </w:ins>
          </w:p>
        </w:tc>
        <w:tc>
          <w:tcPr>
            <w:tcW w:w="1098" w:type="dxa"/>
            <w:noWrap/>
            <w:vAlign w:val="center"/>
            <w:hideMark/>
          </w:tcPr>
          <w:p w14:paraId="2335785C" w14:textId="77777777" w:rsidR="006871B5" w:rsidRPr="00920004" w:rsidRDefault="006871B5" w:rsidP="00727C9A">
            <w:pPr>
              <w:jc w:val="center"/>
              <w:rPr>
                <w:ins w:id="38953" w:author="phuong vu" w:date="2018-11-30T14:07:00Z"/>
                <w:rPrChange w:id="38954" w:author="phuong vu" w:date="2018-11-30T22:36:00Z">
                  <w:rPr>
                    <w:ins w:id="38955" w:author="phuong vu" w:date="2018-11-30T14:07:00Z"/>
                  </w:rPr>
                </w:rPrChange>
              </w:rPr>
              <w:pPrChange w:id="38956" w:author="phuong vu" w:date="2018-11-30T21:54:00Z">
                <w:pPr>
                  <w:spacing w:line="276" w:lineRule="auto"/>
                  <w:jc w:val="center"/>
                </w:pPr>
              </w:pPrChange>
            </w:pPr>
          </w:p>
        </w:tc>
        <w:tc>
          <w:tcPr>
            <w:tcW w:w="838" w:type="dxa"/>
            <w:noWrap/>
            <w:vAlign w:val="center"/>
            <w:hideMark/>
          </w:tcPr>
          <w:p w14:paraId="55573989" w14:textId="77777777" w:rsidR="006871B5" w:rsidRPr="00920004" w:rsidRDefault="006871B5" w:rsidP="00727C9A">
            <w:pPr>
              <w:jc w:val="center"/>
              <w:rPr>
                <w:ins w:id="38957" w:author="phuong vu" w:date="2018-11-30T14:07:00Z"/>
                <w:rPrChange w:id="38958" w:author="phuong vu" w:date="2018-11-30T22:36:00Z">
                  <w:rPr>
                    <w:ins w:id="38959" w:author="phuong vu" w:date="2018-11-30T14:07:00Z"/>
                  </w:rPr>
                </w:rPrChange>
              </w:rPr>
              <w:pPrChange w:id="38960" w:author="phuong vu" w:date="2018-11-30T21:54:00Z">
                <w:pPr>
                  <w:spacing w:line="276" w:lineRule="auto"/>
                  <w:jc w:val="center"/>
                </w:pPr>
              </w:pPrChange>
            </w:pPr>
          </w:p>
        </w:tc>
        <w:tc>
          <w:tcPr>
            <w:tcW w:w="823" w:type="dxa"/>
            <w:noWrap/>
            <w:vAlign w:val="center"/>
            <w:hideMark/>
          </w:tcPr>
          <w:p w14:paraId="0E472DFD" w14:textId="77777777" w:rsidR="006871B5" w:rsidRPr="00920004" w:rsidRDefault="006871B5" w:rsidP="00727C9A">
            <w:pPr>
              <w:jc w:val="center"/>
              <w:rPr>
                <w:ins w:id="38961" w:author="phuong vu" w:date="2018-11-30T14:07:00Z"/>
                <w:rPrChange w:id="38962" w:author="phuong vu" w:date="2018-11-30T22:36:00Z">
                  <w:rPr>
                    <w:ins w:id="38963" w:author="phuong vu" w:date="2018-11-30T14:07:00Z"/>
                  </w:rPr>
                </w:rPrChange>
              </w:rPr>
              <w:pPrChange w:id="38964" w:author="phuong vu" w:date="2018-11-30T21:54:00Z">
                <w:pPr>
                  <w:spacing w:line="276" w:lineRule="auto"/>
                  <w:jc w:val="center"/>
                </w:pPr>
              </w:pPrChange>
            </w:pPr>
          </w:p>
        </w:tc>
        <w:tc>
          <w:tcPr>
            <w:tcW w:w="2055" w:type="dxa"/>
            <w:noWrap/>
            <w:hideMark/>
          </w:tcPr>
          <w:p w14:paraId="5BBC07FE" w14:textId="77777777" w:rsidR="006871B5" w:rsidRPr="00920004" w:rsidRDefault="006871B5" w:rsidP="00727C9A">
            <w:pPr>
              <w:rPr>
                <w:ins w:id="38965" w:author="phuong vu" w:date="2018-11-30T14:07:00Z"/>
                <w:lang w:val="en-US"/>
                <w:rPrChange w:id="38966" w:author="phuong vu" w:date="2018-11-30T22:36:00Z">
                  <w:rPr>
                    <w:ins w:id="38967" w:author="phuong vu" w:date="2018-11-30T14:07:00Z"/>
                    <w:lang w:val="en-US"/>
                  </w:rPr>
                </w:rPrChange>
              </w:rPr>
              <w:pPrChange w:id="38968" w:author="phuong vu" w:date="2018-11-30T21:54:00Z">
                <w:pPr>
                  <w:spacing w:line="276" w:lineRule="auto"/>
                </w:pPr>
              </w:pPrChange>
            </w:pPr>
            <w:ins w:id="38969" w:author="phuong vu" w:date="2018-11-30T14:07:00Z">
              <w:r w:rsidRPr="00920004">
                <w:rPr>
                  <w:lang w:val="en-US"/>
                  <w:rPrChange w:id="38970" w:author="phuong vu" w:date="2018-11-30T22:36:00Z">
                    <w:rPr>
                      <w:lang w:val="en-US"/>
                    </w:rPr>
                  </w:rPrChange>
                </w:rPr>
                <w:t>Tên chất liệu</w:t>
              </w:r>
            </w:ins>
          </w:p>
        </w:tc>
      </w:tr>
      <w:tr w:rsidR="006871B5" w:rsidRPr="00920004" w14:paraId="518B6802" w14:textId="77777777" w:rsidTr="006871B5">
        <w:trPr>
          <w:trHeight w:val="300"/>
          <w:ins w:id="38971" w:author="phuong vu" w:date="2018-11-30T14:07:00Z"/>
        </w:trPr>
        <w:tc>
          <w:tcPr>
            <w:tcW w:w="708" w:type="dxa"/>
            <w:noWrap/>
            <w:vAlign w:val="center"/>
          </w:tcPr>
          <w:p w14:paraId="1ED04BEA" w14:textId="77777777" w:rsidR="006871B5" w:rsidRPr="00920004" w:rsidRDefault="006871B5" w:rsidP="00BD0851">
            <w:pPr>
              <w:spacing w:before="240" w:line="0" w:lineRule="atLeast"/>
              <w:jc w:val="center"/>
              <w:rPr>
                <w:ins w:id="38972" w:author="phuong vu" w:date="2018-11-30T14:07:00Z"/>
                <w:lang w:val="en-US"/>
                <w:rPrChange w:id="38973" w:author="phuong vu" w:date="2018-11-30T22:36:00Z">
                  <w:rPr>
                    <w:ins w:id="38974" w:author="phuong vu" w:date="2018-11-30T14:07:00Z"/>
                    <w:lang w:val="en-US"/>
                  </w:rPr>
                </w:rPrChange>
              </w:rPr>
              <w:pPrChange w:id="38975" w:author="phuong vu" w:date="2018-11-30T14:16:00Z">
                <w:pPr>
                  <w:spacing w:line="276" w:lineRule="auto"/>
                  <w:jc w:val="center"/>
                </w:pPr>
              </w:pPrChange>
            </w:pPr>
            <w:ins w:id="38976" w:author="phuong vu" w:date="2018-11-30T14:07:00Z">
              <w:r w:rsidRPr="00920004">
                <w:rPr>
                  <w:lang w:val="en-US"/>
                  <w:rPrChange w:id="38977" w:author="phuong vu" w:date="2018-11-30T22:36:00Z">
                    <w:rPr>
                      <w:lang w:val="en-US"/>
                    </w:rPr>
                  </w:rPrChange>
                </w:rPr>
                <w:t>3</w:t>
              </w:r>
            </w:ins>
          </w:p>
        </w:tc>
        <w:tc>
          <w:tcPr>
            <w:tcW w:w="1993" w:type="dxa"/>
            <w:noWrap/>
          </w:tcPr>
          <w:p w14:paraId="37FD032F" w14:textId="77777777" w:rsidR="006871B5" w:rsidRPr="00920004" w:rsidRDefault="006871B5" w:rsidP="00727C9A">
            <w:pPr>
              <w:rPr>
                <w:ins w:id="38978" w:author="phuong vu" w:date="2018-11-30T14:07:00Z"/>
                <w:lang w:val="en-US"/>
                <w:rPrChange w:id="38979" w:author="phuong vu" w:date="2018-11-30T22:36:00Z">
                  <w:rPr>
                    <w:ins w:id="38980" w:author="phuong vu" w:date="2018-11-30T14:07:00Z"/>
                    <w:lang w:val="en-US"/>
                  </w:rPr>
                </w:rPrChange>
              </w:rPr>
              <w:pPrChange w:id="38981" w:author="phuong vu" w:date="2018-11-30T21:54:00Z">
                <w:pPr>
                  <w:spacing w:line="276" w:lineRule="auto"/>
                </w:pPr>
              </w:pPrChange>
            </w:pPr>
            <w:ins w:id="38982" w:author="phuong vu" w:date="2018-11-30T14:07:00Z">
              <w:r w:rsidRPr="00920004">
                <w:rPr>
                  <w:lang w:val="en-US"/>
                  <w:rPrChange w:id="38983" w:author="phuong vu" w:date="2018-11-30T22:36:00Z">
                    <w:rPr>
                      <w:lang w:val="en-US"/>
                    </w:rPr>
                  </w:rPrChange>
                </w:rPr>
                <w:t>sale</w:t>
              </w:r>
            </w:ins>
          </w:p>
        </w:tc>
        <w:tc>
          <w:tcPr>
            <w:tcW w:w="1300" w:type="dxa"/>
            <w:noWrap/>
          </w:tcPr>
          <w:p w14:paraId="006FFE3D" w14:textId="77777777" w:rsidR="006871B5" w:rsidRPr="00920004" w:rsidRDefault="006871B5" w:rsidP="00727C9A">
            <w:pPr>
              <w:rPr>
                <w:ins w:id="38984" w:author="phuong vu" w:date="2018-11-30T14:07:00Z"/>
                <w:lang w:val="en-US"/>
                <w:rPrChange w:id="38985" w:author="phuong vu" w:date="2018-11-30T22:36:00Z">
                  <w:rPr>
                    <w:ins w:id="38986" w:author="phuong vu" w:date="2018-11-30T14:07:00Z"/>
                    <w:lang w:val="en-US"/>
                  </w:rPr>
                </w:rPrChange>
              </w:rPr>
              <w:pPrChange w:id="38987" w:author="phuong vu" w:date="2018-11-30T21:54:00Z">
                <w:pPr>
                  <w:spacing w:line="276" w:lineRule="auto"/>
                </w:pPr>
              </w:pPrChange>
            </w:pPr>
            <w:ins w:id="38988" w:author="phuong vu" w:date="2018-11-30T14:07:00Z">
              <w:r w:rsidRPr="00920004">
                <w:rPr>
                  <w:lang w:val="en-US"/>
                  <w:rPrChange w:id="38989" w:author="phuong vu" w:date="2018-11-30T22:36:00Z">
                    <w:rPr>
                      <w:lang w:val="en-US"/>
                    </w:rPr>
                  </w:rPrChange>
                </w:rPr>
                <w:t>integer</w:t>
              </w:r>
            </w:ins>
          </w:p>
        </w:tc>
        <w:tc>
          <w:tcPr>
            <w:tcW w:w="1098" w:type="dxa"/>
            <w:noWrap/>
            <w:vAlign w:val="center"/>
          </w:tcPr>
          <w:p w14:paraId="63792DAB" w14:textId="77777777" w:rsidR="006871B5" w:rsidRPr="00920004" w:rsidRDefault="006871B5" w:rsidP="00727C9A">
            <w:pPr>
              <w:jc w:val="center"/>
              <w:rPr>
                <w:ins w:id="38990" w:author="phuong vu" w:date="2018-11-30T14:07:00Z"/>
                <w:rPrChange w:id="38991" w:author="phuong vu" w:date="2018-11-30T22:36:00Z">
                  <w:rPr>
                    <w:ins w:id="38992" w:author="phuong vu" w:date="2018-11-30T14:07:00Z"/>
                  </w:rPr>
                </w:rPrChange>
              </w:rPr>
              <w:pPrChange w:id="38993" w:author="phuong vu" w:date="2018-11-30T21:54:00Z">
                <w:pPr>
                  <w:spacing w:line="276" w:lineRule="auto"/>
                  <w:jc w:val="center"/>
                </w:pPr>
              </w:pPrChange>
            </w:pPr>
          </w:p>
        </w:tc>
        <w:tc>
          <w:tcPr>
            <w:tcW w:w="838" w:type="dxa"/>
            <w:noWrap/>
            <w:vAlign w:val="center"/>
          </w:tcPr>
          <w:p w14:paraId="3AD9EC36" w14:textId="77777777" w:rsidR="006871B5" w:rsidRPr="00920004" w:rsidRDefault="006871B5" w:rsidP="00727C9A">
            <w:pPr>
              <w:jc w:val="center"/>
              <w:rPr>
                <w:ins w:id="38994" w:author="phuong vu" w:date="2018-11-30T14:07:00Z"/>
                <w:rPrChange w:id="38995" w:author="phuong vu" w:date="2018-11-30T22:36:00Z">
                  <w:rPr>
                    <w:ins w:id="38996" w:author="phuong vu" w:date="2018-11-30T14:07:00Z"/>
                  </w:rPr>
                </w:rPrChange>
              </w:rPr>
              <w:pPrChange w:id="38997" w:author="phuong vu" w:date="2018-11-30T21:54:00Z">
                <w:pPr>
                  <w:spacing w:line="276" w:lineRule="auto"/>
                  <w:jc w:val="center"/>
                </w:pPr>
              </w:pPrChange>
            </w:pPr>
          </w:p>
        </w:tc>
        <w:tc>
          <w:tcPr>
            <w:tcW w:w="823" w:type="dxa"/>
            <w:noWrap/>
            <w:vAlign w:val="center"/>
          </w:tcPr>
          <w:p w14:paraId="5547B8EB" w14:textId="77777777" w:rsidR="006871B5" w:rsidRPr="00920004" w:rsidRDefault="006871B5" w:rsidP="00727C9A">
            <w:pPr>
              <w:jc w:val="center"/>
              <w:rPr>
                <w:ins w:id="38998" w:author="phuong vu" w:date="2018-11-30T14:07:00Z"/>
                <w:rPrChange w:id="38999" w:author="phuong vu" w:date="2018-11-30T22:36:00Z">
                  <w:rPr>
                    <w:ins w:id="39000" w:author="phuong vu" w:date="2018-11-30T14:07:00Z"/>
                  </w:rPr>
                </w:rPrChange>
              </w:rPr>
              <w:pPrChange w:id="39001" w:author="phuong vu" w:date="2018-11-30T21:54:00Z">
                <w:pPr>
                  <w:spacing w:line="276" w:lineRule="auto"/>
                  <w:jc w:val="center"/>
                </w:pPr>
              </w:pPrChange>
            </w:pPr>
          </w:p>
        </w:tc>
        <w:tc>
          <w:tcPr>
            <w:tcW w:w="2055" w:type="dxa"/>
            <w:noWrap/>
          </w:tcPr>
          <w:p w14:paraId="3B8DFF64" w14:textId="77777777" w:rsidR="006871B5" w:rsidRPr="00920004" w:rsidRDefault="006871B5" w:rsidP="00727C9A">
            <w:pPr>
              <w:rPr>
                <w:ins w:id="39002" w:author="phuong vu" w:date="2018-11-30T14:07:00Z"/>
                <w:lang w:val="en-US"/>
                <w:rPrChange w:id="39003" w:author="phuong vu" w:date="2018-11-30T22:36:00Z">
                  <w:rPr>
                    <w:ins w:id="39004" w:author="phuong vu" w:date="2018-11-30T14:07:00Z"/>
                    <w:lang w:val="en-US"/>
                  </w:rPr>
                </w:rPrChange>
              </w:rPr>
              <w:pPrChange w:id="39005" w:author="phuong vu" w:date="2018-11-30T21:54:00Z">
                <w:pPr>
                  <w:spacing w:line="276" w:lineRule="auto"/>
                </w:pPr>
              </w:pPrChange>
            </w:pPr>
            <w:ins w:id="39006" w:author="phuong vu" w:date="2018-11-30T14:07:00Z">
              <w:r w:rsidRPr="00920004">
                <w:rPr>
                  <w:lang w:val="en-US"/>
                  <w:rPrChange w:id="39007" w:author="phuong vu" w:date="2018-11-30T22:36:00Z">
                    <w:rPr>
                      <w:lang w:val="en-US"/>
                    </w:rPr>
                  </w:rPrChange>
                </w:rPr>
                <w:t>Phần trăm giảm</w:t>
              </w:r>
            </w:ins>
          </w:p>
        </w:tc>
      </w:tr>
      <w:tr w:rsidR="006871B5" w:rsidRPr="00920004" w14:paraId="75788822" w14:textId="77777777" w:rsidTr="006871B5">
        <w:trPr>
          <w:trHeight w:val="300"/>
          <w:ins w:id="39008" w:author="phuong vu" w:date="2018-11-30T14:07:00Z"/>
        </w:trPr>
        <w:tc>
          <w:tcPr>
            <w:tcW w:w="708" w:type="dxa"/>
            <w:noWrap/>
            <w:vAlign w:val="center"/>
          </w:tcPr>
          <w:p w14:paraId="6C21F5E8" w14:textId="77777777" w:rsidR="006871B5" w:rsidRPr="00920004" w:rsidRDefault="006871B5" w:rsidP="00BD0851">
            <w:pPr>
              <w:spacing w:before="240" w:line="0" w:lineRule="atLeast"/>
              <w:jc w:val="center"/>
              <w:rPr>
                <w:ins w:id="39009" w:author="phuong vu" w:date="2018-11-30T14:07:00Z"/>
                <w:lang w:val="en-US"/>
                <w:rPrChange w:id="39010" w:author="phuong vu" w:date="2018-11-30T22:36:00Z">
                  <w:rPr>
                    <w:ins w:id="39011" w:author="phuong vu" w:date="2018-11-30T14:07:00Z"/>
                    <w:lang w:val="en-US"/>
                  </w:rPr>
                </w:rPrChange>
              </w:rPr>
              <w:pPrChange w:id="39012" w:author="phuong vu" w:date="2018-11-30T14:16:00Z">
                <w:pPr>
                  <w:spacing w:line="276" w:lineRule="auto"/>
                  <w:jc w:val="center"/>
                </w:pPr>
              </w:pPrChange>
            </w:pPr>
            <w:ins w:id="39013" w:author="phuong vu" w:date="2018-11-30T14:07:00Z">
              <w:r w:rsidRPr="00920004">
                <w:rPr>
                  <w:lang w:val="en-US"/>
                  <w:rPrChange w:id="39014" w:author="phuong vu" w:date="2018-11-30T22:36:00Z">
                    <w:rPr>
                      <w:lang w:val="en-US"/>
                    </w:rPr>
                  </w:rPrChange>
                </w:rPr>
                <w:t>4</w:t>
              </w:r>
            </w:ins>
          </w:p>
        </w:tc>
        <w:tc>
          <w:tcPr>
            <w:tcW w:w="1993" w:type="dxa"/>
            <w:noWrap/>
          </w:tcPr>
          <w:p w14:paraId="6DE3B5AC" w14:textId="77777777" w:rsidR="006871B5" w:rsidRPr="00920004" w:rsidRDefault="006871B5" w:rsidP="00727C9A">
            <w:pPr>
              <w:rPr>
                <w:ins w:id="39015" w:author="phuong vu" w:date="2018-11-30T14:07:00Z"/>
                <w:lang w:val="en-US"/>
                <w:rPrChange w:id="39016" w:author="phuong vu" w:date="2018-11-30T22:36:00Z">
                  <w:rPr>
                    <w:ins w:id="39017" w:author="phuong vu" w:date="2018-11-30T14:07:00Z"/>
                    <w:lang w:val="en-US"/>
                  </w:rPr>
                </w:rPrChange>
              </w:rPr>
              <w:pPrChange w:id="39018" w:author="phuong vu" w:date="2018-11-30T21:54:00Z">
                <w:pPr>
                  <w:spacing w:line="276" w:lineRule="auto"/>
                </w:pPr>
              </w:pPrChange>
            </w:pPr>
            <w:ins w:id="39019" w:author="phuong vu" w:date="2018-11-30T14:07:00Z">
              <w:r w:rsidRPr="00920004">
                <w:rPr>
                  <w:lang w:val="en-US"/>
                  <w:rPrChange w:id="39020" w:author="phuong vu" w:date="2018-11-30T22:36:00Z">
                    <w:rPr>
                      <w:lang w:val="en-US"/>
                    </w:rPr>
                  </w:rPrChange>
                </w:rPr>
                <w:t>date_start</w:t>
              </w:r>
            </w:ins>
          </w:p>
        </w:tc>
        <w:tc>
          <w:tcPr>
            <w:tcW w:w="1300" w:type="dxa"/>
            <w:noWrap/>
          </w:tcPr>
          <w:p w14:paraId="53BD7301" w14:textId="77777777" w:rsidR="006871B5" w:rsidRPr="00920004" w:rsidRDefault="006871B5" w:rsidP="00727C9A">
            <w:pPr>
              <w:rPr>
                <w:ins w:id="39021" w:author="phuong vu" w:date="2018-11-30T14:07:00Z"/>
                <w:lang w:val="en-US"/>
                <w:rPrChange w:id="39022" w:author="phuong vu" w:date="2018-11-30T22:36:00Z">
                  <w:rPr>
                    <w:ins w:id="39023" w:author="phuong vu" w:date="2018-11-30T14:07:00Z"/>
                    <w:lang w:val="en-US"/>
                  </w:rPr>
                </w:rPrChange>
              </w:rPr>
              <w:pPrChange w:id="39024" w:author="phuong vu" w:date="2018-11-30T21:54:00Z">
                <w:pPr>
                  <w:spacing w:line="276" w:lineRule="auto"/>
                </w:pPr>
              </w:pPrChange>
            </w:pPr>
            <w:ins w:id="39025" w:author="phuong vu" w:date="2018-11-30T14:07:00Z">
              <w:r w:rsidRPr="00920004">
                <w:rPr>
                  <w:lang w:val="en-US"/>
                  <w:rPrChange w:id="39026" w:author="phuong vu" w:date="2018-11-30T22:36:00Z">
                    <w:rPr>
                      <w:lang w:val="en-US"/>
                    </w:rPr>
                  </w:rPrChange>
                </w:rPr>
                <w:t>date</w:t>
              </w:r>
            </w:ins>
          </w:p>
        </w:tc>
        <w:tc>
          <w:tcPr>
            <w:tcW w:w="1098" w:type="dxa"/>
            <w:noWrap/>
            <w:vAlign w:val="center"/>
          </w:tcPr>
          <w:p w14:paraId="25F1E061" w14:textId="77777777" w:rsidR="006871B5" w:rsidRPr="00920004" w:rsidRDefault="006871B5" w:rsidP="00727C9A">
            <w:pPr>
              <w:jc w:val="center"/>
              <w:rPr>
                <w:ins w:id="39027" w:author="phuong vu" w:date="2018-11-30T14:07:00Z"/>
                <w:rPrChange w:id="39028" w:author="phuong vu" w:date="2018-11-30T22:36:00Z">
                  <w:rPr>
                    <w:ins w:id="39029" w:author="phuong vu" w:date="2018-11-30T14:07:00Z"/>
                  </w:rPr>
                </w:rPrChange>
              </w:rPr>
              <w:pPrChange w:id="39030" w:author="phuong vu" w:date="2018-11-30T21:54:00Z">
                <w:pPr>
                  <w:spacing w:line="276" w:lineRule="auto"/>
                  <w:jc w:val="center"/>
                </w:pPr>
              </w:pPrChange>
            </w:pPr>
          </w:p>
        </w:tc>
        <w:tc>
          <w:tcPr>
            <w:tcW w:w="838" w:type="dxa"/>
            <w:noWrap/>
            <w:vAlign w:val="center"/>
          </w:tcPr>
          <w:p w14:paraId="4B39BC1C" w14:textId="77777777" w:rsidR="006871B5" w:rsidRPr="00920004" w:rsidRDefault="006871B5" w:rsidP="00727C9A">
            <w:pPr>
              <w:jc w:val="center"/>
              <w:rPr>
                <w:ins w:id="39031" w:author="phuong vu" w:date="2018-11-30T14:07:00Z"/>
                <w:rPrChange w:id="39032" w:author="phuong vu" w:date="2018-11-30T22:36:00Z">
                  <w:rPr>
                    <w:ins w:id="39033" w:author="phuong vu" w:date="2018-11-30T14:07:00Z"/>
                  </w:rPr>
                </w:rPrChange>
              </w:rPr>
              <w:pPrChange w:id="39034" w:author="phuong vu" w:date="2018-11-30T21:54:00Z">
                <w:pPr>
                  <w:spacing w:line="276" w:lineRule="auto"/>
                  <w:jc w:val="center"/>
                </w:pPr>
              </w:pPrChange>
            </w:pPr>
          </w:p>
        </w:tc>
        <w:tc>
          <w:tcPr>
            <w:tcW w:w="823" w:type="dxa"/>
            <w:noWrap/>
            <w:vAlign w:val="center"/>
          </w:tcPr>
          <w:p w14:paraId="00F253F8" w14:textId="77777777" w:rsidR="006871B5" w:rsidRPr="00920004" w:rsidRDefault="006871B5" w:rsidP="00727C9A">
            <w:pPr>
              <w:jc w:val="center"/>
              <w:rPr>
                <w:ins w:id="39035" w:author="phuong vu" w:date="2018-11-30T14:07:00Z"/>
                <w:rPrChange w:id="39036" w:author="phuong vu" w:date="2018-11-30T22:36:00Z">
                  <w:rPr>
                    <w:ins w:id="39037" w:author="phuong vu" w:date="2018-11-30T14:07:00Z"/>
                  </w:rPr>
                </w:rPrChange>
              </w:rPr>
              <w:pPrChange w:id="39038" w:author="phuong vu" w:date="2018-11-30T21:54:00Z">
                <w:pPr>
                  <w:spacing w:line="276" w:lineRule="auto"/>
                  <w:jc w:val="center"/>
                </w:pPr>
              </w:pPrChange>
            </w:pPr>
          </w:p>
        </w:tc>
        <w:tc>
          <w:tcPr>
            <w:tcW w:w="2055" w:type="dxa"/>
            <w:noWrap/>
          </w:tcPr>
          <w:p w14:paraId="6B8C03BE" w14:textId="77777777" w:rsidR="006871B5" w:rsidRPr="00920004" w:rsidRDefault="006871B5" w:rsidP="00727C9A">
            <w:pPr>
              <w:rPr>
                <w:ins w:id="39039" w:author="phuong vu" w:date="2018-11-30T14:07:00Z"/>
                <w:lang w:val="en-US"/>
                <w:rPrChange w:id="39040" w:author="phuong vu" w:date="2018-11-30T22:36:00Z">
                  <w:rPr>
                    <w:ins w:id="39041" w:author="phuong vu" w:date="2018-11-30T14:07:00Z"/>
                    <w:lang w:val="en-US"/>
                  </w:rPr>
                </w:rPrChange>
              </w:rPr>
              <w:pPrChange w:id="39042" w:author="phuong vu" w:date="2018-11-30T21:54:00Z">
                <w:pPr>
                  <w:spacing w:line="276" w:lineRule="auto"/>
                </w:pPr>
              </w:pPrChange>
            </w:pPr>
            <w:ins w:id="39043" w:author="phuong vu" w:date="2018-11-30T14:07:00Z">
              <w:r w:rsidRPr="00920004">
                <w:rPr>
                  <w:lang w:val="en-US"/>
                  <w:rPrChange w:id="39044" w:author="phuong vu" w:date="2018-11-30T22:36:00Z">
                    <w:rPr>
                      <w:lang w:val="en-US"/>
                    </w:rPr>
                  </w:rPrChange>
                </w:rPr>
                <w:t>Ngày bắt đầu</w:t>
              </w:r>
            </w:ins>
          </w:p>
        </w:tc>
      </w:tr>
      <w:tr w:rsidR="006871B5" w:rsidRPr="00920004" w14:paraId="5919E9F8" w14:textId="77777777" w:rsidTr="006871B5">
        <w:trPr>
          <w:trHeight w:val="300"/>
          <w:ins w:id="39045" w:author="phuong vu" w:date="2018-11-30T14:07:00Z"/>
        </w:trPr>
        <w:tc>
          <w:tcPr>
            <w:tcW w:w="708" w:type="dxa"/>
            <w:noWrap/>
            <w:vAlign w:val="center"/>
          </w:tcPr>
          <w:p w14:paraId="2C0B6C53" w14:textId="77777777" w:rsidR="006871B5" w:rsidRPr="00920004" w:rsidRDefault="006871B5" w:rsidP="00BD0851">
            <w:pPr>
              <w:spacing w:before="240" w:line="0" w:lineRule="atLeast"/>
              <w:jc w:val="center"/>
              <w:rPr>
                <w:ins w:id="39046" w:author="phuong vu" w:date="2018-11-30T14:07:00Z"/>
                <w:lang w:val="en-US"/>
                <w:rPrChange w:id="39047" w:author="phuong vu" w:date="2018-11-30T22:36:00Z">
                  <w:rPr>
                    <w:ins w:id="39048" w:author="phuong vu" w:date="2018-11-30T14:07:00Z"/>
                    <w:lang w:val="en-US"/>
                  </w:rPr>
                </w:rPrChange>
              </w:rPr>
              <w:pPrChange w:id="39049" w:author="phuong vu" w:date="2018-11-30T14:16:00Z">
                <w:pPr>
                  <w:spacing w:line="276" w:lineRule="auto"/>
                  <w:jc w:val="center"/>
                </w:pPr>
              </w:pPrChange>
            </w:pPr>
            <w:ins w:id="39050" w:author="phuong vu" w:date="2018-11-30T14:07:00Z">
              <w:r w:rsidRPr="00920004">
                <w:rPr>
                  <w:lang w:val="en-US"/>
                  <w:rPrChange w:id="39051" w:author="phuong vu" w:date="2018-11-30T22:36:00Z">
                    <w:rPr>
                      <w:lang w:val="en-US"/>
                    </w:rPr>
                  </w:rPrChange>
                </w:rPr>
                <w:t>5</w:t>
              </w:r>
            </w:ins>
          </w:p>
        </w:tc>
        <w:tc>
          <w:tcPr>
            <w:tcW w:w="1993" w:type="dxa"/>
            <w:noWrap/>
          </w:tcPr>
          <w:p w14:paraId="4D477C40" w14:textId="77777777" w:rsidR="006871B5" w:rsidRPr="00920004" w:rsidRDefault="006871B5" w:rsidP="00727C9A">
            <w:pPr>
              <w:rPr>
                <w:ins w:id="39052" w:author="phuong vu" w:date="2018-11-30T14:07:00Z"/>
                <w:lang w:val="en-US"/>
                <w:rPrChange w:id="39053" w:author="phuong vu" w:date="2018-11-30T22:36:00Z">
                  <w:rPr>
                    <w:ins w:id="39054" w:author="phuong vu" w:date="2018-11-30T14:07:00Z"/>
                    <w:lang w:val="en-US"/>
                  </w:rPr>
                </w:rPrChange>
              </w:rPr>
              <w:pPrChange w:id="39055" w:author="phuong vu" w:date="2018-11-30T21:54:00Z">
                <w:pPr>
                  <w:spacing w:line="276" w:lineRule="auto"/>
                </w:pPr>
              </w:pPrChange>
            </w:pPr>
            <w:ins w:id="39056" w:author="phuong vu" w:date="2018-11-30T14:07:00Z">
              <w:r w:rsidRPr="00920004">
                <w:rPr>
                  <w:lang w:val="en-US"/>
                  <w:rPrChange w:id="39057" w:author="phuong vu" w:date="2018-11-30T22:36:00Z">
                    <w:rPr>
                      <w:lang w:val="en-US"/>
                    </w:rPr>
                  </w:rPrChange>
                </w:rPr>
                <w:t>date_end</w:t>
              </w:r>
            </w:ins>
          </w:p>
        </w:tc>
        <w:tc>
          <w:tcPr>
            <w:tcW w:w="1300" w:type="dxa"/>
            <w:noWrap/>
          </w:tcPr>
          <w:p w14:paraId="4A7683C2" w14:textId="77777777" w:rsidR="006871B5" w:rsidRPr="00920004" w:rsidRDefault="006871B5" w:rsidP="00727C9A">
            <w:pPr>
              <w:rPr>
                <w:ins w:id="39058" w:author="phuong vu" w:date="2018-11-30T14:07:00Z"/>
                <w:lang w:val="en-US"/>
                <w:rPrChange w:id="39059" w:author="phuong vu" w:date="2018-11-30T22:36:00Z">
                  <w:rPr>
                    <w:ins w:id="39060" w:author="phuong vu" w:date="2018-11-30T14:07:00Z"/>
                    <w:lang w:val="en-US"/>
                  </w:rPr>
                </w:rPrChange>
              </w:rPr>
              <w:pPrChange w:id="39061" w:author="phuong vu" w:date="2018-11-30T21:54:00Z">
                <w:pPr>
                  <w:spacing w:line="276" w:lineRule="auto"/>
                </w:pPr>
              </w:pPrChange>
            </w:pPr>
            <w:ins w:id="39062" w:author="phuong vu" w:date="2018-11-30T14:07:00Z">
              <w:r w:rsidRPr="00920004">
                <w:rPr>
                  <w:lang w:val="en-US"/>
                  <w:rPrChange w:id="39063" w:author="phuong vu" w:date="2018-11-30T22:36:00Z">
                    <w:rPr>
                      <w:lang w:val="en-US"/>
                    </w:rPr>
                  </w:rPrChange>
                </w:rPr>
                <w:t>date</w:t>
              </w:r>
            </w:ins>
          </w:p>
        </w:tc>
        <w:tc>
          <w:tcPr>
            <w:tcW w:w="1098" w:type="dxa"/>
            <w:noWrap/>
            <w:vAlign w:val="center"/>
          </w:tcPr>
          <w:p w14:paraId="3FA98185" w14:textId="77777777" w:rsidR="006871B5" w:rsidRPr="00920004" w:rsidRDefault="006871B5" w:rsidP="00727C9A">
            <w:pPr>
              <w:jc w:val="center"/>
              <w:rPr>
                <w:ins w:id="39064" w:author="phuong vu" w:date="2018-11-30T14:07:00Z"/>
                <w:rPrChange w:id="39065" w:author="phuong vu" w:date="2018-11-30T22:36:00Z">
                  <w:rPr>
                    <w:ins w:id="39066" w:author="phuong vu" w:date="2018-11-30T14:07:00Z"/>
                  </w:rPr>
                </w:rPrChange>
              </w:rPr>
              <w:pPrChange w:id="39067" w:author="phuong vu" w:date="2018-11-30T21:54:00Z">
                <w:pPr>
                  <w:spacing w:line="276" w:lineRule="auto"/>
                  <w:jc w:val="center"/>
                </w:pPr>
              </w:pPrChange>
            </w:pPr>
          </w:p>
        </w:tc>
        <w:tc>
          <w:tcPr>
            <w:tcW w:w="838" w:type="dxa"/>
            <w:noWrap/>
            <w:vAlign w:val="center"/>
          </w:tcPr>
          <w:p w14:paraId="64DA8F33" w14:textId="77777777" w:rsidR="006871B5" w:rsidRPr="00920004" w:rsidRDefault="006871B5" w:rsidP="00727C9A">
            <w:pPr>
              <w:jc w:val="center"/>
              <w:rPr>
                <w:ins w:id="39068" w:author="phuong vu" w:date="2018-11-30T14:07:00Z"/>
                <w:rPrChange w:id="39069" w:author="phuong vu" w:date="2018-11-30T22:36:00Z">
                  <w:rPr>
                    <w:ins w:id="39070" w:author="phuong vu" w:date="2018-11-30T14:07:00Z"/>
                  </w:rPr>
                </w:rPrChange>
              </w:rPr>
              <w:pPrChange w:id="39071" w:author="phuong vu" w:date="2018-11-30T21:54:00Z">
                <w:pPr>
                  <w:spacing w:line="276" w:lineRule="auto"/>
                  <w:jc w:val="center"/>
                </w:pPr>
              </w:pPrChange>
            </w:pPr>
          </w:p>
        </w:tc>
        <w:tc>
          <w:tcPr>
            <w:tcW w:w="823" w:type="dxa"/>
            <w:noWrap/>
            <w:vAlign w:val="center"/>
          </w:tcPr>
          <w:p w14:paraId="2FB48719" w14:textId="77777777" w:rsidR="006871B5" w:rsidRPr="00920004" w:rsidRDefault="006871B5" w:rsidP="00727C9A">
            <w:pPr>
              <w:jc w:val="center"/>
              <w:rPr>
                <w:ins w:id="39072" w:author="phuong vu" w:date="2018-11-30T14:07:00Z"/>
                <w:rPrChange w:id="39073" w:author="phuong vu" w:date="2018-11-30T22:36:00Z">
                  <w:rPr>
                    <w:ins w:id="39074" w:author="phuong vu" w:date="2018-11-30T14:07:00Z"/>
                  </w:rPr>
                </w:rPrChange>
              </w:rPr>
              <w:pPrChange w:id="39075" w:author="phuong vu" w:date="2018-11-30T21:54:00Z">
                <w:pPr>
                  <w:spacing w:line="276" w:lineRule="auto"/>
                  <w:jc w:val="center"/>
                </w:pPr>
              </w:pPrChange>
            </w:pPr>
          </w:p>
        </w:tc>
        <w:tc>
          <w:tcPr>
            <w:tcW w:w="2055" w:type="dxa"/>
            <w:noWrap/>
          </w:tcPr>
          <w:p w14:paraId="3BAF8F51" w14:textId="77777777" w:rsidR="006871B5" w:rsidRPr="00920004" w:rsidRDefault="006871B5" w:rsidP="00727C9A">
            <w:pPr>
              <w:rPr>
                <w:ins w:id="39076" w:author="phuong vu" w:date="2018-11-30T14:07:00Z"/>
                <w:lang w:val="en-US"/>
                <w:rPrChange w:id="39077" w:author="phuong vu" w:date="2018-11-30T22:36:00Z">
                  <w:rPr>
                    <w:ins w:id="39078" w:author="phuong vu" w:date="2018-11-30T14:07:00Z"/>
                    <w:lang w:val="en-US"/>
                  </w:rPr>
                </w:rPrChange>
              </w:rPr>
              <w:pPrChange w:id="39079" w:author="phuong vu" w:date="2018-11-30T21:54:00Z">
                <w:pPr>
                  <w:spacing w:line="276" w:lineRule="auto"/>
                </w:pPr>
              </w:pPrChange>
            </w:pPr>
            <w:ins w:id="39080" w:author="phuong vu" w:date="2018-11-30T14:07:00Z">
              <w:r w:rsidRPr="00920004">
                <w:rPr>
                  <w:lang w:val="en-US"/>
                  <w:rPrChange w:id="39081" w:author="phuong vu" w:date="2018-11-30T22:36:00Z">
                    <w:rPr>
                      <w:lang w:val="en-US"/>
                    </w:rPr>
                  </w:rPrChange>
                </w:rPr>
                <w:t>Ngày kết thúc</w:t>
              </w:r>
            </w:ins>
          </w:p>
        </w:tc>
      </w:tr>
      <w:tr w:rsidR="006871B5" w:rsidRPr="00920004" w14:paraId="22892861" w14:textId="77777777" w:rsidTr="006871B5">
        <w:trPr>
          <w:trHeight w:val="300"/>
          <w:ins w:id="39082" w:author="phuong vu" w:date="2018-11-30T14:07:00Z"/>
        </w:trPr>
        <w:tc>
          <w:tcPr>
            <w:tcW w:w="708" w:type="dxa"/>
            <w:noWrap/>
            <w:vAlign w:val="center"/>
          </w:tcPr>
          <w:p w14:paraId="5231BD3D" w14:textId="77777777" w:rsidR="006871B5" w:rsidRPr="00920004" w:rsidRDefault="006871B5" w:rsidP="00BD0851">
            <w:pPr>
              <w:spacing w:before="240" w:line="0" w:lineRule="atLeast"/>
              <w:jc w:val="center"/>
              <w:rPr>
                <w:ins w:id="39083" w:author="phuong vu" w:date="2018-11-30T14:07:00Z"/>
                <w:lang w:val="en-US"/>
                <w:rPrChange w:id="39084" w:author="phuong vu" w:date="2018-11-30T22:36:00Z">
                  <w:rPr>
                    <w:ins w:id="39085" w:author="phuong vu" w:date="2018-11-30T14:07:00Z"/>
                    <w:lang w:val="en-US"/>
                  </w:rPr>
                </w:rPrChange>
              </w:rPr>
              <w:pPrChange w:id="39086" w:author="phuong vu" w:date="2018-11-30T14:16:00Z">
                <w:pPr>
                  <w:spacing w:line="276" w:lineRule="auto"/>
                  <w:jc w:val="center"/>
                </w:pPr>
              </w:pPrChange>
            </w:pPr>
            <w:ins w:id="39087" w:author="phuong vu" w:date="2018-11-30T14:07:00Z">
              <w:r w:rsidRPr="00920004">
                <w:rPr>
                  <w:lang w:val="en-US"/>
                  <w:rPrChange w:id="39088" w:author="phuong vu" w:date="2018-11-30T22:36:00Z">
                    <w:rPr>
                      <w:lang w:val="en-US"/>
                    </w:rPr>
                  </w:rPrChange>
                </w:rPr>
                <w:t>6</w:t>
              </w:r>
            </w:ins>
          </w:p>
        </w:tc>
        <w:tc>
          <w:tcPr>
            <w:tcW w:w="1993" w:type="dxa"/>
            <w:noWrap/>
          </w:tcPr>
          <w:p w14:paraId="5935A773" w14:textId="77777777" w:rsidR="006871B5" w:rsidRPr="00920004" w:rsidRDefault="006871B5" w:rsidP="00727C9A">
            <w:pPr>
              <w:rPr>
                <w:ins w:id="39089" w:author="phuong vu" w:date="2018-11-30T14:07:00Z"/>
                <w:lang w:val="en-US"/>
                <w:rPrChange w:id="39090" w:author="phuong vu" w:date="2018-11-30T22:36:00Z">
                  <w:rPr>
                    <w:ins w:id="39091" w:author="phuong vu" w:date="2018-11-30T14:07:00Z"/>
                    <w:lang w:val="en-US"/>
                  </w:rPr>
                </w:rPrChange>
              </w:rPr>
              <w:pPrChange w:id="39092" w:author="phuong vu" w:date="2018-11-30T21:54:00Z">
                <w:pPr>
                  <w:spacing w:line="276" w:lineRule="auto"/>
                </w:pPr>
              </w:pPrChange>
            </w:pPr>
            <w:ins w:id="39093" w:author="phuong vu" w:date="2018-11-30T14:07:00Z">
              <w:r w:rsidRPr="00920004">
                <w:rPr>
                  <w:lang w:val="en-US"/>
                  <w:rPrChange w:id="39094" w:author="phuong vu" w:date="2018-11-30T22:36:00Z">
                    <w:rPr>
                      <w:lang w:val="en-US"/>
                    </w:rPr>
                  </w:rPrChange>
                </w:rPr>
                <w:t>promotion_code</w:t>
              </w:r>
            </w:ins>
          </w:p>
        </w:tc>
        <w:tc>
          <w:tcPr>
            <w:tcW w:w="1300" w:type="dxa"/>
            <w:noWrap/>
          </w:tcPr>
          <w:p w14:paraId="7A65BBE5" w14:textId="3B198079" w:rsidR="006871B5" w:rsidRPr="00920004" w:rsidRDefault="00E452E5" w:rsidP="00727C9A">
            <w:pPr>
              <w:rPr>
                <w:ins w:id="39095" w:author="phuong vu" w:date="2018-11-30T14:07:00Z"/>
                <w:lang w:val="en-US"/>
                <w:rPrChange w:id="39096" w:author="phuong vu" w:date="2018-11-30T22:36:00Z">
                  <w:rPr>
                    <w:ins w:id="39097" w:author="phuong vu" w:date="2018-11-30T14:07:00Z"/>
                    <w:lang w:val="en-US"/>
                  </w:rPr>
                </w:rPrChange>
              </w:rPr>
              <w:pPrChange w:id="39098" w:author="phuong vu" w:date="2018-11-30T21:54:00Z">
                <w:pPr>
                  <w:spacing w:line="276" w:lineRule="auto"/>
                </w:pPr>
              </w:pPrChange>
            </w:pPr>
            <w:ins w:id="39099" w:author="phuong vu" w:date="2018-11-30T21:53:00Z">
              <w:r w:rsidRPr="00920004">
                <w:rPr>
                  <w:rPrChange w:id="39100" w:author="phuong vu" w:date="2018-11-30T22:36:00Z">
                    <w:rPr/>
                  </w:rPrChange>
                </w:rPr>
                <w:t>varchar</w:t>
              </w:r>
            </w:ins>
          </w:p>
        </w:tc>
        <w:tc>
          <w:tcPr>
            <w:tcW w:w="1098" w:type="dxa"/>
            <w:noWrap/>
            <w:vAlign w:val="center"/>
          </w:tcPr>
          <w:p w14:paraId="2BE62738" w14:textId="77777777" w:rsidR="006871B5" w:rsidRPr="00920004" w:rsidRDefault="006871B5" w:rsidP="00727C9A">
            <w:pPr>
              <w:jc w:val="center"/>
              <w:rPr>
                <w:ins w:id="39101" w:author="phuong vu" w:date="2018-11-30T14:07:00Z"/>
                <w:rPrChange w:id="39102" w:author="phuong vu" w:date="2018-11-30T22:36:00Z">
                  <w:rPr>
                    <w:ins w:id="39103" w:author="phuong vu" w:date="2018-11-30T14:07:00Z"/>
                  </w:rPr>
                </w:rPrChange>
              </w:rPr>
              <w:pPrChange w:id="39104" w:author="phuong vu" w:date="2018-11-30T21:54:00Z">
                <w:pPr>
                  <w:spacing w:line="276" w:lineRule="auto"/>
                  <w:jc w:val="center"/>
                </w:pPr>
              </w:pPrChange>
            </w:pPr>
          </w:p>
        </w:tc>
        <w:tc>
          <w:tcPr>
            <w:tcW w:w="838" w:type="dxa"/>
            <w:noWrap/>
            <w:vAlign w:val="center"/>
          </w:tcPr>
          <w:p w14:paraId="377B5FE4" w14:textId="77777777" w:rsidR="006871B5" w:rsidRPr="00920004" w:rsidRDefault="006871B5" w:rsidP="00727C9A">
            <w:pPr>
              <w:jc w:val="center"/>
              <w:rPr>
                <w:ins w:id="39105" w:author="phuong vu" w:date="2018-11-30T14:07:00Z"/>
                <w:rPrChange w:id="39106" w:author="phuong vu" w:date="2018-11-30T22:36:00Z">
                  <w:rPr>
                    <w:ins w:id="39107" w:author="phuong vu" w:date="2018-11-30T14:07:00Z"/>
                  </w:rPr>
                </w:rPrChange>
              </w:rPr>
              <w:pPrChange w:id="39108" w:author="phuong vu" w:date="2018-11-30T21:54:00Z">
                <w:pPr>
                  <w:spacing w:line="276" w:lineRule="auto"/>
                  <w:jc w:val="center"/>
                </w:pPr>
              </w:pPrChange>
            </w:pPr>
          </w:p>
        </w:tc>
        <w:tc>
          <w:tcPr>
            <w:tcW w:w="823" w:type="dxa"/>
            <w:noWrap/>
            <w:vAlign w:val="center"/>
          </w:tcPr>
          <w:p w14:paraId="131A91C9" w14:textId="77777777" w:rsidR="006871B5" w:rsidRPr="00920004" w:rsidRDefault="006871B5" w:rsidP="00727C9A">
            <w:pPr>
              <w:jc w:val="center"/>
              <w:rPr>
                <w:ins w:id="39109" w:author="phuong vu" w:date="2018-11-30T14:07:00Z"/>
                <w:rPrChange w:id="39110" w:author="phuong vu" w:date="2018-11-30T22:36:00Z">
                  <w:rPr>
                    <w:ins w:id="39111" w:author="phuong vu" w:date="2018-11-30T14:07:00Z"/>
                  </w:rPr>
                </w:rPrChange>
              </w:rPr>
              <w:pPrChange w:id="39112" w:author="phuong vu" w:date="2018-11-30T21:54:00Z">
                <w:pPr>
                  <w:spacing w:line="276" w:lineRule="auto"/>
                  <w:jc w:val="center"/>
                </w:pPr>
              </w:pPrChange>
            </w:pPr>
          </w:p>
        </w:tc>
        <w:tc>
          <w:tcPr>
            <w:tcW w:w="2055" w:type="dxa"/>
            <w:noWrap/>
          </w:tcPr>
          <w:p w14:paraId="7D578B55" w14:textId="77777777" w:rsidR="006871B5" w:rsidRPr="00920004" w:rsidRDefault="006871B5" w:rsidP="00727C9A">
            <w:pPr>
              <w:rPr>
                <w:ins w:id="39113" w:author="phuong vu" w:date="2018-11-30T14:07:00Z"/>
                <w:lang w:val="en-US"/>
                <w:rPrChange w:id="39114" w:author="phuong vu" w:date="2018-11-30T22:36:00Z">
                  <w:rPr>
                    <w:ins w:id="39115" w:author="phuong vu" w:date="2018-11-30T14:07:00Z"/>
                    <w:lang w:val="en-US"/>
                  </w:rPr>
                </w:rPrChange>
              </w:rPr>
              <w:pPrChange w:id="39116" w:author="phuong vu" w:date="2018-11-30T21:54:00Z">
                <w:pPr>
                  <w:spacing w:line="276" w:lineRule="auto"/>
                </w:pPr>
              </w:pPrChange>
            </w:pPr>
            <w:ins w:id="39117" w:author="phuong vu" w:date="2018-11-30T14:07:00Z">
              <w:r w:rsidRPr="00920004">
                <w:rPr>
                  <w:lang w:val="en-US"/>
                  <w:rPrChange w:id="39118" w:author="phuong vu" w:date="2018-11-30T22:36:00Z">
                    <w:rPr>
                      <w:lang w:val="en-US"/>
                    </w:rPr>
                  </w:rPrChange>
                </w:rPr>
                <w:t>Mã áp dụng</w:t>
              </w:r>
            </w:ins>
          </w:p>
        </w:tc>
      </w:tr>
      <w:tr w:rsidR="006871B5" w:rsidRPr="00920004" w14:paraId="4ACD56F4" w14:textId="77777777" w:rsidTr="006871B5">
        <w:trPr>
          <w:trHeight w:val="300"/>
          <w:ins w:id="39119" w:author="phuong vu" w:date="2018-11-30T14:07:00Z"/>
        </w:trPr>
        <w:tc>
          <w:tcPr>
            <w:tcW w:w="708" w:type="dxa"/>
            <w:noWrap/>
            <w:vAlign w:val="center"/>
            <w:hideMark/>
          </w:tcPr>
          <w:p w14:paraId="02DEC551" w14:textId="77777777" w:rsidR="006871B5" w:rsidRPr="00920004" w:rsidRDefault="006871B5" w:rsidP="00BD0851">
            <w:pPr>
              <w:spacing w:before="240" w:line="0" w:lineRule="atLeast"/>
              <w:jc w:val="center"/>
              <w:rPr>
                <w:ins w:id="39120" w:author="phuong vu" w:date="2018-11-30T14:07:00Z"/>
                <w:lang w:val="en-US"/>
                <w:rPrChange w:id="39121" w:author="phuong vu" w:date="2018-11-30T22:36:00Z">
                  <w:rPr>
                    <w:ins w:id="39122" w:author="phuong vu" w:date="2018-11-30T14:07:00Z"/>
                    <w:lang w:val="en-US"/>
                  </w:rPr>
                </w:rPrChange>
              </w:rPr>
              <w:pPrChange w:id="39123" w:author="phuong vu" w:date="2018-11-30T14:16:00Z">
                <w:pPr>
                  <w:spacing w:line="276" w:lineRule="auto"/>
                  <w:jc w:val="center"/>
                </w:pPr>
              </w:pPrChange>
            </w:pPr>
            <w:ins w:id="39124" w:author="phuong vu" w:date="2018-11-30T14:07:00Z">
              <w:r w:rsidRPr="00920004">
                <w:rPr>
                  <w:lang w:val="en-US"/>
                  <w:rPrChange w:id="39125" w:author="phuong vu" w:date="2018-11-30T22:36:00Z">
                    <w:rPr>
                      <w:lang w:val="en-US"/>
                    </w:rPr>
                  </w:rPrChange>
                </w:rPr>
                <w:t>7</w:t>
              </w:r>
            </w:ins>
          </w:p>
        </w:tc>
        <w:tc>
          <w:tcPr>
            <w:tcW w:w="1993" w:type="dxa"/>
            <w:noWrap/>
            <w:hideMark/>
          </w:tcPr>
          <w:p w14:paraId="3744711E" w14:textId="77777777" w:rsidR="006871B5" w:rsidRPr="00920004" w:rsidRDefault="006871B5" w:rsidP="00727C9A">
            <w:pPr>
              <w:rPr>
                <w:ins w:id="39126" w:author="phuong vu" w:date="2018-11-30T14:07:00Z"/>
                <w:rPrChange w:id="39127" w:author="phuong vu" w:date="2018-11-30T22:36:00Z">
                  <w:rPr>
                    <w:ins w:id="39128" w:author="phuong vu" w:date="2018-11-30T14:07:00Z"/>
                  </w:rPr>
                </w:rPrChange>
              </w:rPr>
              <w:pPrChange w:id="39129" w:author="phuong vu" w:date="2018-11-30T21:54:00Z">
                <w:pPr>
                  <w:spacing w:line="276" w:lineRule="auto"/>
                </w:pPr>
              </w:pPrChange>
            </w:pPr>
            <w:ins w:id="39130" w:author="phuong vu" w:date="2018-11-30T14:07:00Z">
              <w:r w:rsidRPr="00920004">
                <w:rPr>
                  <w:rPrChange w:id="39131" w:author="phuong vu" w:date="2018-11-30T22:36:00Z">
                    <w:rPr/>
                  </w:rPrChange>
                </w:rPr>
                <w:t>status</w:t>
              </w:r>
            </w:ins>
          </w:p>
        </w:tc>
        <w:tc>
          <w:tcPr>
            <w:tcW w:w="1300" w:type="dxa"/>
            <w:noWrap/>
            <w:hideMark/>
          </w:tcPr>
          <w:p w14:paraId="57B46AAF" w14:textId="7D47C41C" w:rsidR="006871B5" w:rsidRPr="00920004" w:rsidRDefault="00E452E5" w:rsidP="00727C9A">
            <w:pPr>
              <w:rPr>
                <w:ins w:id="39132" w:author="phuong vu" w:date="2018-11-30T14:07:00Z"/>
                <w:rPrChange w:id="39133" w:author="phuong vu" w:date="2018-11-30T22:36:00Z">
                  <w:rPr>
                    <w:ins w:id="39134" w:author="phuong vu" w:date="2018-11-30T14:07:00Z"/>
                  </w:rPr>
                </w:rPrChange>
              </w:rPr>
              <w:pPrChange w:id="39135" w:author="phuong vu" w:date="2018-11-30T21:54:00Z">
                <w:pPr>
                  <w:spacing w:line="276" w:lineRule="auto"/>
                </w:pPr>
              </w:pPrChange>
            </w:pPr>
            <w:ins w:id="39136" w:author="phuong vu" w:date="2018-11-30T21:53:00Z">
              <w:r w:rsidRPr="00920004">
                <w:rPr>
                  <w:rPrChange w:id="39137" w:author="phuong vu" w:date="2018-11-30T22:36:00Z">
                    <w:rPr/>
                  </w:rPrChange>
                </w:rPr>
                <w:t>varchar</w:t>
              </w:r>
            </w:ins>
          </w:p>
        </w:tc>
        <w:tc>
          <w:tcPr>
            <w:tcW w:w="1098" w:type="dxa"/>
            <w:noWrap/>
            <w:vAlign w:val="center"/>
            <w:hideMark/>
          </w:tcPr>
          <w:p w14:paraId="3F6DA3CD" w14:textId="77777777" w:rsidR="006871B5" w:rsidRPr="00920004" w:rsidRDefault="006871B5" w:rsidP="00727C9A">
            <w:pPr>
              <w:jc w:val="center"/>
              <w:rPr>
                <w:ins w:id="39138" w:author="phuong vu" w:date="2018-11-30T14:07:00Z"/>
                <w:rPrChange w:id="39139" w:author="phuong vu" w:date="2018-11-30T22:36:00Z">
                  <w:rPr>
                    <w:ins w:id="39140" w:author="phuong vu" w:date="2018-11-30T14:07:00Z"/>
                  </w:rPr>
                </w:rPrChange>
              </w:rPr>
              <w:pPrChange w:id="39141" w:author="phuong vu" w:date="2018-11-30T21:54:00Z">
                <w:pPr>
                  <w:spacing w:line="276" w:lineRule="auto"/>
                  <w:jc w:val="center"/>
                </w:pPr>
              </w:pPrChange>
            </w:pPr>
            <w:ins w:id="39142" w:author="phuong vu" w:date="2018-11-30T14:07:00Z">
              <w:r w:rsidRPr="00920004">
                <w:rPr>
                  <w:rPrChange w:id="39143" w:author="phuong vu" w:date="2018-11-30T22:36:00Z">
                    <w:rPr/>
                  </w:rPrChange>
                </w:rPr>
                <w:t>X</w:t>
              </w:r>
            </w:ins>
          </w:p>
        </w:tc>
        <w:tc>
          <w:tcPr>
            <w:tcW w:w="838" w:type="dxa"/>
            <w:noWrap/>
            <w:vAlign w:val="center"/>
            <w:hideMark/>
          </w:tcPr>
          <w:p w14:paraId="6C31BC59" w14:textId="77777777" w:rsidR="006871B5" w:rsidRPr="00920004" w:rsidRDefault="006871B5" w:rsidP="00727C9A">
            <w:pPr>
              <w:jc w:val="center"/>
              <w:rPr>
                <w:ins w:id="39144" w:author="phuong vu" w:date="2018-11-30T14:07:00Z"/>
                <w:rPrChange w:id="39145" w:author="phuong vu" w:date="2018-11-30T22:36:00Z">
                  <w:rPr>
                    <w:ins w:id="39146" w:author="phuong vu" w:date="2018-11-30T14:07:00Z"/>
                  </w:rPr>
                </w:rPrChange>
              </w:rPr>
              <w:pPrChange w:id="39147" w:author="phuong vu" w:date="2018-11-30T21:54:00Z">
                <w:pPr>
                  <w:spacing w:line="276" w:lineRule="auto"/>
                  <w:jc w:val="center"/>
                </w:pPr>
              </w:pPrChange>
            </w:pPr>
          </w:p>
        </w:tc>
        <w:tc>
          <w:tcPr>
            <w:tcW w:w="823" w:type="dxa"/>
            <w:noWrap/>
            <w:vAlign w:val="center"/>
            <w:hideMark/>
          </w:tcPr>
          <w:p w14:paraId="4B138A1B" w14:textId="77777777" w:rsidR="006871B5" w:rsidRPr="00920004" w:rsidRDefault="006871B5" w:rsidP="00727C9A">
            <w:pPr>
              <w:jc w:val="center"/>
              <w:rPr>
                <w:ins w:id="39148" w:author="phuong vu" w:date="2018-11-30T14:07:00Z"/>
                <w:rPrChange w:id="39149" w:author="phuong vu" w:date="2018-11-30T22:36:00Z">
                  <w:rPr>
                    <w:ins w:id="39150" w:author="phuong vu" w:date="2018-11-30T14:07:00Z"/>
                  </w:rPr>
                </w:rPrChange>
              </w:rPr>
              <w:pPrChange w:id="39151" w:author="phuong vu" w:date="2018-11-30T21:54:00Z">
                <w:pPr>
                  <w:spacing w:line="276" w:lineRule="auto"/>
                  <w:jc w:val="center"/>
                </w:pPr>
              </w:pPrChange>
            </w:pPr>
          </w:p>
        </w:tc>
        <w:tc>
          <w:tcPr>
            <w:tcW w:w="2055" w:type="dxa"/>
            <w:noWrap/>
            <w:hideMark/>
          </w:tcPr>
          <w:p w14:paraId="47A61DAD" w14:textId="77777777" w:rsidR="006871B5" w:rsidRPr="00920004" w:rsidRDefault="006871B5" w:rsidP="00727C9A">
            <w:pPr>
              <w:rPr>
                <w:ins w:id="39152" w:author="phuong vu" w:date="2018-11-30T14:07:00Z"/>
                <w:rPrChange w:id="39153" w:author="phuong vu" w:date="2018-11-30T22:36:00Z">
                  <w:rPr>
                    <w:ins w:id="39154" w:author="phuong vu" w:date="2018-11-30T14:07:00Z"/>
                  </w:rPr>
                </w:rPrChange>
              </w:rPr>
              <w:pPrChange w:id="39155" w:author="phuong vu" w:date="2018-11-30T21:54:00Z">
                <w:pPr>
                  <w:keepNext/>
                  <w:spacing w:line="276" w:lineRule="auto"/>
                </w:pPr>
              </w:pPrChange>
            </w:pPr>
            <w:ins w:id="39156" w:author="phuong vu" w:date="2018-11-30T14:07:00Z">
              <w:r w:rsidRPr="00920004">
                <w:rPr>
                  <w:rPrChange w:id="39157" w:author="phuong vu" w:date="2018-11-30T22:36:00Z">
                    <w:rPr/>
                  </w:rPrChange>
                </w:rPr>
                <w:t>Trạng thái</w:t>
              </w:r>
            </w:ins>
          </w:p>
        </w:tc>
      </w:tr>
    </w:tbl>
    <w:p w14:paraId="042E93A6" w14:textId="7D712B6C" w:rsidR="00BD0851" w:rsidRPr="00920004" w:rsidRDefault="006871B5" w:rsidP="00A17FA5">
      <w:pPr>
        <w:pStyle w:val="Caption"/>
        <w:rPr>
          <w:ins w:id="39158" w:author="phuong vu" w:date="2018-11-30T14:07:00Z"/>
          <w:rPrChange w:id="39159" w:author="phuong vu" w:date="2018-11-30T22:36:00Z">
            <w:rPr>
              <w:ins w:id="39160" w:author="phuong vu" w:date="2018-11-30T14:07:00Z"/>
              <w:b/>
              <w:i w:val="0"/>
              <w:iCs w:val="0"/>
            </w:rPr>
          </w:rPrChange>
        </w:rPr>
        <w:pPrChange w:id="39161" w:author="phuong vu" w:date="2018-11-30T22:42:00Z">
          <w:pPr>
            <w:pStyle w:val="Caption"/>
          </w:pPr>
        </w:pPrChange>
      </w:pPr>
      <w:bookmarkStart w:id="39162" w:name="_Toc531381665"/>
      <w:ins w:id="39163" w:author="phuong vu" w:date="2018-11-30T14:07:00Z">
        <w:r w:rsidRPr="00920004">
          <w:rPr>
            <w:rPrChange w:id="39164" w:author="phuong vu" w:date="2018-11-30T22:36:00Z">
              <w:rPr/>
            </w:rPrChange>
          </w:rPr>
          <w:t xml:space="preserve">Bảng </w:t>
        </w:r>
      </w:ins>
      <w:ins w:id="39165" w:author="phuong vu" w:date="2018-11-30T14:54:00Z">
        <w:r w:rsidR="00D632EE" w:rsidRPr="00920004">
          <w:rPr>
            <w:rPrChange w:id="39166" w:author="phuong vu" w:date="2018-11-30T22:36:00Z">
              <w:rPr/>
            </w:rPrChange>
          </w:rPr>
          <w:fldChar w:fldCharType="begin"/>
        </w:r>
        <w:r w:rsidR="00D632EE" w:rsidRPr="00920004">
          <w:rPr>
            <w:rPrChange w:id="39167" w:author="phuong vu" w:date="2018-11-30T22:36:00Z">
              <w:rPr/>
            </w:rPrChange>
          </w:rPr>
          <w:instrText xml:space="preserve"> STYLEREF 1 \s </w:instrText>
        </w:r>
      </w:ins>
      <w:r w:rsidR="00D632EE" w:rsidRPr="00920004">
        <w:rPr>
          <w:rPrChange w:id="39168" w:author="phuong vu" w:date="2018-11-30T22:36:00Z">
            <w:rPr/>
          </w:rPrChange>
        </w:rPr>
        <w:fldChar w:fldCharType="separate"/>
      </w:r>
      <w:r w:rsidR="00B5490C">
        <w:rPr>
          <w:noProof/>
        </w:rPr>
        <w:t>4</w:t>
      </w:r>
      <w:ins w:id="39169" w:author="phuong vu" w:date="2018-11-30T14:54:00Z">
        <w:r w:rsidR="00D632EE" w:rsidRPr="00920004">
          <w:rPr>
            <w:rPrChange w:id="39170" w:author="phuong vu" w:date="2018-11-30T22:36:00Z">
              <w:rPr/>
            </w:rPrChange>
          </w:rPr>
          <w:fldChar w:fldCharType="end"/>
        </w:r>
        <w:r w:rsidR="00D632EE" w:rsidRPr="00920004">
          <w:rPr>
            <w:rPrChange w:id="39171" w:author="phuong vu" w:date="2018-11-30T22:36:00Z">
              <w:rPr/>
            </w:rPrChange>
          </w:rPr>
          <w:t>.</w:t>
        </w:r>
        <w:r w:rsidR="00D632EE" w:rsidRPr="00920004">
          <w:rPr>
            <w:rPrChange w:id="39172" w:author="phuong vu" w:date="2018-11-30T22:36:00Z">
              <w:rPr/>
            </w:rPrChange>
          </w:rPr>
          <w:fldChar w:fldCharType="begin"/>
        </w:r>
        <w:r w:rsidR="00D632EE" w:rsidRPr="00920004">
          <w:rPr>
            <w:rPrChange w:id="39173" w:author="phuong vu" w:date="2018-11-30T22:36:00Z">
              <w:rPr/>
            </w:rPrChange>
          </w:rPr>
          <w:instrText xml:space="preserve"> SEQ Bảng \* ARABIC \s 1 </w:instrText>
        </w:r>
      </w:ins>
      <w:r w:rsidR="00D632EE" w:rsidRPr="00920004">
        <w:rPr>
          <w:rPrChange w:id="39174" w:author="phuong vu" w:date="2018-11-30T22:36:00Z">
            <w:rPr/>
          </w:rPrChange>
        </w:rPr>
        <w:fldChar w:fldCharType="separate"/>
      </w:r>
      <w:ins w:id="39175" w:author="phuong vu" w:date="2018-11-30T22:44:00Z">
        <w:r w:rsidR="00B5490C">
          <w:rPr>
            <w:noProof/>
          </w:rPr>
          <w:t>28</w:t>
        </w:r>
      </w:ins>
      <w:ins w:id="39176" w:author="phuong vu" w:date="2018-11-30T14:54:00Z">
        <w:r w:rsidR="00D632EE" w:rsidRPr="00920004">
          <w:rPr>
            <w:rPrChange w:id="39177" w:author="phuong vu" w:date="2018-11-30T22:36:00Z">
              <w:rPr/>
            </w:rPrChange>
          </w:rPr>
          <w:fldChar w:fldCharType="end"/>
        </w:r>
      </w:ins>
      <w:ins w:id="39178" w:author="phuong vu" w:date="2018-11-30T14:07:00Z">
        <w:r w:rsidRPr="00920004">
          <w:rPr>
            <w:rPrChange w:id="39179" w:author="phuong vu" w:date="2018-11-30T22:36:00Z">
              <w:rPr/>
            </w:rPrChange>
          </w:rPr>
          <w:t xml:space="preserve"> Bảng dữ liệu khuyến mãi</w:t>
        </w:r>
        <w:bookmarkEnd w:id="39162"/>
      </w:ins>
    </w:p>
    <w:p w14:paraId="51DB2D74" w14:textId="77777777" w:rsidR="006871B5" w:rsidRPr="00920004" w:rsidRDefault="006871B5" w:rsidP="00E452E5">
      <w:pPr>
        <w:rPr>
          <w:ins w:id="39180" w:author="phuong vu" w:date="2018-11-30T14:07:00Z"/>
          <w:b/>
          <w:lang w:val="en-US"/>
          <w:rPrChange w:id="39181" w:author="phuong vu" w:date="2018-11-30T22:36:00Z">
            <w:rPr>
              <w:ins w:id="39182" w:author="phuong vu" w:date="2018-11-30T14:07:00Z"/>
              <w:lang w:val="en-US"/>
            </w:rPr>
          </w:rPrChange>
        </w:rPr>
        <w:pPrChange w:id="39183" w:author="phuong vu" w:date="2018-11-30T21:46:00Z">
          <w:pPr>
            <w:spacing w:line="276" w:lineRule="auto"/>
          </w:pPr>
        </w:pPrChange>
      </w:pPr>
      <w:ins w:id="39184" w:author="phuong vu" w:date="2018-11-30T14:07:00Z">
        <w:r w:rsidRPr="00920004">
          <w:rPr>
            <w:b/>
            <w:lang w:val="en-US"/>
            <w:rPrChange w:id="39185" w:author="phuong vu" w:date="2018-11-30T22:36:00Z">
              <w:rPr>
                <w:lang w:val="en-US"/>
              </w:rPr>
            </w:rPrChange>
          </w:rPr>
          <w:t>BẢNG PROMOTION_BRANCH</w:t>
        </w:r>
      </w:ins>
    </w:p>
    <w:tbl>
      <w:tblPr>
        <w:tblStyle w:val="TableGrid"/>
        <w:tblW w:w="8815" w:type="dxa"/>
        <w:tblLook w:val="04A0" w:firstRow="1" w:lastRow="0" w:firstColumn="1" w:lastColumn="0" w:noHBand="0" w:noVBand="1"/>
      </w:tblPr>
      <w:tblGrid>
        <w:gridCol w:w="708"/>
        <w:gridCol w:w="1820"/>
        <w:gridCol w:w="1300"/>
        <w:gridCol w:w="1098"/>
        <w:gridCol w:w="838"/>
        <w:gridCol w:w="823"/>
        <w:gridCol w:w="2228"/>
      </w:tblGrid>
      <w:tr w:rsidR="006871B5" w:rsidRPr="00920004" w14:paraId="6871C3B1" w14:textId="77777777" w:rsidTr="006871B5">
        <w:trPr>
          <w:trHeight w:val="300"/>
          <w:ins w:id="39186" w:author="phuong vu" w:date="2018-11-30T14:07:00Z"/>
        </w:trPr>
        <w:tc>
          <w:tcPr>
            <w:tcW w:w="708" w:type="dxa"/>
            <w:noWrap/>
            <w:vAlign w:val="center"/>
            <w:hideMark/>
          </w:tcPr>
          <w:p w14:paraId="606BADB4" w14:textId="77777777" w:rsidR="006871B5" w:rsidRPr="00920004" w:rsidRDefault="006871B5" w:rsidP="00BD0851">
            <w:pPr>
              <w:spacing w:before="240" w:line="0" w:lineRule="atLeast"/>
              <w:jc w:val="center"/>
              <w:rPr>
                <w:ins w:id="39187" w:author="phuong vu" w:date="2018-11-30T14:07:00Z"/>
                <w:b/>
                <w:bCs/>
                <w:rPrChange w:id="39188" w:author="phuong vu" w:date="2018-11-30T22:36:00Z">
                  <w:rPr>
                    <w:ins w:id="39189" w:author="phuong vu" w:date="2018-11-30T14:07:00Z"/>
                    <w:b/>
                    <w:bCs/>
                  </w:rPr>
                </w:rPrChange>
              </w:rPr>
              <w:pPrChange w:id="39190" w:author="phuong vu" w:date="2018-11-30T14:16:00Z">
                <w:pPr>
                  <w:spacing w:line="276" w:lineRule="auto"/>
                  <w:jc w:val="center"/>
                </w:pPr>
              </w:pPrChange>
            </w:pPr>
            <w:ins w:id="39191" w:author="phuong vu" w:date="2018-11-30T14:07:00Z">
              <w:r w:rsidRPr="00920004">
                <w:rPr>
                  <w:b/>
                  <w:bCs/>
                  <w:lang w:val="da-DK"/>
                  <w:rPrChange w:id="39192" w:author="phuong vu" w:date="2018-11-30T22:36:00Z">
                    <w:rPr>
                      <w:b/>
                      <w:bCs/>
                      <w:lang w:val="da-DK"/>
                    </w:rPr>
                  </w:rPrChange>
                </w:rPr>
                <w:t>STT</w:t>
              </w:r>
            </w:ins>
          </w:p>
        </w:tc>
        <w:tc>
          <w:tcPr>
            <w:tcW w:w="1820" w:type="dxa"/>
            <w:noWrap/>
            <w:vAlign w:val="center"/>
            <w:hideMark/>
          </w:tcPr>
          <w:p w14:paraId="1DF3C82E" w14:textId="77777777" w:rsidR="006871B5" w:rsidRPr="00920004" w:rsidRDefault="006871B5" w:rsidP="00BD0851">
            <w:pPr>
              <w:spacing w:before="240" w:line="0" w:lineRule="atLeast"/>
              <w:jc w:val="center"/>
              <w:rPr>
                <w:ins w:id="39193" w:author="phuong vu" w:date="2018-11-30T14:07:00Z"/>
                <w:b/>
                <w:bCs/>
                <w:rPrChange w:id="39194" w:author="phuong vu" w:date="2018-11-30T22:36:00Z">
                  <w:rPr>
                    <w:ins w:id="39195" w:author="phuong vu" w:date="2018-11-30T14:07:00Z"/>
                    <w:b/>
                    <w:bCs/>
                  </w:rPr>
                </w:rPrChange>
              </w:rPr>
              <w:pPrChange w:id="39196" w:author="phuong vu" w:date="2018-11-30T14:16:00Z">
                <w:pPr>
                  <w:spacing w:line="276" w:lineRule="auto"/>
                  <w:jc w:val="center"/>
                </w:pPr>
              </w:pPrChange>
            </w:pPr>
            <w:ins w:id="39197" w:author="phuong vu" w:date="2018-11-30T14:07:00Z">
              <w:r w:rsidRPr="00920004">
                <w:rPr>
                  <w:b/>
                  <w:bCs/>
                  <w:lang w:val="da-DK"/>
                  <w:rPrChange w:id="39198" w:author="phuong vu" w:date="2018-11-30T22:36:00Z">
                    <w:rPr>
                      <w:b/>
                      <w:bCs/>
                      <w:lang w:val="da-DK"/>
                    </w:rPr>
                  </w:rPrChange>
                </w:rPr>
                <w:t>Tên trường</w:t>
              </w:r>
            </w:ins>
          </w:p>
        </w:tc>
        <w:tc>
          <w:tcPr>
            <w:tcW w:w="1300" w:type="dxa"/>
            <w:noWrap/>
            <w:vAlign w:val="center"/>
            <w:hideMark/>
          </w:tcPr>
          <w:p w14:paraId="2C5354DE" w14:textId="77777777" w:rsidR="006871B5" w:rsidRPr="00920004" w:rsidRDefault="006871B5" w:rsidP="00BD0851">
            <w:pPr>
              <w:spacing w:before="240" w:line="0" w:lineRule="atLeast"/>
              <w:jc w:val="center"/>
              <w:rPr>
                <w:ins w:id="39199" w:author="phuong vu" w:date="2018-11-30T14:07:00Z"/>
                <w:b/>
                <w:bCs/>
                <w:rPrChange w:id="39200" w:author="phuong vu" w:date="2018-11-30T22:36:00Z">
                  <w:rPr>
                    <w:ins w:id="39201" w:author="phuong vu" w:date="2018-11-30T14:07:00Z"/>
                    <w:b/>
                    <w:bCs/>
                  </w:rPr>
                </w:rPrChange>
              </w:rPr>
              <w:pPrChange w:id="39202" w:author="phuong vu" w:date="2018-11-30T14:16:00Z">
                <w:pPr>
                  <w:spacing w:line="276" w:lineRule="auto"/>
                  <w:jc w:val="center"/>
                </w:pPr>
              </w:pPrChange>
            </w:pPr>
            <w:ins w:id="39203" w:author="phuong vu" w:date="2018-11-30T14:07:00Z">
              <w:r w:rsidRPr="00920004">
                <w:rPr>
                  <w:b/>
                  <w:bCs/>
                  <w:lang w:val="da-DK"/>
                  <w:rPrChange w:id="39204" w:author="phuong vu" w:date="2018-11-30T22:36:00Z">
                    <w:rPr>
                      <w:b/>
                      <w:bCs/>
                      <w:lang w:val="da-DK"/>
                    </w:rPr>
                  </w:rPrChange>
                </w:rPr>
                <w:t>Kiểu</w:t>
              </w:r>
            </w:ins>
          </w:p>
        </w:tc>
        <w:tc>
          <w:tcPr>
            <w:tcW w:w="1098" w:type="dxa"/>
            <w:noWrap/>
            <w:vAlign w:val="center"/>
            <w:hideMark/>
          </w:tcPr>
          <w:p w14:paraId="13EB9F6B" w14:textId="77777777" w:rsidR="006871B5" w:rsidRPr="00920004" w:rsidRDefault="006871B5" w:rsidP="00BD0851">
            <w:pPr>
              <w:spacing w:before="240" w:line="0" w:lineRule="atLeast"/>
              <w:jc w:val="center"/>
              <w:rPr>
                <w:ins w:id="39205" w:author="phuong vu" w:date="2018-11-30T14:07:00Z"/>
                <w:b/>
                <w:bCs/>
                <w:rPrChange w:id="39206" w:author="phuong vu" w:date="2018-11-30T22:36:00Z">
                  <w:rPr>
                    <w:ins w:id="39207" w:author="phuong vu" w:date="2018-11-30T14:07:00Z"/>
                    <w:b/>
                    <w:bCs/>
                  </w:rPr>
                </w:rPrChange>
              </w:rPr>
              <w:pPrChange w:id="39208" w:author="phuong vu" w:date="2018-11-30T14:16:00Z">
                <w:pPr>
                  <w:spacing w:line="276" w:lineRule="auto"/>
                  <w:jc w:val="center"/>
                </w:pPr>
              </w:pPrChange>
            </w:pPr>
            <w:ins w:id="39209" w:author="phuong vu" w:date="2018-11-30T14:07:00Z">
              <w:r w:rsidRPr="00920004">
                <w:rPr>
                  <w:b/>
                  <w:bCs/>
                  <w:lang w:val="da-DK"/>
                  <w:rPrChange w:id="39210" w:author="phuong vu" w:date="2018-11-30T22:36:00Z">
                    <w:rPr>
                      <w:b/>
                      <w:bCs/>
                      <w:lang w:val="da-DK"/>
                    </w:rPr>
                  </w:rPrChange>
                </w:rPr>
                <w:t>Chấp nhận Null</w:t>
              </w:r>
            </w:ins>
          </w:p>
        </w:tc>
        <w:tc>
          <w:tcPr>
            <w:tcW w:w="838" w:type="dxa"/>
            <w:noWrap/>
            <w:vAlign w:val="center"/>
            <w:hideMark/>
          </w:tcPr>
          <w:p w14:paraId="514F8C62" w14:textId="77777777" w:rsidR="006871B5" w:rsidRPr="00920004" w:rsidRDefault="006871B5" w:rsidP="00BD0851">
            <w:pPr>
              <w:spacing w:before="240" w:line="0" w:lineRule="atLeast"/>
              <w:jc w:val="center"/>
              <w:rPr>
                <w:ins w:id="39211" w:author="phuong vu" w:date="2018-11-30T14:07:00Z"/>
                <w:b/>
                <w:bCs/>
                <w:rPrChange w:id="39212" w:author="phuong vu" w:date="2018-11-30T22:36:00Z">
                  <w:rPr>
                    <w:ins w:id="39213" w:author="phuong vu" w:date="2018-11-30T14:07:00Z"/>
                    <w:b/>
                    <w:bCs/>
                  </w:rPr>
                </w:rPrChange>
              </w:rPr>
              <w:pPrChange w:id="39214" w:author="phuong vu" w:date="2018-11-30T14:16:00Z">
                <w:pPr>
                  <w:spacing w:line="276" w:lineRule="auto"/>
                  <w:jc w:val="center"/>
                </w:pPr>
              </w:pPrChange>
            </w:pPr>
            <w:ins w:id="39215" w:author="phuong vu" w:date="2018-11-30T14:07:00Z">
              <w:r w:rsidRPr="00920004">
                <w:rPr>
                  <w:b/>
                  <w:bCs/>
                  <w:lang w:val="da-DK"/>
                  <w:rPrChange w:id="39216" w:author="phuong vu" w:date="2018-11-30T22:36:00Z">
                    <w:rPr>
                      <w:b/>
                      <w:bCs/>
                      <w:lang w:val="da-DK"/>
                    </w:rPr>
                  </w:rPrChange>
                </w:rPr>
                <w:t>Khóa chính</w:t>
              </w:r>
            </w:ins>
          </w:p>
        </w:tc>
        <w:tc>
          <w:tcPr>
            <w:tcW w:w="823" w:type="dxa"/>
            <w:noWrap/>
            <w:vAlign w:val="center"/>
            <w:hideMark/>
          </w:tcPr>
          <w:p w14:paraId="73C97480" w14:textId="77777777" w:rsidR="006871B5" w:rsidRPr="00920004" w:rsidRDefault="006871B5" w:rsidP="00BD0851">
            <w:pPr>
              <w:spacing w:before="240" w:line="0" w:lineRule="atLeast"/>
              <w:jc w:val="center"/>
              <w:rPr>
                <w:ins w:id="39217" w:author="phuong vu" w:date="2018-11-30T14:07:00Z"/>
                <w:b/>
                <w:bCs/>
                <w:rPrChange w:id="39218" w:author="phuong vu" w:date="2018-11-30T22:36:00Z">
                  <w:rPr>
                    <w:ins w:id="39219" w:author="phuong vu" w:date="2018-11-30T14:07:00Z"/>
                    <w:b/>
                    <w:bCs/>
                  </w:rPr>
                </w:rPrChange>
              </w:rPr>
              <w:pPrChange w:id="39220" w:author="phuong vu" w:date="2018-11-30T14:16:00Z">
                <w:pPr>
                  <w:spacing w:line="276" w:lineRule="auto"/>
                  <w:jc w:val="center"/>
                </w:pPr>
              </w:pPrChange>
            </w:pPr>
            <w:ins w:id="39221" w:author="phuong vu" w:date="2018-11-30T14:07:00Z">
              <w:r w:rsidRPr="00920004">
                <w:rPr>
                  <w:b/>
                  <w:bCs/>
                  <w:lang w:val="da-DK"/>
                  <w:rPrChange w:id="39222" w:author="phuong vu" w:date="2018-11-30T22:36:00Z">
                    <w:rPr>
                      <w:b/>
                      <w:bCs/>
                      <w:lang w:val="da-DK"/>
                    </w:rPr>
                  </w:rPrChange>
                </w:rPr>
                <w:t>Khóa ngoại</w:t>
              </w:r>
            </w:ins>
          </w:p>
        </w:tc>
        <w:tc>
          <w:tcPr>
            <w:tcW w:w="2228" w:type="dxa"/>
            <w:noWrap/>
            <w:vAlign w:val="center"/>
            <w:hideMark/>
          </w:tcPr>
          <w:p w14:paraId="128737BB" w14:textId="77777777" w:rsidR="006871B5" w:rsidRPr="00920004" w:rsidRDefault="006871B5" w:rsidP="00BD0851">
            <w:pPr>
              <w:spacing w:before="240" w:line="0" w:lineRule="atLeast"/>
              <w:ind w:right="226"/>
              <w:jc w:val="center"/>
              <w:rPr>
                <w:ins w:id="39223" w:author="phuong vu" w:date="2018-11-30T14:07:00Z"/>
                <w:b/>
                <w:bCs/>
                <w:rPrChange w:id="39224" w:author="phuong vu" w:date="2018-11-30T22:36:00Z">
                  <w:rPr>
                    <w:ins w:id="39225" w:author="phuong vu" w:date="2018-11-30T14:07:00Z"/>
                    <w:b/>
                    <w:bCs/>
                  </w:rPr>
                </w:rPrChange>
              </w:rPr>
              <w:pPrChange w:id="39226" w:author="phuong vu" w:date="2018-11-30T14:16:00Z">
                <w:pPr>
                  <w:spacing w:line="276" w:lineRule="auto"/>
                  <w:ind w:right="226"/>
                  <w:jc w:val="center"/>
                </w:pPr>
              </w:pPrChange>
            </w:pPr>
            <w:ins w:id="39227" w:author="phuong vu" w:date="2018-11-30T14:07:00Z">
              <w:r w:rsidRPr="00920004">
                <w:rPr>
                  <w:b/>
                  <w:bCs/>
                  <w:lang w:val="da-DK"/>
                  <w:rPrChange w:id="39228" w:author="phuong vu" w:date="2018-11-30T22:36:00Z">
                    <w:rPr>
                      <w:b/>
                      <w:bCs/>
                      <w:lang w:val="da-DK"/>
                    </w:rPr>
                  </w:rPrChange>
                </w:rPr>
                <w:t>Mô tả</w:t>
              </w:r>
            </w:ins>
          </w:p>
        </w:tc>
      </w:tr>
      <w:tr w:rsidR="006871B5" w:rsidRPr="00920004" w14:paraId="2FB9F3DE" w14:textId="77777777" w:rsidTr="006871B5">
        <w:trPr>
          <w:trHeight w:val="300"/>
          <w:ins w:id="39229" w:author="phuong vu" w:date="2018-11-30T14:07:00Z"/>
        </w:trPr>
        <w:tc>
          <w:tcPr>
            <w:tcW w:w="708" w:type="dxa"/>
            <w:noWrap/>
            <w:vAlign w:val="center"/>
            <w:hideMark/>
          </w:tcPr>
          <w:p w14:paraId="6F6D576E" w14:textId="77777777" w:rsidR="006871B5" w:rsidRPr="00920004" w:rsidRDefault="006871B5" w:rsidP="00BD0851">
            <w:pPr>
              <w:spacing w:before="240" w:line="0" w:lineRule="atLeast"/>
              <w:jc w:val="center"/>
              <w:rPr>
                <w:ins w:id="39230" w:author="phuong vu" w:date="2018-11-30T14:07:00Z"/>
                <w:rPrChange w:id="39231" w:author="phuong vu" w:date="2018-11-30T22:36:00Z">
                  <w:rPr>
                    <w:ins w:id="39232" w:author="phuong vu" w:date="2018-11-30T14:07:00Z"/>
                  </w:rPr>
                </w:rPrChange>
              </w:rPr>
              <w:pPrChange w:id="39233" w:author="phuong vu" w:date="2018-11-30T14:16:00Z">
                <w:pPr>
                  <w:spacing w:line="276" w:lineRule="auto"/>
                  <w:jc w:val="center"/>
                </w:pPr>
              </w:pPrChange>
            </w:pPr>
            <w:ins w:id="39234" w:author="phuong vu" w:date="2018-11-30T14:07:00Z">
              <w:r w:rsidRPr="00920004">
                <w:rPr>
                  <w:rPrChange w:id="39235" w:author="phuong vu" w:date="2018-11-30T22:36:00Z">
                    <w:rPr/>
                  </w:rPrChange>
                </w:rPr>
                <w:t>1</w:t>
              </w:r>
            </w:ins>
          </w:p>
        </w:tc>
        <w:tc>
          <w:tcPr>
            <w:tcW w:w="1820" w:type="dxa"/>
            <w:noWrap/>
            <w:hideMark/>
          </w:tcPr>
          <w:p w14:paraId="50C01A03" w14:textId="77777777" w:rsidR="006871B5" w:rsidRPr="00920004" w:rsidRDefault="006871B5" w:rsidP="00E452E5">
            <w:pPr>
              <w:rPr>
                <w:ins w:id="39236" w:author="phuong vu" w:date="2018-11-30T14:07:00Z"/>
                <w:rPrChange w:id="39237" w:author="phuong vu" w:date="2018-11-30T22:36:00Z">
                  <w:rPr>
                    <w:ins w:id="39238" w:author="phuong vu" w:date="2018-11-30T14:07:00Z"/>
                  </w:rPr>
                </w:rPrChange>
              </w:rPr>
              <w:pPrChange w:id="39239" w:author="phuong vu" w:date="2018-11-30T21:46:00Z">
                <w:pPr>
                  <w:spacing w:line="276" w:lineRule="auto"/>
                </w:pPr>
              </w:pPrChange>
            </w:pPr>
            <w:ins w:id="39240" w:author="phuong vu" w:date="2018-11-30T14:07:00Z">
              <w:r w:rsidRPr="00920004">
                <w:rPr>
                  <w:rPrChange w:id="39241" w:author="phuong vu" w:date="2018-11-30T22:36:00Z">
                    <w:rPr/>
                  </w:rPrChange>
                </w:rPr>
                <w:t>id</w:t>
              </w:r>
            </w:ins>
          </w:p>
        </w:tc>
        <w:tc>
          <w:tcPr>
            <w:tcW w:w="1300" w:type="dxa"/>
            <w:noWrap/>
            <w:hideMark/>
          </w:tcPr>
          <w:p w14:paraId="74B2B316" w14:textId="77777777" w:rsidR="006871B5" w:rsidRPr="00920004" w:rsidRDefault="006871B5" w:rsidP="00E452E5">
            <w:pPr>
              <w:rPr>
                <w:ins w:id="39242" w:author="phuong vu" w:date="2018-11-30T14:07:00Z"/>
                <w:rPrChange w:id="39243" w:author="phuong vu" w:date="2018-11-30T22:36:00Z">
                  <w:rPr>
                    <w:ins w:id="39244" w:author="phuong vu" w:date="2018-11-30T14:07:00Z"/>
                  </w:rPr>
                </w:rPrChange>
              </w:rPr>
              <w:pPrChange w:id="39245" w:author="phuong vu" w:date="2018-11-30T21:46:00Z">
                <w:pPr>
                  <w:spacing w:line="276" w:lineRule="auto"/>
                </w:pPr>
              </w:pPrChange>
            </w:pPr>
            <w:ins w:id="39246" w:author="phuong vu" w:date="2018-11-30T14:07:00Z">
              <w:r w:rsidRPr="00920004">
                <w:rPr>
                  <w:rPrChange w:id="39247" w:author="phuong vu" w:date="2018-11-30T22:36:00Z">
                    <w:rPr/>
                  </w:rPrChange>
                </w:rPr>
                <w:t>numeric</w:t>
              </w:r>
            </w:ins>
          </w:p>
        </w:tc>
        <w:tc>
          <w:tcPr>
            <w:tcW w:w="1098" w:type="dxa"/>
            <w:noWrap/>
            <w:vAlign w:val="center"/>
            <w:hideMark/>
          </w:tcPr>
          <w:p w14:paraId="068D5692" w14:textId="77777777" w:rsidR="006871B5" w:rsidRPr="00920004" w:rsidRDefault="006871B5" w:rsidP="00E452E5">
            <w:pPr>
              <w:rPr>
                <w:ins w:id="39248" w:author="phuong vu" w:date="2018-11-30T14:07:00Z"/>
                <w:rPrChange w:id="39249" w:author="phuong vu" w:date="2018-11-30T22:36:00Z">
                  <w:rPr>
                    <w:ins w:id="39250" w:author="phuong vu" w:date="2018-11-30T14:07:00Z"/>
                  </w:rPr>
                </w:rPrChange>
              </w:rPr>
              <w:pPrChange w:id="39251" w:author="phuong vu" w:date="2018-11-30T21:46:00Z">
                <w:pPr>
                  <w:spacing w:line="276" w:lineRule="auto"/>
                  <w:jc w:val="center"/>
                </w:pPr>
              </w:pPrChange>
            </w:pPr>
          </w:p>
        </w:tc>
        <w:tc>
          <w:tcPr>
            <w:tcW w:w="838" w:type="dxa"/>
            <w:noWrap/>
            <w:vAlign w:val="center"/>
            <w:hideMark/>
          </w:tcPr>
          <w:p w14:paraId="773ED103" w14:textId="77777777" w:rsidR="006871B5" w:rsidRPr="00920004" w:rsidRDefault="006871B5" w:rsidP="00E452E5">
            <w:pPr>
              <w:rPr>
                <w:ins w:id="39252" w:author="phuong vu" w:date="2018-11-30T14:07:00Z"/>
                <w:rPrChange w:id="39253" w:author="phuong vu" w:date="2018-11-30T22:36:00Z">
                  <w:rPr>
                    <w:ins w:id="39254" w:author="phuong vu" w:date="2018-11-30T14:07:00Z"/>
                  </w:rPr>
                </w:rPrChange>
              </w:rPr>
              <w:pPrChange w:id="39255" w:author="phuong vu" w:date="2018-11-30T21:46:00Z">
                <w:pPr>
                  <w:spacing w:line="276" w:lineRule="auto"/>
                  <w:jc w:val="center"/>
                </w:pPr>
              </w:pPrChange>
            </w:pPr>
            <w:ins w:id="39256" w:author="phuong vu" w:date="2018-11-30T14:07:00Z">
              <w:r w:rsidRPr="00920004">
                <w:rPr>
                  <w:rPrChange w:id="39257" w:author="phuong vu" w:date="2018-11-30T22:36:00Z">
                    <w:rPr/>
                  </w:rPrChange>
                </w:rPr>
                <w:t>X</w:t>
              </w:r>
            </w:ins>
          </w:p>
        </w:tc>
        <w:tc>
          <w:tcPr>
            <w:tcW w:w="823" w:type="dxa"/>
            <w:noWrap/>
            <w:vAlign w:val="center"/>
            <w:hideMark/>
          </w:tcPr>
          <w:p w14:paraId="3FE56636" w14:textId="77777777" w:rsidR="006871B5" w:rsidRPr="00920004" w:rsidRDefault="006871B5" w:rsidP="00E452E5">
            <w:pPr>
              <w:rPr>
                <w:ins w:id="39258" w:author="phuong vu" w:date="2018-11-30T14:07:00Z"/>
                <w:rPrChange w:id="39259" w:author="phuong vu" w:date="2018-11-30T22:36:00Z">
                  <w:rPr>
                    <w:ins w:id="39260" w:author="phuong vu" w:date="2018-11-30T14:07:00Z"/>
                  </w:rPr>
                </w:rPrChange>
              </w:rPr>
              <w:pPrChange w:id="39261" w:author="phuong vu" w:date="2018-11-30T21:46:00Z">
                <w:pPr>
                  <w:spacing w:line="276" w:lineRule="auto"/>
                  <w:jc w:val="center"/>
                </w:pPr>
              </w:pPrChange>
            </w:pPr>
          </w:p>
        </w:tc>
        <w:tc>
          <w:tcPr>
            <w:tcW w:w="2228" w:type="dxa"/>
            <w:noWrap/>
            <w:hideMark/>
          </w:tcPr>
          <w:p w14:paraId="5E8F04D9" w14:textId="77777777" w:rsidR="006871B5" w:rsidRPr="00920004" w:rsidRDefault="006871B5" w:rsidP="00E452E5">
            <w:pPr>
              <w:rPr>
                <w:ins w:id="39262" w:author="phuong vu" w:date="2018-11-30T14:07:00Z"/>
                <w:lang w:val="en-US"/>
                <w:rPrChange w:id="39263" w:author="phuong vu" w:date="2018-11-30T22:36:00Z">
                  <w:rPr>
                    <w:ins w:id="39264" w:author="phuong vu" w:date="2018-11-30T14:07:00Z"/>
                    <w:lang w:val="en-US"/>
                  </w:rPr>
                </w:rPrChange>
              </w:rPr>
              <w:pPrChange w:id="39265" w:author="phuong vu" w:date="2018-11-30T21:46:00Z">
                <w:pPr>
                  <w:spacing w:line="276" w:lineRule="auto"/>
                </w:pPr>
              </w:pPrChange>
            </w:pPr>
            <w:ins w:id="39266" w:author="phuong vu" w:date="2018-11-30T14:07:00Z">
              <w:r w:rsidRPr="00920004">
                <w:rPr>
                  <w:rPrChange w:id="39267" w:author="phuong vu" w:date="2018-11-30T22:36:00Z">
                    <w:rPr/>
                  </w:rPrChange>
                </w:rPr>
                <w:t>ID</w:t>
              </w:r>
            </w:ins>
          </w:p>
        </w:tc>
      </w:tr>
      <w:tr w:rsidR="006871B5" w:rsidRPr="00920004" w14:paraId="76370B08" w14:textId="77777777" w:rsidTr="006871B5">
        <w:trPr>
          <w:trHeight w:val="300"/>
          <w:ins w:id="39268" w:author="phuong vu" w:date="2018-11-30T14:07:00Z"/>
        </w:trPr>
        <w:tc>
          <w:tcPr>
            <w:tcW w:w="708" w:type="dxa"/>
            <w:noWrap/>
            <w:vAlign w:val="center"/>
            <w:hideMark/>
          </w:tcPr>
          <w:p w14:paraId="0BCD48DE" w14:textId="77777777" w:rsidR="006871B5" w:rsidRPr="00920004" w:rsidRDefault="006871B5" w:rsidP="00BD0851">
            <w:pPr>
              <w:spacing w:before="240" w:line="0" w:lineRule="atLeast"/>
              <w:jc w:val="center"/>
              <w:rPr>
                <w:ins w:id="39269" w:author="phuong vu" w:date="2018-11-30T14:07:00Z"/>
                <w:rPrChange w:id="39270" w:author="phuong vu" w:date="2018-11-30T22:36:00Z">
                  <w:rPr>
                    <w:ins w:id="39271" w:author="phuong vu" w:date="2018-11-30T14:07:00Z"/>
                  </w:rPr>
                </w:rPrChange>
              </w:rPr>
              <w:pPrChange w:id="39272" w:author="phuong vu" w:date="2018-11-30T14:16:00Z">
                <w:pPr>
                  <w:spacing w:line="276" w:lineRule="auto"/>
                  <w:jc w:val="center"/>
                </w:pPr>
              </w:pPrChange>
            </w:pPr>
            <w:ins w:id="39273" w:author="phuong vu" w:date="2018-11-30T14:07:00Z">
              <w:r w:rsidRPr="00920004">
                <w:rPr>
                  <w:rPrChange w:id="39274" w:author="phuong vu" w:date="2018-11-30T22:36:00Z">
                    <w:rPr/>
                  </w:rPrChange>
                </w:rPr>
                <w:t>2</w:t>
              </w:r>
            </w:ins>
          </w:p>
        </w:tc>
        <w:tc>
          <w:tcPr>
            <w:tcW w:w="1820" w:type="dxa"/>
            <w:noWrap/>
            <w:hideMark/>
          </w:tcPr>
          <w:p w14:paraId="5D712F7C" w14:textId="77777777" w:rsidR="006871B5" w:rsidRPr="00920004" w:rsidRDefault="006871B5" w:rsidP="00E452E5">
            <w:pPr>
              <w:rPr>
                <w:ins w:id="39275" w:author="phuong vu" w:date="2018-11-30T14:07:00Z"/>
                <w:lang w:val="en-US"/>
                <w:rPrChange w:id="39276" w:author="phuong vu" w:date="2018-11-30T22:36:00Z">
                  <w:rPr>
                    <w:ins w:id="39277" w:author="phuong vu" w:date="2018-11-30T14:07:00Z"/>
                    <w:lang w:val="en-US"/>
                  </w:rPr>
                </w:rPrChange>
              </w:rPr>
              <w:pPrChange w:id="39278" w:author="phuong vu" w:date="2018-11-30T21:46:00Z">
                <w:pPr>
                  <w:spacing w:line="276" w:lineRule="auto"/>
                </w:pPr>
              </w:pPrChange>
            </w:pPr>
            <w:ins w:id="39279" w:author="phuong vu" w:date="2018-11-30T14:07:00Z">
              <w:r w:rsidRPr="00920004">
                <w:rPr>
                  <w:lang w:val="en-US"/>
                  <w:rPrChange w:id="39280" w:author="phuong vu" w:date="2018-11-30T22:36:00Z">
                    <w:rPr>
                      <w:lang w:val="en-US"/>
                    </w:rPr>
                  </w:rPrChange>
                </w:rPr>
                <w:t>branch</w:t>
              </w:r>
              <w:r w:rsidRPr="00920004">
                <w:rPr>
                  <w:rPrChange w:id="39281" w:author="phuong vu" w:date="2018-11-30T22:36:00Z">
                    <w:rPr/>
                  </w:rPrChange>
                </w:rPr>
                <w:t>_</w:t>
              </w:r>
              <w:r w:rsidRPr="00920004">
                <w:rPr>
                  <w:lang w:val="en-US"/>
                  <w:rPrChange w:id="39282" w:author="phuong vu" w:date="2018-11-30T22:36:00Z">
                    <w:rPr>
                      <w:lang w:val="en-US"/>
                    </w:rPr>
                  </w:rPrChange>
                </w:rPr>
                <w:t>id</w:t>
              </w:r>
            </w:ins>
          </w:p>
        </w:tc>
        <w:tc>
          <w:tcPr>
            <w:tcW w:w="1300" w:type="dxa"/>
            <w:noWrap/>
            <w:hideMark/>
          </w:tcPr>
          <w:p w14:paraId="5A3782C9" w14:textId="77777777" w:rsidR="006871B5" w:rsidRPr="00920004" w:rsidRDefault="006871B5" w:rsidP="00E452E5">
            <w:pPr>
              <w:rPr>
                <w:ins w:id="39283" w:author="phuong vu" w:date="2018-11-30T14:07:00Z"/>
                <w:lang w:val="en-US"/>
                <w:rPrChange w:id="39284" w:author="phuong vu" w:date="2018-11-30T22:36:00Z">
                  <w:rPr>
                    <w:ins w:id="39285" w:author="phuong vu" w:date="2018-11-30T14:07:00Z"/>
                    <w:lang w:val="en-US"/>
                  </w:rPr>
                </w:rPrChange>
              </w:rPr>
              <w:pPrChange w:id="39286" w:author="phuong vu" w:date="2018-11-30T21:46:00Z">
                <w:pPr>
                  <w:spacing w:line="276" w:lineRule="auto"/>
                </w:pPr>
              </w:pPrChange>
            </w:pPr>
            <w:ins w:id="39287" w:author="phuong vu" w:date="2018-11-30T14:07:00Z">
              <w:r w:rsidRPr="00920004">
                <w:rPr>
                  <w:lang w:val="en-US"/>
                  <w:rPrChange w:id="39288" w:author="phuong vu" w:date="2018-11-30T22:36:00Z">
                    <w:rPr>
                      <w:lang w:val="en-US"/>
                    </w:rPr>
                  </w:rPrChange>
                </w:rPr>
                <w:t>numeric</w:t>
              </w:r>
            </w:ins>
          </w:p>
        </w:tc>
        <w:tc>
          <w:tcPr>
            <w:tcW w:w="1098" w:type="dxa"/>
            <w:noWrap/>
            <w:vAlign w:val="center"/>
            <w:hideMark/>
          </w:tcPr>
          <w:p w14:paraId="1EA13196" w14:textId="77777777" w:rsidR="006871B5" w:rsidRPr="00920004" w:rsidRDefault="006871B5" w:rsidP="00E452E5">
            <w:pPr>
              <w:rPr>
                <w:ins w:id="39289" w:author="phuong vu" w:date="2018-11-30T14:07:00Z"/>
                <w:rPrChange w:id="39290" w:author="phuong vu" w:date="2018-11-30T22:36:00Z">
                  <w:rPr>
                    <w:ins w:id="39291" w:author="phuong vu" w:date="2018-11-30T14:07:00Z"/>
                  </w:rPr>
                </w:rPrChange>
              </w:rPr>
              <w:pPrChange w:id="39292" w:author="phuong vu" w:date="2018-11-30T21:46:00Z">
                <w:pPr>
                  <w:spacing w:line="276" w:lineRule="auto"/>
                  <w:jc w:val="center"/>
                </w:pPr>
              </w:pPrChange>
            </w:pPr>
          </w:p>
        </w:tc>
        <w:tc>
          <w:tcPr>
            <w:tcW w:w="838" w:type="dxa"/>
            <w:noWrap/>
            <w:vAlign w:val="center"/>
            <w:hideMark/>
          </w:tcPr>
          <w:p w14:paraId="28F815CB" w14:textId="77777777" w:rsidR="006871B5" w:rsidRPr="00920004" w:rsidRDefault="006871B5" w:rsidP="00E452E5">
            <w:pPr>
              <w:rPr>
                <w:ins w:id="39293" w:author="phuong vu" w:date="2018-11-30T14:07:00Z"/>
                <w:rPrChange w:id="39294" w:author="phuong vu" w:date="2018-11-30T22:36:00Z">
                  <w:rPr>
                    <w:ins w:id="39295" w:author="phuong vu" w:date="2018-11-30T14:07:00Z"/>
                  </w:rPr>
                </w:rPrChange>
              </w:rPr>
              <w:pPrChange w:id="39296" w:author="phuong vu" w:date="2018-11-30T21:46:00Z">
                <w:pPr>
                  <w:spacing w:line="276" w:lineRule="auto"/>
                  <w:jc w:val="center"/>
                </w:pPr>
              </w:pPrChange>
            </w:pPr>
          </w:p>
        </w:tc>
        <w:tc>
          <w:tcPr>
            <w:tcW w:w="823" w:type="dxa"/>
            <w:noWrap/>
            <w:vAlign w:val="center"/>
            <w:hideMark/>
          </w:tcPr>
          <w:p w14:paraId="5068DF77" w14:textId="77777777" w:rsidR="006871B5" w:rsidRPr="00920004" w:rsidRDefault="006871B5" w:rsidP="00E452E5">
            <w:pPr>
              <w:rPr>
                <w:ins w:id="39297" w:author="phuong vu" w:date="2018-11-30T14:07:00Z"/>
                <w:lang w:val="en-US"/>
                <w:rPrChange w:id="39298" w:author="phuong vu" w:date="2018-11-30T22:36:00Z">
                  <w:rPr>
                    <w:ins w:id="39299" w:author="phuong vu" w:date="2018-11-30T14:07:00Z"/>
                    <w:lang w:val="en-US"/>
                  </w:rPr>
                </w:rPrChange>
              </w:rPr>
              <w:pPrChange w:id="39300" w:author="phuong vu" w:date="2018-11-30T21:46:00Z">
                <w:pPr>
                  <w:spacing w:line="276" w:lineRule="auto"/>
                  <w:jc w:val="center"/>
                </w:pPr>
              </w:pPrChange>
            </w:pPr>
            <w:ins w:id="39301" w:author="phuong vu" w:date="2018-11-30T14:07:00Z">
              <w:r w:rsidRPr="00920004">
                <w:rPr>
                  <w:lang w:val="en-US"/>
                  <w:rPrChange w:id="39302" w:author="phuong vu" w:date="2018-11-30T22:36:00Z">
                    <w:rPr>
                      <w:lang w:val="en-US"/>
                    </w:rPr>
                  </w:rPrChange>
                </w:rPr>
                <w:t>X</w:t>
              </w:r>
            </w:ins>
          </w:p>
        </w:tc>
        <w:tc>
          <w:tcPr>
            <w:tcW w:w="2228" w:type="dxa"/>
            <w:noWrap/>
            <w:hideMark/>
          </w:tcPr>
          <w:p w14:paraId="6251C673" w14:textId="77777777" w:rsidR="006871B5" w:rsidRPr="00920004" w:rsidRDefault="006871B5" w:rsidP="00E452E5">
            <w:pPr>
              <w:rPr>
                <w:ins w:id="39303" w:author="phuong vu" w:date="2018-11-30T14:07:00Z"/>
                <w:lang w:val="en-US"/>
                <w:rPrChange w:id="39304" w:author="phuong vu" w:date="2018-11-30T22:36:00Z">
                  <w:rPr>
                    <w:ins w:id="39305" w:author="phuong vu" w:date="2018-11-30T14:07:00Z"/>
                    <w:lang w:val="en-US"/>
                  </w:rPr>
                </w:rPrChange>
              </w:rPr>
              <w:pPrChange w:id="39306" w:author="phuong vu" w:date="2018-11-30T21:46:00Z">
                <w:pPr>
                  <w:spacing w:line="276" w:lineRule="auto"/>
                </w:pPr>
              </w:pPrChange>
            </w:pPr>
            <w:ins w:id="39307" w:author="phuong vu" w:date="2018-11-30T14:07:00Z">
              <w:r w:rsidRPr="00920004">
                <w:rPr>
                  <w:lang w:val="en-US"/>
                  <w:rPrChange w:id="39308" w:author="phuong vu" w:date="2018-11-30T22:36:00Z">
                    <w:rPr>
                      <w:lang w:val="en-US"/>
                    </w:rPr>
                  </w:rPrChange>
                </w:rPr>
                <w:t>ID chi nhánh.</w:t>
              </w:r>
            </w:ins>
          </w:p>
        </w:tc>
      </w:tr>
      <w:tr w:rsidR="006871B5" w:rsidRPr="00920004" w14:paraId="7CA0F8ED" w14:textId="77777777" w:rsidTr="006871B5">
        <w:trPr>
          <w:trHeight w:val="300"/>
          <w:ins w:id="39309" w:author="phuong vu" w:date="2018-11-30T14:07:00Z"/>
        </w:trPr>
        <w:tc>
          <w:tcPr>
            <w:tcW w:w="708" w:type="dxa"/>
            <w:noWrap/>
            <w:vAlign w:val="center"/>
          </w:tcPr>
          <w:p w14:paraId="38AF2945" w14:textId="77777777" w:rsidR="006871B5" w:rsidRPr="00920004" w:rsidRDefault="006871B5" w:rsidP="00BD0851">
            <w:pPr>
              <w:spacing w:before="240" w:line="0" w:lineRule="atLeast"/>
              <w:jc w:val="center"/>
              <w:rPr>
                <w:ins w:id="39310" w:author="phuong vu" w:date="2018-11-30T14:07:00Z"/>
                <w:lang w:val="en-US"/>
                <w:rPrChange w:id="39311" w:author="phuong vu" w:date="2018-11-30T22:36:00Z">
                  <w:rPr>
                    <w:ins w:id="39312" w:author="phuong vu" w:date="2018-11-30T14:07:00Z"/>
                    <w:lang w:val="en-US"/>
                  </w:rPr>
                </w:rPrChange>
              </w:rPr>
              <w:pPrChange w:id="39313" w:author="phuong vu" w:date="2018-11-30T14:16:00Z">
                <w:pPr>
                  <w:spacing w:line="276" w:lineRule="auto"/>
                  <w:jc w:val="center"/>
                </w:pPr>
              </w:pPrChange>
            </w:pPr>
            <w:ins w:id="39314" w:author="phuong vu" w:date="2018-11-30T14:07:00Z">
              <w:r w:rsidRPr="00920004">
                <w:rPr>
                  <w:lang w:val="en-US"/>
                  <w:rPrChange w:id="39315" w:author="phuong vu" w:date="2018-11-30T22:36:00Z">
                    <w:rPr>
                      <w:lang w:val="en-US"/>
                    </w:rPr>
                  </w:rPrChange>
                </w:rPr>
                <w:t>3</w:t>
              </w:r>
            </w:ins>
          </w:p>
        </w:tc>
        <w:tc>
          <w:tcPr>
            <w:tcW w:w="1820" w:type="dxa"/>
            <w:noWrap/>
          </w:tcPr>
          <w:p w14:paraId="32CEFD2E" w14:textId="77777777" w:rsidR="006871B5" w:rsidRPr="00920004" w:rsidRDefault="006871B5" w:rsidP="00E452E5">
            <w:pPr>
              <w:rPr>
                <w:ins w:id="39316" w:author="phuong vu" w:date="2018-11-30T14:07:00Z"/>
                <w:lang w:val="en-US"/>
                <w:rPrChange w:id="39317" w:author="phuong vu" w:date="2018-11-30T22:36:00Z">
                  <w:rPr>
                    <w:ins w:id="39318" w:author="phuong vu" w:date="2018-11-30T14:07:00Z"/>
                    <w:lang w:val="en-US"/>
                  </w:rPr>
                </w:rPrChange>
              </w:rPr>
              <w:pPrChange w:id="39319" w:author="phuong vu" w:date="2018-11-30T21:46:00Z">
                <w:pPr>
                  <w:spacing w:line="276" w:lineRule="auto"/>
                </w:pPr>
              </w:pPrChange>
            </w:pPr>
            <w:ins w:id="39320" w:author="phuong vu" w:date="2018-11-30T14:07:00Z">
              <w:r w:rsidRPr="00920004">
                <w:rPr>
                  <w:lang w:val="en-US"/>
                  <w:rPrChange w:id="39321" w:author="phuong vu" w:date="2018-11-30T22:36:00Z">
                    <w:rPr>
                      <w:lang w:val="en-US"/>
                    </w:rPr>
                  </w:rPrChange>
                </w:rPr>
                <w:t>promotion_id</w:t>
              </w:r>
            </w:ins>
          </w:p>
        </w:tc>
        <w:tc>
          <w:tcPr>
            <w:tcW w:w="1300" w:type="dxa"/>
            <w:noWrap/>
          </w:tcPr>
          <w:p w14:paraId="49D3A1A1" w14:textId="77777777" w:rsidR="006871B5" w:rsidRPr="00920004" w:rsidRDefault="006871B5" w:rsidP="00E452E5">
            <w:pPr>
              <w:rPr>
                <w:ins w:id="39322" w:author="phuong vu" w:date="2018-11-30T14:07:00Z"/>
                <w:rPrChange w:id="39323" w:author="phuong vu" w:date="2018-11-30T22:36:00Z">
                  <w:rPr>
                    <w:ins w:id="39324" w:author="phuong vu" w:date="2018-11-30T14:07:00Z"/>
                  </w:rPr>
                </w:rPrChange>
              </w:rPr>
              <w:pPrChange w:id="39325" w:author="phuong vu" w:date="2018-11-30T21:46:00Z">
                <w:pPr>
                  <w:spacing w:line="276" w:lineRule="auto"/>
                </w:pPr>
              </w:pPrChange>
            </w:pPr>
            <w:ins w:id="39326" w:author="phuong vu" w:date="2018-11-30T14:07:00Z">
              <w:r w:rsidRPr="00920004">
                <w:rPr>
                  <w:lang w:val="en-US"/>
                  <w:rPrChange w:id="39327" w:author="phuong vu" w:date="2018-11-30T22:36:00Z">
                    <w:rPr>
                      <w:lang w:val="en-US"/>
                    </w:rPr>
                  </w:rPrChange>
                </w:rPr>
                <w:t>numeric</w:t>
              </w:r>
            </w:ins>
          </w:p>
        </w:tc>
        <w:tc>
          <w:tcPr>
            <w:tcW w:w="1098" w:type="dxa"/>
            <w:noWrap/>
            <w:vAlign w:val="center"/>
          </w:tcPr>
          <w:p w14:paraId="56EC881C" w14:textId="77777777" w:rsidR="006871B5" w:rsidRPr="00920004" w:rsidRDefault="006871B5" w:rsidP="00E452E5">
            <w:pPr>
              <w:rPr>
                <w:ins w:id="39328" w:author="phuong vu" w:date="2018-11-30T14:07:00Z"/>
                <w:rPrChange w:id="39329" w:author="phuong vu" w:date="2018-11-30T22:36:00Z">
                  <w:rPr>
                    <w:ins w:id="39330" w:author="phuong vu" w:date="2018-11-30T14:07:00Z"/>
                  </w:rPr>
                </w:rPrChange>
              </w:rPr>
              <w:pPrChange w:id="39331" w:author="phuong vu" w:date="2018-11-30T21:46:00Z">
                <w:pPr>
                  <w:spacing w:line="276" w:lineRule="auto"/>
                  <w:jc w:val="center"/>
                </w:pPr>
              </w:pPrChange>
            </w:pPr>
          </w:p>
        </w:tc>
        <w:tc>
          <w:tcPr>
            <w:tcW w:w="838" w:type="dxa"/>
            <w:noWrap/>
            <w:vAlign w:val="center"/>
          </w:tcPr>
          <w:p w14:paraId="4B2E8638" w14:textId="77777777" w:rsidR="006871B5" w:rsidRPr="00920004" w:rsidRDefault="006871B5" w:rsidP="00E452E5">
            <w:pPr>
              <w:rPr>
                <w:ins w:id="39332" w:author="phuong vu" w:date="2018-11-30T14:07:00Z"/>
                <w:rPrChange w:id="39333" w:author="phuong vu" w:date="2018-11-30T22:36:00Z">
                  <w:rPr>
                    <w:ins w:id="39334" w:author="phuong vu" w:date="2018-11-30T14:07:00Z"/>
                  </w:rPr>
                </w:rPrChange>
              </w:rPr>
              <w:pPrChange w:id="39335" w:author="phuong vu" w:date="2018-11-30T21:46:00Z">
                <w:pPr>
                  <w:spacing w:line="276" w:lineRule="auto"/>
                  <w:jc w:val="center"/>
                </w:pPr>
              </w:pPrChange>
            </w:pPr>
          </w:p>
        </w:tc>
        <w:tc>
          <w:tcPr>
            <w:tcW w:w="823" w:type="dxa"/>
            <w:noWrap/>
            <w:vAlign w:val="center"/>
          </w:tcPr>
          <w:p w14:paraId="52DFE956" w14:textId="77777777" w:rsidR="006871B5" w:rsidRPr="00920004" w:rsidRDefault="006871B5" w:rsidP="00E452E5">
            <w:pPr>
              <w:rPr>
                <w:ins w:id="39336" w:author="phuong vu" w:date="2018-11-30T14:07:00Z"/>
                <w:lang w:val="en-US"/>
                <w:rPrChange w:id="39337" w:author="phuong vu" w:date="2018-11-30T22:36:00Z">
                  <w:rPr>
                    <w:ins w:id="39338" w:author="phuong vu" w:date="2018-11-30T14:07:00Z"/>
                    <w:lang w:val="en-US"/>
                  </w:rPr>
                </w:rPrChange>
              </w:rPr>
              <w:pPrChange w:id="39339" w:author="phuong vu" w:date="2018-11-30T21:46:00Z">
                <w:pPr>
                  <w:spacing w:line="276" w:lineRule="auto"/>
                  <w:jc w:val="center"/>
                </w:pPr>
              </w:pPrChange>
            </w:pPr>
            <w:ins w:id="39340" w:author="phuong vu" w:date="2018-11-30T14:07:00Z">
              <w:r w:rsidRPr="00920004">
                <w:rPr>
                  <w:lang w:val="en-US"/>
                  <w:rPrChange w:id="39341" w:author="phuong vu" w:date="2018-11-30T22:36:00Z">
                    <w:rPr>
                      <w:lang w:val="en-US"/>
                    </w:rPr>
                  </w:rPrChange>
                </w:rPr>
                <w:t>X</w:t>
              </w:r>
            </w:ins>
          </w:p>
        </w:tc>
        <w:tc>
          <w:tcPr>
            <w:tcW w:w="2228" w:type="dxa"/>
            <w:noWrap/>
          </w:tcPr>
          <w:p w14:paraId="73075DA8" w14:textId="77777777" w:rsidR="006871B5" w:rsidRPr="00920004" w:rsidRDefault="006871B5" w:rsidP="00E452E5">
            <w:pPr>
              <w:rPr>
                <w:ins w:id="39342" w:author="phuong vu" w:date="2018-11-30T14:07:00Z"/>
                <w:lang w:val="en-US"/>
                <w:rPrChange w:id="39343" w:author="phuong vu" w:date="2018-11-30T22:36:00Z">
                  <w:rPr>
                    <w:ins w:id="39344" w:author="phuong vu" w:date="2018-11-30T14:07:00Z"/>
                    <w:lang w:val="en-US"/>
                  </w:rPr>
                </w:rPrChange>
              </w:rPr>
              <w:pPrChange w:id="39345" w:author="phuong vu" w:date="2018-11-30T21:46:00Z">
                <w:pPr>
                  <w:spacing w:line="276" w:lineRule="auto"/>
                </w:pPr>
              </w:pPrChange>
            </w:pPr>
            <w:ins w:id="39346" w:author="phuong vu" w:date="2018-11-30T14:07:00Z">
              <w:r w:rsidRPr="00920004">
                <w:rPr>
                  <w:lang w:val="en-US"/>
                  <w:rPrChange w:id="39347" w:author="phuong vu" w:date="2018-11-30T22:36:00Z">
                    <w:rPr>
                      <w:lang w:val="en-US"/>
                    </w:rPr>
                  </w:rPrChange>
                </w:rPr>
                <w:t xml:space="preserve">ID khuyến mãi. </w:t>
              </w:r>
            </w:ins>
          </w:p>
        </w:tc>
      </w:tr>
      <w:tr w:rsidR="006871B5" w:rsidRPr="00920004" w14:paraId="3118FE1C" w14:textId="77777777" w:rsidTr="006871B5">
        <w:trPr>
          <w:trHeight w:val="300"/>
          <w:ins w:id="39348" w:author="phuong vu" w:date="2018-11-30T14:07:00Z"/>
        </w:trPr>
        <w:tc>
          <w:tcPr>
            <w:tcW w:w="708" w:type="dxa"/>
            <w:noWrap/>
            <w:vAlign w:val="center"/>
            <w:hideMark/>
          </w:tcPr>
          <w:p w14:paraId="467AA8E3" w14:textId="77777777" w:rsidR="006871B5" w:rsidRPr="00920004" w:rsidRDefault="006871B5" w:rsidP="00BD0851">
            <w:pPr>
              <w:spacing w:before="240" w:line="0" w:lineRule="atLeast"/>
              <w:jc w:val="center"/>
              <w:rPr>
                <w:ins w:id="39349" w:author="phuong vu" w:date="2018-11-30T14:07:00Z"/>
                <w:lang w:val="en-US"/>
                <w:rPrChange w:id="39350" w:author="phuong vu" w:date="2018-11-30T22:36:00Z">
                  <w:rPr>
                    <w:ins w:id="39351" w:author="phuong vu" w:date="2018-11-30T14:07:00Z"/>
                    <w:lang w:val="en-US"/>
                  </w:rPr>
                </w:rPrChange>
              </w:rPr>
              <w:pPrChange w:id="39352" w:author="phuong vu" w:date="2018-11-30T14:16:00Z">
                <w:pPr>
                  <w:spacing w:line="276" w:lineRule="auto"/>
                  <w:jc w:val="center"/>
                </w:pPr>
              </w:pPrChange>
            </w:pPr>
            <w:ins w:id="39353" w:author="phuong vu" w:date="2018-11-30T14:07:00Z">
              <w:r w:rsidRPr="00920004">
                <w:rPr>
                  <w:lang w:val="en-US"/>
                  <w:rPrChange w:id="39354" w:author="phuong vu" w:date="2018-11-30T22:36:00Z">
                    <w:rPr>
                      <w:lang w:val="en-US"/>
                    </w:rPr>
                  </w:rPrChange>
                </w:rPr>
                <w:t>4</w:t>
              </w:r>
            </w:ins>
          </w:p>
        </w:tc>
        <w:tc>
          <w:tcPr>
            <w:tcW w:w="1820" w:type="dxa"/>
            <w:noWrap/>
            <w:hideMark/>
          </w:tcPr>
          <w:p w14:paraId="6AADF1FE" w14:textId="77777777" w:rsidR="006871B5" w:rsidRPr="00920004" w:rsidRDefault="006871B5" w:rsidP="00E452E5">
            <w:pPr>
              <w:rPr>
                <w:ins w:id="39355" w:author="phuong vu" w:date="2018-11-30T14:07:00Z"/>
                <w:rPrChange w:id="39356" w:author="phuong vu" w:date="2018-11-30T22:36:00Z">
                  <w:rPr>
                    <w:ins w:id="39357" w:author="phuong vu" w:date="2018-11-30T14:07:00Z"/>
                  </w:rPr>
                </w:rPrChange>
              </w:rPr>
              <w:pPrChange w:id="39358" w:author="phuong vu" w:date="2018-11-30T21:46:00Z">
                <w:pPr>
                  <w:spacing w:line="276" w:lineRule="auto"/>
                </w:pPr>
              </w:pPrChange>
            </w:pPr>
            <w:ins w:id="39359" w:author="phuong vu" w:date="2018-11-30T14:07:00Z">
              <w:r w:rsidRPr="00920004">
                <w:rPr>
                  <w:rPrChange w:id="39360" w:author="phuong vu" w:date="2018-11-30T22:36:00Z">
                    <w:rPr/>
                  </w:rPrChange>
                </w:rPr>
                <w:t>status</w:t>
              </w:r>
            </w:ins>
          </w:p>
        </w:tc>
        <w:tc>
          <w:tcPr>
            <w:tcW w:w="1300" w:type="dxa"/>
            <w:noWrap/>
            <w:hideMark/>
          </w:tcPr>
          <w:p w14:paraId="2E297BD6" w14:textId="7A15DE1A" w:rsidR="006871B5" w:rsidRPr="00920004" w:rsidRDefault="00E452E5" w:rsidP="00E452E5">
            <w:pPr>
              <w:rPr>
                <w:ins w:id="39361" w:author="phuong vu" w:date="2018-11-30T14:07:00Z"/>
                <w:rPrChange w:id="39362" w:author="phuong vu" w:date="2018-11-30T22:36:00Z">
                  <w:rPr>
                    <w:ins w:id="39363" w:author="phuong vu" w:date="2018-11-30T14:07:00Z"/>
                  </w:rPr>
                </w:rPrChange>
              </w:rPr>
              <w:pPrChange w:id="39364" w:author="phuong vu" w:date="2018-11-30T21:46:00Z">
                <w:pPr>
                  <w:spacing w:line="276" w:lineRule="auto"/>
                </w:pPr>
              </w:pPrChange>
            </w:pPr>
            <w:ins w:id="39365" w:author="phuong vu" w:date="2018-11-30T21:53:00Z">
              <w:r w:rsidRPr="00920004">
                <w:rPr>
                  <w:rPrChange w:id="39366" w:author="phuong vu" w:date="2018-11-30T22:36:00Z">
                    <w:rPr/>
                  </w:rPrChange>
                </w:rPr>
                <w:t>varchar</w:t>
              </w:r>
            </w:ins>
          </w:p>
        </w:tc>
        <w:tc>
          <w:tcPr>
            <w:tcW w:w="1098" w:type="dxa"/>
            <w:noWrap/>
            <w:vAlign w:val="center"/>
            <w:hideMark/>
          </w:tcPr>
          <w:p w14:paraId="08807D10" w14:textId="77777777" w:rsidR="006871B5" w:rsidRPr="00920004" w:rsidRDefault="006871B5" w:rsidP="00E452E5">
            <w:pPr>
              <w:rPr>
                <w:ins w:id="39367" w:author="phuong vu" w:date="2018-11-30T14:07:00Z"/>
                <w:rPrChange w:id="39368" w:author="phuong vu" w:date="2018-11-30T22:36:00Z">
                  <w:rPr>
                    <w:ins w:id="39369" w:author="phuong vu" w:date="2018-11-30T14:07:00Z"/>
                  </w:rPr>
                </w:rPrChange>
              </w:rPr>
              <w:pPrChange w:id="39370" w:author="phuong vu" w:date="2018-11-30T21:46:00Z">
                <w:pPr>
                  <w:spacing w:line="276" w:lineRule="auto"/>
                  <w:jc w:val="center"/>
                </w:pPr>
              </w:pPrChange>
            </w:pPr>
            <w:ins w:id="39371" w:author="phuong vu" w:date="2018-11-30T14:07:00Z">
              <w:r w:rsidRPr="00920004">
                <w:rPr>
                  <w:rPrChange w:id="39372" w:author="phuong vu" w:date="2018-11-30T22:36:00Z">
                    <w:rPr/>
                  </w:rPrChange>
                </w:rPr>
                <w:t>X</w:t>
              </w:r>
            </w:ins>
          </w:p>
        </w:tc>
        <w:tc>
          <w:tcPr>
            <w:tcW w:w="838" w:type="dxa"/>
            <w:noWrap/>
            <w:vAlign w:val="center"/>
            <w:hideMark/>
          </w:tcPr>
          <w:p w14:paraId="444A8AC1" w14:textId="77777777" w:rsidR="006871B5" w:rsidRPr="00920004" w:rsidRDefault="006871B5" w:rsidP="00E452E5">
            <w:pPr>
              <w:rPr>
                <w:ins w:id="39373" w:author="phuong vu" w:date="2018-11-30T14:07:00Z"/>
                <w:rPrChange w:id="39374" w:author="phuong vu" w:date="2018-11-30T22:36:00Z">
                  <w:rPr>
                    <w:ins w:id="39375" w:author="phuong vu" w:date="2018-11-30T14:07:00Z"/>
                  </w:rPr>
                </w:rPrChange>
              </w:rPr>
              <w:pPrChange w:id="39376" w:author="phuong vu" w:date="2018-11-30T21:46:00Z">
                <w:pPr>
                  <w:spacing w:line="276" w:lineRule="auto"/>
                  <w:jc w:val="center"/>
                </w:pPr>
              </w:pPrChange>
            </w:pPr>
          </w:p>
        </w:tc>
        <w:tc>
          <w:tcPr>
            <w:tcW w:w="823" w:type="dxa"/>
            <w:noWrap/>
            <w:vAlign w:val="center"/>
            <w:hideMark/>
          </w:tcPr>
          <w:p w14:paraId="7AB9F3F0" w14:textId="77777777" w:rsidR="006871B5" w:rsidRPr="00920004" w:rsidRDefault="006871B5" w:rsidP="00E452E5">
            <w:pPr>
              <w:rPr>
                <w:ins w:id="39377" w:author="phuong vu" w:date="2018-11-30T14:07:00Z"/>
                <w:rPrChange w:id="39378" w:author="phuong vu" w:date="2018-11-30T22:36:00Z">
                  <w:rPr>
                    <w:ins w:id="39379" w:author="phuong vu" w:date="2018-11-30T14:07:00Z"/>
                  </w:rPr>
                </w:rPrChange>
              </w:rPr>
              <w:pPrChange w:id="39380" w:author="phuong vu" w:date="2018-11-30T21:46:00Z">
                <w:pPr>
                  <w:spacing w:line="276" w:lineRule="auto"/>
                  <w:jc w:val="center"/>
                </w:pPr>
              </w:pPrChange>
            </w:pPr>
          </w:p>
        </w:tc>
        <w:tc>
          <w:tcPr>
            <w:tcW w:w="2228" w:type="dxa"/>
            <w:noWrap/>
            <w:hideMark/>
          </w:tcPr>
          <w:p w14:paraId="4AD0389F" w14:textId="77777777" w:rsidR="006871B5" w:rsidRPr="00920004" w:rsidRDefault="006871B5" w:rsidP="00E452E5">
            <w:pPr>
              <w:rPr>
                <w:ins w:id="39381" w:author="phuong vu" w:date="2018-11-30T14:07:00Z"/>
                <w:rPrChange w:id="39382" w:author="phuong vu" w:date="2018-11-30T22:36:00Z">
                  <w:rPr>
                    <w:ins w:id="39383" w:author="phuong vu" w:date="2018-11-30T14:07:00Z"/>
                  </w:rPr>
                </w:rPrChange>
              </w:rPr>
              <w:pPrChange w:id="39384" w:author="phuong vu" w:date="2018-11-30T21:46:00Z">
                <w:pPr>
                  <w:keepNext/>
                  <w:spacing w:line="276" w:lineRule="auto"/>
                </w:pPr>
              </w:pPrChange>
            </w:pPr>
            <w:ins w:id="39385" w:author="phuong vu" w:date="2018-11-30T14:07:00Z">
              <w:r w:rsidRPr="00920004">
                <w:rPr>
                  <w:rPrChange w:id="39386" w:author="phuong vu" w:date="2018-11-30T22:36:00Z">
                    <w:rPr/>
                  </w:rPrChange>
                </w:rPr>
                <w:t>Trạng thái</w:t>
              </w:r>
            </w:ins>
          </w:p>
        </w:tc>
      </w:tr>
    </w:tbl>
    <w:p w14:paraId="3923AEB9" w14:textId="2CEE9CB6" w:rsidR="00BD0851" w:rsidRPr="00920004" w:rsidRDefault="006871B5" w:rsidP="00A17FA5">
      <w:pPr>
        <w:pStyle w:val="Caption"/>
        <w:rPr>
          <w:ins w:id="39387" w:author="phuong vu" w:date="2018-11-30T14:07:00Z"/>
          <w:rPrChange w:id="39388" w:author="phuong vu" w:date="2018-11-30T22:36:00Z">
            <w:rPr>
              <w:ins w:id="39389" w:author="phuong vu" w:date="2018-11-30T14:07:00Z"/>
              <w:b/>
              <w:i w:val="0"/>
              <w:iCs w:val="0"/>
            </w:rPr>
          </w:rPrChange>
        </w:rPr>
        <w:pPrChange w:id="39390" w:author="phuong vu" w:date="2018-11-30T22:42:00Z">
          <w:pPr>
            <w:pStyle w:val="Caption"/>
          </w:pPr>
        </w:pPrChange>
      </w:pPr>
      <w:bookmarkStart w:id="39391" w:name="_Toc531381666"/>
      <w:ins w:id="39392" w:author="phuong vu" w:date="2018-11-30T14:07:00Z">
        <w:r w:rsidRPr="00920004">
          <w:rPr>
            <w:rPrChange w:id="39393" w:author="phuong vu" w:date="2018-11-30T22:36:00Z">
              <w:rPr/>
            </w:rPrChange>
          </w:rPr>
          <w:t xml:space="preserve">Bảng </w:t>
        </w:r>
      </w:ins>
      <w:ins w:id="39394" w:author="phuong vu" w:date="2018-11-30T14:54:00Z">
        <w:r w:rsidR="00D632EE" w:rsidRPr="00920004">
          <w:rPr>
            <w:rPrChange w:id="39395" w:author="phuong vu" w:date="2018-11-30T22:36:00Z">
              <w:rPr/>
            </w:rPrChange>
          </w:rPr>
          <w:fldChar w:fldCharType="begin"/>
        </w:r>
        <w:r w:rsidR="00D632EE" w:rsidRPr="00920004">
          <w:rPr>
            <w:rPrChange w:id="39396" w:author="phuong vu" w:date="2018-11-30T22:36:00Z">
              <w:rPr/>
            </w:rPrChange>
          </w:rPr>
          <w:instrText xml:space="preserve"> STYLEREF 1 \s </w:instrText>
        </w:r>
      </w:ins>
      <w:r w:rsidR="00D632EE" w:rsidRPr="00920004">
        <w:rPr>
          <w:rPrChange w:id="39397" w:author="phuong vu" w:date="2018-11-30T22:36:00Z">
            <w:rPr/>
          </w:rPrChange>
        </w:rPr>
        <w:fldChar w:fldCharType="separate"/>
      </w:r>
      <w:r w:rsidR="00B5490C">
        <w:rPr>
          <w:noProof/>
        </w:rPr>
        <w:t>4</w:t>
      </w:r>
      <w:ins w:id="39398" w:author="phuong vu" w:date="2018-11-30T14:54:00Z">
        <w:r w:rsidR="00D632EE" w:rsidRPr="00920004">
          <w:rPr>
            <w:rPrChange w:id="39399" w:author="phuong vu" w:date="2018-11-30T22:36:00Z">
              <w:rPr/>
            </w:rPrChange>
          </w:rPr>
          <w:fldChar w:fldCharType="end"/>
        </w:r>
        <w:r w:rsidR="00D632EE" w:rsidRPr="00920004">
          <w:rPr>
            <w:rPrChange w:id="39400" w:author="phuong vu" w:date="2018-11-30T22:36:00Z">
              <w:rPr/>
            </w:rPrChange>
          </w:rPr>
          <w:t>.</w:t>
        </w:r>
        <w:r w:rsidR="00D632EE" w:rsidRPr="00920004">
          <w:rPr>
            <w:rPrChange w:id="39401" w:author="phuong vu" w:date="2018-11-30T22:36:00Z">
              <w:rPr/>
            </w:rPrChange>
          </w:rPr>
          <w:fldChar w:fldCharType="begin"/>
        </w:r>
        <w:r w:rsidR="00D632EE" w:rsidRPr="00920004">
          <w:rPr>
            <w:rPrChange w:id="39402" w:author="phuong vu" w:date="2018-11-30T22:36:00Z">
              <w:rPr/>
            </w:rPrChange>
          </w:rPr>
          <w:instrText xml:space="preserve"> SEQ Bảng \* ARABIC \s 1 </w:instrText>
        </w:r>
      </w:ins>
      <w:r w:rsidR="00D632EE" w:rsidRPr="00920004">
        <w:rPr>
          <w:rPrChange w:id="39403" w:author="phuong vu" w:date="2018-11-30T22:36:00Z">
            <w:rPr/>
          </w:rPrChange>
        </w:rPr>
        <w:fldChar w:fldCharType="separate"/>
      </w:r>
      <w:ins w:id="39404" w:author="phuong vu" w:date="2018-11-30T22:44:00Z">
        <w:r w:rsidR="00B5490C">
          <w:rPr>
            <w:noProof/>
          </w:rPr>
          <w:t>29</w:t>
        </w:r>
      </w:ins>
      <w:ins w:id="39405" w:author="phuong vu" w:date="2018-11-30T14:54:00Z">
        <w:r w:rsidR="00D632EE" w:rsidRPr="00920004">
          <w:rPr>
            <w:rPrChange w:id="39406" w:author="phuong vu" w:date="2018-11-30T22:36:00Z">
              <w:rPr/>
            </w:rPrChange>
          </w:rPr>
          <w:fldChar w:fldCharType="end"/>
        </w:r>
      </w:ins>
      <w:ins w:id="39407" w:author="phuong vu" w:date="2018-11-30T14:07:00Z">
        <w:r w:rsidRPr="00920004">
          <w:rPr>
            <w:rPrChange w:id="39408" w:author="phuong vu" w:date="2018-11-30T22:36:00Z">
              <w:rPr/>
            </w:rPrChange>
          </w:rPr>
          <w:t xml:space="preserve"> Bảng dữ liệu theo chi nhánh</w:t>
        </w:r>
        <w:bookmarkEnd w:id="39391"/>
      </w:ins>
    </w:p>
    <w:p w14:paraId="780147B8" w14:textId="77777777" w:rsidR="006871B5" w:rsidRPr="00920004" w:rsidRDefault="006871B5" w:rsidP="00E452E5">
      <w:pPr>
        <w:rPr>
          <w:ins w:id="39409" w:author="phuong vu" w:date="2018-11-30T14:07:00Z"/>
          <w:b/>
          <w:lang w:val="en-US"/>
          <w:rPrChange w:id="39410" w:author="phuong vu" w:date="2018-11-30T22:36:00Z">
            <w:rPr>
              <w:ins w:id="39411" w:author="phuong vu" w:date="2018-11-30T14:07:00Z"/>
              <w:lang w:val="en-US"/>
            </w:rPr>
          </w:rPrChange>
        </w:rPr>
        <w:pPrChange w:id="39412" w:author="phuong vu" w:date="2018-11-30T21:46:00Z">
          <w:pPr>
            <w:spacing w:line="276" w:lineRule="auto"/>
          </w:pPr>
        </w:pPrChange>
      </w:pPr>
      <w:ins w:id="39413" w:author="phuong vu" w:date="2018-11-30T14:07:00Z">
        <w:r w:rsidRPr="00920004">
          <w:rPr>
            <w:b/>
            <w:lang w:val="en-US"/>
            <w:rPrChange w:id="39414" w:author="phuong vu" w:date="2018-11-30T22:36:00Z">
              <w:rPr>
                <w:lang w:val="en-US"/>
              </w:rPr>
            </w:rPrChange>
          </w:rPr>
          <w:t>BẢNG RECEIPT</w:t>
        </w:r>
      </w:ins>
    </w:p>
    <w:tbl>
      <w:tblPr>
        <w:tblStyle w:val="TableGrid"/>
        <w:tblW w:w="8782" w:type="dxa"/>
        <w:tblInd w:w="-5" w:type="dxa"/>
        <w:tblLook w:val="04A0" w:firstRow="1" w:lastRow="0" w:firstColumn="1" w:lastColumn="0" w:noHBand="0" w:noVBand="1"/>
        <w:tblPrChange w:id="39415" w:author="phuong vu" w:date="2018-11-30T21:51:00Z">
          <w:tblPr>
            <w:tblStyle w:val="TableGrid"/>
            <w:tblW w:w="8730" w:type="dxa"/>
            <w:tblInd w:w="-5" w:type="dxa"/>
            <w:tblLook w:val="04A0" w:firstRow="1" w:lastRow="0" w:firstColumn="1" w:lastColumn="0" w:noHBand="0" w:noVBand="1"/>
          </w:tblPr>
        </w:tblPrChange>
      </w:tblPr>
      <w:tblGrid>
        <w:gridCol w:w="707"/>
        <w:gridCol w:w="1992"/>
        <w:gridCol w:w="1171"/>
        <w:gridCol w:w="900"/>
        <w:gridCol w:w="900"/>
        <w:gridCol w:w="900"/>
        <w:gridCol w:w="2212"/>
        <w:tblGridChange w:id="39416">
          <w:tblGrid>
            <w:gridCol w:w="708"/>
            <w:gridCol w:w="1993"/>
            <w:gridCol w:w="1300"/>
            <w:gridCol w:w="1054"/>
            <w:gridCol w:w="838"/>
            <w:gridCol w:w="962"/>
            <w:gridCol w:w="1875"/>
          </w:tblGrid>
        </w:tblGridChange>
      </w:tblGrid>
      <w:tr w:rsidR="006871B5" w:rsidRPr="00920004" w14:paraId="59990089" w14:textId="77777777" w:rsidTr="00E452E5">
        <w:trPr>
          <w:trHeight w:val="300"/>
          <w:ins w:id="39417" w:author="phuong vu" w:date="2018-11-30T14:07:00Z"/>
          <w:trPrChange w:id="39418" w:author="phuong vu" w:date="2018-11-30T21:51:00Z">
            <w:trPr>
              <w:trHeight w:val="300"/>
            </w:trPr>
          </w:trPrChange>
        </w:trPr>
        <w:tc>
          <w:tcPr>
            <w:tcW w:w="707" w:type="dxa"/>
            <w:noWrap/>
            <w:vAlign w:val="center"/>
            <w:hideMark/>
            <w:tcPrChange w:id="39419" w:author="phuong vu" w:date="2018-11-30T21:51:00Z">
              <w:tcPr>
                <w:tcW w:w="708" w:type="dxa"/>
                <w:noWrap/>
                <w:vAlign w:val="center"/>
                <w:hideMark/>
              </w:tcPr>
            </w:tcPrChange>
          </w:tcPr>
          <w:p w14:paraId="64295354" w14:textId="77777777" w:rsidR="006871B5" w:rsidRPr="00920004" w:rsidRDefault="006871B5" w:rsidP="00BD0851">
            <w:pPr>
              <w:spacing w:before="240" w:line="0" w:lineRule="atLeast"/>
              <w:jc w:val="center"/>
              <w:rPr>
                <w:ins w:id="39420" w:author="phuong vu" w:date="2018-11-30T14:07:00Z"/>
                <w:b/>
                <w:bCs/>
                <w:rPrChange w:id="39421" w:author="phuong vu" w:date="2018-11-30T22:36:00Z">
                  <w:rPr>
                    <w:ins w:id="39422" w:author="phuong vu" w:date="2018-11-30T14:07:00Z"/>
                    <w:b/>
                    <w:bCs/>
                  </w:rPr>
                </w:rPrChange>
              </w:rPr>
              <w:pPrChange w:id="39423" w:author="phuong vu" w:date="2018-11-30T14:16:00Z">
                <w:pPr>
                  <w:spacing w:line="276" w:lineRule="auto"/>
                  <w:jc w:val="center"/>
                </w:pPr>
              </w:pPrChange>
            </w:pPr>
            <w:ins w:id="39424" w:author="phuong vu" w:date="2018-11-30T14:07:00Z">
              <w:r w:rsidRPr="00920004">
                <w:rPr>
                  <w:b/>
                  <w:bCs/>
                  <w:lang w:val="da-DK"/>
                  <w:rPrChange w:id="39425" w:author="phuong vu" w:date="2018-11-30T22:36:00Z">
                    <w:rPr>
                      <w:b/>
                      <w:bCs/>
                      <w:lang w:val="da-DK"/>
                    </w:rPr>
                  </w:rPrChange>
                </w:rPr>
                <w:t>STT</w:t>
              </w:r>
            </w:ins>
          </w:p>
        </w:tc>
        <w:tc>
          <w:tcPr>
            <w:tcW w:w="1992" w:type="dxa"/>
            <w:noWrap/>
            <w:vAlign w:val="center"/>
            <w:hideMark/>
            <w:tcPrChange w:id="39426" w:author="phuong vu" w:date="2018-11-30T21:51:00Z">
              <w:tcPr>
                <w:tcW w:w="1993" w:type="dxa"/>
                <w:noWrap/>
                <w:vAlign w:val="center"/>
                <w:hideMark/>
              </w:tcPr>
            </w:tcPrChange>
          </w:tcPr>
          <w:p w14:paraId="206EB687" w14:textId="77777777" w:rsidR="006871B5" w:rsidRPr="00920004" w:rsidRDefault="006871B5" w:rsidP="00BD0851">
            <w:pPr>
              <w:spacing w:before="240" w:line="0" w:lineRule="atLeast"/>
              <w:jc w:val="center"/>
              <w:rPr>
                <w:ins w:id="39427" w:author="phuong vu" w:date="2018-11-30T14:07:00Z"/>
                <w:b/>
                <w:bCs/>
                <w:rPrChange w:id="39428" w:author="phuong vu" w:date="2018-11-30T22:36:00Z">
                  <w:rPr>
                    <w:ins w:id="39429" w:author="phuong vu" w:date="2018-11-30T14:07:00Z"/>
                    <w:b/>
                    <w:bCs/>
                  </w:rPr>
                </w:rPrChange>
              </w:rPr>
              <w:pPrChange w:id="39430" w:author="phuong vu" w:date="2018-11-30T14:16:00Z">
                <w:pPr>
                  <w:spacing w:line="276" w:lineRule="auto"/>
                  <w:jc w:val="center"/>
                </w:pPr>
              </w:pPrChange>
            </w:pPr>
            <w:ins w:id="39431" w:author="phuong vu" w:date="2018-11-30T14:07:00Z">
              <w:r w:rsidRPr="00920004">
                <w:rPr>
                  <w:b/>
                  <w:bCs/>
                  <w:lang w:val="da-DK"/>
                  <w:rPrChange w:id="39432" w:author="phuong vu" w:date="2018-11-30T22:36:00Z">
                    <w:rPr>
                      <w:b/>
                      <w:bCs/>
                      <w:lang w:val="da-DK"/>
                    </w:rPr>
                  </w:rPrChange>
                </w:rPr>
                <w:t>Tên trường</w:t>
              </w:r>
            </w:ins>
          </w:p>
        </w:tc>
        <w:tc>
          <w:tcPr>
            <w:tcW w:w="1171" w:type="dxa"/>
            <w:noWrap/>
            <w:vAlign w:val="center"/>
            <w:hideMark/>
            <w:tcPrChange w:id="39433" w:author="phuong vu" w:date="2018-11-30T21:51:00Z">
              <w:tcPr>
                <w:tcW w:w="1300" w:type="dxa"/>
                <w:noWrap/>
                <w:vAlign w:val="center"/>
                <w:hideMark/>
              </w:tcPr>
            </w:tcPrChange>
          </w:tcPr>
          <w:p w14:paraId="525D19EE" w14:textId="77777777" w:rsidR="006871B5" w:rsidRPr="00920004" w:rsidRDefault="006871B5" w:rsidP="00BD0851">
            <w:pPr>
              <w:spacing w:before="240" w:line="0" w:lineRule="atLeast"/>
              <w:jc w:val="center"/>
              <w:rPr>
                <w:ins w:id="39434" w:author="phuong vu" w:date="2018-11-30T14:07:00Z"/>
                <w:b/>
                <w:bCs/>
                <w:rPrChange w:id="39435" w:author="phuong vu" w:date="2018-11-30T22:36:00Z">
                  <w:rPr>
                    <w:ins w:id="39436" w:author="phuong vu" w:date="2018-11-30T14:07:00Z"/>
                    <w:b/>
                    <w:bCs/>
                  </w:rPr>
                </w:rPrChange>
              </w:rPr>
              <w:pPrChange w:id="39437" w:author="phuong vu" w:date="2018-11-30T14:16:00Z">
                <w:pPr>
                  <w:spacing w:line="276" w:lineRule="auto"/>
                  <w:jc w:val="center"/>
                </w:pPr>
              </w:pPrChange>
            </w:pPr>
            <w:ins w:id="39438" w:author="phuong vu" w:date="2018-11-30T14:07:00Z">
              <w:r w:rsidRPr="00920004">
                <w:rPr>
                  <w:b/>
                  <w:bCs/>
                  <w:lang w:val="da-DK"/>
                  <w:rPrChange w:id="39439" w:author="phuong vu" w:date="2018-11-30T22:36:00Z">
                    <w:rPr>
                      <w:b/>
                      <w:bCs/>
                      <w:lang w:val="da-DK"/>
                    </w:rPr>
                  </w:rPrChange>
                </w:rPr>
                <w:t>Kiểu</w:t>
              </w:r>
            </w:ins>
          </w:p>
        </w:tc>
        <w:tc>
          <w:tcPr>
            <w:tcW w:w="900" w:type="dxa"/>
            <w:noWrap/>
            <w:vAlign w:val="center"/>
            <w:hideMark/>
            <w:tcPrChange w:id="39440" w:author="phuong vu" w:date="2018-11-30T21:51:00Z">
              <w:tcPr>
                <w:tcW w:w="1054" w:type="dxa"/>
                <w:noWrap/>
                <w:vAlign w:val="center"/>
                <w:hideMark/>
              </w:tcPr>
            </w:tcPrChange>
          </w:tcPr>
          <w:p w14:paraId="58B8A4D6" w14:textId="77777777" w:rsidR="006871B5" w:rsidRPr="00920004" w:rsidRDefault="006871B5" w:rsidP="00BD0851">
            <w:pPr>
              <w:spacing w:before="240" w:line="0" w:lineRule="atLeast"/>
              <w:jc w:val="center"/>
              <w:rPr>
                <w:ins w:id="39441" w:author="phuong vu" w:date="2018-11-30T14:07:00Z"/>
                <w:b/>
                <w:bCs/>
                <w:rPrChange w:id="39442" w:author="phuong vu" w:date="2018-11-30T22:36:00Z">
                  <w:rPr>
                    <w:ins w:id="39443" w:author="phuong vu" w:date="2018-11-30T14:07:00Z"/>
                    <w:b/>
                    <w:bCs/>
                  </w:rPr>
                </w:rPrChange>
              </w:rPr>
              <w:pPrChange w:id="39444" w:author="phuong vu" w:date="2018-11-30T14:16:00Z">
                <w:pPr>
                  <w:spacing w:line="276" w:lineRule="auto"/>
                  <w:jc w:val="center"/>
                </w:pPr>
              </w:pPrChange>
            </w:pPr>
            <w:ins w:id="39445" w:author="phuong vu" w:date="2018-11-30T14:07:00Z">
              <w:r w:rsidRPr="00920004">
                <w:rPr>
                  <w:b/>
                  <w:bCs/>
                  <w:lang w:val="da-DK"/>
                  <w:rPrChange w:id="39446" w:author="phuong vu" w:date="2018-11-30T22:36:00Z">
                    <w:rPr>
                      <w:b/>
                      <w:bCs/>
                      <w:lang w:val="da-DK"/>
                    </w:rPr>
                  </w:rPrChange>
                </w:rPr>
                <w:t>Chấp nhận Null</w:t>
              </w:r>
            </w:ins>
          </w:p>
        </w:tc>
        <w:tc>
          <w:tcPr>
            <w:tcW w:w="900" w:type="dxa"/>
            <w:noWrap/>
            <w:vAlign w:val="center"/>
            <w:hideMark/>
            <w:tcPrChange w:id="39447" w:author="phuong vu" w:date="2018-11-30T21:51:00Z">
              <w:tcPr>
                <w:tcW w:w="838" w:type="dxa"/>
                <w:noWrap/>
                <w:vAlign w:val="center"/>
                <w:hideMark/>
              </w:tcPr>
            </w:tcPrChange>
          </w:tcPr>
          <w:p w14:paraId="3E989CBB" w14:textId="77777777" w:rsidR="006871B5" w:rsidRPr="00920004" w:rsidRDefault="006871B5" w:rsidP="00BD0851">
            <w:pPr>
              <w:spacing w:before="240" w:line="0" w:lineRule="atLeast"/>
              <w:jc w:val="center"/>
              <w:rPr>
                <w:ins w:id="39448" w:author="phuong vu" w:date="2018-11-30T14:07:00Z"/>
                <w:b/>
                <w:bCs/>
                <w:rPrChange w:id="39449" w:author="phuong vu" w:date="2018-11-30T22:36:00Z">
                  <w:rPr>
                    <w:ins w:id="39450" w:author="phuong vu" w:date="2018-11-30T14:07:00Z"/>
                    <w:b/>
                    <w:bCs/>
                  </w:rPr>
                </w:rPrChange>
              </w:rPr>
              <w:pPrChange w:id="39451" w:author="phuong vu" w:date="2018-11-30T14:16:00Z">
                <w:pPr>
                  <w:spacing w:line="276" w:lineRule="auto"/>
                  <w:jc w:val="center"/>
                </w:pPr>
              </w:pPrChange>
            </w:pPr>
            <w:ins w:id="39452" w:author="phuong vu" w:date="2018-11-30T14:07:00Z">
              <w:r w:rsidRPr="00920004">
                <w:rPr>
                  <w:b/>
                  <w:bCs/>
                  <w:lang w:val="da-DK"/>
                  <w:rPrChange w:id="39453" w:author="phuong vu" w:date="2018-11-30T22:36:00Z">
                    <w:rPr>
                      <w:b/>
                      <w:bCs/>
                      <w:lang w:val="da-DK"/>
                    </w:rPr>
                  </w:rPrChange>
                </w:rPr>
                <w:t>Khóa chính</w:t>
              </w:r>
            </w:ins>
          </w:p>
        </w:tc>
        <w:tc>
          <w:tcPr>
            <w:tcW w:w="900" w:type="dxa"/>
            <w:noWrap/>
            <w:vAlign w:val="center"/>
            <w:hideMark/>
            <w:tcPrChange w:id="39454" w:author="phuong vu" w:date="2018-11-30T21:51:00Z">
              <w:tcPr>
                <w:tcW w:w="962" w:type="dxa"/>
                <w:noWrap/>
                <w:vAlign w:val="center"/>
                <w:hideMark/>
              </w:tcPr>
            </w:tcPrChange>
          </w:tcPr>
          <w:p w14:paraId="7FC1767D" w14:textId="77777777" w:rsidR="006871B5" w:rsidRPr="00920004" w:rsidRDefault="006871B5" w:rsidP="00BD0851">
            <w:pPr>
              <w:spacing w:before="240" w:line="0" w:lineRule="atLeast"/>
              <w:jc w:val="center"/>
              <w:rPr>
                <w:ins w:id="39455" w:author="phuong vu" w:date="2018-11-30T14:07:00Z"/>
                <w:b/>
                <w:bCs/>
                <w:rPrChange w:id="39456" w:author="phuong vu" w:date="2018-11-30T22:36:00Z">
                  <w:rPr>
                    <w:ins w:id="39457" w:author="phuong vu" w:date="2018-11-30T14:07:00Z"/>
                    <w:b/>
                    <w:bCs/>
                  </w:rPr>
                </w:rPrChange>
              </w:rPr>
              <w:pPrChange w:id="39458" w:author="phuong vu" w:date="2018-11-30T14:16:00Z">
                <w:pPr>
                  <w:spacing w:line="276" w:lineRule="auto"/>
                  <w:jc w:val="center"/>
                </w:pPr>
              </w:pPrChange>
            </w:pPr>
            <w:ins w:id="39459" w:author="phuong vu" w:date="2018-11-30T14:07:00Z">
              <w:r w:rsidRPr="00920004">
                <w:rPr>
                  <w:b/>
                  <w:bCs/>
                  <w:lang w:val="da-DK"/>
                  <w:rPrChange w:id="39460" w:author="phuong vu" w:date="2018-11-30T22:36:00Z">
                    <w:rPr>
                      <w:b/>
                      <w:bCs/>
                      <w:lang w:val="da-DK"/>
                    </w:rPr>
                  </w:rPrChange>
                </w:rPr>
                <w:t>Khóa ngoại</w:t>
              </w:r>
            </w:ins>
          </w:p>
        </w:tc>
        <w:tc>
          <w:tcPr>
            <w:tcW w:w="2212" w:type="dxa"/>
            <w:noWrap/>
            <w:vAlign w:val="center"/>
            <w:hideMark/>
            <w:tcPrChange w:id="39461" w:author="phuong vu" w:date="2018-11-30T21:51:00Z">
              <w:tcPr>
                <w:tcW w:w="1875" w:type="dxa"/>
                <w:noWrap/>
                <w:vAlign w:val="center"/>
                <w:hideMark/>
              </w:tcPr>
            </w:tcPrChange>
          </w:tcPr>
          <w:p w14:paraId="3BEBA155" w14:textId="77777777" w:rsidR="006871B5" w:rsidRPr="00920004" w:rsidRDefault="006871B5" w:rsidP="00BD0851">
            <w:pPr>
              <w:spacing w:before="240" w:line="0" w:lineRule="atLeast"/>
              <w:jc w:val="center"/>
              <w:rPr>
                <w:ins w:id="39462" w:author="phuong vu" w:date="2018-11-30T14:07:00Z"/>
                <w:b/>
                <w:bCs/>
                <w:rPrChange w:id="39463" w:author="phuong vu" w:date="2018-11-30T22:36:00Z">
                  <w:rPr>
                    <w:ins w:id="39464" w:author="phuong vu" w:date="2018-11-30T14:07:00Z"/>
                    <w:b/>
                    <w:bCs/>
                  </w:rPr>
                </w:rPrChange>
              </w:rPr>
              <w:pPrChange w:id="39465" w:author="phuong vu" w:date="2018-11-30T14:16:00Z">
                <w:pPr>
                  <w:spacing w:line="276" w:lineRule="auto"/>
                  <w:jc w:val="center"/>
                </w:pPr>
              </w:pPrChange>
            </w:pPr>
            <w:ins w:id="39466" w:author="phuong vu" w:date="2018-11-30T14:07:00Z">
              <w:r w:rsidRPr="00920004">
                <w:rPr>
                  <w:b/>
                  <w:bCs/>
                  <w:lang w:val="da-DK"/>
                  <w:rPrChange w:id="39467" w:author="phuong vu" w:date="2018-11-30T22:36:00Z">
                    <w:rPr>
                      <w:b/>
                      <w:bCs/>
                      <w:lang w:val="da-DK"/>
                    </w:rPr>
                  </w:rPrChange>
                </w:rPr>
                <w:t>Mô tả</w:t>
              </w:r>
            </w:ins>
          </w:p>
        </w:tc>
      </w:tr>
      <w:tr w:rsidR="006871B5" w:rsidRPr="00920004" w14:paraId="36087EC5" w14:textId="77777777" w:rsidTr="00E452E5">
        <w:trPr>
          <w:trHeight w:val="300"/>
          <w:ins w:id="39468" w:author="phuong vu" w:date="2018-11-30T14:07:00Z"/>
          <w:trPrChange w:id="39469" w:author="phuong vu" w:date="2018-11-30T21:51:00Z">
            <w:trPr>
              <w:trHeight w:val="300"/>
            </w:trPr>
          </w:trPrChange>
        </w:trPr>
        <w:tc>
          <w:tcPr>
            <w:tcW w:w="707" w:type="dxa"/>
            <w:noWrap/>
            <w:vAlign w:val="center"/>
            <w:hideMark/>
            <w:tcPrChange w:id="39470" w:author="phuong vu" w:date="2018-11-30T21:51:00Z">
              <w:tcPr>
                <w:tcW w:w="708" w:type="dxa"/>
                <w:noWrap/>
                <w:vAlign w:val="center"/>
                <w:hideMark/>
              </w:tcPr>
            </w:tcPrChange>
          </w:tcPr>
          <w:p w14:paraId="5DB66C9F" w14:textId="77777777" w:rsidR="006871B5" w:rsidRPr="00920004" w:rsidRDefault="006871B5" w:rsidP="00BD0851">
            <w:pPr>
              <w:spacing w:before="240" w:line="0" w:lineRule="atLeast"/>
              <w:jc w:val="center"/>
              <w:rPr>
                <w:ins w:id="39471" w:author="phuong vu" w:date="2018-11-30T14:07:00Z"/>
                <w:rPrChange w:id="39472" w:author="phuong vu" w:date="2018-11-30T22:36:00Z">
                  <w:rPr>
                    <w:ins w:id="39473" w:author="phuong vu" w:date="2018-11-30T14:07:00Z"/>
                  </w:rPr>
                </w:rPrChange>
              </w:rPr>
              <w:pPrChange w:id="39474" w:author="phuong vu" w:date="2018-11-30T14:16:00Z">
                <w:pPr>
                  <w:spacing w:line="276" w:lineRule="auto"/>
                  <w:jc w:val="center"/>
                </w:pPr>
              </w:pPrChange>
            </w:pPr>
            <w:ins w:id="39475" w:author="phuong vu" w:date="2018-11-30T14:07:00Z">
              <w:r w:rsidRPr="00920004">
                <w:rPr>
                  <w:rPrChange w:id="39476" w:author="phuong vu" w:date="2018-11-30T22:36:00Z">
                    <w:rPr/>
                  </w:rPrChange>
                </w:rPr>
                <w:t>1</w:t>
              </w:r>
            </w:ins>
          </w:p>
        </w:tc>
        <w:tc>
          <w:tcPr>
            <w:tcW w:w="1992" w:type="dxa"/>
            <w:noWrap/>
            <w:hideMark/>
            <w:tcPrChange w:id="39477" w:author="phuong vu" w:date="2018-11-30T21:51:00Z">
              <w:tcPr>
                <w:tcW w:w="1993" w:type="dxa"/>
                <w:noWrap/>
                <w:hideMark/>
              </w:tcPr>
            </w:tcPrChange>
          </w:tcPr>
          <w:p w14:paraId="3A71FC55" w14:textId="77777777" w:rsidR="006871B5" w:rsidRPr="00920004" w:rsidRDefault="006871B5" w:rsidP="00E452E5">
            <w:pPr>
              <w:rPr>
                <w:ins w:id="39478" w:author="phuong vu" w:date="2018-11-30T14:07:00Z"/>
                <w:rPrChange w:id="39479" w:author="phuong vu" w:date="2018-11-30T22:36:00Z">
                  <w:rPr>
                    <w:ins w:id="39480" w:author="phuong vu" w:date="2018-11-30T14:07:00Z"/>
                  </w:rPr>
                </w:rPrChange>
              </w:rPr>
              <w:pPrChange w:id="39481" w:author="phuong vu" w:date="2018-11-30T21:46:00Z">
                <w:pPr>
                  <w:spacing w:line="276" w:lineRule="auto"/>
                </w:pPr>
              </w:pPrChange>
            </w:pPr>
            <w:ins w:id="39482" w:author="phuong vu" w:date="2018-11-30T14:07:00Z">
              <w:r w:rsidRPr="00920004">
                <w:rPr>
                  <w:rPrChange w:id="39483" w:author="phuong vu" w:date="2018-11-30T22:36:00Z">
                    <w:rPr/>
                  </w:rPrChange>
                </w:rPr>
                <w:t>id</w:t>
              </w:r>
            </w:ins>
          </w:p>
        </w:tc>
        <w:tc>
          <w:tcPr>
            <w:tcW w:w="1171" w:type="dxa"/>
            <w:noWrap/>
            <w:hideMark/>
            <w:tcPrChange w:id="39484" w:author="phuong vu" w:date="2018-11-30T21:51:00Z">
              <w:tcPr>
                <w:tcW w:w="1300" w:type="dxa"/>
                <w:noWrap/>
                <w:hideMark/>
              </w:tcPr>
            </w:tcPrChange>
          </w:tcPr>
          <w:p w14:paraId="41EA2A49" w14:textId="77777777" w:rsidR="006871B5" w:rsidRPr="00920004" w:rsidRDefault="006871B5" w:rsidP="00E452E5">
            <w:pPr>
              <w:rPr>
                <w:ins w:id="39485" w:author="phuong vu" w:date="2018-11-30T14:07:00Z"/>
                <w:rPrChange w:id="39486" w:author="phuong vu" w:date="2018-11-30T22:36:00Z">
                  <w:rPr>
                    <w:ins w:id="39487" w:author="phuong vu" w:date="2018-11-30T14:07:00Z"/>
                  </w:rPr>
                </w:rPrChange>
              </w:rPr>
              <w:pPrChange w:id="39488" w:author="phuong vu" w:date="2018-11-30T21:46:00Z">
                <w:pPr>
                  <w:spacing w:line="276" w:lineRule="auto"/>
                </w:pPr>
              </w:pPrChange>
            </w:pPr>
            <w:ins w:id="39489" w:author="phuong vu" w:date="2018-11-30T14:07:00Z">
              <w:r w:rsidRPr="00920004">
                <w:rPr>
                  <w:rPrChange w:id="39490" w:author="phuong vu" w:date="2018-11-30T22:36:00Z">
                    <w:rPr/>
                  </w:rPrChange>
                </w:rPr>
                <w:t>numeric</w:t>
              </w:r>
            </w:ins>
          </w:p>
        </w:tc>
        <w:tc>
          <w:tcPr>
            <w:tcW w:w="900" w:type="dxa"/>
            <w:noWrap/>
            <w:hideMark/>
            <w:tcPrChange w:id="39491" w:author="phuong vu" w:date="2018-11-30T21:51:00Z">
              <w:tcPr>
                <w:tcW w:w="1054" w:type="dxa"/>
                <w:noWrap/>
                <w:hideMark/>
              </w:tcPr>
            </w:tcPrChange>
          </w:tcPr>
          <w:p w14:paraId="4F651174" w14:textId="77777777" w:rsidR="006871B5" w:rsidRPr="00920004" w:rsidRDefault="006871B5" w:rsidP="00E452E5">
            <w:pPr>
              <w:jc w:val="center"/>
              <w:rPr>
                <w:ins w:id="39492" w:author="phuong vu" w:date="2018-11-30T14:07:00Z"/>
                <w:rPrChange w:id="39493" w:author="phuong vu" w:date="2018-11-30T22:36:00Z">
                  <w:rPr>
                    <w:ins w:id="39494" w:author="phuong vu" w:date="2018-11-30T14:07:00Z"/>
                  </w:rPr>
                </w:rPrChange>
              </w:rPr>
              <w:pPrChange w:id="39495" w:author="phuong vu" w:date="2018-11-30T21:46:00Z">
                <w:pPr>
                  <w:spacing w:line="276" w:lineRule="auto"/>
                  <w:jc w:val="center"/>
                </w:pPr>
              </w:pPrChange>
            </w:pPr>
          </w:p>
        </w:tc>
        <w:tc>
          <w:tcPr>
            <w:tcW w:w="900" w:type="dxa"/>
            <w:noWrap/>
            <w:hideMark/>
            <w:tcPrChange w:id="39496" w:author="phuong vu" w:date="2018-11-30T21:51:00Z">
              <w:tcPr>
                <w:tcW w:w="838" w:type="dxa"/>
                <w:noWrap/>
                <w:hideMark/>
              </w:tcPr>
            </w:tcPrChange>
          </w:tcPr>
          <w:p w14:paraId="735B6E4C" w14:textId="77777777" w:rsidR="006871B5" w:rsidRPr="00920004" w:rsidRDefault="006871B5" w:rsidP="00E452E5">
            <w:pPr>
              <w:jc w:val="center"/>
              <w:rPr>
                <w:ins w:id="39497" w:author="phuong vu" w:date="2018-11-30T14:07:00Z"/>
                <w:rPrChange w:id="39498" w:author="phuong vu" w:date="2018-11-30T22:36:00Z">
                  <w:rPr>
                    <w:ins w:id="39499" w:author="phuong vu" w:date="2018-11-30T14:07:00Z"/>
                  </w:rPr>
                </w:rPrChange>
              </w:rPr>
              <w:pPrChange w:id="39500" w:author="phuong vu" w:date="2018-11-30T21:46:00Z">
                <w:pPr>
                  <w:spacing w:line="276" w:lineRule="auto"/>
                  <w:jc w:val="center"/>
                </w:pPr>
              </w:pPrChange>
            </w:pPr>
            <w:ins w:id="39501" w:author="phuong vu" w:date="2018-11-30T14:07:00Z">
              <w:r w:rsidRPr="00920004">
                <w:rPr>
                  <w:rPrChange w:id="39502" w:author="phuong vu" w:date="2018-11-30T22:36:00Z">
                    <w:rPr/>
                  </w:rPrChange>
                </w:rPr>
                <w:t>X</w:t>
              </w:r>
            </w:ins>
          </w:p>
        </w:tc>
        <w:tc>
          <w:tcPr>
            <w:tcW w:w="900" w:type="dxa"/>
            <w:noWrap/>
            <w:hideMark/>
            <w:tcPrChange w:id="39503" w:author="phuong vu" w:date="2018-11-30T21:51:00Z">
              <w:tcPr>
                <w:tcW w:w="962" w:type="dxa"/>
                <w:noWrap/>
                <w:hideMark/>
              </w:tcPr>
            </w:tcPrChange>
          </w:tcPr>
          <w:p w14:paraId="15A34DAD" w14:textId="77777777" w:rsidR="006871B5" w:rsidRPr="00920004" w:rsidRDefault="006871B5" w:rsidP="00E452E5">
            <w:pPr>
              <w:jc w:val="center"/>
              <w:rPr>
                <w:ins w:id="39504" w:author="phuong vu" w:date="2018-11-30T14:07:00Z"/>
                <w:rPrChange w:id="39505" w:author="phuong vu" w:date="2018-11-30T22:36:00Z">
                  <w:rPr>
                    <w:ins w:id="39506" w:author="phuong vu" w:date="2018-11-30T14:07:00Z"/>
                  </w:rPr>
                </w:rPrChange>
              </w:rPr>
              <w:pPrChange w:id="39507" w:author="phuong vu" w:date="2018-11-30T21:46:00Z">
                <w:pPr>
                  <w:spacing w:line="276" w:lineRule="auto"/>
                  <w:jc w:val="center"/>
                </w:pPr>
              </w:pPrChange>
            </w:pPr>
          </w:p>
        </w:tc>
        <w:tc>
          <w:tcPr>
            <w:tcW w:w="2212" w:type="dxa"/>
            <w:noWrap/>
            <w:hideMark/>
            <w:tcPrChange w:id="39508" w:author="phuong vu" w:date="2018-11-30T21:51:00Z">
              <w:tcPr>
                <w:tcW w:w="1875" w:type="dxa"/>
                <w:noWrap/>
                <w:hideMark/>
              </w:tcPr>
            </w:tcPrChange>
          </w:tcPr>
          <w:p w14:paraId="34E7A743" w14:textId="77777777" w:rsidR="006871B5" w:rsidRPr="00920004" w:rsidRDefault="006871B5" w:rsidP="00E452E5">
            <w:pPr>
              <w:rPr>
                <w:ins w:id="39509" w:author="phuong vu" w:date="2018-11-30T14:07:00Z"/>
                <w:lang w:val="en-US"/>
                <w:rPrChange w:id="39510" w:author="phuong vu" w:date="2018-11-30T22:36:00Z">
                  <w:rPr>
                    <w:ins w:id="39511" w:author="phuong vu" w:date="2018-11-30T14:07:00Z"/>
                    <w:lang w:val="en-US"/>
                  </w:rPr>
                </w:rPrChange>
              </w:rPr>
              <w:pPrChange w:id="39512" w:author="phuong vu" w:date="2018-11-30T21:46:00Z">
                <w:pPr>
                  <w:spacing w:line="276" w:lineRule="auto"/>
                </w:pPr>
              </w:pPrChange>
            </w:pPr>
            <w:ins w:id="39513" w:author="phuong vu" w:date="2018-11-30T14:07:00Z">
              <w:r w:rsidRPr="00920004">
                <w:rPr>
                  <w:rPrChange w:id="39514" w:author="phuong vu" w:date="2018-11-30T22:36:00Z">
                    <w:rPr/>
                  </w:rPrChange>
                </w:rPr>
                <w:t xml:space="preserve">ID </w:t>
              </w:r>
              <w:r w:rsidRPr="00920004">
                <w:rPr>
                  <w:lang w:val="en-US"/>
                  <w:rPrChange w:id="39515" w:author="phuong vu" w:date="2018-11-30T22:36:00Z">
                    <w:rPr>
                      <w:lang w:val="en-US"/>
                    </w:rPr>
                  </w:rPrChange>
                </w:rPr>
                <w:t>biên nhận</w:t>
              </w:r>
            </w:ins>
          </w:p>
        </w:tc>
      </w:tr>
      <w:tr w:rsidR="006871B5" w:rsidRPr="00920004" w14:paraId="3E7AB804" w14:textId="77777777" w:rsidTr="00E452E5">
        <w:trPr>
          <w:trHeight w:val="300"/>
          <w:ins w:id="39516" w:author="phuong vu" w:date="2018-11-30T14:07:00Z"/>
          <w:trPrChange w:id="39517" w:author="phuong vu" w:date="2018-11-30T21:51:00Z">
            <w:trPr>
              <w:trHeight w:val="300"/>
            </w:trPr>
          </w:trPrChange>
        </w:trPr>
        <w:tc>
          <w:tcPr>
            <w:tcW w:w="707" w:type="dxa"/>
            <w:noWrap/>
            <w:vAlign w:val="center"/>
            <w:hideMark/>
            <w:tcPrChange w:id="39518" w:author="phuong vu" w:date="2018-11-30T21:51:00Z">
              <w:tcPr>
                <w:tcW w:w="708" w:type="dxa"/>
                <w:noWrap/>
                <w:vAlign w:val="center"/>
                <w:hideMark/>
              </w:tcPr>
            </w:tcPrChange>
          </w:tcPr>
          <w:p w14:paraId="7EF425B4" w14:textId="77777777" w:rsidR="006871B5" w:rsidRPr="00920004" w:rsidRDefault="006871B5" w:rsidP="00BD0851">
            <w:pPr>
              <w:spacing w:before="240" w:line="0" w:lineRule="atLeast"/>
              <w:jc w:val="center"/>
              <w:rPr>
                <w:ins w:id="39519" w:author="phuong vu" w:date="2018-11-30T14:07:00Z"/>
                <w:rPrChange w:id="39520" w:author="phuong vu" w:date="2018-11-30T22:36:00Z">
                  <w:rPr>
                    <w:ins w:id="39521" w:author="phuong vu" w:date="2018-11-30T14:07:00Z"/>
                  </w:rPr>
                </w:rPrChange>
              </w:rPr>
              <w:pPrChange w:id="39522" w:author="phuong vu" w:date="2018-11-30T14:16:00Z">
                <w:pPr>
                  <w:spacing w:line="276" w:lineRule="auto"/>
                  <w:jc w:val="center"/>
                </w:pPr>
              </w:pPrChange>
            </w:pPr>
            <w:ins w:id="39523" w:author="phuong vu" w:date="2018-11-30T14:07:00Z">
              <w:r w:rsidRPr="00920004">
                <w:rPr>
                  <w:rPrChange w:id="39524" w:author="phuong vu" w:date="2018-11-30T22:36:00Z">
                    <w:rPr/>
                  </w:rPrChange>
                </w:rPr>
                <w:t>2</w:t>
              </w:r>
            </w:ins>
          </w:p>
        </w:tc>
        <w:tc>
          <w:tcPr>
            <w:tcW w:w="1992" w:type="dxa"/>
            <w:noWrap/>
            <w:hideMark/>
            <w:tcPrChange w:id="39525" w:author="phuong vu" w:date="2018-11-30T21:51:00Z">
              <w:tcPr>
                <w:tcW w:w="1993" w:type="dxa"/>
                <w:noWrap/>
                <w:hideMark/>
              </w:tcPr>
            </w:tcPrChange>
          </w:tcPr>
          <w:p w14:paraId="775757EF" w14:textId="77777777" w:rsidR="006871B5" w:rsidRPr="00920004" w:rsidRDefault="006871B5" w:rsidP="00E452E5">
            <w:pPr>
              <w:rPr>
                <w:ins w:id="39526" w:author="phuong vu" w:date="2018-11-30T14:07:00Z"/>
                <w:rPrChange w:id="39527" w:author="phuong vu" w:date="2018-11-30T22:36:00Z">
                  <w:rPr>
                    <w:ins w:id="39528" w:author="phuong vu" w:date="2018-11-30T14:07:00Z"/>
                  </w:rPr>
                </w:rPrChange>
              </w:rPr>
              <w:pPrChange w:id="39529" w:author="phuong vu" w:date="2018-11-30T21:46:00Z">
                <w:pPr>
                  <w:spacing w:line="276" w:lineRule="auto"/>
                </w:pPr>
              </w:pPrChange>
            </w:pPr>
            <w:ins w:id="39530" w:author="phuong vu" w:date="2018-11-30T14:07:00Z">
              <w:r w:rsidRPr="00920004">
                <w:rPr>
                  <w:lang w:val="en-US"/>
                  <w:rPrChange w:id="39531" w:author="phuong vu" w:date="2018-11-30T22:36:00Z">
                    <w:rPr>
                      <w:lang w:val="en-US"/>
                    </w:rPr>
                  </w:rPrChange>
                </w:rPr>
                <w:t>order</w:t>
              </w:r>
              <w:r w:rsidRPr="00920004">
                <w:rPr>
                  <w:rPrChange w:id="39532" w:author="phuong vu" w:date="2018-11-30T22:36:00Z">
                    <w:rPr/>
                  </w:rPrChange>
                </w:rPr>
                <w:t>_id</w:t>
              </w:r>
            </w:ins>
          </w:p>
        </w:tc>
        <w:tc>
          <w:tcPr>
            <w:tcW w:w="1171" w:type="dxa"/>
            <w:noWrap/>
            <w:hideMark/>
            <w:tcPrChange w:id="39533" w:author="phuong vu" w:date="2018-11-30T21:51:00Z">
              <w:tcPr>
                <w:tcW w:w="1300" w:type="dxa"/>
                <w:noWrap/>
                <w:hideMark/>
              </w:tcPr>
            </w:tcPrChange>
          </w:tcPr>
          <w:p w14:paraId="6CD55B3D" w14:textId="77777777" w:rsidR="006871B5" w:rsidRPr="00920004" w:rsidRDefault="006871B5" w:rsidP="00E452E5">
            <w:pPr>
              <w:rPr>
                <w:ins w:id="39534" w:author="phuong vu" w:date="2018-11-30T14:07:00Z"/>
                <w:rPrChange w:id="39535" w:author="phuong vu" w:date="2018-11-30T22:36:00Z">
                  <w:rPr>
                    <w:ins w:id="39536" w:author="phuong vu" w:date="2018-11-30T14:07:00Z"/>
                  </w:rPr>
                </w:rPrChange>
              </w:rPr>
              <w:pPrChange w:id="39537" w:author="phuong vu" w:date="2018-11-30T21:46:00Z">
                <w:pPr>
                  <w:spacing w:line="276" w:lineRule="auto"/>
                </w:pPr>
              </w:pPrChange>
            </w:pPr>
            <w:ins w:id="39538" w:author="phuong vu" w:date="2018-11-30T14:07:00Z">
              <w:r w:rsidRPr="00920004">
                <w:rPr>
                  <w:rPrChange w:id="39539" w:author="phuong vu" w:date="2018-11-30T22:36:00Z">
                    <w:rPr/>
                  </w:rPrChange>
                </w:rPr>
                <w:t>numeric</w:t>
              </w:r>
            </w:ins>
          </w:p>
        </w:tc>
        <w:tc>
          <w:tcPr>
            <w:tcW w:w="900" w:type="dxa"/>
            <w:noWrap/>
            <w:hideMark/>
            <w:tcPrChange w:id="39540" w:author="phuong vu" w:date="2018-11-30T21:51:00Z">
              <w:tcPr>
                <w:tcW w:w="1054" w:type="dxa"/>
                <w:noWrap/>
                <w:hideMark/>
              </w:tcPr>
            </w:tcPrChange>
          </w:tcPr>
          <w:p w14:paraId="501A3742" w14:textId="77777777" w:rsidR="006871B5" w:rsidRPr="00920004" w:rsidRDefault="006871B5" w:rsidP="00E452E5">
            <w:pPr>
              <w:jc w:val="center"/>
              <w:rPr>
                <w:ins w:id="39541" w:author="phuong vu" w:date="2018-11-30T14:07:00Z"/>
                <w:rPrChange w:id="39542" w:author="phuong vu" w:date="2018-11-30T22:36:00Z">
                  <w:rPr>
                    <w:ins w:id="39543" w:author="phuong vu" w:date="2018-11-30T14:07:00Z"/>
                  </w:rPr>
                </w:rPrChange>
              </w:rPr>
              <w:pPrChange w:id="39544" w:author="phuong vu" w:date="2018-11-30T21:46:00Z">
                <w:pPr>
                  <w:spacing w:line="276" w:lineRule="auto"/>
                  <w:jc w:val="center"/>
                </w:pPr>
              </w:pPrChange>
            </w:pPr>
          </w:p>
        </w:tc>
        <w:tc>
          <w:tcPr>
            <w:tcW w:w="900" w:type="dxa"/>
            <w:noWrap/>
            <w:hideMark/>
            <w:tcPrChange w:id="39545" w:author="phuong vu" w:date="2018-11-30T21:51:00Z">
              <w:tcPr>
                <w:tcW w:w="838" w:type="dxa"/>
                <w:noWrap/>
                <w:hideMark/>
              </w:tcPr>
            </w:tcPrChange>
          </w:tcPr>
          <w:p w14:paraId="18C6C1CF" w14:textId="77777777" w:rsidR="006871B5" w:rsidRPr="00920004" w:rsidRDefault="006871B5" w:rsidP="00E452E5">
            <w:pPr>
              <w:jc w:val="center"/>
              <w:rPr>
                <w:ins w:id="39546" w:author="phuong vu" w:date="2018-11-30T14:07:00Z"/>
                <w:rPrChange w:id="39547" w:author="phuong vu" w:date="2018-11-30T22:36:00Z">
                  <w:rPr>
                    <w:ins w:id="39548" w:author="phuong vu" w:date="2018-11-30T14:07:00Z"/>
                  </w:rPr>
                </w:rPrChange>
              </w:rPr>
              <w:pPrChange w:id="39549" w:author="phuong vu" w:date="2018-11-30T21:46:00Z">
                <w:pPr>
                  <w:spacing w:line="276" w:lineRule="auto"/>
                  <w:jc w:val="center"/>
                </w:pPr>
              </w:pPrChange>
            </w:pPr>
          </w:p>
        </w:tc>
        <w:tc>
          <w:tcPr>
            <w:tcW w:w="900" w:type="dxa"/>
            <w:noWrap/>
            <w:hideMark/>
            <w:tcPrChange w:id="39550" w:author="phuong vu" w:date="2018-11-30T21:51:00Z">
              <w:tcPr>
                <w:tcW w:w="962" w:type="dxa"/>
                <w:noWrap/>
                <w:hideMark/>
              </w:tcPr>
            </w:tcPrChange>
          </w:tcPr>
          <w:p w14:paraId="1C05EC15" w14:textId="77777777" w:rsidR="006871B5" w:rsidRPr="00920004" w:rsidRDefault="006871B5" w:rsidP="00E452E5">
            <w:pPr>
              <w:jc w:val="center"/>
              <w:rPr>
                <w:ins w:id="39551" w:author="phuong vu" w:date="2018-11-30T14:07:00Z"/>
                <w:rPrChange w:id="39552" w:author="phuong vu" w:date="2018-11-30T22:36:00Z">
                  <w:rPr>
                    <w:ins w:id="39553" w:author="phuong vu" w:date="2018-11-30T14:07:00Z"/>
                  </w:rPr>
                </w:rPrChange>
              </w:rPr>
              <w:pPrChange w:id="39554" w:author="phuong vu" w:date="2018-11-30T21:46:00Z">
                <w:pPr>
                  <w:spacing w:line="276" w:lineRule="auto"/>
                  <w:jc w:val="center"/>
                </w:pPr>
              </w:pPrChange>
            </w:pPr>
            <w:ins w:id="39555" w:author="phuong vu" w:date="2018-11-30T14:07:00Z">
              <w:r w:rsidRPr="00920004">
                <w:rPr>
                  <w:rPrChange w:id="39556" w:author="phuong vu" w:date="2018-11-30T22:36:00Z">
                    <w:rPr/>
                  </w:rPrChange>
                </w:rPr>
                <w:t>X</w:t>
              </w:r>
            </w:ins>
          </w:p>
        </w:tc>
        <w:tc>
          <w:tcPr>
            <w:tcW w:w="2212" w:type="dxa"/>
            <w:noWrap/>
            <w:hideMark/>
            <w:tcPrChange w:id="39557" w:author="phuong vu" w:date="2018-11-30T21:51:00Z">
              <w:tcPr>
                <w:tcW w:w="1875" w:type="dxa"/>
                <w:noWrap/>
                <w:hideMark/>
              </w:tcPr>
            </w:tcPrChange>
          </w:tcPr>
          <w:p w14:paraId="2A3E98DA" w14:textId="77777777" w:rsidR="006871B5" w:rsidRPr="00920004" w:rsidRDefault="006871B5" w:rsidP="00E452E5">
            <w:pPr>
              <w:rPr>
                <w:ins w:id="39558" w:author="phuong vu" w:date="2018-11-30T14:07:00Z"/>
                <w:lang w:val="en-US"/>
                <w:rPrChange w:id="39559" w:author="phuong vu" w:date="2018-11-30T22:36:00Z">
                  <w:rPr>
                    <w:ins w:id="39560" w:author="phuong vu" w:date="2018-11-30T14:07:00Z"/>
                    <w:lang w:val="en-US"/>
                  </w:rPr>
                </w:rPrChange>
              </w:rPr>
              <w:pPrChange w:id="39561" w:author="phuong vu" w:date="2018-11-30T21:46:00Z">
                <w:pPr>
                  <w:spacing w:line="276" w:lineRule="auto"/>
                </w:pPr>
              </w:pPrChange>
            </w:pPr>
            <w:ins w:id="39562" w:author="phuong vu" w:date="2018-11-30T14:07:00Z">
              <w:r w:rsidRPr="00920004">
                <w:rPr>
                  <w:lang w:val="en-US"/>
                  <w:rPrChange w:id="39563" w:author="phuong vu" w:date="2018-11-30T22:36:00Z">
                    <w:rPr>
                      <w:lang w:val="en-US"/>
                    </w:rPr>
                  </w:rPrChange>
                </w:rPr>
                <w:t>ID đơn hàng</w:t>
              </w:r>
            </w:ins>
          </w:p>
        </w:tc>
      </w:tr>
      <w:tr w:rsidR="006871B5" w:rsidRPr="00920004" w14:paraId="378C1AA1" w14:textId="77777777" w:rsidTr="00E452E5">
        <w:trPr>
          <w:trHeight w:val="300"/>
          <w:ins w:id="39564" w:author="phuong vu" w:date="2018-11-30T14:07:00Z"/>
          <w:trPrChange w:id="39565" w:author="phuong vu" w:date="2018-11-30T21:51:00Z">
            <w:trPr>
              <w:trHeight w:val="300"/>
            </w:trPr>
          </w:trPrChange>
        </w:trPr>
        <w:tc>
          <w:tcPr>
            <w:tcW w:w="707" w:type="dxa"/>
            <w:noWrap/>
            <w:vAlign w:val="center"/>
            <w:tcPrChange w:id="39566" w:author="phuong vu" w:date="2018-11-30T21:51:00Z">
              <w:tcPr>
                <w:tcW w:w="708" w:type="dxa"/>
                <w:noWrap/>
                <w:vAlign w:val="center"/>
              </w:tcPr>
            </w:tcPrChange>
          </w:tcPr>
          <w:p w14:paraId="04F23C9C" w14:textId="77777777" w:rsidR="006871B5" w:rsidRPr="00920004" w:rsidRDefault="006871B5" w:rsidP="00BD0851">
            <w:pPr>
              <w:spacing w:before="240" w:line="0" w:lineRule="atLeast"/>
              <w:jc w:val="center"/>
              <w:rPr>
                <w:ins w:id="39567" w:author="phuong vu" w:date="2018-11-30T14:07:00Z"/>
                <w:lang w:val="en-US"/>
                <w:rPrChange w:id="39568" w:author="phuong vu" w:date="2018-11-30T22:36:00Z">
                  <w:rPr>
                    <w:ins w:id="39569" w:author="phuong vu" w:date="2018-11-30T14:07:00Z"/>
                    <w:lang w:val="en-US"/>
                  </w:rPr>
                </w:rPrChange>
              </w:rPr>
              <w:pPrChange w:id="39570" w:author="phuong vu" w:date="2018-11-30T14:16:00Z">
                <w:pPr>
                  <w:spacing w:line="276" w:lineRule="auto"/>
                  <w:jc w:val="center"/>
                </w:pPr>
              </w:pPrChange>
            </w:pPr>
            <w:ins w:id="39571" w:author="phuong vu" w:date="2018-11-30T14:07:00Z">
              <w:r w:rsidRPr="00920004">
                <w:rPr>
                  <w:lang w:val="en-US"/>
                  <w:rPrChange w:id="39572" w:author="phuong vu" w:date="2018-11-30T22:36:00Z">
                    <w:rPr>
                      <w:lang w:val="en-US"/>
                    </w:rPr>
                  </w:rPrChange>
                </w:rPr>
                <w:t>3</w:t>
              </w:r>
            </w:ins>
          </w:p>
        </w:tc>
        <w:tc>
          <w:tcPr>
            <w:tcW w:w="1992" w:type="dxa"/>
            <w:noWrap/>
            <w:tcPrChange w:id="39573" w:author="phuong vu" w:date="2018-11-30T21:51:00Z">
              <w:tcPr>
                <w:tcW w:w="1993" w:type="dxa"/>
                <w:noWrap/>
              </w:tcPr>
            </w:tcPrChange>
          </w:tcPr>
          <w:p w14:paraId="5C0BE744" w14:textId="77777777" w:rsidR="006871B5" w:rsidRPr="00920004" w:rsidRDefault="006871B5" w:rsidP="00E452E5">
            <w:pPr>
              <w:rPr>
                <w:ins w:id="39574" w:author="phuong vu" w:date="2018-11-30T14:07:00Z"/>
                <w:lang w:val="en-US"/>
                <w:rPrChange w:id="39575" w:author="phuong vu" w:date="2018-11-30T22:36:00Z">
                  <w:rPr>
                    <w:ins w:id="39576" w:author="phuong vu" w:date="2018-11-30T14:07:00Z"/>
                    <w:lang w:val="en-US"/>
                  </w:rPr>
                </w:rPrChange>
              </w:rPr>
              <w:pPrChange w:id="39577" w:author="phuong vu" w:date="2018-11-30T21:46:00Z">
                <w:pPr>
                  <w:spacing w:line="276" w:lineRule="auto"/>
                </w:pPr>
              </w:pPrChange>
            </w:pPr>
            <w:ins w:id="39578" w:author="phuong vu" w:date="2018-11-30T14:07:00Z">
              <w:r w:rsidRPr="00920004">
                <w:rPr>
                  <w:lang w:val="en-US"/>
                  <w:rPrChange w:id="39579" w:author="phuong vu" w:date="2018-11-30T22:36:00Z">
                    <w:rPr>
                      <w:lang w:val="en-US"/>
                    </w:rPr>
                  </w:rPrChange>
                </w:rPr>
                <w:t>pick_up_date</w:t>
              </w:r>
            </w:ins>
          </w:p>
        </w:tc>
        <w:tc>
          <w:tcPr>
            <w:tcW w:w="1171" w:type="dxa"/>
            <w:noWrap/>
            <w:tcPrChange w:id="39580" w:author="phuong vu" w:date="2018-11-30T21:51:00Z">
              <w:tcPr>
                <w:tcW w:w="1300" w:type="dxa"/>
                <w:noWrap/>
              </w:tcPr>
            </w:tcPrChange>
          </w:tcPr>
          <w:p w14:paraId="4FB3F731" w14:textId="77777777" w:rsidR="006871B5" w:rsidRPr="00920004" w:rsidRDefault="006871B5" w:rsidP="00E452E5">
            <w:pPr>
              <w:rPr>
                <w:ins w:id="39581" w:author="phuong vu" w:date="2018-11-30T14:07:00Z"/>
                <w:lang w:val="en-US"/>
                <w:rPrChange w:id="39582" w:author="phuong vu" w:date="2018-11-30T22:36:00Z">
                  <w:rPr>
                    <w:ins w:id="39583" w:author="phuong vu" w:date="2018-11-30T14:07:00Z"/>
                    <w:lang w:val="en-US"/>
                  </w:rPr>
                </w:rPrChange>
              </w:rPr>
              <w:pPrChange w:id="39584" w:author="phuong vu" w:date="2018-11-30T21:46:00Z">
                <w:pPr>
                  <w:spacing w:line="276" w:lineRule="auto"/>
                </w:pPr>
              </w:pPrChange>
            </w:pPr>
            <w:ins w:id="39585" w:author="phuong vu" w:date="2018-11-30T14:07:00Z">
              <w:r w:rsidRPr="00920004">
                <w:rPr>
                  <w:lang w:val="en-US"/>
                  <w:rPrChange w:id="39586" w:author="phuong vu" w:date="2018-11-30T22:36:00Z">
                    <w:rPr>
                      <w:lang w:val="en-US"/>
                    </w:rPr>
                  </w:rPrChange>
                </w:rPr>
                <w:t>date</w:t>
              </w:r>
            </w:ins>
          </w:p>
        </w:tc>
        <w:tc>
          <w:tcPr>
            <w:tcW w:w="900" w:type="dxa"/>
            <w:noWrap/>
            <w:tcPrChange w:id="39587" w:author="phuong vu" w:date="2018-11-30T21:51:00Z">
              <w:tcPr>
                <w:tcW w:w="1054" w:type="dxa"/>
                <w:noWrap/>
              </w:tcPr>
            </w:tcPrChange>
          </w:tcPr>
          <w:p w14:paraId="461EE453" w14:textId="77777777" w:rsidR="006871B5" w:rsidRPr="00920004" w:rsidRDefault="006871B5" w:rsidP="00E452E5">
            <w:pPr>
              <w:jc w:val="center"/>
              <w:rPr>
                <w:ins w:id="39588" w:author="phuong vu" w:date="2018-11-30T14:07:00Z"/>
                <w:lang w:val="en-US"/>
                <w:rPrChange w:id="39589" w:author="phuong vu" w:date="2018-11-30T22:36:00Z">
                  <w:rPr>
                    <w:ins w:id="39590" w:author="phuong vu" w:date="2018-11-30T14:07:00Z"/>
                    <w:lang w:val="en-US"/>
                  </w:rPr>
                </w:rPrChange>
              </w:rPr>
              <w:pPrChange w:id="39591" w:author="phuong vu" w:date="2018-11-30T21:46:00Z">
                <w:pPr>
                  <w:spacing w:line="276" w:lineRule="auto"/>
                  <w:jc w:val="center"/>
                </w:pPr>
              </w:pPrChange>
            </w:pPr>
            <w:ins w:id="39592" w:author="phuong vu" w:date="2018-11-30T14:07:00Z">
              <w:r w:rsidRPr="00920004">
                <w:rPr>
                  <w:lang w:val="en-US"/>
                  <w:rPrChange w:id="39593" w:author="phuong vu" w:date="2018-11-30T22:36:00Z">
                    <w:rPr>
                      <w:lang w:val="en-US"/>
                    </w:rPr>
                  </w:rPrChange>
                </w:rPr>
                <w:t>X</w:t>
              </w:r>
            </w:ins>
          </w:p>
        </w:tc>
        <w:tc>
          <w:tcPr>
            <w:tcW w:w="900" w:type="dxa"/>
            <w:noWrap/>
            <w:tcPrChange w:id="39594" w:author="phuong vu" w:date="2018-11-30T21:51:00Z">
              <w:tcPr>
                <w:tcW w:w="838" w:type="dxa"/>
                <w:noWrap/>
              </w:tcPr>
            </w:tcPrChange>
          </w:tcPr>
          <w:p w14:paraId="2A2A0F9B" w14:textId="77777777" w:rsidR="006871B5" w:rsidRPr="00920004" w:rsidRDefault="006871B5" w:rsidP="00E452E5">
            <w:pPr>
              <w:jc w:val="center"/>
              <w:rPr>
                <w:ins w:id="39595" w:author="phuong vu" w:date="2018-11-30T14:07:00Z"/>
                <w:rPrChange w:id="39596" w:author="phuong vu" w:date="2018-11-30T22:36:00Z">
                  <w:rPr>
                    <w:ins w:id="39597" w:author="phuong vu" w:date="2018-11-30T14:07:00Z"/>
                  </w:rPr>
                </w:rPrChange>
              </w:rPr>
              <w:pPrChange w:id="39598" w:author="phuong vu" w:date="2018-11-30T21:46:00Z">
                <w:pPr>
                  <w:spacing w:line="276" w:lineRule="auto"/>
                  <w:jc w:val="center"/>
                </w:pPr>
              </w:pPrChange>
            </w:pPr>
          </w:p>
        </w:tc>
        <w:tc>
          <w:tcPr>
            <w:tcW w:w="900" w:type="dxa"/>
            <w:noWrap/>
            <w:tcPrChange w:id="39599" w:author="phuong vu" w:date="2018-11-30T21:51:00Z">
              <w:tcPr>
                <w:tcW w:w="962" w:type="dxa"/>
                <w:noWrap/>
              </w:tcPr>
            </w:tcPrChange>
          </w:tcPr>
          <w:p w14:paraId="2AA583C7" w14:textId="77777777" w:rsidR="006871B5" w:rsidRPr="00920004" w:rsidRDefault="006871B5" w:rsidP="00E452E5">
            <w:pPr>
              <w:jc w:val="center"/>
              <w:rPr>
                <w:ins w:id="39600" w:author="phuong vu" w:date="2018-11-30T14:07:00Z"/>
                <w:rPrChange w:id="39601" w:author="phuong vu" w:date="2018-11-30T22:36:00Z">
                  <w:rPr>
                    <w:ins w:id="39602" w:author="phuong vu" w:date="2018-11-30T14:07:00Z"/>
                  </w:rPr>
                </w:rPrChange>
              </w:rPr>
              <w:pPrChange w:id="39603" w:author="phuong vu" w:date="2018-11-30T21:46:00Z">
                <w:pPr>
                  <w:spacing w:line="276" w:lineRule="auto"/>
                  <w:jc w:val="center"/>
                </w:pPr>
              </w:pPrChange>
            </w:pPr>
          </w:p>
        </w:tc>
        <w:tc>
          <w:tcPr>
            <w:tcW w:w="2212" w:type="dxa"/>
            <w:noWrap/>
            <w:tcPrChange w:id="39604" w:author="phuong vu" w:date="2018-11-30T21:51:00Z">
              <w:tcPr>
                <w:tcW w:w="1875" w:type="dxa"/>
                <w:noWrap/>
              </w:tcPr>
            </w:tcPrChange>
          </w:tcPr>
          <w:p w14:paraId="2ABD344C" w14:textId="77777777" w:rsidR="006871B5" w:rsidRPr="00920004" w:rsidRDefault="006871B5" w:rsidP="00E452E5">
            <w:pPr>
              <w:rPr>
                <w:ins w:id="39605" w:author="phuong vu" w:date="2018-11-30T14:07:00Z"/>
                <w:lang w:val="en-US"/>
                <w:rPrChange w:id="39606" w:author="phuong vu" w:date="2018-11-30T22:36:00Z">
                  <w:rPr>
                    <w:ins w:id="39607" w:author="phuong vu" w:date="2018-11-30T14:07:00Z"/>
                    <w:lang w:val="en-US"/>
                  </w:rPr>
                </w:rPrChange>
              </w:rPr>
              <w:pPrChange w:id="39608" w:author="phuong vu" w:date="2018-11-30T21:46:00Z">
                <w:pPr>
                  <w:spacing w:line="276" w:lineRule="auto"/>
                </w:pPr>
              </w:pPrChange>
            </w:pPr>
            <w:ins w:id="39609" w:author="phuong vu" w:date="2018-11-30T14:07:00Z">
              <w:r w:rsidRPr="00920004">
                <w:rPr>
                  <w:lang w:val="en-US"/>
                  <w:rPrChange w:id="39610" w:author="phuong vu" w:date="2018-11-30T22:36:00Z">
                    <w:rPr>
                      <w:lang w:val="en-US"/>
                    </w:rPr>
                  </w:rPrChange>
                </w:rPr>
                <w:t>Ngày nhận quần áo</w:t>
              </w:r>
            </w:ins>
          </w:p>
        </w:tc>
      </w:tr>
      <w:tr w:rsidR="006871B5" w:rsidRPr="00920004" w14:paraId="7E5A2625" w14:textId="77777777" w:rsidTr="00E452E5">
        <w:trPr>
          <w:trHeight w:val="300"/>
          <w:ins w:id="39611" w:author="phuong vu" w:date="2018-11-30T14:07:00Z"/>
          <w:trPrChange w:id="39612" w:author="phuong vu" w:date="2018-11-30T21:51:00Z">
            <w:trPr>
              <w:trHeight w:val="300"/>
            </w:trPr>
          </w:trPrChange>
        </w:trPr>
        <w:tc>
          <w:tcPr>
            <w:tcW w:w="707" w:type="dxa"/>
            <w:noWrap/>
            <w:vAlign w:val="center"/>
            <w:tcPrChange w:id="39613" w:author="phuong vu" w:date="2018-11-30T21:51:00Z">
              <w:tcPr>
                <w:tcW w:w="708" w:type="dxa"/>
                <w:noWrap/>
                <w:vAlign w:val="center"/>
              </w:tcPr>
            </w:tcPrChange>
          </w:tcPr>
          <w:p w14:paraId="14E67639" w14:textId="77777777" w:rsidR="006871B5" w:rsidRPr="00920004" w:rsidRDefault="006871B5" w:rsidP="00BD0851">
            <w:pPr>
              <w:spacing w:before="240" w:line="0" w:lineRule="atLeast"/>
              <w:jc w:val="center"/>
              <w:rPr>
                <w:ins w:id="39614" w:author="phuong vu" w:date="2018-11-30T14:07:00Z"/>
                <w:lang w:val="en-US"/>
                <w:rPrChange w:id="39615" w:author="phuong vu" w:date="2018-11-30T22:36:00Z">
                  <w:rPr>
                    <w:ins w:id="39616" w:author="phuong vu" w:date="2018-11-30T14:07:00Z"/>
                    <w:lang w:val="en-US"/>
                  </w:rPr>
                </w:rPrChange>
              </w:rPr>
              <w:pPrChange w:id="39617" w:author="phuong vu" w:date="2018-11-30T14:16:00Z">
                <w:pPr>
                  <w:spacing w:line="276" w:lineRule="auto"/>
                  <w:jc w:val="center"/>
                </w:pPr>
              </w:pPrChange>
            </w:pPr>
            <w:ins w:id="39618" w:author="phuong vu" w:date="2018-11-30T14:07:00Z">
              <w:r w:rsidRPr="00920004">
                <w:rPr>
                  <w:lang w:val="en-US"/>
                  <w:rPrChange w:id="39619" w:author="phuong vu" w:date="2018-11-30T22:36:00Z">
                    <w:rPr>
                      <w:lang w:val="en-US"/>
                    </w:rPr>
                  </w:rPrChange>
                </w:rPr>
                <w:t>4</w:t>
              </w:r>
            </w:ins>
          </w:p>
        </w:tc>
        <w:tc>
          <w:tcPr>
            <w:tcW w:w="1992" w:type="dxa"/>
            <w:noWrap/>
            <w:tcPrChange w:id="39620" w:author="phuong vu" w:date="2018-11-30T21:51:00Z">
              <w:tcPr>
                <w:tcW w:w="1993" w:type="dxa"/>
                <w:noWrap/>
              </w:tcPr>
            </w:tcPrChange>
          </w:tcPr>
          <w:p w14:paraId="6852131D" w14:textId="77777777" w:rsidR="006871B5" w:rsidRPr="00920004" w:rsidRDefault="006871B5" w:rsidP="00E452E5">
            <w:pPr>
              <w:rPr>
                <w:ins w:id="39621" w:author="phuong vu" w:date="2018-11-30T14:07:00Z"/>
                <w:lang w:val="en-US"/>
                <w:rPrChange w:id="39622" w:author="phuong vu" w:date="2018-11-30T22:36:00Z">
                  <w:rPr>
                    <w:ins w:id="39623" w:author="phuong vu" w:date="2018-11-30T14:07:00Z"/>
                    <w:lang w:val="en-US"/>
                  </w:rPr>
                </w:rPrChange>
              </w:rPr>
              <w:pPrChange w:id="39624" w:author="phuong vu" w:date="2018-11-30T21:46:00Z">
                <w:pPr>
                  <w:spacing w:line="276" w:lineRule="auto"/>
                </w:pPr>
              </w:pPrChange>
            </w:pPr>
            <w:ins w:id="39625" w:author="phuong vu" w:date="2018-11-30T14:07:00Z">
              <w:r w:rsidRPr="00920004">
                <w:rPr>
                  <w:lang w:val="en-US"/>
                  <w:rPrChange w:id="39626" w:author="phuong vu" w:date="2018-11-30T22:36:00Z">
                    <w:rPr>
                      <w:lang w:val="en-US"/>
                    </w:rPr>
                  </w:rPrChange>
                </w:rPr>
                <w:t>pick_up_time</w:t>
              </w:r>
            </w:ins>
          </w:p>
        </w:tc>
        <w:tc>
          <w:tcPr>
            <w:tcW w:w="1171" w:type="dxa"/>
            <w:noWrap/>
            <w:tcPrChange w:id="39627" w:author="phuong vu" w:date="2018-11-30T21:51:00Z">
              <w:tcPr>
                <w:tcW w:w="1300" w:type="dxa"/>
                <w:noWrap/>
              </w:tcPr>
            </w:tcPrChange>
          </w:tcPr>
          <w:p w14:paraId="2FB43865" w14:textId="77777777" w:rsidR="006871B5" w:rsidRPr="00920004" w:rsidRDefault="006871B5" w:rsidP="00E452E5">
            <w:pPr>
              <w:rPr>
                <w:ins w:id="39628" w:author="phuong vu" w:date="2018-11-30T14:07:00Z"/>
                <w:lang w:val="en-US"/>
                <w:rPrChange w:id="39629" w:author="phuong vu" w:date="2018-11-30T22:36:00Z">
                  <w:rPr>
                    <w:ins w:id="39630" w:author="phuong vu" w:date="2018-11-30T14:07:00Z"/>
                    <w:lang w:val="en-US"/>
                  </w:rPr>
                </w:rPrChange>
              </w:rPr>
              <w:pPrChange w:id="39631" w:author="phuong vu" w:date="2018-11-30T21:46:00Z">
                <w:pPr>
                  <w:spacing w:line="276" w:lineRule="auto"/>
                </w:pPr>
              </w:pPrChange>
            </w:pPr>
            <w:ins w:id="39632" w:author="phuong vu" w:date="2018-11-30T14:07:00Z">
              <w:r w:rsidRPr="00920004">
                <w:rPr>
                  <w:lang w:val="en-US"/>
                  <w:rPrChange w:id="39633" w:author="phuong vu" w:date="2018-11-30T22:36:00Z">
                    <w:rPr>
                      <w:lang w:val="en-US"/>
                    </w:rPr>
                  </w:rPrChange>
                </w:rPr>
                <w:t>time</w:t>
              </w:r>
            </w:ins>
          </w:p>
        </w:tc>
        <w:tc>
          <w:tcPr>
            <w:tcW w:w="900" w:type="dxa"/>
            <w:noWrap/>
            <w:tcPrChange w:id="39634" w:author="phuong vu" w:date="2018-11-30T21:51:00Z">
              <w:tcPr>
                <w:tcW w:w="1054" w:type="dxa"/>
                <w:noWrap/>
              </w:tcPr>
            </w:tcPrChange>
          </w:tcPr>
          <w:p w14:paraId="2FE45402" w14:textId="77777777" w:rsidR="006871B5" w:rsidRPr="00920004" w:rsidRDefault="006871B5" w:rsidP="00E452E5">
            <w:pPr>
              <w:jc w:val="center"/>
              <w:rPr>
                <w:ins w:id="39635" w:author="phuong vu" w:date="2018-11-30T14:07:00Z"/>
                <w:lang w:val="en-US"/>
                <w:rPrChange w:id="39636" w:author="phuong vu" w:date="2018-11-30T22:36:00Z">
                  <w:rPr>
                    <w:ins w:id="39637" w:author="phuong vu" w:date="2018-11-30T14:07:00Z"/>
                    <w:lang w:val="en-US"/>
                  </w:rPr>
                </w:rPrChange>
              </w:rPr>
              <w:pPrChange w:id="39638" w:author="phuong vu" w:date="2018-11-30T21:46:00Z">
                <w:pPr>
                  <w:spacing w:line="276" w:lineRule="auto"/>
                  <w:jc w:val="center"/>
                </w:pPr>
              </w:pPrChange>
            </w:pPr>
            <w:ins w:id="39639" w:author="phuong vu" w:date="2018-11-30T14:07:00Z">
              <w:r w:rsidRPr="00920004">
                <w:rPr>
                  <w:lang w:val="en-US"/>
                  <w:rPrChange w:id="39640" w:author="phuong vu" w:date="2018-11-30T22:36:00Z">
                    <w:rPr>
                      <w:lang w:val="en-US"/>
                    </w:rPr>
                  </w:rPrChange>
                </w:rPr>
                <w:t>X</w:t>
              </w:r>
            </w:ins>
          </w:p>
        </w:tc>
        <w:tc>
          <w:tcPr>
            <w:tcW w:w="900" w:type="dxa"/>
            <w:noWrap/>
            <w:tcPrChange w:id="39641" w:author="phuong vu" w:date="2018-11-30T21:51:00Z">
              <w:tcPr>
                <w:tcW w:w="838" w:type="dxa"/>
                <w:noWrap/>
              </w:tcPr>
            </w:tcPrChange>
          </w:tcPr>
          <w:p w14:paraId="657797FB" w14:textId="77777777" w:rsidR="006871B5" w:rsidRPr="00920004" w:rsidRDefault="006871B5" w:rsidP="00E452E5">
            <w:pPr>
              <w:jc w:val="center"/>
              <w:rPr>
                <w:ins w:id="39642" w:author="phuong vu" w:date="2018-11-30T14:07:00Z"/>
                <w:rPrChange w:id="39643" w:author="phuong vu" w:date="2018-11-30T22:36:00Z">
                  <w:rPr>
                    <w:ins w:id="39644" w:author="phuong vu" w:date="2018-11-30T14:07:00Z"/>
                  </w:rPr>
                </w:rPrChange>
              </w:rPr>
              <w:pPrChange w:id="39645" w:author="phuong vu" w:date="2018-11-30T21:46:00Z">
                <w:pPr>
                  <w:spacing w:line="276" w:lineRule="auto"/>
                  <w:jc w:val="center"/>
                </w:pPr>
              </w:pPrChange>
            </w:pPr>
          </w:p>
        </w:tc>
        <w:tc>
          <w:tcPr>
            <w:tcW w:w="900" w:type="dxa"/>
            <w:noWrap/>
            <w:tcPrChange w:id="39646" w:author="phuong vu" w:date="2018-11-30T21:51:00Z">
              <w:tcPr>
                <w:tcW w:w="962" w:type="dxa"/>
                <w:noWrap/>
              </w:tcPr>
            </w:tcPrChange>
          </w:tcPr>
          <w:p w14:paraId="380E6E6C" w14:textId="77777777" w:rsidR="006871B5" w:rsidRPr="00920004" w:rsidRDefault="006871B5" w:rsidP="00E452E5">
            <w:pPr>
              <w:jc w:val="center"/>
              <w:rPr>
                <w:ins w:id="39647" w:author="phuong vu" w:date="2018-11-30T14:07:00Z"/>
                <w:rPrChange w:id="39648" w:author="phuong vu" w:date="2018-11-30T22:36:00Z">
                  <w:rPr>
                    <w:ins w:id="39649" w:author="phuong vu" w:date="2018-11-30T14:07:00Z"/>
                  </w:rPr>
                </w:rPrChange>
              </w:rPr>
              <w:pPrChange w:id="39650" w:author="phuong vu" w:date="2018-11-30T21:46:00Z">
                <w:pPr>
                  <w:spacing w:line="276" w:lineRule="auto"/>
                  <w:jc w:val="center"/>
                </w:pPr>
              </w:pPrChange>
            </w:pPr>
          </w:p>
        </w:tc>
        <w:tc>
          <w:tcPr>
            <w:tcW w:w="2212" w:type="dxa"/>
            <w:noWrap/>
            <w:tcPrChange w:id="39651" w:author="phuong vu" w:date="2018-11-30T21:51:00Z">
              <w:tcPr>
                <w:tcW w:w="1875" w:type="dxa"/>
                <w:noWrap/>
              </w:tcPr>
            </w:tcPrChange>
          </w:tcPr>
          <w:p w14:paraId="1CAEF0D7" w14:textId="77777777" w:rsidR="006871B5" w:rsidRPr="00920004" w:rsidRDefault="006871B5" w:rsidP="00E452E5">
            <w:pPr>
              <w:rPr>
                <w:ins w:id="39652" w:author="phuong vu" w:date="2018-11-30T14:07:00Z"/>
                <w:lang w:val="en-US"/>
                <w:rPrChange w:id="39653" w:author="phuong vu" w:date="2018-11-30T22:36:00Z">
                  <w:rPr>
                    <w:ins w:id="39654" w:author="phuong vu" w:date="2018-11-30T14:07:00Z"/>
                    <w:lang w:val="en-US"/>
                  </w:rPr>
                </w:rPrChange>
              </w:rPr>
              <w:pPrChange w:id="39655" w:author="phuong vu" w:date="2018-11-30T21:46:00Z">
                <w:pPr>
                  <w:spacing w:line="276" w:lineRule="auto"/>
                </w:pPr>
              </w:pPrChange>
            </w:pPr>
            <w:ins w:id="39656" w:author="phuong vu" w:date="2018-11-30T14:07:00Z">
              <w:r w:rsidRPr="00920004">
                <w:rPr>
                  <w:lang w:val="en-US"/>
                  <w:rPrChange w:id="39657" w:author="phuong vu" w:date="2018-11-30T22:36:00Z">
                    <w:rPr>
                      <w:lang w:val="en-US"/>
                    </w:rPr>
                  </w:rPrChange>
                </w:rPr>
                <w:t>Giờ nhận quần áo</w:t>
              </w:r>
            </w:ins>
          </w:p>
        </w:tc>
      </w:tr>
      <w:tr w:rsidR="006871B5" w:rsidRPr="00920004" w14:paraId="740B06A6" w14:textId="77777777" w:rsidTr="00E452E5">
        <w:trPr>
          <w:trHeight w:val="300"/>
          <w:ins w:id="39658" w:author="phuong vu" w:date="2018-11-30T14:07:00Z"/>
          <w:trPrChange w:id="39659" w:author="phuong vu" w:date="2018-11-30T21:51:00Z">
            <w:trPr>
              <w:trHeight w:val="300"/>
            </w:trPr>
          </w:trPrChange>
        </w:trPr>
        <w:tc>
          <w:tcPr>
            <w:tcW w:w="707" w:type="dxa"/>
            <w:noWrap/>
            <w:vAlign w:val="center"/>
            <w:tcPrChange w:id="39660" w:author="phuong vu" w:date="2018-11-30T21:51:00Z">
              <w:tcPr>
                <w:tcW w:w="708" w:type="dxa"/>
                <w:noWrap/>
                <w:vAlign w:val="center"/>
              </w:tcPr>
            </w:tcPrChange>
          </w:tcPr>
          <w:p w14:paraId="63764290" w14:textId="77777777" w:rsidR="006871B5" w:rsidRPr="00920004" w:rsidRDefault="006871B5" w:rsidP="00BD0851">
            <w:pPr>
              <w:spacing w:before="240" w:line="0" w:lineRule="atLeast"/>
              <w:jc w:val="center"/>
              <w:rPr>
                <w:ins w:id="39661" w:author="phuong vu" w:date="2018-11-30T14:07:00Z"/>
                <w:lang w:val="en-US"/>
                <w:rPrChange w:id="39662" w:author="phuong vu" w:date="2018-11-30T22:36:00Z">
                  <w:rPr>
                    <w:ins w:id="39663" w:author="phuong vu" w:date="2018-11-30T14:07:00Z"/>
                    <w:lang w:val="en-US"/>
                  </w:rPr>
                </w:rPrChange>
              </w:rPr>
              <w:pPrChange w:id="39664" w:author="phuong vu" w:date="2018-11-30T14:16:00Z">
                <w:pPr>
                  <w:spacing w:line="276" w:lineRule="auto"/>
                  <w:jc w:val="center"/>
                </w:pPr>
              </w:pPrChange>
            </w:pPr>
            <w:ins w:id="39665" w:author="phuong vu" w:date="2018-11-30T14:07:00Z">
              <w:r w:rsidRPr="00920004">
                <w:rPr>
                  <w:lang w:val="en-US"/>
                  <w:rPrChange w:id="39666" w:author="phuong vu" w:date="2018-11-30T22:36:00Z">
                    <w:rPr>
                      <w:lang w:val="en-US"/>
                    </w:rPr>
                  </w:rPrChange>
                </w:rPr>
                <w:t>5</w:t>
              </w:r>
            </w:ins>
          </w:p>
        </w:tc>
        <w:tc>
          <w:tcPr>
            <w:tcW w:w="1992" w:type="dxa"/>
            <w:noWrap/>
            <w:tcPrChange w:id="39667" w:author="phuong vu" w:date="2018-11-30T21:51:00Z">
              <w:tcPr>
                <w:tcW w:w="1993" w:type="dxa"/>
                <w:noWrap/>
              </w:tcPr>
            </w:tcPrChange>
          </w:tcPr>
          <w:p w14:paraId="4AE48885" w14:textId="77777777" w:rsidR="006871B5" w:rsidRPr="00920004" w:rsidRDefault="006871B5" w:rsidP="00E452E5">
            <w:pPr>
              <w:rPr>
                <w:ins w:id="39668" w:author="phuong vu" w:date="2018-11-30T14:07:00Z"/>
                <w:lang w:val="en-US"/>
                <w:rPrChange w:id="39669" w:author="phuong vu" w:date="2018-11-30T22:36:00Z">
                  <w:rPr>
                    <w:ins w:id="39670" w:author="phuong vu" w:date="2018-11-30T14:07:00Z"/>
                    <w:lang w:val="en-US"/>
                  </w:rPr>
                </w:rPrChange>
              </w:rPr>
              <w:pPrChange w:id="39671" w:author="phuong vu" w:date="2018-11-30T21:46:00Z">
                <w:pPr>
                  <w:spacing w:line="276" w:lineRule="auto"/>
                </w:pPr>
              </w:pPrChange>
            </w:pPr>
            <w:ins w:id="39672" w:author="phuong vu" w:date="2018-11-30T14:07:00Z">
              <w:r w:rsidRPr="00920004">
                <w:rPr>
                  <w:lang w:val="en-US"/>
                  <w:rPrChange w:id="39673" w:author="phuong vu" w:date="2018-11-30T22:36:00Z">
                    <w:rPr>
                      <w:lang w:val="en-US"/>
                    </w:rPr>
                  </w:rPrChange>
                </w:rPr>
                <w:t>delivery_date</w:t>
              </w:r>
            </w:ins>
          </w:p>
        </w:tc>
        <w:tc>
          <w:tcPr>
            <w:tcW w:w="1171" w:type="dxa"/>
            <w:noWrap/>
            <w:tcPrChange w:id="39674" w:author="phuong vu" w:date="2018-11-30T21:51:00Z">
              <w:tcPr>
                <w:tcW w:w="1300" w:type="dxa"/>
                <w:noWrap/>
              </w:tcPr>
            </w:tcPrChange>
          </w:tcPr>
          <w:p w14:paraId="3C5639F9" w14:textId="77777777" w:rsidR="006871B5" w:rsidRPr="00920004" w:rsidRDefault="006871B5" w:rsidP="00E452E5">
            <w:pPr>
              <w:rPr>
                <w:ins w:id="39675" w:author="phuong vu" w:date="2018-11-30T14:07:00Z"/>
                <w:rPrChange w:id="39676" w:author="phuong vu" w:date="2018-11-30T22:36:00Z">
                  <w:rPr>
                    <w:ins w:id="39677" w:author="phuong vu" w:date="2018-11-30T14:07:00Z"/>
                  </w:rPr>
                </w:rPrChange>
              </w:rPr>
              <w:pPrChange w:id="39678" w:author="phuong vu" w:date="2018-11-30T21:46:00Z">
                <w:pPr>
                  <w:spacing w:line="276" w:lineRule="auto"/>
                </w:pPr>
              </w:pPrChange>
            </w:pPr>
          </w:p>
        </w:tc>
        <w:tc>
          <w:tcPr>
            <w:tcW w:w="900" w:type="dxa"/>
            <w:noWrap/>
            <w:tcPrChange w:id="39679" w:author="phuong vu" w:date="2018-11-30T21:51:00Z">
              <w:tcPr>
                <w:tcW w:w="1054" w:type="dxa"/>
                <w:noWrap/>
              </w:tcPr>
            </w:tcPrChange>
          </w:tcPr>
          <w:p w14:paraId="52FACF43" w14:textId="77777777" w:rsidR="006871B5" w:rsidRPr="00920004" w:rsidRDefault="006871B5" w:rsidP="00E452E5">
            <w:pPr>
              <w:jc w:val="center"/>
              <w:rPr>
                <w:ins w:id="39680" w:author="phuong vu" w:date="2018-11-30T14:07:00Z"/>
                <w:lang w:val="en-US"/>
                <w:rPrChange w:id="39681" w:author="phuong vu" w:date="2018-11-30T22:36:00Z">
                  <w:rPr>
                    <w:ins w:id="39682" w:author="phuong vu" w:date="2018-11-30T14:07:00Z"/>
                    <w:lang w:val="en-US"/>
                  </w:rPr>
                </w:rPrChange>
              </w:rPr>
              <w:pPrChange w:id="39683" w:author="phuong vu" w:date="2018-11-30T21:46:00Z">
                <w:pPr>
                  <w:spacing w:line="276" w:lineRule="auto"/>
                  <w:jc w:val="center"/>
                </w:pPr>
              </w:pPrChange>
            </w:pPr>
            <w:ins w:id="39684" w:author="phuong vu" w:date="2018-11-30T14:07:00Z">
              <w:r w:rsidRPr="00920004">
                <w:rPr>
                  <w:lang w:val="en-US"/>
                  <w:rPrChange w:id="39685" w:author="phuong vu" w:date="2018-11-30T22:36:00Z">
                    <w:rPr>
                      <w:lang w:val="en-US"/>
                    </w:rPr>
                  </w:rPrChange>
                </w:rPr>
                <w:t>X</w:t>
              </w:r>
            </w:ins>
          </w:p>
        </w:tc>
        <w:tc>
          <w:tcPr>
            <w:tcW w:w="900" w:type="dxa"/>
            <w:noWrap/>
            <w:tcPrChange w:id="39686" w:author="phuong vu" w:date="2018-11-30T21:51:00Z">
              <w:tcPr>
                <w:tcW w:w="838" w:type="dxa"/>
                <w:noWrap/>
              </w:tcPr>
            </w:tcPrChange>
          </w:tcPr>
          <w:p w14:paraId="7AEE13F4" w14:textId="77777777" w:rsidR="006871B5" w:rsidRPr="00920004" w:rsidRDefault="006871B5" w:rsidP="00E452E5">
            <w:pPr>
              <w:jc w:val="center"/>
              <w:rPr>
                <w:ins w:id="39687" w:author="phuong vu" w:date="2018-11-30T14:07:00Z"/>
                <w:rPrChange w:id="39688" w:author="phuong vu" w:date="2018-11-30T22:36:00Z">
                  <w:rPr>
                    <w:ins w:id="39689" w:author="phuong vu" w:date="2018-11-30T14:07:00Z"/>
                  </w:rPr>
                </w:rPrChange>
              </w:rPr>
              <w:pPrChange w:id="39690" w:author="phuong vu" w:date="2018-11-30T21:46:00Z">
                <w:pPr>
                  <w:spacing w:line="276" w:lineRule="auto"/>
                  <w:jc w:val="center"/>
                </w:pPr>
              </w:pPrChange>
            </w:pPr>
          </w:p>
        </w:tc>
        <w:tc>
          <w:tcPr>
            <w:tcW w:w="900" w:type="dxa"/>
            <w:noWrap/>
            <w:tcPrChange w:id="39691" w:author="phuong vu" w:date="2018-11-30T21:51:00Z">
              <w:tcPr>
                <w:tcW w:w="962" w:type="dxa"/>
                <w:noWrap/>
              </w:tcPr>
            </w:tcPrChange>
          </w:tcPr>
          <w:p w14:paraId="1A8076F2" w14:textId="77777777" w:rsidR="006871B5" w:rsidRPr="00920004" w:rsidRDefault="006871B5" w:rsidP="00E452E5">
            <w:pPr>
              <w:jc w:val="center"/>
              <w:rPr>
                <w:ins w:id="39692" w:author="phuong vu" w:date="2018-11-30T14:07:00Z"/>
                <w:rPrChange w:id="39693" w:author="phuong vu" w:date="2018-11-30T22:36:00Z">
                  <w:rPr>
                    <w:ins w:id="39694" w:author="phuong vu" w:date="2018-11-30T14:07:00Z"/>
                  </w:rPr>
                </w:rPrChange>
              </w:rPr>
              <w:pPrChange w:id="39695" w:author="phuong vu" w:date="2018-11-30T21:46:00Z">
                <w:pPr>
                  <w:spacing w:line="276" w:lineRule="auto"/>
                  <w:jc w:val="center"/>
                </w:pPr>
              </w:pPrChange>
            </w:pPr>
          </w:p>
        </w:tc>
        <w:tc>
          <w:tcPr>
            <w:tcW w:w="2212" w:type="dxa"/>
            <w:noWrap/>
            <w:tcPrChange w:id="39696" w:author="phuong vu" w:date="2018-11-30T21:51:00Z">
              <w:tcPr>
                <w:tcW w:w="1875" w:type="dxa"/>
                <w:noWrap/>
              </w:tcPr>
            </w:tcPrChange>
          </w:tcPr>
          <w:p w14:paraId="4D5FECC4" w14:textId="77777777" w:rsidR="006871B5" w:rsidRPr="00920004" w:rsidRDefault="006871B5" w:rsidP="00E452E5">
            <w:pPr>
              <w:rPr>
                <w:ins w:id="39697" w:author="phuong vu" w:date="2018-11-30T14:07:00Z"/>
                <w:lang w:val="en-US"/>
                <w:rPrChange w:id="39698" w:author="phuong vu" w:date="2018-11-30T22:36:00Z">
                  <w:rPr>
                    <w:ins w:id="39699" w:author="phuong vu" w:date="2018-11-30T14:07:00Z"/>
                    <w:lang w:val="en-US"/>
                  </w:rPr>
                </w:rPrChange>
              </w:rPr>
              <w:pPrChange w:id="39700" w:author="phuong vu" w:date="2018-11-30T21:46:00Z">
                <w:pPr>
                  <w:spacing w:line="276" w:lineRule="auto"/>
                </w:pPr>
              </w:pPrChange>
            </w:pPr>
            <w:ins w:id="39701" w:author="phuong vu" w:date="2018-11-30T14:07:00Z">
              <w:r w:rsidRPr="00920004">
                <w:rPr>
                  <w:lang w:val="en-US"/>
                  <w:rPrChange w:id="39702" w:author="phuong vu" w:date="2018-11-30T22:36:00Z">
                    <w:rPr>
                      <w:lang w:val="en-US"/>
                    </w:rPr>
                  </w:rPrChange>
                </w:rPr>
                <w:t>Ngày trả quần áo</w:t>
              </w:r>
            </w:ins>
          </w:p>
        </w:tc>
      </w:tr>
      <w:tr w:rsidR="006871B5" w:rsidRPr="00920004" w14:paraId="626BAEEA" w14:textId="77777777" w:rsidTr="00E452E5">
        <w:trPr>
          <w:trHeight w:val="300"/>
          <w:ins w:id="39703" w:author="phuong vu" w:date="2018-11-30T14:07:00Z"/>
          <w:trPrChange w:id="39704" w:author="phuong vu" w:date="2018-11-30T21:51:00Z">
            <w:trPr>
              <w:trHeight w:val="300"/>
            </w:trPr>
          </w:trPrChange>
        </w:trPr>
        <w:tc>
          <w:tcPr>
            <w:tcW w:w="707" w:type="dxa"/>
            <w:noWrap/>
            <w:vAlign w:val="center"/>
            <w:tcPrChange w:id="39705" w:author="phuong vu" w:date="2018-11-30T21:51:00Z">
              <w:tcPr>
                <w:tcW w:w="708" w:type="dxa"/>
                <w:noWrap/>
                <w:vAlign w:val="center"/>
              </w:tcPr>
            </w:tcPrChange>
          </w:tcPr>
          <w:p w14:paraId="660AFA46" w14:textId="77777777" w:rsidR="006871B5" w:rsidRPr="00920004" w:rsidRDefault="006871B5" w:rsidP="00BD0851">
            <w:pPr>
              <w:spacing w:before="240" w:line="0" w:lineRule="atLeast"/>
              <w:jc w:val="center"/>
              <w:rPr>
                <w:ins w:id="39706" w:author="phuong vu" w:date="2018-11-30T14:07:00Z"/>
                <w:lang w:val="en-US"/>
                <w:rPrChange w:id="39707" w:author="phuong vu" w:date="2018-11-30T22:36:00Z">
                  <w:rPr>
                    <w:ins w:id="39708" w:author="phuong vu" w:date="2018-11-30T14:07:00Z"/>
                    <w:lang w:val="en-US"/>
                  </w:rPr>
                </w:rPrChange>
              </w:rPr>
              <w:pPrChange w:id="39709" w:author="phuong vu" w:date="2018-11-30T14:16:00Z">
                <w:pPr>
                  <w:spacing w:line="276" w:lineRule="auto"/>
                  <w:jc w:val="center"/>
                </w:pPr>
              </w:pPrChange>
            </w:pPr>
            <w:ins w:id="39710" w:author="phuong vu" w:date="2018-11-30T14:07:00Z">
              <w:r w:rsidRPr="00920004">
                <w:rPr>
                  <w:lang w:val="en-US"/>
                  <w:rPrChange w:id="39711" w:author="phuong vu" w:date="2018-11-30T22:36:00Z">
                    <w:rPr>
                      <w:lang w:val="en-US"/>
                    </w:rPr>
                  </w:rPrChange>
                </w:rPr>
                <w:t>6</w:t>
              </w:r>
            </w:ins>
          </w:p>
        </w:tc>
        <w:tc>
          <w:tcPr>
            <w:tcW w:w="1992" w:type="dxa"/>
            <w:noWrap/>
            <w:tcPrChange w:id="39712" w:author="phuong vu" w:date="2018-11-30T21:51:00Z">
              <w:tcPr>
                <w:tcW w:w="1993" w:type="dxa"/>
                <w:noWrap/>
              </w:tcPr>
            </w:tcPrChange>
          </w:tcPr>
          <w:p w14:paraId="4E3045E4" w14:textId="77777777" w:rsidR="006871B5" w:rsidRPr="00920004" w:rsidRDefault="006871B5" w:rsidP="00E452E5">
            <w:pPr>
              <w:rPr>
                <w:ins w:id="39713" w:author="phuong vu" w:date="2018-11-30T14:07:00Z"/>
                <w:lang w:val="en-US"/>
                <w:rPrChange w:id="39714" w:author="phuong vu" w:date="2018-11-30T22:36:00Z">
                  <w:rPr>
                    <w:ins w:id="39715" w:author="phuong vu" w:date="2018-11-30T14:07:00Z"/>
                    <w:lang w:val="en-US"/>
                  </w:rPr>
                </w:rPrChange>
              </w:rPr>
              <w:pPrChange w:id="39716" w:author="phuong vu" w:date="2018-11-30T21:46:00Z">
                <w:pPr>
                  <w:spacing w:line="276" w:lineRule="auto"/>
                </w:pPr>
              </w:pPrChange>
            </w:pPr>
            <w:ins w:id="39717" w:author="phuong vu" w:date="2018-11-30T14:07:00Z">
              <w:r w:rsidRPr="00920004">
                <w:rPr>
                  <w:lang w:val="en-US"/>
                  <w:rPrChange w:id="39718" w:author="phuong vu" w:date="2018-11-30T22:36:00Z">
                    <w:rPr>
                      <w:lang w:val="en-US"/>
                    </w:rPr>
                  </w:rPrChange>
                </w:rPr>
                <w:t>delivery_time</w:t>
              </w:r>
            </w:ins>
          </w:p>
        </w:tc>
        <w:tc>
          <w:tcPr>
            <w:tcW w:w="1171" w:type="dxa"/>
            <w:noWrap/>
            <w:tcPrChange w:id="39719" w:author="phuong vu" w:date="2018-11-30T21:51:00Z">
              <w:tcPr>
                <w:tcW w:w="1300" w:type="dxa"/>
                <w:noWrap/>
              </w:tcPr>
            </w:tcPrChange>
          </w:tcPr>
          <w:p w14:paraId="2CF61C56" w14:textId="77777777" w:rsidR="006871B5" w:rsidRPr="00920004" w:rsidRDefault="006871B5" w:rsidP="00E452E5">
            <w:pPr>
              <w:rPr>
                <w:ins w:id="39720" w:author="phuong vu" w:date="2018-11-30T14:07:00Z"/>
                <w:rPrChange w:id="39721" w:author="phuong vu" w:date="2018-11-30T22:36:00Z">
                  <w:rPr>
                    <w:ins w:id="39722" w:author="phuong vu" w:date="2018-11-30T14:07:00Z"/>
                  </w:rPr>
                </w:rPrChange>
              </w:rPr>
              <w:pPrChange w:id="39723" w:author="phuong vu" w:date="2018-11-30T21:46:00Z">
                <w:pPr>
                  <w:spacing w:line="276" w:lineRule="auto"/>
                </w:pPr>
              </w:pPrChange>
            </w:pPr>
            <w:ins w:id="39724" w:author="phuong vu" w:date="2018-11-30T14:07:00Z">
              <w:r w:rsidRPr="00920004">
                <w:rPr>
                  <w:rPrChange w:id="39725" w:author="phuong vu" w:date="2018-11-30T22:36:00Z">
                    <w:rPr/>
                  </w:rPrChange>
                </w:rPr>
                <w:t>numeric</w:t>
              </w:r>
            </w:ins>
          </w:p>
        </w:tc>
        <w:tc>
          <w:tcPr>
            <w:tcW w:w="900" w:type="dxa"/>
            <w:noWrap/>
            <w:tcPrChange w:id="39726" w:author="phuong vu" w:date="2018-11-30T21:51:00Z">
              <w:tcPr>
                <w:tcW w:w="1054" w:type="dxa"/>
                <w:noWrap/>
              </w:tcPr>
            </w:tcPrChange>
          </w:tcPr>
          <w:p w14:paraId="78A9E748" w14:textId="77777777" w:rsidR="006871B5" w:rsidRPr="00920004" w:rsidRDefault="006871B5" w:rsidP="00E452E5">
            <w:pPr>
              <w:jc w:val="center"/>
              <w:rPr>
                <w:ins w:id="39727" w:author="phuong vu" w:date="2018-11-30T14:07:00Z"/>
                <w:lang w:val="en-US"/>
                <w:rPrChange w:id="39728" w:author="phuong vu" w:date="2018-11-30T22:36:00Z">
                  <w:rPr>
                    <w:ins w:id="39729" w:author="phuong vu" w:date="2018-11-30T14:07:00Z"/>
                    <w:lang w:val="en-US"/>
                  </w:rPr>
                </w:rPrChange>
              </w:rPr>
              <w:pPrChange w:id="39730" w:author="phuong vu" w:date="2018-11-30T21:46:00Z">
                <w:pPr>
                  <w:spacing w:line="276" w:lineRule="auto"/>
                  <w:jc w:val="center"/>
                </w:pPr>
              </w:pPrChange>
            </w:pPr>
            <w:ins w:id="39731" w:author="phuong vu" w:date="2018-11-30T14:07:00Z">
              <w:r w:rsidRPr="00920004">
                <w:rPr>
                  <w:lang w:val="en-US"/>
                  <w:rPrChange w:id="39732" w:author="phuong vu" w:date="2018-11-30T22:36:00Z">
                    <w:rPr>
                      <w:lang w:val="en-US"/>
                    </w:rPr>
                  </w:rPrChange>
                </w:rPr>
                <w:t>X</w:t>
              </w:r>
            </w:ins>
          </w:p>
        </w:tc>
        <w:tc>
          <w:tcPr>
            <w:tcW w:w="900" w:type="dxa"/>
            <w:noWrap/>
            <w:tcPrChange w:id="39733" w:author="phuong vu" w:date="2018-11-30T21:51:00Z">
              <w:tcPr>
                <w:tcW w:w="838" w:type="dxa"/>
                <w:noWrap/>
              </w:tcPr>
            </w:tcPrChange>
          </w:tcPr>
          <w:p w14:paraId="291A9F68" w14:textId="77777777" w:rsidR="006871B5" w:rsidRPr="00920004" w:rsidRDefault="006871B5" w:rsidP="00E452E5">
            <w:pPr>
              <w:jc w:val="center"/>
              <w:rPr>
                <w:ins w:id="39734" w:author="phuong vu" w:date="2018-11-30T14:07:00Z"/>
                <w:rPrChange w:id="39735" w:author="phuong vu" w:date="2018-11-30T22:36:00Z">
                  <w:rPr>
                    <w:ins w:id="39736" w:author="phuong vu" w:date="2018-11-30T14:07:00Z"/>
                  </w:rPr>
                </w:rPrChange>
              </w:rPr>
              <w:pPrChange w:id="39737" w:author="phuong vu" w:date="2018-11-30T21:46:00Z">
                <w:pPr>
                  <w:spacing w:line="276" w:lineRule="auto"/>
                  <w:jc w:val="center"/>
                </w:pPr>
              </w:pPrChange>
            </w:pPr>
          </w:p>
        </w:tc>
        <w:tc>
          <w:tcPr>
            <w:tcW w:w="900" w:type="dxa"/>
            <w:noWrap/>
            <w:tcPrChange w:id="39738" w:author="phuong vu" w:date="2018-11-30T21:51:00Z">
              <w:tcPr>
                <w:tcW w:w="962" w:type="dxa"/>
                <w:noWrap/>
              </w:tcPr>
            </w:tcPrChange>
          </w:tcPr>
          <w:p w14:paraId="7D622222" w14:textId="77777777" w:rsidR="006871B5" w:rsidRPr="00920004" w:rsidRDefault="006871B5" w:rsidP="00E452E5">
            <w:pPr>
              <w:jc w:val="center"/>
              <w:rPr>
                <w:ins w:id="39739" w:author="phuong vu" w:date="2018-11-30T14:07:00Z"/>
                <w:rPrChange w:id="39740" w:author="phuong vu" w:date="2018-11-30T22:36:00Z">
                  <w:rPr>
                    <w:ins w:id="39741" w:author="phuong vu" w:date="2018-11-30T14:07:00Z"/>
                  </w:rPr>
                </w:rPrChange>
              </w:rPr>
              <w:pPrChange w:id="39742" w:author="phuong vu" w:date="2018-11-30T21:46:00Z">
                <w:pPr>
                  <w:spacing w:line="276" w:lineRule="auto"/>
                  <w:jc w:val="center"/>
                </w:pPr>
              </w:pPrChange>
            </w:pPr>
          </w:p>
        </w:tc>
        <w:tc>
          <w:tcPr>
            <w:tcW w:w="2212" w:type="dxa"/>
            <w:noWrap/>
            <w:tcPrChange w:id="39743" w:author="phuong vu" w:date="2018-11-30T21:51:00Z">
              <w:tcPr>
                <w:tcW w:w="1875" w:type="dxa"/>
                <w:noWrap/>
              </w:tcPr>
            </w:tcPrChange>
          </w:tcPr>
          <w:p w14:paraId="38C46BE3" w14:textId="77777777" w:rsidR="006871B5" w:rsidRPr="00920004" w:rsidRDefault="006871B5" w:rsidP="00E452E5">
            <w:pPr>
              <w:rPr>
                <w:ins w:id="39744" w:author="phuong vu" w:date="2018-11-30T14:07:00Z"/>
                <w:lang w:val="en-US"/>
                <w:rPrChange w:id="39745" w:author="phuong vu" w:date="2018-11-30T22:36:00Z">
                  <w:rPr>
                    <w:ins w:id="39746" w:author="phuong vu" w:date="2018-11-30T14:07:00Z"/>
                    <w:lang w:val="en-US"/>
                  </w:rPr>
                </w:rPrChange>
              </w:rPr>
              <w:pPrChange w:id="39747" w:author="phuong vu" w:date="2018-11-30T21:46:00Z">
                <w:pPr>
                  <w:spacing w:line="276" w:lineRule="auto"/>
                </w:pPr>
              </w:pPrChange>
            </w:pPr>
            <w:ins w:id="39748" w:author="phuong vu" w:date="2018-11-30T14:07:00Z">
              <w:r w:rsidRPr="00920004">
                <w:rPr>
                  <w:lang w:val="en-US"/>
                  <w:rPrChange w:id="39749" w:author="phuong vu" w:date="2018-11-30T22:36:00Z">
                    <w:rPr>
                      <w:lang w:val="en-US"/>
                    </w:rPr>
                  </w:rPrChange>
                </w:rPr>
                <w:t>Giờ trả quần áo</w:t>
              </w:r>
            </w:ins>
          </w:p>
        </w:tc>
      </w:tr>
      <w:tr w:rsidR="006871B5" w:rsidRPr="00920004" w14:paraId="14851D15" w14:textId="77777777" w:rsidTr="00E452E5">
        <w:trPr>
          <w:trHeight w:val="300"/>
          <w:ins w:id="39750" w:author="phuong vu" w:date="2018-11-30T14:07:00Z"/>
          <w:trPrChange w:id="39751" w:author="phuong vu" w:date="2018-11-30T21:51:00Z">
            <w:trPr>
              <w:trHeight w:val="300"/>
            </w:trPr>
          </w:trPrChange>
        </w:trPr>
        <w:tc>
          <w:tcPr>
            <w:tcW w:w="707" w:type="dxa"/>
            <w:noWrap/>
            <w:vAlign w:val="center"/>
            <w:tcPrChange w:id="39752" w:author="phuong vu" w:date="2018-11-30T21:51:00Z">
              <w:tcPr>
                <w:tcW w:w="708" w:type="dxa"/>
                <w:noWrap/>
                <w:vAlign w:val="center"/>
              </w:tcPr>
            </w:tcPrChange>
          </w:tcPr>
          <w:p w14:paraId="582243D6" w14:textId="77777777" w:rsidR="006871B5" w:rsidRPr="00920004" w:rsidRDefault="006871B5" w:rsidP="00BD0851">
            <w:pPr>
              <w:spacing w:before="240" w:line="0" w:lineRule="atLeast"/>
              <w:jc w:val="center"/>
              <w:rPr>
                <w:ins w:id="39753" w:author="phuong vu" w:date="2018-11-30T14:07:00Z"/>
                <w:lang w:val="en-US"/>
                <w:rPrChange w:id="39754" w:author="phuong vu" w:date="2018-11-30T22:36:00Z">
                  <w:rPr>
                    <w:ins w:id="39755" w:author="phuong vu" w:date="2018-11-30T14:07:00Z"/>
                    <w:lang w:val="en-US"/>
                  </w:rPr>
                </w:rPrChange>
              </w:rPr>
              <w:pPrChange w:id="39756" w:author="phuong vu" w:date="2018-11-30T14:16:00Z">
                <w:pPr>
                  <w:spacing w:line="276" w:lineRule="auto"/>
                  <w:jc w:val="center"/>
                </w:pPr>
              </w:pPrChange>
            </w:pPr>
            <w:ins w:id="39757" w:author="phuong vu" w:date="2018-11-30T14:07:00Z">
              <w:r w:rsidRPr="00920004">
                <w:rPr>
                  <w:lang w:val="en-US"/>
                  <w:rPrChange w:id="39758" w:author="phuong vu" w:date="2018-11-30T22:36:00Z">
                    <w:rPr>
                      <w:lang w:val="en-US"/>
                    </w:rPr>
                  </w:rPrChange>
                </w:rPr>
                <w:t>7</w:t>
              </w:r>
            </w:ins>
          </w:p>
        </w:tc>
        <w:tc>
          <w:tcPr>
            <w:tcW w:w="1992" w:type="dxa"/>
            <w:noWrap/>
            <w:tcPrChange w:id="39759" w:author="phuong vu" w:date="2018-11-30T21:51:00Z">
              <w:tcPr>
                <w:tcW w:w="1993" w:type="dxa"/>
                <w:noWrap/>
              </w:tcPr>
            </w:tcPrChange>
          </w:tcPr>
          <w:p w14:paraId="35915A1C" w14:textId="77777777" w:rsidR="006871B5" w:rsidRPr="00920004" w:rsidRDefault="006871B5" w:rsidP="00E452E5">
            <w:pPr>
              <w:rPr>
                <w:ins w:id="39760" w:author="phuong vu" w:date="2018-11-30T14:07:00Z"/>
                <w:lang w:val="en-US"/>
                <w:rPrChange w:id="39761" w:author="phuong vu" w:date="2018-11-30T22:36:00Z">
                  <w:rPr>
                    <w:ins w:id="39762" w:author="phuong vu" w:date="2018-11-30T14:07:00Z"/>
                    <w:lang w:val="en-US"/>
                  </w:rPr>
                </w:rPrChange>
              </w:rPr>
              <w:pPrChange w:id="39763" w:author="phuong vu" w:date="2018-11-30T21:46:00Z">
                <w:pPr>
                  <w:spacing w:line="276" w:lineRule="auto"/>
                </w:pPr>
              </w:pPrChange>
            </w:pPr>
            <w:ins w:id="39764" w:author="phuong vu" w:date="2018-11-30T14:07:00Z">
              <w:r w:rsidRPr="00920004">
                <w:rPr>
                  <w:lang w:val="en-US"/>
                  <w:rPrChange w:id="39765" w:author="phuong vu" w:date="2018-11-30T22:36:00Z">
                    <w:rPr>
                      <w:lang w:val="en-US"/>
                    </w:rPr>
                  </w:rPrChange>
                </w:rPr>
                <w:t>pick_up_place</w:t>
              </w:r>
            </w:ins>
          </w:p>
        </w:tc>
        <w:tc>
          <w:tcPr>
            <w:tcW w:w="1171" w:type="dxa"/>
            <w:noWrap/>
            <w:tcPrChange w:id="39766" w:author="phuong vu" w:date="2018-11-30T21:51:00Z">
              <w:tcPr>
                <w:tcW w:w="1300" w:type="dxa"/>
                <w:noWrap/>
              </w:tcPr>
            </w:tcPrChange>
          </w:tcPr>
          <w:p w14:paraId="243AB732" w14:textId="77777777" w:rsidR="006871B5" w:rsidRPr="00920004" w:rsidRDefault="006871B5" w:rsidP="00E452E5">
            <w:pPr>
              <w:rPr>
                <w:ins w:id="39767" w:author="phuong vu" w:date="2018-11-30T14:07:00Z"/>
                <w:rPrChange w:id="39768" w:author="phuong vu" w:date="2018-11-30T22:36:00Z">
                  <w:rPr>
                    <w:ins w:id="39769" w:author="phuong vu" w:date="2018-11-30T14:07:00Z"/>
                  </w:rPr>
                </w:rPrChange>
              </w:rPr>
              <w:pPrChange w:id="39770" w:author="phuong vu" w:date="2018-11-30T21:46:00Z">
                <w:pPr>
                  <w:spacing w:line="276" w:lineRule="auto"/>
                </w:pPr>
              </w:pPrChange>
            </w:pPr>
          </w:p>
        </w:tc>
        <w:tc>
          <w:tcPr>
            <w:tcW w:w="900" w:type="dxa"/>
            <w:noWrap/>
            <w:tcPrChange w:id="39771" w:author="phuong vu" w:date="2018-11-30T21:51:00Z">
              <w:tcPr>
                <w:tcW w:w="1054" w:type="dxa"/>
                <w:noWrap/>
              </w:tcPr>
            </w:tcPrChange>
          </w:tcPr>
          <w:p w14:paraId="7B92B687" w14:textId="77777777" w:rsidR="006871B5" w:rsidRPr="00920004" w:rsidRDefault="006871B5" w:rsidP="00E452E5">
            <w:pPr>
              <w:jc w:val="center"/>
              <w:rPr>
                <w:ins w:id="39772" w:author="phuong vu" w:date="2018-11-30T14:07:00Z"/>
                <w:lang w:val="en-US"/>
                <w:rPrChange w:id="39773" w:author="phuong vu" w:date="2018-11-30T22:36:00Z">
                  <w:rPr>
                    <w:ins w:id="39774" w:author="phuong vu" w:date="2018-11-30T14:07:00Z"/>
                    <w:lang w:val="en-US"/>
                  </w:rPr>
                </w:rPrChange>
              </w:rPr>
              <w:pPrChange w:id="39775" w:author="phuong vu" w:date="2018-11-30T21:46:00Z">
                <w:pPr>
                  <w:spacing w:line="276" w:lineRule="auto"/>
                  <w:jc w:val="center"/>
                </w:pPr>
              </w:pPrChange>
            </w:pPr>
            <w:ins w:id="39776" w:author="phuong vu" w:date="2018-11-30T14:07:00Z">
              <w:r w:rsidRPr="00920004">
                <w:rPr>
                  <w:lang w:val="en-US"/>
                  <w:rPrChange w:id="39777" w:author="phuong vu" w:date="2018-11-30T22:36:00Z">
                    <w:rPr>
                      <w:lang w:val="en-US"/>
                    </w:rPr>
                  </w:rPrChange>
                </w:rPr>
                <w:t>X</w:t>
              </w:r>
            </w:ins>
          </w:p>
        </w:tc>
        <w:tc>
          <w:tcPr>
            <w:tcW w:w="900" w:type="dxa"/>
            <w:noWrap/>
            <w:tcPrChange w:id="39778" w:author="phuong vu" w:date="2018-11-30T21:51:00Z">
              <w:tcPr>
                <w:tcW w:w="838" w:type="dxa"/>
                <w:noWrap/>
              </w:tcPr>
            </w:tcPrChange>
          </w:tcPr>
          <w:p w14:paraId="4671502E" w14:textId="77777777" w:rsidR="006871B5" w:rsidRPr="00920004" w:rsidRDefault="006871B5" w:rsidP="00E452E5">
            <w:pPr>
              <w:jc w:val="center"/>
              <w:rPr>
                <w:ins w:id="39779" w:author="phuong vu" w:date="2018-11-30T14:07:00Z"/>
                <w:rPrChange w:id="39780" w:author="phuong vu" w:date="2018-11-30T22:36:00Z">
                  <w:rPr>
                    <w:ins w:id="39781" w:author="phuong vu" w:date="2018-11-30T14:07:00Z"/>
                  </w:rPr>
                </w:rPrChange>
              </w:rPr>
              <w:pPrChange w:id="39782" w:author="phuong vu" w:date="2018-11-30T21:46:00Z">
                <w:pPr>
                  <w:spacing w:line="276" w:lineRule="auto"/>
                  <w:jc w:val="center"/>
                </w:pPr>
              </w:pPrChange>
            </w:pPr>
          </w:p>
        </w:tc>
        <w:tc>
          <w:tcPr>
            <w:tcW w:w="900" w:type="dxa"/>
            <w:noWrap/>
            <w:tcPrChange w:id="39783" w:author="phuong vu" w:date="2018-11-30T21:51:00Z">
              <w:tcPr>
                <w:tcW w:w="962" w:type="dxa"/>
                <w:noWrap/>
              </w:tcPr>
            </w:tcPrChange>
          </w:tcPr>
          <w:p w14:paraId="041DC75C" w14:textId="77777777" w:rsidR="006871B5" w:rsidRPr="00920004" w:rsidRDefault="006871B5" w:rsidP="00E452E5">
            <w:pPr>
              <w:jc w:val="center"/>
              <w:rPr>
                <w:ins w:id="39784" w:author="phuong vu" w:date="2018-11-30T14:07:00Z"/>
                <w:rPrChange w:id="39785" w:author="phuong vu" w:date="2018-11-30T22:36:00Z">
                  <w:rPr>
                    <w:ins w:id="39786" w:author="phuong vu" w:date="2018-11-30T14:07:00Z"/>
                  </w:rPr>
                </w:rPrChange>
              </w:rPr>
              <w:pPrChange w:id="39787" w:author="phuong vu" w:date="2018-11-30T21:46:00Z">
                <w:pPr>
                  <w:spacing w:line="276" w:lineRule="auto"/>
                  <w:jc w:val="center"/>
                </w:pPr>
              </w:pPrChange>
            </w:pPr>
          </w:p>
        </w:tc>
        <w:tc>
          <w:tcPr>
            <w:tcW w:w="2212" w:type="dxa"/>
            <w:noWrap/>
            <w:tcPrChange w:id="39788" w:author="phuong vu" w:date="2018-11-30T21:51:00Z">
              <w:tcPr>
                <w:tcW w:w="1875" w:type="dxa"/>
                <w:noWrap/>
              </w:tcPr>
            </w:tcPrChange>
          </w:tcPr>
          <w:p w14:paraId="0575D550" w14:textId="77777777" w:rsidR="006871B5" w:rsidRPr="00920004" w:rsidRDefault="006871B5" w:rsidP="00E452E5">
            <w:pPr>
              <w:rPr>
                <w:ins w:id="39789" w:author="phuong vu" w:date="2018-11-30T14:07:00Z"/>
                <w:lang w:val="en-US"/>
                <w:rPrChange w:id="39790" w:author="phuong vu" w:date="2018-11-30T22:36:00Z">
                  <w:rPr>
                    <w:ins w:id="39791" w:author="phuong vu" w:date="2018-11-30T14:07:00Z"/>
                    <w:lang w:val="en-US"/>
                  </w:rPr>
                </w:rPrChange>
              </w:rPr>
              <w:pPrChange w:id="39792" w:author="phuong vu" w:date="2018-11-30T21:46:00Z">
                <w:pPr>
                  <w:spacing w:line="276" w:lineRule="auto"/>
                </w:pPr>
              </w:pPrChange>
            </w:pPr>
            <w:ins w:id="39793" w:author="phuong vu" w:date="2018-11-30T14:07:00Z">
              <w:r w:rsidRPr="00920004">
                <w:rPr>
                  <w:lang w:val="en-US"/>
                  <w:rPrChange w:id="39794" w:author="phuong vu" w:date="2018-11-30T22:36:00Z">
                    <w:rPr>
                      <w:lang w:val="en-US"/>
                    </w:rPr>
                  </w:rPrChange>
                </w:rPr>
                <w:t>Nơi nhận quần áo</w:t>
              </w:r>
            </w:ins>
          </w:p>
        </w:tc>
      </w:tr>
      <w:tr w:rsidR="006871B5" w:rsidRPr="00920004" w14:paraId="13637915" w14:textId="77777777" w:rsidTr="00E452E5">
        <w:trPr>
          <w:trHeight w:val="300"/>
          <w:ins w:id="39795" w:author="phuong vu" w:date="2018-11-30T14:07:00Z"/>
          <w:trPrChange w:id="39796" w:author="phuong vu" w:date="2018-11-30T21:51:00Z">
            <w:trPr>
              <w:trHeight w:val="300"/>
            </w:trPr>
          </w:trPrChange>
        </w:trPr>
        <w:tc>
          <w:tcPr>
            <w:tcW w:w="707" w:type="dxa"/>
            <w:noWrap/>
            <w:vAlign w:val="center"/>
            <w:tcPrChange w:id="39797" w:author="phuong vu" w:date="2018-11-30T21:51:00Z">
              <w:tcPr>
                <w:tcW w:w="708" w:type="dxa"/>
                <w:noWrap/>
                <w:vAlign w:val="center"/>
              </w:tcPr>
            </w:tcPrChange>
          </w:tcPr>
          <w:p w14:paraId="51B958E3" w14:textId="77777777" w:rsidR="006871B5" w:rsidRPr="00920004" w:rsidRDefault="006871B5" w:rsidP="00BD0851">
            <w:pPr>
              <w:spacing w:before="240" w:line="0" w:lineRule="atLeast"/>
              <w:jc w:val="center"/>
              <w:rPr>
                <w:ins w:id="39798" w:author="phuong vu" w:date="2018-11-30T14:07:00Z"/>
                <w:lang w:val="en-US"/>
                <w:rPrChange w:id="39799" w:author="phuong vu" w:date="2018-11-30T22:36:00Z">
                  <w:rPr>
                    <w:ins w:id="39800" w:author="phuong vu" w:date="2018-11-30T14:07:00Z"/>
                    <w:lang w:val="en-US"/>
                  </w:rPr>
                </w:rPrChange>
              </w:rPr>
              <w:pPrChange w:id="39801" w:author="phuong vu" w:date="2018-11-30T14:16:00Z">
                <w:pPr>
                  <w:spacing w:line="276" w:lineRule="auto"/>
                  <w:jc w:val="center"/>
                </w:pPr>
              </w:pPrChange>
            </w:pPr>
            <w:ins w:id="39802" w:author="phuong vu" w:date="2018-11-30T14:07:00Z">
              <w:r w:rsidRPr="00920004">
                <w:rPr>
                  <w:lang w:val="en-US"/>
                  <w:rPrChange w:id="39803" w:author="phuong vu" w:date="2018-11-30T22:36:00Z">
                    <w:rPr>
                      <w:lang w:val="en-US"/>
                    </w:rPr>
                  </w:rPrChange>
                </w:rPr>
                <w:t>8</w:t>
              </w:r>
            </w:ins>
          </w:p>
        </w:tc>
        <w:tc>
          <w:tcPr>
            <w:tcW w:w="1992" w:type="dxa"/>
            <w:noWrap/>
            <w:tcPrChange w:id="39804" w:author="phuong vu" w:date="2018-11-30T21:51:00Z">
              <w:tcPr>
                <w:tcW w:w="1993" w:type="dxa"/>
                <w:noWrap/>
              </w:tcPr>
            </w:tcPrChange>
          </w:tcPr>
          <w:p w14:paraId="4E93E763" w14:textId="77777777" w:rsidR="006871B5" w:rsidRPr="00920004" w:rsidRDefault="006871B5" w:rsidP="00E452E5">
            <w:pPr>
              <w:rPr>
                <w:ins w:id="39805" w:author="phuong vu" w:date="2018-11-30T14:07:00Z"/>
                <w:lang w:val="en-US"/>
                <w:rPrChange w:id="39806" w:author="phuong vu" w:date="2018-11-30T22:36:00Z">
                  <w:rPr>
                    <w:ins w:id="39807" w:author="phuong vu" w:date="2018-11-30T14:07:00Z"/>
                    <w:lang w:val="en-US"/>
                  </w:rPr>
                </w:rPrChange>
              </w:rPr>
              <w:pPrChange w:id="39808" w:author="phuong vu" w:date="2018-11-30T21:46:00Z">
                <w:pPr>
                  <w:spacing w:line="276" w:lineRule="auto"/>
                </w:pPr>
              </w:pPrChange>
            </w:pPr>
            <w:ins w:id="39809" w:author="phuong vu" w:date="2018-11-30T14:07:00Z">
              <w:r w:rsidRPr="00920004">
                <w:rPr>
                  <w:lang w:val="en-US"/>
                  <w:rPrChange w:id="39810" w:author="phuong vu" w:date="2018-11-30T22:36:00Z">
                    <w:rPr>
                      <w:lang w:val="en-US"/>
                    </w:rPr>
                  </w:rPrChange>
                </w:rPr>
                <w:t>delivery_place</w:t>
              </w:r>
            </w:ins>
          </w:p>
        </w:tc>
        <w:tc>
          <w:tcPr>
            <w:tcW w:w="1171" w:type="dxa"/>
            <w:noWrap/>
            <w:tcPrChange w:id="39811" w:author="phuong vu" w:date="2018-11-30T21:51:00Z">
              <w:tcPr>
                <w:tcW w:w="1300" w:type="dxa"/>
                <w:noWrap/>
              </w:tcPr>
            </w:tcPrChange>
          </w:tcPr>
          <w:p w14:paraId="1B20A286" w14:textId="77777777" w:rsidR="006871B5" w:rsidRPr="00920004" w:rsidRDefault="006871B5" w:rsidP="00E452E5">
            <w:pPr>
              <w:rPr>
                <w:ins w:id="39812" w:author="phuong vu" w:date="2018-11-30T14:07:00Z"/>
                <w:rPrChange w:id="39813" w:author="phuong vu" w:date="2018-11-30T22:36:00Z">
                  <w:rPr>
                    <w:ins w:id="39814" w:author="phuong vu" w:date="2018-11-30T14:07:00Z"/>
                  </w:rPr>
                </w:rPrChange>
              </w:rPr>
              <w:pPrChange w:id="39815" w:author="phuong vu" w:date="2018-11-30T21:46:00Z">
                <w:pPr>
                  <w:spacing w:line="276" w:lineRule="auto"/>
                </w:pPr>
              </w:pPrChange>
            </w:pPr>
          </w:p>
        </w:tc>
        <w:tc>
          <w:tcPr>
            <w:tcW w:w="900" w:type="dxa"/>
            <w:noWrap/>
            <w:tcPrChange w:id="39816" w:author="phuong vu" w:date="2018-11-30T21:51:00Z">
              <w:tcPr>
                <w:tcW w:w="1054" w:type="dxa"/>
                <w:noWrap/>
              </w:tcPr>
            </w:tcPrChange>
          </w:tcPr>
          <w:p w14:paraId="4E07B530" w14:textId="77777777" w:rsidR="006871B5" w:rsidRPr="00920004" w:rsidRDefault="006871B5" w:rsidP="00E452E5">
            <w:pPr>
              <w:jc w:val="center"/>
              <w:rPr>
                <w:ins w:id="39817" w:author="phuong vu" w:date="2018-11-30T14:07:00Z"/>
                <w:lang w:val="en-US"/>
                <w:rPrChange w:id="39818" w:author="phuong vu" w:date="2018-11-30T22:36:00Z">
                  <w:rPr>
                    <w:ins w:id="39819" w:author="phuong vu" w:date="2018-11-30T14:07:00Z"/>
                    <w:lang w:val="en-US"/>
                  </w:rPr>
                </w:rPrChange>
              </w:rPr>
              <w:pPrChange w:id="39820" w:author="phuong vu" w:date="2018-11-30T21:46:00Z">
                <w:pPr>
                  <w:spacing w:line="276" w:lineRule="auto"/>
                  <w:jc w:val="center"/>
                </w:pPr>
              </w:pPrChange>
            </w:pPr>
            <w:ins w:id="39821" w:author="phuong vu" w:date="2018-11-30T14:07:00Z">
              <w:r w:rsidRPr="00920004">
                <w:rPr>
                  <w:lang w:val="en-US"/>
                  <w:rPrChange w:id="39822" w:author="phuong vu" w:date="2018-11-30T22:36:00Z">
                    <w:rPr>
                      <w:lang w:val="en-US"/>
                    </w:rPr>
                  </w:rPrChange>
                </w:rPr>
                <w:t>X</w:t>
              </w:r>
            </w:ins>
          </w:p>
        </w:tc>
        <w:tc>
          <w:tcPr>
            <w:tcW w:w="900" w:type="dxa"/>
            <w:noWrap/>
            <w:tcPrChange w:id="39823" w:author="phuong vu" w:date="2018-11-30T21:51:00Z">
              <w:tcPr>
                <w:tcW w:w="838" w:type="dxa"/>
                <w:noWrap/>
              </w:tcPr>
            </w:tcPrChange>
          </w:tcPr>
          <w:p w14:paraId="18BEC95B" w14:textId="77777777" w:rsidR="006871B5" w:rsidRPr="00920004" w:rsidRDefault="006871B5" w:rsidP="00E452E5">
            <w:pPr>
              <w:jc w:val="center"/>
              <w:rPr>
                <w:ins w:id="39824" w:author="phuong vu" w:date="2018-11-30T14:07:00Z"/>
                <w:rPrChange w:id="39825" w:author="phuong vu" w:date="2018-11-30T22:36:00Z">
                  <w:rPr>
                    <w:ins w:id="39826" w:author="phuong vu" w:date="2018-11-30T14:07:00Z"/>
                  </w:rPr>
                </w:rPrChange>
              </w:rPr>
              <w:pPrChange w:id="39827" w:author="phuong vu" w:date="2018-11-30T21:46:00Z">
                <w:pPr>
                  <w:spacing w:line="276" w:lineRule="auto"/>
                  <w:jc w:val="center"/>
                </w:pPr>
              </w:pPrChange>
            </w:pPr>
          </w:p>
        </w:tc>
        <w:tc>
          <w:tcPr>
            <w:tcW w:w="900" w:type="dxa"/>
            <w:noWrap/>
            <w:tcPrChange w:id="39828" w:author="phuong vu" w:date="2018-11-30T21:51:00Z">
              <w:tcPr>
                <w:tcW w:w="962" w:type="dxa"/>
                <w:noWrap/>
              </w:tcPr>
            </w:tcPrChange>
          </w:tcPr>
          <w:p w14:paraId="6A3F7682" w14:textId="77777777" w:rsidR="006871B5" w:rsidRPr="00920004" w:rsidRDefault="006871B5" w:rsidP="00E452E5">
            <w:pPr>
              <w:jc w:val="center"/>
              <w:rPr>
                <w:ins w:id="39829" w:author="phuong vu" w:date="2018-11-30T14:07:00Z"/>
                <w:rPrChange w:id="39830" w:author="phuong vu" w:date="2018-11-30T22:36:00Z">
                  <w:rPr>
                    <w:ins w:id="39831" w:author="phuong vu" w:date="2018-11-30T14:07:00Z"/>
                  </w:rPr>
                </w:rPrChange>
              </w:rPr>
              <w:pPrChange w:id="39832" w:author="phuong vu" w:date="2018-11-30T21:46:00Z">
                <w:pPr>
                  <w:spacing w:line="276" w:lineRule="auto"/>
                  <w:jc w:val="center"/>
                </w:pPr>
              </w:pPrChange>
            </w:pPr>
          </w:p>
        </w:tc>
        <w:tc>
          <w:tcPr>
            <w:tcW w:w="2212" w:type="dxa"/>
            <w:noWrap/>
            <w:tcPrChange w:id="39833" w:author="phuong vu" w:date="2018-11-30T21:51:00Z">
              <w:tcPr>
                <w:tcW w:w="1875" w:type="dxa"/>
                <w:noWrap/>
              </w:tcPr>
            </w:tcPrChange>
          </w:tcPr>
          <w:p w14:paraId="1FB239E3" w14:textId="77777777" w:rsidR="006871B5" w:rsidRPr="00920004" w:rsidRDefault="006871B5" w:rsidP="00E452E5">
            <w:pPr>
              <w:rPr>
                <w:ins w:id="39834" w:author="phuong vu" w:date="2018-11-30T14:07:00Z"/>
                <w:lang w:val="en-US"/>
                <w:rPrChange w:id="39835" w:author="phuong vu" w:date="2018-11-30T22:36:00Z">
                  <w:rPr>
                    <w:ins w:id="39836" w:author="phuong vu" w:date="2018-11-30T14:07:00Z"/>
                    <w:lang w:val="en-US"/>
                  </w:rPr>
                </w:rPrChange>
              </w:rPr>
              <w:pPrChange w:id="39837" w:author="phuong vu" w:date="2018-11-30T21:46:00Z">
                <w:pPr>
                  <w:spacing w:line="276" w:lineRule="auto"/>
                </w:pPr>
              </w:pPrChange>
            </w:pPr>
            <w:ins w:id="39838" w:author="phuong vu" w:date="2018-11-30T14:07:00Z">
              <w:r w:rsidRPr="00920004">
                <w:rPr>
                  <w:lang w:val="en-US"/>
                  <w:rPrChange w:id="39839" w:author="phuong vu" w:date="2018-11-30T22:36:00Z">
                    <w:rPr>
                      <w:lang w:val="en-US"/>
                    </w:rPr>
                  </w:rPrChange>
                </w:rPr>
                <w:t>Nơi trả quần áo</w:t>
              </w:r>
            </w:ins>
          </w:p>
        </w:tc>
      </w:tr>
      <w:tr w:rsidR="006871B5" w:rsidRPr="00920004" w14:paraId="7D100B3C" w14:textId="77777777" w:rsidTr="00E452E5">
        <w:trPr>
          <w:trHeight w:val="300"/>
          <w:ins w:id="39840" w:author="phuong vu" w:date="2018-11-30T14:07:00Z"/>
          <w:trPrChange w:id="39841" w:author="phuong vu" w:date="2018-11-30T21:51:00Z">
            <w:trPr>
              <w:trHeight w:val="300"/>
            </w:trPr>
          </w:trPrChange>
        </w:trPr>
        <w:tc>
          <w:tcPr>
            <w:tcW w:w="707" w:type="dxa"/>
            <w:noWrap/>
            <w:vAlign w:val="center"/>
            <w:tcPrChange w:id="39842" w:author="phuong vu" w:date="2018-11-30T21:51:00Z">
              <w:tcPr>
                <w:tcW w:w="708" w:type="dxa"/>
                <w:noWrap/>
                <w:vAlign w:val="center"/>
              </w:tcPr>
            </w:tcPrChange>
          </w:tcPr>
          <w:p w14:paraId="6A28D645" w14:textId="77777777" w:rsidR="006871B5" w:rsidRPr="00920004" w:rsidRDefault="006871B5" w:rsidP="00BD0851">
            <w:pPr>
              <w:spacing w:before="240" w:line="0" w:lineRule="atLeast"/>
              <w:jc w:val="center"/>
              <w:rPr>
                <w:ins w:id="39843" w:author="phuong vu" w:date="2018-11-30T14:07:00Z"/>
                <w:lang w:val="en-US"/>
                <w:rPrChange w:id="39844" w:author="phuong vu" w:date="2018-11-30T22:36:00Z">
                  <w:rPr>
                    <w:ins w:id="39845" w:author="phuong vu" w:date="2018-11-30T14:07:00Z"/>
                    <w:lang w:val="en-US"/>
                  </w:rPr>
                </w:rPrChange>
              </w:rPr>
              <w:pPrChange w:id="39846" w:author="phuong vu" w:date="2018-11-30T14:16:00Z">
                <w:pPr>
                  <w:spacing w:line="276" w:lineRule="auto"/>
                  <w:jc w:val="center"/>
                </w:pPr>
              </w:pPrChange>
            </w:pPr>
            <w:ins w:id="39847" w:author="phuong vu" w:date="2018-11-30T14:07:00Z">
              <w:r w:rsidRPr="00920004">
                <w:rPr>
                  <w:lang w:val="en-US"/>
                  <w:rPrChange w:id="39848" w:author="phuong vu" w:date="2018-11-30T22:36:00Z">
                    <w:rPr>
                      <w:lang w:val="en-US"/>
                    </w:rPr>
                  </w:rPrChange>
                </w:rPr>
                <w:t>9</w:t>
              </w:r>
            </w:ins>
          </w:p>
        </w:tc>
        <w:tc>
          <w:tcPr>
            <w:tcW w:w="1992" w:type="dxa"/>
            <w:noWrap/>
            <w:tcPrChange w:id="39849" w:author="phuong vu" w:date="2018-11-30T21:51:00Z">
              <w:tcPr>
                <w:tcW w:w="1993" w:type="dxa"/>
                <w:noWrap/>
              </w:tcPr>
            </w:tcPrChange>
          </w:tcPr>
          <w:p w14:paraId="3BB10562" w14:textId="77777777" w:rsidR="006871B5" w:rsidRPr="00920004" w:rsidRDefault="006871B5" w:rsidP="00E452E5">
            <w:pPr>
              <w:rPr>
                <w:ins w:id="39850" w:author="phuong vu" w:date="2018-11-30T14:07:00Z"/>
                <w:lang w:val="en-US"/>
                <w:rPrChange w:id="39851" w:author="phuong vu" w:date="2018-11-30T22:36:00Z">
                  <w:rPr>
                    <w:ins w:id="39852" w:author="phuong vu" w:date="2018-11-30T14:07:00Z"/>
                    <w:lang w:val="en-US"/>
                  </w:rPr>
                </w:rPrChange>
              </w:rPr>
              <w:pPrChange w:id="39853" w:author="phuong vu" w:date="2018-11-30T21:46:00Z">
                <w:pPr>
                  <w:spacing w:line="276" w:lineRule="auto"/>
                </w:pPr>
              </w:pPrChange>
            </w:pPr>
            <w:ins w:id="39854" w:author="phuong vu" w:date="2018-11-30T14:07:00Z">
              <w:r w:rsidRPr="00920004">
                <w:rPr>
                  <w:lang w:val="en-US"/>
                  <w:rPrChange w:id="39855" w:author="phuong vu" w:date="2018-11-30T22:36:00Z">
                    <w:rPr>
                      <w:lang w:val="en-US"/>
                    </w:rPr>
                  </w:rPrChange>
                </w:rPr>
                <w:t>staff_pick_up</w:t>
              </w:r>
            </w:ins>
          </w:p>
        </w:tc>
        <w:tc>
          <w:tcPr>
            <w:tcW w:w="1171" w:type="dxa"/>
            <w:noWrap/>
            <w:tcPrChange w:id="39856" w:author="phuong vu" w:date="2018-11-30T21:51:00Z">
              <w:tcPr>
                <w:tcW w:w="1300" w:type="dxa"/>
                <w:noWrap/>
              </w:tcPr>
            </w:tcPrChange>
          </w:tcPr>
          <w:p w14:paraId="11286529" w14:textId="77777777" w:rsidR="006871B5" w:rsidRPr="00920004" w:rsidRDefault="006871B5" w:rsidP="00E452E5">
            <w:pPr>
              <w:rPr>
                <w:ins w:id="39857" w:author="phuong vu" w:date="2018-11-30T14:07:00Z"/>
                <w:rPrChange w:id="39858" w:author="phuong vu" w:date="2018-11-30T22:36:00Z">
                  <w:rPr>
                    <w:ins w:id="39859" w:author="phuong vu" w:date="2018-11-30T14:07:00Z"/>
                  </w:rPr>
                </w:rPrChange>
              </w:rPr>
              <w:pPrChange w:id="39860" w:author="phuong vu" w:date="2018-11-30T21:46:00Z">
                <w:pPr>
                  <w:spacing w:line="276" w:lineRule="auto"/>
                </w:pPr>
              </w:pPrChange>
            </w:pPr>
            <w:ins w:id="39861" w:author="phuong vu" w:date="2018-11-30T14:07:00Z">
              <w:r w:rsidRPr="00920004">
                <w:rPr>
                  <w:rPrChange w:id="39862" w:author="phuong vu" w:date="2018-11-30T22:36:00Z">
                    <w:rPr/>
                  </w:rPrChange>
                </w:rPr>
                <w:t>numeric</w:t>
              </w:r>
            </w:ins>
          </w:p>
        </w:tc>
        <w:tc>
          <w:tcPr>
            <w:tcW w:w="900" w:type="dxa"/>
            <w:noWrap/>
            <w:tcPrChange w:id="39863" w:author="phuong vu" w:date="2018-11-30T21:51:00Z">
              <w:tcPr>
                <w:tcW w:w="1054" w:type="dxa"/>
                <w:noWrap/>
              </w:tcPr>
            </w:tcPrChange>
          </w:tcPr>
          <w:p w14:paraId="55BD803A" w14:textId="77777777" w:rsidR="006871B5" w:rsidRPr="00920004" w:rsidRDefault="006871B5" w:rsidP="00E452E5">
            <w:pPr>
              <w:jc w:val="center"/>
              <w:rPr>
                <w:ins w:id="39864" w:author="phuong vu" w:date="2018-11-30T14:07:00Z"/>
                <w:lang w:val="en-US"/>
                <w:rPrChange w:id="39865" w:author="phuong vu" w:date="2018-11-30T22:36:00Z">
                  <w:rPr>
                    <w:ins w:id="39866" w:author="phuong vu" w:date="2018-11-30T14:07:00Z"/>
                    <w:lang w:val="en-US"/>
                  </w:rPr>
                </w:rPrChange>
              </w:rPr>
              <w:pPrChange w:id="39867" w:author="phuong vu" w:date="2018-11-30T21:46:00Z">
                <w:pPr>
                  <w:spacing w:line="276" w:lineRule="auto"/>
                  <w:jc w:val="center"/>
                </w:pPr>
              </w:pPrChange>
            </w:pPr>
            <w:ins w:id="39868" w:author="phuong vu" w:date="2018-11-30T14:07:00Z">
              <w:r w:rsidRPr="00920004">
                <w:rPr>
                  <w:lang w:val="en-US"/>
                  <w:rPrChange w:id="39869" w:author="phuong vu" w:date="2018-11-30T22:36:00Z">
                    <w:rPr>
                      <w:lang w:val="en-US"/>
                    </w:rPr>
                  </w:rPrChange>
                </w:rPr>
                <w:t>X</w:t>
              </w:r>
            </w:ins>
          </w:p>
        </w:tc>
        <w:tc>
          <w:tcPr>
            <w:tcW w:w="900" w:type="dxa"/>
            <w:noWrap/>
            <w:tcPrChange w:id="39870" w:author="phuong vu" w:date="2018-11-30T21:51:00Z">
              <w:tcPr>
                <w:tcW w:w="838" w:type="dxa"/>
                <w:noWrap/>
              </w:tcPr>
            </w:tcPrChange>
          </w:tcPr>
          <w:p w14:paraId="61ED22F6" w14:textId="77777777" w:rsidR="006871B5" w:rsidRPr="00920004" w:rsidRDefault="006871B5" w:rsidP="00E452E5">
            <w:pPr>
              <w:jc w:val="center"/>
              <w:rPr>
                <w:ins w:id="39871" w:author="phuong vu" w:date="2018-11-30T14:07:00Z"/>
                <w:rPrChange w:id="39872" w:author="phuong vu" w:date="2018-11-30T22:36:00Z">
                  <w:rPr>
                    <w:ins w:id="39873" w:author="phuong vu" w:date="2018-11-30T14:07:00Z"/>
                  </w:rPr>
                </w:rPrChange>
              </w:rPr>
              <w:pPrChange w:id="39874" w:author="phuong vu" w:date="2018-11-30T21:46:00Z">
                <w:pPr>
                  <w:spacing w:line="276" w:lineRule="auto"/>
                  <w:jc w:val="center"/>
                </w:pPr>
              </w:pPrChange>
            </w:pPr>
          </w:p>
        </w:tc>
        <w:tc>
          <w:tcPr>
            <w:tcW w:w="900" w:type="dxa"/>
            <w:noWrap/>
            <w:tcPrChange w:id="39875" w:author="phuong vu" w:date="2018-11-30T21:51:00Z">
              <w:tcPr>
                <w:tcW w:w="962" w:type="dxa"/>
                <w:noWrap/>
              </w:tcPr>
            </w:tcPrChange>
          </w:tcPr>
          <w:p w14:paraId="616314CD" w14:textId="77777777" w:rsidR="006871B5" w:rsidRPr="00920004" w:rsidRDefault="006871B5" w:rsidP="00E452E5">
            <w:pPr>
              <w:jc w:val="center"/>
              <w:rPr>
                <w:ins w:id="39876" w:author="phuong vu" w:date="2018-11-30T14:07:00Z"/>
                <w:rPrChange w:id="39877" w:author="phuong vu" w:date="2018-11-30T22:36:00Z">
                  <w:rPr>
                    <w:ins w:id="39878" w:author="phuong vu" w:date="2018-11-30T14:07:00Z"/>
                  </w:rPr>
                </w:rPrChange>
              </w:rPr>
              <w:pPrChange w:id="39879" w:author="phuong vu" w:date="2018-11-30T21:46:00Z">
                <w:pPr>
                  <w:spacing w:line="276" w:lineRule="auto"/>
                  <w:jc w:val="center"/>
                </w:pPr>
              </w:pPrChange>
            </w:pPr>
          </w:p>
        </w:tc>
        <w:tc>
          <w:tcPr>
            <w:tcW w:w="2212" w:type="dxa"/>
            <w:noWrap/>
            <w:tcPrChange w:id="39880" w:author="phuong vu" w:date="2018-11-30T21:51:00Z">
              <w:tcPr>
                <w:tcW w:w="1875" w:type="dxa"/>
                <w:noWrap/>
              </w:tcPr>
            </w:tcPrChange>
          </w:tcPr>
          <w:p w14:paraId="3121E9B8" w14:textId="77777777" w:rsidR="006871B5" w:rsidRPr="00920004" w:rsidRDefault="006871B5" w:rsidP="00E452E5">
            <w:pPr>
              <w:rPr>
                <w:ins w:id="39881" w:author="phuong vu" w:date="2018-11-30T14:07:00Z"/>
                <w:rPrChange w:id="39882" w:author="phuong vu" w:date="2018-11-30T22:36:00Z">
                  <w:rPr>
                    <w:ins w:id="39883" w:author="phuong vu" w:date="2018-11-30T14:07:00Z"/>
                  </w:rPr>
                </w:rPrChange>
              </w:rPr>
              <w:pPrChange w:id="39884" w:author="phuong vu" w:date="2018-11-30T21:46:00Z">
                <w:pPr>
                  <w:spacing w:line="276" w:lineRule="auto"/>
                </w:pPr>
              </w:pPrChange>
            </w:pPr>
            <w:ins w:id="39885" w:author="phuong vu" w:date="2018-11-30T14:07:00Z">
              <w:r w:rsidRPr="00920004">
                <w:rPr>
                  <w:rPrChange w:id="39886" w:author="phuong vu" w:date="2018-11-30T22:36:00Z">
                    <w:rPr/>
                  </w:rPrChange>
                </w:rPr>
                <w:t>ID nhân viên nhận quần áo.</w:t>
              </w:r>
            </w:ins>
          </w:p>
        </w:tc>
      </w:tr>
      <w:tr w:rsidR="006871B5" w:rsidRPr="00920004" w14:paraId="71163D4F" w14:textId="77777777" w:rsidTr="00E452E5">
        <w:trPr>
          <w:trHeight w:val="300"/>
          <w:ins w:id="39887" w:author="phuong vu" w:date="2018-11-30T14:07:00Z"/>
          <w:trPrChange w:id="39888" w:author="phuong vu" w:date="2018-11-30T21:51:00Z">
            <w:trPr>
              <w:trHeight w:val="300"/>
            </w:trPr>
          </w:trPrChange>
        </w:trPr>
        <w:tc>
          <w:tcPr>
            <w:tcW w:w="707" w:type="dxa"/>
            <w:noWrap/>
            <w:vAlign w:val="center"/>
            <w:tcPrChange w:id="39889" w:author="phuong vu" w:date="2018-11-30T21:51:00Z">
              <w:tcPr>
                <w:tcW w:w="708" w:type="dxa"/>
                <w:noWrap/>
                <w:vAlign w:val="center"/>
              </w:tcPr>
            </w:tcPrChange>
          </w:tcPr>
          <w:p w14:paraId="6B8C035E" w14:textId="77777777" w:rsidR="006871B5" w:rsidRPr="00920004" w:rsidRDefault="006871B5" w:rsidP="00BD0851">
            <w:pPr>
              <w:spacing w:before="240" w:line="0" w:lineRule="atLeast"/>
              <w:jc w:val="center"/>
              <w:rPr>
                <w:ins w:id="39890" w:author="phuong vu" w:date="2018-11-30T14:07:00Z"/>
                <w:lang w:val="en-US"/>
                <w:rPrChange w:id="39891" w:author="phuong vu" w:date="2018-11-30T22:36:00Z">
                  <w:rPr>
                    <w:ins w:id="39892" w:author="phuong vu" w:date="2018-11-30T14:07:00Z"/>
                    <w:lang w:val="en-US"/>
                  </w:rPr>
                </w:rPrChange>
              </w:rPr>
              <w:pPrChange w:id="39893" w:author="phuong vu" w:date="2018-11-30T14:16:00Z">
                <w:pPr>
                  <w:spacing w:line="276" w:lineRule="auto"/>
                  <w:jc w:val="center"/>
                </w:pPr>
              </w:pPrChange>
            </w:pPr>
            <w:ins w:id="39894" w:author="phuong vu" w:date="2018-11-30T14:07:00Z">
              <w:r w:rsidRPr="00920004">
                <w:rPr>
                  <w:lang w:val="en-US"/>
                  <w:rPrChange w:id="39895" w:author="phuong vu" w:date="2018-11-30T22:36:00Z">
                    <w:rPr>
                      <w:lang w:val="en-US"/>
                    </w:rPr>
                  </w:rPrChange>
                </w:rPr>
                <w:t>10</w:t>
              </w:r>
            </w:ins>
          </w:p>
        </w:tc>
        <w:tc>
          <w:tcPr>
            <w:tcW w:w="1992" w:type="dxa"/>
            <w:noWrap/>
            <w:tcPrChange w:id="39896" w:author="phuong vu" w:date="2018-11-30T21:51:00Z">
              <w:tcPr>
                <w:tcW w:w="1993" w:type="dxa"/>
                <w:noWrap/>
              </w:tcPr>
            </w:tcPrChange>
          </w:tcPr>
          <w:p w14:paraId="756A0FAD" w14:textId="77777777" w:rsidR="006871B5" w:rsidRPr="00920004" w:rsidRDefault="006871B5" w:rsidP="00E452E5">
            <w:pPr>
              <w:rPr>
                <w:ins w:id="39897" w:author="phuong vu" w:date="2018-11-30T14:07:00Z"/>
                <w:lang w:val="en-US"/>
                <w:rPrChange w:id="39898" w:author="phuong vu" w:date="2018-11-30T22:36:00Z">
                  <w:rPr>
                    <w:ins w:id="39899" w:author="phuong vu" w:date="2018-11-30T14:07:00Z"/>
                    <w:lang w:val="en-US"/>
                  </w:rPr>
                </w:rPrChange>
              </w:rPr>
              <w:pPrChange w:id="39900" w:author="phuong vu" w:date="2018-11-30T21:46:00Z">
                <w:pPr>
                  <w:spacing w:line="276" w:lineRule="auto"/>
                </w:pPr>
              </w:pPrChange>
            </w:pPr>
            <w:ins w:id="39901" w:author="phuong vu" w:date="2018-11-30T14:07:00Z">
              <w:r w:rsidRPr="00920004">
                <w:rPr>
                  <w:lang w:val="en-US"/>
                  <w:rPrChange w:id="39902" w:author="phuong vu" w:date="2018-11-30T22:36:00Z">
                    <w:rPr>
                      <w:lang w:val="en-US"/>
                    </w:rPr>
                  </w:rPrChange>
                </w:rPr>
                <w:t>staff_delivery</w:t>
              </w:r>
            </w:ins>
          </w:p>
        </w:tc>
        <w:tc>
          <w:tcPr>
            <w:tcW w:w="1171" w:type="dxa"/>
            <w:noWrap/>
            <w:tcPrChange w:id="39903" w:author="phuong vu" w:date="2018-11-30T21:51:00Z">
              <w:tcPr>
                <w:tcW w:w="1300" w:type="dxa"/>
                <w:noWrap/>
              </w:tcPr>
            </w:tcPrChange>
          </w:tcPr>
          <w:p w14:paraId="00E85AA9" w14:textId="77777777" w:rsidR="006871B5" w:rsidRPr="00920004" w:rsidRDefault="006871B5" w:rsidP="00E452E5">
            <w:pPr>
              <w:rPr>
                <w:ins w:id="39904" w:author="phuong vu" w:date="2018-11-30T14:07:00Z"/>
                <w:lang w:val="en-US"/>
                <w:rPrChange w:id="39905" w:author="phuong vu" w:date="2018-11-30T22:36:00Z">
                  <w:rPr>
                    <w:ins w:id="39906" w:author="phuong vu" w:date="2018-11-30T14:07:00Z"/>
                    <w:lang w:val="en-US"/>
                  </w:rPr>
                </w:rPrChange>
              </w:rPr>
              <w:pPrChange w:id="39907" w:author="phuong vu" w:date="2018-11-30T21:46:00Z">
                <w:pPr>
                  <w:spacing w:line="276" w:lineRule="auto"/>
                </w:pPr>
              </w:pPrChange>
            </w:pPr>
            <w:ins w:id="39908" w:author="phuong vu" w:date="2018-11-30T14:07:00Z">
              <w:r w:rsidRPr="00920004">
                <w:rPr>
                  <w:rPrChange w:id="39909" w:author="phuong vu" w:date="2018-11-30T22:36:00Z">
                    <w:rPr/>
                  </w:rPrChange>
                </w:rPr>
                <w:t>numeric</w:t>
              </w:r>
            </w:ins>
          </w:p>
        </w:tc>
        <w:tc>
          <w:tcPr>
            <w:tcW w:w="900" w:type="dxa"/>
            <w:noWrap/>
            <w:tcPrChange w:id="39910" w:author="phuong vu" w:date="2018-11-30T21:51:00Z">
              <w:tcPr>
                <w:tcW w:w="1054" w:type="dxa"/>
                <w:noWrap/>
              </w:tcPr>
            </w:tcPrChange>
          </w:tcPr>
          <w:p w14:paraId="6CEAADC7" w14:textId="77777777" w:rsidR="006871B5" w:rsidRPr="00920004" w:rsidRDefault="006871B5" w:rsidP="00E452E5">
            <w:pPr>
              <w:jc w:val="center"/>
              <w:rPr>
                <w:ins w:id="39911" w:author="phuong vu" w:date="2018-11-30T14:07:00Z"/>
                <w:lang w:val="en-US"/>
                <w:rPrChange w:id="39912" w:author="phuong vu" w:date="2018-11-30T22:36:00Z">
                  <w:rPr>
                    <w:ins w:id="39913" w:author="phuong vu" w:date="2018-11-30T14:07:00Z"/>
                    <w:lang w:val="en-US"/>
                  </w:rPr>
                </w:rPrChange>
              </w:rPr>
              <w:pPrChange w:id="39914" w:author="phuong vu" w:date="2018-11-30T21:46:00Z">
                <w:pPr>
                  <w:spacing w:line="276" w:lineRule="auto"/>
                  <w:jc w:val="center"/>
                </w:pPr>
              </w:pPrChange>
            </w:pPr>
            <w:ins w:id="39915" w:author="phuong vu" w:date="2018-11-30T14:07:00Z">
              <w:r w:rsidRPr="00920004">
                <w:rPr>
                  <w:lang w:val="en-US"/>
                  <w:rPrChange w:id="39916" w:author="phuong vu" w:date="2018-11-30T22:36:00Z">
                    <w:rPr>
                      <w:lang w:val="en-US"/>
                    </w:rPr>
                  </w:rPrChange>
                </w:rPr>
                <w:t>X</w:t>
              </w:r>
            </w:ins>
          </w:p>
        </w:tc>
        <w:tc>
          <w:tcPr>
            <w:tcW w:w="900" w:type="dxa"/>
            <w:noWrap/>
            <w:tcPrChange w:id="39917" w:author="phuong vu" w:date="2018-11-30T21:51:00Z">
              <w:tcPr>
                <w:tcW w:w="838" w:type="dxa"/>
                <w:noWrap/>
              </w:tcPr>
            </w:tcPrChange>
          </w:tcPr>
          <w:p w14:paraId="0219A7D4" w14:textId="77777777" w:rsidR="006871B5" w:rsidRPr="00920004" w:rsidRDefault="006871B5" w:rsidP="00E452E5">
            <w:pPr>
              <w:jc w:val="center"/>
              <w:rPr>
                <w:ins w:id="39918" w:author="phuong vu" w:date="2018-11-30T14:07:00Z"/>
                <w:rPrChange w:id="39919" w:author="phuong vu" w:date="2018-11-30T22:36:00Z">
                  <w:rPr>
                    <w:ins w:id="39920" w:author="phuong vu" w:date="2018-11-30T14:07:00Z"/>
                  </w:rPr>
                </w:rPrChange>
              </w:rPr>
              <w:pPrChange w:id="39921" w:author="phuong vu" w:date="2018-11-30T21:46:00Z">
                <w:pPr>
                  <w:spacing w:line="276" w:lineRule="auto"/>
                  <w:jc w:val="center"/>
                </w:pPr>
              </w:pPrChange>
            </w:pPr>
          </w:p>
        </w:tc>
        <w:tc>
          <w:tcPr>
            <w:tcW w:w="900" w:type="dxa"/>
            <w:noWrap/>
            <w:tcPrChange w:id="39922" w:author="phuong vu" w:date="2018-11-30T21:51:00Z">
              <w:tcPr>
                <w:tcW w:w="962" w:type="dxa"/>
                <w:noWrap/>
              </w:tcPr>
            </w:tcPrChange>
          </w:tcPr>
          <w:p w14:paraId="2D482AB0" w14:textId="77777777" w:rsidR="006871B5" w:rsidRPr="00920004" w:rsidRDefault="006871B5" w:rsidP="00E452E5">
            <w:pPr>
              <w:jc w:val="center"/>
              <w:rPr>
                <w:ins w:id="39923" w:author="phuong vu" w:date="2018-11-30T14:07:00Z"/>
                <w:rPrChange w:id="39924" w:author="phuong vu" w:date="2018-11-30T22:36:00Z">
                  <w:rPr>
                    <w:ins w:id="39925" w:author="phuong vu" w:date="2018-11-30T14:07:00Z"/>
                  </w:rPr>
                </w:rPrChange>
              </w:rPr>
              <w:pPrChange w:id="39926" w:author="phuong vu" w:date="2018-11-30T21:46:00Z">
                <w:pPr>
                  <w:spacing w:line="276" w:lineRule="auto"/>
                  <w:jc w:val="center"/>
                </w:pPr>
              </w:pPrChange>
            </w:pPr>
          </w:p>
        </w:tc>
        <w:tc>
          <w:tcPr>
            <w:tcW w:w="2212" w:type="dxa"/>
            <w:noWrap/>
            <w:tcPrChange w:id="39927" w:author="phuong vu" w:date="2018-11-30T21:51:00Z">
              <w:tcPr>
                <w:tcW w:w="1875" w:type="dxa"/>
                <w:noWrap/>
              </w:tcPr>
            </w:tcPrChange>
          </w:tcPr>
          <w:p w14:paraId="449A5E08" w14:textId="77777777" w:rsidR="006871B5" w:rsidRPr="00920004" w:rsidRDefault="006871B5" w:rsidP="00E452E5">
            <w:pPr>
              <w:rPr>
                <w:ins w:id="39928" w:author="phuong vu" w:date="2018-11-30T14:07:00Z"/>
                <w:rPrChange w:id="39929" w:author="phuong vu" w:date="2018-11-30T22:36:00Z">
                  <w:rPr>
                    <w:ins w:id="39930" w:author="phuong vu" w:date="2018-11-30T14:07:00Z"/>
                  </w:rPr>
                </w:rPrChange>
              </w:rPr>
              <w:pPrChange w:id="39931" w:author="phuong vu" w:date="2018-11-30T21:46:00Z">
                <w:pPr>
                  <w:spacing w:line="276" w:lineRule="auto"/>
                </w:pPr>
              </w:pPrChange>
            </w:pPr>
            <w:ins w:id="39932" w:author="phuong vu" w:date="2018-11-30T14:07:00Z">
              <w:r w:rsidRPr="00920004">
                <w:rPr>
                  <w:rPrChange w:id="39933" w:author="phuong vu" w:date="2018-11-30T22:36:00Z">
                    <w:rPr/>
                  </w:rPrChange>
                </w:rPr>
                <w:t>ID nhân viên trả quần áo.</w:t>
              </w:r>
            </w:ins>
          </w:p>
        </w:tc>
      </w:tr>
      <w:tr w:rsidR="006871B5" w:rsidRPr="00920004" w14:paraId="42770B81" w14:textId="77777777" w:rsidTr="00E452E5">
        <w:trPr>
          <w:trHeight w:val="300"/>
          <w:ins w:id="39934" w:author="phuong vu" w:date="2018-11-30T14:07:00Z"/>
          <w:trPrChange w:id="39935" w:author="phuong vu" w:date="2018-11-30T21:51:00Z">
            <w:trPr>
              <w:trHeight w:val="300"/>
            </w:trPr>
          </w:trPrChange>
        </w:trPr>
        <w:tc>
          <w:tcPr>
            <w:tcW w:w="707" w:type="dxa"/>
            <w:noWrap/>
            <w:vAlign w:val="center"/>
            <w:hideMark/>
            <w:tcPrChange w:id="39936" w:author="phuong vu" w:date="2018-11-30T21:51:00Z">
              <w:tcPr>
                <w:tcW w:w="708" w:type="dxa"/>
                <w:noWrap/>
                <w:vAlign w:val="center"/>
                <w:hideMark/>
              </w:tcPr>
            </w:tcPrChange>
          </w:tcPr>
          <w:p w14:paraId="7D3AE8D2" w14:textId="77777777" w:rsidR="006871B5" w:rsidRPr="00920004" w:rsidRDefault="006871B5" w:rsidP="00BD0851">
            <w:pPr>
              <w:spacing w:before="240" w:line="0" w:lineRule="atLeast"/>
              <w:jc w:val="center"/>
              <w:rPr>
                <w:ins w:id="39937" w:author="phuong vu" w:date="2018-11-30T14:07:00Z"/>
                <w:lang w:val="en-US"/>
                <w:rPrChange w:id="39938" w:author="phuong vu" w:date="2018-11-30T22:36:00Z">
                  <w:rPr>
                    <w:ins w:id="39939" w:author="phuong vu" w:date="2018-11-30T14:07:00Z"/>
                    <w:lang w:val="en-US"/>
                  </w:rPr>
                </w:rPrChange>
              </w:rPr>
              <w:pPrChange w:id="39940" w:author="phuong vu" w:date="2018-11-30T14:16:00Z">
                <w:pPr>
                  <w:spacing w:line="276" w:lineRule="auto"/>
                  <w:jc w:val="center"/>
                </w:pPr>
              </w:pPrChange>
            </w:pPr>
            <w:ins w:id="39941" w:author="phuong vu" w:date="2018-11-30T14:07:00Z">
              <w:r w:rsidRPr="00920004">
                <w:rPr>
                  <w:lang w:val="en-US"/>
                  <w:rPrChange w:id="39942" w:author="phuong vu" w:date="2018-11-30T22:36:00Z">
                    <w:rPr>
                      <w:lang w:val="en-US"/>
                    </w:rPr>
                  </w:rPrChange>
                </w:rPr>
                <w:t>11</w:t>
              </w:r>
            </w:ins>
          </w:p>
        </w:tc>
        <w:tc>
          <w:tcPr>
            <w:tcW w:w="1992" w:type="dxa"/>
            <w:noWrap/>
            <w:hideMark/>
            <w:tcPrChange w:id="39943" w:author="phuong vu" w:date="2018-11-30T21:51:00Z">
              <w:tcPr>
                <w:tcW w:w="1993" w:type="dxa"/>
                <w:noWrap/>
                <w:hideMark/>
              </w:tcPr>
            </w:tcPrChange>
          </w:tcPr>
          <w:p w14:paraId="5802BA7F" w14:textId="77777777" w:rsidR="006871B5" w:rsidRPr="00920004" w:rsidRDefault="006871B5" w:rsidP="00E452E5">
            <w:pPr>
              <w:rPr>
                <w:ins w:id="39944" w:author="phuong vu" w:date="2018-11-30T14:07:00Z"/>
                <w:rPrChange w:id="39945" w:author="phuong vu" w:date="2018-11-30T22:36:00Z">
                  <w:rPr>
                    <w:ins w:id="39946" w:author="phuong vu" w:date="2018-11-30T14:07:00Z"/>
                  </w:rPr>
                </w:rPrChange>
              </w:rPr>
              <w:pPrChange w:id="39947" w:author="phuong vu" w:date="2018-11-30T21:46:00Z">
                <w:pPr>
                  <w:spacing w:line="276" w:lineRule="auto"/>
                </w:pPr>
              </w:pPrChange>
            </w:pPr>
            <w:ins w:id="39948" w:author="phuong vu" w:date="2018-11-30T14:07:00Z">
              <w:r w:rsidRPr="00920004">
                <w:rPr>
                  <w:rPrChange w:id="39949" w:author="phuong vu" w:date="2018-11-30T22:36:00Z">
                    <w:rPr/>
                  </w:rPrChange>
                </w:rPr>
                <w:t>status</w:t>
              </w:r>
            </w:ins>
          </w:p>
        </w:tc>
        <w:tc>
          <w:tcPr>
            <w:tcW w:w="1171" w:type="dxa"/>
            <w:noWrap/>
            <w:hideMark/>
            <w:tcPrChange w:id="39950" w:author="phuong vu" w:date="2018-11-30T21:51:00Z">
              <w:tcPr>
                <w:tcW w:w="1300" w:type="dxa"/>
                <w:noWrap/>
                <w:hideMark/>
              </w:tcPr>
            </w:tcPrChange>
          </w:tcPr>
          <w:p w14:paraId="7BB97DDD" w14:textId="1453C3DB" w:rsidR="006871B5" w:rsidRPr="00920004" w:rsidRDefault="00E452E5" w:rsidP="00E452E5">
            <w:pPr>
              <w:rPr>
                <w:ins w:id="39951" w:author="phuong vu" w:date="2018-11-30T14:07:00Z"/>
                <w:lang w:val="en-US"/>
                <w:rPrChange w:id="39952" w:author="phuong vu" w:date="2018-11-30T22:36:00Z">
                  <w:rPr>
                    <w:ins w:id="39953" w:author="phuong vu" w:date="2018-11-30T14:07:00Z"/>
                    <w:lang w:val="en-US"/>
                  </w:rPr>
                </w:rPrChange>
              </w:rPr>
              <w:pPrChange w:id="39954" w:author="phuong vu" w:date="2018-11-30T21:46:00Z">
                <w:pPr>
                  <w:spacing w:line="276" w:lineRule="auto"/>
                </w:pPr>
              </w:pPrChange>
            </w:pPr>
            <w:ins w:id="39955" w:author="phuong vu" w:date="2018-11-30T21:52:00Z">
              <w:r w:rsidRPr="00920004">
                <w:rPr>
                  <w:rPrChange w:id="39956" w:author="phuong vu" w:date="2018-11-30T22:36:00Z">
                    <w:rPr/>
                  </w:rPrChange>
                </w:rPr>
                <w:t>varchar</w:t>
              </w:r>
            </w:ins>
          </w:p>
        </w:tc>
        <w:tc>
          <w:tcPr>
            <w:tcW w:w="900" w:type="dxa"/>
            <w:noWrap/>
            <w:hideMark/>
            <w:tcPrChange w:id="39957" w:author="phuong vu" w:date="2018-11-30T21:51:00Z">
              <w:tcPr>
                <w:tcW w:w="1054" w:type="dxa"/>
                <w:noWrap/>
                <w:hideMark/>
              </w:tcPr>
            </w:tcPrChange>
          </w:tcPr>
          <w:p w14:paraId="161E7E6D" w14:textId="77777777" w:rsidR="006871B5" w:rsidRPr="00920004" w:rsidRDefault="006871B5" w:rsidP="00E452E5">
            <w:pPr>
              <w:jc w:val="center"/>
              <w:rPr>
                <w:ins w:id="39958" w:author="phuong vu" w:date="2018-11-30T14:07:00Z"/>
                <w:rPrChange w:id="39959" w:author="phuong vu" w:date="2018-11-30T22:36:00Z">
                  <w:rPr>
                    <w:ins w:id="39960" w:author="phuong vu" w:date="2018-11-30T14:07:00Z"/>
                  </w:rPr>
                </w:rPrChange>
              </w:rPr>
              <w:pPrChange w:id="39961" w:author="phuong vu" w:date="2018-11-30T21:46:00Z">
                <w:pPr>
                  <w:spacing w:line="276" w:lineRule="auto"/>
                  <w:jc w:val="center"/>
                </w:pPr>
              </w:pPrChange>
            </w:pPr>
          </w:p>
        </w:tc>
        <w:tc>
          <w:tcPr>
            <w:tcW w:w="900" w:type="dxa"/>
            <w:noWrap/>
            <w:hideMark/>
            <w:tcPrChange w:id="39962" w:author="phuong vu" w:date="2018-11-30T21:51:00Z">
              <w:tcPr>
                <w:tcW w:w="838" w:type="dxa"/>
                <w:noWrap/>
                <w:hideMark/>
              </w:tcPr>
            </w:tcPrChange>
          </w:tcPr>
          <w:p w14:paraId="2AE4C7E2" w14:textId="77777777" w:rsidR="006871B5" w:rsidRPr="00920004" w:rsidRDefault="006871B5" w:rsidP="00E452E5">
            <w:pPr>
              <w:jc w:val="center"/>
              <w:rPr>
                <w:ins w:id="39963" w:author="phuong vu" w:date="2018-11-30T14:07:00Z"/>
                <w:rPrChange w:id="39964" w:author="phuong vu" w:date="2018-11-30T22:36:00Z">
                  <w:rPr>
                    <w:ins w:id="39965" w:author="phuong vu" w:date="2018-11-30T14:07:00Z"/>
                  </w:rPr>
                </w:rPrChange>
              </w:rPr>
              <w:pPrChange w:id="39966" w:author="phuong vu" w:date="2018-11-30T21:46:00Z">
                <w:pPr>
                  <w:spacing w:line="276" w:lineRule="auto"/>
                  <w:jc w:val="center"/>
                </w:pPr>
              </w:pPrChange>
            </w:pPr>
          </w:p>
        </w:tc>
        <w:tc>
          <w:tcPr>
            <w:tcW w:w="900" w:type="dxa"/>
            <w:noWrap/>
            <w:hideMark/>
            <w:tcPrChange w:id="39967" w:author="phuong vu" w:date="2018-11-30T21:51:00Z">
              <w:tcPr>
                <w:tcW w:w="962" w:type="dxa"/>
                <w:noWrap/>
                <w:hideMark/>
              </w:tcPr>
            </w:tcPrChange>
          </w:tcPr>
          <w:p w14:paraId="25D4E9FE" w14:textId="77777777" w:rsidR="006871B5" w:rsidRPr="00920004" w:rsidRDefault="006871B5" w:rsidP="00E452E5">
            <w:pPr>
              <w:jc w:val="center"/>
              <w:rPr>
                <w:ins w:id="39968" w:author="phuong vu" w:date="2018-11-30T14:07:00Z"/>
                <w:rPrChange w:id="39969" w:author="phuong vu" w:date="2018-11-30T22:36:00Z">
                  <w:rPr>
                    <w:ins w:id="39970" w:author="phuong vu" w:date="2018-11-30T14:07:00Z"/>
                  </w:rPr>
                </w:rPrChange>
              </w:rPr>
              <w:pPrChange w:id="39971" w:author="phuong vu" w:date="2018-11-30T21:46:00Z">
                <w:pPr>
                  <w:spacing w:line="276" w:lineRule="auto"/>
                  <w:jc w:val="center"/>
                </w:pPr>
              </w:pPrChange>
            </w:pPr>
          </w:p>
        </w:tc>
        <w:tc>
          <w:tcPr>
            <w:tcW w:w="2212" w:type="dxa"/>
            <w:noWrap/>
            <w:hideMark/>
            <w:tcPrChange w:id="39972" w:author="phuong vu" w:date="2018-11-30T21:51:00Z">
              <w:tcPr>
                <w:tcW w:w="1875" w:type="dxa"/>
                <w:noWrap/>
                <w:hideMark/>
              </w:tcPr>
            </w:tcPrChange>
          </w:tcPr>
          <w:p w14:paraId="74217449" w14:textId="376B8DA1" w:rsidR="006871B5" w:rsidRPr="00920004" w:rsidRDefault="006871B5" w:rsidP="00E452E5">
            <w:pPr>
              <w:rPr>
                <w:ins w:id="39973" w:author="phuong vu" w:date="2018-11-30T14:07:00Z"/>
                <w:lang w:val="en-US"/>
                <w:rPrChange w:id="39974" w:author="phuong vu" w:date="2018-11-30T22:36:00Z">
                  <w:rPr>
                    <w:ins w:id="39975" w:author="phuong vu" w:date="2018-11-30T14:07:00Z"/>
                    <w:lang w:val="en-US"/>
                  </w:rPr>
                </w:rPrChange>
              </w:rPr>
              <w:pPrChange w:id="39976" w:author="phuong vu" w:date="2018-11-30T21:46:00Z">
                <w:pPr>
                  <w:keepNext/>
                  <w:spacing w:line="276" w:lineRule="auto"/>
                </w:pPr>
              </w:pPrChange>
            </w:pPr>
            <w:ins w:id="39977" w:author="phuong vu" w:date="2018-11-30T14:07:00Z">
              <w:r w:rsidRPr="00920004">
                <w:rPr>
                  <w:rPrChange w:id="39978" w:author="phuong vu" w:date="2018-11-30T22:36:00Z">
                    <w:rPr/>
                  </w:rPrChange>
                </w:rPr>
                <w:t>Trạng thái</w:t>
              </w:r>
            </w:ins>
          </w:p>
        </w:tc>
      </w:tr>
    </w:tbl>
    <w:p w14:paraId="61181AB8" w14:textId="1E8FB4CA" w:rsidR="00BD0851" w:rsidRDefault="006871B5" w:rsidP="00A17FA5">
      <w:pPr>
        <w:pStyle w:val="Caption"/>
        <w:rPr>
          <w:ins w:id="39979" w:author="phuong vu" w:date="2018-11-30T23:41:00Z"/>
        </w:rPr>
      </w:pPr>
      <w:bookmarkStart w:id="39980" w:name="_Toc531381667"/>
      <w:ins w:id="39981" w:author="phuong vu" w:date="2018-11-30T14:07:00Z">
        <w:r w:rsidRPr="00920004">
          <w:rPr>
            <w:rPrChange w:id="39982" w:author="phuong vu" w:date="2018-11-30T22:36:00Z">
              <w:rPr/>
            </w:rPrChange>
          </w:rPr>
          <w:t xml:space="preserve">Bảng </w:t>
        </w:r>
      </w:ins>
      <w:ins w:id="39983" w:author="phuong vu" w:date="2018-11-30T14:54:00Z">
        <w:r w:rsidR="00D632EE" w:rsidRPr="00920004">
          <w:rPr>
            <w:rPrChange w:id="39984" w:author="phuong vu" w:date="2018-11-30T22:36:00Z">
              <w:rPr/>
            </w:rPrChange>
          </w:rPr>
          <w:fldChar w:fldCharType="begin"/>
        </w:r>
        <w:r w:rsidR="00D632EE" w:rsidRPr="00920004">
          <w:rPr>
            <w:rPrChange w:id="39985" w:author="phuong vu" w:date="2018-11-30T22:36:00Z">
              <w:rPr/>
            </w:rPrChange>
          </w:rPr>
          <w:instrText xml:space="preserve"> STYLEREF 1 \s </w:instrText>
        </w:r>
      </w:ins>
      <w:r w:rsidR="00D632EE" w:rsidRPr="00920004">
        <w:rPr>
          <w:rPrChange w:id="39986" w:author="phuong vu" w:date="2018-11-30T22:36:00Z">
            <w:rPr/>
          </w:rPrChange>
        </w:rPr>
        <w:fldChar w:fldCharType="separate"/>
      </w:r>
      <w:r w:rsidR="00B5490C">
        <w:rPr>
          <w:noProof/>
        </w:rPr>
        <w:t>4</w:t>
      </w:r>
      <w:ins w:id="39987" w:author="phuong vu" w:date="2018-11-30T14:54:00Z">
        <w:r w:rsidR="00D632EE" w:rsidRPr="00920004">
          <w:rPr>
            <w:rPrChange w:id="39988" w:author="phuong vu" w:date="2018-11-30T22:36:00Z">
              <w:rPr/>
            </w:rPrChange>
          </w:rPr>
          <w:fldChar w:fldCharType="end"/>
        </w:r>
        <w:r w:rsidR="00D632EE" w:rsidRPr="00920004">
          <w:rPr>
            <w:rPrChange w:id="39989" w:author="phuong vu" w:date="2018-11-30T22:36:00Z">
              <w:rPr/>
            </w:rPrChange>
          </w:rPr>
          <w:t>.</w:t>
        </w:r>
        <w:r w:rsidR="00D632EE" w:rsidRPr="00920004">
          <w:rPr>
            <w:rPrChange w:id="39990" w:author="phuong vu" w:date="2018-11-30T22:36:00Z">
              <w:rPr/>
            </w:rPrChange>
          </w:rPr>
          <w:fldChar w:fldCharType="begin"/>
        </w:r>
        <w:r w:rsidR="00D632EE" w:rsidRPr="00920004">
          <w:rPr>
            <w:rPrChange w:id="39991" w:author="phuong vu" w:date="2018-11-30T22:36:00Z">
              <w:rPr/>
            </w:rPrChange>
          </w:rPr>
          <w:instrText xml:space="preserve"> SEQ Bảng \* ARABIC \s 1 </w:instrText>
        </w:r>
      </w:ins>
      <w:r w:rsidR="00D632EE" w:rsidRPr="00920004">
        <w:rPr>
          <w:rPrChange w:id="39992" w:author="phuong vu" w:date="2018-11-30T22:36:00Z">
            <w:rPr/>
          </w:rPrChange>
        </w:rPr>
        <w:fldChar w:fldCharType="separate"/>
      </w:r>
      <w:ins w:id="39993" w:author="phuong vu" w:date="2018-11-30T22:44:00Z">
        <w:r w:rsidR="00B5490C">
          <w:rPr>
            <w:noProof/>
          </w:rPr>
          <w:t>30</w:t>
        </w:r>
      </w:ins>
      <w:ins w:id="39994" w:author="phuong vu" w:date="2018-11-30T14:54:00Z">
        <w:r w:rsidR="00D632EE" w:rsidRPr="00920004">
          <w:rPr>
            <w:rPrChange w:id="39995" w:author="phuong vu" w:date="2018-11-30T22:36:00Z">
              <w:rPr/>
            </w:rPrChange>
          </w:rPr>
          <w:fldChar w:fldCharType="end"/>
        </w:r>
      </w:ins>
      <w:ins w:id="39996" w:author="phuong vu" w:date="2018-11-30T14:07:00Z">
        <w:r w:rsidRPr="00920004">
          <w:rPr>
            <w:rPrChange w:id="39997" w:author="phuong vu" w:date="2018-11-30T22:36:00Z">
              <w:rPr/>
            </w:rPrChange>
          </w:rPr>
          <w:t xml:space="preserve"> Bảng dữ liệu biên nhận</w:t>
        </w:r>
      </w:ins>
      <w:bookmarkEnd w:id="39980"/>
    </w:p>
    <w:p w14:paraId="0A176D92" w14:textId="3FD338C1" w:rsidR="005F1ECC" w:rsidRDefault="005F1ECC" w:rsidP="005F1ECC">
      <w:pPr>
        <w:rPr>
          <w:ins w:id="39998" w:author="phuong vu" w:date="2018-11-30T23:41:00Z"/>
        </w:rPr>
      </w:pPr>
    </w:p>
    <w:p w14:paraId="25351F3A" w14:textId="77777777" w:rsidR="005F1ECC" w:rsidRPr="005F1ECC" w:rsidRDefault="005F1ECC" w:rsidP="005F1ECC">
      <w:pPr>
        <w:rPr>
          <w:ins w:id="39999" w:author="phuong vu" w:date="2018-11-30T14:07:00Z"/>
          <w:rPrChange w:id="40000" w:author="phuong vu" w:date="2018-11-30T23:41:00Z">
            <w:rPr>
              <w:ins w:id="40001" w:author="phuong vu" w:date="2018-11-30T14:07:00Z"/>
              <w:b/>
              <w:i w:val="0"/>
              <w:iCs w:val="0"/>
            </w:rPr>
          </w:rPrChange>
        </w:rPr>
        <w:pPrChange w:id="40002" w:author="phuong vu" w:date="2018-11-30T23:41:00Z">
          <w:pPr>
            <w:pStyle w:val="Caption"/>
          </w:pPr>
        </w:pPrChange>
      </w:pPr>
    </w:p>
    <w:p w14:paraId="06D28694" w14:textId="77777777" w:rsidR="006871B5" w:rsidRPr="00920004" w:rsidRDefault="006871B5" w:rsidP="00E452E5">
      <w:pPr>
        <w:rPr>
          <w:ins w:id="40003" w:author="phuong vu" w:date="2018-11-30T14:07:00Z"/>
          <w:b/>
          <w:lang w:val="en-US"/>
          <w:rPrChange w:id="40004" w:author="phuong vu" w:date="2018-11-30T22:36:00Z">
            <w:rPr>
              <w:ins w:id="40005" w:author="phuong vu" w:date="2018-11-30T14:07:00Z"/>
              <w:lang w:val="en-US"/>
            </w:rPr>
          </w:rPrChange>
        </w:rPr>
        <w:pPrChange w:id="40006" w:author="phuong vu" w:date="2018-11-30T21:47:00Z">
          <w:pPr>
            <w:spacing w:line="276" w:lineRule="auto"/>
          </w:pPr>
        </w:pPrChange>
      </w:pPr>
      <w:ins w:id="40007" w:author="phuong vu" w:date="2018-11-30T14:07:00Z">
        <w:r w:rsidRPr="00920004">
          <w:rPr>
            <w:b/>
            <w:lang w:val="en-US"/>
            <w:rPrChange w:id="40008" w:author="phuong vu" w:date="2018-11-30T22:36:00Z">
              <w:rPr>
                <w:lang w:val="en-US"/>
              </w:rPr>
            </w:rPrChange>
          </w:rPr>
          <w:lastRenderedPageBreak/>
          <w:t>BẢNG RECEIPT_DETAIL</w:t>
        </w:r>
      </w:ins>
    </w:p>
    <w:tbl>
      <w:tblPr>
        <w:tblStyle w:val="TableGrid"/>
        <w:tblW w:w="8777" w:type="dxa"/>
        <w:tblLook w:val="04A0" w:firstRow="1" w:lastRow="0" w:firstColumn="1" w:lastColumn="0" w:noHBand="0" w:noVBand="1"/>
        <w:tblPrChange w:id="40009" w:author="phuong vu" w:date="2018-11-30T21:50:00Z">
          <w:tblPr>
            <w:tblStyle w:val="TableGrid"/>
            <w:tblW w:w="8725" w:type="dxa"/>
            <w:tblLook w:val="04A0" w:firstRow="1" w:lastRow="0" w:firstColumn="1" w:lastColumn="0" w:noHBand="0" w:noVBand="1"/>
          </w:tblPr>
        </w:tblPrChange>
      </w:tblPr>
      <w:tblGrid>
        <w:gridCol w:w="707"/>
        <w:gridCol w:w="2004"/>
        <w:gridCol w:w="1069"/>
        <w:gridCol w:w="1185"/>
        <w:gridCol w:w="837"/>
        <w:gridCol w:w="1045"/>
        <w:gridCol w:w="1930"/>
        <w:tblGridChange w:id="40010">
          <w:tblGrid>
            <w:gridCol w:w="702"/>
            <w:gridCol w:w="1985"/>
            <w:gridCol w:w="1286"/>
            <w:gridCol w:w="981"/>
            <w:gridCol w:w="830"/>
            <w:gridCol w:w="1399"/>
            <w:gridCol w:w="1594"/>
          </w:tblGrid>
        </w:tblGridChange>
      </w:tblGrid>
      <w:tr w:rsidR="006871B5" w:rsidRPr="00920004" w14:paraId="63B865B2" w14:textId="77777777" w:rsidTr="00E452E5">
        <w:trPr>
          <w:trHeight w:val="300"/>
          <w:ins w:id="40011" w:author="phuong vu" w:date="2018-11-30T14:07:00Z"/>
          <w:trPrChange w:id="40012" w:author="phuong vu" w:date="2018-11-30T21:50:00Z">
            <w:trPr>
              <w:trHeight w:val="300"/>
            </w:trPr>
          </w:trPrChange>
        </w:trPr>
        <w:tc>
          <w:tcPr>
            <w:tcW w:w="706" w:type="dxa"/>
            <w:noWrap/>
            <w:vAlign w:val="center"/>
            <w:hideMark/>
            <w:tcPrChange w:id="40013" w:author="phuong vu" w:date="2018-11-30T21:50:00Z">
              <w:tcPr>
                <w:tcW w:w="708" w:type="dxa"/>
                <w:noWrap/>
                <w:vAlign w:val="center"/>
                <w:hideMark/>
              </w:tcPr>
            </w:tcPrChange>
          </w:tcPr>
          <w:p w14:paraId="5581A26C" w14:textId="77777777" w:rsidR="006871B5" w:rsidRPr="00920004" w:rsidRDefault="006871B5" w:rsidP="00BD0851">
            <w:pPr>
              <w:spacing w:before="240" w:line="0" w:lineRule="atLeast"/>
              <w:jc w:val="center"/>
              <w:rPr>
                <w:ins w:id="40014" w:author="phuong vu" w:date="2018-11-30T14:07:00Z"/>
                <w:b/>
                <w:bCs/>
                <w:rPrChange w:id="40015" w:author="phuong vu" w:date="2018-11-30T22:36:00Z">
                  <w:rPr>
                    <w:ins w:id="40016" w:author="phuong vu" w:date="2018-11-30T14:07:00Z"/>
                    <w:b/>
                    <w:bCs/>
                  </w:rPr>
                </w:rPrChange>
              </w:rPr>
              <w:pPrChange w:id="40017" w:author="phuong vu" w:date="2018-11-30T14:16:00Z">
                <w:pPr>
                  <w:spacing w:line="276" w:lineRule="auto"/>
                  <w:jc w:val="center"/>
                </w:pPr>
              </w:pPrChange>
            </w:pPr>
            <w:ins w:id="40018" w:author="phuong vu" w:date="2018-11-30T14:07:00Z">
              <w:r w:rsidRPr="00920004">
                <w:rPr>
                  <w:b/>
                  <w:bCs/>
                  <w:lang w:val="da-DK"/>
                  <w:rPrChange w:id="40019" w:author="phuong vu" w:date="2018-11-30T22:36:00Z">
                    <w:rPr>
                      <w:b/>
                      <w:bCs/>
                      <w:lang w:val="da-DK"/>
                    </w:rPr>
                  </w:rPrChange>
                </w:rPr>
                <w:t>STT</w:t>
              </w:r>
            </w:ins>
          </w:p>
        </w:tc>
        <w:tc>
          <w:tcPr>
            <w:tcW w:w="1998" w:type="dxa"/>
            <w:noWrap/>
            <w:vAlign w:val="center"/>
            <w:hideMark/>
            <w:tcPrChange w:id="40020" w:author="phuong vu" w:date="2018-11-30T21:50:00Z">
              <w:tcPr>
                <w:tcW w:w="1863" w:type="dxa"/>
                <w:noWrap/>
                <w:vAlign w:val="center"/>
                <w:hideMark/>
              </w:tcPr>
            </w:tcPrChange>
          </w:tcPr>
          <w:p w14:paraId="6940EE16" w14:textId="77777777" w:rsidR="006871B5" w:rsidRPr="00920004" w:rsidRDefault="006871B5" w:rsidP="00BD0851">
            <w:pPr>
              <w:spacing w:before="240" w:line="0" w:lineRule="atLeast"/>
              <w:jc w:val="center"/>
              <w:rPr>
                <w:ins w:id="40021" w:author="phuong vu" w:date="2018-11-30T14:07:00Z"/>
                <w:b/>
                <w:bCs/>
                <w:rPrChange w:id="40022" w:author="phuong vu" w:date="2018-11-30T22:36:00Z">
                  <w:rPr>
                    <w:ins w:id="40023" w:author="phuong vu" w:date="2018-11-30T14:07:00Z"/>
                    <w:b/>
                    <w:bCs/>
                  </w:rPr>
                </w:rPrChange>
              </w:rPr>
              <w:pPrChange w:id="40024" w:author="phuong vu" w:date="2018-11-30T14:16:00Z">
                <w:pPr>
                  <w:spacing w:line="276" w:lineRule="auto"/>
                  <w:jc w:val="center"/>
                </w:pPr>
              </w:pPrChange>
            </w:pPr>
            <w:ins w:id="40025" w:author="phuong vu" w:date="2018-11-30T14:07:00Z">
              <w:r w:rsidRPr="00920004">
                <w:rPr>
                  <w:b/>
                  <w:bCs/>
                  <w:lang w:val="da-DK"/>
                  <w:rPrChange w:id="40026" w:author="phuong vu" w:date="2018-11-30T22:36:00Z">
                    <w:rPr>
                      <w:b/>
                      <w:bCs/>
                      <w:lang w:val="da-DK"/>
                    </w:rPr>
                  </w:rPrChange>
                </w:rPr>
                <w:t>Tên trường</w:t>
              </w:r>
            </w:ins>
          </w:p>
        </w:tc>
        <w:tc>
          <w:tcPr>
            <w:tcW w:w="1071" w:type="dxa"/>
            <w:noWrap/>
            <w:vAlign w:val="center"/>
            <w:hideMark/>
            <w:tcPrChange w:id="40027" w:author="phuong vu" w:date="2018-11-30T21:50:00Z">
              <w:tcPr>
                <w:tcW w:w="1300" w:type="dxa"/>
                <w:noWrap/>
                <w:vAlign w:val="center"/>
                <w:hideMark/>
              </w:tcPr>
            </w:tcPrChange>
          </w:tcPr>
          <w:p w14:paraId="7AFAAE8F" w14:textId="77777777" w:rsidR="006871B5" w:rsidRPr="00920004" w:rsidRDefault="006871B5" w:rsidP="00BD0851">
            <w:pPr>
              <w:spacing w:before="240" w:line="0" w:lineRule="atLeast"/>
              <w:jc w:val="center"/>
              <w:rPr>
                <w:ins w:id="40028" w:author="phuong vu" w:date="2018-11-30T14:07:00Z"/>
                <w:b/>
                <w:bCs/>
                <w:rPrChange w:id="40029" w:author="phuong vu" w:date="2018-11-30T22:36:00Z">
                  <w:rPr>
                    <w:ins w:id="40030" w:author="phuong vu" w:date="2018-11-30T14:07:00Z"/>
                    <w:b/>
                    <w:bCs/>
                  </w:rPr>
                </w:rPrChange>
              </w:rPr>
              <w:pPrChange w:id="40031" w:author="phuong vu" w:date="2018-11-30T14:16:00Z">
                <w:pPr>
                  <w:spacing w:line="276" w:lineRule="auto"/>
                  <w:jc w:val="center"/>
                </w:pPr>
              </w:pPrChange>
            </w:pPr>
            <w:ins w:id="40032" w:author="phuong vu" w:date="2018-11-30T14:07:00Z">
              <w:r w:rsidRPr="00920004">
                <w:rPr>
                  <w:b/>
                  <w:bCs/>
                  <w:lang w:val="da-DK"/>
                  <w:rPrChange w:id="40033" w:author="phuong vu" w:date="2018-11-30T22:36:00Z">
                    <w:rPr>
                      <w:b/>
                      <w:bCs/>
                      <w:lang w:val="da-DK"/>
                    </w:rPr>
                  </w:rPrChange>
                </w:rPr>
                <w:t>Kiểu</w:t>
              </w:r>
            </w:ins>
          </w:p>
        </w:tc>
        <w:tc>
          <w:tcPr>
            <w:tcW w:w="1187" w:type="dxa"/>
            <w:noWrap/>
            <w:vAlign w:val="center"/>
            <w:hideMark/>
            <w:tcPrChange w:id="40034" w:author="phuong vu" w:date="2018-11-30T21:50:00Z">
              <w:tcPr>
                <w:tcW w:w="991" w:type="dxa"/>
                <w:noWrap/>
                <w:vAlign w:val="center"/>
                <w:hideMark/>
              </w:tcPr>
            </w:tcPrChange>
          </w:tcPr>
          <w:p w14:paraId="7E07ABB7" w14:textId="77777777" w:rsidR="006871B5" w:rsidRPr="00920004" w:rsidRDefault="006871B5" w:rsidP="00BD0851">
            <w:pPr>
              <w:spacing w:before="240" w:line="0" w:lineRule="atLeast"/>
              <w:jc w:val="center"/>
              <w:rPr>
                <w:ins w:id="40035" w:author="phuong vu" w:date="2018-11-30T14:07:00Z"/>
                <w:b/>
                <w:bCs/>
                <w:rPrChange w:id="40036" w:author="phuong vu" w:date="2018-11-30T22:36:00Z">
                  <w:rPr>
                    <w:ins w:id="40037" w:author="phuong vu" w:date="2018-11-30T14:07:00Z"/>
                    <w:b/>
                    <w:bCs/>
                  </w:rPr>
                </w:rPrChange>
              </w:rPr>
              <w:pPrChange w:id="40038" w:author="phuong vu" w:date="2018-11-30T14:16:00Z">
                <w:pPr>
                  <w:spacing w:line="276" w:lineRule="auto"/>
                  <w:jc w:val="center"/>
                </w:pPr>
              </w:pPrChange>
            </w:pPr>
            <w:ins w:id="40039" w:author="phuong vu" w:date="2018-11-30T14:07:00Z">
              <w:r w:rsidRPr="00920004">
                <w:rPr>
                  <w:b/>
                  <w:bCs/>
                  <w:lang w:val="da-DK"/>
                  <w:rPrChange w:id="40040" w:author="phuong vu" w:date="2018-11-30T22:36:00Z">
                    <w:rPr>
                      <w:b/>
                      <w:bCs/>
                      <w:lang w:val="da-DK"/>
                    </w:rPr>
                  </w:rPrChange>
                </w:rPr>
                <w:t>Chấp nhận Null</w:t>
              </w:r>
            </w:ins>
          </w:p>
        </w:tc>
        <w:tc>
          <w:tcPr>
            <w:tcW w:w="835" w:type="dxa"/>
            <w:noWrap/>
            <w:vAlign w:val="center"/>
            <w:hideMark/>
            <w:tcPrChange w:id="40041" w:author="phuong vu" w:date="2018-11-30T21:50:00Z">
              <w:tcPr>
                <w:tcW w:w="838" w:type="dxa"/>
                <w:noWrap/>
                <w:vAlign w:val="center"/>
                <w:hideMark/>
              </w:tcPr>
            </w:tcPrChange>
          </w:tcPr>
          <w:p w14:paraId="075390C8" w14:textId="77777777" w:rsidR="006871B5" w:rsidRPr="00920004" w:rsidRDefault="006871B5" w:rsidP="00BD0851">
            <w:pPr>
              <w:spacing w:before="240" w:line="0" w:lineRule="atLeast"/>
              <w:jc w:val="center"/>
              <w:rPr>
                <w:ins w:id="40042" w:author="phuong vu" w:date="2018-11-30T14:07:00Z"/>
                <w:b/>
                <w:bCs/>
                <w:rPrChange w:id="40043" w:author="phuong vu" w:date="2018-11-30T22:36:00Z">
                  <w:rPr>
                    <w:ins w:id="40044" w:author="phuong vu" w:date="2018-11-30T14:07:00Z"/>
                    <w:b/>
                    <w:bCs/>
                  </w:rPr>
                </w:rPrChange>
              </w:rPr>
              <w:pPrChange w:id="40045" w:author="phuong vu" w:date="2018-11-30T14:16:00Z">
                <w:pPr>
                  <w:spacing w:line="276" w:lineRule="auto"/>
                  <w:jc w:val="center"/>
                </w:pPr>
              </w:pPrChange>
            </w:pPr>
            <w:ins w:id="40046" w:author="phuong vu" w:date="2018-11-30T14:07:00Z">
              <w:r w:rsidRPr="00920004">
                <w:rPr>
                  <w:b/>
                  <w:bCs/>
                  <w:lang w:val="da-DK"/>
                  <w:rPrChange w:id="40047" w:author="phuong vu" w:date="2018-11-30T22:36:00Z">
                    <w:rPr>
                      <w:b/>
                      <w:bCs/>
                      <w:lang w:val="da-DK"/>
                    </w:rPr>
                  </w:rPrChange>
                </w:rPr>
                <w:t>Khóa chính</w:t>
              </w:r>
            </w:ins>
          </w:p>
        </w:tc>
        <w:tc>
          <w:tcPr>
            <w:tcW w:w="1047" w:type="dxa"/>
            <w:noWrap/>
            <w:vAlign w:val="center"/>
            <w:hideMark/>
            <w:tcPrChange w:id="40048" w:author="phuong vu" w:date="2018-11-30T21:50:00Z">
              <w:tcPr>
                <w:tcW w:w="1414" w:type="dxa"/>
                <w:noWrap/>
                <w:vAlign w:val="center"/>
                <w:hideMark/>
              </w:tcPr>
            </w:tcPrChange>
          </w:tcPr>
          <w:p w14:paraId="2BE60187" w14:textId="77777777" w:rsidR="006871B5" w:rsidRPr="00920004" w:rsidRDefault="006871B5" w:rsidP="00BD0851">
            <w:pPr>
              <w:spacing w:before="240" w:line="0" w:lineRule="atLeast"/>
              <w:jc w:val="center"/>
              <w:rPr>
                <w:ins w:id="40049" w:author="phuong vu" w:date="2018-11-30T14:07:00Z"/>
                <w:b/>
                <w:bCs/>
                <w:rPrChange w:id="40050" w:author="phuong vu" w:date="2018-11-30T22:36:00Z">
                  <w:rPr>
                    <w:ins w:id="40051" w:author="phuong vu" w:date="2018-11-30T14:07:00Z"/>
                    <w:b/>
                    <w:bCs/>
                  </w:rPr>
                </w:rPrChange>
              </w:rPr>
              <w:pPrChange w:id="40052" w:author="phuong vu" w:date="2018-11-30T14:16:00Z">
                <w:pPr>
                  <w:spacing w:line="276" w:lineRule="auto"/>
                  <w:jc w:val="center"/>
                </w:pPr>
              </w:pPrChange>
            </w:pPr>
            <w:ins w:id="40053" w:author="phuong vu" w:date="2018-11-30T14:07:00Z">
              <w:r w:rsidRPr="00920004">
                <w:rPr>
                  <w:b/>
                  <w:bCs/>
                  <w:lang w:val="da-DK"/>
                  <w:rPrChange w:id="40054" w:author="phuong vu" w:date="2018-11-30T22:36:00Z">
                    <w:rPr>
                      <w:b/>
                      <w:bCs/>
                      <w:lang w:val="da-DK"/>
                    </w:rPr>
                  </w:rPrChange>
                </w:rPr>
                <w:t>Khóa ngoại</w:t>
              </w:r>
            </w:ins>
          </w:p>
        </w:tc>
        <w:tc>
          <w:tcPr>
            <w:tcW w:w="1933" w:type="dxa"/>
            <w:noWrap/>
            <w:vAlign w:val="center"/>
            <w:hideMark/>
            <w:tcPrChange w:id="40055" w:author="phuong vu" w:date="2018-11-30T21:50:00Z">
              <w:tcPr>
                <w:tcW w:w="1611" w:type="dxa"/>
                <w:noWrap/>
                <w:vAlign w:val="center"/>
                <w:hideMark/>
              </w:tcPr>
            </w:tcPrChange>
          </w:tcPr>
          <w:p w14:paraId="31D56CB7" w14:textId="77777777" w:rsidR="006871B5" w:rsidRPr="00920004" w:rsidRDefault="006871B5" w:rsidP="00BD0851">
            <w:pPr>
              <w:spacing w:before="240" w:line="0" w:lineRule="atLeast"/>
              <w:jc w:val="center"/>
              <w:rPr>
                <w:ins w:id="40056" w:author="phuong vu" w:date="2018-11-30T14:07:00Z"/>
                <w:b/>
                <w:bCs/>
                <w:rPrChange w:id="40057" w:author="phuong vu" w:date="2018-11-30T22:36:00Z">
                  <w:rPr>
                    <w:ins w:id="40058" w:author="phuong vu" w:date="2018-11-30T14:07:00Z"/>
                    <w:b/>
                    <w:bCs/>
                  </w:rPr>
                </w:rPrChange>
              </w:rPr>
              <w:pPrChange w:id="40059" w:author="phuong vu" w:date="2018-11-30T14:16:00Z">
                <w:pPr>
                  <w:spacing w:line="276" w:lineRule="auto"/>
                  <w:jc w:val="center"/>
                </w:pPr>
              </w:pPrChange>
            </w:pPr>
            <w:ins w:id="40060" w:author="phuong vu" w:date="2018-11-30T14:07:00Z">
              <w:r w:rsidRPr="00920004">
                <w:rPr>
                  <w:b/>
                  <w:bCs/>
                  <w:lang w:val="da-DK"/>
                  <w:rPrChange w:id="40061" w:author="phuong vu" w:date="2018-11-30T22:36:00Z">
                    <w:rPr>
                      <w:b/>
                      <w:bCs/>
                      <w:lang w:val="da-DK"/>
                    </w:rPr>
                  </w:rPrChange>
                </w:rPr>
                <w:t>Mô tả</w:t>
              </w:r>
            </w:ins>
          </w:p>
        </w:tc>
      </w:tr>
      <w:tr w:rsidR="006871B5" w:rsidRPr="00920004" w14:paraId="34ED033A" w14:textId="77777777" w:rsidTr="00E452E5">
        <w:trPr>
          <w:trHeight w:val="300"/>
          <w:ins w:id="40062" w:author="phuong vu" w:date="2018-11-30T14:07:00Z"/>
          <w:trPrChange w:id="40063" w:author="phuong vu" w:date="2018-11-30T21:50:00Z">
            <w:trPr>
              <w:trHeight w:val="300"/>
            </w:trPr>
          </w:trPrChange>
        </w:trPr>
        <w:tc>
          <w:tcPr>
            <w:tcW w:w="706" w:type="dxa"/>
            <w:noWrap/>
            <w:hideMark/>
            <w:tcPrChange w:id="40064" w:author="phuong vu" w:date="2018-11-30T21:50:00Z">
              <w:tcPr>
                <w:tcW w:w="708" w:type="dxa"/>
                <w:noWrap/>
                <w:hideMark/>
              </w:tcPr>
            </w:tcPrChange>
          </w:tcPr>
          <w:p w14:paraId="342246DD" w14:textId="77777777" w:rsidR="006871B5" w:rsidRPr="00920004" w:rsidRDefault="006871B5" w:rsidP="00BD0851">
            <w:pPr>
              <w:spacing w:before="240" w:line="0" w:lineRule="atLeast"/>
              <w:rPr>
                <w:ins w:id="40065" w:author="phuong vu" w:date="2018-11-30T14:07:00Z"/>
                <w:rPrChange w:id="40066" w:author="phuong vu" w:date="2018-11-30T22:36:00Z">
                  <w:rPr>
                    <w:ins w:id="40067" w:author="phuong vu" w:date="2018-11-30T14:07:00Z"/>
                  </w:rPr>
                </w:rPrChange>
              </w:rPr>
              <w:pPrChange w:id="40068" w:author="phuong vu" w:date="2018-11-30T14:16:00Z">
                <w:pPr>
                  <w:spacing w:line="276" w:lineRule="auto"/>
                </w:pPr>
              </w:pPrChange>
            </w:pPr>
            <w:ins w:id="40069" w:author="phuong vu" w:date="2018-11-30T14:07:00Z">
              <w:r w:rsidRPr="00920004">
                <w:rPr>
                  <w:rPrChange w:id="40070" w:author="phuong vu" w:date="2018-11-30T22:36:00Z">
                    <w:rPr/>
                  </w:rPrChange>
                </w:rPr>
                <w:t>1</w:t>
              </w:r>
            </w:ins>
          </w:p>
        </w:tc>
        <w:tc>
          <w:tcPr>
            <w:tcW w:w="1998" w:type="dxa"/>
            <w:noWrap/>
            <w:hideMark/>
            <w:tcPrChange w:id="40071" w:author="phuong vu" w:date="2018-11-30T21:50:00Z">
              <w:tcPr>
                <w:tcW w:w="1863" w:type="dxa"/>
                <w:noWrap/>
                <w:hideMark/>
              </w:tcPr>
            </w:tcPrChange>
          </w:tcPr>
          <w:p w14:paraId="22056707" w14:textId="77777777" w:rsidR="006871B5" w:rsidRPr="00920004" w:rsidRDefault="006871B5" w:rsidP="00E452E5">
            <w:pPr>
              <w:rPr>
                <w:ins w:id="40072" w:author="phuong vu" w:date="2018-11-30T14:07:00Z"/>
                <w:rPrChange w:id="40073" w:author="phuong vu" w:date="2018-11-30T22:36:00Z">
                  <w:rPr>
                    <w:ins w:id="40074" w:author="phuong vu" w:date="2018-11-30T14:07:00Z"/>
                  </w:rPr>
                </w:rPrChange>
              </w:rPr>
              <w:pPrChange w:id="40075" w:author="phuong vu" w:date="2018-11-30T21:47:00Z">
                <w:pPr>
                  <w:spacing w:line="276" w:lineRule="auto"/>
                </w:pPr>
              </w:pPrChange>
            </w:pPr>
            <w:ins w:id="40076" w:author="phuong vu" w:date="2018-11-30T14:07:00Z">
              <w:r w:rsidRPr="00920004">
                <w:rPr>
                  <w:rPrChange w:id="40077" w:author="phuong vu" w:date="2018-11-30T22:36:00Z">
                    <w:rPr/>
                  </w:rPrChange>
                </w:rPr>
                <w:t>id</w:t>
              </w:r>
            </w:ins>
          </w:p>
        </w:tc>
        <w:tc>
          <w:tcPr>
            <w:tcW w:w="1071" w:type="dxa"/>
            <w:noWrap/>
            <w:hideMark/>
            <w:tcPrChange w:id="40078" w:author="phuong vu" w:date="2018-11-30T21:50:00Z">
              <w:tcPr>
                <w:tcW w:w="1300" w:type="dxa"/>
                <w:noWrap/>
                <w:hideMark/>
              </w:tcPr>
            </w:tcPrChange>
          </w:tcPr>
          <w:p w14:paraId="444E29BF" w14:textId="77777777" w:rsidR="006871B5" w:rsidRPr="00920004" w:rsidRDefault="006871B5" w:rsidP="00E452E5">
            <w:pPr>
              <w:rPr>
                <w:ins w:id="40079" w:author="phuong vu" w:date="2018-11-30T14:07:00Z"/>
                <w:rPrChange w:id="40080" w:author="phuong vu" w:date="2018-11-30T22:36:00Z">
                  <w:rPr>
                    <w:ins w:id="40081" w:author="phuong vu" w:date="2018-11-30T14:07:00Z"/>
                  </w:rPr>
                </w:rPrChange>
              </w:rPr>
              <w:pPrChange w:id="40082" w:author="phuong vu" w:date="2018-11-30T21:47:00Z">
                <w:pPr>
                  <w:spacing w:line="276" w:lineRule="auto"/>
                </w:pPr>
              </w:pPrChange>
            </w:pPr>
            <w:ins w:id="40083" w:author="phuong vu" w:date="2018-11-30T14:07:00Z">
              <w:r w:rsidRPr="00920004">
                <w:rPr>
                  <w:rPrChange w:id="40084" w:author="phuong vu" w:date="2018-11-30T22:36:00Z">
                    <w:rPr/>
                  </w:rPrChange>
                </w:rPr>
                <w:t>numeric</w:t>
              </w:r>
            </w:ins>
          </w:p>
        </w:tc>
        <w:tc>
          <w:tcPr>
            <w:tcW w:w="1187" w:type="dxa"/>
            <w:noWrap/>
            <w:vAlign w:val="center"/>
            <w:hideMark/>
            <w:tcPrChange w:id="40085" w:author="phuong vu" w:date="2018-11-30T21:50:00Z">
              <w:tcPr>
                <w:tcW w:w="991" w:type="dxa"/>
                <w:noWrap/>
                <w:vAlign w:val="center"/>
                <w:hideMark/>
              </w:tcPr>
            </w:tcPrChange>
          </w:tcPr>
          <w:p w14:paraId="05A452B1" w14:textId="77777777" w:rsidR="006871B5" w:rsidRPr="00920004" w:rsidRDefault="006871B5" w:rsidP="00E452E5">
            <w:pPr>
              <w:jc w:val="center"/>
              <w:rPr>
                <w:ins w:id="40086" w:author="phuong vu" w:date="2018-11-30T14:07:00Z"/>
                <w:rPrChange w:id="40087" w:author="phuong vu" w:date="2018-11-30T22:36:00Z">
                  <w:rPr>
                    <w:ins w:id="40088" w:author="phuong vu" w:date="2018-11-30T14:07:00Z"/>
                  </w:rPr>
                </w:rPrChange>
              </w:rPr>
              <w:pPrChange w:id="40089" w:author="phuong vu" w:date="2018-11-30T21:47:00Z">
                <w:pPr>
                  <w:spacing w:line="276" w:lineRule="auto"/>
                  <w:jc w:val="center"/>
                </w:pPr>
              </w:pPrChange>
            </w:pPr>
          </w:p>
        </w:tc>
        <w:tc>
          <w:tcPr>
            <w:tcW w:w="835" w:type="dxa"/>
            <w:noWrap/>
            <w:vAlign w:val="center"/>
            <w:hideMark/>
            <w:tcPrChange w:id="40090" w:author="phuong vu" w:date="2018-11-30T21:50:00Z">
              <w:tcPr>
                <w:tcW w:w="838" w:type="dxa"/>
                <w:noWrap/>
                <w:vAlign w:val="center"/>
                <w:hideMark/>
              </w:tcPr>
            </w:tcPrChange>
          </w:tcPr>
          <w:p w14:paraId="0C04FCA9" w14:textId="77777777" w:rsidR="006871B5" w:rsidRPr="00920004" w:rsidRDefault="006871B5" w:rsidP="00E452E5">
            <w:pPr>
              <w:jc w:val="center"/>
              <w:rPr>
                <w:ins w:id="40091" w:author="phuong vu" w:date="2018-11-30T14:07:00Z"/>
                <w:rPrChange w:id="40092" w:author="phuong vu" w:date="2018-11-30T22:36:00Z">
                  <w:rPr>
                    <w:ins w:id="40093" w:author="phuong vu" w:date="2018-11-30T14:07:00Z"/>
                  </w:rPr>
                </w:rPrChange>
              </w:rPr>
              <w:pPrChange w:id="40094" w:author="phuong vu" w:date="2018-11-30T21:47:00Z">
                <w:pPr>
                  <w:spacing w:line="276" w:lineRule="auto"/>
                  <w:jc w:val="center"/>
                </w:pPr>
              </w:pPrChange>
            </w:pPr>
            <w:ins w:id="40095" w:author="phuong vu" w:date="2018-11-30T14:07:00Z">
              <w:r w:rsidRPr="00920004">
                <w:rPr>
                  <w:rPrChange w:id="40096" w:author="phuong vu" w:date="2018-11-30T22:36:00Z">
                    <w:rPr/>
                  </w:rPrChange>
                </w:rPr>
                <w:t>X</w:t>
              </w:r>
            </w:ins>
          </w:p>
        </w:tc>
        <w:tc>
          <w:tcPr>
            <w:tcW w:w="1047" w:type="dxa"/>
            <w:noWrap/>
            <w:vAlign w:val="center"/>
            <w:hideMark/>
            <w:tcPrChange w:id="40097" w:author="phuong vu" w:date="2018-11-30T21:50:00Z">
              <w:tcPr>
                <w:tcW w:w="1414" w:type="dxa"/>
                <w:noWrap/>
                <w:vAlign w:val="center"/>
                <w:hideMark/>
              </w:tcPr>
            </w:tcPrChange>
          </w:tcPr>
          <w:p w14:paraId="365DA740" w14:textId="77777777" w:rsidR="006871B5" w:rsidRPr="00920004" w:rsidRDefault="006871B5" w:rsidP="00E452E5">
            <w:pPr>
              <w:jc w:val="center"/>
              <w:rPr>
                <w:ins w:id="40098" w:author="phuong vu" w:date="2018-11-30T14:07:00Z"/>
                <w:rPrChange w:id="40099" w:author="phuong vu" w:date="2018-11-30T22:36:00Z">
                  <w:rPr>
                    <w:ins w:id="40100" w:author="phuong vu" w:date="2018-11-30T14:07:00Z"/>
                  </w:rPr>
                </w:rPrChange>
              </w:rPr>
              <w:pPrChange w:id="40101" w:author="phuong vu" w:date="2018-11-30T21:47:00Z">
                <w:pPr>
                  <w:spacing w:line="276" w:lineRule="auto"/>
                  <w:jc w:val="center"/>
                </w:pPr>
              </w:pPrChange>
            </w:pPr>
          </w:p>
        </w:tc>
        <w:tc>
          <w:tcPr>
            <w:tcW w:w="1933" w:type="dxa"/>
            <w:noWrap/>
            <w:hideMark/>
            <w:tcPrChange w:id="40102" w:author="phuong vu" w:date="2018-11-30T21:50:00Z">
              <w:tcPr>
                <w:tcW w:w="1611" w:type="dxa"/>
                <w:noWrap/>
                <w:hideMark/>
              </w:tcPr>
            </w:tcPrChange>
          </w:tcPr>
          <w:p w14:paraId="41E62382" w14:textId="77777777" w:rsidR="006871B5" w:rsidRPr="00920004" w:rsidRDefault="006871B5" w:rsidP="00E452E5">
            <w:pPr>
              <w:rPr>
                <w:ins w:id="40103" w:author="phuong vu" w:date="2018-11-30T14:07:00Z"/>
                <w:lang w:val="en-US"/>
                <w:rPrChange w:id="40104" w:author="phuong vu" w:date="2018-11-30T22:36:00Z">
                  <w:rPr>
                    <w:ins w:id="40105" w:author="phuong vu" w:date="2018-11-30T14:07:00Z"/>
                    <w:lang w:val="en-US"/>
                  </w:rPr>
                </w:rPrChange>
              </w:rPr>
              <w:pPrChange w:id="40106" w:author="phuong vu" w:date="2018-11-30T21:47:00Z">
                <w:pPr>
                  <w:spacing w:line="276" w:lineRule="auto"/>
                </w:pPr>
              </w:pPrChange>
            </w:pPr>
            <w:ins w:id="40107" w:author="phuong vu" w:date="2018-11-30T14:07:00Z">
              <w:r w:rsidRPr="00920004">
                <w:rPr>
                  <w:rPrChange w:id="40108" w:author="phuong vu" w:date="2018-11-30T22:36:00Z">
                    <w:rPr/>
                  </w:rPrChange>
                </w:rPr>
                <w:t xml:space="preserve">ID chi tiết </w:t>
              </w:r>
              <w:r w:rsidRPr="00920004">
                <w:rPr>
                  <w:lang w:val="en-US"/>
                  <w:rPrChange w:id="40109" w:author="phuong vu" w:date="2018-11-30T22:36:00Z">
                    <w:rPr>
                      <w:lang w:val="en-US"/>
                    </w:rPr>
                  </w:rPrChange>
                </w:rPr>
                <w:t>biên nhận</w:t>
              </w:r>
            </w:ins>
          </w:p>
        </w:tc>
      </w:tr>
      <w:tr w:rsidR="006871B5" w:rsidRPr="00920004" w14:paraId="3F64C6F9" w14:textId="77777777" w:rsidTr="00E452E5">
        <w:trPr>
          <w:trHeight w:val="300"/>
          <w:ins w:id="40110" w:author="phuong vu" w:date="2018-11-30T14:07:00Z"/>
          <w:trPrChange w:id="40111" w:author="phuong vu" w:date="2018-11-30T21:50:00Z">
            <w:trPr>
              <w:trHeight w:val="300"/>
            </w:trPr>
          </w:trPrChange>
        </w:trPr>
        <w:tc>
          <w:tcPr>
            <w:tcW w:w="706" w:type="dxa"/>
            <w:noWrap/>
            <w:hideMark/>
            <w:tcPrChange w:id="40112" w:author="phuong vu" w:date="2018-11-30T21:50:00Z">
              <w:tcPr>
                <w:tcW w:w="708" w:type="dxa"/>
                <w:noWrap/>
                <w:hideMark/>
              </w:tcPr>
            </w:tcPrChange>
          </w:tcPr>
          <w:p w14:paraId="03A1891D" w14:textId="77777777" w:rsidR="006871B5" w:rsidRPr="00920004" w:rsidRDefault="006871B5" w:rsidP="00BD0851">
            <w:pPr>
              <w:spacing w:before="240" w:line="0" w:lineRule="atLeast"/>
              <w:rPr>
                <w:ins w:id="40113" w:author="phuong vu" w:date="2018-11-30T14:07:00Z"/>
                <w:rPrChange w:id="40114" w:author="phuong vu" w:date="2018-11-30T22:36:00Z">
                  <w:rPr>
                    <w:ins w:id="40115" w:author="phuong vu" w:date="2018-11-30T14:07:00Z"/>
                  </w:rPr>
                </w:rPrChange>
              </w:rPr>
              <w:pPrChange w:id="40116" w:author="phuong vu" w:date="2018-11-30T14:16:00Z">
                <w:pPr>
                  <w:spacing w:line="276" w:lineRule="auto"/>
                </w:pPr>
              </w:pPrChange>
            </w:pPr>
            <w:ins w:id="40117" w:author="phuong vu" w:date="2018-11-30T14:07:00Z">
              <w:r w:rsidRPr="00920004">
                <w:rPr>
                  <w:rPrChange w:id="40118" w:author="phuong vu" w:date="2018-11-30T22:36:00Z">
                    <w:rPr/>
                  </w:rPrChange>
                </w:rPr>
                <w:t>2</w:t>
              </w:r>
            </w:ins>
          </w:p>
        </w:tc>
        <w:tc>
          <w:tcPr>
            <w:tcW w:w="1998" w:type="dxa"/>
            <w:noWrap/>
            <w:hideMark/>
            <w:tcPrChange w:id="40119" w:author="phuong vu" w:date="2018-11-30T21:50:00Z">
              <w:tcPr>
                <w:tcW w:w="1863" w:type="dxa"/>
                <w:noWrap/>
                <w:hideMark/>
              </w:tcPr>
            </w:tcPrChange>
          </w:tcPr>
          <w:p w14:paraId="6715C41F" w14:textId="77777777" w:rsidR="006871B5" w:rsidRPr="00920004" w:rsidRDefault="006871B5" w:rsidP="00E452E5">
            <w:pPr>
              <w:rPr>
                <w:ins w:id="40120" w:author="phuong vu" w:date="2018-11-30T14:07:00Z"/>
                <w:rPrChange w:id="40121" w:author="phuong vu" w:date="2018-11-30T22:36:00Z">
                  <w:rPr>
                    <w:ins w:id="40122" w:author="phuong vu" w:date="2018-11-30T14:07:00Z"/>
                  </w:rPr>
                </w:rPrChange>
              </w:rPr>
              <w:pPrChange w:id="40123" w:author="phuong vu" w:date="2018-11-30T21:47:00Z">
                <w:pPr>
                  <w:spacing w:line="276" w:lineRule="auto"/>
                </w:pPr>
              </w:pPrChange>
            </w:pPr>
            <w:ins w:id="40124" w:author="phuong vu" w:date="2018-11-30T14:07:00Z">
              <w:r w:rsidRPr="00920004">
                <w:rPr>
                  <w:lang w:val="en-US"/>
                  <w:rPrChange w:id="40125" w:author="phuong vu" w:date="2018-11-30T22:36:00Z">
                    <w:rPr>
                      <w:lang w:val="en-US"/>
                    </w:rPr>
                  </w:rPrChange>
                </w:rPr>
                <w:t>receipt</w:t>
              </w:r>
              <w:r w:rsidRPr="00920004">
                <w:rPr>
                  <w:rPrChange w:id="40126" w:author="phuong vu" w:date="2018-11-30T22:36:00Z">
                    <w:rPr/>
                  </w:rPrChange>
                </w:rPr>
                <w:t>_id</w:t>
              </w:r>
            </w:ins>
          </w:p>
        </w:tc>
        <w:tc>
          <w:tcPr>
            <w:tcW w:w="1071" w:type="dxa"/>
            <w:noWrap/>
            <w:hideMark/>
            <w:tcPrChange w:id="40127" w:author="phuong vu" w:date="2018-11-30T21:50:00Z">
              <w:tcPr>
                <w:tcW w:w="1300" w:type="dxa"/>
                <w:noWrap/>
                <w:hideMark/>
              </w:tcPr>
            </w:tcPrChange>
          </w:tcPr>
          <w:p w14:paraId="4911C801" w14:textId="77777777" w:rsidR="006871B5" w:rsidRPr="00920004" w:rsidRDefault="006871B5" w:rsidP="00E452E5">
            <w:pPr>
              <w:rPr>
                <w:ins w:id="40128" w:author="phuong vu" w:date="2018-11-30T14:07:00Z"/>
                <w:rPrChange w:id="40129" w:author="phuong vu" w:date="2018-11-30T22:36:00Z">
                  <w:rPr>
                    <w:ins w:id="40130" w:author="phuong vu" w:date="2018-11-30T14:07:00Z"/>
                  </w:rPr>
                </w:rPrChange>
              </w:rPr>
              <w:pPrChange w:id="40131" w:author="phuong vu" w:date="2018-11-30T21:47:00Z">
                <w:pPr>
                  <w:spacing w:line="276" w:lineRule="auto"/>
                </w:pPr>
              </w:pPrChange>
            </w:pPr>
            <w:ins w:id="40132" w:author="phuong vu" w:date="2018-11-30T14:07:00Z">
              <w:r w:rsidRPr="00920004">
                <w:rPr>
                  <w:rPrChange w:id="40133" w:author="phuong vu" w:date="2018-11-30T22:36:00Z">
                    <w:rPr/>
                  </w:rPrChange>
                </w:rPr>
                <w:t>numeric</w:t>
              </w:r>
            </w:ins>
          </w:p>
        </w:tc>
        <w:tc>
          <w:tcPr>
            <w:tcW w:w="1187" w:type="dxa"/>
            <w:noWrap/>
            <w:vAlign w:val="center"/>
            <w:hideMark/>
            <w:tcPrChange w:id="40134" w:author="phuong vu" w:date="2018-11-30T21:50:00Z">
              <w:tcPr>
                <w:tcW w:w="991" w:type="dxa"/>
                <w:noWrap/>
                <w:vAlign w:val="center"/>
                <w:hideMark/>
              </w:tcPr>
            </w:tcPrChange>
          </w:tcPr>
          <w:p w14:paraId="4A32BA09" w14:textId="77777777" w:rsidR="006871B5" w:rsidRPr="00920004" w:rsidRDefault="006871B5" w:rsidP="00E452E5">
            <w:pPr>
              <w:jc w:val="center"/>
              <w:rPr>
                <w:ins w:id="40135" w:author="phuong vu" w:date="2018-11-30T14:07:00Z"/>
                <w:rPrChange w:id="40136" w:author="phuong vu" w:date="2018-11-30T22:36:00Z">
                  <w:rPr>
                    <w:ins w:id="40137" w:author="phuong vu" w:date="2018-11-30T14:07:00Z"/>
                  </w:rPr>
                </w:rPrChange>
              </w:rPr>
              <w:pPrChange w:id="40138" w:author="phuong vu" w:date="2018-11-30T21:47:00Z">
                <w:pPr>
                  <w:spacing w:line="276" w:lineRule="auto"/>
                  <w:jc w:val="center"/>
                </w:pPr>
              </w:pPrChange>
            </w:pPr>
          </w:p>
        </w:tc>
        <w:tc>
          <w:tcPr>
            <w:tcW w:w="835" w:type="dxa"/>
            <w:noWrap/>
            <w:vAlign w:val="center"/>
            <w:hideMark/>
            <w:tcPrChange w:id="40139" w:author="phuong vu" w:date="2018-11-30T21:50:00Z">
              <w:tcPr>
                <w:tcW w:w="838" w:type="dxa"/>
                <w:noWrap/>
                <w:vAlign w:val="center"/>
                <w:hideMark/>
              </w:tcPr>
            </w:tcPrChange>
          </w:tcPr>
          <w:p w14:paraId="1717C5C9" w14:textId="77777777" w:rsidR="006871B5" w:rsidRPr="00920004" w:rsidRDefault="006871B5" w:rsidP="00E452E5">
            <w:pPr>
              <w:jc w:val="center"/>
              <w:rPr>
                <w:ins w:id="40140" w:author="phuong vu" w:date="2018-11-30T14:07:00Z"/>
                <w:rPrChange w:id="40141" w:author="phuong vu" w:date="2018-11-30T22:36:00Z">
                  <w:rPr>
                    <w:ins w:id="40142" w:author="phuong vu" w:date="2018-11-30T14:07:00Z"/>
                  </w:rPr>
                </w:rPrChange>
              </w:rPr>
              <w:pPrChange w:id="40143" w:author="phuong vu" w:date="2018-11-30T21:47:00Z">
                <w:pPr>
                  <w:spacing w:line="276" w:lineRule="auto"/>
                  <w:jc w:val="center"/>
                </w:pPr>
              </w:pPrChange>
            </w:pPr>
          </w:p>
        </w:tc>
        <w:tc>
          <w:tcPr>
            <w:tcW w:w="1047" w:type="dxa"/>
            <w:noWrap/>
            <w:vAlign w:val="center"/>
            <w:hideMark/>
            <w:tcPrChange w:id="40144" w:author="phuong vu" w:date="2018-11-30T21:50:00Z">
              <w:tcPr>
                <w:tcW w:w="1414" w:type="dxa"/>
                <w:noWrap/>
                <w:vAlign w:val="center"/>
                <w:hideMark/>
              </w:tcPr>
            </w:tcPrChange>
          </w:tcPr>
          <w:p w14:paraId="060B73AF" w14:textId="77777777" w:rsidR="006871B5" w:rsidRPr="00920004" w:rsidRDefault="006871B5" w:rsidP="00E452E5">
            <w:pPr>
              <w:jc w:val="center"/>
              <w:rPr>
                <w:ins w:id="40145" w:author="phuong vu" w:date="2018-11-30T14:07:00Z"/>
                <w:rPrChange w:id="40146" w:author="phuong vu" w:date="2018-11-30T22:36:00Z">
                  <w:rPr>
                    <w:ins w:id="40147" w:author="phuong vu" w:date="2018-11-30T14:07:00Z"/>
                  </w:rPr>
                </w:rPrChange>
              </w:rPr>
              <w:pPrChange w:id="40148" w:author="phuong vu" w:date="2018-11-30T21:47:00Z">
                <w:pPr>
                  <w:spacing w:line="276" w:lineRule="auto"/>
                  <w:jc w:val="center"/>
                </w:pPr>
              </w:pPrChange>
            </w:pPr>
            <w:ins w:id="40149" w:author="phuong vu" w:date="2018-11-30T14:07:00Z">
              <w:r w:rsidRPr="00920004">
                <w:rPr>
                  <w:rPrChange w:id="40150" w:author="phuong vu" w:date="2018-11-30T22:36:00Z">
                    <w:rPr/>
                  </w:rPrChange>
                </w:rPr>
                <w:t>X</w:t>
              </w:r>
            </w:ins>
          </w:p>
        </w:tc>
        <w:tc>
          <w:tcPr>
            <w:tcW w:w="1933" w:type="dxa"/>
            <w:noWrap/>
            <w:hideMark/>
            <w:tcPrChange w:id="40151" w:author="phuong vu" w:date="2018-11-30T21:50:00Z">
              <w:tcPr>
                <w:tcW w:w="1611" w:type="dxa"/>
                <w:noWrap/>
                <w:hideMark/>
              </w:tcPr>
            </w:tcPrChange>
          </w:tcPr>
          <w:p w14:paraId="0061B4E1" w14:textId="77777777" w:rsidR="006871B5" w:rsidRPr="00920004" w:rsidRDefault="006871B5" w:rsidP="00E452E5">
            <w:pPr>
              <w:rPr>
                <w:ins w:id="40152" w:author="phuong vu" w:date="2018-11-30T14:07:00Z"/>
                <w:lang w:val="en-US"/>
                <w:rPrChange w:id="40153" w:author="phuong vu" w:date="2018-11-30T22:36:00Z">
                  <w:rPr>
                    <w:ins w:id="40154" w:author="phuong vu" w:date="2018-11-30T14:07:00Z"/>
                    <w:lang w:val="en-US"/>
                  </w:rPr>
                </w:rPrChange>
              </w:rPr>
              <w:pPrChange w:id="40155" w:author="phuong vu" w:date="2018-11-30T21:47:00Z">
                <w:pPr>
                  <w:spacing w:line="276" w:lineRule="auto"/>
                </w:pPr>
              </w:pPrChange>
            </w:pPr>
            <w:ins w:id="40156" w:author="phuong vu" w:date="2018-11-30T14:07:00Z">
              <w:r w:rsidRPr="00920004">
                <w:rPr>
                  <w:rPrChange w:id="40157" w:author="phuong vu" w:date="2018-11-30T22:36:00Z">
                    <w:rPr/>
                  </w:rPrChange>
                </w:rPr>
                <w:t xml:space="preserve">ID </w:t>
              </w:r>
              <w:r w:rsidRPr="00920004">
                <w:rPr>
                  <w:lang w:val="en-US"/>
                  <w:rPrChange w:id="40158" w:author="phuong vu" w:date="2018-11-30T22:36:00Z">
                    <w:rPr>
                      <w:lang w:val="en-US"/>
                    </w:rPr>
                  </w:rPrChange>
                </w:rPr>
                <w:t>biên nhận</w:t>
              </w:r>
            </w:ins>
          </w:p>
        </w:tc>
      </w:tr>
      <w:tr w:rsidR="006871B5" w:rsidRPr="00920004" w14:paraId="660BDDE8" w14:textId="77777777" w:rsidTr="00E452E5">
        <w:trPr>
          <w:trHeight w:val="300"/>
          <w:ins w:id="40159" w:author="phuong vu" w:date="2018-11-30T14:07:00Z"/>
          <w:trPrChange w:id="40160" w:author="phuong vu" w:date="2018-11-30T21:50:00Z">
            <w:trPr>
              <w:trHeight w:val="300"/>
            </w:trPr>
          </w:trPrChange>
        </w:trPr>
        <w:tc>
          <w:tcPr>
            <w:tcW w:w="706" w:type="dxa"/>
            <w:noWrap/>
            <w:hideMark/>
            <w:tcPrChange w:id="40161" w:author="phuong vu" w:date="2018-11-30T21:50:00Z">
              <w:tcPr>
                <w:tcW w:w="708" w:type="dxa"/>
                <w:noWrap/>
                <w:hideMark/>
              </w:tcPr>
            </w:tcPrChange>
          </w:tcPr>
          <w:p w14:paraId="183210E2" w14:textId="77777777" w:rsidR="006871B5" w:rsidRPr="00920004" w:rsidRDefault="006871B5" w:rsidP="00BD0851">
            <w:pPr>
              <w:spacing w:before="240" w:line="0" w:lineRule="atLeast"/>
              <w:rPr>
                <w:ins w:id="40162" w:author="phuong vu" w:date="2018-11-30T14:07:00Z"/>
                <w:rPrChange w:id="40163" w:author="phuong vu" w:date="2018-11-30T22:36:00Z">
                  <w:rPr>
                    <w:ins w:id="40164" w:author="phuong vu" w:date="2018-11-30T14:07:00Z"/>
                  </w:rPr>
                </w:rPrChange>
              </w:rPr>
              <w:pPrChange w:id="40165" w:author="phuong vu" w:date="2018-11-30T14:16:00Z">
                <w:pPr>
                  <w:spacing w:line="276" w:lineRule="auto"/>
                </w:pPr>
              </w:pPrChange>
            </w:pPr>
            <w:ins w:id="40166" w:author="phuong vu" w:date="2018-11-30T14:07:00Z">
              <w:r w:rsidRPr="00920004">
                <w:rPr>
                  <w:rPrChange w:id="40167" w:author="phuong vu" w:date="2018-11-30T22:36:00Z">
                    <w:rPr/>
                  </w:rPrChange>
                </w:rPr>
                <w:t>3</w:t>
              </w:r>
            </w:ins>
          </w:p>
        </w:tc>
        <w:tc>
          <w:tcPr>
            <w:tcW w:w="1998" w:type="dxa"/>
            <w:noWrap/>
            <w:hideMark/>
            <w:tcPrChange w:id="40168" w:author="phuong vu" w:date="2018-11-30T21:50:00Z">
              <w:tcPr>
                <w:tcW w:w="1863" w:type="dxa"/>
                <w:noWrap/>
                <w:hideMark/>
              </w:tcPr>
            </w:tcPrChange>
          </w:tcPr>
          <w:p w14:paraId="53BE6878" w14:textId="77777777" w:rsidR="006871B5" w:rsidRPr="00920004" w:rsidRDefault="006871B5" w:rsidP="00E452E5">
            <w:pPr>
              <w:rPr>
                <w:ins w:id="40169" w:author="phuong vu" w:date="2018-11-30T14:07:00Z"/>
                <w:rPrChange w:id="40170" w:author="phuong vu" w:date="2018-11-30T22:36:00Z">
                  <w:rPr>
                    <w:ins w:id="40171" w:author="phuong vu" w:date="2018-11-30T14:07:00Z"/>
                  </w:rPr>
                </w:rPrChange>
              </w:rPr>
              <w:pPrChange w:id="40172" w:author="phuong vu" w:date="2018-11-30T21:47:00Z">
                <w:pPr>
                  <w:spacing w:line="276" w:lineRule="auto"/>
                </w:pPr>
              </w:pPrChange>
            </w:pPr>
            <w:ins w:id="40173" w:author="phuong vu" w:date="2018-11-30T14:07:00Z">
              <w:r w:rsidRPr="00920004">
                <w:rPr>
                  <w:rPrChange w:id="40174" w:author="phuong vu" w:date="2018-11-30T22:36:00Z">
                    <w:rPr/>
                  </w:rPrChange>
                </w:rPr>
                <w:t>service_type_id</w:t>
              </w:r>
            </w:ins>
          </w:p>
        </w:tc>
        <w:tc>
          <w:tcPr>
            <w:tcW w:w="1071" w:type="dxa"/>
            <w:noWrap/>
            <w:hideMark/>
            <w:tcPrChange w:id="40175" w:author="phuong vu" w:date="2018-11-30T21:50:00Z">
              <w:tcPr>
                <w:tcW w:w="1300" w:type="dxa"/>
                <w:noWrap/>
                <w:hideMark/>
              </w:tcPr>
            </w:tcPrChange>
          </w:tcPr>
          <w:p w14:paraId="4ABAB08A" w14:textId="77777777" w:rsidR="006871B5" w:rsidRPr="00920004" w:rsidRDefault="006871B5" w:rsidP="00E452E5">
            <w:pPr>
              <w:rPr>
                <w:ins w:id="40176" w:author="phuong vu" w:date="2018-11-30T14:07:00Z"/>
                <w:rPrChange w:id="40177" w:author="phuong vu" w:date="2018-11-30T22:36:00Z">
                  <w:rPr>
                    <w:ins w:id="40178" w:author="phuong vu" w:date="2018-11-30T14:07:00Z"/>
                  </w:rPr>
                </w:rPrChange>
              </w:rPr>
              <w:pPrChange w:id="40179" w:author="phuong vu" w:date="2018-11-30T21:47:00Z">
                <w:pPr>
                  <w:spacing w:line="276" w:lineRule="auto"/>
                </w:pPr>
              </w:pPrChange>
            </w:pPr>
            <w:ins w:id="40180" w:author="phuong vu" w:date="2018-11-30T14:07:00Z">
              <w:r w:rsidRPr="00920004">
                <w:rPr>
                  <w:rPrChange w:id="40181" w:author="phuong vu" w:date="2018-11-30T22:36:00Z">
                    <w:rPr/>
                  </w:rPrChange>
                </w:rPr>
                <w:t>numeric</w:t>
              </w:r>
            </w:ins>
          </w:p>
        </w:tc>
        <w:tc>
          <w:tcPr>
            <w:tcW w:w="1187" w:type="dxa"/>
            <w:noWrap/>
            <w:vAlign w:val="center"/>
            <w:hideMark/>
            <w:tcPrChange w:id="40182" w:author="phuong vu" w:date="2018-11-30T21:50:00Z">
              <w:tcPr>
                <w:tcW w:w="991" w:type="dxa"/>
                <w:noWrap/>
                <w:vAlign w:val="center"/>
                <w:hideMark/>
              </w:tcPr>
            </w:tcPrChange>
          </w:tcPr>
          <w:p w14:paraId="77137C04" w14:textId="77777777" w:rsidR="006871B5" w:rsidRPr="00920004" w:rsidRDefault="006871B5" w:rsidP="00E452E5">
            <w:pPr>
              <w:jc w:val="center"/>
              <w:rPr>
                <w:ins w:id="40183" w:author="phuong vu" w:date="2018-11-30T14:07:00Z"/>
                <w:rPrChange w:id="40184" w:author="phuong vu" w:date="2018-11-30T22:36:00Z">
                  <w:rPr>
                    <w:ins w:id="40185" w:author="phuong vu" w:date="2018-11-30T14:07:00Z"/>
                  </w:rPr>
                </w:rPrChange>
              </w:rPr>
              <w:pPrChange w:id="40186" w:author="phuong vu" w:date="2018-11-30T21:47:00Z">
                <w:pPr>
                  <w:spacing w:line="276" w:lineRule="auto"/>
                  <w:jc w:val="center"/>
                </w:pPr>
              </w:pPrChange>
            </w:pPr>
          </w:p>
        </w:tc>
        <w:tc>
          <w:tcPr>
            <w:tcW w:w="835" w:type="dxa"/>
            <w:noWrap/>
            <w:vAlign w:val="center"/>
            <w:hideMark/>
            <w:tcPrChange w:id="40187" w:author="phuong vu" w:date="2018-11-30T21:50:00Z">
              <w:tcPr>
                <w:tcW w:w="838" w:type="dxa"/>
                <w:noWrap/>
                <w:vAlign w:val="center"/>
                <w:hideMark/>
              </w:tcPr>
            </w:tcPrChange>
          </w:tcPr>
          <w:p w14:paraId="41899625" w14:textId="77777777" w:rsidR="006871B5" w:rsidRPr="00920004" w:rsidRDefault="006871B5" w:rsidP="00E452E5">
            <w:pPr>
              <w:jc w:val="center"/>
              <w:rPr>
                <w:ins w:id="40188" w:author="phuong vu" w:date="2018-11-30T14:07:00Z"/>
                <w:rPrChange w:id="40189" w:author="phuong vu" w:date="2018-11-30T22:36:00Z">
                  <w:rPr>
                    <w:ins w:id="40190" w:author="phuong vu" w:date="2018-11-30T14:07:00Z"/>
                  </w:rPr>
                </w:rPrChange>
              </w:rPr>
              <w:pPrChange w:id="40191" w:author="phuong vu" w:date="2018-11-30T21:47:00Z">
                <w:pPr>
                  <w:spacing w:line="276" w:lineRule="auto"/>
                  <w:jc w:val="center"/>
                </w:pPr>
              </w:pPrChange>
            </w:pPr>
          </w:p>
        </w:tc>
        <w:tc>
          <w:tcPr>
            <w:tcW w:w="1047" w:type="dxa"/>
            <w:noWrap/>
            <w:vAlign w:val="center"/>
            <w:hideMark/>
            <w:tcPrChange w:id="40192" w:author="phuong vu" w:date="2018-11-30T21:50:00Z">
              <w:tcPr>
                <w:tcW w:w="1414" w:type="dxa"/>
                <w:noWrap/>
                <w:vAlign w:val="center"/>
                <w:hideMark/>
              </w:tcPr>
            </w:tcPrChange>
          </w:tcPr>
          <w:p w14:paraId="5651EA79" w14:textId="77777777" w:rsidR="006871B5" w:rsidRPr="00920004" w:rsidRDefault="006871B5" w:rsidP="00E452E5">
            <w:pPr>
              <w:jc w:val="center"/>
              <w:rPr>
                <w:ins w:id="40193" w:author="phuong vu" w:date="2018-11-30T14:07:00Z"/>
                <w:rPrChange w:id="40194" w:author="phuong vu" w:date="2018-11-30T22:36:00Z">
                  <w:rPr>
                    <w:ins w:id="40195" w:author="phuong vu" w:date="2018-11-30T14:07:00Z"/>
                  </w:rPr>
                </w:rPrChange>
              </w:rPr>
              <w:pPrChange w:id="40196" w:author="phuong vu" w:date="2018-11-30T21:47:00Z">
                <w:pPr>
                  <w:spacing w:line="276" w:lineRule="auto"/>
                  <w:jc w:val="center"/>
                </w:pPr>
              </w:pPrChange>
            </w:pPr>
            <w:ins w:id="40197" w:author="phuong vu" w:date="2018-11-30T14:07:00Z">
              <w:r w:rsidRPr="00920004">
                <w:rPr>
                  <w:rPrChange w:id="40198" w:author="phuong vu" w:date="2018-11-30T22:36:00Z">
                    <w:rPr/>
                  </w:rPrChange>
                </w:rPr>
                <w:t>X</w:t>
              </w:r>
            </w:ins>
          </w:p>
        </w:tc>
        <w:tc>
          <w:tcPr>
            <w:tcW w:w="1933" w:type="dxa"/>
            <w:noWrap/>
            <w:hideMark/>
            <w:tcPrChange w:id="40199" w:author="phuong vu" w:date="2018-11-30T21:50:00Z">
              <w:tcPr>
                <w:tcW w:w="1611" w:type="dxa"/>
                <w:noWrap/>
                <w:hideMark/>
              </w:tcPr>
            </w:tcPrChange>
          </w:tcPr>
          <w:p w14:paraId="1F9D066A" w14:textId="77777777" w:rsidR="006871B5" w:rsidRPr="00920004" w:rsidRDefault="006871B5" w:rsidP="00E452E5">
            <w:pPr>
              <w:rPr>
                <w:ins w:id="40200" w:author="phuong vu" w:date="2018-11-30T14:07:00Z"/>
                <w:rPrChange w:id="40201" w:author="phuong vu" w:date="2018-11-30T22:36:00Z">
                  <w:rPr>
                    <w:ins w:id="40202" w:author="phuong vu" w:date="2018-11-30T14:07:00Z"/>
                  </w:rPr>
                </w:rPrChange>
              </w:rPr>
              <w:pPrChange w:id="40203" w:author="phuong vu" w:date="2018-11-30T21:47:00Z">
                <w:pPr>
                  <w:spacing w:line="276" w:lineRule="auto"/>
                </w:pPr>
              </w:pPrChange>
            </w:pPr>
            <w:ins w:id="40204" w:author="phuong vu" w:date="2018-11-30T14:07:00Z">
              <w:r w:rsidRPr="00920004">
                <w:rPr>
                  <w:rPrChange w:id="40205" w:author="phuong vu" w:date="2018-11-30T22:36:00Z">
                    <w:rPr/>
                  </w:rPrChange>
                </w:rPr>
                <w:t xml:space="preserve">ID loại dịch vụ. </w:t>
              </w:r>
            </w:ins>
          </w:p>
        </w:tc>
      </w:tr>
      <w:tr w:rsidR="006871B5" w:rsidRPr="00920004" w14:paraId="655E7EDD" w14:textId="77777777" w:rsidTr="00E452E5">
        <w:trPr>
          <w:trHeight w:val="300"/>
          <w:ins w:id="40206" w:author="phuong vu" w:date="2018-11-30T14:07:00Z"/>
          <w:trPrChange w:id="40207" w:author="phuong vu" w:date="2018-11-30T21:50:00Z">
            <w:trPr>
              <w:trHeight w:val="300"/>
            </w:trPr>
          </w:trPrChange>
        </w:trPr>
        <w:tc>
          <w:tcPr>
            <w:tcW w:w="706" w:type="dxa"/>
            <w:noWrap/>
            <w:hideMark/>
            <w:tcPrChange w:id="40208" w:author="phuong vu" w:date="2018-11-30T21:50:00Z">
              <w:tcPr>
                <w:tcW w:w="708" w:type="dxa"/>
                <w:noWrap/>
                <w:hideMark/>
              </w:tcPr>
            </w:tcPrChange>
          </w:tcPr>
          <w:p w14:paraId="704CFF78" w14:textId="77777777" w:rsidR="006871B5" w:rsidRPr="00920004" w:rsidRDefault="006871B5" w:rsidP="00BD0851">
            <w:pPr>
              <w:spacing w:before="240" w:line="0" w:lineRule="atLeast"/>
              <w:rPr>
                <w:ins w:id="40209" w:author="phuong vu" w:date="2018-11-30T14:07:00Z"/>
                <w:rPrChange w:id="40210" w:author="phuong vu" w:date="2018-11-30T22:36:00Z">
                  <w:rPr>
                    <w:ins w:id="40211" w:author="phuong vu" w:date="2018-11-30T14:07:00Z"/>
                  </w:rPr>
                </w:rPrChange>
              </w:rPr>
              <w:pPrChange w:id="40212" w:author="phuong vu" w:date="2018-11-30T14:16:00Z">
                <w:pPr>
                  <w:spacing w:line="276" w:lineRule="auto"/>
                </w:pPr>
              </w:pPrChange>
            </w:pPr>
            <w:ins w:id="40213" w:author="phuong vu" w:date="2018-11-30T14:07:00Z">
              <w:r w:rsidRPr="00920004">
                <w:rPr>
                  <w:rPrChange w:id="40214" w:author="phuong vu" w:date="2018-11-30T22:36:00Z">
                    <w:rPr/>
                  </w:rPrChange>
                </w:rPr>
                <w:t>4</w:t>
              </w:r>
            </w:ins>
          </w:p>
        </w:tc>
        <w:tc>
          <w:tcPr>
            <w:tcW w:w="1998" w:type="dxa"/>
            <w:noWrap/>
            <w:hideMark/>
            <w:tcPrChange w:id="40215" w:author="phuong vu" w:date="2018-11-30T21:50:00Z">
              <w:tcPr>
                <w:tcW w:w="1863" w:type="dxa"/>
                <w:noWrap/>
                <w:hideMark/>
              </w:tcPr>
            </w:tcPrChange>
          </w:tcPr>
          <w:p w14:paraId="54F197E7" w14:textId="77777777" w:rsidR="006871B5" w:rsidRPr="00920004" w:rsidRDefault="006871B5" w:rsidP="00E452E5">
            <w:pPr>
              <w:rPr>
                <w:ins w:id="40216" w:author="phuong vu" w:date="2018-11-30T14:07:00Z"/>
                <w:rPrChange w:id="40217" w:author="phuong vu" w:date="2018-11-30T22:36:00Z">
                  <w:rPr>
                    <w:ins w:id="40218" w:author="phuong vu" w:date="2018-11-30T14:07:00Z"/>
                  </w:rPr>
                </w:rPrChange>
              </w:rPr>
              <w:pPrChange w:id="40219" w:author="phuong vu" w:date="2018-11-30T21:47:00Z">
                <w:pPr>
                  <w:spacing w:line="276" w:lineRule="auto"/>
                </w:pPr>
              </w:pPrChange>
            </w:pPr>
            <w:ins w:id="40220" w:author="phuong vu" w:date="2018-11-30T14:07:00Z">
              <w:r w:rsidRPr="00920004">
                <w:rPr>
                  <w:rPrChange w:id="40221" w:author="phuong vu" w:date="2018-11-30T22:36:00Z">
                    <w:rPr/>
                  </w:rPrChange>
                </w:rPr>
                <w:t>unit_id</w:t>
              </w:r>
            </w:ins>
          </w:p>
        </w:tc>
        <w:tc>
          <w:tcPr>
            <w:tcW w:w="1071" w:type="dxa"/>
            <w:noWrap/>
            <w:hideMark/>
            <w:tcPrChange w:id="40222" w:author="phuong vu" w:date="2018-11-30T21:50:00Z">
              <w:tcPr>
                <w:tcW w:w="1300" w:type="dxa"/>
                <w:noWrap/>
                <w:hideMark/>
              </w:tcPr>
            </w:tcPrChange>
          </w:tcPr>
          <w:p w14:paraId="535D55C1" w14:textId="77777777" w:rsidR="006871B5" w:rsidRPr="00920004" w:rsidRDefault="006871B5" w:rsidP="00E452E5">
            <w:pPr>
              <w:rPr>
                <w:ins w:id="40223" w:author="phuong vu" w:date="2018-11-30T14:07:00Z"/>
                <w:rPrChange w:id="40224" w:author="phuong vu" w:date="2018-11-30T22:36:00Z">
                  <w:rPr>
                    <w:ins w:id="40225" w:author="phuong vu" w:date="2018-11-30T14:07:00Z"/>
                  </w:rPr>
                </w:rPrChange>
              </w:rPr>
              <w:pPrChange w:id="40226" w:author="phuong vu" w:date="2018-11-30T21:47:00Z">
                <w:pPr>
                  <w:spacing w:line="276" w:lineRule="auto"/>
                </w:pPr>
              </w:pPrChange>
            </w:pPr>
            <w:ins w:id="40227" w:author="phuong vu" w:date="2018-11-30T14:07:00Z">
              <w:r w:rsidRPr="00920004">
                <w:rPr>
                  <w:rPrChange w:id="40228" w:author="phuong vu" w:date="2018-11-30T22:36:00Z">
                    <w:rPr/>
                  </w:rPrChange>
                </w:rPr>
                <w:t>numeric</w:t>
              </w:r>
            </w:ins>
          </w:p>
        </w:tc>
        <w:tc>
          <w:tcPr>
            <w:tcW w:w="1187" w:type="dxa"/>
            <w:noWrap/>
            <w:vAlign w:val="center"/>
            <w:hideMark/>
            <w:tcPrChange w:id="40229" w:author="phuong vu" w:date="2018-11-30T21:50:00Z">
              <w:tcPr>
                <w:tcW w:w="991" w:type="dxa"/>
                <w:noWrap/>
                <w:vAlign w:val="center"/>
                <w:hideMark/>
              </w:tcPr>
            </w:tcPrChange>
          </w:tcPr>
          <w:p w14:paraId="3EAFA8FA" w14:textId="77777777" w:rsidR="006871B5" w:rsidRPr="00920004" w:rsidRDefault="006871B5" w:rsidP="00E452E5">
            <w:pPr>
              <w:jc w:val="center"/>
              <w:rPr>
                <w:ins w:id="40230" w:author="phuong vu" w:date="2018-11-30T14:07:00Z"/>
                <w:rPrChange w:id="40231" w:author="phuong vu" w:date="2018-11-30T22:36:00Z">
                  <w:rPr>
                    <w:ins w:id="40232" w:author="phuong vu" w:date="2018-11-30T14:07:00Z"/>
                  </w:rPr>
                </w:rPrChange>
              </w:rPr>
              <w:pPrChange w:id="40233" w:author="phuong vu" w:date="2018-11-30T21:47:00Z">
                <w:pPr>
                  <w:spacing w:line="276" w:lineRule="auto"/>
                  <w:jc w:val="center"/>
                </w:pPr>
              </w:pPrChange>
            </w:pPr>
          </w:p>
        </w:tc>
        <w:tc>
          <w:tcPr>
            <w:tcW w:w="835" w:type="dxa"/>
            <w:noWrap/>
            <w:vAlign w:val="center"/>
            <w:hideMark/>
            <w:tcPrChange w:id="40234" w:author="phuong vu" w:date="2018-11-30T21:50:00Z">
              <w:tcPr>
                <w:tcW w:w="838" w:type="dxa"/>
                <w:noWrap/>
                <w:vAlign w:val="center"/>
                <w:hideMark/>
              </w:tcPr>
            </w:tcPrChange>
          </w:tcPr>
          <w:p w14:paraId="73F24CD1" w14:textId="77777777" w:rsidR="006871B5" w:rsidRPr="00920004" w:rsidRDefault="006871B5" w:rsidP="00E452E5">
            <w:pPr>
              <w:jc w:val="center"/>
              <w:rPr>
                <w:ins w:id="40235" w:author="phuong vu" w:date="2018-11-30T14:07:00Z"/>
                <w:rPrChange w:id="40236" w:author="phuong vu" w:date="2018-11-30T22:36:00Z">
                  <w:rPr>
                    <w:ins w:id="40237" w:author="phuong vu" w:date="2018-11-30T14:07:00Z"/>
                  </w:rPr>
                </w:rPrChange>
              </w:rPr>
              <w:pPrChange w:id="40238" w:author="phuong vu" w:date="2018-11-30T21:47:00Z">
                <w:pPr>
                  <w:spacing w:line="276" w:lineRule="auto"/>
                  <w:jc w:val="center"/>
                </w:pPr>
              </w:pPrChange>
            </w:pPr>
          </w:p>
        </w:tc>
        <w:tc>
          <w:tcPr>
            <w:tcW w:w="1047" w:type="dxa"/>
            <w:noWrap/>
            <w:vAlign w:val="center"/>
            <w:hideMark/>
            <w:tcPrChange w:id="40239" w:author="phuong vu" w:date="2018-11-30T21:50:00Z">
              <w:tcPr>
                <w:tcW w:w="1414" w:type="dxa"/>
                <w:noWrap/>
                <w:vAlign w:val="center"/>
                <w:hideMark/>
              </w:tcPr>
            </w:tcPrChange>
          </w:tcPr>
          <w:p w14:paraId="3179F180" w14:textId="77777777" w:rsidR="006871B5" w:rsidRPr="00920004" w:rsidRDefault="006871B5" w:rsidP="00E452E5">
            <w:pPr>
              <w:jc w:val="center"/>
              <w:rPr>
                <w:ins w:id="40240" w:author="phuong vu" w:date="2018-11-30T14:07:00Z"/>
                <w:rPrChange w:id="40241" w:author="phuong vu" w:date="2018-11-30T22:36:00Z">
                  <w:rPr>
                    <w:ins w:id="40242" w:author="phuong vu" w:date="2018-11-30T14:07:00Z"/>
                  </w:rPr>
                </w:rPrChange>
              </w:rPr>
              <w:pPrChange w:id="40243" w:author="phuong vu" w:date="2018-11-30T21:47:00Z">
                <w:pPr>
                  <w:spacing w:line="276" w:lineRule="auto"/>
                  <w:jc w:val="center"/>
                </w:pPr>
              </w:pPrChange>
            </w:pPr>
            <w:ins w:id="40244" w:author="phuong vu" w:date="2018-11-30T14:07:00Z">
              <w:r w:rsidRPr="00920004">
                <w:rPr>
                  <w:rPrChange w:id="40245" w:author="phuong vu" w:date="2018-11-30T22:36:00Z">
                    <w:rPr/>
                  </w:rPrChange>
                </w:rPr>
                <w:t>X</w:t>
              </w:r>
            </w:ins>
          </w:p>
        </w:tc>
        <w:tc>
          <w:tcPr>
            <w:tcW w:w="1933" w:type="dxa"/>
            <w:noWrap/>
            <w:hideMark/>
            <w:tcPrChange w:id="40246" w:author="phuong vu" w:date="2018-11-30T21:50:00Z">
              <w:tcPr>
                <w:tcW w:w="1611" w:type="dxa"/>
                <w:noWrap/>
                <w:hideMark/>
              </w:tcPr>
            </w:tcPrChange>
          </w:tcPr>
          <w:p w14:paraId="2E3293D8" w14:textId="77777777" w:rsidR="006871B5" w:rsidRPr="00920004" w:rsidRDefault="006871B5" w:rsidP="00E452E5">
            <w:pPr>
              <w:rPr>
                <w:ins w:id="40247" w:author="phuong vu" w:date="2018-11-30T14:07:00Z"/>
                <w:rPrChange w:id="40248" w:author="phuong vu" w:date="2018-11-30T22:36:00Z">
                  <w:rPr>
                    <w:ins w:id="40249" w:author="phuong vu" w:date="2018-11-30T14:07:00Z"/>
                  </w:rPr>
                </w:rPrChange>
              </w:rPr>
              <w:pPrChange w:id="40250" w:author="phuong vu" w:date="2018-11-30T21:47:00Z">
                <w:pPr>
                  <w:spacing w:line="276" w:lineRule="auto"/>
                </w:pPr>
              </w:pPrChange>
            </w:pPr>
            <w:ins w:id="40251" w:author="phuong vu" w:date="2018-11-30T14:07:00Z">
              <w:r w:rsidRPr="00920004">
                <w:rPr>
                  <w:rPrChange w:id="40252" w:author="phuong vu" w:date="2018-11-30T22:36:00Z">
                    <w:rPr/>
                  </w:rPrChange>
                </w:rPr>
                <w:t xml:space="preserve">ID đơn vị tính. </w:t>
              </w:r>
            </w:ins>
          </w:p>
        </w:tc>
      </w:tr>
      <w:tr w:rsidR="006871B5" w:rsidRPr="00920004" w14:paraId="434DEEB9" w14:textId="77777777" w:rsidTr="00E452E5">
        <w:trPr>
          <w:trHeight w:val="300"/>
          <w:ins w:id="40253" w:author="phuong vu" w:date="2018-11-30T14:07:00Z"/>
          <w:trPrChange w:id="40254" w:author="phuong vu" w:date="2018-11-30T21:50:00Z">
            <w:trPr>
              <w:trHeight w:val="300"/>
            </w:trPr>
          </w:trPrChange>
        </w:trPr>
        <w:tc>
          <w:tcPr>
            <w:tcW w:w="706" w:type="dxa"/>
            <w:noWrap/>
            <w:hideMark/>
            <w:tcPrChange w:id="40255" w:author="phuong vu" w:date="2018-11-30T21:50:00Z">
              <w:tcPr>
                <w:tcW w:w="708" w:type="dxa"/>
                <w:noWrap/>
                <w:hideMark/>
              </w:tcPr>
            </w:tcPrChange>
          </w:tcPr>
          <w:p w14:paraId="7535C35E" w14:textId="77777777" w:rsidR="006871B5" w:rsidRPr="00920004" w:rsidRDefault="006871B5" w:rsidP="00BD0851">
            <w:pPr>
              <w:spacing w:before="240" w:line="0" w:lineRule="atLeast"/>
              <w:rPr>
                <w:ins w:id="40256" w:author="phuong vu" w:date="2018-11-30T14:07:00Z"/>
                <w:rPrChange w:id="40257" w:author="phuong vu" w:date="2018-11-30T22:36:00Z">
                  <w:rPr>
                    <w:ins w:id="40258" w:author="phuong vu" w:date="2018-11-30T14:07:00Z"/>
                  </w:rPr>
                </w:rPrChange>
              </w:rPr>
              <w:pPrChange w:id="40259" w:author="phuong vu" w:date="2018-11-30T14:16:00Z">
                <w:pPr>
                  <w:spacing w:line="276" w:lineRule="auto"/>
                </w:pPr>
              </w:pPrChange>
            </w:pPr>
            <w:ins w:id="40260" w:author="phuong vu" w:date="2018-11-30T14:07:00Z">
              <w:r w:rsidRPr="00920004">
                <w:rPr>
                  <w:rPrChange w:id="40261" w:author="phuong vu" w:date="2018-11-30T22:36:00Z">
                    <w:rPr/>
                  </w:rPrChange>
                </w:rPr>
                <w:t>5</w:t>
              </w:r>
            </w:ins>
          </w:p>
        </w:tc>
        <w:tc>
          <w:tcPr>
            <w:tcW w:w="1998" w:type="dxa"/>
            <w:noWrap/>
            <w:hideMark/>
            <w:tcPrChange w:id="40262" w:author="phuong vu" w:date="2018-11-30T21:50:00Z">
              <w:tcPr>
                <w:tcW w:w="1863" w:type="dxa"/>
                <w:noWrap/>
                <w:hideMark/>
              </w:tcPr>
            </w:tcPrChange>
          </w:tcPr>
          <w:p w14:paraId="2A94DA3F" w14:textId="77777777" w:rsidR="006871B5" w:rsidRPr="00920004" w:rsidRDefault="006871B5" w:rsidP="00E452E5">
            <w:pPr>
              <w:rPr>
                <w:ins w:id="40263" w:author="phuong vu" w:date="2018-11-30T14:07:00Z"/>
                <w:rPrChange w:id="40264" w:author="phuong vu" w:date="2018-11-30T22:36:00Z">
                  <w:rPr>
                    <w:ins w:id="40265" w:author="phuong vu" w:date="2018-11-30T14:07:00Z"/>
                  </w:rPr>
                </w:rPrChange>
              </w:rPr>
              <w:pPrChange w:id="40266" w:author="phuong vu" w:date="2018-11-30T21:47:00Z">
                <w:pPr>
                  <w:spacing w:line="276" w:lineRule="auto"/>
                </w:pPr>
              </w:pPrChange>
            </w:pPr>
            <w:ins w:id="40267" w:author="phuong vu" w:date="2018-11-30T14:07:00Z">
              <w:r w:rsidRPr="00920004">
                <w:rPr>
                  <w:rPrChange w:id="40268" w:author="phuong vu" w:date="2018-11-30T22:36:00Z">
                    <w:rPr/>
                  </w:rPrChange>
                </w:rPr>
                <w:t>label_id</w:t>
              </w:r>
            </w:ins>
          </w:p>
        </w:tc>
        <w:tc>
          <w:tcPr>
            <w:tcW w:w="1071" w:type="dxa"/>
            <w:noWrap/>
            <w:hideMark/>
            <w:tcPrChange w:id="40269" w:author="phuong vu" w:date="2018-11-30T21:50:00Z">
              <w:tcPr>
                <w:tcW w:w="1300" w:type="dxa"/>
                <w:noWrap/>
                <w:hideMark/>
              </w:tcPr>
            </w:tcPrChange>
          </w:tcPr>
          <w:p w14:paraId="2B856859" w14:textId="77777777" w:rsidR="006871B5" w:rsidRPr="00920004" w:rsidRDefault="006871B5" w:rsidP="00E452E5">
            <w:pPr>
              <w:rPr>
                <w:ins w:id="40270" w:author="phuong vu" w:date="2018-11-30T14:07:00Z"/>
                <w:rPrChange w:id="40271" w:author="phuong vu" w:date="2018-11-30T22:36:00Z">
                  <w:rPr>
                    <w:ins w:id="40272" w:author="phuong vu" w:date="2018-11-30T14:07:00Z"/>
                  </w:rPr>
                </w:rPrChange>
              </w:rPr>
              <w:pPrChange w:id="40273" w:author="phuong vu" w:date="2018-11-30T21:47:00Z">
                <w:pPr>
                  <w:spacing w:line="276" w:lineRule="auto"/>
                </w:pPr>
              </w:pPrChange>
            </w:pPr>
            <w:ins w:id="40274" w:author="phuong vu" w:date="2018-11-30T14:07:00Z">
              <w:r w:rsidRPr="00920004">
                <w:rPr>
                  <w:rPrChange w:id="40275" w:author="phuong vu" w:date="2018-11-30T22:36:00Z">
                    <w:rPr/>
                  </w:rPrChange>
                </w:rPr>
                <w:t>numeric</w:t>
              </w:r>
            </w:ins>
          </w:p>
        </w:tc>
        <w:tc>
          <w:tcPr>
            <w:tcW w:w="1187" w:type="dxa"/>
            <w:noWrap/>
            <w:vAlign w:val="center"/>
            <w:hideMark/>
            <w:tcPrChange w:id="40276" w:author="phuong vu" w:date="2018-11-30T21:50:00Z">
              <w:tcPr>
                <w:tcW w:w="991" w:type="dxa"/>
                <w:noWrap/>
                <w:vAlign w:val="center"/>
                <w:hideMark/>
              </w:tcPr>
            </w:tcPrChange>
          </w:tcPr>
          <w:p w14:paraId="3800E06B" w14:textId="77777777" w:rsidR="006871B5" w:rsidRPr="00920004" w:rsidRDefault="006871B5" w:rsidP="00E452E5">
            <w:pPr>
              <w:jc w:val="center"/>
              <w:rPr>
                <w:ins w:id="40277" w:author="phuong vu" w:date="2018-11-30T14:07:00Z"/>
                <w:lang w:val="en-US"/>
                <w:rPrChange w:id="40278" w:author="phuong vu" w:date="2018-11-30T22:36:00Z">
                  <w:rPr>
                    <w:ins w:id="40279" w:author="phuong vu" w:date="2018-11-30T14:07:00Z"/>
                    <w:lang w:val="en-US"/>
                  </w:rPr>
                </w:rPrChange>
              </w:rPr>
              <w:pPrChange w:id="40280" w:author="phuong vu" w:date="2018-11-30T21:47:00Z">
                <w:pPr>
                  <w:spacing w:line="276" w:lineRule="auto"/>
                  <w:jc w:val="center"/>
                </w:pPr>
              </w:pPrChange>
            </w:pPr>
            <w:ins w:id="40281" w:author="phuong vu" w:date="2018-11-30T14:07:00Z">
              <w:r w:rsidRPr="00920004">
                <w:rPr>
                  <w:lang w:val="en-US"/>
                  <w:rPrChange w:id="40282" w:author="phuong vu" w:date="2018-11-30T22:36:00Z">
                    <w:rPr>
                      <w:lang w:val="en-US"/>
                    </w:rPr>
                  </w:rPrChange>
                </w:rPr>
                <w:t>X</w:t>
              </w:r>
            </w:ins>
          </w:p>
        </w:tc>
        <w:tc>
          <w:tcPr>
            <w:tcW w:w="835" w:type="dxa"/>
            <w:noWrap/>
            <w:vAlign w:val="center"/>
            <w:hideMark/>
            <w:tcPrChange w:id="40283" w:author="phuong vu" w:date="2018-11-30T21:50:00Z">
              <w:tcPr>
                <w:tcW w:w="838" w:type="dxa"/>
                <w:noWrap/>
                <w:vAlign w:val="center"/>
                <w:hideMark/>
              </w:tcPr>
            </w:tcPrChange>
          </w:tcPr>
          <w:p w14:paraId="14AE4AA8" w14:textId="77777777" w:rsidR="006871B5" w:rsidRPr="00920004" w:rsidRDefault="006871B5" w:rsidP="00E452E5">
            <w:pPr>
              <w:jc w:val="center"/>
              <w:rPr>
                <w:ins w:id="40284" w:author="phuong vu" w:date="2018-11-30T14:07:00Z"/>
                <w:rPrChange w:id="40285" w:author="phuong vu" w:date="2018-11-30T22:36:00Z">
                  <w:rPr>
                    <w:ins w:id="40286" w:author="phuong vu" w:date="2018-11-30T14:07:00Z"/>
                  </w:rPr>
                </w:rPrChange>
              </w:rPr>
              <w:pPrChange w:id="40287" w:author="phuong vu" w:date="2018-11-30T21:47:00Z">
                <w:pPr>
                  <w:spacing w:line="276" w:lineRule="auto"/>
                  <w:jc w:val="center"/>
                </w:pPr>
              </w:pPrChange>
            </w:pPr>
          </w:p>
        </w:tc>
        <w:tc>
          <w:tcPr>
            <w:tcW w:w="1047" w:type="dxa"/>
            <w:noWrap/>
            <w:vAlign w:val="center"/>
            <w:hideMark/>
            <w:tcPrChange w:id="40288" w:author="phuong vu" w:date="2018-11-30T21:50:00Z">
              <w:tcPr>
                <w:tcW w:w="1414" w:type="dxa"/>
                <w:noWrap/>
                <w:vAlign w:val="center"/>
                <w:hideMark/>
              </w:tcPr>
            </w:tcPrChange>
          </w:tcPr>
          <w:p w14:paraId="7D72C414" w14:textId="77777777" w:rsidR="006871B5" w:rsidRPr="00920004" w:rsidRDefault="006871B5" w:rsidP="00E452E5">
            <w:pPr>
              <w:jc w:val="center"/>
              <w:rPr>
                <w:ins w:id="40289" w:author="phuong vu" w:date="2018-11-30T14:07:00Z"/>
                <w:rPrChange w:id="40290" w:author="phuong vu" w:date="2018-11-30T22:36:00Z">
                  <w:rPr>
                    <w:ins w:id="40291" w:author="phuong vu" w:date="2018-11-30T14:07:00Z"/>
                  </w:rPr>
                </w:rPrChange>
              </w:rPr>
              <w:pPrChange w:id="40292" w:author="phuong vu" w:date="2018-11-30T21:47:00Z">
                <w:pPr>
                  <w:spacing w:line="276" w:lineRule="auto"/>
                  <w:jc w:val="center"/>
                </w:pPr>
              </w:pPrChange>
            </w:pPr>
            <w:ins w:id="40293" w:author="phuong vu" w:date="2018-11-30T14:07:00Z">
              <w:r w:rsidRPr="00920004">
                <w:rPr>
                  <w:rPrChange w:id="40294" w:author="phuong vu" w:date="2018-11-30T22:36:00Z">
                    <w:rPr/>
                  </w:rPrChange>
                </w:rPr>
                <w:t>X</w:t>
              </w:r>
            </w:ins>
          </w:p>
        </w:tc>
        <w:tc>
          <w:tcPr>
            <w:tcW w:w="1933" w:type="dxa"/>
            <w:noWrap/>
            <w:hideMark/>
            <w:tcPrChange w:id="40295" w:author="phuong vu" w:date="2018-11-30T21:50:00Z">
              <w:tcPr>
                <w:tcW w:w="1611" w:type="dxa"/>
                <w:noWrap/>
                <w:hideMark/>
              </w:tcPr>
            </w:tcPrChange>
          </w:tcPr>
          <w:p w14:paraId="36D9242F" w14:textId="77777777" w:rsidR="006871B5" w:rsidRPr="00920004" w:rsidRDefault="006871B5" w:rsidP="00E452E5">
            <w:pPr>
              <w:rPr>
                <w:ins w:id="40296" w:author="phuong vu" w:date="2018-11-30T14:07:00Z"/>
                <w:rPrChange w:id="40297" w:author="phuong vu" w:date="2018-11-30T22:36:00Z">
                  <w:rPr>
                    <w:ins w:id="40298" w:author="phuong vu" w:date="2018-11-30T14:07:00Z"/>
                  </w:rPr>
                </w:rPrChange>
              </w:rPr>
              <w:pPrChange w:id="40299" w:author="phuong vu" w:date="2018-11-30T21:47:00Z">
                <w:pPr>
                  <w:spacing w:line="276" w:lineRule="auto"/>
                </w:pPr>
              </w:pPrChange>
            </w:pPr>
            <w:ins w:id="40300" w:author="phuong vu" w:date="2018-11-30T14:07:00Z">
              <w:r w:rsidRPr="00920004">
                <w:rPr>
                  <w:rPrChange w:id="40301" w:author="phuong vu" w:date="2018-11-30T22:36:00Z">
                    <w:rPr/>
                  </w:rPrChange>
                </w:rPr>
                <w:t>ID nhãn hiệu.</w:t>
              </w:r>
            </w:ins>
          </w:p>
        </w:tc>
      </w:tr>
      <w:tr w:rsidR="006871B5" w:rsidRPr="00920004" w14:paraId="6BAC6553" w14:textId="77777777" w:rsidTr="00E452E5">
        <w:trPr>
          <w:trHeight w:val="300"/>
          <w:ins w:id="40302" w:author="phuong vu" w:date="2018-11-30T14:07:00Z"/>
          <w:trPrChange w:id="40303" w:author="phuong vu" w:date="2018-11-30T21:50:00Z">
            <w:trPr>
              <w:trHeight w:val="300"/>
            </w:trPr>
          </w:trPrChange>
        </w:trPr>
        <w:tc>
          <w:tcPr>
            <w:tcW w:w="706" w:type="dxa"/>
            <w:noWrap/>
            <w:hideMark/>
            <w:tcPrChange w:id="40304" w:author="phuong vu" w:date="2018-11-30T21:50:00Z">
              <w:tcPr>
                <w:tcW w:w="708" w:type="dxa"/>
                <w:noWrap/>
                <w:hideMark/>
              </w:tcPr>
            </w:tcPrChange>
          </w:tcPr>
          <w:p w14:paraId="1FCC0C45" w14:textId="77777777" w:rsidR="006871B5" w:rsidRPr="00920004" w:rsidRDefault="006871B5" w:rsidP="00BD0851">
            <w:pPr>
              <w:spacing w:before="240" w:line="0" w:lineRule="atLeast"/>
              <w:rPr>
                <w:ins w:id="40305" w:author="phuong vu" w:date="2018-11-30T14:07:00Z"/>
                <w:rPrChange w:id="40306" w:author="phuong vu" w:date="2018-11-30T22:36:00Z">
                  <w:rPr>
                    <w:ins w:id="40307" w:author="phuong vu" w:date="2018-11-30T14:07:00Z"/>
                  </w:rPr>
                </w:rPrChange>
              </w:rPr>
              <w:pPrChange w:id="40308" w:author="phuong vu" w:date="2018-11-30T14:16:00Z">
                <w:pPr>
                  <w:spacing w:line="276" w:lineRule="auto"/>
                </w:pPr>
              </w:pPrChange>
            </w:pPr>
            <w:ins w:id="40309" w:author="phuong vu" w:date="2018-11-30T14:07:00Z">
              <w:r w:rsidRPr="00920004">
                <w:rPr>
                  <w:rPrChange w:id="40310" w:author="phuong vu" w:date="2018-11-30T22:36:00Z">
                    <w:rPr/>
                  </w:rPrChange>
                </w:rPr>
                <w:t>6</w:t>
              </w:r>
            </w:ins>
          </w:p>
        </w:tc>
        <w:tc>
          <w:tcPr>
            <w:tcW w:w="1998" w:type="dxa"/>
            <w:noWrap/>
            <w:hideMark/>
            <w:tcPrChange w:id="40311" w:author="phuong vu" w:date="2018-11-30T21:50:00Z">
              <w:tcPr>
                <w:tcW w:w="1863" w:type="dxa"/>
                <w:noWrap/>
                <w:hideMark/>
              </w:tcPr>
            </w:tcPrChange>
          </w:tcPr>
          <w:p w14:paraId="71FF7D78" w14:textId="77777777" w:rsidR="006871B5" w:rsidRPr="00920004" w:rsidRDefault="006871B5" w:rsidP="00E452E5">
            <w:pPr>
              <w:rPr>
                <w:ins w:id="40312" w:author="phuong vu" w:date="2018-11-30T14:07:00Z"/>
                <w:rPrChange w:id="40313" w:author="phuong vu" w:date="2018-11-30T22:36:00Z">
                  <w:rPr>
                    <w:ins w:id="40314" w:author="phuong vu" w:date="2018-11-30T14:07:00Z"/>
                  </w:rPr>
                </w:rPrChange>
              </w:rPr>
              <w:pPrChange w:id="40315" w:author="phuong vu" w:date="2018-11-30T21:47:00Z">
                <w:pPr>
                  <w:spacing w:line="276" w:lineRule="auto"/>
                </w:pPr>
              </w:pPrChange>
            </w:pPr>
            <w:ins w:id="40316" w:author="phuong vu" w:date="2018-11-30T14:07:00Z">
              <w:r w:rsidRPr="00920004">
                <w:rPr>
                  <w:rPrChange w:id="40317" w:author="phuong vu" w:date="2018-11-30T22:36:00Z">
                    <w:rPr/>
                  </w:rPrChange>
                </w:rPr>
                <w:t>color_id</w:t>
              </w:r>
            </w:ins>
          </w:p>
        </w:tc>
        <w:tc>
          <w:tcPr>
            <w:tcW w:w="1071" w:type="dxa"/>
            <w:noWrap/>
            <w:hideMark/>
            <w:tcPrChange w:id="40318" w:author="phuong vu" w:date="2018-11-30T21:50:00Z">
              <w:tcPr>
                <w:tcW w:w="1300" w:type="dxa"/>
                <w:noWrap/>
                <w:hideMark/>
              </w:tcPr>
            </w:tcPrChange>
          </w:tcPr>
          <w:p w14:paraId="717D4C97" w14:textId="77777777" w:rsidR="006871B5" w:rsidRPr="00920004" w:rsidRDefault="006871B5" w:rsidP="00E452E5">
            <w:pPr>
              <w:rPr>
                <w:ins w:id="40319" w:author="phuong vu" w:date="2018-11-30T14:07:00Z"/>
                <w:rPrChange w:id="40320" w:author="phuong vu" w:date="2018-11-30T22:36:00Z">
                  <w:rPr>
                    <w:ins w:id="40321" w:author="phuong vu" w:date="2018-11-30T14:07:00Z"/>
                  </w:rPr>
                </w:rPrChange>
              </w:rPr>
              <w:pPrChange w:id="40322" w:author="phuong vu" w:date="2018-11-30T21:47:00Z">
                <w:pPr>
                  <w:spacing w:line="276" w:lineRule="auto"/>
                </w:pPr>
              </w:pPrChange>
            </w:pPr>
            <w:ins w:id="40323" w:author="phuong vu" w:date="2018-11-30T14:07:00Z">
              <w:r w:rsidRPr="00920004">
                <w:rPr>
                  <w:rPrChange w:id="40324" w:author="phuong vu" w:date="2018-11-30T22:36:00Z">
                    <w:rPr/>
                  </w:rPrChange>
                </w:rPr>
                <w:t>numeric</w:t>
              </w:r>
            </w:ins>
          </w:p>
        </w:tc>
        <w:tc>
          <w:tcPr>
            <w:tcW w:w="1187" w:type="dxa"/>
            <w:noWrap/>
            <w:vAlign w:val="center"/>
            <w:hideMark/>
            <w:tcPrChange w:id="40325" w:author="phuong vu" w:date="2018-11-30T21:50:00Z">
              <w:tcPr>
                <w:tcW w:w="991" w:type="dxa"/>
                <w:noWrap/>
                <w:vAlign w:val="center"/>
                <w:hideMark/>
              </w:tcPr>
            </w:tcPrChange>
          </w:tcPr>
          <w:p w14:paraId="6EF0418D" w14:textId="77777777" w:rsidR="006871B5" w:rsidRPr="00920004" w:rsidRDefault="006871B5" w:rsidP="00E452E5">
            <w:pPr>
              <w:jc w:val="center"/>
              <w:rPr>
                <w:ins w:id="40326" w:author="phuong vu" w:date="2018-11-30T14:07:00Z"/>
                <w:lang w:val="en-US"/>
                <w:rPrChange w:id="40327" w:author="phuong vu" w:date="2018-11-30T22:36:00Z">
                  <w:rPr>
                    <w:ins w:id="40328" w:author="phuong vu" w:date="2018-11-30T14:07:00Z"/>
                    <w:lang w:val="en-US"/>
                  </w:rPr>
                </w:rPrChange>
              </w:rPr>
              <w:pPrChange w:id="40329" w:author="phuong vu" w:date="2018-11-30T21:47:00Z">
                <w:pPr>
                  <w:spacing w:line="276" w:lineRule="auto"/>
                  <w:jc w:val="center"/>
                </w:pPr>
              </w:pPrChange>
            </w:pPr>
            <w:ins w:id="40330" w:author="phuong vu" w:date="2018-11-30T14:07:00Z">
              <w:r w:rsidRPr="00920004">
                <w:rPr>
                  <w:lang w:val="en-US"/>
                  <w:rPrChange w:id="40331" w:author="phuong vu" w:date="2018-11-30T22:36:00Z">
                    <w:rPr>
                      <w:lang w:val="en-US"/>
                    </w:rPr>
                  </w:rPrChange>
                </w:rPr>
                <w:t>X</w:t>
              </w:r>
            </w:ins>
          </w:p>
        </w:tc>
        <w:tc>
          <w:tcPr>
            <w:tcW w:w="835" w:type="dxa"/>
            <w:noWrap/>
            <w:vAlign w:val="center"/>
            <w:hideMark/>
            <w:tcPrChange w:id="40332" w:author="phuong vu" w:date="2018-11-30T21:50:00Z">
              <w:tcPr>
                <w:tcW w:w="838" w:type="dxa"/>
                <w:noWrap/>
                <w:vAlign w:val="center"/>
                <w:hideMark/>
              </w:tcPr>
            </w:tcPrChange>
          </w:tcPr>
          <w:p w14:paraId="120FB271" w14:textId="77777777" w:rsidR="006871B5" w:rsidRPr="00920004" w:rsidRDefault="006871B5" w:rsidP="00E452E5">
            <w:pPr>
              <w:jc w:val="center"/>
              <w:rPr>
                <w:ins w:id="40333" w:author="phuong vu" w:date="2018-11-30T14:07:00Z"/>
                <w:rPrChange w:id="40334" w:author="phuong vu" w:date="2018-11-30T22:36:00Z">
                  <w:rPr>
                    <w:ins w:id="40335" w:author="phuong vu" w:date="2018-11-30T14:07:00Z"/>
                  </w:rPr>
                </w:rPrChange>
              </w:rPr>
              <w:pPrChange w:id="40336" w:author="phuong vu" w:date="2018-11-30T21:47:00Z">
                <w:pPr>
                  <w:spacing w:line="276" w:lineRule="auto"/>
                  <w:jc w:val="center"/>
                </w:pPr>
              </w:pPrChange>
            </w:pPr>
          </w:p>
        </w:tc>
        <w:tc>
          <w:tcPr>
            <w:tcW w:w="1047" w:type="dxa"/>
            <w:noWrap/>
            <w:vAlign w:val="center"/>
            <w:hideMark/>
            <w:tcPrChange w:id="40337" w:author="phuong vu" w:date="2018-11-30T21:50:00Z">
              <w:tcPr>
                <w:tcW w:w="1414" w:type="dxa"/>
                <w:noWrap/>
                <w:vAlign w:val="center"/>
                <w:hideMark/>
              </w:tcPr>
            </w:tcPrChange>
          </w:tcPr>
          <w:p w14:paraId="7F3D4208" w14:textId="77777777" w:rsidR="006871B5" w:rsidRPr="00920004" w:rsidRDefault="006871B5" w:rsidP="00E452E5">
            <w:pPr>
              <w:jc w:val="center"/>
              <w:rPr>
                <w:ins w:id="40338" w:author="phuong vu" w:date="2018-11-30T14:07:00Z"/>
                <w:rPrChange w:id="40339" w:author="phuong vu" w:date="2018-11-30T22:36:00Z">
                  <w:rPr>
                    <w:ins w:id="40340" w:author="phuong vu" w:date="2018-11-30T14:07:00Z"/>
                  </w:rPr>
                </w:rPrChange>
              </w:rPr>
              <w:pPrChange w:id="40341" w:author="phuong vu" w:date="2018-11-30T21:47:00Z">
                <w:pPr>
                  <w:spacing w:line="276" w:lineRule="auto"/>
                  <w:jc w:val="center"/>
                </w:pPr>
              </w:pPrChange>
            </w:pPr>
            <w:ins w:id="40342" w:author="phuong vu" w:date="2018-11-30T14:07:00Z">
              <w:r w:rsidRPr="00920004">
                <w:rPr>
                  <w:rPrChange w:id="40343" w:author="phuong vu" w:date="2018-11-30T22:36:00Z">
                    <w:rPr/>
                  </w:rPrChange>
                </w:rPr>
                <w:t>X</w:t>
              </w:r>
            </w:ins>
          </w:p>
        </w:tc>
        <w:tc>
          <w:tcPr>
            <w:tcW w:w="1933" w:type="dxa"/>
            <w:noWrap/>
            <w:hideMark/>
            <w:tcPrChange w:id="40344" w:author="phuong vu" w:date="2018-11-30T21:50:00Z">
              <w:tcPr>
                <w:tcW w:w="1611" w:type="dxa"/>
                <w:noWrap/>
                <w:hideMark/>
              </w:tcPr>
            </w:tcPrChange>
          </w:tcPr>
          <w:p w14:paraId="6C1B3AD1" w14:textId="77777777" w:rsidR="006871B5" w:rsidRPr="00920004" w:rsidRDefault="006871B5" w:rsidP="00E452E5">
            <w:pPr>
              <w:rPr>
                <w:ins w:id="40345" w:author="phuong vu" w:date="2018-11-30T14:07:00Z"/>
                <w:rPrChange w:id="40346" w:author="phuong vu" w:date="2018-11-30T22:36:00Z">
                  <w:rPr>
                    <w:ins w:id="40347" w:author="phuong vu" w:date="2018-11-30T14:07:00Z"/>
                  </w:rPr>
                </w:rPrChange>
              </w:rPr>
              <w:pPrChange w:id="40348" w:author="phuong vu" w:date="2018-11-30T21:47:00Z">
                <w:pPr>
                  <w:spacing w:line="276" w:lineRule="auto"/>
                </w:pPr>
              </w:pPrChange>
            </w:pPr>
            <w:ins w:id="40349" w:author="phuong vu" w:date="2018-11-30T14:07:00Z">
              <w:r w:rsidRPr="00920004">
                <w:rPr>
                  <w:rPrChange w:id="40350" w:author="phuong vu" w:date="2018-11-30T22:36:00Z">
                    <w:rPr/>
                  </w:rPrChange>
                </w:rPr>
                <w:t xml:space="preserve">ID màu sắc. </w:t>
              </w:r>
            </w:ins>
          </w:p>
        </w:tc>
      </w:tr>
      <w:tr w:rsidR="006871B5" w:rsidRPr="00920004" w14:paraId="345D5F06" w14:textId="77777777" w:rsidTr="00E452E5">
        <w:trPr>
          <w:trHeight w:val="300"/>
          <w:ins w:id="40351" w:author="phuong vu" w:date="2018-11-30T14:07:00Z"/>
          <w:trPrChange w:id="40352" w:author="phuong vu" w:date="2018-11-30T21:50:00Z">
            <w:trPr>
              <w:trHeight w:val="300"/>
            </w:trPr>
          </w:trPrChange>
        </w:trPr>
        <w:tc>
          <w:tcPr>
            <w:tcW w:w="706" w:type="dxa"/>
            <w:noWrap/>
            <w:hideMark/>
            <w:tcPrChange w:id="40353" w:author="phuong vu" w:date="2018-11-30T21:50:00Z">
              <w:tcPr>
                <w:tcW w:w="708" w:type="dxa"/>
                <w:noWrap/>
                <w:hideMark/>
              </w:tcPr>
            </w:tcPrChange>
          </w:tcPr>
          <w:p w14:paraId="4FB815AA" w14:textId="77777777" w:rsidR="006871B5" w:rsidRPr="00920004" w:rsidRDefault="006871B5" w:rsidP="00BD0851">
            <w:pPr>
              <w:spacing w:before="240" w:line="0" w:lineRule="atLeast"/>
              <w:rPr>
                <w:ins w:id="40354" w:author="phuong vu" w:date="2018-11-30T14:07:00Z"/>
                <w:rPrChange w:id="40355" w:author="phuong vu" w:date="2018-11-30T22:36:00Z">
                  <w:rPr>
                    <w:ins w:id="40356" w:author="phuong vu" w:date="2018-11-30T14:07:00Z"/>
                  </w:rPr>
                </w:rPrChange>
              </w:rPr>
              <w:pPrChange w:id="40357" w:author="phuong vu" w:date="2018-11-30T14:16:00Z">
                <w:pPr>
                  <w:spacing w:line="276" w:lineRule="auto"/>
                </w:pPr>
              </w:pPrChange>
            </w:pPr>
            <w:ins w:id="40358" w:author="phuong vu" w:date="2018-11-30T14:07:00Z">
              <w:r w:rsidRPr="00920004">
                <w:rPr>
                  <w:rPrChange w:id="40359" w:author="phuong vu" w:date="2018-11-30T22:36:00Z">
                    <w:rPr/>
                  </w:rPrChange>
                </w:rPr>
                <w:t>7</w:t>
              </w:r>
            </w:ins>
          </w:p>
        </w:tc>
        <w:tc>
          <w:tcPr>
            <w:tcW w:w="1998" w:type="dxa"/>
            <w:noWrap/>
            <w:hideMark/>
            <w:tcPrChange w:id="40360" w:author="phuong vu" w:date="2018-11-30T21:50:00Z">
              <w:tcPr>
                <w:tcW w:w="1863" w:type="dxa"/>
                <w:noWrap/>
                <w:hideMark/>
              </w:tcPr>
            </w:tcPrChange>
          </w:tcPr>
          <w:p w14:paraId="642405FA" w14:textId="77777777" w:rsidR="006871B5" w:rsidRPr="00920004" w:rsidRDefault="006871B5" w:rsidP="00E452E5">
            <w:pPr>
              <w:rPr>
                <w:ins w:id="40361" w:author="phuong vu" w:date="2018-11-30T14:07:00Z"/>
                <w:rPrChange w:id="40362" w:author="phuong vu" w:date="2018-11-30T22:36:00Z">
                  <w:rPr>
                    <w:ins w:id="40363" w:author="phuong vu" w:date="2018-11-30T14:07:00Z"/>
                  </w:rPr>
                </w:rPrChange>
              </w:rPr>
              <w:pPrChange w:id="40364" w:author="phuong vu" w:date="2018-11-30T21:47:00Z">
                <w:pPr>
                  <w:spacing w:line="276" w:lineRule="auto"/>
                </w:pPr>
              </w:pPrChange>
            </w:pPr>
            <w:ins w:id="40365" w:author="phuong vu" w:date="2018-11-30T14:07:00Z">
              <w:r w:rsidRPr="00920004">
                <w:rPr>
                  <w:rPrChange w:id="40366" w:author="phuong vu" w:date="2018-11-30T22:36:00Z">
                    <w:rPr/>
                  </w:rPrChange>
                </w:rPr>
                <w:t>product_id</w:t>
              </w:r>
            </w:ins>
          </w:p>
        </w:tc>
        <w:tc>
          <w:tcPr>
            <w:tcW w:w="1071" w:type="dxa"/>
            <w:noWrap/>
            <w:hideMark/>
            <w:tcPrChange w:id="40367" w:author="phuong vu" w:date="2018-11-30T21:50:00Z">
              <w:tcPr>
                <w:tcW w:w="1300" w:type="dxa"/>
                <w:noWrap/>
                <w:hideMark/>
              </w:tcPr>
            </w:tcPrChange>
          </w:tcPr>
          <w:p w14:paraId="55064540" w14:textId="77777777" w:rsidR="006871B5" w:rsidRPr="00920004" w:rsidRDefault="006871B5" w:rsidP="00E452E5">
            <w:pPr>
              <w:rPr>
                <w:ins w:id="40368" w:author="phuong vu" w:date="2018-11-30T14:07:00Z"/>
                <w:rPrChange w:id="40369" w:author="phuong vu" w:date="2018-11-30T22:36:00Z">
                  <w:rPr>
                    <w:ins w:id="40370" w:author="phuong vu" w:date="2018-11-30T14:07:00Z"/>
                  </w:rPr>
                </w:rPrChange>
              </w:rPr>
              <w:pPrChange w:id="40371" w:author="phuong vu" w:date="2018-11-30T21:47:00Z">
                <w:pPr>
                  <w:spacing w:line="276" w:lineRule="auto"/>
                </w:pPr>
              </w:pPrChange>
            </w:pPr>
            <w:ins w:id="40372" w:author="phuong vu" w:date="2018-11-30T14:07:00Z">
              <w:r w:rsidRPr="00920004">
                <w:rPr>
                  <w:rPrChange w:id="40373" w:author="phuong vu" w:date="2018-11-30T22:36:00Z">
                    <w:rPr/>
                  </w:rPrChange>
                </w:rPr>
                <w:t>numeric</w:t>
              </w:r>
            </w:ins>
          </w:p>
        </w:tc>
        <w:tc>
          <w:tcPr>
            <w:tcW w:w="1187" w:type="dxa"/>
            <w:noWrap/>
            <w:vAlign w:val="center"/>
            <w:hideMark/>
            <w:tcPrChange w:id="40374" w:author="phuong vu" w:date="2018-11-30T21:50:00Z">
              <w:tcPr>
                <w:tcW w:w="991" w:type="dxa"/>
                <w:noWrap/>
                <w:vAlign w:val="center"/>
                <w:hideMark/>
              </w:tcPr>
            </w:tcPrChange>
          </w:tcPr>
          <w:p w14:paraId="6C9B84A2" w14:textId="77777777" w:rsidR="006871B5" w:rsidRPr="00920004" w:rsidRDefault="006871B5" w:rsidP="00E452E5">
            <w:pPr>
              <w:jc w:val="center"/>
              <w:rPr>
                <w:ins w:id="40375" w:author="phuong vu" w:date="2018-11-30T14:07:00Z"/>
                <w:lang w:val="en-US"/>
                <w:rPrChange w:id="40376" w:author="phuong vu" w:date="2018-11-30T22:36:00Z">
                  <w:rPr>
                    <w:ins w:id="40377" w:author="phuong vu" w:date="2018-11-30T14:07:00Z"/>
                    <w:lang w:val="en-US"/>
                  </w:rPr>
                </w:rPrChange>
              </w:rPr>
              <w:pPrChange w:id="40378" w:author="phuong vu" w:date="2018-11-30T21:47:00Z">
                <w:pPr>
                  <w:spacing w:line="276" w:lineRule="auto"/>
                  <w:jc w:val="center"/>
                </w:pPr>
              </w:pPrChange>
            </w:pPr>
          </w:p>
        </w:tc>
        <w:tc>
          <w:tcPr>
            <w:tcW w:w="835" w:type="dxa"/>
            <w:noWrap/>
            <w:vAlign w:val="center"/>
            <w:hideMark/>
            <w:tcPrChange w:id="40379" w:author="phuong vu" w:date="2018-11-30T21:50:00Z">
              <w:tcPr>
                <w:tcW w:w="838" w:type="dxa"/>
                <w:noWrap/>
                <w:vAlign w:val="center"/>
                <w:hideMark/>
              </w:tcPr>
            </w:tcPrChange>
          </w:tcPr>
          <w:p w14:paraId="253C39A2" w14:textId="77777777" w:rsidR="006871B5" w:rsidRPr="00920004" w:rsidRDefault="006871B5" w:rsidP="00E452E5">
            <w:pPr>
              <w:jc w:val="center"/>
              <w:rPr>
                <w:ins w:id="40380" w:author="phuong vu" w:date="2018-11-30T14:07:00Z"/>
                <w:rPrChange w:id="40381" w:author="phuong vu" w:date="2018-11-30T22:36:00Z">
                  <w:rPr>
                    <w:ins w:id="40382" w:author="phuong vu" w:date="2018-11-30T14:07:00Z"/>
                  </w:rPr>
                </w:rPrChange>
              </w:rPr>
              <w:pPrChange w:id="40383" w:author="phuong vu" w:date="2018-11-30T21:47:00Z">
                <w:pPr>
                  <w:spacing w:line="276" w:lineRule="auto"/>
                  <w:jc w:val="center"/>
                </w:pPr>
              </w:pPrChange>
            </w:pPr>
          </w:p>
        </w:tc>
        <w:tc>
          <w:tcPr>
            <w:tcW w:w="1047" w:type="dxa"/>
            <w:noWrap/>
            <w:vAlign w:val="center"/>
            <w:hideMark/>
            <w:tcPrChange w:id="40384" w:author="phuong vu" w:date="2018-11-30T21:50:00Z">
              <w:tcPr>
                <w:tcW w:w="1414" w:type="dxa"/>
                <w:noWrap/>
                <w:vAlign w:val="center"/>
                <w:hideMark/>
              </w:tcPr>
            </w:tcPrChange>
          </w:tcPr>
          <w:p w14:paraId="127BBC38" w14:textId="77777777" w:rsidR="006871B5" w:rsidRPr="00920004" w:rsidRDefault="006871B5" w:rsidP="00E452E5">
            <w:pPr>
              <w:jc w:val="center"/>
              <w:rPr>
                <w:ins w:id="40385" w:author="phuong vu" w:date="2018-11-30T14:07:00Z"/>
                <w:rPrChange w:id="40386" w:author="phuong vu" w:date="2018-11-30T22:36:00Z">
                  <w:rPr>
                    <w:ins w:id="40387" w:author="phuong vu" w:date="2018-11-30T14:07:00Z"/>
                  </w:rPr>
                </w:rPrChange>
              </w:rPr>
              <w:pPrChange w:id="40388" w:author="phuong vu" w:date="2018-11-30T21:47:00Z">
                <w:pPr>
                  <w:spacing w:line="276" w:lineRule="auto"/>
                  <w:jc w:val="center"/>
                </w:pPr>
              </w:pPrChange>
            </w:pPr>
            <w:ins w:id="40389" w:author="phuong vu" w:date="2018-11-30T14:07:00Z">
              <w:r w:rsidRPr="00920004">
                <w:rPr>
                  <w:rPrChange w:id="40390" w:author="phuong vu" w:date="2018-11-30T22:36:00Z">
                    <w:rPr/>
                  </w:rPrChange>
                </w:rPr>
                <w:t>X</w:t>
              </w:r>
            </w:ins>
          </w:p>
        </w:tc>
        <w:tc>
          <w:tcPr>
            <w:tcW w:w="1933" w:type="dxa"/>
            <w:noWrap/>
            <w:hideMark/>
            <w:tcPrChange w:id="40391" w:author="phuong vu" w:date="2018-11-30T21:50:00Z">
              <w:tcPr>
                <w:tcW w:w="1611" w:type="dxa"/>
                <w:noWrap/>
                <w:hideMark/>
              </w:tcPr>
            </w:tcPrChange>
          </w:tcPr>
          <w:p w14:paraId="2FF064F2" w14:textId="77777777" w:rsidR="006871B5" w:rsidRPr="00920004" w:rsidRDefault="006871B5" w:rsidP="00E452E5">
            <w:pPr>
              <w:rPr>
                <w:ins w:id="40392" w:author="phuong vu" w:date="2018-11-30T14:07:00Z"/>
                <w:rPrChange w:id="40393" w:author="phuong vu" w:date="2018-11-30T22:36:00Z">
                  <w:rPr>
                    <w:ins w:id="40394" w:author="phuong vu" w:date="2018-11-30T14:07:00Z"/>
                  </w:rPr>
                </w:rPrChange>
              </w:rPr>
              <w:pPrChange w:id="40395" w:author="phuong vu" w:date="2018-11-30T21:47:00Z">
                <w:pPr>
                  <w:spacing w:line="276" w:lineRule="auto"/>
                </w:pPr>
              </w:pPrChange>
            </w:pPr>
            <w:ins w:id="40396" w:author="phuong vu" w:date="2018-11-30T14:07:00Z">
              <w:r w:rsidRPr="00920004">
                <w:rPr>
                  <w:rPrChange w:id="40397" w:author="phuong vu" w:date="2018-11-30T22:36:00Z">
                    <w:rPr/>
                  </w:rPrChange>
                </w:rPr>
                <w:t>ID quần áo</w:t>
              </w:r>
            </w:ins>
          </w:p>
        </w:tc>
      </w:tr>
      <w:tr w:rsidR="006871B5" w:rsidRPr="00920004" w14:paraId="2429A0BC" w14:textId="77777777" w:rsidTr="00E452E5">
        <w:trPr>
          <w:trHeight w:val="300"/>
          <w:ins w:id="40398" w:author="phuong vu" w:date="2018-11-30T14:07:00Z"/>
          <w:trPrChange w:id="40399" w:author="phuong vu" w:date="2018-11-30T21:50:00Z">
            <w:trPr>
              <w:trHeight w:val="300"/>
            </w:trPr>
          </w:trPrChange>
        </w:trPr>
        <w:tc>
          <w:tcPr>
            <w:tcW w:w="706" w:type="dxa"/>
            <w:noWrap/>
            <w:hideMark/>
            <w:tcPrChange w:id="40400" w:author="phuong vu" w:date="2018-11-30T21:50:00Z">
              <w:tcPr>
                <w:tcW w:w="708" w:type="dxa"/>
                <w:noWrap/>
                <w:hideMark/>
              </w:tcPr>
            </w:tcPrChange>
          </w:tcPr>
          <w:p w14:paraId="7D132B1D" w14:textId="77777777" w:rsidR="006871B5" w:rsidRPr="00920004" w:rsidRDefault="006871B5" w:rsidP="00BD0851">
            <w:pPr>
              <w:spacing w:before="240" w:line="0" w:lineRule="atLeast"/>
              <w:rPr>
                <w:ins w:id="40401" w:author="phuong vu" w:date="2018-11-30T14:07:00Z"/>
                <w:rPrChange w:id="40402" w:author="phuong vu" w:date="2018-11-30T22:36:00Z">
                  <w:rPr>
                    <w:ins w:id="40403" w:author="phuong vu" w:date="2018-11-30T14:07:00Z"/>
                  </w:rPr>
                </w:rPrChange>
              </w:rPr>
              <w:pPrChange w:id="40404" w:author="phuong vu" w:date="2018-11-30T14:16:00Z">
                <w:pPr>
                  <w:spacing w:line="276" w:lineRule="auto"/>
                </w:pPr>
              </w:pPrChange>
            </w:pPr>
            <w:ins w:id="40405" w:author="phuong vu" w:date="2018-11-30T14:07:00Z">
              <w:r w:rsidRPr="00920004">
                <w:rPr>
                  <w:rPrChange w:id="40406" w:author="phuong vu" w:date="2018-11-30T22:36:00Z">
                    <w:rPr/>
                  </w:rPrChange>
                </w:rPr>
                <w:t>8</w:t>
              </w:r>
            </w:ins>
          </w:p>
        </w:tc>
        <w:tc>
          <w:tcPr>
            <w:tcW w:w="1998" w:type="dxa"/>
            <w:noWrap/>
            <w:hideMark/>
            <w:tcPrChange w:id="40407" w:author="phuong vu" w:date="2018-11-30T21:50:00Z">
              <w:tcPr>
                <w:tcW w:w="1863" w:type="dxa"/>
                <w:noWrap/>
                <w:hideMark/>
              </w:tcPr>
            </w:tcPrChange>
          </w:tcPr>
          <w:p w14:paraId="6369F1BE" w14:textId="77777777" w:rsidR="006871B5" w:rsidRPr="00920004" w:rsidRDefault="006871B5" w:rsidP="00E452E5">
            <w:pPr>
              <w:rPr>
                <w:ins w:id="40408" w:author="phuong vu" w:date="2018-11-30T14:07:00Z"/>
                <w:rPrChange w:id="40409" w:author="phuong vu" w:date="2018-11-30T22:36:00Z">
                  <w:rPr>
                    <w:ins w:id="40410" w:author="phuong vu" w:date="2018-11-30T14:07:00Z"/>
                  </w:rPr>
                </w:rPrChange>
              </w:rPr>
              <w:pPrChange w:id="40411" w:author="phuong vu" w:date="2018-11-30T21:47:00Z">
                <w:pPr>
                  <w:spacing w:line="276" w:lineRule="auto"/>
                </w:pPr>
              </w:pPrChange>
            </w:pPr>
            <w:ins w:id="40412" w:author="phuong vu" w:date="2018-11-30T14:07:00Z">
              <w:r w:rsidRPr="00920004">
                <w:rPr>
                  <w:rPrChange w:id="40413" w:author="phuong vu" w:date="2018-11-30T22:36:00Z">
                    <w:rPr/>
                  </w:rPrChange>
                </w:rPr>
                <w:t>material_id</w:t>
              </w:r>
            </w:ins>
          </w:p>
        </w:tc>
        <w:tc>
          <w:tcPr>
            <w:tcW w:w="1071" w:type="dxa"/>
            <w:noWrap/>
            <w:hideMark/>
            <w:tcPrChange w:id="40414" w:author="phuong vu" w:date="2018-11-30T21:50:00Z">
              <w:tcPr>
                <w:tcW w:w="1300" w:type="dxa"/>
                <w:noWrap/>
                <w:hideMark/>
              </w:tcPr>
            </w:tcPrChange>
          </w:tcPr>
          <w:p w14:paraId="726BE9C0" w14:textId="77777777" w:rsidR="006871B5" w:rsidRPr="00920004" w:rsidRDefault="006871B5" w:rsidP="00E452E5">
            <w:pPr>
              <w:rPr>
                <w:ins w:id="40415" w:author="phuong vu" w:date="2018-11-30T14:07:00Z"/>
                <w:rPrChange w:id="40416" w:author="phuong vu" w:date="2018-11-30T22:36:00Z">
                  <w:rPr>
                    <w:ins w:id="40417" w:author="phuong vu" w:date="2018-11-30T14:07:00Z"/>
                  </w:rPr>
                </w:rPrChange>
              </w:rPr>
              <w:pPrChange w:id="40418" w:author="phuong vu" w:date="2018-11-30T21:47:00Z">
                <w:pPr>
                  <w:spacing w:line="276" w:lineRule="auto"/>
                </w:pPr>
              </w:pPrChange>
            </w:pPr>
            <w:ins w:id="40419" w:author="phuong vu" w:date="2018-11-30T14:07:00Z">
              <w:r w:rsidRPr="00920004">
                <w:rPr>
                  <w:rPrChange w:id="40420" w:author="phuong vu" w:date="2018-11-30T22:36:00Z">
                    <w:rPr/>
                  </w:rPrChange>
                </w:rPr>
                <w:t>numeric</w:t>
              </w:r>
            </w:ins>
          </w:p>
        </w:tc>
        <w:tc>
          <w:tcPr>
            <w:tcW w:w="1187" w:type="dxa"/>
            <w:noWrap/>
            <w:vAlign w:val="center"/>
            <w:hideMark/>
            <w:tcPrChange w:id="40421" w:author="phuong vu" w:date="2018-11-30T21:50:00Z">
              <w:tcPr>
                <w:tcW w:w="991" w:type="dxa"/>
                <w:noWrap/>
                <w:vAlign w:val="center"/>
                <w:hideMark/>
              </w:tcPr>
            </w:tcPrChange>
          </w:tcPr>
          <w:p w14:paraId="30F361E3" w14:textId="77777777" w:rsidR="006871B5" w:rsidRPr="00920004" w:rsidRDefault="006871B5" w:rsidP="00E452E5">
            <w:pPr>
              <w:jc w:val="center"/>
              <w:rPr>
                <w:ins w:id="40422" w:author="phuong vu" w:date="2018-11-30T14:07:00Z"/>
                <w:lang w:val="en-US"/>
                <w:rPrChange w:id="40423" w:author="phuong vu" w:date="2018-11-30T22:36:00Z">
                  <w:rPr>
                    <w:ins w:id="40424" w:author="phuong vu" w:date="2018-11-30T14:07:00Z"/>
                    <w:lang w:val="en-US"/>
                  </w:rPr>
                </w:rPrChange>
              </w:rPr>
              <w:pPrChange w:id="40425" w:author="phuong vu" w:date="2018-11-30T21:47:00Z">
                <w:pPr>
                  <w:spacing w:line="276" w:lineRule="auto"/>
                  <w:jc w:val="center"/>
                </w:pPr>
              </w:pPrChange>
            </w:pPr>
            <w:ins w:id="40426" w:author="phuong vu" w:date="2018-11-30T14:07:00Z">
              <w:r w:rsidRPr="00920004">
                <w:rPr>
                  <w:lang w:val="en-US"/>
                  <w:rPrChange w:id="40427" w:author="phuong vu" w:date="2018-11-30T22:36:00Z">
                    <w:rPr>
                      <w:lang w:val="en-US"/>
                    </w:rPr>
                  </w:rPrChange>
                </w:rPr>
                <w:t>X</w:t>
              </w:r>
            </w:ins>
          </w:p>
        </w:tc>
        <w:tc>
          <w:tcPr>
            <w:tcW w:w="835" w:type="dxa"/>
            <w:noWrap/>
            <w:vAlign w:val="center"/>
            <w:hideMark/>
            <w:tcPrChange w:id="40428" w:author="phuong vu" w:date="2018-11-30T21:50:00Z">
              <w:tcPr>
                <w:tcW w:w="838" w:type="dxa"/>
                <w:noWrap/>
                <w:vAlign w:val="center"/>
                <w:hideMark/>
              </w:tcPr>
            </w:tcPrChange>
          </w:tcPr>
          <w:p w14:paraId="03FF141D" w14:textId="77777777" w:rsidR="006871B5" w:rsidRPr="00920004" w:rsidRDefault="006871B5" w:rsidP="00E452E5">
            <w:pPr>
              <w:jc w:val="center"/>
              <w:rPr>
                <w:ins w:id="40429" w:author="phuong vu" w:date="2018-11-30T14:07:00Z"/>
                <w:rPrChange w:id="40430" w:author="phuong vu" w:date="2018-11-30T22:36:00Z">
                  <w:rPr>
                    <w:ins w:id="40431" w:author="phuong vu" w:date="2018-11-30T14:07:00Z"/>
                  </w:rPr>
                </w:rPrChange>
              </w:rPr>
              <w:pPrChange w:id="40432" w:author="phuong vu" w:date="2018-11-30T21:47:00Z">
                <w:pPr>
                  <w:spacing w:line="276" w:lineRule="auto"/>
                  <w:jc w:val="center"/>
                </w:pPr>
              </w:pPrChange>
            </w:pPr>
          </w:p>
        </w:tc>
        <w:tc>
          <w:tcPr>
            <w:tcW w:w="1047" w:type="dxa"/>
            <w:noWrap/>
            <w:vAlign w:val="center"/>
            <w:hideMark/>
            <w:tcPrChange w:id="40433" w:author="phuong vu" w:date="2018-11-30T21:50:00Z">
              <w:tcPr>
                <w:tcW w:w="1414" w:type="dxa"/>
                <w:noWrap/>
                <w:vAlign w:val="center"/>
                <w:hideMark/>
              </w:tcPr>
            </w:tcPrChange>
          </w:tcPr>
          <w:p w14:paraId="6BB35D6C" w14:textId="77777777" w:rsidR="006871B5" w:rsidRPr="00920004" w:rsidRDefault="006871B5" w:rsidP="00E452E5">
            <w:pPr>
              <w:jc w:val="center"/>
              <w:rPr>
                <w:ins w:id="40434" w:author="phuong vu" w:date="2018-11-30T14:07:00Z"/>
                <w:rPrChange w:id="40435" w:author="phuong vu" w:date="2018-11-30T22:36:00Z">
                  <w:rPr>
                    <w:ins w:id="40436" w:author="phuong vu" w:date="2018-11-30T14:07:00Z"/>
                  </w:rPr>
                </w:rPrChange>
              </w:rPr>
              <w:pPrChange w:id="40437" w:author="phuong vu" w:date="2018-11-30T21:47:00Z">
                <w:pPr>
                  <w:spacing w:line="276" w:lineRule="auto"/>
                  <w:jc w:val="center"/>
                </w:pPr>
              </w:pPrChange>
            </w:pPr>
            <w:ins w:id="40438" w:author="phuong vu" w:date="2018-11-30T14:07:00Z">
              <w:r w:rsidRPr="00920004">
                <w:rPr>
                  <w:rPrChange w:id="40439" w:author="phuong vu" w:date="2018-11-30T22:36:00Z">
                    <w:rPr/>
                  </w:rPrChange>
                </w:rPr>
                <w:t>X</w:t>
              </w:r>
            </w:ins>
          </w:p>
        </w:tc>
        <w:tc>
          <w:tcPr>
            <w:tcW w:w="1933" w:type="dxa"/>
            <w:noWrap/>
            <w:hideMark/>
            <w:tcPrChange w:id="40440" w:author="phuong vu" w:date="2018-11-30T21:50:00Z">
              <w:tcPr>
                <w:tcW w:w="1611" w:type="dxa"/>
                <w:noWrap/>
                <w:hideMark/>
              </w:tcPr>
            </w:tcPrChange>
          </w:tcPr>
          <w:p w14:paraId="5B13DD9C" w14:textId="77777777" w:rsidR="006871B5" w:rsidRPr="00920004" w:rsidRDefault="006871B5" w:rsidP="00E452E5">
            <w:pPr>
              <w:rPr>
                <w:ins w:id="40441" w:author="phuong vu" w:date="2018-11-30T14:07:00Z"/>
                <w:rPrChange w:id="40442" w:author="phuong vu" w:date="2018-11-30T22:36:00Z">
                  <w:rPr>
                    <w:ins w:id="40443" w:author="phuong vu" w:date="2018-11-30T14:07:00Z"/>
                  </w:rPr>
                </w:rPrChange>
              </w:rPr>
              <w:pPrChange w:id="40444" w:author="phuong vu" w:date="2018-11-30T21:47:00Z">
                <w:pPr>
                  <w:spacing w:line="276" w:lineRule="auto"/>
                </w:pPr>
              </w:pPrChange>
            </w:pPr>
            <w:ins w:id="40445" w:author="phuong vu" w:date="2018-11-30T14:07:00Z">
              <w:r w:rsidRPr="00920004">
                <w:rPr>
                  <w:rPrChange w:id="40446" w:author="phuong vu" w:date="2018-11-30T22:36:00Z">
                    <w:rPr/>
                  </w:rPrChange>
                </w:rPr>
                <w:t xml:space="preserve">ID chất liệu. </w:t>
              </w:r>
            </w:ins>
          </w:p>
        </w:tc>
      </w:tr>
      <w:tr w:rsidR="006871B5" w:rsidRPr="00920004" w14:paraId="1CDAC3C4" w14:textId="77777777" w:rsidTr="00E452E5">
        <w:trPr>
          <w:trHeight w:val="300"/>
          <w:ins w:id="40447" w:author="phuong vu" w:date="2018-11-30T14:07:00Z"/>
          <w:trPrChange w:id="40448" w:author="phuong vu" w:date="2018-11-30T21:50:00Z">
            <w:trPr>
              <w:trHeight w:val="300"/>
            </w:trPr>
          </w:trPrChange>
        </w:trPr>
        <w:tc>
          <w:tcPr>
            <w:tcW w:w="706" w:type="dxa"/>
            <w:noWrap/>
            <w:hideMark/>
            <w:tcPrChange w:id="40449" w:author="phuong vu" w:date="2018-11-30T21:50:00Z">
              <w:tcPr>
                <w:tcW w:w="708" w:type="dxa"/>
                <w:noWrap/>
                <w:hideMark/>
              </w:tcPr>
            </w:tcPrChange>
          </w:tcPr>
          <w:p w14:paraId="6C0817D2" w14:textId="77777777" w:rsidR="006871B5" w:rsidRPr="00920004" w:rsidRDefault="006871B5" w:rsidP="00BD0851">
            <w:pPr>
              <w:spacing w:before="240" w:line="0" w:lineRule="atLeast"/>
              <w:rPr>
                <w:ins w:id="40450" w:author="phuong vu" w:date="2018-11-30T14:07:00Z"/>
                <w:rPrChange w:id="40451" w:author="phuong vu" w:date="2018-11-30T22:36:00Z">
                  <w:rPr>
                    <w:ins w:id="40452" w:author="phuong vu" w:date="2018-11-30T14:07:00Z"/>
                  </w:rPr>
                </w:rPrChange>
              </w:rPr>
              <w:pPrChange w:id="40453" w:author="phuong vu" w:date="2018-11-30T14:16:00Z">
                <w:pPr>
                  <w:spacing w:line="276" w:lineRule="auto"/>
                </w:pPr>
              </w:pPrChange>
            </w:pPr>
            <w:ins w:id="40454" w:author="phuong vu" w:date="2018-11-30T14:07:00Z">
              <w:r w:rsidRPr="00920004">
                <w:rPr>
                  <w:rPrChange w:id="40455" w:author="phuong vu" w:date="2018-11-30T22:36:00Z">
                    <w:rPr/>
                  </w:rPrChange>
                </w:rPr>
                <w:t>9</w:t>
              </w:r>
            </w:ins>
          </w:p>
        </w:tc>
        <w:tc>
          <w:tcPr>
            <w:tcW w:w="1998" w:type="dxa"/>
            <w:noWrap/>
            <w:hideMark/>
            <w:tcPrChange w:id="40456" w:author="phuong vu" w:date="2018-11-30T21:50:00Z">
              <w:tcPr>
                <w:tcW w:w="1863" w:type="dxa"/>
                <w:noWrap/>
                <w:hideMark/>
              </w:tcPr>
            </w:tcPrChange>
          </w:tcPr>
          <w:p w14:paraId="0D86D717" w14:textId="77777777" w:rsidR="006871B5" w:rsidRPr="00920004" w:rsidRDefault="006871B5" w:rsidP="00E452E5">
            <w:pPr>
              <w:rPr>
                <w:ins w:id="40457" w:author="phuong vu" w:date="2018-11-30T14:07:00Z"/>
                <w:rPrChange w:id="40458" w:author="phuong vu" w:date="2018-11-30T22:36:00Z">
                  <w:rPr>
                    <w:ins w:id="40459" w:author="phuong vu" w:date="2018-11-30T14:07:00Z"/>
                  </w:rPr>
                </w:rPrChange>
              </w:rPr>
              <w:pPrChange w:id="40460" w:author="phuong vu" w:date="2018-11-30T21:47:00Z">
                <w:pPr>
                  <w:spacing w:line="276" w:lineRule="auto"/>
                </w:pPr>
              </w:pPrChange>
            </w:pPr>
            <w:ins w:id="40461" w:author="phuong vu" w:date="2018-11-30T14:07:00Z">
              <w:r w:rsidRPr="00920004">
                <w:rPr>
                  <w:rPrChange w:id="40462" w:author="phuong vu" w:date="2018-11-30T22:36:00Z">
                    <w:rPr/>
                  </w:rPrChange>
                </w:rPr>
                <w:t>amount</w:t>
              </w:r>
            </w:ins>
          </w:p>
        </w:tc>
        <w:tc>
          <w:tcPr>
            <w:tcW w:w="1071" w:type="dxa"/>
            <w:noWrap/>
            <w:hideMark/>
            <w:tcPrChange w:id="40463" w:author="phuong vu" w:date="2018-11-30T21:50:00Z">
              <w:tcPr>
                <w:tcW w:w="1300" w:type="dxa"/>
                <w:noWrap/>
                <w:hideMark/>
              </w:tcPr>
            </w:tcPrChange>
          </w:tcPr>
          <w:p w14:paraId="08F65451" w14:textId="77777777" w:rsidR="006871B5" w:rsidRPr="00920004" w:rsidRDefault="006871B5" w:rsidP="00E452E5">
            <w:pPr>
              <w:rPr>
                <w:ins w:id="40464" w:author="phuong vu" w:date="2018-11-30T14:07:00Z"/>
                <w:lang w:val="en-US"/>
                <w:rPrChange w:id="40465" w:author="phuong vu" w:date="2018-11-30T22:36:00Z">
                  <w:rPr>
                    <w:ins w:id="40466" w:author="phuong vu" w:date="2018-11-30T14:07:00Z"/>
                    <w:lang w:val="en-US"/>
                  </w:rPr>
                </w:rPrChange>
              </w:rPr>
              <w:pPrChange w:id="40467" w:author="phuong vu" w:date="2018-11-30T21:47:00Z">
                <w:pPr>
                  <w:spacing w:line="276" w:lineRule="auto"/>
                </w:pPr>
              </w:pPrChange>
            </w:pPr>
            <w:ins w:id="40468" w:author="phuong vu" w:date="2018-11-30T14:07:00Z">
              <w:r w:rsidRPr="00920004">
                <w:rPr>
                  <w:lang w:val="en-US"/>
                  <w:rPrChange w:id="40469" w:author="phuong vu" w:date="2018-11-30T22:36:00Z">
                    <w:rPr>
                      <w:lang w:val="en-US"/>
                    </w:rPr>
                  </w:rPrChange>
                </w:rPr>
                <w:t>double</w:t>
              </w:r>
            </w:ins>
          </w:p>
        </w:tc>
        <w:tc>
          <w:tcPr>
            <w:tcW w:w="1187" w:type="dxa"/>
            <w:noWrap/>
            <w:vAlign w:val="center"/>
            <w:hideMark/>
            <w:tcPrChange w:id="40470" w:author="phuong vu" w:date="2018-11-30T21:50:00Z">
              <w:tcPr>
                <w:tcW w:w="991" w:type="dxa"/>
                <w:noWrap/>
                <w:vAlign w:val="center"/>
                <w:hideMark/>
              </w:tcPr>
            </w:tcPrChange>
          </w:tcPr>
          <w:p w14:paraId="6D0D5B6C" w14:textId="77777777" w:rsidR="006871B5" w:rsidRPr="00920004" w:rsidRDefault="006871B5" w:rsidP="00E452E5">
            <w:pPr>
              <w:jc w:val="center"/>
              <w:rPr>
                <w:ins w:id="40471" w:author="phuong vu" w:date="2018-11-30T14:07:00Z"/>
                <w:rPrChange w:id="40472" w:author="phuong vu" w:date="2018-11-30T22:36:00Z">
                  <w:rPr>
                    <w:ins w:id="40473" w:author="phuong vu" w:date="2018-11-30T14:07:00Z"/>
                  </w:rPr>
                </w:rPrChange>
              </w:rPr>
              <w:pPrChange w:id="40474" w:author="phuong vu" w:date="2018-11-30T21:47:00Z">
                <w:pPr>
                  <w:spacing w:line="276" w:lineRule="auto"/>
                  <w:jc w:val="center"/>
                </w:pPr>
              </w:pPrChange>
            </w:pPr>
          </w:p>
        </w:tc>
        <w:tc>
          <w:tcPr>
            <w:tcW w:w="835" w:type="dxa"/>
            <w:noWrap/>
            <w:vAlign w:val="center"/>
            <w:hideMark/>
            <w:tcPrChange w:id="40475" w:author="phuong vu" w:date="2018-11-30T21:50:00Z">
              <w:tcPr>
                <w:tcW w:w="838" w:type="dxa"/>
                <w:noWrap/>
                <w:vAlign w:val="center"/>
                <w:hideMark/>
              </w:tcPr>
            </w:tcPrChange>
          </w:tcPr>
          <w:p w14:paraId="347940B0" w14:textId="77777777" w:rsidR="006871B5" w:rsidRPr="00920004" w:rsidRDefault="006871B5" w:rsidP="00E452E5">
            <w:pPr>
              <w:jc w:val="center"/>
              <w:rPr>
                <w:ins w:id="40476" w:author="phuong vu" w:date="2018-11-30T14:07:00Z"/>
                <w:rPrChange w:id="40477" w:author="phuong vu" w:date="2018-11-30T22:36:00Z">
                  <w:rPr>
                    <w:ins w:id="40478" w:author="phuong vu" w:date="2018-11-30T14:07:00Z"/>
                  </w:rPr>
                </w:rPrChange>
              </w:rPr>
              <w:pPrChange w:id="40479" w:author="phuong vu" w:date="2018-11-30T21:47:00Z">
                <w:pPr>
                  <w:spacing w:line="276" w:lineRule="auto"/>
                  <w:jc w:val="center"/>
                </w:pPr>
              </w:pPrChange>
            </w:pPr>
          </w:p>
        </w:tc>
        <w:tc>
          <w:tcPr>
            <w:tcW w:w="1047" w:type="dxa"/>
            <w:noWrap/>
            <w:vAlign w:val="center"/>
            <w:hideMark/>
            <w:tcPrChange w:id="40480" w:author="phuong vu" w:date="2018-11-30T21:50:00Z">
              <w:tcPr>
                <w:tcW w:w="1414" w:type="dxa"/>
                <w:noWrap/>
                <w:vAlign w:val="center"/>
                <w:hideMark/>
              </w:tcPr>
            </w:tcPrChange>
          </w:tcPr>
          <w:p w14:paraId="2AB35C8E" w14:textId="77777777" w:rsidR="006871B5" w:rsidRPr="00920004" w:rsidRDefault="006871B5" w:rsidP="00E452E5">
            <w:pPr>
              <w:jc w:val="center"/>
              <w:rPr>
                <w:ins w:id="40481" w:author="phuong vu" w:date="2018-11-30T14:07:00Z"/>
                <w:rPrChange w:id="40482" w:author="phuong vu" w:date="2018-11-30T22:36:00Z">
                  <w:rPr>
                    <w:ins w:id="40483" w:author="phuong vu" w:date="2018-11-30T14:07:00Z"/>
                  </w:rPr>
                </w:rPrChange>
              </w:rPr>
              <w:pPrChange w:id="40484" w:author="phuong vu" w:date="2018-11-30T21:47:00Z">
                <w:pPr>
                  <w:spacing w:line="276" w:lineRule="auto"/>
                  <w:jc w:val="center"/>
                </w:pPr>
              </w:pPrChange>
            </w:pPr>
          </w:p>
        </w:tc>
        <w:tc>
          <w:tcPr>
            <w:tcW w:w="1933" w:type="dxa"/>
            <w:noWrap/>
            <w:hideMark/>
            <w:tcPrChange w:id="40485" w:author="phuong vu" w:date="2018-11-30T21:50:00Z">
              <w:tcPr>
                <w:tcW w:w="1611" w:type="dxa"/>
                <w:noWrap/>
                <w:hideMark/>
              </w:tcPr>
            </w:tcPrChange>
          </w:tcPr>
          <w:p w14:paraId="3DF28B67" w14:textId="77777777" w:rsidR="006871B5" w:rsidRPr="00920004" w:rsidRDefault="006871B5" w:rsidP="00E452E5">
            <w:pPr>
              <w:rPr>
                <w:ins w:id="40486" w:author="phuong vu" w:date="2018-11-30T14:07:00Z"/>
                <w:lang w:val="en-US"/>
                <w:rPrChange w:id="40487" w:author="phuong vu" w:date="2018-11-30T22:36:00Z">
                  <w:rPr>
                    <w:ins w:id="40488" w:author="phuong vu" w:date="2018-11-30T14:07:00Z"/>
                    <w:lang w:val="en-US"/>
                  </w:rPr>
                </w:rPrChange>
              </w:rPr>
              <w:pPrChange w:id="40489" w:author="phuong vu" w:date="2018-11-30T21:47:00Z">
                <w:pPr>
                  <w:spacing w:line="276" w:lineRule="auto"/>
                </w:pPr>
              </w:pPrChange>
            </w:pPr>
            <w:ins w:id="40490" w:author="phuong vu" w:date="2018-11-30T14:07:00Z">
              <w:r w:rsidRPr="00920004">
                <w:rPr>
                  <w:rPrChange w:id="40491" w:author="phuong vu" w:date="2018-11-30T22:36:00Z">
                    <w:rPr/>
                  </w:rPrChange>
                </w:rPr>
                <w:t>Số lượng quần</w:t>
              </w:r>
              <w:r w:rsidRPr="00920004">
                <w:rPr>
                  <w:lang w:val="en-US"/>
                  <w:rPrChange w:id="40492" w:author="phuong vu" w:date="2018-11-30T22:36:00Z">
                    <w:rPr>
                      <w:lang w:val="en-US"/>
                    </w:rPr>
                  </w:rPrChange>
                </w:rPr>
                <w:t xml:space="preserve"> áo</w:t>
              </w:r>
            </w:ins>
          </w:p>
        </w:tc>
      </w:tr>
      <w:tr w:rsidR="006871B5" w:rsidRPr="00920004" w14:paraId="157FC637" w14:textId="77777777" w:rsidTr="00E452E5">
        <w:trPr>
          <w:trHeight w:val="300"/>
          <w:ins w:id="40493" w:author="phuong vu" w:date="2018-11-30T14:07:00Z"/>
          <w:trPrChange w:id="40494" w:author="phuong vu" w:date="2018-11-30T21:50:00Z">
            <w:trPr>
              <w:trHeight w:val="300"/>
            </w:trPr>
          </w:trPrChange>
        </w:trPr>
        <w:tc>
          <w:tcPr>
            <w:tcW w:w="706" w:type="dxa"/>
            <w:noWrap/>
            <w:hideMark/>
            <w:tcPrChange w:id="40495" w:author="phuong vu" w:date="2018-11-30T21:50:00Z">
              <w:tcPr>
                <w:tcW w:w="708" w:type="dxa"/>
                <w:noWrap/>
                <w:hideMark/>
              </w:tcPr>
            </w:tcPrChange>
          </w:tcPr>
          <w:p w14:paraId="0F94E569" w14:textId="77777777" w:rsidR="006871B5" w:rsidRPr="00920004" w:rsidRDefault="006871B5" w:rsidP="00BD0851">
            <w:pPr>
              <w:spacing w:before="240" w:line="0" w:lineRule="atLeast"/>
              <w:rPr>
                <w:ins w:id="40496" w:author="phuong vu" w:date="2018-11-30T14:07:00Z"/>
                <w:rPrChange w:id="40497" w:author="phuong vu" w:date="2018-11-30T22:36:00Z">
                  <w:rPr>
                    <w:ins w:id="40498" w:author="phuong vu" w:date="2018-11-30T14:07:00Z"/>
                  </w:rPr>
                </w:rPrChange>
              </w:rPr>
              <w:pPrChange w:id="40499" w:author="phuong vu" w:date="2018-11-30T14:16:00Z">
                <w:pPr>
                  <w:spacing w:line="276" w:lineRule="auto"/>
                </w:pPr>
              </w:pPrChange>
            </w:pPr>
            <w:ins w:id="40500" w:author="phuong vu" w:date="2018-11-30T14:07:00Z">
              <w:r w:rsidRPr="00920004">
                <w:rPr>
                  <w:rPrChange w:id="40501" w:author="phuong vu" w:date="2018-11-30T22:36:00Z">
                    <w:rPr/>
                  </w:rPrChange>
                </w:rPr>
                <w:t>10</w:t>
              </w:r>
            </w:ins>
          </w:p>
        </w:tc>
        <w:tc>
          <w:tcPr>
            <w:tcW w:w="1998" w:type="dxa"/>
            <w:noWrap/>
            <w:hideMark/>
            <w:tcPrChange w:id="40502" w:author="phuong vu" w:date="2018-11-30T21:50:00Z">
              <w:tcPr>
                <w:tcW w:w="1863" w:type="dxa"/>
                <w:noWrap/>
                <w:hideMark/>
              </w:tcPr>
            </w:tcPrChange>
          </w:tcPr>
          <w:p w14:paraId="5E31B141" w14:textId="77777777" w:rsidR="006871B5" w:rsidRPr="00920004" w:rsidRDefault="006871B5" w:rsidP="00E452E5">
            <w:pPr>
              <w:rPr>
                <w:ins w:id="40503" w:author="phuong vu" w:date="2018-11-30T14:07:00Z"/>
                <w:lang w:val="en-US"/>
                <w:rPrChange w:id="40504" w:author="phuong vu" w:date="2018-11-30T22:36:00Z">
                  <w:rPr>
                    <w:ins w:id="40505" w:author="phuong vu" w:date="2018-11-30T14:07:00Z"/>
                    <w:lang w:val="en-US"/>
                  </w:rPr>
                </w:rPrChange>
              </w:rPr>
              <w:pPrChange w:id="40506" w:author="phuong vu" w:date="2018-11-30T21:47:00Z">
                <w:pPr>
                  <w:spacing w:line="276" w:lineRule="auto"/>
                </w:pPr>
              </w:pPrChange>
            </w:pPr>
            <w:ins w:id="40507" w:author="phuong vu" w:date="2018-11-30T14:07:00Z">
              <w:r w:rsidRPr="00920004">
                <w:rPr>
                  <w:lang w:val="en-US"/>
                  <w:rPrChange w:id="40508" w:author="phuong vu" w:date="2018-11-30T22:36:00Z">
                    <w:rPr>
                      <w:lang w:val="en-US"/>
                    </w:rPr>
                  </w:rPrChange>
                </w:rPr>
                <w:t>received_amount</w:t>
              </w:r>
            </w:ins>
          </w:p>
        </w:tc>
        <w:tc>
          <w:tcPr>
            <w:tcW w:w="1071" w:type="dxa"/>
            <w:noWrap/>
            <w:hideMark/>
            <w:tcPrChange w:id="40509" w:author="phuong vu" w:date="2018-11-30T21:50:00Z">
              <w:tcPr>
                <w:tcW w:w="1300" w:type="dxa"/>
                <w:noWrap/>
                <w:hideMark/>
              </w:tcPr>
            </w:tcPrChange>
          </w:tcPr>
          <w:p w14:paraId="3369E8B9" w14:textId="77777777" w:rsidR="006871B5" w:rsidRPr="00920004" w:rsidRDefault="006871B5" w:rsidP="00E452E5">
            <w:pPr>
              <w:rPr>
                <w:ins w:id="40510" w:author="phuong vu" w:date="2018-11-30T14:07:00Z"/>
                <w:rPrChange w:id="40511" w:author="phuong vu" w:date="2018-11-30T22:36:00Z">
                  <w:rPr>
                    <w:ins w:id="40512" w:author="phuong vu" w:date="2018-11-30T14:07:00Z"/>
                  </w:rPr>
                </w:rPrChange>
              </w:rPr>
              <w:pPrChange w:id="40513" w:author="phuong vu" w:date="2018-11-30T21:47:00Z">
                <w:pPr>
                  <w:spacing w:line="276" w:lineRule="auto"/>
                </w:pPr>
              </w:pPrChange>
            </w:pPr>
            <w:ins w:id="40514" w:author="phuong vu" w:date="2018-11-30T14:07:00Z">
              <w:r w:rsidRPr="00920004">
                <w:rPr>
                  <w:lang w:val="en-US"/>
                  <w:rPrChange w:id="40515" w:author="phuong vu" w:date="2018-11-30T22:36:00Z">
                    <w:rPr>
                      <w:lang w:val="en-US"/>
                    </w:rPr>
                  </w:rPrChange>
                </w:rPr>
                <w:t>double</w:t>
              </w:r>
            </w:ins>
          </w:p>
        </w:tc>
        <w:tc>
          <w:tcPr>
            <w:tcW w:w="1187" w:type="dxa"/>
            <w:noWrap/>
            <w:vAlign w:val="center"/>
            <w:hideMark/>
            <w:tcPrChange w:id="40516" w:author="phuong vu" w:date="2018-11-30T21:50:00Z">
              <w:tcPr>
                <w:tcW w:w="991" w:type="dxa"/>
                <w:noWrap/>
                <w:vAlign w:val="center"/>
                <w:hideMark/>
              </w:tcPr>
            </w:tcPrChange>
          </w:tcPr>
          <w:p w14:paraId="0111E072" w14:textId="77777777" w:rsidR="006871B5" w:rsidRPr="00920004" w:rsidRDefault="006871B5" w:rsidP="00E452E5">
            <w:pPr>
              <w:jc w:val="center"/>
              <w:rPr>
                <w:ins w:id="40517" w:author="phuong vu" w:date="2018-11-30T14:07:00Z"/>
                <w:rPrChange w:id="40518" w:author="phuong vu" w:date="2018-11-30T22:36:00Z">
                  <w:rPr>
                    <w:ins w:id="40519" w:author="phuong vu" w:date="2018-11-30T14:07:00Z"/>
                  </w:rPr>
                </w:rPrChange>
              </w:rPr>
              <w:pPrChange w:id="40520" w:author="phuong vu" w:date="2018-11-30T21:47:00Z">
                <w:pPr>
                  <w:spacing w:line="276" w:lineRule="auto"/>
                  <w:jc w:val="center"/>
                </w:pPr>
              </w:pPrChange>
            </w:pPr>
            <w:ins w:id="40521" w:author="phuong vu" w:date="2018-11-30T14:07:00Z">
              <w:r w:rsidRPr="00920004">
                <w:rPr>
                  <w:rPrChange w:id="40522" w:author="phuong vu" w:date="2018-11-30T22:36:00Z">
                    <w:rPr/>
                  </w:rPrChange>
                </w:rPr>
                <w:t>X</w:t>
              </w:r>
            </w:ins>
          </w:p>
        </w:tc>
        <w:tc>
          <w:tcPr>
            <w:tcW w:w="835" w:type="dxa"/>
            <w:noWrap/>
            <w:vAlign w:val="center"/>
            <w:hideMark/>
            <w:tcPrChange w:id="40523" w:author="phuong vu" w:date="2018-11-30T21:50:00Z">
              <w:tcPr>
                <w:tcW w:w="838" w:type="dxa"/>
                <w:noWrap/>
                <w:vAlign w:val="center"/>
                <w:hideMark/>
              </w:tcPr>
            </w:tcPrChange>
          </w:tcPr>
          <w:p w14:paraId="25DC23B9" w14:textId="77777777" w:rsidR="006871B5" w:rsidRPr="00920004" w:rsidRDefault="006871B5" w:rsidP="00E452E5">
            <w:pPr>
              <w:jc w:val="center"/>
              <w:rPr>
                <w:ins w:id="40524" w:author="phuong vu" w:date="2018-11-30T14:07:00Z"/>
                <w:rPrChange w:id="40525" w:author="phuong vu" w:date="2018-11-30T22:36:00Z">
                  <w:rPr>
                    <w:ins w:id="40526" w:author="phuong vu" w:date="2018-11-30T14:07:00Z"/>
                  </w:rPr>
                </w:rPrChange>
              </w:rPr>
              <w:pPrChange w:id="40527" w:author="phuong vu" w:date="2018-11-30T21:47:00Z">
                <w:pPr>
                  <w:spacing w:line="276" w:lineRule="auto"/>
                  <w:jc w:val="center"/>
                </w:pPr>
              </w:pPrChange>
            </w:pPr>
          </w:p>
        </w:tc>
        <w:tc>
          <w:tcPr>
            <w:tcW w:w="1047" w:type="dxa"/>
            <w:noWrap/>
            <w:vAlign w:val="center"/>
            <w:hideMark/>
            <w:tcPrChange w:id="40528" w:author="phuong vu" w:date="2018-11-30T21:50:00Z">
              <w:tcPr>
                <w:tcW w:w="1414" w:type="dxa"/>
                <w:noWrap/>
                <w:vAlign w:val="center"/>
                <w:hideMark/>
              </w:tcPr>
            </w:tcPrChange>
          </w:tcPr>
          <w:p w14:paraId="09532D6E" w14:textId="77777777" w:rsidR="006871B5" w:rsidRPr="00920004" w:rsidRDefault="006871B5" w:rsidP="00E452E5">
            <w:pPr>
              <w:jc w:val="center"/>
              <w:rPr>
                <w:ins w:id="40529" w:author="phuong vu" w:date="2018-11-30T14:07:00Z"/>
                <w:rPrChange w:id="40530" w:author="phuong vu" w:date="2018-11-30T22:36:00Z">
                  <w:rPr>
                    <w:ins w:id="40531" w:author="phuong vu" w:date="2018-11-30T14:07:00Z"/>
                  </w:rPr>
                </w:rPrChange>
              </w:rPr>
              <w:pPrChange w:id="40532" w:author="phuong vu" w:date="2018-11-30T21:47:00Z">
                <w:pPr>
                  <w:spacing w:line="276" w:lineRule="auto"/>
                  <w:jc w:val="center"/>
                </w:pPr>
              </w:pPrChange>
            </w:pPr>
          </w:p>
        </w:tc>
        <w:tc>
          <w:tcPr>
            <w:tcW w:w="1933" w:type="dxa"/>
            <w:noWrap/>
            <w:hideMark/>
            <w:tcPrChange w:id="40533" w:author="phuong vu" w:date="2018-11-30T21:50:00Z">
              <w:tcPr>
                <w:tcW w:w="1611" w:type="dxa"/>
                <w:noWrap/>
                <w:hideMark/>
              </w:tcPr>
            </w:tcPrChange>
          </w:tcPr>
          <w:p w14:paraId="57027CEF" w14:textId="77777777" w:rsidR="006871B5" w:rsidRPr="00920004" w:rsidRDefault="006871B5" w:rsidP="00E452E5">
            <w:pPr>
              <w:rPr>
                <w:ins w:id="40534" w:author="phuong vu" w:date="2018-11-30T14:07:00Z"/>
                <w:lang w:val="en-US"/>
                <w:rPrChange w:id="40535" w:author="phuong vu" w:date="2018-11-30T22:36:00Z">
                  <w:rPr>
                    <w:ins w:id="40536" w:author="phuong vu" w:date="2018-11-30T14:07:00Z"/>
                    <w:lang w:val="en-US"/>
                  </w:rPr>
                </w:rPrChange>
              </w:rPr>
              <w:pPrChange w:id="40537" w:author="phuong vu" w:date="2018-11-30T21:47:00Z">
                <w:pPr>
                  <w:spacing w:line="276" w:lineRule="auto"/>
                </w:pPr>
              </w:pPrChange>
            </w:pPr>
            <w:ins w:id="40538" w:author="phuong vu" w:date="2018-11-30T14:07:00Z">
              <w:r w:rsidRPr="00920004">
                <w:rPr>
                  <w:lang w:val="en-US"/>
                  <w:rPrChange w:id="40539" w:author="phuong vu" w:date="2018-11-30T22:36:00Z">
                    <w:rPr>
                      <w:lang w:val="en-US"/>
                    </w:rPr>
                  </w:rPrChange>
                </w:rPr>
                <w:t>Số lượng đã nhận</w:t>
              </w:r>
            </w:ins>
          </w:p>
        </w:tc>
      </w:tr>
      <w:tr w:rsidR="006871B5" w:rsidRPr="00920004" w14:paraId="7EABDD95" w14:textId="77777777" w:rsidTr="00E452E5">
        <w:trPr>
          <w:trHeight w:val="300"/>
          <w:ins w:id="40540" w:author="phuong vu" w:date="2018-11-30T14:07:00Z"/>
          <w:trPrChange w:id="40541" w:author="phuong vu" w:date="2018-11-30T21:50:00Z">
            <w:trPr>
              <w:trHeight w:val="300"/>
            </w:trPr>
          </w:trPrChange>
        </w:trPr>
        <w:tc>
          <w:tcPr>
            <w:tcW w:w="706" w:type="dxa"/>
            <w:noWrap/>
            <w:tcPrChange w:id="40542" w:author="phuong vu" w:date="2018-11-30T21:50:00Z">
              <w:tcPr>
                <w:tcW w:w="708" w:type="dxa"/>
                <w:noWrap/>
              </w:tcPr>
            </w:tcPrChange>
          </w:tcPr>
          <w:p w14:paraId="61E3DEA1" w14:textId="77777777" w:rsidR="006871B5" w:rsidRPr="00920004" w:rsidRDefault="006871B5" w:rsidP="00BD0851">
            <w:pPr>
              <w:spacing w:before="240" w:line="0" w:lineRule="atLeast"/>
              <w:rPr>
                <w:ins w:id="40543" w:author="phuong vu" w:date="2018-11-30T14:07:00Z"/>
                <w:lang w:val="en-US"/>
                <w:rPrChange w:id="40544" w:author="phuong vu" w:date="2018-11-30T22:36:00Z">
                  <w:rPr>
                    <w:ins w:id="40545" w:author="phuong vu" w:date="2018-11-30T14:07:00Z"/>
                    <w:lang w:val="en-US"/>
                  </w:rPr>
                </w:rPrChange>
              </w:rPr>
              <w:pPrChange w:id="40546" w:author="phuong vu" w:date="2018-11-30T14:16:00Z">
                <w:pPr>
                  <w:spacing w:line="276" w:lineRule="auto"/>
                </w:pPr>
              </w:pPrChange>
            </w:pPr>
            <w:ins w:id="40547" w:author="phuong vu" w:date="2018-11-30T14:07:00Z">
              <w:r w:rsidRPr="00920004">
                <w:rPr>
                  <w:lang w:val="en-US"/>
                  <w:rPrChange w:id="40548" w:author="phuong vu" w:date="2018-11-30T22:36:00Z">
                    <w:rPr>
                      <w:lang w:val="en-US"/>
                    </w:rPr>
                  </w:rPrChange>
                </w:rPr>
                <w:t>11</w:t>
              </w:r>
            </w:ins>
          </w:p>
        </w:tc>
        <w:tc>
          <w:tcPr>
            <w:tcW w:w="1998" w:type="dxa"/>
            <w:noWrap/>
            <w:tcPrChange w:id="40549" w:author="phuong vu" w:date="2018-11-30T21:50:00Z">
              <w:tcPr>
                <w:tcW w:w="1863" w:type="dxa"/>
                <w:noWrap/>
              </w:tcPr>
            </w:tcPrChange>
          </w:tcPr>
          <w:p w14:paraId="7DE0BE98" w14:textId="77777777" w:rsidR="006871B5" w:rsidRPr="00920004" w:rsidRDefault="006871B5" w:rsidP="00E452E5">
            <w:pPr>
              <w:rPr>
                <w:ins w:id="40550" w:author="phuong vu" w:date="2018-11-30T14:07:00Z"/>
                <w:lang w:val="en-US"/>
                <w:rPrChange w:id="40551" w:author="phuong vu" w:date="2018-11-30T22:36:00Z">
                  <w:rPr>
                    <w:ins w:id="40552" w:author="phuong vu" w:date="2018-11-30T14:07:00Z"/>
                    <w:lang w:val="en-US"/>
                  </w:rPr>
                </w:rPrChange>
              </w:rPr>
              <w:pPrChange w:id="40553" w:author="phuong vu" w:date="2018-11-30T21:47:00Z">
                <w:pPr>
                  <w:spacing w:line="276" w:lineRule="auto"/>
                </w:pPr>
              </w:pPrChange>
            </w:pPr>
            <w:ins w:id="40554" w:author="phuong vu" w:date="2018-11-30T14:07:00Z">
              <w:r w:rsidRPr="00920004">
                <w:rPr>
                  <w:lang w:val="en-US"/>
                  <w:rPrChange w:id="40555" w:author="phuong vu" w:date="2018-11-30T22:36:00Z">
                    <w:rPr>
                      <w:lang w:val="en-US"/>
                    </w:rPr>
                  </w:rPrChange>
                </w:rPr>
                <w:t>delivery_amount</w:t>
              </w:r>
            </w:ins>
          </w:p>
        </w:tc>
        <w:tc>
          <w:tcPr>
            <w:tcW w:w="1071" w:type="dxa"/>
            <w:noWrap/>
            <w:tcPrChange w:id="40556" w:author="phuong vu" w:date="2018-11-30T21:50:00Z">
              <w:tcPr>
                <w:tcW w:w="1300" w:type="dxa"/>
                <w:noWrap/>
              </w:tcPr>
            </w:tcPrChange>
          </w:tcPr>
          <w:p w14:paraId="31FCD3F1" w14:textId="77777777" w:rsidR="006871B5" w:rsidRPr="00920004" w:rsidRDefault="006871B5" w:rsidP="00E452E5">
            <w:pPr>
              <w:rPr>
                <w:ins w:id="40557" w:author="phuong vu" w:date="2018-11-30T14:07:00Z"/>
                <w:lang w:val="en-US"/>
                <w:rPrChange w:id="40558" w:author="phuong vu" w:date="2018-11-30T22:36:00Z">
                  <w:rPr>
                    <w:ins w:id="40559" w:author="phuong vu" w:date="2018-11-30T14:07:00Z"/>
                    <w:lang w:val="en-US"/>
                  </w:rPr>
                </w:rPrChange>
              </w:rPr>
              <w:pPrChange w:id="40560" w:author="phuong vu" w:date="2018-11-30T21:47:00Z">
                <w:pPr>
                  <w:spacing w:line="276" w:lineRule="auto"/>
                </w:pPr>
              </w:pPrChange>
            </w:pPr>
            <w:ins w:id="40561" w:author="phuong vu" w:date="2018-11-30T14:07:00Z">
              <w:r w:rsidRPr="00920004">
                <w:rPr>
                  <w:lang w:val="en-US"/>
                  <w:rPrChange w:id="40562" w:author="phuong vu" w:date="2018-11-30T22:36:00Z">
                    <w:rPr>
                      <w:lang w:val="en-US"/>
                    </w:rPr>
                  </w:rPrChange>
                </w:rPr>
                <w:t>double</w:t>
              </w:r>
            </w:ins>
          </w:p>
        </w:tc>
        <w:tc>
          <w:tcPr>
            <w:tcW w:w="1187" w:type="dxa"/>
            <w:noWrap/>
            <w:vAlign w:val="center"/>
            <w:tcPrChange w:id="40563" w:author="phuong vu" w:date="2018-11-30T21:50:00Z">
              <w:tcPr>
                <w:tcW w:w="991" w:type="dxa"/>
                <w:noWrap/>
                <w:vAlign w:val="center"/>
              </w:tcPr>
            </w:tcPrChange>
          </w:tcPr>
          <w:p w14:paraId="4B5B8ECE" w14:textId="77777777" w:rsidR="006871B5" w:rsidRPr="00920004" w:rsidRDefault="006871B5" w:rsidP="00E452E5">
            <w:pPr>
              <w:jc w:val="center"/>
              <w:rPr>
                <w:ins w:id="40564" w:author="phuong vu" w:date="2018-11-30T14:07:00Z"/>
                <w:lang w:val="en-US"/>
                <w:rPrChange w:id="40565" w:author="phuong vu" w:date="2018-11-30T22:36:00Z">
                  <w:rPr>
                    <w:ins w:id="40566" w:author="phuong vu" w:date="2018-11-30T14:07:00Z"/>
                    <w:lang w:val="en-US"/>
                  </w:rPr>
                </w:rPrChange>
              </w:rPr>
              <w:pPrChange w:id="40567" w:author="phuong vu" w:date="2018-11-30T21:47:00Z">
                <w:pPr>
                  <w:spacing w:line="276" w:lineRule="auto"/>
                  <w:jc w:val="center"/>
                </w:pPr>
              </w:pPrChange>
            </w:pPr>
            <w:ins w:id="40568" w:author="phuong vu" w:date="2018-11-30T14:07:00Z">
              <w:r w:rsidRPr="00920004">
                <w:rPr>
                  <w:lang w:val="en-US"/>
                  <w:rPrChange w:id="40569" w:author="phuong vu" w:date="2018-11-30T22:36:00Z">
                    <w:rPr>
                      <w:lang w:val="en-US"/>
                    </w:rPr>
                  </w:rPrChange>
                </w:rPr>
                <w:t>X</w:t>
              </w:r>
            </w:ins>
          </w:p>
        </w:tc>
        <w:tc>
          <w:tcPr>
            <w:tcW w:w="835" w:type="dxa"/>
            <w:noWrap/>
            <w:vAlign w:val="center"/>
            <w:tcPrChange w:id="40570" w:author="phuong vu" w:date="2018-11-30T21:50:00Z">
              <w:tcPr>
                <w:tcW w:w="838" w:type="dxa"/>
                <w:noWrap/>
                <w:vAlign w:val="center"/>
              </w:tcPr>
            </w:tcPrChange>
          </w:tcPr>
          <w:p w14:paraId="12824EE7" w14:textId="77777777" w:rsidR="006871B5" w:rsidRPr="00920004" w:rsidRDefault="006871B5" w:rsidP="00E452E5">
            <w:pPr>
              <w:jc w:val="center"/>
              <w:rPr>
                <w:ins w:id="40571" w:author="phuong vu" w:date="2018-11-30T14:07:00Z"/>
                <w:rPrChange w:id="40572" w:author="phuong vu" w:date="2018-11-30T22:36:00Z">
                  <w:rPr>
                    <w:ins w:id="40573" w:author="phuong vu" w:date="2018-11-30T14:07:00Z"/>
                  </w:rPr>
                </w:rPrChange>
              </w:rPr>
              <w:pPrChange w:id="40574" w:author="phuong vu" w:date="2018-11-30T21:47:00Z">
                <w:pPr>
                  <w:spacing w:line="276" w:lineRule="auto"/>
                  <w:jc w:val="center"/>
                </w:pPr>
              </w:pPrChange>
            </w:pPr>
          </w:p>
        </w:tc>
        <w:tc>
          <w:tcPr>
            <w:tcW w:w="1047" w:type="dxa"/>
            <w:noWrap/>
            <w:vAlign w:val="center"/>
            <w:tcPrChange w:id="40575" w:author="phuong vu" w:date="2018-11-30T21:50:00Z">
              <w:tcPr>
                <w:tcW w:w="1414" w:type="dxa"/>
                <w:noWrap/>
                <w:vAlign w:val="center"/>
              </w:tcPr>
            </w:tcPrChange>
          </w:tcPr>
          <w:p w14:paraId="2C19B422" w14:textId="77777777" w:rsidR="006871B5" w:rsidRPr="00920004" w:rsidRDefault="006871B5" w:rsidP="00E452E5">
            <w:pPr>
              <w:jc w:val="center"/>
              <w:rPr>
                <w:ins w:id="40576" w:author="phuong vu" w:date="2018-11-30T14:07:00Z"/>
                <w:rPrChange w:id="40577" w:author="phuong vu" w:date="2018-11-30T22:36:00Z">
                  <w:rPr>
                    <w:ins w:id="40578" w:author="phuong vu" w:date="2018-11-30T14:07:00Z"/>
                  </w:rPr>
                </w:rPrChange>
              </w:rPr>
              <w:pPrChange w:id="40579" w:author="phuong vu" w:date="2018-11-30T21:47:00Z">
                <w:pPr>
                  <w:spacing w:line="276" w:lineRule="auto"/>
                  <w:jc w:val="center"/>
                </w:pPr>
              </w:pPrChange>
            </w:pPr>
          </w:p>
        </w:tc>
        <w:tc>
          <w:tcPr>
            <w:tcW w:w="1933" w:type="dxa"/>
            <w:noWrap/>
            <w:tcPrChange w:id="40580" w:author="phuong vu" w:date="2018-11-30T21:50:00Z">
              <w:tcPr>
                <w:tcW w:w="1611" w:type="dxa"/>
                <w:noWrap/>
              </w:tcPr>
            </w:tcPrChange>
          </w:tcPr>
          <w:p w14:paraId="71204960" w14:textId="77777777" w:rsidR="006871B5" w:rsidRPr="00920004" w:rsidRDefault="006871B5" w:rsidP="00E452E5">
            <w:pPr>
              <w:rPr>
                <w:ins w:id="40581" w:author="phuong vu" w:date="2018-11-30T14:07:00Z"/>
                <w:lang w:val="en-US"/>
                <w:rPrChange w:id="40582" w:author="phuong vu" w:date="2018-11-30T22:36:00Z">
                  <w:rPr>
                    <w:ins w:id="40583" w:author="phuong vu" w:date="2018-11-30T14:07:00Z"/>
                    <w:lang w:val="en-US"/>
                  </w:rPr>
                </w:rPrChange>
              </w:rPr>
              <w:pPrChange w:id="40584" w:author="phuong vu" w:date="2018-11-30T21:47:00Z">
                <w:pPr>
                  <w:spacing w:line="276" w:lineRule="auto"/>
                </w:pPr>
              </w:pPrChange>
            </w:pPr>
            <w:ins w:id="40585" w:author="phuong vu" w:date="2018-11-30T14:07:00Z">
              <w:r w:rsidRPr="00920004">
                <w:rPr>
                  <w:lang w:val="en-US"/>
                  <w:rPrChange w:id="40586" w:author="phuong vu" w:date="2018-11-30T22:36:00Z">
                    <w:rPr>
                      <w:lang w:val="en-US"/>
                    </w:rPr>
                  </w:rPrChange>
                </w:rPr>
                <w:t>Số lượng đã giao</w:t>
              </w:r>
            </w:ins>
          </w:p>
        </w:tc>
      </w:tr>
      <w:tr w:rsidR="006871B5" w:rsidRPr="00920004" w14:paraId="3117C337" w14:textId="77777777" w:rsidTr="00E452E5">
        <w:trPr>
          <w:trHeight w:val="300"/>
          <w:ins w:id="40587" w:author="phuong vu" w:date="2018-11-30T14:07:00Z"/>
          <w:trPrChange w:id="40588" w:author="phuong vu" w:date="2018-11-30T21:50:00Z">
            <w:trPr>
              <w:trHeight w:val="300"/>
            </w:trPr>
          </w:trPrChange>
        </w:trPr>
        <w:tc>
          <w:tcPr>
            <w:tcW w:w="706" w:type="dxa"/>
            <w:noWrap/>
            <w:hideMark/>
            <w:tcPrChange w:id="40589" w:author="phuong vu" w:date="2018-11-30T21:50:00Z">
              <w:tcPr>
                <w:tcW w:w="708" w:type="dxa"/>
                <w:noWrap/>
                <w:hideMark/>
              </w:tcPr>
            </w:tcPrChange>
          </w:tcPr>
          <w:p w14:paraId="2260AB1F" w14:textId="77777777" w:rsidR="006871B5" w:rsidRPr="00920004" w:rsidRDefault="006871B5" w:rsidP="00BD0851">
            <w:pPr>
              <w:spacing w:before="240" w:line="0" w:lineRule="atLeast"/>
              <w:rPr>
                <w:ins w:id="40590" w:author="phuong vu" w:date="2018-11-30T14:07:00Z"/>
                <w:lang w:val="en-US"/>
                <w:rPrChange w:id="40591" w:author="phuong vu" w:date="2018-11-30T22:36:00Z">
                  <w:rPr>
                    <w:ins w:id="40592" w:author="phuong vu" w:date="2018-11-30T14:07:00Z"/>
                    <w:lang w:val="en-US"/>
                  </w:rPr>
                </w:rPrChange>
              </w:rPr>
              <w:pPrChange w:id="40593" w:author="phuong vu" w:date="2018-11-30T14:16:00Z">
                <w:pPr>
                  <w:spacing w:line="276" w:lineRule="auto"/>
                </w:pPr>
              </w:pPrChange>
            </w:pPr>
            <w:ins w:id="40594" w:author="phuong vu" w:date="2018-11-30T14:07:00Z">
              <w:r w:rsidRPr="00920004">
                <w:rPr>
                  <w:lang w:val="en-US"/>
                  <w:rPrChange w:id="40595" w:author="phuong vu" w:date="2018-11-30T22:36:00Z">
                    <w:rPr>
                      <w:lang w:val="en-US"/>
                    </w:rPr>
                  </w:rPrChange>
                </w:rPr>
                <w:t>11</w:t>
              </w:r>
            </w:ins>
          </w:p>
        </w:tc>
        <w:tc>
          <w:tcPr>
            <w:tcW w:w="1998" w:type="dxa"/>
            <w:noWrap/>
            <w:hideMark/>
            <w:tcPrChange w:id="40596" w:author="phuong vu" w:date="2018-11-30T21:50:00Z">
              <w:tcPr>
                <w:tcW w:w="1863" w:type="dxa"/>
                <w:noWrap/>
                <w:hideMark/>
              </w:tcPr>
            </w:tcPrChange>
          </w:tcPr>
          <w:p w14:paraId="71917FD4" w14:textId="77777777" w:rsidR="006871B5" w:rsidRPr="00920004" w:rsidRDefault="006871B5" w:rsidP="00E452E5">
            <w:pPr>
              <w:rPr>
                <w:ins w:id="40597" w:author="phuong vu" w:date="2018-11-30T14:07:00Z"/>
                <w:rPrChange w:id="40598" w:author="phuong vu" w:date="2018-11-30T22:36:00Z">
                  <w:rPr>
                    <w:ins w:id="40599" w:author="phuong vu" w:date="2018-11-30T14:07:00Z"/>
                  </w:rPr>
                </w:rPrChange>
              </w:rPr>
              <w:pPrChange w:id="40600" w:author="phuong vu" w:date="2018-11-30T21:47:00Z">
                <w:pPr>
                  <w:spacing w:line="276" w:lineRule="auto"/>
                </w:pPr>
              </w:pPrChange>
            </w:pPr>
            <w:ins w:id="40601" w:author="phuong vu" w:date="2018-11-30T14:07:00Z">
              <w:r w:rsidRPr="00920004">
                <w:rPr>
                  <w:rPrChange w:id="40602" w:author="phuong vu" w:date="2018-11-30T22:36:00Z">
                    <w:rPr/>
                  </w:rPrChange>
                </w:rPr>
                <w:t>unit_price</w:t>
              </w:r>
            </w:ins>
          </w:p>
        </w:tc>
        <w:tc>
          <w:tcPr>
            <w:tcW w:w="1071" w:type="dxa"/>
            <w:noWrap/>
            <w:hideMark/>
            <w:tcPrChange w:id="40603" w:author="phuong vu" w:date="2018-11-30T21:50:00Z">
              <w:tcPr>
                <w:tcW w:w="1300" w:type="dxa"/>
                <w:noWrap/>
                <w:hideMark/>
              </w:tcPr>
            </w:tcPrChange>
          </w:tcPr>
          <w:p w14:paraId="75E1D15D" w14:textId="77777777" w:rsidR="006871B5" w:rsidRPr="00920004" w:rsidRDefault="006871B5" w:rsidP="00E452E5">
            <w:pPr>
              <w:rPr>
                <w:ins w:id="40604" w:author="phuong vu" w:date="2018-11-30T14:07:00Z"/>
                <w:rPrChange w:id="40605" w:author="phuong vu" w:date="2018-11-30T22:36:00Z">
                  <w:rPr>
                    <w:ins w:id="40606" w:author="phuong vu" w:date="2018-11-30T14:07:00Z"/>
                  </w:rPr>
                </w:rPrChange>
              </w:rPr>
              <w:pPrChange w:id="40607" w:author="phuong vu" w:date="2018-11-30T21:47:00Z">
                <w:pPr>
                  <w:spacing w:line="276" w:lineRule="auto"/>
                </w:pPr>
              </w:pPrChange>
            </w:pPr>
            <w:ins w:id="40608" w:author="phuong vu" w:date="2018-11-30T14:07:00Z">
              <w:r w:rsidRPr="00920004">
                <w:rPr>
                  <w:rPrChange w:id="40609" w:author="phuong vu" w:date="2018-11-30T22:36:00Z">
                    <w:rPr/>
                  </w:rPrChange>
                </w:rPr>
                <w:t>numeric</w:t>
              </w:r>
            </w:ins>
          </w:p>
        </w:tc>
        <w:tc>
          <w:tcPr>
            <w:tcW w:w="1187" w:type="dxa"/>
            <w:noWrap/>
            <w:vAlign w:val="center"/>
            <w:hideMark/>
            <w:tcPrChange w:id="40610" w:author="phuong vu" w:date="2018-11-30T21:50:00Z">
              <w:tcPr>
                <w:tcW w:w="991" w:type="dxa"/>
                <w:noWrap/>
                <w:vAlign w:val="center"/>
                <w:hideMark/>
              </w:tcPr>
            </w:tcPrChange>
          </w:tcPr>
          <w:p w14:paraId="7329C59B" w14:textId="77777777" w:rsidR="006871B5" w:rsidRPr="00920004" w:rsidRDefault="006871B5" w:rsidP="00E452E5">
            <w:pPr>
              <w:jc w:val="center"/>
              <w:rPr>
                <w:ins w:id="40611" w:author="phuong vu" w:date="2018-11-30T14:07:00Z"/>
                <w:rPrChange w:id="40612" w:author="phuong vu" w:date="2018-11-30T22:36:00Z">
                  <w:rPr>
                    <w:ins w:id="40613" w:author="phuong vu" w:date="2018-11-30T14:07:00Z"/>
                  </w:rPr>
                </w:rPrChange>
              </w:rPr>
              <w:pPrChange w:id="40614" w:author="phuong vu" w:date="2018-11-30T21:47:00Z">
                <w:pPr>
                  <w:spacing w:line="276" w:lineRule="auto"/>
                  <w:jc w:val="center"/>
                </w:pPr>
              </w:pPrChange>
            </w:pPr>
          </w:p>
        </w:tc>
        <w:tc>
          <w:tcPr>
            <w:tcW w:w="835" w:type="dxa"/>
            <w:noWrap/>
            <w:vAlign w:val="center"/>
            <w:hideMark/>
            <w:tcPrChange w:id="40615" w:author="phuong vu" w:date="2018-11-30T21:50:00Z">
              <w:tcPr>
                <w:tcW w:w="838" w:type="dxa"/>
                <w:noWrap/>
                <w:vAlign w:val="center"/>
                <w:hideMark/>
              </w:tcPr>
            </w:tcPrChange>
          </w:tcPr>
          <w:p w14:paraId="248ED002" w14:textId="77777777" w:rsidR="006871B5" w:rsidRPr="00920004" w:rsidRDefault="006871B5" w:rsidP="00E452E5">
            <w:pPr>
              <w:jc w:val="center"/>
              <w:rPr>
                <w:ins w:id="40616" w:author="phuong vu" w:date="2018-11-30T14:07:00Z"/>
                <w:rPrChange w:id="40617" w:author="phuong vu" w:date="2018-11-30T22:36:00Z">
                  <w:rPr>
                    <w:ins w:id="40618" w:author="phuong vu" w:date="2018-11-30T14:07:00Z"/>
                  </w:rPr>
                </w:rPrChange>
              </w:rPr>
              <w:pPrChange w:id="40619" w:author="phuong vu" w:date="2018-11-30T21:47:00Z">
                <w:pPr>
                  <w:spacing w:line="276" w:lineRule="auto"/>
                  <w:jc w:val="center"/>
                </w:pPr>
              </w:pPrChange>
            </w:pPr>
          </w:p>
        </w:tc>
        <w:tc>
          <w:tcPr>
            <w:tcW w:w="1047" w:type="dxa"/>
            <w:noWrap/>
            <w:vAlign w:val="center"/>
            <w:hideMark/>
            <w:tcPrChange w:id="40620" w:author="phuong vu" w:date="2018-11-30T21:50:00Z">
              <w:tcPr>
                <w:tcW w:w="1414" w:type="dxa"/>
                <w:noWrap/>
                <w:vAlign w:val="center"/>
                <w:hideMark/>
              </w:tcPr>
            </w:tcPrChange>
          </w:tcPr>
          <w:p w14:paraId="15CEAA94" w14:textId="77777777" w:rsidR="006871B5" w:rsidRPr="00920004" w:rsidRDefault="006871B5" w:rsidP="00E452E5">
            <w:pPr>
              <w:jc w:val="center"/>
              <w:rPr>
                <w:ins w:id="40621" w:author="phuong vu" w:date="2018-11-30T14:07:00Z"/>
                <w:rPrChange w:id="40622" w:author="phuong vu" w:date="2018-11-30T22:36:00Z">
                  <w:rPr>
                    <w:ins w:id="40623" w:author="phuong vu" w:date="2018-11-30T14:07:00Z"/>
                  </w:rPr>
                </w:rPrChange>
              </w:rPr>
              <w:pPrChange w:id="40624" w:author="phuong vu" w:date="2018-11-30T21:47:00Z">
                <w:pPr>
                  <w:spacing w:line="276" w:lineRule="auto"/>
                  <w:jc w:val="center"/>
                </w:pPr>
              </w:pPrChange>
            </w:pPr>
            <w:ins w:id="40625" w:author="phuong vu" w:date="2018-11-30T14:07:00Z">
              <w:r w:rsidRPr="00920004">
                <w:rPr>
                  <w:rPrChange w:id="40626" w:author="phuong vu" w:date="2018-11-30T22:36:00Z">
                    <w:rPr/>
                  </w:rPrChange>
                </w:rPr>
                <w:t>X</w:t>
              </w:r>
            </w:ins>
          </w:p>
        </w:tc>
        <w:tc>
          <w:tcPr>
            <w:tcW w:w="1933" w:type="dxa"/>
            <w:noWrap/>
            <w:hideMark/>
            <w:tcPrChange w:id="40627" w:author="phuong vu" w:date="2018-11-30T21:50:00Z">
              <w:tcPr>
                <w:tcW w:w="1611" w:type="dxa"/>
                <w:noWrap/>
                <w:hideMark/>
              </w:tcPr>
            </w:tcPrChange>
          </w:tcPr>
          <w:p w14:paraId="3472BF0A" w14:textId="77777777" w:rsidR="006871B5" w:rsidRPr="00920004" w:rsidRDefault="006871B5" w:rsidP="00E452E5">
            <w:pPr>
              <w:rPr>
                <w:ins w:id="40628" w:author="phuong vu" w:date="2018-11-30T14:07:00Z"/>
                <w:rPrChange w:id="40629" w:author="phuong vu" w:date="2018-11-30T22:36:00Z">
                  <w:rPr>
                    <w:ins w:id="40630" w:author="phuong vu" w:date="2018-11-30T14:07:00Z"/>
                  </w:rPr>
                </w:rPrChange>
              </w:rPr>
              <w:pPrChange w:id="40631" w:author="phuong vu" w:date="2018-11-30T21:47:00Z">
                <w:pPr>
                  <w:keepNext/>
                  <w:spacing w:line="276" w:lineRule="auto"/>
                </w:pPr>
              </w:pPrChange>
            </w:pPr>
            <w:ins w:id="40632" w:author="phuong vu" w:date="2018-11-30T14:07:00Z">
              <w:r w:rsidRPr="00920004">
                <w:rPr>
                  <w:rPrChange w:id="40633" w:author="phuong vu" w:date="2018-11-30T22:36:00Z">
                    <w:rPr/>
                  </w:rPrChange>
                </w:rPr>
                <w:t>ID đơn giá</w:t>
              </w:r>
            </w:ins>
          </w:p>
        </w:tc>
      </w:tr>
    </w:tbl>
    <w:p w14:paraId="6E9D771E" w14:textId="711B48BD" w:rsidR="00E452E5" w:rsidRPr="00920004" w:rsidRDefault="006871B5" w:rsidP="00A17FA5">
      <w:pPr>
        <w:pStyle w:val="Caption"/>
        <w:rPr>
          <w:ins w:id="40634" w:author="phuong vu" w:date="2018-11-30T21:55:00Z"/>
          <w:rPrChange w:id="40635" w:author="phuong vu" w:date="2018-11-30T22:36:00Z">
            <w:rPr>
              <w:ins w:id="40636" w:author="phuong vu" w:date="2018-11-30T21:55:00Z"/>
            </w:rPr>
          </w:rPrChange>
        </w:rPr>
        <w:pPrChange w:id="40637" w:author="phuong vu" w:date="2018-11-30T22:42:00Z">
          <w:pPr>
            <w:pStyle w:val="Caption"/>
          </w:pPr>
        </w:pPrChange>
      </w:pPr>
      <w:bookmarkStart w:id="40638" w:name="_Toc531381668"/>
      <w:ins w:id="40639" w:author="phuong vu" w:date="2018-11-30T14:07:00Z">
        <w:r w:rsidRPr="00920004">
          <w:rPr>
            <w:rPrChange w:id="40640" w:author="phuong vu" w:date="2018-11-30T22:36:00Z">
              <w:rPr/>
            </w:rPrChange>
          </w:rPr>
          <w:t xml:space="preserve">Bảng </w:t>
        </w:r>
      </w:ins>
      <w:ins w:id="40641" w:author="phuong vu" w:date="2018-11-30T14:54:00Z">
        <w:r w:rsidR="00D632EE" w:rsidRPr="00920004">
          <w:rPr>
            <w:rPrChange w:id="40642" w:author="phuong vu" w:date="2018-11-30T22:36:00Z">
              <w:rPr/>
            </w:rPrChange>
          </w:rPr>
          <w:fldChar w:fldCharType="begin"/>
        </w:r>
        <w:r w:rsidR="00D632EE" w:rsidRPr="00920004">
          <w:rPr>
            <w:rPrChange w:id="40643" w:author="phuong vu" w:date="2018-11-30T22:36:00Z">
              <w:rPr/>
            </w:rPrChange>
          </w:rPr>
          <w:instrText xml:space="preserve"> STYLEREF 1 \s </w:instrText>
        </w:r>
      </w:ins>
      <w:r w:rsidR="00D632EE" w:rsidRPr="00920004">
        <w:rPr>
          <w:rPrChange w:id="40644" w:author="phuong vu" w:date="2018-11-30T22:36:00Z">
            <w:rPr/>
          </w:rPrChange>
        </w:rPr>
        <w:fldChar w:fldCharType="separate"/>
      </w:r>
      <w:r w:rsidR="00B5490C">
        <w:rPr>
          <w:noProof/>
        </w:rPr>
        <w:t>4</w:t>
      </w:r>
      <w:ins w:id="40645" w:author="phuong vu" w:date="2018-11-30T14:54:00Z">
        <w:r w:rsidR="00D632EE" w:rsidRPr="00920004">
          <w:rPr>
            <w:rPrChange w:id="40646" w:author="phuong vu" w:date="2018-11-30T22:36:00Z">
              <w:rPr/>
            </w:rPrChange>
          </w:rPr>
          <w:fldChar w:fldCharType="end"/>
        </w:r>
        <w:r w:rsidR="00D632EE" w:rsidRPr="00920004">
          <w:rPr>
            <w:rPrChange w:id="40647" w:author="phuong vu" w:date="2018-11-30T22:36:00Z">
              <w:rPr/>
            </w:rPrChange>
          </w:rPr>
          <w:t>.</w:t>
        </w:r>
        <w:r w:rsidR="00D632EE" w:rsidRPr="00920004">
          <w:rPr>
            <w:rPrChange w:id="40648" w:author="phuong vu" w:date="2018-11-30T22:36:00Z">
              <w:rPr/>
            </w:rPrChange>
          </w:rPr>
          <w:fldChar w:fldCharType="begin"/>
        </w:r>
        <w:r w:rsidR="00D632EE" w:rsidRPr="00920004">
          <w:rPr>
            <w:rPrChange w:id="40649" w:author="phuong vu" w:date="2018-11-30T22:36:00Z">
              <w:rPr/>
            </w:rPrChange>
          </w:rPr>
          <w:instrText xml:space="preserve"> SEQ Bảng \* ARABIC \s 1 </w:instrText>
        </w:r>
      </w:ins>
      <w:r w:rsidR="00D632EE" w:rsidRPr="00920004">
        <w:rPr>
          <w:rPrChange w:id="40650" w:author="phuong vu" w:date="2018-11-30T22:36:00Z">
            <w:rPr/>
          </w:rPrChange>
        </w:rPr>
        <w:fldChar w:fldCharType="separate"/>
      </w:r>
      <w:ins w:id="40651" w:author="phuong vu" w:date="2018-11-30T22:44:00Z">
        <w:r w:rsidR="00B5490C">
          <w:rPr>
            <w:noProof/>
          </w:rPr>
          <w:t>31</w:t>
        </w:r>
      </w:ins>
      <w:ins w:id="40652" w:author="phuong vu" w:date="2018-11-30T14:54:00Z">
        <w:r w:rsidR="00D632EE" w:rsidRPr="00920004">
          <w:rPr>
            <w:rPrChange w:id="40653" w:author="phuong vu" w:date="2018-11-30T22:36:00Z">
              <w:rPr/>
            </w:rPrChange>
          </w:rPr>
          <w:fldChar w:fldCharType="end"/>
        </w:r>
      </w:ins>
      <w:ins w:id="40654" w:author="phuong vu" w:date="2018-11-30T14:07:00Z">
        <w:r w:rsidRPr="00920004">
          <w:rPr>
            <w:rPrChange w:id="40655" w:author="phuong vu" w:date="2018-11-30T22:36:00Z">
              <w:rPr/>
            </w:rPrChange>
          </w:rPr>
          <w:t xml:space="preserve"> Bảng dữ liệu chi tiết biên nhận</w:t>
        </w:r>
      </w:ins>
      <w:bookmarkEnd w:id="40638"/>
    </w:p>
    <w:p w14:paraId="5971FA98" w14:textId="77777777" w:rsidR="00727C9A" w:rsidRPr="00920004" w:rsidRDefault="00727C9A" w:rsidP="00727C9A">
      <w:pPr>
        <w:rPr>
          <w:ins w:id="40656" w:author="phuong vu" w:date="2018-11-30T14:07:00Z"/>
          <w:rPrChange w:id="40657" w:author="phuong vu" w:date="2018-11-30T22:36:00Z">
            <w:rPr>
              <w:ins w:id="40658" w:author="phuong vu" w:date="2018-11-30T14:07:00Z"/>
              <w:b/>
              <w:i w:val="0"/>
              <w:iCs w:val="0"/>
            </w:rPr>
          </w:rPrChange>
        </w:rPr>
        <w:pPrChange w:id="40659" w:author="phuong vu" w:date="2018-11-30T21:55:00Z">
          <w:pPr>
            <w:pStyle w:val="Caption"/>
          </w:pPr>
        </w:pPrChange>
      </w:pPr>
    </w:p>
    <w:p w14:paraId="27A5170A" w14:textId="77777777" w:rsidR="006871B5" w:rsidRPr="00920004" w:rsidRDefault="006871B5" w:rsidP="00E452E5">
      <w:pPr>
        <w:rPr>
          <w:ins w:id="40660" w:author="phuong vu" w:date="2018-11-30T14:07:00Z"/>
          <w:b/>
          <w:lang w:val="en-US"/>
          <w:rPrChange w:id="40661" w:author="phuong vu" w:date="2018-11-30T22:36:00Z">
            <w:rPr>
              <w:ins w:id="40662" w:author="phuong vu" w:date="2018-11-30T14:07:00Z"/>
              <w:lang w:val="en-US"/>
            </w:rPr>
          </w:rPrChange>
        </w:rPr>
        <w:pPrChange w:id="40663" w:author="phuong vu" w:date="2018-11-30T21:48:00Z">
          <w:pPr>
            <w:spacing w:line="276" w:lineRule="auto"/>
          </w:pPr>
        </w:pPrChange>
      </w:pPr>
      <w:ins w:id="40664" w:author="phuong vu" w:date="2018-11-30T14:07:00Z">
        <w:r w:rsidRPr="00920004">
          <w:rPr>
            <w:b/>
            <w:lang w:val="en-US"/>
            <w:rPrChange w:id="40665" w:author="phuong vu" w:date="2018-11-30T22:36:00Z">
              <w:rPr>
                <w:lang w:val="en-US"/>
              </w:rPr>
            </w:rPrChange>
          </w:rPr>
          <w:t>BẢNG SERVICE_PRODUCT</w:t>
        </w:r>
      </w:ins>
    </w:p>
    <w:tbl>
      <w:tblPr>
        <w:tblStyle w:val="TableGrid"/>
        <w:tblW w:w="8815" w:type="dxa"/>
        <w:tblLook w:val="04A0" w:firstRow="1" w:lastRow="0" w:firstColumn="1" w:lastColumn="0" w:noHBand="0" w:noVBand="1"/>
      </w:tblPr>
      <w:tblGrid>
        <w:gridCol w:w="708"/>
        <w:gridCol w:w="1863"/>
        <w:gridCol w:w="1300"/>
        <w:gridCol w:w="1098"/>
        <w:gridCol w:w="838"/>
        <w:gridCol w:w="823"/>
        <w:gridCol w:w="2228"/>
      </w:tblGrid>
      <w:tr w:rsidR="006871B5" w:rsidRPr="00920004" w14:paraId="013B6AF2" w14:textId="77777777" w:rsidTr="006871B5">
        <w:trPr>
          <w:trHeight w:val="300"/>
          <w:ins w:id="40666" w:author="phuong vu" w:date="2018-11-30T14:07:00Z"/>
        </w:trPr>
        <w:tc>
          <w:tcPr>
            <w:tcW w:w="708" w:type="dxa"/>
            <w:noWrap/>
            <w:vAlign w:val="center"/>
            <w:hideMark/>
          </w:tcPr>
          <w:p w14:paraId="0371A44B" w14:textId="77777777" w:rsidR="006871B5" w:rsidRPr="00920004" w:rsidRDefault="006871B5" w:rsidP="00BD0851">
            <w:pPr>
              <w:spacing w:before="240" w:line="0" w:lineRule="atLeast"/>
              <w:jc w:val="center"/>
              <w:rPr>
                <w:ins w:id="40667" w:author="phuong vu" w:date="2018-11-30T14:07:00Z"/>
                <w:b/>
                <w:bCs/>
                <w:rPrChange w:id="40668" w:author="phuong vu" w:date="2018-11-30T22:36:00Z">
                  <w:rPr>
                    <w:ins w:id="40669" w:author="phuong vu" w:date="2018-11-30T14:07:00Z"/>
                    <w:b/>
                    <w:bCs/>
                  </w:rPr>
                </w:rPrChange>
              </w:rPr>
              <w:pPrChange w:id="40670" w:author="phuong vu" w:date="2018-11-30T14:16:00Z">
                <w:pPr>
                  <w:spacing w:line="276" w:lineRule="auto"/>
                  <w:jc w:val="center"/>
                </w:pPr>
              </w:pPrChange>
            </w:pPr>
            <w:ins w:id="40671" w:author="phuong vu" w:date="2018-11-30T14:07:00Z">
              <w:r w:rsidRPr="00920004">
                <w:rPr>
                  <w:b/>
                  <w:bCs/>
                  <w:lang w:val="da-DK"/>
                  <w:rPrChange w:id="40672" w:author="phuong vu" w:date="2018-11-30T22:36:00Z">
                    <w:rPr>
                      <w:b/>
                      <w:bCs/>
                      <w:lang w:val="da-DK"/>
                    </w:rPr>
                  </w:rPrChange>
                </w:rPr>
                <w:t>STT</w:t>
              </w:r>
            </w:ins>
          </w:p>
        </w:tc>
        <w:tc>
          <w:tcPr>
            <w:tcW w:w="1820" w:type="dxa"/>
            <w:noWrap/>
            <w:vAlign w:val="center"/>
            <w:hideMark/>
          </w:tcPr>
          <w:p w14:paraId="39B87390" w14:textId="77777777" w:rsidR="006871B5" w:rsidRPr="00920004" w:rsidRDefault="006871B5" w:rsidP="00BD0851">
            <w:pPr>
              <w:spacing w:before="240" w:line="0" w:lineRule="atLeast"/>
              <w:jc w:val="center"/>
              <w:rPr>
                <w:ins w:id="40673" w:author="phuong vu" w:date="2018-11-30T14:07:00Z"/>
                <w:b/>
                <w:bCs/>
                <w:rPrChange w:id="40674" w:author="phuong vu" w:date="2018-11-30T22:36:00Z">
                  <w:rPr>
                    <w:ins w:id="40675" w:author="phuong vu" w:date="2018-11-30T14:07:00Z"/>
                    <w:b/>
                    <w:bCs/>
                  </w:rPr>
                </w:rPrChange>
              </w:rPr>
              <w:pPrChange w:id="40676" w:author="phuong vu" w:date="2018-11-30T14:16:00Z">
                <w:pPr>
                  <w:spacing w:line="276" w:lineRule="auto"/>
                  <w:jc w:val="center"/>
                </w:pPr>
              </w:pPrChange>
            </w:pPr>
            <w:ins w:id="40677" w:author="phuong vu" w:date="2018-11-30T14:07:00Z">
              <w:r w:rsidRPr="00920004">
                <w:rPr>
                  <w:b/>
                  <w:bCs/>
                  <w:lang w:val="da-DK"/>
                  <w:rPrChange w:id="40678" w:author="phuong vu" w:date="2018-11-30T22:36:00Z">
                    <w:rPr>
                      <w:b/>
                      <w:bCs/>
                      <w:lang w:val="da-DK"/>
                    </w:rPr>
                  </w:rPrChange>
                </w:rPr>
                <w:t>Tên trường</w:t>
              </w:r>
            </w:ins>
          </w:p>
        </w:tc>
        <w:tc>
          <w:tcPr>
            <w:tcW w:w="1300" w:type="dxa"/>
            <w:noWrap/>
            <w:vAlign w:val="center"/>
            <w:hideMark/>
          </w:tcPr>
          <w:p w14:paraId="74363C7E" w14:textId="77777777" w:rsidR="006871B5" w:rsidRPr="00920004" w:rsidRDefault="006871B5" w:rsidP="00BD0851">
            <w:pPr>
              <w:spacing w:before="240" w:line="0" w:lineRule="atLeast"/>
              <w:jc w:val="center"/>
              <w:rPr>
                <w:ins w:id="40679" w:author="phuong vu" w:date="2018-11-30T14:07:00Z"/>
                <w:b/>
                <w:bCs/>
                <w:rPrChange w:id="40680" w:author="phuong vu" w:date="2018-11-30T22:36:00Z">
                  <w:rPr>
                    <w:ins w:id="40681" w:author="phuong vu" w:date="2018-11-30T14:07:00Z"/>
                    <w:b/>
                    <w:bCs/>
                  </w:rPr>
                </w:rPrChange>
              </w:rPr>
              <w:pPrChange w:id="40682" w:author="phuong vu" w:date="2018-11-30T14:16:00Z">
                <w:pPr>
                  <w:spacing w:line="276" w:lineRule="auto"/>
                  <w:jc w:val="center"/>
                </w:pPr>
              </w:pPrChange>
            </w:pPr>
            <w:ins w:id="40683" w:author="phuong vu" w:date="2018-11-30T14:07:00Z">
              <w:r w:rsidRPr="00920004">
                <w:rPr>
                  <w:b/>
                  <w:bCs/>
                  <w:lang w:val="da-DK"/>
                  <w:rPrChange w:id="40684" w:author="phuong vu" w:date="2018-11-30T22:36:00Z">
                    <w:rPr>
                      <w:b/>
                      <w:bCs/>
                      <w:lang w:val="da-DK"/>
                    </w:rPr>
                  </w:rPrChange>
                </w:rPr>
                <w:t>Kiểu</w:t>
              </w:r>
            </w:ins>
          </w:p>
        </w:tc>
        <w:tc>
          <w:tcPr>
            <w:tcW w:w="1098" w:type="dxa"/>
            <w:noWrap/>
            <w:vAlign w:val="center"/>
            <w:hideMark/>
          </w:tcPr>
          <w:p w14:paraId="5FBB9E2A" w14:textId="77777777" w:rsidR="006871B5" w:rsidRPr="00920004" w:rsidRDefault="006871B5" w:rsidP="00BD0851">
            <w:pPr>
              <w:spacing w:before="240" w:line="0" w:lineRule="atLeast"/>
              <w:jc w:val="center"/>
              <w:rPr>
                <w:ins w:id="40685" w:author="phuong vu" w:date="2018-11-30T14:07:00Z"/>
                <w:b/>
                <w:bCs/>
                <w:rPrChange w:id="40686" w:author="phuong vu" w:date="2018-11-30T22:36:00Z">
                  <w:rPr>
                    <w:ins w:id="40687" w:author="phuong vu" w:date="2018-11-30T14:07:00Z"/>
                    <w:b/>
                    <w:bCs/>
                  </w:rPr>
                </w:rPrChange>
              </w:rPr>
              <w:pPrChange w:id="40688" w:author="phuong vu" w:date="2018-11-30T14:16:00Z">
                <w:pPr>
                  <w:spacing w:line="276" w:lineRule="auto"/>
                  <w:jc w:val="center"/>
                </w:pPr>
              </w:pPrChange>
            </w:pPr>
            <w:ins w:id="40689" w:author="phuong vu" w:date="2018-11-30T14:07:00Z">
              <w:r w:rsidRPr="00920004">
                <w:rPr>
                  <w:b/>
                  <w:bCs/>
                  <w:lang w:val="da-DK"/>
                  <w:rPrChange w:id="40690" w:author="phuong vu" w:date="2018-11-30T22:36:00Z">
                    <w:rPr>
                      <w:b/>
                      <w:bCs/>
                      <w:lang w:val="da-DK"/>
                    </w:rPr>
                  </w:rPrChange>
                </w:rPr>
                <w:t>Chấp nhận Null</w:t>
              </w:r>
            </w:ins>
          </w:p>
        </w:tc>
        <w:tc>
          <w:tcPr>
            <w:tcW w:w="838" w:type="dxa"/>
            <w:noWrap/>
            <w:vAlign w:val="center"/>
            <w:hideMark/>
          </w:tcPr>
          <w:p w14:paraId="3BAF9CC8" w14:textId="77777777" w:rsidR="006871B5" w:rsidRPr="00920004" w:rsidRDefault="006871B5" w:rsidP="00BD0851">
            <w:pPr>
              <w:spacing w:before="240" w:line="0" w:lineRule="atLeast"/>
              <w:jc w:val="center"/>
              <w:rPr>
                <w:ins w:id="40691" w:author="phuong vu" w:date="2018-11-30T14:07:00Z"/>
                <w:b/>
                <w:bCs/>
                <w:rPrChange w:id="40692" w:author="phuong vu" w:date="2018-11-30T22:36:00Z">
                  <w:rPr>
                    <w:ins w:id="40693" w:author="phuong vu" w:date="2018-11-30T14:07:00Z"/>
                    <w:b/>
                    <w:bCs/>
                  </w:rPr>
                </w:rPrChange>
              </w:rPr>
              <w:pPrChange w:id="40694" w:author="phuong vu" w:date="2018-11-30T14:16:00Z">
                <w:pPr>
                  <w:spacing w:line="276" w:lineRule="auto"/>
                  <w:jc w:val="center"/>
                </w:pPr>
              </w:pPrChange>
            </w:pPr>
            <w:ins w:id="40695" w:author="phuong vu" w:date="2018-11-30T14:07:00Z">
              <w:r w:rsidRPr="00920004">
                <w:rPr>
                  <w:b/>
                  <w:bCs/>
                  <w:lang w:val="da-DK"/>
                  <w:rPrChange w:id="40696" w:author="phuong vu" w:date="2018-11-30T22:36:00Z">
                    <w:rPr>
                      <w:b/>
                      <w:bCs/>
                      <w:lang w:val="da-DK"/>
                    </w:rPr>
                  </w:rPrChange>
                </w:rPr>
                <w:t>Khóa chính</w:t>
              </w:r>
            </w:ins>
          </w:p>
        </w:tc>
        <w:tc>
          <w:tcPr>
            <w:tcW w:w="823" w:type="dxa"/>
            <w:noWrap/>
            <w:vAlign w:val="center"/>
            <w:hideMark/>
          </w:tcPr>
          <w:p w14:paraId="5B1E713B" w14:textId="77777777" w:rsidR="006871B5" w:rsidRPr="00920004" w:rsidRDefault="006871B5" w:rsidP="00BD0851">
            <w:pPr>
              <w:spacing w:before="240" w:line="0" w:lineRule="atLeast"/>
              <w:jc w:val="center"/>
              <w:rPr>
                <w:ins w:id="40697" w:author="phuong vu" w:date="2018-11-30T14:07:00Z"/>
                <w:b/>
                <w:bCs/>
                <w:rPrChange w:id="40698" w:author="phuong vu" w:date="2018-11-30T22:36:00Z">
                  <w:rPr>
                    <w:ins w:id="40699" w:author="phuong vu" w:date="2018-11-30T14:07:00Z"/>
                    <w:b/>
                    <w:bCs/>
                  </w:rPr>
                </w:rPrChange>
              </w:rPr>
              <w:pPrChange w:id="40700" w:author="phuong vu" w:date="2018-11-30T14:16:00Z">
                <w:pPr>
                  <w:spacing w:line="276" w:lineRule="auto"/>
                  <w:jc w:val="center"/>
                </w:pPr>
              </w:pPrChange>
            </w:pPr>
            <w:ins w:id="40701" w:author="phuong vu" w:date="2018-11-30T14:07:00Z">
              <w:r w:rsidRPr="00920004">
                <w:rPr>
                  <w:b/>
                  <w:bCs/>
                  <w:lang w:val="da-DK"/>
                  <w:rPrChange w:id="40702" w:author="phuong vu" w:date="2018-11-30T22:36:00Z">
                    <w:rPr>
                      <w:b/>
                      <w:bCs/>
                      <w:lang w:val="da-DK"/>
                    </w:rPr>
                  </w:rPrChange>
                </w:rPr>
                <w:t>Khóa ngoại</w:t>
              </w:r>
            </w:ins>
          </w:p>
        </w:tc>
        <w:tc>
          <w:tcPr>
            <w:tcW w:w="2228" w:type="dxa"/>
            <w:noWrap/>
            <w:vAlign w:val="center"/>
            <w:hideMark/>
          </w:tcPr>
          <w:p w14:paraId="39EAD6B3" w14:textId="77777777" w:rsidR="006871B5" w:rsidRPr="00920004" w:rsidRDefault="006871B5" w:rsidP="00BD0851">
            <w:pPr>
              <w:spacing w:before="240" w:line="0" w:lineRule="atLeast"/>
              <w:ind w:right="226"/>
              <w:jc w:val="center"/>
              <w:rPr>
                <w:ins w:id="40703" w:author="phuong vu" w:date="2018-11-30T14:07:00Z"/>
                <w:b/>
                <w:bCs/>
                <w:rPrChange w:id="40704" w:author="phuong vu" w:date="2018-11-30T22:36:00Z">
                  <w:rPr>
                    <w:ins w:id="40705" w:author="phuong vu" w:date="2018-11-30T14:07:00Z"/>
                    <w:b/>
                    <w:bCs/>
                  </w:rPr>
                </w:rPrChange>
              </w:rPr>
              <w:pPrChange w:id="40706" w:author="phuong vu" w:date="2018-11-30T14:16:00Z">
                <w:pPr>
                  <w:spacing w:line="276" w:lineRule="auto"/>
                  <w:ind w:right="226"/>
                  <w:jc w:val="center"/>
                </w:pPr>
              </w:pPrChange>
            </w:pPr>
            <w:ins w:id="40707" w:author="phuong vu" w:date="2018-11-30T14:07:00Z">
              <w:r w:rsidRPr="00920004">
                <w:rPr>
                  <w:b/>
                  <w:bCs/>
                  <w:lang w:val="da-DK"/>
                  <w:rPrChange w:id="40708" w:author="phuong vu" w:date="2018-11-30T22:36:00Z">
                    <w:rPr>
                      <w:b/>
                      <w:bCs/>
                      <w:lang w:val="da-DK"/>
                    </w:rPr>
                  </w:rPrChange>
                </w:rPr>
                <w:t>Mô tả</w:t>
              </w:r>
            </w:ins>
          </w:p>
        </w:tc>
      </w:tr>
      <w:tr w:rsidR="006871B5" w:rsidRPr="00920004" w14:paraId="3D3D2CAD" w14:textId="77777777" w:rsidTr="006871B5">
        <w:trPr>
          <w:trHeight w:val="300"/>
          <w:ins w:id="40709" w:author="phuong vu" w:date="2018-11-30T14:07:00Z"/>
        </w:trPr>
        <w:tc>
          <w:tcPr>
            <w:tcW w:w="708" w:type="dxa"/>
            <w:noWrap/>
            <w:vAlign w:val="center"/>
            <w:hideMark/>
          </w:tcPr>
          <w:p w14:paraId="5F827830" w14:textId="77777777" w:rsidR="006871B5" w:rsidRPr="00920004" w:rsidRDefault="006871B5" w:rsidP="00BD0851">
            <w:pPr>
              <w:spacing w:before="240" w:line="0" w:lineRule="atLeast"/>
              <w:jc w:val="center"/>
              <w:rPr>
                <w:ins w:id="40710" w:author="phuong vu" w:date="2018-11-30T14:07:00Z"/>
                <w:rPrChange w:id="40711" w:author="phuong vu" w:date="2018-11-30T22:36:00Z">
                  <w:rPr>
                    <w:ins w:id="40712" w:author="phuong vu" w:date="2018-11-30T14:07:00Z"/>
                  </w:rPr>
                </w:rPrChange>
              </w:rPr>
              <w:pPrChange w:id="40713" w:author="phuong vu" w:date="2018-11-30T14:16:00Z">
                <w:pPr>
                  <w:spacing w:line="276" w:lineRule="auto"/>
                  <w:jc w:val="center"/>
                </w:pPr>
              </w:pPrChange>
            </w:pPr>
            <w:ins w:id="40714" w:author="phuong vu" w:date="2018-11-30T14:07:00Z">
              <w:r w:rsidRPr="00920004">
                <w:rPr>
                  <w:rPrChange w:id="40715" w:author="phuong vu" w:date="2018-11-30T22:36:00Z">
                    <w:rPr/>
                  </w:rPrChange>
                </w:rPr>
                <w:t>1</w:t>
              </w:r>
            </w:ins>
          </w:p>
        </w:tc>
        <w:tc>
          <w:tcPr>
            <w:tcW w:w="1820" w:type="dxa"/>
            <w:noWrap/>
            <w:hideMark/>
          </w:tcPr>
          <w:p w14:paraId="2B49C512" w14:textId="77777777" w:rsidR="006871B5" w:rsidRPr="00920004" w:rsidRDefault="006871B5" w:rsidP="00727C9A">
            <w:pPr>
              <w:rPr>
                <w:ins w:id="40716" w:author="phuong vu" w:date="2018-11-30T14:07:00Z"/>
                <w:rPrChange w:id="40717" w:author="phuong vu" w:date="2018-11-30T22:36:00Z">
                  <w:rPr>
                    <w:ins w:id="40718" w:author="phuong vu" w:date="2018-11-30T14:07:00Z"/>
                  </w:rPr>
                </w:rPrChange>
              </w:rPr>
              <w:pPrChange w:id="40719" w:author="phuong vu" w:date="2018-11-30T21:55:00Z">
                <w:pPr>
                  <w:spacing w:line="276" w:lineRule="auto"/>
                </w:pPr>
              </w:pPrChange>
            </w:pPr>
            <w:ins w:id="40720" w:author="phuong vu" w:date="2018-11-30T14:07:00Z">
              <w:r w:rsidRPr="00920004">
                <w:rPr>
                  <w:rPrChange w:id="40721" w:author="phuong vu" w:date="2018-11-30T22:36:00Z">
                    <w:rPr/>
                  </w:rPrChange>
                </w:rPr>
                <w:t>id</w:t>
              </w:r>
            </w:ins>
          </w:p>
        </w:tc>
        <w:tc>
          <w:tcPr>
            <w:tcW w:w="1300" w:type="dxa"/>
            <w:noWrap/>
            <w:hideMark/>
          </w:tcPr>
          <w:p w14:paraId="481A1D9A" w14:textId="77777777" w:rsidR="006871B5" w:rsidRPr="00920004" w:rsidRDefault="006871B5" w:rsidP="00727C9A">
            <w:pPr>
              <w:rPr>
                <w:ins w:id="40722" w:author="phuong vu" w:date="2018-11-30T14:07:00Z"/>
                <w:rPrChange w:id="40723" w:author="phuong vu" w:date="2018-11-30T22:36:00Z">
                  <w:rPr>
                    <w:ins w:id="40724" w:author="phuong vu" w:date="2018-11-30T14:07:00Z"/>
                  </w:rPr>
                </w:rPrChange>
              </w:rPr>
              <w:pPrChange w:id="40725" w:author="phuong vu" w:date="2018-11-30T21:55:00Z">
                <w:pPr>
                  <w:spacing w:line="276" w:lineRule="auto"/>
                </w:pPr>
              </w:pPrChange>
            </w:pPr>
            <w:ins w:id="40726" w:author="phuong vu" w:date="2018-11-30T14:07:00Z">
              <w:r w:rsidRPr="00920004">
                <w:rPr>
                  <w:rPrChange w:id="40727" w:author="phuong vu" w:date="2018-11-30T22:36:00Z">
                    <w:rPr/>
                  </w:rPrChange>
                </w:rPr>
                <w:t>numeric</w:t>
              </w:r>
            </w:ins>
          </w:p>
        </w:tc>
        <w:tc>
          <w:tcPr>
            <w:tcW w:w="1098" w:type="dxa"/>
            <w:noWrap/>
            <w:vAlign w:val="center"/>
            <w:hideMark/>
          </w:tcPr>
          <w:p w14:paraId="2CEE8386" w14:textId="77777777" w:rsidR="006871B5" w:rsidRPr="00920004" w:rsidRDefault="006871B5" w:rsidP="00727C9A">
            <w:pPr>
              <w:jc w:val="center"/>
              <w:rPr>
                <w:ins w:id="40728" w:author="phuong vu" w:date="2018-11-30T14:07:00Z"/>
                <w:rPrChange w:id="40729" w:author="phuong vu" w:date="2018-11-30T22:36:00Z">
                  <w:rPr>
                    <w:ins w:id="40730" w:author="phuong vu" w:date="2018-11-30T14:07:00Z"/>
                  </w:rPr>
                </w:rPrChange>
              </w:rPr>
              <w:pPrChange w:id="40731" w:author="phuong vu" w:date="2018-11-30T21:55:00Z">
                <w:pPr>
                  <w:spacing w:line="276" w:lineRule="auto"/>
                  <w:jc w:val="center"/>
                </w:pPr>
              </w:pPrChange>
            </w:pPr>
          </w:p>
        </w:tc>
        <w:tc>
          <w:tcPr>
            <w:tcW w:w="838" w:type="dxa"/>
            <w:noWrap/>
            <w:vAlign w:val="center"/>
            <w:hideMark/>
          </w:tcPr>
          <w:p w14:paraId="553878B4" w14:textId="77777777" w:rsidR="006871B5" w:rsidRPr="00920004" w:rsidRDefault="006871B5" w:rsidP="00727C9A">
            <w:pPr>
              <w:jc w:val="center"/>
              <w:rPr>
                <w:ins w:id="40732" w:author="phuong vu" w:date="2018-11-30T14:07:00Z"/>
                <w:rPrChange w:id="40733" w:author="phuong vu" w:date="2018-11-30T22:36:00Z">
                  <w:rPr>
                    <w:ins w:id="40734" w:author="phuong vu" w:date="2018-11-30T14:07:00Z"/>
                  </w:rPr>
                </w:rPrChange>
              </w:rPr>
              <w:pPrChange w:id="40735" w:author="phuong vu" w:date="2018-11-30T21:55:00Z">
                <w:pPr>
                  <w:spacing w:line="276" w:lineRule="auto"/>
                  <w:jc w:val="center"/>
                </w:pPr>
              </w:pPrChange>
            </w:pPr>
            <w:ins w:id="40736" w:author="phuong vu" w:date="2018-11-30T14:07:00Z">
              <w:r w:rsidRPr="00920004">
                <w:rPr>
                  <w:rPrChange w:id="40737" w:author="phuong vu" w:date="2018-11-30T22:36:00Z">
                    <w:rPr/>
                  </w:rPrChange>
                </w:rPr>
                <w:t>X</w:t>
              </w:r>
            </w:ins>
          </w:p>
        </w:tc>
        <w:tc>
          <w:tcPr>
            <w:tcW w:w="823" w:type="dxa"/>
            <w:noWrap/>
            <w:vAlign w:val="center"/>
            <w:hideMark/>
          </w:tcPr>
          <w:p w14:paraId="727B871A" w14:textId="77777777" w:rsidR="006871B5" w:rsidRPr="00920004" w:rsidRDefault="006871B5" w:rsidP="00727C9A">
            <w:pPr>
              <w:jc w:val="center"/>
              <w:rPr>
                <w:ins w:id="40738" w:author="phuong vu" w:date="2018-11-30T14:07:00Z"/>
                <w:rPrChange w:id="40739" w:author="phuong vu" w:date="2018-11-30T22:36:00Z">
                  <w:rPr>
                    <w:ins w:id="40740" w:author="phuong vu" w:date="2018-11-30T14:07:00Z"/>
                  </w:rPr>
                </w:rPrChange>
              </w:rPr>
              <w:pPrChange w:id="40741" w:author="phuong vu" w:date="2018-11-30T21:55:00Z">
                <w:pPr>
                  <w:spacing w:line="276" w:lineRule="auto"/>
                  <w:jc w:val="center"/>
                </w:pPr>
              </w:pPrChange>
            </w:pPr>
          </w:p>
        </w:tc>
        <w:tc>
          <w:tcPr>
            <w:tcW w:w="2228" w:type="dxa"/>
            <w:noWrap/>
            <w:hideMark/>
          </w:tcPr>
          <w:p w14:paraId="07FAD800" w14:textId="77777777" w:rsidR="006871B5" w:rsidRPr="00920004" w:rsidRDefault="006871B5" w:rsidP="00727C9A">
            <w:pPr>
              <w:rPr>
                <w:ins w:id="40742" w:author="phuong vu" w:date="2018-11-30T14:07:00Z"/>
                <w:lang w:val="en-US"/>
                <w:rPrChange w:id="40743" w:author="phuong vu" w:date="2018-11-30T22:36:00Z">
                  <w:rPr>
                    <w:ins w:id="40744" w:author="phuong vu" w:date="2018-11-30T14:07:00Z"/>
                    <w:lang w:val="en-US"/>
                  </w:rPr>
                </w:rPrChange>
              </w:rPr>
              <w:pPrChange w:id="40745" w:author="phuong vu" w:date="2018-11-30T21:55:00Z">
                <w:pPr>
                  <w:spacing w:line="276" w:lineRule="auto"/>
                </w:pPr>
              </w:pPrChange>
            </w:pPr>
            <w:ins w:id="40746" w:author="phuong vu" w:date="2018-11-30T14:07:00Z">
              <w:r w:rsidRPr="00920004">
                <w:rPr>
                  <w:rPrChange w:id="40747" w:author="phuong vu" w:date="2018-11-30T22:36:00Z">
                    <w:rPr/>
                  </w:rPrChange>
                </w:rPr>
                <w:t>ID</w:t>
              </w:r>
            </w:ins>
          </w:p>
        </w:tc>
      </w:tr>
      <w:tr w:rsidR="006871B5" w:rsidRPr="00920004" w14:paraId="3FD66B90" w14:textId="77777777" w:rsidTr="006871B5">
        <w:trPr>
          <w:trHeight w:val="300"/>
          <w:ins w:id="40748" w:author="phuong vu" w:date="2018-11-30T14:07:00Z"/>
        </w:trPr>
        <w:tc>
          <w:tcPr>
            <w:tcW w:w="708" w:type="dxa"/>
            <w:noWrap/>
            <w:vAlign w:val="center"/>
            <w:hideMark/>
          </w:tcPr>
          <w:p w14:paraId="6EE7B6EC" w14:textId="77777777" w:rsidR="006871B5" w:rsidRPr="00920004" w:rsidRDefault="006871B5" w:rsidP="00BD0851">
            <w:pPr>
              <w:spacing w:before="240" w:line="0" w:lineRule="atLeast"/>
              <w:jc w:val="center"/>
              <w:rPr>
                <w:ins w:id="40749" w:author="phuong vu" w:date="2018-11-30T14:07:00Z"/>
                <w:rPrChange w:id="40750" w:author="phuong vu" w:date="2018-11-30T22:36:00Z">
                  <w:rPr>
                    <w:ins w:id="40751" w:author="phuong vu" w:date="2018-11-30T14:07:00Z"/>
                  </w:rPr>
                </w:rPrChange>
              </w:rPr>
              <w:pPrChange w:id="40752" w:author="phuong vu" w:date="2018-11-30T14:16:00Z">
                <w:pPr>
                  <w:spacing w:line="276" w:lineRule="auto"/>
                  <w:jc w:val="center"/>
                </w:pPr>
              </w:pPrChange>
            </w:pPr>
            <w:ins w:id="40753" w:author="phuong vu" w:date="2018-11-30T14:07:00Z">
              <w:r w:rsidRPr="00920004">
                <w:rPr>
                  <w:rPrChange w:id="40754" w:author="phuong vu" w:date="2018-11-30T22:36:00Z">
                    <w:rPr/>
                  </w:rPrChange>
                </w:rPr>
                <w:t>2</w:t>
              </w:r>
            </w:ins>
          </w:p>
        </w:tc>
        <w:tc>
          <w:tcPr>
            <w:tcW w:w="1820" w:type="dxa"/>
            <w:noWrap/>
            <w:hideMark/>
          </w:tcPr>
          <w:p w14:paraId="4A615FEA" w14:textId="77777777" w:rsidR="006871B5" w:rsidRPr="00920004" w:rsidRDefault="006871B5" w:rsidP="00727C9A">
            <w:pPr>
              <w:rPr>
                <w:ins w:id="40755" w:author="phuong vu" w:date="2018-11-30T14:07:00Z"/>
                <w:lang w:val="en-US"/>
                <w:rPrChange w:id="40756" w:author="phuong vu" w:date="2018-11-30T22:36:00Z">
                  <w:rPr>
                    <w:ins w:id="40757" w:author="phuong vu" w:date="2018-11-30T14:07:00Z"/>
                    <w:lang w:val="en-US"/>
                  </w:rPr>
                </w:rPrChange>
              </w:rPr>
              <w:pPrChange w:id="40758" w:author="phuong vu" w:date="2018-11-30T21:55:00Z">
                <w:pPr>
                  <w:spacing w:line="276" w:lineRule="auto"/>
                </w:pPr>
              </w:pPrChange>
            </w:pPr>
            <w:ins w:id="40759" w:author="phuong vu" w:date="2018-11-30T14:07:00Z">
              <w:r w:rsidRPr="00920004">
                <w:rPr>
                  <w:lang w:val="en-US"/>
                  <w:rPrChange w:id="40760" w:author="phuong vu" w:date="2018-11-30T22:36:00Z">
                    <w:rPr>
                      <w:lang w:val="en-US"/>
                    </w:rPr>
                  </w:rPrChange>
                </w:rPr>
                <w:t>service</w:t>
              </w:r>
              <w:r w:rsidRPr="00920004">
                <w:rPr>
                  <w:rPrChange w:id="40761" w:author="phuong vu" w:date="2018-11-30T22:36:00Z">
                    <w:rPr/>
                  </w:rPrChange>
                </w:rPr>
                <w:t>_</w:t>
              </w:r>
              <w:r w:rsidRPr="00920004">
                <w:rPr>
                  <w:lang w:val="en-US"/>
                  <w:rPrChange w:id="40762" w:author="phuong vu" w:date="2018-11-30T22:36:00Z">
                    <w:rPr>
                      <w:lang w:val="en-US"/>
                    </w:rPr>
                  </w:rPrChange>
                </w:rPr>
                <w:t>type_id</w:t>
              </w:r>
            </w:ins>
          </w:p>
        </w:tc>
        <w:tc>
          <w:tcPr>
            <w:tcW w:w="1300" w:type="dxa"/>
            <w:noWrap/>
            <w:hideMark/>
          </w:tcPr>
          <w:p w14:paraId="14A9684E" w14:textId="77777777" w:rsidR="006871B5" w:rsidRPr="00920004" w:rsidRDefault="006871B5" w:rsidP="00727C9A">
            <w:pPr>
              <w:rPr>
                <w:ins w:id="40763" w:author="phuong vu" w:date="2018-11-30T14:07:00Z"/>
                <w:lang w:val="en-US"/>
                <w:rPrChange w:id="40764" w:author="phuong vu" w:date="2018-11-30T22:36:00Z">
                  <w:rPr>
                    <w:ins w:id="40765" w:author="phuong vu" w:date="2018-11-30T14:07:00Z"/>
                    <w:lang w:val="en-US"/>
                  </w:rPr>
                </w:rPrChange>
              </w:rPr>
              <w:pPrChange w:id="40766" w:author="phuong vu" w:date="2018-11-30T21:55:00Z">
                <w:pPr>
                  <w:spacing w:line="276" w:lineRule="auto"/>
                </w:pPr>
              </w:pPrChange>
            </w:pPr>
            <w:ins w:id="40767" w:author="phuong vu" w:date="2018-11-30T14:07:00Z">
              <w:r w:rsidRPr="00920004">
                <w:rPr>
                  <w:lang w:val="en-US"/>
                  <w:rPrChange w:id="40768" w:author="phuong vu" w:date="2018-11-30T22:36:00Z">
                    <w:rPr>
                      <w:lang w:val="en-US"/>
                    </w:rPr>
                  </w:rPrChange>
                </w:rPr>
                <w:t>numeric</w:t>
              </w:r>
            </w:ins>
          </w:p>
        </w:tc>
        <w:tc>
          <w:tcPr>
            <w:tcW w:w="1098" w:type="dxa"/>
            <w:noWrap/>
            <w:vAlign w:val="center"/>
            <w:hideMark/>
          </w:tcPr>
          <w:p w14:paraId="42133913" w14:textId="77777777" w:rsidR="006871B5" w:rsidRPr="00920004" w:rsidRDefault="006871B5" w:rsidP="00727C9A">
            <w:pPr>
              <w:jc w:val="center"/>
              <w:rPr>
                <w:ins w:id="40769" w:author="phuong vu" w:date="2018-11-30T14:07:00Z"/>
                <w:rPrChange w:id="40770" w:author="phuong vu" w:date="2018-11-30T22:36:00Z">
                  <w:rPr>
                    <w:ins w:id="40771" w:author="phuong vu" w:date="2018-11-30T14:07:00Z"/>
                  </w:rPr>
                </w:rPrChange>
              </w:rPr>
              <w:pPrChange w:id="40772" w:author="phuong vu" w:date="2018-11-30T21:55:00Z">
                <w:pPr>
                  <w:spacing w:line="276" w:lineRule="auto"/>
                  <w:jc w:val="center"/>
                </w:pPr>
              </w:pPrChange>
            </w:pPr>
          </w:p>
        </w:tc>
        <w:tc>
          <w:tcPr>
            <w:tcW w:w="838" w:type="dxa"/>
            <w:noWrap/>
            <w:vAlign w:val="center"/>
            <w:hideMark/>
          </w:tcPr>
          <w:p w14:paraId="76816557" w14:textId="77777777" w:rsidR="006871B5" w:rsidRPr="00920004" w:rsidRDefault="006871B5" w:rsidP="00727C9A">
            <w:pPr>
              <w:jc w:val="center"/>
              <w:rPr>
                <w:ins w:id="40773" w:author="phuong vu" w:date="2018-11-30T14:07:00Z"/>
                <w:rPrChange w:id="40774" w:author="phuong vu" w:date="2018-11-30T22:36:00Z">
                  <w:rPr>
                    <w:ins w:id="40775" w:author="phuong vu" w:date="2018-11-30T14:07:00Z"/>
                  </w:rPr>
                </w:rPrChange>
              </w:rPr>
              <w:pPrChange w:id="40776" w:author="phuong vu" w:date="2018-11-30T21:55:00Z">
                <w:pPr>
                  <w:spacing w:line="276" w:lineRule="auto"/>
                  <w:jc w:val="center"/>
                </w:pPr>
              </w:pPrChange>
            </w:pPr>
          </w:p>
        </w:tc>
        <w:tc>
          <w:tcPr>
            <w:tcW w:w="823" w:type="dxa"/>
            <w:noWrap/>
            <w:vAlign w:val="center"/>
            <w:hideMark/>
          </w:tcPr>
          <w:p w14:paraId="5D19B9D5" w14:textId="77777777" w:rsidR="006871B5" w:rsidRPr="00920004" w:rsidRDefault="006871B5" w:rsidP="00727C9A">
            <w:pPr>
              <w:jc w:val="center"/>
              <w:rPr>
                <w:ins w:id="40777" w:author="phuong vu" w:date="2018-11-30T14:07:00Z"/>
                <w:lang w:val="en-US"/>
                <w:rPrChange w:id="40778" w:author="phuong vu" w:date="2018-11-30T22:36:00Z">
                  <w:rPr>
                    <w:ins w:id="40779" w:author="phuong vu" w:date="2018-11-30T14:07:00Z"/>
                    <w:lang w:val="en-US"/>
                  </w:rPr>
                </w:rPrChange>
              </w:rPr>
              <w:pPrChange w:id="40780" w:author="phuong vu" w:date="2018-11-30T21:55:00Z">
                <w:pPr>
                  <w:spacing w:line="276" w:lineRule="auto"/>
                  <w:jc w:val="center"/>
                </w:pPr>
              </w:pPrChange>
            </w:pPr>
            <w:ins w:id="40781" w:author="phuong vu" w:date="2018-11-30T14:07:00Z">
              <w:r w:rsidRPr="00920004">
                <w:rPr>
                  <w:lang w:val="en-US"/>
                  <w:rPrChange w:id="40782" w:author="phuong vu" w:date="2018-11-30T22:36:00Z">
                    <w:rPr>
                      <w:lang w:val="en-US"/>
                    </w:rPr>
                  </w:rPrChange>
                </w:rPr>
                <w:t>X</w:t>
              </w:r>
            </w:ins>
          </w:p>
        </w:tc>
        <w:tc>
          <w:tcPr>
            <w:tcW w:w="2228" w:type="dxa"/>
            <w:noWrap/>
            <w:hideMark/>
          </w:tcPr>
          <w:p w14:paraId="3EFB0AB4" w14:textId="77777777" w:rsidR="006871B5" w:rsidRPr="00920004" w:rsidRDefault="006871B5" w:rsidP="00727C9A">
            <w:pPr>
              <w:rPr>
                <w:ins w:id="40783" w:author="phuong vu" w:date="2018-11-30T14:07:00Z"/>
                <w:lang w:val="en-US"/>
                <w:rPrChange w:id="40784" w:author="phuong vu" w:date="2018-11-30T22:36:00Z">
                  <w:rPr>
                    <w:ins w:id="40785" w:author="phuong vu" w:date="2018-11-30T14:07:00Z"/>
                    <w:lang w:val="en-US"/>
                  </w:rPr>
                </w:rPrChange>
              </w:rPr>
              <w:pPrChange w:id="40786" w:author="phuong vu" w:date="2018-11-30T21:55:00Z">
                <w:pPr>
                  <w:spacing w:line="276" w:lineRule="auto"/>
                </w:pPr>
              </w:pPrChange>
            </w:pPr>
            <w:ins w:id="40787" w:author="phuong vu" w:date="2018-11-30T14:07:00Z">
              <w:r w:rsidRPr="00920004">
                <w:rPr>
                  <w:lang w:val="en-US"/>
                  <w:rPrChange w:id="40788" w:author="phuong vu" w:date="2018-11-30T22:36:00Z">
                    <w:rPr>
                      <w:lang w:val="en-US"/>
                    </w:rPr>
                  </w:rPrChange>
                </w:rPr>
                <w:t>ID dịch vụ.</w:t>
              </w:r>
            </w:ins>
          </w:p>
        </w:tc>
      </w:tr>
      <w:tr w:rsidR="006871B5" w:rsidRPr="00920004" w14:paraId="14CDE481" w14:textId="77777777" w:rsidTr="006871B5">
        <w:trPr>
          <w:trHeight w:val="300"/>
          <w:ins w:id="40789" w:author="phuong vu" w:date="2018-11-30T14:07:00Z"/>
        </w:trPr>
        <w:tc>
          <w:tcPr>
            <w:tcW w:w="708" w:type="dxa"/>
            <w:noWrap/>
            <w:vAlign w:val="center"/>
          </w:tcPr>
          <w:p w14:paraId="1FE95ACA" w14:textId="77777777" w:rsidR="006871B5" w:rsidRPr="00920004" w:rsidRDefault="006871B5" w:rsidP="00BD0851">
            <w:pPr>
              <w:spacing w:before="240" w:line="0" w:lineRule="atLeast"/>
              <w:jc w:val="center"/>
              <w:rPr>
                <w:ins w:id="40790" w:author="phuong vu" w:date="2018-11-30T14:07:00Z"/>
                <w:lang w:val="en-US"/>
                <w:rPrChange w:id="40791" w:author="phuong vu" w:date="2018-11-30T22:36:00Z">
                  <w:rPr>
                    <w:ins w:id="40792" w:author="phuong vu" w:date="2018-11-30T14:07:00Z"/>
                    <w:lang w:val="en-US"/>
                  </w:rPr>
                </w:rPrChange>
              </w:rPr>
              <w:pPrChange w:id="40793" w:author="phuong vu" w:date="2018-11-30T14:16:00Z">
                <w:pPr>
                  <w:spacing w:line="276" w:lineRule="auto"/>
                  <w:jc w:val="center"/>
                </w:pPr>
              </w:pPrChange>
            </w:pPr>
            <w:ins w:id="40794" w:author="phuong vu" w:date="2018-11-30T14:07:00Z">
              <w:r w:rsidRPr="00920004">
                <w:rPr>
                  <w:lang w:val="en-US"/>
                  <w:rPrChange w:id="40795" w:author="phuong vu" w:date="2018-11-30T22:36:00Z">
                    <w:rPr>
                      <w:lang w:val="en-US"/>
                    </w:rPr>
                  </w:rPrChange>
                </w:rPr>
                <w:t>3</w:t>
              </w:r>
            </w:ins>
          </w:p>
        </w:tc>
        <w:tc>
          <w:tcPr>
            <w:tcW w:w="1820" w:type="dxa"/>
            <w:noWrap/>
          </w:tcPr>
          <w:p w14:paraId="564CCB4D" w14:textId="77777777" w:rsidR="006871B5" w:rsidRPr="00920004" w:rsidRDefault="006871B5" w:rsidP="00727C9A">
            <w:pPr>
              <w:rPr>
                <w:ins w:id="40796" w:author="phuong vu" w:date="2018-11-30T14:07:00Z"/>
                <w:lang w:val="en-US"/>
                <w:rPrChange w:id="40797" w:author="phuong vu" w:date="2018-11-30T22:36:00Z">
                  <w:rPr>
                    <w:ins w:id="40798" w:author="phuong vu" w:date="2018-11-30T14:07:00Z"/>
                    <w:lang w:val="en-US"/>
                  </w:rPr>
                </w:rPrChange>
              </w:rPr>
              <w:pPrChange w:id="40799" w:author="phuong vu" w:date="2018-11-30T21:55:00Z">
                <w:pPr>
                  <w:spacing w:line="276" w:lineRule="auto"/>
                </w:pPr>
              </w:pPrChange>
            </w:pPr>
            <w:ins w:id="40800" w:author="phuong vu" w:date="2018-11-30T14:07:00Z">
              <w:r w:rsidRPr="00920004">
                <w:rPr>
                  <w:lang w:val="en-US"/>
                  <w:rPrChange w:id="40801" w:author="phuong vu" w:date="2018-11-30T22:36:00Z">
                    <w:rPr>
                      <w:lang w:val="en-US"/>
                    </w:rPr>
                  </w:rPrChange>
                </w:rPr>
                <w:t>product_id</w:t>
              </w:r>
            </w:ins>
          </w:p>
        </w:tc>
        <w:tc>
          <w:tcPr>
            <w:tcW w:w="1300" w:type="dxa"/>
            <w:noWrap/>
          </w:tcPr>
          <w:p w14:paraId="5B203398" w14:textId="77777777" w:rsidR="006871B5" w:rsidRPr="00920004" w:rsidRDefault="006871B5" w:rsidP="00727C9A">
            <w:pPr>
              <w:rPr>
                <w:ins w:id="40802" w:author="phuong vu" w:date="2018-11-30T14:07:00Z"/>
                <w:rPrChange w:id="40803" w:author="phuong vu" w:date="2018-11-30T22:36:00Z">
                  <w:rPr>
                    <w:ins w:id="40804" w:author="phuong vu" w:date="2018-11-30T14:07:00Z"/>
                  </w:rPr>
                </w:rPrChange>
              </w:rPr>
              <w:pPrChange w:id="40805" w:author="phuong vu" w:date="2018-11-30T21:55:00Z">
                <w:pPr>
                  <w:spacing w:line="276" w:lineRule="auto"/>
                </w:pPr>
              </w:pPrChange>
            </w:pPr>
            <w:ins w:id="40806" w:author="phuong vu" w:date="2018-11-30T14:07:00Z">
              <w:r w:rsidRPr="00920004">
                <w:rPr>
                  <w:lang w:val="en-US"/>
                  <w:rPrChange w:id="40807" w:author="phuong vu" w:date="2018-11-30T22:36:00Z">
                    <w:rPr>
                      <w:lang w:val="en-US"/>
                    </w:rPr>
                  </w:rPrChange>
                </w:rPr>
                <w:t>numeric</w:t>
              </w:r>
            </w:ins>
          </w:p>
        </w:tc>
        <w:tc>
          <w:tcPr>
            <w:tcW w:w="1098" w:type="dxa"/>
            <w:noWrap/>
            <w:vAlign w:val="center"/>
          </w:tcPr>
          <w:p w14:paraId="7D683A43" w14:textId="77777777" w:rsidR="006871B5" w:rsidRPr="00920004" w:rsidRDefault="006871B5" w:rsidP="00727C9A">
            <w:pPr>
              <w:jc w:val="center"/>
              <w:rPr>
                <w:ins w:id="40808" w:author="phuong vu" w:date="2018-11-30T14:07:00Z"/>
                <w:rPrChange w:id="40809" w:author="phuong vu" w:date="2018-11-30T22:36:00Z">
                  <w:rPr>
                    <w:ins w:id="40810" w:author="phuong vu" w:date="2018-11-30T14:07:00Z"/>
                  </w:rPr>
                </w:rPrChange>
              </w:rPr>
              <w:pPrChange w:id="40811" w:author="phuong vu" w:date="2018-11-30T21:55:00Z">
                <w:pPr>
                  <w:spacing w:line="276" w:lineRule="auto"/>
                  <w:jc w:val="center"/>
                </w:pPr>
              </w:pPrChange>
            </w:pPr>
          </w:p>
        </w:tc>
        <w:tc>
          <w:tcPr>
            <w:tcW w:w="838" w:type="dxa"/>
            <w:noWrap/>
            <w:vAlign w:val="center"/>
          </w:tcPr>
          <w:p w14:paraId="229019B2" w14:textId="77777777" w:rsidR="006871B5" w:rsidRPr="00920004" w:rsidRDefault="006871B5" w:rsidP="00727C9A">
            <w:pPr>
              <w:jc w:val="center"/>
              <w:rPr>
                <w:ins w:id="40812" w:author="phuong vu" w:date="2018-11-30T14:07:00Z"/>
                <w:rPrChange w:id="40813" w:author="phuong vu" w:date="2018-11-30T22:36:00Z">
                  <w:rPr>
                    <w:ins w:id="40814" w:author="phuong vu" w:date="2018-11-30T14:07:00Z"/>
                  </w:rPr>
                </w:rPrChange>
              </w:rPr>
              <w:pPrChange w:id="40815" w:author="phuong vu" w:date="2018-11-30T21:55:00Z">
                <w:pPr>
                  <w:spacing w:line="276" w:lineRule="auto"/>
                  <w:jc w:val="center"/>
                </w:pPr>
              </w:pPrChange>
            </w:pPr>
          </w:p>
        </w:tc>
        <w:tc>
          <w:tcPr>
            <w:tcW w:w="823" w:type="dxa"/>
            <w:noWrap/>
            <w:vAlign w:val="center"/>
          </w:tcPr>
          <w:p w14:paraId="0D369729" w14:textId="77777777" w:rsidR="006871B5" w:rsidRPr="00920004" w:rsidRDefault="006871B5" w:rsidP="00727C9A">
            <w:pPr>
              <w:jc w:val="center"/>
              <w:rPr>
                <w:ins w:id="40816" w:author="phuong vu" w:date="2018-11-30T14:07:00Z"/>
                <w:lang w:val="en-US"/>
                <w:rPrChange w:id="40817" w:author="phuong vu" w:date="2018-11-30T22:36:00Z">
                  <w:rPr>
                    <w:ins w:id="40818" w:author="phuong vu" w:date="2018-11-30T14:07:00Z"/>
                    <w:lang w:val="en-US"/>
                  </w:rPr>
                </w:rPrChange>
              </w:rPr>
              <w:pPrChange w:id="40819" w:author="phuong vu" w:date="2018-11-30T21:55:00Z">
                <w:pPr>
                  <w:spacing w:line="276" w:lineRule="auto"/>
                  <w:jc w:val="center"/>
                </w:pPr>
              </w:pPrChange>
            </w:pPr>
            <w:ins w:id="40820" w:author="phuong vu" w:date="2018-11-30T14:07:00Z">
              <w:r w:rsidRPr="00920004">
                <w:rPr>
                  <w:lang w:val="en-US"/>
                  <w:rPrChange w:id="40821" w:author="phuong vu" w:date="2018-11-30T22:36:00Z">
                    <w:rPr>
                      <w:lang w:val="en-US"/>
                    </w:rPr>
                  </w:rPrChange>
                </w:rPr>
                <w:t>X</w:t>
              </w:r>
            </w:ins>
          </w:p>
        </w:tc>
        <w:tc>
          <w:tcPr>
            <w:tcW w:w="2228" w:type="dxa"/>
            <w:noWrap/>
          </w:tcPr>
          <w:p w14:paraId="0251BD0A" w14:textId="77777777" w:rsidR="006871B5" w:rsidRPr="00920004" w:rsidRDefault="006871B5" w:rsidP="00727C9A">
            <w:pPr>
              <w:rPr>
                <w:ins w:id="40822" w:author="phuong vu" w:date="2018-11-30T14:07:00Z"/>
                <w:lang w:val="en-US"/>
                <w:rPrChange w:id="40823" w:author="phuong vu" w:date="2018-11-30T22:36:00Z">
                  <w:rPr>
                    <w:ins w:id="40824" w:author="phuong vu" w:date="2018-11-30T14:07:00Z"/>
                    <w:lang w:val="en-US"/>
                  </w:rPr>
                </w:rPrChange>
              </w:rPr>
              <w:pPrChange w:id="40825" w:author="phuong vu" w:date="2018-11-30T21:55:00Z">
                <w:pPr>
                  <w:spacing w:line="276" w:lineRule="auto"/>
                </w:pPr>
              </w:pPrChange>
            </w:pPr>
            <w:ins w:id="40826" w:author="phuong vu" w:date="2018-11-30T14:07:00Z">
              <w:r w:rsidRPr="00920004">
                <w:rPr>
                  <w:lang w:val="en-US"/>
                  <w:rPrChange w:id="40827" w:author="phuong vu" w:date="2018-11-30T22:36:00Z">
                    <w:rPr>
                      <w:lang w:val="en-US"/>
                    </w:rPr>
                  </w:rPrChange>
                </w:rPr>
                <w:t xml:space="preserve">ID quần áo. </w:t>
              </w:r>
            </w:ins>
          </w:p>
        </w:tc>
      </w:tr>
      <w:tr w:rsidR="006871B5" w:rsidRPr="00920004" w14:paraId="617CCAE2" w14:textId="77777777" w:rsidTr="006871B5">
        <w:trPr>
          <w:trHeight w:val="300"/>
          <w:ins w:id="40828" w:author="phuong vu" w:date="2018-11-30T14:07:00Z"/>
        </w:trPr>
        <w:tc>
          <w:tcPr>
            <w:tcW w:w="708" w:type="dxa"/>
            <w:noWrap/>
            <w:vAlign w:val="center"/>
            <w:hideMark/>
          </w:tcPr>
          <w:p w14:paraId="39C3E15D" w14:textId="77777777" w:rsidR="006871B5" w:rsidRPr="00920004" w:rsidRDefault="006871B5" w:rsidP="00BD0851">
            <w:pPr>
              <w:spacing w:before="240" w:line="0" w:lineRule="atLeast"/>
              <w:jc w:val="center"/>
              <w:rPr>
                <w:ins w:id="40829" w:author="phuong vu" w:date="2018-11-30T14:07:00Z"/>
                <w:lang w:val="en-US"/>
                <w:rPrChange w:id="40830" w:author="phuong vu" w:date="2018-11-30T22:36:00Z">
                  <w:rPr>
                    <w:ins w:id="40831" w:author="phuong vu" w:date="2018-11-30T14:07:00Z"/>
                    <w:lang w:val="en-US"/>
                  </w:rPr>
                </w:rPrChange>
              </w:rPr>
              <w:pPrChange w:id="40832" w:author="phuong vu" w:date="2018-11-30T14:16:00Z">
                <w:pPr>
                  <w:spacing w:line="276" w:lineRule="auto"/>
                  <w:jc w:val="center"/>
                </w:pPr>
              </w:pPrChange>
            </w:pPr>
            <w:ins w:id="40833" w:author="phuong vu" w:date="2018-11-30T14:07:00Z">
              <w:r w:rsidRPr="00920004">
                <w:rPr>
                  <w:lang w:val="en-US"/>
                  <w:rPrChange w:id="40834" w:author="phuong vu" w:date="2018-11-30T22:36:00Z">
                    <w:rPr>
                      <w:lang w:val="en-US"/>
                    </w:rPr>
                  </w:rPrChange>
                </w:rPr>
                <w:t>4</w:t>
              </w:r>
            </w:ins>
          </w:p>
        </w:tc>
        <w:tc>
          <w:tcPr>
            <w:tcW w:w="1820" w:type="dxa"/>
            <w:noWrap/>
            <w:hideMark/>
          </w:tcPr>
          <w:p w14:paraId="2AA9759E" w14:textId="77777777" w:rsidR="006871B5" w:rsidRPr="00920004" w:rsidRDefault="006871B5" w:rsidP="00727C9A">
            <w:pPr>
              <w:rPr>
                <w:ins w:id="40835" w:author="phuong vu" w:date="2018-11-30T14:07:00Z"/>
                <w:rPrChange w:id="40836" w:author="phuong vu" w:date="2018-11-30T22:36:00Z">
                  <w:rPr>
                    <w:ins w:id="40837" w:author="phuong vu" w:date="2018-11-30T14:07:00Z"/>
                  </w:rPr>
                </w:rPrChange>
              </w:rPr>
              <w:pPrChange w:id="40838" w:author="phuong vu" w:date="2018-11-30T21:55:00Z">
                <w:pPr>
                  <w:spacing w:line="276" w:lineRule="auto"/>
                </w:pPr>
              </w:pPrChange>
            </w:pPr>
            <w:ins w:id="40839" w:author="phuong vu" w:date="2018-11-30T14:07:00Z">
              <w:r w:rsidRPr="00920004">
                <w:rPr>
                  <w:rPrChange w:id="40840" w:author="phuong vu" w:date="2018-11-30T22:36:00Z">
                    <w:rPr/>
                  </w:rPrChange>
                </w:rPr>
                <w:t>status</w:t>
              </w:r>
            </w:ins>
          </w:p>
        </w:tc>
        <w:tc>
          <w:tcPr>
            <w:tcW w:w="1300" w:type="dxa"/>
            <w:noWrap/>
            <w:hideMark/>
          </w:tcPr>
          <w:p w14:paraId="4211F727" w14:textId="2D827F98" w:rsidR="006871B5" w:rsidRPr="00920004" w:rsidRDefault="00E452E5" w:rsidP="00727C9A">
            <w:pPr>
              <w:rPr>
                <w:ins w:id="40841" w:author="phuong vu" w:date="2018-11-30T14:07:00Z"/>
                <w:rPrChange w:id="40842" w:author="phuong vu" w:date="2018-11-30T22:36:00Z">
                  <w:rPr>
                    <w:ins w:id="40843" w:author="phuong vu" w:date="2018-11-30T14:07:00Z"/>
                  </w:rPr>
                </w:rPrChange>
              </w:rPr>
              <w:pPrChange w:id="40844" w:author="phuong vu" w:date="2018-11-30T21:55:00Z">
                <w:pPr>
                  <w:spacing w:line="276" w:lineRule="auto"/>
                </w:pPr>
              </w:pPrChange>
            </w:pPr>
            <w:ins w:id="40845" w:author="phuong vu" w:date="2018-11-30T21:53:00Z">
              <w:r w:rsidRPr="00920004">
                <w:rPr>
                  <w:rPrChange w:id="40846" w:author="phuong vu" w:date="2018-11-30T22:36:00Z">
                    <w:rPr/>
                  </w:rPrChange>
                </w:rPr>
                <w:t>varchar</w:t>
              </w:r>
            </w:ins>
          </w:p>
        </w:tc>
        <w:tc>
          <w:tcPr>
            <w:tcW w:w="1098" w:type="dxa"/>
            <w:noWrap/>
            <w:vAlign w:val="center"/>
            <w:hideMark/>
          </w:tcPr>
          <w:p w14:paraId="46437B51" w14:textId="77777777" w:rsidR="006871B5" w:rsidRPr="00920004" w:rsidRDefault="006871B5" w:rsidP="00727C9A">
            <w:pPr>
              <w:jc w:val="center"/>
              <w:rPr>
                <w:ins w:id="40847" w:author="phuong vu" w:date="2018-11-30T14:07:00Z"/>
                <w:rPrChange w:id="40848" w:author="phuong vu" w:date="2018-11-30T22:36:00Z">
                  <w:rPr>
                    <w:ins w:id="40849" w:author="phuong vu" w:date="2018-11-30T14:07:00Z"/>
                  </w:rPr>
                </w:rPrChange>
              </w:rPr>
              <w:pPrChange w:id="40850" w:author="phuong vu" w:date="2018-11-30T21:55:00Z">
                <w:pPr>
                  <w:spacing w:line="276" w:lineRule="auto"/>
                  <w:jc w:val="center"/>
                </w:pPr>
              </w:pPrChange>
            </w:pPr>
            <w:ins w:id="40851" w:author="phuong vu" w:date="2018-11-30T14:07:00Z">
              <w:r w:rsidRPr="00920004">
                <w:rPr>
                  <w:rPrChange w:id="40852" w:author="phuong vu" w:date="2018-11-30T22:36:00Z">
                    <w:rPr/>
                  </w:rPrChange>
                </w:rPr>
                <w:t>X</w:t>
              </w:r>
            </w:ins>
          </w:p>
        </w:tc>
        <w:tc>
          <w:tcPr>
            <w:tcW w:w="838" w:type="dxa"/>
            <w:noWrap/>
            <w:vAlign w:val="center"/>
            <w:hideMark/>
          </w:tcPr>
          <w:p w14:paraId="25DEBEB3" w14:textId="77777777" w:rsidR="006871B5" w:rsidRPr="00920004" w:rsidRDefault="006871B5" w:rsidP="00727C9A">
            <w:pPr>
              <w:jc w:val="center"/>
              <w:rPr>
                <w:ins w:id="40853" w:author="phuong vu" w:date="2018-11-30T14:07:00Z"/>
                <w:rPrChange w:id="40854" w:author="phuong vu" w:date="2018-11-30T22:36:00Z">
                  <w:rPr>
                    <w:ins w:id="40855" w:author="phuong vu" w:date="2018-11-30T14:07:00Z"/>
                  </w:rPr>
                </w:rPrChange>
              </w:rPr>
              <w:pPrChange w:id="40856" w:author="phuong vu" w:date="2018-11-30T21:55:00Z">
                <w:pPr>
                  <w:spacing w:line="276" w:lineRule="auto"/>
                  <w:jc w:val="center"/>
                </w:pPr>
              </w:pPrChange>
            </w:pPr>
          </w:p>
        </w:tc>
        <w:tc>
          <w:tcPr>
            <w:tcW w:w="823" w:type="dxa"/>
            <w:noWrap/>
            <w:vAlign w:val="center"/>
            <w:hideMark/>
          </w:tcPr>
          <w:p w14:paraId="6D469E8F" w14:textId="77777777" w:rsidR="006871B5" w:rsidRPr="00920004" w:rsidRDefault="006871B5" w:rsidP="00727C9A">
            <w:pPr>
              <w:jc w:val="center"/>
              <w:rPr>
                <w:ins w:id="40857" w:author="phuong vu" w:date="2018-11-30T14:07:00Z"/>
                <w:rPrChange w:id="40858" w:author="phuong vu" w:date="2018-11-30T22:36:00Z">
                  <w:rPr>
                    <w:ins w:id="40859" w:author="phuong vu" w:date="2018-11-30T14:07:00Z"/>
                  </w:rPr>
                </w:rPrChange>
              </w:rPr>
              <w:pPrChange w:id="40860" w:author="phuong vu" w:date="2018-11-30T21:55:00Z">
                <w:pPr>
                  <w:spacing w:line="276" w:lineRule="auto"/>
                  <w:jc w:val="center"/>
                </w:pPr>
              </w:pPrChange>
            </w:pPr>
          </w:p>
        </w:tc>
        <w:tc>
          <w:tcPr>
            <w:tcW w:w="2228" w:type="dxa"/>
            <w:noWrap/>
            <w:hideMark/>
          </w:tcPr>
          <w:p w14:paraId="493DC35E" w14:textId="77777777" w:rsidR="006871B5" w:rsidRPr="00920004" w:rsidRDefault="006871B5" w:rsidP="00727C9A">
            <w:pPr>
              <w:rPr>
                <w:ins w:id="40861" w:author="phuong vu" w:date="2018-11-30T14:07:00Z"/>
                <w:rPrChange w:id="40862" w:author="phuong vu" w:date="2018-11-30T22:36:00Z">
                  <w:rPr>
                    <w:ins w:id="40863" w:author="phuong vu" w:date="2018-11-30T14:07:00Z"/>
                  </w:rPr>
                </w:rPrChange>
              </w:rPr>
              <w:pPrChange w:id="40864" w:author="phuong vu" w:date="2018-11-30T21:55:00Z">
                <w:pPr>
                  <w:keepNext/>
                  <w:spacing w:line="276" w:lineRule="auto"/>
                </w:pPr>
              </w:pPrChange>
            </w:pPr>
            <w:ins w:id="40865" w:author="phuong vu" w:date="2018-11-30T14:07:00Z">
              <w:r w:rsidRPr="00920004">
                <w:rPr>
                  <w:rPrChange w:id="40866" w:author="phuong vu" w:date="2018-11-30T22:36:00Z">
                    <w:rPr/>
                  </w:rPrChange>
                </w:rPr>
                <w:t>Trạng thái</w:t>
              </w:r>
            </w:ins>
          </w:p>
        </w:tc>
      </w:tr>
    </w:tbl>
    <w:p w14:paraId="7ABC7504" w14:textId="57743728" w:rsidR="00BD0851" w:rsidRPr="00920004" w:rsidRDefault="006871B5" w:rsidP="00A17FA5">
      <w:pPr>
        <w:pStyle w:val="Caption"/>
        <w:rPr>
          <w:ins w:id="40867" w:author="phuong vu" w:date="2018-11-30T14:07:00Z"/>
          <w:rPrChange w:id="40868" w:author="phuong vu" w:date="2018-11-30T22:36:00Z">
            <w:rPr>
              <w:ins w:id="40869" w:author="phuong vu" w:date="2018-11-30T14:07:00Z"/>
            </w:rPr>
          </w:rPrChange>
        </w:rPr>
        <w:pPrChange w:id="40870" w:author="phuong vu" w:date="2018-11-30T22:42:00Z">
          <w:pPr>
            <w:pStyle w:val="Caption"/>
          </w:pPr>
        </w:pPrChange>
      </w:pPr>
      <w:bookmarkStart w:id="40871" w:name="_Toc531381669"/>
      <w:ins w:id="40872" w:author="phuong vu" w:date="2018-11-30T14:07:00Z">
        <w:r w:rsidRPr="00920004">
          <w:rPr>
            <w:rPrChange w:id="40873" w:author="phuong vu" w:date="2018-11-30T22:36:00Z">
              <w:rPr/>
            </w:rPrChange>
          </w:rPr>
          <w:t xml:space="preserve">Bảng </w:t>
        </w:r>
      </w:ins>
      <w:ins w:id="40874" w:author="phuong vu" w:date="2018-11-30T14:54:00Z">
        <w:r w:rsidR="00D632EE" w:rsidRPr="00920004">
          <w:rPr>
            <w:rPrChange w:id="40875" w:author="phuong vu" w:date="2018-11-30T22:36:00Z">
              <w:rPr/>
            </w:rPrChange>
          </w:rPr>
          <w:fldChar w:fldCharType="begin"/>
        </w:r>
        <w:r w:rsidR="00D632EE" w:rsidRPr="00920004">
          <w:rPr>
            <w:rPrChange w:id="40876" w:author="phuong vu" w:date="2018-11-30T22:36:00Z">
              <w:rPr/>
            </w:rPrChange>
          </w:rPr>
          <w:instrText xml:space="preserve"> STYLEREF 1 \s </w:instrText>
        </w:r>
      </w:ins>
      <w:r w:rsidR="00D632EE" w:rsidRPr="00920004">
        <w:rPr>
          <w:rPrChange w:id="40877" w:author="phuong vu" w:date="2018-11-30T22:36:00Z">
            <w:rPr/>
          </w:rPrChange>
        </w:rPr>
        <w:fldChar w:fldCharType="separate"/>
      </w:r>
      <w:r w:rsidR="00B5490C">
        <w:rPr>
          <w:noProof/>
        </w:rPr>
        <w:t>4</w:t>
      </w:r>
      <w:ins w:id="40878" w:author="phuong vu" w:date="2018-11-30T14:54:00Z">
        <w:r w:rsidR="00D632EE" w:rsidRPr="00920004">
          <w:rPr>
            <w:rPrChange w:id="40879" w:author="phuong vu" w:date="2018-11-30T22:36:00Z">
              <w:rPr/>
            </w:rPrChange>
          </w:rPr>
          <w:fldChar w:fldCharType="end"/>
        </w:r>
        <w:r w:rsidR="00D632EE" w:rsidRPr="00920004">
          <w:rPr>
            <w:rPrChange w:id="40880" w:author="phuong vu" w:date="2018-11-30T22:36:00Z">
              <w:rPr/>
            </w:rPrChange>
          </w:rPr>
          <w:t>.</w:t>
        </w:r>
        <w:r w:rsidR="00D632EE" w:rsidRPr="00920004">
          <w:rPr>
            <w:rPrChange w:id="40881" w:author="phuong vu" w:date="2018-11-30T22:36:00Z">
              <w:rPr/>
            </w:rPrChange>
          </w:rPr>
          <w:fldChar w:fldCharType="begin"/>
        </w:r>
        <w:r w:rsidR="00D632EE" w:rsidRPr="00920004">
          <w:rPr>
            <w:rPrChange w:id="40882" w:author="phuong vu" w:date="2018-11-30T22:36:00Z">
              <w:rPr/>
            </w:rPrChange>
          </w:rPr>
          <w:instrText xml:space="preserve"> SEQ Bảng \* ARABIC \s 1 </w:instrText>
        </w:r>
      </w:ins>
      <w:r w:rsidR="00D632EE" w:rsidRPr="00920004">
        <w:rPr>
          <w:rPrChange w:id="40883" w:author="phuong vu" w:date="2018-11-30T22:36:00Z">
            <w:rPr/>
          </w:rPrChange>
        </w:rPr>
        <w:fldChar w:fldCharType="separate"/>
      </w:r>
      <w:ins w:id="40884" w:author="phuong vu" w:date="2018-11-30T22:44:00Z">
        <w:r w:rsidR="00B5490C">
          <w:rPr>
            <w:noProof/>
          </w:rPr>
          <w:t>32</w:t>
        </w:r>
      </w:ins>
      <w:ins w:id="40885" w:author="phuong vu" w:date="2018-11-30T14:54:00Z">
        <w:r w:rsidR="00D632EE" w:rsidRPr="00920004">
          <w:rPr>
            <w:rPrChange w:id="40886" w:author="phuong vu" w:date="2018-11-30T22:36:00Z">
              <w:rPr/>
            </w:rPrChange>
          </w:rPr>
          <w:fldChar w:fldCharType="end"/>
        </w:r>
      </w:ins>
      <w:ins w:id="40887" w:author="phuong vu" w:date="2018-11-30T14:07:00Z">
        <w:r w:rsidRPr="00920004">
          <w:rPr>
            <w:rPrChange w:id="40888" w:author="phuong vu" w:date="2018-11-30T22:36:00Z">
              <w:rPr/>
            </w:rPrChange>
          </w:rPr>
          <w:t xml:space="preserve"> Bảng dữ liệu quần áo theo dịch vụ</w:t>
        </w:r>
        <w:bookmarkEnd w:id="40871"/>
      </w:ins>
    </w:p>
    <w:p w14:paraId="4DC614D5" w14:textId="77777777" w:rsidR="006871B5" w:rsidRPr="00920004" w:rsidRDefault="006871B5" w:rsidP="00E452E5">
      <w:pPr>
        <w:rPr>
          <w:ins w:id="40889" w:author="phuong vu" w:date="2018-11-30T14:07:00Z"/>
          <w:b/>
          <w:lang w:val="en-US"/>
          <w:rPrChange w:id="40890" w:author="phuong vu" w:date="2018-11-30T22:36:00Z">
            <w:rPr>
              <w:ins w:id="40891" w:author="phuong vu" w:date="2018-11-30T14:07:00Z"/>
              <w:lang w:val="en-US"/>
            </w:rPr>
          </w:rPrChange>
        </w:rPr>
        <w:pPrChange w:id="40892" w:author="phuong vu" w:date="2018-11-30T21:48:00Z">
          <w:pPr>
            <w:spacing w:line="276" w:lineRule="auto"/>
          </w:pPr>
        </w:pPrChange>
      </w:pPr>
      <w:ins w:id="40893" w:author="phuong vu" w:date="2018-11-30T14:07:00Z">
        <w:r w:rsidRPr="00920004">
          <w:rPr>
            <w:b/>
            <w:lang w:val="en-US"/>
            <w:rPrChange w:id="40894" w:author="phuong vu" w:date="2018-11-30T22:36:00Z">
              <w:rPr>
                <w:lang w:val="en-US"/>
              </w:rPr>
            </w:rPrChange>
          </w:rPr>
          <w:t>BẢNG SERVICE_TYPE</w:t>
        </w:r>
      </w:ins>
    </w:p>
    <w:tbl>
      <w:tblPr>
        <w:tblStyle w:val="TableGrid"/>
        <w:tblW w:w="8815" w:type="dxa"/>
        <w:tblLook w:val="04A0" w:firstRow="1" w:lastRow="0" w:firstColumn="1" w:lastColumn="0" w:noHBand="0" w:noVBand="1"/>
      </w:tblPr>
      <w:tblGrid>
        <w:gridCol w:w="708"/>
        <w:gridCol w:w="2295"/>
        <w:gridCol w:w="1300"/>
        <w:gridCol w:w="1098"/>
        <w:gridCol w:w="838"/>
        <w:gridCol w:w="823"/>
        <w:gridCol w:w="2228"/>
      </w:tblGrid>
      <w:tr w:rsidR="006871B5" w:rsidRPr="00920004" w14:paraId="44A57421" w14:textId="77777777" w:rsidTr="006871B5">
        <w:trPr>
          <w:trHeight w:val="300"/>
          <w:ins w:id="40895" w:author="phuong vu" w:date="2018-11-30T14:07:00Z"/>
        </w:trPr>
        <w:tc>
          <w:tcPr>
            <w:tcW w:w="708" w:type="dxa"/>
            <w:noWrap/>
            <w:vAlign w:val="center"/>
            <w:hideMark/>
          </w:tcPr>
          <w:p w14:paraId="431A1116" w14:textId="77777777" w:rsidR="006871B5" w:rsidRPr="00920004" w:rsidRDefault="006871B5" w:rsidP="00BD0851">
            <w:pPr>
              <w:spacing w:before="240" w:line="0" w:lineRule="atLeast"/>
              <w:jc w:val="center"/>
              <w:rPr>
                <w:ins w:id="40896" w:author="phuong vu" w:date="2018-11-30T14:07:00Z"/>
                <w:b/>
                <w:bCs/>
                <w:rPrChange w:id="40897" w:author="phuong vu" w:date="2018-11-30T22:36:00Z">
                  <w:rPr>
                    <w:ins w:id="40898" w:author="phuong vu" w:date="2018-11-30T14:07:00Z"/>
                    <w:b/>
                    <w:bCs/>
                  </w:rPr>
                </w:rPrChange>
              </w:rPr>
              <w:pPrChange w:id="40899" w:author="phuong vu" w:date="2018-11-30T14:16:00Z">
                <w:pPr>
                  <w:spacing w:line="276" w:lineRule="auto"/>
                  <w:jc w:val="center"/>
                </w:pPr>
              </w:pPrChange>
            </w:pPr>
            <w:ins w:id="40900" w:author="phuong vu" w:date="2018-11-30T14:07:00Z">
              <w:r w:rsidRPr="00920004">
                <w:rPr>
                  <w:b/>
                  <w:bCs/>
                  <w:lang w:val="da-DK"/>
                  <w:rPrChange w:id="40901" w:author="phuong vu" w:date="2018-11-30T22:36:00Z">
                    <w:rPr>
                      <w:b/>
                      <w:bCs/>
                      <w:lang w:val="da-DK"/>
                    </w:rPr>
                  </w:rPrChange>
                </w:rPr>
                <w:t>STT</w:t>
              </w:r>
            </w:ins>
          </w:p>
        </w:tc>
        <w:tc>
          <w:tcPr>
            <w:tcW w:w="1820" w:type="dxa"/>
            <w:noWrap/>
            <w:vAlign w:val="center"/>
            <w:hideMark/>
          </w:tcPr>
          <w:p w14:paraId="5A0E4D6F" w14:textId="77777777" w:rsidR="006871B5" w:rsidRPr="00920004" w:rsidRDefault="006871B5" w:rsidP="00BD0851">
            <w:pPr>
              <w:spacing w:before="240" w:line="0" w:lineRule="atLeast"/>
              <w:jc w:val="center"/>
              <w:rPr>
                <w:ins w:id="40902" w:author="phuong vu" w:date="2018-11-30T14:07:00Z"/>
                <w:b/>
                <w:bCs/>
                <w:rPrChange w:id="40903" w:author="phuong vu" w:date="2018-11-30T22:36:00Z">
                  <w:rPr>
                    <w:ins w:id="40904" w:author="phuong vu" w:date="2018-11-30T14:07:00Z"/>
                    <w:b/>
                    <w:bCs/>
                  </w:rPr>
                </w:rPrChange>
              </w:rPr>
              <w:pPrChange w:id="40905" w:author="phuong vu" w:date="2018-11-30T14:16:00Z">
                <w:pPr>
                  <w:spacing w:line="276" w:lineRule="auto"/>
                  <w:jc w:val="center"/>
                </w:pPr>
              </w:pPrChange>
            </w:pPr>
            <w:ins w:id="40906" w:author="phuong vu" w:date="2018-11-30T14:07:00Z">
              <w:r w:rsidRPr="00920004">
                <w:rPr>
                  <w:b/>
                  <w:bCs/>
                  <w:lang w:val="da-DK"/>
                  <w:rPrChange w:id="40907" w:author="phuong vu" w:date="2018-11-30T22:36:00Z">
                    <w:rPr>
                      <w:b/>
                      <w:bCs/>
                      <w:lang w:val="da-DK"/>
                    </w:rPr>
                  </w:rPrChange>
                </w:rPr>
                <w:t>Tên trường</w:t>
              </w:r>
            </w:ins>
          </w:p>
        </w:tc>
        <w:tc>
          <w:tcPr>
            <w:tcW w:w="1300" w:type="dxa"/>
            <w:noWrap/>
            <w:vAlign w:val="center"/>
            <w:hideMark/>
          </w:tcPr>
          <w:p w14:paraId="71BD905C" w14:textId="77777777" w:rsidR="006871B5" w:rsidRPr="00920004" w:rsidRDefault="006871B5" w:rsidP="00BD0851">
            <w:pPr>
              <w:spacing w:before="240" w:line="0" w:lineRule="atLeast"/>
              <w:jc w:val="center"/>
              <w:rPr>
                <w:ins w:id="40908" w:author="phuong vu" w:date="2018-11-30T14:07:00Z"/>
                <w:b/>
                <w:bCs/>
                <w:rPrChange w:id="40909" w:author="phuong vu" w:date="2018-11-30T22:36:00Z">
                  <w:rPr>
                    <w:ins w:id="40910" w:author="phuong vu" w:date="2018-11-30T14:07:00Z"/>
                    <w:b/>
                    <w:bCs/>
                  </w:rPr>
                </w:rPrChange>
              </w:rPr>
              <w:pPrChange w:id="40911" w:author="phuong vu" w:date="2018-11-30T14:16:00Z">
                <w:pPr>
                  <w:spacing w:line="276" w:lineRule="auto"/>
                  <w:jc w:val="center"/>
                </w:pPr>
              </w:pPrChange>
            </w:pPr>
            <w:ins w:id="40912" w:author="phuong vu" w:date="2018-11-30T14:07:00Z">
              <w:r w:rsidRPr="00920004">
                <w:rPr>
                  <w:b/>
                  <w:bCs/>
                  <w:lang w:val="da-DK"/>
                  <w:rPrChange w:id="40913" w:author="phuong vu" w:date="2018-11-30T22:36:00Z">
                    <w:rPr>
                      <w:b/>
                      <w:bCs/>
                      <w:lang w:val="da-DK"/>
                    </w:rPr>
                  </w:rPrChange>
                </w:rPr>
                <w:t>Kiểu</w:t>
              </w:r>
            </w:ins>
          </w:p>
        </w:tc>
        <w:tc>
          <w:tcPr>
            <w:tcW w:w="1098" w:type="dxa"/>
            <w:noWrap/>
            <w:vAlign w:val="center"/>
            <w:hideMark/>
          </w:tcPr>
          <w:p w14:paraId="10580EFD" w14:textId="77777777" w:rsidR="006871B5" w:rsidRPr="00920004" w:rsidRDefault="006871B5" w:rsidP="00BD0851">
            <w:pPr>
              <w:spacing w:before="240" w:line="0" w:lineRule="atLeast"/>
              <w:jc w:val="center"/>
              <w:rPr>
                <w:ins w:id="40914" w:author="phuong vu" w:date="2018-11-30T14:07:00Z"/>
                <w:b/>
                <w:bCs/>
                <w:rPrChange w:id="40915" w:author="phuong vu" w:date="2018-11-30T22:36:00Z">
                  <w:rPr>
                    <w:ins w:id="40916" w:author="phuong vu" w:date="2018-11-30T14:07:00Z"/>
                    <w:b/>
                    <w:bCs/>
                  </w:rPr>
                </w:rPrChange>
              </w:rPr>
              <w:pPrChange w:id="40917" w:author="phuong vu" w:date="2018-11-30T14:16:00Z">
                <w:pPr>
                  <w:spacing w:line="276" w:lineRule="auto"/>
                  <w:jc w:val="center"/>
                </w:pPr>
              </w:pPrChange>
            </w:pPr>
            <w:ins w:id="40918" w:author="phuong vu" w:date="2018-11-30T14:07:00Z">
              <w:r w:rsidRPr="00920004">
                <w:rPr>
                  <w:b/>
                  <w:bCs/>
                  <w:lang w:val="da-DK"/>
                  <w:rPrChange w:id="40919" w:author="phuong vu" w:date="2018-11-30T22:36:00Z">
                    <w:rPr>
                      <w:b/>
                      <w:bCs/>
                      <w:lang w:val="da-DK"/>
                    </w:rPr>
                  </w:rPrChange>
                </w:rPr>
                <w:t>Chấp nhận Null</w:t>
              </w:r>
            </w:ins>
          </w:p>
        </w:tc>
        <w:tc>
          <w:tcPr>
            <w:tcW w:w="838" w:type="dxa"/>
            <w:noWrap/>
            <w:vAlign w:val="center"/>
            <w:hideMark/>
          </w:tcPr>
          <w:p w14:paraId="1D43B33D" w14:textId="77777777" w:rsidR="006871B5" w:rsidRPr="00920004" w:rsidRDefault="006871B5" w:rsidP="00BD0851">
            <w:pPr>
              <w:spacing w:before="240" w:line="0" w:lineRule="atLeast"/>
              <w:jc w:val="center"/>
              <w:rPr>
                <w:ins w:id="40920" w:author="phuong vu" w:date="2018-11-30T14:07:00Z"/>
                <w:b/>
                <w:bCs/>
                <w:rPrChange w:id="40921" w:author="phuong vu" w:date="2018-11-30T22:36:00Z">
                  <w:rPr>
                    <w:ins w:id="40922" w:author="phuong vu" w:date="2018-11-30T14:07:00Z"/>
                    <w:b/>
                    <w:bCs/>
                  </w:rPr>
                </w:rPrChange>
              </w:rPr>
              <w:pPrChange w:id="40923" w:author="phuong vu" w:date="2018-11-30T14:16:00Z">
                <w:pPr>
                  <w:spacing w:line="276" w:lineRule="auto"/>
                  <w:jc w:val="center"/>
                </w:pPr>
              </w:pPrChange>
            </w:pPr>
            <w:ins w:id="40924" w:author="phuong vu" w:date="2018-11-30T14:07:00Z">
              <w:r w:rsidRPr="00920004">
                <w:rPr>
                  <w:b/>
                  <w:bCs/>
                  <w:lang w:val="da-DK"/>
                  <w:rPrChange w:id="40925" w:author="phuong vu" w:date="2018-11-30T22:36:00Z">
                    <w:rPr>
                      <w:b/>
                      <w:bCs/>
                      <w:lang w:val="da-DK"/>
                    </w:rPr>
                  </w:rPrChange>
                </w:rPr>
                <w:t>Khóa chính</w:t>
              </w:r>
            </w:ins>
          </w:p>
        </w:tc>
        <w:tc>
          <w:tcPr>
            <w:tcW w:w="823" w:type="dxa"/>
            <w:noWrap/>
            <w:vAlign w:val="center"/>
            <w:hideMark/>
          </w:tcPr>
          <w:p w14:paraId="493FEEE5" w14:textId="77777777" w:rsidR="006871B5" w:rsidRPr="00920004" w:rsidRDefault="006871B5" w:rsidP="00BD0851">
            <w:pPr>
              <w:spacing w:before="240" w:line="0" w:lineRule="atLeast"/>
              <w:jc w:val="center"/>
              <w:rPr>
                <w:ins w:id="40926" w:author="phuong vu" w:date="2018-11-30T14:07:00Z"/>
                <w:b/>
                <w:bCs/>
                <w:rPrChange w:id="40927" w:author="phuong vu" w:date="2018-11-30T22:36:00Z">
                  <w:rPr>
                    <w:ins w:id="40928" w:author="phuong vu" w:date="2018-11-30T14:07:00Z"/>
                    <w:b/>
                    <w:bCs/>
                  </w:rPr>
                </w:rPrChange>
              </w:rPr>
              <w:pPrChange w:id="40929" w:author="phuong vu" w:date="2018-11-30T14:16:00Z">
                <w:pPr>
                  <w:spacing w:line="276" w:lineRule="auto"/>
                  <w:jc w:val="center"/>
                </w:pPr>
              </w:pPrChange>
            </w:pPr>
            <w:ins w:id="40930" w:author="phuong vu" w:date="2018-11-30T14:07:00Z">
              <w:r w:rsidRPr="00920004">
                <w:rPr>
                  <w:b/>
                  <w:bCs/>
                  <w:lang w:val="da-DK"/>
                  <w:rPrChange w:id="40931" w:author="phuong vu" w:date="2018-11-30T22:36:00Z">
                    <w:rPr>
                      <w:b/>
                      <w:bCs/>
                      <w:lang w:val="da-DK"/>
                    </w:rPr>
                  </w:rPrChange>
                </w:rPr>
                <w:t>Khóa ngoại</w:t>
              </w:r>
            </w:ins>
          </w:p>
        </w:tc>
        <w:tc>
          <w:tcPr>
            <w:tcW w:w="2228" w:type="dxa"/>
            <w:noWrap/>
            <w:vAlign w:val="center"/>
            <w:hideMark/>
          </w:tcPr>
          <w:p w14:paraId="34BCA8D3" w14:textId="77777777" w:rsidR="006871B5" w:rsidRPr="00920004" w:rsidRDefault="006871B5" w:rsidP="00BD0851">
            <w:pPr>
              <w:spacing w:before="240" w:line="0" w:lineRule="atLeast"/>
              <w:ind w:right="226"/>
              <w:jc w:val="center"/>
              <w:rPr>
                <w:ins w:id="40932" w:author="phuong vu" w:date="2018-11-30T14:07:00Z"/>
                <w:b/>
                <w:bCs/>
                <w:rPrChange w:id="40933" w:author="phuong vu" w:date="2018-11-30T22:36:00Z">
                  <w:rPr>
                    <w:ins w:id="40934" w:author="phuong vu" w:date="2018-11-30T14:07:00Z"/>
                    <w:b/>
                    <w:bCs/>
                  </w:rPr>
                </w:rPrChange>
              </w:rPr>
              <w:pPrChange w:id="40935" w:author="phuong vu" w:date="2018-11-30T14:16:00Z">
                <w:pPr>
                  <w:spacing w:line="276" w:lineRule="auto"/>
                  <w:ind w:right="226"/>
                  <w:jc w:val="center"/>
                </w:pPr>
              </w:pPrChange>
            </w:pPr>
            <w:ins w:id="40936" w:author="phuong vu" w:date="2018-11-30T14:07:00Z">
              <w:r w:rsidRPr="00920004">
                <w:rPr>
                  <w:b/>
                  <w:bCs/>
                  <w:lang w:val="da-DK"/>
                  <w:rPrChange w:id="40937" w:author="phuong vu" w:date="2018-11-30T22:36:00Z">
                    <w:rPr>
                      <w:b/>
                      <w:bCs/>
                      <w:lang w:val="da-DK"/>
                    </w:rPr>
                  </w:rPrChange>
                </w:rPr>
                <w:t>Mô tả</w:t>
              </w:r>
            </w:ins>
          </w:p>
        </w:tc>
      </w:tr>
      <w:tr w:rsidR="006871B5" w:rsidRPr="00920004" w14:paraId="7878C706" w14:textId="77777777" w:rsidTr="006871B5">
        <w:trPr>
          <w:trHeight w:val="300"/>
          <w:ins w:id="40938" w:author="phuong vu" w:date="2018-11-30T14:07:00Z"/>
        </w:trPr>
        <w:tc>
          <w:tcPr>
            <w:tcW w:w="708" w:type="dxa"/>
            <w:noWrap/>
            <w:vAlign w:val="center"/>
            <w:hideMark/>
          </w:tcPr>
          <w:p w14:paraId="1A64E8C9" w14:textId="77777777" w:rsidR="006871B5" w:rsidRPr="00920004" w:rsidRDefault="006871B5" w:rsidP="00BD0851">
            <w:pPr>
              <w:spacing w:before="240" w:line="0" w:lineRule="atLeast"/>
              <w:jc w:val="center"/>
              <w:rPr>
                <w:ins w:id="40939" w:author="phuong vu" w:date="2018-11-30T14:07:00Z"/>
                <w:rPrChange w:id="40940" w:author="phuong vu" w:date="2018-11-30T22:36:00Z">
                  <w:rPr>
                    <w:ins w:id="40941" w:author="phuong vu" w:date="2018-11-30T14:07:00Z"/>
                  </w:rPr>
                </w:rPrChange>
              </w:rPr>
              <w:pPrChange w:id="40942" w:author="phuong vu" w:date="2018-11-30T14:16:00Z">
                <w:pPr>
                  <w:spacing w:line="276" w:lineRule="auto"/>
                  <w:jc w:val="center"/>
                </w:pPr>
              </w:pPrChange>
            </w:pPr>
            <w:ins w:id="40943" w:author="phuong vu" w:date="2018-11-30T14:07:00Z">
              <w:r w:rsidRPr="00920004">
                <w:rPr>
                  <w:rPrChange w:id="40944" w:author="phuong vu" w:date="2018-11-30T22:36:00Z">
                    <w:rPr/>
                  </w:rPrChange>
                </w:rPr>
                <w:t>1</w:t>
              </w:r>
            </w:ins>
          </w:p>
        </w:tc>
        <w:tc>
          <w:tcPr>
            <w:tcW w:w="1820" w:type="dxa"/>
            <w:noWrap/>
            <w:hideMark/>
          </w:tcPr>
          <w:p w14:paraId="2C4335D8" w14:textId="77777777" w:rsidR="006871B5" w:rsidRPr="00920004" w:rsidRDefault="006871B5" w:rsidP="00E452E5">
            <w:pPr>
              <w:rPr>
                <w:ins w:id="40945" w:author="phuong vu" w:date="2018-11-30T14:07:00Z"/>
                <w:rPrChange w:id="40946" w:author="phuong vu" w:date="2018-11-30T22:36:00Z">
                  <w:rPr>
                    <w:ins w:id="40947" w:author="phuong vu" w:date="2018-11-30T14:07:00Z"/>
                  </w:rPr>
                </w:rPrChange>
              </w:rPr>
              <w:pPrChange w:id="40948" w:author="phuong vu" w:date="2018-11-30T21:48:00Z">
                <w:pPr>
                  <w:spacing w:line="276" w:lineRule="auto"/>
                </w:pPr>
              </w:pPrChange>
            </w:pPr>
            <w:ins w:id="40949" w:author="phuong vu" w:date="2018-11-30T14:07:00Z">
              <w:r w:rsidRPr="00920004">
                <w:rPr>
                  <w:rPrChange w:id="40950" w:author="phuong vu" w:date="2018-11-30T22:36:00Z">
                    <w:rPr/>
                  </w:rPrChange>
                </w:rPr>
                <w:t>id</w:t>
              </w:r>
            </w:ins>
          </w:p>
        </w:tc>
        <w:tc>
          <w:tcPr>
            <w:tcW w:w="1300" w:type="dxa"/>
            <w:noWrap/>
            <w:hideMark/>
          </w:tcPr>
          <w:p w14:paraId="29757C9B" w14:textId="77777777" w:rsidR="006871B5" w:rsidRPr="00920004" w:rsidRDefault="006871B5" w:rsidP="00E452E5">
            <w:pPr>
              <w:rPr>
                <w:ins w:id="40951" w:author="phuong vu" w:date="2018-11-30T14:07:00Z"/>
                <w:rPrChange w:id="40952" w:author="phuong vu" w:date="2018-11-30T22:36:00Z">
                  <w:rPr>
                    <w:ins w:id="40953" w:author="phuong vu" w:date="2018-11-30T14:07:00Z"/>
                  </w:rPr>
                </w:rPrChange>
              </w:rPr>
              <w:pPrChange w:id="40954" w:author="phuong vu" w:date="2018-11-30T21:48:00Z">
                <w:pPr>
                  <w:spacing w:line="276" w:lineRule="auto"/>
                </w:pPr>
              </w:pPrChange>
            </w:pPr>
            <w:ins w:id="40955" w:author="phuong vu" w:date="2018-11-30T14:07:00Z">
              <w:r w:rsidRPr="00920004">
                <w:rPr>
                  <w:rPrChange w:id="40956" w:author="phuong vu" w:date="2018-11-30T22:36:00Z">
                    <w:rPr/>
                  </w:rPrChange>
                </w:rPr>
                <w:t>numeric</w:t>
              </w:r>
            </w:ins>
          </w:p>
        </w:tc>
        <w:tc>
          <w:tcPr>
            <w:tcW w:w="1098" w:type="dxa"/>
            <w:noWrap/>
            <w:vAlign w:val="center"/>
            <w:hideMark/>
          </w:tcPr>
          <w:p w14:paraId="1B3A17AF" w14:textId="77777777" w:rsidR="006871B5" w:rsidRPr="00920004" w:rsidRDefault="006871B5" w:rsidP="00E452E5">
            <w:pPr>
              <w:jc w:val="center"/>
              <w:rPr>
                <w:ins w:id="40957" w:author="phuong vu" w:date="2018-11-30T14:07:00Z"/>
                <w:rPrChange w:id="40958" w:author="phuong vu" w:date="2018-11-30T22:36:00Z">
                  <w:rPr>
                    <w:ins w:id="40959" w:author="phuong vu" w:date="2018-11-30T14:07:00Z"/>
                  </w:rPr>
                </w:rPrChange>
              </w:rPr>
              <w:pPrChange w:id="40960" w:author="phuong vu" w:date="2018-11-30T21:48:00Z">
                <w:pPr>
                  <w:spacing w:line="276" w:lineRule="auto"/>
                  <w:jc w:val="center"/>
                </w:pPr>
              </w:pPrChange>
            </w:pPr>
          </w:p>
        </w:tc>
        <w:tc>
          <w:tcPr>
            <w:tcW w:w="838" w:type="dxa"/>
            <w:noWrap/>
            <w:vAlign w:val="center"/>
            <w:hideMark/>
          </w:tcPr>
          <w:p w14:paraId="1EAB5218" w14:textId="77777777" w:rsidR="006871B5" w:rsidRPr="00920004" w:rsidRDefault="006871B5" w:rsidP="00E452E5">
            <w:pPr>
              <w:jc w:val="center"/>
              <w:rPr>
                <w:ins w:id="40961" w:author="phuong vu" w:date="2018-11-30T14:07:00Z"/>
                <w:rPrChange w:id="40962" w:author="phuong vu" w:date="2018-11-30T22:36:00Z">
                  <w:rPr>
                    <w:ins w:id="40963" w:author="phuong vu" w:date="2018-11-30T14:07:00Z"/>
                  </w:rPr>
                </w:rPrChange>
              </w:rPr>
              <w:pPrChange w:id="40964" w:author="phuong vu" w:date="2018-11-30T21:48:00Z">
                <w:pPr>
                  <w:spacing w:line="276" w:lineRule="auto"/>
                  <w:jc w:val="center"/>
                </w:pPr>
              </w:pPrChange>
            </w:pPr>
            <w:ins w:id="40965" w:author="phuong vu" w:date="2018-11-30T14:07:00Z">
              <w:r w:rsidRPr="00920004">
                <w:rPr>
                  <w:rPrChange w:id="40966" w:author="phuong vu" w:date="2018-11-30T22:36:00Z">
                    <w:rPr/>
                  </w:rPrChange>
                </w:rPr>
                <w:t>X</w:t>
              </w:r>
            </w:ins>
          </w:p>
        </w:tc>
        <w:tc>
          <w:tcPr>
            <w:tcW w:w="823" w:type="dxa"/>
            <w:noWrap/>
            <w:vAlign w:val="center"/>
            <w:hideMark/>
          </w:tcPr>
          <w:p w14:paraId="2D791B11" w14:textId="77777777" w:rsidR="006871B5" w:rsidRPr="00920004" w:rsidRDefault="006871B5" w:rsidP="00E452E5">
            <w:pPr>
              <w:jc w:val="center"/>
              <w:rPr>
                <w:ins w:id="40967" w:author="phuong vu" w:date="2018-11-30T14:07:00Z"/>
                <w:rPrChange w:id="40968" w:author="phuong vu" w:date="2018-11-30T22:36:00Z">
                  <w:rPr>
                    <w:ins w:id="40969" w:author="phuong vu" w:date="2018-11-30T14:07:00Z"/>
                  </w:rPr>
                </w:rPrChange>
              </w:rPr>
              <w:pPrChange w:id="40970" w:author="phuong vu" w:date="2018-11-30T21:48:00Z">
                <w:pPr>
                  <w:spacing w:line="276" w:lineRule="auto"/>
                  <w:jc w:val="center"/>
                </w:pPr>
              </w:pPrChange>
            </w:pPr>
          </w:p>
        </w:tc>
        <w:tc>
          <w:tcPr>
            <w:tcW w:w="2228" w:type="dxa"/>
            <w:noWrap/>
            <w:hideMark/>
          </w:tcPr>
          <w:p w14:paraId="1A10256F" w14:textId="77777777" w:rsidR="006871B5" w:rsidRPr="00920004" w:rsidRDefault="006871B5" w:rsidP="00E452E5">
            <w:pPr>
              <w:rPr>
                <w:ins w:id="40971" w:author="phuong vu" w:date="2018-11-30T14:07:00Z"/>
                <w:lang w:val="en-US"/>
                <w:rPrChange w:id="40972" w:author="phuong vu" w:date="2018-11-30T22:36:00Z">
                  <w:rPr>
                    <w:ins w:id="40973" w:author="phuong vu" w:date="2018-11-30T14:07:00Z"/>
                    <w:lang w:val="en-US"/>
                  </w:rPr>
                </w:rPrChange>
              </w:rPr>
              <w:pPrChange w:id="40974" w:author="phuong vu" w:date="2018-11-30T21:48:00Z">
                <w:pPr>
                  <w:spacing w:line="276" w:lineRule="auto"/>
                </w:pPr>
              </w:pPrChange>
            </w:pPr>
            <w:ins w:id="40975" w:author="phuong vu" w:date="2018-11-30T14:07:00Z">
              <w:r w:rsidRPr="00920004">
                <w:rPr>
                  <w:rPrChange w:id="40976" w:author="phuong vu" w:date="2018-11-30T22:36:00Z">
                    <w:rPr/>
                  </w:rPrChange>
                </w:rPr>
                <w:t>ID</w:t>
              </w:r>
            </w:ins>
          </w:p>
        </w:tc>
      </w:tr>
      <w:tr w:rsidR="006871B5" w:rsidRPr="00920004" w14:paraId="4E2D34E6" w14:textId="77777777" w:rsidTr="006871B5">
        <w:trPr>
          <w:trHeight w:val="300"/>
          <w:ins w:id="40977" w:author="phuong vu" w:date="2018-11-30T14:07:00Z"/>
        </w:trPr>
        <w:tc>
          <w:tcPr>
            <w:tcW w:w="708" w:type="dxa"/>
            <w:noWrap/>
            <w:vAlign w:val="center"/>
            <w:hideMark/>
          </w:tcPr>
          <w:p w14:paraId="4C7817C2" w14:textId="77777777" w:rsidR="006871B5" w:rsidRPr="00920004" w:rsidRDefault="006871B5" w:rsidP="00BD0851">
            <w:pPr>
              <w:spacing w:before="240" w:line="0" w:lineRule="atLeast"/>
              <w:jc w:val="center"/>
              <w:rPr>
                <w:ins w:id="40978" w:author="phuong vu" w:date="2018-11-30T14:07:00Z"/>
                <w:rPrChange w:id="40979" w:author="phuong vu" w:date="2018-11-30T22:36:00Z">
                  <w:rPr>
                    <w:ins w:id="40980" w:author="phuong vu" w:date="2018-11-30T14:07:00Z"/>
                  </w:rPr>
                </w:rPrChange>
              </w:rPr>
              <w:pPrChange w:id="40981" w:author="phuong vu" w:date="2018-11-30T14:16:00Z">
                <w:pPr>
                  <w:spacing w:line="276" w:lineRule="auto"/>
                  <w:jc w:val="center"/>
                </w:pPr>
              </w:pPrChange>
            </w:pPr>
            <w:ins w:id="40982" w:author="phuong vu" w:date="2018-11-30T14:07:00Z">
              <w:r w:rsidRPr="00920004">
                <w:rPr>
                  <w:rPrChange w:id="40983" w:author="phuong vu" w:date="2018-11-30T22:36:00Z">
                    <w:rPr/>
                  </w:rPrChange>
                </w:rPr>
                <w:t>2</w:t>
              </w:r>
            </w:ins>
          </w:p>
        </w:tc>
        <w:tc>
          <w:tcPr>
            <w:tcW w:w="1820" w:type="dxa"/>
            <w:noWrap/>
            <w:hideMark/>
          </w:tcPr>
          <w:p w14:paraId="36343A94" w14:textId="77777777" w:rsidR="006871B5" w:rsidRPr="00920004" w:rsidRDefault="006871B5" w:rsidP="00E452E5">
            <w:pPr>
              <w:rPr>
                <w:ins w:id="40984" w:author="phuong vu" w:date="2018-11-30T14:07:00Z"/>
                <w:lang w:val="en-US"/>
                <w:rPrChange w:id="40985" w:author="phuong vu" w:date="2018-11-30T22:36:00Z">
                  <w:rPr>
                    <w:ins w:id="40986" w:author="phuong vu" w:date="2018-11-30T14:07:00Z"/>
                    <w:lang w:val="en-US"/>
                  </w:rPr>
                </w:rPrChange>
              </w:rPr>
              <w:pPrChange w:id="40987" w:author="phuong vu" w:date="2018-11-30T21:48:00Z">
                <w:pPr>
                  <w:spacing w:line="276" w:lineRule="auto"/>
                </w:pPr>
              </w:pPrChange>
            </w:pPr>
            <w:ins w:id="40988" w:author="phuong vu" w:date="2018-11-30T14:07:00Z">
              <w:r w:rsidRPr="00920004">
                <w:rPr>
                  <w:lang w:val="en-US"/>
                  <w:rPrChange w:id="40989" w:author="phuong vu" w:date="2018-11-30T22:36:00Z">
                    <w:rPr>
                      <w:lang w:val="en-US"/>
                    </w:rPr>
                  </w:rPrChange>
                </w:rPr>
                <w:t>service</w:t>
              </w:r>
              <w:r w:rsidRPr="00920004">
                <w:rPr>
                  <w:rPrChange w:id="40990" w:author="phuong vu" w:date="2018-11-30T22:36:00Z">
                    <w:rPr/>
                  </w:rPrChange>
                </w:rPr>
                <w:t>_</w:t>
              </w:r>
              <w:r w:rsidRPr="00920004">
                <w:rPr>
                  <w:lang w:val="en-US"/>
                  <w:rPrChange w:id="40991" w:author="phuong vu" w:date="2018-11-30T22:36:00Z">
                    <w:rPr>
                      <w:lang w:val="en-US"/>
                    </w:rPr>
                  </w:rPrChange>
                </w:rPr>
                <w:t>type_name</w:t>
              </w:r>
            </w:ins>
          </w:p>
        </w:tc>
        <w:tc>
          <w:tcPr>
            <w:tcW w:w="1300" w:type="dxa"/>
            <w:noWrap/>
            <w:hideMark/>
          </w:tcPr>
          <w:p w14:paraId="0CB81616" w14:textId="35364826" w:rsidR="006871B5" w:rsidRPr="00920004" w:rsidRDefault="00E452E5" w:rsidP="00E452E5">
            <w:pPr>
              <w:rPr>
                <w:ins w:id="40992" w:author="phuong vu" w:date="2018-11-30T14:07:00Z"/>
                <w:lang w:val="en-US"/>
                <w:rPrChange w:id="40993" w:author="phuong vu" w:date="2018-11-30T22:36:00Z">
                  <w:rPr>
                    <w:ins w:id="40994" w:author="phuong vu" w:date="2018-11-30T14:07:00Z"/>
                    <w:lang w:val="en-US"/>
                  </w:rPr>
                </w:rPrChange>
              </w:rPr>
              <w:pPrChange w:id="40995" w:author="phuong vu" w:date="2018-11-30T21:48:00Z">
                <w:pPr>
                  <w:spacing w:line="276" w:lineRule="auto"/>
                </w:pPr>
              </w:pPrChange>
            </w:pPr>
            <w:ins w:id="40996" w:author="phuong vu" w:date="2018-11-30T21:53:00Z">
              <w:r w:rsidRPr="00920004">
                <w:rPr>
                  <w:rPrChange w:id="40997" w:author="phuong vu" w:date="2018-11-30T22:36:00Z">
                    <w:rPr/>
                  </w:rPrChange>
                </w:rPr>
                <w:t>varchar</w:t>
              </w:r>
            </w:ins>
          </w:p>
        </w:tc>
        <w:tc>
          <w:tcPr>
            <w:tcW w:w="1098" w:type="dxa"/>
            <w:noWrap/>
            <w:vAlign w:val="center"/>
            <w:hideMark/>
          </w:tcPr>
          <w:p w14:paraId="0D340710" w14:textId="77777777" w:rsidR="006871B5" w:rsidRPr="00920004" w:rsidRDefault="006871B5" w:rsidP="00E452E5">
            <w:pPr>
              <w:jc w:val="center"/>
              <w:rPr>
                <w:ins w:id="40998" w:author="phuong vu" w:date="2018-11-30T14:07:00Z"/>
                <w:rPrChange w:id="40999" w:author="phuong vu" w:date="2018-11-30T22:36:00Z">
                  <w:rPr>
                    <w:ins w:id="41000" w:author="phuong vu" w:date="2018-11-30T14:07:00Z"/>
                  </w:rPr>
                </w:rPrChange>
              </w:rPr>
              <w:pPrChange w:id="41001" w:author="phuong vu" w:date="2018-11-30T21:48:00Z">
                <w:pPr>
                  <w:spacing w:line="276" w:lineRule="auto"/>
                  <w:jc w:val="center"/>
                </w:pPr>
              </w:pPrChange>
            </w:pPr>
          </w:p>
        </w:tc>
        <w:tc>
          <w:tcPr>
            <w:tcW w:w="838" w:type="dxa"/>
            <w:noWrap/>
            <w:vAlign w:val="center"/>
            <w:hideMark/>
          </w:tcPr>
          <w:p w14:paraId="1FFFA5B7" w14:textId="77777777" w:rsidR="006871B5" w:rsidRPr="00920004" w:rsidRDefault="006871B5" w:rsidP="00E452E5">
            <w:pPr>
              <w:jc w:val="center"/>
              <w:rPr>
                <w:ins w:id="41002" w:author="phuong vu" w:date="2018-11-30T14:07:00Z"/>
                <w:rPrChange w:id="41003" w:author="phuong vu" w:date="2018-11-30T22:36:00Z">
                  <w:rPr>
                    <w:ins w:id="41004" w:author="phuong vu" w:date="2018-11-30T14:07:00Z"/>
                  </w:rPr>
                </w:rPrChange>
              </w:rPr>
              <w:pPrChange w:id="41005" w:author="phuong vu" w:date="2018-11-30T21:48:00Z">
                <w:pPr>
                  <w:spacing w:line="276" w:lineRule="auto"/>
                  <w:jc w:val="center"/>
                </w:pPr>
              </w:pPrChange>
            </w:pPr>
          </w:p>
        </w:tc>
        <w:tc>
          <w:tcPr>
            <w:tcW w:w="823" w:type="dxa"/>
            <w:noWrap/>
            <w:vAlign w:val="center"/>
            <w:hideMark/>
          </w:tcPr>
          <w:p w14:paraId="2D851A19" w14:textId="77777777" w:rsidR="006871B5" w:rsidRPr="00920004" w:rsidRDefault="006871B5" w:rsidP="00E452E5">
            <w:pPr>
              <w:jc w:val="center"/>
              <w:rPr>
                <w:ins w:id="41006" w:author="phuong vu" w:date="2018-11-30T14:07:00Z"/>
                <w:lang w:val="en-US"/>
                <w:rPrChange w:id="41007" w:author="phuong vu" w:date="2018-11-30T22:36:00Z">
                  <w:rPr>
                    <w:ins w:id="41008" w:author="phuong vu" w:date="2018-11-30T14:07:00Z"/>
                    <w:lang w:val="en-US"/>
                  </w:rPr>
                </w:rPrChange>
              </w:rPr>
              <w:pPrChange w:id="41009" w:author="phuong vu" w:date="2018-11-30T21:48:00Z">
                <w:pPr>
                  <w:spacing w:line="276" w:lineRule="auto"/>
                  <w:jc w:val="center"/>
                </w:pPr>
              </w:pPrChange>
            </w:pPr>
          </w:p>
        </w:tc>
        <w:tc>
          <w:tcPr>
            <w:tcW w:w="2228" w:type="dxa"/>
            <w:noWrap/>
            <w:hideMark/>
          </w:tcPr>
          <w:p w14:paraId="664708E5" w14:textId="77777777" w:rsidR="006871B5" w:rsidRPr="00920004" w:rsidRDefault="006871B5" w:rsidP="00E452E5">
            <w:pPr>
              <w:rPr>
                <w:ins w:id="41010" w:author="phuong vu" w:date="2018-11-30T14:07:00Z"/>
                <w:lang w:val="en-US"/>
                <w:rPrChange w:id="41011" w:author="phuong vu" w:date="2018-11-30T22:36:00Z">
                  <w:rPr>
                    <w:ins w:id="41012" w:author="phuong vu" w:date="2018-11-30T14:07:00Z"/>
                    <w:lang w:val="en-US"/>
                  </w:rPr>
                </w:rPrChange>
              </w:rPr>
              <w:pPrChange w:id="41013" w:author="phuong vu" w:date="2018-11-30T21:48:00Z">
                <w:pPr>
                  <w:spacing w:line="276" w:lineRule="auto"/>
                </w:pPr>
              </w:pPrChange>
            </w:pPr>
            <w:ins w:id="41014" w:author="phuong vu" w:date="2018-11-30T14:07:00Z">
              <w:r w:rsidRPr="00920004">
                <w:rPr>
                  <w:lang w:val="en-US"/>
                  <w:rPrChange w:id="41015" w:author="phuong vu" w:date="2018-11-30T22:36:00Z">
                    <w:rPr>
                      <w:lang w:val="en-US"/>
                    </w:rPr>
                  </w:rPrChange>
                </w:rPr>
                <w:t>Tên dịch vụ</w:t>
              </w:r>
            </w:ins>
          </w:p>
        </w:tc>
      </w:tr>
      <w:tr w:rsidR="006871B5" w:rsidRPr="00920004" w14:paraId="2BD2F32C" w14:textId="77777777" w:rsidTr="006871B5">
        <w:trPr>
          <w:trHeight w:val="300"/>
          <w:ins w:id="41016" w:author="phuong vu" w:date="2018-11-30T14:07:00Z"/>
        </w:trPr>
        <w:tc>
          <w:tcPr>
            <w:tcW w:w="708" w:type="dxa"/>
            <w:noWrap/>
            <w:vAlign w:val="center"/>
          </w:tcPr>
          <w:p w14:paraId="37533120" w14:textId="77777777" w:rsidR="006871B5" w:rsidRPr="00920004" w:rsidRDefault="006871B5" w:rsidP="00BD0851">
            <w:pPr>
              <w:spacing w:before="240" w:line="0" w:lineRule="atLeast"/>
              <w:jc w:val="center"/>
              <w:rPr>
                <w:ins w:id="41017" w:author="phuong vu" w:date="2018-11-30T14:07:00Z"/>
                <w:lang w:val="en-US"/>
                <w:rPrChange w:id="41018" w:author="phuong vu" w:date="2018-11-30T22:36:00Z">
                  <w:rPr>
                    <w:ins w:id="41019" w:author="phuong vu" w:date="2018-11-30T14:07:00Z"/>
                    <w:lang w:val="en-US"/>
                  </w:rPr>
                </w:rPrChange>
              </w:rPr>
              <w:pPrChange w:id="41020" w:author="phuong vu" w:date="2018-11-30T14:16:00Z">
                <w:pPr>
                  <w:spacing w:line="276" w:lineRule="auto"/>
                  <w:jc w:val="center"/>
                </w:pPr>
              </w:pPrChange>
            </w:pPr>
            <w:ins w:id="41021" w:author="phuong vu" w:date="2018-11-30T14:07:00Z">
              <w:r w:rsidRPr="00920004">
                <w:rPr>
                  <w:lang w:val="en-US"/>
                  <w:rPrChange w:id="41022" w:author="phuong vu" w:date="2018-11-30T22:36:00Z">
                    <w:rPr>
                      <w:lang w:val="en-US"/>
                    </w:rPr>
                  </w:rPrChange>
                </w:rPr>
                <w:lastRenderedPageBreak/>
                <w:t>3</w:t>
              </w:r>
            </w:ins>
          </w:p>
        </w:tc>
        <w:tc>
          <w:tcPr>
            <w:tcW w:w="1820" w:type="dxa"/>
            <w:noWrap/>
          </w:tcPr>
          <w:p w14:paraId="0D905CBD" w14:textId="77777777" w:rsidR="006871B5" w:rsidRPr="00920004" w:rsidRDefault="006871B5" w:rsidP="00E452E5">
            <w:pPr>
              <w:rPr>
                <w:ins w:id="41023" w:author="phuong vu" w:date="2018-11-30T14:07:00Z"/>
                <w:lang w:val="en-US"/>
                <w:rPrChange w:id="41024" w:author="phuong vu" w:date="2018-11-30T22:36:00Z">
                  <w:rPr>
                    <w:ins w:id="41025" w:author="phuong vu" w:date="2018-11-30T14:07:00Z"/>
                    <w:lang w:val="en-US"/>
                  </w:rPr>
                </w:rPrChange>
              </w:rPr>
              <w:pPrChange w:id="41026" w:author="phuong vu" w:date="2018-11-30T21:48:00Z">
                <w:pPr>
                  <w:spacing w:line="276" w:lineRule="auto"/>
                </w:pPr>
              </w:pPrChange>
            </w:pPr>
            <w:ins w:id="41027" w:author="phuong vu" w:date="2018-11-30T14:07:00Z">
              <w:r w:rsidRPr="00920004">
                <w:rPr>
                  <w:lang w:val="en-US"/>
                  <w:rPrChange w:id="41028" w:author="phuong vu" w:date="2018-11-30T22:36:00Z">
                    <w:rPr>
                      <w:lang w:val="en-US"/>
                    </w:rPr>
                  </w:rPrChange>
                </w:rPr>
                <w:t>service</w:t>
              </w:r>
              <w:r w:rsidRPr="00920004">
                <w:rPr>
                  <w:rPrChange w:id="41029" w:author="phuong vu" w:date="2018-11-30T22:36:00Z">
                    <w:rPr/>
                  </w:rPrChange>
                </w:rPr>
                <w:t>_</w:t>
              </w:r>
              <w:r w:rsidRPr="00920004">
                <w:rPr>
                  <w:lang w:val="en-US"/>
                  <w:rPrChange w:id="41030" w:author="phuong vu" w:date="2018-11-30T22:36:00Z">
                    <w:rPr>
                      <w:lang w:val="en-US"/>
                    </w:rPr>
                  </w:rPrChange>
                </w:rPr>
                <w:t>type_desc</w:t>
              </w:r>
            </w:ins>
          </w:p>
        </w:tc>
        <w:tc>
          <w:tcPr>
            <w:tcW w:w="1300" w:type="dxa"/>
            <w:noWrap/>
          </w:tcPr>
          <w:p w14:paraId="76427667" w14:textId="0B7BE256" w:rsidR="006871B5" w:rsidRPr="00920004" w:rsidRDefault="00E452E5" w:rsidP="00E452E5">
            <w:pPr>
              <w:rPr>
                <w:ins w:id="41031" w:author="phuong vu" w:date="2018-11-30T14:07:00Z"/>
                <w:rPrChange w:id="41032" w:author="phuong vu" w:date="2018-11-30T22:36:00Z">
                  <w:rPr>
                    <w:ins w:id="41033" w:author="phuong vu" w:date="2018-11-30T14:07:00Z"/>
                  </w:rPr>
                </w:rPrChange>
              </w:rPr>
              <w:pPrChange w:id="41034" w:author="phuong vu" w:date="2018-11-30T21:48:00Z">
                <w:pPr>
                  <w:spacing w:line="276" w:lineRule="auto"/>
                </w:pPr>
              </w:pPrChange>
            </w:pPr>
            <w:ins w:id="41035" w:author="phuong vu" w:date="2018-11-30T21:53:00Z">
              <w:r w:rsidRPr="00920004">
                <w:rPr>
                  <w:rPrChange w:id="41036" w:author="phuong vu" w:date="2018-11-30T22:36:00Z">
                    <w:rPr/>
                  </w:rPrChange>
                </w:rPr>
                <w:t>varchar</w:t>
              </w:r>
            </w:ins>
          </w:p>
        </w:tc>
        <w:tc>
          <w:tcPr>
            <w:tcW w:w="1098" w:type="dxa"/>
            <w:noWrap/>
            <w:vAlign w:val="center"/>
          </w:tcPr>
          <w:p w14:paraId="6EC55303" w14:textId="77777777" w:rsidR="006871B5" w:rsidRPr="00920004" w:rsidRDefault="006871B5" w:rsidP="00E452E5">
            <w:pPr>
              <w:jc w:val="center"/>
              <w:rPr>
                <w:ins w:id="41037" w:author="phuong vu" w:date="2018-11-30T14:07:00Z"/>
                <w:rPrChange w:id="41038" w:author="phuong vu" w:date="2018-11-30T22:36:00Z">
                  <w:rPr>
                    <w:ins w:id="41039" w:author="phuong vu" w:date="2018-11-30T14:07:00Z"/>
                  </w:rPr>
                </w:rPrChange>
              </w:rPr>
              <w:pPrChange w:id="41040" w:author="phuong vu" w:date="2018-11-30T21:48:00Z">
                <w:pPr>
                  <w:spacing w:line="276" w:lineRule="auto"/>
                  <w:jc w:val="center"/>
                </w:pPr>
              </w:pPrChange>
            </w:pPr>
          </w:p>
        </w:tc>
        <w:tc>
          <w:tcPr>
            <w:tcW w:w="838" w:type="dxa"/>
            <w:noWrap/>
            <w:vAlign w:val="center"/>
          </w:tcPr>
          <w:p w14:paraId="230E9533" w14:textId="77777777" w:rsidR="006871B5" w:rsidRPr="00920004" w:rsidRDefault="006871B5" w:rsidP="00E452E5">
            <w:pPr>
              <w:jc w:val="center"/>
              <w:rPr>
                <w:ins w:id="41041" w:author="phuong vu" w:date="2018-11-30T14:07:00Z"/>
                <w:rPrChange w:id="41042" w:author="phuong vu" w:date="2018-11-30T22:36:00Z">
                  <w:rPr>
                    <w:ins w:id="41043" w:author="phuong vu" w:date="2018-11-30T14:07:00Z"/>
                  </w:rPr>
                </w:rPrChange>
              </w:rPr>
              <w:pPrChange w:id="41044" w:author="phuong vu" w:date="2018-11-30T21:48:00Z">
                <w:pPr>
                  <w:spacing w:line="276" w:lineRule="auto"/>
                  <w:jc w:val="center"/>
                </w:pPr>
              </w:pPrChange>
            </w:pPr>
          </w:p>
        </w:tc>
        <w:tc>
          <w:tcPr>
            <w:tcW w:w="823" w:type="dxa"/>
            <w:noWrap/>
            <w:vAlign w:val="center"/>
          </w:tcPr>
          <w:p w14:paraId="017E89CB" w14:textId="77777777" w:rsidR="006871B5" w:rsidRPr="00920004" w:rsidRDefault="006871B5" w:rsidP="00E452E5">
            <w:pPr>
              <w:jc w:val="center"/>
              <w:rPr>
                <w:ins w:id="41045" w:author="phuong vu" w:date="2018-11-30T14:07:00Z"/>
                <w:lang w:val="en-US"/>
                <w:rPrChange w:id="41046" w:author="phuong vu" w:date="2018-11-30T22:36:00Z">
                  <w:rPr>
                    <w:ins w:id="41047" w:author="phuong vu" w:date="2018-11-30T14:07:00Z"/>
                    <w:lang w:val="en-US"/>
                  </w:rPr>
                </w:rPrChange>
              </w:rPr>
              <w:pPrChange w:id="41048" w:author="phuong vu" w:date="2018-11-30T21:48:00Z">
                <w:pPr>
                  <w:spacing w:line="276" w:lineRule="auto"/>
                  <w:jc w:val="center"/>
                </w:pPr>
              </w:pPrChange>
            </w:pPr>
          </w:p>
        </w:tc>
        <w:tc>
          <w:tcPr>
            <w:tcW w:w="2228" w:type="dxa"/>
            <w:noWrap/>
          </w:tcPr>
          <w:p w14:paraId="6E78D010" w14:textId="77777777" w:rsidR="006871B5" w:rsidRPr="00920004" w:rsidRDefault="006871B5" w:rsidP="00E452E5">
            <w:pPr>
              <w:rPr>
                <w:ins w:id="41049" w:author="phuong vu" w:date="2018-11-30T14:07:00Z"/>
                <w:lang w:val="en-US"/>
                <w:rPrChange w:id="41050" w:author="phuong vu" w:date="2018-11-30T22:36:00Z">
                  <w:rPr>
                    <w:ins w:id="41051" w:author="phuong vu" w:date="2018-11-30T14:07:00Z"/>
                    <w:lang w:val="en-US"/>
                  </w:rPr>
                </w:rPrChange>
              </w:rPr>
              <w:pPrChange w:id="41052" w:author="phuong vu" w:date="2018-11-30T21:48:00Z">
                <w:pPr>
                  <w:spacing w:line="276" w:lineRule="auto"/>
                </w:pPr>
              </w:pPrChange>
            </w:pPr>
            <w:ins w:id="41053" w:author="phuong vu" w:date="2018-11-30T14:07:00Z">
              <w:r w:rsidRPr="00920004">
                <w:rPr>
                  <w:lang w:val="en-US"/>
                  <w:rPrChange w:id="41054" w:author="phuong vu" w:date="2018-11-30T22:36:00Z">
                    <w:rPr>
                      <w:lang w:val="en-US"/>
                    </w:rPr>
                  </w:rPrChange>
                </w:rPr>
                <w:t>Mô tả dịch vụ</w:t>
              </w:r>
            </w:ins>
          </w:p>
        </w:tc>
      </w:tr>
      <w:tr w:rsidR="006871B5" w:rsidRPr="00920004" w14:paraId="43A8DDBE" w14:textId="77777777" w:rsidTr="006871B5">
        <w:trPr>
          <w:trHeight w:val="300"/>
          <w:ins w:id="41055" w:author="phuong vu" w:date="2018-11-30T14:07:00Z"/>
        </w:trPr>
        <w:tc>
          <w:tcPr>
            <w:tcW w:w="708" w:type="dxa"/>
            <w:noWrap/>
            <w:vAlign w:val="center"/>
          </w:tcPr>
          <w:p w14:paraId="56C799A7" w14:textId="77777777" w:rsidR="006871B5" w:rsidRPr="00920004" w:rsidRDefault="006871B5" w:rsidP="00BD0851">
            <w:pPr>
              <w:spacing w:before="240" w:line="0" w:lineRule="atLeast"/>
              <w:jc w:val="center"/>
              <w:rPr>
                <w:ins w:id="41056" w:author="phuong vu" w:date="2018-11-30T14:07:00Z"/>
                <w:lang w:val="en-US"/>
                <w:rPrChange w:id="41057" w:author="phuong vu" w:date="2018-11-30T22:36:00Z">
                  <w:rPr>
                    <w:ins w:id="41058" w:author="phuong vu" w:date="2018-11-30T14:07:00Z"/>
                    <w:lang w:val="en-US"/>
                  </w:rPr>
                </w:rPrChange>
              </w:rPr>
              <w:pPrChange w:id="41059" w:author="phuong vu" w:date="2018-11-30T14:16:00Z">
                <w:pPr>
                  <w:spacing w:line="276" w:lineRule="auto"/>
                  <w:jc w:val="center"/>
                </w:pPr>
              </w:pPrChange>
            </w:pPr>
            <w:ins w:id="41060" w:author="phuong vu" w:date="2018-11-30T14:07:00Z">
              <w:r w:rsidRPr="00920004">
                <w:rPr>
                  <w:lang w:val="en-US"/>
                  <w:rPrChange w:id="41061" w:author="phuong vu" w:date="2018-11-30T22:36:00Z">
                    <w:rPr>
                      <w:lang w:val="en-US"/>
                    </w:rPr>
                  </w:rPrChange>
                </w:rPr>
                <w:t>4</w:t>
              </w:r>
            </w:ins>
          </w:p>
        </w:tc>
        <w:tc>
          <w:tcPr>
            <w:tcW w:w="1820" w:type="dxa"/>
            <w:noWrap/>
          </w:tcPr>
          <w:p w14:paraId="425E7E20" w14:textId="77777777" w:rsidR="006871B5" w:rsidRPr="00920004" w:rsidRDefault="006871B5" w:rsidP="00E452E5">
            <w:pPr>
              <w:rPr>
                <w:ins w:id="41062" w:author="phuong vu" w:date="2018-11-30T14:07:00Z"/>
                <w:lang w:val="en-US"/>
                <w:rPrChange w:id="41063" w:author="phuong vu" w:date="2018-11-30T22:36:00Z">
                  <w:rPr>
                    <w:ins w:id="41064" w:author="phuong vu" w:date="2018-11-30T14:07:00Z"/>
                    <w:lang w:val="en-US"/>
                  </w:rPr>
                </w:rPrChange>
              </w:rPr>
              <w:pPrChange w:id="41065" w:author="phuong vu" w:date="2018-11-30T21:48:00Z">
                <w:pPr>
                  <w:spacing w:line="276" w:lineRule="auto"/>
                </w:pPr>
              </w:pPrChange>
            </w:pPr>
            <w:ins w:id="41066" w:author="phuong vu" w:date="2018-11-30T14:07:00Z">
              <w:r w:rsidRPr="00920004">
                <w:rPr>
                  <w:lang w:val="en-US"/>
                  <w:rPrChange w:id="41067" w:author="phuong vu" w:date="2018-11-30T22:36:00Z">
                    <w:rPr>
                      <w:lang w:val="en-US"/>
                    </w:rPr>
                  </w:rPrChange>
                </w:rPr>
                <w:t>service</w:t>
              </w:r>
              <w:r w:rsidRPr="00920004">
                <w:rPr>
                  <w:rPrChange w:id="41068" w:author="phuong vu" w:date="2018-11-30T22:36:00Z">
                    <w:rPr/>
                  </w:rPrChange>
                </w:rPr>
                <w:t>_</w:t>
              </w:r>
              <w:r w:rsidRPr="00920004">
                <w:rPr>
                  <w:lang w:val="en-US"/>
                  <w:rPrChange w:id="41069" w:author="phuong vu" w:date="2018-11-30T22:36:00Z">
                    <w:rPr>
                      <w:lang w:val="en-US"/>
                    </w:rPr>
                  </w:rPrChange>
                </w:rPr>
                <w:t>type_avatar</w:t>
              </w:r>
            </w:ins>
          </w:p>
        </w:tc>
        <w:tc>
          <w:tcPr>
            <w:tcW w:w="1300" w:type="dxa"/>
            <w:noWrap/>
          </w:tcPr>
          <w:p w14:paraId="3E195F07" w14:textId="77777777" w:rsidR="006871B5" w:rsidRPr="00920004" w:rsidRDefault="006871B5" w:rsidP="00E452E5">
            <w:pPr>
              <w:rPr>
                <w:ins w:id="41070" w:author="phuong vu" w:date="2018-11-30T14:07:00Z"/>
                <w:lang w:val="en-US"/>
                <w:rPrChange w:id="41071" w:author="phuong vu" w:date="2018-11-30T22:36:00Z">
                  <w:rPr>
                    <w:ins w:id="41072" w:author="phuong vu" w:date="2018-11-30T14:07:00Z"/>
                    <w:lang w:val="en-US"/>
                  </w:rPr>
                </w:rPrChange>
              </w:rPr>
              <w:pPrChange w:id="41073" w:author="phuong vu" w:date="2018-11-30T21:48:00Z">
                <w:pPr>
                  <w:spacing w:line="276" w:lineRule="auto"/>
                </w:pPr>
              </w:pPrChange>
            </w:pPr>
            <w:ins w:id="41074" w:author="phuong vu" w:date="2018-11-30T14:07:00Z">
              <w:r w:rsidRPr="00920004">
                <w:rPr>
                  <w:rPrChange w:id="41075" w:author="phuong vu" w:date="2018-11-30T22:36:00Z">
                    <w:rPr/>
                  </w:rPrChange>
                </w:rPr>
                <w:t>numeric</w:t>
              </w:r>
            </w:ins>
          </w:p>
        </w:tc>
        <w:tc>
          <w:tcPr>
            <w:tcW w:w="1098" w:type="dxa"/>
            <w:noWrap/>
            <w:vAlign w:val="center"/>
          </w:tcPr>
          <w:p w14:paraId="6E5F5B5E" w14:textId="77777777" w:rsidR="006871B5" w:rsidRPr="00920004" w:rsidRDefault="006871B5" w:rsidP="00E452E5">
            <w:pPr>
              <w:jc w:val="center"/>
              <w:rPr>
                <w:ins w:id="41076" w:author="phuong vu" w:date="2018-11-30T14:07:00Z"/>
                <w:rPrChange w:id="41077" w:author="phuong vu" w:date="2018-11-30T22:36:00Z">
                  <w:rPr>
                    <w:ins w:id="41078" w:author="phuong vu" w:date="2018-11-30T14:07:00Z"/>
                  </w:rPr>
                </w:rPrChange>
              </w:rPr>
              <w:pPrChange w:id="41079" w:author="phuong vu" w:date="2018-11-30T21:48:00Z">
                <w:pPr>
                  <w:spacing w:line="276" w:lineRule="auto"/>
                  <w:jc w:val="center"/>
                </w:pPr>
              </w:pPrChange>
            </w:pPr>
          </w:p>
        </w:tc>
        <w:tc>
          <w:tcPr>
            <w:tcW w:w="838" w:type="dxa"/>
            <w:noWrap/>
            <w:vAlign w:val="center"/>
          </w:tcPr>
          <w:p w14:paraId="5B411E75" w14:textId="77777777" w:rsidR="006871B5" w:rsidRPr="00920004" w:rsidRDefault="006871B5" w:rsidP="00E452E5">
            <w:pPr>
              <w:jc w:val="center"/>
              <w:rPr>
                <w:ins w:id="41080" w:author="phuong vu" w:date="2018-11-30T14:07:00Z"/>
                <w:rPrChange w:id="41081" w:author="phuong vu" w:date="2018-11-30T22:36:00Z">
                  <w:rPr>
                    <w:ins w:id="41082" w:author="phuong vu" w:date="2018-11-30T14:07:00Z"/>
                  </w:rPr>
                </w:rPrChange>
              </w:rPr>
              <w:pPrChange w:id="41083" w:author="phuong vu" w:date="2018-11-30T21:48:00Z">
                <w:pPr>
                  <w:spacing w:line="276" w:lineRule="auto"/>
                  <w:jc w:val="center"/>
                </w:pPr>
              </w:pPrChange>
            </w:pPr>
          </w:p>
        </w:tc>
        <w:tc>
          <w:tcPr>
            <w:tcW w:w="823" w:type="dxa"/>
            <w:noWrap/>
            <w:vAlign w:val="center"/>
          </w:tcPr>
          <w:p w14:paraId="6C3A4B56" w14:textId="77777777" w:rsidR="006871B5" w:rsidRPr="00920004" w:rsidRDefault="006871B5" w:rsidP="00E452E5">
            <w:pPr>
              <w:jc w:val="center"/>
              <w:rPr>
                <w:ins w:id="41084" w:author="phuong vu" w:date="2018-11-30T14:07:00Z"/>
                <w:lang w:val="en-US"/>
                <w:rPrChange w:id="41085" w:author="phuong vu" w:date="2018-11-30T22:36:00Z">
                  <w:rPr>
                    <w:ins w:id="41086" w:author="phuong vu" w:date="2018-11-30T14:07:00Z"/>
                    <w:lang w:val="en-US"/>
                  </w:rPr>
                </w:rPrChange>
              </w:rPr>
              <w:pPrChange w:id="41087" w:author="phuong vu" w:date="2018-11-30T21:48:00Z">
                <w:pPr>
                  <w:spacing w:line="276" w:lineRule="auto"/>
                  <w:jc w:val="center"/>
                </w:pPr>
              </w:pPrChange>
            </w:pPr>
          </w:p>
        </w:tc>
        <w:tc>
          <w:tcPr>
            <w:tcW w:w="2228" w:type="dxa"/>
            <w:noWrap/>
          </w:tcPr>
          <w:p w14:paraId="13692478" w14:textId="77777777" w:rsidR="006871B5" w:rsidRPr="00920004" w:rsidRDefault="006871B5" w:rsidP="00E452E5">
            <w:pPr>
              <w:rPr>
                <w:ins w:id="41088" w:author="phuong vu" w:date="2018-11-30T14:07:00Z"/>
                <w:lang w:val="en-US"/>
                <w:rPrChange w:id="41089" w:author="phuong vu" w:date="2018-11-30T22:36:00Z">
                  <w:rPr>
                    <w:ins w:id="41090" w:author="phuong vu" w:date="2018-11-30T14:07:00Z"/>
                    <w:lang w:val="en-US"/>
                  </w:rPr>
                </w:rPrChange>
              </w:rPr>
              <w:pPrChange w:id="41091" w:author="phuong vu" w:date="2018-11-30T21:48:00Z">
                <w:pPr>
                  <w:spacing w:line="276" w:lineRule="auto"/>
                </w:pPr>
              </w:pPrChange>
            </w:pPr>
            <w:ins w:id="41092" w:author="phuong vu" w:date="2018-11-30T14:07:00Z">
              <w:r w:rsidRPr="00920004">
                <w:rPr>
                  <w:lang w:val="en-US"/>
                  <w:rPrChange w:id="41093" w:author="phuong vu" w:date="2018-11-30T22:36:00Z">
                    <w:rPr>
                      <w:lang w:val="en-US"/>
                    </w:rPr>
                  </w:rPrChange>
                </w:rPr>
                <w:t>ID ảnh dịch vụ</w:t>
              </w:r>
            </w:ins>
          </w:p>
        </w:tc>
      </w:tr>
      <w:tr w:rsidR="006871B5" w:rsidRPr="00920004" w14:paraId="403632C6" w14:textId="77777777" w:rsidTr="006871B5">
        <w:trPr>
          <w:trHeight w:val="300"/>
          <w:ins w:id="41094" w:author="phuong vu" w:date="2018-11-30T14:07:00Z"/>
        </w:trPr>
        <w:tc>
          <w:tcPr>
            <w:tcW w:w="708" w:type="dxa"/>
            <w:noWrap/>
            <w:vAlign w:val="center"/>
            <w:hideMark/>
          </w:tcPr>
          <w:p w14:paraId="404FAD2C" w14:textId="77777777" w:rsidR="006871B5" w:rsidRPr="00920004" w:rsidRDefault="006871B5" w:rsidP="00BD0851">
            <w:pPr>
              <w:spacing w:before="240" w:line="0" w:lineRule="atLeast"/>
              <w:jc w:val="center"/>
              <w:rPr>
                <w:ins w:id="41095" w:author="phuong vu" w:date="2018-11-30T14:07:00Z"/>
                <w:lang w:val="en-US"/>
                <w:rPrChange w:id="41096" w:author="phuong vu" w:date="2018-11-30T22:36:00Z">
                  <w:rPr>
                    <w:ins w:id="41097" w:author="phuong vu" w:date="2018-11-30T14:07:00Z"/>
                    <w:lang w:val="en-US"/>
                  </w:rPr>
                </w:rPrChange>
              </w:rPr>
              <w:pPrChange w:id="41098" w:author="phuong vu" w:date="2018-11-30T14:16:00Z">
                <w:pPr>
                  <w:spacing w:line="276" w:lineRule="auto"/>
                  <w:jc w:val="center"/>
                </w:pPr>
              </w:pPrChange>
            </w:pPr>
            <w:ins w:id="41099" w:author="phuong vu" w:date="2018-11-30T14:07:00Z">
              <w:r w:rsidRPr="00920004">
                <w:rPr>
                  <w:lang w:val="en-US"/>
                  <w:rPrChange w:id="41100" w:author="phuong vu" w:date="2018-11-30T22:36:00Z">
                    <w:rPr>
                      <w:lang w:val="en-US"/>
                    </w:rPr>
                  </w:rPrChange>
                </w:rPr>
                <w:t>5</w:t>
              </w:r>
            </w:ins>
          </w:p>
        </w:tc>
        <w:tc>
          <w:tcPr>
            <w:tcW w:w="1820" w:type="dxa"/>
            <w:noWrap/>
            <w:hideMark/>
          </w:tcPr>
          <w:p w14:paraId="4BB34115" w14:textId="77777777" w:rsidR="006871B5" w:rsidRPr="00920004" w:rsidRDefault="006871B5" w:rsidP="00E452E5">
            <w:pPr>
              <w:rPr>
                <w:ins w:id="41101" w:author="phuong vu" w:date="2018-11-30T14:07:00Z"/>
                <w:rPrChange w:id="41102" w:author="phuong vu" w:date="2018-11-30T22:36:00Z">
                  <w:rPr>
                    <w:ins w:id="41103" w:author="phuong vu" w:date="2018-11-30T14:07:00Z"/>
                  </w:rPr>
                </w:rPrChange>
              </w:rPr>
              <w:pPrChange w:id="41104" w:author="phuong vu" w:date="2018-11-30T21:48:00Z">
                <w:pPr>
                  <w:spacing w:line="276" w:lineRule="auto"/>
                </w:pPr>
              </w:pPrChange>
            </w:pPr>
            <w:ins w:id="41105" w:author="phuong vu" w:date="2018-11-30T14:07:00Z">
              <w:r w:rsidRPr="00920004">
                <w:rPr>
                  <w:rPrChange w:id="41106" w:author="phuong vu" w:date="2018-11-30T22:36:00Z">
                    <w:rPr/>
                  </w:rPrChange>
                </w:rPr>
                <w:t>status</w:t>
              </w:r>
            </w:ins>
          </w:p>
        </w:tc>
        <w:tc>
          <w:tcPr>
            <w:tcW w:w="1300" w:type="dxa"/>
            <w:noWrap/>
            <w:hideMark/>
          </w:tcPr>
          <w:p w14:paraId="36D4A323" w14:textId="607A0F42" w:rsidR="006871B5" w:rsidRPr="00920004" w:rsidRDefault="00E452E5" w:rsidP="00E452E5">
            <w:pPr>
              <w:rPr>
                <w:ins w:id="41107" w:author="phuong vu" w:date="2018-11-30T14:07:00Z"/>
                <w:rPrChange w:id="41108" w:author="phuong vu" w:date="2018-11-30T22:36:00Z">
                  <w:rPr>
                    <w:ins w:id="41109" w:author="phuong vu" w:date="2018-11-30T14:07:00Z"/>
                  </w:rPr>
                </w:rPrChange>
              </w:rPr>
              <w:pPrChange w:id="41110" w:author="phuong vu" w:date="2018-11-30T21:48:00Z">
                <w:pPr>
                  <w:spacing w:line="276" w:lineRule="auto"/>
                </w:pPr>
              </w:pPrChange>
            </w:pPr>
            <w:ins w:id="41111" w:author="phuong vu" w:date="2018-11-30T21:53:00Z">
              <w:r w:rsidRPr="00920004">
                <w:rPr>
                  <w:rPrChange w:id="41112" w:author="phuong vu" w:date="2018-11-30T22:36:00Z">
                    <w:rPr/>
                  </w:rPrChange>
                </w:rPr>
                <w:t>varchar</w:t>
              </w:r>
            </w:ins>
          </w:p>
        </w:tc>
        <w:tc>
          <w:tcPr>
            <w:tcW w:w="1098" w:type="dxa"/>
            <w:noWrap/>
            <w:vAlign w:val="center"/>
            <w:hideMark/>
          </w:tcPr>
          <w:p w14:paraId="16834DC2" w14:textId="77777777" w:rsidR="006871B5" w:rsidRPr="00920004" w:rsidRDefault="006871B5" w:rsidP="00E452E5">
            <w:pPr>
              <w:jc w:val="center"/>
              <w:rPr>
                <w:ins w:id="41113" w:author="phuong vu" w:date="2018-11-30T14:07:00Z"/>
                <w:rPrChange w:id="41114" w:author="phuong vu" w:date="2018-11-30T22:36:00Z">
                  <w:rPr>
                    <w:ins w:id="41115" w:author="phuong vu" w:date="2018-11-30T14:07:00Z"/>
                  </w:rPr>
                </w:rPrChange>
              </w:rPr>
              <w:pPrChange w:id="41116" w:author="phuong vu" w:date="2018-11-30T21:48:00Z">
                <w:pPr>
                  <w:spacing w:line="276" w:lineRule="auto"/>
                  <w:jc w:val="center"/>
                </w:pPr>
              </w:pPrChange>
            </w:pPr>
            <w:ins w:id="41117" w:author="phuong vu" w:date="2018-11-30T14:07:00Z">
              <w:r w:rsidRPr="00920004">
                <w:rPr>
                  <w:rPrChange w:id="41118" w:author="phuong vu" w:date="2018-11-30T22:36:00Z">
                    <w:rPr/>
                  </w:rPrChange>
                </w:rPr>
                <w:t>X</w:t>
              </w:r>
            </w:ins>
          </w:p>
        </w:tc>
        <w:tc>
          <w:tcPr>
            <w:tcW w:w="838" w:type="dxa"/>
            <w:noWrap/>
            <w:vAlign w:val="center"/>
            <w:hideMark/>
          </w:tcPr>
          <w:p w14:paraId="464ACF5D" w14:textId="77777777" w:rsidR="006871B5" w:rsidRPr="00920004" w:rsidRDefault="006871B5" w:rsidP="00E452E5">
            <w:pPr>
              <w:jc w:val="center"/>
              <w:rPr>
                <w:ins w:id="41119" w:author="phuong vu" w:date="2018-11-30T14:07:00Z"/>
                <w:rPrChange w:id="41120" w:author="phuong vu" w:date="2018-11-30T22:36:00Z">
                  <w:rPr>
                    <w:ins w:id="41121" w:author="phuong vu" w:date="2018-11-30T14:07:00Z"/>
                  </w:rPr>
                </w:rPrChange>
              </w:rPr>
              <w:pPrChange w:id="41122" w:author="phuong vu" w:date="2018-11-30T21:48:00Z">
                <w:pPr>
                  <w:spacing w:line="276" w:lineRule="auto"/>
                  <w:jc w:val="center"/>
                </w:pPr>
              </w:pPrChange>
            </w:pPr>
          </w:p>
        </w:tc>
        <w:tc>
          <w:tcPr>
            <w:tcW w:w="823" w:type="dxa"/>
            <w:noWrap/>
            <w:vAlign w:val="center"/>
            <w:hideMark/>
          </w:tcPr>
          <w:p w14:paraId="3F01EBFE" w14:textId="77777777" w:rsidR="006871B5" w:rsidRPr="00920004" w:rsidRDefault="006871B5" w:rsidP="00E452E5">
            <w:pPr>
              <w:jc w:val="center"/>
              <w:rPr>
                <w:ins w:id="41123" w:author="phuong vu" w:date="2018-11-30T14:07:00Z"/>
                <w:rPrChange w:id="41124" w:author="phuong vu" w:date="2018-11-30T22:36:00Z">
                  <w:rPr>
                    <w:ins w:id="41125" w:author="phuong vu" w:date="2018-11-30T14:07:00Z"/>
                  </w:rPr>
                </w:rPrChange>
              </w:rPr>
              <w:pPrChange w:id="41126" w:author="phuong vu" w:date="2018-11-30T21:48:00Z">
                <w:pPr>
                  <w:spacing w:line="276" w:lineRule="auto"/>
                  <w:jc w:val="center"/>
                </w:pPr>
              </w:pPrChange>
            </w:pPr>
          </w:p>
        </w:tc>
        <w:tc>
          <w:tcPr>
            <w:tcW w:w="2228" w:type="dxa"/>
            <w:noWrap/>
            <w:hideMark/>
          </w:tcPr>
          <w:p w14:paraId="47C73482" w14:textId="77777777" w:rsidR="006871B5" w:rsidRPr="00920004" w:rsidRDefault="006871B5" w:rsidP="00E452E5">
            <w:pPr>
              <w:rPr>
                <w:ins w:id="41127" w:author="phuong vu" w:date="2018-11-30T14:07:00Z"/>
                <w:rPrChange w:id="41128" w:author="phuong vu" w:date="2018-11-30T22:36:00Z">
                  <w:rPr>
                    <w:ins w:id="41129" w:author="phuong vu" w:date="2018-11-30T14:07:00Z"/>
                  </w:rPr>
                </w:rPrChange>
              </w:rPr>
              <w:pPrChange w:id="41130" w:author="phuong vu" w:date="2018-11-30T21:48:00Z">
                <w:pPr>
                  <w:keepNext/>
                  <w:spacing w:line="276" w:lineRule="auto"/>
                </w:pPr>
              </w:pPrChange>
            </w:pPr>
            <w:ins w:id="41131" w:author="phuong vu" w:date="2018-11-30T14:07:00Z">
              <w:r w:rsidRPr="00920004">
                <w:rPr>
                  <w:rPrChange w:id="41132" w:author="phuong vu" w:date="2018-11-30T22:36:00Z">
                    <w:rPr/>
                  </w:rPrChange>
                </w:rPr>
                <w:t>Trạng thái</w:t>
              </w:r>
            </w:ins>
          </w:p>
        </w:tc>
      </w:tr>
    </w:tbl>
    <w:p w14:paraId="7A469DB5" w14:textId="176458D9" w:rsidR="006871B5" w:rsidRPr="00920004" w:rsidRDefault="006871B5" w:rsidP="00A17FA5">
      <w:pPr>
        <w:pStyle w:val="Caption"/>
        <w:rPr>
          <w:ins w:id="41133" w:author="phuong vu" w:date="2018-11-30T14:07:00Z"/>
          <w:rPrChange w:id="41134" w:author="phuong vu" w:date="2018-11-30T22:36:00Z">
            <w:rPr>
              <w:ins w:id="41135" w:author="phuong vu" w:date="2018-11-30T14:07:00Z"/>
              <w:b/>
              <w:i w:val="0"/>
              <w:iCs w:val="0"/>
            </w:rPr>
          </w:rPrChange>
        </w:rPr>
        <w:pPrChange w:id="41136" w:author="phuong vu" w:date="2018-11-30T22:42:00Z">
          <w:pPr>
            <w:pStyle w:val="Caption"/>
          </w:pPr>
        </w:pPrChange>
      </w:pPr>
      <w:bookmarkStart w:id="41137" w:name="_Toc531381670"/>
      <w:ins w:id="41138" w:author="phuong vu" w:date="2018-11-30T14:07:00Z">
        <w:r w:rsidRPr="00920004">
          <w:rPr>
            <w:rPrChange w:id="41139" w:author="phuong vu" w:date="2018-11-30T22:36:00Z">
              <w:rPr/>
            </w:rPrChange>
          </w:rPr>
          <w:t xml:space="preserve">Bảng </w:t>
        </w:r>
      </w:ins>
      <w:ins w:id="41140" w:author="phuong vu" w:date="2018-11-30T14:54:00Z">
        <w:r w:rsidR="00D632EE" w:rsidRPr="00920004">
          <w:rPr>
            <w:rPrChange w:id="41141" w:author="phuong vu" w:date="2018-11-30T22:36:00Z">
              <w:rPr/>
            </w:rPrChange>
          </w:rPr>
          <w:fldChar w:fldCharType="begin"/>
        </w:r>
        <w:r w:rsidR="00D632EE" w:rsidRPr="00920004">
          <w:rPr>
            <w:rPrChange w:id="41142" w:author="phuong vu" w:date="2018-11-30T22:36:00Z">
              <w:rPr/>
            </w:rPrChange>
          </w:rPr>
          <w:instrText xml:space="preserve"> STYLEREF 1 \s </w:instrText>
        </w:r>
      </w:ins>
      <w:r w:rsidR="00D632EE" w:rsidRPr="00920004">
        <w:rPr>
          <w:rPrChange w:id="41143" w:author="phuong vu" w:date="2018-11-30T22:36:00Z">
            <w:rPr/>
          </w:rPrChange>
        </w:rPr>
        <w:fldChar w:fldCharType="separate"/>
      </w:r>
      <w:r w:rsidR="00B5490C">
        <w:rPr>
          <w:noProof/>
        </w:rPr>
        <w:t>4</w:t>
      </w:r>
      <w:ins w:id="41144" w:author="phuong vu" w:date="2018-11-30T14:54:00Z">
        <w:r w:rsidR="00D632EE" w:rsidRPr="00920004">
          <w:rPr>
            <w:rPrChange w:id="41145" w:author="phuong vu" w:date="2018-11-30T22:36:00Z">
              <w:rPr/>
            </w:rPrChange>
          </w:rPr>
          <w:fldChar w:fldCharType="end"/>
        </w:r>
        <w:r w:rsidR="00D632EE" w:rsidRPr="00920004">
          <w:rPr>
            <w:rPrChange w:id="41146" w:author="phuong vu" w:date="2018-11-30T22:36:00Z">
              <w:rPr/>
            </w:rPrChange>
          </w:rPr>
          <w:t>.</w:t>
        </w:r>
        <w:r w:rsidR="00D632EE" w:rsidRPr="00920004">
          <w:rPr>
            <w:rPrChange w:id="41147" w:author="phuong vu" w:date="2018-11-30T22:36:00Z">
              <w:rPr/>
            </w:rPrChange>
          </w:rPr>
          <w:fldChar w:fldCharType="begin"/>
        </w:r>
        <w:r w:rsidR="00D632EE" w:rsidRPr="00920004">
          <w:rPr>
            <w:rPrChange w:id="41148" w:author="phuong vu" w:date="2018-11-30T22:36:00Z">
              <w:rPr/>
            </w:rPrChange>
          </w:rPr>
          <w:instrText xml:space="preserve"> SEQ Bảng \* ARABIC \s 1 </w:instrText>
        </w:r>
      </w:ins>
      <w:r w:rsidR="00D632EE" w:rsidRPr="00920004">
        <w:rPr>
          <w:rPrChange w:id="41149" w:author="phuong vu" w:date="2018-11-30T22:36:00Z">
            <w:rPr/>
          </w:rPrChange>
        </w:rPr>
        <w:fldChar w:fldCharType="separate"/>
      </w:r>
      <w:ins w:id="41150" w:author="phuong vu" w:date="2018-11-30T22:44:00Z">
        <w:r w:rsidR="00B5490C">
          <w:rPr>
            <w:noProof/>
          </w:rPr>
          <w:t>33</w:t>
        </w:r>
      </w:ins>
      <w:ins w:id="41151" w:author="phuong vu" w:date="2018-11-30T14:54:00Z">
        <w:r w:rsidR="00D632EE" w:rsidRPr="00920004">
          <w:rPr>
            <w:rPrChange w:id="41152" w:author="phuong vu" w:date="2018-11-30T22:36:00Z">
              <w:rPr/>
            </w:rPrChange>
          </w:rPr>
          <w:fldChar w:fldCharType="end"/>
        </w:r>
      </w:ins>
      <w:ins w:id="41153" w:author="phuong vu" w:date="2018-11-30T14:07:00Z">
        <w:r w:rsidRPr="00920004">
          <w:rPr>
            <w:rPrChange w:id="41154" w:author="phuong vu" w:date="2018-11-30T22:36:00Z">
              <w:rPr/>
            </w:rPrChange>
          </w:rPr>
          <w:t xml:space="preserve"> Bảng dữ liệu dịch vụ</w:t>
        </w:r>
        <w:bookmarkEnd w:id="41137"/>
      </w:ins>
    </w:p>
    <w:p w14:paraId="021D2969" w14:textId="77777777" w:rsidR="006871B5" w:rsidRPr="00920004" w:rsidRDefault="006871B5" w:rsidP="00BD0851">
      <w:pPr>
        <w:spacing w:before="240" w:line="0" w:lineRule="atLeast"/>
        <w:rPr>
          <w:ins w:id="41155" w:author="phuong vu" w:date="2018-11-30T14:07:00Z"/>
          <w:b/>
          <w:lang w:val="en-US"/>
          <w:rPrChange w:id="41156" w:author="phuong vu" w:date="2018-11-30T22:36:00Z">
            <w:rPr>
              <w:ins w:id="41157" w:author="phuong vu" w:date="2018-11-30T14:07:00Z"/>
              <w:b/>
              <w:lang w:val="en-US"/>
            </w:rPr>
          </w:rPrChange>
        </w:rPr>
        <w:pPrChange w:id="41158" w:author="phuong vu" w:date="2018-11-30T14:16:00Z">
          <w:pPr>
            <w:spacing w:line="276" w:lineRule="auto"/>
          </w:pPr>
        </w:pPrChange>
      </w:pPr>
      <w:ins w:id="41159" w:author="phuong vu" w:date="2018-11-30T14:07:00Z">
        <w:r w:rsidRPr="00920004">
          <w:rPr>
            <w:b/>
            <w:lang w:val="en-US"/>
            <w:rPrChange w:id="41160" w:author="phuong vu" w:date="2018-11-30T22:36:00Z">
              <w:rPr>
                <w:b/>
                <w:lang w:val="en-US"/>
              </w:rPr>
            </w:rPrChange>
          </w:rPr>
          <w:t>BẢNG SERVICE_TYPE_BRANCH</w:t>
        </w:r>
      </w:ins>
    </w:p>
    <w:tbl>
      <w:tblPr>
        <w:tblStyle w:val="TableGrid"/>
        <w:tblW w:w="8815" w:type="dxa"/>
        <w:tblLook w:val="04A0" w:firstRow="1" w:lastRow="0" w:firstColumn="1" w:lastColumn="0" w:noHBand="0" w:noVBand="1"/>
      </w:tblPr>
      <w:tblGrid>
        <w:gridCol w:w="708"/>
        <w:gridCol w:w="1863"/>
        <w:gridCol w:w="1300"/>
        <w:gridCol w:w="1098"/>
        <w:gridCol w:w="838"/>
        <w:gridCol w:w="823"/>
        <w:gridCol w:w="2228"/>
      </w:tblGrid>
      <w:tr w:rsidR="006871B5" w:rsidRPr="00920004" w14:paraId="023E393C" w14:textId="77777777" w:rsidTr="006871B5">
        <w:trPr>
          <w:trHeight w:val="300"/>
          <w:ins w:id="41161" w:author="phuong vu" w:date="2018-11-30T14:07:00Z"/>
        </w:trPr>
        <w:tc>
          <w:tcPr>
            <w:tcW w:w="708" w:type="dxa"/>
            <w:noWrap/>
            <w:vAlign w:val="center"/>
            <w:hideMark/>
          </w:tcPr>
          <w:p w14:paraId="33CA4FFA" w14:textId="77777777" w:rsidR="006871B5" w:rsidRPr="00920004" w:rsidRDefault="006871B5" w:rsidP="00BD0851">
            <w:pPr>
              <w:spacing w:before="240" w:line="0" w:lineRule="atLeast"/>
              <w:jc w:val="center"/>
              <w:rPr>
                <w:ins w:id="41162" w:author="phuong vu" w:date="2018-11-30T14:07:00Z"/>
                <w:b/>
                <w:bCs/>
                <w:rPrChange w:id="41163" w:author="phuong vu" w:date="2018-11-30T22:36:00Z">
                  <w:rPr>
                    <w:ins w:id="41164" w:author="phuong vu" w:date="2018-11-30T14:07:00Z"/>
                    <w:b/>
                    <w:bCs/>
                  </w:rPr>
                </w:rPrChange>
              </w:rPr>
              <w:pPrChange w:id="41165" w:author="phuong vu" w:date="2018-11-30T14:16:00Z">
                <w:pPr>
                  <w:spacing w:line="276" w:lineRule="auto"/>
                  <w:jc w:val="center"/>
                </w:pPr>
              </w:pPrChange>
            </w:pPr>
            <w:ins w:id="41166" w:author="phuong vu" w:date="2018-11-30T14:07:00Z">
              <w:r w:rsidRPr="00920004">
                <w:rPr>
                  <w:b/>
                  <w:bCs/>
                  <w:lang w:val="da-DK"/>
                  <w:rPrChange w:id="41167" w:author="phuong vu" w:date="2018-11-30T22:36:00Z">
                    <w:rPr>
                      <w:b/>
                      <w:bCs/>
                      <w:lang w:val="da-DK"/>
                    </w:rPr>
                  </w:rPrChange>
                </w:rPr>
                <w:t>STT</w:t>
              </w:r>
            </w:ins>
          </w:p>
        </w:tc>
        <w:tc>
          <w:tcPr>
            <w:tcW w:w="1820" w:type="dxa"/>
            <w:noWrap/>
            <w:vAlign w:val="center"/>
            <w:hideMark/>
          </w:tcPr>
          <w:p w14:paraId="736AF174" w14:textId="77777777" w:rsidR="006871B5" w:rsidRPr="00920004" w:rsidRDefault="006871B5" w:rsidP="00BD0851">
            <w:pPr>
              <w:spacing w:before="240" w:line="0" w:lineRule="atLeast"/>
              <w:jc w:val="center"/>
              <w:rPr>
                <w:ins w:id="41168" w:author="phuong vu" w:date="2018-11-30T14:07:00Z"/>
                <w:b/>
                <w:bCs/>
                <w:rPrChange w:id="41169" w:author="phuong vu" w:date="2018-11-30T22:36:00Z">
                  <w:rPr>
                    <w:ins w:id="41170" w:author="phuong vu" w:date="2018-11-30T14:07:00Z"/>
                    <w:b/>
                    <w:bCs/>
                  </w:rPr>
                </w:rPrChange>
              </w:rPr>
              <w:pPrChange w:id="41171" w:author="phuong vu" w:date="2018-11-30T14:16:00Z">
                <w:pPr>
                  <w:spacing w:line="276" w:lineRule="auto"/>
                  <w:jc w:val="center"/>
                </w:pPr>
              </w:pPrChange>
            </w:pPr>
            <w:ins w:id="41172" w:author="phuong vu" w:date="2018-11-30T14:07:00Z">
              <w:r w:rsidRPr="00920004">
                <w:rPr>
                  <w:b/>
                  <w:bCs/>
                  <w:lang w:val="da-DK"/>
                  <w:rPrChange w:id="41173" w:author="phuong vu" w:date="2018-11-30T22:36:00Z">
                    <w:rPr>
                      <w:b/>
                      <w:bCs/>
                      <w:lang w:val="da-DK"/>
                    </w:rPr>
                  </w:rPrChange>
                </w:rPr>
                <w:t>Tên trường</w:t>
              </w:r>
            </w:ins>
          </w:p>
        </w:tc>
        <w:tc>
          <w:tcPr>
            <w:tcW w:w="1300" w:type="dxa"/>
            <w:noWrap/>
            <w:vAlign w:val="center"/>
            <w:hideMark/>
          </w:tcPr>
          <w:p w14:paraId="68BDD27E" w14:textId="77777777" w:rsidR="006871B5" w:rsidRPr="00920004" w:rsidRDefault="006871B5" w:rsidP="00BD0851">
            <w:pPr>
              <w:spacing w:before="240" w:line="0" w:lineRule="atLeast"/>
              <w:jc w:val="center"/>
              <w:rPr>
                <w:ins w:id="41174" w:author="phuong vu" w:date="2018-11-30T14:07:00Z"/>
                <w:b/>
                <w:bCs/>
                <w:rPrChange w:id="41175" w:author="phuong vu" w:date="2018-11-30T22:36:00Z">
                  <w:rPr>
                    <w:ins w:id="41176" w:author="phuong vu" w:date="2018-11-30T14:07:00Z"/>
                    <w:b/>
                    <w:bCs/>
                  </w:rPr>
                </w:rPrChange>
              </w:rPr>
              <w:pPrChange w:id="41177" w:author="phuong vu" w:date="2018-11-30T14:16:00Z">
                <w:pPr>
                  <w:spacing w:line="276" w:lineRule="auto"/>
                  <w:jc w:val="center"/>
                </w:pPr>
              </w:pPrChange>
            </w:pPr>
            <w:ins w:id="41178" w:author="phuong vu" w:date="2018-11-30T14:07:00Z">
              <w:r w:rsidRPr="00920004">
                <w:rPr>
                  <w:b/>
                  <w:bCs/>
                  <w:lang w:val="da-DK"/>
                  <w:rPrChange w:id="41179" w:author="phuong vu" w:date="2018-11-30T22:36:00Z">
                    <w:rPr>
                      <w:b/>
                      <w:bCs/>
                      <w:lang w:val="da-DK"/>
                    </w:rPr>
                  </w:rPrChange>
                </w:rPr>
                <w:t>Kiểu</w:t>
              </w:r>
            </w:ins>
          </w:p>
        </w:tc>
        <w:tc>
          <w:tcPr>
            <w:tcW w:w="1098" w:type="dxa"/>
            <w:noWrap/>
            <w:vAlign w:val="center"/>
            <w:hideMark/>
          </w:tcPr>
          <w:p w14:paraId="55412694" w14:textId="77777777" w:rsidR="006871B5" w:rsidRPr="00920004" w:rsidRDefault="006871B5" w:rsidP="00BD0851">
            <w:pPr>
              <w:spacing w:before="240" w:line="0" w:lineRule="atLeast"/>
              <w:jc w:val="center"/>
              <w:rPr>
                <w:ins w:id="41180" w:author="phuong vu" w:date="2018-11-30T14:07:00Z"/>
                <w:b/>
                <w:bCs/>
                <w:rPrChange w:id="41181" w:author="phuong vu" w:date="2018-11-30T22:36:00Z">
                  <w:rPr>
                    <w:ins w:id="41182" w:author="phuong vu" w:date="2018-11-30T14:07:00Z"/>
                    <w:b/>
                    <w:bCs/>
                  </w:rPr>
                </w:rPrChange>
              </w:rPr>
              <w:pPrChange w:id="41183" w:author="phuong vu" w:date="2018-11-30T14:16:00Z">
                <w:pPr>
                  <w:spacing w:line="276" w:lineRule="auto"/>
                  <w:jc w:val="center"/>
                </w:pPr>
              </w:pPrChange>
            </w:pPr>
            <w:ins w:id="41184" w:author="phuong vu" w:date="2018-11-30T14:07:00Z">
              <w:r w:rsidRPr="00920004">
                <w:rPr>
                  <w:b/>
                  <w:bCs/>
                  <w:lang w:val="da-DK"/>
                  <w:rPrChange w:id="41185" w:author="phuong vu" w:date="2018-11-30T22:36:00Z">
                    <w:rPr>
                      <w:b/>
                      <w:bCs/>
                      <w:lang w:val="da-DK"/>
                    </w:rPr>
                  </w:rPrChange>
                </w:rPr>
                <w:t>Chấp nhận Null</w:t>
              </w:r>
            </w:ins>
          </w:p>
        </w:tc>
        <w:tc>
          <w:tcPr>
            <w:tcW w:w="838" w:type="dxa"/>
            <w:noWrap/>
            <w:vAlign w:val="center"/>
            <w:hideMark/>
          </w:tcPr>
          <w:p w14:paraId="3F71F0CE" w14:textId="77777777" w:rsidR="006871B5" w:rsidRPr="00920004" w:rsidRDefault="006871B5" w:rsidP="00BD0851">
            <w:pPr>
              <w:spacing w:before="240" w:line="0" w:lineRule="atLeast"/>
              <w:jc w:val="center"/>
              <w:rPr>
                <w:ins w:id="41186" w:author="phuong vu" w:date="2018-11-30T14:07:00Z"/>
                <w:b/>
                <w:bCs/>
                <w:rPrChange w:id="41187" w:author="phuong vu" w:date="2018-11-30T22:36:00Z">
                  <w:rPr>
                    <w:ins w:id="41188" w:author="phuong vu" w:date="2018-11-30T14:07:00Z"/>
                    <w:b/>
                    <w:bCs/>
                  </w:rPr>
                </w:rPrChange>
              </w:rPr>
              <w:pPrChange w:id="41189" w:author="phuong vu" w:date="2018-11-30T14:16:00Z">
                <w:pPr>
                  <w:spacing w:line="276" w:lineRule="auto"/>
                  <w:jc w:val="center"/>
                </w:pPr>
              </w:pPrChange>
            </w:pPr>
            <w:ins w:id="41190" w:author="phuong vu" w:date="2018-11-30T14:07:00Z">
              <w:r w:rsidRPr="00920004">
                <w:rPr>
                  <w:b/>
                  <w:bCs/>
                  <w:lang w:val="da-DK"/>
                  <w:rPrChange w:id="41191" w:author="phuong vu" w:date="2018-11-30T22:36:00Z">
                    <w:rPr>
                      <w:b/>
                      <w:bCs/>
                      <w:lang w:val="da-DK"/>
                    </w:rPr>
                  </w:rPrChange>
                </w:rPr>
                <w:t>Khóa chính</w:t>
              </w:r>
            </w:ins>
          </w:p>
        </w:tc>
        <w:tc>
          <w:tcPr>
            <w:tcW w:w="823" w:type="dxa"/>
            <w:noWrap/>
            <w:vAlign w:val="center"/>
            <w:hideMark/>
          </w:tcPr>
          <w:p w14:paraId="112FDE0A" w14:textId="77777777" w:rsidR="006871B5" w:rsidRPr="00920004" w:rsidRDefault="006871B5" w:rsidP="00BD0851">
            <w:pPr>
              <w:spacing w:before="240" w:line="0" w:lineRule="atLeast"/>
              <w:jc w:val="center"/>
              <w:rPr>
                <w:ins w:id="41192" w:author="phuong vu" w:date="2018-11-30T14:07:00Z"/>
                <w:b/>
                <w:bCs/>
                <w:rPrChange w:id="41193" w:author="phuong vu" w:date="2018-11-30T22:36:00Z">
                  <w:rPr>
                    <w:ins w:id="41194" w:author="phuong vu" w:date="2018-11-30T14:07:00Z"/>
                    <w:b/>
                    <w:bCs/>
                  </w:rPr>
                </w:rPrChange>
              </w:rPr>
              <w:pPrChange w:id="41195" w:author="phuong vu" w:date="2018-11-30T14:16:00Z">
                <w:pPr>
                  <w:spacing w:line="276" w:lineRule="auto"/>
                  <w:jc w:val="center"/>
                </w:pPr>
              </w:pPrChange>
            </w:pPr>
            <w:ins w:id="41196" w:author="phuong vu" w:date="2018-11-30T14:07:00Z">
              <w:r w:rsidRPr="00920004">
                <w:rPr>
                  <w:b/>
                  <w:bCs/>
                  <w:lang w:val="da-DK"/>
                  <w:rPrChange w:id="41197" w:author="phuong vu" w:date="2018-11-30T22:36:00Z">
                    <w:rPr>
                      <w:b/>
                      <w:bCs/>
                      <w:lang w:val="da-DK"/>
                    </w:rPr>
                  </w:rPrChange>
                </w:rPr>
                <w:t>Khóa ngoại</w:t>
              </w:r>
            </w:ins>
          </w:p>
        </w:tc>
        <w:tc>
          <w:tcPr>
            <w:tcW w:w="2228" w:type="dxa"/>
            <w:noWrap/>
            <w:vAlign w:val="center"/>
            <w:hideMark/>
          </w:tcPr>
          <w:p w14:paraId="7465D8E2" w14:textId="77777777" w:rsidR="006871B5" w:rsidRPr="00920004" w:rsidRDefault="006871B5" w:rsidP="00BD0851">
            <w:pPr>
              <w:spacing w:before="240" w:line="0" w:lineRule="atLeast"/>
              <w:ind w:right="226"/>
              <w:jc w:val="center"/>
              <w:rPr>
                <w:ins w:id="41198" w:author="phuong vu" w:date="2018-11-30T14:07:00Z"/>
                <w:b/>
                <w:bCs/>
                <w:rPrChange w:id="41199" w:author="phuong vu" w:date="2018-11-30T22:36:00Z">
                  <w:rPr>
                    <w:ins w:id="41200" w:author="phuong vu" w:date="2018-11-30T14:07:00Z"/>
                    <w:b/>
                    <w:bCs/>
                  </w:rPr>
                </w:rPrChange>
              </w:rPr>
              <w:pPrChange w:id="41201" w:author="phuong vu" w:date="2018-11-30T14:16:00Z">
                <w:pPr>
                  <w:spacing w:line="276" w:lineRule="auto"/>
                  <w:ind w:right="226"/>
                  <w:jc w:val="center"/>
                </w:pPr>
              </w:pPrChange>
            </w:pPr>
            <w:ins w:id="41202" w:author="phuong vu" w:date="2018-11-30T14:07:00Z">
              <w:r w:rsidRPr="00920004">
                <w:rPr>
                  <w:b/>
                  <w:bCs/>
                  <w:lang w:val="da-DK"/>
                  <w:rPrChange w:id="41203" w:author="phuong vu" w:date="2018-11-30T22:36:00Z">
                    <w:rPr>
                      <w:b/>
                      <w:bCs/>
                      <w:lang w:val="da-DK"/>
                    </w:rPr>
                  </w:rPrChange>
                </w:rPr>
                <w:t>Mô tả</w:t>
              </w:r>
            </w:ins>
          </w:p>
        </w:tc>
      </w:tr>
      <w:tr w:rsidR="006871B5" w:rsidRPr="00920004" w14:paraId="14147B20" w14:textId="77777777" w:rsidTr="006871B5">
        <w:trPr>
          <w:trHeight w:val="300"/>
          <w:ins w:id="41204" w:author="phuong vu" w:date="2018-11-30T14:07:00Z"/>
        </w:trPr>
        <w:tc>
          <w:tcPr>
            <w:tcW w:w="708" w:type="dxa"/>
            <w:noWrap/>
            <w:vAlign w:val="center"/>
            <w:hideMark/>
          </w:tcPr>
          <w:p w14:paraId="28267243" w14:textId="77777777" w:rsidR="006871B5" w:rsidRPr="00920004" w:rsidRDefault="006871B5" w:rsidP="00BD0851">
            <w:pPr>
              <w:spacing w:before="240" w:line="0" w:lineRule="atLeast"/>
              <w:jc w:val="center"/>
              <w:rPr>
                <w:ins w:id="41205" w:author="phuong vu" w:date="2018-11-30T14:07:00Z"/>
                <w:rPrChange w:id="41206" w:author="phuong vu" w:date="2018-11-30T22:36:00Z">
                  <w:rPr>
                    <w:ins w:id="41207" w:author="phuong vu" w:date="2018-11-30T14:07:00Z"/>
                  </w:rPr>
                </w:rPrChange>
              </w:rPr>
              <w:pPrChange w:id="41208" w:author="phuong vu" w:date="2018-11-30T14:16:00Z">
                <w:pPr>
                  <w:spacing w:line="276" w:lineRule="auto"/>
                  <w:jc w:val="center"/>
                </w:pPr>
              </w:pPrChange>
            </w:pPr>
            <w:ins w:id="41209" w:author="phuong vu" w:date="2018-11-30T14:07:00Z">
              <w:r w:rsidRPr="00920004">
                <w:rPr>
                  <w:rPrChange w:id="41210" w:author="phuong vu" w:date="2018-11-30T22:36:00Z">
                    <w:rPr/>
                  </w:rPrChange>
                </w:rPr>
                <w:t>1</w:t>
              </w:r>
            </w:ins>
          </w:p>
        </w:tc>
        <w:tc>
          <w:tcPr>
            <w:tcW w:w="1820" w:type="dxa"/>
            <w:noWrap/>
            <w:hideMark/>
          </w:tcPr>
          <w:p w14:paraId="65FA4869" w14:textId="77777777" w:rsidR="006871B5" w:rsidRPr="00920004" w:rsidRDefault="006871B5" w:rsidP="00727C9A">
            <w:pPr>
              <w:rPr>
                <w:ins w:id="41211" w:author="phuong vu" w:date="2018-11-30T14:07:00Z"/>
                <w:rPrChange w:id="41212" w:author="phuong vu" w:date="2018-11-30T22:36:00Z">
                  <w:rPr>
                    <w:ins w:id="41213" w:author="phuong vu" w:date="2018-11-30T14:07:00Z"/>
                  </w:rPr>
                </w:rPrChange>
              </w:rPr>
              <w:pPrChange w:id="41214" w:author="phuong vu" w:date="2018-11-30T21:55:00Z">
                <w:pPr>
                  <w:spacing w:line="276" w:lineRule="auto"/>
                </w:pPr>
              </w:pPrChange>
            </w:pPr>
            <w:ins w:id="41215" w:author="phuong vu" w:date="2018-11-30T14:07:00Z">
              <w:r w:rsidRPr="00920004">
                <w:rPr>
                  <w:rPrChange w:id="41216" w:author="phuong vu" w:date="2018-11-30T22:36:00Z">
                    <w:rPr/>
                  </w:rPrChange>
                </w:rPr>
                <w:t>id</w:t>
              </w:r>
            </w:ins>
          </w:p>
        </w:tc>
        <w:tc>
          <w:tcPr>
            <w:tcW w:w="1300" w:type="dxa"/>
            <w:noWrap/>
            <w:hideMark/>
          </w:tcPr>
          <w:p w14:paraId="4DB8CD58" w14:textId="77777777" w:rsidR="006871B5" w:rsidRPr="00920004" w:rsidRDefault="006871B5" w:rsidP="00727C9A">
            <w:pPr>
              <w:rPr>
                <w:ins w:id="41217" w:author="phuong vu" w:date="2018-11-30T14:07:00Z"/>
                <w:rPrChange w:id="41218" w:author="phuong vu" w:date="2018-11-30T22:36:00Z">
                  <w:rPr>
                    <w:ins w:id="41219" w:author="phuong vu" w:date="2018-11-30T14:07:00Z"/>
                  </w:rPr>
                </w:rPrChange>
              </w:rPr>
              <w:pPrChange w:id="41220" w:author="phuong vu" w:date="2018-11-30T21:55:00Z">
                <w:pPr>
                  <w:spacing w:line="276" w:lineRule="auto"/>
                </w:pPr>
              </w:pPrChange>
            </w:pPr>
            <w:ins w:id="41221" w:author="phuong vu" w:date="2018-11-30T14:07:00Z">
              <w:r w:rsidRPr="00920004">
                <w:rPr>
                  <w:rPrChange w:id="41222" w:author="phuong vu" w:date="2018-11-30T22:36:00Z">
                    <w:rPr/>
                  </w:rPrChange>
                </w:rPr>
                <w:t>numeric</w:t>
              </w:r>
            </w:ins>
          </w:p>
        </w:tc>
        <w:tc>
          <w:tcPr>
            <w:tcW w:w="1098" w:type="dxa"/>
            <w:noWrap/>
            <w:vAlign w:val="center"/>
            <w:hideMark/>
          </w:tcPr>
          <w:p w14:paraId="45AA83B5" w14:textId="77777777" w:rsidR="006871B5" w:rsidRPr="00920004" w:rsidRDefault="006871B5" w:rsidP="00727C9A">
            <w:pPr>
              <w:jc w:val="center"/>
              <w:rPr>
                <w:ins w:id="41223" w:author="phuong vu" w:date="2018-11-30T14:07:00Z"/>
                <w:rPrChange w:id="41224" w:author="phuong vu" w:date="2018-11-30T22:36:00Z">
                  <w:rPr>
                    <w:ins w:id="41225" w:author="phuong vu" w:date="2018-11-30T14:07:00Z"/>
                  </w:rPr>
                </w:rPrChange>
              </w:rPr>
              <w:pPrChange w:id="41226" w:author="phuong vu" w:date="2018-11-30T21:55:00Z">
                <w:pPr>
                  <w:spacing w:line="276" w:lineRule="auto"/>
                  <w:jc w:val="center"/>
                </w:pPr>
              </w:pPrChange>
            </w:pPr>
          </w:p>
        </w:tc>
        <w:tc>
          <w:tcPr>
            <w:tcW w:w="838" w:type="dxa"/>
            <w:noWrap/>
            <w:vAlign w:val="center"/>
            <w:hideMark/>
          </w:tcPr>
          <w:p w14:paraId="398B8F52" w14:textId="77777777" w:rsidR="006871B5" w:rsidRPr="00920004" w:rsidRDefault="006871B5" w:rsidP="00727C9A">
            <w:pPr>
              <w:jc w:val="center"/>
              <w:rPr>
                <w:ins w:id="41227" w:author="phuong vu" w:date="2018-11-30T14:07:00Z"/>
                <w:rPrChange w:id="41228" w:author="phuong vu" w:date="2018-11-30T22:36:00Z">
                  <w:rPr>
                    <w:ins w:id="41229" w:author="phuong vu" w:date="2018-11-30T14:07:00Z"/>
                  </w:rPr>
                </w:rPrChange>
              </w:rPr>
              <w:pPrChange w:id="41230" w:author="phuong vu" w:date="2018-11-30T21:55:00Z">
                <w:pPr>
                  <w:spacing w:line="276" w:lineRule="auto"/>
                  <w:jc w:val="center"/>
                </w:pPr>
              </w:pPrChange>
            </w:pPr>
            <w:ins w:id="41231" w:author="phuong vu" w:date="2018-11-30T14:07:00Z">
              <w:r w:rsidRPr="00920004">
                <w:rPr>
                  <w:rPrChange w:id="41232" w:author="phuong vu" w:date="2018-11-30T22:36:00Z">
                    <w:rPr/>
                  </w:rPrChange>
                </w:rPr>
                <w:t>X</w:t>
              </w:r>
            </w:ins>
          </w:p>
        </w:tc>
        <w:tc>
          <w:tcPr>
            <w:tcW w:w="823" w:type="dxa"/>
            <w:noWrap/>
            <w:vAlign w:val="center"/>
            <w:hideMark/>
          </w:tcPr>
          <w:p w14:paraId="3A060B17" w14:textId="77777777" w:rsidR="006871B5" w:rsidRPr="00920004" w:rsidRDefault="006871B5" w:rsidP="00727C9A">
            <w:pPr>
              <w:jc w:val="center"/>
              <w:rPr>
                <w:ins w:id="41233" w:author="phuong vu" w:date="2018-11-30T14:07:00Z"/>
                <w:rPrChange w:id="41234" w:author="phuong vu" w:date="2018-11-30T22:36:00Z">
                  <w:rPr>
                    <w:ins w:id="41235" w:author="phuong vu" w:date="2018-11-30T14:07:00Z"/>
                  </w:rPr>
                </w:rPrChange>
              </w:rPr>
              <w:pPrChange w:id="41236" w:author="phuong vu" w:date="2018-11-30T21:55:00Z">
                <w:pPr>
                  <w:spacing w:line="276" w:lineRule="auto"/>
                  <w:jc w:val="center"/>
                </w:pPr>
              </w:pPrChange>
            </w:pPr>
          </w:p>
        </w:tc>
        <w:tc>
          <w:tcPr>
            <w:tcW w:w="2228" w:type="dxa"/>
            <w:noWrap/>
            <w:hideMark/>
          </w:tcPr>
          <w:p w14:paraId="14E44414" w14:textId="77777777" w:rsidR="006871B5" w:rsidRPr="00920004" w:rsidRDefault="006871B5" w:rsidP="00727C9A">
            <w:pPr>
              <w:rPr>
                <w:ins w:id="41237" w:author="phuong vu" w:date="2018-11-30T14:07:00Z"/>
                <w:lang w:val="en-US"/>
                <w:rPrChange w:id="41238" w:author="phuong vu" w:date="2018-11-30T22:36:00Z">
                  <w:rPr>
                    <w:ins w:id="41239" w:author="phuong vu" w:date="2018-11-30T14:07:00Z"/>
                    <w:lang w:val="en-US"/>
                  </w:rPr>
                </w:rPrChange>
              </w:rPr>
              <w:pPrChange w:id="41240" w:author="phuong vu" w:date="2018-11-30T21:55:00Z">
                <w:pPr>
                  <w:spacing w:line="276" w:lineRule="auto"/>
                </w:pPr>
              </w:pPrChange>
            </w:pPr>
            <w:ins w:id="41241" w:author="phuong vu" w:date="2018-11-30T14:07:00Z">
              <w:r w:rsidRPr="00920004">
                <w:rPr>
                  <w:rPrChange w:id="41242" w:author="phuong vu" w:date="2018-11-30T22:36:00Z">
                    <w:rPr/>
                  </w:rPrChange>
                </w:rPr>
                <w:t>ID</w:t>
              </w:r>
            </w:ins>
          </w:p>
        </w:tc>
      </w:tr>
      <w:tr w:rsidR="006871B5" w:rsidRPr="00920004" w14:paraId="2AB81DD5" w14:textId="77777777" w:rsidTr="006871B5">
        <w:trPr>
          <w:trHeight w:val="300"/>
          <w:ins w:id="41243" w:author="phuong vu" w:date="2018-11-30T14:07:00Z"/>
        </w:trPr>
        <w:tc>
          <w:tcPr>
            <w:tcW w:w="708" w:type="dxa"/>
            <w:noWrap/>
            <w:vAlign w:val="center"/>
            <w:hideMark/>
          </w:tcPr>
          <w:p w14:paraId="70C43584" w14:textId="77777777" w:rsidR="006871B5" w:rsidRPr="00920004" w:rsidRDefault="006871B5" w:rsidP="00BD0851">
            <w:pPr>
              <w:spacing w:before="240" w:line="0" w:lineRule="atLeast"/>
              <w:jc w:val="center"/>
              <w:rPr>
                <w:ins w:id="41244" w:author="phuong vu" w:date="2018-11-30T14:07:00Z"/>
                <w:rPrChange w:id="41245" w:author="phuong vu" w:date="2018-11-30T22:36:00Z">
                  <w:rPr>
                    <w:ins w:id="41246" w:author="phuong vu" w:date="2018-11-30T14:07:00Z"/>
                  </w:rPr>
                </w:rPrChange>
              </w:rPr>
              <w:pPrChange w:id="41247" w:author="phuong vu" w:date="2018-11-30T14:16:00Z">
                <w:pPr>
                  <w:spacing w:line="276" w:lineRule="auto"/>
                  <w:jc w:val="center"/>
                </w:pPr>
              </w:pPrChange>
            </w:pPr>
            <w:ins w:id="41248" w:author="phuong vu" w:date="2018-11-30T14:07:00Z">
              <w:r w:rsidRPr="00920004">
                <w:rPr>
                  <w:rPrChange w:id="41249" w:author="phuong vu" w:date="2018-11-30T22:36:00Z">
                    <w:rPr/>
                  </w:rPrChange>
                </w:rPr>
                <w:t>2</w:t>
              </w:r>
            </w:ins>
          </w:p>
        </w:tc>
        <w:tc>
          <w:tcPr>
            <w:tcW w:w="1820" w:type="dxa"/>
            <w:noWrap/>
            <w:hideMark/>
          </w:tcPr>
          <w:p w14:paraId="32460051" w14:textId="77777777" w:rsidR="006871B5" w:rsidRPr="00920004" w:rsidRDefault="006871B5" w:rsidP="00727C9A">
            <w:pPr>
              <w:rPr>
                <w:ins w:id="41250" w:author="phuong vu" w:date="2018-11-30T14:07:00Z"/>
                <w:lang w:val="en-US"/>
                <w:rPrChange w:id="41251" w:author="phuong vu" w:date="2018-11-30T22:36:00Z">
                  <w:rPr>
                    <w:ins w:id="41252" w:author="phuong vu" w:date="2018-11-30T14:07:00Z"/>
                    <w:lang w:val="en-US"/>
                  </w:rPr>
                </w:rPrChange>
              </w:rPr>
              <w:pPrChange w:id="41253" w:author="phuong vu" w:date="2018-11-30T21:55:00Z">
                <w:pPr>
                  <w:spacing w:line="276" w:lineRule="auto"/>
                </w:pPr>
              </w:pPrChange>
            </w:pPr>
            <w:ins w:id="41254" w:author="phuong vu" w:date="2018-11-30T14:07:00Z">
              <w:r w:rsidRPr="00920004">
                <w:rPr>
                  <w:lang w:val="en-US"/>
                  <w:rPrChange w:id="41255" w:author="phuong vu" w:date="2018-11-30T22:36:00Z">
                    <w:rPr>
                      <w:lang w:val="en-US"/>
                    </w:rPr>
                  </w:rPrChange>
                </w:rPr>
                <w:t>service</w:t>
              </w:r>
              <w:r w:rsidRPr="00920004">
                <w:rPr>
                  <w:rPrChange w:id="41256" w:author="phuong vu" w:date="2018-11-30T22:36:00Z">
                    <w:rPr/>
                  </w:rPrChange>
                </w:rPr>
                <w:t>_</w:t>
              </w:r>
              <w:r w:rsidRPr="00920004">
                <w:rPr>
                  <w:lang w:val="en-US"/>
                  <w:rPrChange w:id="41257" w:author="phuong vu" w:date="2018-11-30T22:36:00Z">
                    <w:rPr>
                      <w:lang w:val="en-US"/>
                    </w:rPr>
                  </w:rPrChange>
                </w:rPr>
                <w:t>type_id</w:t>
              </w:r>
            </w:ins>
          </w:p>
        </w:tc>
        <w:tc>
          <w:tcPr>
            <w:tcW w:w="1300" w:type="dxa"/>
            <w:noWrap/>
            <w:hideMark/>
          </w:tcPr>
          <w:p w14:paraId="4286E48A" w14:textId="77777777" w:rsidR="006871B5" w:rsidRPr="00920004" w:rsidRDefault="006871B5" w:rsidP="00727C9A">
            <w:pPr>
              <w:rPr>
                <w:ins w:id="41258" w:author="phuong vu" w:date="2018-11-30T14:07:00Z"/>
                <w:lang w:val="en-US"/>
                <w:rPrChange w:id="41259" w:author="phuong vu" w:date="2018-11-30T22:36:00Z">
                  <w:rPr>
                    <w:ins w:id="41260" w:author="phuong vu" w:date="2018-11-30T14:07:00Z"/>
                    <w:lang w:val="en-US"/>
                  </w:rPr>
                </w:rPrChange>
              </w:rPr>
              <w:pPrChange w:id="41261" w:author="phuong vu" w:date="2018-11-30T21:55:00Z">
                <w:pPr>
                  <w:spacing w:line="276" w:lineRule="auto"/>
                </w:pPr>
              </w:pPrChange>
            </w:pPr>
            <w:ins w:id="41262" w:author="phuong vu" w:date="2018-11-30T14:07:00Z">
              <w:r w:rsidRPr="00920004">
                <w:rPr>
                  <w:lang w:val="en-US"/>
                  <w:rPrChange w:id="41263" w:author="phuong vu" w:date="2018-11-30T22:36:00Z">
                    <w:rPr>
                      <w:lang w:val="en-US"/>
                    </w:rPr>
                  </w:rPrChange>
                </w:rPr>
                <w:t>numeric</w:t>
              </w:r>
            </w:ins>
          </w:p>
        </w:tc>
        <w:tc>
          <w:tcPr>
            <w:tcW w:w="1098" w:type="dxa"/>
            <w:noWrap/>
            <w:vAlign w:val="center"/>
            <w:hideMark/>
          </w:tcPr>
          <w:p w14:paraId="4BFA560D" w14:textId="77777777" w:rsidR="006871B5" w:rsidRPr="00920004" w:rsidRDefault="006871B5" w:rsidP="00727C9A">
            <w:pPr>
              <w:jc w:val="center"/>
              <w:rPr>
                <w:ins w:id="41264" w:author="phuong vu" w:date="2018-11-30T14:07:00Z"/>
                <w:rPrChange w:id="41265" w:author="phuong vu" w:date="2018-11-30T22:36:00Z">
                  <w:rPr>
                    <w:ins w:id="41266" w:author="phuong vu" w:date="2018-11-30T14:07:00Z"/>
                  </w:rPr>
                </w:rPrChange>
              </w:rPr>
              <w:pPrChange w:id="41267" w:author="phuong vu" w:date="2018-11-30T21:55:00Z">
                <w:pPr>
                  <w:spacing w:line="276" w:lineRule="auto"/>
                  <w:jc w:val="center"/>
                </w:pPr>
              </w:pPrChange>
            </w:pPr>
          </w:p>
        </w:tc>
        <w:tc>
          <w:tcPr>
            <w:tcW w:w="838" w:type="dxa"/>
            <w:noWrap/>
            <w:vAlign w:val="center"/>
            <w:hideMark/>
          </w:tcPr>
          <w:p w14:paraId="5DC41B58" w14:textId="77777777" w:rsidR="006871B5" w:rsidRPr="00920004" w:rsidRDefault="006871B5" w:rsidP="00727C9A">
            <w:pPr>
              <w:jc w:val="center"/>
              <w:rPr>
                <w:ins w:id="41268" w:author="phuong vu" w:date="2018-11-30T14:07:00Z"/>
                <w:rPrChange w:id="41269" w:author="phuong vu" w:date="2018-11-30T22:36:00Z">
                  <w:rPr>
                    <w:ins w:id="41270" w:author="phuong vu" w:date="2018-11-30T14:07:00Z"/>
                  </w:rPr>
                </w:rPrChange>
              </w:rPr>
              <w:pPrChange w:id="41271" w:author="phuong vu" w:date="2018-11-30T21:55:00Z">
                <w:pPr>
                  <w:spacing w:line="276" w:lineRule="auto"/>
                  <w:jc w:val="center"/>
                </w:pPr>
              </w:pPrChange>
            </w:pPr>
          </w:p>
        </w:tc>
        <w:tc>
          <w:tcPr>
            <w:tcW w:w="823" w:type="dxa"/>
            <w:noWrap/>
            <w:vAlign w:val="center"/>
            <w:hideMark/>
          </w:tcPr>
          <w:p w14:paraId="4759EB04" w14:textId="77777777" w:rsidR="006871B5" w:rsidRPr="00920004" w:rsidRDefault="006871B5" w:rsidP="00727C9A">
            <w:pPr>
              <w:jc w:val="center"/>
              <w:rPr>
                <w:ins w:id="41272" w:author="phuong vu" w:date="2018-11-30T14:07:00Z"/>
                <w:lang w:val="en-US"/>
                <w:rPrChange w:id="41273" w:author="phuong vu" w:date="2018-11-30T22:36:00Z">
                  <w:rPr>
                    <w:ins w:id="41274" w:author="phuong vu" w:date="2018-11-30T14:07:00Z"/>
                    <w:lang w:val="en-US"/>
                  </w:rPr>
                </w:rPrChange>
              </w:rPr>
              <w:pPrChange w:id="41275" w:author="phuong vu" w:date="2018-11-30T21:55:00Z">
                <w:pPr>
                  <w:spacing w:line="276" w:lineRule="auto"/>
                  <w:jc w:val="center"/>
                </w:pPr>
              </w:pPrChange>
            </w:pPr>
            <w:ins w:id="41276" w:author="phuong vu" w:date="2018-11-30T14:07:00Z">
              <w:r w:rsidRPr="00920004">
                <w:rPr>
                  <w:lang w:val="en-US"/>
                  <w:rPrChange w:id="41277" w:author="phuong vu" w:date="2018-11-30T22:36:00Z">
                    <w:rPr>
                      <w:lang w:val="en-US"/>
                    </w:rPr>
                  </w:rPrChange>
                </w:rPr>
                <w:t>X</w:t>
              </w:r>
            </w:ins>
          </w:p>
        </w:tc>
        <w:tc>
          <w:tcPr>
            <w:tcW w:w="2228" w:type="dxa"/>
            <w:noWrap/>
            <w:hideMark/>
          </w:tcPr>
          <w:p w14:paraId="5F99CF71" w14:textId="77777777" w:rsidR="006871B5" w:rsidRPr="00920004" w:rsidRDefault="006871B5" w:rsidP="00727C9A">
            <w:pPr>
              <w:rPr>
                <w:ins w:id="41278" w:author="phuong vu" w:date="2018-11-30T14:07:00Z"/>
                <w:lang w:val="en-US"/>
                <w:rPrChange w:id="41279" w:author="phuong vu" w:date="2018-11-30T22:36:00Z">
                  <w:rPr>
                    <w:ins w:id="41280" w:author="phuong vu" w:date="2018-11-30T14:07:00Z"/>
                    <w:lang w:val="en-US"/>
                  </w:rPr>
                </w:rPrChange>
              </w:rPr>
              <w:pPrChange w:id="41281" w:author="phuong vu" w:date="2018-11-30T21:55:00Z">
                <w:pPr>
                  <w:spacing w:line="276" w:lineRule="auto"/>
                </w:pPr>
              </w:pPrChange>
            </w:pPr>
            <w:ins w:id="41282" w:author="phuong vu" w:date="2018-11-30T14:07:00Z">
              <w:r w:rsidRPr="00920004">
                <w:rPr>
                  <w:lang w:val="en-US"/>
                  <w:rPrChange w:id="41283" w:author="phuong vu" w:date="2018-11-30T22:36:00Z">
                    <w:rPr>
                      <w:lang w:val="en-US"/>
                    </w:rPr>
                  </w:rPrChange>
                </w:rPr>
                <w:t>ID dịch vụ.</w:t>
              </w:r>
            </w:ins>
          </w:p>
        </w:tc>
      </w:tr>
      <w:tr w:rsidR="006871B5" w:rsidRPr="00920004" w14:paraId="63BBB70B" w14:textId="77777777" w:rsidTr="006871B5">
        <w:trPr>
          <w:trHeight w:val="300"/>
          <w:ins w:id="41284" w:author="phuong vu" w:date="2018-11-30T14:07:00Z"/>
        </w:trPr>
        <w:tc>
          <w:tcPr>
            <w:tcW w:w="708" w:type="dxa"/>
            <w:noWrap/>
            <w:vAlign w:val="center"/>
          </w:tcPr>
          <w:p w14:paraId="745D50EA" w14:textId="77777777" w:rsidR="006871B5" w:rsidRPr="00920004" w:rsidRDefault="006871B5" w:rsidP="00BD0851">
            <w:pPr>
              <w:spacing w:before="240" w:line="0" w:lineRule="atLeast"/>
              <w:jc w:val="center"/>
              <w:rPr>
                <w:ins w:id="41285" w:author="phuong vu" w:date="2018-11-30T14:07:00Z"/>
                <w:lang w:val="en-US"/>
                <w:rPrChange w:id="41286" w:author="phuong vu" w:date="2018-11-30T22:36:00Z">
                  <w:rPr>
                    <w:ins w:id="41287" w:author="phuong vu" w:date="2018-11-30T14:07:00Z"/>
                    <w:lang w:val="en-US"/>
                  </w:rPr>
                </w:rPrChange>
              </w:rPr>
              <w:pPrChange w:id="41288" w:author="phuong vu" w:date="2018-11-30T14:16:00Z">
                <w:pPr>
                  <w:spacing w:line="276" w:lineRule="auto"/>
                  <w:jc w:val="center"/>
                </w:pPr>
              </w:pPrChange>
            </w:pPr>
            <w:ins w:id="41289" w:author="phuong vu" w:date="2018-11-30T14:07:00Z">
              <w:r w:rsidRPr="00920004">
                <w:rPr>
                  <w:lang w:val="en-US"/>
                  <w:rPrChange w:id="41290" w:author="phuong vu" w:date="2018-11-30T22:36:00Z">
                    <w:rPr>
                      <w:lang w:val="en-US"/>
                    </w:rPr>
                  </w:rPrChange>
                </w:rPr>
                <w:t>3</w:t>
              </w:r>
            </w:ins>
          </w:p>
        </w:tc>
        <w:tc>
          <w:tcPr>
            <w:tcW w:w="1820" w:type="dxa"/>
            <w:noWrap/>
          </w:tcPr>
          <w:p w14:paraId="3AF6075C" w14:textId="77777777" w:rsidR="006871B5" w:rsidRPr="00920004" w:rsidRDefault="006871B5" w:rsidP="00727C9A">
            <w:pPr>
              <w:rPr>
                <w:ins w:id="41291" w:author="phuong vu" w:date="2018-11-30T14:07:00Z"/>
                <w:lang w:val="en-US"/>
                <w:rPrChange w:id="41292" w:author="phuong vu" w:date="2018-11-30T22:36:00Z">
                  <w:rPr>
                    <w:ins w:id="41293" w:author="phuong vu" w:date="2018-11-30T14:07:00Z"/>
                    <w:lang w:val="en-US"/>
                  </w:rPr>
                </w:rPrChange>
              </w:rPr>
              <w:pPrChange w:id="41294" w:author="phuong vu" w:date="2018-11-30T21:55:00Z">
                <w:pPr>
                  <w:spacing w:line="276" w:lineRule="auto"/>
                </w:pPr>
              </w:pPrChange>
            </w:pPr>
            <w:ins w:id="41295" w:author="phuong vu" w:date="2018-11-30T14:07:00Z">
              <w:r w:rsidRPr="00920004">
                <w:rPr>
                  <w:lang w:val="en-US"/>
                  <w:rPrChange w:id="41296" w:author="phuong vu" w:date="2018-11-30T22:36:00Z">
                    <w:rPr>
                      <w:lang w:val="en-US"/>
                    </w:rPr>
                  </w:rPrChange>
                </w:rPr>
                <w:t>branch_id</w:t>
              </w:r>
            </w:ins>
          </w:p>
        </w:tc>
        <w:tc>
          <w:tcPr>
            <w:tcW w:w="1300" w:type="dxa"/>
            <w:noWrap/>
          </w:tcPr>
          <w:p w14:paraId="0B85330F" w14:textId="77777777" w:rsidR="006871B5" w:rsidRPr="00920004" w:rsidRDefault="006871B5" w:rsidP="00727C9A">
            <w:pPr>
              <w:rPr>
                <w:ins w:id="41297" w:author="phuong vu" w:date="2018-11-30T14:07:00Z"/>
                <w:rPrChange w:id="41298" w:author="phuong vu" w:date="2018-11-30T22:36:00Z">
                  <w:rPr>
                    <w:ins w:id="41299" w:author="phuong vu" w:date="2018-11-30T14:07:00Z"/>
                  </w:rPr>
                </w:rPrChange>
              </w:rPr>
              <w:pPrChange w:id="41300" w:author="phuong vu" w:date="2018-11-30T21:55:00Z">
                <w:pPr>
                  <w:spacing w:line="276" w:lineRule="auto"/>
                </w:pPr>
              </w:pPrChange>
            </w:pPr>
            <w:ins w:id="41301" w:author="phuong vu" w:date="2018-11-30T14:07:00Z">
              <w:r w:rsidRPr="00920004">
                <w:rPr>
                  <w:lang w:val="en-US"/>
                  <w:rPrChange w:id="41302" w:author="phuong vu" w:date="2018-11-30T22:36:00Z">
                    <w:rPr>
                      <w:lang w:val="en-US"/>
                    </w:rPr>
                  </w:rPrChange>
                </w:rPr>
                <w:t>numeric</w:t>
              </w:r>
            </w:ins>
          </w:p>
        </w:tc>
        <w:tc>
          <w:tcPr>
            <w:tcW w:w="1098" w:type="dxa"/>
            <w:noWrap/>
            <w:vAlign w:val="center"/>
          </w:tcPr>
          <w:p w14:paraId="100489BD" w14:textId="77777777" w:rsidR="006871B5" w:rsidRPr="00920004" w:rsidRDefault="006871B5" w:rsidP="00727C9A">
            <w:pPr>
              <w:jc w:val="center"/>
              <w:rPr>
                <w:ins w:id="41303" w:author="phuong vu" w:date="2018-11-30T14:07:00Z"/>
                <w:rPrChange w:id="41304" w:author="phuong vu" w:date="2018-11-30T22:36:00Z">
                  <w:rPr>
                    <w:ins w:id="41305" w:author="phuong vu" w:date="2018-11-30T14:07:00Z"/>
                  </w:rPr>
                </w:rPrChange>
              </w:rPr>
              <w:pPrChange w:id="41306" w:author="phuong vu" w:date="2018-11-30T21:55:00Z">
                <w:pPr>
                  <w:spacing w:line="276" w:lineRule="auto"/>
                  <w:jc w:val="center"/>
                </w:pPr>
              </w:pPrChange>
            </w:pPr>
          </w:p>
        </w:tc>
        <w:tc>
          <w:tcPr>
            <w:tcW w:w="838" w:type="dxa"/>
            <w:noWrap/>
            <w:vAlign w:val="center"/>
          </w:tcPr>
          <w:p w14:paraId="1924CF7C" w14:textId="77777777" w:rsidR="006871B5" w:rsidRPr="00920004" w:rsidRDefault="006871B5" w:rsidP="00727C9A">
            <w:pPr>
              <w:jc w:val="center"/>
              <w:rPr>
                <w:ins w:id="41307" w:author="phuong vu" w:date="2018-11-30T14:07:00Z"/>
                <w:rPrChange w:id="41308" w:author="phuong vu" w:date="2018-11-30T22:36:00Z">
                  <w:rPr>
                    <w:ins w:id="41309" w:author="phuong vu" w:date="2018-11-30T14:07:00Z"/>
                  </w:rPr>
                </w:rPrChange>
              </w:rPr>
              <w:pPrChange w:id="41310" w:author="phuong vu" w:date="2018-11-30T21:55:00Z">
                <w:pPr>
                  <w:spacing w:line="276" w:lineRule="auto"/>
                  <w:jc w:val="center"/>
                </w:pPr>
              </w:pPrChange>
            </w:pPr>
          </w:p>
        </w:tc>
        <w:tc>
          <w:tcPr>
            <w:tcW w:w="823" w:type="dxa"/>
            <w:noWrap/>
            <w:vAlign w:val="center"/>
          </w:tcPr>
          <w:p w14:paraId="343887E3" w14:textId="77777777" w:rsidR="006871B5" w:rsidRPr="00920004" w:rsidRDefault="006871B5" w:rsidP="00727C9A">
            <w:pPr>
              <w:jc w:val="center"/>
              <w:rPr>
                <w:ins w:id="41311" w:author="phuong vu" w:date="2018-11-30T14:07:00Z"/>
                <w:lang w:val="en-US"/>
                <w:rPrChange w:id="41312" w:author="phuong vu" w:date="2018-11-30T22:36:00Z">
                  <w:rPr>
                    <w:ins w:id="41313" w:author="phuong vu" w:date="2018-11-30T14:07:00Z"/>
                    <w:lang w:val="en-US"/>
                  </w:rPr>
                </w:rPrChange>
              </w:rPr>
              <w:pPrChange w:id="41314" w:author="phuong vu" w:date="2018-11-30T21:55:00Z">
                <w:pPr>
                  <w:spacing w:line="276" w:lineRule="auto"/>
                  <w:jc w:val="center"/>
                </w:pPr>
              </w:pPrChange>
            </w:pPr>
            <w:ins w:id="41315" w:author="phuong vu" w:date="2018-11-30T14:07:00Z">
              <w:r w:rsidRPr="00920004">
                <w:rPr>
                  <w:lang w:val="en-US"/>
                  <w:rPrChange w:id="41316" w:author="phuong vu" w:date="2018-11-30T22:36:00Z">
                    <w:rPr>
                      <w:lang w:val="en-US"/>
                    </w:rPr>
                  </w:rPrChange>
                </w:rPr>
                <w:t>X</w:t>
              </w:r>
            </w:ins>
          </w:p>
        </w:tc>
        <w:tc>
          <w:tcPr>
            <w:tcW w:w="2228" w:type="dxa"/>
            <w:noWrap/>
          </w:tcPr>
          <w:p w14:paraId="77C1E002" w14:textId="77777777" w:rsidR="006871B5" w:rsidRPr="00920004" w:rsidRDefault="006871B5" w:rsidP="00727C9A">
            <w:pPr>
              <w:rPr>
                <w:ins w:id="41317" w:author="phuong vu" w:date="2018-11-30T14:07:00Z"/>
                <w:lang w:val="en-US"/>
                <w:rPrChange w:id="41318" w:author="phuong vu" w:date="2018-11-30T22:36:00Z">
                  <w:rPr>
                    <w:ins w:id="41319" w:author="phuong vu" w:date="2018-11-30T14:07:00Z"/>
                    <w:lang w:val="en-US"/>
                  </w:rPr>
                </w:rPrChange>
              </w:rPr>
              <w:pPrChange w:id="41320" w:author="phuong vu" w:date="2018-11-30T21:55:00Z">
                <w:pPr>
                  <w:spacing w:line="276" w:lineRule="auto"/>
                </w:pPr>
              </w:pPrChange>
            </w:pPr>
            <w:ins w:id="41321" w:author="phuong vu" w:date="2018-11-30T14:07:00Z">
              <w:r w:rsidRPr="00920004">
                <w:rPr>
                  <w:lang w:val="en-US"/>
                  <w:rPrChange w:id="41322" w:author="phuong vu" w:date="2018-11-30T22:36:00Z">
                    <w:rPr>
                      <w:lang w:val="en-US"/>
                    </w:rPr>
                  </w:rPrChange>
                </w:rPr>
                <w:t xml:space="preserve">ID chi nhánh. </w:t>
              </w:r>
            </w:ins>
          </w:p>
        </w:tc>
      </w:tr>
      <w:tr w:rsidR="006871B5" w:rsidRPr="00920004" w14:paraId="4F1C488C" w14:textId="77777777" w:rsidTr="006871B5">
        <w:trPr>
          <w:trHeight w:val="300"/>
          <w:ins w:id="41323" w:author="phuong vu" w:date="2018-11-30T14:07:00Z"/>
        </w:trPr>
        <w:tc>
          <w:tcPr>
            <w:tcW w:w="708" w:type="dxa"/>
            <w:noWrap/>
            <w:vAlign w:val="center"/>
            <w:hideMark/>
          </w:tcPr>
          <w:p w14:paraId="336A06D3" w14:textId="77777777" w:rsidR="006871B5" w:rsidRPr="00920004" w:rsidRDefault="006871B5" w:rsidP="00BD0851">
            <w:pPr>
              <w:spacing w:before="240" w:line="0" w:lineRule="atLeast"/>
              <w:jc w:val="center"/>
              <w:rPr>
                <w:ins w:id="41324" w:author="phuong vu" w:date="2018-11-30T14:07:00Z"/>
                <w:lang w:val="en-US"/>
                <w:rPrChange w:id="41325" w:author="phuong vu" w:date="2018-11-30T22:36:00Z">
                  <w:rPr>
                    <w:ins w:id="41326" w:author="phuong vu" w:date="2018-11-30T14:07:00Z"/>
                    <w:lang w:val="en-US"/>
                  </w:rPr>
                </w:rPrChange>
              </w:rPr>
              <w:pPrChange w:id="41327" w:author="phuong vu" w:date="2018-11-30T14:16:00Z">
                <w:pPr>
                  <w:spacing w:line="276" w:lineRule="auto"/>
                  <w:jc w:val="center"/>
                </w:pPr>
              </w:pPrChange>
            </w:pPr>
            <w:ins w:id="41328" w:author="phuong vu" w:date="2018-11-30T14:07:00Z">
              <w:r w:rsidRPr="00920004">
                <w:rPr>
                  <w:lang w:val="en-US"/>
                  <w:rPrChange w:id="41329" w:author="phuong vu" w:date="2018-11-30T22:36:00Z">
                    <w:rPr>
                      <w:lang w:val="en-US"/>
                    </w:rPr>
                  </w:rPrChange>
                </w:rPr>
                <w:t>4</w:t>
              </w:r>
            </w:ins>
          </w:p>
        </w:tc>
        <w:tc>
          <w:tcPr>
            <w:tcW w:w="1820" w:type="dxa"/>
            <w:noWrap/>
            <w:hideMark/>
          </w:tcPr>
          <w:p w14:paraId="0594A0BA" w14:textId="77777777" w:rsidR="006871B5" w:rsidRPr="00920004" w:rsidRDefault="006871B5" w:rsidP="00727C9A">
            <w:pPr>
              <w:rPr>
                <w:ins w:id="41330" w:author="phuong vu" w:date="2018-11-30T14:07:00Z"/>
                <w:rPrChange w:id="41331" w:author="phuong vu" w:date="2018-11-30T22:36:00Z">
                  <w:rPr>
                    <w:ins w:id="41332" w:author="phuong vu" w:date="2018-11-30T14:07:00Z"/>
                  </w:rPr>
                </w:rPrChange>
              </w:rPr>
              <w:pPrChange w:id="41333" w:author="phuong vu" w:date="2018-11-30T21:55:00Z">
                <w:pPr>
                  <w:spacing w:line="276" w:lineRule="auto"/>
                </w:pPr>
              </w:pPrChange>
            </w:pPr>
            <w:ins w:id="41334" w:author="phuong vu" w:date="2018-11-30T14:07:00Z">
              <w:r w:rsidRPr="00920004">
                <w:rPr>
                  <w:rPrChange w:id="41335" w:author="phuong vu" w:date="2018-11-30T22:36:00Z">
                    <w:rPr/>
                  </w:rPrChange>
                </w:rPr>
                <w:t>status</w:t>
              </w:r>
            </w:ins>
          </w:p>
        </w:tc>
        <w:tc>
          <w:tcPr>
            <w:tcW w:w="1300" w:type="dxa"/>
            <w:noWrap/>
            <w:hideMark/>
          </w:tcPr>
          <w:p w14:paraId="31E6AB68" w14:textId="44FA328C" w:rsidR="006871B5" w:rsidRPr="00920004" w:rsidRDefault="00E452E5" w:rsidP="00727C9A">
            <w:pPr>
              <w:rPr>
                <w:ins w:id="41336" w:author="phuong vu" w:date="2018-11-30T14:07:00Z"/>
                <w:rPrChange w:id="41337" w:author="phuong vu" w:date="2018-11-30T22:36:00Z">
                  <w:rPr>
                    <w:ins w:id="41338" w:author="phuong vu" w:date="2018-11-30T14:07:00Z"/>
                  </w:rPr>
                </w:rPrChange>
              </w:rPr>
              <w:pPrChange w:id="41339" w:author="phuong vu" w:date="2018-11-30T21:55:00Z">
                <w:pPr>
                  <w:spacing w:line="276" w:lineRule="auto"/>
                </w:pPr>
              </w:pPrChange>
            </w:pPr>
            <w:ins w:id="41340" w:author="phuong vu" w:date="2018-11-30T21:53:00Z">
              <w:r w:rsidRPr="00920004">
                <w:rPr>
                  <w:rPrChange w:id="41341" w:author="phuong vu" w:date="2018-11-30T22:36:00Z">
                    <w:rPr/>
                  </w:rPrChange>
                </w:rPr>
                <w:t>varchar</w:t>
              </w:r>
            </w:ins>
          </w:p>
        </w:tc>
        <w:tc>
          <w:tcPr>
            <w:tcW w:w="1098" w:type="dxa"/>
            <w:noWrap/>
            <w:vAlign w:val="center"/>
            <w:hideMark/>
          </w:tcPr>
          <w:p w14:paraId="794A7238" w14:textId="77777777" w:rsidR="006871B5" w:rsidRPr="00920004" w:rsidRDefault="006871B5" w:rsidP="00727C9A">
            <w:pPr>
              <w:jc w:val="center"/>
              <w:rPr>
                <w:ins w:id="41342" w:author="phuong vu" w:date="2018-11-30T14:07:00Z"/>
                <w:rPrChange w:id="41343" w:author="phuong vu" w:date="2018-11-30T22:36:00Z">
                  <w:rPr>
                    <w:ins w:id="41344" w:author="phuong vu" w:date="2018-11-30T14:07:00Z"/>
                  </w:rPr>
                </w:rPrChange>
              </w:rPr>
              <w:pPrChange w:id="41345" w:author="phuong vu" w:date="2018-11-30T21:55:00Z">
                <w:pPr>
                  <w:spacing w:line="276" w:lineRule="auto"/>
                  <w:jc w:val="center"/>
                </w:pPr>
              </w:pPrChange>
            </w:pPr>
            <w:ins w:id="41346" w:author="phuong vu" w:date="2018-11-30T14:07:00Z">
              <w:r w:rsidRPr="00920004">
                <w:rPr>
                  <w:rPrChange w:id="41347" w:author="phuong vu" w:date="2018-11-30T22:36:00Z">
                    <w:rPr/>
                  </w:rPrChange>
                </w:rPr>
                <w:t>X</w:t>
              </w:r>
            </w:ins>
          </w:p>
        </w:tc>
        <w:tc>
          <w:tcPr>
            <w:tcW w:w="838" w:type="dxa"/>
            <w:noWrap/>
            <w:vAlign w:val="center"/>
            <w:hideMark/>
          </w:tcPr>
          <w:p w14:paraId="380CCC73" w14:textId="77777777" w:rsidR="006871B5" w:rsidRPr="00920004" w:rsidRDefault="006871B5" w:rsidP="00727C9A">
            <w:pPr>
              <w:jc w:val="center"/>
              <w:rPr>
                <w:ins w:id="41348" w:author="phuong vu" w:date="2018-11-30T14:07:00Z"/>
                <w:rPrChange w:id="41349" w:author="phuong vu" w:date="2018-11-30T22:36:00Z">
                  <w:rPr>
                    <w:ins w:id="41350" w:author="phuong vu" w:date="2018-11-30T14:07:00Z"/>
                  </w:rPr>
                </w:rPrChange>
              </w:rPr>
              <w:pPrChange w:id="41351" w:author="phuong vu" w:date="2018-11-30T21:55:00Z">
                <w:pPr>
                  <w:spacing w:line="276" w:lineRule="auto"/>
                  <w:jc w:val="center"/>
                </w:pPr>
              </w:pPrChange>
            </w:pPr>
          </w:p>
        </w:tc>
        <w:tc>
          <w:tcPr>
            <w:tcW w:w="823" w:type="dxa"/>
            <w:noWrap/>
            <w:vAlign w:val="center"/>
            <w:hideMark/>
          </w:tcPr>
          <w:p w14:paraId="5E0C263A" w14:textId="77777777" w:rsidR="006871B5" w:rsidRPr="00920004" w:rsidRDefault="006871B5" w:rsidP="00727C9A">
            <w:pPr>
              <w:jc w:val="center"/>
              <w:rPr>
                <w:ins w:id="41352" w:author="phuong vu" w:date="2018-11-30T14:07:00Z"/>
                <w:rPrChange w:id="41353" w:author="phuong vu" w:date="2018-11-30T22:36:00Z">
                  <w:rPr>
                    <w:ins w:id="41354" w:author="phuong vu" w:date="2018-11-30T14:07:00Z"/>
                  </w:rPr>
                </w:rPrChange>
              </w:rPr>
              <w:pPrChange w:id="41355" w:author="phuong vu" w:date="2018-11-30T21:55:00Z">
                <w:pPr>
                  <w:spacing w:line="276" w:lineRule="auto"/>
                  <w:jc w:val="center"/>
                </w:pPr>
              </w:pPrChange>
            </w:pPr>
          </w:p>
        </w:tc>
        <w:tc>
          <w:tcPr>
            <w:tcW w:w="2228" w:type="dxa"/>
            <w:noWrap/>
            <w:hideMark/>
          </w:tcPr>
          <w:p w14:paraId="13235FBB" w14:textId="77777777" w:rsidR="006871B5" w:rsidRPr="00920004" w:rsidRDefault="006871B5" w:rsidP="00727C9A">
            <w:pPr>
              <w:rPr>
                <w:ins w:id="41356" w:author="phuong vu" w:date="2018-11-30T14:07:00Z"/>
                <w:rPrChange w:id="41357" w:author="phuong vu" w:date="2018-11-30T22:36:00Z">
                  <w:rPr>
                    <w:ins w:id="41358" w:author="phuong vu" w:date="2018-11-30T14:07:00Z"/>
                  </w:rPr>
                </w:rPrChange>
              </w:rPr>
              <w:pPrChange w:id="41359" w:author="phuong vu" w:date="2018-11-30T21:55:00Z">
                <w:pPr>
                  <w:keepNext/>
                  <w:spacing w:line="276" w:lineRule="auto"/>
                </w:pPr>
              </w:pPrChange>
            </w:pPr>
            <w:ins w:id="41360" w:author="phuong vu" w:date="2018-11-30T14:07:00Z">
              <w:r w:rsidRPr="00920004">
                <w:rPr>
                  <w:rPrChange w:id="41361" w:author="phuong vu" w:date="2018-11-30T22:36:00Z">
                    <w:rPr/>
                  </w:rPrChange>
                </w:rPr>
                <w:t>Trạng thái</w:t>
              </w:r>
            </w:ins>
          </w:p>
        </w:tc>
      </w:tr>
    </w:tbl>
    <w:p w14:paraId="3CDB0B29" w14:textId="386EB0AC" w:rsidR="00BD0851" w:rsidRPr="00920004" w:rsidRDefault="006871B5" w:rsidP="00A17FA5">
      <w:pPr>
        <w:pStyle w:val="Caption"/>
        <w:rPr>
          <w:ins w:id="41362" w:author="phuong vu" w:date="2018-11-30T14:07:00Z"/>
          <w:rPrChange w:id="41363" w:author="phuong vu" w:date="2018-11-30T22:36:00Z">
            <w:rPr>
              <w:ins w:id="41364" w:author="phuong vu" w:date="2018-11-30T14:07:00Z"/>
            </w:rPr>
          </w:rPrChange>
        </w:rPr>
        <w:pPrChange w:id="41365" w:author="phuong vu" w:date="2018-11-30T22:42:00Z">
          <w:pPr>
            <w:pStyle w:val="Caption"/>
          </w:pPr>
        </w:pPrChange>
      </w:pPr>
      <w:bookmarkStart w:id="41366" w:name="_Toc531381671"/>
      <w:ins w:id="41367" w:author="phuong vu" w:date="2018-11-30T14:07:00Z">
        <w:r w:rsidRPr="00920004">
          <w:rPr>
            <w:rPrChange w:id="41368" w:author="phuong vu" w:date="2018-11-30T22:36:00Z">
              <w:rPr/>
            </w:rPrChange>
          </w:rPr>
          <w:t xml:space="preserve">Bảng </w:t>
        </w:r>
      </w:ins>
      <w:ins w:id="41369" w:author="phuong vu" w:date="2018-11-30T14:54:00Z">
        <w:r w:rsidR="00D632EE" w:rsidRPr="00920004">
          <w:rPr>
            <w:rPrChange w:id="41370" w:author="phuong vu" w:date="2018-11-30T22:36:00Z">
              <w:rPr/>
            </w:rPrChange>
          </w:rPr>
          <w:fldChar w:fldCharType="begin"/>
        </w:r>
        <w:r w:rsidR="00D632EE" w:rsidRPr="00920004">
          <w:rPr>
            <w:rPrChange w:id="41371" w:author="phuong vu" w:date="2018-11-30T22:36:00Z">
              <w:rPr/>
            </w:rPrChange>
          </w:rPr>
          <w:instrText xml:space="preserve"> STYLEREF 1 \s </w:instrText>
        </w:r>
      </w:ins>
      <w:r w:rsidR="00D632EE" w:rsidRPr="00920004">
        <w:rPr>
          <w:rPrChange w:id="41372" w:author="phuong vu" w:date="2018-11-30T22:36:00Z">
            <w:rPr/>
          </w:rPrChange>
        </w:rPr>
        <w:fldChar w:fldCharType="separate"/>
      </w:r>
      <w:r w:rsidR="00B5490C">
        <w:rPr>
          <w:noProof/>
        </w:rPr>
        <w:t>4</w:t>
      </w:r>
      <w:ins w:id="41373" w:author="phuong vu" w:date="2018-11-30T14:54:00Z">
        <w:r w:rsidR="00D632EE" w:rsidRPr="00920004">
          <w:rPr>
            <w:rPrChange w:id="41374" w:author="phuong vu" w:date="2018-11-30T22:36:00Z">
              <w:rPr/>
            </w:rPrChange>
          </w:rPr>
          <w:fldChar w:fldCharType="end"/>
        </w:r>
        <w:r w:rsidR="00D632EE" w:rsidRPr="00920004">
          <w:rPr>
            <w:rPrChange w:id="41375" w:author="phuong vu" w:date="2018-11-30T22:36:00Z">
              <w:rPr/>
            </w:rPrChange>
          </w:rPr>
          <w:t>.</w:t>
        </w:r>
        <w:r w:rsidR="00D632EE" w:rsidRPr="00920004">
          <w:rPr>
            <w:rPrChange w:id="41376" w:author="phuong vu" w:date="2018-11-30T22:36:00Z">
              <w:rPr/>
            </w:rPrChange>
          </w:rPr>
          <w:fldChar w:fldCharType="begin"/>
        </w:r>
        <w:r w:rsidR="00D632EE" w:rsidRPr="00920004">
          <w:rPr>
            <w:rPrChange w:id="41377" w:author="phuong vu" w:date="2018-11-30T22:36:00Z">
              <w:rPr/>
            </w:rPrChange>
          </w:rPr>
          <w:instrText xml:space="preserve"> SEQ Bảng \* ARABIC \s 1 </w:instrText>
        </w:r>
      </w:ins>
      <w:r w:rsidR="00D632EE" w:rsidRPr="00920004">
        <w:rPr>
          <w:rPrChange w:id="41378" w:author="phuong vu" w:date="2018-11-30T22:36:00Z">
            <w:rPr/>
          </w:rPrChange>
        </w:rPr>
        <w:fldChar w:fldCharType="separate"/>
      </w:r>
      <w:ins w:id="41379" w:author="phuong vu" w:date="2018-11-30T22:44:00Z">
        <w:r w:rsidR="00B5490C">
          <w:rPr>
            <w:noProof/>
          </w:rPr>
          <w:t>34</w:t>
        </w:r>
      </w:ins>
      <w:ins w:id="41380" w:author="phuong vu" w:date="2018-11-30T14:54:00Z">
        <w:r w:rsidR="00D632EE" w:rsidRPr="00920004">
          <w:rPr>
            <w:rPrChange w:id="41381" w:author="phuong vu" w:date="2018-11-30T22:36:00Z">
              <w:rPr/>
            </w:rPrChange>
          </w:rPr>
          <w:fldChar w:fldCharType="end"/>
        </w:r>
      </w:ins>
      <w:ins w:id="41382" w:author="phuong vu" w:date="2018-11-30T14:07:00Z">
        <w:r w:rsidRPr="00920004">
          <w:rPr>
            <w:rPrChange w:id="41383" w:author="phuong vu" w:date="2018-11-30T22:36:00Z">
              <w:rPr/>
            </w:rPrChange>
          </w:rPr>
          <w:t xml:space="preserve"> Bảng dữ liệu dịch vụ theo chi nhánh</w:t>
        </w:r>
        <w:bookmarkEnd w:id="41366"/>
      </w:ins>
    </w:p>
    <w:p w14:paraId="337F829B" w14:textId="77777777" w:rsidR="006871B5" w:rsidRPr="00920004" w:rsidRDefault="006871B5" w:rsidP="00BD0851">
      <w:pPr>
        <w:spacing w:before="240" w:line="0" w:lineRule="atLeast"/>
        <w:rPr>
          <w:ins w:id="41384" w:author="phuong vu" w:date="2018-11-30T14:07:00Z"/>
          <w:b/>
          <w:lang w:val="en-US"/>
          <w:rPrChange w:id="41385" w:author="phuong vu" w:date="2018-11-30T22:36:00Z">
            <w:rPr>
              <w:ins w:id="41386" w:author="phuong vu" w:date="2018-11-30T14:07:00Z"/>
              <w:b/>
              <w:lang w:val="en-US"/>
            </w:rPr>
          </w:rPrChange>
        </w:rPr>
        <w:pPrChange w:id="41387" w:author="phuong vu" w:date="2018-11-30T14:16:00Z">
          <w:pPr/>
        </w:pPrChange>
      </w:pPr>
      <w:ins w:id="41388" w:author="phuong vu" w:date="2018-11-30T14:07:00Z">
        <w:r w:rsidRPr="00920004">
          <w:rPr>
            <w:b/>
            <w:lang w:val="en-US"/>
            <w:rPrChange w:id="41389" w:author="phuong vu" w:date="2018-11-30T22:36:00Z">
              <w:rPr>
                <w:b/>
                <w:lang w:val="en-US"/>
              </w:rPr>
            </w:rPrChange>
          </w:rPr>
          <w:t>BẢNG STAFF</w:t>
        </w:r>
      </w:ins>
    </w:p>
    <w:tbl>
      <w:tblPr>
        <w:tblStyle w:val="TableGrid"/>
        <w:tblW w:w="8725" w:type="dxa"/>
        <w:tblLook w:val="04A0" w:firstRow="1" w:lastRow="0" w:firstColumn="1" w:lastColumn="0" w:noHBand="0" w:noVBand="1"/>
      </w:tblPr>
      <w:tblGrid>
        <w:gridCol w:w="708"/>
        <w:gridCol w:w="1820"/>
        <w:gridCol w:w="1300"/>
        <w:gridCol w:w="1098"/>
        <w:gridCol w:w="838"/>
        <w:gridCol w:w="823"/>
        <w:gridCol w:w="2138"/>
      </w:tblGrid>
      <w:tr w:rsidR="006871B5" w:rsidRPr="00920004" w14:paraId="58660FE6" w14:textId="77777777" w:rsidTr="006871B5">
        <w:trPr>
          <w:trHeight w:val="300"/>
          <w:ins w:id="41390" w:author="phuong vu" w:date="2018-11-30T14:07:00Z"/>
        </w:trPr>
        <w:tc>
          <w:tcPr>
            <w:tcW w:w="708" w:type="dxa"/>
            <w:noWrap/>
            <w:vAlign w:val="center"/>
            <w:hideMark/>
          </w:tcPr>
          <w:p w14:paraId="3DC23280" w14:textId="77777777" w:rsidR="006871B5" w:rsidRPr="00920004" w:rsidRDefault="006871B5" w:rsidP="00BD0851">
            <w:pPr>
              <w:spacing w:before="240" w:line="0" w:lineRule="atLeast"/>
              <w:jc w:val="center"/>
              <w:rPr>
                <w:ins w:id="41391" w:author="phuong vu" w:date="2018-11-30T14:07:00Z"/>
                <w:b/>
                <w:bCs/>
                <w:rPrChange w:id="41392" w:author="phuong vu" w:date="2018-11-30T22:36:00Z">
                  <w:rPr>
                    <w:ins w:id="41393" w:author="phuong vu" w:date="2018-11-30T14:07:00Z"/>
                    <w:b/>
                    <w:bCs/>
                  </w:rPr>
                </w:rPrChange>
              </w:rPr>
              <w:pPrChange w:id="41394" w:author="phuong vu" w:date="2018-11-30T14:16:00Z">
                <w:pPr>
                  <w:spacing w:line="276" w:lineRule="auto"/>
                  <w:jc w:val="center"/>
                </w:pPr>
              </w:pPrChange>
            </w:pPr>
            <w:ins w:id="41395" w:author="phuong vu" w:date="2018-11-30T14:07:00Z">
              <w:r w:rsidRPr="00920004">
                <w:rPr>
                  <w:b/>
                  <w:bCs/>
                  <w:lang w:val="da-DK"/>
                  <w:rPrChange w:id="41396" w:author="phuong vu" w:date="2018-11-30T22:36:00Z">
                    <w:rPr>
                      <w:b/>
                      <w:bCs/>
                      <w:lang w:val="da-DK"/>
                    </w:rPr>
                  </w:rPrChange>
                </w:rPr>
                <w:t>STT</w:t>
              </w:r>
            </w:ins>
          </w:p>
        </w:tc>
        <w:tc>
          <w:tcPr>
            <w:tcW w:w="1820" w:type="dxa"/>
            <w:noWrap/>
            <w:vAlign w:val="center"/>
            <w:hideMark/>
          </w:tcPr>
          <w:p w14:paraId="5E182932" w14:textId="77777777" w:rsidR="006871B5" w:rsidRPr="00920004" w:rsidRDefault="006871B5" w:rsidP="00BD0851">
            <w:pPr>
              <w:spacing w:before="240" w:line="0" w:lineRule="atLeast"/>
              <w:jc w:val="center"/>
              <w:rPr>
                <w:ins w:id="41397" w:author="phuong vu" w:date="2018-11-30T14:07:00Z"/>
                <w:b/>
                <w:bCs/>
                <w:rPrChange w:id="41398" w:author="phuong vu" w:date="2018-11-30T22:36:00Z">
                  <w:rPr>
                    <w:ins w:id="41399" w:author="phuong vu" w:date="2018-11-30T14:07:00Z"/>
                    <w:b/>
                    <w:bCs/>
                  </w:rPr>
                </w:rPrChange>
              </w:rPr>
              <w:pPrChange w:id="41400" w:author="phuong vu" w:date="2018-11-30T14:16:00Z">
                <w:pPr>
                  <w:spacing w:line="276" w:lineRule="auto"/>
                  <w:jc w:val="center"/>
                </w:pPr>
              </w:pPrChange>
            </w:pPr>
            <w:ins w:id="41401" w:author="phuong vu" w:date="2018-11-30T14:07:00Z">
              <w:r w:rsidRPr="00920004">
                <w:rPr>
                  <w:b/>
                  <w:bCs/>
                  <w:lang w:val="da-DK"/>
                  <w:rPrChange w:id="41402" w:author="phuong vu" w:date="2018-11-30T22:36:00Z">
                    <w:rPr>
                      <w:b/>
                      <w:bCs/>
                      <w:lang w:val="da-DK"/>
                    </w:rPr>
                  </w:rPrChange>
                </w:rPr>
                <w:t>Tên trường</w:t>
              </w:r>
            </w:ins>
          </w:p>
        </w:tc>
        <w:tc>
          <w:tcPr>
            <w:tcW w:w="1300" w:type="dxa"/>
            <w:noWrap/>
            <w:vAlign w:val="center"/>
            <w:hideMark/>
          </w:tcPr>
          <w:p w14:paraId="5FF1550E" w14:textId="77777777" w:rsidR="006871B5" w:rsidRPr="00920004" w:rsidRDefault="006871B5" w:rsidP="00BD0851">
            <w:pPr>
              <w:spacing w:before="240" w:line="0" w:lineRule="atLeast"/>
              <w:jc w:val="center"/>
              <w:rPr>
                <w:ins w:id="41403" w:author="phuong vu" w:date="2018-11-30T14:07:00Z"/>
                <w:b/>
                <w:bCs/>
                <w:rPrChange w:id="41404" w:author="phuong vu" w:date="2018-11-30T22:36:00Z">
                  <w:rPr>
                    <w:ins w:id="41405" w:author="phuong vu" w:date="2018-11-30T14:07:00Z"/>
                    <w:b/>
                    <w:bCs/>
                  </w:rPr>
                </w:rPrChange>
              </w:rPr>
              <w:pPrChange w:id="41406" w:author="phuong vu" w:date="2018-11-30T14:16:00Z">
                <w:pPr>
                  <w:spacing w:line="276" w:lineRule="auto"/>
                  <w:jc w:val="center"/>
                </w:pPr>
              </w:pPrChange>
            </w:pPr>
            <w:ins w:id="41407" w:author="phuong vu" w:date="2018-11-30T14:07:00Z">
              <w:r w:rsidRPr="00920004">
                <w:rPr>
                  <w:b/>
                  <w:bCs/>
                  <w:lang w:val="da-DK"/>
                  <w:rPrChange w:id="41408" w:author="phuong vu" w:date="2018-11-30T22:36:00Z">
                    <w:rPr>
                      <w:b/>
                      <w:bCs/>
                      <w:lang w:val="da-DK"/>
                    </w:rPr>
                  </w:rPrChange>
                </w:rPr>
                <w:t>Kiểu</w:t>
              </w:r>
            </w:ins>
          </w:p>
        </w:tc>
        <w:tc>
          <w:tcPr>
            <w:tcW w:w="1098" w:type="dxa"/>
            <w:noWrap/>
            <w:vAlign w:val="center"/>
            <w:hideMark/>
          </w:tcPr>
          <w:p w14:paraId="4858D785" w14:textId="77777777" w:rsidR="006871B5" w:rsidRPr="00920004" w:rsidRDefault="006871B5" w:rsidP="00BD0851">
            <w:pPr>
              <w:spacing w:before="240" w:line="0" w:lineRule="atLeast"/>
              <w:jc w:val="center"/>
              <w:rPr>
                <w:ins w:id="41409" w:author="phuong vu" w:date="2018-11-30T14:07:00Z"/>
                <w:b/>
                <w:bCs/>
                <w:rPrChange w:id="41410" w:author="phuong vu" w:date="2018-11-30T22:36:00Z">
                  <w:rPr>
                    <w:ins w:id="41411" w:author="phuong vu" w:date="2018-11-30T14:07:00Z"/>
                    <w:b/>
                    <w:bCs/>
                  </w:rPr>
                </w:rPrChange>
              </w:rPr>
              <w:pPrChange w:id="41412" w:author="phuong vu" w:date="2018-11-30T14:16:00Z">
                <w:pPr>
                  <w:spacing w:line="276" w:lineRule="auto"/>
                  <w:jc w:val="center"/>
                </w:pPr>
              </w:pPrChange>
            </w:pPr>
            <w:ins w:id="41413" w:author="phuong vu" w:date="2018-11-30T14:07:00Z">
              <w:r w:rsidRPr="00920004">
                <w:rPr>
                  <w:b/>
                  <w:bCs/>
                  <w:lang w:val="da-DK"/>
                  <w:rPrChange w:id="41414" w:author="phuong vu" w:date="2018-11-30T22:36:00Z">
                    <w:rPr>
                      <w:b/>
                      <w:bCs/>
                      <w:lang w:val="da-DK"/>
                    </w:rPr>
                  </w:rPrChange>
                </w:rPr>
                <w:t>Chấp nhận Null</w:t>
              </w:r>
            </w:ins>
          </w:p>
        </w:tc>
        <w:tc>
          <w:tcPr>
            <w:tcW w:w="838" w:type="dxa"/>
            <w:noWrap/>
            <w:vAlign w:val="center"/>
            <w:hideMark/>
          </w:tcPr>
          <w:p w14:paraId="1350F691" w14:textId="77777777" w:rsidR="006871B5" w:rsidRPr="00920004" w:rsidRDefault="006871B5" w:rsidP="00BD0851">
            <w:pPr>
              <w:spacing w:before="240" w:line="0" w:lineRule="atLeast"/>
              <w:jc w:val="center"/>
              <w:rPr>
                <w:ins w:id="41415" w:author="phuong vu" w:date="2018-11-30T14:07:00Z"/>
                <w:b/>
                <w:bCs/>
                <w:rPrChange w:id="41416" w:author="phuong vu" w:date="2018-11-30T22:36:00Z">
                  <w:rPr>
                    <w:ins w:id="41417" w:author="phuong vu" w:date="2018-11-30T14:07:00Z"/>
                    <w:b/>
                    <w:bCs/>
                  </w:rPr>
                </w:rPrChange>
              </w:rPr>
              <w:pPrChange w:id="41418" w:author="phuong vu" w:date="2018-11-30T14:16:00Z">
                <w:pPr>
                  <w:spacing w:line="276" w:lineRule="auto"/>
                  <w:jc w:val="center"/>
                </w:pPr>
              </w:pPrChange>
            </w:pPr>
            <w:ins w:id="41419" w:author="phuong vu" w:date="2018-11-30T14:07:00Z">
              <w:r w:rsidRPr="00920004">
                <w:rPr>
                  <w:b/>
                  <w:bCs/>
                  <w:lang w:val="da-DK"/>
                  <w:rPrChange w:id="41420" w:author="phuong vu" w:date="2018-11-30T22:36:00Z">
                    <w:rPr>
                      <w:b/>
                      <w:bCs/>
                      <w:lang w:val="da-DK"/>
                    </w:rPr>
                  </w:rPrChange>
                </w:rPr>
                <w:t>Khóa chính</w:t>
              </w:r>
            </w:ins>
          </w:p>
        </w:tc>
        <w:tc>
          <w:tcPr>
            <w:tcW w:w="823" w:type="dxa"/>
            <w:noWrap/>
            <w:vAlign w:val="center"/>
            <w:hideMark/>
          </w:tcPr>
          <w:p w14:paraId="240FC5B6" w14:textId="77777777" w:rsidR="006871B5" w:rsidRPr="00920004" w:rsidRDefault="006871B5" w:rsidP="00BD0851">
            <w:pPr>
              <w:spacing w:before="240" w:line="0" w:lineRule="atLeast"/>
              <w:jc w:val="center"/>
              <w:rPr>
                <w:ins w:id="41421" w:author="phuong vu" w:date="2018-11-30T14:07:00Z"/>
                <w:b/>
                <w:bCs/>
                <w:rPrChange w:id="41422" w:author="phuong vu" w:date="2018-11-30T22:36:00Z">
                  <w:rPr>
                    <w:ins w:id="41423" w:author="phuong vu" w:date="2018-11-30T14:07:00Z"/>
                    <w:b/>
                    <w:bCs/>
                  </w:rPr>
                </w:rPrChange>
              </w:rPr>
              <w:pPrChange w:id="41424" w:author="phuong vu" w:date="2018-11-30T14:16:00Z">
                <w:pPr>
                  <w:spacing w:line="276" w:lineRule="auto"/>
                  <w:jc w:val="center"/>
                </w:pPr>
              </w:pPrChange>
            </w:pPr>
            <w:ins w:id="41425" w:author="phuong vu" w:date="2018-11-30T14:07:00Z">
              <w:r w:rsidRPr="00920004">
                <w:rPr>
                  <w:b/>
                  <w:bCs/>
                  <w:lang w:val="da-DK"/>
                  <w:rPrChange w:id="41426" w:author="phuong vu" w:date="2018-11-30T22:36:00Z">
                    <w:rPr>
                      <w:b/>
                      <w:bCs/>
                      <w:lang w:val="da-DK"/>
                    </w:rPr>
                  </w:rPrChange>
                </w:rPr>
                <w:t>Khóa ngoại</w:t>
              </w:r>
            </w:ins>
          </w:p>
        </w:tc>
        <w:tc>
          <w:tcPr>
            <w:tcW w:w="2138" w:type="dxa"/>
            <w:noWrap/>
            <w:vAlign w:val="center"/>
            <w:hideMark/>
          </w:tcPr>
          <w:p w14:paraId="0C2090F7" w14:textId="77777777" w:rsidR="006871B5" w:rsidRPr="00920004" w:rsidRDefault="006871B5" w:rsidP="00BD0851">
            <w:pPr>
              <w:spacing w:before="240" w:line="0" w:lineRule="atLeast"/>
              <w:ind w:right="226"/>
              <w:jc w:val="center"/>
              <w:rPr>
                <w:ins w:id="41427" w:author="phuong vu" w:date="2018-11-30T14:07:00Z"/>
                <w:b/>
                <w:bCs/>
                <w:rPrChange w:id="41428" w:author="phuong vu" w:date="2018-11-30T22:36:00Z">
                  <w:rPr>
                    <w:ins w:id="41429" w:author="phuong vu" w:date="2018-11-30T14:07:00Z"/>
                    <w:b/>
                    <w:bCs/>
                  </w:rPr>
                </w:rPrChange>
              </w:rPr>
              <w:pPrChange w:id="41430" w:author="phuong vu" w:date="2018-11-30T14:16:00Z">
                <w:pPr>
                  <w:spacing w:line="276" w:lineRule="auto"/>
                  <w:ind w:right="226"/>
                  <w:jc w:val="center"/>
                </w:pPr>
              </w:pPrChange>
            </w:pPr>
            <w:ins w:id="41431" w:author="phuong vu" w:date="2018-11-30T14:07:00Z">
              <w:r w:rsidRPr="00920004">
                <w:rPr>
                  <w:b/>
                  <w:bCs/>
                  <w:lang w:val="da-DK"/>
                  <w:rPrChange w:id="41432" w:author="phuong vu" w:date="2018-11-30T22:36:00Z">
                    <w:rPr>
                      <w:b/>
                      <w:bCs/>
                      <w:lang w:val="da-DK"/>
                    </w:rPr>
                  </w:rPrChange>
                </w:rPr>
                <w:t>Mô tả</w:t>
              </w:r>
            </w:ins>
          </w:p>
        </w:tc>
      </w:tr>
      <w:tr w:rsidR="006871B5" w:rsidRPr="00920004" w14:paraId="12CF254F" w14:textId="77777777" w:rsidTr="006871B5">
        <w:trPr>
          <w:trHeight w:val="300"/>
          <w:ins w:id="41433" w:author="phuong vu" w:date="2018-11-30T14:07:00Z"/>
        </w:trPr>
        <w:tc>
          <w:tcPr>
            <w:tcW w:w="708" w:type="dxa"/>
            <w:noWrap/>
            <w:vAlign w:val="center"/>
            <w:hideMark/>
          </w:tcPr>
          <w:p w14:paraId="5E7CBEEC" w14:textId="77777777" w:rsidR="006871B5" w:rsidRPr="00920004" w:rsidRDefault="006871B5" w:rsidP="00BD0851">
            <w:pPr>
              <w:spacing w:before="240" w:line="0" w:lineRule="atLeast"/>
              <w:jc w:val="center"/>
              <w:rPr>
                <w:ins w:id="41434" w:author="phuong vu" w:date="2018-11-30T14:07:00Z"/>
                <w:rPrChange w:id="41435" w:author="phuong vu" w:date="2018-11-30T22:36:00Z">
                  <w:rPr>
                    <w:ins w:id="41436" w:author="phuong vu" w:date="2018-11-30T14:07:00Z"/>
                  </w:rPr>
                </w:rPrChange>
              </w:rPr>
              <w:pPrChange w:id="41437" w:author="phuong vu" w:date="2018-11-30T14:16:00Z">
                <w:pPr>
                  <w:spacing w:line="276" w:lineRule="auto"/>
                  <w:jc w:val="center"/>
                </w:pPr>
              </w:pPrChange>
            </w:pPr>
            <w:ins w:id="41438" w:author="phuong vu" w:date="2018-11-30T14:07:00Z">
              <w:r w:rsidRPr="00920004">
                <w:rPr>
                  <w:rPrChange w:id="41439" w:author="phuong vu" w:date="2018-11-30T22:36:00Z">
                    <w:rPr/>
                  </w:rPrChange>
                </w:rPr>
                <w:t>1</w:t>
              </w:r>
            </w:ins>
          </w:p>
        </w:tc>
        <w:tc>
          <w:tcPr>
            <w:tcW w:w="1820" w:type="dxa"/>
            <w:noWrap/>
            <w:hideMark/>
          </w:tcPr>
          <w:p w14:paraId="72B551CD" w14:textId="77777777" w:rsidR="006871B5" w:rsidRPr="00920004" w:rsidRDefault="006871B5" w:rsidP="00727C9A">
            <w:pPr>
              <w:rPr>
                <w:ins w:id="41440" w:author="phuong vu" w:date="2018-11-30T14:07:00Z"/>
                <w:rPrChange w:id="41441" w:author="phuong vu" w:date="2018-11-30T22:36:00Z">
                  <w:rPr>
                    <w:ins w:id="41442" w:author="phuong vu" w:date="2018-11-30T14:07:00Z"/>
                  </w:rPr>
                </w:rPrChange>
              </w:rPr>
              <w:pPrChange w:id="41443" w:author="phuong vu" w:date="2018-11-30T21:55:00Z">
                <w:pPr>
                  <w:spacing w:line="276" w:lineRule="auto"/>
                </w:pPr>
              </w:pPrChange>
            </w:pPr>
            <w:ins w:id="41444" w:author="phuong vu" w:date="2018-11-30T14:07:00Z">
              <w:r w:rsidRPr="00920004">
                <w:rPr>
                  <w:rPrChange w:id="41445" w:author="phuong vu" w:date="2018-11-30T22:36:00Z">
                    <w:rPr/>
                  </w:rPrChange>
                </w:rPr>
                <w:t>id</w:t>
              </w:r>
            </w:ins>
          </w:p>
        </w:tc>
        <w:tc>
          <w:tcPr>
            <w:tcW w:w="1300" w:type="dxa"/>
            <w:noWrap/>
            <w:hideMark/>
          </w:tcPr>
          <w:p w14:paraId="31101F28" w14:textId="77777777" w:rsidR="006871B5" w:rsidRPr="00920004" w:rsidRDefault="006871B5" w:rsidP="00727C9A">
            <w:pPr>
              <w:rPr>
                <w:ins w:id="41446" w:author="phuong vu" w:date="2018-11-30T14:07:00Z"/>
                <w:rPrChange w:id="41447" w:author="phuong vu" w:date="2018-11-30T22:36:00Z">
                  <w:rPr>
                    <w:ins w:id="41448" w:author="phuong vu" w:date="2018-11-30T14:07:00Z"/>
                  </w:rPr>
                </w:rPrChange>
              </w:rPr>
              <w:pPrChange w:id="41449" w:author="phuong vu" w:date="2018-11-30T21:55:00Z">
                <w:pPr>
                  <w:spacing w:line="276" w:lineRule="auto"/>
                </w:pPr>
              </w:pPrChange>
            </w:pPr>
            <w:ins w:id="41450" w:author="phuong vu" w:date="2018-11-30T14:07:00Z">
              <w:r w:rsidRPr="00920004">
                <w:rPr>
                  <w:rPrChange w:id="41451" w:author="phuong vu" w:date="2018-11-30T22:36:00Z">
                    <w:rPr/>
                  </w:rPrChange>
                </w:rPr>
                <w:t>numeric</w:t>
              </w:r>
            </w:ins>
          </w:p>
        </w:tc>
        <w:tc>
          <w:tcPr>
            <w:tcW w:w="1098" w:type="dxa"/>
            <w:noWrap/>
            <w:vAlign w:val="center"/>
            <w:hideMark/>
          </w:tcPr>
          <w:p w14:paraId="52881AC5" w14:textId="77777777" w:rsidR="006871B5" w:rsidRPr="00920004" w:rsidRDefault="006871B5" w:rsidP="00727C9A">
            <w:pPr>
              <w:jc w:val="center"/>
              <w:rPr>
                <w:ins w:id="41452" w:author="phuong vu" w:date="2018-11-30T14:07:00Z"/>
                <w:rPrChange w:id="41453" w:author="phuong vu" w:date="2018-11-30T22:36:00Z">
                  <w:rPr>
                    <w:ins w:id="41454" w:author="phuong vu" w:date="2018-11-30T14:07:00Z"/>
                  </w:rPr>
                </w:rPrChange>
              </w:rPr>
              <w:pPrChange w:id="41455" w:author="phuong vu" w:date="2018-11-30T21:55:00Z">
                <w:pPr>
                  <w:spacing w:line="276" w:lineRule="auto"/>
                  <w:jc w:val="center"/>
                </w:pPr>
              </w:pPrChange>
            </w:pPr>
          </w:p>
        </w:tc>
        <w:tc>
          <w:tcPr>
            <w:tcW w:w="838" w:type="dxa"/>
            <w:noWrap/>
            <w:vAlign w:val="center"/>
            <w:hideMark/>
          </w:tcPr>
          <w:p w14:paraId="4A77DE38" w14:textId="77777777" w:rsidR="006871B5" w:rsidRPr="00920004" w:rsidRDefault="006871B5" w:rsidP="00727C9A">
            <w:pPr>
              <w:jc w:val="center"/>
              <w:rPr>
                <w:ins w:id="41456" w:author="phuong vu" w:date="2018-11-30T14:07:00Z"/>
                <w:rPrChange w:id="41457" w:author="phuong vu" w:date="2018-11-30T22:36:00Z">
                  <w:rPr>
                    <w:ins w:id="41458" w:author="phuong vu" w:date="2018-11-30T14:07:00Z"/>
                  </w:rPr>
                </w:rPrChange>
              </w:rPr>
              <w:pPrChange w:id="41459" w:author="phuong vu" w:date="2018-11-30T21:55:00Z">
                <w:pPr>
                  <w:spacing w:line="276" w:lineRule="auto"/>
                  <w:jc w:val="center"/>
                </w:pPr>
              </w:pPrChange>
            </w:pPr>
            <w:ins w:id="41460" w:author="phuong vu" w:date="2018-11-30T14:07:00Z">
              <w:r w:rsidRPr="00920004">
                <w:rPr>
                  <w:rPrChange w:id="41461" w:author="phuong vu" w:date="2018-11-30T22:36:00Z">
                    <w:rPr/>
                  </w:rPrChange>
                </w:rPr>
                <w:t>X</w:t>
              </w:r>
            </w:ins>
          </w:p>
        </w:tc>
        <w:tc>
          <w:tcPr>
            <w:tcW w:w="823" w:type="dxa"/>
            <w:noWrap/>
            <w:vAlign w:val="center"/>
            <w:hideMark/>
          </w:tcPr>
          <w:p w14:paraId="7394DE56" w14:textId="77777777" w:rsidR="006871B5" w:rsidRPr="00920004" w:rsidRDefault="006871B5" w:rsidP="00727C9A">
            <w:pPr>
              <w:jc w:val="center"/>
              <w:rPr>
                <w:ins w:id="41462" w:author="phuong vu" w:date="2018-11-30T14:07:00Z"/>
                <w:rPrChange w:id="41463" w:author="phuong vu" w:date="2018-11-30T22:36:00Z">
                  <w:rPr>
                    <w:ins w:id="41464" w:author="phuong vu" w:date="2018-11-30T14:07:00Z"/>
                  </w:rPr>
                </w:rPrChange>
              </w:rPr>
              <w:pPrChange w:id="41465" w:author="phuong vu" w:date="2018-11-30T21:55:00Z">
                <w:pPr>
                  <w:spacing w:line="276" w:lineRule="auto"/>
                  <w:jc w:val="center"/>
                </w:pPr>
              </w:pPrChange>
            </w:pPr>
          </w:p>
        </w:tc>
        <w:tc>
          <w:tcPr>
            <w:tcW w:w="2138" w:type="dxa"/>
            <w:noWrap/>
            <w:hideMark/>
          </w:tcPr>
          <w:p w14:paraId="31227AD6" w14:textId="77777777" w:rsidR="006871B5" w:rsidRPr="00920004" w:rsidRDefault="006871B5" w:rsidP="00727C9A">
            <w:pPr>
              <w:rPr>
                <w:ins w:id="41466" w:author="phuong vu" w:date="2018-11-30T14:07:00Z"/>
                <w:lang w:val="en-US"/>
                <w:rPrChange w:id="41467" w:author="phuong vu" w:date="2018-11-30T22:36:00Z">
                  <w:rPr>
                    <w:ins w:id="41468" w:author="phuong vu" w:date="2018-11-30T14:07:00Z"/>
                    <w:lang w:val="en-US"/>
                  </w:rPr>
                </w:rPrChange>
              </w:rPr>
              <w:pPrChange w:id="41469" w:author="phuong vu" w:date="2018-11-30T21:55:00Z">
                <w:pPr>
                  <w:spacing w:line="276" w:lineRule="auto"/>
                </w:pPr>
              </w:pPrChange>
            </w:pPr>
            <w:ins w:id="41470" w:author="phuong vu" w:date="2018-11-30T14:07:00Z">
              <w:r w:rsidRPr="00920004">
                <w:rPr>
                  <w:rPrChange w:id="41471" w:author="phuong vu" w:date="2018-11-30T22:36:00Z">
                    <w:rPr/>
                  </w:rPrChange>
                </w:rPr>
                <w:t xml:space="preserve">ID </w:t>
              </w:r>
              <w:r w:rsidRPr="00920004">
                <w:rPr>
                  <w:lang w:val="en-US"/>
                  <w:rPrChange w:id="41472" w:author="phuong vu" w:date="2018-11-30T22:36:00Z">
                    <w:rPr>
                      <w:lang w:val="en-US"/>
                    </w:rPr>
                  </w:rPrChange>
                </w:rPr>
                <w:t>nhân viên</w:t>
              </w:r>
            </w:ins>
          </w:p>
        </w:tc>
      </w:tr>
      <w:tr w:rsidR="006871B5" w:rsidRPr="00920004" w14:paraId="191D346B" w14:textId="77777777" w:rsidTr="006871B5">
        <w:trPr>
          <w:trHeight w:val="300"/>
          <w:ins w:id="41473" w:author="phuong vu" w:date="2018-11-30T14:07:00Z"/>
        </w:trPr>
        <w:tc>
          <w:tcPr>
            <w:tcW w:w="708" w:type="dxa"/>
            <w:noWrap/>
            <w:vAlign w:val="center"/>
            <w:hideMark/>
          </w:tcPr>
          <w:p w14:paraId="2FD6F8B4" w14:textId="77777777" w:rsidR="006871B5" w:rsidRPr="00920004" w:rsidRDefault="006871B5" w:rsidP="00BD0851">
            <w:pPr>
              <w:spacing w:before="240" w:line="0" w:lineRule="atLeast"/>
              <w:jc w:val="center"/>
              <w:rPr>
                <w:ins w:id="41474" w:author="phuong vu" w:date="2018-11-30T14:07:00Z"/>
                <w:rPrChange w:id="41475" w:author="phuong vu" w:date="2018-11-30T22:36:00Z">
                  <w:rPr>
                    <w:ins w:id="41476" w:author="phuong vu" w:date="2018-11-30T14:07:00Z"/>
                  </w:rPr>
                </w:rPrChange>
              </w:rPr>
              <w:pPrChange w:id="41477" w:author="phuong vu" w:date="2018-11-30T14:16:00Z">
                <w:pPr>
                  <w:spacing w:line="276" w:lineRule="auto"/>
                  <w:jc w:val="center"/>
                </w:pPr>
              </w:pPrChange>
            </w:pPr>
            <w:ins w:id="41478" w:author="phuong vu" w:date="2018-11-30T14:07:00Z">
              <w:r w:rsidRPr="00920004">
                <w:rPr>
                  <w:rPrChange w:id="41479" w:author="phuong vu" w:date="2018-11-30T22:36:00Z">
                    <w:rPr/>
                  </w:rPrChange>
                </w:rPr>
                <w:t>2</w:t>
              </w:r>
            </w:ins>
          </w:p>
        </w:tc>
        <w:tc>
          <w:tcPr>
            <w:tcW w:w="1820" w:type="dxa"/>
            <w:noWrap/>
            <w:hideMark/>
          </w:tcPr>
          <w:p w14:paraId="650FE349" w14:textId="77777777" w:rsidR="006871B5" w:rsidRPr="00920004" w:rsidRDefault="006871B5" w:rsidP="00727C9A">
            <w:pPr>
              <w:rPr>
                <w:ins w:id="41480" w:author="phuong vu" w:date="2018-11-30T14:07:00Z"/>
                <w:rPrChange w:id="41481" w:author="phuong vu" w:date="2018-11-30T22:36:00Z">
                  <w:rPr>
                    <w:ins w:id="41482" w:author="phuong vu" w:date="2018-11-30T14:07:00Z"/>
                  </w:rPr>
                </w:rPrChange>
              </w:rPr>
              <w:pPrChange w:id="41483" w:author="phuong vu" w:date="2018-11-30T21:55:00Z">
                <w:pPr>
                  <w:spacing w:line="276" w:lineRule="auto"/>
                </w:pPr>
              </w:pPrChange>
            </w:pPr>
            <w:ins w:id="41484" w:author="phuong vu" w:date="2018-11-30T14:07:00Z">
              <w:r w:rsidRPr="00920004">
                <w:rPr>
                  <w:lang w:val="en-US"/>
                  <w:rPrChange w:id="41485" w:author="phuong vu" w:date="2018-11-30T22:36:00Z">
                    <w:rPr>
                      <w:lang w:val="en-US"/>
                    </w:rPr>
                  </w:rPrChange>
                </w:rPr>
                <w:t>full_name</w:t>
              </w:r>
            </w:ins>
          </w:p>
        </w:tc>
        <w:tc>
          <w:tcPr>
            <w:tcW w:w="1300" w:type="dxa"/>
            <w:noWrap/>
            <w:hideMark/>
          </w:tcPr>
          <w:p w14:paraId="2D8F55D1" w14:textId="3E65502E" w:rsidR="006871B5" w:rsidRPr="00920004" w:rsidRDefault="00E452E5" w:rsidP="00727C9A">
            <w:pPr>
              <w:rPr>
                <w:ins w:id="41486" w:author="phuong vu" w:date="2018-11-30T14:07:00Z"/>
                <w:rPrChange w:id="41487" w:author="phuong vu" w:date="2018-11-30T22:36:00Z">
                  <w:rPr>
                    <w:ins w:id="41488" w:author="phuong vu" w:date="2018-11-30T14:07:00Z"/>
                  </w:rPr>
                </w:rPrChange>
              </w:rPr>
              <w:pPrChange w:id="41489" w:author="phuong vu" w:date="2018-11-30T21:55:00Z">
                <w:pPr>
                  <w:spacing w:line="276" w:lineRule="auto"/>
                </w:pPr>
              </w:pPrChange>
            </w:pPr>
            <w:ins w:id="41490" w:author="phuong vu" w:date="2018-11-30T21:53:00Z">
              <w:r w:rsidRPr="00920004">
                <w:rPr>
                  <w:rPrChange w:id="41491" w:author="phuong vu" w:date="2018-11-30T22:36:00Z">
                    <w:rPr/>
                  </w:rPrChange>
                </w:rPr>
                <w:t>varchar</w:t>
              </w:r>
            </w:ins>
          </w:p>
        </w:tc>
        <w:tc>
          <w:tcPr>
            <w:tcW w:w="1098" w:type="dxa"/>
            <w:noWrap/>
            <w:vAlign w:val="center"/>
            <w:hideMark/>
          </w:tcPr>
          <w:p w14:paraId="6EDBF4C9" w14:textId="77777777" w:rsidR="006871B5" w:rsidRPr="00920004" w:rsidRDefault="006871B5" w:rsidP="00727C9A">
            <w:pPr>
              <w:jc w:val="center"/>
              <w:rPr>
                <w:ins w:id="41492" w:author="phuong vu" w:date="2018-11-30T14:07:00Z"/>
                <w:rPrChange w:id="41493" w:author="phuong vu" w:date="2018-11-30T22:36:00Z">
                  <w:rPr>
                    <w:ins w:id="41494" w:author="phuong vu" w:date="2018-11-30T14:07:00Z"/>
                  </w:rPr>
                </w:rPrChange>
              </w:rPr>
              <w:pPrChange w:id="41495" w:author="phuong vu" w:date="2018-11-30T21:55:00Z">
                <w:pPr>
                  <w:spacing w:line="276" w:lineRule="auto"/>
                  <w:jc w:val="center"/>
                </w:pPr>
              </w:pPrChange>
            </w:pPr>
          </w:p>
        </w:tc>
        <w:tc>
          <w:tcPr>
            <w:tcW w:w="838" w:type="dxa"/>
            <w:noWrap/>
            <w:vAlign w:val="center"/>
            <w:hideMark/>
          </w:tcPr>
          <w:p w14:paraId="074AB643" w14:textId="77777777" w:rsidR="006871B5" w:rsidRPr="00920004" w:rsidRDefault="006871B5" w:rsidP="00727C9A">
            <w:pPr>
              <w:jc w:val="center"/>
              <w:rPr>
                <w:ins w:id="41496" w:author="phuong vu" w:date="2018-11-30T14:07:00Z"/>
                <w:rPrChange w:id="41497" w:author="phuong vu" w:date="2018-11-30T22:36:00Z">
                  <w:rPr>
                    <w:ins w:id="41498" w:author="phuong vu" w:date="2018-11-30T14:07:00Z"/>
                  </w:rPr>
                </w:rPrChange>
              </w:rPr>
              <w:pPrChange w:id="41499" w:author="phuong vu" w:date="2018-11-30T21:55:00Z">
                <w:pPr>
                  <w:spacing w:line="276" w:lineRule="auto"/>
                  <w:jc w:val="center"/>
                </w:pPr>
              </w:pPrChange>
            </w:pPr>
          </w:p>
        </w:tc>
        <w:tc>
          <w:tcPr>
            <w:tcW w:w="823" w:type="dxa"/>
            <w:noWrap/>
            <w:vAlign w:val="center"/>
            <w:hideMark/>
          </w:tcPr>
          <w:p w14:paraId="583EE9E7" w14:textId="77777777" w:rsidR="006871B5" w:rsidRPr="00920004" w:rsidRDefault="006871B5" w:rsidP="00727C9A">
            <w:pPr>
              <w:jc w:val="center"/>
              <w:rPr>
                <w:ins w:id="41500" w:author="phuong vu" w:date="2018-11-30T14:07:00Z"/>
                <w:rPrChange w:id="41501" w:author="phuong vu" w:date="2018-11-30T22:36:00Z">
                  <w:rPr>
                    <w:ins w:id="41502" w:author="phuong vu" w:date="2018-11-30T14:07:00Z"/>
                  </w:rPr>
                </w:rPrChange>
              </w:rPr>
              <w:pPrChange w:id="41503" w:author="phuong vu" w:date="2018-11-30T21:55:00Z">
                <w:pPr>
                  <w:spacing w:line="276" w:lineRule="auto"/>
                  <w:jc w:val="center"/>
                </w:pPr>
              </w:pPrChange>
            </w:pPr>
          </w:p>
        </w:tc>
        <w:tc>
          <w:tcPr>
            <w:tcW w:w="2138" w:type="dxa"/>
            <w:noWrap/>
            <w:hideMark/>
          </w:tcPr>
          <w:p w14:paraId="00A01A4A" w14:textId="77777777" w:rsidR="006871B5" w:rsidRPr="00920004" w:rsidRDefault="006871B5" w:rsidP="00727C9A">
            <w:pPr>
              <w:rPr>
                <w:ins w:id="41504" w:author="phuong vu" w:date="2018-11-30T14:07:00Z"/>
                <w:lang w:val="en-US"/>
                <w:rPrChange w:id="41505" w:author="phuong vu" w:date="2018-11-30T22:36:00Z">
                  <w:rPr>
                    <w:ins w:id="41506" w:author="phuong vu" w:date="2018-11-30T14:07:00Z"/>
                    <w:lang w:val="en-US"/>
                  </w:rPr>
                </w:rPrChange>
              </w:rPr>
              <w:pPrChange w:id="41507" w:author="phuong vu" w:date="2018-11-30T21:55:00Z">
                <w:pPr>
                  <w:spacing w:line="276" w:lineRule="auto"/>
                </w:pPr>
              </w:pPrChange>
            </w:pPr>
            <w:ins w:id="41508" w:author="phuong vu" w:date="2018-11-30T14:07:00Z">
              <w:r w:rsidRPr="00920004">
                <w:rPr>
                  <w:lang w:val="en-US"/>
                  <w:rPrChange w:id="41509" w:author="phuong vu" w:date="2018-11-30T22:36:00Z">
                    <w:rPr>
                      <w:lang w:val="en-US"/>
                    </w:rPr>
                  </w:rPrChange>
                </w:rPr>
                <w:t>Họ tên nhân viên</w:t>
              </w:r>
            </w:ins>
          </w:p>
        </w:tc>
      </w:tr>
      <w:tr w:rsidR="006871B5" w:rsidRPr="00920004" w14:paraId="3780FFBD" w14:textId="77777777" w:rsidTr="006871B5">
        <w:trPr>
          <w:trHeight w:val="300"/>
          <w:ins w:id="41510" w:author="phuong vu" w:date="2018-11-30T14:07:00Z"/>
        </w:trPr>
        <w:tc>
          <w:tcPr>
            <w:tcW w:w="708" w:type="dxa"/>
            <w:noWrap/>
            <w:vAlign w:val="center"/>
          </w:tcPr>
          <w:p w14:paraId="1070B4CF" w14:textId="77777777" w:rsidR="006871B5" w:rsidRPr="00920004" w:rsidRDefault="006871B5" w:rsidP="00BD0851">
            <w:pPr>
              <w:spacing w:before="240" w:line="0" w:lineRule="atLeast"/>
              <w:jc w:val="center"/>
              <w:rPr>
                <w:ins w:id="41511" w:author="phuong vu" w:date="2018-11-30T14:07:00Z"/>
                <w:lang w:val="en-US"/>
                <w:rPrChange w:id="41512" w:author="phuong vu" w:date="2018-11-30T22:36:00Z">
                  <w:rPr>
                    <w:ins w:id="41513" w:author="phuong vu" w:date="2018-11-30T14:07:00Z"/>
                    <w:lang w:val="en-US"/>
                  </w:rPr>
                </w:rPrChange>
              </w:rPr>
              <w:pPrChange w:id="41514" w:author="phuong vu" w:date="2018-11-30T14:16:00Z">
                <w:pPr>
                  <w:spacing w:line="276" w:lineRule="auto"/>
                  <w:jc w:val="center"/>
                </w:pPr>
              </w:pPrChange>
            </w:pPr>
            <w:ins w:id="41515" w:author="phuong vu" w:date="2018-11-30T14:07:00Z">
              <w:r w:rsidRPr="00920004">
                <w:rPr>
                  <w:lang w:val="en-US"/>
                  <w:rPrChange w:id="41516" w:author="phuong vu" w:date="2018-11-30T22:36:00Z">
                    <w:rPr>
                      <w:lang w:val="en-US"/>
                    </w:rPr>
                  </w:rPrChange>
                </w:rPr>
                <w:t>3</w:t>
              </w:r>
            </w:ins>
          </w:p>
        </w:tc>
        <w:tc>
          <w:tcPr>
            <w:tcW w:w="1820" w:type="dxa"/>
            <w:noWrap/>
          </w:tcPr>
          <w:p w14:paraId="4ED51033" w14:textId="77777777" w:rsidR="006871B5" w:rsidRPr="00920004" w:rsidRDefault="006871B5" w:rsidP="00727C9A">
            <w:pPr>
              <w:rPr>
                <w:ins w:id="41517" w:author="phuong vu" w:date="2018-11-30T14:07:00Z"/>
                <w:lang w:val="en-US"/>
                <w:rPrChange w:id="41518" w:author="phuong vu" w:date="2018-11-30T22:36:00Z">
                  <w:rPr>
                    <w:ins w:id="41519" w:author="phuong vu" w:date="2018-11-30T14:07:00Z"/>
                    <w:lang w:val="en-US"/>
                  </w:rPr>
                </w:rPrChange>
              </w:rPr>
              <w:pPrChange w:id="41520" w:author="phuong vu" w:date="2018-11-30T21:55:00Z">
                <w:pPr>
                  <w:spacing w:line="276" w:lineRule="auto"/>
                </w:pPr>
              </w:pPrChange>
            </w:pPr>
            <w:ins w:id="41521" w:author="phuong vu" w:date="2018-11-30T14:07:00Z">
              <w:r w:rsidRPr="00920004">
                <w:rPr>
                  <w:lang w:val="en-US"/>
                  <w:rPrChange w:id="41522" w:author="phuong vu" w:date="2018-11-30T22:36:00Z">
                    <w:rPr>
                      <w:lang w:val="en-US"/>
                    </w:rPr>
                  </w:rPrChange>
                </w:rPr>
                <w:t>email</w:t>
              </w:r>
            </w:ins>
          </w:p>
        </w:tc>
        <w:tc>
          <w:tcPr>
            <w:tcW w:w="1300" w:type="dxa"/>
            <w:noWrap/>
          </w:tcPr>
          <w:p w14:paraId="5EDB500D" w14:textId="433DA65D" w:rsidR="006871B5" w:rsidRPr="00920004" w:rsidRDefault="00E452E5" w:rsidP="00727C9A">
            <w:pPr>
              <w:rPr>
                <w:ins w:id="41523" w:author="phuong vu" w:date="2018-11-30T14:07:00Z"/>
                <w:rPrChange w:id="41524" w:author="phuong vu" w:date="2018-11-30T22:36:00Z">
                  <w:rPr>
                    <w:ins w:id="41525" w:author="phuong vu" w:date="2018-11-30T14:07:00Z"/>
                  </w:rPr>
                </w:rPrChange>
              </w:rPr>
              <w:pPrChange w:id="41526" w:author="phuong vu" w:date="2018-11-30T21:55:00Z">
                <w:pPr>
                  <w:spacing w:line="276" w:lineRule="auto"/>
                </w:pPr>
              </w:pPrChange>
            </w:pPr>
            <w:ins w:id="41527" w:author="phuong vu" w:date="2018-11-30T21:53:00Z">
              <w:r w:rsidRPr="00920004">
                <w:rPr>
                  <w:rPrChange w:id="41528" w:author="phuong vu" w:date="2018-11-30T22:36:00Z">
                    <w:rPr/>
                  </w:rPrChange>
                </w:rPr>
                <w:t>varchar</w:t>
              </w:r>
            </w:ins>
          </w:p>
        </w:tc>
        <w:tc>
          <w:tcPr>
            <w:tcW w:w="1098" w:type="dxa"/>
            <w:noWrap/>
            <w:vAlign w:val="center"/>
          </w:tcPr>
          <w:p w14:paraId="1E9AEAE0" w14:textId="77777777" w:rsidR="006871B5" w:rsidRPr="00920004" w:rsidRDefault="006871B5" w:rsidP="00727C9A">
            <w:pPr>
              <w:jc w:val="center"/>
              <w:rPr>
                <w:ins w:id="41529" w:author="phuong vu" w:date="2018-11-30T14:07:00Z"/>
                <w:rPrChange w:id="41530" w:author="phuong vu" w:date="2018-11-30T22:36:00Z">
                  <w:rPr>
                    <w:ins w:id="41531" w:author="phuong vu" w:date="2018-11-30T14:07:00Z"/>
                  </w:rPr>
                </w:rPrChange>
              </w:rPr>
              <w:pPrChange w:id="41532" w:author="phuong vu" w:date="2018-11-30T21:55:00Z">
                <w:pPr>
                  <w:spacing w:line="276" w:lineRule="auto"/>
                  <w:jc w:val="center"/>
                </w:pPr>
              </w:pPrChange>
            </w:pPr>
          </w:p>
        </w:tc>
        <w:tc>
          <w:tcPr>
            <w:tcW w:w="838" w:type="dxa"/>
            <w:noWrap/>
            <w:vAlign w:val="center"/>
          </w:tcPr>
          <w:p w14:paraId="38315949" w14:textId="77777777" w:rsidR="006871B5" w:rsidRPr="00920004" w:rsidRDefault="006871B5" w:rsidP="00727C9A">
            <w:pPr>
              <w:jc w:val="center"/>
              <w:rPr>
                <w:ins w:id="41533" w:author="phuong vu" w:date="2018-11-30T14:07:00Z"/>
                <w:rPrChange w:id="41534" w:author="phuong vu" w:date="2018-11-30T22:36:00Z">
                  <w:rPr>
                    <w:ins w:id="41535" w:author="phuong vu" w:date="2018-11-30T14:07:00Z"/>
                  </w:rPr>
                </w:rPrChange>
              </w:rPr>
              <w:pPrChange w:id="41536" w:author="phuong vu" w:date="2018-11-30T21:55:00Z">
                <w:pPr>
                  <w:spacing w:line="276" w:lineRule="auto"/>
                  <w:jc w:val="center"/>
                </w:pPr>
              </w:pPrChange>
            </w:pPr>
          </w:p>
        </w:tc>
        <w:tc>
          <w:tcPr>
            <w:tcW w:w="823" w:type="dxa"/>
            <w:noWrap/>
            <w:vAlign w:val="center"/>
          </w:tcPr>
          <w:p w14:paraId="583B0B0D" w14:textId="77777777" w:rsidR="006871B5" w:rsidRPr="00920004" w:rsidRDefault="006871B5" w:rsidP="00727C9A">
            <w:pPr>
              <w:jc w:val="center"/>
              <w:rPr>
                <w:ins w:id="41537" w:author="phuong vu" w:date="2018-11-30T14:07:00Z"/>
                <w:rPrChange w:id="41538" w:author="phuong vu" w:date="2018-11-30T22:36:00Z">
                  <w:rPr>
                    <w:ins w:id="41539" w:author="phuong vu" w:date="2018-11-30T14:07:00Z"/>
                  </w:rPr>
                </w:rPrChange>
              </w:rPr>
              <w:pPrChange w:id="41540" w:author="phuong vu" w:date="2018-11-30T21:55:00Z">
                <w:pPr>
                  <w:spacing w:line="276" w:lineRule="auto"/>
                  <w:jc w:val="center"/>
                </w:pPr>
              </w:pPrChange>
            </w:pPr>
          </w:p>
        </w:tc>
        <w:tc>
          <w:tcPr>
            <w:tcW w:w="2138" w:type="dxa"/>
            <w:noWrap/>
          </w:tcPr>
          <w:p w14:paraId="6C23E123" w14:textId="77777777" w:rsidR="006871B5" w:rsidRPr="00920004" w:rsidRDefault="006871B5" w:rsidP="00727C9A">
            <w:pPr>
              <w:rPr>
                <w:ins w:id="41541" w:author="phuong vu" w:date="2018-11-30T14:07:00Z"/>
                <w:lang w:val="en-US"/>
                <w:rPrChange w:id="41542" w:author="phuong vu" w:date="2018-11-30T22:36:00Z">
                  <w:rPr>
                    <w:ins w:id="41543" w:author="phuong vu" w:date="2018-11-30T14:07:00Z"/>
                    <w:lang w:val="en-US"/>
                  </w:rPr>
                </w:rPrChange>
              </w:rPr>
              <w:pPrChange w:id="41544" w:author="phuong vu" w:date="2018-11-30T21:55:00Z">
                <w:pPr>
                  <w:spacing w:line="276" w:lineRule="auto"/>
                </w:pPr>
              </w:pPrChange>
            </w:pPr>
            <w:ins w:id="41545" w:author="phuong vu" w:date="2018-11-30T14:07:00Z">
              <w:r w:rsidRPr="00920004">
                <w:rPr>
                  <w:lang w:val="en-US"/>
                  <w:rPrChange w:id="41546" w:author="phuong vu" w:date="2018-11-30T22:36:00Z">
                    <w:rPr>
                      <w:lang w:val="en-US"/>
                    </w:rPr>
                  </w:rPrChange>
                </w:rPr>
                <w:t>Email nhân viên</w:t>
              </w:r>
            </w:ins>
          </w:p>
        </w:tc>
      </w:tr>
      <w:tr w:rsidR="006871B5" w:rsidRPr="00920004" w14:paraId="35D82291" w14:textId="77777777" w:rsidTr="006871B5">
        <w:trPr>
          <w:trHeight w:val="300"/>
          <w:ins w:id="41547" w:author="phuong vu" w:date="2018-11-30T14:07:00Z"/>
        </w:trPr>
        <w:tc>
          <w:tcPr>
            <w:tcW w:w="708" w:type="dxa"/>
            <w:noWrap/>
            <w:vAlign w:val="center"/>
          </w:tcPr>
          <w:p w14:paraId="6ADFD198" w14:textId="77777777" w:rsidR="006871B5" w:rsidRPr="00920004" w:rsidRDefault="006871B5" w:rsidP="00BD0851">
            <w:pPr>
              <w:spacing w:before="240" w:line="0" w:lineRule="atLeast"/>
              <w:jc w:val="center"/>
              <w:rPr>
                <w:ins w:id="41548" w:author="phuong vu" w:date="2018-11-30T14:07:00Z"/>
                <w:lang w:val="en-US"/>
                <w:rPrChange w:id="41549" w:author="phuong vu" w:date="2018-11-30T22:36:00Z">
                  <w:rPr>
                    <w:ins w:id="41550" w:author="phuong vu" w:date="2018-11-30T14:07:00Z"/>
                    <w:lang w:val="en-US"/>
                  </w:rPr>
                </w:rPrChange>
              </w:rPr>
              <w:pPrChange w:id="41551" w:author="phuong vu" w:date="2018-11-30T14:16:00Z">
                <w:pPr>
                  <w:spacing w:line="276" w:lineRule="auto"/>
                  <w:jc w:val="center"/>
                </w:pPr>
              </w:pPrChange>
            </w:pPr>
            <w:ins w:id="41552" w:author="phuong vu" w:date="2018-11-30T14:07:00Z">
              <w:r w:rsidRPr="00920004">
                <w:rPr>
                  <w:lang w:val="en-US"/>
                  <w:rPrChange w:id="41553" w:author="phuong vu" w:date="2018-11-30T22:36:00Z">
                    <w:rPr>
                      <w:lang w:val="en-US"/>
                    </w:rPr>
                  </w:rPrChange>
                </w:rPr>
                <w:t>4</w:t>
              </w:r>
            </w:ins>
          </w:p>
        </w:tc>
        <w:tc>
          <w:tcPr>
            <w:tcW w:w="1820" w:type="dxa"/>
            <w:noWrap/>
          </w:tcPr>
          <w:p w14:paraId="2778AF8D" w14:textId="77777777" w:rsidR="006871B5" w:rsidRPr="00920004" w:rsidRDefault="006871B5" w:rsidP="00727C9A">
            <w:pPr>
              <w:rPr>
                <w:ins w:id="41554" w:author="phuong vu" w:date="2018-11-30T14:07:00Z"/>
                <w:lang w:val="en-US"/>
                <w:rPrChange w:id="41555" w:author="phuong vu" w:date="2018-11-30T22:36:00Z">
                  <w:rPr>
                    <w:ins w:id="41556" w:author="phuong vu" w:date="2018-11-30T14:07:00Z"/>
                    <w:lang w:val="en-US"/>
                  </w:rPr>
                </w:rPrChange>
              </w:rPr>
              <w:pPrChange w:id="41557" w:author="phuong vu" w:date="2018-11-30T21:55:00Z">
                <w:pPr>
                  <w:spacing w:line="276" w:lineRule="auto"/>
                </w:pPr>
              </w:pPrChange>
            </w:pPr>
            <w:ins w:id="41558" w:author="phuong vu" w:date="2018-11-30T14:07:00Z">
              <w:r w:rsidRPr="00920004">
                <w:rPr>
                  <w:lang w:val="en-US"/>
                  <w:rPrChange w:id="41559" w:author="phuong vu" w:date="2018-11-30T22:36:00Z">
                    <w:rPr>
                      <w:lang w:val="en-US"/>
                    </w:rPr>
                  </w:rPrChange>
                </w:rPr>
                <w:t>phone</w:t>
              </w:r>
            </w:ins>
          </w:p>
        </w:tc>
        <w:tc>
          <w:tcPr>
            <w:tcW w:w="1300" w:type="dxa"/>
            <w:noWrap/>
          </w:tcPr>
          <w:p w14:paraId="5BF38D76" w14:textId="0EFD4454" w:rsidR="006871B5" w:rsidRPr="00920004" w:rsidRDefault="00E452E5" w:rsidP="00727C9A">
            <w:pPr>
              <w:rPr>
                <w:ins w:id="41560" w:author="phuong vu" w:date="2018-11-30T14:07:00Z"/>
                <w:rPrChange w:id="41561" w:author="phuong vu" w:date="2018-11-30T22:36:00Z">
                  <w:rPr>
                    <w:ins w:id="41562" w:author="phuong vu" w:date="2018-11-30T14:07:00Z"/>
                  </w:rPr>
                </w:rPrChange>
              </w:rPr>
              <w:pPrChange w:id="41563" w:author="phuong vu" w:date="2018-11-30T21:55:00Z">
                <w:pPr>
                  <w:spacing w:line="276" w:lineRule="auto"/>
                </w:pPr>
              </w:pPrChange>
            </w:pPr>
            <w:ins w:id="41564" w:author="phuong vu" w:date="2018-11-30T21:53:00Z">
              <w:r w:rsidRPr="00920004">
                <w:rPr>
                  <w:rPrChange w:id="41565" w:author="phuong vu" w:date="2018-11-30T22:36:00Z">
                    <w:rPr/>
                  </w:rPrChange>
                </w:rPr>
                <w:t>varchar</w:t>
              </w:r>
            </w:ins>
          </w:p>
        </w:tc>
        <w:tc>
          <w:tcPr>
            <w:tcW w:w="1098" w:type="dxa"/>
            <w:noWrap/>
            <w:vAlign w:val="center"/>
          </w:tcPr>
          <w:p w14:paraId="2986CE85" w14:textId="77777777" w:rsidR="006871B5" w:rsidRPr="00920004" w:rsidRDefault="006871B5" w:rsidP="00727C9A">
            <w:pPr>
              <w:jc w:val="center"/>
              <w:rPr>
                <w:ins w:id="41566" w:author="phuong vu" w:date="2018-11-30T14:07:00Z"/>
                <w:rPrChange w:id="41567" w:author="phuong vu" w:date="2018-11-30T22:36:00Z">
                  <w:rPr>
                    <w:ins w:id="41568" w:author="phuong vu" w:date="2018-11-30T14:07:00Z"/>
                  </w:rPr>
                </w:rPrChange>
              </w:rPr>
              <w:pPrChange w:id="41569" w:author="phuong vu" w:date="2018-11-30T21:55:00Z">
                <w:pPr>
                  <w:spacing w:line="276" w:lineRule="auto"/>
                  <w:jc w:val="center"/>
                </w:pPr>
              </w:pPrChange>
            </w:pPr>
          </w:p>
        </w:tc>
        <w:tc>
          <w:tcPr>
            <w:tcW w:w="838" w:type="dxa"/>
            <w:noWrap/>
            <w:vAlign w:val="center"/>
          </w:tcPr>
          <w:p w14:paraId="33AD9850" w14:textId="77777777" w:rsidR="006871B5" w:rsidRPr="00920004" w:rsidRDefault="006871B5" w:rsidP="00727C9A">
            <w:pPr>
              <w:jc w:val="center"/>
              <w:rPr>
                <w:ins w:id="41570" w:author="phuong vu" w:date="2018-11-30T14:07:00Z"/>
                <w:rPrChange w:id="41571" w:author="phuong vu" w:date="2018-11-30T22:36:00Z">
                  <w:rPr>
                    <w:ins w:id="41572" w:author="phuong vu" w:date="2018-11-30T14:07:00Z"/>
                  </w:rPr>
                </w:rPrChange>
              </w:rPr>
              <w:pPrChange w:id="41573" w:author="phuong vu" w:date="2018-11-30T21:55:00Z">
                <w:pPr>
                  <w:spacing w:line="276" w:lineRule="auto"/>
                  <w:jc w:val="center"/>
                </w:pPr>
              </w:pPrChange>
            </w:pPr>
          </w:p>
        </w:tc>
        <w:tc>
          <w:tcPr>
            <w:tcW w:w="823" w:type="dxa"/>
            <w:noWrap/>
            <w:vAlign w:val="center"/>
          </w:tcPr>
          <w:p w14:paraId="25B9004B" w14:textId="77777777" w:rsidR="006871B5" w:rsidRPr="00920004" w:rsidRDefault="006871B5" w:rsidP="00727C9A">
            <w:pPr>
              <w:jc w:val="center"/>
              <w:rPr>
                <w:ins w:id="41574" w:author="phuong vu" w:date="2018-11-30T14:07:00Z"/>
                <w:rPrChange w:id="41575" w:author="phuong vu" w:date="2018-11-30T22:36:00Z">
                  <w:rPr>
                    <w:ins w:id="41576" w:author="phuong vu" w:date="2018-11-30T14:07:00Z"/>
                  </w:rPr>
                </w:rPrChange>
              </w:rPr>
              <w:pPrChange w:id="41577" w:author="phuong vu" w:date="2018-11-30T21:55:00Z">
                <w:pPr>
                  <w:spacing w:line="276" w:lineRule="auto"/>
                  <w:jc w:val="center"/>
                </w:pPr>
              </w:pPrChange>
            </w:pPr>
          </w:p>
        </w:tc>
        <w:tc>
          <w:tcPr>
            <w:tcW w:w="2138" w:type="dxa"/>
            <w:noWrap/>
          </w:tcPr>
          <w:p w14:paraId="454CFECF" w14:textId="77777777" w:rsidR="006871B5" w:rsidRPr="00920004" w:rsidRDefault="006871B5" w:rsidP="00727C9A">
            <w:pPr>
              <w:rPr>
                <w:ins w:id="41578" w:author="phuong vu" w:date="2018-11-30T14:07:00Z"/>
                <w:rPrChange w:id="41579" w:author="phuong vu" w:date="2018-11-30T22:36:00Z">
                  <w:rPr>
                    <w:ins w:id="41580" w:author="phuong vu" w:date="2018-11-30T14:07:00Z"/>
                  </w:rPr>
                </w:rPrChange>
              </w:rPr>
              <w:pPrChange w:id="41581" w:author="phuong vu" w:date="2018-11-30T21:55:00Z">
                <w:pPr>
                  <w:spacing w:line="276" w:lineRule="auto"/>
                </w:pPr>
              </w:pPrChange>
            </w:pPr>
            <w:ins w:id="41582" w:author="phuong vu" w:date="2018-11-30T14:07:00Z">
              <w:r w:rsidRPr="00920004">
                <w:rPr>
                  <w:rPrChange w:id="41583" w:author="phuong vu" w:date="2018-11-30T22:36:00Z">
                    <w:rPr/>
                  </w:rPrChange>
                </w:rPr>
                <w:t>Số điện thoại nhân viên</w:t>
              </w:r>
            </w:ins>
          </w:p>
        </w:tc>
      </w:tr>
      <w:tr w:rsidR="006871B5" w:rsidRPr="00920004" w14:paraId="1CBAE063" w14:textId="77777777" w:rsidTr="006871B5">
        <w:trPr>
          <w:trHeight w:val="300"/>
          <w:ins w:id="41584" w:author="phuong vu" w:date="2018-11-30T14:07:00Z"/>
        </w:trPr>
        <w:tc>
          <w:tcPr>
            <w:tcW w:w="708" w:type="dxa"/>
            <w:noWrap/>
            <w:vAlign w:val="center"/>
          </w:tcPr>
          <w:p w14:paraId="3FB2E693" w14:textId="77777777" w:rsidR="006871B5" w:rsidRPr="00920004" w:rsidRDefault="006871B5" w:rsidP="00BD0851">
            <w:pPr>
              <w:spacing w:before="240" w:line="0" w:lineRule="atLeast"/>
              <w:jc w:val="center"/>
              <w:rPr>
                <w:ins w:id="41585" w:author="phuong vu" w:date="2018-11-30T14:07:00Z"/>
                <w:lang w:val="en-US"/>
                <w:rPrChange w:id="41586" w:author="phuong vu" w:date="2018-11-30T22:36:00Z">
                  <w:rPr>
                    <w:ins w:id="41587" w:author="phuong vu" w:date="2018-11-30T14:07:00Z"/>
                    <w:lang w:val="en-US"/>
                  </w:rPr>
                </w:rPrChange>
              </w:rPr>
              <w:pPrChange w:id="41588" w:author="phuong vu" w:date="2018-11-30T14:16:00Z">
                <w:pPr>
                  <w:spacing w:line="276" w:lineRule="auto"/>
                  <w:jc w:val="center"/>
                </w:pPr>
              </w:pPrChange>
            </w:pPr>
            <w:ins w:id="41589" w:author="phuong vu" w:date="2018-11-30T14:07:00Z">
              <w:r w:rsidRPr="00920004">
                <w:rPr>
                  <w:lang w:val="en-US"/>
                  <w:rPrChange w:id="41590" w:author="phuong vu" w:date="2018-11-30T22:36:00Z">
                    <w:rPr>
                      <w:lang w:val="en-US"/>
                    </w:rPr>
                  </w:rPrChange>
                </w:rPr>
                <w:t>5</w:t>
              </w:r>
            </w:ins>
          </w:p>
        </w:tc>
        <w:tc>
          <w:tcPr>
            <w:tcW w:w="1820" w:type="dxa"/>
            <w:noWrap/>
          </w:tcPr>
          <w:p w14:paraId="4D445D55" w14:textId="77777777" w:rsidR="006871B5" w:rsidRPr="00920004" w:rsidRDefault="006871B5" w:rsidP="00727C9A">
            <w:pPr>
              <w:rPr>
                <w:ins w:id="41591" w:author="phuong vu" w:date="2018-11-30T14:07:00Z"/>
                <w:lang w:val="en-US"/>
                <w:rPrChange w:id="41592" w:author="phuong vu" w:date="2018-11-30T22:36:00Z">
                  <w:rPr>
                    <w:ins w:id="41593" w:author="phuong vu" w:date="2018-11-30T14:07:00Z"/>
                    <w:lang w:val="en-US"/>
                  </w:rPr>
                </w:rPrChange>
              </w:rPr>
              <w:pPrChange w:id="41594" w:author="phuong vu" w:date="2018-11-30T21:55:00Z">
                <w:pPr>
                  <w:spacing w:line="276" w:lineRule="auto"/>
                </w:pPr>
              </w:pPrChange>
            </w:pPr>
            <w:ins w:id="41595" w:author="phuong vu" w:date="2018-11-30T14:07:00Z">
              <w:r w:rsidRPr="00920004">
                <w:rPr>
                  <w:lang w:val="en-US"/>
                  <w:rPrChange w:id="41596" w:author="phuong vu" w:date="2018-11-30T22:36:00Z">
                    <w:rPr>
                      <w:lang w:val="en-US"/>
                    </w:rPr>
                  </w:rPrChange>
                </w:rPr>
                <w:t>password</w:t>
              </w:r>
            </w:ins>
          </w:p>
        </w:tc>
        <w:tc>
          <w:tcPr>
            <w:tcW w:w="1300" w:type="dxa"/>
            <w:noWrap/>
          </w:tcPr>
          <w:p w14:paraId="52BD6E1A" w14:textId="28EA807A" w:rsidR="006871B5" w:rsidRPr="00920004" w:rsidRDefault="00E452E5" w:rsidP="00727C9A">
            <w:pPr>
              <w:rPr>
                <w:ins w:id="41597" w:author="phuong vu" w:date="2018-11-30T14:07:00Z"/>
                <w:rPrChange w:id="41598" w:author="phuong vu" w:date="2018-11-30T22:36:00Z">
                  <w:rPr>
                    <w:ins w:id="41599" w:author="phuong vu" w:date="2018-11-30T14:07:00Z"/>
                  </w:rPr>
                </w:rPrChange>
              </w:rPr>
              <w:pPrChange w:id="41600" w:author="phuong vu" w:date="2018-11-30T21:55:00Z">
                <w:pPr>
                  <w:spacing w:line="276" w:lineRule="auto"/>
                </w:pPr>
              </w:pPrChange>
            </w:pPr>
            <w:ins w:id="41601" w:author="phuong vu" w:date="2018-11-30T21:53:00Z">
              <w:r w:rsidRPr="00920004">
                <w:rPr>
                  <w:rPrChange w:id="41602" w:author="phuong vu" w:date="2018-11-30T22:36:00Z">
                    <w:rPr/>
                  </w:rPrChange>
                </w:rPr>
                <w:t>varchar</w:t>
              </w:r>
            </w:ins>
          </w:p>
        </w:tc>
        <w:tc>
          <w:tcPr>
            <w:tcW w:w="1098" w:type="dxa"/>
            <w:noWrap/>
            <w:vAlign w:val="center"/>
          </w:tcPr>
          <w:p w14:paraId="4835CEAF" w14:textId="77777777" w:rsidR="006871B5" w:rsidRPr="00920004" w:rsidRDefault="006871B5" w:rsidP="00727C9A">
            <w:pPr>
              <w:jc w:val="center"/>
              <w:rPr>
                <w:ins w:id="41603" w:author="phuong vu" w:date="2018-11-30T14:07:00Z"/>
                <w:rPrChange w:id="41604" w:author="phuong vu" w:date="2018-11-30T22:36:00Z">
                  <w:rPr>
                    <w:ins w:id="41605" w:author="phuong vu" w:date="2018-11-30T14:07:00Z"/>
                  </w:rPr>
                </w:rPrChange>
              </w:rPr>
              <w:pPrChange w:id="41606" w:author="phuong vu" w:date="2018-11-30T21:55:00Z">
                <w:pPr>
                  <w:spacing w:line="276" w:lineRule="auto"/>
                  <w:jc w:val="center"/>
                </w:pPr>
              </w:pPrChange>
            </w:pPr>
          </w:p>
        </w:tc>
        <w:tc>
          <w:tcPr>
            <w:tcW w:w="838" w:type="dxa"/>
            <w:noWrap/>
            <w:vAlign w:val="center"/>
          </w:tcPr>
          <w:p w14:paraId="5346F759" w14:textId="77777777" w:rsidR="006871B5" w:rsidRPr="00920004" w:rsidRDefault="006871B5" w:rsidP="00727C9A">
            <w:pPr>
              <w:jc w:val="center"/>
              <w:rPr>
                <w:ins w:id="41607" w:author="phuong vu" w:date="2018-11-30T14:07:00Z"/>
                <w:rPrChange w:id="41608" w:author="phuong vu" w:date="2018-11-30T22:36:00Z">
                  <w:rPr>
                    <w:ins w:id="41609" w:author="phuong vu" w:date="2018-11-30T14:07:00Z"/>
                  </w:rPr>
                </w:rPrChange>
              </w:rPr>
              <w:pPrChange w:id="41610" w:author="phuong vu" w:date="2018-11-30T21:55:00Z">
                <w:pPr>
                  <w:spacing w:line="276" w:lineRule="auto"/>
                  <w:jc w:val="center"/>
                </w:pPr>
              </w:pPrChange>
            </w:pPr>
          </w:p>
        </w:tc>
        <w:tc>
          <w:tcPr>
            <w:tcW w:w="823" w:type="dxa"/>
            <w:noWrap/>
            <w:vAlign w:val="center"/>
          </w:tcPr>
          <w:p w14:paraId="648C0120" w14:textId="77777777" w:rsidR="006871B5" w:rsidRPr="00920004" w:rsidRDefault="006871B5" w:rsidP="00727C9A">
            <w:pPr>
              <w:jc w:val="center"/>
              <w:rPr>
                <w:ins w:id="41611" w:author="phuong vu" w:date="2018-11-30T14:07:00Z"/>
                <w:rPrChange w:id="41612" w:author="phuong vu" w:date="2018-11-30T22:36:00Z">
                  <w:rPr>
                    <w:ins w:id="41613" w:author="phuong vu" w:date="2018-11-30T14:07:00Z"/>
                  </w:rPr>
                </w:rPrChange>
              </w:rPr>
              <w:pPrChange w:id="41614" w:author="phuong vu" w:date="2018-11-30T21:55:00Z">
                <w:pPr>
                  <w:spacing w:line="276" w:lineRule="auto"/>
                  <w:jc w:val="center"/>
                </w:pPr>
              </w:pPrChange>
            </w:pPr>
          </w:p>
        </w:tc>
        <w:tc>
          <w:tcPr>
            <w:tcW w:w="2138" w:type="dxa"/>
            <w:noWrap/>
          </w:tcPr>
          <w:p w14:paraId="6A1402C3" w14:textId="77777777" w:rsidR="006871B5" w:rsidRPr="00920004" w:rsidRDefault="006871B5" w:rsidP="00727C9A">
            <w:pPr>
              <w:rPr>
                <w:ins w:id="41615" w:author="phuong vu" w:date="2018-11-30T14:07:00Z"/>
                <w:lang w:val="en-US"/>
                <w:rPrChange w:id="41616" w:author="phuong vu" w:date="2018-11-30T22:36:00Z">
                  <w:rPr>
                    <w:ins w:id="41617" w:author="phuong vu" w:date="2018-11-30T14:07:00Z"/>
                    <w:lang w:val="en-US"/>
                  </w:rPr>
                </w:rPrChange>
              </w:rPr>
              <w:pPrChange w:id="41618" w:author="phuong vu" w:date="2018-11-30T21:55:00Z">
                <w:pPr>
                  <w:spacing w:line="276" w:lineRule="auto"/>
                </w:pPr>
              </w:pPrChange>
            </w:pPr>
            <w:ins w:id="41619" w:author="phuong vu" w:date="2018-11-30T14:07:00Z">
              <w:r w:rsidRPr="00920004">
                <w:rPr>
                  <w:lang w:val="en-US"/>
                  <w:rPrChange w:id="41620" w:author="phuong vu" w:date="2018-11-30T22:36:00Z">
                    <w:rPr>
                      <w:lang w:val="en-US"/>
                    </w:rPr>
                  </w:rPrChange>
                </w:rPr>
                <w:t>Mật khẩu tài khoản</w:t>
              </w:r>
            </w:ins>
          </w:p>
        </w:tc>
      </w:tr>
      <w:tr w:rsidR="006871B5" w:rsidRPr="00920004" w14:paraId="5E2662AE" w14:textId="77777777" w:rsidTr="006871B5">
        <w:trPr>
          <w:trHeight w:val="300"/>
          <w:ins w:id="41621" w:author="phuong vu" w:date="2018-11-30T14:07:00Z"/>
        </w:trPr>
        <w:tc>
          <w:tcPr>
            <w:tcW w:w="708" w:type="dxa"/>
            <w:noWrap/>
            <w:vAlign w:val="center"/>
          </w:tcPr>
          <w:p w14:paraId="483EFEDF" w14:textId="77777777" w:rsidR="006871B5" w:rsidRPr="00920004" w:rsidRDefault="006871B5" w:rsidP="00BD0851">
            <w:pPr>
              <w:spacing w:before="240" w:line="0" w:lineRule="atLeast"/>
              <w:jc w:val="center"/>
              <w:rPr>
                <w:ins w:id="41622" w:author="phuong vu" w:date="2018-11-30T14:07:00Z"/>
                <w:lang w:val="en-US"/>
                <w:rPrChange w:id="41623" w:author="phuong vu" w:date="2018-11-30T22:36:00Z">
                  <w:rPr>
                    <w:ins w:id="41624" w:author="phuong vu" w:date="2018-11-30T14:07:00Z"/>
                    <w:lang w:val="en-US"/>
                  </w:rPr>
                </w:rPrChange>
              </w:rPr>
              <w:pPrChange w:id="41625" w:author="phuong vu" w:date="2018-11-30T14:16:00Z">
                <w:pPr>
                  <w:spacing w:line="276" w:lineRule="auto"/>
                  <w:jc w:val="center"/>
                </w:pPr>
              </w:pPrChange>
            </w:pPr>
            <w:ins w:id="41626" w:author="phuong vu" w:date="2018-11-30T14:07:00Z">
              <w:r w:rsidRPr="00920004">
                <w:rPr>
                  <w:lang w:val="en-US"/>
                  <w:rPrChange w:id="41627" w:author="phuong vu" w:date="2018-11-30T22:36:00Z">
                    <w:rPr>
                      <w:lang w:val="en-US"/>
                    </w:rPr>
                  </w:rPrChange>
                </w:rPr>
                <w:t>6</w:t>
              </w:r>
            </w:ins>
          </w:p>
        </w:tc>
        <w:tc>
          <w:tcPr>
            <w:tcW w:w="1820" w:type="dxa"/>
            <w:noWrap/>
          </w:tcPr>
          <w:p w14:paraId="33C480BD" w14:textId="77777777" w:rsidR="006871B5" w:rsidRPr="00920004" w:rsidRDefault="006871B5" w:rsidP="00727C9A">
            <w:pPr>
              <w:rPr>
                <w:ins w:id="41628" w:author="phuong vu" w:date="2018-11-30T14:07:00Z"/>
                <w:lang w:val="en-US"/>
                <w:rPrChange w:id="41629" w:author="phuong vu" w:date="2018-11-30T22:36:00Z">
                  <w:rPr>
                    <w:ins w:id="41630" w:author="phuong vu" w:date="2018-11-30T14:07:00Z"/>
                    <w:lang w:val="en-US"/>
                  </w:rPr>
                </w:rPrChange>
              </w:rPr>
              <w:pPrChange w:id="41631" w:author="phuong vu" w:date="2018-11-30T21:55:00Z">
                <w:pPr>
                  <w:spacing w:line="276" w:lineRule="auto"/>
                </w:pPr>
              </w:pPrChange>
            </w:pPr>
            <w:ins w:id="41632" w:author="phuong vu" w:date="2018-11-30T14:07:00Z">
              <w:r w:rsidRPr="00920004">
                <w:rPr>
                  <w:lang w:val="en-US"/>
                  <w:rPrChange w:id="41633" w:author="phuong vu" w:date="2018-11-30T22:36:00Z">
                    <w:rPr>
                      <w:lang w:val="en-US"/>
                    </w:rPr>
                  </w:rPrChange>
                </w:rPr>
                <w:t>gender</w:t>
              </w:r>
            </w:ins>
          </w:p>
        </w:tc>
        <w:tc>
          <w:tcPr>
            <w:tcW w:w="1300" w:type="dxa"/>
            <w:noWrap/>
          </w:tcPr>
          <w:p w14:paraId="148B9054" w14:textId="77777777" w:rsidR="006871B5" w:rsidRPr="00920004" w:rsidRDefault="006871B5" w:rsidP="00727C9A">
            <w:pPr>
              <w:rPr>
                <w:ins w:id="41634" w:author="phuong vu" w:date="2018-11-30T14:07:00Z"/>
                <w:lang w:val="en-US"/>
                <w:rPrChange w:id="41635" w:author="phuong vu" w:date="2018-11-30T22:36:00Z">
                  <w:rPr>
                    <w:ins w:id="41636" w:author="phuong vu" w:date="2018-11-30T14:07:00Z"/>
                    <w:lang w:val="en-US"/>
                  </w:rPr>
                </w:rPrChange>
              </w:rPr>
              <w:pPrChange w:id="41637" w:author="phuong vu" w:date="2018-11-30T21:55:00Z">
                <w:pPr>
                  <w:spacing w:line="276" w:lineRule="auto"/>
                </w:pPr>
              </w:pPrChange>
            </w:pPr>
            <w:ins w:id="41638" w:author="phuong vu" w:date="2018-11-30T14:07:00Z">
              <w:r w:rsidRPr="00920004">
                <w:rPr>
                  <w:lang w:val="en-US"/>
                  <w:rPrChange w:id="41639" w:author="phuong vu" w:date="2018-11-30T22:36:00Z">
                    <w:rPr>
                      <w:lang w:val="en-US"/>
                    </w:rPr>
                  </w:rPrChange>
                </w:rPr>
                <w:t>Boolean</w:t>
              </w:r>
            </w:ins>
          </w:p>
        </w:tc>
        <w:tc>
          <w:tcPr>
            <w:tcW w:w="1098" w:type="dxa"/>
            <w:noWrap/>
            <w:vAlign w:val="center"/>
          </w:tcPr>
          <w:p w14:paraId="492CACCC" w14:textId="77777777" w:rsidR="006871B5" w:rsidRPr="00920004" w:rsidRDefault="006871B5" w:rsidP="00727C9A">
            <w:pPr>
              <w:jc w:val="center"/>
              <w:rPr>
                <w:ins w:id="41640" w:author="phuong vu" w:date="2018-11-30T14:07:00Z"/>
                <w:rPrChange w:id="41641" w:author="phuong vu" w:date="2018-11-30T22:36:00Z">
                  <w:rPr>
                    <w:ins w:id="41642" w:author="phuong vu" w:date="2018-11-30T14:07:00Z"/>
                  </w:rPr>
                </w:rPrChange>
              </w:rPr>
              <w:pPrChange w:id="41643" w:author="phuong vu" w:date="2018-11-30T21:55:00Z">
                <w:pPr>
                  <w:spacing w:line="276" w:lineRule="auto"/>
                  <w:jc w:val="center"/>
                </w:pPr>
              </w:pPrChange>
            </w:pPr>
          </w:p>
        </w:tc>
        <w:tc>
          <w:tcPr>
            <w:tcW w:w="838" w:type="dxa"/>
            <w:noWrap/>
            <w:vAlign w:val="center"/>
          </w:tcPr>
          <w:p w14:paraId="51EDF67C" w14:textId="77777777" w:rsidR="006871B5" w:rsidRPr="00920004" w:rsidRDefault="006871B5" w:rsidP="00727C9A">
            <w:pPr>
              <w:jc w:val="center"/>
              <w:rPr>
                <w:ins w:id="41644" w:author="phuong vu" w:date="2018-11-30T14:07:00Z"/>
                <w:rPrChange w:id="41645" w:author="phuong vu" w:date="2018-11-30T22:36:00Z">
                  <w:rPr>
                    <w:ins w:id="41646" w:author="phuong vu" w:date="2018-11-30T14:07:00Z"/>
                  </w:rPr>
                </w:rPrChange>
              </w:rPr>
              <w:pPrChange w:id="41647" w:author="phuong vu" w:date="2018-11-30T21:55:00Z">
                <w:pPr>
                  <w:spacing w:line="276" w:lineRule="auto"/>
                  <w:jc w:val="center"/>
                </w:pPr>
              </w:pPrChange>
            </w:pPr>
          </w:p>
        </w:tc>
        <w:tc>
          <w:tcPr>
            <w:tcW w:w="823" w:type="dxa"/>
            <w:noWrap/>
            <w:vAlign w:val="center"/>
          </w:tcPr>
          <w:p w14:paraId="3115CDDC" w14:textId="77777777" w:rsidR="006871B5" w:rsidRPr="00920004" w:rsidRDefault="006871B5" w:rsidP="00727C9A">
            <w:pPr>
              <w:jc w:val="center"/>
              <w:rPr>
                <w:ins w:id="41648" w:author="phuong vu" w:date="2018-11-30T14:07:00Z"/>
                <w:rPrChange w:id="41649" w:author="phuong vu" w:date="2018-11-30T22:36:00Z">
                  <w:rPr>
                    <w:ins w:id="41650" w:author="phuong vu" w:date="2018-11-30T14:07:00Z"/>
                  </w:rPr>
                </w:rPrChange>
              </w:rPr>
              <w:pPrChange w:id="41651" w:author="phuong vu" w:date="2018-11-30T21:55:00Z">
                <w:pPr>
                  <w:spacing w:line="276" w:lineRule="auto"/>
                  <w:jc w:val="center"/>
                </w:pPr>
              </w:pPrChange>
            </w:pPr>
          </w:p>
        </w:tc>
        <w:tc>
          <w:tcPr>
            <w:tcW w:w="2138" w:type="dxa"/>
            <w:noWrap/>
          </w:tcPr>
          <w:p w14:paraId="2C875075" w14:textId="77777777" w:rsidR="006871B5" w:rsidRPr="00920004" w:rsidRDefault="006871B5" w:rsidP="00727C9A">
            <w:pPr>
              <w:rPr>
                <w:ins w:id="41652" w:author="phuong vu" w:date="2018-11-30T14:07:00Z"/>
                <w:lang w:val="en-US"/>
                <w:rPrChange w:id="41653" w:author="phuong vu" w:date="2018-11-30T22:36:00Z">
                  <w:rPr>
                    <w:ins w:id="41654" w:author="phuong vu" w:date="2018-11-30T14:07:00Z"/>
                    <w:lang w:val="en-US"/>
                  </w:rPr>
                </w:rPrChange>
              </w:rPr>
              <w:pPrChange w:id="41655" w:author="phuong vu" w:date="2018-11-30T21:55:00Z">
                <w:pPr>
                  <w:spacing w:line="276" w:lineRule="auto"/>
                </w:pPr>
              </w:pPrChange>
            </w:pPr>
            <w:ins w:id="41656" w:author="phuong vu" w:date="2018-11-30T14:07:00Z">
              <w:r w:rsidRPr="00920004">
                <w:rPr>
                  <w:lang w:val="en-US"/>
                  <w:rPrChange w:id="41657" w:author="phuong vu" w:date="2018-11-30T22:36:00Z">
                    <w:rPr>
                      <w:lang w:val="en-US"/>
                    </w:rPr>
                  </w:rPrChange>
                </w:rPr>
                <w:t>Giới tính</w:t>
              </w:r>
            </w:ins>
          </w:p>
        </w:tc>
      </w:tr>
      <w:tr w:rsidR="006871B5" w:rsidRPr="00920004" w14:paraId="513E4D10" w14:textId="77777777" w:rsidTr="006871B5">
        <w:trPr>
          <w:trHeight w:val="300"/>
          <w:ins w:id="41658" w:author="phuong vu" w:date="2018-11-30T14:07:00Z"/>
        </w:trPr>
        <w:tc>
          <w:tcPr>
            <w:tcW w:w="708" w:type="dxa"/>
            <w:noWrap/>
            <w:vAlign w:val="center"/>
          </w:tcPr>
          <w:p w14:paraId="01A4A6AC" w14:textId="77777777" w:rsidR="006871B5" w:rsidRPr="00920004" w:rsidRDefault="006871B5" w:rsidP="00BD0851">
            <w:pPr>
              <w:spacing w:before="240" w:line="0" w:lineRule="atLeast"/>
              <w:jc w:val="center"/>
              <w:rPr>
                <w:ins w:id="41659" w:author="phuong vu" w:date="2018-11-30T14:07:00Z"/>
                <w:lang w:val="en-US"/>
                <w:rPrChange w:id="41660" w:author="phuong vu" w:date="2018-11-30T22:36:00Z">
                  <w:rPr>
                    <w:ins w:id="41661" w:author="phuong vu" w:date="2018-11-30T14:07:00Z"/>
                    <w:lang w:val="en-US"/>
                  </w:rPr>
                </w:rPrChange>
              </w:rPr>
              <w:pPrChange w:id="41662" w:author="phuong vu" w:date="2018-11-30T14:16:00Z">
                <w:pPr>
                  <w:spacing w:line="276" w:lineRule="auto"/>
                  <w:jc w:val="center"/>
                </w:pPr>
              </w:pPrChange>
            </w:pPr>
            <w:ins w:id="41663" w:author="phuong vu" w:date="2018-11-30T14:07:00Z">
              <w:r w:rsidRPr="00920004">
                <w:rPr>
                  <w:lang w:val="en-US"/>
                  <w:rPrChange w:id="41664" w:author="phuong vu" w:date="2018-11-30T22:36:00Z">
                    <w:rPr>
                      <w:lang w:val="en-US"/>
                    </w:rPr>
                  </w:rPrChange>
                </w:rPr>
                <w:t>7</w:t>
              </w:r>
            </w:ins>
          </w:p>
        </w:tc>
        <w:tc>
          <w:tcPr>
            <w:tcW w:w="1820" w:type="dxa"/>
            <w:noWrap/>
          </w:tcPr>
          <w:p w14:paraId="249AD8D2" w14:textId="77777777" w:rsidR="006871B5" w:rsidRPr="00920004" w:rsidRDefault="006871B5" w:rsidP="00727C9A">
            <w:pPr>
              <w:rPr>
                <w:ins w:id="41665" w:author="phuong vu" w:date="2018-11-30T14:07:00Z"/>
                <w:lang w:val="en-US"/>
                <w:rPrChange w:id="41666" w:author="phuong vu" w:date="2018-11-30T22:36:00Z">
                  <w:rPr>
                    <w:ins w:id="41667" w:author="phuong vu" w:date="2018-11-30T14:07:00Z"/>
                    <w:lang w:val="en-US"/>
                  </w:rPr>
                </w:rPrChange>
              </w:rPr>
              <w:pPrChange w:id="41668" w:author="phuong vu" w:date="2018-11-30T21:55:00Z">
                <w:pPr>
                  <w:spacing w:line="276" w:lineRule="auto"/>
                </w:pPr>
              </w:pPrChange>
            </w:pPr>
            <w:ins w:id="41669" w:author="phuong vu" w:date="2018-11-30T14:07:00Z">
              <w:r w:rsidRPr="00920004">
                <w:rPr>
                  <w:lang w:val="en-US"/>
                  <w:rPrChange w:id="41670" w:author="phuong vu" w:date="2018-11-30T22:36:00Z">
                    <w:rPr>
                      <w:lang w:val="en-US"/>
                    </w:rPr>
                  </w:rPrChange>
                </w:rPr>
                <w:t>address</w:t>
              </w:r>
            </w:ins>
          </w:p>
        </w:tc>
        <w:tc>
          <w:tcPr>
            <w:tcW w:w="1300" w:type="dxa"/>
            <w:noWrap/>
          </w:tcPr>
          <w:p w14:paraId="637CBCF1" w14:textId="27C87193" w:rsidR="006871B5" w:rsidRPr="00920004" w:rsidRDefault="00E452E5" w:rsidP="00727C9A">
            <w:pPr>
              <w:rPr>
                <w:ins w:id="41671" w:author="phuong vu" w:date="2018-11-30T14:07:00Z"/>
                <w:lang w:val="en-US"/>
                <w:rPrChange w:id="41672" w:author="phuong vu" w:date="2018-11-30T22:36:00Z">
                  <w:rPr>
                    <w:ins w:id="41673" w:author="phuong vu" w:date="2018-11-30T14:07:00Z"/>
                    <w:lang w:val="en-US"/>
                  </w:rPr>
                </w:rPrChange>
              </w:rPr>
              <w:pPrChange w:id="41674" w:author="phuong vu" w:date="2018-11-30T21:55:00Z">
                <w:pPr>
                  <w:spacing w:line="276" w:lineRule="auto"/>
                </w:pPr>
              </w:pPrChange>
            </w:pPr>
            <w:ins w:id="41675" w:author="phuong vu" w:date="2018-11-30T21:53:00Z">
              <w:r w:rsidRPr="00920004">
                <w:rPr>
                  <w:rPrChange w:id="41676" w:author="phuong vu" w:date="2018-11-30T22:36:00Z">
                    <w:rPr/>
                  </w:rPrChange>
                </w:rPr>
                <w:t>varchar</w:t>
              </w:r>
            </w:ins>
          </w:p>
        </w:tc>
        <w:tc>
          <w:tcPr>
            <w:tcW w:w="1098" w:type="dxa"/>
            <w:noWrap/>
            <w:vAlign w:val="center"/>
          </w:tcPr>
          <w:p w14:paraId="436947EC" w14:textId="77777777" w:rsidR="006871B5" w:rsidRPr="00920004" w:rsidRDefault="006871B5" w:rsidP="00727C9A">
            <w:pPr>
              <w:jc w:val="center"/>
              <w:rPr>
                <w:ins w:id="41677" w:author="phuong vu" w:date="2018-11-30T14:07:00Z"/>
                <w:rPrChange w:id="41678" w:author="phuong vu" w:date="2018-11-30T22:36:00Z">
                  <w:rPr>
                    <w:ins w:id="41679" w:author="phuong vu" w:date="2018-11-30T14:07:00Z"/>
                  </w:rPr>
                </w:rPrChange>
              </w:rPr>
              <w:pPrChange w:id="41680" w:author="phuong vu" w:date="2018-11-30T21:55:00Z">
                <w:pPr>
                  <w:spacing w:line="276" w:lineRule="auto"/>
                  <w:jc w:val="center"/>
                </w:pPr>
              </w:pPrChange>
            </w:pPr>
          </w:p>
        </w:tc>
        <w:tc>
          <w:tcPr>
            <w:tcW w:w="838" w:type="dxa"/>
            <w:noWrap/>
            <w:vAlign w:val="center"/>
          </w:tcPr>
          <w:p w14:paraId="38F90D24" w14:textId="77777777" w:rsidR="006871B5" w:rsidRPr="00920004" w:rsidRDefault="006871B5" w:rsidP="00727C9A">
            <w:pPr>
              <w:jc w:val="center"/>
              <w:rPr>
                <w:ins w:id="41681" w:author="phuong vu" w:date="2018-11-30T14:07:00Z"/>
                <w:rPrChange w:id="41682" w:author="phuong vu" w:date="2018-11-30T22:36:00Z">
                  <w:rPr>
                    <w:ins w:id="41683" w:author="phuong vu" w:date="2018-11-30T14:07:00Z"/>
                  </w:rPr>
                </w:rPrChange>
              </w:rPr>
              <w:pPrChange w:id="41684" w:author="phuong vu" w:date="2018-11-30T21:55:00Z">
                <w:pPr>
                  <w:spacing w:line="276" w:lineRule="auto"/>
                  <w:jc w:val="center"/>
                </w:pPr>
              </w:pPrChange>
            </w:pPr>
          </w:p>
        </w:tc>
        <w:tc>
          <w:tcPr>
            <w:tcW w:w="823" w:type="dxa"/>
            <w:noWrap/>
            <w:vAlign w:val="center"/>
          </w:tcPr>
          <w:p w14:paraId="4579E0D7" w14:textId="77777777" w:rsidR="006871B5" w:rsidRPr="00920004" w:rsidRDefault="006871B5" w:rsidP="00727C9A">
            <w:pPr>
              <w:jc w:val="center"/>
              <w:rPr>
                <w:ins w:id="41685" w:author="phuong vu" w:date="2018-11-30T14:07:00Z"/>
                <w:rPrChange w:id="41686" w:author="phuong vu" w:date="2018-11-30T22:36:00Z">
                  <w:rPr>
                    <w:ins w:id="41687" w:author="phuong vu" w:date="2018-11-30T14:07:00Z"/>
                  </w:rPr>
                </w:rPrChange>
              </w:rPr>
              <w:pPrChange w:id="41688" w:author="phuong vu" w:date="2018-11-30T21:55:00Z">
                <w:pPr>
                  <w:spacing w:line="276" w:lineRule="auto"/>
                  <w:jc w:val="center"/>
                </w:pPr>
              </w:pPrChange>
            </w:pPr>
          </w:p>
        </w:tc>
        <w:tc>
          <w:tcPr>
            <w:tcW w:w="2138" w:type="dxa"/>
            <w:noWrap/>
          </w:tcPr>
          <w:p w14:paraId="6FB36BDF" w14:textId="77777777" w:rsidR="006871B5" w:rsidRPr="00920004" w:rsidRDefault="006871B5" w:rsidP="00727C9A">
            <w:pPr>
              <w:rPr>
                <w:ins w:id="41689" w:author="phuong vu" w:date="2018-11-30T14:07:00Z"/>
                <w:lang w:val="en-US"/>
                <w:rPrChange w:id="41690" w:author="phuong vu" w:date="2018-11-30T22:36:00Z">
                  <w:rPr>
                    <w:ins w:id="41691" w:author="phuong vu" w:date="2018-11-30T14:07:00Z"/>
                    <w:lang w:val="en-US"/>
                  </w:rPr>
                </w:rPrChange>
              </w:rPr>
              <w:pPrChange w:id="41692" w:author="phuong vu" w:date="2018-11-30T21:55:00Z">
                <w:pPr>
                  <w:spacing w:line="276" w:lineRule="auto"/>
                </w:pPr>
              </w:pPrChange>
            </w:pPr>
            <w:ins w:id="41693" w:author="phuong vu" w:date="2018-11-30T14:07:00Z">
              <w:r w:rsidRPr="00920004">
                <w:rPr>
                  <w:lang w:val="en-US"/>
                  <w:rPrChange w:id="41694" w:author="phuong vu" w:date="2018-11-30T22:36:00Z">
                    <w:rPr>
                      <w:lang w:val="en-US"/>
                    </w:rPr>
                  </w:rPrChange>
                </w:rPr>
                <w:t>Địa chỉ nhân viên</w:t>
              </w:r>
            </w:ins>
          </w:p>
        </w:tc>
      </w:tr>
      <w:tr w:rsidR="006871B5" w:rsidRPr="00920004" w14:paraId="7A6F851F" w14:textId="77777777" w:rsidTr="006871B5">
        <w:trPr>
          <w:trHeight w:val="300"/>
          <w:ins w:id="41695" w:author="phuong vu" w:date="2018-11-30T14:07:00Z"/>
        </w:trPr>
        <w:tc>
          <w:tcPr>
            <w:tcW w:w="708" w:type="dxa"/>
            <w:noWrap/>
            <w:vAlign w:val="center"/>
          </w:tcPr>
          <w:p w14:paraId="5E1F2CD0" w14:textId="77777777" w:rsidR="006871B5" w:rsidRPr="00920004" w:rsidRDefault="006871B5" w:rsidP="00BD0851">
            <w:pPr>
              <w:spacing w:before="240" w:line="0" w:lineRule="atLeast"/>
              <w:jc w:val="center"/>
              <w:rPr>
                <w:ins w:id="41696" w:author="phuong vu" w:date="2018-11-30T14:07:00Z"/>
                <w:lang w:val="en-US"/>
                <w:rPrChange w:id="41697" w:author="phuong vu" w:date="2018-11-30T22:36:00Z">
                  <w:rPr>
                    <w:ins w:id="41698" w:author="phuong vu" w:date="2018-11-30T14:07:00Z"/>
                    <w:lang w:val="en-US"/>
                  </w:rPr>
                </w:rPrChange>
              </w:rPr>
              <w:pPrChange w:id="41699" w:author="phuong vu" w:date="2018-11-30T14:16:00Z">
                <w:pPr>
                  <w:spacing w:line="276" w:lineRule="auto"/>
                  <w:jc w:val="center"/>
                </w:pPr>
              </w:pPrChange>
            </w:pPr>
            <w:ins w:id="41700" w:author="phuong vu" w:date="2018-11-30T14:07:00Z">
              <w:r w:rsidRPr="00920004">
                <w:rPr>
                  <w:lang w:val="en-US"/>
                  <w:rPrChange w:id="41701" w:author="phuong vu" w:date="2018-11-30T22:36:00Z">
                    <w:rPr>
                      <w:lang w:val="en-US"/>
                    </w:rPr>
                  </w:rPrChange>
                </w:rPr>
                <w:t>8</w:t>
              </w:r>
            </w:ins>
          </w:p>
        </w:tc>
        <w:tc>
          <w:tcPr>
            <w:tcW w:w="1820" w:type="dxa"/>
            <w:noWrap/>
          </w:tcPr>
          <w:p w14:paraId="6D0704C5" w14:textId="77777777" w:rsidR="006871B5" w:rsidRPr="00920004" w:rsidRDefault="006871B5" w:rsidP="00727C9A">
            <w:pPr>
              <w:rPr>
                <w:ins w:id="41702" w:author="phuong vu" w:date="2018-11-30T14:07:00Z"/>
                <w:lang w:val="en-US"/>
                <w:rPrChange w:id="41703" w:author="phuong vu" w:date="2018-11-30T22:36:00Z">
                  <w:rPr>
                    <w:ins w:id="41704" w:author="phuong vu" w:date="2018-11-30T14:07:00Z"/>
                    <w:lang w:val="en-US"/>
                  </w:rPr>
                </w:rPrChange>
              </w:rPr>
              <w:pPrChange w:id="41705" w:author="phuong vu" w:date="2018-11-30T21:55:00Z">
                <w:pPr>
                  <w:spacing w:line="276" w:lineRule="auto"/>
                </w:pPr>
              </w:pPrChange>
            </w:pPr>
            <w:ins w:id="41706" w:author="phuong vu" w:date="2018-11-30T14:07:00Z">
              <w:r w:rsidRPr="00920004">
                <w:rPr>
                  <w:lang w:val="en-US"/>
                  <w:rPrChange w:id="41707" w:author="phuong vu" w:date="2018-11-30T22:36:00Z">
                    <w:rPr>
                      <w:lang w:val="en-US"/>
                    </w:rPr>
                  </w:rPrChange>
                </w:rPr>
                <w:t>staff_type_id</w:t>
              </w:r>
            </w:ins>
          </w:p>
        </w:tc>
        <w:tc>
          <w:tcPr>
            <w:tcW w:w="1300" w:type="dxa"/>
            <w:noWrap/>
          </w:tcPr>
          <w:p w14:paraId="414EF845" w14:textId="77777777" w:rsidR="006871B5" w:rsidRPr="00920004" w:rsidRDefault="006871B5" w:rsidP="00727C9A">
            <w:pPr>
              <w:rPr>
                <w:ins w:id="41708" w:author="phuong vu" w:date="2018-11-30T14:07:00Z"/>
                <w:lang w:val="en-US"/>
                <w:rPrChange w:id="41709" w:author="phuong vu" w:date="2018-11-30T22:36:00Z">
                  <w:rPr>
                    <w:ins w:id="41710" w:author="phuong vu" w:date="2018-11-30T14:07:00Z"/>
                    <w:lang w:val="en-US"/>
                  </w:rPr>
                </w:rPrChange>
              </w:rPr>
              <w:pPrChange w:id="41711" w:author="phuong vu" w:date="2018-11-30T21:55:00Z">
                <w:pPr>
                  <w:spacing w:line="276" w:lineRule="auto"/>
                </w:pPr>
              </w:pPrChange>
            </w:pPr>
            <w:ins w:id="41712" w:author="phuong vu" w:date="2018-11-30T14:07:00Z">
              <w:r w:rsidRPr="00920004">
                <w:rPr>
                  <w:lang w:val="en-US"/>
                  <w:rPrChange w:id="41713" w:author="phuong vu" w:date="2018-11-30T22:36:00Z">
                    <w:rPr>
                      <w:lang w:val="en-US"/>
                    </w:rPr>
                  </w:rPrChange>
                </w:rPr>
                <w:t>numeric</w:t>
              </w:r>
            </w:ins>
          </w:p>
        </w:tc>
        <w:tc>
          <w:tcPr>
            <w:tcW w:w="1098" w:type="dxa"/>
            <w:noWrap/>
            <w:vAlign w:val="center"/>
          </w:tcPr>
          <w:p w14:paraId="0D974EE7" w14:textId="77777777" w:rsidR="006871B5" w:rsidRPr="00920004" w:rsidRDefault="006871B5" w:rsidP="00727C9A">
            <w:pPr>
              <w:jc w:val="center"/>
              <w:rPr>
                <w:ins w:id="41714" w:author="phuong vu" w:date="2018-11-30T14:07:00Z"/>
                <w:rPrChange w:id="41715" w:author="phuong vu" w:date="2018-11-30T22:36:00Z">
                  <w:rPr>
                    <w:ins w:id="41716" w:author="phuong vu" w:date="2018-11-30T14:07:00Z"/>
                  </w:rPr>
                </w:rPrChange>
              </w:rPr>
              <w:pPrChange w:id="41717" w:author="phuong vu" w:date="2018-11-30T21:55:00Z">
                <w:pPr>
                  <w:spacing w:line="276" w:lineRule="auto"/>
                  <w:jc w:val="center"/>
                </w:pPr>
              </w:pPrChange>
            </w:pPr>
          </w:p>
        </w:tc>
        <w:tc>
          <w:tcPr>
            <w:tcW w:w="838" w:type="dxa"/>
            <w:noWrap/>
            <w:vAlign w:val="center"/>
          </w:tcPr>
          <w:p w14:paraId="00BAB39C" w14:textId="77777777" w:rsidR="006871B5" w:rsidRPr="00920004" w:rsidRDefault="006871B5" w:rsidP="00727C9A">
            <w:pPr>
              <w:jc w:val="center"/>
              <w:rPr>
                <w:ins w:id="41718" w:author="phuong vu" w:date="2018-11-30T14:07:00Z"/>
                <w:rPrChange w:id="41719" w:author="phuong vu" w:date="2018-11-30T22:36:00Z">
                  <w:rPr>
                    <w:ins w:id="41720" w:author="phuong vu" w:date="2018-11-30T14:07:00Z"/>
                  </w:rPr>
                </w:rPrChange>
              </w:rPr>
              <w:pPrChange w:id="41721" w:author="phuong vu" w:date="2018-11-30T21:55:00Z">
                <w:pPr>
                  <w:spacing w:line="276" w:lineRule="auto"/>
                  <w:jc w:val="center"/>
                </w:pPr>
              </w:pPrChange>
            </w:pPr>
          </w:p>
        </w:tc>
        <w:tc>
          <w:tcPr>
            <w:tcW w:w="823" w:type="dxa"/>
            <w:noWrap/>
            <w:vAlign w:val="center"/>
          </w:tcPr>
          <w:p w14:paraId="15892A49" w14:textId="77777777" w:rsidR="006871B5" w:rsidRPr="00920004" w:rsidRDefault="006871B5" w:rsidP="00727C9A">
            <w:pPr>
              <w:jc w:val="center"/>
              <w:rPr>
                <w:ins w:id="41722" w:author="phuong vu" w:date="2018-11-30T14:07:00Z"/>
                <w:rPrChange w:id="41723" w:author="phuong vu" w:date="2018-11-30T22:36:00Z">
                  <w:rPr>
                    <w:ins w:id="41724" w:author="phuong vu" w:date="2018-11-30T14:07:00Z"/>
                  </w:rPr>
                </w:rPrChange>
              </w:rPr>
              <w:pPrChange w:id="41725" w:author="phuong vu" w:date="2018-11-30T21:55:00Z">
                <w:pPr>
                  <w:spacing w:line="276" w:lineRule="auto"/>
                  <w:jc w:val="center"/>
                </w:pPr>
              </w:pPrChange>
            </w:pPr>
          </w:p>
        </w:tc>
        <w:tc>
          <w:tcPr>
            <w:tcW w:w="2138" w:type="dxa"/>
            <w:noWrap/>
          </w:tcPr>
          <w:p w14:paraId="4A27F85B" w14:textId="77777777" w:rsidR="006871B5" w:rsidRPr="00920004" w:rsidRDefault="006871B5" w:rsidP="00727C9A">
            <w:pPr>
              <w:rPr>
                <w:ins w:id="41726" w:author="phuong vu" w:date="2018-11-30T14:07:00Z"/>
                <w:lang w:val="en-US"/>
                <w:rPrChange w:id="41727" w:author="phuong vu" w:date="2018-11-30T22:36:00Z">
                  <w:rPr>
                    <w:ins w:id="41728" w:author="phuong vu" w:date="2018-11-30T14:07:00Z"/>
                    <w:lang w:val="en-US"/>
                  </w:rPr>
                </w:rPrChange>
              </w:rPr>
              <w:pPrChange w:id="41729" w:author="phuong vu" w:date="2018-11-30T21:55:00Z">
                <w:pPr>
                  <w:spacing w:line="276" w:lineRule="auto"/>
                </w:pPr>
              </w:pPrChange>
            </w:pPr>
            <w:ins w:id="41730" w:author="phuong vu" w:date="2018-11-30T14:07:00Z">
              <w:r w:rsidRPr="00920004">
                <w:rPr>
                  <w:lang w:val="en-US"/>
                  <w:rPrChange w:id="41731" w:author="phuong vu" w:date="2018-11-30T22:36:00Z">
                    <w:rPr>
                      <w:lang w:val="en-US"/>
                    </w:rPr>
                  </w:rPrChange>
                </w:rPr>
                <w:t>ID loại nhân viên</w:t>
              </w:r>
            </w:ins>
          </w:p>
        </w:tc>
      </w:tr>
      <w:tr w:rsidR="006871B5" w:rsidRPr="00920004" w14:paraId="051DDB67" w14:textId="77777777" w:rsidTr="006871B5">
        <w:trPr>
          <w:trHeight w:val="300"/>
          <w:ins w:id="41732" w:author="phuong vu" w:date="2018-11-30T14:07:00Z"/>
        </w:trPr>
        <w:tc>
          <w:tcPr>
            <w:tcW w:w="708" w:type="dxa"/>
            <w:noWrap/>
            <w:vAlign w:val="center"/>
          </w:tcPr>
          <w:p w14:paraId="2352F87D" w14:textId="77777777" w:rsidR="006871B5" w:rsidRPr="00920004" w:rsidRDefault="006871B5" w:rsidP="00BD0851">
            <w:pPr>
              <w:spacing w:before="240" w:line="0" w:lineRule="atLeast"/>
              <w:jc w:val="center"/>
              <w:rPr>
                <w:ins w:id="41733" w:author="phuong vu" w:date="2018-11-30T14:07:00Z"/>
                <w:lang w:val="en-US"/>
                <w:rPrChange w:id="41734" w:author="phuong vu" w:date="2018-11-30T22:36:00Z">
                  <w:rPr>
                    <w:ins w:id="41735" w:author="phuong vu" w:date="2018-11-30T14:07:00Z"/>
                    <w:lang w:val="en-US"/>
                  </w:rPr>
                </w:rPrChange>
              </w:rPr>
              <w:pPrChange w:id="41736" w:author="phuong vu" w:date="2018-11-30T14:16:00Z">
                <w:pPr>
                  <w:spacing w:line="276" w:lineRule="auto"/>
                  <w:jc w:val="center"/>
                </w:pPr>
              </w:pPrChange>
            </w:pPr>
            <w:ins w:id="41737" w:author="phuong vu" w:date="2018-11-30T14:07:00Z">
              <w:r w:rsidRPr="00920004">
                <w:rPr>
                  <w:lang w:val="en-US"/>
                  <w:rPrChange w:id="41738" w:author="phuong vu" w:date="2018-11-30T22:36:00Z">
                    <w:rPr>
                      <w:lang w:val="en-US"/>
                    </w:rPr>
                  </w:rPrChange>
                </w:rPr>
                <w:t>9</w:t>
              </w:r>
            </w:ins>
          </w:p>
        </w:tc>
        <w:tc>
          <w:tcPr>
            <w:tcW w:w="1820" w:type="dxa"/>
            <w:noWrap/>
          </w:tcPr>
          <w:p w14:paraId="4113A190" w14:textId="77777777" w:rsidR="006871B5" w:rsidRPr="00920004" w:rsidRDefault="006871B5" w:rsidP="00727C9A">
            <w:pPr>
              <w:rPr>
                <w:ins w:id="41739" w:author="phuong vu" w:date="2018-11-30T14:07:00Z"/>
                <w:lang w:val="en-US"/>
                <w:rPrChange w:id="41740" w:author="phuong vu" w:date="2018-11-30T22:36:00Z">
                  <w:rPr>
                    <w:ins w:id="41741" w:author="phuong vu" w:date="2018-11-30T14:07:00Z"/>
                    <w:lang w:val="en-US"/>
                  </w:rPr>
                </w:rPrChange>
              </w:rPr>
              <w:pPrChange w:id="41742" w:author="phuong vu" w:date="2018-11-30T21:55:00Z">
                <w:pPr>
                  <w:spacing w:line="276" w:lineRule="auto"/>
                </w:pPr>
              </w:pPrChange>
            </w:pPr>
            <w:ins w:id="41743" w:author="phuong vu" w:date="2018-11-30T14:07:00Z">
              <w:r w:rsidRPr="00920004">
                <w:rPr>
                  <w:lang w:val="en-US"/>
                  <w:rPrChange w:id="41744" w:author="phuong vu" w:date="2018-11-30T22:36:00Z">
                    <w:rPr>
                      <w:lang w:val="en-US"/>
                    </w:rPr>
                  </w:rPrChange>
                </w:rPr>
                <w:t>branch_id</w:t>
              </w:r>
            </w:ins>
          </w:p>
        </w:tc>
        <w:tc>
          <w:tcPr>
            <w:tcW w:w="1300" w:type="dxa"/>
            <w:noWrap/>
          </w:tcPr>
          <w:p w14:paraId="2929D619" w14:textId="77777777" w:rsidR="006871B5" w:rsidRPr="00920004" w:rsidRDefault="006871B5" w:rsidP="00727C9A">
            <w:pPr>
              <w:rPr>
                <w:ins w:id="41745" w:author="phuong vu" w:date="2018-11-30T14:07:00Z"/>
                <w:lang w:val="en-US"/>
                <w:rPrChange w:id="41746" w:author="phuong vu" w:date="2018-11-30T22:36:00Z">
                  <w:rPr>
                    <w:ins w:id="41747" w:author="phuong vu" w:date="2018-11-30T14:07:00Z"/>
                    <w:lang w:val="en-US"/>
                  </w:rPr>
                </w:rPrChange>
              </w:rPr>
              <w:pPrChange w:id="41748" w:author="phuong vu" w:date="2018-11-30T21:55:00Z">
                <w:pPr>
                  <w:spacing w:line="276" w:lineRule="auto"/>
                </w:pPr>
              </w:pPrChange>
            </w:pPr>
            <w:ins w:id="41749" w:author="phuong vu" w:date="2018-11-30T14:07:00Z">
              <w:r w:rsidRPr="00920004">
                <w:rPr>
                  <w:lang w:val="en-US"/>
                  <w:rPrChange w:id="41750" w:author="phuong vu" w:date="2018-11-30T22:36:00Z">
                    <w:rPr>
                      <w:lang w:val="en-US"/>
                    </w:rPr>
                  </w:rPrChange>
                </w:rPr>
                <w:t>numeric</w:t>
              </w:r>
            </w:ins>
          </w:p>
        </w:tc>
        <w:tc>
          <w:tcPr>
            <w:tcW w:w="1098" w:type="dxa"/>
            <w:noWrap/>
            <w:vAlign w:val="center"/>
          </w:tcPr>
          <w:p w14:paraId="45074D2E" w14:textId="77777777" w:rsidR="006871B5" w:rsidRPr="00920004" w:rsidRDefault="006871B5" w:rsidP="00727C9A">
            <w:pPr>
              <w:jc w:val="center"/>
              <w:rPr>
                <w:ins w:id="41751" w:author="phuong vu" w:date="2018-11-30T14:07:00Z"/>
                <w:rPrChange w:id="41752" w:author="phuong vu" w:date="2018-11-30T22:36:00Z">
                  <w:rPr>
                    <w:ins w:id="41753" w:author="phuong vu" w:date="2018-11-30T14:07:00Z"/>
                  </w:rPr>
                </w:rPrChange>
              </w:rPr>
              <w:pPrChange w:id="41754" w:author="phuong vu" w:date="2018-11-30T21:55:00Z">
                <w:pPr>
                  <w:spacing w:line="276" w:lineRule="auto"/>
                  <w:jc w:val="center"/>
                </w:pPr>
              </w:pPrChange>
            </w:pPr>
          </w:p>
        </w:tc>
        <w:tc>
          <w:tcPr>
            <w:tcW w:w="838" w:type="dxa"/>
            <w:noWrap/>
            <w:vAlign w:val="center"/>
          </w:tcPr>
          <w:p w14:paraId="4428BE38" w14:textId="77777777" w:rsidR="006871B5" w:rsidRPr="00920004" w:rsidRDefault="006871B5" w:rsidP="00727C9A">
            <w:pPr>
              <w:jc w:val="center"/>
              <w:rPr>
                <w:ins w:id="41755" w:author="phuong vu" w:date="2018-11-30T14:07:00Z"/>
                <w:rPrChange w:id="41756" w:author="phuong vu" w:date="2018-11-30T22:36:00Z">
                  <w:rPr>
                    <w:ins w:id="41757" w:author="phuong vu" w:date="2018-11-30T14:07:00Z"/>
                  </w:rPr>
                </w:rPrChange>
              </w:rPr>
              <w:pPrChange w:id="41758" w:author="phuong vu" w:date="2018-11-30T21:55:00Z">
                <w:pPr>
                  <w:spacing w:line="276" w:lineRule="auto"/>
                  <w:jc w:val="center"/>
                </w:pPr>
              </w:pPrChange>
            </w:pPr>
          </w:p>
        </w:tc>
        <w:tc>
          <w:tcPr>
            <w:tcW w:w="823" w:type="dxa"/>
            <w:noWrap/>
            <w:vAlign w:val="center"/>
          </w:tcPr>
          <w:p w14:paraId="6A164262" w14:textId="77777777" w:rsidR="006871B5" w:rsidRPr="00920004" w:rsidRDefault="006871B5" w:rsidP="00727C9A">
            <w:pPr>
              <w:jc w:val="center"/>
              <w:rPr>
                <w:ins w:id="41759" w:author="phuong vu" w:date="2018-11-30T14:07:00Z"/>
                <w:rPrChange w:id="41760" w:author="phuong vu" w:date="2018-11-30T22:36:00Z">
                  <w:rPr>
                    <w:ins w:id="41761" w:author="phuong vu" w:date="2018-11-30T14:07:00Z"/>
                  </w:rPr>
                </w:rPrChange>
              </w:rPr>
              <w:pPrChange w:id="41762" w:author="phuong vu" w:date="2018-11-30T21:55:00Z">
                <w:pPr>
                  <w:spacing w:line="276" w:lineRule="auto"/>
                  <w:jc w:val="center"/>
                </w:pPr>
              </w:pPrChange>
            </w:pPr>
          </w:p>
        </w:tc>
        <w:tc>
          <w:tcPr>
            <w:tcW w:w="2138" w:type="dxa"/>
            <w:noWrap/>
          </w:tcPr>
          <w:p w14:paraId="72FD93D9" w14:textId="77777777" w:rsidR="006871B5" w:rsidRPr="00920004" w:rsidRDefault="006871B5" w:rsidP="00727C9A">
            <w:pPr>
              <w:rPr>
                <w:ins w:id="41763" w:author="phuong vu" w:date="2018-11-30T14:07:00Z"/>
                <w:lang w:val="en-US"/>
                <w:rPrChange w:id="41764" w:author="phuong vu" w:date="2018-11-30T22:36:00Z">
                  <w:rPr>
                    <w:ins w:id="41765" w:author="phuong vu" w:date="2018-11-30T14:07:00Z"/>
                    <w:lang w:val="en-US"/>
                  </w:rPr>
                </w:rPrChange>
              </w:rPr>
              <w:pPrChange w:id="41766" w:author="phuong vu" w:date="2018-11-30T21:55:00Z">
                <w:pPr>
                  <w:spacing w:line="276" w:lineRule="auto"/>
                </w:pPr>
              </w:pPrChange>
            </w:pPr>
            <w:ins w:id="41767" w:author="phuong vu" w:date="2018-11-30T14:07:00Z">
              <w:r w:rsidRPr="00920004">
                <w:rPr>
                  <w:lang w:val="en-US"/>
                  <w:rPrChange w:id="41768" w:author="phuong vu" w:date="2018-11-30T22:36:00Z">
                    <w:rPr>
                      <w:lang w:val="en-US"/>
                    </w:rPr>
                  </w:rPrChange>
                </w:rPr>
                <w:t>ID chi nhánh</w:t>
              </w:r>
            </w:ins>
          </w:p>
        </w:tc>
      </w:tr>
      <w:tr w:rsidR="006871B5" w:rsidRPr="00920004" w14:paraId="23EB9DC8" w14:textId="77777777" w:rsidTr="006871B5">
        <w:trPr>
          <w:trHeight w:val="300"/>
          <w:ins w:id="41769" w:author="phuong vu" w:date="2018-11-30T14:07:00Z"/>
        </w:trPr>
        <w:tc>
          <w:tcPr>
            <w:tcW w:w="708" w:type="dxa"/>
            <w:noWrap/>
            <w:vAlign w:val="center"/>
          </w:tcPr>
          <w:p w14:paraId="6576C3BA" w14:textId="77777777" w:rsidR="006871B5" w:rsidRPr="00920004" w:rsidRDefault="006871B5" w:rsidP="00BD0851">
            <w:pPr>
              <w:spacing w:before="240" w:line="0" w:lineRule="atLeast"/>
              <w:jc w:val="center"/>
              <w:rPr>
                <w:ins w:id="41770" w:author="phuong vu" w:date="2018-11-30T14:07:00Z"/>
                <w:lang w:val="en-US"/>
                <w:rPrChange w:id="41771" w:author="phuong vu" w:date="2018-11-30T22:36:00Z">
                  <w:rPr>
                    <w:ins w:id="41772" w:author="phuong vu" w:date="2018-11-30T14:07:00Z"/>
                    <w:lang w:val="en-US"/>
                  </w:rPr>
                </w:rPrChange>
              </w:rPr>
              <w:pPrChange w:id="41773" w:author="phuong vu" w:date="2018-11-30T14:16:00Z">
                <w:pPr>
                  <w:spacing w:line="276" w:lineRule="auto"/>
                  <w:jc w:val="center"/>
                </w:pPr>
              </w:pPrChange>
            </w:pPr>
            <w:ins w:id="41774" w:author="phuong vu" w:date="2018-11-30T14:07:00Z">
              <w:r w:rsidRPr="00920004">
                <w:rPr>
                  <w:lang w:val="en-US"/>
                  <w:rPrChange w:id="41775" w:author="phuong vu" w:date="2018-11-30T22:36:00Z">
                    <w:rPr>
                      <w:lang w:val="en-US"/>
                    </w:rPr>
                  </w:rPrChange>
                </w:rPr>
                <w:t>10</w:t>
              </w:r>
            </w:ins>
          </w:p>
        </w:tc>
        <w:tc>
          <w:tcPr>
            <w:tcW w:w="1820" w:type="dxa"/>
            <w:noWrap/>
          </w:tcPr>
          <w:p w14:paraId="183F9116" w14:textId="77777777" w:rsidR="006871B5" w:rsidRPr="00920004" w:rsidRDefault="006871B5" w:rsidP="00727C9A">
            <w:pPr>
              <w:rPr>
                <w:ins w:id="41776" w:author="phuong vu" w:date="2018-11-30T14:07:00Z"/>
                <w:lang w:val="en-US"/>
                <w:rPrChange w:id="41777" w:author="phuong vu" w:date="2018-11-30T22:36:00Z">
                  <w:rPr>
                    <w:ins w:id="41778" w:author="phuong vu" w:date="2018-11-30T14:07:00Z"/>
                    <w:lang w:val="en-US"/>
                  </w:rPr>
                </w:rPrChange>
              </w:rPr>
              <w:pPrChange w:id="41779" w:author="phuong vu" w:date="2018-11-30T21:55:00Z">
                <w:pPr>
                  <w:spacing w:line="276" w:lineRule="auto"/>
                </w:pPr>
              </w:pPrChange>
            </w:pPr>
            <w:ins w:id="41780" w:author="phuong vu" w:date="2018-11-30T14:07:00Z">
              <w:r w:rsidRPr="00920004">
                <w:rPr>
                  <w:lang w:val="en-US"/>
                  <w:rPrChange w:id="41781" w:author="phuong vu" w:date="2018-11-30T22:36:00Z">
                    <w:rPr>
                      <w:lang w:val="en-US"/>
                    </w:rPr>
                  </w:rPrChange>
                </w:rPr>
                <w:t>staff_avatar</w:t>
              </w:r>
            </w:ins>
          </w:p>
        </w:tc>
        <w:tc>
          <w:tcPr>
            <w:tcW w:w="1300" w:type="dxa"/>
            <w:noWrap/>
          </w:tcPr>
          <w:p w14:paraId="59ADBCA7" w14:textId="77777777" w:rsidR="006871B5" w:rsidRPr="00920004" w:rsidRDefault="006871B5" w:rsidP="00727C9A">
            <w:pPr>
              <w:rPr>
                <w:ins w:id="41782" w:author="phuong vu" w:date="2018-11-30T14:07:00Z"/>
                <w:lang w:val="en-US"/>
                <w:rPrChange w:id="41783" w:author="phuong vu" w:date="2018-11-30T22:36:00Z">
                  <w:rPr>
                    <w:ins w:id="41784" w:author="phuong vu" w:date="2018-11-30T14:07:00Z"/>
                    <w:lang w:val="en-US"/>
                  </w:rPr>
                </w:rPrChange>
              </w:rPr>
              <w:pPrChange w:id="41785" w:author="phuong vu" w:date="2018-11-30T21:55:00Z">
                <w:pPr>
                  <w:spacing w:line="276" w:lineRule="auto"/>
                </w:pPr>
              </w:pPrChange>
            </w:pPr>
            <w:ins w:id="41786" w:author="phuong vu" w:date="2018-11-30T14:07:00Z">
              <w:r w:rsidRPr="00920004">
                <w:rPr>
                  <w:lang w:val="en-US"/>
                  <w:rPrChange w:id="41787" w:author="phuong vu" w:date="2018-11-30T22:36:00Z">
                    <w:rPr>
                      <w:lang w:val="en-US"/>
                    </w:rPr>
                  </w:rPrChange>
                </w:rPr>
                <w:t>numeric</w:t>
              </w:r>
            </w:ins>
          </w:p>
        </w:tc>
        <w:tc>
          <w:tcPr>
            <w:tcW w:w="1098" w:type="dxa"/>
            <w:noWrap/>
            <w:vAlign w:val="center"/>
          </w:tcPr>
          <w:p w14:paraId="792B2D54" w14:textId="77777777" w:rsidR="006871B5" w:rsidRPr="00920004" w:rsidRDefault="006871B5" w:rsidP="00727C9A">
            <w:pPr>
              <w:jc w:val="center"/>
              <w:rPr>
                <w:ins w:id="41788" w:author="phuong vu" w:date="2018-11-30T14:07:00Z"/>
                <w:rPrChange w:id="41789" w:author="phuong vu" w:date="2018-11-30T22:36:00Z">
                  <w:rPr>
                    <w:ins w:id="41790" w:author="phuong vu" w:date="2018-11-30T14:07:00Z"/>
                  </w:rPr>
                </w:rPrChange>
              </w:rPr>
              <w:pPrChange w:id="41791" w:author="phuong vu" w:date="2018-11-30T21:55:00Z">
                <w:pPr>
                  <w:spacing w:line="276" w:lineRule="auto"/>
                  <w:jc w:val="center"/>
                </w:pPr>
              </w:pPrChange>
            </w:pPr>
          </w:p>
        </w:tc>
        <w:tc>
          <w:tcPr>
            <w:tcW w:w="838" w:type="dxa"/>
            <w:noWrap/>
            <w:vAlign w:val="center"/>
          </w:tcPr>
          <w:p w14:paraId="0876E77B" w14:textId="77777777" w:rsidR="006871B5" w:rsidRPr="00920004" w:rsidRDefault="006871B5" w:rsidP="00727C9A">
            <w:pPr>
              <w:jc w:val="center"/>
              <w:rPr>
                <w:ins w:id="41792" w:author="phuong vu" w:date="2018-11-30T14:07:00Z"/>
                <w:rPrChange w:id="41793" w:author="phuong vu" w:date="2018-11-30T22:36:00Z">
                  <w:rPr>
                    <w:ins w:id="41794" w:author="phuong vu" w:date="2018-11-30T14:07:00Z"/>
                  </w:rPr>
                </w:rPrChange>
              </w:rPr>
              <w:pPrChange w:id="41795" w:author="phuong vu" w:date="2018-11-30T21:55:00Z">
                <w:pPr>
                  <w:spacing w:line="276" w:lineRule="auto"/>
                  <w:jc w:val="center"/>
                </w:pPr>
              </w:pPrChange>
            </w:pPr>
          </w:p>
        </w:tc>
        <w:tc>
          <w:tcPr>
            <w:tcW w:w="823" w:type="dxa"/>
            <w:noWrap/>
            <w:vAlign w:val="center"/>
          </w:tcPr>
          <w:p w14:paraId="549B05D1" w14:textId="77777777" w:rsidR="006871B5" w:rsidRPr="00920004" w:rsidRDefault="006871B5" w:rsidP="00727C9A">
            <w:pPr>
              <w:jc w:val="center"/>
              <w:rPr>
                <w:ins w:id="41796" w:author="phuong vu" w:date="2018-11-30T14:07:00Z"/>
                <w:rPrChange w:id="41797" w:author="phuong vu" w:date="2018-11-30T22:36:00Z">
                  <w:rPr>
                    <w:ins w:id="41798" w:author="phuong vu" w:date="2018-11-30T14:07:00Z"/>
                  </w:rPr>
                </w:rPrChange>
              </w:rPr>
              <w:pPrChange w:id="41799" w:author="phuong vu" w:date="2018-11-30T21:55:00Z">
                <w:pPr>
                  <w:spacing w:line="276" w:lineRule="auto"/>
                  <w:jc w:val="center"/>
                </w:pPr>
              </w:pPrChange>
            </w:pPr>
          </w:p>
        </w:tc>
        <w:tc>
          <w:tcPr>
            <w:tcW w:w="2138" w:type="dxa"/>
            <w:noWrap/>
          </w:tcPr>
          <w:p w14:paraId="5A3AFC3D" w14:textId="77777777" w:rsidR="006871B5" w:rsidRPr="00920004" w:rsidRDefault="006871B5" w:rsidP="00727C9A">
            <w:pPr>
              <w:rPr>
                <w:ins w:id="41800" w:author="phuong vu" w:date="2018-11-30T14:07:00Z"/>
                <w:lang w:val="en-US"/>
                <w:rPrChange w:id="41801" w:author="phuong vu" w:date="2018-11-30T22:36:00Z">
                  <w:rPr>
                    <w:ins w:id="41802" w:author="phuong vu" w:date="2018-11-30T14:07:00Z"/>
                    <w:lang w:val="en-US"/>
                  </w:rPr>
                </w:rPrChange>
              </w:rPr>
              <w:pPrChange w:id="41803" w:author="phuong vu" w:date="2018-11-30T21:55:00Z">
                <w:pPr>
                  <w:spacing w:line="276" w:lineRule="auto"/>
                </w:pPr>
              </w:pPrChange>
            </w:pPr>
            <w:ins w:id="41804" w:author="phuong vu" w:date="2018-11-30T14:07:00Z">
              <w:r w:rsidRPr="00920004">
                <w:rPr>
                  <w:lang w:val="en-US"/>
                  <w:rPrChange w:id="41805" w:author="phuong vu" w:date="2018-11-30T22:36:00Z">
                    <w:rPr>
                      <w:lang w:val="en-US"/>
                    </w:rPr>
                  </w:rPrChange>
                </w:rPr>
                <w:t>ID ảnh nhân viên</w:t>
              </w:r>
            </w:ins>
          </w:p>
        </w:tc>
      </w:tr>
      <w:tr w:rsidR="006871B5" w:rsidRPr="00920004" w14:paraId="5B69890D" w14:textId="77777777" w:rsidTr="006871B5">
        <w:trPr>
          <w:trHeight w:val="300"/>
          <w:ins w:id="41806" w:author="phuong vu" w:date="2018-11-30T14:07:00Z"/>
        </w:trPr>
        <w:tc>
          <w:tcPr>
            <w:tcW w:w="708" w:type="dxa"/>
            <w:noWrap/>
            <w:vAlign w:val="center"/>
            <w:hideMark/>
          </w:tcPr>
          <w:p w14:paraId="2110D188" w14:textId="77777777" w:rsidR="006871B5" w:rsidRPr="00920004" w:rsidRDefault="006871B5" w:rsidP="00BD0851">
            <w:pPr>
              <w:spacing w:before="240" w:line="0" w:lineRule="atLeast"/>
              <w:jc w:val="center"/>
              <w:rPr>
                <w:ins w:id="41807" w:author="phuong vu" w:date="2018-11-30T14:07:00Z"/>
                <w:lang w:val="en-US"/>
                <w:rPrChange w:id="41808" w:author="phuong vu" w:date="2018-11-30T22:36:00Z">
                  <w:rPr>
                    <w:ins w:id="41809" w:author="phuong vu" w:date="2018-11-30T14:07:00Z"/>
                    <w:lang w:val="en-US"/>
                  </w:rPr>
                </w:rPrChange>
              </w:rPr>
              <w:pPrChange w:id="41810" w:author="phuong vu" w:date="2018-11-30T14:16:00Z">
                <w:pPr>
                  <w:spacing w:line="276" w:lineRule="auto"/>
                  <w:jc w:val="center"/>
                </w:pPr>
              </w:pPrChange>
            </w:pPr>
            <w:ins w:id="41811" w:author="phuong vu" w:date="2018-11-30T14:07:00Z">
              <w:r w:rsidRPr="00920004">
                <w:rPr>
                  <w:lang w:val="en-US"/>
                  <w:rPrChange w:id="41812" w:author="phuong vu" w:date="2018-11-30T22:36:00Z">
                    <w:rPr>
                      <w:lang w:val="en-US"/>
                    </w:rPr>
                  </w:rPrChange>
                </w:rPr>
                <w:t>9</w:t>
              </w:r>
            </w:ins>
          </w:p>
        </w:tc>
        <w:tc>
          <w:tcPr>
            <w:tcW w:w="1820" w:type="dxa"/>
            <w:noWrap/>
            <w:hideMark/>
          </w:tcPr>
          <w:p w14:paraId="1D431A03" w14:textId="77777777" w:rsidR="006871B5" w:rsidRPr="00920004" w:rsidRDefault="006871B5" w:rsidP="00727C9A">
            <w:pPr>
              <w:rPr>
                <w:ins w:id="41813" w:author="phuong vu" w:date="2018-11-30T14:07:00Z"/>
                <w:rPrChange w:id="41814" w:author="phuong vu" w:date="2018-11-30T22:36:00Z">
                  <w:rPr>
                    <w:ins w:id="41815" w:author="phuong vu" w:date="2018-11-30T14:07:00Z"/>
                  </w:rPr>
                </w:rPrChange>
              </w:rPr>
              <w:pPrChange w:id="41816" w:author="phuong vu" w:date="2018-11-30T21:55:00Z">
                <w:pPr>
                  <w:spacing w:line="276" w:lineRule="auto"/>
                </w:pPr>
              </w:pPrChange>
            </w:pPr>
            <w:ins w:id="41817" w:author="phuong vu" w:date="2018-11-30T14:07:00Z">
              <w:r w:rsidRPr="00920004">
                <w:rPr>
                  <w:rPrChange w:id="41818" w:author="phuong vu" w:date="2018-11-30T22:36:00Z">
                    <w:rPr/>
                  </w:rPrChange>
                </w:rPr>
                <w:t>status</w:t>
              </w:r>
            </w:ins>
          </w:p>
        </w:tc>
        <w:tc>
          <w:tcPr>
            <w:tcW w:w="1300" w:type="dxa"/>
            <w:noWrap/>
            <w:hideMark/>
          </w:tcPr>
          <w:p w14:paraId="3249A322" w14:textId="0556FFEB" w:rsidR="006871B5" w:rsidRPr="00920004" w:rsidRDefault="00E452E5" w:rsidP="00727C9A">
            <w:pPr>
              <w:rPr>
                <w:ins w:id="41819" w:author="phuong vu" w:date="2018-11-30T14:07:00Z"/>
                <w:rPrChange w:id="41820" w:author="phuong vu" w:date="2018-11-30T22:36:00Z">
                  <w:rPr>
                    <w:ins w:id="41821" w:author="phuong vu" w:date="2018-11-30T14:07:00Z"/>
                  </w:rPr>
                </w:rPrChange>
              </w:rPr>
              <w:pPrChange w:id="41822" w:author="phuong vu" w:date="2018-11-30T21:55:00Z">
                <w:pPr>
                  <w:spacing w:line="276" w:lineRule="auto"/>
                </w:pPr>
              </w:pPrChange>
            </w:pPr>
            <w:ins w:id="41823" w:author="phuong vu" w:date="2018-11-30T21:53:00Z">
              <w:r w:rsidRPr="00920004">
                <w:rPr>
                  <w:rPrChange w:id="41824" w:author="phuong vu" w:date="2018-11-30T22:36:00Z">
                    <w:rPr/>
                  </w:rPrChange>
                </w:rPr>
                <w:t>varchar</w:t>
              </w:r>
            </w:ins>
          </w:p>
        </w:tc>
        <w:tc>
          <w:tcPr>
            <w:tcW w:w="1098" w:type="dxa"/>
            <w:noWrap/>
            <w:vAlign w:val="center"/>
            <w:hideMark/>
          </w:tcPr>
          <w:p w14:paraId="4E04121D" w14:textId="77777777" w:rsidR="006871B5" w:rsidRPr="00920004" w:rsidRDefault="006871B5" w:rsidP="00727C9A">
            <w:pPr>
              <w:jc w:val="center"/>
              <w:rPr>
                <w:ins w:id="41825" w:author="phuong vu" w:date="2018-11-30T14:07:00Z"/>
                <w:rPrChange w:id="41826" w:author="phuong vu" w:date="2018-11-30T22:36:00Z">
                  <w:rPr>
                    <w:ins w:id="41827" w:author="phuong vu" w:date="2018-11-30T14:07:00Z"/>
                  </w:rPr>
                </w:rPrChange>
              </w:rPr>
              <w:pPrChange w:id="41828" w:author="phuong vu" w:date="2018-11-30T21:55:00Z">
                <w:pPr>
                  <w:spacing w:line="276" w:lineRule="auto"/>
                  <w:jc w:val="center"/>
                </w:pPr>
              </w:pPrChange>
            </w:pPr>
            <w:ins w:id="41829" w:author="phuong vu" w:date="2018-11-30T14:07:00Z">
              <w:r w:rsidRPr="00920004">
                <w:rPr>
                  <w:rPrChange w:id="41830" w:author="phuong vu" w:date="2018-11-30T22:36:00Z">
                    <w:rPr/>
                  </w:rPrChange>
                </w:rPr>
                <w:t>X</w:t>
              </w:r>
            </w:ins>
          </w:p>
        </w:tc>
        <w:tc>
          <w:tcPr>
            <w:tcW w:w="838" w:type="dxa"/>
            <w:noWrap/>
            <w:vAlign w:val="center"/>
            <w:hideMark/>
          </w:tcPr>
          <w:p w14:paraId="0D37B64F" w14:textId="77777777" w:rsidR="006871B5" w:rsidRPr="00920004" w:rsidRDefault="006871B5" w:rsidP="00727C9A">
            <w:pPr>
              <w:jc w:val="center"/>
              <w:rPr>
                <w:ins w:id="41831" w:author="phuong vu" w:date="2018-11-30T14:07:00Z"/>
                <w:rPrChange w:id="41832" w:author="phuong vu" w:date="2018-11-30T22:36:00Z">
                  <w:rPr>
                    <w:ins w:id="41833" w:author="phuong vu" w:date="2018-11-30T14:07:00Z"/>
                  </w:rPr>
                </w:rPrChange>
              </w:rPr>
              <w:pPrChange w:id="41834" w:author="phuong vu" w:date="2018-11-30T21:55:00Z">
                <w:pPr>
                  <w:spacing w:line="276" w:lineRule="auto"/>
                  <w:jc w:val="center"/>
                </w:pPr>
              </w:pPrChange>
            </w:pPr>
          </w:p>
        </w:tc>
        <w:tc>
          <w:tcPr>
            <w:tcW w:w="823" w:type="dxa"/>
            <w:noWrap/>
            <w:vAlign w:val="center"/>
            <w:hideMark/>
          </w:tcPr>
          <w:p w14:paraId="2D59AB06" w14:textId="77777777" w:rsidR="006871B5" w:rsidRPr="00920004" w:rsidRDefault="006871B5" w:rsidP="00727C9A">
            <w:pPr>
              <w:jc w:val="center"/>
              <w:rPr>
                <w:ins w:id="41835" w:author="phuong vu" w:date="2018-11-30T14:07:00Z"/>
                <w:rPrChange w:id="41836" w:author="phuong vu" w:date="2018-11-30T22:36:00Z">
                  <w:rPr>
                    <w:ins w:id="41837" w:author="phuong vu" w:date="2018-11-30T14:07:00Z"/>
                  </w:rPr>
                </w:rPrChange>
              </w:rPr>
              <w:pPrChange w:id="41838" w:author="phuong vu" w:date="2018-11-30T21:55:00Z">
                <w:pPr>
                  <w:spacing w:line="276" w:lineRule="auto"/>
                  <w:jc w:val="center"/>
                </w:pPr>
              </w:pPrChange>
            </w:pPr>
          </w:p>
        </w:tc>
        <w:tc>
          <w:tcPr>
            <w:tcW w:w="2138" w:type="dxa"/>
            <w:noWrap/>
            <w:hideMark/>
          </w:tcPr>
          <w:p w14:paraId="6402D31A" w14:textId="77777777" w:rsidR="006871B5" w:rsidRPr="00920004" w:rsidRDefault="006871B5" w:rsidP="00727C9A">
            <w:pPr>
              <w:rPr>
                <w:ins w:id="41839" w:author="phuong vu" w:date="2018-11-30T14:07:00Z"/>
                <w:rPrChange w:id="41840" w:author="phuong vu" w:date="2018-11-30T22:36:00Z">
                  <w:rPr>
                    <w:ins w:id="41841" w:author="phuong vu" w:date="2018-11-30T14:07:00Z"/>
                  </w:rPr>
                </w:rPrChange>
              </w:rPr>
              <w:pPrChange w:id="41842" w:author="phuong vu" w:date="2018-11-30T21:55:00Z">
                <w:pPr>
                  <w:keepNext/>
                  <w:spacing w:line="276" w:lineRule="auto"/>
                </w:pPr>
              </w:pPrChange>
            </w:pPr>
            <w:ins w:id="41843" w:author="phuong vu" w:date="2018-11-30T14:07:00Z">
              <w:r w:rsidRPr="00920004">
                <w:rPr>
                  <w:rPrChange w:id="41844" w:author="phuong vu" w:date="2018-11-30T22:36:00Z">
                    <w:rPr/>
                  </w:rPrChange>
                </w:rPr>
                <w:t>Trạng thái</w:t>
              </w:r>
            </w:ins>
          </w:p>
        </w:tc>
      </w:tr>
    </w:tbl>
    <w:p w14:paraId="77598168" w14:textId="5E411557" w:rsidR="00BD0851" w:rsidRPr="00920004" w:rsidRDefault="006871B5" w:rsidP="00A17FA5">
      <w:pPr>
        <w:pStyle w:val="Caption"/>
        <w:rPr>
          <w:ins w:id="41845" w:author="phuong vu" w:date="2018-11-30T14:07:00Z"/>
          <w:rPrChange w:id="41846" w:author="phuong vu" w:date="2018-11-30T22:36:00Z">
            <w:rPr>
              <w:ins w:id="41847" w:author="phuong vu" w:date="2018-11-30T14:07:00Z"/>
              <w:b/>
            </w:rPr>
          </w:rPrChange>
        </w:rPr>
        <w:pPrChange w:id="41848" w:author="phuong vu" w:date="2018-11-30T22:42:00Z">
          <w:pPr>
            <w:pStyle w:val="Caption"/>
          </w:pPr>
        </w:pPrChange>
      </w:pPr>
      <w:bookmarkStart w:id="41849" w:name="_Toc531381672"/>
      <w:ins w:id="41850" w:author="phuong vu" w:date="2018-11-30T14:07:00Z">
        <w:r w:rsidRPr="00920004">
          <w:rPr>
            <w:rPrChange w:id="41851" w:author="phuong vu" w:date="2018-11-30T22:36:00Z">
              <w:rPr/>
            </w:rPrChange>
          </w:rPr>
          <w:t xml:space="preserve">Bảng </w:t>
        </w:r>
      </w:ins>
      <w:ins w:id="41852" w:author="phuong vu" w:date="2018-11-30T14:54:00Z">
        <w:r w:rsidR="00D632EE" w:rsidRPr="00920004">
          <w:rPr>
            <w:rPrChange w:id="41853" w:author="phuong vu" w:date="2018-11-30T22:36:00Z">
              <w:rPr/>
            </w:rPrChange>
          </w:rPr>
          <w:fldChar w:fldCharType="begin"/>
        </w:r>
        <w:r w:rsidR="00D632EE" w:rsidRPr="00920004">
          <w:rPr>
            <w:rPrChange w:id="41854" w:author="phuong vu" w:date="2018-11-30T22:36:00Z">
              <w:rPr/>
            </w:rPrChange>
          </w:rPr>
          <w:instrText xml:space="preserve"> STYLEREF 1 \s </w:instrText>
        </w:r>
      </w:ins>
      <w:r w:rsidR="00D632EE" w:rsidRPr="00920004">
        <w:rPr>
          <w:rPrChange w:id="41855" w:author="phuong vu" w:date="2018-11-30T22:36:00Z">
            <w:rPr/>
          </w:rPrChange>
        </w:rPr>
        <w:fldChar w:fldCharType="separate"/>
      </w:r>
      <w:r w:rsidR="00B5490C">
        <w:rPr>
          <w:noProof/>
        </w:rPr>
        <w:t>4</w:t>
      </w:r>
      <w:ins w:id="41856" w:author="phuong vu" w:date="2018-11-30T14:54:00Z">
        <w:r w:rsidR="00D632EE" w:rsidRPr="00920004">
          <w:rPr>
            <w:rPrChange w:id="41857" w:author="phuong vu" w:date="2018-11-30T22:36:00Z">
              <w:rPr/>
            </w:rPrChange>
          </w:rPr>
          <w:fldChar w:fldCharType="end"/>
        </w:r>
        <w:r w:rsidR="00D632EE" w:rsidRPr="00920004">
          <w:rPr>
            <w:rPrChange w:id="41858" w:author="phuong vu" w:date="2018-11-30T22:36:00Z">
              <w:rPr/>
            </w:rPrChange>
          </w:rPr>
          <w:t>.</w:t>
        </w:r>
        <w:r w:rsidR="00D632EE" w:rsidRPr="00920004">
          <w:rPr>
            <w:rPrChange w:id="41859" w:author="phuong vu" w:date="2018-11-30T22:36:00Z">
              <w:rPr/>
            </w:rPrChange>
          </w:rPr>
          <w:fldChar w:fldCharType="begin"/>
        </w:r>
        <w:r w:rsidR="00D632EE" w:rsidRPr="00920004">
          <w:rPr>
            <w:rPrChange w:id="41860" w:author="phuong vu" w:date="2018-11-30T22:36:00Z">
              <w:rPr/>
            </w:rPrChange>
          </w:rPr>
          <w:instrText xml:space="preserve"> SEQ Bảng \* ARABIC \s 1 </w:instrText>
        </w:r>
      </w:ins>
      <w:r w:rsidR="00D632EE" w:rsidRPr="00920004">
        <w:rPr>
          <w:rPrChange w:id="41861" w:author="phuong vu" w:date="2018-11-30T22:36:00Z">
            <w:rPr/>
          </w:rPrChange>
        </w:rPr>
        <w:fldChar w:fldCharType="separate"/>
      </w:r>
      <w:ins w:id="41862" w:author="phuong vu" w:date="2018-11-30T22:44:00Z">
        <w:r w:rsidR="00B5490C">
          <w:rPr>
            <w:noProof/>
          </w:rPr>
          <w:t>35</w:t>
        </w:r>
      </w:ins>
      <w:ins w:id="41863" w:author="phuong vu" w:date="2018-11-30T14:54:00Z">
        <w:r w:rsidR="00D632EE" w:rsidRPr="00920004">
          <w:rPr>
            <w:rPrChange w:id="41864" w:author="phuong vu" w:date="2018-11-30T22:36:00Z">
              <w:rPr/>
            </w:rPrChange>
          </w:rPr>
          <w:fldChar w:fldCharType="end"/>
        </w:r>
      </w:ins>
      <w:ins w:id="41865" w:author="phuong vu" w:date="2018-11-30T14:07:00Z">
        <w:r w:rsidRPr="00920004">
          <w:rPr>
            <w:rPrChange w:id="41866" w:author="phuong vu" w:date="2018-11-30T22:36:00Z">
              <w:rPr/>
            </w:rPrChange>
          </w:rPr>
          <w:t xml:space="preserve"> Bảng dữ liệu nhân viên</w:t>
        </w:r>
        <w:bookmarkEnd w:id="41849"/>
      </w:ins>
    </w:p>
    <w:p w14:paraId="0930AE76" w14:textId="77777777" w:rsidR="006871B5" w:rsidRPr="00920004" w:rsidRDefault="006871B5" w:rsidP="00BD0851">
      <w:pPr>
        <w:spacing w:before="240" w:line="0" w:lineRule="atLeast"/>
        <w:rPr>
          <w:ins w:id="41867" w:author="phuong vu" w:date="2018-11-30T14:07:00Z"/>
          <w:b/>
          <w:lang w:val="en-US"/>
          <w:rPrChange w:id="41868" w:author="phuong vu" w:date="2018-11-30T22:36:00Z">
            <w:rPr>
              <w:ins w:id="41869" w:author="phuong vu" w:date="2018-11-30T14:07:00Z"/>
              <w:b/>
              <w:lang w:val="en-US"/>
            </w:rPr>
          </w:rPrChange>
        </w:rPr>
        <w:pPrChange w:id="41870" w:author="phuong vu" w:date="2018-11-30T14:16:00Z">
          <w:pPr/>
        </w:pPrChange>
      </w:pPr>
      <w:ins w:id="41871" w:author="phuong vu" w:date="2018-11-30T14:07:00Z">
        <w:r w:rsidRPr="00920004">
          <w:rPr>
            <w:b/>
            <w:lang w:val="en-US"/>
            <w:rPrChange w:id="41872" w:author="phuong vu" w:date="2018-11-30T22:36:00Z">
              <w:rPr>
                <w:b/>
                <w:lang w:val="en-US"/>
              </w:rPr>
            </w:rPrChange>
          </w:rPr>
          <w:t>BẢNG STAFF_TYPE</w:t>
        </w:r>
      </w:ins>
    </w:p>
    <w:tbl>
      <w:tblPr>
        <w:tblStyle w:val="TableGrid"/>
        <w:tblW w:w="8725" w:type="dxa"/>
        <w:tblLook w:val="04A0" w:firstRow="1" w:lastRow="0" w:firstColumn="1" w:lastColumn="0" w:noHBand="0" w:noVBand="1"/>
        <w:tblPrChange w:id="41873" w:author="phuong vu" w:date="2018-11-30T14:22:00Z">
          <w:tblPr>
            <w:tblStyle w:val="TableGrid"/>
            <w:tblW w:w="9290" w:type="dxa"/>
            <w:tblLook w:val="04A0" w:firstRow="1" w:lastRow="0" w:firstColumn="1" w:lastColumn="0" w:noHBand="0" w:noVBand="1"/>
          </w:tblPr>
        </w:tblPrChange>
      </w:tblPr>
      <w:tblGrid>
        <w:gridCol w:w="708"/>
        <w:gridCol w:w="2295"/>
        <w:gridCol w:w="1300"/>
        <w:gridCol w:w="1098"/>
        <w:gridCol w:w="838"/>
        <w:gridCol w:w="823"/>
        <w:gridCol w:w="1663"/>
        <w:tblGridChange w:id="41874">
          <w:tblGrid>
            <w:gridCol w:w="708"/>
            <w:gridCol w:w="2295"/>
            <w:gridCol w:w="1300"/>
            <w:gridCol w:w="1098"/>
            <w:gridCol w:w="838"/>
            <w:gridCol w:w="823"/>
            <w:gridCol w:w="2228"/>
          </w:tblGrid>
        </w:tblGridChange>
      </w:tblGrid>
      <w:tr w:rsidR="006871B5" w:rsidRPr="00920004" w14:paraId="300F60EC" w14:textId="77777777" w:rsidTr="00BD0851">
        <w:trPr>
          <w:trHeight w:val="300"/>
          <w:ins w:id="41875" w:author="phuong vu" w:date="2018-11-30T14:07:00Z"/>
          <w:trPrChange w:id="41876" w:author="phuong vu" w:date="2018-11-30T14:22:00Z">
            <w:trPr>
              <w:trHeight w:val="300"/>
            </w:trPr>
          </w:trPrChange>
        </w:trPr>
        <w:tc>
          <w:tcPr>
            <w:tcW w:w="708" w:type="dxa"/>
            <w:noWrap/>
            <w:vAlign w:val="center"/>
            <w:hideMark/>
            <w:tcPrChange w:id="41877" w:author="phuong vu" w:date="2018-11-30T14:22:00Z">
              <w:tcPr>
                <w:tcW w:w="708" w:type="dxa"/>
                <w:noWrap/>
                <w:vAlign w:val="center"/>
                <w:hideMark/>
              </w:tcPr>
            </w:tcPrChange>
          </w:tcPr>
          <w:p w14:paraId="2BA1A130" w14:textId="77777777" w:rsidR="006871B5" w:rsidRPr="00920004" w:rsidRDefault="006871B5" w:rsidP="00BD0851">
            <w:pPr>
              <w:spacing w:before="240" w:line="0" w:lineRule="atLeast"/>
              <w:jc w:val="center"/>
              <w:rPr>
                <w:ins w:id="41878" w:author="phuong vu" w:date="2018-11-30T14:07:00Z"/>
                <w:b/>
                <w:bCs/>
                <w:rPrChange w:id="41879" w:author="phuong vu" w:date="2018-11-30T22:36:00Z">
                  <w:rPr>
                    <w:ins w:id="41880" w:author="phuong vu" w:date="2018-11-30T14:07:00Z"/>
                    <w:b/>
                    <w:bCs/>
                  </w:rPr>
                </w:rPrChange>
              </w:rPr>
              <w:pPrChange w:id="41881" w:author="phuong vu" w:date="2018-11-30T14:16:00Z">
                <w:pPr>
                  <w:spacing w:line="276" w:lineRule="auto"/>
                  <w:jc w:val="center"/>
                </w:pPr>
              </w:pPrChange>
            </w:pPr>
            <w:ins w:id="41882" w:author="phuong vu" w:date="2018-11-30T14:07:00Z">
              <w:r w:rsidRPr="00920004">
                <w:rPr>
                  <w:b/>
                  <w:bCs/>
                  <w:lang w:val="da-DK"/>
                  <w:rPrChange w:id="41883" w:author="phuong vu" w:date="2018-11-30T22:36:00Z">
                    <w:rPr>
                      <w:b/>
                      <w:bCs/>
                      <w:lang w:val="da-DK"/>
                    </w:rPr>
                  </w:rPrChange>
                </w:rPr>
                <w:t>STT</w:t>
              </w:r>
            </w:ins>
          </w:p>
        </w:tc>
        <w:tc>
          <w:tcPr>
            <w:tcW w:w="2295" w:type="dxa"/>
            <w:noWrap/>
            <w:vAlign w:val="center"/>
            <w:hideMark/>
            <w:tcPrChange w:id="41884" w:author="phuong vu" w:date="2018-11-30T14:22:00Z">
              <w:tcPr>
                <w:tcW w:w="2295" w:type="dxa"/>
                <w:noWrap/>
                <w:vAlign w:val="center"/>
                <w:hideMark/>
              </w:tcPr>
            </w:tcPrChange>
          </w:tcPr>
          <w:p w14:paraId="72B16A61" w14:textId="77777777" w:rsidR="006871B5" w:rsidRPr="00920004" w:rsidRDefault="006871B5" w:rsidP="00BD0851">
            <w:pPr>
              <w:spacing w:before="240" w:line="0" w:lineRule="atLeast"/>
              <w:jc w:val="center"/>
              <w:rPr>
                <w:ins w:id="41885" w:author="phuong vu" w:date="2018-11-30T14:07:00Z"/>
                <w:b/>
                <w:bCs/>
                <w:rPrChange w:id="41886" w:author="phuong vu" w:date="2018-11-30T22:36:00Z">
                  <w:rPr>
                    <w:ins w:id="41887" w:author="phuong vu" w:date="2018-11-30T14:07:00Z"/>
                    <w:b/>
                    <w:bCs/>
                  </w:rPr>
                </w:rPrChange>
              </w:rPr>
              <w:pPrChange w:id="41888" w:author="phuong vu" w:date="2018-11-30T14:16:00Z">
                <w:pPr>
                  <w:spacing w:line="276" w:lineRule="auto"/>
                  <w:jc w:val="center"/>
                </w:pPr>
              </w:pPrChange>
            </w:pPr>
            <w:ins w:id="41889" w:author="phuong vu" w:date="2018-11-30T14:07:00Z">
              <w:r w:rsidRPr="00920004">
                <w:rPr>
                  <w:b/>
                  <w:bCs/>
                  <w:lang w:val="da-DK"/>
                  <w:rPrChange w:id="41890" w:author="phuong vu" w:date="2018-11-30T22:36:00Z">
                    <w:rPr>
                      <w:b/>
                      <w:bCs/>
                      <w:lang w:val="da-DK"/>
                    </w:rPr>
                  </w:rPrChange>
                </w:rPr>
                <w:t>Tên trường</w:t>
              </w:r>
            </w:ins>
          </w:p>
        </w:tc>
        <w:tc>
          <w:tcPr>
            <w:tcW w:w="1300" w:type="dxa"/>
            <w:noWrap/>
            <w:vAlign w:val="center"/>
            <w:hideMark/>
            <w:tcPrChange w:id="41891" w:author="phuong vu" w:date="2018-11-30T14:22:00Z">
              <w:tcPr>
                <w:tcW w:w="1300" w:type="dxa"/>
                <w:noWrap/>
                <w:vAlign w:val="center"/>
                <w:hideMark/>
              </w:tcPr>
            </w:tcPrChange>
          </w:tcPr>
          <w:p w14:paraId="1B4AF112" w14:textId="77777777" w:rsidR="006871B5" w:rsidRPr="00920004" w:rsidRDefault="006871B5" w:rsidP="00BD0851">
            <w:pPr>
              <w:spacing w:before="240" w:line="0" w:lineRule="atLeast"/>
              <w:jc w:val="center"/>
              <w:rPr>
                <w:ins w:id="41892" w:author="phuong vu" w:date="2018-11-30T14:07:00Z"/>
                <w:b/>
                <w:bCs/>
                <w:rPrChange w:id="41893" w:author="phuong vu" w:date="2018-11-30T22:36:00Z">
                  <w:rPr>
                    <w:ins w:id="41894" w:author="phuong vu" w:date="2018-11-30T14:07:00Z"/>
                    <w:b/>
                    <w:bCs/>
                  </w:rPr>
                </w:rPrChange>
              </w:rPr>
              <w:pPrChange w:id="41895" w:author="phuong vu" w:date="2018-11-30T14:16:00Z">
                <w:pPr>
                  <w:spacing w:line="276" w:lineRule="auto"/>
                  <w:jc w:val="center"/>
                </w:pPr>
              </w:pPrChange>
            </w:pPr>
            <w:ins w:id="41896" w:author="phuong vu" w:date="2018-11-30T14:07:00Z">
              <w:r w:rsidRPr="00920004">
                <w:rPr>
                  <w:b/>
                  <w:bCs/>
                  <w:lang w:val="da-DK"/>
                  <w:rPrChange w:id="41897" w:author="phuong vu" w:date="2018-11-30T22:36:00Z">
                    <w:rPr>
                      <w:b/>
                      <w:bCs/>
                      <w:lang w:val="da-DK"/>
                    </w:rPr>
                  </w:rPrChange>
                </w:rPr>
                <w:t>Kiểu</w:t>
              </w:r>
            </w:ins>
          </w:p>
        </w:tc>
        <w:tc>
          <w:tcPr>
            <w:tcW w:w="1098" w:type="dxa"/>
            <w:noWrap/>
            <w:vAlign w:val="center"/>
            <w:hideMark/>
            <w:tcPrChange w:id="41898" w:author="phuong vu" w:date="2018-11-30T14:22:00Z">
              <w:tcPr>
                <w:tcW w:w="1098" w:type="dxa"/>
                <w:noWrap/>
                <w:vAlign w:val="center"/>
                <w:hideMark/>
              </w:tcPr>
            </w:tcPrChange>
          </w:tcPr>
          <w:p w14:paraId="250EED52" w14:textId="77777777" w:rsidR="006871B5" w:rsidRPr="00920004" w:rsidRDefault="006871B5" w:rsidP="00BD0851">
            <w:pPr>
              <w:spacing w:before="240" w:line="0" w:lineRule="atLeast"/>
              <w:jc w:val="center"/>
              <w:rPr>
                <w:ins w:id="41899" w:author="phuong vu" w:date="2018-11-30T14:07:00Z"/>
                <w:b/>
                <w:bCs/>
                <w:rPrChange w:id="41900" w:author="phuong vu" w:date="2018-11-30T22:36:00Z">
                  <w:rPr>
                    <w:ins w:id="41901" w:author="phuong vu" w:date="2018-11-30T14:07:00Z"/>
                    <w:b/>
                    <w:bCs/>
                  </w:rPr>
                </w:rPrChange>
              </w:rPr>
              <w:pPrChange w:id="41902" w:author="phuong vu" w:date="2018-11-30T14:16:00Z">
                <w:pPr>
                  <w:spacing w:line="276" w:lineRule="auto"/>
                  <w:jc w:val="center"/>
                </w:pPr>
              </w:pPrChange>
            </w:pPr>
            <w:ins w:id="41903" w:author="phuong vu" w:date="2018-11-30T14:07:00Z">
              <w:r w:rsidRPr="00920004">
                <w:rPr>
                  <w:b/>
                  <w:bCs/>
                  <w:lang w:val="da-DK"/>
                  <w:rPrChange w:id="41904" w:author="phuong vu" w:date="2018-11-30T22:36:00Z">
                    <w:rPr>
                      <w:b/>
                      <w:bCs/>
                      <w:lang w:val="da-DK"/>
                    </w:rPr>
                  </w:rPrChange>
                </w:rPr>
                <w:t>Chấp nhận Null</w:t>
              </w:r>
            </w:ins>
          </w:p>
        </w:tc>
        <w:tc>
          <w:tcPr>
            <w:tcW w:w="838" w:type="dxa"/>
            <w:noWrap/>
            <w:vAlign w:val="center"/>
            <w:hideMark/>
            <w:tcPrChange w:id="41905" w:author="phuong vu" w:date="2018-11-30T14:22:00Z">
              <w:tcPr>
                <w:tcW w:w="838" w:type="dxa"/>
                <w:noWrap/>
                <w:vAlign w:val="center"/>
                <w:hideMark/>
              </w:tcPr>
            </w:tcPrChange>
          </w:tcPr>
          <w:p w14:paraId="48B33BF4" w14:textId="77777777" w:rsidR="006871B5" w:rsidRPr="00920004" w:rsidRDefault="006871B5" w:rsidP="00BD0851">
            <w:pPr>
              <w:spacing w:before="240" w:line="0" w:lineRule="atLeast"/>
              <w:jc w:val="center"/>
              <w:rPr>
                <w:ins w:id="41906" w:author="phuong vu" w:date="2018-11-30T14:07:00Z"/>
                <w:b/>
                <w:bCs/>
                <w:rPrChange w:id="41907" w:author="phuong vu" w:date="2018-11-30T22:36:00Z">
                  <w:rPr>
                    <w:ins w:id="41908" w:author="phuong vu" w:date="2018-11-30T14:07:00Z"/>
                    <w:b/>
                    <w:bCs/>
                  </w:rPr>
                </w:rPrChange>
              </w:rPr>
              <w:pPrChange w:id="41909" w:author="phuong vu" w:date="2018-11-30T14:16:00Z">
                <w:pPr>
                  <w:spacing w:line="276" w:lineRule="auto"/>
                  <w:jc w:val="center"/>
                </w:pPr>
              </w:pPrChange>
            </w:pPr>
            <w:ins w:id="41910" w:author="phuong vu" w:date="2018-11-30T14:07:00Z">
              <w:r w:rsidRPr="00920004">
                <w:rPr>
                  <w:b/>
                  <w:bCs/>
                  <w:lang w:val="da-DK"/>
                  <w:rPrChange w:id="41911" w:author="phuong vu" w:date="2018-11-30T22:36:00Z">
                    <w:rPr>
                      <w:b/>
                      <w:bCs/>
                      <w:lang w:val="da-DK"/>
                    </w:rPr>
                  </w:rPrChange>
                </w:rPr>
                <w:t>Khóa chính</w:t>
              </w:r>
            </w:ins>
          </w:p>
        </w:tc>
        <w:tc>
          <w:tcPr>
            <w:tcW w:w="823" w:type="dxa"/>
            <w:noWrap/>
            <w:vAlign w:val="center"/>
            <w:hideMark/>
            <w:tcPrChange w:id="41912" w:author="phuong vu" w:date="2018-11-30T14:22:00Z">
              <w:tcPr>
                <w:tcW w:w="823" w:type="dxa"/>
                <w:noWrap/>
                <w:vAlign w:val="center"/>
                <w:hideMark/>
              </w:tcPr>
            </w:tcPrChange>
          </w:tcPr>
          <w:p w14:paraId="1F0FDF54" w14:textId="77777777" w:rsidR="006871B5" w:rsidRPr="00920004" w:rsidRDefault="006871B5" w:rsidP="00BD0851">
            <w:pPr>
              <w:spacing w:before="240" w:line="0" w:lineRule="atLeast"/>
              <w:jc w:val="center"/>
              <w:rPr>
                <w:ins w:id="41913" w:author="phuong vu" w:date="2018-11-30T14:07:00Z"/>
                <w:b/>
                <w:bCs/>
                <w:rPrChange w:id="41914" w:author="phuong vu" w:date="2018-11-30T22:36:00Z">
                  <w:rPr>
                    <w:ins w:id="41915" w:author="phuong vu" w:date="2018-11-30T14:07:00Z"/>
                    <w:b/>
                    <w:bCs/>
                  </w:rPr>
                </w:rPrChange>
              </w:rPr>
              <w:pPrChange w:id="41916" w:author="phuong vu" w:date="2018-11-30T14:16:00Z">
                <w:pPr>
                  <w:spacing w:line="276" w:lineRule="auto"/>
                  <w:jc w:val="center"/>
                </w:pPr>
              </w:pPrChange>
            </w:pPr>
            <w:ins w:id="41917" w:author="phuong vu" w:date="2018-11-30T14:07:00Z">
              <w:r w:rsidRPr="00920004">
                <w:rPr>
                  <w:b/>
                  <w:bCs/>
                  <w:lang w:val="da-DK"/>
                  <w:rPrChange w:id="41918" w:author="phuong vu" w:date="2018-11-30T22:36:00Z">
                    <w:rPr>
                      <w:b/>
                      <w:bCs/>
                      <w:lang w:val="da-DK"/>
                    </w:rPr>
                  </w:rPrChange>
                </w:rPr>
                <w:t>Khóa ngoại</w:t>
              </w:r>
            </w:ins>
          </w:p>
        </w:tc>
        <w:tc>
          <w:tcPr>
            <w:tcW w:w="1663" w:type="dxa"/>
            <w:noWrap/>
            <w:vAlign w:val="center"/>
            <w:hideMark/>
            <w:tcPrChange w:id="41919" w:author="phuong vu" w:date="2018-11-30T14:22:00Z">
              <w:tcPr>
                <w:tcW w:w="2228" w:type="dxa"/>
                <w:noWrap/>
                <w:vAlign w:val="center"/>
                <w:hideMark/>
              </w:tcPr>
            </w:tcPrChange>
          </w:tcPr>
          <w:p w14:paraId="3EF74B45" w14:textId="77777777" w:rsidR="006871B5" w:rsidRPr="00920004" w:rsidRDefault="006871B5" w:rsidP="00BD0851">
            <w:pPr>
              <w:spacing w:before="240" w:line="0" w:lineRule="atLeast"/>
              <w:ind w:right="226"/>
              <w:jc w:val="center"/>
              <w:rPr>
                <w:ins w:id="41920" w:author="phuong vu" w:date="2018-11-30T14:07:00Z"/>
                <w:b/>
                <w:bCs/>
                <w:rPrChange w:id="41921" w:author="phuong vu" w:date="2018-11-30T22:36:00Z">
                  <w:rPr>
                    <w:ins w:id="41922" w:author="phuong vu" w:date="2018-11-30T14:07:00Z"/>
                    <w:b/>
                    <w:bCs/>
                  </w:rPr>
                </w:rPrChange>
              </w:rPr>
              <w:pPrChange w:id="41923" w:author="phuong vu" w:date="2018-11-30T14:16:00Z">
                <w:pPr>
                  <w:spacing w:line="276" w:lineRule="auto"/>
                  <w:ind w:right="226"/>
                  <w:jc w:val="center"/>
                </w:pPr>
              </w:pPrChange>
            </w:pPr>
            <w:ins w:id="41924" w:author="phuong vu" w:date="2018-11-30T14:07:00Z">
              <w:r w:rsidRPr="00920004">
                <w:rPr>
                  <w:b/>
                  <w:bCs/>
                  <w:lang w:val="da-DK"/>
                  <w:rPrChange w:id="41925" w:author="phuong vu" w:date="2018-11-30T22:36:00Z">
                    <w:rPr>
                      <w:b/>
                      <w:bCs/>
                      <w:lang w:val="da-DK"/>
                    </w:rPr>
                  </w:rPrChange>
                </w:rPr>
                <w:t>Mô tả</w:t>
              </w:r>
            </w:ins>
          </w:p>
        </w:tc>
      </w:tr>
      <w:tr w:rsidR="006871B5" w:rsidRPr="00920004" w14:paraId="25405DC4" w14:textId="77777777" w:rsidTr="00BD0851">
        <w:trPr>
          <w:trHeight w:val="300"/>
          <w:ins w:id="41926" w:author="phuong vu" w:date="2018-11-30T14:07:00Z"/>
          <w:trPrChange w:id="41927" w:author="phuong vu" w:date="2018-11-30T14:22:00Z">
            <w:trPr>
              <w:trHeight w:val="300"/>
            </w:trPr>
          </w:trPrChange>
        </w:trPr>
        <w:tc>
          <w:tcPr>
            <w:tcW w:w="708" w:type="dxa"/>
            <w:noWrap/>
            <w:vAlign w:val="center"/>
            <w:hideMark/>
            <w:tcPrChange w:id="41928" w:author="phuong vu" w:date="2018-11-30T14:22:00Z">
              <w:tcPr>
                <w:tcW w:w="708" w:type="dxa"/>
                <w:noWrap/>
                <w:vAlign w:val="center"/>
                <w:hideMark/>
              </w:tcPr>
            </w:tcPrChange>
          </w:tcPr>
          <w:p w14:paraId="590602D1" w14:textId="77777777" w:rsidR="006871B5" w:rsidRPr="00920004" w:rsidRDefault="006871B5" w:rsidP="00BD0851">
            <w:pPr>
              <w:spacing w:before="240" w:line="0" w:lineRule="atLeast"/>
              <w:jc w:val="center"/>
              <w:rPr>
                <w:ins w:id="41929" w:author="phuong vu" w:date="2018-11-30T14:07:00Z"/>
                <w:rPrChange w:id="41930" w:author="phuong vu" w:date="2018-11-30T22:36:00Z">
                  <w:rPr>
                    <w:ins w:id="41931" w:author="phuong vu" w:date="2018-11-30T14:07:00Z"/>
                  </w:rPr>
                </w:rPrChange>
              </w:rPr>
              <w:pPrChange w:id="41932" w:author="phuong vu" w:date="2018-11-30T14:16:00Z">
                <w:pPr>
                  <w:spacing w:line="276" w:lineRule="auto"/>
                  <w:jc w:val="center"/>
                </w:pPr>
              </w:pPrChange>
            </w:pPr>
            <w:ins w:id="41933" w:author="phuong vu" w:date="2018-11-30T14:07:00Z">
              <w:r w:rsidRPr="00920004">
                <w:rPr>
                  <w:rPrChange w:id="41934" w:author="phuong vu" w:date="2018-11-30T22:36:00Z">
                    <w:rPr/>
                  </w:rPrChange>
                </w:rPr>
                <w:t>1</w:t>
              </w:r>
            </w:ins>
          </w:p>
        </w:tc>
        <w:tc>
          <w:tcPr>
            <w:tcW w:w="2295" w:type="dxa"/>
            <w:noWrap/>
            <w:hideMark/>
            <w:tcPrChange w:id="41935" w:author="phuong vu" w:date="2018-11-30T14:22:00Z">
              <w:tcPr>
                <w:tcW w:w="2295" w:type="dxa"/>
                <w:noWrap/>
                <w:hideMark/>
              </w:tcPr>
            </w:tcPrChange>
          </w:tcPr>
          <w:p w14:paraId="56A6F7E5" w14:textId="77777777" w:rsidR="006871B5" w:rsidRPr="00920004" w:rsidRDefault="006871B5" w:rsidP="00727C9A">
            <w:pPr>
              <w:rPr>
                <w:ins w:id="41936" w:author="phuong vu" w:date="2018-11-30T14:07:00Z"/>
                <w:rPrChange w:id="41937" w:author="phuong vu" w:date="2018-11-30T22:36:00Z">
                  <w:rPr>
                    <w:ins w:id="41938" w:author="phuong vu" w:date="2018-11-30T14:07:00Z"/>
                  </w:rPr>
                </w:rPrChange>
              </w:rPr>
              <w:pPrChange w:id="41939" w:author="phuong vu" w:date="2018-11-30T21:55:00Z">
                <w:pPr>
                  <w:spacing w:line="276" w:lineRule="auto"/>
                </w:pPr>
              </w:pPrChange>
            </w:pPr>
            <w:ins w:id="41940" w:author="phuong vu" w:date="2018-11-30T14:07:00Z">
              <w:r w:rsidRPr="00920004">
                <w:rPr>
                  <w:rPrChange w:id="41941" w:author="phuong vu" w:date="2018-11-30T22:36:00Z">
                    <w:rPr/>
                  </w:rPrChange>
                </w:rPr>
                <w:t>id</w:t>
              </w:r>
            </w:ins>
          </w:p>
        </w:tc>
        <w:tc>
          <w:tcPr>
            <w:tcW w:w="1300" w:type="dxa"/>
            <w:noWrap/>
            <w:hideMark/>
            <w:tcPrChange w:id="41942" w:author="phuong vu" w:date="2018-11-30T14:22:00Z">
              <w:tcPr>
                <w:tcW w:w="1300" w:type="dxa"/>
                <w:noWrap/>
                <w:hideMark/>
              </w:tcPr>
            </w:tcPrChange>
          </w:tcPr>
          <w:p w14:paraId="5E810294" w14:textId="77777777" w:rsidR="006871B5" w:rsidRPr="00920004" w:rsidRDefault="006871B5" w:rsidP="00727C9A">
            <w:pPr>
              <w:rPr>
                <w:ins w:id="41943" w:author="phuong vu" w:date="2018-11-30T14:07:00Z"/>
                <w:rPrChange w:id="41944" w:author="phuong vu" w:date="2018-11-30T22:36:00Z">
                  <w:rPr>
                    <w:ins w:id="41945" w:author="phuong vu" w:date="2018-11-30T14:07:00Z"/>
                  </w:rPr>
                </w:rPrChange>
              </w:rPr>
              <w:pPrChange w:id="41946" w:author="phuong vu" w:date="2018-11-30T21:55:00Z">
                <w:pPr>
                  <w:spacing w:line="276" w:lineRule="auto"/>
                </w:pPr>
              </w:pPrChange>
            </w:pPr>
            <w:ins w:id="41947" w:author="phuong vu" w:date="2018-11-30T14:07:00Z">
              <w:r w:rsidRPr="00920004">
                <w:rPr>
                  <w:rPrChange w:id="41948" w:author="phuong vu" w:date="2018-11-30T22:36:00Z">
                    <w:rPr/>
                  </w:rPrChange>
                </w:rPr>
                <w:t>numeric</w:t>
              </w:r>
            </w:ins>
          </w:p>
        </w:tc>
        <w:tc>
          <w:tcPr>
            <w:tcW w:w="1098" w:type="dxa"/>
            <w:noWrap/>
            <w:vAlign w:val="center"/>
            <w:hideMark/>
            <w:tcPrChange w:id="41949" w:author="phuong vu" w:date="2018-11-30T14:22:00Z">
              <w:tcPr>
                <w:tcW w:w="1098" w:type="dxa"/>
                <w:noWrap/>
                <w:vAlign w:val="center"/>
                <w:hideMark/>
              </w:tcPr>
            </w:tcPrChange>
          </w:tcPr>
          <w:p w14:paraId="164CC14F" w14:textId="77777777" w:rsidR="006871B5" w:rsidRPr="00920004" w:rsidRDefault="006871B5" w:rsidP="00727C9A">
            <w:pPr>
              <w:jc w:val="center"/>
              <w:rPr>
                <w:ins w:id="41950" w:author="phuong vu" w:date="2018-11-30T14:07:00Z"/>
                <w:rPrChange w:id="41951" w:author="phuong vu" w:date="2018-11-30T22:36:00Z">
                  <w:rPr>
                    <w:ins w:id="41952" w:author="phuong vu" w:date="2018-11-30T14:07:00Z"/>
                  </w:rPr>
                </w:rPrChange>
              </w:rPr>
              <w:pPrChange w:id="41953" w:author="phuong vu" w:date="2018-11-30T21:56:00Z">
                <w:pPr>
                  <w:spacing w:line="276" w:lineRule="auto"/>
                  <w:jc w:val="center"/>
                </w:pPr>
              </w:pPrChange>
            </w:pPr>
          </w:p>
        </w:tc>
        <w:tc>
          <w:tcPr>
            <w:tcW w:w="838" w:type="dxa"/>
            <w:noWrap/>
            <w:vAlign w:val="center"/>
            <w:hideMark/>
            <w:tcPrChange w:id="41954" w:author="phuong vu" w:date="2018-11-30T14:22:00Z">
              <w:tcPr>
                <w:tcW w:w="838" w:type="dxa"/>
                <w:noWrap/>
                <w:vAlign w:val="center"/>
                <w:hideMark/>
              </w:tcPr>
            </w:tcPrChange>
          </w:tcPr>
          <w:p w14:paraId="19A0A980" w14:textId="77777777" w:rsidR="006871B5" w:rsidRPr="00920004" w:rsidRDefault="006871B5" w:rsidP="00727C9A">
            <w:pPr>
              <w:jc w:val="center"/>
              <w:rPr>
                <w:ins w:id="41955" w:author="phuong vu" w:date="2018-11-30T14:07:00Z"/>
                <w:rPrChange w:id="41956" w:author="phuong vu" w:date="2018-11-30T22:36:00Z">
                  <w:rPr>
                    <w:ins w:id="41957" w:author="phuong vu" w:date="2018-11-30T14:07:00Z"/>
                  </w:rPr>
                </w:rPrChange>
              </w:rPr>
              <w:pPrChange w:id="41958" w:author="phuong vu" w:date="2018-11-30T21:56:00Z">
                <w:pPr>
                  <w:spacing w:line="276" w:lineRule="auto"/>
                  <w:jc w:val="center"/>
                </w:pPr>
              </w:pPrChange>
            </w:pPr>
            <w:ins w:id="41959" w:author="phuong vu" w:date="2018-11-30T14:07:00Z">
              <w:r w:rsidRPr="00920004">
                <w:rPr>
                  <w:rPrChange w:id="41960" w:author="phuong vu" w:date="2018-11-30T22:36:00Z">
                    <w:rPr/>
                  </w:rPrChange>
                </w:rPr>
                <w:t>X</w:t>
              </w:r>
            </w:ins>
          </w:p>
        </w:tc>
        <w:tc>
          <w:tcPr>
            <w:tcW w:w="823" w:type="dxa"/>
            <w:noWrap/>
            <w:vAlign w:val="center"/>
            <w:hideMark/>
            <w:tcPrChange w:id="41961" w:author="phuong vu" w:date="2018-11-30T14:22:00Z">
              <w:tcPr>
                <w:tcW w:w="823" w:type="dxa"/>
                <w:noWrap/>
                <w:vAlign w:val="center"/>
                <w:hideMark/>
              </w:tcPr>
            </w:tcPrChange>
          </w:tcPr>
          <w:p w14:paraId="43935703" w14:textId="77777777" w:rsidR="006871B5" w:rsidRPr="00920004" w:rsidRDefault="006871B5" w:rsidP="00727C9A">
            <w:pPr>
              <w:jc w:val="center"/>
              <w:rPr>
                <w:ins w:id="41962" w:author="phuong vu" w:date="2018-11-30T14:07:00Z"/>
                <w:rPrChange w:id="41963" w:author="phuong vu" w:date="2018-11-30T22:36:00Z">
                  <w:rPr>
                    <w:ins w:id="41964" w:author="phuong vu" w:date="2018-11-30T14:07:00Z"/>
                  </w:rPr>
                </w:rPrChange>
              </w:rPr>
              <w:pPrChange w:id="41965" w:author="phuong vu" w:date="2018-11-30T21:56:00Z">
                <w:pPr>
                  <w:spacing w:line="276" w:lineRule="auto"/>
                  <w:jc w:val="center"/>
                </w:pPr>
              </w:pPrChange>
            </w:pPr>
          </w:p>
        </w:tc>
        <w:tc>
          <w:tcPr>
            <w:tcW w:w="1663" w:type="dxa"/>
            <w:noWrap/>
            <w:hideMark/>
            <w:tcPrChange w:id="41966" w:author="phuong vu" w:date="2018-11-30T14:22:00Z">
              <w:tcPr>
                <w:tcW w:w="2228" w:type="dxa"/>
                <w:noWrap/>
                <w:hideMark/>
              </w:tcPr>
            </w:tcPrChange>
          </w:tcPr>
          <w:p w14:paraId="067DDAD2" w14:textId="77777777" w:rsidR="006871B5" w:rsidRPr="00920004" w:rsidRDefault="006871B5" w:rsidP="00727C9A">
            <w:pPr>
              <w:rPr>
                <w:ins w:id="41967" w:author="phuong vu" w:date="2018-11-30T14:07:00Z"/>
                <w:lang w:val="en-US"/>
                <w:rPrChange w:id="41968" w:author="phuong vu" w:date="2018-11-30T22:36:00Z">
                  <w:rPr>
                    <w:ins w:id="41969" w:author="phuong vu" w:date="2018-11-30T14:07:00Z"/>
                    <w:lang w:val="en-US"/>
                  </w:rPr>
                </w:rPrChange>
              </w:rPr>
              <w:pPrChange w:id="41970" w:author="phuong vu" w:date="2018-11-30T21:55:00Z">
                <w:pPr>
                  <w:spacing w:line="276" w:lineRule="auto"/>
                </w:pPr>
              </w:pPrChange>
            </w:pPr>
            <w:ins w:id="41971" w:author="phuong vu" w:date="2018-11-30T14:07:00Z">
              <w:r w:rsidRPr="00920004">
                <w:rPr>
                  <w:rPrChange w:id="41972" w:author="phuong vu" w:date="2018-11-30T22:36:00Z">
                    <w:rPr/>
                  </w:rPrChange>
                </w:rPr>
                <w:t>ID</w:t>
              </w:r>
            </w:ins>
          </w:p>
        </w:tc>
      </w:tr>
      <w:tr w:rsidR="006871B5" w:rsidRPr="00920004" w14:paraId="7FC71CB0" w14:textId="77777777" w:rsidTr="00BD0851">
        <w:trPr>
          <w:trHeight w:val="300"/>
          <w:ins w:id="41973" w:author="phuong vu" w:date="2018-11-30T14:07:00Z"/>
          <w:trPrChange w:id="41974" w:author="phuong vu" w:date="2018-11-30T14:22:00Z">
            <w:trPr>
              <w:trHeight w:val="300"/>
            </w:trPr>
          </w:trPrChange>
        </w:trPr>
        <w:tc>
          <w:tcPr>
            <w:tcW w:w="708" w:type="dxa"/>
            <w:noWrap/>
            <w:vAlign w:val="center"/>
            <w:hideMark/>
            <w:tcPrChange w:id="41975" w:author="phuong vu" w:date="2018-11-30T14:22:00Z">
              <w:tcPr>
                <w:tcW w:w="708" w:type="dxa"/>
                <w:noWrap/>
                <w:vAlign w:val="center"/>
                <w:hideMark/>
              </w:tcPr>
            </w:tcPrChange>
          </w:tcPr>
          <w:p w14:paraId="3159F9E0" w14:textId="77777777" w:rsidR="006871B5" w:rsidRPr="00920004" w:rsidRDefault="006871B5" w:rsidP="00BD0851">
            <w:pPr>
              <w:spacing w:before="240" w:line="0" w:lineRule="atLeast"/>
              <w:jc w:val="center"/>
              <w:rPr>
                <w:ins w:id="41976" w:author="phuong vu" w:date="2018-11-30T14:07:00Z"/>
                <w:rPrChange w:id="41977" w:author="phuong vu" w:date="2018-11-30T22:36:00Z">
                  <w:rPr>
                    <w:ins w:id="41978" w:author="phuong vu" w:date="2018-11-30T14:07:00Z"/>
                  </w:rPr>
                </w:rPrChange>
              </w:rPr>
              <w:pPrChange w:id="41979" w:author="phuong vu" w:date="2018-11-30T14:16:00Z">
                <w:pPr>
                  <w:spacing w:line="276" w:lineRule="auto"/>
                  <w:jc w:val="center"/>
                </w:pPr>
              </w:pPrChange>
            </w:pPr>
            <w:ins w:id="41980" w:author="phuong vu" w:date="2018-11-30T14:07:00Z">
              <w:r w:rsidRPr="00920004">
                <w:rPr>
                  <w:rPrChange w:id="41981" w:author="phuong vu" w:date="2018-11-30T22:36:00Z">
                    <w:rPr/>
                  </w:rPrChange>
                </w:rPr>
                <w:lastRenderedPageBreak/>
                <w:t>2</w:t>
              </w:r>
            </w:ins>
          </w:p>
        </w:tc>
        <w:tc>
          <w:tcPr>
            <w:tcW w:w="2295" w:type="dxa"/>
            <w:noWrap/>
            <w:hideMark/>
            <w:tcPrChange w:id="41982" w:author="phuong vu" w:date="2018-11-30T14:22:00Z">
              <w:tcPr>
                <w:tcW w:w="2295" w:type="dxa"/>
                <w:noWrap/>
                <w:hideMark/>
              </w:tcPr>
            </w:tcPrChange>
          </w:tcPr>
          <w:p w14:paraId="63D3DFC3" w14:textId="77777777" w:rsidR="006871B5" w:rsidRPr="00920004" w:rsidRDefault="006871B5" w:rsidP="00727C9A">
            <w:pPr>
              <w:rPr>
                <w:ins w:id="41983" w:author="phuong vu" w:date="2018-11-30T14:07:00Z"/>
                <w:lang w:val="en-US"/>
                <w:rPrChange w:id="41984" w:author="phuong vu" w:date="2018-11-30T22:36:00Z">
                  <w:rPr>
                    <w:ins w:id="41985" w:author="phuong vu" w:date="2018-11-30T14:07:00Z"/>
                    <w:lang w:val="en-US"/>
                  </w:rPr>
                </w:rPrChange>
              </w:rPr>
              <w:pPrChange w:id="41986" w:author="phuong vu" w:date="2018-11-30T21:55:00Z">
                <w:pPr>
                  <w:spacing w:line="276" w:lineRule="auto"/>
                </w:pPr>
              </w:pPrChange>
            </w:pPr>
            <w:ins w:id="41987" w:author="phuong vu" w:date="2018-11-30T14:07:00Z">
              <w:r w:rsidRPr="00920004">
                <w:rPr>
                  <w:lang w:val="en-US"/>
                  <w:rPrChange w:id="41988" w:author="phuong vu" w:date="2018-11-30T22:36:00Z">
                    <w:rPr>
                      <w:lang w:val="en-US"/>
                    </w:rPr>
                  </w:rPrChange>
                </w:rPr>
                <w:t>staff</w:t>
              </w:r>
              <w:r w:rsidRPr="00920004">
                <w:rPr>
                  <w:rPrChange w:id="41989" w:author="phuong vu" w:date="2018-11-30T22:36:00Z">
                    <w:rPr/>
                  </w:rPrChange>
                </w:rPr>
                <w:t>_</w:t>
              </w:r>
              <w:r w:rsidRPr="00920004">
                <w:rPr>
                  <w:lang w:val="en-US"/>
                  <w:rPrChange w:id="41990" w:author="phuong vu" w:date="2018-11-30T22:36:00Z">
                    <w:rPr>
                      <w:lang w:val="en-US"/>
                    </w:rPr>
                  </w:rPrChange>
                </w:rPr>
                <w:t>type_name</w:t>
              </w:r>
            </w:ins>
          </w:p>
        </w:tc>
        <w:tc>
          <w:tcPr>
            <w:tcW w:w="1300" w:type="dxa"/>
            <w:noWrap/>
            <w:hideMark/>
            <w:tcPrChange w:id="41991" w:author="phuong vu" w:date="2018-11-30T14:22:00Z">
              <w:tcPr>
                <w:tcW w:w="1300" w:type="dxa"/>
                <w:noWrap/>
                <w:hideMark/>
              </w:tcPr>
            </w:tcPrChange>
          </w:tcPr>
          <w:p w14:paraId="523C306D" w14:textId="7A383C25" w:rsidR="006871B5" w:rsidRPr="00920004" w:rsidRDefault="00E452E5" w:rsidP="00727C9A">
            <w:pPr>
              <w:rPr>
                <w:ins w:id="41992" w:author="phuong vu" w:date="2018-11-30T14:07:00Z"/>
                <w:lang w:val="en-US"/>
                <w:rPrChange w:id="41993" w:author="phuong vu" w:date="2018-11-30T22:36:00Z">
                  <w:rPr>
                    <w:ins w:id="41994" w:author="phuong vu" w:date="2018-11-30T14:07:00Z"/>
                    <w:lang w:val="en-US"/>
                  </w:rPr>
                </w:rPrChange>
              </w:rPr>
              <w:pPrChange w:id="41995" w:author="phuong vu" w:date="2018-11-30T21:55:00Z">
                <w:pPr>
                  <w:spacing w:line="276" w:lineRule="auto"/>
                </w:pPr>
              </w:pPrChange>
            </w:pPr>
            <w:ins w:id="41996" w:author="phuong vu" w:date="2018-11-30T21:53:00Z">
              <w:r w:rsidRPr="00920004">
                <w:rPr>
                  <w:rPrChange w:id="41997" w:author="phuong vu" w:date="2018-11-30T22:36:00Z">
                    <w:rPr/>
                  </w:rPrChange>
                </w:rPr>
                <w:t>varchar</w:t>
              </w:r>
            </w:ins>
          </w:p>
        </w:tc>
        <w:tc>
          <w:tcPr>
            <w:tcW w:w="1098" w:type="dxa"/>
            <w:noWrap/>
            <w:vAlign w:val="center"/>
            <w:hideMark/>
            <w:tcPrChange w:id="41998" w:author="phuong vu" w:date="2018-11-30T14:22:00Z">
              <w:tcPr>
                <w:tcW w:w="1098" w:type="dxa"/>
                <w:noWrap/>
                <w:vAlign w:val="center"/>
                <w:hideMark/>
              </w:tcPr>
            </w:tcPrChange>
          </w:tcPr>
          <w:p w14:paraId="6A1AB7B6" w14:textId="77777777" w:rsidR="006871B5" w:rsidRPr="00920004" w:rsidRDefault="006871B5" w:rsidP="00727C9A">
            <w:pPr>
              <w:jc w:val="center"/>
              <w:rPr>
                <w:ins w:id="41999" w:author="phuong vu" w:date="2018-11-30T14:07:00Z"/>
                <w:rPrChange w:id="42000" w:author="phuong vu" w:date="2018-11-30T22:36:00Z">
                  <w:rPr>
                    <w:ins w:id="42001" w:author="phuong vu" w:date="2018-11-30T14:07:00Z"/>
                  </w:rPr>
                </w:rPrChange>
              </w:rPr>
              <w:pPrChange w:id="42002" w:author="phuong vu" w:date="2018-11-30T21:56:00Z">
                <w:pPr>
                  <w:spacing w:line="276" w:lineRule="auto"/>
                  <w:jc w:val="center"/>
                </w:pPr>
              </w:pPrChange>
            </w:pPr>
          </w:p>
        </w:tc>
        <w:tc>
          <w:tcPr>
            <w:tcW w:w="838" w:type="dxa"/>
            <w:noWrap/>
            <w:vAlign w:val="center"/>
            <w:hideMark/>
            <w:tcPrChange w:id="42003" w:author="phuong vu" w:date="2018-11-30T14:22:00Z">
              <w:tcPr>
                <w:tcW w:w="838" w:type="dxa"/>
                <w:noWrap/>
                <w:vAlign w:val="center"/>
                <w:hideMark/>
              </w:tcPr>
            </w:tcPrChange>
          </w:tcPr>
          <w:p w14:paraId="1E06B376" w14:textId="77777777" w:rsidR="006871B5" w:rsidRPr="00920004" w:rsidRDefault="006871B5" w:rsidP="00727C9A">
            <w:pPr>
              <w:jc w:val="center"/>
              <w:rPr>
                <w:ins w:id="42004" w:author="phuong vu" w:date="2018-11-30T14:07:00Z"/>
                <w:rPrChange w:id="42005" w:author="phuong vu" w:date="2018-11-30T22:36:00Z">
                  <w:rPr>
                    <w:ins w:id="42006" w:author="phuong vu" w:date="2018-11-30T14:07:00Z"/>
                  </w:rPr>
                </w:rPrChange>
              </w:rPr>
              <w:pPrChange w:id="42007" w:author="phuong vu" w:date="2018-11-30T21:56:00Z">
                <w:pPr>
                  <w:spacing w:line="276" w:lineRule="auto"/>
                  <w:jc w:val="center"/>
                </w:pPr>
              </w:pPrChange>
            </w:pPr>
          </w:p>
        </w:tc>
        <w:tc>
          <w:tcPr>
            <w:tcW w:w="823" w:type="dxa"/>
            <w:noWrap/>
            <w:vAlign w:val="center"/>
            <w:hideMark/>
            <w:tcPrChange w:id="42008" w:author="phuong vu" w:date="2018-11-30T14:22:00Z">
              <w:tcPr>
                <w:tcW w:w="823" w:type="dxa"/>
                <w:noWrap/>
                <w:vAlign w:val="center"/>
                <w:hideMark/>
              </w:tcPr>
            </w:tcPrChange>
          </w:tcPr>
          <w:p w14:paraId="021F7064" w14:textId="77777777" w:rsidR="006871B5" w:rsidRPr="00920004" w:rsidRDefault="006871B5" w:rsidP="00727C9A">
            <w:pPr>
              <w:jc w:val="center"/>
              <w:rPr>
                <w:ins w:id="42009" w:author="phuong vu" w:date="2018-11-30T14:07:00Z"/>
                <w:lang w:val="en-US"/>
                <w:rPrChange w:id="42010" w:author="phuong vu" w:date="2018-11-30T22:36:00Z">
                  <w:rPr>
                    <w:ins w:id="42011" w:author="phuong vu" w:date="2018-11-30T14:07:00Z"/>
                    <w:lang w:val="en-US"/>
                  </w:rPr>
                </w:rPrChange>
              </w:rPr>
              <w:pPrChange w:id="42012" w:author="phuong vu" w:date="2018-11-30T21:56:00Z">
                <w:pPr>
                  <w:spacing w:line="276" w:lineRule="auto"/>
                  <w:jc w:val="center"/>
                </w:pPr>
              </w:pPrChange>
            </w:pPr>
          </w:p>
        </w:tc>
        <w:tc>
          <w:tcPr>
            <w:tcW w:w="1663" w:type="dxa"/>
            <w:noWrap/>
            <w:hideMark/>
            <w:tcPrChange w:id="42013" w:author="phuong vu" w:date="2018-11-30T14:22:00Z">
              <w:tcPr>
                <w:tcW w:w="2228" w:type="dxa"/>
                <w:noWrap/>
                <w:hideMark/>
              </w:tcPr>
            </w:tcPrChange>
          </w:tcPr>
          <w:p w14:paraId="0B275A7D" w14:textId="77777777" w:rsidR="006871B5" w:rsidRPr="00920004" w:rsidRDefault="006871B5" w:rsidP="00727C9A">
            <w:pPr>
              <w:rPr>
                <w:ins w:id="42014" w:author="phuong vu" w:date="2018-11-30T14:07:00Z"/>
                <w:lang w:val="en-US"/>
                <w:rPrChange w:id="42015" w:author="phuong vu" w:date="2018-11-30T22:36:00Z">
                  <w:rPr>
                    <w:ins w:id="42016" w:author="phuong vu" w:date="2018-11-30T14:07:00Z"/>
                    <w:lang w:val="en-US"/>
                  </w:rPr>
                </w:rPrChange>
              </w:rPr>
              <w:pPrChange w:id="42017" w:author="phuong vu" w:date="2018-11-30T21:55:00Z">
                <w:pPr>
                  <w:spacing w:line="276" w:lineRule="auto"/>
                </w:pPr>
              </w:pPrChange>
            </w:pPr>
            <w:ins w:id="42018" w:author="phuong vu" w:date="2018-11-30T14:07:00Z">
              <w:r w:rsidRPr="00920004">
                <w:rPr>
                  <w:lang w:val="en-US"/>
                  <w:rPrChange w:id="42019" w:author="phuong vu" w:date="2018-11-30T22:36:00Z">
                    <w:rPr>
                      <w:lang w:val="en-US"/>
                    </w:rPr>
                  </w:rPrChange>
                </w:rPr>
                <w:t>Tên loại nhân viên</w:t>
              </w:r>
            </w:ins>
          </w:p>
        </w:tc>
      </w:tr>
      <w:tr w:rsidR="006871B5" w:rsidRPr="00920004" w14:paraId="7CF61861" w14:textId="77777777" w:rsidTr="00BD0851">
        <w:trPr>
          <w:trHeight w:val="300"/>
          <w:ins w:id="42020" w:author="phuong vu" w:date="2018-11-30T14:07:00Z"/>
          <w:trPrChange w:id="42021" w:author="phuong vu" w:date="2018-11-30T14:22:00Z">
            <w:trPr>
              <w:trHeight w:val="300"/>
            </w:trPr>
          </w:trPrChange>
        </w:trPr>
        <w:tc>
          <w:tcPr>
            <w:tcW w:w="708" w:type="dxa"/>
            <w:noWrap/>
            <w:vAlign w:val="center"/>
            <w:tcPrChange w:id="42022" w:author="phuong vu" w:date="2018-11-30T14:22:00Z">
              <w:tcPr>
                <w:tcW w:w="708" w:type="dxa"/>
                <w:noWrap/>
                <w:vAlign w:val="center"/>
              </w:tcPr>
            </w:tcPrChange>
          </w:tcPr>
          <w:p w14:paraId="14A49460" w14:textId="77777777" w:rsidR="006871B5" w:rsidRPr="00920004" w:rsidRDefault="006871B5" w:rsidP="00BD0851">
            <w:pPr>
              <w:spacing w:before="240" w:line="0" w:lineRule="atLeast"/>
              <w:jc w:val="center"/>
              <w:rPr>
                <w:ins w:id="42023" w:author="phuong vu" w:date="2018-11-30T14:07:00Z"/>
                <w:lang w:val="en-US"/>
                <w:rPrChange w:id="42024" w:author="phuong vu" w:date="2018-11-30T22:36:00Z">
                  <w:rPr>
                    <w:ins w:id="42025" w:author="phuong vu" w:date="2018-11-30T14:07:00Z"/>
                    <w:lang w:val="en-US"/>
                  </w:rPr>
                </w:rPrChange>
              </w:rPr>
              <w:pPrChange w:id="42026" w:author="phuong vu" w:date="2018-11-30T14:16:00Z">
                <w:pPr>
                  <w:spacing w:line="276" w:lineRule="auto"/>
                  <w:jc w:val="center"/>
                </w:pPr>
              </w:pPrChange>
            </w:pPr>
            <w:ins w:id="42027" w:author="phuong vu" w:date="2018-11-30T14:07:00Z">
              <w:r w:rsidRPr="00920004">
                <w:rPr>
                  <w:lang w:val="en-US"/>
                  <w:rPrChange w:id="42028" w:author="phuong vu" w:date="2018-11-30T22:36:00Z">
                    <w:rPr>
                      <w:lang w:val="en-US"/>
                    </w:rPr>
                  </w:rPrChange>
                </w:rPr>
                <w:t>3</w:t>
              </w:r>
            </w:ins>
          </w:p>
        </w:tc>
        <w:tc>
          <w:tcPr>
            <w:tcW w:w="2295" w:type="dxa"/>
            <w:noWrap/>
            <w:tcPrChange w:id="42029" w:author="phuong vu" w:date="2018-11-30T14:22:00Z">
              <w:tcPr>
                <w:tcW w:w="2295" w:type="dxa"/>
                <w:noWrap/>
              </w:tcPr>
            </w:tcPrChange>
          </w:tcPr>
          <w:p w14:paraId="08DCE897" w14:textId="77777777" w:rsidR="006871B5" w:rsidRPr="00920004" w:rsidRDefault="006871B5" w:rsidP="00727C9A">
            <w:pPr>
              <w:rPr>
                <w:ins w:id="42030" w:author="phuong vu" w:date="2018-11-30T14:07:00Z"/>
                <w:lang w:val="en-US"/>
                <w:rPrChange w:id="42031" w:author="phuong vu" w:date="2018-11-30T22:36:00Z">
                  <w:rPr>
                    <w:ins w:id="42032" w:author="phuong vu" w:date="2018-11-30T14:07:00Z"/>
                    <w:lang w:val="en-US"/>
                  </w:rPr>
                </w:rPrChange>
              </w:rPr>
              <w:pPrChange w:id="42033" w:author="phuong vu" w:date="2018-11-30T21:55:00Z">
                <w:pPr>
                  <w:spacing w:line="276" w:lineRule="auto"/>
                </w:pPr>
              </w:pPrChange>
            </w:pPr>
            <w:ins w:id="42034" w:author="phuong vu" w:date="2018-11-30T14:07:00Z">
              <w:r w:rsidRPr="00920004">
                <w:rPr>
                  <w:lang w:val="en-US"/>
                  <w:rPrChange w:id="42035" w:author="phuong vu" w:date="2018-11-30T22:36:00Z">
                    <w:rPr>
                      <w:lang w:val="en-US"/>
                    </w:rPr>
                  </w:rPrChange>
                </w:rPr>
                <w:t>staff_type_code</w:t>
              </w:r>
            </w:ins>
          </w:p>
        </w:tc>
        <w:tc>
          <w:tcPr>
            <w:tcW w:w="1300" w:type="dxa"/>
            <w:noWrap/>
            <w:tcPrChange w:id="42036" w:author="phuong vu" w:date="2018-11-30T14:22:00Z">
              <w:tcPr>
                <w:tcW w:w="1300" w:type="dxa"/>
                <w:noWrap/>
              </w:tcPr>
            </w:tcPrChange>
          </w:tcPr>
          <w:p w14:paraId="1DD3A7CC" w14:textId="72015F14" w:rsidR="006871B5" w:rsidRPr="00920004" w:rsidRDefault="00E452E5" w:rsidP="00727C9A">
            <w:pPr>
              <w:rPr>
                <w:ins w:id="42037" w:author="phuong vu" w:date="2018-11-30T14:07:00Z"/>
                <w:rPrChange w:id="42038" w:author="phuong vu" w:date="2018-11-30T22:36:00Z">
                  <w:rPr>
                    <w:ins w:id="42039" w:author="phuong vu" w:date="2018-11-30T14:07:00Z"/>
                  </w:rPr>
                </w:rPrChange>
              </w:rPr>
              <w:pPrChange w:id="42040" w:author="phuong vu" w:date="2018-11-30T21:55:00Z">
                <w:pPr>
                  <w:spacing w:line="276" w:lineRule="auto"/>
                </w:pPr>
              </w:pPrChange>
            </w:pPr>
            <w:ins w:id="42041" w:author="phuong vu" w:date="2018-11-30T21:53:00Z">
              <w:r w:rsidRPr="00920004">
                <w:rPr>
                  <w:rPrChange w:id="42042" w:author="phuong vu" w:date="2018-11-30T22:36:00Z">
                    <w:rPr/>
                  </w:rPrChange>
                </w:rPr>
                <w:t>varchar</w:t>
              </w:r>
            </w:ins>
          </w:p>
        </w:tc>
        <w:tc>
          <w:tcPr>
            <w:tcW w:w="1098" w:type="dxa"/>
            <w:noWrap/>
            <w:vAlign w:val="center"/>
            <w:tcPrChange w:id="42043" w:author="phuong vu" w:date="2018-11-30T14:22:00Z">
              <w:tcPr>
                <w:tcW w:w="1098" w:type="dxa"/>
                <w:noWrap/>
                <w:vAlign w:val="center"/>
              </w:tcPr>
            </w:tcPrChange>
          </w:tcPr>
          <w:p w14:paraId="5BD906C3" w14:textId="77777777" w:rsidR="006871B5" w:rsidRPr="00920004" w:rsidRDefault="006871B5" w:rsidP="00727C9A">
            <w:pPr>
              <w:jc w:val="center"/>
              <w:rPr>
                <w:ins w:id="42044" w:author="phuong vu" w:date="2018-11-30T14:07:00Z"/>
                <w:rPrChange w:id="42045" w:author="phuong vu" w:date="2018-11-30T22:36:00Z">
                  <w:rPr>
                    <w:ins w:id="42046" w:author="phuong vu" w:date="2018-11-30T14:07:00Z"/>
                  </w:rPr>
                </w:rPrChange>
              </w:rPr>
              <w:pPrChange w:id="42047" w:author="phuong vu" w:date="2018-11-30T21:56:00Z">
                <w:pPr>
                  <w:spacing w:line="276" w:lineRule="auto"/>
                  <w:jc w:val="center"/>
                </w:pPr>
              </w:pPrChange>
            </w:pPr>
          </w:p>
        </w:tc>
        <w:tc>
          <w:tcPr>
            <w:tcW w:w="838" w:type="dxa"/>
            <w:noWrap/>
            <w:vAlign w:val="center"/>
            <w:tcPrChange w:id="42048" w:author="phuong vu" w:date="2018-11-30T14:22:00Z">
              <w:tcPr>
                <w:tcW w:w="838" w:type="dxa"/>
                <w:noWrap/>
                <w:vAlign w:val="center"/>
              </w:tcPr>
            </w:tcPrChange>
          </w:tcPr>
          <w:p w14:paraId="2FE555E3" w14:textId="77777777" w:rsidR="006871B5" w:rsidRPr="00920004" w:rsidRDefault="006871B5" w:rsidP="00727C9A">
            <w:pPr>
              <w:jc w:val="center"/>
              <w:rPr>
                <w:ins w:id="42049" w:author="phuong vu" w:date="2018-11-30T14:07:00Z"/>
                <w:rPrChange w:id="42050" w:author="phuong vu" w:date="2018-11-30T22:36:00Z">
                  <w:rPr>
                    <w:ins w:id="42051" w:author="phuong vu" w:date="2018-11-30T14:07:00Z"/>
                  </w:rPr>
                </w:rPrChange>
              </w:rPr>
              <w:pPrChange w:id="42052" w:author="phuong vu" w:date="2018-11-30T21:56:00Z">
                <w:pPr>
                  <w:spacing w:line="276" w:lineRule="auto"/>
                  <w:jc w:val="center"/>
                </w:pPr>
              </w:pPrChange>
            </w:pPr>
          </w:p>
        </w:tc>
        <w:tc>
          <w:tcPr>
            <w:tcW w:w="823" w:type="dxa"/>
            <w:noWrap/>
            <w:vAlign w:val="center"/>
            <w:tcPrChange w:id="42053" w:author="phuong vu" w:date="2018-11-30T14:22:00Z">
              <w:tcPr>
                <w:tcW w:w="823" w:type="dxa"/>
                <w:noWrap/>
                <w:vAlign w:val="center"/>
              </w:tcPr>
            </w:tcPrChange>
          </w:tcPr>
          <w:p w14:paraId="0C1CA049" w14:textId="77777777" w:rsidR="006871B5" w:rsidRPr="00920004" w:rsidRDefault="006871B5" w:rsidP="00727C9A">
            <w:pPr>
              <w:jc w:val="center"/>
              <w:rPr>
                <w:ins w:id="42054" w:author="phuong vu" w:date="2018-11-30T14:07:00Z"/>
                <w:lang w:val="en-US"/>
                <w:rPrChange w:id="42055" w:author="phuong vu" w:date="2018-11-30T22:36:00Z">
                  <w:rPr>
                    <w:ins w:id="42056" w:author="phuong vu" w:date="2018-11-30T14:07:00Z"/>
                    <w:lang w:val="en-US"/>
                  </w:rPr>
                </w:rPrChange>
              </w:rPr>
              <w:pPrChange w:id="42057" w:author="phuong vu" w:date="2018-11-30T21:56:00Z">
                <w:pPr>
                  <w:spacing w:line="276" w:lineRule="auto"/>
                  <w:jc w:val="center"/>
                </w:pPr>
              </w:pPrChange>
            </w:pPr>
          </w:p>
        </w:tc>
        <w:tc>
          <w:tcPr>
            <w:tcW w:w="1663" w:type="dxa"/>
            <w:noWrap/>
            <w:tcPrChange w:id="42058" w:author="phuong vu" w:date="2018-11-30T14:22:00Z">
              <w:tcPr>
                <w:tcW w:w="2228" w:type="dxa"/>
                <w:noWrap/>
              </w:tcPr>
            </w:tcPrChange>
          </w:tcPr>
          <w:p w14:paraId="413DDA8D" w14:textId="77777777" w:rsidR="006871B5" w:rsidRPr="00920004" w:rsidRDefault="006871B5" w:rsidP="00727C9A">
            <w:pPr>
              <w:rPr>
                <w:ins w:id="42059" w:author="phuong vu" w:date="2018-11-30T14:07:00Z"/>
                <w:lang w:val="en-US"/>
                <w:rPrChange w:id="42060" w:author="phuong vu" w:date="2018-11-30T22:36:00Z">
                  <w:rPr>
                    <w:ins w:id="42061" w:author="phuong vu" w:date="2018-11-30T14:07:00Z"/>
                    <w:lang w:val="en-US"/>
                  </w:rPr>
                </w:rPrChange>
              </w:rPr>
              <w:pPrChange w:id="42062" w:author="phuong vu" w:date="2018-11-30T21:55:00Z">
                <w:pPr>
                  <w:spacing w:line="276" w:lineRule="auto"/>
                </w:pPr>
              </w:pPrChange>
            </w:pPr>
            <w:ins w:id="42063" w:author="phuong vu" w:date="2018-11-30T14:07:00Z">
              <w:r w:rsidRPr="00920004">
                <w:rPr>
                  <w:lang w:val="en-US"/>
                  <w:rPrChange w:id="42064" w:author="phuong vu" w:date="2018-11-30T22:36:00Z">
                    <w:rPr>
                      <w:lang w:val="en-US"/>
                    </w:rPr>
                  </w:rPrChange>
                </w:rPr>
                <w:t>Mã loại nhân viên</w:t>
              </w:r>
            </w:ins>
          </w:p>
        </w:tc>
      </w:tr>
      <w:tr w:rsidR="006871B5" w:rsidRPr="00920004" w14:paraId="0AC0ABCD" w14:textId="77777777" w:rsidTr="00BD0851">
        <w:trPr>
          <w:trHeight w:val="300"/>
          <w:ins w:id="42065" w:author="phuong vu" w:date="2018-11-30T14:07:00Z"/>
          <w:trPrChange w:id="42066" w:author="phuong vu" w:date="2018-11-30T14:22:00Z">
            <w:trPr>
              <w:trHeight w:val="300"/>
            </w:trPr>
          </w:trPrChange>
        </w:trPr>
        <w:tc>
          <w:tcPr>
            <w:tcW w:w="708" w:type="dxa"/>
            <w:noWrap/>
            <w:vAlign w:val="center"/>
            <w:hideMark/>
            <w:tcPrChange w:id="42067" w:author="phuong vu" w:date="2018-11-30T14:22:00Z">
              <w:tcPr>
                <w:tcW w:w="708" w:type="dxa"/>
                <w:noWrap/>
                <w:vAlign w:val="center"/>
                <w:hideMark/>
              </w:tcPr>
            </w:tcPrChange>
          </w:tcPr>
          <w:p w14:paraId="0812342F" w14:textId="77777777" w:rsidR="006871B5" w:rsidRPr="00920004" w:rsidRDefault="006871B5" w:rsidP="00BD0851">
            <w:pPr>
              <w:spacing w:before="240" w:line="0" w:lineRule="atLeast"/>
              <w:jc w:val="center"/>
              <w:rPr>
                <w:ins w:id="42068" w:author="phuong vu" w:date="2018-11-30T14:07:00Z"/>
                <w:lang w:val="en-US"/>
                <w:rPrChange w:id="42069" w:author="phuong vu" w:date="2018-11-30T22:36:00Z">
                  <w:rPr>
                    <w:ins w:id="42070" w:author="phuong vu" w:date="2018-11-30T14:07:00Z"/>
                    <w:lang w:val="en-US"/>
                  </w:rPr>
                </w:rPrChange>
              </w:rPr>
              <w:pPrChange w:id="42071" w:author="phuong vu" w:date="2018-11-30T14:16:00Z">
                <w:pPr>
                  <w:spacing w:line="276" w:lineRule="auto"/>
                  <w:jc w:val="center"/>
                </w:pPr>
              </w:pPrChange>
            </w:pPr>
            <w:ins w:id="42072" w:author="phuong vu" w:date="2018-11-30T14:07:00Z">
              <w:r w:rsidRPr="00920004">
                <w:rPr>
                  <w:lang w:val="en-US"/>
                  <w:rPrChange w:id="42073" w:author="phuong vu" w:date="2018-11-30T22:36:00Z">
                    <w:rPr>
                      <w:lang w:val="en-US"/>
                    </w:rPr>
                  </w:rPrChange>
                </w:rPr>
                <w:t>4</w:t>
              </w:r>
            </w:ins>
          </w:p>
        </w:tc>
        <w:tc>
          <w:tcPr>
            <w:tcW w:w="2295" w:type="dxa"/>
            <w:noWrap/>
            <w:hideMark/>
            <w:tcPrChange w:id="42074" w:author="phuong vu" w:date="2018-11-30T14:22:00Z">
              <w:tcPr>
                <w:tcW w:w="2295" w:type="dxa"/>
                <w:noWrap/>
                <w:hideMark/>
              </w:tcPr>
            </w:tcPrChange>
          </w:tcPr>
          <w:p w14:paraId="3D6894C3" w14:textId="77777777" w:rsidR="006871B5" w:rsidRPr="00920004" w:rsidRDefault="006871B5" w:rsidP="00727C9A">
            <w:pPr>
              <w:rPr>
                <w:ins w:id="42075" w:author="phuong vu" w:date="2018-11-30T14:07:00Z"/>
                <w:rPrChange w:id="42076" w:author="phuong vu" w:date="2018-11-30T22:36:00Z">
                  <w:rPr>
                    <w:ins w:id="42077" w:author="phuong vu" w:date="2018-11-30T14:07:00Z"/>
                  </w:rPr>
                </w:rPrChange>
              </w:rPr>
              <w:pPrChange w:id="42078" w:author="phuong vu" w:date="2018-11-30T21:55:00Z">
                <w:pPr>
                  <w:spacing w:line="276" w:lineRule="auto"/>
                </w:pPr>
              </w:pPrChange>
            </w:pPr>
            <w:ins w:id="42079" w:author="phuong vu" w:date="2018-11-30T14:07:00Z">
              <w:r w:rsidRPr="00920004">
                <w:rPr>
                  <w:rPrChange w:id="42080" w:author="phuong vu" w:date="2018-11-30T22:36:00Z">
                    <w:rPr/>
                  </w:rPrChange>
                </w:rPr>
                <w:t>status</w:t>
              </w:r>
            </w:ins>
          </w:p>
        </w:tc>
        <w:tc>
          <w:tcPr>
            <w:tcW w:w="1300" w:type="dxa"/>
            <w:noWrap/>
            <w:hideMark/>
            <w:tcPrChange w:id="42081" w:author="phuong vu" w:date="2018-11-30T14:22:00Z">
              <w:tcPr>
                <w:tcW w:w="1300" w:type="dxa"/>
                <w:noWrap/>
                <w:hideMark/>
              </w:tcPr>
            </w:tcPrChange>
          </w:tcPr>
          <w:p w14:paraId="701FE4B0" w14:textId="042AEC7F" w:rsidR="006871B5" w:rsidRPr="00920004" w:rsidRDefault="00E452E5" w:rsidP="00727C9A">
            <w:pPr>
              <w:rPr>
                <w:ins w:id="42082" w:author="phuong vu" w:date="2018-11-30T14:07:00Z"/>
                <w:rPrChange w:id="42083" w:author="phuong vu" w:date="2018-11-30T22:36:00Z">
                  <w:rPr>
                    <w:ins w:id="42084" w:author="phuong vu" w:date="2018-11-30T14:07:00Z"/>
                  </w:rPr>
                </w:rPrChange>
              </w:rPr>
              <w:pPrChange w:id="42085" w:author="phuong vu" w:date="2018-11-30T21:55:00Z">
                <w:pPr>
                  <w:spacing w:line="276" w:lineRule="auto"/>
                </w:pPr>
              </w:pPrChange>
            </w:pPr>
            <w:ins w:id="42086" w:author="phuong vu" w:date="2018-11-30T21:53:00Z">
              <w:r w:rsidRPr="00920004">
                <w:rPr>
                  <w:rPrChange w:id="42087" w:author="phuong vu" w:date="2018-11-30T22:36:00Z">
                    <w:rPr/>
                  </w:rPrChange>
                </w:rPr>
                <w:t>varchar</w:t>
              </w:r>
            </w:ins>
          </w:p>
        </w:tc>
        <w:tc>
          <w:tcPr>
            <w:tcW w:w="1098" w:type="dxa"/>
            <w:noWrap/>
            <w:vAlign w:val="center"/>
            <w:hideMark/>
            <w:tcPrChange w:id="42088" w:author="phuong vu" w:date="2018-11-30T14:22:00Z">
              <w:tcPr>
                <w:tcW w:w="1098" w:type="dxa"/>
                <w:noWrap/>
                <w:vAlign w:val="center"/>
                <w:hideMark/>
              </w:tcPr>
            </w:tcPrChange>
          </w:tcPr>
          <w:p w14:paraId="12952AB4" w14:textId="77777777" w:rsidR="006871B5" w:rsidRPr="00920004" w:rsidRDefault="006871B5" w:rsidP="00727C9A">
            <w:pPr>
              <w:jc w:val="center"/>
              <w:rPr>
                <w:ins w:id="42089" w:author="phuong vu" w:date="2018-11-30T14:07:00Z"/>
                <w:rPrChange w:id="42090" w:author="phuong vu" w:date="2018-11-30T22:36:00Z">
                  <w:rPr>
                    <w:ins w:id="42091" w:author="phuong vu" w:date="2018-11-30T14:07:00Z"/>
                  </w:rPr>
                </w:rPrChange>
              </w:rPr>
              <w:pPrChange w:id="42092" w:author="phuong vu" w:date="2018-11-30T21:56:00Z">
                <w:pPr>
                  <w:spacing w:line="276" w:lineRule="auto"/>
                  <w:jc w:val="center"/>
                </w:pPr>
              </w:pPrChange>
            </w:pPr>
            <w:ins w:id="42093" w:author="phuong vu" w:date="2018-11-30T14:07:00Z">
              <w:r w:rsidRPr="00920004">
                <w:rPr>
                  <w:rPrChange w:id="42094" w:author="phuong vu" w:date="2018-11-30T22:36:00Z">
                    <w:rPr/>
                  </w:rPrChange>
                </w:rPr>
                <w:t>X</w:t>
              </w:r>
            </w:ins>
          </w:p>
        </w:tc>
        <w:tc>
          <w:tcPr>
            <w:tcW w:w="838" w:type="dxa"/>
            <w:noWrap/>
            <w:vAlign w:val="center"/>
            <w:hideMark/>
            <w:tcPrChange w:id="42095" w:author="phuong vu" w:date="2018-11-30T14:22:00Z">
              <w:tcPr>
                <w:tcW w:w="838" w:type="dxa"/>
                <w:noWrap/>
                <w:vAlign w:val="center"/>
                <w:hideMark/>
              </w:tcPr>
            </w:tcPrChange>
          </w:tcPr>
          <w:p w14:paraId="7F93EB1E" w14:textId="77777777" w:rsidR="006871B5" w:rsidRPr="00920004" w:rsidRDefault="006871B5" w:rsidP="00727C9A">
            <w:pPr>
              <w:jc w:val="center"/>
              <w:rPr>
                <w:ins w:id="42096" w:author="phuong vu" w:date="2018-11-30T14:07:00Z"/>
                <w:rPrChange w:id="42097" w:author="phuong vu" w:date="2018-11-30T22:36:00Z">
                  <w:rPr>
                    <w:ins w:id="42098" w:author="phuong vu" w:date="2018-11-30T14:07:00Z"/>
                  </w:rPr>
                </w:rPrChange>
              </w:rPr>
              <w:pPrChange w:id="42099" w:author="phuong vu" w:date="2018-11-30T21:56:00Z">
                <w:pPr>
                  <w:spacing w:line="276" w:lineRule="auto"/>
                  <w:jc w:val="center"/>
                </w:pPr>
              </w:pPrChange>
            </w:pPr>
          </w:p>
        </w:tc>
        <w:tc>
          <w:tcPr>
            <w:tcW w:w="823" w:type="dxa"/>
            <w:noWrap/>
            <w:vAlign w:val="center"/>
            <w:hideMark/>
            <w:tcPrChange w:id="42100" w:author="phuong vu" w:date="2018-11-30T14:22:00Z">
              <w:tcPr>
                <w:tcW w:w="823" w:type="dxa"/>
                <w:noWrap/>
                <w:vAlign w:val="center"/>
                <w:hideMark/>
              </w:tcPr>
            </w:tcPrChange>
          </w:tcPr>
          <w:p w14:paraId="68AFD2C9" w14:textId="77777777" w:rsidR="006871B5" w:rsidRPr="00920004" w:rsidRDefault="006871B5" w:rsidP="00727C9A">
            <w:pPr>
              <w:jc w:val="center"/>
              <w:rPr>
                <w:ins w:id="42101" w:author="phuong vu" w:date="2018-11-30T14:07:00Z"/>
                <w:rPrChange w:id="42102" w:author="phuong vu" w:date="2018-11-30T22:36:00Z">
                  <w:rPr>
                    <w:ins w:id="42103" w:author="phuong vu" w:date="2018-11-30T14:07:00Z"/>
                  </w:rPr>
                </w:rPrChange>
              </w:rPr>
              <w:pPrChange w:id="42104" w:author="phuong vu" w:date="2018-11-30T21:56:00Z">
                <w:pPr>
                  <w:spacing w:line="276" w:lineRule="auto"/>
                  <w:jc w:val="center"/>
                </w:pPr>
              </w:pPrChange>
            </w:pPr>
          </w:p>
        </w:tc>
        <w:tc>
          <w:tcPr>
            <w:tcW w:w="1663" w:type="dxa"/>
            <w:noWrap/>
            <w:hideMark/>
            <w:tcPrChange w:id="42105" w:author="phuong vu" w:date="2018-11-30T14:22:00Z">
              <w:tcPr>
                <w:tcW w:w="2228" w:type="dxa"/>
                <w:noWrap/>
                <w:hideMark/>
              </w:tcPr>
            </w:tcPrChange>
          </w:tcPr>
          <w:p w14:paraId="3C3650A5" w14:textId="77777777" w:rsidR="006871B5" w:rsidRPr="00920004" w:rsidRDefault="006871B5" w:rsidP="00727C9A">
            <w:pPr>
              <w:rPr>
                <w:ins w:id="42106" w:author="phuong vu" w:date="2018-11-30T14:07:00Z"/>
                <w:rPrChange w:id="42107" w:author="phuong vu" w:date="2018-11-30T22:36:00Z">
                  <w:rPr>
                    <w:ins w:id="42108" w:author="phuong vu" w:date="2018-11-30T14:07:00Z"/>
                  </w:rPr>
                </w:rPrChange>
              </w:rPr>
              <w:pPrChange w:id="42109" w:author="phuong vu" w:date="2018-11-30T21:55:00Z">
                <w:pPr>
                  <w:keepNext/>
                  <w:spacing w:line="276" w:lineRule="auto"/>
                </w:pPr>
              </w:pPrChange>
            </w:pPr>
            <w:ins w:id="42110" w:author="phuong vu" w:date="2018-11-30T14:07:00Z">
              <w:r w:rsidRPr="00920004">
                <w:rPr>
                  <w:rPrChange w:id="42111" w:author="phuong vu" w:date="2018-11-30T22:36:00Z">
                    <w:rPr/>
                  </w:rPrChange>
                </w:rPr>
                <w:t>Trạng thái</w:t>
              </w:r>
            </w:ins>
          </w:p>
        </w:tc>
      </w:tr>
    </w:tbl>
    <w:p w14:paraId="1C8B937E" w14:textId="0C956FA8" w:rsidR="006871B5" w:rsidRPr="00920004" w:rsidRDefault="006871B5" w:rsidP="00A17FA5">
      <w:pPr>
        <w:pStyle w:val="Caption"/>
        <w:rPr>
          <w:ins w:id="42112" w:author="phuong vu" w:date="2018-11-30T14:07:00Z"/>
          <w:b/>
          <w:rPrChange w:id="42113" w:author="phuong vu" w:date="2018-11-30T22:36:00Z">
            <w:rPr>
              <w:ins w:id="42114" w:author="phuong vu" w:date="2018-11-30T14:07:00Z"/>
              <w:b/>
            </w:rPr>
          </w:rPrChange>
        </w:rPr>
        <w:pPrChange w:id="42115" w:author="phuong vu" w:date="2018-11-30T22:42:00Z">
          <w:pPr>
            <w:pStyle w:val="Caption"/>
          </w:pPr>
        </w:pPrChange>
      </w:pPr>
      <w:bookmarkStart w:id="42116" w:name="_Toc531381673"/>
      <w:ins w:id="42117" w:author="phuong vu" w:date="2018-11-30T14:07:00Z">
        <w:r w:rsidRPr="00920004">
          <w:rPr>
            <w:rPrChange w:id="42118" w:author="phuong vu" w:date="2018-11-30T22:36:00Z">
              <w:rPr/>
            </w:rPrChange>
          </w:rPr>
          <w:t xml:space="preserve">Bảng </w:t>
        </w:r>
      </w:ins>
      <w:ins w:id="42119" w:author="phuong vu" w:date="2018-11-30T14:54:00Z">
        <w:r w:rsidR="00D632EE" w:rsidRPr="00920004">
          <w:rPr>
            <w:rPrChange w:id="42120" w:author="phuong vu" w:date="2018-11-30T22:36:00Z">
              <w:rPr/>
            </w:rPrChange>
          </w:rPr>
          <w:fldChar w:fldCharType="begin"/>
        </w:r>
        <w:r w:rsidR="00D632EE" w:rsidRPr="00920004">
          <w:rPr>
            <w:rPrChange w:id="42121" w:author="phuong vu" w:date="2018-11-30T22:36:00Z">
              <w:rPr/>
            </w:rPrChange>
          </w:rPr>
          <w:instrText xml:space="preserve"> STYLEREF 1 \s </w:instrText>
        </w:r>
      </w:ins>
      <w:r w:rsidR="00D632EE" w:rsidRPr="00920004">
        <w:rPr>
          <w:rPrChange w:id="42122" w:author="phuong vu" w:date="2018-11-30T22:36:00Z">
            <w:rPr/>
          </w:rPrChange>
        </w:rPr>
        <w:fldChar w:fldCharType="separate"/>
      </w:r>
      <w:r w:rsidR="00B5490C">
        <w:rPr>
          <w:noProof/>
        </w:rPr>
        <w:t>4</w:t>
      </w:r>
      <w:ins w:id="42123" w:author="phuong vu" w:date="2018-11-30T14:54:00Z">
        <w:r w:rsidR="00D632EE" w:rsidRPr="00920004">
          <w:rPr>
            <w:rPrChange w:id="42124" w:author="phuong vu" w:date="2018-11-30T22:36:00Z">
              <w:rPr/>
            </w:rPrChange>
          </w:rPr>
          <w:fldChar w:fldCharType="end"/>
        </w:r>
        <w:r w:rsidR="00D632EE" w:rsidRPr="00920004">
          <w:rPr>
            <w:rPrChange w:id="42125" w:author="phuong vu" w:date="2018-11-30T22:36:00Z">
              <w:rPr/>
            </w:rPrChange>
          </w:rPr>
          <w:t>.</w:t>
        </w:r>
        <w:r w:rsidR="00D632EE" w:rsidRPr="00920004">
          <w:rPr>
            <w:rPrChange w:id="42126" w:author="phuong vu" w:date="2018-11-30T22:36:00Z">
              <w:rPr/>
            </w:rPrChange>
          </w:rPr>
          <w:fldChar w:fldCharType="begin"/>
        </w:r>
        <w:r w:rsidR="00D632EE" w:rsidRPr="00920004">
          <w:rPr>
            <w:rPrChange w:id="42127" w:author="phuong vu" w:date="2018-11-30T22:36:00Z">
              <w:rPr/>
            </w:rPrChange>
          </w:rPr>
          <w:instrText xml:space="preserve"> SEQ Bảng \* ARABIC \s 1 </w:instrText>
        </w:r>
      </w:ins>
      <w:r w:rsidR="00D632EE" w:rsidRPr="00920004">
        <w:rPr>
          <w:rPrChange w:id="42128" w:author="phuong vu" w:date="2018-11-30T22:36:00Z">
            <w:rPr/>
          </w:rPrChange>
        </w:rPr>
        <w:fldChar w:fldCharType="separate"/>
      </w:r>
      <w:ins w:id="42129" w:author="phuong vu" w:date="2018-11-30T22:44:00Z">
        <w:r w:rsidR="00B5490C">
          <w:rPr>
            <w:noProof/>
          </w:rPr>
          <w:t>36</w:t>
        </w:r>
      </w:ins>
      <w:ins w:id="42130" w:author="phuong vu" w:date="2018-11-30T14:54:00Z">
        <w:r w:rsidR="00D632EE" w:rsidRPr="00920004">
          <w:rPr>
            <w:rPrChange w:id="42131" w:author="phuong vu" w:date="2018-11-30T22:36:00Z">
              <w:rPr/>
            </w:rPrChange>
          </w:rPr>
          <w:fldChar w:fldCharType="end"/>
        </w:r>
      </w:ins>
      <w:ins w:id="42132" w:author="phuong vu" w:date="2018-11-30T14:07:00Z">
        <w:r w:rsidRPr="00920004">
          <w:rPr>
            <w:rPrChange w:id="42133" w:author="phuong vu" w:date="2018-11-30T22:36:00Z">
              <w:rPr/>
            </w:rPrChange>
          </w:rPr>
          <w:t xml:space="preserve"> Bảng dữ liệu loại nhân viên</w:t>
        </w:r>
        <w:bookmarkEnd w:id="42116"/>
      </w:ins>
    </w:p>
    <w:p w14:paraId="31A60F35" w14:textId="77777777" w:rsidR="006871B5" w:rsidRPr="00920004" w:rsidRDefault="006871B5" w:rsidP="00BD0851">
      <w:pPr>
        <w:spacing w:before="240" w:line="0" w:lineRule="atLeast"/>
        <w:rPr>
          <w:ins w:id="42134" w:author="phuong vu" w:date="2018-11-30T14:07:00Z"/>
          <w:b/>
          <w:lang w:val="en-US"/>
          <w:rPrChange w:id="42135" w:author="phuong vu" w:date="2018-11-30T22:36:00Z">
            <w:rPr>
              <w:ins w:id="42136" w:author="phuong vu" w:date="2018-11-30T14:07:00Z"/>
              <w:b/>
              <w:lang w:val="en-US"/>
            </w:rPr>
          </w:rPrChange>
        </w:rPr>
        <w:pPrChange w:id="42137" w:author="phuong vu" w:date="2018-11-30T14:16:00Z">
          <w:pPr/>
        </w:pPrChange>
      </w:pPr>
      <w:ins w:id="42138" w:author="phuong vu" w:date="2018-11-30T14:07:00Z">
        <w:r w:rsidRPr="00920004">
          <w:rPr>
            <w:b/>
            <w:lang w:val="en-US"/>
            <w:rPrChange w:id="42139" w:author="phuong vu" w:date="2018-11-30T22:36:00Z">
              <w:rPr>
                <w:b/>
                <w:lang w:val="en-US"/>
              </w:rPr>
            </w:rPrChange>
          </w:rPr>
          <w:t>BẢNG TASK</w:t>
        </w:r>
      </w:ins>
    </w:p>
    <w:tbl>
      <w:tblPr>
        <w:tblStyle w:val="TableGrid"/>
        <w:tblW w:w="8725" w:type="dxa"/>
        <w:tblLook w:val="04A0" w:firstRow="1" w:lastRow="0" w:firstColumn="1" w:lastColumn="0" w:noHBand="0" w:noVBand="1"/>
        <w:tblPrChange w:id="42140" w:author="phuong vu" w:date="2018-11-30T14:22:00Z">
          <w:tblPr>
            <w:tblStyle w:val="TableGrid"/>
            <w:tblW w:w="9290" w:type="dxa"/>
            <w:tblLook w:val="04A0" w:firstRow="1" w:lastRow="0" w:firstColumn="1" w:lastColumn="0" w:noHBand="0" w:noVBand="1"/>
          </w:tblPr>
        </w:tblPrChange>
      </w:tblPr>
      <w:tblGrid>
        <w:gridCol w:w="708"/>
        <w:gridCol w:w="2295"/>
        <w:gridCol w:w="1300"/>
        <w:gridCol w:w="1098"/>
        <w:gridCol w:w="838"/>
        <w:gridCol w:w="823"/>
        <w:gridCol w:w="1663"/>
        <w:tblGridChange w:id="42141">
          <w:tblGrid>
            <w:gridCol w:w="708"/>
            <w:gridCol w:w="2295"/>
            <w:gridCol w:w="1300"/>
            <w:gridCol w:w="1098"/>
            <w:gridCol w:w="838"/>
            <w:gridCol w:w="823"/>
            <w:gridCol w:w="2228"/>
          </w:tblGrid>
        </w:tblGridChange>
      </w:tblGrid>
      <w:tr w:rsidR="006871B5" w:rsidRPr="00920004" w14:paraId="3A594344" w14:textId="77777777" w:rsidTr="00BD0851">
        <w:trPr>
          <w:trHeight w:val="300"/>
          <w:ins w:id="42142" w:author="phuong vu" w:date="2018-11-30T14:07:00Z"/>
          <w:trPrChange w:id="42143" w:author="phuong vu" w:date="2018-11-30T14:22:00Z">
            <w:trPr>
              <w:trHeight w:val="300"/>
            </w:trPr>
          </w:trPrChange>
        </w:trPr>
        <w:tc>
          <w:tcPr>
            <w:tcW w:w="708" w:type="dxa"/>
            <w:noWrap/>
            <w:vAlign w:val="center"/>
            <w:hideMark/>
            <w:tcPrChange w:id="42144" w:author="phuong vu" w:date="2018-11-30T14:22:00Z">
              <w:tcPr>
                <w:tcW w:w="708" w:type="dxa"/>
                <w:noWrap/>
                <w:vAlign w:val="center"/>
                <w:hideMark/>
              </w:tcPr>
            </w:tcPrChange>
          </w:tcPr>
          <w:p w14:paraId="4AA23434" w14:textId="77777777" w:rsidR="006871B5" w:rsidRPr="00920004" w:rsidRDefault="006871B5" w:rsidP="00BD0851">
            <w:pPr>
              <w:spacing w:before="240" w:line="0" w:lineRule="atLeast"/>
              <w:jc w:val="center"/>
              <w:rPr>
                <w:ins w:id="42145" w:author="phuong vu" w:date="2018-11-30T14:07:00Z"/>
                <w:b/>
                <w:bCs/>
                <w:rPrChange w:id="42146" w:author="phuong vu" w:date="2018-11-30T22:36:00Z">
                  <w:rPr>
                    <w:ins w:id="42147" w:author="phuong vu" w:date="2018-11-30T14:07:00Z"/>
                    <w:b/>
                    <w:bCs/>
                  </w:rPr>
                </w:rPrChange>
              </w:rPr>
              <w:pPrChange w:id="42148" w:author="phuong vu" w:date="2018-11-30T14:16:00Z">
                <w:pPr>
                  <w:spacing w:line="276" w:lineRule="auto"/>
                  <w:jc w:val="center"/>
                </w:pPr>
              </w:pPrChange>
            </w:pPr>
            <w:ins w:id="42149" w:author="phuong vu" w:date="2018-11-30T14:07:00Z">
              <w:r w:rsidRPr="00920004">
                <w:rPr>
                  <w:b/>
                  <w:bCs/>
                  <w:lang w:val="da-DK"/>
                  <w:rPrChange w:id="42150" w:author="phuong vu" w:date="2018-11-30T22:36:00Z">
                    <w:rPr>
                      <w:b/>
                      <w:bCs/>
                      <w:lang w:val="da-DK"/>
                    </w:rPr>
                  </w:rPrChange>
                </w:rPr>
                <w:t>STT</w:t>
              </w:r>
            </w:ins>
          </w:p>
        </w:tc>
        <w:tc>
          <w:tcPr>
            <w:tcW w:w="2295" w:type="dxa"/>
            <w:noWrap/>
            <w:vAlign w:val="center"/>
            <w:hideMark/>
            <w:tcPrChange w:id="42151" w:author="phuong vu" w:date="2018-11-30T14:22:00Z">
              <w:tcPr>
                <w:tcW w:w="2295" w:type="dxa"/>
                <w:noWrap/>
                <w:vAlign w:val="center"/>
                <w:hideMark/>
              </w:tcPr>
            </w:tcPrChange>
          </w:tcPr>
          <w:p w14:paraId="4BB98176" w14:textId="77777777" w:rsidR="006871B5" w:rsidRPr="00920004" w:rsidRDefault="006871B5" w:rsidP="00BD0851">
            <w:pPr>
              <w:spacing w:before="240" w:line="0" w:lineRule="atLeast"/>
              <w:jc w:val="center"/>
              <w:rPr>
                <w:ins w:id="42152" w:author="phuong vu" w:date="2018-11-30T14:07:00Z"/>
                <w:b/>
                <w:bCs/>
                <w:rPrChange w:id="42153" w:author="phuong vu" w:date="2018-11-30T22:36:00Z">
                  <w:rPr>
                    <w:ins w:id="42154" w:author="phuong vu" w:date="2018-11-30T14:07:00Z"/>
                    <w:b/>
                    <w:bCs/>
                  </w:rPr>
                </w:rPrChange>
              </w:rPr>
              <w:pPrChange w:id="42155" w:author="phuong vu" w:date="2018-11-30T14:16:00Z">
                <w:pPr>
                  <w:spacing w:line="276" w:lineRule="auto"/>
                  <w:jc w:val="center"/>
                </w:pPr>
              </w:pPrChange>
            </w:pPr>
            <w:ins w:id="42156" w:author="phuong vu" w:date="2018-11-30T14:07:00Z">
              <w:r w:rsidRPr="00920004">
                <w:rPr>
                  <w:b/>
                  <w:bCs/>
                  <w:lang w:val="da-DK"/>
                  <w:rPrChange w:id="42157" w:author="phuong vu" w:date="2018-11-30T22:36:00Z">
                    <w:rPr>
                      <w:b/>
                      <w:bCs/>
                      <w:lang w:val="da-DK"/>
                    </w:rPr>
                  </w:rPrChange>
                </w:rPr>
                <w:t>Tên trường</w:t>
              </w:r>
            </w:ins>
          </w:p>
        </w:tc>
        <w:tc>
          <w:tcPr>
            <w:tcW w:w="1300" w:type="dxa"/>
            <w:noWrap/>
            <w:vAlign w:val="center"/>
            <w:hideMark/>
            <w:tcPrChange w:id="42158" w:author="phuong vu" w:date="2018-11-30T14:22:00Z">
              <w:tcPr>
                <w:tcW w:w="1300" w:type="dxa"/>
                <w:noWrap/>
                <w:vAlign w:val="center"/>
                <w:hideMark/>
              </w:tcPr>
            </w:tcPrChange>
          </w:tcPr>
          <w:p w14:paraId="26A86C27" w14:textId="77777777" w:rsidR="006871B5" w:rsidRPr="00920004" w:rsidRDefault="006871B5" w:rsidP="00BD0851">
            <w:pPr>
              <w:spacing w:before="240" w:line="0" w:lineRule="atLeast"/>
              <w:jc w:val="center"/>
              <w:rPr>
                <w:ins w:id="42159" w:author="phuong vu" w:date="2018-11-30T14:07:00Z"/>
                <w:b/>
                <w:bCs/>
                <w:rPrChange w:id="42160" w:author="phuong vu" w:date="2018-11-30T22:36:00Z">
                  <w:rPr>
                    <w:ins w:id="42161" w:author="phuong vu" w:date="2018-11-30T14:07:00Z"/>
                    <w:b/>
                    <w:bCs/>
                  </w:rPr>
                </w:rPrChange>
              </w:rPr>
              <w:pPrChange w:id="42162" w:author="phuong vu" w:date="2018-11-30T14:16:00Z">
                <w:pPr>
                  <w:spacing w:line="276" w:lineRule="auto"/>
                  <w:jc w:val="center"/>
                </w:pPr>
              </w:pPrChange>
            </w:pPr>
            <w:ins w:id="42163" w:author="phuong vu" w:date="2018-11-30T14:07:00Z">
              <w:r w:rsidRPr="00920004">
                <w:rPr>
                  <w:b/>
                  <w:bCs/>
                  <w:lang w:val="da-DK"/>
                  <w:rPrChange w:id="42164" w:author="phuong vu" w:date="2018-11-30T22:36:00Z">
                    <w:rPr>
                      <w:b/>
                      <w:bCs/>
                      <w:lang w:val="da-DK"/>
                    </w:rPr>
                  </w:rPrChange>
                </w:rPr>
                <w:t>Kiểu</w:t>
              </w:r>
            </w:ins>
          </w:p>
        </w:tc>
        <w:tc>
          <w:tcPr>
            <w:tcW w:w="1098" w:type="dxa"/>
            <w:noWrap/>
            <w:vAlign w:val="center"/>
            <w:hideMark/>
            <w:tcPrChange w:id="42165" w:author="phuong vu" w:date="2018-11-30T14:22:00Z">
              <w:tcPr>
                <w:tcW w:w="1098" w:type="dxa"/>
                <w:noWrap/>
                <w:vAlign w:val="center"/>
                <w:hideMark/>
              </w:tcPr>
            </w:tcPrChange>
          </w:tcPr>
          <w:p w14:paraId="2649D74E" w14:textId="77777777" w:rsidR="006871B5" w:rsidRPr="00920004" w:rsidRDefault="006871B5" w:rsidP="00BD0851">
            <w:pPr>
              <w:spacing w:before="240" w:line="0" w:lineRule="atLeast"/>
              <w:jc w:val="center"/>
              <w:rPr>
                <w:ins w:id="42166" w:author="phuong vu" w:date="2018-11-30T14:07:00Z"/>
                <w:b/>
                <w:bCs/>
                <w:rPrChange w:id="42167" w:author="phuong vu" w:date="2018-11-30T22:36:00Z">
                  <w:rPr>
                    <w:ins w:id="42168" w:author="phuong vu" w:date="2018-11-30T14:07:00Z"/>
                    <w:b/>
                    <w:bCs/>
                  </w:rPr>
                </w:rPrChange>
              </w:rPr>
              <w:pPrChange w:id="42169" w:author="phuong vu" w:date="2018-11-30T14:16:00Z">
                <w:pPr>
                  <w:spacing w:line="276" w:lineRule="auto"/>
                  <w:jc w:val="center"/>
                </w:pPr>
              </w:pPrChange>
            </w:pPr>
            <w:ins w:id="42170" w:author="phuong vu" w:date="2018-11-30T14:07:00Z">
              <w:r w:rsidRPr="00920004">
                <w:rPr>
                  <w:b/>
                  <w:bCs/>
                  <w:lang w:val="da-DK"/>
                  <w:rPrChange w:id="42171" w:author="phuong vu" w:date="2018-11-30T22:36:00Z">
                    <w:rPr>
                      <w:b/>
                      <w:bCs/>
                      <w:lang w:val="da-DK"/>
                    </w:rPr>
                  </w:rPrChange>
                </w:rPr>
                <w:t>Chấp nhận Null</w:t>
              </w:r>
            </w:ins>
          </w:p>
        </w:tc>
        <w:tc>
          <w:tcPr>
            <w:tcW w:w="838" w:type="dxa"/>
            <w:noWrap/>
            <w:vAlign w:val="center"/>
            <w:hideMark/>
            <w:tcPrChange w:id="42172" w:author="phuong vu" w:date="2018-11-30T14:22:00Z">
              <w:tcPr>
                <w:tcW w:w="838" w:type="dxa"/>
                <w:noWrap/>
                <w:vAlign w:val="center"/>
                <w:hideMark/>
              </w:tcPr>
            </w:tcPrChange>
          </w:tcPr>
          <w:p w14:paraId="79D59B95" w14:textId="77777777" w:rsidR="006871B5" w:rsidRPr="00920004" w:rsidRDefault="006871B5" w:rsidP="00BD0851">
            <w:pPr>
              <w:spacing w:before="240" w:line="0" w:lineRule="atLeast"/>
              <w:jc w:val="center"/>
              <w:rPr>
                <w:ins w:id="42173" w:author="phuong vu" w:date="2018-11-30T14:07:00Z"/>
                <w:b/>
                <w:bCs/>
                <w:rPrChange w:id="42174" w:author="phuong vu" w:date="2018-11-30T22:36:00Z">
                  <w:rPr>
                    <w:ins w:id="42175" w:author="phuong vu" w:date="2018-11-30T14:07:00Z"/>
                    <w:b/>
                    <w:bCs/>
                  </w:rPr>
                </w:rPrChange>
              </w:rPr>
              <w:pPrChange w:id="42176" w:author="phuong vu" w:date="2018-11-30T14:16:00Z">
                <w:pPr>
                  <w:spacing w:line="276" w:lineRule="auto"/>
                  <w:jc w:val="center"/>
                </w:pPr>
              </w:pPrChange>
            </w:pPr>
            <w:ins w:id="42177" w:author="phuong vu" w:date="2018-11-30T14:07:00Z">
              <w:r w:rsidRPr="00920004">
                <w:rPr>
                  <w:b/>
                  <w:bCs/>
                  <w:lang w:val="da-DK"/>
                  <w:rPrChange w:id="42178" w:author="phuong vu" w:date="2018-11-30T22:36:00Z">
                    <w:rPr>
                      <w:b/>
                      <w:bCs/>
                      <w:lang w:val="da-DK"/>
                    </w:rPr>
                  </w:rPrChange>
                </w:rPr>
                <w:t>Khóa chính</w:t>
              </w:r>
            </w:ins>
          </w:p>
        </w:tc>
        <w:tc>
          <w:tcPr>
            <w:tcW w:w="823" w:type="dxa"/>
            <w:noWrap/>
            <w:vAlign w:val="center"/>
            <w:hideMark/>
            <w:tcPrChange w:id="42179" w:author="phuong vu" w:date="2018-11-30T14:22:00Z">
              <w:tcPr>
                <w:tcW w:w="823" w:type="dxa"/>
                <w:noWrap/>
                <w:vAlign w:val="center"/>
                <w:hideMark/>
              </w:tcPr>
            </w:tcPrChange>
          </w:tcPr>
          <w:p w14:paraId="12BE9194" w14:textId="77777777" w:rsidR="006871B5" w:rsidRPr="00920004" w:rsidRDefault="006871B5" w:rsidP="00BD0851">
            <w:pPr>
              <w:spacing w:before="240" w:line="0" w:lineRule="atLeast"/>
              <w:jc w:val="center"/>
              <w:rPr>
                <w:ins w:id="42180" w:author="phuong vu" w:date="2018-11-30T14:07:00Z"/>
                <w:b/>
                <w:bCs/>
                <w:rPrChange w:id="42181" w:author="phuong vu" w:date="2018-11-30T22:36:00Z">
                  <w:rPr>
                    <w:ins w:id="42182" w:author="phuong vu" w:date="2018-11-30T14:07:00Z"/>
                    <w:b/>
                    <w:bCs/>
                  </w:rPr>
                </w:rPrChange>
              </w:rPr>
              <w:pPrChange w:id="42183" w:author="phuong vu" w:date="2018-11-30T14:16:00Z">
                <w:pPr>
                  <w:spacing w:line="276" w:lineRule="auto"/>
                  <w:jc w:val="center"/>
                </w:pPr>
              </w:pPrChange>
            </w:pPr>
            <w:ins w:id="42184" w:author="phuong vu" w:date="2018-11-30T14:07:00Z">
              <w:r w:rsidRPr="00920004">
                <w:rPr>
                  <w:b/>
                  <w:bCs/>
                  <w:lang w:val="da-DK"/>
                  <w:rPrChange w:id="42185" w:author="phuong vu" w:date="2018-11-30T22:36:00Z">
                    <w:rPr>
                      <w:b/>
                      <w:bCs/>
                      <w:lang w:val="da-DK"/>
                    </w:rPr>
                  </w:rPrChange>
                </w:rPr>
                <w:t>Khóa ngoại</w:t>
              </w:r>
            </w:ins>
          </w:p>
        </w:tc>
        <w:tc>
          <w:tcPr>
            <w:tcW w:w="1663" w:type="dxa"/>
            <w:noWrap/>
            <w:vAlign w:val="center"/>
            <w:hideMark/>
            <w:tcPrChange w:id="42186" w:author="phuong vu" w:date="2018-11-30T14:22:00Z">
              <w:tcPr>
                <w:tcW w:w="2228" w:type="dxa"/>
                <w:noWrap/>
                <w:vAlign w:val="center"/>
                <w:hideMark/>
              </w:tcPr>
            </w:tcPrChange>
          </w:tcPr>
          <w:p w14:paraId="33E3845A" w14:textId="77777777" w:rsidR="006871B5" w:rsidRPr="00920004" w:rsidRDefault="006871B5" w:rsidP="00BD0851">
            <w:pPr>
              <w:spacing w:before="240" w:line="0" w:lineRule="atLeast"/>
              <w:ind w:right="226"/>
              <w:jc w:val="center"/>
              <w:rPr>
                <w:ins w:id="42187" w:author="phuong vu" w:date="2018-11-30T14:07:00Z"/>
                <w:b/>
                <w:bCs/>
                <w:rPrChange w:id="42188" w:author="phuong vu" w:date="2018-11-30T22:36:00Z">
                  <w:rPr>
                    <w:ins w:id="42189" w:author="phuong vu" w:date="2018-11-30T14:07:00Z"/>
                    <w:b/>
                    <w:bCs/>
                  </w:rPr>
                </w:rPrChange>
              </w:rPr>
              <w:pPrChange w:id="42190" w:author="phuong vu" w:date="2018-11-30T14:16:00Z">
                <w:pPr>
                  <w:spacing w:line="276" w:lineRule="auto"/>
                  <w:ind w:right="226"/>
                  <w:jc w:val="center"/>
                </w:pPr>
              </w:pPrChange>
            </w:pPr>
            <w:ins w:id="42191" w:author="phuong vu" w:date="2018-11-30T14:07:00Z">
              <w:r w:rsidRPr="00920004">
                <w:rPr>
                  <w:b/>
                  <w:bCs/>
                  <w:lang w:val="da-DK"/>
                  <w:rPrChange w:id="42192" w:author="phuong vu" w:date="2018-11-30T22:36:00Z">
                    <w:rPr>
                      <w:b/>
                      <w:bCs/>
                      <w:lang w:val="da-DK"/>
                    </w:rPr>
                  </w:rPrChange>
                </w:rPr>
                <w:t>Mô tả</w:t>
              </w:r>
            </w:ins>
          </w:p>
        </w:tc>
      </w:tr>
      <w:tr w:rsidR="006871B5" w:rsidRPr="00920004" w14:paraId="3C842A32" w14:textId="77777777" w:rsidTr="00BD0851">
        <w:trPr>
          <w:trHeight w:val="300"/>
          <w:ins w:id="42193" w:author="phuong vu" w:date="2018-11-30T14:07:00Z"/>
          <w:trPrChange w:id="42194" w:author="phuong vu" w:date="2018-11-30T14:22:00Z">
            <w:trPr>
              <w:trHeight w:val="300"/>
            </w:trPr>
          </w:trPrChange>
        </w:trPr>
        <w:tc>
          <w:tcPr>
            <w:tcW w:w="708" w:type="dxa"/>
            <w:noWrap/>
            <w:vAlign w:val="center"/>
            <w:hideMark/>
            <w:tcPrChange w:id="42195" w:author="phuong vu" w:date="2018-11-30T14:22:00Z">
              <w:tcPr>
                <w:tcW w:w="708" w:type="dxa"/>
                <w:noWrap/>
                <w:vAlign w:val="center"/>
                <w:hideMark/>
              </w:tcPr>
            </w:tcPrChange>
          </w:tcPr>
          <w:p w14:paraId="0D7667FD" w14:textId="77777777" w:rsidR="006871B5" w:rsidRPr="00920004" w:rsidRDefault="006871B5" w:rsidP="00BD0851">
            <w:pPr>
              <w:spacing w:before="240" w:line="0" w:lineRule="atLeast"/>
              <w:jc w:val="center"/>
              <w:rPr>
                <w:ins w:id="42196" w:author="phuong vu" w:date="2018-11-30T14:07:00Z"/>
                <w:rPrChange w:id="42197" w:author="phuong vu" w:date="2018-11-30T22:36:00Z">
                  <w:rPr>
                    <w:ins w:id="42198" w:author="phuong vu" w:date="2018-11-30T14:07:00Z"/>
                  </w:rPr>
                </w:rPrChange>
              </w:rPr>
              <w:pPrChange w:id="42199" w:author="phuong vu" w:date="2018-11-30T14:16:00Z">
                <w:pPr>
                  <w:spacing w:line="276" w:lineRule="auto"/>
                  <w:jc w:val="center"/>
                </w:pPr>
              </w:pPrChange>
            </w:pPr>
            <w:ins w:id="42200" w:author="phuong vu" w:date="2018-11-30T14:07:00Z">
              <w:r w:rsidRPr="00920004">
                <w:rPr>
                  <w:rPrChange w:id="42201" w:author="phuong vu" w:date="2018-11-30T22:36:00Z">
                    <w:rPr/>
                  </w:rPrChange>
                </w:rPr>
                <w:t>1</w:t>
              </w:r>
            </w:ins>
          </w:p>
        </w:tc>
        <w:tc>
          <w:tcPr>
            <w:tcW w:w="2295" w:type="dxa"/>
            <w:noWrap/>
            <w:hideMark/>
            <w:tcPrChange w:id="42202" w:author="phuong vu" w:date="2018-11-30T14:22:00Z">
              <w:tcPr>
                <w:tcW w:w="2295" w:type="dxa"/>
                <w:noWrap/>
                <w:hideMark/>
              </w:tcPr>
            </w:tcPrChange>
          </w:tcPr>
          <w:p w14:paraId="1280180D" w14:textId="77777777" w:rsidR="006871B5" w:rsidRPr="00920004" w:rsidRDefault="006871B5" w:rsidP="00727C9A">
            <w:pPr>
              <w:rPr>
                <w:ins w:id="42203" w:author="phuong vu" w:date="2018-11-30T14:07:00Z"/>
                <w:rPrChange w:id="42204" w:author="phuong vu" w:date="2018-11-30T22:36:00Z">
                  <w:rPr>
                    <w:ins w:id="42205" w:author="phuong vu" w:date="2018-11-30T14:07:00Z"/>
                  </w:rPr>
                </w:rPrChange>
              </w:rPr>
              <w:pPrChange w:id="42206" w:author="phuong vu" w:date="2018-11-30T21:56:00Z">
                <w:pPr>
                  <w:spacing w:line="276" w:lineRule="auto"/>
                </w:pPr>
              </w:pPrChange>
            </w:pPr>
            <w:ins w:id="42207" w:author="phuong vu" w:date="2018-11-30T14:07:00Z">
              <w:r w:rsidRPr="00920004">
                <w:rPr>
                  <w:rPrChange w:id="42208" w:author="phuong vu" w:date="2018-11-30T22:36:00Z">
                    <w:rPr/>
                  </w:rPrChange>
                </w:rPr>
                <w:t>id</w:t>
              </w:r>
            </w:ins>
          </w:p>
        </w:tc>
        <w:tc>
          <w:tcPr>
            <w:tcW w:w="1300" w:type="dxa"/>
            <w:noWrap/>
            <w:hideMark/>
            <w:tcPrChange w:id="42209" w:author="phuong vu" w:date="2018-11-30T14:22:00Z">
              <w:tcPr>
                <w:tcW w:w="1300" w:type="dxa"/>
                <w:noWrap/>
                <w:hideMark/>
              </w:tcPr>
            </w:tcPrChange>
          </w:tcPr>
          <w:p w14:paraId="5727549B" w14:textId="77777777" w:rsidR="006871B5" w:rsidRPr="00920004" w:rsidRDefault="006871B5" w:rsidP="00727C9A">
            <w:pPr>
              <w:rPr>
                <w:ins w:id="42210" w:author="phuong vu" w:date="2018-11-30T14:07:00Z"/>
                <w:rPrChange w:id="42211" w:author="phuong vu" w:date="2018-11-30T22:36:00Z">
                  <w:rPr>
                    <w:ins w:id="42212" w:author="phuong vu" w:date="2018-11-30T14:07:00Z"/>
                  </w:rPr>
                </w:rPrChange>
              </w:rPr>
              <w:pPrChange w:id="42213" w:author="phuong vu" w:date="2018-11-30T21:56:00Z">
                <w:pPr>
                  <w:spacing w:line="276" w:lineRule="auto"/>
                </w:pPr>
              </w:pPrChange>
            </w:pPr>
            <w:ins w:id="42214" w:author="phuong vu" w:date="2018-11-30T14:07:00Z">
              <w:r w:rsidRPr="00920004">
                <w:rPr>
                  <w:rPrChange w:id="42215" w:author="phuong vu" w:date="2018-11-30T22:36:00Z">
                    <w:rPr/>
                  </w:rPrChange>
                </w:rPr>
                <w:t>numeric</w:t>
              </w:r>
            </w:ins>
          </w:p>
        </w:tc>
        <w:tc>
          <w:tcPr>
            <w:tcW w:w="1098" w:type="dxa"/>
            <w:noWrap/>
            <w:vAlign w:val="center"/>
            <w:hideMark/>
            <w:tcPrChange w:id="42216" w:author="phuong vu" w:date="2018-11-30T14:22:00Z">
              <w:tcPr>
                <w:tcW w:w="1098" w:type="dxa"/>
                <w:noWrap/>
                <w:vAlign w:val="center"/>
                <w:hideMark/>
              </w:tcPr>
            </w:tcPrChange>
          </w:tcPr>
          <w:p w14:paraId="1AE5ACC1" w14:textId="77777777" w:rsidR="006871B5" w:rsidRPr="00920004" w:rsidRDefault="006871B5" w:rsidP="00727C9A">
            <w:pPr>
              <w:jc w:val="center"/>
              <w:rPr>
                <w:ins w:id="42217" w:author="phuong vu" w:date="2018-11-30T14:07:00Z"/>
                <w:rPrChange w:id="42218" w:author="phuong vu" w:date="2018-11-30T22:36:00Z">
                  <w:rPr>
                    <w:ins w:id="42219" w:author="phuong vu" w:date="2018-11-30T14:07:00Z"/>
                  </w:rPr>
                </w:rPrChange>
              </w:rPr>
              <w:pPrChange w:id="42220" w:author="phuong vu" w:date="2018-11-30T21:56:00Z">
                <w:pPr>
                  <w:spacing w:line="276" w:lineRule="auto"/>
                  <w:jc w:val="center"/>
                </w:pPr>
              </w:pPrChange>
            </w:pPr>
          </w:p>
        </w:tc>
        <w:tc>
          <w:tcPr>
            <w:tcW w:w="838" w:type="dxa"/>
            <w:noWrap/>
            <w:vAlign w:val="center"/>
            <w:hideMark/>
            <w:tcPrChange w:id="42221" w:author="phuong vu" w:date="2018-11-30T14:22:00Z">
              <w:tcPr>
                <w:tcW w:w="838" w:type="dxa"/>
                <w:noWrap/>
                <w:vAlign w:val="center"/>
                <w:hideMark/>
              </w:tcPr>
            </w:tcPrChange>
          </w:tcPr>
          <w:p w14:paraId="782137E9" w14:textId="77777777" w:rsidR="006871B5" w:rsidRPr="00920004" w:rsidRDefault="006871B5" w:rsidP="00727C9A">
            <w:pPr>
              <w:jc w:val="center"/>
              <w:rPr>
                <w:ins w:id="42222" w:author="phuong vu" w:date="2018-11-30T14:07:00Z"/>
                <w:rPrChange w:id="42223" w:author="phuong vu" w:date="2018-11-30T22:36:00Z">
                  <w:rPr>
                    <w:ins w:id="42224" w:author="phuong vu" w:date="2018-11-30T14:07:00Z"/>
                  </w:rPr>
                </w:rPrChange>
              </w:rPr>
              <w:pPrChange w:id="42225" w:author="phuong vu" w:date="2018-11-30T21:56:00Z">
                <w:pPr>
                  <w:spacing w:line="276" w:lineRule="auto"/>
                  <w:jc w:val="center"/>
                </w:pPr>
              </w:pPrChange>
            </w:pPr>
            <w:ins w:id="42226" w:author="phuong vu" w:date="2018-11-30T14:07:00Z">
              <w:r w:rsidRPr="00920004">
                <w:rPr>
                  <w:rPrChange w:id="42227" w:author="phuong vu" w:date="2018-11-30T22:36:00Z">
                    <w:rPr/>
                  </w:rPrChange>
                </w:rPr>
                <w:t>X</w:t>
              </w:r>
            </w:ins>
          </w:p>
        </w:tc>
        <w:tc>
          <w:tcPr>
            <w:tcW w:w="823" w:type="dxa"/>
            <w:noWrap/>
            <w:vAlign w:val="center"/>
            <w:hideMark/>
            <w:tcPrChange w:id="42228" w:author="phuong vu" w:date="2018-11-30T14:22:00Z">
              <w:tcPr>
                <w:tcW w:w="823" w:type="dxa"/>
                <w:noWrap/>
                <w:vAlign w:val="center"/>
                <w:hideMark/>
              </w:tcPr>
            </w:tcPrChange>
          </w:tcPr>
          <w:p w14:paraId="2D6AD0A5" w14:textId="77777777" w:rsidR="006871B5" w:rsidRPr="00920004" w:rsidRDefault="006871B5" w:rsidP="00727C9A">
            <w:pPr>
              <w:jc w:val="center"/>
              <w:rPr>
                <w:ins w:id="42229" w:author="phuong vu" w:date="2018-11-30T14:07:00Z"/>
                <w:rPrChange w:id="42230" w:author="phuong vu" w:date="2018-11-30T22:36:00Z">
                  <w:rPr>
                    <w:ins w:id="42231" w:author="phuong vu" w:date="2018-11-30T14:07:00Z"/>
                  </w:rPr>
                </w:rPrChange>
              </w:rPr>
              <w:pPrChange w:id="42232" w:author="phuong vu" w:date="2018-11-30T21:56:00Z">
                <w:pPr>
                  <w:spacing w:line="276" w:lineRule="auto"/>
                  <w:jc w:val="center"/>
                </w:pPr>
              </w:pPrChange>
            </w:pPr>
          </w:p>
        </w:tc>
        <w:tc>
          <w:tcPr>
            <w:tcW w:w="1663" w:type="dxa"/>
            <w:noWrap/>
            <w:hideMark/>
            <w:tcPrChange w:id="42233" w:author="phuong vu" w:date="2018-11-30T14:22:00Z">
              <w:tcPr>
                <w:tcW w:w="2228" w:type="dxa"/>
                <w:noWrap/>
                <w:hideMark/>
              </w:tcPr>
            </w:tcPrChange>
          </w:tcPr>
          <w:p w14:paraId="75D30C1A" w14:textId="77777777" w:rsidR="006871B5" w:rsidRPr="00920004" w:rsidRDefault="006871B5" w:rsidP="00727C9A">
            <w:pPr>
              <w:rPr>
                <w:ins w:id="42234" w:author="phuong vu" w:date="2018-11-30T14:07:00Z"/>
                <w:lang w:val="en-US"/>
                <w:rPrChange w:id="42235" w:author="phuong vu" w:date="2018-11-30T22:36:00Z">
                  <w:rPr>
                    <w:ins w:id="42236" w:author="phuong vu" w:date="2018-11-30T14:07:00Z"/>
                    <w:lang w:val="en-US"/>
                  </w:rPr>
                </w:rPrChange>
              </w:rPr>
              <w:pPrChange w:id="42237" w:author="phuong vu" w:date="2018-11-30T21:56:00Z">
                <w:pPr>
                  <w:spacing w:line="276" w:lineRule="auto"/>
                </w:pPr>
              </w:pPrChange>
            </w:pPr>
            <w:ins w:id="42238" w:author="phuong vu" w:date="2018-11-30T14:07:00Z">
              <w:r w:rsidRPr="00920004">
                <w:rPr>
                  <w:rPrChange w:id="42239" w:author="phuong vu" w:date="2018-11-30T22:36:00Z">
                    <w:rPr/>
                  </w:rPrChange>
                </w:rPr>
                <w:t>ID</w:t>
              </w:r>
            </w:ins>
          </w:p>
        </w:tc>
      </w:tr>
      <w:tr w:rsidR="006871B5" w:rsidRPr="00920004" w14:paraId="4DDC80F3" w14:textId="77777777" w:rsidTr="00BD0851">
        <w:trPr>
          <w:trHeight w:val="300"/>
          <w:ins w:id="42240" w:author="phuong vu" w:date="2018-11-30T14:07:00Z"/>
          <w:trPrChange w:id="42241" w:author="phuong vu" w:date="2018-11-30T14:22:00Z">
            <w:trPr>
              <w:trHeight w:val="300"/>
            </w:trPr>
          </w:trPrChange>
        </w:trPr>
        <w:tc>
          <w:tcPr>
            <w:tcW w:w="708" w:type="dxa"/>
            <w:noWrap/>
            <w:vAlign w:val="center"/>
            <w:hideMark/>
            <w:tcPrChange w:id="42242" w:author="phuong vu" w:date="2018-11-30T14:22:00Z">
              <w:tcPr>
                <w:tcW w:w="708" w:type="dxa"/>
                <w:noWrap/>
                <w:vAlign w:val="center"/>
                <w:hideMark/>
              </w:tcPr>
            </w:tcPrChange>
          </w:tcPr>
          <w:p w14:paraId="3553979B" w14:textId="77777777" w:rsidR="006871B5" w:rsidRPr="00920004" w:rsidRDefault="006871B5" w:rsidP="00BD0851">
            <w:pPr>
              <w:spacing w:before="240" w:line="0" w:lineRule="atLeast"/>
              <w:jc w:val="center"/>
              <w:rPr>
                <w:ins w:id="42243" w:author="phuong vu" w:date="2018-11-30T14:07:00Z"/>
                <w:rPrChange w:id="42244" w:author="phuong vu" w:date="2018-11-30T22:36:00Z">
                  <w:rPr>
                    <w:ins w:id="42245" w:author="phuong vu" w:date="2018-11-30T14:07:00Z"/>
                  </w:rPr>
                </w:rPrChange>
              </w:rPr>
              <w:pPrChange w:id="42246" w:author="phuong vu" w:date="2018-11-30T14:16:00Z">
                <w:pPr>
                  <w:spacing w:line="276" w:lineRule="auto"/>
                  <w:jc w:val="center"/>
                </w:pPr>
              </w:pPrChange>
            </w:pPr>
            <w:ins w:id="42247" w:author="phuong vu" w:date="2018-11-30T14:07:00Z">
              <w:r w:rsidRPr="00920004">
                <w:rPr>
                  <w:rPrChange w:id="42248" w:author="phuong vu" w:date="2018-11-30T22:36:00Z">
                    <w:rPr/>
                  </w:rPrChange>
                </w:rPr>
                <w:t>2</w:t>
              </w:r>
            </w:ins>
          </w:p>
        </w:tc>
        <w:tc>
          <w:tcPr>
            <w:tcW w:w="2295" w:type="dxa"/>
            <w:noWrap/>
            <w:hideMark/>
            <w:tcPrChange w:id="42249" w:author="phuong vu" w:date="2018-11-30T14:22:00Z">
              <w:tcPr>
                <w:tcW w:w="2295" w:type="dxa"/>
                <w:noWrap/>
                <w:hideMark/>
              </w:tcPr>
            </w:tcPrChange>
          </w:tcPr>
          <w:p w14:paraId="62EBEE2C" w14:textId="77777777" w:rsidR="006871B5" w:rsidRPr="00920004" w:rsidRDefault="006871B5" w:rsidP="00727C9A">
            <w:pPr>
              <w:rPr>
                <w:ins w:id="42250" w:author="phuong vu" w:date="2018-11-30T14:07:00Z"/>
                <w:lang w:val="en-US"/>
                <w:rPrChange w:id="42251" w:author="phuong vu" w:date="2018-11-30T22:36:00Z">
                  <w:rPr>
                    <w:ins w:id="42252" w:author="phuong vu" w:date="2018-11-30T14:07:00Z"/>
                    <w:lang w:val="en-US"/>
                  </w:rPr>
                </w:rPrChange>
              </w:rPr>
              <w:pPrChange w:id="42253" w:author="phuong vu" w:date="2018-11-30T21:56:00Z">
                <w:pPr>
                  <w:spacing w:line="276" w:lineRule="auto"/>
                </w:pPr>
              </w:pPrChange>
            </w:pPr>
            <w:ins w:id="42254" w:author="phuong vu" w:date="2018-11-30T14:07:00Z">
              <w:r w:rsidRPr="00920004">
                <w:rPr>
                  <w:lang w:val="en-US"/>
                  <w:rPrChange w:id="42255" w:author="phuong vu" w:date="2018-11-30T22:36:00Z">
                    <w:rPr>
                      <w:lang w:val="en-US"/>
                    </w:rPr>
                  </w:rPrChange>
                </w:rPr>
                <w:t>task_type</w:t>
              </w:r>
            </w:ins>
          </w:p>
        </w:tc>
        <w:tc>
          <w:tcPr>
            <w:tcW w:w="1300" w:type="dxa"/>
            <w:noWrap/>
            <w:hideMark/>
            <w:tcPrChange w:id="42256" w:author="phuong vu" w:date="2018-11-30T14:22:00Z">
              <w:tcPr>
                <w:tcW w:w="1300" w:type="dxa"/>
                <w:noWrap/>
                <w:hideMark/>
              </w:tcPr>
            </w:tcPrChange>
          </w:tcPr>
          <w:p w14:paraId="101CF829" w14:textId="54D1698D" w:rsidR="006871B5" w:rsidRPr="00920004" w:rsidRDefault="00E452E5" w:rsidP="00727C9A">
            <w:pPr>
              <w:rPr>
                <w:ins w:id="42257" w:author="phuong vu" w:date="2018-11-30T14:07:00Z"/>
                <w:lang w:val="en-US"/>
                <w:rPrChange w:id="42258" w:author="phuong vu" w:date="2018-11-30T22:36:00Z">
                  <w:rPr>
                    <w:ins w:id="42259" w:author="phuong vu" w:date="2018-11-30T14:07:00Z"/>
                    <w:lang w:val="en-US"/>
                  </w:rPr>
                </w:rPrChange>
              </w:rPr>
              <w:pPrChange w:id="42260" w:author="phuong vu" w:date="2018-11-30T21:56:00Z">
                <w:pPr>
                  <w:spacing w:line="276" w:lineRule="auto"/>
                </w:pPr>
              </w:pPrChange>
            </w:pPr>
            <w:ins w:id="42261" w:author="phuong vu" w:date="2018-11-30T21:53:00Z">
              <w:r w:rsidRPr="00920004">
                <w:rPr>
                  <w:rPrChange w:id="42262" w:author="phuong vu" w:date="2018-11-30T22:36:00Z">
                    <w:rPr/>
                  </w:rPrChange>
                </w:rPr>
                <w:t>varchar</w:t>
              </w:r>
            </w:ins>
          </w:p>
        </w:tc>
        <w:tc>
          <w:tcPr>
            <w:tcW w:w="1098" w:type="dxa"/>
            <w:noWrap/>
            <w:vAlign w:val="center"/>
            <w:hideMark/>
            <w:tcPrChange w:id="42263" w:author="phuong vu" w:date="2018-11-30T14:22:00Z">
              <w:tcPr>
                <w:tcW w:w="1098" w:type="dxa"/>
                <w:noWrap/>
                <w:vAlign w:val="center"/>
                <w:hideMark/>
              </w:tcPr>
            </w:tcPrChange>
          </w:tcPr>
          <w:p w14:paraId="4268FF22" w14:textId="77777777" w:rsidR="006871B5" w:rsidRPr="00920004" w:rsidRDefault="006871B5" w:rsidP="00727C9A">
            <w:pPr>
              <w:jc w:val="center"/>
              <w:rPr>
                <w:ins w:id="42264" w:author="phuong vu" w:date="2018-11-30T14:07:00Z"/>
                <w:rPrChange w:id="42265" w:author="phuong vu" w:date="2018-11-30T22:36:00Z">
                  <w:rPr>
                    <w:ins w:id="42266" w:author="phuong vu" w:date="2018-11-30T14:07:00Z"/>
                  </w:rPr>
                </w:rPrChange>
              </w:rPr>
              <w:pPrChange w:id="42267" w:author="phuong vu" w:date="2018-11-30T21:56:00Z">
                <w:pPr>
                  <w:spacing w:line="276" w:lineRule="auto"/>
                  <w:jc w:val="center"/>
                </w:pPr>
              </w:pPrChange>
            </w:pPr>
          </w:p>
        </w:tc>
        <w:tc>
          <w:tcPr>
            <w:tcW w:w="838" w:type="dxa"/>
            <w:noWrap/>
            <w:vAlign w:val="center"/>
            <w:hideMark/>
            <w:tcPrChange w:id="42268" w:author="phuong vu" w:date="2018-11-30T14:22:00Z">
              <w:tcPr>
                <w:tcW w:w="838" w:type="dxa"/>
                <w:noWrap/>
                <w:vAlign w:val="center"/>
                <w:hideMark/>
              </w:tcPr>
            </w:tcPrChange>
          </w:tcPr>
          <w:p w14:paraId="511084B5" w14:textId="77777777" w:rsidR="006871B5" w:rsidRPr="00920004" w:rsidRDefault="006871B5" w:rsidP="00727C9A">
            <w:pPr>
              <w:jc w:val="center"/>
              <w:rPr>
                <w:ins w:id="42269" w:author="phuong vu" w:date="2018-11-30T14:07:00Z"/>
                <w:rPrChange w:id="42270" w:author="phuong vu" w:date="2018-11-30T22:36:00Z">
                  <w:rPr>
                    <w:ins w:id="42271" w:author="phuong vu" w:date="2018-11-30T14:07:00Z"/>
                  </w:rPr>
                </w:rPrChange>
              </w:rPr>
              <w:pPrChange w:id="42272" w:author="phuong vu" w:date="2018-11-30T21:56:00Z">
                <w:pPr>
                  <w:spacing w:line="276" w:lineRule="auto"/>
                  <w:jc w:val="center"/>
                </w:pPr>
              </w:pPrChange>
            </w:pPr>
          </w:p>
        </w:tc>
        <w:tc>
          <w:tcPr>
            <w:tcW w:w="823" w:type="dxa"/>
            <w:noWrap/>
            <w:vAlign w:val="center"/>
            <w:hideMark/>
            <w:tcPrChange w:id="42273" w:author="phuong vu" w:date="2018-11-30T14:22:00Z">
              <w:tcPr>
                <w:tcW w:w="823" w:type="dxa"/>
                <w:noWrap/>
                <w:vAlign w:val="center"/>
                <w:hideMark/>
              </w:tcPr>
            </w:tcPrChange>
          </w:tcPr>
          <w:p w14:paraId="01BFE6EE" w14:textId="77777777" w:rsidR="006871B5" w:rsidRPr="00920004" w:rsidRDefault="006871B5" w:rsidP="00727C9A">
            <w:pPr>
              <w:jc w:val="center"/>
              <w:rPr>
                <w:ins w:id="42274" w:author="phuong vu" w:date="2018-11-30T14:07:00Z"/>
                <w:lang w:val="en-US"/>
                <w:rPrChange w:id="42275" w:author="phuong vu" w:date="2018-11-30T22:36:00Z">
                  <w:rPr>
                    <w:ins w:id="42276" w:author="phuong vu" w:date="2018-11-30T14:07:00Z"/>
                    <w:lang w:val="en-US"/>
                  </w:rPr>
                </w:rPrChange>
              </w:rPr>
              <w:pPrChange w:id="42277" w:author="phuong vu" w:date="2018-11-30T21:56:00Z">
                <w:pPr>
                  <w:spacing w:line="276" w:lineRule="auto"/>
                  <w:jc w:val="center"/>
                </w:pPr>
              </w:pPrChange>
            </w:pPr>
          </w:p>
        </w:tc>
        <w:tc>
          <w:tcPr>
            <w:tcW w:w="1663" w:type="dxa"/>
            <w:noWrap/>
            <w:hideMark/>
            <w:tcPrChange w:id="42278" w:author="phuong vu" w:date="2018-11-30T14:22:00Z">
              <w:tcPr>
                <w:tcW w:w="2228" w:type="dxa"/>
                <w:noWrap/>
                <w:hideMark/>
              </w:tcPr>
            </w:tcPrChange>
          </w:tcPr>
          <w:p w14:paraId="3A0ADD67" w14:textId="77777777" w:rsidR="006871B5" w:rsidRPr="00920004" w:rsidRDefault="006871B5" w:rsidP="00727C9A">
            <w:pPr>
              <w:rPr>
                <w:ins w:id="42279" w:author="phuong vu" w:date="2018-11-30T14:07:00Z"/>
                <w:lang w:val="en-US"/>
                <w:rPrChange w:id="42280" w:author="phuong vu" w:date="2018-11-30T22:36:00Z">
                  <w:rPr>
                    <w:ins w:id="42281" w:author="phuong vu" w:date="2018-11-30T14:07:00Z"/>
                    <w:lang w:val="en-US"/>
                  </w:rPr>
                </w:rPrChange>
              </w:rPr>
              <w:pPrChange w:id="42282" w:author="phuong vu" w:date="2018-11-30T21:56:00Z">
                <w:pPr>
                  <w:spacing w:line="276" w:lineRule="auto"/>
                </w:pPr>
              </w:pPrChange>
            </w:pPr>
            <w:ins w:id="42283" w:author="phuong vu" w:date="2018-11-30T14:07:00Z">
              <w:r w:rsidRPr="00920004">
                <w:rPr>
                  <w:lang w:val="en-US"/>
                  <w:rPrChange w:id="42284" w:author="phuong vu" w:date="2018-11-30T22:36:00Z">
                    <w:rPr>
                      <w:lang w:val="en-US"/>
                    </w:rPr>
                  </w:rPrChange>
                </w:rPr>
                <w:t>Tên loại công việc</w:t>
              </w:r>
            </w:ins>
          </w:p>
        </w:tc>
      </w:tr>
      <w:tr w:rsidR="006871B5" w:rsidRPr="00920004" w14:paraId="6387EC52" w14:textId="77777777" w:rsidTr="00BD0851">
        <w:trPr>
          <w:trHeight w:val="300"/>
          <w:ins w:id="42285" w:author="phuong vu" w:date="2018-11-30T14:07:00Z"/>
          <w:trPrChange w:id="42286" w:author="phuong vu" w:date="2018-11-30T14:22:00Z">
            <w:trPr>
              <w:trHeight w:val="300"/>
            </w:trPr>
          </w:trPrChange>
        </w:trPr>
        <w:tc>
          <w:tcPr>
            <w:tcW w:w="708" w:type="dxa"/>
            <w:noWrap/>
            <w:vAlign w:val="center"/>
            <w:tcPrChange w:id="42287" w:author="phuong vu" w:date="2018-11-30T14:22:00Z">
              <w:tcPr>
                <w:tcW w:w="708" w:type="dxa"/>
                <w:noWrap/>
                <w:vAlign w:val="center"/>
              </w:tcPr>
            </w:tcPrChange>
          </w:tcPr>
          <w:p w14:paraId="1F4BD487" w14:textId="77777777" w:rsidR="006871B5" w:rsidRPr="00920004" w:rsidRDefault="006871B5" w:rsidP="00BD0851">
            <w:pPr>
              <w:spacing w:before="240" w:line="0" w:lineRule="atLeast"/>
              <w:jc w:val="center"/>
              <w:rPr>
                <w:ins w:id="42288" w:author="phuong vu" w:date="2018-11-30T14:07:00Z"/>
                <w:lang w:val="en-US"/>
                <w:rPrChange w:id="42289" w:author="phuong vu" w:date="2018-11-30T22:36:00Z">
                  <w:rPr>
                    <w:ins w:id="42290" w:author="phuong vu" w:date="2018-11-30T14:07:00Z"/>
                    <w:lang w:val="en-US"/>
                  </w:rPr>
                </w:rPrChange>
              </w:rPr>
              <w:pPrChange w:id="42291" w:author="phuong vu" w:date="2018-11-30T14:16:00Z">
                <w:pPr>
                  <w:spacing w:line="276" w:lineRule="auto"/>
                  <w:jc w:val="center"/>
                </w:pPr>
              </w:pPrChange>
            </w:pPr>
            <w:ins w:id="42292" w:author="phuong vu" w:date="2018-11-30T14:07:00Z">
              <w:r w:rsidRPr="00920004">
                <w:rPr>
                  <w:lang w:val="en-US"/>
                  <w:rPrChange w:id="42293" w:author="phuong vu" w:date="2018-11-30T22:36:00Z">
                    <w:rPr>
                      <w:lang w:val="en-US"/>
                    </w:rPr>
                  </w:rPrChange>
                </w:rPr>
                <w:t>3</w:t>
              </w:r>
            </w:ins>
          </w:p>
        </w:tc>
        <w:tc>
          <w:tcPr>
            <w:tcW w:w="2295" w:type="dxa"/>
            <w:noWrap/>
            <w:tcPrChange w:id="42294" w:author="phuong vu" w:date="2018-11-30T14:22:00Z">
              <w:tcPr>
                <w:tcW w:w="2295" w:type="dxa"/>
                <w:noWrap/>
              </w:tcPr>
            </w:tcPrChange>
          </w:tcPr>
          <w:p w14:paraId="3B250840" w14:textId="77777777" w:rsidR="006871B5" w:rsidRPr="00920004" w:rsidRDefault="006871B5" w:rsidP="00727C9A">
            <w:pPr>
              <w:rPr>
                <w:ins w:id="42295" w:author="phuong vu" w:date="2018-11-30T14:07:00Z"/>
                <w:lang w:val="en-US"/>
                <w:rPrChange w:id="42296" w:author="phuong vu" w:date="2018-11-30T22:36:00Z">
                  <w:rPr>
                    <w:ins w:id="42297" w:author="phuong vu" w:date="2018-11-30T14:07:00Z"/>
                    <w:lang w:val="en-US"/>
                  </w:rPr>
                </w:rPrChange>
              </w:rPr>
              <w:pPrChange w:id="42298" w:author="phuong vu" w:date="2018-11-30T21:56:00Z">
                <w:pPr>
                  <w:spacing w:line="276" w:lineRule="auto"/>
                </w:pPr>
              </w:pPrChange>
            </w:pPr>
            <w:ins w:id="42299" w:author="phuong vu" w:date="2018-11-30T14:07:00Z">
              <w:r w:rsidRPr="00920004">
                <w:rPr>
                  <w:lang w:val="en-US"/>
                  <w:rPrChange w:id="42300" w:author="phuong vu" w:date="2018-11-30T22:36:00Z">
                    <w:rPr>
                      <w:lang w:val="en-US"/>
                    </w:rPr>
                  </w:rPrChange>
                </w:rPr>
                <w:t>current_staff</w:t>
              </w:r>
            </w:ins>
          </w:p>
        </w:tc>
        <w:tc>
          <w:tcPr>
            <w:tcW w:w="1300" w:type="dxa"/>
            <w:noWrap/>
            <w:tcPrChange w:id="42301" w:author="phuong vu" w:date="2018-11-30T14:22:00Z">
              <w:tcPr>
                <w:tcW w:w="1300" w:type="dxa"/>
                <w:noWrap/>
              </w:tcPr>
            </w:tcPrChange>
          </w:tcPr>
          <w:p w14:paraId="16BA447D" w14:textId="77777777" w:rsidR="006871B5" w:rsidRPr="00920004" w:rsidRDefault="006871B5" w:rsidP="00727C9A">
            <w:pPr>
              <w:rPr>
                <w:ins w:id="42302" w:author="phuong vu" w:date="2018-11-30T14:07:00Z"/>
                <w:lang w:val="en-US"/>
                <w:rPrChange w:id="42303" w:author="phuong vu" w:date="2018-11-30T22:36:00Z">
                  <w:rPr>
                    <w:ins w:id="42304" w:author="phuong vu" w:date="2018-11-30T14:07:00Z"/>
                    <w:lang w:val="en-US"/>
                  </w:rPr>
                </w:rPrChange>
              </w:rPr>
              <w:pPrChange w:id="42305" w:author="phuong vu" w:date="2018-11-30T21:56:00Z">
                <w:pPr>
                  <w:spacing w:line="276" w:lineRule="auto"/>
                </w:pPr>
              </w:pPrChange>
            </w:pPr>
            <w:ins w:id="42306" w:author="phuong vu" w:date="2018-11-30T14:07:00Z">
              <w:r w:rsidRPr="00920004">
                <w:rPr>
                  <w:lang w:val="en-US"/>
                  <w:rPrChange w:id="42307" w:author="phuong vu" w:date="2018-11-30T22:36:00Z">
                    <w:rPr>
                      <w:lang w:val="en-US"/>
                    </w:rPr>
                  </w:rPrChange>
                </w:rPr>
                <w:t>numeric</w:t>
              </w:r>
            </w:ins>
          </w:p>
        </w:tc>
        <w:tc>
          <w:tcPr>
            <w:tcW w:w="1098" w:type="dxa"/>
            <w:noWrap/>
            <w:vAlign w:val="center"/>
            <w:tcPrChange w:id="42308" w:author="phuong vu" w:date="2018-11-30T14:22:00Z">
              <w:tcPr>
                <w:tcW w:w="1098" w:type="dxa"/>
                <w:noWrap/>
                <w:vAlign w:val="center"/>
              </w:tcPr>
            </w:tcPrChange>
          </w:tcPr>
          <w:p w14:paraId="02E21C99" w14:textId="77777777" w:rsidR="006871B5" w:rsidRPr="00920004" w:rsidRDefault="006871B5" w:rsidP="00727C9A">
            <w:pPr>
              <w:jc w:val="center"/>
              <w:rPr>
                <w:ins w:id="42309" w:author="phuong vu" w:date="2018-11-30T14:07:00Z"/>
                <w:rPrChange w:id="42310" w:author="phuong vu" w:date="2018-11-30T22:36:00Z">
                  <w:rPr>
                    <w:ins w:id="42311" w:author="phuong vu" w:date="2018-11-30T14:07:00Z"/>
                  </w:rPr>
                </w:rPrChange>
              </w:rPr>
              <w:pPrChange w:id="42312" w:author="phuong vu" w:date="2018-11-30T21:56:00Z">
                <w:pPr>
                  <w:spacing w:line="276" w:lineRule="auto"/>
                  <w:jc w:val="center"/>
                </w:pPr>
              </w:pPrChange>
            </w:pPr>
          </w:p>
        </w:tc>
        <w:tc>
          <w:tcPr>
            <w:tcW w:w="838" w:type="dxa"/>
            <w:noWrap/>
            <w:vAlign w:val="center"/>
            <w:tcPrChange w:id="42313" w:author="phuong vu" w:date="2018-11-30T14:22:00Z">
              <w:tcPr>
                <w:tcW w:w="838" w:type="dxa"/>
                <w:noWrap/>
                <w:vAlign w:val="center"/>
              </w:tcPr>
            </w:tcPrChange>
          </w:tcPr>
          <w:p w14:paraId="376FBB00" w14:textId="77777777" w:rsidR="006871B5" w:rsidRPr="00920004" w:rsidRDefault="006871B5" w:rsidP="00727C9A">
            <w:pPr>
              <w:jc w:val="center"/>
              <w:rPr>
                <w:ins w:id="42314" w:author="phuong vu" w:date="2018-11-30T14:07:00Z"/>
                <w:rPrChange w:id="42315" w:author="phuong vu" w:date="2018-11-30T22:36:00Z">
                  <w:rPr>
                    <w:ins w:id="42316" w:author="phuong vu" w:date="2018-11-30T14:07:00Z"/>
                  </w:rPr>
                </w:rPrChange>
              </w:rPr>
              <w:pPrChange w:id="42317" w:author="phuong vu" w:date="2018-11-30T21:56:00Z">
                <w:pPr>
                  <w:spacing w:line="276" w:lineRule="auto"/>
                  <w:jc w:val="center"/>
                </w:pPr>
              </w:pPrChange>
            </w:pPr>
          </w:p>
        </w:tc>
        <w:tc>
          <w:tcPr>
            <w:tcW w:w="823" w:type="dxa"/>
            <w:noWrap/>
            <w:vAlign w:val="center"/>
            <w:tcPrChange w:id="42318" w:author="phuong vu" w:date="2018-11-30T14:22:00Z">
              <w:tcPr>
                <w:tcW w:w="823" w:type="dxa"/>
                <w:noWrap/>
                <w:vAlign w:val="center"/>
              </w:tcPr>
            </w:tcPrChange>
          </w:tcPr>
          <w:p w14:paraId="5465C94A" w14:textId="77777777" w:rsidR="006871B5" w:rsidRPr="00920004" w:rsidRDefault="006871B5" w:rsidP="00727C9A">
            <w:pPr>
              <w:jc w:val="center"/>
              <w:rPr>
                <w:ins w:id="42319" w:author="phuong vu" w:date="2018-11-30T14:07:00Z"/>
                <w:lang w:val="en-US"/>
                <w:rPrChange w:id="42320" w:author="phuong vu" w:date="2018-11-30T22:36:00Z">
                  <w:rPr>
                    <w:ins w:id="42321" w:author="phuong vu" w:date="2018-11-30T14:07:00Z"/>
                    <w:lang w:val="en-US"/>
                  </w:rPr>
                </w:rPrChange>
              </w:rPr>
              <w:pPrChange w:id="42322" w:author="phuong vu" w:date="2018-11-30T21:56:00Z">
                <w:pPr>
                  <w:spacing w:line="276" w:lineRule="auto"/>
                  <w:jc w:val="center"/>
                </w:pPr>
              </w:pPrChange>
            </w:pPr>
            <w:ins w:id="42323" w:author="phuong vu" w:date="2018-11-30T14:07:00Z">
              <w:r w:rsidRPr="00920004">
                <w:rPr>
                  <w:lang w:val="en-US"/>
                  <w:rPrChange w:id="42324" w:author="phuong vu" w:date="2018-11-30T22:36:00Z">
                    <w:rPr>
                      <w:lang w:val="en-US"/>
                    </w:rPr>
                  </w:rPrChange>
                </w:rPr>
                <w:t>X</w:t>
              </w:r>
            </w:ins>
          </w:p>
        </w:tc>
        <w:tc>
          <w:tcPr>
            <w:tcW w:w="1663" w:type="dxa"/>
            <w:noWrap/>
            <w:tcPrChange w:id="42325" w:author="phuong vu" w:date="2018-11-30T14:22:00Z">
              <w:tcPr>
                <w:tcW w:w="2228" w:type="dxa"/>
                <w:noWrap/>
              </w:tcPr>
            </w:tcPrChange>
          </w:tcPr>
          <w:p w14:paraId="5FE80801" w14:textId="77777777" w:rsidR="006871B5" w:rsidRPr="00920004" w:rsidRDefault="006871B5" w:rsidP="00727C9A">
            <w:pPr>
              <w:rPr>
                <w:ins w:id="42326" w:author="phuong vu" w:date="2018-11-30T14:07:00Z"/>
                <w:lang w:val="en-US"/>
                <w:rPrChange w:id="42327" w:author="phuong vu" w:date="2018-11-30T22:36:00Z">
                  <w:rPr>
                    <w:ins w:id="42328" w:author="phuong vu" w:date="2018-11-30T14:07:00Z"/>
                    <w:lang w:val="en-US"/>
                  </w:rPr>
                </w:rPrChange>
              </w:rPr>
              <w:pPrChange w:id="42329" w:author="phuong vu" w:date="2018-11-30T21:56:00Z">
                <w:pPr>
                  <w:spacing w:line="276" w:lineRule="auto"/>
                </w:pPr>
              </w:pPrChange>
            </w:pPr>
            <w:ins w:id="42330" w:author="phuong vu" w:date="2018-11-30T14:07:00Z">
              <w:r w:rsidRPr="00920004">
                <w:rPr>
                  <w:lang w:val="en-US"/>
                  <w:rPrChange w:id="42331" w:author="phuong vu" w:date="2018-11-30T22:36:00Z">
                    <w:rPr>
                      <w:lang w:val="en-US"/>
                    </w:rPr>
                  </w:rPrChange>
                </w:rPr>
                <w:t>Nhân viên hiện tại</w:t>
              </w:r>
            </w:ins>
          </w:p>
        </w:tc>
      </w:tr>
      <w:tr w:rsidR="006871B5" w:rsidRPr="00920004" w14:paraId="6958164D" w14:textId="77777777" w:rsidTr="00BD0851">
        <w:trPr>
          <w:trHeight w:val="300"/>
          <w:ins w:id="42332" w:author="phuong vu" w:date="2018-11-30T14:07:00Z"/>
          <w:trPrChange w:id="42333" w:author="phuong vu" w:date="2018-11-30T14:22:00Z">
            <w:trPr>
              <w:trHeight w:val="300"/>
            </w:trPr>
          </w:trPrChange>
        </w:trPr>
        <w:tc>
          <w:tcPr>
            <w:tcW w:w="708" w:type="dxa"/>
            <w:noWrap/>
            <w:vAlign w:val="center"/>
            <w:hideMark/>
            <w:tcPrChange w:id="42334" w:author="phuong vu" w:date="2018-11-30T14:22:00Z">
              <w:tcPr>
                <w:tcW w:w="708" w:type="dxa"/>
                <w:noWrap/>
                <w:vAlign w:val="center"/>
                <w:hideMark/>
              </w:tcPr>
            </w:tcPrChange>
          </w:tcPr>
          <w:p w14:paraId="7081FD72" w14:textId="77777777" w:rsidR="006871B5" w:rsidRPr="00920004" w:rsidRDefault="006871B5" w:rsidP="00BD0851">
            <w:pPr>
              <w:spacing w:before="240" w:line="0" w:lineRule="atLeast"/>
              <w:jc w:val="center"/>
              <w:rPr>
                <w:ins w:id="42335" w:author="phuong vu" w:date="2018-11-30T14:07:00Z"/>
                <w:lang w:val="en-US"/>
                <w:rPrChange w:id="42336" w:author="phuong vu" w:date="2018-11-30T22:36:00Z">
                  <w:rPr>
                    <w:ins w:id="42337" w:author="phuong vu" w:date="2018-11-30T14:07:00Z"/>
                    <w:lang w:val="en-US"/>
                  </w:rPr>
                </w:rPrChange>
              </w:rPr>
              <w:pPrChange w:id="42338" w:author="phuong vu" w:date="2018-11-30T14:16:00Z">
                <w:pPr>
                  <w:spacing w:line="276" w:lineRule="auto"/>
                  <w:jc w:val="center"/>
                </w:pPr>
              </w:pPrChange>
            </w:pPr>
            <w:ins w:id="42339" w:author="phuong vu" w:date="2018-11-30T14:07:00Z">
              <w:r w:rsidRPr="00920004">
                <w:rPr>
                  <w:lang w:val="en-US"/>
                  <w:rPrChange w:id="42340" w:author="phuong vu" w:date="2018-11-30T22:36:00Z">
                    <w:rPr>
                      <w:lang w:val="en-US"/>
                    </w:rPr>
                  </w:rPrChange>
                </w:rPr>
                <w:t>4</w:t>
              </w:r>
            </w:ins>
          </w:p>
        </w:tc>
        <w:tc>
          <w:tcPr>
            <w:tcW w:w="2295" w:type="dxa"/>
            <w:noWrap/>
            <w:hideMark/>
            <w:tcPrChange w:id="42341" w:author="phuong vu" w:date="2018-11-30T14:22:00Z">
              <w:tcPr>
                <w:tcW w:w="2295" w:type="dxa"/>
                <w:noWrap/>
                <w:hideMark/>
              </w:tcPr>
            </w:tcPrChange>
          </w:tcPr>
          <w:p w14:paraId="45E501B0" w14:textId="77777777" w:rsidR="006871B5" w:rsidRPr="00920004" w:rsidRDefault="006871B5" w:rsidP="00727C9A">
            <w:pPr>
              <w:rPr>
                <w:ins w:id="42342" w:author="phuong vu" w:date="2018-11-30T14:07:00Z"/>
                <w:lang w:val="en-US"/>
                <w:rPrChange w:id="42343" w:author="phuong vu" w:date="2018-11-30T22:36:00Z">
                  <w:rPr>
                    <w:ins w:id="42344" w:author="phuong vu" w:date="2018-11-30T14:07:00Z"/>
                    <w:lang w:val="en-US"/>
                  </w:rPr>
                </w:rPrChange>
              </w:rPr>
              <w:pPrChange w:id="42345" w:author="phuong vu" w:date="2018-11-30T21:56:00Z">
                <w:pPr>
                  <w:spacing w:line="276" w:lineRule="auto"/>
                </w:pPr>
              </w:pPrChange>
            </w:pPr>
            <w:ins w:id="42346" w:author="phuong vu" w:date="2018-11-30T14:07:00Z">
              <w:r w:rsidRPr="00920004">
                <w:rPr>
                  <w:lang w:val="en-US"/>
                  <w:rPrChange w:id="42347" w:author="phuong vu" w:date="2018-11-30T22:36:00Z">
                    <w:rPr>
                      <w:lang w:val="en-US"/>
                    </w:rPr>
                  </w:rPrChange>
                </w:rPr>
                <w:t>previous_staff</w:t>
              </w:r>
            </w:ins>
          </w:p>
        </w:tc>
        <w:tc>
          <w:tcPr>
            <w:tcW w:w="1300" w:type="dxa"/>
            <w:noWrap/>
            <w:hideMark/>
            <w:tcPrChange w:id="42348" w:author="phuong vu" w:date="2018-11-30T14:22:00Z">
              <w:tcPr>
                <w:tcW w:w="1300" w:type="dxa"/>
                <w:noWrap/>
                <w:hideMark/>
              </w:tcPr>
            </w:tcPrChange>
          </w:tcPr>
          <w:p w14:paraId="7D7E9FC4" w14:textId="77777777" w:rsidR="006871B5" w:rsidRPr="00920004" w:rsidRDefault="006871B5" w:rsidP="00727C9A">
            <w:pPr>
              <w:rPr>
                <w:ins w:id="42349" w:author="phuong vu" w:date="2018-11-30T14:07:00Z"/>
                <w:rPrChange w:id="42350" w:author="phuong vu" w:date="2018-11-30T22:36:00Z">
                  <w:rPr>
                    <w:ins w:id="42351" w:author="phuong vu" w:date="2018-11-30T14:07:00Z"/>
                  </w:rPr>
                </w:rPrChange>
              </w:rPr>
              <w:pPrChange w:id="42352" w:author="phuong vu" w:date="2018-11-30T21:56:00Z">
                <w:pPr>
                  <w:spacing w:line="276" w:lineRule="auto"/>
                </w:pPr>
              </w:pPrChange>
            </w:pPr>
            <w:ins w:id="42353" w:author="phuong vu" w:date="2018-11-30T14:07:00Z">
              <w:r w:rsidRPr="00920004">
                <w:rPr>
                  <w:lang w:val="en-US"/>
                  <w:rPrChange w:id="42354" w:author="phuong vu" w:date="2018-11-30T22:36:00Z">
                    <w:rPr>
                      <w:lang w:val="en-US"/>
                    </w:rPr>
                  </w:rPrChange>
                </w:rPr>
                <w:t>numeric</w:t>
              </w:r>
            </w:ins>
          </w:p>
        </w:tc>
        <w:tc>
          <w:tcPr>
            <w:tcW w:w="1098" w:type="dxa"/>
            <w:noWrap/>
            <w:vAlign w:val="center"/>
            <w:hideMark/>
            <w:tcPrChange w:id="42355" w:author="phuong vu" w:date="2018-11-30T14:22:00Z">
              <w:tcPr>
                <w:tcW w:w="1098" w:type="dxa"/>
                <w:noWrap/>
                <w:vAlign w:val="center"/>
                <w:hideMark/>
              </w:tcPr>
            </w:tcPrChange>
          </w:tcPr>
          <w:p w14:paraId="7DC41271" w14:textId="77777777" w:rsidR="006871B5" w:rsidRPr="00920004" w:rsidRDefault="006871B5" w:rsidP="00727C9A">
            <w:pPr>
              <w:jc w:val="center"/>
              <w:rPr>
                <w:ins w:id="42356" w:author="phuong vu" w:date="2018-11-30T14:07:00Z"/>
                <w:rPrChange w:id="42357" w:author="phuong vu" w:date="2018-11-30T22:36:00Z">
                  <w:rPr>
                    <w:ins w:id="42358" w:author="phuong vu" w:date="2018-11-30T14:07:00Z"/>
                  </w:rPr>
                </w:rPrChange>
              </w:rPr>
              <w:pPrChange w:id="42359" w:author="phuong vu" w:date="2018-11-30T21:56:00Z">
                <w:pPr>
                  <w:spacing w:line="276" w:lineRule="auto"/>
                  <w:jc w:val="center"/>
                </w:pPr>
              </w:pPrChange>
            </w:pPr>
          </w:p>
        </w:tc>
        <w:tc>
          <w:tcPr>
            <w:tcW w:w="838" w:type="dxa"/>
            <w:noWrap/>
            <w:vAlign w:val="center"/>
            <w:hideMark/>
            <w:tcPrChange w:id="42360" w:author="phuong vu" w:date="2018-11-30T14:22:00Z">
              <w:tcPr>
                <w:tcW w:w="838" w:type="dxa"/>
                <w:noWrap/>
                <w:vAlign w:val="center"/>
                <w:hideMark/>
              </w:tcPr>
            </w:tcPrChange>
          </w:tcPr>
          <w:p w14:paraId="66047D26" w14:textId="77777777" w:rsidR="006871B5" w:rsidRPr="00920004" w:rsidRDefault="006871B5" w:rsidP="00727C9A">
            <w:pPr>
              <w:jc w:val="center"/>
              <w:rPr>
                <w:ins w:id="42361" w:author="phuong vu" w:date="2018-11-30T14:07:00Z"/>
                <w:rPrChange w:id="42362" w:author="phuong vu" w:date="2018-11-30T22:36:00Z">
                  <w:rPr>
                    <w:ins w:id="42363" w:author="phuong vu" w:date="2018-11-30T14:07:00Z"/>
                  </w:rPr>
                </w:rPrChange>
              </w:rPr>
              <w:pPrChange w:id="42364" w:author="phuong vu" w:date="2018-11-30T21:56:00Z">
                <w:pPr>
                  <w:spacing w:line="276" w:lineRule="auto"/>
                  <w:jc w:val="center"/>
                </w:pPr>
              </w:pPrChange>
            </w:pPr>
          </w:p>
        </w:tc>
        <w:tc>
          <w:tcPr>
            <w:tcW w:w="823" w:type="dxa"/>
            <w:noWrap/>
            <w:vAlign w:val="center"/>
            <w:hideMark/>
            <w:tcPrChange w:id="42365" w:author="phuong vu" w:date="2018-11-30T14:22:00Z">
              <w:tcPr>
                <w:tcW w:w="823" w:type="dxa"/>
                <w:noWrap/>
                <w:vAlign w:val="center"/>
                <w:hideMark/>
              </w:tcPr>
            </w:tcPrChange>
          </w:tcPr>
          <w:p w14:paraId="5541FDA2" w14:textId="77777777" w:rsidR="006871B5" w:rsidRPr="00920004" w:rsidRDefault="006871B5" w:rsidP="00727C9A">
            <w:pPr>
              <w:jc w:val="center"/>
              <w:rPr>
                <w:ins w:id="42366" w:author="phuong vu" w:date="2018-11-30T14:07:00Z"/>
                <w:lang w:val="en-US"/>
                <w:rPrChange w:id="42367" w:author="phuong vu" w:date="2018-11-30T22:36:00Z">
                  <w:rPr>
                    <w:ins w:id="42368" w:author="phuong vu" w:date="2018-11-30T14:07:00Z"/>
                    <w:lang w:val="en-US"/>
                  </w:rPr>
                </w:rPrChange>
              </w:rPr>
              <w:pPrChange w:id="42369" w:author="phuong vu" w:date="2018-11-30T21:56:00Z">
                <w:pPr>
                  <w:spacing w:line="276" w:lineRule="auto"/>
                  <w:jc w:val="center"/>
                </w:pPr>
              </w:pPrChange>
            </w:pPr>
            <w:ins w:id="42370" w:author="phuong vu" w:date="2018-11-30T14:07:00Z">
              <w:r w:rsidRPr="00920004">
                <w:rPr>
                  <w:lang w:val="en-US"/>
                  <w:rPrChange w:id="42371" w:author="phuong vu" w:date="2018-11-30T22:36:00Z">
                    <w:rPr>
                      <w:lang w:val="en-US"/>
                    </w:rPr>
                  </w:rPrChange>
                </w:rPr>
                <w:t>X</w:t>
              </w:r>
            </w:ins>
          </w:p>
        </w:tc>
        <w:tc>
          <w:tcPr>
            <w:tcW w:w="1663" w:type="dxa"/>
            <w:noWrap/>
            <w:hideMark/>
            <w:tcPrChange w:id="42372" w:author="phuong vu" w:date="2018-11-30T14:22:00Z">
              <w:tcPr>
                <w:tcW w:w="2228" w:type="dxa"/>
                <w:noWrap/>
                <w:hideMark/>
              </w:tcPr>
            </w:tcPrChange>
          </w:tcPr>
          <w:p w14:paraId="5FAC2018" w14:textId="77777777" w:rsidR="006871B5" w:rsidRPr="00920004" w:rsidRDefault="006871B5" w:rsidP="00727C9A">
            <w:pPr>
              <w:rPr>
                <w:ins w:id="42373" w:author="phuong vu" w:date="2018-11-30T14:07:00Z"/>
                <w:lang w:val="en-US"/>
                <w:rPrChange w:id="42374" w:author="phuong vu" w:date="2018-11-30T22:36:00Z">
                  <w:rPr>
                    <w:ins w:id="42375" w:author="phuong vu" w:date="2018-11-30T14:07:00Z"/>
                    <w:lang w:val="en-US"/>
                  </w:rPr>
                </w:rPrChange>
              </w:rPr>
              <w:pPrChange w:id="42376" w:author="phuong vu" w:date="2018-11-30T21:56:00Z">
                <w:pPr>
                  <w:keepNext/>
                  <w:spacing w:line="276" w:lineRule="auto"/>
                </w:pPr>
              </w:pPrChange>
            </w:pPr>
            <w:ins w:id="42377" w:author="phuong vu" w:date="2018-11-30T14:07:00Z">
              <w:r w:rsidRPr="00920004">
                <w:rPr>
                  <w:lang w:val="en-US"/>
                  <w:rPrChange w:id="42378" w:author="phuong vu" w:date="2018-11-30T22:36:00Z">
                    <w:rPr>
                      <w:lang w:val="en-US"/>
                    </w:rPr>
                  </w:rPrChange>
                </w:rPr>
                <w:t>Nhân viên trước</w:t>
              </w:r>
            </w:ins>
          </w:p>
        </w:tc>
      </w:tr>
      <w:tr w:rsidR="006871B5" w:rsidRPr="00920004" w14:paraId="4D593D28" w14:textId="77777777" w:rsidTr="00BD0851">
        <w:trPr>
          <w:trHeight w:val="300"/>
          <w:ins w:id="42379" w:author="phuong vu" w:date="2018-11-30T14:07:00Z"/>
          <w:trPrChange w:id="42380" w:author="phuong vu" w:date="2018-11-30T14:22:00Z">
            <w:trPr>
              <w:trHeight w:val="300"/>
            </w:trPr>
          </w:trPrChange>
        </w:trPr>
        <w:tc>
          <w:tcPr>
            <w:tcW w:w="708" w:type="dxa"/>
            <w:noWrap/>
            <w:vAlign w:val="center"/>
            <w:tcPrChange w:id="42381" w:author="phuong vu" w:date="2018-11-30T14:22:00Z">
              <w:tcPr>
                <w:tcW w:w="708" w:type="dxa"/>
                <w:noWrap/>
                <w:vAlign w:val="center"/>
              </w:tcPr>
            </w:tcPrChange>
          </w:tcPr>
          <w:p w14:paraId="735C8327" w14:textId="77777777" w:rsidR="006871B5" w:rsidRPr="00920004" w:rsidRDefault="006871B5" w:rsidP="00BD0851">
            <w:pPr>
              <w:spacing w:before="240" w:line="0" w:lineRule="atLeast"/>
              <w:jc w:val="center"/>
              <w:rPr>
                <w:ins w:id="42382" w:author="phuong vu" w:date="2018-11-30T14:07:00Z"/>
                <w:lang w:val="en-US"/>
                <w:rPrChange w:id="42383" w:author="phuong vu" w:date="2018-11-30T22:36:00Z">
                  <w:rPr>
                    <w:ins w:id="42384" w:author="phuong vu" w:date="2018-11-30T14:07:00Z"/>
                    <w:lang w:val="en-US"/>
                  </w:rPr>
                </w:rPrChange>
              </w:rPr>
              <w:pPrChange w:id="42385" w:author="phuong vu" w:date="2018-11-30T14:16:00Z">
                <w:pPr>
                  <w:spacing w:line="276" w:lineRule="auto"/>
                  <w:jc w:val="center"/>
                </w:pPr>
              </w:pPrChange>
            </w:pPr>
            <w:ins w:id="42386" w:author="phuong vu" w:date="2018-11-30T14:07:00Z">
              <w:r w:rsidRPr="00920004">
                <w:rPr>
                  <w:lang w:val="en-US"/>
                  <w:rPrChange w:id="42387" w:author="phuong vu" w:date="2018-11-30T22:36:00Z">
                    <w:rPr>
                      <w:lang w:val="en-US"/>
                    </w:rPr>
                  </w:rPrChange>
                </w:rPr>
                <w:t>5</w:t>
              </w:r>
            </w:ins>
          </w:p>
        </w:tc>
        <w:tc>
          <w:tcPr>
            <w:tcW w:w="2295" w:type="dxa"/>
            <w:noWrap/>
            <w:tcPrChange w:id="42388" w:author="phuong vu" w:date="2018-11-30T14:22:00Z">
              <w:tcPr>
                <w:tcW w:w="2295" w:type="dxa"/>
                <w:noWrap/>
              </w:tcPr>
            </w:tcPrChange>
          </w:tcPr>
          <w:p w14:paraId="3F2060AF" w14:textId="77777777" w:rsidR="006871B5" w:rsidRPr="00920004" w:rsidRDefault="006871B5" w:rsidP="00727C9A">
            <w:pPr>
              <w:rPr>
                <w:ins w:id="42389" w:author="phuong vu" w:date="2018-11-30T14:07:00Z"/>
                <w:lang w:val="en-US"/>
                <w:rPrChange w:id="42390" w:author="phuong vu" w:date="2018-11-30T22:36:00Z">
                  <w:rPr>
                    <w:ins w:id="42391" w:author="phuong vu" w:date="2018-11-30T14:07:00Z"/>
                    <w:lang w:val="en-US"/>
                  </w:rPr>
                </w:rPrChange>
              </w:rPr>
              <w:pPrChange w:id="42392" w:author="phuong vu" w:date="2018-11-30T21:56:00Z">
                <w:pPr>
                  <w:spacing w:line="276" w:lineRule="auto"/>
                </w:pPr>
              </w:pPrChange>
            </w:pPr>
            <w:ins w:id="42393" w:author="phuong vu" w:date="2018-11-30T14:07:00Z">
              <w:r w:rsidRPr="00920004">
                <w:rPr>
                  <w:lang w:val="en-US"/>
                  <w:rPrChange w:id="42394" w:author="phuong vu" w:date="2018-11-30T22:36:00Z">
                    <w:rPr>
                      <w:lang w:val="en-US"/>
                    </w:rPr>
                  </w:rPrChange>
                </w:rPr>
                <w:t>customer_order</w:t>
              </w:r>
            </w:ins>
          </w:p>
        </w:tc>
        <w:tc>
          <w:tcPr>
            <w:tcW w:w="1300" w:type="dxa"/>
            <w:noWrap/>
            <w:tcPrChange w:id="42395" w:author="phuong vu" w:date="2018-11-30T14:22:00Z">
              <w:tcPr>
                <w:tcW w:w="1300" w:type="dxa"/>
                <w:noWrap/>
              </w:tcPr>
            </w:tcPrChange>
          </w:tcPr>
          <w:p w14:paraId="5829FA9B" w14:textId="77777777" w:rsidR="006871B5" w:rsidRPr="00920004" w:rsidRDefault="006871B5" w:rsidP="00727C9A">
            <w:pPr>
              <w:rPr>
                <w:ins w:id="42396" w:author="phuong vu" w:date="2018-11-30T14:07:00Z"/>
                <w:lang w:val="en-US"/>
                <w:rPrChange w:id="42397" w:author="phuong vu" w:date="2018-11-30T22:36:00Z">
                  <w:rPr>
                    <w:ins w:id="42398" w:author="phuong vu" w:date="2018-11-30T14:07:00Z"/>
                    <w:lang w:val="en-US"/>
                  </w:rPr>
                </w:rPrChange>
              </w:rPr>
              <w:pPrChange w:id="42399" w:author="phuong vu" w:date="2018-11-30T21:56:00Z">
                <w:pPr>
                  <w:spacing w:line="276" w:lineRule="auto"/>
                </w:pPr>
              </w:pPrChange>
            </w:pPr>
            <w:ins w:id="42400" w:author="phuong vu" w:date="2018-11-30T14:07:00Z">
              <w:r w:rsidRPr="00920004">
                <w:rPr>
                  <w:lang w:val="en-US"/>
                  <w:rPrChange w:id="42401" w:author="phuong vu" w:date="2018-11-30T22:36:00Z">
                    <w:rPr>
                      <w:lang w:val="en-US"/>
                    </w:rPr>
                  </w:rPrChange>
                </w:rPr>
                <w:t>numeric</w:t>
              </w:r>
            </w:ins>
          </w:p>
        </w:tc>
        <w:tc>
          <w:tcPr>
            <w:tcW w:w="1098" w:type="dxa"/>
            <w:noWrap/>
            <w:vAlign w:val="center"/>
            <w:tcPrChange w:id="42402" w:author="phuong vu" w:date="2018-11-30T14:22:00Z">
              <w:tcPr>
                <w:tcW w:w="1098" w:type="dxa"/>
                <w:noWrap/>
                <w:vAlign w:val="center"/>
              </w:tcPr>
            </w:tcPrChange>
          </w:tcPr>
          <w:p w14:paraId="5D7FEEC3" w14:textId="77777777" w:rsidR="006871B5" w:rsidRPr="00920004" w:rsidRDefault="006871B5" w:rsidP="00727C9A">
            <w:pPr>
              <w:jc w:val="center"/>
              <w:rPr>
                <w:ins w:id="42403" w:author="phuong vu" w:date="2018-11-30T14:07:00Z"/>
                <w:lang w:val="en-US"/>
                <w:rPrChange w:id="42404" w:author="phuong vu" w:date="2018-11-30T22:36:00Z">
                  <w:rPr>
                    <w:ins w:id="42405" w:author="phuong vu" w:date="2018-11-30T14:07:00Z"/>
                    <w:lang w:val="en-US"/>
                  </w:rPr>
                </w:rPrChange>
              </w:rPr>
              <w:pPrChange w:id="42406" w:author="phuong vu" w:date="2018-11-30T21:56:00Z">
                <w:pPr>
                  <w:spacing w:line="276" w:lineRule="auto"/>
                  <w:jc w:val="center"/>
                </w:pPr>
              </w:pPrChange>
            </w:pPr>
            <w:ins w:id="42407" w:author="phuong vu" w:date="2018-11-30T14:07:00Z">
              <w:r w:rsidRPr="00920004">
                <w:rPr>
                  <w:lang w:val="en-US"/>
                  <w:rPrChange w:id="42408" w:author="phuong vu" w:date="2018-11-30T22:36:00Z">
                    <w:rPr>
                      <w:lang w:val="en-US"/>
                    </w:rPr>
                  </w:rPrChange>
                </w:rPr>
                <w:t>X</w:t>
              </w:r>
            </w:ins>
          </w:p>
        </w:tc>
        <w:tc>
          <w:tcPr>
            <w:tcW w:w="838" w:type="dxa"/>
            <w:noWrap/>
            <w:vAlign w:val="center"/>
            <w:tcPrChange w:id="42409" w:author="phuong vu" w:date="2018-11-30T14:22:00Z">
              <w:tcPr>
                <w:tcW w:w="838" w:type="dxa"/>
                <w:noWrap/>
                <w:vAlign w:val="center"/>
              </w:tcPr>
            </w:tcPrChange>
          </w:tcPr>
          <w:p w14:paraId="0FF7A29B" w14:textId="77777777" w:rsidR="006871B5" w:rsidRPr="00920004" w:rsidRDefault="006871B5" w:rsidP="00727C9A">
            <w:pPr>
              <w:jc w:val="center"/>
              <w:rPr>
                <w:ins w:id="42410" w:author="phuong vu" w:date="2018-11-30T14:07:00Z"/>
                <w:rPrChange w:id="42411" w:author="phuong vu" w:date="2018-11-30T22:36:00Z">
                  <w:rPr>
                    <w:ins w:id="42412" w:author="phuong vu" w:date="2018-11-30T14:07:00Z"/>
                  </w:rPr>
                </w:rPrChange>
              </w:rPr>
              <w:pPrChange w:id="42413" w:author="phuong vu" w:date="2018-11-30T21:56:00Z">
                <w:pPr>
                  <w:spacing w:line="276" w:lineRule="auto"/>
                  <w:jc w:val="center"/>
                </w:pPr>
              </w:pPrChange>
            </w:pPr>
          </w:p>
        </w:tc>
        <w:tc>
          <w:tcPr>
            <w:tcW w:w="823" w:type="dxa"/>
            <w:noWrap/>
            <w:vAlign w:val="center"/>
            <w:tcPrChange w:id="42414" w:author="phuong vu" w:date="2018-11-30T14:22:00Z">
              <w:tcPr>
                <w:tcW w:w="823" w:type="dxa"/>
                <w:noWrap/>
                <w:vAlign w:val="center"/>
              </w:tcPr>
            </w:tcPrChange>
          </w:tcPr>
          <w:p w14:paraId="2A25E023" w14:textId="77777777" w:rsidR="006871B5" w:rsidRPr="00920004" w:rsidRDefault="006871B5" w:rsidP="00727C9A">
            <w:pPr>
              <w:jc w:val="center"/>
              <w:rPr>
                <w:ins w:id="42415" w:author="phuong vu" w:date="2018-11-30T14:07:00Z"/>
                <w:rPrChange w:id="42416" w:author="phuong vu" w:date="2018-11-30T22:36:00Z">
                  <w:rPr>
                    <w:ins w:id="42417" w:author="phuong vu" w:date="2018-11-30T14:07:00Z"/>
                  </w:rPr>
                </w:rPrChange>
              </w:rPr>
              <w:pPrChange w:id="42418" w:author="phuong vu" w:date="2018-11-30T21:56:00Z">
                <w:pPr>
                  <w:spacing w:line="276" w:lineRule="auto"/>
                  <w:jc w:val="center"/>
                </w:pPr>
              </w:pPrChange>
            </w:pPr>
          </w:p>
        </w:tc>
        <w:tc>
          <w:tcPr>
            <w:tcW w:w="1663" w:type="dxa"/>
            <w:noWrap/>
            <w:tcPrChange w:id="42419" w:author="phuong vu" w:date="2018-11-30T14:22:00Z">
              <w:tcPr>
                <w:tcW w:w="2228" w:type="dxa"/>
                <w:noWrap/>
              </w:tcPr>
            </w:tcPrChange>
          </w:tcPr>
          <w:p w14:paraId="0A1471AA" w14:textId="77777777" w:rsidR="006871B5" w:rsidRPr="00920004" w:rsidRDefault="006871B5" w:rsidP="00727C9A">
            <w:pPr>
              <w:rPr>
                <w:ins w:id="42420" w:author="phuong vu" w:date="2018-11-30T14:07:00Z"/>
                <w:lang w:val="en-US"/>
                <w:rPrChange w:id="42421" w:author="phuong vu" w:date="2018-11-30T22:36:00Z">
                  <w:rPr>
                    <w:ins w:id="42422" w:author="phuong vu" w:date="2018-11-30T14:07:00Z"/>
                    <w:lang w:val="en-US"/>
                  </w:rPr>
                </w:rPrChange>
              </w:rPr>
              <w:pPrChange w:id="42423" w:author="phuong vu" w:date="2018-11-30T21:56:00Z">
                <w:pPr>
                  <w:keepNext/>
                  <w:spacing w:line="276" w:lineRule="auto"/>
                </w:pPr>
              </w:pPrChange>
            </w:pPr>
            <w:ins w:id="42424" w:author="phuong vu" w:date="2018-11-30T14:07:00Z">
              <w:r w:rsidRPr="00920004">
                <w:rPr>
                  <w:lang w:val="en-US"/>
                  <w:rPrChange w:id="42425" w:author="phuong vu" w:date="2018-11-30T22:36:00Z">
                    <w:rPr>
                      <w:lang w:val="en-US"/>
                    </w:rPr>
                  </w:rPrChange>
                </w:rPr>
                <w:t>ID đơn hàng</w:t>
              </w:r>
            </w:ins>
          </w:p>
        </w:tc>
      </w:tr>
      <w:tr w:rsidR="006871B5" w:rsidRPr="00920004" w14:paraId="154E0647" w14:textId="77777777" w:rsidTr="00BD0851">
        <w:trPr>
          <w:trHeight w:val="300"/>
          <w:ins w:id="42426" w:author="phuong vu" w:date="2018-11-30T14:07:00Z"/>
          <w:trPrChange w:id="42427" w:author="phuong vu" w:date="2018-11-30T14:22:00Z">
            <w:trPr>
              <w:trHeight w:val="300"/>
            </w:trPr>
          </w:trPrChange>
        </w:trPr>
        <w:tc>
          <w:tcPr>
            <w:tcW w:w="708" w:type="dxa"/>
            <w:noWrap/>
            <w:vAlign w:val="center"/>
            <w:tcPrChange w:id="42428" w:author="phuong vu" w:date="2018-11-30T14:22:00Z">
              <w:tcPr>
                <w:tcW w:w="708" w:type="dxa"/>
                <w:noWrap/>
                <w:vAlign w:val="center"/>
              </w:tcPr>
            </w:tcPrChange>
          </w:tcPr>
          <w:p w14:paraId="738BFC6C" w14:textId="77777777" w:rsidR="006871B5" w:rsidRPr="00920004" w:rsidRDefault="006871B5" w:rsidP="00BD0851">
            <w:pPr>
              <w:spacing w:before="240" w:line="0" w:lineRule="atLeast"/>
              <w:jc w:val="center"/>
              <w:rPr>
                <w:ins w:id="42429" w:author="phuong vu" w:date="2018-11-30T14:07:00Z"/>
                <w:lang w:val="en-US"/>
                <w:rPrChange w:id="42430" w:author="phuong vu" w:date="2018-11-30T22:36:00Z">
                  <w:rPr>
                    <w:ins w:id="42431" w:author="phuong vu" w:date="2018-11-30T14:07:00Z"/>
                    <w:lang w:val="en-US"/>
                  </w:rPr>
                </w:rPrChange>
              </w:rPr>
              <w:pPrChange w:id="42432" w:author="phuong vu" w:date="2018-11-30T14:16:00Z">
                <w:pPr>
                  <w:spacing w:line="276" w:lineRule="auto"/>
                  <w:jc w:val="center"/>
                </w:pPr>
              </w:pPrChange>
            </w:pPr>
            <w:ins w:id="42433" w:author="phuong vu" w:date="2018-11-30T14:07:00Z">
              <w:r w:rsidRPr="00920004">
                <w:rPr>
                  <w:lang w:val="en-US"/>
                  <w:rPrChange w:id="42434" w:author="phuong vu" w:date="2018-11-30T22:36:00Z">
                    <w:rPr>
                      <w:lang w:val="en-US"/>
                    </w:rPr>
                  </w:rPrChange>
                </w:rPr>
                <w:t>6</w:t>
              </w:r>
            </w:ins>
          </w:p>
        </w:tc>
        <w:tc>
          <w:tcPr>
            <w:tcW w:w="2295" w:type="dxa"/>
            <w:noWrap/>
            <w:tcPrChange w:id="42435" w:author="phuong vu" w:date="2018-11-30T14:22:00Z">
              <w:tcPr>
                <w:tcW w:w="2295" w:type="dxa"/>
                <w:noWrap/>
              </w:tcPr>
            </w:tcPrChange>
          </w:tcPr>
          <w:p w14:paraId="5C5FB3B8" w14:textId="77777777" w:rsidR="006871B5" w:rsidRPr="00920004" w:rsidRDefault="006871B5" w:rsidP="00727C9A">
            <w:pPr>
              <w:rPr>
                <w:ins w:id="42436" w:author="phuong vu" w:date="2018-11-30T14:07:00Z"/>
                <w:lang w:val="en-US"/>
                <w:rPrChange w:id="42437" w:author="phuong vu" w:date="2018-11-30T22:36:00Z">
                  <w:rPr>
                    <w:ins w:id="42438" w:author="phuong vu" w:date="2018-11-30T14:07:00Z"/>
                    <w:lang w:val="en-US"/>
                  </w:rPr>
                </w:rPrChange>
              </w:rPr>
              <w:pPrChange w:id="42439" w:author="phuong vu" w:date="2018-11-30T21:56:00Z">
                <w:pPr>
                  <w:spacing w:line="276" w:lineRule="auto"/>
                </w:pPr>
              </w:pPrChange>
            </w:pPr>
            <w:ins w:id="42440" w:author="phuong vu" w:date="2018-11-30T14:07:00Z">
              <w:r w:rsidRPr="00920004">
                <w:rPr>
                  <w:lang w:val="en-US"/>
                  <w:rPrChange w:id="42441" w:author="phuong vu" w:date="2018-11-30T22:36:00Z">
                    <w:rPr>
                      <w:lang w:val="en-US"/>
                    </w:rPr>
                  </w:rPrChange>
                </w:rPr>
                <w:t>receipt</w:t>
              </w:r>
            </w:ins>
          </w:p>
        </w:tc>
        <w:tc>
          <w:tcPr>
            <w:tcW w:w="1300" w:type="dxa"/>
            <w:noWrap/>
            <w:tcPrChange w:id="42442" w:author="phuong vu" w:date="2018-11-30T14:22:00Z">
              <w:tcPr>
                <w:tcW w:w="1300" w:type="dxa"/>
                <w:noWrap/>
              </w:tcPr>
            </w:tcPrChange>
          </w:tcPr>
          <w:p w14:paraId="5E7E76AE" w14:textId="77777777" w:rsidR="006871B5" w:rsidRPr="00920004" w:rsidRDefault="006871B5" w:rsidP="00727C9A">
            <w:pPr>
              <w:rPr>
                <w:ins w:id="42443" w:author="phuong vu" w:date="2018-11-30T14:07:00Z"/>
                <w:lang w:val="en-US"/>
                <w:rPrChange w:id="42444" w:author="phuong vu" w:date="2018-11-30T22:36:00Z">
                  <w:rPr>
                    <w:ins w:id="42445" w:author="phuong vu" w:date="2018-11-30T14:07:00Z"/>
                    <w:lang w:val="en-US"/>
                  </w:rPr>
                </w:rPrChange>
              </w:rPr>
              <w:pPrChange w:id="42446" w:author="phuong vu" w:date="2018-11-30T21:56:00Z">
                <w:pPr>
                  <w:spacing w:line="276" w:lineRule="auto"/>
                </w:pPr>
              </w:pPrChange>
            </w:pPr>
            <w:ins w:id="42447" w:author="phuong vu" w:date="2018-11-30T14:07:00Z">
              <w:r w:rsidRPr="00920004">
                <w:rPr>
                  <w:lang w:val="en-US"/>
                  <w:rPrChange w:id="42448" w:author="phuong vu" w:date="2018-11-30T22:36:00Z">
                    <w:rPr>
                      <w:lang w:val="en-US"/>
                    </w:rPr>
                  </w:rPrChange>
                </w:rPr>
                <w:t>numeric</w:t>
              </w:r>
            </w:ins>
          </w:p>
        </w:tc>
        <w:tc>
          <w:tcPr>
            <w:tcW w:w="1098" w:type="dxa"/>
            <w:noWrap/>
            <w:vAlign w:val="center"/>
            <w:tcPrChange w:id="42449" w:author="phuong vu" w:date="2018-11-30T14:22:00Z">
              <w:tcPr>
                <w:tcW w:w="1098" w:type="dxa"/>
                <w:noWrap/>
                <w:vAlign w:val="center"/>
              </w:tcPr>
            </w:tcPrChange>
          </w:tcPr>
          <w:p w14:paraId="349BCD13" w14:textId="77777777" w:rsidR="006871B5" w:rsidRPr="00920004" w:rsidRDefault="006871B5" w:rsidP="00727C9A">
            <w:pPr>
              <w:jc w:val="center"/>
              <w:rPr>
                <w:ins w:id="42450" w:author="phuong vu" w:date="2018-11-30T14:07:00Z"/>
                <w:lang w:val="en-US"/>
                <w:rPrChange w:id="42451" w:author="phuong vu" w:date="2018-11-30T22:36:00Z">
                  <w:rPr>
                    <w:ins w:id="42452" w:author="phuong vu" w:date="2018-11-30T14:07:00Z"/>
                    <w:lang w:val="en-US"/>
                  </w:rPr>
                </w:rPrChange>
              </w:rPr>
              <w:pPrChange w:id="42453" w:author="phuong vu" w:date="2018-11-30T21:56:00Z">
                <w:pPr>
                  <w:spacing w:line="276" w:lineRule="auto"/>
                  <w:jc w:val="center"/>
                </w:pPr>
              </w:pPrChange>
            </w:pPr>
            <w:ins w:id="42454" w:author="phuong vu" w:date="2018-11-30T14:07:00Z">
              <w:r w:rsidRPr="00920004">
                <w:rPr>
                  <w:lang w:val="en-US"/>
                  <w:rPrChange w:id="42455" w:author="phuong vu" w:date="2018-11-30T22:36:00Z">
                    <w:rPr>
                      <w:lang w:val="en-US"/>
                    </w:rPr>
                  </w:rPrChange>
                </w:rPr>
                <w:t>X</w:t>
              </w:r>
            </w:ins>
          </w:p>
        </w:tc>
        <w:tc>
          <w:tcPr>
            <w:tcW w:w="838" w:type="dxa"/>
            <w:noWrap/>
            <w:vAlign w:val="center"/>
            <w:tcPrChange w:id="42456" w:author="phuong vu" w:date="2018-11-30T14:22:00Z">
              <w:tcPr>
                <w:tcW w:w="838" w:type="dxa"/>
                <w:noWrap/>
                <w:vAlign w:val="center"/>
              </w:tcPr>
            </w:tcPrChange>
          </w:tcPr>
          <w:p w14:paraId="58171FE7" w14:textId="77777777" w:rsidR="006871B5" w:rsidRPr="00920004" w:rsidRDefault="006871B5" w:rsidP="00727C9A">
            <w:pPr>
              <w:jc w:val="center"/>
              <w:rPr>
                <w:ins w:id="42457" w:author="phuong vu" w:date="2018-11-30T14:07:00Z"/>
                <w:rPrChange w:id="42458" w:author="phuong vu" w:date="2018-11-30T22:36:00Z">
                  <w:rPr>
                    <w:ins w:id="42459" w:author="phuong vu" w:date="2018-11-30T14:07:00Z"/>
                  </w:rPr>
                </w:rPrChange>
              </w:rPr>
              <w:pPrChange w:id="42460" w:author="phuong vu" w:date="2018-11-30T21:56:00Z">
                <w:pPr>
                  <w:spacing w:line="276" w:lineRule="auto"/>
                  <w:jc w:val="center"/>
                </w:pPr>
              </w:pPrChange>
            </w:pPr>
          </w:p>
        </w:tc>
        <w:tc>
          <w:tcPr>
            <w:tcW w:w="823" w:type="dxa"/>
            <w:noWrap/>
            <w:vAlign w:val="center"/>
            <w:tcPrChange w:id="42461" w:author="phuong vu" w:date="2018-11-30T14:22:00Z">
              <w:tcPr>
                <w:tcW w:w="823" w:type="dxa"/>
                <w:noWrap/>
                <w:vAlign w:val="center"/>
              </w:tcPr>
            </w:tcPrChange>
          </w:tcPr>
          <w:p w14:paraId="0A2FBE22" w14:textId="77777777" w:rsidR="006871B5" w:rsidRPr="00920004" w:rsidRDefault="006871B5" w:rsidP="00727C9A">
            <w:pPr>
              <w:jc w:val="center"/>
              <w:rPr>
                <w:ins w:id="42462" w:author="phuong vu" w:date="2018-11-30T14:07:00Z"/>
                <w:rPrChange w:id="42463" w:author="phuong vu" w:date="2018-11-30T22:36:00Z">
                  <w:rPr>
                    <w:ins w:id="42464" w:author="phuong vu" w:date="2018-11-30T14:07:00Z"/>
                  </w:rPr>
                </w:rPrChange>
              </w:rPr>
              <w:pPrChange w:id="42465" w:author="phuong vu" w:date="2018-11-30T21:56:00Z">
                <w:pPr>
                  <w:spacing w:line="276" w:lineRule="auto"/>
                  <w:jc w:val="center"/>
                </w:pPr>
              </w:pPrChange>
            </w:pPr>
          </w:p>
        </w:tc>
        <w:tc>
          <w:tcPr>
            <w:tcW w:w="1663" w:type="dxa"/>
            <w:noWrap/>
            <w:tcPrChange w:id="42466" w:author="phuong vu" w:date="2018-11-30T14:22:00Z">
              <w:tcPr>
                <w:tcW w:w="2228" w:type="dxa"/>
                <w:noWrap/>
              </w:tcPr>
            </w:tcPrChange>
          </w:tcPr>
          <w:p w14:paraId="649DD054" w14:textId="77777777" w:rsidR="006871B5" w:rsidRPr="00920004" w:rsidRDefault="006871B5" w:rsidP="00727C9A">
            <w:pPr>
              <w:rPr>
                <w:ins w:id="42467" w:author="phuong vu" w:date="2018-11-30T14:07:00Z"/>
                <w:lang w:val="en-US"/>
                <w:rPrChange w:id="42468" w:author="phuong vu" w:date="2018-11-30T22:36:00Z">
                  <w:rPr>
                    <w:ins w:id="42469" w:author="phuong vu" w:date="2018-11-30T14:07:00Z"/>
                    <w:lang w:val="en-US"/>
                  </w:rPr>
                </w:rPrChange>
              </w:rPr>
              <w:pPrChange w:id="42470" w:author="phuong vu" w:date="2018-11-30T21:56:00Z">
                <w:pPr>
                  <w:keepNext/>
                  <w:spacing w:line="276" w:lineRule="auto"/>
                </w:pPr>
              </w:pPrChange>
            </w:pPr>
            <w:ins w:id="42471" w:author="phuong vu" w:date="2018-11-30T14:07:00Z">
              <w:r w:rsidRPr="00920004">
                <w:rPr>
                  <w:lang w:val="en-US"/>
                  <w:rPrChange w:id="42472" w:author="phuong vu" w:date="2018-11-30T22:36:00Z">
                    <w:rPr>
                      <w:lang w:val="en-US"/>
                    </w:rPr>
                  </w:rPrChange>
                </w:rPr>
                <w:t>ID biên nhận</w:t>
              </w:r>
            </w:ins>
          </w:p>
        </w:tc>
      </w:tr>
      <w:tr w:rsidR="006871B5" w:rsidRPr="00920004" w14:paraId="4DB3AFAF" w14:textId="77777777" w:rsidTr="00BD0851">
        <w:trPr>
          <w:trHeight w:val="300"/>
          <w:ins w:id="42473" w:author="phuong vu" w:date="2018-11-30T14:07:00Z"/>
          <w:trPrChange w:id="42474" w:author="phuong vu" w:date="2018-11-30T14:22:00Z">
            <w:trPr>
              <w:trHeight w:val="300"/>
            </w:trPr>
          </w:trPrChange>
        </w:trPr>
        <w:tc>
          <w:tcPr>
            <w:tcW w:w="708" w:type="dxa"/>
            <w:noWrap/>
            <w:vAlign w:val="center"/>
            <w:tcPrChange w:id="42475" w:author="phuong vu" w:date="2018-11-30T14:22:00Z">
              <w:tcPr>
                <w:tcW w:w="708" w:type="dxa"/>
                <w:noWrap/>
                <w:vAlign w:val="center"/>
              </w:tcPr>
            </w:tcPrChange>
          </w:tcPr>
          <w:p w14:paraId="6D538A83" w14:textId="77777777" w:rsidR="006871B5" w:rsidRPr="00920004" w:rsidRDefault="006871B5" w:rsidP="00BD0851">
            <w:pPr>
              <w:spacing w:before="240" w:line="0" w:lineRule="atLeast"/>
              <w:jc w:val="center"/>
              <w:rPr>
                <w:ins w:id="42476" w:author="phuong vu" w:date="2018-11-30T14:07:00Z"/>
                <w:lang w:val="en-US"/>
                <w:rPrChange w:id="42477" w:author="phuong vu" w:date="2018-11-30T22:36:00Z">
                  <w:rPr>
                    <w:ins w:id="42478" w:author="phuong vu" w:date="2018-11-30T14:07:00Z"/>
                    <w:lang w:val="en-US"/>
                  </w:rPr>
                </w:rPrChange>
              </w:rPr>
              <w:pPrChange w:id="42479" w:author="phuong vu" w:date="2018-11-30T14:16:00Z">
                <w:pPr>
                  <w:spacing w:line="276" w:lineRule="auto"/>
                  <w:jc w:val="center"/>
                </w:pPr>
              </w:pPrChange>
            </w:pPr>
            <w:ins w:id="42480" w:author="phuong vu" w:date="2018-11-30T14:07:00Z">
              <w:r w:rsidRPr="00920004">
                <w:rPr>
                  <w:lang w:val="en-US"/>
                  <w:rPrChange w:id="42481" w:author="phuong vu" w:date="2018-11-30T22:36:00Z">
                    <w:rPr>
                      <w:lang w:val="en-US"/>
                    </w:rPr>
                  </w:rPrChange>
                </w:rPr>
                <w:t>7</w:t>
              </w:r>
            </w:ins>
          </w:p>
        </w:tc>
        <w:tc>
          <w:tcPr>
            <w:tcW w:w="2295" w:type="dxa"/>
            <w:noWrap/>
            <w:tcPrChange w:id="42482" w:author="phuong vu" w:date="2018-11-30T14:22:00Z">
              <w:tcPr>
                <w:tcW w:w="2295" w:type="dxa"/>
                <w:noWrap/>
              </w:tcPr>
            </w:tcPrChange>
          </w:tcPr>
          <w:p w14:paraId="38F5B0B0" w14:textId="77777777" w:rsidR="006871B5" w:rsidRPr="00920004" w:rsidRDefault="006871B5" w:rsidP="00727C9A">
            <w:pPr>
              <w:rPr>
                <w:ins w:id="42483" w:author="phuong vu" w:date="2018-11-30T14:07:00Z"/>
                <w:lang w:val="en-US"/>
                <w:rPrChange w:id="42484" w:author="phuong vu" w:date="2018-11-30T22:36:00Z">
                  <w:rPr>
                    <w:ins w:id="42485" w:author="phuong vu" w:date="2018-11-30T14:07:00Z"/>
                    <w:lang w:val="en-US"/>
                  </w:rPr>
                </w:rPrChange>
              </w:rPr>
              <w:pPrChange w:id="42486" w:author="phuong vu" w:date="2018-11-30T21:56:00Z">
                <w:pPr>
                  <w:spacing w:line="276" w:lineRule="auto"/>
                </w:pPr>
              </w:pPrChange>
            </w:pPr>
            <w:ins w:id="42487" w:author="phuong vu" w:date="2018-11-30T14:07:00Z">
              <w:r w:rsidRPr="00920004">
                <w:rPr>
                  <w:lang w:val="en-US"/>
                  <w:rPrChange w:id="42488" w:author="phuong vu" w:date="2018-11-30T22:36:00Z">
                    <w:rPr>
                      <w:lang w:val="en-US"/>
                    </w:rPr>
                  </w:rPrChange>
                </w:rPr>
                <w:t>current_status</w:t>
              </w:r>
            </w:ins>
          </w:p>
        </w:tc>
        <w:tc>
          <w:tcPr>
            <w:tcW w:w="1300" w:type="dxa"/>
            <w:noWrap/>
            <w:tcPrChange w:id="42489" w:author="phuong vu" w:date="2018-11-30T14:22:00Z">
              <w:tcPr>
                <w:tcW w:w="1300" w:type="dxa"/>
                <w:noWrap/>
              </w:tcPr>
            </w:tcPrChange>
          </w:tcPr>
          <w:p w14:paraId="44881565" w14:textId="66D9FA4C" w:rsidR="006871B5" w:rsidRPr="00920004" w:rsidRDefault="00E452E5" w:rsidP="00727C9A">
            <w:pPr>
              <w:rPr>
                <w:ins w:id="42490" w:author="phuong vu" w:date="2018-11-30T14:07:00Z"/>
                <w:rPrChange w:id="42491" w:author="phuong vu" w:date="2018-11-30T22:36:00Z">
                  <w:rPr>
                    <w:ins w:id="42492" w:author="phuong vu" w:date="2018-11-30T14:07:00Z"/>
                  </w:rPr>
                </w:rPrChange>
              </w:rPr>
              <w:pPrChange w:id="42493" w:author="phuong vu" w:date="2018-11-30T21:56:00Z">
                <w:pPr>
                  <w:spacing w:line="276" w:lineRule="auto"/>
                </w:pPr>
              </w:pPrChange>
            </w:pPr>
            <w:ins w:id="42494" w:author="phuong vu" w:date="2018-11-30T21:53:00Z">
              <w:r w:rsidRPr="00920004">
                <w:rPr>
                  <w:rPrChange w:id="42495" w:author="phuong vu" w:date="2018-11-30T22:36:00Z">
                    <w:rPr/>
                  </w:rPrChange>
                </w:rPr>
                <w:t>varchar</w:t>
              </w:r>
            </w:ins>
          </w:p>
        </w:tc>
        <w:tc>
          <w:tcPr>
            <w:tcW w:w="1098" w:type="dxa"/>
            <w:noWrap/>
            <w:vAlign w:val="center"/>
            <w:tcPrChange w:id="42496" w:author="phuong vu" w:date="2018-11-30T14:22:00Z">
              <w:tcPr>
                <w:tcW w:w="1098" w:type="dxa"/>
                <w:noWrap/>
                <w:vAlign w:val="center"/>
              </w:tcPr>
            </w:tcPrChange>
          </w:tcPr>
          <w:p w14:paraId="33A9AC24" w14:textId="77777777" w:rsidR="006871B5" w:rsidRPr="00920004" w:rsidRDefault="006871B5" w:rsidP="00727C9A">
            <w:pPr>
              <w:jc w:val="center"/>
              <w:rPr>
                <w:ins w:id="42497" w:author="phuong vu" w:date="2018-11-30T14:07:00Z"/>
                <w:rPrChange w:id="42498" w:author="phuong vu" w:date="2018-11-30T22:36:00Z">
                  <w:rPr>
                    <w:ins w:id="42499" w:author="phuong vu" w:date="2018-11-30T14:07:00Z"/>
                  </w:rPr>
                </w:rPrChange>
              </w:rPr>
              <w:pPrChange w:id="42500" w:author="phuong vu" w:date="2018-11-30T21:56:00Z">
                <w:pPr>
                  <w:spacing w:line="276" w:lineRule="auto"/>
                  <w:jc w:val="center"/>
                </w:pPr>
              </w:pPrChange>
            </w:pPr>
          </w:p>
        </w:tc>
        <w:tc>
          <w:tcPr>
            <w:tcW w:w="838" w:type="dxa"/>
            <w:noWrap/>
            <w:vAlign w:val="center"/>
            <w:tcPrChange w:id="42501" w:author="phuong vu" w:date="2018-11-30T14:22:00Z">
              <w:tcPr>
                <w:tcW w:w="838" w:type="dxa"/>
                <w:noWrap/>
                <w:vAlign w:val="center"/>
              </w:tcPr>
            </w:tcPrChange>
          </w:tcPr>
          <w:p w14:paraId="0F3DC2DD" w14:textId="77777777" w:rsidR="006871B5" w:rsidRPr="00920004" w:rsidRDefault="006871B5" w:rsidP="00727C9A">
            <w:pPr>
              <w:jc w:val="center"/>
              <w:rPr>
                <w:ins w:id="42502" w:author="phuong vu" w:date="2018-11-30T14:07:00Z"/>
                <w:rPrChange w:id="42503" w:author="phuong vu" w:date="2018-11-30T22:36:00Z">
                  <w:rPr>
                    <w:ins w:id="42504" w:author="phuong vu" w:date="2018-11-30T14:07:00Z"/>
                  </w:rPr>
                </w:rPrChange>
              </w:rPr>
              <w:pPrChange w:id="42505" w:author="phuong vu" w:date="2018-11-30T21:56:00Z">
                <w:pPr>
                  <w:spacing w:line="276" w:lineRule="auto"/>
                  <w:jc w:val="center"/>
                </w:pPr>
              </w:pPrChange>
            </w:pPr>
          </w:p>
        </w:tc>
        <w:tc>
          <w:tcPr>
            <w:tcW w:w="823" w:type="dxa"/>
            <w:noWrap/>
            <w:vAlign w:val="center"/>
            <w:tcPrChange w:id="42506" w:author="phuong vu" w:date="2018-11-30T14:22:00Z">
              <w:tcPr>
                <w:tcW w:w="823" w:type="dxa"/>
                <w:noWrap/>
                <w:vAlign w:val="center"/>
              </w:tcPr>
            </w:tcPrChange>
          </w:tcPr>
          <w:p w14:paraId="4F694D55" w14:textId="77777777" w:rsidR="006871B5" w:rsidRPr="00920004" w:rsidRDefault="006871B5" w:rsidP="00727C9A">
            <w:pPr>
              <w:jc w:val="center"/>
              <w:rPr>
                <w:ins w:id="42507" w:author="phuong vu" w:date="2018-11-30T14:07:00Z"/>
                <w:rPrChange w:id="42508" w:author="phuong vu" w:date="2018-11-30T22:36:00Z">
                  <w:rPr>
                    <w:ins w:id="42509" w:author="phuong vu" w:date="2018-11-30T14:07:00Z"/>
                  </w:rPr>
                </w:rPrChange>
              </w:rPr>
              <w:pPrChange w:id="42510" w:author="phuong vu" w:date="2018-11-30T21:56:00Z">
                <w:pPr>
                  <w:spacing w:line="276" w:lineRule="auto"/>
                  <w:jc w:val="center"/>
                </w:pPr>
              </w:pPrChange>
            </w:pPr>
          </w:p>
        </w:tc>
        <w:tc>
          <w:tcPr>
            <w:tcW w:w="1663" w:type="dxa"/>
            <w:noWrap/>
            <w:tcPrChange w:id="42511" w:author="phuong vu" w:date="2018-11-30T14:22:00Z">
              <w:tcPr>
                <w:tcW w:w="2228" w:type="dxa"/>
                <w:noWrap/>
              </w:tcPr>
            </w:tcPrChange>
          </w:tcPr>
          <w:p w14:paraId="15C8A6CC" w14:textId="77777777" w:rsidR="006871B5" w:rsidRPr="00920004" w:rsidRDefault="006871B5" w:rsidP="00727C9A">
            <w:pPr>
              <w:rPr>
                <w:ins w:id="42512" w:author="phuong vu" w:date="2018-11-30T14:07:00Z"/>
                <w:lang w:val="en-US"/>
                <w:rPrChange w:id="42513" w:author="phuong vu" w:date="2018-11-30T22:36:00Z">
                  <w:rPr>
                    <w:ins w:id="42514" w:author="phuong vu" w:date="2018-11-30T14:07:00Z"/>
                    <w:lang w:val="en-US"/>
                  </w:rPr>
                </w:rPrChange>
              </w:rPr>
              <w:pPrChange w:id="42515" w:author="phuong vu" w:date="2018-11-30T21:56:00Z">
                <w:pPr>
                  <w:keepNext/>
                  <w:spacing w:line="276" w:lineRule="auto"/>
                </w:pPr>
              </w:pPrChange>
            </w:pPr>
            <w:ins w:id="42516" w:author="phuong vu" w:date="2018-11-30T14:07:00Z">
              <w:r w:rsidRPr="00920004">
                <w:rPr>
                  <w:lang w:val="en-US"/>
                  <w:rPrChange w:id="42517" w:author="phuong vu" w:date="2018-11-30T22:36:00Z">
                    <w:rPr>
                      <w:lang w:val="en-US"/>
                    </w:rPr>
                  </w:rPrChange>
                </w:rPr>
                <w:t>Trạng thái hiện tại</w:t>
              </w:r>
            </w:ins>
          </w:p>
        </w:tc>
      </w:tr>
      <w:tr w:rsidR="006871B5" w:rsidRPr="00920004" w14:paraId="7D1E2A49" w14:textId="77777777" w:rsidTr="00BD0851">
        <w:trPr>
          <w:trHeight w:val="300"/>
          <w:ins w:id="42518" w:author="phuong vu" w:date="2018-11-30T14:07:00Z"/>
          <w:trPrChange w:id="42519" w:author="phuong vu" w:date="2018-11-30T14:22:00Z">
            <w:trPr>
              <w:trHeight w:val="300"/>
            </w:trPr>
          </w:trPrChange>
        </w:trPr>
        <w:tc>
          <w:tcPr>
            <w:tcW w:w="708" w:type="dxa"/>
            <w:noWrap/>
            <w:vAlign w:val="center"/>
            <w:tcPrChange w:id="42520" w:author="phuong vu" w:date="2018-11-30T14:22:00Z">
              <w:tcPr>
                <w:tcW w:w="708" w:type="dxa"/>
                <w:noWrap/>
                <w:vAlign w:val="center"/>
              </w:tcPr>
            </w:tcPrChange>
          </w:tcPr>
          <w:p w14:paraId="0167A2AC" w14:textId="77777777" w:rsidR="006871B5" w:rsidRPr="00920004" w:rsidRDefault="006871B5" w:rsidP="00BD0851">
            <w:pPr>
              <w:spacing w:before="240" w:line="0" w:lineRule="atLeast"/>
              <w:jc w:val="center"/>
              <w:rPr>
                <w:ins w:id="42521" w:author="phuong vu" w:date="2018-11-30T14:07:00Z"/>
                <w:lang w:val="en-US"/>
                <w:rPrChange w:id="42522" w:author="phuong vu" w:date="2018-11-30T22:36:00Z">
                  <w:rPr>
                    <w:ins w:id="42523" w:author="phuong vu" w:date="2018-11-30T14:07:00Z"/>
                    <w:lang w:val="en-US"/>
                  </w:rPr>
                </w:rPrChange>
              </w:rPr>
              <w:pPrChange w:id="42524" w:author="phuong vu" w:date="2018-11-30T14:16:00Z">
                <w:pPr>
                  <w:spacing w:line="276" w:lineRule="auto"/>
                  <w:jc w:val="center"/>
                </w:pPr>
              </w:pPrChange>
            </w:pPr>
            <w:ins w:id="42525" w:author="phuong vu" w:date="2018-11-30T14:07:00Z">
              <w:r w:rsidRPr="00920004">
                <w:rPr>
                  <w:lang w:val="en-US"/>
                  <w:rPrChange w:id="42526" w:author="phuong vu" w:date="2018-11-30T22:36:00Z">
                    <w:rPr>
                      <w:lang w:val="en-US"/>
                    </w:rPr>
                  </w:rPrChange>
                </w:rPr>
                <w:t>8</w:t>
              </w:r>
            </w:ins>
          </w:p>
        </w:tc>
        <w:tc>
          <w:tcPr>
            <w:tcW w:w="2295" w:type="dxa"/>
            <w:noWrap/>
            <w:tcPrChange w:id="42527" w:author="phuong vu" w:date="2018-11-30T14:22:00Z">
              <w:tcPr>
                <w:tcW w:w="2295" w:type="dxa"/>
                <w:noWrap/>
              </w:tcPr>
            </w:tcPrChange>
          </w:tcPr>
          <w:p w14:paraId="7FD848A4" w14:textId="77777777" w:rsidR="006871B5" w:rsidRPr="00920004" w:rsidRDefault="006871B5" w:rsidP="00727C9A">
            <w:pPr>
              <w:rPr>
                <w:ins w:id="42528" w:author="phuong vu" w:date="2018-11-30T14:07:00Z"/>
                <w:lang w:val="en-US"/>
                <w:rPrChange w:id="42529" w:author="phuong vu" w:date="2018-11-30T22:36:00Z">
                  <w:rPr>
                    <w:ins w:id="42530" w:author="phuong vu" w:date="2018-11-30T14:07:00Z"/>
                    <w:lang w:val="en-US"/>
                  </w:rPr>
                </w:rPrChange>
              </w:rPr>
              <w:pPrChange w:id="42531" w:author="phuong vu" w:date="2018-11-30T21:56:00Z">
                <w:pPr>
                  <w:spacing w:line="276" w:lineRule="auto"/>
                </w:pPr>
              </w:pPrChange>
            </w:pPr>
            <w:ins w:id="42532" w:author="phuong vu" w:date="2018-11-30T14:07:00Z">
              <w:r w:rsidRPr="00920004">
                <w:rPr>
                  <w:lang w:val="en-US"/>
                  <w:rPrChange w:id="42533" w:author="phuong vu" w:date="2018-11-30T22:36:00Z">
                    <w:rPr>
                      <w:lang w:val="en-US"/>
                    </w:rPr>
                  </w:rPrChange>
                </w:rPr>
                <w:t>previous_status</w:t>
              </w:r>
            </w:ins>
          </w:p>
        </w:tc>
        <w:tc>
          <w:tcPr>
            <w:tcW w:w="1300" w:type="dxa"/>
            <w:noWrap/>
            <w:tcPrChange w:id="42534" w:author="phuong vu" w:date="2018-11-30T14:22:00Z">
              <w:tcPr>
                <w:tcW w:w="1300" w:type="dxa"/>
                <w:noWrap/>
              </w:tcPr>
            </w:tcPrChange>
          </w:tcPr>
          <w:p w14:paraId="2767C992" w14:textId="3476C959" w:rsidR="006871B5" w:rsidRPr="00920004" w:rsidRDefault="00E452E5" w:rsidP="00727C9A">
            <w:pPr>
              <w:rPr>
                <w:ins w:id="42535" w:author="phuong vu" w:date="2018-11-30T14:07:00Z"/>
                <w:rPrChange w:id="42536" w:author="phuong vu" w:date="2018-11-30T22:36:00Z">
                  <w:rPr>
                    <w:ins w:id="42537" w:author="phuong vu" w:date="2018-11-30T14:07:00Z"/>
                  </w:rPr>
                </w:rPrChange>
              </w:rPr>
              <w:pPrChange w:id="42538" w:author="phuong vu" w:date="2018-11-30T21:56:00Z">
                <w:pPr>
                  <w:spacing w:line="276" w:lineRule="auto"/>
                </w:pPr>
              </w:pPrChange>
            </w:pPr>
            <w:ins w:id="42539" w:author="phuong vu" w:date="2018-11-30T21:53:00Z">
              <w:r w:rsidRPr="00920004">
                <w:rPr>
                  <w:rPrChange w:id="42540" w:author="phuong vu" w:date="2018-11-30T22:36:00Z">
                    <w:rPr/>
                  </w:rPrChange>
                </w:rPr>
                <w:t>varchar</w:t>
              </w:r>
            </w:ins>
          </w:p>
        </w:tc>
        <w:tc>
          <w:tcPr>
            <w:tcW w:w="1098" w:type="dxa"/>
            <w:noWrap/>
            <w:vAlign w:val="center"/>
            <w:tcPrChange w:id="42541" w:author="phuong vu" w:date="2018-11-30T14:22:00Z">
              <w:tcPr>
                <w:tcW w:w="1098" w:type="dxa"/>
                <w:noWrap/>
                <w:vAlign w:val="center"/>
              </w:tcPr>
            </w:tcPrChange>
          </w:tcPr>
          <w:p w14:paraId="53ACAD25" w14:textId="77777777" w:rsidR="006871B5" w:rsidRPr="00920004" w:rsidRDefault="006871B5" w:rsidP="00727C9A">
            <w:pPr>
              <w:jc w:val="center"/>
              <w:rPr>
                <w:ins w:id="42542" w:author="phuong vu" w:date="2018-11-30T14:07:00Z"/>
                <w:rPrChange w:id="42543" w:author="phuong vu" w:date="2018-11-30T22:36:00Z">
                  <w:rPr>
                    <w:ins w:id="42544" w:author="phuong vu" w:date="2018-11-30T14:07:00Z"/>
                  </w:rPr>
                </w:rPrChange>
              </w:rPr>
              <w:pPrChange w:id="42545" w:author="phuong vu" w:date="2018-11-30T21:56:00Z">
                <w:pPr>
                  <w:spacing w:line="276" w:lineRule="auto"/>
                  <w:jc w:val="center"/>
                </w:pPr>
              </w:pPrChange>
            </w:pPr>
          </w:p>
        </w:tc>
        <w:tc>
          <w:tcPr>
            <w:tcW w:w="838" w:type="dxa"/>
            <w:noWrap/>
            <w:vAlign w:val="center"/>
            <w:tcPrChange w:id="42546" w:author="phuong vu" w:date="2018-11-30T14:22:00Z">
              <w:tcPr>
                <w:tcW w:w="838" w:type="dxa"/>
                <w:noWrap/>
                <w:vAlign w:val="center"/>
              </w:tcPr>
            </w:tcPrChange>
          </w:tcPr>
          <w:p w14:paraId="227B4CBE" w14:textId="77777777" w:rsidR="006871B5" w:rsidRPr="00920004" w:rsidRDefault="006871B5" w:rsidP="00727C9A">
            <w:pPr>
              <w:jc w:val="center"/>
              <w:rPr>
                <w:ins w:id="42547" w:author="phuong vu" w:date="2018-11-30T14:07:00Z"/>
                <w:rPrChange w:id="42548" w:author="phuong vu" w:date="2018-11-30T22:36:00Z">
                  <w:rPr>
                    <w:ins w:id="42549" w:author="phuong vu" w:date="2018-11-30T14:07:00Z"/>
                  </w:rPr>
                </w:rPrChange>
              </w:rPr>
              <w:pPrChange w:id="42550" w:author="phuong vu" w:date="2018-11-30T21:56:00Z">
                <w:pPr>
                  <w:spacing w:line="276" w:lineRule="auto"/>
                  <w:jc w:val="center"/>
                </w:pPr>
              </w:pPrChange>
            </w:pPr>
          </w:p>
        </w:tc>
        <w:tc>
          <w:tcPr>
            <w:tcW w:w="823" w:type="dxa"/>
            <w:noWrap/>
            <w:vAlign w:val="center"/>
            <w:tcPrChange w:id="42551" w:author="phuong vu" w:date="2018-11-30T14:22:00Z">
              <w:tcPr>
                <w:tcW w:w="823" w:type="dxa"/>
                <w:noWrap/>
                <w:vAlign w:val="center"/>
              </w:tcPr>
            </w:tcPrChange>
          </w:tcPr>
          <w:p w14:paraId="6F3BE8DE" w14:textId="77777777" w:rsidR="006871B5" w:rsidRPr="00920004" w:rsidRDefault="006871B5" w:rsidP="00727C9A">
            <w:pPr>
              <w:jc w:val="center"/>
              <w:rPr>
                <w:ins w:id="42552" w:author="phuong vu" w:date="2018-11-30T14:07:00Z"/>
                <w:rPrChange w:id="42553" w:author="phuong vu" w:date="2018-11-30T22:36:00Z">
                  <w:rPr>
                    <w:ins w:id="42554" w:author="phuong vu" w:date="2018-11-30T14:07:00Z"/>
                  </w:rPr>
                </w:rPrChange>
              </w:rPr>
              <w:pPrChange w:id="42555" w:author="phuong vu" w:date="2018-11-30T21:56:00Z">
                <w:pPr>
                  <w:spacing w:line="276" w:lineRule="auto"/>
                  <w:jc w:val="center"/>
                </w:pPr>
              </w:pPrChange>
            </w:pPr>
          </w:p>
        </w:tc>
        <w:tc>
          <w:tcPr>
            <w:tcW w:w="1663" w:type="dxa"/>
            <w:noWrap/>
            <w:tcPrChange w:id="42556" w:author="phuong vu" w:date="2018-11-30T14:22:00Z">
              <w:tcPr>
                <w:tcW w:w="2228" w:type="dxa"/>
                <w:noWrap/>
              </w:tcPr>
            </w:tcPrChange>
          </w:tcPr>
          <w:p w14:paraId="6861704D" w14:textId="77777777" w:rsidR="006871B5" w:rsidRPr="00920004" w:rsidRDefault="006871B5" w:rsidP="00727C9A">
            <w:pPr>
              <w:rPr>
                <w:ins w:id="42557" w:author="phuong vu" w:date="2018-11-30T14:07:00Z"/>
                <w:rPrChange w:id="42558" w:author="phuong vu" w:date="2018-11-30T22:36:00Z">
                  <w:rPr>
                    <w:ins w:id="42559" w:author="phuong vu" w:date="2018-11-30T14:07:00Z"/>
                  </w:rPr>
                </w:rPrChange>
              </w:rPr>
              <w:pPrChange w:id="42560" w:author="phuong vu" w:date="2018-11-30T21:56:00Z">
                <w:pPr>
                  <w:keepNext/>
                  <w:spacing w:line="276" w:lineRule="auto"/>
                </w:pPr>
              </w:pPrChange>
            </w:pPr>
            <w:ins w:id="42561" w:author="phuong vu" w:date="2018-11-30T14:07:00Z">
              <w:r w:rsidRPr="00920004">
                <w:rPr>
                  <w:lang w:val="en-US"/>
                  <w:rPrChange w:id="42562" w:author="phuong vu" w:date="2018-11-30T22:36:00Z">
                    <w:rPr>
                      <w:lang w:val="en-US"/>
                    </w:rPr>
                  </w:rPrChange>
                </w:rPr>
                <w:t>Trạng thái trước</w:t>
              </w:r>
            </w:ins>
          </w:p>
        </w:tc>
      </w:tr>
      <w:tr w:rsidR="006871B5" w:rsidRPr="00920004" w14:paraId="150665C5" w14:textId="77777777" w:rsidTr="00BD0851">
        <w:trPr>
          <w:trHeight w:val="300"/>
          <w:ins w:id="42563" w:author="phuong vu" w:date="2018-11-30T14:07:00Z"/>
          <w:trPrChange w:id="42564" w:author="phuong vu" w:date="2018-11-30T14:22:00Z">
            <w:trPr>
              <w:trHeight w:val="300"/>
            </w:trPr>
          </w:trPrChange>
        </w:trPr>
        <w:tc>
          <w:tcPr>
            <w:tcW w:w="708" w:type="dxa"/>
            <w:noWrap/>
            <w:vAlign w:val="center"/>
            <w:tcPrChange w:id="42565" w:author="phuong vu" w:date="2018-11-30T14:22:00Z">
              <w:tcPr>
                <w:tcW w:w="708" w:type="dxa"/>
                <w:noWrap/>
                <w:vAlign w:val="center"/>
              </w:tcPr>
            </w:tcPrChange>
          </w:tcPr>
          <w:p w14:paraId="09493D71" w14:textId="77777777" w:rsidR="006871B5" w:rsidRPr="00920004" w:rsidRDefault="006871B5" w:rsidP="00BD0851">
            <w:pPr>
              <w:spacing w:before="240" w:line="0" w:lineRule="atLeast"/>
              <w:jc w:val="center"/>
              <w:rPr>
                <w:ins w:id="42566" w:author="phuong vu" w:date="2018-11-30T14:07:00Z"/>
                <w:lang w:val="en-US"/>
                <w:rPrChange w:id="42567" w:author="phuong vu" w:date="2018-11-30T22:36:00Z">
                  <w:rPr>
                    <w:ins w:id="42568" w:author="phuong vu" w:date="2018-11-30T14:07:00Z"/>
                    <w:lang w:val="en-US"/>
                  </w:rPr>
                </w:rPrChange>
              </w:rPr>
              <w:pPrChange w:id="42569" w:author="phuong vu" w:date="2018-11-30T14:16:00Z">
                <w:pPr>
                  <w:spacing w:line="276" w:lineRule="auto"/>
                  <w:jc w:val="center"/>
                </w:pPr>
              </w:pPrChange>
            </w:pPr>
            <w:ins w:id="42570" w:author="phuong vu" w:date="2018-11-30T14:07:00Z">
              <w:r w:rsidRPr="00920004">
                <w:rPr>
                  <w:lang w:val="en-US"/>
                  <w:rPrChange w:id="42571" w:author="phuong vu" w:date="2018-11-30T22:36:00Z">
                    <w:rPr>
                      <w:lang w:val="en-US"/>
                    </w:rPr>
                  </w:rPrChange>
                </w:rPr>
                <w:t>9</w:t>
              </w:r>
            </w:ins>
          </w:p>
        </w:tc>
        <w:tc>
          <w:tcPr>
            <w:tcW w:w="2295" w:type="dxa"/>
            <w:noWrap/>
            <w:tcPrChange w:id="42572" w:author="phuong vu" w:date="2018-11-30T14:22:00Z">
              <w:tcPr>
                <w:tcW w:w="2295" w:type="dxa"/>
                <w:noWrap/>
              </w:tcPr>
            </w:tcPrChange>
          </w:tcPr>
          <w:p w14:paraId="59C6C289" w14:textId="77777777" w:rsidR="006871B5" w:rsidRPr="00920004" w:rsidRDefault="006871B5" w:rsidP="00727C9A">
            <w:pPr>
              <w:rPr>
                <w:ins w:id="42573" w:author="phuong vu" w:date="2018-11-30T14:07:00Z"/>
                <w:lang w:val="en-US"/>
                <w:rPrChange w:id="42574" w:author="phuong vu" w:date="2018-11-30T22:36:00Z">
                  <w:rPr>
                    <w:ins w:id="42575" w:author="phuong vu" w:date="2018-11-30T14:07:00Z"/>
                    <w:lang w:val="en-US"/>
                  </w:rPr>
                </w:rPrChange>
              </w:rPr>
              <w:pPrChange w:id="42576" w:author="phuong vu" w:date="2018-11-30T21:56:00Z">
                <w:pPr>
                  <w:spacing w:line="276" w:lineRule="auto"/>
                </w:pPr>
              </w:pPrChange>
            </w:pPr>
            <w:ins w:id="42577" w:author="phuong vu" w:date="2018-11-30T14:07:00Z">
              <w:r w:rsidRPr="00920004">
                <w:rPr>
                  <w:lang w:val="en-US"/>
                  <w:rPrChange w:id="42578" w:author="phuong vu" w:date="2018-11-30T22:36:00Z">
                    <w:rPr>
                      <w:lang w:val="en-US"/>
                    </w:rPr>
                  </w:rPrChange>
                </w:rPr>
                <w:t>previous_task</w:t>
              </w:r>
            </w:ins>
          </w:p>
        </w:tc>
        <w:tc>
          <w:tcPr>
            <w:tcW w:w="1300" w:type="dxa"/>
            <w:noWrap/>
            <w:tcPrChange w:id="42579" w:author="phuong vu" w:date="2018-11-30T14:22:00Z">
              <w:tcPr>
                <w:tcW w:w="1300" w:type="dxa"/>
                <w:noWrap/>
              </w:tcPr>
            </w:tcPrChange>
          </w:tcPr>
          <w:p w14:paraId="3921DB3C" w14:textId="2AC08877" w:rsidR="006871B5" w:rsidRPr="00920004" w:rsidRDefault="00E452E5" w:rsidP="00727C9A">
            <w:pPr>
              <w:rPr>
                <w:ins w:id="42580" w:author="phuong vu" w:date="2018-11-30T14:07:00Z"/>
                <w:rPrChange w:id="42581" w:author="phuong vu" w:date="2018-11-30T22:36:00Z">
                  <w:rPr>
                    <w:ins w:id="42582" w:author="phuong vu" w:date="2018-11-30T14:07:00Z"/>
                  </w:rPr>
                </w:rPrChange>
              </w:rPr>
              <w:pPrChange w:id="42583" w:author="phuong vu" w:date="2018-11-30T21:56:00Z">
                <w:pPr>
                  <w:spacing w:line="276" w:lineRule="auto"/>
                </w:pPr>
              </w:pPrChange>
            </w:pPr>
            <w:ins w:id="42584" w:author="phuong vu" w:date="2018-11-30T21:53:00Z">
              <w:r w:rsidRPr="00920004">
                <w:rPr>
                  <w:rPrChange w:id="42585" w:author="phuong vu" w:date="2018-11-30T22:36:00Z">
                    <w:rPr/>
                  </w:rPrChange>
                </w:rPr>
                <w:t>varchar</w:t>
              </w:r>
            </w:ins>
          </w:p>
        </w:tc>
        <w:tc>
          <w:tcPr>
            <w:tcW w:w="1098" w:type="dxa"/>
            <w:noWrap/>
            <w:vAlign w:val="center"/>
            <w:tcPrChange w:id="42586" w:author="phuong vu" w:date="2018-11-30T14:22:00Z">
              <w:tcPr>
                <w:tcW w:w="1098" w:type="dxa"/>
                <w:noWrap/>
                <w:vAlign w:val="center"/>
              </w:tcPr>
            </w:tcPrChange>
          </w:tcPr>
          <w:p w14:paraId="62E461FD" w14:textId="77777777" w:rsidR="006871B5" w:rsidRPr="00920004" w:rsidRDefault="006871B5" w:rsidP="00727C9A">
            <w:pPr>
              <w:jc w:val="center"/>
              <w:rPr>
                <w:ins w:id="42587" w:author="phuong vu" w:date="2018-11-30T14:07:00Z"/>
                <w:rPrChange w:id="42588" w:author="phuong vu" w:date="2018-11-30T22:36:00Z">
                  <w:rPr>
                    <w:ins w:id="42589" w:author="phuong vu" w:date="2018-11-30T14:07:00Z"/>
                  </w:rPr>
                </w:rPrChange>
              </w:rPr>
              <w:pPrChange w:id="42590" w:author="phuong vu" w:date="2018-11-30T21:56:00Z">
                <w:pPr>
                  <w:spacing w:line="276" w:lineRule="auto"/>
                  <w:jc w:val="center"/>
                </w:pPr>
              </w:pPrChange>
            </w:pPr>
          </w:p>
        </w:tc>
        <w:tc>
          <w:tcPr>
            <w:tcW w:w="838" w:type="dxa"/>
            <w:noWrap/>
            <w:vAlign w:val="center"/>
            <w:tcPrChange w:id="42591" w:author="phuong vu" w:date="2018-11-30T14:22:00Z">
              <w:tcPr>
                <w:tcW w:w="838" w:type="dxa"/>
                <w:noWrap/>
                <w:vAlign w:val="center"/>
              </w:tcPr>
            </w:tcPrChange>
          </w:tcPr>
          <w:p w14:paraId="6E9014E7" w14:textId="77777777" w:rsidR="006871B5" w:rsidRPr="00920004" w:rsidRDefault="006871B5" w:rsidP="00727C9A">
            <w:pPr>
              <w:jc w:val="center"/>
              <w:rPr>
                <w:ins w:id="42592" w:author="phuong vu" w:date="2018-11-30T14:07:00Z"/>
                <w:rPrChange w:id="42593" w:author="phuong vu" w:date="2018-11-30T22:36:00Z">
                  <w:rPr>
                    <w:ins w:id="42594" w:author="phuong vu" w:date="2018-11-30T14:07:00Z"/>
                  </w:rPr>
                </w:rPrChange>
              </w:rPr>
              <w:pPrChange w:id="42595" w:author="phuong vu" w:date="2018-11-30T21:56:00Z">
                <w:pPr>
                  <w:spacing w:line="276" w:lineRule="auto"/>
                  <w:jc w:val="center"/>
                </w:pPr>
              </w:pPrChange>
            </w:pPr>
          </w:p>
        </w:tc>
        <w:tc>
          <w:tcPr>
            <w:tcW w:w="823" w:type="dxa"/>
            <w:noWrap/>
            <w:vAlign w:val="center"/>
            <w:tcPrChange w:id="42596" w:author="phuong vu" w:date="2018-11-30T14:22:00Z">
              <w:tcPr>
                <w:tcW w:w="823" w:type="dxa"/>
                <w:noWrap/>
                <w:vAlign w:val="center"/>
              </w:tcPr>
            </w:tcPrChange>
          </w:tcPr>
          <w:p w14:paraId="287ED4A3" w14:textId="77777777" w:rsidR="006871B5" w:rsidRPr="00920004" w:rsidRDefault="006871B5" w:rsidP="00727C9A">
            <w:pPr>
              <w:jc w:val="center"/>
              <w:rPr>
                <w:ins w:id="42597" w:author="phuong vu" w:date="2018-11-30T14:07:00Z"/>
                <w:rPrChange w:id="42598" w:author="phuong vu" w:date="2018-11-30T22:36:00Z">
                  <w:rPr>
                    <w:ins w:id="42599" w:author="phuong vu" w:date="2018-11-30T14:07:00Z"/>
                  </w:rPr>
                </w:rPrChange>
              </w:rPr>
              <w:pPrChange w:id="42600" w:author="phuong vu" w:date="2018-11-30T21:56:00Z">
                <w:pPr>
                  <w:spacing w:line="276" w:lineRule="auto"/>
                  <w:jc w:val="center"/>
                </w:pPr>
              </w:pPrChange>
            </w:pPr>
          </w:p>
        </w:tc>
        <w:tc>
          <w:tcPr>
            <w:tcW w:w="1663" w:type="dxa"/>
            <w:noWrap/>
            <w:tcPrChange w:id="42601" w:author="phuong vu" w:date="2018-11-30T14:22:00Z">
              <w:tcPr>
                <w:tcW w:w="2228" w:type="dxa"/>
                <w:noWrap/>
              </w:tcPr>
            </w:tcPrChange>
          </w:tcPr>
          <w:p w14:paraId="24B0284A" w14:textId="77777777" w:rsidR="006871B5" w:rsidRPr="00920004" w:rsidRDefault="006871B5" w:rsidP="00727C9A">
            <w:pPr>
              <w:rPr>
                <w:ins w:id="42602" w:author="phuong vu" w:date="2018-11-30T14:07:00Z"/>
                <w:rPrChange w:id="42603" w:author="phuong vu" w:date="2018-11-30T22:36:00Z">
                  <w:rPr>
                    <w:ins w:id="42604" w:author="phuong vu" w:date="2018-11-30T14:07:00Z"/>
                  </w:rPr>
                </w:rPrChange>
              </w:rPr>
              <w:pPrChange w:id="42605" w:author="phuong vu" w:date="2018-11-30T21:56:00Z">
                <w:pPr>
                  <w:keepNext/>
                  <w:spacing w:line="276" w:lineRule="auto"/>
                </w:pPr>
              </w:pPrChange>
            </w:pPr>
            <w:ins w:id="42606" w:author="phuong vu" w:date="2018-11-30T14:07:00Z">
              <w:r w:rsidRPr="00920004">
                <w:rPr>
                  <w:rPrChange w:id="42607" w:author="phuong vu" w:date="2018-11-30T22:36:00Z">
                    <w:rPr/>
                  </w:rPrChange>
                </w:rPr>
                <w:t>Đánh dấu công việc cũ hay hiện tại</w:t>
              </w:r>
            </w:ins>
          </w:p>
        </w:tc>
      </w:tr>
      <w:tr w:rsidR="006871B5" w:rsidRPr="00920004" w14:paraId="687AADFE" w14:textId="77777777" w:rsidTr="00BD0851">
        <w:trPr>
          <w:trHeight w:val="300"/>
          <w:ins w:id="42608" w:author="phuong vu" w:date="2018-11-30T14:07:00Z"/>
          <w:trPrChange w:id="42609" w:author="phuong vu" w:date="2018-11-30T14:22:00Z">
            <w:trPr>
              <w:trHeight w:val="300"/>
            </w:trPr>
          </w:trPrChange>
        </w:trPr>
        <w:tc>
          <w:tcPr>
            <w:tcW w:w="708" w:type="dxa"/>
            <w:noWrap/>
            <w:vAlign w:val="center"/>
            <w:tcPrChange w:id="42610" w:author="phuong vu" w:date="2018-11-30T14:22:00Z">
              <w:tcPr>
                <w:tcW w:w="708" w:type="dxa"/>
                <w:noWrap/>
                <w:vAlign w:val="center"/>
              </w:tcPr>
            </w:tcPrChange>
          </w:tcPr>
          <w:p w14:paraId="317AE399" w14:textId="77777777" w:rsidR="006871B5" w:rsidRPr="00920004" w:rsidRDefault="006871B5" w:rsidP="00BD0851">
            <w:pPr>
              <w:spacing w:before="240" w:line="0" w:lineRule="atLeast"/>
              <w:jc w:val="center"/>
              <w:rPr>
                <w:ins w:id="42611" w:author="phuong vu" w:date="2018-11-30T14:07:00Z"/>
                <w:lang w:val="en-US"/>
                <w:rPrChange w:id="42612" w:author="phuong vu" w:date="2018-11-30T22:36:00Z">
                  <w:rPr>
                    <w:ins w:id="42613" w:author="phuong vu" w:date="2018-11-30T14:07:00Z"/>
                    <w:lang w:val="en-US"/>
                  </w:rPr>
                </w:rPrChange>
              </w:rPr>
              <w:pPrChange w:id="42614" w:author="phuong vu" w:date="2018-11-30T14:16:00Z">
                <w:pPr>
                  <w:spacing w:line="276" w:lineRule="auto"/>
                  <w:jc w:val="center"/>
                </w:pPr>
              </w:pPrChange>
            </w:pPr>
            <w:ins w:id="42615" w:author="phuong vu" w:date="2018-11-30T14:07:00Z">
              <w:r w:rsidRPr="00920004">
                <w:rPr>
                  <w:lang w:val="en-US"/>
                  <w:rPrChange w:id="42616" w:author="phuong vu" w:date="2018-11-30T22:36:00Z">
                    <w:rPr>
                      <w:lang w:val="en-US"/>
                    </w:rPr>
                  </w:rPrChange>
                </w:rPr>
                <w:t>10</w:t>
              </w:r>
            </w:ins>
          </w:p>
        </w:tc>
        <w:tc>
          <w:tcPr>
            <w:tcW w:w="2295" w:type="dxa"/>
            <w:noWrap/>
            <w:tcPrChange w:id="42617" w:author="phuong vu" w:date="2018-11-30T14:22:00Z">
              <w:tcPr>
                <w:tcW w:w="2295" w:type="dxa"/>
                <w:noWrap/>
              </w:tcPr>
            </w:tcPrChange>
          </w:tcPr>
          <w:p w14:paraId="527A44CA" w14:textId="77777777" w:rsidR="006871B5" w:rsidRPr="00920004" w:rsidRDefault="006871B5" w:rsidP="00727C9A">
            <w:pPr>
              <w:rPr>
                <w:ins w:id="42618" w:author="phuong vu" w:date="2018-11-30T14:07:00Z"/>
                <w:lang w:val="en-US"/>
                <w:rPrChange w:id="42619" w:author="phuong vu" w:date="2018-11-30T22:36:00Z">
                  <w:rPr>
                    <w:ins w:id="42620" w:author="phuong vu" w:date="2018-11-30T14:07:00Z"/>
                    <w:lang w:val="en-US"/>
                  </w:rPr>
                </w:rPrChange>
              </w:rPr>
              <w:pPrChange w:id="42621" w:author="phuong vu" w:date="2018-11-30T21:56:00Z">
                <w:pPr>
                  <w:spacing w:line="276" w:lineRule="auto"/>
                </w:pPr>
              </w:pPrChange>
            </w:pPr>
            <w:ins w:id="42622" w:author="phuong vu" w:date="2018-11-30T14:07:00Z">
              <w:r w:rsidRPr="00920004">
                <w:rPr>
                  <w:lang w:val="en-US"/>
                  <w:rPrChange w:id="42623" w:author="phuong vu" w:date="2018-11-30T22:36:00Z">
                    <w:rPr>
                      <w:lang w:val="en-US"/>
                    </w:rPr>
                  </w:rPrChange>
                </w:rPr>
                <w:t>branch_id</w:t>
              </w:r>
            </w:ins>
          </w:p>
        </w:tc>
        <w:tc>
          <w:tcPr>
            <w:tcW w:w="1300" w:type="dxa"/>
            <w:noWrap/>
            <w:tcPrChange w:id="42624" w:author="phuong vu" w:date="2018-11-30T14:22:00Z">
              <w:tcPr>
                <w:tcW w:w="1300" w:type="dxa"/>
                <w:noWrap/>
              </w:tcPr>
            </w:tcPrChange>
          </w:tcPr>
          <w:p w14:paraId="37ADDBEA" w14:textId="77777777" w:rsidR="006871B5" w:rsidRPr="00920004" w:rsidRDefault="006871B5" w:rsidP="00727C9A">
            <w:pPr>
              <w:rPr>
                <w:ins w:id="42625" w:author="phuong vu" w:date="2018-11-30T14:07:00Z"/>
                <w:lang w:val="en-US"/>
                <w:rPrChange w:id="42626" w:author="phuong vu" w:date="2018-11-30T22:36:00Z">
                  <w:rPr>
                    <w:ins w:id="42627" w:author="phuong vu" w:date="2018-11-30T14:07:00Z"/>
                    <w:lang w:val="en-US"/>
                  </w:rPr>
                </w:rPrChange>
              </w:rPr>
              <w:pPrChange w:id="42628" w:author="phuong vu" w:date="2018-11-30T21:56:00Z">
                <w:pPr>
                  <w:spacing w:line="276" w:lineRule="auto"/>
                </w:pPr>
              </w:pPrChange>
            </w:pPr>
            <w:ins w:id="42629" w:author="phuong vu" w:date="2018-11-30T14:07:00Z">
              <w:r w:rsidRPr="00920004">
                <w:rPr>
                  <w:lang w:val="en-US"/>
                  <w:rPrChange w:id="42630" w:author="phuong vu" w:date="2018-11-30T22:36:00Z">
                    <w:rPr>
                      <w:lang w:val="en-US"/>
                    </w:rPr>
                  </w:rPrChange>
                </w:rPr>
                <w:t>numeric</w:t>
              </w:r>
            </w:ins>
          </w:p>
        </w:tc>
        <w:tc>
          <w:tcPr>
            <w:tcW w:w="1098" w:type="dxa"/>
            <w:noWrap/>
            <w:vAlign w:val="center"/>
            <w:tcPrChange w:id="42631" w:author="phuong vu" w:date="2018-11-30T14:22:00Z">
              <w:tcPr>
                <w:tcW w:w="1098" w:type="dxa"/>
                <w:noWrap/>
                <w:vAlign w:val="center"/>
              </w:tcPr>
            </w:tcPrChange>
          </w:tcPr>
          <w:p w14:paraId="23DA7461" w14:textId="77777777" w:rsidR="006871B5" w:rsidRPr="00920004" w:rsidRDefault="006871B5" w:rsidP="00727C9A">
            <w:pPr>
              <w:jc w:val="center"/>
              <w:rPr>
                <w:ins w:id="42632" w:author="phuong vu" w:date="2018-11-30T14:07:00Z"/>
                <w:rPrChange w:id="42633" w:author="phuong vu" w:date="2018-11-30T22:36:00Z">
                  <w:rPr>
                    <w:ins w:id="42634" w:author="phuong vu" w:date="2018-11-30T14:07:00Z"/>
                  </w:rPr>
                </w:rPrChange>
              </w:rPr>
              <w:pPrChange w:id="42635" w:author="phuong vu" w:date="2018-11-30T21:56:00Z">
                <w:pPr>
                  <w:spacing w:line="276" w:lineRule="auto"/>
                  <w:jc w:val="center"/>
                </w:pPr>
              </w:pPrChange>
            </w:pPr>
          </w:p>
        </w:tc>
        <w:tc>
          <w:tcPr>
            <w:tcW w:w="838" w:type="dxa"/>
            <w:noWrap/>
            <w:vAlign w:val="center"/>
            <w:tcPrChange w:id="42636" w:author="phuong vu" w:date="2018-11-30T14:22:00Z">
              <w:tcPr>
                <w:tcW w:w="838" w:type="dxa"/>
                <w:noWrap/>
                <w:vAlign w:val="center"/>
              </w:tcPr>
            </w:tcPrChange>
          </w:tcPr>
          <w:p w14:paraId="0EAF74F3" w14:textId="77777777" w:rsidR="006871B5" w:rsidRPr="00920004" w:rsidRDefault="006871B5" w:rsidP="00727C9A">
            <w:pPr>
              <w:jc w:val="center"/>
              <w:rPr>
                <w:ins w:id="42637" w:author="phuong vu" w:date="2018-11-30T14:07:00Z"/>
                <w:rPrChange w:id="42638" w:author="phuong vu" w:date="2018-11-30T22:36:00Z">
                  <w:rPr>
                    <w:ins w:id="42639" w:author="phuong vu" w:date="2018-11-30T14:07:00Z"/>
                  </w:rPr>
                </w:rPrChange>
              </w:rPr>
              <w:pPrChange w:id="42640" w:author="phuong vu" w:date="2018-11-30T21:56:00Z">
                <w:pPr>
                  <w:spacing w:line="276" w:lineRule="auto"/>
                  <w:jc w:val="center"/>
                </w:pPr>
              </w:pPrChange>
            </w:pPr>
          </w:p>
        </w:tc>
        <w:tc>
          <w:tcPr>
            <w:tcW w:w="823" w:type="dxa"/>
            <w:noWrap/>
            <w:vAlign w:val="center"/>
            <w:tcPrChange w:id="42641" w:author="phuong vu" w:date="2018-11-30T14:22:00Z">
              <w:tcPr>
                <w:tcW w:w="823" w:type="dxa"/>
                <w:noWrap/>
                <w:vAlign w:val="center"/>
              </w:tcPr>
            </w:tcPrChange>
          </w:tcPr>
          <w:p w14:paraId="7C263B3B" w14:textId="77777777" w:rsidR="006871B5" w:rsidRPr="00920004" w:rsidRDefault="006871B5" w:rsidP="00727C9A">
            <w:pPr>
              <w:jc w:val="center"/>
              <w:rPr>
                <w:ins w:id="42642" w:author="phuong vu" w:date="2018-11-30T14:07:00Z"/>
                <w:rPrChange w:id="42643" w:author="phuong vu" w:date="2018-11-30T22:36:00Z">
                  <w:rPr>
                    <w:ins w:id="42644" w:author="phuong vu" w:date="2018-11-30T14:07:00Z"/>
                  </w:rPr>
                </w:rPrChange>
              </w:rPr>
              <w:pPrChange w:id="42645" w:author="phuong vu" w:date="2018-11-30T21:56:00Z">
                <w:pPr>
                  <w:spacing w:line="276" w:lineRule="auto"/>
                  <w:jc w:val="center"/>
                </w:pPr>
              </w:pPrChange>
            </w:pPr>
          </w:p>
        </w:tc>
        <w:tc>
          <w:tcPr>
            <w:tcW w:w="1663" w:type="dxa"/>
            <w:noWrap/>
            <w:tcPrChange w:id="42646" w:author="phuong vu" w:date="2018-11-30T14:22:00Z">
              <w:tcPr>
                <w:tcW w:w="2228" w:type="dxa"/>
                <w:noWrap/>
              </w:tcPr>
            </w:tcPrChange>
          </w:tcPr>
          <w:p w14:paraId="61BB4609" w14:textId="77777777" w:rsidR="006871B5" w:rsidRPr="00920004" w:rsidRDefault="006871B5" w:rsidP="00727C9A">
            <w:pPr>
              <w:rPr>
                <w:ins w:id="42647" w:author="phuong vu" w:date="2018-11-30T14:07:00Z"/>
                <w:lang w:val="en-US"/>
                <w:rPrChange w:id="42648" w:author="phuong vu" w:date="2018-11-30T22:36:00Z">
                  <w:rPr>
                    <w:ins w:id="42649" w:author="phuong vu" w:date="2018-11-30T14:07:00Z"/>
                    <w:lang w:val="en-US"/>
                  </w:rPr>
                </w:rPrChange>
              </w:rPr>
              <w:pPrChange w:id="42650" w:author="phuong vu" w:date="2018-11-30T21:56:00Z">
                <w:pPr>
                  <w:keepNext/>
                  <w:spacing w:line="276" w:lineRule="auto"/>
                </w:pPr>
              </w:pPrChange>
            </w:pPr>
            <w:ins w:id="42651" w:author="phuong vu" w:date="2018-11-30T14:07:00Z">
              <w:r w:rsidRPr="00920004">
                <w:rPr>
                  <w:lang w:val="en-US"/>
                  <w:rPrChange w:id="42652" w:author="phuong vu" w:date="2018-11-30T22:36:00Z">
                    <w:rPr>
                      <w:lang w:val="en-US"/>
                    </w:rPr>
                  </w:rPrChange>
                </w:rPr>
                <w:t>ID chi nhánh</w:t>
              </w:r>
            </w:ins>
          </w:p>
        </w:tc>
      </w:tr>
    </w:tbl>
    <w:p w14:paraId="4571EA9A" w14:textId="2BCE0407" w:rsidR="006871B5" w:rsidRDefault="006871B5" w:rsidP="00A17FA5">
      <w:pPr>
        <w:pStyle w:val="Caption"/>
        <w:rPr>
          <w:ins w:id="42653" w:author="phuong vu" w:date="2018-11-30T23:40:00Z"/>
        </w:rPr>
      </w:pPr>
      <w:bookmarkStart w:id="42654" w:name="_Toc531381674"/>
      <w:ins w:id="42655" w:author="phuong vu" w:date="2018-11-30T14:07:00Z">
        <w:r w:rsidRPr="00920004">
          <w:rPr>
            <w:rPrChange w:id="42656" w:author="phuong vu" w:date="2018-11-30T22:36:00Z">
              <w:rPr/>
            </w:rPrChange>
          </w:rPr>
          <w:t xml:space="preserve">Bảng </w:t>
        </w:r>
      </w:ins>
      <w:ins w:id="42657" w:author="phuong vu" w:date="2018-11-30T14:54:00Z">
        <w:r w:rsidR="00D632EE" w:rsidRPr="00920004">
          <w:rPr>
            <w:rPrChange w:id="42658" w:author="phuong vu" w:date="2018-11-30T22:36:00Z">
              <w:rPr/>
            </w:rPrChange>
          </w:rPr>
          <w:fldChar w:fldCharType="begin"/>
        </w:r>
        <w:r w:rsidR="00D632EE" w:rsidRPr="00920004">
          <w:rPr>
            <w:rPrChange w:id="42659" w:author="phuong vu" w:date="2018-11-30T22:36:00Z">
              <w:rPr/>
            </w:rPrChange>
          </w:rPr>
          <w:instrText xml:space="preserve"> STYLEREF 1 \s </w:instrText>
        </w:r>
      </w:ins>
      <w:r w:rsidR="00D632EE" w:rsidRPr="00920004">
        <w:rPr>
          <w:rPrChange w:id="42660" w:author="phuong vu" w:date="2018-11-30T22:36:00Z">
            <w:rPr/>
          </w:rPrChange>
        </w:rPr>
        <w:fldChar w:fldCharType="separate"/>
      </w:r>
      <w:r w:rsidR="00B5490C">
        <w:rPr>
          <w:noProof/>
        </w:rPr>
        <w:t>4</w:t>
      </w:r>
      <w:ins w:id="42661" w:author="phuong vu" w:date="2018-11-30T14:54:00Z">
        <w:r w:rsidR="00D632EE" w:rsidRPr="00920004">
          <w:rPr>
            <w:rPrChange w:id="42662" w:author="phuong vu" w:date="2018-11-30T22:36:00Z">
              <w:rPr/>
            </w:rPrChange>
          </w:rPr>
          <w:fldChar w:fldCharType="end"/>
        </w:r>
        <w:r w:rsidR="00D632EE" w:rsidRPr="00920004">
          <w:rPr>
            <w:rPrChange w:id="42663" w:author="phuong vu" w:date="2018-11-30T22:36:00Z">
              <w:rPr/>
            </w:rPrChange>
          </w:rPr>
          <w:t>.</w:t>
        </w:r>
        <w:r w:rsidR="00D632EE" w:rsidRPr="00920004">
          <w:rPr>
            <w:rPrChange w:id="42664" w:author="phuong vu" w:date="2018-11-30T22:36:00Z">
              <w:rPr/>
            </w:rPrChange>
          </w:rPr>
          <w:fldChar w:fldCharType="begin"/>
        </w:r>
        <w:r w:rsidR="00D632EE" w:rsidRPr="00920004">
          <w:rPr>
            <w:rPrChange w:id="42665" w:author="phuong vu" w:date="2018-11-30T22:36:00Z">
              <w:rPr/>
            </w:rPrChange>
          </w:rPr>
          <w:instrText xml:space="preserve"> SEQ Bảng \* ARABIC \s 1 </w:instrText>
        </w:r>
      </w:ins>
      <w:r w:rsidR="00D632EE" w:rsidRPr="00920004">
        <w:rPr>
          <w:rPrChange w:id="42666" w:author="phuong vu" w:date="2018-11-30T22:36:00Z">
            <w:rPr/>
          </w:rPrChange>
        </w:rPr>
        <w:fldChar w:fldCharType="separate"/>
      </w:r>
      <w:ins w:id="42667" w:author="phuong vu" w:date="2018-11-30T22:44:00Z">
        <w:r w:rsidR="00B5490C">
          <w:rPr>
            <w:noProof/>
          </w:rPr>
          <w:t>37</w:t>
        </w:r>
      </w:ins>
      <w:ins w:id="42668" w:author="phuong vu" w:date="2018-11-30T14:54:00Z">
        <w:r w:rsidR="00D632EE" w:rsidRPr="00920004">
          <w:rPr>
            <w:rPrChange w:id="42669" w:author="phuong vu" w:date="2018-11-30T22:36:00Z">
              <w:rPr/>
            </w:rPrChange>
          </w:rPr>
          <w:fldChar w:fldCharType="end"/>
        </w:r>
      </w:ins>
      <w:ins w:id="42670" w:author="phuong vu" w:date="2018-11-30T14:07:00Z">
        <w:r w:rsidRPr="00920004">
          <w:rPr>
            <w:rPrChange w:id="42671" w:author="phuong vu" w:date="2018-11-30T22:36:00Z">
              <w:rPr/>
            </w:rPrChange>
          </w:rPr>
          <w:t xml:space="preserve"> Bảng dữ liệu công việc</w:t>
        </w:r>
      </w:ins>
      <w:bookmarkEnd w:id="42654"/>
    </w:p>
    <w:p w14:paraId="197D44A8" w14:textId="77777777" w:rsidR="005F1ECC" w:rsidRPr="005F1ECC" w:rsidRDefault="005F1ECC" w:rsidP="005F1ECC">
      <w:pPr>
        <w:rPr>
          <w:ins w:id="42672" w:author="phuong vu" w:date="2018-11-30T14:07:00Z"/>
          <w:rPrChange w:id="42673" w:author="phuong vu" w:date="2018-11-30T23:40:00Z">
            <w:rPr>
              <w:ins w:id="42674" w:author="phuong vu" w:date="2018-11-30T14:07:00Z"/>
            </w:rPr>
          </w:rPrChange>
        </w:rPr>
        <w:pPrChange w:id="42675" w:author="phuong vu" w:date="2018-11-30T23:40:00Z">
          <w:pPr>
            <w:pStyle w:val="Caption"/>
          </w:pPr>
        </w:pPrChange>
      </w:pPr>
    </w:p>
    <w:p w14:paraId="3E41DD0D" w14:textId="77777777" w:rsidR="006871B5" w:rsidRPr="00920004" w:rsidRDefault="006871B5" w:rsidP="00BD0851">
      <w:pPr>
        <w:spacing w:before="240" w:line="0" w:lineRule="atLeast"/>
        <w:rPr>
          <w:ins w:id="42676" w:author="phuong vu" w:date="2018-11-30T14:07:00Z"/>
          <w:b/>
          <w:lang w:val="en-US"/>
          <w:rPrChange w:id="42677" w:author="phuong vu" w:date="2018-11-30T22:36:00Z">
            <w:rPr>
              <w:ins w:id="42678" w:author="phuong vu" w:date="2018-11-30T14:07:00Z"/>
              <w:b/>
              <w:lang w:val="en-US"/>
            </w:rPr>
          </w:rPrChange>
        </w:rPr>
        <w:pPrChange w:id="42679" w:author="phuong vu" w:date="2018-11-30T14:16:00Z">
          <w:pPr/>
        </w:pPrChange>
      </w:pPr>
      <w:ins w:id="42680" w:author="phuong vu" w:date="2018-11-30T14:07:00Z">
        <w:r w:rsidRPr="00920004">
          <w:rPr>
            <w:b/>
            <w:lang w:val="en-US"/>
            <w:rPrChange w:id="42681" w:author="phuong vu" w:date="2018-11-30T22:36:00Z">
              <w:rPr>
                <w:b/>
                <w:lang w:val="en-US"/>
              </w:rPr>
            </w:rPrChange>
          </w:rPr>
          <w:t>BẢNG TIME_SCHEDULE</w:t>
        </w:r>
      </w:ins>
    </w:p>
    <w:tbl>
      <w:tblPr>
        <w:tblStyle w:val="TableGrid"/>
        <w:tblW w:w="8725" w:type="dxa"/>
        <w:tblLook w:val="04A0" w:firstRow="1" w:lastRow="0" w:firstColumn="1" w:lastColumn="0" w:noHBand="0" w:noVBand="1"/>
        <w:tblPrChange w:id="42682" w:author="phuong vu" w:date="2018-11-30T14:22:00Z">
          <w:tblPr>
            <w:tblStyle w:val="TableGrid"/>
            <w:tblW w:w="9290" w:type="dxa"/>
            <w:tblLook w:val="04A0" w:firstRow="1" w:lastRow="0" w:firstColumn="1" w:lastColumn="0" w:noHBand="0" w:noVBand="1"/>
          </w:tblPr>
        </w:tblPrChange>
      </w:tblPr>
      <w:tblGrid>
        <w:gridCol w:w="708"/>
        <w:gridCol w:w="2295"/>
        <w:gridCol w:w="1300"/>
        <w:gridCol w:w="1098"/>
        <w:gridCol w:w="838"/>
        <w:gridCol w:w="823"/>
        <w:gridCol w:w="1663"/>
        <w:tblGridChange w:id="42683">
          <w:tblGrid>
            <w:gridCol w:w="708"/>
            <w:gridCol w:w="2295"/>
            <w:gridCol w:w="1300"/>
            <w:gridCol w:w="1098"/>
            <w:gridCol w:w="838"/>
            <w:gridCol w:w="823"/>
            <w:gridCol w:w="2228"/>
          </w:tblGrid>
        </w:tblGridChange>
      </w:tblGrid>
      <w:tr w:rsidR="006871B5" w:rsidRPr="00920004" w14:paraId="69630348" w14:textId="77777777" w:rsidTr="00BD0851">
        <w:trPr>
          <w:trHeight w:val="300"/>
          <w:ins w:id="42684" w:author="phuong vu" w:date="2018-11-30T14:07:00Z"/>
          <w:trPrChange w:id="42685" w:author="phuong vu" w:date="2018-11-30T14:22:00Z">
            <w:trPr>
              <w:trHeight w:val="300"/>
            </w:trPr>
          </w:trPrChange>
        </w:trPr>
        <w:tc>
          <w:tcPr>
            <w:tcW w:w="708" w:type="dxa"/>
            <w:noWrap/>
            <w:vAlign w:val="center"/>
            <w:hideMark/>
            <w:tcPrChange w:id="42686" w:author="phuong vu" w:date="2018-11-30T14:22:00Z">
              <w:tcPr>
                <w:tcW w:w="708" w:type="dxa"/>
                <w:noWrap/>
                <w:vAlign w:val="center"/>
                <w:hideMark/>
              </w:tcPr>
            </w:tcPrChange>
          </w:tcPr>
          <w:p w14:paraId="7FCA2405" w14:textId="77777777" w:rsidR="006871B5" w:rsidRPr="00920004" w:rsidRDefault="006871B5" w:rsidP="00BD0851">
            <w:pPr>
              <w:spacing w:before="240" w:line="0" w:lineRule="atLeast"/>
              <w:jc w:val="center"/>
              <w:rPr>
                <w:ins w:id="42687" w:author="phuong vu" w:date="2018-11-30T14:07:00Z"/>
                <w:b/>
                <w:bCs/>
                <w:rPrChange w:id="42688" w:author="phuong vu" w:date="2018-11-30T22:36:00Z">
                  <w:rPr>
                    <w:ins w:id="42689" w:author="phuong vu" w:date="2018-11-30T14:07:00Z"/>
                    <w:b/>
                    <w:bCs/>
                  </w:rPr>
                </w:rPrChange>
              </w:rPr>
              <w:pPrChange w:id="42690" w:author="phuong vu" w:date="2018-11-30T14:16:00Z">
                <w:pPr>
                  <w:spacing w:line="276" w:lineRule="auto"/>
                  <w:jc w:val="center"/>
                </w:pPr>
              </w:pPrChange>
            </w:pPr>
            <w:ins w:id="42691" w:author="phuong vu" w:date="2018-11-30T14:07:00Z">
              <w:r w:rsidRPr="00920004">
                <w:rPr>
                  <w:b/>
                  <w:bCs/>
                  <w:lang w:val="da-DK"/>
                  <w:rPrChange w:id="42692" w:author="phuong vu" w:date="2018-11-30T22:36:00Z">
                    <w:rPr>
                      <w:b/>
                      <w:bCs/>
                      <w:lang w:val="da-DK"/>
                    </w:rPr>
                  </w:rPrChange>
                </w:rPr>
                <w:t>STT</w:t>
              </w:r>
            </w:ins>
          </w:p>
        </w:tc>
        <w:tc>
          <w:tcPr>
            <w:tcW w:w="2295" w:type="dxa"/>
            <w:noWrap/>
            <w:vAlign w:val="center"/>
            <w:hideMark/>
            <w:tcPrChange w:id="42693" w:author="phuong vu" w:date="2018-11-30T14:22:00Z">
              <w:tcPr>
                <w:tcW w:w="2295" w:type="dxa"/>
                <w:noWrap/>
                <w:vAlign w:val="center"/>
                <w:hideMark/>
              </w:tcPr>
            </w:tcPrChange>
          </w:tcPr>
          <w:p w14:paraId="08D4CE07" w14:textId="77777777" w:rsidR="006871B5" w:rsidRPr="00920004" w:rsidRDefault="006871B5" w:rsidP="00BD0851">
            <w:pPr>
              <w:spacing w:before="240" w:line="0" w:lineRule="atLeast"/>
              <w:jc w:val="center"/>
              <w:rPr>
                <w:ins w:id="42694" w:author="phuong vu" w:date="2018-11-30T14:07:00Z"/>
                <w:b/>
                <w:bCs/>
                <w:rPrChange w:id="42695" w:author="phuong vu" w:date="2018-11-30T22:36:00Z">
                  <w:rPr>
                    <w:ins w:id="42696" w:author="phuong vu" w:date="2018-11-30T14:07:00Z"/>
                    <w:b/>
                    <w:bCs/>
                  </w:rPr>
                </w:rPrChange>
              </w:rPr>
              <w:pPrChange w:id="42697" w:author="phuong vu" w:date="2018-11-30T14:16:00Z">
                <w:pPr>
                  <w:spacing w:line="276" w:lineRule="auto"/>
                  <w:jc w:val="center"/>
                </w:pPr>
              </w:pPrChange>
            </w:pPr>
            <w:ins w:id="42698" w:author="phuong vu" w:date="2018-11-30T14:07:00Z">
              <w:r w:rsidRPr="00920004">
                <w:rPr>
                  <w:b/>
                  <w:bCs/>
                  <w:lang w:val="da-DK"/>
                  <w:rPrChange w:id="42699" w:author="phuong vu" w:date="2018-11-30T22:36:00Z">
                    <w:rPr>
                      <w:b/>
                      <w:bCs/>
                      <w:lang w:val="da-DK"/>
                    </w:rPr>
                  </w:rPrChange>
                </w:rPr>
                <w:t>Tên trường</w:t>
              </w:r>
            </w:ins>
          </w:p>
        </w:tc>
        <w:tc>
          <w:tcPr>
            <w:tcW w:w="1300" w:type="dxa"/>
            <w:noWrap/>
            <w:vAlign w:val="center"/>
            <w:hideMark/>
            <w:tcPrChange w:id="42700" w:author="phuong vu" w:date="2018-11-30T14:22:00Z">
              <w:tcPr>
                <w:tcW w:w="1300" w:type="dxa"/>
                <w:noWrap/>
                <w:vAlign w:val="center"/>
                <w:hideMark/>
              </w:tcPr>
            </w:tcPrChange>
          </w:tcPr>
          <w:p w14:paraId="66F09FE8" w14:textId="77777777" w:rsidR="006871B5" w:rsidRPr="00920004" w:rsidRDefault="006871B5" w:rsidP="00BD0851">
            <w:pPr>
              <w:spacing w:before="240" w:line="0" w:lineRule="atLeast"/>
              <w:jc w:val="center"/>
              <w:rPr>
                <w:ins w:id="42701" w:author="phuong vu" w:date="2018-11-30T14:07:00Z"/>
                <w:b/>
                <w:bCs/>
                <w:rPrChange w:id="42702" w:author="phuong vu" w:date="2018-11-30T22:36:00Z">
                  <w:rPr>
                    <w:ins w:id="42703" w:author="phuong vu" w:date="2018-11-30T14:07:00Z"/>
                    <w:b/>
                    <w:bCs/>
                  </w:rPr>
                </w:rPrChange>
              </w:rPr>
              <w:pPrChange w:id="42704" w:author="phuong vu" w:date="2018-11-30T14:16:00Z">
                <w:pPr>
                  <w:spacing w:line="276" w:lineRule="auto"/>
                  <w:jc w:val="center"/>
                </w:pPr>
              </w:pPrChange>
            </w:pPr>
            <w:ins w:id="42705" w:author="phuong vu" w:date="2018-11-30T14:07:00Z">
              <w:r w:rsidRPr="00920004">
                <w:rPr>
                  <w:b/>
                  <w:bCs/>
                  <w:lang w:val="da-DK"/>
                  <w:rPrChange w:id="42706" w:author="phuong vu" w:date="2018-11-30T22:36:00Z">
                    <w:rPr>
                      <w:b/>
                      <w:bCs/>
                      <w:lang w:val="da-DK"/>
                    </w:rPr>
                  </w:rPrChange>
                </w:rPr>
                <w:t>Kiểu</w:t>
              </w:r>
            </w:ins>
          </w:p>
        </w:tc>
        <w:tc>
          <w:tcPr>
            <w:tcW w:w="1098" w:type="dxa"/>
            <w:noWrap/>
            <w:vAlign w:val="center"/>
            <w:hideMark/>
            <w:tcPrChange w:id="42707" w:author="phuong vu" w:date="2018-11-30T14:22:00Z">
              <w:tcPr>
                <w:tcW w:w="1098" w:type="dxa"/>
                <w:noWrap/>
                <w:vAlign w:val="center"/>
                <w:hideMark/>
              </w:tcPr>
            </w:tcPrChange>
          </w:tcPr>
          <w:p w14:paraId="38337E6B" w14:textId="77777777" w:rsidR="006871B5" w:rsidRPr="00920004" w:rsidRDefault="006871B5" w:rsidP="00BD0851">
            <w:pPr>
              <w:spacing w:before="240" w:line="0" w:lineRule="atLeast"/>
              <w:jc w:val="center"/>
              <w:rPr>
                <w:ins w:id="42708" w:author="phuong vu" w:date="2018-11-30T14:07:00Z"/>
                <w:b/>
                <w:bCs/>
                <w:rPrChange w:id="42709" w:author="phuong vu" w:date="2018-11-30T22:36:00Z">
                  <w:rPr>
                    <w:ins w:id="42710" w:author="phuong vu" w:date="2018-11-30T14:07:00Z"/>
                    <w:b/>
                    <w:bCs/>
                  </w:rPr>
                </w:rPrChange>
              </w:rPr>
              <w:pPrChange w:id="42711" w:author="phuong vu" w:date="2018-11-30T14:16:00Z">
                <w:pPr>
                  <w:spacing w:line="276" w:lineRule="auto"/>
                  <w:jc w:val="center"/>
                </w:pPr>
              </w:pPrChange>
            </w:pPr>
            <w:ins w:id="42712" w:author="phuong vu" w:date="2018-11-30T14:07:00Z">
              <w:r w:rsidRPr="00920004">
                <w:rPr>
                  <w:b/>
                  <w:bCs/>
                  <w:lang w:val="da-DK"/>
                  <w:rPrChange w:id="42713" w:author="phuong vu" w:date="2018-11-30T22:36:00Z">
                    <w:rPr>
                      <w:b/>
                      <w:bCs/>
                      <w:lang w:val="da-DK"/>
                    </w:rPr>
                  </w:rPrChange>
                </w:rPr>
                <w:t>Chấp nhận Null</w:t>
              </w:r>
            </w:ins>
          </w:p>
        </w:tc>
        <w:tc>
          <w:tcPr>
            <w:tcW w:w="838" w:type="dxa"/>
            <w:noWrap/>
            <w:vAlign w:val="center"/>
            <w:hideMark/>
            <w:tcPrChange w:id="42714" w:author="phuong vu" w:date="2018-11-30T14:22:00Z">
              <w:tcPr>
                <w:tcW w:w="838" w:type="dxa"/>
                <w:noWrap/>
                <w:vAlign w:val="center"/>
                <w:hideMark/>
              </w:tcPr>
            </w:tcPrChange>
          </w:tcPr>
          <w:p w14:paraId="2A85A15E" w14:textId="77777777" w:rsidR="006871B5" w:rsidRPr="00920004" w:rsidRDefault="006871B5" w:rsidP="00BD0851">
            <w:pPr>
              <w:spacing w:before="240" w:line="0" w:lineRule="atLeast"/>
              <w:jc w:val="center"/>
              <w:rPr>
                <w:ins w:id="42715" w:author="phuong vu" w:date="2018-11-30T14:07:00Z"/>
                <w:b/>
                <w:bCs/>
                <w:rPrChange w:id="42716" w:author="phuong vu" w:date="2018-11-30T22:36:00Z">
                  <w:rPr>
                    <w:ins w:id="42717" w:author="phuong vu" w:date="2018-11-30T14:07:00Z"/>
                    <w:b/>
                    <w:bCs/>
                  </w:rPr>
                </w:rPrChange>
              </w:rPr>
              <w:pPrChange w:id="42718" w:author="phuong vu" w:date="2018-11-30T14:16:00Z">
                <w:pPr>
                  <w:spacing w:line="276" w:lineRule="auto"/>
                  <w:jc w:val="center"/>
                </w:pPr>
              </w:pPrChange>
            </w:pPr>
            <w:ins w:id="42719" w:author="phuong vu" w:date="2018-11-30T14:07:00Z">
              <w:r w:rsidRPr="00920004">
                <w:rPr>
                  <w:b/>
                  <w:bCs/>
                  <w:lang w:val="da-DK"/>
                  <w:rPrChange w:id="42720" w:author="phuong vu" w:date="2018-11-30T22:36:00Z">
                    <w:rPr>
                      <w:b/>
                      <w:bCs/>
                      <w:lang w:val="da-DK"/>
                    </w:rPr>
                  </w:rPrChange>
                </w:rPr>
                <w:t>Khóa chính</w:t>
              </w:r>
            </w:ins>
          </w:p>
        </w:tc>
        <w:tc>
          <w:tcPr>
            <w:tcW w:w="823" w:type="dxa"/>
            <w:noWrap/>
            <w:vAlign w:val="center"/>
            <w:hideMark/>
            <w:tcPrChange w:id="42721" w:author="phuong vu" w:date="2018-11-30T14:22:00Z">
              <w:tcPr>
                <w:tcW w:w="823" w:type="dxa"/>
                <w:noWrap/>
                <w:vAlign w:val="center"/>
                <w:hideMark/>
              </w:tcPr>
            </w:tcPrChange>
          </w:tcPr>
          <w:p w14:paraId="638C6C76" w14:textId="77777777" w:rsidR="006871B5" w:rsidRPr="00920004" w:rsidRDefault="006871B5" w:rsidP="00BD0851">
            <w:pPr>
              <w:spacing w:before="240" w:line="0" w:lineRule="atLeast"/>
              <w:jc w:val="center"/>
              <w:rPr>
                <w:ins w:id="42722" w:author="phuong vu" w:date="2018-11-30T14:07:00Z"/>
                <w:b/>
                <w:bCs/>
                <w:rPrChange w:id="42723" w:author="phuong vu" w:date="2018-11-30T22:36:00Z">
                  <w:rPr>
                    <w:ins w:id="42724" w:author="phuong vu" w:date="2018-11-30T14:07:00Z"/>
                    <w:b/>
                    <w:bCs/>
                  </w:rPr>
                </w:rPrChange>
              </w:rPr>
              <w:pPrChange w:id="42725" w:author="phuong vu" w:date="2018-11-30T14:16:00Z">
                <w:pPr>
                  <w:spacing w:line="276" w:lineRule="auto"/>
                  <w:jc w:val="center"/>
                </w:pPr>
              </w:pPrChange>
            </w:pPr>
            <w:ins w:id="42726" w:author="phuong vu" w:date="2018-11-30T14:07:00Z">
              <w:r w:rsidRPr="00920004">
                <w:rPr>
                  <w:b/>
                  <w:bCs/>
                  <w:lang w:val="da-DK"/>
                  <w:rPrChange w:id="42727" w:author="phuong vu" w:date="2018-11-30T22:36:00Z">
                    <w:rPr>
                      <w:b/>
                      <w:bCs/>
                      <w:lang w:val="da-DK"/>
                    </w:rPr>
                  </w:rPrChange>
                </w:rPr>
                <w:t>Khóa ngoại</w:t>
              </w:r>
            </w:ins>
          </w:p>
        </w:tc>
        <w:tc>
          <w:tcPr>
            <w:tcW w:w="1663" w:type="dxa"/>
            <w:noWrap/>
            <w:vAlign w:val="center"/>
            <w:hideMark/>
            <w:tcPrChange w:id="42728" w:author="phuong vu" w:date="2018-11-30T14:22:00Z">
              <w:tcPr>
                <w:tcW w:w="2228" w:type="dxa"/>
                <w:noWrap/>
                <w:vAlign w:val="center"/>
                <w:hideMark/>
              </w:tcPr>
            </w:tcPrChange>
          </w:tcPr>
          <w:p w14:paraId="1D29D87D" w14:textId="77777777" w:rsidR="006871B5" w:rsidRPr="00920004" w:rsidRDefault="006871B5" w:rsidP="00BD0851">
            <w:pPr>
              <w:spacing w:before="240" w:line="0" w:lineRule="atLeast"/>
              <w:ind w:right="226"/>
              <w:jc w:val="center"/>
              <w:rPr>
                <w:ins w:id="42729" w:author="phuong vu" w:date="2018-11-30T14:07:00Z"/>
                <w:b/>
                <w:bCs/>
                <w:rPrChange w:id="42730" w:author="phuong vu" w:date="2018-11-30T22:36:00Z">
                  <w:rPr>
                    <w:ins w:id="42731" w:author="phuong vu" w:date="2018-11-30T14:07:00Z"/>
                    <w:b/>
                    <w:bCs/>
                  </w:rPr>
                </w:rPrChange>
              </w:rPr>
              <w:pPrChange w:id="42732" w:author="phuong vu" w:date="2018-11-30T14:16:00Z">
                <w:pPr>
                  <w:spacing w:line="276" w:lineRule="auto"/>
                  <w:ind w:right="226"/>
                  <w:jc w:val="center"/>
                </w:pPr>
              </w:pPrChange>
            </w:pPr>
            <w:ins w:id="42733" w:author="phuong vu" w:date="2018-11-30T14:07:00Z">
              <w:r w:rsidRPr="00920004">
                <w:rPr>
                  <w:b/>
                  <w:bCs/>
                  <w:lang w:val="da-DK"/>
                  <w:rPrChange w:id="42734" w:author="phuong vu" w:date="2018-11-30T22:36:00Z">
                    <w:rPr>
                      <w:b/>
                      <w:bCs/>
                      <w:lang w:val="da-DK"/>
                    </w:rPr>
                  </w:rPrChange>
                </w:rPr>
                <w:t>Mô tả</w:t>
              </w:r>
            </w:ins>
          </w:p>
        </w:tc>
      </w:tr>
      <w:tr w:rsidR="006871B5" w:rsidRPr="00920004" w14:paraId="021956F9" w14:textId="77777777" w:rsidTr="00BD0851">
        <w:trPr>
          <w:trHeight w:val="300"/>
          <w:ins w:id="42735" w:author="phuong vu" w:date="2018-11-30T14:07:00Z"/>
          <w:trPrChange w:id="42736" w:author="phuong vu" w:date="2018-11-30T14:22:00Z">
            <w:trPr>
              <w:trHeight w:val="300"/>
            </w:trPr>
          </w:trPrChange>
        </w:trPr>
        <w:tc>
          <w:tcPr>
            <w:tcW w:w="708" w:type="dxa"/>
            <w:noWrap/>
            <w:vAlign w:val="center"/>
            <w:hideMark/>
            <w:tcPrChange w:id="42737" w:author="phuong vu" w:date="2018-11-30T14:22:00Z">
              <w:tcPr>
                <w:tcW w:w="708" w:type="dxa"/>
                <w:noWrap/>
                <w:vAlign w:val="center"/>
                <w:hideMark/>
              </w:tcPr>
            </w:tcPrChange>
          </w:tcPr>
          <w:p w14:paraId="1681D320" w14:textId="77777777" w:rsidR="006871B5" w:rsidRPr="00920004" w:rsidRDefault="006871B5" w:rsidP="00BD0851">
            <w:pPr>
              <w:spacing w:before="240" w:line="0" w:lineRule="atLeast"/>
              <w:jc w:val="center"/>
              <w:rPr>
                <w:ins w:id="42738" w:author="phuong vu" w:date="2018-11-30T14:07:00Z"/>
                <w:rPrChange w:id="42739" w:author="phuong vu" w:date="2018-11-30T22:36:00Z">
                  <w:rPr>
                    <w:ins w:id="42740" w:author="phuong vu" w:date="2018-11-30T14:07:00Z"/>
                  </w:rPr>
                </w:rPrChange>
              </w:rPr>
              <w:pPrChange w:id="42741" w:author="phuong vu" w:date="2018-11-30T14:16:00Z">
                <w:pPr>
                  <w:spacing w:line="276" w:lineRule="auto"/>
                  <w:jc w:val="center"/>
                </w:pPr>
              </w:pPrChange>
            </w:pPr>
            <w:ins w:id="42742" w:author="phuong vu" w:date="2018-11-30T14:07:00Z">
              <w:r w:rsidRPr="00920004">
                <w:rPr>
                  <w:rPrChange w:id="42743" w:author="phuong vu" w:date="2018-11-30T22:36:00Z">
                    <w:rPr/>
                  </w:rPrChange>
                </w:rPr>
                <w:t>1</w:t>
              </w:r>
            </w:ins>
          </w:p>
        </w:tc>
        <w:tc>
          <w:tcPr>
            <w:tcW w:w="2295" w:type="dxa"/>
            <w:noWrap/>
            <w:hideMark/>
            <w:tcPrChange w:id="42744" w:author="phuong vu" w:date="2018-11-30T14:22:00Z">
              <w:tcPr>
                <w:tcW w:w="2295" w:type="dxa"/>
                <w:noWrap/>
                <w:hideMark/>
              </w:tcPr>
            </w:tcPrChange>
          </w:tcPr>
          <w:p w14:paraId="0D8D30AB" w14:textId="77777777" w:rsidR="006871B5" w:rsidRPr="00920004" w:rsidRDefault="006871B5" w:rsidP="00727C9A">
            <w:pPr>
              <w:rPr>
                <w:ins w:id="42745" w:author="phuong vu" w:date="2018-11-30T14:07:00Z"/>
                <w:rPrChange w:id="42746" w:author="phuong vu" w:date="2018-11-30T22:36:00Z">
                  <w:rPr>
                    <w:ins w:id="42747" w:author="phuong vu" w:date="2018-11-30T14:07:00Z"/>
                  </w:rPr>
                </w:rPrChange>
              </w:rPr>
              <w:pPrChange w:id="42748" w:author="phuong vu" w:date="2018-11-30T21:56:00Z">
                <w:pPr>
                  <w:spacing w:line="276" w:lineRule="auto"/>
                </w:pPr>
              </w:pPrChange>
            </w:pPr>
            <w:ins w:id="42749" w:author="phuong vu" w:date="2018-11-30T14:07:00Z">
              <w:r w:rsidRPr="00920004">
                <w:rPr>
                  <w:rPrChange w:id="42750" w:author="phuong vu" w:date="2018-11-30T22:36:00Z">
                    <w:rPr/>
                  </w:rPrChange>
                </w:rPr>
                <w:t>id</w:t>
              </w:r>
            </w:ins>
          </w:p>
        </w:tc>
        <w:tc>
          <w:tcPr>
            <w:tcW w:w="1300" w:type="dxa"/>
            <w:noWrap/>
            <w:hideMark/>
            <w:tcPrChange w:id="42751" w:author="phuong vu" w:date="2018-11-30T14:22:00Z">
              <w:tcPr>
                <w:tcW w:w="1300" w:type="dxa"/>
                <w:noWrap/>
                <w:hideMark/>
              </w:tcPr>
            </w:tcPrChange>
          </w:tcPr>
          <w:p w14:paraId="7C90D2E1" w14:textId="77777777" w:rsidR="006871B5" w:rsidRPr="00920004" w:rsidRDefault="006871B5" w:rsidP="00727C9A">
            <w:pPr>
              <w:rPr>
                <w:ins w:id="42752" w:author="phuong vu" w:date="2018-11-30T14:07:00Z"/>
                <w:rPrChange w:id="42753" w:author="phuong vu" w:date="2018-11-30T22:36:00Z">
                  <w:rPr>
                    <w:ins w:id="42754" w:author="phuong vu" w:date="2018-11-30T14:07:00Z"/>
                  </w:rPr>
                </w:rPrChange>
              </w:rPr>
              <w:pPrChange w:id="42755" w:author="phuong vu" w:date="2018-11-30T21:56:00Z">
                <w:pPr>
                  <w:spacing w:line="276" w:lineRule="auto"/>
                </w:pPr>
              </w:pPrChange>
            </w:pPr>
            <w:ins w:id="42756" w:author="phuong vu" w:date="2018-11-30T14:07:00Z">
              <w:r w:rsidRPr="00920004">
                <w:rPr>
                  <w:rPrChange w:id="42757" w:author="phuong vu" w:date="2018-11-30T22:36:00Z">
                    <w:rPr/>
                  </w:rPrChange>
                </w:rPr>
                <w:t>numeric</w:t>
              </w:r>
            </w:ins>
          </w:p>
        </w:tc>
        <w:tc>
          <w:tcPr>
            <w:tcW w:w="1098" w:type="dxa"/>
            <w:noWrap/>
            <w:vAlign w:val="center"/>
            <w:hideMark/>
            <w:tcPrChange w:id="42758" w:author="phuong vu" w:date="2018-11-30T14:22:00Z">
              <w:tcPr>
                <w:tcW w:w="1098" w:type="dxa"/>
                <w:noWrap/>
                <w:vAlign w:val="center"/>
                <w:hideMark/>
              </w:tcPr>
            </w:tcPrChange>
          </w:tcPr>
          <w:p w14:paraId="5AF6FBDF" w14:textId="77777777" w:rsidR="006871B5" w:rsidRPr="00920004" w:rsidRDefault="006871B5" w:rsidP="00727C9A">
            <w:pPr>
              <w:jc w:val="center"/>
              <w:rPr>
                <w:ins w:id="42759" w:author="phuong vu" w:date="2018-11-30T14:07:00Z"/>
                <w:rPrChange w:id="42760" w:author="phuong vu" w:date="2018-11-30T22:36:00Z">
                  <w:rPr>
                    <w:ins w:id="42761" w:author="phuong vu" w:date="2018-11-30T14:07:00Z"/>
                  </w:rPr>
                </w:rPrChange>
              </w:rPr>
              <w:pPrChange w:id="42762" w:author="phuong vu" w:date="2018-11-30T21:56:00Z">
                <w:pPr>
                  <w:spacing w:line="276" w:lineRule="auto"/>
                  <w:jc w:val="center"/>
                </w:pPr>
              </w:pPrChange>
            </w:pPr>
          </w:p>
        </w:tc>
        <w:tc>
          <w:tcPr>
            <w:tcW w:w="838" w:type="dxa"/>
            <w:noWrap/>
            <w:vAlign w:val="center"/>
            <w:hideMark/>
            <w:tcPrChange w:id="42763" w:author="phuong vu" w:date="2018-11-30T14:22:00Z">
              <w:tcPr>
                <w:tcW w:w="838" w:type="dxa"/>
                <w:noWrap/>
                <w:vAlign w:val="center"/>
                <w:hideMark/>
              </w:tcPr>
            </w:tcPrChange>
          </w:tcPr>
          <w:p w14:paraId="502976D9" w14:textId="77777777" w:rsidR="006871B5" w:rsidRPr="00920004" w:rsidRDefault="006871B5" w:rsidP="00727C9A">
            <w:pPr>
              <w:jc w:val="center"/>
              <w:rPr>
                <w:ins w:id="42764" w:author="phuong vu" w:date="2018-11-30T14:07:00Z"/>
                <w:rPrChange w:id="42765" w:author="phuong vu" w:date="2018-11-30T22:36:00Z">
                  <w:rPr>
                    <w:ins w:id="42766" w:author="phuong vu" w:date="2018-11-30T14:07:00Z"/>
                  </w:rPr>
                </w:rPrChange>
              </w:rPr>
              <w:pPrChange w:id="42767" w:author="phuong vu" w:date="2018-11-30T21:56:00Z">
                <w:pPr>
                  <w:spacing w:line="276" w:lineRule="auto"/>
                  <w:jc w:val="center"/>
                </w:pPr>
              </w:pPrChange>
            </w:pPr>
            <w:ins w:id="42768" w:author="phuong vu" w:date="2018-11-30T14:07:00Z">
              <w:r w:rsidRPr="00920004">
                <w:rPr>
                  <w:rPrChange w:id="42769" w:author="phuong vu" w:date="2018-11-30T22:36:00Z">
                    <w:rPr/>
                  </w:rPrChange>
                </w:rPr>
                <w:t>X</w:t>
              </w:r>
            </w:ins>
          </w:p>
        </w:tc>
        <w:tc>
          <w:tcPr>
            <w:tcW w:w="823" w:type="dxa"/>
            <w:noWrap/>
            <w:vAlign w:val="center"/>
            <w:hideMark/>
            <w:tcPrChange w:id="42770" w:author="phuong vu" w:date="2018-11-30T14:22:00Z">
              <w:tcPr>
                <w:tcW w:w="823" w:type="dxa"/>
                <w:noWrap/>
                <w:vAlign w:val="center"/>
                <w:hideMark/>
              </w:tcPr>
            </w:tcPrChange>
          </w:tcPr>
          <w:p w14:paraId="61C13EB1" w14:textId="77777777" w:rsidR="006871B5" w:rsidRPr="00920004" w:rsidRDefault="006871B5" w:rsidP="00727C9A">
            <w:pPr>
              <w:jc w:val="center"/>
              <w:rPr>
                <w:ins w:id="42771" w:author="phuong vu" w:date="2018-11-30T14:07:00Z"/>
                <w:rPrChange w:id="42772" w:author="phuong vu" w:date="2018-11-30T22:36:00Z">
                  <w:rPr>
                    <w:ins w:id="42773" w:author="phuong vu" w:date="2018-11-30T14:07:00Z"/>
                  </w:rPr>
                </w:rPrChange>
              </w:rPr>
              <w:pPrChange w:id="42774" w:author="phuong vu" w:date="2018-11-30T21:56:00Z">
                <w:pPr>
                  <w:spacing w:line="276" w:lineRule="auto"/>
                  <w:jc w:val="center"/>
                </w:pPr>
              </w:pPrChange>
            </w:pPr>
          </w:p>
        </w:tc>
        <w:tc>
          <w:tcPr>
            <w:tcW w:w="1663" w:type="dxa"/>
            <w:noWrap/>
            <w:hideMark/>
            <w:tcPrChange w:id="42775" w:author="phuong vu" w:date="2018-11-30T14:22:00Z">
              <w:tcPr>
                <w:tcW w:w="2228" w:type="dxa"/>
                <w:noWrap/>
                <w:hideMark/>
              </w:tcPr>
            </w:tcPrChange>
          </w:tcPr>
          <w:p w14:paraId="4D8F00AA" w14:textId="77777777" w:rsidR="006871B5" w:rsidRPr="00920004" w:rsidRDefault="006871B5" w:rsidP="00727C9A">
            <w:pPr>
              <w:rPr>
                <w:ins w:id="42776" w:author="phuong vu" w:date="2018-11-30T14:07:00Z"/>
                <w:lang w:val="en-US"/>
                <w:rPrChange w:id="42777" w:author="phuong vu" w:date="2018-11-30T22:36:00Z">
                  <w:rPr>
                    <w:ins w:id="42778" w:author="phuong vu" w:date="2018-11-30T14:07:00Z"/>
                    <w:lang w:val="en-US"/>
                  </w:rPr>
                </w:rPrChange>
              </w:rPr>
              <w:pPrChange w:id="42779" w:author="phuong vu" w:date="2018-11-30T21:56:00Z">
                <w:pPr>
                  <w:spacing w:line="276" w:lineRule="auto"/>
                </w:pPr>
              </w:pPrChange>
            </w:pPr>
            <w:ins w:id="42780" w:author="phuong vu" w:date="2018-11-30T14:07:00Z">
              <w:r w:rsidRPr="00920004">
                <w:rPr>
                  <w:rPrChange w:id="42781" w:author="phuong vu" w:date="2018-11-30T22:36:00Z">
                    <w:rPr/>
                  </w:rPrChange>
                </w:rPr>
                <w:t>ID</w:t>
              </w:r>
            </w:ins>
          </w:p>
        </w:tc>
      </w:tr>
      <w:tr w:rsidR="006871B5" w:rsidRPr="00920004" w14:paraId="50A910D3" w14:textId="77777777" w:rsidTr="00BD0851">
        <w:trPr>
          <w:trHeight w:val="300"/>
          <w:ins w:id="42782" w:author="phuong vu" w:date="2018-11-30T14:07:00Z"/>
          <w:trPrChange w:id="42783" w:author="phuong vu" w:date="2018-11-30T14:22:00Z">
            <w:trPr>
              <w:trHeight w:val="300"/>
            </w:trPr>
          </w:trPrChange>
        </w:trPr>
        <w:tc>
          <w:tcPr>
            <w:tcW w:w="708" w:type="dxa"/>
            <w:noWrap/>
            <w:vAlign w:val="center"/>
            <w:hideMark/>
            <w:tcPrChange w:id="42784" w:author="phuong vu" w:date="2018-11-30T14:22:00Z">
              <w:tcPr>
                <w:tcW w:w="708" w:type="dxa"/>
                <w:noWrap/>
                <w:vAlign w:val="center"/>
                <w:hideMark/>
              </w:tcPr>
            </w:tcPrChange>
          </w:tcPr>
          <w:p w14:paraId="212A4070" w14:textId="77777777" w:rsidR="006871B5" w:rsidRPr="00920004" w:rsidRDefault="006871B5" w:rsidP="00BD0851">
            <w:pPr>
              <w:spacing w:before="240" w:line="0" w:lineRule="atLeast"/>
              <w:jc w:val="center"/>
              <w:rPr>
                <w:ins w:id="42785" w:author="phuong vu" w:date="2018-11-30T14:07:00Z"/>
                <w:rPrChange w:id="42786" w:author="phuong vu" w:date="2018-11-30T22:36:00Z">
                  <w:rPr>
                    <w:ins w:id="42787" w:author="phuong vu" w:date="2018-11-30T14:07:00Z"/>
                  </w:rPr>
                </w:rPrChange>
              </w:rPr>
              <w:pPrChange w:id="42788" w:author="phuong vu" w:date="2018-11-30T14:16:00Z">
                <w:pPr>
                  <w:spacing w:line="276" w:lineRule="auto"/>
                  <w:jc w:val="center"/>
                </w:pPr>
              </w:pPrChange>
            </w:pPr>
            <w:ins w:id="42789" w:author="phuong vu" w:date="2018-11-30T14:07:00Z">
              <w:r w:rsidRPr="00920004">
                <w:rPr>
                  <w:rPrChange w:id="42790" w:author="phuong vu" w:date="2018-11-30T22:36:00Z">
                    <w:rPr/>
                  </w:rPrChange>
                </w:rPr>
                <w:t>2</w:t>
              </w:r>
            </w:ins>
          </w:p>
        </w:tc>
        <w:tc>
          <w:tcPr>
            <w:tcW w:w="2295" w:type="dxa"/>
            <w:noWrap/>
            <w:hideMark/>
            <w:tcPrChange w:id="42791" w:author="phuong vu" w:date="2018-11-30T14:22:00Z">
              <w:tcPr>
                <w:tcW w:w="2295" w:type="dxa"/>
                <w:noWrap/>
                <w:hideMark/>
              </w:tcPr>
            </w:tcPrChange>
          </w:tcPr>
          <w:p w14:paraId="6CF6C215" w14:textId="77777777" w:rsidR="006871B5" w:rsidRPr="00920004" w:rsidRDefault="006871B5" w:rsidP="00727C9A">
            <w:pPr>
              <w:rPr>
                <w:ins w:id="42792" w:author="phuong vu" w:date="2018-11-30T14:07:00Z"/>
                <w:lang w:val="en-US"/>
                <w:rPrChange w:id="42793" w:author="phuong vu" w:date="2018-11-30T22:36:00Z">
                  <w:rPr>
                    <w:ins w:id="42794" w:author="phuong vu" w:date="2018-11-30T14:07:00Z"/>
                    <w:lang w:val="en-US"/>
                  </w:rPr>
                </w:rPrChange>
              </w:rPr>
              <w:pPrChange w:id="42795" w:author="phuong vu" w:date="2018-11-30T21:56:00Z">
                <w:pPr>
                  <w:spacing w:line="276" w:lineRule="auto"/>
                </w:pPr>
              </w:pPrChange>
            </w:pPr>
            <w:ins w:id="42796" w:author="phuong vu" w:date="2018-11-30T14:07:00Z">
              <w:r w:rsidRPr="00920004">
                <w:rPr>
                  <w:lang w:val="en-US"/>
                  <w:rPrChange w:id="42797" w:author="phuong vu" w:date="2018-11-30T22:36:00Z">
                    <w:rPr>
                      <w:lang w:val="en-US"/>
                    </w:rPr>
                  </w:rPrChange>
                </w:rPr>
                <w:t>time_schedule_no</w:t>
              </w:r>
            </w:ins>
          </w:p>
        </w:tc>
        <w:tc>
          <w:tcPr>
            <w:tcW w:w="1300" w:type="dxa"/>
            <w:noWrap/>
            <w:hideMark/>
            <w:tcPrChange w:id="42798" w:author="phuong vu" w:date="2018-11-30T14:22:00Z">
              <w:tcPr>
                <w:tcW w:w="1300" w:type="dxa"/>
                <w:noWrap/>
                <w:hideMark/>
              </w:tcPr>
            </w:tcPrChange>
          </w:tcPr>
          <w:p w14:paraId="518095B7" w14:textId="50C7200E" w:rsidR="006871B5" w:rsidRPr="00920004" w:rsidRDefault="00E452E5" w:rsidP="00727C9A">
            <w:pPr>
              <w:rPr>
                <w:ins w:id="42799" w:author="phuong vu" w:date="2018-11-30T14:07:00Z"/>
                <w:lang w:val="en-US"/>
                <w:rPrChange w:id="42800" w:author="phuong vu" w:date="2018-11-30T22:36:00Z">
                  <w:rPr>
                    <w:ins w:id="42801" w:author="phuong vu" w:date="2018-11-30T14:07:00Z"/>
                    <w:lang w:val="en-US"/>
                  </w:rPr>
                </w:rPrChange>
              </w:rPr>
              <w:pPrChange w:id="42802" w:author="phuong vu" w:date="2018-11-30T21:56:00Z">
                <w:pPr>
                  <w:spacing w:line="276" w:lineRule="auto"/>
                </w:pPr>
              </w:pPrChange>
            </w:pPr>
            <w:ins w:id="42803" w:author="phuong vu" w:date="2018-11-30T21:53:00Z">
              <w:r w:rsidRPr="00920004">
                <w:rPr>
                  <w:rPrChange w:id="42804" w:author="phuong vu" w:date="2018-11-30T22:36:00Z">
                    <w:rPr/>
                  </w:rPrChange>
                </w:rPr>
                <w:t>varchar</w:t>
              </w:r>
            </w:ins>
          </w:p>
        </w:tc>
        <w:tc>
          <w:tcPr>
            <w:tcW w:w="1098" w:type="dxa"/>
            <w:noWrap/>
            <w:vAlign w:val="center"/>
            <w:hideMark/>
            <w:tcPrChange w:id="42805" w:author="phuong vu" w:date="2018-11-30T14:22:00Z">
              <w:tcPr>
                <w:tcW w:w="1098" w:type="dxa"/>
                <w:noWrap/>
                <w:vAlign w:val="center"/>
                <w:hideMark/>
              </w:tcPr>
            </w:tcPrChange>
          </w:tcPr>
          <w:p w14:paraId="4CFC7182" w14:textId="77777777" w:rsidR="006871B5" w:rsidRPr="00920004" w:rsidRDefault="006871B5" w:rsidP="00727C9A">
            <w:pPr>
              <w:jc w:val="center"/>
              <w:rPr>
                <w:ins w:id="42806" w:author="phuong vu" w:date="2018-11-30T14:07:00Z"/>
                <w:rPrChange w:id="42807" w:author="phuong vu" w:date="2018-11-30T22:36:00Z">
                  <w:rPr>
                    <w:ins w:id="42808" w:author="phuong vu" w:date="2018-11-30T14:07:00Z"/>
                  </w:rPr>
                </w:rPrChange>
              </w:rPr>
              <w:pPrChange w:id="42809" w:author="phuong vu" w:date="2018-11-30T21:56:00Z">
                <w:pPr>
                  <w:spacing w:line="276" w:lineRule="auto"/>
                  <w:jc w:val="center"/>
                </w:pPr>
              </w:pPrChange>
            </w:pPr>
          </w:p>
        </w:tc>
        <w:tc>
          <w:tcPr>
            <w:tcW w:w="838" w:type="dxa"/>
            <w:noWrap/>
            <w:vAlign w:val="center"/>
            <w:hideMark/>
            <w:tcPrChange w:id="42810" w:author="phuong vu" w:date="2018-11-30T14:22:00Z">
              <w:tcPr>
                <w:tcW w:w="838" w:type="dxa"/>
                <w:noWrap/>
                <w:vAlign w:val="center"/>
                <w:hideMark/>
              </w:tcPr>
            </w:tcPrChange>
          </w:tcPr>
          <w:p w14:paraId="0B9B74E0" w14:textId="77777777" w:rsidR="006871B5" w:rsidRPr="00920004" w:rsidRDefault="006871B5" w:rsidP="00727C9A">
            <w:pPr>
              <w:jc w:val="center"/>
              <w:rPr>
                <w:ins w:id="42811" w:author="phuong vu" w:date="2018-11-30T14:07:00Z"/>
                <w:rPrChange w:id="42812" w:author="phuong vu" w:date="2018-11-30T22:36:00Z">
                  <w:rPr>
                    <w:ins w:id="42813" w:author="phuong vu" w:date="2018-11-30T14:07:00Z"/>
                  </w:rPr>
                </w:rPrChange>
              </w:rPr>
              <w:pPrChange w:id="42814" w:author="phuong vu" w:date="2018-11-30T21:56:00Z">
                <w:pPr>
                  <w:spacing w:line="276" w:lineRule="auto"/>
                  <w:jc w:val="center"/>
                </w:pPr>
              </w:pPrChange>
            </w:pPr>
          </w:p>
        </w:tc>
        <w:tc>
          <w:tcPr>
            <w:tcW w:w="823" w:type="dxa"/>
            <w:noWrap/>
            <w:vAlign w:val="center"/>
            <w:hideMark/>
            <w:tcPrChange w:id="42815" w:author="phuong vu" w:date="2018-11-30T14:22:00Z">
              <w:tcPr>
                <w:tcW w:w="823" w:type="dxa"/>
                <w:noWrap/>
                <w:vAlign w:val="center"/>
                <w:hideMark/>
              </w:tcPr>
            </w:tcPrChange>
          </w:tcPr>
          <w:p w14:paraId="65DF7763" w14:textId="77777777" w:rsidR="006871B5" w:rsidRPr="00920004" w:rsidRDefault="006871B5" w:rsidP="00727C9A">
            <w:pPr>
              <w:jc w:val="center"/>
              <w:rPr>
                <w:ins w:id="42816" w:author="phuong vu" w:date="2018-11-30T14:07:00Z"/>
                <w:lang w:val="en-US"/>
                <w:rPrChange w:id="42817" w:author="phuong vu" w:date="2018-11-30T22:36:00Z">
                  <w:rPr>
                    <w:ins w:id="42818" w:author="phuong vu" w:date="2018-11-30T14:07:00Z"/>
                    <w:lang w:val="en-US"/>
                  </w:rPr>
                </w:rPrChange>
              </w:rPr>
              <w:pPrChange w:id="42819" w:author="phuong vu" w:date="2018-11-30T21:56:00Z">
                <w:pPr>
                  <w:spacing w:line="276" w:lineRule="auto"/>
                  <w:jc w:val="center"/>
                </w:pPr>
              </w:pPrChange>
            </w:pPr>
          </w:p>
        </w:tc>
        <w:tc>
          <w:tcPr>
            <w:tcW w:w="1663" w:type="dxa"/>
            <w:noWrap/>
            <w:hideMark/>
            <w:tcPrChange w:id="42820" w:author="phuong vu" w:date="2018-11-30T14:22:00Z">
              <w:tcPr>
                <w:tcW w:w="2228" w:type="dxa"/>
                <w:noWrap/>
                <w:hideMark/>
              </w:tcPr>
            </w:tcPrChange>
          </w:tcPr>
          <w:p w14:paraId="48F3EBC7" w14:textId="77777777" w:rsidR="006871B5" w:rsidRPr="00920004" w:rsidRDefault="006871B5" w:rsidP="00727C9A">
            <w:pPr>
              <w:rPr>
                <w:ins w:id="42821" w:author="phuong vu" w:date="2018-11-30T14:07:00Z"/>
                <w:lang w:val="en-US"/>
                <w:rPrChange w:id="42822" w:author="phuong vu" w:date="2018-11-30T22:36:00Z">
                  <w:rPr>
                    <w:ins w:id="42823" w:author="phuong vu" w:date="2018-11-30T14:07:00Z"/>
                    <w:lang w:val="en-US"/>
                  </w:rPr>
                </w:rPrChange>
              </w:rPr>
              <w:pPrChange w:id="42824" w:author="phuong vu" w:date="2018-11-30T21:56:00Z">
                <w:pPr>
                  <w:spacing w:line="276" w:lineRule="auto"/>
                </w:pPr>
              </w:pPrChange>
            </w:pPr>
            <w:ins w:id="42825" w:author="phuong vu" w:date="2018-11-30T14:07:00Z">
              <w:r w:rsidRPr="00920004">
                <w:rPr>
                  <w:lang w:val="en-US"/>
                  <w:rPrChange w:id="42826" w:author="phuong vu" w:date="2018-11-30T22:36:00Z">
                    <w:rPr>
                      <w:lang w:val="en-US"/>
                    </w:rPr>
                  </w:rPrChange>
                </w:rPr>
                <w:t>Mã khung giờ</w:t>
              </w:r>
            </w:ins>
          </w:p>
        </w:tc>
      </w:tr>
      <w:tr w:rsidR="006871B5" w:rsidRPr="00920004" w14:paraId="3D3CF8AF" w14:textId="77777777" w:rsidTr="00BD0851">
        <w:trPr>
          <w:trHeight w:val="300"/>
          <w:ins w:id="42827" w:author="phuong vu" w:date="2018-11-30T14:07:00Z"/>
          <w:trPrChange w:id="42828" w:author="phuong vu" w:date="2018-11-30T14:22:00Z">
            <w:trPr>
              <w:trHeight w:val="300"/>
            </w:trPr>
          </w:trPrChange>
        </w:trPr>
        <w:tc>
          <w:tcPr>
            <w:tcW w:w="708" w:type="dxa"/>
            <w:noWrap/>
            <w:vAlign w:val="center"/>
            <w:tcPrChange w:id="42829" w:author="phuong vu" w:date="2018-11-30T14:22:00Z">
              <w:tcPr>
                <w:tcW w:w="708" w:type="dxa"/>
                <w:noWrap/>
                <w:vAlign w:val="center"/>
              </w:tcPr>
            </w:tcPrChange>
          </w:tcPr>
          <w:p w14:paraId="00F75F33" w14:textId="77777777" w:rsidR="006871B5" w:rsidRPr="00920004" w:rsidRDefault="006871B5" w:rsidP="00BD0851">
            <w:pPr>
              <w:spacing w:before="240" w:line="0" w:lineRule="atLeast"/>
              <w:jc w:val="center"/>
              <w:rPr>
                <w:ins w:id="42830" w:author="phuong vu" w:date="2018-11-30T14:07:00Z"/>
                <w:lang w:val="en-US"/>
                <w:rPrChange w:id="42831" w:author="phuong vu" w:date="2018-11-30T22:36:00Z">
                  <w:rPr>
                    <w:ins w:id="42832" w:author="phuong vu" w:date="2018-11-30T14:07:00Z"/>
                    <w:lang w:val="en-US"/>
                  </w:rPr>
                </w:rPrChange>
              </w:rPr>
              <w:pPrChange w:id="42833" w:author="phuong vu" w:date="2018-11-30T14:16:00Z">
                <w:pPr>
                  <w:spacing w:line="276" w:lineRule="auto"/>
                  <w:jc w:val="center"/>
                </w:pPr>
              </w:pPrChange>
            </w:pPr>
            <w:ins w:id="42834" w:author="phuong vu" w:date="2018-11-30T14:07:00Z">
              <w:r w:rsidRPr="00920004">
                <w:rPr>
                  <w:lang w:val="en-US"/>
                  <w:rPrChange w:id="42835" w:author="phuong vu" w:date="2018-11-30T22:36:00Z">
                    <w:rPr>
                      <w:lang w:val="en-US"/>
                    </w:rPr>
                  </w:rPrChange>
                </w:rPr>
                <w:t>3</w:t>
              </w:r>
            </w:ins>
          </w:p>
        </w:tc>
        <w:tc>
          <w:tcPr>
            <w:tcW w:w="2295" w:type="dxa"/>
            <w:noWrap/>
            <w:tcPrChange w:id="42836" w:author="phuong vu" w:date="2018-11-30T14:22:00Z">
              <w:tcPr>
                <w:tcW w:w="2295" w:type="dxa"/>
                <w:noWrap/>
              </w:tcPr>
            </w:tcPrChange>
          </w:tcPr>
          <w:p w14:paraId="2D0BD443" w14:textId="77777777" w:rsidR="006871B5" w:rsidRPr="00920004" w:rsidRDefault="006871B5" w:rsidP="00727C9A">
            <w:pPr>
              <w:rPr>
                <w:ins w:id="42837" w:author="phuong vu" w:date="2018-11-30T14:07:00Z"/>
                <w:lang w:val="en-US"/>
                <w:rPrChange w:id="42838" w:author="phuong vu" w:date="2018-11-30T22:36:00Z">
                  <w:rPr>
                    <w:ins w:id="42839" w:author="phuong vu" w:date="2018-11-30T14:07:00Z"/>
                    <w:lang w:val="en-US"/>
                  </w:rPr>
                </w:rPrChange>
              </w:rPr>
              <w:pPrChange w:id="42840" w:author="phuong vu" w:date="2018-11-30T21:56:00Z">
                <w:pPr>
                  <w:spacing w:line="276" w:lineRule="auto"/>
                </w:pPr>
              </w:pPrChange>
            </w:pPr>
            <w:ins w:id="42841" w:author="phuong vu" w:date="2018-11-30T14:07:00Z">
              <w:r w:rsidRPr="00920004">
                <w:rPr>
                  <w:lang w:val="en-US"/>
                  <w:rPrChange w:id="42842" w:author="phuong vu" w:date="2018-11-30T22:36:00Z">
                    <w:rPr>
                      <w:lang w:val="en-US"/>
                    </w:rPr>
                  </w:rPrChange>
                </w:rPr>
                <w:t>time_start</w:t>
              </w:r>
            </w:ins>
          </w:p>
        </w:tc>
        <w:tc>
          <w:tcPr>
            <w:tcW w:w="1300" w:type="dxa"/>
            <w:noWrap/>
            <w:tcPrChange w:id="42843" w:author="phuong vu" w:date="2018-11-30T14:22:00Z">
              <w:tcPr>
                <w:tcW w:w="1300" w:type="dxa"/>
                <w:noWrap/>
              </w:tcPr>
            </w:tcPrChange>
          </w:tcPr>
          <w:p w14:paraId="39DAD2AD" w14:textId="77777777" w:rsidR="006871B5" w:rsidRPr="00920004" w:rsidRDefault="006871B5" w:rsidP="00727C9A">
            <w:pPr>
              <w:rPr>
                <w:ins w:id="42844" w:author="phuong vu" w:date="2018-11-30T14:07:00Z"/>
                <w:lang w:val="en-US"/>
                <w:rPrChange w:id="42845" w:author="phuong vu" w:date="2018-11-30T22:36:00Z">
                  <w:rPr>
                    <w:ins w:id="42846" w:author="phuong vu" w:date="2018-11-30T14:07:00Z"/>
                    <w:lang w:val="en-US"/>
                  </w:rPr>
                </w:rPrChange>
              </w:rPr>
              <w:pPrChange w:id="42847" w:author="phuong vu" w:date="2018-11-30T21:56:00Z">
                <w:pPr>
                  <w:spacing w:line="276" w:lineRule="auto"/>
                </w:pPr>
              </w:pPrChange>
            </w:pPr>
            <w:ins w:id="42848" w:author="phuong vu" w:date="2018-11-30T14:07:00Z">
              <w:r w:rsidRPr="00920004">
                <w:rPr>
                  <w:lang w:val="en-US"/>
                  <w:rPrChange w:id="42849" w:author="phuong vu" w:date="2018-11-30T22:36:00Z">
                    <w:rPr>
                      <w:lang w:val="en-US"/>
                    </w:rPr>
                  </w:rPrChange>
                </w:rPr>
                <w:t>time</w:t>
              </w:r>
            </w:ins>
          </w:p>
        </w:tc>
        <w:tc>
          <w:tcPr>
            <w:tcW w:w="1098" w:type="dxa"/>
            <w:noWrap/>
            <w:vAlign w:val="center"/>
            <w:tcPrChange w:id="42850" w:author="phuong vu" w:date="2018-11-30T14:22:00Z">
              <w:tcPr>
                <w:tcW w:w="1098" w:type="dxa"/>
                <w:noWrap/>
                <w:vAlign w:val="center"/>
              </w:tcPr>
            </w:tcPrChange>
          </w:tcPr>
          <w:p w14:paraId="1AD10F01" w14:textId="77777777" w:rsidR="006871B5" w:rsidRPr="00920004" w:rsidRDefault="006871B5" w:rsidP="00727C9A">
            <w:pPr>
              <w:jc w:val="center"/>
              <w:rPr>
                <w:ins w:id="42851" w:author="phuong vu" w:date="2018-11-30T14:07:00Z"/>
                <w:rPrChange w:id="42852" w:author="phuong vu" w:date="2018-11-30T22:36:00Z">
                  <w:rPr>
                    <w:ins w:id="42853" w:author="phuong vu" w:date="2018-11-30T14:07:00Z"/>
                  </w:rPr>
                </w:rPrChange>
              </w:rPr>
              <w:pPrChange w:id="42854" w:author="phuong vu" w:date="2018-11-30T21:56:00Z">
                <w:pPr>
                  <w:spacing w:line="276" w:lineRule="auto"/>
                  <w:jc w:val="center"/>
                </w:pPr>
              </w:pPrChange>
            </w:pPr>
          </w:p>
        </w:tc>
        <w:tc>
          <w:tcPr>
            <w:tcW w:w="838" w:type="dxa"/>
            <w:noWrap/>
            <w:vAlign w:val="center"/>
            <w:tcPrChange w:id="42855" w:author="phuong vu" w:date="2018-11-30T14:22:00Z">
              <w:tcPr>
                <w:tcW w:w="838" w:type="dxa"/>
                <w:noWrap/>
                <w:vAlign w:val="center"/>
              </w:tcPr>
            </w:tcPrChange>
          </w:tcPr>
          <w:p w14:paraId="6139548E" w14:textId="77777777" w:rsidR="006871B5" w:rsidRPr="00920004" w:rsidRDefault="006871B5" w:rsidP="00727C9A">
            <w:pPr>
              <w:jc w:val="center"/>
              <w:rPr>
                <w:ins w:id="42856" w:author="phuong vu" w:date="2018-11-30T14:07:00Z"/>
                <w:rPrChange w:id="42857" w:author="phuong vu" w:date="2018-11-30T22:36:00Z">
                  <w:rPr>
                    <w:ins w:id="42858" w:author="phuong vu" w:date="2018-11-30T14:07:00Z"/>
                  </w:rPr>
                </w:rPrChange>
              </w:rPr>
              <w:pPrChange w:id="42859" w:author="phuong vu" w:date="2018-11-30T21:56:00Z">
                <w:pPr>
                  <w:spacing w:line="276" w:lineRule="auto"/>
                  <w:jc w:val="center"/>
                </w:pPr>
              </w:pPrChange>
            </w:pPr>
          </w:p>
        </w:tc>
        <w:tc>
          <w:tcPr>
            <w:tcW w:w="823" w:type="dxa"/>
            <w:noWrap/>
            <w:vAlign w:val="center"/>
            <w:tcPrChange w:id="42860" w:author="phuong vu" w:date="2018-11-30T14:22:00Z">
              <w:tcPr>
                <w:tcW w:w="823" w:type="dxa"/>
                <w:noWrap/>
                <w:vAlign w:val="center"/>
              </w:tcPr>
            </w:tcPrChange>
          </w:tcPr>
          <w:p w14:paraId="6F6DB874" w14:textId="77777777" w:rsidR="006871B5" w:rsidRPr="00920004" w:rsidRDefault="006871B5" w:rsidP="00727C9A">
            <w:pPr>
              <w:jc w:val="center"/>
              <w:rPr>
                <w:ins w:id="42861" w:author="phuong vu" w:date="2018-11-30T14:07:00Z"/>
                <w:lang w:val="en-US"/>
                <w:rPrChange w:id="42862" w:author="phuong vu" w:date="2018-11-30T22:36:00Z">
                  <w:rPr>
                    <w:ins w:id="42863" w:author="phuong vu" w:date="2018-11-30T14:07:00Z"/>
                    <w:lang w:val="en-US"/>
                  </w:rPr>
                </w:rPrChange>
              </w:rPr>
              <w:pPrChange w:id="42864" w:author="phuong vu" w:date="2018-11-30T21:56:00Z">
                <w:pPr>
                  <w:spacing w:line="276" w:lineRule="auto"/>
                  <w:jc w:val="center"/>
                </w:pPr>
              </w:pPrChange>
            </w:pPr>
          </w:p>
        </w:tc>
        <w:tc>
          <w:tcPr>
            <w:tcW w:w="1663" w:type="dxa"/>
            <w:noWrap/>
            <w:tcPrChange w:id="42865" w:author="phuong vu" w:date="2018-11-30T14:22:00Z">
              <w:tcPr>
                <w:tcW w:w="2228" w:type="dxa"/>
                <w:noWrap/>
              </w:tcPr>
            </w:tcPrChange>
          </w:tcPr>
          <w:p w14:paraId="5F4A376B" w14:textId="77777777" w:rsidR="006871B5" w:rsidRPr="00920004" w:rsidRDefault="006871B5" w:rsidP="00727C9A">
            <w:pPr>
              <w:rPr>
                <w:ins w:id="42866" w:author="phuong vu" w:date="2018-11-30T14:07:00Z"/>
                <w:lang w:val="en-US"/>
                <w:rPrChange w:id="42867" w:author="phuong vu" w:date="2018-11-30T22:36:00Z">
                  <w:rPr>
                    <w:ins w:id="42868" w:author="phuong vu" w:date="2018-11-30T14:07:00Z"/>
                    <w:lang w:val="en-US"/>
                  </w:rPr>
                </w:rPrChange>
              </w:rPr>
              <w:pPrChange w:id="42869" w:author="phuong vu" w:date="2018-11-30T21:56:00Z">
                <w:pPr>
                  <w:spacing w:line="276" w:lineRule="auto"/>
                </w:pPr>
              </w:pPrChange>
            </w:pPr>
            <w:ins w:id="42870" w:author="phuong vu" w:date="2018-11-30T14:07:00Z">
              <w:r w:rsidRPr="00920004">
                <w:rPr>
                  <w:lang w:val="en-US"/>
                  <w:rPrChange w:id="42871" w:author="phuong vu" w:date="2018-11-30T22:36:00Z">
                    <w:rPr>
                      <w:lang w:val="en-US"/>
                    </w:rPr>
                  </w:rPrChange>
                </w:rPr>
                <w:t>Giờ bắt đầu</w:t>
              </w:r>
            </w:ins>
          </w:p>
        </w:tc>
      </w:tr>
      <w:tr w:rsidR="006871B5" w:rsidRPr="00920004" w14:paraId="309EFB0D" w14:textId="77777777" w:rsidTr="00BD0851">
        <w:trPr>
          <w:trHeight w:val="300"/>
          <w:ins w:id="42872" w:author="phuong vu" w:date="2018-11-30T14:07:00Z"/>
          <w:trPrChange w:id="42873" w:author="phuong vu" w:date="2018-11-30T14:22:00Z">
            <w:trPr>
              <w:trHeight w:val="300"/>
            </w:trPr>
          </w:trPrChange>
        </w:trPr>
        <w:tc>
          <w:tcPr>
            <w:tcW w:w="708" w:type="dxa"/>
            <w:noWrap/>
            <w:vAlign w:val="center"/>
            <w:tcPrChange w:id="42874" w:author="phuong vu" w:date="2018-11-30T14:22:00Z">
              <w:tcPr>
                <w:tcW w:w="708" w:type="dxa"/>
                <w:noWrap/>
                <w:vAlign w:val="center"/>
              </w:tcPr>
            </w:tcPrChange>
          </w:tcPr>
          <w:p w14:paraId="671D323B" w14:textId="77777777" w:rsidR="006871B5" w:rsidRPr="00920004" w:rsidRDefault="006871B5" w:rsidP="00BD0851">
            <w:pPr>
              <w:spacing w:before="240" w:line="0" w:lineRule="atLeast"/>
              <w:jc w:val="center"/>
              <w:rPr>
                <w:ins w:id="42875" w:author="phuong vu" w:date="2018-11-30T14:07:00Z"/>
                <w:lang w:val="en-US"/>
                <w:rPrChange w:id="42876" w:author="phuong vu" w:date="2018-11-30T22:36:00Z">
                  <w:rPr>
                    <w:ins w:id="42877" w:author="phuong vu" w:date="2018-11-30T14:07:00Z"/>
                    <w:lang w:val="en-US"/>
                  </w:rPr>
                </w:rPrChange>
              </w:rPr>
              <w:pPrChange w:id="42878" w:author="phuong vu" w:date="2018-11-30T14:16:00Z">
                <w:pPr>
                  <w:spacing w:line="276" w:lineRule="auto"/>
                  <w:jc w:val="center"/>
                </w:pPr>
              </w:pPrChange>
            </w:pPr>
            <w:ins w:id="42879" w:author="phuong vu" w:date="2018-11-30T14:07:00Z">
              <w:r w:rsidRPr="00920004">
                <w:rPr>
                  <w:lang w:val="en-US"/>
                  <w:rPrChange w:id="42880" w:author="phuong vu" w:date="2018-11-30T22:36:00Z">
                    <w:rPr>
                      <w:lang w:val="en-US"/>
                    </w:rPr>
                  </w:rPrChange>
                </w:rPr>
                <w:t>4</w:t>
              </w:r>
            </w:ins>
          </w:p>
        </w:tc>
        <w:tc>
          <w:tcPr>
            <w:tcW w:w="2295" w:type="dxa"/>
            <w:noWrap/>
            <w:tcPrChange w:id="42881" w:author="phuong vu" w:date="2018-11-30T14:22:00Z">
              <w:tcPr>
                <w:tcW w:w="2295" w:type="dxa"/>
                <w:noWrap/>
              </w:tcPr>
            </w:tcPrChange>
          </w:tcPr>
          <w:p w14:paraId="661CE769" w14:textId="77777777" w:rsidR="006871B5" w:rsidRPr="00920004" w:rsidRDefault="006871B5" w:rsidP="00727C9A">
            <w:pPr>
              <w:rPr>
                <w:ins w:id="42882" w:author="phuong vu" w:date="2018-11-30T14:07:00Z"/>
                <w:lang w:val="en-US"/>
                <w:rPrChange w:id="42883" w:author="phuong vu" w:date="2018-11-30T22:36:00Z">
                  <w:rPr>
                    <w:ins w:id="42884" w:author="phuong vu" w:date="2018-11-30T14:07:00Z"/>
                    <w:lang w:val="en-US"/>
                  </w:rPr>
                </w:rPrChange>
              </w:rPr>
              <w:pPrChange w:id="42885" w:author="phuong vu" w:date="2018-11-30T21:56:00Z">
                <w:pPr>
                  <w:spacing w:line="276" w:lineRule="auto"/>
                </w:pPr>
              </w:pPrChange>
            </w:pPr>
            <w:ins w:id="42886" w:author="phuong vu" w:date="2018-11-30T14:07:00Z">
              <w:r w:rsidRPr="00920004">
                <w:rPr>
                  <w:lang w:val="en-US"/>
                  <w:rPrChange w:id="42887" w:author="phuong vu" w:date="2018-11-30T22:36:00Z">
                    <w:rPr>
                      <w:lang w:val="en-US"/>
                    </w:rPr>
                  </w:rPrChange>
                </w:rPr>
                <w:t>time_end</w:t>
              </w:r>
            </w:ins>
          </w:p>
        </w:tc>
        <w:tc>
          <w:tcPr>
            <w:tcW w:w="1300" w:type="dxa"/>
            <w:noWrap/>
            <w:tcPrChange w:id="42888" w:author="phuong vu" w:date="2018-11-30T14:22:00Z">
              <w:tcPr>
                <w:tcW w:w="1300" w:type="dxa"/>
                <w:noWrap/>
              </w:tcPr>
            </w:tcPrChange>
          </w:tcPr>
          <w:p w14:paraId="7DE68926" w14:textId="77777777" w:rsidR="006871B5" w:rsidRPr="00920004" w:rsidRDefault="006871B5" w:rsidP="00727C9A">
            <w:pPr>
              <w:rPr>
                <w:ins w:id="42889" w:author="phuong vu" w:date="2018-11-30T14:07:00Z"/>
                <w:lang w:val="en-US"/>
                <w:rPrChange w:id="42890" w:author="phuong vu" w:date="2018-11-30T22:36:00Z">
                  <w:rPr>
                    <w:ins w:id="42891" w:author="phuong vu" w:date="2018-11-30T14:07:00Z"/>
                    <w:lang w:val="en-US"/>
                  </w:rPr>
                </w:rPrChange>
              </w:rPr>
              <w:pPrChange w:id="42892" w:author="phuong vu" w:date="2018-11-30T21:56:00Z">
                <w:pPr>
                  <w:spacing w:line="276" w:lineRule="auto"/>
                </w:pPr>
              </w:pPrChange>
            </w:pPr>
            <w:ins w:id="42893" w:author="phuong vu" w:date="2018-11-30T14:07:00Z">
              <w:r w:rsidRPr="00920004">
                <w:rPr>
                  <w:lang w:val="en-US"/>
                  <w:rPrChange w:id="42894" w:author="phuong vu" w:date="2018-11-30T22:36:00Z">
                    <w:rPr>
                      <w:lang w:val="en-US"/>
                    </w:rPr>
                  </w:rPrChange>
                </w:rPr>
                <w:t>time</w:t>
              </w:r>
            </w:ins>
          </w:p>
        </w:tc>
        <w:tc>
          <w:tcPr>
            <w:tcW w:w="1098" w:type="dxa"/>
            <w:noWrap/>
            <w:vAlign w:val="center"/>
            <w:tcPrChange w:id="42895" w:author="phuong vu" w:date="2018-11-30T14:22:00Z">
              <w:tcPr>
                <w:tcW w:w="1098" w:type="dxa"/>
                <w:noWrap/>
                <w:vAlign w:val="center"/>
              </w:tcPr>
            </w:tcPrChange>
          </w:tcPr>
          <w:p w14:paraId="10286720" w14:textId="77777777" w:rsidR="006871B5" w:rsidRPr="00920004" w:rsidRDefault="006871B5" w:rsidP="00727C9A">
            <w:pPr>
              <w:jc w:val="center"/>
              <w:rPr>
                <w:ins w:id="42896" w:author="phuong vu" w:date="2018-11-30T14:07:00Z"/>
                <w:rPrChange w:id="42897" w:author="phuong vu" w:date="2018-11-30T22:36:00Z">
                  <w:rPr>
                    <w:ins w:id="42898" w:author="phuong vu" w:date="2018-11-30T14:07:00Z"/>
                  </w:rPr>
                </w:rPrChange>
              </w:rPr>
              <w:pPrChange w:id="42899" w:author="phuong vu" w:date="2018-11-30T21:56:00Z">
                <w:pPr>
                  <w:spacing w:line="276" w:lineRule="auto"/>
                  <w:jc w:val="center"/>
                </w:pPr>
              </w:pPrChange>
            </w:pPr>
          </w:p>
        </w:tc>
        <w:tc>
          <w:tcPr>
            <w:tcW w:w="838" w:type="dxa"/>
            <w:noWrap/>
            <w:vAlign w:val="center"/>
            <w:tcPrChange w:id="42900" w:author="phuong vu" w:date="2018-11-30T14:22:00Z">
              <w:tcPr>
                <w:tcW w:w="838" w:type="dxa"/>
                <w:noWrap/>
                <w:vAlign w:val="center"/>
              </w:tcPr>
            </w:tcPrChange>
          </w:tcPr>
          <w:p w14:paraId="7908F4E3" w14:textId="77777777" w:rsidR="006871B5" w:rsidRPr="00920004" w:rsidRDefault="006871B5" w:rsidP="00727C9A">
            <w:pPr>
              <w:jc w:val="center"/>
              <w:rPr>
                <w:ins w:id="42901" w:author="phuong vu" w:date="2018-11-30T14:07:00Z"/>
                <w:rPrChange w:id="42902" w:author="phuong vu" w:date="2018-11-30T22:36:00Z">
                  <w:rPr>
                    <w:ins w:id="42903" w:author="phuong vu" w:date="2018-11-30T14:07:00Z"/>
                  </w:rPr>
                </w:rPrChange>
              </w:rPr>
              <w:pPrChange w:id="42904" w:author="phuong vu" w:date="2018-11-30T21:56:00Z">
                <w:pPr>
                  <w:spacing w:line="276" w:lineRule="auto"/>
                  <w:jc w:val="center"/>
                </w:pPr>
              </w:pPrChange>
            </w:pPr>
          </w:p>
        </w:tc>
        <w:tc>
          <w:tcPr>
            <w:tcW w:w="823" w:type="dxa"/>
            <w:noWrap/>
            <w:vAlign w:val="center"/>
            <w:tcPrChange w:id="42905" w:author="phuong vu" w:date="2018-11-30T14:22:00Z">
              <w:tcPr>
                <w:tcW w:w="823" w:type="dxa"/>
                <w:noWrap/>
                <w:vAlign w:val="center"/>
              </w:tcPr>
            </w:tcPrChange>
          </w:tcPr>
          <w:p w14:paraId="67A7A67E" w14:textId="77777777" w:rsidR="006871B5" w:rsidRPr="00920004" w:rsidRDefault="006871B5" w:rsidP="00727C9A">
            <w:pPr>
              <w:jc w:val="center"/>
              <w:rPr>
                <w:ins w:id="42906" w:author="phuong vu" w:date="2018-11-30T14:07:00Z"/>
                <w:lang w:val="en-US"/>
                <w:rPrChange w:id="42907" w:author="phuong vu" w:date="2018-11-30T22:36:00Z">
                  <w:rPr>
                    <w:ins w:id="42908" w:author="phuong vu" w:date="2018-11-30T14:07:00Z"/>
                    <w:lang w:val="en-US"/>
                  </w:rPr>
                </w:rPrChange>
              </w:rPr>
              <w:pPrChange w:id="42909" w:author="phuong vu" w:date="2018-11-30T21:56:00Z">
                <w:pPr>
                  <w:spacing w:line="276" w:lineRule="auto"/>
                  <w:jc w:val="center"/>
                </w:pPr>
              </w:pPrChange>
            </w:pPr>
          </w:p>
        </w:tc>
        <w:tc>
          <w:tcPr>
            <w:tcW w:w="1663" w:type="dxa"/>
            <w:noWrap/>
            <w:tcPrChange w:id="42910" w:author="phuong vu" w:date="2018-11-30T14:22:00Z">
              <w:tcPr>
                <w:tcW w:w="2228" w:type="dxa"/>
                <w:noWrap/>
              </w:tcPr>
            </w:tcPrChange>
          </w:tcPr>
          <w:p w14:paraId="25AB1DB2" w14:textId="77777777" w:rsidR="006871B5" w:rsidRPr="00920004" w:rsidRDefault="006871B5" w:rsidP="00727C9A">
            <w:pPr>
              <w:rPr>
                <w:ins w:id="42911" w:author="phuong vu" w:date="2018-11-30T14:07:00Z"/>
                <w:lang w:val="en-US"/>
                <w:rPrChange w:id="42912" w:author="phuong vu" w:date="2018-11-30T22:36:00Z">
                  <w:rPr>
                    <w:ins w:id="42913" w:author="phuong vu" w:date="2018-11-30T14:07:00Z"/>
                    <w:lang w:val="en-US"/>
                  </w:rPr>
                </w:rPrChange>
              </w:rPr>
              <w:pPrChange w:id="42914" w:author="phuong vu" w:date="2018-11-30T21:56:00Z">
                <w:pPr>
                  <w:spacing w:line="276" w:lineRule="auto"/>
                </w:pPr>
              </w:pPrChange>
            </w:pPr>
            <w:ins w:id="42915" w:author="phuong vu" w:date="2018-11-30T14:07:00Z">
              <w:r w:rsidRPr="00920004">
                <w:rPr>
                  <w:lang w:val="en-US"/>
                  <w:rPrChange w:id="42916" w:author="phuong vu" w:date="2018-11-30T22:36:00Z">
                    <w:rPr>
                      <w:lang w:val="en-US"/>
                    </w:rPr>
                  </w:rPrChange>
                </w:rPr>
                <w:t>Giờ kết thúc</w:t>
              </w:r>
            </w:ins>
          </w:p>
        </w:tc>
      </w:tr>
      <w:tr w:rsidR="006871B5" w:rsidRPr="00920004" w14:paraId="4591251D" w14:textId="77777777" w:rsidTr="00BD0851">
        <w:trPr>
          <w:trHeight w:val="300"/>
          <w:ins w:id="42917" w:author="phuong vu" w:date="2018-11-30T14:07:00Z"/>
          <w:trPrChange w:id="42918" w:author="phuong vu" w:date="2018-11-30T14:22:00Z">
            <w:trPr>
              <w:trHeight w:val="300"/>
            </w:trPr>
          </w:trPrChange>
        </w:trPr>
        <w:tc>
          <w:tcPr>
            <w:tcW w:w="708" w:type="dxa"/>
            <w:noWrap/>
            <w:vAlign w:val="center"/>
            <w:hideMark/>
            <w:tcPrChange w:id="42919" w:author="phuong vu" w:date="2018-11-30T14:22:00Z">
              <w:tcPr>
                <w:tcW w:w="708" w:type="dxa"/>
                <w:noWrap/>
                <w:vAlign w:val="center"/>
                <w:hideMark/>
              </w:tcPr>
            </w:tcPrChange>
          </w:tcPr>
          <w:p w14:paraId="5E11DCD7" w14:textId="77777777" w:rsidR="006871B5" w:rsidRPr="00920004" w:rsidRDefault="006871B5" w:rsidP="00BD0851">
            <w:pPr>
              <w:spacing w:before="240" w:line="0" w:lineRule="atLeast"/>
              <w:jc w:val="center"/>
              <w:rPr>
                <w:ins w:id="42920" w:author="phuong vu" w:date="2018-11-30T14:07:00Z"/>
                <w:lang w:val="en-US"/>
                <w:rPrChange w:id="42921" w:author="phuong vu" w:date="2018-11-30T22:36:00Z">
                  <w:rPr>
                    <w:ins w:id="42922" w:author="phuong vu" w:date="2018-11-30T14:07:00Z"/>
                    <w:lang w:val="en-US"/>
                  </w:rPr>
                </w:rPrChange>
              </w:rPr>
              <w:pPrChange w:id="42923" w:author="phuong vu" w:date="2018-11-30T14:16:00Z">
                <w:pPr>
                  <w:spacing w:line="276" w:lineRule="auto"/>
                  <w:jc w:val="center"/>
                </w:pPr>
              </w:pPrChange>
            </w:pPr>
            <w:ins w:id="42924" w:author="phuong vu" w:date="2018-11-30T14:07:00Z">
              <w:r w:rsidRPr="00920004">
                <w:rPr>
                  <w:lang w:val="en-US"/>
                  <w:rPrChange w:id="42925" w:author="phuong vu" w:date="2018-11-30T22:36:00Z">
                    <w:rPr>
                      <w:lang w:val="en-US"/>
                    </w:rPr>
                  </w:rPrChange>
                </w:rPr>
                <w:lastRenderedPageBreak/>
                <w:t>5</w:t>
              </w:r>
            </w:ins>
          </w:p>
        </w:tc>
        <w:tc>
          <w:tcPr>
            <w:tcW w:w="2295" w:type="dxa"/>
            <w:noWrap/>
            <w:hideMark/>
            <w:tcPrChange w:id="42926" w:author="phuong vu" w:date="2018-11-30T14:22:00Z">
              <w:tcPr>
                <w:tcW w:w="2295" w:type="dxa"/>
                <w:noWrap/>
                <w:hideMark/>
              </w:tcPr>
            </w:tcPrChange>
          </w:tcPr>
          <w:p w14:paraId="6E520A01" w14:textId="77777777" w:rsidR="006871B5" w:rsidRPr="00920004" w:rsidRDefault="006871B5" w:rsidP="00727C9A">
            <w:pPr>
              <w:rPr>
                <w:ins w:id="42927" w:author="phuong vu" w:date="2018-11-30T14:07:00Z"/>
                <w:rPrChange w:id="42928" w:author="phuong vu" w:date="2018-11-30T22:36:00Z">
                  <w:rPr>
                    <w:ins w:id="42929" w:author="phuong vu" w:date="2018-11-30T14:07:00Z"/>
                  </w:rPr>
                </w:rPrChange>
              </w:rPr>
              <w:pPrChange w:id="42930" w:author="phuong vu" w:date="2018-11-30T21:56:00Z">
                <w:pPr>
                  <w:spacing w:line="276" w:lineRule="auto"/>
                </w:pPr>
              </w:pPrChange>
            </w:pPr>
            <w:ins w:id="42931" w:author="phuong vu" w:date="2018-11-30T14:07:00Z">
              <w:r w:rsidRPr="00920004">
                <w:rPr>
                  <w:rPrChange w:id="42932" w:author="phuong vu" w:date="2018-11-30T22:36:00Z">
                    <w:rPr/>
                  </w:rPrChange>
                </w:rPr>
                <w:t>status</w:t>
              </w:r>
            </w:ins>
          </w:p>
        </w:tc>
        <w:tc>
          <w:tcPr>
            <w:tcW w:w="1300" w:type="dxa"/>
            <w:noWrap/>
            <w:hideMark/>
            <w:tcPrChange w:id="42933" w:author="phuong vu" w:date="2018-11-30T14:22:00Z">
              <w:tcPr>
                <w:tcW w:w="1300" w:type="dxa"/>
                <w:noWrap/>
                <w:hideMark/>
              </w:tcPr>
            </w:tcPrChange>
          </w:tcPr>
          <w:p w14:paraId="5C56C9C3" w14:textId="763EA0B8" w:rsidR="006871B5" w:rsidRPr="00920004" w:rsidRDefault="00E452E5" w:rsidP="00727C9A">
            <w:pPr>
              <w:rPr>
                <w:ins w:id="42934" w:author="phuong vu" w:date="2018-11-30T14:07:00Z"/>
                <w:rPrChange w:id="42935" w:author="phuong vu" w:date="2018-11-30T22:36:00Z">
                  <w:rPr>
                    <w:ins w:id="42936" w:author="phuong vu" w:date="2018-11-30T14:07:00Z"/>
                  </w:rPr>
                </w:rPrChange>
              </w:rPr>
              <w:pPrChange w:id="42937" w:author="phuong vu" w:date="2018-11-30T21:56:00Z">
                <w:pPr>
                  <w:spacing w:line="276" w:lineRule="auto"/>
                </w:pPr>
              </w:pPrChange>
            </w:pPr>
            <w:ins w:id="42938" w:author="phuong vu" w:date="2018-11-30T21:53:00Z">
              <w:r w:rsidRPr="00920004">
                <w:rPr>
                  <w:rPrChange w:id="42939" w:author="phuong vu" w:date="2018-11-30T22:36:00Z">
                    <w:rPr/>
                  </w:rPrChange>
                </w:rPr>
                <w:t>varchar</w:t>
              </w:r>
            </w:ins>
          </w:p>
        </w:tc>
        <w:tc>
          <w:tcPr>
            <w:tcW w:w="1098" w:type="dxa"/>
            <w:noWrap/>
            <w:vAlign w:val="center"/>
            <w:hideMark/>
            <w:tcPrChange w:id="42940" w:author="phuong vu" w:date="2018-11-30T14:22:00Z">
              <w:tcPr>
                <w:tcW w:w="1098" w:type="dxa"/>
                <w:noWrap/>
                <w:vAlign w:val="center"/>
                <w:hideMark/>
              </w:tcPr>
            </w:tcPrChange>
          </w:tcPr>
          <w:p w14:paraId="0887325B" w14:textId="77777777" w:rsidR="006871B5" w:rsidRPr="00920004" w:rsidRDefault="006871B5" w:rsidP="00727C9A">
            <w:pPr>
              <w:jc w:val="center"/>
              <w:rPr>
                <w:ins w:id="42941" w:author="phuong vu" w:date="2018-11-30T14:07:00Z"/>
                <w:rPrChange w:id="42942" w:author="phuong vu" w:date="2018-11-30T22:36:00Z">
                  <w:rPr>
                    <w:ins w:id="42943" w:author="phuong vu" w:date="2018-11-30T14:07:00Z"/>
                  </w:rPr>
                </w:rPrChange>
              </w:rPr>
              <w:pPrChange w:id="42944" w:author="phuong vu" w:date="2018-11-30T21:56:00Z">
                <w:pPr>
                  <w:spacing w:line="276" w:lineRule="auto"/>
                  <w:jc w:val="center"/>
                </w:pPr>
              </w:pPrChange>
            </w:pPr>
            <w:ins w:id="42945" w:author="phuong vu" w:date="2018-11-30T14:07:00Z">
              <w:r w:rsidRPr="00920004">
                <w:rPr>
                  <w:rPrChange w:id="42946" w:author="phuong vu" w:date="2018-11-30T22:36:00Z">
                    <w:rPr/>
                  </w:rPrChange>
                </w:rPr>
                <w:t>X</w:t>
              </w:r>
            </w:ins>
          </w:p>
        </w:tc>
        <w:tc>
          <w:tcPr>
            <w:tcW w:w="838" w:type="dxa"/>
            <w:noWrap/>
            <w:vAlign w:val="center"/>
            <w:hideMark/>
            <w:tcPrChange w:id="42947" w:author="phuong vu" w:date="2018-11-30T14:22:00Z">
              <w:tcPr>
                <w:tcW w:w="838" w:type="dxa"/>
                <w:noWrap/>
                <w:vAlign w:val="center"/>
                <w:hideMark/>
              </w:tcPr>
            </w:tcPrChange>
          </w:tcPr>
          <w:p w14:paraId="45A391D8" w14:textId="77777777" w:rsidR="006871B5" w:rsidRPr="00920004" w:rsidRDefault="006871B5" w:rsidP="00727C9A">
            <w:pPr>
              <w:jc w:val="center"/>
              <w:rPr>
                <w:ins w:id="42948" w:author="phuong vu" w:date="2018-11-30T14:07:00Z"/>
                <w:rPrChange w:id="42949" w:author="phuong vu" w:date="2018-11-30T22:36:00Z">
                  <w:rPr>
                    <w:ins w:id="42950" w:author="phuong vu" w:date="2018-11-30T14:07:00Z"/>
                  </w:rPr>
                </w:rPrChange>
              </w:rPr>
              <w:pPrChange w:id="42951" w:author="phuong vu" w:date="2018-11-30T21:56:00Z">
                <w:pPr>
                  <w:spacing w:line="276" w:lineRule="auto"/>
                  <w:jc w:val="center"/>
                </w:pPr>
              </w:pPrChange>
            </w:pPr>
          </w:p>
        </w:tc>
        <w:tc>
          <w:tcPr>
            <w:tcW w:w="823" w:type="dxa"/>
            <w:noWrap/>
            <w:vAlign w:val="center"/>
            <w:hideMark/>
            <w:tcPrChange w:id="42952" w:author="phuong vu" w:date="2018-11-30T14:22:00Z">
              <w:tcPr>
                <w:tcW w:w="823" w:type="dxa"/>
                <w:noWrap/>
                <w:vAlign w:val="center"/>
                <w:hideMark/>
              </w:tcPr>
            </w:tcPrChange>
          </w:tcPr>
          <w:p w14:paraId="2F1EDB92" w14:textId="77777777" w:rsidR="006871B5" w:rsidRPr="00920004" w:rsidRDefault="006871B5" w:rsidP="00727C9A">
            <w:pPr>
              <w:jc w:val="center"/>
              <w:rPr>
                <w:ins w:id="42953" w:author="phuong vu" w:date="2018-11-30T14:07:00Z"/>
                <w:rPrChange w:id="42954" w:author="phuong vu" w:date="2018-11-30T22:36:00Z">
                  <w:rPr>
                    <w:ins w:id="42955" w:author="phuong vu" w:date="2018-11-30T14:07:00Z"/>
                  </w:rPr>
                </w:rPrChange>
              </w:rPr>
              <w:pPrChange w:id="42956" w:author="phuong vu" w:date="2018-11-30T21:56:00Z">
                <w:pPr>
                  <w:spacing w:line="276" w:lineRule="auto"/>
                  <w:jc w:val="center"/>
                </w:pPr>
              </w:pPrChange>
            </w:pPr>
          </w:p>
        </w:tc>
        <w:tc>
          <w:tcPr>
            <w:tcW w:w="1663" w:type="dxa"/>
            <w:noWrap/>
            <w:hideMark/>
            <w:tcPrChange w:id="42957" w:author="phuong vu" w:date="2018-11-30T14:22:00Z">
              <w:tcPr>
                <w:tcW w:w="2228" w:type="dxa"/>
                <w:noWrap/>
                <w:hideMark/>
              </w:tcPr>
            </w:tcPrChange>
          </w:tcPr>
          <w:p w14:paraId="4DDA2A2F" w14:textId="77777777" w:rsidR="006871B5" w:rsidRPr="00920004" w:rsidRDefault="006871B5" w:rsidP="00727C9A">
            <w:pPr>
              <w:rPr>
                <w:ins w:id="42958" w:author="phuong vu" w:date="2018-11-30T14:07:00Z"/>
                <w:rPrChange w:id="42959" w:author="phuong vu" w:date="2018-11-30T22:36:00Z">
                  <w:rPr>
                    <w:ins w:id="42960" w:author="phuong vu" w:date="2018-11-30T14:07:00Z"/>
                  </w:rPr>
                </w:rPrChange>
              </w:rPr>
              <w:pPrChange w:id="42961" w:author="phuong vu" w:date="2018-11-30T21:56:00Z">
                <w:pPr>
                  <w:keepNext/>
                  <w:spacing w:line="276" w:lineRule="auto"/>
                </w:pPr>
              </w:pPrChange>
            </w:pPr>
            <w:ins w:id="42962" w:author="phuong vu" w:date="2018-11-30T14:07:00Z">
              <w:r w:rsidRPr="00920004">
                <w:rPr>
                  <w:rPrChange w:id="42963" w:author="phuong vu" w:date="2018-11-30T22:36:00Z">
                    <w:rPr/>
                  </w:rPrChange>
                </w:rPr>
                <w:t>Trạng thái</w:t>
              </w:r>
            </w:ins>
          </w:p>
        </w:tc>
      </w:tr>
    </w:tbl>
    <w:p w14:paraId="6C49B3C8" w14:textId="2D258E11" w:rsidR="006871B5" w:rsidRPr="00920004" w:rsidRDefault="006871B5" w:rsidP="00A17FA5">
      <w:pPr>
        <w:pStyle w:val="Caption"/>
        <w:rPr>
          <w:ins w:id="42964" w:author="phuong vu" w:date="2018-11-30T14:07:00Z"/>
          <w:b/>
          <w:rPrChange w:id="42965" w:author="phuong vu" w:date="2018-11-30T22:36:00Z">
            <w:rPr>
              <w:ins w:id="42966" w:author="phuong vu" w:date="2018-11-30T14:07:00Z"/>
              <w:b/>
            </w:rPr>
          </w:rPrChange>
        </w:rPr>
        <w:pPrChange w:id="42967" w:author="phuong vu" w:date="2018-11-30T22:42:00Z">
          <w:pPr>
            <w:pStyle w:val="Caption"/>
          </w:pPr>
        </w:pPrChange>
      </w:pPr>
      <w:bookmarkStart w:id="42968" w:name="_Toc531381675"/>
      <w:ins w:id="42969" w:author="phuong vu" w:date="2018-11-30T14:07:00Z">
        <w:r w:rsidRPr="00920004">
          <w:rPr>
            <w:rPrChange w:id="42970" w:author="phuong vu" w:date="2018-11-30T22:36:00Z">
              <w:rPr/>
            </w:rPrChange>
          </w:rPr>
          <w:t xml:space="preserve">Bảng </w:t>
        </w:r>
      </w:ins>
      <w:ins w:id="42971" w:author="phuong vu" w:date="2018-11-30T14:54:00Z">
        <w:r w:rsidR="00D632EE" w:rsidRPr="00920004">
          <w:rPr>
            <w:rPrChange w:id="42972" w:author="phuong vu" w:date="2018-11-30T22:36:00Z">
              <w:rPr/>
            </w:rPrChange>
          </w:rPr>
          <w:fldChar w:fldCharType="begin"/>
        </w:r>
        <w:r w:rsidR="00D632EE" w:rsidRPr="00920004">
          <w:rPr>
            <w:rPrChange w:id="42973" w:author="phuong vu" w:date="2018-11-30T22:36:00Z">
              <w:rPr/>
            </w:rPrChange>
          </w:rPr>
          <w:instrText xml:space="preserve"> STYLEREF 1 \s </w:instrText>
        </w:r>
      </w:ins>
      <w:r w:rsidR="00D632EE" w:rsidRPr="00920004">
        <w:rPr>
          <w:rPrChange w:id="42974" w:author="phuong vu" w:date="2018-11-30T22:36:00Z">
            <w:rPr/>
          </w:rPrChange>
        </w:rPr>
        <w:fldChar w:fldCharType="separate"/>
      </w:r>
      <w:r w:rsidR="00B5490C">
        <w:rPr>
          <w:noProof/>
        </w:rPr>
        <w:t>4</w:t>
      </w:r>
      <w:ins w:id="42975" w:author="phuong vu" w:date="2018-11-30T14:54:00Z">
        <w:r w:rsidR="00D632EE" w:rsidRPr="00920004">
          <w:rPr>
            <w:rPrChange w:id="42976" w:author="phuong vu" w:date="2018-11-30T22:36:00Z">
              <w:rPr/>
            </w:rPrChange>
          </w:rPr>
          <w:fldChar w:fldCharType="end"/>
        </w:r>
        <w:r w:rsidR="00D632EE" w:rsidRPr="00920004">
          <w:rPr>
            <w:rPrChange w:id="42977" w:author="phuong vu" w:date="2018-11-30T22:36:00Z">
              <w:rPr/>
            </w:rPrChange>
          </w:rPr>
          <w:t>.</w:t>
        </w:r>
        <w:r w:rsidR="00D632EE" w:rsidRPr="00920004">
          <w:rPr>
            <w:rPrChange w:id="42978" w:author="phuong vu" w:date="2018-11-30T22:36:00Z">
              <w:rPr/>
            </w:rPrChange>
          </w:rPr>
          <w:fldChar w:fldCharType="begin"/>
        </w:r>
        <w:r w:rsidR="00D632EE" w:rsidRPr="00920004">
          <w:rPr>
            <w:rPrChange w:id="42979" w:author="phuong vu" w:date="2018-11-30T22:36:00Z">
              <w:rPr/>
            </w:rPrChange>
          </w:rPr>
          <w:instrText xml:space="preserve"> SEQ Bảng \* ARABIC \s 1 </w:instrText>
        </w:r>
      </w:ins>
      <w:r w:rsidR="00D632EE" w:rsidRPr="00920004">
        <w:rPr>
          <w:rPrChange w:id="42980" w:author="phuong vu" w:date="2018-11-30T22:36:00Z">
            <w:rPr/>
          </w:rPrChange>
        </w:rPr>
        <w:fldChar w:fldCharType="separate"/>
      </w:r>
      <w:ins w:id="42981" w:author="phuong vu" w:date="2018-11-30T22:44:00Z">
        <w:r w:rsidR="00B5490C">
          <w:rPr>
            <w:noProof/>
          </w:rPr>
          <w:t>38</w:t>
        </w:r>
      </w:ins>
      <w:ins w:id="42982" w:author="phuong vu" w:date="2018-11-30T14:54:00Z">
        <w:r w:rsidR="00D632EE" w:rsidRPr="00920004">
          <w:rPr>
            <w:rPrChange w:id="42983" w:author="phuong vu" w:date="2018-11-30T22:36:00Z">
              <w:rPr/>
            </w:rPrChange>
          </w:rPr>
          <w:fldChar w:fldCharType="end"/>
        </w:r>
      </w:ins>
      <w:ins w:id="42984" w:author="phuong vu" w:date="2018-11-30T14:07:00Z">
        <w:r w:rsidRPr="00920004">
          <w:rPr>
            <w:rPrChange w:id="42985" w:author="phuong vu" w:date="2018-11-30T22:36:00Z">
              <w:rPr/>
            </w:rPrChange>
          </w:rPr>
          <w:t xml:space="preserve"> Bảng dữ liệu khung giờ nhận trả quần áo</w:t>
        </w:r>
        <w:bookmarkEnd w:id="42968"/>
      </w:ins>
    </w:p>
    <w:p w14:paraId="6282EF39" w14:textId="77777777" w:rsidR="006871B5" w:rsidRPr="00920004" w:rsidRDefault="006871B5" w:rsidP="00BD0851">
      <w:pPr>
        <w:spacing w:before="240" w:line="0" w:lineRule="atLeast"/>
        <w:rPr>
          <w:ins w:id="42986" w:author="phuong vu" w:date="2018-11-30T14:07:00Z"/>
          <w:b/>
          <w:lang w:val="en-US"/>
          <w:rPrChange w:id="42987" w:author="phuong vu" w:date="2018-11-30T22:36:00Z">
            <w:rPr>
              <w:ins w:id="42988" w:author="phuong vu" w:date="2018-11-30T14:07:00Z"/>
              <w:b/>
              <w:lang w:val="en-US"/>
            </w:rPr>
          </w:rPrChange>
        </w:rPr>
        <w:pPrChange w:id="42989" w:author="phuong vu" w:date="2018-11-30T14:16:00Z">
          <w:pPr/>
        </w:pPrChange>
      </w:pPr>
      <w:ins w:id="42990" w:author="phuong vu" w:date="2018-11-30T14:07:00Z">
        <w:r w:rsidRPr="00920004">
          <w:rPr>
            <w:b/>
            <w:lang w:val="en-US"/>
            <w:rPrChange w:id="42991" w:author="phuong vu" w:date="2018-11-30T22:36:00Z">
              <w:rPr>
                <w:b/>
                <w:lang w:val="en-US"/>
              </w:rPr>
            </w:rPrChange>
          </w:rPr>
          <w:t>BẢNG UNIT</w:t>
        </w:r>
      </w:ins>
    </w:p>
    <w:tbl>
      <w:tblPr>
        <w:tblStyle w:val="TableGrid"/>
        <w:tblW w:w="8725" w:type="dxa"/>
        <w:tblLook w:val="04A0" w:firstRow="1" w:lastRow="0" w:firstColumn="1" w:lastColumn="0" w:noHBand="0" w:noVBand="1"/>
        <w:tblPrChange w:id="42992" w:author="phuong vu" w:date="2018-11-30T14:22:00Z">
          <w:tblPr>
            <w:tblStyle w:val="TableGrid"/>
            <w:tblW w:w="9290" w:type="dxa"/>
            <w:tblLook w:val="04A0" w:firstRow="1" w:lastRow="0" w:firstColumn="1" w:lastColumn="0" w:noHBand="0" w:noVBand="1"/>
          </w:tblPr>
        </w:tblPrChange>
      </w:tblPr>
      <w:tblGrid>
        <w:gridCol w:w="708"/>
        <w:gridCol w:w="2295"/>
        <w:gridCol w:w="1300"/>
        <w:gridCol w:w="1098"/>
        <w:gridCol w:w="838"/>
        <w:gridCol w:w="823"/>
        <w:gridCol w:w="1663"/>
        <w:tblGridChange w:id="42993">
          <w:tblGrid>
            <w:gridCol w:w="708"/>
            <w:gridCol w:w="2295"/>
            <w:gridCol w:w="1300"/>
            <w:gridCol w:w="1098"/>
            <w:gridCol w:w="838"/>
            <w:gridCol w:w="823"/>
            <w:gridCol w:w="2228"/>
          </w:tblGrid>
        </w:tblGridChange>
      </w:tblGrid>
      <w:tr w:rsidR="006871B5" w:rsidRPr="00920004" w14:paraId="32EC8AF5" w14:textId="77777777" w:rsidTr="00BD0851">
        <w:trPr>
          <w:trHeight w:val="300"/>
          <w:ins w:id="42994" w:author="phuong vu" w:date="2018-11-30T14:07:00Z"/>
          <w:trPrChange w:id="42995" w:author="phuong vu" w:date="2018-11-30T14:22:00Z">
            <w:trPr>
              <w:trHeight w:val="300"/>
            </w:trPr>
          </w:trPrChange>
        </w:trPr>
        <w:tc>
          <w:tcPr>
            <w:tcW w:w="708" w:type="dxa"/>
            <w:noWrap/>
            <w:vAlign w:val="center"/>
            <w:hideMark/>
            <w:tcPrChange w:id="42996" w:author="phuong vu" w:date="2018-11-30T14:22:00Z">
              <w:tcPr>
                <w:tcW w:w="708" w:type="dxa"/>
                <w:noWrap/>
                <w:vAlign w:val="center"/>
                <w:hideMark/>
              </w:tcPr>
            </w:tcPrChange>
          </w:tcPr>
          <w:p w14:paraId="54204961" w14:textId="77777777" w:rsidR="006871B5" w:rsidRPr="00920004" w:rsidRDefault="006871B5" w:rsidP="00BD0851">
            <w:pPr>
              <w:spacing w:before="240" w:line="0" w:lineRule="atLeast"/>
              <w:jc w:val="center"/>
              <w:rPr>
                <w:ins w:id="42997" w:author="phuong vu" w:date="2018-11-30T14:07:00Z"/>
                <w:b/>
                <w:bCs/>
                <w:rPrChange w:id="42998" w:author="phuong vu" w:date="2018-11-30T22:36:00Z">
                  <w:rPr>
                    <w:ins w:id="42999" w:author="phuong vu" w:date="2018-11-30T14:07:00Z"/>
                    <w:b/>
                    <w:bCs/>
                  </w:rPr>
                </w:rPrChange>
              </w:rPr>
              <w:pPrChange w:id="43000" w:author="phuong vu" w:date="2018-11-30T14:16:00Z">
                <w:pPr>
                  <w:spacing w:line="276" w:lineRule="auto"/>
                  <w:jc w:val="center"/>
                </w:pPr>
              </w:pPrChange>
            </w:pPr>
            <w:ins w:id="43001" w:author="phuong vu" w:date="2018-11-30T14:07:00Z">
              <w:r w:rsidRPr="00920004">
                <w:rPr>
                  <w:b/>
                  <w:bCs/>
                  <w:lang w:val="da-DK"/>
                  <w:rPrChange w:id="43002" w:author="phuong vu" w:date="2018-11-30T22:36:00Z">
                    <w:rPr>
                      <w:b/>
                      <w:bCs/>
                      <w:lang w:val="da-DK"/>
                    </w:rPr>
                  </w:rPrChange>
                </w:rPr>
                <w:t>STT</w:t>
              </w:r>
            </w:ins>
          </w:p>
        </w:tc>
        <w:tc>
          <w:tcPr>
            <w:tcW w:w="2295" w:type="dxa"/>
            <w:noWrap/>
            <w:vAlign w:val="center"/>
            <w:hideMark/>
            <w:tcPrChange w:id="43003" w:author="phuong vu" w:date="2018-11-30T14:22:00Z">
              <w:tcPr>
                <w:tcW w:w="2295" w:type="dxa"/>
                <w:noWrap/>
                <w:vAlign w:val="center"/>
                <w:hideMark/>
              </w:tcPr>
            </w:tcPrChange>
          </w:tcPr>
          <w:p w14:paraId="75ABE8C0" w14:textId="77777777" w:rsidR="006871B5" w:rsidRPr="00920004" w:rsidRDefault="006871B5" w:rsidP="00BD0851">
            <w:pPr>
              <w:spacing w:before="240" w:line="0" w:lineRule="atLeast"/>
              <w:jc w:val="center"/>
              <w:rPr>
                <w:ins w:id="43004" w:author="phuong vu" w:date="2018-11-30T14:07:00Z"/>
                <w:b/>
                <w:bCs/>
                <w:rPrChange w:id="43005" w:author="phuong vu" w:date="2018-11-30T22:36:00Z">
                  <w:rPr>
                    <w:ins w:id="43006" w:author="phuong vu" w:date="2018-11-30T14:07:00Z"/>
                    <w:b/>
                    <w:bCs/>
                  </w:rPr>
                </w:rPrChange>
              </w:rPr>
              <w:pPrChange w:id="43007" w:author="phuong vu" w:date="2018-11-30T14:16:00Z">
                <w:pPr>
                  <w:spacing w:line="276" w:lineRule="auto"/>
                  <w:jc w:val="center"/>
                </w:pPr>
              </w:pPrChange>
            </w:pPr>
            <w:ins w:id="43008" w:author="phuong vu" w:date="2018-11-30T14:07:00Z">
              <w:r w:rsidRPr="00920004">
                <w:rPr>
                  <w:b/>
                  <w:bCs/>
                  <w:lang w:val="da-DK"/>
                  <w:rPrChange w:id="43009" w:author="phuong vu" w:date="2018-11-30T22:36:00Z">
                    <w:rPr>
                      <w:b/>
                      <w:bCs/>
                      <w:lang w:val="da-DK"/>
                    </w:rPr>
                  </w:rPrChange>
                </w:rPr>
                <w:t>Tên trường</w:t>
              </w:r>
            </w:ins>
          </w:p>
        </w:tc>
        <w:tc>
          <w:tcPr>
            <w:tcW w:w="1300" w:type="dxa"/>
            <w:noWrap/>
            <w:vAlign w:val="center"/>
            <w:hideMark/>
            <w:tcPrChange w:id="43010" w:author="phuong vu" w:date="2018-11-30T14:22:00Z">
              <w:tcPr>
                <w:tcW w:w="1300" w:type="dxa"/>
                <w:noWrap/>
                <w:vAlign w:val="center"/>
                <w:hideMark/>
              </w:tcPr>
            </w:tcPrChange>
          </w:tcPr>
          <w:p w14:paraId="5F0CF7C6" w14:textId="77777777" w:rsidR="006871B5" w:rsidRPr="00920004" w:rsidRDefault="006871B5" w:rsidP="00BD0851">
            <w:pPr>
              <w:spacing w:before="240" w:line="0" w:lineRule="atLeast"/>
              <w:jc w:val="center"/>
              <w:rPr>
                <w:ins w:id="43011" w:author="phuong vu" w:date="2018-11-30T14:07:00Z"/>
                <w:b/>
                <w:bCs/>
                <w:rPrChange w:id="43012" w:author="phuong vu" w:date="2018-11-30T22:36:00Z">
                  <w:rPr>
                    <w:ins w:id="43013" w:author="phuong vu" w:date="2018-11-30T14:07:00Z"/>
                    <w:b/>
                    <w:bCs/>
                  </w:rPr>
                </w:rPrChange>
              </w:rPr>
              <w:pPrChange w:id="43014" w:author="phuong vu" w:date="2018-11-30T14:16:00Z">
                <w:pPr>
                  <w:spacing w:line="276" w:lineRule="auto"/>
                  <w:jc w:val="center"/>
                </w:pPr>
              </w:pPrChange>
            </w:pPr>
            <w:ins w:id="43015" w:author="phuong vu" w:date="2018-11-30T14:07:00Z">
              <w:r w:rsidRPr="00920004">
                <w:rPr>
                  <w:b/>
                  <w:bCs/>
                  <w:lang w:val="da-DK"/>
                  <w:rPrChange w:id="43016" w:author="phuong vu" w:date="2018-11-30T22:36:00Z">
                    <w:rPr>
                      <w:b/>
                      <w:bCs/>
                      <w:lang w:val="da-DK"/>
                    </w:rPr>
                  </w:rPrChange>
                </w:rPr>
                <w:t>Kiểu</w:t>
              </w:r>
            </w:ins>
          </w:p>
        </w:tc>
        <w:tc>
          <w:tcPr>
            <w:tcW w:w="1098" w:type="dxa"/>
            <w:noWrap/>
            <w:vAlign w:val="center"/>
            <w:hideMark/>
            <w:tcPrChange w:id="43017" w:author="phuong vu" w:date="2018-11-30T14:22:00Z">
              <w:tcPr>
                <w:tcW w:w="1098" w:type="dxa"/>
                <w:noWrap/>
                <w:vAlign w:val="center"/>
                <w:hideMark/>
              </w:tcPr>
            </w:tcPrChange>
          </w:tcPr>
          <w:p w14:paraId="0F8A41AC" w14:textId="77777777" w:rsidR="006871B5" w:rsidRPr="00920004" w:rsidRDefault="006871B5" w:rsidP="00BD0851">
            <w:pPr>
              <w:spacing w:before="240" w:line="0" w:lineRule="atLeast"/>
              <w:jc w:val="center"/>
              <w:rPr>
                <w:ins w:id="43018" w:author="phuong vu" w:date="2018-11-30T14:07:00Z"/>
                <w:b/>
                <w:bCs/>
                <w:rPrChange w:id="43019" w:author="phuong vu" w:date="2018-11-30T22:36:00Z">
                  <w:rPr>
                    <w:ins w:id="43020" w:author="phuong vu" w:date="2018-11-30T14:07:00Z"/>
                    <w:b/>
                    <w:bCs/>
                  </w:rPr>
                </w:rPrChange>
              </w:rPr>
              <w:pPrChange w:id="43021" w:author="phuong vu" w:date="2018-11-30T14:16:00Z">
                <w:pPr>
                  <w:spacing w:line="276" w:lineRule="auto"/>
                  <w:jc w:val="center"/>
                </w:pPr>
              </w:pPrChange>
            </w:pPr>
            <w:ins w:id="43022" w:author="phuong vu" w:date="2018-11-30T14:07:00Z">
              <w:r w:rsidRPr="00920004">
                <w:rPr>
                  <w:b/>
                  <w:bCs/>
                  <w:lang w:val="da-DK"/>
                  <w:rPrChange w:id="43023" w:author="phuong vu" w:date="2018-11-30T22:36:00Z">
                    <w:rPr>
                      <w:b/>
                      <w:bCs/>
                      <w:lang w:val="da-DK"/>
                    </w:rPr>
                  </w:rPrChange>
                </w:rPr>
                <w:t>Chấp nhận Null</w:t>
              </w:r>
            </w:ins>
          </w:p>
        </w:tc>
        <w:tc>
          <w:tcPr>
            <w:tcW w:w="838" w:type="dxa"/>
            <w:noWrap/>
            <w:vAlign w:val="center"/>
            <w:hideMark/>
            <w:tcPrChange w:id="43024" w:author="phuong vu" w:date="2018-11-30T14:22:00Z">
              <w:tcPr>
                <w:tcW w:w="838" w:type="dxa"/>
                <w:noWrap/>
                <w:vAlign w:val="center"/>
                <w:hideMark/>
              </w:tcPr>
            </w:tcPrChange>
          </w:tcPr>
          <w:p w14:paraId="460615B0" w14:textId="77777777" w:rsidR="006871B5" w:rsidRPr="00920004" w:rsidRDefault="006871B5" w:rsidP="00BD0851">
            <w:pPr>
              <w:spacing w:before="240" w:line="0" w:lineRule="atLeast"/>
              <w:jc w:val="center"/>
              <w:rPr>
                <w:ins w:id="43025" w:author="phuong vu" w:date="2018-11-30T14:07:00Z"/>
                <w:b/>
                <w:bCs/>
                <w:rPrChange w:id="43026" w:author="phuong vu" w:date="2018-11-30T22:36:00Z">
                  <w:rPr>
                    <w:ins w:id="43027" w:author="phuong vu" w:date="2018-11-30T14:07:00Z"/>
                    <w:b/>
                    <w:bCs/>
                  </w:rPr>
                </w:rPrChange>
              </w:rPr>
              <w:pPrChange w:id="43028" w:author="phuong vu" w:date="2018-11-30T14:16:00Z">
                <w:pPr>
                  <w:spacing w:line="276" w:lineRule="auto"/>
                  <w:jc w:val="center"/>
                </w:pPr>
              </w:pPrChange>
            </w:pPr>
            <w:ins w:id="43029" w:author="phuong vu" w:date="2018-11-30T14:07:00Z">
              <w:r w:rsidRPr="00920004">
                <w:rPr>
                  <w:b/>
                  <w:bCs/>
                  <w:lang w:val="da-DK"/>
                  <w:rPrChange w:id="43030" w:author="phuong vu" w:date="2018-11-30T22:36:00Z">
                    <w:rPr>
                      <w:b/>
                      <w:bCs/>
                      <w:lang w:val="da-DK"/>
                    </w:rPr>
                  </w:rPrChange>
                </w:rPr>
                <w:t>Khóa chính</w:t>
              </w:r>
            </w:ins>
          </w:p>
        </w:tc>
        <w:tc>
          <w:tcPr>
            <w:tcW w:w="823" w:type="dxa"/>
            <w:noWrap/>
            <w:vAlign w:val="center"/>
            <w:hideMark/>
            <w:tcPrChange w:id="43031" w:author="phuong vu" w:date="2018-11-30T14:22:00Z">
              <w:tcPr>
                <w:tcW w:w="823" w:type="dxa"/>
                <w:noWrap/>
                <w:vAlign w:val="center"/>
                <w:hideMark/>
              </w:tcPr>
            </w:tcPrChange>
          </w:tcPr>
          <w:p w14:paraId="727ACF3C" w14:textId="77777777" w:rsidR="006871B5" w:rsidRPr="00920004" w:rsidRDefault="006871B5" w:rsidP="00BD0851">
            <w:pPr>
              <w:spacing w:before="240" w:line="0" w:lineRule="atLeast"/>
              <w:jc w:val="center"/>
              <w:rPr>
                <w:ins w:id="43032" w:author="phuong vu" w:date="2018-11-30T14:07:00Z"/>
                <w:b/>
                <w:bCs/>
                <w:rPrChange w:id="43033" w:author="phuong vu" w:date="2018-11-30T22:36:00Z">
                  <w:rPr>
                    <w:ins w:id="43034" w:author="phuong vu" w:date="2018-11-30T14:07:00Z"/>
                    <w:b/>
                    <w:bCs/>
                  </w:rPr>
                </w:rPrChange>
              </w:rPr>
              <w:pPrChange w:id="43035" w:author="phuong vu" w:date="2018-11-30T14:16:00Z">
                <w:pPr>
                  <w:spacing w:line="276" w:lineRule="auto"/>
                  <w:jc w:val="center"/>
                </w:pPr>
              </w:pPrChange>
            </w:pPr>
            <w:ins w:id="43036" w:author="phuong vu" w:date="2018-11-30T14:07:00Z">
              <w:r w:rsidRPr="00920004">
                <w:rPr>
                  <w:b/>
                  <w:bCs/>
                  <w:lang w:val="da-DK"/>
                  <w:rPrChange w:id="43037" w:author="phuong vu" w:date="2018-11-30T22:36:00Z">
                    <w:rPr>
                      <w:b/>
                      <w:bCs/>
                      <w:lang w:val="da-DK"/>
                    </w:rPr>
                  </w:rPrChange>
                </w:rPr>
                <w:t>Khóa ngoại</w:t>
              </w:r>
            </w:ins>
          </w:p>
        </w:tc>
        <w:tc>
          <w:tcPr>
            <w:tcW w:w="1663" w:type="dxa"/>
            <w:noWrap/>
            <w:vAlign w:val="center"/>
            <w:hideMark/>
            <w:tcPrChange w:id="43038" w:author="phuong vu" w:date="2018-11-30T14:22:00Z">
              <w:tcPr>
                <w:tcW w:w="2228" w:type="dxa"/>
                <w:noWrap/>
                <w:vAlign w:val="center"/>
                <w:hideMark/>
              </w:tcPr>
            </w:tcPrChange>
          </w:tcPr>
          <w:p w14:paraId="6C6D29E1" w14:textId="77777777" w:rsidR="006871B5" w:rsidRPr="00920004" w:rsidRDefault="006871B5" w:rsidP="00BD0851">
            <w:pPr>
              <w:spacing w:before="240" w:line="0" w:lineRule="atLeast"/>
              <w:ind w:right="226"/>
              <w:jc w:val="center"/>
              <w:rPr>
                <w:ins w:id="43039" w:author="phuong vu" w:date="2018-11-30T14:07:00Z"/>
                <w:b/>
                <w:bCs/>
                <w:rPrChange w:id="43040" w:author="phuong vu" w:date="2018-11-30T22:36:00Z">
                  <w:rPr>
                    <w:ins w:id="43041" w:author="phuong vu" w:date="2018-11-30T14:07:00Z"/>
                    <w:b/>
                    <w:bCs/>
                  </w:rPr>
                </w:rPrChange>
              </w:rPr>
              <w:pPrChange w:id="43042" w:author="phuong vu" w:date="2018-11-30T14:16:00Z">
                <w:pPr>
                  <w:spacing w:line="276" w:lineRule="auto"/>
                  <w:ind w:right="226"/>
                  <w:jc w:val="center"/>
                </w:pPr>
              </w:pPrChange>
            </w:pPr>
            <w:ins w:id="43043" w:author="phuong vu" w:date="2018-11-30T14:07:00Z">
              <w:r w:rsidRPr="00920004">
                <w:rPr>
                  <w:b/>
                  <w:bCs/>
                  <w:lang w:val="da-DK"/>
                  <w:rPrChange w:id="43044" w:author="phuong vu" w:date="2018-11-30T22:36:00Z">
                    <w:rPr>
                      <w:b/>
                      <w:bCs/>
                      <w:lang w:val="da-DK"/>
                    </w:rPr>
                  </w:rPrChange>
                </w:rPr>
                <w:t>Mô tả</w:t>
              </w:r>
            </w:ins>
          </w:p>
        </w:tc>
      </w:tr>
      <w:tr w:rsidR="006871B5" w:rsidRPr="00920004" w14:paraId="52A6E4CE" w14:textId="77777777" w:rsidTr="00BD0851">
        <w:trPr>
          <w:trHeight w:val="300"/>
          <w:ins w:id="43045" w:author="phuong vu" w:date="2018-11-30T14:07:00Z"/>
          <w:trPrChange w:id="43046" w:author="phuong vu" w:date="2018-11-30T14:22:00Z">
            <w:trPr>
              <w:trHeight w:val="300"/>
            </w:trPr>
          </w:trPrChange>
        </w:trPr>
        <w:tc>
          <w:tcPr>
            <w:tcW w:w="708" w:type="dxa"/>
            <w:noWrap/>
            <w:vAlign w:val="center"/>
            <w:hideMark/>
            <w:tcPrChange w:id="43047" w:author="phuong vu" w:date="2018-11-30T14:22:00Z">
              <w:tcPr>
                <w:tcW w:w="708" w:type="dxa"/>
                <w:noWrap/>
                <w:vAlign w:val="center"/>
                <w:hideMark/>
              </w:tcPr>
            </w:tcPrChange>
          </w:tcPr>
          <w:p w14:paraId="379BBA56" w14:textId="77777777" w:rsidR="006871B5" w:rsidRPr="00920004" w:rsidRDefault="006871B5" w:rsidP="00BD0851">
            <w:pPr>
              <w:spacing w:before="240" w:line="0" w:lineRule="atLeast"/>
              <w:jc w:val="center"/>
              <w:rPr>
                <w:ins w:id="43048" w:author="phuong vu" w:date="2018-11-30T14:07:00Z"/>
                <w:rPrChange w:id="43049" w:author="phuong vu" w:date="2018-11-30T22:36:00Z">
                  <w:rPr>
                    <w:ins w:id="43050" w:author="phuong vu" w:date="2018-11-30T14:07:00Z"/>
                  </w:rPr>
                </w:rPrChange>
              </w:rPr>
              <w:pPrChange w:id="43051" w:author="phuong vu" w:date="2018-11-30T14:16:00Z">
                <w:pPr>
                  <w:spacing w:line="276" w:lineRule="auto"/>
                  <w:jc w:val="center"/>
                </w:pPr>
              </w:pPrChange>
            </w:pPr>
            <w:ins w:id="43052" w:author="phuong vu" w:date="2018-11-30T14:07:00Z">
              <w:r w:rsidRPr="00920004">
                <w:rPr>
                  <w:rPrChange w:id="43053" w:author="phuong vu" w:date="2018-11-30T22:36:00Z">
                    <w:rPr/>
                  </w:rPrChange>
                </w:rPr>
                <w:t>1</w:t>
              </w:r>
            </w:ins>
          </w:p>
        </w:tc>
        <w:tc>
          <w:tcPr>
            <w:tcW w:w="2295" w:type="dxa"/>
            <w:noWrap/>
            <w:hideMark/>
            <w:tcPrChange w:id="43054" w:author="phuong vu" w:date="2018-11-30T14:22:00Z">
              <w:tcPr>
                <w:tcW w:w="2295" w:type="dxa"/>
                <w:noWrap/>
                <w:hideMark/>
              </w:tcPr>
            </w:tcPrChange>
          </w:tcPr>
          <w:p w14:paraId="6C484D35" w14:textId="77777777" w:rsidR="006871B5" w:rsidRPr="00920004" w:rsidRDefault="006871B5" w:rsidP="00727C9A">
            <w:pPr>
              <w:rPr>
                <w:ins w:id="43055" w:author="phuong vu" w:date="2018-11-30T14:07:00Z"/>
                <w:rPrChange w:id="43056" w:author="phuong vu" w:date="2018-11-30T22:36:00Z">
                  <w:rPr>
                    <w:ins w:id="43057" w:author="phuong vu" w:date="2018-11-30T14:07:00Z"/>
                  </w:rPr>
                </w:rPrChange>
              </w:rPr>
              <w:pPrChange w:id="43058" w:author="phuong vu" w:date="2018-11-30T21:56:00Z">
                <w:pPr>
                  <w:spacing w:line="276" w:lineRule="auto"/>
                </w:pPr>
              </w:pPrChange>
            </w:pPr>
            <w:ins w:id="43059" w:author="phuong vu" w:date="2018-11-30T14:07:00Z">
              <w:r w:rsidRPr="00920004">
                <w:rPr>
                  <w:rPrChange w:id="43060" w:author="phuong vu" w:date="2018-11-30T22:36:00Z">
                    <w:rPr/>
                  </w:rPrChange>
                </w:rPr>
                <w:t>id</w:t>
              </w:r>
            </w:ins>
          </w:p>
        </w:tc>
        <w:tc>
          <w:tcPr>
            <w:tcW w:w="1300" w:type="dxa"/>
            <w:noWrap/>
            <w:hideMark/>
            <w:tcPrChange w:id="43061" w:author="phuong vu" w:date="2018-11-30T14:22:00Z">
              <w:tcPr>
                <w:tcW w:w="1300" w:type="dxa"/>
                <w:noWrap/>
                <w:hideMark/>
              </w:tcPr>
            </w:tcPrChange>
          </w:tcPr>
          <w:p w14:paraId="2CC6CD89" w14:textId="77777777" w:rsidR="006871B5" w:rsidRPr="00920004" w:rsidRDefault="006871B5" w:rsidP="00727C9A">
            <w:pPr>
              <w:rPr>
                <w:ins w:id="43062" w:author="phuong vu" w:date="2018-11-30T14:07:00Z"/>
                <w:rPrChange w:id="43063" w:author="phuong vu" w:date="2018-11-30T22:36:00Z">
                  <w:rPr>
                    <w:ins w:id="43064" w:author="phuong vu" w:date="2018-11-30T14:07:00Z"/>
                  </w:rPr>
                </w:rPrChange>
              </w:rPr>
              <w:pPrChange w:id="43065" w:author="phuong vu" w:date="2018-11-30T21:56:00Z">
                <w:pPr>
                  <w:spacing w:line="276" w:lineRule="auto"/>
                </w:pPr>
              </w:pPrChange>
            </w:pPr>
            <w:ins w:id="43066" w:author="phuong vu" w:date="2018-11-30T14:07:00Z">
              <w:r w:rsidRPr="00920004">
                <w:rPr>
                  <w:rPrChange w:id="43067" w:author="phuong vu" w:date="2018-11-30T22:36:00Z">
                    <w:rPr/>
                  </w:rPrChange>
                </w:rPr>
                <w:t>numeric</w:t>
              </w:r>
            </w:ins>
          </w:p>
        </w:tc>
        <w:tc>
          <w:tcPr>
            <w:tcW w:w="1098" w:type="dxa"/>
            <w:noWrap/>
            <w:vAlign w:val="center"/>
            <w:hideMark/>
            <w:tcPrChange w:id="43068" w:author="phuong vu" w:date="2018-11-30T14:22:00Z">
              <w:tcPr>
                <w:tcW w:w="1098" w:type="dxa"/>
                <w:noWrap/>
                <w:vAlign w:val="center"/>
                <w:hideMark/>
              </w:tcPr>
            </w:tcPrChange>
          </w:tcPr>
          <w:p w14:paraId="61C7CE2B" w14:textId="77777777" w:rsidR="006871B5" w:rsidRPr="00920004" w:rsidRDefault="006871B5" w:rsidP="00727C9A">
            <w:pPr>
              <w:jc w:val="center"/>
              <w:rPr>
                <w:ins w:id="43069" w:author="phuong vu" w:date="2018-11-30T14:07:00Z"/>
                <w:rPrChange w:id="43070" w:author="phuong vu" w:date="2018-11-30T22:36:00Z">
                  <w:rPr>
                    <w:ins w:id="43071" w:author="phuong vu" w:date="2018-11-30T14:07:00Z"/>
                  </w:rPr>
                </w:rPrChange>
              </w:rPr>
              <w:pPrChange w:id="43072" w:author="phuong vu" w:date="2018-11-30T21:56:00Z">
                <w:pPr>
                  <w:spacing w:line="276" w:lineRule="auto"/>
                  <w:jc w:val="center"/>
                </w:pPr>
              </w:pPrChange>
            </w:pPr>
          </w:p>
        </w:tc>
        <w:tc>
          <w:tcPr>
            <w:tcW w:w="838" w:type="dxa"/>
            <w:noWrap/>
            <w:vAlign w:val="center"/>
            <w:hideMark/>
            <w:tcPrChange w:id="43073" w:author="phuong vu" w:date="2018-11-30T14:22:00Z">
              <w:tcPr>
                <w:tcW w:w="838" w:type="dxa"/>
                <w:noWrap/>
                <w:vAlign w:val="center"/>
                <w:hideMark/>
              </w:tcPr>
            </w:tcPrChange>
          </w:tcPr>
          <w:p w14:paraId="493D39D0" w14:textId="77777777" w:rsidR="006871B5" w:rsidRPr="00920004" w:rsidRDefault="006871B5" w:rsidP="00727C9A">
            <w:pPr>
              <w:jc w:val="center"/>
              <w:rPr>
                <w:ins w:id="43074" w:author="phuong vu" w:date="2018-11-30T14:07:00Z"/>
                <w:rPrChange w:id="43075" w:author="phuong vu" w:date="2018-11-30T22:36:00Z">
                  <w:rPr>
                    <w:ins w:id="43076" w:author="phuong vu" w:date="2018-11-30T14:07:00Z"/>
                  </w:rPr>
                </w:rPrChange>
              </w:rPr>
              <w:pPrChange w:id="43077" w:author="phuong vu" w:date="2018-11-30T21:56:00Z">
                <w:pPr>
                  <w:spacing w:line="276" w:lineRule="auto"/>
                  <w:jc w:val="center"/>
                </w:pPr>
              </w:pPrChange>
            </w:pPr>
            <w:ins w:id="43078" w:author="phuong vu" w:date="2018-11-30T14:07:00Z">
              <w:r w:rsidRPr="00920004">
                <w:rPr>
                  <w:rPrChange w:id="43079" w:author="phuong vu" w:date="2018-11-30T22:36:00Z">
                    <w:rPr/>
                  </w:rPrChange>
                </w:rPr>
                <w:t>X</w:t>
              </w:r>
            </w:ins>
          </w:p>
        </w:tc>
        <w:tc>
          <w:tcPr>
            <w:tcW w:w="823" w:type="dxa"/>
            <w:noWrap/>
            <w:vAlign w:val="center"/>
            <w:hideMark/>
            <w:tcPrChange w:id="43080" w:author="phuong vu" w:date="2018-11-30T14:22:00Z">
              <w:tcPr>
                <w:tcW w:w="823" w:type="dxa"/>
                <w:noWrap/>
                <w:vAlign w:val="center"/>
                <w:hideMark/>
              </w:tcPr>
            </w:tcPrChange>
          </w:tcPr>
          <w:p w14:paraId="4CDFB382" w14:textId="77777777" w:rsidR="006871B5" w:rsidRPr="00920004" w:rsidRDefault="006871B5" w:rsidP="00727C9A">
            <w:pPr>
              <w:jc w:val="center"/>
              <w:rPr>
                <w:ins w:id="43081" w:author="phuong vu" w:date="2018-11-30T14:07:00Z"/>
                <w:rPrChange w:id="43082" w:author="phuong vu" w:date="2018-11-30T22:36:00Z">
                  <w:rPr>
                    <w:ins w:id="43083" w:author="phuong vu" w:date="2018-11-30T14:07:00Z"/>
                  </w:rPr>
                </w:rPrChange>
              </w:rPr>
              <w:pPrChange w:id="43084" w:author="phuong vu" w:date="2018-11-30T21:56:00Z">
                <w:pPr>
                  <w:spacing w:line="276" w:lineRule="auto"/>
                  <w:jc w:val="center"/>
                </w:pPr>
              </w:pPrChange>
            </w:pPr>
          </w:p>
        </w:tc>
        <w:tc>
          <w:tcPr>
            <w:tcW w:w="1663" w:type="dxa"/>
            <w:noWrap/>
            <w:hideMark/>
            <w:tcPrChange w:id="43085" w:author="phuong vu" w:date="2018-11-30T14:22:00Z">
              <w:tcPr>
                <w:tcW w:w="2228" w:type="dxa"/>
                <w:noWrap/>
                <w:hideMark/>
              </w:tcPr>
            </w:tcPrChange>
          </w:tcPr>
          <w:p w14:paraId="3CF65EFD" w14:textId="77777777" w:rsidR="006871B5" w:rsidRPr="00920004" w:rsidRDefault="006871B5" w:rsidP="00727C9A">
            <w:pPr>
              <w:rPr>
                <w:ins w:id="43086" w:author="phuong vu" w:date="2018-11-30T14:07:00Z"/>
                <w:lang w:val="en-US"/>
                <w:rPrChange w:id="43087" w:author="phuong vu" w:date="2018-11-30T22:36:00Z">
                  <w:rPr>
                    <w:ins w:id="43088" w:author="phuong vu" w:date="2018-11-30T14:07:00Z"/>
                    <w:lang w:val="en-US"/>
                  </w:rPr>
                </w:rPrChange>
              </w:rPr>
              <w:pPrChange w:id="43089" w:author="phuong vu" w:date="2018-11-30T21:56:00Z">
                <w:pPr>
                  <w:spacing w:line="276" w:lineRule="auto"/>
                </w:pPr>
              </w:pPrChange>
            </w:pPr>
            <w:ins w:id="43090" w:author="phuong vu" w:date="2018-11-30T14:07:00Z">
              <w:r w:rsidRPr="00920004">
                <w:rPr>
                  <w:rPrChange w:id="43091" w:author="phuong vu" w:date="2018-11-30T22:36:00Z">
                    <w:rPr/>
                  </w:rPrChange>
                </w:rPr>
                <w:t>ID</w:t>
              </w:r>
            </w:ins>
          </w:p>
        </w:tc>
      </w:tr>
      <w:tr w:rsidR="006871B5" w:rsidRPr="00920004" w14:paraId="7A0D6763" w14:textId="77777777" w:rsidTr="00BD0851">
        <w:trPr>
          <w:trHeight w:val="300"/>
          <w:ins w:id="43092" w:author="phuong vu" w:date="2018-11-30T14:07:00Z"/>
          <w:trPrChange w:id="43093" w:author="phuong vu" w:date="2018-11-30T14:22:00Z">
            <w:trPr>
              <w:trHeight w:val="300"/>
            </w:trPr>
          </w:trPrChange>
        </w:trPr>
        <w:tc>
          <w:tcPr>
            <w:tcW w:w="708" w:type="dxa"/>
            <w:noWrap/>
            <w:vAlign w:val="center"/>
            <w:hideMark/>
            <w:tcPrChange w:id="43094" w:author="phuong vu" w:date="2018-11-30T14:22:00Z">
              <w:tcPr>
                <w:tcW w:w="708" w:type="dxa"/>
                <w:noWrap/>
                <w:vAlign w:val="center"/>
                <w:hideMark/>
              </w:tcPr>
            </w:tcPrChange>
          </w:tcPr>
          <w:p w14:paraId="67A484F5" w14:textId="77777777" w:rsidR="006871B5" w:rsidRPr="00920004" w:rsidRDefault="006871B5" w:rsidP="00BD0851">
            <w:pPr>
              <w:spacing w:before="240" w:line="0" w:lineRule="atLeast"/>
              <w:jc w:val="center"/>
              <w:rPr>
                <w:ins w:id="43095" w:author="phuong vu" w:date="2018-11-30T14:07:00Z"/>
                <w:rPrChange w:id="43096" w:author="phuong vu" w:date="2018-11-30T22:36:00Z">
                  <w:rPr>
                    <w:ins w:id="43097" w:author="phuong vu" w:date="2018-11-30T14:07:00Z"/>
                  </w:rPr>
                </w:rPrChange>
              </w:rPr>
              <w:pPrChange w:id="43098" w:author="phuong vu" w:date="2018-11-30T14:16:00Z">
                <w:pPr>
                  <w:spacing w:line="276" w:lineRule="auto"/>
                  <w:jc w:val="center"/>
                </w:pPr>
              </w:pPrChange>
            </w:pPr>
            <w:ins w:id="43099" w:author="phuong vu" w:date="2018-11-30T14:07:00Z">
              <w:r w:rsidRPr="00920004">
                <w:rPr>
                  <w:rPrChange w:id="43100" w:author="phuong vu" w:date="2018-11-30T22:36:00Z">
                    <w:rPr/>
                  </w:rPrChange>
                </w:rPr>
                <w:t>2</w:t>
              </w:r>
            </w:ins>
          </w:p>
        </w:tc>
        <w:tc>
          <w:tcPr>
            <w:tcW w:w="2295" w:type="dxa"/>
            <w:noWrap/>
            <w:hideMark/>
            <w:tcPrChange w:id="43101" w:author="phuong vu" w:date="2018-11-30T14:22:00Z">
              <w:tcPr>
                <w:tcW w:w="2295" w:type="dxa"/>
                <w:noWrap/>
                <w:hideMark/>
              </w:tcPr>
            </w:tcPrChange>
          </w:tcPr>
          <w:p w14:paraId="2D8D87D7" w14:textId="77777777" w:rsidR="006871B5" w:rsidRPr="00920004" w:rsidRDefault="006871B5" w:rsidP="00727C9A">
            <w:pPr>
              <w:rPr>
                <w:ins w:id="43102" w:author="phuong vu" w:date="2018-11-30T14:07:00Z"/>
                <w:lang w:val="en-US"/>
                <w:rPrChange w:id="43103" w:author="phuong vu" w:date="2018-11-30T22:36:00Z">
                  <w:rPr>
                    <w:ins w:id="43104" w:author="phuong vu" w:date="2018-11-30T14:07:00Z"/>
                    <w:lang w:val="en-US"/>
                  </w:rPr>
                </w:rPrChange>
              </w:rPr>
              <w:pPrChange w:id="43105" w:author="phuong vu" w:date="2018-11-30T21:56:00Z">
                <w:pPr>
                  <w:spacing w:line="276" w:lineRule="auto"/>
                </w:pPr>
              </w:pPrChange>
            </w:pPr>
            <w:ins w:id="43106" w:author="phuong vu" w:date="2018-11-30T14:07:00Z">
              <w:r w:rsidRPr="00920004">
                <w:rPr>
                  <w:lang w:val="en-US"/>
                  <w:rPrChange w:id="43107" w:author="phuong vu" w:date="2018-11-30T22:36:00Z">
                    <w:rPr>
                      <w:lang w:val="en-US"/>
                    </w:rPr>
                  </w:rPrChange>
                </w:rPr>
                <w:t>unit_name</w:t>
              </w:r>
            </w:ins>
          </w:p>
        </w:tc>
        <w:tc>
          <w:tcPr>
            <w:tcW w:w="1300" w:type="dxa"/>
            <w:noWrap/>
            <w:hideMark/>
            <w:tcPrChange w:id="43108" w:author="phuong vu" w:date="2018-11-30T14:22:00Z">
              <w:tcPr>
                <w:tcW w:w="1300" w:type="dxa"/>
                <w:noWrap/>
                <w:hideMark/>
              </w:tcPr>
            </w:tcPrChange>
          </w:tcPr>
          <w:p w14:paraId="29A11EF8" w14:textId="34045647" w:rsidR="006871B5" w:rsidRPr="00920004" w:rsidRDefault="00E452E5" w:rsidP="00727C9A">
            <w:pPr>
              <w:rPr>
                <w:ins w:id="43109" w:author="phuong vu" w:date="2018-11-30T14:07:00Z"/>
                <w:lang w:val="en-US"/>
                <w:rPrChange w:id="43110" w:author="phuong vu" w:date="2018-11-30T22:36:00Z">
                  <w:rPr>
                    <w:ins w:id="43111" w:author="phuong vu" w:date="2018-11-30T14:07:00Z"/>
                    <w:lang w:val="en-US"/>
                  </w:rPr>
                </w:rPrChange>
              </w:rPr>
              <w:pPrChange w:id="43112" w:author="phuong vu" w:date="2018-11-30T21:56:00Z">
                <w:pPr>
                  <w:spacing w:line="276" w:lineRule="auto"/>
                </w:pPr>
              </w:pPrChange>
            </w:pPr>
            <w:ins w:id="43113" w:author="phuong vu" w:date="2018-11-30T21:53:00Z">
              <w:r w:rsidRPr="00920004">
                <w:rPr>
                  <w:rPrChange w:id="43114" w:author="phuong vu" w:date="2018-11-30T22:36:00Z">
                    <w:rPr/>
                  </w:rPrChange>
                </w:rPr>
                <w:t>varchar</w:t>
              </w:r>
            </w:ins>
          </w:p>
        </w:tc>
        <w:tc>
          <w:tcPr>
            <w:tcW w:w="1098" w:type="dxa"/>
            <w:noWrap/>
            <w:vAlign w:val="center"/>
            <w:hideMark/>
            <w:tcPrChange w:id="43115" w:author="phuong vu" w:date="2018-11-30T14:22:00Z">
              <w:tcPr>
                <w:tcW w:w="1098" w:type="dxa"/>
                <w:noWrap/>
                <w:vAlign w:val="center"/>
                <w:hideMark/>
              </w:tcPr>
            </w:tcPrChange>
          </w:tcPr>
          <w:p w14:paraId="252DDE19" w14:textId="77777777" w:rsidR="006871B5" w:rsidRPr="00920004" w:rsidRDefault="006871B5" w:rsidP="00727C9A">
            <w:pPr>
              <w:jc w:val="center"/>
              <w:rPr>
                <w:ins w:id="43116" w:author="phuong vu" w:date="2018-11-30T14:07:00Z"/>
                <w:rPrChange w:id="43117" w:author="phuong vu" w:date="2018-11-30T22:36:00Z">
                  <w:rPr>
                    <w:ins w:id="43118" w:author="phuong vu" w:date="2018-11-30T14:07:00Z"/>
                  </w:rPr>
                </w:rPrChange>
              </w:rPr>
              <w:pPrChange w:id="43119" w:author="phuong vu" w:date="2018-11-30T21:56:00Z">
                <w:pPr>
                  <w:spacing w:line="276" w:lineRule="auto"/>
                  <w:jc w:val="center"/>
                </w:pPr>
              </w:pPrChange>
            </w:pPr>
          </w:p>
        </w:tc>
        <w:tc>
          <w:tcPr>
            <w:tcW w:w="838" w:type="dxa"/>
            <w:noWrap/>
            <w:vAlign w:val="center"/>
            <w:hideMark/>
            <w:tcPrChange w:id="43120" w:author="phuong vu" w:date="2018-11-30T14:22:00Z">
              <w:tcPr>
                <w:tcW w:w="838" w:type="dxa"/>
                <w:noWrap/>
                <w:vAlign w:val="center"/>
                <w:hideMark/>
              </w:tcPr>
            </w:tcPrChange>
          </w:tcPr>
          <w:p w14:paraId="6BAE1BED" w14:textId="77777777" w:rsidR="006871B5" w:rsidRPr="00920004" w:rsidRDefault="006871B5" w:rsidP="00727C9A">
            <w:pPr>
              <w:jc w:val="center"/>
              <w:rPr>
                <w:ins w:id="43121" w:author="phuong vu" w:date="2018-11-30T14:07:00Z"/>
                <w:rPrChange w:id="43122" w:author="phuong vu" w:date="2018-11-30T22:36:00Z">
                  <w:rPr>
                    <w:ins w:id="43123" w:author="phuong vu" w:date="2018-11-30T14:07:00Z"/>
                  </w:rPr>
                </w:rPrChange>
              </w:rPr>
              <w:pPrChange w:id="43124" w:author="phuong vu" w:date="2018-11-30T21:56:00Z">
                <w:pPr>
                  <w:spacing w:line="276" w:lineRule="auto"/>
                  <w:jc w:val="center"/>
                </w:pPr>
              </w:pPrChange>
            </w:pPr>
          </w:p>
        </w:tc>
        <w:tc>
          <w:tcPr>
            <w:tcW w:w="823" w:type="dxa"/>
            <w:noWrap/>
            <w:vAlign w:val="center"/>
            <w:hideMark/>
            <w:tcPrChange w:id="43125" w:author="phuong vu" w:date="2018-11-30T14:22:00Z">
              <w:tcPr>
                <w:tcW w:w="823" w:type="dxa"/>
                <w:noWrap/>
                <w:vAlign w:val="center"/>
                <w:hideMark/>
              </w:tcPr>
            </w:tcPrChange>
          </w:tcPr>
          <w:p w14:paraId="117251CE" w14:textId="77777777" w:rsidR="006871B5" w:rsidRPr="00920004" w:rsidRDefault="006871B5" w:rsidP="00727C9A">
            <w:pPr>
              <w:jc w:val="center"/>
              <w:rPr>
                <w:ins w:id="43126" w:author="phuong vu" w:date="2018-11-30T14:07:00Z"/>
                <w:lang w:val="en-US"/>
                <w:rPrChange w:id="43127" w:author="phuong vu" w:date="2018-11-30T22:36:00Z">
                  <w:rPr>
                    <w:ins w:id="43128" w:author="phuong vu" w:date="2018-11-30T14:07:00Z"/>
                    <w:lang w:val="en-US"/>
                  </w:rPr>
                </w:rPrChange>
              </w:rPr>
              <w:pPrChange w:id="43129" w:author="phuong vu" w:date="2018-11-30T21:56:00Z">
                <w:pPr>
                  <w:spacing w:line="276" w:lineRule="auto"/>
                  <w:jc w:val="center"/>
                </w:pPr>
              </w:pPrChange>
            </w:pPr>
          </w:p>
        </w:tc>
        <w:tc>
          <w:tcPr>
            <w:tcW w:w="1663" w:type="dxa"/>
            <w:noWrap/>
            <w:hideMark/>
            <w:tcPrChange w:id="43130" w:author="phuong vu" w:date="2018-11-30T14:22:00Z">
              <w:tcPr>
                <w:tcW w:w="2228" w:type="dxa"/>
                <w:noWrap/>
                <w:hideMark/>
              </w:tcPr>
            </w:tcPrChange>
          </w:tcPr>
          <w:p w14:paraId="69B9054E" w14:textId="77777777" w:rsidR="006871B5" w:rsidRPr="00920004" w:rsidRDefault="006871B5" w:rsidP="00727C9A">
            <w:pPr>
              <w:rPr>
                <w:ins w:id="43131" w:author="phuong vu" w:date="2018-11-30T14:07:00Z"/>
                <w:lang w:val="en-US"/>
                <w:rPrChange w:id="43132" w:author="phuong vu" w:date="2018-11-30T22:36:00Z">
                  <w:rPr>
                    <w:ins w:id="43133" w:author="phuong vu" w:date="2018-11-30T14:07:00Z"/>
                    <w:lang w:val="en-US"/>
                  </w:rPr>
                </w:rPrChange>
              </w:rPr>
              <w:pPrChange w:id="43134" w:author="phuong vu" w:date="2018-11-30T21:56:00Z">
                <w:pPr>
                  <w:spacing w:line="276" w:lineRule="auto"/>
                </w:pPr>
              </w:pPrChange>
            </w:pPr>
            <w:ins w:id="43135" w:author="phuong vu" w:date="2018-11-30T14:07:00Z">
              <w:r w:rsidRPr="00920004">
                <w:rPr>
                  <w:lang w:val="en-US"/>
                  <w:rPrChange w:id="43136" w:author="phuong vu" w:date="2018-11-30T22:36:00Z">
                    <w:rPr>
                      <w:lang w:val="en-US"/>
                    </w:rPr>
                  </w:rPrChange>
                </w:rPr>
                <w:t>Tên đơn vị tính</w:t>
              </w:r>
            </w:ins>
          </w:p>
        </w:tc>
      </w:tr>
      <w:tr w:rsidR="006871B5" w:rsidRPr="00920004" w14:paraId="4FEBD1B9" w14:textId="77777777" w:rsidTr="00BD0851">
        <w:trPr>
          <w:trHeight w:val="300"/>
          <w:ins w:id="43137" w:author="phuong vu" w:date="2018-11-30T14:07:00Z"/>
          <w:trPrChange w:id="43138" w:author="phuong vu" w:date="2018-11-30T14:22:00Z">
            <w:trPr>
              <w:trHeight w:val="300"/>
            </w:trPr>
          </w:trPrChange>
        </w:trPr>
        <w:tc>
          <w:tcPr>
            <w:tcW w:w="708" w:type="dxa"/>
            <w:noWrap/>
            <w:vAlign w:val="center"/>
            <w:hideMark/>
            <w:tcPrChange w:id="43139" w:author="phuong vu" w:date="2018-11-30T14:22:00Z">
              <w:tcPr>
                <w:tcW w:w="708" w:type="dxa"/>
                <w:noWrap/>
                <w:vAlign w:val="center"/>
                <w:hideMark/>
              </w:tcPr>
            </w:tcPrChange>
          </w:tcPr>
          <w:p w14:paraId="6F4429F0" w14:textId="77777777" w:rsidR="006871B5" w:rsidRPr="00920004" w:rsidRDefault="006871B5" w:rsidP="00BD0851">
            <w:pPr>
              <w:spacing w:before="240" w:line="0" w:lineRule="atLeast"/>
              <w:jc w:val="center"/>
              <w:rPr>
                <w:ins w:id="43140" w:author="phuong vu" w:date="2018-11-30T14:07:00Z"/>
                <w:lang w:val="en-US"/>
                <w:rPrChange w:id="43141" w:author="phuong vu" w:date="2018-11-30T22:36:00Z">
                  <w:rPr>
                    <w:ins w:id="43142" w:author="phuong vu" w:date="2018-11-30T14:07:00Z"/>
                    <w:lang w:val="en-US"/>
                  </w:rPr>
                </w:rPrChange>
              </w:rPr>
              <w:pPrChange w:id="43143" w:author="phuong vu" w:date="2018-11-30T14:16:00Z">
                <w:pPr>
                  <w:spacing w:line="276" w:lineRule="auto"/>
                  <w:jc w:val="center"/>
                </w:pPr>
              </w:pPrChange>
            </w:pPr>
            <w:ins w:id="43144" w:author="phuong vu" w:date="2018-11-30T14:07:00Z">
              <w:r w:rsidRPr="00920004">
                <w:rPr>
                  <w:lang w:val="en-US"/>
                  <w:rPrChange w:id="43145" w:author="phuong vu" w:date="2018-11-30T22:36:00Z">
                    <w:rPr>
                      <w:lang w:val="en-US"/>
                    </w:rPr>
                  </w:rPrChange>
                </w:rPr>
                <w:t>3</w:t>
              </w:r>
            </w:ins>
          </w:p>
        </w:tc>
        <w:tc>
          <w:tcPr>
            <w:tcW w:w="2295" w:type="dxa"/>
            <w:noWrap/>
            <w:hideMark/>
            <w:tcPrChange w:id="43146" w:author="phuong vu" w:date="2018-11-30T14:22:00Z">
              <w:tcPr>
                <w:tcW w:w="2295" w:type="dxa"/>
                <w:noWrap/>
                <w:hideMark/>
              </w:tcPr>
            </w:tcPrChange>
          </w:tcPr>
          <w:p w14:paraId="2509C876" w14:textId="77777777" w:rsidR="006871B5" w:rsidRPr="00920004" w:rsidRDefault="006871B5" w:rsidP="00727C9A">
            <w:pPr>
              <w:rPr>
                <w:ins w:id="43147" w:author="phuong vu" w:date="2018-11-30T14:07:00Z"/>
                <w:rPrChange w:id="43148" w:author="phuong vu" w:date="2018-11-30T22:36:00Z">
                  <w:rPr>
                    <w:ins w:id="43149" w:author="phuong vu" w:date="2018-11-30T14:07:00Z"/>
                  </w:rPr>
                </w:rPrChange>
              </w:rPr>
              <w:pPrChange w:id="43150" w:author="phuong vu" w:date="2018-11-30T21:56:00Z">
                <w:pPr>
                  <w:spacing w:line="276" w:lineRule="auto"/>
                </w:pPr>
              </w:pPrChange>
            </w:pPr>
            <w:ins w:id="43151" w:author="phuong vu" w:date="2018-11-30T14:07:00Z">
              <w:r w:rsidRPr="00920004">
                <w:rPr>
                  <w:rPrChange w:id="43152" w:author="phuong vu" w:date="2018-11-30T22:36:00Z">
                    <w:rPr/>
                  </w:rPrChange>
                </w:rPr>
                <w:t>status</w:t>
              </w:r>
            </w:ins>
          </w:p>
        </w:tc>
        <w:tc>
          <w:tcPr>
            <w:tcW w:w="1300" w:type="dxa"/>
            <w:noWrap/>
            <w:hideMark/>
            <w:tcPrChange w:id="43153" w:author="phuong vu" w:date="2018-11-30T14:22:00Z">
              <w:tcPr>
                <w:tcW w:w="1300" w:type="dxa"/>
                <w:noWrap/>
                <w:hideMark/>
              </w:tcPr>
            </w:tcPrChange>
          </w:tcPr>
          <w:p w14:paraId="035C1C7B" w14:textId="6729ED71" w:rsidR="006871B5" w:rsidRPr="00920004" w:rsidRDefault="00E452E5" w:rsidP="00727C9A">
            <w:pPr>
              <w:rPr>
                <w:ins w:id="43154" w:author="phuong vu" w:date="2018-11-30T14:07:00Z"/>
                <w:rPrChange w:id="43155" w:author="phuong vu" w:date="2018-11-30T22:36:00Z">
                  <w:rPr>
                    <w:ins w:id="43156" w:author="phuong vu" w:date="2018-11-30T14:07:00Z"/>
                  </w:rPr>
                </w:rPrChange>
              </w:rPr>
              <w:pPrChange w:id="43157" w:author="phuong vu" w:date="2018-11-30T21:56:00Z">
                <w:pPr>
                  <w:spacing w:line="276" w:lineRule="auto"/>
                </w:pPr>
              </w:pPrChange>
            </w:pPr>
            <w:ins w:id="43158" w:author="phuong vu" w:date="2018-11-30T21:53:00Z">
              <w:r w:rsidRPr="00920004">
                <w:rPr>
                  <w:rPrChange w:id="43159" w:author="phuong vu" w:date="2018-11-30T22:36:00Z">
                    <w:rPr/>
                  </w:rPrChange>
                </w:rPr>
                <w:t>varchar</w:t>
              </w:r>
            </w:ins>
          </w:p>
        </w:tc>
        <w:tc>
          <w:tcPr>
            <w:tcW w:w="1098" w:type="dxa"/>
            <w:noWrap/>
            <w:vAlign w:val="center"/>
            <w:hideMark/>
            <w:tcPrChange w:id="43160" w:author="phuong vu" w:date="2018-11-30T14:22:00Z">
              <w:tcPr>
                <w:tcW w:w="1098" w:type="dxa"/>
                <w:noWrap/>
                <w:vAlign w:val="center"/>
                <w:hideMark/>
              </w:tcPr>
            </w:tcPrChange>
          </w:tcPr>
          <w:p w14:paraId="7FBD4457" w14:textId="77777777" w:rsidR="006871B5" w:rsidRPr="00920004" w:rsidRDefault="006871B5" w:rsidP="00727C9A">
            <w:pPr>
              <w:jc w:val="center"/>
              <w:rPr>
                <w:ins w:id="43161" w:author="phuong vu" w:date="2018-11-30T14:07:00Z"/>
                <w:rPrChange w:id="43162" w:author="phuong vu" w:date="2018-11-30T22:36:00Z">
                  <w:rPr>
                    <w:ins w:id="43163" w:author="phuong vu" w:date="2018-11-30T14:07:00Z"/>
                  </w:rPr>
                </w:rPrChange>
              </w:rPr>
              <w:pPrChange w:id="43164" w:author="phuong vu" w:date="2018-11-30T21:56:00Z">
                <w:pPr>
                  <w:spacing w:line="276" w:lineRule="auto"/>
                  <w:jc w:val="center"/>
                </w:pPr>
              </w:pPrChange>
            </w:pPr>
            <w:ins w:id="43165" w:author="phuong vu" w:date="2018-11-30T14:07:00Z">
              <w:r w:rsidRPr="00920004">
                <w:rPr>
                  <w:rPrChange w:id="43166" w:author="phuong vu" w:date="2018-11-30T22:36:00Z">
                    <w:rPr/>
                  </w:rPrChange>
                </w:rPr>
                <w:t>X</w:t>
              </w:r>
            </w:ins>
          </w:p>
        </w:tc>
        <w:tc>
          <w:tcPr>
            <w:tcW w:w="838" w:type="dxa"/>
            <w:noWrap/>
            <w:vAlign w:val="center"/>
            <w:hideMark/>
            <w:tcPrChange w:id="43167" w:author="phuong vu" w:date="2018-11-30T14:22:00Z">
              <w:tcPr>
                <w:tcW w:w="838" w:type="dxa"/>
                <w:noWrap/>
                <w:vAlign w:val="center"/>
                <w:hideMark/>
              </w:tcPr>
            </w:tcPrChange>
          </w:tcPr>
          <w:p w14:paraId="1AF3BD83" w14:textId="77777777" w:rsidR="006871B5" w:rsidRPr="00920004" w:rsidRDefault="006871B5" w:rsidP="00727C9A">
            <w:pPr>
              <w:jc w:val="center"/>
              <w:rPr>
                <w:ins w:id="43168" w:author="phuong vu" w:date="2018-11-30T14:07:00Z"/>
                <w:rPrChange w:id="43169" w:author="phuong vu" w:date="2018-11-30T22:36:00Z">
                  <w:rPr>
                    <w:ins w:id="43170" w:author="phuong vu" w:date="2018-11-30T14:07:00Z"/>
                  </w:rPr>
                </w:rPrChange>
              </w:rPr>
              <w:pPrChange w:id="43171" w:author="phuong vu" w:date="2018-11-30T21:56:00Z">
                <w:pPr>
                  <w:spacing w:line="276" w:lineRule="auto"/>
                  <w:jc w:val="center"/>
                </w:pPr>
              </w:pPrChange>
            </w:pPr>
          </w:p>
        </w:tc>
        <w:tc>
          <w:tcPr>
            <w:tcW w:w="823" w:type="dxa"/>
            <w:noWrap/>
            <w:vAlign w:val="center"/>
            <w:hideMark/>
            <w:tcPrChange w:id="43172" w:author="phuong vu" w:date="2018-11-30T14:22:00Z">
              <w:tcPr>
                <w:tcW w:w="823" w:type="dxa"/>
                <w:noWrap/>
                <w:vAlign w:val="center"/>
                <w:hideMark/>
              </w:tcPr>
            </w:tcPrChange>
          </w:tcPr>
          <w:p w14:paraId="13BA0077" w14:textId="77777777" w:rsidR="006871B5" w:rsidRPr="00920004" w:rsidRDefault="006871B5" w:rsidP="00727C9A">
            <w:pPr>
              <w:jc w:val="center"/>
              <w:rPr>
                <w:ins w:id="43173" w:author="phuong vu" w:date="2018-11-30T14:07:00Z"/>
                <w:rPrChange w:id="43174" w:author="phuong vu" w:date="2018-11-30T22:36:00Z">
                  <w:rPr>
                    <w:ins w:id="43175" w:author="phuong vu" w:date="2018-11-30T14:07:00Z"/>
                  </w:rPr>
                </w:rPrChange>
              </w:rPr>
              <w:pPrChange w:id="43176" w:author="phuong vu" w:date="2018-11-30T21:56:00Z">
                <w:pPr>
                  <w:spacing w:line="276" w:lineRule="auto"/>
                  <w:jc w:val="center"/>
                </w:pPr>
              </w:pPrChange>
            </w:pPr>
          </w:p>
        </w:tc>
        <w:tc>
          <w:tcPr>
            <w:tcW w:w="1663" w:type="dxa"/>
            <w:noWrap/>
            <w:hideMark/>
            <w:tcPrChange w:id="43177" w:author="phuong vu" w:date="2018-11-30T14:22:00Z">
              <w:tcPr>
                <w:tcW w:w="2228" w:type="dxa"/>
                <w:noWrap/>
                <w:hideMark/>
              </w:tcPr>
            </w:tcPrChange>
          </w:tcPr>
          <w:p w14:paraId="61B09FB5" w14:textId="77777777" w:rsidR="006871B5" w:rsidRPr="00920004" w:rsidRDefault="006871B5" w:rsidP="00727C9A">
            <w:pPr>
              <w:rPr>
                <w:ins w:id="43178" w:author="phuong vu" w:date="2018-11-30T14:07:00Z"/>
                <w:rPrChange w:id="43179" w:author="phuong vu" w:date="2018-11-30T22:36:00Z">
                  <w:rPr>
                    <w:ins w:id="43180" w:author="phuong vu" w:date="2018-11-30T14:07:00Z"/>
                  </w:rPr>
                </w:rPrChange>
              </w:rPr>
              <w:pPrChange w:id="43181" w:author="phuong vu" w:date="2018-11-30T21:56:00Z">
                <w:pPr>
                  <w:keepNext/>
                  <w:spacing w:line="276" w:lineRule="auto"/>
                </w:pPr>
              </w:pPrChange>
            </w:pPr>
            <w:ins w:id="43182" w:author="phuong vu" w:date="2018-11-30T14:07:00Z">
              <w:r w:rsidRPr="00920004">
                <w:rPr>
                  <w:rPrChange w:id="43183" w:author="phuong vu" w:date="2018-11-30T22:36:00Z">
                    <w:rPr/>
                  </w:rPrChange>
                </w:rPr>
                <w:t>Trạng thái</w:t>
              </w:r>
            </w:ins>
          </w:p>
        </w:tc>
      </w:tr>
    </w:tbl>
    <w:p w14:paraId="0F3DB576" w14:textId="0802290B" w:rsidR="00BD0851" w:rsidRPr="00920004" w:rsidRDefault="006871B5" w:rsidP="00A17FA5">
      <w:pPr>
        <w:pStyle w:val="Caption"/>
        <w:rPr>
          <w:ins w:id="43184" w:author="phuong vu" w:date="2018-11-30T14:07:00Z"/>
          <w:rPrChange w:id="43185" w:author="phuong vu" w:date="2018-11-30T22:36:00Z">
            <w:rPr>
              <w:ins w:id="43186" w:author="phuong vu" w:date="2018-11-30T14:07:00Z"/>
            </w:rPr>
          </w:rPrChange>
        </w:rPr>
        <w:pPrChange w:id="43187" w:author="phuong vu" w:date="2018-11-30T22:42:00Z">
          <w:pPr/>
        </w:pPrChange>
      </w:pPr>
      <w:bookmarkStart w:id="43188" w:name="_Toc531381676"/>
      <w:ins w:id="43189" w:author="phuong vu" w:date="2018-11-30T14:07:00Z">
        <w:r w:rsidRPr="00920004">
          <w:rPr>
            <w:rPrChange w:id="43190" w:author="phuong vu" w:date="2018-11-30T22:36:00Z">
              <w:rPr/>
            </w:rPrChange>
          </w:rPr>
          <w:t xml:space="preserve">Bảng </w:t>
        </w:r>
      </w:ins>
      <w:ins w:id="43191" w:author="phuong vu" w:date="2018-11-30T14:54:00Z">
        <w:r w:rsidR="00D632EE" w:rsidRPr="00920004">
          <w:rPr>
            <w:rPrChange w:id="43192" w:author="phuong vu" w:date="2018-11-30T22:36:00Z">
              <w:rPr/>
            </w:rPrChange>
          </w:rPr>
          <w:fldChar w:fldCharType="begin"/>
        </w:r>
        <w:r w:rsidR="00D632EE" w:rsidRPr="00920004">
          <w:rPr>
            <w:rPrChange w:id="43193" w:author="phuong vu" w:date="2018-11-30T22:36:00Z">
              <w:rPr/>
            </w:rPrChange>
          </w:rPr>
          <w:instrText xml:space="preserve"> STYLEREF 1 \s </w:instrText>
        </w:r>
      </w:ins>
      <w:r w:rsidR="00D632EE" w:rsidRPr="00920004">
        <w:rPr>
          <w:rPrChange w:id="43194" w:author="phuong vu" w:date="2018-11-30T22:36:00Z">
            <w:rPr/>
          </w:rPrChange>
        </w:rPr>
        <w:fldChar w:fldCharType="separate"/>
      </w:r>
      <w:r w:rsidR="00B5490C">
        <w:rPr>
          <w:noProof/>
        </w:rPr>
        <w:t>4</w:t>
      </w:r>
      <w:ins w:id="43195" w:author="phuong vu" w:date="2018-11-30T14:54:00Z">
        <w:r w:rsidR="00D632EE" w:rsidRPr="00920004">
          <w:rPr>
            <w:rPrChange w:id="43196" w:author="phuong vu" w:date="2018-11-30T22:36:00Z">
              <w:rPr/>
            </w:rPrChange>
          </w:rPr>
          <w:fldChar w:fldCharType="end"/>
        </w:r>
        <w:r w:rsidR="00D632EE" w:rsidRPr="00920004">
          <w:rPr>
            <w:rPrChange w:id="43197" w:author="phuong vu" w:date="2018-11-30T22:36:00Z">
              <w:rPr/>
            </w:rPrChange>
          </w:rPr>
          <w:t>.</w:t>
        </w:r>
        <w:r w:rsidR="00D632EE" w:rsidRPr="00920004">
          <w:rPr>
            <w:rPrChange w:id="43198" w:author="phuong vu" w:date="2018-11-30T22:36:00Z">
              <w:rPr/>
            </w:rPrChange>
          </w:rPr>
          <w:fldChar w:fldCharType="begin"/>
        </w:r>
        <w:r w:rsidR="00D632EE" w:rsidRPr="00920004">
          <w:rPr>
            <w:rPrChange w:id="43199" w:author="phuong vu" w:date="2018-11-30T22:36:00Z">
              <w:rPr/>
            </w:rPrChange>
          </w:rPr>
          <w:instrText xml:space="preserve"> SEQ Bảng \* ARABIC \s 1 </w:instrText>
        </w:r>
      </w:ins>
      <w:r w:rsidR="00D632EE" w:rsidRPr="00920004">
        <w:rPr>
          <w:rPrChange w:id="43200" w:author="phuong vu" w:date="2018-11-30T22:36:00Z">
            <w:rPr/>
          </w:rPrChange>
        </w:rPr>
        <w:fldChar w:fldCharType="separate"/>
      </w:r>
      <w:ins w:id="43201" w:author="phuong vu" w:date="2018-11-30T22:44:00Z">
        <w:r w:rsidR="00B5490C">
          <w:rPr>
            <w:noProof/>
          </w:rPr>
          <w:t>39</w:t>
        </w:r>
      </w:ins>
      <w:ins w:id="43202" w:author="phuong vu" w:date="2018-11-30T14:54:00Z">
        <w:r w:rsidR="00D632EE" w:rsidRPr="00920004">
          <w:rPr>
            <w:rPrChange w:id="43203" w:author="phuong vu" w:date="2018-11-30T22:36:00Z">
              <w:rPr/>
            </w:rPrChange>
          </w:rPr>
          <w:fldChar w:fldCharType="end"/>
        </w:r>
      </w:ins>
      <w:ins w:id="43204" w:author="phuong vu" w:date="2018-11-30T14:07:00Z">
        <w:r w:rsidRPr="00920004">
          <w:rPr>
            <w:rPrChange w:id="43205" w:author="phuong vu" w:date="2018-11-30T22:36:00Z">
              <w:rPr/>
            </w:rPrChange>
          </w:rPr>
          <w:t xml:space="preserve"> Bảng dữ liệu đơn vị tính</w:t>
        </w:r>
        <w:bookmarkEnd w:id="43188"/>
      </w:ins>
    </w:p>
    <w:p w14:paraId="010EE158" w14:textId="77777777" w:rsidR="006871B5" w:rsidRPr="00920004" w:rsidRDefault="006871B5" w:rsidP="00BD0851">
      <w:pPr>
        <w:spacing w:before="240" w:line="0" w:lineRule="atLeast"/>
        <w:rPr>
          <w:ins w:id="43206" w:author="phuong vu" w:date="2018-11-30T14:07:00Z"/>
          <w:b/>
          <w:lang w:val="en-US"/>
          <w:rPrChange w:id="43207" w:author="phuong vu" w:date="2018-11-30T22:36:00Z">
            <w:rPr>
              <w:ins w:id="43208" w:author="phuong vu" w:date="2018-11-30T14:07:00Z"/>
              <w:b/>
              <w:lang w:val="en-US"/>
            </w:rPr>
          </w:rPrChange>
        </w:rPr>
        <w:pPrChange w:id="43209" w:author="phuong vu" w:date="2018-11-30T14:16:00Z">
          <w:pPr/>
        </w:pPrChange>
      </w:pPr>
      <w:ins w:id="43210" w:author="phuong vu" w:date="2018-11-30T14:07:00Z">
        <w:r w:rsidRPr="00920004">
          <w:rPr>
            <w:b/>
            <w:lang w:val="en-US"/>
            <w:rPrChange w:id="43211" w:author="phuong vu" w:date="2018-11-30T22:36:00Z">
              <w:rPr>
                <w:b/>
                <w:lang w:val="en-US"/>
              </w:rPr>
            </w:rPrChange>
          </w:rPr>
          <w:t>BẢNG UNIT_PRICE</w:t>
        </w:r>
      </w:ins>
    </w:p>
    <w:tbl>
      <w:tblPr>
        <w:tblStyle w:val="TableGrid"/>
        <w:tblW w:w="8815" w:type="dxa"/>
        <w:tblLook w:val="04A0" w:firstRow="1" w:lastRow="0" w:firstColumn="1" w:lastColumn="0" w:noHBand="0" w:noVBand="1"/>
        <w:tblPrChange w:id="43212" w:author="phuong vu" w:date="2018-11-30T14:22:00Z">
          <w:tblPr>
            <w:tblStyle w:val="TableGrid"/>
            <w:tblW w:w="9290" w:type="dxa"/>
            <w:tblLook w:val="04A0" w:firstRow="1" w:lastRow="0" w:firstColumn="1" w:lastColumn="0" w:noHBand="0" w:noVBand="1"/>
          </w:tblPr>
        </w:tblPrChange>
      </w:tblPr>
      <w:tblGrid>
        <w:gridCol w:w="708"/>
        <w:gridCol w:w="2295"/>
        <w:gridCol w:w="1300"/>
        <w:gridCol w:w="1098"/>
        <w:gridCol w:w="838"/>
        <w:gridCol w:w="823"/>
        <w:gridCol w:w="1753"/>
        <w:tblGridChange w:id="43213">
          <w:tblGrid>
            <w:gridCol w:w="708"/>
            <w:gridCol w:w="2295"/>
            <w:gridCol w:w="1300"/>
            <w:gridCol w:w="1098"/>
            <w:gridCol w:w="838"/>
            <w:gridCol w:w="823"/>
            <w:gridCol w:w="2228"/>
          </w:tblGrid>
        </w:tblGridChange>
      </w:tblGrid>
      <w:tr w:rsidR="006871B5" w:rsidRPr="00920004" w14:paraId="663DAFCB" w14:textId="77777777" w:rsidTr="00BD0851">
        <w:trPr>
          <w:trHeight w:val="300"/>
          <w:ins w:id="43214" w:author="phuong vu" w:date="2018-11-30T14:07:00Z"/>
          <w:trPrChange w:id="43215" w:author="phuong vu" w:date="2018-11-30T14:22:00Z">
            <w:trPr>
              <w:trHeight w:val="300"/>
            </w:trPr>
          </w:trPrChange>
        </w:trPr>
        <w:tc>
          <w:tcPr>
            <w:tcW w:w="708" w:type="dxa"/>
            <w:noWrap/>
            <w:vAlign w:val="center"/>
            <w:hideMark/>
            <w:tcPrChange w:id="43216" w:author="phuong vu" w:date="2018-11-30T14:22:00Z">
              <w:tcPr>
                <w:tcW w:w="708" w:type="dxa"/>
                <w:noWrap/>
                <w:vAlign w:val="center"/>
                <w:hideMark/>
              </w:tcPr>
            </w:tcPrChange>
          </w:tcPr>
          <w:p w14:paraId="32E79EA6" w14:textId="77777777" w:rsidR="006871B5" w:rsidRPr="00920004" w:rsidRDefault="006871B5" w:rsidP="00BD0851">
            <w:pPr>
              <w:spacing w:before="240" w:line="0" w:lineRule="atLeast"/>
              <w:jc w:val="center"/>
              <w:rPr>
                <w:ins w:id="43217" w:author="phuong vu" w:date="2018-11-30T14:07:00Z"/>
                <w:b/>
                <w:bCs/>
                <w:rPrChange w:id="43218" w:author="phuong vu" w:date="2018-11-30T22:36:00Z">
                  <w:rPr>
                    <w:ins w:id="43219" w:author="phuong vu" w:date="2018-11-30T14:07:00Z"/>
                    <w:b/>
                    <w:bCs/>
                  </w:rPr>
                </w:rPrChange>
              </w:rPr>
              <w:pPrChange w:id="43220" w:author="phuong vu" w:date="2018-11-30T14:16:00Z">
                <w:pPr>
                  <w:spacing w:line="276" w:lineRule="auto"/>
                  <w:jc w:val="center"/>
                </w:pPr>
              </w:pPrChange>
            </w:pPr>
            <w:ins w:id="43221" w:author="phuong vu" w:date="2018-11-30T14:07:00Z">
              <w:r w:rsidRPr="00920004">
                <w:rPr>
                  <w:b/>
                  <w:bCs/>
                  <w:lang w:val="da-DK"/>
                  <w:rPrChange w:id="43222" w:author="phuong vu" w:date="2018-11-30T22:36:00Z">
                    <w:rPr>
                      <w:b/>
                      <w:bCs/>
                      <w:lang w:val="da-DK"/>
                    </w:rPr>
                  </w:rPrChange>
                </w:rPr>
                <w:t>STT</w:t>
              </w:r>
            </w:ins>
          </w:p>
        </w:tc>
        <w:tc>
          <w:tcPr>
            <w:tcW w:w="2295" w:type="dxa"/>
            <w:noWrap/>
            <w:vAlign w:val="center"/>
            <w:hideMark/>
            <w:tcPrChange w:id="43223" w:author="phuong vu" w:date="2018-11-30T14:22:00Z">
              <w:tcPr>
                <w:tcW w:w="2295" w:type="dxa"/>
                <w:noWrap/>
                <w:vAlign w:val="center"/>
                <w:hideMark/>
              </w:tcPr>
            </w:tcPrChange>
          </w:tcPr>
          <w:p w14:paraId="7ABE0A30" w14:textId="77777777" w:rsidR="006871B5" w:rsidRPr="00920004" w:rsidRDefault="006871B5" w:rsidP="00BD0851">
            <w:pPr>
              <w:spacing w:before="240" w:line="0" w:lineRule="atLeast"/>
              <w:jc w:val="center"/>
              <w:rPr>
                <w:ins w:id="43224" w:author="phuong vu" w:date="2018-11-30T14:07:00Z"/>
                <w:b/>
                <w:bCs/>
                <w:rPrChange w:id="43225" w:author="phuong vu" w:date="2018-11-30T22:36:00Z">
                  <w:rPr>
                    <w:ins w:id="43226" w:author="phuong vu" w:date="2018-11-30T14:07:00Z"/>
                    <w:b/>
                    <w:bCs/>
                  </w:rPr>
                </w:rPrChange>
              </w:rPr>
              <w:pPrChange w:id="43227" w:author="phuong vu" w:date="2018-11-30T14:16:00Z">
                <w:pPr>
                  <w:spacing w:line="276" w:lineRule="auto"/>
                  <w:jc w:val="center"/>
                </w:pPr>
              </w:pPrChange>
            </w:pPr>
            <w:ins w:id="43228" w:author="phuong vu" w:date="2018-11-30T14:07:00Z">
              <w:r w:rsidRPr="00920004">
                <w:rPr>
                  <w:b/>
                  <w:bCs/>
                  <w:lang w:val="da-DK"/>
                  <w:rPrChange w:id="43229" w:author="phuong vu" w:date="2018-11-30T22:36:00Z">
                    <w:rPr>
                      <w:b/>
                      <w:bCs/>
                      <w:lang w:val="da-DK"/>
                    </w:rPr>
                  </w:rPrChange>
                </w:rPr>
                <w:t>Tên trường</w:t>
              </w:r>
            </w:ins>
          </w:p>
        </w:tc>
        <w:tc>
          <w:tcPr>
            <w:tcW w:w="1300" w:type="dxa"/>
            <w:noWrap/>
            <w:vAlign w:val="center"/>
            <w:hideMark/>
            <w:tcPrChange w:id="43230" w:author="phuong vu" w:date="2018-11-30T14:22:00Z">
              <w:tcPr>
                <w:tcW w:w="1300" w:type="dxa"/>
                <w:noWrap/>
                <w:vAlign w:val="center"/>
                <w:hideMark/>
              </w:tcPr>
            </w:tcPrChange>
          </w:tcPr>
          <w:p w14:paraId="6799CE81" w14:textId="77777777" w:rsidR="006871B5" w:rsidRPr="00920004" w:rsidRDefault="006871B5" w:rsidP="00BD0851">
            <w:pPr>
              <w:spacing w:before="240" w:line="0" w:lineRule="atLeast"/>
              <w:jc w:val="center"/>
              <w:rPr>
                <w:ins w:id="43231" w:author="phuong vu" w:date="2018-11-30T14:07:00Z"/>
                <w:b/>
                <w:bCs/>
                <w:rPrChange w:id="43232" w:author="phuong vu" w:date="2018-11-30T22:36:00Z">
                  <w:rPr>
                    <w:ins w:id="43233" w:author="phuong vu" w:date="2018-11-30T14:07:00Z"/>
                    <w:b/>
                    <w:bCs/>
                  </w:rPr>
                </w:rPrChange>
              </w:rPr>
              <w:pPrChange w:id="43234" w:author="phuong vu" w:date="2018-11-30T14:16:00Z">
                <w:pPr>
                  <w:spacing w:line="276" w:lineRule="auto"/>
                  <w:jc w:val="center"/>
                </w:pPr>
              </w:pPrChange>
            </w:pPr>
            <w:ins w:id="43235" w:author="phuong vu" w:date="2018-11-30T14:07:00Z">
              <w:r w:rsidRPr="00920004">
                <w:rPr>
                  <w:b/>
                  <w:bCs/>
                  <w:lang w:val="da-DK"/>
                  <w:rPrChange w:id="43236" w:author="phuong vu" w:date="2018-11-30T22:36:00Z">
                    <w:rPr>
                      <w:b/>
                      <w:bCs/>
                      <w:lang w:val="da-DK"/>
                    </w:rPr>
                  </w:rPrChange>
                </w:rPr>
                <w:t>Kiểu</w:t>
              </w:r>
            </w:ins>
          </w:p>
        </w:tc>
        <w:tc>
          <w:tcPr>
            <w:tcW w:w="1098" w:type="dxa"/>
            <w:noWrap/>
            <w:vAlign w:val="center"/>
            <w:hideMark/>
            <w:tcPrChange w:id="43237" w:author="phuong vu" w:date="2018-11-30T14:22:00Z">
              <w:tcPr>
                <w:tcW w:w="1098" w:type="dxa"/>
                <w:noWrap/>
                <w:vAlign w:val="center"/>
                <w:hideMark/>
              </w:tcPr>
            </w:tcPrChange>
          </w:tcPr>
          <w:p w14:paraId="12942539" w14:textId="77777777" w:rsidR="006871B5" w:rsidRPr="00920004" w:rsidRDefault="006871B5" w:rsidP="00BD0851">
            <w:pPr>
              <w:spacing w:before="240" w:line="0" w:lineRule="atLeast"/>
              <w:jc w:val="center"/>
              <w:rPr>
                <w:ins w:id="43238" w:author="phuong vu" w:date="2018-11-30T14:07:00Z"/>
                <w:b/>
                <w:bCs/>
                <w:rPrChange w:id="43239" w:author="phuong vu" w:date="2018-11-30T22:36:00Z">
                  <w:rPr>
                    <w:ins w:id="43240" w:author="phuong vu" w:date="2018-11-30T14:07:00Z"/>
                    <w:b/>
                    <w:bCs/>
                  </w:rPr>
                </w:rPrChange>
              </w:rPr>
              <w:pPrChange w:id="43241" w:author="phuong vu" w:date="2018-11-30T14:16:00Z">
                <w:pPr>
                  <w:spacing w:line="276" w:lineRule="auto"/>
                  <w:jc w:val="center"/>
                </w:pPr>
              </w:pPrChange>
            </w:pPr>
            <w:ins w:id="43242" w:author="phuong vu" w:date="2018-11-30T14:07:00Z">
              <w:r w:rsidRPr="00920004">
                <w:rPr>
                  <w:b/>
                  <w:bCs/>
                  <w:lang w:val="da-DK"/>
                  <w:rPrChange w:id="43243" w:author="phuong vu" w:date="2018-11-30T22:36:00Z">
                    <w:rPr>
                      <w:b/>
                      <w:bCs/>
                      <w:lang w:val="da-DK"/>
                    </w:rPr>
                  </w:rPrChange>
                </w:rPr>
                <w:t>Chấp nhận Null</w:t>
              </w:r>
            </w:ins>
          </w:p>
        </w:tc>
        <w:tc>
          <w:tcPr>
            <w:tcW w:w="838" w:type="dxa"/>
            <w:noWrap/>
            <w:vAlign w:val="center"/>
            <w:hideMark/>
            <w:tcPrChange w:id="43244" w:author="phuong vu" w:date="2018-11-30T14:22:00Z">
              <w:tcPr>
                <w:tcW w:w="838" w:type="dxa"/>
                <w:noWrap/>
                <w:vAlign w:val="center"/>
                <w:hideMark/>
              </w:tcPr>
            </w:tcPrChange>
          </w:tcPr>
          <w:p w14:paraId="5864C6EF" w14:textId="77777777" w:rsidR="006871B5" w:rsidRPr="00920004" w:rsidRDefault="006871B5" w:rsidP="00BD0851">
            <w:pPr>
              <w:spacing w:before="240" w:line="0" w:lineRule="atLeast"/>
              <w:jc w:val="center"/>
              <w:rPr>
                <w:ins w:id="43245" w:author="phuong vu" w:date="2018-11-30T14:07:00Z"/>
                <w:b/>
                <w:bCs/>
                <w:rPrChange w:id="43246" w:author="phuong vu" w:date="2018-11-30T22:36:00Z">
                  <w:rPr>
                    <w:ins w:id="43247" w:author="phuong vu" w:date="2018-11-30T14:07:00Z"/>
                    <w:b/>
                    <w:bCs/>
                  </w:rPr>
                </w:rPrChange>
              </w:rPr>
              <w:pPrChange w:id="43248" w:author="phuong vu" w:date="2018-11-30T14:16:00Z">
                <w:pPr>
                  <w:spacing w:line="276" w:lineRule="auto"/>
                  <w:jc w:val="center"/>
                </w:pPr>
              </w:pPrChange>
            </w:pPr>
            <w:ins w:id="43249" w:author="phuong vu" w:date="2018-11-30T14:07:00Z">
              <w:r w:rsidRPr="00920004">
                <w:rPr>
                  <w:b/>
                  <w:bCs/>
                  <w:lang w:val="da-DK"/>
                  <w:rPrChange w:id="43250" w:author="phuong vu" w:date="2018-11-30T22:36:00Z">
                    <w:rPr>
                      <w:b/>
                      <w:bCs/>
                      <w:lang w:val="da-DK"/>
                    </w:rPr>
                  </w:rPrChange>
                </w:rPr>
                <w:t>Khóa chính</w:t>
              </w:r>
            </w:ins>
          </w:p>
        </w:tc>
        <w:tc>
          <w:tcPr>
            <w:tcW w:w="823" w:type="dxa"/>
            <w:noWrap/>
            <w:vAlign w:val="center"/>
            <w:hideMark/>
            <w:tcPrChange w:id="43251" w:author="phuong vu" w:date="2018-11-30T14:22:00Z">
              <w:tcPr>
                <w:tcW w:w="823" w:type="dxa"/>
                <w:noWrap/>
                <w:vAlign w:val="center"/>
                <w:hideMark/>
              </w:tcPr>
            </w:tcPrChange>
          </w:tcPr>
          <w:p w14:paraId="2D30A6C0" w14:textId="77777777" w:rsidR="006871B5" w:rsidRPr="00920004" w:rsidRDefault="006871B5" w:rsidP="00BD0851">
            <w:pPr>
              <w:spacing w:before="240" w:line="0" w:lineRule="atLeast"/>
              <w:jc w:val="center"/>
              <w:rPr>
                <w:ins w:id="43252" w:author="phuong vu" w:date="2018-11-30T14:07:00Z"/>
                <w:b/>
                <w:bCs/>
                <w:rPrChange w:id="43253" w:author="phuong vu" w:date="2018-11-30T22:36:00Z">
                  <w:rPr>
                    <w:ins w:id="43254" w:author="phuong vu" w:date="2018-11-30T14:07:00Z"/>
                    <w:b/>
                    <w:bCs/>
                  </w:rPr>
                </w:rPrChange>
              </w:rPr>
              <w:pPrChange w:id="43255" w:author="phuong vu" w:date="2018-11-30T14:16:00Z">
                <w:pPr>
                  <w:spacing w:line="276" w:lineRule="auto"/>
                  <w:jc w:val="center"/>
                </w:pPr>
              </w:pPrChange>
            </w:pPr>
            <w:ins w:id="43256" w:author="phuong vu" w:date="2018-11-30T14:07:00Z">
              <w:r w:rsidRPr="00920004">
                <w:rPr>
                  <w:b/>
                  <w:bCs/>
                  <w:lang w:val="da-DK"/>
                  <w:rPrChange w:id="43257" w:author="phuong vu" w:date="2018-11-30T22:36:00Z">
                    <w:rPr>
                      <w:b/>
                      <w:bCs/>
                      <w:lang w:val="da-DK"/>
                    </w:rPr>
                  </w:rPrChange>
                </w:rPr>
                <w:t>Khóa ngoại</w:t>
              </w:r>
            </w:ins>
          </w:p>
        </w:tc>
        <w:tc>
          <w:tcPr>
            <w:tcW w:w="1753" w:type="dxa"/>
            <w:noWrap/>
            <w:vAlign w:val="center"/>
            <w:hideMark/>
            <w:tcPrChange w:id="43258" w:author="phuong vu" w:date="2018-11-30T14:22:00Z">
              <w:tcPr>
                <w:tcW w:w="2228" w:type="dxa"/>
                <w:noWrap/>
                <w:vAlign w:val="center"/>
                <w:hideMark/>
              </w:tcPr>
            </w:tcPrChange>
          </w:tcPr>
          <w:p w14:paraId="3E79EB1E" w14:textId="77777777" w:rsidR="006871B5" w:rsidRPr="00920004" w:rsidRDefault="006871B5" w:rsidP="00BD0851">
            <w:pPr>
              <w:spacing w:before="240" w:line="0" w:lineRule="atLeast"/>
              <w:ind w:right="226"/>
              <w:jc w:val="center"/>
              <w:rPr>
                <w:ins w:id="43259" w:author="phuong vu" w:date="2018-11-30T14:07:00Z"/>
                <w:b/>
                <w:bCs/>
                <w:rPrChange w:id="43260" w:author="phuong vu" w:date="2018-11-30T22:36:00Z">
                  <w:rPr>
                    <w:ins w:id="43261" w:author="phuong vu" w:date="2018-11-30T14:07:00Z"/>
                    <w:b/>
                    <w:bCs/>
                  </w:rPr>
                </w:rPrChange>
              </w:rPr>
              <w:pPrChange w:id="43262" w:author="phuong vu" w:date="2018-11-30T14:16:00Z">
                <w:pPr>
                  <w:spacing w:line="276" w:lineRule="auto"/>
                  <w:ind w:right="226"/>
                  <w:jc w:val="center"/>
                </w:pPr>
              </w:pPrChange>
            </w:pPr>
            <w:ins w:id="43263" w:author="phuong vu" w:date="2018-11-30T14:07:00Z">
              <w:r w:rsidRPr="00920004">
                <w:rPr>
                  <w:b/>
                  <w:bCs/>
                  <w:lang w:val="da-DK"/>
                  <w:rPrChange w:id="43264" w:author="phuong vu" w:date="2018-11-30T22:36:00Z">
                    <w:rPr>
                      <w:b/>
                      <w:bCs/>
                      <w:lang w:val="da-DK"/>
                    </w:rPr>
                  </w:rPrChange>
                </w:rPr>
                <w:t>Mô tả</w:t>
              </w:r>
            </w:ins>
          </w:p>
        </w:tc>
      </w:tr>
      <w:tr w:rsidR="006871B5" w:rsidRPr="00920004" w14:paraId="7E6CF3EB" w14:textId="77777777" w:rsidTr="00BD0851">
        <w:trPr>
          <w:trHeight w:val="300"/>
          <w:ins w:id="43265" w:author="phuong vu" w:date="2018-11-30T14:07:00Z"/>
          <w:trPrChange w:id="43266" w:author="phuong vu" w:date="2018-11-30T14:22:00Z">
            <w:trPr>
              <w:trHeight w:val="300"/>
            </w:trPr>
          </w:trPrChange>
        </w:trPr>
        <w:tc>
          <w:tcPr>
            <w:tcW w:w="708" w:type="dxa"/>
            <w:noWrap/>
            <w:vAlign w:val="center"/>
            <w:hideMark/>
            <w:tcPrChange w:id="43267" w:author="phuong vu" w:date="2018-11-30T14:22:00Z">
              <w:tcPr>
                <w:tcW w:w="708" w:type="dxa"/>
                <w:noWrap/>
                <w:vAlign w:val="center"/>
                <w:hideMark/>
              </w:tcPr>
            </w:tcPrChange>
          </w:tcPr>
          <w:p w14:paraId="678DED0A" w14:textId="77777777" w:rsidR="006871B5" w:rsidRPr="00920004" w:rsidRDefault="006871B5" w:rsidP="00BD0851">
            <w:pPr>
              <w:spacing w:before="240" w:line="0" w:lineRule="atLeast"/>
              <w:jc w:val="center"/>
              <w:rPr>
                <w:ins w:id="43268" w:author="phuong vu" w:date="2018-11-30T14:07:00Z"/>
                <w:rPrChange w:id="43269" w:author="phuong vu" w:date="2018-11-30T22:36:00Z">
                  <w:rPr>
                    <w:ins w:id="43270" w:author="phuong vu" w:date="2018-11-30T14:07:00Z"/>
                  </w:rPr>
                </w:rPrChange>
              </w:rPr>
              <w:pPrChange w:id="43271" w:author="phuong vu" w:date="2018-11-30T14:16:00Z">
                <w:pPr>
                  <w:spacing w:line="276" w:lineRule="auto"/>
                  <w:jc w:val="center"/>
                </w:pPr>
              </w:pPrChange>
            </w:pPr>
            <w:ins w:id="43272" w:author="phuong vu" w:date="2018-11-30T14:07:00Z">
              <w:r w:rsidRPr="00920004">
                <w:rPr>
                  <w:rPrChange w:id="43273" w:author="phuong vu" w:date="2018-11-30T22:36:00Z">
                    <w:rPr/>
                  </w:rPrChange>
                </w:rPr>
                <w:t>1</w:t>
              </w:r>
            </w:ins>
          </w:p>
        </w:tc>
        <w:tc>
          <w:tcPr>
            <w:tcW w:w="2295" w:type="dxa"/>
            <w:noWrap/>
            <w:hideMark/>
            <w:tcPrChange w:id="43274" w:author="phuong vu" w:date="2018-11-30T14:22:00Z">
              <w:tcPr>
                <w:tcW w:w="2295" w:type="dxa"/>
                <w:noWrap/>
                <w:hideMark/>
              </w:tcPr>
            </w:tcPrChange>
          </w:tcPr>
          <w:p w14:paraId="4ACB80DC" w14:textId="77777777" w:rsidR="006871B5" w:rsidRPr="00920004" w:rsidRDefault="006871B5" w:rsidP="00727C9A">
            <w:pPr>
              <w:rPr>
                <w:ins w:id="43275" w:author="phuong vu" w:date="2018-11-30T14:07:00Z"/>
                <w:rPrChange w:id="43276" w:author="phuong vu" w:date="2018-11-30T22:36:00Z">
                  <w:rPr>
                    <w:ins w:id="43277" w:author="phuong vu" w:date="2018-11-30T14:07:00Z"/>
                  </w:rPr>
                </w:rPrChange>
              </w:rPr>
              <w:pPrChange w:id="43278" w:author="phuong vu" w:date="2018-11-30T21:56:00Z">
                <w:pPr>
                  <w:spacing w:line="276" w:lineRule="auto"/>
                </w:pPr>
              </w:pPrChange>
            </w:pPr>
            <w:ins w:id="43279" w:author="phuong vu" w:date="2018-11-30T14:07:00Z">
              <w:r w:rsidRPr="00920004">
                <w:rPr>
                  <w:rPrChange w:id="43280" w:author="phuong vu" w:date="2018-11-30T22:36:00Z">
                    <w:rPr/>
                  </w:rPrChange>
                </w:rPr>
                <w:t>id</w:t>
              </w:r>
            </w:ins>
          </w:p>
        </w:tc>
        <w:tc>
          <w:tcPr>
            <w:tcW w:w="1300" w:type="dxa"/>
            <w:noWrap/>
            <w:hideMark/>
            <w:tcPrChange w:id="43281" w:author="phuong vu" w:date="2018-11-30T14:22:00Z">
              <w:tcPr>
                <w:tcW w:w="1300" w:type="dxa"/>
                <w:noWrap/>
                <w:hideMark/>
              </w:tcPr>
            </w:tcPrChange>
          </w:tcPr>
          <w:p w14:paraId="7C1B44CC" w14:textId="77777777" w:rsidR="006871B5" w:rsidRPr="00920004" w:rsidRDefault="006871B5" w:rsidP="00727C9A">
            <w:pPr>
              <w:rPr>
                <w:ins w:id="43282" w:author="phuong vu" w:date="2018-11-30T14:07:00Z"/>
                <w:rPrChange w:id="43283" w:author="phuong vu" w:date="2018-11-30T22:36:00Z">
                  <w:rPr>
                    <w:ins w:id="43284" w:author="phuong vu" w:date="2018-11-30T14:07:00Z"/>
                  </w:rPr>
                </w:rPrChange>
              </w:rPr>
              <w:pPrChange w:id="43285" w:author="phuong vu" w:date="2018-11-30T21:56:00Z">
                <w:pPr>
                  <w:spacing w:line="276" w:lineRule="auto"/>
                </w:pPr>
              </w:pPrChange>
            </w:pPr>
            <w:ins w:id="43286" w:author="phuong vu" w:date="2018-11-30T14:07:00Z">
              <w:r w:rsidRPr="00920004">
                <w:rPr>
                  <w:rPrChange w:id="43287" w:author="phuong vu" w:date="2018-11-30T22:36:00Z">
                    <w:rPr/>
                  </w:rPrChange>
                </w:rPr>
                <w:t>numeric</w:t>
              </w:r>
            </w:ins>
          </w:p>
        </w:tc>
        <w:tc>
          <w:tcPr>
            <w:tcW w:w="1098" w:type="dxa"/>
            <w:noWrap/>
            <w:vAlign w:val="center"/>
            <w:hideMark/>
            <w:tcPrChange w:id="43288" w:author="phuong vu" w:date="2018-11-30T14:22:00Z">
              <w:tcPr>
                <w:tcW w:w="1098" w:type="dxa"/>
                <w:noWrap/>
                <w:vAlign w:val="center"/>
                <w:hideMark/>
              </w:tcPr>
            </w:tcPrChange>
          </w:tcPr>
          <w:p w14:paraId="3D2B2DE3" w14:textId="77777777" w:rsidR="006871B5" w:rsidRPr="00920004" w:rsidRDefault="006871B5" w:rsidP="00727C9A">
            <w:pPr>
              <w:jc w:val="center"/>
              <w:rPr>
                <w:ins w:id="43289" w:author="phuong vu" w:date="2018-11-30T14:07:00Z"/>
                <w:rPrChange w:id="43290" w:author="phuong vu" w:date="2018-11-30T22:36:00Z">
                  <w:rPr>
                    <w:ins w:id="43291" w:author="phuong vu" w:date="2018-11-30T14:07:00Z"/>
                  </w:rPr>
                </w:rPrChange>
              </w:rPr>
              <w:pPrChange w:id="43292" w:author="phuong vu" w:date="2018-11-30T21:56:00Z">
                <w:pPr>
                  <w:spacing w:line="276" w:lineRule="auto"/>
                  <w:jc w:val="center"/>
                </w:pPr>
              </w:pPrChange>
            </w:pPr>
          </w:p>
        </w:tc>
        <w:tc>
          <w:tcPr>
            <w:tcW w:w="838" w:type="dxa"/>
            <w:noWrap/>
            <w:vAlign w:val="center"/>
            <w:hideMark/>
            <w:tcPrChange w:id="43293" w:author="phuong vu" w:date="2018-11-30T14:22:00Z">
              <w:tcPr>
                <w:tcW w:w="838" w:type="dxa"/>
                <w:noWrap/>
                <w:vAlign w:val="center"/>
                <w:hideMark/>
              </w:tcPr>
            </w:tcPrChange>
          </w:tcPr>
          <w:p w14:paraId="3C8C26F8" w14:textId="77777777" w:rsidR="006871B5" w:rsidRPr="00920004" w:rsidRDefault="006871B5" w:rsidP="00727C9A">
            <w:pPr>
              <w:jc w:val="center"/>
              <w:rPr>
                <w:ins w:id="43294" w:author="phuong vu" w:date="2018-11-30T14:07:00Z"/>
                <w:rPrChange w:id="43295" w:author="phuong vu" w:date="2018-11-30T22:36:00Z">
                  <w:rPr>
                    <w:ins w:id="43296" w:author="phuong vu" w:date="2018-11-30T14:07:00Z"/>
                  </w:rPr>
                </w:rPrChange>
              </w:rPr>
              <w:pPrChange w:id="43297" w:author="phuong vu" w:date="2018-11-30T21:56:00Z">
                <w:pPr>
                  <w:spacing w:line="276" w:lineRule="auto"/>
                  <w:jc w:val="center"/>
                </w:pPr>
              </w:pPrChange>
            </w:pPr>
            <w:ins w:id="43298" w:author="phuong vu" w:date="2018-11-30T14:07:00Z">
              <w:r w:rsidRPr="00920004">
                <w:rPr>
                  <w:rPrChange w:id="43299" w:author="phuong vu" w:date="2018-11-30T22:36:00Z">
                    <w:rPr/>
                  </w:rPrChange>
                </w:rPr>
                <w:t>X</w:t>
              </w:r>
            </w:ins>
          </w:p>
        </w:tc>
        <w:tc>
          <w:tcPr>
            <w:tcW w:w="823" w:type="dxa"/>
            <w:noWrap/>
            <w:vAlign w:val="center"/>
            <w:hideMark/>
            <w:tcPrChange w:id="43300" w:author="phuong vu" w:date="2018-11-30T14:22:00Z">
              <w:tcPr>
                <w:tcW w:w="823" w:type="dxa"/>
                <w:noWrap/>
                <w:vAlign w:val="center"/>
                <w:hideMark/>
              </w:tcPr>
            </w:tcPrChange>
          </w:tcPr>
          <w:p w14:paraId="67BFD933" w14:textId="77777777" w:rsidR="006871B5" w:rsidRPr="00920004" w:rsidRDefault="006871B5" w:rsidP="00727C9A">
            <w:pPr>
              <w:jc w:val="center"/>
              <w:rPr>
                <w:ins w:id="43301" w:author="phuong vu" w:date="2018-11-30T14:07:00Z"/>
                <w:rPrChange w:id="43302" w:author="phuong vu" w:date="2018-11-30T22:36:00Z">
                  <w:rPr>
                    <w:ins w:id="43303" w:author="phuong vu" w:date="2018-11-30T14:07:00Z"/>
                  </w:rPr>
                </w:rPrChange>
              </w:rPr>
              <w:pPrChange w:id="43304" w:author="phuong vu" w:date="2018-11-30T21:56:00Z">
                <w:pPr>
                  <w:spacing w:line="276" w:lineRule="auto"/>
                  <w:jc w:val="center"/>
                </w:pPr>
              </w:pPrChange>
            </w:pPr>
          </w:p>
        </w:tc>
        <w:tc>
          <w:tcPr>
            <w:tcW w:w="1753" w:type="dxa"/>
            <w:noWrap/>
            <w:hideMark/>
            <w:tcPrChange w:id="43305" w:author="phuong vu" w:date="2018-11-30T14:22:00Z">
              <w:tcPr>
                <w:tcW w:w="2228" w:type="dxa"/>
                <w:noWrap/>
                <w:hideMark/>
              </w:tcPr>
            </w:tcPrChange>
          </w:tcPr>
          <w:p w14:paraId="45FC62F4" w14:textId="77777777" w:rsidR="006871B5" w:rsidRPr="00920004" w:rsidRDefault="006871B5" w:rsidP="00727C9A">
            <w:pPr>
              <w:rPr>
                <w:ins w:id="43306" w:author="phuong vu" w:date="2018-11-30T14:07:00Z"/>
                <w:lang w:val="en-US"/>
                <w:rPrChange w:id="43307" w:author="phuong vu" w:date="2018-11-30T22:36:00Z">
                  <w:rPr>
                    <w:ins w:id="43308" w:author="phuong vu" w:date="2018-11-30T14:07:00Z"/>
                    <w:lang w:val="en-US"/>
                  </w:rPr>
                </w:rPrChange>
              </w:rPr>
              <w:pPrChange w:id="43309" w:author="phuong vu" w:date="2018-11-30T21:56:00Z">
                <w:pPr>
                  <w:spacing w:line="276" w:lineRule="auto"/>
                </w:pPr>
              </w:pPrChange>
            </w:pPr>
            <w:ins w:id="43310" w:author="phuong vu" w:date="2018-11-30T14:07:00Z">
              <w:r w:rsidRPr="00920004">
                <w:rPr>
                  <w:rPrChange w:id="43311" w:author="phuong vu" w:date="2018-11-30T22:36:00Z">
                    <w:rPr/>
                  </w:rPrChange>
                </w:rPr>
                <w:t>ID</w:t>
              </w:r>
            </w:ins>
          </w:p>
        </w:tc>
      </w:tr>
      <w:tr w:rsidR="006871B5" w:rsidRPr="00920004" w14:paraId="5307BC9D" w14:textId="77777777" w:rsidTr="00BD0851">
        <w:trPr>
          <w:trHeight w:val="300"/>
          <w:ins w:id="43312" w:author="phuong vu" w:date="2018-11-30T14:07:00Z"/>
          <w:trPrChange w:id="43313" w:author="phuong vu" w:date="2018-11-30T14:22:00Z">
            <w:trPr>
              <w:trHeight w:val="300"/>
            </w:trPr>
          </w:trPrChange>
        </w:trPr>
        <w:tc>
          <w:tcPr>
            <w:tcW w:w="708" w:type="dxa"/>
            <w:noWrap/>
            <w:vAlign w:val="center"/>
            <w:hideMark/>
            <w:tcPrChange w:id="43314" w:author="phuong vu" w:date="2018-11-30T14:22:00Z">
              <w:tcPr>
                <w:tcW w:w="708" w:type="dxa"/>
                <w:noWrap/>
                <w:vAlign w:val="center"/>
                <w:hideMark/>
              </w:tcPr>
            </w:tcPrChange>
          </w:tcPr>
          <w:p w14:paraId="34D670F0" w14:textId="77777777" w:rsidR="006871B5" w:rsidRPr="00920004" w:rsidRDefault="006871B5" w:rsidP="00BD0851">
            <w:pPr>
              <w:spacing w:before="240" w:line="0" w:lineRule="atLeast"/>
              <w:jc w:val="center"/>
              <w:rPr>
                <w:ins w:id="43315" w:author="phuong vu" w:date="2018-11-30T14:07:00Z"/>
                <w:rPrChange w:id="43316" w:author="phuong vu" w:date="2018-11-30T22:36:00Z">
                  <w:rPr>
                    <w:ins w:id="43317" w:author="phuong vu" w:date="2018-11-30T14:07:00Z"/>
                  </w:rPr>
                </w:rPrChange>
              </w:rPr>
              <w:pPrChange w:id="43318" w:author="phuong vu" w:date="2018-11-30T14:16:00Z">
                <w:pPr>
                  <w:spacing w:line="276" w:lineRule="auto"/>
                  <w:jc w:val="center"/>
                </w:pPr>
              </w:pPrChange>
            </w:pPr>
            <w:ins w:id="43319" w:author="phuong vu" w:date="2018-11-30T14:07:00Z">
              <w:r w:rsidRPr="00920004">
                <w:rPr>
                  <w:rPrChange w:id="43320" w:author="phuong vu" w:date="2018-11-30T22:36:00Z">
                    <w:rPr/>
                  </w:rPrChange>
                </w:rPr>
                <w:t>2</w:t>
              </w:r>
            </w:ins>
          </w:p>
        </w:tc>
        <w:tc>
          <w:tcPr>
            <w:tcW w:w="2295" w:type="dxa"/>
            <w:noWrap/>
            <w:hideMark/>
            <w:tcPrChange w:id="43321" w:author="phuong vu" w:date="2018-11-30T14:22:00Z">
              <w:tcPr>
                <w:tcW w:w="2295" w:type="dxa"/>
                <w:noWrap/>
                <w:hideMark/>
              </w:tcPr>
            </w:tcPrChange>
          </w:tcPr>
          <w:p w14:paraId="21B776B0" w14:textId="77777777" w:rsidR="006871B5" w:rsidRPr="00920004" w:rsidRDefault="006871B5" w:rsidP="00727C9A">
            <w:pPr>
              <w:rPr>
                <w:ins w:id="43322" w:author="phuong vu" w:date="2018-11-30T14:07:00Z"/>
                <w:lang w:val="en-US"/>
                <w:rPrChange w:id="43323" w:author="phuong vu" w:date="2018-11-30T22:36:00Z">
                  <w:rPr>
                    <w:ins w:id="43324" w:author="phuong vu" w:date="2018-11-30T14:07:00Z"/>
                    <w:lang w:val="en-US"/>
                  </w:rPr>
                </w:rPrChange>
              </w:rPr>
              <w:pPrChange w:id="43325" w:author="phuong vu" w:date="2018-11-30T21:56:00Z">
                <w:pPr>
                  <w:spacing w:line="276" w:lineRule="auto"/>
                </w:pPr>
              </w:pPrChange>
            </w:pPr>
            <w:ins w:id="43326" w:author="phuong vu" w:date="2018-11-30T14:07:00Z">
              <w:r w:rsidRPr="00920004">
                <w:rPr>
                  <w:lang w:val="en-US"/>
                  <w:rPrChange w:id="43327" w:author="phuong vu" w:date="2018-11-30T22:36:00Z">
                    <w:rPr>
                      <w:lang w:val="en-US"/>
                    </w:rPr>
                  </w:rPrChange>
                </w:rPr>
                <w:t>unit_id</w:t>
              </w:r>
            </w:ins>
          </w:p>
        </w:tc>
        <w:tc>
          <w:tcPr>
            <w:tcW w:w="1300" w:type="dxa"/>
            <w:noWrap/>
            <w:hideMark/>
            <w:tcPrChange w:id="43328" w:author="phuong vu" w:date="2018-11-30T14:22:00Z">
              <w:tcPr>
                <w:tcW w:w="1300" w:type="dxa"/>
                <w:noWrap/>
                <w:hideMark/>
              </w:tcPr>
            </w:tcPrChange>
          </w:tcPr>
          <w:p w14:paraId="16510D11" w14:textId="77777777" w:rsidR="006871B5" w:rsidRPr="00920004" w:rsidRDefault="006871B5" w:rsidP="00727C9A">
            <w:pPr>
              <w:rPr>
                <w:ins w:id="43329" w:author="phuong vu" w:date="2018-11-30T14:07:00Z"/>
                <w:lang w:val="en-US"/>
                <w:rPrChange w:id="43330" w:author="phuong vu" w:date="2018-11-30T22:36:00Z">
                  <w:rPr>
                    <w:ins w:id="43331" w:author="phuong vu" w:date="2018-11-30T14:07:00Z"/>
                    <w:lang w:val="en-US"/>
                  </w:rPr>
                </w:rPrChange>
              </w:rPr>
              <w:pPrChange w:id="43332" w:author="phuong vu" w:date="2018-11-30T21:56:00Z">
                <w:pPr>
                  <w:spacing w:line="276" w:lineRule="auto"/>
                </w:pPr>
              </w:pPrChange>
            </w:pPr>
            <w:ins w:id="43333" w:author="phuong vu" w:date="2018-11-30T14:07:00Z">
              <w:r w:rsidRPr="00920004">
                <w:rPr>
                  <w:lang w:val="en-US"/>
                  <w:rPrChange w:id="43334" w:author="phuong vu" w:date="2018-11-30T22:36:00Z">
                    <w:rPr>
                      <w:lang w:val="en-US"/>
                    </w:rPr>
                  </w:rPrChange>
                </w:rPr>
                <w:t>numeric</w:t>
              </w:r>
            </w:ins>
          </w:p>
        </w:tc>
        <w:tc>
          <w:tcPr>
            <w:tcW w:w="1098" w:type="dxa"/>
            <w:noWrap/>
            <w:vAlign w:val="center"/>
            <w:hideMark/>
            <w:tcPrChange w:id="43335" w:author="phuong vu" w:date="2018-11-30T14:22:00Z">
              <w:tcPr>
                <w:tcW w:w="1098" w:type="dxa"/>
                <w:noWrap/>
                <w:vAlign w:val="center"/>
                <w:hideMark/>
              </w:tcPr>
            </w:tcPrChange>
          </w:tcPr>
          <w:p w14:paraId="3E6EF175" w14:textId="77777777" w:rsidR="006871B5" w:rsidRPr="00920004" w:rsidRDefault="006871B5" w:rsidP="00727C9A">
            <w:pPr>
              <w:jc w:val="center"/>
              <w:rPr>
                <w:ins w:id="43336" w:author="phuong vu" w:date="2018-11-30T14:07:00Z"/>
                <w:rPrChange w:id="43337" w:author="phuong vu" w:date="2018-11-30T22:36:00Z">
                  <w:rPr>
                    <w:ins w:id="43338" w:author="phuong vu" w:date="2018-11-30T14:07:00Z"/>
                  </w:rPr>
                </w:rPrChange>
              </w:rPr>
              <w:pPrChange w:id="43339" w:author="phuong vu" w:date="2018-11-30T21:56:00Z">
                <w:pPr>
                  <w:spacing w:line="276" w:lineRule="auto"/>
                  <w:jc w:val="center"/>
                </w:pPr>
              </w:pPrChange>
            </w:pPr>
          </w:p>
        </w:tc>
        <w:tc>
          <w:tcPr>
            <w:tcW w:w="838" w:type="dxa"/>
            <w:noWrap/>
            <w:vAlign w:val="center"/>
            <w:hideMark/>
            <w:tcPrChange w:id="43340" w:author="phuong vu" w:date="2018-11-30T14:22:00Z">
              <w:tcPr>
                <w:tcW w:w="838" w:type="dxa"/>
                <w:noWrap/>
                <w:vAlign w:val="center"/>
                <w:hideMark/>
              </w:tcPr>
            </w:tcPrChange>
          </w:tcPr>
          <w:p w14:paraId="4131FCC1" w14:textId="77777777" w:rsidR="006871B5" w:rsidRPr="00920004" w:rsidRDefault="006871B5" w:rsidP="00727C9A">
            <w:pPr>
              <w:jc w:val="center"/>
              <w:rPr>
                <w:ins w:id="43341" w:author="phuong vu" w:date="2018-11-30T14:07:00Z"/>
                <w:rPrChange w:id="43342" w:author="phuong vu" w:date="2018-11-30T22:36:00Z">
                  <w:rPr>
                    <w:ins w:id="43343" w:author="phuong vu" w:date="2018-11-30T14:07:00Z"/>
                  </w:rPr>
                </w:rPrChange>
              </w:rPr>
              <w:pPrChange w:id="43344" w:author="phuong vu" w:date="2018-11-30T21:56:00Z">
                <w:pPr>
                  <w:spacing w:line="276" w:lineRule="auto"/>
                  <w:jc w:val="center"/>
                </w:pPr>
              </w:pPrChange>
            </w:pPr>
          </w:p>
        </w:tc>
        <w:tc>
          <w:tcPr>
            <w:tcW w:w="823" w:type="dxa"/>
            <w:noWrap/>
            <w:vAlign w:val="center"/>
            <w:hideMark/>
            <w:tcPrChange w:id="43345" w:author="phuong vu" w:date="2018-11-30T14:22:00Z">
              <w:tcPr>
                <w:tcW w:w="823" w:type="dxa"/>
                <w:noWrap/>
                <w:vAlign w:val="center"/>
                <w:hideMark/>
              </w:tcPr>
            </w:tcPrChange>
          </w:tcPr>
          <w:p w14:paraId="35BA5D7E" w14:textId="77777777" w:rsidR="006871B5" w:rsidRPr="00920004" w:rsidRDefault="006871B5" w:rsidP="00727C9A">
            <w:pPr>
              <w:jc w:val="center"/>
              <w:rPr>
                <w:ins w:id="43346" w:author="phuong vu" w:date="2018-11-30T14:07:00Z"/>
                <w:lang w:val="en-US"/>
                <w:rPrChange w:id="43347" w:author="phuong vu" w:date="2018-11-30T22:36:00Z">
                  <w:rPr>
                    <w:ins w:id="43348" w:author="phuong vu" w:date="2018-11-30T14:07:00Z"/>
                    <w:lang w:val="en-US"/>
                  </w:rPr>
                </w:rPrChange>
              </w:rPr>
              <w:pPrChange w:id="43349" w:author="phuong vu" w:date="2018-11-30T21:56:00Z">
                <w:pPr>
                  <w:spacing w:line="276" w:lineRule="auto"/>
                  <w:jc w:val="center"/>
                </w:pPr>
              </w:pPrChange>
            </w:pPr>
            <w:ins w:id="43350" w:author="phuong vu" w:date="2018-11-30T14:07:00Z">
              <w:r w:rsidRPr="00920004">
                <w:rPr>
                  <w:lang w:val="en-US"/>
                  <w:rPrChange w:id="43351" w:author="phuong vu" w:date="2018-11-30T22:36:00Z">
                    <w:rPr>
                      <w:lang w:val="en-US"/>
                    </w:rPr>
                  </w:rPrChange>
                </w:rPr>
                <w:t>X</w:t>
              </w:r>
            </w:ins>
          </w:p>
        </w:tc>
        <w:tc>
          <w:tcPr>
            <w:tcW w:w="1753" w:type="dxa"/>
            <w:noWrap/>
            <w:hideMark/>
            <w:tcPrChange w:id="43352" w:author="phuong vu" w:date="2018-11-30T14:22:00Z">
              <w:tcPr>
                <w:tcW w:w="2228" w:type="dxa"/>
                <w:noWrap/>
                <w:hideMark/>
              </w:tcPr>
            </w:tcPrChange>
          </w:tcPr>
          <w:p w14:paraId="49A17B65" w14:textId="77777777" w:rsidR="006871B5" w:rsidRPr="00920004" w:rsidRDefault="006871B5" w:rsidP="00727C9A">
            <w:pPr>
              <w:rPr>
                <w:ins w:id="43353" w:author="phuong vu" w:date="2018-11-30T14:07:00Z"/>
                <w:lang w:val="en-US"/>
                <w:rPrChange w:id="43354" w:author="phuong vu" w:date="2018-11-30T22:36:00Z">
                  <w:rPr>
                    <w:ins w:id="43355" w:author="phuong vu" w:date="2018-11-30T14:07:00Z"/>
                    <w:lang w:val="en-US"/>
                  </w:rPr>
                </w:rPrChange>
              </w:rPr>
              <w:pPrChange w:id="43356" w:author="phuong vu" w:date="2018-11-30T21:56:00Z">
                <w:pPr>
                  <w:spacing w:line="276" w:lineRule="auto"/>
                </w:pPr>
              </w:pPrChange>
            </w:pPr>
            <w:ins w:id="43357" w:author="phuong vu" w:date="2018-11-30T14:07:00Z">
              <w:r w:rsidRPr="00920004">
                <w:rPr>
                  <w:lang w:val="en-US"/>
                  <w:rPrChange w:id="43358" w:author="phuong vu" w:date="2018-11-30T22:36:00Z">
                    <w:rPr>
                      <w:lang w:val="en-US"/>
                    </w:rPr>
                  </w:rPrChange>
                </w:rPr>
                <w:t>Tên đơn vị tính</w:t>
              </w:r>
            </w:ins>
          </w:p>
        </w:tc>
      </w:tr>
      <w:tr w:rsidR="006871B5" w:rsidRPr="00920004" w14:paraId="340351C5" w14:textId="77777777" w:rsidTr="00BD0851">
        <w:trPr>
          <w:trHeight w:val="300"/>
          <w:ins w:id="43359" w:author="phuong vu" w:date="2018-11-30T14:07:00Z"/>
          <w:trPrChange w:id="43360" w:author="phuong vu" w:date="2018-11-30T14:22:00Z">
            <w:trPr>
              <w:trHeight w:val="300"/>
            </w:trPr>
          </w:trPrChange>
        </w:trPr>
        <w:tc>
          <w:tcPr>
            <w:tcW w:w="708" w:type="dxa"/>
            <w:noWrap/>
            <w:vAlign w:val="center"/>
            <w:tcPrChange w:id="43361" w:author="phuong vu" w:date="2018-11-30T14:22:00Z">
              <w:tcPr>
                <w:tcW w:w="708" w:type="dxa"/>
                <w:noWrap/>
                <w:vAlign w:val="center"/>
              </w:tcPr>
            </w:tcPrChange>
          </w:tcPr>
          <w:p w14:paraId="6ADBB497" w14:textId="77777777" w:rsidR="006871B5" w:rsidRPr="00920004" w:rsidRDefault="006871B5" w:rsidP="00BD0851">
            <w:pPr>
              <w:spacing w:before="240" w:line="0" w:lineRule="atLeast"/>
              <w:jc w:val="center"/>
              <w:rPr>
                <w:ins w:id="43362" w:author="phuong vu" w:date="2018-11-30T14:07:00Z"/>
                <w:lang w:val="en-US"/>
                <w:rPrChange w:id="43363" w:author="phuong vu" w:date="2018-11-30T22:36:00Z">
                  <w:rPr>
                    <w:ins w:id="43364" w:author="phuong vu" w:date="2018-11-30T14:07:00Z"/>
                    <w:lang w:val="en-US"/>
                  </w:rPr>
                </w:rPrChange>
              </w:rPr>
              <w:pPrChange w:id="43365" w:author="phuong vu" w:date="2018-11-30T14:16:00Z">
                <w:pPr>
                  <w:spacing w:line="276" w:lineRule="auto"/>
                  <w:jc w:val="center"/>
                </w:pPr>
              </w:pPrChange>
            </w:pPr>
            <w:ins w:id="43366" w:author="phuong vu" w:date="2018-11-30T14:07:00Z">
              <w:r w:rsidRPr="00920004">
                <w:rPr>
                  <w:lang w:val="en-US"/>
                  <w:rPrChange w:id="43367" w:author="phuong vu" w:date="2018-11-30T22:36:00Z">
                    <w:rPr>
                      <w:lang w:val="en-US"/>
                    </w:rPr>
                  </w:rPrChange>
                </w:rPr>
                <w:t>3</w:t>
              </w:r>
            </w:ins>
          </w:p>
        </w:tc>
        <w:tc>
          <w:tcPr>
            <w:tcW w:w="2295" w:type="dxa"/>
            <w:noWrap/>
            <w:tcPrChange w:id="43368" w:author="phuong vu" w:date="2018-11-30T14:22:00Z">
              <w:tcPr>
                <w:tcW w:w="2295" w:type="dxa"/>
                <w:noWrap/>
              </w:tcPr>
            </w:tcPrChange>
          </w:tcPr>
          <w:p w14:paraId="09ABF1BB" w14:textId="77777777" w:rsidR="006871B5" w:rsidRPr="00920004" w:rsidRDefault="006871B5" w:rsidP="00727C9A">
            <w:pPr>
              <w:rPr>
                <w:ins w:id="43369" w:author="phuong vu" w:date="2018-11-30T14:07:00Z"/>
                <w:lang w:val="en-US"/>
                <w:rPrChange w:id="43370" w:author="phuong vu" w:date="2018-11-30T22:36:00Z">
                  <w:rPr>
                    <w:ins w:id="43371" w:author="phuong vu" w:date="2018-11-30T14:07:00Z"/>
                    <w:lang w:val="en-US"/>
                  </w:rPr>
                </w:rPrChange>
              </w:rPr>
              <w:pPrChange w:id="43372" w:author="phuong vu" w:date="2018-11-30T21:56:00Z">
                <w:pPr>
                  <w:spacing w:line="276" w:lineRule="auto"/>
                </w:pPr>
              </w:pPrChange>
            </w:pPr>
            <w:ins w:id="43373" w:author="phuong vu" w:date="2018-11-30T14:07:00Z">
              <w:r w:rsidRPr="00920004">
                <w:rPr>
                  <w:lang w:val="en-US"/>
                  <w:rPrChange w:id="43374" w:author="phuong vu" w:date="2018-11-30T22:36:00Z">
                    <w:rPr>
                      <w:lang w:val="en-US"/>
                    </w:rPr>
                  </w:rPrChange>
                </w:rPr>
                <w:t>service_type_id</w:t>
              </w:r>
            </w:ins>
          </w:p>
        </w:tc>
        <w:tc>
          <w:tcPr>
            <w:tcW w:w="1300" w:type="dxa"/>
            <w:noWrap/>
            <w:tcPrChange w:id="43375" w:author="phuong vu" w:date="2018-11-30T14:22:00Z">
              <w:tcPr>
                <w:tcW w:w="1300" w:type="dxa"/>
                <w:noWrap/>
              </w:tcPr>
            </w:tcPrChange>
          </w:tcPr>
          <w:p w14:paraId="24654390" w14:textId="77777777" w:rsidR="006871B5" w:rsidRPr="00920004" w:rsidRDefault="006871B5" w:rsidP="00727C9A">
            <w:pPr>
              <w:rPr>
                <w:ins w:id="43376" w:author="phuong vu" w:date="2018-11-30T14:07:00Z"/>
                <w:lang w:val="en-US"/>
                <w:rPrChange w:id="43377" w:author="phuong vu" w:date="2018-11-30T22:36:00Z">
                  <w:rPr>
                    <w:ins w:id="43378" w:author="phuong vu" w:date="2018-11-30T14:07:00Z"/>
                    <w:lang w:val="en-US"/>
                  </w:rPr>
                </w:rPrChange>
              </w:rPr>
              <w:pPrChange w:id="43379" w:author="phuong vu" w:date="2018-11-30T21:56:00Z">
                <w:pPr>
                  <w:spacing w:line="276" w:lineRule="auto"/>
                </w:pPr>
              </w:pPrChange>
            </w:pPr>
            <w:ins w:id="43380" w:author="phuong vu" w:date="2018-11-30T14:07:00Z">
              <w:r w:rsidRPr="00920004">
                <w:rPr>
                  <w:lang w:val="en-US"/>
                  <w:rPrChange w:id="43381" w:author="phuong vu" w:date="2018-11-30T22:36:00Z">
                    <w:rPr>
                      <w:lang w:val="en-US"/>
                    </w:rPr>
                  </w:rPrChange>
                </w:rPr>
                <w:t>numeric</w:t>
              </w:r>
            </w:ins>
          </w:p>
        </w:tc>
        <w:tc>
          <w:tcPr>
            <w:tcW w:w="1098" w:type="dxa"/>
            <w:noWrap/>
            <w:vAlign w:val="center"/>
            <w:tcPrChange w:id="43382" w:author="phuong vu" w:date="2018-11-30T14:22:00Z">
              <w:tcPr>
                <w:tcW w:w="1098" w:type="dxa"/>
                <w:noWrap/>
                <w:vAlign w:val="center"/>
              </w:tcPr>
            </w:tcPrChange>
          </w:tcPr>
          <w:p w14:paraId="5BDDC0BB" w14:textId="77777777" w:rsidR="006871B5" w:rsidRPr="00920004" w:rsidRDefault="006871B5" w:rsidP="00727C9A">
            <w:pPr>
              <w:jc w:val="center"/>
              <w:rPr>
                <w:ins w:id="43383" w:author="phuong vu" w:date="2018-11-30T14:07:00Z"/>
                <w:rPrChange w:id="43384" w:author="phuong vu" w:date="2018-11-30T22:36:00Z">
                  <w:rPr>
                    <w:ins w:id="43385" w:author="phuong vu" w:date="2018-11-30T14:07:00Z"/>
                  </w:rPr>
                </w:rPrChange>
              </w:rPr>
              <w:pPrChange w:id="43386" w:author="phuong vu" w:date="2018-11-30T21:56:00Z">
                <w:pPr>
                  <w:spacing w:line="276" w:lineRule="auto"/>
                  <w:jc w:val="center"/>
                </w:pPr>
              </w:pPrChange>
            </w:pPr>
          </w:p>
        </w:tc>
        <w:tc>
          <w:tcPr>
            <w:tcW w:w="838" w:type="dxa"/>
            <w:noWrap/>
            <w:vAlign w:val="center"/>
            <w:tcPrChange w:id="43387" w:author="phuong vu" w:date="2018-11-30T14:22:00Z">
              <w:tcPr>
                <w:tcW w:w="838" w:type="dxa"/>
                <w:noWrap/>
                <w:vAlign w:val="center"/>
              </w:tcPr>
            </w:tcPrChange>
          </w:tcPr>
          <w:p w14:paraId="6537A278" w14:textId="77777777" w:rsidR="006871B5" w:rsidRPr="00920004" w:rsidRDefault="006871B5" w:rsidP="00727C9A">
            <w:pPr>
              <w:jc w:val="center"/>
              <w:rPr>
                <w:ins w:id="43388" w:author="phuong vu" w:date="2018-11-30T14:07:00Z"/>
                <w:rPrChange w:id="43389" w:author="phuong vu" w:date="2018-11-30T22:36:00Z">
                  <w:rPr>
                    <w:ins w:id="43390" w:author="phuong vu" w:date="2018-11-30T14:07:00Z"/>
                  </w:rPr>
                </w:rPrChange>
              </w:rPr>
              <w:pPrChange w:id="43391" w:author="phuong vu" w:date="2018-11-30T21:56:00Z">
                <w:pPr>
                  <w:spacing w:line="276" w:lineRule="auto"/>
                  <w:jc w:val="center"/>
                </w:pPr>
              </w:pPrChange>
            </w:pPr>
          </w:p>
        </w:tc>
        <w:tc>
          <w:tcPr>
            <w:tcW w:w="823" w:type="dxa"/>
            <w:noWrap/>
            <w:vAlign w:val="center"/>
            <w:tcPrChange w:id="43392" w:author="phuong vu" w:date="2018-11-30T14:22:00Z">
              <w:tcPr>
                <w:tcW w:w="823" w:type="dxa"/>
                <w:noWrap/>
                <w:vAlign w:val="center"/>
              </w:tcPr>
            </w:tcPrChange>
          </w:tcPr>
          <w:p w14:paraId="2260BBF3" w14:textId="77777777" w:rsidR="006871B5" w:rsidRPr="00920004" w:rsidRDefault="006871B5" w:rsidP="00727C9A">
            <w:pPr>
              <w:jc w:val="center"/>
              <w:rPr>
                <w:ins w:id="43393" w:author="phuong vu" w:date="2018-11-30T14:07:00Z"/>
                <w:lang w:val="en-US"/>
                <w:rPrChange w:id="43394" w:author="phuong vu" w:date="2018-11-30T22:36:00Z">
                  <w:rPr>
                    <w:ins w:id="43395" w:author="phuong vu" w:date="2018-11-30T14:07:00Z"/>
                    <w:lang w:val="en-US"/>
                  </w:rPr>
                </w:rPrChange>
              </w:rPr>
              <w:pPrChange w:id="43396" w:author="phuong vu" w:date="2018-11-30T21:56:00Z">
                <w:pPr>
                  <w:spacing w:line="276" w:lineRule="auto"/>
                  <w:jc w:val="center"/>
                </w:pPr>
              </w:pPrChange>
            </w:pPr>
            <w:ins w:id="43397" w:author="phuong vu" w:date="2018-11-30T14:07:00Z">
              <w:r w:rsidRPr="00920004">
                <w:rPr>
                  <w:lang w:val="en-US"/>
                  <w:rPrChange w:id="43398" w:author="phuong vu" w:date="2018-11-30T22:36:00Z">
                    <w:rPr>
                      <w:lang w:val="en-US"/>
                    </w:rPr>
                  </w:rPrChange>
                </w:rPr>
                <w:t>X</w:t>
              </w:r>
            </w:ins>
          </w:p>
        </w:tc>
        <w:tc>
          <w:tcPr>
            <w:tcW w:w="1753" w:type="dxa"/>
            <w:noWrap/>
            <w:tcPrChange w:id="43399" w:author="phuong vu" w:date="2018-11-30T14:22:00Z">
              <w:tcPr>
                <w:tcW w:w="2228" w:type="dxa"/>
                <w:noWrap/>
              </w:tcPr>
            </w:tcPrChange>
          </w:tcPr>
          <w:p w14:paraId="74171165" w14:textId="77777777" w:rsidR="006871B5" w:rsidRPr="00920004" w:rsidRDefault="006871B5" w:rsidP="00727C9A">
            <w:pPr>
              <w:rPr>
                <w:ins w:id="43400" w:author="phuong vu" w:date="2018-11-30T14:07:00Z"/>
                <w:lang w:val="en-US"/>
                <w:rPrChange w:id="43401" w:author="phuong vu" w:date="2018-11-30T22:36:00Z">
                  <w:rPr>
                    <w:ins w:id="43402" w:author="phuong vu" w:date="2018-11-30T14:07:00Z"/>
                    <w:lang w:val="en-US"/>
                  </w:rPr>
                </w:rPrChange>
              </w:rPr>
              <w:pPrChange w:id="43403" w:author="phuong vu" w:date="2018-11-30T21:56:00Z">
                <w:pPr>
                  <w:spacing w:line="276" w:lineRule="auto"/>
                </w:pPr>
              </w:pPrChange>
            </w:pPr>
            <w:ins w:id="43404" w:author="phuong vu" w:date="2018-11-30T14:07:00Z">
              <w:r w:rsidRPr="00920004">
                <w:rPr>
                  <w:lang w:val="en-US"/>
                  <w:rPrChange w:id="43405" w:author="phuong vu" w:date="2018-11-30T22:36:00Z">
                    <w:rPr>
                      <w:lang w:val="en-US"/>
                    </w:rPr>
                  </w:rPrChange>
                </w:rPr>
                <w:t>Loại dịch vụ</w:t>
              </w:r>
            </w:ins>
          </w:p>
        </w:tc>
      </w:tr>
      <w:tr w:rsidR="006871B5" w:rsidRPr="00920004" w14:paraId="4632DD5A" w14:textId="77777777" w:rsidTr="00BD0851">
        <w:trPr>
          <w:trHeight w:val="300"/>
          <w:ins w:id="43406" w:author="phuong vu" w:date="2018-11-30T14:07:00Z"/>
          <w:trPrChange w:id="43407" w:author="phuong vu" w:date="2018-11-30T14:22:00Z">
            <w:trPr>
              <w:trHeight w:val="300"/>
            </w:trPr>
          </w:trPrChange>
        </w:trPr>
        <w:tc>
          <w:tcPr>
            <w:tcW w:w="708" w:type="dxa"/>
            <w:noWrap/>
            <w:vAlign w:val="center"/>
            <w:tcPrChange w:id="43408" w:author="phuong vu" w:date="2018-11-30T14:22:00Z">
              <w:tcPr>
                <w:tcW w:w="708" w:type="dxa"/>
                <w:noWrap/>
                <w:vAlign w:val="center"/>
              </w:tcPr>
            </w:tcPrChange>
          </w:tcPr>
          <w:p w14:paraId="7E64B2A0" w14:textId="77777777" w:rsidR="006871B5" w:rsidRPr="00920004" w:rsidRDefault="006871B5" w:rsidP="00BD0851">
            <w:pPr>
              <w:spacing w:before="240" w:line="0" w:lineRule="atLeast"/>
              <w:jc w:val="center"/>
              <w:rPr>
                <w:ins w:id="43409" w:author="phuong vu" w:date="2018-11-30T14:07:00Z"/>
                <w:lang w:val="en-US"/>
                <w:rPrChange w:id="43410" w:author="phuong vu" w:date="2018-11-30T22:36:00Z">
                  <w:rPr>
                    <w:ins w:id="43411" w:author="phuong vu" w:date="2018-11-30T14:07:00Z"/>
                    <w:lang w:val="en-US"/>
                  </w:rPr>
                </w:rPrChange>
              </w:rPr>
              <w:pPrChange w:id="43412" w:author="phuong vu" w:date="2018-11-30T14:16:00Z">
                <w:pPr>
                  <w:spacing w:line="276" w:lineRule="auto"/>
                  <w:jc w:val="center"/>
                </w:pPr>
              </w:pPrChange>
            </w:pPr>
            <w:ins w:id="43413" w:author="phuong vu" w:date="2018-11-30T14:07:00Z">
              <w:r w:rsidRPr="00920004">
                <w:rPr>
                  <w:lang w:val="en-US"/>
                  <w:rPrChange w:id="43414" w:author="phuong vu" w:date="2018-11-30T22:36:00Z">
                    <w:rPr>
                      <w:lang w:val="en-US"/>
                    </w:rPr>
                  </w:rPrChange>
                </w:rPr>
                <w:t>4</w:t>
              </w:r>
            </w:ins>
          </w:p>
        </w:tc>
        <w:tc>
          <w:tcPr>
            <w:tcW w:w="2295" w:type="dxa"/>
            <w:noWrap/>
            <w:tcPrChange w:id="43415" w:author="phuong vu" w:date="2018-11-30T14:22:00Z">
              <w:tcPr>
                <w:tcW w:w="2295" w:type="dxa"/>
                <w:noWrap/>
              </w:tcPr>
            </w:tcPrChange>
          </w:tcPr>
          <w:p w14:paraId="7825AFF0" w14:textId="77777777" w:rsidR="006871B5" w:rsidRPr="00920004" w:rsidRDefault="006871B5" w:rsidP="00727C9A">
            <w:pPr>
              <w:rPr>
                <w:ins w:id="43416" w:author="phuong vu" w:date="2018-11-30T14:07:00Z"/>
                <w:lang w:val="en-US"/>
                <w:rPrChange w:id="43417" w:author="phuong vu" w:date="2018-11-30T22:36:00Z">
                  <w:rPr>
                    <w:ins w:id="43418" w:author="phuong vu" w:date="2018-11-30T14:07:00Z"/>
                    <w:lang w:val="en-US"/>
                  </w:rPr>
                </w:rPrChange>
              </w:rPr>
              <w:pPrChange w:id="43419" w:author="phuong vu" w:date="2018-11-30T21:56:00Z">
                <w:pPr>
                  <w:spacing w:line="276" w:lineRule="auto"/>
                </w:pPr>
              </w:pPrChange>
            </w:pPr>
            <w:ins w:id="43420" w:author="phuong vu" w:date="2018-11-30T14:07:00Z">
              <w:r w:rsidRPr="00920004">
                <w:rPr>
                  <w:lang w:val="en-US"/>
                  <w:rPrChange w:id="43421" w:author="phuong vu" w:date="2018-11-30T22:36:00Z">
                    <w:rPr>
                      <w:lang w:val="en-US"/>
                    </w:rPr>
                  </w:rPrChange>
                </w:rPr>
                <w:t>apply_date</w:t>
              </w:r>
            </w:ins>
          </w:p>
        </w:tc>
        <w:tc>
          <w:tcPr>
            <w:tcW w:w="1300" w:type="dxa"/>
            <w:noWrap/>
            <w:tcPrChange w:id="43422" w:author="phuong vu" w:date="2018-11-30T14:22:00Z">
              <w:tcPr>
                <w:tcW w:w="1300" w:type="dxa"/>
                <w:noWrap/>
              </w:tcPr>
            </w:tcPrChange>
          </w:tcPr>
          <w:p w14:paraId="58DB884A" w14:textId="77777777" w:rsidR="006871B5" w:rsidRPr="00920004" w:rsidRDefault="006871B5" w:rsidP="00727C9A">
            <w:pPr>
              <w:rPr>
                <w:ins w:id="43423" w:author="phuong vu" w:date="2018-11-30T14:07:00Z"/>
                <w:lang w:val="en-US"/>
                <w:rPrChange w:id="43424" w:author="phuong vu" w:date="2018-11-30T22:36:00Z">
                  <w:rPr>
                    <w:ins w:id="43425" w:author="phuong vu" w:date="2018-11-30T14:07:00Z"/>
                    <w:lang w:val="en-US"/>
                  </w:rPr>
                </w:rPrChange>
              </w:rPr>
              <w:pPrChange w:id="43426" w:author="phuong vu" w:date="2018-11-30T21:56:00Z">
                <w:pPr>
                  <w:spacing w:line="276" w:lineRule="auto"/>
                </w:pPr>
              </w:pPrChange>
            </w:pPr>
            <w:ins w:id="43427" w:author="phuong vu" w:date="2018-11-30T14:07:00Z">
              <w:r w:rsidRPr="00920004">
                <w:rPr>
                  <w:lang w:val="en-US"/>
                  <w:rPrChange w:id="43428" w:author="phuong vu" w:date="2018-11-30T22:36:00Z">
                    <w:rPr>
                      <w:lang w:val="en-US"/>
                    </w:rPr>
                  </w:rPrChange>
                </w:rPr>
                <w:t>datetime</w:t>
              </w:r>
            </w:ins>
          </w:p>
        </w:tc>
        <w:tc>
          <w:tcPr>
            <w:tcW w:w="1098" w:type="dxa"/>
            <w:noWrap/>
            <w:vAlign w:val="center"/>
            <w:tcPrChange w:id="43429" w:author="phuong vu" w:date="2018-11-30T14:22:00Z">
              <w:tcPr>
                <w:tcW w:w="1098" w:type="dxa"/>
                <w:noWrap/>
                <w:vAlign w:val="center"/>
              </w:tcPr>
            </w:tcPrChange>
          </w:tcPr>
          <w:p w14:paraId="790873B1" w14:textId="77777777" w:rsidR="006871B5" w:rsidRPr="00920004" w:rsidRDefault="006871B5" w:rsidP="00727C9A">
            <w:pPr>
              <w:jc w:val="center"/>
              <w:rPr>
                <w:ins w:id="43430" w:author="phuong vu" w:date="2018-11-30T14:07:00Z"/>
                <w:rPrChange w:id="43431" w:author="phuong vu" w:date="2018-11-30T22:36:00Z">
                  <w:rPr>
                    <w:ins w:id="43432" w:author="phuong vu" w:date="2018-11-30T14:07:00Z"/>
                  </w:rPr>
                </w:rPrChange>
              </w:rPr>
              <w:pPrChange w:id="43433" w:author="phuong vu" w:date="2018-11-30T21:56:00Z">
                <w:pPr>
                  <w:spacing w:line="276" w:lineRule="auto"/>
                  <w:jc w:val="center"/>
                </w:pPr>
              </w:pPrChange>
            </w:pPr>
          </w:p>
        </w:tc>
        <w:tc>
          <w:tcPr>
            <w:tcW w:w="838" w:type="dxa"/>
            <w:noWrap/>
            <w:vAlign w:val="center"/>
            <w:tcPrChange w:id="43434" w:author="phuong vu" w:date="2018-11-30T14:22:00Z">
              <w:tcPr>
                <w:tcW w:w="838" w:type="dxa"/>
                <w:noWrap/>
                <w:vAlign w:val="center"/>
              </w:tcPr>
            </w:tcPrChange>
          </w:tcPr>
          <w:p w14:paraId="544B5452" w14:textId="77777777" w:rsidR="006871B5" w:rsidRPr="00920004" w:rsidRDefault="006871B5" w:rsidP="00727C9A">
            <w:pPr>
              <w:jc w:val="center"/>
              <w:rPr>
                <w:ins w:id="43435" w:author="phuong vu" w:date="2018-11-30T14:07:00Z"/>
                <w:rPrChange w:id="43436" w:author="phuong vu" w:date="2018-11-30T22:36:00Z">
                  <w:rPr>
                    <w:ins w:id="43437" w:author="phuong vu" w:date="2018-11-30T14:07:00Z"/>
                  </w:rPr>
                </w:rPrChange>
              </w:rPr>
              <w:pPrChange w:id="43438" w:author="phuong vu" w:date="2018-11-30T21:56:00Z">
                <w:pPr>
                  <w:spacing w:line="276" w:lineRule="auto"/>
                  <w:jc w:val="center"/>
                </w:pPr>
              </w:pPrChange>
            </w:pPr>
          </w:p>
        </w:tc>
        <w:tc>
          <w:tcPr>
            <w:tcW w:w="823" w:type="dxa"/>
            <w:noWrap/>
            <w:vAlign w:val="center"/>
            <w:tcPrChange w:id="43439" w:author="phuong vu" w:date="2018-11-30T14:22:00Z">
              <w:tcPr>
                <w:tcW w:w="823" w:type="dxa"/>
                <w:noWrap/>
                <w:vAlign w:val="center"/>
              </w:tcPr>
            </w:tcPrChange>
          </w:tcPr>
          <w:p w14:paraId="68EEB3EA" w14:textId="77777777" w:rsidR="006871B5" w:rsidRPr="00920004" w:rsidRDefault="006871B5" w:rsidP="00727C9A">
            <w:pPr>
              <w:jc w:val="center"/>
              <w:rPr>
                <w:ins w:id="43440" w:author="phuong vu" w:date="2018-11-30T14:07:00Z"/>
                <w:lang w:val="en-US"/>
                <w:rPrChange w:id="43441" w:author="phuong vu" w:date="2018-11-30T22:36:00Z">
                  <w:rPr>
                    <w:ins w:id="43442" w:author="phuong vu" w:date="2018-11-30T14:07:00Z"/>
                    <w:lang w:val="en-US"/>
                  </w:rPr>
                </w:rPrChange>
              </w:rPr>
              <w:pPrChange w:id="43443" w:author="phuong vu" w:date="2018-11-30T21:56:00Z">
                <w:pPr>
                  <w:spacing w:line="276" w:lineRule="auto"/>
                  <w:jc w:val="center"/>
                </w:pPr>
              </w:pPrChange>
            </w:pPr>
          </w:p>
        </w:tc>
        <w:tc>
          <w:tcPr>
            <w:tcW w:w="1753" w:type="dxa"/>
            <w:noWrap/>
            <w:tcPrChange w:id="43444" w:author="phuong vu" w:date="2018-11-30T14:22:00Z">
              <w:tcPr>
                <w:tcW w:w="2228" w:type="dxa"/>
                <w:noWrap/>
              </w:tcPr>
            </w:tcPrChange>
          </w:tcPr>
          <w:p w14:paraId="287907F4" w14:textId="77777777" w:rsidR="006871B5" w:rsidRPr="00920004" w:rsidRDefault="006871B5" w:rsidP="00727C9A">
            <w:pPr>
              <w:rPr>
                <w:ins w:id="43445" w:author="phuong vu" w:date="2018-11-30T14:07:00Z"/>
                <w:lang w:val="en-US"/>
                <w:rPrChange w:id="43446" w:author="phuong vu" w:date="2018-11-30T22:36:00Z">
                  <w:rPr>
                    <w:ins w:id="43447" w:author="phuong vu" w:date="2018-11-30T14:07:00Z"/>
                    <w:lang w:val="en-US"/>
                  </w:rPr>
                </w:rPrChange>
              </w:rPr>
              <w:pPrChange w:id="43448" w:author="phuong vu" w:date="2018-11-30T21:56:00Z">
                <w:pPr>
                  <w:spacing w:line="276" w:lineRule="auto"/>
                </w:pPr>
              </w:pPrChange>
            </w:pPr>
            <w:ins w:id="43449" w:author="phuong vu" w:date="2018-11-30T14:07:00Z">
              <w:r w:rsidRPr="00920004">
                <w:rPr>
                  <w:lang w:val="en-US"/>
                  <w:rPrChange w:id="43450" w:author="phuong vu" w:date="2018-11-30T22:36:00Z">
                    <w:rPr>
                      <w:lang w:val="en-US"/>
                    </w:rPr>
                  </w:rPrChange>
                </w:rPr>
                <w:t>Ngày áp dụng</w:t>
              </w:r>
            </w:ins>
          </w:p>
        </w:tc>
      </w:tr>
      <w:tr w:rsidR="006871B5" w:rsidRPr="00920004" w14:paraId="3BAEE2D2" w14:textId="77777777" w:rsidTr="00BD0851">
        <w:trPr>
          <w:trHeight w:val="300"/>
          <w:ins w:id="43451" w:author="phuong vu" w:date="2018-11-30T14:07:00Z"/>
          <w:trPrChange w:id="43452" w:author="phuong vu" w:date="2018-11-30T14:22:00Z">
            <w:trPr>
              <w:trHeight w:val="300"/>
            </w:trPr>
          </w:trPrChange>
        </w:trPr>
        <w:tc>
          <w:tcPr>
            <w:tcW w:w="708" w:type="dxa"/>
            <w:noWrap/>
            <w:vAlign w:val="center"/>
            <w:tcPrChange w:id="43453" w:author="phuong vu" w:date="2018-11-30T14:22:00Z">
              <w:tcPr>
                <w:tcW w:w="708" w:type="dxa"/>
                <w:noWrap/>
                <w:vAlign w:val="center"/>
              </w:tcPr>
            </w:tcPrChange>
          </w:tcPr>
          <w:p w14:paraId="2862AB00" w14:textId="77777777" w:rsidR="006871B5" w:rsidRPr="00920004" w:rsidRDefault="006871B5" w:rsidP="00BD0851">
            <w:pPr>
              <w:spacing w:before="240" w:line="0" w:lineRule="atLeast"/>
              <w:jc w:val="center"/>
              <w:rPr>
                <w:ins w:id="43454" w:author="phuong vu" w:date="2018-11-30T14:07:00Z"/>
                <w:lang w:val="en-US"/>
                <w:rPrChange w:id="43455" w:author="phuong vu" w:date="2018-11-30T22:36:00Z">
                  <w:rPr>
                    <w:ins w:id="43456" w:author="phuong vu" w:date="2018-11-30T14:07:00Z"/>
                    <w:lang w:val="en-US"/>
                  </w:rPr>
                </w:rPrChange>
              </w:rPr>
              <w:pPrChange w:id="43457" w:author="phuong vu" w:date="2018-11-30T14:16:00Z">
                <w:pPr>
                  <w:spacing w:line="276" w:lineRule="auto"/>
                  <w:jc w:val="center"/>
                </w:pPr>
              </w:pPrChange>
            </w:pPr>
            <w:ins w:id="43458" w:author="phuong vu" w:date="2018-11-30T14:07:00Z">
              <w:r w:rsidRPr="00920004">
                <w:rPr>
                  <w:lang w:val="en-US"/>
                  <w:rPrChange w:id="43459" w:author="phuong vu" w:date="2018-11-30T22:36:00Z">
                    <w:rPr>
                      <w:lang w:val="en-US"/>
                    </w:rPr>
                  </w:rPrChange>
                </w:rPr>
                <w:t>5</w:t>
              </w:r>
            </w:ins>
          </w:p>
        </w:tc>
        <w:tc>
          <w:tcPr>
            <w:tcW w:w="2295" w:type="dxa"/>
            <w:noWrap/>
            <w:tcPrChange w:id="43460" w:author="phuong vu" w:date="2018-11-30T14:22:00Z">
              <w:tcPr>
                <w:tcW w:w="2295" w:type="dxa"/>
                <w:noWrap/>
              </w:tcPr>
            </w:tcPrChange>
          </w:tcPr>
          <w:p w14:paraId="6C46E8A7" w14:textId="77777777" w:rsidR="006871B5" w:rsidRPr="00920004" w:rsidRDefault="006871B5" w:rsidP="00727C9A">
            <w:pPr>
              <w:rPr>
                <w:ins w:id="43461" w:author="phuong vu" w:date="2018-11-30T14:07:00Z"/>
                <w:lang w:val="en-US"/>
                <w:rPrChange w:id="43462" w:author="phuong vu" w:date="2018-11-30T22:36:00Z">
                  <w:rPr>
                    <w:ins w:id="43463" w:author="phuong vu" w:date="2018-11-30T14:07:00Z"/>
                    <w:lang w:val="en-US"/>
                  </w:rPr>
                </w:rPrChange>
              </w:rPr>
              <w:pPrChange w:id="43464" w:author="phuong vu" w:date="2018-11-30T21:56:00Z">
                <w:pPr>
                  <w:spacing w:line="276" w:lineRule="auto"/>
                </w:pPr>
              </w:pPrChange>
            </w:pPr>
            <w:ins w:id="43465" w:author="phuong vu" w:date="2018-11-30T14:07:00Z">
              <w:r w:rsidRPr="00920004">
                <w:rPr>
                  <w:lang w:val="en-US"/>
                  <w:rPrChange w:id="43466" w:author="phuong vu" w:date="2018-11-30T22:36:00Z">
                    <w:rPr>
                      <w:lang w:val="en-US"/>
                    </w:rPr>
                  </w:rPrChange>
                </w:rPr>
                <w:t>price</w:t>
              </w:r>
            </w:ins>
          </w:p>
        </w:tc>
        <w:tc>
          <w:tcPr>
            <w:tcW w:w="1300" w:type="dxa"/>
            <w:noWrap/>
            <w:tcPrChange w:id="43467" w:author="phuong vu" w:date="2018-11-30T14:22:00Z">
              <w:tcPr>
                <w:tcW w:w="1300" w:type="dxa"/>
                <w:noWrap/>
              </w:tcPr>
            </w:tcPrChange>
          </w:tcPr>
          <w:p w14:paraId="77583DB5" w14:textId="77777777" w:rsidR="006871B5" w:rsidRPr="00920004" w:rsidRDefault="006871B5" w:rsidP="00727C9A">
            <w:pPr>
              <w:rPr>
                <w:ins w:id="43468" w:author="phuong vu" w:date="2018-11-30T14:07:00Z"/>
                <w:lang w:val="en-US"/>
                <w:rPrChange w:id="43469" w:author="phuong vu" w:date="2018-11-30T22:36:00Z">
                  <w:rPr>
                    <w:ins w:id="43470" w:author="phuong vu" w:date="2018-11-30T14:07:00Z"/>
                    <w:lang w:val="en-US"/>
                  </w:rPr>
                </w:rPrChange>
              </w:rPr>
              <w:pPrChange w:id="43471" w:author="phuong vu" w:date="2018-11-30T21:56:00Z">
                <w:pPr>
                  <w:spacing w:line="276" w:lineRule="auto"/>
                </w:pPr>
              </w:pPrChange>
            </w:pPr>
            <w:ins w:id="43472" w:author="phuong vu" w:date="2018-11-30T14:07:00Z">
              <w:r w:rsidRPr="00920004">
                <w:rPr>
                  <w:lang w:val="en-US"/>
                  <w:rPrChange w:id="43473" w:author="phuong vu" w:date="2018-11-30T22:36:00Z">
                    <w:rPr>
                      <w:lang w:val="en-US"/>
                    </w:rPr>
                  </w:rPrChange>
                </w:rPr>
                <w:t>money</w:t>
              </w:r>
            </w:ins>
          </w:p>
        </w:tc>
        <w:tc>
          <w:tcPr>
            <w:tcW w:w="1098" w:type="dxa"/>
            <w:noWrap/>
            <w:vAlign w:val="center"/>
            <w:tcPrChange w:id="43474" w:author="phuong vu" w:date="2018-11-30T14:22:00Z">
              <w:tcPr>
                <w:tcW w:w="1098" w:type="dxa"/>
                <w:noWrap/>
                <w:vAlign w:val="center"/>
              </w:tcPr>
            </w:tcPrChange>
          </w:tcPr>
          <w:p w14:paraId="0F445074" w14:textId="77777777" w:rsidR="006871B5" w:rsidRPr="00920004" w:rsidRDefault="006871B5" w:rsidP="00727C9A">
            <w:pPr>
              <w:jc w:val="center"/>
              <w:rPr>
                <w:ins w:id="43475" w:author="phuong vu" w:date="2018-11-30T14:07:00Z"/>
                <w:rPrChange w:id="43476" w:author="phuong vu" w:date="2018-11-30T22:36:00Z">
                  <w:rPr>
                    <w:ins w:id="43477" w:author="phuong vu" w:date="2018-11-30T14:07:00Z"/>
                  </w:rPr>
                </w:rPrChange>
              </w:rPr>
              <w:pPrChange w:id="43478" w:author="phuong vu" w:date="2018-11-30T21:56:00Z">
                <w:pPr>
                  <w:spacing w:line="276" w:lineRule="auto"/>
                  <w:jc w:val="center"/>
                </w:pPr>
              </w:pPrChange>
            </w:pPr>
          </w:p>
        </w:tc>
        <w:tc>
          <w:tcPr>
            <w:tcW w:w="838" w:type="dxa"/>
            <w:noWrap/>
            <w:vAlign w:val="center"/>
            <w:tcPrChange w:id="43479" w:author="phuong vu" w:date="2018-11-30T14:22:00Z">
              <w:tcPr>
                <w:tcW w:w="838" w:type="dxa"/>
                <w:noWrap/>
                <w:vAlign w:val="center"/>
              </w:tcPr>
            </w:tcPrChange>
          </w:tcPr>
          <w:p w14:paraId="4ACF23D1" w14:textId="77777777" w:rsidR="006871B5" w:rsidRPr="00920004" w:rsidRDefault="006871B5" w:rsidP="00727C9A">
            <w:pPr>
              <w:jc w:val="center"/>
              <w:rPr>
                <w:ins w:id="43480" w:author="phuong vu" w:date="2018-11-30T14:07:00Z"/>
                <w:rPrChange w:id="43481" w:author="phuong vu" w:date="2018-11-30T22:36:00Z">
                  <w:rPr>
                    <w:ins w:id="43482" w:author="phuong vu" w:date="2018-11-30T14:07:00Z"/>
                  </w:rPr>
                </w:rPrChange>
              </w:rPr>
              <w:pPrChange w:id="43483" w:author="phuong vu" w:date="2018-11-30T21:56:00Z">
                <w:pPr>
                  <w:spacing w:line="276" w:lineRule="auto"/>
                  <w:jc w:val="center"/>
                </w:pPr>
              </w:pPrChange>
            </w:pPr>
          </w:p>
        </w:tc>
        <w:tc>
          <w:tcPr>
            <w:tcW w:w="823" w:type="dxa"/>
            <w:noWrap/>
            <w:vAlign w:val="center"/>
            <w:tcPrChange w:id="43484" w:author="phuong vu" w:date="2018-11-30T14:22:00Z">
              <w:tcPr>
                <w:tcW w:w="823" w:type="dxa"/>
                <w:noWrap/>
                <w:vAlign w:val="center"/>
              </w:tcPr>
            </w:tcPrChange>
          </w:tcPr>
          <w:p w14:paraId="079DF32E" w14:textId="77777777" w:rsidR="006871B5" w:rsidRPr="00920004" w:rsidRDefault="006871B5" w:rsidP="00727C9A">
            <w:pPr>
              <w:jc w:val="center"/>
              <w:rPr>
                <w:ins w:id="43485" w:author="phuong vu" w:date="2018-11-30T14:07:00Z"/>
                <w:lang w:val="en-US"/>
                <w:rPrChange w:id="43486" w:author="phuong vu" w:date="2018-11-30T22:36:00Z">
                  <w:rPr>
                    <w:ins w:id="43487" w:author="phuong vu" w:date="2018-11-30T14:07:00Z"/>
                    <w:lang w:val="en-US"/>
                  </w:rPr>
                </w:rPrChange>
              </w:rPr>
              <w:pPrChange w:id="43488" w:author="phuong vu" w:date="2018-11-30T21:56:00Z">
                <w:pPr>
                  <w:spacing w:line="276" w:lineRule="auto"/>
                  <w:jc w:val="center"/>
                </w:pPr>
              </w:pPrChange>
            </w:pPr>
          </w:p>
        </w:tc>
        <w:tc>
          <w:tcPr>
            <w:tcW w:w="1753" w:type="dxa"/>
            <w:noWrap/>
            <w:tcPrChange w:id="43489" w:author="phuong vu" w:date="2018-11-30T14:22:00Z">
              <w:tcPr>
                <w:tcW w:w="2228" w:type="dxa"/>
                <w:noWrap/>
              </w:tcPr>
            </w:tcPrChange>
          </w:tcPr>
          <w:p w14:paraId="5186CE8D" w14:textId="77777777" w:rsidR="006871B5" w:rsidRPr="00920004" w:rsidRDefault="006871B5" w:rsidP="00727C9A">
            <w:pPr>
              <w:rPr>
                <w:ins w:id="43490" w:author="phuong vu" w:date="2018-11-30T14:07:00Z"/>
                <w:lang w:val="en-US"/>
                <w:rPrChange w:id="43491" w:author="phuong vu" w:date="2018-11-30T22:36:00Z">
                  <w:rPr>
                    <w:ins w:id="43492" w:author="phuong vu" w:date="2018-11-30T14:07:00Z"/>
                    <w:lang w:val="en-US"/>
                  </w:rPr>
                </w:rPrChange>
              </w:rPr>
              <w:pPrChange w:id="43493" w:author="phuong vu" w:date="2018-11-30T21:56:00Z">
                <w:pPr>
                  <w:spacing w:line="276" w:lineRule="auto"/>
                </w:pPr>
              </w:pPrChange>
            </w:pPr>
            <w:ins w:id="43494" w:author="phuong vu" w:date="2018-11-30T14:07:00Z">
              <w:r w:rsidRPr="00920004">
                <w:rPr>
                  <w:lang w:val="en-US"/>
                  <w:rPrChange w:id="43495" w:author="phuong vu" w:date="2018-11-30T22:36:00Z">
                    <w:rPr>
                      <w:lang w:val="en-US"/>
                    </w:rPr>
                  </w:rPrChange>
                </w:rPr>
                <w:t>Giá tiền</w:t>
              </w:r>
            </w:ins>
          </w:p>
        </w:tc>
      </w:tr>
      <w:tr w:rsidR="006871B5" w:rsidRPr="00920004" w14:paraId="1238E777" w14:textId="77777777" w:rsidTr="00BD0851">
        <w:trPr>
          <w:trHeight w:val="300"/>
          <w:ins w:id="43496" w:author="phuong vu" w:date="2018-11-30T14:07:00Z"/>
          <w:trPrChange w:id="43497" w:author="phuong vu" w:date="2018-11-30T14:22:00Z">
            <w:trPr>
              <w:trHeight w:val="300"/>
            </w:trPr>
          </w:trPrChange>
        </w:trPr>
        <w:tc>
          <w:tcPr>
            <w:tcW w:w="708" w:type="dxa"/>
            <w:noWrap/>
            <w:vAlign w:val="center"/>
            <w:hideMark/>
            <w:tcPrChange w:id="43498" w:author="phuong vu" w:date="2018-11-30T14:22:00Z">
              <w:tcPr>
                <w:tcW w:w="708" w:type="dxa"/>
                <w:noWrap/>
                <w:vAlign w:val="center"/>
                <w:hideMark/>
              </w:tcPr>
            </w:tcPrChange>
          </w:tcPr>
          <w:p w14:paraId="3F4065D6" w14:textId="77777777" w:rsidR="006871B5" w:rsidRPr="00920004" w:rsidRDefault="006871B5" w:rsidP="00BD0851">
            <w:pPr>
              <w:spacing w:before="240" w:line="0" w:lineRule="atLeast"/>
              <w:jc w:val="center"/>
              <w:rPr>
                <w:ins w:id="43499" w:author="phuong vu" w:date="2018-11-30T14:07:00Z"/>
                <w:lang w:val="en-US"/>
                <w:rPrChange w:id="43500" w:author="phuong vu" w:date="2018-11-30T22:36:00Z">
                  <w:rPr>
                    <w:ins w:id="43501" w:author="phuong vu" w:date="2018-11-30T14:07:00Z"/>
                    <w:lang w:val="en-US"/>
                  </w:rPr>
                </w:rPrChange>
              </w:rPr>
              <w:pPrChange w:id="43502" w:author="phuong vu" w:date="2018-11-30T14:16:00Z">
                <w:pPr>
                  <w:spacing w:line="276" w:lineRule="auto"/>
                  <w:jc w:val="center"/>
                </w:pPr>
              </w:pPrChange>
            </w:pPr>
            <w:ins w:id="43503" w:author="phuong vu" w:date="2018-11-30T14:07:00Z">
              <w:r w:rsidRPr="00920004">
                <w:rPr>
                  <w:lang w:val="en-US"/>
                  <w:rPrChange w:id="43504" w:author="phuong vu" w:date="2018-11-30T22:36:00Z">
                    <w:rPr>
                      <w:lang w:val="en-US"/>
                    </w:rPr>
                  </w:rPrChange>
                </w:rPr>
                <w:t>4</w:t>
              </w:r>
            </w:ins>
          </w:p>
        </w:tc>
        <w:tc>
          <w:tcPr>
            <w:tcW w:w="2295" w:type="dxa"/>
            <w:noWrap/>
            <w:hideMark/>
            <w:tcPrChange w:id="43505" w:author="phuong vu" w:date="2018-11-30T14:22:00Z">
              <w:tcPr>
                <w:tcW w:w="2295" w:type="dxa"/>
                <w:noWrap/>
                <w:hideMark/>
              </w:tcPr>
            </w:tcPrChange>
          </w:tcPr>
          <w:p w14:paraId="248F8A87" w14:textId="77777777" w:rsidR="006871B5" w:rsidRPr="00920004" w:rsidRDefault="006871B5" w:rsidP="00727C9A">
            <w:pPr>
              <w:rPr>
                <w:ins w:id="43506" w:author="phuong vu" w:date="2018-11-30T14:07:00Z"/>
                <w:rPrChange w:id="43507" w:author="phuong vu" w:date="2018-11-30T22:36:00Z">
                  <w:rPr>
                    <w:ins w:id="43508" w:author="phuong vu" w:date="2018-11-30T14:07:00Z"/>
                  </w:rPr>
                </w:rPrChange>
              </w:rPr>
              <w:pPrChange w:id="43509" w:author="phuong vu" w:date="2018-11-30T21:56:00Z">
                <w:pPr>
                  <w:spacing w:line="276" w:lineRule="auto"/>
                </w:pPr>
              </w:pPrChange>
            </w:pPr>
            <w:ins w:id="43510" w:author="phuong vu" w:date="2018-11-30T14:07:00Z">
              <w:r w:rsidRPr="00920004">
                <w:rPr>
                  <w:rPrChange w:id="43511" w:author="phuong vu" w:date="2018-11-30T22:36:00Z">
                    <w:rPr/>
                  </w:rPrChange>
                </w:rPr>
                <w:t>status</w:t>
              </w:r>
            </w:ins>
          </w:p>
        </w:tc>
        <w:tc>
          <w:tcPr>
            <w:tcW w:w="1300" w:type="dxa"/>
            <w:noWrap/>
            <w:hideMark/>
            <w:tcPrChange w:id="43512" w:author="phuong vu" w:date="2018-11-30T14:22:00Z">
              <w:tcPr>
                <w:tcW w:w="1300" w:type="dxa"/>
                <w:noWrap/>
                <w:hideMark/>
              </w:tcPr>
            </w:tcPrChange>
          </w:tcPr>
          <w:p w14:paraId="31C210F8" w14:textId="2402F4E4" w:rsidR="006871B5" w:rsidRPr="00920004" w:rsidRDefault="00E452E5" w:rsidP="00727C9A">
            <w:pPr>
              <w:rPr>
                <w:ins w:id="43513" w:author="phuong vu" w:date="2018-11-30T14:07:00Z"/>
                <w:rPrChange w:id="43514" w:author="phuong vu" w:date="2018-11-30T22:36:00Z">
                  <w:rPr>
                    <w:ins w:id="43515" w:author="phuong vu" w:date="2018-11-30T14:07:00Z"/>
                  </w:rPr>
                </w:rPrChange>
              </w:rPr>
              <w:pPrChange w:id="43516" w:author="phuong vu" w:date="2018-11-30T21:56:00Z">
                <w:pPr>
                  <w:spacing w:line="276" w:lineRule="auto"/>
                </w:pPr>
              </w:pPrChange>
            </w:pPr>
            <w:ins w:id="43517" w:author="phuong vu" w:date="2018-11-30T21:53:00Z">
              <w:r w:rsidRPr="00920004">
                <w:rPr>
                  <w:rPrChange w:id="43518" w:author="phuong vu" w:date="2018-11-30T22:36:00Z">
                    <w:rPr/>
                  </w:rPrChange>
                </w:rPr>
                <w:t>varchar</w:t>
              </w:r>
            </w:ins>
          </w:p>
        </w:tc>
        <w:tc>
          <w:tcPr>
            <w:tcW w:w="1098" w:type="dxa"/>
            <w:noWrap/>
            <w:vAlign w:val="center"/>
            <w:hideMark/>
            <w:tcPrChange w:id="43519" w:author="phuong vu" w:date="2018-11-30T14:22:00Z">
              <w:tcPr>
                <w:tcW w:w="1098" w:type="dxa"/>
                <w:noWrap/>
                <w:vAlign w:val="center"/>
                <w:hideMark/>
              </w:tcPr>
            </w:tcPrChange>
          </w:tcPr>
          <w:p w14:paraId="7D11CF35" w14:textId="77777777" w:rsidR="006871B5" w:rsidRPr="00920004" w:rsidRDefault="006871B5" w:rsidP="00727C9A">
            <w:pPr>
              <w:jc w:val="center"/>
              <w:rPr>
                <w:ins w:id="43520" w:author="phuong vu" w:date="2018-11-30T14:07:00Z"/>
                <w:rPrChange w:id="43521" w:author="phuong vu" w:date="2018-11-30T22:36:00Z">
                  <w:rPr>
                    <w:ins w:id="43522" w:author="phuong vu" w:date="2018-11-30T14:07:00Z"/>
                  </w:rPr>
                </w:rPrChange>
              </w:rPr>
              <w:pPrChange w:id="43523" w:author="phuong vu" w:date="2018-11-30T21:56:00Z">
                <w:pPr>
                  <w:spacing w:line="276" w:lineRule="auto"/>
                  <w:jc w:val="center"/>
                </w:pPr>
              </w:pPrChange>
            </w:pPr>
            <w:ins w:id="43524" w:author="phuong vu" w:date="2018-11-30T14:07:00Z">
              <w:r w:rsidRPr="00920004">
                <w:rPr>
                  <w:rPrChange w:id="43525" w:author="phuong vu" w:date="2018-11-30T22:36:00Z">
                    <w:rPr/>
                  </w:rPrChange>
                </w:rPr>
                <w:t>X</w:t>
              </w:r>
            </w:ins>
          </w:p>
        </w:tc>
        <w:tc>
          <w:tcPr>
            <w:tcW w:w="838" w:type="dxa"/>
            <w:noWrap/>
            <w:vAlign w:val="center"/>
            <w:hideMark/>
            <w:tcPrChange w:id="43526" w:author="phuong vu" w:date="2018-11-30T14:22:00Z">
              <w:tcPr>
                <w:tcW w:w="838" w:type="dxa"/>
                <w:noWrap/>
                <w:vAlign w:val="center"/>
                <w:hideMark/>
              </w:tcPr>
            </w:tcPrChange>
          </w:tcPr>
          <w:p w14:paraId="2F4731A5" w14:textId="77777777" w:rsidR="006871B5" w:rsidRPr="00920004" w:rsidRDefault="006871B5" w:rsidP="00727C9A">
            <w:pPr>
              <w:jc w:val="center"/>
              <w:rPr>
                <w:ins w:id="43527" w:author="phuong vu" w:date="2018-11-30T14:07:00Z"/>
                <w:rPrChange w:id="43528" w:author="phuong vu" w:date="2018-11-30T22:36:00Z">
                  <w:rPr>
                    <w:ins w:id="43529" w:author="phuong vu" w:date="2018-11-30T14:07:00Z"/>
                  </w:rPr>
                </w:rPrChange>
              </w:rPr>
              <w:pPrChange w:id="43530" w:author="phuong vu" w:date="2018-11-30T21:56:00Z">
                <w:pPr>
                  <w:spacing w:line="276" w:lineRule="auto"/>
                  <w:jc w:val="center"/>
                </w:pPr>
              </w:pPrChange>
            </w:pPr>
          </w:p>
        </w:tc>
        <w:tc>
          <w:tcPr>
            <w:tcW w:w="823" w:type="dxa"/>
            <w:noWrap/>
            <w:vAlign w:val="center"/>
            <w:hideMark/>
            <w:tcPrChange w:id="43531" w:author="phuong vu" w:date="2018-11-30T14:22:00Z">
              <w:tcPr>
                <w:tcW w:w="823" w:type="dxa"/>
                <w:noWrap/>
                <w:vAlign w:val="center"/>
                <w:hideMark/>
              </w:tcPr>
            </w:tcPrChange>
          </w:tcPr>
          <w:p w14:paraId="5948577D" w14:textId="77777777" w:rsidR="006871B5" w:rsidRPr="00920004" w:rsidRDefault="006871B5" w:rsidP="00727C9A">
            <w:pPr>
              <w:jc w:val="center"/>
              <w:rPr>
                <w:ins w:id="43532" w:author="phuong vu" w:date="2018-11-30T14:07:00Z"/>
                <w:rPrChange w:id="43533" w:author="phuong vu" w:date="2018-11-30T22:36:00Z">
                  <w:rPr>
                    <w:ins w:id="43534" w:author="phuong vu" w:date="2018-11-30T14:07:00Z"/>
                  </w:rPr>
                </w:rPrChange>
              </w:rPr>
              <w:pPrChange w:id="43535" w:author="phuong vu" w:date="2018-11-30T21:56:00Z">
                <w:pPr>
                  <w:spacing w:line="276" w:lineRule="auto"/>
                  <w:jc w:val="center"/>
                </w:pPr>
              </w:pPrChange>
            </w:pPr>
          </w:p>
        </w:tc>
        <w:tc>
          <w:tcPr>
            <w:tcW w:w="1753" w:type="dxa"/>
            <w:noWrap/>
            <w:hideMark/>
            <w:tcPrChange w:id="43536" w:author="phuong vu" w:date="2018-11-30T14:22:00Z">
              <w:tcPr>
                <w:tcW w:w="2228" w:type="dxa"/>
                <w:noWrap/>
                <w:hideMark/>
              </w:tcPr>
            </w:tcPrChange>
          </w:tcPr>
          <w:p w14:paraId="47513A5D" w14:textId="77777777" w:rsidR="006871B5" w:rsidRPr="00920004" w:rsidRDefault="006871B5" w:rsidP="00727C9A">
            <w:pPr>
              <w:rPr>
                <w:ins w:id="43537" w:author="phuong vu" w:date="2018-11-30T14:07:00Z"/>
                <w:rPrChange w:id="43538" w:author="phuong vu" w:date="2018-11-30T22:36:00Z">
                  <w:rPr>
                    <w:ins w:id="43539" w:author="phuong vu" w:date="2018-11-30T14:07:00Z"/>
                  </w:rPr>
                </w:rPrChange>
              </w:rPr>
              <w:pPrChange w:id="43540" w:author="phuong vu" w:date="2018-11-30T21:56:00Z">
                <w:pPr>
                  <w:keepNext/>
                  <w:spacing w:line="276" w:lineRule="auto"/>
                </w:pPr>
              </w:pPrChange>
            </w:pPr>
            <w:ins w:id="43541" w:author="phuong vu" w:date="2018-11-30T14:07:00Z">
              <w:r w:rsidRPr="00920004">
                <w:rPr>
                  <w:rPrChange w:id="43542" w:author="phuong vu" w:date="2018-11-30T22:36:00Z">
                    <w:rPr/>
                  </w:rPrChange>
                </w:rPr>
                <w:t>Trạng thái</w:t>
              </w:r>
            </w:ins>
          </w:p>
        </w:tc>
      </w:tr>
    </w:tbl>
    <w:p w14:paraId="1C49C3F9" w14:textId="0D1727EC" w:rsidR="00BD0851" w:rsidRPr="00920004" w:rsidRDefault="006871B5" w:rsidP="00A17FA5">
      <w:pPr>
        <w:pStyle w:val="Caption"/>
        <w:rPr>
          <w:ins w:id="43543" w:author="phuong vu" w:date="2018-11-30T14:07:00Z"/>
          <w:rPrChange w:id="43544" w:author="phuong vu" w:date="2018-11-30T22:36:00Z">
            <w:rPr>
              <w:ins w:id="43545" w:author="phuong vu" w:date="2018-11-30T14:07:00Z"/>
            </w:rPr>
          </w:rPrChange>
        </w:rPr>
        <w:pPrChange w:id="43546" w:author="phuong vu" w:date="2018-11-30T22:42:00Z">
          <w:pPr>
            <w:pStyle w:val="Caption"/>
          </w:pPr>
        </w:pPrChange>
      </w:pPr>
      <w:bookmarkStart w:id="43547" w:name="_Toc531381677"/>
      <w:ins w:id="43548" w:author="phuong vu" w:date="2018-11-30T14:07:00Z">
        <w:r w:rsidRPr="00920004">
          <w:rPr>
            <w:rPrChange w:id="43549" w:author="phuong vu" w:date="2018-11-30T22:36:00Z">
              <w:rPr/>
            </w:rPrChange>
          </w:rPr>
          <w:t xml:space="preserve">Bảng </w:t>
        </w:r>
      </w:ins>
      <w:ins w:id="43550" w:author="phuong vu" w:date="2018-11-30T14:54:00Z">
        <w:r w:rsidR="00D632EE" w:rsidRPr="00920004">
          <w:rPr>
            <w:rPrChange w:id="43551" w:author="phuong vu" w:date="2018-11-30T22:36:00Z">
              <w:rPr/>
            </w:rPrChange>
          </w:rPr>
          <w:fldChar w:fldCharType="begin"/>
        </w:r>
        <w:r w:rsidR="00D632EE" w:rsidRPr="00920004">
          <w:rPr>
            <w:rPrChange w:id="43552" w:author="phuong vu" w:date="2018-11-30T22:36:00Z">
              <w:rPr/>
            </w:rPrChange>
          </w:rPr>
          <w:instrText xml:space="preserve"> STYLEREF 1 \s </w:instrText>
        </w:r>
      </w:ins>
      <w:r w:rsidR="00D632EE" w:rsidRPr="00920004">
        <w:rPr>
          <w:rPrChange w:id="43553" w:author="phuong vu" w:date="2018-11-30T22:36:00Z">
            <w:rPr/>
          </w:rPrChange>
        </w:rPr>
        <w:fldChar w:fldCharType="separate"/>
      </w:r>
      <w:r w:rsidR="00B5490C">
        <w:rPr>
          <w:noProof/>
        </w:rPr>
        <w:t>4</w:t>
      </w:r>
      <w:ins w:id="43554" w:author="phuong vu" w:date="2018-11-30T14:54:00Z">
        <w:r w:rsidR="00D632EE" w:rsidRPr="00920004">
          <w:rPr>
            <w:rPrChange w:id="43555" w:author="phuong vu" w:date="2018-11-30T22:36:00Z">
              <w:rPr/>
            </w:rPrChange>
          </w:rPr>
          <w:fldChar w:fldCharType="end"/>
        </w:r>
        <w:r w:rsidR="00D632EE" w:rsidRPr="00920004">
          <w:rPr>
            <w:rPrChange w:id="43556" w:author="phuong vu" w:date="2018-11-30T22:36:00Z">
              <w:rPr/>
            </w:rPrChange>
          </w:rPr>
          <w:t>.</w:t>
        </w:r>
        <w:r w:rsidR="00D632EE" w:rsidRPr="00920004">
          <w:rPr>
            <w:rPrChange w:id="43557" w:author="phuong vu" w:date="2018-11-30T22:36:00Z">
              <w:rPr/>
            </w:rPrChange>
          </w:rPr>
          <w:fldChar w:fldCharType="begin"/>
        </w:r>
        <w:r w:rsidR="00D632EE" w:rsidRPr="00920004">
          <w:rPr>
            <w:rPrChange w:id="43558" w:author="phuong vu" w:date="2018-11-30T22:36:00Z">
              <w:rPr/>
            </w:rPrChange>
          </w:rPr>
          <w:instrText xml:space="preserve"> SEQ Bảng \* ARABIC \s 1 </w:instrText>
        </w:r>
      </w:ins>
      <w:r w:rsidR="00D632EE" w:rsidRPr="00920004">
        <w:rPr>
          <w:rPrChange w:id="43559" w:author="phuong vu" w:date="2018-11-30T22:36:00Z">
            <w:rPr/>
          </w:rPrChange>
        </w:rPr>
        <w:fldChar w:fldCharType="separate"/>
      </w:r>
      <w:ins w:id="43560" w:author="phuong vu" w:date="2018-11-30T22:44:00Z">
        <w:r w:rsidR="00B5490C">
          <w:rPr>
            <w:noProof/>
          </w:rPr>
          <w:t>40</w:t>
        </w:r>
      </w:ins>
      <w:ins w:id="43561" w:author="phuong vu" w:date="2018-11-30T14:54:00Z">
        <w:r w:rsidR="00D632EE" w:rsidRPr="00920004">
          <w:rPr>
            <w:rPrChange w:id="43562" w:author="phuong vu" w:date="2018-11-30T22:36:00Z">
              <w:rPr/>
            </w:rPrChange>
          </w:rPr>
          <w:fldChar w:fldCharType="end"/>
        </w:r>
      </w:ins>
      <w:ins w:id="43563" w:author="phuong vu" w:date="2018-11-30T14:07:00Z">
        <w:r w:rsidRPr="00920004">
          <w:rPr>
            <w:rPrChange w:id="43564" w:author="phuong vu" w:date="2018-11-30T22:36:00Z">
              <w:rPr/>
            </w:rPrChange>
          </w:rPr>
          <w:t xml:space="preserve"> Bảng dữ liệu đơn giá</w:t>
        </w:r>
        <w:bookmarkEnd w:id="43547"/>
      </w:ins>
    </w:p>
    <w:p w14:paraId="2A73783A" w14:textId="77777777" w:rsidR="006871B5" w:rsidRPr="00920004" w:rsidRDefault="006871B5" w:rsidP="00BD0851">
      <w:pPr>
        <w:spacing w:before="240" w:line="0" w:lineRule="atLeast"/>
        <w:rPr>
          <w:ins w:id="43565" w:author="phuong vu" w:date="2018-11-30T14:07:00Z"/>
          <w:b/>
          <w:lang w:val="en-US"/>
          <w:rPrChange w:id="43566" w:author="phuong vu" w:date="2018-11-30T22:36:00Z">
            <w:rPr>
              <w:ins w:id="43567" w:author="phuong vu" w:date="2018-11-30T14:07:00Z"/>
              <w:b/>
              <w:lang w:val="en-US"/>
            </w:rPr>
          </w:rPrChange>
        </w:rPr>
        <w:pPrChange w:id="43568" w:author="phuong vu" w:date="2018-11-30T14:16:00Z">
          <w:pPr/>
        </w:pPrChange>
      </w:pPr>
      <w:ins w:id="43569" w:author="phuong vu" w:date="2018-11-30T14:07:00Z">
        <w:r w:rsidRPr="00920004">
          <w:rPr>
            <w:b/>
            <w:lang w:val="en-US"/>
            <w:rPrChange w:id="43570" w:author="phuong vu" w:date="2018-11-30T22:36:00Z">
              <w:rPr>
                <w:b/>
                <w:lang w:val="en-US"/>
              </w:rPr>
            </w:rPrChange>
          </w:rPr>
          <w:t>BẢNG USER</w:t>
        </w:r>
      </w:ins>
    </w:p>
    <w:tbl>
      <w:tblPr>
        <w:tblStyle w:val="TableGrid"/>
        <w:tblW w:w="8905" w:type="dxa"/>
        <w:tblLook w:val="04A0" w:firstRow="1" w:lastRow="0" w:firstColumn="1" w:lastColumn="0" w:noHBand="0" w:noVBand="1"/>
        <w:tblPrChange w:id="43571" w:author="phuong vu" w:date="2018-11-30T14:22:00Z">
          <w:tblPr>
            <w:tblStyle w:val="TableGrid"/>
            <w:tblW w:w="9479" w:type="dxa"/>
            <w:tblLook w:val="04A0" w:firstRow="1" w:lastRow="0" w:firstColumn="1" w:lastColumn="0" w:noHBand="0" w:noVBand="1"/>
          </w:tblPr>
        </w:tblPrChange>
      </w:tblPr>
      <w:tblGrid>
        <w:gridCol w:w="708"/>
        <w:gridCol w:w="2257"/>
        <w:gridCol w:w="1527"/>
        <w:gridCol w:w="1098"/>
        <w:gridCol w:w="838"/>
        <w:gridCol w:w="823"/>
        <w:gridCol w:w="1654"/>
        <w:tblGridChange w:id="43572">
          <w:tblGrid>
            <w:gridCol w:w="708"/>
            <w:gridCol w:w="2257"/>
            <w:gridCol w:w="1527"/>
            <w:gridCol w:w="1098"/>
            <w:gridCol w:w="838"/>
            <w:gridCol w:w="823"/>
            <w:gridCol w:w="2228"/>
          </w:tblGrid>
        </w:tblGridChange>
      </w:tblGrid>
      <w:tr w:rsidR="006871B5" w:rsidRPr="00920004" w14:paraId="471F2E6F" w14:textId="77777777" w:rsidTr="00BD0851">
        <w:trPr>
          <w:trHeight w:val="300"/>
          <w:ins w:id="43573" w:author="phuong vu" w:date="2018-11-30T14:07:00Z"/>
          <w:trPrChange w:id="43574" w:author="phuong vu" w:date="2018-11-30T14:22:00Z">
            <w:trPr>
              <w:trHeight w:val="300"/>
            </w:trPr>
          </w:trPrChange>
        </w:trPr>
        <w:tc>
          <w:tcPr>
            <w:tcW w:w="708" w:type="dxa"/>
            <w:noWrap/>
            <w:vAlign w:val="center"/>
            <w:hideMark/>
            <w:tcPrChange w:id="43575" w:author="phuong vu" w:date="2018-11-30T14:22:00Z">
              <w:tcPr>
                <w:tcW w:w="708" w:type="dxa"/>
                <w:noWrap/>
                <w:vAlign w:val="center"/>
                <w:hideMark/>
              </w:tcPr>
            </w:tcPrChange>
          </w:tcPr>
          <w:p w14:paraId="2AD805C4" w14:textId="77777777" w:rsidR="006871B5" w:rsidRPr="00920004" w:rsidRDefault="006871B5" w:rsidP="00BD0851">
            <w:pPr>
              <w:spacing w:before="240" w:line="0" w:lineRule="atLeast"/>
              <w:jc w:val="center"/>
              <w:rPr>
                <w:ins w:id="43576" w:author="phuong vu" w:date="2018-11-30T14:07:00Z"/>
                <w:b/>
                <w:bCs/>
                <w:rPrChange w:id="43577" w:author="phuong vu" w:date="2018-11-30T22:36:00Z">
                  <w:rPr>
                    <w:ins w:id="43578" w:author="phuong vu" w:date="2018-11-30T14:07:00Z"/>
                    <w:b/>
                    <w:bCs/>
                  </w:rPr>
                </w:rPrChange>
              </w:rPr>
              <w:pPrChange w:id="43579" w:author="phuong vu" w:date="2018-11-30T14:16:00Z">
                <w:pPr>
                  <w:spacing w:line="276" w:lineRule="auto"/>
                  <w:jc w:val="center"/>
                </w:pPr>
              </w:pPrChange>
            </w:pPr>
            <w:ins w:id="43580" w:author="phuong vu" w:date="2018-11-30T14:07:00Z">
              <w:r w:rsidRPr="00920004">
                <w:rPr>
                  <w:b/>
                  <w:bCs/>
                  <w:lang w:val="da-DK"/>
                  <w:rPrChange w:id="43581" w:author="phuong vu" w:date="2018-11-30T22:36:00Z">
                    <w:rPr>
                      <w:b/>
                      <w:bCs/>
                      <w:lang w:val="da-DK"/>
                    </w:rPr>
                  </w:rPrChange>
                </w:rPr>
                <w:t>STT</w:t>
              </w:r>
            </w:ins>
          </w:p>
        </w:tc>
        <w:tc>
          <w:tcPr>
            <w:tcW w:w="2257" w:type="dxa"/>
            <w:noWrap/>
            <w:vAlign w:val="center"/>
            <w:hideMark/>
            <w:tcPrChange w:id="43582" w:author="phuong vu" w:date="2018-11-30T14:22:00Z">
              <w:tcPr>
                <w:tcW w:w="2257" w:type="dxa"/>
                <w:noWrap/>
                <w:vAlign w:val="center"/>
                <w:hideMark/>
              </w:tcPr>
            </w:tcPrChange>
          </w:tcPr>
          <w:p w14:paraId="3C61E8A0" w14:textId="77777777" w:rsidR="006871B5" w:rsidRPr="00920004" w:rsidRDefault="006871B5" w:rsidP="00BD0851">
            <w:pPr>
              <w:spacing w:before="240" w:line="0" w:lineRule="atLeast"/>
              <w:jc w:val="center"/>
              <w:rPr>
                <w:ins w:id="43583" w:author="phuong vu" w:date="2018-11-30T14:07:00Z"/>
                <w:b/>
                <w:bCs/>
                <w:rPrChange w:id="43584" w:author="phuong vu" w:date="2018-11-30T22:36:00Z">
                  <w:rPr>
                    <w:ins w:id="43585" w:author="phuong vu" w:date="2018-11-30T14:07:00Z"/>
                    <w:b/>
                    <w:bCs/>
                  </w:rPr>
                </w:rPrChange>
              </w:rPr>
              <w:pPrChange w:id="43586" w:author="phuong vu" w:date="2018-11-30T14:16:00Z">
                <w:pPr>
                  <w:spacing w:line="276" w:lineRule="auto"/>
                  <w:jc w:val="center"/>
                </w:pPr>
              </w:pPrChange>
            </w:pPr>
            <w:ins w:id="43587" w:author="phuong vu" w:date="2018-11-30T14:07:00Z">
              <w:r w:rsidRPr="00920004">
                <w:rPr>
                  <w:b/>
                  <w:bCs/>
                  <w:lang w:val="da-DK"/>
                  <w:rPrChange w:id="43588" w:author="phuong vu" w:date="2018-11-30T22:36:00Z">
                    <w:rPr>
                      <w:b/>
                      <w:bCs/>
                      <w:lang w:val="da-DK"/>
                    </w:rPr>
                  </w:rPrChange>
                </w:rPr>
                <w:t>Tên trường</w:t>
              </w:r>
            </w:ins>
          </w:p>
        </w:tc>
        <w:tc>
          <w:tcPr>
            <w:tcW w:w="1527" w:type="dxa"/>
            <w:noWrap/>
            <w:vAlign w:val="center"/>
            <w:hideMark/>
            <w:tcPrChange w:id="43589" w:author="phuong vu" w:date="2018-11-30T14:22:00Z">
              <w:tcPr>
                <w:tcW w:w="1527" w:type="dxa"/>
                <w:noWrap/>
                <w:vAlign w:val="center"/>
                <w:hideMark/>
              </w:tcPr>
            </w:tcPrChange>
          </w:tcPr>
          <w:p w14:paraId="1326135A" w14:textId="77777777" w:rsidR="006871B5" w:rsidRPr="00920004" w:rsidRDefault="006871B5" w:rsidP="00BD0851">
            <w:pPr>
              <w:spacing w:before="240" w:line="0" w:lineRule="atLeast"/>
              <w:jc w:val="center"/>
              <w:rPr>
                <w:ins w:id="43590" w:author="phuong vu" w:date="2018-11-30T14:07:00Z"/>
                <w:b/>
                <w:bCs/>
                <w:rPrChange w:id="43591" w:author="phuong vu" w:date="2018-11-30T22:36:00Z">
                  <w:rPr>
                    <w:ins w:id="43592" w:author="phuong vu" w:date="2018-11-30T14:07:00Z"/>
                    <w:b/>
                    <w:bCs/>
                  </w:rPr>
                </w:rPrChange>
              </w:rPr>
              <w:pPrChange w:id="43593" w:author="phuong vu" w:date="2018-11-30T14:16:00Z">
                <w:pPr>
                  <w:spacing w:line="276" w:lineRule="auto"/>
                  <w:jc w:val="center"/>
                </w:pPr>
              </w:pPrChange>
            </w:pPr>
            <w:ins w:id="43594" w:author="phuong vu" w:date="2018-11-30T14:07:00Z">
              <w:r w:rsidRPr="00920004">
                <w:rPr>
                  <w:b/>
                  <w:bCs/>
                  <w:lang w:val="da-DK"/>
                  <w:rPrChange w:id="43595" w:author="phuong vu" w:date="2018-11-30T22:36:00Z">
                    <w:rPr>
                      <w:b/>
                      <w:bCs/>
                      <w:lang w:val="da-DK"/>
                    </w:rPr>
                  </w:rPrChange>
                </w:rPr>
                <w:t>Kiểu</w:t>
              </w:r>
            </w:ins>
          </w:p>
        </w:tc>
        <w:tc>
          <w:tcPr>
            <w:tcW w:w="1098" w:type="dxa"/>
            <w:noWrap/>
            <w:vAlign w:val="center"/>
            <w:hideMark/>
            <w:tcPrChange w:id="43596" w:author="phuong vu" w:date="2018-11-30T14:22:00Z">
              <w:tcPr>
                <w:tcW w:w="1098" w:type="dxa"/>
                <w:noWrap/>
                <w:vAlign w:val="center"/>
                <w:hideMark/>
              </w:tcPr>
            </w:tcPrChange>
          </w:tcPr>
          <w:p w14:paraId="36C11347" w14:textId="77777777" w:rsidR="006871B5" w:rsidRPr="00920004" w:rsidRDefault="006871B5" w:rsidP="00BD0851">
            <w:pPr>
              <w:spacing w:before="240" w:line="0" w:lineRule="atLeast"/>
              <w:jc w:val="center"/>
              <w:rPr>
                <w:ins w:id="43597" w:author="phuong vu" w:date="2018-11-30T14:07:00Z"/>
                <w:b/>
                <w:bCs/>
                <w:rPrChange w:id="43598" w:author="phuong vu" w:date="2018-11-30T22:36:00Z">
                  <w:rPr>
                    <w:ins w:id="43599" w:author="phuong vu" w:date="2018-11-30T14:07:00Z"/>
                    <w:b/>
                    <w:bCs/>
                  </w:rPr>
                </w:rPrChange>
              </w:rPr>
              <w:pPrChange w:id="43600" w:author="phuong vu" w:date="2018-11-30T14:16:00Z">
                <w:pPr>
                  <w:spacing w:line="276" w:lineRule="auto"/>
                  <w:jc w:val="center"/>
                </w:pPr>
              </w:pPrChange>
            </w:pPr>
            <w:ins w:id="43601" w:author="phuong vu" w:date="2018-11-30T14:07:00Z">
              <w:r w:rsidRPr="00920004">
                <w:rPr>
                  <w:b/>
                  <w:bCs/>
                  <w:lang w:val="da-DK"/>
                  <w:rPrChange w:id="43602" w:author="phuong vu" w:date="2018-11-30T22:36:00Z">
                    <w:rPr>
                      <w:b/>
                      <w:bCs/>
                      <w:lang w:val="da-DK"/>
                    </w:rPr>
                  </w:rPrChange>
                </w:rPr>
                <w:t>Chấp nhận Null</w:t>
              </w:r>
            </w:ins>
          </w:p>
        </w:tc>
        <w:tc>
          <w:tcPr>
            <w:tcW w:w="838" w:type="dxa"/>
            <w:noWrap/>
            <w:vAlign w:val="center"/>
            <w:hideMark/>
            <w:tcPrChange w:id="43603" w:author="phuong vu" w:date="2018-11-30T14:22:00Z">
              <w:tcPr>
                <w:tcW w:w="838" w:type="dxa"/>
                <w:noWrap/>
                <w:vAlign w:val="center"/>
                <w:hideMark/>
              </w:tcPr>
            </w:tcPrChange>
          </w:tcPr>
          <w:p w14:paraId="280D4B62" w14:textId="77777777" w:rsidR="006871B5" w:rsidRPr="00920004" w:rsidRDefault="006871B5" w:rsidP="00BD0851">
            <w:pPr>
              <w:spacing w:before="240" w:line="0" w:lineRule="atLeast"/>
              <w:jc w:val="center"/>
              <w:rPr>
                <w:ins w:id="43604" w:author="phuong vu" w:date="2018-11-30T14:07:00Z"/>
                <w:b/>
                <w:bCs/>
                <w:rPrChange w:id="43605" w:author="phuong vu" w:date="2018-11-30T22:36:00Z">
                  <w:rPr>
                    <w:ins w:id="43606" w:author="phuong vu" w:date="2018-11-30T14:07:00Z"/>
                    <w:b/>
                    <w:bCs/>
                  </w:rPr>
                </w:rPrChange>
              </w:rPr>
              <w:pPrChange w:id="43607" w:author="phuong vu" w:date="2018-11-30T14:16:00Z">
                <w:pPr>
                  <w:spacing w:line="276" w:lineRule="auto"/>
                  <w:jc w:val="center"/>
                </w:pPr>
              </w:pPrChange>
            </w:pPr>
            <w:ins w:id="43608" w:author="phuong vu" w:date="2018-11-30T14:07:00Z">
              <w:r w:rsidRPr="00920004">
                <w:rPr>
                  <w:b/>
                  <w:bCs/>
                  <w:lang w:val="da-DK"/>
                  <w:rPrChange w:id="43609" w:author="phuong vu" w:date="2018-11-30T22:36:00Z">
                    <w:rPr>
                      <w:b/>
                      <w:bCs/>
                      <w:lang w:val="da-DK"/>
                    </w:rPr>
                  </w:rPrChange>
                </w:rPr>
                <w:t>Khóa chính</w:t>
              </w:r>
            </w:ins>
          </w:p>
        </w:tc>
        <w:tc>
          <w:tcPr>
            <w:tcW w:w="823" w:type="dxa"/>
            <w:noWrap/>
            <w:vAlign w:val="center"/>
            <w:hideMark/>
            <w:tcPrChange w:id="43610" w:author="phuong vu" w:date="2018-11-30T14:22:00Z">
              <w:tcPr>
                <w:tcW w:w="823" w:type="dxa"/>
                <w:noWrap/>
                <w:vAlign w:val="center"/>
                <w:hideMark/>
              </w:tcPr>
            </w:tcPrChange>
          </w:tcPr>
          <w:p w14:paraId="2111B81C" w14:textId="77777777" w:rsidR="006871B5" w:rsidRPr="00920004" w:rsidRDefault="006871B5" w:rsidP="00BD0851">
            <w:pPr>
              <w:spacing w:before="240" w:line="0" w:lineRule="atLeast"/>
              <w:jc w:val="center"/>
              <w:rPr>
                <w:ins w:id="43611" w:author="phuong vu" w:date="2018-11-30T14:07:00Z"/>
                <w:b/>
                <w:bCs/>
                <w:rPrChange w:id="43612" w:author="phuong vu" w:date="2018-11-30T22:36:00Z">
                  <w:rPr>
                    <w:ins w:id="43613" w:author="phuong vu" w:date="2018-11-30T14:07:00Z"/>
                    <w:b/>
                    <w:bCs/>
                  </w:rPr>
                </w:rPrChange>
              </w:rPr>
              <w:pPrChange w:id="43614" w:author="phuong vu" w:date="2018-11-30T14:16:00Z">
                <w:pPr>
                  <w:spacing w:line="276" w:lineRule="auto"/>
                  <w:jc w:val="center"/>
                </w:pPr>
              </w:pPrChange>
            </w:pPr>
            <w:ins w:id="43615" w:author="phuong vu" w:date="2018-11-30T14:07:00Z">
              <w:r w:rsidRPr="00920004">
                <w:rPr>
                  <w:b/>
                  <w:bCs/>
                  <w:lang w:val="da-DK"/>
                  <w:rPrChange w:id="43616" w:author="phuong vu" w:date="2018-11-30T22:36:00Z">
                    <w:rPr>
                      <w:b/>
                      <w:bCs/>
                      <w:lang w:val="da-DK"/>
                    </w:rPr>
                  </w:rPrChange>
                </w:rPr>
                <w:t>Khóa ngoại</w:t>
              </w:r>
            </w:ins>
          </w:p>
        </w:tc>
        <w:tc>
          <w:tcPr>
            <w:tcW w:w="1654" w:type="dxa"/>
            <w:noWrap/>
            <w:vAlign w:val="center"/>
            <w:hideMark/>
            <w:tcPrChange w:id="43617" w:author="phuong vu" w:date="2018-11-30T14:22:00Z">
              <w:tcPr>
                <w:tcW w:w="2228" w:type="dxa"/>
                <w:noWrap/>
                <w:vAlign w:val="center"/>
                <w:hideMark/>
              </w:tcPr>
            </w:tcPrChange>
          </w:tcPr>
          <w:p w14:paraId="3FD0C4EA" w14:textId="77777777" w:rsidR="006871B5" w:rsidRPr="00920004" w:rsidRDefault="006871B5" w:rsidP="00BD0851">
            <w:pPr>
              <w:spacing w:before="240" w:line="0" w:lineRule="atLeast"/>
              <w:ind w:right="226"/>
              <w:jc w:val="center"/>
              <w:rPr>
                <w:ins w:id="43618" w:author="phuong vu" w:date="2018-11-30T14:07:00Z"/>
                <w:b/>
                <w:bCs/>
                <w:rPrChange w:id="43619" w:author="phuong vu" w:date="2018-11-30T22:36:00Z">
                  <w:rPr>
                    <w:ins w:id="43620" w:author="phuong vu" w:date="2018-11-30T14:07:00Z"/>
                    <w:b/>
                    <w:bCs/>
                  </w:rPr>
                </w:rPrChange>
              </w:rPr>
              <w:pPrChange w:id="43621" w:author="phuong vu" w:date="2018-11-30T14:16:00Z">
                <w:pPr>
                  <w:spacing w:line="276" w:lineRule="auto"/>
                  <w:ind w:right="226"/>
                  <w:jc w:val="center"/>
                </w:pPr>
              </w:pPrChange>
            </w:pPr>
            <w:ins w:id="43622" w:author="phuong vu" w:date="2018-11-30T14:07:00Z">
              <w:r w:rsidRPr="00920004">
                <w:rPr>
                  <w:b/>
                  <w:bCs/>
                  <w:lang w:val="da-DK"/>
                  <w:rPrChange w:id="43623" w:author="phuong vu" w:date="2018-11-30T22:36:00Z">
                    <w:rPr>
                      <w:b/>
                      <w:bCs/>
                      <w:lang w:val="da-DK"/>
                    </w:rPr>
                  </w:rPrChange>
                </w:rPr>
                <w:t>Mô tả</w:t>
              </w:r>
            </w:ins>
          </w:p>
        </w:tc>
      </w:tr>
      <w:tr w:rsidR="006871B5" w:rsidRPr="00920004" w14:paraId="2F31A79C" w14:textId="77777777" w:rsidTr="00727C9A">
        <w:trPr>
          <w:trHeight w:val="300"/>
          <w:ins w:id="43624" w:author="phuong vu" w:date="2018-11-30T14:07:00Z"/>
          <w:trPrChange w:id="43625" w:author="phuong vu" w:date="2018-11-30T21:57:00Z">
            <w:trPr>
              <w:trHeight w:val="300"/>
            </w:trPr>
          </w:trPrChange>
        </w:trPr>
        <w:tc>
          <w:tcPr>
            <w:tcW w:w="708" w:type="dxa"/>
            <w:noWrap/>
            <w:vAlign w:val="center"/>
            <w:hideMark/>
            <w:tcPrChange w:id="43626" w:author="phuong vu" w:date="2018-11-30T21:57:00Z">
              <w:tcPr>
                <w:tcW w:w="708" w:type="dxa"/>
                <w:noWrap/>
                <w:vAlign w:val="center"/>
                <w:hideMark/>
              </w:tcPr>
            </w:tcPrChange>
          </w:tcPr>
          <w:p w14:paraId="1245219B" w14:textId="77777777" w:rsidR="006871B5" w:rsidRPr="00920004" w:rsidRDefault="006871B5" w:rsidP="00BD0851">
            <w:pPr>
              <w:spacing w:before="240" w:line="0" w:lineRule="atLeast"/>
              <w:jc w:val="center"/>
              <w:rPr>
                <w:ins w:id="43627" w:author="phuong vu" w:date="2018-11-30T14:07:00Z"/>
                <w:rPrChange w:id="43628" w:author="phuong vu" w:date="2018-11-30T22:36:00Z">
                  <w:rPr>
                    <w:ins w:id="43629" w:author="phuong vu" w:date="2018-11-30T14:07:00Z"/>
                  </w:rPr>
                </w:rPrChange>
              </w:rPr>
              <w:pPrChange w:id="43630" w:author="phuong vu" w:date="2018-11-30T14:16:00Z">
                <w:pPr>
                  <w:spacing w:line="276" w:lineRule="auto"/>
                  <w:jc w:val="center"/>
                </w:pPr>
              </w:pPrChange>
            </w:pPr>
            <w:ins w:id="43631" w:author="phuong vu" w:date="2018-11-30T14:07:00Z">
              <w:r w:rsidRPr="00920004">
                <w:rPr>
                  <w:rPrChange w:id="43632" w:author="phuong vu" w:date="2018-11-30T22:36:00Z">
                    <w:rPr/>
                  </w:rPrChange>
                </w:rPr>
                <w:t>1</w:t>
              </w:r>
            </w:ins>
          </w:p>
        </w:tc>
        <w:tc>
          <w:tcPr>
            <w:tcW w:w="2257" w:type="dxa"/>
            <w:noWrap/>
            <w:hideMark/>
            <w:tcPrChange w:id="43633" w:author="phuong vu" w:date="2018-11-30T21:57:00Z">
              <w:tcPr>
                <w:tcW w:w="2257" w:type="dxa"/>
                <w:noWrap/>
                <w:hideMark/>
              </w:tcPr>
            </w:tcPrChange>
          </w:tcPr>
          <w:p w14:paraId="01270384" w14:textId="77777777" w:rsidR="006871B5" w:rsidRPr="00920004" w:rsidRDefault="006871B5" w:rsidP="00727C9A">
            <w:pPr>
              <w:rPr>
                <w:ins w:id="43634" w:author="phuong vu" w:date="2018-11-30T14:07:00Z"/>
                <w:lang w:val="en-US"/>
                <w:rPrChange w:id="43635" w:author="phuong vu" w:date="2018-11-30T22:36:00Z">
                  <w:rPr>
                    <w:ins w:id="43636" w:author="phuong vu" w:date="2018-11-30T14:07:00Z"/>
                    <w:lang w:val="en-US"/>
                  </w:rPr>
                </w:rPrChange>
              </w:rPr>
              <w:pPrChange w:id="43637" w:author="phuong vu" w:date="2018-11-30T21:57:00Z">
                <w:pPr>
                  <w:spacing w:line="276" w:lineRule="auto"/>
                </w:pPr>
              </w:pPrChange>
            </w:pPr>
            <w:ins w:id="43638" w:author="phuong vu" w:date="2018-11-30T14:07:00Z">
              <w:r w:rsidRPr="00920004">
                <w:rPr>
                  <w:lang w:val="en-US"/>
                  <w:rPrChange w:id="43639" w:author="phuong vu" w:date="2018-11-30T22:36:00Z">
                    <w:rPr>
                      <w:lang w:val="en-US"/>
                    </w:rPr>
                  </w:rPrChange>
                </w:rPr>
                <w:t>id</w:t>
              </w:r>
            </w:ins>
          </w:p>
        </w:tc>
        <w:tc>
          <w:tcPr>
            <w:tcW w:w="1527" w:type="dxa"/>
            <w:noWrap/>
            <w:hideMark/>
            <w:tcPrChange w:id="43640" w:author="phuong vu" w:date="2018-11-30T21:57:00Z">
              <w:tcPr>
                <w:tcW w:w="1527" w:type="dxa"/>
                <w:noWrap/>
                <w:hideMark/>
              </w:tcPr>
            </w:tcPrChange>
          </w:tcPr>
          <w:p w14:paraId="50BE8803" w14:textId="77777777" w:rsidR="006871B5" w:rsidRPr="00920004" w:rsidRDefault="006871B5" w:rsidP="00727C9A">
            <w:pPr>
              <w:rPr>
                <w:ins w:id="43641" w:author="phuong vu" w:date="2018-11-30T14:07:00Z"/>
                <w:rPrChange w:id="43642" w:author="phuong vu" w:date="2018-11-30T22:36:00Z">
                  <w:rPr>
                    <w:ins w:id="43643" w:author="phuong vu" w:date="2018-11-30T14:07:00Z"/>
                  </w:rPr>
                </w:rPrChange>
              </w:rPr>
              <w:pPrChange w:id="43644" w:author="phuong vu" w:date="2018-11-30T21:57:00Z">
                <w:pPr>
                  <w:spacing w:line="276" w:lineRule="auto"/>
                </w:pPr>
              </w:pPrChange>
            </w:pPr>
            <w:ins w:id="43645" w:author="phuong vu" w:date="2018-11-30T14:07:00Z">
              <w:r w:rsidRPr="00920004">
                <w:rPr>
                  <w:rPrChange w:id="43646" w:author="phuong vu" w:date="2018-11-30T22:36:00Z">
                    <w:rPr/>
                  </w:rPrChange>
                </w:rPr>
                <w:t>numeric</w:t>
              </w:r>
            </w:ins>
          </w:p>
        </w:tc>
        <w:tc>
          <w:tcPr>
            <w:tcW w:w="1098" w:type="dxa"/>
            <w:noWrap/>
            <w:hideMark/>
            <w:tcPrChange w:id="43647" w:author="phuong vu" w:date="2018-11-30T21:57:00Z">
              <w:tcPr>
                <w:tcW w:w="1098" w:type="dxa"/>
                <w:noWrap/>
                <w:vAlign w:val="center"/>
                <w:hideMark/>
              </w:tcPr>
            </w:tcPrChange>
          </w:tcPr>
          <w:p w14:paraId="3874C99C" w14:textId="77777777" w:rsidR="006871B5" w:rsidRPr="00920004" w:rsidRDefault="006871B5" w:rsidP="00727C9A">
            <w:pPr>
              <w:jc w:val="center"/>
              <w:rPr>
                <w:ins w:id="43648" w:author="phuong vu" w:date="2018-11-30T14:07:00Z"/>
                <w:rPrChange w:id="43649" w:author="phuong vu" w:date="2018-11-30T22:36:00Z">
                  <w:rPr>
                    <w:ins w:id="43650" w:author="phuong vu" w:date="2018-11-30T14:07:00Z"/>
                  </w:rPr>
                </w:rPrChange>
              </w:rPr>
              <w:pPrChange w:id="43651" w:author="phuong vu" w:date="2018-11-30T21:57:00Z">
                <w:pPr>
                  <w:spacing w:line="276" w:lineRule="auto"/>
                  <w:jc w:val="center"/>
                </w:pPr>
              </w:pPrChange>
            </w:pPr>
          </w:p>
        </w:tc>
        <w:tc>
          <w:tcPr>
            <w:tcW w:w="838" w:type="dxa"/>
            <w:noWrap/>
            <w:hideMark/>
            <w:tcPrChange w:id="43652" w:author="phuong vu" w:date="2018-11-30T21:57:00Z">
              <w:tcPr>
                <w:tcW w:w="838" w:type="dxa"/>
                <w:noWrap/>
                <w:vAlign w:val="center"/>
                <w:hideMark/>
              </w:tcPr>
            </w:tcPrChange>
          </w:tcPr>
          <w:p w14:paraId="736747E6" w14:textId="77777777" w:rsidR="006871B5" w:rsidRPr="00920004" w:rsidRDefault="006871B5" w:rsidP="00727C9A">
            <w:pPr>
              <w:jc w:val="center"/>
              <w:rPr>
                <w:ins w:id="43653" w:author="phuong vu" w:date="2018-11-30T14:07:00Z"/>
                <w:rPrChange w:id="43654" w:author="phuong vu" w:date="2018-11-30T22:36:00Z">
                  <w:rPr>
                    <w:ins w:id="43655" w:author="phuong vu" w:date="2018-11-30T14:07:00Z"/>
                  </w:rPr>
                </w:rPrChange>
              </w:rPr>
              <w:pPrChange w:id="43656" w:author="phuong vu" w:date="2018-11-30T21:57:00Z">
                <w:pPr>
                  <w:spacing w:line="276" w:lineRule="auto"/>
                  <w:jc w:val="center"/>
                </w:pPr>
              </w:pPrChange>
            </w:pPr>
            <w:ins w:id="43657" w:author="phuong vu" w:date="2018-11-30T14:07:00Z">
              <w:r w:rsidRPr="00920004">
                <w:rPr>
                  <w:rPrChange w:id="43658" w:author="phuong vu" w:date="2018-11-30T22:36:00Z">
                    <w:rPr/>
                  </w:rPrChange>
                </w:rPr>
                <w:t>X</w:t>
              </w:r>
            </w:ins>
          </w:p>
        </w:tc>
        <w:tc>
          <w:tcPr>
            <w:tcW w:w="823" w:type="dxa"/>
            <w:noWrap/>
            <w:hideMark/>
            <w:tcPrChange w:id="43659" w:author="phuong vu" w:date="2018-11-30T21:57:00Z">
              <w:tcPr>
                <w:tcW w:w="823" w:type="dxa"/>
                <w:noWrap/>
                <w:vAlign w:val="center"/>
                <w:hideMark/>
              </w:tcPr>
            </w:tcPrChange>
          </w:tcPr>
          <w:p w14:paraId="5C3E47C7" w14:textId="77777777" w:rsidR="006871B5" w:rsidRPr="00920004" w:rsidRDefault="006871B5" w:rsidP="00727C9A">
            <w:pPr>
              <w:jc w:val="center"/>
              <w:rPr>
                <w:ins w:id="43660" w:author="phuong vu" w:date="2018-11-30T14:07:00Z"/>
                <w:rPrChange w:id="43661" w:author="phuong vu" w:date="2018-11-30T22:36:00Z">
                  <w:rPr>
                    <w:ins w:id="43662" w:author="phuong vu" w:date="2018-11-30T14:07:00Z"/>
                  </w:rPr>
                </w:rPrChange>
              </w:rPr>
              <w:pPrChange w:id="43663" w:author="phuong vu" w:date="2018-11-30T21:57:00Z">
                <w:pPr>
                  <w:spacing w:line="276" w:lineRule="auto"/>
                  <w:jc w:val="center"/>
                </w:pPr>
              </w:pPrChange>
            </w:pPr>
          </w:p>
        </w:tc>
        <w:tc>
          <w:tcPr>
            <w:tcW w:w="1654" w:type="dxa"/>
            <w:noWrap/>
            <w:hideMark/>
            <w:tcPrChange w:id="43664" w:author="phuong vu" w:date="2018-11-30T21:57:00Z">
              <w:tcPr>
                <w:tcW w:w="2228" w:type="dxa"/>
                <w:noWrap/>
                <w:hideMark/>
              </w:tcPr>
            </w:tcPrChange>
          </w:tcPr>
          <w:p w14:paraId="5C5475A2" w14:textId="77777777" w:rsidR="006871B5" w:rsidRPr="00920004" w:rsidRDefault="006871B5" w:rsidP="00727C9A">
            <w:pPr>
              <w:rPr>
                <w:ins w:id="43665" w:author="phuong vu" w:date="2018-11-30T14:07:00Z"/>
                <w:lang w:val="en-US"/>
                <w:rPrChange w:id="43666" w:author="phuong vu" w:date="2018-11-30T22:36:00Z">
                  <w:rPr>
                    <w:ins w:id="43667" w:author="phuong vu" w:date="2018-11-30T14:07:00Z"/>
                    <w:lang w:val="en-US"/>
                  </w:rPr>
                </w:rPrChange>
              </w:rPr>
              <w:pPrChange w:id="43668" w:author="phuong vu" w:date="2018-11-30T21:57:00Z">
                <w:pPr>
                  <w:spacing w:line="276" w:lineRule="auto"/>
                </w:pPr>
              </w:pPrChange>
            </w:pPr>
            <w:ins w:id="43669" w:author="phuong vu" w:date="2018-11-30T14:07:00Z">
              <w:r w:rsidRPr="00920004">
                <w:rPr>
                  <w:rPrChange w:id="43670" w:author="phuong vu" w:date="2018-11-30T22:36:00Z">
                    <w:rPr/>
                  </w:rPrChange>
                </w:rPr>
                <w:t>ID</w:t>
              </w:r>
              <w:r w:rsidRPr="00920004">
                <w:rPr>
                  <w:lang w:val="en-US"/>
                  <w:rPrChange w:id="43671" w:author="phuong vu" w:date="2018-11-30T22:36:00Z">
                    <w:rPr>
                      <w:lang w:val="en-US"/>
                    </w:rPr>
                  </w:rPrChange>
                </w:rPr>
                <w:t xml:space="preserve"> người dùng</w:t>
              </w:r>
            </w:ins>
          </w:p>
        </w:tc>
      </w:tr>
      <w:tr w:rsidR="006871B5" w:rsidRPr="00920004" w14:paraId="26E2B6C5" w14:textId="77777777" w:rsidTr="00727C9A">
        <w:trPr>
          <w:trHeight w:val="300"/>
          <w:ins w:id="43672" w:author="phuong vu" w:date="2018-11-30T14:07:00Z"/>
          <w:trPrChange w:id="43673" w:author="phuong vu" w:date="2018-11-30T21:57:00Z">
            <w:trPr>
              <w:trHeight w:val="300"/>
            </w:trPr>
          </w:trPrChange>
        </w:trPr>
        <w:tc>
          <w:tcPr>
            <w:tcW w:w="708" w:type="dxa"/>
            <w:noWrap/>
            <w:vAlign w:val="center"/>
            <w:hideMark/>
            <w:tcPrChange w:id="43674" w:author="phuong vu" w:date="2018-11-30T21:57:00Z">
              <w:tcPr>
                <w:tcW w:w="708" w:type="dxa"/>
                <w:noWrap/>
                <w:vAlign w:val="center"/>
                <w:hideMark/>
              </w:tcPr>
            </w:tcPrChange>
          </w:tcPr>
          <w:p w14:paraId="1EF7EAC2" w14:textId="77777777" w:rsidR="006871B5" w:rsidRPr="00920004" w:rsidRDefault="006871B5" w:rsidP="00BD0851">
            <w:pPr>
              <w:spacing w:before="240" w:line="0" w:lineRule="atLeast"/>
              <w:jc w:val="center"/>
              <w:rPr>
                <w:ins w:id="43675" w:author="phuong vu" w:date="2018-11-30T14:07:00Z"/>
                <w:rPrChange w:id="43676" w:author="phuong vu" w:date="2018-11-30T22:36:00Z">
                  <w:rPr>
                    <w:ins w:id="43677" w:author="phuong vu" w:date="2018-11-30T14:07:00Z"/>
                  </w:rPr>
                </w:rPrChange>
              </w:rPr>
              <w:pPrChange w:id="43678" w:author="phuong vu" w:date="2018-11-30T14:16:00Z">
                <w:pPr>
                  <w:spacing w:line="276" w:lineRule="auto"/>
                  <w:jc w:val="center"/>
                </w:pPr>
              </w:pPrChange>
            </w:pPr>
            <w:ins w:id="43679" w:author="phuong vu" w:date="2018-11-30T14:07:00Z">
              <w:r w:rsidRPr="00920004">
                <w:rPr>
                  <w:rPrChange w:id="43680" w:author="phuong vu" w:date="2018-11-30T22:36:00Z">
                    <w:rPr/>
                  </w:rPrChange>
                </w:rPr>
                <w:t>2</w:t>
              </w:r>
            </w:ins>
          </w:p>
        </w:tc>
        <w:tc>
          <w:tcPr>
            <w:tcW w:w="2257" w:type="dxa"/>
            <w:noWrap/>
            <w:hideMark/>
            <w:tcPrChange w:id="43681" w:author="phuong vu" w:date="2018-11-30T21:57:00Z">
              <w:tcPr>
                <w:tcW w:w="2257" w:type="dxa"/>
                <w:noWrap/>
                <w:hideMark/>
              </w:tcPr>
            </w:tcPrChange>
          </w:tcPr>
          <w:p w14:paraId="27F5DB36" w14:textId="77777777" w:rsidR="006871B5" w:rsidRPr="00920004" w:rsidRDefault="006871B5" w:rsidP="00727C9A">
            <w:pPr>
              <w:rPr>
                <w:ins w:id="43682" w:author="phuong vu" w:date="2018-11-30T14:07:00Z"/>
                <w:lang w:val="en-US"/>
                <w:rPrChange w:id="43683" w:author="phuong vu" w:date="2018-11-30T22:36:00Z">
                  <w:rPr>
                    <w:ins w:id="43684" w:author="phuong vu" w:date="2018-11-30T14:07:00Z"/>
                    <w:lang w:val="en-US"/>
                  </w:rPr>
                </w:rPrChange>
              </w:rPr>
              <w:pPrChange w:id="43685" w:author="phuong vu" w:date="2018-11-30T21:57:00Z">
                <w:pPr>
                  <w:spacing w:line="276" w:lineRule="auto"/>
                </w:pPr>
              </w:pPrChange>
            </w:pPr>
            <w:ins w:id="43686" w:author="phuong vu" w:date="2018-11-30T14:07:00Z">
              <w:r w:rsidRPr="00920004">
                <w:rPr>
                  <w:lang w:val="en-US"/>
                  <w:rPrChange w:id="43687" w:author="phuong vu" w:date="2018-11-30T22:36:00Z">
                    <w:rPr>
                      <w:lang w:val="en-US"/>
                    </w:rPr>
                  </w:rPrChange>
                </w:rPr>
                <w:t>first_name</w:t>
              </w:r>
            </w:ins>
          </w:p>
        </w:tc>
        <w:tc>
          <w:tcPr>
            <w:tcW w:w="1527" w:type="dxa"/>
            <w:noWrap/>
            <w:hideMark/>
            <w:tcPrChange w:id="43688" w:author="phuong vu" w:date="2018-11-30T21:57:00Z">
              <w:tcPr>
                <w:tcW w:w="1527" w:type="dxa"/>
                <w:noWrap/>
                <w:hideMark/>
              </w:tcPr>
            </w:tcPrChange>
          </w:tcPr>
          <w:p w14:paraId="1DE76C14" w14:textId="69531E2F" w:rsidR="006871B5" w:rsidRPr="00920004" w:rsidRDefault="00E452E5" w:rsidP="00727C9A">
            <w:pPr>
              <w:rPr>
                <w:ins w:id="43689" w:author="phuong vu" w:date="2018-11-30T14:07:00Z"/>
                <w:lang w:val="en-US"/>
                <w:rPrChange w:id="43690" w:author="phuong vu" w:date="2018-11-30T22:36:00Z">
                  <w:rPr>
                    <w:ins w:id="43691" w:author="phuong vu" w:date="2018-11-30T14:07:00Z"/>
                    <w:lang w:val="en-US"/>
                  </w:rPr>
                </w:rPrChange>
              </w:rPr>
              <w:pPrChange w:id="43692" w:author="phuong vu" w:date="2018-11-30T21:57:00Z">
                <w:pPr>
                  <w:spacing w:line="276" w:lineRule="auto"/>
                </w:pPr>
              </w:pPrChange>
            </w:pPr>
            <w:ins w:id="43693" w:author="phuong vu" w:date="2018-11-30T21:53:00Z">
              <w:r w:rsidRPr="00920004">
                <w:rPr>
                  <w:rPrChange w:id="43694" w:author="phuong vu" w:date="2018-11-30T22:36:00Z">
                    <w:rPr/>
                  </w:rPrChange>
                </w:rPr>
                <w:t>varchar</w:t>
              </w:r>
            </w:ins>
          </w:p>
        </w:tc>
        <w:tc>
          <w:tcPr>
            <w:tcW w:w="1098" w:type="dxa"/>
            <w:noWrap/>
            <w:hideMark/>
            <w:tcPrChange w:id="43695" w:author="phuong vu" w:date="2018-11-30T21:57:00Z">
              <w:tcPr>
                <w:tcW w:w="1098" w:type="dxa"/>
                <w:noWrap/>
                <w:vAlign w:val="center"/>
                <w:hideMark/>
              </w:tcPr>
            </w:tcPrChange>
          </w:tcPr>
          <w:p w14:paraId="5229FD5A" w14:textId="77777777" w:rsidR="006871B5" w:rsidRPr="00920004" w:rsidRDefault="006871B5" w:rsidP="00727C9A">
            <w:pPr>
              <w:jc w:val="center"/>
              <w:rPr>
                <w:ins w:id="43696" w:author="phuong vu" w:date="2018-11-30T14:07:00Z"/>
                <w:rPrChange w:id="43697" w:author="phuong vu" w:date="2018-11-30T22:36:00Z">
                  <w:rPr>
                    <w:ins w:id="43698" w:author="phuong vu" w:date="2018-11-30T14:07:00Z"/>
                  </w:rPr>
                </w:rPrChange>
              </w:rPr>
              <w:pPrChange w:id="43699" w:author="phuong vu" w:date="2018-11-30T21:57:00Z">
                <w:pPr>
                  <w:spacing w:line="276" w:lineRule="auto"/>
                  <w:jc w:val="center"/>
                </w:pPr>
              </w:pPrChange>
            </w:pPr>
          </w:p>
        </w:tc>
        <w:tc>
          <w:tcPr>
            <w:tcW w:w="838" w:type="dxa"/>
            <w:noWrap/>
            <w:hideMark/>
            <w:tcPrChange w:id="43700" w:author="phuong vu" w:date="2018-11-30T21:57:00Z">
              <w:tcPr>
                <w:tcW w:w="838" w:type="dxa"/>
                <w:noWrap/>
                <w:vAlign w:val="center"/>
                <w:hideMark/>
              </w:tcPr>
            </w:tcPrChange>
          </w:tcPr>
          <w:p w14:paraId="2FE9477A" w14:textId="77777777" w:rsidR="006871B5" w:rsidRPr="00920004" w:rsidRDefault="006871B5" w:rsidP="00727C9A">
            <w:pPr>
              <w:jc w:val="center"/>
              <w:rPr>
                <w:ins w:id="43701" w:author="phuong vu" w:date="2018-11-30T14:07:00Z"/>
                <w:rPrChange w:id="43702" w:author="phuong vu" w:date="2018-11-30T22:36:00Z">
                  <w:rPr>
                    <w:ins w:id="43703" w:author="phuong vu" w:date="2018-11-30T14:07:00Z"/>
                  </w:rPr>
                </w:rPrChange>
              </w:rPr>
              <w:pPrChange w:id="43704" w:author="phuong vu" w:date="2018-11-30T21:57:00Z">
                <w:pPr>
                  <w:spacing w:line="276" w:lineRule="auto"/>
                  <w:jc w:val="center"/>
                </w:pPr>
              </w:pPrChange>
            </w:pPr>
          </w:p>
        </w:tc>
        <w:tc>
          <w:tcPr>
            <w:tcW w:w="823" w:type="dxa"/>
            <w:noWrap/>
            <w:hideMark/>
            <w:tcPrChange w:id="43705" w:author="phuong vu" w:date="2018-11-30T21:57:00Z">
              <w:tcPr>
                <w:tcW w:w="823" w:type="dxa"/>
                <w:noWrap/>
                <w:vAlign w:val="center"/>
                <w:hideMark/>
              </w:tcPr>
            </w:tcPrChange>
          </w:tcPr>
          <w:p w14:paraId="2367EEBC" w14:textId="77777777" w:rsidR="006871B5" w:rsidRPr="00920004" w:rsidRDefault="006871B5" w:rsidP="00727C9A">
            <w:pPr>
              <w:jc w:val="center"/>
              <w:rPr>
                <w:ins w:id="43706" w:author="phuong vu" w:date="2018-11-30T14:07:00Z"/>
                <w:lang w:val="en-US"/>
                <w:rPrChange w:id="43707" w:author="phuong vu" w:date="2018-11-30T22:36:00Z">
                  <w:rPr>
                    <w:ins w:id="43708" w:author="phuong vu" w:date="2018-11-30T14:07:00Z"/>
                    <w:lang w:val="en-US"/>
                  </w:rPr>
                </w:rPrChange>
              </w:rPr>
              <w:pPrChange w:id="43709" w:author="phuong vu" w:date="2018-11-30T21:57:00Z">
                <w:pPr>
                  <w:spacing w:line="276" w:lineRule="auto"/>
                  <w:jc w:val="center"/>
                </w:pPr>
              </w:pPrChange>
            </w:pPr>
            <w:ins w:id="43710" w:author="phuong vu" w:date="2018-11-30T14:07:00Z">
              <w:r w:rsidRPr="00920004">
                <w:rPr>
                  <w:lang w:val="en-US"/>
                  <w:rPrChange w:id="43711" w:author="phuong vu" w:date="2018-11-30T22:36:00Z">
                    <w:rPr>
                      <w:lang w:val="en-US"/>
                    </w:rPr>
                  </w:rPrChange>
                </w:rPr>
                <w:t>X</w:t>
              </w:r>
            </w:ins>
          </w:p>
        </w:tc>
        <w:tc>
          <w:tcPr>
            <w:tcW w:w="1654" w:type="dxa"/>
            <w:noWrap/>
            <w:hideMark/>
            <w:tcPrChange w:id="43712" w:author="phuong vu" w:date="2018-11-30T21:57:00Z">
              <w:tcPr>
                <w:tcW w:w="2228" w:type="dxa"/>
                <w:noWrap/>
                <w:hideMark/>
              </w:tcPr>
            </w:tcPrChange>
          </w:tcPr>
          <w:p w14:paraId="653E6CD9" w14:textId="77777777" w:rsidR="006871B5" w:rsidRPr="00920004" w:rsidRDefault="006871B5" w:rsidP="00727C9A">
            <w:pPr>
              <w:rPr>
                <w:ins w:id="43713" w:author="phuong vu" w:date="2018-11-30T14:07:00Z"/>
                <w:lang w:val="en-US"/>
                <w:rPrChange w:id="43714" w:author="phuong vu" w:date="2018-11-30T22:36:00Z">
                  <w:rPr>
                    <w:ins w:id="43715" w:author="phuong vu" w:date="2018-11-30T14:07:00Z"/>
                    <w:lang w:val="en-US"/>
                  </w:rPr>
                </w:rPrChange>
              </w:rPr>
              <w:pPrChange w:id="43716" w:author="phuong vu" w:date="2018-11-30T21:57:00Z">
                <w:pPr>
                  <w:spacing w:line="276" w:lineRule="auto"/>
                </w:pPr>
              </w:pPrChange>
            </w:pPr>
            <w:ins w:id="43717" w:author="phuong vu" w:date="2018-11-30T14:07:00Z">
              <w:r w:rsidRPr="00920004">
                <w:rPr>
                  <w:lang w:val="en-US"/>
                  <w:rPrChange w:id="43718" w:author="phuong vu" w:date="2018-11-30T22:36:00Z">
                    <w:rPr>
                      <w:lang w:val="en-US"/>
                    </w:rPr>
                  </w:rPrChange>
                </w:rPr>
                <w:t>Tên</w:t>
              </w:r>
            </w:ins>
          </w:p>
        </w:tc>
      </w:tr>
      <w:tr w:rsidR="006871B5" w:rsidRPr="00920004" w14:paraId="16392B4C" w14:textId="77777777" w:rsidTr="00727C9A">
        <w:trPr>
          <w:trHeight w:val="300"/>
          <w:ins w:id="43719" w:author="phuong vu" w:date="2018-11-30T14:07:00Z"/>
          <w:trPrChange w:id="43720" w:author="phuong vu" w:date="2018-11-30T21:57:00Z">
            <w:trPr>
              <w:trHeight w:val="300"/>
            </w:trPr>
          </w:trPrChange>
        </w:trPr>
        <w:tc>
          <w:tcPr>
            <w:tcW w:w="708" w:type="dxa"/>
            <w:noWrap/>
            <w:vAlign w:val="center"/>
            <w:tcPrChange w:id="43721" w:author="phuong vu" w:date="2018-11-30T21:57:00Z">
              <w:tcPr>
                <w:tcW w:w="708" w:type="dxa"/>
                <w:noWrap/>
                <w:vAlign w:val="center"/>
              </w:tcPr>
            </w:tcPrChange>
          </w:tcPr>
          <w:p w14:paraId="628A79A8" w14:textId="77777777" w:rsidR="006871B5" w:rsidRPr="00920004" w:rsidRDefault="006871B5" w:rsidP="00BD0851">
            <w:pPr>
              <w:spacing w:before="240" w:line="0" w:lineRule="atLeast"/>
              <w:jc w:val="center"/>
              <w:rPr>
                <w:ins w:id="43722" w:author="phuong vu" w:date="2018-11-30T14:07:00Z"/>
                <w:lang w:val="en-US"/>
                <w:rPrChange w:id="43723" w:author="phuong vu" w:date="2018-11-30T22:36:00Z">
                  <w:rPr>
                    <w:ins w:id="43724" w:author="phuong vu" w:date="2018-11-30T14:07:00Z"/>
                    <w:lang w:val="en-US"/>
                  </w:rPr>
                </w:rPrChange>
              </w:rPr>
              <w:pPrChange w:id="43725" w:author="phuong vu" w:date="2018-11-30T14:16:00Z">
                <w:pPr>
                  <w:spacing w:line="276" w:lineRule="auto"/>
                  <w:jc w:val="center"/>
                </w:pPr>
              </w:pPrChange>
            </w:pPr>
            <w:ins w:id="43726" w:author="phuong vu" w:date="2018-11-30T14:07:00Z">
              <w:r w:rsidRPr="00920004">
                <w:rPr>
                  <w:lang w:val="en-US"/>
                  <w:rPrChange w:id="43727" w:author="phuong vu" w:date="2018-11-30T22:36:00Z">
                    <w:rPr>
                      <w:lang w:val="en-US"/>
                    </w:rPr>
                  </w:rPrChange>
                </w:rPr>
                <w:t>3</w:t>
              </w:r>
            </w:ins>
          </w:p>
        </w:tc>
        <w:tc>
          <w:tcPr>
            <w:tcW w:w="2257" w:type="dxa"/>
            <w:noWrap/>
            <w:tcPrChange w:id="43728" w:author="phuong vu" w:date="2018-11-30T21:57:00Z">
              <w:tcPr>
                <w:tcW w:w="2257" w:type="dxa"/>
                <w:noWrap/>
              </w:tcPr>
            </w:tcPrChange>
          </w:tcPr>
          <w:p w14:paraId="756A16EB" w14:textId="77777777" w:rsidR="006871B5" w:rsidRPr="00920004" w:rsidRDefault="006871B5" w:rsidP="00727C9A">
            <w:pPr>
              <w:rPr>
                <w:ins w:id="43729" w:author="phuong vu" w:date="2018-11-30T14:07:00Z"/>
                <w:lang w:val="en-US"/>
                <w:rPrChange w:id="43730" w:author="phuong vu" w:date="2018-11-30T22:36:00Z">
                  <w:rPr>
                    <w:ins w:id="43731" w:author="phuong vu" w:date="2018-11-30T14:07:00Z"/>
                    <w:lang w:val="en-US"/>
                  </w:rPr>
                </w:rPrChange>
              </w:rPr>
              <w:pPrChange w:id="43732" w:author="phuong vu" w:date="2018-11-30T21:57:00Z">
                <w:pPr>
                  <w:spacing w:line="276" w:lineRule="auto"/>
                </w:pPr>
              </w:pPrChange>
            </w:pPr>
            <w:ins w:id="43733" w:author="phuong vu" w:date="2018-11-30T14:07:00Z">
              <w:r w:rsidRPr="00920004">
                <w:rPr>
                  <w:lang w:val="en-US"/>
                  <w:rPrChange w:id="43734" w:author="phuong vu" w:date="2018-11-30T22:36:00Z">
                    <w:rPr>
                      <w:lang w:val="en-US"/>
                    </w:rPr>
                  </w:rPrChange>
                </w:rPr>
                <w:t>last_name</w:t>
              </w:r>
            </w:ins>
          </w:p>
        </w:tc>
        <w:tc>
          <w:tcPr>
            <w:tcW w:w="1527" w:type="dxa"/>
            <w:noWrap/>
            <w:tcPrChange w:id="43735" w:author="phuong vu" w:date="2018-11-30T21:57:00Z">
              <w:tcPr>
                <w:tcW w:w="1527" w:type="dxa"/>
                <w:noWrap/>
              </w:tcPr>
            </w:tcPrChange>
          </w:tcPr>
          <w:p w14:paraId="01FE1D00" w14:textId="351DFD9D" w:rsidR="006871B5" w:rsidRPr="00920004" w:rsidRDefault="00E452E5" w:rsidP="00727C9A">
            <w:pPr>
              <w:rPr>
                <w:ins w:id="43736" w:author="phuong vu" w:date="2018-11-30T14:07:00Z"/>
                <w:lang w:val="en-US"/>
                <w:rPrChange w:id="43737" w:author="phuong vu" w:date="2018-11-30T22:36:00Z">
                  <w:rPr>
                    <w:ins w:id="43738" w:author="phuong vu" w:date="2018-11-30T14:07:00Z"/>
                    <w:lang w:val="en-US"/>
                  </w:rPr>
                </w:rPrChange>
              </w:rPr>
              <w:pPrChange w:id="43739" w:author="phuong vu" w:date="2018-11-30T21:57:00Z">
                <w:pPr>
                  <w:spacing w:line="276" w:lineRule="auto"/>
                </w:pPr>
              </w:pPrChange>
            </w:pPr>
            <w:ins w:id="43740" w:author="phuong vu" w:date="2018-11-30T21:53:00Z">
              <w:r w:rsidRPr="00920004">
                <w:rPr>
                  <w:rPrChange w:id="43741" w:author="phuong vu" w:date="2018-11-30T22:36:00Z">
                    <w:rPr/>
                  </w:rPrChange>
                </w:rPr>
                <w:t>varchar</w:t>
              </w:r>
            </w:ins>
          </w:p>
        </w:tc>
        <w:tc>
          <w:tcPr>
            <w:tcW w:w="1098" w:type="dxa"/>
            <w:noWrap/>
            <w:tcPrChange w:id="43742" w:author="phuong vu" w:date="2018-11-30T21:57:00Z">
              <w:tcPr>
                <w:tcW w:w="1098" w:type="dxa"/>
                <w:noWrap/>
                <w:vAlign w:val="center"/>
              </w:tcPr>
            </w:tcPrChange>
          </w:tcPr>
          <w:p w14:paraId="0CAB4492" w14:textId="77777777" w:rsidR="006871B5" w:rsidRPr="00920004" w:rsidRDefault="006871B5" w:rsidP="00727C9A">
            <w:pPr>
              <w:jc w:val="center"/>
              <w:rPr>
                <w:ins w:id="43743" w:author="phuong vu" w:date="2018-11-30T14:07:00Z"/>
                <w:rPrChange w:id="43744" w:author="phuong vu" w:date="2018-11-30T22:36:00Z">
                  <w:rPr>
                    <w:ins w:id="43745" w:author="phuong vu" w:date="2018-11-30T14:07:00Z"/>
                  </w:rPr>
                </w:rPrChange>
              </w:rPr>
              <w:pPrChange w:id="43746" w:author="phuong vu" w:date="2018-11-30T21:57:00Z">
                <w:pPr>
                  <w:spacing w:line="276" w:lineRule="auto"/>
                  <w:jc w:val="center"/>
                </w:pPr>
              </w:pPrChange>
            </w:pPr>
          </w:p>
        </w:tc>
        <w:tc>
          <w:tcPr>
            <w:tcW w:w="838" w:type="dxa"/>
            <w:noWrap/>
            <w:tcPrChange w:id="43747" w:author="phuong vu" w:date="2018-11-30T21:57:00Z">
              <w:tcPr>
                <w:tcW w:w="838" w:type="dxa"/>
                <w:noWrap/>
                <w:vAlign w:val="center"/>
              </w:tcPr>
            </w:tcPrChange>
          </w:tcPr>
          <w:p w14:paraId="21725808" w14:textId="77777777" w:rsidR="006871B5" w:rsidRPr="00920004" w:rsidRDefault="006871B5" w:rsidP="00727C9A">
            <w:pPr>
              <w:jc w:val="center"/>
              <w:rPr>
                <w:ins w:id="43748" w:author="phuong vu" w:date="2018-11-30T14:07:00Z"/>
                <w:rPrChange w:id="43749" w:author="phuong vu" w:date="2018-11-30T22:36:00Z">
                  <w:rPr>
                    <w:ins w:id="43750" w:author="phuong vu" w:date="2018-11-30T14:07:00Z"/>
                  </w:rPr>
                </w:rPrChange>
              </w:rPr>
              <w:pPrChange w:id="43751" w:author="phuong vu" w:date="2018-11-30T21:57:00Z">
                <w:pPr>
                  <w:spacing w:line="276" w:lineRule="auto"/>
                  <w:jc w:val="center"/>
                </w:pPr>
              </w:pPrChange>
            </w:pPr>
          </w:p>
        </w:tc>
        <w:tc>
          <w:tcPr>
            <w:tcW w:w="823" w:type="dxa"/>
            <w:noWrap/>
            <w:tcPrChange w:id="43752" w:author="phuong vu" w:date="2018-11-30T21:57:00Z">
              <w:tcPr>
                <w:tcW w:w="823" w:type="dxa"/>
                <w:noWrap/>
                <w:vAlign w:val="center"/>
              </w:tcPr>
            </w:tcPrChange>
          </w:tcPr>
          <w:p w14:paraId="3AA7DDD9" w14:textId="77777777" w:rsidR="006871B5" w:rsidRPr="00920004" w:rsidRDefault="006871B5" w:rsidP="00727C9A">
            <w:pPr>
              <w:jc w:val="center"/>
              <w:rPr>
                <w:ins w:id="43753" w:author="phuong vu" w:date="2018-11-30T14:07:00Z"/>
                <w:lang w:val="en-US"/>
                <w:rPrChange w:id="43754" w:author="phuong vu" w:date="2018-11-30T22:36:00Z">
                  <w:rPr>
                    <w:ins w:id="43755" w:author="phuong vu" w:date="2018-11-30T14:07:00Z"/>
                    <w:lang w:val="en-US"/>
                  </w:rPr>
                </w:rPrChange>
              </w:rPr>
              <w:pPrChange w:id="43756" w:author="phuong vu" w:date="2018-11-30T21:57:00Z">
                <w:pPr>
                  <w:spacing w:line="276" w:lineRule="auto"/>
                  <w:jc w:val="center"/>
                </w:pPr>
              </w:pPrChange>
            </w:pPr>
            <w:ins w:id="43757" w:author="phuong vu" w:date="2018-11-30T14:07:00Z">
              <w:r w:rsidRPr="00920004">
                <w:rPr>
                  <w:lang w:val="en-US"/>
                  <w:rPrChange w:id="43758" w:author="phuong vu" w:date="2018-11-30T22:36:00Z">
                    <w:rPr>
                      <w:lang w:val="en-US"/>
                    </w:rPr>
                  </w:rPrChange>
                </w:rPr>
                <w:t>X</w:t>
              </w:r>
            </w:ins>
          </w:p>
        </w:tc>
        <w:tc>
          <w:tcPr>
            <w:tcW w:w="1654" w:type="dxa"/>
            <w:noWrap/>
            <w:tcPrChange w:id="43759" w:author="phuong vu" w:date="2018-11-30T21:57:00Z">
              <w:tcPr>
                <w:tcW w:w="2228" w:type="dxa"/>
                <w:noWrap/>
              </w:tcPr>
            </w:tcPrChange>
          </w:tcPr>
          <w:p w14:paraId="54F6AC34" w14:textId="77777777" w:rsidR="006871B5" w:rsidRPr="00920004" w:rsidRDefault="006871B5" w:rsidP="00727C9A">
            <w:pPr>
              <w:rPr>
                <w:ins w:id="43760" w:author="phuong vu" w:date="2018-11-30T14:07:00Z"/>
                <w:lang w:val="en-US"/>
                <w:rPrChange w:id="43761" w:author="phuong vu" w:date="2018-11-30T22:36:00Z">
                  <w:rPr>
                    <w:ins w:id="43762" w:author="phuong vu" w:date="2018-11-30T14:07:00Z"/>
                    <w:lang w:val="en-US"/>
                  </w:rPr>
                </w:rPrChange>
              </w:rPr>
              <w:pPrChange w:id="43763" w:author="phuong vu" w:date="2018-11-30T21:57:00Z">
                <w:pPr>
                  <w:spacing w:line="276" w:lineRule="auto"/>
                </w:pPr>
              </w:pPrChange>
            </w:pPr>
            <w:ins w:id="43764" w:author="phuong vu" w:date="2018-11-30T14:07:00Z">
              <w:r w:rsidRPr="00920004">
                <w:rPr>
                  <w:lang w:val="en-US"/>
                  <w:rPrChange w:id="43765" w:author="phuong vu" w:date="2018-11-30T22:36:00Z">
                    <w:rPr>
                      <w:lang w:val="en-US"/>
                    </w:rPr>
                  </w:rPrChange>
                </w:rPr>
                <w:t>Họ</w:t>
              </w:r>
            </w:ins>
          </w:p>
        </w:tc>
      </w:tr>
      <w:tr w:rsidR="006871B5" w:rsidRPr="00920004" w14:paraId="0CC97345" w14:textId="77777777" w:rsidTr="00727C9A">
        <w:trPr>
          <w:trHeight w:val="300"/>
          <w:ins w:id="43766" w:author="phuong vu" w:date="2018-11-30T14:07:00Z"/>
          <w:trPrChange w:id="43767" w:author="phuong vu" w:date="2018-11-30T21:57:00Z">
            <w:trPr>
              <w:trHeight w:val="300"/>
            </w:trPr>
          </w:trPrChange>
        </w:trPr>
        <w:tc>
          <w:tcPr>
            <w:tcW w:w="708" w:type="dxa"/>
            <w:noWrap/>
            <w:vAlign w:val="center"/>
            <w:tcPrChange w:id="43768" w:author="phuong vu" w:date="2018-11-30T21:57:00Z">
              <w:tcPr>
                <w:tcW w:w="708" w:type="dxa"/>
                <w:noWrap/>
                <w:vAlign w:val="center"/>
              </w:tcPr>
            </w:tcPrChange>
          </w:tcPr>
          <w:p w14:paraId="2A3EC55F" w14:textId="77777777" w:rsidR="006871B5" w:rsidRPr="00920004" w:rsidRDefault="006871B5" w:rsidP="00BD0851">
            <w:pPr>
              <w:spacing w:before="240" w:line="0" w:lineRule="atLeast"/>
              <w:jc w:val="center"/>
              <w:rPr>
                <w:ins w:id="43769" w:author="phuong vu" w:date="2018-11-30T14:07:00Z"/>
                <w:lang w:val="en-US"/>
                <w:rPrChange w:id="43770" w:author="phuong vu" w:date="2018-11-30T22:36:00Z">
                  <w:rPr>
                    <w:ins w:id="43771" w:author="phuong vu" w:date="2018-11-30T14:07:00Z"/>
                    <w:lang w:val="en-US"/>
                  </w:rPr>
                </w:rPrChange>
              </w:rPr>
              <w:pPrChange w:id="43772" w:author="phuong vu" w:date="2018-11-30T14:16:00Z">
                <w:pPr>
                  <w:spacing w:line="276" w:lineRule="auto"/>
                  <w:jc w:val="center"/>
                </w:pPr>
              </w:pPrChange>
            </w:pPr>
            <w:ins w:id="43773" w:author="phuong vu" w:date="2018-11-30T14:07:00Z">
              <w:r w:rsidRPr="00920004">
                <w:rPr>
                  <w:lang w:val="en-US"/>
                  <w:rPrChange w:id="43774" w:author="phuong vu" w:date="2018-11-30T22:36:00Z">
                    <w:rPr>
                      <w:lang w:val="en-US"/>
                    </w:rPr>
                  </w:rPrChange>
                </w:rPr>
                <w:t>4</w:t>
              </w:r>
            </w:ins>
          </w:p>
        </w:tc>
        <w:tc>
          <w:tcPr>
            <w:tcW w:w="2257" w:type="dxa"/>
            <w:noWrap/>
            <w:tcPrChange w:id="43775" w:author="phuong vu" w:date="2018-11-30T21:57:00Z">
              <w:tcPr>
                <w:tcW w:w="2257" w:type="dxa"/>
                <w:noWrap/>
              </w:tcPr>
            </w:tcPrChange>
          </w:tcPr>
          <w:p w14:paraId="4526A148" w14:textId="77777777" w:rsidR="006871B5" w:rsidRPr="00920004" w:rsidRDefault="006871B5" w:rsidP="00727C9A">
            <w:pPr>
              <w:rPr>
                <w:ins w:id="43776" w:author="phuong vu" w:date="2018-11-30T14:07:00Z"/>
                <w:lang w:val="en-US"/>
                <w:rPrChange w:id="43777" w:author="phuong vu" w:date="2018-11-30T22:36:00Z">
                  <w:rPr>
                    <w:ins w:id="43778" w:author="phuong vu" w:date="2018-11-30T14:07:00Z"/>
                    <w:lang w:val="en-US"/>
                  </w:rPr>
                </w:rPrChange>
              </w:rPr>
              <w:pPrChange w:id="43779" w:author="phuong vu" w:date="2018-11-30T21:57:00Z">
                <w:pPr>
                  <w:spacing w:line="276" w:lineRule="auto"/>
                </w:pPr>
              </w:pPrChange>
            </w:pPr>
            <w:ins w:id="43780" w:author="phuong vu" w:date="2018-11-30T14:07:00Z">
              <w:r w:rsidRPr="00920004">
                <w:rPr>
                  <w:lang w:val="en-US"/>
                  <w:rPrChange w:id="43781" w:author="phuong vu" w:date="2018-11-30T22:36:00Z">
                    <w:rPr>
                      <w:lang w:val="en-US"/>
                    </w:rPr>
                  </w:rPrChange>
                </w:rPr>
                <w:t>create_date</w:t>
              </w:r>
            </w:ins>
          </w:p>
        </w:tc>
        <w:tc>
          <w:tcPr>
            <w:tcW w:w="1527" w:type="dxa"/>
            <w:noWrap/>
            <w:tcPrChange w:id="43782" w:author="phuong vu" w:date="2018-11-30T21:57:00Z">
              <w:tcPr>
                <w:tcW w:w="1527" w:type="dxa"/>
                <w:noWrap/>
              </w:tcPr>
            </w:tcPrChange>
          </w:tcPr>
          <w:p w14:paraId="760623D7" w14:textId="77777777" w:rsidR="006871B5" w:rsidRPr="00920004" w:rsidRDefault="006871B5" w:rsidP="00727C9A">
            <w:pPr>
              <w:rPr>
                <w:ins w:id="43783" w:author="phuong vu" w:date="2018-11-30T14:07:00Z"/>
                <w:lang w:val="en-US"/>
                <w:rPrChange w:id="43784" w:author="phuong vu" w:date="2018-11-30T22:36:00Z">
                  <w:rPr>
                    <w:ins w:id="43785" w:author="phuong vu" w:date="2018-11-30T14:07:00Z"/>
                    <w:lang w:val="en-US"/>
                  </w:rPr>
                </w:rPrChange>
              </w:rPr>
              <w:pPrChange w:id="43786" w:author="phuong vu" w:date="2018-11-30T21:57:00Z">
                <w:pPr>
                  <w:spacing w:line="276" w:lineRule="auto"/>
                </w:pPr>
              </w:pPrChange>
            </w:pPr>
            <w:ins w:id="43787" w:author="phuong vu" w:date="2018-11-30T14:07:00Z">
              <w:r w:rsidRPr="00920004">
                <w:rPr>
                  <w:lang w:val="en-US"/>
                  <w:rPrChange w:id="43788" w:author="phuong vu" w:date="2018-11-30T22:36:00Z">
                    <w:rPr>
                      <w:lang w:val="en-US"/>
                    </w:rPr>
                  </w:rPrChange>
                </w:rPr>
                <w:t>datetime</w:t>
              </w:r>
            </w:ins>
          </w:p>
        </w:tc>
        <w:tc>
          <w:tcPr>
            <w:tcW w:w="1098" w:type="dxa"/>
            <w:noWrap/>
            <w:tcPrChange w:id="43789" w:author="phuong vu" w:date="2018-11-30T21:57:00Z">
              <w:tcPr>
                <w:tcW w:w="1098" w:type="dxa"/>
                <w:noWrap/>
                <w:vAlign w:val="center"/>
              </w:tcPr>
            </w:tcPrChange>
          </w:tcPr>
          <w:p w14:paraId="6499E364" w14:textId="77777777" w:rsidR="006871B5" w:rsidRPr="00920004" w:rsidRDefault="006871B5" w:rsidP="00727C9A">
            <w:pPr>
              <w:jc w:val="center"/>
              <w:rPr>
                <w:ins w:id="43790" w:author="phuong vu" w:date="2018-11-30T14:07:00Z"/>
                <w:rPrChange w:id="43791" w:author="phuong vu" w:date="2018-11-30T22:36:00Z">
                  <w:rPr>
                    <w:ins w:id="43792" w:author="phuong vu" w:date="2018-11-30T14:07:00Z"/>
                  </w:rPr>
                </w:rPrChange>
              </w:rPr>
              <w:pPrChange w:id="43793" w:author="phuong vu" w:date="2018-11-30T21:57:00Z">
                <w:pPr>
                  <w:spacing w:line="276" w:lineRule="auto"/>
                  <w:jc w:val="center"/>
                </w:pPr>
              </w:pPrChange>
            </w:pPr>
          </w:p>
        </w:tc>
        <w:tc>
          <w:tcPr>
            <w:tcW w:w="838" w:type="dxa"/>
            <w:noWrap/>
            <w:tcPrChange w:id="43794" w:author="phuong vu" w:date="2018-11-30T21:57:00Z">
              <w:tcPr>
                <w:tcW w:w="838" w:type="dxa"/>
                <w:noWrap/>
                <w:vAlign w:val="center"/>
              </w:tcPr>
            </w:tcPrChange>
          </w:tcPr>
          <w:p w14:paraId="7EB56FEE" w14:textId="77777777" w:rsidR="006871B5" w:rsidRPr="00920004" w:rsidRDefault="006871B5" w:rsidP="00727C9A">
            <w:pPr>
              <w:jc w:val="center"/>
              <w:rPr>
                <w:ins w:id="43795" w:author="phuong vu" w:date="2018-11-30T14:07:00Z"/>
                <w:rPrChange w:id="43796" w:author="phuong vu" w:date="2018-11-30T22:36:00Z">
                  <w:rPr>
                    <w:ins w:id="43797" w:author="phuong vu" w:date="2018-11-30T14:07:00Z"/>
                  </w:rPr>
                </w:rPrChange>
              </w:rPr>
              <w:pPrChange w:id="43798" w:author="phuong vu" w:date="2018-11-30T21:57:00Z">
                <w:pPr>
                  <w:spacing w:line="276" w:lineRule="auto"/>
                  <w:jc w:val="center"/>
                </w:pPr>
              </w:pPrChange>
            </w:pPr>
          </w:p>
        </w:tc>
        <w:tc>
          <w:tcPr>
            <w:tcW w:w="823" w:type="dxa"/>
            <w:noWrap/>
            <w:tcPrChange w:id="43799" w:author="phuong vu" w:date="2018-11-30T21:57:00Z">
              <w:tcPr>
                <w:tcW w:w="823" w:type="dxa"/>
                <w:noWrap/>
                <w:vAlign w:val="center"/>
              </w:tcPr>
            </w:tcPrChange>
          </w:tcPr>
          <w:p w14:paraId="1194004A" w14:textId="77777777" w:rsidR="006871B5" w:rsidRPr="00920004" w:rsidRDefault="006871B5" w:rsidP="00727C9A">
            <w:pPr>
              <w:jc w:val="center"/>
              <w:rPr>
                <w:ins w:id="43800" w:author="phuong vu" w:date="2018-11-30T14:07:00Z"/>
                <w:lang w:val="en-US"/>
                <w:rPrChange w:id="43801" w:author="phuong vu" w:date="2018-11-30T22:36:00Z">
                  <w:rPr>
                    <w:ins w:id="43802" w:author="phuong vu" w:date="2018-11-30T14:07:00Z"/>
                    <w:lang w:val="en-US"/>
                  </w:rPr>
                </w:rPrChange>
              </w:rPr>
              <w:pPrChange w:id="43803" w:author="phuong vu" w:date="2018-11-30T21:57:00Z">
                <w:pPr>
                  <w:spacing w:line="276" w:lineRule="auto"/>
                  <w:jc w:val="center"/>
                </w:pPr>
              </w:pPrChange>
            </w:pPr>
          </w:p>
        </w:tc>
        <w:tc>
          <w:tcPr>
            <w:tcW w:w="1654" w:type="dxa"/>
            <w:noWrap/>
            <w:tcPrChange w:id="43804" w:author="phuong vu" w:date="2018-11-30T21:57:00Z">
              <w:tcPr>
                <w:tcW w:w="2228" w:type="dxa"/>
                <w:noWrap/>
              </w:tcPr>
            </w:tcPrChange>
          </w:tcPr>
          <w:p w14:paraId="75DBD00D" w14:textId="77777777" w:rsidR="006871B5" w:rsidRPr="00920004" w:rsidRDefault="006871B5" w:rsidP="00727C9A">
            <w:pPr>
              <w:rPr>
                <w:ins w:id="43805" w:author="phuong vu" w:date="2018-11-30T14:07:00Z"/>
                <w:lang w:val="en-US"/>
                <w:rPrChange w:id="43806" w:author="phuong vu" w:date="2018-11-30T22:36:00Z">
                  <w:rPr>
                    <w:ins w:id="43807" w:author="phuong vu" w:date="2018-11-30T14:07:00Z"/>
                    <w:lang w:val="en-US"/>
                  </w:rPr>
                </w:rPrChange>
              </w:rPr>
              <w:pPrChange w:id="43808" w:author="phuong vu" w:date="2018-11-30T21:57:00Z">
                <w:pPr>
                  <w:spacing w:line="276" w:lineRule="auto"/>
                </w:pPr>
              </w:pPrChange>
            </w:pPr>
            <w:ins w:id="43809" w:author="phuong vu" w:date="2018-11-30T14:07:00Z">
              <w:r w:rsidRPr="00920004">
                <w:rPr>
                  <w:lang w:val="en-US"/>
                  <w:rPrChange w:id="43810" w:author="phuong vu" w:date="2018-11-30T22:36:00Z">
                    <w:rPr>
                      <w:lang w:val="en-US"/>
                    </w:rPr>
                  </w:rPrChange>
                </w:rPr>
                <w:t>Ngày tạo</w:t>
              </w:r>
            </w:ins>
          </w:p>
        </w:tc>
      </w:tr>
      <w:tr w:rsidR="006871B5" w:rsidRPr="00920004" w14:paraId="6F8BA8F1" w14:textId="77777777" w:rsidTr="00727C9A">
        <w:trPr>
          <w:trHeight w:val="300"/>
          <w:ins w:id="43811" w:author="phuong vu" w:date="2018-11-30T14:07:00Z"/>
          <w:trPrChange w:id="43812" w:author="phuong vu" w:date="2018-11-30T21:57:00Z">
            <w:trPr>
              <w:trHeight w:val="300"/>
            </w:trPr>
          </w:trPrChange>
        </w:trPr>
        <w:tc>
          <w:tcPr>
            <w:tcW w:w="708" w:type="dxa"/>
            <w:noWrap/>
            <w:vAlign w:val="center"/>
            <w:hideMark/>
            <w:tcPrChange w:id="43813" w:author="phuong vu" w:date="2018-11-30T21:57:00Z">
              <w:tcPr>
                <w:tcW w:w="708" w:type="dxa"/>
                <w:noWrap/>
                <w:vAlign w:val="center"/>
                <w:hideMark/>
              </w:tcPr>
            </w:tcPrChange>
          </w:tcPr>
          <w:p w14:paraId="2757CAF3" w14:textId="77777777" w:rsidR="006871B5" w:rsidRPr="00920004" w:rsidRDefault="006871B5" w:rsidP="00BD0851">
            <w:pPr>
              <w:spacing w:before="240" w:line="0" w:lineRule="atLeast"/>
              <w:jc w:val="center"/>
              <w:rPr>
                <w:ins w:id="43814" w:author="phuong vu" w:date="2018-11-30T14:07:00Z"/>
                <w:lang w:val="en-US"/>
                <w:rPrChange w:id="43815" w:author="phuong vu" w:date="2018-11-30T22:36:00Z">
                  <w:rPr>
                    <w:ins w:id="43816" w:author="phuong vu" w:date="2018-11-30T14:07:00Z"/>
                    <w:lang w:val="en-US"/>
                  </w:rPr>
                </w:rPrChange>
              </w:rPr>
              <w:pPrChange w:id="43817" w:author="phuong vu" w:date="2018-11-30T14:16:00Z">
                <w:pPr>
                  <w:spacing w:line="276" w:lineRule="auto"/>
                  <w:jc w:val="center"/>
                </w:pPr>
              </w:pPrChange>
            </w:pPr>
            <w:ins w:id="43818" w:author="phuong vu" w:date="2018-11-30T14:07:00Z">
              <w:r w:rsidRPr="00920004">
                <w:rPr>
                  <w:lang w:val="en-US"/>
                  <w:rPrChange w:id="43819" w:author="phuong vu" w:date="2018-11-30T22:36:00Z">
                    <w:rPr>
                      <w:lang w:val="en-US"/>
                    </w:rPr>
                  </w:rPrChange>
                </w:rPr>
                <w:t>5</w:t>
              </w:r>
            </w:ins>
          </w:p>
        </w:tc>
        <w:tc>
          <w:tcPr>
            <w:tcW w:w="2257" w:type="dxa"/>
            <w:noWrap/>
            <w:hideMark/>
            <w:tcPrChange w:id="43820" w:author="phuong vu" w:date="2018-11-30T21:57:00Z">
              <w:tcPr>
                <w:tcW w:w="2257" w:type="dxa"/>
                <w:noWrap/>
                <w:hideMark/>
              </w:tcPr>
            </w:tcPrChange>
          </w:tcPr>
          <w:p w14:paraId="6E119E8C" w14:textId="77777777" w:rsidR="006871B5" w:rsidRPr="00920004" w:rsidRDefault="006871B5" w:rsidP="00727C9A">
            <w:pPr>
              <w:rPr>
                <w:ins w:id="43821" w:author="phuong vu" w:date="2018-11-30T14:07:00Z"/>
                <w:lang w:val="en-US"/>
                <w:rPrChange w:id="43822" w:author="phuong vu" w:date="2018-11-30T22:36:00Z">
                  <w:rPr>
                    <w:ins w:id="43823" w:author="phuong vu" w:date="2018-11-30T14:07:00Z"/>
                    <w:lang w:val="en-US"/>
                  </w:rPr>
                </w:rPrChange>
              </w:rPr>
              <w:pPrChange w:id="43824" w:author="phuong vu" w:date="2018-11-30T21:57:00Z">
                <w:pPr>
                  <w:spacing w:line="276" w:lineRule="auto"/>
                </w:pPr>
              </w:pPrChange>
            </w:pPr>
            <w:ins w:id="43825" w:author="phuong vu" w:date="2018-11-30T14:07:00Z">
              <w:r w:rsidRPr="00920004">
                <w:rPr>
                  <w:lang w:val="en-US"/>
                  <w:rPrChange w:id="43826" w:author="phuong vu" w:date="2018-11-30T22:36:00Z">
                    <w:rPr>
                      <w:lang w:val="en-US"/>
                    </w:rPr>
                  </w:rPrChange>
                </w:rPr>
                <w:t>user_type</w:t>
              </w:r>
            </w:ins>
          </w:p>
        </w:tc>
        <w:tc>
          <w:tcPr>
            <w:tcW w:w="1527" w:type="dxa"/>
            <w:noWrap/>
            <w:hideMark/>
            <w:tcPrChange w:id="43827" w:author="phuong vu" w:date="2018-11-30T21:57:00Z">
              <w:tcPr>
                <w:tcW w:w="1527" w:type="dxa"/>
                <w:noWrap/>
                <w:hideMark/>
              </w:tcPr>
            </w:tcPrChange>
          </w:tcPr>
          <w:p w14:paraId="34FC4BA2" w14:textId="734049B2" w:rsidR="006871B5" w:rsidRPr="00920004" w:rsidRDefault="00E452E5" w:rsidP="00727C9A">
            <w:pPr>
              <w:rPr>
                <w:ins w:id="43828" w:author="phuong vu" w:date="2018-11-30T14:07:00Z"/>
                <w:rPrChange w:id="43829" w:author="phuong vu" w:date="2018-11-30T22:36:00Z">
                  <w:rPr>
                    <w:ins w:id="43830" w:author="phuong vu" w:date="2018-11-30T14:07:00Z"/>
                  </w:rPr>
                </w:rPrChange>
              </w:rPr>
              <w:pPrChange w:id="43831" w:author="phuong vu" w:date="2018-11-30T21:57:00Z">
                <w:pPr>
                  <w:spacing w:line="276" w:lineRule="auto"/>
                </w:pPr>
              </w:pPrChange>
            </w:pPr>
            <w:ins w:id="43832" w:author="phuong vu" w:date="2018-11-30T21:53:00Z">
              <w:r w:rsidRPr="00920004">
                <w:rPr>
                  <w:rPrChange w:id="43833" w:author="phuong vu" w:date="2018-11-30T22:36:00Z">
                    <w:rPr/>
                  </w:rPrChange>
                </w:rPr>
                <w:t>varchar</w:t>
              </w:r>
            </w:ins>
          </w:p>
        </w:tc>
        <w:tc>
          <w:tcPr>
            <w:tcW w:w="1098" w:type="dxa"/>
            <w:noWrap/>
            <w:hideMark/>
            <w:tcPrChange w:id="43834" w:author="phuong vu" w:date="2018-11-30T21:57:00Z">
              <w:tcPr>
                <w:tcW w:w="1098" w:type="dxa"/>
                <w:noWrap/>
                <w:vAlign w:val="center"/>
                <w:hideMark/>
              </w:tcPr>
            </w:tcPrChange>
          </w:tcPr>
          <w:p w14:paraId="4DEE598C" w14:textId="77777777" w:rsidR="006871B5" w:rsidRPr="00920004" w:rsidRDefault="006871B5" w:rsidP="00727C9A">
            <w:pPr>
              <w:jc w:val="center"/>
              <w:rPr>
                <w:ins w:id="43835" w:author="phuong vu" w:date="2018-11-30T14:07:00Z"/>
                <w:rPrChange w:id="43836" w:author="phuong vu" w:date="2018-11-30T22:36:00Z">
                  <w:rPr>
                    <w:ins w:id="43837" w:author="phuong vu" w:date="2018-11-30T14:07:00Z"/>
                  </w:rPr>
                </w:rPrChange>
              </w:rPr>
              <w:pPrChange w:id="43838" w:author="phuong vu" w:date="2018-11-30T21:57:00Z">
                <w:pPr>
                  <w:spacing w:line="276" w:lineRule="auto"/>
                  <w:jc w:val="center"/>
                </w:pPr>
              </w:pPrChange>
            </w:pPr>
            <w:ins w:id="43839" w:author="phuong vu" w:date="2018-11-30T14:07:00Z">
              <w:r w:rsidRPr="00920004">
                <w:rPr>
                  <w:rPrChange w:id="43840" w:author="phuong vu" w:date="2018-11-30T22:36:00Z">
                    <w:rPr/>
                  </w:rPrChange>
                </w:rPr>
                <w:t>X</w:t>
              </w:r>
            </w:ins>
          </w:p>
        </w:tc>
        <w:tc>
          <w:tcPr>
            <w:tcW w:w="838" w:type="dxa"/>
            <w:noWrap/>
            <w:hideMark/>
            <w:tcPrChange w:id="43841" w:author="phuong vu" w:date="2018-11-30T21:57:00Z">
              <w:tcPr>
                <w:tcW w:w="838" w:type="dxa"/>
                <w:noWrap/>
                <w:vAlign w:val="center"/>
                <w:hideMark/>
              </w:tcPr>
            </w:tcPrChange>
          </w:tcPr>
          <w:p w14:paraId="4BEE2594" w14:textId="77777777" w:rsidR="006871B5" w:rsidRPr="00920004" w:rsidRDefault="006871B5" w:rsidP="00727C9A">
            <w:pPr>
              <w:jc w:val="center"/>
              <w:rPr>
                <w:ins w:id="43842" w:author="phuong vu" w:date="2018-11-30T14:07:00Z"/>
                <w:rPrChange w:id="43843" w:author="phuong vu" w:date="2018-11-30T22:36:00Z">
                  <w:rPr>
                    <w:ins w:id="43844" w:author="phuong vu" w:date="2018-11-30T14:07:00Z"/>
                  </w:rPr>
                </w:rPrChange>
              </w:rPr>
              <w:pPrChange w:id="43845" w:author="phuong vu" w:date="2018-11-30T21:57:00Z">
                <w:pPr>
                  <w:spacing w:line="276" w:lineRule="auto"/>
                  <w:jc w:val="center"/>
                </w:pPr>
              </w:pPrChange>
            </w:pPr>
          </w:p>
        </w:tc>
        <w:tc>
          <w:tcPr>
            <w:tcW w:w="823" w:type="dxa"/>
            <w:noWrap/>
            <w:hideMark/>
            <w:tcPrChange w:id="43846" w:author="phuong vu" w:date="2018-11-30T21:57:00Z">
              <w:tcPr>
                <w:tcW w:w="823" w:type="dxa"/>
                <w:noWrap/>
                <w:vAlign w:val="center"/>
                <w:hideMark/>
              </w:tcPr>
            </w:tcPrChange>
          </w:tcPr>
          <w:p w14:paraId="0A2470D1" w14:textId="77777777" w:rsidR="006871B5" w:rsidRPr="00920004" w:rsidRDefault="006871B5" w:rsidP="00727C9A">
            <w:pPr>
              <w:jc w:val="center"/>
              <w:rPr>
                <w:ins w:id="43847" w:author="phuong vu" w:date="2018-11-30T14:07:00Z"/>
                <w:rPrChange w:id="43848" w:author="phuong vu" w:date="2018-11-30T22:36:00Z">
                  <w:rPr>
                    <w:ins w:id="43849" w:author="phuong vu" w:date="2018-11-30T14:07:00Z"/>
                  </w:rPr>
                </w:rPrChange>
              </w:rPr>
              <w:pPrChange w:id="43850" w:author="phuong vu" w:date="2018-11-30T21:57:00Z">
                <w:pPr>
                  <w:spacing w:line="276" w:lineRule="auto"/>
                  <w:jc w:val="center"/>
                </w:pPr>
              </w:pPrChange>
            </w:pPr>
          </w:p>
        </w:tc>
        <w:tc>
          <w:tcPr>
            <w:tcW w:w="1654" w:type="dxa"/>
            <w:noWrap/>
            <w:hideMark/>
            <w:tcPrChange w:id="43851" w:author="phuong vu" w:date="2018-11-30T21:57:00Z">
              <w:tcPr>
                <w:tcW w:w="2228" w:type="dxa"/>
                <w:noWrap/>
                <w:hideMark/>
              </w:tcPr>
            </w:tcPrChange>
          </w:tcPr>
          <w:p w14:paraId="3308B16E" w14:textId="77777777" w:rsidR="006871B5" w:rsidRPr="00920004" w:rsidRDefault="006871B5" w:rsidP="00727C9A">
            <w:pPr>
              <w:rPr>
                <w:ins w:id="43852" w:author="phuong vu" w:date="2018-11-30T14:07:00Z"/>
                <w:lang w:val="en-US"/>
                <w:rPrChange w:id="43853" w:author="phuong vu" w:date="2018-11-30T22:36:00Z">
                  <w:rPr>
                    <w:ins w:id="43854" w:author="phuong vu" w:date="2018-11-30T14:07:00Z"/>
                    <w:lang w:val="en-US"/>
                  </w:rPr>
                </w:rPrChange>
              </w:rPr>
              <w:pPrChange w:id="43855" w:author="phuong vu" w:date="2018-11-30T21:57:00Z">
                <w:pPr>
                  <w:keepNext/>
                  <w:spacing w:line="276" w:lineRule="auto"/>
                </w:pPr>
              </w:pPrChange>
            </w:pPr>
            <w:ins w:id="43856" w:author="phuong vu" w:date="2018-11-30T14:07:00Z">
              <w:r w:rsidRPr="00920004">
                <w:rPr>
                  <w:lang w:val="en-US"/>
                  <w:rPrChange w:id="43857" w:author="phuong vu" w:date="2018-11-30T22:36:00Z">
                    <w:rPr>
                      <w:lang w:val="en-US"/>
                    </w:rPr>
                  </w:rPrChange>
                </w:rPr>
                <w:t>Loại tài khoản</w:t>
              </w:r>
            </w:ins>
          </w:p>
        </w:tc>
      </w:tr>
    </w:tbl>
    <w:p w14:paraId="4C4BBF44" w14:textId="01FBC91E" w:rsidR="00BD0851" w:rsidRDefault="00BD0851" w:rsidP="00A17FA5">
      <w:pPr>
        <w:pStyle w:val="Caption"/>
        <w:rPr>
          <w:ins w:id="43858" w:author="phuong vu" w:date="2018-11-30T23:41:00Z"/>
          <w:lang w:val="en-US"/>
        </w:rPr>
      </w:pPr>
      <w:bookmarkStart w:id="43859" w:name="_Toc531381678"/>
      <w:ins w:id="43860" w:author="phuong vu" w:date="2018-11-30T14:17:00Z">
        <w:r w:rsidRPr="00920004">
          <w:rPr>
            <w:rPrChange w:id="43861" w:author="phuong vu" w:date="2018-11-30T22:36:00Z">
              <w:rPr/>
            </w:rPrChange>
          </w:rPr>
          <w:t xml:space="preserve">Bảng </w:t>
        </w:r>
      </w:ins>
      <w:ins w:id="43862" w:author="phuong vu" w:date="2018-11-30T14:54:00Z">
        <w:r w:rsidR="00D632EE" w:rsidRPr="00920004">
          <w:rPr>
            <w:rPrChange w:id="43863" w:author="phuong vu" w:date="2018-11-30T22:36:00Z">
              <w:rPr/>
            </w:rPrChange>
          </w:rPr>
          <w:fldChar w:fldCharType="begin"/>
        </w:r>
        <w:r w:rsidR="00D632EE" w:rsidRPr="00920004">
          <w:rPr>
            <w:rPrChange w:id="43864" w:author="phuong vu" w:date="2018-11-30T22:36:00Z">
              <w:rPr/>
            </w:rPrChange>
          </w:rPr>
          <w:instrText xml:space="preserve"> STYLEREF 1 \s </w:instrText>
        </w:r>
      </w:ins>
      <w:r w:rsidR="00D632EE" w:rsidRPr="00920004">
        <w:rPr>
          <w:rPrChange w:id="43865" w:author="phuong vu" w:date="2018-11-30T22:36:00Z">
            <w:rPr/>
          </w:rPrChange>
        </w:rPr>
        <w:fldChar w:fldCharType="separate"/>
      </w:r>
      <w:r w:rsidR="00B5490C">
        <w:rPr>
          <w:noProof/>
        </w:rPr>
        <w:t>4</w:t>
      </w:r>
      <w:ins w:id="43866" w:author="phuong vu" w:date="2018-11-30T14:54:00Z">
        <w:r w:rsidR="00D632EE" w:rsidRPr="00920004">
          <w:rPr>
            <w:rPrChange w:id="43867" w:author="phuong vu" w:date="2018-11-30T22:36:00Z">
              <w:rPr/>
            </w:rPrChange>
          </w:rPr>
          <w:fldChar w:fldCharType="end"/>
        </w:r>
        <w:r w:rsidR="00D632EE" w:rsidRPr="00920004">
          <w:rPr>
            <w:rPrChange w:id="43868" w:author="phuong vu" w:date="2018-11-30T22:36:00Z">
              <w:rPr/>
            </w:rPrChange>
          </w:rPr>
          <w:t>.</w:t>
        </w:r>
        <w:r w:rsidR="00D632EE" w:rsidRPr="00920004">
          <w:rPr>
            <w:rPrChange w:id="43869" w:author="phuong vu" w:date="2018-11-30T22:36:00Z">
              <w:rPr/>
            </w:rPrChange>
          </w:rPr>
          <w:fldChar w:fldCharType="begin"/>
        </w:r>
        <w:r w:rsidR="00D632EE" w:rsidRPr="00920004">
          <w:rPr>
            <w:rPrChange w:id="43870" w:author="phuong vu" w:date="2018-11-30T22:36:00Z">
              <w:rPr/>
            </w:rPrChange>
          </w:rPr>
          <w:instrText xml:space="preserve"> SEQ Bảng \* ARABIC \s 1 </w:instrText>
        </w:r>
      </w:ins>
      <w:r w:rsidR="00D632EE" w:rsidRPr="00920004">
        <w:rPr>
          <w:rPrChange w:id="43871" w:author="phuong vu" w:date="2018-11-30T22:36:00Z">
            <w:rPr/>
          </w:rPrChange>
        </w:rPr>
        <w:fldChar w:fldCharType="separate"/>
      </w:r>
      <w:ins w:id="43872" w:author="phuong vu" w:date="2018-11-30T22:44:00Z">
        <w:r w:rsidR="00B5490C">
          <w:rPr>
            <w:noProof/>
          </w:rPr>
          <w:t>41</w:t>
        </w:r>
      </w:ins>
      <w:ins w:id="43873" w:author="phuong vu" w:date="2018-11-30T14:54:00Z">
        <w:r w:rsidR="00D632EE" w:rsidRPr="00920004">
          <w:rPr>
            <w:rPrChange w:id="43874" w:author="phuong vu" w:date="2018-11-30T22:36:00Z">
              <w:rPr/>
            </w:rPrChange>
          </w:rPr>
          <w:fldChar w:fldCharType="end"/>
        </w:r>
      </w:ins>
      <w:ins w:id="43875" w:author="phuong vu" w:date="2018-11-30T14:18:00Z">
        <w:r w:rsidRPr="00920004">
          <w:rPr>
            <w:lang w:val="en-US"/>
            <w:rPrChange w:id="43876" w:author="phuong vu" w:date="2018-11-30T22:36:00Z">
              <w:rPr>
                <w:lang w:val="en-US"/>
              </w:rPr>
            </w:rPrChange>
          </w:rPr>
          <w:t xml:space="preserve"> Bảng dữ liệu người dùng</w:t>
        </w:r>
      </w:ins>
      <w:bookmarkEnd w:id="43859"/>
    </w:p>
    <w:p w14:paraId="335F3D98" w14:textId="77777777" w:rsidR="005F1ECC" w:rsidRPr="005F1ECC" w:rsidRDefault="005F1ECC" w:rsidP="005F1ECC">
      <w:pPr>
        <w:rPr>
          <w:ins w:id="43877" w:author="phuong vu" w:date="2018-11-30T14:07:00Z"/>
          <w:lang w:val="en-US"/>
          <w:rPrChange w:id="43878" w:author="phuong vu" w:date="2018-11-30T23:41:00Z">
            <w:rPr>
              <w:ins w:id="43879" w:author="phuong vu" w:date="2018-11-30T14:07:00Z"/>
              <w:b/>
              <w:lang w:val="en-US"/>
            </w:rPr>
          </w:rPrChange>
        </w:rPr>
        <w:pPrChange w:id="43880" w:author="phuong vu" w:date="2018-11-30T23:41:00Z">
          <w:pPr/>
        </w:pPrChange>
      </w:pPr>
    </w:p>
    <w:p w14:paraId="4C29A3DD" w14:textId="77777777" w:rsidR="006871B5" w:rsidRPr="00920004" w:rsidRDefault="006871B5" w:rsidP="00BD0851">
      <w:pPr>
        <w:spacing w:before="240" w:line="0" w:lineRule="atLeast"/>
        <w:rPr>
          <w:ins w:id="43881" w:author="phuong vu" w:date="2018-11-30T14:07:00Z"/>
          <w:b/>
          <w:lang w:val="en-US"/>
          <w:rPrChange w:id="43882" w:author="phuong vu" w:date="2018-11-30T22:36:00Z">
            <w:rPr>
              <w:ins w:id="43883" w:author="phuong vu" w:date="2018-11-30T14:07:00Z"/>
              <w:b/>
              <w:lang w:val="en-US"/>
            </w:rPr>
          </w:rPrChange>
        </w:rPr>
        <w:pPrChange w:id="43884" w:author="phuong vu" w:date="2018-11-30T14:16:00Z">
          <w:pPr/>
        </w:pPrChange>
      </w:pPr>
      <w:ins w:id="43885" w:author="phuong vu" w:date="2018-11-30T14:07:00Z">
        <w:r w:rsidRPr="00920004">
          <w:rPr>
            <w:b/>
            <w:lang w:val="en-US"/>
            <w:rPrChange w:id="43886" w:author="phuong vu" w:date="2018-11-30T22:36:00Z">
              <w:rPr>
                <w:b/>
                <w:lang w:val="en-US"/>
              </w:rPr>
            </w:rPrChange>
          </w:rPr>
          <w:lastRenderedPageBreak/>
          <w:t>BẢNG WASH</w:t>
        </w:r>
      </w:ins>
    </w:p>
    <w:tbl>
      <w:tblPr>
        <w:tblStyle w:val="TableGrid"/>
        <w:tblW w:w="8815" w:type="dxa"/>
        <w:tblLook w:val="04A0" w:firstRow="1" w:lastRow="0" w:firstColumn="1" w:lastColumn="0" w:noHBand="0" w:noVBand="1"/>
        <w:tblPrChange w:id="43887" w:author="phuong vu" w:date="2018-11-30T14:22:00Z">
          <w:tblPr>
            <w:tblStyle w:val="TableGrid"/>
            <w:tblW w:w="9479" w:type="dxa"/>
            <w:tblLook w:val="04A0" w:firstRow="1" w:lastRow="0" w:firstColumn="1" w:lastColumn="0" w:noHBand="0" w:noVBand="1"/>
          </w:tblPr>
        </w:tblPrChange>
      </w:tblPr>
      <w:tblGrid>
        <w:gridCol w:w="708"/>
        <w:gridCol w:w="2484"/>
        <w:gridCol w:w="1300"/>
        <w:gridCol w:w="1098"/>
        <w:gridCol w:w="838"/>
        <w:gridCol w:w="823"/>
        <w:gridCol w:w="1564"/>
        <w:tblGridChange w:id="43888">
          <w:tblGrid>
            <w:gridCol w:w="708"/>
            <w:gridCol w:w="2484"/>
            <w:gridCol w:w="1300"/>
            <w:gridCol w:w="1098"/>
            <w:gridCol w:w="838"/>
            <w:gridCol w:w="823"/>
            <w:gridCol w:w="2228"/>
          </w:tblGrid>
        </w:tblGridChange>
      </w:tblGrid>
      <w:tr w:rsidR="006871B5" w:rsidRPr="00920004" w14:paraId="3AA344B3" w14:textId="77777777" w:rsidTr="00BD0851">
        <w:trPr>
          <w:trHeight w:val="300"/>
          <w:ins w:id="43889" w:author="phuong vu" w:date="2018-11-30T14:07:00Z"/>
          <w:trPrChange w:id="43890" w:author="phuong vu" w:date="2018-11-30T14:22:00Z">
            <w:trPr>
              <w:trHeight w:val="300"/>
            </w:trPr>
          </w:trPrChange>
        </w:trPr>
        <w:tc>
          <w:tcPr>
            <w:tcW w:w="708" w:type="dxa"/>
            <w:tcBorders>
              <w:bottom w:val="single" w:sz="4" w:space="0" w:color="auto"/>
            </w:tcBorders>
            <w:noWrap/>
            <w:vAlign w:val="center"/>
            <w:hideMark/>
            <w:tcPrChange w:id="43891" w:author="phuong vu" w:date="2018-11-30T14:22:00Z">
              <w:tcPr>
                <w:tcW w:w="708" w:type="dxa"/>
                <w:noWrap/>
                <w:vAlign w:val="center"/>
                <w:hideMark/>
              </w:tcPr>
            </w:tcPrChange>
          </w:tcPr>
          <w:p w14:paraId="7480423A" w14:textId="77777777" w:rsidR="006871B5" w:rsidRPr="00920004" w:rsidRDefault="006871B5" w:rsidP="00BD0851">
            <w:pPr>
              <w:spacing w:before="240" w:line="0" w:lineRule="atLeast"/>
              <w:jc w:val="center"/>
              <w:rPr>
                <w:ins w:id="43892" w:author="phuong vu" w:date="2018-11-30T14:07:00Z"/>
                <w:b/>
                <w:bCs/>
                <w:rPrChange w:id="43893" w:author="phuong vu" w:date="2018-11-30T22:36:00Z">
                  <w:rPr>
                    <w:ins w:id="43894" w:author="phuong vu" w:date="2018-11-30T14:07:00Z"/>
                    <w:b/>
                    <w:bCs/>
                  </w:rPr>
                </w:rPrChange>
              </w:rPr>
              <w:pPrChange w:id="43895" w:author="phuong vu" w:date="2018-11-30T14:16:00Z">
                <w:pPr>
                  <w:spacing w:line="276" w:lineRule="auto"/>
                  <w:jc w:val="center"/>
                </w:pPr>
              </w:pPrChange>
            </w:pPr>
            <w:ins w:id="43896" w:author="phuong vu" w:date="2018-11-30T14:07:00Z">
              <w:r w:rsidRPr="00920004">
                <w:rPr>
                  <w:b/>
                  <w:bCs/>
                  <w:lang w:val="da-DK"/>
                  <w:rPrChange w:id="43897" w:author="phuong vu" w:date="2018-11-30T22:36:00Z">
                    <w:rPr>
                      <w:b/>
                      <w:bCs/>
                      <w:lang w:val="da-DK"/>
                    </w:rPr>
                  </w:rPrChange>
                </w:rPr>
                <w:t>STT</w:t>
              </w:r>
            </w:ins>
          </w:p>
        </w:tc>
        <w:tc>
          <w:tcPr>
            <w:tcW w:w="2484" w:type="dxa"/>
            <w:tcBorders>
              <w:bottom w:val="single" w:sz="4" w:space="0" w:color="auto"/>
            </w:tcBorders>
            <w:noWrap/>
            <w:vAlign w:val="center"/>
            <w:hideMark/>
            <w:tcPrChange w:id="43898" w:author="phuong vu" w:date="2018-11-30T14:22:00Z">
              <w:tcPr>
                <w:tcW w:w="2484" w:type="dxa"/>
                <w:noWrap/>
                <w:vAlign w:val="center"/>
                <w:hideMark/>
              </w:tcPr>
            </w:tcPrChange>
          </w:tcPr>
          <w:p w14:paraId="7779AF51" w14:textId="77777777" w:rsidR="006871B5" w:rsidRPr="00920004" w:rsidRDefault="006871B5" w:rsidP="00BD0851">
            <w:pPr>
              <w:spacing w:before="240" w:line="0" w:lineRule="atLeast"/>
              <w:jc w:val="center"/>
              <w:rPr>
                <w:ins w:id="43899" w:author="phuong vu" w:date="2018-11-30T14:07:00Z"/>
                <w:b/>
                <w:bCs/>
                <w:rPrChange w:id="43900" w:author="phuong vu" w:date="2018-11-30T22:36:00Z">
                  <w:rPr>
                    <w:ins w:id="43901" w:author="phuong vu" w:date="2018-11-30T14:07:00Z"/>
                    <w:b/>
                    <w:bCs/>
                  </w:rPr>
                </w:rPrChange>
              </w:rPr>
              <w:pPrChange w:id="43902" w:author="phuong vu" w:date="2018-11-30T14:16:00Z">
                <w:pPr>
                  <w:spacing w:line="276" w:lineRule="auto"/>
                  <w:jc w:val="center"/>
                </w:pPr>
              </w:pPrChange>
            </w:pPr>
            <w:ins w:id="43903" w:author="phuong vu" w:date="2018-11-30T14:07:00Z">
              <w:r w:rsidRPr="00920004">
                <w:rPr>
                  <w:b/>
                  <w:bCs/>
                  <w:lang w:val="da-DK"/>
                  <w:rPrChange w:id="43904" w:author="phuong vu" w:date="2018-11-30T22:36:00Z">
                    <w:rPr>
                      <w:b/>
                      <w:bCs/>
                      <w:lang w:val="da-DK"/>
                    </w:rPr>
                  </w:rPrChange>
                </w:rPr>
                <w:t>Tên trường</w:t>
              </w:r>
            </w:ins>
          </w:p>
        </w:tc>
        <w:tc>
          <w:tcPr>
            <w:tcW w:w="1300" w:type="dxa"/>
            <w:tcBorders>
              <w:bottom w:val="single" w:sz="4" w:space="0" w:color="auto"/>
            </w:tcBorders>
            <w:noWrap/>
            <w:vAlign w:val="center"/>
            <w:hideMark/>
            <w:tcPrChange w:id="43905" w:author="phuong vu" w:date="2018-11-30T14:22:00Z">
              <w:tcPr>
                <w:tcW w:w="1300" w:type="dxa"/>
                <w:noWrap/>
                <w:vAlign w:val="center"/>
                <w:hideMark/>
              </w:tcPr>
            </w:tcPrChange>
          </w:tcPr>
          <w:p w14:paraId="1247A732" w14:textId="77777777" w:rsidR="006871B5" w:rsidRPr="00920004" w:rsidRDefault="006871B5" w:rsidP="00BD0851">
            <w:pPr>
              <w:spacing w:before="240" w:line="0" w:lineRule="atLeast"/>
              <w:jc w:val="center"/>
              <w:rPr>
                <w:ins w:id="43906" w:author="phuong vu" w:date="2018-11-30T14:07:00Z"/>
                <w:b/>
                <w:bCs/>
                <w:rPrChange w:id="43907" w:author="phuong vu" w:date="2018-11-30T22:36:00Z">
                  <w:rPr>
                    <w:ins w:id="43908" w:author="phuong vu" w:date="2018-11-30T14:07:00Z"/>
                    <w:b/>
                    <w:bCs/>
                  </w:rPr>
                </w:rPrChange>
              </w:rPr>
              <w:pPrChange w:id="43909" w:author="phuong vu" w:date="2018-11-30T14:16:00Z">
                <w:pPr>
                  <w:spacing w:line="276" w:lineRule="auto"/>
                  <w:jc w:val="center"/>
                </w:pPr>
              </w:pPrChange>
            </w:pPr>
            <w:ins w:id="43910" w:author="phuong vu" w:date="2018-11-30T14:07:00Z">
              <w:r w:rsidRPr="00920004">
                <w:rPr>
                  <w:b/>
                  <w:bCs/>
                  <w:lang w:val="da-DK"/>
                  <w:rPrChange w:id="43911" w:author="phuong vu" w:date="2018-11-30T22:36:00Z">
                    <w:rPr>
                      <w:b/>
                      <w:bCs/>
                      <w:lang w:val="da-DK"/>
                    </w:rPr>
                  </w:rPrChange>
                </w:rPr>
                <w:t>Kiểu</w:t>
              </w:r>
            </w:ins>
          </w:p>
        </w:tc>
        <w:tc>
          <w:tcPr>
            <w:tcW w:w="1098" w:type="dxa"/>
            <w:tcBorders>
              <w:bottom w:val="single" w:sz="4" w:space="0" w:color="auto"/>
            </w:tcBorders>
            <w:noWrap/>
            <w:vAlign w:val="center"/>
            <w:hideMark/>
            <w:tcPrChange w:id="43912" w:author="phuong vu" w:date="2018-11-30T14:22:00Z">
              <w:tcPr>
                <w:tcW w:w="1098" w:type="dxa"/>
                <w:noWrap/>
                <w:vAlign w:val="center"/>
                <w:hideMark/>
              </w:tcPr>
            </w:tcPrChange>
          </w:tcPr>
          <w:p w14:paraId="61E5EAE0" w14:textId="77777777" w:rsidR="006871B5" w:rsidRPr="00920004" w:rsidRDefault="006871B5" w:rsidP="00BD0851">
            <w:pPr>
              <w:spacing w:before="240" w:line="0" w:lineRule="atLeast"/>
              <w:jc w:val="center"/>
              <w:rPr>
                <w:ins w:id="43913" w:author="phuong vu" w:date="2018-11-30T14:07:00Z"/>
                <w:b/>
                <w:bCs/>
                <w:rPrChange w:id="43914" w:author="phuong vu" w:date="2018-11-30T22:36:00Z">
                  <w:rPr>
                    <w:ins w:id="43915" w:author="phuong vu" w:date="2018-11-30T14:07:00Z"/>
                    <w:b/>
                    <w:bCs/>
                  </w:rPr>
                </w:rPrChange>
              </w:rPr>
              <w:pPrChange w:id="43916" w:author="phuong vu" w:date="2018-11-30T14:16:00Z">
                <w:pPr>
                  <w:spacing w:line="276" w:lineRule="auto"/>
                  <w:jc w:val="center"/>
                </w:pPr>
              </w:pPrChange>
            </w:pPr>
            <w:ins w:id="43917" w:author="phuong vu" w:date="2018-11-30T14:07:00Z">
              <w:r w:rsidRPr="00920004">
                <w:rPr>
                  <w:b/>
                  <w:bCs/>
                  <w:lang w:val="da-DK"/>
                  <w:rPrChange w:id="43918" w:author="phuong vu" w:date="2018-11-30T22:36:00Z">
                    <w:rPr>
                      <w:b/>
                      <w:bCs/>
                      <w:lang w:val="da-DK"/>
                    </w:rPr>
                  </w:rPrChange>
                </w:rPr>
                <w:t>Chấp nhận Null</w:t>
              </w:r>
            </w:ins>
          </w:p>
        </w:tc>
        <w:tc>
          <w:tcPr>
            <w:tcW w:w="838" w:type="dxa"/>
            <w:tcBorders>
              <w:bottom w:val="single" w:sz="4" w:space="0" w:color="auto"/>
            </w:tcBorders>
            <w:noWrap/>
            <w:vAlign w:val="center"/>
            <w:hideMark/>
            <w:tcPrChange w:id="43919" w:author="phuong vu" w:date="2018-11-30T14:22:00Z">
              <w:tcPr>
                <w:tcW w:w="838" w:type="dxa"/>
                <w:noWrap/>
                <w:vAlign w:val="center"/>
                <w:hideMark/>
              </w:tcPr>
            </w:tcPrChange>
          </w:tcPr>
          <w:p w14:paraId="4C7078AD" w14:textId="77777777" w:rsidR="006871B5" w:rsidRPr="00920004" w:rsidRDefault="006871B5" w:rsidP="00BD0851">
            <w:pPr>
              <w:spacing w:before="240" w:line="0" w:lineRule="atLeast"/>
              <w:jc w:val="center"/>
              <w:rPr>
                <w:ins w:id="43920" w:author="phuong vu" w:date="2018-11-30T14:07:00Z"/>
                <w:b/>
                <w:bCs/>
                <w:rPrChange w:id="43921" w:author="phuong vu" w:date="2018-11-30T22:36:00Z">
                  <w:rPr>
                    <w:ins w:id="43922" w:author="phuong vu" w:date="2018-11-30T14:07:00Z"/>
                    <w:b/>
                    <w:bCs/>
                  </w:rPr>
                </w:rPrChange>
              </w:rPr>
              <w:pPrChange w:id="43923" w:author="phuong vu" w:date="2018-11-30T14:16:00Z">
                <w:pPr>
                  <w:spacing w:line="276" w:lineRule="auto"/>
                  <w:jc w:val="center"/>
                </w:pPr>
              </w:pPrChange>
            </w:pPr>
            <w:ins w:id="43924" w:author="phuong vu" w:date="2018-11-30T14:07:00Z">
              <w:r w:rsidRPr="00920004">
                <w:rPr>
                  <w:b/>
                  <w:bCs/>
                  <w:lang w:val="da-DK"/>
                  <w:rPrChange w:id="43925" w:author="phuong vu" w:date="2018-11-30T22:36:00Z">
                    <w:rPr>
                      <w:b/>
                      <w:bCs/>
                      <w:lang w:val="da-DK"/>
                    </w:rPr>
                  </w:rPrChange>
                </w:rPr>
                <w:t>Khóa chính</w:t>
              </w:r>
            </w:ins>
          </w:p>
        </w:tc>
        <w:tc>
          <w:tcPr>
            <w:tcW w:w="823" w:type="dxa"/>
            <w:tcBorders>
              <w:bottom w:val="single" w:sz="4" w:space="0" w:color="auto"/>
            </w:tcBorders>
            <w:noWrap/>
            <w:vAlign w:val="center"/>
            <w:hideMark/>
            <w:tcPrChange w:id="43926" w:author="phuong vu" w:date="2018-11-30T14:22:00Z">
              <w:tcPr>
                <w:tcW w:w="823" w:type="dxa"/>
                <w:noWrap/>
                <w:vAlign w:val="center"/>
                <w:hideMark/>
              </w:tcPr>
            </w:tcPrChange>
          </w:tcPr>
          <w:p w14:paraId="11D274DE" w14:textId="77777777" w:rsidR="006871B5" w:rsidRPr="00920004" w:rsidRDefault="006871B5" w:rsidP="00BD0851">
            <w:pPr>
              <w:spacing w:before="240" w:line="0" w:lineRule="atLeast"/>
              <w:jc w:val="center"/>
              <w:rPr>
                <w:ins w:id="43927" w:author="phuong vu" w:date="2018-11-30T14:07:00Z"/>
                <w:b/>
                <w:bCs/>
                <w:rPrChange w:id="43928" w:author="phuong vu" w:date="2018-11-30T22:36:00Z">
                  <w:rPr>
                    <w:ins w:id="43929" w:author="phuong vu" w:date="2018-11-30T14:07:00Z"/>
                    <w:b/>
                    <w:bCs/>
                  </w:rPr>
                </w:rPrChange>
              </w:rPr>
              <w:pPrChange w:id="43930" w:author="phuong vu" w:date="2018-11-30T14:16:00Z">
                <w:pPr>
                  <w:spacing w:line="276" w:lineRule="auto"/>
                  <w:jc w:val="center"/>
                </w:pPr>
              </w:pPrChange>
            </w:pPr>
            <w:ins w:id="43931" w:author="phuong vu" w:date="2018-11-30T14:07:00Z">
              <w:r w:rsidRPr="00920004">
                <w:rPr>
                  <w:b/>
                  <w:bCs/>
                  <w:lang w:val="da-DK"/>
                  <w:rPrChange w:id="43932" w:author="phuong vu" w:date="2018-11-30T22:36:00Z">
                    <w:rPr>
                      <w:b/>
                      <w:bCs/>
                      <w:lang w:val="da-DK"/>
                    </w:rPr>
                  </w:rPrChange>
                </w:rPr>
                <w:t>Khóa ngoại</w:t>
              </w:r>
            </w:ins>
          </w:p>
        </w:tc>
        <w:tc>
          <w:tcPr>
            <w:tcW w:w="1564" w:type="dxa"/>
            <w:tcBorders>
              <w:bottom w:val="single" w:sz="4" w:space="0" w:color="auto"/>
            </w:tcBorders>
            <w:noWrap/>
            <w:vAlign w:val="center"/>
            <w:hideMark/>
            <w:tcPrChange w:id="43933" w:author="phuong vu" w:date="2018-11-30T14:22:00Z">
              <w:tcPr>
                <w:tcW w:w="2228" w:type="dxa"/>
                <w:noWrap/>
                <w:vAlign w:val="center"/>
                <w:hideMark/>
              </w:tcPr>
            </w:tcPrChange>
          </w:tcPr>
          <w:p w14:paraId="51DA3154" w14:textId="77777777" w:rsidR="006871B5" w:rsidRPr="00920004" w:rsidRDefault="006871B5" w:rsidP="00BD0851">
            <w:pPr>
              <w:spacing w:before="240" w:line="0" w:lineRule="atLeast"/>
              <w:ind w:right="226"/>
              <w:jc w:val="center"/>
              <w:rPr>
                <w:ins w:id="43934" w:author="phuong vu" w:date="2018-11-30T14:07:00Z"/>
                <w:b/>
                <w:bCs/>
                <w:rPrChange w:id="43935" w:author="phuong vu" w:date="2018-11-30T22:36:00Z">
                  <w:rPr>
                    <w:ins w:id="43936" w:author="phuong vu" w:date="2018-11-30T14:07:00Z"/>
                    <w:b/>
                    <w:bCs/>
                  </w:rPr>
                </w:rPrChange>
              </w:rPr>
              <w:pPrChange w:id="43937" w:author="phuong vu" w:date="2018-11-30T14:16:00Z">
                <w:pPr>
                  <w:spacing w:line="276" w:lineRule="auto"/>
                  <w:ind w:right="226"/>
                  <w:jc w:val="center"/>
                </w:pPr>
              </w:pPrChange>
            </w:pPr>
            <w:ins w:id="43938" w:author="phuong vu" w:date="2018-11-30T14:07:00Z">
              <w:r w:rsidRPr="00920004">
                <w:rPr>
                  <w:b/>
                  <w:bCs/>
                  <w:lang w:val="da-DK"/>
                  <w:rPrChange w:id="43939" w:author="phuong vu" w:date="2018-11-30T22:36:00Z">
                    <w:rPr>
                      <w:b/>
                      <w:bCs/>
                      <w:lang w:val="da-DK"/>
                    </w:rPr>
                  </w:rPrChange>
                </w:rPr>
                <w:t>Mô tả</w:t>
              </w:r>
            </w:ins>
          </w:p>
        </w:tc>
      </w:tr>
      <w:tr w:rsidR="006871B5" w:rsidRPr="00920004" w14:paraId="37AC1AD8" w14:textId="77777777" w:rsidTr="00BD0851">
        <w:trPr>
          <w:trHeight w:val="300"/>
          <w:ins w:id="43940" w:author="phuong vu" w:date="2018-11-30T14:07:00Z"/>
          <w:trPrChange w:id="43941" w:author="phuong vu" w:date="2018-11-30T14:22:00Z">
            <w:trPr>
              <w:trHeight w:val="300"/>
            </w:trPr>
          </w:trPrChange>
        </w:trPr>
        <w:tc>
          <w:tcPr>
            <w:tcW w:w="708" w:type="dxa"/>
            <w:tcBorders>
              <w:top w:val="single" w:sz="4" w:space="0" w:color="auto"/>
              <w:left w:val="single" w:sz="4" w:space="0" w:color="auto"/>
              <w:bottom w:val="single" w:sz="4" w:space="0" w:color="auto"/>
              <w:right w:val="single" w:sz="4" w:space="0" w:color="auto"/>
            </w:tcBorders>
            <w:noWrap/>
            <w:vAlign w:val="center"/>
            <w:hideMark/>
            <w:tcPrChange w:id="43942" w:author="phuong vu" w:date="2018-11-30T14:22:00Z">
              <w:tcPr>
                <w:tcW w:w="708" w:type="dxa"/>
                <w:noWrap/>
                <w:vAlign w:val="center"/>
                <w:hideMark/>
              </w:tcPr>
            </w:tcPrChange>
          </w:tcPr>
          <w:p w14:paraId="248F510F" w14:textId="77777777" w:rsidR="006871B5" w:rsidRPr="00920004" w:rsidRDefault="006871B5" w:rsidP="00BD0851">
            <w:pPr>
              <w:spacing w:before="240" w:line="0" w:lineRule="atLeast"/>
              <w:jc w:val="center"/>
              <w:rPr>
                <w:ins w:id="43943" w:author="phuong vu" w:date="2018-11-30T14:07:00Z"/>
                <w:rPrChange w:id="43944" w:author="phuong vu" w:date="2018-11-30T22:36:00Z">
                  <w:rPr>
                    <w:ins w:id="43945" w:author="phuong vu" w:date="2018-11-30T14:07:00Z"/>
                  </w:rPr>
                </w:rPrChange>
              </w:rPr>
              <w:pPrChange w:id="43946" w:author="phuong vu" w:date="2018-11-30T14:16:00Z">
                <w:pPr>
                  <w:spacing w:line="276" w:lineRule="auto"/>
                  <w:jc w:val="center"/>
                </w:pPr>
              </w:pPrChange>
            </w:pPr>
            <w:ins w:id="43947" w:author="phuong vu" w:date="2018-11-30T14:07:00Z">
              <w:r w:rsidRPr="00920004">
                <w:rPr>
                  <w:rPrChange w:id="43948" w:author="phuong vu" w:date="2018-11-30T22:36:00Z">
                    <w:rPr/>
                  </w:rPrChange>
                </w:rPr>
                <w:t>1</w:t>
              </w:r>
            </w:ins>
          </w:p>
        </w:tc>
        <w:tc>
          <w:tcPr>
            <w:tcW w:w="2484" w:type="dxa"/>
            <w:tcBorders>
              <w:top w:val="single" w:sz="4" w:space="0" w:color="auto"/>
              <w:left w:val="single" w:sz="4" w:space="0" w:color="auto"/>
              <w:bottom w:val="single" w:sz="4" w:space="0" w:color="auto"/>
              <w:right w:val="single" w:sz="4" w:space="0" w:color="auto"/>
            </w:tcBorders>
            <w:noWrap/>
            <w:hideMark/>
            <w:tcPrChange w:id="43949" w:author="phuong vu" w:date="2018-11-30T14:22:00Z">
              <w:tcPr>
                <w:tcW w:w="2484" w:type="dxa"/>
                <w:noWrap/>
                <w:hideMark/>
              </w:tcPr>
            </w:tcPrChange>
          </w:tcPr>
          <w:p w14:paraId="2925719C" w14:textId="77777777" w:rsidR="006871B5" w:rsidRPr="00920004" w:rsidRDefault="006871B5" w:rsidP="00727C9A">
            <w:pPr>
              <w:rPr>
                <w:ins w:id="43950" w:author="phuong vu" w:date="2018-11-30T14:07:00Z"/>
                <w:rPrChange w:id="43951" w:author="phuong vu" w:date="2018-11-30T22:36:00Z">
                  <w:rPr>
                    <w:ins w:id="43952" w:author="phuong vu" w:date="2018-11-30T14:07:00Z"/>
                  </w:rPr>
                </w:rPrChange>
              </w:rPr>
              <w:pPrChange w:id="43953" w:author="phuong vu" w:date="2018-11-30T21:57:00Z">
                <w:pPr>
                  <w:spacing w:line="276" w:lineRule="auto"/>
                </w:pPr>
              </w:pPrChange>
            </w:pPr>
            <w:ins w:id="43954" w:author="phuong vu" w:date="2018-11-30T14:07:00Z">
              <w:r w:rsidRPr="00920004">
                <w:rPr>
                  <w:rPrChange w:id="43955" w:author="phuong vu" w:date="2018-11-30T22:36:00Z">
                    <w:rPr/>
                  </w:rPrChange>
                </w:rPr>
                <w:t>id</w:t>
              </w:r>
            </w:ins>
          </w:p>
        </w:tc>
        <w:tc>
          <w:tcPr>
            <w:tcW w:w="1300" w:type="dxa"/>
            <w:tcBorders>
              <w:top w:val="single" w:sz="4" w:space="0" w:color="auto"/>
              <w:left w:val="single" w:sz="4" w:space="0" w:color="auto"/>
              <w:bottom w:val="single" w:sz="4" w:space="0" w:color="auto"/>
              <w:right w:val="single" w:sz="4" w:space="0" w:color="auto"/>
            </w:tcBorders>
            <w:noWrap/>
            <w:hideMark/>
            <w:tcPrChange w:id="43956" w:author="phuong vu" w:date="2018-11-30T14:22:00Z">
              <w:tcPr>
                <w:tcW w:w="1300" w:type="dxa"/>
                <w:noWrap/>
                <w:hideMark/>
              </w:tcPr>
            </w:tcPrChange>
          </w:tcPr>
          <w:p w14:paraId="1C843A40" w14:textId="77777777" w:rsidR="006871B5" w:rsidRPr="00920004" w:rsidRDefault="006871B5" w:rsidP="00727C9A">
            <w:pPr>
              <w:rPr>
                <w:ins w:id="43957" w:author="phuong vu" w:date="2018-11-30T14:07:00Z"/>
                <w:rPrChange w:id="43958" w:author="phuong vu" w:date="2018-11-30T22:36:00Z">
                  <w:rPr>
                    <w:ins w:id="43959" w:author="phuong vu" w:date="2018-11-30T14:07:00Z"/>
                  </w:rPr>
                </w:rPrChange>
              </w:rPr>
              <w:pPrChange w:id="43960" w:author="phuong vu" w:date="2018-11-30T21:57:00Z">
                <w:pPr>
                  <w:spacing w:line="276" w:lineRule="auto"/>
                </w:pPr>
              </w:pPrChange>
            </w:pPr>
            <w:ins w:id="43961" w:author="phuong vu" w:date="2018-11-30T14:07:00Z">
              <w:r w:rsidRPr="00920004">
                <w:rPr>
                  <w:rPrChange w:id="43962" w:author="phuong vu" w:date="2018-11-30T22:36:00Z">
                    <w:rPr/>
                  </w:rPrChange>
                </w:rPr>
                <w:t>numeric</w:t>
              </w:r>
            </w:ins>
          </w:p>
        </w:tc>
        <w:tc>
          <w:tcPr>
            <w:tcW w:w="1098" w:type="dxa"/>
            <w:tcBorders>
              <w:top w:val="single" w:sz="4" w:space="0" w:color="auto"/>
              <w:left w:val="single" w:sz="4" w:space="0" w:color="auto"/>
              <w:bottom w:val="single" w:sz="4" w:space="0" w:color="auto"/>
              <w:right w:val="single" w:sz="4" w:space="0" w:color="auto"/>
            </w:tcBorders>
            <w:noWrap/>
            <w:vAlign w:val="center"/>
            <w:hideMark/>
            <w:tcPrChange w:id="43963" w:author="phuong vu" w:date="2018-11-30T14:22:00Z">
              <w:tcPr>
                <w:tcW w:w="1098" w:type="dxa"/>
                <w:noWrap/>
                <w:vAlign w:val="center"/>
                <w:hideMark/>
              </w:tcPr>
            </w:tcPrChange>
          </w:tcPr>
          <w:p w14:paraId="17BB7528" w14:textId="77777777" w:rsidR="006871B5" w:rsidRPr="00920004" w:rsidRDefault="006871B5" w:rsidP="00727C9A">
            <w:pPr>
              <w:jc w:val="center"/>
              <w:rPr>
                <w:ins w:id="43964" w:author="phuong vu" w:date="2018-11-30T14:07:00Z"/>
                <w:rPrChange w:id="43965" w:author="phuong vu" w:date="2018-11-30T22:36:00Z">
                  <w:rPr>
                    <w:ins w:id="43966" w:author="phuong vu" w:date="2018-11-30T14:07:00Z"/>
                  </w:rPr>
                </w:rPrChange>
              </w:rPr>
              <w:pPrChange w:id="43967" w:author="phuong vu" w:date="2018-11-30T21:57:00Z">
                <w:pPr>
                  <w:spacing w:line="276" w:lineRule="auto"/>
                  <w:jc w:val="center"/>
                </w:pPr>
              </w:pPrChange>
            </w:pPr>
          </w:p>
        </w:tc>
        <w:tc>
          <w:tcPr>
            <w:tcW w:w="838" w:type="dxa"/>
            <w:tcBorders>
              <w:top w:val="single" w:sz="4" w:space="0" w:color="auto"/>
              <w:left w:val="single" w:sz="4" w:space="0" w:color="auto"/>
              <w:bottom w:val="single" w:sz="4" w:space="0" w:color="auto"/>
              <w:right w:val="single" w:sz="4" w:space="0" w:color="auto"/>
            </w:tcBorders>
            <w:noWrap/>
            <w:vAlign w:val="center"/>
            <w:hideMark/>
            <w:tcPrChange w:id="43968" w:author="phuong vu" w:date="2018-11-30T14:22:00Z">
              <w:tcPr>
                <w:tcW w:w="838" w:type="dxa"/>
                <w:noWrap/>
                <w:vAlign w:val="center"/>
                <w:hideMark/>
              </w:tcPr>
            </w:tcPrChange>
          </w:tcPr>
          <w:p w14:paraId="0D8A3316" w14:textId="77777777" w:rsidR="006871B5" w:rsidRPr="00920004" w:rsidRDefault="006871B5" w:rsidP="00727C9A">
            <w:pPr>
              <w:jc w:val="center"/>
              <w:rPr>
                <w:ins w:id="43969" w:author="phuong vu" w:date="2018-11-30T14:07:00Z"/>
                <w:rPrChange w:id="43970" w:author="phuong vu" w:date="2018-11-30T22:36:00Z">
                  <w:rPr>
                    <w:ins w:id="43971" w:author="phuong vu" w:date="2018-11-30T14:07:00Z"/>
                  </w:rPr>
                </w:rPrChange>
              </w:rPr>
              <w:pPrChange w:id="43972" w:author="phuong vu" w:date="2018-11-30T21:57:00Z">
                <w:pPr>
                  <w:spacing w:line="276" w:lineRule="auto"/>
                  <w:jc w:val="center"/>
                </w:pPr>
              </w:pPrChange>
            </w:pPr>
            <w:ins w:id="43973" w:author="phuong vu" w:date="2018-11-30T14:07:00Z">
              <w:r w:rsidRPr="00920004">
                <w:rPr>
                  <w:rPrChange w:id="43974" w:author="phuong vu" w:date="2018-11-30T22:36:00Z">
                    <w:rPr/>
                  </w:rPrChange>
                </w:rPr>
                <w:t>X</w:t>
              </w:r>
            </w:ins>
          </w:p>
        </w:tc>
        <w:tc>
          <w:tcPr>
            <w:tcW w:w="823" w:type="dxa"/>
            <w:tcBorders>
              <w:top w:val="single" w:sz="4" w:space="0" w:color="auto"/>
              <w:left w:val="single" w:sz="4" w:space="0" w:color="auto"/>
              <w:bottom w:val="single" w:sz="4" w:space="0" w:color="auto"/>
              <w:right w:val="single" w:sz="4" w:space="0" w:color="auto"/>
            </w:tcBorders>
            <w:noWrap/>
            <w:vAlign w:val="center"/>
            <w:hideMark/>
            <w:tcPrChange w:id="43975" w:author="phuong vu" w:date="2018-11-30T14:22:00Z">
              <w:tcPr>
                <w:tcW w:w="823" w:type="dxa"/>
                <w:noWrap/>
                <w:vAlign w:val="center"/>
                <w:hideMark/>
              </w:tcPr>
            </w:tcPrChange>
          </w:tcPr>
          <w:p w14:paraId="09D68546" w14:textId="77777777" w:rsidR="006871B5" w:rsidRPr="00920004" w:rsidRDefault="006871B5" w:rsidP="00727C9A">
            <w:pPr>
              <w:jc w:val="center"/>
              <w:rPr>
                <w:ins w:id="43976" w:author="phuong vu" w:date="2018-11-30T14:07:00Z"/>
                <w:rPrChange w:id="43977" w:author="phuong vu" w:date="2018-11-30T22:36:00Z">
                  <w:rPr>
                    <w:ins w:id="43978" w:author="phuong vu" w:date="2018-11-30T14:07:00Z"/>
                  </w:rPr>
                </w:rPrChange>
              </w:rPr>
              <w:pPrChange w:id="43979" w:author="phuong vu" w:date="2018-11-30T21:57:00Z">
                <w:pPr>
                  <w:spacing w:line="276" w:lineRule="auto"/>
                  <w:jc w:val="center"/>
                </w:pPr>
              </w:pPrChange>
            </w:pPr>
          </w:p>
        </w:tc>
        <w:tc>
          <w:tcPr>
            <w:tcW w:w="1564" w:type="dxa"/>
            <w:tcBorders>
              <w:top w:val="single" w:sz="4" w:space="0" w:color="auto"/>
              <w:left w:val="single" w:sz="4" w:space="0" w:color="auto"/>
              <w:bottom w:val="single" w:sz="4" w:space="0" w:color="auto"/>
              <w:right w:val="single" w:sz="4" w:space="0" w:color="auto"/>
            </w:tcBorders>
            <w:noWrap/>
            <w:hideMark/>
            <w:tcPrChange w:id="43980" w:author="phuong vu" w:date="2018-11-30T14:22:00Z">
              <w:tcPr>
                <w:tcW w:w="2228" w:type="dxa"/>
                <w:noWrap/>
                <w:hideMark/>
              </w:tcPr>
            </w:tcPrChange>
          </w:tcPr>
          <w:p w14:paraId="05C37D57" w14:textId="77777777" w:rsidR="006871B5" w:rsidRPr="00920004" w:rsidRDefault="006871B5" w:rsidP="00727C9A">
            <w:pPr>
              <w:rPr>
                <w:ins w:id="43981" w:author="phuong vu" w:date="2018-11-30T14:07:00Z"/>
                <w:lang w:val="en-US"/>
                <w:rPrChange w:id="43982" w:author="phuong vu" w:date="2018-11-30T22:36:00Z">
                  <w:rPr>
                    <w:ins w:id="43983" w:author="phuong vu" w:date="2018-11-30T14:07:00Z"/>
                    <w:lang w:val="en-US"/>
                  </w:rPr>
                </w:rPrChange>
              </w:rPr>
              <w:pPrChange w:id="43984" w:author="phuong vu" w:date="2018-11-30T21:57:00Z">
                <w:pPr>
                  <w:spacing w:line="276" w:lineRule="auto"/>
                </w:pPr>
              </w:pPrChange>
            </w:pPr>
            <w:ins w:id="43985" w:author="phuong vu" w:date="2018-11-30T14:07:00Z">
              <w:r w:rsidRPr="00920004">
                <w:rPr>
                  <w:rPrChange w:id="43986" w:author="phuong vu" w:date="2018-11-30T22:36:00Z">
                    <w:rPr/>
                  </w:rPrChange>
                </w:rPr>
                <w:t>ID</w:t>
              </w:r>
            </w:ins>
          </w:p>
        </w:tc>
      </w:tr>
      <w:tr w:rsidR="006871B5" w:rsidRPr="00920004" w14:paraId="334EC9F5" w14:textId="77777777" w:rsidTr="00BD0851">
        <w:trPr>
          <w:trHeight w:val="300"/>
          <w:ins w:id="43987" w:author="phuong vu" w:date="2018-11-30T14:07:00Z"/>
          <w:trPrChange w:id="43988" w:author="phuong vu" w:date="2018-11-30T14:22:00Z">
            <w:trPr>
              <w:trHeight w:val="300"/>
            </w:trPr>
          </w:trPrChange>
        </w:trPr>
        <w:tc>
          <w:tcPr>
            <w:tcW w:w="708" w:type="dxa"/>
            <w:tcBorders>
              <w:top w:val="single" w:sz="4" w:space="0" w:color="auto"/>
              <w:left w:val="single" w:sz="4" w:space="0" w:color="auto"/>
              <w:bottom w:val="single" w:sz="4" w:space="0" w:color="auto"/>
              <w:right w:val="single" w:sz="4" w:space="0" w:color="auto"/>
            </w:tcBorders>
            <w:noWrap/>
            <w:vAlign w:val="center"/>
            <w:hideMark/>
            <w:tcPrChange w:id="43989" w:author="phuong vu" w:date="2018-11-30T14:22:00Z">
              <w:tcPr>
                <w:tcW w:w="708" w:type="dxa"/>
                <w:noWrap/>
                <w:vAlign w:val="center"/>
                <w:hideMark/>
              </w:tcPr>
            </w:tcPrChange>
          </w:tcPr>
          <w:p w14:paraId="608E98B3" w14:textId="77777777" w:rsidR="006871B5" w:rsidRPr="00920004" w:rsidRDefault="006871B5" w:rsidP="00BD0851">
            <w:pPr>
              <w:spacing w:before="240" w:line="0" w:lineRule="atLeast"/>
              <w:jc w:val="center"/>
              <w:rPr>
                <w:ins w:id="43990" w:author="phuong vu" w:date="2018-11-30T14:07:00Z"/>
                <w:rPrChange w:id="43991" w:author="phuong vu" w:date="2018-11-30T22:36:00Z">
                  <w:rPr>
                    <w:ins w:id="43992" w:author="phuong vu" w:date="2018-11-30T14:07:00Z"/>
                  </w:rPr>
                </w:rPrChange>
              </w:rPr>
              <w:pPrChange w:id="43993" w:author="phuong vu" w:date="2018-11-30T14:16:00Z">
                <w:pPr>
                  <w:spacing w:line="276" w:lineRule="auto"/>
                  <w:jc w:val="center"/>
                </w:pPr>
              </w:pPrChange>
            </w:pPr>
            <w:ins w:id="43994" w:author="phuong vu" w:date="2018-11-30T14:07:00Z">
              <w:r w:rsidRPr="00920004">
                <w:rPr>
                  <w:rPrChange w:id="43995" w:author="phuong vu" w:date="2018-11-30T22:36:00Z">
                    <w:rPr/>
                  </w:rPrChange>
                </w:rPr>
                <w:t>2</w:t>
              </w:r>
            </w:ins>
          </w:p>
        </w:tc>
        <w:tc>
          <w:tcPr>
            <w:tcW w:w="2484" w:type="dxa"/>
            <w:tcBorders>
              <w:top w:val="single" w:sz="4" w:space="0" w:color="auto"/>
              <w:left w:val="single" w:sz="4" w:space="0" w:color="auto"/>
              <w:bottom w:val="single" w:sz="4" w:space="0" w:color="auto"/>
              <w:right w:val="single" w:sz="4" w:space="0" w:color="auto"/>
            </w:tcBorders>
            <w:noWrap/>
            <w:hideMark/>
            <w:tcPrChange w:id="43996" w:author="phuong vu" w:date="2018-11-30T14:22:00Z">
              <w:tcPr>
                <w:tcW w:w="2484" w:type="dxa"/>
                <w:noWrap/>
                <w:hideMark/>
              </w:tcPr>
            </w:tcPrChange>
          </w:tcPr>
          <w:p w14:paraId="5984E8C3" w14:textId="77777777" w:rsidR="006871B5" w:rsidRPr="00920004" w:rsidRDefault="006871B5" w:rsidP="00727C9A">
            <w:pPr>
              <w:rPr>
                <w:ins w:id="43997" w:author="phuong vu" w:date="2018-11-30T14:07:00Z"/>
                <w:lang w:val="en-US"/>
                <w:rPrChange w:id="43998" w:author="phuong vu" w:date="2018-11-30T22:36:00Z">
                  <w:rPr>
                    <w:ins w:id="43999" w:author="phuong vu" w:date="2018-11-30T14:07:00Z"/>
                    <w:lang w:val="en-US"/>
                  </w:rPr>
                </w:rPrChange>
              </w:rPr>
              <w:pPrChange w:id="44000" w:author="phuong vu" w:date="2018-11-30T21:57:00Z">
                <w:pPr>
                  <w:spacing w:line="276" w:lineRule="auto"/>
                </w:pPr>
              </w:pPrChange>
            </w:pPr>
            <w:ins w:id="44001" w:author="phuong vu" w:date="2018-11-30T14:07:00Z">
              <w:r w:rsidRPr="00920004">
                <w:rPr>
                  <w:lang w:val="en-US"/>
                  <w:rPrChange w:id="44002" w:author="phuong vu" w:date="2018-11-30T22:36:00Z">
                    <w:rPr>
                      <w:lang w:val="en-US"/>
                    </w:rPr>
                  </w:rPrChange>
                </w:rPr>
                <w:t>wash_bag_id</w:t>
              </w:r>
            </w:ins>
          </w:p>
        </w:tc>
        <w:tc>
          <w:tcPr>
            <w:tcW w:w="1300" w:type="dxa"/>
            <w:tcBorders>
              <w:top w:val="single" w:sz="4" w:space="0" w:color="auto"/>
              <w:left w:val="single" w:sz="4" w:space="0" w:color="auto"/>
              <w:bottom w:val="single" w:sz="4" w:space="0" w:color="auto"/>
              <w:right w:val="single" w:sz="4" w:space="0" w:color="auto"/>
            </w:tcBorders>
            <w:noWrap/>
            <w:hideMark/>
            <w:tcPrChange w:id="44003" w:author="phuong vu" w:date="2018-11-30T14:22:00Z">
              <w:tcPr>
                <w:tcW w:w="1300" w:type="dxa"/>
                <w:noWrap/>
                <w:hideMark/>
              </w:tcPr>
            </w:tcPrChange>
          </w:tcPr>
          <w:p w14:paraId="5AE26398" w14:textId="77777777" w:rsidR="006871B5" w:rsidRPr="00920004" w:rsidRDefault="006871B5" w:rsidP="00727C9A">
            <w:pPr>
              <w:rPr>
                <w:ins w:id="44004" w:author="phuong vu" w:date="2018-11-30T14:07:00Z"/>
                <w:lang w:val="en-US"/>
                <w:rPrChange w:id="44005" w:author="phuong vu" w:date="2018-11-30T22:36:00Z">
                  <w:rPr>
                    <w:ins w:id="44006" w:author="phuong vu" w:date="2018-11-30T14:07:00Z"/>
                    <w:lang w:val="en-US"/>
                  </w:rPr>
                </w:rPrChange>
              </w:rPr>
              <w:pPrChange w:id="44007" w:author="phuong vu" w:date="2018-11-30T21:57:00Z">
                <w:pPr>
                  <w:spacing w:line="276" w:lineRule="auto"/>
                </w:pPr>
              </w:pPrChange>
            </w:pPr>
            <w:ins w:id="44008" w:author="phuong vu" w:date="2018-11-30T14:07:00Z">
              <w:r w:rsidRPr="00920004">
                <w:rPr>
                  <w:lang w:val="en-US"/>
                  <w:rPrChange w:id="44009" w:author="phuong vu" w:date="2018-11-30T22:36:00Z">
                    <w:rPr>
                      <w:lang w:val="en-US"/>
                    </w:rPr>
                  </w:rPrChange>
                </w:rPr>
                <w:t>numeric</w:t>
              </w:r>
            </w:ins>
          </w:p>
        </w:tc>
        <w:tc>
          <w:tcPr>
            <w:tcW w:w="1098" w:type="dxa"/>
            <w:tcBorders>
              <w:top w:val="single" w:sz="4" w:space="0" w:color="auto"/>
              <w:left w:val="single" w:sz="4" w:space="0" w:color="auto"/>
              <w:bottom w:val="single" w:sz="4" w:space="0" w:color="auto"/>
              <w:right w:val="single" w:sz="4" w:space="0" w:color="auto"/>
            </w:tcBorders>
            <w:noWrap/>
            <w:vAlign w:val="center"/>
            <w:hideMark/>
            <w:tcPrChange w:id="44010" w:author="phuong vu" w:date="2018-11-30T14:22:00Z">
              <w:tcPr>
                <w:tcW w:w="1098" w:type="dxa"/>
                <w:noWrap/>
                <w:vAlign w:val="center"/>
                <w:hideMark/>
              </w:tcPr>
            </w:tcPrChange>
          </w:tcPr>
          <w:p w14:paraId="3A13A77E" w14:textId="77777777" w:rsidR="006871B5" w:rsidRPr="00920004" w:rsidRDefault="006871B5" w:rsidP="00727C9A">
            <w:pPr>
              <w:jc w:val="center"/>
              <w:rPr>
                <w:ins w:id="44011" w:author="phuong vu" w:date="2018-11-30T14:07:00Z"/>
                <w:rPrChange w:id="44012" w:author="phuong vu" w:date="2018-11-30T22:36:00Z">
                  <w:rPr>
                    <w:ins w:id="44013" w:author="phuong vu" w:date="2018-11-30T14:07:00Z"/>
                  </w:rPr>
                </w:rPrChange>
              </w:rPr>
              <w:pPrChange w:id="44014" w:author="phuong vu" w:date="2018-11-30T21:57:00Z">
                <w:pPr>
                  <w:spacing w:line="276" w:lineRule="auto"/>
                  <w:jc w:val="center"/>
                </w:pPr>
              </w:pPrChange>
            </w:pPr>
          </w:p>
        </w:tc>
        <w:tc>
          <w:tcPr>
            <w:tcW w:w="838" w:type="dxa"/>
            <w:tcBorders>
              <w:top w:val="single" w:sz="4" w:space="0" w:color="auto"/>
              <w:left w:val="single" w:sz="4" w:space="0" w:color="auto"/>
              <w:bottom w:val="single" w:sz="4" w:space="0" w:color="auto"/>
              <w:right w:val="single" w:sz="4" w:space="0" w:color="auto"/>
            </w:tcBorders>
            <w:noWrap/>
            <w:vAlign w:val="center"/>
            <w:hideMark/>
            <w:tcPrChange w:id="44015" w:author="phuong vu" w:date="2018-11-30T14:22:00Z">
              <w:tcPr>
                <w:tcW w:w="838" w:type="dxa"/>
                <w:noWrap/>
                <w:vAlign w:val="center"/>
                <w:hideMark/>
              </w:tcPr>
            </w:tcPrChange>
          </w:tcPr>
          <w:p w14:paraId="1F0D6E7B" w14:textId="77777777" w:rsidR="006871B5" w:rsidRPr="00920004" w:rsidRDefault="006871B5" w:rsidP="00727C9A">
            <w:pPr>
              <w:jc w:val="center"/>
              <w:rPr>
                <w:ins w:id="44016" w:author="phuong vu" w:date="2018-11-30T14:07:00Z"/>
                <w:rPrChange w:id="44017" w:author="phuong vu" w:date="2018-11-30T22:36:00Z">
                  <w:rPr>
                    <w:ins w:id="44018" w:author="phuong vu" w:date="2018-11-30T14:07:00Z"/>
                  </w:rPr>
                </w:rPrChange>
              </w:rPr>
              <w:pPrChange w:id="44019" w:author="phuong vu" w:date="2018-11-30T21:57:00Z">
                <w:pPr>
                  <w:spacing w:line="276" w:lineRule="auto"/>
                  <w:jc w:val="center"/>
                </w:pPr>
              </w:pPrChange>
            </w:pPr>
          </w:p>
        </w:tc>
        <w:tc>
          <w:tcPr>
            <w:tcW w:w="823" w:type="dxa"/>
            <w:tcBorders>
              <w:top w:val="single" w:sz="4" w:space="0" w:color="auto"/>
              <w:left w:val="single" w:sz="4" w:space="0" w:color="auto"/>
              <w:bottom w:val="single" w:sz="4" w:space="0" w:color="auto"/>
              <w:right w:val="single" w:sz="4" w:space="0" w:color="auto"/>
            </w:tcBorders>
            <w:noWrap/>
            <w:vAlign w:val="center"/>
            <w:hideMark/>
            <w:tcPrChange w:id="44020" w:author="phuong vu" w:date="2018-11-30T14:22:00Z">
              <w:tcPr>
                <w:tcW w:w="823" w:type="dxa"/>
                <w:noWrap/>
                <w:vAlign w:val="center"/>
                <w:hideMark/>
              </w:tcPr>
            </w:tcPrChange>
          </w:tcPr>
          <w:p w14:paraId="61543920" w14:textId="77777777" w:rsidR="006871B5" w:rsidRPr="00920004" w:rsidRDefault="006871B5" w:rsidP="00727C9A">
            <w:pPr>
              <w:jc w:val="center"/>
              <w:rPr>
                <w:ins w:id="44021" w:author="phuong vu" w:date="2018-11-30T14:07:00Z"/>
                <w:lang w:val="en-US"/>
                <w:rPrChange w:id="44022" w:author="phuong vu" w:date="2018-11-30T22:36:00Z">
                  <w:rPr>
                    <w:ins w:id="44023" w:author="phuong vu" w:date="2018-11-30T14:07:00Z"/>
                    <w:lang w:val="en-US"/>
                  </w:rPr>
                </w:rPrChange>
              </w:rPr>
              <w:pPrChange w:id="44024" w:author="phuong vu" w:date="2018-11-30T21:57:00Z">
                <w:pPr>
                  <w:spacing w:line="276" w:lineRule="auto"/>
                  <w:jc w:val="center"/>
                </w:pPr>
              </w:pPrChange>
            </w:pPr>
            <w:ins w:id="44025" w:author="phuong vu" w:date="2018-11-30T14:07:00Z">
              <w:r w:rsidRPr="00920004">
                <w:rPr>
                  <w:lang w:val="en-US"/>
                  <w:rPrChange w:id="44026" w:author="phuong vu" w:date="2018-11-30T22:36:00Z">
                    <w:rPr>
                      <w:lang w:val="en-US"/>
                    </w:rPr>
                  </w:rPrChange>
                </w:rPr>
                <w:t>X</w:t>
              </w:r>
            </w:ins>
          </w:p>
        </w:tc>
        <w:tc>
          <w:tcPr>
            <w:tcW w:w="1564" w:type="dxa"/>
            <w:tcBorders>
              <w:top w:val="single" w:sz="4" w:space="0" w:color="auto"/>
              <w:left w:val="single" w:sz="4" w:space="0" w:color="auto"/>
              <w:bottom w:val="single" w:sz="4" w:space="0" w:color="auto"/>
              <w:right w:val="single" w:sz="4" w:space="0" w:color="auto"/>
            </w:tcBorders>
            <w:noWrap/>
            <w:hideMark/>
            <w:tcPrChange w:id="44027" w:author="phuong vu" w:date="2018-11-30T14:22:00Z">
              <w:tcPr>
                <w:tcW w:w="2228" w:type="dxa"/>
                <w:noWrap/>
                <w:hideMark/>
              </w:tcPr>
            </w:tcPrChange>
          </w:tcPr>
          <w:p w14:paraId="772075A9" w14:textId="77777777" w:rsidR="006871B5" w:rsidRPr="00920004" w:rsidRDefault="006871B5" w:rsidP="00727C9A">
            <w:pPr>
              <w:rPr>
                <w:ins w:id="44028" w:author="phuong vu" w:date="2018-11-30T14:07:00Z"/>
                <w:lang w:val="en-US"/>
                <w:rPrChange w:id="44029" w:author="phuong vu" w:date="2018-11-30T22:36:00Z">
                  <w:rPr>
                    <w:ins w:id="44030" w:author="phuong vu" w:date="2018-11-30T14:07:00Z"/>
                    <w:lang w:val="en-US"/>
                  </w:rPr>
                </w:rPrChange>
              </w:rPr>
              <w:pPrChange w:id="44031" w:author="phuong vu" w:date="2018-11-30T21:57:00Z">
                <w:pPr>
                  <w:spacing w:line="276" w:lineRule="auto"/>
                </w:pPr>
              </w:pPrChange>
            </w:pPr>
            <w:ins w:id="44032" w:author="phuong vu" w:date="2018-11-30T14:07:00Z">
              <w:r w:rsidRPr="00920004">
                <w:rPr>
                  <w:lang w:val="en-US"/>
                  <w:rPrChange w:id="44033" w:author="phuong vu" w:date="2018-11-30T22:36:00Z">
                    <w:rPr>
                      <w:lang w:val="en-US"/>
                    </w:rPr>
                  </w:rPrChange>
                </w:rPr>
                <w:t>ID túi giặt</w:t>
              </w:r>
            </w:ins>
          </w:p>
        </w:tc>
      </w:tr>
      <w:tr w:rsidR="006871B5" w:rsidRPr="00920004" w14:paraId="7457266C" w14:textId="77777777" w:rsidTr="00BD0851">
        <w:trPr>
          <w:trHeight w:val="300"/>
          <w:ins w:id="44034" w:author="phuong vu" w:date="2018-11-30T14:07:00Z"/>
          <w:trPrChange w:id="44035" w:author="phuong vu" w:date="2018-11-30T14:22:00Z">
            <w:trPr>
              <w:trHeight w:val="300"/>
            </w:trPr>
          </w:trPrChange>
        </w:trPr>
        <w:tc>
          <w:tcPr>
            <w:tcW w:w="708" w:type="dxa"/>
            <w:tcBorders>
              <w:top w:val="single" w:sz="4" w:space="0" w:color="auto"/>
              <w:left w:val="single" w:sz="4" w:space="0" w:color="auto"/>
              <w:bottom w:val="single" w:sz="4" w:space="0" w:color="auto"/>
              <w:right w:val="single" w:sz="4" w:space="0" w:color="auto"/>
            </w:tcBorders>
            <w:noWrap/>
            <w:vAlign w:val="center"/>
            <w:tcPrChange w:id="44036" w:author="phuong vu" w:date="2018-11-30T14:22:00Z">
              <w:tcPr>
                <w:tcW w:w="708" w:type="dxa"/>
                <w:noWrap/>
                <w:vAlign w:val="center"/>
              </w:tcPr>
            </w:tcPrChange>
          </w:tcPr>
          <w:p w14:paraId="70A695B1" w14:textId="77777777" w:rsidR="006871B5" w:rsidRPr="00920004" w:rsidRDefault="006871B5" w:rsidP="00BD0851">
            <w:pPr>
              <w:spacing w:before="240" w:line="0" w:lineRule="atLeast"/>
              <w:jc w:val="center"/>
              <w:rPr>
                <w:ins w:id="44037" w:author="phuong vu" w:date="2018-11-30T14:07:00Z"/>
                <w:lang w:val="en-US"/>
                <w:rPrChange w:id="44038" w:author="phuong vu" w:date="2018-11-30T22:36:00Z">
                  <w:rPr>
                    <w:ins w:id="44039" w:author="phuong vu" w:date="2018-11-30T14:07:00Z"/>
                    <w:lang w:val="en-US"/>
                  </w:rPr>
                </w:rPrChange>
              </w:rPr>
              <w:pPrChange w:id="44040" w:author="phuong vu" w:date="2018-11-30T14:16:00Z">
                <w:pPr>
                  <w:spacing w:line="276" w:lineRule="auto"/>
                  <w:jc w:val="center"/>
                </w:pPr>
              </w:pPrChange>
            </w:pPr>
            <w:ins w:id="44041" w:author="phuong vu" w:date="2018-11-30T14:07:00Z">
              <w:r w:rsidRPr="00920004">
                <w:rPr>
                  <w:lang w:val="en-US"/>
                  <w:rPrChange w:id="44042" w:author="phuong vu" w:date="2018-11-30T22:36:00Z">
                    <w:rPr>
                      <w:lang w:val="en-US"/>
                    </w:rPr>
                  </w:rPrChange>
                </w:rPr>
                <w:t>3</w:t>
              </w:r>
            </w:ins>
          </w:p>
        </w:tc>
        <w:tc>
          <w:tcPr>
            <w:tcW w:w="2484" w:type="dxa"/>
            <w:tcBorders>
              <w:top w:val="single" w:sz="4" w:space="0" w:color="auto"/>
              <w:left w:val="single" w:sz="4" w:space="0" w:color="auto"/>
              <w:bottom w:val="single" w:sz="4" w:space="0" w:color="auto"/>
              <w:right w:val="single" w:sz="4" w:space="0" w:color="auto"/>
            </w:tcBorders>
            <w:noWrap/>
            <w:tcPrChange w:id="44043" w:author="phuong vu" w:date="2018-11-30T14:22:00Z">
              <w:tcPr>
                <w:tcW w:w="2484" w:type="dxa"/>
                <w:noWrap/>
              </w:tcPr>
            </w:tcPrChange>
          </w:tcPr>
          <w:p w14:paraId="41C99166" w14:textId="77777777" w:rsidR="006871B5" w:rsidRPr="00920004" w:rsidRDefault="006871B5" w:rsidP="00727C9A">
            <w:pPr>
              <w:rPr>
                <w:ins w:id="44044" w:author="phuong vu" w:date="2018-11-30T14:07:00Z"/>
                <w:lang w:val="en-US"/>
                <w:rPrChange w:id="44045" w:author="phuong vu" w:date="2018-11-30T22:36:00Z">
                  <w:rPr>
                    <w:ins w:id="44046" w:author="phuong vu" w:date="2018-11-30T14:07:00Z"/>
                    <w:lang w:val="en-US"/>
                  </w:rPr>
                </w:rPrChange>
              </w:rPr>
              <w:pPrChange w:id="44047" w:author="phuong vu" w:date="2018-11-30T21:57:00Z">
                <w:pPr>
                  <w:spacing w:line="276" w:lineRule="auto"/>
                </w:pPr>
              </w:pPrChange>
            </w:pPr>
            <w:ins w:id="44048" w:author="phuong vu" w:date="2018-11-30T14:07:00Z">
              <w:r w:rsidRPr="00920004">
                <w:rPr>
                  <w:lang w:val="en-US"/>
                  <w:rPrChange w:id="44049" w:author="phuong vu" w:date="2018-11-30T22:36:00Z">
                    <w:rPr>
                      <w:lang w:val="en-US"/>
                    </w:rPr>
                  </w:rPrChange>
                </w:rPr>
                <w:t>washing_machine_id</w:t>
              </w:r>
            </w:ins>
          </w:p>
        </w:tc>
        <w:tc>
          <w:tcPr>
            <w:tcW w:w="1300" w:type="dxa"/>
            <w:tcBorders>
              <w:top w:val="single" w:sz="4" w:space="0" w:color="auto"/>
              <w:left w:val="single" w:sz="4" w:space="0" w:color="auto"/>
              <w:bottom w:val="single" w:sz="4" w:space="0" w:color="auto"/>
              <w:right w:val="single" w:sz="4" w:space="0" w:color="auto"/>
            </w:tcBorders>
            <w:noWrap/>
            <w:tcPrChange w:id="44050" w:author="phuong vu" w:date="2018-11-30T14:22:00Z">
              <w:tcPr>
                <w:tcW w:w="1300" w:type="dxa"/>
                <w:noWrap/>
              </w:tcPr>
            </w:tcPrChange>
          </w:tcPr>
          <w:p w14:paraId="6CDBD7AF" w14:textId="77777777" w:rsidR="006871B5" w:rsidRPr="00920004" w:rsidRDefault="006871B5" w:rsidP="00727C9A">
            <w:pPr>
              <w:rPr>
                <w:ins w:id="44051" w:author="phuong vu" w:date="2018-11-30T14:07:00Z"/>
                <w:lang w:val="en-US"/>
                <w:rPrChange w:id="44052" w:author="phuong vu" w:date="2018-11-30T22:36:00Z">
                  <w:rPr>
                    <w:ins w:id="44053" w:author="phuong vu" w:date="2018-11-30T14:07:00Z"/>
                    <w:lang w:val="en-US"/>
                  </w:rPr>
                </w:rPrChange>
              </w:rPr>
              <w:pPrChange w:id="44054" w:author="phuong vu" w:date="2018-11-30T21:57:00Z">
                <w:pPr>
                  <w:spacing w:line="276" w:lineRule="auto"/>
                </w:pPr>
              </w:pPrChange>
            </w:pPr>
            <w:ins w:id="44055" w:author="phuong vu" w:date="2018-11-30T14:07:00Z">
              <w:r w:rsidRPr="00920004">
                <w:rPr>
                  <w:lang w:val="en-US"/>
                  <w:rPrChange w:id="44056" w:author="phuong vu" w:date="2018-11-30T22:36:00Z">
                    <w:rPr>
                      <w:lang w:val="en-US"/>
                    </w:rPr>
                  </w:rPrChange>
                </w:rPr>
                <w:t>numeric</w:t>
              </w:r>
            </w:ins>
          </w:p>
        </w:tc>
        <w:tc>
          <w:tcPr>
            <w:tcW w:w="1098" w:type="dxa"/>
            <w:tcBorders>
              <w:top w:val="single" w:sz="4" w:space="0" w:color="auto"/>
              <w:left w:val="single" w:sz="4" w:space="0" w:color="auto"/>
              <w:bottom w:val="single" w:sz="4" w:space="0" w:color="auto"/>
              <w:right w:val="single" w:sz="4" w:space="0" w:color="auto"/>
            </w:tcBorders>
            <w:noWrap/>
            <w:vAlign w:val="center"/>
            <w:tcPrChange w:id="44057" w:author="phuong vu" w:date="2018-11-30T14:22:00Z">
              <w:tcPr>
                <w:tcW w:w="1098" w:type="dxa"/>
                <w:noWrap/>
                <w:vAlign w:val="center"/>
              </w:tcPr>
            </w:tcPrChange>
          </w:tcPr>
          <w:p w14:paraId="48EE486A" w14:textId="77777777" w:rsidR="006871B5" w:rsidRPr="00920004" w:rsidRDefault="006871B5" w:rsidP="00727C9A">
            <w:pPr>
              <w:jc w:val="center"/>
              <w:rPr>
                <w:ins w:id="44058" w:author="phuong vu" w:date="2018-11-30T14:07:00Z"/>
                <w:rPrChange w:id="44059" w:author="phuong vu" w:date="2018-11-30T22:36:00Z">
                  <w:rPr>
                    <w:ins w:id="44060" w:author="phuong vu" w:date="2018-11-30T14:07:00Z"/>
                  </w:rPr>
                </w:rPrChange>
              </w:rPr>
              <w:pPrChange w:id="44061" w:author="phuong vu" w:date="2018-11-30T21:57:00Z">
                <w:pPr>
                  <w:spacing w:line="276" w:lineRule="auto"/>
                  <w:jc w:val="center"/>
                </w:pPr>
              </w:pPrChange>
            </w:pPr>
          </w:p>
        </w:tc>
        <w:tc>
          <w:tcPr>
            <w:tcW w:w="838" w:type="dxa"/>
            <w:tcBorders>
              <w:top w:val="single" w:sz="4" w:space="0" w:color="auto"/>
              <w:left w:val="single" w:sz="4" w:space="0" w:color="auto"/>
              <w:bottom w:val="single" w:sz="4" w:space="0" w:color="auto"/>
              <w:right w:val="single" w:sz="4" w:space="0" w:color="auto"/>
            </w:tcBorders>
            <w:noWrap/>
            <w:vAlign w:val="center"/>
            <w:tcPrChange w:id="44062" w:author="phuong vu" w:date="2018-11-30T14:22:00Z">
              <w:tcPr>
                <w:tcW w:w="838" w:type="dxa"/>
                <w:noWrap/>
                <w:vAlign w:val="center"/>
              </w:tcPr>
            </w:tcPrChange>
          </w:tcPr>
          <w:p w14:paraId="785CDD73" w14:textId="77777777" w:rsidR="006871B5" w:rsidRPr="00920004" w:rsidRDefault="006871B5" w:rsidP="00727C9A">
            <w:pPr>
              <w:jc w:val="center"/>
              <w:rPr>
                <w:ins w:id="44063" w:author="phuong vu" w:date="2018-11-30T14:07:00Z"/>
                <w:rPrChange w:id="44064" w:author="phuong vu" w:date="2018-11-30T22:36:00Z">
                  <w:rPr>
                    <w:ins w:id="44065" w:author="phuong vu" w:date="2018-11-30T14:07:00Z"/>
                  </w:rPr>
                </w:rPrChange>
              </w:rPr>
              <w:pPrChange w:id="44066" w:author="phuong vu" w:date="2018-11-30T21:57:00Z">
                <w:pPr>
                  <w:spacing w:line="276" w:lineRule="auto"/>
                  <w:jc w:val="center"/>
                </w:pPr>
              </w:pPrChange>
            </w:pPr>
          </w:p>
        </w:tc>
        <w:tc>
          <w:tcPr>
            <w:tcW w:w="823" w:type="dxa"/>
            <w:tcBorders>
              <w:top w:val="single" w:sz="4" w:space="0" w:color="auto"/>
              <w:left w:val="single" w:sz="4" w:space="0" w:color="auto"/>
              <w:bottom w:val="single" w:sz="4" w:space="0" w:color="auto"/>
              <w:right w:val="single" w:sz="4" w:space="0" w:color="auto"/>
            </w:tcBorders>
            <w:noWrap/>
            <w:vAlign w:val="center"/>
            <w:tcPrChange w:id="44067" w:author="phuong vu" w:date="2018-11-30T14:22:00Z">
              <w:tcPr>
                <w:tcW w:w="823" w:type="dxa"/>
                <w:noWrap/>
                <w:vAlign w:val="center"/>
              </w:tcPr>
            </w:tcPrChange>
          </w:tcPr>
          <w:p w14:paraId="1DA887E7" w14:textId="77777777" w:rsidR="006871B5" w:rsidRPr="00920004" w:rsidRDefault="006871B5" w:rsidP="00727C9A">
            <w:pPr>
              <w:jc w:val="center"/>
              <w:rPr>
                <w:ins w:id="44068" w:author="phuong vu" w:date="2018-11-30T14:07:00Z"/>
                <w:lang w:val="en-US"/>
                <w:rPrChange w:id="44069" w:author="phuong vu" w:date="2018-11-30T22:36:00Z">
                  <w:rPr>
                    <w:ins w:id="44070" w:author="phuong vu" w:date="2018-11-30T14:07:00Z"/>
                    <w:lang w:val="en-US"/>
                  </w:rPr>
                </w:rPrChange>
              </w:rPr>
              <w:pPrChange w:id="44071" w:author="phuong vu" w:date="2018-11-30T21:57:00Z">
                <w:pPr>
                  <w:spacing w:line="276" w:lineRule="auto"/>
                  <w:jc w:val="center"/>
                </w:pPr>
              </w:pPrChange>
            </w:pPr>
            <w:ins w:id="44072" w:author="phuong vu" w:date="2018-11-30T14:07:00Z">
              <w:r w:rsidRPr="00920004">
                <w:rPr>
                  <w:lang w:val="en-US"/>
                  <w:rPrChange w:id="44073" w:author="phuong vu" w:date="2018-11-30T22:36:00Z">
                    <w:rPr>
                      <w:lang w:val="en-US"/>
                    </w:rPr>
                  </w:rPrChange>
                </w:rPr>
                <w:t>X</w:t>
              </w:r>
            </w:ins>
          </w:p>
        </w:tc>
        <w:tc>
          <w:tcPr>
            <w:tcW w:w="1564" w:type="dxa"/>
            <w:tcBorders>
              <w:top w:val="single" w:sz="4" w:space="0" w:color="auto"/>
              <w:left w:val="single" w:sz="4" w:space="0" w:color="auto"/>
              <w:bottom w:val="single" w:sz="4" w:space="0" w:color="auto"/>
              <w:right w:val="single" w:sz="4" w:space="0" w:color="auto"/>
            </w:tcBorders>
            <w:noWrap/>
            <w:tcPrChange w:id="44074" w:author="phuong vu" w:date="2018-11-30T14:22:00Z">
              <w:tcPr>
                <w:tcW w:w="2228" w:type="dxa"/>
                <w:noWrap/>
              </w:tcPr>
            </w:tcPrChange>
          </w:tcPr>
          <w:p w14:paraId="65727DF6" w14:textId="77777777" w:rsidR="006871B5" w:rsidRPr="00920004" w:rsidRDefault="006871B5" w:rsidP="00727C9A">
            <w:pPr>
              <w:rPr>
                <w:ins w:id="44075" w:author="phuong vu" w:date="2018-11-30T14:07:00Z"/>
                <w:lang w:val="en-US"/>
                <w:rPrChange w:id="44076" w:author="phuong vu" w:date="2018-11-30T22:36:00Z">
                  <w:rPr>
                    <w:ins w:id="44077" w:author="phuong vu" w:date="2018-11-30T14:07:00Z"/>
                    <w:lang w:val="en-US"/>
                  </w:rPr>
                </w:rPrChange>
              </w:rPr>
              <w:pPrChange w:id="44078" w:author="phuong vu" w:date="2018-11-30T21:57:00Z">
                <w:pPr>
                  <w:spacing w:line="276" w:lineRule="auto"/>
                </w:pPr>
              </w:pPrChange>
            </w:pPr>
            <w:ins w:id="44079" w:author="phuong vu" w:date="2018-11-30T14:07:00Z">
              <w:r w:rsidRPr="00920004">
                <w:rPr>
                  <w:lang w:val="en-US"/>
                  <w:rPrChange w:id="44080" w:author="phuong vu" w:date="2018-11-30T22:36:00Z">
                    <w:rPr>
                      <w:lang w:val="en-US"/>
                    </w:rPr>
                  </w:rPrChange>
                </w:rPr>
                <w:t>ID máy giặt</w:t>
              </w:r>
            </w:ins>
          </w:p>
        </w:tc>
      </w:tr>
      <w:tr w:rsidR="006871B5" w:rsidRPr="00920004" w14:paraId="1AA2FF22" w14:textId="77777777" w:rsidTr="00BD0851">
        <w:trPr>
          <w:trHeight w:val="300"/>
          <w:ins w:id="44081" w:author="phuong vu" w:date="2018-11-30T14:07:00Z"/>
          <w:trPrChange w:id="44082" w:author="phuong vu" w:date="2018-11-30T14:22:00Z">
            <w:trPr>
              <w:trHeight w:val="300"/>
            </w:trPr>
          </w:trPrChange>
        </w:trPr>
        <w:tc>
          <w:tcPr>
            <w:tcW w:w="708" w:type="dxa"/>
            <w:tcBorders>
              <w:top w:val="single" w:sz="4" w:space="0" w:color="auto"/>
              <w:left w:val="single" w:sz="4" w:space="0" w:color="auto"/>
              <w:bottom w:val="single" w:sz="4" w:space="0" w:color="auto"/>
              <w:right w:val="single" w:sz="4" w:space="0" w:color="auto"/>
            </w:tcBorders>
            <w:noWrap/>
            <w:vAlign w:val="center"/>
            <w:tcPrChange w:id="44083" w:author="phuong vu" w:date="2018-11-30T14:22:00Z">
              <w:tcPr>
                <w:tcW w:w="708" w:type="dxa"/>
                <w:noWrap/>
                <w:vAlign w:val="center"/>
              </w:tcPr>
            </w:tcPrChange>
          </w:tcPr>
          <w:p w14:paraId="4E69F831" w14:textId="77777777" w:rsidR="006871B5" w:rsidRPr="00920004" w:rsidRDefault="006871B5" w:rsidP="00BD0851">
            <w:pPr>
              <w:spacing w:before="240" w:line="0" w:lineRule="atLeast"/>
              <w:jc w:val="center"/>
              <w:rPr>
                <w:ins w:id="44084" w:author="phuong vu" w:date="2018-11-30T14:07:00Z"/>
                <w:lang w:val="en-US"/>
                <w:rPrChange w:id="44085" w:author="phuong vu" w:date="2018-11-30T22:36:00Z">
                  <w:rPr>
                    <w:ins w:id="44086" w:author="phuong vu" w:date="2018-11-30T14:07:00Z"/>
                    <w:lang w:val="en-US"/>
                  </w:rPr>
                </w:rPrChange>
              </w:rPr>
              <w:pPrChange w:id="44087" w:author="phuong vu" w:date="2018-11-30T14:16:00Z">
                <w:pPr>
                  <w:spacing w:line="276" w:lineRule="auto"/>
                  <w:jc w:val="center"/>
                </w:pPr>
              </w:pPrChange>
            </w:pPr>
            <w:ins w:id="44088" w:author="phuong vu" w:date="2018-11-30T14:07:00Z">
              <w:r w:rsidRPr="00920004">
                <w:rPr>
                  <w:lang w:val="en-US"/>
                  <w:rPrChange w:id="44089" w:author="phuong vu" w:date="2018-11-30T22:36:00Z">
                    <w:rPr>
                      <w:lang w:val="en-US"/>
                    </w:rPr>
                  </w:rPrChange>
                </w:rPr>
                <w:t>4</w:t>
              </w:r>
            </w:ins>
          </w:p>
        </w:tc>
        <w:tc>
          <w:tcPr>
            <w:tcW w:w="2484" w:type="dxa"/>
            <w:tcBorders>
              <w:top w:val="single" w:sz="4" w:space="0" w:color="auto"/>
              <w:left w:val="single" w:sz="4" w:space="0" w:color="auto"/>
              <w:bottom w:val="single" w:sz="4" w:space="0" w:color="auto"/>
              <w:right w:val="single" w:sz="4" w:space="0" w:color="auto"/>
            </w:tcBorders>
            <w:noWrap/>
            <w:tcPrChange w:id="44090" w:author="phuong vu" w:date="2018-11-30T14:22:00Z">
              <w:tcPr>
                <w:tcW w:w="2484" w:type="dxa"/>
                <w:noWrap/>
              </w:tcPr>
            </w:tcPrChange>
          </w:tcPr>
          <w:p w14:paraId="52634C7C" w14:textId="77777777" w:rsidR="006871B5" w:rsidRPr="00920004" w:rsidRDefault="006871B5" w:rsidP="00727C9A">
            <w:pPr>
              <w:rPr>
                <w:ins w:id="44091" w:author="phuong vu" w:date="2018-11-30T14:07:00Z"/>
                <w:lang w:val="en-US"/>
                <w:rPrChange w:id="44092" w:author="phuong vu" w:date="2018-11-30T22:36:00Z">
                  <w:rPr>
                    <w:ins w:id="44093" w:author="phuong vu" w:date="2018-11-30T14:07:00Z"/>
                    <w:lang w:val="en-US"/>
                  </w:rPr>
                </w:rPrChange>
              </w:rPr>
              <w:pPrChange w:id="44094" w:author="phuong vu" w:date="2018-11-30T21:57:00Z">
                <w:pPr>
                  <w:spacing w:line="276" w:lineRule="auto"/>
                </w:pPr>
              </w:pPrChange>
            </w:pPr>
            <w:ins w:id="44095" w:author="phuong vu" w:date="2018-11-30T14:07:00Z">
              <w:r w:rsidRPr="00920004">
                <w:rPr>
                  <w:lang w:val="en-US"/>
                  <w:rPrChange w:id="44096" w:author="phuong vu" w:date="2018-11-30T22:36:00Z">
                    <w:rPr>
                      <w:lang w:val="en-US"/>
                    </w:rPr>
                  </w:rPrChange>
                </w:rPr>
                <w:t>sn</w:t>
              </w:r>
            </w:ins>
          </w:p>
        </w:tc>
        <w:tc>
          <w:tcPr>
            <w:tcW w:w="1300" w:type="dxa"/>
            <w:tcBorders>
              <w:top w:val="single" w:sz="4" w:space="0" w:color="auto"/>
              <w:left w:val="single" w:sz="4" w:space="0" w:color="auto"/>
              <w:bottom w:val="single" w:sz="4" w:space="0" w:color="auto"/>
              <w:right w:val="single" w:sz="4" w:space="0" w:color="auto"/>
            </w:tcBorders>
            <w:noWrap/>
            <w:tcPrChange w:id="44097" w:author="phuong vu" w:date="2018-11-30T14:22:00Z">
              <w:tcPr>
                <w:tcW w:w="1300" w:type="dxa"/>
                <w:noWrap/>
              </w:tcPr>
            </w:tcPrChange>
          </w:tcPr>
          <w:p w14:paraId="467A2556" w14:textId="77777777" w:rsidR="006871B5" w:rsidRPr="00920004" w:rsidRDefault="006871B5" w:rsidP="00727C9A">
            <w:pPr>
              <w:rPr>
                <w:ins w:id="44098" w:author="phuong vu" w:date="2018-11-30T14:07:00Z"/>
                <w:lang w:val="en-US"/>
                <w:rPrChange w:id="44099" w:author="phuong vu" w:date="2018-11-30T22:36:00Z">
                  <w:rPr>
                    <w:ins w:id="44100" w:author="phuong vu" w:date="2018-11-30T14:07:00Z"/>
                    <w:lang w:val="en-US"/>
                  </w:rPr>
                </w:rPrChange>
              </w:rPr>
              <w:pPrChange w:id="44101" w:author="phuong vu" w:date="2018-11-30T21:57:00Z">
                <w:pPr>
                  <w:spacing w:line="276" w:lineRule="auto"/>
                </w:pPr>
              </w:pPrChange>
            </w:pPr>
            <w:ins w:id="44102" w:author="phuong vu" w:date="2018-11-30T14:07:00Z">
              <w:r w:rsidRPr="00920004">
                <w:rPr>
                  <w:lang w:val="en-US"/>
                  <w:rPrChange w:id="44103" w:author="phuong vu" w:date="2018-11-30T22:36:00Z">
                    <w:rPr>
                      <w:lang w:val="en-US"/>
                    </w:rPr>
                  </w:rPrChange>
                </w:rPr>
                <w:t>Integer</w:t>
              </w:r>
            </w:ins>
          </w:p>
        </w:tc>
        <w:tc>
          <w:tcPr>
            <w:tcW w:w="1098" w:type="dxa"/>
            <w:tcBorders>
              <w:top w:val="single" w:sz="4" w:space="0" w:color="auto"/>
              <w:left w:val="single" w:sz="4" w:space="0" w:color="auto"/>
              <w:bottom w:val="single" w:sz="4" w:space="0" w:color="auto"/>
              <w:right w:val="single" w:sz="4" w:space="0" w:color="auto"/>
            </w:tcBorders>
            <w:noWrap/>
            <w:vAlign w:val="center"/>
            <w:tcPrChange w:id="44104" w:author="phuong vu" w:date="2018-11-30T14:22:00Z">
              <w:tcPr>
                <w:tcW w:w="1098" w:type="dxa"/>
                <w:noWrap/>
                <w:vAlign w:val="center"/>
              </w:tcPr>
            </w:tcPrChange>
          </w:tcPr>
          <w:p w14:paraId="56F72A7C" w14:textId="77777777" w:rsidR="006871B5" w:rsidRPr="00920004" w:rsidRDefault="006871B5" w:rsidP="00727C9A">
            <w:pPr>
              <w:jc w:val="center"/>
              <w:rPr>
                <w:ins w:id="44105" w:author="phuong vu" w:date="2018-11-30T14:07:00Z"/>
                <w:rPrChange w:id="44106" w:author="phuong vu" w:date="2018-11-30T22:36:00Z">
                  <w:rPr>
                    <w:ins w:id="44107" w:author="phuong vu" w:date="2018-11-30T14:07:00Z"/>
                  </w:rPr>
                </w:rPrChange>
              </w:rPr>
              <w:pPrChange w:id="44108" w:author="phuong vu" w:date="2018-11-30T21:57:00Z">
                <w:pPr>
                  <w:spacing w:line="276" w:lineRule="auto"/>
                  <w:jc w:val="center"/>
                </w:pPr>
              </w:pPrChange>
            </w:pPr>
          </w:p>
        </w:tc>
        <w:tc>
          <w:tcPr>
            <w:tcW w:w="838" w:type="dxa"/>
            <w:tcBorders>
              <w:top w:val="single" w:sz="4" w:space="0" w:color="auto"/>
              <w:left w:val="single" w:sz="4" w:space="0" w:color="auto"/>
              <w:bottom w:val="single" w:sz="4" w:space="0" w:color="auto"/>
              <w:right w:val="single" w:sz="4" w:space="0" w:color="auto"/>
            </w:tcBorders>
            <w:noWrap/>
            <w:vAlign w:val="center"/>
            <w:tcPrChange w:id="44109" w:author="phuong vu" w:date="2018-11-30T14:22:00Z">
              <w:tcPr>
                <w:tcW w:w="838" w:type="dxa"/>
                <w:noWrap/>
                <w:vAlign w:val="center"/>
              </w:tcPr>
            </w:tcPrChange>
          </w:tcPr>
          <w:p w14:paraId="6325B382" w14:textId="77777777" w:rsidR="006871B5" w:rsidRPr="00920004" w:rsidRDefault="006871B5" w:rsidP="00727C9A">
            <w:pPr>
              <w:jc w:val="center"/>
              <w:rPr>
                <w:ins w:id="44110" w:author="phuong vu" w:date="2018-11-30T14:07:00Z"/>
                <w:rPrChange w:id="44111" w:author="phuong vu" w:date="2018-11-30T22:36:00Z">
                  <w:rPr>
                    <w:ins w:id="44112" w:author="phuong vu" w:date="2018-11-30T14:07:00Z"/>
                  </w:rPr>
                </w:rPrChange>
              </w:rPr>
              <w:pPrChange w:id="44113" w:author="phuong vu" w:date="2018-11-30T21:57:00Z">
                <w:pPr>
                  <w:spacing w:line="276" w:lineRule="auto"/>
                  <w:jc w:val="center"/>
                </w:pPr>
              </w:pPrChange>
            </w:pPr>
          </w:p>
        </w:tc>
        <w:tc>
          <w:tcPr>
            <w:tcW w:w="823" w:type="dxa"/>
            <w:tcBorders>
              <w:top w:val="single" w:sz="4" w:space="0" w:color="auto"/>
              <w:left w:val="single" w:sz="4" w:space="0" w:color="auto"/>
              <w:bottom w:val="single" w:sz="4" w:space="0" w:color="auto"/>
              <w:right w:val="single" w:sz="4" w:space="0" w:color="auto"/>
            </w:tcBorders>
            <w:noWrap/>
            <w:vAlign w:val="center"/>
            <w:tcPrChange w:id="44114" w:author="phuong vu" w:date="2018-11-30T14:22:00Z">
              <w:tcPr>
                <w:tcW w:w="823" w:type="dxa"/>
                <w:noWrap/>
                <w:vAlign w:val="center"/>
              </w:tcPr>
            </w:tcPrChange>
          </w:tcPr>
          <w:p w14:paraId="3864619C" w14:textId="77777777" w:rsidR="006871B5" w:rsidRPr="00920004" w:rsidRDefault="006871B5" w:rsidP="00727C9A">
            <w:pPr>
              <w:jc w:val="center"/>
              <w:rPr>
                <w:ins w:id="44115" w:author="phuong vu" w:date="2018-11-30T14:07:00Z"/>
                <w:lang w:val="en-US"/>
                <w:rPrChange w:id="44116" w:author="phuong vu" w:date="2018-11-30T22:36:00Z">
                  <w:rPr>
                    <w:ins w:id="44117" w:author="phuong vu" w:date="2018-11-30T14:07:00Z"/>
                    <w:lang w:val="en-US"/>
                  </w:rPr>
                </w:rPrChange>
              </w:rPr>
              <w:pPrChange w:id="44118" w:author="phuong vu" w:date="2018-11-30T21:57:00Z">
                <w:pPr>
                  <w:spacing w:line="276" w:lineRule="auto"/>
                  <w:jc w:val="center"/>
                </w:pPr>
              </w:pPrChange>
            </w:pPr>
          </w:p>
        </w:tc>
        <w:tc>
          <w:tcPr>
            <w:tcW w:w="1564" w:type="dxa"/>
            <w:tcBorders>
              <w:top w:val="single" w:sz="4" w:space="0" w:color="auto"/>
              <w:left w:val="single" w:sz="4" w:space="0" w:color="auto"/>
              <w:bottom w:val="single" w:sz="4" w:space="0" w:color="auto"/>
              <w:right w:val="single" w:sz="4" w:space="0" w:color="auto"/>
            </w:tcBorders>
            <w:noWrap/>
            <w:tcPrChange w:id="44119" w:author="phuong vu" w:date="2018-11-30T14:22:00Z">
              <w:tcPr>
                <w:tcW w:w="2228" w:type="dxa"/>
                <w:noWrap/>
              </w:tcPr>
            </w:tcPrChange>
          </w:tcPr>
          <w:p w14:paraId="7E018046" w14:textId="77777777" w:rsidR="006871B5" w:rsidRPr="00920004" w:rsidRDefault="006871B5" w:rsidP="00727C9A">
            <w:pPr>
              <w:rPr>
                <w:ins w:id="44120" w:author="phuong vu" w:date="2018-11-30T14:07:00Z"/>
                <w:lang w:val="en-US"/>
                <w:rPrChange w:id="44121" w:author="phuong vu" w:date="2018-11-30T22:36:00Z">
                  <w:rPr>
                    <w:ins w:id="44122" w:author="phuong vu" w:date="2018-11-30T14:07:00Z"/>
                    <w:lang w:val="en-US"/>
                  </w:rPr>
                </w:rPrChange>
              </w:rPr>
              <w:pPrChange w:id="44123" w:author="phuong vu" w:date="2018-11-30T21:57:00Z">
                <w:pPr>
                  <w:spacing w:line="276" w:lineRule="auto"/>
                </w:pPr>
              </w:pPrChange>
            </w:pPr>
            <w:ins w:id="44124" w:author="phuong vu" w:date="2018-11-30T14:07:00Z">
              <w:r w:rsidRPr="00920004">
                <w:rPr>
                  <w:lang w:val="en-US"/>
                  <w:rPrChange w:id="44125" w:author="phuong vu" w:date="2018-11-30T22:36:00Z">
                    <w:rPr>
                      <w:lang w:val="en-US"/>
                    </w:rPr>
                  </w:rPrChange>
                </w:rPr>
                <w:t>Thứ tự xử lí</w:t>
              </w:r>
            </w:ins>
          </w:p>
        </w:tc>
      </w:tr>
      <w:tr w:rsidR="006871B5" w:rsidRPr="00920004" w14:paraId="42FD1E13" w14:textId="77777777" w:rsidTr="00BD0851">
        <w:trPr>
          <w:trHeight w:val="300"/>
          <w:ins w:id="44126" w:author="phuong vu" w:date="2018-11-30T14:07:00Z"/>
          <w:trPrChange w:id="44127" w:author="phuong vu" w:date="2018-11-30T14:22:00Z">
            <w:trPr>
              <w:trHeight w:val="300"/>
            </w:trPr>
          </w:trPrChange>
        </w:trPr>
        <w:tc>
          <w:tcPr>
            <w:tcW w:w="708" w:type="dxa"/>
            <w:tcBorders>
              <w:top w:val="single" w:sz="4" w:space="0" w:color="auto"/>
              <w:left w:val="single" w:sz="4" w:space="0" w:color="auto"/>
              <w:bottom w:val="single" w:sz="4" w:space="0" w:color="auto"/>
              <w:right w:val="single" w:sz="4" w:space="0" w:color="auto"/>
            </w:tcBorders>
            <w:noWrap/>
            <w:vAlign w:val="center"/>
            <w:hideMark/>
            <w:tcPrChange w:id="44128" w:author="phuong vu" w:date="2018-11-30T14:22:00Z">
              <w:tcPr>
                <w:tcW w:w="708" w:type="dxa"/>
                <w:noWrap/>
                <w:vAlign w:val="center"/>
                <w:hideMark/>
              </w:tcPr>
            </w:tcPrChange>
          </w:tcPr>
          <w:p w14:paraId="7A227F02" w14:textId="77777777" w:rsidR="006871B5" w:rsidRPr="00920004" w:rsidRDefault="006871B5" w:rsidP="00BD0851">
            <w:pPr>
              <w:spacing w:before="240" w:line="0" w:lineRule="atLeast"/>
              <w:jc w:val="center"/>
              <w:rPr>
                <w:ins w:id="44129" w:author="phuong vu" w:date="2018-11-30T14:07:00Z"/>
                <w:lang w:val="en-US"/>
                <w:rPrChange w:id="44130" w:author="phuong vu" w:date="2018-11-30T22:36:00Z">
                  <w:rPr>
                    <w:ins w:id="44131" w:author="phuong vu" w:date="2018-11-30T14:07:00Z"/>
                    <w:lang w:val="en-US"/>
                  </w:rPr>
                </w:rPrChange>
              </w:rPr>
              <w:pPrChange w:id="44132" w:author="phuong vu" w:date="2018-11-30T14:16:00Z">
                <w:pPr>
                  <w:spacing w:line="276" w:lineRule="auto"/>
                  <w:jc w:val="center"/>
                </w:pPr>
              </w:pPrChange>
            </w:pPr>
            <w:ins w:id="44133" w:author="phuong vu" w:date="2018-11-30T14:07:00Z">
              <w:r w:rsidRPr="00920004">
                <w:rPr>
                  <w:lang w:val="en-US"/>
                  <w:rPrChange w:id="44134" w:author="phuong vu" w:date="2018-11-30T22:36:00Z">
                    <w:rPr>
                      <w:lang w:val="en-US"/>
                    </w:rPr>
                  </w:rPrChange>
                </w:rPr>
                <w:t>5</w:t>
              </w:r>
            </w:ins>
          </w:p>
        </w:tc>
        <w:tc>
          <w:tcPr>
            <w:tcW w:w="2484" w:type="dxa"/>
            <w:tcBorders>
              <w:top w:val="single" w:sz="4" w:space="0" w:color="auto"/>
              <w:left w:val="single" w:sz="4" w:space="0" w:color="auto"/>
              <w:bottom w:val="single" w:sz="4" w:space="0" w:color="auto"/>
              <w:right w:val="single" w:sz="4" w:space="0" w:color="auto"/>
            </w:tcBorders>
            <w:noWrap/>
            <w:hideMark/>
            <w:tcPrChange w:id="44135" w:author="phuong vu" w:date="2018-11-30T14:22:00Z">
              <w:tcPr>
                <w:tcW w:w="2484" w:type="dxa"/>
                <w:noWrap/>
                <w:hideMark/>
              </w:tcPr>
            </w:tcPrChange>
          </w:tcPr>
          <w:p w14:paraId="186F70C1" w14:textId="77777777" w:rsidR="006871B5" w:rsidRPr="00920004" w:rsidRDefault="006871B5" w:rsidP="00727C9A">
            <w:pPr>
              <w:rPr>
                <w:ins w:id="44136" w:author="phuong vu" w:date="2018-11-30T14:07:00Z"/>
                <w:rPrChange w:id="44137" w:author="phuong vu" w:date="2018-11-30T22:36:00Z">
                  <w:rPr>
                    <w:ins w:id="44138" w:author="phuong vu" w:date="2018-11-30T14:07:00Z"/>
                  </w:rPr>
                </w:rPrChange>
              </w:rPr>
              <w:pPrChange w:id="44139" w:author="phuong vu" w:date="2018-11-30T21:57:00Z">
                <w:pPr>
                  <w:spacing w:line="276" w:lineRule="auto"/>
                </w:pPr>
              </w:pPrChange>
            </w:pPr>
            <w:ins w:id="44140" w:author="phuong vu" w:date="2018-11-30T14:07:00Z">
              <w:r w:rsidRPr="00920004">
                <w:rPr>
                  <w:rPrChange w:id="44141" w:author="phuong vu" w:date="2018-11-30T22:36:00Z">
                    <w:rPr/>
                  </w:rPrChange>
                </w:rPr>
                <w:t>status</w:t>
              </w:r>
            </w:ins>
          </w:p>
        </w:tc>
        <w:tc>
          <w:tcPr>
            <w:tcW w:w="1300" w:type="dxa"/>
            <w:tcBorders>
              <w:top w:val="single" w:sz="4" w:space="0" w:color="auto"/>
              <w:left w:val="single" w:sz="4" w:space="0" w:color="auto"/>
              <w:bottom w:val="single" w:sz="4" w:space="0" w:color="auto"/>
              <w:right w:val="single" w:sz="4" w:space="0" w:color="auto"/>
            </w:tcBorders>
            <w:noWrap/>
            <w:hideMark/>
            <w:tcPrChange w:id="44142" w:author="phuong vu" w:date="2018-11-30T14:22:00Z">
              <w:tcPr>
                <w:tcW w:w="1300" w:type="dxa"/>
                <w:noWrap/>
                <w:hideMark/>
              </w:tcPr>
            </w:tcPrChange>
          </w:tcPr>
          <w:p w14:paraId="06456DDD" w14:textId="0C21C48D" w:rsidR="006871B5" w:rsidRPr="00920004" w:rsidRDefault="00E452E5" w:rsidP="00727C9A">
            <w:pPr>
              <w:rPr>
                <w:ins w:id="44143" w:author="phuong vu" w:date="2018-11-30T14:07:00Z"/>
                <w:rPrChange w:id="44144" w:author="phuong vu" w:date="2018-11-30T22:36:00Z">
                  <w:rPr>
                    <w:ins w:id="44145" w:author="phuong vu" w:date="2018-11-30T14:07:00Z"/>
                  </w:rPr>
                </w:rPrChange>
              </w:rPr>
              <w:pPrChange w:id="44146" w:author="phuong vu" w:date="2018-11-30T21:57:00Z">
                <w:pPr>
                  <w:spacing w:line="276" w:lineRule="auto"/>
                </w:pPr>
              </w:pPrChange>
            </w:pPr>
            <w:ins w:id="44147" w:author="phuong vu" w:date="2018-11-30T21:53:00Z">
              <w:r w:rsidRPr="00920004">
                <w:rPr>
                  <w:rPrChange w:id="44148" w:author="phuong vu" w:date="2018-11-30T22:36:00Z">
                    <w:rPr/>
                  </w:rPrChange>
                </w:rPr>
                <w:t>varchar</w:t>
              </w:r>
            </w:ins>
          </w:p>
        </w:tc>
        <w:tc>
          <w:tcPr>
            <w:tcW w:w="1098" w:type="dxa"/>
            <w:tcBorders>
              <w:top w:val="single" w:sz="4" w:space="0" w:color="auto"/>
              <w:left w:val="single" w:sz="4" w:space="0" w:color="auto"/>
              <w:bottom w:val="single" w:sz="4" w:space="0" w:color="auto"/>
              <w:right w:val="single" w:sz="4" w:space="0" w:color="auto"/>
            </w:tcBorders>
            <w:noWrap/>
            <w:vAlign w:val="center"/>
            <w:hideMark/>
            <w:tcPrChange w:id="44149" w:author="phuong vu" w:date="2018-11-30T14:22:00Z">
              <w:tcPr>
                <w:tcW w:w="1098" w:type="dxa"/>
                <w:noWrap/>
                <w:vAlign w:val="center"/>
                <w:hideMark/>
              </w:tcPr>
            </w:tcPrChange>
          </w:tcPr>
          <w:p w14:paraId="30947148" w14:textId="77777777" w:rsidR="006871B5" w:rsidRPr="00920004" w:rsidRDefault="006871B5" w:rsidP="00727C9A">
            <w:pPr>
              <w:jc w:val="center"/>
              <w:rPr>
                <w:ins w:id="44150" w:author="phuong vu" w:date="2018-11-30T14:07:00Z"/>
                <w:rPrChange w:id="44151" w:author="phuong vu" w:date="2018-11-30T22:36:00Z">
                  <w:rPr>
                    <w:ins w:id="44152" w:author="phuong vu" w:date="2018-11-30T14:07:00Z"/>
                  </w:rPr>
                </w:rPrChange>
              </w:rPr>
              <w:pPrChange w:id="44153" w:author="phuong vu" w:date="2018-11-30T21:57:00Z">
                <w:pPr>
                  <w:spacing w:line="276" w:lineRule="auto"/>
                  <w:jc w:val="center"/>
                </w:pPr>
              </w:pPrChange>
            </w:pPr>
            <w:ins w:id="44154" w:author="phuong vu" w:date="2018-11-30T14:07:00Z">
              <w:r w:rsidRPr="00920004">
                <w:rPr>
                  <w:rPrChange w:id="44155" w:author="phuong vu" w:date="2018-11-30T22:36:00Z">
                    <w:rPr/>
                  </w:rPrChange>
                </w:rPr>
                <w:t>X</w:t>
              </w:r>
            </w:ins>
          </w:p>
        </w:tc>
        <w:tc>
          <w:tcPr>
            <w:tcW w:w="838" w:type="dxa"/>
            <w:tcBorders>
              <w:top w:val="single" w:sz="4" w:space="0" w:color="auto"/>
              <w:left w:val="single" w:sz="4" w:space="0" w:color="auto"/>
              <w:bottom w:val="single" w:sz="4" w:space="0" w:color="auto"/>
              <w:right w:val="single" w:sz="4" w:space="0" w:color="auto"/>
            </w:tcBorders>
            <w:noWrap/>
            <w:vAlign w:val="center"/>
            <w:hideMark/>
            <w:tcPrChange w:id="44156" w:author="phuong vu" w:date="2018-11-30T14:22:00Z">
              <w:tcPr>
                <w:tcW w:w="838" w:type="dxa"/>
                <w:noWrap/>
                <w:vAlign w:val="center"/>
                <w:hideMark/>
              </w:tcPr>
            </w:tcPrChange>
          </w:tcPr>
          <w:p w14:paraId="49CAA143" w14:textId="77777777" w:rsidR="006871B5" w:rsidRPr="00920004" w:rsidRDefault="006871B5" w:rsidP="00727C9A">
            <w:pPr>
              <w:jc w:val="center"/>
              <w:rPr>
                <w:ins w:id="44157" w:author="phuong vu" w:date="2018-11-30T14:07:00Z"/>
                <w:rPrChange w:id="44158" w:author="phuong vu" w:date="2018-11-30T22:36:00Z">
                  <w:rPr>
                    <w:ins w:id="44159" w:author="phuong vu" w:date="2018-11-30T14:07:00Z"/>
                  </w:rPr>
                </w:rPrChange>
              </w:rPr>
              <w:pPrChange w:id="44160" w:author="phuong vu" w:date="2018-11-30T21:57:00Z">
                <w:pPr>
                  <w:spacing w:line="276" w:lineRule="auto"/>
                  <w:jc w:val="center"/>
                </w:pPr>
              </w:pPrChange>
            </w:pPr>
          </w:p>
        </w:tc>
        <w:tc>
          <w:tcPr>
            <w:tcW w:w="823" w:type="dxa"/>
            <w:tcBorders>
              <w:top w:val="single" w:sz="4" w:space="0" w:color="auto"/>
              <w:left w:val="single" w:sz="4" w:space="0" w:color="auto"/>
              <w:bottom w:val="single" w:sz="4" w:space="0" w:color="auto"/>
              <w:right w:val="single" w:sz="4" w:space="0" w:color="auto"/>
            </w:tcBorders>
            <w:noWrap/>
            <w:vAlign w:val="center"/>
            <w:hideMark/>
            <w:tcPrChange w:id="44161" w:author="phuong vu" w:date="2018-11-30T14:22:00Z">
              <w:tcPr>
                <w:tcW w:w="823" w:type="dxa"/>
                <w:noWrap/>
                <w:vAlign w:val="center"/>
                <w:hideMark/>
              </w:tcPr>
            </w:tcPrChange>
          </w:tcPr>
          <w:p w14:paraId="7D995377" w14:textId="77777777" w:rsidR="006871B5" w:rsidRPr="00920004" w:rsidRDefault="006871B5" w:rsidP="00727C9A">
            <w:pPr>
              <w:jc w:val="center"/>
              <w:rPr>
                <w:ins w:id="44162" w:author="phuong vu" w:date="2018-11-30T14:07:00Z"/>
                <w:rPrChange w:id="44163" w:author="phuong vu" w:date="2018-11-30T22:36:00Z">
                  <w:rPr>
                    <w:ins w:id="44164" w:author="phuong vu" w:date="2018-11-30T14:07:00Z"/>
                  </w:rPr>
                </w:rPrChange>
              </w:rPr>
              <w:pPrChange w:id="44165" w:author="phuong vu" w:date="2018-11-30T21:57:00Z">
                <w:pPr>
                  <w:spacing w:line="276" w:lineRule="auto"/>
                  <w:jc w:val="center"/>
                </w:pPr>
              </w:pPrChange>
            </w:pPr>
          </w:p>
        </w:tc>
        <w:tc>
          <w:tcPr>
            <w:tcW w:w="1564" w:type="dxa"/>
            <w:tcBorders>
              <w:top w:val="single" w:sz="4" w:space="0" w:color="auto"/>
              <w:left w:val="single" w:sz="4" w:space="0" w:color="auto"/>
              <w:bottom w:val="single" w:sz="4" w:space="0" w:color="auto"/>
              <w:right w:val="single" w:sz="4" w:space="0" w:color="auto"/>
            </w:tcBorders>
            <w:noWrap/>
            <w:hideMark/>
            <w:tcPrChange w:id="44166" w:author="phuong vu" w:date="2018-11-30T14:22:00Z">
              <w:tcPr>
                <w:tcW w:w="2228" w:type="dxa"/>
                <w:noWrap/>
                <w:hideMark/>
              </w:tcPr>
            </w:tcPrChange>
          </w:tcPr>
          <w:p w14:paraId="7E23EB0C" w14:textId="77777777" w:rsidR="006871B5" w:rsidRPr="00920004" w:rsidRDefault="006871B5" w:rsidP="00727C9A">
            <w:pPr>
              <w:rPr>
                <w:ins w:id="44167" w:author="phuong vu" w:date="2018-11-30T14:07:00Z"/>
                <w:rPrChange w:id="44168" w:author="phuong vu" w:date="2018-11-30T22:36:00Z">
                  <w:rPr>
                    <w:ins w:id="44169" w:author="phuong vu" w:date="2018-11-30T14:07:00Z"/>
                  </w:rPr>
                </w:rPrChange>
              </w:rPr>
              <w:pPrChange w:id="44170" w:author="phuong vu" w:date="2018-11-30T21:57:00Z">
                <w:pPr>
                  <w:keepNext/>
                  <w:spacing w:line="276" w:lineRule="auto"/>
                </w:pPr>
              </w:pPrChange>
            </w:pPr>
            <w:ins w:id="44171" w:author="phuong vu" w:date="2018-11-30T14:07:00Z">
              <w:r w:rsidRPr="00920004">
                <w:rPr>
                  <w:rPrChange w:id="44172" w:author="phuong vu" w:date="2018-11-30T22:36:00Z">
                    <w:rPr/>
                  </w:rPrChange>
                </w:rPr>
                <w:t>Trạng thái</w:t>
              </w:r>
            </w:ins>
          </w:p>
        </w:tc>
      </w:tr>
    </w:tbl>
    <w:p w14:paraId="12EB44C7" w14:textId="45527E0B" w:rsidR="006871B5" w:rsidRPr="00920004" w:rsidRDefault="006871B5" w:rsidP="00A17FA5">
      <w:pPr>
        <w:pStyle w:val="Caption"/>
        <w:rPr>
          <w:ins w:id="44173" w:author="phuong vu" w:date="2018-11-30T14:07:00Z"/>
          <w:rPrChange w:id="44174" w:author="phuong vu" w:date="2018-11-30T22:36:00Z">
            <w:rPr>
              <w:ins w:id="44175" w:author="phuong vu" w:date="2018-11-30T14:07:00Z"/>
              <w:b/>
              <w:i w:val="0"/>
              <w:iCs w:val="0"/>
            </w:rPr>
          </w:rPrChange>
        </w:rPr>
        <w:pPrChange w:id="44176" w:author="phuong vu" w:date="2018-11-30T22:42:00Z">
          <w:pPr>
            <w:pStyle w:val="Caption"/>
          </w:pPr>
        </w:pPrChange>
      </w:pPr>
      <w:bookmarkStart w:id="44177" w:name="_Toc531381679"/>
      <w:ins w:id="44178" w:author="phuong vu" w:date="2018-11-30T14:07:00Z">
        <w:r w:rsidRPr="00920004">
          <w:rPr>
            <w:rPrChange w:id="44179" w:author="phuong vu" w:date="2018-11-30T22:36:00Z">
              <w:rPr/>
            </w:rPrChange>
          </w:rPr>
          <w:t xml:space="preserve">Bảng </w:t>
        </w:r>
      </w:ins>
      <w:ins w:id="44180" w:author="phuong vu" w:date="2018-11-30T14:54:00Z">
        <w:r w:rsidR="00D632EE" w:rsidRPr="00920004">
          <w:rPr>
            <w:rPrChange w:id="44181" w:author="phuong vu" w:date="2018-11-30T22:36:00Z">
              <w:rPr/>
            </w:rPrChange>
          </w:rPr>
          <w:fldChar w:fldCharType="begin"/>
        </w:r>
        <w:r w:rsidR="00D632EE" w:rsidRPr="00920004">
          <w:rPr>
            <w:rPrChange w:id="44182" w:author="phuong vu" w:date="2018-11-30T22:36:00Z">
              <w:rPr/>
            </w:rPrChange>
          </w:rPr>
          <w:instrText xml:space="preserve"> STYLEREF 1 \s </w:instrText>
        </w:r>
      </w:ins>
      <w:r w:rsidR="00D632EE" w:rsidRPr="00920004">
        <w:rPr>
          <w:rPrChange w:id="44183" w:author="phuong vu" w:date="2018-11-30T22:36:00Z">
            <w:rPr/>
          </w:rPrChange>
        </w:rPr>
        <w:fldChar w:fldCharType="separate"/>
      </w:r>
      <w:r w:rsidR="00B5490C">
        <w:rPr>
          <w:noProof/>
        </w:rPr>
        <w:t>4</w:t>
      </w:r>
      <w:ins w:id="44184" w:author="phuong vu" w:date="2018-11-30T14:54:00Z">
        <w:r w:rsidR="00D632EE" w:rsidRPr="00920004">
          <w:rPr>
            <w:rPrChange w:id="44185" w:author="phuong vu" w:date="2018-11-30T22:36:00Z">
              <w:rPr/>
            </w:rPrChange>
          </w:rPr>
          <w:fldChar w:fldCharType="end"/>
        </w:r>
        <w:r w:rsidR="00D632EE" w:rsidRPr="00920004">
          <w:rPr>
            <w:rPrChange w:id="44186" w:author="phuong vu" w:date="2018-11-30T22:36:00Z">
              <w:rPr/>
            </w:rPrChange>
          </w:rPr>
          <w:t>.</w:t>
        </w:r>
        <w:r w:rsidR="00D632EE" w:rsidRPr="00920004">
          <w:rPr>
            <w:rPrChange w:id="44187" w:author="phuong vu" w:date="2018-11-30T22:36:00Z">
              <w:rPr/>
            </w:rPrChange>
          </w:rPr>
          <w:fldChar w:fldCharType="begin"/>
        </w:r>
        <w:r w:rsidR="00D632EE" w:rsidRPr="00920004">
          <w:rPr>
            <w:rPrChange w:id="44188" w:author="phuong vu" w:date="2018-11-30T22:36:00Z">
              <w:rPr/>
            </w:rPrChange>
          </w:rPr>
          <w:instrText xml:space="preserve"> SEQ Bảng \* ARABIC \s 1 </w:instrText>
        </w:r>
      </w:ins>
      <w:r w:rsidR="00D632EE" w:rsidRPr="00920004">
        <w:rPr>
          <w:rPrChange w:id="44189" w:author="phuong vu" w:date="2018-11-30T22:36:00Z">
            <w:rPr/>
          </w:rPrChange>
        </w:rPr>
        <w:fldChar w:fldCharType="separate"/>
      </w:r>
      <w:ins w:id="44190" w:author="phuong vu" w:date="2018-11-30T22:44:00Z">
        <w:r w:rsidR="00B5490C">
          <w:rPr>
            <w:noProof/>
          </w:rPr>
          <w:t>42</w:t>
        </w:r>
      </w:ins>
      <w:ins w:id="44191" w:author="phuong vu" w:date="2018-11-30T14:54:00Z">
        <w:r w:rsidR="00D632EE" w:rsidRPr="00920004">
          <w:rPr>
            <w:rPrChange w:id="44192" w:author="phuong vu" w:date="2018-11-30T22:36:00Z">
              <w:rPr/>
            </w:rPrChange>
          </w:rPr>
          <w:fldChar w:fldCharType="end"/>
        </w:r>
      </w:ins>
      <w:ins w:id="44193" w:author="phuong vu" w:date="2018-11-30T14:07:00Z">
        <w:r w:rsidRPr="00920004">
          <w:rPr>
            <w:rPrChange w:id="44194" w:author="phuong vu" w:date="2018-11-30T22:36:00Z">
              <w:rPr/>
            </w:rPrChange>
          </w:rPr>
          <w:t xml:space="preserve"> Bảng dữ liệu theo dõi giặt</w:t>
        </w:r>
        <w:bookmarkEnd w:id="44177"/>
      </w:ins>
    </w:p>
    <w:p w14:paraId="1EB57C7D" w14:textId="77777777" w:rsidR="006871B5" w:rsidRPr="00920004" w:rsidRDefault="006871B5" w:rsidP="00BD0851">
      <w:pPr>
        <w:spacing w:before="240" w:line="0" w:lineRule="atLeast"/>
        <w:rPr>
          <w:ins w:id="44195" w:author="phuong vu" w:date="2018-11-30T14:07:00Z"/>
          <w:b/>
          <w:lang w:val="en-US"/>
          <w:rPrChange w:id="44196" w:author="phuong vu" w:date="2018-11-30T22:36:00Z">
            <w:rPr>
              <w:ins w:id="44197" w:author="phuong vu" w:date="2018-11-30T14:07:00Z"/>
              <w:b/>
              <w:lang w:val="en-US"/>
            </w:rPr>
          </w:rPrChange>
        </w:rPr>
        <w:pPrChange w:id="44198" w:author="phuong vu" w:date="2018-11-30T14:16:00Z">
          <w:pPr/>
        </w:pPrChange>
      </w:pPr>
      <w:ins w:id="44199" w:author="phuong vu" w:date="2018-11-30T14:07:00Z">
        <w:r w:rsidRPr="00920004">
          <w:rPr>
            <w:b/>
            <w:lang w:val="en-US"/>
            <w:rPrChange w:id="44200" w:author="phuong vu" w:date="2018-11-30T22:36:00Z">
              <w:rPr>
                <w:b/>
                <w:lang w:val="en-US"/>
              </w:rPr>
            </w:rPrChange>
          </w:rPr>
          <w:t>BẢNG WASH_BAG</w:t>
        </w:r>
      </w:ins>
    </w:p>
    <w:tbl>
      <w:tblPr>
        <w:tblStyle w:val="TableGrid"/>
        <w:tblW w:w="8815" w:type="dxa"/>
        <w:tblLook w:val="04A0" w:firstRow="1" w:lastRow="0" w:firstColumn="1" w:lastColumn="0" w:noHBand="0" w:noVBand="1"/>
        <w:tblPrChange w:id="44201" w:author="phuong vu" w:date="2018-11-30T14:22:00Z">
          <w:tblPr>
            <w:tblStyle w:val="TableGrid"/>
            <w:tblW w:w="9479" w:type="dxa"/>
            <w:tblLook w:val="04A0" w:firstRow="1" w:lastRow="0" w:firstColumn="1" w:lastColumn="0" w:noHBand="0" w:noVBand="1"/>
          </w:tblPr>
        </w:tblPrChange>
      </w:tblPr>
      <w:tblGrid>
        <w:gridCol w:w="708"/>
        <w:gridCol w:w="2484"/>
        <w:gridCol w:w="1300"/>
        <w:gridCol w:w="1098"/>
        <w:gridCol w:w="838"/>
        <w:gridCol w:w="823"/>
        <w:gridCol w:w="1564"/>
        <w:tblGridChange w:id="44202">
          <w:tblGrid>
            <w:gridCol w:w="708"/>
            <w:gridCol w:w="2484"/>
            <w:gridCol w:w="1300"/>
            <w:gridCol w:w="1098"/>
            <w:gridCol w:w="838"/>
            <w:gridCol w:w="823"/>
            <w:gridCol w:w="2228"/>
          </w:tblGrid>
        </w:tblGridChange>
      </w:tblGrid>
      <w:tr w:rsidR="006871B5" w:rsidRPr="00920004" w14:paraId="08151059" w14:textId="77777777" w:rsidTr="00BD0851">
        <w:trPr>
          <w:trHeight w:val="300"/>
          <w:ins w:id="44203" w:author="phuong vu" w:date="2018-11-30T14:07:00Z"/>
          <w:trPrChange w:id="44204" w:author="phuong vu" w:date="2018-11-30T14:22:00Z">
            <w:trPr>
              <w:trHeight w:val="300"/>
            </w:trPr>
          </w:trPrChange>
        </w:trPr>
        <w:tc>
          <w:tcPr>
            <w:tcW w:w="708" w:type="dxa"/>
            <w:noWrap/>
            <w:vAlign w:val="center"/>
            <w:hideMark/>
            <w:tcPrChange w:id="44205" w:author="phuong vu" w:date="2018-11-30T14:22:00Z">
              <w:tcPr>
                <w:tcW w:w="708" w:type="dxa"/>
                <w:noWrap/>
                <w:vAlign w:val="center"/>
                <w:hideMark/>
              </w:tcPr>
            </w:tcPrChange>
          </w:tcPr>
          <w:p w14:paraId="33759ACE" w14:textId="77777777" w:rsidR="006871B5" w:rsidRPr="00920004" w:rsidRDefault="006871B5" w:rsidP="00BD0851">
            <w:pPr>
              <w:spacing w:before="240" w:line="0" w:lineRule="atLeast"/>
              <w:jc w:val="center"/>
              <w:rPr>
                <w:ins w:id="44206" w:author="phuong vu" w:date="2018-11-30T14:07:00Z"/>
                <w:b/>
                <w:bCs/>
                <w:rPrChange w:id="44207" w:author="phuong vu" w:date="2018-11-30T22:36:00Z">
                  <w:rPr>
                    <w:ins w:id="44208" w:author="phuong vu" w:date="2018-11-30T14:07:00Z"/>
                    <w:b/>
                    <w:bCs/>
                  </w:rPr>
                </w:rPrChange>
              </w:rPr>
              <w:pPrChange w:id="44209" w:author="phuong vu" w:date="2018-11-30T14:16:00Z">
                <w:pPr>
                  <w:spacing w:line="276" w:lineRule="auto"/>
                  <w:jc w:val="center"/>
                </w:pPr>
              </w:pPrChange>
            </w:pPr>
            <w:ins w:id="44210" w:author="phuong vu" w:date="2018-11-30T14:07:00Z">
              <w:r w:rsidRPr="00920004">
                <w:rPr>
                  <w:b/>
                  <w:bCs/>
                  <w:lang w:val="da-DK"/>
                  <w:rPrChange w:id="44211" w:author="phuong vu" w:date="2018-11-30T22:36:00Z">
                    <w:rPr>
                      <w:b/>
                      <w:bCs/>
                      <w:lang w:val="da-DK"/>
                    </w:rPr>
                  </w:rPrChange>
                </w:rPr>
                <w:t>STT</w:t>
              </w:r>
            </w:ins>
          </w:p>
        </w:tc>
        <w:tc>
          <w:tcPr>
            <w:tcW w:w="2484" w:type="dxa"/>
            <w:noWrap/>
            <w:vAlign w:val="center"/>
            <w:hideMark/>
            <w:tcPrChange w:id="44212" w:author="phuong vu" w:date="2018-11-30T14:22:00Z">
              <w:tcPr>
                <w:tcW w:w="2484" w:type="dxa"/>
                <w:noWrap/>
                <w:vAlign w:val="center"/>
                <w:hideMark/>
              </w:tcPr>
            </w:tcPrChange>
          </w:tcPr>
          <w:p w14:paraId="41C0B10B" w14:textId="77777777" w:rsidR="006871B5" w:rsidRPr="00920004" w:rsidRDefault="006871B5" w:rsidP="00BD0851">
            <w:pPr>
              <w:spacing w:before="240" w:line="0" w:lineRule="atLeast"/>
              <w:jc w:val="center"/>
              <w:rPr>
                <w:ins w:id="44213" w:author="phuong vu" w:date="2018-11-30T14:07:00Z"/>
                <w:b/>
                <w:bCs/>
                <w:rPrChange w:id="44214" w:author="phuong vu" w:date="2018-11-30T22:36:00Z">
                  <w:rPr>
                    <w:ins w:id="44215" w:author="phuong vu" w:date="2018-11-30T14:07:00Z"/>
                    <w:b/>
                    <w:bCs/>
                  </w:rPr>
                </w:rPrChange>
              </w:rPr>
              <w:pPrChange w:id="44216" w:author="phuong vu" w:date="2018-11-30T14:16:00Z">
                <w:pPr>
                  <w:spacing w:line="276" w:lineRule="auto"/>
                  <w:jc w:val="center"/>
                </w:pPr>
              </w:pPrChange>
            </w:pPr>
            <w:ins w:id="44217" w:author="phuong vu" w:date="2018-11-30T14:07:00Z">
              <w:r w:rsidRPr="00920004">
                <w:rPr>
                  <w:b/>
                  <w:bCs/>
                  <w:lang w:val="da-DK"/>
                  <w:rPrChange w:id="44218" w:author="phuong vu" w:date="2018-11-30T22:36:00Z">
                    <w:rPr>
                      <w:b/>
                      <w:bCs/>
                      <w:lang w:val="da-DK"/>
                    </w:rPr>
                  </w:rPrChange>
                </w:rPr>
                <w:t>Tên trường</w:t>
              </w:r>
            </w:ins>
          </w:p>
        </w:tc>
        <w:tc>
          <w:tcPr>
            <w:tcW w:w="1300" w:type="dxa"/>
            <w:noWrap/>
            <w:vAlign w:val="center"/>
            <w:hideMark/>
            <w:tcPrChange w:id="44219" w:author="phuong vu" w:date="2018-11-30T14:22:00Z">
              <w:tcPr>
                <w:tcW w:w="1300" w:type="dxa"/>
                <w:noWrap/>
                <w:vAlign w:val="center"/>
                <w:hideMark/>
              </w:tcPr>
            </w:tcPrChange>
          </w:tcPr>
          <w:p w14:paraId="1854D588" w14:textId="77777777" w:rsidR="006871B5" w:rsidRPr="00920004" w:rsidRDefault="006871B5" w:rsidP="00BD0851">
            <w:pPr>
              <w:spacing w:before="240" w:line="0" w:lineRule="atLeast"/>
              <w:jc w:val="center"/>
              <w:rPr>
                <w:ins w:id="44220" w:author="phuong vu" w:date="2018-11-30T14:07:00Z"/>
                <w:b/>
                <w:bCs/>
                <w:rPrChange w:id="44221" w:author="phuong vu" w:date="2018-11-30T22:36:00Z">
                  <w:rPr>
                    <w:ins w:id="44222" w:author="phuong vu" w:date="2018-11-30T14:07:00Z"/>
                    <w:b/>
                    <w:bCs/>
                  </w:rPr>
                </w:rPrChange>
              </w:rPr>
              <w:pPrChange w:id="44223" w:author="phuong vu" w:date="2018-11-30T14:16:00Z">
                <w:pPr>
                  <w:spacing w:line="276" w:lineRule="auto"/>
                  <w:jc w:val="center"/>
                </w:pPr>
              </w:pPrChange>
            </w:pPr>
            <w:ins w:id="44224" w:author="phuong vu" w:date="2018-11-30T14:07:00Z">
              <w:r w:rsidRPr="00920004">
                <w:rPr>
                  <w:b/>
                  <w:bCs/>
                  <w:lang w:val="da-DK"/>
                  <w:rPrChange w:id="44225" w:author="phuong vu" w:date="2018-11-30T22:36:00Z">
                    <w:rPr>
                      <w:b/>
                      <w:bCs/>
                      <w:lang w:val="da-DK"/>
                    </w:rPr>
                  </w:rPrChange>
                </w:rPr>
                <w:t>Kiểu</w:t>
              </w:r>
            </w:ins>
          </w:p>
        </w:tc>
        <w:tc>
          <w:tcPr>
            <w:tcW w:w="1098" w:type="dxa"/>
            <w:noWrap/>
            <w:vAlign w:val="center"/>
            <w:hideMark/>
            <w:tcPrChange w:id="44226" w:author="phuong vu" w:date="2018-11-30T14:22:00Z">
              <w:tcPr>
                <w:tcW w:w="1098" w:type="dxa"/>
                <w:noWrap/>
                <w:vAlign w:val="center"/>
                <w:hideMark/>
              </w:tcPr>
            </w:tcPrChange>
          </w:tcPr>
          <w:p w14:paraId="0990706A" w14:textId="77777777" w:rsidR="006871B5" w:rsidRPr="00920004" w:rsidRDefault="006871B5" w:rsidP="00BD0851">
            <w:pPr>
              <w:spacing w:before="240" w:line="0" w:lineRule="atLeast"/>
              <w:jc w:val="center"/>
              <w:rPr>
                <w:ins w:id="44227" w:author="phuong vu" w:date="2018-11-30T14:07:00Z"/>
                <w:b/>
                <w:bCs/>
                <w:rPrChange w:id="44228" w:author="phuong vu" w:date="2018-11-30T22:36:00Z">
                  <w:rPr>
                    <w:ins w:id="44229" w:author="phuong vu" w:date="2018-11-30T14:07:00Z"/>
                    <w:b/>
                    <w:bCs/>
                  </w:rPr>
                </w:rPrChange>
              </w:rPr>
              <w:pPrChange w:id="44230" w:author="phuong vu" w:date="2018-11-30T14:16:00Z">
                <w:pPr>
                  <w:spacing w:line="276" w:lineRule="auto"/>
                  <w:jc w:val="center"/>
                </w:pPr>
              </w:pPrChange>
            </w:pPr>
            <w:ins w:id="44231" w:author="phuong vu" w:date="2018-11-30T14:07:00Z">
              <w:r w:rsidRPr="00920004">
                <w:rPr>
                  <w:b/>
                  <w:bCs/>
                  <w:lang w:val="da-DK"/>
                  <w:rPrChange w:id="44232" w:author="phuong vu" w:date="2018-11-30T22:36:00Z">
                    <w:rPr>
                      <w:b/>
                      <w:bCs/>
                      <w:lang w:val="da-DK"/>
                    </w:rPr>
                  </w:rPrChange>
                </w:rPr>
                <w:t>Chấp nhận Null</w:t>
              </w:r>
            </w:ins>
          </w:p>
        </w:tc>
        <w:tc>
          <w:tcPr>
            <w:tcW w:w="838" w:type="dxa"/>
            <w:noWrap/>
            <w:vAlign w:val="center"/>
            <w:hideMark/>
            <w:tcPrChange w:id="44233" w:author="phuong vu" w:date="2018-11-30T14:22:00Z">
              <w:tcPr>
                <w:tcW w:w="838" w:type="dxa"/>
                <w:noWrap/>
                <w:vAlign w:val="center"/>
                <w:hideMark/>
              </w:tcPr>
            </w:tcPrChange>
          </w:tcPr>
          <w:p w14:paraId="05355A38" w14:textId="77777777" w:rsidR="006871B5" w:rsidRPr="00920004" w:rsidRDefault="006871B5" w:rsidP="00BD0851">
            <w:pPr>
              <w:spacing w:before="240" w:line="0" w:lineRule="atLeast"/>
              <w:jc w:val="center"/>
              <w:rPr>
                <w:ins w:id="44234" w:author="phuong vu" w:date="2018-11-30T14:07:00Z"/>
                <w:b/>
                <w:bCs/>
                <w:rPrChange w:id="44235" w:author="phuong vu" w:date="2018-11-30T22:36:00Z">
                  <w:rPr>
                    <w:ins w:id="44236" w:author="phuong vu" w:date="2018-11-30T14:07:00Z"/>
                    <w:b/>
                    <w:bCs/>
                  </w:rPr>
                </w:rPrChange>
              </w:rPr>
              <w:pPrChange w:id="44237" w:author="phuong vu" w:date="2018-11-30T14:16:00Z">
                <w:pPr>
                  <w:spacing w:line="276" w:lineRule="auto"/>
                  <w:jc w:val="center"/>
                </w:pPr>
              </w:pPrChange>
            </w:pPr>
            <w:ins w:id="44238" w:author="phuong vu" w:date="2018-11-30T14:07:00Z">
              <w:r w:rsidRPr="00920004">
                <w:rPr>
                  <w:b/>
                  <w:bCs/>
                  <w:lang w:val="da-DK"/>
                  <w:rPrChange w:id="44239" w:author="phuong vu" w:date="2018-11-30T22:36:00Z">
                    <w:rPr>
                      <w:b/>
                      <w:bCs/>
                      <w:lang w:val="da-DK"/>
                    </w:rPr>
                  </w:rPrChange>
                </w:rPr>
                <w:t>Khóa chính</w:t>
              </w:r>
            </w:ins>
          </w:p>
        </w:tc>
        <w:tc>
          <w:tcPr>
            <w:tcW w:w="823" w:type="dxa"/>
            <w:noWrap/>
            <w:vAlign w:val="center"/>
            <w:hideMark/>
            <w:tcPrChange w:id="44240" w:author="phuong vu" w:date="2018-11-30T14:22:00Z">
              <w:tcPr>
                <w:tcW w:w="823" w:type="dxa"/>
                <w:noWrap/>
                <w:vAlign w:val="center"/>
                <w:hideMark/>
              </w:tcPr>
            </w:tcPrChange>
          </w:tcPr>
          <w:p w14:paraId="6AD2C34C" w14:textId="77777777" w:rsidR="006871B5" w:rsidRPr="00920004" w:rsidRDefault="006871B5" w:rsidP="00BD0851">
            <w:pPr>
              <w:spacing w:before="240" w:line="0" w:lineRule="atLeast"/>
              <w:jc w:val="center"/>
              <w:rPr>
                <w:ins w:id="44241" w:author="phuong vu" w:date="2018-11-30T14:07:00Z"/>
                <w:b/>
                <w:bCs/>
                <w:rPrChange w:id="44242" w:author="phuong vu" w:date="2018-11-30T22:36:00Z">
                  <w:rPr>
                    <w:ins w:id="44243" w:author="phuong vu" w:date="2018-11-30T14:07:00Z"/>
                    <w:b/>
                    <w:bCs/>
                  </w:rPr>
                </w:rPrChange>
              </w:rPr>
              <w:pPrChange w:id="44244" w:author="phuong vu" w:date="2018-11-30T14:16:00Z">
                <w:pPr>
                  <w:spacing w:line="276" w:lineRule="auto"/>
                  <w:jc w:val="center"/>
                </w:pPr>
              </w:pPrChange>
            </w:pPr>
            <w:ins w:id="44245" w:author="phuong vu" w:date="2018-11-30T14:07:00Z">
              <w:r w:rsidRPr="00920004">
                <w:rPr>
                  <w:b/>
                  <w:bCs/>
                  <w:lang w:val="da-DK"/>
                  <w:rPrChange w:id="44246" w:author="phuong vu" w:date="2018-11-30T22:36:00Z">
                    <w:rPr>
                      <w:b/>
                      <w:bCs/>
                      <w:lang w:val="da-DK"/>
                    </w:rPr>
                  </w:rPrChange>
                </w:rPr>
                <w:t>Khóa ngoại</w:t>
              </w:r>
            </w:ins>
          </w:p>
        </w:tc>
        <w:tc>
          <w:tcPr>
            <w:tcW w:w="1564" w:type="dxa"/>
            <w:noWrap/>
            <w:vAlign w:val="center"/>
            <w:hideMark/>
            <w:tcPrChange w:id="44247" w:author="phuong vu" w:date="2018-11-30T14:22:00Z">
              <w:tcPr>
                <w:tcW w:w="2228" w:type="dxa"/>
                <w:noWrap/>
                <w:vAlign w:val="center"/>
                <w:hideMark/>
              </w:tcPr>
            </w:tcPrChange>
          </w:tcPr>
          <w:p w14:paraId="329B3A37" w14:textId="77777777" w:rsidR="006871B5" w:rsidRPr="00920004" w:rsidRDefault="006871B5" w:rsidP="00BD0851">
            <w:pPr>
              <w:spacing w:before="240" w:line="0" w:lineRule="atLeast"/>
              <w:ind w:right="226"/>
              <w:jc w:val="center"/>
              <w:rPr>
                <w:ins w:id="44248" w:author="phuong vu" w:date="2018-11-30T14:07:00Z"/>
                <w:b/>
                <w:bCs/>
                <w:rPrChange w:id="44249" w:author="phuong vu" w:date="2018-11-30T22:36:00Z">
                  <w:rPr>
                    <w:ins w:id="44250" w:author="phuong vu" w:date="2018-11-30T14:07:00Z"/>
                    <w:b/>
                    <w:bCs/>
                  </w:rPr>
                </w:rPrChange>
              </w:rPr>
              <w:pPrChange w:id="44251" w:author="phuong vu" w:date="2018-11-30T14:16:00Z">
                <w:pPr>
                  <w:spacing w:line="276" w:lineRule="auto"/>
                  <w:ind w:right="226"/>
                  <w:jc w:val="center"/>
                </w:pPr>
              </w:pPrChange>
            </w:pPr>
            <w:ins w:id="44252" w:author="phuong vu" w:date="2018-11-30T14:07:00Z">
              <w:r w:rsidRPr="00920004">
                <w:rPr>
                  <w:b/>
                  <w:bCs/>
                  <w:lang w:val="da-DK"/>
                  <w:rPrChange w:id="44253" w:author="phuong vu" w:date="2018-11-30T22:36:00Z">
                    <w:rPr>
                      <w:b/>
                      <w:bCs/>
                      <w:lang w:val="da-DK"/>
                    </w:rPr>
                  </w:rPrChange>
                </w:rPr>
                <w:t>Mô tả</w:t>
              </w:r>
            </w:ins>
          </w:p>
        </w:tc>
      </w:tr>
      <w:tr w:rsidR="006871B5" w:rsidRPr="00920004" w14:paraId="7E961E2C" w14:textId="77777777" w:rsidTr="00BD0851">
        <w:trPr>
          <w:trHeight w:val="300"/>
          <w:ins w:id="44254" w:author="phuong vu" w:date="2018-11-30T14:07:00Z"/>
          <w:trPrChange w:id="44255" w:author="phuong vu" w:date="2018-11-30T14:22:00Z">
            <w:trPr>
              <w:trHeight w:val="300"/>
            </w:trPr>
          </w:trPrChange>
        </w:trPr>
        <w:tc>
          <w:tcPr>
            <w:tcW w:w="708" w:type="dxa"/>
            <w:noWrap/>
            <w:vAlign w:val="center"/>
            <w:hideMark/>
            <w:tcPrChange w:id="44256" w:author="phuong vu" w:date="2018-11-30T14:22:00Z">
              <w:tcPr>
                <w:tcW w:w="708" w:type="dxa"/>
                <w:noWrap/>
                <w:vAlign w:val="center"/>
                <w:hideMark/>
              </w:tcPr>
            </w:tcPrChange>
          </w:tcPr>
          <w:p w14:paraId="2B20DAEF" w14:textId="77777777" w:rsidR="006871B5" w:rsidRPr="00920004" w:rsidRDefault="006871B5" w:rsidP="00BD0851">
            <w:pPr>
              <w:spacing w:before="240" w:line="0" w:lineRule="atLeast"/>
              <w:jc w:val="center"/>
              <w:rPr>
                <w:ins w:id="44257" w:author="phuong vu" w:date="2018-11-30T14:07:00Z"/>
                <w:rPrChange w:id="44258" w:author="phuong vu" w:date="2018-11-30T22:36:00Z">
                  <w:rPr>
                    <w:ins w:id="44259" w:author="phuong vu" w:date="2018-11-30T14:07:00Z"/>
                  </w:rPr>
                </w:rPrChange>
              </w:rPr>
              <w:pPrChange w:id="44260" w:author="phuong vu" w:date="2018-11-30T14:16:00Z">
                <w:pPr>
                  <w:spacing w:line="276" w:lineRule="auto"/>
                  <w:jc w:val="center"/>
                </w:pPr>
              </w:pPrChange>
            </w:pPr>
            <w:ins w:id="44261" w:author="phuong vu" w:date="2018-11-30T14:07:00Z">
              <w:r w:rsidRPr="00920004">
                <w:rPr>
                  <w:rPrChange w:id="44262" w:author="phuong vu" w:date="2018-11-30T22:36:00Z">
                    <w:rPr/>
                  </w:rPrChange>
                </w:rPr>
                <w:t>1</w:t>
              </w:r>
            </w:ins>
          </w:p>
        </w:tc>
        <w:tc>
          <w:tcPr>
            <w:tcW w:w="2484" w:type="dxa"/>
            <w:noWrap/>
            <w:hideMark/>
            <w:tcPrChange w:id="44263" w:author="phuong vu" w:date="2018-11-30T14:22:00Z">
              <w:tcPr>
                <w:tcW w:w="2484" w:type="dxa"/>
                <w:noWrap/>
                <w:hideMark/>
              </w:tcPr>
            </w:tcPrChange>
          </w:tcPr>
          <w:p w14:paraId="267BC9EF" w14:textId="77777777" w:rsidR="006871B5" w:rsidRPr="00920004" w:rsidRDefault="006871B5" w:rsidP="00727C9A">
            <w:pPr>
              <w:rPr>
                <w:ins w:id="44264" w:author="phuong vu" w:date="2018-11-30T14:07:00Z"/>
                <w:rPrChange w:id="44265" w:author="phuong vu" w:date="2018-11-30T22:36:00Z">
                  <w:rPr>
                    <w:ins w:id="44266" w:author="phuong vu" w:date="2018-11-30T14:07:00Z"/>
                  </w:rPr>
                </w:rPrChange>
              </w:rPr>
              <w:pPrChange w:id="44267" w:author="phuong vu" w:date="2018-11-30T21:57:00Z">
                <w:pPr>
                  <w:spacing w:line="276" w:lineRule="auto"/>
                </w:pPr>
              </w:pPrChange>
            </w:pPr>
            <w:ins w:id="44268" w:author="phuong vu" w:date="2018-11-30T14:07:00Z">
              <w:r w:rsidRPr="00920004">
                <w:rPr>
                  <w:rPrChange w:id="44269" w:author="phuong vu" w:date="2018-11-30T22:36:00Z">
                    <w:rPr/>
                  </w:rPrChange>
                </w:rPr>
                <w:t>id</w:t>
              </w:r>
            </w:ins>
          </w:p>
        </w:tc>
        <w:tc>
          <w:tcPr>
            <w:tcW w:w="1300" w:type="dxa"/>
            <w:noWrap/>
            <w:hideMark/>
            <w:tcPrChange w:id="44270" w:author="phuong vu" w:date="2018-11-30T14:22:00Z">
              <w:tcPr>
                <w:tcW w:w="1300" w:type="dxa"/>
                <w:noWrap/>
                <w:hideMark/>
              </w:tcPr>
            </w:tcPrChange>
          </w:tcPr>
          <w:p w14:paraId="75FE97C2" w14:textId="77777777" w:rsidR="006871B5" w:rsidRPr="00920004" w:rsidRDefault="006871B5" w:rsidP="00727C9A">
            <w:pPr>
              <w:rPr>
                <w:ins w:id="44271" w:author="phuong vu" w:date="2018-11-30T14:07:00Z"/>
                <w:rPrChange w:id="44272" w:author="phuong vu" w:date="2018-11-30T22:36:00Z">
                  <w:rPr>
                    <w:ins w:id="44273" w:author="phuong vu" w:date="2018-11-30T14:07:00Z"/>
                  </w:rPr>
                </w:rPrChange>
              </w:rPr>
              <w:pPrChange w:id="44274" w:author="phuong vu" w:date="2018-11-30T21:57:00Z">
                <w:pPr>
                  <w:spacing w:line="276" w:lineRule="auto"/>
                </w:pPr>
              </w:pPrChange>
            </w:pPr>
            <w:ins w:id="44275" w:author="phuong vu" w:date="2018-11-30T14:07:00Z">
              <w:r w:rsidRPr="00920004">
                <w:rPr>
                  <w:rPrChange w:id="44276" w:author="phuong vu" w:date="2018-11-30T22:36:00Z">
                    <w:rPr/>
                  </w:rPrChange>
                </w:rPr>
                <w:t>numeric</w:t>
              </w:r>
            </w:ins>
          </w:p>
        </w:tc>
        <w:tc>
          <w:tcPr>
            <w:tcW w:w="1098" w:type="dxa"/>
            <w:noWrap/>
            <w:vAlign w:val="center"/>
            <w:hideMark/>
            <w:tcPrChange w:id="44277" w:author="phuong vu" w:date="2018-11-30T14:22:00Z">
              <w:tcPr>
                <w:tcW w:w="1098" w:type="dxa"/>
                <w:noWrap/>
                <w:vAlign w:val="center"/>
                <w:hideMark/>
              </w:tcPr>
            </w:tcPrChange>
          </w:tcPr>
          <w:p w14:paraId="4310E7AF" w14:textId="77777777" w:rsidR="006871B5" w:rsidRPr="00920004" w:rsidRDefault="006871B5" w:rsidP="00727C9A">
            <w:pPr>
              <w:jc w:val="center"/>
              <w:rPr>
                <w:ins w:id="44278" w:author="phuong vu" w:date="2018-11-30T14:07:00Z"/>
                <w:rPrChange w:id="44279" w:author="phuong vu" w:date="2018-11-30T22:36:00Z">
                  <w:rPr>
                    <w:ins w:id="44280" w:author="phuong vu" w:date="2018-11-30T14:07:00Z"/>
                  </w:rPr>
                </w:rPrChange>
              </w:rPr>
              <w:pPrChange w:id="44281" w:author="phuong vu" w:date="2018-11-30T21:57:00Z">
                <w:pPr>
                  <w:spacing w:line="276" w:lineRule="auto"/>
                  <w:jc w:val="center"/>
                </w:pPr>
              </w:pPrChange>
            </w:pPr>
          </w:p>
        </w:tc>
        <w:tc>
          <w:tcPr>
            <w:tcW w:w="838" w:type="dxa"/>
            <w:noWrap/>
            <w:vAlign w:val="center"/>
            <w:hideMark/>
            <w:tcPrChange w:id="44282" w:author="phuong vu" w:date="2018-11-30T14:22:00Z">
              <w:tcPr>
                <w:tcW w:w="838" w:type="dxa"/>
                <w:noWrap/>
                <w:vAlign w:val="center"/>
                <w:hideMark/>
              </w:tcPr>
            </w:tcPrChange>
          </w:tcPr>
          <w:p w14:paraId="7A95084D" w14:textId="77777777" w:rsidR="006871B5" w:rsidRPr="00920004" w:rsidRDefault="006871B5" w:rsidP="00727C9A">
            <w:pPr>
              <w:jc w:val="center"/>
              <w:rPr>
                <w:ins w:id="44283" w:author="phuong vu" w:date="2018-11-30T14:07:00Z"/>
                <w:rPrChange w:id="44284" w:author="phuong vu" w:date="2018-11-30T22:36:00Z">
                  <w:rPr>
                    <w:ins w:id="44285" w:author="phuong vu" w:date="2018-11-30T14:07:00Z"/>
                  </w:rPr>
                </w:rPrChange>
              </w:rPr>
              <w:pPrChange w:id="44286" w:author="phuong vu" w:date="2018-11-30T21:57:00Z">
                <w:pPr>
                  <w:spacing w:line="276" w:lineRule="auto"/>
                  <w:jc w:val="center"/>
                </w:pPr>
              </w:pPrChange>
            </w:pPr>
            <w:ins w:id="44287" w:author="phuong vu" w:date="2018-11-30T14:07:00Z">
              <w:r w:rsidRPr="00920004">
                <w:rPr>
                  <w:rPrChange w:id="44288" w:author="phuong vu" w:date="2018-11-30T22:36:00Z">
                    <w:rPr/>
                  </w:rPrChange>
                </w:rPr>
                <w:t>X</w:t>
              </w:r>
            </w:ins>
          </w:p>
        </w:tc>
        <w:tc>
          <w:tcPr>
            <w:tcW w:w="823" w:type="dxa"/>
            <w:noWrap/>
            <w:vAlign w:val="center"/>
            <w:hideMark/>
            <w:tcPrChange w:id="44289" w:author="phuong vu" w:date="2018-11-30T14:22:00Z">
              <w:tcPr>
                <w:tcW w:w="823" w:type="dxa"/>
                <w:noWrap/>
                <w:vAlign w:val="center"/>
                <w:hideMark/>
              </w:tcPr>
            </w:tcPrChange>
          </w:tcPr>
          <w:p w14:paraId="426C691C" w14:textId="77777777" w:rsidR="006871B5" w:rsidRPr="00920004" w:rsidRDefault="006871B5" w:rsidP="00727C9A">
            <w:pPr>
              <w:jc w:val="center"/>
              <w:rPr>
                <w:ins w:id="44290" w:author="phuong vu" w:date="2018-11-30T14:07:00Z"/>
                <w:rPrChange w:id="44291" w:author="phuong vu" w:date="2018-11-30T22:36:00Z">
                  <w:rPr>
                    <w:ins w:id="44292" w:author="phuong vu" w:date="2018-11-30T14:07:00Z"/>
                  </w:rPr>
                </w:rPrChange>
              </w:rPr>
              <w:pPrChange w:id="44293" w:author="phuong vu" w:date="2018-11-30T21:57:00Z">
                <w:pPr>
                  <w:spacing w:line="276" w:lineRule="auto"/>
                  <w:jc w:val="center"/>
                </w:pPr>
              </w:pPrChange>
            </w:pPr>
          </w:p>
        </w:tc>
        <w:tc>
          <w:tcPr>
            <w:tcW w:w="1564" w:type="dxa"/>
            <w:noWrap/>
            <w:hideMark/>
            <w:tcPrChange w:id="44294" w:author="phuong vu" w:date="2018-11-30T14:22:00Z">
              <w:tcPr>
                <w:tcW w:w="2228" w:type="dxa"/>
                <w:noWrap/>
                <w:hideMark/>
              </w:tcPr>
            </w:tcPrChange>
          </w:tcPr>
          <w:p w14:paraId="540929D1" w14:textId="77777777" w:rsidR="006871B5" w:rsidRPr="00920004" w:rsidRDefault="006871B5" w:rsidP="00727C9A">
            <w:pPr>
              <w:rPr>
                <w:ins w:id="44295" w:author="phuong vu" w:date="2018-11-30T14:07:00Z"/>
                <w:lang w:val="en-US"/>
                <w:rPrChange w:id="44296" w:author="phuong vu" w:date="2018-11-30T22:36:00Z">
                  <w:rPr>
                    <w:ins w:id="44297" w:author="phuong vu" w:date="2018-11-30T14:07:00Z"/>
                    <w:lang w:val="en-US"/>
                  </w:rPr>
                </w:rPrChange>
              </w:rPr>
              <w:pPrChange w:id="44298" w:author="phuong vu" w:date="2018-11-30T21:57:00Z">
                <w:pPr>
                  <w:spacing w:line="276" w:lineRule="auto"/>
                </w:pPr>
              </w:pPrChange>
            </w:pPr>
            <w:ins w:id="44299" w:author="phuong vu" w:date="2018-11-30T14:07:00Z">
              <w:r w:rsidRPr="00920004">
                <w:rPr>
                  <w:rPrChange w:id="44300" w:author="phuong vu" w:date="2018-11-30T22:36:00Z">
                    <w:rPr/>
                  </w:rPrChange>
                </w:rPr>
                <w:t>ID</w:t>
              </w:r>
            </w:ins>
          </w:p>
        </w:tc>
      </w:tr>
      <w:tr w:rsidR="006871B5" w:rsidRPr="00920004" w14:paraId="3CBE1DA8" w14:textId="77777777" w:rsidTr="00BD0851">
        <w:trPr>
          <w:trHeight w:val="300"/>
          <w:ins w:id="44301" w:author="phuong vu" w:date="2018-11-30T14:07:00Z"/>
          <w:trPrChange w:id="44302" w:author="phuong vu" w:date="2018-11-30T14:22:00Z">
            <w:trPr>
              <w:trHeight w:val="300"/>
            </w:trPr>
          </w:trPrChange>
        </w:trPr>
        <w:tc>
          <w:tcPr>
            <w:tcW w:w="708" w:type="dxa"/>
            <w:noWrap/>
            <w:vAlign w:val="center"/>
            <w:hideMark/>
            <w:tcPrChange w:id="44303" w:author="phuong vu" w:date="2018-11-30T14:22:00Z">
              <w:tcPr>
                <w:tcW w:w="708" w:type="dxa"/>
                <w:noWrap/>
                <w:vAlign w:val="center"/>
                <w:hideMark/>
              </w:tcPr>
            </w:tcPrChange>
          </w:tcPr>
          <w:p w14:paraId="601089B9" w14:textId="77777777" w:rsidR="006871B5" w:rsidRPr="00920004" w:rsidRDefault="006871B5" w:rsidP="00BD0851">
            <w:pPr>
              <w:spacing w:before="240" w:line="0" w:lineRule="atLeast"/>
              <w:jc w:val="center"/>
              <w:rPr>
                <w:ins w:id="44304" w:author="phuong vu" w:date="2018-11-30T14:07:00Z"/>
                <w:rPrChange w:id="44305" w:author="phuong vu" w:date="2018-11-30T22:36:00Z">
                  <w:rPr>
                    <w:ins w:id="44306" w:author="phuong vu" w:date="2018-11-30T14:07:00Z"/>
                  </w:rPr>
                </w:rPrChange>
              </w:rPr>
              <w:pPrChange w:id="44307" w:author="phuong vu" w:date="2018-11-30T14:16:00Z">
                <w:pPr>
                  <w:spacing w:line="276" w:lineRule="auto"/>
                  <w:jc w:val="center"/>
                </w:pPr>
              </w:pPrChange>
            </w:pPr>
            <w:ins w:id="44308" w:author="phuong vu" w:date="2018-11-30T14:07:00Z">
              <w:r w:rsidRPr="00920004">
                <w:rPr>
                  <w:rPrChange w:id="44309" w:author="phuong vu" w:date="2018-11-30T22:36:00Z">
                    <w:rPr/>
                  </w:rPrChange>
                </w:rPr>
                <w:t>2</w:t>
              </w:r>
            </w:ins>
          </w:p>
        </w:tc>
        <w:tc>
          <w:tcPr>
            <w:tcW w:w="2484" w:type="dxa"/>
            <w:noWrap/>
            <w:hideMark/>
            <w:tcPrChange w:id="44310" w:author="phuong vu" w:date="2018-11-30T14:22:00Z">
              <w:tcPr>
                <w:tcW w:w="2484" w:type="dxa"/>
                <w:noWrap/>
                <w:hideMark/>
              </w:tcPr>
            </w:tcPrChange>
          </w:tcPr>
          <w:p w14:paraId="75807544" w14:textId="77777777" w:rsidR="006871B5" w:rsidRPr="00920004" w:rsidRDefault="006871B5" w:rsidP="00727C9A">
            <w:pPr>
              <w:rPr>
                <w:ins w:id="44311" w:author="phuong vu" w:date="2018-11-30T14:07:00Z"/>
                <w:lang w:val="en-US"/>
                <w:rPrChange w:id="44312" w:author="phuong vu" w:date="2018-11-30T22:36:00Z">
                  <w:rPr>
                    <w:ins w:id="44313" w:author="phuong vu" w:date="2018-11-30T14:07:00Z"/>
                    <w:lang w:val="en-US"/>
                  </w:rPr>
                </w:rPrChange>
              </w:rPr>
              <w:pPrChange w:id="44314" w:author="phuong vu" w:date="2018-11-30T21:57:00Z">
                <w:pPr>
                  <w:spacing w:line="276" w:lineRule="auto"/>
                </w:pPr>
              </w:pPrChange>
            </w:pPr>
            <w:ins w:id="44315" w:author="phuong vu" w:date="2018-11-30T14:07:00Z">
              <w:r w:rsidRPr="00920004">
                <w:rPr>
                  <w:lang w:val="en-US"/>
                  <w:rPrChange w:id="44316" w:author="phuong vu" w:date="2018-11-30T22:36:00Z">
                    <w:rPr>
                      <w:lang w:val="en-US"/>
                    </w:rPr>
                  </w:rPrChange>
                </w:rPr>
                <w:t>wash_bag_code</w:t>
              </w:r>
            </w:ins>
          </w:p>
        </w:tc>
        <w:tc>
          <w:tcPr>
            <w:tcW w:w="1300" w:type="dxa"/>
            <w:noWrap/>
            <w:hideMark/>
            <w:tcPrChange w:id="44317" w:author="phuong vu" w:date="2018-11-30T14:22:00Z">
              <w:tcPr>
                <w:tcW w:w="1300" w:type="dxa"/>
                <w:noWrap/>
                <w:hideMark/>
              </w:tcPr>
            </w:tcPrChange>
          </w:tcPr>
          <w:p w14:paraId="5C1FA398" w14:textId="77777777" w:rsidR="006871B5" w:rsidRPr="00920004" w:rsidRDefault="006871B5" w:rsidP="00727C9A">
            <w:pPr>
              <w:rPr>
                <w:ins w:id="44318" w:author="phuong vu" w:date="2018-11-30T14:07:00Z"/>
                <w:lang w:val="en-US"/>
                <w:rPrChange w:id="44319" w:author="phuong vu" w:date="2018-11-30T22:36:00Z">
                  <w:rPr>
                    <w:ins w:id="44320" w:author="phuong vu" w:date="2018-11-30T14:07:00Z"/>
                    <w:lang w:val="en-US"/>
                  </w:rPr>
                </w:rPrChange>
              </w:rPr>
              <w:pPrChange w:id="44321" w:author="phuong vu" w:date="2018-11-30T21:57:00Z">
                <w:pPr>
                  <w:spacing w:line="276" w:lineRule="auto"/>
                </w:pPr>
              </w:pPrChange>
            </w:pPr>
            <w:ins w:id="44322" w:author="phuong vu" w:date="2018-11-30T14:07:00Z">
              <w:r w:rsidRPr="00920004">
                <w:rPr>
                  <w:lang w:val="en-US"/>
                  <w:rPrChange w:id="44323" w:author="phuong vu" w:date="2018-11-30T22:36:00Z">
                    <w:rPr>
                      <w:lang w:val="en-US"/>
                    </w:rPr>
                  </w:rPrChange>
                </w:rPr>
                <w:t>numeric</w:t>
              </w:r>
            </w:ins>
          </w:p>
        </w:tc>
        <w:tc>
          <w:tcPr>
            <w:tcW w:w="1098" w:type="dxa"/>
            <w:noWrap/>
            <w:vAlign w:val="center"/>
            <w:hideMark/>
            <w:tcPrChange w:id="44324" w:author="phuong vu" w:date="2018-11-30T14:22:00Z">
              <w:tcPr>
                <w:tcW w:w="1098" w:type="dxa"/>
                <w:noWrap/>
                <w:vAlign w:val="center"/>
                <w:hideMark/>
              </w:tcPr>
            </w:tcPrChange>
          </w:tcPr>
          <w:p w14:paraId="44D3DBA8" w14:textId="77777777" w:rsidR="006871B5" w:rsidRPr="00920004" w:rsidRDefault="006871B5" w:rsidP="00727C9A">
            <w:pPr>
              <w:jc w:val="center"/>
              <w:rPr>
                <w:ins w:id="44325" w:author="phuong vu" w:date="2018-11-30T14:07:00Z"/>
                <w:rPrChange w:id="44326" w:author="phuong vu" w:date="2018-11-30T22:36:00Z">
                  <w:rPr>
                    <w:ins w:id="44327" w:author="phuong vu" w:date="2018-11-30T14:07:00Z"/>
                  </w:rPr>
                </w:rPrChange>
              </w:rPr>
              <w:pPrChange w:id="44328" w:author="phuong vu" w:date="2018-11-30T21:57:00Z">
                <w:pPr>
                  <w:spacing w:line="276" w:lineRule="auto"/>
                  <w:jc w:val="center"/>
                </w:pPr>
              </w:pPrChange>
            </w:pPr>
          </w:p>
        </w:tc>
        <w:tc>
          <w:tcPr>
            <w:tcW w:w="838" w:type="dxa"/>
            <w:noWrap/>
            <w:vAlign w:val="center"/>
            <w:hideMark/>
            <w:tcPrChange w:id="44329" w:author="phuong vu" w:date="2018-11-30T14:22:00Z">
              <w:tcPr>
                <w:tcW w:w="838" w:type="dxa"/>
                <w:noWrap/>
                <w:vAlign w:val="center"/>
                <w:hideMark/>
              </w:tcPr>
            </w:tcPrChange>
          </w:tcPr>
          <w:p w14:paraId="0E9E82EB" w14:textId="77777777" w:rsidR="006871B5" w:rsidRPr="00920004" w:rsidRDefault="006871B5" w:rsidP="00727C9A">
            <w:pPr>
              <w:jc w:val="center"/>
              <w:rPr>
                <w:ins w:id="44330" w:author="phuong vu" w:date="2018-11-30T14:07:00Z"/>
                <w:rPrChange w:id="44331" w:author="phuong vu" w:date="2018-11-30T22:36:00Z">
                  <w:rPr>
                    <w:ins w:id="44332" w:author="phuong vu" w:date="2018-11-30T14:07:00Z"/>
                  </w:rPr>
                </w:rPrChange>
              </w:rPr>
              <w:pPrChange w:id="44333" w:author="phuong vu" w:date="2018-11-30T21:57:00Z">
                <w:pPr>
                  <w:spacing w:line="276" w:lineRule="auto"/>
                  <w:jc w:val="center"/>
                </w:pPr>
              </w:pPrChange>
            </w:pPr>
          </w:p>
        </w:tc>
        <w:tc>
          <w:tcPr>
            <w:tcW w:w="823" w:type="dxa"/>
            <w:noWrap/>
            <w:vAlign w:val="center"/>
            <w:hideMark/>
            <w:tcPrChange w:id="44334" w:author="phuong vu" w:date="2018-11-30T14:22:00Z">
              <w:tcPr>
                <w:tcW w:w="823" w:type="dxa"/>
                <w:noWrap/>
                <w:vAlign w:val="center"/>
                <w:hideMark/>
              </w:tcPr>
            </w:tcPrChange>
          </w:tcPr>
          <w:p w14:paraId="72111E66" w14:textId="77777777" w:rsidR="006871B5" w:rsidRPr="00920004" w:rsidRDefault="006871B5" w:rsidP="00727C9A">
            <w:pPr>
              <w:jc w:val="center"/>
              <w:rPr>
                <w:ins w:id="44335" w:author="phuong vu" w:date="2018-11-30T14:07:00Z"/>
                <w:lang w:val="en-US"/>
                <w:rPrChange w:id="44336" w:author="phuong vu" w:date="2018-11-30T22:36:00Z">
                  <w:rPr>
                    <w:ins w:id="44337" w:author="phuong vu" w:date="2018-11-30T14:07:00Z"/>
                    <w:lang w:val="en-US"/>
                  </w:rPr>
                </w:rPrChange>
              </w:rPr>
              <w:pPrChange w:id="44338" w:author="phuong vu" w:date="2018-11-30T21:57:00Z">
                <w:pPr>
                  <w:spacing w:line="276" w:lineRule="auto"/>
                  <w:jc w:val="center"/>
                </w:pPr>
              </w:pPrChange>
            </w:pPr>
          </w:p>
        </w:tc>
        <w:tc>
          <w:tcPr>
            <w:tcW w:w="1564" w:type="dxa"/>
            <w:noWrap/>
            <w:hideMark/>
            <w:tcPrChange w:id="44339" w:author="phuong vu" w:date="2018-11-30T14:22:00Z">
              <w:tcPr>
                <w:tcW w:w="2228" w:type="dxa"/>
                <w:noWrap/>
                <w:hideMark/>
              </w:tcPr>
            </w:tcPrChange>
          </w:tcPr>
          <w:p w14:paraId="15C835A1" w14:textId="77777777" w:rsidR="006871B5" w:rsidRPr="00920004" w:rsidRDefault="006871B5" w:rsidP="00727C9A">
            <w:pPr>
              <w:rPr>
                <w:ins w:id="44340" w:author="phuong vu" w:date="2018-11-30T14:07:00Z"/>
                <w:lang w:val="en-US"/>
                <w:rPrChange w:id="44341" w:author="phuong vu" w:date="2018-11-30T22:36:00Z">
                  <w:rPr>
                    <w:ins w:id="44342" w:author="phuong vu" w:date="2018-11-30T14:07:00Z"/>
                    <w:lang w:val="en-US"/>
                  </w:rPr>
                </w:rPrChange>
              </w:rPr>
              <w:pPrChange w:id="44343" w:author="phuong vu" w:date="2018-11-30T21:57:00Z">
                <w:pPr>
                  <w:spacing w:line="276" w:lineRule="auto"/>
                </w:pPr>
              </w:pPrChange>
            </w:pPr>
            <w:ins w:id="44344" w:author="phuong vu" w:date="2018-11-30T14:07:00Z">
              <w:r w:rsidRPr="00920004">
                <w:rPr>
                  <w:lang w:val="en-US"/>
                  <w:rPrChange w:id="44345" w:author="phuong vu" w:date="2018-11-30T22:36:00Z">
                    <w:rPr>
                      <w:lang w:val="en-US"/>
                    </w:rPr>
                  </w:rPrChange>
                </w:rPr>
                <w:t>Mã túi giặt</w:t>
              </w:r>
            </w:ins>
          </w:p>
        </w:tc>
      </w:tr>
      <w:tr w:rsidR="006871B5" w:rsidRPr="00920004" w14:paraId="1CCD2FF7" w14:textId="77777777" w:rsidTr="00BD0851">
        <w:trPr>
          <w:trHeight w:val="300"/>
          <w:ins w:id="44346" w:author="phuong vu" w:date="2018-11-30T14:07:00Z"/>
          <w:trPrChange w:id="44347" w:author="phuong vu" w:date="2018-11-30T14:22:00Z">
            <w:trPr>
              <w:trHeight w:val="300"/>
            </w:trPr>
          </w:trPrChange>
        </w:trPr>
        <w:tc>
          <w:tcPr>
            <w:tcW w:w="708" w:type="dxa"/>
            <w:noWrap/>
            <w:vAlign w:val="center"/>
            <w:tcPrChange w:id="44348" w:author="phuong vu" w:date="2018-11-30T14:22:00Z">
              <w:tcPr>
                <w:tcW w:w="708" w:type="dxa"/>
                <w:noWrap/>
                <w:vAlign w:val="center"/>
              </w:tcPr>
            </w:tcPrChange>
          </w:tcPr>
          <w:p w14:paraId="64848A66" w14:textId="77777777" w:rsidR="006871B5" w:rsidRPr="00920004" w:rsidRDefault="006871B5" w:rsidP="00BD0851">
            <w:pPr>
              <w:spacing w:before="240" w:line="0" w:lineRule="atLeast"/>
              <w:jc w:val="center"/>
              <w:rPr>
                <w:ins w:id="44349" w:author="phuong vu" w:date="2018-11-30T14:07:00Z"/>
                <w:lang w:val="en-US"/>
                <w:rPrChange w:id="44350" w:author="phuong vu" w:date="2018-11-30T22:36:00Z">
                  <w:rPr>
                    <w:ins w:id="44351" w:author="phuong vu" w:date="2018-11-30T14:07:00Z"/>
                    <w:lang w:val="en-US"/>
                  </w:rPr>
                </w:rPrChange>
              </w:rPr>
              <w:pPrChange w:id="44352" w:author="phuong vu" w:date="2018-11-30T14:16:00Z">
                <w:pPr>
                  <w:spacing w:line="276" w:lineRule="auto"/>
                  <w:jc w:val="center"/>
                </w:pPr>
              </w:pPrChange>
            </w:pPr>
            <w:ins w:id="44353" w:author="phuong vu" w:date="2018-11-30T14:07:00Z">
              <w:r w:rsidRPr="00920004">
                <w:rPr>
                  <w:lang w:val="en-US"/>
                  <w:rPrChange w:id="44354" w:author="phuong vu" w:date="2018-11-30T22:36:00Z">
                    <w:rPr>
                      <w:lang w:val="en-US"/>
                    </w:rPr>
                  </w:rPrChange>
                </w:rPr>
                <w:t>3</w:t>
              </w:r>
            </w:ins>
          </w:p>
        </w:tc>
        <w:tc>
          <w:tcPr>
            <w:tcW w:w="2484" w:type="dxa"/>
            <w:noWrap/>
            <w:tcPrChange w:id="44355" w:author="phuong vu" w:date="2018-11-30T14:22:00Z">
              <w:tcPr>
                <w:tcW w:w="2484" w:type="dxa"/>
                <w:noWrap/>
              </w:tcPr>
            </w:tcPrChange>
          </w:tcPr>
          <w:p w14:paraId="4BBE5920" w14:textId="77777777" w:rsidR="006871B5" w:rsidRPr="00920004" w:rsidRDefault="006871B5" w:rsidP="00727C9A">
            <w:pPr>
              <w:rPr>
                <w:ins w:id="44356" w:author="phuong vu" w:date="2018-11-30T14:07:00Z"/>
                <w:lang w:val="en-US"/>
                <w:rPrChange w:id="44357" w:author="phuong vu" w:date="2018-11-30T22:36:00Z">
                  <w:rPr>
                    <w:ins w:id="44358" w:author="phuong vu" w:date="2018-11-30T14:07:00Z"/>
                    <w:lang w:val="en-US"/>
                  </w:rPr>
                </w:rPrChange>
              </w:rPr>
              <w:pPrChange w:id="44359" w:author="phuong vu" w:date="2018-11-30T21:57:00Z">
                <w:pPr>
                  <w:spacing w:line="276" w:lineRule="auto"/>
                </w:pPr>
              </w:pPrChange>
            </w:pPr>
            <w:ins w:id="44360" w:author="phuong vu" w:date="2018-11-30T14:07:00Z">
              <w:r w:rsidRPr="00920004">
                <w:rPr>
                  <w:lang w:val="en-US"/>
                  <w:rPrChange w:id="44361" w:author="phuong vu" w:date="2018-11-30T22:36:00Z">
                    <w:rPr>
                      <w:lang w:val="en-US"/>
                    </w:rPr>
                  </w:rPrChange>
                </w:rPr>
                <w:t>receipt_id</w:t>
              </w:r>
            </w:ins>
          </w:p>
        </w:tc>
        <w:tc>
          <w:tcPr>
            <w:tcW w:w="1300" w:type="dxa"/>
            <w:noWrap/>
            <w:tcPrChange w:id="44362" w:author="phuong vu" w:date="2018-11-30T14:22:00Z">
              <w:tcPr>
                <w:tcW w:w="1300" w:type="dxa"/>
                <w:noWrap/>
              </w:tcPr>
            </w:tcPrChange>
          </w:tcPr>
          <w:p w14:paraId="606DF3F2" w14:textId="77777777" w:rsidR="006871B5" w:rsidRPr="00920004" w:rsidRDefault="006871B5" w:rsidP="00727C9A">
            <w:pPr>
              <w:rPr>
                <w:ins w:id="44363" w:author="phuong vu" w:date="2018-11-30T14:07:00Z"/>
                <w:lang w:val="en-US"/>
                <w:rPrChange w:id="44364" w:author="phuong vu" w:date="2018-11-30T22:36:00Z">
                  <w:rPr>
                    <w:ins w:id="44365" w:author="phuong vu" w:date="2018-11-30T14:07:00Z"/>
                    <w:lang w:val="en-US"/>
                  </w:rPr>
                </w:rPrChange>
              </w:rPr>
              <w:pPrChange w:id="44366" w:author="phuong vu" w:date="2018-11-30T21:57:00Z">
                <w:pPr>
                  <w:spacing w:line="276" w:lineRule="auto"/>
                </w:pPr>
              </w:pPrChange>
            </w:pPr>
            <w:ins w:id="44367" w:author="phuong vu" w:date="2018-11-30T14:07:00Z">
              <w:r w:rsidRPr="00920004">
                <w:rPr>
                  <w:lang w:val="en-US"/>
                  <w:rPrChange w:id="44368" w:author="phuong vu" w:date="2018-11-30T22:36:00Z">
                    <w:rPr>
                      <w:lang w:val="en-US"/>
                    </w:rPr>
                  </w:rPrChange>
                </w:rPr>
                <w:t>numeric</w:t>
              </w:r>
            </w:ins>
          </w:p>
        </w:tc>
        <w:tc>
          <w:tcPr>
            <w:tcW w:w="1098" w:type="dxa"/>
            <w:noWrap/>
            <w:vAlign w:val="center"/>
            <w:tcPrChange w:id="44369" w:author="phuong vu" w:date="2018-11-30T14:22:00Z">
              <w:tcPr>
                <w:tcW w:w="1098" w:type="dxa"/>
                <w:noWrap/>
                <w:vAlign w:val="center"/>
              </w:tcPr>
            </w:tcPrChange>
          </w:tcPr>
          <w:p w14:paraId="75346427" w14:textId="77777777" w:rsidR="006871B5" w:rsidRPr="00920004" w:rsidRDefault="006871B5" w:rsidP="00727C9A">
            <w:pPr>
              <w:jc w:val="center"/>
              <w:rPr>
                <w:ins w:id="44370" w:author="phuong vu" w:date="2018-11-30T14:07:00Z"/>
                <w:rPrChange w:id="44371" w:author="phuong vu" w:date="2018-11-30T22:36:00Z">
                  <w:rPr>
                    <w:ins w:id="44372" w:author="phuong vu" w:date="2018-11-30T14:07:00Z"/>
                  </w:rPr>
                </w:rPrChange>
              </w:rPr>
              <w:pPrChange w:id="44373" w:author="phuong vu" w:date="2018-11-30T21:57:00Z">
                <w:pPr>
                  <w:spacing w:line="276" w:lineRule="auto"/>
                  <w:jc w:val="center"/>
                </w:pPr>
              </w:pPrChange>
            </w:pPr>
          </w:p>
        </w:tc>
        <w:tc>
          <w:tcPr>
            <w:tcW w:w="838" w:type="dxa"/>
            <w:noWrap/>
            <w:vAlign w:val="center"/>
            <w:tcPrChange w:id="44374" w:author="phuong vu" w:date="2018-11-30T14:22:00Z">
              <w:tcPr>
                <w:tcW w:w="838" w:type="dxa"/>
                <w:noWrap/>
                <w:vAlign w:val="center"/>
              </w:tcPr>
            </w:tcPrChange>
          </w:tcPr>
          <w:p w14:paraId="75F312D1" w14:textId="77777777" w:rsidR="006871B5" w:rsidRPr="00920004" w:rsidRDefault="006871B5" w:rsidP="00727C9A">
            <w:pPr>
              <w:jc w:val="center"/>
              <w:rPr>
                <w:ins w:id="44375" w:author="phuong vu" w:date="2018-11-30T14:07:00Z"/>
                <w:rPrChange w:id="44376" w:author="phuong vu" w:date="2018-11-30T22:36:00Z">
                  <w:rPr>
                    <w:ins w:id="44377" w:author="phuong vu" w:date="2018-11-30T14:07:00Z"/>
                  </w:rPr>
                </w:rPrChange>
              </w:rPr>
              <w:pPrChange w:id="44378" w:author="phuong vu" w:date="2018-11-30T21:57:00Z">
                <w:pPr>
                  <w:spacing w:line="276" w:lineRule="auto"/>
                  <w:jc w:val="center"/>
                </w:pPr>
              </w:pPrChange>
            </w:pPr>
          </w:p>
        </w:tc>
        <w:tc>
          <w:tcPr>
            <w:tcW w:w="823" w:type="dxa"/>
            <w:noWrap/>
            <w:vAlign w:val="center"/>
            <w:tcPrChange w:id="44379" w:author="phuong vu" w:date="2018-11-30T14:22:00Z">
              <w:tcPr>
                <w:tcW w:w="823" w:type="dxa"/>
                <w:noWrap/>
                <w:vAlign w:val="center"/>
              </w:tcPr>
            </w:tcPrChange>
          </w:tcPr>
          <w:p w14:paraId="0925D670" w14:textId="77777777" w:rsidR="006871B5" w:rsidRPr="00920004" w:rsidRDefault="006871B5" w:rsidP="00727C9A">
            <w:pPr>
              <w:jc w:val="center"/>
              <w:rPr>
                <w:ins w:id="44380" w:author="phuong vu" w:date="2018-11-30T14:07:00Z"/>
                <w:lang w:val="en-US"/>
                <w:rPrChange w:id="44381" w:author="phuong vu" w:date="2018-11-30T22:36:00Z">
                  <w:rPr>
                    <w:ins w:id="44382" w:author="phuong vu" w:date="2018-11-30T14:07:00Z"/>
                    <w:lang w:val="en-US"/>
                  </w:rPr>
                </w:rPrChange>
              </w:rPr>
              <w:pPrChange w:id="44383" w:author="phuong vu" w:date="2018-11-30T21:57:00Z">
                <w:pPr>
                  <w:spacing w:line="276" w:lineRule="auto"/>
                  <w:jc w:val="center"/>
                </w:pPr>
              </w:pPrChange>
            </w:pPr>
            <w:ins w:id="44384" w:author="phuong vu" w:date="2018-11-30T14:07:00Z">
              <w:r w:rsidRPr="00920004">
                <w:rPr>
                  <w:lang w:val="en-US"/>
                  <w:rPrChange w:id="44385" w:author="phuong vu" w:date="2018-11-30T22:36:00Z">
                    <w:rPr>
                      <w:lang w:val="en-US"/>
                    </w:rPr>
                  </w:rPrChange>
                </w:rPr>
                <w:t>X</w:t>
              </w:r>
            </w:ins>
          </w:p>
        </w:tc>
        <w:tc>
          <w:tcPr>
            <w:tcW w:w="1564" w:type="dxa"/>
            <w:noWrap/>
            <w:tcPrChange w:id="44386" w:author="phuong vu" w:date="2018-11-30T14:22:00Z">
              <w:tcPr>
                <w:tcW w:w="2228" w:type="dxa"/>
                <w:noWrap/>
              </w:tcPr>
            </w:tcPrChange>
          </w:tcPr>
          <w:p w14:paraId="0BA03991" w14:textId="77777777" w:rsidR="006871B5" w:rsidRPr="00920004" w:rsidRDefault="006871B5" w:rsidP="00727C9A">
            <w:pPr>
              <w:rPr>
                <w:ins w:id="44387" w:author="phuong vu" w:date="2018-11-30T14:07:00Z"/>
                <w:lang w:val="en-US"/>
                <w:rPrChange w:id="44388" w:author="phuong vu" w:date="2018-11-30T22:36:00Z">
                  <w:rPr>
                    <w:ins w:id="44389" w:author="phuong vu" w:date="2018-11-30T14:07:00Z"/>
                    <w:lang w:val="en-US"/>
                  </w:rPr>
                </w:rPrChange>
              </w:rPr>
              <w:pPrChange w:id="44390" w:author="phuong vu" w:date="2018-11-30T21:57:00Z">
                <w:pPr>
                  <w:spacing w:line="276" w:lineRule="auto"/>
                </w:pPr>
              </w:pPrChange>
            </w:pPr>
            <w:ins w:id="44391" w:author="phuong vu" w:date="2018-11-30T14:07:00Z">
              <w:r w:rsidRPr="00920004">
                <w:rPr>
                  <w:lang w:val="en-US"/>
                  <w:rPrChange w:id="44392" w:author="phuong vu" w:date="2018-11-30T22:36:00Z">
                    <w:rPr>
                      <w:lang w:val="en-US"/>
                    </w:rPr>
                  </w:rPrChange>
                </w:rPr>
                <w:t>ID biên nhận</w:t>
              </w:r>
            </w:ins>
          </w:p>
        </w:tc>
      </w:tr>
      <w:tr w:rsidR="006871B5" w:rsidRPr="00920004" w14:paraId="58534761" w14:textId="77777777" w:rsidTr="00BD0851">
        <w:trPr>
          <w:trHeight w:val="300"/>
          <w:ins w:id="44393" w:author="phuong vu" w:date="2018-11-30T14:07:00Z"/>
          <w:trPrChange w:id="44394" w:author="phuong vu" w:date="2018-11-30T14:22:00Z">
            <w:trPr>
              <w:trHeight w:val="300"/>
            </w:trPr>
          </w:trPrChange>
        </w:trPr>
        <w:tc>
          <w:tcPr>
            <w:tcW w:w="708" w:type="dxa"/>
            <w:noWrap/>
            <w:vAlign w:val="center"/>
            <w:tcPrChange w:id="44395" w:author="phuong vu" w:date="2018-11-30T14:22:00Z">
              <w:tcPr>
                <w:tcW w:w="708" w:type="dxa"/>
                <w:noWrap/>
                <w:vAlign w:val="center"/>
              </w:tcPr>
            </w:tcPrChange>
          </w:tcPr>
          <w:p w14:paraId="06B5EABB" w14:textId="77777777" w:rsidR="006871B5" w:rsidRPr="00920004" w:rsidRDefault="006871B5" w:rsidP="00BD0851">
            <w:pPr>
              <w:spacing w:before="240" w:line="0" w:lineRule="atLeast"/>
              <w:jc w:val="center"/>
              <w:rPr>
                <w:ins w:id="44396" w:author="phuong vu" w:date="2018-11-30T14:07:00Z"/>
                <w:lang w:val="en-US"/>
                <w:rPrChange w:id="44397" w:author="phuong vu" w:date="2018-11-30T22:36:00Z">
                  <w:rPr>
                    <w:ins w:id="44398" w:author="phuong vu" w:date="2018-11-30T14:07:00Z"/>
                    <w:lang w:val="en-US"/>
                  </w:rPr>
                </w:rPrChange>
              </w:rPr>
              <w:pPrChange w:id="44399" w:author="phuong vu" w:date="2018-11-30T14:16:00Z">
                <w:pPr>
                  <w:spacing w:line="276" w:lineRule="auto"/>
                  <w:jc w:val="center"/>
                </w:pPr>
              </w:pPrChange>
            </w:pPr>
            <w:ins w:id="44400" w:author="phuong vu" w:date="2018-11-30T14:07:00Z">
              <w:r w:rsidRPr="00920004">
                <w:rPr>
                  <w:lang w:val="en-US"/>
                  <w:rPrChange w:id="44401" w:author="phuong vu" w:date="2018-11-30T22:36:00Z">
                    <w:rPr>
                      <w:lang w:val="en-US"/>
                    </w:rPr>
                  </w:rPrChange>
                </w:rPr>
                <w:t>4</w:t>
              </w:r>
            </w:ins>
          </w:p>
        </w:tc>
        <w:tc>
          <w:tcPr>
            <w:tcW w:w="2484" w:type="dxa"/>
            <w:noWrap/>
            <w:tcPrChange w:id="44402" w:author="phuong vu" w:date="2018-11-30T14:22:00Z">
              <w:tcPr>
                <w:tcW w:w="2484" w:type="dxa"/>
                <w:noWrap/>
              </w:tcPr>
            </w:tcPrChange>
          </w:tcPr>
          <w:p w14:paraId="0BFAACCD" w14:textId="77777777" w:rsidR="006871B5" w:rsidRPr="00920004" w:rsidRDefault="006871B5" w:rsidP="00727C9A">
            <w:pPr>
              <w:rPr>
                <w:ins w:id="44403" w:author="phuong vu" w:date="2018-11-30T14:07:00Z"/>
                <w:lang w:val="en-US"/>
                <w:rPrChange w:id="44404" w:author="phuong vu" w:date="2018-11-30T22:36:00Z">
                  <w:rPr>
                    <w:ins w:id="44405" w:author="phuong vu" w:date="2018-11-30T14:07:00Z"/>
                    <w:lang w:val="en-US"/>
                  </w:rPr>
                </w:rPrChange>
              </w:rPr>
              <w:pPrChange w:id="44406" w:author="phuong vu" w:date="2018-11-30T21:57:00Z">
                <w:pPr>
                  <w:spacing w:line="276" w:lineRule="auto"/>
                </w:pPr>
              </w:pPrChange>
            </w:pPr>
            <w:ins w:id="44407" w:author="phuong vu" w:date="2018-11-30T14:07:00Z">
              <w:r w:rsidRPr="00920004">
                <w:rPr>
                  <w:lang w:val="en-US"/>
                  <w:rPrChange w:id="44408" w:author="phuong vu" w:date="2018-11-30T22:36:00Z">
                    <w:rPr>
                      <w:lang w:val="en-US"/>
                    </w:rPr>
                  </w:rPrChange>
                </w:rPr>
                <w:t>sn</w:t>
              </w:r>
            </w:ins>
          </w:p>
        </w:tc>
        <w:tc>
          <w:tcPr>
            <w:tcW w:w="1300" w:type="dxa"/>
            <w:noWrap/>
            <w:tcPrChange w:id="44409" w:author="phuong vu" w:date="2018-11-30T14:22:00Z">
              <w:tcPr>
                <w:tcW w:w="1300" w:type="dxa"/>
                <w:noWrap/>
              </w:tcPr>
            </w:tcPrChange>
          </w:tcPr>
          <w:p w14:paraId="2AC3F609" w14:textId="77777777" w:rsidR="006871B5" w:rsidRPr="00920004" w:rsidRDefault="006871B5" w:rsidP="00727C9A">
            <w:pPr>
              <w:rPr>
                <w:ins w:id="44410" w:author="phuong vu" w:date="2018-11-30T14:07:00Z"/>
                <w:lang w:val="en-US"/>
                <w:rPrChange w:id="44411" w:author="phuong vu" w:date="2018-11-30T22:36:00Z">
                  <w:rPr>
                    <w:ins w:id="44412" w:author="phuong vu" w:date="2018-11-30T14:07:00Z"/>
                    <w:lang w:val="en-US"/>
                  </w:rPr>
                </w:rPrChange>
              </w:rPr>
              <w:pPrChange w:id="44413" w:author="phuong vu" w:date="2018-11-30T21:57:00Z">
                <w:pPr>
                  <w:spacing w:line="276" w:lineRule="auto"/>
                </w:pPr>
              </w:pPrChange>
            </w:pPr>
            <w:ins w:id="44414" w:author="phuong vu" w:date="2018-11-30T14:07:00Z">
              <w:r w:rsidRPr="00920004">
                <w:rPr>
                  <w:lang w:val="en-US"/>
                  <w:rPrChange w:id="44415" w:author="phuong vu" w:date="2018-11-30T22:36:00Z">
                    <w:rPr>
                      <w:lang w:val="en-US"/>
                    </w:rPr>
                  </w:rPrChange>
                </w:rPr>
                <w:t>datetime</w:t>
              </w:r>
            </w:ins>
          </w:p>
        </w:tc>
        <w:tc>
          <w:tcPr>
            <w:tcW w:w="1098" w:type="dxa"/>
            <w:noWrap/>
            <w:vAlign w:val="center"/>
            <w:tcPrChange w:id="44416" w:author="phuong vu" w:date="2018-11-30T14:22:00Z">
              <w:tcPr>
                <w:tcW w:w="1098" w:type="dxa"/>
                <w:noWrap/>
                <w:vAlign w:val="center"/>
              </w:tcPr>
            </w:tcPrChange>
          </w:tcPr>
          <w:p w14:paraId="3AC28EA3" w14:textId="77777777" w:rsidR="006871B5" w:rsidRPr="00920004" w:rsidRDefault="006871B5" w:rsidP="00727C9A">
            <w:pPr>
              <w:jc w:val="center"/>
              <w:rPr>
                <w:ins w:id="44417" w:author="phuong vu" w:date="2018-11-30T14:07:00Z"/>
                <w:rPrChange w:id="44418" w:author="phuong vu" w:date="2018-11-30T22:36:00Z">
                  <w:rPr>
                    <w:ins w:id="44419" w:author="phuong vu" w:date="2018-11-30T14:07:00Z"/>
                  </w:rPr>
                </w:rPrChange>
              </w:rPr>
              <w:pPrChange w:id="44420" w:author="phuong vu" w:date="2018-11-30T21:57:00Z">
                <w:pPr>
                  <w:spacing w:line="276" w:lineRule="auto"/>
                  <w:jc w:val="center"/>
                </w:pPr>
              </w:pPrChange>
            </w:pPr>
          </w:p>
        </w:tc>
        <w:tc>
          <w:tcPr>
            <w:tcW w:w="838" w:type="dxa"/>
            <w:noWrap/>
            <w:vAlign w:val="center"/>
            <w:tcPrChange w:id="44421" w:author="phuong vu" w:date="2018-11-30T14:22:00Z">
              <w:tcPr>
                <w:tcW w:w="838" w:type="dxa"/>
                <w:noWrap/>
                <w:vAlign w:val="center"/>
              </w:tcPr>
            </w:tcPrChange>
          </w:tcPr>
          <w:p w14:paraId="54E6D51C" w14:textId="77777777" w:rsidR="006871B5" w:rsidRPr="00920004" w:rsidRDefault="006871B5" w:rsidP="00727C9A">
            <w:pPr>
              <w:jc w:val="center"/>
              <w:rPr>
                <w:ins w:id="44422" w:author="phuong vu" w:date="2018-11-30T14:07:00Z"/>
                <w:rPrChange w:id="44423" w:author="phuong vu" w:date="2018-11-30T22:36:00Z">
                  <w:rPr>
                    <w:ins w:id="44424" w:author="phuong vu" w:date="2018-11-30T14:07:00Z"/>
                  </w:rPr>
                </w:rPrChange>
              </w:rPr>
              <w:pPrChange w:id="44425" w:author="phuong vu" w:date="2018-11-30T21:57:00Z">
                <w:pPr>
                  <w:spacing w:line="276" w:lineRule="auto"/>
                  <w:jc w:val="center"/>
                </w:pPr>
              </w:pPrChange>
            </w:pPr>
          </w:p>
        </w:tc>
        <w:tc>
          <w:tcPr>
            <w:tcW w:w="823" w:type="dxa"/>
            <w:noWrap/>
            <w:vAlign w:val="center"/>
            <w:tcPrChange w:id="44426" w:author="phuong vu" w:date="2018-11-30T14:22:00Z">
              <w:tcPr>
                <w:tcW w:w="823" w:type="dxa"/>
                <w:noWrap/>
                <w:vAlign w:val="center"/>
              </w:tcPr>
            </w:tcPrChange>
          </w:tcPr>
          <w:p w14:paraId="368A8178" w14:textId="77777777" w:rsidR="006871B5" w:rsidRPr="00920004" w:rsidRDefault="006871B5" w:rsidP="00727C9A">
            <w:pPr>
              <w:jc w:val="center"/>
              <w:rPr>
                <w:ins w:id="44427" w:author="phuong vu" w:date="2018-11-30T14:07:00Z"/>
                <w:lang w:val="en-US"/>
                <w:rPrChange w:id="44428" w:author="phuong vu" w:date="2018-11-30T22:36:00Z">
                  <w:rPr>
                    <w:ins w:id="44429" w:author="phuong vu" w:date="2018-11-30T14:07:00Z"/>
                    <w:lang w:val="en-US"/>
                  </w:rPr>
                </w:rPrChange>
              </w:rPr>
              <w:pPrChange w:id="44430" w:author="phuong vu" w:date="2018-11-30T21:57:00Z">
                <w:pPr>
                  <w:spacing w:line="276" w:lineRule="auto"/>
                  <w:jc w:val="center"/>
                </w:pPr>
              </w:pPrChange>
            </w:pPr>
          </w:p>
        </w:tc>
        <w:tc>
          <w:tcPr>
            <w:tcW w:w="1564" w:type="dxa"/>
            <w:noWrap/>
            <w:tcPrChange w:id="44431" w:author="phuong vu" w:date="2018-11-30T14:22:00Z">
              <w:tcPr>
                <w:tcW w:w="2228" w:type="dxa"/>
                <w:noWrap/>
              </w:tcPr>
            </w:tcPrChange>
          </w:tcPr>
          <w:p w14:paraId="7A959A74" w14:textId="77777777" w:rsidR="006871B5" w:rsidRPr="00920004" w:rsidRDefault="006871B5" w:rsidP="00727C9A">
            <w:pPr>
              <w:rPr>
                <w:ins w:id="44432" w:author="phuong vu" w:date="2018-11-30T14:07:00Z"/>
                <w:lang w:val="en-US"/>
                <w:rPrChange w:id="44433" w:author="phuong vu" w:date="2018-11-30T22:36:00Z">
                  <w:rPr>
                    <w:ins w:id="44434" w:author="phuong vu" w:date="2018-11-30T14:07:00Z"/>
                    <w:lang w:val="en-US"/>
                  </w:rPr>
                </w:rPrChange>
              </w:rPr>
              <w:pPrChange w:id="44435" w:author="phuong vu" w:date="2018-11-30T21:57:00Z">
                <w:pPr>
                  <w:spacing w:line="276" w:lineRule="auto"/>
                </w:pPr>
              </w:pPrChange>
            </w:pPr>
            <w:ins w:id="44436" w:author="phuong vu" w:date="2018-11-30T14:07:00Z">
              <w:r w:rsidRPr="00920004">
                <w:rPr>
                  <w:lang w:val="en-US"/>
                  <w:rPrChange w:id="44437" w:author="phuong vu" w:date="2018-11-30T22:36:00Z">
                    <w:rPr>
                      <w:lang w:val="en-US"/>
                    </w:rPr>
                  </w:rPrChange>
                </w:rPr>
                <w:t>Ngày áp dụng</w:t>
              </w:r>
            </w:ins>
          </w:p>
        </w:tc>
      </w:tr>
      <w:tr w:rsidR="006871B5" w:rsidRPr="00920004" w14:paraId="638D1E97" w14:textId="77777777" w:rsidTr="00BD0851">
        <w:trPr>
          <w:trHeight w:val="300"/>
          <w:ins w:id="44438" w:author="phuong vu" w:date="2018-11-30T14:07:00Z"/>
          <w:trPrChange w:id="44439" w:author="phuong vu" w:date="2018-11-30T14:22:00Z">
            <w:trPr>
              <w:trHeight w:val="300"/>
            </w:trPr>
          </w:trPrChange>
        </w:trPr>
        <w:tc>
          <w:tcPr>
            <w:tcW w:w="708" w:type="dxa"/>
            <w:noWrap/>
            <w:vAlign w:val="center"/>
            <w:hideMark/>
            <w:tcPrChange w:id="44440" w:author="phuong vu" w:date="2018-11-30T14:22:00Z">
              <w:tcPr>
                <w:tcW w:w="708" w:type="dxa"/>
                <w:noWrap/>
                <w:vAlign w:val="center"/>
                <w:hideMark/>
              </w:tcPr>
            </w:tcPrChange>
          </w:tcPr>
          <w:p w14:paraId="0DE63C2B" w14:textId="77777777" w:rsidR="006871B5" w:rsidRPr="00920004" w:rsidRDefault="006871B5" w:rsidP="00BD0851">
            <w:pPr>
              <w:spacing w:before="240" w:line="0" w:lineRule="atLeast"/>
              <w:jc w:val="center"/>
              <w:rPr>
                <w:ins w:id="44441" w:author="phuong vu" w:date="2018-11-30T14:07:00Z"/>
                <w:lang w:val="en-US"/>
                <w:rPrChange w:id="44442" w:author="phuong vu" w:date="2018-11-30T22:36:00Z">
                  <w:rPr>
                    <w:ins w:id="44443" w:author="phuong vu" w:date="2018-11-30T14:07:00Z"/>
                    <w:lang w:val="en-US"/>
                  </w:rPr>
                </w:rPrChange>
              </w:rPr>
              <w:pPrChange w:id="44444" w:author="phuong vu" w:date="2018-11-30T14:16:00Z">
                <w:pPr>
                  <w:spacing w:line="276" w:lineRule="auto"/>
                  <w:jc w:val="center"/>
                </w:pPr>
              </w:pPrChange>
            </w:pPr>
            <w:ins w:id="44445" w:author="phuong vu" w:date="2018-11-30T14:07:00Z">
              <w:r w:rsidRPr="00920004">
                <w:rPr>
                  <w:lang w:val="en-US"/>
                  <w:rPrChange w:id="44446" w:author="phuong vu" w:date="2018-11-30T22:36:00Z">
                    <w:rPr>
                      <w:lang w:val="en-US"/>
                    </w:rPr>
                  </w:rPrChange>
                </w:rPr>
                <w:t>5</w:t>
              </w:r>
            </w:ins>
          </w:p>
        </w:tc>
        <w:tc>
          <w:tcPr>
            <w:tcW w:w="2484" w:type="dxa"/>
            <w:noWrap/>
            <w:hideMark/>
            <w:tcPrChange w:id="44447" w:author="phuong vu" w:date="2018-11-30T14:22:00Z">
              <w:tcPr>
                <w:tcW w:w="2484" w:type="dxa"/>
                <w:noWrap/>
                <w:hideMark/>
              </w:tcPr>
            </w:tcPrChange>
          </w:tcPr>
          <w:p w14:paraId="549EEEA0" w14:textId="77777777" w:rsidR="006871B5" w:rsidRPr="00920004" w:rsidRDefault="006871B5" w:rsidP="00727C9A">
            <w:pPr>
              <w:rPr>
                <w:ins w:id="44448" w:author="phuong vu" w:date="2018-11-30T14:07:00Z"/>
                <w:rPrChange w:id="44449" w:author="phuong vu" w:date="2018-11-30T22:36:00Z">
                  <w:rPr>
                    <w:ins w:id="44450" w:author="phuong vu" w:date="2018-11-30T14:07:00Z"/>
                  </w:rPr>
                </w:rPrChange>
              </w:rPr>
              <w:pPrChange w:id="44451" w:author="phuong vu" w:date="2018-11-30T21:57:00Z">
                <w:pPr>
                  <w:spacing w:line="276" w:lineRule="auto"/>
                </w:pPr>
              </w:pPrChange>
            </w:pPr>
            <w:ins w:id="44452" w:author="phuong vu" w:date="2018-11-30T14:07:00Z">
              <w:r w:rsidRPr="00920004">
                <w:rPr>
                  <w:rPrChange w:id="44453" w:author="phuong vu" w:date="2018-11-30T22:36:00Z">
                    <w:rPr/>
                  </w:rPrChange>
                </w:rPr>
                <w:t>status</w:t>
              </w:r>
            </w:ins>
          </w:p>
        </w:tc>
        <w:tc>
          <w:tcPr>
            <w:tcW w:w="1300" w:type="dxa"/>
            <w:noWrap/>
            <w:hideMark/>
            <w:tcPrChange w:id="44454" w:author="phuong vu" w:date="2018-11-30T14:22:00Z">
              <w:tcPr>
                <w:tcW w:w="1300" w:type="dxa"/>
                <w:noWrap/>
                <w:hideMark/>
              </w:tcPr>
            </w:tcPrChange>
          </w:tcPr>
          <w:p w14:paraId="70354205" w14:textId="31E87B01" w:rsidR="006871B5" w:rsidRPr="00920004" w:rsidRDefault="00E452E5" w:rsidP="00727C9A">
            <w:pPr>
              <w:rPr>
                <w:ins w:id="44455" w:author="phuong vu" w:date="2018-11-30T14:07:00Z"/>
                <w:rPrChange w:id="44456" w:author="phuong vu" w:date="2018-11-30T22:36:00Z">
                  <w:rPr>
                    <w:ins w:id="44457" w:author="phuong vu" w:date="2018-11-30T14:07:00Z"/>
                  </w:rPr>
                </w:rPrChange>
              </w:rPr>
              <w:pPrChange w:id="44458" w:author="phuong vu" w:date="2018-11-30T21:57:00Z">
                <w:pPr>
                  <w:spacing w:line="276" w:lineRule="auto"/>
                </w:pPr>
              </w:pPrChange>
            </w:pPr>
            <w:ins w:id="44459" w:author="phuong vu" w:date="2018-11-30T21:53:00Z">
              <w:r w:rsidRPr="00920004">
                <w:rPr>
                  <w:rPrChange w:id="44460" w:author="phuong vu" w:date="2018-11-30T22:36:00Z">
                    <w:rPr/>
                  </w:rPrChange>
                </w:rPr>
                <w:t>varchar</w:t>
              </w:r>
            </w:ins>
          </w:p>
        </w:tc>
        <w:tc>
          <w:tcPr>
            <w:tcW w:w="1098" w:type="dxa"/>
            <w:noWrap/>
            <w:vAlign w:val="center"/>
            <w:hideMark/>
            <w:tcPrChange w:id="44461" w:author="phuong vu" w:date="2018-11-30T14:22:00Z">
              <w:tcPr>
                <w:tcW w:w="1098" w:type="dxa"/>
                <w:noWrap/>
                <w:vAlign w:val="center"/>
                <w:hideMark/>
              </w:tcPr>
            </w:tcPrChange>
          </w:tcPr>
          <w:p w14:paraId="4632A81C" w14:textId="77777777" w:rsidR="006871B5" w:rsidRPr="00920004" w:rsidRDefault="006871B5" w:rsidP="00727C9A">
            <w:pPr>
              <w:jc w:val="center"/>
              <w:rPr>
                <w:ins w:id="44462" w:author="phuong vu" w:date="2018-11-30T14:07:00Z"/>
                <w:rPrChange w:id="44463" w:author="phuong vu" w:date="2018-11-30T22:36:00Z">
                  <w:rPr>
                    <w:ins w:id="44464" w:author="phuong vu" w:date="2018-11-30T14:07:00Z"/>
                  </w:rPr>
                </w:rPrChange>
              </w:rPr>
              <w:pPrChange w:id="44465" w:author="phuong vu" w:date="2018-11-30T21:57:00Z">
                <w:pPr>
                  <w:spacing w:line="276" w:lineRule="auto"/>
                  <w:jc w:val="center"/>
                </w:pPr>
              </w:pPrChange>
            </w:pPr>
            <w:ins w:id="44466" w:author="phuong vu" w:date="2018-11-30T14:07:00Z">
              <w:r w:rsidRPr="00920004">
                <w:rPr>
                  <w:rPrChange w:id="44467" w:author="phuong vu" w:date="2018-11-30T22:36:00Z">
                    <w:rPr/>
                  </w:rPrChange>
                </w:rPr>
                <w:t>X</w:t>
              </w:r>
            </w:ins>
          </w:p>
        </w:tc>
        <w:tc>
          <w:tcPr>
            <w:tcW w:w="838" w:type="dxa"/>
            <w:noWrap/>
            <w:vAlign w:val="center"/>
            <w:hideMark/>
            <w:tcPrChange w:id="44468" w:author="phuong vu" w:date="2018-11-30T14:22:00Z">
              <w:tcPr>
                <w:tcW w:w="838" w:type="dxa"/>
                <w:noWrap/>
                <w:vAlign w:val="center"/>
                <w:hideMark/>
              </w:tcPr>
            </w:tcPrChange>
          </w:tcPr>
          <w:p w14:paraId="20682266" w14:textId="77777777" w:rsidR="006871B5" w:rsidRPr="00920004" w:rsidRDefault="006871B5" w:rsidP="00727C9A">
            <w:pPr>
              <w:jc w:val="center"/>
              <w:rPr>
                <w:ins w:id="44469" w:author="phuong vu" w:date="2018-11-30T14:07:00Z"/>
                <w:rPrChange w:id="44470" w:author="phuong vu" w:date="2018-11-30T22:36:00Z">
                  <w:rPr>
                    <w:ins w:id="44471" w:author="phuong vu" w:date="2018-11-30T14:07:00Z"/>
                  </w:rPr>
                </w:rPrChange>
              </w:rPr>
              <w:pPrChange w:id="44472" w:author="phuong vu" w:date="2018-11-30T21:57:00Z">
                <w:pPr>
                  <w:spacing w:line="276" w:lineRule="auto"/>
                  <w:jc w:val="center"/>
                </w:pPr>
              </w:pPrChange>
            </w:pPr>
          </w:p>
        </w:tc>
        <w:tc>
          <w:tcPr>
            <w:tcW w:w="823" w:type="dxa"/>
            <w:noWrap/>
            <w:vAlign w:val="center"/>
            <w:hideMark/>
            <w:tcPrChange w:id="44473" w:author="phuong vu" w:date="2018-11-30T14:22:00Z">
              <w:tcPr>
                <w:tcW w:w="823" w:type="dxa"/>
                <w:noWrap/>
                <w:vAlign w:val="center"/>
                <w:hideMark/>
              </w:tcPr>
            </w:tcPrChange>
          </w:tcPr>
          <w:p w14:paraId="55FC6FEE" w14:textId="77777777" w:rsidR="006871B5" w:rsidRPr="00920004" w:rsidRDefault="006871B5" w:rsidP="00727C9A">
            <w:pPr>
              <w:jc w:val="center"/>
              <w:rPr>
                <w:ins w:id="44474" w:author="phuong vu" w:date="2018-11-30T14:07:00Z"/>
                <w:rPrChange w:id="44475" w:author="phuong vu" w:date="2018-11-30T22:36:00Z">
                  <w:rPr>
                    <w:ins w:id="44476" w:author="phuong vu" w:date="2018-11-30T14:07:00Z"/>
                  </w:rPr>
                </w:rPrChange>
              </w:rPr>
              <w:pPrChange w:id="44477" w:author="phuong vu" w:date="2018-11-30T21:57:00Z">
                <w:pPr>
                  <w:spacing w:line="276" w:lineRule="auto"/>
                  <w:jc w:val="center"/>
                </w:pPr>
              </w:pPrChange>
            </w:pPr>
          </w:p>
        </w:tc>
        <w:tc>
          <w:tcPr>
            <w:tcW w:w="1564" w:type="dxa"/>
            <w:noWrap/>
            <w:hideMark/>
            <w:tcPrChange w:id="44478" w:author="phuong vu" w:date="2018-11-30T14:22:00Z">
              <w:tcPr>
                <w:tcW w:w="2228" w:type="dxa"/>
                <w:noWrap/>
                <w:hideMark/>
              </w:tcPr>
            </w:tcPrChange>
          </w:tcPr>
          <w:p w14:paraId="505EE53C" w14:textId="77777777" w:rsidR="006871B5" w:rsidRPr="00920004" w:rsidRDefault="006871B5" w:rsidP="00727C9A">
            <w:pPr>
              <w:rPr>
                <w:ins w:id="44479" w:author="phuong vu" w:date="2018-11-30T14:07:00Z"/>
                <w:rPrChange w:id="44480" w:author="phuong vu" w:date="2018-11-30T22:36:00Z">
                  <w:rPr>
                    <w:ins w:id="44481" w:author="phuong vu" w:date="2018-11-30T14:07:00Z"/>
                  </w:rPr>
                </w:rPrChange>
              </w:rPr>
              <w:pPrChange w:id="44482" w:author="phuong vu" w:date="2018-11-30T21:57:00Z">
                <w:pPr>
                  <w:keepNext/>
                  <w:spacing w:line="276" w:lineRule="auto"/>
                </w:pPr>
              </w:pPrChange>
            </w:pPr>
            <w:ins w:id="44483" w:author="phuong vu" w:date="2018-11-30T14:07:00Z">
              <w:r w:rsidRPr="00920004">
                <w:rPr>
                  <w:rPrChange w:id="44484" w:author="phuong vu" w:date="2018-11-30T22:36:00Z">
                    <w:rPr/>
                  </w:rPrChange>
                </w:rPr>
                <w:t>Trạng thái</w:t>
              </w:r>
            </w:ins>
          </w:p>
        </w:tc>
      </w:tr>
    </w:tbl>
    <w:p w14:paraId="37DB60FF" w14:textId="4B74C1EC" w:rsidR="006871B5" w:rsidRPr="00920004" w:rsidRDefault="006871B5" w:rsidP="00A17FA5">
      <w:pPr>
        <w:pStyle w:val="Caption"/>
        <w:rPr>
          <w:ins w:id="44485" w:author="phuong vu" w:date="2018-11-30T14:07:00Z"/>
          <w:rPrChange w:id="44486" w:author="phuong vu" w:date="2018-11-30T22:36:00Z">
            <w:rPr>
              <w:ins w:id="44487" w:author="phuong vu" w:date="2018-11-30T14:07:00Z"/>
            </w:rPr>
          </w:rPrChange>
        </w:rPr>
        <w:pPrChange w:id="44488" w:author="phuong vu" w:date="2018-11-30T22:42:00Z">
          <w:pPr>
            <w:pStyle w:val="Caption"/>
          </w:pPr>
        </w:pPrChange>
      </w:pPr>
      <w:bookmarkStart w:id="44489" w:name="_Toc531381680"/>
      <w:ins w:id="44490" w:author="phuong vu" w:date="2018-11-30T14:07:00Z">
        <w:r w:rsidRPr="00920004">
          <w:rPr>
            <w:rPrChange w:id="44491" w:author="phuong vu" w:date="2018-11-30T22:36:00Z">
              <w:rPr/>
            </w:rPrChange>
          </w:rPr>
          <w:t xml:space="preserve">Bảng </w:t>
        </w:r>
      </w:ins>
      <w:ins w:id="44492" w:author="phuong vu" w:date="2018-11-30T14:54:00Z">
        <w:r w:rsidR="00D632EE" w:rsidRPr="00920004">
          <w:rPr>
            <w:rPrChange w:id="44493" w:author="phuong vu" w:date="2018-11-30T22:36:00Z">
              <w:rPr/>
            </w:rPrChange>
          </w:rPr>
          <w:fldChar w:fldCharType="begin"/>
        </w:r>
        <w:r w:rsidR="00D632EE" w:rsidRPr="00920004">
          <w:rPr>
            <w:rPrChange w:id="44494" w:author="phuong vu" w:date="2018-11-30T22:36:00Z">
              <w:rPr/>
            </w:rPrChange>
          </w:rPr>
          <w:instrText xml:space="preserve"> STYLEREF 1 \s </w:instrText>
        </w:r>
      </w:ins>
      <w:r w:rsidR="00D632EE" w:rsidRPr="00920004">
        <w:rPr>
          <w:rPrChange w:id="44495" w:author="phuong vu" w:date="2018-11-30T22:36:00Z">
            <w:rPr/>
          </w:rPrChange>
        </w:rPr>
        <w:fldChar w:fldCharType="separate"/>
      </w:r>
      <w:r w:rsidR="00B5490C">
        <w:rPr>
          <w:noProof/>
        </w:rPr>
        <w:t>4</w:t>
      </w:r>
      <w:ins w:id="44496" w:author="phuong vu" w:date="2018-11-30T14:54:00Z">
        <w:r w:rsidR="00D632EE" w:rsidRPr="00920004">
          <w:rPr>
            <w:rPrChange w:id="44497" w:author="phuong vu" w:date="2018-11-30T22:36:00Z">
              <w:rPr/>
            </w:rPrChange>
          </w:rPr>
          <w:fldChar w:fldCharType="end"/>
        </w:r>
        <w:r w:rsidR="00D632EE" w:rsidRPr="00920004">
          <w:rPr>
            <w:rPrChange w:id="44498" w:author="phuong vu" w:date="2018-11-30T22:36:00Z">
              <w:rPr/>
            </w:rPrChange>
          </w:rPr>
          <w:t>.</w:t>
        </w:r>
        <w:r w:rsidR="00D632EE" w:rsidRPr="00920004">
          <w:rPr>
            <w:rPrChange w:id="44499" w:author="phuong vu" w:date="2018-11-30T22:36:00Z">
              <w:rPr/>
            </w:rPrChange>
          </w:rPr>
          <w:fldChar w:fldCharType="begin"/>
        </w:r>
        <w:r w:rsidR="00D632EE" w:rsidRPr="00920004">
          <w:rPr>
            <w:rPrChange w:id="44500" w:author="phuong vu" w:date="2018-11-30T22:36:00Z">
              <w:rPr/>
            </w:rPrChange>
          </w:rPr>
          <w:instrText xml:space="preserve"> SEQ Bảng \* ARABIC \s 1 </w:instrText>
        </w:r>
      </w:ins>
      <w:r w:rsidR="00D632EE" w:rsidRPr="00920004">
        <w:rPr>
          <w:rPrChange w:id="44501" w:author="phuong vu" w:date="2018-11-30T22:36:00Z">
            <w:rPr/>
          </w:rPrChange>
        </w:rPr>
        <w:fldChar w:fldCharType="separate"/>
      </w:r>
      <w:ins w:id="44502" w:author="phuong vu" w:date="2018-11-30T22:44:00Z">
        <w:r w:rsidR="00B5490C">
          <w:rPr>
            <w:noProof/>
          </w:rPr>
          <w:t>43</w:t>
        </w:r>
      </w:ins>
      <w:ins w:id="44503" w:author="phuong vu" w:date="2018-11-30T14:54:00Z">
        <w:r w:rsidR="00D632EE" w:rsidRPr="00920004">
          <w:rPr>
            <w:rPrChange w:id="44504" w:author="phuong vu" w:date="2018-11-30T22:36:00Z">
              <w:rPr/>
            </w:rPrChange>
          </w:rPr>
          <w:fldChar w:fldCharType="end"/>
        </w:r>
      </w:ins>
      <w:ins w:id="44505" w:author="phuong vu" w:date="2018-11-30T14:07:00Z">
        <w:r w:rsidRPr="00920004">
          <w:rPr>
            <w:rPrChange w:id="44506" w:author="phuong vu" w:date="2018-11-30T22:36:00Z">
              <w:rPr/>
            </w:rPrChange>
          </w:rPr>
          <w:t xml:space="preserve"> Bảng dữ liệu túi giặt</w:t>
        </w:r>
        <w:bookmarkEnd w:id="44489"/>
      </w:ins>
    </w:p>
    <w:p w14:paraId="7624DDD1" w14:textId="77777777" w:rsidR="006871B5" w:rsidRPr="00920004" w:rsidRDefault="006871B5" w:rsidP="00BD0851">
      <w:pPr>
        <w:spacing w:before="240" w:line="0" w:lineRule="atLeast"/>
        <w:rPr>
          <w:ins w:id="44507" w:author="phuong vu" w:date="2018-11-30T14:07:00Z"/>
          <w:b/>
          <w:lang w:val="en-US"/>
          <w:rPrChange w:id="44508" w:author="phuong vu" w:date="2018-11-30T22:36:00Z">
            <w:rPr>
              <w:ins w:id="44509" w:author="phuong vu" w:date="2018-11-30T14:07:00Z"/>
              <w:b/>
              <w:lang w:val="en-US"/>
            </w:rPr>
          </w:rPrChange>
        </w:rPr>
        <w:pPrChange w:id="44510" w:author="phuong vu" w:date="2018-11-30T14:16:00Z">
          <w:pPr/>
        </w:pPrChange>
      </w:pPr>
      <w:ins w:id="44511" w:author="phuong vu" w:date="2018-11-30T14:07:00Z">
        <w:r w:rsidRPr="00920004">
          <w:rPr>
            <w:b/>
            <w:lang w:val="en-US"/>
            <w:rPrChange w:id="44512" w:author="phuong vu" w:date="2018-11-30T22:36:00Z">
              <w:rPr>
                <w:b/>
                <w:lang w:val="en-US"/>
              </w:rPr>
            </w:rPrChange>
          </w:rPr>
          <w:t>BẢNG WASH_BAG_DETAIL</w:t>
        </w:r>
      </w:ins>
    </w:p>
    <w:tbl>
      <w:tblPr>
        <w:tblStyle w:val="TableGrid"/>
        <w:tblW w:w="8777" w:type="dxa"/>
        <w:tblLook w:val="04A0" w:firstRow="1" w:lastRow="0" w:firstColumn="1" w:lastColumn="0" w:noHBand="0" w:noVBand="1"/>
      </w:tblPr>
      <w:tblGrid>
        <w:gridCol w:w="701"/>
        <w:gridCol w:w="1836"/>
        <w:gridCol w:w="1115"/>
        <w:gridCol w:w="858"/>
        <w:gridCol w:w="828"/>
        <w:gridCol w:w="1210"/>
        <w:gridCol w:w="2229"/>
      </w:tblGrid>
      <w:tr w:rsidR="006871B5" w:rsidRPr="00920004" w14:paraId="57B6708D" w14:textId="77777777" w:rsidTr="006871B5">
        <w:trPr>
          <w:trHeight w:val="300"/>
          <w:ins w:id="44513" w:author="phuong vu" w:date="2018-11-30T14:07:00Z"/>
        </w:trPr>
        <w:tc>
          <w:tcPr>
            <w:tcW w:w="687" w:type="dxa"/>
            <w:noWrap/>
            <w:vAlign w:val="center"/>
            <w:hideMark/>
          </w:tcPr>
          <w:p w14:paraId="7F5E8A31" w14:textId="77777777" w:rsidR="006871B5" w:rsidRPr="00920004" w:rsidRDefault="006871B5" w:rsidP="00BD0851">
            <w:pPr>
              <w:spacing w:before="240" w:line="0" w:lineRule="atLeast"/>
              <w:jc w:val="center"/>
              <w:rPr>
                <w:ins w:id="44514" w:author="phuong vu" w:date="2018-11-30T14:07:00Z"/>
                <w:b/>
                <w:bCs/>
                <w:rPrChange w:id="44515" w:author="phuong vu" w:date="2018-11-30T22:36:00Z">
                  <w:rPr>
                    <w:ins w:id="44516" w:author="phuong vu" w:date="2018-11-30T14:07:00Z"/>
                    <w:b/>
                    <w:bCs/>
                  </w:rPr>
                </w:rPrChange>
              </w:rPr>
              <w:pPrChange w:id="44517" w:author="phuong vu" w:date="2018-11-30T14:16:00Z">
                <w:pPr>
                  <w:spacing w:line="276" w:lineRule="auto"/>
                  <w:jc w:val="center"/>
                </w:pPr>
              </w:pPrChange>
            </w:pPr>
            <w:ins w:id="44518" w:author="phuong vu" w:date="2018-11-30T14:07:00Z">
              <w:r w:rsidRPr="00920004">
                <w:rPr>
                  <w:b/>
                  <w:bCs/>
                  <w:lang w:val="da-DK"/>
                  <w:rPrChange w:id="44519" w:author="phuong vu" w:date="2018-11-30T22:36:00Z">
                    <w:rPr>
                      <w:b/>
                      <w:bCs/>
                      <w:lang w:val="da-DK"/>
                    </w:rPr>
                  </w:rPrChange>
                </w:rPr>
                <w:t>STT</w:t>
              </w:r>
            </w:ins>
          </w:p>
        </w:tc>
        <w:tc>
          <w:tcPr>
            <w:tcW w:w="1792" w:type="dxa"/>
            <w:noWrap/>
            <w:vAlign w:val="center"/>
            <w:hideMark/>
          </w:tcPr>
          <w:p w14:paraId="68E86FF6" w14:textId="77777777" w:rsidR="006871B5" w:rsidRPr="00920004" w:rsidRDefault="006871B5" w:rsidP="00BD0851">
            <w:pPr>
              <w:spacing w:before="240" w:line="0" w:lineRule="atLeast"/>
              <w:jc w:val="center"/>
              <w:rPr>
                <w:ins w:id="44520" w:author="phuong vu" w:date="2018-11-30T14:07:00Z"/>
                <w:b/>
                <w:bCs/>
                <w:rPrChange w:id="44521" w:author="phuong vu" w:date="2018-11-30T22:36:00Z">
                  <w:rPr>
                    <w:ins w:id="44522" w:author="phuong vu" w:date="2018-11-30T14:07:00Z"/>
                    <w:b/>
                    <w:bCs/>
                  </w:rPr>
                </w:rPrChange>
              </w:rPr>
              <w:pPrChange w:id="44523" w:author="phuong vu" w:date="2018-11-30T14:16:00Z">
                <w:pPr>
                  <w:spacing w:line="276" w:lineRule="auto"/>
                  <w:jc w:val="center"/>
                </w:pPr>
              </w:pPrChange>
            </w:pPr>
            <w:ins w:id="44524" w:author="phuong vu" w:date="2018-11-30T14:07:00Z">
              <w:r w:rsidRPr="00920004">
                <w:rPr>
                  <w:b/>
                  <w:bCs/>
                  <w:lang w:val="da-DK"/>
                  <w:rPrChange w:id="44525" w:author="phuong vu" w:date="2018-11-30T22:36:00Z">
                    <w:rPr>
                      <w:b/>
                      <w:bCs/>
                      <w:lang w:val="da-DK"/>
                    </w:rPr>
                  </w:rPrChange>
                </w:rPr>
                <w:t>Tên trường</w:t>
              </w:r>
            </w:ins>
          </w:p>
        </w:tc>
        <w:tc>
          <w:tcPr>
            <w:tcW w:w="1130" w:type="dxa"/>
            <w:noWrap/>
            <w:vAlign w:val="center"/>
            <w:hideMark/>
          </w:tcPr>
          <w:p w14:paraId="381C1B71" w14:textId="77777777" w:rsidR="006871B5" w:rsidRPr="00920004" w:rsidRDefault="006871B5" w:rsidP="00BD0851">
            <w:pPr>
              <w:spacing w:before="240" w:line="0" w:lineRule="atLeast"/>
              <w:jc w:val="center"/>
              <w:rPr>
                <w:ins w:id="44526" w:author="phuong vu" w:date="2018-11-30T14:07:00Z"/>
                <w:b/>
                <w:bCs/>
                <w:rPrChange w:id="44527" w:author="phuong vu" w:date="2018-11-30T22:36:00Z">
                  <w:rPr>
                    <w:ins w:id="44528" w:author="phuong vu" w:date="2018-11-30T14:07:00Z"/>
                    <w:b/>
                    <w:bCs/>
                  </w:rPr>
                </w:rPrChange>
              </w:rPr>
              <w:pPrChange w:id="44529" w:author="phuong vu" w:date="2018-11-30T14:16:00Z">
                <w:pPr>
                  <w:spacing w:line="276" w:lineRule="auto"/>
                  <w:jc w:val="center"/>
                </w:pPr>
              </w:pPrChange>
            </w:pPr>
            <w:ins w:id="44530" w:author="phuong vu" w:date="2018-11-30T14:07:00Z">
              <w:r w:rsidRPr="00920004">
                <w:rPr>
                  <w:b/>
                  <w:bCs/>
                  <w:lang w:val="da-DK"/>
                  <w:rPrChange w:id="44531" w:author="phuong vu" w:date="2018-11-30T22:36:00Z">
                    <w:rPr>
                      <w:b/>
                      <w:bCs/>
                      <w:lang w:val="da-DK"/>
                    </w:rPr>
                  </w:rPrChange>
                </w:rPr>
                <w:t>Kiểu</w:t>
              </w:r>
            </w:ins>
          </w:p>
        </w:tc>
        <w:tc>
          <w:tcPr>
            <w:tcW w:w="869" w:type="dxa"/>
            <w:noWrap/>
            <w:vAlign w:val="center"/>
            <w:hideMark/>
          </w:tcPr>
          <w:p w14:paraId="2955872F" w14:textId="77777777" w:rsidR="006871B5" w:rsidRPr="00920004" w:rsidRDefault="006871B5" w:rsidP="00BD0851">
            <w:pPr>
              <w:spacing w:before="240" w:line="0" w:lineRule="atLeast"/>
              <w:jc w:val="center"/>
              <w:rPr>
                <w:ins w:id="44532" w:author="phuong vu" w:date="2018-11-30T14:07:00Z"/>
                <w:b/>
                <w:bCs/>
                <w:rPrChange w:id="44533" w:author="phuong vu" w:date="2018-11-30T22:36:00Z">
                  <w:rPr>
                    <w:ins w:id="44534" w:author="phuong vu" w:date="2018-11-30T14:07:00Z"/>
                    <w:b/>
                    <w:bCs/>
                  </w:rPr>
                </w:rPrChange>
              </w:rPr>
              <w:pPrChange w:id="44535" w:author="phuong vu" w:date="2018-11-30T14:16:00Z">
                <w:pPr>
                  <w:spacing w:line="276" w:lineRule="auto"/>
                  <w:jc w:val="center"/>
                </w:pPr>
              </w:pPrChange>
            </w:pPr>
            <w:ins w:id="44536" w:author="phuong vu" w:date="2018-11-30T14:07:00Z">
              <w:r w:rsidRPr="00920004">
                <w:rPr>
                  <w:b/>
                  <w:bCs/>
                  <w:lang w:val="da-DK"/>
                  <w:rPrChange w:id="44537" w:author="phuong vu" w:date="2018-11-30T22:36:00Z">
                    <w:rPr>
                      <w:b/>
                      <w:bCs/>
                      <w:lang w:val="da-DK"/>
                    </w:rPr>
                  </w:rPrChange>
                </w:rPr>
                <w:t>Chấp nhận Null</w:t>
              </w:r>
            </w:ins>
          </w:p>
        </w:tc>
        <w:tc>
          <w:tcPr>
            <w:tcW w:w="811" w:type="dxa"/>
            <w:noWrap/>
            <w:vAlign w:val="center"/>
            <w:hideMark/>
          </w:tcPr>
          <w:p w14:paraId="512FD457" w14:textId="77777777" w:rsidR="006871B5" w:rsidRPr="00920004" w:rsidRDefault="006871B5" w:rsidP="00BD0851">
            <w:pPr>
              <w:spacing w:before="240" w:line="0" w:lineRule="atLeast"/>
              <w:jc w:val="center"/>
              <w:rPr>
                <w:ins w:id="44538" w:author="phuong vu" w:date="2018-11-30T14:07:00Z"/>
                <w:b/>
                <w:bCs/>
                <w:rPrChange w:id="44539" w:author="phuong vu" w:date="2018-11-30T22:36:00Z">
                  <w:rPr>
                    <w:ins w:id="44540" w:author="phuong vu" w:date="2018-11-30T14:07:00Z"/>
                    <w:b/>
                    <w:bCs/>
                  </w:rPr>
                </w:rPrChange>
              </w:rPr>
              <w:pPrChange w:id="44541" w:author="phuong vu" w:date="2018-11-30T14:16:00Z">
                <w:pPr>
                  <w:spacing w:line="276" w:lineRule="auto"/>
                  <w:jc w:val="center"/>
                </w:pPr>
              </w:pPrChange>
            </w:pPr>
            <w:ins w:id="44542" w:author="phuong vu" w:date="2018-11-30T14:07:00Z">
              <w:r w:rsidRPr="00920004">
                <w:rPr>
                  <w:b/>
                  <w:bCs/>
                  <w:lang w:val="da-DK"/>
                  <w:rPrChange w:id="44543" w:author="phuong vu" w:date="2018-11-30T22:36:00Z">
                    <w:rPr>
                      <w:b/>
                      <w:bCs/>
                      <w:lang w:val="da-DK"/>
                    </w:rPr>
                  </w:rPrChange>
                </w:rPr>
                <w:t>Khóa chính</w:t>
              </w:r>
            </w:ins>
          </w:p>
        </w:tc>
        <w:tc>
          <w:tcPr>
            <w:tcW w:w="1226" w:type="dxa"/>
            <w:noWrap/>
            <w:vAlign w:val="center"/>
            <w:hideMark/>
          </w:tcPr>
          <w:p w14:paraId="32F1E546" w14:textId="77777777" w:rsidR="006871B5" w:rsidRPr="00920004" w:rsidRDefault="006871B5" w:rsidP="00BD0851">
            <w:pPr>
              <w:spacing w:before="240" w:line="0" w:lineRule="atLeast"/>
              <w:jc w:val="center"/>
              <w:rPr>
                <w:ins w:id="44544" w:author="phuong vu" w:date="2018-11-30T14:07:00Z"/>
                <w:b/>
                <w:bCs/>
                <w:rPrChange w:id="44545" w:author="phuong vu" w:date="2018-11-30T22:36:00Z">
                  <w:rPr>
                    <w:ins w:id="44546" w:author="phuong vu" w:date="2018-11-30T14:07:00Z"/>
                    <w:b/>
                    <w:bCs/>
                  </w:rPr>
                </w:rPrChange>
              </w:rPr>
              <w:pPrChange w:id="44547" w:author="phuong vu" w:date="2018-11-30T14:16:00Z">
                <w:pPr>
                  <w:spacing w:line="276" w:lineRule="auto"/>
                  <w:jc w:val="center"/>
                </w:pPr>
              </w:pPrChange>
            </w:pPr>
            <w:ins w:id="44548" w:author="phuong vu" w:date="2018-11-30T14:07:00Z">
              <w:r w:rsidRPr="00920004">
                <w:rPr>
                  <w:b/>
                  <w:bCs/>
                  <w:lang w:val="da-DK"/>
                  <w:rPrChange w:id="44549" w:author="phuong vu" w:date="2018-11-30T22:36:00Z">
                    <w:rPr>
                      <w:b/>
                      <w:bCs/>
                      <w:lang w:val="da-DK"/>
                    </w:rPr>
                  </w:rPrChange>
                </w:rPr>
                <w:t>Khóa ngoại</w:t>
              </w:r>
            </w:ins>
          </w:p>
        </w:tc>
        <w:tc>
          <w:tcPr>
            <w:tcW w:w="2262" w:type="dxa"/>
            <w:noWrap/>
            <w:vAlign w:val="center"/>
            <w:hideMark/>
          </w:tcPr>
          <w:p w14:paraId="04F575D7" w14:textId="77777777" w:rsidR="006871B5" w:rsidRPr="00920004" w:rsidRDefault="006871B5" w:rsidP="00BD0851">
            <w:pPr>
              <w:spacing w:before="240" w:line="0" w:lineRule="atLeast"/>
              <w:jc w:val="center"/>
              <w:rPr>
                <w:ins w:id="44550" w:author="phuong vu" w:date="2018-11-30T14:07:00Z"/>
                <w:b/>
                <w:bCs/>
                <w:rPrChange w:id="44551" w:author="phuong vu" w:date="2018-11-30T22:36:00Z">
                  <w:rPr>
                    <w:ins w:id="44552" w:author="phuong vu" w:date="2018-11-30T14:07:00Z"/>
                    <w:b/>
                    <w:bCs/>
                  </w:rPr>
                </w:rPrChange>
              </w:rPr>
              <w:pPrChange w:id="44553" w:author="phuong vu" w:date="2018-11-30T14:16:00Z">
                <w:pPr>
                  <w:spacing w:line="276" w:lineRule="auto"/>
                  <w:jc w:val="center"/>
                </w:pPr>
              </w:pPrChange>
            </w:pPr>
            <w:ins w:id="44554" w:author="phuong vu" w:date="2018-11-30T14:07:00Z">
              <w:r w:rsidRPr="00920004">
                <w:rPr>
                  <w:b/>
                  <w:bCs/>
                  <w:lang w:val="da-DK"/>
                  <w:rPrChange w:id="44555" w:author="phuong vu" w:date="2018-11-30T22:36:00Z">
                    <w:rPr>
                      <w:b/>
                      <w:bCs/>
                      <w:lang w:val="da-DK"/>
                    </w:rPr>
                  </w:rPrChange>
                </w:rPr>
                <w:t>Mô tả</w:t>
              </w:r>
            </w:ins>
          </w:p>
        </w:tc>
      </w:tr>
      <w:tr w:rsidR="006871B5" w:rsidRPr="00920004" w14:paraId="596B596A" w14:textId="77777777" w:rsidTr="006871B5">
        <w:trPr>
          <w:trHeight w:val="300"/>
          <w:ins w:id="44556" w:author="phuong vu" w:date="2018-11-30T14:07:00Z"/>
        </w:trPr>
        <w:tc>
          <w:tcPr>
            <w:tcW w:w="687" w:type="dxa"/>
            <w:noWrap/>
            <w:hideMark/>
          </w:tcPr>
          <w:p w14:paraId="0D08BAF3" w14:textId="77777777" w:rsidR="006871B5" w:rsidRPr="00920004" w:rsidRDefault="006871B5" w:rsidP="00BD0851">
            <w:pPr>
              <w:spacing w:before="240" w:line="0" w:lineRule="atLeast"/>
              <w:rPr>
                <w:ins w:id="44557" w:author="phuong vu" w:date="2018-11-30T14:07:00Z"/>
                <w:rPrChange w:id="44558" w:author="phuong vu" w:date="2018-11-30T22:36:00Z">
                  <w:rPr>
                    <w:ins w:id="44559" w:author="phuong vu" w:date="2018-11-30T14:07:00Z"/>
                  </w:rPr>
                </w:rPrChange>
              </w:rPr>
              <w:pPrChange w:id="44560" w:author="phuong vu" w:date="2018-11-30T14:16:00Z">
                <w:pPr>
                  <w:spacing w:line="276" w:lineRule="auto"/>
                </w:pPr>
              </w:pPrChange>
            </w:pPr>
            <w:ins w:id="44561" w:author="phuong vu" w:date="2018-11-30T14:07:00Z">
              <w:r w:rsidRPr="00920004">
                <w:rPr>
                  <w:rPrChange w:id="44562" w:author="phuong vu" w:date="2018-11-30T22:36:00Z">
                    <w:rPr/>
                  </w:rPrChange>
                </w:rPr>
                <w:t>1</w:t>
              </w:r>
            </w:ins>
          </w:p>
        </w:tc>
        <w:tc>
          <w:tcPr>
            <w:tcW w:w="1792" w:type="dxa"/>
            <w:noWrap/>
            <w:hideMark/>
          </w:tcPr>
          <w:p w14:paraId="22F8BB12" w14:textId="77777777" w:rsidR="006871B5" w:rsidRPr="00920004" w:rsidRDefault="006871B5" w:rsidP="00727C9A">
            <w:pPr>
              <w:rPr>
                <w:ins w:id="44563" w:author="phuong vu" w:date="2018-11-30T14:07:00Z"/>
                <w:rPrChange w:id="44564" w:author="phuong vu" w:date="2018-11-30T22:36:00Z">
                  <w:rPr>
                    <w:ins w:id="44565" w:author="phuong vu" w:date="2018-11-30T14:07:00Z"/>
                  </w:rPr>
                </w:rPrChange>
              </w:rPr>
              <w:pPrChange w:id="44566" w:author="phuong vu" w:date="2018-11-30T21:57:00Z">
                <w:pPr>
                  <w:spacing w:line="276" w:lineRule="auto"/>
                </w:pPr>
              </w:pPrChange>
            </w:pPr>
            <w:ins w:id="44567" w:author="phuong vu" w:date="2018-11-30T14:07:00Z">
              <w:r w:rsidRPr="00920004">
                <w:rPr>
                  <w:rPrChange w:id="44568" w:author="phuong vu" w:date="2018-11-30T22:36:00Z">
                    <w:rPr/>
                  </w:rPrChange>
                </w:rPr>
                <w:t>id</w:t>
              </w:r>
            </w:ins>
          </w:p>
        </w:tc>
        <w:tc>
          <w:tcPr>
            <w:tcW w:w="1130" w:type="dxa"/>
            <w:noWrap/>
            <w:hideMark/>
          </w:tcPr>
          <w:p w14:paraId="3B2D5D42" w14:textId="77777777" w:rsidR="006871B5" w:rsidRPr="00920004" w:rsidRDefault="006871B5" w:rsidP="00727C9A">
            <w:pPr>
              <w:rPr>
                <w:ins w:id="44569" w:author="phuong vu" w:date="2018-11-30T14:07:00Z"/>
                <w:rPrChange w:id="44570" w:author="phuong vu" w:date="2018-11-30T22:36:00Z">
                  <w:rPr>
                    <w:ins w:id="44571" w:author="phuong vu" w:date="2018-11-30T14:07:00Z"/>
                  </w:rPr>
                </w:rPrChange>
              </w:rPr>
              <w:pPrChange w:id="44572" w:author="phuong vu" w:date="2018-11-30T21:57:00Z">
                <w:pPr>
                  <w:spacing w:line="276" w:lineRule="auto"/>
                </w:pPr>
              </w:pPrChange>
            </w:pPr>
            <w:ins w:id="44573" w:author="phuong vu" w:date="2018-11-30T14:07:00Z">
              <w:r w:rsidRPr="00920004">
                <w:rPr>
                  <w:rPrChange w:id="44574" w:author="phuong vu" w:date="2018-11-30T22:36:00Z">
                    <w:rPr/>
                  </w:rPrChange>
                </w:rPr>
                <w:t>numeric</w:t>
              </w:r>
            </w:ins>
          </w:p>
        </w:tc>
        <w:tc>
          <w:tcPr>
            <w:tcW w:w="869" w:type="dxa"/>
            <w:noWrap/>
            <w:vAlign w:val="center"/>
            <w:hideMark/>
          </w:tcPr>
          <w:p w14:paraId="565F7DE6" w14:textId="77777777" w:rsidR="006871B5" w:rsidRPr="00920004" w:rsidRDefault="006871B5" w:rsidP="00727C9A">
            <w:pPr>
              <w:jc w:val="center"/>
              <w:rPr>
                <w:ins w:id="44575" w:author="phuong vu" w:date="2018-11-30T14:07:00Z"/>
                <w:rPrChange w:id="44576" w:author="phuong vu" w:date="2018-11-30T22:36:00Z">
                  <w:rPr>
                    <w:ins w:id="44577" w:author="phuong vu" w:date="2018-11-30T14:07:00Z"/>
                  </w:rPr>
                </w:rPrChange>
              </w:rPr>
              <w:pPrChange w:id="44578" w:author="phuong vu" w:date="2018-11-30T21:57:00Z">
                <w:pPr>
                  <w:spacing w:line="276" w:lineRule="auto"/>
                  <w:jc w:val="center"/>
                </w:pPr>
              </w:pPrChange>
            </w:pPr>
          </w:p>
        </w:tc>
        <w:tc>
          <w:tcPr>
            <w:tcW w:w="811" w:type="dxa"/>
            <w:noWrap/>
            <w:vAlign w:val="center"/>
            <w:hideMark/>
          </w:tcPr>
          <w:p w14:paraId="286DC0FD" w14:textId="77777777" w:rsidR="006871B5" w:rsidRPr="00920004" w:rsidRDefault="006871B5" w:rsidP="00727C9A">
            <w:pPr>
              <w:jc w:val="center"/>
              <w:rPr>
                <w:ins w:id="44579" w:author="phuong vu" w:date="2018-11-30T14:07:00Z"/>
                <w:rPrChange w:id="44580" w:author="phuong vu" w:date="2018-11-30T22:36:00Z">
                  <w:rPr>
                    <w:ins w:id="44581" w:author="phuong vu" w:date="2018-11-30T14:07:00Z"/>
                  </w:rPr>
                </w:rPrChange>
              </w:rPr>
              <w:pPrChange w:id="44582" w:author="phuong vu" w:date="2018-11-30T21:57:00Z">
                <w:pPr>
                  <w:spacing w:line="276" w:lineRule="auto"/>
                  <w:jc w:val="center"/>
                </w:pPr>
              </w:pPrChange>
            </w:pPr>
            <w:ins w:id="44583" w:author="phuong vu" w:date="2018-11-30T14:07:00Z">
              <w:r w:rsidRPr="00920004">
                <w:rPr>
                  <w:rPrChange w:id="44584" w:author="phuong vu" w:date="2018-11-30T22:36:00Z">
                    <w:rPr/>
                  </w:rPrChange>
                </w:rPr>
                <w:t>X</w:t>
              </w:r>
            </w:ins>
          </w:p>
        </w:tc>
        <w:tc>
          <w:tcPr>
            <w:tcW w:w="1226" w:type="dxa"/>
            <w:noWrap/>
            <w:vAlign w:val="center"/>
            <w:hideMark/>
          </w:tcPr>
          <w:p w14:paraId="15917AFC" w14:textId="77777777" w:rsidR="006871B5" w:rsidRPr="00920004" w:rsidRDefault="006871B5" w:rsidP="00727C9A">
            <w:pPr>
              <w:jc w:val="center"/>
              <w:rPr>
                <w:ins w:id="44585" w:author="phuong vu" w:date="2018-11-30T14:07:00Z"/>
                <w:rPrChange w:id="44586" w:author="phuong vu" w:date="2018-11-30T22:36:00Z">
                  <w:rPr>
                    <w:ins w:id="44587" w:author="phuong vu" w:date="2018-11-30T14:07:00Z"/>
                  </w:rPr>
                </w:rPrChange>
              </w:rPr>
              <w:pPrChange w:id="44588" w:author="phuong vu" w:date="2018-11-30T21:57:00Z">
                <w:pPr>
                  <w:spacing w:line="276" w:lineRule="auto"/>
                  <w:jc w:val="center"/>
                </w:pPr>
              </w:pPrChange>
            </w:pPr>
          </w:p>
        </w:tc>
        <w:tc>
          <w:tcPr>
            <w:tcW w:w="2262" w:type="dxa"/>
            <w:noWrap/>
            <w:hideMark/>
          </w:tcPr>
          <w:p w14:paraId="0927DD8E" w14:textId="77777777" w:rsidR="006871B5" w:rsidRPr="00920004" w:rsidRDefault="006871B5" w:rsidP="00727C9A">
            <w:pPr>
              <w:rPr>
                <w:ins w:id="44589" w:author="phuong vu" w:date="2018-11-30T14:07:00Z"/>
                <w:lang w:val="en-US"/>
                <w:rPrChange w:id="44590" w:author="phuong vu" w:date="2018-11-30T22:36:00Z">
                  <w:rPr>
                    <w:ins w:id="44591" w:author="phuong vu" w:date="2018-11-30T14:07:00Z"/>
                    <w:lang w:val="en-US"/>
                  </w:rPr>
                </w:rPrChange>
              </w:rPr>
              <w:pPrChange w:id="44592" w:author="phuong vu" w:date="2018-11-30T21:57:00Z">
                <w:pPr>
                  <w:spacing w:line="276" w:lineRule="auto"/>
                </w:pPr>
              </w:pPrChange>
            </w:pPr>
            <w:ins w:id="44593" w:author="phuong vu" w:date="2018-11-30T14:07:00Z">
              <w:r w:rsidRPr="00920004">
                <w:rPr>
                  <w:rPrChange w:id="44594" w:author="phuong vu" w:date="2018-11-30T22:36:00Z">
                    <w:rPr/>
                  </w:rPrChange>
                </w:rPr>
                <w:t xml:space="preserve">ID chi tiết </w:t>
              </w:r>
              <w:r w:rsidRPr="00920004">
                <w:rPr>
                  <w:lang w:val="en-US"/>
                  <w:rPrChange w:id="44595" w:author="phuong vu" w:date="2018-11-30T22:36:00Z">
                    <w:rPr>
                      <w:lang w:val="en-US"/>
                    </w:rPr>
                  </w:rPrChange>
                </w:rPr>
                <w:t>túi giặt</w:t>
              </w:r>
            </w:ins>
          </w:p>
        </w:tc>
      </w:tr>
      <w:tr w:rsidR="006871B5" w:rsidRPr="00920004" w14:paraId="64E9E6DE" w14:textId="77777777" w:rsidTr="006871B5">
        <w:trPr>
          <w:trHeight w:val="300"/>
          <w:ins w:id="44596" w:author="phuong vu" w:date="2018-11-30T14:07:00Z"/>
        </w:trPr>
        <w:tc>
          <w:tcPr>
            <w:tcW w:w="687" w:type="dxa"/>
            <w:noWrap/>
            <w:hideMark/>
          </w:tcPr>
          <w:p w14:paraId="065226A1" w14:textId="77777777" w:rsidR="006871B5" w:rsidRPr="00920004" w:rsidRDefault="006871B5" w:rsidP="00BD0851">
            <w:pPr>
              <w:spacing w:before="240" w:line="0" w:lineRule="atLeast"/>
              <w:rPr>
                <w:ins w:id="44597" w:author="phuong vu" w:date="2018-11-30T14:07:00Z"/>
                <w:rPrChange w:id="44598" w:author="phuong vu" w:date="2018-11-30T22:36:00Z">
                  <w:rPr>
                    <w:ins w:id="44599" w:author="phuong vu" w:date="2018-11-30T14:07:00Z"/>
                  </w:rPr>
                </w:rPrChange>
              </w:rPr>
              <w:pPrChange w:id="44600" w:author="phuong vu" w:date="2018-11-30T14:16:00Z">
                <w:pPr>
                  <w:spacing w:line="276" w:lineRule="auto"/>
                </w:pPr>
              </w:pPrChange>
            </w:pPr>
            <w:ins w:id="44601" w:author="phuong vu" w:date="2018-11-30T14:07:00Z">
              <w:r w:rsidRPr="00920004">
                <w:rPr>
                  <w:rPrChange w:id="44602" w:author="phuong vu" w:date="2018-11-30T22:36:00Z">
                    <w:rPr/>
                  </w:rPrChange>
                </w:rPr>
                <w:t>2</w:t>
              </w:r>
            </w:ins>
          </w:p>
        </w:tc>
        <w:tc>
          <w:tcPr>
            <w:tcW w:w="1792" w:type="dxa"/>
            <w:noWrap/>
            <w:hideMark/>
          </w:tcPr>
          <w:p w14:paraId="18A0B047" w14:textId="77777777" w:rsidR="006871B5" w:rsidRPr="00920004" w:rsidRDefault="006871B5" w:rsidP="00727C9A">
            <w:pPr>
              <w:rPr>
                <w:ins w:id="44603" w:author="phuong vu" w:date="2018-11-30T14:07:00Z"/>
                <w:rPrChange w:id="44604" w:author="phuong vu" w:date="2018-11-30T22:36:00Z">
                  <w:rPr>
                    <w:ins w:id="44605" w:author="phuong vu" w:date="2018-11-30T14:07:00Z"/>
                  </w:rPr>
                </w:rPrChange>
              </w:rPr>
              <w:pPrChange w:id="44606" w:author="phuong vu" w:date="2018-11-30T21:57:00Z">
                <w:pPr>
                  <w:spacing w:line="276" w:lineRule="auto"/>
                </w:pPr>
              </w:pPrChange>
            </w:pPr>
            <w:ins w:id="44607" w:author="phuong vu" w:date="2018-11-30T14:07:00Z">
              <w:r w:rsidRPr="00920004">
                <w:rPr>
                  <w:rPrChange w:id="44608" w:author="phuong vu" w:date="2018-11-30T22:36:00Z">
                    <w:rPr/>
                  </w:rPrChange>
                </w:rPr>
                <w:t>wash_bag_id</w:t>
              </w:r>
            </w:ins>
          </w:p>
        </w:tc>
        <w:tc>
          <w:tcPr>
            <w:tcW w:w="1130" w:type="dxa"/>
            <w:noWrap/>
            <w:hideMark/>
          </w:tcPr>
          <w:p w14:paraId="679759B3" w14:textId="77777777" w:rsidR="006871B5" w:rsidRPr="00920004" w:rsidRDefault="006871B5" w:rsidP="00727C9A">
            <w:pPr>
              <w:rPr>
                <w:ins w:id="44609" w:author="phuong vu" w:date="2018-11-30T14:07:00Z"/>
                <w:rPrChange w:id="44610" w:author="phuong vu" w:date="2018-11-30T22:36:00Z">
                  <w:rPr>
                    <w:ins w:id="44611" w:author="phuong vu" w:date="2018-11-30T14:07:00Z"/>
                  </w:rPr>
                </w:rPrChange>
              </w:rPr>
              <w:pPrChange w:id="44612" w:author="phuong vu" w:date="2018-11-30T21:57:00Z">
                <w:pPr>
                  <w:spacing w:line="276" w:lineRule="auto"/>
                </w:pPr>
              </w:pPrChange>
            </w:pPr>
            <w:ins w:id="44613" w:author="phuong vu" w:date="2018-11-30T14:07:00Z">
              <w:r w:rsidRPr="00920004">
                <w:rPr>
                  <w:rPrChange w:id="44614" w:author="phuong vu" w:date="2018-11-30T22:36:00Z">
                    <w:rPr/>
                  </w:rPrChange>
                </w:rPr>
                <w:t>numeric</w:t>
              </w:r>
            </w:ins>
          </w:p>
        </w:tc>
        <w:tc>
          <w:tcPr>
            <w:tcW w:w="869" w:type="dxa"/>
            <w:noWrap/>
            <w:vAlign w:val="center"/>
            <w:hideMark/>
          </w:tcPr>
          <w:p w14:paraId="345913ED" w14:textId="77777777" w:rsidR="006871B5" w:rsidRPr="00920004" w:rsidRDefault="006871B5" w:rsidP="00727C9A">
            <w:pPr>
              <w:jc w:val="center"/>
              <w:rPr>
                <w:ins w:id="44615" w:author="phuong vu" w:date="2018-11-30T14:07:00Z"/>
                <w:rPrChange w:id="44616" w:author="phuong vu" w:date="2018-11-30T22:36:00Z">
                  <w:rPr>
                    <w:ins w:id="44617" w:author="phuong vu" w:date="2018-11-30T14:07:00Z"/>
                  </w:rPr>
                </w:rPrChange>
              </w:rPr>
              <w:pPrChange w:id="44618" w:author="phuong vu" w:date="2018-11-30T21:57:00Z">
                <w:pPr>
                  <w:spacing w:line="276" w:lineRule="auto"/>
                  <w:jc w:val="center"/>
                </w:pPr>
              </w:pPrChange>
            </w:pPr>
          </w:p>
        </w:tc>
        <w:tc>
          <w:tcPr>
            <w:tcW w:w="811" w:type="dxa"/>
            <w:noWrap/>
            <w:vAlign w:val="center"/>
            <w:hideMark/>
          </w:tcPr>
          <w:p w14:paraId="585E3427" w14:textId="77777777" w:rsidR="006871B5" w:rsidRPr="00920004" w:rsidRDefault="006871B5" w:rsidP="00727C9A">
            <w:pPr>
              <w:jc w:val="center"/>
              <w:rPr>
                <w:ins w:id="44619" w:author="phuong vu" w:date="2018-11-30T14:07:00Z"/>
                <w:rPrChange w:id="44620" w:author="phuong vu" w:date="2018-11-30T22:36:00Z">
                  <w:rPr>
                    <w:ins w:id="44621" w:author="phuong vu" w:date="2018-11-30T14:07:00Z"/>
                  </w:rPr>
                </w:rPrChange>
              </w:rPr>
              <w:pPrChange w:id="44622" w:author="phuong vu" w:date="2018-11-30T21:57:00Z">
                <w:pPr>
                  <w:spacing w:line="276" w:lineRule="auto"/>
                  <w:jc w:val="center"/>
                </w:pPr>
              </w:pPrChange>
            </w:pPr>
          </w:p>
        </w:tc>
        <w:tc>
          <w:tcPr>
            <w:tcW w:w="1226" w:type="dxa"/>
            <w:noWrap/>
            <w:vAlign w:val="center"/>
            <w:hideMark/>
          </w:tcPr>
          <w:p w14:paraId="310399D4" w14:textId="77777777" w:rsidR="006871B5" w:rsidRPr="00920004" w:rsidRDefault="006871B5" w:rsidP="00727C9A">
            <w:pPr>
              <w:jc w:val="center"/>
              <w:rPr>
                <w:ins w:id="44623" w:author="phuong vu" w:date="2018-11-30T14:07:00Z"/>
                <w:rPrChange w:id="44624" w:author="phuong vu" w:date="2018-11-30T22:36:00Z">
                  <w:rPr>
                    <w:ins w:id="44625" w:author="phuong vu" w:date="2018-11-30T14:07:00Z"/>
                  </w:rPr>
                </w:rPrChange>
              </w:rPr>
              <w:pPrChange w:id="44626" w:author="phuong vu" w:date="2018-11-30T21:57:00Z">
                <w:pPr>
                  <w:spacing w:line="276" w:lineRule="auto"/>
                  <w:jc w:val="center"/>
                </w:pPr>
              </w:pPrChange>
            </w:pPr>
            <w:ins w:id="44627" w:author="phuong vu" w:date="2018-11-30T14:07:00Z">
              <w:r w:rsidRPr="00920004">
                <w:rPr>
                  <w:rPrChange w:id="44628" w:author="phuong vu" w:date="2018-11-30T22:36:00Z">
                    <w:rPr/>
                  </w:rPrChange>
                </w:rPr>
                <w:t>X</w:t>
              </w:r>
            </w:ins>
          </w:p>
        </w:tc>
        <w:tc>
          <w:tcPr>
            <w:tcW w:w="2262" w:type="dxa"/>
            <w:noWrap/>
            <w:hideMark/>
          </w:tcPr>
          <w:p w14:paraId="723135CD" w14:textId="77777777" w:rsidR="006871B5" w:rsidRPr="00920004" w:rsidRDefault="006871B5" w:rsidP="00727C9A">
            <w:pPr>
              <w:rPr>
                <w:ins w:id="44629" w:author="phuong vu" w:date="2018-11-30T14:07:00Z"/>
                <w:lang w:val="en-US"/>
                <w:rPrChange w:id="44630" w:author="phuong vu" w:date="2018-11-30T22:36:00Z">
                  <w:rPr>
                    <w:ins w:id="44631" w:author="phuong vu" w:date="2018-11-30T14:07:00Z"/>
                    <w:lang w:val="en-US"/>
                  </w:rPr>
                </w:rPrChange>
              </w:rPr>
              <w:pPrChange w:id="44632" w:author="phuong vu" w:date="2018-11-30T21:57:00Z">
                <w:pPr>
                  <w:spacing w:line="276" w:lineRule="auto"/>
                </w:pPr>
              </w:pPrChange>
            </w:pPr>
            <w:ins w:id="44633" w:author="phuong vu" w:date="2018-11-30T14:07:00Z">
              <w:r w:rsidRPr="00920004">
                <w:rPr>
                  <w:rPrChange w:id="44634" w:author="phuong vu" w:date="2018-11-30T22:36:00Z">
                    <w:rPr/>
                  </w:rPrChange>
                </w:rPr>
                <w:t xml:space="preserve">ID </w:t>
              </w:r>
              <w:r w:rsidRPr="00920004">
                <w:rPr>
                  <w:lang w:val="en-US"/>
                  <w:rPrChange w:id="44635" w:author="phuong vu" w:date="2018-11-30T22:36:00Z">
                    <w:rPr>
                      <w:lang w:val="en-US"/>
                    </w:rPr>
                  </w:rPrChange>
                </w:rPr>
                <w:t>túi giặt</w:t>
              </w:r>
            </w:ins>
          </w:p>
        </w:tc>
      </w:tr>
      <w:tr w:rsidR="006871B5" w:rsidRPr="00920004" w14:paraId="2BFD62AD" w14:textId="77777777" w:rsidTr="006871B5">
        <w:trPr>
          <w:trHeight w:val="300"/>
          <w:ins w:id="44636" w:author="phuong vu" w:date="2018-11-30T14:07:00Z"/>
        </w:trPr>
        <w:tc>
          <w:tcPr>
            <w:tcW w:w="687" w:type="dxa"/>
            <w:noWrap/>
            <w:hideMark/>
          </w:tcPr>
          <w:p w14:paraId="7C4AB3FA" w14:textId="77777777" w:rsidR="006871B5" w:rsidRPr="00920004" w:rsidRDefault="006871B5" w:rsidP="00BD0851">
            <w:pPr>
              <w:spacing w:before="240" w:line="0" w:lineRule="atLeast"/>
              <w:rPr>
                <w:ins w:id="44637" w:author="phuong vu" w:date="2018-11-30T14:07:00Z"/>
                <w:rPrChange w:id="44638" w:author="phuong vu" w:date="2018-11-30T22:36:00Z">
                  <w:rPr>
                    <w:ins w:id="44639" w:author="phuong vu" w:date="2018-11-30T14:07:00Z"/>
                  </w:rPr>
                </w:rPrChange>
              </w:rPr>
              <w:pPrChange w:id="44640" w:author="phuong vu" w:date="2018-11-30T14:16:00Z">
                <w:pPr>
                  <w:spacing w:line="276" w:lineRule="auto"/>
                </w:pPr>
              </w:pPrChange>
            </w:pPr>
            <w:ins w:id="44641" w:author="phuong vu" w:date="2018-11-30T14:07:00Z">
              <w:r w:rsidRPr="00920004">
                <w:rPr>
                  <w:rPrChange w:id="44642" w:author="phuong vu" w:date="2018-11-30T22:36:00Z">
                    <w:rPr/>
                  </w:rPrChange>
                </w:rPr>
                <w:t>3</w:t>
              </w:r>
            </w:ins>
          </w:p>
        </w:tc>
        <w:tc>
          <w:tcPr>
            <w:tcW w:w="1792" w:type="dxa"/>
            <w:noWrap/>
            <w:hideMark/>
          </w:tcPr>
          <w:p w14:paraId="58E77C26" w14:textId="77777777" w:rsidR="006871B5" w:rsidRPr="00920004" w:rsidRDefault="006871B5" w:rsidP="00727C9A">
            <w:pPr>
              <w:rPr>
                <w:ins w:id="44643" w:author="phuong vu" w:date="2018-11-30T14:07:00Z"/>
                <w:rPrChange w:id="44644" w:author="phuong vu" w:date="2018-11-30T22:36:00Z">
                  <w:rPr>
                    <w:ins w:id="44645" w:author="phuong vu" w:date="2018-11-30T14:07:00Z"/>
                  </w:rPr>
                </w:rPrChange>
              </w:rPr>
              <w:pPrChange w:id="44646" w:author="phuong vu" w:date="2018-11-30T21:57:00Z">
                <w:pPr>
                  <w:spacing w:line="276" w:lineRule="auto"/>
                </w:pPr>
              </w:pPrChange>
            </w:pPr>
            <w:ins w:id="44647" w:author="phuong vu" w:date="2018-11-30T14:07:00Z">
              <w:r w:rsidRPr="00920004">
                <w:rPr>
                  <w:rPrChange w:id="44648" w:author="phuong vu" w:date="2018-11-30T22:36:00Z">
                    <w:rPr/>
                  </w:rPrChange>
                </w:rPr>
                <w:t>service_type_id</w:t>
              </w:r>
            </w:ins>
          </w:p>
        </w:tc>
        <w:tc>
          <w:tcPr>
            <w:tcW w:w="1130" w:type="dxa"/>
            <w:noWrap/>
            <w:hideMark/>
          </w:tcPr>
          <w:p w14:paraId="4392A13C" w14:textId="77777777" w:rsidR="006871B5" w:rsidRPr="00920004" w:rsidRDefault="006871B5" w:rsidP="00727C9A">
            <w:pPr>
              <w:rPr>
                <w:ins w:id="44649" w:author="phuong vu" w:date="2018-11-30T14:07:00Z"/>
                <w:rPrChange w:id="44650" w:author="phuong vu" w:date="2018-11-30T22:36:00Z">
                  <w:rPr>
                    <w:ins w:id="44651" w:author="phuong vu" w:date="2018-11-30T14:07:00Z"/>
                  </w:rPr>
                </w:rPrChange>
              </w:rPr>
              <w:pPrChange w:id="44652" w:author="phuong vu" w:date="2018-11-30T21:57:00Z">
                <w:pPr>
                  <w:spacing w:line="276" w:lineRule="auto"/>
                </w:pPr>
              </w:pPrChange>
            </w:pPr>
            <w:ins w:id="44653" w:author="phuong vu" w:date="2018-11-30T14:07:00Z">
              <w:r w:rsidRPr="00920004">
                <w:rPr>
                  <w:rPrChange w:id="44654" w:author="phuong vu" w:date="2018-11-30T22:36:00Z">
                    <w:rPr/>
                  </w:rPrChange>
                </w:rPr>
                <w:t>numeric</w:t>
              </w:r>
            </w:ins>
          </w:p>
        </w:tc>
        <w:tc>
          <w:tcPr>
            <w:tcW w:w="869" w:type="dxa"/>
            <w:noWrap/>
            <w:vAlign w:val="center"/>
            <w:hideMark/>
          </w:tcPr>
          <w:p w14:paraId="6B40560F" w14:textId="77777777" w:rsidR="006871B5" w:rsidRPr="00920004" w:rsidRDefault="006871B5" w:rsidP="00727C9A">
            <w:pPr>
              <w:jc w:val="center"/>
              <w:rPr>
                <w:ins w:id="44655" w:author="phuong vu" w:date="2018-11-30T14:07:00Z"/>
                <w:rPrChange w:id="44656" w:author="phuong vu" w:date="2018-11-30T22:36:00Z">
                  <w:rPr>
                    <w:ins w:id="44657" w:author="phuong vu" w:date="2018-11-30T14:07:00Z"/>
                  </w:rPr>
                </w:rPrChange>
              </w:rPr>
              <w:pPrChange w:id="44658" w:author="phuong vu" w:date="2018-11-30T21:57:00Z">
                <w:pPr>
                  <w:spacing w:line="276" w:lineRule="auto"/>
                  <w:jc w:val="center"/>
                </w:pPr>
              </w:pPrChange>
            </w:pPr>
          </w:p>
        </w:tc>
        <w:tc>
          <w:tcPr>
            <w:tcW w:w="811" w:type="dxa"/>
            <w:noWrap/>
            <w:vAlign w:val="center"/>
            <w:hideMark/>
          </w:tcPr>
          <w:p w14:paraId="1E32606F" w14:textId="77777777" w:rsidR="006871B5" w:rsidRPr="00920004" w:rsidRDefault="006871B5" w:rsidP="00727C9A">
            <w:pPr>
              <w:jc w:val="center"/>
              <w:rPr>
                <w:ins w:id="44659" w:author="phuong vu" w:date="2018-11-30T14:07:00Z"/>
                <w:rPrChange w:id="44660" w:author="phuong vu" w:date="2018-11-30T22:36:00Z">
                  <w:rPr>
                    <w:ins w:id="44661" w:author="phuong vu" w:date="2018-11-30T14:07:00Z"/>
                  </w:rPr>
                </w:rPrChange>
              </w:rPr>
              <w:pPrChange w:id="44662" w:author="phuong vu" w:date="2018-11-30T21:57:00Z">
                <w:pPr>
                  <w:spacing w:line="276" w:lineRule="auto"/>
                  <w:jc w:val="center"/>
                </w:pPr>
              </w:pPrChange>
            </w:pPr>
          </w:p>
        </w:tc>
        <w:tc>
          <w:tcPr>
            <w:tcW w:w="1226" w:type="dxa"/>
            <w:noWrap/>
            <w:vAlign w:val="center"/>
            <w:hideMark/>
          </w:tcPr>
          <w:p w14:paraId="0DAA33DB" w14:textId="77777777" w:rsidR="006871B5" w:rsidRPr="00920004" w:rsidRDefault="006871B5" w:rsidP="00727C9A">
            <w:pPr>
              <w:jc w:val="center"/>
              <w:rPr>
                <w:ins w:id="44663" w:author="phuong vu" w:date="2018-11-30T14:07:00Z"/>
                <w:rPrChange w:id="44664" w:author="phuong vu" w:date="2018-11-30T22:36:00Z">
                  <w:rPr>
                    <w:ins w:id="44665" w:author="phuong vu" w:date="2018-11-30T14:07:00Z"/>
                  </w:rPr>
                </w:rPrChange>
              </w:rPr>
              <w:pPrChange w:id="44666" w:author="phuong vu" w:date="2018-11-30T21:57:00Z">
                <w:pPr>
                  <w:spacing w:line="276" w:lineRule="auto"/>
                  <w:jc w:val="center"/>
                </w:pPr>
              </w:pPrChange>
            </w:pPr>
            <w:ins w:id="44667" w:author="phuong vu" w:date="2018-11-30T14:07:00Z">
              <w:r w:rsidRPr="00920004">
                <w:rPr>
                  <w:rPrChange w:id="44668" w:author="phuong vu" w:date="2018-11-30T22:36:00Z">
                    <w:rPr/>
                  </w:rPrChange>
                </w:rPr>
                <w:t>X</w:t>
              </w:r>
            </w:ins>
          </w:p>
        </w:tc>
        <w:tc>
          <w:tcPr>
            <w:tcW w:w="2262" w:type="dxa"/>
            <w:noWrap/>
            <w:hideMark/>
          </w:tcPr>
          <w:p w14:paraId="55940E82" w14:textId="77777777" w:rsidR="006871B5" w:rsidRPr="00920004" w:rsidRDefault="006871B5" w:rsidP="00727C9A">
            <w:pPr>
              <w:rPr>
                <w:ins w:id="44669" w:author="phuong vu" w:date="2018-11-30T14:07:00Z"/>
                <w:rPrChange w:id="44670" w:author="phuong vu" w:date="2018-11-30T22:36:00Z">
                  <w:rPr>
                    <w:ins w:id="44671" w:author="phuong vu" w:date="2018-11-30T14:07:00Z"/>
                  </w:rPr>
                </w:rPrChange>
              </w:rPr>
              <w:pPrChange w:id="44672" w:author="phuong vu" w:date="2018-11-30T21:57:00Z">
                <w:pPr>
                  <w:spacing w:line="276" w:lineRule="auto"/>
                </w:pPr>
              </w:pPrChange>
            </w:pPr>
            <w:ins w:id="44673" w:author="phuong vu" w:date="2018-11-30T14:07:00Z">
              <w:r w:rsidRPr="00920004">
                <w:rPr>
                  <w:rPrChange w:id="44674" w:author="phuong vu" w:date="2018-11-30T22:36:00Z">
                    <w:rPr/>
                  </w:rPrChange>
                </w:rPr>
                <w:t xml:space="preserve">ID loại dịch vụ. </w:t>
              </w:r>
            </w:ins>
          </w:p>
        </w:tc>
      </w:tr>
      <w:tr w:rsidR="006871B5" w:rsidRPr="00920004" w14:paraId="0A05E8C3" w14:textId="77777777" w:rsidTr="006871B5">
        <w:trPr>
          <w:trHeight w:val="300"/>
          <w:ins w:id="44675" w:author="phuong vu" w:date="2018-11-30T14:07:00Z"/>
        </w:trPr>
        <w:tc>
          <w:tcPr>
            <w:tcW w:w="687" w:type="dxa"/>
            <w:noWrap/>
            <w:hideMark/>
          </w:tcPr>
          <w:p w14:paraId="32BF4B55" w14:textId="77777777" w:rsidR="006871B5" w:rsidRPr="00920004" w:rsidRDefault="006871B5" w:rsidP="00BD0851">
            <w:pPr>
              <w:spacing w:before="240" w:line="0" w:lineRule="atLeast"/>
              <w:rPr>
                <w:ins w:id="44676" w:author="phuong vu" w:date="2018-11-30T14:07:00Z"/>
                <w:rPrChange w:id="44677" w:author="phuong vu" w:date="2018-11-30T22:36:00Z">
                  <w:rPr>
                    <w:ins w:id="44678" w:author="phuong vu" w:date="2018-11-30T14:07:00Z"/>
                  </w:rPr>
                </w:rPrChange>
              </w:rPr>
              <w:pPrChange w:id="44679" w:author="phuong vu" w:date="2018-11-30T14:16:00Z">
                <w:pPr>
                  <w:spacing w:line="276" w:lineRule="auto"/>
                </w:pPr>
              </w:pPrChange>
            </w:pPr>
            <w:ins w:id="44680" w:author="phuong vu" w:date="2018-11-30T14:07:00Z">
              <w:r w:rsidRPr="00920004">
                <w:rPr>
                  <w:rPrChange w:id="44681" w:author="phuong vu" w:date="2018-11-30T22:36:00Z">
                    <w:rPr/>
                  </w:rPrChange>
                </w:rPr>
                <w:t>4</w:t>
              </w:r>
            </w:ins>
          </w:p>
        </w:tc>
        <w:tc>
          <w:tcPr>
            <w:tcW w:w="1792" w:type="dxa"/>
            <w:noWrap/>
            <w:hideMark/>
          </w:tcPr>
          <w:p w14:paraId="6FB9D677" w14:textId="77777777" w:rsidR="006871B5" w:rsidRPr="00920004" w:rsidRDefault="006871B5" w:rsidP="00727C9A">
            <w:pPr>
              <w:rPr>
                <w:ins w:id="44682" w:author="phuong vu" w:date="2018-11-30T14:07:00Z"/>
                <w:rPrChange w:id="44683" w:author="phuong vu" w:date="2018-11-30T22:36:00Z">
                  <w:rPr>
                    <w:ins w:id="44684" w:author="phuong vu" w:date="2018-11-30T14:07:00Z"/>
                  </w:rPr>
                </w:rPrChange>
              </w:rPr>
              <w:pPrChange w:id="44685" w:author="phuong vu" w:date="2018-11-30T21:57:00Z">
                <w:pPr>
                  <w:spacing w:line="276" w:lineRule="auto"/>
                </w:pPr>
              </w:pPrChange>
            </w:pPr>
            <w:ins w:id="44686" w:author="phuong vu" w:date="2018-11-30T14:07:00Z">
              <w:r w:rsidRPr="00920004">
                <w:rPr>
                  <w:rPrChange w:id="44687" w:author="phuong vu" w:date="2018-11-30T22:36:00Z">
                    <w:rPr/>
                  </w:rPrChange>
                </w:rPr>
                <w:t>unit_id</w:t>
              </w:r>
            </w:ins>
          </w:p>
        </w:tc>
        <w:tc>
          <w:tcPr>
            <w:tcW w:w="1130" w:type="dxa"/>
            <w:noWrap/>
            <w:hideMark/>
          </w:tcPr>
          <w:p w14:paraId="47658439" w14:textId="77777777" w:rsidR="006871B5" w:rsidRPr="00920004" w:rsidRDefault="006871B5" w:rsidP="00727C9A">
            <w:pPr>
              <w:rPr>
                <w:ins w:id="44688" w:author="phuong vu" w:date="2018-11-30T14:07:00Z"/>
                <w:rPrChange w:id="44689" w:author="phuong vu" w:date="2018-11-30T22:36:00Z">
                  <w:rPr>
                    <w:ins w:id="44690" w:author="phuong vu" w:date="2018-11-30T14:07:00Z"/>
                  </w:rPr>
                </w:rPrChange>
              </w:rPr>
              <w:pPrChange w:id="44691" w:author="phuong vu" w:date="2018-11-30T21:57:00Z">
                <w:pPr>
                  <w:spacing w:line="276" w:lineRule="auto"/>
                </w:pPr>
              </w:pPrChange>
            </w:pPr>
            <w:ins w:id="44692" w:author="phuong vu" w:date="2018-11-30T14:07:00Z">
              <w:r w:rsidRPr="00920004">
                <w:rPr>
                  <w:rPrChange w:id="44693" w:author="phuong vu" w:date="2018-11-30T22:36:00Z">
                    <w:rPr/>
                  </w:rPrChange>
                </w:rPr>
                <w:t>numeric</w:t>
              </w:r>
            </w:ins>
          </w:p>
        </w:tc>
        <w:tc>
          <w:tcPr>
            <w:tcW w:w="869" w:type="dxa"/>
            <w:noWrap/>
            <w:vAlign w:val="center"/>
            <w:hideMark/>
          </w:tcPr>
          <w:p w14:paraId="1C8E5540" w14:textId="77777777" w:rsidR="006871B5" w:rsidRPr="00920004" w:rsidRDefault="006871B5" w:rsidP="00727C9A">
            <w:pPr>
              <w:jc w:val="center"/>
              <w:rPr>
                <w:ins w:id="44694" w:author="phuong vu" w:date="2018-11-30T14:07:00Z"/>
                <w:rPrChange w:id="44695" w:author="phuong vu" w:date="2018-11-30T22:36:00Z">
                  <w:rPr>
                    <w:ins w:id="44696" w:author="phuong vu" w:date="2018-11-30T14:07:00Z"/>
                  </w:rPr>
                </w:rPrChange>
              </w:rPr>
              <w:pPrChange w:id="44697" w:author="phuong vu" w:date="2018-11-30T21:57:00Z">
                <w:pPr>
                  <w:spacing w:line="276" w:lineRule="auto"/>
                  <w:jc w:val="center"/>
                </w:pPr>
              </w:pPrChange>
            </w:pPr>
          </w:p>
        </w:tc>
        <w:tc>
          <w:tcPr>
            <w:tcW w:w="811" w:type="dxa"/>
            <w:noWrap/>
            <w:vAlign w:val="center"/>
            <w:hideMark/>
          </w:tcPr>
          <w:p w14:paraId="1B694A39" w14:textId="77777777" w:rsidR="006871B5" w:rsidRPr="00920004" w:rsidRDefault="006871B5" w:rsidP="00727C9A">
            <w:pPr>
              <w:jc w:val="center"/>
              <w:rPr>
                <w:ins w:id="44698" w:author="phuong vu" w:date="2018-11-30T14:07:00Z"/>
                <w:rPrChange w:id="44699" w:author="phuong vu" w:date="2018-11-30T22:36:00Z">
                  <w:rPr>
                    <w:ins w:id="44700" w:author="phuong vu" w:date="2018-11-30T14:07:00Z"/>
                  </w:rPr>
                </w:rPrChange>
              </w:rPr>
              <w:pPrChange w:id="44701" w:author="phuong vu" w:date="2018-11-30T21:57:00Z">
                <w:pPr>
                  <w:spacing w:line="276" w:lineRule="auto"/>
                  <w:jc w:val="center"/>
                </w:pPr>
              </w:pPrChange>
            </w:pPr>
          </w:p>
        </w:tc>
        <w:tc>
          <w:tcPr>
            <w:tcW w:w="1226" w:type="dxa"/>
            <w:noWrap/>
            <w:vAlign w:val="center"/>
            <w:hideMark/>
          </w:tcPr>
          <w:p w14:paraId="31513B9C" w14:textId="77777777" w:rsidR="006871B5" w:rsidRPr="00920004" w:rsidRDefault="006871B5" w:rsidP="00727C9A">
            <w:pPr>
              <w:jc w:val="center"/>
              <w:rPr>
                <w:ins w:id="44702" w:author="phuong vu" w:date="2018-11-30T14:07:00Z"/>
                <w:rPrChange w:id="44703" w:author="phuong vu" w:date="2018-11-30T22:36:00Z">
                  <w:rPr>
                    <w:ins w:id="44704" w:author="phuong vu" w:date="2018-11-30T14:07:00Z"/>
                  </w:rPr>
                </w:rPrChange>
              </w:rPr>
              <w:pPrChange w:id="44705" w:author="phuong vu" w:date="2018-11-30T21:57:00Z">
                <w:pPr>
                  <w:spacing w:line="276" w:lineRule="auto"/>
                  <w:jc w:val="center"/>
                </w:pPr>
              </w:pPrChange>
            </w:pPr>
            <w:ins w:id="44706" w:author="phuong vu" w:date="2018-11-30T14:07:00Z">
              <w:r w:rsidRPr="00920004">
                <w:rPr>
                  <w:rPrChange w:id="44707" w:author="phuong vu" w:date="2018-11-30T22:36:00Z">
                    <w:rPr/>
                  </w:rPrChange>
                </w:rPr>
                <w:t>X</w:t>
              </w:r>
            </w:ins>
          </w:p>
        </w:tc>
        <w:tc>
          <w:tcPr>
            <w:tcW w:w="2262" w:type="dxa"/>
            <w:noWrap/>
            <w:hideMark/>
          </w:tcPr>
          <w:p w14:paraId="14688D6A" w14:textId="77777777" w:rsidR="006871B5" w:rsidRPr="00920004" w:rsidRDefault="006871B5" w:rsidP="00727C9A">
            <w:pPr>
              <w:rPr>
                <w:ins w:id="44708" w:author="phuong vu" w:date="2018-11-30T14:07:00Z"/>
                <w:rPrChange w:id="44709" w:author="phuong vu" w:date="2018-11-30T22:36:00Z">
                  <w:rPr>
                    <w:ins w:id="44710" w:author="phuong vu" w:date="2018-11-30T14:07:00Z"/>
                  </w:rPr>
                </w:rPrChange>
              </w:rPr>
              <w:pPrChange w:id="44711" w:author="phuong vu" w:date="2018-11-30T21:57:00Z">
                <w:pPr>
                  <w:spacing w:line="276" w:lineRule="auto"/>
                </w:pPr>
              </w:pPrChange>
            </w:pPr>
            <w:ins w:id="44712" w:author="phuong vu" w:date="2018-11-30T14:07:00Z">
              <w:r w:rsidRPr="00920004">
                <w:rPr>
                  <w:rPrChange w:id="44713" w:author="phuong vu" w:date="2018-11-30T22:36:00Z">
                    <w:rPr/>
                  </w:rPrChange>
                </w:rPr>
                <w:t xml:space="preserve">ID đơn vị tính. </w:t>
              </w:r>
            </w:ins>
          </w:p>
        </w:tc>
      </w:tr>
      <w:tr w:rsidR="006871B5" w:rsidRPr="00920004" w14:paraId="58C75B5C" w14:textId="77777777" w:rsidTr="006871B5">
        <w:trPr>
          <w:trHeight w:val="300"/>
          <w:ins w:id="44714" w:author="phuong vu" w:date="2018-11-30T14:07:00Z"/>
        </w:trPr>
        <w:tc>
          <w:tcPr>
            <w:tcW w:w="687" w:type="dxa"/>
            <w:noWrap/>
            <w:hideMark/>
          </w:tcPr>
          <w:p w14:paraId="1FBF3EBC" w14:textId="77777777" w:rsidR="006871B5" w:rsidRPr="00920004" w:rsidRDefault="006871B5" w:rsidP="00BD0851">
            <w:pPr>
              <w:spacing w:before="240" w:line="0" w:lineRule="atLeast"/>
              <w:rPr>
                <w:ins w:id="44715" w:author="phuong vu" w:date="2018-11-30T14:07:00Z"/>
                <w:rPrChange w:id="44716" w:author="phuong vu" w:date="2018-11-30T22:36:00Z">
                  <w:rPr>
                    <w:ins w:id="44717" w:author="phuong vu" w:date="2018-11-30T14:07:00Z"/>
                  </w:rPr>
                </w:rPrChange>
              </w:rPr>
              <w:pPrChange w:id="44718" w:author="phuong vu" w:date="2018-11-30T14:16:00Z">
                <w:pPr>
                  <w:spacing w:line="276" w:lineRule="auto"/>
                </w:pPr>
              </w:pPrChange>
            </w:pPr>
            <w:ins w:id="44719" w:author="phuong vu" w:date="2018-11-30T14:07:00Z">
              <w:r w:rsidRPr="00920004">
                <w:rPr>
                  <w:rPrChange w:id="44720" w:author="phuong vu" w:date="2018-11-30T22:36:00Z">
                    <w:rPr/>
                  </w:rPrChange>
                </w:rPr>
                <w:t>5</w:t>
              </w:r>
            </w:ins>
          </w:p>
        </w:tc>
        <w:tc>
          <w:tcPr>
            <w:tcW w:w="1792" w:type="dxa"/>
            <w:noWrap/>
            <w:hideMark/>
          </w:tcPr>
          <w:p w14:paraId="06D66720" w14:textId="77777777" w:rsidR="006871B5" w:rsidRPr="00920004" w:rsidRDefault="006871B5" w:rsidP="00727C9A">
            <w:pPr>
              <w:rPr>
                <w:ins w:id="44721" w:author="phuong vu" w:date="2018-11-30T14:07:00Z"/>
                <w:rPrChange w:id="44722" w:author="phuong vu" w:date="2018-11-30T22:36:00Z">
                  <w:rPr>
                    <w:ins w:id="44723" w:author="phuong vu" w:date="2018-11-30T14:07:00Z"/>
                  </w:rPr>
                </w:rPrChange>
              </w:rPr>
              <w:pPrChange w:id="44724" w:author="phuong vu" w:date="2018-11-30T21:57:00Z">
                <w:pPr>
                  <w:spacing w:line="276" w:lineRule="auto"/>
                </w:pPr>
              </w:pPrChange>
            </w:pPr>
            <w:ins w:id="44725" w:author="phuong vu" w:date="2018-11-30T14:07:00Z">
              <w:r w:rsidRPr="00920004">
                <w:rPr>
                  <w:rPrChange w:id="44726" w:author="phuong vu" w:date="2018-11-30T22:36:00Z">
                    <w:rPr/>
                  </w:rPrChange>
                </w:rPr>
                <w:t>label_id</w:t>
              </w:r>
            </w:ins>
          </w:p>
        </w:tc>
        <w:tc>
          <w:tcPr>
            <w:tcW w:w="1130" w:type="dxa"/>
            <w:noWrap/>
            <w:hideMark/>
          </w:tcPr>
          <w:p w14:paraId="6A3EEC45" w14:textId="77777777" w:rsidR="006871B5" w:rsidRPr="00920004" w:rsidRDefault="006871B5" w:rsidP="00727C9A">
            <w:pPr>
              <w:rPr>
                <w:ins w:id="44727" w:author="phuong vu" w:date="2018-11-30T14:07:00Z"/>
                <w:rPrChange w:id="44728" w:author="phuong vu" w:date="2018-11-30T22:36:00Z">
                  <w:rPr>
                    <w:ins w:id="44729" w:author="phuong vu" w:date="2018-11-30T14:07:00Z"/>
                  </w:rPr>
                </w:rPrChange>
              </w:rPr>
              <w:pPrChange w:id="44730" w:author="phuong vu" w:date="2018-11-30T21:57:00Z">
                <w:pPr>
                  <w:spacing w:line="276" w:lineRule="auto"/>
                </w:pPr>
              </w:pPrChange>
            </w:pPr>
            <w:ins w:id="44731" w:author="phuong vu" w:date="2018-11-30T14:07:00Z">
              <w:r w:rsidRPr="00920004">
                <w:rPr>
                  <w:rPrChange w:id="44732" w:author="phuong vu" w:date="2018-11-30T22:36:00Z">
                    <w:rPr/>
                  </w:rPrChange>
                </w:rPr>
                <w:t>numeric</w:t>
              </w:r>
            </w:ins>
          </w:p>
        </w:tc>
        <w:tc>
          <w:tcPr>
            <w:tcW w:w="869" w:type="dxa"/>
            <w:noWrap/>
            <w:vAlign w:val="center"/>
            <w:hideMark/>
          </w:tcPr>
          <w:p w14:paraId="0AFB155F" w14:textId="77777777" w:rsidR="006871B5" w:rsidRPr="00920004" w:rsidRDefault="006871B5" w:rsidP="00727C9A">
            <w:pPr>
              <w:jc w:val="center"/>
              <w:rPr>
                <w:ins w:id="44733" w:author="phuong vu" w:date="2018-11-30T14:07:00Z"/>
                <w:lang w:val="en-US"/>
                <w:rPrChange w:id="44734" w:author="phuong vu" w:date="2018-11-30T22:36:00Z">
                  <w:rPr>
                    <w:ins w:id="44735" w:author="phuong vu" w:date="2018-11-30T14:07:00Z"/>
                    <w:lang w:val="en-US"/>
                  </w:rPr>
                </w:rPrChange>
              </w:rPr>
              <w:pPrChange w:id="44736" w:author="phuong vu" w:date="2018-11-30T21:57:00Z">
                <w:pPr>
                  <w:spacing w:line="276" w:lineRule="auto"/>
                  <w:jc w:val="center"/>
                </w:pPr>
              </w:pPrChange>
            </w:pPr>
            <w:ins w:id="44737" w:author="phuong vu" w:date="2018-11-30T14:07:00Z">
              <w:r w:rsidRPr="00920004">
                <w:rPr>
                  <w:lang w:val="en-US"/>
                  <w:rPrChange w:id="44738" w:author="phuong vu" w:date="2018-11-30T22:36:00Z">
                    <w:rPr>
                      <w:lang w:val="en-US"/>
                    </w:rPr>
                  </w:rPrChange>
                </w:rPr>
                <w:t>X</w:t>
              </w:r>
            </w:ins>
          </w:p>
        </w:tc>
        <w:tc>
          <w:tcPr>
            <w:tcW w:w="811" w:type="dxa"/>
            <w:noWrap/>
            <w:vAlign w:val="center"/>
            <w:hideMark/>
          </w:tcPr>
          <w:p w14:paraId="5D6F8C1E" w14:textId="77777777" w:rsidR="006871B5" w:rsidRPr="00920004" w:rsidRDefault="006871B5" w:rsidP="00727C9A">
            <w:pPr>
              <w:jc w:val="center"/>
              <w:rPr>
                <w:ins w:id="44739" w:author="phuong vu" w:date="2018-11-30T14:07:00Z"/>
                <w:rPrChange w:id="44740" w:author="phuong vu" w:date="2018-11-30T22:36:00Z">
                  <w:rPr>
                    <w:ins w:id="44741" w:author="phuong vu" w:date="2018-11-30T14:07:00Z"/>
                  </w:rPr>
                </w:rPrChange>
              </w:rPr>
              <w:pPrChange w:id="44742" w:author="phuong vu" w:date="2018-11-30T21:57:00Z">
                <w:pPr>
                  <w:spacing w:line="276" w:lineRule="auto"/>
                  <w:jc w:val="center"/>
                </w:pPr>
              </w:pPrChange>
            </w:pPr>
          </w:p>
        </w:tc>
        <w:tc>
          <w:tcPr>
            <w:tcW w:w="1226" w:type="dxa"/>
            <w:noWrap/>
            <w:vAlign w:val="center"/>
            <w:hideMark/>
          </w:tcPr>
          <w:p w14:paraId="1B5F33FE" w14:textId="77777777" w:rsidR="006871B5" w:rsidRPr="00920004" w:rsidRDefault="006871B5" w:rsidP="00727C9A">
            <w:pPr>
              <w:jc w:val="center"/>
              <w:rPr>
                <w:ins w:id="44743" w:author="phuong vu" w:date="2018-11-30T14:07:00Z"/>
                <w:rPrChange w:id="44744" w:author="phuong vu" w:date="2018-11-30T22:36:00Z">
                  <w:rPr>
                    <w:ins w:id="44745" w:author="phuong vu" w:date="2018-11-30T14:07:00Z"/>
                  </w:rPr>
                </w:rPrChange>
              </w:rPr>
              <w:pPrChange w:id="44746" w:author="phuong vu" w:date="2018-11-30T21:57:00Z">
                <w:pPr>
                  <w:spacing w:line="276" w:lineRule="auto"/>
                  <w:jc w:val="center"/>
                </w:pPr>
              </w:pPrChange>
            </w:pPr>
            <w:ins w:id="44747" w:author="phuong vu" w:date="2018-11-30T14:07:00Z">
              <w:r w:rsidRPr="00920004">
                <w:rPr>
                  <w:rPrChange w:id="44748" w:author="phuong vu" w:date="2018-11-30T22:36:00Z">
                    <w:rPr/>
                  </w:rPrChange>
                </w:rPr>
                <w:t>X</w:t>
              </w:r>
            </w:ins>
          </w:p>
        </w:tc>
        <w:tc>
          <w:tcPr>
            <w:tcW w:w="2262" w:type="dxa"/>
            <w:noWrap/>
            <w:hideMark/>
          </w:tcPr>
          <w:p w14:paraId="2E5A49A0" w14:textId="77777777" w:rsidR="006871B5" w:rsidRPr="00920004" w:rsidRDefault="006871B5" w:rsidP="00727C9A">
            <w:pPr>
              <w:rPr>
                <w:ins w:id="44749" w:author="phuong vu" w:date="2018-11-30T14:07:00Z"/>
                <w:rPrChange w:id="44750" w:author="phuong vu" w:date="2018-11-30T22:36:00Z">
                  <w:rPr>
                    <w:ins w:id="44751" w:author="phuong vu" w:date="2018-11-30T14:07:00Z"/>
                  </w:rPr>
                </w:rPrChange>
              </w:rPr>
              <w:pPrChange w:id="44752" w:author="phuong vu" w:date="2018-11-30T21:57:00Z">
                <w:pPr>
                  <w:spacing w:line="276" w:lineRule="auto"/>
                </w:pPr>
              </w:pPrChange>
            </w:pPr>
            <w:ins w:id="44753" w:author="phuong vu" w:date="2018-11-30T14:07:00Z">
              <w:r w:rsidRPr="00920004">
                <w:rPr>
                  <w:rPrChange w:id="44754" w:author="phuong vu" w:date="2018-11-30T22:36:00Z">
                    <w:rPr/>
                  </w:rPrChange>
                </w:rPr>
                <w:t>ID nhãn hiệu.</w:t>
              </w:r>
            </w:ins>
          </w:p>
        </w:tc>
      </w:tr>
      <w:tr w:rsidR="006871B5" w:rsidRPr="00920004" w14:paraId="215C1C34" w14:textId="77777777" w:rsidTr="006871B5">
        <w:trPr>
          <w:trHeight w:val="300"/>
          <w:ins w:id="44755" w:author="phuong vu" w:date="2018-11-30T14:07:00Z"/>
        </w:trPr>
        <w:tc>
          <w:tcPr>
            <w:tcW w:w="687" w:type="dxa"/>
            <w:noWrap/>
            <w:hideMark/>
          </w:tcPr>
          <w:p w14:paraId="7308C943" w14:textId="77777777" w:rsidR="006871B5" w:rsidRPr="00920004" w:rsidRDefault="006871B5" w:rsidP="00BD0851">
            <w:pPr>
              <w:spacing w:before="240" w:line="0" w:lineRule="atLeast"/>
              <w:rPr>
                <w:ins w:id="44756" w:author="phuong vu" w:date="2018-11-30T14:07:00Z"/>
                <w:rPrChange w:id="44757" w:author="phuong vu" w:date="2018-11-30T22:36:00Z">
                  <w:rPr>
                    <w:ins w:id="44758" w:author="phuong vu" w:date="2018-11-30T14:07:00Z"/>
                  </w:rPr>
                </w:rPrChange>
              </w:rPr>
              <w:pPrChange w:id="44759" w:author="phuong vu" w:date="2018-11-30T14:16:00Z">
                <w:pPr>
                  <w:spacing w:line="276" w:lineRule="auto"/>
                </w:pPr>
              </w:pPrChange>
            </w:pPr>
            <w:ins w:id="44760" w:author="phuong vu" w:date="2018-11-30T14:07:00Z">
              <w:r w:rsidRPr="00920004">
                <w:rPr>
                  <w:rPrChange w:id="44761" w:author="phuong vu" w:date="2018-11-30T22:36:00Z">
                    <w:rPr/>
                  </w:rPrChange>
                </w:rPr>
                <w:t>6</w:t>
              </w:r>
            </w:ins>
          </w:p>
        </w:tc>
        <w:tc>
          <w:tcPr>
            <w:tcW w:w="1792" w:type="dxa"/>
            <w:noWrap/>
            <w:hideMark/>
          </w:tcPr>
          <w:p w14:paraId="331DFE4F" w14:textId="77777777" w:rsidR="006871B5" w:rsidRPr="00920004" w:rsidRDefault="006871B5" w:rsidP="00727C9A">
            <w:pPr>
              <w:rPr>
                <w:ins w:id="44762" w:author="phuong vu" w:date="2018-11-30T14:07:00Z"/>
                <w:rPrChange w:id="44763" w:author="phuong vu" w:date="2018-11-30T22:36:00Z">
                  <w:rPr>
                    <w:ins w:id="44764" w:author="phuong vu" w:date="2018-11-30T14:07:00Z"/>
                  </w:rPr>
                </w:rPrChange>
              </w:rPr>
              <w:pPrChange w:id="44765" w:author="phuong vu" w:date="2018-11-30T21:57:00Z">
                <w:pPr>
                  <w:spacing w:line="276" w:lineRule="auto"/>
                </w:pPr>
              </w:pPrChange>
            </w:pPr>
            <w:ins w:id="44766" w:author="phuong vu" w:date="2018-11-30T14:07:00Z">
              <w:r w:rsidRPr="00920004">
                <w:rPr>
                  <w:rPrChange w:id="44767" w:author="phuong vu" w:date="2018-11-30T22:36:00Z">
                    <w:rPr/>
                  </w:rPrChange>
                </w:rPr>
                <w:t>color_id</w:t>
              </w:r>
            </w:ins>
          </w:p>
        </w:tc>
        <w:tc>
          <w:tcPr>
            <w:tcW w:w="1130" w:type="dxa"/>
            <w:noWrap/>
            <w:hideMark/>
          </w:tcPr>
          <w:p w14:paraId="20B1F6FD" w14:textId="77777777" w:rsidR="006871B5" w:rsidRPr="00920004" w:rsidRDefault="006871B5" w:rsidP="00727C9A">
            <w:pPr>
              <w:rPr>
                <w:ins w:id="44768" w:author="phuong vu" w:date="2018-11-30T14:07:00Z"/>
                <w:rPrChange w:id="44769" w:author="phuong vu" w:date="2018-11-30T22:36:00Z">
                  <w:rPr>
                    <w:ins w:id="44770" w:author="phuong vu" w:date="2018-11-30T14:07:00Z"/>
                  </w:rPr>
                </w:rPrChange>
              </w:rPr>
              <w:pPrChange w:id="44771" w:author="phuong vu" w:date="2018-11-30T21:57:00Z">
                <w:pPr>
                  <w:spacing w:line="276" w:lineRule="auto"/>
                </w:pPr>
              </w:pPrChange>
            </w:pPr>
            <w:ins w:id="44772" w:author="phuong vu" w:date="2018-11-30T14:07:00Z">
              <w:r w:rsidRPr="00920004">
                <w:rPr>
                  <w:rPrChange w:id="44773" w:author="phuong vu" w:date="2018-11-30T22:36:00Z">
                    <w:rPr/>
                  </w:rPrChange>
                </w:rPr>
                <w:t>numeric</w:t>
              </w:r>
            </w:ins>
          </w:p>
        </w:tc>
        <w:tc>
          <w:tcPr>
            <w:tcW w:w="869" w:type="dxa"/>
            <w:noWrap/>
            <w:vAlign w:val="center"/>
            <w:hideMark/>
          </w:tcPr>
          <w:p w14:paraId="665D1D07" w14:textId="77777777" w:rsidR="006871B5" w:rsidRPr="00920004" w:rsidRDefault="006871B5" w:rsidP="00727C9A">
            <w:pPr>
              <w:jc w:val="center"/>
              <w:rPr>
                <w:ins w:id="44774" w:author="phuong vu" w:date="2018-11-30T14:07:00Z"/>
                <w:lang w:val="en-US"/>
                <w:rPrChange w:id="44775" w:author="phuong vu" w:date="2018-11-30T22:36:00Z">
                  <w:rPr>
                    <w:ins w:id="44776" w:author="phuong vu" w:date="2018-11-30T14:07:00Z"/>
                    <w:lang w:val="en-US"/>
                  </w:rPr>
                </w:rPrChange>
              </w:rPr>
              <w:pPrChange w:id="44777" w:author="phuong vu" w:date="2018-11-30T21:57:00Z">
                <w:pPr>
                  <w:spacing w:line="276" w:lineRule="auto"/>
                  <w:jc w:val="center"/>
                </w:pPr>
              </w:pPrChange>
            </w:pPr>
            <w:ins w:id="44778" w:author="phuong vu" w:date="2018-11-30T14:07:00Z">
              <w:r w:rsidRPr="00920004">
                <w:rPr>
                  <w:lang w:val="en-US"/>
                  <w:rPrChange w:id="44779" w:author="phuong vu" w:date="2018-11-30T22:36:00Z">
                    <w:rPr>
                      <w:lang w:val="en-US"/>
                    </w:rPr>
                  </w:rPrChange>
                </w:rPr>
                <w:t>X</w:t>
              </w:r>
            </w:ins>
          </w:p>
        </w:tc>
        <w:tc>
          <w:tcPr>
            <w:tcW w:w="811" w:type="dxa"/>
            <w:noWrap/>
            <w:vAlign w:val="center"/>
            <w:hideMark/>
          </w:tcPr>
          <w:p w14:paraId="1D2F7C92" w14:textId="77777777" w:rsidR="006871B5" w:rsidRPr="00920004" w:rsidRDefault="006871B5" w:rsidP="00727C9A">
            <w:pPr>
              <w:jc w:val="center"/>
              <w:rPr>
                <w:ins w:id="44780" w:author="phuong vu" w:date="2018-11-30T14:07:00Z"/>
                <w:rPrChange w:id="44781" w:author="phuong vu" w:date="2018-11-30T22:36:00Z">
                  <w:rPr>
                    <w:ins w:id="44782" w:author="phuong vu" w:date="2018-11-30T14:07:00Z"/>
                  </w:rPr>
                </w:rPrChange>
              </w:rPr>
              <w:pPrChange w:id="44783" w:author="phuong vu" w:date="2018-11-30T21:57:00Z">
                <w:pPr>
                  <w:spacing w:line="276" w:lineRule="auto"/>
                  <w:jc w:val="center"/>
                </w:pPr>
              </w:pPrChange>
            </w:pPr>
          </w:p>
        </w:tc>
        <w:tc>
          <w:tcPr>
            <w:tcW w:w="1226" w:type="dxa"/>
            <w:noWrap/>
            <w:vAlign w:val="center"/>
            <w:hideMark/>
          </w:tcPr>
          <w:p w14:paraId="41CABD83" w14:textId="77777777" w:rsidR="006871B5" w:rsidRPr="00920004" w:rsidRDefault="006871B5" w:rsidP="00727C9A">
            <w:pPr>
              <w:jc w:val="center"/>
              <w:rPr>
                <w:ins w:id="44784" w:author="phuong vu" w:date="2018-11-30T14:07:00Z"/>
                <w:rPrChange w:id="44785" w:author="phuong vu" w:date="2018-11-30T22:36:00Z">
                  <w:rPr>
                    <w:ins w:id="44786" w:author="phuong vu" w:date="2018-11-30T14:07:00Z"/>
                  </w:rPr>
                </w:rPrChange>
              </w:rPr>
              <w:pPrChange w:id="44787" w:author="phuong vu" w:date="2018-11-30T21:57:00Z">
                <w:pPr>
                  <w:spacing w:line="276" w:lineRule="auto"/>
                  <w:jc w:val="center"/>
                </w:pPr>
              </w:pPrChange>
            </w:pPr>
            <w:ins w:id="44788" w:author="phuong vu" w:date="2018-11-30T14:07:00Z">
              <w:r w:rsidRPr="00920004">
                <w:rPr>
                  <w:rPrChange w:id="44789" w:author="phuong vu" w:date="2018-11-30T22:36:00Z">
                    <w:rPr/>
                  </w:rPrChange>
                </w:rPr>
                <w:t>X</w:t>
              </w:r>
            </w:ins>
          </w:p>
        </w:tc>
        <w:tc>
          <w:tcPr>
            <w:tcW w:w="2262" w:type="dxa"/>
            <w:noWrap/>
            <w:hideMark/>
          </w:tcPr>
          <w:p w14:paraId="19D52794" w14:textId="77777777" w:rsidR="006871B5" w:rsidRPr="00920004" w:rsidRDefault="006871B5" w:rsidP="00727C9A">
            <w:pPr>
              <w:rPr>
                <w:ins w:id="44790" w:author="phuong vu" w:date="2018-11-30T14:07:00Z"/>
                <w:rPrChange w:id="44791" w:author="phuong vu" w:date="2018-11-30T22:36:00Z">
                  <w:rPr>
                    <w:ins w:id="44792" w:author="phuong vu" w:date="2018-11-30T14:07:00Z"/>
                  </w:rPr>
                </w:rPrChange>
              </w:rPr>
              <w:pPrChange w:id="44793" w:author="phuong vu" w:date="2018-11-30T21:57:00Z">
                <w:pPr>
                  <w:spacing w:line="276" w:lineRule="auto"/>
                </w:pPr>
              </w:pPrChange>
            </w:pPr>
            <w:ins w:id="44794" w:author="phuong vu" w:date="2018-11-30T14:07:00Z">
              <w:r w:rsidRPr="00920004">
                <w:rPr>
                  <w:rPrChange w:id="44795" w:author="phuong vu" w:date="2018-11-30T22:36:00Z">
                    <w:rPr/>
                  </w:rPrChange>
                </w:rPr>
                <w:t xml:space="preserve">ID màu sắc. </w:t>
              </w:r>
            </w:ins>
          </w:p>
        </w:tc>
      </w:tr>
      <w:tr w:rsidR="006871B5" w:rsidRPr="00920004" w14:paraId="1C1BFA5B" w14:textId="77777777" w:rsidTr="006871B5">
        <w:trPr>
          <w:trHeight w:val="300"/>
          <w:ins w:id="44796" w:author="phuong vu" w:date="2018-11-30T14:07:00Z"/>
        </w:trPr>
        <w:tc>
          <w:tcPr>
            <w:tcW w:w="687" w:type="dxa"/>
            <w:noWrap/>
            <w:hideMark/>
          </w:tcPr>
          <w:p w14:paraId="65B2BCA6" w14:textId="77777777" w:rsidR="006871B5" w:rsidRPr="00920004" w:rsidRDefault="006871B5" w:rsidP="00BD0851">
            <w:pPr>
              <w:spacing w:before="240" w:line="0" w:lineRule="atLeast"/>
              <w:rPr>
                <w:ins w:id="44797" w:author="phuong vu" w:date="2018-11-30T14:07:00Z"/>
                <w:rPrChange w:id="44798" w:author="phuong vu" w:date="2018-11-30T22:36:00Z">
                  <w:rPr>
                    <w:ins w:id="44799" w:author="phuong vu" w:date="2018-11-30T14:07:00Z"/>
                  </w:rPr>
                </w:rPrChange>
              </w:rPr>
              <w:pPrChange w:id="44800" w:author="phuong vu" w:date="2018-11-30T14:16:00Z">
                <w:pPr>
                  <w:spacing w:line="276" w:lineRule="auto"/>
                </w:pPr>
              </w:pPrChange>
            </w:pPr>
            <w:ins w:id="44801" w:author="phuong vu" w:date="2018-11-30T14:07:00Z">
              <w:r w:rsidRPr="00920004">
                <w:rPr>
                  <w:rPrChange w:id="44802" w:author="phuong vu" w:date="2018-11-30T22:36:00Z">
                    <w:rPr/>
                  </w:rPrChange>
                </w:rPr>
                <w:t>7</w:t>
              </w:r>
            </w:ins>
          </w:p>
        </w:tc>
        <w:tc>
          <w:tcPr>
            <w:tcW w:w="1792" w:type="dxa"/>
            <w:noWrap/>
            <w:hideMark/>
          </w:tcPr>
          <w:p w14:paraId="14FC0A45" w14:textId="77777777" w:rsidR="006871B5" w:rsidRPr="00920004" w:rsidRDefault="006871B5" w:rsidP="00727C9A">
            <w:pPr>
              <w:rPr>
                <w:ins w:id="44803" w:author="phuong vu" w:date="2018-11-30T14:07:00Z"/>
                <w:rPrChange w:id="44804" w:author="phuong vu" w:date="2018-11-30T22:36:00Z">
                  <w:rPr>
                    <w:ins w:id="44805" w:author="phuong vu" w:date="2018-11-30T14:07:00Z"/>
                  </w:rPr>
                </w:rPrChange>
              </w:rPr>
              <w:pPrChange w:id="44806" w:author="phuong vu" w:date="2018-11-30T21:57:00Z">
                <w:pPr>
                  <w:spacing w:line="276" w:lineRule="auto"/>
                </w:pPr>
              </w:pPrChange>
            </w:pPr>
            <w:ins w:id="44807" w:author="phuong vu" w:date="2018-11-30T14:07:00Z">
              <w:r w:rsidRPr="00920004">
                <w:rPr>
                  <w:rPrChange w:id="44808" w:author="phuong vu" w:date="2018-11-30T22:36:00Z">
                    <w:rPr/>
                  </w:rPrChange>
                </w:rPr>
                <w:t>product_id</w:t>
              </w:r>
            </w:ins>
          </w:p>
        </w:tc>
        <w:tc>
          <w:tcPr>
            <w:tcW w:w="1130" w:type="dxa"/>
            <w:noWrap/>
            <w:hideMark/>
          </w:tcPr>
          <w:p w14:paraId="2422A401" w14:textId="77777777" w:rsidR="006871B5" w:rsidRPr="00920004" w:rsidRDefault="006871B5" w:rsidP="00727C9A">
            <w:pPr>
              <w:rPr>
                <w:ins w:id="44809" w:author="phuong vu" w:date="2018-11-30T14:07:00Z"/>
                <w:rPrChange w:id="44810" w:author="phuong vu" w:date="2018-11-30T22:36:00Z">
                  <w:rPr>
                    <w:ins w:id="44811" w:author="phuong vu" w:date="2018-11-30T14:07:00Z"/>
                  </w:rPr>
                </w:rPrChange>
              </w:rPr>
              <w:pPrChange w:id="44812" w:author="phuong vu" w:date="2018-11-30T21:57:00Z">
                <w:pPr>
                  <w:spacing w:line="276" w:lineRule="auto"/>
                </w:pPr>
              </w:pPrChange>
            </w:pPr>
            <w:ins w:id="44813" w:author="phuong vu" w:date="2018-11-30T14:07:00Z">
              <w:r w:rsidRPr="00920004">
                <w:rPr>
                  <w:rPrChange w:id="44814" w:author="phuong vu" w:date="2018-11-30T22:36:00Z">
                    <w:rPr/>
                  </w:rPrChange>
                </w:rPr>
                <w:t>numeric</w:t>
              </w:r>
            </w:ins>
          </w:p>
        </w:tc>
        <w:tc>
          <w:tcPr>
            <w:tcW w:w="869" w:type="dxa"/>
            <w:noWrap/>
            <w:vAlign w:val="center"/>
            <w:hideMark/>
          </w:tcPr>
          <w:p w14:paraId="5FFA70E9" w14:textId="77777777" w:rsidR="006871B5" w:rsidRPr="00920004" w:rsidRDefault="006871B5" w:rsidP="00727C9A">
            <w:pPr>
              <w:jc w:val="center"/>
              <w:rPr>
                <w:ins w:id="44815" w:author="phuong vu" w:date="2018-11-30T14:07:00Z"/>
                <w:lang w:val="en-US"/>
                <w:rPrChange w:id="44816" w:author="phuong vu" w:date="2018-11-30T22:36:00Z">
                  <w:rPr>
                    <w:ins w:id="44817" w:author="phuong vu" w:date="2018-11-30T14:07:00Z"/>
                    <w:lang w:val="en-US"/>
                  </w:rPr>
                </w:rPrChange>
              </w:rPr>
              <w:pPrChange w:id="44818" w:author="phuong vu" w:date="2018-11-30T21:57:00Z">
                <w:pPr>
                  <w:spacing w:line="276" w:lineRule="auto"/>
                  <w:jc w:val="center"/>
                </w:pPr>
              </w:pPrChange>
            </w:pPr>
            <w:ins w:id="44819" w:author="phuong vu" w:date="2018-11-30T14:07:00Z">
              <w:r w:rsidRPr="00920004">
                <w:rPr>
                  <w:lang w:val="en-US"/>
                  <w:rPrChange w:id="44820" w:author="phuong vu" w:date="2018-11-30T22:36:00Z">
                    <w:rPr>
                      <w:lang w:val="en-US"/>
                    </w:rPr>
                  </w:rPrChange>
                </w:rPr>
                <w:t>X</w:t>
              </w:r>
            </w:ins>
          </w:p>
        </w:tc>
        <w:tc>
          <w:tcPr>
            <w:tcW w:w="811" w:type="dxa"/>
            <w:noWrap/>
            <w:vAlign w:val="center"/>
            <w:hideMark/>
          </w:tcPr>
          <w:p w14:paraId="25CA7D7A" w14:textId="77777777" w:rsidR="006871B5" w:rsidRPr="00920004" w:rsidRDefault="006871B5" w:rsidP="00727C9A">
            <w:pPr>
              <w:jc w:val="center"/>
              <w:rPr>
                <w:ins w:id="44821" w:author="phuong vu" w:date="2018-11-30T14:07:00Z"/>
                <w:rPrChange w:id="44822" w:author="phuong vu" w:date="2018-11-30T22:36:00Z">
                  <w:rPr>
                    <w:ins w:id="44823" w:author="phuong vu" w:date="2018-11-30T14:07:00Z"/>
                  </w:rPr>
                </w:rPrChange>
              </w:rPr>
              <w:pPrChange w:id="44824" w:author="phuong vu" w:date="2018-11-30T21:57:00Z">
                <w:pPr>
                  <w:spacing w:line="276" w:lineRule="auto"/>
                  <w:jc w:val="center"/>
                </w:pPr>
              </w:pPrChange>
            </w:pPr>
          </w:p>
        </w:tc>
        <w:tc>
          <w:tcPr>
            <w:tcW w:w="1226" w:type="dxa"/>
            <w:noWrap/>
            <w:vAlign w:val="center"/>
            <w:hideMark/>
          </w:tcPr>
          <w:p w14:paraId="643C7B33" w14:textId="77777777" w:rsidR="006871B5" w:rsidRPr="00920004" w:rsidRDefault="006871B5" w:rsidP="00727C9A">
            <w:pPr>
              <w:jc w:val="center"/>
              <w:rPr>
                <w:ins w:id="44825" w:author="phuong vu" w:date="2018-11-30T14:07:00Z"/>
                <w:rPrChange w:id="44826" w:author="phuong vu" w:date="2018-11-30T22:36:00Z">
                  <w:rPr>
                    <w:ins w:id="44827" w:author="phuong vu" w:date="2018-11-30T14:07:00Z"/>
                  </w:rPr>
                </w:rPrChange>
              </w:rPr>
              <w:pPrChange w:id="44828" w:author="phuong vu" w:date="2018-11-30T21:57:00Z">
                <w:pPr>
                  <w:spacing w:line="276" w:lineRule="auto"/>
                  <w:jc w:val="center"/>
                </w:pPr>
              </w:pPrChange>
            </w:pPr>
            <w:ins w:id="44829" w:author="phuong vu" w:date="2018-11-30T14:07:00Z">
              <w:r w:rsidRPr="00920004">
                <w:rPr>
                  <w:rPrChange w:id="44830" w:author="phuong vu" w:date="2018-11-30T22:36:00Z">
                    <w:rPr/>
                  </w:rPrChange>
                </w:rPr>
                <w:t>X</w:t>
              </w:r>
            </w:ins>
          </w:p>
        </w:tc>
        <w:tc>
          <w:tcPr>
            <w:tcW w:w="2262" w:type="dxa"/>
            <w:noWrap/>
            <w:hideMark/>
          </w:tcPr>
          <w:p w14:paraId="7F4F311C" w14:textId="77777777" w:rsidR="006871B5" w:rsidRPr="00920004" w:rsidRDefault="006871B5" w:rsidP="00727C9A">
            <w:pPr>
              <w:rPr>
                <w:ins w:id="44831" w:author="phuong vu" w:date="2018-11-30T14:07:00Z"/>
                <w:rPrChange w:id="44832" w:author="phuong vu" w:date="2018-11-30T22:36:00Z">
                  <w:rPr>
                    <w:ins w:id="44833" w:author="phuong vu" w:date="2018-11-30T14:07:00Z"/>
                  </w:rPr>
                </w:rPrChange>
              </w:rPr>
              <w:pPrChange w:id="44834" w:author="phuong vu" w:date="2018-11-30T21:57:00Z">
                <w:pPr>
                  <w:spacing w:line="276" w:lineRule="auto"/>
                </w:pPr>
              </w:pPrChange>
            </w:pPr>
            <w:ins w:id="44835" w:author="phuong vu" w:date="2018-11-30T14:07:00Z">
              <w:r w:rsidRPr="00920004">
                <w:rPr>
                  <w:rPrChange w:id="44836" w:author="phuong vu" w:date="2018-11-30T22:36:00Z">
                    <w:rPr/>
                  </w:rPrChange>
                </w:rPr>
                <w:t>ID quần áo</w:t>
              </w:r>
            </w:ins>
          </w:p>
        </w:tc>
      </w:tr>
      <w:tr w:rsidR="006871B5" w:rsidRPr="00920004" w14:paraId="53FBC128" w14:textId="77777777" w:rsidTr="006871B5">
        <w:trPr>
          <w:trHeight w:val="300"/>
          <w:ins w:id="44837" w:author="phuong vu" w:date="2018-11-30T14:07:00Z"/>
        </w:trPr>
        <w:tc>
          <w:tcPr>
            <w:tcW w:w="687" w:type="dxa"/>
            <w:noWrap/>
            <w:hideMark/>
          </w:tcPr>
          <w:p w14:paraId="78604035" w14:textId="77777777" w:rsidR="006871B5" w:rsidRPr="00920004" w:rsidRDefault="006871B5" w:rsidP="00BD0851">
            <w:pPr>
              <w:spacing w:before="240" w:line="0" w:lineRule="atLeast"/>
              <w:rPr>
                <w:ins w:id="44838" w:author="phuong vu" w:date="2018-11-30T14:07:00Z"/>
                <w:rPrChange w:id="44839" w:author="phuong vu" w:date="2018-11-30T22:36:00Z">
                  <w:rPr>
                    <w:ins w:id="44840" w:author="phuong vu" w:date="2018-11-30T14:07:00Z"/>
                  </w:rPr>
                </w:rPrChange>
              </w:rPr>
              <w:pPrChange w:id="44841" w:author="phuong vu" w:date="2018-11-30T14:16:00Z">
                <w:pPr>
                  <w:spacing w:line="276" w:lineRule="auto"/>
                </w:pPr>
              </w:pPrChange>
            </w:pPr>
            <w:ins w:id="44842" w:author="phuong vu" w:date="2018-11-30T14:07:00Z">
              <w:r w:rsidRPr="00920004">
                <w:rPr>
                  <w:rPrChange w:id="44843" w:author="phuong vu" w:date="2018-11-30T22:36:00Z">
                    <w:rPr/>
                  </w:rPrChange>
                </w:rPr>
                <w:t>8</w:t>
              </w:r>
            </w:ins>
          </w:p>
        </w:tc>
        <w:tc>
          <w:tcPr>
            <w:tcW w:w="1792" w:type="dxa"/>
            <w:noWrap/>
            <w:hideMark/>
          </w:tcPr>
          <w:p w14:paraId="1F8C3894" w14:textId="77777777" w:rsidR="006871B5" w:rsidRPr="00920004" w:rsidRDefault="006871B5" w:rsidP="00727C9A">
            <w:pPr>
              <w:rPr>
                <w:ins w:id="44844" w:author="phuong vu" w:date="2018-11-30T14:07:00Z"/>
                <w:rPrChange w:id="44845" w:author="phuong vu" w:date="2018-11-30T22:36:00Z">
                  <w:rPr>
                    <w:ins w:id="44846" w:author="phuong vu" w:date="2018-11-30T14:07:00Z"/>
                  </w:rPr>
                </w:rPrChange>
              </w:rPr>
              <w:pPrChange w:id="44847" w:author="phuong vu" w:date="2018-11-30T21:57:00Z">
                <w:pPr>
                  <w:spacing w:line="276" w:lineRule="auto"/>
                </w:pPr>
              </w:pPrChange>
            </w:pPr>
            <w:ins w:id="44848" w:author="phuong vu" w:date="2018-11-30T14:07:00Z">
              <w:r w:rsidRPr="00920004">
                <w:rPr>
                  <w:rPrChange w:id="44849" w:author="phuong vu" w:date="2018-11-30T22:36:00Z">
                    <w:rPr/>
                  </w:rPrChange>
                </w:rPr>
                <w:t>material_id</w:t>
              </w:r>
            </w:ins>
          </w:p>
        </w:tc>
        <w:tc>
          <w:tcPr>
            <w:tcW w:w="1130" w:type="dxa"/>
            <w:noWrap/>
            <w:hideMark/>
          </w:tcPr>
          <w:p w14:paraId="61633B0A" w14:textId="77777777" w:rsidR="006871B5" w:rsidRPr="00920004" w:rsidRDefault="006871B5" w:rsidP="00727C9A">
            <w:pPr>
              <w:rPr>
                <w:ins w:id="44850" w:author="phuong vu" w:date="2018-11-30T14:07:00Z"/>
                <w:rPrChange w:id="44851" w:author="phuong vu" w:date="2018-11-30T22:36:00Z">
                  <w:rPr>
                    <w:ins w:id="44852" w:author="phuong vu" w:date="2018-11-30T14:07:00Z"/>
                  </w:rPr>
                </w:rPrChange>
              </w:rPr>
              <w:pPrChange w:id="44853" w:author="phuong vu" w:date="2018-11-30T21:57:00Z">
                <w:pPr>
                  <w:spacing w:line="276" w:lineRule="auto"/>
                </w:pPr>
              </w:pPrChange>
            </w:pPr>
            <w:ins w:id="44854" w:author="phuong vu" w:date="2018-11-30T14:07:00Z">
              <w:r w:rsidRPr="00920004">
                <w:rPr>
                  <w:rPrChange w:id="44855" w:author="phuong vu" w:date="2018-11-30T22:36:00Z">
                    <w:rPr/>
                  </w:rPrChange>
                </w:rPr>
                <w:t>numeric</w:t>
              </w:r>
            </w:ins>
          </w:p>
        </w:tc>
        <w:tc>
          <w:tcPr>
            <w:tcW w:w="869" w:type="dxa"/>
            <w:noWrap/>
            <w:vAlign w:val="center"/>
            <w:hideMark/>
          </w:tcPr>
          <w:p w14:paraId="36DCCE18" w14:textId="77777777" w:rsidR="006871B5" w:rsidRPr="00920004" w:rsidRDefault="006871B5" w:rsidP="00727C9A">
            <w:pPr>
              <w:jc w:val="center"/>
              <w:rPr>
                <w:ins w:id="44856" w:author="phuong vu" w:date="2018-11-30T14:07:00Z"/>
                <w:lang w:val="en-US"/>
                <w:rPrChange w:id="44857" w:author="phuong vu" w:date="2018-11-30T22:36:00Z">
                  <w:rPr>
                    <w:ins w:id="44858" w:author="phuong vu" w:date="2018-11-30T14:07:00Z"/>
                    <w:lang w:val="en-US"/>
                  </w:rPr>
                </w:rPrChange>
              </w:rPr>
              <w:pPrChange w:id="44859" w:author="phuong vu" w:date="2018-11-30T21:57:00Z">
                <w:pPr>
                  <w:spacing w:line="276" w:lineRule="auto"/>
                  <w:jc w:val="center"/>
                </w:pPr>
              </w:pPrChange>
            </w:pPr>
            <w:ins w:id="44860" w:author="phuong vu" w:date="2018-11-30T14:07:00Z">
              <w:r w:rsidRPr="00920004">
                <w:rPr>
                  <w:lang w:val="en-US"/>
                  <w:rPrChange w:id="44861" w:author="phuong vu" w:date="2018-11-30T22:36:00Z">
                    <w:rPr>
                      <w:lang w:val="en-US"/>
                    </w:rPr>
                  </w:rPrChange>
                </w:rPr>
                <w:t>X</w:t>
              </w:r>
            </w:ins>
          </w:p>
        </w:tc>
        <w:tc>
          <w:tcPr>
            <w:tcW w:w="811" w:type="dxa"/>
            <w:noWrap/>
            <w:vAlign w:val="center"/>
            <w:hideMark/>
          </w:tcPr>
          <w:p w14:paraId="4FDB31EE" w14:textId="77777777" w:rsidR="006871B5" w:rsidRPr="00920004" w:rsidRDefault="006871B5" w:rsidP="00727C9A">
            <w:pPr>
              <w:jc w:val="center"/>
              <w:rPr>
                <w:ins w:id="44862" w:author="phuong vu" w:date="2018-11-30T14:07:00Z"/>
                <w:rPrChange w:id="44863" w:author="phuong vu" w:date="2018-11-30T22:36:00Z">
                  <w:rPr>
                    <w:ins w:id="44864" w:author="phuong vu" w:date="2018-11-30T14:07:00Z"/>
                  </w:rPr>
                </w:rPrChange>
              </w:rPr>
              <w:pPrChange w:id="44865" w:author="phuong vu" w:date="2018-11-30T21:57:00Z">
                <w:pPr>
                  <w:spacing w:line="276" w:lineRule="auto"/>
                  <w:jc w:val="center"/>
                </w:pPr>
              </w:pPrChange>
            </w:pPr>
          </w:p>
        </w:tc>
        <w:tc>
          <w:tcPr>
            <w:tcW w:w="1226" w:type="dxa"/>
            <w:noWrap/>
            <w:vAlign w:val="center"/>
            <w:hideMark/>
          </w:tcPr>
          <w:p w14:paraId="27174EAE" w14:textId="77777777" w:rsidR="006871B5" w:rsidRPr="00920004" w:rsidRDefault="006871B5" w:rsidP="00727C9A">
            <w:pPr>
              <w:jc w:val="center"/>
              <w:rPr>
                <w:ins w:id="44866" w:author="phuong vu" w:date="2018-11-30T14:07:00Z"/>
                <w:rPrChange w:id="44867" w:author="phuong vu" w:date="2018-11-30T22:36:00Z">
                  <w:rPr>
                    <w:ins w:id="44868" w:author="phuong vu" w:date="2018-11-30T14:07:00Z"/>
                  </w:rPr>
                </w:rPrChange>
              </w:rPr>
              <w:pPrChange w:id="44869" w:author="phuong vu" w:date="2018-11-30T21:57:00Z">
                <w:pPr>
                  <w:spacing w:line="276" w:lineRule="auto"/>
                  <w:jc w:val="center"/>
                </w:pPr>
              </w:pPrChange>
            </w:pPr>
            <w:ins w:id="44870" w:author="phuong vu" w:date="2018-11-30T14:07:00Z">
              <w:r w:rsidRPr="00920004">
                <w:rPr>
                  <w:rPrChange w:id="44871" w:author="phuong vu" w:date="2018-11-30T22:36:00Z">
                    <w:rPr/>
                  </w:rPrChange>
                </w:rPr>
                <w:t>X</w:t>
              </w:r>
            </w:ins>
          </w:p>
        </w:tc>
        <w:tc>
          <w:tcPr>
            <w:tcW w:w="2262" w:type="dxa"/>
            <w:noWrap/>
            <w:hideMark/>
          </w:tcPr>
          <w:p w14:paraId="44322D2C" w14:textId="77777777" w:rsidR="006871B5" w:rsidRPr="00920004" w:rsidRDefault="006871B5" w:rsidP="00727C9A">
            <w:pPr>
              <w:rPr>
                <w:ins w:id="44872" w:author="phuong vu" w:date="2018-11-30T14:07:00Z"/>
                <w:rPrChange w:id="44873" w:author="phuong vu" w:date="2018-11-30T22:36:00Z">
                  <w:rPr>
                    <w:ins w:id="44874" w:author="phuong vu" w:date="2018-11-30T14:07:00Z"/>
                  </w:rPr>
                </w:rPrChange>
              </w:rPr>
              <w:pPrChange w:id="44875" w:author="phuong vu" w:date="2018-11-30T21:57:00Z">
                <w:pPr>
                  <w:spacing w:line="276" w:lineRule="auto"/>
                </w:pPr>
              </w:pPrChange>
            </w:pPr>
            <w:ins w:id="44876" w:author="phuong vu" w:date="2018-11-30T14:07:00Z">
              <w:r w:rsidRPr="00920004">
                <w:rPr>
                  <w:rPrChange w:id="44877" w:author="phuong vu" w:date="2018-11-30T22:36:00Z">
                    <w:rPr/>
                  </w:rPrChange>
                </w:rPr>
                <w:t xml:space="preserve">ID chất liệu. </w:t>
              </w:r>
            </w:ins>
          </w:p>
        </w:tc>
      </w:tr>
      <w:tr w:rsidR="006871B5" w:rsidRPr="00920004" w14:paraId="7C128F46" w14:textId="77777777" w:rsidTr="006871B5">
        <w:trPr>
          <w:trHeight w:val="300"/>
          <w:ins w:id="44878" w:author="phuong vu" w:date="2018-11-30T14:07:00Z"/>
        </w:trPr>
        <w:tc>
          <w:tcPr>
            <w:tcW w:w="687" w:type="dxa"/>
            <w:noWrap/>
            <w:hideMark/>
          </w:tcPr>
          <w:p w14:paraId="7C2E0301" w14:textId="77777777" w:rsidR="006871B5" w:rsidRPr="00920004" w:rsidRDefault="006871B5" w:rsidP="00BD0851">
            <w:pPr>
              <w:spacing w:before="240" w:line="0" w:lineRule="atLeast"/>
              <w:rPr>
                <w:ins w:id="44879" w:author="phuong vu" w:date="2018-11-30T14:07:00Z"/>
                <w:rPrChange w:id="44880" w:author="phuong vu" w:date="2018-11-30T22:36:00Z">
                  <w:rPr>
                    <w:ins w:id="44881" w:author="phuong vu" w:date="2018-11-30T14:07:00Z"/>
                  </w:rPr>
                </w:rPrChange>
              </w:rPr>
              <w:pPrChange w:id="44882" w:author="phuong vu" w:date="2018-11-30T14:16:00Z">
                <w:pPr>
                  <w:spacing w:line="276" w:lineRule="auto"/>
                </w:pPr>
              </w:pPrChange>
            </w:pPr>
            <w:ins w:id="44883" w:author="phuong vu" w:date="2018-11-30T14:07:00Z">
              <w:r w:rsidRPr="00920004">
                <w:rPr>
                  <w:rPrChange w:id="44884" w:author="phuong vu" w:date="2018-11-30T22:36:00Z">
                    <w:rPr/>
                  </w:rPrChange>
                </w:rPr>
                <w:t>9</w:t>
              </w:r>
            </w:ins>
          </w:p>
        </w:tc>
        <w:tc>
          <w:tcPr>
            <w:tcW w:w="1792" w:type="dxa"/>
            <w:noWrap/>
            <w:hideMark/>
          </w:tcPr>
          <w:p w14:paraId="0C3637A6" w14:textId="77777777" w:rsidR="006871B5" w:rsidRPr="00920004" w:rsidRDefault="006871B5" w:rsidP="00727C9A">
            <w:pPr>
              <w:rPr>
                <w:ins w:id="44885" w:author="phuong vu" w:date="2018-11-30T14:07:00Z"/>
                <w:rPrChange w:id="44886" w:author="phuong vu" w:date="2018-11-30T22:36:00Z">
                  <w:rPr>
                    <w:ins w:id="44887" w:author="phuong vu" w:date="2018-11-30T14:07:00Z"/>
                  </w:rPr>
                </w:rPrChange>
              </w:rPr>
              <w:pPrChange w:id="44888" w:author="phuong vu" w:date="2018-11-30T21:57:00Z">
                <w:pPr>
                  <w:spacing w:line="276" w:lineRule="auto"/>
                </w:pPr>
              </w:pPrChange>
            </w:pPr>
            <w:ins w:id="44889" w:author="phuong vu" w:date="2018-11-30T14:07:00Z">
              <w:r w:rsidRPr="00920004">
                <w:rPr>
                  <w:rPrChange w:id="44890" w:author="phuong vu" w:date="2018-11-30T22:36:00Z">
                    <w:rPr/>
                  </w:rPrChange>
                </w:rPr>
                <w:t>amount</w:t>
              </w:r>
            </w:ins>
          </w:p>
        </w:tc>
        <w:tc>
          <w:tcPr>
            <w:tcW w:w="1130" w:type="dxa"/>
            <w:noWrap/>
            <w:hideMark/>
          </w:tcPr>
          <w:p w14:paraId="17019F91" w14:textId="77777777" w:rsidR="006871B5" w:rsidRPr="00920004" w:rsidRDefault="006871B5" w:rsidP="00727C9A">
            <w:pPr>
              <w:rPr>
                <w:ins w:id="44891" w:author="phuong vu" w:date="2018-11-30T14:07:00Z"/>
                <w:rPrChange w:id="44892" w:author="phuong vu" w:date="2018-11-30T22:36:00Z">
                  <w:rPr>
                    <w:ins w:id="44893" w:author="phuong vu" w:date="2018-11-30T14:07:00Z"/>
                  </w:rPr>
                </w:rPrChange>
              </w:rPr>
              <w:pPrChange w:id="44894" w:author="phuong vu" w:date="2018-11-30T21:57:00Z">
                <w:pPr>
                  <w:spacing w:line="276" w:lineRule="auto"/>
                </w:pPr>
              </w:pPrChange>
            </w:pPr>
            <w:ins w:id="44895" w:author="phuong vu" w:date="2018-11-30T14:07:00Z">
              <w:r w:rsidRPr="00920004">
                <w:rPr>
                  <w:lang w:val="en-US"/>
                  <w:rPrChange w:id="44896" w:author="phuong vu" w:date="2018-11-30T22:36:00Z">
                    <w:rPr>
                      <w:lang w:val="en-US"/>
                    </w:rPr>
                  </w:rPrChange>
                </w:rPr>
                <w:t>double</w:t>
              </w:r>
            </w:ins>
          </w:p>
        </w:tc>
        <w:tc>
          <w:tcPr>
            <w:tcW w:w="869" w:type="dxa"/>
            <w:noWrap/>
            <w:vAlign w:val="center"/>
            <w:hideMark/>
          </w:tcPr>
          <w:p w14:paraId="3453435C" w14:textId="77777777" w:rsidR="006871B5" w:rsidRPr="00920004" w:rsidRDefault="006871B5" w:rsidP="00727C9A">
            <w:pPr>
              <w:jc w:val="center"/>
              <w:rPr>
                <w:ins w:id="44897" w:author="phuong vu" w:date="2018-11-30T14:07:00Z"/>
                <w:rPrChange w:id="44898" w:author="phuong vu" w:date="2018-11-30T22:36:00Z">
                  <w:rPr>
                    <w:ins w:id="44899" w:author="phuong vu" w:date="2018-11-30T14:07:00Z"/>
                  </w:rPr>
                </w:rPrChange>
              </w:rPr>
              <w:pPrChange w:id="44900" w:author="phuong vu" w:date="2018-11-30T21:57:00Z">
                <w:pPr>
                  <w:spacing w:line="276" w:lineRule="auto"/>
                  <w:jc w:val="center"/>
                </w:pPr>
              </w:pPrChange>
            </w:pPr>
          </w:p>
        </w:tc>
        <w:tc>
          <w:tcPr>
            <w:tcW w:w="811" w:type="dxa"/>
            <w:noWrap/>
            <w:vAlign w:val="center"/>
            <w:hideMark/>
          </w:tcPr>
          <w:p w14:paraId="794BF769" w14:textId="77777777" w:rsidR="006871B5" w:rsidRPr="00920004" w:rsidRDefault="006871B5" w:rsidP="00727C9A">
            <w:pPr>
              <w:jc w:val="center"/>
              <w:rPr>
                <w:ins w:id="44901" w:author="phuong vu" w:date="2018-11-30T14:07:00Z"/>
                <w:rPrChange w:id="44902" w:author="phuong vu" w:date="2018-11-30T22:36:00Z">
                  <w:rPr>
                    <w:ins w:id="44903" w:author="phuong vu" w:date="2018-11-30T14:07:00Z"/>
                  </w:rPr>
                </w:rPrChange>
              </w:rPr>
              <w:pPrChange w:id="44904" w:author="phuong vu" w:date="2018-11-30T21:57:00Z">
                <w:pPr>
                  <w:spacing w:line="276" w:lineRule="auto"/>
                  <w:jc w:val="center"/>
                </w:pPr>
              </w:pPrChange>
            </w:pPr>
          </w:p>
        </w:tc>
        <w:tc>
          <w:tcPr>
            <w:tcW w:w="1226" w:type="dxa"/>
            <w:noWrap/>
            <w:vAlign w:val="center"/>
            <w:hideMark/>
          </w:tcPr>
          <w:p w14:paraId="725F72EC" w14:textId="77777777" w:rsidR="006871B5" w:rsidRPr="00920004" w:rsidRDefault="006871B5" w:rsidP="00727C9A">
            <w:pPr>
              <w:jc w:val="center"/>
              <w:rPr>
                <w:ins w:id="44905" w:author="phuong vu" w:date="2018-11-30T14:07:00Z"/>
                <w:rPrChange w:id="44906" w:author="phuong vu" w:date="2018-11-30T22:36:00Z">
                  <w:rPr>
                    <w:ins w:id="44907" w:author="phuong vu" w:date="2018-11-30T14:07:00Z"/>
                  </w:rPr>
                </w:rPrChange>
              </w:rPr>
              <w:pPrChange w:id="44908" w:author="phuong vu" w:date="2018-11-30T21:57:00Z">
                <w:pPr>
                  <w:spacing w:line="276" w:lineRule="auto"/>
                  <w:jc w:val="center"/>
                </w:pPr>
              </w:pPrChange>
            </w:pPr>
          </w:p>
        </w:tc>
        <w:tc>
          <w:tcPr>
            <w:tcW w:w="2262" w:type="dxa"/>
            <w:noWrap/>
            <w:hideMark/>
          </w:tcPr>
          <w:p w14:paraId="52C8CAA2" w14:textId="77777777" w:rsidR="006871B5" w:rsidRPr="00920004" w:rsidRDefault="006871B5" w:rsidP="00727C9A">
            <w:pPr>
              <w:rPr>
                <w:ins w:id="44909" w:author="phuong vu" w:date="2018-11-30T14:07:00Z"/>
                <w:lang w:val="en-US"/>
                <w:rPrChange w:id="44910" w:author="phuong vu" w:date="2018-11-30T22:36:00Z">
                  <w:rPr>
                    <w:ins w:id="44911" w:author="phuong vu" w:date="2018-11-30T14:07:00Z"/>
                    <w:lang w:val="en-US"/>
                  </w:rPr>
                </w:rPrChange>
              </w:rPr>
              <w:pPrChange w:id="44912" w:author="phuong vu" w:date="2018-11-30T21:57:00Z">
                <w:pPr>
                  <w:spacing w:line="276" w:lineRule="auto"/>
                </w:pPr>
              </w:pPrChange>
            </w:pPr>
            <w:ins w:id="44913" w:author="phuong vu" w:date="2018-11-30T14:07:00Z">
              <w:r w:rsidRPr="00920004">
                <w:rPr>
                  <w:rPrChange w:id="44914" w:author="phuong vu" w:date="2018-11-30T22:36:00Z">
                    <w:rPr/>
                  </w:rPrChange>
                </w:rPr>
                <w:t>Số lượng quần</w:t>
              </w:r>
              <w:r w:rsidRPr="00920004">
                <w:rPr>
                  <w:lang w:val="en-US"/>
                  <w:rPrChange w:id="44915" w:author="phuong vu" w:date="2018-11-30T22:36:00Z">
                    <w:rPr>
                      <w:lang w:val="en-US"/>
                    </w:rPr>
                  </w:rPrChange>
                </w:rPr>
                <w:t xml:space="preserve"> áo</w:t>
              </w:r>
            </w:ins>
          </w:p>
        </w:tc>
      </w:tr>
      <w:tr w:rsidR="006871B5" w:rsidRPr="00920004" w14:paraId="2E03DEFE" w14:textId="77777777" w:rsidTr="006871B5">
        <w:trPr>
          <w:trHeight w:val="300"/>
          <w:ins w:id="44916" w:author="phuong vu" w:date="2018-11-30T14:07:00Z"/>
        </w:trPr>
        <w:tc>
          <w:tcPr>
            <w:tcW w:w="687" w:type="dxa"/>
            <w:noWrap/>
            <w:hideMark/>
          </w:tcPr>
          <w:p w14:paraId="6F0F7C3E" w14:textId="77777777" w:rsidR="006871B5" w:rsidRPr="00920004" w:rsidRDefault="006871B5" w:rsidP="00BD0851">
            <w:pPr>
              <w:spacing w:before="240" w:line="0" w:lineRule="atLeast"/>
              <w:rPr>
                <w:ins w:id="44917" w:author="phuong vu" w:date="2018-11-30T14:07:00Z"/>
                <w:rPrChange w:id="44918" w:author="phuong vu" w:date="2018-11-30T22:36:00Z">
                  <w:rPr>
                    <w:ins w:id="44919" w:author="phuong vu" w:date="2018-11-30T14:07:00Z"/>
                  </w:rPr>
                </w:rPrChange>
              </w:rPr>
              <w:pPrChange w:id="44920" w:author="phuong vu" w:date="2018-11-30T14:16:00Z">
                <w:pPr>
                  <w:spacing w:line="276" w:lineRule="auto"/>
                </w:pPr>
              </w:pPrChange>
            </w:pPr>
            <w:ins w:id="44921" w:author="phuong vu" w:date="2018-11-30T14:07:00Z">
              <w:r w:rsidRPr="00920004">
                <w:rPr>
                  <w:rPrChange w:id="44922" w:author="phuong vu" w:date="2018-11-30T22:36:00Z">
                    <w:rPr/>
                  </w:rPrChange>
                </w:rPr>
                <w:t>10</w:t>
              </w:r>
            </w:ins>
          </w:p>
        </w:tc>
        <w:tc>
          <w:tcPr>
            <w:tcW w:w="1792" w:type="dxa"/>
            <w:noWrap/>
            <w:hideMark/>
          </w:tcPr>
          <w:p w14:paraId="401E54A1" w14:textId="77777777" w:rsidR="006871B5" w:rsidRPr="00920004" w:rsidRDefault="006871B5" w:rsidP="00727C9A">
            <w:pPr>
              <w:rPr>
                <w:ins w:id="44923" w:author="phuong vu" w:date="2018-11-30T14:07:00Z"/>
                <w:lang w:val="en-US"/>
                <w:rPrChange w:id="44924" w:author="phuong vu" w:date="2018-11-30T22:36:00Z">
                  <w:rPr>
                    <w:ins w:id="44925" w:author="phuong vu" w:date="2018-11-30T14:07:00Z"/>
                    <w:lang w:val="en-US"/>
                  </w:rPr>
                </w:rPrChange>
              </w:rPr>
              <w:pPrChange w:id="44926" w:author="phuong vu" w:date="2018-11-30T21:57:00Z">
                <w:pPr>
                  <w:spacing w:line="276" w:lineRule="auto"/>
                </w:pPr>
              </w:pPrChange>
            </w:pPr>
            <w:ins w:id="44927" w:author="phuong vu" w:date="2018-11-30T14:07:00Z">
              <w:r w:rsidRPr="00920004">
                <w:rPr>
                  <w:lang w:val="en-US"/>
                  <w:rPrChange w:id="44928" w:author="phuong vu" w:date="2018-11-30T22:36:00Z">
                    <w:rPr>
                      <w:lang w:val="en-US"/>
                    </w:rPr>
                  </w:rPrChange>
                </w:rPr>
                <w:t>status</w:t>
              </w:r>
            </w:ins>
          </w:p>
        </w:tc>
        <w:tc>
          <w:tcPr>
            <w:tcW w:w="1130" w:type="dxa"/>
            <w:noWrap/>
            <w:hideMark/>
          </w:tcPr>
          <w:p w14:paraId="66A172F0" w14:textId="49C4B63B" w:rsidR="006871B5" w:rsidRPr="00920004" w:rsidRDefault="00E452E5" w:rsidP="00727C9A">
            <w:pPr>
              <w:rPr>
                <w:ins w:id="44929" w:author="phuong vu" w:date="2018-11-30T14:07:00Z"/>
                <w:rPrChange w:id="44930" w:author="phuong vu" w:date="2018-11-30T22:36:00Z">
                  <w:rPr>
                    <w:ins w:id="44931" w:author="phuong vu" w:date="2018-11-30T14:07:00Z"/>
                  </w:rPr>
                </w:rPrChange>
              </w:rPr>
              <w:pPrChange w:id="44932" w:author="phuong vu" w:date="2018-11-30T21:57:00Z">
                <w:pPr>
                  <w:spacing w:line="276" w:lineRule="auto"/>
                </w:pPr>
              </w:pPrChange>
            </w:pPr>
            <w:ins w:id="44933" w:author="phuong vu" w:date="2018-11-30T21:53:00Z">
              <w:r w:rsidRPr="00920004">
                <w:rPr>
                  <w:rPrChange w:id="44934" w:author="phuong vu" w:date="2018-11-30T22:36:00Z">
                    <w:rPr/>
                  </w:rPrChange>
                </w:rPr>
                <w:t>varchar</w:t>
              </w:r>
            </w:ins>
          </w:p>
        </w:tc>
        <w:tc>
          <w:tcPr>
            <w:tcW w:w="869" w:type="dxa"/>
            <w:noWrap/>
            <w:vAlign w:val="center"/>
            <w:hideMark/>
          </w:tcPr>
          <w:p w14:paraId="5AC341D8" w14:textId="77777777" w:rsidR="006871B5" w:rsidRPr="00920004" w:rsidRDefault="006871B5" w:rsidP="00727C9A">
            <w:pPr>
              <w:jc w:val="center"/>
              <w:rPr>
                <w:ins w:id="44935" w:author="phuong vu" w:date="2018-11-30T14:07:00Z"/>
                <w:rPrChange w:id="44936" w:author="phuong vu" w:date="2018-11-30T22:36:00Z">
                  <w:rPr>
                    <w:ins w:id="44937" w:author="phuong vu" w:date="2018-11-30T14:07:00Z"/>
                  </w:rPr>
                </w:rPrChange>
              </w:rPr>
              <w:pPrChange w:id="44938" w:author="phuong vu" w:date="2018-11-30T21:57:00Z">
                <w:pPr>
                  <w:spacing w:line="276" w:lineRule="auto"/>
                  <w:jc w:val="center"/>
                </w:pPr>
              </w:pPrChange>
            </w:pPr>
          </w:p>
        </w:tc>
        <w:tc>
          <w:tcPr>
            <w:tcW w:w="811" w:type="dxa"/>
            <w:noWrap/>
            <w:vAlign w:val="center"/>
            <w:hideMark/>
          </w:tcPr>
          <w:p w14:paraId="0FC1E173" w14:textId="77777777" w:rsidR="006871B5" w:rsidRPr="00920004" w:rsidRDefault="006871B5" w:rsidP="00727C9A">
            <w:pPr>
              <w:jc w:val="center"/>
              <w:rPr>
                <w:ins w:id="44939" w:author="phuong vu" w:date="2018-11-30T14:07:00Z"/>
                <w:rPrChange w:id="44940" w:author="phuong vu" w:date="2018-11-30T22:36:00Z">
                  <w:rPr>
                    <w:ins w:id="44941" w:author="phuong vu" w:date="2018-11-30T14:07:00Z"/>
                  </w:rPr>
                </w:rPrChange>
              </w:rPr>
              <w:pPrChange w:id="44942" w:author="phuong vu" w:date="2018-11-30T21:57:00Z">
                <w:pPr>
                  <w:spacing w:line="276" w:lineRule="auto"/>
                  <w:jc w:val="center"/>
                </w:pPr>
              </w:pPrChange>
            </w:pPr>
          </w:p>
        </w:tc>
        <w:tc>
          <w:tcPr>
            <w:tcW w:w="1226" w:type="dxa"/>
            <w:noWrap/>
            <w:vAlign w:val="center"/>
            <w:hideMark/>
          </w:tcPr>
          <w:p w14:paraId="1BF2B46C" w14:textId="77777777" w:rsidR="006871B5" w:rsidRPr="00920004" w:rsidRDefault="006871B5" w:rsidP="00727C9A">
            <w:pPr>
              <w:jc w:val="center"/>
              <w:rPr>
                <w:ins w:id="44943" w:author="phuong vu" w:date="2018-11-30T14:07:00Z"/>
                <w:rPrChange w:id="44944" w:author="phuong vu" w:date="2018-11-30T22:36:00Z">
                  <w:rPr>
                    <w:ins w:id="44945" w:author="phuong vu" w:date="2018-11-30T14:07:00Z"/>
                  </w:rPr>
                </w:rPrChange>
              </w:rPr>
              <w:pPrChange w:id="44946" w:author="phuong vu" w:date="2018-11-30T21:57:00Z">
                <w:pPr>
                  <w:spacing w:line="276" w:lineRule="auto"/>
                  <w:jc w:val="center"/>
                </w:pPr>
              </w:pPrChange>
            </w:pPr>
          </w:p>
        </w:tc>
        <w:tc>
          <w:tcPr>
            <w:tcW w:w="2262" w:type="dxa"/>
            <w:noWrap/>
            <w:hideMark/>
          </w:tcPr>
          <w:p w14:paraId="49005D30" w14:textId="77777777" w:rsidR="006871B5" w:rsidRPr="00920004" w:rsidRDefault="006871B5" w:rsidP="00727C9A">
            <w:pPr>
              <w:rPr>
                <w:ins w:id="44947" w:author="phuong vu" w:date="2018-11-30T14:07:00Z"/>
                <w:lang w:val="en-US"/>
                <w:rPrChange w:id="44948" w:author="phuong vu" w:date="2018-11-30T22:36:00Z">
                  <w:rPr>
                    <w:ins w:id="44949" w:author="phuong vu" w:date="2018-11-30T14:07:00Z"/>
                    <w:lang w:val="en-US"/>
                  </w:rPr>
                </w:rPrChange>
              </w:rPr>
              <w:pPrChange w:id="44950" w:author="phuong vu" w:date="2018-11-30T21:57:00Z">
                <w:pPr>
                  <w:keepNext/>
                  <w:spacing w:line="276" w:lineRule="auto"/>
                </w:pPr>
              </w:pPrChange>
            </w:pPr>
            <w:ins w:id="44951" w:author="phuong vu" w:date="2018-11-30T14:07:00Z">
              <w:r w:rsidRPr="00920004">
                <w:rPr>
                  <w:lang w:val="en-US"/>
                  <w:rPrChange w:id="44952" w:author="phuong vu" w:date="2018-11-30T22:36:00Z">
                    <w:rPr>
                      <w:lang w:val="en-US"/>
                    </w:rPr>
                  </w:rPrChange>
                </w:rPr>
                <w:t>Trạng thái</w:t>
              </w:r>
            </w:ins>
          </w:p>
        </w:tc>
      </w:tr>
    </w:tbl>
    <w:p w14:paraId="0756F211" w14:textId="32C23EEC" w:rsidR="00BD0851" w:rsidRPr="00920004" w:rsidRDefault="006871B5" w:rsidP="00A17FA5">
      <w:pPr>
        <w:pStyle w:val="Caption"/>
        <w:rPr>
          <w:ins w:id="44953" w:author="phuong vu" w:date="2018-11-30T14:07:00Z"/>
          <w:rPrChange w:id="44954" w:author="phuong vu" w:date="2018-11-30T22:36:00Z">
            <w:rPr>
              <w:ins w:id="44955" w:author="phuong vu" w:date="2018-11-30T14:07:00Z"/>
            </w:rPr>
          </w:rPrChange>
        </w:rPr>
        <w:pPrChange w:id="44956" w:author="phuong vu" w:date="2018-11-30T22:42:00Z">
          <w:pPr>
            <w:pStyle w:val="Caption"/>
          </w:pPr>
        </w:pPrChange>
      </w:pPr>
      <w:bookmarkStart w:id="44957" w:name="_Toc531381681"/>
      <w:ins w:id="44958" w:author="phuong vu" w:date="2018-11-30T14:07:00Z">
        <w:r w:rsidRPr="00920004">
          <w:rPr>
            <w:rPrChange w:id="44959" w:author="phuong vu" w:date="2018-11-30T22:36:00Z">
              <w:rPr/>
            </w:rPrChange>
          </w:rPr>
          <w:t xml:space="preserve">Bảng </w:t>
        </w:r>
      </w:ins>
      <w:ins w:id="44960" w:author="phuong vu" w:date="2018-11-30T14:54:00Z">
        <w:r w:rsidR="00D632EE" w:rsidRPr="00920004">
          <w:rPr>
            <w:rPrChange w:id="44961" w:author="phuong vu" w:date="2018-11-30T22:36:00Z">
              <w:rPr/>
            </w:rPrChange>
          </w:rPr>
          <w:fldChar w:fldCharType="begin"/>
        </w:r>
        <w:r w:rsidR="00D632EE" w:rsidRPr="00920004">
          <w:rPr>
            <w:rPrChange w:id="44962" w:author="phuong vu" w:date="2018-11-30T22:36:00Z">
              <w:rPr/>
            </w:rPrChange>
          </w:rPr>
          <w:instrText xml:space="preserve"> STYLEREF 1 \s </w:instrText>
        </w:r>
      </w:ins>
      <w:r w:rsidR="00D632EE" w:rsidRPr="00920004">
        <w:rPr>
          <w:rPrChange w:id="44963" w:author="phuong vu" w:date="2018-11-30T22:36:00Z">
            <w:rPr/>
          </w:rPrChange>
        </w:rPr>
        <w:fldChar w:fldCharType="separate"/>
      </w:r>
      <w:r w:rsidR="00B5490C">
        <w:rPr>
          <w:noProof/>
        </w:rPr>
        <w:t>4</w:t>
      </w:r>
      <w:ins w:id="44964" w:author="phuong vu" w:date="2018-11-30T14:54:00Z">
        <w:r w:rsidR="00D632EE" w:rsidRPr="00920004">
          <w:rPr>
            <w:rPrChange w:id="44965" w:author="phuong vu" w:date="2018-11-30T22:36:00Z">
              <w:rPr/>
            </w:rPrChange>
          </w:rPr>
          <w:fldChar w:fldCharType="end"/>
        </w:r>
        <w:r w:rsidR="00D632EE" w:rsidRPr="00920004">
          <w:rPr>
            <w:rPrChange w:id="44966" w:author="phuong vu" w:date="2018-11-30T22:36:00Z">
              <w:rPr/>
            </w:rPrChange>
          </w:rPr>
          <w:t>.</w:t>
        </w:r>
        <w:r w:rsidR="00D632EE" w:rsidRPr="00920004">
          <w:rPr>
            <w:rPrChange w:id="44967" w:author="phuong vu" w:date="2018-11-30T22:36:00Z">
              <w:rPr/>
            </w:rPrChange>
          </w:rPr>
          <w:fldChar w:fldCharType="begin"/>
        </w:r>
        <w:r w:rsidR="00D632EE" w:rsidRPr="00920004">
          <w:rPr>
            <w:rPrChange w:id="44968" w:author="phuong vu" w:date="2018-11-30T22:36:00Z">
              <w:rPr/>
            </w:rPrChange>
          </w:rPr>
          <w:instrText xml:space="preserve"> SEQ Bảng \* ARABIC \s 1 </w:instrText>
        </w:r>
      </w:ins>
      <w:r w:rsidR="00D632EE" w:rsidRPr="00920004">
        <w:rPr>
          <w:rPrChange w:id="44969" w:author="phuong vu" w:date="2018-11-30T22:36:00Z">
            <w:rPr/>
          </w:rPrChange>
        </w:rPr>
        <w:fldChar w:fldCharType="separate"/>
      </w:r>
      <w:ins w:id="44970" w:author="phuong vu" w:date="2018-11-30T22:44:00Z">
        <w:r w:rsidR="00B5490C">
          <w:rPr>
            <w:noProof/>
          </w:rPr>
          <w:t>44</w:t>
        </w:r>
      </w:ins>
      <w:ins w:id="44971" w:author="phuong vu" w:date="2018-11-30T14:54:00Z">
        <w:r w:rsidR="00D632EE" w:rsidRPr="00920004">
          <w:rPr>
            <w:rPrChange w:id="44972" w:author="phuong vu" w:date="2018-11-30T22:36:00Z">
              <w:rPr/>
            </w:rPrChange>
          </w:rPr>
          <w:fldChar w:fldCharType="end"/>
        </w:r>
      </w:ins>
      <w:ins w:id="44973" w:author="phuong vu" w:date="2018-11-30T14:07:00Z">
        <w:r w:rsidRPr="00920004">
          <w:rPr>
            <w:rPrChange w:id="44974" w:author="phuong vu" w:date="2018-11-30T22:36:00Z">
              <w:rPr/>
            </w:rPrChange>
          </w:rPr>
          <w:t xml:space="preserve"> Bảng chi tiết túi giặt</w:t>
        </w:r>
        <w:bookmarkEnd w:id="44957"/>
      </w:ins>
    </w:p>
    <w:p w14:paraId="27DCC9FD" w14:textId="77777777" w:rsidR="006871B5" w:rsidRPr="00920004" w:rsidRDefault="006871B5" w:rsidP="00BD0851">
      <w:pPr>
        <w:spacing w:before="240" w:line="0" w:lineRule="atLeast"/>
        <w:rPr>
          <w:ins w:id="44975" w:author="phuong vu" w:date="2018-11-30T14:07:00Z"/>
          <w:b/>
          <w:lang w:val="en-US"/>
          <w:rPrChange w:id="44976" w:author="phuong vu" w:date="2018-11-30T22:36:00Z">
            <w:rPr>
              <w:ins w:id="44977" w:author="phuong vu" w:date="2018-11-30T14:07:00Z"/>
              <w:b/>
              <w:lang w:val="en-US"/>
            </w:rPr>
          </w:rPrChange>
        </w:rPr>
        <w:pPrChange w:id="44978" w:author="phuong vu" w:date="2018-11-30T14:16:00Z">
          <w:pPr/>
        </w:pPrChange>
      </w:pPr>
      <w:ins w:id="44979" w:author="phuong vu" w:date="2018-11-30T14:07:00Z">
        <w:r w:rsidRPr="00920004">
          <w:rPr>
            <w:b/>
            <w:lang w:val="en-US"/>
            <w:rPrChange w:id="44980" w:author="phuong vu" w:date="2018-11-30T22:36:00Z">
              <w:rPr>
                <w:b/>
                <w:lang w:val="en-US"/>
              </w:rPr>
            </w:rPrChange>
          </w:rPr>
          <w:lastRenderedPageBreak/>
          <w:t>BẢNG WASHING_MACHINE</w:t>
        </w:r>
      </w:ins>
    </w:p>
    <w:tbl>
      <w:tblPr>
        <w:tblStyle w:val="TableGrid"/>
        <w:tblW w:w="8725" w:type="dxa"/>
        <w:tblLook w:val="04A0" w:firstRow="1" w:lastRow="0" w:firstColumn="1" w:lastColumn="0" w:noHBand="0" w:noVBand="1"/>
        <w:tblPrChange w:id="44981" w:author="phuong vu" w:date="2018-11-30T14:18:00Z">
          <w:tblPr>
            <w:tblStyle w:val="TableGrid"/>
            <w:tblW w:w="9479" w:type="dxa"/>
            <w:tblLook w:val="04A0" w:firstRow="1" w:lastRow="0" w:firstColumn="1" w:lastColumn="0" w:noHBand="0" w:noVBand="1"/>
          </w:tblPr>
        </w:tblPrChange>
      </w:tblPr>
      <w:tblGrid>
        <w:gridCol w:w="708"/>
        <w:gridCol w:w="2484"/>
        <w:gridCol w:w="1300"/>
        <w:gridCol w:w="1098"/>
        <w:gridCol w:w="838"/>
        <w:gridCol w:w="823"/>
        <w:gridCol w:w="1474"/>
        <w:tblGridChange w:id="44982">
          <w:tblGrid>
            <w:gridCol w:w="708"/>
            <w:gridCol w:w="2484"/>
            <w:gridCol w:w="1300"/>
            <w:gridCol w:w="1098"/>
            <w:gridCol w:w="838"/>
            <w:gridCol w:w="823"/>
            <w:gridCol w:w="2228"/>
          </w:tblGrid>
        </w:tblGridChange>
      </w:tblGrid>
      <w:tr w:rsidR="006871B5" w:rsidRPr="00920004" w14:paraId="0F8B78D7" w14:textId="77777777" w:rsidTr="00BD0851">
        <w:trPr>
          <w:trHeight w:val="300"/>
          <w:ins w:id="44983" w:author="phuong vu" w:date="2018-11-30T14:07:00Z"/>
          <w:trPrChange w:id="44984" w:author="phuong vu" w:date="2018-11-30T14:18:00Z">
            <w:trPr>
              <w:trHeight w:val="300"/>
            </w:trPr>
          </w:trPrChange>
        </w:trPr>
        <w:tc>
          <w:tcPr>
            <w:tcW w:w="708" w:type="dxa"/>
            <w:noWrap/>
            <w:vAlign w:val="center"/>
            <w:hideMark/>
            <w:tcPrChange w:id="44985" w:author="phuong vu" w:date="2018-11-30T14:18:00Z">
              <w:tcPr>
                <w:tcW w:w="708" w:type="dxa"/>
                <w:noWrap/>
                <w:vAlign w:val="center"/>
                <w:hideMark/>
              </w:tcPr>
            </w:tcPrChange>
          </w:tcPr>
          <w:p w14:paraId="5C3DA5FB" w14:textId="77777777" w:rsidR="006871B5" w:rsidRPr="00920004" w:rsidRDefault="006871B5" w:rsidP="00BD0851">
            <w:pPr>
              <w:spacing w:before="240" w:line="0" w:lineRule="atLeast"/>
              <w:jc w:val="center"/>
              <w:rPr>
                <w:ins w:id="44986" w:author="phuong vu" w:date="2018-11-30T14:07:00Z"/>
                <w:b/>
                <w:bCs/>
                <w:rPrChange w:id="44987" w:author="phuong vu" w:date="2018-11-30T22:36:00Z">
                  <w:rPr>
                    <w:ins w:id="44988" w:author="phuong vu" w:date="2018-11-30T14:07:00Z"/>
                    <w:b/>
                    <w:bCs/>
                  </w:rPr>
                </w:rPrChange>
              </w:rPr>
              <w:pPrChange w:id="44989" w:author="phuong vu" w:date="2018-11-30T14:16:00Z">
                <w:pPr>
                  <w:spacing w:line="276" w:lineRule="auto"/>
                  <w:jc w:val="center"/>
                </w:pPr>
              </w:pPrChange>
            </w:pPr>
            <w:ins w:id="44990" w:author="phuong vu" w:date="2018-11-30T14:07:00Z">
              <w:r w:rsidRPr="00920004">
                <w:rPr>
                  <w:b/>
                  <w:bCs/>
                  <w:lang w:val="da-DK"/>
                  <w:rPrChange w:id="44991" w:author="phuong vu" w:date="2018-11-30T22:36:00Z">
                    <w:rPr>
                      <w:b/>
                      <w:bCs/>
                      <w:lang w:val="da-DK"/>
                    </w:rPr>
                  </w:rPrChange>
                </w:rPr>
                <w:t>STT</w:t>
              </w:r>
            </w:ins>
          </w:p>
        </w:tc>
        <w:tc>
          <w:tcPr>
            <w:tcW w:w="2484" w:type="dxa"/>
            <w:noWrap/>
            <w:vAlign w:val="center"/>
            <w:hideMark/>
            <w:tcPrChange w:id="44992" w:author="phuong vu" w:date="2018-11-30T14:18:00Z">
              <w:tcPr>
                <w:tcW w:w="2484" w:type="dxa"/>
                <w:noWrap/>
                <w:vAlign w:val="center"/>
                <w:hideMark/>
              </w:tcPr>
            </w:tcPrChange>
          </w:tcPr>
          <w:p w14:paraId="44157B6E" w14:textId="77777777" w:rsidR="006871B5" w:rsidRPr="00920004" w:rsidRDefault="006871B5" w:rsidP="00BD0851">
            <w:pPr>
              <w:spacing w:before="240" w:line="0" w:lineRule="atLeast"/>
              <w:jc w:val="center"/>
              <w:rPr>
                <w:ins w:id="44993" w:author="phuong vu" w:date="2018-11-30T14:07:00Z"/>
                <w:b/>
                <w:bCs/>
                <w:rPrChange w:id="44994" w:author="phuong vu" w:date="2018-11-30T22:36:00Z">
                  <w:rPr>
                    <w:ins w:id="44995" w:author="phuong vu" w:date="2018-11-30T14:07:00Z"/>
                    <w:b/>
                    <w:bCs/>
                  </w:rPr>
                </w:rPrChange>
              </w:rPr>
              <w:pPrChange w:id="44996" w:author="phuong vu" w:date="2018-11-30T14:16:00Z">
                <w:pPr>
                  <w:spacing w:line="276" w:lineRule="auto"/>
                  <w:jc w:val="center"/>
                </w:pPr>
              </w:pPrChange>
            </w:pPr>
            <w:ins w:id="44997" w:author="phuong vu" w:date="2018-11-30T14:07:00Z">
              <w:r w:rsidRPr="00920004">
                <w:rPr>
                  <w:b/>
                  <w:bCs/>
                  <w:lang w:val="da-DK"/>
                  <w:rPrChange w:id="44998" w:author="phuong vu" w:date="2018-11-30T22:36:00Z">
                    <w:rPr>
                      <w:b/>
                      <w:bCs/>
                      <w:lang w:val="da-DK"/>
                    </w:rPr>
                  </w:rPrChange>
                </w:rPr>
                <w:t>Tên trường</w:t>
              </w:r>
            </w:ins>
          </w:p>
        </w:tc>
        <w:tc>
          <w:tcPr>
            <w:tcW w:w="1300" w:type="dxa"/>
            <w:noWrap/>
            <w:vAlign w:val="center"/>
            <w:hideMark/>
            <w:tcPrChange w:id="44999" w:author="phuong vu" w:date="2018-11-30T14:18:00Z">
              <w:tcPr>
                <w:tcW w:w="1300" w:type="dxa"/>
                <w:noWrap/>
                <w:vAlign w:val="center"/>
                <w:hideMark/>
              </w:tcPr>
            </w:tcPrChange>
          </w:tcPr>
          <w:p w14:paraId="072CFE5C" w14:textId="77777777" w:rsidR="006871B5" w:rsidRPr="00920004" w:rsidRDefault="006871B5" w:rsidP="00BD0851">
            <w:pPr>
              <w:spacing w:before="240" w:line="0" w:lineRule="atLeast"/>
              <w:jc w:val="center"/>
              <w:rPr>
                <w:ins w:id="45000" w:author="phuong vu" w:date="2018-11-30T14:07:00Z"/>
                <w:b/>
                <w:bCs/>
                <w:rPrChange w:id="45001" w:author="phuong vu" w:date="2018-11-30T22:36:00Z">
                  <w:rPr>
                    <w:ins w:id="45002" w:author="phuong vu" w:date="2018-11-30T14:07:00Z"/>
                    <w:b/>
                    <w:bCs/>
                  </w:rPr>
                </w:rPrChange>
              </w:rPr>
              <w:pPrChange w:id="45003" w:author="phuong vu" w:date="2018-11-30T14:16:00Z">
                <w:pPr>
                  <w:spacing w:line="276" w:lineRule="auto"/>
                  <w:jc w:val="center"/>
                </w:pPr>
              </w:pPrChange>
            </w:pPr>
            <w:ins w:id="45004" w:author="phuong vu" w:date="2018-11-30T14:07:00Z">
              <w:r w:rsidRPr="00920004">
                <w:rPr>
                  <w:b/>
                  <w:bCs/>
                  <w:lang w:val="da-DK"/>
                  <w:rPrChange w:id="45005" w:author="phuong vu" w:date="2018-11-30T22:36:00Z">
                    <w:rPr>
                      <w:b/>
                      <w:bCs/>
                      <w:lang w:val="da-DK"/>
                    </w:rPr>
                  </w:rPrChange>
                </w:rPr>
                <w:t>Kiểu</w:t>
              </w:r>
            </w:ins>
          </w:p>
        </w:tc>
        <w:tc>
          <w:tcPr>
            <w:tcW w:w="1098" w:type="dxa"/>
            <w:noWrap/>
            <w:vAlign w:val="center"/>
            <w:hideMark/>
            <w:tcPrChange w:id="45006" w:author="phuong vu" w:date="2018-11-30T14:18:00Z">
              <w:tcPr>
                <w:tcW w:w="1098" w:type="dxa"/>
                <w:noWrap/>
                <w:vAlign w:val="center"/>
                <w:hideMark/>
              </w:tcPr>
            </w:tcPrChange>
          </w:tcPr>
          <w:p w14:paraId="6426C944" w14:textId="77777777" w:rsidR="006871B5" w:rsidRPr="00920004" w:rsidRDefault="006871B5" w:rsidP="00BD0851">
            <w:pPr>
              <w:spacing w:before="240" w:line="0" w:lineRule="atLeast"/>
              <w:jc w:val="center"/>
              <w:rPr>
                <w:ins w:id="45007" w:author="phuong vu" w:date="2018-11-30T14:07:00Z"/>
                <w:b/>
                <w:bCs/>
                <w:rPrChange w:id="45008" w:author="phuong vu" w:date="2018-11-30T22:36:00Z">
                  <w:rPr>
                    <w:ins w:id="45009" w:author="phuong vu" w:date="2018-11-30T14:07:00Z"/>
                    <w:b/>
                    <w:bCs/>
                  </w:rPr>
                </w:rPrChange>
              </w:rPr>
              <w:pPrChange w:id="45010" w:author="phuong vu" w:date="2018-11-30T14:16:00Z">
                <w:pPr>
                  <w:spacing w:line="276" w:lineRule="auto"/>
                  <w:jc w:val="center"/>
                </w:pPr>
              </w:pPrChange>
            </w:pPr>
            <w:ins w:id="45011" w:author="phuong vu" w:date="2018-11-30T14:07:00Z">
              <w:r w:rsidRPr="00920004">
                <w:rPr>
                  <w:b/>
                  <w:bCs/>
                  <w:lang w:val="da-DK"/>
                  <w:rPrChange w:id="45012" w:author="phuong vu" w:date="2018-11-30T22:36:00Z">
                    <w:rPr>
                      <w:b/>
                      <w:bCs/>
                      <w:lang w:val="da-DK"/>
                    </w:rPr>
                  </w:rPrChange>
                </w:rPr>
                <w:t>Chấp nhận Null</w:t>
              </w:r>
            </w:ins>
          </w:p>
        </w:tc>
        <w:tc>
          <w:tcPr>
            <w:tcW w:w="838" w:type="dxa"/>
            <w:noWrap/>
            <w:vAlign w:val="center"/>
            <w:hideMark/>
            <w:tcPrChange w:id="45013" w:author="phuong vu" w:date="2018-11-30T14:18:00Z">
              <w:tcPr>
                <w:tcW w:w="838" w:type="dxa"/>
                <w:noWrap/>
                <w:vAlign w:val="center"/>
                <w:hideMark/>
              </w:tcPr>
            </w:tcPrChange>
          </w:tcPr>
          <w:p w14:paraId="3F04183C" w14:textId="77777777" w:rsidR="006871B5" w:rsidRPr="00920004" w:rsidRDefault="006871B5" w:rsidP="00BD0851">
            <w:pPr>
              <w:spacing w:before="240" w:line="0" w:lineRule="atLeast"/>
              <w:jc w:val="center"/>
              <w:rPr>
                <w:ins w:id="45014" w:author="phuong vu" w:date="2018-11-30T14:07:00Z"/>
                <w:b/>
                <w:bCs/>
                <w:rPrChange w:id="45015" w:author="phuong vu" w:date="2018-11-30T22:36:00Z">
                  <w:rPr>
                    <w:ins w:id="45016" w:author="phuong vu" w:date="2018-11-30T14:07:00Z"/>
                    <w:b/>
                    <w:bCs/>
                  </w:rPr>
                </w:rPrChange>
              </w:rPr>
              <w:pPrChange w:id="45017" w:author="phuong vu" w:date="2018-11-30T14:16:00Z">
                <w:pPr>
                  <w:spacing w:line="276" w:lineRule="auto"/>
                  <w:jc w:val="center"/>
                </w:pPr>
              </w:pPrChange>
            </w:pPr>
            <w:ins w:id="45018" w:author="phuong vu" w:date="2018-11-30T14:07:00Z">
              <w:r w:rsidRPr="00920004">
                <w:rPr>
                  <w:b/>
                  <w:bCs/>
                  <w:lang w:val="da-DK"/>
                  <w:rPrChange w:id="45019" w:author="phuong vu" w:date="2018-11-30T22:36:00Z">
                    <w:rPr>
                      <w:b/>
                      <w:bCs/>
                      <w:lang w:val="da-DK"/>
                    </w:rPr>
                  </w:rPrChange>
                </w:rPr>
                <w:t>Khóa chính</w:t>
              </w:r>
            </w:ins>
          </w:p>
        </w:tc>
        <w:tc>
          <w:tcPr>
            <w:tcW w:w="823" w:type="dxa"/>
            <w:noWrap/>
            <w:vAlign w:val="center"/>
            <w:hideMark/>
            <w:tcPrChange w:id="45020" w:author="phuong vu" w:date="2018-11-30T14:18:00Z">
              <w:tcPr>
                <w:tcW w:w="823" w:type="dxa"/>
                <w:noWrap/>
                <w:vAlign w:val="center"/>
                <w:hideMark/>
              </w:tcPr>
            </w:tcPrChange>
          </w:tcPr>
          <w:p w14:paraId="1B228A2B" w14:textId="77777777" w:rsidR="006871B5" w:rsidRPr="00920004" w:rsidRDefault="006871B5" w:rsidP="00BD0851">
            <w:pPr>
              <w:spacing w:before="240" w:line="0" w:lineRule="atLeast"/>
              <w:jc w:val="center"/>
              <w:rPr>
                <w:ins w:id="45021" w:author="phuong vu" w:date="2018-11-30T14:07:00Z"/>
                <w:b/>
                <w:bCs/>
                <w:rPrChange w:id="45022" w:author="phuong vu" w:date="2018-11-30T22:36:00Z">
                  <w:rPr>
                    <w:ins w:id="45023" w:author="phuong vu" w:date="2018-11-30T14:07:00Z"/>
                    <w:b/>
                    <w:bCs/>
                  </w:rPr>
                </w:rPrChange>
              </w:rPr>
              <w:pPrChange w:id="45024" w:author="phuong vu" w:date="2018-11-30T14:16:00Z">
                <w:pPr>
                  <w:spacing w:line="276" w:lineRule="auto"/>
                  <w:jc w:val="center"/>
                </w:pPr>
              </w:pPrChange>
            </w:pPr>
            <w:ins w:id="45025" w:author="phuong vu" w:date="2018-11-30T14:07:00Z">
              <w:r w:rsidRPr="00920004">
                <w:rPr>
                  <w:b/>
                  <w:bCs/>
                  <w:lang w:val="da-DK"/>
                  <w:rPrChange w:id="45026" w:author="phuong vu" w:date="2018-11-30T22:36:00Z">
                    <w:rPr>
                      <w:b/>
                      <w:bCs/>
                      <w:lang w:val="da-DK"/>
                    </w:rPr>
                  </w:rPrChange>
                </w:rPr>
                <w:t>Khóa ngoại</w:t>
              </w:r>
            </w:ins>
          </w:p>
        </w:tc>
        <w:tc>
          <w:tcPr>
            <w:tcW w:w="1474" w:type="dxa"/>
            <w:noWrap/>
            <w:vAlign w:val="center"/>
            <w:hideMark/>
            <w:tcPrChange w:id="45027" w:author="phuong vu" w:date="2018-11-30T14:18:00Z">
              <w:tcPr>
                <w:tcW w:w="2228" w:type="dxa"/>
                <w:noWrap/>
                <w:vAlign w:val="center"/>
                <w:hideMark/>
              </w:tcPr>
            </w:tcPrChange>
          </w:tcPr>
          <w:p w14:paraId="171B5B55" w14:textId="77777777" w:rsidR="006871B5" w:rsidRPr="00920004" w:rsidRDefault="006871B5" w:rsidP="00BD0851">
            <w:pPr>
              <w:spacing w:before="240" w:line="0" w:lineRule="atLeast"/>
              <w:ind w:right="226"/>
              <w:jc w:val="center"/>
              <w:rPr>
                <w:ins w:id="45028" w:author="phuong vu" w:date="2018-11-30T14:07:00Z"/>
                <w:b/>
                <w:bCs/>
                <w:rPrChange w:id="45029" w:author="phuong vu" w:date="2018-11-30T22:36:00Z">
                  <w:rPr>
                    <w:ins w:id="45030" w:author="phuong vu" w:date="2018-11-30T14:07:00Z"/>
                    <w:b/>
                    <w:bCs/>
                  </w:rPr>
                </w:rPrChange>
              </w:rPr>
              <w:pPrChange w:id="45031" w:author="phuong vu" w:date="2018-11-30T14:16:00Z">
                <w:pPr>
                  <w:spacing w:line="276" w:lineRule="auto"/>
                  <w:ind w:right="226"/>
                  <w:jc w:val="center"/>
                </w:pPr>
              </w:pPrChange>
            </w:pPr>
            <w:ins w:id="45032" w:author="phuong vu" w:date="2018-11-30T14:07:00Z">
              <w:r w:rsidRPr="00920004">
                <w:rPr>
                  <w:b/>
                  <w:bCs/>
                  <w:lang w:val="da-DK"/>
                  <w:rPrChange w:id="45033" w:author="phuong vu" w:date="2018-11-30T22:36:00Z">
                    <w:rPr>
                      <w:b/>
                      <w:bCs/>
                      <w:lang w:val="da-DK"/>
                    </w:rPr>
                  </w:rPrChange>
                </w:rPr>
                <w:t>Mô tả</w:t>
              </w:r>
            </w:ins>
          </w:p>
        </w:tc>
      </w:tr>
      <w:tr w:rsidR="006871B5" w:rsidRPr="00920004" w14:paraId="7D18120E" w14:textId="77777777" w:rsidTr="00BD0851">
        <w:trPr>
          <w:trHeight w:val="300"/>
          <w:ins w:id="45034" w:author="phuong vu" w:date="2018-11-30T14:07:00Z"/>
          <w:trPrChange w:id="45035" w:author="phuong vu" w:date="2018-11-30T14:18:00Z">
            <w:trPr>
              <w:trHeight w:val="300"/>
            </w:trPr>
          </w:trPrChange>
        </w:trPr>
        <w:tc>
          <w:tcPr>
            <w:tcW w:w="708" w:type="dxa"/>
            <w:noWrap/>
            <w:vAlign w:val="center"/>
            <w:hideMark/>
            <w:tcPrChange w:id="45036" w:author="phuong vu" w:date="2018-11-30T14:18:00Z">
              <w:tcPr>
                <w:tcW w:w="708" w:type="dxa"/>
                <w:noWrap/>
                <w:vAlign w:val="center"/>
                <w:hideMark/>
              </w:tcPr>
            </w:tcPrChange>
          </w:tcPr>
          <w:p w14:paraId="74A782FB" w14:textId="77777777" w:rsidR="006871B5" w:rsidRPr="00920004" w:rsidRDefault="006871B5" w:rsidP="00BD0851">
            <w:pPr>
              <w:spacing w:before="240" w:line="0" w:lineRule="atLeast"/>
              <w:jc w:val="center"/>
              <w:rPr>
                <w:ins w:id="45037" w:author="phuong vu" w:date="2018-11-30T14:07:00Z"/>
                <w:rPrChange w:id="45038" w:author="phuong vu" w:date="2018-11-30T22:36:00Z">
                  <w:rPr>
                    <w:ins w:id="45039" w:author="phuong vu" w:date="2018-11-30T14:07:00Z"/>
                  </w:rPr>
                </w:rPrChange>
              </w:rPr>
              <w:pPrChange w:id="45040" w:author="phuong vu" w:date="2018-11-30T14:16:00Z">
                <w:pPr>
                  <w:spacing w:line="276" w:lineRule="auto"/>
                  <w:jc w:val="center"/>
                </w:pPr>
              </w:pPrChange>
            </w:pPr>
            <w:ins w:id="45041" w:author="phuong vu" w:date="2018-11-30T14:07:00Z">
              <w:r w:rsidRPr="00920004">
                <w:rPr>
                  <w:rPrChange w:id="45042" w:author="phuong vu" w:date="2018-11-30T22:36:00Z">
                    <w:rPr/>
                  </w:rPrChange>
                </w:rPr>
                <w:t>1</w:t>
              </w:r>
            </w:ins>
          </w:p>
        </w:tc>
        <w:tc>
          <w:tcPr>
            <w:tcW w:w="2484" w:type="dxa"/>
            <w:noWrap/>
            <w:hideMark/>
            <w:tcPrChange w:id="45043" w:author="phuong vu" w:date="2018-11-30T14:18:00Z">
              <w:tcPr>
                <w:tcW w:w="2484" w:type="dxa"/>
                <w:noWrap/>
                <w:hideMark/>
              </w:tcPr>
            </w:tcPrChange>
          </w:tcPr>
          <w:p w14:paraId="5958BDD6" w14:textId="77777777" w:rsidR="006871B5" w:rsidRPr="00920004" w:rsidRDefault="006871B5" w:rsidP="00727C9A">
            <w:pPr>
              <w:rPr>
                <w:ins w:id="45044" w:author="phuong vu" w:date="2018-11-30T14:07:00Z"/>
                <w:rPrChange w:id="45045" w:author="phuong vu" w:date="2018-11-30T22:36:00Z">
                  <w:rPr>
                    <w:ins w:id="45046" w:author="phuong vu" w:date="2018-11-30T14:07:00Z"/>
                  </w:rPr>
                </w:rPrChange>
              </w:rPr>
              <w:pPrChange w:id="45047" w:author="phuong vu" w:date="2018-11-30T21:58:00Z">
                <w:pPr>
                  <w:spacing w:line="276" w:lineRule="auto"/>
                </w:pPr>
              </w:pPrChange>
            </w:pPr>
            <w:ins w:id="45048" w:author="phuong vu" w:date="2018-11-30T14:07:00Z">
              <w:r w:rsidRPr="00920004">
                <w:rPr>
                  <w:rPrChange w:id="45049" w:author="phuong vu" w:date="2018-11-30T22:36:00Z">
                    <w:rPr/>
                  </w:rPrChange>
                </w:rPr>
                <w:t>id</w:t>
              </w:r>
            </w:ins>
          </w:p>
        </w:tc>
        <w:tc>
          <w:tcPr>
            <w:tcW w:w="1300" w:type="dxa"/>
            <w:noWrap/>
            <w:hideMark/>
            <w:tcPrChange w:id="45050" w:author="phuong vu" w:date="2018-11-30T14:18:00Z">
              <w:tcPr>
                <w:tcW w:w="1300" w:type="dxa"/>
                <w:noWrap/>
                <w:hideMark/>
              </w:tcPr>
            </w:tcPrChange>
          </w:tcPr>
          <w:p w14:paraId="3C778EE3" w14:textId="77777777" w:rsidR="006871B5" w:rsidRPr="00920004" w:rsidRDefault="006871B5" w:rsidP="00727C9A">
            <w:pPr>
              <w:rPr>
                <w:ins w:id="45051" w:author="phuong vu" w:date="2018-11-30T14:07:00Z"/>
                <w:rPrChange w:id="45052" w:author="phuong vu" w:date="2018-11-30T22:36:00Z">
                  <w:rPr>
                    <w:ins w:id="45053" w:author="phuong vu" w:date="2018-11-30T14:07:00Z"/>
                  </w:rPr>
                </w:rPrChange>
              </w:rPr>
              <w:pPrChange w:id="45054" w:author="phuong vu" w:date="2018-11-30T21:58:00Z">
                <w:pPr>
                  <w:spacing w:line="276" w:lineRule="auto"/>
                </w:pPr>
              </w:pPrChange>
            </w:pPr>
            <w:ins w:id="45055" w:author="phuong vu" w:date="2018-11-30T14:07:00Z">
              <w:r w:rsidRPr="00920004">
                <w:rPr>
                  <w:rPrChange w:id="45056" w:author="phuong vu" w:date="2018-11-30T22:36:00Z">
                    <w:rPr/>
                  </w:rPrChange>
                </w:rPr>
                <w:t>numeric</w:t>
              </w:r>
            </w:ins>
          </w:p>
        </w:tc>
        <w:tc>
          <w:tcPr>
            <w:tcW w:w="1098" w:type="dxa"/>
            <w:noWrap/>
            <w:vAlign w:val="center"/>
            <w:hideMark/>
            <w:tcPrChange w:id="45057" w:author="phuong vu" w:date="2018-11-30T14:18:00Z">
              <w:tcPr>
                <w:tcW w:w="1098" w:type="dxa"/>
                <w:noWrap/>
                <w:vAlign w:val="center"/>
                <w:hideMark/>
              </w:tcPr>
            </w:tcPrChange>
          </w:tcPr>
          <w:p w14:paraId="51B173A1" w14:textId="77777777" w:rsidR="006871B5" w:rsidRPr="00920004" w:rsidRDefault="006871B5" w:rsidP="00727C9A">
            <w:pPr>
              <w:jc w:val="center"/>
              <w:rPr>
                <w:ins w:id="45058" w:author="phuong vu" w:date="2018-11-30T14:07:00Z"/>
                <w:rPrChange w:id="45059" w:author="phuong vu" w:date="2018-11-30T22:36:00Z">
                  <w:rPr>
                    <w:ins w:id="45060" w:author="phuong vu" w:date="2018-11-30T14:07:00Z"/>
                  </w:rPr>
                </w:rPrChange>
              </w:rPr>
              <w:pPrChange w:id="45061" w:author="phuong vu" w:date="2018-11-30T21:58:00Z">
                <w:pPr>
                  <w:spacing w:line="276" w:lineRule="auto"/>
                  <w:jc w:val="center"/>
                </w:pPr>
              </w:pPrChange>
            </w:pPr>
          </w:p>
        </w:tc>
        <w:tc>
          <w:tcPr>
            <w:tcW w:w="838" w:type="dxa"/>
            <w:noWrap/>
            <w:vAlign w:val="center"/>
            <w:hideMark/>
            <w:tcPrChange w:id="45062" w:author="phuong vu" w:date="2018-11-30T14:18:00Z">
              <w:tcPr>
                <w:tcW w:w="838" w:type="dxa"/>
                <w:noWrap/>
                <w:vAlign w:val="center"/>
                <w:hideMark/>
              </w:tcPr>
            </w:tcPrChange>
          </w:tcPr>
          <w:p w14:paraId="1FADC72D" w14:textId="77777777" w:rsidR="006871B5" w:rsidRPr="00920004" w:rsidRDefault="006871B5" w:rsidP="00727C9A">
            <w:pPr>
              <w:jc w:val="center"/>
              <w:rPr>
                <w:ins w:id="45063" w:author="phuong vu" w:date="2018-11-30T14:07:00Z"/>
                <w:rPrChange w:id="45064" w:author="phuong vu" w:date="2018-11-30T22:36:00Z">
                  <w:rPr>
                    <w:ins w:id="45065" w:author="phuong vu" w:date="2018-11-30T14:07:00Z"/>
                  </w:rPr>
                </w:rPrChange>
              </w:rPr>
              <w:pPrChange w:id="45066" w:author="phuong vu" w:date="2018-11-30T21:58:00Z">
                <w:pPr>
                  <w:spacing w:line="276" w:lineRule="auto"/>
                  <w:jc w:val="center"/>
                </w:pPr>
              </w:pPrChange>
            </w:pPr>
            <w:ins w:id="45067" w:author="phuong vu" w:date="2018-11-30T14:07:00Z">
              <w:r w:rsidRPr="00920004">
                <w:rPr>
                  <w:rPrChange w:id="45068" w:author="phuong vu" w:date="2018-11-30T22:36:00Z">
                    <w:rPr/>
                  </w:rPrChange>
                </w:rPr>
                <w:t>X</w:t>
              </w:r>
            </w:ins>
          </w:p>
        </w:tc>
        <w:tc>
          <w:tcPr>
            <w:tcW w:w="823" w:type="dxa"/>
            <w:noWrap/>
            <w:vAlign w:val="center"/>
            <w:hideMark/>
            <w:tcPrChange w:id="45069" w:author="phuong vu" w:date="2018-11-30T14:18:00Z">
              <w:tcPr>
                <w:tcW w:w="823" w:type="dxa"/>
                <w:noWrap/>
                <w:vAlign w:val="center"/>
                <w:hideMark/>
              </w:tcPr>
            </w:tcPrChange>
          </w:tcPr>
          <w:p w14:paraId="68BEBB19" w14:textId="77777777" w:rsidR="006871B5" w:rsidRPr="00920004" w:rsidRDefault="006871B5" w:rsidP="00727C9A">
            <w:pPr>
              <w:jc w:val="center"/>
              <w:rPr>
                <w:ins w:id="45070" w:author="phuong vu" w:date="2018-11-30T14:07:00Z"/>
                <w:rPrChange w:id="45071" w:author="phuong vu" w:date="2018-11-30T22:36:00Z">
                  <w:rPr>
                    <w:ins w:id="45072" w:author="phuong vu" w:date="2018-11-30T14:07:00Z"/>
                  </w:rPr>
                </w:rPrChange>
              </w:rPr>
              <w:pPrChange w:id="45073" w:author="phuong vu" w:date="2018-11-30T21:58:00Z">
                <w:pPr>
                  <w:spacing w:line="276" w:lineRule="auto"/>
                  <w:jc w:val="center"/>
                </w:pPr>
              </w:pPrChange>
            </w:pPr>
          </w:p>
        </w:tc>
        <w:tc>
          <w:tcPr>
            <w:tcW w:w="1474" w:type="dxa"/>
            <w:noWrap/>
            <w:hideMark/>
            <w:tcPrChange w:id="45074" w:author="phuong vu" w:date="2018-11-30T14:18:00Z">
              <w:tcPr>
                <w:tcW w:w="2228" w:type="dxa"/>
                <w:noWrap/>
                <w:hideMark/>
              </w:tcPr>
            </w:tcPrChange>
          </w:tcPr>
          <w:p w14:paraId="781C9F4C" w14:textId="77777777" w:rsidR="006871B5" w:rsidRPr="00920004" w:rsidRDefault="006871B5" w:rsidP="00727C9A">
            <w:pPr>
              <w:rPr>
                <w:ins w:id="45075" w:author="phuong vu" w:date="2018-11-30T14:07:00Z"/>
                <w:lang w:val="en-US"/>
                <w:rPrChange w:id="45076" w:author="phuong vu" w:date="2018-11-30T22:36:00Z">
                  <w:rPr>
                    <w:ins w:id="45077" w:author="phuong vu" w:date="2018-11-30T14:07:00Z"/>
                    <w:lang w:val="en-US"/>
                  </w:rPr>
                </w:rPrChange>
              </w:rPr>
              <w:pPrChange w:id="45078" w:author="phuong vu" w:date="2018-11-30T21:58:00Z">
                <w:pPr>
                  <w:spacing w:line="276" w:lineRule="auto"/>
                </w:pPr>
              </w:pPrChange>
            </w:pPr>
            <w:ins w:id="45079" w:author="phuong vu" w:date="2018-11-30T14:07:00Z">
              <w:r w:rsidRPr="00920004">
                <w:rPr>
                  <w:rPrChange w:id="45080" w:author="phuong vu" w:date="2018-11-30T22:36:00Z">
                    <w:rPr/>
                  </w:rPrChange>
                </w:rPr>
                <w:t>ID</w:t>
              </w:r>
            </w:ins>
          </w:p>
        </w:tc>
      </w:tr>
      <w:tr w:rsidR="006871B5" w:rsidRPr="00920004" w14:paraId="5DFA213D" w14:textId="77777777" w:rsidTr="00BD0851">
        <w:trPr>
          <w:trHeight w:val="300"/>
          <w:ins w:id="45081" w:author="phuong vu" w:date="2018-11-30T14:07:00Z"/>
          <w:trPrChange w:id="45082" w:author="phuong vu" w:date="2018-11-30T14:18:00Z">
            <w:trPr>
              <w:trHeight w:val="300"/>
            </w:trPr>
          </w:trPrChange>
        </w:trPr>
        <w:tc>
          <w:tcPr>
            <w:tcW w:w="708" w:type="dxa"/>
            <w:noWrap/>
            <w:vAlign w:val="center"/>
            <w:hideMark/>
            <w:tcPrChange w:id="45083" w:author="phuong vu" w:date="2018-11-30T14:18:00Z">
              <w:tcPr>
                <w:tcW w:w="708" w:type="dxa"/>
                <w:noWrap/>
                <w:vAlign w:val="center"/>
                <w:hideMark/>
              </w:tcPr>
            </w:tcPrChange>
          </w:tcPr>
          <w:p w14:paraId="1F798F36" w14:textId="77777777" w:rsidR="006871B5" w:rsidRPr="00920004" w:rsidRDefault="006871B5" w:rsidP="00BD0851">
            <w:pPr>
              <w:spacing w:before="240" w:line="0" w:lineRule="atLeast"/>
              <w:jc w:val="center"/>
              <w:rPr>
                <w:ins w:id="45084" w:author="phuong vu" w:date="2018-11-30T14:07:00Z"/>
                <w:rPrChange w:id="45085" w:author="phuong vu" w:date="2018-11-30T22:36:00Z">
                  <w:rPr>
                    <w:ins w:id="45086" w:author="phuong vu" w:date="2018-11-30T14:07:00Z"/>
                  </w:rPr>
                </w:rPrChange>
              </w:rPr>
              <w:pPrChange w:id="45087" w:author="phuong vu" w:date="2018-11-30T14:16:00Z">
                <w:pPr>
                  <w:spacing w:line="276" w:lineRule="auto"/>
                  <w:jc w:val="center"/>
                </w:pPr>
              </w:pPrChange>
            </w:pPr>
            <w:ins w:id="45088" w:author="phuong vu" w:date="2018-11-30T14:07:00Z">
              <w:r w:rsidRPr="00920004">
                <w:rPr>
                  <w:rPrChange w:id="45089" w:author="phuong vu" w:date="2018-11-30T22:36:00Z">
                    <w:rPr/>
                  </w:rPrChange>
                </w:rPr>
                <w:t>2</w:t>
              </w:r>
            </w:ins>
          </w:p>
        </w:tc>
        <w:tc>
          <w:tcPr>
            <w:tcW w:w="2484" w:type="dxa"/>
            <w:noWrap/>
            <w:hideMark/>
            <w:tcPrChange w:id="45090" w:author="phuong vu" w:date="2018-11-30T14:18:00Z">
              <w:tcPr>
                <w:tcW w:w="2484" w:type="dxa"/>
                <w:noWrap/>
                <w:hideMark/>
              </w:tcPr>
            </w:tcPrChange>
          </w:tcPr>
          <w:p w14:paraId="1577C24B" w14:textId="77777777" w:rsidR="006871B5" w:rsidRPr="00920004" w:rsidRDefault="006871B5" w:rsidP="00727C9A">
            <w:pPr>
              <w:rPr>
                <w:ins w:id="45091" w:author="phuong vu" w:date="2018-11-30T14:07:00Z"/>
                <w:lang w:val="en-US"/>
                <w:rPrChange w:id="45092" w:author="phuong vu" w:date="2018-11-30T22:36:00Z">
                  <w:rPr>
                    <w:ins w:id="45093" w:author="phuong vu" w:date="2018-11-30T14:07:00Z"/>
                    <w:lang w:val="en-US"/>
                  </w:rPr>
                </w:rPrChange>
              </w:rPr>
              <w:pPrChange w:id="45094" w:author="phuong vu" w:date="2018-11-30T21:58:00Z">
                <w:pPr>
                  <w:spacing w:line="276" w:lineRule="auto"/>
                </w:pPr>
              </w:pPrChange>
            </w:pPr>
            <w:ins w:id="45095" w:author="phuong vu" w:date="2018-11-30T14:07:00Z">
              <w:r w:rsidRPr="00920004">
                <w:rPr>
                  <w:lang w:val="en-US"/>
                  <w:rPrChange w:id="45096" w:author="phuong vu" w:date="2018-11-30T22:36:00Z">
                    <w:rPr>
                      <w:lang w:val="en-US"/>
                    </w:rPr>
                  </w:rPrChange>
                </w:rPr>
                <w:t>branch_id</w:t>
              </w:r>
            </w:ins>
          </w:p>
        </w:tc>
        <w:tc>
          <w:tcPr>
            <w:tcW w:w="1300" w:type="dxa"/>
            <w:noWrap/>
            <w:hideMark/>
            <w:tcPrChange w:id="45097" w:author="phuong vu" w:date="2018-11-30T14:18:00Z">
              <w:tcPr>
                <w:tcW w:w="1300" w:type="dxa"/>
                <w:noWrap/>
                <w:hideMark/>
              </w:tcPr>
            </w:tcPrChange>
          </w:tcPr>
          <w:p w14:paraId="2E656926" w14:textId="77777777" w:rsidR="006871B5" w:rsidRPr="00920004" w:rsidRDefault="006871B5" w:rsidP="00727C9A">
            <w:pPr>
              <w:rPr>
                <w:ins w:id="45098" w:author="phuong vu" w:date="2018-11-30T14:07:00Z"/>
                <w:lang w:val="en-US"/>
                <w:rPrChange w:id="45099" w:author="phuong vu" w:date="2018-11-30T22:36:00Z">
                  <w:rPr>
                    <w:ins w:id="45100" w:author="phuong vu" w:date="2018-11-30T14:07:00Z"/>
                    <w:lang w:val="en-US"/>
                  </w:rPr>
                </w:rPrChange>
              </w:rPr>
              <w:pPrChange w:id="45101" w:author="phuong vu" w:date="2018-11-30T21:58:00Z">
                <w:pPr>
                  <w:spacing w:line="276" w:lineRule="auto"/>
                </w:pPr>
              </w:pPrChange>
            </w:pPr>
            <w:ins w:id="45102" w:author="phuong vu" w:date="2018-11-30T14:07:00Z">
              <w:r w:rsidRPr="00920004">
                <w:rPr>
                  <w:lang w:val="en-US"/>
                  <w:rPrChange w:id="45103" w:author="phuong vu" w:date="2018-11-30T22:36:00Z">
                    <w:rPr>
                      <w:lang w:val="en-US"/>
                    </w:rPr>
                  </w:rPrChange>
                </w:rPr>
                <w:t>numeric</w:t>
              </w:r>
            </w:ins>
          </w:p>
        </w:tc>
        <w:tc>
          <w:tcPr>
            <w:tcW w:w="1098" w:type="dxa"/>
            <w:noWrap/>
            <w:vAlign w:val="center"/>
            <w:hideMark/>
            <w:tcPrChange w:id="45104" w:author="phuong vu" w:date="2018-11-30T14:18:00Z">
              <w:tcPr>
                <w:tcW w:w="1098" w:type="dxa"/>
                <w:noWrap/>
                <w:vAlign w:val="center"/>
                <w:hideMark/>
              </w:tcPr>
            </w:tcPrChange>
          </w:tcPr>
          <w:p w14:paraId="037FAF99" w14:textId="77777777" w:rsidR="006871B5" w:rsidRPr="00920004" w:rsidRDefault="006871B5" w:rsidP="00727C9A">
            <w:pPr>
              <w:jc w:val="center"/>
              <w:rPr>
                <w:ins w:id="45105" w:author="phuong vu" w:date="2018-11-30T14:07:00Z"/>
                <w:rPrChange w:id="45106" w:author="phuong vu" w:date="2018-11-30T22:36:00Z">
                  <w:rPr>
                    <w:ins w:id="45107" w:author="phuong vu" w:date="2018-11-30T14:07:00Z"/>
                  </w:rPr>
                </w:rPrChange>
              </w:rPr>
              <w:pPrChange w:id="45108" w:author="phuong vu" w:date="2018-11-30T21:58:00Z">
                <w:pPr>
                  <w:spacing w:line="276" w:lineRule="auto"/>
                  <w:jc w:val="center"/>
                </w:pPr>
              </w:pPrChange>
            </w:pPr>
          </w:p>
        </w:tc>
        <w:tc>
          <w:tcPr>
            <w:tcW w:w="838" w:type="dxa"/>
            <w:noWrap/>
            <w:vAlign w:val="center"/>
            <w:hideMark/>
            <w:tcPrChange w:id="45109" w:author="phuong vu" w:date="2018-11-30T14:18:00Z">
              <w:tcPr>
                <w:tcW w:w="838" w:type="dxa"/>
                <w:noWrap/>
                <w:vAlign w:val="center"/>
                <w:hideMark/>
              </w:tcPr>
            </w:tcPrChange>
          </w:tcPr>
          <w:p w14:paraId="54803D6C" w14:textId="77777777" w:rsidR="006871B5" w:rsidRPr="00920004" w:rsidRDefault="006871B5" w:rsidP="00727C9A">
            <w:pPr>
              <w:jc w:val="center"/>
              <w:rPr>
                <w:ins w:id="45110" w:author="phuong vu" w:date="2018-11-30T14:07:00Z"/>
                <w:rPrChange w:id="45111" w:author="phuong vu" w:date="2018-11-30T22:36:00Z">
                  <w:rPr>
                    <w:ins w:id="45112" w:author="phuong vu" w:date="2018-11-30T14:07:00Z"/>
                  </w:rPr>
                </w:rPrChange>
              </w:rPr>
              <w:pPrChange w:id="45113" w:author="phuong vu" w:date="2018-11-30T21:58:00Z">
                <w:pPr>
                  <w:spacing w:line="276" w:lineRule="auto"/>
                  <w:jc w:val="center"/>
                </w:pPr>
              </w:pPrChange>
            </w:pPr>
          </w:p>
        </w:tc>
        <w:tc>
          <w:tcPr>
            <w:tcW w:w="823" w:type="dxa"/>
            <w:noWrap/>
            <w:vAlign w:val="center"/>
            <w:hideMark/>
            <w:tcPrChange w:id="45114" w:author="phuong vu" w:date="2018-11-30T14:18:00Z">
              <w:tcPr>
                <w:tcW w:w="823" w:type="dxa"/>
                <w:noWrap/>
                <w:vAlign w:val="center"/>
                <w:hideMark/>
              </w:tcPr>
            </w:tcPrChange>
          </w:tcPr>
          <w:p w14:paraId="56C144F4" w14:textId="77777777" w:rsidR="006871B5" w:rsidRPr="00920004" w:rsidRDefault="006871B5" w:rsidP="00727C9A">
            <w:pPr>
              <w:jc w:val="center"/>
              <w:rPr>
                <w:ins w:id="45115" w:author="phuong vu" w:date="2018-11-30T14:07:00Z"/>
                <w:lang w:val="en-US"/>
                <w:rPrChange w:id="45116" w:author="phuong vu" w:date="2018-11-30T22:36:00Z">
                  <w:rPr>
                    <w:ins w:id="45117" w:author="phuong vu" w:date="2018-11-30T14:07:00Z"/>
                    <w:lang w:val="en-US"/>
                  </w:rPr>
                </w:rPrChange>
              </w:rPr>
              <w:pPrChange w:id="45118" w:author="phuong vu" w:date="2018-11-30T21:58:00Z">
                <w:pPr>
                  <w:spacing w:line="276" w:lineRule="auto"/>
                  <w:jc w:val="center"/>
                </w:pPr>
              </w:pPrChange>
            </w:pPr>
            <w:ins w:id="45119" w:author="phuong vu" w:date="2018-11-30T14:07:00Z">
              <w:r w:rsidRPr="00920004">
                <w:rPr>
                  <w:lang w:val="en-US"/>
                  <w:rPrChange w:id="45120" w:author="phuong vu" w:date="2018-11-30T22:36:00Z">
                    <w:rPr>
                      <w:lang w:val="en-US"/>
                    </w:rPr>
                  </w:rPrChange>
                </w:rPr>
                <w:t>X</w:t>
              </w:r>
            </w:ins>
          </w:p>
        </w:tc>
        <w:tc>
          <w:tcPr>
            <w:tcW w:w="1474" w:type="dxa"/>
            <w:noWrap/>
            <w:hideMark/>
            <w:tcPrChange w:id="45121" w:author="phuong vu" w:date="2018-11-30T14:18:00Z">
              <w:tcPr>
                <w:tcW w:w="2228" w:type="dxa"/>
                <w:noWrap/>
                <w:hideMark/>
              </w:tcPr>
            </w:tcPrChange>
          </w:tcPr>
          <w:p w14:paraId="4F7F33FC" w14:textId="77777777" w:rsidR="006871B5" w:rsidRPr="00920004" w:rsidRDefault="006871B5" w:rsidP="00727C9A">
            <w:pPr>
              <w:rPr>
                <w:ins w:id="45122" w:author="phuong vu" w:date="2018-11-30T14:07:00Z"/>
                <w:lang w:val="en-US"/>
                <w:rPrChange w:id="45123" w:author="phuong vu" w:date="2018-11-30T22:36:00Z">
                  <w:rPr>
                    <w:ins w:id="45124" w:author="phuong vu" w:date="2018-11-30T14:07:00Z"/>
                    <w:lang w:val="en-US"/>
                  </w:rPr>
                </w:rPrChange>
              </w:rPr>
              <w:pPrChange w:id="45125" w:author="phuong vu" w:date="2018-11-30T21:58:00Z">
                <w:pPr>
                  <w:spacing w:line="276" w:lineRule="auto"/>
                </w:pPr>
              </w:pPrChange>
            </w:pPr>
            <w:ins w:id="45126" w:author="phuong vu" w:date="2018-11-30T14:07:00Z">
              <w:r w:rsidRPr="00920004">
                <w:rPr>
                  <w:lang w:val="en-US"/>
                  <w:rPrChange w:id="45127" w:author="phuong vu" w:date="2018-11-30T22:36:00Z">
                    <w:rPr>
                      <w:lang w:val="en-US"/>
                    </w:rPr>
                  </w:rPrChange>
                </w:rPr>
                <w:t>ID chi nhánh</w:t>
              </w:r>
            </w:ins>
          </w:p>
        </w:tc>
      </w:tr>
      <w:tr w:rsidR="006871B5" w:rsidRPr="00920004" w14:paraId="3B3C7B2E" w14:textId="77777777" w:rsidTr="00BD0851">
        <w:trPr>
          <w:trHeight w:val="300"/>
          <w:ins w:id="45128" w:author="phuong vu" w:date="2018-11-30T14:07:00Z"/>
          <w:trPrChange w:id="45129" w:author="phuong vu" w:date="2018-11-30T14:18:00Z">
            <w:trPr>
              <w:trHeight w:val="300"/>
            </w:trPr>
          </w:trPrChange>
        </w:trPr>
        <w:tc>
          <w:tcPr>
            <w:tcW w:w="708" w:type="dxa"/>
            <w:noWrap/>
            <w:vAlign w:val="center"/>
            <w:tcPrChange w:id="45130" w:author="phuong vu" w:date="2018-11-30T14:18:00Z">
              <w:tcPr>
                <w:tcW w:w="708" w:type="dxa"/>
                <w:noWrap/>
                <w:vAlign w:val="center"/>
              </w:tcPr>
            </w:tcPrChange>
          </w:tcPr>
          <w:p w14:paraId="5FDA0111" w14:textId="77777777" w:rsidR="006871B5" w:rsidRPr="00920004" w:rsidRDefault="006871B5" w:rsidP="00BD0851">
            <w:pPr>
              <w:spacing w:before="240" w:line="0" w:lineRule="atLeast"/>
              <w:jc w:val="center"/>
              <w:rPr>
                <w:ins w:id="45131" w:author="phuong vu" w:date="2018-11-30T14:07:00Z"/>
                <w:lang w:val="en-US"/>
                <w:rPrChange w:id="45132" w:author="phuong vu" w:date="2018-11-30T22:36:00Z">
                  <w:rPr>
                    <w:ins w:id="45133" w:author="phuong vu" w:date="2018-11-30T14:07:00Z"/>
                    <w:lang w:val="en-US"/>
                  </w:rPr>
                </w:rPrChange>
              </w:rPr>
              <w:pPrChange w:id="45134" w:author="phuong vu" w:date="2018-11-30T14:16:00Z">
                <w:pPr>
                  <w:spacing w:line="276" w:lineRule="auto"/>
                  <w:jc w:val="center"/>
                </w:pPr>
              </w:pPrChange>
            </w:pPr>
            <w:ins w:id="45135" w:author="phuong vu" w:date="2018-11-30T14:07:00Z">
              <w:r w:rsidRPr="00920004">
                <w:rPr>
                  <w:lang w:val="en-US"/>
                  <w:rPrChange w:id="45136" w:author="phuong vu" w:date="2018-11-30T22:36:00Z">
                    <w:rPr>
                      <w:lang w:val="en-US"/>
                    </w:rPr>
                  </w:rPrChange>
                </w:rPr>
                <w:t>3</w:t>
              </w:r>
            </w:ins>
          </w:p>
        </w:tc>
        <w:tc>
          <w:tcPr>
            <w:tcW w:w="2484" w:type="dxa"/>
            <w:noWrap/>
            <w:tcPrChange w:id="45137" w:author="phuong vu" w:date="2018-11-30T14:18:00Z">
              <w:tcPr>
                <w:tcW w:w="2484" w:type="dxa"/>
                <w:noWrap/>
              </w:tcPr>
            </w:tcPrChange>
          </w:tcPr>
          <w:p w14:paraId="4967D632" w14:textId="77777777" w:rsidR="006871B5" w:rsidRPr="00920004" w:rsidRDefault="006871B5" w:rsidP="00727C9A">
            <w:pPr>
              <w:rPr>
                <w:ins w:id="45138" w:author="phuong vu" w:date="2018-11-30T14:07:00Z"/>
                <w:lang w:val="en-US"/>
                <w:rPrChange w:id="45139" w:author="phuong vu" w:date="2018-11-30T22:36:00Z">
                  <w:rPr>
                    <w:ins w:id="45140" w:author="phuong vu" w:date="2018-11-30T14:07:00Z"/>
                    <w:lang w:val="en-US"/>
                  </w:rPr>
                </w:rPrChange>
              </w:rPr>
              <w:pPrChange w:id="45141" w:author="phuong vu" w:date="2018-11-30T21:58:00Z">
                <w:pPr>
                  <w:spacing w:line="276" w:lineRule="auto"/>
                </w:pPr>
              </w:pPrChange>
            </w:pPr>
            <w:ins w:id="45142" w:author="phuong vu" w:date="2018-11-30T14:07:00Z">
              <w:r w:rsidRPr="00920004">
                <w:rPr>
                  <w:lang w:val="en-US"/>
                  <w:rPrChange w:id="45143" w:author="phuong vu" w:date="2018-11-30T22:36:00Z">
                    <w:rPr>
                      <w:lang w:val="en-US"/>
                    </w:rPr>
                  </w:rPrChange>
                </w:rPr>
                <w:t>washer_code</w:t>
              </w:r>
            </w:ins>
          </w:p>
        </w:tc>
        <w:tc>
          <w:tcPr>
            <w:tcW w:w="1300" w:type="dxa"/>
            <w:noWrap/>
            <w:tcPrChange w:id="45144" w:author="phuong vu" w:date="2018-11-30T14:18:00Z">
              <w:tcPr>
                <w:tcW w:w="1300" w:type="dxa"/>
                <w:noWrap/>
              </w:tcPr>
            </w:tcPrChange>
          </w:tcPr>
          <w:p w14:paraId="2F912105" w14:textId="6F361958" w:rsidR="006871B5" w:rsidRPr="00920004" w:rsidRDefault="00E452E5" w:rsidP="00727C9A">
            <w:pPr>
              <w:rPr>
                <w:ins w:id="45145" w:author="phuong vu" w:date="2018-11-30T14:07:00Z"/>
                <w:lang w:val="en-US"/>
                <w:rPrChange w:id="45146" w:author="phuong vu" w:date="2018-11-30T22:36:00Z">
                  <w:rPr>
                    <w:ins w:id="45147" w:author="phuong vu" w:date="2018-11-30T14:07:00Z"/>
                    <w:lang w:val="en-US"/>
                  </w:rPr>
                </w:rPrChange>
              </w:rPr>
              <w:pPrChange w:id="45148" w:author="phuong vu" w:date="2018-11-30T21:58:00Z">
                <w:pPr>
                  <w:spacing w:line="276" w:lineRule="auto"/>
                </w:pPr>
              </w:pPrChange>
            </w:pPr>
            <w:ins w:id="45149" w:author="phuong vu" w:date="2018-11-30T21:53:00Z">
              <w:r w:rsidRPr="00920004">
                <w:rPr>
                  <w:rPrChange w:id="45150" w:author="phuong vu" w:date="2018-11-30T22:36:00Z">
                    <w:rPr/>
                  </w:rPrChange>
                </w:rPr>
                <w:t>varchar</w:t>
              </w:r>
            </w:ins>
          </w:p>
        </w:tc>
        <w:tc>
          <w:tcPr>
            <w:tcW w:w="1098" w:type="dxa"/>
            <w:noWrap/>
            <w:vAlign w:val="center"/>
            <w:tcPrChange w:id="45151" w:author="phuong vu" w:date="2018-11-30T14:18:00Z">
              <w:tcPr>
                <w:tcW w:w="1098" w:type="dxa"/>
                <w:noWrap/>
                <w:vAlign w:val="center"/>
              </w:tcPr>
            </w:tcPrChange>
          </w:tcPr>
          <w:p w14:paraId="6DAC8306" w14:textId="77777777" w:rsidR="006871B5" w:rsidRPr="00920004" w:rsidRDefault="006871B5" w:rsidP="00727C9A">
            <w:pPr>
              <w:jc w:val="center"/>
              <w:rPr>
                <w:ins w:id="45152" w:author="phuong vu" w:date="2018-11-30T14:07:00Z"/>
                <w:rPrChange w:id="45153" w:author="phuong vu" w:date="2018-11-30T22:36:00Z">
                  <w:rPr>
                    <w:ins w:id="45154" w:author="phuong vu" w:date="2018-11-30T14:07:00Z"/>
                  </w:rPr>
                </w:rPrChange>
              </w:rPr>
              <w:pPrChange w:id="45155" w:author="phuong vu" w:date="2018-11-30T21:58:00Z">
                <w:pPr>
                  <w:spacing w:line="276" w:lineRule="auto"/>
                  <w:jc w:val="center"/>
                </w:pPr>
              </w:pPrChange>
            </w:pPr>
          </w:p>
        </w:tc>
        <w:tc>
          <w:tcPr>
            <w:tcW w:w="838" w:type="dxa"/>
            <w:noWrap/>
            <w:vAlign w:val="center"/>
            <w:tcPrChange w:id="45156" w:author="phuong vu" w:date="2018-11-30T14:18:00Z">
              <w:tcPr>
                <w:tcW w:w="838" w:type="dxa"/>
                <w:noWrap/>
                <w:vAlign w:val="center"/>
              </w:tcPr>
            </w:tcPrChange>
          </w:tcPr>
          <w:p w14:paraId="0E2B5E97" w14:textId="77777777" w:rsidR="006871B5" w:rsidRPr="00920004" w:rsidRDefault="006871B5" w:rsidP="00727C9A">
            <w:pPr>
              <w:jc w:val="center"/>
              <w:rPr>
                <w:ins w:id="45157" w:author="phuong vu" w:date="2018-11-30T14:07:00Z"/>
                <w:rPrChange w:id="45158" w:author="phuong vu" w:date="2018-11-30T22:36:00Z">
                  <w:rPr>
                    <w:ins w:id="45159" w:author="phuong vu" w:date="2018-11-30T14:07:00Z"/>
                  </w:rPr>
                </w:rPrChange>
              </w:rPr>
              <w:pPrChange w:id="45160" w:author="phuong vu" w:date="2018-11-30T21:58:00Z">
                <w:pPr>
                  <w:spacing w:line="276" w:lineRule="auto"/>
                  <w:jc w:val="center"/>
                </w:pPr>
              </w:pPrChange>
            </w:pPr>
          </w:p>
        </w:tc>
        <w:tc>
          <w:tcPr>
            <w:tcW w:w="823" w:type="dxa"/>
            <w:noWrap/>
            <w:vAlign w:val="center"/>
            <w:tcPrChange w:id="45161" w:author="phuong vu" w:date="2018-11-30T14:18:00Z">
              <w:tcPr>
                <w:tcW w:w="823" w:type="dxa"/>
                <w:noWrap/>
                <w:vAlign w:val="center"/>
              </w:tcPr>
            </w:tcPrChange>
          </w:tcPr>
          <w:p w14:paraId="30D87F6D" w14:textId="77777777" w:rsidR="006871B5" w:rsidRPr="00920004" w:rsidRDefault="006871B5" w:rsidP="00727C9A">
            <w:pPr>
              <w:jc w:val="center"/>
              <w:rPr>
                <w:ins w:id="45162" w:author="phuong vu" w:date="2018-11-30T14:07:00Z"/>
                <w:lang w:val="en-US"/>
                <w:rPrChange w:id="45163" w:author="phuong vu" w:date="2018-11-30T22:36:00Z">
                  <w:rPr>
                    <w:ins w:id="45164" w:author="phuong vu" w:date="2018-11-30T14:07:00Z"/>
                    <w:lang w:val="en-US"/>
                  </w:rPr>
                </w:rPrChange>
              </w:rPr>
              <w:pPrChange w:id="45165" w:author="phuong vu" w:date="2018-11-30T21:58:00Z">
                <w:pPr>
                  <w:spacing w:line="276" w:lineRule="auto"/>
                </w:pPr>
              </w:pPrChange>
            </w:pPr>
          </w:p>
        </w:tc>
        <w:tc>
          <w:tcPr>
            <w:tcW w:w="1474" w:type="dxa"/>
            <w:noWrap/>
            <w:tcPrChange w:id="45166" w:author="phuong vu" w:date="2018-11-30T14:18:00Z">
              <w:tcPr>
                <w:tcW w:w="2228" w:type="dxa"/>
                <w:noWrap/>
              </w:tcPr>
            </w:tcPrChange>
          </w:tcPr>
          <w:p w14:paraId="7C9D57C1" w14:textId="77777777" w:rsidR="006871B5" w:rsidRPr="00920004" w:rsidRDefault="006871B5" w:rsidP="00727C9A">
            <w:pPr>
              <w:rPr>
                <w:ins w:id="45167" w:author="phuong vu" w:date="2018-11-30T14:07:00Z"/>
                <w:lang w:val="en-US"/>
                <w:rPrChange w:id="45168" w:author="phuong vu" w:date="2018-11-30T22:36:00Z">
                  <w:rPr>
                    <w:ins w:id="45169" w:author="phuong vu" w:date="2018-11-30T14:07:00Z"/>
                    <w:lang w:val="en-US"/>
                  </w:rPr>
                </w:rPrChange>
              </w:rPr>
              <w:pPrChange w:id="45170" w:author="phuong vu" w:date="2018-11-30T21:58:00Z">
                <w:pPr>
                  <w:spacing w:line="276" w:lineRule="auto"/>
                </w:pPr>
              </w:pPrChange>
            </w:pPr>
            <w:ins w:id="45171" w:author="phuong vu" w:date="2018-11-30T14:07:00Z">
              <w:r w:rsidRPr="00920004">
                <w:rPr>
                  <w:lang w:val="en-US"/>
                  <w:rPrChange w:id="45172" w:author="phuong vu" w:date="2018-11-30T22:36:00Z">
                    <w:rPr>
                      <w:lang w:val="en-US"/>
                    </w:rPr>
                  </w:rPrChange>
                </w:rPr>
                <w:t>Mã máy giặt</w:t>
              </w:r>
            </w:ins>
          </w:p>
        </w:tc>
      </w:tr>
      <w:tr w:rsidR="006871B5" w:rsidRPr="00920004" w14:paraId="02501873" w14:textId="77777777" w:rsidTr="00BD0851">
        <w:trPr>
          <w:trHeight w:val="300"/>
          <w:ins w:id="45173" w:author="phuong vu" w:date="2018-11-30T14:07:00Z"/>
          <w:trPrChange w:id="45174" w:author="phuong vu" w:date="2018-11-30T14:18:00Z">
            <w:trPr>
              <w:trHeight w:val="300"/>
            </w:trPr>
          </w:trPrChange>
        </w:trPr>
        <w:tc>
          <w:tcPr>
            <w:tcW w:w="708" w:type="dxa"/>
            <w:noWrap/>
            <w:vAlign w:val="center"/>
            <w:hideMark/>
            <w:tcPrChange w:id="45175" w:author="phuong vu" w:date="2018-11-30T14:18:00Z">
              <w:tcPr>
                <w:tcW w:w="708" w:type="dxa"/>
                <w:noWrap/>
                <w:vAlign w:val="center"/>
                <w:hideMark/>
              </w:tcPr>
            </w:tcPrChange>
          </w:tcPr>
          <w:p w14:paraId="1A4E5520" w14:textId="77777777" w:rsidR="006871B5" w:rsidRPr="00920004" w:rsidRDefault="006871B5" w:rsidP="00BD0851">
            <w:pPr>
              <w:spacing w:before="240" w:line="0" w:lineRule="atLeast"/>
              <w:jc w:val="center"/>
              <w:rPr>
                <w:ins w:id="45176" w:author="phuong vu" w:date="2018-11-30T14:07:00Z"/>
                <w:lang w:val="en-US"/>
                <w:rPrChange w:id="45177" w:author="phuong vu" w:date="2018-11-30T22:36:00Z">
                  <w:rPr>
                    <w:ins w:id="45178" w:author="phuong vu" w:date="2018-11-30T14:07:00Z"/>
                    <w:lang w:val="en-US"/>
                  </w:rPr>
                </w:rPrChange>
              </w:rPr>
              <w:pPrChange w:id="45179" w:author="phuong vu" w:date="2018-11-30T14:16:00Z">
                <w:pPr>
                  <w:spacing w:line="276" w:lineRule="auto"/>
                  <w:jc w:val="center"/>
                </w:pPr>
              </w:pPrChange>
            </w:pPr>
            <w:ins w:id="45180" w:author="phuong vu" w:date="2018-11-30T14:07:00Z">
              <w:r w:rsidRPr="00920004">
                <w:rPr>
                  <w:lang w:val="en-US"/>
                  <w:rPrChange w:id="45181" w:author="phuong vu" w:date="2018-11-30T22:36:00Z">
                    <w:rPr>
                      <w:lang w:val="en-US"/>
                    </w:rPr>
                  </w:rPrChange>
                </w:rPr>
                <w:t>4</w:t>
              </w:r>
            </w:ins>
          </w:p>
        </w:tc>
        <w:tc>
          <w:tcPr>
            <w:tcW w:w="2484" w:type="dxa"/>
            <w:noWrap/>
            <w:hideMark/>
            <w:tcPrChange w:id="45182" w:author="phuong vu" w:date="2018-11-30T14:18:00Z">
              <w:tcPr>
                <w:tcW w:w="2484" w:type="dxa"/>
                <w:noWrap/>
                <w:hideMark/>
              </w:tcPr>
            </w:tcPrChange>
          </w:tcPr>
          <w:p w14:paraId="4A24760E" w14:textId="77777777" w:rsidR="006871B5" w:rsidRPr="00920004" w:rsidRDefault="006871B5" w:rsidP="00727C9A">
            <w:pPr>
              <w:rPr>
                <w:ins w:id="45183" w:author="phuong vu" w:date="2018-11-30T14:07:00Z"/>
                <w:rPrChange w:id="45184" w:author="phuong vu" w:date="2018-11-30T22:36:00Z">
                  <w:rPr>
                    <w:ins w:id="45185" w:author="phuong vu" w:date="2018-11-30T14:07:00Z"/>
                  </w:rPr>
                </w:rPrChange>
              </w:rPr>
              <w:pPrChange w:id="45186" w:author="phuong vu" w:date="2018-11-30T21:58:00Z">
                <w:pPr>
                  <w:spacing w:line="276" w:lineRule="auto"/>
                </w:pPr>
              </w:pPrChange>
            </w:pPr>
            <w:ins w:id="45187" w:author="phuong vu" w:date="2018-11-30T14:07:00Z">
              <w:r w:rsidRPr="00920004">
                <w:rPr>
                  <w:rPrChange w:id="45188" w:author="phuong vu" w:date="2018-11-30T22:36:00Z">
                    <w:rPr/>
                  </w:rPrChange>
                </w:rPr>
                <w:t>status</w:t>
              </w:r>
            </w:ins>
          </w:p>
        </w:tc>
        <w:tc>
          <w:tcPr>
            <w:tcW w:w="1300" w:type="dxa"/>
            <w:noWrap/>
            <w:hideMark/>
            <w:tcPrChange w:id="45189" w:author="phuong vu" w:date="2018-11-30T14:18:00Z">
              <w:tcPr>
                <w:tcW w:w="1300" w:type="dxa"/>
                <w:noWrap/>
                <w:hideMark/>
              </w:tcPr>
            </w:tcPrChange>
          </w:tcPr>
          <w:p w14:paraId="73D1D139" w14:textId="2B5585DE" w:rsidR="006871B5" w:rsidRPr="00920004" w:rsidRDefault="00E452E5" w:rsidP="00727C9A">
            <w:pPr>
              <w:rPr>
                <w:ins w:id="45190" w:author="phuong vu" w:date="2018-11-30T14:07:00Z"/>
                <w:rPrChange w:id="45191" w:author="phuong vu" w:date="2018-11-30T22:36:00Z">
                  <w:rPr>
                    <w:ins w:id="45192" w:author="phuong vu" w:date="2018-11-30T14:07:00Z"/>
                  </w:rPr>
                </w:rPrChange>
              </w:rPr>
              <w:pPrChange w:id="45193" w:author="phuong vu" w:date="2018-11-30T21:58:00Z">
                <w:pPr>
                  <w:spacing w:line="276" w:lineRule="auto"/>
                </w:pPr>
              </w:pPrChange>
            </w:pPr>
            <w:ins w:id="45194" w:author="phuong vu" w:date="2018-11-30T21:53:00Z">
              <w:r w:rsidRPr="00920004">
                <w:rPr>
                  <w:rPrChange w:id="45195" w:author="phuong vu" w:date="2018-11-30T22:36:00Z">
                    <w:rPr/>
                  </w:rPrChange>
                </w:rPr>
                <w:t>varchar</w:t>
              </w:r>
            </w:ins>
          </w:p>
        </w:tc>
        <w:tc>
          <w:tcPr>
            <w:tcW w:w="1098" w:type="dxa"/>
            <w:noWrap/>
            <w:vAlign w:val="center"/>
            <w:hideMark/>
            <w:tcPrChange w:id="45196" w:author="phuong vu" w:date="2018-11-30T14:18:00Z">
              <w:tcPr>
                <w:tcW w:w="1098" w:type="dxa"/>
                <w:noWrap/>
                <w:vAlign w:val="center"/>
                <w:hideMark/>
              </w:tcPr>
            </w:tcPrChange>
          </w:tcPr>
          <w:p w14:paraId="53546540" w14:textId="77777777" w:rsidR="006871B5" w:rsidRPr="00920004" w:rsidRDefault="006871B5" w:rsidP="00727C9A">
            <w:pPr>
              <w:jc w:val="center"/>
              <w:rPr>
                <w:ins w:id="45197" w:author="phuong vu" w:date="2018-11-30T14:07:00Z"/>
                <w:rPrChange w:id="45198" w:author="phuong vu" w:date="2018-11-30T22:36:00Z">
                  <w:rPr>
                    <w:ins w:id="45199" w:author="phuong vu" w:date="2018-11-30T14:07:00Z"/>
                  </w:rPr>
                </w:rPrChange>
              </w:rPr>
              <w:pPrChange w:id="45200" w:author="phuong vu" w:date="2018-11-30T21:58:00Z">
                <w:pPr>
                  <w:spacing w:line="276" w:lineRule="auto"/>
                  <w:jc w:val="center"/>
                </w:pPr>
              </w:pPrChange>
            </w:pPr>
            <w:ins w:id="45201" w:author="phuong vu" w:date="2018-11-30T14:07:00Z">
              <w:r w:rsidRPr="00920004">
                <w:rPr>
                  <w:rPrChange w:id="45202" w:author="phuong vu" w:date="2018-11-30T22:36:00Z">
                    <w:rPr/>
                  </w:rPrChange>
                </w:rPr>
                <w:t>X</w:t>
              </w:r>
            </w:ins>
          </w:p>
        </w:tc>
        <w:tc>
          <w:tcPr>
            <w:tcW w:w="838" w:type="dxa"/>
            <w:noWrap/>
            <w:vAlign w:val="center"/>
            <w:hideMark/>
            <w:tcPrChange w:id="45203" w:author="phuong vu" w:date="2018-11-30T14:18:00Z">
              <w:tcPr>
                <w:tcW w:w="838" w:type="dxa"/>
                <w:noWrap/>
                <w:vAlign w:val="center"/>
                <w:hideMark/>
              </w:tcPr>
            </w:tcPrChange>
          </w:tcPr>
          <w:p w14:paraId="67BD37AB" w14:textId="77777777" w:rsidR="006871B5" w:rsidRPr="00920004" w:rsidRDefault="006871B5" w:rsidP="00727C9A">
            <w:pPr>
              <w:jc w:val="center"/>
              <w:rPr>
                <w:ins w:id="45204" w:author="phuong vu" w:date="2018-11-30T14:07:00Z"/>
                <w:rPrChange w:id="45205" w:author="phuong vu" w:date="2018-11-30T22:36:00Z">
                  <w:rPr>
                    <w:ins w:id="45206" w:author="phuong vu" w:date="2018-11-30T14:07:00Z"/>
                  </w:rPr>
                </w:rPrChange>
              </w:rPr>
              <w:pPrChange w:id="45207" w:author="phuong vu" w:date="2018-11-30T21:58:00Z">
                <w:pPr>
                  <w:spacing w:line="276" w:lineRule="auto"/>
                  <w:jc w:val="center"/>
                </w:pPr>
              </w:pPrChange>
            </w:pPr>
          </w:p>
        </w:tc>
        <w:tc>
          <w:tcPr>
            <w:tcW w:w="823" w:type="dxa"/>
            <w:noWrap/>
            <w:vAlign w:val="center"/>
            <w:hideMark/>
            <w:tcPrChange w:id="45208" w:author="phuong vu" w:date="2018-11-30T14:18:00Z">
              <w:tcPr>
                <w:tcW w:w="823" w:type="dxa"/>
                <w:noWrap/>
                <w:vAlign w:val="center"/>
                <w:hideMark/>
              </w:tcPr>
            </w:tcPrChange>
          </w:tcPr>
          <w:p w14:paraId="610D78C8" w14:textId="77777777" w:rsidR="006871B5" w:rsidRPr="00920004" w:rsidRDefault="006871B5" w:rsidP="00727C9A">
            <w:pPr>
              <w:jc w:val="center"/>
              <w:rPr>
                <w:ins w:id="45209" w:author="phuong vu" w:date="2018-11-30T14:07:00Z"/>
                <w:rPrChange w:id="45210" w:author="phuong vu" w:date="2018-11-30T22:36:00Z">
                  <w:rPr>
                    <w:ins w:id="45211" w:author="phuong vu" w:date="2018-11-30T14:07:00Z"/>
                  </w:rPr>
                </w:rPrChange>
              </w:rPr>
              <w:pPrChange w:id="45212" w:author="phuong vu" w:date="2018-11-30T21:58:00Z">
                <w:pPr>
                  <w:spacing w:line="276" w:lineRule="auto"/>
                  <w:jc w:val="center"/>
                </w:pPr>
              </w:pPrChange>
            </w:pPr>
          </w:p>
        </w:tc>
        <w:tc>
          <w:tcPr>
            <w:tcW w:w="1474" w:type="dxa"/>
            <w:noWrap/>
            <w:hideMark/>
            <w:tcPrChange w:id="45213" w:author="phuong vu" w:date="2018-11-30T14:18:00Z">
              <w:tcPr>
                <w:tcW w:w="2228" w:type="dxa"/>
                <w:noWrap/>
                <w:hideMark/>
              </w:tcPr>
            </w:tcPrChange>
          </w:tcPr>
          <w:p w14:paraId="5CDF6C71" w14:textId="77777777" w:rsidR="006871B5" w:rsidRPr="00920004" w:rsidRDefault="006871B5" w:rsidP="00727C9A">
            <w:pPr>
              <w:rPr>
                <w:ins w:id="45214" w:author="phuong vu" w:date="2018-11-30T14:07:00Z"/>
                <w:rPrChange w:id="45215" w:author="phuong vu" w:date="2018-11-30T22:36:00Z">
                  <w:rPr>
                    <w:ins w:id="45216" w:author="phuong vu" w:date="2018-11-30T14:07:00Z"/>
                  </w:rPr>
                </w:rPrChange>
              </w:rPr>
              <w:pPrChange w:id="45217" w:author="phuong vu" w:date="2018-11-30T21:58:00Z">
                <w:pPr>
                  <w:keepNext/>
                  <w:spacing w:line="276" w:lineRule="auto"/>
                </w:pPr>
              </w:pPrChange>
            </w:pPr>
            <w:ins w:id="45218" w:author="phuong vu" w:date="2018-11-30T14:07:00Z">
              <w:r w:rsidRPr="00920004">
                <w:rPr>
                  <w:rPrChange w:id="45219" w:author="phuong vu" w:date="2018-11-30T22:36:00Z">
                    <w:rPr/>
                  </w:rPrChange>
                </w:rPr>
                <w:t>Trạng thái</w:t>
              </w:r>
            </w:ins>
          </w:p>
        </w:tc>
      </w:tr>
    </w:tbl>
    <w:p w14:paraId="6684AAA7" w14:textId="6EA78609" w:rsidR="00BD0851" w:rsidRPr="005F1ECC" w:rsidRDefault="006871B5" w:rsidP="005F1ECC">
      <w:pPr>
        <w:pStyle w:val="Caption"/>
        <w:rPr>
          <w:rPrChange w:id="45220" w:author="phuong vu" w:date="2018-11-30T23:40:00Z">
            <w:rPr>
              <w:b/>
              <w:lang w:val="en-US"/>
            </w:rPr>
          </w:rPrChange>
        </w:rPr>
        <w:pPrChange w:id="45221" w:author="phuong vu" w:date="2018-11-30T23:40:00Z">
          <w:pPr/>
        </w:pPrChange>
      </w:pPr>
      <w:bookmarkStart w:id="45222" w:name="_Toc531381682"/>
      <w:ins w:id="45223" w:author="phuong vu" w:date="2018-11-30T14:07:00Z">
        <w:r w:rsidRPr="00920004">
          <w:rPr>
            <w:rPrChange w:id="45224" w:author="phuong vu" w:date="2018-11-30T22:36:00Z">
              <w:rPr>
                <w:i/>
                <w:iCs/>
              </w:rPr>
            </w:rPrChange>
          </w:rPr>
          <w:t xml:space="preserve">Bảng </w:t>
        </w:r>
      </w:ins>
      <w:ins w:id="45225" w:author="phuong vu" w:date="2018-11-30T14:54:00Z">
        <w:r w:rsidR="00D632EE" w:rsidRPr="00920004">
          <w:rPr>
            <w:rPrChange w:id="45226" w:author="phuong vu" w:date="2018-11-30T22:36:00Z">
              <w:rPr>
                <w:i/>
                <w:iCs/>
              </w:rPr>
            </w:rPrChange>
          </w:rPr>
          <w:fldChar w:fldCharType="begin"/>
        </w:r>
        <w:r w:rsidR="00D632EE" w:rsidRPr="00920004">
          <w:rPr>
            <w:rPrChange w:id="45227" w:author="phuong vu" w:date="2018-11-30T22:36:00Z">
              <w:rPr>
                <w:i/>
                <w:iCs/>
              </w:rPr>
            </w:rPrChange>
          </w:rPr>
          <w:instrText xml:space="preserve"> STYLEREF 1 \s </w:instrText>
        </w:r>
      </w:ins>
      <w:r w:rsidR="00D632EE" w:rsidRPr="00920004">
        <w:rPr>
          <w:rPrChange w:id="45228" w:author="phuong vu" w:date="2018-11-30T22:36:00Z">
            <w:rPr>
              <w:i/>
              <w:iCs/>
            </w:rPr>
          </w:rPrChange>
        </w:rPr>
        <w:fldChar w:fldCharType="separate"/>
      </w:r>
      <w:r w:rsidR="00B5490C">
        <w:rPr>
          <w:noProof/>
        </w:rPr>
        <w:t>4</w:t>
      </w:r>
      <w:ins w:id="45229" w:author="phuong vu" w:date="2018-11-30T14:54:00Z">
        <w:r w:rsidR="00D632EE" w:rsidRPr="00920004">
          <w:rPr>
            <w:rPrChange w:id="45230" w:author="phuong vu" w:date="2018-11-30T22:36:00Z">
              <w:rPr>
                <w:i/>
                <w:iCs/>
              </w:rPr>
            </w:rPrChange>
          </w:rPr>
          <w:fldChar w:fldCharType="end"/>
        </w:r>
        <w:r w:rsidR="00D632EE" w:rsidRPr="00920004">
          <w:rPr>
            <w:rPrChange w:id="45231" w:author="phuong vu" w:date="2018-11-30T22:36:00Z">
              <w:rPr>
                <w:i/>
                <w:iCs/>
              </w:rPr>
            </w:rPrChange>
          </w:rPr>
          <w:t>.</w:t>
        </w:r>
        <w:r w:rsidR="00D632EE" w:rsidRPr="00920004">
          <w:rPr>
            <w:rPrChange w:id="45232" w:author="phuong vu" w:date="2018-11-30T22:36:00Z">
              <w:rPr>
                <w:i/>
                <w:iCs/>
              </w:rPr>
            </w:rPrChange>
          </w:rPr>
          <w:fldChar w:fldCharType="begin"/>
        </w:r>
        <w:r w:rsidR="00D632EE" w:rsidRPr="00920004">
          <w:rPr>
            <w:rPrChange w:id="45233" w:author="phuong vu" w:date="2018-11-30T22:36:00Z">
              <w:rPr>
                <w:i/>
                <w:iCs/>
              </w:rPr>
            </w:rPrChange>
          </w:rPr>
          <w:instrText xml:space="preserve"> SEQ Bảng \* ARABIC \s 1 </w:instrText>
        </w:r>
      </w:ins>
      <w:r w:rsidR="00D632EE" w:rsidRPr="00920004">
        <w:rPr>
          <w:rPrChange w:id="45234" w:author="phuong vu" w:date="2018-11-30T22:36:00Z">
            <w:rPr>
              <w:i/>
              <w:iCs/>
            </w:rPr>
          </w:rPrChange>
        </w:rPr>
        <w:fldChar w:fldCharType="separate"/>
      </w:r>
      <w:ins w:id="45235" w:author="phuong vu" w:date="2018-11-30T22:44:00Z">
        <w:r w:rsidR="00B5490C">
          <w:rPr>
            <w:noProof/>
          </w:rPr>
          <w:t>45</w:t>
        </w:r>
      </w:ins>
      <w:ins w:id="45236" w:author="phuong vu" w:date="2018-11-30T14:54:00Z">
        <w:r w:rsidR="00D632EE" w:rsidRPr="00920004">
          <w:rPr>
            <w:rPrChange w:id="45237" w:author="phuong vu" w:date="2018-11-30T22:36:00Z">
              <w:rPr>
                <w:i/>
                <w:iCs/>
              </w:rPr>
            </w:rPrChange>
          </w:rPr>
          <w:fldChar w:fldCharType="end"/>
        </w:r>
      </w:ins>
      <w:ins w:id="45238" w:author="phuong vu" w:date="2018-11-30T14:07:00Z">
        <w:r w:rsidRPr="00920004">
          <w:rPr>
            <w:rPrChange w:id="45239" w:author="phuong vu" w:date="2018-11-30T22:36:00Z">
              <w:rPr/>
            </w:rPrChange>
          </w:rPr>
          <w:t xml:space="preserve"> Bảng dữ liệu máy giặt</w:t>
        </w:r>
      </w:ins>
      <w:bookmarkEnd w:id="45222"/>
    </w:p>
    <w:p w14:paraId="095D0E5B" w14:textId="78AC9D61" w:rsidR="00AE5480" w:rsidRPr="00920004" w:rsidDel="006871B5" w:rsidRDefault="00AE5480" w:rsidP="00941ED9">
      <w:pPr>
        <w:pStyle w:val="Style2"/>
        <w:rPr>
          <w:moveFrom w:id="45240" w:author="phuong vu" w:date="2018-11-30T14:05:00Z"/>
          <w:rPrChange w:id="45241" w:author="phuong vu" w:date="2018-11-30T22:36:00Z">
            <w:rPr>
              <w:moveFrom w:id="45242" w:author="phuong vu" w:date="2018-11-30T14:05:00Z"/>
            </w:rPr>
          </w:rPrChange>
        </w:rPr>
        <w:pPrChange w:id="45243" w:author="phuong vu" w:date="2018-11-30T21:36:00Z">
          <w:pPr>
            <w:pStyle w:val="ListParagraph"/>
            <w:numPr>
              <w:numId w:val="49"/>
            </w:numPr>
            <w:ind w:left="1080" w:hanging="360"/>
          </w:pPr>
        </w:pPrChange>
      </w:pPr>
      <w:bookmarkStart w:id="45244" w:name="_Ref530053515"/>
      <w:moveFromRangeStart w:id="45245" w:author="phuong vu" w:date="2018-11-30T14:05:00Z" w:name="move531350035"/>
      <w:moveFrom w:id="45246" w:author="phuong vu" w:date="2018-11-30T14:05:00Z">
        <w:r w:rsidRPr="00920004" w:rsidDel="006871B5">
          <w:rPr>
            <w:rPrChange w:id="45247" w:author="phuong vu" w:date="2018-11-30T22:36:00Z">
              <w:rPr/>
            </w:rPrChange>
          </w:rPr>
          <w:t>DATE (#</w:t>
        </w:r>
        <w:r w:rsidRPr="00920004" w:rsidDel="006871B5">
          <w:rPr>
            <w:u w:val="single"/>
            <w:rPrChange w:id="45248" w:author="phuong vu" w:date="2018-11-30T22:36:00Z">
              <w:rPr>
                <w:u w:val="single"/>
              </w:rPr>
            </w:rPrChange>
          </w:rPr>
          <w:t>DATE_AD</w:t>
        </w:r>
        <w:r w:rsidRPr="00920004" w:rsidDel="006871B5">
          <w:rPr>
            <w:rPrChange w:id="45249" w:author="phuong vu" w:date="2018-11-30T22:36:00Z">
              <w:rPr/>
            </w:rPrChange>
          </w:rPr>
          <w:t>)</w:t>
        </w:r>
        <w:bookmarkStart w:id="45250" w:name="_Toc531359739"/>
        <w:bookmarkStart w:id="45251" w:name="_Toc531360720"/>
        <w:bookmarkStart w:id="45252" w:name="_Toc531381562"/>
        <w:bookmarkEnd w:id="45244"/>
        <w:bookmarkEnd w:id="45250"/>
        <w:bookmarkEnd w:id="45251"/>
        <w:bookmarkEnd w:id="45252"/>
      </w:moveFrom>
    </w:p>
    <w:p w14:paraId="4A277207" w14:textId="19FC797B" w:rsidR="00C51F17" w:rsidRPr="00920004" w:rsidDel="006871B5" w:rsidRDefault="00C51F17" w:rsidP="00941ED9">
      <w:pPr>
        <w:pStyle w:val="Style2"/>
        <w:rPr>
          <w:moveFrom w:id="45253" w:author="phuong vu" w:date="2018-11-30T14:05:00Z"/>
          <w:rPrChange w:id="45254" w:author="phuong vu" w:date="2018-11-30T22:36:00Z">
            <w:rPr>
              <w:moveFrom w:id="45255" w:author="phuong vu" w:date="2018-11-30T14:05:00Z"/>
            </w:rPr>
          </w:rPrChange>
        </w:rPr>
        <w:pPrChange w:id="45256" w:author="phuong vu" w:date="2018-11-30T21:36:00Z">
          <w:pPr>
            <w:pStyle w:val="ListParagraph"/>
            <w:numPr>
              <w:numId w:val="49"/>
            </w:numPr>
            <w:ind w:left="1080" w:hanging="360"/>
            <w:jc w:val="left"/>
          </w:pPr>
        </w:pPrChange>
      </w:pPr>
      <w:moveFrom w:id="45257" w:author="phuong vu" w:date="2018-11-30T14:05:00Z">
        <w:r w:rsidRPr="00920004" w:rsidDel="006871B5">
          <w:rPr>
            <w:rPrChange w:id="45258" w:author="phuong vu" w:date="2018-11-30T22:36:00Z">
              <w:rPr/>
            </w:rPrChange>
          </w:rPr>
          <w:t>PRODUCT_TYPE (#</w:t>
        </w:r>
        <w:r w:rsidRPr="00920004" w:rsidDel="006871B5">
          <w:rPr>
            <w:u w:val="single"/>
            <w:rPrChange w:id="45259" w:author="phuong vu" w:date="2018-11-30T22:36:00Z">
              <w:rPr>
                <w:u w:val="single"/>
              </w:rPr>
            </w:rPrChange>
          </w:rPr>
          <w:t>ID</w:t>
        </w:r>
        <w:r w:rsidRPr="00920004" w:rsidDel="006871B5">
          <w:rPr>
            <w:rPrChange w:id="45260" w:author="phuong vu" w:date="2018-11-30T22:36:00Z">
              <w:rPr/>
            </w:rPrChange>
          </w:rPr>
          <w:t>, PRODUCT_TYPE_NAME, STATUS)</w:t>
        </w:r>
        <w:bookmarkStart w:id="45261" w:name="_Toc531359740"/>
        <w:bookmarkStart w:id="45262" w:name="_Toc531360721"/>
        <w:bookmarkStart w:id="45263" w:name="_Toc531381563"/>
        <w:bookmarkEnd w:id="45261"/>
        <w:bookmarkEnd w:id="45262"/>
        <w:bookmarkEnd w:id="45263"/>
      </w:moveFrom>
    </w:p>
    <w:p w14:paraId="664E5B65" w14:textId="2B680132" w:rsidR="00C51F17" w:rsidRPr="00920004" w:rsidDel="006871B5" w:rsidRDefault="00C51F17" w:rsidP="00941ED9">
      <w:pPr>
        <w:pStyle w:val="Style2"/>
        <w:rPr>
          <w:moveFrom w:id="45264" w:author="phuong vu" w:date="2018-11-30T14:05:00Z"/>
          <w:rPrChange w:id="45265" w:author="phuong vu" w:date="2018-11-30T22:36:00Z">
            <w:rPr>
              <w:moveFrom w:id="45266" w:author="phuong vu" w:date="2018-11-30T14:05:00Z"/>
            </w:rPr>
          </w:rPrChange>
        </w:rPr>
        <w:pPrChange w:id="45267" w:author="phuong vu" w:date="2018-11-30T21:36:00Z">
          <w:pPr>
            <w:pStyle w:val="ListParagraph"/>
            <w:numPr>
              <w:numId w:val="49"/>
            </w:numPr>
            <w:ind w:left="1080" w:hanging="360"/>
            <w:jc w:val="left"/>
          </w:pPr>
        </w:pPrChange>
      </w:pPr>
      <w:moveFrom w:id="45268" w:author="phuong vu" w:date="2018-11-30T14:05:00Z">
        <w:r w:rsidRPr="00920004" w:rsidDel="006871B5">
          <w:rPr>
            <w:rPrChange w:id="45269" w:author="phuong vu" w:date="2018-11-30T22:36:00Z">
              <w:rPr/>
            </w:rPrChange>
          </w:rPr>
          <w:t>PRODUCT (#</w:t>
        </w:r>
        <w:r w:rsidRPr="00920004" w:rsidDel="006871B5">
          <w:rPr>
            <w:u w:val="single"/>
            <w:rPrChange w:id="45270" w:author="phuong vu" w:date="2018-11-30T22:36:00Z">
              <w:rPr>
                <w:u w:val="single"/>
              </w:rPr>
            </w:rPrChange>
          </w:rPr>
          <w:t>ID</w:t>
        </w:r>
        <w:r w:rsidRPr="00920004" w:rsidDel="006871B5">
          <w:rPr>
            <w:rPrChange w:id="45271" w:author="phuong vu" w:date="2018-11-30T22:36:00Z">
              <w:rPr/>
            </w:rPrChange>
          </w:rPr>
          <w:t xml:space="preserve">, PRODUC_NAME, SHORT_DESC, </w:t>
        </w:r>
        <w:r w:rsidRPr="00920004" w:rsidDel="006871B5">
          <w:rPr>
            <w:rPrChange w:id="45272" w:author="phuong vu" w:date="2018-11-30T22:36:00Z">
              <w:rPr>
                <w:i/>
              </w:rPr>
            </w:rPrChange>
          </w:rPr>
          <w:t>PRODUCT_AVATAR</w:t>
        </w:r>
        <w:r w:rsidRPr="00920004" w:rsidDel="006871B5">
          <w:rPr>
            <w:rPrChange w:id="45273" w:author="phuong vu" w:date="2018-11-30T22:36:00Z">
              <w:rPr/>
            </w:rPrChange>
          </w:rPr>
          <w:t xml:space="preserve">, STATUS, </w:t>
        </w:r>
        <w:r w:rsidRPr="00920004" w:rsidDel="006871B5">
          <w:rPr>
            <w:rPrChange w:id="45274" w:author="phuong vu" w:date="2018-11-30T22:36:00Z">
              <w:rPr>
                <w:i/>
              </w:rPr>
            </w:rPrChange>
          </w:rPr>
          <w:t>PRODUCT_TYPE_ID</w:t>
        </w:r>
        <w:r w:rsidRPr="00920004" w:rsidDel="006871B5">
          <w:rPr>
            <w:rPrChange w:id="45275" w:author="phuong vu" w:date="2018-11-30T22:36:00Z">
              <w:rPr/>
            </w:rPrChange>
          </w:rPr>
          <w:t>)</w:t>
        </w:r>
        <w:bookmarkStart w:id="45276" w:name="_Toc531359741"/>
        <w:bookmarkStart w:id="45277" w:name="_Toc531360722"/>
        <w:bookmarkStart w:id="45278" w:name="_Toc531381564"/>
        <w:bookmarkEnd w:id="45276"/>
        <w:bookmarkEnd w:id="45277"/>
        <w:bookmarkEnd w:id="45278"/>
      </w:moveFrom>
    </w:p>
    <w:p w14:paraId="67151E43" w14:textId="2214808D" w:rsidR="00C51F17" w:rsidRPr="00920004" w:rsidDel="006871B5" w:rsidRDefault="00C51F17" w:rsidP="00941ED9">
      <w:pPr>
        <w:pStyle w:val="Style2"/>
        <w:rPr>
          <w:moveFrom w:id="45279" w:author="phuong vu" w:date="2018-11-30T14:05:00Z"/>
          <w:rPrChange w:id="45280" w:author="phuong vu" w:date="2018-11-30T22:36:00Z">
            <w:rPr>
              <w:moveFrom w:id="45281" w:author="phuong vu" w:date="2018-11-30T14:05:00Z"/>
            </w:rPr>
          </w:rPrChange>
        </w:rPr>
        <w:pPrChange w:id="45282" w:author="phuong vu" w:date="2018-11-30T21:36:00Z">
          <w:pPr>
            <w:pStyle w:val="ListParagraph"/>
            <w:numPr>
              <w:numId w:val="49"/>
            </w:numPr>
            <w:ind w:left="1080" w:hanging="360"/>
            <w:jc w:val="left"/>
          </w:pPr>
        </w:pPrChange>
      </w:pPr>
      <w:moveFrom w:id="45283" w:author="phuong vu" w:date="2018-11-30T14:05:00Z">
        <w:r w:rsidRPr="00920004" w:rsidDel="006871B5">
          <w:rPr>
            <w:rPrChange w:id="45284" w:author="phuong vu" w:date="2018-11-30T22:36:00Z">
              <w:rPr/>
            </w:rPrChange>
          </w:rPr>
          <w:t>SERVICE_TYPE (#</w:t>
        </w:r>
        <w:r w:rsidRPr="00920004" w:rsidDel="006871B5">
          <w:rPr>
            <w:u w:val="single"/>
            <w:rPrChange w:id="45285" w:author="phuong vu" w:date="2018-11-30T22:36:00Z">
              <w:rPr>
                <w:u w:val="single"/>
              </w:rPr>
            </w:rPrChange>
          </w:rPr>
          <w:t>ID</w:t>
        </w:r>
        <w:r w:rsidRPr="00920004" w:rsidDel="006871B5">
          <w:rPr>
            <w:rPrChange w:id="45286" w:author="phuong vu" w:date="2018-11-30T22:36:00Z">
              <w:rPr/>
            </w:rPrChange>
          </w:rPr>
          <w:t xml:space="preserve">, SERVICE_TYPE_NAME, SERVICE_TYPE_DESC, STATUS, </w:t>
        </w:r>
        <w:r w:rsidRPr="00920004" w:rsidDel="006871B5">
          <w:rPr>
            <w:rPrChange w:id="45287" w:author="phuong vu" w:date="2018-11-30T22:36:00Z">
              <w:rPr>
                <w:i/>
              </w:rPr>
            </w:rPrChange>
          </w:rPr>
          <w:t>SERVICE_TYPE_AVATAR</w:t>
        </w:r>
        <w:r w:rsidRPr="00920004" w:rsidDel="006871B5">
          <w:rPr>
            <w:rPrChange w:id="45288" w:author="phuong vu" w:date="2018-11-30T22:36:00Z">
              <w:rPr/>
            </w:rPrChange>
          </w:rPr>
          <w:t>)</w:t>
        </w:r>
        <w:bookmarkStart w:id="45289" w:name="_Toc531359742"/>
        <w:bookmarkStart w:id="45290" w:name="_Toc531360723"/>
        <w:bookmarkStart w:id="45291" w:name="_Toc531381565"/>
        <w:bookmarkEnd w:id="45289"/>
        <w:bookmarkEnd w:id="45290"/>
        <w:bookmarkEnd w:id="45291"/>
      </w:moveFrom>
    </w:p>
    <w:p w14:paraId="3036D1BF" w14:textId="62BCFA18" w:rsidR="00C51F17" w:rsidRPr="00920004" w:rsidDel="006871B5" w:rsidRDefault="00C51F17" w:rsidP="00941ED9">
      <w:pPr>
        <w:pStyle w:val="Style2"/>
        <w:rPr>
          <w:moveFrom w:id="45292" w:author="phuong vu" w:date="2018-11-30T14:05:00Z"/>
          <w:rPrChange w:id="45293" w:author="phuong vu" w:date="2018-11-30T22:36:00Z">
            <w:rPr>
              <w:moveFrom w:id="45294" w:author="phuong vu" w:date="2018-11-30T14:05:00Z"/>
              <w:lang w:val="fr-FR"/>
            </w:rPr>
          </w:rPrChange>
        </w:rPr>
        <w:pPrChange w:id="45295" w:author="phuong vu" w:date="2018-11-30T21:36:00Z">
          <w:pPr>
            <w:pStyle w:val="ListParagraph"/>
            <w:numPr>
              <w:numId w:val="49"/>
            </w:numPr>
            <w:ind w:left="1080" w:hanging="360"/>
            <w:jc w:val="left"/>
          </w:pPr>
        </w:pPrChange>
      </w:pPr>
      <w:moveFrom w:id="45296" w:author="phuong vu" w:date="2018-11-30T14:05:00Z">
        <w:r w:rsidRPr="00920004" w:rsidDel="006871B5">
          <w:rPr>
            <w:rPrChange w:id="45297" w:author="phuong vu" w:date="2018-11-30T22:36:00Z">
              <w:rPr>
                <w:b/>
                <w:lang w:val="fr-FR"/>
              </w:rPr>
            </w:rPrChange>
          </w:rPr>
          <w:t>SERVICE_TYPE_BRANCH</w:t>
        </w:r>
        <w:r w:rsidRPr="00920004" w:rsidDel="006871B5">
          <w:rPr>
            <w:rPrChange w:id="45298" w:author="phuong vu" w:date="2018-11-30T22:36:00Z">
              <w:rPr>
                <w:lang w:val="fr-FR"/>
              </w:rPr>
            </w:rPrChange>
          </w:rPr>
          <w:t xml:space="preserve"> (</w:t>
        </w:r>
        <w:r w:rsidRPr="00920004" w:rsidDel="006871B5">
          <w:rPr>
            <w:u w:val="single"/>
            <w:rPrChange w:id="45299" w:author="phuong vu" w:date="2018-11-30T22:36:00Z">
              <w:rPr>
                <w:u w:val="single"/>
                <w:lang w:val="fr-FR"/>
              </w:rPr>
            </w:rPrChange>
          </w:rPr>
          <w:t>#ID,</w:t>
        </w:r>
        <w:r w:rsidR="00AE5480" w:rsidRPr="00920004" w:rsidDel="006871B5">
          <w:rPr>
            <w:rPrChange w:id="45300" w:author="phuong vu" w:date="2018-11-30T22:36:00Z">
              <w:rPr/>
            </w:rPrChange>
          </w:rPr>
          <w:t xml:space="preserve"> </w:t>
        </w:r>
        <w:r w:rsidRPr="00920004" w:rsidDel="006871B5">
          <w:rPr>
            <w:u w:val="single"/>
            <w:rPrChange w:id="45301" w:author="phuong vu" w:date="2018-11-30T22:36:00Z">
              <w:rPr>
                <w:u w:val="single"/>
                <w:lang w:val="fr-FR"/>
              </w:rPr>
            </w:rPrChange>
          </w:rPr>
          <w:t>#SERVICE_TYPE_ID</w:t>
        </w:r>
        <w:r w:rsidRPr="00920004" w:rsidDel="006871B5">
          <w:rPr>
            <w:rPrChange w:id="45302" w:author="phuong vu" w:date="2018-11-30T22:36:00Z">
              <w:rPr/>
            </w:rPrChange>
          </w:rPr>
          <w:t xml:space="preserve">, </w:t>
        </w:r>
        <w:r w:rsidRPr="00920004" w:rsidDel="006871B5">
          <w:rPr>
            <w:u w:val="single"/>
            <w:rPrChange w:id="45303" w:author="phuong vu" w:date="2018-11-30T22:36:00Z">
              <w:rPr>
                <w:u w:val="single"/>
              </w:rPr>
            </w:rPrChange>
          </w:rPr>
          <w:t>#BRANCH_ID</w:t>
        </w:r>
        <w:r w:rsidRPr="00920004" w:rsidDel="006871B5">
          <w:rPr>
            <w:rPrChange w:id="45304" w:author="phuong vu" w:date="2018-11-30T22:36:00Z">
              <w:rPr/>
            </w:rPrChange>
          </w:rPr>
          <w:t>, STATUS</w:t>
        </w:r>
        <w:r w:rsidRPr="00920004" w:rsidDel="006871B5">
          <w:rPr>
            <w:rPrChange w:id="45305" w:author="phuong vu" w:date="2018-11-30T22:36:00Z">
              <w:rPr>
                <w:lang w:val="fr-FR"/>
              </w:rPr>
            </w:rPrChange>
          </w:rPr>
          <w:t>)</w:t>
        </w:r>
        <w:bookmarkStart w:id="45306" w:name="_Toc531359743"/>
        <w:bookmarkStart w:id="45307" w:name="_Toc531360724"/>
        <w:bookmarkStart w:id="45308" w:name="_Toc531381566"/>
        <w:bookmarkEnd w:id="45306"/>
        <w:bookmarkEnd w:id="45307"/>
        <w:bookmarkEnd w:id="45308"/>
      </w:moveFrom>
    </w:p>
    <w:p w14:paraId="42196B52" w14:textId="1B612F37" w:rsidR="00C51F17" w:rsidRPr="00920004" w:rsidDel="006871B5" w:rsidRDefault="00C51F17" w:rsidP="00941ED9">
      <w:pPr>
        <w:pStyle w:val="Style2"/>
        <w:rPr>
          <w:moveFrom w:id="45309" w:author="phuong vu" w:date="2018-11-30T14:05:00Z"/>
          <w:rPrChange w:id="45310" w:author="phuong vu" w:date="2018-11-30T22:36:00Z">
            <w:rPr>
              <w:moveFrom w:id="45311" w:author="phuong vu" w:date="2018-11-30T14:05:00Z"/>
            </w:rPr>
          </w:rPrChange>
        </w:rPr>
        <w:pPrChange w:id="45312" w:author="phuong vu" w:date="2018-11-30T21:36:00Z">
          <w:pPr>
            <w:pStyle w:val="ListParagraph"/>
            <w:numPr>
              <w:numId w:val="49"/>
            </w:numPr>
            <w:ind w:left="1080" w:hanging="360"/>
            <w:jc w:val="left"/>
          </w:pPr>
        </w:pPrChange>
      </w:pPr>
      <w:moveFrom w:id="45313" w:author="phuong vu" w:date="2018-11-30T14:05:00Z">
        <w:r w:rsidRPr="00920004" w:rsidDel="006871B5">
          <w:rPr>
            <w:rPrChange w:id="45314" w:author="phuong vu" w:date="2018-11-30T22:36:00Z">
              <w:rPr>
                <w:b/>
                <w:lang w:val="fr-FR"/>
              </w:rPr>
            </w:rPrChange>
          </w:rPr>
          <w:t>POST</w:t>
        </w:r>
        <w:r w:rsidRPr="00920004" w:rsidDel="006871B5">
          <w:rPr>
            <w:rPrChange w:id="45315" w:author="phuong vu" w:date="2018-11-30T22:36:00Z">
              <w:rPr>
                <w:lang w:val="fr-FR"/>
              </w:rPr>
            </w:rPrChange>
          </w:rPr>
          <w:t xml:space="preserve"> (</w:t>
        </w:r>
        <w:r w:rsidRPr="00920004" w:rsidDel="006871B5">
          <w:rPr>
            <w:u w:val="single"/>
            <w:rPrChange w:id="45316" w:author="phuong vu" w:date="2018-11-30T22:36:00Z">
              <w:rPr>
                <w:u w:val="single"/>
                <w:lang w:val="fr-FR"/>
              </w:rPr>
            </w:rPrChange>
          </w:rPr>
          <w:t>#ID</w:t>
        </w:r>
        <w:r w:rsidRPr="00920004" w:rsidDel="006871B5">
          <w:rPr>
            <w:rPrChange w:id="45317" w:author="phuong vu" w:date="2018-11-30T22:36:00Z">
              <w:rPr/>
            </w:rPrChange>
          </w:rPr>
          <w:t>, HEADLINE, BODY, HEADER_IMAGE_FILE)</w:t>
        </w:r>
        <w:bookmarkStart w:id="45318" w:name="_Toc531359744"/>
        <w:bookmarkStart w:id="45319" w:name="_Toc531360725"/>
        <w:bookmarkStart w:id="45320" w:name="_Toc531381567"/>
        <w:bookmarkEnd w:id="45318"/>
        <w:bookmarkEnd w:id="45319"/>
        <w:bookmarkEnd w:id="45320"/>
      </w:moveFrom>
    </w:p>
    <w:p w14:paraId="643707F2" w14:textId="5B1EC4C8" w:rsidR="00C51F17" w:rsidRPr="00920004" w:rsidDel="006871B5" w:rsidRDefault="00C51F17" w:rsidP="00941ED9">
      <w:pPr>
        <w:pStyle w:val="Style2"/>
        <w:rPr>
          <w:moveFrom w:id="45321" w:author="phuong vu" w:date="2018-11-30T14:05:00Z"/>
          <w:rPrChange w:id="45322" w:author="phuong vu" w:date="2018-11-30T22:36:00Z">
            <w:rPr>
              <w:moveFrom w:id="45323" w:author="phuong vu" w:date="2018-11-30T14:05:00Z"/>
              <w:lang w:val="fr-FR"/>
            </w:rPr>
          </w:rPrChange>
        </w:rPr>
        <w:pPrChange w:id="45324" w:author="phuong vu" w:date="2018-11-30T21:36:00Z">
          <w:pPr>
            <w:pStyle w:val="ListParagraph"/>
            <w:numPr>
              <w:numId w:val="49"/>
            </w:numPr>
            <w:ind w:left="1080" w:hanging="360"/>
            <w:jc w:val="left"/>
          </w:pPr>
        </w:pPrChange>
      </w:pPr>
      <w:moveFrom w:id="45325" w:author="phuong vu" w:date="2018-11-30T14:05:00Z">
        <w:r w:rsidRPr="00920004" w:rsidDel="006871B5">
          <w:rPr>
            <w:rPrChange w:id="45326" w:author="phuong vu" w:date="2018-11-30T22:36:00Z">
              <w:rPr>
                <w:b/>
                <w:lang w:val="fr-FR"/>
              </w:rPr>
            </w:rPrChange>
          </w:rPr>
          <w:t>TIME_SCHEDULE</w:t>
        </w:r>
        <w:r w:rsidRPr="00920004" w:rsidDel="006871B5">
          <w:rPr>
            <w:rPrChange w:id="45327" w:author="phuong vu" w:date="2018-11-30T22:36:00Z">
              <w:rPr>
                <w:lang w:val="fr-FR"/>
              </w:rPr>
            </w:rPrChange>
          </w:rPr>
          <w:t xml:space="preserve"> (</w:t>
        </w:r>
        <w:r w:rsidRPr="00920004" w:rsidDel="006871B5">
          <w:rPr>
            <w:u w:val="single"/>
            <w:rPrChange w:id="45328" w:author="phuong vu" w:date="2018-11-30T22:36:00Z">
              <w:rPr>
                <w:u w:val="single"/>
                <w:lang w:val="fr-FR"/>
              </w:rPr>
            </w:rPrChange>
          </w:rPr>
          <w:t>#ID</w:t>
        </w:r>
        <w:r w:rsidRPr="00920004" w:rsidDel="006871B5">
          <w:rPr>
            <w:rPrChange w:id="45329" w:author="phuong vu" w:date="2018-11-30T22:36:00Z">
              <w:rPr/>
            </w:rPrChange>
          </w:rPr>
          <w:t>, TIME_SCHEDULE_NO, TIME_START, TIME_END, STATUS</w:t>
        </w:r>
        <w:r w:rsidRPr="00920004" w:rsidDel="006871B5">
          <w:rPr>
            <w:rPrChange w:id="45330" w:author="phuong vu" w:date="2018-11-30T22:36:00Z">
              <w:rPr>
                <w:lang w:val="fr-FR"/>
              </w:rPr>
            </w:rPrChange>
          </w:rPr>
          <w:t>)</w:t>
        </w:r>
        <w:bookmarkStart w:id="45331" w:name="_Toc531359745"/>
        <w:bookmarkStart w:id="45332" w:name="_Toc531360726"/>
        <w:bookmarkStart w:id="45333" w:name="_Toc531381568"/>
        <w:bookmarkEnd w:id="45331"/>
        <w:bookmarkEnd w:id="45332"/>
        <w:bookmarkEnd w:id="45333"/>
      </w:moveFrom>
    </w:p>
    <w:p w14:paraId="2E38C2FB" w14:textId="77A1913B" w:rsidR="00C51F17" w:rsidRPr="00920004" w:rsidDel="006871B5" w:rsidRDefault="00C51F17" w:rsidP="00941ED9">
      <w:pPr>
        <w:pStyle w:val="Style2"/>
        <w:rPr>
          <w:moveFrom w:id="45334" w:author="phuong vu" w:date="2018-11-30T14:05:00Z"/>
          <w:rPrChange w:id="45335" w:author="phuong vu" w:date="2018-11-30T22:36:00Z">
            <w:rPr>
              <w:moveFrom w:id="45336" w:author="phuong vu" w:date="2018-11-30T14:05:00Z"/>
            </w:rPr>
          </w:rPrChange>
        </w:rPr>
        <w:pPrChange w:id="45337" w:author="phuong vu" w:date="2018-11-30T21:36:00Z">
          <w:pPr>
            <w:pStyle w:val="ListParagraph"/>
            <w:numPr>
              <w:numId w:val="49"/>
            </w:numPr>
            <w:ind w:left="1080" w:hanging="360"/>
            <w:jc w:val="left"/>
          </w:pPr>
        </w:pPrChange>
      </w:pPr>
      <w:moveFrom w:id="45338" w:author="phuong vu" w:date="2018-11-30T14:05:00Z">
        <w:r w:rsidRPr="00920004" w:rsidDel="006871B5">
          <w:rPr>
            <w:rPrChange w:id="45339" w:author="phuong vu" w:date="2018-11-30T22:36:00Z">
              <w:rPr/>
            </w:rPrChange>
          </w:rPr>
          <w:t>LABEL (</w:t>
        </w:r>
        <w:r w:rsidRPr="00920004" w:rsidDel="006871B5">
          <w:rPr>
            <w:u w:val="single"/>
            <w:rPrChange w:id="45340" w:author="phuong vu" w:date="2018-11-30T22:36:00Z">
              <w:rPr>
                <w:u w:val="single"/>
              </w:rPr>
            </w:rPrChange>
          </w:rPr>
          <w:t>#ID</w:t>
        </w:r>
        <w:r w:rsidRPr="00920004" w:rsidDel="006871B5">
          <w:rPr>
            <w:rPrChange w:id="45341" w:author="phuong vu" w:date="2018-11-30T22:36:00Z">
              <w:rPr/>
            </w:rPrChange>
          </w:rPr>
          <w:t>, LABEL_NAME, STATUS)</w:t>
        </w:r>
        <w:bookmarkStart w:id="45342" w:name="_Toc531359746"/>
        <w:bookmarkStart w:id="45343" w:name="_Toc531360727"/>
        <w:bookmarkStart w:id="45344" w:name="_Toc531381569"/>
        <w:bookmarkEnd w:id="45342"/>
        <w:bookmarkEnd w:id="45343"/>
        <w:bookmarkEnd w:id="45344"/>
      </w:moveFrom>
    </w:p>
    <w:p w14:paraId="529CD885" w14:textId="2F09539B" w:rsidR="00C51F17" w:rsidRPr="00920004" w:rsidDel="006871B5" w:rsidRDefault="00C51F17" w:rsidP="00941ED9">
      <w:pPr>
        <w:pStyle w:val="Style2"/>
        <w:rPr>
          <w:moveFrom w:id="45345" w:author="phuong vu" w:date="2018-11-30T14:05:00Z"/>
          <w:rPrChange w:id="45346" w:author="phuong vu" w:date="2018-11-30T22:36:00Z">
            <w:rPr>
              <w:moveFrom w:id="45347" w:author="phuong vu" w:date="2018-11-30T14:05:00Z"/>
            </w:rPr>
          </w:rPrChange>
        </w:rPr>
        <w:pPrChange w:id="45348" w:author="phuong vu" w:date="2018-11-30T21:36:00Z">
          <w:pPr>
            <w:pStyle w:val="ListParagraph"/>
            <w:numPr>
              <w:numId w:val="49"/>
            </w:numPr>
            <w:ind w:left="1080" w:hanging="360"/>
            <w:jc w:val="left"/>
          </w:pPr>
        </w:pPrChange>
      </w:pPr>
      <w:moveFrom w:id="45349" w:author="phuong vu" w:date="2018-11-30T14:05:00Z">
        <w:r w:rsidRPr="00920004" w:rsidDel="006871B5">
          <w:rPr>
            <w:rPrChange w:id="45350" w:author="phuong vu" w:date="2018-11-30T22:36:00Z">
              <w:rPr/>
            </w:rPrChange>
          </w:rPr>
          <w:t>UNIT (#</w:t>
        </w:r>
        <w:r w:rsidRPr="00920004" w:rsidDel="006871B5">
          <w:rPr>
            <w:u w:val="single"/>
            <w:rPrChange w:id="45351" w:author="phuong vu" w:date="2018-11-30T22:36:00Z">
              <w:rPr>
                <w:u w:val="single"/>
              </w:rPr>
            </w:rPrChange>
          </w:rPr>
          <w:t>ID</w:t>
        </w:r>
        <w:r w:rsidRPr="00920004" w:rsidDel="006871B5">
          <w:rPr>
            <w:rPrChange w:id="45352" w:author="phuong vu" w:date="2018-11-30T22:36:00Z">
              <w:rPr/>
            </w:rPrChange>
          </w:rPr>
          <w:t>, UNIT_NAME, STATUS)</w:t>
        </w:r>
        <w:bookmarkStart w:id="45353" w:name="_Toc531359747"/>
        <w:bookmarkStart w:id="45354" w:name="_Toc531360728"/>
        <w:bookmarkStart w:id="45355" w:name="_Toc531381570"/>
        <w:bookmarkEnd w:id="45353"/>
        <w:bookmarkEnd w:id="45354"/>
        <w:bookmarkEnd w:id="45355"/>
      </w:moveFrom>
    </w:p>
    <w:p w14:paraId="662B4F24" w14:textId="71EC9CAF" w:rsidR="00C51F17" w:rsidRPr="00920004" w:rsidDel="006871B5" w:rsidRDefault="00C51F17" w:rsidP="00941ED9">
      <w:pPr>
        <w:pStyle w:val="Style2"/>
        <w:rPr>
          <w:moveFrom w:id="45356" w:author="phuong vu" w:date="2018-11-30T14:05:00Z"/>
          <w:rPrChange w:id="45357" w:author="phuong vu" w:date="2018-11-30T22:36:00Z">
            <w:rPr>
              <w:moveFrom w:id="45358" w:author="phuong vu" w:date="2018-11-30T14:05:00Z"/>
              <w:lang w:val="fr-FR"/>
            </w:rPr>
          </w:rPrChange>
        </w:rPr>
        <w:pPrChange w:id="45359" w:author="phuong vu" w:date="2018-11-30T21:36:00Z">
          <w:pPr>
            <w:pStyle w:val="ListParagraph"/>
            <w:numPr>
              <w:numId w:val="49"/>
            </w:numPr>
            <w:ind w:left="1080" w:hanging="360"/>
            <w:jc w:val="left"/>
          </w:pPr>
        </w:pPrChange>
      </w:pPr>
      <w:moveFrom w:id="45360" w:author="phuong vu" w:date="2018-11-30T14:05:00Z">
        <w:r w:rsidRPr="00920004" w:rsidDel="006871B5">
          <w:rPr>
            <w:rPrChange w:id="45361" w:author="phuong vu" w:date="2018-11-30T22:36:00Z">
              <w:rPr>
                <w:b/>
                <w:lang w:val="fr-FR"/>
              </w:rPr>
            </w:rPrChange>
          </w:rPr>
          <w:t xml:space="preserve">MATERIAL </w:t>
        </w:r>
        <w:r w:rsidRPr="00920004" w:rsidDel="006871B5">
          <w:rPr>
            <w:rPrChange w:id="45362" w:author="phuong vu" w:date="2018-11-30T22:36:00Z">
              <w:rPr>
                <w:lang w:val="fr-FR"/>
              </w:rPr>
            </w:rPrChange>
          </w:rPr>
          <w:t>(#</w:t>
        </w:r>
        <w:r w:rsidRPr="00920004" w:rsidDel="006871B5">
          <w:rPr>
            <w:u w:val="single"/>
            <w:rPrChange w:id="45363" w:author="phuong vu" w:date="2018-11-30T22:36:00Z">
              <w:rPr>
                <w:u w:val="single"/>
                <w:lang w:val="fr-FR"/>
              </w:rPr>
            </w:rPrChange>
          </w:rPr>
          <w:t>ID</w:t>
        </w:r>
        <w:r w:rsidRPr="00920004" w:rsidDel="006871B5">
          <w:rPr>
            <w:rPrChange w:id="45364" w:author="phuong vu" w:date="2018-11-30T22:36:00Z">
              <w:rPr>
                <w:lang w:val="fr-FR"/>
              </w:rPr>
            </w:rPrChange>
          </w:rPr>
          <w:t>, MATERIAL_NAME, STATUS)</w:t>
        </w:r>
        <w:bookmarkStart w:id="45365" w:name="_Toc531359748"/>
        <w:bookmarkStart w:id="45366" w:name="_Toc531360729"/>
        <w:bookmarkStart w:id="45367" w:name="_Toc531381571"/>
        <w:bookmarkEnd w:id="45365"/>
        <w:bookmarkEnd w:id="45366"/>
        <w:bookmarkEnd w:id="45367"/>
      </w:moveFrom>
    </w:p>
    <w:p w14:paraId="2687F657" w14:textId="108A82A4" w:rsidR="00C51F17" w:rsidRPr="00920004" w:rsidDel="006871B5" w:rsidRDefault="00C51F17" w:rsidP="00941ED9">
      <w:pPr>
        <w:pStyle w:val="Style2"/>
        <w:rPr>
          <w:moveFrom w:id="45368" w:author="phuong vu" w:date="2018-11-30T14:05:00Z"/>
          <w:rPrChange w:id="45369" w:author="phuong vu" w:date="2018-11-30T22:36:00Z">
            <w:rPr>
              <w:moveFrom w:id="45370" w:author="phuong vu" w:date="2018-11-30T14:05:00Z"/>
              <w:lang w:val="fr-FR"/>
            </w:rPr>
          </w:rPrChange>
        </w:rPr>
        <w:pPrChange w:id="45371" w:author="phuong vu" w:date="2018-11-30T21:36:00Z">
          <w:pPr>
            <w:pStyle w:val="ListParagraph"/>
            <w:numPr>
              <w:numId w:val="49"/>
            </w:numPr>
            <w:ind w:left="1080" w:hanging="360"/>
            <w:jc w:val="left"/>
          </w:pPr>
        </w:pPrChange>
      </w:pPr>
      <w:moveFrom w:id="45372" w:author="phuong vu" w:date="2018-11-30T14:05:00Z">
        <w:r w:rsidRPr="00920004" w:rsidDel="006871B5">
          <w:rPr>
            <w:rPrChange w:id="45373" w:author="phuong vu" w:date="2018-11-30T22:36:00Z">
              <w:rPr>
                <w:b/>
                <w:lang w:val="fr-FR"/>
              </w:rPr>
            </w:rPrChange>
          </w:rPr>
          <w:t xml:space="preserve">COLOR_GROUP </w:t>
        </w:r>
        <w:r w:rsidRPr="00920004" w:rsidDel="006871B5">
          <w:rPr>
            <w:rPrChange w:id="45374" w:author="phuong vu" w:date="2018-11-30T22:36:00Z">
              <w:rPr>
                <w:lang w:val="fr-FR"/>
              </w:rPr>
            </w:rPrChange>
          </w:rPr>
          <w:t>(#</w:t>
        </w:r>
        <w:r w:rsidRPr="00920004" w:rsidDel="006871B5">
          <w:rPr>
            <w:u w:val="single"/>
            <w:rPrChange w:id="45375" w:author="phuong vu" w:date="2018-11-30T22:36:00Z">
              <w:rPr>
                <w:u w:val="single"/>
                <w:lang w:val="fr-FR"/>
              </w:rPr>
            </w:rPrChange>
          </w:rPr>
          <w:t>ID</w:t>
        </w:r>
        <w:r w:rsidRPr="00920004" w:rsidDel="006871B5">
          <w:rPr>
            <w:rPrChange w:id="45376" w:author="phuong vu" w:date="2018-11-30T22:36:00Z">
              <w:rPr>
                <w:lang w:val="fr-FR"/>
              </w:rPr>
            </w:rPrChange>
          </w:rPr>
          <w:t>, COLOR_GROUP_NAME, STATUS)</w:t>
        </w:r>
        <w:bookmarkStart w:id="45377" w:name="_Toc531359749"/>
        <w:bookmarkStart w:id="45378" w:name="_Toc531360730"/>
        <w:bookmarkStart w:id="45379" w:name="_Toc531381572"/>
        <w:bookmarkEnd w:id="45377"/>
        <w:bookmarkEnd w:id="45378"/>
        <w:bookmarkEnd w:id="45379"/>
      </w:moveFrom>
    </w:p>
    <w:p w14:paraId="49022E6A" w14:textId="73F2420C" w:rsidR="00C51F17" w:rsidRPr="00920004" w:rsidDel="006871B5" w:rsidRDefault="00C51F17" w:rsidP="00941ED9">
      <w:pPr>
        <w:pStyle w:val="Style2"/>
        <w:rPr>
          <w:moveFrom w:id="45380" w:author="phuong vu" w:date="2018-11-30T14:05:00Z"/>
          <w:rPrChange w:id="45381" w:author="phuong vu" w:date="2018-11-30T22:36:00Z">
            <w:rPr>
              <w:moveFrom w:id="45382" w:author="phuong vu" w:date="2018-11-30T14:05:00Z"/>
              <w:lang w:val="fr-FR"/>
            </w:rPr>
          </w:rPrChange>
        </w:rPr>
        <w:pPrChange w:id="45383" w:author="phuong vu" w:date="2018-11-30T21:36:00Z">
          <w:pPr>
            <w:pStyle w:val="ListParagraph"/>
            <w:numPr>
              <w:numId w:val="49"/>
            </w:numPr>
            <w:ind w:left="1080" w:hanging="360"/>
            <w:jc w:val="left"/>
          </w:pPr>
        </w:pPrChange>
      </w:pPr>
      <w:moveFrom w:id="45384" w:author="phuong vu" w:date="2018-11-30T14:05:00Z">
        <w:r w:rsidRPr="00920004" w:rsidDel="006871B5">
          <w:rPr>
            <w:rPrChange w:id="45385" w:author="phuong vu" w:date="2018-11-30T22:36:00Z">
              <w:rPr>
                <w:b/>
                <w:lang w:val="fr-FR"/>
              </w:rPr>
            </w:rPrChange>
          </w:rPr>
          <w:t xml:space="preserve">COLOR </w:t>
        </w:r>
        <w:r w:rsidRPr="00920004" w:rsidDel="006871B5">
          <w:rPr>
            <w:rPrChange w:id="45386" w:author="phuong vu" w:date="2018-11-30T22:36:00Z">
              <w:rPr>
                <w:lang w:val="fr-FR"/>
              </w:rPr>
            </w:rPrChange>
          </w:rPr>
          <w:t>(#</w:t>
        </w:r>
        <w:r w:rsidRPr="00920004" w:rsidDel="006871B5">
          <w:rPr>
            <w:u w:val="single"/>
            <w:rPrChange w:id="45387" w:author="phuong vu" w:date="2018-11-30T22:36:00Z">
              <w:rPr>
                <w:u w:val="single"/>
                <w:lang w:val="fr-FR"/>
              </w:rPr>
            </w:rPrChange>
          </w:rPr>
          <w:t>ID</w:t>
        </w:r>
        <w:r w:rsidRPr="00920004" w:rsidDel="006871B5">
          <w:rPr>
            <w:rPrChange w:id="45388" w:author="phuong vu" w:date="2018-11-30T22:36:00Z">
              <w:rPr>
                <w:lang w:val="fr-FR"/>
              </w:rPr>
            </w:rPrChange>
          </w:rPr>
          <w:t>, COLOR_NAME, COLOR_GROUP_ID, STATUS)</w:t>
        </w:r>
        <w:bookmarkStart w:id="45389" w:name="_Toc531359750"/>
        <w:bookmarkStart w:id="45390" w:name="_Toc531360731"/>
        <w:bookmarkStart w:id="45391" w:name="_Toc531381573"/>
        <w:bookmarkEnd w:id="45389"/>
        <w:bookmarkEnd w:id="45390"/>
        <w:bookmarkEnd w:id="45391"/>
      </w:moveFrom>
    </w:p>
    <w:p w14:paraId="73BB64EF" w14:textId="01C1CE68" w:rsidR="00C51F17" w:rsidRPr="00920004" w:rsidDel="006871B5" w:rsidRDefault="00C51F17" w:rsidP="00941ED9">
      <w:pPr>
        <w:pStyle w:val="Style2"/>
        <w:rPr>
          <w:moveFrom w:id="45392" w:author="phuong vu" w:date="2018-11-30T14:05:00Z"/>
          <w:rPrChange w:id="45393" w:author="phuong vu" w:date="2018-11-30T22:36:00Z">
            <w:rPr>
              <w:moveFrom w:id="45394" w:author="phuong vu" w:date="2018-11-30T14:05:00Z"/>
            </w:rPr>
          </w:rPrChange>
        </w:rPr>
        <w:pPrChange w:id="45395" w:author="phuong vu" w:date="2018-11-30T21:36:00Z">
          <w:pPr>
            <w:pStyle w:val="ListParagraph"/>
            <w:numPr>
              <w:numId w:val="49"/>
            </w:numPr>
            <w:ind w:left="1080" w:hanging="360"/>
            <w:jc w:val="left"/>
          </w:pPr>
        </w:pPrChange>
      </w:pPr>
      <w:moveFrom w:id="45396" w:author="phuong vu" w:date="2018-11-30T14:05:00Z">
        <w:r w:rsidRPr="00920004" w:rsidDel="006871B5">
          <w:rPr>
            <w:rPrChange w:id="45397" w:author="phuong vu" w:date="2018-11-30T22:36:00Z">
              <w:rPr/>
            </w:rPrChange>
          </w:rPr>
          <w:t>CUSTOMER_ORDER (#</w:t>
        </w:r>
        <w:r w:rsidRPr="00920004" w:rsidDel="006871B5">
          <w:rPr>
            <w:u w:val="single"/>
            <w:rPrChange w:id="45398" w:author="phuong vu" w:date="2018-11-30T22:36:00Z">
              <w:rPr>
                <w:u w:val="single"/>
              </w:rPr>
            </w:rPrChange>
          </w:rPr>
          <w:t>ID</w:t>
        </w:r>
        <w:r w:rsidRPr="00920004" w:rsidDel="006871B5">
          <w:rPr>
            <w:rPrChange w:id="45399" w:author="phuong vu" w:date="2018-11-30T22:36:00Z">
              <w:rPr/>
            </w:rPrChange>
          </w:rPr>
          <w:t xml:space="preserve">, </w:t>
        </w:r>
        <w:r w:rsidRPr="00920004" w:rsidDel="006871B5">
          <w:rPr>
            <w:rPrChange w:id="45400" w:author="phuong vu" w:date="2018-11-30T22:36:00Z">
              <w:rPr>
                <w:i/>
              </w:rPr>
            </w:rPrChange>
          </w:rPr>
          <w:t xml:space="preserve">CUSTOMER_ID, BRANCH_ID, PICK_UP_TIME_ID, DELIVERY_TIME_ID, </w:t>
        </w:r>
        <w:r w:rsidRPr="00920004" w:rsidDel="006871B5">
          <w:rPr>
            <w:rPrChange w:id="45401" w:author="phuong vu" w:date="2018-11-30T22:36:00Z">
              <w:rPr/>
            </w:rPrChange>
          </w:rPr>
          <w:t xml:space="preserve">PICK_UP_DATE, DELIVERY_DATE, PICK_UP_PLACE, DELIVERY_PLACE, </w:t>
        </w:r>
        <w:r w:rsidRPr="00920004" w:rsidDel="006871B5">
          <w:rPr>
            <w:rPrChange w:id="45402" w:author="phuong vu" w:date="2018-11-30T22:36:00Z">
              <w:rPr>
                <w:i/>
              </w:rPr>
            </w:rPrChange>
          </w:rPr>
          <w:t xml:space="preserve">CREATE_DATE, </w:t>
        </w:r>
        <w:r w:rsidRPr="00920004" w:rsidDel="006871B5">
          <w:rPr>
            <w:rPrChange w:id="45403" w:author="phuong vu" w:date="2018-11-30T22:36:00Z">
              <w:rPr/>
            </w:rPrChange>
          </w:rPr>
          <w:t>STATUS)</w:t>
        </w:r>
        <w:bookmarkStart w:id="45404" w:name="_Toc531359751"/>
        <w:bookmarkStart w:id="45405" w:name="_Toc531360732"/>
        <w:bookmarkStart w:id="45406" w:name="_Toc531381574"/>
        <w:bookmarkEnd w:id="45404"/>
        <w:bookmarkEnd w:id="45405"/>
        <w:bookmarkEnd w:id="45406"/>
      </w:moveFrom>
    </w:p>
    <w:p w14:paraId="771C0926" w14:textId="2DFAF913" w:rsidR="00C51F17" w:rsidRPr="00920004" w:rsidDel="006871B5" w:rsidRDefault="00C51F17" w:rsidP="00941ED9">
      <w:pPr>
        <w:pStyle w:val="Style2"/>
        <w:rPr>
          <w:moveFrom w:id="45407" w:author="phuong vu" w:date="2018-11-30T14:05:00Z"/>
          <w:rPrChange w:id="45408" w:author="phuong vu" w:date="2018-11-30T22:36:00Z">
            <w:rPr>
              <w:moveFrom w:id="45409" w:author="phuong vu" w:date="2018-11-30T14:05:00Z"/>
            </w:rPr>
          </w:rPrChange>
        </w:rPr>
        <w:pPrChange w:id="45410" w:author="phuong vu" w:date="2018-11-30T21:36:00Z">
          <w:pPr>
            <w:pStyle w:val="ListParagraph"/>
            <w:numPr>
              <w:numId w:val="49"/>
            </w:numPr>
            <w:ind w:left="1080" w:hanging="360"/>
            <w:jc w:val="left"/>
          </w:pPr>
        </w:pPrChange>
      </w:pPr>
      <w:moveFrom w:id="45411" w:author="phuong vu" w:date="2018-11-30T14:05:00Z">
        <w:r w:rsidRPr="00920004" w:rsidDel="006871B5">
          <w:rPr>
            <w:rPrChange w:id="45412" w:author="phuong vu" w:date="2018-11-30T22:36:00Z">
              <w:rPr/>
            </w:rPrChange>
          </w:rPr>
          <w:t>CUSTOMER (#</w:t>
        </w:r>
        <w:r w:rsidRPr="00920004" w:rsidDel="006871B5">
          <w:rPr>
            <w:u w:val="single"/>
            <w:rPrChange w:id="45413" w:author="phuong vu" w:date="2018-11-30T22:36:00Z">
              <w:rPr>
                <w:u w:val="single"/>
              </w:rPr>
            </w:rPrChange>
          </w:rPr>
          <w:t>ID</w:t>
        </w:r>
        <w:r w:rsidRPr="00920004" w:rsidDel="006871B5">
          <w:rPr>
            <w:rPrChange w:id="45414" w:author="phuong vu" w:date="2018-11-30T22:36:00Z">
              <w:rPr/>
            </w:rPrChange>
          </w:rPr>
          <w:t xml:space="preserve">, FULL_NAME, EMAIL, PASSWORD, GENDER, ADDRESS, PHONE, STATUS, </w:t>
        </w:r>
        <w:r w:rsidRPr="00920004" w:rsidDel="006871B5">
          <w:rPr>
            <w:rPrChange w:id="45415" w:author="phuong vu" w:date="2018-11-30T22:36:00Z">
              <w:rPr>
                <w:i/>
              </w:rPr>
            </w:rPrChange>
          </w:rPr>
          <w:t>CUSTOMER_AVATAR</w:t>
        </w:r>
        <w:r w:rsidRPr="00920004" w:rsidDel="006871B5">
          <w:rPr>
            <w:rPrChange w:id="45416" w:author="phuong vu" w:date="2018-11-30T22:36:00Z">
              <w:rPr/>
            </w:rPrChange>
          </w:rPr>
          <w:t>)</w:t>
        </w:r>
        <w:bookmarkStart w:id="45417" w:name="_Toc531359752"/>
        <w:bookmarkStart w:id="45418" w:name="_Toc531360733"/>
        <w:bookmarkStart w:id="45419" w:name="_Toc531381575"/>
        <w:bookmarkEnd w:id="45417"/>
        <w:bookmarkEnd w:id="45418"/>
        <w:bookmarkEnd w:id="45419"/>
      </w:moveFrom>
    </w:p>
    <w:p w14:paraId="0997FF67" w14:textId="186416E7" w:rsidR="00C51F17" w:rsidRPr="00920004" w:rsidDel="006871B5" w:rsidRDefault="00C51F17" w:rsidP="00941ED9">
      <w:pPr>
        <w:pStyle w:val="Style2"/>
        <w:rPr>
          <w:moveFrom w:id="45420" w:author="phuong vu" w:date="2018-11-30T14:05:00Z"/>
          <w:rPrChange w:id="45421" w:author="phuong vu" w:date="2018-11-30T22:36:00Z">
            <w:rPr>
              <w:moveFrom w:id="45422" w:author="phuong vu" w:date="2018-11-30T14:05:00Z"/>
            </w:rPr>
          </w:rPrChange>
        </w:rPr>
        <w:pPrChange w:id="45423" w:author="phuong vu" w:date="2018-11-30T21:36:00Z">
          <w:pPr>
            <w:pStyle w:val="ListParagraph"/>
            <w:numPr>
              <w:numId w:val="49"/>
            </w:numPr>
            <w:ind w:left="1080" w:hanging="360"/>
            <w:jc w:val="left"/>
          </w:pPr>
        </w:pPrChange>
      </w:pPr>
      <w:moveFrom w:id="45424" w:author="phuong vu" w:date="2018-11-30T14:05:00Z">
        <w:r w:rsidRPr="00920004" w:rsidDel="006871B5">
          <w:rPr>
            <w:rPrChange w:id="45425" w:author="phuong vu" w:date="2018-11-30T22:36:00Z">
              <w:rPr/>
            </w:rPrChange>
          </w:rPr>
          <w:t>ORDER_DETAIL (</w:t>
        </w:r>
        <w:r w:rsidRPr="00920004" w:rsidDel="006871B5">
          <w:rPr>
            <w:u w:val="single"/>
            <w:rPrChange w:id="45426" w:author="phuong vu" w:date="2018-11-30T22:36:00Z">
              <w:rPr>
                <w:u w:val="single"/>
              </w:rPr>
            </w:rPrChange>
          </w:rPr>
          <w:t>#ID</w:t>
        </w:r>
        <w:r w:rsidRPr="00920004" w:rsidDel="006871B5">
          <w:rPr>
            <w:rPrChange w:id="45427" w:author="phuong vu" w:date="2018-11-30T22:36:00Z">
              <w:rPr/>
            </w:rPrChange>
          </w:rPr>
          <w:t>, ORDER_ID, SERVICE_TYPE_ID, UNIT_IDD, LABEL_ID, COLOR_ID, PRODUCT_ID, MATERIAL_ID, UNIT_PRICE, AMOUNT, NOTE, STATUS</w:t>
        </w:r>
        <w:r w:rsidRPr="00920004" w:rsidDel="006871B5">
          <w:rPr>
            <w:u w:val="single"/>
            <w:rPrChange w:id="45428" w:author="phuong vu" w:date="2018-11-30T22:36:00Z">
              <w:rPr>
                <w:u w:val="single"/>
              </w:rPr>
            </w:rPrChange>
          </w:rPr>
          <w:t>)</w:t>
        </w:r>
        <w:bookmarkStart w:id="45429" w:name="_Toc531359753"/>
        <w:bookmarkStart w:id="45430" w:name="_Toc531360734"/>
        <w:bookmarkStart w:id="45431" w:name="_Toc531381576"/>
        <w:bookmarkEnd w:id="45429"/>
        <w:bookmarkEnd w:id="45430"/>
        <w:bookmarkEnd w:id="45431"/>
      </w:moveFrom>
    </w:p>
    <w:p w14:paraId="272DCAFE" w14:textId="519859A3" w:rsidR="00C51F17" w:rsidRPr="00920004" w:rsidDel="006871B5" w:rsidRDefault="00C51F17" w:rsidP="00941ED9">
      <w:pPr>
        <w:pStyle w:val="Style2"/>
        <w:rPr>
          <w:moveFrom w:id="45432" w:author="phuong vu" w:date="2018-11-30T14:05:00Z"/>
          <w:rPrChange w:id="45433" w:author="phuong vu" w:date="2018-11-30T22:36:00Z">
            <w:rPr>
              <w:moveFrom w:id="45434" w:author="phuong vu" w:date="2018-11-30T14:05:00Z"/>
            </w:rPr>
          </w:rPrChange>
        </w:rPr>
        <w:pPrChange w:id="45435" w:author="phuong vu" w:date="2018-11-30T21:36:00Z">
          <w:pPr>
            <w:pStyle w:val="ListParagraph"/>
            <w:numPr>
              <w:numId w:val="49"/>
            </w:numPr>
            <w:ind w:left="1080" w:hanging="360"/>
            <w:jc w:val="left"/>
          </w:pPr>
        </w:pPrChange>
      </w:pPr>
      <w:moveFrom w:id="45436" w:author="phuong vu" w:date="2018-11-30T14:05:00Z">
        <w:r w:rsidRPr="00920004" w:rsidDel="006871B5">
          <w:rPr>
            <w:rPrChange w:id="45437" w:author="phuong vu" w:date="2018-11-30T22:36:00Z">
              <w:rPr/>
            </w:rPrChange>
          </w:rPr>
          <w:t>UNIT_PRICE (#</w:t>
        </w:r>
        <w:r w:rsidRPr="00920004" w:rsidDel="006871B5">
          <w:rPr>
            <w:u w:val="single"/>
            <w:rPrChange w:id="45438" w:author="phuong vu" w:date="2018-11-30T22:36:00Z">
              <w:rPr>
                <w:u w:val="single"/>
              </w:rPr>
            </w:rPrChange>
          </w:rPr>
          <w:t>ID</w:t>
        </w:r>
        <w:r w:rsidRPr="00920004" w:rsidDel="006871B5">
          <w:rPr>
            <w:rPrChange w:id="45439" w:author="phuong vu" w:date="2018-11-30T22:36:00Z">
              <w:rPr/>
            </w:rPrChange>
          </w:rPr>
          <w:t>, #</w:t>
        </w:r>
        <w:r w:rsidRPr="00920004" w:rsidDel="006871B5">
          <w:rPr>
            <w:u w:val="single"/>
            <w:rPrChange w:id="45440" w:author="phuong vu" w:date="2018-11-30T22:36:00Z">
              <w:rPr>
                <w:u w:val="single"/>
              </w:rPr>
            </w:rPrChange>
          </w:rPr>
          <w:t>PRODUCT_ID</w:t>
        </w:r>
        <w:r w:rsidRPr="00920004" w:rsidDel="006871B5">
          <w:rPr>
            <w:rPrChange w:id="45441" w:author="phuong vu" w:date="2018-11-30T22:36:00Z">
              <w:rPr/>
            </w:rPrChange>
          </w:rPr>
          <w:t>, #</w:t>
        </w:r>
        <w:r w:rsidRPr="00920004" w:rsidDel="006871B5">
          <w:rPr>
            <w:u w:val="single"/>
            <w:rPrChange w:id="45442" w:author="phuong vu" w:date="2018-11-30T22:36:00Z">
              <w:rPr>
                <w:u w:val="single"/>
              </w:rPr>
            </w:rPrChange>
          </w:rPr>
          <w:t>SERVICE_TYPE_ID</w:t>
        </w:r>
        <w:r w:rsidRPr="00920004" w:rsidDel="006871B5">
          <w:rPr>
            <w:rPrChange w:id="45443" w:author="phuong vu" w:date="2018-11-30T22:36:00Z">
              <w:rPr/>
            </w:rPrChange>
          </w:rPr>
          <w:t>, #</w:t>
        </w:r>
        <w:r w:rsidRPr="00920004" w:rsidDel="006871B5">
          <w:rPr>
            <w:u w:val="single"/>
            <w:rPrChange w:id="45444" w:author="phuong vu" w:date="2018-11-30T22:36:00Z">
              <w:rPr>
                <w:u w:val="single"/>
              </w:rPr>
            </w:rPrChange>
          </w:rPr>
          <w:t>UNIT_ID</w:t>
        </w:r>
        <w:r w:rsidRPr="00920004" w:rsidDel="006871B5">
          <w:rPr>
            <w:rPrChange w:id="45445" w:author="phuong vu" w:date="2018-11-30T22:36:00Z">
              <w:rPr/>
            </w:rPrChange>
          </w:rPr>
          <w:t>, APPLY_DATE, PRICE, STATUS)</w:t>
        </w:r>
        <w:bookmarkStart w:id="45446" w:name="_Toc531359754"/>
        <w:bookmarkStart w:id="45447" w:name="_Toc531360735"/>
        <w:bookmarkStart w:id="45448" w:name="_Toc531381577"/>
        <w:bookmarkEnd w:id="45446"/>
        <w:bookmarkEnd w:id="45447"/>
        <w:bookmarkEnd w:id="45448"/>
      </w:moveFrom>
    </w:p>
    <w:p w14:paraId="22D12B12" w14:textId="6C2D3E7A" w:rsidR="00C51F17" w:rsidRPr="00920004" w:rsidDel="006871B5" w:rsidRDefault="00C51F17" w:rsidP="00941ED9">
      <w:pPr>
        <w:pStyle w:val="Style2"/>
        <w:rPr>
          <w:moveFrom w:id="45449" w:author="phuong vu" w:date="2018-11-30T14:05:00Z"/>
          <w:rPrChange w:id="45450" w:author="phuong vu" w:date="2018-11-30T22:36:00Z">
            <w:rPr>
              <w:moveFrom w:id="45451" w:author="phuong vu" w:date="2018-11-30T14:05:00Z"/>
            </w:rPr>
          </w:rPrChange>
        </w:rPr>
        <w:pPrChange w:id="45452" w:author="phuong vu" w:date="2018-11-30T21:36:00Z">
          <w:pPr>
            <w:pStyle w:val="ListParagraph"/>
            <w:numPr>
              <w:numId w:val="49"/>
            </w:numPr>
            <w:ind w:left="1080" w:hanging="360"/>
            <w:jc w:val="left"/>
          </w:pPr>
        </w:pPrChange>
      </w:pPr>
      <w:moveFrom w:id="45453" w:author="phuong vu" w:date="2018-11-30T14:05:00Z">
        <w:r w:rsidRPr="00920004" w:rsidDel="006871B5">
          <w:rPr>
            <w:rPrChange w:id="45454" w:author="phuong vu" w:date="2018-11-30T22:36:00Z">
              <w:rPr/>
            </w:rPrChange>
          </w:rPr>
          <w:t>BILL (</w:t>
        </w:r>
        <w:r w:rsidRPr="00920004" w:rsidDel="006871B5">
          <w:rPr>
            <w:u w:val="single"/>
            <w:rPrChange w:id="45455" w:author="phuong vu" w:date="2018-11-30T22:36:00Z">
              <w:rPr>
                <w:u w:val="single"/>
              </w:rPr>
            </w:rPrChange>
          </w:rPr>
          <w:t xml:space="preserve">#ID, </w:t>
        </w:r>
        <w:r w:rsidRPr="00920004" w:rsidDel="006871B5">
          <w:rPr>
            <w:rPrChange w:id="45456" w:author="phuong vu" w:date="2018-11-30T22:36:00Z">
              <w:rPr/>
            </w:rPrChange>
          </w:rPr>
          <w:t>RECEIPT_ID, CREATE_BY, CREATE_DATE, STATUS)</w:t>
        </w:r>
        <w:bookmarkStart w:id="45457" w:name="_Toc531359755"/>
        <w:bookmarkStart w:id="45458" w:name="_Toc531360736"/>
        <w:bookmarkStart w:id="45459" w:name="_Toc531381578"/>
        <w:bookmarkEnd w:id="45457"/>
        <w:bookmarkEnd w:id="45458"/>
        <w:bookmarkEnd w:id="45459"/>
      </w:moveFrom>
    </w:p>
    <w:p w14:paraId="4D6E1F3D" w14:textId="11455F58" w:rsidR="00C51F17" w:rsidRPr="00920004" w:rsidDel="006871B5" w:rsidRDefault="00C51F17" w:rsidP="00941ED9">
      <w:pPr>
        <w:pStyle w:val="Style2"/>
        <w:rPr>
          <w:moveFrom w:id="45460" w:author="phuong vu" w:date="2018-11-30T14:05:00Z"/>
          <w:rPrChange w:id="45461" w:author="phuong vu" w:date="2018-11-30T22:36:00Z">
            <w:rPr>
              <w:moveFrom w:id="45462" w:author="phuong vu" w:date="2018-11-30T14:05:00Z"/>
            </w:rPr>
          </w:rPrChange>
        </w:rPr>
        <w:pPrChange w:id="45463" w:author="phuong vu" w:date="2018-11-30T21:36:00Z">
          <w:pPr>
            <w:pStyle w:val="ListParagraph"/>
            <w:numPr>
              <w:numId w:val="49"/>
            </w:numPr>
            <w:ind w:left="1080" w:hanging="360"/>
            <w:jc w:val="left"/>
          </w:pPr>
        </w:pPrChange>
      </w:pPr>
      <w:moveFrom w:id="45464" w:author="phuong vu" w:date="2018-11-30T14:05:00Z">
        <w:r w:rsidRPr="00920004" w:rsidDel="006871B5">
          <w:rPr>
            <w:rPrChange w:id="45465" w:author="phuong vu" w:date="2018-11-30T22:36:00Z">
              <w:rPr/>
            </w:rPrChange>
          </w:rPr>
          <w:t>BIL_DETAIL (</w:t>
        </w:r>
        <w:r w:rsidRPr="00920004" w:rsidDel="006871B5">
          <w:rPr>
            <w:u w:val="single"/>
            <w:rPrChange w:id="45466" w:author="phuong vu" w:date="2018-11-30T22:36:00Z">
              <w:rPr>
                <w:u w:val="single"/>
              </w:rPr>
            </w:rPrChange>
          </w:rPr>
          <w:t>#ID</w:t>
        </w:r>
        <w:r w:rsidRPr="00920004" w:rsidDel="006871B5">
          <w:rPr>
            <w:rPrChange w:id="45467" w:author="phuong vu" w:date="2018-11-30T22:36:00Z">
              <w:rPr/>
            </w:rPrChange>
          </w:rPr>
          <w:t>, BILL_ID, SERVICE_TYPE_ID, UNIT_IDD, LABEL_ID, COLOR_ID, PRODUCT_ID, MATERIAL_ID, UNIT_PRICE, AMOUNT, STATUS)</w:t>
        </w:r>
        <w:bookmarkStart w:id="45468" w:name="_Toc531359756"/>
        <w:bookmarkStart w:id="45469" w:name="_Toc531360737"/>
        <w:bookmarkStart w:id="45470" w:name="_Toc531381579"/>
        <w:bookmarkEnd w:id="45468"/>
        <w:bookmarkEnd w:id="45469"/>
        <w:bookmarkEnd w:id="45470"/>
      </w:moveFrom>
    </w:p>
    <w:p w14:paraId="14B14EDD" w14:textId="3D675924" w:rsidR="00C51F17" w:rsidRPr="00920004" w:rsidDel="006871B5" w:rsidRDefault="00C51F17" w:rsidP="00941ED9">
      <w:pPr>
        <w:pStyle w:val="Style2"/>
        <w:rPr>
          <w:moveFrom w:id="45471" w:author="phuong vu" w:date="2018-11-30T14:05:00Z"/>
          <w:rPrChange w:id="45472" w:author="phuong vu" w:date="2018-11-30T22:36:00Z">
            <w:rPr>
              <w:moveFrom w:id="45473" w:author="phuong vu" w:date="2018-11-30T14:05:00Z"/>
            </w:rPr>
          </w:rPrChange>
        </w:rPr>
        <w:pPrChange w:id="45474" w:author="phuong vu" w:date="2018-11-30T21:36:00Z">
          <w:pPr>
            <w:pStyle w:val="ListParagraph"/>
            <w:numPr>
              <w:numId w:val="49"/>
            </w:numPr>
            <w:ind w:left="1080" w:hanging="360"/>
            <w:jc w:val="left"/>
          </w:pPr>
        </w:pPrChange>
      </w:pPr>
      <w:moveFrom w:id="45475" w:author="phuong vu" w:date="2018-11-30T14:05:00Z">
        <w:r w:rsidRPr="00920004" w:rsidDel="006871B5">
          <w:rPr>
            <w:rPrChange w:id="45476" w:author="phuong vu" w:date="2018-11-30T22:36:00Z">
              <w:rPr/>
            </w:rPrChange>
          </w:rPr>
          <w:t>RECEIPT (</w:t>
        </w:r>
        <w:r w:rsidRPr="00920004" w:rsidDel="006871B5">
          <w:rPr>
            <w:u w:val="single"/>
            <w:rPrChange w:id="45477" w:author="phuong vu" w:date="2018-11-30T22:36:00Z">
              <w:rPr>
                <w:u w:val="single"/>
              </w:rPr>
            </w:rPrChange>
          </w:rPr>
          <w:t>#ID, ORDER_ID</w:t>
        </w:r>
        <w:r w:rsidRPr="00920004" w:rsidDel="006871B5">
          <w:rPr>
            <w:rPrChange w:id="45478" w:author="phuong vu" w:date="2018-11-30T22:36:00Z">
              <w:rPr/>
            </w:rPrChange>
          </w:rPr>
          <w:t>, PICK_UP_TIME, DELIVERY_TIME, PICK_UP_DATE, DELIVERY_DATE, PICK_UP_PLACE, DELIVERY_PLACE, STAFF_PICK_UP, STAFF_DELIVERY)</w:t>
        </w:r>
        <w:bookmarkStart w:id="45479" w:name="_Toc531359757"/>
        <w:bookmarkStart w:id="45480" w:name="_Toc531360738"/>
        <w:bookmarkStart w:id="45481" w:name="_Toc531381580"/>
        <w:bookmarkEnd w:id="45479"/>
        <w:bookmarkEnd w:id="45480"/>
        <w:bookmarkEnd w:id="45481"/>
      </w:moveFrom>
    </w:p>
    <w:p w14:paraId="712B36BE" w14:textId="444E8D04" w:rsidR="00C51F17" w:rsidRPr="00920004" w:rsidDel="006871B5" w:rsidRDefault="00C51F17" w:rsidP="00941ED9">
      <w:pPr>
        <w:pStyle w:val="Style2"/>
        <w:rPr>
          <w:moveFrom w:id="45482" w:author="phuong vu" w:date="2018-11-30T14:05:00Z"/>
          <w:rPrChange w:id="45483" w:author="phuong vu" w:date="2018-11-30T22:36:00Z">
            <w:rPr>
              <w:moveFrom w:id="45484" w:author="phuong vu" w:date="2018-11-30T14:05:00Z"/>
            </w:rPr>
          </w:rPrChange>
        </w:rPr>
        <w:pPrChange w:id="45485" w:author="phuong vu" w:date="2018-11-30T21:36:00Z">
          <w:pPr>
            <w:pStyle w:val="ListParagraph"/>
            <w:numPr>
              <w:numId w:val="49"/>
            </w:numPr>
            <w:ind w:left="1080" w:hanging="360"/>
            <w:jc w:val="left"/>
          </w:pPr>
        </w:pPrChange>
      </w:pPr>
      <w:moveFrom w:id="45486" w:author="phuong vu" w:date="2018-11-30T14:05:00Z">
        <w:r w:rsidRPr="00920004" w:rsidDel="006871B5">
          <w:rPr>
            <w:rPrChange w:id="45487" w:author="phuong vu" w:date="2018-11-30T22:36:00Z">
              <w:rPr/>
            </w:rPrChange>
          </w:rPr>
          <w:t>RECEIPT_DETAIL (</w:t>
        </w:r>
        <w:r w:rsidRPr="00920004" w:rsidDel="006871B5">
          <w:rPr>
            <w:u w:val="single"/>
            <w:rPrChange w:id="45488" w:author="phuong vu" w:date="2018-11-30T22:36:00Z">
              <w:rPr>
                <w:u w:val="single"/>
              </w:rPr>
            </w:rPrChange>
          </w:rPr>
          <w:t>#ID</w:t>
        </w:r>
        <w:r w:rsidRPr="00920004" w:rsidDel="006871B5">
          <w:rPr>
            <w:rPrChange w:id="45489" w:author="phuong vu" w:date="2018-11-30T22:36:00Z">
              <w:rPr/>
            </w:rPrChange>
          </w:rPr>
          <w:t>, RECEIPT_ID, SERVICE_TYPE_ID, UNIT_IDD, LABEL_ID, COLOR_ID, PRODUCT_ID, MATERIAL_ID, UNIT_PRICE, AMOUNT, STATUS)</w:t>
        </w:r>
        <w:bookmarkStart w:id="45490" w:name="_Toc531359758"/>
        <w:bookmarkStart w:id="45491" w:name="_Toc531360739"/>
        <w:bookmarkStart w:id="45492" w:name="_Toc531381581"/>
        <w:bookmarkEnd w:id="45490"/>
        <w:bookmarkEnd w:id="45491"/>
        <w:bookmarkEnd w:id="45492"/>
      </w:moveFrom>
    </w:p>
    <w:p w14:paraId="21E01BA6" w14:textId="27C8A470" w:rsidR="00C51F17" w:rsidRPr="00920004" w:rsidDel="006871B5" w:rsidRDefault="00C51F17" w:rsidP="00941ED9">
      <w:pPr>
        <w:pStyle w:val="Style2"/>
        <w:rPr>
          <w:moveFrom w:id="45493" w:author="phuong vu" w:date="2018-11-30T14:05:00Z"/>
          <w:rPrChange w:id="45494" w:author="phuong vu" w:date="2018-11-30T22:36:00Z">
            <w:rPr>
              <w:moveFrom w:id="45495" w:author="phuong vu" w:date="2018-11-30T14:05:00Z"/>
            </w:rPr>
          </w:rPrChange>
        </w:rPr>
        <w:pPrChange w:id="45496" w:author="phuong vu" w:date="2018-11-30T21:36:00Z">
          <w:pPr>
            <w:pStyle w:val="ListParagraph"/>
            <w:numPr>
              <w:numId w:val="49"/>
            </w:numPr>
            <w:ind w:left="1080" w:hanging="360"/>
            <w:jc w:val="left"/>
          </w:pPr>
        </w:pPrChange>
      </w:pPr>
      <w:moveFrom w:id="45497" w:author="phuong vu" w:date="2018-11-30T14:05:00Z">
        <w:r w:rsidRPr="00920004" w:rsidDel="006871B5">
          <w:rPr>
            <w:rPrChange w:id="45498" w:author="phuong vu" w:date="2018-11-30T22:36:00Z">
              <w:rPr/>
            </w:rPrChange>
          </w:rPr>
          <w:t>STAFF (#</w:t>
        </w:r>
        <w:r w:rsidRPr="00920004" w:rsidDel="006871B5">
          <w:rPr>
            <w:u w:val="single"/>
            <w:rPrChange w:id="45499" w:author="phuong vu" w:date="2018-11-30T22:36:00Z">
              <w:rPr>
                <w:u w:val="single"/>
              </w:rPr>
            </w:rPrChange>
          </w:rPr>
          <w:t>ID</w:t>
        </w:r>
        <w:r w:rsidRPr="00920004" w:rsidDel="006871B5">
          <w:rPr>
            <w:rPrChange w:id="45500" w:author="phuong vu" w:date="2018-11-30T22:36:00Z">
              <w:rPr/>
            </w:rPrChange>
          </w:rPr>
          <w:t>, FULL_NAME, EMAIL, PASSWORD, GENDER, ADDRESS, PHONE, STATUS, STAFF_AVATAR, STAFF_TYPE_ID)</w:t>
        </w:r>
        <w:bookmarkStart w:id="45501" w:name="_Toc531359759"/>
        <w:bookmarkStart w:id="45502" w:name="_Toc531360740"/>
        <w:bookmarkStart w:id="45503" w:name="_Toc531381582"/>
        <w:bookmarkEnd w:id="45501"/>
        <w:bookmarkEnd w:id="45502"/>
        <w:bookmarkEnd w:id="45503"/>
      </w:moveFrom>
    </w:p>
    <w:p w14:paraId="2D917643" w14:textId="66AE08F5" w:rsidR="00C51F17" w:rsidRPr="00920004" w:rsidDel="006871B5" w:rsidRDefault="00C51F17" w:rsidP="00941ED9">
      <w:pPr>
        <w:pStyle w:val="Style2"/>
        <w:rPr>
          <w:moveFrom w:id="45504" w:author="phuong vu" w:date="2018-11-30T14:05:00Z"/>
          <w:rPrChange w:id="45505" w:author="phuong vu" w:date="2018-11-30T22:36:00Z">
            <w:rPr>
              <w:moveFrom w:id="45506" w:author="phuong vu" w:date="2018-11-30T14:05:00Z"/>
            </w:rPr>
          </w:rPrChange>
        </w:rPr>
        <w:pPrChange w:id="45507" w:author="phuong vu" w:date="2018-11-30T21:36:00Z">
          <w:pPr>
            <w:pStyle w:val="ListParagraph"/>
            <w:numPr>
              <w:numId w:val="49"/>
            </w:numPr>
            <w:ind w:left="1080" w:hanging="360"/>
            <w:jc w:val="left"/>
          </w:pPr>
        </w:pPrChange>
      </w:pPr>
      <w:moveFrom w:id="45508" w:author="phuong vu" w:date="2018-11-30T14:05:00Z">
        <w:r w:rsidRPr="00920004" w:rsidDel="006871B5">
          <w:rPr>
            <w:rPrChange w:id="45509" w:author="phuong vu" w:date="2018-11-30T22:36:00Z">
              <w:rPr/>
            </w:rPrChange>
          </w:rPr>
          <w:t>STAFF_TYPE (</w:t>
        </w:r>
        <w:r w:rsidRPr="00920004" w:rsidDel="006871B5">
          <w:rPr>
            <w:u w:val="single"/>
            <w:rPrChange w:id="45510" w:author="phuong vu" w:date="2018-11-30T22:36:00Z">
              <w:rPr>
                <w:u w:val="single"/>
              </w:rPr>
            </w:rPrChange>
          </w:rPr>
          <w:t>#ID</w:t>
        </w:r>
        <w:r w:rsidRPr="00920004" w:rsidDel="006871B5">
          <w:rPr>
            <w:rPrChange w:id="45511" w:author="phuong vu" w:date="2018-11-30T22:36:00Z">
              <w:rPr/>
            </w:rPrChange>
          </w:rPr>
          <w:t>, STAFF_TYPE_NAME, STAFF_TYPE_CODE, STATUS)</w:t>
        </w:r>
        <w:bookmarkStart w:id="45512" w:name="_Toc531359760"/>
        <w:bookmarkStart w:id="45513" w:name="_Toc531360741"/>
        <w:bookmarkStart w:id="45514" w:name="_Toc531381583"/>
        <w:bookmarkEnd w:id="45512"/>
        <w:bookmarkEnd w:id="45513"/>
        <w:bookmarkEnd w:id="45514"/>
      </w:moveFrom>
    </w:p>
    <w:p w14:paraId="4072C2B4" w14:textId="1C6BC5F7" w:rsidR="00C51F17" w:rsidRPr="00920004" w:rsidDel="006871B5" w:rsidRDefault="00C51F17" w:rsidP="00941ED9">
      <w:pPr>
        <w:pStyle w:val="Style2"/>
        <w:rPr>
          <w:moveFrom w:id="45515" w:author="phuong vu" w:date="2018-11-30T14:05:00Z"/>
          <w:rPrChange w:id="45516" w:author="phuong vu" w:date="2018-11-30T22:36:00Z">
            <w:rPr>
              <w:moveFrom w:id="45517" w:author="phuong vu" w:date="2018-11-30T14:05:00Z"/>
            </w:rPr>
          </w:rPrChange>
        </w:rPr>
        <w:pPrChange w:id="45518" w:author="phuong vu" w:date="2018-11-30T21:36:00Z">
          <w:pPr>
            <w:pStyle w:val="ListParagraph"/>
            <w:numPr>
              <w:numId w:val="49"/>
            </w:numPr>
            <w:ind w:left="1080" w:hanging="360"/>
            <w:jc w:val="left"/>
          </w:pPr>
        </w:pPrChange>
      </w:pPr>
      <w:moveFrom w:id="45519" w:author="phuong vu" w:date="2018-11-30T14:05:00Z">
        <w:r w:rsidRPr="00920004" w:rsidDel="006871B5">
          <w:rPr>
            <w:rPrChange w:id="45520" w:author="phuong vu" w:date="2018-11-30T22:36:00Z">
              <w:rPr/>
            </w:rPrChange>
          </w:rPr>
          <w:t>BRANCH (</w:t>
        </w:r>
        <w:r w:rsidRPr="00920004" w:rsidDel="006871B5">
          <w:rPr>
            <w:u w:val="single"/>
            <w:rPrChange w:id="45521" w:author="phuong vu" w:date="2018-11-30T22:36:00Z">
              <w:rPr>
                <w:u w:val="single"/>
              </w:rPr>
            </w:rPrChange>
          </w:rPr>
          <w:t>#ID</w:t>
        </w:r>
        <w:r w:rsidRPr="00920004" w:rsidDel="006871B5">
          <w:rPr>
            <w:rPrChange w:id="45522" w:author="phuong vu" w:date="2018-11-30T22:36:00Z">
              <w:rPr/>
            </w:rPrChange>
          </w:rPr>
          <w:t>, BRANCH_NAME, ADDRESS, BRANCH_AVATAR, LATIDUTE, LONGTIDUTE, STATUS)</w:t>
        </w:r>
        <w:bookmarkStart w:id="45523" w:name="_Toc531359761"/>
        <w:bookmarkStart w:id="45524" w:name="_Toc531360742"/>
        <w:bookmarkStart w:id="45525" w:name="_Toc531381584"/>
        <w:bookmarkEnd w:id="45523"/>
        <w:bookmarkEnd w:id="45524"/>
        <w:bookmarkEnd w:id="45525"/>
      </w:moveFrom>
    </w:p>
    <w:p w14:paraId="0DA44F7B" w14:textId="70900C42" w:rsidR="00C51F17" w:rsidRPr="00920004" w:rsidDel="006871B5" w:rsidRDefault="00C51F17" w:rsidP="00941ED9">
      <w:pPr>
        <w:pStyle w:val="Style2"/>
        <w:rPr>
          <w:moveFrom w:id="45526" w:author="phuong vu" w:date="2018-11-30T14:05:00Z"/>
          <w:rPrChange w:id="45527" w:author="phuong vu" w:date="2018-11-30T22:36:00Z">
            <w:rPr>
              <w:moveFrom w:id="45528" w:author="phuong vu" w:date="2018-11-30T14:05:00Z"/>
            </w:rPr>
          </w:rPrChange>
        </w:rPr>
        <w:pPrChange w:id="45529" w:author="phuong vu" w:date="2018-11-30T21:36:00Z">
          <w:pPr>
            <w:pStyle w:val="ListParagraph"/>
            <w:numPr>
              <w:numId w:val="49"/>
            </w:numPr>
            <w:ind w:left="1080" w:hanging="360"/>
            <w:jc w:val="left"/>
          </w:pPr>
        </w:pPrChange>
      </w:pPr>
      <w:moveFrom w:id="45530" w:author="phuong vu" w:date="2018-11-30T14:05:00Z">
        <w:r w:rsidRPr="00920004" w:rsidDel="006871B5">
          <w:rPr>
            <w:rPrChange w:id="45531" w:author="phuong vu" w:date="2018-11-30T22:36:00Z">
              <w:rPr/>
            </w:rPrChange>
          </w:rPr>
          <w:t>PROMOTION (</w:t>
        </w:r>
        <w:r w:rsidRPr="00920004" w:rsidDel="006871B5">
          <w:rPr>
            <w:u w:val="single"/>
            <w:rPrChange w:id="45532" w:author="phuong vu" w:date="2018-11-30T22:36:00Z">
              <w:rPr>
                <w:u w:val="single"/>
              </w:rPr>
            </w:rPrChange>
          </w:rPr>
          <w:t>#ID</w:t>
        </w:r>
        <w:r w:rsidRPr="00920004" w:rsidDel="006871B5">
          <w:rPr>
            <w:rPrChange w:id="45533" w:author="phuong vu" w:date="2018-11-30T22:36:00Z">
              <w:rPr/>
            </w:rPrChange>
          </w:rPr>
          <w:t>, PROMOTION_NAME, SALE, DATE_START, DATE_END, PROMOTION_CODE, STATUS)</w:t>
        </w:r>
        <w:bookmarkStart w:id="45534" w:name="_Toc531359762"/>
        <w:bookmarkStart w:id="45535" w:name="_Toc531360743"/>
        <w:bookmarkStart w:id="45536" w:name="_Toc531381585"/>
        <w:bookmarkEnd w:id="45534"/>
        <w:bookmarkEnd w:id="45535"/>
        <w:bookmarkEnd w:id="45536"/>
      </w:moveFrom>
    </w:p>
    <w:p w14:paraId="7389DE39" w14:textId="150EC60B" w:rsidR="00C51F17" w:rsidRPr="00920004" w:rsidDel="006871B5" w:rsidRDefault="00C51F17" w:rsidP="00941ED9">
      <w:pPr>
        <w:pStyle w:val="Style2"/>
        <w:rPr>
          <w:moveFrom w:id="45537" w:author="phuong vu" w:date="2018-11-30T14:05:00Z"/>
          <w:rPrChange w:id="45538" w:author="phuong vu" w:date="2018-11-30T22:36:00Z">
            <w:rPr>
              <w:moveFrom w:id="45539" w:author="phuong vu" w:date="2018-11-30T14:05:00Z"/>
            </w:rPr>
          </w:rPrChange>
        </w:rPr>
        <w:pPrChange w:id="45540" w:author="phuong vu" w:date="2018-11-30T21:36:00Z">
          <w:pPr>
            <w:pStyle w:val="ListParagraph"/>
            <w:numPr>
              <w:numId w:val="49"/>
            </w:numPr>
            <w:ind w:left="1080" w:hanging="360"/>
            <w:jc w:val="left"/>
          </w:pPr>
        </w:pPrChange>
      </w:pPr>
      <w:moveFrom w:id="45541" w:author="phuong vu" w:date="2018-11-30T14:05:00Z">
        <w:r w:rsidRPr="00920004" w:rsidDel="006871B5">
          <w:rPr>
            <w:rPrChange w:id="45542" w:author="phuong vu" w:date="2018-11-30T22:36:00Z">
              <w:rPr/>
            </w:rPrChange>
          </w:rPr>
          <w:t>PROMOTION_BRANCH (</w:t>
        </w:r>
        <w:r w:rsidRPr="00920004" w:rsidDel="006871B5">
          <w:rPr>
            <w:u w:val="single"/>
            <w:rPrChange w:id="45543" w:author="phuong vu" w:date="2018-11-30T22:36:00Z">
              <w:rPr>
                <w:u w:val="single"/>
              </w:rPr>
            </w:rPrChange>
          </w:rPr>
          <w:t>#ID</w:t>
        </w:r>
        <w:r w:rsidRPr="00920004" w:rsidDel="006871B5">
          <w:rPr>
            <w:rPrChange w:id="45544" w:author="phuong vu" w:date="2018-11-30T22:36:00Z">
              <w:rPr/>
            </w:rPrChange>
          </w:rPr>
          <w:t>, #</w:t>
        </w:r>
        <w:r w:rsidRPr="00920004" w:rsidDel="006871B5">
          <w:rPr>
            <w:u w:val="single"/>
            <w:rPrChange w:id="45545" w:author="phuong vu" w:date="2018-11-30T22:36:00Z">
              <w:rPr>
                <w:u w:val="single"/>
              </w:rPr>
            </w:rPrChange>
          </w:rPr>
          <w:t>PROMOTION_ID</w:t>
        </w:r>
        <w:r w:rsidRPr="00920004" w:rsidDel="006871B5">
          <w:rPr>
            <w:rPrChange w:id="45546" w:author="phuong vu" w:date="2018-11-30T22:36:00Z">
              <w:rPr/>
            </w:rPrChange>
          </w:rPr>
          <w:t xml:space="preserve">, </w:t>
        </w:r>
        <w:r w:rsidRPr="00920004" w:rsidDel="006871B5">
          <w:rPr>
            <w:u w:val="single"/>
            <w:rPrChange w:id="45547" w:author="phuong vu" w:date="2018-11-30T22:36:00Z">
              <w:rPr>
                <w:u w:val="single"/>
              </w:rPr>
            </w:rPrChange>
          </w:rPr>
          <w:t>#BRANCH_ID</w:t>
        </w:r>
        <w:r w:rsidRPr="00920004" w:rsidDel="006871B5">
          <w:rPr>
            <w:rPrChange w:id="45548" w:author="phuong vu" w:date="2018-11-30T22:36:00Z">
              <w:rPr/>
            </w:rPrChange>
          </w:rPr>
          <w:t>, STATUS)</w:t>
        </w:r>
        <w:bookmarkStart w:id="45549" w:name="_Toc531359763"/>
        <w:bookmarkStart w:id="45550" w:name="_Toc531360744"/>
        <w:bookmarkStart w:id="45551" w:name="_Toc531381586"/>
        <w:bookmarkEnd w:id="45549"/>
        <w:bookmarkEnd w:id="45550"/>
        <w:bookmarkEnd w:id="45551"/>
      </w:moveFrom>
    </w:p>
    <w:p w14:paraId="0B1F27EC" w14:textId="7356BACC" w:rsidR="00C51F17" w:rsidRPr="00920004" w:rsidDel="006871B5" w:rsidRDefault="00C51F17" w:rsidP="00941ED9">
      <w:pPr>
        <w:pStyle w:val="Style2"/>
        <w:rPr>
          <w:moveFrom w:id="45552" w:author="phuong vu" w:date="2018-11-30T14:05:00Z"/>
          <w:rPrChange w:id="45553" w:author="phuong vu" w:date="2018-11-30T22:36:00Z">
            <w:rPr>
              <w:moveFrom w:id="45554" w:author="phuong vu" w:date="2018-11-30T14:05:00Z"/>
            </w:rPr>
          </w:rPrChange>
        </w:rPr>
        <w:pPrChange w:id="45555" w:author="phuong vu" w:date="2018-11-30T21:36:00Z">
          <w:pPr>
            <w:pStyle w:val="ListParagraph"/>
            <w:numPr>
              <w:numId w:val="49"/>
            </w:numPr>
            <w:ind w:left="1080" w:hanging="360"/>
            <w:jc w:val="left"/>
          </w:pPr>
        </w:pPrChange>
      </w:pPr>
      <w:moveFrom w:id="45556" w:author="phuong vu" w:date="2018-11-30T14:05:00Z">
        <w:r w:rsidRPr="00920004" w:rsidDel="006871B5">
          <w:rPr>
            <w:rPrChange w:id="45557" w:author="phuong vu" w:date="2018-11-30T22:36:00Z">
              <w:rPr/>
            </w:rPrChange>
          </w:rPr>
          <w:t>WASHING_MACHINE (</w:t>
        </w:r>
        <w:r w:rsidRPr="00920004" w:rsidDel="006871B5">
          <w:rPr>
            <w:u w:val="single"/>
            <w:rPrChange w:id="45558" w:author="phuong vu" w:date="2018-11-30T22:36:00Z">
              <w:rPr>
                <w:u w:val="single"/>
              </w:rPr>
            </w:rPrChange>
          </w:rPr>
          <w:t>#ID</w:t>
        </w:r>
        <w:r w:rsidRPr="00920004" w:rsidDel="006871B5">
          <w:rPr>
            <w:rPrChange w:id="45559" w:author="phuong vu" w:date="2018-11-30T22:36:00Z">
              <w:rPr/>
            </w:rPrChange>
          </w:rPr>
          <w:t>, BRANCH_ID, BOUGHT_DATE, CAPACITY, WASHER_CODE, STATUS)</w:t>
        </w:r>
        <w:bookmarkStart w:id="45560" w:name="_Toc531359764"/>
        <w:bookmarkStart w:id="45561" w:name="_Toc531360745"/>
        <w:bookmarkStart w:id="45562" w:name="_Toc531381587"/>
        <w:bookmarkEnd w:id="45560"/>
        <w:bookmarkEnd w:id="45561"/>
        <w:bookmarkEnd w:id="45562"/>
      </w:moveFrom>
    </w:p>
    <w:p w14:paraId="454B3BE9" w14:textId="5043F148" w:rsidR="00C51F17" w:rsidRPr="00920004" w:rsidDel="006871B5" w:rsidRDefault="00C51F17" w:rsidP="00941ED9">
      <w:pPr>
        <w:pStyle w:val="Style2"/>
        <w:rPr>
          <w:moveFrom w:id="45563" w:author="phuong vu" w:date="2018-11-30T14:05:00Z"/>
          <w:rPrChange w:id="45564" w:author="phuong vu" w:date="2018-11-30T22:36:00Z">
            <w:rPr>
              <w:moveFrom w:id="45565" w:author="phuong vu" w:date="2018-11-30T14:05:00Z"/>
            </w:rPr>
          </w:rPrChange>
        </w:rPr>
        <w:pPrChange w:id="45566" w:author="phuong vu" w:date="2018-11-30T21:36:00Z">
          <w:pPr>
            <w:pStyle w:val="ListParagraph"/>
            <w:numPr>
              <w:numId w:val="49"/>
            </w:numPr>
            <w:ind w:left="1080" w:hanging="360"/>
            <w:jc w:val="left"/>
          </w:pPr>
        </w:pPrChange>
      </w:pPr>
      <w:moveFrom w:id="45567" w:author="phuong vu" w:date="2018-11-30T14:05:00Z">
        <w:r w:rsidRPr="00920004" w:rsidDel="006871B5">
          <w:rPr>
            <w:rPrChange w:id="45568" w:author="phuong vu" w:date="2018-11-30T22:36:00Z">
              <w:rPr/>
            </w:rPrChange>
          </w:rPr>
          <w:t>WASH_BAG (</w:t>
        </w:r>
        <w:r w:rsidRPr="00920004" w:rsidDel="006871B5">
          <w:rPr>
            <w:u w:val="single"/>
            <w:rPrChange w:id="45569" w:author="phuong vu" w:date="2018-11-30T22:36:00Z">
              <w:rPr>
                <w:u w:val="single"/>
              </w:rPr>
            </w:rPrChange>
          </w:rPr>
          <w:t>#ID</w:t>
        </w:r>
        <w:r w:rsidRPr="00920004" w:rsidDel="006871B5">
          <w:rPr>
            <w:rPrChange w:id="45570" w:author="phuong vu" w:date="2018-11-30T22:36:00Z">
              <w:rPr/>
            </w:rPrChange>
          </w:rPr>
          <w:t>, WASH_BAG_NAME, RECEIPT_ID, STATUS)</w:t>
        </w:r>
        <w:bookmarkStart w:id="45571" w:name="_Toc531359765"/>
        <w:bookmarkStart w:id="45572" w:name="_Toc531360746"/>
        <w:bookmarkStart w:id="45573" w:name="_Toc531381588"/>
        <w:bookmarkEnd w:id="45571"/>
        <w:bookmarkEnd w:id="45572"/>
        <w:bookmarkEnd w:id="45573"/>
      </w:moveFrom>
    </w:p>
    <w:p w14:paraId="724635CE" w14:textId="440001DF" w:rsidR="00C51F17" w:rsidRPr="00920004" w:rsidDel="006871B5" w:rsidRDefault="00C51F17" w:rsidP="00941ED9">
      <w:pPr>
        <w:pStyle w:val="Style2"/>
        <w:rPr>
          <w:moveFrom w:id="45574" w:author="phuong vu" w:date="2018-11-30T14:05:00Z"/>
          <w:rPrChange w:id="45575" w:author="phuong vu" w:date="2018-11-30T22:36:00Z">
            <w:rPr>
              <w:moveFrom w:id="45576" w:author="phuong vu" w:date="2018-11-30T14:05:00Z"/>
            </w:rPr>
          </w:rPrChange>
        </w:rPr>
        <w:pPrChange w:id="45577" w:author="phuong vu" w:date="2018-11-30T21:36:00Z">
          <w:pPr>
            <w:pStyle w:val="ListParagraph"/>
            <w:numPr>
              <w:numId w:val="49"/>
            </w:numPr>
            <w:ind w:left="1080" w:hanging="360"/>
            <w:jc w:val="left"/>
          </w:pPr>
        </w:pPrChange>
      </w:pPr>
      <w:moveFrom w:id="45578" w:author="phuong vu" w:date="2018-11-30T14:05:00Z">
        <w:r w:rsidRPr="00920004" w:rsidDel="006871B5">
          <w:rPr>
            <w:rPrChange w:id="45579" w:author="phuong vu" w:date="2018-11-30T22:36:00Z">
              <w:rPr/>
            </w:rPrChange>
          </w:rPr>
          <w:t>WASH_BAG_DETAIL (</w:t>
        </w:r>
        <w:r w:rsidRPr="00920004" w:rsidDel="006871B5">
          <w:rPr>
            <w:u w:val="single"/>
            <w:rPrChange w:id="45580" w:author="phuong vu" w:date="2018-11-30T22:36:00Z">
              <w:rPr>
                <w:u w:val="single"/>
              </w:rPr>
            </w:rPrChange>
          </w:rPr>
          <w:t>#ID</w:t>
        </w:r>
        <w:r w:rsidRPr="00920004" w:rsidDel="006871B5">
          <w:rPr>
            <w:rPrChange w:id="45581" w:author="phuong vu" w:date="2018-11-30T22:36:00Z">
              <w:rPr/>
            </w:rPrChange>
          </w:rPr>
          <w:t>, WASH_BAG_ID, SERVICE_TYPE_ID, UNIT_IDD, LABEL_ID, COLOR_ID, PRODUCT_ID, MATERIAL_ID, AMOUNT, STATUS)</w:t>
        </w:r>
        <w:bookmarkStart w:id="45582" w:name="_Toc531359766"/>
        <w:bookmarkStart w:id="45583" w:name="_Toc531360747"/>
        <w:bookmarkStart w:id="45584" w:name="_Toc531381589"/>
        <w:bookmarkEnd w:id="45582"/>
        <w:bookmarkEnd w:id="45583"/>
        <w:bookmarkEnd w:id="45584"/>
      </w:moveFrom>
    </w:p>
    <w:p w14:paraId="0A8B09B7" w14:textId="5E1615B0" w:rsidR="00C51F17" w:rsidRPr="00920004" w:rsidDel="006871B5" w:rsidRDefault="00C51F17" w:rsidP="00941ED9">
      <w:pPr>
        <w:pStyle w:val="Style2"/>
        <w:rPr>
          <w:moveFrom w:id="45585" w:author="phuong vu" w:date="2018-11-30T14:05:00Z"/>
          <w:rPrChange w:id="45586" w:author="phuong vu" w:date="2018-11-30T22:36:00Z">
            <w:rPr>
              <w:moveFrom w:id="45587" w:author="phuong vu" w:date="2018-11-30T14:05:00Z"/>
            </w:rPr>
          </w:rPrChange>
        </w:rPr>
        <w:pPrChange w:id="45588" w:author="phuong vu" w:date="2018-11-30T21:36:00Z">
          <w:pPr>
            <w:pStyle w:val="ListParagraph"/>
            <w:numPr>
              <w:numId w:val="49"/>
            </w:numPr>
            <w:ind w:left="1080" w:hanging="360"/>
            <w:jc w:val="left"/>
          </w:pPr>
        </w:pPrChange>
      </w:pPr>
      <w:moveFrom w:id="45589" w:author="phuong vu" w:date="2018-11-30T14:05:00Z">
        <w:r w:rsidRPr="00920004" w:rsidDel="006871B5">
          <w:rPr>
            <w:rPrChange w:id="45590" w:author="phuong vu" w:date="2018-11-30T22:36:00Z">
              <w:rPr/>
            </w:rPrChange>
          </w:rPr>
          <w:t>WASH (</w:t>
        </w:r>
        <w:r w:rsidRPr="00920004" w:rsidDel="006871B5">
          <w:rPr>
            <w:u w:val="single"/>
            <w:rPrChange w:id="45591" w:author="phuong vu" w:date="2018-11-30T22:36:00Z">
              <w:rPr>
                <w:u w:val="single"/>
              </w:rPr>
            </w:rPrChange>
          </w:rPr>
          <w:t>#ID</w:t>
        </w:r>
        <w:r w:rsidRPr="00920004" w:rsidDel="006871B5">
          <w:rPr>
            <w:rPrChange w:id="45592" w:author="phuong vu" w:date="2018-11-30T22:36:00Z">
              <w:rPr/>
            </w:rPrChange>
          </w:rPr>
          <w:t>, WASH_BAG_ID, WASHING_MACHINE_ID, SN, STATUS)</w:t>
        </w:r>
        <w:bookmarkStart w:id="45593" w:name="_Toc531359767"/>
        <w:bookmarkStart w:id="45594" w:name="_Toc531360748"/>
        <w:bookmarkStart w:id="45595" w:name="_Toc531381590"/>
        <w:bookmarkEnd w:id="45593"/>
        <w:bookmarkEnd w:id="45594"/>
        <w:bookmarkEnd w:id="45595"/>
      </w:moveFrom>
    </w:p>
    <w:p w14:paraId="6575A584" w14:textId="1D8880E5" w:rsidR="00297E5D" w:rsidRPr="00920004" w:rsidRDefault="00C51F17" w:rsidP="005F1ECC">
      <w:pPr>
        <w:pStyle w:val="Style2"/>
        <w:ind w:left="360"/>
        <w:rPr>
          <w:ins w:id="45596" w:author="phuong vu" w:date="2018-11-15T18:19:00Z"/>
          <w:lang w:val="vi-VN"/>
          <w:rPrChange w:id="45597" w:author="phuong vu" w:date="2018-11-30T22:36:00Z">
            <w:rPr>
              <w:ins w:id="45598" w:author="phuong vu" w:date="2018-11-15T18:19:00Z"/>
              <w:b/>
              <w:lang w:val="en-US"/>
            </w:rPr>
          </w:rPrChange>
        </w:rPr>
        <w:pPrChange w:id="45599" w:author="phuong vu" w:date="2018-11-30T23:40:00Z">
          <w:pPr>
            <w:jc w:val="left"/>
          </w:pPr>
        </w:pPrChange>
      </w:pPr>
      <w:bookmarkStart w:id="45600" w:name="_Ref530069275"/>
      <w:moveFrom w:id="45601" w:author="phuong vu" w:date="2018-11-30T14:05:00Z">
        <w:r w:rsidRPr="00920004" w:rsidDel="006871B5">
          <w:rPr>
            <w:rPrChange w:id="45602" w:author="phuong vu" w:date="2018-11-30T22:36:00Z">
              <w:rPr/>
            </w:rPrChange>
          </w:rPr>
          <w:t>TASK (</w:t>
        </w:r>
        <w:r w:rsidRPr="00920004" w:rsidDel="006871B5">
          <w:rPr>
            <w:u w:val="single"/>
            <w:rPrChange w:id="45603" w:author="phuong vu" w:date="2018-11-30T22:36:00Z">
              <w:rPr>
                <w:u w:val="single"/>
              </w:rPr>
            </w:rPrChange>
          </w:rPr>
          <w:t>#ID</w:t>
        </w:r>
        <w:r w:rsidRPr="00920004" w:rsidDel="006871B5">
          <w:rPr>
            <w:rPrChange w:id="45604" w:author="phuong vu" w:date="2018-11-30T22:36:00Z">
              <w:rPr/>
            </w:rPrChange>
          </w:rPr>
          <w:t>, TASK_TYPE, CURRENT_STAFF, PREVIOUS_STAFF, CUSTOMER_ORDER, RECEIPT, BRANCH_ID, PREVIOUS_STATUS, CURRENT_STATUS, PREVIOUS_TASK)</w:t>
        </w:r>
      </w:moveFrom>
      <w:bookmarkStart w:id="45605" w:name="_Toc531381591"/>
      <w:bookmarkEnd w:id="45600"/>
      <w:moveFromRangeEnd w:id="45245"/>
      <w:ins w:id="45606" w:author="phuong vu" w:date="2018-11-15T18:16:00Z">
        <w:r w:rsidR="00297E5D" w:rsidRPr="00920004">
          <w:rPr>
            <w:lang w:val="vi-VN"/>
            <w:rPrChange w:id="45607" w:author="phuong vu" w:date="2018-11-30T22:36:00Z">
              <w:rPr>
                <w:b/>
                <w:lang w:val="en-US"/>
              </w:rPr>
            </w:rPrChange>
          </w:rPr>
          <w:t>Dữ liệu hiển thị danh sách đơn hàng</w:t>
        </w:r>
      </w:ins>
      <w:bookmarkEnd w:id="45605"/>
    </w:p>
    <w:tbl>
      <w:tblPr>
        <w:tblStyle w:val="TableGrid"/>
        <w:tblW w:w="0" w:type="auto"/>
        <w:tblLook w:val="04A0" w:firstRow="1" w:lastRow="0" w:firstColumn="1" w:lastColumn="0" w:noHBand="0" w:noVBand="1"/>
        <w:tblPrChange w:id="45608" w:author="phuong vu" w:date="2018-11-30T21:58:00Z">
          <w:tblPr>
            <w:tblStyle w:val="TableGrid"/>
            <w:tblW w:w="0" w:type="auto"/>
            <w:tblLook w:val="04A0" w:firstRow="1" w:lastRow="0" w:firstColumn="1" w:lastColumn="0" w:noHBand="0" w:noVBand="1"/>
          </w:tblPr>
        </w:tblPrChange>
      </w:tblPr>
      <w:tblGrid>
        <w:gridCol w:w="1795"/>
        <w:gridCol w:w="1440"/>
        <w:gridCol w:w="1350"/>
        <w:gridCol w:w="1266"/>
        <w:gridCol w:w="1614"/>
        <w:gridCol w:w="1312"/>
        <w:tblGridChange w:id="45609">
          <w:tblGrid>
            <w:gridCol w:w="1462"/>
            <w:gridCol w:w="333"/>
            <w:gridCol w:w="1130"/>
            <w:gridCol w:w="310"/>
            <w:gridCol w:w="1153"/>
            <w:gridCol w:w="197"/>
            <w:gridCol w:w="1266"/>
            <w:gridCol w:w="1463"/>
            <w:gridCol w:w="151"/>
            <w:gridCol w:w="1312"/>
          </w:tblGrid>
        </w:tblGridChange>
      </w:tblGrid>
      <w:tr w:rsidR="00070151" w:rsidRPr="00920004" w14:paraId="2E6257A2" w14:textId="77777777" w:rsidTr="00727C9A">
        <w:trPr>
          <w:ins w:id="45610" w:author="phuong vu" w:date="2018-11-15T18:20:00Z"/>
        </w:trPr>
        <w:tc>
          <w:tcPr>
            <w:tcW w:w="1795" w:type="dxa"/>
            <w:vAlign w:val="center"/>
            <w:tcPrChange w:id="45611" w:author="phuong vu" w:date="2018-11-30T21:58:00Z">
              <w:tcPr>
                <w:tcW w:w="1462" w:type="dxa"/>
              </w:tcPr>
            </w:tcPrChange>
          </w:tcPr>
          <w:p w14:paraId="39D68C9D" w14:textId="48BAA992" w:rsidR="00070151" w:rsidRPr="00920004" w:rsidRDefault="00070151" w:rsidP="00727C9A">
            <w:pPr>
              <w:jc w:val="center"/>
              <w:rPr>
                <w:ins w:id="45612" w:author="phuong vu" w:date="2018-11-15T18:20:00Z"/>
                <w:b/>
                <w:lang w:val="en-US"/>
                <w:rPrChange w:id="45613" w:author="phuong vu" w:date="2018-11-30T22:36:00Z">
                  <w:rPr>
                    <w:ins w:id="45614" w:author="phuong vu" w:date="2018-11-15T18:20:00Z"/>
                    <w:lang w:val="en-US"/>
                  </w:rPr>
                </w:rPrChange>
              </w:rPr>
              <w:pPrChange w:id="45615" w:author="phuong vu" w:date="2018-11-30T21:58:00Z">
                <w:pPr>
                  <w:jc w:val="left"/>
                </w:pPr>
              </w:pPrChange>
            </w:pPr>
            <w:ins w:id="45616" w:author="phuong vu" w:date="2018-11-15T18:20:00Z">
              <w:r w:rsidRPr="00920004">
                <w:rPr>
                  <w:b/>
                  <w:lang w:val="en-US"/>
                  <w:rPrChange w:id="45617" w:author="phuong vu" w:date="2018-11-30T22:36:00Z">
                    <w:rPr>
                      <w:lang w:val="en-US"/>
                    </w:rPr>
                  </w:rPrChange>
                </w:rPr>
                <w:t>Thành phần dữ liệu</w:t>
              </w:r>
            </w:ins>
          </w:p>
        </w:tc>
        <w:tc>
          <w:tcPr>
            <w:tcW w:w="1440" w:type="dxa"/>
            <w:vAlign w:val="center"/>
            <w:tcPrChange w:id="45618" w:author="phuong vu" w:date="2018-11-30T21:58:00Z">
              <w:tcPr>
                <w:tcW w:w="1463" w:type="dxa"/>
                <w:gridSpan w:val="2"/>
              </w:tcPr>
            </w:tcPrChange>
          </w:tcPr>
          <w:p w14:paraId="76DD433D" w14:textId="3613F872" w:rsidR="00070151" w:rsidRPr="00920004" w:rsidRDefault="00070151" w:rsidP="00727C9A">
            <w:pPr>
              <w:jc w:val="center"/>
              <w:rPr>
                <w:ins w:id="45619" w:author="phuong vu" w:date="2018-11-15T18:20:00Z"/>
                <w:b/>
                <w:lang w:val="en-US"/>
                <w:rPrChange w:id="45620" w:author="phuong vu" w:date="2018-11-30T22:36:00Z">
                  <w:rPr>
                    <w:ins w:id="45621" w:author="phuong vu" w:date="2018-11-15T18:20:00Z"/>
                    <w:lang w:val="en-US"/>
                  </w:rPr>
                </w:rPrChange>
              </w:rPr>
              <w:pPrChange w:id="45622" w:author="phuong vu" w:date="2018-11-30T21:58:00Z">
                <w:pPr>
                  <w:jc w:val="left"/>
                </w:pPr>
              </w:pPrChange>
            </w:pPr>
            <w:ins w:id="45623" w:author="phuong vu" w:date="2018-11-15T18:20:00Z">
              <w:r w:rsidRPr="00920004">
                <w:rPr>
                  <w:b/>
                  <w:lang w:val="en-US"/>
                  <w:rPrChange w:id="45624" w:author="phuong vu" w:date="2018-11-30T22:36:00Z">
                    <w:rPr>
                      <w:lang w:val="en-US"/>
                    </w:rPr>
                  </w:rPrChange>
                </w:rPr>
                <w:t>Đơn hàng đang chờ</w:t>
              </w:r>
            </w:ins>
          </w:p>
        </w:tc>
        <w:tc>
          <w:tcPr>
            <w:tcW w:w="1350" w:type="dxa"/>
            <w:vAlign w:val="center"/>
            <w:tcPrChange w:id="45625" w:author="phuong vu" w:date="2018-11-30T21:58:00Z">
              <w:tcPr>
                <w:tcW w:w="1463" w:type="dxa"/>
                <w:gridSpan w:val="2"/>
              </w:tcPr>
            </w:tcPrChange>
          </w:tcPr>
          <w:p w14:paraId="2169840E" w14:textId="3CAC23EF" w:rsidR="00070151" w:rsidRPr="00920004" w:rsidRDefault="00070151" w:rsidP="00727C9A">
            <w:pPr>
              <w:jc w:val="center"/>
              <w:rPr>
                <w:ins w:id="45626" w:author="phuong vu" w:date="2018-11-15T18:20:00Z"/>
                <w:b/>
                <w:lang w:val="en-US"/>
                <w:rPrChange w:id="45627" w:author="phuong vu" w:date="2018-11-30T22:36:00Z">
                  <w:rPr>
                    <w:ins w:id="45628" w:author="phuong vu" w:date="2018-11-15T18:20:00Z"/>
                    <w:lang w:val="en-US"/>
                  </w:rPr>
                </w:rPrChange>
              </w:rPr>
              <w:pPrChange w:id="45629" w:author="phuong vu" w:date="2018-11-30T21:58:00Z">
                <w:pPr>
                  <w:jc w:val="left"/>
                </w:pPr>
              </w:pPrChange>
            </w:pPr>
            <w:ins w:id="45630" w:author="phuong vu" w:date="2018-11-15T18:20:00Z">
              <w:r w:rsidRPr="00920004">
                <w:rPr>
                  <w:b/>
                  <w:lang w:val="en-US"/>
                  <w:rPrChange w:id="45631" w:author="phuong vu" w:date="2018-11-30T22:36:00Z">
                    <w:rPr>
                      <w:lang w:val="en-US"/>
                    </w:rPr>
                  </w:rPrChange>
                </w:rPr>
                <w:t>Đơn hàng đang xử lí</w:t>
              </w:r>
            </w:ins>
          </w:p>
        </w:tc>
        <w:tc>
          <w:tcPr>
            <w:tcW w:w="1266" w:type="dxa"/>
            <w:vAlign w:val="center"/>
            <w:tcPrChange w:id="45632" w:author="phuong vu" w:date="2018-11-30T21:58:00Z">
              <w:tcPr>
                <w:tcW w:w="1463" w:type="dxa"/>
                <w:gridSpan w:val="2"/>
              </w:tcPr>
            </w:tcPrChange>
          </w:tcPr>
          <w:p w14:paraId="67FBE187" w14:textId="3DC75D6A" w:rsidR="00070151" w:rsidRPr="00920004" w:rsidRDefault="00070151" w:rsidP="00727C9A">
            <w:pPr>
              <w:jc w:val="center"/>
              <w:rPr>
                <w:ins w:id="45633" w:author="phuong vu" w:date="2018-11-15T18:20:00Z"/>
                <w:b/>
                <w:lang w:val="en-US"/>
                <w:rPrChange w:id="45634" w:author="phuong vu" w:date="2018-11-30T22:36:00Z">
                  <w:rPr>
                    <w:ins w:id="45635" w:author="phuong vu" w:date="2018-11-15T18:20:00Z"/>
                    <w:lang w:val="en-US"/>
                  </w:rPr>
                </w:rPrChange>
              </w:rPr>
              <w:pPrChange w:id="45636" w:author="phuong vu" w:date="2018-11-30T21:58:00Z">
                <w:pPr>
                  <w:jc w:val="left"/>
                </w:pPr>
              </w:pPrChange>
            </w:pPr>
            <w:ins w:id="45637" w:author="phuong vu" w:date="2018-11-15T18:20:00Z">
              <w:r w:rsidRPr="00920004">
                <w:rPr>
                  <w:b/>
                  <w:lang w:val="en-US"/>
                  <w:rPrChange w:id="45638" w:author="phuong vu" w:date="2018-11-30T22:36:00Z">
                    <w:rPr>
                      <w:lang w:val="en-US"/>
                    </w:rPr>
                  </w:rPrChange>
                </w:rPr>
                <w:t>Đã xử lí hoàn tất</w:t>
              </w:r>
            </w:ins>
          </w:p>
        </w:tc>
        <w:tc>
          <w:tcPr>
            <w:tcW w:w="1614" w:type="dxa"/>
            <w:vAlign w:val="center"/>
            <w:tcPrChange w:id="45639" w:author="phuong vu" w:date="2018-11-30T21:58:00Z">
              <w:tcPr>
                <w:tcW w:w="1463" w:type="dxa"/>
              </w:tcPr>
            </w:tcPrChange>
          </w:tcPr>
          <w:p w14:paraId="4507ED15" w14:textId="5DF43985" w:rsidR="00070151" w:rsidRPr="00920004" w:rsidRDefault="00070151" w:rsidP="00727C9A">
            <w:pPr>
              <w:jc w:val="center"/>
              <w:rPr>
                <w:ins w:id="45640" w:author="phuong vu" w:date="2018-11-15T18:20:00Z"/>
                <w:b/>
                <w:lang w:val="en-US"/>
                <w:rPrChange w:id="45641" w:author="phuong vu" w:date="2018-11-30T22:36:00Z">
                  <w:rPr>
                    <w:ins w:id="45642" w:author="phuong vu" w:date="2018-11-15T18:20:00Z"/>
                    <w:lang w:val="en-US"/>
                  </w:rPr>
                </w:rPrChange>
              </w:rPr>
              <w:pPrChange w:id="45643" w:author="phuong vu" w:date="2018-11-30T21:58:00Z">
                <w:pPr>
                  <w:jc w:val="left"/>
                </w:pPr>
              </w:pPrChange>
            </w:pPr>
            <w:ins w:id="45644" w:author="phuong vu" w:date="2018-11-15T18:20:00Z">
              <w:r w:rsidRPr="00920004">
                <w:rPr>
                  <w:b/>
                  <w:lang w:val="en-US"/>
                  <w:rPrChange w:id="45645" w:author="phuong vu" w:date="2018-11-30T22:36:00Z">
                    <w:rPr>
                      <w:lang w:val="en-US"/>
                    </w:rPr>
                  </w:rPrChange>
                </w:rPr>
                <w:t xml:space="preserve">Đơn hàng </w:t>
              </w:r>
            </w:ins>
            <w:ins w:id="45646" w:author="phuong vu" w:date="2018-11-15T18:21:00Z">
              <w:r w:rsidRPr="00920004">
                <w:rPr>
                  <w:b/>
                  <w:lang w:val="en-US"/>
                  <w:rPrChange w:id="45647" w:author="phuong vu" w:date="2018-11-30T22:36:00Z">
                    <w:rPr>
                      <w:lang w:val="en-US"/>
                    </w:rPr>
                  </w:rPrChange>
                </w:rPr>
                <w:t>thành công</w:t>
              </w:r>
            </w:ins>
          </w:p>
        </w:tc>
        <w:tc>
          <w:tcPr>
            <w:tcW w:w="1312" w:type="dxa"/>
            <w:vAlign w:val="center"/>
            <w:tcPrChange w:id="45648" w:author="phuong vu" w:date="2018-11-30T21:58:00Z">
              <w:tcPr>
                <w:tcW w:w="1463" w:type="dxa"/>
                <w:gridSpan w:val="2"/>
              </w:tcPr>
            </w:tcPrChange>
          </w:tcPr>
          <w:p w14:paraId="5C1F0DD4" w14:textId="2F6947C9" w:rsidR="00070151" w:rsidRPr="00920004" w:rsidRDefault="00070151" w:rsidP="00727C9A">
            <w:pPr>
              <w:jc w:val="center"/>
              <w:rPr>
                <w:ins w:id="45649" w:author="phuong vu" w:date="2018-11-15T18:20:00Z"/>
                <w:b/>
                <w:lang w:val="en-US"/>
                <w:rPrChange w:id="45650" w:author="phuong vu" w:date="2018-11-30T22:36:00Z">
                  <w:rPr>
                    <w:ins w:id="45651" w:author="phuong vu" w:date="2018-11-15T18:20:00Z"/>
                    <w:lang w:val="en-US"/>
                  </w:rPr>
                </w:rPrChange>
              </w:rPr>
              <w:pPrChange w:id="45652" w:author="phuong vu" w:date="2018-11-30T21:58:00Z">
                <w:pPr>
                  <w:jc w:val="left"/>
                </w:pPr>
              </w:pPrChange>
            </w:pPr>
            <w:ins w:id="45653" w:author="phuong vu" w:date="2018-11-15T18:21:00Z">
              <w:r w:rsidRPr="00920004">
                <w:rPr>
                  <w:b/>
                  <w:lang w:val="en-US"/>
                  <w:rPrChange w:id="45654" w:author="phuong vu" w:date="2018-11-30T22:36:00Z">
                    <w:rPr>
                      <w:lang w:val="en-US"/>
                    </w:rPr>
                  </w:rPrChange>
                </w:rPr>
                <w:t>Đơn hàng bị hủy</w:t>
              </w:r>
            </w:ins>
          </w:p>
        </w:tc>
      </w:tr>
      <w:tr w:rsidR="00070151" w:rsidRPr="00920004" w14:paraId="2071D08D" w14:textId="77777777" w:rsidTr="00070151">
        <w:trPr>
          <w:trHeight w:val="422"/>
          <w:ins w:id="45655" w:author="phuong vu" w:date="2018-11-15T18:20:00Z"/>
        </w:trPr>
        <w:tc>
          <w:tcPr>
            <w:tcW w:w="1795" w:type="dxa"/>
            <w:tcPrChange w:id="45656" w:author="phuong vu" w:date="2018-11-15T18:24:00Z">
              <w:tcPr>
                <w:tcW w:w="1462" w:type="dxa"/>
              </w:tcPr>
            </w:tcPrChange>
          </w:tcPr>
          <w:p w14:paraId="0DC89E9F" w14:textId="1D800337" w:rsidR="00070151" w:rsidRPr="00920004" w:rsidRDefault="00070151" w:rsidP="00727C9A">
            <w:pPr>
              <w:rPr>
                <w:ins w:id="45657" w:author="phuong vu" w:date="2018-11-15T18:20:00Z"/>
                <w:lang w:val="en-US"/>
                <w:rPrChange w:id="45658" w:author="phuong vu" w:date="2018-11-30T22:36:00Z">
                  <w:rPr>
                    <w:ins w:id="45659" w:author="phuong vu" w:date="2018-11-15T18:20:00Z"/>
                    <w:lang w:val="en-US"/>
                  </w:rPr>
                </w:rPrChange>
              </w:rPr>
              <w:pPrChange w:id="45660" w:author="phuong vu" w:date="2018-11-30T21:58:00Z">
                <w:pPr>
                  <w:jc w:val="left"/>
                </w:pPr>
              </w:pPrChange>
            </w:pPr>
            <w:ins w:id="45661" w:author="phuong vu" w:date="2018-11-15T18:21:00Z">
              <w:r w:rsidRPr="00920004">
                <w:rPr>
                  <w:lang w:val="en-US"/>
                  <w:rPrChange w:id="45662" w:author="phuong vu" w:date="2018-11-30T22:36:00Z">
                    <w:rPr>
                      <w:lang w:val="en-US"/>
                    </w:rPr>
                  </w:rPrChange>
                </w:rPr>
                <w:t>Chi nhánh</w:t>
              </w:r>
            </w:ins>
          </w:p>
        </w:tc>
        <w:tc>
          <w:tcPr>
            <w:tcW w:w="1440" w:type="dxa"/>
            <w:vAlign w:val="center"/>
            <w:tcPrChange w:id="45663" w:author="phuong vu" w:date="2018-11-15T18:24:00Z">
              <w:tcPr>
                <w:tcW w:w="1463" w:type="dxa"/>
                <w:gridSpan w:val="2"/>
              </w:tcPr>
            </w:tcPrChange>
          </w:tcPr>
          <w:p w14:paraId="6479F926" w14:textId="1E351B25" w:rsidR="00070151" w:rsidRPr="00920004" w:rsidRDefault="00070151" w:rsidP="005F1ECC">
            <w:pPr>
              <w:jc w:val="center"/>
              <w:rPr>
                <w:ins w:id="45664" w:author="phuong vu" w:date="2018-11-15T18:20:00Z"/>
                <w:lang w:val="en-US"/>
                <w:rPrChange w:id="45665" w:author="phuong vu" w:date="2018-11-30T22:36:00Z">
                  <w:rPr>
                    <w:ins w:id="45666" w:author="phuong vu" w:date="2018-11-15T18:20:00Z"/>
                    <w:b/>
                    <w:lang w:val="en-US"/>
                  </w:rPr>
                </w:rPrChange>
              </w:rPr>
              <w:pPrChange w:id="45667" w:author="phuong vu" w:date="2018-11-30T23:40:00Z">
                <w:pPr>
                  <w:jc w:val="left"/>
                </w:pPr>
              </w:pPrChange>
            </w:pPr>
            <w:ins w:id="45668" w:author="phuong vu" w:date="2018-11-15T18:25:00Z">
              <w:r w:rsidRPr="00920004">
                <w:rPr>
                  <w:lang w:val="en-US"/>
                  <w:rPrChange w:id="45669" w:author="phuong vu" w:date="2018-11-30T22:36:00Z">
                    <w:rPr>
                      <w:b/>
                      <w:lang w:val="en-US"/>
                    </w:rPr>
                  </w:rPrChange>
                </w:rPr>
                <w:t>X</w:t>
              </w:r>
            </w:ins>
          </w:p>
        </w:tc>
        <w:tc>
          <w:tcPr>
            <w:tcW w:w="1350" w:type="dxa"/>
            <w:vAlign w:val="center"/>
            <w:tcPrChange w:id="45670" w:author="phuong vu" w:date="2018-11-15T18:24:00Z">
              <w:tcPr>
                <w:tcW w:w="1463" w:type="dxa"/>
                <w:gridSpan w:val="2"/>
              </w:tcPr>
            </w:tcPrChange>
          </w:tcPr>
          <w:p w14:paraId="36581A45" w14:textId="77777777" w:rsidR="00070151" w:rsidRPr="00920004" w:rsidRDefault="00070151" w:rsidP="005F1ECC">
            <w:pPr>
              <w:jc w:val="center"/>
              <w:rPr>
                <w:ins w:id="45671" w:author="phuong vu" w:date="2018-11-15T18:20:00Z"/>
                <w:lang w:val="en-US"/>
                <w:rPrChange w:id="45672" w:author="phuong vu" w:date="2018-11-30T22:36:00Z">
                  <w:rPr>
                    <w:ins w:id="45673" w:author="phuong vu" w:date="2018-11-15T18:20:00Z"/>
                    <w:b/>
                    <w:lang w:val="en-US"/>
                  </w:rPr>
                </w:rPrChange>
              </w:rPr>
              <w:pPrChange w:id="45674" w:author="phuong vu" w:date="2018-11-30T23:40:00Z">
                <w:pPr>
                  <w:jc w:val="left"/>
                </w:pPr>
              </w:pPrChange>
            </w:pPr>
          </w:p>
        </w:tc>
        <w:tc>
          <w:tcPr>
            <w:tcW w:w="1266" w:type="dxa"/>
            <w:vAlign w:val="center"/>
            <w:tcPrChange w:id="45675" w:author="phuong vu" w:date="2018-11-15T18:24:00Z">
              <w:tcPr>
                <w:tcW w:w="1463" w:type="dxa"/>
                <w:gridSpan w:val="2"/>
              </w:tcPr>
            </w:tcPrChange>
          </w:tcPr>
          <w:p w14:paraId="6CF49F62" w14:textId="77777777" w:rsidR="00070151" w:rsidRPr="00920004" w:rsidRDefault="00070151" w:rsidP="005F1ECC">
            <w:pPr>
              <w:jc w:val="center"/>
              <w:rPr>
                <w:ins w:id="45676" w:author="phuong vu" w:date="2018-11-15T18:20:00Z"/>
                <w:lang w:val="en-US"/>
                <w:rPrChange w:id="45677" w:author="phuong vu" w:date="2018-11-30T22:36:00Z">
                  <w:rPr>
                    <w:ins w:id="45678" w:author="phuong vu" w:date="2018-11-15T18:20:00Z"/>
                    <w:b/>
                    <w:lang w:val="en-US"/>
                  </w:rPr>
                </w:rPrChange>
              </w:rPr>
              <w:pPrChange w:id="45679" w:author="phuong vu" w:date="2018-11-30T23:40:00Z">
                <w:pPr>
                  <w:jc w:val="left"/>
                </w:pPr>
              </w:pPrChange>
            </w:pPr>
          </w:p>
        </w:tc>
        <w:tc>
          <w:tcPr>
            <w:tcW w:w="1614" w:type="dxa"/>
            <w:vAlign w:val="center"/>
            <w:tcPrChange w:id="45680" w:author="phuong vu" w:date="2018-11-15T18:24:00Z">
              <w:tcPr>
                <w:tcW w:w="1463" w:type="dxa"/>
              </w:tcPr>
            </w:tcPrChange>
          </w:tcPr>
          <w:p w14:paraId="7F935607" w14:textId="39722E89" w:rsidR="00070151" w:rsidRPr="00920004" w:rsidRDefault="00070151" w:rsidP="005F1ECC">
            <w:pPr>
              <w:jc w:val="center"/>
              <w:rPr>
                <w:ins w:id="45681" w:author="phuong vu" w:date="2018-11-15T18:20:00Z"/>
                <w:lang w:val="en-US"/>
                <w:rPrChange w:id="45682" w:author="phuong vu" w:date="2018-11-30T22:36:00Z">
                  <w:rPr>
                    <w:ins w:id="45683" w:author="phuong vu" w:date="2018-11-15T18:20:00Z"/>
                    <w:b/>
                    <w:lang w:val="en-US"/>
                  </w:rPr>
                </w:rPrChange>
              </w:rPr>
              <w:pPrChange w:id="45684" w:author="phuong vu" w:date="2018-11-30T23:40:00Z">
                <w:pPr>
                  <w:jc w:val="left"/>
                </w:pPr>
              </w:pPrChange>
            </w:pPr>
            <w:ins w:id="45685" w:author="phuong vu" w:date="2018-11-15T18:26:00Z">
              <w:r w:rsidRPr="00920004">
                <w:rPr>
                  <w:lang w:val="en-US"/>
                  <w:rPrChange w:id="45686" w:author="phuong vu" w:date="2018-11-30T22:36:00Z">
                    <w:rPr>
                      <w:b/>
                      <w:lang w:val="en-US"/>
                    </w:rPr>
                  </w:rPrChange>
                </w:rPr>
                <w:t>X</w:t>
              </w:r>
            </w:ins>
          </w:p>
        </w:tc>
        <w:tc>
          <w:tcPr>
            <w:tcW w:w="1312" w:type="dxa"/>
            <w:vAlign w:val="center"/>
            <w:tcPrChange w:id="45687" w:author="phuong vu" w:date="2018-11-15T18:24:00Z">
              <w:tcPr>
                <w:tcW w:w="1463" w:type="dxa"/>
                <w:gridSpan w:val="2"/>
              </w:tcPr>
            </w:tcPrChange>
          </w:tcPr>
          <w:p w14:paraId="52584C3E" w14:textId="0647E20B" w:rsidR="00070151" w:rsidRPr="00920004" w:rsidRDefault="00070151" w:rsidP="005F1ECC">
            <w:pPr>
              <w:jc w:val="center"/>
              <w:rPr>
                <w:ins w:id="45688" w:author="phuong vu" w:date="2018-11-15T18:20:00Z"/>
                <w:lang w:val="en-US"/>
                <w:rPrChange w:id="45689" w:author="phuong vu" w:date="2018-11-30T22:36:00Z">
                  <w:rPr>
                    <w:ins w:id="45690" w:author="phuong vu" w:date="2018-11-15T18:20:00Z"/>
                    <w:b/>
                    <w:lang w:val="en-US"/>
                  </w:rPr>
                </w:rPrChange>
              </w:rPr>
              <w:pPrChange w:id="45691" w:author="phuong vu" w:date="2018-11-30T23:40:00Z">
                <w:pPr>
                  <w:jc w:val="left"/>
                </w:pPr>
              </w:pPrChange>
            </w:pPr>
            <w:ins w:id="45692" w:author="phuong vu" w:date="2018-11-15T18:26:00Z">
              <w:r w:rsidRPr="00920004">
                <w:rPr>
                  <w:lang w:val="en-US"/>
                  <w:rPrChange w:id="45693" w:author="phuong vu" w:date="2018-11-30T22:36:00Z">
                    <w:rPr>
                      <w:b/>
                      <w:lang w:val="en-US"/>
                    </w:rPr>
                  </w:rPrChange>
                </w:rPr>
                <w:t>X</w:t>
              </w:r>
            </w:ins>
          </w:p>
        </w:tc>
      </w:tr>
      <w:tr w:rsidR="00070151" w:rsidRPr="00920004" w14:paraId="06614F2C" w14:textId="77777777" w:rsidTr="00070151">
        <w:trPr>
          <w:ins w:id="45694" w:author="phuong vu" w:date="2018-11-15T18:20:00Z"/>
        </w:trPr>
        <w:tc>
          <w:tcPr>
            <w:tcW w:w="1795" w:type="dxa"/>
            <w:tcPrChange w:id="45695" w:author="phuong vu" w:date="2018-11-15T18:24:00Z">
              <w:tcPr>
                <w:tcW w:w="1462" w:type="dxa"/>
              </w:tcPr>
            </w:tcPrChange>
          </w:tcPr>
          <w:p w14:paraId="495A6586" w14:textId="55537D66" w:rsidR="00070151" w:rsidRPr="00920004" w:rsidRDefault="00070151" w:rsidP="00727C9A">
            <w:pPr>
              <w:rPr>
                <w:ins w:id="45696" w:author="phuong vu" w:date="2018-11-15T18:20:00Z"/>
                <w:lang w:val="en-US"/>
                <w:rPrChange w:id="45697" w:author="phuong vu" w:date="2018-11-30T22:36:00Z">
                  <w:rPr>
                    <w:ins w:id="45698" w:author="phuong vu" w:date="2018-11-15T18:20:00Z"/>
                    <w:b/>
                    <w:lang w:val="en-US"/>
                  </w:rPr>
                </w:rPrChange>
              </w:rPr>
              <w:pPrChange w:id="45699" w:author="phuong vu" w:date="2018-11-30T21:58:00Z">
                <w:pPr>
                  <w:jc w:val="left"/>
                </w:pPr>
              </w:pPrChange>
            </w:pPr>
            <w:ins w:id="45700" w:author="phuong vu" w:date="2018-11-15T18:21:00Z">
              <w:r w:rsidRPr="00920004">
                <w:rPr>
                  <w:lang w:val="en-US"/>
                  <w:rPrChange w:id="45701" w:author="phuong vu" w:date="2018-11-30T22:36:00Z">
                    <w:rPr>
                      <w:lang w:val="en-US"/>
                    </w:rPr>
                  </w:rPrChange>
                </w:rPr>
                <w:t>Tên khách hàng</w:t>
              </w:r>
            </w:ins>
          </w:p>
        </w:tc>
        <w:tc>
          <w:tcPr>
            <w:tcW w:w="1440" w:type="dxa"/>
            <w:vAlign w:val="center"/>
            <w:tcPrChange w:id="45702" w:author="phuong vu" w:date="2018-11-15T18:24:00Z">
              <w:tcPr>
                <w:tcW w:w="1463" w:type="dxa"/>
                <w:gridSpan w:val="2"/>
              </w:tcPr>
            </w:tcPrChange>
          </w:tcPr>
          <w:p w14:paraId="2BF59747" w14:textId="765F133C" w:rsidR="00070151" w:rsidRPr="00920004" w:rsidRDefault="00070151" w:rsidP="005F1ECC">
            <w:pPr>
              <w:jc w:val="center"/>
              <w:rPr>
                <w:ins w:id="45703" w:author="phuong vu" w:date="2018-11-15T18:20:00Z"/>
                <w:lang w:val="en-US"/>
                <w:rPrChange w:id="45704" w:author="phuong vu" w:date="2018-11-30T22:36:00Z">
                  <w:rPr>
                    <w:ins w:id="45705" w:author="phuong vu" w:date="2018-11-15T18:20:00Z"/>
                    <w:b/>
                    <w:lang w:val="en-US"/>
                  </w:rPr>
                </w:rPrChange>
              </w:rPr>
              <w:pPrChange w:id="45706" w:author="phuong vu" w:date="2018-11-30T23:40:00Z">
                <w:pPr>
                  <w:jc w:val="left"/>
                </w:pPr>
              </w:pPrChange>
            </w:pPr>
            <w:ins w:id="45707" w:author="phuong vu" w:date="2018-11-15T18:25:00Z">
              <w:r w:rsidRPr="00920004">
                <w:rPr>
                  <w:lang w:val="en-US"/>
                  <w:rPrChange w:id="45708" w:author="phuong vu" w:date="2018-11-30T22:36:00Z">
                    <w:rPr>
                      <w:b/>
                      <w:lang w:val="en-US"/>
                    </w:rPr>
                  </w:rPrChange>
                </w:rPr>
                <w:t>X</w:t>
              </w:r>
            </w:ins>
          </w:p>
        </w:tc>
        <w:tc>
          <w:tcPr>
            <w:tcW w:w="1350" w:type="dxa"/>
            <w:vAlign w:val="center"/>
            <w:tcPrChange w:id="45709" w:author="phuong vu" w:date="2018-11-15T18:24:00Z">
              <w:tcPr>
                <w:tcW w:w="1463" w:type="dxa"/>
                <w:gridSpan w:val="2"/>
              </w:tcPr>
            </w:tcPrChange>
          </w:tcPr>
          <w:p w14:paraId="07B95138" w14:textId="145E6239" w:rsidR="00070151" w:rsidRPr="00920004" w:rsidRDefault="00070151" w:rsidP="005F1ECC">
            <w:pPr>
              <w:jc w:val="center"/>
              <w:rPr>
                <w:ins w:id="45710" w:author="phuong vu" w:date="2018-11-15T18:20:00Z"/>
                <w:lang w:val="en-US"/>
                <w:rPrChange w:id="45711" w:author="phuong vu" w:date="2018-11-30T22:36:00Z">
                  <w:rPr>
                    <w:ins w:id="45712" w:author="phuong vu" w:date="2018-11-15T18:20:00Z"/>
                    <w:b/>
                    <w:lang w:val="en-US"/>
                  </w:rPr>
                </w:rPrChange>
              </w:rPr>
              <w:pPrChange w:id="45713" w:author="phuong vu" w:date="2018-11-30T23:40:00Z">
                <w:pPr>
                  <w:jc w:val="left"/>
                </w:pPr>
              </w:pPrChange>
            </w:pPr>
            <w:ins w:id="45714" w:author="phuong vu" w:date="2018-11-15T18:24:00Z">
              <w:r w:rsidRPr="00920004">
                <w:rPr>
                  <w:lang w:val="en-US"/>
                  <w:rPrChange w:id="45715" w:author="phuong vu" w:date="2018-11-30T22:36:00Z">
                    <w:rPr>
                      <w:b/>
                      <w:lang w:val="en-US"/>
                    </w:rPr>
                  </w:rPrChange>
                </w:rPr>
                <w:t>X</w:t>
              </w:r>
            </w:ins>
          </w:p>
        </w:tc>
        <w:tc>
          <w:tcPr>
            <w:tcW w:w="1266" w:type="dxa"/>
            <w:vAlign w:val="center"/>
            <w:tcPrChange w:id="45716" w:author="phuong vu" w:date="2018-11-15T18:24:00Z">
              <w:tcPr>
                <w:tcW w:w="1463" w:type="dxa"/>
                <w:gridSpan w:val="2"/>
              </w:tcPr>
            </w:tcPrChange>
          </w:tcPr>
          <w:p w14:paraId="6B6D7D53" w14:textId="23C3B7B5" w:rsidR="00070151" w:rsidRPr="00920004" w:rsidRDefault="00070151" w:rsidP="005F1ECC">
            <w:pPr>
              <w:jc w:val="center"/>
              <w:rPr>
                <w:ins w:id="45717" w:author="phuong vu" w:date="2018-11-15T18:20:00Z"/>
                <w:lang w:val="en-US"/>
                <w:rPrChange w:id="45718" w:author="phuong vu" w:date="2018-11-30T22:36:00Z">
                  <w:rPr>
                    <w:ins w:id="45719" w:author="phuong vu" w:date="2018-11-15T18:20:00Z"/>
                    <w:b/>
                    <w:lang w:val="en-US"/>
                  </w:rPr>
                </w:rPrChange>
              </w:rPr>
              <w:pPrChange w:id="45720" w:author="phuong vu" w:date="2018-11-30T23:40:00Z">
                <w:pPr>
                  <w:jc w:val="left"/>
                </w:pPr>
              </w:pPrChange>
            </w:pPr>
            <w:ins w:id="45721" w:author="phuong vu" w:date="2018-11-15T18:26:00Z">
              <w:r w:rsidRPr="00920004">
                <w:rPr>
                  <w:lang w:val="en-US"/>
                  <w:rPrChange w:id="45722" w:author="phuong vu" w:date="2018-11-30T22:36:00Z">
                    <w:rPr>
                      <w:b/>
                      <w:lang w:val="en-US"/>
                    </w:rPr>
                  </w:rPrChange>
                </w:rPr>
                <w:t>X</w:t>
              </w:r>
            </w:ins>
          </w:p>
        </w:tc>
        <w:tc>
          <w:tcPr>
            <w:tcW w:w="1614" w:type="dxa"/>
            <w:vAlign w:val="center"/>
            <w:tcPrChange w:id="45723" w:author="phuong vu" w:date="2018-11-15T18:24:00Z">
              <w:tcPr>
                <w:tcW w:w="1463" w:type="dxa"/>
              </w:tcPr>
            </w:tcPrChange>
          </w:tcPr>
          <w:p w14:paraId="626DCAE4" w14:textId="6C701E0D" w:rsidR="00070151" w:rsidRPr="00920004" w:rsidRDefault="00070151" w:rsidP="005F1ECC">
            <w:pPr>
              <w:jc w:val="center"/>
              <w:rPr>
                <w:ins w:id="45724" w:author="phuong vu" w:date="2018-11-15T18:20:00Z"/>
                <w:lang w:val="en-US"/>
                <w:rPrChange w:id="45725" w:author="phuong vu" w:date="2018-11-30T22:36:00Z">
                  <w:rPr>
                    <w:ins w:id="45726" w:author="phuong vu" w:date="2018-11-15T18:20:00Z"/>
                    <w:b/>
                    <w:lang w:val="en-US"/>
                  </w:rPr>
                </w:rPrChange>
              </w:rPr>
              <w:pPrChange w:id="45727" w:author="phuong vu" w:date="2018-11-30T23:40:00Z">
                <w:pPr>
                  <w:jc w:val="left"/>
                </w:pPr>
              </w:pPrChange>
            </w:pPr>
            <w:ins w:id="45728" w:author="phuong vu" w:date="2018-11-15T18:26:00Z">
              <w:r w:rsidRPr="00920004">
                <w:rPr>
                  <w:lang w:val="en-US"/>
                  <w:rPrChange w:id="45729" w:author="phuong vu" w:date="2018-11-30T22:36:00Z">
                    <w:rPr>
                      <w:b/>
                      <w:lang w:val="en-US"/>
                    </w:rPr>
                  </w:rPrChange>
                </w:rPr>
                <w:t>X</w:t>
              </w:r>
            </w:ins>
          </w:p>
        </w:tc>
        <w:tc>
          <w:tcPr>
            <w:tcW w:w="1312" w:type="dxa"/>
            <w:vAlign w:val="center"/>
            <w:tcPrChange w:id="45730" w:author="phuong vu" w:date="2018-11-15T18:24:00Z">
              <w:tcPr>
                <w:tcW w:w="1463" w:type="dxa"/>
                <w:gridSpan w:val="2"/>
              </w:tcPr>
            </w:tcPrChange>
          </w:tcPr>
          <w:p w14:paraId="290D82D8" w14:textId="0EB777D2" w:rsidR="00070151" w:rsidRPr="00920004" w:rsidRDefault="00070151" w:rsidP="005F1ECC">
            <w:pPr>
              <w:jc w:val="center"/>
              <w:rPr>
                <w:ins w:id="45731" w:author="phuong vu" w:date="2018-11-15T18:20:00Z"/>
                <w:lang w:val="en-US"/>
                <w:rPrChange w:id="45732" w:author="phuong vu" w:date="2018-11-30T22:36:00Z">
                  <w:rPr>
                    <w:ins w:id="45733" w:author="phuong vu" w:date="2018-11-15T18:20:00Z"/>
                    <w:b/>
                    <w:lang w:val="en-US"/>
                  </w:rPr>
                </w:rPrChange>
              </w:rPr>
              <w:pPrChange w:id="45734" w:author="phuong vu" w:date="2018-11-30T23:40:00Z">
                <w:pPr>
                  <w:jc w:val="left"/>
                </w:pPr>
              </w:pPrChange>
            </w:pPr>
            <w:ins w:id="45735" w:author="phuong vu" w:date="2018-11-15T18:26:00Z">
              <w:r w:rsidRPr="00920004">
                <w:rPr>
                  <w:lang w:val="en-US"/>
                  <w:rPrChange w:id="45736" w:author="phuong vu" w:date="2018-11-30T22:36:00Z">
                    <w:rPr>
                      <w:b/>
                      <w:lang w:val="en-US"/>
                    </w:rPr>
                  </w:rPrChange>
                </w:rPr>
                <w:t>X</w:t>
              </w:r>
            </w:ins>
          </w:p>
        </w:tc>
      </w:tr>
      <w:tr w:rsidR="00070151" w:rsidRPr="00920004" w14:paraId="1989F5E2" w14:textId="77777777" w:rsidTr="00070151">
        <w:trPr>
          <w:ins w:id="45737" w:author="phuong vu" w:date="2018-11-15T18:20:00Z"/>
        </w:trPr>
        <w:tc>
          <w:tcPr>
            <w:tcW w:w="1795" w:type="dxa"/>
            <w:tcPrChange w:id="45738" w:author="phuong vu" w:date="2018-11-15T18:24:00Z">
              <w:tcPr>
                <w:tcW w:w="1462" w:type="dxa"/>
              </w:tcPr>
            </w:tcPrChange>
          </w:tcPr>
          <w:p w14:paraId="5E26EF06" w14:textId="3CEA2C0E" w:rsidR="00070151" w:rsidRPr="00920004" w:rsidRDefault="00070151" w:rsidP="00727C9A">
            <w:pPr>
              <w:rPr>
                <w:ins w:id="45739" w:author="phuong vu" w:date="2018-11-15T18:20:00Z"/>
                <w:lang w:val="en-US"/>
                <w:rPrChange w:id="45740" w:author="phuong vu" w:date="2018-11-30T22:36:00Z">
                  <w:rPr>
                    <w:ins w:id="45741" w:author="phuong vu" w:date="2018-11-15T18:20:00Z"/>
                    <w:lang w:val="en-US"/>
                  </w:rPr>
                </w:rPrChange>
              </w:rPr>
              <w:pPrChange w:id="45742" w:author="phuong vu" w:date="2018-11-30T21:58:00Z">
                <w:pPr>
                  <w:jc w:val="left"/>
                </w:pPr>
              </w:pPrChange>
            </w:pPr>
            <w:ins w:id="45743" w:author="phuong vu" w:date="2018-11-15T18:23:00Z">
              <w:r w:rsidRPr="00920004">
                <w:rPr>
                  <w:lang w:val="en-US"/>
                  <w:rPrChange w:id="45744" w:author="phuong vu" w:date="2018-11-30T22:36:00Z">
                    <w:rPr>
                      <w:lang w:val="en-US"/>
                    </w:rPr>
                  </w:rPrChange>
                </w:rPr>
                <w:t>Thời gian lấy đồ</w:t>
              </w:r>
            </w:ins>
          </w:p>
        </w:tc>
        <w:tc>
          <w:tcPr>
            <w:tcW w:w="1440" w:type="dxa"/>
            <w:vAlign w:val="center"/>
            <w:tcPrChange w:id="45745" w:author="phuong vu" w:date="2018-11-15T18:24:00Z">
              <w:tcPr>
                <w:tcW w:w="1463" w:type="dxa"/>
                <w:gridSpan w:val="2"/>
              </w:tcPr>
            </w:tcPrChange>
          </w:tcPr>
          <w:p w14:paraId="16ACA12F" w14:textId="3871D8DD" w:rsidR="00070151" w:rsidRPr="00920004" w:rsidRDefault="00070151" w:rsidP="005F1ECC">
            <w:pPr>
              <w:jc w:val="center"/>
              <w:rPr>
                <w:ins w:id="45746" w:author="phuong vu" w:date="2018-11-15T18:20:00Z"/>
                <w:lang w:val="en-US"/>
                <w:rPrChange w:id="45747" w:author="phuong vu" w:date="2018-11-30T22:36:00Z">
                  <w:rPr>
                    <w:ins w:id="45748" w:author="phuong vu" w:date="2018-11-15T18:20:00Z"/>
                    <w:lang w:val="en-US"/>
                  </w:rPr>
                </w:rPrChange>
              </w:rPr>
              <w:pPrChange w:id="45749" w:author="phuong vu" w:date="2018-11-30T23:40:00Z">
                <w:pPr>
                  <w:jc w:val="left"/>
                </w:pPr>
              </w:pPrChange>
            </w:pPr>
            <w:ins w:id="45750" w:author="phuong vu" w:date="2018-11-15T18:25:00Z">
              <w:r w:rsidRPr="00920004">
                <w:rPr>
                  <w:lang w:val="en-US"/>
                  <w:rPrChange w:id="45751" w:author="phuong vu" w:date="2018-11-30T22:36:00Z">
                    <w:rPr>
                      <w:lang w:val="en-US"/>
                    </w:rPr>
                  </w:rPrChange>
                </w:rPr>
                <w:t>X</w:t>
              </w:r>
            </w:ins>
          </w:p>
        </w:tc>
        <w:tc>
          <w:tcPr>
            <w:tcW w:w="1350" w:type="dxa"/>
            <w:vAlign w:val="center"/>
            <w:tcPrChange w:id="45752" w:author="phuong vu" w:date="2018-11-15T18:24:00Z">
              <w:tcPr>
                <w:tcW w:w="1463" w:type="dxa"/>
                <w:gridSpan w:val="2"/>
              </w:tcPr>
            </w:tcPrChange>
          </w:tcPr>
          <w:p w14:paraId="77B0400B" w14:textId="77777777" w:rsidR="00070151" w:rsidRPr="00920004" w:rsidRDefault="00070151" w:rsidP="005F1ECC">
            <w:pPr>
              <w:jc w:val="center"/>
              <w:rPr>
                <w:ins w:id="45753" w:author="phuong vu" w:date="2018-11-15T18:20:00Z"/>
                <w:lang w:val="en-US"/>
                <w:rPrChange w:id="45754" w:author="phuong vu" w:date="2018-11-30T22:36:00Z">
                  <w:rPr>
                    <w:ins w:id="45755" w:author="phuong vu" w:date="2018-11-15T18:20:00Z"/>
                    <w:lang w:val="en-US"/>
                  </w:rPr>
                </w:rPrChange>
              </w:rPr>
              <w:pPrChange w:id="45756" w:author="phuong vu" w:date="2018-11-30T23:40:00Z">
                <w:pPr>
                  <w:jc w:val="left"/>
                </w:pPr>
              </w:pPrChange>
            </w:pPr>
          </w:p>
        </w:tc>
        <w:tc>
          <w:tcPr>
            <w:tcW w:w="1266" w:type="dxa"/>
            <w:vAlign w:val="center"/>
            <w:tcPrChange w:id="45757" w:author="phuong vu" w:date="2018-11-15T18:24:00Z">
              <w:tcPr>
                <w:tcW w:w="1463" w:type="dxa"/>
                <w:gridSpan w:val="2"/>
              </w:tcPr>
            </w:tcPrChange>
          </w:tcPr>
          <w:p w14:paraId="3F95DA23" w14:textId="266B6130" w:rsidR="00070151" w:rsidRPr="00920004" w:rsidRDefault="00070151" w:rsidP="005F1ECC">
            <w:pPr>
              <w:jc w:val="center"/>
              <w:rPr>
                <w:ins w:id="45758" w:author="phuong vu" w:date="2018-11-15T18:20:00Z"/>
                <w:lang w:val="en-US"/>
                <w:rPrChange w:id="45759" w:author="phuong vu" w:date="2018-11-30T22:36:00Z">
                  <w:rPr>
                    <w:ins w:id="45760" w:author="phuong vu" w:date="2018-11-15T18:20:00Z"/>
                    <w:lang w:val="en-US"/>
                  </w:rPr>
                </w:rPrChange>
              </w:rPr>
              <w:pPrChange w:id="45761" w:author="phuong vu" w:date="2018-11-30T23:40:00Z">
                <w:pPr>
                  <w:jc w:val="left"/>
                </w:pPr>
              </w:pPrChange>
            </w:pPr>
            <w:ins w:id="45762" w:author="phuong vu" w:date="2018-11-15T18:26:00Z">
              <w:r w:rsidRPr="00920004">
                <w:rPr>
                  <w:lang w:val="en-US"/>
                  <w:rPrChange w:id="45763" w:author="phuong vu" w:date="2018-11-30T22:36:00Z">
                    <w:rPr>
                      <w:lang w:val="en-US"/>
                    </w:rPr>
                  </w:rPrChange>
                </w:rPr>
                <w:t>X</w:t>
              </w:r>
            </w:ins>
          </w:p>
        </w:tc>
        <w:tc>
          <w:tcPr>
            <w:tcW w:w="1614" w:type="dxa"/>
            <w:vAlign w:val="center"/>
            <w:tcPrChange w:id="45764" w:author="phuong vu" w:date="2018-11-15T18:24:00Z">
              <w:tcPr>
                <w:tcW w:w="1463" w:type="dxa"/>
              </w:tcPr>
            </w:tcPrChange>
          </w:tcPr>
          <w:p w14:paraId="72DE392B" w14:textId="243DCDB0" w:rsidR="00070151" w:rsidRPr="00920004" w:rsidRDefault="00070151" w:rsidP="005F1ECC">
            <w:pPr>
              <w:jc w:val="center"/>
              <w:rPr>
                <w:ins w:id="45765" w:author="phuong vu" w:date="2018-11-15T18:20:00Z"/>
                <w:lang w:val="en-US"/>
                <w:rPrChange w:id="45766" w:author="phuong vu" w:date="2018-11-30T22:36:00Z">
                  <w:rPr>
                    <w:ins w:id="45767" w:author="phuong vu" w:date="2018-11-15T18:20:00Z"/>
                    <w:lang w:val="en-US"/>
                  </w:rPr>
                </w:rPrChange>
              </w:rPr>
              <w:pPrChange w:id="45768" w:author="phuong vu" w:date="2018-11-30T23:40:00Z">
                <w:pPr>
                  <w:jc w:val="left"/>
                </w:pPr>
              </w:pPrChange>
            </w:pPr>
            <w:ins w:id="45769" w:author="phuong vu" w:date="2018-11-15T18:26:00Z">
              <w:r w:rsidRPr="00920004">
                <w:rPr>
                  <w:lang w:val="en-US"/>
                  <w:rPrChange w:id="45770" w:author="phuong vu" w:date="2018-11-30T22:36:00Z">
                    <w:rPr>
                      <w:lang w:val="en-US"/>
                    </w:rPr>
                  </w:rPrChange>
                </w:rPr>
                <w:t>X</w:t>
              </w:r>
            </w:ins>
          </w:p>
        </w:tc>
        <w:tc>
          <w:tcPr>
            <w:tcW w:w="1312" w:type="dxa"/>
            <w:vAlign w:val="center"/>
            <w:tcPrChange w:id="45771" w:author="phuong vu" w:date="2018-11-15T18:24:00Z">
              <w:tcPr>
                <w:tcW w:w="1463" w:type="dxa"/>
                <w:gridSpan w:val="2"/>
              </w:tcPr>
            </w:tcPrChange>
          </w:tcPr>
          <w:p w14:paraId="52441943" w14:textId="2F7C7321" w:rsidR="00070151" w:rsidRPr="00920004" w:rsidRDefault="00070151" w:rsidP="005F1ECC">
            <w:pPr>
              <w:jc w:val="center"/>
              <w:rPr>
                <w:ins w:id="45772" w:author="phuong vu" w:date="2018-11-15T18:20:00Z"/>
                <w:lang w:val="en-US"/>
                <w:rPrChange w:id="45773" w:author="phuong vu" w:date="2018-11-30T22:36:00Z">
                  <w:rPr>
                    <w:ins w:id="45774" w:author="phuong vu" w:date="2018-11-15T18:20:00Z"/>
                    <w:lang w:val="en-US"/>
                  </w:rPr>
                </w:rPrChange>
              </w:rPr>
              <w:pPrChange w:id="45775" w:author="phuong vu" w:date="2018-11-30T23:40:00Z">
                <w:pPr>
                  <w:jc w:val="left"/>
                </w:pPr>
              </w:pPrChange>
            </w:pPr>
            <w:ins w:id="45776" w:author="phuong vu" w:date="2018-11-15T18:26:00Z">
              <w:r w:rsidRPr="00920004">
                <w:rPr>
                  <w:lang w:val="en-US"/>
                  <w:rPrChange w:id="45777" w:author="phuong vu" w:date="2018-11-30T22:36:00Z">
                    <w:rPr>
                      <w:lang w:val="en-US"/>
                    </w:rPr>
                  </w:rPrChange>
                </w:rPr>
                <w:t>X</w:t>
              </w:r>
            </w:ins>
          </w:p>
        </w:tc>
      </w:tr>
      <w:tr w:rsidR="00070151" w:rsidRPr="00920004" w14:paraId="147517A4" w14:textId="77777777" w:rsidTr="00070151">
        <w:trPr>
          <w:ins w:id="45778" w:author="phuong vu" w:date="2018-11-15T18:20:00Z"/>
        </w:trPr>
        <w:tc>
          <w:tcPr>
            <w:tcW w:w="1795" w:type="dxa"/>
            <w:tcPrChange w:id="45779" w:author="phuong vu" w:date="2018-11-15T18:24:00Z">
              <w:tcPr>
                <w:tcW w:w="1462" w:type="dxa"/>
              </w:tcPr>
            </w:tcPrChange>
          </w:tcPr>
          <w:p w14:paraId="5CAAB112" w14:textId="4DA16B7D" w:rsidR="00070151" w:rsidRPr="00920004" w:rsidRDefault="00070151" w:rsidP="00727C9A">
            <w:pPr>
              <w:rPr>
                <w:ins w:id="45780" w:author="phuong vu" w:date="2018-11-15T18:20:00Z"/>
                <w:lang w:val="en-US"/>
                <w:rPrChange w:id="45781" w:author="phuong vu" w:date="2018-11-30T22:36:00Z">
                  <w:rPr>
                    <w:ins w:id="45782" w:author="phuong vu" w:date="2018-11-15T18:20:00Z"/>
                    <w:lang w:val="en-US"/>
                  </w:rPr>
                </w:rPrChange>
              </w:rPr>
              <w:pPrChange w:id="45783" w:author="phuong vu" w:date="2018-11-30T21:58:00Z">
                <w:pPr>
                  <w:jc w:val="left"/>
                </w:pPr>
              </w:pPrChange>
            </w:pPr>
            <w:ins w:id="45784" w:author="phuong vu" w:date="2018-11-15T18:23:00Z">
              <w:r w:rsidRPr="00920004">
                <w:rPr>
                  <w:lang w:val="en-US"/>
                  <w:rPrChange w:id="45785" w:author="phuong vu" w:date="2018-11-30T22:36:00Z">
                    <w:rPr>
                      <w:lang w:val="en-US"/>
                    </w:rPr>
                  </w:rPrChange>
                </w:rPr>
                <w:t>Thời gian trả đồ</w:t>
              </w:r>
            </w:ins>
          </w:p>
        </w:tc>
        <w:tc>
          <w:tcPr>
            <w:tcW w:w="1440" w:type="dxa"/>
            <w:vAlign w:val="center"/>
            <w:tcPrChange w:id="45786" w:author="phuong vu" w:date="2018-11-15T18:24:00Z">
              <w:tcPr>
                <w:tcW w:w="1463" w:type="dxa"/>
                <w:gridSpan w:val="2"/>
              </w:tcPr>
            </w:tcPrChange>
          </w:tcPr>
          <w:p w14:paraId="1B57F4CE" w14:textId="029957B4" w:rsidR="00070151" w:rsidRPr="00920004" w:rsidRDefault="00070151" w:rsidP="005F1ECC">
            <w:pPr>
              <w:jc w:val="center"/>
              <w:rPr>
                <w:ins w:id="45787" w:author="phuong vu" w:date="2018-11-15T18:20:00Z"/>
                <w:lang w:val="en-US"/>
                <w:rPrChange w:id="45788" w:author="phuong vu" w:date="2018-11-30T22:36:00Z">
                  <w:rPr>
                    <w:ins w:id="45789" w:author="phuong vu" w:date="2018-11-15T18:20:00Z"/>
                    <w:lang w:val="en-US"/>
                  </w:rPr>
                </w:rPrChange>
              </w:rPr>
              <w:pPrChange w:id="45790" w:author="phuong vu" w:date="2018-11-30T23:40:00Z">
                <w:pPr>
                  <w:jc w:val="left"/>
                </w:pPr>
              </w:pPrChange>
            </w:pPr>
            <w:ins w:id="45791" w:author="phuong vu" w:date="2018-11-15T18:25:00Z">
              <w:r w:rsidRPr="00920004">
                <w:rPr>
                  <w:lang w:val="en-US"/>
                  <w:rPrChange w:id="45792" w:author="phuong vu" w:date="2018-11-30T22:36:00Z">
                    <w:rPr>
                      <w:lang w:val="en-US"/>
                    </w:rPr>
                  </w:rPrChange>
                </w:rPr>
                <w:t>X</w:t>
              </w:r>
            </w:ins>
          </w:p>
        </w:tc>
        <w:tc>
          <w:tcPr>
            <w:tcW w:w="1350" w:type="dxa"/>
            <w:vAlign w:val="center"/>
            <w:tcPrChange w:id="45793" w:author="phuong vu" w:date="2018-11-15T18:24:00Z">
              <w:tcPr>
                <w:tcW w:w="1463" w:type="dxa"/>
                <w:gridSpan w:val="2"/>
              </w:tcPr>
            </w:tcPrChange>
          </w:tcPr>
          <w:p w14:paraId="18574094" w14:textId="77777777" w:rsidR="00070151" w:rsidRPr="00920004" w:rsidRDefault="00070151" w:rsidP="005F1ECC">
            <w:pPr>
              <w:jc w:val="center"/>
              <w:rPr>
                <w:ins w:id="45794" w:author="phuong vu" w:date="2018-11-15T18:20:00Z"/>
                <w:lang w:val="en-US"/>
                <w:rPrChange w:id="45795" w:author="phuong vu" w:date="2018-11-30T22:36:00Z">
                  <w:rPr>
                    <w:ins w:id="45796" w:author="phuong vu" w:date="2018-11-15T18:20:00Z"/>
                    <w:lang w:val="en-US"/>
                  </w:rPr>
                </w:rPrChange>
              </w:rPr>
              <w:pPrChange w:id="45797" w:author="phuong vu" w:date="2018-11-30T23:40:00Z">
                <w:pPr>
                  <w:jc w:val="left"/>
                </w:pPr>
              </w:pPrChange>
            </w:pPr>
          </w:p>
        </w:tc>
        <w:tc>
          <w:tcPr>
            <w:tcW w:w="1266" w:type="dxa"/>
            <w:vAlign w:val="center"/>
            <w:tcPrChange w:id="45798" w:author="phuong vu" w:date="2018-11-15T18:24:00Z">
              <w:tcPr>
                <w:tcW w:w="1463" w:type="dxa"/>
                <w:gridSpan w:val="2"/>
              </w:tcPr>
            </w:tcPrChange>
          </w:tcPr>
          <w:p w14:paraId="66553B04" w14:textId="007C3E64" w:rsidR="00070151" w:rsidRPr="00920004" w:rsidRDefault="00070151" w:rsidP="005F1ECC">
            <w:pPr>
              <w:jc w:val="center"/>
              <w:rPr>
                <w:ins w:id="45799" w:author="phuong vu" w:date="2018-11-15T18:20:00Z"/>
                <w:lang w:val="en-US"/>
                <w:rPrChange w:id="45800" w:author="phuong vu" w:date="2018-11-30T22:36:00Z">
                  <w:rPr>
                    <w:ins w:id="45801" w:author="phuong vu" w:date="2018-11-15T18:20:00Z"/>
                    <w:lang w:val="en-US"/>
                  </w:rPr>
                </w:rPrChange>
              </w:rPr>
              <w:pPrChange w:id="45802" w:author="phuong vu" w:date="2018-11-30T23:40:00Z">
                <w:pPr>
                  <w:jc w:val="left"/>
                </w:pPr>
              </w:pPrChange>
            </w:pPr>
            <w:ins w:id="45803" w:author="phuong vu" w:date="2018-11-15T18:26:00Z">
              <w:r w:rsidRPr="00920004">
                <w:rPr>
                  <w:lang w:val="en-US"/>
                  <w:rPrChange w:id="45804" w:author="phuong vu" w:date="2018-11-30T22:36:00Z">
                    <w:rPr>
                      <w:lang w:val="en-US"/>
                    </w:rPr>
                  </w:rPrChange>
                </w:rPr>
                <w:t>X</w:t>
              </w:r>
            </w:ins>
          </w:p>
        </w:tc>
        <w:tc>
          <w:tcPr>
            <w:tcW w:w="1614" w:type="dxa"/>
            <w:vAlign w:val="center"/>
            <w:tcPrChange w:id="45805" w:author="phuong vu" w:date="2018-11-15T18:24:00Z">
              <w:tcPr>
                <w:tcW w:w="1463" w:type="dxa"/>
              </w:tcPr>
            </w:tcPrChange>
          </w:tcPr>
          <w:p w14:paraId="6EC5ECB4" w14:textId="7208A13E" w:rsidR="00070151" w:rsidRPr="00920004" w:rsidRDefault="00070151" w:rsidP="005F1ECC">
            <w:pPr>
              <w:jc w:val="center"/>
              <w:rPr>
                <w:ins w:id="45806" w:author="phuong vu" w:date="2018-11-15T18:20:00Z"/>
                <w:lang w:val="en-US"/>
                <w:rPrChange w:id="45807" w:author="phuong vu" w:date="2018-11-30T22:36:00Z">
                  <w:rPr>
                    <w:ins w:id="45808" w:author="phuong vu" w:date="2018-11-15T18:20:00Z"/>
                    <w:lang w:val="en-US"/>
                  </w:rPr>
                </w:rPrChange>
              </w:rPr>
              <w:pPrChange w:id="45809" w:author="phuong vu" w:date="2018-11-30T23:40:00Z">
                <w:pPr>
                  <w:jc w:val="left"/>
                </w:pPr>
              </w:pPrChange>
            </w:pPr>
            <w:ins w:id="45810" w:author="phuong vu" w:date="2018-11-15T18:26:00Z">
              <w:r w:rsidRPr="00920004">
                <w:rPr>
                  <w:lang w:val="en-US"/>
                  <w:rPrChange w:id="45811" w:author="phuong vu" w:date="2018-11-30T22:36:00Z">
                    <w:rPr>
                      <w:lang w:val="en-US"/>
                    </w:rPr>
                  </w:rPrChange>
                </w:rPr>
                <w:t>X</w:t>
              </w:r>
            </w:ins>
          </w:p>
        </w:tc>
        <w:tc>
          <w:tcPr>
            <w:tcW w:w="1312" w:type="dxa"/>
            <w:vAlign w:val="center"/>
            <w:tcPrChange w:id="45812" w:author="phuong vu" w:date="2018-11-15T18:24:00Z">
              <w:tcPr>
                <w:tcW w:w="1463" w:type="dxa"/>
                <w:gridSpan w:val="2"/>
              </w:tcPr>
            </w:tcPrChange>
          </w:tcPr>
          <w:p w14:paraId="3A16B6F1" w14:textId="54598989" w:rsidR="00070151" w:rsidRPr="00920004" w:rsidRDefault="00070151" w:rsidP="005F1ECC">
            <w:pPr>
              <w:jc w:val="center"/>
              <w:rPr>
                <w:ins w:id="45813" w:author="phuong vu" w:date="2018-11-15T18:20:00Z"/>
                <w:lang w:val="en-US"/>
                <w:rPrChange w:id="45814" w:author="phuong vu" w:date="2018-11-30T22:36:00Z">
                  <w:rPr>
                    <w:ins w:id="45815" w:author="phuong vu" w:date="2018-11-15T18:20:00Z"/>
                    <w:lang w:val="en-US"/>
                  </w:rPr>
                </w:rPrChange>
              </w:rPr>
              <w:pPrChange w:id="45816" w:author="phuong vu" w:date="2018-11-30T23:40:00Z">
                <w:pPr>
                  <w:jc w:val="left"/>
                </w:pPr>
              </w:pPrChange>
            </w:pPr>
            <w:ins w:id="45817" w:author="phuong vu" w:date="2018-11-15T18:26:00Z">
              <w:r w:rsidRPr="00920004">
                <w:rPr>
                  <w:lang w:val="en-US"/>
                  <w:rPrChange w:id="45818" w:author="phuong vu" w:date="2018-11-30T22:36:00Z">
                    <w:rPr>
                      <w:lang w:val="en-US"/>
                    </w:rPr>
                  </w:rPrChange>
                </w:rPr>
                <w:t>X</w:t>
              </w:r>
            </w:ins>
          </w:p>
        </w:tc>
      </w:tr>
      <w:tr w:rsidR="00070151" w:rsidRPr="00920004" w14:paraId="319EC58B" w14:textId="77777777" w:rsidTr="00070151">
        <w:trPr>
          <w:ins w:id="45819" w:author="phuong vu" w:date="2018-11-15T18:20:00Z"/>
        </w:trPr>
        <w:tc>
          <w:tcPr>
            <w:tcW w:w="1795" w:type="dxa"/>
            <w:tcPrChange w:id="45820" w:author="phuong vu" w:date="2018-11-15T18:24:00Z">
              <w:tcPr>
                <w:tcW w:w="1462" w:type="dxa"/>
              </w:tcPr>
            </w:tcPrChange>
          </w:tcPr>
          <w:p w14:paraId="6B18AB1E" w14:textId="0CF44E36" w:rsidR="00070151" w:rsidRPr="00920004" w:rsidRDefault="00070151" w:rsidP="00727C9A">
            <w:pPr>
              <w:rPr>
                <w:ins w:id="45821" w:author="phuong vu" w:date="2018-11-15T18:20:00Z"/>
                <w:lang w:val="en-US"/>
                <w:rPrChange w:id="45822" w:author="phuong vu" w:date="2018-11-30T22:36:00Z">
                  <w:rPr>
                    <w:ins w:id="45823" w:author="phuong vu" w:date="2018-11-15T18:20:00Z"/>
                    <w:lang w:val="en-US"/>
                  </w:rPr>
                </w:rPrChange>
              </w:rPr>
              <w:pPrChange w:id="45824" w:author="phuong vu" w:date="2018-11-30T21:58:00Z">
                <w:pPr>
                  <w:jc w:val="left"/>
                </w:pPr>
              </w:pPrChange>
            </w:pPr>
            <w:ins w:id="45825" w:author="phuong vu" w:date="2018-11-15T18:23:00Z">
              <w:r w:rsidRPr="00920004">
                <w:rPr>
                  <w:lang w:val="en-US"/>
                  <w:rPrChange w:id="45826" w:author="phuong vu" w:date="2018-11-30T22:36:00Z">
                    <w:rPr>
                      <w:lang w:val="en-US"/>
                    </w:rPr>
                  </w:rPrChange>
                </w:rPr>
                <w:t>Trạng thái đơn hàng</w:t>
              </w:r>
            </w:ins>
          </w:p>
        </w:tc>
        <w:tc>
          <w:tcPr>
            <w:tcW w:w="1440" w:type="dxa"/>
            <w:vAlign w:val="center"/>
            <w:tcPrChange w:id="45827" w:author="phuong vu" w:date="2018-11-15T18:24:00Z">
              <w:tcPr>
                <w:tcW w:w="1463" w:type="dxa"/>
                <w:gridSpan w:val="2"/>
              </w:tcPr>
            </w:tcPrChange>
          </w:tcPr>
          <w:p w14:paraId="2C69951C" w14:textId="77777777" w:rsidR="00070151" w:rsidRPr="00920004" w:rsidRDefault="00070151" w:rsidP="005F1ECC">
            <w:pPr>
              <w:jc w:val="center"/>
              <w:rPr>
                <w:ins w:id="45828" w:author="phuong vu" w:date="2018-11-15T18:20:00Z"/>
                <w:lang w:val="en-US"/>
                <w:rPrChange w:id="45829" w:author="phuong vu" w:date="2018-11-30T22:36:00Z">
                  <w:rPr>
                    <w:ins w:id="45830" w:author="phuong vu" w:date="2018-11-15T18:20:00Z"/>
                    <w:lang w:val="en-US"/>
                  </w:rPr>
                </w:rPrChange>
              </w:rPr>
              <w:pPrChange w:id="45831" w:author="phuong vu" w:date="2018-11-30T23:40:00Z">
                <w:pPr>
                  <w:jc w:val="left"/>
                </w:pPr>
              </w:pPrChange>
            </w:pPr>
          </w:p>
        </w:tc>
        <w:tc>
          <w:tcPr>
            <w:tcW w:w="1350" w:type="dxa"/>
            <w:vAlign w:val="center"/>
            <w:tcPrChange w:id="45832" w:author="phuong vu" w:date="2018-11-15T18:24:00Z">
              <w:tcPr>
                <w:tcW w:w="1463" w:type="dxa"/>
                <w:gridSpan w:val="2"/>
              </w:tcPr>
            </w:tcPrChange>
          </w:tcPr>
          <w:p w14:paraId="698A2CB5" w14:textId="5B105FB9" w:rsidR="00070151" w:rsidRPr="00920004" w:rsidRDefault="00070151" w:rsidP="005F1ECC">
            <w:pPr>
              <w:jc w:val="center"/>
              <w:rPr>
                <w:ins w:id="45833" w:author="phuong vu" w:date="2018-11-15T18:20:00Z"/>
                <w:lang w:val="en-US"/>
                <w:rPrChange w:id="45834" w:author="phuong vu" w:date="2018-11-30T22:36:00Z">
                  <w:rPr>
                    <w:ins w:id="45835" w:author="phuong vu" w:date="2018-11-15T18:20:00Z"/>
                    <w:lang w:val="en-US"/>
                  </w:rPr>
                </w:rPrChange>
              </w:rPr>
              <w:pPrChange w:id="45836" w:author="phuong vu" w:date="2018-11-30T23:40:00Z">
                <w:pPr>
                  <w:jc w:val="left"/>
                </w:pPr>
              </w:pPrChange>
            </w:pPr>
            <w:ins w:id="45837" w:author="phuong vu" w:date="2018-11-15T18:25:00Z">
              <w:r w:rsidRPr="00920004">
                <w:rPr>
                  <w:lang w:val="en-US"/>
                  <w:rPrChange w:id="45838" w:author="phuong vu" w:date="2018-11-30T22:36:00Z">
                    <w:rPr>
                      <w:lang w:val="en-US"/>
                    </w:rPr>
                  </w:rPrChange>
                </w:rPr>
                <w:t>X</w:t>
              </w:r>
            </w:ins>
          </w:p>
        </w:tc>
        <w:tc>
          <w:tcPr>
            <w:tcW w:w="1266" w:type="dxa"/>
            <w:vAlign w:val="center"/>
            <w:tcPrChange w:id="45839" w:author="phuong vu" w:date="2018-11-15T18:24:00Z">
              <w:tcPr>
                <w:tcW w:w="1463" w:type="dxa"/>
                <w:gridSpan w:val="2"/>
              </w:tcPr>
            </w:tcPrChange>
          </w:tcPr>
          <w:p w14:paraId="74E21E47" w14:textId="77777777" w:rsidR="00070151" w:rsidRPr="00920004" w:rsidRDefault="00070151" w:rsidP="005F1ECC">
            <w:pPr>
              <w:jc w:val="center"/>
              <w:rPr>
                <w:ins w:id="45840" w:author="phuong vu" w:date="2018-11-15T18:20:00Z"/>
                <w:lang w:val="en-US"/>
                <w:rPrChange w:id="45841" w:author="phuong vu" w:date="2018-11-30T22:36:00Z">
                  <w:rPr>
                    <w:ins w:id="45842" w:author="phuong vu" w:date="2018-11-15T18:20:00Z"/>
                    <w:lang w:val="en-US"/>
                  </w:rPr>
                </w:rPrChange>
              </w:rPr>
              <w:pPrChange w:id="45843" w:author="phuong vu" w:date="2018-11-30T23:40:00Z">
                <w:pPr>
                  <w:jc w:val="left"/>
                </w:pPr>
              </w:pPrChange>
            </w:pPr>
          </w:p>
        </w:tc>
        <w:tc>
          <w:tcPr>
            <w:tcW w:w="1614" w:type="dxa"/>
            <w:vAlign w:val="center"/>
            <w:tcPrChange w:id="45844" w:author="phuong vu" w:date="2018-11-15T18:24:00Z">
              <w:tcPr>
                <w:tcW w:w="1463" w:type="dxa"/>
              </w:tcPr>
            </w:tcPrChange>
          </w:tcPr>
          <w:p w14:paraId="21B073AB" w14:textId="77777777" w:rsidR="00070151" w:rsidRPr="00920004" w:rsidRDefault="00070151" w:rsidP="005F1ECC">
            <w:pPr>
              <w:jc w:val="center"/>
              <w:rPr>
                <w:ins w:id="45845" w:author="phuong vu" w:date="2018-11-15T18:20:00Z"/>
                <w:lang w:val="en-US"/>
                <w:rPrChange w:id="45846" w:author="phuong vu" w:date="2018-11-30T22:36:00Z">
                  <w:rPr>
                    <w:ins w:id="45847" w:author="phuong vu" w:date="2018-11-15T18:20:00Z"/>
                    <w:lang w:val="en-US"/>
                  </w:rPr>
                </w:rPrChange>
              </w:rPr>
              <w:pPrChange w:id="45848" w:author="phuong vu" w:date="2018-11-30T23:40:00Z">
                <w:pPr>
                  <w:jc w:val="left"/>
                </w:pPr>
              </w:pPrChange>
            </w:pPr>
          </w:p>
        </w:tc>
        <w:tc>
          <w:tcPr>
            <w:tcW w:w="1312" w:type="dxa"/>
            <w:vAlign w:val="center"/>
            <w:tcPrChange w:id="45849" w:author="phuong vu" w:date="2018-11-15T18:24:00Z">
              <w:tcPr>
                <w:tcW w:w="1463" w:type="dxa"/>
                <w:gridSpan w:val="2"/>
              </w:tcPr>
            </w:tcPrChange>
          </w:tcPr>
          <w:p w14:paraId="095233ED" w14:textId="77777777" w:rsidR="00070151" w:rsidRPr="00920004" w:rsidRDefault="00070151" w:rsidP="005F1ECC">
            <w:pPr>
              <w:jc w:val="center"/>
              <w:rPr>
                <w:ins w:id="45850" w:author="phuong vu" w:date="2018-11-15T18:20:00Z"/>
                <w:lang w:val="en-US"/>
                <w:rPrChange w:id="45851" w:author="phuong vu" w:date="2018-11-30T22:36:00Z">
                  <w:rPr>
                    <w:ins w:id="45852" w:author="phuong vu" w:date="2018-11-15T18:20:00Z"/>
                    <w:lang w:val="en-US"/>
                  </w:rPr>
                </w:rPrChange>
              </w:rPr>
              <w:pPrChange w:id="45853" w:author="phuong vu" w:date="2018-11-30T23:40:00Z">
                <w:pPr>
                  <w:jc w:val="left"/>
                </w:pPr>
              </w:pPrChange>
            </w:pPr>
          </w:p>
        </w:tc>
      </w:tr>
      <w:tr w:rsidR="00070151" w:rsidRPr="00920004" w14:paraId="01F6FE51" w14:textId="77777777" w:rsidTr="00070151">
        <w:trPr>
          <w:ins w:id="45854" w:author="phuong vu" w:date="2018-11-15T18:20:00Z"/>
        </w:trPr>
        <w:tc>
          <w:tcPr>
            <w:tcW w:w="1795" w:type="dxa"/>
            <w:tcPrChange w:id="45855" w:author="phuong vu" w:date="2018-11-15T18:24:00Z">
              <w:tcPr>
                <w:tcW w:w="1462" w:type="dxa"/>
              </w:tcPr>
            </w:tcPrChange>
          </w:tcPr>
          <w:p w14:paraId="330D330C" w14:textId="0567BE2C" w:rsidR="00070151" w:rsidRPr="00920004" w:rsidRDefault="00070151" w:rsidP="00727C9A">
            <w:pPr>
              <w:rPr>
                <w:ins w:id="45856" w:author="phuong vu" w:date="2018-11-15T18:20:00Z"/>
                <w:lang w:val="en-US"/>
                <w:rPrChange w:id="45857" w:author="phuong vu" w:date="2018-11-30T22:36:00Z">
                  <w:rPr>
                    <w:ins w:id="45858" w:author="phuong vu" w:date="2018-11-15T18:20:00Z"/>
                    <w:lang w:val="en-US"/>
                  </w:rPr>
                </w:rPrChange>
              </w:rPr>
              <w:pPrChange w:id="45859" w:author="phuong vu" w:date="2018-11-30T21:58:00Z">
                <w:pPr>
                  <w:jc w:val="left"/>
                </w:pPr>
              </w:pPrChange>
            </w:pPr>
            <w:ins w:id="45860" w:author="phuong vu" w:date="2018-11-15T18:23:00Z">
              <w:r w:rsidRPr="00920004">
                <w:rPr>
                  <w:lang w:val="en-US"/>
                  <w:rPrChange w:id="45861" w:author="phuong vu" w:date="2018-11-30T22:36:00Z">
                    <w:rPr>
                      <w:lang w:val="en-US"/>
                    </w:rPr>
                  </w:rPrChange>
                </w:rPr>
                <w:t>Số lượng đồ</w:t>
              </w:r>
            </w:ins>
          </w:p>
        </w:tc>
        <w:tc>
          <w:tcPr>
            <w:tcW w:w="1440" w:type="dxa"/>
            <w:vAlign w:val="center"/>
            <w:tcPrChange w:id="45862" w:author="phuong vu" w:date="2018-11-15T18:24:00Z">
              <w:tcPr>
                <w:tcW w:w="1463" w:type="dxa"/>
                <w:gridSpan w:val="2"/>
              </w:tcPr>
            </w:tcPrChange>
          </w:tcPr>
          <w:p w14:paraId="1C6C2D20" w14:textId="4FC63775" w:rsidR="00070151" w:rsidRPr="00920004" w:rsidRDefault="00070151" w:rsidP="005F1ECC">
            <w:pPr>
              <w:jc w:val="center"/>
              <w:rPr>
                <w:ins w:id="45863" w:author="phuong vu" w:date="2018-11-15T18:20:00Z"/>
                <w:lang w:val="en-US"/>
                <w:rPrChange w:id="45864" w:author="phuong vu" w:date="2018-11-30T22:36:00Z">
                  <w:rPr>
                    <w:ins w:id="45865" w:author="phuong vu" w:date="2018-11-15T18:20:00Z"/>
                    <w:lang w:val="en-US"/>
                  </w:rPr>
                </w:rPrChange>
              </w:rPr>
              <w:pPrChange w:id="45866" w:author="phuong vu" w:date="2018-11-30T23:40:00Z">
                <w:pPr>
                  <w:jc w:val="left"/>
                </w:pPr>
              </w:pPrChange>
            </w:pPr>
            <w:ins w:id="45867" w:author="phuong vu" w:date="2018-11-15T18:25:00Z">
              <w:r w:rsidRPr="00920004">
                <w:rPr>
                  <w:lang w:val="en-US"/>
                  <w:rPrChange w:id="45868" w:author="phuong vu" w:date="2018-11-30T22:36:00Z">
                    <w:rPr>
                      <w:lang w:val="en-US"/>
                    </w:rPr>
                  </w:rPrChange>
                </w:rPr>
                <w:t>X</w:t>
              </w:r>
            </w:ins>
          </w:p>
        </w:tc>
        <w:tc>
          <w:tcPr>
            <w:tcW w:w="1350" w:type="dxa"/>
            <w:vAlign w:val="center"/>
            <w:tcPrChange w:id="45869" w:author="phuong vu" w:date="2018-11-15T18:24:00Z">
              <w:tcPr>
                <w:tcW w:w="1463" w:type="dxa"/>
                <w:gridSpan w:val="2"/>
              </w:tcPr>
            </w:tcPrChange>
          </w:tcPr>
          <w:p w14:paraId="7D0BEF53" w14:textId="77777777" w:rsidR="00070151" w:rsidRPr="00920004" w:rsidRDefault="00070151" w:rsidP="005F1ECC">
            <w:pPr>
              <w:jc w:val="center"/>
              <w:rPr>
                <w:ins w:id="45870" w:author="phuong vu" w:date="2018-11-15T18:20:00Z"/>
                <w:lang w:val="en-US"/>
                <w:rPrChange w:id="45871" w:author="phuong vu" w:date="2018-11-30T22:36:00Z">
                  <w:rPr>
                    <w:ins w:id="45872" w:author="phuong vu" w:date="2018-11-15T18:20:00Z"/>
                    <w:lang w:val="en-US"/>
                  </w:rPr>
                </w:rPrChange>
              </w:rPr>
              <w:pPrChange w:id="45873" w:author="phuong vu" w:date="2018-11-30T23:40:00Z">
                <w:pPr>
                  <w:jc w:val="left"/>
                </w:pPr>
              </w:pPrChange>
            </w:pPr>
          </w:p>
        </w:tc>
        <w:tc>
          <w:tcPr>
            <w:tcW w:w="1266" w:type="dxa"/>
            <w:vAlign w:val="center"/>
            <w:tcPrChange w:id="45874" w:author="phuong vu" w:date="2018-11-15T18:24:00Z">
              <w:tcPr>
                <w:tcW w:w="1463" w:type="dxa"/>
                <w:gridSpan w:val="2"/>
              </w:tcPr>
            </w:tcPrChange>
          </w:tcPr>
          <w:p w14:paraId="4DE94707" w14:textId="77777777" w:rsidR="00070151" w:rsidRPr="00920004" w:rsidRDefault="00070151" w:rsidP="005F1ECC">
            <w:pPr>
              <w:jc w:val="center"/>
              <w:rPr>
                <w:ins w:id="45875" w:author="phuong vu" w:date="2018-11-15T18:20:00Z"/>
                <w:lang w:val="en-US"/>
                <w:rPrChange w:id="45876" w:author="phuong vu" w:date="2018-11-30T22:36:00Z">
                  <w:rPr>
                    <w:ins w:id="45877" w:author="phuong vu" w:date="2018-11-15T18:20:00Z"/>
                    <w:lang w:val="en-US"/>
                  </w:rPr>
                </w:rPrChange>
              </w:rPr>
              <w:pPrChange w:id="45878" w:author="phuong vu" w:date="2018-11-30T23:40:00Z">
                <w:pPr>
                  <w:jc w:val="left"/>
                </w:pPr>
              </w:pPrChange>
            </w:pPr>
          </w:p>
        </w:tc>
        <w:tc>
          <w:tcPr>
            <w:tcW w:w="1614" w:type="dxa"/>
            <w:vAlign w:val="center"/>
            <w:tcPrChange w:id="45879" w:author="phuong vu" w:date="2018-11-15T18:24:00Z">
              <w:tcPr>
                <w:tcW w:w="1463" w:type="dxa"/>
              </w:tcPr>
            </w:tcPrChange>
          </w:tcPr>
          <w:p w14:paraId="0956A566" w14:textId="77777777" w:rsidR="00070151" w:rsidRPr="00920004" w:rsidRDefault="00070151" w:rsidP="005F1ECC">
            <w:pPr>
              <w:jc w:val="center"/>
              <w:rPr>
                <w:ins w:id="45880" w:author="phuong vu" w:date="2018-11-15T18:20:00Z"/>
                <w:lang w:val="en-US"/>
                <w:rPrChange w:id="45881" w:author="phuong vu" w:date="2018-11-30T22:36:00Z">
                  <w:rPr>
                    <w:ins w:id="45882" w:author="phuong vu" w:date="2018-11-15T18:20:00Z"/>
                    <w:lang w:val="en-US"/>
                  </w:rPr>
                </w:rPrChange>
              </w:rPr>
              <w:pPrChange w:id="45883" w:author="phuong vu" w:date="2018-11-30T23:40:00Z">
                <w:pPr>
                  <w:jc w:val="left"/>
                </w:pPr>
              </w:pPrChange>
            </w:pPr>
          </w:p>
        </w:tc>
        <w:tc>
          <w:tcPr>
            <w:tcW w:w="1312" w:type="dxa"/>
            <w:vAlign w:val="center"/>
            <w:tcPrChange w:id="45884" w:author="phuong vu" w:date="2018-11-15T18:24:00Z">
              <w:tcPr>
                <w:tcW w:w="1463" w:type="dxa"/>
                <w:gridSpan w:val="2"/>
              </w:tcPr>
            </w:tcPrChange>
          </w:tcPr>
          <w:p w14:paraId="5C13E2F7" w14:textId="09FE30BA" w:rsidR="00070151" w:rsidRPr="00920004" w:rsidRDefault="00070151" w:rsidP="005F1ECC">
            <w:pPr>
              <w:jc w:val="center"/>
              <w:rPr>
                <w:ins w:id="45885" w:author="phuong vu" w:date="2018-11-15T18:20:00Z"/>
                <w:lang w:val="en-US"/>
                <w:rPrChange w:id="45886" w:author="phuong vu" w:date="2018-11-30T22:36:00Z">
                  <w:rPr>
                    <w:ins w:id="45887" w:author="phuong vu" w:date="2018-11-15T18:20:00Z"/>
                    <w:lang w:val="en-US"/>
                  </w:rPr>
                </w:rPrChange>
              </w:rPr>
              <w:pPrChange w:id="45888" w:author="phuong vu" w:date="2018-11-30T23:40:00Z">
                <w:pPr>
                  <w:jc w:val="left"/>
                </w:pPr>
              </w:pPrChange>
            </w:pPr>
            <w:ins w:id="45889" w:author="phuong vu" w:date="2018-11-15T18:26:00Z">
              <w:r w:rsidRPr="00920004">
                <w:rPr>
                  <w:lang w:val="en-US"/>
                  <w:rPrChange w:id="45890" w:author="phuong vu" w:date="2018-11-30T22:36:00Z">
                    <w:rPr>
                      <w:lang w:val="en-US"/>
                    </w:rPr>
                  </w:rPrChange>
                </w:rPr>
                <w:t>X</w:t>
              </w:r>
            </w:ins>
          </w:p>
        </w:tc>
      </w:tr>
      <w:tr w:rsidR="00070151" w:rsidRPr="00920004" w14:paraId="3AFD9BBE" w14:textId="77777777" w:rsidTr="00070151">
        <w:trPr>
          <w:ins w:id="45891" w:author="phuong vu" w:date="2018-11-15T18:20:00Z"/>
        </w:trPr>
        <w:tc>
          <w:tcPr>
            <w:tcW w:w="1795" w:type="dxa"/>
            <w:tcPrChange w:id="45892" w:author="phuong vu" w:date="2018-11-15T18:24:00Z">
              <w:tcPr>
                <w:tcW w:w="1462" w:type="dxa"/>
              </w:tcPr>
            </w:tcPrChange>
          </w:tcPr>
          <w:p w14:paraId="7B872211" w14:textId="4C435485" w:rsidR="00070151" w:rsidRPr="00920004" w:rsidRDefault="00070151" w:rsidP="00727C9A">
            <w:pPr>
              <w:rPr>
                <w:ins w:id="45893" w:author="phuong vu" w:date="2018-11-15T18:20:00Z"/>
                <w:lang w:val="en-US"/>
                <w:rPrChange w:id="45894" w:author="phuong vu" w:date="2018-11-30T22:36:00Z">
                  <w:rPr>
                    <w:ins w:id="45895" w:author="phuong vu" w:date="2018-11-15T18:20:00Z"/>
                    <w:lang w:val="en-US"/>
                  </w:rPr>
                </w:rPrChange>
              </w:rPr>
              <w:pPrChange w:id="45896" w:author="phuong vu" w:date="2018-11-30T21:58:00Z">
                <w:pPr>
                  <w:jc w:val="left"/>
                </w:pPr>
              </w:pPrChange>
            </w:pPr>
            <w:ins w:id="45897" w:author="phuong vu" w:date="2018-11-15T18:24:00Z">
              <w:r w:rsidRPr="00920004">
                <w:rPr>
                  <w:lang w:val="en-US"/>
                  <w:rPrChange w:id="45898" w:author="phuong vu" w:date="2018-11-30T22:36:00Z">
                    <w:rPr>
                      <w:lang w:val="en-US"/>
                    </w:rPr>
                  </w:rPrChange>
                </w:rPr>
                <w:t>ID đơn hàng</w:t>
              </w:r>
            </w:ins>
          </w:p>
        </w:tc>
        <w:tc>
          <w:tcPr>
            <w:tcW w:w="1440" w:type="dxa"/>
            <w:vAlign w:val="center"/>
            <w:tcPrChange w:id="45899" w:author="phuong vu" w:date="2018-11-15T18:24:00Z">
              <w:tcPr>
                <w:tcW w:w="1463" w:type="dxa"/>
                <w:gridSpan w:val="2"/>
              </w:tcPr>
            </w:tcPrChange>
          </w:tcPr>
          <w:p w14:paraId="0A32F2AC" w14:textId="024A5DA6" w:rsidR="00070151" w:rsidRPr="00920004" w:rsidRDefault="00070151" w:rsidP="005F1ECC">
            <w:pPr>
              <w:jc w:val="center"/>
              <w:rPr>
                <w:ins w:id="45900" w:author="phuong vu" w:date="2018-11-15T18:20:00Z"/>
                <w:lang w:val="en-US"/>
                <w:rPrChange w:id="45901" w:author="phuong vu" w:date="2018-11-30T22:36:00Z">
                  <w:rPr>
                    <w:ins w:id="45902" w:author="phuong vu" w:date="2018-11-15T18:20:00Z"/>
                    <w:lang w:val="en-US"/>
                  </w:rPr>
                </w:rPrChange>
              </w:rPr>
              <w:pPrChange w:id="45903" w:author="phuong vu" w:date="2018-11-30T23:40:00Z">
                <w:pPr>
                  <w:jc w:val="left"/>
                </w:pPr>
              </w:pPrChange>
            </w:pPr>
            <w:ins w:id="45904" w:author="phuong vu" w:date="2018-11-15T18:25:00Z">
              <w:r w:rsidRPr="00920004">
                <w:rPr>
                  <w:lang w:val="en-US"/>
                  <w:rPrChange w:id="45905" w:author="phuong vu" w:date="2018-11-30T22:36:00Z">
                    <w:rPr>
                      <w:lang w:val="en-US"/>
                    </w:rPr>
                  </w:rPrChange>
                </w:rPr>
                <w:t>X</w:t>
              </w:r>
            </w:ins>
          </w:p>
        </w:tc>
        <w:tc>
          <w:tcPr>
            <w:tcW w:w="1350" w:type="dxa"/>
            <w:vAlign w:val="center"/>
            <w:tcPrChange w:id="45906" w:author="phuong vu" w:date="2018-11-15T18:24:00Z">
              <w:tcPr>
                <w:tcW w:w="1463" w:type="dxa"/>
                <w:gridSpan w:val="2"/>
              </w:tcPr>
            </w:tcPrChange>
          </w:tcPr>
          <w:p w14:paraId="5F946AB4" w14:textId="79F76120" w:rsidR="00070151" w:rsidRPr="00920004" w:rsidRDefault="00070151" w:rsidP="005F1ECC">
            <w:pPr>
              <w:jc w:val="center"/>
              <w:rPr>
                <w:ins w:id="45907" w:author="phuong vu" w:date="2018-11-15T18:20:00Z"/>
                <w:lang w:val="en-US"/>
                <w:rPrChange w:id="45908" w:author="phuong vu" w:date="2018-11-30T22:36:00Z">
                  <w:rPr>
                    <w:ins w:id="45909" w:author="phuong vu" w:date="2018-11-15T18:20:00Z"/>
                    <w:lang w:val="en-US"/>
                  </w:rPr>
                </w:rPrChange>
              </w:rPr>
              <w:pPrChange w:id="45910" w:author="phuong vu" w:date="2018-11-30T23:40:00Z">
                <w:pPr>
                  <w:jc w:val="left"/>
                </w:pPr>
              </w:pPrChange>
            </w:pPr>
            <w:ins w:id="45911" w:author="phuong vu" w:date="2018-11-15T18:25:00Z">
              <w:r w:rsidRPr="00920004">
                <w:rPr>
                  <w:lang w:val="en-US"/>
                  <w:rPrChange w:id="45912" w:author="phuong vu" w:date="2018-11-30T22:36:00Z">
                    <w:rPr>
                      <w:lang w:val="en-US"/>
                    </w:rPr>
                  </w:rPrChange>
                </w:rPr>
                <w:t>X</w:t>
              </w:r>
            </w:ins>
          </w:p>
        </w:tc>
        <w:tc>
          <w:tcPr>
            <w:tcW w:w="1266" w:type="dxa"/>
            <w:vAlign w:val="center"/>
            <w:tcPrChange w:id="45913" w:author="phuong vu" w:date="2018-11-15T18:24:00Z">
              <w:tcPr>
                <w:tcW w:w="1463" w:type="dxa"/>
                <w:gridSpan w:val="2"/>
              </w:tcPr>
            </w:tcPrChange>
          </w:tcPr>
          <w:p w14:paraId="5BCE5A66" w14:textId="2255EED5" w:rsidR="00070151" w:rsidRPr="00920004" w:rsidRDefault="00070151" w:rsidP="005F1ECC">
            <w:pPr>
              <w:jc w:val="center"/>
              <w:rPr>
                <w:ins w:id="45914" w:author="phuong vu" w:date="2018-11-15T18:20:00Z"/>
                <w:lang w:val="en-US"/>
                <w:rPrChange w:id="45915" w:author="phuong vu" w:date="2018-11-30T22:36:00Z">
                  <w:rPr>
                    <w:ins w:id="45916" w:author="phuong vu" w:date="2018-11-15T18:20:00Z"/>
                    <w:lang w:val="en-US"/>
                  </w:rPr>
                </w:rPrChange>
              </w:rPr>
              <w:pPrChange w:id="45917" w:author="phuong vu" w:date="2018-11-30T23:40:00Z">
                <w:pPr>
                  <w:jc w:val="left"/>
                </w:pPr>
              </w:pPrChange>
            </w:pPr>
            <w:ins w:id="45918" w:author="phuong vu" w:date="2018-11-15T18:25:00Z">
              <w:r w:rsidRPr="00920004">
                <w:rPr>
                  <w:lang w:val="en-US"/>
                  <w:rPrChange w:id="45919" w:author="phuong vu" w:date="2018-11-30T22:36:00Z">
                    <w:rPr>
                      <w:lang w:val="en-US"/>
                    </w:rPr>
                  </w:rPrChange>
                </w:rPr>
                <w:t>X</w:t>
              </w:r>
            </w:ins>
          </w:p>
        </w:tc>
        <w:tc>
          <w:tcPr>
            <w:tcW w:w="1614" w:type="dxa"/>
            <w:vAlign w:val="center"/>
            <w:tcPrChange w:id="45920" w:author="phuong vu" w:date="2018-11-15T18:24:00Z">
              <w:tcPr>
                <w:tcW w:w="1463" w:type="dxa"/>
              </w:tcPr>
            </w:tcPrChange>
          </w:tcPr>
          <w:p w14:paraId="166EE12F" w14:textId="55B822A4" w:rsidR="00070151" w:rsidRPr="00920004" w:rsidRDefault="00070151" w:rsidP="005F1ECC">
            <w:pPr>
              <w:jc w:val="center"/>
              <w:rPr>
                <w:ins w:id="45921" w:author="phuong vu" w:date="2018-11-15T18:20:00Z"/>
                <w:lang w:val="en-US"/>
                <w:rPrChange w:id="45922" w:author="phuong vu" w:date="2018-11-30T22:36:00Z">
                  <w:rPr>
                    <w:ins w:id="45923" w:author="phuong vu" w:date="2018-11-15T18:20:00Z"/>
                    <w:lang w:val="en-US"/>
                  </w:rPr>
                </w:rPrChange>
              </w:rPr>
              <w:pPrChange w:id="45924" w:author="phuong vu" w:date="2018-11-30T23:40:00Z">
                <w:pPr>
                  <w:jc w:val="left"/>
                </w:pPr>
              </w:pPrChange>
            </w:pPr>
            <w:ins w:id="45925" w:author="phuong vu" w:date="2018-11-15T18:25:00Z">
              <w:r w:rsidRPr="00920004">
                <w:rPr>
                  <w:lang w:val="en-US"/>
                  <w:rPrChange w:id="45926" w:author="phuong vu" w:date="2018-11-30T22:36:00Z">
                    <w:rPr>
                      <w:lang w:val="en-US"/>
                    </w:rPr>
                  </w:rPrChange>
                </w:rPr>
                <w:t>X</w:t>
              </w:r>
            </w:ins>
          </w:p>
        </w:tc>
        <w:tc>
          <w:tcPr>
            <w:tcW w:w="1312" w:type="dxa"/>
            <w:vAlign w:val="center"/>
            <w:tcPrChange w:id="45927" w:author="phuong vu" w:date="2018-11-15T18:24:00Z">
              <w:tcPr>
                <w:tcW w:w="1463" w:type="dxa"/>
                <w:gridSpan w:val="2"/>
              </w:tcPr>
            </w:tcPrChange>
          </w:tcPr>
          <w:p w14:paraId="36C191A8" w14:textId="1415CF70" w:rsidR="00070151" w:rsidRPr="00920004" w:rsidRDefault="00070151" w:rsidP="005F1ECC">
            <w:pPr>
              <w:jc w:val="center"/>
              <w:rPr>
                <w:ins w:id="45928" w:author="phuong vu" w:date="2018-11-15T18:20:00Z"/>
                <w:lang w:val="en-US"/>
                <w:rPrChange w:id="45929" w:author="phuong vu" w:date="2018-11-30T22:36:00Z">
                  <w:rPr>
                    <w:ins w:id="45930" w:author="phuong vu" w:date="2018-11-15T18:20:00Z"/>
                    <w:lang w:val="en-US"/>
                  </w:rPr>
                </w:rPrChange>
              </w:rPr>
              <w:pPrChange w:id="45931" w:author="phuong vu" w:date="2018-11-30T23:40:00Z">
                <w:pPr>
                  <w:jc w:val="left"/>
                </w:pPr>
              </w:pPrChange>
            </w:pPr>
            <w:ins w:id="45932" w:author="phuong vu" w:date="2018-11-15T18:25:00Z">
              <w:r w:rsidRPr="00920004">
                <w:rPr>
                  <w:lang w:val="en-US"/>
                  <w:rPrChange w:id="45933" w:author="phuong vu" w:date="2018-11-30T22:36:00Z">
                    <w:rPr>
                      <w:lang w:val="en-US"/>
                    </w:rPr>
                  </w:rPrChange>
                </w:rPr>
                <w:t>X</w:t>
              </w:r>
            </w:ins>
          </w:p>
        </w:tc>
      </w:tr>
      <w:tr w:rsidR="00070151" w:rsidRPr="00920004" w14:paraId="69ED388C" w14:textId="77777777" w:rsidTr="00070151">
        <w:trPr>
          <w:ins w:id="45934" w:author="phuong vu" w:date="2018-11-15T18:25:00Z"/>
        </w:trPr>
        <w:tc>
          <w:tcPr>
            <w:tcW w:w="1795" w:type="dxa"/>
          </w:tcPr>
          <w:p w14:paraId="445D97C5" w14:textId="5F056119" w:rsidR="00070151" w:rsidRPr="00920004" w:rsidRDefault="00070151" w:rsidP="00727C9A">
            <w:pPr>
              <w:rPr>
                <w:ins w:id="45935" w:author="phuong vu" w:date="2018-11-15T18:25:00Z"/>
                <w:lang w:val="en-US"/>
                <w:rPrChange w:id="45936" w:author="phuong vu" w:date="2018-11-30T22:36:00Z">
                  <w:rPr>
                    <w:ins w:id="45937" w:author="phuong vu" w:date="2018-11-15T18:25:00Z"/>
                    <w:lang w:val="en-US"/>
                  </w:rPr>
                </w:rPrChange>
              </w:rPr>
              <w:pPrChange w:id="45938" w:author="phuong vu" w:date="2018-11-30T21:58:00Z">
                <w:pPr>
                  <w:spacing w:line="276" w:lineRule="auto"/>
                  <w:jc w:val="left"/>
                </w:pPr>
              </w:pPrChange>
            </w:pPr>
            <w:ins w:id="45939" w:author="phuong vu" w:date="2018-11-15T18:25:00Z">
              <w:r w:rsidRPr="00920004">
                <w:rPr>
                  <w:lang w:val="en-US"/>
                  <w:rPrChange w:id="45940" w:author="phuong vu" w:date="2018-11-30T22:36:00Z">
                    <w:rPr>
                      <w:lang w:val="en-US"/>
                    </w:rPr>
                  </w:rPrChange>
                </w:rPr>
                <w:t>Người thực hiện</w:t>
              </w:r>
            </w:ins>
          </w:p>
        </w:tc>
        <w:tc>
          <w:tcPr>
            <w:tcW w:w="1440" w:type="dxa"/>
            <w:vAlign w:val="center"/>
          </w:tcPr>
          <w:p w14:paraId="55943FCD" w14:textId="77777777" w:rsidR="00070151" w:rsidRPr="00920004" w:rsidRDefault="00070151" w:rsidP="005F1ECC">
            <w:pPr>
              <w:jc w:val="center"/>
              <w:rPr>
                <w:ins w:id="45941" w:author="phuong vu" w:date="2018-11-15T18:25:00Z"/>
                <w:lang w:val="en-US"/>
                <w:rPrChange w:id="45942" w:author="phuong vu" w:date="2018-11-30T22:36:00Z">
                  <w:rPr>
                    <w:ins w:id="45943" w:author="phuong vu" w:date="2018-11-15T18:25:00Z"/>
                    <w:lang w:val="en-US"/>
                  </w:rPr>
                </w:rPrChange>
              </w:rPr>
              <w:pPrChange w:id="45944" w:author="phuong vu" w:date="2018-11-30T23:40:00Z">
                <w:pPr>
                  <w:spacing w:line="276" w:lineRule="auto"/>
                  <w:jc w:val="center"/>
                </w:pPr>
              </w:pPrChange>
            </w:pPr>
          </w:p>
        </w:tc>
        <w:tc>
          <w:tcPr>
            <w:tcW w:w="1350" w:type="dxa"/>
            <w:vAlign w:val="center"/>
          </w:tcPr>
          <w:p w14:paraId="33607025" w14:textId="6C6ADF96" w:rsidR="00070151" w:rsidRPr="00920004" w:rsidRDefault="00070151" w:rsidP="005F1ECC">
            <w:pPr>
              <w:jc w:val="center"/>
              <w:rPr>
                <w:ins w:id="45945" w:author="phuong vu" w:date="2018-11-15T18:25:00Z"/>
                <w:lang w:val="en-US"/>
                <w:rPrChange w:id="45946" w:author="phuong vu" w:date="2018-11-30T22:36:00Z">
                  <w:rPr>
                    <w:ins w:id="45947" w:author="phuong vu" w:date="2018-11-15T18:25:00Z"/>
                    <w:lang w:val="en-US"/>
                  </w:rPr>
                </w:rPrChange>
              </w:rPr>
              <w:pPrChange w:id="45948" w:author="phuong vu" w:date="2018-11-30T23:40:00Z">
                <w:pPr>
                  <w:spacing w:line="276" w:lineRule="auto"/>
                  <w:jc w:val="center"/>
                </w:pPr>
              </w:pPrChange>
            </w:pPr>
            <w:ins w:id="45949" w:author="phuong vu" w:date="2018-11-15T18:25:00Z">
              <w:r w:rsidRPr="00920004">
                <w:rPr>
                  <w:lang w:val="en-US"/>
                  <w:rPrChange w:id="45950" w:author="phuong vu" w:date="2018-11-30T22:36:00Z">
                    <w:rPr>
                      <w:lang w:val="en-US"/>
                    </w:rPr>
                  </w:rPrChange>
                </w:rPr>
                <w:t>X</w:t>
              </w:r>
            </w:ins>
          </w:p>
        </w:tc>
        <w:tc>
          <w:tcPr>
            <w:tcW w:w="1266" w:type="dxa"/>
            <w:vAlign w:val="center"/>
          </w:tcPr>
          <w:p w14:paraId="15BAF8A9" w14:textId="77777777" w:rsidR="00070151" w:rsidRPr="00920004" w:rsidRDefault="00070151" w:rsidP="005F1ECC">
            <w:pPr>
              <w:jc w:val="center"/>
              <w:rPr>
                <w:ins w:id="45951" w:author="phuong vu" w:date="2018-11-15T18:25:00Z"/>
                <w:lang w:val="en-US"/>
                <w:rPrChange w:id="45952" w:author="phuong vu" w:date="2018-11-30T22:36:00Z">
                  <w:rPr>
                    <w:ins w:id="45953" w:author="phuong vu" w:date="2018-11-15T18:25:00Z"/>
                    <w:lang w:val="en-US"/>
                  </w:rPr>
                </w:rPrChange>
              </w:rPr>
              <w:pPrChange w:id="45954" w:author="phuong vu" w:date="2018-11-30T23:40:00Z">
                <w:pPr>
                  <w:spacing w:line="276" w:lineRule="auto"/>
                  <w:jc w:val="center"/>
                </w:pPr>
              </w:pPrChange>
            </w:pPr>
          </w:p>
        </w:tc>
        <w:tc>
          <w:tcPr>
            <w:tcW w:w="1614" w:type="dxa"/>
            <w:vAlign w:val="center"/>
          </w:tcPr>
          <w:p w14:paraId="40E22E3B" w14:textId="77777777" w:rsidR="00070151" w:rsidRPr="00920004" w:rsidRDefault="00070151" w:rsidP="005F1ECC">
            <w:pPr>
              <w:jc w:val="center"/>
              <w:rPr>
                <w:ins w:id="45955" w:author="phuong vu" w:date="2018-11-15T18:25:00Z"/>
                <w:lang w:val="en-US"/>
                <w:rPrChange w:id="45956" w:author="phuong vu" w:date="2018-11-30T22:36:00Z">
                  <w:rPr>
                    <w:ins w:id="45957" w:author="phuong vu" w:date="2018-11-15T18:25:00Z"/>
                    <w:lang w:val="en-US"/>
                  </w:rPr>
                </w:rPrChange>
              </w:rPr>
              <w:pPrChange w:id="45958" w:author="phuong vu" w:date="2018-11-30T23:40:00Z">
                <w:pPr>
                  <w:spacing w:line="276" w:lineRule="auto"/>
                  <w:jc w:val="center"/>
                </w:pPr>
              </w:pPrChange>
            </w:pPr>
          </w:p>
        </w:tc>
        <w:tc>
          <w:tcPr>
            <w:tcW w:w="1312" w:type="dxa"/>
            <w:vAlign w:val="center"/>
          </w:tcPr>
          <w:p w14:paraId="4014682C" w14:textId="77777777" w:rsidR="00070151" w:rsidRPr="00920004" w:rsidRDefault="00070151" w:rsidP="005F1ECC">
            <w:pPr>
              <w:jc w:val="center"/>
              <w:rPr>
                <w:ins w:id="45959" w:author="phuong vu" w:date="2018-11-15T18:25:00Z"/>
                <w:lang w:val="en-US"/>
                <w:rPrChange w:id="45960" w:author="phuong vu" w:date="2018-11-30T22:36:00Z">
                  <w:rPr>
                    <w:ins w:id="45961" w:author="phuong vu" w:date="2018-11-15T18:25:00Z"/>
                    <w:lang w:val="en-US"/>
                  </w:rPr>
                </w:rPrChange>
              </w:rPr>
              <w:pPrChange w:id="45962" w:author="phuong vu" w:date="2018-11-30T23:40:00Z">
                <w:pPr>
                  <w:spacing w:line="276" w:lineRule="auto"/>
                  <w:jc w:val="center"/>
                </w:pPr>
              </w:pPrChange>
            </w:pPr>
          </w:p>
        </w:tc>
      </w:tr>
    </w:tbl>
    <w:p w14:paraId="2057E6B4" w14:textId="1371278F" w:rsidR="00BD0851" w:rsidRPr="00920004" w:rsidRDefault="00AB715C" w:rsidP="00A17FA5">
      <w:pPr>
        <w:pStyle w:val="Caption"/>
        <w:rPr>
          <w:ins w:id="45963" w:author="phuong vu" w:date="2018-11-30T14:24:00Z"/>
          <w:lang w:val="en-US"/>
          <w:rPrChange w:id="45964" w:author="phuong vu" w:date="2018-11-30T22:36:00Z">
            <w:rPr>
              <w:ins w:id="45965" w:author="phuong vu" w:date="2018-11-30T14:24:00Z"/>
              <w:lang w:val="en-US"/>
            </w:rPr>
          </w:rPrChange>
        </w:rPr>
        <w:pPrChange w:id="45966" w:author="phuong vu" w:date="2018-11-30T22:42:00Z">
          <w:pPr>
            <w:pStyle w:val="Caption"/>
          </w:pPr>
        </w:pPrChange>
      </w:pPr>
      <w:bookmarkStart w:id="45967" w:name="_Toc531381683"/>
      <w:ins w:id="45968" w:author="phuong vu" w:date="2018-11-27T15:00:00Z">
        <w:r w:rsidRPr="00920004">
          <w:rPr>
            <w:rPrChange w:id="45969" w:author="phuong vu" w:date="2018-11-30T22:36:00Z">
              <w:rPr/>
            </w:rPrChange>
          </w:rPr>
          <w:t xml:space="preserve">Bảng </w:t>
        </w:r>
      </w:ins>
      <w:ins w:id="45970" w:author="phuong vu" w:date="2018-11-30T14:54:00Z">
        <w:r w:rsidR="00D632EE" w:rsidRPr="00920004">
          <w:rPr>
            <w:rPrChange w:id="45971" w:author="phuong vu" w:date="2018-11-30T22:36:00Z">
              <w:rPr/>
            </w:rPrChange>
          </w:rPr>
          <w:fldChar w:fldCharType="begin"/>
        </w:r>
        <w:r w:rsidR="00D632EE" w:rsidRPr="00920004">
          <w:rPr>
            <w:rPrChange w:id="45972" w:author="phuong vu" w:date="2018-11-30T22:36:00Z">
              <w:rPr/>
            </w:rPrChange>
          </w:rPr>
          <w:instrText xml:space="preserve"> STYLEREF 1 \s </w:instrText>
        </w:r>
      </w:ins>
      <w:r w:rsidR="00D632EE" w:rsidRPr="00920004">
        <w:rPr>
          <w:rPrChange w:id="45973" w:author="phuong vu" w:date="2018-11-30T22:36:00Z">
            <w:rPr/>
          </w:rPrChange>
        </w:rPr>
        <w:fldChar w:fldCharType="separate"/>
      </w:r>
      <w:r w:rsidR="00B5490C">
        <w:rPr>
          <w:noProof/>
        </w:rPr>
        <w:t>4</w:t>
      </w:r>
      <w:ins w:id="45974" w:author="phuong vu" w:date="2018-11-30T14:54:00Z">
        <w:r w:rsidR="00D632EE" w:rsidRPr="00920004">
          <w:rPr>
            <w:rPrChange w:id="45975" w:author="phuong vu" w:date="2018-11-30T22:36:00Z">
              <w:rPr/>
            </w:rPrChange>
          </w:rPr>
          <w:fldChar w:fldCharType="end"/>
        </w:r>
        <w:r w:rsidR="00D632EE" w:rsidRPr="00920004">
          <w:rPr>
            <w:rPrChange w:id="45976" w:author="phuong vu" w:date="2018-11-30T22:36:00Z">
              <w:rPr/>
            </w:rPrChange>
          </w:rPr>
          <w:t>.</w:t>
        </w:r>
        <w:r w:rsidR="00D632EE" w:rsidRPr="00920004">
          <w:rPr>
            <w:rPrChange w:id="45977" w:author="phuong vu" w:date="2018-11-30T22:36:00Z">
              <w:rPr/>
            </w:rPrChange>
          </w:rPr>
          <w:fldChar w:fldCharType="begin"/>
        </w:r>
        <w:r w:rsidR="00D632EE" w:rsidRPr="00920004">
          <w:rPr>
            <w:rPrChange w:id="45978" w:author="phuong vu" w:date="2018-11-30T22:36:00Z">
              <w:rPr/>
            </w:rPrChange>
          </w:rPr>
          <w:instrText xml:space="preserve"> SEQ Bảng \* ARABIC \s 1 </w:instrText>
        </w:r>
      </w:ins>
      <w:r w:rsidR="00D632EE" w:rsidRPr="00920004">
        <w:rPr>
          <w:rPrChange w:id="45979" w:author="phuong vu" w:date="2018-11-30T22:36:00Z">
            <w:rPr/>
          </w:rPrChange>
        </w:rPr>
        <w:fldChar w:fldCharType="separate"/>
      </w:r>
      <w:ins w:id="45980" w:author="phuong vu" w:date="2018-11-30T22:44:00Z">
        <w:r w:rsidR="00B5490C">
          <w:rPr>
            <w:noProof/>
          </w:rPr>
          <w:t>46</w:t>
        </w:r>
      </w:ins>
      <w:ins w:id="45981" w:author="phuong vu" w:date="2018-11-30T14:54:00Z">
        <w:r w:rsidR="00D632EE" w:rsidRPr="00920004">
          <w:rPr>
            <w:rPrChange w:id="45982" w:author="phuong vu" w:date="2018-11-30T22:36:00Z">
              <w:rPr/>
            </w:rPrChange>
          </w:rPr>
          <w:fldChar w:fldCharType="end"/>
        </w:r>
      </w:ins>
      <w:ins w:id="45983" w:author="phuong vu" w:date="2018-11-27T15:00:00Z">
        <w:r w:rsidRPr="00920004">
          <w:rPr>
            <w:lang w:val="en-US"/>
            <w:rPrChange w:id="45984" w:author="phuong vu" w:date="2018-11-30T22:36:00Z">
              <w:rPr>
                <w:lang w:val="en-US"/>
              </w:rPr>
            </w:rPrChange>
          </w:rPr>
          <w:t xml:space="preserve"> </w:t>
        </w:r>
      </w:ins>
      <w:ins w:id="45985" w:author="phuong vu" w:date="2018-11-27T15:01:00Z">
        <w:r w:rsidRPr="00920004">
          <w:rPr>
            <w:lang w:val="en-US"/>
            <w:rPrChange w:id="45986" w:author="phuong vu" w:date="2018-11-30T22:36:00Z">
              <w:rPr>
                <w:lang w:val="en-US"/>
              </w:rPr>
            </w:rPrChange>
          </w:rPr>
          <w:t xml:space="preserve">Tiêu chí </w:t>
        </w:r>
      </w:ins>
      <w:ins w:id="45987" w:author="phuong vu" w:date="2018-11-27T15:00:00Z">
        <w:r w:rsidRPr="00920004">
          <w:rPr>
            <w:lang w:val="en-US"/>
            <w:rPrChange w:id="45988" w:author="phuong vu" w:date="2018-11-30T22:36:00Z">
              <w:rPr>
                <w:lang w:val="en-US"/>
              </w:rPr>
            </w:rPrChange>
          </w:rPr>
          <w:t>hiển thị dữ liệu đơn h</w:t>
        </w:r>
      </w:ins>
      <w:ins w:id="45989" w:author="phuong vu" w:date="2018-11-27T15:01:00Z">
        <w:r w:rsidRPr="00920004">
          <w:rPr>
            <w:lang w:val="en-US"/>
            <w:rPrChange w:id="45990" w:author="phuong vu" w:date="2018-11-30T22:36:00Z">
              <w:rPr>
                <w:lang w:val="en-US"/>
              </w:rPr>
            </w:rPrChange>
          </w:rPr>
          <w:t>àng</w:t>
        </w:r>
      </w:ins>
      <w:bookmarkEnd w:id="45967"/>
    </w:p>
    <w:p w14:paraId="68AE23EE" w14:textId="77777777" w:rsidR="00BD0851" w:rsidRPr="00920004" w:rsidRDefault="00BD0851">
      <w:pPr>
        <w:spacing w:before="0" w:after="160"/>
        <w:jc w:val="left"/>
        <w:rPr>
          <w:ins w:id="45991" w:author="phuong vu" w:date="2018-11-30T14:24:00Z"/>
          <w:iCs/>
          <w:szCs w:val="18"/>
          <w:lang w:val="en-US"/>
          <w:rPrChange w:id="45992" w:author="phuong vu" w:date="2018-11-30T22:36:00Z">
            <w:rPr>
              <w:ins w:id="45993" w:author="phuong vu" w:date="2018-11-30T14:24:00Z"/>
              <w:i/>
              <w:iCs/>
              <w:szCs w:val="18"/>
              <w:lang w:val="en-US"/>
            </w:rPr>
          </w:rPrChange>
        </w:rPr>
      </w:pPr>
      <w:ins w:id="45994" w:author="phuong vu" w:date="2018-11-30T14:24:00Z">
        <w:r w:rsidRPr="00920004">
          <w:rPr>
            <w:lang w:val="en-US"/>
            <w:rPrChange w:id="45995" w:author="phuong vu" w:date="2018-11-30T22:36:00Z">
              <w:rPr>
                <w:lang w:val="en-US"/>
              </w:rPr>
            </w:rPrChange>
          </w:rPr>
          <w:br w:type="page"/>
        </w:r>
      </w:ins>
    </w:p>
    <w:p w14:paraId="28DA07D6" w14:textId="77777777" w:rsidR="00297E5D" w:rsidRPr="00920004" w:rsidDel="00BD0851" w:rsidRDefault="00297E5D" w:rsidP="00BD0851">
      <w:pPr>
        <w:pStyle w:val="Caption"/>
        <w:rPr>
          <w:del w:id="45996" w:author="phuong vu" w:date="2018-11-23T10:50:00Z"/>
          <w:b/>
          <w:i w:val="0"/>
          <w:lang w:val="en-US"/>
          <w:rPrChange w:id="45997" w:author="phuong vu" w:date="2018-11-30T22:36:00Z">
            <w:rPr>
              <w:del w:id="45998" w:author="phuong vu" w:date="2018-11-23T10:50:00Z"/>
              <w:b/>
              <w:lang w:val="en-US"/>
            </w:rPr>
          </w:rPrChange>
        </w:rPr>
        <w:pPrChange w:id="45999" w:author="phuong vu" w:date="2018-11-30T14:24:00Z">
          <w:pPr>
            <w:spacing w:before="240" w:line="0" w:lineRule="atLeast"/>
          </w:pPr>
        </w:pPrChange>
      </w:pPr>
    </w:p>
    <w:p w14:paraId="0F39B32F" w14:textId="77777777" w:rsidR="00C51F17" w:rsidRPr="00920004" w:rsidDel="00492B70" w:rsidRDefault="00C51F17" w:rsidP="00BD0851">
      <w:pPr>
        <w:spacing w:before="240" w:line="0" w:lineRule="atLeast"/>
        <w:rPr>
          <w:del w:id="46000" w:author="phuong vu" w:date="2018-11-23T10:50:00Z"/>
          <w:rPrChange w:id="46001" w:author="phuong vu" w:date="2018-11-30T22:36:00Z">
            <w:rPr>
              <w:del w:id="46002" w:author="phuong vu" w:date="2018-11-23T10:50:00Z"/>
            </w:rPr>
          </w:rPrChange>
        </w:rPr>
        <w:pPrChange w:id="46003" w:author="phuong vu" w:date="2018-11-30T14:16:00Z">
          <w:pPr/>
        </w:pPrChange>
      </w:pPr>
    </w:p>
    <w:p w14:paraId="339BB943" w14:textId="77777777" w:rsidR="00C51F17" w:rsidRPr="00920004" w:rsidDel="00492B70" w:rsidRDefault="00C51F17" w:rsidP="00BD0851">
      <w:pPr>
        <w:spacing w:before="240" w:line="0" w:lineRule="atLeast"/>
        <w:rPr>
          <w:del w:id="46004" w:author="phuong vu" w:date="2018-11-23T10:50:00Z"/>
          <w:rPrChange w:id="46005" w:author="phuong vu" w:date="2018-11-30T22:36:00Z">
            <w:rPr>
              <w:del w:id="46006" w:author="phuong vu" w:date="2018-11-23T10:50:00Z"/>
            </w:rPr>
          </w:rPrChange>
        </w:rPr>
        <w:pPrChange w:id="46007" w:author="phuong vu" w:date="2018-11-30T14:16:00Z">
          <w:pPr/>
        </w:pPrChange>
      </w:pPr>
    </w:p>
    <w:p w14:paraId="781F191A" w14:textId="77777777" w:rsidR="00C51F17" w:rsidRPr="00920004" w:rsidDel="00492B70" w:rsidRDefault="00C51F17" w:rsidP="00BD0851">
      <w:pPr>
        <w:spacing w:before="240" w:line="0" w:lineRule="atLeast"/>
        <w:rPr>
          <w:del w:id="46008" w:author="phuong vu" w:date="2018-11-23T10:50:00Z"/>
          <w:rPrChange w:id="46009" w:author="phuong vu" w:date="2018-11-30T22:36:00Z">
            <w:rPr>
              <w:del w:id="46010" w:author="phuong vu" w:date="2018-11-23T10:50:00Z"/>
            </w:rPr>
          </w:rPrChange>
        </w:rPr>
        <w:pPrChange w:id="46011" w:author="phuong vu" w:date="2018-11-30T14:16:00Z">
          <w:pPr/>
        </w:pPrChange>
      </w:pPr>
    </w:p>
    <w:p w14:paraId="5C12EB83" w14:textId="74D0C5E8" w:rsidR="00C51F17" w:rsidRPr="00920004" w:rsidDel="00BD0851" w:rsidRDefault="00C51F17" w:rsidP="00BD0851">
      <w:pPr>
        <w:spacing w:before="240" w:line="0" w:lineRule="atLeast"/>
        <w:rPr>
          <w:del w:id="46012" w:author="phuong vu" w:date="2018-11-30T14:24:00Z"/>
          <w:rPrChange w:id="46013" w:author="phuong vu" w:date="2018-11-30T22:36:00Z">
            <w:rPr>
              <w:del w:id="46014" w:author="phuong vu" w:date="2018-11-30T14:24:00Z"/>
            </w:rPr>
          </w:rPrChange>
        </w:rPr>
        <w:pPrChange w:id="46015" w:author="phuong vu" w:date="2018-11-30T14:16:00Z">
          <w:pPr/>
        </w:pPrChange>
      </w:pPr>
    </w:p>
    <w:p w14:paraId="0032DDA9" w14:textId="05F2065F" w:rsidR="00C51F17" w:rsidRPr="00920004" w:rsidDel="009F57D7" w:rsidRDefault="00C51F17" w:rsidP="00BD0851">
      <w:pPr>
        <w:pStyle w:val="Style1"/>
        <w:spacing w:before="240" w:line="0" w:lineRule="atLeast"/>
        <w:rPr>
          <w:del w:id="46016" w:author="phuong vu" w:date="2018-11-15T18:18:00Z"/>
          <w:rPrChange w:id="46017" w:author="phuong vu" w:date="2018-11-30T22:36:00Z">
            <w:rPr>
              <w:del w:id="46018" w:author="phuong vu" w:date="2018-11-15T18:18:00Z"/>
            </w:rPr>
          </w:rPrChange>
        </w:rPr>
        <w:pPrChange w:id="46019" w:author="phuong vu" w:date="2018-11-30T14:16:00Z">
          <w:pPr/>
        </w:pPrChange>
      </w:pPr>
      <w:del w:id="46020" w:author="phuong vu" w:date="2018-11-23T10:50:00Z">
        <w:r w:rsidRPr="00920004" w:rsidDel="00492B70">
          <w:rPr>
            <w:strike/>
            <w:rPrChange w:id="46021" w:author="phuong vu" w:date="2018-11-30T22:36:00Z">
              <w:rPr>
                <w:strike/>
              </w:rPr>
            </w:rPrChange>
          </w:rPr>
          <w:br w:type="page"/>
        </w:r>
      </w:del>
      <w:bookmarkStart w:id="46022" w:name="_Hlk530052769"/>
      <w:del w:id="46023" w:author="phuong vu" w:date="2018-11-15T18:18:00Z">
        <w:r w:rsidRPr="00920004" w:rsidDel="009F57D7">
          <w:rPr>
            <w:rPrChange w:id="46024" w:author="phuong vu" w:date="2018-11-30T22:36:00Z">
              <w:rPr/>
            </w:rPrChange>
          </w:rPr>
          <w:delText>DATE(</w:delText>
        </w:r>
        <w:r w:rsidRPr="00920004" w:rsidDel="009F57D7">
          <w:rPr>
            <w:u w:val="single"/>
            <w:rPrChange w:id="46025" w:author="phuong vu" w:date="2018-11-30T22:36:00Z">
              <w:rPr>
                <w:u w:val="single"/>
              </w:rPr>
            </w:rPrChange>
          </w:rPr>
          <w:delText>DATE_AD</w:delText>
        </w:r>
        <w:r w:rsidRPr="00920004" w:rsidDel="009F57D7">
          <w:rPr>
            <w:rPrChange w:id="46026" w:author="phuong vu" w:date="2018-11-30T22:36:00Z">
              <w:rPr/>
            </w:rPrChange>
          </w:rPr>
          <w:delText>)</w:delText>
        </w:r>
      </w:del>
    </w:p>
    <w:p w14:paraId="3A6E5065" w14:textId="37EADEC9" w:rsidR="00C51F17" w:rsidRPr="00920004" w:rsidDel="009F57D7" w:rsidRDefault="00C51F17" w:rsidP="00BD0851">
      <w:pPr>
        <w:pStyle w:val="Style1"/>
        <w:spacing w:before="240" w:line="0" w:lineRule="atLeast"/>
        <w:rPr>
          <w:del w:id="46027" w:author="phuong vu" w:date="2018-11-15T18:18:00Z"/>
          <w:rPrChange w:id="46028" w:author="phuong vu" w:date="2018-11-30T22:36:00Z">
            <w:rPr>
              <w:del w:id="46029" w:author="phuong vu" w:date="2018-11-15T18:18:00Z"/>
            </w:rPr>
          </w:rPrChange>
        </w:rPr>
        <w:pPrChange w:id="46030" w:author="phuong vu" w:date="2018-11-30T14:16:00Z">
          <w:pPr>
            <w:pStyle w:val="ListParagraph"/>
            <w:numPr>
              <w:numId w:val="44"/>
            </w:numPr>
            <w:ind w:hanging="360"/>
          </w:pPr>
        </w:pPrChange>
      </w:pPr>
      <w:del w:id="46031" w:author="phuong vu" w:date="2018-11-15T18:18:00Z">
        <w:r w:rsidRPr="00920004" w:rsidDel="009F57D7">
          <w:rPr>
            <w:rPrChange w:id="46032" w:author="phuong vu" w:date="2018-11-30T22:36:00Z">
              <w:rPr/>
            </w:rPrChange>
          </w:rPr>
          <w:delText>PRODUCT_TYPE (#</w:delText>
        </w:r>
        <w:r w:rsidRPr="00920004" w:rsidDel="009F57D7">
          <w:rPr>
            <w:u w:val="single"/>
            <w:rPrChange w:id="46033" w:author="phuong vu" w:date="2018-11-30T22:36:00Z">
              <w:rPr>
                <w:u w:val="single"/>
              </w:rPr>
            </w:rPrChange>
          </w:rPr>
          <w:delText>ID</w:delText>
        </w:r>
        <w:r w:rsidRPr="00920004" w:rsidDel="009F57D7">
          <w:rPr>
            <w:rPrChange w:id="46034" w:author="phuong vu" w:date="2018-11-30T22:36:00Z">
              <w:rPr/>
            </w:rPrChange>
          </w:rPr>
          <w:delText>, PRODUCT_TYPE_NAME, STATUS)</w:delText>
        </w:r>
      </w:del>
    </w:p>
    <w:p w14:paraId="350F0EC8" w14:textId="2584E3F6" w:rsidR="00C51F17" w:rsidRPr="00920004" w:rsidDel="009F57D7" w:rsidRDefault="00C51F17" w:rsidP="00BD0851">
      <w:pPr>
        <w:pStyle w:val="Style1"/>
        <w:spacing w:before="240" w:line="0" w:lineRule="atLeast"/>
        <w:rPr>
          <w:del w:id="46035" w:author="phuong vu" w:date="2018-11-15T18:18:00Z"/>
          <w:rPrChange w:id="46036" w:author="phuong vu" w:date="2018-11-30T22:36:00Z">
            <w:rPr>
              <w:del w:id="46037" w:author="phuong vu" w:date="2018-11-15T18:18:00Z"/>
            </w:rPr>
          </w:rPrChange>
        </w:rPr>
        <w:pPrChange w:id="46038" w:author="phuong vu" w:date="2018-11-30T14:16:00Z">
          <w:pPr>
            <w:pStyle w:val="ListParagraph"/>
            <w:numPr>
              <w:numId w:val="44"/>
            </w:numPr>
            <w:ind w:hanging="360"/>
          </w:pPr>
        </w:pPrChange>
      </w:pPr>
      <w:del w:id="46039" w:author="phuong vu" w:date="2018-11-15T18:18:00Z">
        <w:r w:rsidRPr="00920004" w:rsidDel="009F57D7">
          <w:rPr>
            <w:rPrChange w:id="46040" w:author="phuong vu" w:date="2018-11-30T22:36:00Z">
              <w:rPr/>
            </w:rPrChange>
          </w:rPr>
          <w:delText>PRODUCT (#</w:delText>
        </w:r>
        <w:r w:rsidRPr="00920004" w:rsidDel="009F57D7">
          <w:rPr>
            <w:u w:val="single"/>
            <w:rPrChange w:id="46041" w:author="phuong vu" w:date="2018-11-30T22:36:00Z">
              <w:rPr>
                <w:u w:val="single"/>
              </w:rPr>
            </w:rPrChange>
          </w:rPr>
          <w:delText>ID</w:delText>
        </w:r>
        <w:r w:rsidRPr="00920004" w:rsidDel="009F57D7">
          <w:rPr>
            <w:rPrChange w:id="46042" w:author="phuong vu" w:date="2018-11-30T22:36:00Z">
              <w:rPr/>
            </w:rPrChange>
          </w:rPr>
          <w:delText xml:space="preserve">, PRODUC_NAME, SHORT_DESC, </w:delText>
        </w:r>
        <w:r w:rsidRPr="00920004" w:rsidDel="009F57D7">
          <w:rPr>
            <w:rPrChange w:id="46043" w:author="phuong vu" w:date="2018-11-30T22:36:00Z">
              <w:rPr>
                <w:i/>
              </w:rPr>
            </w:rPrChange>
          </w:rPr>
          <w:delText>PRODUCT_AVATAR</w:delText>
        </w:r>
        <w:r w:rsidRPr="00920004" w:rsidDel="009F57D7">
          <w:rPr>
            <w:rPrChange w:id="46044" w:author="phuong vu" w:date="2018-11-30T22:36:00Z">
              <w:rPr/>
            </w:rPrChange>
          </w:rPr>
          <w:delText xml:space="preserve">, STATUS, </w:delText>
        </w:r>
        <w:r w:rsidRPr="00920004" w:rsidDel="009F57D7">
          <w:rPr>
            <w:rPrChange w:id="46045" w:author="phuong vu" w:date="2018-11-30T22:36:00Z">
              <w:rPr>
                <w:i/>
              </w:rPr>
            </w:rPrChange>
          </w:rPr>
          <w:delText>PRODUCT_TYPE_ID</w:delText>
        </w:r>
        <w:r w:rsidRPr="00920004" w:rsidDel="009F57D7">
          <w:rPr>
            <w:rPrChange w:id="46046" w:author="phuong vu" w:date="2018-11-30T22:36:00Z">
              <w:rPr/>
            </w:rPrChange>
          </w:rPr>
          <w:delText>)</w:delText>
        </w:r>
      </w:del>
    </w:p>
    <w:p w14:paraId="1DB6D996" w14:textId="49468C93" w:rsidR="00C51F17" w:rsidRPr="00920004" w:rsidDel="009F57D7" w:rsidRDefault="00C51F17" w:rsidP="00BD0851">
      <w:pPr>
        <w:pStyle w:val="Style1"/>
        <w:spacing w:before="240" w:line="0" w:lineRule="atLeast"/>
        <w:rPr>
          <w:del w:id="46047" w:author="phuong vu" w:date="2018-11-15T18:18:00Z"/>
          <w:lang w:val="fr-FR"/>
          <w:rPrChange w:id="46048" w:author="phuong vu" w:date="2018-11-30T22:36:00Z">
            <w:rPr>
              <w:del w:id="46049" w:author="phuong vu" w:date="2018-11-15T18:18:00Z"/>
              <w:lang w:val="fr-FR"/>
            </w:rPr>
          </w:rPrChange>
        </w:rPr>
        <w:pPrChange w:id="46050" w:author="phuong vu" w:date="2018-11-30T14:16:00Z">
          <w:pPr>
            <w:pStyle w:val="ListParagraph"/>
            <w:numPr>
              <w:numId w:val="44"/>
            </w:numPr>
            <w:ind w:hanging="360"/>
          </w:pPr>
        </w:pPrChange>
      </w:pPr>
      <w:del w:id="46051" w:author="phuong vu" w:date="2018-11-15T18:18:00Z">
        <w:r w:rsidRPr="00920004" w:rsidDel="009F57D7">
          <w:rPr>
            <w:lang w:val="fr-FR"/>
            <w:rPrChange w:id="46052" w:author="phuong vu" w:date="2018-11-30T22:36:00Z">
              <w:rPr>
                <w:lang w:val="fr-FR"/>
              </w:rPr>
            </w:rPrChange>
          </w:rPr>
          <w:delText>SERVICE_TYPE (#</w:delText>
        </w:r>
        <w:r w:rsidRPr="00920004" w:rsidDel="009F57D7">
          <w:rPr>
            <w:u w:val="single"/>
            <w:lang w:val="fr-FR"/>
            <w:rPrChange w:id="46053" w:author="phuong vu" w:date="2018-11-30T22:36:00Z">
              <w:rPr>
                <w:u w:val="single"/>
                <w:lang w:val="fr-FR"/>
              </w:rPr>
            </w:rPrChange>
          </w:rPr>
          <w:delText>ID</w:delText>
        </w:r>
        <w:r w:rsidRPr="00920004" w:rsidDel="009F57D7">
          <w:rPr>
            <w:lang w:val="fr-FR"/>
            <w:rPrChange w:id="46054" w:author="phuong vu" w:date="2018-11-30T22:36:00Z">
              <w:rPr>
                <w:lang w:val="fr-FR"/>
              </w:rPr>
            </w:rPrChange>
          </w:rPr>
          <w:delText xml:space="preserve">, SERVICE_TYPE_NAME, SERVICE_TYPE_DESC, STATUS, </w:delText>
        </w:r>
        <w:r w:rsidRPr="00920004" w:rsidDel="009F57D7">
          <w:rPr>
            <w:lang w:val="fr-FR"/>
            <w:rPrChange w:id="46055" w:author="phuong vu" w:date="2018-11-30T22:36:00Z">
              <w:rPr>
                <w:i/>
                <w:lang w:val="fr-FR"/>
              </w:rPr>
            </w:rPrChange>
          </w:rPr>
          <w:delText>SERVICE_TYPE_AVATAR</w:delText>
        </w:r>
        <w:r w:rsidRPr="00920004" w:rsidDel="009F57D7">
          <w:rPr>
            <w:lang w:val="fr-FR"/>
            <w:rPrChange w:id="46056" w:author="phuong vu" w:date="2018-11-30T22:36:00Z">
              <w:rPr>
                <w:lang w:val="fr-FR"/>
              </w:rPr>
            </w:rPrChange>
          </w:rPr>
          <w:delText>)</w:delText>
        </w:r>
      </w:del>
    </w:p>
    <w:p w14:paraId="0AC61B8C" w14:textId="0FAFF626" w:rsidR="00C51F17" w:rsidRPr="00920004" w:rsidDel="009F57D7" w:rsidRDefault="00C51F17" w:rsidP="00BD0851">
      <w:pPr>
        <w:pStyle w:val="Style1"/>
        <w:spacing w:before="240" w:line="0" w:lineRule="atLeast"/>
        <w:rPr>
          <w:del w:id="46057" w:author="phuong vu" w:date="2018-11-15T18:18:00Z"/>
          <w:lang w:val="fr-FR"/>
          <w:rPrChange w:id="46058" w:author="phuong vu" w:date="2018-11-30T22:36:00Z">
            <w:rPr>
              <w:del w:id="46059" w:author="phuong vu" w:date="2018-11-15T18:18:00Z"/>
              <w:lang w:val="fr-FR"/>
            </w:rPr>
          </w:rPrChange>
        </w:rPr>
        <w:pPrChange w:id="46060" w:author="phuong vu" w:date="2018-11-30T14:16:00Z">
          <w:pPr>
            <w:pStyle w:val="ListParagraph"/>
            <w:numPr>
              <w:numId w:val="44"/>
            </w:numPr>
            <w:ind w:hanging="360"/>
          </w:pPr>
        </w:pPrChange>
      </w:pPr>
      <w:del w:id="46061" w:author="phuong vu" w:date="2018-11-15T18:18:00Z">
        <w:r w:rsidRPr="00920004" w:rsidDel="009F57D7">
          <w:rPr>
            <w:lang w:val="fr-FR"/>
            <w:rPrChange w:id="46062" w:author="phuong vu" w:date="2018-11-30T22:36:00Z">
              <w:rPr>
                <w:lang w:val="fr-FR"/>
              </w:rPr>
            </w:rPrChange>
          </w:rPr>
          <w:delText>SERVICE_TYPE_BRANCH (</w:delText>
        </w:r>
        <w:r w:rsidRPr="00920004" w:rsidDel="009F57D7">
          <w:rPr>
            <w:u w:val="single"/>
            <w:lang w:val="fr-FR"/>
            <w:rPrChange w:id="46063" w:author="phuong vu" w:date="2018-11-30T22:36:00Z">
              <w:rPr>
                <w:u w:val="single"/>
                <w:lang w:val="fr-FR"/>
              </w:rPr>
            </w:rPrChange>
          </w:rPr>
          <w:delText>#ID, #SERVICE_TYPE_ID</w:delText>
        </w:r>
        <w:r w:rsidRPr="00920004" w:rsidDel="009F57D7">
          <w:rPr>
            <w:rPrChange w:id="46064" w:author="phuong vu" w:date="2018-11-30T22:36:00Z">
              <w:rPr/>
            </w:rPrChange>
          </w:rPr>
          <w:delText xml:space="preserve">, </w:delText>
        </w:r>
        <w:r w:rsidRPr="00920004" w:rsidDel="009F57D7">
          <w:rPr>
            <w:u w:val="single"/>
            <w:rPrChange w:id="46065" w:author="phuong vu" w:date="2018-11-30T22:36:00Z">
              <w:rPr>
                <w:u w:val="single"/>
              </w:rPr>
            </w:rPrChange>
          </w:rPr>
          <w:delText>#BRANCH_ID</w:delText>
        </w:r>
        <w:r w:rsidRPr="00920004" w:rsidDel="009F57D7">
          <w:rPr>
            <w:rPrChange w:id="46066" w:author="phuong vu" w:date="2018-11-30T22:36:00Z">
              <w:rPr/>
            </w:rPrChange>
          </w:rPr>
          <w:delText>, STATUS</w:delText>
        </w:r>
        <w:r w:rsidRPr="00920004" w:rsidDel="009F57D7">
          <w:rPr>
            <w:lang w:val="fr-FR"/>
            <w:rPrChange w:id="46067" w:author="phuong vu" w:date="2018-11-30T22:36:00Z">
              <w:rPr>
                <w:lang w:val="fr-FR"/>
              </w:rPr>
            </w:rPrChange>
          </w:rPr>
          <w:delText>)</w:delText>
        </w:r>
      </w:del>
    </w:p>
    <w:p w14:paraId="6D1B8B58" w14:textId="72B10FF1" w:rsidR="00C51F17" w:rsidRPr="00920004" w:rsidDel="009F57D7" w:rsidRDefault="00C51F17" w:rsidP="00BD0851">
      <w:pPr>
        <w:pStyle w:val="Style1"/>
        <w:spacing w:before="240" w:line="0" w:lineRule="atLeast"/>
        <w:rPr>
          <w:del w:id="46068" w:author="phuong vu" w:date="2018-11-15T18:18:00Z"/>
          <w:rPrChange w:id="46069" w:author="phuong vu" w:date="2018-11-30T22:36:00Z">
            <w:rPr>
              <w:del w:id="46070" w:author="phuong vu" w:date="2018-11-15T18:18:00Z"/>
            </w:rPr>
          </w:rPrChange>
        </w:rPr>
        <w:pPrChange w:id="46071" w:author="phuong vu" w:date="2018-11-30T14:16:00Z">
          <w:pPr>
            <w:pStyle w:val="ListParagraph"/>
            <w:numPr>
              <w:numId w:val="44"/>
            </w:numPr>
            <w:ind w:hanging="360"/>
          </w:pPr>
        </w:pPrChange>
      </w:pPr>
      <w:del w:id="46072" w:author="phuong vu" w:date="2018-11-15T18:18:00Z">
        <w:r w:rsidRPr="00920004" w:rsidDel="009F57D7">
          <w:rPr>
            <w:lang w:val="fr-FR"/>
            <w:rPrChange w:id="46073" w:author="phuong vu" w:date="2018-11-30T22:36:00Z">
              <w:rPr>
                <w:lang w:val="fr-FR"/>
              </w:rPr>
            </w:rPrChange>
          </w:rPr>
          <w:delText>POST (</w:delText>
        </w:r>
        <w:r w:rsidRPr="00920004" w:rsidDel="009F57D7">
          <w:rPr>
            <w:u w:val="single"/>
            <w:lang w:val="fr-FR"/>
            <w:rPrChange w:id="46074" w:author="phuong vu" w:date="2018-11-30T22:36:00Z">
              <w:rPr>
                <w:u w:val="single"/>
                <w:lang w:val="fr-FR"/>
              </w:rPr>
            </w:rPrChange>
          </w:rPr>
          <w:delText>#ID</w:delText>
        </w:r>
        <w:r w:rsidRPr="00920004" w:rsidDel="009F57D7">
          <w:rPr>
            <w:rPrChange w:id="46075" w:author="phuong vu" w:date="2018-11-30T22:36:00Z">
              <w:rPr/>
            </w:rPrChange>
          </w:rPr>
          <w:delText>, HEADLINE, BODY, HEADER_IMAGE_FILE)</w:delText>
        </w:r>
      </w:del>
    </w:p>
    <w:p w14:paraId="54BDA5BB" w14:textId="6FE15013" w:rsidR="00C51F17" w:rsidRPr="00920004" w:rsidDel="009F57D7" w:rsidRDefault="00C51F17" w:rsidP="00BD0851">
      <w:pPr>
        <w:pStyle w:val="Style1"/>
        <w:spacing w:before="240" w:line="0" w:lineRule="atLeast"/>
        <w:rPr>
          <w:del w:id="46076" w:author="phuong vu" w:date="2018-11-15T18:18:00Z"/>
          <w:lang w:val="fr-FR"/>
          <w:rPrChange w:id="46077" w:author="phuong vu" w:date="2018-11-30T22:36:00Z">
            <w:rPr>
              <w:del w:id="46078" w:author="phuong vu" w:date="2018-11-15T18:18:00Z"/>
              <w:lang w:val="fr-FR"/>
            </w:rPr>
          </w:rPrChange>
        </w:rPr>
        <w:pPrChange w:id="46079" w:author="phuong vu" w:date="2018-11-30T14:16:00Z">
          <w:pPr>
            <w:pStyle w:val="ListParagraph"/>
            <w:numPr>
              <w:numId w:val="44"/>
            </w:numPr>
            <w:ind w:hanging="360"/>
          </w:pPr>
        </w:pPrChange>
      </w:pPr>
      <w:del w:id="46080" w:author="phuong vu" w:date="2018-11-15T18:18:00Z">
        <w:r w:rsidRPr="00920004" w:rsidDel="009F57D7">
          <w:rPr>
            <w:lang w:val="fr-FR"/>
            <w:rPrChange w:id="46081" w:author="phuong vu" w:date="2018-11-30T22:36:00Z">
              <w:rPr>
                <w:lang w:val="fr-FR"/>
              </w:rPr>
            </w:rPrChange>
          </w:rPr>
          <w:delText>TIME_SCHEDULE (</w:delText>
        </w:r>
        <w:r w:rsidRPr="00920004" w:rsidDel="009F57D7">
          <w:rPr>
            <w:u w:val="single"/>
            <w:lang w:val="fr-FR"/>
            <w:rPrChange w:id="46082" w:author="phuong vu" w:date="2018-11-30T22:36:00Z">
              <w:rPr>
                <w:u w:val="single"/>
                <w:lang w:val="fr-FR"/>
              </w:rPr>
            </w:rPrChange>
          </w:rPr>
          <w:delText>#ID</w:delText>
        </w:r>
        <w:r w:rsidRPr="00920004" w:rsidDel="009F57D7">
          <w:rPr>
            <w:rPrChange w:id="46083" w:author="phuong vu" w:date="2018-11-30T22:36:00Z">
              <w:rPr/>
            </w:rPrChange>
          </w:rPr>
          <w:delText>, TIME_SCHEDULE_NO, TIME_START, TIME_END, STATUS</w:delText>
        </w:r>
        <w:r w:rsidRPr="00920004" w:rsidDel="009F57D7">
          <w:rPr>
            <w:lang w:val="fr-FR"/>
            <w:rPrChange w:id="46084" w:author="phuong vu" w:date="2018-11-30T22:36:00Z">
              <w:rPr>
                <w:lang w:val="fr-FR"/>
              </w:rPr>
            </w:rPrChange>
          </w:rPr>
          <w:delText>)</w:delText>
        </w:r>
      </w:del>
    </w:p>
    <w:p w14:paraId="0A8BCD08" w14:textId="741327DE" w:rsidR="00C51F17" w:rsidRPr="00920004" w:rsidDel="009F57D7" w:rsidRDefault="00C51F17" w:rsidP="00BD0851">
      <w:pPr>
        <w:pStyle w:val="Style1"/>
        <w:spacing w:before="240" w:line="0" w:lineRule="atLeast"/>
        <w:rPr>
          <w:del w:id="46085" w:author="phuong vu" w:date="2018-11-15T18:18:00Z"/>
          <w:rPrChange w:id="46086" w:author="phuong vu" w:date="2018-11-30T22:36:00Z">
            <w:rPr>
              <w:del w:id="46087" w:author="phuong vu" w:date="2018-11-15T18:18:00Z"/>
            </w:rPr>
          </w:rPrChange>
        </w:rPr>
        <w:pPrChange w:id="46088" w:author="phuong vu" w:date="2018-11-30T14:16:00Z">
          <w:pPr>
            <w:pStyle w:val="ListParagraph"/>
            <w:numPr>
              <w:numId w:val="44"/>
            </w:numPr>
            <w:ind w:hanging="360"/>
          </w:pPr>
        </w:pPrChange>
      </w:pPr>
      <w:del w:id="46089" w:author="phuong vu" w:date="2018-11-15T18:18:00Z">
        <w:r w:rsidRPr="00920004" w:rsidDel="009F57D7">
          <w:rPr>
            <w:rPrChange w:id="46090" w:author="phuong vu" w:date="2018-11-30T22:36:00Z">
              <w:rPr/>
            </w:rPrChange>
          </w:rPr>
          <w:delText>LABEL (</w:delText>
        </w:r>
        <w:r w:rsidRPr="00920004" w:rsidDel="009F57D7">
          <w:rPr>
            <w:u w:val="single"/>
            <w:rPrChange w:id="46091" w:author="phuong vu" w:date="2018-11-30T22:36:00Z">
              <w:rPr>
                <w:u w:val="single"/>
              </w:rPr>
            </w:rPrChange>
          </w:rPr>
          <w:delText>#ID</w:delText>
        </w:r>
        <w:r w:rsidRPr="00920004" w:rsidDel="009F57D7">
          <w:rPr>
            <w:rPrChange w:id="46092" w:author="phuong vu" w:date="2018-11-30T22:36:00Z">
              <w:rPr/>
            </w:rPrChange>
          </w:rPr>
          <w:delText>, LABEL_NAME, STATUS)</w:delText>
        </w:r>
      </w:del>
    </w:p>
    <w:p w14:paraId="30455412" w14:textId="6D323A20" w:rsidR="00C51F17" w:rsidRPr="00920004" w:rsidDel="009F57D7" w:rsidRDefault="00C51F17" w:rsidP="00BD0851">
      <w:pPr>
        <w:pStyle w:val="Style1"/>
        <w:spacing w:before="240" w:line="0" w:lineRule="atLeast"/>
        <w:rPr>
          <w:del w:id="46093" w:author="phuong vu" w:date="2018-11-15T18:18:00Z"/>
          <w:rPrChange w:id="46094" w:author="phuong vu" w:date="2018-11-30T22:36:00Z">
            <w:rPr>
              <w:del w:id="46095" w:author="phuong vu" w:date="2018-11-15T18:18:00Z"/>
            </w:rPr>
          </w:rPrChange>
        </w:rPr>
        <w:pPrChange w:id="46096" w:author="phuong vu" w:date="2018-11-30T14:16:00Z">
          <w:pPr>
            <w:pStyle w:val="ListParagraph"/>
            <w:numPr>
              <w:numId w:val="44"/>
            </w:numPr>
            <w:ind w:hanging="360"/>
          </w:pPr>
        </w:pPrChange>
      </w:pPr>
      <w:del w:id="46097" w:author="phuong vu" w:date="2018-11-15T18:18:00Z">
        <w:r w:rsidRPr="00920004" w:rsidDel="009F57D7">
          <w:rPr>
            <w:rPrChange w:id="46098" w:author="phuong vu" w:date="2018-11-30T22:36:00Z">
              <w:rPr/>
            </w:rPrChange>
          </w:rPr>
          <w:delText>UNIT (#</w:delText>
        </w:r>
        <w:r w:rsidRPr="00920004" w:rsidDel="009F57D7">
          <w:rPr>
            <w:u w:val="single"/>
            <w:rPrChange w:id="46099" w:author="phuong vu" w:date="2018-11-30T22:36:00Z">
              <w:rPr>
                <w:u w:val="single"/>
              </w:rPr>
            </w:rPrChange>
          </w:rPr>
          <w:delText>ID</w:delText>
        </w:r>
        <w:r w:rsidRPr="00920004" w:rsidDel="009F57D7">
          <w:rPr>
            <w:rPrChange w:id="46100" w:author="phuong vu" w:date="2018-11-30T22:36:00Z">
              <w:rPr/>
            </w:rPrChange>
          </w:rPr>
          <w:delText>, UNIT_NAME, STATUS)</w:delText>
        </w:r>
      </w:del>
    </w:p>
    <w:p w14:paraId="6EB6F7CD" w14:textId="0C11DC10" w:rsidR="00C51F17" w:rsidRPr="00920004" w:rsidDel="009F57D7" w:rsidRDefault="00C51F17" w:rsidP="00BD0851">
      <w:pPr>
        <w:pStyle w:val="Style1"/>
        <w:spacing w:before="240" w:line="0" w:lineRule="atLeast"/>
        <w:rPr>
          <w:del w:id="46101" w:author="phuong vu" w:date="2018-11-15T18:18:00Z"/>
          <w:lang w:val="fr-FR"/>
          <w:rPrChange w:id="46102" w:author="phuong vu" w:date="2018-11-30T22:36:00Z">
            <w:rPr>
              <w:del w:id="46103" w:author="phuong vu" w:date="2018-11-15T18:18:00Z"/>
              <w:lang w:val="fr-FR"/>
            </w:rPr>
          </w:rPrChange>
        </w:rPr>
        <w:pPrChange w:id="46104" w:author="phuong vu" w:date="2018-11-30T14:16:00Z">
          <w:pPr>
            <w:pStyle w:val="ListParagraph"/>
            <w:numPr>
              <w:numId w:val="44"/>
            </w:numPr>
            <w:ind w:hanging="360"/>
          </w:pPr>
        </w:pPrChange>
      </w:pPr>
      <w:del w:id="46105" w:author="phuong vu" w:date="2018-11-15T18:18:00Z">
        <w:r w:rsidRPr="00920004" w:rsidDel="009F57D7">
          <w:rPr>
            <w:lang w:val="fr-FR"/>
            <w:rPrChange w:id="46106" w:author="phuong vu" w:date="2018-11-30T22:36:00Z">
              <w:rPr>
                <w:lang w:val="fr-FR"/>
              </w:rPr>
            </w:rPrChange>
          </w:rPr>
          <w:delText>MATERIAL (#</w:delText>
        </w:r>
        <w:r w:rsidRPr="00920004" w:rsidDel="009F57D7">
          <w:rPr>
            <w:u w:val="single"/>
            <w:lang w:val="fr-FR"/>
            <w:rPrChange w:id="46107" w:author="phuong vu" w:date="2018-11-30T22:36:00Z">
              <w:rPr>
                <w:u w:val="single"/>
                <w:lang w:val="fr-FR"/>
              </w:rPr>
            </w:rPrChange>
          </w:rPr>
          <w:delText>ID</w:delText>
        </w:r>
        <w:r w:rsidRPr="00920004" w:rsidDel="009F57D7">
          <w:rPr>
            <w:lang w:val="fr-FR"/>
            <w:rPrChange w:id="46108" w:author="phuong vu" w:date="2018-11-30T22:36:00Z">
              <w:rPr>
                <w:lang w:val="fr-FR"/>
              </w:rPr>
            </w:rPrChange>
          </w:rPr>
          <w:delText>, MATERIAL_NAME, STATUS)</w:delText>
        </w:r>
      </w:del>
    </w:p>
    <w:p w14:paraId="7C4D5553" w14:textId="1751B0B0" w:rsidR="00C51F17" w:rsidRPr="00920004" w:rsidDel="009F57D7" w:rsidRDefault="00C51F17" w:rsidP="00BD0851">
      <w:pPr>
        <w:pStyle w:val="Style1"/>
        <w:spacing w:before="240" w:line="0" w:lineRule="atLeast"/>
        <w:rPr>
          <w:del w:id="46109" w:author="phuong vu" w:date="2018-11-15T18:18:00Z"/>
          <w:lang w:val="fr-FR"/>
          <w:rPrChange w:id="46110" w:author="phuong vu" w:date="2018-11-30T22:36:00Z">
            <w:rPr>
              <w:del w:id="46111" w:author="phuong vu" w:date="2018-11-15T18:18:00Z"/>
              <w:lang w:val="fr-FR"/>
            </w:rPr>
          </w:rPrChange>
        </w:rPr>
        <w:pPrChange w:id="46112" w:author="phuong vu" w:date="2018-11-30T14:16:00Z">
          <w:pPr>
            <w:pStyle w:val="ListParagraph"/>
            <w:numPr>
              <w:numId w:val="44"/>
            </w:numPr>
            <w:ind w:hanging="360"/>
          </w:pPr>
        </w:pPrChange>
      </w:pPr>
      <w:del w:id="46113" w:author="phuong vu" w:date="2018-11-15T18:18:00Z">
        <w:r w:rsidRPr="00920004" w:rsidDel="009F57D7">
          <w:rPr>
            <w:lang w:val="fr-FR"/>
            <w:rPrChange w:id="46114" w:author="phuong vu" w:date="2018-11-30T22:36:00Z">
              <w:rPr>
                <w:lang w:val="fr-FR"/>
              </w:rPr>
            </w:rPrChange>
          </w:rPr>
          <w:delText>COLOR_GROUP (#</w:delText>
        </w:r>
        <w:r w:rsidRPr="00920004" w:rsidDel="009F57D7">
          <w:rPr>
            <w:u w:val="single"/>
            <w:lang w:val="fr-FR"/>
            <w:rPrChange w:id="46115" w:author="phuong vu" w:date="2018-11-30T22:36:00Z">
              <w:rPr>
                <w:u w:val="single"/>
                <w:lang w:val="fr-FR"/>
              </w:rPr>
            </w:rPrChange>
          </w:rPr>
          <w:delText>ID</w:delText>
        </w:r>
        <w:r w:rsidRPr="00920004" w:rsidDel="009F57D7">
          <w:rPr>
            <w:lang w:val="fr-FR"/>
            <w:rPrChange w:id="46116" w:author="phuong vu" w:date="2018-11-30T22:36:00Z">
              <w:rPr>
                <w:lang w:val="fr-FR"/>
              </w:rPr>
            </w:rPrChange>
          </w:rPr>
          <w:delText>, COLOR_GROUP_NAME, STATUS)</w:delText>
        </w:r>
      </w:del>
    </w:p>
    <w:p w14:paraId="3DCF5A0C" w14:textId="2C055C55" w:rsidR="00C51F17" w:rsidRPr="00920004" w:rsidDel="009F57D7" w:rsidRDefault="00C51F17" w:rsidP="00BD0851">
      <w:pPr>
        <w:pStyle w:val="Style1"/>
        <w:spacing w:before="240" w:line="0" w:lineRule="atLeast"/>
        <w:rPr>
          <w:del w:id="46117" w:author="phuong vu" w:date="2018-11-15T18:18:00Z"/>
          <w:lang w:val="fr-FR"/>
          <w:rPrChange w:id="46118" w:author="phuong vu" w:date="2018-11-30T22:36:00Z">
            <w:rPr>
              <w:del w:id="46119" w:author="phuong vu" w:date="2018-11-15T18:18:00Z"/>
              <w:lang w:val="fr-FR"/>
            </w:rPr>
          </w:rPrChange>
        </w:rPr>
        <w:pPrChange w:id="46120" w:author="phuong vu" w:date="2018-11-30T14:16:00Z">
          <w:pPr>
            <w:pStyle w:val="ListParagraph"/>
            <w:numPr>
              <w:numId w:val="44"/>
            </w:numPr>
            <w:ind w:hanging="360"/>
          </w:pPr>
        </w:pPrChange>
      </w:pPr>
      <w:del w:id="46121" w:author="phuong vu" w:date="2018-11-15T18:18:00Z">
        <w:r w:rsidRPr="00920004" w:rsidDel="009F57D7">
          <w:rPr>
            <w:lang w:val="fr-FR"/>
            <w:rPrChange w:id="46122" w:author="phuong vu" w:date="2018-11-30T22:36:00Z">
              <w:rPr>
                <w:lang w:val="fr-FR"/>
              </w:rPr>
            </w:rPrChange>
          </w:rPr>
          <w:delText>COLOR (#</w:delText>
        </w:r>
        <w:r w:rsidRPr="00920004" w:rsidDel="009F57D7">
          <w:rPr>
            <w:u w:val="single"/>
            <w:lang w:val="fr-FR"/>
            <w:rPrChange w:id="46123" w:author="phuong vu" w:date="2018-11-30T22:36:00Z">
              <w:rPr>
                <w:u w:val="single"/>
                <w:lang w:val="fr-FR"/>
              </w:rPr>
            </w:rPrChange>
          </w:rPr>
          <w:delText>ID</w:delText>
        </w:r>
        <w:r w:rsidRPr="00920004" w:rsidDel="009F57D7">
          <w:rPr>
            <w:lang w:val="fr-FR"/>
            <w:rPrChange w:id="46124" w:author="phuong vu" w:date="2018-11-30T22:36:00Z">
              <w:rPr>
                <w:lang w:val="fr-FR"/>
              </w:rPr>
            </w:rPrChange>
          </w:rPr>
          <w:delText>, COLOR_NAME, COLOR_GROUP_ID, STATUS)</w:delText>
        </w:r>
      </w:del>
    </w:p>
    <w:p w14:paraId="56BE52CD" w14:textId="272D85F4" w:rsidR="00C51F17" w:rsidRPr="00920004" w:rsidDel="009F57D7" w:rsidRDefault="00C51F17" w:rsidP="00BD0851">
      <w:pPr>
        <w:pStyle w:val="Style1"/>
        <w:spacing w:before="240" w:line="0" w:lineRule="atLeast"/>
        <w:rPr>
          <w:del w:id="46125" w:author="phuong vu" w:date="2018-11-15T18:18:00Z"/>
          <w:rPrChange w:id="46126" w:author="phuong vu" w:date="2018-11-30T22:36:00Z">
            <w:rPr>
              <w:del w:id="46127" w:author="phuong vu" w:date="2018-11-15T18:18:00Z"/>
            </w:rPr>
          </w:rPrChange>
        </w:rPr>
        <w:pPrChange w:id="46128" w:author="phuong vu" w:date="2018-11-30T14:16:00Z">
          <w:pPr>
            <w:pStyle w:val="ListParagraph"/>
            <w:numPr>
              <w:numId w:val="44"/>
            </w:numPr>
            <w:ind w:hanging="360"/>
          </w:pPr>
        </w:pPrChange>
      </w:pPr>
      <w:del w:id="46129" w:author="phuong vu" w:date="2018-11-15T18:18:00Z">
        <w:r w:rsidRPr="00920004" w:rsidDel="009F57D7">
          <w:rPr>
            <w:rPrChange w:id="46130" w:author="phuong vu" w:date="2018-11-30T22:36:00Z">
              <w:rPr/>
            </w:rPrChange>
          </w:rPr>
          <w:delText>CUSTOMER_ORDER (#</w:delText>
        </w:r>
        <w:r w:rsidRPr="00920004" w:rsidDel="009F57D7">
          <w:rPr>
            <w:u w:val="single"/>
            <w:rPrChange w:id="46131" w:author="phuong vu" w:date="2018-11-30T22:36:00Z">
              <w:rPr>
                <w:u w:val="single"/>
              </w:rPr>
            </w:rPrChange>
          </w:rPr>
          <w:delText>ID</w:delText>
        </w:r>
        <w:r w:rsidRPr="00920004" w:rsidDel="009F57D7">
          <w:rPr>
            <w:rPrChange w:id="46132" w:author="phuong vu" w:date="2018-11-30T22:36:00Z">
              <w:rPr/>
            </w:rPrChange>
          </w:rPr>
          <w:delText xml:space="preserve">, </w:delText>
        </w:r>
        <w:r w:rsidRPr="00920004" w:rsidDel="009F57D7">
          <w:rPr>
            <w:rPrChange w:id="46133" w:author="phuong vu" w:date="2018-11-30T22:36:00Z">
              <w:rPr>
                <w:i/>
              </w:rPr>
            </w:rPrChange>
          </w:rPr>
          <w:delText xml:space="preserve">CUSTOMER_ID, BRANCH_ID, PICK_UP_TIME_ID, DELIVERY_TIME_ID, </w:delText>
        </w:r>
        <w:r w:rsidRPr="00920004" w:rsidDel="009F57D7">
          <w:rPr>
            <w:rPrChange w:id="46134" w:author="phuong vu" w:date="2018-11-30T22:36:00Z">
              <w:rPr/>
            </w:rPrChange>
          </w:rPr>
          <w:delText xml:space="preserve">PICK_UP_DATE, DELIVERY_DATE, PICK_UP_PLACE, DELIVERY_PLACE, </w:delText>
        </w:r>
        <w:r w:rsidRPr="00920004" w:rsidDel="009F57D7">
          <w:rPr>
            <w:rPrChange w:id="46135" w:author="phuong vu" w:date="2018-11-30T22:36:00Z">
              <w:rPr>
                <w:i/>
              </w:rPr>
            </w:rPrChange>
          </w:rPr>
          <w:delText xml:space="preserve">CREATE_DATE, </w:delText>
        </w:r>
        <w:r w:rsidRPr="00920004" w:rsidDel="009F57D7">
          <w:rPr>
            <w:rPrChange w:id="46136" w:author="phuong vu" w:date="2018-11-30T22:36:00Z">
              <w:rPr/>
            </w:rPrChange>
          </w:rPr>
          <w:delText>STATUS)</w:delText>
        </w:r>
      </w:del>
    </w:p>
    <w:p w14:paraId="5E7B7782" w14:textId="61AB16FC" w:rsidR="00C51F17" w:rsidRPr="00920004" w:rsidDel="009F57D7" w:rsidRDefault="00C51F17" w:rsidP="00BD0851">
      <w:pPr>
        <w:pStyle w:val="Style1"/>
        <w:spacing w:before="240" w:line="0" w:lineRule="atLeast"/>
        <w:rPr>
          <w:del w:id="46137" w:author="phuong vu" w:date="2018-11-15T18:18:00Z"/>
          <w:rPrChange w:id="46138" w:author="phuong vu" w:date="2018-11-30T22:36:00Z">
            <w:rPr>
              <w:del w:id="46139" w:author="phuong vu" w:date="2018-11-15T18:18:00Z"/>
            </w:rPr>
          </w:rPrChange>
        </w:rPr>
        <w:pPrChange w:id="46140" w:author="phuong vu" w:date="2018-11-30T14:16:00Z">
          <w:pPr>
            <w:pStyle w:val="ListParagraph"/>
            <w:numPr>
              <w:numId w:val="44"/>
            </w:numPr>
            <w:ind w:hanging="360"/>
          </w:pPr>
        </w:pPrChange>
      </w:pPr>
      <w:del w:id="46141" w:author="phuong vu" w:date="2018-11-15T18:18:00Z">
        <w:r w:rsidRPr="00920004" w:rsidDel="009F57D7">
          <w:rPr>
            <w:rPrChange w:id="46142" w:author="phuong vu" w:date="2018-11-30T22:36:00Z">
              <w:rPr/>
            </w:rPrChange>
          </w:rPr>
          <w:delText>CUSTOMER (#</w:delText>
        </w:r>
        <w:r w:rsidRPr="00920004" w:rsidDel="009F57D7">
          <w:rPr>
            <w:u w:val="single"/>
            <w:rPrChange w:id="46143" w:author="phuong vu" w:date="2018-11-30T22:36:00Z">
              <w:rPr>
                <w:u w:val="single"/>
              </w:rPr>
            </w:rPrChange>
          </w:rPr>
          <w:delText>ID</w:delText>
        </w:r>
        <w:r w:rsidRPr="00920004" w:rsidDel="009F57D7">
          <w:rPr>
            <w:rPrChange w:id="46144" w:author="phuong vu" w:date="2018-11-30T22:36:00Z">
              <w:rPr/>
            </w:rPrChange>
          </w:rPr>
          <w:delText xml:space="preserve">, FULL_NAME, EMAIL, PASSWORD, GENDER, ADDRESS, PHONE, STATUS, </w:delText>
        </w:r>
        <w:r w:rsidRPr="00920004" w:rsidDel="009F57D7">
          <w:rPr>
            <w:rPrChange w:id="46145" w:author="phuong vu" w:date="2018-11-30T22:36:00Z">
              <w:rPr>
                <w:i/>
              </w:rPr>
            </w:rPrChange>
          </w:rPr>
          <w:delText>CUSTOMER_AVATAR</w:delText>
        </w:r>
        <w:r w:rsidRPr="00920004" w:rsidDel="009F57D7">
          <w:rPr>
            <w:rPrChange w:id="46146" w:author="phuong vu" w:date="2018-11-30T22:36:00Z">
              <w:rPr/>
            </w:rPrChange>
          </w:rPr>
          <w:delText>)</w:delText>
        </w:r>
      </w:del>
    </w:p>
    <w:p w14:paraId="41A4ABCA" w14:textId="73104751" w:rsidR="00C51F17" w:rsidRPr="00920004" w:rsidDel="009F57D7" w:rsidRDefault="00C51F17" w:rsidP="00BD0851">
      <w:pPr>
        <w:pStyle w:val="Style1"/>
        <w:spacing w:before="240" w:line="0" w:lineRule="atLeast"/>
        <w:rPr>
          <w:del w:id="46147" w:author="phuong vu" w:date="2018-11-15T18:18:00Z"/>
          <w:rPrChange w:id="46148" w:author="phuong vu" w:date="2018-11-30T22:36:00Z">
            <w:rPr>
              <w:del w:id="46149" w:author="phuong vu" w:date="2018-11-15T18:18:00Z"/>
            </w:rPr>
          </w:rPrChange>
        </w:rPr>
        <w:pPrChange w:id="46150" w:author="phuong vu" w:date="2018-11-30T14:16:00Z">
          <w:pPr>
            <w:pStyle w:val="ListParagraph"/>
            <w:numPr>
              <w:numId w:val="44"/>
            </w:numPr>
            <w:ind w:hanging="360"/>
          </w:pPr>
        </w:pPrChange>
      </w:pPr>
      <w:del w:id="46151" w:author="phuong vu" w:date="2018-11-15T18:18:00Z">
        <w:r w:rsidRPr="00920004" w:rsidDel="009F57D7">
          <w:rPr>
            <w:rPrChange w:id="46152" w:author="phuong vu" w:date="2018-11-30T22:36:00Z">
              <w:rPr/>
            </w:rPrChange>
          </w:rPr>
          <w:delText>ORDER_DETAIL (</w:delText>
        </w:r>
        <w:r w:rsidRPr="00920004" w:rsidDel="009F57D7">
          <w:rPr>
            <w:u w:val="single"/>
            <w:rPrChange w:id="46153" w:author="phuong vu" w:date="2018-11-30T22:36:00Z">
              <w:rPr>
                <w:u w:val="single"/>
              </w:rPr>
            </w:rPrChange>
          </w:rPr>
          <w:delText>#ID</w:delText>
        </w:r>
        <w:r w:rsidRPr="00920004" w:rsidDel="009F57D7">
          <w:rPr>
            <w:rPrChange w:id="46154" w:author="phuong vu" w:date="2018-11-30T22:36:00Z">
              <w:rPr/>
            </w:rPrChange>
          </w:rPr>
          <w:delText xml:space="preserve">, </w:delText>
        </w:r>
        <w:r w:rsidRPr="00920004" w:rsidDel="009F57D7">
          <w:rPr>
            <w:rPrChange w:id="46155" w:author="phuong vu" w:date="2018-11-30T22:36:00Z">
              <w:rPr>
                <w:i/>
              </w:rPr>
            </w:rPrChange>
          </w:rPr>
          <w:delText>ORDER_ID, SERVICE_TYPE_ID, UNIT_IDD, LABEL_ID, COLOR_ID, PRODUCT_ID, MATERIAL_ID, UNIT_PRICE,</w:delText>
        </w:r>
        <w:r w:rsidRPr="00920004" w:rsidDel="009F57D7">
          <w:rPr>
            <w:rPrChange w:id="46156" w:author="phuong vu" w:date="2018-11-30T22:36:00Z">
              <w:rPr/>
            </w:rPrChange>
          </w:rPr>
          <w:delText xml:space="preserve"> AMOUNT, NOTE, STATUS</w:delText>
        </w:r>
        <w:r w:rsidRPr="00920004" w:rsidDel="009F57D7">
          <w:rPr>
            <w:u w:val="single"/>
            <w:rPrChange w:id="46157" w:author="phuong vu" w:date="2018-11-30T22:36:00Z">
              <w:rPr>
                <w:u w:val="single"/>
              </w:rPr>
            </w:rPrChange>
          </w:rPr>
          <w:delText>)</w:delText>
        </w:r>
      </w:del>
    </w:p>
    <w:p w14:paraId="655F3DFF" w14:textId="4345FBF0" w:rsidR="00C51F17" w:rsidRPr="00920004" w:rsidDel="009F57D7" w:rsidRDefault="00C51F17" w:rsidP="00BD0851">
      <w:pPr>
        <w:pStyle w:val="Style1"/>
        <w:spacing w:before="240" w:line="0" w:lineRule="atLeast"/>
        <w:rPr>
          <w:del w:id="46158" w:author="phuong vu" w:date="2018-11-15T18:18:00Z"/>
          <w:rPrChange w:id="46159" w:author="phuong vu" w:date="2018-11-30T22:36:00Z">
            <w:rPr>
              <w:del w:id="46160" w:author="phuong vu" w:date="2018-11-15T18:18:00Z"/>
            </w:rPr>
          </w:rPrChange>
        </w:rPr>
        <w:pPrChange w:id="46161" w:author="phuong vu" w:date="2018-11-30T14:16:00Z">
          <w:pPr>
            <w:pStyle w:val="ListParagraph"/>
            <w:numPr>
              <w:numId w:val="44"/>
            </w:numPr>
            <w:ind w:hanging="360"/>
          </w:pPr>
        </w:pPrChange>
      </w:pPr>
      <w:del w:id="46162" w:author="phuong vu" w:date="2018-11-15T18:18:00Z">
        <w:r w:rsidRPr="00920004" w:rsidDel="009F57D7">
          <w:rPr>
            <w:rPrChange w:id="46163" w:author="phuong vu" w:date="2018-11-30T22:36:00Z">
              <w:rPr/>
            </w:rPrChange>
          </w:rPr>
          <w:delText>UNIT_PRICE (#</w:delText>
        </w:r>
        <w:r w:rsidRPr="00920004" w:rsidDel="009F57D7">
          <w:rPr>
            <w:u w:val="single"/>
            <w:rPrChange w:id="46164" w:author="phuong vu" w:date="2018-11-30T22:36:00Z">
              <w:rPr>
                <w:u w:val="single"/>
              </w:rPr>
            </w:rPrChange>
          </w:rPr>
          <w:delText>ID</w:delText>
        </w:r>
        <w:r w:rsidRPr="00920004" w:rsidDel="009F57D7">
          <w:rPr>
            <w:rPrChange w:id="46165" w:author="phuong vu" w:date="2018-11-30T22:36:00Z">
              <w:rPr/>
            </w:rPrChange>
          </w:rPr>
          <w:delText>, #</w:delText>
        </w:r>
        <w:r w:rsidRPr="00920004" w:rsidDel="009F57D7">
          <w:rPr>
            <w:u w:val="single"/>
            <w:rPrChange w:id="46166" w:author="phuong vu" w:date="2018-11-30T22:36:00Z">
              <w:rPr>
                <w:u w:val="single"/>
              </w:rPr>
            </w:rPrChange>
          </w:rPr>
          <w:delText>PRODUCT_ID</w:delText>
        </w:r>
        <w:r w:rsidRPr="00920004" w:rsidDel="009F57D7">
          <w:rPr>
            <w:rPrChange w:id="46167" w:author="phuong vu" w:date="2018-11-30T22:36:00Z">
              <w:rPr/>
            </w:rPrChange>
          </w:rPr>
          <w:delText>, #</w:delText>
        </w:r>
        <w:r w:rsidRPr="00920004" w:rsidDel="009F57D7">
          <w:rPr>
            <w:u w:val="single"/>
            <w:rPrChange w:id="46168" w:author="phuong vu" w:date="2018-11-30T22:36:00Z">
              <w:rPr>
                <w:u w:val="single"/>
              </w:rPr>
            </w:rPrChange>
          </w:rPr>
          <w:delText>SERVICE_TYPE_ID</w:delText>
        </w:r>
        <w:r w:rsidRPr="00920004" w:rsidDel="009F57D7">
          <w:rPr>
            <w:rPrChange w:id="46169" w:author="phuong vu" w:date="2018-11-30T22:36:00Z">
              <w:rPr/>
            </w:rPrChange>
          </w:rPr>
          <w:delText>, #</w:delText>
        </w:r>
        <w:r w:rsidRPr="00920004" w:rsidDel="009F57D7">
          <w:rPr>
            <w:u w:val="single"/>
            <w:rPrChange w:id="46170" w:author="phuong vu" w:date="2018-11-30T22:36:00Z">
              <w:rPr>
                <w:u w:val="single"/>
              </w:rPr>
            </w:rPrChange>
          </w:rPr>
          <w:delText>UNIT_ID</w:delText>
        </w:r>
        <w:r w:rsidRPr="00920004" w:rsidDel="009F57D7">
          <w:rPr>
            <w:rPrChange w:id="46171" w:author="phuong vu" w:date="2018-11-30T22:36:00Z">
              <w:rPr/>
            </w:rPrChange>
          </w:rPr>
          <w:delText>, APPLY_DATE, PRICE, STATUS)</w:delText>
        </w:r>
      </w:del>
    </w:p>
    <w:p w14:paraId="11DA42C5" w14:textId="162861DD" w:rsidR="00C51F17" w:rsidRPr="00920004" w:rsidDel="009F57D7" w:rsidRDefault="00C51F17" w:rsidP="00BD0851">
      <w:pPr>
        <w:pStyle w:val="Style1"/>
        <w:spacing w:before="240" w:line="0" w:lineRule="atLeast"/>
        <w:rPr>
          <w:del w:id="46172" w:author="phuong vu" w:date="2018-11-15T18:18:00Z"/>
          <w:rPrChange w:id="46173" w:author="phuong vu" w:date="2018-11-30T22:36:00Z">
            <w:rPr>
              <w:del w:id="46174" w:author="phuong vu" w:date="2018-11-15T18:18:00Z"/>
            </w:rPr>
          </w:rPrChange>
        </w:rPr>
        <w:pPrChange w:id="46175" w:author="phuong vu" w:date="2018-11-30T14:16:00Z">
          <w:pPr>
            <w:pStyle w:val="ListParagraph"/>
            <w:numPr>
              <w:numId w:val="44"/>
            </w:numPr>
            <w:ind w:hanging="360"/>
          </w:pPr>
        </w:pPrChange>
      </w:pPr>
      <w:del w:id="46176" w:author="phuong vu" w:date="2018-11-15T18:18:00Z">
        <w:r w:rsidRPr="00920004" w:rsidDel="009F57D7">
          <w:rPr>
            <w:rPrChange w:id="46177" w:author="phuong vu" w:date="2018-11-30T22:36:00Z">
              <w:rPr/>
            </w:rPrChange>
          </w:rPr>
          <w:delText>BILL (</w:delText>
        </w:r>
        <w:r w:rsidRPr="00920004" w:rsidDel="009F57D7">
          <w:rPr>
            <w:u w:val="single"/>
            <w:rPrChange w:id="46178" w:author="phuong vu" w:date="2018-11-30T22:36:00Z">
              <w:rPr>
                <w:u w:val="single"/>
              </w:rPr>
            </w:rPrChange>
          </w:rPr>
          <w:delText xml:space="preserve">#ID, </w:delText>
        </w:r>
        <w:r w:rsidRPr="00920004" w:rsidDel="009F57D7">
          <w:rPr>
            <w:rPrChange w:id="46179" w:author="phuong vu" w:date="2018-11-30T22:36:00Z">
              <w:rPr>
                <w:i/>
              </w:rPr>
            </w:rPrChange>
          </w:rPr>
          <w:delText>RECEIPT_ID</w:delText>
        </w:r>
        <w:r w:rsidRPr="00920004" w:rsidDel="009F57D7">
          <w:rPr>
            <w:rPrChange w:id="46180" w:author="phuong vu" w:date="2018-11-30T22:36:00Z">
              <w:rPr/>
            </w:rPrChange>
          </w:rPr>
          <w:delText xml:space="preserve">, </w:delText>
        </w:r>
        <w:r w:rsidRPr="00920004" w:rsidDel="009F57D7">
          <w:rPr>
            <w:rPrChange w:id="46181" w:author="phuong vu" w:date="2018-11-30T22:36:00Z">
              <w:rPr>
                <w:i/>
              </w:rPr>
            </w:rPrChange>
          </w:rPr>
          <w:delText>CREATE_BY</w:delText>
        </w:r>
        <w:r w:rsidRPr="00920004" w:rsidDel="009F57D7">
          <w:rPr>
            <w:rPrChange w:id="46182" w:author="phuong vu" w:date="2018-11-30T22:36:00Z">
              <w:rPr/>
            </w:rPrChange>
          </w:rPr>
          <w:delText xml:space="preserve">, </w:delText>
        </w:r>
        <w:r w:rsidRPr="00920004" w:rsidDel="009F57D7">
          <w:rPr>
            <w:rPrChange w:id="46183" w:author="phuong vu" w:date="2018-11-30T22:36:00Z">
              <w:rPr>
                <w:i/>
              </w:rPr>
            </w:rPrChange>
          </w:rPr>
          <w:delText>CREATE_DATE</w:delText>
        </w:r>
        <w:r w:rsidRPr="00920004" w:rsidDel="009F57D7">
          <w:rPr>
            <w:rPrChange w:id="46184" w:author="phuong vu" w:date="2018-11-30T22:36:00Z">
              <w:rPr/>
            </w:rPrChange>
          </w:rPr>
          <w:delText>, STATUS)</w:delText>
        </w:r>
      </w:del>
    </w:p>
    <w:p w14:paraId="7D403EF4" w14:textId="44DE71C1" w:rsidR="00C51F17" w:rsidRPr="00920004" w:rsidDel="009F57D7" w:rsidRDefault="00C51F17" w:rsidP="00BD0851">
      <w:pPr>
        <w:pStyle w:val="Style1"/>
        <w:spacing w:before="240" w:line="0" w:lineRule="atLeast"/>
        <w:rPr>
          <w:del w:id="46185" w:author="phuong vu" w:date="2018-11-15T18:18:00Z"/>
          <w:rPrChange w:id="46186" w:author="phuong vu" w:date="2018-11-30T22:36:00Z">
            <w:rPr>
              <w:del w:id="46187" w:author="phuong vu" w:date="2018-11-15T18:18:00Z"/>
            </w:rPr>
          </w:rPrChange>
        </w:rPr>
        <w:pPrChange w:id="46188" w:author="phuong vu" w:date="2018-11-30T14:16:00Z">
          <w:pPr>
            <w:pStyle w:val="ListParagraph"/>
            <w:numPr>
              <w:numId w:val="44"/>
            </w:numPr>
            <w:ind w:hanging="360"/>
          </w:pPr>
        </w:pPrChange>
      </w:pPr>
      <w:del w:id="46189" w:author="phuong vu" w:date="2018-11-15T18:18:00Z">
        <w:r w:rsidRPr="00920004" w:rsidDel="009F57D7">
          <w:rPr>
            <w:rPrChange w:id="46190" w:author="phuong vu" w:date="2018-11-30T22:36:00Z">
              <w:rPr/>
            </w:rPrChange>
          </w:rPr>
          <w:delText>BIL_DETAIL (</w:delText>
        </w:r>
        <w:r w:rsidRPr="00920004" w:rsidDel="009F57D7">
          <w:rPr>
            <w:u w:val="single"/>
            <w:rPrChange w:id="46191" w:author="phuong vu" w:date="2018-11-30T22:36:00Z">
              <w:rPr>
                <w:u w:val="single"/>
              </w:rPr>
            </w:rPrChange>
          </w:rPr>
          <w:delText>#ID</w:delText>
        </w:r>
        <w:r w:rsidRPr="00920004" w:rsidDel="009F57D7">
          <w:rPr>
            <w:rPrChange w:id="46192" w:author="phuong vu" w:date="2018-11-30T22:36:00Z">
              <w:rPr/>
            </w:rPrChange>
          </w:rPr>
          <w:delText xml:space="preserve">, BILL_ID, </w:delText>
        </w:r>
        <w:r w:rsidRPr="00920004" w:rsidDel="009F57D7">
          <w:rPr>
            <w:rPrChange w:id="46193" w:author="phuong vu" w:date="2018-11-30T22:36:00Z">
              <w:rPr>
                <w:i/>
              </w:rPr>
            </w:rPrChange>
          </w:rPr>
          <w:delText xml:space="preserve">SERVICE_TYPE_ID, UNIT_IDD, LABEL_ID, COLOR_ID, PRODUCT_ID, MATERIAL_ID, UNIT_PRICE, </w:delText>
        </w:r>
        <w:r w:rsidRPr="00920004" w:rsidDel="009F57D7">
          <w:rPr>
            <w:rPrChange w:id="46194" w:author="phuong vu" w:date="2018-11-30T22:36:00Z">
              <w:rPr/>
            </w:rPrChange>
          </w:rPr>
          <w:delText>AMOUNT, STATUS)</w:delText>
        </w:r>
      </w:del>
    </w:p>
    <w:p w14:paraId="24BC0A1B" w14:textId="26D72906" w:rsidR="00C51F17" w:rsidRPr="00920004" w:rsidDel="009F57D7" w:rsidRDefault="00C51F17" w:rsidP="00BD0851">
      <w:pPr>
        <w:pStyle w:val="Style1"/>
        <w:spacing w:before="240" w:line="0" w:lineRule="atLeast"/>
        <w:rPr>
          <w:del w:id="46195" w:author="phuong vu" w:date="2018-11-15T18:18:00Z"/>
          <w:rPrChange w:id="46196" w:author="phuong vu" w:date="2018-11-30T22:36:00Z">
            <w:rPr>
              <w:del w:id="46197" w:author="phuong vu" w:date="2018-11-15T18:18:00Z"/>
            </w:rPr>
          </w:rPrChange>
        </w:rPr>
        <w:pPrChange w:id="46198" w:author="phuong vu" w:date="2018-11-30T14:16:00Z">
          <w:pPr>
            <w:pStyle w:val="ListParagraph"/>
            <w:numPr>
              <w:numId w:val="44"/>
            </w:numPr>
            <w:ind w:hanging="360"/>
          </w:pPr>
        </w:pPrChange>
      </w:pPr>
      <w:del w:id="46199" w:author="phuong vu" w:date="2018-11-15T18:18:00Z">
        <w:r w:rsidRPr="00920004" w:rsidDel="009F57D7">
          <w:rPr>
            <w:rPrChange w:id="46200" w:author="phuong vu" w:date="2018-11-30T22:36:00Z">
              <w:rPr/>
            </w:rPrChange>
          </w:rPr>
          <w:delText>RECEIPT (</w:delText>
        </w:r>
        <w:r w:rsidRPr="00920004" w:rsidDel="009F57D7">
          <w:rPr>
            <w:u w:val="single"/>
            <w:rPrChange w:id="46201" w:author="phuong vu" w:date="2018-11-30T22:36:00Z">
              <w:rPr>
                <w:u w:val="single"/>
              </w:rPr>
            </w:rPrChange>
          </w:rPr>
          <w:delText>#ID, ORDER_ID</w:delText>
        </w:r>
        <w:r w:rsidRPr="00920004" w:rsidDel="009F57D7">
          <w:rPr>
            <w:rPrChange w:id="46202" w:author="phuong vu" w:date="2018-11-30T22:36:00Z">
              <w:rPr/>
            </w:rPrChange>
          </w:rPr>
          <w:delText xml:space="preserve">, PICK_UP_TIME, DELIVERY_TIME, PICK_UP_DATE, DELIVERY_DATE, PICK_UP_PLACE, DELIVERY_PLACE, </w:delText>
        </w:r>
        <w:r w:rsidRPr="00920004" w:rsidDel="009F57D7">
          <w:rPr>
            <w:rPrChange w:id="46203" w:author="phuong vu" w:date="2018-11-30T22:36:00Z">
              <w:rPr>
                <w:i/>
              </w:rPr>
            </w:rPrChange>
          </w:rPr>
          <w:delText>STAFF_PICK_UP, STAFF_DELIVERY</w:delText>
        </w:r>
        <w:r w:rsidRPr="00920004" w:rsidDel="009F57D7">
          <w:rPr>
            <w:rPrChange w:id="46204" w:author="phuong vu" w:date="2018-11-30T22:36:00Z">
              <w:rPr/>
            </w:rPrChange>
          </w:rPr>
          <w:delText>)</w:delText>
        </w:r>
      </w:del>
    </w:p>
    <w:p w14:paraId="5CDC8433" w14:textId="3C0C7BB2" w:rsidR="00C51F17" w:rsidRPr="00920004" w:rsidDel="009F57D7" w:rsidRDefault="00C51F17" w:rsidP="00BD0851">
      <w:pPr>
        <w:pStyle w:val="Style1"/>
        <w:spacing w:before="240" w:line="0" w:lineRule="atLeast"/>
        <w:rPr>
          <w:del w:id="46205" w:author="phuong vu" w:date="2018-11-15T18:18:00Z"/>
          <w:rPrChange w:id="46206" w:author="phuong vu" w:date="2018-11-30T22:36:00Z">
            <w:rPr>
              <w:del w:id="46207" w:author="phuong vu" w:date="2018-11-15T18:18:00Z"/>
            </w:rPr>
          </w:rPrChange>
        </w:rPr>
        <w:pPrChange w:id="46208" w:author="phuong vu" w:date="2018-11-30T14:16:00Z">
          <w:pPr>
            <w:pStyle w:val="ListParagraph"/>
            <w:numPr>
              <w:numId w:val="44"/>
            </w:numPr>
            <w:ind w:hanging="360"/>
          </w:pPr>
        </w:pPrChange>
      </w:pPr>
      <w:del w:id="46209" w:author="phuong vu" w:date="2018-11-15T18:18:00Z">
        <w:r w:rsidRPr="00920004" w:rsidDel="009F57D7">
          <w:rPr>
            <w:rPrChange w:id="46210" w:author="phuong vu" w:date="2018-11-30T22:36:00Z">
              <w:rPr/>
            </w:rPrChange>
          </w:rPr>
          <w:delText>RECEIPT_DETAIL (</w:delText>
        </w:r>
        <w:r w:rsidRPr="00920004" w:rsidDel="009F57D7">
          <w:rPr>
            <w:u w:val="single"/>
            <w:rPrChange w:id="46211" w:author="phuong vu" w:date="2018-11-30T22:36:00Z">
              <w:rPr>
                <w:u w:val="single"/>
              </w:rPr>
            </w:rPrChange>
          </w:rPr>
          <w:delText>#ID</w:delText>
        </w:r>
        <w:r w:rsidRPr="00920004" w:rsidDel="009F57D7">
          <w:rPr>
            <w:rPrChange w:id="46212" w:author="phuong vu" w:date="2018-11-30T22:36:00Z">
              <w:rPr/>
            </w:rPrChange>
          </w:rPr>
          <w:delText xml:space="preserve">, </w:delText>
        </w:r>
        <w:r w:rsidRPr="00920004" w:rsidDel="009F57D7">
          <w:rPr>
            <w:rPrChange w:id="46213" w:author="phuong vu" w:date="2018-11-30T22:36:00Z">
              <w:rPr>
                <w:i/>
              </w:rPr>
            </w:rPrChange>
          </w:rPr>
          <w:delText>RECEIPT_ID</w:delText>
        </w:r>
        <w:r w:rsidRPr="00920004" w:rsidDel="009F57D7">
          <w:rPr>
            <w:rPrChange w:id="46214" w:author="phuong vu" w:date="2018-11-30T22:36:00Z">
              <w:rPr/>
            </w:rPrChange>
          </w:rPr>
          <w:delText xml:space="preserve">, </w:delText>
        </w:r>
        <w:r w:rsidRPr="00920004" w:rsidDel="009F57D7">
          <w:rPr>
            <w:rPrChange w:id="46215" w:author="phuong vu" w:date="2018-11-30T22:36:00Z">
              <w:rPr>
                <w:i/>
              </w:rPr>
            </w:rPrChange>
          </w:rPr>
          <w:delText xml:space="preserve">SERVICE_TYPE_ID, UNIT_IDD, LABEL_ID, COLOR_ID, PRODUCT_ID, MATERIAL_ID, UNIT_PRICE, </w:delText>
        </w:r>
        <w:r w:rsidRPr="00920004" w:rsidDel="009F57D7">
          <w:rPr>
            <w:rPrChange w:id="46216" w:author="phuong vu" w:date="2018-11-30T22:36:00Z">
              <w:rPr/>
            </w:rPrChange>
          </w:rPr>
          <w:delText>AMOUNT, STATUS)</w:delText>
        </w:r>
      </w:del>
    </w:p>
    <w:p w14:paraId="12C882EE" w14:textId="3BFCF1FD" w:rsidR="00C51F17" w:rsidRPr="00920004" w:rsidDel="009F57D7" w:rsidRDefault="00C51F17" w:rsidP="00BD0851">
      <w:pPr>
        <w:pStyle w:val="Style1"/>
        <w:spacing w:before="240" w:line="0" w:lineRule="atLeast"/>
        <w:rPr>
          <w:del w:id="46217" w:author="phuong vu" w:date="2018-11-15T18:18:00Z"/>
          <w:rPrChange w:id="46218" w:author="phuong vu" w:date="2018-11-30T22:36:00Z">
            <w:rPr>
              <w:del w:id="46219" w:author="phuong vu" w:date="2018-11-15T18:18:00Z"/>
              <w:i/>
            </w:rPr>
          </w:rPrChange>
        </w:rPr>
        <w:pPrChange w:id="46220" w:author="phuong vu" w:date="2018-11-30T14:16:00Z">
          <w:pPr>
            <w:pStyle w:val="ListParagraph"/>
            <w:numPr>
              <w:numId w:val="44"/>
            </w:numPr>
            <w:ind w:hanging="360"/>
          </w:pPr>
        </w:pPrChange>
      </w:pPr>
      <w:del w:id="46221" w:author="phuong vu" w:date="2018-11-15T18:18:00Z">
        <w:r w:rsidRPr="00920004" w:rsidDel="009F57D7">
          <w:rPr>
            <w:rPrChange w:id="46222" w:author="phuong vu" w:date="2018-11-30T22:36:00Z">
              <w:rPr/>
            </w:rPrChange>
          </w:rPr>
          <w:delText>STAFF (#</w:delText>
        </w:r>
        <w:r w:rsidRPr="00920004" w:rsidDel="009F57D7">
          <w:rPr>
            <w:u w:val="single"/>
            <w:rPrChange w:id="46223" w:author="phuong vu" w:date="2018-11-30T22:36:00Z">
              <w:rPr>
                <w:u w:val="single"/>
              </w:rPr>
            </w:rPrChange>
          </w:rPr>
          <w:delText>ID</w:delText>
        </w:r>
        <w:r w:rsidRPr="00920004" w:rsidDel="009F57D7">
          <w:rPr>
            <w:rPrChange w:id="46224" w:author="phuong vu" w:date="2018-11-30T22:36:00Z">
              <w:rPr/>
            </w:rPrChange>
          </w:rPr>
          <w:delText xml:space="preserve">, FULL_NAME, EMAIL, PASSWORD, GENDER, ADDRESS, PHONE, STATUS, </w:delText>
        </w:r>
        <w:r w:rsidRPr="00920004" w:rsidDel="009F57D7">
          <w:rPr>
            <w:rPrChange w:id="46225" w:author="phuong vu" w:date="2018-11-30T22:36:00Z">
              <w:rPr>
                <w:i/>
              </w:rPr>
            </w:rPrChange>
          </w:rPr>
          <w:delText>STAFF_AVATAR, STAFF_TYPE_ID</w:delText>
        </w:r>
        <w:r w:rsidRPr="00920004" w:rsidDel="009F57D7">
          <w:rPr>
            <w:rPrChange w:id="46226" w:author="phuong vu" w:date="2018-11-30T22:36:00Z">
              <w:rPr/>
            </w:rPrChange>
          </w:rPr>
          <w:delText>)</w:delText>
        </w:r>
      </w:del>
    </w:p>
    <w:p w14:paraId="3153953E" w14:textId="2C8CD6F7" w:rsidR="00C51F17" w:rsidRPr="00920004" w:rsidDel="009F57D7" w:rsidRDefault="00C51F17" w:rsidP="00BD0851">
      <w:pPr>
        <w:pStyle w:val="Style1"/>
        <w:spacing w:before="240" w:line="0" w:lineRule="atLeast"/>
        <w:rPr>
          <w:del w:id="46227" w:author="phuong vu" w:date="2018-11-15T18:18:00Z"/>
          <w:rPrChange w:id="46228" w:author="phuong vu" w:date="2018-11-30T22:36:00Z">
            <w:rPr>
              <w:del w:id="46229" w:author="phuong vu" w:date="2018-11-15T18:18:00Z"/>
            </w:rPr>
          </w:rPrChange>
        </w:rPr>
        <w:pPrChange w:id="46230" w:author="phuong vu" w:date="2018-11-30T14:16:00Z">
          <w:pPr>
            <w:pStyle w:val="ListParagraph"/>
            <w:numPr>
              <w:numId w:val="44"/>
            </w:numPr>
            <w:ind w:hanging="360"/>
          </w:pPr>
        </w:pPrChange>
      </w:pPr>
      <w:del w:id="46231" w:author="phuong vu" w:date="2018-11-15T18:18:00Z">
        <w:r w:rsidRPr="00920004" w:rsidDel="009F57D7">
          <w:rPr>
            <w:rPrChange w:id="46232" w:author="phuong vu" w:date="2018-11-30T22:36:00Z">
              <w:rPr/>
            </w:rPrChange>
          </w:rPr>
          <w:delText>STAFF_TYPE (</w:delText>
        </w:r>
        <w:r w:rsidRPr="00920004" w:rsidDel="009F57D7">
          <w:rPr>
            <w:u w:val="single"/>
            <w:rPrChange w:id="46233" w:author="phuong vu" w:date="2018-11-30T22:36:00Z">
              <w:rPr>
                <w:u w:val="single"/>
              </w:rPr>
            </w:rPrChange>
          </w:rPr>
          <w:delText>#ID</w:delText>
        </w:r>
        <w:r w:rsidRPr="00920004" w:rsidDel="009F57D7">
          <w:rPr>
            <w:rPrChange w:id="46234" w:author="phuong vu" w:date="2018-11-30T22:36:00Z">
              <w:rPr/>
            </w:rPrChange>
          </w:rPr>
          <w:delText>, STAFF_TYPE_NAME, STAFF_TYPE_CODE, STATUS)</w:delText>
        </w:r>
      </w:del>
    </w:p>
    <w:p w14:paraId="6E912883" w14:textId="386D3C45" w:rsidR="00C51F17" w:rsidRPr="00920004" w:rsidDel="009F57D7" w:rsidRDefault="00C51F17" w:rsidP="00BD0851">
      <w:pPr>
        <w:pStyle w:val="Style1"/>
        <w:spacing w:before="240" w:line="0" w:lineRule="atLeast"/>
        <w:rPr>
          <w:del w:id="46235" w:author="phuong vu" w:date="2018-11-15T18:18:00Z"/>
          <w:rPrChange w:id="46236" w:author="phuong vu" w:date="2018-11-30T22:36:00Z">
            <w:rPr>
              <w:del w:id="46237" w:author="phuong vu" w:date="2018-11-15T18:18:00Z"/>
            </w:rPr>
          </w:rPrChange>
        </w:rPr>
        <w:pPrChange w:id="46238" w:author="phuong vu" w:date="2018-11-30T14:16:00Z">
          <w:pPr>
            <w:pStyle w:val="ListParagraph"/>
            <w:numPr>
              <w:numId w:val="44"/>
            </w:numPr>
            <w:ind w:hanging="360"/>
          </w:pPr>
        </w:pPrChange>
      </w:pPr>
      <w:del w:id="46239" w:author="phuong vu" w:date="2018-11-15T18:18:00Z">
        <w:r w:rsidRPr="00920004" w:rsidDel="009F57D7">
          <w:rPr>
            <w:rPrChange w:id="46240" w:author="phuong vu" w:date="2018-11-30T22:36:00Z">
              <w:rPr/>
            </w:rPrChange>
          </w:rPr>
          <w:delText>BRANCH (</w:delText>
        </w:r>
        <w:r w:rsidRPr="00920004" w:rsidDel="009F57D7">
          <w:rPr>
            <w:u w:val="single"/>
            <w:rPrChange w:id="46241" w:author="phuong vu" w:date="2018-11-30T22:36:00Z">
              <w:rPr>
                <w:u w:val="single"/>
              </w:rPr>
            </w:rPrChange>
          </w:rPr>
          <w:delText>#ID</w:delText>
        </w:r>
        <w:r w:rsidRPr="00920004" w:rsidDel="009F57D7">
          <w:rPr>
            <w:rPrChange w:id="46242" w:author="phuong vu" w:date="2018-11-30T22:36:00Z">
              <w:rPr/>
            </w:rPrChange>
          </w:rPr>
          <w:delText xml:space="preserve">, BRANCH_NAME, ADDRESS, </w:delText>
        </w:r>
        <w:r w:rsidRPr="00920004" w:rsidDel="009F57D7">
          <w:rPr>
            <w:rPrChange w:id="46243" w:author="phuong vu" w:date="2018-11-30T22:36:00Z">
              <w:rPr>
                <w:i/>
              </w:rPr>
            </w:rPrChange>
          </w:rPr>
          <w:delText>BRANCH_AVATAR</w:delText>
        </w:r>
        <w:r w:rsidRPr="00920004" w:rsidDel="009F57D7">
          <w:rPr>
            <w:rPrChange w:id="46244" w:author="phuong vu" w:date="2018-11-30T22:36:00Z">
              <w:rPr/>
            </w:rPrChange>
          </w:rPr>
          <w:delText>, LATIDUTE, LONGTIDUTE, STATUS)</w:delText>
        </w:r>
      </w:del>
    </w:p>
    <w:p w14:paraId="51CC243F" w14:textId="6A1795AA" w:rsidR="00C51F17" w:rsidRPr="00920004" w:rsidDel="009F57D7" w:rsidRDefault="00C51F17" w:rsidP="00BD0851">
      <w:pPr>
        <w:pStyle w:val="Style1"/>
        <w:spacing w:before="240" w:line="0" w:lineRule="atLeast"/>
        <w:rPr>
          <w:del w:id="46245" w:author="phuong vu" w:date="2018-11-15T18:18:00Z"/>
          <w:rPrChange w:id="46246" w:author="phuong vu" w:date="2018-11-30T22:36:00Z">
            <w:rPr>
              <w:del w:id="46247" w:author="phuong vu" w:date="2018-11-15T18:18:00Z"/>
            </w:rPr>
          </w:rPrChange>
        </w:rPr>
        <w:pPrChange w:id="46248" w:author="phuong vu" w:date="2018-11-30T14:16:00Z">
          <w:pPr>
            <w:pStyle w:val="ListParagraph"/>
            <w:numPr>
              <w:numId w:val="44"/>
            </w:numPr>
            <w:ind w:hanging="360"/>
          </w:pPr>
        </w:pPrChange>
      </w:pPr>
      <w:del w:id="46249" w:author="phuong vu" w:date="2018-11-15T18:18:00Z">
        <w:r w:rsidRPr="00920004" w:rsidDel="009F57D7">
          <w:rPr>
            <w:rPrChange w:id="46250" w:author="phuong vu" w:date="2018-11-30T22:36:00Z">
              <w:rPr/>
            </w:rPrChange>
          </w:rPr>
          <w:delText>PROMOTION (</w:delText>
        </w:r>
        <w:r w:rsidRPr="00920004" w:rsidDel="009F57D7">
          <w:rPr>
            <w:u w:val="single"/>
            <w:rPrChange w:id="46251" w:author="phuong vu" w:date="2018-11-30T22:36:00Z">
              <w:rPr>
                <w:u w:val="single"/>
              </w:rPr>
            </w:rPrChange>
          </w:rPr>
          <w:delText>#ID</w:delText>
        </w:r>
        <w:r w:rsidRPr="00920004" w:rsidDel="009F57D7">
          <w:rPr>
            <w:rPrChange w:id="46252" w:author="phuong vu" w:date="2018-11-30T22:36:00Z">
              <w:rPr/>
            </w:rPrChange>
          </w:rPr>
          <w:delText>, PROMOTION_NAME, SALE, DATE_START, DATE_END, PROMOTION_CODE, STATUS)</w:delText>
        </w:r>
      </w:del>
    </w:p>
    <w:p w14:paraId="1F976C11" w14:textId="4C30CF1C" w:rsidR="00C51F17" w:rsidRPr="00920004" w:rsidDel="009F57D7" w:rsidRDefault="00C51F17" w:rsidP="00BD0851">
      <w:pPr>
        <w:pStyle w:val="Style1"/>
        <w:spacing w:before="240" w:line="0" w:lineRule="atLeast"/>
        <w:rPr>
          <w:del w:id="46253" w:author="phuong vu" w:date="2018-11-15T18:18:00Z"/>
          <w:rPrChange w:id="46254" w:author="phuong vu" w:date="2018-11-30T22:36:00Z">
            <w:rPr>
              <w:del w:id="46255" w:author="phuong vu" w:date="2018-11-15T18:18:00Z"/>
            </w:rPr>
          </w:rPrChange>
        </w:rPr>
        <w:pPrChange w:id="46256" w:author="phuong vu" w:date="2018-11-30T14:16:00Z">
          <w:pPr>
            <w:pStyle w:val="ListParagraph"/>
            <w:numPr>
              <w:numId w:val="44"/>
            </w:numPr>
            <w:ind w:hanging="360"/>
          </w:pPr>
        </w:pPrChange>
      </w:pPr>
      <w:del w:id="46257" w:author="phuong vu" w:date="2018-11-15T18:18:00Z">
        <w:r w:rsidRPr="00920004" w:rsidDel="009F57D7">
          <w:rPr>
            <w:rPrChange w:id="46258" w:author="phuong vu" w:date="2018-11-30T22:36:00Z">
              <w:rPr/>
            </w:rPrChange>
          </w:rPr>
          <w:delText>PROMOTION_BRANCH (</w:delText>
        </w:r>
        <w:r w:rsidRPr="00920004" w:rsidDel="009F57D7">
          <w:rPr>
            <w:u w:val="single"/>
            <w:rPrChange w:id="46259" w:author="phuong vu" w:date="2018-11-30T22:36:00Z">
              <w:rPr>
                <w:u w:val="single"/>
              </w:rPr>
            </w:rPrChange>
          </w:rPr>
          <w:delText>#ID</w:delText>
        </w:r>
        <w:r w:rsidRPr="00920004" w:rsidDel="009F57D7">
          <w:rPr>
            <w:rPrChange w:id="46260" w:author="phuong vu" w:date="2018-11-30T22:36:00Z">
              <w:rPr/>
            </w:rPrChange>
          </w:rPr>
          <w:delText>, #</w:delText>
        </w:r>
        <w:r w:rsidRPr="00920004" w:rsidDel="009F57D7">
          <w:rPr>
            <w:u w:val="single"/>
            <w:rPrChange w:id="46261" w:author="phuong vu" w:date="2018-11-30T22:36:00Z">
              <w:rPr>
                <w:u w:val="single"/>
              </w:rPr>
            </w:rPrChange>
          </w:rPr>
          <w:delText>PROMOTION_ID</w:delText>
        </w:r>
        <w:r w:rsidRPr="00920004" w:rsidDel="009F57D7">
          <w:rPr>
            <w:rPrChange w:id="46262" w:author="phuong vu" w:date="2018-11-30T22:36:00Z">
              <w:rPr/>
            </w:rPrChange>
          </w:rPr>
          <w:delText xml:space="preserve">, </w:delText>
        </w:r>
        <w:r w:rsidRPr="00920004" w:rsidDel="009F57D7">
          <w:rPr>
            <w:u w:val="single"/>
            <w:rPrChange w:id="46263" w:author="phuong vu" w:date="2018-11-30T22:36:00Z">
              <w:rPr>
                <w:u w:val="single"/>
              </w:rPr>
            </w:rPrChange>
          </w:rPr>
          <w:delText>#BRANCH_ID</w:delText>
        </w:r>
        <w:r w:rsidRPr="00920004" w:rsidDel="009F57D7">
          <w:rPr>
            <w:rPrChange w:id="46264" w:author="phuong vu" w:date="2018-11-30T22:36:00Z">
              <w:rPr/>
            </w:rPrChange>
          </w:rPr>
          <w:delText>, STATUS)</w:delText>
        </w:r>
      </w:del>
    </w:p>
    <w:p w14:paraId="0F19803A" w14:textId="273AA868" w:rsidR="00C51F17" w:rsidRPr="00920004" w:rsidDel="009F57D7" w:rsidRDefault="00C51F17" w:rsidP="00BD0851">
      <w:pPr>
        <w:pStyle w:val="Style1"/>
        <w:spacing w:before="240" w:line="0" w:lineRule="atLeast"/>
        <w:rPr>
          <w:del w:id="46265" w:author="phuong vu" w:date="2018-11-15T18:18:00Z"/>
          <w:rPrChange w:id="46266" w:author="phuong vu" w:date="2018-11-30T22:36:00Z">
            <w:rPr>
              <w:del w:id="46267" w:author="phuong vu" w:date="2018-11-15T18:18:00Z"/>
            </w:rPr>
          </w:rPrChange>
        </w:rPr>
        <w:pPrChange w:id="46268" w:author="phuong vu" w:date="2018-11-30T14:16:00Z">
          <w:pPr>
            <w:pStyle w:val="ListParagraph"/>
            <w:numPr>
              <w:numId w:val="44"/>
            </w:numPr>
            <w:ind w:hanging="360"/>
          </w:pPr>
        </w:pPrChange>
      </w:pPr>
      <w:del w:id="46269" w:author="phuong vu" w:date="2018-11-15T18:18:00Z">
        <w:r w:rsidRPr="00920004" w:rsidDel="009F57D7">
          <w:rPr>
            <w:rPrChange w:id="46270" w:author="phuong vu" w:date="2018-11-30T22:36:00Z">
              <w:rPr/>
            </w:rPrChange>
          </w:rPr>
          <w:delText>WASHING_MACHINE (</w:delText>
        </w:r>
        <w:r w:rsidRPr="00920004" w:rsidDel="009F57D7">
          <w:rPr>
            <w:u w:val="single"/>
            <w:rPrChange w:id="46271" w:author="phuong vu" w:date="2018-11-30T22:36:00Z">
              <w:rPr>
                <w:u w:val="single"/>
              </w:rPr>
            </w:rPrChange>
          </w:rPr>
          <w:delText>#ID</w:delText>
        </w:r>
        <w:r w:rsidRPr="00920004" w:rsidDel="009F57D7">
          <w:rPr>
            <w:rPrChange w:id="46272" w:author="phuong vu" w:date="2018-11-30T22:36:00Z">
              <w:rPr/>
            </w:rPrChange>
          </w:rPr>
          <w:delText>,</w:delText>
        </w:r>
        <w:r w:rsidRPr="00920004" w:rsidDel="009F57D7">
          <w:rPr>
            <w:rPrChange w:id="46273" w:author="phuong vu" w:date="2018-11-30T22:36:00Z">
              <w:rPr>
                <w:i/>
              </w:rPr>
            </w:rPrChange>
          </w:rPr>
          <w:delText xml:space="preserve"> BRANCH_ID</w:delText>
        </w:r>
        <w:r w:rsidRPr="00920004" w:rsidDel="009F57D7">
          <w:rPr>
            <w:rPrChange w:id="46274" w:author="phuong vu" w:date="2018-11-30T22:36:00Z">
              <w:rPr/>
            </w:rPrChange>
          </w:rPr>
          <w:delText>, BOUGHT_DATE, CAPACITY, WASHER_CODE, STATUS)</w:delText>
        </w:r>
      </w:del>
    </w:p>
    <w:p w14:paraId="6058DF73" w14:textId="40EA9397" w:rsidR="00C51F17" w:rsidRPr="00920004" w:rsidDel="009F57D7" w:rsidRDefault="00C51F17" w:rsidP="00BD0851">
      <w:pPr>
        <w:pStyle w:val="Style1"/>
        <w:spacing w:before="240" w:line="0" w:lineRule="atLeast"/>
        <w:rPr>
          <w:del w:id="46275" w:author="phuong vu" w:date="2018-11-15T18:18:00Z"/>
          <w:rPrChange w:id="46276" w:author="phuong vu" w:date="2018-11-30T22:36:00Z">
            <w:rPr>
              <w:del w:id="46277" w:author="phuong vu" w:date="2018-11-15T18:18:00Z"/>
            </w:rPr>
          </w:rPrChange>
        </w:rPr>
        <w:pPrChange w:id="46278" w:author="phuong vu" w:date="2018-11-30T14:16:00Z">
          <w:pPr>
            <w:pStyle w:val="ListParagraph"/>
            <w:numPr>
              <w:numId w:val="44"/>
            </w:numPr>
            <w:ind w:hanging="360"/>
          </w:pPr>
        </w:pPrChange>
      </w:pPr>
      <w:del w:id="46279" w:author="phuong vu" w:date="2018-11-15T18:18:00Z">
        <w:r w:rsidRPr="00920004" w:rsidDel="009F57D7">
          <w:rPr>
            <w:rPrChange w:id="46280" w:author="phuong vu" w:date="2018-11-30T22:36:00Z">
              <w:rPr/>
            </w:rPrChange>
          </w:rPr>
          <w:delText>WASH_BAG (</w:delText>
        </w:r>
        <w:r w:rsidRPr="00920004" w:rsidDel="009F57D7">
          <w:rPr>
            <w:u w:val="single"/>
            <w:rPrChange w:id="46281" w:author="phuong vu" w:date="2018-11-30T22:36:00Z">
              <w:rPr>
                <w:u w:val="single"/>
              </w:rPr>
            </w:rPrChange>
          </w:rPr>
          <w:delText>#ID</w:delText>
        </w:r>
        <w:r w:rsidRPr="00920004" w:rsidDel="009F57D7">
          <w:rPr>
            <w:rPrChange w:id="46282" w:author="phuong vu" w:date="2018-11-30T22:36:00Z">
              <w:rPr/>
            </w:rPrChange>
          </w:rPr>
          <w:delText>, WASH_BAG_NAME, RECEIPT_ID, STATUS)</w:delText>
        </w:r>
      </w:del>
    </w:p>
    <w:p w14:paraId="4C812953" w14:textId="56121982" w:rsidR="00C51F17" w:rsidRPr="00920004" w:rsidDel="009F57D7" w:rsidRDefault="00C51F17" w:rsidP="00BD0851">
      <w:pPr>
        <w:pStyle w:val="Style1"/>
        <w:spacing w:before="240" w:line="0" w:lineRule="atLeast"/>
        <w:rPr>
          <w:del w:id="46283" w:author="phuong vu" w:date="2018-11-15T18:18:00Z"/>
          <w:rPrChange w:id="46284" w:author="phuong vu" w:date="2018-11-30T22:36:00Z">
            <w:rPr>
              <w:del w:id="46285" w:author="phuong vu" w:date="2018-11-15T18:18:00Z"/>
            </w:rPr>
          </w:rPrChange>
        </w:rPr>
        <w:pPrChange w:id="46286" w:author="phuong vu" w:date="2018-11-30T14:16:00Z">
          <w:pPr>
            <w:pStyle w:val="ListParagraph"/>
            <w:numPr>
              <w:numId w:val="44"/>
            </w:numPr>
            <w:ind w:hanging="360"/>
          </w:pPr>
        </w:pPrChange>
      </w:pPr>
      <w:del w:id="46287" w:author="phuong vu" w:date="2018-11-15T18:18:00Z">
        <w:r w:rsidRPr="00920004" w:rsidDel="009F57D7">
          <w:rPr>
            <w:rPrChange w:id="46288" w:author="phuong vu" w:date="2018-11-30T22:36:00Z">
              <w:rPr/>
            </w:rPrChange>
          </w:rPr>
          <w:delText>WASH_BAG_DETAIL (</w:delText>
        </w:r>
        <w:r w:rsidRPr="00920004" w:rsidDel="009F57D7">
          <w:rPr>
            <w:u w:val="single"/>
            <w:rPrChange w:id="46289" w:author="phuong vu" w:date="2018-11-30T22:36:00Z">
              <w:rPr>
                <w:u w:val="single"/>
              </w:rPr>
            </w:rPrChange>
          </w:rPr>
          <w:delText>#ID</w:delText>
        </w:r>
        <w:r w:rsidRPr="00920004" w:rsidDel="009F57D7">
          <w:rPr>
            <w:rPrChange w:id="46290" w:author="phuong vu" w:date="2018-11-30T22:36:00Z">
              <w:rPr/>
            </w:rPrChange>
          </w:rPr>
          <w:delText xml:space="preserve">, </w:delText>
        </w:r>
        <w:r w:rsidRPr="00920004" w:rsidDel="009F57D7">
          <w:rPr>
            <w:rPrChange w:id="46291" w:author="phuong vu" w:date="2018-11-30T22:36:00Z">
              <w:rPr>
                <w:i/>
              </w:rPr>
            </w:rPrChange>
          </w:rPr>
          <w:delText>WASH_BAG_ID</w:delText>
        </w:r>
        <w:r w:rsidRPr="00920004" w:rsidDel="009F57D7">
          <w:rPr>
            <w:rPrChange w:id="46292" w:author="phuong vu" w:date="2018-11-30T22:36:00Z">
              <w:rPr/>
            </w:rPrChange>
          </w:rPr>
          <w:delText xml:space="preserve">, </w:delText>
        </w:r>
        <w:r w:rsidRPr="00920004" w:rsidDel="009F57D7">
          <w:rPr>
            <w:rPrChange w:id="46293" w:author="phuong vu" w:date="2018-11-30T22:36:00Z">
              <w:rPr>
                <w:i/>
              </w:rPr>
            </w:rPrChange>
          </w:rPr>
          <w:delText xml:space="preserve">SERVICE_TYPE_ID, UNIT_IDD, LABEL_ID, COLOR_ID, PRODUCT_ID, MATERIAL_ID, </w:delText>
        </w:r>
        <w:r w:rsidRPr="00920004" w:rsidDel="009F57D7">
          <w:rPr>
            <w:rPrChange w:id="46294" w:author="phuong vu" w:date="2018-11-30T22:36:00Z">
              <w:rPr/>
            </w:rPrChange>
          </w:rPr>
          <w:delText>AMOUNT, STATUS)</w:delText>
        </w:r>
      </w:del>
    </w:p>
    <w:p w14:paraId="121B3A3C" w14:textId="2DEBA502" w:rsidR="00C51F17" w:rsidRPr="00920004" w:rsidDel="009F57D7" w:rsidRDefault="00C51F17" w:rsidP="00BD0851">
      <w:pPr>
        <w:pStyle w:val="Style1"/>
        <w:spacing w:before="240" w:line="0" w:lineRule="atLeast"/>
        <w:rPr>
          <w:del w:id="46295" w:author="phuong vu" w:date="2018-11-15T18:18:00Z"/>
          <w:rPrChange w:id="46296" w:author="phuong vu" w:date="2018-11-30T22:36:00Z">
            <w:rPr>
              <w:del w:id="46297" w:author="phuong vu" w:date="2018-11-15T18:18:00Z"/>
            </w:rPr>
          </w:rPrChange>
        </w:rPr>
        <w:pPrChange w:id="46298" w:author="phuong vu" w:date="2018-11-30T14:16:00Z">
          <w:pPr>
            <w:pStyle w:val="ListParagraph"/>
            <w:numPr>
              <w:numId w:val="44"/>
            </w:numPr>
            <w:ind w:hanging="360"/>
          </w:pPr>
        </w:pPrChange>
      </w:pPr>
      <w:del w:id="46299" w:author="phuong vu" w:date="2018-11-15T18:18:00Z">
        <w:r w:rsidRPr="00920004" w:rsidDel="009F57D7">
          <w:rPr>
            <w:rPrChange w:id="46300" w:author="phuong vu" w:date="2018-11-30T22:36:00Z">
              <w:rPr/>
            </w:rPrChange>
          </w:rPr>
          <w:delText>WASH (</w:delText>
        </w:r>
        <w:r w:rsidRPr="00920004" w:rsidDel="009F57D7">
          <w:rPr>
            <w:u w:val="single"/>
            <w:rPrChange w:id="46301" w:author="phuong vu" w:date="2018-11-30T22:36:00Z">
              <w:rPr>
                <w:u w:val="single"/>
              </w:rPr>
            </w:rPrChange>
          </w:rPr>
          <w:delText>#ID</w:delText>
        </w:r>
        <w:r w:rsidRPr="00920004" w:rsidDel="009F57D7">
          <w:rPr>
            <w:rPrChange w:id="46302" w:author="phuong vu" w:date="2018-11-30T22:36:00Z">
              <w:rPr/>
            </w:rPrChange>
          </w:rPr>
          <w:delText xml:space="preserve">, </w:delText>
        </w:r>
        <w:r w:rsidRPr="00920004" w:rsidDel="009F57D7">
          <w:rPr>
            <w:rPrChange w:id="46303" w:author="phuong vu" w:date="2018-11-30T22:36:00Z">
              <w:rPr>
                <w:i/>
              </w:rPr>
            </w:rPrChange>
          </w:rPr>
          <w:delText xml:space="preserve">WASH_BAG_ID, WASHING_MACHINE_ID, </w:delText>
        </w:r>
        <w:r w:rsidRPr="00920004" w:rsidDel="009F57D7">
          <w:rPr>
            <w:rPrChange w:id="46304" w:author="phuong vu" w:date="2018-11-30T22:36:00Z">
              <w:rPr/>
            </w:rPrChange>
          </w:rPr>
          <w:delText>SN, STATUS)</w:delText>
        </w:r>
      </w:del>
    </w:p>
    <w:p w14:paraId="3995C48C" w14:textId="2D1E2BCA" w:rsidR="00C51F17" w:rsidRPr="00920004" w:rsidDel="009F57D7" w:rsidRDefault="00C51F17" w:rsidP="00BD0851">
      <w:pPr>
        <w:pStyle w:val="Style1"/>
        <w:spacing w:before="240" w:line="0" w:lineRule="atLeast"/>
        <w:rPr>
          <w:del w:id="46305" w:author="phuong vu" w:date="2018-11-15T18:18:00Z"/>
          <w:rPrChange w:id="46306" w:author="phuong vu" w:date="2018-11-30T22:36:00Z">
            <w:rPr>
              <w:del w:id="46307" w:author="phuong vu" w:date="2018-11-15T18:18:00Z"/>
            </w:rPr>
          </w:rPrChange>
        </w:rPr>
        <w:pPrChange w:id="46308" w:author="phuong vu" w:date="2018-11-30T14:16:00Z">
          <w:pPr>
            <w:pStyle w:val="ListParagraph"/>
            <w:numPr>
              <w:numId w:val="44"/>
            </w:numPr>
            <w:ind w:hanging="360"/>
          </w:pPr>
        </w:pPrChange>
      </w:pPr>
      <w:bookmarkStart w:id="46309" w:name="_Ref530069181"/>
      <w:del w:id="46310" w:author="phuong vu" w:date="2018-11-15T18:18:00Z">
        <w:r w:rsidRPr="00920004" w:rsidDel="009F57D7">
          <w:rPr>
            <w:rPrChange w:id="46311" w:author="phuong vu" w:date="2018-11-30T22:36:00Z">
              <w:rPr/>
            </w:rPrChange>
          </w:rPr>
          <w:delText>TASK (</w:delText>
        </w:r>
        <w:r w:rsidRPr="00920004" w:rsidDel="009F57D7">
          <w:rPr>
            <w:u w:val="single"/>
            <w:rPrChange w:id="46312" w:author="phuong vu" w:date="2018-11-30T22:36:00Z">
              <w:rPr>
                <w:u w:val="single"/>
              </w:rPr>
            </w:rPrChange>
          </w:rPr>
          <w:delText>#ID</w:delText>
        </w:r>
        <w:r w:rsidRPr="00920004" w:rsidDel="009F57D7">
          <w:rPr>
            <w:rPrChange w:id="46313" w:author="phuong vu" w:date="2018-11-30T22:36:00Z">
              <w:rPr/>
            </w:rPrChange>
          </w:rPr>
          <w:delText xml:space="preserve">, TASK_TYPE, </w:delText>
        </w:r>
        <w:r w:rsidRPr="00920004" w:rsidDel="009F57D7">
          <w:rPr>
            <w:rPrChange w:id="46314" w:author="phuong vu" w:date="2018-11-30T22:36:00Z">
              <w:rPr>
                <w:i/>
              </w:rPr>
            </w:rPrChange>
          </w:rPr>
          <w:delText xml:space="preserve">CURRENT_STAFF, PREVIOUS_STAFF, CUSTOMER_ORDER, RECEIPT, BRANCH_ID, </w:delText>
        </w:r>
        <w:r w:rsidRPr="00920004" w:rsidDel="009F57D7">
          <w:rPr>
            <w:rPrChange w:id="46315" w:author="phuong vu" w:date="2018-11-30T22:36:00Z">
              <w:rPr/>
            </w:rPrChange>
          </w:rPr>
          <w:delText>PREVIOUS_STATUS, CURRENT_STATUS, PREVIOUS_TASK)</w:delText>
        </w:r>
        <w:bookmarkEnd w:id="46309"/>
      </w:del>
    </w:p>
    <w:bookmarkEnd w:id="46022"/>
    <w:p w14:paraId="6443EAB9" w14:textId="279A6546" w:rsidR="00C51F17" w:rsidRPr="00920004" w:rsidDel="009F57D7" w:rsidRDefault="00C51F17" w:rsidP="00BD0851">
      <w:pPr>
        <w:pStyle w:val="Style1"/>
        <w:spacing w:before="240" w:line="0" w:lineRule="atLeast"/>
        <w:rPr>
          <w:del w:id="46316" w:author="phuong vu" w:date="2018-11-15T18:18:00Z"/>
          <w:rPrChange w:id="46317" w:author="phuong vu" w:date="2018-11-30T22:36:00Z">
            <w:rPr>
              <w:del w:id="46318" w:author="phuong vu" w:date="2018-11-15T18:18:00Z"/>
            </w:rPr>
          </w:rPrChange>
        </w:rPr>
        <w:pPrChange w:id="46319" w:author="phuong vu" w:date="2018-11-30T14:16:00Z">
          <w:pPr>
            <w:jc w:val="left"/>
          </w:pPr>
        </w:pPrChange>
      </w:pPr>
    </w:p>
    <w:p w14:paraId="1C90ACBA" w14:textId="77777777" w:rsidR="00C51F17" w:rsidRPr="00920004" w:rsidDel="009F57D7" w:rsidRDefault="00C51F17" w:rsidP="00BD0851">
      <w:pPr>
        <w:pStyle w:val="Style1"/>
        <w:spacing w:before="240" w:line="0" w:lineRule="atLeast"/>
        <w:rPr>
          <w:del w:id="46320" w:author="phuong vu" w:date="2018-11-15T18:18:00Z"/>
          <w:rPrChange w:id="46321" w:author="phuong vu" w:date="2018-11-30T22:36:00Z">
            <w:rPr>
              <w:del w:id="46322" w:author="phuong vu" w:date="2018-11-15T18:18:00Z"/>
            </w:rPr>
          </w:rPrChange>
        </w:rPr>
        <w:pPrChange w:id="46323" w:author="phuong vu" w:date="2018-11-30T14:16:00Z">
          <w:pPr/>
        </w:pPrChange>
      </w:pPr>
    </w:p>
    <w:p w14:paraId="753F1629" w14:textId="692C0844" w:rsidR="00C51F17" w:rsidRPr="00920004" w:rsidDel="009F57D7" w:rsidRDefault="00C51F17" w:rsidP="00BD0851">
      <w:pPr>
        <w:pStyle w:val="Style1"/>
        <w:spacing w:before="240" w:line="0" w:lineRule="atLeast"/>
        <w:rPr>
          <w:del w:id="46324" w:author="phuong vu" w:date="2018-11-15T18:18:00Z"/>
          <w:rPrChange w:id="46325" w:author="phuong vu" w:date="2018-11-30T22:36:00Z">
            <w:rPr>
              <w:del w:id="46326" w:author="phuong vu" w:date="2018-11-15T18:18:00Z"/>
            </w:rPr>
          </w:rPrChange>
        </w:rPr>
        <w:pPrChange w:id="46327" w:author="phuong vu" w:date="2018-11-30T14:16:00Z">
          <w:pPr>
            <w:jc w:val="left"/>
          </w:pPr>
        </w:pPrChange>
      </w:pPr>
      <w:del w:id="46328" w:author="phuong vu" w:date="2018-11-15T18:18:00Z">
        <w:r w:rsidRPr="00920004" w:rsidDel="009F57D7">
          <w:rPr>
            <w:rPrChange w:id="46329" w:author="phuong vu" w:date="2018-11-30T22:36:00Z">
              <w:rPr/>
            </w:rPrChange>
          </w:rPr>
          <w:br w:type="page"/>
        </w:r>
      </w:del>
    </w:p>
    <w:p w14:paraId="594610BD" w14:textId="77777777" w:rsidR="00C51F17" w:rsidRPr="00920004" w:rsidDel="009F57D7" w:rsidRDefault="00C51F17" w:rsidP="00BD0851">
      <w:pPr>
        <w:pStyle w:val="Style1"/>
        <w:spacing w:before="240" w:line="0" w:lineRule="atLeast"/>
        <w:rPr>
          <w:del w:id="46330" w:author="phuong vu" w:date="2018-11-15T18:18:00Z"/>
          <w:rPrChange w:id="46331" w:author="phuong vu" w:date="2018-11-30T22:36:00Z">
            <w:rPr>
              <w:del w:id="46332" w:author="phuong vu" w:date="2018-11-15T18:18:00Z"/>
            </w:rPr>
          </w:rPrChange>
        </w:rPr>
        <w:pPrChange w:id="46333" w:author="phuong vu" w:date="2018-11-30T14:16:00Z">
          <w:pPr/>
        </w:pPrChange>
      </w:pPr>
    </w:p>
    <w:p w14:paraId="104224C0" w14:textId="77777777" w:rsidR="00C51F17" w:rsidRPr="00920004" w:rsidDel="009F57D7" w:rsidRDefault="00C51F17" w:rsidP="00BD0851">
      <w:pPr>
        <w:pStyle w:val="Style1"/>
        <w:spacing w:before="240" w:line="0" w:lineRule="atLeast"/>
        <w:rPr>
          <w:del w:id="46334" w:author="phuong vu" w:date="2018-11-15T18:18:00Z"/>
          <w:rPrChange w:id="46335" w:author="phuong vu" w:date="2018-11-30T22:36:00Z">
            <w:rPr>
              <w:del w:id="46336" w:author="phuong vu" w:date="2018-11-15T18:18:00Z"/>
            </w:rPr>
          </w:rPrChange>
        </w:rPr>
        <w:pPrChange w:id="46337" w:author="phuong vu" w:date="2018-11-30T14:16:00Z">
          <w:pPr/>
        </w:pPrChange>
      </w:pPr>
    </w:p>
    <w:p w14:paraId="6C8F2F3B" w14:textId="3A332C07" w:rsidR="00C51F17" w:rsidRPr="00920004" w:rsidDel="009F57D7" w:rsidRDefault="00C51F17" w:rsidP="00BD0851">
      <w:pPr>
        <w:pStyle w:val="Style1"/>
        <w:spacing w:before="240" w:line="0" w:lineRule="atLeast"/>
        <w:rPr>
          <w:del w:id="46338" w:author="phuong vu" w:date="2018-11-15T18:18:00Z"/>
          <w:strike/>
          <w:rPrChange w:id="46339" w:author="phuong vu" w:date="2018-11-30T22:36:00Z">
            <w:rPr>
              <w:del w:id="46340" w:author="phuong vu" w:date="2018-11-15T18:18:00Z"/>
              <w:strike/>
            </w:rPr>
          </w:rPrChange>
        </w:rPr>
        <w:pPrChange w:id="46341" w:author="phuong vu" w:date="2018-11-30T14:16:00Z">
          <w:pPr>
            <w:jc w:val="left"/>
          </w:pPr>
        </w:pPrChange>
      </w:pPr>
    </w:p>
    <w:p w14:paraId="2E071B9F" w14:textId="6AB618CF" w:rsidR="00C51F17" w:rsidRPr="00920004" w:rsidDel="009F57D7" w:rsidRDefault="00C51F17" w:rsidP="00BD0851">
      <w:pPr>
        <w:pStyle w:val="Style1"/>
        <w:spacing w:before="240" w:line="0" w:lineRule="atLeast"/>
        <w:rPr>
          <w:del w:id="46342" w:author="phuong vu" w:date="2018-11-15T18:18:00Z"/>
          <w:rPrChange w:id="46343" w:author="phuong vu" w:date="2018-11-30T22:36:00Z">
            <w:rPr>
              <w:del w:id="46344" w:author="phuong vu" w:date="2018-11-15T18:18:00Z"/>
            </w:rPr>
          </w:rPrChange>
        </w:rPr>
        <w:pPrChange w:id="46345" w:author="phuong vu" w:date="2018-11-30T14:16:00Z">
          <w:pPr>
            <w:spacing w:line="360" w:lineRule="auto"/>
          </w:pPr>
        </w:pPrChange>
      </w:pPr>
    </w:p>
    <w:p w14:paraId="0C0E03A1" w14:textId="77777777" w:rsidR="00CB27A4" w:rsidRPr="00920004" w:rsidRDefault="00CB27A4" w:rsidP="00BD0851">
      <w:pPr>
        <w:pStyle w:val="Style1"/>
        <w:spacing w:before="240" w:line="0" w:lineRule="atLeast"/>
        <w:rPr>
          <w:rFonts w:cstheme="majorHAnsi"/>
          <w:rPrChange w:id="46346" w:author="phuong vu" w:date="2018-11-30T22:36:00Z">
            <w:rPr/>
          </w:rPrChange>
        </w:rPr>
        <w:pPrChange w:id="46347" w:author="phuong vu" w:date="2018-11-30T14:16:00Z">
          <w:pPr>
            <w:pStyle w:val="Heading1"/>
            <w:numPr>
              <w:numId w:val="0"/>
            </w:numPr>
            <w:ind w:left="0" w:firstLine="0"/>
          </w:pPr>
        </w:pPrChange>
      </w:pPr>
      <w:bookmarkStart w:id="46348" w:name="_Toc531381592"/>
      <w:r w:rsidRPr="00920004">
        <w:rPr>
          <w:rFonts w:cstheme="majorHAnsi"/>
          <w:rPrChange w:id="46349" w:author="phuong vu" w:date="2018-11-30T22:36:00Z">
            <w:rPr/>
          </w:rPrChange>
        </w:rPr>
        <w:t>TÀI LIỆU THAM KHẢO</w:t>
      </w:r>
      <w:bookmarkEnd w:id="46348"/>
    </w:p>
    <w:p w14:paraId="3160BD8C" w14:textId="65D04C6E" w:rsidR="00956FA2" w:rsidRPr="00920004" w:rsidRDefault="00956FA2" w:rsidP="00BD0851">
      <w:pPr>
        <w:numPr>
          <w:ilvl w:val="0"/>
          <w:numId w:val="24"/>
        </w:numPr>
        <w:spacing w:before="240" w:line="276" w:lineRule="auto"/>
        <w:rPr>
          <w:ins w:id="46350" w:author="phuong vu" w:date="2018-11-27T17:00:00Z"/>
          <w:bCs/>
          <w:lang w:val="en-US"/>
          <w:rPrChange w:id="46351" w:author="phuong vu" w:date="2018-11-30T22:36:00Z">
            <w:rPr>
              <w:ins w:id="46352" w:author="phuong vu" w:date="2018-11-27T17:00:00Z"/>
              <w:bCs/>
              <w:lang w:val="en-US"/>
            </w:rPr>
          </w:rPrChange>
        </w:rPr>
        <w:pPrChange w:id="46353" w:author="phuong vu" w:date="2018-11-30T14:19:00Z">
          <w:pPr>
            <w:numPr>
              <w:numId w:val="24"/>
            </w:numPr>
            <w:spacing w:line="276" w:lineRule="auto"/>
            <w:ind w:left="720" w:hanging="360"/>
          </w:pPr>
        </w:pPrChange>
      </w:pPr>
      <w:ins w:id="46354" w:author="phuong vu" w:date="2018-11-27T17:00:00Z">
        <w:r w:rsidRPr="00920004">
          <w:rPr>
            <w:rFonts w:ascii="Times New Roman" w:eastAsia="Calibri" w:hAnsi="Times New Roman" w:cs="Times New Roman"/>
            <w:b/>
            <w:szCs w:val="22"/>
            <w:vertAlign w:val="superscript"/>
            <w:lang w:val="en-US"/>
            <w:rPrChange w:id="46355" w:author="phuong vu" w:date="2018-11-30T22:36:00Z">
              <w:rPr>
                <w:rFonts w:ascii="Times New Roman" w:eastAsia="Calibri" w:hAnsi="Times New Roman" w:cs="Times New Roman"/>
                <w:b/>
                <w:szCs w:val="22"/>
                <w:vertAlign w:val="superscript"/>
                <w:lang w:val="en-US"/>
              </w:rPr>
            </w:rPrChange>
          </w:rPr>
          <w:t>[1]</w:t>
        </w:r>
        <w:r w:rsidR="00FC5CBD" w:rsidRPr="00920004">
          <w:rPr>
            <w:rFonts w:ascii="Times New Roman" w:eastAsia="Calibri" w:hAnsi="Times New Roman" w:cs="Times New Roman"/>
            <w:b/>
            <w:szCs w:val="22"/>
            <w:vertAlign w:val="superscript"/>
            <w:lang w:val="en-US"/>
            <w:rPrChange w:id="46356" w:author="phuong vu" w:date="2018-11-30T22:36:00Z">
              <w:rPr>
                <w:rFonts w:ascii="Times New Roman" w:eastAsia="Calibri" w:hAnsi="Times New Roman" w:cs="Times New Roman"/>
                <w:b/>
                <w:szCs w:val="22"/>
                <w:vertAlign w:val="superscript"/>
                <w:lang w:val="en-US"/>
              </w:rPr>
            </w:rPrChange>
          </w:rPr>
          <w:t xml:space="preserve"> </w:t>
        </w:r>
        <w:r w:rsidRPr="00920004">
          <w:rPr>
            <w:rFonts w:ascii="Times New Roman" w:eastAsia="Calibri" w:hAnsi="Times New Roman" w:cs="Times New Roman"/>
            <w:b/>
            <w:szCs w:val="22"/>
            <w:lang w:val="en-US"/>
            <w:rPrChange w:id="46357" w:author="phuong vu" w:date="2018-11-30T22:36:00Z">
              <w:rPr>
                <w:rFonts w:ascii="Times New Roman" w:eastAsia="Calibri" w:hAnsi="Times New Roman" w:cs="Times New Roman"/>
                <w:b/>
                <w:szCs w:val="22"/>
                <w:lang w:val="en-US"/>
              </w:rPr>
            </w:rPrChange>
          </w:rPr>
          <w:t xml:space="preserve">Lê Hoành Sử. </w:t>
        </w:r>
        <w:r w:rsidRPr="00920004">
          <w:rPr>
            <w:rFonts w:ascii="Times New Roman" w:eastAsia="Calibri" w:hAnsi="Times New Roman" w:cs="Times New Roman"/>
            <w:szCs w:val="22"/>
            <w:lang w:val="en-US"/>
            <w:rPrChange w:id="46358" w:author="phuong vu" w:date="2018-11-30T22:36:00Z">
              <w:rPr>
                <w:rFonts w:ascii="Times New Roman" w:eastAsia="Calibri" w:hAnsi="Times New Roman" w:cs="Times New Roman"/>
                <w:szCs w:val="22"/>
                <w:lang w:val="en-US"/>
              </w:rPr>
            </w:rPrChange>
          </w:rPr>
          <w:t>Giáo trình phát triển ứng dụng di động cơ bản. Chương 1. Nhà xuất bản đại học quốc gia TP.</w:t>
        </w:r>
      </w:ins>
      <w:ins w:id="46359" w:author="phuong vu" w:date="2018-11-30T14:18:00Z">
        <w:r w:rsidR="00BD0851" w:rsidRPr="00920004">
          <w:rPr>
            <w:rFonts w:ascii="Times New Roman" w:eastAsia="Calibri" w:hAnsi="Times New Roman" w:cs="Times New Roman"/>
            <w:szCs w:val="22"/>
            <w:lang w:val="en-US"/>
            <w:rPrChange w:id="46360" w:author="phuong vu" w:date="2018-11-30T22:36:00Z">
              <w:rPr>
                <w:rFonts w:ascii="Times New Roman" w:eastAsia="Calibri" w:hAnsi="Times New Roman" w:cs="Times New Roman"/>
                <w:szCs w:val="22"/>
                <w:lang w:val="en-US"/>
              </w:rPr>
            </w:rPrChange>
          </w:rPr>
          <w:t xml:space="preserve"> </w:t>
        </w:r>
      </w:ins>
      <w:ins w:id="46361" w:author="phuong vu" w:date="2018-11-27T17:00:00Z">
        <w:r w:rsidRPr="00920004">
          <w:rPr>
            <w:rFonts w:ascii="Times New Roman" w:eastAsia="Calibri" w:hAnsi="Times New Roman" w:cs="Times New Roman"/>
            <w:szCs w:val="22"/>
            <w:lang w:val="en-US"/>
            <w:rPrChange w:id="46362" w:author="phuong vu" w:date="2018-11-30T22:36:00Z">
              <w:rPr>
                <w:rFonts w:ascii="Times New Roman" w:eastAsia="Calibri" w:hAnsi="Times New Roman" w:cs="Times New Roman"/>
                <w:szCs w:val="22"/>
                <w:lang w:val="en-US"/>
              </w:rPr>
            </w:rPrChange>
          </w:rPr>
          <w:t>Hồ Chí Minh, 2017.</w:t>
        </w:r>
      </w:ins>
    </w:p>
    <w:p w14:paraId="675482CB" w14:textId="595ABCC5" w:rsidR="00956FA2" w:rsidRPr="00920004" w:rsidRDefault="00956FA2" w:rsidP="00BD0851">
      <w:pPr>
        <w:numPr>
          <w:ilvl w:val="0"/>
          <w:numId w:val="24"/>
        </w:numPr>
        <w:spacing w:before="240" w:line="276" w:lineRule="auto"/>
        <w:rPr>
          <w:ins w:id="46363" w:author="phuong vu" w:date="2018-11-27T17:00:00Z"/>
          <w:bCs/>
          <w:lang w:val="en-US"/>
          <w:rPrChange w:id="46364" w:author="phuong vu" w:date="2018-11-30T22:36:00Z">
            <w:rPr>
              <w:ins w:id="46365" w:author="phuong vu" w:date="2018-11-27T17:00:00Z"/>
              <w:bCs/>
              <w:lang w:val="en-US"/>
            </w:rPr>
          </w:rPrChange>
        </w:rPr>
        <w:pPrChange w:id="46366" w:author="phuong vu" w:date="2018-11-30T14:19:00Z">
          <w:pPr>
            <w:numPr>
              <w:numId w:val="24"/>
            </w:numPr>
            <w:spacing w:line="276" w:lineRule="auto"/>
            <w:ind w:left="720" w:hanging="360"/>
          </w:pPr>
        </w:pPrChange>
      </w:pPr>
      <w:ins w:id="46367" w:author="phuong vu" w:date="2018-11-27T17:00:00Z">
        <w:r w:rsidRPr="00920004">
          <w:rPr>
            <w:bCs/>
            <w:vertAlign w:val="superscript"/>
            <w:lang w:val="en-US"/>
            <w:rPrChange w:id="46368" w:author="phuong vu" w:date="2018-11-30T22:36:00Z">
              <w:rPr>
                <w:bCs/>
                <w:vertAlign w:val="superscript"/>
                <w:lang w:val="en-US"/>
              </w:rPr>
            </w:rPrChange>
          </w:rPr>
          <w:t>[2]</w:t>
        </w:r>
        <w:r w:rsidR="00FC5CBD" w:rsidRPr="00920004">
          <w:rPr>
            <w:bCs/>
            <w:vertAlign w:val="superscript"/>
            <w:lang w:val="en-US"/>
            <w:rPrChange w:id="46369" w:author="phuong vu" w:date="2018-11-30T22:36:00Z">
              <w:rPr>
                <w:bCs/>
                <w:vertAlign w:val="superscript"/>
                <w:lang w:val="en-US"/>
              </w:rPr>
            </w:rPrChange>
          </w:rPr>
          <w:t xml:space="preserve"> </w:t>
        </w:r>
        <w:r w:rsidRPr="00920004">
          <w:rPr>
            <w:b/>
            <w:bCs/>
            <w:lang w:val="en-US"/>
            <w:rPrChange w:id="46370" w:author="phuong vu" w:date="2018-11-30T22:36:00Z">
              <w:rPr>
                <w:bCs/>
                <w:lang w:val="en-US"/>
              </w:rPr>
            </w:rPrChange>
          </w:rPr>
          <w:t>Cùng tìm hiểu về GraphQL</w:t>
        </w:r>
        <w:r w:rsidRPr="00920004">
          <w:rPr>
            <w:bCs/>
            <w:lang w:val="en-US"/>
            <w:rPrChange w:id="46371" w:author="phuong vu" w:date="2018-11-30T22:36:00Z">
              <w:rPr>
                <w:bCs/>
                <w:lang w:val="en-US"/>
              </w:rPr>
            </w:rPrChange>
          </w:rPr>
          <w:t xml:space="preserve">: </w:t>
        </w:r>
        <w:r w:rsidRPr="00920004">
          <w:rPr>
            <w:rStyle w:val="Hyperlink"/>
            <w:bCs/>
            <w:lang w:val="en-US"/>
            <w:rPrChange w:id="46372" w:author="phuong vu" w:date="2018-11-30T22:36:00Z">
              <w:rPr>
                <w:rStyle w:val="Hyperlink"/>
                <w:bCs/>
                <w:lang w:val="en-US"/>
              </w:rPr>
            </w:rPrChange>
          </w:rPr>
          <w:fldChar w:fldCharType="begin"/>
        </w:r>
        <w:r w:rsidRPr="00920004">
          <w:rPr>
            <w:rStyle w:val="Hyperlink"/>
            <w:bCs/>
            <w:lang w:val="en-US"/>
            <w:rPrChange w:id="46373" w:author="phuong vu" w:date="2018-11-30T22:36:00Z">
              <w:rPr>
                <w:rStyle w:val="Hyperlink"/>
                <w:bCs/>
                <w:lang w:val="en-US"/>
              </w:rPr>
            </w:rPrChange>
          </w:rPr>
          <w:instrText xml:space="preserve"> HYPERLINK "https://viblo.asia/p/cung-tim-hieu-ve-graphql-07LKX4zeKV4" </w:instrText>
        </w:r>
        <w:r w:rsidRPr="00920004">
          <w:rPr>
            <w:rStyle w:val="Hyperlink"/>
            <w:bCs/>
            <w:lang w:val="en-US"/>
            <w:rPrChange w:id="46374" w:author="phuong vu" w:date="2018-11-30T22:36:00Z">
              <w:rPr>
                <w:rStyle w:val="Hyperlink"/>
                <w:bCs/>
                <w:lang w:val="en-US"/>
              </w:rPr>
            </w:rPrChange>
          </w:rPr>
          <w:fldChar w:fldCharType="separate"/>
        </w:r>
        <w:r w:rsidRPr="00920004">
          <w:rPr>
            <w:rStyle w:val="Hyperlink"/>
            <w:bCs/>
            <w:lang w:val="en-US"/>
            <w:rPrChange w:id="46375" w:author="phuong vu" w:date="2018-11-30T22:36:00Z">
              <w:rPr>
                <w:rStyle w:val="Hyperlink"/>
                <w:bCs/>
                <w:lang w:val="en-US"/>
              </w:rPr>
            </w:rPrChange>
          </w:rPr>
          <w:t>https://viblo.asia/p/cung-tim-hieu-ve-graphql-07LKX4zeKV4</w:t>
        </w:r>
        <w:r w:rsidRPr="00920004">
          <w:rPr>
            <w:rStyle w:val="Hyperlink"/>
            <w:bCs/>
            <w:lang w:val="en-US"/>
            <w:rPrChange w:id="46376" w:author="phuong vu" w:date="2018-11-30T22:36:00Z">
              <w:rPr>
                <w:rStyle w:val="Hyperlink"/>
                <w:bCs/>
                <w:lang w:val="en-US"/>
              </w:rPr>
            </w:rPrChange>
          </w:rPr>
          <w:fldChar w:fldCharType="end"/>
        </w:r>
      </w:ins>
    </w:p>
    <w:p w14:paraId="302A84E8" w14:textId="06D59DCD" w:rsidR="00956FA2" w:rsidRPr="00920004" w:rsidRDefault="00956FA2" w:rsidP="00BD0851">
      <w:pPr>
        <w:numPr>
          <w:ilvl w:val="0"/>
          <w:numId w:val="24"/>
        </w:numPr>
        <w:spacing w:before="240" w:line="276" w:lineRule="auto"/>
        <w:rPr>
          <w:ins w:id="46377" w:author="phuong vu" w:date="2018-11-27T17:00:00Z"/>
          <w:bCs/>
          <w:lang w:val="en-US"/>
          <w:rPrChange w:id="46378" w:author="phuong vu" w:date="2018-11-30T22:36:00Z">
            <w:rPr>
              <w:ins w:id="46379" w:author="phuong vu" w:date="2018-11-27T17:00:00Z"/>
              <w:bCs/>
              <w:lang w:val="en-US"/>
            </w:rPr>
          </w:rPrChange>
        </w:rPr>
        <w:pPrChange w:id="46380" w:author="phuong vu" w:date="2018-11-30T14:19:00Z">
          <w:pPr>
            <w:numPr>
              <w:numId w:val="24"/>
            </w:numPr>
            <w:spacing w:line="276" w:lineRule="auto"/>
            <w:ind w:left="720" w:hanging="360"/>
          </w:pPr>
        </w:pPrChange>
      </w:pPr>
      <w:ins w:id="46381" w:author="phuong vu" w:date="2018-11-27T17:00:00Z">
        <w:r w:rsidRPr="00920004">
          <w:rPr>
            <w:bCs/>
            <w:vertAlign w:val="superscript"/>
            <w:lang w:val="en-US"/>
            <w:rPrChange w:id="46382" w:author="phuong vu" w:date="2018-11-30T22:36:00Z">
              <w:rPr>
                <w:bCs/>
                <w:vertAlign w:val="superscript"/>
                <w:lang w:val="en-US"/>
              </w:rPr>
            </w:rPrChange>
          </w:rPr>
          <w:t>[3]</w:t>
        </w:r>
        <w:r w:rsidRPr="00920004">
          <w:rPr>
            <w:b/>
            <w:bCs/>
            <w:lang w:val="en-US"/>
            <w:rPrChange w:id="46383" w:author="phuong vu" w:date="2018-11-30T22:36:00Z">
              <w:rPr>
                <w:bCs/>
                <w:lang w:val="en-US"/>
              </w:rPr>
            </w:rPrChange>
          </w:rPr>
          <w:t>Automatically building and maintaining GraphQL APIs with PostgreSQLQL and Postgraphile</w:t>
        </w:r>
        <w:r w:rsidRPr="00920004">
          <w:rPr>
            <w:bCs/>
            <w:lang w:val="en-US"/>
            <w:rPrChange w:id="46384" w:author="phuong vu" w:date="2018-11-30T22:36:00Z">
              <w:rPr>
                <w:bCs/>
                <w:lang w:val="en-US"/>
              </w:rPr>
            </w:rPrChange>
          </w:rPr>
          <w:t xml:space="preserve"> : </w:t>
        </w:r>
        <w:r w:rsidRPr="00920004">
          <w:rPr>
            <w:rStyle w:val="Hyperlink"/>
            <w:bCs/>
            <w:lang w:val="en-US"/>
            <w:rPrChange w:id="46385" w:author="phuong vu" w:date="2018-11-30T22:36:00Z">
              <w:rPr>
                <w:rStyle w:val="Hyperlink"/>
                <w:bCs/>
                <w:lang w:val="en-US"/>
              </w:rPr>
            </w:rPrChange>
          </w:rPr>
          <w:fldChar w:fldCharType="begin"/>
        </w:r>
        <w:r w:rsidRPr="00920004">
          <w:rPr>
            <w:rStyle w:val="Hyperlink"/>
            <w:bCs/>
            <w:lang w:val="en-US"/>
            <w:rPrChange w:id="46386" w:author="phuong vu" w:date="2018-11-30T22:36:00Z">
              <w:rPr>
                <w:rStyle w:val="Hyperlink"/>
                <w:bCs/>
                <w:lang w:val="en-US"/>
              </w:rPr>
            </w:rPrChange>
          </w:rPr>
          <w:instrText xml:space="preserve"> HYPERLINK "https://itnext.io/automatically-building-and-maintaining-graphql-apis-with-postgresql-and-postgraphile-c497636abd29" </w:instrText>
        </w:r>
        <w:r w:rsidRPr="00920004">
          <w:rPr>
            <w:rStyle w:val="Hyperlink"/>
            <w:bCs/>
            <w:lang w:val="en-US"/>
            <w:rPrChange w:id="46387" w:author="phuong vu" w:date="2018-11-30T22:36:00Z">
              <w:rPr>
                <w:rStyle w:val="Hyperlink"/>
                <w:bCs/>
                <w:lang w:val="en-US"/>
              </w:rPr>
            </w:rPrChange>
          </w:rPr>
          <w:fldChar w:fldCharType="separate"/>
        </w:r>
        <w:r w:rsidRPr="00920004">
          <w:rPr>
            <w:rStyle w:val="Hyperlink"/>
            <w:bCs/>
            <w:lang w:val="en-US"/>
            <w:rPrChange w:id="46388" w:author="phuong vu" w:date="2018-11-30T22:36:00Z">
              <w:rPr>
                <w:rStyle w:val="Hyperlink"/>
                <w:bCs/>
                <w:lang w:val="en-US"/>
              </w:rPr>
            </w:rPrChange>
          </w:rPr>
          <w:t>https://itnext.io/automatically-building-and-maintaining-graphql-apis-with-PostgreSQLql-and-postgraphile-c497636abd29</w:t>
        </w:r>
        <w:r w:rsidRPr="00920004">
          <w:rPr>
            <w:rStyle w:val="Hyperlink"/>
            <w:bCs/>
            <w:lang w:val="en-US"/>
            <w:rPrChange w:id="46389" w:author="phuong vu" w:date="2018-11-30T22:36:00Z">
              <w:rPr>
                <w:rStyle w:val="Hyperlink"/>
                <w:bCs/>
                <w:lang w:val="en-US"/>
              </w:rPr>
            </w:rPrChange>
          </w:rPr>
          <w:fldChar w:fldCharType="end"/>
        </w:r>
      </w:ins>
    </w:p>
    <w:p w14:paraId="6A3985FB" w14:textId="032CBD5A" w:rsidR="00956FA2" w:rsidRPr="00920004" w:rsidRDefault="00956FA2" w:rsidP="00BD0851">
      <w:pPr>
        <w:numPr>
          <w:ilvl w:val="0"/>
          <w:numId w:val="24"/>
        </w:numPr>
        <w:spacing w:before="240" w:line="276" w:lineRule="auto"/>
        <w:rPr>
          <w:ins w:id="46390" w:author="phuong vu" w:date="2018-11-27T17:00:00Z"/>
          <w:rStyle w:val="Hyperlink"/>
          <w:bCs/>
          <w:color w:val="auto"/>
          <w:u w:val="none"/>
          <w:lang w:val="en-US"/>
          <w:rPrChange w:id="46391" w:author="phuong vu" w:date="2018-11-30T22:36:00Z">
            <w:rPr>
              <w:ins w:id="46392" w:author="phuong vu" w:date="2018-11-27T17:00:00Z"/>
              <w:rStyle w:val="Hyperlink"/>
              <w:bCs/>
              <w:color w:val="auto"/>
              <w:u w:val="none"/>
              <w:lang w:val="en-US"/>
            </w:rPr>
          </w:rPrChange>
        </w:rPr>
        <w:pPrChange w:id="46393" w:author="phuong vu" w:date="2018-11-30T14:19:00Z">
          <w:pPr>
            <w:numPr>
              <w:numId w:val="24"/>
            </w:numPr>
            <w:spacing w:line="276" w:lineRule="auto"/>
            <w:ind w:left="720" w:hanging="360"/>
          </w:pPr>
        </w:pPrChange>
      </w:pPr>
      <w:ins w:id="46394" w:author="phuong vu" w:date="2018-11-27T17:00:00Z">
        <w:r w:rsidRPr="00920004">
          <w:rPr>
            <w:bCs/>
            <w:vertAlign w:val="superscript"/>
            <w:lang w:val="en-US"/>
            <w:rPrChange w:id="46395" w:author="phuong vu" w:date="2018-11-30T22:36:00Z">
              <w:rPr>
                <w:bCs/>
                <w:vertAlign w:val="superscript"/>
                <w:lang w:val="en-US"/>
              </w:rPr>
            </w:rPrChange>
          </w:rPr>
          <w:t>[4]</w:t>
        </w:r>
        <w:r w:rsidR="00FC5CBD" w:rsidRPr="00920004">
          <w:rPr>
            <w:bCs/>
            <w:vertAlign w:val="superscript"/>
            <w:lang w:val="en-US"/>
            <w:rPrChange w:id="46396" w:author="phuong vu" w:date="2018-11-30T22:36:00Z">
              <w:rPr>
                <w:bCs/>
                <w:vertAlign w:val="superscript"/>
                <w:lang w:val="en-US"/>
              </w:rPr>
            </w:rPrChange>
          </w:rPr>
          <w:t xml:space="preserve"> </w:t>
        </w:r>
        <w:r w:rsidRPr="00920004">
          <w:rPr>
            <w:b/>
            <w:bCs/>
            <w:lang w:val="en-US"/>
            <w:rPrChange w:id="46397" w:author="phuong vu" w:date="2018-11-30T22:36:00Z">
              <w:rPr>
                <w:bCs/>
                <w:lang w:val="en-US"/>
              </w:rPr>
            </w:rPrChange>
          </w:rPr>
          <w:t>Postgraphile</w:t>
        </w:r>
        <w:r w:rsidRPr="00920004">
          <w:rPr>
            <w:bCs/>
            <w:lang w:val="en-US"/>
            <w:rPrChange w:id="46398" w:author="phuong vu" w:date="2018-11-30T22:36:00Z">
              <w:rPr>
                <w:bCs/>
                <w:lang w:val="en-US"/>
              </w:rPr>
            </w:rPrChange>
          </w:rPr>
          <w:t xml:space="preserve">: </w:t>
        </w:r>
        <w:r w:rsidRPr="00920004">
          <w:rPr>
            <w:rStyle w:val="Hyperlink"/>
            <w:bCs/>
            <w:lang w:val="en-US"/>
            <w:rPrChange w:id="46399" w:author="phuong vu" w:date="2018-11-30T22:36:00Z">
              <w:rPr>
                <w:rStyle w:val="Hyperlink"/>
                <w:bCs/>
                <w:lang w:val="en-US"/>
              </w:rPr>
            </w:rPrChange>
          </w:rPr>
          <w:fldChar w:fldCharType="begin"/>
        </w:r>
        <w:r w:rsidRPr="00920004">
          <w:rPr>
            <w:rStyle w:val="Hyperlink"/>
            <w:bCs/>
            <w:lang w:val="en-US"/>
            <w:rPrChange w:id="46400" w:author="phuong vu" w:date="2018-11-30T22:36:00Z">
              <w:rPr>
                <w:rStyle w:val="Hyperlink"/>
                <w:bCs/>
                <w:lang w:val="en-US"/>
              </w:rPr>
            </w:rPrChange>
          </w:rPr>
          <w:instrText xml:space="preserve"> HYPERLINK "https://www.graphile.org/postgraphile/introduction/" </w:instrText>
        </w:r>
        <w:r w:rsidRPr="00920004">
          <w:rPr>
            <w:rStyle w:val="Hyperlink"/>
            <w:bCs/>
            <w:lang w:val="en-US"/>
            <w:rPrChange w:id="46401" w:author="phuong vu" w:date="2018-11-30T22:36:00Z">
              <w:rPr>
                <w:rStyle w:val="Hyperlink"/>
                <w:bCs/>
                <w:lang w:val="en-US"/>
              </w:rPr>
            </w:rPrChange>
          </w:rPr>
          <w:fldChar w:fldCharType="separate"/>
        </w:r>
        <w:r w:rsidRPr="00920004">
          <w:rPr>
            <w:rStyle w:val="Hyperlink"/>
            <w:bCs/>
            <w:lang w:val="en-US"/>
            <w:rPrChange w:id="46402" w:author="phuong vu" w:date="2018-11-30T22:36:00Z">
              <w:rPr>
                <w:rStyle w:val="Hyperlink"/>
                <w:bCs/>
                <w:lang w:val="en-US"/>
              </w:rPr>
            </w:rPrChange>
          </w:rPr>
          <w:t>https://www.graphile.org/postgraphile/introduction/</w:t>
        </w:r>
        <w:r w:rsidRPr="00920004">
          <w:rPr>
            <w:rStyle w:val="Hyperlink"/>
            <w:bCs/>
            <w:lang w:val="en-US"/>
            <w:rPrChange w:id="46403" w:author="phuong vu" w:date="2018-11-30T22:36:00Z">
              <w:rPr>
                <w:rStyle w:val="Hyperlink"/>
                <w:bCs/>
                <w:lang w:val="en-US"/>
              </w:rPr>
            </w:rPrChange>
          </w:rPr>
          <w:fldChar w:fldCharType="end"/>
        </w:r>
      </w:ins>
    </w:p>
    <w:p w14:paraId="3BD5D5E3" w14:textId="5D0779B0" w:rsidR="00956FA2" w:rsidRPr="00920004" w:rsidRDefault="00956FA2" w:rsidP="00BD0851">
      <w:pPr>
        <w:numPr>
          <w:ilvl w:val="0"/>
          <w:numId w:val="24"/>
        </w:numPr>
        <w:spacing w:before="240" w:line="276" w:lineRule="auto"/>
        <w:rPr>
          <w:ins w:id="46404" w:author="phuong vu" w:date="2018-11-27T17:00:00Z"/>
          <w:bCs/>
          <w:lang w:val="fr-FR"/>
          <w:rPrChange w:id="46405" w:author="phuong vu" w:date="2018-11-30T22:36:00Z">
            <w:rPr>
              <w:ins w:id="46406" w:author="phuong vu" w:date="2018-11-27T17:00:00Z"/>
              <w:bCs/>
              <w:lang w:val="fr-FR"/>
            </w:rPr>
          </w:rPrChange>
        </w:rPr>
        <w:pPrChange w:id="46407" w:author="phuong vu" w:date="2018-11-30T14:19:00Z">
          <w:pPr>
            <w:numPr>
              <w:numId w:val="24"/>
            </w:numPr>
            <w:spacing w:line="276" w:lineRule="auto"/>
            <w:ind w:left="720" w:hanging="360"/>
          </w:pPr>
        </w:pPrChange>
      </w:pPr>
      <w:ins w:id="46408" w:author="phuong vu" w:date="2018-11-27T17:00:00Z">
        <w:r w:rsidRPr="00920004">
          <w:rPr>
            <w:bCs/>
            <w:vertAlign w:val="superscript"/>
            <w:lang w:val="fr-FR"/>
            <w:rPrChange w:id="46409" w:author="phuong vu" w:date="2018-11-30T22:36:00Z">
              <w:rPr>
                <w:bCs/>
                <w:vertAlign w:val="superscript"/>
                <w:lang w:val="fr-FR"/>
              </w:rPr>
            </w:rPrChange>
          </w:rPr>
          <w:t>[5]</w:t>
        </w:r>
        <w:r w:rsidR="00FC5CBD" w:rsidRPr="00920004">
          <w:rPr>
            <w:bCs/>
            <w:vertAlign w:val="superscript"/>
            <w:lang w:val="fr-FR"/>
            <w:rPrChange w:id="46410" w:author="phuong vu" w:date="2018-11-30T22:36:00Z">
              <w:rPr>
                <w:bCs/>
                <w:vertAlign w:val="superscript"/>
                <w:lang w:val="fr-FR"/>
              </w:rPr>
            </w:rPrChange>
          </w:rPr>
          <w:t xml:space="preserve"> </w:t>
        </w:r>
        <w:r w:rsidRPr="00920004">
          <w:rPr>
            <w:b/>
            <w:bCs/>
            <w:lang w:val="fr-FR"/>
            <w:rPrChange w:id="46411" w:author="phuong vu" w:date="2018-11-30T22:36:00Z">
              <w:rPr>
                <w:bCs/>
                <w:lang w:val="fr-FR"/>
              </w:rPr>
            </w:rPrChange>
          </w:rPr>
          <w:t>PostgreSQL</w:t>
        </w:r>
        <w:r w:rsidRPr="00920004">
          <w:rPr>
            <w:bCs/>
            <w:lang w:val="fr-FR"/>
            <w:rPrChange w:id="46412" w:author="phuong vu" w:date="2018-11-30T22:36:00Z">
              <w:rPr>
                <w:bCs/>
                <w:lang w:val="fr-FR"/>
              </w:rPr>
            </w:rPrChange>
          </w:rPr>
          <w:t>:</w:t>
        </w:r>
        <w:r w:rsidRPr="00920004">
          <w:rPr>
            <w:rPrChange w:id="46413" w:author="phuong vu" w:date="2018-11-30T22:36:00Z">
              <w:rPr/>
            </w:rPrChange>
          </w:rPr>
          <w:t xml:space="preserve"> </w:t>
        </w:r>
        <w:r w:rsidRPr="00920004">
          <w:rPr>
            <w:bCs/>
            <w:lang w:val="fr-FR"/>
            <w:rPrChange w:id="46414" w:author="phuong vu" w:date="2018-11-30T22:36:00Z">
              <w:rPr>
                <w:bCs/>
                <w:lang w:val="fr-FR"/>
              </w:rPr>
            </w:rPrChange>
          </w:rPr>
          <w:fldChar w:fldCharType="begin"/>
        </w:r>
        <w:r w:rsidRPr="00920004">
          <w:rPr>
            <w:bCs/>
            <w:lang w:val="fr-FR"/>
            <w:rPrChange w:id="46415" w:author="phuong vu" w:date="2018-11-30T22:36:00Z">
              <w:rPr>
                <w:bCs/>
                <w:lang w:val="fr-FR"/>
              </w:rPr>
            </w:rPrChange>
          </w:rPr>
          <w:instrText xml:space="preserve"> HYPERLINK "https://www.postgresql.org/about/" </w:instrText>
        </w:r>
        <w:r w:rsidRPr="00920004">
          <w:rPr>
            <w:bCs/>
            <w:lang w:val="fr-FR"/>
            <w:rPrChange w:id="46416" w:author="phuong vu" w:date="2018-11-30T22:36:00Z">
              <w:rPr>
                <w:bCs/>
                <w:lang w:val="fr-FR"/>
              </w:rPr>
            </w:rPrChange>
          </w:rPr>
          <w:fldChar w:fldCharType="separate"/>
        </w:r>
        <w:r w:rsidRPr="00920004">
          <w:rPr>
            <w:rStyle w:val="Hyperlink"/>
            <w:lang w:val="fr-FR"/>
            <w:rPrChange w:id="46417" w:author="phuong vu" w:date="2018-11-30T22:36:00Z">
              <w:rPr>
                <w:rStyle w:val="Hyperlink"/>
                <w:lang w:val="fr-FR"/>
              </w:rPr>
            </w:rPrChange>
          </w:rPr>
          <w:t>https://www.postgresql.org/about/</w:t>
        </w:r>
        <w:r w:rsidRPr="00920004">
          <w:rPr>
            <w:bCs/>
            <w:lang w:val="fr-FR"/>
            <w:rPrChange w:id="46418" w:author="phuong vu" w:date="2018-11-30T22:36:00Z">
              <w:rPr>
                <w:bCs/>
                <w:lang w:val="fr-FR"/>
              </w:rPr>
            </w:rPrChange>
          </w:rPr>
          <w:fldChar w:fldCharType="end"/>
        </w:r>
      </w:ins>
    </w:p>
    <w:p w14:paraId="157B27EE" w14:textId="124CDC48" w:rsidR="00956FA2" w:rsidRPr="00920004" w:rsidRDefault="00956FA2" w:rsidP="00BD0851">
      <w:pPr>
        <w:numPr>
          <w:ilvl w:val="0"/>
          <w:numId w:val="24"/>
        </w:numPr>
        <w:spacing w:before="240" w:line="276" w:lineRule="auto"/>
        <w:rPr>
          <w:ins w:id="46419" w:author="phuong vu" w:date="2018-11-27T17:02:00Z"/>
          <w:bCs/>
          <w:lang w:val="en-US"/>
          <w:rPrChange w:id="46420" w:author="phuong vu" w:date="2018-11-30T22:36:00Z">
            <w:rPr>
              <w:ins w:id="46421" w:author="phuong vu" w:date="2018-11-27T17:02:00Z"/>
              <w:bCs/>
              <w:lang w:val="en-US"/>
            </w:rPr>
          </w:rPrChange>
        </w:rPr>
        <w:pPrChange w:id="46422" w:author="phuong vu" w:date="2018-11-30T14:19:00Z">
          <w:pPr>
            <w:numPr>
              <w:numId w:val="24"/>
            </w:numPr>
            <w:spacing w:line="276" w:lineRule="auto"/>
            <w:ind w:left="720" w:hanging="360"/>
          </w:pPr>
        </w:pPrChange>
      </w:pPr>
      <w:ins w:id="46423" w:author="phuong vu" w:date="2018-11-27T17:00:00Z">
        <w:r w:rsidRPr="00920004">
          <w:rPr>
            <w:bCs/>
            <w:vertAlign w:val="superscript"/>
            <w:lang w:val="en-US"/>
            <w:rPrChange w:id="46424" w:author="phuong vu" w:date="2018-11-30T22:36:00Z">
              <w:rPr>
                <w:bCs/>
                <w:vertAlign w:val="superscript"/>
                <w:lang w:val="en-US"/>
              </w:rPr>
            </w:rPrChange>
          </w:rPr>
          <w:t>[6]</w:t>
        </w:r>
        <w:r w:rsidR="00FC5CBD" w:rsidRPr="00920004">
          <w:rPr>
            <w:bCs/>
            <w:vertAlign w:val="superscript"/>
            <w:lang w:val="en-US"/>
            <w:rPrChange w:id="46425" w:author="phuong vu" w:date="2018-11-30T22:36:00Z">
              <w:rPr>
                <w:bCs/>
                <w:vertAlign w:val="superscript"/>
                <w:lang w:val="en-US"/>
              </w:rPr>
            </w:rPrChange>
          </w:rPr>
          <w:t xml:space="preserve"> </w:t>
        </w:r>
        <w:r w:rsidRPr="00920004">
          <w:rPr>
            <w:b/>
            <w:bCs/>
            <w:lang w:val="en-US"/>
            <w:rPrChange w:id="46426" w:author="phuong vu" w:date="2018-11-30T22:36:00Z">
              <w:rPr>
                <w:bCs/>
                <w:lang w:val="en-US"/>
              </w:rPr>
            </w:rPrChange>
          </w:rPr>
          <w:t>JSON Web Token</w:t>
        </w:r>
        <w:r w:rsidRPr="00920004">
          <w:rPr>
            <w:bCs/>
            <w:lang w:val="en-US"/>
            <w:rPrChange w:id="46427" w:author="phuong vu" w:date="2018-11-30T22:36:00Z">
              <w:rPr>
                <w:bCs/>
                <w:lang w:val="en-US"/>
              </w:rPr>
            </w:rPrChange>
          </w:rPr>
          <w:t xml:space="preserve">: </w:t>
        </w:r>
        <w:r w:rsidRPr="00920004">
          <w:rPr>
            <w:bCs/>
            <w:lang w:val="en-US"/>
            <w:rPrChange w:id="46428" w:author="phuong vu" w:date="2018-11-30T22:36:00Z">
              <w:rPr>
                <w:bCs/>
                <w:lang w:val="en-US"/>
              </w:rPr>
            </w:rPrChange>
          </w:rPr>
          <w:fldChar w:fldCharType="begin"/>
        </w:r>
        <w:r w:rsidRPr="00920004">
          <w:rPr>
            <w:bCs/>
            <w:lang w:val="en-US"/>
            <w:rPrChange w:id="46429" w:author="phuong vu" w:date="2018-11-30T22:36:00Z">
              <w:rPr>
                <w:bCs/>
                <w:lang w:val="en-US"/>
              </w:rPr>
            </w:rPrChange>
          </w:rPr>
          <w:instrText xml:space="preserve"> HYPERLINK "https://medium.com/vandium-software/5-easy-steps-to-understanding-json-web-tokens-jwt-1164c0adfcec" </w:instrText>
        </w:r>
        <w:r w:rsidRPr="00920004">
          <w:rPr>
            <w:bCs/>
            <w:lang w:val="en-US"/>
            <w:rPrChange w:id="46430" w:author="phuong vu" w:date="2018-11-30T22:36:00Z">
              <w:rPr>
                <w:bCs/>
                <w:lang w:val="en-US"/>
              </w:rPr>
            </w:rPrChange>
          </w:rPr>
          <w:fldChar w:fldCharType="separate"/>
        </w:r>
        <w:r w:rsidRPr="00920004">
          <w:rPr>
            <w:rStyle w:val="Hyperlink"/>
            <w:bCs/>
            <w:lang w:val="en-US"/>
            <w:rPrChange w:id="46431" w:author="phuong vu" w:date="2018-11-30T22:36:00Z">
              <w:rPr>
                <w:rStyle w:val="Hyperlink"/>
                <w:bCs/>
                <w:lang w:val="en-US"/>
              </w:rPr>
            </w:rPrChange>
          </w:rPr>
          <w:t>https://medium.com/vandium-software/5-easy-steps-to-understanding-json-web-tokens-jwt-1164c0adfcec</w:t>
        </w:r>
        <w:r w:rsidRPr="00920004">
          <w:rPr>
            <w:bCs/>
            <w:lang w:val="en-US"/>
            <w:rPrChange w:id="46432" w:author="phuong vu" w:date="2018-11-30T22:36:00Z">
              <w:rPr>
                <w:bCs/>
                <w:lang w:val="en-US"/>
              </w:rPr>
            </w:rPrChange>
          </w:rPr>
          <w:fldChar w:fldCharType="end"/>
        </w:r>
      </w:ins>
    </w:p>
    <w:p w14:paraId="29AB5F98" w14:textId="4F7E54FC" w:rsidR="00FC5CBD" w:rsidRPr="00920004" w:rsidRDefault="00FC5CBD" w:rsidP="00BD0851">
      <w:pPr>
        <w:numPr>
          <w:ilvl w:val="0"/>
          <w:numId w:val="24"/>
        </w:numPr>
        <w:spacing w:before="240" w:line="276" w:lineRule="auto"/>
        <w:rPr>
          <w:ins w:id="46433" w:author="phuong vu" w:date="2018-11-27T17:00:00Z"/>
          <w:bCs/>
          <w:lang w:val="en-US"/>
          <w:rPrChange w:id="46434" w:author="phuong vu" w:date="2018-11-30T22:36:00Z">
            <w:rPr>
              <w:ins w:id="46435" w:author="phuong vu" w:date="2018-11-27T17:00:00Z"/>
              <w:bCs/>
              <w:lang w:val="en-US"/>
            </w:rPr>
          </w:rPrChange>
        </w:rPr>
        <w:pPrChange w:id="46436" w:author="phuong vu" w:date="2018-11-30T14:19:00Z">
          <w:pPr>
            <w:numPr>
              <w:numId w:val="24"/>
            </w:numPr>
            <w:spacing w:line="276" w:lineRule="auto"/>
            <w:ind w:left="720" w:hanging="360"/>
          </w:pPr>
        </w:pPrChange>
      </w:pPr>
      <w:ins w:id="46437" w:author="phuong vu" w:date="2018-11-27T17:02:00Z">
        <w:r w:rsidRPr="00920004">
          <w:rPr>
            <w:bCs/>
            <w:vertAlign w:val="superscript"/>
            <w:lang w:val="en-US"/>
            <w:rPrChange w:id="46438" w:author="phuong vu" w:date="2018-11-30T22:36:00Z">
              <w:rPr>
                <w:bCs/>
                <w:vertAlign w:val="superscript"/>
                <w:lang w:val="en-US"/>
              </w:rPr>
            </w:rPrChange>
          </w:rPr>
          <w:t xml:space="preserve">[7] </w:t>
        </w:r>
        <w:r w:rsidRPr="00920004">
          <w:rPr>
            <w:b/>
            <w:bCs/>
            <w:lang w:val="en-US"/>
            <w:rPrChange w:id="46439" w:author="phuong vu" w:date="2018-11-30T22:36:00Z">
              <w:rPr>
                <w:b/>
                <w:bCs/>
                <w:lang w:val="en-US"/>
              </w:rPr>
            </w:rPrChange>
          </w:rPr>
          <w:t>Apollo Client cho React</w:t>
        </w:r>
        <w:r w:rsidRPr="00920004">
          <w:rPr>
            <w:bCs/>
            <w:lang w:val="en-US"/>
            <w:rPrChange w:id="46440" w:author="phuong vu" w:date="2018-11-30T22:36:00Z">
              <w:rPr>
                <w:bCs/>
                <w:lang w:val="en-US"/>
              </w:rPr>
            </w:rPrChange>
          </w:rPr>
          <w:t xml:space="preserve">: </w:t>
        </w:r>
        <w:r w:rsidRPr="00920004">
          <w:rPr>
            <w:rStyle w:val="Hyperlink"/>
            <w:bCs/>
            <w:lang w:val="en-US"/>
            <w:rPrChange w:id="46441" w:author="phuong vu" w:date="2018-11-30T22:36:00Z">
              <w:rPr>
                <w:rStyle w:val="Hyperlink"/>
                <w:bCs/>
                <w:lang w:val="en-US"/>
              </w:rPr>
            </w:rPrChange>
          </w:rPr>
          <w:fldChar w:fldCharType="begin"/>
        </w:r>
        <w:r w:rsidRPr="00920004">
          <w:rPr>
            <w:rStyle w:val="Hyperlink"/>
            <w:bCs/>
            <w:lang w:val="en-US"/>
            <w:rPrChange w:id="46442" w:author="phuong vu" w:date="2018-11-30T22:36:00Z">
              <w:rPr>
                <w:rStyle w:val="Hyperlink"/>
                <w:bCs/>
                <w:lang w:val="en-US"/>
              </w:rPr>
            </w:rPrChange>
          </w:rPr>
          <w:instrText xml:space="preserve"> HYPERLINK "https://www.apollographql.com/docs/react/" </w:instrText>
        </w:r>
        <w:r w:rsidRPr="00920004">
          <w:rPr>
            <w:rStyle w:val="Hyperlink"/>
            <w:bCs/>
            <w:lang w:val="en-US"/>
            <w:rPrChange w:id="46443" w:author="phuong vu" w:date="2018-11-30T22:36:00Z">
              <w:rPr>
                <w:rStyle w:val="Hyperlink"/>
                <w:bCs/>
                <w:lang w:val="en-US"/>
              </w:rPr>
            </w:rPrChange>
          </w:rPr>
          <w:fldChar w:fldCharType="separate"/>
        </w:r>
        <w:r w:rsidRPr="00920004">
          <w:rPr>
            <w:rStyle w:val="Hyperlink"/>
            <w:bCs/>
            <w:lang w:val="en-US"/>
            <w:rPrChange w:id="46444" w:author="phuong vu" w:date="2018-11-30T22:36:00Z">
              <w:rPr>
                <w:rStyle w:val="Hyperlink"/>
                <w:bCs/>
                <w:lang w:val="en-US"/>
              </w:rPr>
            </w:rPrChange>
          </w:rPr>
          <w:t>https://www.apollographql.com/docs/react/</w:t>
        </w:r>
        <w:r w:rsidRPr="00920004">
          <w:rPr>
            <w:rStyle w:val="Hyperlink"/>
            <w:bCs/>
            <w:lang w:val="en-US"/>
            <w:rPrChange w:id="46445" w:author="phuong vu" w:date="2018-11-30T22:36:00Z">
              <w:rPr>
                <w:rStyle w:val="Hyperlink"/>
                <w:bCs/>
                <w:lang w:val="en-US"/>
              </w:rPr>
            </w:rPrChange>
          </w:rPr>
          <w:fldChar w:fldCharType="end"/>
        </w:r>
      </w:ins>
    </w:p>
    <w:p w14:paraId="37CB8ABD" w14:textId="06E5D07E" w:rsidR="00530384" w:rsidRPr="00920004" w:rsidDel="00956FA2" w:rsidRDefault="00FC5CBD" w:rsidP="00BD0851">
      <w:pPr>
        <w:numPr>
          <w:ilvl w:val="0"/>
          <w:numId w:val="69"/>
        </w:numPr>
        <w:spacing w:before="240" w:line="0" w:lineRule="atLeast"/>
        <w:ind w:left="0"/>
        <w:rPr>
          <w:del w:id="46446" w:author="phuong vu" w:date="2018-11-26T14:20:00Z"/>
          <w:bCs/>
          <w:lang w:val="en-US"/>
          <w:rPrChange w:id="46447" w:author="phuong vu" w:date="2018-11-30T22:36:00Z">
            <w:rPr>
              <w:del w:id="46448" w:author="phuong vu" w:date="2018-11-26T14:20:00Z"/>
              <w:bCs/>
              <w:lang w:val="fr-FR"/>
            </w:rPr>
          </w:rPrChange>
        </w:rPr>
        <w:pPrChange w:id="46449" w:author="phuong vu" w:date="2018-11-30T14:16:00Z">
          <w:pPr>
            <w:numPr>
              <w:numId w:val="24"/>
            </w:numPr>
            <w:spacing w:line="276" w:lineRule="auto"/>
            <w:ind w:left="720" w:hanging="360"/>
          </w:pPr>
        </w:pPrChange>
      </w:pPr>
      <w:ins w:id="46450" w:author="phuong vu" w:date="2018-11-27T17:02:00Z">
        <w:r w:rsidRPr="00920004" w:rsidDel="00A57F07">
          <w:rPr>
            <w:bCs/>
            <w:lang w:val="fr-FR"/>
            <w:rPrChange w:id="46451" w:author="phuong vu" w:date="2018-11-30T22:36:00Z">
              <w:rPr>
                <w:bCs/>
                <w:lang w:val="fr-FR"/>
              </w:rPr>
            </w:rPrChange>
          </w:rPr>
          <w:t xml:space="preserve"> </w:t>
        </w:r>
      </w:ins>
      <w:del w:id="46452" w:author="phuong vu" w:date="2018-11-26T14:20:00Z">
        <w:r w:rsidR="00530384" w:rsidRPr="00920004" w:rsidDel="00A57F07">
          <w:rPr>
            <w:bCs/>
            <w:lang w:val="fr-FR"/>
            <w:rPrChange w:id="46453" w:author="phuong vu" w:date="2018-11-30T22:36:00Z">
              <w:rPr>
                <w:bCs/>
                <w:lang w:val="fr-FR"/>
              </w:rPr>
            </w:rPrChange>
          </w:rPr>
          <w:delText>Android</w:delText>
        </w:r>
      </w:del>
    </w:p>
    <w:p w14:paraId="092CE08E" w14:textId="546974B0" w:rsidR="00530384" w:rsidRPr="00920004" w:rsidDel="00A159AC" w:rsidRDefault="00530384" w:rsidP="00BD0851">
      <w:pPr>
        <w:spacing w:before="240" w:line="0" w:lineRule="atLeast"/>
        <w:rPr>
          <w:del w:id="46454" w:author="phuong vu" w:date="2018-11-26T15:27:00Z"/>
          <w:lang w:val="en-US"/>
          <w:rPrChange w:id="46455" w:author="phuong vu" w:date="2018-11-30T22:36:00Z">
            <w:rPr>
              <w:del w:id="46456" w:author="phuong vu" w:date="2018-11-26T15:27:00Z"/>
              <w:lang w:val="en-US"/>
            </w:rPr>
          </w:rPrChange>
        </w:rPr>
        <w:pPrChange w:id="46457" w:author="phuong vu" w:date="2018-11-30T14:16:00Z">
          <w:pPr>
            <w:numPr>
              <w:numId w:val="24"/>
            </w:numPr>
            <w:spacing w:line="360" w:lineRule="auto"/>
            <w:ind w:left="720" w:hanging="360"/>
          </w:pPr>
        </w:pPrChange>
      </w:pPr>
      <w:del w:id="46458" w:author="phuong vu" w:date="2018-11-26T15:27:00Z">
        <w:r w:rsidRPr="00920004" w:rsidDel="00A159AC">
          <w:rPr>
            <w:lang w:val="en-US"/>
            <w:rPrChange w:id="46459" w:author="phuong vu" w:date="2018-11-30T22:36:00Z">
              <w:rPr>
                <w:lang w:val="en-US"/>
              </w:rPr>
            </w:rPrChange>
          </w:rPr>
          <w:delText xml:space="preserve">“Cùng tìm hiểu về GraphQL”: </w:delText>
        </w:r>
        <w:r w:rsidR="00933422" w:rsidRPr="00920004" w:rsidDel="00A159AC">
          <w:rPr>
            <w:rStyle w:val="Hyperlink"/>
            <w:bCs/>
            <w:lang w:val="en-US"/>
            <w:rPrChange w:id="46460" w:author="phuong vu" w:date="2018-11-30T22:36:00Z">
              <w:rPr>
                <w:rStyle w:val="Hyperlink"/>
                <w:bCs/>
                <w:lang w:val="en-US"/>
              </w:rPr>
            </w:rPrChange>
          </w:rPr>
          <w:fldChar w:fldCharType="begin"/>
        </w:r>
        <w:r w:rsidR="00933422" w:rsidRPr="00920004" w:rsidDel="00A159AC">
          <w:rPr>
            <w:rStyle w:val="Hyperlink"/>
            <w:bCs/>
            <w:lang w:val="en-US"/>
            <w:rPrChange w:id="46461" w:author="phuong vu" w:date="2018-11-30T22:36:00Z">
              <w:rPr>
                <w:rStyle w:val="Hyperlink"/>
                <w:bCs/>
                <w:lang w:val="en-US"/>
              </w:rPr>
            </w:rPrChange>
          </w:rPr>
          <w:delInstrText xml:space="preserve"> HYPERLINK "https://viblo.asia/p/cung-tim-hieu-ve-graphql-07LKX4zeKV4" </w:delInstrText>
        </w:r>
        <w:r w:rsidR="00933422" w:rsidRPr="00920004" w:rsidDel="00A159AC">
          <w:rPr>
            <w:rStyle w:val="Hyperlink"/>
            <w:bCs/>
            <w:lang w:val="en-US"/>
            <w:rPrChange w:id="46462" w:author="phuong vu" w:date="2018-11-30T22:36:00Z">
              <w:rPr>
                <w:rStyle w:val="Hyperlink"/>
                <w:bCs/>
                <w:lang w:val="en-US"/>
              </w:rPr>
            </w:rPrChange>
          </w:rPr>
          <w:fldChar w:fldCharType="separate"/>
        </w:r>
        <w:r w:rsidRPr="00920004" w:rsidDel="00A159AC">
          <w:rPr>
            <w:rStyle w:val="Hyperlink"/>
            <w:bCs/>
            <w:lang w:val="en-US"/>
            <w:rPrChange w:id="46463" w:author="phuong vu" w:date="2018-11-30T22:36:00Z">
              <w:rPr>
                <w:rStyle w:val="Hyperlink"/>
                <w:bCs/>
                <w:lang w:val="en-US"/>
              </w:rPr>
            </w:rPrChange>
          </w:rPr>
          <w:delText>https://viblo.asia/p/cung-tim-hieu-ve-graphql-07LKX4zeKV4</w:delText>
        </w:r>
        <w:r w:rsidR="00933422" w:rsidRPr="00920004" w:rsidDel="00A159AC">
          <w:rPr>
            <w:rStyle w:val="Hyperlink"/>
            <w:bCs/>
            <w:lang w:val="en-US"/>
            <w:rPrChange w:id="46464" w:author="phuong vu" w:date="2018-11-30T22:36:00Z">
              <w:rPr>
                <w:rStyle w:val="Hyperlink"/>
                <w:bCs/>
                <w:lang w:val="en-US"/>
              </w:rPr>
            </w:rPrChange>
          </w:rPr>
          <w:fldChar w:fldCharType="end"/>
        </w:r>
      </w:del>
    </w:p>
    <w:p w14:paraId="2BE5A5EE" w14:textId="691B6FE6" w:rsidR="00530384" w:rsidRPr="00920004" w:rsidDel="00A159AC" w:rsidRDefault="00530384" w:rsidP="00BD0851">
      <w:pPr>
        <w:spacing w:before="240" w:line="0" w:lineRule="atLeast"/>
        <w:rPr>
          <w:del w:id="46465" w:author="phuong vu" w:date="2018-11-26T15:27:00Z"/>
          <w:lang w:val="en-US"/>
          <w:rPrChange w:id="46466" w:author="phuong vu" w:date="2018-11-30T22:36:00Z">
            <w:rPr>
              <w:del w:id="46467" w:author="phuong vu" w:date="2018-11-26T15:27:00Z"/>
              <w:lang w:val="en-US"/>
            </w:rPr>
          </w:rPrChange>
        </w:rPr>
        <w:pPrChange w:id="46468" w:author="phuong vu" w:date="2018-11-30T14:16:00Z">
          <w:pPr>
            <w:numPr>
              <w:numId w:val="24"/>
            </w:numPr>
            <w:spacing w:line="360" w:lineRule="auto"/>
            <w:ind w:left="720" w:hanging="360"/>
          </w:pPr>
        </w:pPrChange>
      </w:pPr>
      <w:del w:id="46469" w:author="phuong vu" w:date="2018-11-26T15:27:00Z">
        <w:r w:rsidRPr="00920004" w:rsidDel="00A159AC">
          <w:rPr>
            <w:lang w:val="en-US"/>
            <w:rPrChange w:id="46470" w:author="phuong vu" w:date="2018-11-30T22:36:00Z">
              <w:rPr>
                <w:lang w:val="en-US"/>
              </w:rPr>
            </w:rPrChange>
          </w:rPr>
          <w:delText xml:space="preserve">“Automatically building and maintaining GraphQL APIs with </w:delText>
        </w:r>
        <w:r w:rsidR="00653696" w:rsidRPr="00920004" w:rsidDel="00A159AC">
          <w:rPr>
            <w:lang w:val="en-US"/>
            <w:rPrChange w:id="46471" w:author="phuong vu" w:date="2018-11-30T22:36:00Z">
              <w:rPr>
                <w:lang w:val="en-US"/>
              </w:rPr>
            </w:rPrChange>
          </w:rPr>
          <w:delText>PostgreSQL</w:delText>
        </w:r>
        <w:r w:rsidRPr="00920004" w:rsidDel="00A159AC">
          <w:rPr>
            <w:lang w:val="en-US"/>
            <w:rPrChange w:id="46472" w:author="phuong vu" w:date="2018-11-30T22:36:00Z">
              <w:rPr>
                <w:lang w:val="en-US"/>
              </w:rPr>
            </w:rPrChange>
          </w:rPr>
          <w:delText xml:space="preserve">QL and Postgraphile” : </w:delText>
        </w:r>
        <w:r w:rsidR="00933422" w:rsidRPr="00920004" w:rsidDel="00A159AC">
          <w:rPr>
            <w:rStyle w:val="Hyperlink"/>
            <w:bCs/>
            <w:lang w:val="en-US"/>
            <w:rPrChange w:id="46473" w:author="phuong vu" w:date="2018-11-30T22:36:00Z">
              <w:rPr>
                <w:rStyle w:val="Hyperlink"/>
                <w:bCs/>
                <w:lang w:val="en-US"/>
              </w:rPr>
            </w:rPrChange>
          </w:rPr>
          <w:fldChar w:fldCharType="begin"/>
        </w:r>
        <w:r w:rsidR="00933422" w:rsidRPr="00920004" w:rsidDel="00A159AC">
          <w:rPr>
            <w:rStyle w:val="Hyperlink"/>
            <w:bCs/>
            <w:lang w:val="en-US"/>
            <w:rPrChange w:id="46474" w:author="phuong vu" w:date="2018-11-30T22:36:00Z">
              <w:rPr>
                <w:rStyle w:val="Hyperlink"/>
                <w:bCs/>
                <w:lang w:val="en-US"/>
              </w:rPr>
            </w:rPrChange>
          </w:rPr>
          <w:delInstrText xml:space="preserve"> HYPERLINK "https://itnext.io/automatically-building-and-maintaining-graphql-apis-with-postgresql-and-postgraphile-c497636abd29" </w:delInstrText>
        </w:r>
        <w:r w:rsidR="00933422" w:rsidRPr="00920004" w:rsidDel="00A159AC">
          <w:rPr>
            <w:rStyle w:val="Hyperlink"/>
            <w:bCs/>
            <w:lang w:val="en-US"/>
            <w:rPrChange w:id="46475" w:author="phuong vu" w:date="2018-11-30T22:36:00Z">
              <w:rPr>
                <w:rStyle w:val="Hyperlink"/>
                <w:bCs/>
                <w:lang w:val="en-US"/>
              </w:rPr>
            </w:rPrChange>
          </w:rPr>
          <w:fldChar w:fldCharType="separate"/>
        </w:r>
        <w:r w:rsidRPr="00920004" w:rsidDel="00A159AC">
          <w:rPr>
            <w:rStyle w:val="Hyperlink"/>
            <w:bCs/>
            <w:lang w:val="en-US"/>
            <w:rPrChange w:id="46476" w:author="phuong vu" w:date="2018-11-30T22:36:00Z">
              <w:rPr>
                <w:rStyle w:val="Hyperlink"/>
                <w:bCs/>
                <w:lang w:val="en-US"/>
              </w:rPr>
            </w:rPrChange>
          </w:rPr>
          <w:delText>https://itnext.io/automatically-building-and-maintaining-graphql-apis-with-</w:delText>
        </w:r>
        <w:r w:rsidR="00653696" w:rsidRPr="00920004" w:rsidDel="00A159AC">
          <w:rPr>
            <w:rStyle w:val="Hyperlink"/>
            <w:bCs/>
            <w:lang w:val="en-US"/>
            <w:rPrChange w:id="46477" w:author="phuong vu" w:date="2018-11-30T22:36:00Z">
              <w:rPr>
                <w:rStyle w:val="Hyperlink"/>
                <w:bCs/>
                <w:lang w:val="en-US"/>
              </w:rPr>
            </w:rPrChange>
          </w:rPr>
          <w:delText>PostgreSQL</w:delText>
        </w:r>
        <w:r w:rsidRPr="00920004" w:rsidDel="00A159AC">
          <w:rPr>
            <w:rStyle w:val="Hyperlink"/>
            <w:bCs/>
            <w:lang w:val="en-US"/>
            <w:rPrChange w:id="46478" w:author="phuong vu" w:date="2018-11-30T22:36:00Z">
              <w:rPr>
                <w:rStyle w:val="Hyperlink"/>
                <w:bCs/>
                <w:lang w:val="en-US"/>
              </w:rPr>
            </w:rPrChange>
          </w:rPr>
          <w:delText>ql-and-postgraphile-c497636abd29</w:delText>
        </w:r>
        <w:r w:rsidR="00933422" w:rsidRPr="00920004" w:rsidDel="00A159AC">
          <w:rPr>
            <w:rStyle w:val="Hyperlink"/>
            <w:bCs/>
            <w:lang w:val="en-US"/>
            <w:rPrChange w:id="46479" w:author="phuong vu" w:date="2018-11-30T22:36:00Z">
              <w:rPr>
                <w:rStyle w:val="Hyperlink"/>
                <w:bCs/>
                <w:lang w:val="en-US"/>
              </w:rPr>
            </w:rPrChange>
          </w:rPr>
          <w:fldChar w:fldCharType="end"/>
        </w:r>
      </w:del>
    </w:p>
    <w:p w14:paraId="5E4FFF37" w14:textId="32BFA34A" w:rsidR="00653696" w:rsidRPr="00920004" w:rsidDel="00A159AC" w:rsidRDefault="00653696" w:rsidP="00BD0851">
      <w:pPr>
        <w:spacing w:before="240" w:line="0" w:lineRule="atLeast"/>
        <w:rPr>
          <w:del w:id="46480" w:author="phuong vu" w:date="2018-11-26T15:27:00Z"/>
          <w:rStyle w:val="Hyperlink"/>
          <w:bCs/>
          <w:color w:val="auto"/>
          <w:u w:val="none"/>
          <w:lang w:val="en-US"/>
          <w:rPrChange w:id="46481" w:author="phuong vu" w:date="2018-11-30T22:36:00Z">
            <w:rPr>
              <w:del w:id="46482" w:author="phuong vu" w:date="2018-11-26T15:27:00Z"/>
              <w:rStyle w:val="Hyperlink"/>
              <w:bCs/>
              <w:color w:val="auto"/>
              <w:u w:val="none"/>
              <w:lang w:val="en-US"/>
            </w:rPr>
          </w:rPrChange>
        </w:rPr>
        <w:pPrChange w:id="46483" w:author="phuong vu" w:date="2018-11-30T14:16:00Z">
          <w:pPr>
            <w:numPr>
              <w:numId w:val="24"/>
            </w:numPr>
            <w:spacing w:line="360" w:lineRule="auto"/>
            <w:ind w:left="720" w:hanging="360"/>
          </w:pPr>
        </w:pPrChange>
      </w:pPr>
      <w:del w:id="46484" w:author="phuong vu" w:date="2018-11-26T15:27:00Z">
        <w:r w:rsidRPr="00920004" w:rsidDel="00A159AC">
          <w:rPr>
            <w:lang w:val="en-US"/>
            <w:rPrChange w:id="46485" w:author="phuong vu" w:date="2018-11-30T22:36:00Z">
              <w:rPr>
                <w:lang w:val="en-US"/>
              </w:rPr>
            </w:rPrChange>
          </w:rPr>
          <w:delText xml:space="preserve">“Postgraphile”: </w:delText>
        </w:r>
        <w:r w:rsidR="00933422" w:rsidRPr="00920004" w:rsidDel="00A159AC">
          <w:rPr>
            <w:rStyle w:val="Hyperlink"/>
            <w:bCs/>
            <w:lang w:val="en-US"/>
            <w:rPrChange w:id="46486" w:author="phuong vu" w:date="2018-11-30T22:36:00Z">
              <w:rPr>
                <w:rStyle w:val="Hyperlink"/>
                <w:bCs/>
                <w:lang w:val="en-US"/>
              </w:rPr>
            </w:rPrChange>
          </w:rPr>
          <w:fldChar w:fldCharType="begin"/>
        </w:r>
        <w:r w:rsidR="00933422" w:rsidRPr="00920004" w:rsidDel="00A159AC">
          <w:rPr>
            <w:rStyle w:val="Hyperlink"/>
            <w:bCs/>
            <w:lang w:val="en-US"/>
            <w:rPrChange w:id="46487" w:author="phuong vu" w:date="2018-11-30T22:36:00Z">
              <w:rPr>
                <w:rStyle w:val="Hyperlink"/>
                <w:bCs/>
                <w:lang w:val="en-US"/>
              </w:rPr>
            </w:rPrChange>
          </w:rPr>
          <w:delInstrText xml:space="preserve"> HYPERLINK "https://www.graphile.org/postgraphile/introduction/" </w:delInstrText>
        </w:r>
        <w:r w:rsidR="00933422" w:rsidRPr="00920004" w:rsidDel="00A159AC">
          <w:rPr>
            <w:rStyle w:val="Hyperlink"/>
            <w:bCs/>
            <w:lang w:val="en-US"/>
            <w:rPrChange w:id="46488" w:author="phuong vu" w:date="2018-11-30T22:36:00Z">
              <w:rPr>
                <w:rStyle w:val="Hyperlink"/>
                <w:bCs/>
                <w:lang w:val="en-US"/>
              </w:rPr>
            </w:rPrChange>
          </w:rPr>
          <w:fldChar w:fldCharType="separate"/>
        </w:r>
        <w:r w:rsidRPr="00920004" w:rsidDel="00A159AC">
          <w:rPr>
            <w:rStyle w:val="Hyperlink"/>
            <w:bCs/>
            <w:lang w:val="en-US"/>
            <w:rPrChange w:id="46489" w:author="phuong vu" w:date="2018-11-30T22:36:00Z">
              <w:rPr>
                <w:rStyle w:val="Hyperlink"/>
                <w:bCs/>
                <w:lang w:val="en-US"/>
              </w:rPr>
            </w:rPrChange>
          </w:rPr>
          <w:delText>https://www.graphile.org/postgraphile/introduction/</w:delText>
        </w:r>
        <w:r w:rsidR="00933422" w:rsidRPr="00920004" w:rsidDel="00A159AC">
          <w:rPr>
            <w:rStyle w:val="Hyperlink"/>
            <w:bCs/>
            <w:lang w:val="en-US"/>
            <w:rPrChange w:id="46490" w:author="phuong vu" w:date="2018-11-30T22:36:00Z">
              <w:rPr>
                <w:rStyle w:val="Hyperlink"/>
                <w:bCs/>
                <w:lang w:val="en-US"/>
              </w:rPr>
            </w:rPrChange>
          </w:rPr>
          <w:fldChar w:fldCharType="end"/>
        </w:r>
      </w:del>
    </w:p>
    <w:p w14:paraId="2B18F315" w14:textId="25DABC77" w:rsidR="003B05E0" w:rsidRPr="00920004" w:rsidDel="00A159AC" w:rsidRDefault="003B05E0" w:rsidP="00BD0851">
      <w:pPr>
        <w:spacing w:before="240" w:line="0" w:lineRule="atLeast"/>
        <w:rPr>
          <w:del w:id="46491" w:author="phuong vu" w:date="2018-11-26T15:27:00Z"/>
          <w:lang w:val="en-US"/>
          <w:rPrChange w:id="46492" w:author="phuong vu" w:date="2018-11-30T22:36:00Z">
            <w:rPr>
              <w:del w:id="46493" w:author="phuong vu" w:date="2018-11-26T15:27:00Z"/>
              <w:lang w:val="en-US"/>
            </w:rPr>
          </w:rPrChange>
        </w:rPr>
        <w:pPrChange w:id="46494" w:author="phuong vu" w:date="2018-11-30T14:16:00Z">
          <w:pPr>
            <w:numPr>
              <w:numId w:val="24"/>
            </w:numPr>
            <w:spacing w:line="360" w:lineRule="auto"/>
            <w:ind w:left="720" w:hanging="360"/>
          </w:pPr>
        </w:pPrChange>
      </w:pPr>
      <w:del w:id="46495" w:author="phuong vu" w:date="2018-11-26T15:27:00Z">
        <w:r w:rsidRPr="00920004" w:rsidDel="00A159AC">
          <w:rPr>
            <w:lang w:val="en-US"/>
            <w:rPrChange w:id="46496" w:author="phuong vu" w:date="2018-11-30T22:36:00Z">
              <w:rPr>
                <w:lang w:val="en-US"/>
              </w:rPr>
            </w:rPrChange>
          </w:rPr>
          <w:delText>“PostgreSQL”:</w:delText>
        </w:r>
      </w:del>
    </w:p>
    <w:p w14:paraId="7E66D55A" w14:textId="7D87B553" w:rsidR="003B05E0" w:rsidRPr="00920004" w:rsidDel="00A159AC" w:rsidRDefault="003B05E0" w:rsidP="00BD0851">
      <w:pPr>
        <w:spacing w:before="240" w:line="0" w:lineRule="atLeast"/>
        <w:rPr>
          <w:del w:id="46497" w:author="phuong vu" w:date="2018-11-26T15:27:00Z"/>
          <w:lang w:val="en-US"/>
          <w:rPrChange w:id="46498" w:author="phuong vu" w:date="2018-11-30T22:36:00Z">
            <w:rPr>
              <w:del w:id="46499" w:author="phuong vu" w:date="2018-11-26T15:27:00Z"/>
              <w:lang w:val="en-US"/>
            </w:rPr>
          </w:rPrChange>
        </w:rPr>
        <w:pPrChange w:id="46500" w:author="phuong vu" w:date="2018-11-30T14:16:00Z">
          <w:pPr>
            <w:numPr>
              <w:numId w:val="24"/>
            </w:numPr>
            <w:spacing w:line="360" w:lineRule="auto"/>
            <w:ind w:left="720" w:hanging="360"/>
          </w:pPr>
        </w:pPrChange>
      </w:pPr>
      <w:del w:id="46501" w:author="phuong vu" w:date="2018-11-26T15:27:00Z">
        <w:r w:rsidRPr="00920004" w:rsidDel="00A159AC">
          <w:rPr>
            <w:lang w:val="en-US"/>
            <w:rPrChange w:id="46502" w:author="phuong vu" w:date="2018-11-30T22:36:00Z">
              <w:rPr>
                <w:lang w:val="en-US"/>
              </w:rPr>
            </w:rPrChange>
          </w:rPr>
          <w:delText>“JSON Web Token”:</w:delText>
        </w:r>
      </w:del>
    </w:p>
    <w:p w14:paraId="448EC124" w14:textId="63616775" w:rsidR="003B05E0" w:rsidRPr="00920004" w:rsidDel="00A159AC" w:rsidRDefault="003B05E0" w:rsidP="00BD0851">
      <w:pPr>
        <w:spacing w:before="240" w:line="0" w:lineRule="atLeast"/>
        <w:rPr>
          <w:del w:id="46503" w:author="phuong vu" w:date="2018-11-26T15:27:00Z"/>
          <w:lang w:val="en-US"/>
          <w:rPrChange w:id="46504" w:author="phuong vu" w:date="2018-11-30T22:36:00Z">
            <w:rPr>
              <w:del w:id="46505" w:author="phuong vu" w:date="2018-11-26T15:27:00Z"/>
              <w:lang w:val="en-US"/>
            </w:rPr>
          </w:rPrChange>
        </w:rPr>
        <w:pPrChange w:id="46506" w:author="phuong vu" w:date="2018-11-30T14:16:00Z">
          <w:pPr>
            <w:pStyle w:val="ListParagraph"/>
            <w:numPr>
              <w:numId w:val="24"/>
            </w:numPr>
            <w:spacing w:line="360" w:lineRule="auto"/>
            <w:ind w:hanging="360"/>
          </w:pPr>
        </w:pPrChange>
      </w:pPr>
      <w:del w:id="46507" w:author="phuong vu" w:date="2018-11-26T15:27:00Z">
        <w:r w:rsidRPr="00920004" w:rsidDel="00A159AC">
          <w:rPr>
            <w:lang w:val="en-US"/>
            <w:rPrChange w:id="46508" w:author="phuong vu" w:date="2018-11-30T22:36:00Z">
              <w:rPr>
                <w:lang w:val="en-US"/>
              </w:rPr>
            </w:rPrChange>
          </w:rPr>
          <w:delText>“ReactJS”:</w:delText>
        </w:r>
        <w:r w:rsidR="00933422" w:rsidRPr="00920004" w:rsidDel="00A159AC">
          <w:rPr>
            <w:rStyle w:val="Hyperlink"/>
            <w:lang w:val="en-US"/>
            <w:rPrChange w:id="46509" w:author="phuong vu" w:date="2018-11-30T22:36:00Z">
              <w:rPr>
                <w:rStyle w:val="Hyperlink"/>
                <w:lang w:val="en-US"/>
              </w:rPr>
            </w:rPrChange>
          </w:rPr>
          <w:fldChar w:fldCharType="begin"/>
        </w:r>
        <w:r w:rsidR="00933422" w:rsidRPr="00920004" w:rsidDel="00A159AC">
          <w:rPr>
            <w:rStyle w:val="Hyperlink"/>
            <w:lang w:val="en-US"/>
            <w:rPrChange w:id="46510" w:author="phuong vu" w:date="2018-11-30T22:36:00Z">
              <w:rPr>
                <w:rStyle w:val="Hyperlink"/>
                <w:lang w:val="en-US"/>
              </w:rPr>
            </w:rPrChange>
          </w:rPr>
          <w:delInstrText xml:space="preserve"> HYPERLINK "https://viblo.asia/p/reactjs-uu-diem-va-nhuoc-diem-V3m5WzexlO7" </w:delInstrText>
        </w:r>
        <w:r w:rsidR="00933422" w:rsidRPr="00920004" w:rsidDel="00A159AC">
          <w:rPr>
            <w:rStyle w:val="Hyperlink"/>
            <w:lang w:val="en-US"/>
            <w:rPrChange w:id="46511" w:author="phuong vu" w:date="2018-11-30T22:36:00Z">
              <w:rPr>
                <w:rStyle w:val="Hyperlink"/>
                <w:lang w:val="en-US"/>
              </w:rPr>
            </w:rPrChange>
          </w:rPr>
          <w:fldChar w:fldCharType="separate"/>
        </w:r>
        <w:r w:rsidRPr="00920004" w:rsidDel="00A159AC">
          <w:rPr>
            <w:rStyle w:val="Hyperlink"/>
            <w:lang w:val="en-US"/>
            <w:rPrChange w:id="46512" w:author="phuong vu" w:date="2018-11-30T22:36:00Z">
              <w:rPr>
                <w:rStyle w:val="Hyperlink"/>
                <w:lang w:val="en-US"/>
              </w:rPr>
            </w:rPrChange>
          </w:rPr>
          <w:delText>https://viblo.asia/p/reactjs-uu-diem-va-nhuoc-diem-V3m5WzexlO7</w:delText>
        </w:r>
        <w:r w:rsidR="00933422" w:rsidRPr="00920004" w:rsidDel="00A159AC">
          <w:rPr>
            <w:rStyle w:val="Hyperlink"/>
            <w:lang w:val="en-US"/>
            <w:rPrChange w:id="46513" w:author="phuong vu" w:date="2018-11-30T22:36:00Z">
              <w:rPr>
                <w:rStyle w:val="Hyperlink"/>
                <w:lang w:val="en-US"/>
              </w:rPr>
            </w:rPrChange>
          </w:rPr>
          <w:fldChar w:fldCharType="end"/>
        </w:r>
      </w:del>
    </w:p>
    <w:p w14:paraId="7377C254" w14:textId="35057488" w:rsidR="007A626B" w:rsidRPr="00920004" w:rsidRDefault="007A626B" w:rsidP="00BD0851">
      <w:pPr>
        <w:spacing w:before="240" w:line="0" w:lineRule="atLeast"/>
        <w:rPr>
          <w:lang w:val="en-US"/>
          <w:rPrChange w:id="46514" w:author="phuong vu" w:date="2018-11-30T22:36:00Z">
            <w:rPr>
              <w:lang w:val="en-US"/>
            </w:rPr>
          </w:rPrChange>
        </w:rPr>
        <w:pPrChange w:id="46515" w:author="phuong vu" w:date="2018-11-30T14:16:00Z">
          <w:pPr>
            <w:pStyle w:val="ListParagraph"/>
            <w:numPr>
              <w:numId w:val="24"/>
            </w:numPr>
            <w:spacing w:line="360" w:lineRule="auto"/>
            <w:ind w:hanging="360"/>
          </w:pPr>
        </w:pPrChange>
      </w:pPr>
      <w:del w:id="46516" w:author="phuong vu" w:date="2018-11-26T15:27:00Z">
        <w:r w:rsidRPr="00920004" w:rsidDel="00A159AC">
          <w:rPr>
            <w:lang w:val="en-US"/>
            <w:rPrChange w:id="46517" w:author="phuong vu" w:date="2018-11-30T22:36:00Z">
              <w:rPr>
                <w:lang w:val="en-US"/>
              </w:rPr>
            </w:rPrChange>
          </w:rPr>
          <w:delText xml:space="preserve">“Apollo Client cho React”: </w:delText>
        </w:r>
        <w:r w:rsidR="00933422" w:rsidRPr="00920004" w:rsidDel="00A159AC">
          <w:rPr>
            <w:rStyle w:val="Hyperlink"/>
            <w:bCs/>
            <w:lang w:val="en-US"/>
            <w:rPrChange w:id="46518" w:author="phuong vu" w:date="2018-11-30T22:36:00Z">
              <w:rPr>
                <w:rStyle w:val="Hyperlink"/>
                <w:bCs/>
                <w:lang w:val="en-US"/>
              </w:rPr>
            </w:rPrChange>
          </w:rPr>
          <w:fldChar w:fldCharType="begin"/>
        </w:r>
        <w:r w:rsidR="00933422" w:rsidRPr="00920004" w:rsidDel="00A159AC">
          <w:rPr>
            <w:rStyle w:val="Hyperlink"/>
            <w:bCs/>
            <w:lang w:val="en-US"/>
            <w:rPrChange w:id="46519" w:author="phuong vu" w:date="2018-11-30T22:36:00Z">
              <w:rPr>
                <w:rStyle w:val="Hyperlink"/>
                <w:bCs/>
                <w:lang w:val="en-US"/>
              </w:rPr>
            </w:rPrChange>
          </w:rPr>
          <w:delInstrText xml:space="preserve"> HYPERLINK "https://www.apollographql.com/docs/react/" </w:delInstrText>
        </w:r>
        <w:r w:rsidR="00933422" w:rsidRPr="00920004" w:rsidDel="00A159AC">
          <w:rPr>
            <w:rStyle w:val="Hyperlink"/>
            <w:bCs/>
            <w:lang w:val="en-US"/>
            <w:rPrChange w:id="46520" w:author="phuong vu" w:date="2018-11-30T22:36:00Z">
              <w:rPr>
                <w:rStyle w:val="Hyperlink"/>
                <w:bCs/>
                <w:lang w:val="en-US"/>
              </w:rPr>
            </w:rPrChange>
          </w:rPr>
          <w:fldChar w:fldCharType="separate"/>
        </w:r>
        <w:r w:rsidRPr="00920004" w:rsidDel="00A159AC">
          <w:rPr>
            <w:rStyle w:val="Hyperlink"/>
            <w:bCs/>
            <w:lang w:val="en-US"/>
            <w:rPrChange w:id="46521" w:author="phuong vu" w:date="2018-11-30T22:36:00Z">
              <w:rPr>
                <w:rStyle w:val="Hyperlink"/>
                <w:bCs/>
                <w:lang w:val="en-US"/>
              </w:rPr>
            </w:rPrChange>
          </w:rPr>
          <w:delText>https://www.apollographql.com/docs/react/</w:delText>
        </w:r>
        <w:r w:rsidR="00933422" w:rsidRPr="00920004" w:rsidDel="00A159AC">
          <w:rPr>
            <w:rStyle w:val="Hyperlink"/>
            <w:bCs/>
            <w:lang w:val="en-US"/>
            <w:rPrChange w:id="46522" w:author="phuong vu" w:date="2018-11-30T22:36:00Z">
              <w:rPr>
                <w:rStyle w:val="Hyperlink"/>
                <w:bCs/>
                <w:lang w:val="en-US"/>
              </w:rPr>
            </w:rPrChange>
          </w:rPr>
          <w:fldChar w:fldCharType="end"/>
        </w:r>
      </w:del>
    </w:p>
    <w:sectPr w:rsidR="007A626B" w:rsidRPr="00920004" w:rsidSect="0041406B">
      <w:headerReference w:type="default" r:id="rId109"/>
      <w:footerReference w:type="default" r:id="rId110"/>
      <w:type w:val="nextPage"/>
      <w:pgSz w:w="11906" w:h="16838"/>
      <w:pgMar w:top="1701" w:right="1134" w:bottom="1701" w:left="1985" w:header="709" w:footer="0" w:gutter="0"/>
      <w:pgNumType w:start="1"/>
      <w:cols w:space="708"/>
      <w:docGrid w:linePitch="360"/>
      <w:sectPrChange w:id="46541" w:author="Tran Huan" w:date="2018-11-25T16:33:00Z">
        <w:sectPr w:rsidR="007A626B" w:rsidRPr="00920004" w:rsidSect="0041406B">
          <w:type w:val="continuous"/>
          <w:pgMar w:top="1701" w:right="1134" w:bottom="1701" w:left="1985" w:header="709" w:footer="0" w:gutter="0"/>
        </w:sectPr>
      </w:sectPrChange>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007D5D8" w14:textId="77777777" w:rsidR="00301723" w:rsidRDefault="00301723" w:rsidP="006806BE">
      <w:pPr>
        <w:spacing w:after="0" w:line="240" w:lineRule="auto"/>
      </w:pPr>
      <w:r>
        <w:separator/>
      </w:r>
    </w:p>
    <w:p w14:paraId="47A37A96" w14:textId="77777777" w:rsidR="00301723" w:rsidRDefault="00301723"/>
  </w:endnote>
  <w:endnote w:type="continuationSeparator" w:id="0">
    <w:p w14:paraId="2DA2B55E" w14:textId="77777777" w:rsidR="00301723" w:rsidRDefault="00301723" w:rsidP="006806BE">
      <w:pPr>
        <w:spacing w:after="0" w:line="240" w:lineRule="auto"/>
      </w:pPr>
      <w:r>
        <w:continuationSeparator/>
      </w:r>
    </w:p>
    <w:p w14:paraId="5614A778" w14:textId="77777777" w:rsidR="00301723" w:rsidRDefault="0030172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0002AFF" w:usb1="4000ACFF" w:usb2="00000001" w:usb3="00000000" w:csb0="000001FF" w:csb1="00000000"/>
  </w:font>
  <w:font w:name="Wingdings 2">
    <w:panose1 w:val="05020102010507070707"/>
    <w:charset w:val="02"/>
    <w:family w:val="roman"/>
    <w:pitch w:val="variable"/>
    <w:sig w:usb0="00000000" w:usb1="10000000" w:usb2="00000000" w:usb3="00000000" w:csb0="80000000"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70AF77" w14:textId="6EEE9ADD" w:rsidR="00E64310" w:rsidRDefault="00E64310">
    <w:pPr>
      <w:pStyle w:val="Footer"/>
      <w:jc w:val="right"/>
      <w:rPr>
        <w:ins w:id="769" w:author="Tran Huan" w:date="2018-11-25T16:22:00Z"/>
      </w:rPr>
    </w:pPr>
  </w:p>
  <w:p w14:paraId="49B46931" w14:textId="77777777" w:rsidR="00E64310" w:rsidRDefault="00E6431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ustomXmlInsRangeStart w:id="4603" w:author="Tran Huan" w:date="2018-11-25T16:22:00Z"/>
  <w:sdt>
    <w:sdtPr>
      <w:id w:val="-1744181737"/>
      <w:docPartObj>
        <w:docPartGallery w:val="Page Numbers (Bottom of Page)"/>
        <w:docPartUnique/>
      </w:docPartObj>
    </w:sdtPr>
    <w:sdtEndPr>
      <w:rPr>
        <w:noProof/>
      </w:rPr>
    </w:sdtEndPr>
    <w:sdtContent>
      <w:customXmlInsRangeEnd w:id="4603"/>
      <w:p w14:paraId="33D15F81" w14:textId="26CBFC9C" w:rsidR="00E64310" w:rsidRDefault="00E64310">
        <w:pPr>
          <w:pStyle w:val="Footer"/>
          <w:jc w:val="right"/>
          <w:rPr>
            <w:ins w:id="4604" w:author="Tran Huan" w:date="2018-11-25T16:22:00Z"/>
          </w:rPr>
        </w:pPr>
        <w:ins w:id="4605" w:author="Tran Huan" w:date="2018-11-25T16:22:00Z">
          <w:r>
            <w:fldChar w:fldCharType="begin"/>
          </w:r>
          <w:r>
            <w:instrText xml:space="preserve"> PAGE   \* MERGEFORMAT </w:instrText>
          </w:r>
          <w:r>
            <w:fldChar w:fldCharType="separate"/>
          </w:r>
        </w:ins>
        <w:r>
          <w:rPr>
            <w:noProof/>
          </w:rPr>
          <w:t>viii</w:t>
        </w:r>
        <w:ins w:id="4606" w:author="Tran Huan" w:date="2018-11-25T16:22:00Z">
          <w:r>
            <w:rPr>
              <w:noProof/>
            </w:rPr>
            <w:fldChar w:fldCharType="end"/>
          </w:r>
        </w:ins>
      </w:p>
      <w:customXmlInsRangeStart w:id="4607" w:author="Tran Huan" w:date="2018-11-25T16:22:00Z"/>
    </w:sdtContent>
  </w:sdt>
  <w:customXmlInsRangeEnd w:id="4607"/>
  <w:p w14:paraId="0249AF3C" w14:textId="77777777" w:rsidR="00E64310" w:rsidRDefault="00E6431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ustomXmlInsRangeStart w:id="46536" w:author="Tran Huan" w:date="2018-11-25T16:22:00Z"/>
  <w:sdt>
    <w:sdtPr>
      <w:id w:val="1243067084"/>
      <w:docPartObj>
        <w:docPartGallery w:val="Page Numbers (Bottom of Page)"/>
        <w:docPartUnique/>
      </w:docPartObj>
    </w:sdtPr>
    <w:sdtEndPr>
      <w:rPr>
        <w:noProof/>
      </w:rPr>
    </w:sdtEndPr>
    <w:sdtContent>
      <w:customXmlInsRangeEnd w:id="46536"/>
      <w:p w14:paraId="588525D1" w14:textId="5C0E50D9" w:rsidR="00E64310" w:rsidRDefault="00E64310">
        <w:pPr>
          <w:pStyle w:val="Footer"/>
          <w:jc w:val="right"/>
          <w:rPr>
            <w:ins w:id="46537" w:author="Tran Huan" w:date="2018-11-25T16:22:00Z"/>
          </w:rPr>
        </w:pPr>
        <w:ins w:id="46538" w:author="Tran Huan" w:date="2018-11-25T16:22:00Z">
          <w:r>
            <w:fldChar w:fldCharType="begin"/>
          </w:r>
          <w:r>
            <w:instrText xml:space="preserve"> PAGE   \* MERGEFORMAT </w:instrText>
          </w:r>
          <w:r>
            <w:fldChar w:fldCharType="separate"/>
          </w:r>
        </w:ins>
        <w:r>
          <w:rPr>
            <w:noProof/>
          </w:rPr>
          <w:t>12</w:t>
        </w:r>
        <w:ins w:id="46539" w:author="Tran Huan" w:date="2018-11-25T16:22:00Z">
          <w:r>
            <w:rPr>
              <w:noProof/>
            </w:rPr>
            <w:fldChar w:fldCharType="end"/>
          </w:r>
        </w:ins>
      </w:p>
      <w:customXmlInsRangeStart w:id="46540" w:author="Tran Huan" w:date="2018-11-25T16:22:00Z"/>
    </w:sdtContent>
  </w:sdt>
  <w:customXmlInsRangeEnd w:id="46540"/>
  <w:p w14:paraId="0708A755" w14:textId="77777777" w:rsidR="00E64310" w:rsidRDefault="00E64310">
    <w:pPr>
      <w:pStyle w:val="Footer"/>
    </w:pPr>
  </w:p>
  <w:p w14:paraId="300E0E1A" w14:textId="77777777" w:rsidR="00E64310" w:rsidRDefault="00E64310"/>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6BF050B" w14:textId="77777777" w:rsidR="00301723" w:rsidRDefault="00301723" w:rsidP="006806BE">
      <w:pPr>
        <w:spacing w:after="0" w:line="240" w:lineRule="auto"/>
      </w:pPr>
      <w:r>
        <w:separator/>
      </w:r>
    </w:p>
    <w:p w14:paraId="2931528F" w14:textId="77777777" w:rsidR="00301723" w:rsidRDefault="00301723"/>
  </w:footnote>
  <w:footnote w:type="continuationSeparator" w:id="0">
    <w:p w14:paraId="7C388661" w14:textId="77777777" w:rsidR="00301723" w:rsidRDefault="00301723" w:rsidP="006806BE">
      <w:pPr>
        <w:spacing w:after="0" w:line="240" w:lineRule="auto"/>
      </w:pPr>
      <w:r>
        <w:continuationSeparator/>
      </w:r>
    </w:p>
    <w:p w14:paraId="1F883472" w14:textId="77777777" w:rsidR="00301723" w:rsidRDefault="00301723"/>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22BA451" w14:textId="14D8B853" w:rsidR="00E64310" w:rsidRPr="000245EB" w:rsidRDefault="00E64310" w:rsidP="000245EB">
    <w:pPr>
      <w:jc w:val="left"/>
      <w:rPr>
        <w:ins w:id="765" w:author="Tran Huan" w:date="2018-11-25T16:18:00Z"/>
        <w:rFonts w:ascii="Times New Roman" w:eastAsia="Calibri" w:hAnsi="Times New Roman" w:cs="Times New Roman"/>
        <w:b/>
        <w:color w:val="000000"/>
        <w:sz w:val="20"/>
        <w:szCs w:val="20"/>
      </w:rPr>
    </w:pPr>
  </w:p>
  <w:p w14:paraId="388F8250" w14:textId="77777777" w:rsidR="00E64310" w:rsidRPr="005E5E84" w:rsidRDefault="00E64310" w:rsidP="005E5E84">
    <w:pPr>
      <w:pStyle w:val="Header"/>
      <w:jc w:val="left"/>
      <w:rPr>
        <w:lang w:val="en-US"/>
      </w:rPr>
    </w:pPr>
    <w:ins w:id="766" w:author="phuong vu" w:date="2018-11-21T21:32:00Z">
      <w:del w:id="767" w:author="Tran Huan" w:date="2018-11-25T16:07:00Z">
        <w:r w:rsidDel="000245EB">
          <w:rPr>
            <w:lang w:val="en-US"/>
          </w:rPr>
          <w:delText>GVHD</w:delText>
        </w:r>
      </w:del>
    </w:ins>
    <w:del w:id="768" w:author="Tran Huan" w:date="2018-11-25T16:07:00Z">
      <w:r w:rsidDel="000245EB">
        <w:rPr>
          <w:lang w:val="en-US"/>
        </w:rPr>
        <w:delText xml:space="preserve">Giáo viên hướng dẫn: Phạm Thị Ngọc Diễm </w:delText>
      </w:r>
    </w:del>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714BE00" w14:textId="686AA9E1" w:rsidR="00E64310" w:rsidRPr="000245EB" w:rsidRDefault="00E64310" w:rsidP="000245EB">
    <w:pPr>
      <w:jc w:val="left"/>
      <w:rPr>
        <w:ins w:id="4599" w:author="Tran Huan" w:date="2018-11-25T16:18:00Z"/>
        <w:rFonts w:ascii="Times New Roman" w:eastAsia="Calibri" w:hAnsi="Times New Roman" w:cs="Times New Roman"/>
        <w:b/>
        <w:color w:val="000000"/>
        <w:sz w:val="20"/>
        <w:szCs w:val="20"/>
      </w:rPr>
    </w:pPr>
  </w:p>
  <w:p w14:paraId="21C9F01A" w14:textId="77777777" w:rsidR="00E64310" w:rsidRPr="005E5E84" w:rsidRDefault="00E64310" w:rsidP="005E5E84">
    <w:pPr>
      <w:pStyle w:val="Header"/>
      <w:jc w:val="left"/>
      <w:rPr>
        <w:lang w:val="en-US"/>
      </w:rPr>
    </w:pPr>
    <w:ins w:id="4600" w:author="phuong vu" w:date="2018-11-21T21:32:00Z">
      <w:del w:id="4601" w:author="Tran Huan" w:date="2018-11-25T16:07:00Z">
        <w:r w:rsidDel="000245EB">
          <w:rPr>
            <w:lang w:val="en-US"/>
          </w:rPr>
          <w:delText>GVHD</w:delText>
        </w:r>
      </w:del>
    </w:ins>
    <w:del w:id="4602" w:author="Tran Huan" w:date="2018-11-25T16:07:00Z">
      <w:r w:rsidDel="000245EB">
        <w:rPr>
          <w:lang w:val="en-US"/>
        </w:rPr>
        <w:delText xml:space="preserve">Giáo viên hướng dẫn: Phạm Thị Ngọc Diễm </w:delText>
      </w:r>
    </w:del>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8F7D449" w14:textId="77777777" w:rsidR="00E64310" w:rsidRPr="000245EB" w:rsidRDefault="00E64310" w:rsidP="00FE6A57">
    <w:pPr>
      <w:jc w:val="left"/>
      <w:rPr>
        <w:ins w:id="46523" w:author="Tran Huan" w:date="2018-11-25T16:18:00Z"/>
        <w:rFonts w:ascii="Times New Roman" w:eastAsia="Calibri" w:hAnsi="Times New Roman" w:cs="Times New Roman"/>
        <w:b/>
        <w:color w:val="000000"/>
        <w:sz w:val="20"/>
        <w:szCs w:val="20"/>
      </w:rPr>
      <w:pPrChange w:id="46524" w:author="phuong vu" w:date="2018-11-30T16:29:00Z">
        <w:pPr>
          <w:jc w:val="left"/>
        </w:pPr>
      </w:pPrChange>
    </w:pPr>
    <w:ins w:id="46525" w:author="Tran Huan" w:date="2018-11-25T16:18:00Z">
      <w:r w:rsidRPr="000245EB">
        <w:rPr>
          <w:rFonts w:ascii="Times New Roman" w:eastAsia="Calibri" w:hAnsi="Times New Roman" w:cs="Times New Roman"/>
          <w:color w:val="000000"/>
          <w:sz w:val="20"/>
          <w:szCs w:val="20"/>
        </w:rPr>
        <w:t>Đề tài:</w:t>
      </w:r>
      <w:r w:rsidRPr="000245EB">
        <w:rPr>
          <w:rFonts w:ascii="Times New Roman" w:eastAsia="Calibri" w:hAnsi="Times New Roman" w:cs="Times New Roman"/>
          <w:b/>
          <w:color w:val="000000"/>
          <w:sz w:val="20"/>
          <w:szCs w:val="20"/>
        </w:rPr>
        <w:t xml:space="preserve"> </w:t>
      </w:r>
      <w:r w:rsidRPr="000245EB">
        <w:rPr>
          <w:rFonts w:ascii="Times New Roman" w:eastAsia="Calibri" w:hAnsi="Times New Roman" w:cs="Times New Roman"/>
          <w:b/>
          <w:color w:val="000000"/>
          <w:sz w:val="20"/>
          <w:szCs w:val="20"/>
          <w:lang w:val="en-US"/>
        </w:rPr>
        <w:t>Hệ thống quản lý cửa hàng giặt ủi</w:t>
      </w:r>
      <w:r w:rsidRPr="000245EB">
        <w:rPr>
          <w:rFonts w:ascii="Times New Roman" w:eastAsia="Calibri" w:hAnsi="Times New Roman" w:cs="Times New Roman"/>
          <w:b/>
          <w:color w:val="000000"/>
          <w:sz w:val="20"/>
          <w:szCs w:val="20"/>
        </w:rPr>
        <w:t xml:space="preserve">                     </w:t>
      </w:r>
      <w:r w:rsidRPr="000245EB">
        <w:rPr>
          <w:rFonts w:ascii="Times New Roman" w:eastAsia="Calibri" w:hAnsi="Times New Roman" w:cs="Times New Roman"/>
          <w:b/>
          <w:color w:val="000000"/>
          <w:sz w:val="20"/>
          <w:szCs w:val="20"/>
          <w:lang w:val="en-US"/>
        </w:rPr>
        <w:t xml:space="preserve">     </w:t>
      </w:r>
      <w:r w:rsidRPr="000245EB">
        <w:rPr>
          <w:rFonts w:ascii="Times New Roman" w:eastAsia="Calibri" w:hAnsi="Times New Roman" w:cs="Times New Roman"/>
          <w:color w:val="000000"/>
          <w:sz w:val="20"/>
          <w:szCs w:val="20"/>
        </w:rPr>
        <w:t>Giáo viên hướng dẫn</w:t>
      </w:r>
      <w:r w:rsidRPr="000245EB">
        <w:rPr>
          <w:rFonts w:ascii="Times New Roman" w:eastAsia="Calibri" w:hAnsi="Times New Roman" w:cs="Times New Roman"/>
          <w:b/>
          <w:color w:val="000000"/>
          <w:sz w:val="20"/>
          <w:szCs w:val="20"/>
        </w:rPr>
        <w:t xml:space="preserve">: </w:t>
      </w:r>
      <w:r w:rsidRPr="000245EB">
        <w:rPr>
          <w:rFonts w:ascii="Times New Roman" w:eastAsia="Calibri" w:hAnsi="Times New Roman" w:cs="Times New Roman"/>
          <w:b/>
          <w:color w:val="000000"/>
          <w:sz w:val="20"/>
          <w:szCs w:val="20"/>
          <w:lang w:val="en-US"/>
        </w:rPr>
        <w:t>TS. Phạm Thị Ngọc Diễm</w:t>
      </w:r>
      <w:r w:rsidRPr="000245EB">
        <w:rPr>
          <w:rFonts w:ascii="Times New Roman" w:eastAsia="Calibri" w:hAnsi="Times New Roman" w:cs="Times New Roman"/>
          <w:b/>
          <w:color w:val="000000"/>
          <w:sz w:val="20"/>
          <w:szCs w:val="20"/>
        </w:rPr>
        <w:t xml:space="preserve">                                                                                         </w:t>
      </w:r>
    </w:ins>
  </w:p>
  <w:p w14:paraId="6697C417" w14:textId="765DF98C" w:rsidR="00E64310" w:rsidRPr="000245EB" w:rsidDel="00FE6A57" w:rsidRDefault="00E64310" w:rsidP="00FE6A57">
    <w:pPr>
      <w:jc w:val="left"/>
      <w:rPr>
        <w:ins w:id="46526" w:author="Tran Huan" w:date="2018-11-25T16:18:00Z"/>
        <w:del w:id="46527" w:author="phuong vu" w:date="2018-11-30T16:29:00Z"/>
        <w:rFonts w:ascii="Times New Roman" w:eastAsia="Calibri" w:hAnsi="Times New Roman" w:cs="Times New Roman"/>
        <w:b/>
        <w:color w:val="000000"/>
        <w:sz w:val="20"/>
        <w:szCs w:val="20"/>
      </w:rPr>
      <w:pPrChange w:id="46528" w:author="phuong vu" w:date="2018-11-30T16:29:00Z">
        <w:pPr>
          <w:jc w:val="left"/>
        </w:pPr>
      </w:pPrChange>
    </w:pPr>
    <w:ins w:id="46529" w:author="Tran Huan" w:date="2018-11-25T16:18:00Z">
      <w:r w:rsidRPr="000245EB">
        <w:rPr>
          <w:rFonts w:ascii="Times New Roman" w:eastAsia="Calibri" w:hAnsi="Times New Roman" w:cs="Times New Roman"/>
          <w:b/>
          <w:noProof/>
          <w:color w:val="000000"/>
          <w:sz w:val="20"/>
          <w:szCs w:val="20"/>
          <w:lang w:val="en-US"/>
        </w:rPr>
        <mc:AlternateContent>
          <mc:Choice Requires="wps">
            <w:drawing>
              <wp:anchor distT="0" distB="0" distL="114300" distR="114300" simplePos="0" relativeHeight="251663360" behindDoc="0" locked="0" layoutInCell="1" allowOverlap="1" wp14:anchorId="3554D417" wp14:editId="1259379F">
                <wp:simplePos x="0" y="0"/>
                <wp:positionH relativeFrom="column">
                  <wp:posOffset>12065</wp:posOffset>
                </wp:positionH>
                <wp:positionV relativeFrom="paragraph">
                  <wp:posOffset>71755</wp:posOffset>
                </wp:positionV>
                <wp:extent cx="5566867" cy="14400"/>
                <wp:effectExtent l="0" t="0" r="15240" b="24130"/>
                <wp:wrapNone/>
                <wp:docPr id="84" name="Rectangle 84"/>
                <wp:cNvGraphicFramePr/>
                <a:graphic xmlns:a="http://schemas.openxmlformats.org/drawingml/2006/main">
                  <a:graphicData uri="http://schemas.microsoft.com/office/word/2010/wordprocessingShape">
                    <wps:wsp>
                      <wps:cNvSpPr/>
                      <wps:spPr>
                        <a:xfrm>
                          <a:off x="0" y="0"/>
                          <a:ext cx="5566867" cy="14400"/>
                        </a:xfrm>
                        <a:prstGeom prst="rect">
                          <a:avLst/>
                        </a:prstGeom>
                        <a:solidFill>
                          <a:sysClr val="window" lastClr="FFFFFF">
                            <a:lumMod val="50000"/>
                          </a:sysClr>
                        </a:solidFill>
                        <a:ln w="12700" cap="flat" cmpd="sng" algn="ctr">
                          <a:solidFill>
                            <a:sysClr val="window" lastClr="FFFFFF">
                              <a:lumMod val="50000"/>
                            </a:sys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672746" id="Rectangle 84" o:spid="_x0000_s1026" style="position:absolute;margin-left:.95pt;margin-top:5.65pt;width:438.35pt;height:1.1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" fillcolor="#7f7f7f" strokecolor="#7f7f7f" strokeweight="1pt"/>
            </w:pict>
          </mc:Fallback>
        </mc:AlternateContent>
      </w:r>
    </w:ins>
  </w:p>
  <w:p w14:paraId="674AA2CF" w14:textId="77777777" w:rsidR="00E64310" w:rsidRPr="005E5E84" w:rsidDel="00FE6A57" w:rsidRDefault="00E64310" w:rsidP="00FE6A57">
    <w:pPr>
      <w:jc w:val="left"/>
      <w:rPr>
        <w:del w:id="46530" w:author="phuong vu" w:date="2018-11-30T16:29:00Z"/>
        <w:lang w:val="en-US"/>
      </w:rPr>
      <w:pPrChange w:id="46531" w:author="phuong vu" w:date="2018-11-30T16:29:00Z">
        <w:pPr>
          <w:pStyle w:val="Header"/>
          <w:jc w:val="left"/>
        </w:pPr>
      </w:pPrChange>
    </w:pPr>
    <w:ins w:id="46532" w:author="phuong vu" w:date="2018-11-21T21:32:00Z">
      <w:del w:id="46533" w:author="Tran Huan" w:date="2018-11-25T16:07:00Z">
        <w:r w:rsidDel="000245EB">
          <w:rPr>
            <w:lang w:val="en-US"/>
          </w:rPr>
          <w:delText>GVHD</w:delText>
        </w:r>
      </w:del>
    </w:ins>
    <w:del w:id="46534" w:author="Tran Huan" w:date="2018-11-25T16:07:00Z">
      <w:r w:rsidDel="000245EB">
        <w:rPr>
          <w:lang w:val="en-US"/>
        </w:rPr>
        <w:delText xml:space="preserve">Giáo viên hướng dẫn: Phạm Thị Ngọc Diễm </w:delText>
      </w:r>
    </w:del>
  </w:p>
  <w:p w14:paraId="5824611F" w14:textId="77777777" w:rsidR="00E64310" w:rsidRDefault="00E64310" w:rsidP="00FE6A57">
    <w:pPr>
      <w:pPrChange w:id="46535" w:author="phuong vu" w:date="2018-11-30T16:29:00Z">
        <w:pPr/>
      </w:pPrChang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753AFC"/>
    <w:multiLevelType w:val="hybridMultilevel"/>
    <w:tmpl w:val="4C3268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F8141F"/>
    <w:multiLevelType w:val="hybridMultilevel"/>
    <w:tmpl w:val="25F8EC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51C21B3"/>
    <w:multiLevelType w:val="hybridMultilevel"/>
    <w:tmpl w:val="35BE3BDE"/>
    <w:lvl w:ilvl="0" w:tplc="04090009">
      <w:start w:val="1"/>
      <w:numFmt w:val="bullet"/>
      <w:lvlText w:val=""/>
      <w:lvlJc w:val="left"/>
      <w:pPr>
        <w:ind w:left="810" w:hanging="360"/>
      </w:pPr>
      <w:rPr>
        <w:rFonts w:ascii="Wingdings" w:hAnsi="Wingdings"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3" w15:restartNumberingAfterBreak="0">
    <w:nsid w:val="06C13C45"/>
    <w:multiLevelType w:val="multilevel"/>
    <w:tmpl w:val="BFFE2E94"/>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09220E1B"/>
    <w:multiLevelType w:val="hybridMultilevel"/>
    <w:tmpl w:val="C090F4FA"/>
    <w:lvl w:ilvl="0" w:tplc="0409000B">
      <w:start w:val="1"/>
      <w:numFmt w:val="bullet"/>
      <w:lvlText w:val=""/>
      <w:lvlJc w:val="left"/>
      <w:pPr>
        <w:ind w:left="1440" w:hanging="360"/>
      </w:pPr>
      <w:rPr>
        <w:rFonts w:ascii="Wingdings" w:hAnsi="Wingding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5" w15:restartNumberingAfterBreak="0">
    <w:nsid w:val="09274964"/>
    <w:multiLevelType w:val="hybridMultilevel"/>
    <w:tmpl w:val="6E1E0FA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A2550B9"/>
    <w:multiLevelType w:val="hybridMultilevel"/>
    <w:tmpl w:val="76BCA9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AF03F7A"/>
    <w:multiLevelType w:val="hybridMultilevel"/>
    <w:tmpl w:val="C2C82342"/>
    <w:lvl w:ilvl="0" w:tplc="5FF23E38">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DF10B2C"/>
    <w:multiLevelType w:val="multilevel"/>
    <w:tmpl w:val="B1F0BE72"/>
    <w:lvl w:ilvl="0">
      <w:numFmt w:val="bullet"/>
      <w:lvlText w:val="-"/>
      <w:lvlJc w:val="left"/>
      <w:pPr>
        <w:tabs>
          <w:tab w:val="num" w:pos="720"/>
        </w:tabs>
        <w:ind w:left="720" w:hanging="360"/>
      </w:pPr>
      <w:rPr>
        <w:rFonts w:ascii="Times New Roman" w:eastAsia="Times New Roman" w:hAnsi="Times New Roman" w:cs="Times New Roman" w:hint="default"/>
        <w:sz w:val="20"/>
      </w:rPr>
    </w:lvl>
    <w:lvl w:ilvl="1">
      <w:numFmt w:val="bullet"/>
      <w:lvlText w:val="-"/>
      <w:lvlJc w:val="left"/>
      <w:pPr>
        <w:tabs>
          <w:tab w:val="num" w:pos="1440"/>
        </w:tabs>
        <w:ind w:left="1440" w:hanging="360"/>
      </w:pPr>
      <w:rPr>
        <w:rFonts w:ascii="Times New Roman" w:eastAsia="Times New Roman" w:hAnsi="Times New Roman"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F9152F9"/>
    <w:multiLevelType w:val="hybridMultilevel"/>
    <w:tmpl w:val="558ADFC2"/>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10802F4C"/>
    <w:multiLevelType w:val="hybridMultilevel"/>
    <w:tmpl w:val="7FB6F8DA"/>
    <w:lvl w:ilvl="0" w:tplc="5FF23E38">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0A8233A"/>
    <w:multiLevelType w:val="hybridMultilevel"/>
    <w:tmpl w:val="0F4AD840"/>
    <w:lvl w:ilvl="0" w:tplc="0409000F">
      <w:start w:val="1"/>
      <w:numFmt w:val="decimal"/>
      <w:lvlText w:val="%1."/>
      <w:lvlJc w:val="left"/>
      <w:pPr>
        <w:ind w:left="810" w:hanging="360"/>
      </w:p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2" w15:restartNumberingAfterBreak="0">
    <w:nsid w:val="1371074F"/>
    <w:multiLevelType w:val="hybridMultilevel"/>
    <w:tmpl w:val="9F064D62"/>
    <w:lvl w:ilvl="0" w:tplc="04090001">
      <w:start w:val="1"/>
      <w:numFmt w:val="bullet"/>
      <w:lvlText w:val=""/>
      <w:lvlJc w:val="left"/>
      <w:pPr>
        <w:ind w:left="720" w:hanging="360"/>
      </w:pPr>
      <w:rPr>
        <w:rFonts w:ascii="Symbol" w:hAnsi="Symbol" w:hint="default"/>
      </w:rPr>
    </w:lvl>
    <w:lvl w:ilvl="1" w:tplc="5FF23E38">
      <w:start w:val="1"/>
      <w:numFmt w:val="bullet"/>
      <w:lvlText w:val="-"/>
      <w:lvlJc w:val="left"/>
      <w:pPr>
        <w:ind w:left="1440" w:hanging="360"/>
      </w:pPr>
      <w:rPr>
        <w:rFonts w:ascii="Times New Roman"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38E6C6C"/>
    <w:multiLevelType w:val="hybridMultilevel"/>
    <w:tmpl w:val="3C06425A"/>
    <w:lvl w:ilvl="0" w:tplc="07D0EFA6">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13FA1A8E"/>
    <w:multiLevelType w:val="hybridMultilevel"/>
    <w:tmpl w:val="FC8C4E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4F659AF"/>
    <w:multiLevelType w:val="hybridMultilevel"/>
    <w:tmpl w:val="915ACD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581223D"/>
    <w:multiLevelType w:val="hybridMultilevel"/>
    <w:tmpl w:val="70B68628"/>
    <w:lvl w:ilvl="0" w:tplc="0409000F">
      <w:start w:val="1"/>
      <w:numFmt w:val="decimal"/>
      <w:lvlText w:val="%1."/>
      <w:lvlJc w:val="left"/>
      <w:pPr>
        <w:ind w:left="1140" w:hanging="360"/>
      </w:p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17" w15:restartNumberingAfterBreak="0">
    <w:nsid w:val="18E8233B"/>
    <w:multiLevelType w:val="hybridMultilevel"/>
    <w:tmpl w:val="76447982"/>
    <w:lvl w:ilvl="0" w:tplc="5FF23E38">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D307A02"/>
    <w:multiLevelType w:val="hybridMultilevel"/>
    <w:tmpl w:val="EC007DF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1F037732"/>
    <w:multiLevelType w:val="hybridMultilevel"/>
    <w:tmpl w:val="19E235CE"/>
    <w:lvl w:ilvl="0" w:tplc="0409000F">
      <w:start w:val="1"/>
      <w:numFmt w:val="decimal"/>
      <w:lvlText w:val="%1."/>
      <w:lvlJc w:val="left"/>
      <w:pPr>
        <w:ind w:left="1296" w:hanging="360"/>
      </w:pPr>
    </w:lvl>
    <w:lvl w:ilvl="1" w:tplc="04090019" w:tentative="1">
      <w:start w:val="1"/>
      <w:numFmt w:val="lowerLetter"/>
      <w:lvlText w:val="%2."/>
      <w:lvlJc w:val="left"/>
      <w:pPr>
        <w:ind w:left="2016" w:hanging="360"/>
      </w:pPr>
    </w:lvl>
    <w:lvl w:ilvl="2" w:tplc="0409001B" w:tentative="1">
      <w:start w:val="1"/>
      <w:numFmt w:val="lowerRoman"/>
      <w:lvlText w:val="%3."/>
      <w:lvlJc w:val="right"/>
      <w:pPr>
        <w:ind w:left="2736" w:hanging="180"/>
      </w:pPr>
    </w:lvl>
    <w:lvl w:ilvl="3" w:tplc="0409000F" w:tentative="1">
      <w:start w:val="1"/>
      <w:numFmt w:val="decimal"/>
      <w:lvlText w:val="%4."/>
      <w:lvlJc w:val="left"/>
      <w:pPr>
        <w:ind w:left="3456" w:hanging="360"/>
      </w:pPr>
    </w:lvl>
    <w:lvl w:ilvl="4" w:tplc="04090019" w:tentative="1">
      <w:start w:val="1"/>
      <w:numFmt w:val="lowerLetter"/>
      <w:lvlText w:val="%5."/>
      <w:lvlJc w:val="left"/>
      <w:pPr>
        <w:ind w:left="4176" w:hanging="360"/>
      </w:pPr>
    </w:lvl>
    <w:lvl w:ilvl="5" w:tplc="0409001B" w:tentative="1">
      <w:start w:val="1"/>
      <w:numFmt w:val="lowerRoman"/>
      <w:lvlText w:val="%6."/>
      <w:lvlJc w:val="right"/>
      <w:pPr>
        <w:ind w:left="4896" w:hanging="180"/>
      </w:pPr>
    </w:lvl>
    <w:lvl w:ilvl="6" w:tplc="0409000F" w:tentative="1">
      <w:start w:val="1"/>
      <w:numFmt w:val="decimal"/>
      <w:lvlText w:val="%7."/>
      <w:lvlJc w:val="left"/>
      <w:pPr>
        <w:ind w:left="5616" w:hanging="360"/>
      </w:pPr>
    </w:lvl>
    <w:lvl w:ilvl="7" w:tplc="04090019" w:tentative="1">
      <w:start w:val="1"/>
      <w:numFmt w:val="lowerLetter"/>
      <w:lvlText w:val="%8."/>
      <w:lvlJc w:val="left"/>
      <w:pPr>
        <w:ind w:left="6336" w:hanging="360"/>
      </w:pPr>
    </w:lvl>
    <w:lvl w:ilvl="8" w:tplc="0409001B" w:tentative="1">
      <w:start w:val="1"/>
      <w:numFmt w:val="lowerRoman"/>
      <w:lvlText w:val="%9."/>
      <w:lvlJc w:val="right"/>
      <w:pPr>
        <w:ind w:left="7056" w:hanging="180"/>
      </w:pPr>
    </w:lvl>
  </w:abstractNum>
  <w:abstractNum w:abstractNumId="20" w15:restartNumberingAfterBreak="0">
    <w:nsid w:val="1F49632F"/>
    <w:multiLevelType w:val="hybridMultilevel"/>
    <w:tmpl w:val="B1FE0D7E"/>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20076D19"/>
    <w:multiLevelType w:val="hybridMultilevel"/>
    <w:tmpl w:val="68FAA620"/>
    <w:lvl w:ilvl="0" w:tplc="71EE1D04">
      <w:start w:val="1"/>
      <w:numFmt w:val="bullet"/>
      <w:lvlText w:val=""/>
      <w:lvlJc w:val="left"/>
      <w:pPr>
        <w:ind w:left="1287" w:hanging="360"/>
      </w:pPr>
      <w:rPr>
        <w:rFonts w:ascii="Symbol" w:hAnsi="Symbol" w:hint="default"/>
      </w:rPr>
    </w:lvl>
    <w:lvl w:ilvl="1" w:tplc="04090003">
      <w:start w:val="1"/>
      <w:numFmt w:val="bullet"/>
      <w:lvlText w:val="o"/>
      <w:lvlJc w:val="left"/>
      <w:pPr>
        <w:ind w:left="2007" w:hanging="360"/>
      </w:pPr>
      <w:rPr>
        <w:rFonts w:ascii="Courier New" w:hAnsi="Courier New" w:cs="Courier New" w:hint="default"/>
      </w:rPr>
    </w:lvl>
    <w:lvl w:ilvl="2" w:tplc="04090005">
      <w:start w:val="1"/>
      <w:numFmt w:val="bullet"/>
      <w:lvlText w:val=""/>
      <w:lvlJc w:val="left"/>
      <w:pPr>
        <w:ind w:left="2727" w:hanging="360"/>
      </w:pPr>
      <w:rPr>
        <w:rFonts w:ascii="Wingdings" w:hAnsi="Wingdings" w:hint="default"/>
      </w:rPr>
    </w:lvl>
    <w:lvl w:ilvl="3" w:tplc="04090001">
      <w:start w:val="1"/>
      <w:numFmt w:val="bullet"/>
      <w:lvlText w:val=""/>
      <w:lvlJc w:val="left"/>
      <w:pPr>
        <w:ind w:left="3447" w:hanging="360"/>
      </w:pPr>
      <w:rPr>
        <w:rFonts w:ascii="Symbol" w:hAnsi="Symbol" w:hint="default"/>
      </w:rPr>
    </w:lvl>
    <w:lvl w:ilvl="4" w:tplc="04090003">
      <w:start w:val="1"/>
      <w:numFmt w:val="bullet"/>
      <w:lvlText w:val="o"/>
      <w:lvlJc w:val="left"/>
      <w:pPr>
        <w:ind w:left="4167" w:hanging="360"/>
      </w:pPr>
      <w:rPr>
        <w:rFonts w:ascii="Courier New" w:hAnsi="Courier New" w:cs="Courier New" w:hint="default"/>
      </w:rPr>
    </w:lvl>
    <w:lvl w:ilvl="5" w:tplc="04090005">
      <w:start w:val="1"/>
      <w:numFmt w:val="bullet"/>
      <w:lvlText w:val=""/>
      <w:lvlJc w:val="left"/>
      <w:pPr>
        <w:ind w:left="4887" w:hanging="360"/>
      </w:pPr>
      <w:rPr>
        <w:rFonts w:ascii="Wingdings" w:hAnsi="Wingdings" w:hint="default"/>
      </w:rPr>
    </w:lvl>
    <w:lvl w:ilvl="6" w:tplc="04090001">
      <w:start w:val="1"/>
      <w:numFmt w:val="bullet"/>
      <w:lvlText w:val=""/>
      <w:lvlJc w:val="left"/>
      <w:pPr>
        <w:ind w:left="5607" w:hanging="360"/>
      </w:pPr>
      <w:rPr>
        <w:rFonts w:ascii="Symbol" w:hAnsi="Symbol" w:hint="default"/>
      </w:rPr>
    </w:lvl>
    <w:lvl w:ilvl="7" w:tplc="04090003">
      <w:start w:val="1"/>
      <w:numFmt w:val="bullet"/>
      <w:lvlText w:val="o"/>
      <w:lvlJc w:val="left"/>
      <w:pPr>
        <w:ind w:left="6327" w:hanging="360"/>
      </w:pPr>
      <w:rPr>
        <w:rFonts w:ascii="Courier New" w:hAnsi="Courier New" w:cs="Courier New" w:hint="default"/>
      </w:rPr>
    </w:lvl>
    <w:lvl w:ilvl="8" w:tplc="04090005">
      <w:start w:val="1"/>
      <w:numFmt w:val="bullet"/>
      <w:lvlText w:val=""/>
      <w:lvlJc w:val="left"/>
      <w:pPr>
        <w:ind w:left="7047" w:hanging="360"/>
      </w:pPr>
      <w:rPr>
        <w:rFonts w:ascii="Wingdings" w:hAnsi="Wingdings" w:hint="default"/>
      </w:rPr>
    </w:lvl>
  </w:abstractNum>
  <w:abstractNum w:abstractNumId="22" w15:restartNumberingAfterBreak="0">
    <w:nsid w:val="20395BD1"/>
    <w:multiLevelType w:val="multilevel"/>
    <w:tmpl w:val="6966EB52"/>
    <w:lvl w:ilvl="0">
      <w:start w:val="1"/>
      <w:numFmt w:val="decimal"/>
      <w:lvlText w:val="CHƯƠNG %1 - "/>
      <w:lvlJc w:val="left"/>
      <w:pPr>
        <w:ind w:left="360" w:hanging="360"/>
      </w:pPr>
      <w:rPr>
        <w:rFonts w:asciiTheme="majorHAnsi" w:hAnsiTheme="majorHAnsi" w:hint="default"/>
        <w14:ligatures w14:val="none"/>
        <w14:numForm w14:val="default"/>
        <w14:numSpacing w14:val="default"/>
        <w14:stylisticSets/>
      </w:rPr>
    </w:lvl>
    <w:lvl w:ilvl="1">
      <w:start w:val="1"/>
      <w:numFmt w:val="decimal"/>
      <w:lvlText w:val="%2."/>
      <w:lvlJc w:val="left"/>
      <w:pPr>
        <w:ind w:left="576" w:hanging="576"/>
      </w:pPr>
      <w:rPr>
        <w:vertAlign w:val="baseline"/>
      </w:rPr>
    </w:lvl>
    <w:lvl w:ilvl="2">
      <w:start w:val="1"/>
      <w:numFmt w:val="decimal"/>
      <w:lvlText w:val="%1.%2.%3"/>
      <w:lvlJc w:val="left"/>
      <w:pPr>
        <w:ind w:left="720" w:hanging="720"/>
      </w:pPr>
      <w:rPr>
        <w:vertAlign w:val="baseline"/>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3" w15:restartNumberingAfterBreak="0">
    <w:nsid w:val="21252DD4"/>
    <w:multiLevelType w:val="hybridMultilevel"/>
    <w:tmpl w:val="B506505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223E50A2"/>
    <w:multiLevelType w:val="hybridMultilevel"/>
    <w:tmpl w:val="237CC5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2587703A"/>
    <w:multiLevelType w:val="multilevel"/>
    <w:tmpl w:val="51B2A6C0"/>
    <w:lvl w:ilvl="0">
      <w:start w:val="1"/>
      <w:numFmt w:val="decimal"/>
      <w:pStyle w:val="Heading1"/>
      <w:lvlText w:val="CHƯƠNG %1 - "/>
      <w:lvlJc w:val="left"/>
      <w:pPr>
        <w:ind w:left="450" w:hanging="360"/>
      </w:pPr>
      <w:rPr>
        <w:rFonts w:asciiTheme="majorHAnsi" w:hAnsiTheme="majorHAnsi" w:hint="default"/>
        <w14:ligatures w14:val="none"/>
        <w14:numForm w14:val="default"/>
        <w14:numSpacing w14:val="default"/>
        <w14:stylisticSets/>
      </w:rPr>
    </w:lvl>
    <w:lvl w:ilvl="1">
      <w:start w:val="1"/>
      <w:numFmt w:val="decimal"/>
      <w:pStyle w:val="Heading2"/>
      <w:lvlText w:val="%1.%2"/>
      <w:lvlJc w:val="left"/>
      <w:pPr>
        <w:ind w:left="666" w:hanging="576"/>
      </w:pPr>
      <w:rPr>
        <w:rFonts w:hint="default"/>
        <w:vertAlign w:val="baseline"/>
      </w:rPr>
    </w:lvl>
    <w:lvl w:ilvl="2">
      <w:start w:val="1"/>
      <w:numFmt w:val="decimal"/>
      <w:pStyle w:val="Heading3"/>
      <w:lvlText w:val="%1.%2.%3"/>
      <w:lvlJc w:val="left"/>
      <w:pPr>
        <w:ind w:left="810" w:hanging="720"/>
      </w:pPr>
      <w:rPr>
        <w:rFonts w:hint="default"/>
        <w:vertAlign w:val="baseline"/>
      </w:rPr>
    </w:lvl>
    <w:lvl w:ilvl="3">
      <w:start w:val="1"/>
      <w:numFmt w:val="decimal"/>
      <w:pStyle w:val="Heading4"/>
      <w:lvlText w:val="%1.%2.%3.%4"/>
      <w:lvlJc w:val="left"/>
      <w:pPr>
        <w:ind w:left="954" w:hanging="864"/>
      </w:pPr>
      <w:rPr>
        <w:rFonts w:hint="default"/>
      </w:rPr>
    </w:lvl>
    <w:lvl w:ilvl="4">
      <w:start w:val="1"/>
      <w:numFmt w:val="decimal"/>
      <w:pStyle w:val="Heading5"/>
      <w:lvlText w:val="%1.%2.%3.%4.%5"/>
      <w:lvlJc w:val="left"/>
      <w:pPr>
        <w:ind w:left="1098" w:hanging="1008"/>
      </w:pPr>
      <w:rPr>
        <w:rFonts w:hint="default"/>
      </w:rPr>
    </w:lvl>
    <w:lvl w:ilvl="5">
      <w:start w:val="1"/>
      <w:numFmt w:val="decimal"/>
      <w:pStyle w:val="Heading6"/>
      <w:lvlText w:val="%1.%2.%3.%4.%5.%6"/>
      <w:lvlJc w:val="left"/>
      <w:pPr>
        <w:ind w:left="1242" w:hanging="1152"/>
      </w:pPr>
      <w:rPr>
        <w:rFonts w:hint="default"/>
      </w:rPr>
    </w:lvl>
    <w:lvl w:ilvl="6">
      <w:start w:val="1"/>
      <w:numFmt w:val="decimal"/>
      <w:pStyle w:val="Heading7"/>
      <w:lvlText w:val="%1.%2.%3.%4.%5.%6.%7"/>
      <w:lvlJc w:val="left"/>
      <w:pPr>
        <w:ind w:left="1386" w:hanging="1296"/>
      </w:pPr>
      <w:rPr>
        <w:rFonts w:hint="default"/>
      </w:rPr>
    </w:lvl>
    <w:lvl w:ilvl="7">
      <w:start w:val="1"/>
      <w:numFmt w:val="decimal"/>
      <w:pStyle w:val="Heading8"/>
      <w:lvlText w:val="%1.%2.%3.%4.%5.%6.%7.%8"/>
      <w:lvlJc w:val="left"/>
      <w:pPr>
        <w:ind w:left="1530" w:hanging="1440"/>
      </w:pPr>
      <w:rPr>
        <w:rFonts w:hint="default"/>
      </w:rPr>
    </w:lvl>
    <w:lvl w:ilvl="8">
      <w:start w:val="1"/>
      <w:numFmt w:val="decimal"/>
      <w:pStyle w:val="Heading9"/>
      <w:lvlText w:val="%1.%2.%3.%4.%5.%6.%7.%8.%9"/>
      <w:lvlJc w:val="left"/>
      <w:pPr>
        <w:ind w:left="1674" w:hanging="1584"/>
      </w:pPr>
      <w:rPr>
        <w:rFonts w:hint="default"/>
      </w:rPr>
    </w:lvl>
  </w:abstractNum>
  <w:abstractNum w:abstractNumId="26" w15:restartNumberingAfterBreak="0">
    <w:nsid w:val="27273D4D"/>
    <w:multiLevelType w:val="hybridMultilevel"/>
    <w:tmpl w:val="FBC417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28CB2E02"/>
    <w:multiLevelType w:val="hybridMultilevel"/>
    <w:tmpl w:val="6BAC118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8F91626"/>
    <w:multiLevelType w:val="hybridMultilevel"/>
    <w:tmpl w:val="BCDCEB9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9056445"/>
    <w:multiLevelType w:val="hybridMultilevel"/>
    <w:tmpl w:val="337CA0FA"/>
    <w:lvl w:ilvl="0" w:tplc="5FF23E38">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93E6ECD"/>
    <w:multiLevelType w:val="hybridMultilevel"/>
    <w:tmpl w:val="E7867F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294158E2"/>
    <w:multiLevelType w:val="multilevel"/>
    <w:tmpl w:val="2980685A"/>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2" w15:restartNumberingAfterBreak="0">
    <w:nsid w:val="296829B3"/>
    <w:multiLevelType w:val="hybridMultilevel"/>
    <w:tmpl w:val="DB3E6D50"/>
    <w:lvl w:ilvl="0" w:tplc="71EE1D04">
      <w:start w:val="1"/>
      <w:numFmt w:val="bullet"/>
      <w:lvlText w:val=""/>
      <w:lvlJc w:val="left"/>
      <w:pPr>
        <w:ind w:left="1287" w:hanging="360"/>
      </w:pPr>
      <w:rPr>
        <w:rFonts w:ascii="Symbol" w:hAnsi="Symbol" w:hint="default"/>
      </w:rPr>
    </w:lvl>
    <w:lvl w:ilvl="1" w:tplc="04090003">
      <w:start w:val="1"/>
      <w:numFmt w:val="bullet"/>
      <w:lvlText w:val="o"/>
      <w:lvlJc w:val="left"/>
      <w:pPr>
        <w:ind w:left="2007" w:hanging="360"/>
      </w:pPr>
      <w:rPr>
        <w:rFonts w:ascii="Courier New" w:hAnsi="Courier New" w:cs="Courier New" w:hint="default"/>
      </w:rPr>
    </w:lvl>
    <w:lvl w:ilvl="2" w:tplc="04090005">
      <w:start w:val="1"/>
      <w:numFmt w:val="bullet"/>
      <w:lvlText w:val=""/>
      <w:lvlJc w:val="left"/>
      <w:pPr>
        <w:ind w:left="2727" w:hanging="360"/>
      </w:pPr>
      <w:rPr>
        <w:rFonts w:ascii="Wingdings" w:hAnsi="Wingdings" w:hint="default"/>
      </w:rPr>
    </w:lvl>
    <w:lvl w:ilvl="3" w:tplc="04090001">
      <w:start w:val="1"/>
      <w:numFmt w:val="bullet"/>
      <w:lvlText w:val=""/>
      <w:lvlJc w:val="left"/>
      <w:pPr>
        <w:ind w:left="3447" w:hanging="360"/>
      </w:pPr>
      <w:rPr>
        <w:rFonts w:ascii="Symbol" w:hAnsi="Symbol" w:hint="default"/>
      </w:rPr>
    </w:lvl>
    <w:lvl w:ilvl="4" w:tplc="04090003">
      <w:start w:val="1"/>
      <w:numFmt w:val="bullet"/>
      <w:lvlText w:val="o"/>
      <w:lvlJc w:val="left"/>
      <w:pPr>
        <w:ind w:left="4167" w:hanging="360"/>
      </w:pPr>
      <w:rPr>
        <w:rFonts w:ascii="Courier New" w:hAnsi="Courier New" w:cs="Courier New" w:hint="default"/>
      </w:rPr>
    </w:lvl>
    <w:lvl w:ilvl="5" w:tplc="04090005">
      <w:start w:val="1"/>
      <w:numFmt w:val="bullet"/>
      <w:lvlText w:val=""/>
      <w:lvlJc w:val="left"/>
      <w:pPr>
        <w:ind w:left="4887" w:hanging="360"/>
      </w:pPr>
      <w:rPr>
        <w:rFonts w:ascii="Wingdings" w:hAnsi="Wingdings" w:hint="default"/>
      </w:rPr>
    </w:lvl>
    <w:lvl w:ilvl="6" w:tplc="04090001">
      <w:start w:val="1"/>
      <w:numFmt w:val="bullet"/>
      <w:lvlText w:val=""/>
      <w:lvlJc w:val="left"/>
      <w:pPr>
        <w:ind w:left="5607" w:hanging="360"/>
      </w:pPr>
      <w:rPr>
        <w:rFonts w:ascii="Symbol" w:hAnsi="Symbol" w:hint="default"/>
      </w:rPr>
    </w:lvl>
    <w:lvl w:ilvl="7" w:tplc="04090003">
      <w:start w:val="1"/>
      <w:numFmt w:val="bullet"/>
      <w:lvlText w:val="o"/>
      <w:lvlJc w:val="left"/>
      <w:pPr>
        <w:ind w:left="6327" w:hanging="360"/>
      </w:pPr>
      <w:rPr>
        <w:rFonts w:ascii="Courier New" w:hAnsi="Courier New" w:cs="Courier New" w:hint="default"/>
      </w:rPr>
    </w:lvl>
    <w:lvl w:ilvl="8" w:tplc="04090005">
      <w:start w:val="1"/>
      <w:numFmt w:val="bullet"/>
      <w:lvlText w:val=""/>
      <w:lvlJc w:val="left"/>
      <w:pPr>
        <w:ind w:left="7047" w:hanging="360"/>
      </w:pPr>
      <w:rPr>
        <w:rFonts w:ascii="Wingdings" w:hAnsi="Wingdings" w:hint="default"/>
      </w:rPr>
    </w:lvl>
  </w:abstractNum>
  <w:abstractNum w:abstractNumId="33" w15:restartNumberingAfterBreak="0">
    <w:nsid w:val="2A6D521C"/>
    <w:multiLevelType w:val="multilevel"/>
    <w:tmpl w:val="8ABE43D6"/>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4" w15:restartNumberingAfterBreak="0">
    <w:nsid w:val="31124E9A"/>
    <w:multiLevelType w:val="hybridMultilevel"/>
    <w:tmpl w:val="C94C0A6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5" w15:restartNumberingAfterBreak="0">
    <w:nsid w:val="32330E99"/>
    <w:multiLevelType w:val="hybridMultilevel"/>
    <w:tmpl w:val="C83661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339353C3"/>
    <w:multiLevelType w:val="hybridMultilevel"/>
    <w:tmpl w:val="2E84F5EC"/>
    <w:lvl w:ilvl="0" w:tplc="5FF23E38">
      <w:start w:val="1"/>
      <w:numFmt w:val="bullet"/>
      <w:lvlText w:val="-"/>
      <w:lvlJc w:val="left"/>
      <w:pPr>
        <w:ind w:left="1440" w:hanging="360"/>
      </w:pPr>
      <w:rPr>
        <w:rFonts w:ascii="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35B46B2F"/>
    <w:multiLevelType w:val="hybridMultilevel"/>
    <w:tmpl w:val="5D6E9FA2"/>
    <w:lvl w:ilvl="0" w:tplc="5FF23E38">
      <w:start w:val="1"/>
      <w:numFmt w:val="bullet"/>
      <w:lvlText w:val="-"/>
      <w:lvlJc w:val="left"/>
      <w:pPr>
        <w:ind w:left="720" w:hanging="360"/>
      </w:pPr>
      <w:rPr>
        <w:rFonts w:ascii="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37E626D6"/>
    <w:multiLevelType w:val="hybridMultilevel"/>
    <w:tmpl w:val="1A0ED194"/>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15:restartNumberingAfterBreak="0">
    <w:nsid w:val="3A940A68"/>
    <w:multiLevelType w:val="hybridMultilevel"/>
    <w:tmpl w:val="D5BE92BA"/>
    <w:lvl w:ilvl="0" w:tplc="5FF23E38">
      <w:start w:val="1"/>
      <w:numFmt w:val="bullet"/>
      <w:lvlText w:val="-"/>
      <w:lvlJc w:val="left"/>
      <w:pPr>
        <w:ind w:left="1080" w:hanging="360"/>
      </w:pPr>
      <w:rPr>
        <w:rFonts w:ascii="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15:restartNumberingAfterBreak="0">
    <w:nsid w:val="3C7065D9"/>
    <w:multiLevelType w:val="hybridMultilevel"/>
    <w:tmpl w:val="062E81B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3EF6E9C"/>
    <w:multiLevelType w:val="hybridMultilevel"/>
    <w:tmpl w:val="50DA408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2" w15:restartNumberingAfterBreak="0">
    <w:nsid w:val="44757926"/>
    <w:multiLevelType w:val="hybridMultilevel"/>
    <w:tmpl w:val="00ECA5F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7E023BE"/>
    <w:multiLevelType w:val="hybridMultilevel"/>
    <w:tmpl w:val="0500340A"/>
    <w:lvl w:ilvl="0" w:tplc="F92A48BE">
      <w:numFmt w:val="bullet"/>
      <w:lvlText w:val="-"/>
      <w:lvlJc w:val="left"/>
      <w:pPr>
        <w:ind w:left="1440" w:hanging="360"/>
      </w:pPr>
      <w:rPr>
        <w:rFonts w:ascii="Times New Roman" w:eastAsiaTheme="minorHAnsi" w:hAnsi="Times New Roman" w:cs="Times New Roman" w:hint="default"/>
        <w:i/>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15:restartNumberingAfterBreak="0">
    <w:nsid w:val="485764AD"/>
    <w:multiLevelType w:val="multilevel"/>
    <w:tmpl w:val="2AE88956"/>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5" w15:restartNumberingAfterBreak="0">
    <w:nsid w:val="493B0D8F"/>
    <w:multiLevelType w:val="hybridMultilevel"/>
    <w:tmpl w:val="74428F56"/>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6" w15:restartNumberingAfterBreak="0">
    <w:nsid w:val="49836387"/>
    <w:multiLevelType w:val="multilevel"/>
    <w:tmpl w:val="07687EE4"/>
    <w:lvl w:ilvl="0">
      <w:start w:val="1"/>
      <w:numFmt w:val="bullet"/>
      <w:lvlText w:val=""/>
      <w:lvlJc w:val="left"/>
      <w:pPr>
        <w:ind w:left="644" w:hanging="360"/>
      </w:pPr>
      <w:rPr>
        <w:rFonts w:ascii="Symbol" w:hAnsi="Symbol" w:hint="default"/>
        <w:b/>
      </w:rPr>
    </w:lvl>
    <w:lvl w:ilvl="1">
      <w:start w:val="2"/>
      <w:numFmt w:val="decimal"/>
      <w:isLgl/>
      <w:lvlText w:val="%1.%2"/>
      <w:lvlJc w:val="left"/>
      <w:pPr>
        <w:ind w:left="1004" w:hanging="375"/>
      </w:pPr>
      <w:rPr>
        <w:rFonts w:hint="default"/>
      </w:rPr>
    </w:lvl>
    <w:lvl w:ilvl="2">
      <w:start w:val="1"/>
      <w:numFmt w:val="decimal"/>
      <w:isLgl/>
      <w:lvlText w:val="%1.%2.%3"/>
      <w:lvlJc w:val="left"/>
      <w:pPr>
        <w:ind w:left="1694" w:hanging="720"/>
      </w:pPr>
      <w:rPr>
        <w:rFonts w:hint="default"/>
      </w:rPr>
    </w:lvl>
    <w:lvl w:ilvl="3">
      <w:start w:val="1"/>
      <w:numFmt w:val="decimal"/>
      <w:isLgl/>
      <w:lvlText w:val="%1.%2.%3.%4"/>
      <w:lvlJc w:val="left"/>
      <w:pPr>
        <w:ind w:left="2039" w:hanging="720"/>
      </w:pPr>
      <w:rPr>
        <w:rFonts w:hint="default"/>
      </w:rPr>
    </w:lvl>
    <w:lvl w:ilvl="4">
      <w:start w:val="1"/>
      <w:numFmt w:val="decimal"/>
      <w:isLgl/>
      <w:lvlText w:val="%1.%2.%3.%4.%5"/>
      <w:lvlJc w:val="left"/>
      <w:pPr>
        <w:ind w:left="2744" w:hanging="1080"/>
      </w:pPr>
      <w:rPr>
        <w:rFonts w:hint="default"/>
      </w:rPr>
    </w:lvl>
    <w:lvl w:ilvl="5">
      <w:start w:val="1"/>
      <w:numFmt w:val="decimal"/>
      <w:isLgl/>
      <w:lvlText w:val="%1.%2.%3.%4.%5.%6"/>
      <w:lvlJc w:val="left"/>
      <w:pPr>
        <w:ind w:left="3449" w:hanging="1440"/>
      </w:pPr>
      <w:rPr>
        <w:rFonts w:hint="default"/>
      </w:rPr>
    </w:lvl>
    <w:lvl w:ilvl="6">
      <w:start w:val="1"/>
      <w:numFmt w:val="decimal"/>
      <w:isLgl/>
      <w:lvlText w:val="%1.%2.%3.%4.%5.%6.%7"/>
      <w:lvlJc w:val="left"/>
      <w:pPr>
        <w:ind w:left="3794" w:hanging="1440"/>
      </w:pPr>
      <w:rPr>
        <w:rFonts w:hint="default"/>
      </w:rPr>
    </w:lvl>
    <w:lvl w:ilvl="7">
      <w:start w:val="1"/>
      <w:numFmt w:val="decimal"/>
      <w:isLgl/>
      <w:lvlText w:val="%1.%2.%3.%4.%5.%6.%7.%8"/>
      <w:lvlJc w:val="left"/>
      <w:pPr>
        <w:ind w:left="4499" w:hanging="1800"/>
      </w:pPr>
      <w:rPr>
        <w:rFonts w:hint="default"/>
      </w:rPr>
    </w:lvl>
    <w:lvl w:ilvl="8">
      <w:start w:val="1"/>
      <w:numFmt w:val="decimal"/>
      <w:isLgl/>
      <w:lvlText w:val="%1.%2.%3.%4.%5.%6.%7.%8.%9"/>
      <w:lvlJc w:val="left"/>
      <w:pPr>
        <w:ind w:left="4844" w:hanging="1800"/>
      </w:pPr>
      <w:rPr>
        <w:rFonts w:hint="default"/>
      </w:rPr>
    </w:lvl>
  </w:abstractNum>
  <w:abstractNum w:abstractNumId="47" w15:restartNumberingAfterBreak="0">
    <w:nsid w:val="4A6E1455"/>
    <w:multiLevelType w:val="hybridMultilevel"/>
    <w:tmpl w:val="84AC48B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4AE15693"/>
    <w:multiLevelType w:val="hybridMultilevel"/>
    <w:tmpl w:val="F7063816"/>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9" w15:restartNumberingAfterBreak="0">
    <w:nsid w:val="4BAC5C4A"/>
    <w:multiLevelType w:val="hybridMultilevel"/>
    <w:tmpl w:val="6648307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4C385173"/>
    <w:multiLevelType w:val="hybridMultilevel"/>
    <w:tmpl w:val="C7F205B8"/>
    <w:lvl w:ilvl="0" w:tplc="042A000B">
      <w:start w:val="1"/>
      <w:numFmt w:val="bullet"/>
      <w:lvlText w:val=""/>
      <w:lvlJc w:val="left"/>
      <w:pPr>
        <w:ind w:left="1440" w:hanging="360"/>
      </w:pPr>
      <w:rPr>
        <w:rFonts w:ascii="Wingdings" w:hAnsi="Wingding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51" w15:restartNumberingAfterBreak="0">
    <w:nsid w:val="4C7E46EF"/>
    <w:multiLevelType w:val="hybridMultilevel"/>
    <w:tmpl w:val="0F5A4E56"/>
    <w:lvl w:ilvl="0" w:tplc="04090011">
      <w:start w:val="1"/>
      <w:numFmt w:val="decimal"/>
      <w:lvlText w:val="%1)"/>
      <w:lvlJc w:val="left"/>
      <w:pPr>
        <w:ind w:left="810" w:hanging="360"/>
      </w:p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52" w15:restartNumberingAfterBreak="0">
    <w:nsid w:val="4CE82EA6"/>
    <w:multiLevelType w:val="hybridMultilevel"/>
    <w:tmpl w:val="B13CBFD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3" w15:restartNumberingAfterBreak="0">
    <w:nsid w:val="4DFC031B"/>
    <w:multiLevelType w:val="hybridMultilevel"/>
    <w:tmpl w:val="4D1A5AC4"/>
    <w:lvl w:ilvl="0" w:tplc="04090009">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4" w15:restartNumberingAfterBreak="0">
    <w:nsid w:val="4E711C47"/>
    <w:multiLevelType w:val="hybridMultilevel"/>
    <w:tmpl w:val="2E64416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4F05442C"/>
    <w:multiLevelType w:val="hybridMultilevel"/>
    <w:tmpl w:val="B0F05672"/>
    <w:lvl w:ilvl="0" w:tplc="04090009">
      <w:start w:val="1"/>
      <w:numFmt w:val="bullet"/>
      <w:lvlText w:val=""/>
      <w:lvlJc w:val="left"/>
      <w:pPr>
        <w:ind w:left="810" w:hanging="360"/>
      </w:pPr>
      <w:rPr>
        <w:rFonts w:ascii="Wingdings" w:hAnsi="Wingdings"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56" w15:restartNumberingAfterBreak="0">
    <w:nsid w:val="4F4600B6"/>
    <w:multiLevelType w:val="hybridMultilevel"/>
    <w:tmpl w:val="D84EC6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4FEF5572"/>
    <w:multiLevelType w:val="multilevel"/>
    <w:tmpl w:val="60B8FAE4"/>
    <w:lvl w:ilvl="0">
      <w:start w:val="1"/>
      <w:numFmt w:val="decimal"/>
      <w:lvlText w:val="CHƯƠNG %1 - "/>
      <w:lvlJc w:val="left"/>
      <w:pPr>
        <w:ind w:left="450" w:hanging="360"/>
      </w:pPr>
      <w:rPr>
        <w:rFonts w:asciiTheme="majorHAnsi" w:hAnsiTheme="majorHAnsi" w:hint="default"/>
        <w14:ligatures w14:val="none"/>
        <w14:numForm w14:val="default"/>
        <w14:numSpacing w14:val="default"/>
        <w14:stylisticSets/>
      </w:rPr>
    </w:lvl>
    <w:lvl w:ilvl="1">
      <w:start w:val="1"/>
      <w:numFmt w:val="decimal"/>
      <w:lvlText w:val="%2."/>
      <w:lvlJc w:val="left"/>
      <w:pPr>
        <w:ind w:left="666" w:hanging="576"/>
      </w:pPr>
      <w:rPr>
        <w:vertAlign w:val="baseline"/>
      </w:rPr>
    </w:lvl>
    <w:lvl w:ilvl="2">
      <w:start w:val="1"/>
      <w:numFmt w:val="decimal"/>
      <w:lvlText w:val="%1.%2.%3"/>
      <w:lvlJc w:val="left"/>
      <w:pPr>
        <w:ind w:left="810" w:hanging="720"/>
      </w:pPr>
      <w:rPr>
        <w:vertAlign w:val="baseline"/>
      </w:rPr>
    </w:lvl>
    <w:lvl w:ilvl="3">
      <w:start w:val="1"/>
      <w:numFmt w:val="decimal"/>
      <w:lvlText w:val="%1.%2.%3.%4"/>
      <w:lvlJc w:val="left"/>
      <w:pPr>
        <w:ind w:left="954" w:hanging="864"/>
      </w:pPr>
    </w:lvl>
    <w:lvl w:ilvl="4">
      <w:start w:val="1"/>
      <w:numFmt w:val="decimal"/>
      <w:lvlText w:val="%1.%2.%3.%4.%5"/>
      <w:lvlJc w:val="left"/>
      <w:pPr>
        <w:ind w:left="1098" w:hanging="1008"/>
      </w:pPr>
    </w:lvl>
    <w:lvl w:ilvl="5">
      <w:start w:val="1"/>
      <w:numFmt w:val="decimal"/>
      <w:lvlText w:val="%1.%2.%3.%4.%5.%6"/>
      <w:lvlJc w:val="left"/>
      <w:pPr>
        <w:ind w:left="1242" w:hanging="1152"/>
      </w:pPr>
    </w:lvl>
    <w:lvl w:ilvl="6">
      <w:start w:val="1"/>
      <w:numFmt w:val="decimal"/>
      <w:lvlText w:val="%1.%2.%3.%4.%5.%6.%7"/>
      <w:lvlJc w:val="left"/>
      <w:pPr>
        <w:ind w:left="1386" w:hanging="1296"/>
      </w:pPr>
    </w:lvl>
    <w:lvl w:ilvl="7">
      <w:start w:val="1"/>
      <w:numFmt w:val="decimal"/>
      <w:lvlText w:val="%1.%2.%3.%4.%5.%6.%7.%8"/>
      <w:lvlJc w:val="left"/>
      <w:pPr>
        <w:ind w:left="1530" w:hanging="1440"/>
      </w:pPr>
    </w:lvl>
    <w:lvl w:ilvl="8">
      <w:start w:val="1"/>
      <w:numFmt w:val="decimal"/>
      <w:lvlText w:val="%1.%2.%3.%4.%5.%6.%7.%8.%9"/>
      <w:lvlJc w:val="left"/>
      <w:pPr>
        <w:ind w:left="1674" w:hanging="1584"/>
      </w:pPr>
    </w:lvl>
  </w:abstractNum>
  <w:abstractNum w:abstractNumId="58" w15:restartNumberingAfterBreak="0">
    <w:nsid w:val="503A75CE"/>
    <w:multiLevelType w:val="hybridMultilevel"/>
    <w:tmpl w:val="736C6EDA"/>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56820292"/>
    <w:multiLevelType w:val="hybridMultilevel"/>
    <w:tmpl w:val="B480429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584D521B"/>
    <w:multiLevelType w:val="hybridMultilevel"/>
    <w:tmpl w:val="3CA270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586D16C8"/>
    <w:multiLevelType w:val="hybridMultilevel"/>
    <w:tmpl w:val="D234C210"/>
    <w:lvl w:ilvl="0" w:tplc="04090009">
      <w:start w:val="1"/>
      <w:numFmt w:val="bullet"/>
      <w:lvlText w:val=""/>
      <w:lvlJc w:val="left"/>
      <w:pPr>
        <w:ind w:left="810" w:hanging="360"/>
      </w:pPr>
      <w:rPr>
        <w:rFonts w:ascii="Wingdings" w:hAnsi="Wingdings"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62" w15:restartNumberingAfterBreak="0">
    <w:nsid w:val="59E44353"/>
    <w:multiLevelType w:val="hybridMultilevel"/>
    <w:tmpl w:val="23AE27C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3" w15:restartNumberingAfterBreak="0">
    <w:nsid w:val="5A0E05C4"/>
    <w:multiLevelType w:val="hybridMultilevel"/>
    <w:tmpl w:val="EF46EE98"/>
    <w:lvl w:ilvl="0" w:tplc="0409000B">
      <w:start w:val="1"/>
      <w:numFmt w:val="bullet"/>
      <w:lvlText w:val=""/>
      <w:lvlJc w:val="left"/>
      <w:pPr>
        <w:ind w:left="1440" w:hanging="360"/>
      </w:pPr>
      <w:rPr>
        <w:rFonts w:ascii="Wingdings" w:hAnsi="Wingding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64" w15:restartNumberingAfterBreak="0">
    <w:nsid w:val="5B5B6982"/>
    <w:multiLevelType w:val="hybridMultilevel"/>
    <w:tmpl w:val="FB385AA0"/>
    <w:lvl w:ilvl="0" w:tplc="0409000F">
      <w:start w:val="1"/>
      <w:numFmt w:val="decimal"/>
      <w:lvlText w:val="%1."/>
      <w:lvlJc w:val="left"/>
      <w:pPr>
        <w:ind w:left="1296" w:hanging="360"/>
      </w:pPr>
    </w:lvl>
    <w:lvl w:ilvl="1" w:tplc="04090019" w:tentative="1">
      <w:start w:val="1"/>
      <w:numFmt w:val="lowerLetter"/>
      <w:lvlText w:val="%2."/>
      <w:lvlJc w:val="left"/>
      <w:pPr>
        <w:ind w:left="2016" w:hanging="360"/>
      </w:pPr>
    </w:lvl>
    <w:lvl w:ilvl="2" w:tplc="0409001B" w:tentative="1">
      <w:start w:val="1"/>
      <w:numFmt w:val="lowerRoman"/>
      <w:lvlText w:val="%3."/>
      <w:lvlJc w:val="right"/>
      <w:pPr>
        <w:ind w:left="2736" w:hanging="180"/>
      </w:pPr>
    </w:lvl>
    <w:lvl w:ilvl="3" w:tplc="0409000F" w:tentative="1">
      <w:start w:val="1"/>
      <w:numFmt w:val="decimal"/>
      <w:lvlText w:val="%4."/>
      <w:lvlJc w:val="left"/>
      <w:pPr>
        <w:ind w:left="3456" w:hanging="360"/>
      </w:pPr>
    </w:lvl>
    <w:lvl w:ilvl="4" w:tplc="04090019" w:tentative="1">
      <w:start w:val="1"/>
      <w:numFmt w:val="lowerLetter"/>
      <w:lvlText w:val="%5."/>
      <w:lvlJc w:val="left"/>
      <w:pPr>
        <w:ind w:left="4176" w:hanging="360"/>
      </w:pPr>
    </w:lvl>
    <w:lvl w:ilvl="5" w:tplc="0409001B" w:tentative="1">
      <w:start w:val="1"/>
      <w:numFmt w:val="lowerRoman"/>
      <w:lvlText w:val="%6."/>
      <w:lvlJc w:val="right"/>
      <w:pPr>
        <w:ind w:left="4896" w:hanging="180"/>
      </w:pPr>
    </w:lvl>
    <w:lvl w:ilvl="6" w:tplc="0409000F" w:tentative="1">
      <w:start w:val="1"/>
      <w:numFmt w:val="decimal"/>
      <w:lvlText w:val="%7."/>
      <w:lvlJc w:val="left"/>
      <w:pPr>
        <w:ind w:left="5616" w:hanging="360"/>
      </w:pPr>
    </w:lvl>
    <w:lvl w:ilvl="7" w:tplc="04090019" w:tentative="1">
      <w:start w:val="1"/>
      <w:numFmt w:val="lowerLetter"/>
      <w:lvlText w:val="%8."/>
      <w:lvlJc w:val="left"/>
      <w:pPr>
        <w:ind w:left="6336" w:hanging="360"/>
      </w:pPr>
    </w:lvl>
    <w:lvl w:ilvl="8" w:tplc="0409001B" w:tentative="1">
      <w:start w:val="1"/>
      <w:numFmt w:val="lowerRoman"/>
      <w:lvlText w:val="%9."/>
      <w:lvlJc w:val="right"/>
      <w:pPr>
        <w:ind w:left="7056" w:hanging="180"/>
      </w:pPr>
    </w:lvl>
  </w:abstractNum>
  <w:abstractNum w:abstractNumId="65" w15:restartNumberingAfterBreak="0">
    <w:nsid w:val="5CA74D63"/>
    <w:multiLevelType w:val="multilevel"/>
    <w:tmpl w:val="1F460D5C"/>
    <w:lvl w:ilvl="0">
      <w:start w:val="1"/>
      <w:numFmt w:val="decimal"/>
      <w:lvlText w:val="CHƯƠNG %1 - "/>
      <w:lvlJc w:val="left"/>
      <w:pPr>
        <w:ind w:left="360" w:hanging="360"/>
      </w:pPr>
      <w:rPr>
        <w:rFonts w:asciiTheme="majorHAnsi" w:hAnsiTheme="majorHAnsi" w:hint="default"/>
        <w14:ligatures w14:val="none"/>
        <w14:numForm w14:val="default"/>
        <w14:numSpacing w14:val="default"/>
        <w14:stylisticSets/>
      </w:rPr>
    </w:lvl>
    <w:lvl w:ilvl="1">
      <w:start w:val="1"/>
      <w:numFmt w:val="decimal"/>
      <w:lvlText w:val="%2."/>
      <w:lvlJc w:val="left"/>
      <w:pPr>
        <w:ind w:left="576" w:hanging="576"/>
      </w:pPr>
      <w:rPr>
        <w:vertAlign w:val="baseline"/>
      </w:rPr>
    </w:lvl>
    <w:lvl w:ilvl="2">
      <w:start w:val="1"/>
      <w:numFmt w:val="decimal"/>
      <w:lvlText w:val="%1.%2.%3"/>
      <w:lvlJc w:val="left"/>
      <w:pPr>
        <w:ind w:left="720" w:hanging="720"/>
      </w:pPr>
      <w:rPr>
        <w:vertAlign w:val="baseline"/>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6" w15:restartNumberingAfterBreak="0">
    <w:nsid w:val="5F186892"/>
    <w:multiLevelType w:val="hybridMultilevel"/>
    <w:tmpl w:val="B35A2F6C"/>
    <w:lvl w:ilvl="0" w:tplc="D1146342">
      <w:start w:val="3"/>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7" w15:restartNumberingAfterBreak="0">
    <w:nsid w:val="606558E4"/>
    <w:multiLevelType w:val="hybridMultilevel"/>
    <w:tmpl w:val="77289D16"/>
    <w:lvl w:ilvl="0" w:tplc="00A0606A">
      <w:start w:val="1"/>
      <w:numFmt w:val="decimal"/>
      <w:pStyle w:val="Style2"/>
      <w:lvlText w:val="%1."/>
      <w:lvlJc w:val="left"/>
      <w:pPr>
        <w:ind w:left="810" w:hanging="360"/>
      </w:p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68" w15:restartNumberingAfterBreak="0">
    <w:nsid w:val="61443DCB"/>
    <w:multiLevelType w:val="hybridMultilevel"/>
    <w:tmpl w:val="0816946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623D7B55"/>
    <w:multiLevelType w:val="hybridMultilevel"/>
    <w:tmpl w:val="72E09300"/>
    <w:lvl w:ilvl="0" w:tplc="5FF23E38">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67CB2CBF"/>
    <w:multiLevelType w:val="hybridMultilevel"/>
    <w:tmpl w:val="CE52E00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68E42EE4"/>
    <w:multiLevelType w:val="hybridMultilevel"/>
    <w:tmpl w:val="DB90D266"/>
    <w:lvl w:ilvl="0" w:tplc="0409000F">
      <w:start w:val="1"/>
      <w:numFmt w:val="decimal"/>
      <w:lvlText w:val="%1."/>
      <w:lvlJc w:val="left"/>
      <w:pPr>
        <w:ind w:left="810" w:hanging="360"/>
      </w:p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72" w15:restartNumberingAfterBreak="0">
    <w:nsid w:val="6BCA66D3"/>
    <w:multiLevelType w:val="hybridMultilevel"/>
    <w:tmpl w:val="B1C43022"/>
    <w:lvl w:ilvl="0" w:tplc="0409000F">
      <w:start w:val="1"/>
      <w:numFmt w:val="decimal"/>
      <w:lvlText w:val="%1."/>
      <w:lvlJc w:val="left"/>
      <w:pPr>
        <w:ind w:left="810" w:hanging="360"/>
      </w:p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73" w15:restartNumberingAfterBreak="0">
    <w:nsid w:val="6CB942FD"/>
    <w:multiLevelType w:val="hybridMultilevel"/>
    <w:tmpl w:val="4E0A5D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6D1E6FD0"/>
    <w:multiLevelType w:val="hybridMultilevel"/>
    <w:tmpl w:val="83B2D572"/>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5" w15:restartNumberingAfterBreak="0">
    <w:nsid w:val="6F525998"/>
    <w:multiLevelType w:val="hybridMultilevel"/>
    <w:tmpl w:val="319C8E88"/>
    <w:lvl w:ilvl="0" w:tplc="04090009">
      <w:start w:val="1"/>
      <w:numFmt w:val="bullet"/>
      <w:lvlText w:val=""/>
      <w:lvlJc w:val="left"/>
      <w:pPr>
        <w:ind w:left="810" w:hanging="360"/>
      </w:pPr>
      <w:rPr>
        <w:rFonts w:ascii="Wingdings" w:hAnsi="Wingdings"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76" w15:restartNumberingAfterBreak="0">
    <w:nsid w:val="71D720CF"/>
    <w:multiLevelType w:val="multilevel"/>
    <w:tmpl w:val="7FC8AC7E"/>
    <w:lvl w:ilvl="0">
      <w:start w:val="1"/>
      <w:numFmt w:val="decimal"/>
      <w:lvlText w:val="CHƯƠNG %1 - "/>
      <w:lvlJc w:val="left"/>
      <w:pPr>
        <w:ind w:left="360" w:hanging="360"/>
      </w:pPr>
      <w:rPr>
        <w:rFonts w:asciiTheme="majorHAnsi" w:hAnsiTheme="majorHAnsi" w:hint="default"/>
        <w14:ligatures w14:val="none"/>
        <w14:numForm w14:val="default"/>
        <w14:numSpacing w14:val="default"/>
        <w14:stylisticSets/>
      </w:rPr>
    </w:lvl>
    <w:lvl w:ilvl="1">
      <w:start w:val="2"/>
      <w:numFmt w:val="decimal"/>
      <w:lvlText w:val="%2."/>
      <w:lvlJc w:val="left"/>
      <w:pPr>
        <w:ind w:left="576" w:hanging="576"/>
      </w:pPr>
      <w:rPr>
        <w:rFonts w:hint="default"/>
        <w:vertAlign w:val="baseline"/>
      </w:rPr>
    </w:lvl>
    <w:lvl w:ilvl="2">
      <w:start w:val="1"/>
      <w:numFmt w:val="decimal"/>
      <w:lvlText w:val="%1.%2.%3"/>
      <w:lvlJc w:val="left"/>
      <w:pPr>
        <w:ind w:left="720" w:hanging="720"/>
      </w:pPr>
      <w:rPr>
        <w:rFonts w:hint="default"/>
        <w:vertAlign w:val="baseline"/>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77" w15:restartNumberingAfterBreak="0">
    <w:nsid w:val="749973F4"/>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8" w15:restartNumberingAfterBreak="0">
    <w:nsid w:val="754E7FA9"/>
    <w:multiLevelType w:val="hybridMultilevel"/>
    <w:tmpl w:val="9EA2292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9" w15:restartNumberingAfterBreak="0">
    <w:nsid w:val="75675008"/>
    <w:multiLevelType w:val="hybridMultilevel"/>
    <w:tmpl w:val="2F5EA02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796C0974"/>
    <w:multiLevelType w:val="hybridMultilevel"/>
    <w:tmpl w:val="95429BC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7B0E1367"/>
    <w:multiLevelType w:val="hybridMultilevel"/>
    <w:tmpl w:val="F264ABA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31"/>
  </w:num>
  <w:num w:numId="3">
    <w:abstractNumId w:val="79"/>
  </w:num>
  <w:num w:numId="4">
    <w:abstractNumId w:val="49"/>
  </w:num>
  <w:num w:numId="5">
    <w:abstractNumId w:val="27"/>
  </w:num>
  <w:num w:numId="6">
    <w:abstractNumId w:val="59"/>
  </w:num>
  <w:num w:numId="7">
    <w:abstractNumId w:val="54"/>
  </w:num>
  <w:num w:numId="8">
    <w:abstractNumId w:val="29"/>
  </w:num>
  <w:num w:numId="9">
    <w:abstractNumId w:val="70"/>
  </w:num>
  <w:num w:numId="10">
    <w:abstractNumId w:val="48"/>
  </w:num>
  <w:num w:numId="11">
    <w:abstractNumId w:val="20"/>
  </w:num>
  <w:num w:numId="12">
    <w:abstractNumId w:val="38"/>
  </w:num>
  <w:num w:numId="13">
    <w:abstractNumId w:val="74"/>
  </w:num>
  <w:num w:numId="14">
    <w:abstractNumId w:val="42"/>
  </w:num>
  <w:num w:numId="15">
    <w:abstractNumId w:val="40"/>
  </w:num>
  <w:num w:numId="16">
    <w:abstractNumId w:val="28"/>
  </w:num>
  <w:num w:numId="17">
    <w:abstractNumId w:val="80"/>
  </w:num>
  <w:num w:numId="18">
    <w:abstractNumId w:val="5"/>
  </w:num>
  <w:num w:numId="19">
    <w:abstractNumId w:val="81"/>
  </w:num>
  <w:num w:numId="20">
    <w:abstractNumId w:val="47"/>
  </w:num>
  <w:num w:numId="21">
    <w:abstractNumId w:val="63"/>
  </w:num>
  <w:num w:numId="22">
    <w:abstractNumId w:val="50"/>
  </w:num>
  <w:num w:numId="23">
    <w:abstractNumId w:val="4"/>
  </w:num>
  <w:num w:numId="24">
    <w:abstractNumId w:val="45"/>
  </w:num>
  <w:num w:numId="25">
    <w:abstractNumId w:val="33"/>
  </w:num>
  <w:num w:numId="26">
    <w:abstractNumId w:val="37"/>
  </w:num>
  <w:num w:numId="27">
    <w:abstractNumId w:val="44"/>
  </w:num>
  <w:num w:numId="28">
    <w:abstractNumId w:val="8"/>
  </w:num>
  <w:num w:numId="29">
    <w:abstractNumId w:val="7"/>
  </w:num>
  <w:num w:numId="30">
    <w:abstractNumId w:val="17"/>
  </w:num>
  <w:num w:numId="31">
    <w:abstractNumId w:val="10"/>
  </w:num>
  <w:num w:numId="32">
    <w:abstractNumId w:val="5"/>
  </w:num>
  <w:num w:numId="33">
    <w:abstractNumId w:val="69"/>
  </w:num>
  <w:num w:numId="34">
    <w:abstractNumId w:val="47"/>
  </w:num>
  <w:num w:numId="35">
    <w:abstractNumId w:val="77"/>
  </w:num>
  <w:num w:numId="36">
    <w:abstractNumId w:val="25"/>
  </w:num>
  <w:num w:numId="37">
    <w:abstractNumId w:val="36"/>
  </w:num>
  <w:num w:numId="38">
    <w:abstractNumId w:val="35"/>
  </w:num>
  <w:num w:numId="39">
    <w:abstractNumId w:val="14"/>
  </w:num>
  <w:num w:numId="40">
    <w:abstractNumId w:val="6"/>
  </w:num>
  <w:num w:numId="41">
    <w:abstractNumId w:val="73"/>
  </w:num>
  <w:num w:numId="42">
    <w:abstractNumId w:val="1"/>
  </w:num>
  <w:num w:numId="43">
    <w:abstractNumId w:val="24"/>
  </w:num>
  <w:num w:numId="44">
    <w:abstractNumId w:val="60"/>
  </w:num>
  <w:num w:numId="45">
    <w:abstractNumId w:val="30"/>
  </w:num>
  <w:num w:numId="46">
    <w:abstractNumId w:val="56"/>
  </w:num>
  <w:num w:numId="47">
    <w:abstractNumId w:val="23"/>
  </w:num>
  <w:num w:numId="48">
    <w:abstractNumId w:val="18"/>
  </w:num>
  <w:num w:numId="49">
    <w:abstractNumId w:val="78"/>
  </w:num>
  <w:num w:numId="50">
    <w:abstractNumId w:val="26"/>
  </w:num>
  <w:num w:numId="51">
    <w:abstractNumId w:val="52"/>
  </w:num>
  <w:num w:numId="52">
    <w:abstractNumId w:val="13"/>
  </w:num>
  <w:num w:numId="53">
    <w:abstractNumId w:val="43"/>
  </w:num>
  <w:num w:numId="54">
    <w:abstractNumId w:val="22"/>
  </w:num>
  <w:num w:numId="55">
    <w:abstractNumId w:val="76"/>
  </w:num>
  <w:num w:numId="56">
    <w:abstractNumId w:val="66"/>
  </w:num>
  <w:num w:numId="57">
    <w:abstractNumId w:val="34"/>
  </w:num>
  <w:num w:numId="58">
    <w:abstractNumId w:val="41"/>
  </w:num>
  <w:num w:numId="59">
    <w:abstractNumId w:val="19"/>
  </w:num>
  <w:num w:numId="60">
    <w:abstractNumId w:val="64"/>
  </w:num>
  <w:num w:numId="61">
    <w:abstractNumId w:val="9"/>
  </w:num>
  <w:num w:numId="62">
    <w:abstractNumId w:val="21"/>
  </w:num>
  <w:num w:numId="63">
    <w:abstractNumId w:val="32"/>
  </w:num>
  <w:num w:numId="64">
    <w:abstractNumId w:val="0"/>
  </w:num>
  <w:num w:numId="65">
    <w:abstractNumId w:val="68"/>
  </w:num>
  <w:num w:numId="66">
    <w:abstractNumId w:val="46"/>
  </w:num>
  <w:num w:numId="67">
    <w:abstractNumId w:val="15"/>
  </w:num>
  <w:num w:numId="68">
    <w:abstractNumId w:val="62"/>
  </w:num>
  <w:num w:numId="69">
    <w:abstractNumId w:val="16"/>
  </w:num>
  <w:num w:numId="70">
    <w:abstractNumId w:val="65"/>
  </w:num>
  <w:num w:numId="71">
    <w:abstractNumId w:val="51"/>
  </w:num>
  <w:num w:numId="72">
    <w:abstractNumId w:val="71"/>
  </w:num>
  <w:num w:numId="73">
    <w:abstractNumId w:val="12"/>
  </w:num>
  <w:num w:numId="74">
    <w:abstractNumId w:val="39"/>
  </w:num>
  <w:num w:numId="75">
    <w:abstractNumId w:val="57"/>
  </w:num>
  <w:num w:numId="76">
    <w:abstractNumId w:val="25"/>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7">
    <w:abstractNumId w:val="11"/>
  </w:num>
  <w:num w:numId="78">
    <w:abstractNumId w:val="72"/>
  </w:num>
  <w:num w:numId="79">
    <w:abstractNumId w:val="67"/>
  </w:num>
  <w:num w:numId="80">
    <w:abstractNumId w:val="53"/>
  </w:num>
  <w:num w:numId="81">
    <w:abstractNumId w:val="55"/>
  </w:num>
  <w:num w:numId="82">
    <w:abstractNumId w:val="58"/>
  </w:num>
  <w:num w:numId="83">
    <w:abstractNumId w:val="61"/>
  </w:num>
  <w:num w:numId="84">
    <w:abstractNumId w:val="2"/>
  </w:num>
  <w:num w:numId="85">
    <w:abstractNumId w:val="75"/>
  </w:num>
  <w:numIdMacAtCleanup w:val="8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phuong vu">
    <w15:presenceInfo w15:providerId="Windows Live" w15:userId="b68c0edffeb33413"/>
  </w15:person>
  <w15:person w15:author="Tran Huan">
    <w15:presenceInfo w15:providerId="Windows Live" w15:userId="1084119ad686f03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revisionView w:markup="0"/>
  <w:trackRevision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B27A4"/>
    <w:rsid w:val="00001442"/>
    <w:rsid w:val="000037BF"/>
    <w:rsid w:val="0001206E"/>
    <w:rsid w:val="000153DE"/>
    <w:rsid w:val="00016B3B"/>
    <w:rsid w:val="000219E8"/>
    <w:rsid w:val="0002418D"/>
    <w:rsid w:val="000245EB"/>
    <w:rsid w:val="0002497A"/>
    <w:rsid w:val="0002511D"/>
    <w:rsid w:val="00026941"/>
    <w:rsid w:val="00032569"/>
    <w:rsid w:val="0003282F"/>
    <w:rsid w:val="00032876"/>
    <w:rsid w:val="000536DA"/>
    <w:rsid w:val="00061E48"/>
    <w:rsid w:val="000628EB"/>
    <w:rsid w:val="00070151"/>
    <w:rsid w:val="00070C2F"/>
    <w:rsid w:val="00074569"/>
    <w:rsid w:val="00074E90"/>
    <w:rsid w:val="00077639"/>
    <w:rsid w:val="000777D4"/>
    <w:rsid w:val="00080487"/>
    <w:rsid w:val="00083440"/>
    <w:rsid w:val="00083585"/>
    <w:rsid w:val="000848CF"/>
    <w:rsid w:val="000901EA"/>
    <w:rsid w:val="00090442"/>
    <w:rsid w:val="00090B2F"/>
    <w:rsid w:val="000919CD"/>
    <w:rsid w:val="000946D2"/>
    <w:rsid w:val="00094B16"/>
    <w:rsid w:val="000A2D29"/>
    <w:rsid w:val="000A4F11"/>
    <w:rsid w:val="000A5A23"/>
    <w:rsid w:val="000B28A3"/>
    <w:rsid w:val="000B72E2"/>
    <w:rsid w:val="000C009C"/>
    <w:rsid w:val="000C3B2E"/>
    <w:rsid w:val="000D09EC"/>
    <w:rsid w:val="000D1228"/>
    <w:rsid w:val="000D4429"/>
    <w:rsid w:val="000D6B91"/>
    <w:rsid w:val="000E702E"/>
    <w:rsid w:val="000F4CE0"/>
    <w:rsid w:val="001013FF"/>
    <w:rsid w:val="0010191A"/>
    <w:rsid w:val="00104646"/>
    <w:rsid w:val="00112A81"/>
    <w:rsid w:val="00123B96"/>
    <w:rsid w:val="00130308"/>
    <w:rsid w:val="00132D92"/>
    <w:rsid w:val="0013721C"/>
    <w:rsid w:val="001374D6"/>
    <w:rsid w:val="00152290"/>
    <w:rsid w:val="00152485"/>
    <w:rsid w:val="001526C3"/>
    <w:rsid w:val="00155CEA"/>
    <w:rsid w:val="00155E24"/>
    <w:rsid w:val="0016197B"/>
    <w:rsid w:val="00162BE0"/>
    <w:rsid w:val="00163170"/>
    <w:rsid w:val="00165603"/>
    <w:rsid w:val="00173C60"/>
    <w:rsid w:val="0017533A"/>
    <w:rsid w:val="00176856"/>
    <w:rsid w:val="00176F49"/>
    <w:rsid w:val="00180654"/>
    <w:rsid w:val="00184C15"/>
    <w:rsid w:val="00184C7F"/>
    <w:rsid w:val="001856AA"/>
    <w:rsid w:val="0019031B"/>
    <w:rsid w:val="001964D1"/>
    <w:rsid w:val="0019690B"/>
    <w:rsid w:val="001A1FB0"/>
    <w:rsid w:val="001A372D"/>
    <w:rsid w:val="001A6E15"/>
    <w:rsid w:val="001B1B08"/>
    <w:rsid w:val="001B2876"/>
    <w:rsid w:val="001C0454"/>
    <w:rsid w:val="001C1BC6"/>
    <w:rsid w:val="001C1DAB"/>
    <w:rsid w:val="001C4D2D"/>
    <w:rsid w:val="001D00CB"/>
    <w:rsid w:val="001D2492"/>
    <w:rsid w:val="001D59B8"/>
    <w:rsid w:val="001E6F11"/>
    <w:rsid w:val="001F5B63"/>
    <w:rsid w:val="002043D6"/>
    <w:rsid w:val="00206AEA"/>
    <w:rsid w:val="0020783F"/>
    <w:rsid w:val="00211CD4"/>
    <w:rsid w:val="002175BE"/>
    <w:rsid w:val="00220919"/>
    <w:rsid w:val="002219F0"/>
    <w:rsid w:val="00222B18"/>
    <w:rsid w:val="00225404"/>
    <w:rsid w:val="00231093"/>
    <w:rsid w:val="00233523"/>
    <w:rsid w:val="00233DE3"/>
    <w:rsid w:val="00234BFF"/>
    <w:rsid w:val="00237164"/>
    <w:rsid w:val="0024035B"/>
    <w:rsid w:val="0024363E"/>
    <w:rsid w:val="00261DD6"/>
    <w:rsid w:val="00263449"/>
    <w:rsid w:val="00264BCF"/>
    <w:rsid w:val="00271A3D"/>
    <w:rsid w:val="00271D63"/>
    <w:rsid w:val="00275AF6"/>
    <w:rsid w:val="00277F44"/>
    <w:rsid w:val="00282E77"/>
    <w:rsid w:val="00287281"/>
    <w:rsid w:val="002938F0"/>
    <w:rsid w:val="00295CFF"/>
    <w:rsid w:val="00297973"/>
    <w:rsid w:val="00297E5D"/>
    <w:rsid w:val="002A14AF"/>
    <w:rsid w:val="002A1B28"/>
    <w:rsid w:val="002A3C8F"/>
    <w:rsid w:val="002A5978"/>
    <w:rsid w:val="002A641F"/>
    <w:rsid w:val="002A795B"/>
    <w:rsid w:val="002B2334"/>
    <w:rsid w:val="002B2E58"/>
    <w:rsid w:val="002C1D90"/>
    <w:rsid w:val="002C2629"/>
    <w:rsid w:val="002C4B70"/>
    <w:rsid w:val="002D2471"/>
    <w:rsid w:val="002D2EF0"/>
    <w:rsid w:val="002E1BE3"/>
    <w:rsid w:val="002F05BD"/>
    <w:rsid w:val="002F5F09"/>
    <w:rsid w:val="002F7D04"/>
    <w:rsid w:val="00300FEC"/>
    <w:rsid w:val="00301723"/>
    <w:rsid w:val="003119BD"/>
    <w:rsid w:val="003166DB"/>
    <w:rsid w:val="00323EED"/>
    <w:rsid w:val="00324D06"/>
    <w:rsid w:val="0033025D"/>
    <w:rsid w:val="00343A9F"/>
    <w:rsid w:val="003547FD"/>
    <w:rsid w:val="003554AD"/>
    <w:rsid w:val="00360559"/>
    <w:rsid w:val="003610CA"/>
    <w:rsid w:val="0036271B"/>
    <w:rsid w:val="00366807"/>
    <w:rsid w:val="00370B8C"/>
    <w:rsid w:val="003743EA"/>
    <w:rsid w:val="003752F8"/>
    <w:rsid w:val="00376EE3"/>
    <w:rsid w:val="00377FBF"/>
    <w:rsid w:val="00382451"/>
    <w:rsid w:val="00392DD7"/>
    <w:rsid w:val="0039662E"/>
    <w:rsid w:val="003A795F"/>
    <w:rsid w:val="003B05E0"/>
    <w:rsid w:val="003B08E2"/>
    <w:rsid w:val="003C0529"/>
    <w:rsid w:val="003C2A70"/>
    <w:rsid w:val="003C2D88"/>
    <w:rsid w:val="003C43C4"/>
    <w:rsid w:val="003C5421"/>
    <w:rsid w:val="003C68BE"/>
    <w:rsid w:val="003D0954"/>
    <w:rsid w:val="003D3E6A"/>
    <w:rsid w:val="003D5A3C"/>
    <w:rsid w:val="003E7F93"/>
    <w:rsid w:val="00404CBA"/>
    <w:rsid w:val="00405A7C"/>
    <w:rsid w:val="004105BB"/>
    <w:rsid w:val="004115C8"/>
    <w:rsid w:val="00412294"/>
    <w:rsid w:val="00413DA6"/>
    <w:rsid w:val="0041406B"/>
    <w:rsid w:val="0042719D"/>
    <w:rsid w:val="004422EA"/>
    <w:rsid w:val="0044273D"/>
    <w:rsid w:val="00442EB8"/>
    <w:rsid w:val="00443B37"/>
    <w:rsid w:val="0044671F"/>
    <w:rsid w:val="00451B38"/>
    <w:rsid w:val="00451F3E"/>
    <w:rsid w:val="00461C23"/>
    <w:rsid w:val="00463867"/>
    <w:rsid w:val="00465EEF"/>
    <w:rsid w:val="0047465B"/>
    <w:rsid w:val="00476B40"/>
    <w:rsid w:val="00477528"/>
    <w:rsid w:val="004813AD"/>
    <w:rsid w:val="00483E7B"/>
    <w:rsid w:val="004863AF"/>
    <w:rsid w:val="0049151D"/>
    <w:rsid w:val="00492072"/>
    <w:rsid w:val="00492B70"/>
    <w:rsid w:val="00495D42"/>
    <w:rsid w:val="0049710B"/>
    <w:rsid w:val="004A26FE"/>
    <w:rsid w:val="004A577F"/>
    <w:rsid w:val="004A77C2"/>
    <w:rsid w:val="004B7D55"/>
    <w:rsid w:val="004C3FEE"/>
    <w:rsid w:val="004D5B99"/>
    <w:rsid w:val="004D7CF2"/>
    <w:rsid w:val="004E3287"/>
    <w:rsid w:val="004F045D"/>
    <w:rsid w:val="004F0F1C"/>
    <w:rsid w:val="004F2566"/>
    <w:rsid w:val="004F28F8"/>
    <w:rsid w:val="004F3399"/>
    <w:rsid w:val="004F472B"/>
    <w:rsid w:val="00505E5A"/>
    <w:rsid w:val="00510604"/>
    <w:rsid w:val="00523613"/>
    <w:rsid w:val="00527DDE"/>
    <w:rsid w:val="00530384"/>
    <w:rsid w:val="00532496"/>
    <w:rsid w:val="00536771"/>
    <w:rsid w:val="005368A7"/>
    <w:rsid w:val="00540AD2"/>
    <w:rsid w:val="00546E94"/>
    <w:rsid w:val="00557D21"/>
    <w:rsid w:val="0056343E"/>
    <w:rsid w:val="005645EE"/>
    <w:rsid w:val="00565D22"/>
    <w:rsid w:val="005738E3"/>
    <w:rsid w:val="00574700"/>
    <w:rsid w:val="00575627"/>
    <w:rsid w:val="0057605B"/>
    <w:rsid w:val="005800DD"/>
    <w:rsid w:val="00582A78"/>
    <w:rsid w:val="005836F2"/>
    <w:rsid w:val="00583CBC"/>
    <w:rsid w:val="00594C9B"/>
    <w:rsid w:val="005A0EEB"/>
    <w:rsid w:val="005A14ED"/>
    <w:rsid w:val="005A19CA"/>
    <w:rsid w:val="005A4BEF"/>
    <w:rsid w:val="005B1204"/>
    <w:rsid w:val="005B249F"/>
    <w:rsid w:val="005D03AE"/>
    <w:rsid w:val="005D16EE"/>
    <w:rsid w:val="005D2D32"/>
    <w:rsid w:val="005D5145"/>
    <w:rsid w:val="005D7559"/>
    <w:rsid w:val="005D79CE"/>
    <w:rsid w:val="005D7B98"/>
    <w:rsid w:val="005E033B"/>
    <w:rsid w:val="005E4157"/>
    <w:rsid w:val="005E5E84"/>
    <w:rsid w:val="005E64D7"/>
    <w:rsid w:val="005E7E83"/>
    <w:rsid w:val="005F0591"/>
    <w:rsid w:val="005F1A0B"/>
    <w:rsid w:val="005F1ECC"/>
    <w:rsid w:val="005F3DEF"/>
    <w:rsid w:val="00601879"/>
    <w:rsid w:val="006023D0"/>
    <w:rsid w:val="00610251"/>
    <w:rsid w:val="00614EB9"/>
    <w:rsid w:val="00616229"/>
    <w:rsid w:val="0061684B"/>
    <w:rsid w:val="00627671"/>
    <w:rsid w:val="00630182"/>
    <w:rsid w:val="00631184"/>
    <w:rsid w:val="006327EB"/>
    <w:rsid w:val="0063452C"/>
    <w:rsid w:val="00635A50"/>
    <w:rsid w:val="0063738A"/>
    <w:rsid w:val="00640F77"/>
    <w:rsid w:val="00646D15"/>
    <w:rsid w:val="00646D9D"/>
    <w:rsid w:val="00653696"/>
    <w:rsid w:val="00656E09"/>
    <w:rsid w:val="00660C55"/>
    <w:rsid w:val="006648F4"/>
    <w:rsid w:val="006676A6"/>
    <w:rsid w:val="00670BD0"/>
    <w:rsid w:val="00676357"/>
    <w:rsid w:val="006806BE"/>
    <w:rsid w:val="006871B5"/>
    <w:rsid w:val="00687AEA"/>
    <w:rsid w:val="00692A1B"/>
    <w:rsid w:val="00694700"/>
    <w:rsid w:val="006A10B8"/>
    <w:rsid w:val="006A2C8A"/>
    <w:rsid w:val="006A36E6"/>
    <w:rsid w:val="006A3F2C"/>
    <w:rsid w:val="006A5504"/>
    <w:rsid w:val="006B0307"/>
    <w:rsid w:val="006B44B5"/>
    <w:rsid w:val="006B6330"/>
    <w:rsid w:val="006C103E"/>
    <w:rsid w:val="006C10EC"/>
    <w:rsid w:val="006C2726"/>
    <w:rsid w:val="006C3B6C"/>
    <w:rsid w:val="006D04E7"/>
    <w:rsid w:val="006D4DBC"/>
    <w:rsid w:val="006D794B"/>
    <w:rsid w:val="006D7C26"/>
    <w:rsid w:val="006E1A38"/>
    <w:rsid w:val="006E1FE2"/>
    <w:rsid w:val="006E4260"/>
    <w:rsid w:val="006E6134"/>
    <w:rsid w:val="006F12F5"/>
    <w:rsid w:val="006F2BC8"/>
    <w:rsid w:val="006F77C5"/>
    <w:rsid w:val="00706E92"/>
    <w:rsid w:val="0070756E"/>
    <w:rsid w:val="00710EC4"/>
    <w:rsid w:val="00716E84"/>
    <w:rsid w:val="00720DB1"/>
    <w:rsid w:val="007267DC"/>
    <w:rsid w:val="00727C9A"/>
    <w:rsid w:val="00730F28"/>
    <w:rsid w:val="007338CA"/>
    <w:rsid w:val="0073559F"/>
    <w:rsid w:val="00742FDD"/>
    <w:rsid w:val="00744A90"/>
    <w:rsid w:val="007519FC"/>
    <w:rsid w:val="00753680"/>
    <w:rsid w:val="00754F1B"/>
    <w:rsid w:val="007554F4"/>
    <w:rsid w:val="00755C63"/>
    <w:rsid w:val="007625B6"/>
    <w:rsid w:val="007643F4"/>
    <w:rsid w:val="007705D0"/>
    <w:rsid w:val="0077093A"/>
    <w:rsid w:val="00770D42"/>
    <w:rsid w:val="00774BA7"/>
    <w:rsid w:val="00775F06"/>
    <w:rsid w:val="007801A8"/>
    <w:rsid w:val="007846DD"/>
    <w:rsid w:val="007A3E6A"/>
    <w:rsid w:val="007A626B"/>
    <w:rsid w:val="007B0561"/>
    <w:rsid w:val="007B7356"/>
    <w:rsid w:val="007C127C"/>
    <w:rsid w:val="007C43D0"/>
    <w:rsid w:val="007C4AB8"/>
    <w:rsid w:val="007C4D3F"/>
    <w:rsid w:val="007C57EC"/>
    <w:rsid w:val="007C7D44"/>
    <w:rsid w:val="007D228D"/>
    <w:rsid w:val="007D4551"/>
    <w:rsid w:val="007E0DD2"/>
    <w:rsid w:val="007E254B"/>
    <w:rsid w:val="007E3A40"/>
    <w:rsid w:val="007E6E0B"/>
    <w:rsid w:val="007E73AD"/>
    <w:rsid w:val="00801C6C"/>
    <w:rsid w:val="0081331F"/>
    <w:rsid w:val="00814A06"/>
    <w:rsid w:val="00820B56"/>
    <w:rsid w:val="00822195"/>
    <w:rsid w:val="0082269C"/>
    <w:rsid w:val="00823126"/>
    <w:rsid w:val="00823B92"/>
    <w:rsid w:val="00825E96"/>
    <w:rsid w:val="00827FE4"/>
    <w:rsid w:val="00834740"/>
    <w:rsid w:val="00834A8A"/>
    <w:rsid w:val="00836F48"/>
    <w:rsid w:val="00840C60"/>
    <w:rsid w:val="008441B4"/>
    <w:rsid w:val="0084493D"/>
    <w:rsid w:val="008751C8"/>
    <w:rsid w:val="00875FB7"/>
    <w:rsid w:val="008833F0"/>
    <w:rsid w:val="008904F6"/>
    <w:rsid w:val="00891537"/>
    <w:rsid w:val="00896415"/>
    <w:rsid w:val="008977B2"/>
    <w:rsid w:val="008A01E1"/>
    <w:rsid w:val="008A619F"/>
    <w:rsid w:val="008A66E1"/>
    <w:rsid w:val="008A7CB0"/>
    <w:rsid w:val="008C24F2"/>
    <w:rsid w:val="008C30A2"/>
    <w:rsid w:val="008D1822"/>
    <w:rsid w:val="008D1D84"/>
    <w:rsid w:val="008E15BC"/>
    <w:rsid w:val="008E1FFB"/>
    <w:rsid w:val="008E3EFA"/>
    <w:rsid w:val="008E4E1A"/>
    <w:rsid w:val="008F0BB3"/>
    <w:rsid w:val="008F226C"/>
    <w:rsid w:val="008F4129"/>
    <w:rsid w:val="0090328E"/>
    <w:rsid w:val="00904AF3"/>
    <w:rsid w:val="0090723F"/>
    <w:rsid w:val="009125AC"/>
    <w:rsid w:val="00920004"/>
    <w:rsid w:val="009219F1"/>
    <w:rsid w:val="009245B7"/>
    <w:rsid w:val="00924D6A"/>
    <w:rsid w:val="00924D77"/>
    <w:rsid w:val="00926E5B"/>
    <w:rsid w:val="00933422"/>
    <w:rsid w:val="00941A03"/>
    <w:rsid w:val="00941ED9"/>
    <w:rsid w:val="00946C11"/>
    <w:rsid w:val="0095042D"/>
    <w:rsid w:val="00956FA2"/>
    <w:rsid w:val="009613AB"/>
    <w:rsid w:val="009675A3"/>
    <w:rsid w:val="00972D96"/>
    <w:rsid w:val="00973884"/>
    <w:rsid w:val="00976A9B"/>
    <w:rsid w:val="00977C58"/>
    <w:rsid w:val="00980771"/>
    <w:rsid w:val="009828DA"/>
    <w:rsid w:val="00982AE8"/>
    <w:rsid w:val="0098709A"/>
    <w:rsid w:val="00990BDD"/>
    <w:rsid w:val="00990D37"/>
    <w:rsid w:val="00994B94"/>
    <w:rsid w:val="00995347"/>
    <w:rsid w:val="00995C3F"/>
    <w:rsid w:val="009977A5"/>
    <w:rsid w:val="00997C30"/>
    <w:rsid w:val="009A04B7"/>
    <w:rsid w:val="009A0B4E"/>
    <w:rsid w:val="009B0E96"/>
    <w:rsid w:val="009B3AEC"/>
    <w:rsid w:val="009B44D2"/>
    <w:rsid w:val="009B5F62"/>
    <w:rsid w:val="009B606C"/>
    <w:rsid w:val="009B63D4"/>
    <w:rsid w:val="009C23E7"/>
    <w:rsid w:val="009C4745"/>
    <w:rsid w:val="009E4E70"/>
    <w:rsid w:val="009E7EFF"/>
    <w:rsid w:val="009F114E"/>
    <w:rsid w:val="009F370B"/>
    <w:rsid w:val="009F57D7"/>
    <w:rsid w:val="009F6598"/>
    <w:rsid w:val="009F7171"/>
    <w:rsid w:val="009F7A90"/>
    <w:rsid w:val="00A00487"/>
    <w:rsid w:val="00A050F2"/>
    <w:rsid w:val="00A05FF1"/>
    <w:rsid w:val="00A06DD8"/>
    <w:rsid w:val="00A14218"/>
    <w:rsid w:val="00A159AC"/>
    <w:rsid w:val="00A17FA5"/>
    <w:rsid w:val="00A20853"/>
    <w:rsid w:val="00A23924"/>
    <w:rsid w:val="00A26BE3"/>
    <w:rsid w:val="00A31690"/>
    <w:rsid w:val="00A31ABA"/>
    <w:rsid w:val="00A4790A"/>
    <w:rsid w:val="00A5343B"/>
    <w:rsid w:val="00A535B7"/>
    <w:rsid w:val="00A53CFA"/>
    <w:rsid w:val="00A57F07"/>
    <w:rsid w:val="00A57F49"/>
    <w:rsid w:val="00A604BA"/>
    <w:rsid w:val="00A61DB2"/>
    <w:rsid w:val="00A638CA"/>
    <w:rsid w:val="00A65AD7"/>
    <w:rsid w:val="00A67B10"/>
    <w:rsid w:val="00A715EE"/>
    <w:rsid w:val="00A72A60"/>
    <w:rsid w:val="00A76989"/>
    <w:rsid w:val="00A76F8C"/>
    <w:rsid w:val="00A77377"/>
    <w:rsid w:val="00A94F02"/>
    <w:rsid w:val="00AA15A1"/>
    <w:rsid w:val="00AA3488"/>
    <w:rsid w:val="00AB661F"/>
    <w:rsid w:val="00AB70EF"/>
    <w:rsid w:val="00AB715C"/>
    <w:rsid w:val="00AD0E2E"/>
    <w:rsid w:val="00AD52C9"/>
    <w:rsid w:val="00AE5480"/>
    <w:rsid w:val="00AF68F7"/>
    <w:rsid w:val="00B04483"/>
    <w:rsid w:val="00B04AB8"/>
    <w:rsid w:val="00B07F23"/>
    <w:rsid w:val="00B20615"/>
    <w:rsid w:val="00B22780"/>
    <w:rsid w:val="00B22A82"/>
    <w:rsid w:val="00B243D7"/>
    <w:rsid w:val="00B264D7"/>
    <w:rsid w:val="00B26FC7"/>
    <w:rsid w:val="00B3105B"/>
    <w:rsid w:val="00B3221F"/>
    <w:rsid w:val="00B34D27"/>
    <w:rsid w:val="00B3636C"/>
    <w:rsid w:val="00B43068"/>
    <w:rsid w:val="00B430BD"/>
    <w:rsid w:val="00B467D9"/>
    <w:rsid w:val="00B548E3"/>
    <w:rsid w:val="00B5490C"/>
    <w:rsid w:val="00B65F17"/>
    <w:rsid w:val="00B7091A"/>
    <w:rsid w:val="00B7137A"/>
    <w:rsid w:val="00B7386E"/>
    <w:rsid w:val="00B76530"/>
    <w:rsid w:val="00B76C47"/>
    <w:rsid w:val="00B80FA6"/>
    <w:rsid w:val="00B81776"/>
    <w:rsid w:val="00B81AB4"/>
    <w:rsid w:val="00B8788E"/>
    <w:rsid w:val="00B87E7C"/>
    <w:rsid w:val="00B944F0"/>
    <w:rsid w:val="00B97A7A"/>
    <w:rsid w:val="00BA3432"/>
    <w:rsid w:val="00BA6D3B"/>
    <w:rsid w:val="00BA74AB"/>
    <w:rsid w:val="00BB04E6"/>
    <w:rsid w:val="00BB5488"/>
    <w:rsid w:val="00BC1887"/>
    <w:rsid w:val="00BD0851"/>
    <w:rsid w:val="00BD1DD9"/>
    <w:rsid w:val="00BD3BCC"/>
    <w:rsid w:val="00BE24EA"/>
    <w:rsid w:val="00BE61A8"/>
    <w:rsid w:val="00BF1618"/>
    <w:rsid w:val="00BF2217"/>
    <w:rsid w:val="00BF4BED"/>
    <w:rsid w:val="00BF5C84"/>
    <w:rsid w:val="00BF764C"/>
    <w:rsid w:val="00C0220C"/>
    <w:rsid w:val="00C0306F"/>
    <w:rsid w:val="00C03726"/>
    <w:rsid w:val="00C06BD4"/>
    <w:rsid w:val="00C10BF7"/>
    <w:rsid w:val="00C10D94"/>
    <w:rsid w:val="00C110D1"/>
    <w:rsid w:val="00C1382B"/>
    <w:rsid w:val="00C139B3"/>
    <w:rsid w:val="00C20A03"/>
    <w:rsid w:val="00C23007"/>
    <w:rsid w:val="00C30904"/>
    <w:rsid w:val="00C51F17"/>
    <w:rsid w:val="00C547FE"/>
    <w:rsid w:val="00C557CE"/>
    <w:rsid w:val="00C70957"/>
    <w:rsid w:val="00C72A3D"/>
    <w:rsid w:val="00C774DC"/>
    <w:rsid w:val="00C77865"/>
    <w:rsid w:val="00C824AE"/>
    <w:rsid w:val="00C8482A"/>
    <w:rsid w:val="00C84B71"/>
    <w:rsid w:val="00C86C51"/>
    <w:rsid w:val="00C86E94"/>
    <w:rsid w:val="00C878E0"/>
    <w:rsid w:val="00C938C5"/>
    <w:rsid w:val="00C95C85"/>
    <w:rsid w:val="00C960CE"/>
    <w:rsid w:val="00CA57A3"/>
    <w:rsid w:val="00CB1F1C"/>
    <w:rsid w:val="00CB27A4"/>
    <w:rsid w:val="00CD33E1"/>
    <w:rsid w:val="00CD6A10"/>
    <w:rsid w:val="00CE15B0"/>
    <w:rsid w:val="00CE1893"/>
    <w:rsid w:val="00CE445B"/>
    <w:rsid w:val="00CE6578"/>
    <w:rsid w:val="00CF0C7E"/>
    <w:rsid w:val="00CF3985"/>
    <w:rsid w:val="00CF40AD"/>
    <w:rsid w:val="00CF66D5"/>
    <w:rsid w:val="00D005EC"/>
    <w:rsid w:val="00D04C7C"/>
    <w:rsid w:val="00D13FEA"/>
    <w:rsid w:val="00D20C30"/>
    <w:rsid w:val="00D225CD"/>
    <w:rsid w:val="00D252BC"/>
    <w:rsid w:val="00D25C6A"/>
    <w:rsid w:val="00D27251"/>
    <w:rsid w:val="00D2791A"/>
    <w:rsid w:val="00D3179D"/>
    <w:rsid w:val="00D33C95"/>
    <w:rsid w:val="00D3682B"/>
    <w:rsid w:val="00D3718D"/>
    <w:rsid w:val="00D37F5C"/>
    <w:rsid w:val="00D41CA7"/>
    <w:rsid w:val="00D43E01"/>
    <w:rsid w:val="00D46DE7"/>
    <w:rsid w:val="00D515F9"/>
    <w:rsid w:val="00D55D3A"/>
    <w:rsid w:val="00D632EE"/>
    <w:rsid w:val="00D6420A"/>
    <w:rsid w:val="00D72BF9"/>
    <w:rsid w:val="00D82BBB"/>
    <w:rsid w:val="00D94765"/>
    <w:rsid w:val="00DA4FE5"/>
    <w:rsid w:val="00DA561E"/>
    <w:rsid w:val="00DB1865"/>
    <w:rsid w:val="00DB4132"/>
    <w:rsid w:val="00DB58AC"/>
    <w:rsid w:val="00DC4C5A"/>
    <w:rsid w:val="00DC7D42"/>
    <w:rsid w:val="00DD0637"/>
    <w:rsid w:val="00DD52EE"/>
    <w:rsid w:val="00DE0F89"/>
    <w:rsid w:val="00DE2334"/>
    <w:rsid w:val="00DE28CF"/>
    <w:rsid w:val="00DE5517"/>
    <w:rsid w:val="00DE7121"/>
    <w:rsid w:val="00DF1465"/>
    <w:rsid w:val="00DF3BEE"/>
    <w:rsid w:val="00DF5931"/>
    <w:rsid w:val="00E10225"/>
    <w:rsid w:val="00E114E4"/>
    <w:rsid w:val="00E12820"/>
    <w:rsid w:val="00E13565"/>
    <w:rsid w:val="00E21716"/>
    <w:rsid w:val="00E23E74"/>
    <w:rsid w:val="00E304D0"/>
    <w:rsid w:val="00E35500"/>
    <w:rsid w:val="00E36333"/>
    <w:rsid w:val="00E4365A"/>
    <w:rsid w:val="00E44686"/>
    <w:rsid w:val="00E452E5"/>
    <w:rsid w:val="00E47CDB"/>
    <w:rsid w:val="00E50C83"/>
    <w:rsid w:val="00E6227B"/>
    <w:rsid w:val="00E6429B"/>
    <w:rsid w:val="00E64310"/>
    <w:rsid w:val="00E66EEE"/>
    <w:rsid w:val="00E71A4A"/>
    <w:rsid w:val="00E72A16"/>
    <w:rsid w:val="00E74B67"/>
    <w:rsid w:val="00E7641C"/>
    <w:rsid w:val="00E7682C"/>
    <w:rsid w:val="00E913F0"/>
    <w:rsid w:val="00E951FC"/>
    <w:rsid w:val="00E95F1B"/>
    <w:rsid w:val="00EA673D"/>
    <w:rsid w:val="00EB0326"/>
    <w:rsid w:val="00EB1083"/>
    <w:rsid w:val="00EB236F"/>
    <w:rsid w:val="00EB2753"/>
    <w:rsid w:val="00EB407A"/>
    <w:rsid w:val="00EB7385"/>
    <w:rsid w:val="00EC1917"/>
    <w:rsid w:val="00EC3100"/>
    <w:rsid w:val="00EC36EE"/>
    <w:rsid w:val="00EC45DD"/>
    <w:rsid w:val="00EC5005"/>
    <w:rsid w:val="00EC6582"/>
    <w:rsid w:val="00ED1394"/>
    <w:rsid w:val="00ED3D3E"/>
    <w:rsid w:val="00EE1254"/>
    <w:rsid w:val="00EE4017"/>
    <w:rsid w:val="00EF3636"/>
    <w:rsid w:val="00EF420B"/>
    <w:rsid w:val="00F02EAB"/>
    <w:rsid w:val="00F04D17"/>
    <w:rsid w:val="00F05431"/>
    <w:rsid w:val="00F05D3D"/>
    <w:rsid w:val="00F11107"/>
    <w:rsid w:val="00F13961"/>
    <w:rsid w:val="00F150F5"/>
    <w:rsid w:val="00F20C89"/>
    <w:rsid w:val="00F22FF3"/>
    <w:rsid w:val="00F269B7"/>
    <w:rsid w:val="00F32A17"/>
    <w:rsid w:val="00F40B70"/>
    <w:rsid w:val="00F41082"/>
    <w:rsid w:val="00F42A3D"/>
    <w:rsid w:val="00F45A48"/>
    <w:rsid w:val="00F46911"/>
    <w:rsid w:val="00F53F07"/>
    <w:rsid w:val="00F5523F"/>
    <w:rsid w:val="00F55928"/>
    <w:rsid w:val="00F60EFE"/>
    <w:rsid w:val="00F653CC"/>
    <w:rsid w:val="00F72520"/>
    <w:rsid w:val="00F72C81"/>
    <w:rsid w:val="00F81B12"/>
    <w:rsid w:val="00F92702"/>
    <w:rsid w:val="00F96B7D"/>
    <w:rsid w:val="00FA00E0"/>
    <w:rsid w:val="00FA2022"/>
    <w:rsid w:val="00FA543F"/>
    <w:rsid w:val="00FB1C45"/>
    <w:rsid w:val="00FB1E01"/>
    <w:rsid w:val="00FB3953"/>
    <w:rsid w:val="00FB4E11"/>
    <w:rsid w:val="00FB646D"/>
    <w:rsid w:val="00FC0B0B"/>
    <w:rsid w:val="00FC2466"/>
    <w:rsid w:val="00FC24EF"/>
    <w:rsid w:val="00FC2BC7"/>
    <w:rsid w:val="00FC4F90"/>
    <w:rsid w:val="00FC5CBD"/>
    <w:rsid w:val="00FD0D70"/>
    <w:rsid w:val="00FD2E65"/>
    <w:rsid w:val="00FE414E"/>
    <w:rsid w:val="00FE6A57"/>
    <w:rsid w:val="00FE783B"/>
    <w:rsid w:val="00FF18BA"/>
    <w:rsid w:val="00FF56D5"/>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461220F"/>
  <w15:chartTrackingRefBased/>
  <w15:docId w15:val="{91B2BD9B-E50D-4C15-9C6D-DBAA1EDA2F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FE6A57"/>
    <w:pPr>
      <w:spacing w:before="120" w:after="120" w:line="288" w:lineRule="auto"/>
      <w:contextualSpacing/>
      <w:jc w:val="both"/>
      <w:pPrChange w:id="0" w:author="phuong vu" w:date="2018-11-30T16:33:00Z">
        <w:pPr>
          <w:spacing w:before="120" w:after="120" w:line="288" w:lineRule="auto"/>
          <w:ind w:firstLine="720"/>
          <w:contextualSpacing/>
          <w:jc w:val="both"/>
        </w:pPr>
      </w:pPrChange>
    </w:pPr>
    <w:rPr>
      <w:rFonts w:asciiTheme="majorHAnsi" w:hAnsiTheme="majorHAnsi" w:cstheme="majorHAnsi"/>
      <w:sz w:val="26"/>
      <w:szCs w:val="26"/>
      <w:rPrChange w:id="0" w:author="phuong vu" w:date="2018-11-30T16:33:00Z">
        <w:rPr>
          <w:rFonts w:asciiTheme="majorHAnsi" w:eastAsiaTheme="minorHAnsi" w:hAnsiTheme="majorHAnsi" w:cstheme="majorHAnsi"/>
          <w:sz w:val="26"/>
          <w:szCs w:val="26"/>
          <w:lang w:val="vi-VN" w:eastAsia="en-US" w:bidi="ar-SA"/>
        </w:rPr>
      </w:rPrChange>
    </w:rPr>
  </w:style>
  <w:style w:type="paragraph" w:styleId="Heading1">
    <w:name w:val="heading 1"/>
    <w:basedOn w:val="Normal"/>
    <w:next w:val="Normal"/>
    <w:link w:val="Heading1Char"/>
    <w:uiPriority w:val="9"/>
    <w:qFormat/>
    <w:rsid w:val="001374D6"/>
    <w:pPr>
      <w:keepNext/>
      <w:keepLines/>
      <w:numPr>
        <w:numId w:val="36"/>
      </w:numPr>
      <w:spacing w:line="480" w:lineRule="auto"/>
      <w:ind w:left="360"/>
      <w:jc w:val="center"/>
      <w:outlineLvl w:val="0"/>
      <w:pPrChange w:id="1" w:author="phuong vu" w:date="2018-11-30T16:38:00Z">
        <w:pPr>
          <w:keepNext/>
          <w:keepLines/>
          <w:numPr>
            <w:numId w:val="36"/>
          </w:numPr>
          <w:spacing w:before="360" w:after="120" w:line="288" w:lineRule="auto"/>
          <w:ind w:left="360" w:hanging="360"/>
          <w:contextualSpacing/>
          <w:jc w:val="center"/>
          <w:outlineLvl w:val="0"/>
        </w:pPr>
      </w:pPrChange>
    </w:pPr>
    <w:rPr>
      <w:rFonts w:eastAsiaTheme="majorEastAsia" w:cstheme="majorBidi"/>
      <w:b/>
      <w:sz w:val="28"/>
      <w:lang w:val="en-US"/>
      <w:rPrChange w:id="1" w:author="phuong vu" w:date="2018-11-30T16:38:00Z">
        <w:rPr>
          <w:rFonts w:asciiTheme="majorHAnsi" w:eastAsiaTheme="majorEastAsia" w:hAnsiTheme="majorHAnsi" w:cstheme="majorBidi"/>
          <w:b/>
          <w:sz w:val="28"/>
          <w:szCs w:val="26"/>
          <w:lang w:val="en-US" w:eastAsia="en-US" w:bidi="ar-SA"/>
        </w:rPr>
      </w:rPrChange>
    </w:rPr>
  </w:style>
  <w:style w:type="paragraph" w:styleId="Heading2">
    <w:name w:val="heading 2"/>
    <w:basedOn w:val="Normal"/>
    <w:next w:val="Normal"/>
    <w:link w:val="Heading2Char"/>
    <w:autoRedefine/>
    <w:uiPriority w:val="9"/>
    <w:unhideWhenUsed/>
    <w:qFormat/>
    <w:rsid w:val="00727C9A"/>
    <w:pPr>
      <w:keepNext/>
      <w:keepLines/>
      <w:numPr>
        <w:ilvl w:val="1"/>
        <w:numId w:val="36"/>
      </w:numPr>
      <w:spacing w:before="0" w:after="0" w:line="480" w:lineRule="auto"/>
      <w:ind w:left="662"/>
      <w:outlineLvl w:val="1"/>
      <w:pPrChange w:id="2" w:author="phuong vu" w:date="2018-11-30T22:00:00Z">
        <w:pPr>
          <w:keepNext/>
          <w:keepLines/>
          <w:numPr>
            <w:ilvl w:val="1"/>
            <w:numId w:val="36"/>
          </w:numPr>
          <w:spacing w:before="160" w:after="120" w:line="288" w:lineRule="auto"/>
          <w:ind w:left="666" w:hanging="576"/>
          <w:contextualSpacing/>
          <w:jc w:val="both"/>
          <w:outlineLvl w:val="1"/>
        </w:pPr>
      </w:pPrChange>
    </w:pPr>
    <w:rPr>
      <w:rFonts w:eastAsiaTheme="majorEastAsia" w:cstheme="majorBidi"/>
      <w:b/>
      <w:rPrChange w:id="2" w:author="phuong vu" w:date="2018-11-30T22:00:00Z">
        <w:rPr>
          <w:rFonts w:asciiTheme="majorHAnsi" w:eastAsiaTheme="majorEastAsia" w:hAnsiTheme="majorHAnsi" w:cstheme="majorBidi"/>
          <w:b/>
          <w:sz w:val="26"/>
          <w:szCs w:val="26"/>
          <w:lang w:val="vi-VN" w:eastAsia="en-US" w:bidi="ar-SA"/>
        </w:rPr>
      </w:rPrChange>
    </w:rPr>
  </w:style>
  <w:style w:type="paragraph" w:styleId="Heading3">
    <w:name w:val="heading 3"/>
    <w:basedOn w:val="Normal"/>
    <w:next w:val="Normal"/>
    <w:link w:val="Heading3Char"/>
    <w:uiPriority w:val="9"/>
    <w:unhideWhenUsed/>
    <w:qFormat/>
    <w:rsid w:val="0016197B"/>
    <w:pPr>
      <w:keepNext/>
      <w:keepLines/>
      <w:numPr>
        <w:ilvl w:val="2"/>
        <w:numId w:val="36"/>
      </w:numPr>
      <w:spacing w:before="240" w:after="240" w:line="240" w:lineRule="auto"/>
      <w:ind w:left="806"/>
      <w:contextualSpacing w:val="0"/>
      <w:outlineLvl w:val="2"/>
      <w:pPrChange w:id="3" w:author="phuong vu" w:date="2018-11-30T22:28:00Z">
        <w:pPr>
          <w:keepNext/>
          <w:keepLines/>
          <w:numPr>
            <w:ilvl w:val="2"/>
            <w:numId w:val="36"/>
          </w:numPr>
          <w:spacing w:before="160" w:after="120" w:line="288" w:lineRule="auto"/>
          <w:ind w:left="810" w:hanging="720"/>
          <w:contextualSpacing/>
          <w:jc w:val="both"/>
          <w:outlineLvl w:val="2"/>
        </w:pPr>
      </w:pPrChange>
    </w:pPr>
    <w:rPr>
      <w:rFonts w:eastAsiaTheme="majorEastAsia"/>
      <w:b/>
      <w:lang w:val="en-US"/>
      <w:rPrChange w:id="3" w:author="phuong vu" w:date="2018-11-30T22:28:00Z">
        <w:rPr>
          <w:rFonts w:asciiTheme="majorHAnsi" w:eastAsiaTheme="majorEastAsia" w:hAnsiTheme="majorHAnsi" w:cstheme="majorBidi"/>
          <w:b/>
          <w:sz w:val="26"/>
          <w:szCs w:val="26"/>
          <w:lang w:val="en-US" w:eastAsia="en-US" w:bidi="ar-SA"/>
        </w:rPr>
      </w:rPrChange>
    </w:rPr>
  </w:style>
  <w:style w:type="paragraph" w:styleId="Heading4">
    <w:name w:val="heading 4"/>
    <w:basedOn w:val="Normal"/>
    <w:next w:val="Normal"/>
    <w:link w:val="Heading4Char"/>
    <w:uiPriority w:val="9"/>
    <w:unhideWhenUsed/>
    <w:qFormat/>
    <w:rsid w:val="0016197B"/>
    <w:pPr>
      <w:keepNext/>
      <w:keepLines/>
      <w:numPr>
        <w:ilvl w:val="3"/>
        <w:numId w:val="36"/>
      </w:numPr>
      <w:spacing w:line="240" w:lineRule="auto"/>
      <w:ind w:left="950"/>
      <w:contextualSpacing w:val="0"/>
      <w:outlineLvl w:val="3"/>
      <w:pPrChange w:id="4" w:author="phuong vu" w:date="2018-11-30T22:27:00Z">
        <w:pPr>
          <w:keepNext/>
          <w:keepLines/>
          <w:numPr>
            <w:ilvl w:val="3"/>
            <w:numId w:val="36"/>
          </w:numPr>
          <w:spacing w:before="160" w:after="120" w:line="288" w:lineRule="auto"/>
          <w:ind w:left="954" w:hanging="864"/>
          <w:contextualSpacing/>
          <w:jc w:val="both"/>
          <w:outlineLvl w:val="3"/>
        </w:pPr>
      </w:pPrChange>
    </w:pPr>
    <w:rPr>
      <w:rFonts w:eastAsiaTheme="majorEastAsia" w:cstheme="majorBidi"/>
      <w:b/>
      <w:iCs/>
      <w:rPrChange w:id="4" w:author="phuong vu" w:date="2018-11-30T22:27:00Z">
        <w:rPr>
          <w:rFonts w:asciiTheme="majorHAnsi" w:eastAsiaTheme="majorEastAsia" w:hAnsiTheme="majorHAnsi" w:cstheme="majorBidi"/>
          <w:b/>
          <w:iCs/>
          <w:sz w:val="26"/>
          <w:szCs w:val="26"/>
          <w:lang w:val="vi-VN" w:eastAsia="en-US" w:bidi="ar-SA"/>
        </w:rPr>
      </w:rPrChange>
    </w:rPr>
  </w:style>
  <w:style w:type="paragraph" w:styleId="Heading5">
    <w:name w:val="heading 5"/>
    <w:basedOn w:val="Normal"/>
    <w:next w:val="Normal"/>
    <w:link w:val="Heading5Char"/>
    <w:uiPriority w:val="9"/>
    <w:unhideWhenUsed/>
    <w:qFormat/>
    <w:rsid w:val="00483E7B"/>
    <w:pPr>
      <w:keepNext/>
      <w:keepLines/>
      <w:numPr>
        <w:ilvl w:val="4"/>
        <w:numId w:val="36"/>
      </w:numPr>
      <w:spacing w:before="160"/>
      <w:outlineLvl w:val="4"/>
    </w:pPr>
    <w:rPr>
      <w:rFonts w:eastAsiaTheme="majorEastAsia" w:cstheme="majorBidi"/>
      <w:b/>
    </w:rPr>
  </w:style>
  <w:style w:type="paragraph" w:styleId="Heading6">
    <w:name w:val="heading 6"/>
    <w:basedOn w:val="Heading5"/>
    <w:next w:val="Normal"/>
    <w:link w:val="Heading6Char"/>
    <w:uiPriority w:val="9"/>
    <w:unhideWhenUsed/>
    <w:qFormat/>
    <w:rsid w:val="00070C2F"/>
    <w:pPr>
      <w:numPr>
        <w:ilvl w:val="5"/>
      </w:numPr>
      <w:outlineLvl w:val="5"/>
    </w:pPr>
  </w:style>
  <w:style w:type="paragraph" w:styleId="Heading7">
    <w:name w:val="heading 7"/>
    <w:basedOn w:val="Normal"/>
    <w:next w:val="Normal"/>
    <w:link w:val="Heading7Char"/>
    <w:uiPriority w:val="9"/>
    <w:semiHidden/>
    <w:unhideWhenUsed/>
    <w:qFormat/>
    <w:rsid w:val="000848CF"/>
    <w:pPr>
      <w:keepNext/>
      <w:keepLines/>
      <w:numPr>
        <w:ilvl w:val="6"/>
        <w:numId w:val="36"/>
      </w:numPr>
      <w:spacing w:before="40" w:after="0"/>
      <w:outlineLvl w:val="6"/>
    </w:pPr>
    <w:rPr>
      <w:rFonts w:eastAsiaTheme="majorEastAsia" w:cstheme="majorBidi"/>
      <w:i/>
      <w:iCs/>
      <w:color w:val="1F4D78" w:themeColor="accent1" w:themeShade="7F"/>
    </w:rPr>
  </w:style>
  <w:style w:type="paragraph" w:styleId="Heading8">
    <w:name w:val="heading 8"/>
    <w:basedOn w:val="Normal"/>
    <w:next w:val="Normal"/>
    <w:link w:val="Heading8Char"/>
    <w:uiPriority w:val="9"/>
    <w:semiHidden/>
    <w:unhideWhenUsed/>
    <w:qFormat/>
    <w:rsid w:val="000848CF"/>
    <w:pPr>
      <w:keepNext/>
      <w:keepLines/>
      <w:numPr>
        <w:ilvl w:val="7"/>
        <w:numId w:val="36"/>
      </w:numPr>
      <w:spacing w:before="40" w:after="0"/>
      <w:outlineLvl w:val="7"/>
    </w:pPr>
    <w:rPr>
      <w:rFonts w:eastAsiaTheme="majorEastAsia"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0848CF"/>
    <w:pPr>
      <w:keepNext/>
      <w:keepLines/>
      <w:numPr>
        <w:ilvl w:val="8"/>
        <w:numId w:val="36"/>
      </w:numPr>
      <w:spacing w:before="40" w:after="0"/>
      <w:outlineLvl w:val="8"/>
    </w:pPr>
    <w:rPr>
      <w:rFonts w:eastAsiaTheme="majorEastAsia"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374D6"/>
    <w:rPr>
      <w:rFonts w:asciiTheme="majorHAnsi" w:eastAsiaTheme="majorEastAsia" w:hAnsiTheme="majorHAnsi" w:cstheme="majorBidi"/>
      <w:b/>
      <w:sz w:val="28"/>
      <w:szCs w:val="26"/>
      <w:lang w:val="en-US"/>
    </w:rPr>
  </w:style>
  <w:style w:type="character" w:customStyle="1" w:styleId="Heading2Char">
    <w:name w:val="Heading 2 Char"/>
    <w:basedOn w:val="DefaultParagraphFont"/>
    <w:link w:val="Heading2"/>
    <w:uiPriority w:val="9"/>
    <w:rsid w:val="00727C9A"/>
    <w:rPr>
      <w:rFonts w:asciiTheme="majorHAnsi" w:eastAsiaTheme="majorEastAsia" w:hAnsiTheme="majorHAnsi" w:cstheme="majorBidi"/>
      <w:b/>
      <w:sz w:val="26"/>
      <w:szCs w:val="26"/>
    </w:rPr>
  </w:style>
  <w:style w:type="character" w:customStyle="1" w:styleId="Heading3Char">
    <w:name w:val="Heading 3 Char"/>
    <w:basedOn w:val="DefaultParagraphFont"/>
    <w:link w:val="Heading3"/>
    <w:uiPriority w:val="9"/>
    <w:rsid w:val="0016197B"/>
    <w:rPr>
      <w:rFonts w:asciiTheme="majorHAnsi" w:eastAsiaTheme="majorEastAsia" w:hAnsiTheme="majorHAnsi" w:cstheme="majorHAnsi"/>
      <w:b/>
      <w:sz w:val="26"/>
      <w:szCs w:val="26"/>
      <w:lang w:val="en-US"/>
    </w:rPr>
  </w:style>
  <w:style w:type="character" w:customStyle="1" w:styleId="Heading4Char">
    <w:name w:val="Heading 4 Char"/>
    <w:basedOn w:val="DefaultParagraphFont"/>
    <w:link w:val="Heading4"/>
    <w:uiPriority w:val="9"/>
    <w:rsid w:val="0016197B"/>
    <w:rPr>
      <w:rFonts w:asciiTheme="majorHAnsi" w:eastAsiaTheme="majorEastAsia" w:hAnsiTheme="majorHAnsi" w:cstheme="majorBidi"/>
      <w:b/>
      <w:iCs/>
      <w:sz w:val="26"/>
      <w:szCs w:val="26"/>
    </w:rPr>
  </w:style>
  <w:style w:type="paragraph" w:styleId="TOC1">
    <w:name w:val="toc 1"/>
    <w:basedOn w:val="Normal"/>
    <w:next w:val="Normal"/>
    <w:autoRedefine/>
    <w:uiPriority w:val="39"/>
    <w:unhideWhenUsed/>
    <w:rsid w:val="00FE6A57"/>
    <w:pPr>
      <w:tabs>
        <w:tab w:val="right" w:leader="dot" w:pos="8777"/>
      </w:tabs>
      <w:spacing w:after="100"/>
    </w:pPr>
  </w:style>
  <w:style w:type="paragraph" w:styleId="TOC2">
    <w:name w:val="toc 2"/>
    <w:basedOn w:val="Normal"/>
    <w:next w:val="Normal"/>
    <w:autoRedefine/>
    <w:uiPriority w:val="39"/>
    <w:unhideWhenUsed/>
    <w:rsid w:val="00EB1083"/>
    <w:pPr>
      <w:spacing w:after="100"/>
      <w:ind w:left="220"/>
    </w:pPr>
  </w:style>
  <w:style w:type="paragraph" w:styleId="TOC3">
    <w:name w:val="toc 3"/>
    <w:basedOn w:val="Normal"/>
    <w:next w:val="Normal"/>
    <w:autoRedefine/>
    <w:uiPriority w:val="39"/>
    <w:unhideWhenUsed/>
    <w:rsid w:val="00EB1083"/>
    <w:pPr>
      <w:spacing w:after="100"/>
      <w:ind w:left="440"/>
    </w:pPr>
  </w:style>
  <w:style w:type="paragraph" w:styleId="TOC4">
    <w:name w:val="toc 4"/>
    <w:basedOn w:val="Normal"/>
    <w:next w:val="Normal"/>
    <w:autoRedefine/>
    <w:uiPriority w:val="39"/>
    <w:unhideWhenUsed/>
    <w:rsid w:val="00FE6A57"/>
    <w:pPr>
      <w:tabs>
        <w:tab w:val="left" w:pos="2318"/>
        <w:tab w:val="right" w:leader="dot" w:pos="8777"/>
      </w:tabs>
      <w:spacing w:after="100"/>
      <w:ind w:left="660"/>
      <w:jc w:val="left"/>
    </w:pPr>
  </w:style>
  <w:style w:type="paragraph" w:styleId="NormalWeb">
    <w:name w:val="Normal (Web)"/>
    <w:basedOn w:val="Normal"/>
    <w:uiPriority w:val="99"/>
    <w:unhideWhenUsed/>
    <w:rsid w:val="006B44B5"/>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styleId="ListParagraph">
    <w:name w:val="List Paragraph"/>
    <w:basedOn w:val="Normal"/>
    <w:link w:val="ListParagraphChar"/>
    <w:uiPriority w:val="34"/>
    <w:qFormat/>
    <w:rsid w:val="006B44B5"/>
    <w:pPr>
      <w:ind w:left="720"/>
    </w:pPr>
  </w:style>
  <w:style w:type="table" w:styleId="TableGrid">
    <w:name w:val="Table Grid"/>
    <w:basedOn w:val="TableNormal"/>
    <w:uiPriority w:val="39"/>
    <w:rsid w:val="0081331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233523"/>
    <w:rPr>
      <w:color w:val="0563C1" w:themeColor="hyperlink"/>
      <w:u w:val="single"/>
    </w:rPr>
  </w:style>
  <w:style w:type="paragraph" w:styleId="Header">
    <w:name w:val="header"/>
    <w:basedOn w:val="Normal"/>
    <w:link w:val="HeaderChar"/>
    <w:uiPriority w:val="99"/>
    <w:unhideWhenUsed/>
    <w:rsid w:val="006806BE"/>
    <w:pPr>
      <w:tabs>
        <w:tab w:val="center" w:pos="4513"/>
        <w:tab w:val="right" w:pos="9026"/>
      </w:tabs>
      <w:spacing w:after="0" w:line="240" w:lineRule="auto"/>
    </w:pPr>
  </w:style>
  <w:style w:type="character" w:customStyle="1" w:styleId="HeaderChar">
    <w:name w:val="Header Char"/>
    <w:basedOn w:val="DefaultParagraphFont"/>
    <w:link w:val="Header"/>
    <w:uiPriority w:val="99"/>
    <w:rsid w:val="006806BE"/>
    <w:rPr>
      <w:rFonts w:asciiTheme="majorHAnsi" w:hAnsiTheme="majorHAnsi" w:cstheme="majorHAnsi"/>
      <w:sz w:val="26"/>
      <w:szCs w:val="26"/>
    </w:rPr>
  </w:style>
  <w:style w:type="paragraph" w:styleId="Footer">
    <w:name w:val="footer"/>
    <w:basedOn w:val="Normal"/>
    <w:link w:val="FooterChar"/>
    <w:uiPriority w:val="99"/>
    <w:unhideWhenUsed/>
    <w:rsid w:val="006806BE"/>
    <w:pPr>
      <w:tabs>
        <w:tab w:val="center" w:pos="4513"/>
        <w:tab w:val="right" w:pos="9026"/>
      </w:tabs>
      <w:spacing w:after="0" w:line="240" w:lineRule="auto"/>
    </w:pPr>
  </w:style>
  <w:style w:type="character" w:customStyle="1" w:styleId="FooterChar">
    <w:name w:val="Footer Char"/>
    <w:basedOn w:val="DefaultParagraphFont"/>
    <w:link w:val="Footer"/>
    <w:uiPriority w:val="99"/>
    <w:rsid w:val="006806BE"/>
    <w:rPr>
      <w:rFonts w:asciiTheme="majorHAnsi" w:hAnsiTheme="majorHAnsi" w:cstheme="majorHAnsi"/>
      <w:sz w:val="26"/>
      <w:szCs w:val="26"/>
    </w:rPr>
  </w:style>
  <w:style w:type="character" w:styleId="CommentReference">
    <w:name w:val="annotation reference"/>
    <w:basedOn w:val="DefaultParagraphFont"/>
    <w:uiPriority w:val="99"/>
    <w:semiHidden/>
    <w:unhideWhenUsed/>
    <w:rsid w:val="006A36E6"/>
    <w:rPr>
      <w:sz w:val="16"/>
      <w:szCs w:val="16"/>
    </w:rPr>
  </w:style>
  <w:style w:type="paragraph" w:styleId="CommentText">
    <w:name w:val="annotation text"/>
    <w:basedOn w:val="Normal"/>
    <w:link w:val="CommentTextChar"/>
    <w:uiPriority w:val="99"/>
    <w:semiHidden/>
    <w:unhideWhenUsed/>
    <w:rsid w:val="006A36E6"/>
    <w:pPr>
      <w:spacing w:line="240" w:lineRule="auto"/>
    </w:pPr>
    <w:rPr>
      <w:sz w:val="20"/>
      <w:szCs w:val="20"/>
    </w:rPr>
  </w:style>
  <w:style w:type="character" w:customStyle="1" w:styleId="CommentTextChar">
    <w:name w:val="Comment Text Char"/>
    <w:basedOn w:val="DefaultParagraphFont"/>
    <w:link w:val="CommentText"/>
    <w:uiPriority w:val="99"/>
    <w:semiHidden/>
    <w:rsid w:val="006A36E6"/>
    <w:rPr>
      <w:rFonts w:asciiTheme="majorHAnsi" w:hAnsiTheme="majorHAnsi" w:cstheme="majorHAnsi"/>
      <w:sz w:val="20"/>
      <w:szCs w:val="20"/>
    </w:rPr>
  </w:style>
  <w:style w:type="paragraph" w:styleId="CommentSubject">
    <w:name w:val="annotation subject"/>
    <w:basedOn w:val="CommentText"/>
    <w:next w:val="CommentText"/>
    <w:link w:val="CommentSubjectChar"/>
    <w:uiPriority w:val="99"/>
    <w:semiHidden/>
    <w:unhideWhenUsed/>
    <w:rsid w:val="006A36E6"/>
    <w:rPr>
      <w:b/>
      <w:bCs/>
    </w:rPr>
  </w:style>
  <w:style w:type="character" w:customStyle="1" w:styleId="CommentSubjectChar">
    <w:name w:val="Comment Subject Char"/>
    <w:basedOn w:val="CommentTextChar"/>
    <w:link w:val="CommentSubject"/>
    <w:uiPriority w:val="99"/>
    <w:semiHidden/>
    <w:rsid w:val="006A36E6"/>
    <w:rPr>
      <w:rFonts w:asciiTheme="majorHAnsi" w:hAnsiTheme="majorHAnsi" w:cstheme="majorHAnsi"/>
      <w:b/>
      <w:bCs/>
      <w:sz w:val="20"/>
      <w:szCs w:val="20"/>
    </w:rPr>
  </w:style>
  <w:style w:type="paragraph" w:styleId="BalloonText">
    <w:name w:val="Balloon Text"/>
    <w:basedOn w:val="Normal"/>
    <w:link w:val="BalloonTextChar"/>
    <w:uiPriority w:val="99"/>
    <w:semiHidden/>
    <w:unhideWhenUsed/>
    <w:rsid w:val="006A36E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A36E6"/>
    <w:rPr>
      <w:rFonts w:ascii="Segoe UI" w:hAnsi="Segoe UI" w:cs="Segoe UI"/>
      <w:sz w:val="18"/>
      <w:szCs w:val="18"/>
    </w:rPr>
  </w:style>
  <w:style w:type="paragraph" w:styleId="Caption">
    <w:name w:val="caption"/>
    <w:basedOn w:val="Normal"/>
    <w:next w:val="Normal"/>
    <w:unhideWhenUsed/>
    <w:qFormat/>
    <w:rsid w:val="00A17FA5"/>
    <w:pPr>
      <w:spacing w:before="0"/>
      <w:contextualSpacing w:val="0"/>
      <w:jc w:val="center"/>
      <w:pPrChange w:id="5" w:author="phuong vu" w:date="2018-11-30T22:42:00Z">
        <w:pPr>
          <w:spacing w:before="120" w:after="200"/>
          <w:contextualSpacing/>
          <w:jc w:val="center"/>
        </w:pPr>
      </w:pPrChange>
    </w:pPr>
    <w:rPr>
      <w:i/>
      <w:iCs/>
      <w:szCs w:val="18"/>
      <w:rPrChange w:id="5" w:author="phuong vu" w:date="2018-11-30T22:42:00Z">
        <w:rPr>
          <w:rFonts w:asciiTheme="majorHAnsi" w:eastAsiaTheme="minorHAnsi" w:hAnsiTheme="majorHAnsi" w:cstheme="majorHAnsi"/>
          <w:i/>
          <w:iCs/>
          <w:sz w:val="26"/>
          <w:szCs w:val="18"/>
          <w:lang w:val="vi-VN" w:eastAsia="en-US" w:bidi="ar-SA"/>
        </w:rPr>
      </w:rPrChange>
    </w:rPr>
  </w:style>
  <w:style w:type="character" w:customStyle="1" w:styleId="UnresolvedMention1">
    <w:name w:val="Unresolved Mention1"/>
    <w:basedOn w:val="DefaultParagraphFont"/>
    <w:uiPriority w:val="99"/>
    <w:semiHidden/>
    <w:unhideWhenUsed/>
    <w:rsid w:val="00530384"/>
    <w:rPr>
      <w:color w:val="605E5C"/>
      <w:shd w:val="clear" w:color="auto" w:fill="E1DFDD"/>
    </w:rPr>
  </w:style>
  <w:style w:type="character" w:customStyle="1" w:styleId="ListParagraphChar">
    <w:name w:val="List Paragraph Char"/>
    <w:link w:val="ListParagraph"/>
    <w:uiPriority w:val="34"/>
    <w:rsid w:val="00DF3BEE"/>
    <w:rPr>
      <w:rFonts w:asciiTheme="majorHAnsi" w:hAnsiTheme="majorHAnsi" w:cstheme="majorHAnsi"/>
      <w:sz w:val="26"/>
      <w:szCs w:val="26"/>
    </w:rPr>
  </w:style>
  <w:style w:type="paragraph" w:styleId="TOCHeading">
    <w:name w:val="TOC Heading"/>
    <w:basedOn w:val="Heading1"/>
    <w:next w:val="Normal"/>
    <w:uiPriority w:val="39"/>
    <w:unhideWhenUsed/>
    <w:qFormat/>
    <w:rsid w:val="000848CF"/>
    <w:pPr>
      <w:jc w:val="left"/>
      <w:outlineLvl w:val="9"/>
    </w:pPr>
    <w:rPr>
      <w:b w:val="0"/>
      <w:color w:val="2E74B5" w:themeColor="accent1" w:themeShade="BF"/>
      <w:sz w:val="32"/>
      <w:szCs w:val="32"/>
    </w:rPr>
  </w:style>
  <w:style w:type="character" w:customStyle="1" w:styleId="Heading5Char">
    <w:name w:val="Heading 5 Char"/>
    <w:basedOn w:val="DefaultParagraphFont"/>
    <w:link w:val="Heading5"/>
    <w:uiPriority w:val="9"/>
    <w:rsid w:val="00483E7B"/>
    <w:rPr>
      <w:rFonts w:asciiTheme="majorHAnsi" w:eastAsiaTheme="majorEastAsia" w:hAnsiTheme="majorHAnsi" w:cstheme="majorBidi"/>
      <w:b/>
      <w:sz w:val="26"/>
      <w:szCs w:val="26"/>
    </w:rPr>
  </w:style>
  <w:style w:type="paragraph" w:styleId="TableofFigures">
    <w:name w:val="table of figures"/>
    <w:basedOn w:val="Normal"/>
    <w:next w:val="Normal"/>
    <w:uiPriority w:val="99"/>
    <w:unhideWhenUsed/>
    <w:rsid w:val="000848CF"/>
    <w:pPr>
      <w:spacing w:after="0"/>
    </w:pPr>
  </w:style>
  <w:style w:type="character" w:customStyle="1" w:styleId="Heading6Char">
    <w:name w:val="Heading 6 Char"/>
    <w:basedOn w:val="DefaultParagraphFont"/>
    <w:link w:val="Heading6"/>
    <w:uiPriority w:val="9"/>
    <w:rsid w:val="00070C2F"/>
    <w:rPr>
      <w:rFonts w:asciiTheme="majorHAnsi" w:eastAsiaTheme="majorEastAsia" w:hAnsiTheme="majorHAnsi" w:cstheme="majorBidi"/>
      <w:b/>
      <w:sz w:val="26"/>
      <w:szCs w:val="26"/>
    </w:rPr>
  </w:style>
  <w:style w:type="character" w:customStyle="1" w:styleId="Heading7Char">
    <w:name w:val="Heading 7 Char"/>
    <w:basedOn w:val="DefaultParagraphFont"/>
    <w:link w:val="Heading7"/>
    <w:uiPriority w:val="9"/>
    <w:semiHidden/>
    <w:rsid w:val="000848CF"/>
    <w:rPr>
      <w:rFonts w:asciiTheme="majorHAnsi" w:eastAsiaTheme="majorEastAsia" w:hAnsiTheme="majorHAnsi" w:cstheme="majorBidi"/>
      <w:i/>
      <w:iCs/>
      <w:color w:val="1F4D78" w:themeColor="accent1" w:themeShade="7F"/>
      <w:sz w:val="26"/>
      <w:szCs w:val="26"/>
    </w:rPr>
  </w:style>
  <w:style w:type="character" w:customStyle="1" w:styleId="Heading8Char">
    <w:name w:val="Heading 8 Char"/>
    <w:basedOn w:val="DefaultParagraphFont"/>
    <w:link w:val="Heading8"/>
    <w:uiPriority w:val="9"/>
    <w:semiHidden/>
    <w:rsid w:val="000848CF"/>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0848CF"/>
    <w:rPr>
      <w:rFonts w:asciiTheme="majorHAnsi" w:eastAsiaTheme="majorEastAsia" w:hAnsiTheme="majorHAnsi" w:cstheme="majorBidi"/>
      <w:i/>
      <w:iCs/>
      <w:color w:val="272727" w:themeColor="text1" w:themeTint="D8"/>
      <w:sz w:val="21"/>
      <w:szCs w:val="21"/>
    </w:rPr>
  </w:style>
  <w:style w:type="paragraph" w:styleId="NoSpacing">
    <w:name w:val="No Spacing"/>
    <w:uiPriority w:val="1"/>
    <w:qFormat/>
    <w:rsid w:val="00C51F17"/>
    <w:pPr>
      <w:spacing w:after="0" w:line="240" w:lineRule="auto"/>
    </w:pPr>
    <w:rPr>
      <w:lang w:val="en-US"/>
    </w:rPr>
  </w:style>
  <w:style w:type="paragraph" w:customStyle="1" w:styleId="Style1">
    <w:name w:val="Style1"/>
    <w:basedOn w:val="Heading1"/>
    <w:link w:val="Style1Char"/>
    <w:qFormat/>
    <w:rsid w:val="00920004"/>
    <w:pPr>
      <w:numPr>
        <w:numId w:val="0"/>
      </w:numPr>
      <w:pPrChange w:id="6" w:author="phuong vu" w:date="2018-11-30T22:35:00Z">
        <w:pPr>
          <w:keepNext/>
          <w:keepLines/>
          <w:spacing w:before="120" w:after="120" w:line="360" w:lineRule="auto"/>
          <w:contextualSpacing/>
          <w:jc w:val="center"/>
          <w:outlineLvl w:val="0"/>
        </w:pPr>
      </w:pPrChange>
    </w:pPr>
    <w:rPr>
      <w:sz w:val="30"/>
      <w:rPrChange w:id="6" w:author="phuong vu" w:date="2018-11-30T22:35:00Z">
        <w:rPr>
          <w:rFonts w:asciiTheme="majorHAnsi" w:eastAsiaTheme="majorEastAsia" w:hAnsiTheme="majorHAnsi" w:cstheme="majorBidi"/>
          <w:b/>
          <w:sz w:val="30"/>
          <w:szCs w:val="26"/>
          <w:lang w:val="en-US" w:eastAsia="en-US" w:bidi="ar-SA"/>
        </w:rPr>
      </w:rPrChange>
    </w:rPr>
  </w:style>
  <w:style w:type="character" w:customStyle="1" w:styleId="Style1Char">
    <w:name w:val="Style1 Char"/>
    <w:basedOn w:val="Heading1Char"/>
    <w:link w:val="Style1"/>
    <w:rsid w:val="00920004"/>
    <w:rPr>
      <w:rFonts w:asciiTheme="majorHAnsi" w:eastAsiaTheme="majorEastAsia" w:hAnsiTheme="majorHAnsi" w:cstheme="majorBidi"/>
      <w:b/>
      <w:sz w:val="30"/>
      <w:szCs w:val="26"/>
      <w:lang w:val="en-US"/>
    </w:rPr>
  </w:style>
  <w:style w:type="table" w:customStyle="1" w:styleId="TableGrid1">
    <w:name w:val="Table Grid1"/>
    <w:basedOn w:val="TableNormal"/>
    <w:next w:val="TableGrid"/>
    <w:uiPriority w:val="39"/>
    <w:rsid w:val="000245EB"/>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077639"/>
    <w:rPr>
      <w:color w:val="605E5C"/>
      <w:shd w:val="clear" w:color="auto" w:fill="E1DFDD"/>
    </w:rPr>
  </w:style>
  <w:style w:type="character" w:customStyle="1" w:styleId="spellingerror">
    <w:name w:val="spellingerror"/>
    <w:basedOn w:val="DefaultParagraphFont"/>
    <w:rsid w:val="00AB715C"/>
  </w:style>
  <w:style w:type="character" w:customStyle="1" w:styleId="normaltextrun">
    <w:name w:val="normaltextrun"/>
    <w:basedOn w:val="DefaultParagraphFont"/>
    <w:rsid w:val="00AB715C"/>
  </w:style>
  <w:style w:type="paragraph" w:customStyle="1" w:styleId="paragraph">
    <w:name w:val="paragraph"/>
    <w:basedOn w:val="Normal"/>
    <w:rsid w:val="002043D6"/>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character" w:customStyle="1" w:styleId="eop">
    <w:name w:val="eop"/>
    <w:basedOn w:val="DefaultParagraphFont"/>
    <w:rsid w:val="002043D6"/>
  </w:style>
  <w:style w:type="paragraph" w:customStyle="1" w:styleId="Style2">
    <w:name w:val="Style2"/>
    <w:basedOn w:val="Heading2"/>
    <w:link w:val="Style2Char"/>
    <w:qFormat/>
    <w:rsid w:val="00941ED9"/>
    <w:pPr>
      <w:numPr>
        <w:ilvl w:val="0"/>
        <w:numId w:val="79"/>
      </w:numPr>
      <w:ind w:left="806"/>
      <w:pPrChange w:id="7" w:author="phuong vu" w:date="2018-11-30T21:36:00Z">
        <w:pPr>
          <w:keepNext/>
          <w:keepLines/>
          <w:numPr>
            <w:numId w:val="79"/>
          </w:numPr>
          <w:spacing w:before="120" w:after="120" w:line="480" w:lineRule="auto"/>
          <w:ind w:left="810" w:hanging="360"/>
          <w:jc w:val="both"/>
          <w:outlineLvl w:val="1"/>
        </w:pPr>
      </w:pPrChange>
    </w:pPr>
    <w:rPr>
      <w:lang w:val="en-US"/>
      <w:rPrChange w:id="7" w:author="phuong vu" w:date="2018-11-30T21:36:00Z">
        <w:rPr>
          <w:rFonts w:asciiTheme="majorHAnsi" w:eastAsiaTheme="majorEastAsia" w:hAnsiTheme="majorHAnsi" w:cstheme="majorBidi"/>
          <w:b/>
          <w:sz w:val="26"/>
          <w:szCs w:val="26"/>
          <w:lang w:val="en-US" w:eastAsia="en-US" w:bidi="ar-SA"/>
        </w:rPr>
      </w:rPrChange>
    </w:rPr>
  </w:style>
  <w:style w:type="character" w:customStyle="1" w:styleId="Style2Char">
    <w:name w:val="Style2 Char"/>
    <w:basedOn w:val="Heading2Char"/>
    <w:link w:val="Style2"/>
    <w:rsid w:val="00941ED9"/>
    <w:rPr>
      <w:rFonts w:asciiTheme="majorHAnsi" w:eastAsiaTheme="majorEastAsia" w:hAnsiTheme="majorHAnsi" w:cstheme="majorBidi"/>
      <w:b/>
      <w:sz w:val="26"/>
      <w:szCs w:val="26"/>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2797485">
      <w:bodyDiv w:val="1"/>
      <w:marLeft w:val="0"/>
      <w:marRight w:val="0"/>
      <w:marTop w:val="0"/>
      <w:marBottom w:val="0"/>
      <w:divBdr>
        <w:top w:val="none" w:sz="0" w:space="0" w:color="auto"/>
        <w:left w:val="none" w:sz="0" w:space="0" w:color="auto"/>
        <w:bottom w:val="none" w:sz="0" w:space="0" w:color="auto"/>
        <w:right w:val="none" w:sz="0" w:space="0" w:color="auto"/>
      </w:divBdr>
    </w:div>
    <w:div w:id="163250398">
      <w:bodyDiv w:val="1"/>
      <w:marLeft w:val="0"/>
      <w:marRight w:val="0"/>
      <w:marTop w:val="0"/>
      <w:marBottom w:val="0"/>
      <w:divBdr>
        <w:top w:val="none" w:sz="0" w:space="0" w:color="auto"/>
        <w:left w:val="none" w:sz="0" w:space="0" w:color="auto"/>
        <w:bottom w:val="none" w:sz="0" w:space="0" w:color="auto"/>
        <w:right w:val="none" w:sz="0" w:space="0" w:color="auto"/>
      </w:divBdr>
    </w:div>
    <w:div w:id="185532977">
      <w:bodyDiv w:val="1"/>
      <w:marLeft w:val="0"/>
      <w:marRight w:val="0"/>
      <w:marTop w:val="0"/>
      <w:marBottom w:val="0"/>
      <w:divBdr>
        <w:top w:val="none" w:sz="0" w:space="0" w:color="auto"/>
        <w:left w:val="none" w:sz="0" w:space="0" w:color="auto"/>
        <w:bottom w:val="none" w:sz="0" w:space="0" w:color="auto"/>
        <w:right w:val="none" w:sz="0" w:space="0" w:color="auto"/>
      </w:divBdr>
    </w:div>
    <w:div w:id="194511972">
      <w:bodyDiv w:val="1"/>
      <w:marLeft w:val="0"/>
      <w:marRight w:val="0"/>
      <w:marTop w:val="0"/>
      <w:marBottom w:val="0"/>
      <w:divBdr>
        <w:top w:val="none" w:sz="0" w:space="0" w:color="auto"/>
        <w:left w:val="none" w:sz="0" w:space="0" w:color="auto"/>
        <w:bottom w:val="none" w:sz="0" w:space="0" w:color="auto"/>
        <w:right w:val="none" w:sz="0" w:space="0" w:color="auto"/>
      </w:divBdr>
    </w:div>
    <w:div w:id="200943914">
      <w:bodyDiv w:val="1"/>
      <w:marLeft w:val="0"/>
      <w:marRight w:val="0"/>
      <w:marTop w:val="0"/>
      <w:marBottom w:val="0"/>
      <w:divBdr>
        <w:top w:val="none" w:sz="0" w:space="0" w:color="auto"/>
        <w:left w:val="none" w:sz="0" w:space="0" w:color="auto"/>
        <w:bottom w:val="none" w:sz="0" w:space="0" w:color="auto"/>
        <w:right w:val="none" w:sz="0" w:space="0" w:color="auto"/>
      </w:divBdr>
    </w:div>
    <w:div w:id="285047048">
      <w:bodyDiv w:val="1"/>
      <w:marLeft w:val="0"/>
      <w:marRight w:val="0"/>
      <w:marTop w:val="0"/>
      <w:marBottom w:val="0"/>
      <w:divBdr>
        <w:top w:val="none" w:sz="0" w:space="0" w:color="auto"/>
        <w:left w:val="none" w:sz="0" w:space="0" w:color="auto"/>
        <w:bottom w:val="none" w:sz="0" w:space="0" w:color="auto"/>
        <w:right w:val="none" w:sz="0" w:space="0" w:color="auto"/>
      </w:divBdr>
    </w:div>
    <w:div w:id="309865596">
      <w:bodyDiv w:val="1"/>
      <w:marLeft w:val="0"/>
      <w:marRight w:val="0"/>
      <w:marTop w:val="0"/>
      <w:marBottom w:val="0"/>
      <w:divBdr>
        <w:top w:val="none" w:sz="0" w:space="0" w:color="auto"/>
        <w:left w:val="none" w:sz="0" w:space="0" w:color="auto"/>
        <w:bottom w:val="none" w:sz="0" w:space="0" w:color="auto"/>
        <w:right w:val="none" w:sz="0" w:space="0" w:color="auto"/>
      </w:divBdr>
    </w:div>
    <w:div w:id="486556180">
      <w:bodyDiv w:val="1"/>
      <w:marLeft w:val="0"/>
      <w:marRight w:val="0"/>
      <w:marTop w:val="0"/>
      <w:marBottom w:val="0"/>
      <w:divBdr>
        <w:top w:val="none" w:sz="0" w:space="0" w:color="auto"/>
        <w:left w:val="none" w:sz="0" w:space="0" w:color="auto"/>
        <w:bottom w:val="none" w:sz="0" w:space="0" w:color="auto"/>
        <w:right w:val="none" w:sz="0" w:space="0" w:color="auto"/>
      </w:divBdr>
    </w:div>
    <w:div w:id="628635469">
      <w:bodyDiv w:val="1"/>
      <w:marLeft w:val="0"/>
      <w:marRight w:val="0"/>
      <w:marTop w:val="0"/>
      <w:marBottom w:val="0"/>
      <w:divBdr>
        <w:top w:val="none" w:sz="0" w:space="0" w:color="auto"/>
        <w:left w:val="none" w:sz="0" w:space="0" w:color="auto"/>
        <w:bottom w:val="none" w:sz="0" w:space="0" w:color="auto"/>
        <w:right w:val="none" w:sz="0" w:space="0" w:color="auto"/>
      </w:divBdr>
    </w:div>
    <w:div w:id="639657239">
      <w:bodyDiv w:val="1"/>
      <w:marLeft w:val="0"/>
      <w:marRight w:val="0"/>
      <w:marTop w:val="0"/>
      <w:marBottom w:val="0"/>
      <w:divBdr>
        <w:top w:val="none" w:sz="0" w:space="0" w:color="auto"/>
        <w:left w:val="none" w:sz="0" w:space="0" w:color="auto"/>
        <w:bottom w:val="none" w:sz="0" w:space="0" w:color="auto"/>
        <w:right w:val="none" w:sz="0" w:space="0" w:color="auto"/>
      </w:divBdr>
    </w:div>
    <w:div w:id="733509441">
      <w:bodyDiv w:val="1"/>
      <w:marLeft w:val="0"/>
      <w:marRight w:val="0"/>
      <w:marTop w:val="0"/>
      <w:marBottom w:val="0"/>
      <w:divBdr>
        <w:top w:val="none" w:sz="0" w:space="0" w:color="auto"/>
        <w:left w:val="none" w:sz="0" w:space="0" w:color="auto"/>
        <w:bottom w:val="none" w:sz="0" w:space="0" w:color="auto"/>
        <w:right w:val="none" w:sz="0" w:space="0" w:color="auto"/>
      </w:divBdr>
    </w:div>
    <w:div w:id="741870637">
      <w:bodyDiv w:val="1"/>
      <w:marLeft w:val="0"/>
      <w:marRight w:val="0"/>
      <w:marTop w:val="0"/>
      <w:marBottom w:val="0"/>
      <w:divBdr>
        <w:top w:val="none" w:sz="0" w:space="0" w:color="auto"/>
        <w:left w:val="none" w:sz="0" w:space="0" w:color="auto"/>
        <w:bottom w:val="none" w:sz="0" w:space="0" w:color="auto"/>
        <w:right w:val="none" w:sz="0" w:space="0" w:color="auto"/>
      </w:divBdr>
    </w:div>
    <w:div w:id="843401805">
      <w:bodyDiv w:val="1"/>
      <w:marLeft w:val="0"/>
      <w:marRight w:val="0"/>
      <w:marTop w:val="0"/>
      <w:marBottom w:val="0"/>
      <w:divBdr>
        <w:top w:val="none" w:sz="0" w:space="0" w:color="auto"/>
        <w:left w:val="none" w:sz="0" w:space="0" w:color="auto"/>
        <w:bottom w:val="none" w:sz="0" w:space="0" w:color="auto"/>
        <w:right w:val="none" w:sz="0" w:space="0" w:color="auto"/>
      </w:divBdr>
    </w:div>
    <w:div w:id="893279150">
      <w:bodyDiv w:val="1"/>
      <w:marLeft w:val="0"/>
      <w:marRight w:val="0"/>
      <w:marTop w:val="0"/>
      <w:marBottom w:val="0"/>
      <w:divBdr>
        <w:top w:val="none" w:sz="0" w:space="0" w:color="auto"/>
        <w:left w:val="none" w:sz="0" w:space="0" w:color="auto"/>
        <w:bottom w:val="none" w:sz="0" w:space="0" w:color="auto"/>
        <w:right w:val="none" w:sz="0" w:space="0" w:color="auto"/>
      </w:divBdr>
    </w:div>
    <w:div w:id="1234463134">
      <w:bodyDiv w:val="1"/>
      <w:marLeft w:val="0"/>
      <w:marRight w:val="0"/>
      <w:marTop w:val="0"/>
      <w:marBottom w:val="0"/>
      <w:divBdr>
        <w:top w:val="none" w:sz="0" w:space="0" w:color="auto"/>
        <w:left w:val="none" w:sz="0" w:space="0" w:color="auto"/>
        <w:bottom w:val="none" w:sz="0" w:space="0" w:color="auto"/>
        <w:right w:val="none" w:sz="0" w:space="0" w:color="auto"/>
      </w:divBdr>
    </w:div>
    <w:div w:id="1257246863">
      <w:bodyDiv w:val="1"/>
      <w:marLeft w:val="0"/>
      <w:marRight w:val="0"/>
      <w:marTop w:val="0"/>
      <w:marBottom w:val="0"/>
      <w:divBdr>
        <w:top w:val="none" w:sz="0" w:space="0" w:color="auto"/>
        <w:left w:val="none" w:sz="0" w:space="0" w:color="auto"/>
        <w:bottom w:val="none" w:sz="0" w:space="0" w:color="auto"/>
        <w:right w:val="none" w:sz="0" w:space="0" w:color="auto"/>
      </w:divBdr>
    </w:div>
    <w:div w:id="1293904926">
      <w:bodyDiv w:val="1"/>
      <w:marLeft w:val="0"/>
      <w:marRight w:val="0"/>
      <w:marTop w:val="0"/>
      <w:marBottom w:val="0"/>
      <w:divBdr>
        <w:top w:val="none" w:sz="0" w:space="0" w:color="auto"/>
        <w:left w:val="none" w:sz="0" w:space="0" w:color="auto"/>
        <w:bottom w:val="none" w:sz="0" w:space="0" w:color="auto"/>
        <w:right w:val="none" w:sz="0" w:space="0" w:color="auto"/>
      </w:divBdr>
    </w:div>
    <w:div w:id="1323117873">
      <w:bodyDiv w:val="1"/>
      <w:marLeft w:val="0"/>
      <w:marRight w:val="0"/>
      <w:marTop w:val="0"/>
      <w:marBottom w:val="0"/>
      <w:divBdr>
        <w:top w:val="none" w:sz="0" w:space="0" w:color="auto"/>
        <w:left w:val="none" w:sz="0" w:space="0" w:color="auto"/>
        <w:bottom w:val="none" w:sz="0" w:space="0" w:color="auto"/>
        <w:right w:val="none" w:sz="0" w:space="0" w:color="auto"/>
      </w:divBdr>
    </w:div>
    <w:div w:id="1473326398">
      <w:bodyDiv w:val="1"/>
      <w:marLeft w:val="0"/>
      <w:marRight w:val="0"/>
      <w:marTop w:val="0"/>
      <w:marBottom w:val="0"/>
      <w:divBdr>
        <w:top w:val="none" w:sz="0" w:space="0" w:color="auto"/>
        <w:left w:val="none" w:sz="0" w:space="0" w:color="auto"/>
        <w:bottom w:val="none" w:sz="0" w:space="0" w:color="auto"/>
        <w:right w:val="none" w:sz="0" w:space="0" w:color="auto"/>
      </w:divBdr>
    </w:div>
    <w:div w:id="1509178219">
      <w:bodyDiv w:val="1"/>
      <w:marLeft w:val="0"/>
      <w:marRight w:val="0"/>
      <w:marTop w:val="0"/>
      <w:marBottom w:val="0"/>
      <w:divBdr>
        <w:top w:val="none" w:sz="0" w:space="0" w:color="auto"/>
        <w:left w:val="none" w:sz="0" w:space="0" w:color="auto"/>
        <w:bottom w:val="none" w:sz="0" w:space="0" w:color="auto"/>
        <w:right w:val="none" w:sz="0" w:space="0" w:color="auto"/>
      </w:divBdr>
    </w:div>
    <w:div w:id="1531409623">
      <w:bodyDiv w:val="1"/>
      <w:marLeft w:val="0"/>
      <w:marRight w:val="0"/>
      <w:marTop w:val="0"/>
      <w:marBottom w:val="0"/>
      <w:divBdr>
        <w:top w:val="none" w:sz="0" w:space="0" w:color="auto"/>
        <w:left w:val="none" w:sz="0" w:space="0" w:color="auto"/>
        <w:bottom w:val="none" w:sz="0" w:space="0" w:color="auto"/>
        <w:right w:val="none" w:sz="0" w:space="0" w:color="auto"/>
      </w:divBdr>
    </w:div>
    <w:div w:id="1561211003">
      <w:bodyDiv w:val="1"/>
      <w:marLeft w:val="0"/>
      <w:marRight w:val="0"/>
      <w:marTop w:val="0"/>
      <w:marBottom w:val="0"/>
      <w:divBdr>
        <w:top w:val="none" w:sz="0" w:space="0" w:color="auto"/>
        <w:left w:val="none" w:sz="0" w:space="0" w:color="auto"/>
        <w:bottom w:val="none" w:sz="0" w:space="0" w:color="auto"/>
        <w:right w:val="none" w:sz="0" w:space="0" w:color="auto"/>
      </w:divBdr>
    </w:div>
    <w:div w:id="1575551335">
      <w:bodyDiv w:val="1"/>
      <w:marLeft w:val="0"/>
      <w:marRight w:val="0"/>
      <w:marTop w:val="0"/>
      <w:marBottom w:val="0"/>
      <w:divBdr>
        <w:top w:val="none" w:sz="0" w:space="0" w:color="auto"/>
        <w:left w:val="none" w:sz="0" w:space="0" w:color="auto"/>
        <w:bottom w:val="none" w:sz="0" w:space="0" w:color="auto"/>
        <w:right w:val="none" w:sz="0" w:space="0" w:color="auto"/>
      </w:divBdr>
    </w:div>
    <w:div w:id="1619608490">
      <w:bodyDiv w:val="1"/>
      <w:marLeft w:val="0"/>
      <w:marRight w:val="0"/>
      <w:marTop w:val="0"/>
      <w:marBottom w:val="0"/>
      <w:divBdr>
        <w:top w:val="none" w:sz="0" w:space="0" w:color="auto"/>
        <w:left w:val="none" w:sz="0" w:space="0" w:color="auto"/>
        <w:bottom w:val="none" w:sz="0" w:space="0" w:color="auto"/>
        <w:right w:val="none" w:sz="0" w:space="0" w:color="auto"/>
      </w:divBdr>
    </w:div>
    <w:div w:id="1730882629">
      <w:bodyDiv w:val="1"/>
      <w:marLeft w:val="0"/>
      <w:marRight w:val="0"/>
      <w:marTop w:val="0"/>
      <w:marBottom w:val="0"/>
      <w:divBdr>
        <w:top w:val="none" w:sz="0" w:space="0" w:color="auto"/>
        <w:left w:val="none" w:sz="0" w:space="0" w:color="auto"/>
        <w:bottom w:val="none" w:sz="0" w:space="0" w:color="auto"/>
        <w:right w:val="none" w:sz="0" w:space="0" w:color="auto"/>
      </w:divBdr>
    </w:div>
    <w:div w:id="1753162274">
      <w:bodyDiv w:val="1"/>
      <w:marLeft w:val="0"/>
      <w:marRight w:val="0"/>
      <w:marTop w:val="0"/>
      <w:marBottom w:val="0"/>
      <w:divBdr>
        <w:top w:val="none" w:sz="0" w:space="0" w:color="auto"/>
        <w:left w:val="none" w:sz="0" w:space="0" w:color="auto"/>
        <w:bottom w:val="none" w:sz="0" w:space="0" w:color="auto"/>
        <w:right w:val="none" w:sz="0" w:space="0" w:color="auto"/>
      </w:divBdr>
    </w:div>
    <w:div w:id="1762604480">
      <w:bodyDiv w:val="1"/>
      <w:marLeft w:val="0"/>
      <w:marRight w:val="0"/>
      <w:marTop w:val="0"/>
      <w:marBottom w:val="0"/>
      <w:divBdr>
        <w:top w:val="none" w:sz="0" w:space="0" w:color="auto"/>
        <w:left w:val="none" w:sz="0" w:space="0" w:color="auto"/>
        <w:bottom w:val="none" w:sz="0" w:space="0" w:color="auto"/>
        <w:right w:val="none" w:sz="0" w:space="0" w:color="auto"/>
      </w:divBdr>
    </w:div>
    <w:div w:id="1843858545">
      <w:bodyDiv w:val="1"/>
      <w:marLeft w:val="0"/>
      <w:marRight w:val="0"/>
      <w:marTop w:val="0"/>
      <w:marBottom w:val="0"/>
      <w:divBdr>
        <w:top w:val="none" w:sz="0" w:space="0" w:color="auto"/>
        <w:left w:val="none" w:sz="0" w:space="0" w:color="auto"/>
        <w:bottom w:val="none" w:sz="0" w:space="0" w:color="auto"/>
        <w:right w:val="none" w:sz="0" w:space="0" w:color="auto"/>
      </w:divBdr>
    </w:div>
    <w:div w:id="1866214688">
      <w:bodyDiv w:val="1"/>
      <w:marLeft w:val="0"/>
      <w:marRight w:val="0"/>
      <w:marTop w:val="0"/>
      <w:marBottom w:val="0"/>
      <w:divBdr>
        <w:top w:val="none" w:sz="0" w:space="0" w:color="auto"/>
        <w:left w:val="none" w:sz="0" w:space="0" w:color="auto"/>
        <w:bottom w:val="none" w:sz="0" w:space="0" w:color="auto"/>
        <w:right w:val="none" w:sz="0" w:space="0" w:color="auto"/>
      </w:divBdr>
    </w:div>
    <w:div w:id="1986622372">
      <w:bodyDiv w:val="1"/>
      <w:marLeft w:val="0"/>
      <w:marRight w:val="0"/>
      <w:marTop w:val="0"/>
      <w:marBottom w:val="0"/>
      <w:divBdr>
        <w:top w:val="none" w:sz="0" w:space="0" w:color="auto"/>
        <w:left w:val="none" w:sz="0" w:space="0" w:color="auto"/>
        <w:bottom w:val="none" w:sz="0" w:space="0" w:color="auto"/>
        <w:right w:val="none" w:sz="0" w:space="0" w:color="auto"/>
      </w:divBdr>
    </w:div>
    <w:div w:id="1994482155">
      <w:bodyDiv w:val="1"/>
      <w:marLeft w:val="0"/>
      <w:marRight w:val="0"/>
      <w:marTop w:val="0"/>
      <w:marBottom w:val="0"/>
      <w:divBdr>
        <w:top w:val="none" w:sz="0" w:space="0" w:color="auto"/>
        <w:left w:val="none" w:sz="0" w:space="0" w:color="auto"/>
        <w:bottom w:val="none" w:sz="0" w:space="0" w:color="auto"/>
        <w:right w:val="none" w:sz="0" w:space="0" w:color="auto"/>
      </w:divBdr>
    </w:div>
    <w:div w:id="2045210205">
      <w:bodyDiv w:val="1"/>
      <w:marLeft w:val="0"/>
      <w:marRight w:val="0"/>
      <w:marTop w:val="0"/>
      <w:marBottom w:val="0"/>
      <w:divBdr>
        <w:top w:val="none" w:sz="0" w:space="0" w:color="auto"/>
        <w:left w:val="none" w:sz="0" w:space="0" w:color="auto"/>
        <w:bottom w:val="none" w:sz="0" w:space="0" w:color="auto"/>
        <w:right w:val="none" w:sz="0" w:space="0" w:color="auto"/>
      </w:divBdr>
    </w:div>
    <w:div w:id="2079939390">
      <w:bodyDiv w:val="1"/>
      <w:marLeft w:val="0"/>
      <w:marRight w:val="0"/>
      <w:marTop w:val="0"/>
      <w:marBottom w:val="0"/>
      <w:divBdr>
        <w:top w:val="none" w:sz="0" w:space="0" w:color="auto"/>
        <w:left w:val="none" w:sz="0" w:space="0" w:color="auto"/>
        <w:bottom w:val="none" w:sz="0" w:space="0" w:color="auto"/>
        <w:right w:val="none" w:sz="0" w:space="0" w:color="auto"/>
      </w:divBdr>
    </w:div>
    <w:div w:id="21170223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diagramLayout" Target="diagrams/layout1.xml"/><Relationship Id="rId21" Type="http://schemas.openxmlformats.org/officeDocument/2006/relationships/header" Target="header1.xml"/><Relationship Id="rId42" Type="http://schemas.openxmlformats.org/officeDocument/2006/relationships/image" Target="media/image19.png"/><Relationship Id="rId47" Type="http://schemas.microsoft.com/office/2007/relationships/diagramDrawing" Target="diagrams/drawing3.xml"/><Relationship Id="rId63" Type="http://schemas.openxmlformats.org/officeDocument/2006/relationships/image" Target="media/image35.emf"/><Relationship Id="rId68" Type="http://schemas.openxmlformats.org/officeDocument/2006/relationships/image" Target="media/image40.png"/><Relationship Id="rId84" Type="http://schemas.openxmlformats.org/officeDocument/2006/relationships/image" Target="media/image53.png"/><Relationship Id="rId89" Type="http://schemas.openxmlformats.org/officeDocument/2006/relationships/image" Target="media/image58.png"/><Relationship Id="rId112" Type="http://schemas.microsoft.com/office/2011/relationships/people" Target="people.xml"/><Relationship Id="rId16" Type="http://schemas.openxmlformats.org/officeDocument/2006/relationships/image" Target="media/image5.gif"/><Relationship Id="rId107" Type="http://schemas.openxmlformats.org/officeDocument/2006/relationships/image" Target="media/image72.emf"/><Relationship Id="rId11" Type="http://schemas.openxmlformats.org/officeDocument/2006/relationships/image" Target="media/image4.png"/><Relationship Id="rId32" Type="http://schemas.openxmlformats.org/officeDocument/2006/relationships/diagramQuickStyle" Target="diagrams/quickStyle2.xml"/><Relationship Id="rId37" Type="http://schemas.openxmlformats.org/officeDocument/2006/relationships/image" Target="media/image15.png"/><Relationship Id="rId53" Type="http://schemas.openxmlformats.org/officeDocument/2006/relationships/image" Target="media/image25.emf"/><Relationship Id="rId58" Type="http://schemas.openxmlformats.org/officeDocument/2006/relationships/image" Target="media/image30.png"/><Relationship Id="rId74" Type="http://schemas.openxmlformats.org/officeDocument/2006/relationships/image" Target="media/image270.png"/><Relationship Id="rId79" Type="http://schemas.openxmlformats.org/officeDocument/2006/relationships/image" Target="media/image48.emf"/><Relationship Id="rId102" Type="http://schemas.openxmlformats.org/officeDocument/2006/relationships/image" Target="media/image69.emf"/><Relationship Id="rId5" Type="http://schemas.openxmlformats.org/officeDocument/2006/relationships/webSettings" Target="webSettings.xml"/><Relationship Id="rId90" Type="http://schemas.openxmlformats.org/officeDocument/2006/relationships/image" Target="media/image59.emf"/><Relationship Id="rId95" Type="http://schemas.openxmlformats.org/officeDocument/2006/relationships/image" Target="media/image64.emf"/><Relationship Id="rId22" Type="http://schemas.openxmlformats.org/officeDocument/2006/relationships/footer" Target="footer1.xml"/><Relationship Id="rId27" Type="http://schemas.openxmlformats.org/officeDocument/2006/relationships/diagramQuickStyle" Target="diagrams/quickStyle1.xml"/><Relationship Id="rId43" Type="http://schemas.openxmlformats.org/officeDocument/2006/relationships/diagramData" Target="diagrams/data3.xml"/><Relationship Id="rId48" Type="http://schemas.openxmlformats.org/officeDocument/2006/relationships/image" Target="media/image20.emf"/><Relationship Id="rId64" Type="http://schemas.openxmlformats.org/officeDocument/2006/relationships/image" Target="media/image36.png"/><Relationship Id="rId69" Type="http://schemas.openxmlformats.org/officeDocument/2006/relationships/image" Target="media/image41.png"/><Relationship Id="rId113" Type="http://schemas.openxmlformats.org/officeDocument/2006/relationships/theme" Target="theme/theme1.xml"/><Relationship Id="rId80" Type="http://schemas.openxmlformats.org/officeDocument/2006/relationships/image" Target="media/image49.png"/><Relationship Id="rId85" Type="http://schemas.openxmlformats.org/officeDocument/2006/relationships/image" Target="media/image54.png"/><Relationship Id="rId12" Type="http://schemas.openxmlformats.org/officeDocument/2006/relationships/image" Target="media/image5.png"/><Relationship Id="rId17" Type="http://schemas.openxmlformats.org/officeDocument/2006/relationships/image" Target="media/image9.png"/><Relationship Id="rId33" Type="http://schemas.openxmlformats.org/officeDocument/2006/relationships/diagramColors" Target="diagrams/colors2.xml"/><Relationship Id="rId38" Type="http://schemas.openxmlformats.org/officeDocument/2006/relationships/image" Target="media/image16.png"/><Relationship Id="rId59" Type="http://schemas.openxmlformats.org/officeDocument/2006/relationships/image" Target="media/image31.emf"/><Relationship Id="rId103" Type="http://schemas.openxmlformats.org/officeDocument/2006/relationships/image" Target="media/image70.png"/><Relationship Id="rId108" Type="http://schemas.openxmlformats.org/officeDocument/2006/relationships/image" Target="media/image73.emf"/><Relationship Id="rId54" Type="http://schemas.openxmlformats.org/officeDocument/2006/relationships/image" Target="media/image26.png"/><Relationship Id="rId70" Type="http://schemas.openxmlformats.org/officeDocument/2006/relationships/image" Target="media/image42.png"/><Relationship Id="rId75" Type="http://schemas.openxmlformats.org/officeDocument/2006/relationships/image" Target="media/image280.png"/><Relationship Id="rId91" Type="http://schemas.openxmlformats.org/officeDocument/2006/relationships/image" Target="media/image60.png"/><Relationship Id="rId96" Type="http://schemas.openxmlformats.org/officeDocument/2006/relationships/image" Target="media/image6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header" Target="header2.xml"/><Relationship Id="rId28" Type="http://schemas.openxmlformats.org/officeDocument/2006/relationships/diagramColors" Target="diagrams/colors1.xml"/><Relationship Id="rId36" Type="http://schemas.openxmlformats.org/officeDocument/2006/relationships/image" Target="media/image14.png"/><Relationship Id="rId49" Type="http://schemas.openxmlformats.org/officeDocument/2006/relationships/image" Target="media/image21.emf"/><Relationship Id="rId57" Type="http://schemas.openxmlformats.org/officeDocument/2006/relationships/image" Target="media/image29.png"/><Relationship Id="rId106" Type="http://schemas.openxmlformats.org/officeDocument/2006/relationships/image" Target="media/image550.png"/><Relationship Id="rId10" Type="http://schemas.openxmlformats.org/officeDocument/2006/relationships/image" Target="media/image3.png"/><Relationship Id="rId31" Type="http://schemas.openxmlformats.org/officeDocument/2006/relationships/diagramLayout" Target="diagrams/layout2.xml"/><Relationship Id="rId44" Type="http://schemas.openxmlformats.org/officeDocument/2006/relationships/diagramLayout" Target="diagrams/layout3.xml"/><Relationship Id="rId52" Type="http://schemas.openxmlformats.org/officeDocument/2006/relationships/image" Target="media/image24.png"/><Relationship Id="rId60" Type="http://schemas.openxmlformats.org/officeDocument/2006/relationships/image" Target="media/image32.png"/><Relationship Id="rId65" Type="http://schemas.openxmlformats.org/officeDocument/2006/relationships/image" Target="media/image37.emf"/><Relationship Id="rId73" Type="http://schemas.openxmlformats.org/officeDocument/2006/relationships/image" Target="media/image260.png"/><Relationship Id="rId78" Type="http://schemas.openxmlformats.org/officeDocument/2006/relationships/image" Target="media/image47.png"/><Relationship Id="rId81" Type="http://schemas.openxmlformats.org/officeDocument/2006/relationships/image" Target="media/image50.png"/><Relationship Id="rId86" Type="http://schemas.openxmlformats.org/officeDocument/2006/relationships/image" Target="media/image55.emf"/><Relationship Id="rId94" Type="http://schemas.openxmlformats.org/officeDocument/2006/relationships/image" Target="media/image63.emf"/><Relationship Id="rId99" Type="http://schemas.openxmlformats.org/officeDocument/2006/relationships/image" Target="media/image67.png"/><Relationship Id="rId101" Type="http://schemas.openxmlformats.org/officeDocument/2006/relationships/image" Target="media/image68.emf"/><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17.jpeg"/><Relationship Id="rId109" Type="http://schemas.openxmlformats.org/officeDocument/2006/relationships/header" Target="header3.xml"/><Relationship Id="rId34" Type="http://schemas.microsoft.com/office/2007/relationships/diagramDrawing" Target="diagrams/drawing2.xml"/><Relationship Id="rId50" Type="http://schemas.openxmlformats.org/officeDocument/2006/relationships/image" Target="media/image22.png"/><Relationship Id="rId55" Type="http://schemas.openxmlformats.org/officeDocument/2006/relationships/image" Target="media/image27.emf"/><Relationship Id="rId76" Type="http://schemas.openxmlformats.org/officeDocument/2006/relationships/image" Target="media/image45.emf"/><Relationship Id="rId97" Type="http://schemas.openxmlformats.org/officeDocument/2006/relationships/image" Target="media/image580.png"/><Relationship Id="rId104" Type="http://schemas.openxmlformats.org/officeDocument/2006/relationships/image" Target="media/image71.png"/><Relationship Id="rId7" Type="http://schemas.openxmlformats.org/officeDocument/2006/relationships/endnotes" Target="endnotes.xml"/><Relationship Id="rId71" Type="http://schemas.openxmlformats.org/officeDocument/2006/relationships/image" Target="media/image43.png"/><Relationship Id="rId92" Type="http://schemas.openxmlformats.org/officeDocument/2006/relationships/image" Target="media/image61.png"/><Relationship Id="rId2" Type="http://schemas.openxmlformats.org/officeDocument/2006/relationships/numbering" Target="numbering.xml"/><Relationship Id="rId29" Type="http://schemas.microsoft.com/office/2007/relationships/diagramDrawing" Target="diagrams/drawing1.xml"/><Relationship Id="rId24" Type="http://schemas.openxmlformats.org/officeDocument/2006/relationships/footer" Target="footer2.xml"/><Relationship Id="rId40" Type="http://schemas.openxmlformats.org/officeDocument/2006/relationships/image" Target="media/image18.png"/><Relationship Id="rId45" Type="http://schemas.openxmlformats.org/officeDocument/2006/relationships/diagramQuickStyle" Target="diagrams/quickStyle3.xml"/><Relationship Id="rId66" Type="http://schemas.openxmlformats.org/officeDocument/2006/relationships/image" Target="media/image38.png"/><Relationship Id="rId87" Type="http://schemas.openxmlformats.org/officeDocument/2006/relationships/image" Target="media/image56.png"/><Relationship Id="rId110" Type="http://schemas.openxmlformats.org/officeDocument/2006/relationships/footer" Target="footer3.xml"/><Relationship Id="rId61" Type="http://schemas.openxmlformats.org/officeDocument/2006/relationships/image" Target="media/image33.png"/><Relationship Id="rId82" Type="http://schemas.openxmlformats.org/officeDocument/2006/relationships/image" Target="media/image51.png"/><Relationship Id="rId19" Type="http://schemas.openxmlformats.org/officeDocument/2006/relationships/image" Target="media/image11.png"/><Relationship Id="rId14" Type="http://schemas.openxmlformats.org/officeDocument/2006/relationships/image" Target="media/image7.png"/><Relationship Id="rId30" Type="http://schemas.openxmlformats.org/officeDocument/2006/relationships/diagramData" Target="diagrams/data2.xml"/><Relationship Id="rId35" Type="http://schemas.openxmlformats.org/officeDocument/2006/relationships/image" Target="media/image13.emf"/><Relationship Id="rId56" Type="http://schemas.openxmlformats.org/officeDocument/2006/relationships/image" Target="media/image28.png"/><Relationship Id="rId77" Type="http://schemas.openxmlformats.org/officeDocument/2006/relationships/image" Target="media/image46.png"/><Relationship Id="rId100" Type="http://schemas.openxmlformats.org/officeDocument/2006/relationships/image" Target="media/image610.png"/><Relationship Id="rId105" Type="http://schemas.openxmlformats.org/officeDocument/2006/relationships/image" Target="media/image540.png"/><Relationship Id="rId8" Type="http://schemas.openxmlformats.org/officeDocument/2006/relationships/image" Target="media/image1.png"/><Relationship Id="rId51" Type="http://schemas.openxmlformats.org/officeDocument/2006/relationships/image" Target="media/image23.png"/><Relationship Id="rId72" Type="http://schemas.openxmlformats.org/officeDocument/2006/relationships/image" Target="media/image44.png"/><Relationship Id="rId93" Type="http://schemas.openxmlformats.org/officeDocument/2006/relationships/image" Target="media/image62.png"/><Relationship Id="rId98" Type="http://schemas.openxmlformats.org/officeDocument/2006/relationships/image" Target="media/image66.emf"/><Relationship Id="rId3" Type="http://schemas.openxmlformats.org/officeDocument/2006/relationships/styles" Target="styles.xml"/><Relationship Id="rId25" Type="http://schemas.openxmlformats.org/officeDocument/2006/relationships/diagramData" Target="diagrams/data1.xml"/><Relationship Id="rId46" Type="http://schemas.openxmlformats.org/officeDocument/2006/relationships/diagramColors" Target="diagrams/colors3.xml"/><Relationship Id="rId67" Type="http://schemas.openxmlformats.org/officeDocument/2006/relationships/image" Target="media/image39.emf"/><Relationship Id="rId20" Type="http://schemas.openxmlformats.org/officeDocument/2006/relationships/image" Target="media/image12.png"/><Relationship Id="rId41" Type="http://schemas.microsoft.com/office/2007/relationships/hdphoto" Target="media/hdphoto1.wdp"/><Relationship Id="rId62" Type="http://schemas.openxmlformats.org/officeDocument/2006/relationships/image" Target="media/image34.png"/><Relationship Id="rId83" Type="http://schemas.openxmlformats.org/officeDocument/2006/relationships/image" Target="media/image52.emf"/><Relationship Id="rId88" Type="http://schemas.openxmlformats.org/officeDocument/2006/relationships/image" Target="media/image57.png"/><Relationship Id="rId111" Type="http://schemas.openxmlformats.org/officeDocument/2006/relationships/fontTable" Target="fontTable.xml"/></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0_2">
  <dgm:title val=""/>
  <dgm:desc val=""/>
  <dgm:catLst>
    <dgm:cat type="mainScheme" pri="10200"/>
  </dgm:catLst>
  <dgm:styleLbl name="node0">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lig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l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vennNode1">
    <dgm:fillClrLst meth="repeat">
      <a:schemeClr val="lt1">
        <a:alpha val="50000"/>
      </a:schemeClr>
    </dgm:fillClrLst>
    <dgm:linClrLst meth="repeat">
      <a:schemeClr val="dk2">
        <a:shade val="80000"/>
      </a:schemeClr>
    </dgm:linClrLst>
    <dgm:effectClrLst/>
    <dgm:txLinClrLst/>
    <dgm:txFillClrLst/>
    <dgm:txEffectClrLst/>
  </dgm:styleLbl>
  <dgm:styleLbl name="node2">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3">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4">
    <dgm:fillClrLst meth="repeat">
      <a:schemeClr val="lt1"/>
    </dgm:fillClrLst>
    <dgm:linClrLst meth="repeat">
      <a:schemeClr val="dk2">
        <a:shade val="80000"/>
      </a:schemeClr>
    </dgm:linClrLst>
    <dgm:effectClrLst/>
    <dgm:txLinClrLst/>
    <dgm:txFillClrLst meth="repeat">
      <a:schemeClr val="dk2"/>
    </dgm:txFillClrLst>
    <dgm:txEffectClrLst/>
  </dgm:styleLbl>
  <dgm:styleLbl name="f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align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b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sibTrans1D1">
    <dgm:fillClrLst meth="repeat">
      <a:schemeClr val="dk2"/>
    </dgm:fillClrLst>
    <dgm:linClrLst meth="repeat">
      <a:schemeClr val="dk2"/>
    </dgm:linClrLst>
    <dgm:effectClrLst/>
    <dgm:txLinClrLst/>
    <dgm:txFillClrLst meth="repeat">
      <a:schemeClr val="tx1"/>
    </dgm:txFillClrLst>
    <dgm:txEffectClrLst/>
  </dgm:styleLbl>
  <dgm:styleLbl name="callout">
    <dgm:fillClrLst meth="repeat">
      <a:schemeClr val="dk2"/>
    </dgm:fillClrLst>
    <dgm:linClrLst meth="repeat">
      <a:schemeClr val="dk2"/>
    </dgm:linClrLst>
    <dgm:effectClrLst/>
    <dgm:txLinClrLst/>
    <dgm:txFillClrLst meth="repeat">
      <a:schemeClr val="tx1"/>
    </dgm:txFillClrLst>
    <dgm:txEffectClrLst/>
  </dgm:styleLbl>
  <dgm:styleLbl name="asst0">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2">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3">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4">
    <dgm:fillClrLst meth="repeat">
      <a:schemeClr val="lt1"/>
    </dgm:fillClrLst>
    <dgm:linClrLst meth="repeat">
      <a:schemeClr val="dk2">
        <a:shade val="80000"/>
      </a:schemeClr>
    </dgm:linClrLst>
    <dgm:effectClrLst/>
    <dgm:txLinClrLst/>
    <dgm:txFillClrLst meth="repeat">
      <a:schemeClr val="dk2"/>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dgm:txEffectClrLst/>
  </dgm:styleLbl>
  <dgm:styleLbl name="parChTrans2D2">
    <dgm:fillClrLst meth="repeat">
      <a:schemeClr val="dk2"/>
    </dgm:fillClrLst>
    <dgm:linClrLst meth="repeat">
      <a:schemeClr val="dk2"/>
    </dgm:linClrLst>
    <dgm:effectClrLst/>
    <dgm:txLinClrLst/>
    <dgm:txFillClrLst/>
    <dgm:txEffectClrLst/>
  </dgm:styleLbl>
  <dgm:styleLbl name="parChTrans2D3">
    <dgm:fillClrLst meth="repeat">
      <a:schemeClr val="dk2"/>
    </dgm:fillClrLst>
    <dgm:linClrLst meth="repeat">
      <a:schemeClr val="dk2"/>
    </dgm:linClrLst>
    <dgm:effectClrLst/>
    <dgm:txLinClrLst/>
    <dgm:txFillClrLst/>
    <dgm:txEffectClrLst/>
  </dgm:styleLbl>
  <dgm:styleLbl name="parChTrans2D4">
    <dgm:fillClrLst meth="repeat">
      <a:schemeClr val="dk2"/>
    </dgm:fillClrLst>
    <dgm:linClrLst meth="repeat">
      <a:schemeClr val="dk2"/>
    </dgm:linClrLst>
    <dgm:effectClrLst/>
    <dgm:txLinClrLst/>
    <dgm:txFillClrLst meth="repeat">
      <a:schemeClr val="lt1"/>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con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align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trAlignAcc1">
    <dgm:fillClrLst meth="repeat">
      <a:schemeClr val="dk2">
        <a:alpha val="40000"/>
        <a:tint val="40000"/>
      </a:schemeClr>
    </dgm:fillClrLst>
    <dgm:linClrLst meth="repeat">
      <a:schemeClr val="dk2"/>
    </dgm:linClrLst>
    <dgm:effectClrLst/>
    <dgm:txLinClrLst/>
    <dgm:txFillClrLst meth="repeat">
      <a:schemeClr val="dk2"/>
    </dgm:txFillClrLst>
    <dgm:txEffectClrLst/>
  </dgm:styleLbl>
  <dgm:styleLbl name="b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solidFgAcc1">
    <dgm:fillClrLst meth="repeat">
      <a:schemeClr val="lt1"/>
    </dgm:fillClrLst>
    <dgm:linClrLst meth="repeat">
      <a:schemeClr val="dk2"/>
    </dgm:linClrLst>
    <dgm:effectClrLst/>
    <dgm:txLinClrLst/>
    <dgm:txFillClrLst meth="repeat">
      <a:schemeClr val="dk2"/>
    </dgm:txFillClrLst>
    <dgm:txEffectClrLst/>
  </dgm:styleLbl>
  <dgm:styleLbl name="solidAlignAcc1">
    <dgm:fillClrLst meth="repeat">
      <a:schemeClr val="lt1"/>
    </dgm:fillClrLst>
    <dgm:linClrLst meth="repeat">
      <a:schemeClr val="dk2"/>
    </dgm:linClrLst>
    <dgm:effectClrLst/>
    <dgm:txLinClrLst/>
    <dgm:txFillClrLst meth="repeat">
      <a:schemeClr val="dk2"/>
    </dgm:txFillClrLst>
    <dgm:txEffectClrLst/>
  </dgm:styleLbl>
  <dgm:styleLbl name="solidBgAcc1">
    <dgm:fillClrLst meth="repeat">
      <a:schemeClr val="lt1"/>
    </dgm:fillClrLst>
    <dgm:linClrLst meth="repeat">
      <a:schemeClr val="dk2"/>
    </dgm:linClrLst>
    <dgm:effectClrLst/>
    <dgm:txLinClrLst/>
    <dgm:txFillClrLst meth="repeat">
      <a:schemeClr val="dk2"/>
    </dgm:txFillClrLst>
    <dgm:txEffectClrLst/>
  </dgm:styleLbl>
  <dgm:styleLbl name="f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align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b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fgAcc0">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2">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3">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4">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2"/>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2"/>
    </dgm:txFillClrLst>
    <dgm:txEffectClrLst/>
  </dgm:styleLbl>
  <dgm:styleLbl name="fgShp">
    <dgm:fillClrLst meth="repeat">
      <a:schemeClr val="dk2">
        <a:tint val="60000"/>
      </a:schemeClr>
    </dgm:fillClrLst>
    <dgm:linClrLst meth="repeat">
      <a:schemeClr val="lt1"/>
    </dgm:linClrLst>
    <dgm:effectClrLst/>
    <dgm:txLinClrLst/>
    <dgm:txFillClrLst meth="repeat">
      <a:schemeClr val="dk2"/>
    </dgm:txFillClrLst>
    <dgm:txEffectClrLst/>
  </dgm:styleLbl>
  <dgm:styleLbl name="revTx">
    <dgm:fillClrLst meth="repeat">
      <a:schemeClr val="lt1">
        <a:alpha val="0"/>
      </a:schemeClr>
    </dgm:fillClrLst>
    <dgm:linClrLst meth="repeat">
      <a:schemeClr val="dk2">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E74BD823-79B1-4C2E-9B11-3BC986C62B90}" type="doc">
      <dgm:prSet loTypeId="urn:microsoft.com/office/officeart/2005/8/layout/bProcess3" loCatId="process" qsTypeId="urn:microsoft.com/office/officeart/2005/8/quickstyle/simple1" qsCatId="simple" csTypeId="urn:microsoft.com/office/officeart/2005/8/colors/accent0_1" csCatId="mainScheme" phldr="1"/>
      <dgm:spPr/>
      <dgm:t>
        <a:bodyPr/>
        <a:lstStyle/>
        <a:p>
          <a:endParaRPr lang="en-US"/>
        </a:p>
      </dgm:t>
    </dgm:pt>
    <dgm:pt modelId="{999EF412-E0B4-4105-B5B3-87AF8A426069}">
      <dgm:prSet phldrT="[Text]" custT="1"/>
      <dgm:spPr/>
      <dgm:t>
        <a:bodyPr/>
        <a:lstStyle/>
        <a:p>
          <a:r>
            <a:rPr lang="en-US" sz="1000">
              <a:latin typeface="Times New Roman" panose="02020603050405020304" pitchFamily="18" charset="0"/>
              <a:cs typeface="Times New Roman" panose="02020603050405020304" pitchFamily="18" charset="0"/>
            </a:rPr>
            <a:t>Khách hàng tạo đơn hàng từ ứng dụng điện thoại và xác nhận đặt đơn</a:t>
          </a:r>
        </a:p>
      </dgm:t>
    </dgm:pt>
    <dgm:pt modelId="{A2F013F5-035D-4176-A85D-150EFE954A1D}" type="parTrans" cxnId="{10841F17-2754-45B2-BEF9-A9C14FE69FB2}">
      <dgm:prSet/>
      <dgm:spPr/>
      <dgm:t>
        <a:bodyPr/>
        <a:lstStyle/>
        <a:p>
          <a:endParaRPr lang="en-US" sz="1000">
            <a:latin typeface="Times New Roman" panose="02020603050405020304" pitchFamily="18" charset="0"/>
            <a:cs typeface="Times New Roman" panose="02020603050405020304" pitchFamily="18" charset="0"/>
          </a:endParaRPr>
        </a:p>
      </dgm:t>
    </dgm:pt>
    <dgm:pt modelId="{46E9A7BE-5723-4B02-A85D-626F826D26AD}" type="sibTrans" cxnId="{10841F17-2754-45B2-BEF9-A9C14FE69FB2}">
      <dgm:prSet custT="1"/>
      <dgm:spPr/>
      <dgm:t>
        <a:bodyPr/>
        <a:lstStyle/>
        <a:p>
          <a:endParaRPr lang="en-US" sz="1000">
            <a:latin typeface="Times New Roman" panose="02020603050405020304" pitchFamily="18" charset="0"/>
            <a:cs typeface="Times New Roman" panose="02020603050405020304" pitchFamily="18" charset="0"/>
          </a:endParaRPr>
        </a:p>
      </dgm:t>
    </dgm:pt>
    <dgm:pt modelId="{E2D4D667-08C1-4227-9BCD-043F6C098A2A}">
      <dgm:prSet phldrT="[Text]" custT="1"/>
      <dgm:spPr/>
      <dgm:t>
        <a:bodyPr/>
        <a:lstStyle/>
        <a:p>
          <a:r>
            <a:rPr lang="en-US" sz="1000">
              <a:latin typeface="Times New Roman" panose="02020603050405020304" pitchFamily="18" charset="0"/>
              <a:cs typeface="Times New Roman" panose="02020603050405020304" pitchFamily="18" charset="0"/>
            </a:rPr>
            <a:t>Nhân viên quản lí đơn hàng xác nhận đơn hàng</a:t>
          </a:r>
        </a:p>
      </dgm:t>
    </dgm:pt>
    <dgm:pt modelId="{2EA3D739-B8D1-4A97-80F6-167E745BED69}" type="parTrans" cxnId="{517CAA59-9930-47CC-8225-0071C668D82F}">
      <dgm:prSet/>
      <dgm:spPr/>
      <dgm:t>
        <a:bodyPr/>
        <a:lstStyle/>
        <a:p>
          <a:endParaRPr lang="en-US" sz="1000">
            <a:latin typeface="Times New Roman" panose="02020603050405020304" pitchFamily="18" charset="0"/>
            <a:cs typeface="Times New Roman" panose="02020603050405020304" pitchFamily="18" charset="0"/>
          </a:endParaRPr>
        </a:p>
      </dgm:t>
    </dgm:pt>
    <dgm:pt modelId="{A9D570BF-E8FA-4616-AA17-08F406F9E82E}" type="sibTrans" cxnId="{517CAA59-9930-47CC-8225-0071C668D82F}">
      <dgm:prSet custT="1"/>
      <dgm:spPr/>
      <dgm:t>
        <a:bodyPr/>
        <a:lstStyle/>
        <a:p>
          <a:endParaRPr lang="en-US" sz="1000">
            <a:latin typeface="Times New Roman" panose="02020603050405020304" pitchFamily="18" charset="0"/>
            <a:cs typeface="Times New Roman" panose="02020603050405020304" pitchFamily="18" charset="0"/>
          </a:endParaRPr>
        </a:p>
      </dgm:t>
    </dgm:pt>
    <dgm:pt modelId="{7EA562C7-6662-4B96-AED1-AB20A7BF5439}">
      <dgm:prSet phldrT="[Text]" custT="1"/>
      <dgm:spPr/>
      <dgm:t>
        <a:bodyPr/>
        <a:lstStyle/>
        <a:p>
          <a:r>
            <a:rPr lang="en-US" sz="1000" b="0" i="0">
              <a:latin typeface="Times New Roman" panose="02020603050405020304" pitchFamily="18" charset="0"/>
              <a:cs typeface="Times New Roman" panose="02020603050405020304" pitchFamily="18" charset="0"/>
            </a:rPr>
            <a:t>Nhân viên nhận và trả quần áo xác nhận lấy quần áo từ khách hàng</a:t>
          </a:r>
        </a:p>
      </dgm:t>
    </dgm:pt>
    <dgm:pt modelId="{065B4DE0-D449-44C8-9806-AB03F1BFAA0F}" type="parTrans" cxnId="{4F062E43-42DC-4A0E-B94C-1788ACB12B62}">
      <dgm:prSet/>
      <dgm:spPr/>
      <dgm:t>
        <a:bodyPr/>
        <a:lstStyle/>
        <a:p>
          <a:endParaRPr lang="en-US" sz="1000">
            <a:latin typeface="Times New Roman" panose="02020603050405020304" pitchFamily="18" charset="0"/>
            <a:cs typeface="Times New Roman" panose="02020603050405020304" pitchFamily="18" charset="0"/>
          </a:endParaRPr>
        </a:p>
      </dgm:t>
    </dgm:pt>
    <dgm:pt modelId="{51159EA7-FBFA-454E-AE2B-C3DA2F3EC766}" type="sibTrans" cxnId="{4F062E43-42DC-4A0E-B94C-1788ACB12B62}">
      <dgm:prSet custT="1"/>
      <dgm:spPr/>
      <dgm:t>
        <a:bodyPr/>
        <a:lstStyle/>
        <a:p>
          <a:endParaRPr lang="en-US" sz="1000">
            <a:latin typeface="Times New Roman" panose="02020603050405020304" pitchFamily="18" charset="0"/>
            <a:cs typeface="Times New Roman" panose="02020603050405020304" pitchFamily="18" charset="0"/>
          </a:endParaRPr>
        </a:p>
      </dgm:t>
    </dgm:pt>
    <dgm:pt modelId="{A30BCAAB-4DCB-4F36-9FDF-9AE349713DB7}">
      <dgm:prSet phldrT="[Text]" custT="1"/>
      <dgm:spPr/>
      <dgm:t>
        <a:bodyPr/>
        <a:lstStyle/>
        <a:p>
          <a:r>
            <a:rPr lang="en-US" sz="1000" i="0">
              <a:latin typeface="Times New Roman" panose="02020603050405020304" pitchFamily="18" charset="0"/>
              <a:cs typeface="Times New Roman" panose="02020603050405020304" pitchFamily="18" charset="0"/>
            </a:rPr>
            <a:t>Nhân viên nhận và trả quần áo cập nhật biên nhận và thông báo đã lấy quần áo hoàn tất</a:t>
          </a:r>
        </a:p>
      </dgm:t>
    </dgm:pt>
    <dgm:pt modelId="{85228D86-F3D7-4F01-BCAA-1D44A3C62908}" type="parTrans" cxnId="{B9127EAE-D7CE-4B5A-B98E-446518D5DF67}">
      <dgm:prSet/>
      <dgm:spPr/>
      <dgm:t>
        <a:bodyPr/>
        <a:lstStyle/>
        <a:p>
          <a:endParaRPr lang="en-US" sz="1000">
            <a:latin typeface="Times New Roman" panose="02020603050405020304" pitchFamily="18" charset="0"/>
            <a:cs typeface="Times New Roman" panose="02020603050405020304" pitchFamily="18" charset="0"/>
          </a:endParaRPr>
        </a:p>
      </dgm:t>
    </dgm:pt>
    <dgm:pt modelId="{6CB9B5DC-B84B-4487-8337-993C25170A29}" type="sibTrans" cxnId="{B9127EAE-D7CE-4B5A-B98E-446518D5DF67}">
      <dgm:prSet custT="1"/>
      <dgm:spPr/>
      <dgm:t>
        <a:bodyPr/>
        <a:lstStyle/>
        <a:p>
          <a:endParaRPr lang="en-US" sz="1000">
            <a:latin typeface="Times New Roman" panose="02020603050405020304" pitchFamily="18" charset="0"/>
            <a:cs typeface="Times New Roman" panose="02020603050405020304" pitchFamily="18" charset="0"/>
          </a:endParaRPr>
        </a:p>
      </dgm:t>
    </dgm:pt>
    <dgm:pt modelId="{CAECF3AE-B0BB-4A61-8982-5DDC8F4F2880}">
      <dgm:prSet phldrT="[Text]" custT="1"/>
      <dgm:spPr/>
      <dgm:t>
        <a:bodyPr/>
        <a:lstStyle/>
        <a:p>
          <a:r>
            <a:rPr lang="en-US" sz="1000">
              <a:latin typeface="Times New Roman" panose="02020603050405020304" pitchFamily="18" charset="0"/>
              <a:cs typeface="Times New Roman" panose="02020603050405020304" pitchFamily="18" charset="0"/>
            </a:rPr>
            <a:t>Biên nhận được tạo ra theo đơn hàng</a:t>
          </a:r>
        </a:p>
      </dgm:t>
    </dgm:pt>
    <dgm:pt modelId="{F0D0D35F-4146-482E-9F8C-64279EE3751E}" type="parTrans" cxnId="{6AEB58FE-9272-43E7-931D-60B036160252}">
      <dgm:prSet/>
      <dgm:spPr/>
      <dgm:t>
        <a:bodyPr/>
        <a:lstStyle/>
        <a:p>
          <a:endParaRPr lang="en-US" sz="1000">
            <a:latin typeface="Times New Roman" panose="02020603050405020304" pitchFamily="18" charset="0"/>
            <a:cs typeface="Times New Roman" panose="02020603050405020304" pitchFamily="18" charset="0"/>
          </a:endParaRPr>
        </a:p>
      </dgm:t>
    </dgm:pt>
    <dgm:pt modelId="{1EEB7585-DDA7-4FAD-958C-BC34CA355179}" type="sibTrans" cxnId="{6AEB58FE-9272-43E7-931D-60B036160252}">
      <dgm:prSet custT="1"/>
      <dgm:spPr/>
      <dgm:t>
        <a:bodyPr/>
        <a:lstStyle/>
        <a:p>
          <a:endParaRPr lang="en-US" sz="1000">
            <a:latin typeface="Times New Roman" panose="02020603050405020304" pitchFamily="18" charset="0"/>
            <a:cs typeface="Times New Roman" panose="02020603050405020304" pitchFamily="18" charset="0"/>
          </a:endParaRPr>
        </a:p>
      </dgm:t>
    </dgm:pt>
    <dgm:pt modelId="{F4C72D98-D566-4F04-8273-7A36DA857B71}">
      <dgm:prSet phldrT="[Text]" custT="1"/>
      <dgm:spPr/>
      <dgm:t>
        <a:bodyPr/>
        <a:lstStyle/>
        <a:p>
          <a:r>
            <a:rPr lang="en-US" sz="1000">
              <a:latin typeface="Times New Roman" panose="02020603050405020304" pitchFamily="18" charset="0"/>
              <a:cs typeface="Times New Roman" panose="02020603050405020304" pitchFamily="18" charset="0"/>
            </a:rPr>
            <a:t>Đơn hàng được phân loại quần áo dựa trên biên nhận</a:t>
          </a:r>
        </a:p>
      </dgm:t>
    </dgm:pt>
    <dgm:pt modelId="{BB3D88FA-39E0-4B51-855E-2A4860E98369}" type="sibTrans" cxnId="{3FE93964-45F0-42F0-B09C-D4865847E1D4}">
      <dgm:prSet custT="1"/>
      <dgm:spPr/>
      <dgm:t>
        <a:bodyPr/>
        <a:lstStyle/>
        <a:p>
          <a:endParaRPr lang="en-US" sz="1000">
            <a:latin typeface="Times New Roman" panose="02020603050405020304" pitchFamily="18" charset="0"/>
            <a:cs typeface="Times New Roman" panose="02020603050405020304" pitchFamily="18" charset="0"/>
          </a:endParaRPr>
        </a:p>
      </dgm:t>
    </dgm:pt>
    <dgm:pt modelId="{4521F470-43BE-46E2-BD2D-1AEF6EF14141}" type="parTrans" cxnId="{3FE93964-45F0-42F0-B09C-D4865847E1D4}">
      <dgm:prSet/>
      <dgm:spPr/>
      <dgm:t>
        <a:bodyPr/>
        <a:lstStyle/>
        <a:p>
          <a:endParaRPr lang="en-US" sz="1000">
            <a:latin typeface="Times New Roman" panose="02020603050405020304" pitchFamily="18" charset="0"/>
            <a:cs typeface="Times New Roman" panose="02020603050405020304" pitchFamily="18" charset="0"/>
          </a:endParaRPr>
        </a:p>
      </dgm:t>
    </dgm:pt>
    <dgm:pt modelId="{62CDE28E-32B4-4FA9-96DD-229433D65828}">
      <dgm:prSet phldrT="[Text]" custT="1"/>
      <dgm:spPr/>
      <dgm:t>
        <a:bodyPr/>
        <a:lstStyle/>
        <a:p>
          <a:r>
            <a:rPr lang="en-US" sz="1000">
              <a:latin typeface="Times New Roman" panose="02020603050405020304" pitchFamily="18" charset="0"/>
              <a:cs typeface="Times New Roman" panose="02020603050405020304" pitchFamily="18" charset="0"/>
            </a:rPr>
            <a:t>Đơn hàng được sắp xếp xử lí tự động vào một máy giặt</a:t>
          </a:r>
        </a:p>
      </dgm:t>
    </dgm:pt>
    <dgm:pt modelId="{A8DEACEA-402F-4DE1-9BC6-AED9C5117B37}" type="parTrans" cxnId="{3A58B363-0869-4DAB-BD35-7F376C35CA01}">
      <dgm:prSet/>
      <dgm:spPr/>
      <dgm:t>
        <a:bodyPr/>
        <a:lstStyle/>
        <a:p>
          <a:endParaRPr lang="en-US" sz="1000">
            <a:latin typeface="Times New Roman" panose="02020603050405020304" pitchFamily="18" charset="0"/>
            <a:cs typeface="Times New Roman" panose="02020603050405020304" pitchFamily="18" charset="0"/>
          </a:endParaRPr>
        </a:p>
      </dgm:t>
    </dgm:pt>
    <dgm:pt modelId="{2927A616-35DA-44E1-908F-0E31D03B5656}" type="sibTrans" cxnId="{3A58B363-0869-4DAB-BD35-7F376C35CA01}">
      <dgm:prSet custT="1"/>
      <dgm:spPr/>
      <dgm:t>
        <a:bodyPr/>
        <a:lstStyle/>
        <a:p>
          <a:endParaRPr lang="en-US" sz="1000">
            <a:latin typeface="Times New Roman" panose="02020603050405020304" pitchFamily="18" charset="0"/>
            <a:cs typeface="Times New Roman" panose="02020603050405020304" pitchFamily="18" charset="0"/>
          </a:endParaRPr>
        </a:p>
      </dgm:t>
    </dgm:pt>
    <dgm:pt modelId="{C7C43D36-1567-471F-B6F1-7F065E838EEE}">
      <dgm:prSet phldrT="[Text]" custT="1"/>
      <dgm:spPr/>
      <dgm:t>
        <a:bodyPr/>
        <a:lstStyle/>
        <a:p>
          <a:r>
            <a:rPr lang="en-US" sz="1000">
              <a:latin typeface="Times New Roman" panose="02020603050405020304" pitchFamily="18" charset="0"/>
              <a:cs typeface="Times New Roman" panose="02020603050405020304" pitchFamily="18" charset="0"/>
            </a:rPr>
            <a:t>Nhân viên xử lí đơn hàng xác nhận xử lí và thông báo khi hoàn tất xử lí đơn hàng</a:t>
          </a:r>
        </a:p>
      </dgm:t>
    </dgm:pt>
    <dgm:pt modelId="{5E8F9015-7ECF-444B-82E5-0943FA0EC4A7}" type="parTrans" cxnId="{44AF2F91-81F9-4E88-B6B0-C0A21E3FD097}">
      <dgm:prSet/>
      <dgm:spPr/>
      <dgm:t>
        <a:bodyPr/>
        <a:lstStyle/>
        <a:p>
          <a:endParaRPr lang="en-US" sz="1000">
            <a:latin typeface="Times New Roman" panose="02020603050405020304" pitchFamily="18" charset="0"/>
            <a:cs typeface="Times New Roman" panose="02020603050405020304" pitchFamily="18" charset="0"/>
          </a:endParaRPr>
        </a:p>
      </dgm:t>
    </dgm:pt>
    <dgm:pt modelId="{FE2C7034-A7CC-45E4-BE0F-F925A1425A54}" type="sibTrans" cxnId="{44AF2F91-81F9-4E88-B6B0-C0A21E3FD097}">
      <dgm:prSet custT="1"/>
      <dgm:spPr/>
      <dgm:t>
        <a:bodyPr/>
        <a:lstStyle/>
        <a:p>
          <a:endParaRPr lang="en-US" sz="1000">
            <a:latin typeface="Times New Roman" panose="02020603050405020304" pitchFamily="18" charset="0"/>
            <a:cs typeface="Times New Roman" panose="02020603050405020304" pitchFamily="18" charset="0"/>
          </a:endParaRPr>
        </a:p>
      </dgm:t>
    </dgm:pt>
    <dgm:pt modelId="{99BF643C-4268-49A7-B210-AEE75F264D38}">
      <dgm:prSet phldrT="[Text]" custT="1"/>
      <dgm:spPr/>
      <dgm:t>
        <a:bodyPr/>
        <a:lstStyle/>
        <a:p>
          <a:r>
            <a:rPr lang="en-US" sz="1000">
              <a:latin typeface="Times New Roman" panose="02020603050405020304" pitchFamily="18" charset="0"/>
              <a:cs typeface="Times New Roman" panose="02020603050405020304" pitchFamily="18" charset="0"/>
            </a:rPr>
            <a:t>Nhân viên quản lí đơn hàng tạo hóa đơn cho đơn hàng</a:t>
          </a:r>
        </a:p>
      </dgm:t>
    </dgm:pt>
    <dgm:pt modelId="{11842F94-A445-4C56-AE88-2C96C2CE6EBD}" type="parTrans" cxnId="{924A60E0-0262-4AC0-991D-290B967725E8}">
      <dgm:prSet/>
      <dgm:spPr/>
      <dgm:t>
        <a:bodyPr/>
        <a:lstStyle/>
        <a:p>
          <a:endParaRPr lang="en-US" sz="1000">
            <a:latin typeface="Times New Roman" panose="02020603050405020304" pitchFamily="18" charset="0"/>
            <a:cs typeface="Times New Roman" panose="02020603050405020304" pitchFamily="18" charset="0"/>
          </a:endParaRPr>
        </a:p>
      </dgm:t>
    </dgm:pt>
    <dgm:pt modelId="{AD12FC15-035E-4658-AC7B-FE3E05B8138A}" type="sibTrans" cxnId="{924A60E0-0262-4AC0-991D-290B967725E8}">
      <dgm:prSet custT="1"/>
      <dgm:spPr/>
      <dgm:t>
        <a:bodyPr/>
        <a:lstStyle/>
        <a:p>
          <a:endParaRPr lang="en-US" sz="1000">
            <a:latin typeface="Times New Roman" panose="02020603050405020304" pitchFamily="18" charset="0"/>
            <a:cs typeface="Times New Roman" panose="02020603050405020304" pitchFamily="18" charset="0"/>
          </a:endParaRPr>
        </a:p>
      </dgm:t>
    </dgm:pt>
    <dgm:pt modelId="{67A5B628-60EE-49E4-A915-F0E9ECB8742A}">
      <dgm:prSet phldrT="[Text]" custT="1"/>
      <dgm:spPr/>
      <dgm:t>
        <a:bodyPr/>
        <a:lstStyle/>
        <a:p>
          <a:r>
            <a:rPr lang="en-US" sz="1000">
              <a:latin typeface="Times New Roman" panose="02020603050405020304" pitchFamily="18" charset="0"/>
              <a:cs typeface="Times New Roman" panose="02020603050405020304" pitchFamily="18" charset="0"/>
            </a:rPr>
            <a:t>Nhân viên nhận và trả quần áo giao trả khách hàng</a:t>
          </a:r>
        </a:p>
      </dgm:t>
    </dgm:pt>
    <dgm:pt modelId="{2765B66D-CBC6-4BDF-AE42-4C5A6148C938}" type="parTrans" cxnId="{FB9C21EE-D4B3-48C2-994D-C4CAC2044CEC}">
      <dgm:prSet/>
      <dgm:spPr/>
      <dgm:t>
        <a:bodyPr/>
        <a:lstStyle/>
        <a:p>
          <a:endParaRPr lang="en-US" sz="1000">
            <a:latin typeface="Times New Roman" panose="02020603050405020304" pitchFamily="18" charset="0"/>
            <a:cs typeface="Times New Roman" panose="02020603050405020304" pitchFamily="18" charset="0"/>
          </a:endParaRPr>
        </a:p>
      </dgm:t>
    </dgm:pt>
    <dgm:pt modelId="{B7D3047F-C85A-467D-9B8F-BD6441806BB5}" type="sibTrans" cxnId="{FB9C21EE-D4B3-48C2-994D-C4CAC2044CEC}">
      <dgm:prSet custT="1"/>
      <dgm:spPr/>
      <dgm:t>
        <a:bodyPr/>
        <a:lstStyle/>
        <a:p>
          <a:endParaRPr lang="en-US" sz="1000">
            <a:latin typeface="Times New Roman" panose="02020603050405020304" pitchFamily="18" charset="0"/>
            <a:cs typeface="Times New Roman" panose="02020603050405020304" pitchFamily="18" charset="0"/>
          </a:endParaRPr>
        </a:p>
      </dgm:t>
    </dgm:pt>
    <dgm:pt modelId="{FF4581D0-625A-4F77-9F05-D1EB7C6F4FAC}">
      <dgm:prSet phldrT="[Text]" custT="1"/>
      <dgm:spPr/>
      <dgm:t>
        <a:bodyPr/>
        <a:lstStyle/>
        <a:p>
          <a:r>
            <a:rPr lang="en-US" sz="1000">
              <a:latin typeface="Times New Roman" panose="02020603050405020304" pitchFamily="18" charset="0"/>
              <a:cs typeface="Times New Roman" panose="02020603050405020304" pitchFamily="18" charset="0"/>
            </a:rPr>
            <a:t>Nhân viên nhận và trả quần áo cập nhật lại biên nhận và thông báo đã hoàn tất trả</a:t>
          </a:r>
        </a:p>
      </dgm:t>
    </dgm:pt>
    <dgm:pt modelId="{29693EDB-E4FC-47AF-B363-F0EF301EDF0D}" type="parTrans" cxnId="{2EFF61AD-B0DB-465F-BAE4-BE9E9F59041E}">
      <dgm:prSet/>
      <dgm:spPr/>
      <dgm:t>
        <a:bodyPr/>
        <a:lstStyle/>
        <a:p>
          <a:endParaRPr lang="en-US" sz="1000">
            <a:latin typeface="Times New Roman" panose="02020603050405020304" pitchFamily="18" charset="0"/>
            <a:cs typeface="Times New Roman" panose="02020603050405020304" pitchFamily="18" charset="0"/>
          </a:endParaRPr>
        </a:p>
      </dgm:t>
    </dgm:pt>
    <dgm:pt modelId="{40CDB684-D924-4BAE-8F48-B3EA185ED83D}" type="sibTrans" cxnId="{2EFF61AD-B0DB-465F-BAE4-BE9E9F59041E}">
      <dgm:prSet custT="1"/>
      <dgm:spPr/>
      <dgm:t>
        <a:bodyPr/>
        <a:lstStyle/>
        <a:p>
          <a:endParaRPr lang="en-US" sz="1000">
            <a:latin typeface="Times New Roman" panose="02020603050405020304" pitchFamily="18" charset="0"/>
            <a:cs typeface="Times New Roman" panose="02020603050405020304" pitchFamily="18" charset="0"/>
          </a:endParaRPr>
        </a:p>
      </dgm:t>
    </dgm:pt>
    <dgm:pt modelId="{274EEF3C-0092-4A84-B658-82C222F5916F}">
      <dgm:prSet phldrT="[Text]" custT="1"/>
      <dgm:spPr/>
      <dgm:t>
        <a:bodyPr/>
        <a:lstStyle/>
        <a:p>
          <a:r>
            <a:rPr lang="en-US" sz="1000">
              <a:latin typeface="Times New Roman" panose="02020603050405020304" pitchFamily="18" charset="0"/>
              <a:cs typeface="Times New Roman" panose="02020603050405020304" pitchFamily="18" charset="0"/>
            </a:rPr>
            <a:t>Khách hàng xác nhận đã nhận quần áo</a:t>
          </a:r>
        </a:p>
      </dgm:t>
    </dgm:pt>
    <dgm:pt modelId="{6AA5E0B0-B027-4136-A36C-83F7EA1F7874}" type="parTrans" cxnId="{DB6DB452-2DFD-4B65-9B5C-835592C27608}">
      <dgm:prSet/>
      <dgm:spPr/>
      <dgm:t>
        <a:bodyPr/>
        <a:lstStyle/>
        <a:p>
          <a:endParaRPr lang="en-US" sz="1000">
            <a:latin typeface="Times New Roman" panose="02020603050405020304" pitchFamily="18" charset="0"/>
            <a:cs typeface="Times New Roman" panose="02020603050405020304" pitchFamily="18" charset="0"/>
          </a:endParaRPr>
        </a:p>
      </dgm:t>
    </dgm:pt>
    <dgm:pt modelId="{04E43992-CCDC-419E-B73D-B4DDB7FA2B3D}" type="sibTrans" cxnId="{DB6DB452-2DFD-4B65-9B5C-835592C27608}">
      <dgm:prSet/>
      <dgm:spPr/>
      <dgm:t>
        <a:bodyPr/>
        <a:lstStyle/>
        <a:p>
          <a:endParaRPr lang="en-US" sz="1000">
            <a:latin typeface="Times New Roman" panose="02020603050405020304" pitchFamily="18" charset="0"/>
            <a:cs typeface="Times New Roman" panose="02020603050405020304" pitchFamily="18" charset="0"/>
          </a:endParaRPr>
        </a:p>
      </dgm:t>
    </dgm:pt>
    <dgm:pt modelId="{9BF6DDCB-72CA-4242-8525-E2B273351E99}">
      <dgm:prSet phldrT="[Text]" custT="1"/>
      <dgm:spPr/>
      <dgm:t>
        <a:bodyPr/>
        <a:lstStyle/>
        <a:p>
          <a:r>
            <a:rPr lang="en-US" sz="1000">
              <a:latin typeface="Times New Roman" panose="02020603050405020304" pitchFamily="18" charset="0"/>
              <a:cs typeface="Times New Roman" panose="02020603050405020304" pitchFamily="18" charset="0"/>
            </a:rPr>
            <a:t>Chờ xác nhận bên cửa hàng. Đơn hàng có thể được hủy hoặc thay đổi bởi khách hàng</a:t>
          </a:r>
        </a:p>
      </dgm:t>
    </dgm:pt>
    <dgm:pt modelId="{DFCFF742-1C0A-4551-B8F0-637BEE90AD11}" type="parTrans" cxnId="{7D3CC297-14B8-48B1-9284-AC7CA38DCF03}">
      <dgm:prSet/>
      <dgm:spPr/>
      <dgm:t>
        <a:bodyPr/>
        <a:lstStyle/>
        <a:p>
          <a:endParaRPr lang="en-US"/>
        </a:p>
      </dgm:t>
    </dgm:pt>
    <dgm:pt modelId="{1840198A-2C8A-4C6F-AFB1-734E3E33BE55}" type="sibTrans" cxnId="{7D3CC297-14B8-48B1-9284-AC7CA38DCF03}">
      <dgm:prSet/>
      <dgm:spPr/>
      <dgm:t>
        <a:bodyPr/>
        <a:lstStyle/>
        <a:p>
          <a:endParaRPr lang="en-US"/>
        </a:p>
      </dgm:t>
    </dgm:pt>
    <dgm:pt modelId="{CD4F8BBA-AFD2-4966-9AEF-B126FBF05F43}" type="pres">
      <dgm:prSet presAssocID="{E74BD823-79B1-4C2E-9B11-3BC986C62B90}" presName="Name0" presStyleCnt="0">
        <dgm:presLayoutVars>
          <dgm:dir/>
          <dgm:resizeHandles val="exact"/>
        </dgm:presLayoutVars>
      </dgm:prSet>
      <dgm:spPr/>
    </dgm:pt>
    <dgm:pt modelId="{284453A0-BEF4-40F8-8148-BC2FFAC9B3EA}" type="pres">
      <dgm:prSet presAssocID="{999EF412-E0B4-4105-B5B3-87AF8A426069}" presName="node" presStyleLbl="node1" presStyleIdx="0" presStyleCnt="13" custScaleY="142402">
        <dgm:presLayoutVars>
          <dgm:bulletEnabled val="1"/>
        </dgm:presLayoutVars>
      </dgm:prSet>
      <dgm:spPr/>
    </dgm:pt>
    <dgm:pt modelId="{A130E303-853A-49D8-96C2-DF51086A796B}" type="pres">
      <dgm:prSet presAssocID="{46E9A7BE-5723-4B02-A85D-626F826D26AD}" presName="sibTrans" presStyleLbl="sibTrans1D1" presStyleIdx="0" presStyleCnt="12"/>
      <dgm:spPr/>
    </dgm:pt>
    <dgm:pt modelId="{F36CBBFA-A802-49A6-9C75-9FDE536B2EEC}" type="pres">
      <dgm:prSet presAssocID="{46E9A7BE-5723-4B02-A85D-626F826D26AD}" presName="connectorText" presStyleLbl="sibTrans1D1" presStyleIdx="0" presStyleCnt="12"/>
      <dgm:spPr/>
    </dgm:pt>
    <dgm:pt modelId="{2452A93C-AA10-4BDF-B72B-30228440ACF7}" type="pres">
      <dgm:prSet presAssocID="{9BF6DDCB-72CA-4242-8525-E2B273351E99}" presName="node" presStyleLbl="node1" presStyleIdx="1" presStyleCnt="13" custScaleY="142402">
        <dgm:presLayoutVars>
          <dgm:bulletEnabled val="1"/>
        </dgm:presLayoutVars>
      </dgm:prSet>
      <dgm:spPr/>
    </dgm:pt>
    <dgm:pt modelId="{D61BD9EE-F4F0-4E38-9BDB-5C66C424760A}" type="pres">
      <dgm:prSet presAssocID="{1840198A-2C8A-4C6F-AFB1-734E3E33BE55}" presName="sibTrans" presStyleLbl="sibTrans1D1" presStyleIdx="1" presStyleCnt="12"/>
      <dgm:spPr/>
    </dgm:pt>
    <dgm:pt modelId="{A599CF0A-F7C6-4103-911E-1A74431587DB}" type="pres">
      <dgm:prSet presAssocID="{1840198A-2C8A-4C6F-AFB1-734E3E33BE55}" presName="connectorText" presStyleLbl="sibTrans1D1" presStyleIdx="1" presStyleCnt="12"/>
      <dgm:spPr/>
    </dgm:pt>
    <dgm:pt modelId="{E865BDBF-2001-419C-93B1-82FB174B6D4D}" type="pres">
      <dgm:prSet presAssocID="{E2D4D667-08C1-4227-9BCD-043F6C098A2A}" presName="node" presStyleLbl="node1" presStyleIdx="2" presStyleCnt="13" custScaleY="142402">
        <dgm:presLayoutVars>
          <dgm:bulletEnabled val="1"/>
        </dgm:presLayoutVars>
      </dgm:prSet>
      <dgm:spPr/>
    </dgm:pt>
    <dgm:pt modelId="{09611986-A15E-44D6-A975-9EA2A365B9CA}" type="pres">
      <dgm:prSet presAssocID="{A9D570BF-E8FA-4616-AA17-08F406F9E82E}" presName="sibTrans" presStyleLbl="sibTrans1D1" presStyleIdx="2" presStyleCnt="12"/>
      <dgm:spPr/>
    </dgm:pt>
    <dgm:pt modelId="{2CFB8247-507F-47BB-95CB-769950A63D92}" type="pres">
      <dgm:prSet presAssocID="{A9D570BF-E8FA-4616-AA17-08F406F9E82E}" presName="connectorText" presStyleLbl="sibTrans1D1" presStyleIdx="2" presStyleCnt="12"/>
      <dgm:spPr/>
    </dgm:pt>
    <dgm:pt modelId="{D69291BA-36FA-4DDF-B3B5-411030E219D5}" type="pres">
      <dgm:prSet presAssocID="{CAECF3AE-B0BB-4A61-8982-5DDC8F4F2880}" presName="node" presStyleLbl="node1" presStyleIdx="3" presStyleCnt="13" custScaleY="142402">
        <dgm:presLayoutVars>
          <dgm:bulletEnabled val="1"/>
        </dgm:presLayoutVars>
      </dgm:prSet>
      <dgm:spPr/>
    </dgm:pt>
    <dgm:pt modelId="{C39BEE70-8B8D-4BC8-8EA3-33CDC3AA660D}" type="pres">
      <dgm:prSet presAssocID="{1EEB7585-DDA7-4FAD-958C-BC34CA355179}" presName="sibTrans" presStyleLbl="sibTrans1D1" presStyleIdx="3" presStyleCnt="12"/>
      <dgm:spPr/>
    </dgm:pt>
    <dgm:pt modelId="{658CB273-4E90-4619-97B4-DF7353AFFE91}" type="pres">
      <dgm:prSet presAssocID="{1EEB7585-DDA7-4FAD-958C-BC34CA355179}" presName="connectorText" presStyleLbl="sibTrans1D1" presStyleIdx="3" presStyleCnt="12"/>
      <dgm:spPr/>
    </dgm:pt>
    <dgm:pt modelId="{B1AEAEB2-AC27-43CF-8669-6417D071362D}" type="pres">
      <dgm:prSet presAssocID="{7EA562C7-6662-4B96-AED1-AB20A7BF5439}" presName="node" presStyleLbl="node1" presStyleIdx="4" presStyleCnt="13" custScaleY="142402">
        <dgm:presLayoutVars>
          <dgm:bulletEnabled val="1"/>
        </dgm:presLayoutVars>
      </dgm:prSet>
      <dgm:spPr/>
    </dgm:pt>
    <dgm:pt modelId="{19B4E9AB-004A-46D1-BE2D-167794CCDEB3}" type="pres">
      <dgm:prSet presAssocID="{51159EA7-FBFA-454E-AE2B-C3DA2F3EC766}" presName="sibTrans" presStyleLbl="sibTrans1D1" presStyleIdx="4" presStyleCnt="12"/>
      <dgm:spPr/>
    </dgm:pt>
    <dgm:pt modelId="{4ADCAF7F-B1BB-424A-AE4D-5AD2B702D44C}" type="pres">
      <dgm:prSet presAssocID="{51159EA7-FBFA-454E-AE2B-C3DA2F3EC766}" presName="connectorText" presStyleLbl="sibTrans1D1" presStyleIdx="4" presStyleCnt="12"/>
      <dgm:spPr/>
    </dgm:pt>
    <dgm:pt modelId="{C2691540-7540-4368-869A-6D1B3884F2CB}" type="pres">
      <dgm:prSet presAssocID="{A30BCAAB-4DCB-4F36-9FDF-9AE349713DB7}" presName="node" presStyleLbl="node1" presStyleIdx="5" presStyleCnt="13" custScaleY="142402">
        <dgm:presLayoutVars>
          <dgm:bulletEnabled val="1"/>
        </dgm:presLayoutVars>
      </dgm:prSet>
      <dgm:spPr/>
    </dgm:pt>
    <dgm:pt modelId="{21A06C4B-CAFE-40C7-8330-4695B9AE546B}" type="pres">
      <dgm:prSet presAssocID="{6CB9B5DC-B84B-4487-8337-993C25170A29}" presName="sibTrans" presStyleLbl="sibTrans1D1" presStyleIdx="5" presStyleCnt="12"/>
      <dgm:spPr/>
    </dgm:pt>
    <dgm:pt modelId="{3013F046-9B56-4524-B98D-2E4EEC11BEE7}" type="pres">
      <dgm:prSet presAssocID="{6CB9B5DC-B84B-4487-8337-993C25170A29}" presName="connectorText" presStyleLbl="sibTrans1D1" presStyleIdx="5" presStyleCnt="12"/>
      <dgm:spPr/>
    </dgm:pt>
    <dgm:pt modelId="{BA75E664-1CE6-4D79-A1AA-94CE09963ACB}" type="pres">
      <dgm:prSet presAssocID="{F4C72D98-D566-4F04-8273-7A36DA857B71}" presName="node" presStyleLbl="node1" presStyleIdx="6" presStyleCnt="13" custScaleY="142402">
        <dgm:presLayoutVars>
          <dgm:bulletEnabled val="1"/>
        </dgm:presLayoutVars>
      </dgm:prSet>
      <dgm:spPr/>
    </dgm:pt>
    <dgm:pt modelId="{3AD6CB3C-416A-4F27-A8FC-4FEDBE12341A}" type="pres">
      <dgm:prSet presAssocID="{BB3D88FA-39E0-4B51-855E-2A4860E98369}" presName="sibTrans" presStyleLbl="sibTrans1D1" presStyleIdx="6" presStyleCnt="12"/>
      <dgm:spPr/>
    </dgm:pt>
    <dgm:pt modelId="{03EF7D86-BA0F-4238-8C51-6F89370248AD}" type="pres">
      <dgm:prSet presAssocID="{BB3D88FA-39E0-4B51-855E-2A4860E98369}" presName="connectorText" presStyleLbl="sibTrans1D1" presStyleIdx="6" presStyleCnt="12"/>
      <dgm:spPr/>
    </dgm:pt>
    <dgm:pt modelId="{8E31EBEB-923C-4327-9BA5-5FD8F410B54D}" type="pres">
      <dgm:prSet presAssocID="{62CDE28E-32B4-4FA9-96DD-229433D65828}" presName="node" presStyleLbl="node1" presStyleIdx="7" presStyleCnt="13" custScaleY="142402">
        <dgm:presLayoutVars>
          <dgm:bulletEnabled val="1"/>
        </dgm:presLayoutVars>
      </dgm:prSet>
      <dgm:spPr/>
    </dgm:pt>
    <dgm:pt modelId="{C312BD56-FF81-4DAD-8601-27632E133553}" type="pres">
      <dgm:prSet presAssocID="{2927A616-35DA-44E1-908F-0E31D03B5656}" presName="sibTrans" presStyleLbl="sibTrans1D1" presStyleIdx="7" presStyleCnt="12"/>
      <dgm:spPr/>
    </dgm:pt>
    <dgm:pt modelId="{8A204658-8829-4546-8A61-BC05A5BCFF8A}" type="pres">
      <dgm:prSet presAssocID="{2927A616-35DA-44E1-908F-0E31D03B5656}" presName="connectorText" presStyleLbl="sibTrans1D1" presStyleIdx="7" presStyleCnt="12"/>
      <dgm:spPr/>
    </dgm:pt>
    <dgm:pt modelId="{21B714D0-3A10-4AA7-A780-C148864FA9E7}" type="pres">
      <dgm:prSet presAssocID="{C7C43D36-1567-471F-B6F1-7F065E838EEE}" presName="node" presStyleLbl="node1" presStyleIdx="8" presStyleCnt="13" custScaleY="142402">
        <dgm:presLayoutVars>
          <dgm:bulletEnabled val="1"/>
        </dgm:presLayoutVars>
      </dgm:prSet>
      <dgm:spPr/>
    </dgm:pt>
    <dgm:pt modelId="{38455DB2-21C4-43FE-85C0-F44F8B0D9F22}" type="pres">
      <dgm:prSet presAssocID="{FE2C7034-A7CC-45E4-BE0F-F925A1425A54}" presName="sibTrans" presStyleLbl="sibTrans1D1" presStyleIdx="8" presStyleCnt="12"/>
      <dgm:spPr/>
    </dgm:pt>
    <dgm:pt modelId="{4EDB9D37-FC2B-4612-AA47-0A9702852B92}" type="pres">
      <dgm:prSet presAssocID="{FE2C7034-A7CC-45E4-BE0F-F925A1425A54}" presName="connectorText" presStyleLbl="sibTrans1D1" presStyleIdx="8" presStyleCnt="12"/>
      <dgm:spPr/>
    </dgm:pt>
    <dgm:pt modelId="{E7390B86-3689-42A8-9108-FC1EFF18EC54}" type="pres">
      <dgm:prSet presAssocID="{99BF643C-4268-49A7-B210-AEE75F264D38}" presName="node" presStyleLbl="node1" presStyleIdx="9" presStyleCnt="13" custScaleY="142402">
        <dgm:presLayoutVars>
          <dgm:bulletEnabled val="1"/>
        </dgm:presLayoutVars>
      </dgm:prSet>
      <dgm:spPr/>
    </dgm:pt>
    <dgm:pt modelId="{F1FD10C8-2F86-4BB9-8963-A904238EBFE0}" type="pres">
      <dgm:prSet presAssocID="{AD12FC15-035E-4658-AC7B-FE3E05B8138A}" presName="sibTrans" presStyleLbl="sibTrans1D1" presStyleIdx="9" presStyleCnt="12"/>
      <dgm:spPr/>
    </dgm:pt>
    <dgm:pt modelId="{A74C1422-8C6E-4490-986F-886A3230AF4E}" type="pres">
      <dgm:prSet presAssocID="{AD12FC15-035E-4658-AC7B-FE3E05B8138A}" presName="connectorText" presStyleLbl="sibTrans1D1" presStyleIdx="9" presStyleCnt="12"/>
      <dgm:spPr/>
    </dgm:pt>
    <dgm:pt modelId="{7BD8CC64-F23C-456B-A532-C4C87E77F3BE}" type="pres">
      <dgm:prSet presAssocID="{67A5B628-60EE-49E4-A915-F0E9ECB8742A}" presName="node" presStyleLbl="node1" presStyleIdx="10" presStyleCnt="13" custScaleY="142402">
        <dgm:presLayoutVars>
          <dgm:bulletEnabled val="1"/>
        </dgm:presLayoutVars>
      </dgm:prSet>
      <dgm:spPr/>
    </dgm:pt>
    <dgm:pt modelId="{170C2ACA-FE2C-4926-BE97-613C6A7933E4}" type="pres">
      <dgm:prSet presAssocID="{B7D3047F-C85A-467D-9B8F-BD6441806BB5}" presName="sibTrans" presStyleLbl="sibTrans1D1" presStyleIdx="10" presStyleCnt="12"/>
      <dgm:spPr/>
    </dgm:pt>
    <dgm:pt modelId="{FB12AADB-E958-4B29-8646-4AC4994D856B}" type="pres">
      <dgm:prSet presAssocID="{B7D3047F-C85A-467D-9B8F-BD6441806BB5}" presName="connectorText" presStyleLbl="sibTrans1D1" presStyleIdx="10" presStyleCnt="12"/>
      <dgm:spPr/>
    </dgm:pt>
    <dgm:pt modelId="{992F45D3-A3C6-459A-9D79-AF3FA0C0EC8C}" type="pres">
      <dgm:prSet presAssocID="{FF4581D0-625A-4F77-9F05-D1EB7C6F4FAC}" presName="node" presStyleLbl="node1" presStyleIdx="11" presStyleCnt="13" custScaleY="142402">
        <dgm:presLayoutVars>
          <dgm:bulletEnabled val="1"/>
        </dgm:presLayoutVars>
      </dgm:prSet>
      <dgm:spPr/>
    </dgm:pt>
    <dgm:pt modelId="{89CA3B21-EDDD-4D5C-8E73-7B3E3FB0919B}" type="pres">
      <dgm:prSet presAssocID="{40CDB684-D924-4BAE-8F48-B3EA185ED83D}" presName="sibTrans" presStyleLbl="sibTrans1D1" presStyleIdx="11" presStyleCnt="12"/>
      <dgm:spPr/>
    </dgm:pt>
    <dgm:pt modelId="{586FD0F1-C806-4A43-8191-524160656C84}" type="pres">
      <dgm:prSet presAssocID="{40CDB684-D924-4BAE-8F48-B3EA185ED83D}" presName="connectorText" presStyleLbl="sibTrans1D1" presStyleIdx="11" presStyleCnt="12"/>
      <dgm:spPr/>
    </dgm:pt>
    <dgm:pt modelId="{6A45F5A8-6C85-4043-9764-D49BE5158557}" type="pres">
      <dgm:prSet presAssocID="{274EEF3C-0092-4A84-B658-82C222F5916F}" presName="node" presStyleLbl="node1" presStyleIdx="12" presStyleCnt="13" custScaleY="142402">
        <dgm:presLayoutVars>
          <dgm:bulletEnabled val="1"/>
        </dgm:presLayoutVars>
      </dgm:prSet>
      <dgm:spPr/>
    </dgm:pt>
  </dgm:ptLst>
  <dgm:cxnLst>
    <dgm:cxn modelId="{C772EC05-F765-4112-BB48-DE57164EB658}" type="presOf" srcId="{FF4581D0-625A-4F77-9F05-D1EB7C6F4FAC}" destId="{992F45D3-A3C6-459A-9D79-AF3FA0C0EC8C}" srcOrd="0" destOrd="0" presId="urn:microsoft.com/office/officeart/2005/8/layout/bProcess3"/>
    <dgm:cxn modelId="{566EF409-3C00-4DB1-8C0E-BF38BECB6C87}" type="presOf" srcId="{E74BD823-79B1-4C2E-9B11-3BC986C62B90}" destId="{CD4F8BBA-AFD2-4966-9AEF-B126FBF05F43}" srcOrd="0" destOrd="0" presId="urn:microsoft.com/office/officeart/2005/8/layout/bProcess3"/>
    <dgm:cxn modelId="{0958A610-B0F8-46DC-BA73-3C9FD931A314}" type="presOf" srcId="{9BF6DDCB-72CA-4242-8525-E2B273351E99}" destId="{2452A93C-AA10-4BDF-B72B-30228440ACF7}" srcOrd="0" destOrd="0" presId="urn:microsoft.com/office/officeart/2005/8/layout/bProcess3"/>
    <dgm:cxn modelId="{10841F17-2754-45B2-BEF9-A9C14FE69FB2}" srcId="{E74BD823-79B1-4C2E-9B11-3BC986C62B90}" destId="{999EF412-E0B4-4105-B5B3-87AF8A426069}" srcOrd="0" destOrd="0" parTransId="{A2F013F5-035D-4176-A85D-150EFE954A1D}" sibTransId="{46E9A7BE-5723-4B02-A85D-626F826D26AD}"/>
    <dgm:cxn modelId="{AADFA620-01A4-4FB8-9788-35692C57D796}" type="presOf" srcId="{B7D3047F-C85A-467D-9B8F-BD6441806BB5}" destId="{FB12AADB-E958-4B29-8646-4AC4994D856B}" srcOrd="1" destOrd="0" presId="urn:microsoft.com/office/officeart/2005/8/layout/bProcess3"/>
    <dgm:cxn modelId="{E918A321-6F2F-4E4C-BA27-F6CC014930DF}" type="presOf" srcId="{46E9A7BE-5723-4B02-A85D-626F826D26AD}" destId="{F36CBBFA-A802-49A6-9C75-9FDE536B2EEC}" srcOrd="1" destOrd="0" presId="urn:microsoft.com/office/officeart/2005/8/layout/bProcess3"/>
    <dgm:cxn modelId="{3599B922-1B06-4CFA-86D3-220C98CCF740}" type="presOf" srcId="{A9D570BF-E8FA-4616-AA17-08F406F9E82E}" destId="{09611986-A15E-44D6-A975-9EA2A365B9CA}" srcOrd="0" destOrd="0" presId="urn:microsoft.com/office/officeart/2005/8/layout/bProcess3"/>
    <dgm:cxn modelId="{B0A1372B-5B72-442D-88F5-015C764C7206}" type="presOf" srcId="{1840198A-2C8A-4C6F-AFB1-734E3E33BE55}" destId="{D61BD9EE-F4F0-4E38-9BDB-5C66C424760A}" srcOrd="0" destOrd="0" presId="urn:microsoft.com/office/officeart/2005/8/layout/bProcess3"/>
    <dgm:cxn modelId="{D507402B-63C4-4ED0-8A7F-96193FE8EFFB}" type="presOf" srcId="{6CB9B5DC-B84B-4487-8337-993C25170A29}" destId="{3013F046-9B56-4524-B98D-2E4EEC11BEE7}" srcOrd="1" destOrd="0" presId="urn:microsoft.com/office/officeart/2005/8/layout/bProcess3"/>
    <dgm:cxn modelId="{04985A2D-619D-4709-AA54-0CC839673C6F}" type="presOf" srcId="{AD12FC15-035E-4658-AC7B-FE3E05B8138A}" destId="{F1FD10C8-2F86-4BB9-8963-A904238EBFE0}" srcOrd="0" destOrd="0" presId="urn:microsoft.com/office/officeart/2005/8/layout/bProcess3"/>
    <dgm:cxn modelId="{89C12739-BA6A-4DA9-BBB8-0DF91C55CD04}" type="presOf" srcId="{E2D4D667-08C1-4227-9BCD-043F6C098A2A}" destId="{E865BDBF-2001-419C-93B1-82FB174B6D4D}" srcOrd="0" destOrd="0" presId="urn:microsoft.com/office/officeart/2005/8/layout/bProcess3"/>
    <dgm:cxn modelId="{AAFD7A5F-76C2-4126-A5AD-6E499BBE0E9B}" type="presOf" srcId="{1EEB7585-DDA7-4FAD-958C-BC34CA355179}" destId="{658CB273-4E90-4619-97B4-DF7353AFFE91}" srcOrd="1" destOrd="0" presId="urn:microsoft.com/office/officeart/2005/8/layout/bProcess3"/>
    <dgm:cxn modelId="{4F062E43-42DC-4A0E-B94C-1788ACB12B62}" srcId="{E74BD823-79B1-4C2E-9B11-3BC986C62B90}" destId="{7EA562C7-6662-4B96-AED1-AB20A7BF5439}" srcOrd="4" destOrd="0" parTransId="{065B4DE0-D449-44C8-9806-AB03F1BFAA0F}" sibTransId="{51159EA7-FBFA-454E-AE2B-C3DA2F3EC766}"/>
    <dgm:cxn modelId="{3A58B363-0869-4DAB-BD35-7F376C35CA01}" srcId="{E74BD823-79B1-4C2E-9B11-3BC986C62B90}" destId="{62CDE28E-32B4-4FA9-96DD-229433D65828}" srcOrd="7" destOrd="0" parTransId="{A8DEACEA-402F-4DE1-9BC6-AED9C5117B37}" sibTransId="{2927A616-35DA-44E1-908F-0E31D03B5656}"/>
    <dgm:cxn modelId="{3FE93964-45F0-42F0-B09C-D4865847E1D4}" srcId="{E74BD823-79B1-4C2E-9B11-3BC986C62B90}" destId="{F4C72D98-D566-4F04-8273-7A36DA857B71}" srcOrd="6" destOrd="0" parTransId="{4521F470-43BE-46E2-BD2D-1AEF6EF14141}" sibTransId="{BB3D88FA-39E0-4B51-855E-2A4860E98369}"/>
    <dgm:cxn modelId="{6D59BE44-1E1F-43BD-A299-FFBE48AF22F8}" type="presOf" srcId="{40CDB684-D924-4BAE-8F48-B3EA185ED83D}" destId="{89CA3B21-EDDD-4D5C-8E73-7B3E3FB0919B}" srcOrd="0" destOrd="0" presId="urn:microsoft.com/office/officeart/2005/8/layout/bProcess3"/>
    <dgm:cxn modelId="{2477C244-05AC-4BA9-9E48-1D9B65E1663C}" type="presOf" srcId="{99BF643C-4268-49A7-B210-AEE75F264D38}" destId="{E7390B86-3689-42A8-9108-FC1EFF18EC54}" srcOrd="0" destOrd="0" presId="urn:microsoft.com/office/officeart/2005/8/layout/bProcess3"/>
    <dgm:cxn modelId="{569AB166-BD3E-48C0-BDCA-DD362CE3A72D}" type="presOf" srcId="{A30BCAAB-4DCB-4F36-9FDF-9AE349713DB7}" destId="{C2691540-7540-4368-869A-6D1B3884F2CB}" srcOrd="0" destOrd="0" presId="urn:microsoft.com/office/officeart/2005/8/layout/bProcess3"/>
    <dgm:cxn modelId="{9CBCEA4A-76DD-4B89-A8EA-2BA57BF46C64}" type="presOf" srcId="{46E9A7BE-5723-4B02-A85D-626F826D26AD}" destId="{A130E303-853A-49D8-96C2-DF51086A796B}" srcOrd="0" destOrd="0" presId="urn:microsoft.com/office/officeart/2005/8/layout/bProcess3"/>
    <dgm:cxn modelId="{DB6DB452-2DFD-4B65-9B5C-835592C27608}" srcId="{E74BD823-79B1-4C2E-9B11-3BC986C62B90}" destId="{274EEF3C-0092-4A84-B658-82C222F5916F}" srcOrd="12" destOrd="0" parTransId="{6AA5E0B0-B027-4136-A36C-83F7EA1F7874}" sibTransId="{04E43992-CCDC-419E-B73D-B4DDB7FA2B3D}"/>
    <dgm:cxn modelId="{BED0AC78-645A-4F9D-A488-6978B09CF943}" type="presOf" srcId="{C7C43D36-1567-471F-B6F1-7F065E838EEE}" destId="{21B714D0-3A10-4AA7-A780-C148864FA9E7}" srcOrd="0" destOrd="0" presId="urn:microsoft.com/office/officeart/2005/8/layout/bProcess3"/>
    <dgm:cxn modelId="{517CAA59-9930-47CC-8225-0071C668D82F}" srcId="{E74BD823-79B1-4C2E-9B11-3BC986C62B90}" destId="{E2D4D667-08C1-4227-9BCD-043F6C098A2A}" srcOrd="2" destOrd="0" parTransId="{2EA3D739-B8D1-4A97-80F6-167E745BED69}" sibTransId="{A9D570BF-E8FA-4616-AA17-08F406F9E82E}"/>
    <dgm:cxn modelId="{E00EED79-36D2-46F9-828E-580A84F83EC4}" type="presOf" srcId="{A9D570BF-E8FA-4616-AA17-08F406F9E82E}" destId="{2CFB8247-507F-47BB-95CB-769950A63D92}" srcOrd="1" destOrd="0" presId="urn:microsoft.com/office/officeart/2005/8/layout/bProcess3"/>
    <dgm:cxn modelId="{437C757E-A77D-4038-88E6-7E22CA52A03B}" type="presOf" srcId="{6CB9B5DC-B84B-4487-8337-993C25170A29}" destId="{21A06C4B-CAFE-40C7-8330-4695B9AE546B}" srcOrd="0" destOrd="0" presId="urn:microsoft.com/office/officeart/2005/8/layout/bProcess3"/>
    <dgm:cxn modelId="{7490D683-E3FF-4783-ADD6-8669CF0C3F58}" type="presOf" srcId="{FE2C7034-A7CC-45E4-BE0F-F925A1425A54}" destId="{4EDB9D37-FC2B-4612-AA47-0A9702852B92}" srcOrd="1" destOrd="0" presId="urn:microsoft.com/office/officeart/2005/8/layout/bProcess3"/>
    <dgm:cxn modelId="{11334D86-EB88-4DFD-819C-7E688D317079}" type="presOf" srcId="{AD12FC15-035E-4658-AC7B-FE3E05B8138A}" destId="{A74C1422-8C6E-4490-986F-886A3230AF4E}" srcOrd="1" destOrd="0" presId="urn:microsoft.com/office/officeart/2005/8/layout/bProcess3"/>
    <dgm:cxn modelId="{4B6D0191-66BC-44D6-850E-FA0E56E16594}" type="presOf" srcId="{F4C72D98-D566-4F04-8273-7A36DA857B71}" destId="{BA75E664-1CE6-4D79-A1AA-94CE09963ACB}" srcOrd="0" destOrd="0" presId="urn:microsoft.com/office/officeart/2005/8/layout/bProcess3"/>
    <dgm:cxn modelId="{44AF2F91-81F9-4E88-B6B0-C0A21E3FD097}" srcId="{E74BD823-79B1-4C2E-9B11-3BC986C62B90}" destId="{C7C43D36-1567-471F-B6F1-7F065E838EEE}" srcOrd="8" destOrd="0" parTransId="{5E8F9015-7ECF-444B-82E5-0943FA0EC4A7}" sibTransId="{FE2C7034-A7CC-45E4-BE0F-F925A1425A54}"/>
    <dgm:cxn modelId="{58B25C96-FFFF-4645-81A8-B1229841451E}" type="presOf" srcId="{1EEB7585-DDA7-4FAD-958C-BC34CA355179}" destId="{C39BEE70-8B8D-4BC8-8EA3-33CDC3AA660D}" srcOrd="0" destOrd="0" presId="urn:microsoft.com/office/officeart/2005/8/layout/bProcess3"/>
    <dgm:cxn modelId="{7D3CC297-14B8-48B1-9284-AC7CA38DCF03}" srcId="{E74BD823-79B1-4C2E-9B11-3BC986C62B90}" destId="{9BF6DDCB-72CA-4242-8525-E2B273351E99}" srcOrd="1" destOrd="0" parTransId="{DFCFF742-1C0A-4551-B8F0-637BEE90AD11}" sibTransId="{1840198A-2C8A-4C6F-AFB1-734E3E33BE55}"/>
    <dgm:cxn modelId="{CE82DF9B-96E8-47D9-8B68-6DADFFAA181A}" type="presOf" srcId="{CAECF3AE-B0BB-4A61-8982-5DDC8F4F2880}" destId="{D69291BA-36FA-4DDF-B3B5-411030E219D5}" srcOrd="0" destOrd="0" presId="urn:microsoft.com/office/officeart/2005/8/layout/bProcess3"/>
    <dgm:cxn modelId="{ABA353A2-0D51-4F6D-A3AA-1069B41D2606}" type="presOf" srcId="{274EEF3C-0092-4A84-B658-82C222F5916F}" destId="{6A45F5A8-6C85-4043-9764-D49BE5158557}" srcOrd="0" destOrd="0" presId="urn:microsoft.com/office/officeart/2005/8/layout/bProcess3"/>
    <dgm:cxn modelId="{2EFF61AD-B0DB-465F-BAE4-BE9E9F59041E}" srcId="{E74BD823-79B1-4C2E-9B11-3BC986C62B90}" destId="{FF4581D0-625A-4F77-9F05-D1EB7C6F4FAC}" srcOrd="11" destOrd="0" parTransId="{29693EDB-E4FC-47AF-B363-F0EF301EDF0D}" sibTransId="{40CDB684-D924-4BAE-8F48-B3EA185ED83D}"/>
    <dgm:cxn modelId="{B9127EAE-D7CE-4B5A-B98E-446518D5DF67}" srcId="{E74BD823-79B1-4C2E-9B11-3BC986C62B90}" destId="{A30BCAAB-4DCB-4F36-9FDF-9AE349713DB7}" srcOrd="5" destOrd="0" parTransId="{85228D86-F3D7-4F01-BCAA-1D44A3C62908}" sibTransId="{6CB9B5DC-B84B-4487-8337-993C25170A29}"/>
    <dgm:cxn modelId="{ADA58BB1-0D76-4A62-901D-512A61F417CC}" type="presOf" srcId="{999EF412-E0B4-4105-B5B3-87AF8A426069}" destId="{284453A0-BEF4-40F8-8148-BC2FFAC9B3EA}" srcOrd="0" destOrd="0" presId="urn:microsoft.com/office/officeart/2005/8/layout/bProcess3"/>
    <dgm:cxn modelId="{35B06DB8-2C14-47B6-AD53-E96064FAA2CE}" type="presOf" srcId="{51159EA7-FBFA-454E-AE2B-C3DA2F3EC766}" destId="{19B4E9AB-004A-46D1-BE2D-167794CCDEB3}" srcOrd="0" destOrd="0" presId="urn:microsoft.com/office/officeart/2005/8/layout/bProcess3"/>
    <dgm:cxn modelId="{82BF1EBD-E87C-4F0C-AEFA-22B9D72BF872}" type="presOf" srcId="{7EA562C7-6662-4B96-AED1-AB20A7BF5439}" destId="{B1AEAEB2-AC27-43CF-8669-6417D071362D}" srcOrd="0" destOrd="0" presId="urn:microsoft.com/office/officeart/2005/8/layout/bProcess3"/>
    <dgm:cxn modelId="{9F6CF2C0-62D8-4509-9B6A-C72808ECBFB7}" type="presOf" srcId="{1840198A-2C8A-4C6F-AFB1-734E3E33BE55}" destId="{A599CF0A-F7C6-4103-911E-1A74431587DB}" srcOrd="1" destOrd="0" presId="urn:microsoft.com/office/officeart/2005/8/layout/bProcess3"/>
    <dgm:cxn modelId="{F83F4EC5-A199-4B9C-84DF-6C68685BF0C2}" type="presOf" srcId="{BB3D88FA-39E0-4B51-855E-2A4860E98369}" destId="{3AD6CB3C-416A-4F27-A8FC-4FEDBE12341A}" srcOrd="0" destOrd="0" presId="urn:microsoft.com/office/officeart/2005/8/layout/bProcess3"/>
    <dgm:cxn modelId="{563998DD-A79D-4249-A5FF-0C1DBBD3B3E0}" type="presOf" srcId="{40CDB684-D924-4BAE-8F48-B3EA185ED83D}" destId="{586FD0F1-C806-4A43-8191-524160656C84}" srcOrd="1" destOrd="0" presId="urn:microsoft.com/office/officeart/2005/8/layout/bProcess3"/>
    <dgm:cxn modelId="{924A60E0-0262-4AC0-991D-290B967725E8}" srcId="{E74BD823-79B1-4C2E-9B11-3BC986C62B90}" destId="{99BF643C-4268-49A7-B210-AEE75F264D38}" srcOrd="9" destOrd="0" parTransId="{11842F94-A445-4C56-AE88-2C96C2CE6EBD}" sibTransId="{AD12FC15-035E-4658-AC7B-FE3E05B8138A}"/>
    <dgm:cxn modelId="{1E1DDFE3-722C-4514-9240-16D34297681E}" type="presOf" srcId="{67A5B628-60EE-49E4-A915-F0E9ECB8742A}" destId="{7BD8CC64-F23C-456B-A532-C4C87E77F3BE}" srcOrd="0" destOrd="0" presId="urn:microsoft.com/office/officeart/2005/8/layout/bProcess3"/>
    <dgm:cxn modelId="{96F658EC-1625-4033-B7AA-24631213FB36}" type="presOf" srcId="{62CDE28E-32B4-4FA9-96DD-229433D65828}" destId="{8E31EBEB-923C-4327-9BA5-5FD8F410B54D}" srcOrd="0" destOrd="0" presId="urn:microsoft.com/office/officeart/2005/8/layout/bProcess3"/>
    <dgm:cxn modelId="{FB9C21EE-D4B3-48C2-994D-C4CAC2044CEC}" srcId="{E74BD823-79B1-4C2E-9B11-3BC986C62B90}" destId="{67A5B628-60EE-49E4-A915-F0E9ECB8742A}" srcOrd="10" destOrd="0" parTransId="{2765B66D-CBC6-4BDF-AE42-4C5A6148C938}" sibTransId="{B7D3047F-C85A-467D-9B8F-BD6441806BB5}"/>
    <dgm:cxn modelId="{735543EE-AD76-486C-B6EF-1F9D4ED614A3}" type="presOf" srcId="{2927A616-35DA-44E1-908F-0E31D03B5656}" destId="{C312BD56-FF81-4DAD-8601-27632E133553}" srcOrd="0" destOrd="0" presId="urn:microsoft.com/office/officeart/2005/8/layout/bProcess3"/>
    <dgm:cxn modelId="{1F5186F1-0A58-4AA7-B03C-F1987D35364A}" type="presOf" srcId="{BB3D88FA-39E0-4B51-855E-2A4860E98369}" destId="{03EF7D86-BA0F-4238-8C51-6F89370248AD}" srcOrd="1" destOrd="0" presId="urn:microsoft.com/office/officeart/2005/8/layout/bProcess3"/>
    <dgm:cxn modelId="{E64E11F3-9004-4870-93EE-26A5DD86892D}" type="presOf" srcId="{2927A616-35DA-44E1-908F-0E31D03B5656}" destId="{8A204658-8829-4546-8A61-BC05A5BCFF8A}" srcOrd="1" destOrd="0" presId="urn:microsoft.com/office/officeart/2005/8/layout/bProcess3"/>
    <dgm:cxn modelId="{909FDAFA-7933-4CB6-B9BC-4546A3F5AAFD}" type="presOf" srcId="{51159EA7-FBFA-454E-AE2B-C3DA2F3EC766}" destId="{4ADCAF7F-B1BB-424A-AE4D-5AD2B702D44C}" srcOrd="1" destOrd="0" presId="urn:microsoft.com/office/officeart/2005/8/layout/bProcess3"/>
    <dgm:cxn modelId="{81A343FB-4272-4B01-B191-E1AF083EBE1A}" type="presOf" srcId="{FE2C7034-A7CC-45E4-BE0F-F925A1425A54}" destId="{38455DB2-21C4-43FE-85C0-F44F8B0D9F22}" srcOrd="0" destOrd="0" presId="urn:microsoft.com/office/officeart/2005/8/layout/bProcess3"/>
    <dgm:cxn modelId="{415E78FC-D64E-4ED2-A9A7-F658ACAF3E36}" type="presOf" srcId="{B7D3047F-C85A-467D-9B8F-BD6441806BB5}" destId="{170C2ACA-FE2C-4926-BE97-613C6A7933E4}" srcOrd="0" destOrd="0" presId="urn:microsoft.com/office/officeart/2005/8/layout/bProcess3"/>
    <dgm:cxn modelId="{6AEB58FE-9272-43E7-931D-60B036160252}" srcId="{E74BD823-79B1-4C2E-9B11-3BC986C62B90}" destId="{CAECF3AE-B0BB-4A61-8982-5DDC8F4F2880}" srcOrd="3" destOrd="0" parTransId="{F0D0D35F-4146-482E-9F8C-64279EE3751E}" sibTransId="{1EEB7585-DDA7-4FAD-958C-BC34CA355179}"/>
    <dgm:cxn modelId="{734B5B77-8D30-4210-82A7-852C19901F61}" type="presParOf" srcId="{CD4F8BBA-AFD2-4966-9AEF-B126FBF05F43}" destId="{284453A0-BEF4-40F8-8148-BC2FFAC9B3EA}" srcOrd="0" destOrd="0" presId="urn:microsoft.com/office/officeart/2005/8/layout/bProcess3"/>
    <dgm:cxn modelId="{F9EA5005-8BF9-4A0D-AA34-395D538FC5E6}" type="presParOf" srcId="{CD4F8BBA-AFD2-4966-9AEF-B126FBF05F43}" destId="{A130E303-853A-49D8-96C2-DF51086A796B}" srcOrd="1" destOrd="0" presId="urn:microsoft.com/office/officeart/2005/8/layout/bProcess3"/>
    <dgm:cxn modelId="{3B82234C-269F-4945-B101-6903161123C9}" type="presParOf" srcId="{A130E303-853A-49D8-96C2-DF51086A796B}" destId="{F36CBBFA-A802-49A6-9C75-9FDE536B2EEC}" srcOrd="0" destOrd="0" presId="urn:microsoft.com/office/officeart/2005/8/layout/bProcess3"/>
    <dgm:cxn modelId="{D1951C5E-D969-4099-A5DF-4DF31E30285F}" type="presParOf" srcId="{CD4F8BBA-AFD2-4966-9AEF-B126FBF05F43}" destId="{2452A93C-AA10-4BDF-B72B-30228440ACF7}" srcOrd="2" destOrd="0" presId="urn:microsoft.com/office/officeart/2005/8/layout/bProcess3"/>
    <dgm:cxn modelId="{131ADC83-7E67-4801-82B1-E8F8BB8837F5}" type="presParOf" srcId="{CD4F8BBA-AFD2-4966-9AEF-B126FBF05F43}" destId="{D61BD9EE-F4F0-4E38-9BDB-5C66C424760A}" srcOrd="3" destOrd="0" presId="urn:microsoft.com/office/officeart/2005/8/layout/bProcess3"/>
    <dgm:cxn modelId="{243742E6-5760-480B-8A91-8922BA87850B}" type="presParOf" srcId="{D61BD9EE-F4F0-4E38-9BDB-5C66C424760A}" destId="{A599CF0A-F7C6-4103-911E-1A74431587DB}" srcOrd="0" destOrd="0" presId="urn:microsoft.com/office/officeart/2005/8/layout/bProcess3"/>
    <dgm:cxn modelId="{32044CDA-169D-412A-A935-427EE8F970AF}" type="presParOf" srcId="{CD4F8BBA-AFD2-4966-9AEF-B126FBF05F43}" destId="{E865BDBF-2001-419C-93B1-82FB174B6D4D}" srcOrd="4" destOrd="0" presId="urn:microsoft.com/office/officeart/2005/8/layout/bProcess3"/>
    <dgm:cxn modelId="{8B2233C2-E3BC-4491-8992-14411389F060}" type="presParOf" srcId="{CD4F8BBA-AFD2-4966-9AEF-B126FBF05F43}" destId="{09611986-A15E-44D6-A975-9EA2A365B9CA}" srcOrd="5" destOrd="0" presId="urn:microsoft.com/office/officeart/2005/8/layout/bProcess3"/>
    <dgm:cxn modelId="{9D979847-A9D0-43A9-A997-A786317FC1B0}" type="presParOf" srcId="{09611986-A15E-44D6-A975-9EA2A365B9CA}" destId="{2CFB8247-507F-47BB-95CB-769950A63D92}" srcOrd="0" destOrd="0" presId="urn:microsoft.com/office/officeart/2005/8/layout/bProcess3"/>
    <dgm:cxn modelId="{DBA781C3-8D3E-4833-8056-40B7671011C2}" type="presParOf" srcId="{CD4F8BBA-AFD2-4966-9AEF-B126FBF05F43}" destId="{D69291BA-36FA-4DDF-B3B5-411030E219D5}" srcOrd="6" destOrd="0" presId="urn:microsoft.com/office/officeart/2005/8/layout/bProcess3"/>
    <dgm:cxn modelId="{89900F45-AD2E-44BB-BBD1-FEA72A5937CF}" type="presParOf" srcId="{CD4F8BBA-AFD2-4966-9AEF-B126FBF05F43}" destId="{C39BEE70-8B8D-4BC8-8EA3-33CDC3AA660D}" srcOrd="7" destOrd="0" presId="urn:microsoft.com/office/officeart/2005/8/layout/bProcess3"/>
    <dgm:cxn modelId="{8531B405-21EE-4E12-845C-CDEB17F03096}" type="presParOf" srcId="{C39BEE70-8B8D-4BC8-8EA3-33CDC3AA660D}" destId="{658CB273-4E90-4619-97B4-DF7353AFFE91}" srcOrd="0" destOrd="0" presId="urn:microsoft.com/office/officeart/2005/8/layout/bProcess3"/>
    <dgm:cxn modelId="{86A77C5D-B311-4399-949E-940A0F463865}" type="presParOf" srcId="{CD4F8BBA-AFD2-4966-9AEF-B126FBF05F43}" destId="{B1AEAEB2-AC27-43CF-8669-6417D071362D}" srcOrd="8" destOrd="0" presId="urn:microsoft.com/office/officeart/2005/8/layout/bProcess3"/>
    <dgm:cxn modelId="{6273AB7F-09D0-4A7A-AE4D-D2AA22F3A566}" type="presParOf" srcId="{CD4F8BBA-AFD2-4966-9AEF-B126FBF05F43}" destId="{19B4E9AB-004A-46D1-BE2D-167794CCDEB3}" srcOrd="9" destOrd="0" presId="urn:microsoft.com/office/officeart/2005/8/layout/bProcess3"/>
    <dgm:cxn modelId="{C3683825-6B1B-4DAD-8F20-EB3E0E191456}" type="presParOf" srcId="{19B4E9AB-004A-46D1-BE2D-167794CCDEB3}" destId="{4ADCAF7F-B1BB-424A-AE4D-5AD2B702D44C}" srcOrd="0" destOrd="0" presId="urn:microsoft.com/office/officeart/2005/8/layout/bProcess3"/>
    <dgm:cxn modelId="{CAD27237-EB73-4AF1-A711-4C92D1C192DE}" type="presParOf" srcId="{CD4F8BBA-AFD2-4966-9AEF-B126FBF05F43}" destId="{C2691540-7540-4368-869A-6D1B3884F2CB}" srcOrd="10" destOrd="0" presId="urn:microsoft.com/office/officeart/2005/8/layout/bProcess3"/>
    <dgm:cxn modelId="{5D08B11D-850D-43BF-AF77-F9E46868C568}" type="presParOf" srcId="{CD4F8BBA-AFD2-4966-9AEF-B126FBF05F43}" destId="{21A06C4B-CAFE-40C7-8330-4695B9AE546B}" srcOrd="11" destOrd="0" presId="urn:microsoft.com/office/officeart/2005/8/layout/bProcess3"/>
    <dgm:cxn modelId="{501BE9D1-3F15-4902-B51B-3C2E2CB482D8}" type="presParOf" srcId="{21A06C4B-CAFE-40C7-8330-4695B9AE546B}" destId="{3013F046-9B56-4524-B98D-2E4EEC11BEE7}" srcOrd="0" destOrd="0" presId="urn:microsoft.com/office/officeart/2005/8/layout/bProcess3"/>
    <dgm:cxn modelId="{98B63BEE-0214-48F0-B6E6-C62CADB0D68F}" type="presParOf" srcId="{CD4F8BBA-AFD2-4966-9AEF-B126FBF05F43}" destId="{BA75E664-1CE6-4D79-A1AA-94CE09963ACB}" srcOrd="12" destOrd="0" presId="urn:microsoft.com/office/officeart/2005/8/layout/bProcess3"/>
    <dgm:cxn modelId="{6686685E-7D47-404C-AA39-6A70B49DAAAB}" type="presParOf" srcId="{CD4F8BBA-AFD2-4966-9AEF-B126FBF05F43}" destId="{3AD6CB3C-416A-4F27-A8FC-4FEDBE12341A}" srcOrd="13" destOrd="0" presId="urn:microsoft.com/office/officeart/2005/8/layout/bProcess3"/>
    <dgm:cxn modelId="{ED680AD4-1EE1-49B2-94EC-4548E940B32E}" type="presParOf" srcId="{3AD6CB3C-416A-4F27-A8FC-4FEDBE12341A}" destId="{03EF7D86-BA0F-4238-8C51-6F89370248AD}" srcOrd="0" destOrd="0" presId="urn:microsoft.com/office/officeart/2005/8/layout/bProcess3"/>
    <dgm:cxn modelId="{B5F5FAF2-7987-4CE9-8CB3-B3FC439E842C}" type="presParOf" srcId="{CD4F8BBA-AFD2-4966-9AEF-B126FBF05F43}" destId="{8E31EBEB-923C-4327-9BA5-5FD8F410B54D}" srcOrd="14" destOrd="0" presId="urn:microsoft.com/office/officeart/2005/8/layout/bProcess3"/>
    <dgm:cxn modelId="{2A50DB6A-6619-4CE3-A63B-324BD9C9366B}" type="presParOf" srcId="{CD4F8BBA-AFD2-4966-9AEF-B126FBF05F43}" destId="{C312BD56-FF81-4DAD-8601-27632E133553}" srcOrd="15" destOrd="0" presId="urn:microsoft.com/office/officeart/2005/8/layout/bProcess3"/>
    <dgm:cxn modelId="{5702FA94-5C48-4618-8542-0E73E546C10B}" type="presParOf" srcId="{C312BD56-FF81-4DAD-8601-27632E133553}" destId="{8A204658-8829-4546-8A61-BC05A5BCFF8A}" srcOrd="0" destOrd="0" presId="urn:microsoft.com/office/officeart/2005/8/layout/bProcess3"/>
    <dgm:cxn modelId="{B7F6F876-D1ED-495E-B290-205E444DFD55}" type="presParOf" srcId="{CD4F8BBA-AFD2-4966-9AEF-B126FBF05F43}" destId="{21B714D0-3A10-4AA7-A780-C148864FA9E7}" srcOrd="16" destOrd="0" presId="urn:microsoft.com/office/officeart/2005/8/layout/bProcess3"/>
    <dgm:cxn modelId="{C5A1D93E-9F26-495E-BFCC-AC2D174679BD}" type="presParOf" srcId="{CD4F8BBA-AFD2-4966-9AEF-B126FBF05F43}" destId="{38455DB2-21C4-43FE-85C0-F44F8B0D9F22}" srcOrd="17" destOrd="0" presId="urn:microsoft.com/office/officeart/2005/8/layout/bProcess3"/>
    <dgm:cxn modelId="{FAF0E007-1F68-45F9-9795-FBC408CA02A9}" type="presParOf" srcId="{38455DB2-21C4-43FE-85C0-F44F8B0D9F22}" destId="{4EDB9D37-FC2B-4612-AA47-0A9702852B92}" srcOrd="0" destOrd="0" presId="urn:microsoft.com/office/officeart/2005/8/layout/bProcess3"/>
    <dgm:cxn modelId="{B919483C-34DD-4EBD-B0D4-603E960D1360}" type="presParOf" srcId="{CD4F8BBA-AFD2-4966-9AEF-B126FBF05F43}" destId="{E7390B86-3689-42A8-9108-FC1EFF18EC54}" srcOrd="18" destOrd="0" presId="urn:microsoft.com/office/officeart/2005/8/layout/bProcess3"/>
    <dgm:cxn modelId="{8EBFB92C-2A31-43EA-98E2-2D9D90648C97}" type="presParOf" srcId="{CD4F8BBA-AFD2-4966-9AEF-B126FBF05F43}" destId="{F1FD10C8-2F86-4BB9-8963-A904238EBFE0}" srcOrd="19" destOrd="0" presId="urn:microsoft.com/office/officeart/2005/8/layout/bProcess3"/>
    <dgm:cxn modelId="{A18ECF11-A11B-493A-B449-191EC72A5214}" type="presParOf" srcId="{F1FD10C8-2F86-4BB9-8963-A904238EBFE0}" destId="{A74C1422-8C6E-4490-986F-886A3230AF4E}" srcOrd="0" destOrd="0" presId="urn:microsoft.com/office/officeart/2005/8/layout/bProcess3"/>
    <dgm:cxn modelId="{2E3058AE-1B5C-43CE-935C-1D85D671236F}" type="presParOf" srcId="{CD4F8BBA-AFD2-4966-9AEF-B126FBF05F43}" destId="{7BD8CC64-F23C-456B-A532-C4C87E77F3BE}" srcOrd="20" destOrd="0" presId="urn:microsoft.com/office/officeart/2005/8/layout/bProcess3"/>
    <dgm:cxn modelId="{38955216-2ADE-4279-B3FF-92361A571B6D}" type="presParOf" srcId="{CD4F8BBA-AFD2-4966-9AEF-B126FBF05F43}" destId="{170C2ACA-FE2C-4926-BE97-613C6A7933E4}" srcOrd="21" destOrd="0" presId="urn:microsoft.com/office/officeart/2005/8/layout/bProcess3"/>
    <dgm:cxn modelId="{E5C58BA3-8ECE-4357-8757-CA97041EAD91}" type="presParOf" srcId="{170C2ACA-FE2C-4926-BE97-613C6A7933E4}" destId="{FB12AADB-E958-4B29-8646-4AC4994D856B}" srcOrd="0" destOrd="0" presId="urn:microsoft.com/office/officeart/2005/8/layout/bProcess3"/>
    <dgm:cxn modelId="{E3CE4434-5A1F-4619-82E3-8825539C1175}" type="presParOf" srcId="{CD4F8BBA-AFD2-4966-9AEF-B126FBF05F43}" destId="{992F45D3-A3C6-459A-9D79-AF3FA0C0EC8C}" srcOrd="22" destOrd="0" presId="urn:microsoft.com/office/officeart/2005/8/layout/bProcess3"/>
    <dgm:cxn modelId="{05F63659-0630-42A1-BB95-584091B5C72F}" type="presParOf" srcId="{CD4F8BBA-AFD2-4966-9AEF-B126FBF05F43}" destId="{89CA3B21-EDDD-4D5C-8E73-7B3E3FB0919B}" srcOrd="23" destOrd="0" presId="urn:microsoft.com/office/officeart/2005/8/layout/bProcess3"/>
    <dgm:cxn modelId="{80FC98BB-55F7-4050-8102-D64985B4BB20}" type="presParOf" srcId="{89CA3B21-EDDD-4D5C-8E73-7B3E3FB0919B}" destId="{586FD0F1-C806-4A43-8191-524160656C84}" srcOrd="0" destOrd="0" presId="urn:microsoft.com/office/officeart/2005/8/layout/bProcess3"/>
    <dgm:cxn modelId="{B39FBD95-A0AD-43B6-9BAE-5B6FFA1BD757}" type="presParOf" srcId="{CD4F8BBA-AFD2-4966-9AEF-B126FBF05F43}" destId="{6A45F5A8-6C85-4043-9764-D49BE5158557}" srcOrd="24" destOrd="0" presId="urn:microsoft.com/office/officeart/2005/8/layout/bProcess3"/>
  </dgm:cxnLst>
  <dgm:bg/>
  <dgm:whole/>
  <dgm:extLst>
    <a:ext uri="http://schemas.microsoft.com/office/drawing/2008/diagram">
      <dsp:dataModelExt xmlns:dsp="http://schemas.microsoft.com/office/drawing/2008/diagram" relId="rId29"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332888F6-7149-45E7-AAF9-7716A479413B}" type="doc">
      <dgm:prSet loTypeId="urn:microsoft.com/office/officeart/2005/8/layout/bProcess3" loCatId="process" qsTypeId="urn:microsoft.com/office/officeart/2005/8/quickstyle/simple1" qsCatId="simple" csTypeId="urn:microsoft.com/office/officeart/2005/8/colors/accent0_1" csCatId="mainScheme" phldr="1"/>
      <dgm:spPr/>
      <dgm:t>
        <a:bodyPr/>
        <a:lstStyle/>
        <a:p>
          <a:endParaRPr lang="en-US"/>
        </a:p>
      </dgm:t>
    </dgm:pt>
    <dgm:pt modelId="{08385243-14A4-4E0A-9CA4-A36D8F4F529F}">
      <dgm:prSet phldrT="[Text]" custT="1"/>
      <dgm:spPr/>
      <dgm:t>
        <a:bodyPr/>
        <a:lstStyle/>
        <a:p>
          <a:pPr algn="ctr"/>
          <a:r>
            <a:rPr lang="en-US" sz="1000">
              <a:latin typeface="Times New Roman" panose="02020603050405020304" pitchFamily="18" charset="0"/>
              <a:cs typeface="Times New Roman" panose="02020603050405020304" pitchFamily="18" charset="0"/>
            </a:rPr>
            <a:t>Đơn hàng được phân loại quần áo tự động.</a:t>
          </a:r>
        </a:p>
      </dgm:t>
    </dgm:pt>
    <dgm:pt modelId="{5B8B6902-8174-4DEE-8FB4-8D21AB3B3E74}" type="parTrans" cxnId="{0BF2C07E-5A44-4C47-A3AB-4DCBEF2AAB59}">
      <dgm:prSet/>
      <dgm:spPr/>
      <dgm:t>
        <a:bodyPr/>
        <a:lstStyle/>
        <a:p>
          <a:pPr algn="ctr"/>
          <a:endParaRPr lang="en-US" sz="1000">
            <a:latin typeface="Times New Roman" panose="02020603050405020304" pitchFamily="18" charset="0"/>
            <a:cs typeface="Times New Roman" panose="02020603050405020304" pitchFamily="18" charset="0"/>
          </a:endParaRPr>
        </a:p>
      </dgm:t>
    </dgm:pt>
    <dgm:pt modelId="{44711014-2CFC-45B4-964D-86CEF23231F4}" type="sibTrans" cxnId="{0BF2C07E-5A44-4C47-A3AB-4DCBEF2AAB59}">
      <dgm:prSet custT="1"/>
      <dgm:spPr/>
      <dgm:t>
        <a:bodyPr/>
        <a:lstStyle/>
        <a:p>
          <a:pPr algn="ctr"/>
          <a:endParaRPr lang="en-US" sz="1000">
            <a:latin typeface="Times New Roman" panose="02020603050405020304" pitchFamily="18" charset="0"/>
            <a:cs typeface="Times New Roman" panose="02020603050405020304" pitchFamily="18" charset="0"/>
          </a:endParaRPr>
        </a:p>
      </dgm:t>
    </dgm:pt>
    <dgm:pt modelId="{5D1D8052-E2F5-4214-8C9E-FE6DB60BBDA4}">
      <dgm:prSet phldrT="[Text]" custT="1"/>
      <dgm:spPr/>
      <dgm:t>
        <a:bodyPr/>
        <a:lstStyle/>
        <a:p>
          <a:pPr algn="ctr"/>
          <a:r>
            <a:rPr lang="en-US" sz="1000">
              <a:latin typeface="Times New Roman" panose="02020603050405020304" pitchFamily="18" charset="0"/>
              <a:cs typeface="Times New Roman" panose="02020603050405020304" pitchFamily="18" charset="0"/>
            </a:rPr>
            <a:t>Phân đơn hàng vào hàng đợi xử lí có thứ tự</a:t>
          </a:r>
        </a:p>
      </dgm:t>
    </dgm:pt>
    <dgm:pt modelId="{6ACFB915-BC55-4738-BCC9-A7ABEDC49E35}" type="parTrans" cxnId="{2138E347-77B3-4AAE-B9AB-15DA9605CF10}">
      <dgm:prSet/>
      <dgm:spPr/>
      <dgm:t>
        <a:bodyPr/>
        <a:lstStyle/>
        <a:p>
          <a:pPr algn="ctr"/>
          <a:endParaRPr lang="en-US" sz="1000">
            <a:latin typeface="Times New Roman" panose="02020603050405020304" pitchFamily="18" charset="0"/>
            <a:cs typeface="Times New Roman" panose="02020603050405020304" pitchFamily="18" charset="0"/>
          </a:endParaRPr>
        </a:p>
      </dgm:t>
    </dgm:pt>
    <dgm:pt modelId="{F50DE5B1-E012-4DF7-AADD-35EF59ED14F2}" type="sibTrans" cxnId="{2138E347-77B3-4AAE-B9AB-15DA9605CF10}">
      <dgm:prSet custT="1"/>
      <dgm:spPr/>
      <dgm:t>
        <a:bodyPr/>
        <a:lstStyle/>
        <a:p>
          <a:pPr algn="ctr"/>
          <a:endParaRPr lang="en-US" sz="1000">
            <a:latin typeface="Times New Roman" panose="02020603050405020304" pitchFamily="18" charset="0"/>
            <a:cs typeface="Times New Roman" panose="02020603050405020304" pitchFamily="18" charset="0"/>
          </a:endParaRPr>
        </a:p>
      </dgm:t>
    </dgm:pt>
    <dgm:pt modelId="{EBAE5846-7C01-4FC2-9A7A-F209C7621FEB}">
      <dgm:prSet phldrT="[Text]" custT="1"/>
      <dgm:spPr/>
      <dgm:t>
        <a:bodyPr/>
        <a:lstStyle/>
        <a:p>
          <a:pPr algn="ctr"/>
          <a:r>
            <a:rPr lang="en-US" sz="1000">
              <a:latin typeface="Times New Roman" panose="02020603050405020304" pitchFamily="18" charset="0"/>
              <a:cs typeface="Times New Roman" panose="02020603050405020304" pitchFamily="18" charset="0"/>
            </a:rPr>
            <a:t>Xử lí đơn hàng</a:t>
          </a:r>
        </a:p>
      </dgm:t>
    </dgm:pt>
    <dgm:pt modelId="{ACF557FB-63C2-4515-9160-DBEC40BA3DA8}" type="parTrans" cxnId="{A2F1DA92-E6BE-454B-839B-8EF6534129AA}">
      <dgm:prSet/>
      <dgm:spPr/>
      <dgm:t>
        <a:bodyPr/>
        <a:lstStyle/>
        <a:p>
          <a:pPr algn="ctr"/>
          <a:endParaRPr lang="en-US" sz="1000">
            <a:latin typeface="Times New Roman" panose="02020603050405020304" pitchFamily="18" charset="0"/>
            <a:cs typeface="Times New Roman" panose="02020603050405020304" pitchFamily="18" charset="0"/>
          </a:endParaRPr>
        </a:p>
      </dgm:t>
    </dgm:pt>
    <dgm:pt modelId="{A8EF8327-AF8D-4526-871D-8449CF057583}" type="sibTrans" cxnId="{A2F1DA92-E6BE-454B-839B-8EF6534129AA}">
      <dgm:prSet custT="1"/>
      <dgm:spPr/>
      <dgm:t>
        <a:bodyPr/>
        <a:lstStyle/>
        <a:p>
          <a:pPr algn="ctr"/>
          <a:endParaRPr lang="en-US" sz="1000">
            <a:latin typeface="Times New Roman" panose="02020603050405020304" pitchFamily="18" charset="0"/>
            <a:cs typeface="Times New Roman" panose="02020603050405020304" pitchFamily="18" charset="0"/>
          </a:endParaRPr>
        </a:p>
      </dgm:t>
    </dgm:pt>
    <dgm:pt modelId="{02BD35B4-3129-46AD-A1C9-C035805AB462}">
      <dgm:prSet phldrT="[Text]" custT="1"/>
      <dgm:spPr/>
      <dgm:t>
        <a:bodyPr/>
        <a:lstStyle/>
        <a:p>
          <a:pPr algn="ctr"/>
          <a:r>
            <a:rPr lang="en-US" sz="1000">
              <a:latin typeface="Times New Roman" panose="02020603050405020304" pitchFamily="18" charset="0"/>
              <a:cs typeface="Times New Roman" panose="02020603050405020304" pitchFamily="18" charset="0"/>
            </a:rPr>
            <a:t>Thông báo hoàn tất</a:t>
          </a:r>
        </a:p>
      </dgm:t>
    </dgm:pt>
    <dgm:pt modelId="{FDF5F0D8-1641-4382-B726-1544246DB7CE}" type="parTrans" cxnId="{A8A76001-1B71-4251-9BCD-650CF21F2D9A}">
      <dgm:prSet/>
      <dgm:spPr/>
      <dgm:t>
        <a:bodyPr/>
        <a:lstStyle/>
        <a:p>
          <a:pPr algn="ctr"/>
          <a:endParaRPr lang="en-US" sz="1000">
            <a:latin typeface="Times New Roman" panose="02020603050405020304" pitchFamily="18" charset="0"/>
            <a:cs typeface="Times New Roman" panose="02020603050405020304" pitchFamily="18" charset="0"/>
          </a:endParaRPr>
        </a:p>
      </dgm:t>
    </dgm:pt>
    <dgm:pt modelId="{0E97E6A0-5F6E-4A31-88E3-09A63E47C423}" type="sibTrans" cxnId="{A8A76001-1B71-4251-9BCD-650CF21F2D9A}">
      <dgm:prSet/>
      <dgm:spPr/>
      <dgm:t>
        <a:bodyPr/>
        <a:lstStyle/>
        <a:p>
          <a:pPr algn="ctr"/>
          <a:endParaRPr lang="en-US" sz="1000">
            <a:latin typeface="Times New Roman" panose="02020603050405020304" pitchFamily="18" charset="0"/>
            <a:cs typeface="Times New Roman" panose="02020603050405020304" pitchFamily="18" charset="0"/>
          </a:endParaRPr>
        </a:p>
      </dgm:t>
    </dgm:pt>
    <dgm:pt modelId="{C6B632D1-CF17-4027-B5B1-B19008C80797}" type="pres">
      <dgm:prSet presAssocID="{332888F6-7149-45E7-AAF9-7716A479413B}" presName="Name0" presStyleCnt="0">
        <dgm:presLayoutVars>
          <dgm:dir/>
          <dgm:resizeHandles val="exact"/>
        </dgm:presLayoutVars>
      </dgm:prSet>
      <dgm:spPr/>
    </dgm:pt>
    <dgm:pt modelId="{BEB1513F-5B68-40F1-992F-BCD502A3CA76}" type="pres">
      <dgm:prSet presAssocID="{08385243-14A4-4E0A-9CA4-A36D8F4F529F}" presName="node" presStyleLbl="node1" presStyleIdx="0" presStyleCnt="4" custScaleX="38444" custScaleY="32943">
        <dgm:presLayoutVars>
          <dgm:bulletEnabled val="1"/>
        </dgm:presLayoutVars>
      </dgm:prSet>
      <dgm:spPr/>
    </dgm:pt>
    <dgm:pt modelId="{B59C586A-1C62-4BDA-B877-5C9B3AC67D7D}" type="pres">
      <dgm:prSet presAssocID="{44711014-2CFC-45B4-964D-86CEF23231F4}" presName="sibTrans" presStyleLbl="sibTrans1D1" presStyleIdx="0" presStyleCnt="3"/>
      <dgm:spPr/>
    </dgm:pt>
    <dgm:pt modelId="{6D874746-2A3C-4994-B66C-29902BA4BF19}" type="pres">
      <dgm:prSet presAssocID="{44711014-2CFC-45B4-964D-86CEF23231F4}" presName="connectorText" presStyleLbl="sibTrans1D1" presStyleIdx="0" presStyleCnt="3"/>
      <dgm:spPr/>
    </dgm:pt>
    <dgm:pt modelId="{5B10E306-0B50-4A86-BCCA-4F7EAEF8B580}" type="pres">
      <dgm:prSet presAssocID="{5D1D8052-E2F5-4214-8C9E-FE6DB60BBDA4}" presName="node" presStyleLbl="node1" presStyleIdx="1" presStyleCnt="4" custScaleX="38444" custScaleY="32943">
        <dgm:presLayoutVars>
          <dgm:bulletEnabled val="1"/>
        </dgm:presLayoutVars>
      </dgm:prSet>
      <dgm:spPr/>
    </dgm:pt>
    <dgm:pt modelId="{FB145294-D0B0-4FEC-8180-EBA24EB48DD6}" type="pres">
      <dgm:prSet presAssocID="{F50DE5B1-E012-4DF7-AADD-35EF59ED14F2}" presName="sibTrans" presStyleLbl="sibTrans1D1" presStyleIdx="1" presStyleCnt="3"/>
      <dgm:spPr/>
    </dgm:pt>
    <dgm:pt modelId="{7EAA2A8E-1D90-4473-8521-D80737C7D751}" type="pres">
      <dgm:prSet presAssocID="{F50DE5B1-E012-4DF7-AADD-35EF59ED14F2}" presName="connectorText" presStyleLbl="sibTrans1D1" presStyleIdx="1" presStyleCnt="3"/>
      <dgm:spPr/>
    </dgm:pt>
    <dgm:pt modelId="{73ACBD59-B477-4817-9A1E-EA1BE0F6CF05}" type="pres">
      <dgm:prSet presAssocID="{EBAE5846-7C01-4FC2-9A7A-F209C7621FEB}" presName="node" presStyleLbl="node1" presStyleIdx="2" presStyleCnt="4" custScaleX="38444" custScaleY="32943">
        <dgm:presLayoutVars>
          <dgm:bulletEnabled val="1"/>
        </dgm:presLayoutVars>
      </dgm:prSet>
      <dgm:spPr/>
    </dgm:pt>
    <dgm:pt modelId="{1B3EBE94-9E37-42B5-83D8-8E2952428819}" type="pres">
      <dgm:prSet presAssocID="{A8EF8327-AF8D-4526-871D-8449CF057583}" presName="sibTrans" presStyleLbl="sibTrans1D1" presStyleIdx="2" presStyleCnt="3"/>
      <dgm:spPr/>
    </dgm:pt>
    <dgm:pt modelId="{73E4138B-A325-4F0B-8E97-359A43F6F986}" type="pres">
      <dgm:prSet presAssocID="{A8EF8327-AF8D-4526-871D-8449CF057583}" presName="connectorText" presStyleLbl="sibTrans1D1" presStyleIdx="2" presStyleCnt="3"/>
      <dgm:spPr/>
    </dgm:pt>
    <dgm:pt modelId="{C5895CAD-6A02-48D6-9AD5-9BFA65782EE2}" type="pres">
      <dgm:prSet presAssocID="{02BD35B4-3129-46AD-A1C9-C035805AB462}" presName="node" presStyleLbl="node1" presStyleIdx="3" presStyleCnt="4" custScaleX="38444" custScaleY="32943">
        <dgm:presLayoutVars>
          <dgm:bulletEnabled val="1"/>
        </dgm:presLayoutVars>
      </dgm:prSet>
      <dgm:spPr/>
    </dgm:pt>
  </dgm:ptLst>
  <dgm:cxnLst>
    <dgm:cxn modelId="{A8A76001-1B71-4251-9BCD-650CF21F2D9A}" srcId="{332888F6-7149-45E7-AAF9-7716A479413B}" destId="{02BD35B4-3129-46AD-A1C9-C035805AB462}" srcOrd="3" destOrd="0" parTransId="{FDF5F0D8-1641-4382-B726-1544246DB7CE}" sibTransId="{0E97E6A0-5F6E-4A31-88E3-09A63E47C423}"/>
    <dgm:cxn modelId="{3443DF08-8D0E-4764-B82C-C8B1968D0526}" type="presOf" srcId="{5D1D8052-E2F5-4214-8C9E-FE6DB60BBDA4}" destId="{5B10E306-0B50-4A86-BCCA-4F7EAEF8B580}" srcOrd="0" destOrd="0" presId="urn:microsoft.com/office/officeart/2005/8/layout/bProcess3"/>
    <dgm:cxn modelId="{340C042F-A118-47BE-9ADC-A903762262AF}" type="presOf" srcId="{44711014-2CFC-45B4-964D-86CEF23231F4}" destId="{B59C586A-1C62-4BDA-B877-5C9B3AC67D7D}" srcOrd="0" destOrd="0" presId="urn:microsoft.com/office/officeart/2005/8/layout/bProcess3"/>
    <dgm:cxn modelId="{7B993A2F-068D-483C-A8DF-531239D70DA0}" type="presOf" srcId="{02BD35B4-3129-46AD-A1C9-C035805AB462}" destId="{C5895CAD-6A02-48D6-9AD5-9BFA65782EE2}" srcOrd="0" destOrd="0" presId="urn:microsoft.com/office/officeart/2005/8/layout/bProcess3"/>
    <dgm:cxn modelId="{2138E347-77B3-4AAE-B9AB-15DA9605CF10}" srcId="{332888F6-7149-45E7-AAF9-7716A479413B}" destId="{5D1D8052-E2F5-4214-8C9E-FE6DB60BBDA4}" srcOrd="1" destOrd="0" parTransId="{6ACFB915-BC55-4738-BCC9-A7ABEDC49E35}" sibTransId="{F50DE5B1-E012-4DF7-AADD-35EF59ED14F2}"/>
    <dgm:cxn modelId="{89057E4A-C4A6-4598-B706-8A157E6F3493}" type="presOf" srcId="{08385243-14A4-4E0A-9CA4-A36D8F4F529F}" destId="{BEB1513F-5B68-40F1-992F-BCD502A3CA76}" srcOrd="0" destOrd="0" presId="urn:microsoft.com/office/officeart/2005/8/layout/bProcess3"/>
    <dgm:cxn modelId="{77C9FD77-945E-4B96-B173-3967D86A35E5}" type="presOf" srcId="{F50DE5B1-E012-4DF7-AADD-35EF59ED14F2}" destId="{7EAA2A8E-1D90-4473-8521-D80737C7D751}" srcOrd="1" destOrd="0" presId="urn:microsoft.com/office/officeart/2005/8/layout/bProcess3"/>
    <dgm:cxn modelId="{9C6F3758-849C-4C06-9E4F-CA34901A4514}" type="presOf" srcId="{A8EF8327-AF8D-4526-871D-8449CF057583}" destId="{1B3EBE94-9E37-42B5-83D8-8E2952428819}" srcOrd="0" destOrd="0" presId="urn:microsoft.com/office/officeart/2005/8/layout/bProcess3"/>
    <dgm:cxn modelId="{0BF2C07E-5A44-4C47-A3AB-4DCBEF2AAB59}" srcId="{332888F6-7149-45E7-AAF9-7716A479413B}" destId="{08385243-14A4-4E0A-9CA4-A36D8F4F529F}" srcOrd="0" destOrd="0" parTransId="{5B8B6902-8174-4DEE-8FB4-8D21AB3B3E74}" sibTransId="{44711014-2CFC-45B4-964D-86CEF23231F4}"/>
    <dgm:cxn modelId="{80DFEF7F-5CB8-42C2-A645-1F6ABF893481}" type="presOf" srcId="{332888F6-7149-45E7-AAF9-7716A479413B}" destId="{C6B632D1-CF17-4027-B5B1-B19008C80797}" srcOrd="0" destOrd="0" presId="urn:microsoft.com/office/officeart/2005/8/layout/bProcess3"/>
    <dgm:cxn modelId="{E0E4DD90-1142-4A60-92C4-1F8924005376}" type="presOf" srcId="{F50DE5B1-E012-4DF7-AADD-35EF59ED14F2}" destId="{FB145294-D0B0-4FEC-8180-EBA24EB48DD6}" srcOrd="0" destOrd="0" presId="urn:microsoft.com/office/officeart/2005/8/layout/bProcess3"/>
    <dgm:cxn modelId="{A2F1DA92-E6BE-454B-839B-8EF6534129AA}" srcId="{332888F6-7149-45E7-AAF9-7716A479413B}" destId="{EBAE5846-7C01-4FC2-9A7A-F209C7621FEB}" srcOrd="2" destOrd="0" parTransId="{ACF557FB-63C2-4515-9160-DBEC40BA3DA8}" sibTransId="{A8EF8327-AF8D-4526-871D-8449CF057583}"/>
    <dgm:cxn modelId="{7839B69D-F767-442A-BBC4-DB9A80AD8DCC}" type="presOf" srcId="{A8EF8327-AF8D-4526-871D-8449CF057583}" destId="{73E4138B-A325-4F0B-8E97-359A43F6F986}" srcOrd="1" destOrd="0" presId="urn:microsoft.com/office/officeart/2005/8/layout/bProcess3"/>
    <dgm:cxn modelId="{11F201C2-A5BA-417A-9AC7-BAA1007B68BB}" type="presOf" srcId="{EBAE5846-7C01-4FC2-9A7A-F209C7621FEB}" destId="{73ACBD59-B477-4817-9A1E-EA1BE0F6CF05}" srcOrd="0" destOrd="0" presId="urn:microsoft.com/office/officeart/2005/8/layout/bProcess3"/>
    <dgm:cxn modelId="{521F06FA-1333-46C9-A804-D20683A6F7F4}" type="presOf" srcId="{44711014-2CFC-45B4-964D-86CEF23231F4}" destId="{6D874746-2A3C-4994-B66C-29902BA4BF19}" srcOrd="1" destOrd="0" presId="urn:microsoft.com/office/officeart/2005/8/layout/bProcess3"/>
    <dgm:cxn modelId="{A60633B9-64E7-4C72-8200-6ABF609E27AA}" type="presParOf" srcId="{C6B632D1-CF17-4027-B5B1-B19008C80797}" destId="{BEB1513F-5B68-40F1-992F-BCD502A3CA76}" srcOrd="0" destOrd="0" presId="urn:microsoft.com/office/officeart/2005/8/layout/bProcess3"/>
    <dgm:cxn modelId="{1220023A-C7F5-4893-B29A-F9219B970D82}" type="presParOf" srcId="{C6B632D1-CF17-4027-B5B1-B19008C80797}" destId="{B59C586A-1C62-4BDA-B877-5C9B3AC67D7D}" srcOrd="1" destOrd="0" presId="urn:microsoft.com/office/officeart/2005/8/layout/bProcess3"/>
    <dgm:cxn modelId="{978FFE40-2B49-4A83-8645-EC5629EB0710}" type="presParOf" srcId="{B59C586A-1C62-4BDA-B877-5C9B3AC67D7D}" destId="{6D874746-2A3C-4994-B66C-29902BA4BF19}" srcOrd="0" destOrd="0" presId="urn:microsoft.com/office/officeart/2005/8/layout/bProcess3"/>
    <dgm:cxn modelId="{80A1A6B5-EF44-410B-9FEC-C7B0448B1F92}" type="presParOf" srcId="{C6B632D1-CF17-4027-B5B1-B19008C80797}" destId="{5B10E306-0B50-4A86-BCCA-4F7EAEF8B580}" srcOrd="2" destOrd="0" presId="urn:microsoft.com/office/officeart/2005/8/layout/bProcess3"/>
    <dgm:cxn modelId="{1F305C83-096F-4AA3-893B-D24BF11BFACC}" type="presParOf" srcId="{C6B632D1-CF17-4027-B5B1-B19008C80797}" destId="{FB145294-D0B0-4FEC-8180-EBA24EB48DD6}" srcOrd="3" destOrd="0" presId="urn:microsoft.com/office/officeart/2005/8/layout/bProcess3"/>
    <dgm:cxn modelId="{FD0B7ED4-7B53-47FC-9766-5135488732D6}" type="presParOf" srcId="{FB145294-D0B0-4FEC-8180-EBA24EB48DD6}" destId="{7EAA2A8E-1D90-4473-8521-D80737C7D751}" srcOrd="0" destOrd="0" presId="urn:microsoft.com/office/officeart/2005/8/layout/bProcess3"/>
    <dgm:cxn modelId="{C9CDCC3E-B6EF-46DD-A00A-0D0DC0C119BE}" type="presParOf" srcId="{C6B632D1-CF17-4027-B5B1-B19008C80797}" destId="{73ACBD59-B477-4817-9A1E-EA1BE0F6CF05}" srcOrd="4" destOrd="0" presId="urn:microsoft.com/office/officeart/2005/8/layout/bProcess3"/>
    <dgm:cxn modelId="{87175722-03D2-4C94-B834-69C3C95BFA75}" type="presParOf" srcId="{C6B632D1-CF17-4027-B5B1-B19008C80797}" destId="{1B3EBE94-9E37-42B5-83D8-8E2952428819}" srcOrd="5" destOrd="0" presId="urn:microsoft.com/office/officeart/2005/8/layout/bProcess3"/>
    <dgm:cxn modelId="{CD679765-8073-4BB6-9A01-BF8EB2F18050}" type="presParOf" srcId="{1B3EBE94-9E37-42B5-83D8-8E2952428819}" destId="{73E4138B-A325-4F0B-8E97-359A43F6F986}" srcOrd="0" destOrd="0" presId="urn:microsoft.com/office/officeart/2005/8/layout/bProcess3"/>
    <dgm:cxn modelId="{191FFAA7-6924-4FAD-BBFC-8D51155DFC5D}" type="presParOf" srcId="{C6B632D1-CF17-4027-B5B1-B19008C80797}" destId="{C5895CAD-6A02-48D6-9AD5-9BFA65782EE2}" srcOrd="6" destOrd="0" presId="urn:microsoft.com/office/officeart/2005/8/layout/bProcess3"/>
  </dgm:cxnLst>
  <dgm:bg/>
  <dgm:whole/>
  <dgm:extLst>
    <a:ext uri="http://schemas.microsoft.com/office/drawing/2008/diagram">
      <dsp:dataModelExt xmlns:dsp="http://schemas.microsoft.com/office/drawing/2008/diagram" relId="rId34"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3D2639C4-6DA6-49FC-981C-8466A77BBBD0}" type="doc">
      <dgm:prSet loTypeId="urn:microsoft.com/office/officeart/2008/layout/HorizontalMultiLevelHierarchy" loCatId="hierarchy" qsTypeId="urn:microsoft.com/office/officeart/2005/8/quickstyle/simple1" qsCatId="simple" csTypeId="urn:microsoft.com/office/officeart/2005/8/colors/accent0_2" csCatId="mainScheme" phldr="1"/>
      <dgm:spPr/>
      <dgm:t>
        <a:bodyPr/>
        <a:lstStyle/>
        <a:p>
          <a:endParaRPr lang="en-US"/>
        </a:p>
      </dgm:t>
    </dgm:pt>
    <dgm:pt modelId="{A716D81E-C9B9-4A24-988B-5C37CF75B8D4}">
      <dgm:prSet phldrT="[Text]" custT="1"/>
      <dgm:spPr/>
      <dgm:t>
        <a:bodyPr/>
        <a:lstStyle/>
        <a:p>
          <a:pPr algn="ctr"/>
          <a:r>
            <a:rPr lang="en-US" sz="1300" b="1">
              <a:solidFill>
                <a:sysClr val="windowText" lastClr="000000"/>
              </a:solidFill>
              <a:latin typeface="Times New Roman" panose="02020603050405020304" pitchFamily="18" charset="0"/>
              <a:cs typeface="Times New Roman" panose="02020603050405020304" pitchFamily="18" charset="0"/>
            </a:rPr>
            <a:t>HỆ THỐNG QUẢN LÍ ĐẶT VÀ XỬ LÍ ĐƠN HÀNG GIẶT ỦI</a:t>
          </a:r>
        </a:p>
      </dgm:t>
    </dgm:pt>
    <dgm:pt modelId="{DD6C018F-38FE-4878-A733-2CDFDA710B23}" type="parTrans" cxnId="{0D52EF5D-B1F4-4D6A-BFE4-9857A48EC236}">
      <dgm:prSet/>
      <dgm:spPr/>
      <dgm:t>
        <a:bodyPr/>
        <a:lstStyle/>
        <a:p>
          <a:endParaRPr lang="en-US"/>
        </a:p>
      </dgm:t>
    </dgm:pt>
    <dgm:pt modelId="{DAA19B58-A37E-4BD9-AD8A-E2BDA3ED91EF}" type="sibTrans" cxnId="{0D52EF5D-B1F4-4D6A-BFE4-9857A48EC236}">
      <dgm:prSet/>
      <dgm:spPr/>
      <dgm:t>
        <a:bodyPr/>
        <a:lstStyle/>
        <a:p>
          <a:endParaRPr lang="en-US"/>
        </a:p>
      </dgm:t>
    </dgm:pt>
    <dgm:pt modelId="{9C8FBAB3-9E42-44F0-BE6F-7A1394E3A1CE}">
      <dgm:prSet phldrT="[Text]" custT="1"/>
      <dgm:spPr/>
      <dgm:t>
        <a:bodyPr/>
        <a:lstStyle/>
        <a:p>
          <a:r>
            <a:rPr lang="en-US" sz="1300">
              <a:solidFill>
                <a:sysClr val="windowText" lastClr="000000"/>
              </a:solidFill>
              <a:latin typeface="Times New Roman" panose="02020603050405020304" pitchFamily="18" charset="0"/>
              <a:cs typeface="Times New Roman" panose="02020603050405020304" pitchFamily="18" charset="0"/>
            </a:rPr>
            <a:t>Quản lí  đơn hàng</a:t>
          </a:r>
        </a:p>
      </dgm:t>
    </dgm:pt>
    <dgm:pt modelId="{8A76DDAF-46B1-43F5-A4B2-FBA3AB82AAA1}" type="parTrans" cxnId="{41D32AA4-FB52-4215-8653-FD5A81CA4933}">
      <dgm:prSet custT="1"/>
      <dgm:spPr/>
      <dgm:t>
        <a:bodyPr/>
        <a:lstStyle/>
        <a:p>
          <a:endParaRPr lang="en-US" sz="1300">
            <a:solidFill>
              <a:sysClr val="windowText" lastClr="000000"/>
            </a:solidFill>
            <a:latin typeface="Times New Roman" panose="02020603050405020304" pitchFamily="18" charset="0"/>
            <a:cs typeface="Times New Roman" panose="02020603050405020304" pitchFamily="18" charset="0"/>
          </a:endParaRPr>
        </a:p>
      </dgm:t>
    </dgm:pt>
    <dgm:pt modelId="{B0CB6D7D-944D-48AC-98C0-06E261F8B2B1}" type="sibTrans" cxnId="{41D32AA4-FB52-4215-8653-FD5A81CA4933}">
      <dgm:prSet/>
      <dgm:spPr/>
      <dgm:t>
        <a:bodyPr/>
        <a:lstStyle/>
        <a:p>
          <a:endParaRPr lang="en-US"/>
        </a:p>
      </dgm:t>
    </dgm:pt>
    <dgm:pt modelId="{08DAA755-EAC3-4482-B66A-25035F229FB1}">
      <dgm:prSet phldrT="[Text]" custT="1"/>
      <dgm:spPr/>
      <dgm:t>
        <a:bodyPr/>
        <a:lstStyle/>
        <a:p>
          <a:r>
            <a:rPr lang="en-US" sz="1300">
              <a:solidFill>
                <a:sysClr val="windowText" lastClr="000000"/>
              </a:solidFill>
              <a:latin typeface="Times New Roman" panose="02020603050405020304" pitchFamily="18" charset="0"/>
              <a:cs typeface="Times New Roman" panose="02020603050405020304" pitchFamily="18" charset="0"/>
            </a:rPr>
            <a:t>Quản lí biên nhận</a:t>
          </a:r>
        </a:p>
      </dgm:t>
    </dgm:pt>
    <dgm:pt modelId="{D052C611-7FD9-48CC-9F1E-3C244EA2E970}" type="parTrans" cxnId="{599B4B7F-A5DB-44FB-AEA0-0CE0ED45AE96}">
      <dgm:prSet custT="1"/>
      <dgm:spPr/>
      <dgm:t>
        <a:bodyPr/>
        <a:lstStyle/>
        <a:p>
          <a:endParaRPr lang="en-US" sz="1300">
            <a:solidFill>
              <a:sysClr val="windowText" lastClr="000000"/>
            </a:solidFill>
            <a:latin typeface="Times New Roman" panose="02020603050405020304" pitchFamily="18" charset="0"/>
            <a:cs typeface="Times New Roman" panose="02020603050405020304" pitchFamily="18" charset="0"/>
          </a:endParaRPr>
        </a:p>
      </dgm:t>
    </dgm:pt>
    <dgm:pt modelId="{72D31ED9-99EB-4EAE-A575-61317AE98C84}" type="sibTrans" cxnId="{599B4B7F-A5DB-44FB-AEA0-0CE0ED45AE96}">
      <dgm:prSet/>
      <dgm:spPr/>
      <dgm:t>
        <a:bodyPr/>
        <a:lstStyle/>
        <a:p>
          <a:endParaRPr lang="en-US"/>
        </a:p>
      </dgm:t>
    </dgm:pt>
    <dgm:pt modelId="{FD84E3B6-F391-44D5-915E-EB23C62FCA5D}">
      <dgm:prSet phldrT="[Text]" custT="1"/>
      <dgm:spPr/>
      <dgm:t>
        <a:bodyPr/>
        <a:lstStyle/>
        <a:p>
          <a:r>
            <a:rPr lang="en-US" sz="1300">
              <a:solidFill>
                <a:sysClr val="windowText" lastClr="000000"/>
              </a:solidFill>
              <a:latin typeface="Times New Roman" panose="02020603050405020304" pitchFamily="18" charset="0"/>
              <a:cs typeface="Times New Roman" panose="02020603050405020304" pitchFamily="18" charset="0"/>
            </a:rPr>
            <a:t>Quản lí phân công xử lí đơn hàng</a:t>
          </a:r>
        </a:p>
      </dgm:t>
    </dgm:pt>
    <dgm:pt modelId="{4EC5CFD7-4524-4770-A175-18F63A48ED54}" type="parTrans" cxnId="{662CA7DE-B7AA-494C-9FD0-E0316BDB2D14}">
      <dgm:prSet custT="1"/>
      <dgm:spPr/>
      <dgm:t>
        <a:bodyPr/>
        <a:lstStyle/>
        <a:p>
          <a:endParaRPr lang="en-US" sz="1300">
            <a:solidFill>
              <a:sysClr val="windowText" lastClr="000000"/>
            </a:solidFill>
            <a:latin typeface="Times New Roman" panose="02020603050405020304" pitchFamily="18" charset="0"/>
            <a:cs typeface="Times New Roman" panose="02020603050405020304" pitchFamily="18" charset="0"/>
          </a:endParaRPr>
        </a:p>
      </dgm:t>
    </dgm:pt>
    <dgm:pt modelId="{A16F8A6C-692C-4A47-A774-8E2917976B0D}" type="sibTrans" cxnId="{662CA7DE-B7AA-494C-9FD0-E0316BDB2D14}">
      <dgm:prSet/>
      <dgm:spPr/>
      <dgm:t>
        <a:bodyPr/>
        <a:lstStyle/>
        <a:p>
          <a:endParaRPr lang="en-US"/>
        </a:p>
      </dgm:t>
    </dgm:pt>
    <dgm:pt modelId="{F6702887-5338-4162-ADC4-7F86B301546F}">
      <dgm:prSet phldrT="[Text]" custT="1"/>
      <dgm:spPr/>
      <dgm:t>
        <a:bodyPr/>
        <a:lstStyle/>
        <a:p>
          <a:r>
            <a:rPr lang="en-US" sz="1300">
              <a:solidFill>
                <a:sysClr val="windowText" lastClr="000000"/>
              </a:solidFill>
              <a:latin typeface="Times New Roman" panose="02020603050405020304" pitchFamily="18" charset="0"/>
              <a:cs typeface="Times New Roman" panose="02020603050405020304" pitchFamily="18" charset="0"/>
            </a:rPr>
            <a:t>Tạo đơn hàng</a:t>
          </a:r>
        </a:p>
      </dgm:t>
    </dgm:pt>
    <dgm:pt modelId="{0C6DDE8D-B65B-476F-B91F-D6756DEC0D66}" type="parTrans" cxnId="{DA6CED2E-4139-4B01-B64A-BE5D13D51720}">
      <dgm:prSet custT="1"/>
      <dgm:spPr/>
      <dgm:t>
        <a:bodyPr/>
        <a:lstStyle/>
        <a:p>
          <a:endParaRPr lang="en-US" sz="1300">
            <a:solidFill>
              <a:sysClr val="windowText" lastClr="000000"/>
            </a:solidFill>
            <a:latin typeface="Times New Roman" panose="02020603050405020304" pitchFamily="18" charset="0"/>
            <a:cs typeface="Times New Roman" panose="02020603050405020304" pitchFamily="18" charset="0"/>
          </a:endParaRPr>
        </a:p>
      </dgm:t>
    </dgm:pt>
    <dgm:pt modelId="{8C8CA73C-F2EF-42D8-B348-A952EC6469AA}" type="sibTrans" cxnId="{DA6CED2E-4139-4B01-B64A-BE5D13D51720}">
      <dgm:prSet/>
      <dgm:spPr/>
      <dgm:t>
        <a:bodyPr/>
        <a:lstStyle/>
        <a:p>
          <a:endParaRPr lang="en-US"/>
        </a:p>
      </dgm:t>
    </dgm:pt>
    <dgm:pt modelId="{657D0AA3-1B43-434F-878F-4B5EE85E594D}">
      <dgm:prSet phldrT="[Text]" custT="1"/>
      <dgm:spPr/>
      <dgm:t>
        <a:bodyPr/>
        <a:lstStyle/>
        <a:p>
          <a:r>
            <a:rPr lang="en-US" sz="1300">
              <a:solidFill>
                <a:sysClr val="windowText" lastClr="000000"/>
              </a:solidFill>
              <a:latin typeface="Times New Roman" panose="02020603050405020304" pitchFamily="18" charset="0"/>
              <a:cs typeface="Times New Roman" panose="02020603050405020304" pitchFamily="18" charset="0"/>
            </a:rPr>
            <a:t>Tìm kiếm đơn hàng</a:t>
          </a:r>
        </a:p>
      </dgm:t>
    </dgm:pt>
    <dgm:pt modelId="{AF8FE861-4B0F-402D-9378-5636827E6FD2}" type="parTrans" cxnId="{F149E684-3986-4EA3-A76F-9237E2FE2655}">
      <dgm:prSet custT="1"/>
      <dgm:spPr/>
      <dgm:t>
        <a:bodyPr/>
        <a:lstStyle/>
        <a:p>
          <a:endParaRPr lang="en-US" sz="1300">
            <a:solidFill>
              <a:sysClr val="windowText" lastClr="000000"/>
            </a:solidFill>
            <a:latin typeface="Times New Roman" panose="02020603050405020304" pitchFamily="18" charset="0"/>
            <a:cs typeface="Times New Roman" panose="02020603050405020304" pitchFamily="18" charset="0"/>
          </a:endParaRPr>
        </a:p>
      </dgm:t>
    </dgm:pt>
    <dgm:pt modelId="{DC8582E7-363E-4134-8358-77A898FF73D3}" type="sibTrans" cxnId="{F149E684-3986-4EA3-A76F-9237E2FE2655}">
      <dgm:prSet/>
      <dgm:spPr/>
      <dgm:t>
        <a:bodyPr/>
        <a:lstStyle/>
        <a:p>
          <a:endParaRPr lang="en-US"/>
        </a:p>
      </dgm:t>
    </dgm:pt>
    <dgm:pt modelId="{3D16DD03-9366-4016-81E5-A1736E755C1B}">
      <dgm:prSet phldrT="[Text]" custT="1"/>
      <dgm:spPr/>
      <dgm:t>
        <a:bodyPr/>
        <a:lstStyle/>
        <a:p>
          <a:r>
            <a:rPr lang="en-US" sz="1300">
              <a:solidFill>
                <a:sysClr val="windowText" lastClr="000000"/>
              </a:solidFill>
              <a:latin typeface="Times New Roman" panose="02020603050405020304" pitchFamily="18" charset="0"/>
              <a:cs typeface="Times New Roman" panose="02020603050405020304" pitchFamily="18" charset="0"/>
            </a:rPr>
            <a:t>Đăng nhập hệ thống</a:t>
          </a:r>
        </a:p>
      </dgm:t>
    </dgm:pt>
    <dgm:pt modelId="{F560FCDA-2BBC-4D53-94F1-D863E014C2E3}" type="parTrans" cxnId="{E8ECDC17-2E05-4F3A-97BD-C1A6349C6744}">
      <dgm:prSet custT="1"/>
      <dgm:spPr/>
      <dgm:t>
        <a:bodyPr/>
        <a:lstStyle/>
        <a:p>
          <a:endParaRPr lang="en-US" sz="1300">
            <a:solidFill>
              <a:sysClr val="windowText" lastClr="000000"/>
            </a:solidFill>
            <a:latin typeface="Times New Roman" panose="02020603050405020304" pitchFamily="18" charset="0"/>
            <a:cs typeface="Times New Roman" panose="02020603050405020304" pitchFamily="18" charset="0"/>
          </a:endParaRPr>
        </a:p>
      </dgm:t>
    </dgm:pt>
    <dgm:pt modelId="{44181DE8-E17E-46AA-89FE-93A263D625EB}" type="sibTrans" cxnId="{E8ECDC17-2E05-4F3A-97BD-C1A6349C6744}">
      <dgm:prSet/>
      <dgm:spPr/>
      <dgm:t>
        <a:bodyPr/>
        <a:lstStyle/>
        <a:p>
          <a:endParaRPr lang="en-US"/>
        </a:p>
      </dgm:t>
    </dgm:pt>
    <dgm:pt modelId="{FCFBDF0E-4FDE-46F3-93D8-55814725623A}">
      <dgm:prSet phldrT="[Text]" custT="1"/>
      <dgm:spPr/>
      <dgm:t>
        <a:bodyPr/>
        <a:lstStyle/>
        <a:p>
          <a:r>
            <a:rPr lang="en-US" sz="1300">
              <a:solidFill>
                <a:sysClr val="windowText" lastClr="000000"/>
              </a:solidFill>
              <a:latin typeface="Times New Roman" panose="02020603050405020304" pitchFamily="18" charset="0"/>
              <a:cs typeface="Times New Roman" panose="02020603050405020304" pitchFamily="18" charset="0"/>
            </a:rPr>
            <a:t>Đăng xuất hệ thống</a:t>
          </a:r>
        </a:p>
      </dgm:t>
    </dgm:pt>
    <dgm:pt modelId="{03A475D0-705E-44FF-812E-4996F4B8E3CD}" type="parTrans" cxnId="{BF6C3A6F-604D-42D2-A5AE-280CFE4A4A1E}">
      <dgm:prSet custT="1"/>
      <dgm:spPr/>
      <dgm:t>
        <a:bodyPr/>
        <a:lstStyle/>
        <a:p>
          <a:endParaRPr lang="en-US" sz="1300">
            <a:solidFill>
              <a:sysClr val="windowText" lastClr="000000"/>
            </a:solidFill>
            <a:latin typeface="Times New Roman" panose="02020603050405020304" pitchFamily="18" charset="0"/>
            <a:cs typeface="Times New Roman" panose="02020603050405020304" pitchFamily="18" charset="0"/>
          </a:endParaRPr>
        </a:p>
      </dgm:t>
    </dgm:pt>
    <dgm:pt modelId="{A04AE863-7AB4-4262-92BA-4F77D0A81434}" type="sibTrans" cxnId="{BF6C3A6F-604D-42D2-A5AE-280CFE4A4A1E}">
      <dgm:prSet/>
      <dgm:spPr/>
      <dgm:t>
        <a:bodyPr/>
        <a:lstStyle/>
        <a:p>
          <a:endParaRPr lang="en-US"/>
        </a:p>
      </dgm:t>
    </dgm:pt>
    <dgm:pt modelId="{555CAA9C-D4F4-4257-B4CF-E2ED86285D8E}">
      <dgm:prSet phldrT="[Text]" custT="1"/>
      <dgm:spPr/>
      <dgm:t>
        <a:bodyPr/>
        <a:lstStyle/>
        <a:p>
          <a:r>
            <a:rPr lang="en-US" sz="1300">
              <a:solidFill>
                <a:sysClr val="windowText" lastClr="000000"/>
              </a:solidFill>
              <a:latin typeface="Times New Roman" panose="02020603050405020304" pitchFamily="18" charset="0"/>
              <a:cs typeface="Times New Roman" panose="02020603050405020304" pitchFamily="18" charset="0"/>
            </a:rPr>
            <a:t>Đăng kí tài khoản khách hàng</a:t>
          </a:r>
        </a:p>
      </dgm:t>
    </dgm:pt>
    <dgm:pt modelId="{8F62047F-0174-4C6E-B020-93FB13E5DCAF}" type="parTrans" cxnId="{D3C208DF-90E4-439B-A674-9C2144F3893E}">
      <dgm:prSet custT="1"/>
      <dgm:spPr/>
      <dgm:t>
        <a:bodyPr/>
        <a:lstStyle/>
        <a:p>
          <a:endParaRPr lang="en-US" sz="1300">
            <a:solidFill>
              <a:sysClr val="windowText" lastClr="000000"/>
            </a:solidFill>
            <a:latin typeface="Times New Roman" panose="02020603050405020304" pitchFamily="18" charset="0"/>
            <a:cs typeface="Times New Roman" panose="02020603050405020304" pitchFamily="18" charset="0"/>
          </a:endParaRPr>
        </a:p>
      </dgm:t>
    </dgm:pt>
    <dgm:pt modelId="{14622F36-C47A-4B84-A5A2-D4B7C0B8128E}" type="sibTrans" cxnId="{D3C208DF-90E4-439B-A674-9C2144F3893E}">
      <dgm:prSet/>
      <dgm:spPr/>
      <dgm:t>
        <a:bodyPr/>
        <a:lstStyle/>
        <a:p>
          <a:endParaRPr lang="en-US"/>
        </a:p>
      </dgm:t>
    </dgm:pt>
    <dgm:pt modelId="{98F6262C-DB09-4693-8F4A-632CD20EB627}">
      <dgm:prSet phldrT="[Text]" custT="1"/>
      <dgm:spPr/>
      <dgm:t>
        <a:bodyPr/>
        <a:lstStyle/>
        <a:p>
          <a:r>
            <a:rPr lang="en-US" sz="1300">
              <a:solidFill>
                <a:sysClr val="windowText" lastClr="000000"/>
              </a:solidFill>
              <a:latin typeface="Times New Roman" panose="02020603050405020304" pitchFamily="18" charset="0"/>
              <a:cs typeface="Times New Roman" panose="02020603050405020304" pitchFamily="18" charset="0"/>
            </a:rPr>
            <a:t>Xem danh sách đơn hàng theo trạng thái</a:t>
          </a:r>
        </a:p>
      </dgm:t>
    </dgm:pt>
    <dgm:pt modelId="{B1942156-1B6C-4C39-9E3B-0AD66466D368}" type="parTrans" cxnId="{C3508188-5C67-4024-B7FC-819C89B75433}">
      <dgm:prSet/>
      <dgm:spPr/>
      <dgm:t>
        <a:bodyPr/>
        <a:lstStyle/>
        <a:p>
          <a:endParaRPr lang="en-US"/>
        </a:p>
      </dgm:t>
    </dgm:pt>
    <dgm:pt modelId="{4A73A2D8-BB7C-4F38-8F95-7A7EAFAA0968}" type="sibTrans" cxnId="{C3508188-5C67-4024-B7FC-819C89B75433}">
      <dgm:prSet/>
      <dgm:spPr/>
      <dgm:t>
        <a:bodyPr/>
        <a:lstStyle/>
        <a:p>
          <a:endParaRPr lang="en-US"/>
        </a:p>
      </dgm:t>
    </dgm:pt>
    <dgm:pt modelId="{673A8A5E-DED8-4FAD-8500-48DD66F49C76}">
      <dgm:prSet phldrT="[Text]" custT="1"/>
      <dgm:spPr/>
      <dgm:t>
        <a:bodyPr/>
        <a:lstStyle/>
        <a:p>
          <a:r>
            <a:rPr lang="en-US" sz="1300">
              <a:solidFill>
                <a:sysClr val="windowText" lastClr="000000"/>
              </a:solidFill>
              <a:latin typeface="Times New Roman" panose="02020603050405020304" pitchFamily="18" charset="0"/>
              <a:cs typeface="Times New Roman" panose="02020603050405020304" pitchFamily="18" charset="0"/>
            </a:rPr>
            <a:t>Xem chi tiết đơn hàng</a:t>
          </a:r>
        </a:p>
      </dgm:t>
    </dgm:pt>
    <dgm:pt modelId="{509B0614-C4F5-4567-AF0E-A4F69C5A127F}" type="parTrans" cxnId="{989B113B-27A8-4B66-B041-98D292449212}">
      <dgm:prSet/>
      <dgm:spPr/>
      <dgm:t>
        <a:bodyPr/>
        <a:lstStyle/>
        <a:p>
          <a:endParaRPr lang="en-US"/>
        </a:p>
      </dgm:t>
    </dgm:pt>
    <dgm:pt modelId="{F1BA91DB-703B-48F1-A0CC-933D9E32120D}" type="sibTrans" cxnId="{989B113B-27A8-4B66-B041-98D292449212}">
      <dgm:prSet/>
      <dgm:spPr/>
      <dgm:t>
        <a:bodyPr/>
        <a:lstStyle/>
        <a:p>
          <a:endParaRPr lang="en-US"/>
        </a:p>
      </dgm:t>
    </dgm:pt>
    <dgm:pt modelId="{764A03A6-A408-4352-AC01-B8ED1BB25228}">
      <dgm:prSet phldrT="[Text]" custT="1"/>
      <dgm:spPr/>
      <dgm:t>
        <a:bodyPr/>
        <a:lstStyle/>
        <a:p>
          <a:r>
            <a:rPr lang="en-US" sz="1300">
              <a:solidFill>
                <a:sysClr val="windowText" lastClr="000000"/>
              </a:solidFill>
              <a:latin typeface="Times New Roman" panose="02020603050405020304" pitchFamily="18" charset="0"/>
              <a:cs typeface="Times New Roman" panose="02020603050405020304" pitchFamily="18" charset="0"/>
            </a:rPr>
            <a:t>Thay đổi trạng thái đơn hàng</a:t>
          </a:r>
        </a:p>
      </dgm:t>
    </dgm:pt>
    <dgm:pt modelId="{1509515D-63AD-4D3F-906D-643267258641}" type="parTrans" cxnId="{E2777BF9-98F1-49BD-A7DE-C074E768599F}">
      <dgm:prSet/>
      <dgm:spPr/>
      <dgm:t>
        <a:bodyPr/>
        <a:lstStyle/>
        <a:p>
          <a:endParaRPr lang="en-US"/>
        </a:p>
      </dgm:t>
    </dgm:pt>
    <dgm:pt modelId="{69EE7B7A-9840-4B5A-BEC2-B97E8D2B998F}" type="sibTrans" cxnId="{E2777BF9-98F1-49BD-A7DE-C074E768599F}">
      <dgm:prSet/>
      <dgm:spPr/>
      <dgm:t>
        <a:bodyPr/>
        <a:lstStyle/>
        <a:p>
          <a:endParaRPr lang="en-US"/>
        </a:p>
      </dgm:t>
    </dgm:pt>
    <dgm:pt modelId="{10CB6597-216D-43B2-AC41-857922CC1E73}">
      <dgm:prSet phldrT="[Text]" custT="1"/>
      <dgm:spPr/>
      <dgm:t>
        <a:bodyPr/>
        <a:lstStyle/>
        <a:p>
          <a:r>
            <a:rPr lang="en-US" sz="1300">
              <a:solidFill>
                <a:sysClr val="windowText" lastClr="000000"/>
              </a:solidFill>
              <a:latin typeface="Times New Roman" panose="02020603050405020304" pitchFamily="18" charset="0"/>
              <a:cs typeface="Times New Roman" panose="02020603050405020304" pitchFamily="18" charset="0"/>
            </a:rPr>
            <a:t>Xem danh sách biên nhận theo trạng thái</a:t>
          </a:r>
        </a:p>
      </dgm:t>
    </dgm:pt>
    <dgm:pt modelId="{702D292E-70AB-4E26-AEE1-B2F6883D9258}" type="parTrans" cxnId="{5984EA02-51E2-4439-9E5B-760B1657CEC4}">
      <dgm:prSet/>
      <dgm:spPr/>
      <dgm:t>
        <a:bodyPr/>
        <a:lstStyle/>
        <a:p>
          <a:endParaRPr lang="en-US"/>
        </a:p>
      </dgm:t>
    </dgm:pt>
    <dgm:pt modelId="{AB267486-9BF0-4E11-BFD3-DC49137D6479}" type="sibTrans" cxnId="{5984EA02-51E2-4439-9E5B-760B1657CEC4}">
      <dgm:prSet/>
      <dgm:spPr/>
      <dgm:t>
        <a:bodyPr/>
        <a:lstStyle/>
        <a:p>
          <a:endParaRPr lang="en-US"/>
        </a:p>
      </dgm:t>
    </dgm:pt>
    <dgm:pt modelId="{EB5458A8-0E81-4F3E-B320-61FAA2BA63D2}">
      <dgm:prSet phldrT="[Text]" custT="1"/>
      <dgm:spPr/>
      <dgm:t>
        <a:bodyPr/>
        <a:lstStyle/>
        <a:p>
          <a:r>
            <a:rPr lang="en-US" sz="1300">
              <a:solidFill>
                <a:sysClr val="windowText" lastClr="000000"/>
              </a:solidFill>
              <a:latin typeface="Times New Roman" panose="02020603050405020304" pitchFamily="18" charset="0"/>
              <a:cs typeface="Times New Roman" panose="02020603050405020304" pitchFamily="18" charset="0"/>
            </a:rPr>
            <a:t>Thay đổi trạng thái biên nhận</a:t>
          </a:r>
        </a:p>
      </dgm:t>
    </dgm:pt>
    <dgm:pt modelId="{4E3028E6-CE58-4004-8033-A49C790B88B3}" type="parTrans" cxnId="{8AF176EA-090F-484E-A536-33C4C339E5EF}">
      <dgm:prSet/>
      <dgm:spPr/>
      <dgm:t>
        <a:bodyPr/>
        <a:lstStyle/>
        <a:p>
          <a:endParaRPr lang="en-US"/>
        </a:p>
      </dgm:t>
    </dgm:pt>
    <dgm:pt modelId="{E351BC71-BAA1-4F4B-81DD-BA4773E157D7}" type="sibTrans" cxnId="{8AF176EA-090F-484E-A536-33C4C339E5EF}">
      <dgm:prSet/>
      <dgm:spPr/>
      <dgm:t>
        <a:bodyPr/>
        <a:lstStyle/>
        <a:p>
          <a:endParaRPr lang="en-US"/>
        </a:p>
      </dgm:t>
    </dgm:pt>
    <dgm:pt modelId="{A2E11540-F537-45D6-B8CE-527BB27467EA}">
      <dgm:prSet phldrT="[Text]" custT="1"/>
      <dgm:spPr/>
      <dgm:t>
        <a:bodyPr/>
        <a:lstStyle/>
        <a:p>
          <a:r>
            <a:rPr lang="en-US" sz="1300">
              <a:solidFill>
                <a:sysClr val="windowText" lastClr="000000"/>
              </a:solidFill>
              <a:latin typeface="Times New Roman" panose="02020603050405020304" pitchFamily="18" charset="0"/>
              <a:cs typeface="Times New Roman" panose="02020603050405020304" pitchFamily="18" charset="0"/>
            </a:rPr>
            <a:t>Phân công đơn hàng</a:t>
          </a:r>
        </a:p>
      </dgm:t>
    </dgm:pt>
    <dgm:pt modelId="{229F98AE-3452-471A-AC38-B04D0C50E9E0}" type="parTrans" cxnId="{61773061-3A50-4DC2-9A61-4A09B2C24B45}">
      <dgm:prSet/>
      <dgm:spPr/>
      <dgm:t>
        <a:bodyPr/>
        <a:lstStyle/>
        <a:p>
          <a:endParaRPr lang="en-US"/>
        </a:p>
      </dgm:t>
    </dgm:pt>
    <dgm:pt modelId="{033A36AF-5BB6-4DB0-8338-2EC9FFF72CA3}" type="sibTrans" cxnId="{61773061-3A50-4DC2-9A61-4A09B2C24B45}">
      <dgm:prSet/>
      <dgm:spPr/>
      <dgm:t>
        <a:bodyPr/>
        <a:lstStyle/>
        <a:p>
          <a:endParaRPr lang="en-US"/>
        </a:p>
      </dgm:t>
    </dgm:pt>
    <dgm:pt modelId="{6D4729BB-15E1-43DE-A287-C7222707DEAB}">
      <dgm:prSet phldrT="[Text]" custT="1"/>
      <dgm:spPr/>
      <dgm:t>
        <a:bodyPr/>
        <a:lstStyle/>
        <a:p>
          <a:r>
            <a:rPr lang="en-US" sz="1300">
              <a:solidFill>
                <a:sysClr val="windowText" lastClr="000000"/>
              </a:solidFill>
              <a:latin typeface="Times New Roman" panose="02020603050405020304" pitchFamily="18" charset="0"/>
              <a:cs typeface="Times New Roman" panose="02020603050405020304" pitchFamily="18" charset="0"/>
            </a:rPr>
            <a:t>Theo dõi xử lí đơn hàng máy giặt</a:t>
          </a:r>
        </a:p>
      </dgm:t>
    </dgm:pt>
    <dgm:pt modelId="{AD73E697-B32A-4740-AF57-411BA2C202CB}" type="parTrans" cxnId="{E9958331-D1DA-4344-882A-5FE38BE74AE4}">
      <dgm:prSet/>
      <dgm:spPr/>
      <dgm:t>
        <a:bodyPr/>
        <a:lstStyle/>
        <a:p>
          <a:endParaRPr lang="en-US"/>
        </a:p>
      </dgm:t>
    </dgm:pt>
    <dgm:pt modelId="{77F32EA7-F0DA-40BE-94BE-B1B8BC1BB309}" type="sibTrans" cxnId="{E9958331-D1DA-4344-882A-5FE38BE74AE4}">
      <dgm:prSet/>
      <dgm:spPr/>
      <dgm:t>
        <a:bodyPr/>
        <a:lstStyle/>
        <a:p>
          <a:endParaRPr lang="en-US"/>
        </a:p>
      </dgm:t>
    </dgm:pt>
    <dgm:pt modelId="{C48B447F-F656-4B34-9AD4-68B135A7BCA6}">
      <dgm:prSet phldrT="[Text]" custT="1"/>
      <dgm:spPr/>
      <dgm:t>
        <a:bodyPr/>
        <a:lstStyle/>
        <a:p>
          <a:r>
            <a:rPr lang="en-US" sz="1300">
              <a:solidFill>
                <a:sysClr val="windowText" lastClr="000000"/>
              </a:solidFill>
              <a:latin typeface="Times New Roman" panose="02020603050405020304" pitchFamily="18" charset="0"/>
              <a:cs typeface="Times New Roman" panose="02020603050405020304" pitchFamily="18" charset="0"/>
            </a:rPr>
            <a:t>Tìm kiếm bằng QR Code</a:t>
          </a:r>
        </a:p>
      </dgm:t>
    </dgm:pt>
    <dgm:pt modelId="{B8B502C4-B221-406A-A01C-0BF00E24C019}" type="parTrans" cxnId="{66910770-22F3-420A-8ADB-F0566C2F9837}">
      <dgm:prSet/>
      <dgm:spPr/>
      <dgm:t>
        <a:bodyPr/>
        <a:lstStyle/>
        <a:p>
          <a:endParaRPr lang="en-US"/>
        </a:p>
      </dgm:t>
    </dgm:pt>
    <dgm:pt modelId="{B5FF6A14-A610-4090-877E-C8743485341C}" type="sibTrans" cxnId="{66910770-22F3-420A-8ADB-F0566C2F9837}">
      <dgm:prSet/>
      <dgm:spPr/>
      <dgm:t>
        <a:bodyPr/>
        <a:lstStyle/>
        <a:p>
          <a:endParaRPr lang="en-US"/>
        </a:p>
      </dgm:t>
    </dgm:pt>
    <dgm:pt modelId="{F9DE5D39-2CA5-4885-A8CA-DBD8EFE7BF51}">
      <dgm:prSet phldrT="[Text]" custT="1"/>
      <dgm:spPr/>
      <dgm:t>
        <a:bodyPr/>
        <a:lstStyle/>
        <a:p>
          <a:r>
            <a:rPr lang="en-US" sz="1300">
              <a:solidFill>
                <a:sysClr val="windowText" lastClr="000000"/>
              </a:solidFill>
              <a:latin typeface="Times New Roman" panose="02020603050405020304" pitchFamily="18" charset="0"/>
              <a:cs typeface="Times New Roman" panose="02020603050405020304" pitchFamily="18" charset="0"/>
            </a:rPr>
            <a:t>Tìm kiếm bằng tên khách hàng, ID đơn hàng</a:t>
          </a:r>
        </a:p>
      </dgm:t>
    </dgm:pt>
    <dgm:pt modelId="{A1E03C5B-A98A-4B2C-88A6-64BFE28BC132}" type="parTrans" cxnId="{A8392589-C911-41D4-82C3-5DB4A2B6A561}">
      <dgm:prSet/>
      <dgm:spPr/>
      <dgm:t>
        <a:bodyPr/>
        <a:lstStyle/>
        <a:p>
          <a:endParaRPr lang="en-US"/>
        </a:p>
      </dgm:t>
    </dgm:pt>
    <dgm:pt modelId="{FC2F0C1A-5AFF-4578-9F37-F6CB6A8CC42A}" type="sibTrans" cxnId="{A8392589-C911-41D4-82C3-5DB4A2B6A561}">
      <dgm:prSet/>
      <dgm:spPr/>
      <dgm:t>
        <a:bodyPr/>
        <a:lstStyle/>
        <a:p>
          <a:endParaRPr lang="en-US"/>
        </a:p>
      </dgm:t>
    </dgm:pt>
    <dgm:pt modelId="{828631E6-6CA2-4C05-82EC-D573F9A97055}">
      <dgm:prSet phldrT="[Text]" custT="1"/>
      <dgm:spPr/>
      <dgm:t>
        <a:bodyPr/>
        <a:lstStyle/>
        <a:p>
          <a:r>
            <a:rPr lang="en-US" sz="1300">
              <a:solidFill>
                <a:sysClr val="windowText" lastClr="000000"/>
              </a:solidFill>
              <a:latin typeface="Times New Roman" panose="02020603050405020304" pitchFamily="18" charset="0"/>
              <a:cs typeface="Times New Roman" panose="02020603050405020304" pitchFamily="18" charset="0"/>
            </a:rPr>
            <a:t>Tạo hóa đơn đơn hàng</a:t>
          </a:r>
        </a:p>
      </dgm:t>
    </dgm:pt>
    <dgm:pt modelId="{92D6D765-6D9D-41AA-AD63-4A08A9EED3C9}" type="parTrans" cxnId="{4318B089-5BA6-43A7-9E30-BF58849E59C1}">
      <dgm:prSet/>
      <dgm:spPr/>
      <dgm:t>
        <a:bodyPr/>
        <a:lstStyle/>
        <a:p>
          <a:endParaRPr lang="en-US"/>
        </a:p>
      </dgm:t>
    </dgm:pt>
    <dgm:pt modelId="{F527FBFB-0D10-4B32-BD8F-E32F2A428677}" type="sibTrans" cxnId="{4318B089-5BA6-43A7-9E30-BF58849E59C1}">
      <dgm:prSet/>
      <dgm:spPr/>
      <dgm:t>
        <a:bodyPr/>
        <a:lstStyle/>
        <a:p>
          <a:endParaRPr lang="en-US"/>
        </a:p>
      </dgm:t>
    </dgm:pt>
    <dgm:pt modelId="{AF05F52A-80D3-4D50-9A80-6F17D471F5B0}">
      <dgm:prSet phldrT="[Text]" custT="1"/>
      <dgm:spPr/>
      <dgm:t>
        <a:bodyPr/>
        <a:lstStyle/>
        <a:p>
          <a:r>
            <a:rPr lang="en-US" sz="1300">
              <a:solidFill>
                <a:sysClr val="windowText" lastClr="000000"/>
              </a:solidFill>
              <a:latin typeface="Times New Roman" panose="02020603050405020304" pitchFamily="18" charset="0"/>
              <a:cs typeface="Times New Roman" panose="02020603050405020304" pitchFamily="18" charset="0"/>
            </a:rPr>
            <a:t>Xem chi tiết biên nhận</a:t>
          </a:r>
        </a:p>
      </dgm:t>
    </dgm:pt>
    <dgm:pt modelId="{450AA779-E768-4D33-AD4D-ECA2E7E7F127}" type="parTrans" cxnId="{86F7EC62-0879-4A03-B72D-FBCF8FC85274}">
      <dgm:prSet/>
      <dgm:spPr/>
      <dgm:t>
        <a:bodyPr/>
        <a:lstStyle/>
        <a:p>
          <a:endParaRPr lang="en-US"/>
        </a:p>
      </dgm:t>
    </dgm:pt>
    <dgm:pt modelId="{5FD75048-2FB0-46E9-A6A0-957D735ECD36}" type="sibTrans" cxnId="{86F7EC62-0879-4A03-B72D-FBCF8FC85274}">
      <dgm:prSet/>
      <dgm:spPr/>
      <dgm:t>
        <a:bodyPr/>
        <a:lstStyle/>
        <a:p>
          <a:endParaRPr lang="en-US"/>
        </a:p>
      </dgm:t>
    </dgm:pt>
    <dgm:pt modelId="{7CE1A358-F7DB-46EE-91BA-5E743B235C9D}">
      <dgm:prSet phldrT="[Text]" custT="1"/>
      <dgm:spPr/>
      <dgm:t>
        <a:bodyPr/>
        <a:lstStyle/>
        <a:p>
          <a:r>
            <a:rPr lang="en-US" sz="1300">
              <a:solidFill>
                <a:sysClr val="windowText" lastClr="000000"/>
              </a:solidFill>
              <a:latin typeface="Times New Roman" panose="02020603050405020304" pitchFamily="18" charset="0"/>
              <a:cs typeface="Times New Roman" panose="02020603050405020304" pitchFamily="18" charset="0"/>
            </a:rPr>
            <a:t>Cập thông tin biên nhận</a:t>
          </a:r>
        </a:p>
      </dgm:t>
    </dgm:pt>
    <dgm:pt modelId="{B7E56400-3DC6-4D02-BEF3-5475FF17FBE7}" type="parTrans" cxnId="{1AE86921-433A-4AA1-BDB4-54CE7A234D3C}">
      <dgm:prSet/>
      <dgm:spPr/>
      <dgm:t>
        <a:bodyPr/>
        <a:lstStyle/>
        <a:p>
          <a:endParaRPr lang="en-US"/>
        </a:p>
      </dgm:t>
    </dgm:pt>
    <dgm:pt modelId="{A0A121A7-4392-4D55-A2B1-C0631002B8BE}" type="sibTrans" cxnId="{1AE86921-433A-4AA1-BDB4-54CE7A234D3C}">
      <dgm:prSet/>
      <dgm:spPr/>
      <dgm:t>
        <a:bodyPr/>
        <a:lstStyle/>
        <a:p>
          <a:endParaRPr lang="en-US"/>
        </a:p>
      </dgm:t>
    </dgm:pt>
    <dgm:pt modelId="{23BBDACC-B4C8-4361-BCBC-897B4DFC65D6}">
      <dgm:prSet phldrT="[Text]" custT="1"/>
      <dgm:spPr/>
      <dgm:t>
        <a:bodyPr/>
        <a:lstStyle/>
        <a:p>
          <a:r>
            <a:rPr lang="en-US" sz="1300">
              <a:solidFill>
                <a:sysClr val="windowText" lastClr="000000"/>
              </a:solidFill>
              <a:latin typeface="Times New Roman" panose="02020603050405020304" pitchFamily="18" charset="0"/>
              <a:cs typeface="Times New Roman" panose="02020603050405020304" pitchFamily="18" charset="0"/>
            </a:rPr>
            <a:t>Cập nhật thông tin hóa đơn</a:t>
          </a:r>
        </a:p>
      </dgm:t>
    </dgm:pt>
    <dgm:pt modelId="{CB4989F0-FC5E-4C6E-92ED-75599CA8EC62}" type="parTrans" cxnId="{A6BEFBBB-0EE3-4AC9-AD43-8EECF74E6903}">
      <dgm:prSet/>
      <dgm:spPr/>
      <dgm:t>
        <a:bodyPr/>
        <a:lstStyle/>
        <a:p>
          <a:endParaRPr lang="en-US"/>
        </a:p>
      </dgm:t>
    </dgm:pt>
    <dgm:pt modelId="{DB5F9346-AE69-4793-8DC7-850B3F9618F6}" type="sibTrans" cxnId="{A6BEFBBB-0EE3-4AC9-AD43-8EECF74E6903}">
      <dgm:prSet/>
      <dgm:spPr/>
      <dgm:t>
        <a:bodyPr/>
        <a:lstStyle/>
        <a:p>
          <a:endParaRPr lang="en-US"/>
        </a:p>
      </dgm:t>
    </dgm:pt>
    <dgm:pt modelId="{7C7A2B98-EE18-4A71-9845-F3A6C020FE66}">
      <dgm:prSet phldrT="[Text]" custT="1"/>
      <dgm:spPr/>
      <dgm:t>
        <a:bodyPr/>
        <a:lstStyle/>
        <a:p>
          <a:r>
            <a:rPr lang="en-US" sz="1300">
              <a:solidFill>
                <a:sysClr val="windowText" lastClr="000000"/>
              </a:solidFill>
              <a:latin typeface="Times New Roman" panose="02020603050405020304" pitchFamily="18" charset="0"/>
              <a:cs typeface="Times New Roman" panose="02020603050405020304" pitchFamily="18" charset="0"/>
            </a:rPr>
            <a:t>In hóa đơn</a:t>
          </a:r>
        </a:p>
      </dgm:t>
    </dgm:pt>
    <dgm:pt modelId="{725E5C1E-4E60-4950-A6DF-C36867D26601}" type="parTrans" cxnId="{7E930A5D-C21A-42F0-B2AF-089FBAC18644}">
      <dgm:prSet/>
      <dgm:spPr/>
      <dgm:t>
        <a:bodyPr/>
        <a:lstStyle/>
        <a:p>
          <a:endParaRPr lang="en-US"/>
        </a:p>
      </dgm:t>
    </dgm:pt>
    <dgm:pt modelId="{EF7945D5-21F3-4363-A49E-3B27B0AA357D}" type="sibTrans" cxnId="{7E930A5D-C21A-42F0-B2AF-089FBAC18644}">
      <dgm:prSet/>
      <dgm:spPr/>
      <dgm:t>
        <a:bodyPr/>
        <a:lstStyle/>
        <a:p>
          <a:endParaRPr lang="en-US"/>
        </a:p>
      </dgm:t>
    </dgm:pt>
    <dgm:pt modelId="{00B3711E-FB98-493A-8998-39CFB29EE9F5}">
      <dgm:prSet phldrT="[Text]" custT="1"/>
      <dgm:spPr/>
      <dgm:t>
        <a:bodyPr/>
        <a:lstStyle/>
        <a:p>
          <a:r>
            <a:rPr lang="en-US" sz="1300">
              <a:solidFill>
                <a:sysClr val="windowText" lastClr="000000"/>
              </a:solidFill>
              <a:latin typeface="Times New Roman" panose="02020603050405020304" pitchFamily="18" charset="0"/>
              <a:cs typeface="Times New Roman" panose="02020603050405020304" pitchFamily="18" charset="0"/>
            </a:rPr>
            <a:t>Quản lí trạng thái máy giặt</a:t>
          </a:r>
        </a:p>
      </dgm:t>
    </dgm:pt>
    <dgm:pt modelId="{2B1A814E-80CF-43CB-8EA3-35B135185BED}" type="parTrans" cxnId="{6C3AA24E-C881-45C0-826D-C1214A74ADEF}">
      <dgm:prSet/>
      <dgm:spPr/>
      <dgm:t>
        <a:bodyPr/>
        <a:lstStyle/>
        <a:p>
          <a:endParaRPr lang="en-US"/>
        </a:p>
      </dgm:t>
    </dgm:pt>
    <dgm:pt modelId="{E2849325-AFE1-45F4-B78E-824EBC7A2CE7}" type="sibTrans" cxnId="{6C3AA24E-C881-45C0-826D-C1214A74ADEF}">
      <dgm:prSet/>
      <dgm:spPr/>
      <dgm:t>
        <a:bodyPr/>
        <a:lstStyle/>
        <a:p>
          <a:endParaRPr lang="en-US"/>
        </a:p>
      </dgm:t>
    </dgm:pt>
    <dgm:pt modelId="{DE9DD845-38D3-42AA-8F72-5DB9C815E4E4}" type="pres">
      <dgm:prSet presAssocID="{3D2639C4-6DA6-49FC-981C-8466A77BBBD0}" presName="Name0" presStyleCnt="0">
        <dgm:presLayoutVars>
          <dgm:chPref val="1"/>
          <dgm:dir/>
          <dgm:animOne val="branch"/>
          <dgm:animLvl val="lvl"/>
          <dgm:resizeHandles val="exact"/>
        </dgm:presLayoutVars>
      </dgm:prSet>
      <dgm:spPr/>
    </dgm:pt>
    <dgm:pt modelId="{DF7730C4-6946-47B1-9828-A1BDC70B4555}" type="pres">
      <dgm:prSet presAssocID="{A716D81E-C9B9-4A24-988B-5C37CF75B8D4}" presName="root1" presStyleCnt="0"/>
      <dgm:spPr/>
    </dgm:pt>
    <dgm:pt modelId="{57FB70EB-B9E1-4AA1-88AC-EB0B5AEF8A4B}" type="pres">
      <dgm:prSet presAssocID="{A716D81E-C9B9-4A24-988B-5C37CF75B8D4}" presName="LevelOneTextNode" presStyleLbl="node0" presStyleIdx="0" presStyleCnt="1" custScaleX="145563" custScaleY="307227">
        <dgm:presLayoutVars>
          <dgm:chPref val="3"/>
        </dgm:presLayoutVars>
      </dgm:prSet>
      <dgm:spPr/>
    </dgm:pt>
    <dgm:pt modelId="{2F0AAF59-0E3D-4A03-ABBE-CFB74554B557}" type="pres">
      <dgm:prSet presAssocID="{A716D81E-C9B9-4A24-988B-5C37CF75B8D4}" presName="level2hierChild" presStyleCnt="0"/>
      <dgm:spPr/>
    </dgm:pt>
    <dgm:pt modelId="{AED4EDE5-6945-4B7E-909B-5FD983E40139}" type="pres">
      <dgm:prSet presAssocID="{8A76DDAF-46B1-43F5-A4B2-FBA3AB82AAA1}" presName="conn2-1" presStyleLbl="parChTrans1D2" presStyleIdx="0" presStyleCnt="9"/>
      <dgm:spPr/>
    </dgm:pt>
    <dgm:pt modelId="{3F6E8520-28C1-4C64-A75C-8B2CEEE18741}" type="pres">
      <dgm:prSet presAssocID="{8A76DDAF-46B1-43F5-A4B2-FBA3AB82AAA1}" presName="connTx" presStyleLbl="parChTrans1D2" presStyleIdx="0" presStyleCnt="9"/>
      <dgm:spPr/>
    </dgm:pt>
    <dgm:pt modelId="{4643E6D7-F60A-4264-AC64-1F83B0880E47}" type="pres">
      <dgm:prSet presAssocID="{9C8FBAB3-9E42-44F0-BE6F-7A1394E3A1CE}" presName="root2" presStyleCnt="0"/>
      <dgm:spPr/>
    </dgm:pt>
    <dgm:pt modelId="{811CE55F-C1BF-4FC7-8313-7A696D3BA599}" type="pres">
      <dgm:prSet presAssocID="{9C8FBAB3-9E42-44F0-BE6F-7A1394E3A1CE}" presName="LevelTwoTextNode" presStyleLbl="node2" presStyleIdx="0" presStyleCnt="9" custScaleX="236383">
        <dgm:presLayoutVars>
          <dgm:chPref val="3"/>
        </dgm:presLayoutVars>
      </dgm:prSet>
      <dgm:spPr/>
    </dgm:pt>
    <dgm:pt modelId="{C3F55161-D23D-41E6-B4A4-E7136346407D}" type="pres">
      <dgm:prSet presAssocID="{9C8FBAB3-9E42-44F0-BE6F-7A1394E3A1CE}" presName="level3hierChild" presStyleCnt="0"/>
      <dgm:spPr/>
    </dgm:pt>
    <dgm:pt modelId="{C02353A3-67A9-442D-A2BF-E1094F4BE560}" type="pres">
      <dgm:prSet presAssocID="{B1942156-1B6C-4C39-9E3B-0AD66466D368}" presName="conn2-1" presStyleLbl="parChTrans1D3" presStyleIdx="0" presStyleCnt="14"/>
      <dgm:spPr/>
    </dgm:pt>
    <dgm:pt modelId="{0F255ABA-F279-4ED2-9E5D-4264BB3B8802}" type="pres">
      <dgm:prSet presAssocID="{B1942156-1B6C-4C39-9E3B-0AD66466D368}" presName="connTx" presStyleLbl="parChTrans1D3" presStyleIdx="0" presStyleCnt="14"/>
      <dgm:spPr/>
    </dgm:pt>
    <dgm:pt modelId="{A1F9A02A-2583-4019-9911-09A32381C685}" type="pres">
      <dgm:prSet presAssocID="{98F6262C-DB09-4693-8F4A-632CD20EB627}" presName="root2" presStyleCnt="0"/>
      <dgm:spPr/>
    </dgm:pt>
    <dgm:pt modelId="{AA6B4528-6E28-44FA-AEFB-23DAEB8BC605}" type="pres">
      <dgm:prSet presAssocID="{98F6262C-DB09-4693-8F4A-632CD20EB627}" presName="LevelTwoTextNode" presStyleLbl="node3" presStyleIdx="0" presStyleCnt="14" custScaleX="182829" custScaleY="141799">
        <dgm:presLayoutVars>
          <dgm:chPref val="3"/>
        </dgm:presLayoutVars>
      </dgm:prSet>
      <dgm:spPr/>
    </dgm:pt>
    <dgm:pt modelId="{A4E85111-6076-493A-9300-4681F6F0F842}" type="pres">
      <dgm:prSet presAssocID="{98F6262C-DB09-4693-8F4A-632CD20EB627}" presName="level3hierChild" presStyleCnt="0"/>
      <dgm:spPr/>
    </dgm:pt>
    <dgm:pt modelId="{183CDB11-4578-42E9-A27F-0D29E61F6ABD}" type="pres">
      <dgm:prSet presAssocID="{509B0614-C4F5-4567-AF0E-A4F69C5A127F}" presName="conn2-1" presStyleLbl="parChTrans1D3" presStyleIdx="1" presStyleCnt="14"/>
      <dgm:spPr/>
    </dgm:pt>
    <dgm:pt modelId="{436DBADA-7301-4367-8E8A-CEA1363A1417}" type="pres">
      <dgm:prSet presAssocID="{509B0614-C4F5-4567-AF0E-A4F69C5A127F}" presName="connTx" presStyleLbl="parChTrans1D3" presStyleIdx="1" presStyleCnt="14"/>
      <dgm:spPr/>
    </dgm:pt>
    <dgm:pt modelId="{846D96D6-8FD7-4247-8099-E3316A1F31BC}" type="pres">
      <dgm:prSet presAssocID="{673A8A5E-DED8-4FAD-8500-48DD66F49C76}" presName="root2" presStyleCnt="0"/>
      <dgm:spPr/>
    </dgm:pt>
    <dgm:pt modelId="{6A027104-CA89-4A42-8756-8266A82A0AE9}" type="pres">
      <dgm:prSet presAssocID="{673A8A5E-DED8-4FAD-8500-48DD66F49C76}" presName="LevelTwoTextNode" presStyleLbl="node3" presStyleIdx="1" presStyleCnt="14" custScaleX="182829">
        <dgm:presLayoutVars>
          <dgm:chPref val="3"/>
        </dgm:presLayoutVars>
      </dgm:prSet>
      <dgm:spPr/>
    </dgm:pt>
    <dgm:pt modelId="{BD6A0987-6AD6-4201-A03A-E1C40055C4E6}" type="pres">
      <dgm:prSet presAssocID="{673A8A5E-DED8-4FAD-8500-48DD66F49C76}" presName="level3hierChild" presStyleCnt="0"/>
      <dgm:spPr/>
    </dgm:pt>
    <dgm:pt modelId="{AD2BD15F-D0C2-483F-94EF-687E65AFFAEF}" type="pres">
      <dgm:prSet presAssocID="{1509515D-63AD-4D3F-906D-643267258641}" presName="conn2-1" presStyleLbl="parChTrans1D3" presStyleIdx="2" presStyleCnt="14"/>
      <dgm:spPr/>
    </dgm:pt>
    <dgm:pt modelId="{E502D3CF-4F13-44A1-BC37-74B9946E51FD}" type="pres">
      <dgm:prSet presAssocID="{1509515D-63AD-4D3F-906D-643267258641}" presName="connTx" presStyleLbl="parChTrans1D3" presStyleIdx="2" presStyleCnt="14"/>
      <dgm:spPr/>
    </dgm:pt>
    <dgm:pt modelId="{A49E6860-A1EA-46AC-A31B-A786A621ABB6}" type="pres">
      <dgm:prSet presAssocID="{764A03A6-A408-4352-AC01-B8ED1BB25228}" presName="root2" presStyleCnt="0"/>
      <dgm:spPr/>
    </dgm:pt>
    <dgm:pt modelId="{17573CF6-E091-4B8F-883C-B99CA7DD583E}" type="pres">
      <dgm:prSet presAssocID="{764A03A6-A408-4352-AC01-B8ED1BB25228}" presName="LevelTwoTextNode" presStyleLbl="node3" presStyleIdx="2" presStyleCnt="14" custScaleX="182829" custScaleY="121402">
        <dgm:presLayoutVars>
          <dgm:chPref val="3"/>
        </dgm:presLayoutVars>
      </dgm:prSet>
      <dgm:spPr/>
    </dgm:pt>
    <dgm:pt modelId="{9A81AA36-B170-4F54-B303-72C53B27A8EB}" type="pres">
      <dgm:prSet presAssocID="{764A03A6-A408-4352-AC01-B8ED1BB25228}" presName="level3hierChild" presStyleCnt="0"/>
      <dgm:spPr/>
    </dgm:pt>
    <dgm:pt modelId="{F77B7BCB-5492-4169-BE3B-11C1C20E7A48}" type="pres">
      <dgm:prSet presAssocID="{92D6D765-6D9D-41AA-AD63-4A08A9EED3C9}" presName="conn2-1" presStyleLbl="parChTrans1D3" presStyleIdx="3" presStyleCnt="14"/>
      <dgm:spPr/>
    </dgm:pt>
    <dgm:pt modelId="{3B20C7B1-85D7-4D14-91EB-F48A364D004E}" type="pres">
      <dgm:prSet presAssocID="{92D6D765-6D9D-41AA-AD63-4A08A9EED3C9}" presName="connTx" presStyleLbl="parChTrans1D3" presStyleIdx="3" presStyleCnt="14"/>
      <dgm:spPr/>
    </dgm:pt>
    <dgm:pt modelId="{0F617B52-A693-4EB0-AD41-33E9E655457D}" type="pres">
      <dgm:prSet presAssocID="{828631E6-6CA2-4C05-82EC-D573F9A97055}" presName="root2" presStyleCnt="0"/>
      <dgm:spPr/>
    </dgm:pt>
    <dgm:pt modelId="{E18A8D04-A777-497B-8F34-9C50359FD069}" type="pres">
      <dgm:prSet presAssocID="{828631E6-6CA2-4C05-82EC-D573F9A97055}" presName="LevelTwoTextNode" presStyleLbl="node3" presStyleIdx="3" presStyleCnt="14" custScaleX="182829">
        <dgm:presLayoutVars>
          <dgm:chPref val="3"/>
        </dgm:presLayoutVars>
      </dgm:prSet>
      <dgm:spPr/>
    </dgm:pt>
    <dgm:pt modelId="{9044698F-9C7A-4BD3-A1EA-13AB9CD8134C}" type="pres">
      <dgm:prSet presAssocID="{828631E6-6CA2-4C05-82EC-D573F9A97055}" presName="level3hierChild" presStyleCnt="0"/>
      <dgm:spPr/>
    </dgm:pt>
    <dgm:pt modelId="{1538443A-4659-4CE9-95BF-94868D26F864}" type="pres">
      <dgm:prSet presAssocID="{CB4989F0-FC5E-4C6E-92ED-75599CA8EC62}" presName="conn2-1" presStyleLbl="parChTrans1D3" presStyleIdx="4" presStyleCnt="14"/>
      <dgm:spPr/>
    </dgm:pt>
    <dgm:pt modelId="{6F171F0F-1F08-4EC2-82AD-7476A880B0B2}" type="pres">
      <dgm:prSet presAssocID="{CB4989F0-FC5E-4C6E-92ED-75599CA8EC62}" presName="connTx" presStyleLbl="parChTrans1D3" presStyleIdx="4" presStyleCnt="14"/>
      <dgm:spPr/>
    </dgm:pt>
    <dgm:pt modelId="{4DE823D1-5C15-4E48-BFAC-686AE81FA61A}" type="pres">
      <dgm:prSet presAssocID="{23BBDACC-B4C8-4361-BCBC-897B4DFC65D6}" presName="root2" presStyleCnt="0"/>
      <dgm:spPr/>
    </dgm:pt>
    <dgm:pt modelId="{F08FFFC7-8ED4-44F9-BE36-97978827DA0A}" type="pres">
      <dgm:prSet presAssocID="{23BBDACC-B4C8-4361-BCBC-897B4DFC65D6}" presName="LevelTwoTextNode" presStyleLbl="node3" presStyleIdx="4" presStyleCnt="14" custScaleX="185957" custScaleY="124778">
        <dgm:presLayoutVars>
          <dgm:chPref val="3"/>
        </dgm:presLayoutVars>
      </dgm:prSet>
      <dgm:spPr/>
    </dgm:pt>
    <dgm:pt modelId="{664AEC45-8125-4833-909A-3666BC22519F}" type="pres">
      <dgm:prSet presAssocID="{23BBDACC-B4C8-4361-BCBC-897B4DFC65D6}" presName="level3hierChild" presStyleCnt="0"/>
      <dgm:spPr/>
    </dgm:pt>
    <dgm:pt modelId="{5BAC187A-E804-44F3-8C7B-09D9D268FA58}" type="pres">
      <dgm:prSet presAssocID="{725E5C1E-4E60-4950-A6DF-C36867D26601}" presName="conn2-1" presStyleLbl="parChTrans1D3" presStyleIdx="5" presStyleCnt="14"/>
      <dgm:spPr/>
    </dgm:pt>
    <dgm:pt modelId="{E8BE10DD-5E23-4D43-B288-CED663DD8CFD}" type="pres">
      <dgm:prSet presAssocID="{725E5C1E-4E60-4950-A6DF-C36867D26601}" presName="connTx" presStyleLbl="parChTrans1D3" presStyleIdx="5" presStyleCnt="14"/>
      <dgm:spPr/>
    </dgm:pt>
    <dgm:pt modelId="{694FB311-E79A-444D-952C-5DD281EABF03}" type="pres">
      <dgm:prSet presAssocID="{7C7A2B98-EE18-4A71-9845-F3A6C020FE66}" presName="root2" presStyleCnt="0"/>
      <dgm:spPr/>
    </dgm:pt>
    <dgm:pt modelId="{E9679EE0-0088-4942-B23A-BCBDDF2FBF54}" type="pres">
      <dgm:prSet presAssocID="{7C7A2B98-EE18-4A71-9845-F3A6C020FE66}" presName="LevelTwoTextNode" presStyleLbl="node3" presStyleIdx="5" presStyleCnt="14" custScaleX="186641" custScaleY="97039">
        <dgm:presLayoutVars>
          <dgm:chPref val="3"/>
        </dgm:presLayoutVars>
      </dgm:prSet>
      <dgm:spPr/>
    </dgm:pt>
    <dgm:pt modelId="{6B79B633-0553-4DFC-B019-25F787F49612}" type="pres">
      <dgm:prSet presAssocID="{7C7A2B98-EE18-4A71-9845-F3A6C020FE66}" presName="level3hierChild" presStyleCnt="0"/>
      <dgm:spPr/>
    </dgm:pt>
    <dgm:pt modelId="{1A2B1931-B9B6-4409-B73A-724C14426E47}" type="pres">
      <dgm:prSet presAssocID="{D052C611-7FD9-48CC-9F1E-3C244EA2E970}" presName="conn2-1" presStyleLbl="parChTrans1D2" presStyleIdx="1" presStyleCnt="9"/>
      <dgm:spPr/>
    </dgm:pt>
    <dgm:pt modelId="{E14EF85A-716E-4871-A27E-2E9A63088181}" type="pres">
      <dgm:prSet presAssocID="{D052C611-7FD9-48CC-9F1E-3C244EA2E970}" presName="connTx" presStyleLbl="parChTrans1D2" presStyleIdx="1" presStyleCnt="9"/>
      <dgm:spPr/>
    </dgm:pt>
    <dgm:pt modelId="{85ADD662-BB76-4DA1-8A8D-602E91DF9680}" type="pres">
      <dgm:prSet presAssocID="{08DAA755-EAC3-4482-B66A-25035F229FB1}" presName="root2" presStyleCnt="0"/>
      <dgm:spPr/>
    </dgm:pt>
    <dgm:pt modelId="{F411107A-C0D6-462C-8B4B-491346B08606}" type="pres">
      <dgm:prSet presAssocID="{08DAA755-EAC3-4482-B66A-25035F229FB1}" presName="LevelTwoTextNode" presStyleLbl="node2" presStyleIdx="1" presStyleCnt="9" custScaleX="236383">
        <dgm:presLayoutVars>
          <dgm:chPref val="3"/>
        </dgm:presLayoutVars>
      </dgm:prSet>
      <dgm:spPr/>
    </dgm:pt>
    <dgm:pt modelId="{3446BD51-C68B-4E79-A6CA-C4114B69ECF8}" type="pres">
      <dgm:prSet presAssocID="{08DAA755-EAC3-4482-B66A-25035F229FB1}" presName="level3hierChild" presStyleCnt="0"/>
      <dgm:spPr/>
    </dgm:pt>
    <dgm:pt modelId="{A979BF83-67A5-4361-85B8-F439C7B4D2AD}" type="pres">
      <dgm:prSet presAssocID="{702D292E-70AB-4E26-AEE1-B2F6883D9258}" presName="conn2-1" presStyleLbl="parChTrans1D3" presStyleIdx="6" presStyleCnt="14"/>
      <dgm:spPr/>
    </dgm:pt>
    <dgm:pt modelId="{0696A595-5278-4A3E-8E8C-9B7A3AA70A77}" type="pres">
      <dgm:prSet presAssocID="{702D292E-70AB-4E26-AEE1-B2F6883D9258}" presName="connTx" presStyleLbl="parChTrans1D3" presStyleIdx="6" presStyleCnt="14"/>
      <dgm:spPr/>
    </dgm:pt>
    <dgm:pt modelId="{3AEFBCB7-003F-457D-ABBD-2B0AEF188D26}" type="pres">
      <dgm:prSet presAssocID="{10CB6597-216D-43B2-AC41-857922CC1E73}" presName="root2" presStyleCnt="0"/>
      <dgm:spPr/>
    </dgm:pt>
    <dgm:pt modelId="{2BBC22D0-8E2A-40F8-90E0-5C02E05F1CFB}" type="pres">
      <dgm:prSet presAssocID="{10CB6597-216D-43B2-AC41-857922CC1E73}" presName="LevelTwoTextNode" presStyleLbl="node3" presStyleIdx="6" presStyleCnt="14" custScaleX="182829" custScaleY="148015">
        <dgm:presLayoutVars>
          <dgm:chPref val="3"/>
        </dgm:presLayoutVars>
      </dgm:prSet>
      <dgm:spPr/>
    </dgm:pt>
    <dgm:pt modelId="{2D1C9950-D7A4-40F4-A016-197DBEEA8FB6}" type="pres">
      <dgm:prSet presAssocID="{10CB6597-216D-43B2-AC41-857922CC1E73}" presName="level3hierChild" presStyleCnt="0"/>
      <dgm:spPr/>
    </dgm:pt>
    <dgm:pt modelId="{95E8D109-E592-4D60-A141-3697C59F0296}" type="pres">
      <dgm:prSet presAssocID="{450AA779-E768-4D33-AD4D-ECA2E7E7F127}" presName="conn2-1" presStyleLbl="parChTrans1D3" presStyleIdx="7" presStyleCnt="14"/>
      <dgm:spPr/>
    </dgm:pt>
    <dgm:pt modelId="{7F4E4926-01E7-49F2-9BC9-21A52C8F27D1}" type="pres">
      <dgm:prSet presAssocID="{450AA779-E768-4D33-AD4D-ECA2E7E7F127}" presName="connTx" presStyleLbl="parChTrans1D3" presStyleIdx="7" presStyleCnt="14"/>
      <dgm:spPr/>
    </dgm:pt>
    <dgm:pt modelId="{3891C0EA-58E1-4A5C-9EA5-E10D29314A67}" type="pres">
      <dgm:prSet presAssocID="{AF05F52A-80D3-4D50-9A80-6F17D471F5B0}" presName="root2" presStyleCnt="0"/>
      <dgm:spPr/>
    </dgm:pt>
    <dgm:pt modelId="{4C63AE4D-B3D1-4046-9071-4CD2FDE16713}" type="pres">
      <dgm:prSet presAssocID="{AF05F52A-80D3-4D50-9A80-6F17D471F5B0}" presName="LevelTwoTextNode" presStyleLbl="node3" presStyleIdx="7" presStyleCnt="14" custScaleX="182829">
        <dgm:presLayoutVars>
          <dgm:chPref val="3"/>
        </dgm:presLayoutVars>
      </dgm:prSet>
      <dgm:spPr/>
    </dgm:pt>
    <dgm:pt modelId="{DF7398F7-7D3B-412B-A42B-13B93D7099C6}" type="pres">
      <dgm:prSet presAssocID="{AF05F52A-80D3-4D50-9A80-6F17D471F5B0}" presName="level3hierChild" presStyleCnt="0"/>
      <dgm:spPr/>
    </dgm:pt>
    <dgm:pt modelId="{C82370FA-BBD2-4984-B9C1-4B5AB783D4A2}" type="pres">
      <dgm:prSet presAssocID="{4E3028E6-CE58-4004-8033-A49C790B88B3}" presName="conn2-1" presStyleLbl="parChTrans1D3" presStyleIdx="8" presStyleCnt="14"/>
      <dgm:spPr/>
    </dgm:pt>
    <dgm:pt modelId="{AC85F461-7BF8-49A6-9D2F-04E5397D4FC0}" type="pres">
      <dgm:prSet presAssocID="{4E3028E6-CE58-4004-8033-A49C790B88B3}" presName="connTx" presStyleLbl="parChTrans1D3" presStyleIdx="8" presStyleCnt="14"/>
      <dgm:spPr/>
    </dgm:pt>
    <dgm:pt modelId="{8B1EEE80-7929-4086-8018-21EBC223CA39}" type="pres">
      <dgm:prSet presAssocID="{EB5458A8-0E81-4F3E-B320-61FAA2BA63D2}" presName="root2" presStyleCnt="0"/>
      <dgm:spPr/>
    </dgm:pt>
    <dgm:pt modelId="{E250815C-C388-4164-9EB4-8D438C6708C1}" type="pres">
      <dgm:prSet presAssocID="{EB5458A8-0E81-4F3E-B320-61FAA2BA63D2}" presName="LevelTwoTextNode" presStyleLbl="node3" presStyleIdx="8" presStyleCnt="14" custScaleX="182829" custScaleY="125724">
        <dgm:presLayoutVars>
          <dgm:chPref val="3"/>
        </dgm:presLayoutVars>
      </dgm:prSet>
      <dgm:spPr/>
    </dgm:pt>
    <dgm:pt modelId="{C6B06B4E-6E77-4B6C-960E-3BA739373452}" type="pres">
      <dgm:prSet presAssocID="{EB5458A8-0E81-4F3E-B320-61FAA2BA63D2}" presName="level3hierChild" presStyleCnt="0"/>
      <dgm:spPr/>
    </dgm:pt>
    <dgm:pt modelId="{ED9A0E02-BFCC-417A-9ABD-6F5E29FA2664}" type="pres">
      <dgm:prSet presAssocID="{B7E56400-3DC6-4D02-BEF3-5475FF17FBE7}" presName="conn2-1" presStyleLbl="parChTrans1D3" presStyleIdx="9" presStyleCnt="14"/>
      <dgm:spPr/>
    </dgm:pt>
    <dgm:pt modelId="{4C1BECAA-69AF-4187-9D01-BF9A3B547E42}" type="pres">
      <dgm:prSet presAssocID="{B7E56400-3DC6-4D02-BEF3-5475FF17FBE7}" presName="connTx" presStyleLbl="parChTrans1D3" presStyleIdx="9" presStyleCnt="14"/>
      <dgm:spPr/>
    </dgm:pt>
    <dgm:pt modelId="{9E18C20A-52D8-4B6C-B371-0E17F4395606}" type="pres">
      <dgm:prSet presAssocID="{7CE1A358-F7DB-46EE-91BA-5E743B235C9D}" presName="root2" presStyleCnt="0"/>
      <dgm:spPr/>
    </dgm:pt>
    <dgm:pt modelId="{F4F11EAD-BC04-484C-AE36-B35F57238A02}" type="pres">
      <dgm:prSet presAssocID="{7CE1A358-F7DB-46EE-91BA-5E743B235C9D}" presName="LevelTwoTextNode" presStyleLbl="node3" presStyleIdx="9" presStyleCnt="14" custScaleX="182829">
        <dgm:presLayoutVars>
          <dgm:chPref val="3"/>
        </dgm:presLayoutVars>
      </dgm:prSet>
      <dgm:spPr/>
    </dgm:pt>
    <dgm:pt modelId="{775B3BD2-6224-410B-816B-50A978BE4CF9}" type="pres">
      <dgm:prSet presAssocID="{7CE1A358-F7DB-46EE-91BA-5E743B235C9D}" presName="level3hierChild" presStyleCnt="0"/>
      <dgm:spPr/>
    </dgm:pt>
    <dgm:pt modelId="{08647824-7D60-4E17-958D-224267F2F4C5}" type="pres">
      <dgm:prSet presAssocID="{4EC5CFD7-4524-4770-A175-18F63A48ED54}" presName="conn2-1" presStyleLbl="parChTrans1D2" presStyleIdx="2" presStyleCnt="9"/>
      <dgm:spPr/>
    </dgm:pt>
    <dgm:pt modelId="{01C82567-430F-4EE0-B9C1-99771714B6CF}" type="pres">
      <dgm:prSet presAssocID="{4EC5CFD7-4524-4770-A175-18F63A48ED54}" presName="connTx" presStyleLbl="parChTrans1D2" presStyleIdx="2" presStyleCnt="9"/>
      <dgm:spPr/>
    </dgm:pt>
    <dgm:pt modelId="{BBA674F4-9906-43AC-91EE-17CFEAB256DE}" type="pres">
      <dgm:prSet presAssocID="{FD84E3B6-F391-44D5-915E-EB23C62FCA5D}" presName="root2" presStyleCnt="0"/>
      <dgm:spPr/>
    </dgm:pt>
    <dgm:pt modelId="{551AC803-22DF-4E8C-8D00-68ECF09A293A}" type="pres">
      <dgm:prSet presAssocID="{FD84E3B6-F391-44D5-915E-EB23C62FCA5D}" presName="LevelTwoTextNode" presStyleLbl="node2" presStyleIdx="2" presStyleCnt="9" custScaleX="236383">
        <dgm:presLayoutVars>
          <dgm:chPref val="3"/>
        </dgm:presLayoutVars>
      </dgm:prSet>
      <dgm:spPr/>
    </dgm:pt>
    <dgm:pt modelId="{15D1C588-A56A-4C02-A256-6D3087E6DAC0}" type="pres">
      <dgm:prSet presAssocID="{FD84E3B6-F391-44D5-915E-EB23C62FCA5D}" presName="level3hierChild" presStyleCnt="0"/>
      <dgm:spPr/>
    </dgm:pt>
    <dgm:pt modelId="{CA3BFC29-10A1-4120-9137-47BCBC4D354D}" type="pres">
      <dgm:prSet presAssocID="{229F98AE-3452-471A-AC38-B04D0C50E9E0}" presName="conn2-1" presStyleLbl="parChTrans1D3" presStyleIdx="10" presStyleCnt="14"/>
      <dgm:spPr/>
    </dgm:pt>
    <dgm:pt modelId="{781C95B5-65F2-421B-AA6C-9F3272AF1F90}" type="pres">
      <dgm:prSet presAssocID="{229F98AE-3452-471A-AC38-B04D0C50E9E0}" presName="connTx" presStyleLbl="parChTrans1D3" presStyleIdx="10" presStyleCnt="14"/>
      <dgm:spPr/>
    </dgm:pt>
    <dgm:pt modelId="{6F7308E3-71FB-49E0-96F5-18097D781E1D}" type="pres">
      <dgm:prSet presAssocID="{A2E11540-F537-45D6-B8CE-527BB27467EA}" presName="root2" presStyleCnt="0"/>
      <dgm:spPr/>
    </dgm:pt>
    <dgm:pt modelId="{81755D95-D922-4F29-A303-C8A7CE7E8ABF}" type="pres">
      <dgm:prSet presAssocID="{A2E11540-F537-45D6-B8CE-527BB27467EA}" presName="LevelTwoTextNode" presStyleLbl="node3" presStyleIdx="10" presStyleCnt="14" custScaleX="182829">
        <dgm:presLayoutVars>
          <dgm:chPref val="3"/>
        </dgm:presLayoutVars>
      </dgm:prSet>
      <dgm:spPr/>
    </dgm:pt>
    <dgm:pt modelId="{43F43120-D0D5-42F4-B8A9-21148A129DBA}" type="pres">
      <dgm:prSet presAssocID="{A2E11540-F537-45D6-B8CE-527BB27467EA}" presName="level3hierChild" presStyleCnt="0"/>
      <dgm:spPr/>
    </dgm:pt>
    <dgm:pt modelId="{92F017A8-2F44-4612-9606-DD2BB77C8E68}" type="pres">
      <dgm:prSet presAssocID="{AD73E697-B32A-4740-AF57-411BA2C202CB}" presName="conn2-1" presStyleLbl="parChTrans1D3" presStyleIdx="11" presStyleCnt="14"/>
      <dgm:spPr/>
    </dgm:pt>
    <dgm:pt modelId="{B7E2CDE5-1CEA-4778-8CF1-015139725DB3}" type="pres">
      <dgm:prSet presAssocID="{AD73E697-B32A-4740-AF57-411BA2C202CB}" presName="connTx" presStyleLbl="parChTrans1D3" presStyleIdx="11" presStyleCnt="14"/>
      <dgm:spPr/>
    </dgm:pt>
    <dgm:pt modelId="{04E1EDED-D5A4-4DB8-9F1B-DE62ED9B1AE6}" type="pres">
      <dgm:prSet presAssocID="{6D4729BB-15E1-43DE-A287-C7222707DEAB}" presName="root2" presStyleCnt="0"/>
      <dgm:spPr/>
    </dgm:pt>
    <dgm:pt modelId="{1E5B0938-6BC5-47B1-874D-CDFB32137A58}" type="pres">
      <dgm:prSet presAssocID="{6D4729BB-15E1-43DE-A287-C7222707DEAB}" presName="LevelTwoTextNode" presStyleLbl="node3" presStyleIdx="11" presStyleCnt="14" custScaleX="182829" custScaleY="121526">
        <dgm:presLayoutVars>
          <dgm:chPref val="3"/>
        </dgm:presLayoutVars>
      </dgm:prSet>
      <dgm:spPr/>
    </dgm:pt>
    <dgm:pt modelId="{1FA04BE9-3929-41DB-BF3E-C21F94911DA5}" type="pres">
      <dgm:prSet presAssocID="{6D4729BB-15E1-43DE-A287-C7222707DEAB}" presName="level3hierChild" presStyleCnt="0"/>
      <dgm:spPr/>
    </dgm:pt>
    <dgm:pt modelId="{D6B10375-97CE-4B06-A7F8-3E45F0A32E92}" type="pres">
      <dgm:prSet presAssocID="{0C6DDE8D-B65B-476F-B91F-D6756DEC0D66}" presName="conn2-1" presStyleLbl="parChTrans1D2" presStyleIdx="3" presStyleCnt="9"/>
      <dgm:spPr/>
    </dgm:pt>
    <dgm:pt modelId="{6049720E-844F-46EC-8A5C-27255EFF0010}" type="pres">
      <dgm:prSet presAssocID="{0C6DDE8D-B65B-476F-B91F-D6756DEC0D66}" presName="connTx" presStyleLbl="parChTrans1D2" presStyleIdx="3" presStyleCnt="9"/>
      <dgm:spPr/>
    </dgm:pt>
    <dgm:pt modelId="{173D18C3-8CD1-483D-9BC2-F344F6F5E55E}" type="pres">
      <dgm:prSet presAssocID="{F6702887-5338-4162-ADC4-7F86B301546F}" presName="root2" presStyleCnt="0"/>
      <dgm:spPr/>
    </dgm:pt>
    <dgm:pt modelId="{25D8F5CC-BE52-480F-94B9-3A8D9BA2D739}" type="pres">
      <dgm:prSet presAssocID="{F6702887-5338-4162-ADC4-7F86B301546F}" presName="LevelTwoTextNode" presStyleLbl="node2" presStyleIdx="3" presStyleCnt="9" custScaleX="236383">
        <dgm:presLayoutVars>
          <dgm:chPref val="3"/>
        </dgm:presLayoutVars>
      </dgm:prSet>
      <dgm:spPr/>
    </dgm:pt>
    <dgm:pt modelId="{7619CEE8-E633-4681-8D93-EA21143C6405}" type="pres">
      <dgm:prSet presAssocID="{F6702887-5338-4162-ADC4-7F86B301546F}" presName="level3hierChild" presStyleCnt="0"/>
      <dgm:spPr/>
    </dgm:pt>
    <dgm:pt modelId="{BBE59CF0-9407-4C93-8C87-00536C5E9DC6}" type="pres">
      <dgm:prSet presAssocID="{AF8FE861-4B0F-402D-9378-5636827E6FD2}" presName="conn2-1" presStyleLbl="parChTrans1D2" presStyleIdx="4" presStyleCnt="9"/>
      <dgm:spPr/>
    </dgm:pt>
    <dgm:pt modelId="{290A894F-0716-4DC2-A981-0D7CB1C9AE0E}" type="pres">
      <dgm:prSet presAssocID="{AF8FE861-4B0F-402D-9378-5636827E6FD2}" presName="connTx" presStyleLbl="parChTrans1D2" presStyleIdx="4" presStyleCnt="9"/>
      <dgm:spPr/>
    </dgm:pt>
    <dgm:pt modelId="{56BAA132-EED4-466B-AC13-AC7E0BB220C2}" type="pres">
      <dgm:prSet presAssocID="{657D0AA3-1B43-434F-878F-4B5EE85E594D}" presName="root2" presStyleCnt="0"/>
      <dgm:spPr/>
    </dgm:pt>
    <dgm:pt modelId="{8BAFD37D-742D-4652-92FF-8A0FFA23B2A8}" type="pres">
      <dgm:prSet presAssocID="{657D0AA3-1B43-434F-878F-4B5EE85E594D}" presName="LevelTwoTextNode" presStyleLbl="node2" presStyleIdx="4" presStyleCnt="9" custScaleX="236383">
        <dgm:presLayoutVars>
          <dgm:chPref val="3"/>
        </dgm:presLayoutVars>
      </dgm:prSet>
      <dgm:spPr/>
    </dgm:pt>
    <dgm:pt modelId="{0FD1A508-7320-4C00-A364-6026AC2355D0}" type="pres">
      <dgm:prSet presAssocID="{657D0AA3-1B43-434F-878F-4B5EE85E594D}" presName="level3hierChild" presStyleCnt="0"/>
      <dgm:spPr/>
    </dgm:pt>
    <dgm:pt modelId="{9237F333-31E4-4703-B65C-76D401BC6BE5}" type="pres">
      <dgm:prSet presAssocID="{B8B502C4-B221-406A-A01C-0BF00E24C019}" presName="conn2-1" presStyleLbl="parChTrans1D3" presStyleIdx="12" presStyleCnt="14"/>
      <dgm:spPr/>
    </dgm:pt>
    <dgm:pt modelId="{EA342631-8D77-4FE1-A2B3-6418760C44FA}" type="pres">
      <dgm:prSet presAssocID="{B8B502C4-B221-406A-A01C-0BF00E24C019}" presName="connTx" presStyleLbl="parChTrans1D3" presStyleIdx="12" presStyleCnt="14"/>
      <dgm:spPr/>
    </dgm:pt>
    <dgm:pt modelId="{54856174-6103-49F2-BC40-E78630C175E4}" type="pres">
      <dgm:prSet presAssocID="{C48B447F-F656-4B34-9AD4-68B135A7BCA6}" presName="root2" presStyleCnt="0"/>
      <dgm:spPr/>
    </dgm:pt>
    <dgm:pt modelId="{6AFCD169-EFCF-464D-ABB4-2C79634C7C4A}" type="pres">
      <dgm:prSet presAssocID="{C48B447F-F656-4B34-9AD4-68B135A7BCA6}" presName="LevelTwoTextNode" presStyleLbl="node3" presStyleIdx="12" presStyleCnt="14" custScaleX="182829">
        <dgm:presLayoutVars>
          <dgm:chPref val="3"/>
        </dgm:presLayoutVars>
      </dgm:prSet>
      <dgm:spPr/>
    </dgm:pt>
    <dgm:pt modelId="{C7831FBE-DC06-48E4-846D-DC597F5A84FC}" type="pres">
      <dgm:prSet presAssocID="{C48B447F-F656-4B34-9AD4-68B135A7BCA6}" presName="level3hierChild" presStyleCnt="0"/>
      <dgm:spPr/>
    </dgm:pt>
    <dgm:pt modelId="{C81547A1-DBC5-41BA-BA47-54761F8DB9E0}" type="pres">
      <dgm:prSet presAssocID="{A1E03C5B-A98A-4B2C-88A6-64BFE28BC132}" presName="conn2-1" presStyleLbl="parChTrans1D3" presStyleIdx="13" presStyleCnt="14"/>
      <dgm:spPr/>
    </dgm:pt>
    <dgm:pt modelId="{09169DBB-86E3-4EEC-9776-51D46723CDD0}" type="pres">
      <dgm:prSet presAssocID="{A1E03C5B-A98A-4B2C-88A6-64BFE28BC132}" presName="connTx" presStyleLbl="parChTrans1D3" presStyleIdx="13" presStyleCnt="14"/>
      <dgm:spPr/>
    </dgm:pt>
    <dgm:pt modelId="{BD29BEC9-CB45-44B0-97FF-900D0703064A}" type="pres">
      <dgm:prSet presAssocID="{F9DE5D39-2CA5-4885-A8CA-DBD8EFE7BF51}" presName="root2" presStyleCnt="0"/>
      <dgm:spPr/>
    </dgm:pt>
    <dgm:pt modelId="{9E092DA1-72A9-43D2-82C2-EBD6E86B4785}" type="pres">
      <dgm:prSet presAssocID="{F9DE5D39-2CA5-4885-A8CA-DBD8EFE7BF51}" presName="LevelTwoTextNode" presStyleLbl="node3" presStyleIdx="13" presStyleCnt="14" custScaleX="182829" custScaleY="135169">
        <dgm:presLayoutVars>
          <dgm:chPref val="3"/>
        </dgm:presLayoutVars>
      </dgm:prSet>
      <dgm:spPr/>
    </dgm:pt>
    <dgm:pt modelId="{86016E12-9BEB-484B-A2AA-2E8920B6F79A}" type="pres">
      <dgm:prSet presAssocID="{F9DE5D39-2CA5-4885-A8CA-DBD8EFE7BF51}" presName="level3hierChild" presStyleCnt="0"/>
      <dgm:spPr/>
    </dgm:pt>
    <dgm:pt modelId="{6625638D-1A0D-447C-AFC3-FE1481B48F4C}" type="pres">
      <dgm:prSet presAssocID="{2B1A814E-80CF-43CB-8EA3-35B135185BED}" presName="conn2-1" presStyleLbl="parChTrans1D2" presStyleIdx="5" presStyleCnt="9"/>
      <dgm:spPr/>
    </dgm:pt>
    <dgm:pt modelId="{8E213942-1180-4B58-A8EC-F1CDCF33193F}" type="pres">
      <dgm:prSet presAssocID="{2B1A814E-80CF-43CB-8EA3-35B135185BED}" presName="connTx" presStyleLbl="parChTrans1D2" presStyleIdx="5" presStyleCnt="9"/>
      <dgm:spPr/>
    </dgm:pt>
    <dgm:pt modelId="{A76B97C4-9B1B-487C-ABC9-9DB495AFDDCF}" type="pres">
      <dgm:prSet presAssocID="{00B3711E-FB98-493A-8998-39CFB29EE9F5}" presName="root2" presStyleCnt="0"/>
      <dgm:spPr/>
    </dgm:pt>
    <dgm:pt modelId="{F7C40A6C-7F89-45F9-BD74-DF253BB33550}" type="pres">
      <dgm:prSet presAssocID="{00B3711E-FB98-493A-8998-39CFB29EE9F5}" presName="LevelTwoTextNode" presStyleLbl="node2" presStyleIdx="5" presStyleCnt="9" custScaleX="235821">
        <dgm:presLayoutVars>
          <dgm:chPref val="3"/>
        </dgm:presLayoutVars>
      </dgm:prSet>
      <dgm:spPr/>
    </dgm:pt>
    <dgm:pt modelId="{F4C0C979-6A7C-4E1D-B0EF-514E30AFC488}" type="pres">
      <dgm:prSet presAssocID="{00B3711E-FB98-493A-8998-39CFB29EE9F5}" presName="level3hierChild" presStyleCnt="0"/>
      <dgm:spPr/>
    </dgm:pt>
    <dgm:pt modelId="{7DA2F1AE-E075-47CA-93EF-069764645891}" type="pres">
      <dgm:prSet presAssocID="{F560FCDA-2BBC-4D53-94F1-D863E014C2E3}" presName="conn2-1" presStyleLbl="parChTrans1D2" presStyleIdx="6" presStyleCnt="9"/>
      <dgm:spPr/>
    </dgm:pt>
    <dgm:pt modelId="{C1CDECCB-DA08-40B4-9EB1-49540C9F1AF1}" type="pres">
      <dgm:prSet presAssocID="{F560FCDA-2BBC-4D53-94F1-D863E014C2E3}" presName="connTx" presStyleLbl="parChTrans1D2" presStyleIdx="6" presStyleCnt="9"/>
      <dgm:spPr/>
    </dgm:pt>
    <dgm:pt modelId="{B16746BE-8972-4F38-8490-59AB1E9C3DA0}" type="pres">
      <dgm:prSet presAssocID="{3D16DD03-9366-4016-81E5-A1736E755C1B}" presName="root2" presStyleCnt="0"/>
      <dgm:spPr/>
    </dgm:pt>
    <dgm:pt modelId="{13A81EE6-1828-4DAD-B0BD-D49725F59F11}" type="pres">
      <dgm:prSet presAssocID="{3D16DD03-9366-4016-81E5-A1736E755C1B}" presName="LevelTwoTextNode" presStyleLbl="node2" presStyleIdx="6" presStyleCnt="9" custScaleX="236383">
        <dgm:presLayoutVars>
          <dgm:chPref val="3"/>
        </dgm:presLayoutVars>
      </dgm:prSet>
      <dgm:spPr/>
    </dgm:pt>
    <dgm:pt modelId="{789B428B-B9EC-4840-847F-C1255B397F8A}" type="pres">
      <dgm:prSet presAssocID="{3D16DD03-9366-4016-81E5-A1736E755C1B}" presName="level3hierChild" presStyleCnt="0"/>
      <dgm:spPr/>
    </dgm:pt>
    <dgm:pt modelId="{395C582D-E61C-4130-ADAE-A6754706B125}" type="pres">
      <dgm:prSet presAssocID="{03A475D0-705E-44FF-812E-4996F4B8E3CD}" presName="conn2-1" presStyleLbl="parChTrans1D2" presStyleIdx="7" presStyleCnt="9"/>
      <dgm:spPr/>
    </dgm:pt>
    <dgm:pt modelId="{0CB04CA1-019E-48C4-96F2-E66F77A99294}" type="pres">
      <dgm:prSet presAssocID="{03A475D0-705E-44FF-812E-4996F4B8E3CD}" presName="connTx" presStyleLbl="parChTrans1D2" presStyleIdx="7" presStyleCnt="9"/>
      <dgm:spPr/>
    </dgm:pt>
    <dgm:pt modelId="{9F69F06B-C072-4C46-A257-5F93F91DE774}" type="pres">
      <dgm:prSet presAssocID="{FCFBDF0E-4FDE-46F3-93D8-55814725623A}" presName="root2" presStyleCnt="0"/>
      <dgm:spPr/>
    </dgm:pt>
    <dgm:pt modelId="{BAB6F684-995A-46D7-93DB-D2A36D22FA84}" type="pres">
      <dgm:prSet presAssocID="{FCFBDF0E-4FDE-46F3-93D8-55814725623A}" presName="LevelTwoTextNode" presStyleLbl="node2" presStyleIdx="7" presStyleCnt="9" custScaleX="236383">
        <dgm:presLayoutVars>
          <dgm:chPref val="3"/>
        </dgm:presLayoutVars>
      </dgm:prSet>
      <dgm:spPr/>
    </dgm:pt>
    <dgm:pt modelId="{08B6523D-D2A3-428D-995F-73B938A6F929}" type="pres">
      <dgm:prSet presAssocID="{FCFBDF0E-4FDE-46F3-93D8-55814725623A}" presName="level3hierChild" presStyleCnt="0"/>
      <dgm:spPr/>
    </dgm:pt>
    <dgm:pt modelId="{9964AAE9-8F50-4B45-A890-94F0776CD889}" type="pres">
      <dgm:prSet presAssocID="{8F62047F-0174-4C6E-B020-93FB13E5DCAF}" presName="conn2-1" presStyleLbl="parChTrans1D2" presStyleIdx="8" presStyleCnt="9"/>
      <dgm:spPr/>
    </dgm:pt>
    <dgm:pt modelId="{268589F7-A6E2-4CB8-95F2-AA746BC9E702}" type="pres">
      <dgm:prSet presAssocID="{8F62047F-0174-4C6E-B020-93FB13E5DCAF}" presName="connTx" presStyleLbl="parChTrans1D2" presStyleIdx="8" presStyleCnt="9"/>
      <dgm:spPr/>
    </dgm:pt>
    <dgm:pt modelId="{5E9DF147-50A2-448C-8DDF-52B6818F63D6}" type="pres">
      <dgm:prSet presAssocID="{555CAA9C-D4F4-4257-B4CF-E2ED86285D8E}" presName="root2" presStyleCnt="0"/>
      <dgm:spPr/>
    </dgm:pt>
    <dgm:pt modelId="{87C748B1-8870-485E-AB5F-0A16A9DE458F}" type="pres">
      <dgm:prSet presAssocID="{555CAA9C-D4F4-4257-B4CF-E2ED86285D8E}" presName="LevelTwoTextNode" presStyleLbl="node2" presStyleIdx="8" presStyleCnt="9" custScaleX="236383">
        <dgm:presLayoutVars>
          <dgm:chPref val="3"/>
        </dgm:presLayoutVars>
      </dgm:prSet>
      <dgm:spPr/>
    </dgm:pt>
    <dgm:pt modelId="{DC490ABB-22C2-4AC2-84F4-E22961A523F2}" type="pres">
      <dgm:prSet presAssocID="{555CAA9C-D4F4-4257-B4CF-E2ED86285D8E}" presName="level3hierChild" presStyleCnt="0"/>
      <dgm:spPr/>
    </dgm:pt>
  </dgm:ptLst>
  <dgm:cxnLst>
    <dgm:cxn modelId="{5984EA02-51E2-4439-9E5B-760B1657CEC4}" srcId="{08DAA755-EAC3-4482-B66A-25035F229FB1}" destId="{10CB6597-216D-43B2-AC41-857922CC1E73}" srcOrd="0" destOrd="0" parTransId="{702D292E-70AB-4E26-AEE1-B2F6883D9258}" sibTransId="{AB267486-9BF0-4E11-BFD3-DC49137D6479}"/>
    <dgm:cxn modelId="{ABE5C704-D7B5-44C0-B9CB-F541A4587BFC}" type="presOf" srcId="{0C6DDE8D-B65B-476F-B91F-D6756DEC0D66}" destId="{D6B10375-97CE-4B06-A7F8-3E45F0A32E92}" srcOrd="0" destOrd="0" presId="urn:microsoft.com/office/officeart/2008/layout/HorizontalMultiLevelHierarchy"/>
    <dgm:cxn modelId="{046B140B-7B43-4DC3-9F74-C825A81804E1}" type="presOf" srcId="{03A475D0-705E-44FF-812E-4996F4B8E3CD}" destId="{395C582D-E61C-4130-ADAE-A6754706B125}" srcOrd="0" destOrd="0" presId="urn:microsoft.com/office/officeart/2008/layout/HorizontalMultiLevelHierarchy"/>
    <dgm:cxn modelId="{F4A38F0C-CD06-47C7-AAC7-387246F552B3}" type="presOf" srcId="{D052C611-7FD9-48CC-9F1E-3C244EA2E970}" destId="{E14EF85A-716E-4871-A27E-2E9A63088181}" srcOrd="1" destOrd="0" presId="urn:microsoft.com/office/officeart/2008/layout/HorizontalMultiLevelHierarchy"/>
    <dgm:cxn modelId="{CC6F040D-D733-41A5-B463-0D4262F18135}" type="presOf" srcId="{B7E56400-3DC6-4D02-BEF3-5475FF17FBE7}" destId="{4C1BECAA-69AF-4187-9D01-BF9A3B547E42}" srcOrd="1" destOrd="0" presId="urn:microsoft.com/office/officeart/2008/layout/HorizontalMultiLevelHierarchy"/>
    <dgm:cxn modelId="{A8BE3315-2B30-4151-94F8-176172A974D7}" type="presOf" srcId="{F560FCDA-2BBC-4D53-94F1-D863E014C2E3}" destId="{7DA2F1AE-E075-47CA-93EF-069764645891}" srcOrd="0" destOrd="0" presId="urn:microsoft.com/office/officeart/2008/layout/HorizontalMultiLevelHierarchy"/>
    <dgm:cxn modelId="{E8ECDC17-2E05-4F3A-97BD-C1A6349C6744}" srcId="{A716D81E-C9B9-4A24-988B-5C37CF75B8D4}" destId="{3D16DD03-9366-4016-81E5-A1736E755C1B}" srcOrd="6" destOrd="0" parTransId="{F560FCDA-2BBC-4D53-94F1-D863E014C2E3}" sibTransId="{44181DE8-E17E-46AA-89FE-93A263D625EB}"/>
    <dgm:cxn modelId="{F9DC9219-4706-4BEE-9A1E-B80692B59CAF}" type="presOf" srcId="{23BBDACC-B4C8-4361-BCBC-897B4DFC65D6}" destId="{F08FFFC7-8ED4-44F9-BE36-97978827DA0A}" srcOrd="0" destOrd="0" presId="urn:microsoft.com/office/officeart/2008/layout/HorizontalMultiLevelHierarchy"/>
    <dgm:cxn modelId="{30FA4B1A-6AEF-42B9-B32C-F923817EF19A}" type="presOf" srcId="{4EC5CFD7-4524-4770-A175-18F63A48ED54}" destId="{08647824-7D60-4E17-958D-224267F2F4C5}" srcOrd="0" destOrd="0" presId="urn:microsoft.com/office/officeart/2008/layout/HorizontalMultiLevelHierarchy"/>
    <dgm:cxn modelId="{1AE86921-433A-4AA1-BDB4-54CE7A234D3C}" srcId="{08DAA755-EAC3-4482-B66A-25035F229FB1}" destId="{7CE1A358-F7DB-46EE-91BA-5E743B235C9D}" srcOrd="3" destOrd="0" parTransId="{B7E56400-3DC6-4D02-BEF3-5475FF17FBE7}" sibTransId="{A0A121A7-4392-4D55-A2B1-C0631002B8BE}"/>
    <dgm:cxn modelId="{9C648023-4E14-48B2-95A9-BF013C02BCB5}" type="presOf" srcId="{CB4989F0-FC5E-4C6E-92ED-75599CA8EC62}" destId="{6F171F0F-1F08-4EC2-82AD-7476A880B0B2}" srcOrd="1" destOrd="0" presId="urn:microsoft.com/office/officeart/2008/layout/HorizontalMultiLevelHierarchy"/>
    <dgm:cxn modelId="{2D864A2B-9F11-44AF-AFCF-00D52B435E30}" type="presOf" srcId="{8F62047F-0174-4C6E-B020-93FB13E5DCAF}" destId="{9964AAE9-8F50-4B45-A890-94F0776CD889}" srcOrd="0" destOrd="0" presId="urn:microsoft.com/office/officeart/2008/layout/HorizontalMultiLevelHierarchy"/>
    <dgm:cxn modelId="{C9A8882E-BC35-4880-9F00-DCE62577BF23}" type="presOf" srcId="{673A8A5E-DED8-4FAD-8500-48DD66F49C76}" destId="{6A027104-CA89-4A42-8756-8266A82A0AE9}" srcOrd="0" destOrd="0" presId="urn:microsoft.com/office/officeart/2008/layout/HorizontalMultiLevelHierarchy"/>
    <dgm:cxn modelId="{DA6CED2E-4139-4B01-B64A-BE5D13D51720}" srcId="{A716D81E-C9B9-4A24-988B-5C37CF75B8D4}" destId="{F6702887-5338-4162-ADC4-7F86B301546F}" srcOrd="3" destOrd="0" parTransId="{0C6DDE8D-B65B-476F-B91F-D6756DEC0D66}" sibTransId="{8C8CA73C-F2EF-42D8-B348-A952EC6469AA}"/>
    <dgm:cxn modelId="{E9958331-D1DA-4344-882A-5FE38BE74AE4}" srcId="{FD84E3B6-F391-44D5-915E-EB23C62FCA5D}" destId="{6D4729BB-15E1-43DE-A287-C7222707DEAB}" srcOrd="1" destOrd="0" parTransId="{AD73E697-B32A-4740-AF57-411BA2C202CB}" sibTransId="{77F32EA7-F0DA-40BE-94BE-B1B8BC1BB309}"/>
    <dgm:cxn modelId="{81784635-FD7F-48B1-98EB-465FF3497F13}" type="presOf" srcId="{7C7A2B98-EE18-4A71-9845-F3A6C020FE66}" destId="{E9679EE0-0088-4942-B23A-BCBDDF2FBF54}" srcOrd="0" destOrd="0" presId="urn:microsoft.com/office/officeart/2008/layout/HorizontalMultiLevelHierarchy"/>
    <dgm:cxn modelId="{AC37D435-42FB-46A0-817F-2D4AC8ED431F}" type="presOf" srcId="{92D6D765-6D9D-41AA-AD63-4A08A9EED3C9}" destId="{F77B7BCB-5492-4169-BE3B-11C1C20E7A48}" srcOrd="0" destOrd="0" presId="urn:microsoft.com/office/officeart/2008/layout/HorizontalMultiLevelHierarchy"/>
    <dgm:cxn modelId="{697C433A-EFF8-475C-B7FC-E3AA4872F664}" type="presOf" srcId="{702D292E-70AB-4E26-AEE1-B2F6883D9258}" destId="{A979BF83-67A5-4361-85B8-F439C7B4D2AD}" srcOrd="0" destOrd="0" presId="urn:microsoft.com/office/officeart/2008/layout/HorizontalMultiLevelHierarchy"/>
    <dgm:cxn modelId="{989B113B-27A8-4B66-B041-98D292449212}" srcId="{9C8FBAB3-9E42-44F0-BE6F-7A1394E3A1CE}" destId="{673A8A5E-DED8-4FAD-8500-48DD66F49C76}" srcOrd="1" destOrd="0" parTransId="{509B0614-C4F5-4567-AF0E-A4F69C5A127F}" sibTransId="{F1BA91DB-703B-48F1-A0CC-933D9E32120D}"/>
    <dgm:cxn modelId="{1E67A63B-FA3C-43D3-A280-B1769DD8DF55}" type="presOf" srcId="{EB5458A8-0E81-4F3E-B320-61FAA2BA63D2}" destId="{E250815C-C388-4164-9EB4-8D438C6708C1}" srcOrd="0" destOrd="0" presId="urn:microsoft.com/office/officeart/2008/layout/HorizontalMultiLevelHierarchy"/>
    <dgm:cxn modelId="{7E930A5D-C21A-42F0-B2AF-089FBAC18644}" srcId="{9C8FBAB3-9E42-44F0-BE6F-7A1394E3A1CE}" destId="{7C7A2B98-EE18-4A71-9845-F3A6C020FE66}" srcOrd="5" destOrd="0" parTransId="{725E5C1E-4E60-4950-A6DF-C36867D26601}" sibTransId="{EF7945D5-21F3-4363-A49E-3B27B0AA357D}"/>
    <dgm:cxn modelId="{A62FD25D-C63F-4328-8BAC-7440CD76F163}" type="presOf" srcId="{A1E03C5B-A98A-4B2C-88A6-64BFE28BC132}" destId="{C81547A1-DBC5-41BA-BA47-54761F8DB9E0}" srcOrd="0" destOrd="0" presId="urn:microsoft.com/office/officeart/2008/layout/HorizontalMultiLevelHierarchy"/>
    <dgm:cxn modelId="{0D52EF5D-B1F4-4D6A-BFE4-9857A48EC236}" srcId="{3D2639C4-6DA6-49FC-981C-8466A77BBBD0}" destId="{A716D81E-C9B9-4A24-988B-5C37CF75B8D4}" srcOrd="0" destOrd="0" parTransId="{DD6C018F-38FE-4878-A733-2CDFDA710B23}" sibTransId="{DAA19B58-A37E-4BD9-AD8A-E2BDA3ED91EF}"/>
    <dgm:cxn modelId="{82AF505E-64E9-43C0-94C4-74ED900E1085}" type="presOf" srcId="{229F98AE-3452-471A-AC38-B04D0C50E9E0}" destId="{781C95B5-65F2-421B-AA6C-9F3272AF1F90}" srcOrd="1" destOrd="0" presId="urn:microsoft.com/office/officeart/2008/layout/HorizontalMultiLevelHierarchy"/>
    <dgm:cxn modelId="{61773061-3A50-4DC2-9A61-4A09B2C24B45}" srcId="{FD84E3B6-F391-44D5-915E-EB23C62FCA5D}" destId="{A2E11540-F537-45D6-B8CE-527BB27467EA}" srcOrd="0" destOrd="0" parTransId="{229F98AE-3452-471A-AC38-B04D0C50E9E0}" sibTransId="{033A36AF-5BB6-4DB0-8338-2EC9FFF72CA3}"/>
    <dgm:cxn modelId="{86F7EC62-0879-4A03-B72D-FBCF8FC85274}" srcId="{08DAA755-EAC3-4482-B66A-25035F229FB1}" destId="{AF05F52A-80D3-4D50-9A80-6F17D471F5B0}" srcOrd="1" destOrd="0" parTransId="{450AA779-E768-4D33-AD4D-ECA2E7E7F127}" sibTransId="{5FD75048-2FB0-46E9-A6A0-957D735ECD36}"/>
    <dgm:cxn modelId="{15F8F065-1C77-47EE-B062-26B0EA8C1916}" type="presOf" srcId="{7CE1A358-F7DB-46EE-91BA-5E743B235C9D}" destId="{F4F11EAD-BC04-484C-AE36-B35F57238A02}" srcOrd="0" destOrd="0" presId="urn:microsoft.com/office/officeart/2008/layout/HorizontalMultiLevelHierarchy"/>
    <dgm:cxn modelId="{3BF9CA68-E357-4D80-9C61-ECD0EF890D2A}" type="presOf" srcId="{4EC5CFD7-4524-4770-A175-18F63A48ED54}" destId="{01C82567-430F-4EE0-B9C1-99771714B6CF}" srcOrd="1" destOrd="0" presId="urn:microsoft.com/office/officeart/2008/layout/HorizontalMultiLevelHierarchy"/>
    <dgm:cxn modelId="{E4421C69-3850-4927-9908-3DB804536AE9}" type="presOf" srcId="{828631E6-6CA2-4C05-82EC-D573F9A97055}" destId="{E18A8D04-A777-497B-8F34-9C50359FD069}" srcOrd="0" destOrd="0" presId="urn:microsoft.com/office/officeart/2008/layout/HorizontalMultiLevelHierarchy"/>
    <dgm:cxn modelId="{A5921C6C-6F46-4F9D-9B26-12CEA61F5188}" type="presOf" srcId="{725E5C1E-4E60-4950-A6DF-C36867D26601}" destId="{E8BE10DD-5E23-4D43-B288-CED663DD8CFD}" srcOrd="1" destOrd="0" presId="urn:microsoft.com/office/officeart/2008/layout/HorizontalMultiLevelHierarchy"/>
    <dgm:cxn modelId="{50B54C4D-6DFD-4D81-B229-F2AD449161C3}" type="presOf" srcId="{702D292E-70AB-4E26-AEE1-B2F6883D9258}" destId="{0696A595-5278-4A3E-8E8C-9B7A3AA70A77}" srcOrd="1" destOrd="0" presId="urn:microsoft.com/office/officeart/2008/layout/HorizontalMultiLevelHierarchy"/>
    <dgm:cxn modelId="{3FD68D6D-9DF6-4098-A430-68BAA234A1DD}" type="presOf" srcId="{B7E56400-3DC6-4D02-BEF3-5475FF17FBE7}" destId="{ED9A0E02-BFCC-417A-9ABD-6F5E29FA2664}" srcOrd="0" destOrd="0" presId="urn:microsoft.com/office/officeart/2008/layout/HorizontalMultiLevelHierarchy"/>
    <dgm:cxn modelId="{2ACC584E-860A-41CF-886E-28C0EE8B9474}" type="presOf" srcId="{2B1A814E-80CF-43CB-8EA3-35B135185BED}" destId="{6625638D-1A0D-447C-AFC3-FE1481B48F4C}" srcOrd="0" destOrd="0" presId="urn:microsoft.com/office/officeart/2008/layout/HorizontalMultiLevelHierarchy"/>
    <dgm:cxn modelId="{6C3AA24E-C881-45C0-826D-C1214A74ADEF}" srcId="{A716D81E-C9B9-4A24-988B-5C37CF75B8D4}" destId="{00B3711E-FB98-493A-8998-39CFB29EE9F5}" srcOrd="5" destOrd="0" parTransId="{2B1A814E-80CF-43CB-8EA3-35B135185BED}" sibTransId="{E2849325-AFE1-45F4-B78E-824EBC7A2CE7}"/>
    <dgm:cxn modelId="{C9D4E46E-FECE-4BFD-94F5-3915264D855A}" type="presOf" srcId="{FD84E3B6-F391-44D5-915E-EB23C62FCA5D}" destId="{551AC803-22DF-4E8C-8D00-68ECF09A293A}" srcOrd="0" destOrd="0" presId="urn:microsoft.com/office/officeart/2008/layout/HorizontalMultiLevelHierarchy"/>
    <dgm:cxn modelId="{BF6C3A6F-604D-42D2-A5AE-280CFE4A4A1E}" srcId="{A716D81E-C9B9-4A24-988B-5C37CF75B8D4}" destId="{FCFBDF0E-4FDE-46F3-93D8-55814725623A}" srcOrd="7" destOrd="0" parTransId="{03A475D0-705E-44FF-812E-4996F4B8E3CD}" sibTransId="{A04AE863-7AB4-4262-92BA-4F77D0A81434}"/>
    <dgm:cxn modelId="{66910770-22F3-420A-8ADB-F0566C2F9837}" srcId="{657D0AA3-1B43-434F-878F-4B5EE85E594D}" destId="{C48B447F-F656-4B34-9AD4-68B135A7BCA6}" srcOrd="0" destOrd="0" parTransId="{B8B502C4-B221-406A-A01C-0BF00E24C019}" sibTransId="{B5FF6A14-A610-4090-877E-C8743485341C}"/>
    <dgm:cxn modelId="{9F7D9050-1A07-473E-BA0C-8F1E15D8B11D}" type="presOf" srcId="{2B1A814E-80CF-43CB-8EA3-35B135185BED}" destId="{8E213942-1180-4B58-A8EC-F1CDCF33193F}" srcOrd="1" destOrd="0" presId="urn:microsoft.com/office/officeart/2008/layout/HorizontalMultiLevelHierarchy"/>
    <dgm:cxn modelId="{42569351-CAA0-4898-A4E7-B504121F82FF}" type="presOf" srcId="{3D16DD03-9366-4016-81E5-A1736E755C1B}" destId="{13A81EE6-1828-4DAD-B0BD-D49725F59F11}" srcOrd="0" destOrd="0" presId="urn:microsoft.com/office/officeart/2008/layout/HorizontalMultiLevelHierarchy"/>
    <dgm:cxn modelId="{A812B771-8AAE-4F3C-86D7-1D63B2DCB11A}" type="presOf" srcId="{FCFBDF0E-4FDE-46F3-93D8-55814725623A}" destId="{BAB6F684-995A-46D7-93DB-D2A36D22FA84}" srcOrd="0" destOrd="0" presId="urn:microsoft.com/office/officeart/2008/layout/HorizontalMultiLevelHierarchy"/>
    <dgm:cxn modelId="{DD98BF74-E864-426B-93CD-9BD29F541996}" type="presOf" srcId="{AF8FE861-4B0F-402D-9378-5636827E6FD2}" destId="{290A894F-0716-4DC2-A981-0D7CB1C9AE0E}" srcOrd="1" destOrd="0" presId="urn:microsoft.com/office/officeart/2008/layout/HorizontalMultiLevelHierarchy"/>
    <dgm:cxn modelId="{05F9E377-D160-4739-B0AF-CD2D1650F5C4}" type="presOf" srcId="{F560FCDA-2BBC-4D53-94F1-D863E014C2E3}" destId="{C1CDECCB-DA08-40B4-9EB1-49540C9F1AF1}" srcOrd="1" destOrd="0" presId="urn:microsoft.com/office/officeart/2008/layout/HorizontalMultiLevelHierarchy"/>
    <dgm:cxn modelId="{E4D5C97C-D2CB-4FCA-8CB5-40E45924A7A2}" type="presOf" srcId="{B8B502C4-B221-406A-A01C-0BF00E24C019}" destId="{EA342631-8D77-4FE1-A2B3-6418760C44FA}" srcOrd="1" destOrd="0" presId="urn:microsoft.com/office/officeart/2008/layout/HorizontalMultiLevelHierarchy"/>
    <dgm:cxn modelId="{8032D77D-A58E-4D56-BC3A-1C4BC48B2E36}" type="presOf" srcId="{C48B447F-F656-4B34-9AD4-68B135A7BCA6}" destId="{6AFCD169-EFCF-464D-ABB4-2C79634C7C4A}" srcOrd="0" destOrd="0" presId="urn:microsoft.com/office/officeart/2008/layout/HorizontalMultiLevelHierarchy"/>
    <dgm:cxn modelId="{599B4B7F-A5DB-44FB-AEA0-0CE0ED45AE96}" srcId="{A716D81E-C9B9-4A24-988B-5C37CF75B8D4}" destId="{08DAA755-EAC3-4482-B66A-25035F229FB1}" srcOrd="1" destOrd="0" parTransId="{D052C611-7FD9-48CC-9F1E-3C244EA2E970}" sibTransId="{72D31ED9-99EB-4EAE-A575-61317AE98C84}"/>
    <dgm:cxn modelId="{F6C34B81-2328-4E06-99E1-CD045337F946}" type="presOf" srcId="{1509515D-63AD-4D3F-906D-643267258641}" destId="{AD2BD15F-D0C2-483F-94EF-687E65AFFAEF}" srcOrd="0" destOrd="0" presId="urn:microsoft.com/office/officeart/2008/layout/HorizontalMultiLevelHierarchy"/>
    <dgm:cxn modelId="{04699781-A9F6-4B14-AB0D-86F893E7F49A}" type="presOf" srcId="{F9DE5D39-2CA5-4885-A8CA-DBD8EFE7BF51}" destId="{9E092DA1-72A9-43D2-82C2-EBD6E86B4785}" srcOrd="0" destOrd="0" presId="urn:microsoft.com/office/officeart/2008/layout/HorizontalMultiLevelHierarchy"/>
    <dgm:cxn modelId="{5BB8E081-B530-4FAE-906B-2C395BD9520F}" type="presOf" srcId="{764A03A6-A408-4352-AC01-B8ED1BB25228}" destId="{17573CF6-E091-4B8F-883C-B99CA7DD583E}" srcOrd="0" destOrd="0" presId="urn:microsoft.com/office/officeart/2008/layout/HorizontalMultiLevelHierarchy"/>
    <dgm:cxn modelId="{2D5A5F82-A6E8-4DEF-94D7-338C928277E5}" type="presOf" srcId="{A716D81E-C9B9-4A24-988B-5C37CF75B8D4}" destId="{57FB70EB-B9E1-4AA1-88AC-EB0B5AEF8A4B}" srcOrd="0" destOrd="0" presId="urn:microsoft.com/office/officeart/2008/layout/HorizontalMultiLevelHierarchy"/>
    <dgm:cxn modelId="{969D2483-B440-4613-AC52-08753EFA85E5}" type="presOf" srcId="{8A76DDAF-46B1-43F5-A4B2-FBA3AB82AAA1}" destId="{3F6E8520-28C1-4C64-A75C-8B2CEEE18741}" srcOrd="1" destOrd="0" presId="urn:microsoft.com/office/officeart/2008/layout/HorizontalMultiLevelHierarchy"/>
    <dgm:cxn modelId="{F149E684-3986-4EA3-A76F-9237E2FE2655}" srcId="{A716D81E-C9B9-4A24-988B-5C37CF75B8D4}" destId="{657D0AA3-1B43-434F-878F-4B5EE85E594D}" srcOrd="4" destOrd="0" parTransId="{AF8FE861-4B0F-402D-9378-5636827E6FD2}" sibTransId="{DC8582E7-363E-4134-8358-77A898FF73D3}"/>
    <dgm:cxn modelId="{27580787-87D4-4A55-8D4B-3D521D1BB75A}" type="presOf" srcId="{AF05F52A-80D3-4D50-9A80-6F17D471F5B0}" destId="{4C63AE4D-B3D1-4046-9071-4CD2FDE16713}" srcOrd="0" destOrd="0" presId="urn:microsoft.com/office/officeart/2008/layout/HorizontalMultiLevelHierarchy"/>
    <dgm:cxn modelId="{4B2F7787-5612-4F9D-A35C-4BFF7B71F5D4}" type="presOf" srcId="{D052C611-7FD9-48CC-9F1E-3C244EA2E970}" destId="{1A2B1931-B9B6-4409-B73A-724C14426E47}" srcOrd="0" destOrd="0" presId="urn:microsoft.com/office/officeart/2008/layout/HorizontalMultiLevelHierarchy"/>
    <dgm:cxn modelId="{C3508188-5C67-4024-B7FC-819C89B75433}" srcId="{9C8FBAB3-9E42-44F0-BE6F-7A1394E3A1CE}" destId="{98F6262C-DB09-4693-8F4A-632CD20EB627}" srcOrd="0" destOrd="0" parTransId="{B1942156-1B6C-4C39-9E3B-0AD66466D368}" sibTransId="{4A73A2D8-BB7C-4F38-8F95-7A7EAFAA0968}"/>
    <dgm:cxn modelId="{A8392589-C911-41D4-82C3-5DB4A2B6A561}" srcId="{657D0AA3-1B43-434F-878F-4B5EE85E594D}" destId="{F9DE5D39-2CA5-4885-A8CA-DBD8EFE7BF51}" srcOrd="1" destOrd="0" parTransId="{A1E03C5B-A98A-4B2C-88A6-64BFE28BC132}" sibTransId="{FC2F0C1A-5AFF-4578-9F37-F6CB6A8CC42A}"/>
    <dgm:cxn modelId="{4318B089-5BA6-43A7-9E30-BF58849E59C1}" srcId="{9C8FBAB3-9E42-44F0-BE6F-7A1394E3A1CE}" destId="{828631E6-6CA2-4C05-82EC-D573F9A97055}" srcOrd="3" destOrd="0" parTransId="{92D6D765-6D9D-41AA-AD63-4A08A9EED3C9}" sibTransId="{F527FBFB-0D10-4B32-BD8F-E32F2A428677}"/>
    <dgm:cxn modelId="{1B20768A-BA26-4E3A-AABA-545803C0E73A}" type="presOf" srcId="{00B3711E-FB98-493A-8998-39CFB29EE9F5}" destId="{F7C40A6C-7F89-45F9-BD74-DF253BB33550}" srcOrd="0" destOrd="0" presId="urn:microsoft.com/office/officeart/2008/layout/HorizontalMultiLevelHierarchy"/>
    <dgm:cxn modelId="{6845F08C-0C75-4DAC-A9A6-EFF391A1FB8F}" type="presOf" srcId="{92D6D765-6D9D-41AA-AD63-4A08A9EED3C9}" destId="{3B20C7B1-85D7-4D14-91EB-F48A364D004E}" srcOrd="1" destOrd="0" presId="urn:microsoft.com/office/officeart/2008/layout/HorizontalMultiLevelHierarchy"/>
    <dgm:cxn modelId="{2E2FCE8E-3935-4D91-BD6F-F69C5EED9D73}" type="presOf" srcId="{A2E11540-F537-45D6-B8CE-527BB27467EA}" destId="{81755D95-D922-4F29-A303-C8A7CE7E8ABF}" srcOrd="0" destOrd="0" presId="urn:microsoft.com/office/officeart/2008/layout/HorizontalMultiLevelHierarchy"/>
    <dgm:cxn modelId="{FD1D5E9A-10B8-453F-A374-3A7B498477BA}" type="presOf" srcId="{1509515D-63AD-4D3F-906D-643267258641}" destId="{E502D3CF-4F13-44A1-BC37-74B9946E51FD}" srcOrd="1" destOrd="0" presId="urn:microsoft.com/office/officeart/2008/layout/HorizontalMultiLevelHierarchy"/>
    <dgm:cxn modelId="{B6BA9B9C-A725-4F48-8207-4C2F8D1D6D5A}" type="presOf" srcId="{08DAA755-EAC3-4482-B66A-25035F229FB1}" destId="{F411107A-C0D6-462C-8B4B-491346B08606}" srcOrd="0" destOrd="0" presId="urn:microsoft.com/office/officeart/2008/layout/HorizontalMultiLevelHierarchy"/>
    <dgm:cxn modelId="{A950D29C-992E-4B19-8DA3-ED06C1B8507B}" type="presOf" srcId="{509B0614-C4F5-4567-AF0E-A4F69C5A127F}" destId="{183CDB11-4578-42E9-A27F-0D29E61F6ABD}" srcOrd="0" destOrd="0" presId="urn:microsoft.com/office/officeart/2008/layout/HorizontalMultiLevelHierarchy"/>
    <dgm:cxn modelId="{41D32AA4-FB52-4215-8653-FD5A81CA4933}" srcId="{A716D81E-C9B9-4A24-988B-5C37CF75B8D4}" destId="{9C8FBAB3-9E42-44F0-BE6F-7A1394E3A1CE}" srcOrd="0" destOrd="0" parTransId="{8A76DDAF-46B1-43F5-A4B2-FBA3AB82AAA1}" sibTransId="{B0CB6D7D-944D-48AC-98C0-06E261F8B2B1}"/>
    <dgm:cxn modelId="{870B87A5-5A25-4F6F-8F79-6CEECE49F130}" type="presOf" srcId="{3D2639C4-6DA6-49FC-981C-8466A77BBBD0}" destId="{DE9DD845-38D3-42AA-8F72-5DB9C815E4E4}" srcOrd="0" destOrd="0" presId="urn:microsoft.com/office/officeart/2008/layout/HorizontalMultiLevelHierarchy"/>
    <dgm:cxn modelId="{C90C03A7-E9CB-40FB-8BDC-E76EEE28DF9E}" type="presOf" srcId="{AD73E697-B32A-4740-AF57-411BA2C202CB}" destId="{B7E2CDE5-1CEA-4778-8CF1-015139725DB3}" srcOrd="1" destOrd="0" presId="urn:microsoft.com/office/officeart/2008/layout/HorizontalMultiLevelHierarchy"/>
    <dgm:cxn modelId="{B2CC23A8-0F8E-45F3-95CD-9B60D9307B17}" type="presOf" srcId="{229F98AE-3452-471A-AC38-B04D0C50E9E0}" destId="{CA3BFC29-10A1-4120-9137-47BCBC4D354D}" srcOrd="0" destOrd="0" presId="urn:microsoft.com/office/officeart/2008/layout/HorizontalMultiLevelHierarchy"/>
    <dgm:cxn modelId="{E6848DA8-718B-4D2E-A2D2-DD4B27124458}" type="presOf" srcId="{8A76DDAF-46B1-43F5-A4B2-FBA3AB82AAA1}" destId="{AED4EDE5-6945-4B7E-909B-5FD983E40139}" srcOrd="0" destOrd="0" presId="urn:microsoft.com/office/officeart/2008/layout/HorizontalMultiLevelHierarchy"/>
    <dgm:cxn modelId="{B56C47AD-685A-4AD8-92F2-615CAF9E6F86}" type="presOf" srcId="{AF8FE861-4B0F-402D-9378-5636827E6FD2}" destId="{BBE59CF0-9407-4C93-8C87-00536C5E9DC6}" srcOrd="0" destOrd="0" presId="urn:microsoft.com/office/officeart/2008/layout/HorizontalMultiLevelHierarchy"/>
    <dgm:cxn modelId="{55A4AAAE-4C32-42E0-B3A0-755BFC9C5FA0}" type="presOf" srcId="{F6702887-5338-4162-ADC4-7F86B301546F}" destId="{25D8F5CC-BE52-480F-94B9-3A8D9BA2D739}" srcOrd="0" destOrd="0" presId="urn:microsoft.com/office/officeart/2008/layout/HorizontalMultiLevelHierarchy"/>
    <dgm:cxn modelId="{5F4191AF-7582-43C9-B902-65D9AB49C7AA}" type="presOf" srcId="{98F6262C-DB09-4693-8F4A-632CD20EB627}" destId="{AA6B4528-6E28-44FA-AEFB-23DAEB8BC605}" srcOrd="0" destOrd="0" presId="urn:microsoft.com/office/officeart/2008/layout/HorizontalMultiLevelHierarchy"/>
    <dgm:cxn modelId="{5F659DB7-9A42-40B0-9A46-3EADDBFE4D1B}" type="presOf" srcId="{B1942156-1B6C-4C39-9E3B-0AD66466D368}" destId="{0F255ABA-F279-4ED2-9E5D-4264BB3B8802}" srcOrd="1" destOrd="0" presId="urn:microsoft.com/office/officeart/2008/layout/HorizontalMultiLevelHierarchy"/>
    <dgm:cxn modelId="{264EF6B8-C46D-467B-AD79-68D5BED8F04E}" type="presOf" srcId="{725E5C1E-4E60-4950-A6DF-C36867D26601}" destId="{5BAC187A-E804-44F3-8C7B-09D9D268FA58}" srcOrd="0" destOrd="0" presId="urn:microsoft.com/office/officeart/2008/layout/HorizontalMultiLevelHierarchy"/>
    <dgm:cxn modelId="{E46D1DBB-AB84-484B-AA12-23F6F1E033D3}" type="presOf" srcId="{B1942156-1B6C-4C39-9E3B-0AD66466D368}" destId="{C02353A3-67A9-442D-A2BF-E1094F4BE560}" srcOrd="0" destOrd="0" presId="urn:microsoft.com/office/officeart/2008/layout/HorizontalMultiLevelHierarchy"/>
    <dgm:cxn modelId="{A6BEFBBB-0EE3-4AC9-AD43-8EECF74E6903}" srcId="{9C8FBAB3-9E42-44F0-BE6F-7A1394E3A1CE}" destId="{23BBDACC-B4C8-4361-BCBC-897B4DFC65D6}" srcOrd="4" destOrd="0" parTransId="{CB4989F0-FC5E-4C6E-92ED-75599CA8EC62}" sibTransId="{DB5F9346-AE69-4793-8DC7-850B3F9618F6}"/>
    <dgm:cxn modelId="{6F3539BE-0872-44F7-BE5B-DBCBE15D6756}" type="presOf" srcId="{B8B502C4-B221-406A-A01C-0BF00E24C019}" destId="{9237F333-31E4-4703-B65C-76D401BC6BE5}" srcOrd="0" destOrd="0" presId="urn:microsoft.com/office/officeart/2008/layout/HorizontalMultiLevelHierarchy"/>
    <dgm:cxn modelId="{A0A053C5-7974-4FE7-BE73-659FBE69EF62}" type="presOf" srcId="{450AA779-E768-4D33-AD4D-ECA2E7E7F127}" destId="{95E8D109-E592-4D60-A141-3697C59F0296}" srcOrd="0" destOrd="0" presId="urn:microsoft.com/office/officeart/2008/layout/HorizontalMultiLevelHierarchy"/>
    <dgm:cxn modelId="{7C4D92CC-D015-4A07-ABDC-20F7D9558140}" type="presOf" srcId="{450AA779-E768-4D33-AD4D-ECA2E7E7F127}" destId="{7F4E4926-01E7-49F2-9BC9-21A52C8F27D1}" srcOrd="1" destOrd="0" presId="urn:microsoft.com/office/officeart/2008/layout/HorizontalMultiLevelHierarchy"/>
    <dgm:cxn modelId="{F9AE94CE-3275-4B7E-B25B-A89B1F7C181C}" type="presOf" srcId="{9C8FBAB3-9E42-44F0-BE6F-7A1394E3A1CE}" destId="{811CE55F-C1BF-4FC7-8313-7A696D3BA599}" srcOrd="0" destOrd="0" presId="urn:microsoft.com/office/officeart/2008/layout/HorizontalMultiLevelHierarchy"/>
    <dgm:cxn modelId="{B6ABBDCE-37D8-48DF-8983-019B42D30AA8}" type="presOf" srcId="{CB4989F0-FC5E-4C6E-92ED-75599CA8EC62}" destId="{1538443A-4659-4CE9-95BF-94868D26F864}" srcOrd="0" destOrd="0" presId="urn:microsoft.com/office/officeart/2008/layout/HorizontalMultiLevelHierarchy"/>
    <dgm:cxn modelId="{3E1C90D0-4711-434B-BE66-288C25F14E2A}" type="presOf" srcId="{10CB6597-216D-43B2-AC41-857922CC1E73}" destId="{2BBC22D0-8E2A-40F8-90E0-5C02E05F1CFB}" srcOrd="0" destOrd="0" presId="urn:microsoft.com/office/officeart/2008/layout/HorizontalMultiLevelHierarchy"/>
    <dgm:cxn modelId="{6A38CBD4-5492-49BA-9BE8-695FA9E2CFEB}" type="presOf" srcId="{A1E03C5B-A98A-4B2C-88A6-64BFE28BC132}" destId="{09169DBB-86E3-4EEC-9776-51D46723CDD0}" srcOrd="1" destOrd="0" presId="urn:microsoft.com/office/officeart/2008/layout/HorizontalMultiLevelHierarchy"/>
    <dgm:cxn modelId="{5BBB3BD6-BD2C-471B-AE15-E4C1672ADAE8}" type="presOf" srcId="{509B0614-C4F5-4567-AF0E-A4F69C5A127F}" destId="{436DBADA-7301-4367-8E8A-CEA1363A1417}" srcOrd="1" destOrd="0" presId="urn:microsoft.com/office/officeart/2008/layout/HorizontalMultiLevelHierarchy"/>
    <dgm:cxn modelId="{C8377AD8-1758-45CE-AAE7-845533005B4A}" type="presOf" srcId="{8F62047F-0174-4C6E-B020-93FB13E5DCAF}" destId="{268589F7-A6E2-4CB8-95F2-AA746BC9E702}" srcOrd="1" destOrd="0" presId="urn:microsoft.com/office/officeart/2008/layout/HorizontalMultiLevelHierarchy"/>
    <dgm:cxn modelId="{235D1DDA-1429-483D-B4AD-BE84CB2A35D4}" type="presOf" srcId="{4E3028E6-CE58-4004-8033-A49C790B88B3}" destId="{AC85F461-7BF8-49A6-9D2F-04E5397D4FC0}" srcOrd="1" destOrd="0" presId="urn:microsoft.com/office/officeart/2008/layout/HorizontalMultiLevelHierarchy"/>
    <dgm:cxn modelId="{662CA7DE-B7AA-494C-9FD0-E0316BDB2D14}" srcId="{A716D81E-C9B9-4A24-988B-5C37CF75B8D4}" destId="{FD84E3B6-F391-44D5-915E-EB23C62FCA5D}" srcOrd="2" destOrd="0" parTransId="{4EC5CFD7-4524-4770-A175-18F63A48ED54}" sibTransId="{A16F8A6C-692C-4A47-A774-8E2917976B0D}"/>
    <dgm:cxn modelId="{D3C208DF-90E4-439B-A674-9C2144F3893E}" srcId="{A716D81E-C9B9-4A24-988B-5C37CF75B8D4}" destId="{555CAA9C-D4F4-4257-B4CF-E2ED86285D8E}" srcOrd="8" destOrd="0" parTransId="{8F62047F-0174-4C6E-B020-93FB13E5DCAF}" sibTransId="{14622F36-C47A-4B84-A5A2-D4B7C0B8128E}"/>
    <dgm:cxn modelId="{B5908EDF-9D10-416E-BAF3-8D6028631488}" type="presOf" srcId="{0C6DDE8D-B65B-476F-B91F-D6756DEC0D66}" destId="{6049720E-844F-46EC-8A5C-27255EFF0010}" srcOrd="1" destOrd="0" presId="urn:microsoft.com/office/officeart/2008/layout/HorizontalMultiLevelHierarchy"/>
    <dgm:cxn modelId="{9CC169E1-FE21-4555-9829-9D80376C3514}" type="presOf" srcId="{AD73E697-B32A-4740-AF57-411BA2C202CB}" destId="{92F017A8-2F44-4612-9606-DD2BB77C8E68}" srcOrd="0" destOrd="0" presId="urn:microsoft.com/office/officeart/2008/layout/HorizontalMultiLevelHierarchy"/>
    <dgm:cxn modelId="{9C2677E1-105F-443D-B372-5617DE1B0F39}" type="presOf" srcId="{03A475D0-705E-44FF-812E-4996F4B8E3CD}" destId="{0CB04CA1-019E-48C4-96F2-E66F77A99294}" srcOrd="1" destOrd="0" presId="urn:microsoft.com/office/officeart/2008/layout/HorizontalMultiLevelHierarchy"/>
    <dgm:cxn modelId="{35F0C6E5-DFF1-484D-8308-624AAF8DE8A7}" type="presOf" srcId="{657D0AA3-1B43-434F-878F-4B5EE85E594D}" destId="{8BAFD37D-742D-4652-92FF-8A0FFA23B2A8}" srcOrd="0" destOrd="0" presId="urn:microsoft.com/office/officeart/2008/layout/HorizontalMultiLevelHierarchy"/>
    <dgm:cxn modelId="{8AF176EA-090F-484E-A536-33C4C339E5EF}" srcId="{08DAA755-EAC3-4482-B66A-25035F229FB1}" destId="{EB5458A8-0E81-4F3E-B320-61FAA2BA63D2}" srcOrd="2" destOrd="0" parTransId="{4E3028E6-CE58-4004-8033-A49C790B88B3}" sibTransId="{E351BC71-BAA1-4F4B-81DD-BA4773E157D7}"/>
    <dgm:cxn modelId="{F6CE41F8-957C-4F8B-8380-36691A763CCB}" type="presOf" srcId="{555CAA9C-D4F4-4257-B4CF-E2ED86285D8E}" destId="{87C748B1-8870-485E-AB5F-0A16A9DE458F}" srcOrd="0" destOrd="0" presId="urn:microsoft.com/office/officeart/2008/layout/HorizontalMultiLevelHierarchy"/>
    <dgm:cxn modelId="{E2777BF9-98F1-49BD-A7DE-C074E768599F}" srcId="{9C8FBAB3-9E42-44F0-BE6F-7A1394E3A1CE}" destId="{764A03A6-A408-4352-AC01-B8ED1BB25228}" srcOrd="2" destOrd="0" parTransId="{1509515D-63AD-4D3F-906D-643267258641}" sibTransId="{69EE7B7A-9840-4B5A-BEC2-B97E8D2B998F}"/>
    <dgm:cxn modelId="{9096E0FB-B6A0-47A0-875A-6153621E98F1}" type="presOf" srcId="{6D4729BB-15E1-43DE-A287-C7222707DEAB}" destId="{1E5B0938-6BC5-47B1-874D-CDFB32137A58}" srcOrd="0" destOrd="0" presId="urn:microsoft.com/office/officeart/2008/layout/HorizontalMultiLevelHierarchy"/>
    <dgm:cxn modelId="{39F6BBFE-2471-4B6B-B178-CF6D0163E330}" type="presOf" srcId="{4E3028E6-CE58-4004-8033-A49C790B88B3}" destId="{C82370FA-BBD2-4984-B9C1-4B5AB783D4A2}" srcOrd="0" destOrd="0" presId="urn:microsoft.com/office/officeart/2008/layout/HorizontalMultiLevelHierarchy"/>
    <dgm:cxn modelId="{C761DA19-1DA0-4550-B0C2-8B6C9BB3DAB8}" type="presParOf" srcId="{DE9DD845-38D3-42AA-8F72-5DB9C815E4E4}" destId="{DF7730C4-6946-47B1-9828-A1BDC70B4555}" srcOrd="0" destOrd="0" presId="urn:microsoft.com/office/officeart/2008/layout/HorizontalMultiLevelHierarchy"/>
    <dgm:cxn modelId="{CCAA8E62-4490-4D6B-A3CF-A798BBB62B4F}" type="presParOf" srcId="{DF7730C4-6946-47B1-9828-A1BDC70B4555}" destId="{57FB70EB-B9E1-4AA1-88AC-EB0B5AEF8A4B}" srcOrd="0" destOrd="0" presId="urn:microsoft.com/office/officeart/2008/layout/HorizontalMultiLevelHierarchy"/>
    <dgm:cxn modelId="{36D89926-5AD4-4266-B7A1-ADDF9E1937E0}" type="presParOf" srcId="{DF7730C4-6946-47B1-9828-A1BDC70B4555}" destId="{2F0AAF59-0E3D-4A03-ABBE-CFB74554B557}" srcOrd="1" destOrd="0" presId="urn:microsoft.com/office/officeart/2008/layout/HorizontalMultiLevelHierarchy"/>
    <dgm:cxn modelId="{79F72F45-FA8F-480C-8FFF-F7609A954C53}" type="presParOf" srcId="{2F0AAF59-0E3D-4A03-ABBE-CFB74554B557}" destId="{AED4EDE5-6945-4B7E-909B-5FD983E40139}" srcOrd="0" destOrd="0" presId="urn:microsoft.com/office/officeart/2008/layout/HorizontalMultiLevelHierarchy"/>
    <dgm:cxn modelId="{CBB18C17-4FB0-4716-A86E-8CFAA2009B7C}" type="presParOf" srcId="{AED4EDE5-6945-4B7E-909B-5FD983E40139}" destId="{3F6E8520-28C1-4C64-A75C-8B2CEEE18741}" srcOrd="0" destOrd="0" presId="urn:microsoft.com/office/officeart/2008/layout/HorizontalMultiLevelHierarchy"/>
    <dgm:cxn modelId="{B8A61C7A-2563-4DC8-8266-234049BD9EA6}" type="presParOf" srcId="{2F0AAF59-0E3D-4A03-ABBE-CFB74554B557}" destId="{4643E6D7-F60A-4264-AC64-1F83B0880E47}" srcOrd="1" destOrd="0" presId="urn:microsoft.com/office/officeart/2008/layout/HorizontalMultiLevelHierarchy"/>
    <dgm:cxn modelId="{8AF84C87-3F3C-4885-A3CF-27B36874CC7B}" type="presParOf" srcId="{4643E6D7-F60A-4264-AC64-1F83B0880E47}" destId="{811CE55F-C1BF-4FC7-8313-7A696D3BA599}" srcOrd="0" destOrd="0" presId="urn:microsoft.com/office/officeart/2008/layout/HorizontalMultiLevelHierarchy"/>
    <dgm:cxn modelId="{84516FFE-9E70-41E9-9469-FD9E15ABE6E4}" type="presParOf" srcId="{4643E6D7-F60A-4264-AC64-1F83B0880E47}" destId="{C3F55161-D23D-41E6-B4A4-E7136346407D}" srcOrd="1" destOrd="0" presId="urn:microsoft.com/office/officeart/2008/layout/HorizontalMultiLevelHierarchy"/>
    <dgm:cxn modelId="{ED1D52EB-3DFD-4558-A4D8-E6AFAB5F0A53}" type="presParOf" srcId="{C3F55161-D23D-41E6-B4A4-E7136346407D}" destId="{C02353A3-67A9-442D-A2BF-E1094F4BE560}" srcOrd="0" destOrd="0" presId="urn:microsoft.com/office/officeart/2008/layout/HorizontalMultiLevelHierarchy"/>
    <dgm:cxn modelId="{DD6A468E-289B-4584-904F-7E3657A14050}" type="presParOf" srcId="{C02353A3-67A9-442D-A2BF-E1094F4BE560}" destId="{0F255ABA-F279-4ED2-9E5D-4264BB3B8802}" srcOrd="0" destOrd="0" presId="urn:microsoft.com/office/officeart/2008/layout/HorizontalMultiLevelHierarchy"/>
    <dgm:cxn modelId="{2C5C1763-C119-4C2F-963C-BB6122DF6D8C}" type="presParOf" srcId="{C3F55161-D23D-41E6-B4A4-E7136346407D}" destId="{A1F9A02A-2583-4019-9911-09A32381C685}" srcOrd="1" destOrd="0" presId="urn:microsoft.com/office/officeart/2008/layout/HorizontalMultiLevelHierarchy"/>
    <dgm:cxn modelId="{0135EC12-ADC6-4340-98D9-D58ED2B2C5FA}" type="presParOf" srcId="{A1F9A02A-2583-4019-9911-09A32381C685}" destId="{AA6B4528-6E28-44FA-AEFB-23DAEB8BC605}" srcOrd="0" destOrd="0" presId="urn:microsoft.com/office/officeart/2008/layout/HorizontalMultiLevelHierarchy"/>
    <dgm:cxn modelId="{DFC518CE-1146-42B5-ABF0-33D2E014BB57}" type="presParOf" srcId="{A1F9A02A-2583-4019-9911-09A32381C685}" destId="{A4E85111-6076-493A-9300-4681F6F0F842}" srcOrd="1" destOrd="0" presId="urn:microsoft.com/office/officeart/2008/layout/HorizontalMultiLevelHierarchy"/>
    <dgm:cxn modelId="{957D9F02-64BD-41A5-98F6-01F75CE478A9}" type="presParOf" srcId="{C3F55161-D23D-41E6-B4A4-E7136346407D}" destId="{183CDB11-4578-42E9-A27F-0D29E61F6ABD}" srcOrd="2" destOrd="0" presId="urn:microsoft.com/office/officeart/2008/layout/HorizontalMultiLevelHierarchy"/>
    <dgm:cxn modelId="{D821B3DD-4F1D-46FC-92E1-3D1BBA2CDCBB}" type="presParOf" srcId="{183CDB11-4578-42E9-A27F-0D29E61F6ABD}" destId="{436DBADA-7301-4367-8E8A-CEA1363A1417}" srcOrd="0" destOrd="0" presId="urn:microsoft.com/office/officeart/2008/layout/HorizontalMultiLevelHierarchy"/>
    <dgm:cxn modelId="{5D1113D7-D691-452C-83BC-EC5566C60B42}" type="presParOf" srcId="{C3F55161-D23D-41E6-B4A4-E7136346407D}" destId="{846D96D6-8FD7-4247-8099-E3316A1F31BC}" srcOrd="3" destOrd="0" presId="urn:microsoft.com/office/officeart/2008/layout/HorizontalMultiLevelHierarchy"/>
    <dgm:cxn modelId="{EA0C2583-1394-4662-889B-CA76500D45B1}" type="presParOf" srcId="{846D96D6-8FD7-4247-8099-E3316A1F31BC}" destId="{6A027104-CA89-4A42-8756-8266A82A0AE9}" srcOrd="0" destOrd="0" presId="urn:microsoft.com/office/officeart/2008/layout/HorizontalMultiLevelHierarchy"/>
    <dgm:cxn modelId="{391E1631-90C5-408E-8DF0-2A076C20F93C}" type="presParOf" srcId="{846D96D6-8FD7-4247-8099-E3316A1F31BC}" destId="{BD6A0987-6AD6-4201-A03A-E1C40055C4E6}" srcOrd="1" destOrd="0" presId="urn:microsoft.com/office/officeart/2008/layout/HorizontalMultiLevelHierarchy"/>
    <dgm:cxn modelId="{688DBF96-1A01-48D1-9F9C-74D41BC0F443}" type="presParOf" srcId="{C3F55161-D23D-41E6-B4A4-E7136346407D}" destId="{AD2BD15F-D0C2-483F-94EF-687E65AFFAEF}" srcOrd="4" destOrd="0" presId="urn:microsoft.com/office/officeart/2008/layout/HorizontalMultiLevelHierarchy"/>
    <dgm:cxn modelId="{651AB6E6-F5E1-4FD6-8647-68B7DED917AC}" type="presParOf" srcId="{AD2BD15F-D0C2-483F-94EF-687E65AFFAEF}" destId="{E502D3CF-4F13-44A1-BC37-74B9946E51FD}" srcOrd="0" destOrd="0" presId="urn:microsoft.com/office/officeart/2008/layout/HorizontalMultiLevelHierarchy"/>
    <dgm:cxn modelId="{04309D11-8698-42C9-93AB-CC51BEE6FEF9}" type="presParOf" srcId="{C3F55161-D23D-41E6-B4A4-E7136346407D}" destId="{A49E6860-A1EA-46AC-A31B-A786A621ABB6}" srcOrd="5" destOrd="0" presId="urn:microsoft.com/office/officeart/2008/layout/HorizontalMultiLevelHierarchy"/>
    <dgm:cxn modelId="{417FCBE2-58C8-425C-84B7-C268514BFDC8}" type="presParOf" srcId="{A49E6860-A1EA-46AC-A31B-A786A621ABB6}" destId="{17573CF6-E091-4B8F-883C-B99CA7DD583E}" srcOrd="0" destOrd="0" presId="urn:microsoft.com/office/officeart/2008/layout/HorizontalMultiLevelHierarchy"/>
    <dgm:cxn modelId="{9F9981D5-CA73-45CB-87B2-5484748239C3}" type="presParOf" srcId="{A49E6860-A1EA-46AC-A31B-A786A621ABB6}" destId="{9A81AA36-B170-4F54-B303-72C53B27A8EB}" srcOrd="1" destOrd="0" presId="urn:microsoft.com/office/officeart/2008/layout/HorizontalMultiLevelHierarchy"/>
    <dgm:cxn modelId="{E861173F-C938-44A1-ABD3-0DA77738053F}" type="presParOf" srcId="{C3F55161-D23D-41E6-B4A4-E7136346407D}" destId="{F77B7BCB-5492-4169-BE3B-11C1C20E7A48}" srcOrd="6" destOrd="0" presId="urn:microsoft.com/office/officeart/2008/layout/HorizontalMultiLevelHierarchy"/>
    <dgm:cxn modelId="{5D6AFBC8-E376-4FFD-84D7-BD5B7E53BDCD}" type="presParOf" srcId="{F77B7BCB-5492-4169-BE3B-11C1C20E7A48}" destId="{3B20C7B1-85D7-4D14-91EB-F48A364D004E}" srcOrd="0" destOrd="0" presId="urn:microsoft.com/office/officeart/2008/layout/HorizontalMultiLevelHierarchy"/>
    <dgm:cxn modelId="{E609C5C9-A1CB-416B-8E34-0153F9AA2AF7}" type="presParOf" srcId="{C3F55161-D23D-41E6-B4A4-E7136346407D}" destId="{0F617B52-A693-4EB0-AD41-33E9E655457D}" srcOrd="7" destOrd="0" presId="urn:microsoft.com/office/officeart/2008/layout/HorizontalMultiLevelHierarchy"/>
    <dgm:cxn modelId="{593AA0FE-6CDE-4813-8DDE-D4E5BCB3ADB2}" type="presParOf" srcId="{0F617B52-A693-4EB0-AD41-33E9E655457D}" destId="{E18A8D04-A777-497B-8F34-9C50359FD069}" srcOrd="0" destOrd="0" presId="urn:microsoft.com/office/officeart/2008/layout/HorizontalMultiLevelHierarchy"/>
    <dgm:cxn modelId="{CF25C766-2653-46A3-A473-1D38E2244000}" type="presParOf" srcId="{0F617B52-A693-4EB0-AD41-33E9E655457D}" destId="{9044698F-9C7A-4BD3-A1EA-13AB9CD8134C}" srcOrd="1" destOrd="0" presId="urn:microsoft.com/office/officeart/2008/layout/HorizontalMultiLevelHierarchy"/>
    <dgm:cxn modelId="{9AEE16F8-0E56-41C6-937F-43A329A13D5A}" type="presParOf" srcId="{C3F55161-D23D-41E6-B4A4-E7136346407D}" destId="{1538443A-4659-4CE9-95BF-94868D26F864}" srcOrd="8" destOrd="0" presId="urn:microsoft.com/office/officeart/2008/layout/HorizontalMultiLevelHierarchy"/>
    <dgm:cxn modelId="{A6634FC0-8E49-4008-86F0-2F5F0BBC7A4C}" type="presParOf" srcId="{1538443A-4659-4CE9-95BF-94868D26F864}" destId="{6F171F0F-1F08-4EC2-82AD-7476A880B0B2}" srcOrd="0" destOrd="0" presId="urn:microsoft.com/office/officeart/2008/layout/HorizontalMultiLevelHierarchy"/>
    <dgm:cxn modelId="{81999B9F-B913-4DE6-9AC5-D3A22158A364}" type="presParOf" srcId="{C3F55161-D23D-41E6-B4A4-E7136346407D}" destId="{4DE823D1-5C15-4E48-BFAC-686AE81FA61A}" srcOrd="9" destOrd="0" presId="urn:microsoft.com/office/officeart/2008/layout/HorizontalMultiLevelHierarchy"/>
    <dgm:cxn modelId="{74A03E3A-C841-48E7-837B-D67CBA5DCA36}" type="presParOf" srcId="{4DE823D1-5C15-4E48-BFAC-686AE81FA61A}" destId="{F08FFFC7-8ED4-44F9-BE36-97978827DA0A}" srcOrd="0" destOrd="0" presId="urn:microsoft.com/office/officeart/2008/layout/HorizontalMultiLevelHierarchy"/>
    <dgm:cxn modelId="{6B1EA3D5-F1BD-4FAA-8E58-AABE20AEA453}" type="presParOf" srcId="{4DE823D1-5C15-4E48-BFAC-686AE81FA61A}" destId="{664AEC45-8125-4833-909A-3666BC22519F}" srcOrd="1" destOrd="0" presId="urn:microsoft.com/office/officeart/2008/layout/HorizontalMultiLevelHierarchy"/>
    <dgm:cxn modelId="{C7FFDBC1-A81A-43A5-A950-39F913B91553}" type="presParOf" srcId="{C3F55161-D23D-41E6-B4A4-E7136346407D}" destId="{5BAC187A-E804-44F3-8C7B-09D9D268FA58}" srcOrd="10" destOrd="0" presId="urn:microsoft.com/office/officeart/2008/layout/HorizontalMultiLevelHierarchy"/>
    <dgm:cxn modelId="{F616F246-80DE-40A9-8660-7B8E78BBAA8E}" type="presParOf" srcId="{5BAC187A-E804-44F3-8C7B-09D9D268FA58}" destId="{E8BE10DD-5E23-4D43-B288-CED663DD8CFD}" srcOrd="0" destOrd="0" presId="urn:microsoft.com/office/officeart/2008/layout/HorizontalMultiLevelHierarchy"/>
    <dgm:cxn modelId="{A2C57D36-B02F-4E60-9B07-288198849F5D}" type="presParOf" srcId="{C3F55161-D23D-41E6-B4A4-E7136346407D}" destId="{694FB311-E79A-444D-952C-5DD281EABF03}" srcOrd="11" destOrd="0" presId="urn:microsoft.com/office/officeart/2008/layout/HorizontalMultiLevelHierarchy"/>
    <dgm:cxn modelId="{C5BEF300-4FC7-4E33-9107-EBF6BDBA282C}" type="presParOf" srcId="{694FB311-E79A-444D-952C-5DD281EABF03}" destId="{E9679EE0-0088-4942-B23A-BCBDDF2FBF54}" srcOrd="0" destOrd="0" presId="urn:microsoft.com/office/officeart/2008/layout/HorizontalMultiLevelHierarchy"/>
    <dgm:cxn modelId="{CBAB56AF-E884-4367-BC09-01FCE5CD33DB}" type="presParOf" srcId="{694FB311-E79A-444D-952C-5DD281EABF03}" destId="{6B79B633-0553-4DFC-B019-25F787F49612}" srcOrd="1" destOrd="0" presId="urn:microsoft.com/office/officeart/2008/layout/HorizontalMultiLevelHierarchy"/>
    <dgm:cxn modelId="{C4E64AB3-908F-4D32-A0CF-949437CE54E6}" type="presParOf" srcId="{2F0AAF59-0E3D-4A03-ABBE-CFB74554B557}" destId="{1A2B1931-B9B6-4409-B73A-724C14426E47}" srcOrd="2" destOrd="0" presId="urn:microsoft.com/office/officeart/2008/layout/HorizontalMultiLevelHierarchy"/>
    <dgm:cxn modelId="{6A9B7509-9417-472F-A28E-54FFE3BAD324}" type="presParOf" srcId="{1A2B1931-B9B6-4409-B73A-724C14426E47}" destId="{E14EF85A-716E-4871-A27E-2E9A63088181}" srcOrd="0" destOrd="0" presId="urn:microsoft.com/office/officeart/2008/layout/HorizontalMultiLevelHierarchy"/>
    <dgm:cxn modelId="{B51C5F17-4042-4457-910D-8966B6982CF8}" type="presParOf" srcId="{2F0AAF59-0E3D-4A03-ABBE-CFB74554B557}" destId="{85ADD662-BB76-4DA1-8A8D-602E91DF9680}" srcOrd="3" destOrd="0" presId="urn:microsoft.com/office/officeart/2008/layout/HorizontalMultiLevelHierarchy"/>
    <dgm:cxn modelId="{00D1F436-5189-4A6E-88E8-2B8A2034DAD6}" type="presParOf" srcId="{85ADD662-BB76-4DA1-8A8D-602E91DF9680}" destId="{F411107A-C0D6-462C-8B4B-491346B08606}" srcOrd="0" destOrd="0" presId="urn:microsoft.com/office/officeart/2008/layout/HorizontalMultiLevelHierarchy"/>
    <dgm:cxn modelId="{BDA13661-FA89-412C-8982-51D435246539}" type="presParOf" srcId="{85ADD662-BB76-4DA1-8A8D-602E91DF9680}" destId="{3446BD51-C68B-4E79-A6CA-C4114B69ECF8}" srcOrd="1" destOrd="0" presId="urn:microsoft.com/office/officeart/2008/layout/HorizontalMultiLevelHierarchy"/>
    <dgm:cxn modelId="{3D0294C4-BD1D-4E97-994E-FDDAB1367C2B}" type="presParOf" srcId="{3446BD51-C68B-4E79-A6CA-C4114B69ECF8}" destId="{A979BF83-67A5-4361-85B8-F439C7B4D2AD}" srcOrd="0" destOrd="0" presId="urn:microsoft.com/office/officeart/2008/layout/HorizontalMultiLevelHierarchy"/>
    <dgm:cxn modelId="{9EE4B9A3-3994-4916-92A7-3485653992D9}" type="presParOf" srcId="{A979BF83-67A5-4361-85B8-F439C7B4D2AD}" destId="{0696A595-5278-4A3E-8E8C-9B7A3AA70A77}" srcOrd="0" destOrd="0" presId="urn:microsoft.com/office/officeart/2008/layout/HorizontalMultiLevelHierarchy"/>
    <dgm:cxn modelId="{2189B222-8C69-4B87-9825-19ECA9717C41}" type="presParOf" srcId="{3446BD51-C68B-4E79-A6CA-C4114B69ECF8}" destId="{3AEFBCB7-003F-457D-ABBD-2B0AEF188D26}" srcOrd="1" destOrd="0" presId="urn:microsoft.com/office/officeart/2008/layout/HorizontalMultiLevelHierarchy"/>
    <dgm:cxn modelId="{E24B4363-E3AD-4BD6-90A2-AF14B6EF697B}" type="presParOf" srcId="{3AEFBCB7-003F-457D-ABBD-2B0AEF188D26}" destId="{2BBC22D0-8E2A-40F8-90E0-5C02E05F1CFB}" srcOrd="0" destOrd="0" presId="urn:microsoft.com/office/officeart/2008/layout/HorizontalMultiLevelHierarchy"/>
    <dgm:cxn modelId="{8B674B89-73DB-4B90-85AF-62AAFC5C66F6}" type="presParOf" srcId="{3AEFBCB7-003F-457D-ABBD-2B0AEF188D26}" destId="{2D1C9950-D7A4-40F4-A016-197DBEEA8FB6}" srcOrd="1" destOrd="0" presId="urn:microsoft.com/office/officeart/2008/layout/HorizontalMultiLevelHierarchy"/>
    <dgm:cxn modelId="{9BFD7F41-0653-42CB-A208-E772D05AE321}" type="presParOf" srcId="{3446BD51-C68B-4E79-A6CA-C4114B69ECF8}" destId="{95E8D109-E592-4D60-A141-3697C59F0296}" srcOrd="2" destOrd="0" presId="urn:microsoft.com/office/officeart/2008/layout/HorizontalMultiLevelHierarchy"/>
    <dgm:cxn modelId="{D943352D-012B-4A9A-A2F6-C3A3DFD3DFF2}" type="presParOf" srcId="{95E8D109-E592-4D60-A141-3697C59F0296}" destId="{7F4E4926-01E7-49F2-9BC9-21A52C8F27D1}" srcOrd="0" destOrd="0" presId="urn:microsoft.com/office/officeart/2008/layout/HorizontalMultiLevelHierarchy"/>
    <dgm:cxn modelId="{ED91B2DC-95ED-4938-A24D-FD87709D12FC}" type="presParOf" srcId="{3446BD51-C68B-4E79-A6CA-C4114B69ECF8}" destId="{3891C0EA-58E1-4A5C-9EA5-E10D29314A67}" srcOrd="3" destOrd="0" presId="urn:microsoft.com/office/officeart/2008/layout/HorizontalMultiLevelHierarchy"/>
    <dgm:cxn modelId="{875C24A7-7DB1-4998-8B26-185E7C47AEF3}" type="presParOf" srcId="{3891C0EA-58E1-4A5C-9EA5-E10D29314A67}" destId="{4C63AE4D-B3D1-4046-9071-4CD2FDE16713}" srcOrd="0" destOrd="0" presId="urn:microsoft.com/office/officeart/2008/layout/HorizontalMultiLevelHierarchy"/>
    <dgm:cxn modelId="{260D27C5-2C6F-4DD6-8F9F-5C1C45FD8197}" type="presParOf" srcId="{3891C0EA-58E1-4A5C-9EA5-E10D29314A67}" destId="{DF7398F7-7D3B-412B-A42B-13B93D7099C6}" srcOrd="1" destOrd="0" presId="urn:microsoft.com/office/officeart/2008/layout/HorizontalMultiLevelHierarchy"/>
    <dgm:cxn modelId="{11FC41F8-FA30-46F8-BF9B-7B6B0F9C9667}" type="presParOf" srcId="{3446BD51-C68B-4E79-A6CA-C4114B69ECF8}" destId="{C82370FA-BBD2-4984-B9C1-4B5AB783D4A2}" srcOrd="4" destOrd="0" presId="urn:microsoft.com/office/officeart/2008/layout/HorizontalMultiLevelHierarchy"/>
    <dgm:cxn modelId="{B36574EC-6F68-4656-930B-DF1CDC5655D4}" type="presParOf" srcId="{C82370FA-BBD2-4984-B9C1-4B5AB783D4A2}" destId="{AC85F461-7BF8-49A6-9D2F-04E5397D4FC0}" srcOrd="0" destOrd="0" presId="urn:microsoft.com/office/officeart/2008/layout/HorizontalMultiLevelHierarchy"/>
    <dgm:cxn modelId="{0A9A11C6-8B12-4CD7-9F5C-E0616ADC0FDA}" type="presParOf" srcId="{3446BD51-C68B-4E79-A6CA-C4114B69ECF8}" destId="{8B1EEE80-7929-4086-8018-21EBC223CA39}" srcOrd="5" destOrd="0" presId="urn:microsoft.com/office/officeart/2008/layout/HorizontalMultiLevelHierarchy"/>
    <dgm:cxn modelId="{F57E7CCF-D891-409D-87FF-39C369E822E8}" type="presParOf" srcId="{8B1EEE80-7929-4086-8018-21EBC223CA39}" destId="{E250815C-C388-4164-9EB4-8D438C6708C1}" srcOrd="0" destOrd="0" presId="urn:microsoft.com/office/officeart/2008/layout/HorizontalMultiLevelHierarchy"/>
    <dgm:cxn modelId="{64C9D6C2-A8DE-467B-BC48-A80FB3F83CE3}" type="presParOf" srcId="{8B1EEE80-7929-4086-8018-21EBC223CA39}" destId="{C6B06B4E-6E77-4B6C-960E-3BA739373452}" srcOrd="1" destOrd="0" presId="urn:microsoft.com/office/officeart/2008/layout/HorizontalMultiLevelHierarchy"/>
    <dgm:cxn modelId="{7EB21A29-BAB1-4C2F-AACD-60263D86B4AE}" type="presParOf" srcId="{3446BD51-C68B-4E79-A6CA-C4114B69ECF8}" destId="{ED9A0E02-BFCC-417A-9ABD-6F5E29FA2664}" srcOrd="6" destOrd="0" presId="urn:microsoft.com/office/officeart/2008/layout/HorizontalMultiLevelHierarchy"/>
    <dgm:cxn modelId="{E19ED79C-2AEC-4950-A53C-1CCB87E1CD7B}" type="presParOf" srcId="{ED9A0E02-BFCC-417A-9ABD-6F5E29FA2664}" destId="{4C1BECAA-69AF-4187-9D01-BF9A3B547E42}" srcOrd="0" destOrd="0" presId="urn:microsoft.com/office/officeart/2008/layout/HorizontalMultiLevelHierarchy"/>
    <dgm:cxn modelId="{FD57A263-318A-4DBC-87A2-8833365D5A77}" type="presParOf" srcId="{3446BD51-C68B-4E79-A6CA-C4114B69ECF8}" destId="{9E18C20A-52D8-4B6C-B371-0E17F4395606}" srcOrd="7" destOrd="0" presId="urn:microsoft.com/office/officeart/2008/layout/HorizontalMultiLevelHierarchy"/>
    <dgm:cxn modelId="{8AF0287D-71E8-4C02-9DBE-C7F4290DADC4}" type="presParOf" srcId="{9E18C20A-52D8-4B6C-B371-0E17F4395606}" destId="{F4F11EAD-BC04-484C-AE36-B35F57238A02}" srcOrd="0" destOrd="0" presId="urn:microsoft.com/office/officeart/2008/layout/HorizontalMultiLevelHierarchy"/>
    <dgm:cxn modelId="{50009F5F-2CE4-40B0-AED6-B6FBE5A1B4C6}" type="presParOf" srcId="{9E18C20A-52D8-4B6C-B371-0E17F4395606}" destId="{775B3BD2-6224-410B-816B-50A978BE4CF9}" srcOrd="1" destOrd="0" presId="urn:microsoft.com/office/officeart/2008/layout/HorizontalMultiLevelHierarchy"/>
    <dgm:cxn modelId="{D7FF46FC-842A-4949-AFD6-91C3ACEAF0FF}" type="presParOf" srcId="{2F0AAF59-0E3D-4A03-ABBE-CFB74554B557}" destId="{08647824-7D60-4E17-958D-224267F2F4C5}" srcOrd="4" destOrd="0" presId="urn:microsoft.com/office/officeart/2008/layout/HorizontalMultiLevelHierarchy"/>
    <dgm:cxn modelId="{E96DCE84-B930-4D9D-98D9-34DDEAFD827B}" type="presParOf" srcId="{08647824-7D60-4E17-958D-224267F2F4C5}" destId="{01C82567-430F-4EE0-B9C1-99771714B6CF}" srcOrd="0" destOrd="0" presId="urn:microsoft.com/office/officeart/2008/layout/HorizontalMultiLevelHierarchy"/>
    <dgm:cxn modelId="{09275CC8-486C-4227-92F5-CB6E538C73E0}" type="presParOf" srcId="{2F0AAF59-0E3D-4A03-ABBE-CFB74554B557}" destId="{BBA674F4-9906-43AC-91EE-17CFEAB256DE}" srcOrd="5" destOrd="0" presId="urn:microsoft.com/office/officeart/2008/layout/HorizontalMultiLevelHierarchy"/>
    <dgm:cxn modelId="{3989DE4B-7FDD-4FD1-9221-6A48518F7166}" type="presParOf" srcId="{BBA674F4-9906-43AC-91EE-17CFEAB256DE}" destId="{551AC803-22DF-4E8C-8D00-68ECF09A293A}" srcOrd="0" destOrd="0" presId="urn:microsoft.com/office/officeart/2008/layout/HorizontalMultiLevelHierarchy"/>
    <dgm:cxn modelId="{EB34CDA2-382F-4C1A-AC56-49689208F47F}" type="presParOf" srcId="{BBA674F4-9906-43AC-91EE-17CFEAB256DE}" destId="{15D1C588-A56A-4C02-A256-6D3087E6DAC0}" srcOrd="1" destOrd="0" presId="urn:microsoft.com/office/officeart/2008/layout/HorizontalMultiLevelHierarchy"/>
    <dgm:cxn modelId="{343944E9-F5D3-4202-8D43-87139C9D4B37}" type="presParOf" srcId="{15D1C588-A56A-4C02-A256-6D3087E6DAC0}" destId="{CA3BFC29-10A1-4120-9137-47BCBC4D354D}" srcOrd="0" destOrd="0" presId="urn:microsoft.com/office/officeart/2008/layout/HorizontalMultiLevelHierarchy"/>
    <dgm:cxn modelId="{F6207409-1AE0-43ED-A8E3-D12954A63E19}" type="presParOf" srcId="{CA3BFC29-10A1-4120-9137-47BCBC4D354D}" destId="{781C95B5-65F2-421B-AA6C-9F3272AF1F90}" srcOrd="0" destOrd="0" presId="urn:microsoft.com/office/officeart/2008/layout/HorizontalMultiLevelHierarchy"/>
    <dgm:cxn modelId="{475730C1-66EF-4356-BFF3-035C432E3A81}" type="presParOf" srcId="{15D1C588-A56A-4C02-A256-6D3087E6DAC0}" destId="{6F7308E3-71FB-49E0-96F5-18097D781E1D}" srcOrd="1" destOrd="0" presId="urn:microsoft.com/office/officeart/2008/layout/HorizontalMultiLevelHierarchy"/>
    <dgm:cxn modelId="{F909B945-DEBF-4EF9-8231-535726A7BF95}" type="presParOf" srcId="{6F7308E3-71FB-49E0-96F5-18097D781E1D}" destId="{81755D95-D922-4F29-A303-C8A7CE7E8ABF}" srcOrd="0" destOrd="0" presId="urn:microsoft.com/office/officeart/2008/layout/HorizontalMultiLevelHierarchy"/>
    <dgm:cxn modelId="{49F48EB3-EFDF-4332-A06B-196F68C0475A}" type="presParOf" srcId="{6F7308E3-71FB-49E0-96F5-18097D781E1D}" destId="{43F43120-D0D5-42F4-B8A9-21148A129DBA}" srcOrd="1" destOrd="0" presId="urn:microsoft.com/office/officeart/2008/layout/HorizontalMultiLevelHierarchy"/>
    <dgm:cxn modelId="{1BAFF84A-6BE5-41AB-B89F-7B22313DFF89}" type="presParOf" srcId="{15D1C588-A56A-4C02-A256-6D3087E6DAC0}" destId="{92F017A8-2F44-4612-9606-DD2BB77C8E68}" srcOrd="2" destOrd="0" presId="urn:microsoft.com/office/officeart/2008/layout/HorizontalMultiLevelHierarchy"/>
    <dgm:cxn modelId="{EFF54A00-8A8D-44FC-A8F6-63AF394611A4}" type="presParOf" srcId="{92F017A8-2F44-4612-9606-DD2BB77C8E68}" destId="{B7E2CDE5-1CEA-4778-8CF1-015139725DB3}" srcOrd="0" destOrd="0" presId="urn:microsoft.com/office/officeart/2008/layout/HorizontalMultiLevelHierarchy"/>
    <dgm:cxn modelId="{E90BC0A5-DA01-4E42-8CCD-FF9A883DE59E}" type="presParOf" srcId="{15D1C588-A56A-4C02-A256-6D3087E6DAC0}" destId="{04E1EDED-D5A4-4DB8-9F1B-DE62ED9B1AE6}" srcOrd="3" destOrd="0" presId="urn:microsoft.com/office/officeart/2008/layout/HorizontalMultiLevelHierarchy"/>
    <dgm:cxn modelId="{B980A9BC-B4F4-41A8-9275-C24A897FDE09}" type="presParOf" srcId="{04E1EDED-D5A4-4DB8-9F1B-DE62ED9B1AE6}" destId="{1E5B0938-6BC5-47B1-874D-CDFB32137A58}" srcOrd="0" destOrd="0" presId="urn:microsoft.com/office/officeart/2008/layout/HorizontalMultiLevelHierarchy"/>
    <dgm:cxn modelId="{E04A3118-9094-45CC-8357-93E8B7373C88}" type="presParOf" srcId="{04E1EDED-D5A4-4DB8-9F1B-DE62ED9B1AE6}" destId="{1FA04BE9-3929-41DB-BF3E-C21F94911DA5}" srcOrd="1" destOrd="0" presId="urn:microsoft.com/office/officeart/2008/layout/HorizontalMultiLevelHierarchy"/>
    <dgm:cxn modelId="{6A06D2DB-9CAC-404F-8D3A-F628A65DAE86}" type="presParOf" srcId="{2F0AAF59-0E3D-4A03-ABBE-CFB74554B557}" destId="{D6B10375-97CE-4B06-A7F8-3E45F0A32E92}" srcOrd="6" destOrd="0" presId="urn:microsoft.com/office/officeart/2008/layout/HorizontalMultiLevelHierarchy"/>
    <dgm:cxn modelId="{917279B2-5C33-4029-954B-DE3C2A6B7B24}" type="presParOf" srcId="{D6B10375-97CE-4B06-A7F8-3E45F0A32E92}" destId="{6049720E-844F-46EC-8A5C-27255EFF0010}" srcOrd="0" destOrd="0" presId="urn:microsoft.com/office/officeart/2008/layout/HorizontalMultiLevelHierarchy"/>
    <dgm:cxn modelId="{7526D001-6AF0-4CCB-A01A-2E7BA1ACAE6C}" type="presParOf" srcId="{2F0AAF59-0E3D-4A03-ABBE-CFB74554B557}" destId="{173D18C3-8CD1-483D-9BC2-F344F6F5E55E}" srcOrd="7" destOrd="0" presId="urn:microsoft.com/office/officeart/2008/layout/HorizontalMultiLevelHierarchy"/>
    <dgm:cxn modelId="{8D6A0168-1C37-4B5B-A78D-3C305512614A}" type="presParOf" srcId="{173D18C3-8CD1-483D-9BC2-F344F6F5E55E}" destId="{25D8F5CC-BE52-480F-94B9-3A8D9BA2D739}" srcOrd="0" destOrd="0" presId="urn:microsoft.com/office/officeart/2008/layout/HorizontalMultiLevelHierarchy"/>
    <dgm:cxn modelId="{95B5A9C4-76F5-475D-9DFE-2DC84D3E89B9}" type="presParOf" srcId="{173D18C3-8CD1-483D-9BC2-F344F6F5E55E}" destId="{7619CEE8-E633-4681-8D93-EA21143C6405}" srcOrd="1" destOrd="0" presId="urn:microsoft.com/office/officeart/2008/layout/HorizontalMultiLevelHierarchy"/>
    <dgm:cxn modelId="{1B92E05E-D582-4D4E-9EB7-F05F17E27060}" type="presParOf" srcId="{2F0AAF59-0E3D-4A03-ABBE-CFB74554B557}" destId="{BBE59CF0-9407-4C93-8C87-00536C5E9DC6}" srcOrd="8" destOrd="0" presId="urn:microsoft.com/office/officeart/2008/layout/HorizontalMultiLevelHierarchy"/>
    <dgm:cxn modelId="{19B212D6-CA5F-4D12-A3F9-B99B54758205}" type="presParOf" srcId="{BBE59CF0-9407-4C93-8C87-00536C5E9DC6}" destId="{290A894F-0716-4DC2-A981-0D7CB1C9AE0E}" srcOrd="0" destOrd="0" presId="urn:microsoft.com/office/officeart/2008/layout/HorizontalMultiLevelHierarchy"/>
    <dgm:cxn modelId="{A0369873-E0EE-4BA6-B6FA-3829B667BE48}" type="presParOf" srcId="{2F0AAF59-0E3D-4A03-ABBE-CFB74554B557}" destId="{56BAA132-EED4-466B-AC13-AC7E0BB220C2}" srcOrd="9" destOrd="0" presId="urn:microsoft.com/office/officeart/2008/layout/HorizontalMultiLevelHierarchy"/>
    <dgm:cxn modelId="{71136995-B306-46EA-93D3-5231A594E8E6}" type="presParOf" srcId="{56BAA132-EED4-466B-AC13-AC7E0BB220C2}" destId="{8BAFD37D-742D-4652-92FF-8A0FFA23B2A8}" srcOrd="0" destOrd="0" presId="urn:microsoft.com/office/officeart/2008/layout/HorizontalMultiLevelHierarchy"/>
    <dgm:cxn modelId="{5A1E43E2-5E34-4AAD-8F8C-07C0F86D9F4F}" type="presParOf" srcId="{56BAA132-EED4-466B-AC13-AC7E0BB220C2}" destId="{0FD1A508-7320-4C00-A364-6026AC2355D0}" srcOrd="1" destOrd="0" presId="urn:microsoft.com/office/officeart/2008/layout/HorizontalMultiLevelHierarchy"/>
    <dgm:cxn modelId="{717199EC-5C0E-4992-A8F1-103EEBB10395}" type="presParOf" srcId="{0FD1A508-7320-4C00-A364-6026AC2355D0}" destId="{9237F333-31E4-4703-B65C-76D401BC6BE5}" srcOrd="0" destOrd="0" presId="urn:microsoft.com/office/officeart/2008/layout/HorizontalMultiLevelHierarchy"/>
    <dgm:cxn modelId="{D4D10179-49C2-4D57-85B4-29F8DC33ED99}" type="presParOf" srcId="{9237F333-31E4-4703-B65C-76D401BC6BE5}" destId="{EA342631-8D77-4FE1-A2B3-6418760C44FA}" srcOrd="0" destOrd="0" presId="urn:microsoft.com/office/officeart/2008/layout/HorizontalMultiLevelHierarchy"/>
    <dgm:cxn modelId="{77D11901-B1BB-492B-87F9-183729DE4E3F}" type="presParOf" srcId="{0FD1A508-7320-4C00-A364-6026AC2355D0}" destId="{54856174-6103-49F2-BC40-E78630C175E4}" srcOrd="1" destOrd="0" presId="urn:microsoft.com/office/officeart/2008/layout/HorizontalMultiLevelHierarchy"/>
    <dgm:cxn modelId="{ACA0A9CE-1338-4D2A-B0AE-FD1F107D0727}" type="presParOf" srcId="{54856174-6103-49F2-BC40-E78630C175E4}" destId="{6AFCD169-EFCF-464D-ABB4-2C79634C7C4A}" srcOrd="0" destOrd="0" presId="urn:microsoft.com/office/officeart/2008/layout/HorizontalMultiLevelHierarchy"/>
    <dgm:cxn modelId="{85165058-8845-4665-8F1D-A8DB474C3F2B}" type="presParOf" srcId="{54856174-6103-49F2-BC40-E78630C175E4}" destId="{C7831FBE-DC06-48E4-846D-DC597F5A84FC}" srcOrd="1" destOrd="0" presId="urn:microsoft.com/office/officeart/2008/layout/HorizontalMultiLevelHierarchy"/>
    <dgm:cxn modelId="{520A7035-6A4F-42DF-9368-7D246968515E}" type="presParOf" srcId="{0FD1A508-7320-4C00-A364-6026AC2355D0}" destId="{C81547A1-DBC5-41BA-BA47-54761F8DB9E0}" srcOrd="2" destOrd="0" presId="urn:microsoft.com/office/officeart/2008/layout/HorizontalMultiLevelHierarchy"/>
    <dgm:cxn modelId="{ACAA8D1B-6049-4002-BA9C-7DBE16C362A9}" type="presParOf" srcId="{C81547A1-DBC5-41BA-BA47-54761F8DB9E0}" destId="{09169DBB-86E3-4EEC-9776-51D46723CDD0}" srcOrd="0" destOrd="0" presId="urn:microsoft.com/office/officeart/2008/layout/HorizontalMultiLevelHierarchy"/>
    <dgm:cxn modelId="{9562E984-EDA5-43F5-9ABB-72058DCB5486}" type="presParOf" srcId="{0FD1A508-7320-4C00-A364-6026AC2355D0}" destId="{BD29BEC9-CB45-44B0-97FF-900D0703064A}" srcOrd="3" destOrd="0" presId="urn:microsoft.com/office/officeart/2008/layout/HorizontalMultiLevelHierarchy"/>
    <dgm:cxn modelId="{8E9E7650-08AD-43B0-A0E3-B5685711D21F}" type="presParOf" srcId="{BD29BEC9-CB45-44B0-97FF-900D0703064A}" destId="{9E092DA1-72A9-43D2-82C2-EBD6E86B4785}" srcOrd="0" destOrd="0" presId="urn:microsoft.com/office/officeart/2008/layout/HorizontalMultiLevelHierarchy"/>
    <dgm:cxn modelId="{48A6C2A7-D2F1-4B1B-B292-CE4F3C829551}" type="presParOf" srcId="{BD29BEC9-CB45-44B0-97FF-900D0703064A}" destId="{86016E12-9BEB-484B-A2AA-2E8920B6F79A}" srcOrd="1" destOrd="0" presId="urn:microsoft.com/office/officeart/2008/layout/HorizontalMultiLevelHierarchy"/>
    <dgm:cxn modelId="{DEB62729-7F4C-4681-BF24-28DDF7871FF0}" type="presParOf" srcId="{2F0AAF59-0E3D-4A03-ABBE-CFB74554B557}" destId="{6625638D-1A0D-447C-AFC3-FE1481B48F4C}" srcOrd="10" destOrd="0" presId="urn:microsoft.com/office/officeart/2008/layout/HorizontalMultiLevelHierarchy"/>
    <dgm:cxn modelId="{049390B0-75A3-40BB-9502-7DDF15334B38}" type="presParOf" srcId="{6625638D-1A0D-447C-AFC3-FE1481B48F4C}" destId="{8E213942-1180-4B58-A8EC-F1CDCF33193F}" srcOrd="0" destOrd="0" presId="urn:microsoft.com/office/officeart/2008/layout/HorizontalMultiLevelHierarchy"/>
    <dgm:cxn modelId="{8189712F-5FA1-4F8C-B466-F78A0DF7C33E}" type="presParOf" srcId="{2F0AAF59-0E3D-4A03-ABBE-CFB74554B557}" destId="{A76B97C4-9B1B-487C-ABC9-9DB495AFDDCF}" srcOrd="11" destOrd="0" presId="urn:microsoft.com/office/officeart/2008/layout/HorizontalMultiLevelHierarchy"/>
    <dgm:cxn modelId="{3D303C61-23C2-482D-9979-E36D3B46FAFB}" type="presParOf" srcId="{A76B97C4-9B1B-487C-ABC9-9DB495AFDDCF}" destId="{F7C40A6C-7F89-45F9-BD74-DF253BB33550}" srcOrd="0" destOrd="0" presId="urn:microsoft.com/office/officeart/2008/layout/HorizontalMultiLevelHierarchy"/>
    <dgm:cxn modelId="{E74C1975-6EA9-46CB-857B-AEE7D1A7C8AF}" type="presParOf" srcId="{A76B97C4-9B1B-487C-ABC9-9DB495AFDDCF}" destId="{F4C0C979-6A7C-4E1D-B0EF-514E30AFC488}" srcOrd="1" destOrd="0" presId="urn:microsoft.com/office/officeart/2008/layout/HorizontalMultiLevelHierarchy"/>
    <dgm:cxn modelId="{C638349B-397A-4224-B154-A802FB19F671}" type="presParOf" srcId="{2F0AAF59-0E3D-4A03-ABBE-CFB74554B557}" destId="{7DA2F1AE-E075-47CA-93EF-069764645891}" srcOrd="12" destOrd="0" presId="urn:microsoft.com/office/officeart/2008/layout/HorizontalMultiLevelHierarchy"/>
    <dgm:cxn modelId="{624B86CE-FA31-4337-8408-BB2351BB160C}" type="presParOf" srcId="{7DA2F1AE-E075-47CA-93EF-069764645891}" destId="{C1CDECCB-DA08-40B4-9EB1-49540C9F1AF1}" srcOrd="0" destOrd="0" presId="urn:microsoft.com/office/officeart/2008/layout/HorizontalMultiLevelHierarchy"/>
    <dgm:cxn modelId="{45AA8CF7-C958-4B11-86F2-AFD27171BDA2}" type="presParOf" srcId="{2F0AAF59-0E3D-4A03-ABBE-CFB74554B557}" destId="{B16746BE-8972-4F38-8490-59AB1E9C3DA0}" srcOrd="13" destOrd="0" presId="urn:microsoft.com/office/officeart/2008/layout/HorizontalMultiLevelHierarchy"/>
    <dgm:cxn modelId="{D9927C48-AA2B-4928-ACE7-8ECAD76D370A}" type="presParOf" srcId="{B16746BE-8972-4F38-8490-59AB1E9C3DA0}" destId="{13A81EE6-1828-4DAD-B0BD-D49725F59F11}" srcOrd="0" destOrd="0" presId="urn:microsoft.com/office/officeart/2008/layout/HorizontalMultiLevelHierarchy"/>
    <dgm:cxn modelId="{13BCFBF4-0B2C-4FBD-8E90-7FF59382AA2D}" type="presParOf" srcId="{B16746BE-8972-4F38-8490-59AB1E9C3DA0}" destId="{789B428B-B9EC-4840-847F-C1255B397F8A}" srcOrd="1" destOrd="0" presId="urn:microsoft.com/office/officeart/2008/layout/HorizontalMultiLevelHierarchy"/>
    <dgm:cxn modelId="{E3883A64-617E-4882-88A4-1E5A62F30D87}" type="presParOf" srcId="{2F0AAF59-0E3D-4A03-ABBE-CFB74554B557}" destId="{395C582D-E61C-4130-ADAE-A6754706B125}" srcOrd="14" destOrd="0" presId="urn:microsoft.com/office/officeart/2008/layout/HorizontalMultiLevelHierarchy"/>
    <dgm:cxn modelId="{9E3FF936-6977-438B-893B-065ECBBCE0E2}" type="presParOf" srcId="{395C582D-E61C-4130-ADAE-A6754706B125}" destId="{0CB04CA1-019E-48C4-96F2-E66F77A99294}" srcOrd="0" destOrd="0" presId="urn:microsoft.com/office/officeart/2008/layout/HorizontalMultiLevelHierarchy"/>
    <dgm:cxn modelId="{C8F42530-5EAD-4EA1-BB93-4C4ADD2F70FA}" type="presParOf" srcId="{2F0AAF59-0E3D-4A03-ABBE-CFB74554B557}" destId="{9F69F06B-C072-4C46-A257-5F93F91DE774}" srcOrd="15" destOrd="0" presId="urn:microsoft.com/office/officeart/2008/layout/HorizontalMultiLevelHierarchy"/>
    <dgm:cxn modelId="{795B8632-E2D5-4CE7-8A80-0801233EE35C}" type="presParOf" srcId="{9F69F06B-C072-4C46-A257-5F93F91DE774}" destId="{BAB6F684-995A-46D7-93DB-D2A36D22FA84}" srcOrd="0" destOrd="0" presId="urn:microsoft.com/office/officeart/2008/layout/HorizontalMultiLevelHierarchy"/>
    <dgm:cxn modelId="{E31B486C-14E2-467F-93E8-F3EB076937A3}" type="presParOf" srcId="{9F69F06B-C072-4C46-A257-5F93F91DE774}" destId="{08B6523D-D2A3-428D-995F-73B938A6F929}" srcOrd="1" destOrd="0" presId="urn:microsoft.com/office/officeart/2008/layout/HorizontalMultiLevelHierarchy"/>
    <dgm:cxn modelId="{9E16F81C-2847-449F-A962-B75B3374C495}" type="presParOf" srcId="{2F0AAF59-0E3D-4A03-ABBE-CFB74554B557}" destId="{9964AAE9-8F50-4B45-A890-94F0776CD889}" srcOrd="16" destOrd="0" presId="urn:microsoft.com/office/officeart/2008/layout/HorizontalMultiLevelHierarchy"/>
    <dgm:cxn modelId="{65FD5358-8209-4D5A-B0E2-9D914FFB1FFB}" type="presParOf" srcId="{9964AAE9-8F50-4B45-A890-94F0776CD889}" destId="{268589F7-A6E2-4CB8-95F2-AA746BC9E702}" srcOrd="0" destOrd="0" presId="urn:microsoft.com/office/officeart/2008/layout/HorizontalMultiLevelHierarchy"/>
    <dgm:cxn modelId="{A2BC3BBA-890E-448F-AF94-644D540E43FD}" type="presParOf" srcId="{2F0AAF59-0E3D-4A03-ABBE-CFB74554B557}" destId="{5E9DF147-50A2-448C-8DDF-52B6818F63D6}" srcOrd="17" destOrd="0" presId="urn:microsoft.com/office/officeart/2008/layout/HorizontalMultiLevelHierarchy"/>
    <dgm:cxn modelId="{FED01B49-4900-48E6-85B5-2B8E21ECF37F}" type="presParOf" srcId="{5E9DF147-50A2-448C-8DDF-52B6818F63D6}" destId="{87C748B1-8870-485E-AB5F-0A16A9DE458F}" srcOrd="0" destOrd="0" presId="urn:microsoft.com/office/officeart/2008/layout/HorizontalMultiLevelHierarchy"/>
    <dgm:cxn modelId="{85F9EF11-512E-483D-8AAD-344376D8ED47}" type="presParOf" srcId="{5E9DF147-50A2-448C-8DDF-52B6818F63D6}" destId="{DC490ABB-22C2-4AC2-84F4-E22961A523F2}" srcOrd="1" destOrd="0" presId="urn:microsoft.com/office/officeart/2008/layout/HorizontalMultiLevelHierarchy"/>
  </dgm:cxnLst>
  <dgm:bg/>
  <dgm:whole/>
  <dgm:extLst>
    <a:ext uri="http://schemas.microsoft.com/office/drawing/2008/diagram">
      <dsp:dataModelExt xmlns:dsp="http://schemas.microsoft.com/office/drawing/2008/diagram" relId="rId4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130E303-853A-49D8-96C2-DF51086A796B}">
      <dsp:nvSpPr>
        <dsp:cNvPr id="0" name=""/>
        <dsp:cNvSpPr/>
      </dsp:nvSpPr>
      <dsp:spPr>
        <a:xfrm>
          <a:off x="967856" y="429027"/>
          <a:ext cx="190932" cy="91440"/>
        </a:xfrm>
        <a:custGeom>
          <a:avLst/>
          <a:gdLst/>
          <a:ahLst/>
          <a:cxnLst/>
          <a:rect l="0" t="0" r="0" b="0"/>
          <a:pathLst>
            <a:path>
              <a:moveTo>
                <a:pt x="0" y="45720"/>
              </a:moveTo>
              <a:lnTo>
                <a:pt x="190932" y="45720"/>
              </a:lnTo>
            </a:path>
          </a:pathLst>
        </a:custGeom>
        <a:noFill/>
        <a:ln w="6350" cap="flat" cmpd="sng" algn="ctr">
          <a:solidFill>
            <a:schemeClr val="dk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444500">
            <a:lnSpc>
              <a:spcPct val="90000"/>
            </a:lnSpc>
            <a:spcBef>
              <a:spcPct val="0"/>
            </a:spcBef>
            <a:spcAft>
              <a:spcPct val="35000"/>
            </a:spcAft>
            <a:buNone/>
          </a:pPr>
          <a:endParaRPr lang="en-US" sz="1000" kern="1200">
            <a:latin typeface="Times New Roman" panose="02020603050405020304" pitchFamily="18" charset="0"/>
            <a:cs typeface="Times New Roman" panose="02020603050405020304" pitchFamily="18" charset="0"/>
          </a:endParaRPr>
        </a:p>
      </dsp:txBody>
      <dsp:txXfrm>
        <a:off x="1057784" y="473638"/>
        <a:ext cx="11076" cy="2217"/>
      </dsp:txXfrm>
    </dsp:sp>
    <dsp:sp modelId="{284453A0-BEF4-40F8-8148-BC2FFAC9B3EA}">
      <dsp:nvSpPr>
        <dsp:cNvPr id="0" name=""/>
        <dsp:cNvSpPr/>
      </dsp:nvSpPr>
      <dsp:spPr>
        <a:xfrm>
          <a:off x="6470" y="63268"/>
          <a:ext cx="963185" cy="822957"/>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Khách hàng tạo đơn hàng từ ứng dụng điện thoại và xác nhận đặt đơn</a:t>
          </a:r>
        </a:p>
      </dsp:txBody>
      <dsp:txXfrm>
        <a:off x="6470" y="63268"/>
        <a:ext cx="963185" cy="822957"/>
      </dsp:txXfrm>
    </dsp:sp>
    <dsp:sp modelId="{D61BD9EE-F4F0-4E38-9BDB-5C66C424760A}">
      <dsp:nvSpPr>
        <dsp:cNvPr id="0" name=""/>
        <dsp:cNvSpPr/>
      </dsp:nvSpPr>
      <dsp:spPr>
        <a:xfrm>
          <a:off x="2152574" y="429027"/>
          <a:ext cx="190932" cy="91440"/>
        </a:xfrm>
        <a:custGeom>
          <a:avLst/>
          <a:gdLst/>
          <a:ahLst/>
          <a:cxnLst/>
          <a:rect l="0" t="0" r="0" b="0"/>
          <a:pathLst>
            <a:path>
              <a:moveTo>
                <a:pt x="0" y="45720"/>
              </a:moveTo>
              <a:lnTo>
                <a:pt x="190932" y="45720"/>
              </a:lnTo>
            </a:path>
          </a:pathLst>
        </a:custGeom>
        <a:noFill/>
        <a:ln w="6350" cap="flat" cmpd="sng" algn="ctr">
          <a:solidFill>
            <a:schemeClr val="dk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242502" y="473638"/>
        <a:ext cx="11076" cy="2217"/>
      </dsp:txXfrm>
    </dsp:sp>
    <dsp:sp modelId="{2452A93C-AA10-4BDF-B72B-30228440ACF7}">
      <dsp:nvSpPr>
        <dsp:cNvPr id="0" name=""/>
        <dsp:cNvSpPr/>
      </dsp:nvSpPr>
      <dsp:spPr>
        <a:xfrm>
          <a:off x="1191188" y="63268"/>
          <a:ext cx="963185" cy="822957"/>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Chờ xác nhận bên cửa hàng. Đơn hàng có thể được hủy hoặc thay đổi bởi khách hàng</a:t>
          </a:r>
        </a:p>
      </dsp:txBody>
      <dsp:txXfrm>
        <a:off x="1191188" y="63268"/>
        <a:ext cx="963185" cy="822957"/>
      </dsp:txXfrm>
    </dsp:sp>
    <dsp:sp modelId="{09611986-A15E-44D6-A975-9EA2A365B9CA}">
      <dsp:nvSpPr>
        <dsp:cNvPr id="0" name=""/>
        <dsp:cNvSpPr/>
      </dsp:nvSpPr>
      <dsp:spPr>
        <a:xfrm>
          <a:off x="3337292" y="429027"/>
          <a:ext cx="190932" cy="91440"/>
        </a:xfrm>
        <a:custGeom>
          <a:avLst/>
          <a:gdLst/>
          <a:ahLst/>
          <a:cxnLst/>
          <a:rect l="0" t="0" r="0" b="0"/>
          <a:pathLst>
            <a:path>
              <a:moveTo>
                <a:pt x="0" y="45720"/>
              </a:moveTo>
              <a:lnTo>
                <a:pt x="190932" y="45720"/>
              </a:lnTo>
            </a:path>
          </a:pathLst>
        </a:custGeom>
        <a:noFill/>
        <a:ln w="6350" cap="flat" cmpd="sng" algn="ctr">
          <a:solidFill>
            <a:schemeClr val="dk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444500">
            <a:lnSpc>
              <a:spcPct val="90000"/>
            </a:lnSpc>
            <a:spcBef>
              <a:spcPct val="0"/>
            </a:spcBef>
            <a:spcAft>
              <a:spcPct val="35000"/>
            </a:spcAft>
            <a:buNone/>
          </a:pPr>
          <a:endParaRPr lang="en-US" sz="1000" kern="1200">
            <a:latin typeface="Times New Roman" panose="02020603050405020304" pitchFamily="18" charset="0"/>
            <a:cs typeface="Times New Roman" panose="02020603050405020304" pitchFamily="18" charset="0"/>
          </a:endParaRPr>
        </a:p>
      </dsp:txBody>
      <dsp:txXfrm>
        <a:off x="3427220" y="473638"/>
        <a:ext cx="11076" cy="2217"/>
      </dsp:txXfrm>
    </dsp:sp>
    <dsp:sp modelId="{E865BDBF-2001-419C-93B1-82FB174B6D4D}">
      <dsp:nvSpPr>
        <dsp:cNvPr id="0" name=""/>
        <dsp:cNvSpPr/>
      </dsp:nvSpPr>
      <dsp:spPr>
        <a:xfrm>
          <a:off x="2375907" y="63268"/>
          <a:ext cx="963185" cy="822957"/>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Nhân viên quản lí đơn hàng xác nhận đơn hàng</a:t>
          </a:r>
        </a:p>
      </dsp:txBody>
      <dsp:txXfrm>
        <a:off x="2375907" y="63268"/>
        <a:ext cx="963185" cy="822957"/>
      </dsp:txXfrm>
    </dsp:sp>
    <dsp:sp modelId="{C39BEE70-8B8D-4BC8-8EA3-33CDC3AA660D}">
      <dsp:nvSpPr>
        <dsp:cNvPr id="0" name=""/>
        <dsp:cNvSpPr/>
      </dsp:nvSpPr>
      <dsp:spPr>
        <a:xfrm>
          <a:off x="4522011" y="429027"/>
          <a:ext cx="190932" cy="91440"/>
        </a:xfrm>
        <a:custGeom>
          <a:avLst/>
          <a:gdLst/>
          <a:ahLst/>
          <a:cxnLst/>
          <a:rect l="0" t="0" r="0" b="0"/>
          <a:pathLst>
            <a:path>
              <a:moveTo>
                <a:pt x="0" y="45720"/>
              </a:moveTo>
              <a:lnTo>
                <a:pt x="190932" y="45720"/>
              </a:lnTo>
            </a:path>
          </a:pathLst>
        </a:custGeom>
        <a:noFill/>
        <a:ln w="6350" cap="flat" cmpd="sng" algn="ctr">
          <a:solidFill>
            <a:schemeClr val="dk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444500">
            <a:lnSpc>
              <a:spcPct val="90000"/>
            </a:lnSpc>
            <a:spcBef>
              <a:spcPct val="0"/>
            </a:spcBef>
            <a:spcAft>
              <a:spcPct val="35000"/>
            </a:spcAft>
            <a:buNone/>
          </a:pPr>
          <a:endParaRPr lang="en-US" sz="1000" kern="1200">
            <a:latin typeface="Times New Roman" panose="02020603050405020304" pitchFamily="18" charset="0"/>
            <a:cs typeface="Times New Roman" panose="02020603050405020304" pitchFamily="18" charset="0"/>
          </a:endParaRPr>
        </a:p>
      </dsp:txBody>
      <dsp:txXfrm>
        <a:off x="4611939" y="473638"/>
        <a:ext cx="11076" cy="2217"/>
      </dsp:txXfrm>
    </dsp:sp>
    <dsp:sp modelId="{D69291BA-36FA-4DDF-B3B5-411030E219D5}">
      <dsp:nvSpPr>
        <dsp:cNvPr id="0" name=""/>
        <dsp:cNvSpPr/>
      </dsp:nvSpPr>
      <dsp:spPr>
        <a:xfrm>
          <a:off x="3560625" y="63268"/>
          <a:ext cx="963185" cy="822957"/>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Biên nhận được tạo ra theo đơn hàng</a:t>
          </a:r>
        </a:p>
      </dsp:txBody>
      <dsp:txXfrm>
        <a:off x="3560625" y="63268"/>
        <a:ext cx="963185" cy="822957"/>
      </dsp:txXfrm>
    </dsp:sp>
    <dsp:sp modelId="{19B4E9AB-004A-46D1-BE2D-167794CCDEB3}">
      <dsp:nvSpPr>
        <dsp:cNvPr id="0" name=""/>
        <dsp:cNvSpPr/>
      </dsp:nvSpPr>
      <dsp:spPr>
        <a:xfrm>
          <a:off x="488063" y="884426"/>
          <a:ext cx="4738873" cy="190932"/>
        </a:xfrm>
        <a:custGeom>
          <a:avLst/>
          <a:gdLst/>
          <a:ahLst/>
          <a:cxnLst/>
          <a:rect l="0" t="0" r="0" b="0"/>
          <a:pathLst>
            <a:path>
              <a:moveTo>
                <a:pt x="4738873" y="0"/>
              </a:moveTo>
              <a:lnTo>
                <a:pt x="4738873" y="112566"/>
              </a:lnTo>
              <a:lnTo>
                <a:pt x="0" y="112566"/>
              </a:lnTo>
              <a:lnTo>
                <a:pt x="0" y="190932"/>
              </a:lnTo>
            </a:path>
          </a:pathLst>
        </a:custGeom>
        <a:noFill/>
        <a:ln w="6350" cap="flat" cmpd="sng" algn="ctr">
          <a:solidFill>
            <a:schemeClr val="dk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444500">
            <a:lnSpc>
              <a:spcPct val="90000"/>
            </a:lnSpc>
            <a:spcBef>
              <a:spcPct val="0"/>
            </a:spcBef>
            <a:spcAft>
              <a:spcPct val="35000"/>
            </a:spcAft>
            <a:buNone/>
          </a:pPr>
          <a:endParaRPr lang="en-US" sz="1000" kern="1200">
            <a:latin typeface="Times New Roman" panose="02020603050405020304" pitchFamily="18" charset="0"/>
            <a:cs typeface="Times New Roman" panose="02020603050405020304" pitchFamily="18" charset="0"/>
          </a:endParaRPr>
        </a:p>
      </dsp:txBody>
      <dsp:txXfrm>
        <a:off x="2738898" y="978783"/>
        <a:ext cx="237202" cy="2217"/>
      </dsp:txXfrm>
    </dsp:sp>
    <dsp:sp modelId="{B1AEAEB2-AC27-43CF-8669-6417D071362D}">
      <dsp:nvSpPr>
        <dsp:cNvPr id="0" name=""/>
        <dsp:cNvSpPr/>
      </dsp:nvSpPr>
      <dsp:spPr>
        <a:xfrm>
          <a:off x="4745343" y="63268"/>
          <a:ext cx="963185" cy="822957"/>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en-US" sz="1000" b="0" i="0" kern="1200">
              <a:latin typeface="Times New Roman" panose="02020603050405020304" pitchFamily="18" charset="0"/>
              <a:cs typeface="Times New Roman" panose="02020603050405020304" pitchFamily="18" charset="0"/>
            </a:rPr>
            <a:t>Nhân viên nhận và trả quần áo xác nhận lấy quần áo từ khách hàng</a:t>
          </a:r>
        </a:p>
      </dsp:txBody>
      <dsp:txXfrm>
        <a:off x="4745343" y="63268"/>
        <a:ext cx="963185" cy="822957"/>
      </dsp:txXfrm>
    </dsp:sp>
    <dsp:sp modelId="{21A06C4B-CAFE-40C7-8330-4695B9AE546B}">
      <dsp:nvSpPr>
        <dsp:cNvPr id="0" name=""/>
        <dsp:cNvSpPr/>
      </dsp:nvSpPr>
      <dsp:spPr>
        <a:xfrm>
          <a:off x="967856" y="1473517"/>
          <a:ext cx="190932" cy="91440"/>
        </a:xfrm>
        <a:custGeom>
          <a:avLst/>
          <a:gdLst/>
          <a:ahLst/>
          <a:cxnLst/>
          <a:rect l="0" t="0" r="0" b="0"/>
          <a:pathLst>
            <a:path>
              <a:moveTo>
                <a:pt x="0" y="45720"/>
              </a:moveTo>
              <a:lnTo>
                <a:pt x="190932" y="45720"/>
              </a:lnTo>
            </a:path>
          </a:pathLst>
        </a:custGeom>
        <a:noFill/>
        <a:ln w="6350" cap="flat" cmpd="sng" algn="ctr">
          <a:solidFill>
            <a:schemeClr val="dk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444500">
            <a:lnSpc>
              <a:spcPct val="90000"/>
            </a:lnSpc>
            <a:spcBef>
              <a:spcPct val="0"/>
            </a:spcBef>
            <a:spcAft>
              <a:spcPct val="35000"/>
            </a:spcAft>
            <a:buNone/>
          </a:pPr>
          <a:endParaRPr lang="en-US" sz="1000" kern="1200">
            <a:latin typeface="Times New Roman" panose="02020603050405020304" pitchFamily="18" charset="0"/>
            <a:cs typeface="Times New Roman" panose="02020603050405020304" pitchFamily="18" charset="0"/>
          </a:endParaRPr>
        </a:p>
      </dsp:txBody>
      <dsp:txXfrm>
        <a:off x="1057784" y="1518128"/>
        <a:ext cx="11076" cy="2217"/>
      </dsp:txXfrm>
    </dsp:sp>
    <dsp:sp modelId="{C2691540-7540-4368-869A-6D1B3884F2CB}">
      <dsp:nvSpPr>
        <dsp:cNvPr id="0" name=""/>
        <dsp:cNvSpPr/>
      </dsp:nvSpPr>
      <dsp:spPr>
        <a:xfrm>
          <a:off x="6470" y="1107758"/>
          <a:ext cx="963185" cy="822957"/>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en-US" sz="1000" i="0" kern="1200">
              <a:latin typeface="Times New Roman" panose="02020603050405020304" pitchFamily="18" charset="0"/>
              <a:cs typeface="Times New Roman" panose="02020603050405020304" pitchFamily="18" charset="0"/>
            </a:rPr>
            <a:t>Nhân viên nhận và trả quần áo cập nhật biên nhận và thông báo đã lấy quần áo hoàn tất</a:t>
          </a:r>
        </a:p>
      </dsp:txBody>
      <dsp:txXfrm>
        <a:off x="6470" y="1107758"/>
        <a:ext cx="963185" cy="822957"/>
      </dsp:txXfrm>
    </dsp:sp>
    <dsp:sp modelId="{3AD6CB3C-416A-4F27-A8FC-4FEDBE12341A}">
      <dsp:nvSpPr>
        <dsp:cNvPr id="0" name=""/>
        <dsp:cNvSpPr/>
      </dsp:nvSpPr>
      <dsp:spPr>
        <a:xfrm>
          <a:off x="2152574" y="1473517"/>
          <a:ext cx="190932" cy="91440"/>
        </a:xfrm>
        <a:custGeom>
          <a:avLst/>
          <a:gdLst/>
          <a:ahLst/>
          <a:cxnLst/>
          <a:rect l="0" t="0" r="0" b="0"/>
          <a:pathLst>
            <a:path>
              <a:moveTo>
                <a:pt x="0" y="45720"/>
              </a:moveTo>
              <a:lnTo>
                <a:pt x="190932" y="45720"/>
              </a:lnTo>
            </a:path>
          </a:pathLst>
        </a:custGeom>
        <a:noFill/>
        <a:ln w="6350" cap="flat" cmpd="sng" algn="ctr">
          <a:solidFill>
            <a:schemeClr val="dk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444500">
            <a:lnSpc>
              <a:spcPct val="90000"/>
            </a:lnSpc>
            <a:spcBef>
              <a:spcPct val="0"/>
            </a:spcBef>
            <a:spcAft>
              <a:spcPct val="35000"/>
            </a:spcAft>
            <a:buNone/>
          </a:pPr>
          <a:endParaRPr lang="en-US" sz="1000" kern="1200">
            <a:latin typeface="Times New Roman" panose="02020603050405020304" pitchFamily="18" charset="0"/>
            <a:cs typeface="Times New Roman" panose="02020603050405020304" pitchFamily="18" charset="0"/>
          </a:endParaRPr>
        </a:p>
      </dsp:txBody>
      <dsp:txXfrm>
        <a:off x="2242502" y="1518128"/>
        <a:ext cx="11076" cy="2217"/>
      </dsp:txXfrm>
    </dsp:sp>
    <dsp:sp modelId="{BA75E664-1CE6-4D79-A1AA-94CE09963ACB}">
      <dsp:nvSpPr>
        <dsp:cNvPr id="0" name=""/>
        <dsp:cNvSpPr/>
      </dsp:nvSpPr>
      <dsp:spPr>
        <a:xfrm>
          <a:off x="1191188" y="1107758"/>
          <a:ext cx="963185" cy="822957"/>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Đơn hàng được phân loại quần áo dựa trên biên nhận</a:t>
          </a:r>
        </a:p>
      </dsp:txBody>
      <dsp:txXfrm>
        <a:off x="1191188" y="1107758"/>
        <a:ext cx="963185" cy="822957"/>
      </dsp:txXfrm>
    </dsp:sp>
    <dsp:sp modelId="{C312BD56-FF81-4DAD-8601-27632E133553}">
      <dsp:nvSpPr>
        <dsp:cNvPr id="0" name=""/>
        <dsp:cNvSpPr/>
      </dsp:nvSpPr>
      <dsp:spPr>
        <a:xfrm>
          <a:off x="3337292" y="1473517"/>
          <a:ext cx="190932" cy="91440"/>
        </a:xfrm>
        <a:custGeom>
          <a:avLst/>
          <a:gdLst/>
          <a:ahLst/>
          <a:cxnLst/>
          <a:rect l="0" t="0" r="0" b="0"/>
          <a:pathLst>
            <a:path>
              <a:moveTo>
                <a:pt x="0" y="45720"/>
              </a:moveTo>
              <a:lnTo>
                <a:pt x="190932" y="45720"/>
              </a:lnTo>
            </a:path>
          </a:pathLst>
        </a:custGeom>
        <a:noFill/>
        <a:ln w="6350" cap="flat" cmpd="sng" algn="ctr">
          <a:solidFill>
            <a:schemeClr val="dk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444500">
            <a:lnSpc>
              <a:spcPct val="90000"/>
            </a:lnSpc>
            <a:spcBef>
              <a:spcPct val="0"/>
            </a:spcBef>
            <a:spcAft>
              <a:spcPct val="35000"/>
            </a:spcAft>
            <a:buNone/>
          </a:pPr>
          <a:endParaRPr lang="en-US" sz="1000" kern="1200">
            <a:latin typeface="Times New Roman" panose="02020603050405020304" pitchFamily="18" charset="0"/>
            <a:cs typeface="Times New Roman" panose="02020603050405020304" pitchFamily="18" charset="0"/>
          </a:endParaRPr>
        </a:p>
      </dsp:txBody>
      <dsp:txXfrm>
        <a:off x="3427220" y="1518128"/>
        <a:ext cx="11076" cy="2217"/>
      </dsp:txXfrm>
    </dsp:sp>
    <dsp:sp modelId="{8E31EBEB-923C-4327-9BA5-5FD8F410B54D}">
      <dsp:nvSpPr>
        <dsp:cNvPr id="0" name=""/>
        <dsp:cNvSpPr/>
      </dsp:nvSpPr>
      <dsp:spPr>
        <a:xfrm>
          <a:off x="2375907" y="1107758"/>
          <a:ext cx="963185" cy="822957"/>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Đơn hàng được sắp xếp xử lí tự động vào một máy giặt</a:t>
          </a:r>
        </a:p>
      </dsp:txBody>
      <dsp:txXfrm>
        <a:off x="2375907" y="1107758"/>
        <a:ext cx="963185" cy="822957"/>
      </dsp:txXfrm>
    </dsp:sp>
    <dsp:sp modelId="{38455DB2-21C4-43FE-85C0-F44F8B0D9F22}">
      <dsp:nvSpPr>
        <dsp:cNvPr id="0" name=""/>
        <dsp:cNvSpPr/>
      </dsp:nvSpPr>
      <dsp:spPr>
        <a:xfrm>
          <a:off x="4522011" y="1473517"/>
          <a:ext cx="190932" cy="91440"/>
        </a:xfrm>
        <a:custGeom>
          <a:avLst/>
          <a:gdLst/>
          <a:ahLst/>
          <a:cxnLst/>
          <a:rect l="0" t="0" r="0" b="0"/>
          <a:pathLst>
            <a:path>
              <a:moveTo>
                <a:pt x="0" y="45720"/>
              </a:moveTo>
              <a:lnTo>
                <a:pt x="190932" y="45720"/>
              </a:lnTo>
            </a:path>
          </a:pathLst>
        </a:custGeom>
        <a:noFill/>
        <a:ln w="6350" cap="flat" cmpd="sng" algn="ctr">
          <a:solidFill>
            <a:schemeClr val="dk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444500">
            <a:lnSpc>
              <a:spcPct val="90000"/>
            </a:lnSpc>
            <a:spcBef>
              <a:spcPct val="0"/>
            </a:spcBef>
            <a:spcAft>
              <a:spcPct val="35000"/>
            </a:spcAft>
            <a:buNone/>
          </a:pPr>
          <a:endParaRPr lang="en-US" sz="1000" kern="1200">
            <a:latin typeface="Times New Roman" panose="02020603050405020304" pitchFamily="18" charset="0"/>
            <a:cs typeface="Times New Roman" panose="02020603050405020304" pitchFamily="18" charset="0"/>
          </a:endParaRPr>
        </a:p>
      </dsp:txBody>
      <dsp:txXfrm>
        <a:off x="4611939" y="1518128"/>
        <a:ext cx="11076" cy="2217"/>
      </dsp:txXfrm>
    </dsp:sp>
    <dsp:sp modelId="{21B714D0-3A10-4AA7-A780-C148864FA9E7}">
      <dsp:nvSpPr>
        <dsp:cNvPr id="0" name=""/>
        <dsp:cNvSpPr/>
      </dsp:nvSpPr>
      <dsp:spPr>
        <a:xfrm>
          <a:off x="3560625" y="1107758"/>
          <a:ext cx="963185" cy="822957"/>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Nhân viên xử lí đơn hàng xác nhận xử lí và thông báo khi hoàn tất xử lí đơn hàng</a:t>
          </a:r>
        </a:p>
      </dsp:txBody>
      <dsp:txXfrm>
        <a:off x="3560625" y="1107758"/>
        <a:ext cx="963185" cy="822957"/>
      </dsp:txXfrm>
    </dsp:sp>
    <dsp:sp modelId="{F1FD10C8-2F86-4BB9-8963-A904238EBFE0}">
      <dsp:nvSpPr>
        <dsp:cNvPr id="0" name=""/>
        <dsp:cNvSpPr/>
      </dsp:nvSpPr>
      <dsp:spPr>
        <a:xfrm>
          <a:off x="488063" y="1928916"/>
          <a:ext cx="4738873" cy="190932"/>
        </a:xfrm>
        <a:custGeom>
          <a:avLst/>
          <a:gdLst/>
          <a:ahLst/>
          <a:cxnLst/>
          <a:rect l="0" t="0" r="0" b="0"/>
          <a:pathLst>
            <a:path>
              <a:moveTo>
                <a:pt x="4738873" y="0"/>
              </a:moveTo>
              <a:lnTo>
                <a:pt x="4738873" y="112566"/>
              </a:lnTo>
              <a:lnTo>
                <a:pt x="0" y="112566"/>
              </a:lnTo>
              <a:lnTo>
                <a:pt x="0" y="190932"/>
              </a:lnTo>
            </a:path>
          </a:pathLst>
        </a:custGeom>
        <a:noFill/>
        <a:ln w="6350" cap="flat" cmpd="sng" algn="ctr">
          <a:solidFill>
            <a:schemeClr val="dk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444500">
            <a:lnSpc>
              <a:spcPct val="90000"/>
            </a:lnSpc>
            <a:spcBef>
              <a:spcPct val="0"/>
            </a:spcBef>
            <a:spcAft>
              <a:spcPct val="35000"/>
            </a:spcAft>
            <a:buNone/>
          </a:pPr>
          <a:endParaRPr lang="en-US" sz="1000" kern="1200">
            <a:latin typeface="Times New Roman" panose="02020603050405020304" pitchFamily="18" charset="0"/>
            <a:cs typeface="Times New Roman" panose="02020603050405020304" pitchFamily="18" charset="0"/>
          </a:endParaRPr>
        </a:p>
      </dsp:txBody>
      <dsp:txXfrm>
        <a:off x="2738898" y="2023273"/>
        <a:ext cx="237202" cy="2217"/>
      </dsp:txXfrm>
    </dsp:sp>
    <dsp:sp modelId="{E7390B86-3689-42A8-9108-FC1EFF18EC54}">
      <dsp:nvSpPr>
        <dsp:cNvPr id="0" name=""/>
        <dsp:cNvSpPr/>
      </dsp:nvSpPr>
      <dsp:spPr>
        <a:xfrm>
          <a:off x="4745343" y="1107758"/>
          <a:ext cx="963185" cy="822957"/>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Nhân viên quản lí đơn hàng tạo hóa đơn cho đơn hàng</a:t>
          </a:r>
        </a:p>
      </dsp:txBody>
      <dsp:txXfrm>
        <a:off x="4745343" y="1107758"/>
        <a:ext cx="963185" cy="822957"/>
      </dsp:txXfrm>
    </dsp:sp>
    <dsp:sp modelId="{170C2ACA-FE2C-4926-BE97-613C6A7933E4}">
      <dsp:nvSpPr>
        <dsp:cNvPr id="0" name=""/>
        <dsp:cNvSpPr/>
      </dsp:nvSpPr>
      <dsp:spPr>
        <a:xfrm>
          <a:off x="967856" y="2518007"/>
          <a:ext cx="190932" cy="91440"/>
        </a:xfrm>
        <a:custGeom>
          <a:avLst/>
          <a:gdLst/>
          <a:ahLst/>
          <a:cxnLst/>
          <a:rect l="0" t="0" r="0" b="0"/>
          <a:pathLst>
            <a:path>
              <a:moveTo>
                <a:pt x="0" y="45720"/>
              </a:moveTo>
              <a:lnTo>
                <a:pt x="190932" y="45720"/>
              </a:lnTo>
            </a:path>
          </a:pathLst>
        </a:custGeom>
        <a:noFill/>
        <a:ln w="6350" cap="flat" cmpd="sng" algn="ctr">
          <a:solidFill>
            <a:schemeClr val="dk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444500">
            <a:lnSpc>
              <a:spcPct val="90000"/>
            </a:lnSpc>
            <a:spcBef>
              <a:spcPct val="0"/>
            </a:spcBef>
            <a:spcAft>
              <a:spcPct val="35000"/>
            </a:spcAft>
            <a:buNone/>
          </a:pPr>
          <a:endParaRPr lang="en-US" sz="1000" kern="1200">
            <a:latin typeface="Times New Roman" panose="02020603050405020304" pitchFamily="18" charset="0"/>
            <a:cs typeface="Times New Roman" panose="02020603050405020304" pitchFamily="18" charset="0"/>
          </a:endParaRPr>
        </a:p>
      </dsp:txBody>
      <dsp:txXfrm>
        <a:off x="1057784" y="2562618"/>
        <a:ext cx="11076" cy="2217"/>
      </dsp:txXfrm>
    </dsp:sp>
    <dsp:sp modelId="{7BD8CC64-F23C-456B-A532-C4C87E77F3BE}">
      <dsp:nvSpPr>
        <dsp:cNvPr id="0" name=""/>
        <dsp:cNvSpPr/>
      </dsp:nvSpPr>
      <dsp:spPr>
        <a:xfrm>
          <a:off x="6470" y="2152248"/>
          <a:ext cx="963185" cy="822957"/>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Nhân viên nhận và trả quần áo giao trả khách hàng</a:t>
          </a:r>
        </a:p>
      </dsp:txBody>
      <dsp:txXfrm>
        <a:off x="6470" y="2152248"/>
        <a:ext cx="963185" cy="822957"/>
      </dsp:txXfrm>
    </dsp:sp>
    <dsp:sp modelId="{89CA3B21-EDDD-4D5C-8E73-7B3E3FB0919B}">
      <dsp:nvSpPr>
        <dsp:cNvPr id="0" name=""/>
        <dsp:cNvSpPr/>
      </dsp:nvSpPr>
      <dsp:spPr>
        <a:xfrm>
          <a:off x="2152574" y="2518007"/>
          <a:ext cx="190932" cy="91440"/>
        </a:xfrm>
        <a:custGeom>
          <a:avLst/>
          <a:gdLst/>
          <a:ahLst/>
          <a:cxnLst/>
          <a:rect l="0" t="0" r="0" b="0"/>
          <a:pathLst>
            <a:path>
              <a:moveTo>
                <a:pt x="0" y="45720"/>
              </a:moveTo>
              <a:lnTo>
                <a:pt x="190932" y="45720"/>
              </a:lnTo>
            </a:path>
          </a:pathLst>
        </a:custGeom>
        <a:noFill/>
        <a:ln w="6350" cap="flat" cmpd="sng" algn="ctr">
          <a:solidFill>
            <a:schemeClr val="dk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444500">
            <a:lnSpc>
              <a:spcPct val="90000"/>
            </a:lnSpc>
            <a:spcBef>
              <a:spcPct val="0"/>
            </a:spcBef>
            <a:spcAft>
              <a:spcPct val="35000"/>
            </a:spcAft>
            <a:buNone/>
          </a:pPr>
          <a:endParaRPr lang="en-US" sz="1000" kern="1200">
            <a:latin typeface="Times New Roman" panose="02020603050405020304" pitchFamily="18" charset="0"/>
            <a:cs typeface="Times New Roman" panose="02020603050405020304" pitchFamily="18" charset="0"/>
          </a:endParaRPr>
        </a:p>
      </dsp:txBody>
      <dsp:txXfrm>
        <a:off x="2242502" y="2562618"/>
        <a:ext cx="11076" cy="2217"/>
      </dsp:txXfrm>
    </dsp:sp>
    <dsp:sp modelId="{992F45D3-A3C6-459A-9D79-AF3FA0C0EC8C}">
      <dsp:nvSpPr>
        <dsp:cNvPr id="0" name=""/>
        <dsp:cNvSpPr/>
      </dsp:nvSpPr>
      <dsp:spPr>
        <a:xfrm>
          <a:off x="1191188" y="2152248"/>
          <a:ext cx="963185" cy="822957"/>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Nhân viên nhận và trả quần áo cập nhật lại biên nhận và thông báo đã hoàn tất trả</a:t>
          </a:r>
        </a:p>
      </dsp:txBody>
      <dsp:txXfrm>
        <a:off x="1191188" y="2152248"/>
        <a:ext cx="963185" cy="822957"/>
      </dsp:txXfrm>
    </dsp:sp>
    <dsp:sp modelId="{6A45F5A8-6C85-4043-9764-D49BE5158557}">
      <dsp:nvSpPr>
        <dsp:cNvPr id="0" name=""/>
        <dsp:cNvSpPr/>
      </dsp:nvSpPr>
      <dsp:spPr>
        <a:xfrm>
          <a:off x="2375907" y="2152248"/>
          <a:ext cx="963185" cy="822957"/>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Khách hàng xác nhận đã nhận quần áo</a:t>
          </a:r>
        </a:p>
      </dsp:txBody>
      <dsp:txXfrm>
        <a:off x="2375907" y="2152248"/>
        <a:ext cx="963185" cy="822957"/>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59C586A-1C62-4BDA-B877-5C9B3AC67D7D}">
      <dsp:nvSpPr>
        <dsp:cNvPr id="0" name=""/>
        <dsp:cNvSpPr/>
      </dsp:nvSpPr>
      <dsp:spPr>
        <a:xfrm>
          <a:off x="965460" y="397192"/>
          <a:ext cx="545890" cy="91440"/>
        </a:xfrm>
        <a:custGeom>
          <a:avLst/>
          <a:gdLst/>
          <a:ahLst/>
          <a:cxnLst/>
          <a:rect l="0" t="0" r="0" b="0"/>
          <a:pathLst>
            <a:path>
              <a:moveTo>
                <a:pt x="0" y="45720"/>
              </a:moveTo>
              <a:lnTo>
                <a:pt x="545890" y="45720"/>
              </a:lnTo>
            </a:path>
          </a:pathLst>
        </a:custGeom>
        <a:noFill/>
        <a:ln w="6350" cap="flat" cmpd="sng" algn="ctr">
          <a:solidFill>
            <a:schemeClr val="dk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444500">
            <a:lnSpc>
              <a:spcPct val="90000"/>
            </a:lnSpc>
            <a:spcBef>
              <a:spcPct val="0"/>
            </a:spcBef>
            <a:spcAft>
              <a:spcPct val="35000"/>
            </a:spcAft>
            <a:buNone/>
          </a:pPr>
          <a:endParaRPr lang="en-US" sz="1000" kern="1200">
            <a:latin typeface="Times New Roman" panose="02020603050405020304" pitchFamily="18" charset="0"/>
            <a:cs typeface="Times New Roman" panose="02020603050405020304" pitchFamily="18" charset="0"/>
          </a:endParaRPr>
        </a:p>
      </dsp:txBody>
      <dsp:txXfrm>
        <a:off x="1223993" y="440027"/>
        <a:ext cx="28824" cy="5770"/>
      </dsp:txXfrm>
    </dsp:sp>
    <dsp:sp modelId="{BEB1513F-5B68-40F1-992F-BCD502A3CA76}">
      <dsp:nvSpPr>
        <dsp:cNvPr id="0" name=""/>
        <dsp:cNvSpPr/>
      </dsp:nvSpPr>
      <dsp:spPr>
        <a:xfrm>
          <a:off x="3669" y="195199"/>
          <a:ext cx="963591" cy="495425"/>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Đơn hàng được phân loại quần áo tự động.</a:t>
          </a:r>
        </a:p>
      </dsp:txBody>
      <dsp:txXfrm>
        <a:off x="3669" y="195199"/>
        <a:ext cx="963591" cy="495425"/>
      </dsp:txXfrm>
    </dsp:sp>
    <dsp:sp modelId="{FB145294-D0B0-4FEC-8180-EBA24EB48DD6}">
      <dsp:nvSpPr>
        <dsp:cNvPr id="0" name=""/>
        <dsp:cNvSpPr/>
      </dsp:nvSpPr>
      <dsp:spPr>
        <a:xfrm>
          <a:off x="2505542" y="397192"/>
          <a:ext cx="545890" cy="91440"/>
        </a:xfrm>
        <a:custGeom>
          <a:avLst/>
          <a:gdLst/>
          <a:ahLst/>
          <a:cxnLst/>
          <a:rect l="0" t="0" r="0" b="0"/>
          <a:pathLst>
            <a:path>
              <a:moveTo>
                <a:pt x="0" y="45720"/>
              </a:moveTo>
              <a:lnTo>
                <a:pt x="545890" y="45720"/>
              </a:lnTo>
            </a:path>
          </a:pathLst>
        </a:custGeom>
        <a:noFill/>
        <a:ln w="6350" cap="flat" cmpd="sng" algn="ctr">
          <a:solidFill>
            <a:schemeClr val="dk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444500">
            <a:lnSpc>
              <a:spcPct val="90000"/>
            </a:lnSpc>
            <a:spcBef>
              <a:spcPct val="0"/>
            </a:spcBef>
            <a:spcAft>
              <a:spcPct val="35000"/>
            </a:spcAft>
            <a:buNone/>
          </a:pPr>
          <a:endParaRPr lang="en-US" sz="1000" kern="1200">
            <a:latin typeface="Times New Roman" panose="02020603050405020304" pitchFamily="18" charset="0"/>
            <a:cs typeface="Times New Roman" panose="02020603050405020304" pitchFamily="18" charset="0"/>
          </a:endParaRPr>
        </a:p>
      </dsp:txBody>
      <dsp:txXfrm>
        <a:off x="2764075" y="440027"/>
        <a:ext cx="28824" cy="5770"/>
      </dsp:txXfrm>
    </dsp:sp>
    <dsp:sp modelId="{5B10E306-0B50-4A86-BCCA-4F7EAEF8B580}">
      <dsp:nvSpPr>
        <dsp:cNvPr id="0" name=""/>
        <dsp:cNvSpPr/>
      </dsp:nvSpPr>
      <dsp:spPr>
        <a:xfrm>
          <a:off x="1543750" y="195199"/>
          <a:ext cx="963591" cy="495425"/>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Phân đơn hàng vào hàng đợi xử lí có thứ tự</a:t>
          </a:r>
        </a:p>
      </dsp:txBody>
      <dsp:txXfrm>
        <a:off x="1543750" y="195199"/>
        <a:ext cx="963591" cy="495425"/>
      </dsp:txXfrm>
    </dsp:sp>
    <dsp:sp modelId="{1B3EBE94-9E37-42B5-83D8-8E2952428819}">
      <dsp:nvSpPr>
        <dsp:cNvPr id="0" name=""/>
        <dsp:cNvSpPr/>
      </dsp:nvSpPr>
      <dsp:spPr>
        <a:xfrm>
          <a:off x="4045624" y="397192"/>
          <a:ext cx="545890" cy="91440"/>
        </a:xfrm>
        <a:custGeom>
          <a:avLst/>
          <a:gdLst/>
          <a:ahLst/>
          <a:cxnLst/>
          <a:rect l="0" t="0" r="0" b="0"/>
          <a:pathLst>
            <a:path>
              <a:moveTo>
                <a:pt x="0" y="45720"/>
              </a:moveTo>
              <a:lnTo>
                <a:pt x="545890" y="45720"/>
              </a:lnTo>
            </a:path>
          </a:pathLst>
        </a:custGeom>
        <a:noFill/>
        <a:ln w="6350" cap="flat" cmpd="sng" algn="ctr">
          <a:solidFill>
            <a:schemeClr val="dk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444500">
            <a:lnSpc>
              <a:spcPct val="90000"/>
            </a:lnSpc>
            <a:spcBef>
              <a:spcPct val="0"/>
            </a:spcBef>
            <a:spcAft>
              <a:spcPct val="35000"/>
            </a:spcAft>
            <a:buNone/>
          </a:pPr>
          <a:endParaRPr lang="en-US" sz="1000" kern="1200">
            <a:latin typeface="Times New Roman" panose="02020603050405020304" pitchFamily="18" charset="0"/>
            <a:cs typeface="Times New Roman" panose="02020603050405020304" pitchFamily="18" charset="0"/>
          </a:endParaRPr>
        </a:p>
      </dsp:txBody>
      <dsp:txXfrm>
        <a:off x="4304157" y="440027"/>
        <a:ext cx="28824" cy="5770"/>
      </dsp:txXfrm>
    </dsp:sp>
    <dsp:sp modelId="{73ACBD59-B477-4817-9A1E-EA1BE0F6CF05}">
      <dsp:nvSpPr>
        <dsp:cNvPr id="0" name=""/>
        <dsp:cNvSpPr/>
      </dsp:nvSpPr>
      <dsp:spPr>
        <a:xfrm>
          <a:off x="3083832" y="195199"/>
          <a:ext cx="963591" cy="495425"/>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Xử lí đơn hàng</a:t>
          </a:r>
        </a:p>
      </dsp:txBody>
      <dsp:txXfrm>
        <a:off x="3083832" y="195199"/>
        <a:ext cx="963591" cy="495425"/>
      </dsp:txXfrm>
    </dsp:sp>
    <dsp:sp modelId="{C5895CAD-6A02-48D6-9AD5-9BFA65782EE2}">
      <dsp:nvSpPr>
        <dsp:cNvPr id="0" name=""/>
        <dsp:cNvSpPr/>
      </dsp:nvSpPr>
      <dsp:spPr>
        <a:xfrm>
          <a:off x="4623914" y="195199"/>
          <a:ext cx="963591" cy="495425"/>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Thông báo hoàn tất</a:t>
          </a:r>
        </a:p>
      </dsp:txBody>
      <dsp:txXfrm>
        <a:off x="4623914" y="195199"/>
        <a:ext cx="963591" cy="495425"/>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964AAE9-8F50-4B45-A890-94F0776CD889}">
      <dsp:nvSpPr>
        <dsp:cNvPr id="0" name=""/>
        <dsp:cNvSpPr/>
      </dsp:nvSpPr>
      <dsp:spPr>
        <a:xfrm>
          <a:off x="1146400" y="3960845"/>
          <a:ext cx="191155" cy="2776068"/>
        </a:xfrm>
        <a:custGeom>
          <a:avLst/>
          <a:gdLst/>
          <a:ahLst/>
          <a:cxnLst/>
          <a:rect l="0" t="0" r="0" b="0"/>
          <a:pathLst>
            <a:path>
              <a:moveTo>
                <a:pt x="0" y="0"/>
              </a:moveTo>
              <a:lnTo>
                <a:pt x="95577" y="0"/>
              </a:lnTo>
              <a:lnTo>
                <a:pt x="95577" y="2776068"/>
              </a:lnTo>
              <a:lnTo>
                <a:pt x="191155" y="2776068"/>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577850">
            <a:lnSpc>
              <a:spcPct val="90000"/>
            </a:lnSpc>
            <a:spcBef>
              <a:spcPct val="0"/>
            </a:spcBef>
            <a:spcAft>
              <a:spcPct val="35000"/>
            </a:spcAft>
            <a:buNone/>
          </a:pPr>
          <a:endParaRPr lang="en-US" sz="1300" kern="1200">
            <a:solidFill>
              <a:sysClr val="windowText" lastClr="000000"/>
            </a:solidFill>
            <a:latin typeface="Times New Roman" panose="02020603050405020304" pitchFamily="18" charset="0"/>
            <a:cs typeface="Times New Roman" panose="02020603050405020304" pitchFamily="18" charset="0"/>
          </a:endParaRPr>
        </a:p>
      </dsp:txBody>
      <dsp:txXfrm>
        <a:off x="1172412" y="5279313"/>
        <a:ext cx="139132" cy="139132"/>
      </dsp:txXfrm>
    </dsp:sp>
    <dsp:sp modelId="{395C582D-E61C-4130-ADAE-A6754706B125}">
      <dsp:nvSpPr>
        <dsp:cNvPr id="0" name=""/>
        <dsp:cNvSpPr/>
      </dsp:nvSpPr>
      <dsp:spPr>
        <a:xfrm>
          <a:off x="1146400" y="3960845"/>
          <a:ext cx="191155" cy="2411823"/>
        </a:xfrm>
        <a:custGeom>
          <a:avLst/>
          <a:gdLst/>
          <a:ahLst/>
          <a:cxnLst/>
          <a:rect l="0" t="0" r="0" b="0"/>
          <a:pathLst>
            <a:path>
              <a:moveTo>
                <a:pt x="0" y="0"/>
              </a:moveTo>
              <a:lnTo>
                <a:pt x="95577" y="0"/>
              </a:lnTo>
              <a:lnTo>
                <a:pt x="95577" y="2411823"/>
              </a:lnTo>
              <a:lnTo>
                <a:pt x="191155" y="2411823"/>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577850">
            <a:lnSpc>
              <a:spcPct val="90000"/>
            </a:lnSpc>
            <a:spcBef>
              <a:spcPct val="0"/>
            </a:spcBef>
            <a:spcAft>
              <a:spcPct val="35000"/>
            </a:spcAft>
            <a:buNone/>
          </a:pPr>
          <a:endParaRPr lang="en-US" sz="1300" kern="1200">
            <a:solidFill>
              <a:sysClr val="windowText" lastClr="000000"/>
            </a:solidFill>
            <a:latin typeface="Times New Roman" panose="02020603050405020304" pitchFamily="18" charset="0"/>
            <a:cs typeface="Times New Roman" panose="02020603050405020304" pitchFamily="18" charset="0"/>
          </a:endParaRPr>
        </a:p>
      </dsp:txBody>
      <dsp:txXfrm>
        <a:off x="1181493" y="5106272"/>
        <a:ext cx="120969" cy="120969"/>
      </dsp:txXfrm>
    </dsp:sp>
    <dsp:sp modelId="{7DA2F1AE-E075-47CA-93EF-069764645891}">
      <dsp:nvSpPr>
        <dsp:cNvPr id="0" name=""/>
        <dsp:cNvSpPr/>
      </dsp:nvSpPr>
      <dsp:spPr>
        <a:xfrm>
          <a:off x="1146400" y="3960845"/>
          <a:ext cx="191155" cy="2047578"/>
        </a:xfrm>
        <a:custGeom>
          <a:avLst/>
          <a:gdLst/>
          <a:ahLst/>
          <a:cxnLst/>
          <a:rect l="0" t="0" r="0" b="0"/>
          <a:pathLst>
            <a:path>
              <a:moveTo>
                <a:pt x="0" y="0"/>
              </a:moveTo>
              <a:lnTo>
                <a:pt x="95577" y="0"/>
              </a:lnTo>
              <a:lnTo>
                <a:pt x="95577" y="2047578"/>
              </a:lnTo>
              <a:lnTo>
                <a:pt x="191155" y="2047578"/>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577850">
            <a:lnSpc>
              <a:spcPct val="90000"/>
            </a:lnSpc>
            <a:spcBef>
              <a:spcPct val="0"/>
            </a:spcBef>
            <a:spcAft>
              <a:spcPct val="35000"/>
            </a:spcAft>
            <a:buNone/>
          </a:pPr>
          <a:endParaRPr lang="en-US" sz="1300" kern="1200">
            <a:solidFill>
              <a:sysClr val="windowText" lastClr="000000"/>
            </a:solidFill>
            <a:latin typeface="Times New Roman" panose="02020603050405020304" pitchFamily="18" charset="0"/>
            <a:cs typeface="Times New Roman" panose="02020603050405020304" pitchFamily="18" charset="0"/>
          </a:endParaRPr>
        </a:p>
      </dsp:txBody>
      <dsp:txXfrm>
        <a:off x="1190566" y="4933223"/>
        <a:ext cx="102824" cy="102824"/>
      </dsp:txXfrm>
    </dsp:sp>
    <dsp:sp modelId="{6625638D-1A0D-447C-AFC3-FE1481B48F4C}">
      <dsp:nvSpPr>
        <dsp:cNvPr id="0" name=""/>
        <dsp:cNvSpPr/>
      </dsp:nvSpPr>
      <dsp:spPr>
        <a:xfrm>
          <a:off x="1146400" y="3960845"/>
          <a:ext cx="191155" cy="1683333"/>
        </a:xfrm>
        <a:custGeom>
          <a:avLst/>
          <a:gdLst/>
          <a:ahLst/>
          <a:cxnLst/>
          <a:rect l="0" t="0" r="0" b="0"/>
          <a:pathLst>
            <a:path>
              <a:moveTo>
                <a:pt x="0" y="0"/>
              </a:moveTo>
              <a:lnTo>
                <a:pt x="95577" y="0"/>
              </a:lnTo>
              <a:lnTo>
                <a:pt x="95577" y="1683333"/>
              </a:lnTo>
              <a:lnTo>
                <a:pt x="191155" y="1683333"/>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66700">
            <a:lnSpc>
              <a:spcPct val="90000"/>
            </a:lnSpc>
            <a:spcBef>
              <a:spcPct val="0"/>
            </a:spcBef>
            <a:spcAft>
              <a:spcPct val="35000"/>
            </a:spcAft>
            <a:buNone/>
          </a:pPr>
          <a:endParaRPr lang="en-US" sz="600" kern="1200"/>
        </a:p>
      </dsp:txBody>
      <dsp:txXfrm>
        <a:off x="1199624" y="4760158"/>
        <a:ext cx="84707" cy="84707"/>
      </dsp:txXfrm>
    </dsp:sp>
    <dsp:sp modelId="{C81547A1-DBC5-41BA-BA47-54761F8DB9E0}">
      <dsp:nvSpPr>
        <dsp:cNvPr id="0" name=""/>
        <dsp:cNvSpPr/>
      </dsp:nvSpPr>
      <dsp:spPr>
        <a:xfrm>
          <a:off x="3596853" y="5279934"/>
          <a:ext cx="191155" cy="182122"/>
        </a:xfrm>
        <a:custGeom>
          <a:avLst/>
          <a:gdLst/>
          <a:ahLst/>
          <a:cxnLst/>
          <a:rect l="0" t="0" r="0" b="0"/>
          <a:pathLst>
            <a:path>
              <a:moveTo>
                <a:pt x="0" y="0"/>
              </a:moveTo>
              <a:lnTo>
                <a:pt x="95577" y="0"/>
              </a:lnTo>
              <a:lnTo>
                <a:pt x="95577" y="182122"/>
              </a:lnTo>
              <a:lnTo>
                <a:pt x="191155" y="182122"/>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685831" y="5364395"/>
        <a:ext cx="13201" cy="13201"/>
      </dsp:txXfrm>
    </dsp:sp>
    <dsp:sp modelId="{9237F333-31E4-4703-B65C-76D401BC6BE5}">
      <dsp:nvSpPr>
        <dsp:cNvPr id="0" name=""/>
        <dsp:cNvSpPr/>
      </dsp:nvSpPr>
      <dsp:spPr>
        <a:xfrm>
          <a:off x="3596853" y="5046571"/>
          <a:ext cx="191155" cy="233362"/>
        </a:xfrm>
        <a:custGeom>
          <a:avLst/>
          <a:gdLst/>
          <a:ahLst/>
          <a:cxnLst/>
          <a:rect l="0" t="0" r="0" b="0"/>
          <a:pathLst>
            <a:path>
              <a:moveTo>
                <a:pt x="0" y="233362"/>
              </a:moveTo>
              <a:lnTo>
                <a:pt x="95577" y="233362"/>
              </a:lnTo>
              <a:lnTo>
                <a:pt x="95577" y="0"/>
              </a:lnTo>
              <a:lnTo>
                <a:pt x="191155" y="0"/>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684890" y="5155711"/>
        <a:ext cx="15083" cy="15083"/>
      </dsp:txXfrm>
    </dsp:sp>
    <dsp:sp modelId="{BBE59CF0-9407-4C93-8C87-00536C5E9DC6}">
      <dsp:nvSpPr>
        <dsp:cNvPr id="0" name=""/>
        <dsp:cNvSpPr/>
      </dsp:nvSpPr>
      <dsp:spPr>
        <a:xfrm>
          <a:off x="1146400" y="3960845"/>
          <a:ext cx="191155" cy="1319088"/>
        </a:xfrm>
        <a:custGeom>
          <a:avLst/>
          <a:gdLst/>
          <a:ahLst/>
          <a:cxnLst/>
          <a:rect l="0" t="0" r="0" b="0"/>
          <a:pathLst>
            <a:path>
              <a:moveTo>
                <a:pt x="0" y="0"/>
              </a:moveTo>
              <a:lnTo>
                <a:pt x="95577" y="0"/>
              </a:lnTo>
              <a:lnTo>
                <a:pt x="95577" y="1319088"/>
              </a:lnTo>
              <a:lnTo>
                <a:pt x="191155" y="1319088"/>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577850">
            <a:lnSpc>
              <a:spcPct val="90000"/>
            </a:lnSpc>
            <a:spcBef>
              <a:spcPct val="0"/>
            </a:spcBef>
            <a:spcAft>
              <a:spcPct val="35000"/>
            </a:spcAft>
            <a:buNone/>
          </a:pPr>
          <a:endParaRPr lang="en-US" sz="1300" kern="1200">
            <a:solidFill>
              <a:sysClr val="windowText" lastClr="000000"/>
            </a:solidFill>
            <a:latin typeface="Times New Roman" panose="02020603050405020304" pitchFamily="18" charset="0"/>
            <a:cs typeface="Times New Roman" panose="02020603050405020304" pitchFamily="18" charset="0"/>
          </a:endParaRPr>
        </a:p>
      </dsp:txBody>
      <dsp:txXfrm>
        <a:off x="1208656" y="4587068"/>
        <a:ext cx="66643" cy="66643"/>
      </dsp:txXfrm>
    </dsp:sp>
    <dsp:sp modelId="{D6B10375-97CE-4B06-A7F8-3E45F0A32E92}">
      <dsp:nvSpPr>
        <dsp:cNvPr id="0" name=""/>
        <dsp:cNvSpPr/>
      </dsp:nvSpPr>
      <dsp:spPr>
        <a:xfrm>
          <a:off x="1146400" y="3960845"/>
          <a:ext cx="191155" cy="872240"/>
        </a:xfrm>
        <a:custGeom>
          <a:avLst/>
          <a:gdLst/>
          <a:ahLst/>
          <a:cxnLst/>
          <a:rect l="0" t="0" r="0" b="0"/>
          <a:pathLst>
            <a:path>
              <a:moveTo>
                <a:pt x="0" y="0"/>
              </a:moveTo>
              <a:lnTo>
                <a:pt x="95577" y="0"/>
              </a:lnTo>
              <a:lnTo>
                <a:pt x="95577" y="872240"/>
              </a:lnTo>
              <a:lnTo>
                <a:pt x="191155" y="872240"/>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577850">
            <a:lnSpc>
              <a:spcPct val="90000"/>
            </a:lnSpc>
            <a:spcBef>
              <a:spcPct val="0"/>
            </a:spcBef>
            <a:spcAft>
              <a:spcPct val="35000"/>
            </a:spcAft>
            <a:buNone/>
          </a:pPr>
          <a:endParaRPr lang="en-US" sz="1300" kern="1200">
            <a:solidFill>
              <a:sysClr val="windowText" lastClr="000000"/>
            </a:solidFill>
            <a:latin typeface="Times New Roman" panose="02020603050405020304" pitchFamily="18" charset="0"/>
            <a:cs typeface="Times New Roman" panose="02020603050405020304" pitchFamily="18" charset="0"/>
          </a:endParaRPr>
        </a:p>
      </dsp:txBody>
      <dsp:txXfrm>
        <a:off x="1219654" y="4374642"/>
        <a:ext cx="44647" cy="44647"/>
      </dsp:txXfrm>
    </dsp:sp>
    <dsp:sp modelId="{92F017A8-2F44-4612-9606-DD2BB77C8E68}">
      <dsp:nvSpPr>
        <dsp:cNvPr id="0" name=""/>
        <dsp:cNvSpPr/>
      </dsp:nvSpPr>
      <dsp:spPr>
        <a:xfrm>
          <a:off x="3596853" y="4468841"/>
          <a:ext cx="191155" cy="182122"/>
        </a:xfrm>
        <a:custGeom>
          <a:avLst/>
          <a:gdLst/>
          <a:ahLst/>
          <a:cxnLst/>
          <a:rect l="0" t="0" r="0" b="0"/>
          <a:pathLst>
            <a:path>
              <a:moveTo>
                <a:pt x="0" y="0"/>
              </a:moveTo>
              <a:lnTo>
                <a:pt x="95577" y="0"/>
              </a:lnTo>
              <a:lnTo>
                <a:pt x="95577" y="182122"/>
              </a:lnTo>
              <a:lnTo>
                <a:pt x="191155" y="182122"/>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685831" y="4553301"/>
        <a:ext cx="13201" cy="13201"/>
      </dsp:txXfrm>
    </dsp:sp>
    <dsp:sp modelId="{CA3BFC29-10A1-4120-9137-47BCBC4D354D}">
      <dsp:nvSpPr>
        <dsp:cNvPr id="0" name=""/>
        <dsp:cNvSpPr/>
      </dsp:nvSpPr>
      <dsp:spPr>
        <a:xfrm>
          <a:off x="3596853" y="4255356"/>
          <a:ext cx="191155" cy="213485"/>
        </a:xfrm>
        <a:custGeom>
          <a:avLst/>
          <a:gdLst/>
          <a:ahLst/>
          <a:cxnLst/>
          <a:rect l="0" t="0" r="0" b="0"/>
          <a:pathLst>
            <a:path>
              <a:moveTo>
                <a:pt x="0" y="213485"/>
              </a:moveTo>
              <a:lnTo>
                <a:pt x="95577" y="213485"/>
              </a:lnTo>
              <a:lnTo>
                <a:pt x="95577" y="0"/>
              </a:lnTo>
              <a:lnTo>
                <a:pt x="191155" y="0"/>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685267" y="4354934"/>
        <a:ext cx="14327" cy="14327"/>
      </dsp:txXfrm>
    </dsp:sp>
    <dsp:sp modelId="{08647824-7D60-4E17-958D-224267F2F4C5}">
      <dsp:nvSpPr>
        <dsp:cNvPr id="0" name=""/>
        <dsp:cNvSpPr/>
      </dsp:nvSpPr>
      <dsp:spPr>
        <a:xfrm>
          <a:off x="1146400" y="3960845"/>
          <a:ext cx="191155" cy="507995"/>
        </a:xfrm>
        <a:custGeom>
          <a:avLst/>
          <a:gdLst/>
          <a:ahLst/>
          <a:cxnLst/>
          <a:rect l="0" t="0" r="0" b="0"/>
          <a:pathLst>
            <a:path>
              <a:moveTo>
                <a:pt x="0" y="0"/>
              </a:moveTo>
              <a:lnTo>
                <a:pt x="95577" y="0"/>
              </a:lnTo>
              <a:lnTo>
                <a:pt x="95577" y="507995"/>
              </a:lnTo>
              <a:lnTo>
                <a:pt x="191155" y="507995"/>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577850">
            <a:lnSpc>
              <a:spcPct val="90000"/>
            </a:lnSpc>
            <a:spcBef>
              <a:spcPct val="0"/>
            </a:spcBef>
            <a:spcAft>
              <a:spcPct val="35000"/>
            </a:spcAft>
            <a:buNone/>
          </a:pPr>
          <a:endParaRPr lang="en-US" sz="1300" kern="1200">
            <a:solidFill>
              <a:sysClr val="windowText" lastClr="000000"/>
            </a:solidFill>
            <a:latin typeface="Times New Roman" panose="02020603050405020304" pitchFamily="18" charset="0"/>
            <a:cs typeface="Times New Roman" panose="02020603050405020304" pitchFamily="18" charset="0"/>
          </a:endParaRPr>
        </a:p>
      </dsp:txBody>
      <dsp:txXfrm>
        <a:off x="1228408" y="4201274"/>
        <a:ext cx="27138" cy="27138"/>
      </dsp:txXfrm>
    </dsp:sp>
    <dsp:sp modelId="{ED9A0E02-BFCC-417A-9ABD-6F5E29FA2664}">
      <dsp:nvSpPr>
        <dsp:cNvPr id="0" name=""/>
        <dsp:cNvSpPr/>
      </dsp:nvSpPr>
      <dsp:spPr>
        <a:xfrm>
          <a:off x="3596853" y="3237307"/>
          <a:ext cx="191155" cy="653803"/>
        </a:xfrm>
        <a:custGeom>
          <a:avLst/>
          <a:gdLst/>
          <a:ahLst/>
          <a:cxnLst/>
          <a:rect l="0" t="0" r="0" b="0"/>
          <a:pathLst>
            <a:path>
              <a:moveTo>
                <a:pt x="0" y="0"/>
              </a:moveTo>
              <a:lnTo>
                <a:pt x="95577" y="0"/>
              </a:lnTo>
              <a:lnTo>
                <a:pt x="95577" y="653803"/>
              </a:lnTo>
              <a:lnTo>
                <a:pt x="191155" y="653803"/>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675402" y="3547180"/>
        <a:ext cx="34058" cy="34058"/>
      </dsp:txXfrm>
    </dsp:sp>
    <dsp:sp modelId="{C82370FA-BBD2-4984-B9C1-4B5AB783D4A2}">
      <dsp:nvSpPr>
        <dsp:cNvPr id="0" name=""/>
        <dsp:cNvSpPr/>
      </dsp:nvSpPr>
      <dsp:spPr>
        <a:xfrm>
          <a:off x="3596853" y="3237307"/>
          <a:ext cx="191155" cy="252079"/>
        </a:xfrm>
        <a:custGeom>
          <a:avLst/>
          <a:gdLst/>
          <a:ahLst/>
          <a:cxnLst/>
          <a:rect l="0" t="0" r="0" b="0"/>
          <a:pathLst>
            <a:path>
              <a:moveTo>
                <a:pt x="0" y="0"/>
              </a:moveTo>
              <a:lnTo>
                <a:pt x="95577" y="0"/>
              </a:lnTo>
              <a:lnTo>
                <a:pt x="95577" y="252079"/>
              </a:lnTo>
              <a:lnTo>
                <a:pt x="191155" y="25207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684522" y="3355438"/>
        <a:ext cx="15818" cy="15818"/>
      </dsp:txXfrm>
    </dsp:sp>
    <dsp:sp modelId="{95E8D109-E592-4D60-A141-3697C59F0296}">
      <dsp:nvSpPr>
        <dsp:cNvPr id="0" name=""/>
        <dsp:cNvSpPr/>
      </dsp:nvSpPr>
      <dsp:spPr>
        <a:xfrm>
          <a:off x="3596853" y="3087662"/>
          <a:ext cx="191155" cy="149644"/>
        </a:xfrm>
        <a:custGeom>
          <a:avLst/>
          <a:gdLst/>
          <a:ahLst/>
          <a:cxnLst/>
          <a:rect l="0" t="0" r="0" b="0"/>
          <a:pathLst>
            <a:path>
              <a:moveTo>
                <a:pt x="0" y="149644"/>
              </a:moveTo>
              <a:lnTo>
                <a:pt x="95577" y="149644"/>
              </a:lnTo>
              <a:lnTo>
                <a:pt x="95577" y="0"/>
              </a:lnTo>
              <a:lnTo>
                <a:pt x="191155" y="0"/>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686362" y="3156416"/>
        <a:ext cx="12138" cy="12138"/>
      </dsp:txXfrm>
    </dsp:sp>
    <dsp:sp modelId="{A979BF83-67A5-4361-85B8-F439C7B4D2AD}">
      <dsp:nvSpPr>
        <dsp:cNvPr id="0" name=""/>
        <dsp:cNvSpPr/>
      </dsp:nvSpPr>
      <dsp:spPr>
        <a:xfrm>
          <a:off x="3596853" y="2653460"/>
          <a:ext cx="191155" cy="583846"/>
        </a:xfrm>
        <a:custGeom>
          <a:avLst/>
          <a:gdLst/>
          <a:ahLst/>
          <a:cxnLst/>
          <a:rect l="0" t="0" r="0" b="0"/>
          <a:pathLst>
            <a:path>
              <a:moveTo>
                <a:pt x="0" y="583846"/>
              </a:moveTo>
              <a:lnTo>
                <a:pt x="95577" y="583846"/>
              </a:lnTo>
              <a:lnTo>
                <a:pt x="95577" y="0"/>
              </a:lnTo>
              <a:lnTo>
                <a:pt x="191155" y="0"/>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677073" y="2930025"/>
        <a:ext cx="30717" cy="30717"/>
      </dsp:txXfrm>
    </dsp:sp>
    <dsp:sp modelId="{1A2B1931-B9B6-4409-B73A-724C14426E47}">
      <dsp:nvSpPr>
        <dsp:cNvPr id="0" name=""/>
        <dsp:cNvSpPr/>
      </dsp:nvSpPr>
      <dsp:spPr>
        <a:xfrm>
          <a:off x="1146400" y="3237307"/>
          <a:ext cx="191155" cy="723538"/>
        </a:xfrm>
        <a:custGeom>
          <a:avLst/>
          <a:gdLst/>
          <a:ahLst/>
          <a:cxnLst/>
          <a:rect l="0" t="0" r="0" b="0"/>
          <a:pathLst>
            <a:path>
              <a:moveTo>
                <a:pt x="0" y="723538"/>
              </a:moveTo>
              <a:lnTo>
                <a:pt x="95577" y="723538"/>
              </a:lnTo>
              <a:lnTo>
                <a:pt x="95577" y="0"/>
              </a:lnTo>
              <a:lnTo>
                <a:pt x="191155" y="0"/>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577850">
            <a:lnSpc>
              <a:spcPct val="90000"/>
            </a:lnSpc>
            <a:spcBef>
              <a:spcPct val="0"/>
            </a:spcBef>
            <a:spcAft>
              <a:spcPct val="35000"/>
            </a:spcAft>
            <a:buNone/>
          </a:pPr>
          <a:endParaRPr lang="en-US" sz="1300" kern="1200">
            <a:solidFill>
              <a:sysClr val="windowText" lastClr="000000"/>
            </a:solidFill>
            <a:latin typeface="Times New Roman" panose="02020603050405020304" pitchFamily="18" charset="0"/>
            <a:cs typeface="Times New Roman" panose="02020603050405020304" pitchFamily="18" charset="0"/>
          </a:endParaRPr>
        </a:p>
      </dsp:txBody>
      <dsp:txXfrm>
        <a:off x="1223269" y="3580367"/>
        <a:ext cx="37418" cy="37418"/>
      </dsp:txXfrm>
    </dsp:sp>
    <dsp:sp modelId="{5BAC187A-E804-44F3-8C7B-09D9D268FA58}">
      <dsp:nvSpPr>
        <dsp:cNvPr id="0" name=""/>
        <dsp:cNvSpPr/>
      </dsp:nvSpPr>
      <dsp:spPr>
        <a:xfrm>
          <a:off x="3596853" y="1184777"/>
          <a:ext cx="191155" cy="1038795"/>
        </a:xfrm>
        <a:custGeom>
          <a:avLst/>
          <a:gdLst/>
          <a:ahLst/>
          <a:cxnLst/>
          <a:rect l="0" t="0" r="0" b="0"/>
          <a:pathLst>
            <a:path>
              <a:moveTo>
                <a:pt x="0" y="0"/>
              </a:moveTo>
              <a:lnTo>
                <a:pt x="95577" y="0"/>
              </a:lnTo>
              <a:lnTo>
                <a:pt x="95577" y="1038795"/>
              </a:lnTo>
              <a:lnTo>
                <a:pt x="191155" y="1038795"/>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666025" y="1677769"/>
        <a:ext cx="52811" cy="52811"/>
      </dsp:txXfrm>
    </dsp:sp>
    <dsp:sp modelId="{1538443A-4659-4CE9-95BF-94868D26F864}">
      <dsp:nvSpPr>
        <dsp:cNvPr id="0" name=""/>
        <dsp:cNvSpPr/>
      </dsp:nvSpPr>
      <dsp:spPr>
        <a:xfrm>
          <a:off x="3596853" y="1184777"/>
          <a:ext cx="191155" cy="642763"/>
        </a:xfrm>
        <a:custGeom>
          <a:avLst/>
          <a:gdLst/>
          <a:ahLst/>
          <a:cxnLst/>
          <a:rect l="0" t="0" r="0" b="0"/>
          <a:pathLst>
            <a:path>
              <a:moveTo>
                <a:pt x="0" y="0"/>
              </a:moveTo>
              <a:lnTo>
                <a:pt x="95577" y="0"/>
              </a:lnTo>
              <a:lnTo>
                <a:pt x="95577" y="642763"/>
              </a:lnTo>
              <a:lnTo>
                <a:pt x="191155" y="642763"/>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675667" y="1489394"/>
        <a:ext cx="33529" cy="33529"/>
      </dsp:txXfrm>
    </dsp:sp>
    <dsp:sp modelId="{F77B7BCB-5492-4169-BE3B-11C1C20E7A48}">
      <dsp:nvSpPr>
        <dsp:cNvPr id="0" name=""/>
        <dsp:cNvSpPr/>
      </dsp:nvSpPr>
      <dsp:spPr>
        <a:xfrm>
          <a:off x="3596853" y="1184777"/>
          <a:ext cx="191155" cy="242418"/>
        </a:xfrm>
        <a:custGeom>
          <a:avLst/>
          <a:gdLst/>
          <a:ahLst/>
          <a:cxnLst/>
          <a:rect l="0" t="0" r="0" b="0"/>
          <a:pathLst>
            <a:path>
              <a:moveTo>
                <a:pt x="0" y="0"/>
              </a:moveTo>
              <a:lnTo>
                <a:pt x="95577" y="0"/>
              </a:lnTo>
              <a:lnTo>
                <a:pt x="95577" y="242418"/>
              </a:lnTo>
              <a:lnTo>
                <a:pt x="191155" y="242418"/>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684713" y="1298268"/>
        <a:ext cx="15435" cy="15435"/>
      </dsp:txXfrm>
    </dsp:sp>
    <dsp:sp modelId="{AD2BD15F-D0C2-483F-94EF-687E65AFFAEF}">
      <dsp:nvSpPr>
        <dsp:cNvPr id="0" name=""/>
        <dsp:cNvSpPr/>
      </dsp:nvSpPr>
      <dsp:spPr>
        <a:xfrm>
          <a:off x="3596853" y="1031768"/>
          <a:ext cx="191155" cy="153009"/>
        </a:xfrm>
        <a:custGeom>
          <a:avLst/>
          <a:gdLst/>
          <a:ahLst/>
          <a:cxnLst/>
          <a:rect l="0" t="0" r="0" b="0"/>
          <a:pathLst>
            <a:path>
              <a:moveTo>
                <a:pt x="0" y="153009"/>
              </a:moveTo>
              <a:lnTo>
                <a:pt x="95577" y="153009"/>
              </a:lnTo>
              <a:lnTo>
                <a:pt x="95577" y="0"/>
              </a:lnTo>
              <a:lnTo>
                <a:pt x="191155" y="0"/>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686310" y="1102151"/>
        <a:ext cx="12242" cy="12242"/>
      </dsp:txXfrm>
    </dsp:sp>
    <dsp:sp modelId="{183CDB11-4578-42E9-A27F-0D29E61F6ABD}">
      <dsp:nvSpPr>
        <dsp:cNvPr id="0" name=""/>
        <dsp:cNvSpPr/>
      </dsp:nvSpPr>
      <dsp:spPr>
        <a:xfrm>
          <a:off x="3596853" y="636341"/>
          <a:ext cx="191155" cy="548436"/>
        </a:xfrm>
        <a:custGeom>
          <a:avLst/>
          <a:gdLst/>
          <a:ahLst/>
          <a:cxnLst/>
          <a:rect l="0" t="0" r="0" b="0"/>
          <a:pathLst>
            <a:path>
              <a:moveTo>
                <a:pt x="0" y="548436"/>
              </a:moveTo>
              <a:lnTo>
                <a:pt x="95577" y="548436"/>
              </a:lnTo>
              <a:lnTo>
                <a:pt x="95577" y="0"/>
              </a:lnTo>
              <a:lnTo>
                <a:pt x="191155" y="0"/>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677911" y="896039"/>
        <a:ext cx="29039" cy="29039"/>
      </dsp:txXfrm>
    </dsp:sp>
    <dsp:sp modelId="{C02353A3-67A9-442D-A2BF-E1094F4BE560}">
      <dsp:nvSpPr>
        <dsp:cNvPr id="0" name=""/>
        <dsp:cNvSpPr/>
      </dsp:nvSpPr>
      <dsp:spPr>
        <a:xfrm>
          <a:off x="3596853" y="211196"/>
          <a:ext cx="191155" cy="973581"/>
        </a:xfrm>
        <a:custGeom>
          <a:avLst/>
          <a:gdLst/>
          <a:ahLst/>
          <a:cxnLst/>
          <a:rect l="0" t="0" r="0" b="0"/>
          <a:pathLst>
            <a:path>
              <a:moveTo>
                <a:pt x="0" y="973581"/>
              </a:moveTo>
              <a:lnTo>
                <a:pt x="95577" y="973581"/>
              </a:lnTo>
              <a:lnTo>
                <a:pt x="95577" y="0"/>
              </a:lnTo>
              <a:lnTo>
                <a:pt x="191155" y="0"/>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667627" y="673182"/>
        <a:ext cx="49608" cy="49608"/>
      </dsp:txXfrm>
    </dsp:sp>
    <dsp:sp modelId="{AED4EDE5-6945-4B7E-909B-5FD983E40139}">
      <dsp:nvSpPr>
        <dsp:cNvPr id="0" name=""/>
        <dsp:cNvSpPr/>
      </dsp:nvSpPr>
      <dsp:spPr>
        <a:xfrm>
          <a:off x="1146400" y="1184777"/>
          <a:ext cx="191155" cy="2776068"/>
        </a:xfrm>
        <a:custGeom>
          <a:avLst/>
          <a:gdLst/>
          <a:ahLst/>
          <a:cxnLst/>
          <a:rect l="0" t="0" r="0" b="0"/>
          <a:pathLst>
            <a:path>
              <a:moveTo>
                <a:pt x="0" y="2776068"/>
              </a:moveTo>
              <a:lnTo>
                <a:pt x="95577" y="2776068"/>
              </a:lnTo>
              <a:lnTo>
                <a:pt x="95577" y="0"/>
              </a:lnTo>
              <a:lnTo>
                <a:pt x="191155" y="0"/>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577850">
            <a:lnSpc>
              <a:spcPct val="90000"/>
            </a:lnSpc>
            <a:spcBef>
              <a:spcPct val="0"/>
            </a:spcBef>
            <a:spcAft>
              <a:spcPct val="35000"/>
            </a:spcAft>
            <a:buNone/>
          </a:pPr>
          <a:endParaRPr lang="en-US" sz="1300" kern="1200">
            <a:solidFill>
              <a:sysClr val="windowText" lastClr="000000"/>
            </a:solidFill>
            <a:latin typeface="Times New Roman" panose="02020603050405020304" pitchFamily="18" charset="0"/>
            <a:cs typeface="Times New Roman" panose="02020603050405020304" pitchFamily="18" charset="0"/>
          </a:endParaRPr>
        </a:p>
      </dsp:txBody>
      <dsp:txXfrm>
        <a:off x="1172412" y="2503245"/>
        <a:ext cx="139132" cy="139132"/>
      </dsp:txXfrm>
    </dsp:sp>
    <dsp:sp modelId="{57FB70EB-B9E1-4AA1-88AC-EB0B5AEF8A4B}">
      <dsp:nvSpPr>
        <dsp:cNvPr id="0" name=""/>
        <dsp:cNvSpPr/>
      </dsp:nvSpPr>
      <dsp:spPr>
        <a:xfrm rot="16200000">
          <a:off x="-1421594" y="3748763"/>
          <a:ext cx="4711825" cy="424164"/>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b="1" kern="1200">
              <a:solidFill>
                <a:sysClr val="windowText" lastClr="000000"/>
              </a:solidFill>
              <a:latin typeface="Times New Roman" panose="02020603050405020304" pitchFamily="18" charset="0"/>
              <a:cs typeface="Times New Roman" panose="02020603050405020304" pitchFamily="18" charset="0"/>
            </a:rPr>
            <a:t>HỆ THỐNG QUẢN LÍ ĐẶT VÀ XỬ LÍ ĐƠN HÀNG GIẶT ỦI</a:t>
          </a:r>
        </a:p>
      </dsp:txBody>
      <dsp:txXfrm>
        <a:off x="-1421594" y="3748763"/>
        <a:ext cx="4711825" cy="424164"/>
      </dsp:txXfrm>
    </dsp:sp>
    <dsp:sp modelId="{811CE55F-C1BF-4FC7-8313-7A696D3BA599}">
      <dsp:nvSpPr>
        <dsp:cNvPr id="0" name=""/>
        <dsp:cNvSpPr/>
      </dsp:nvSpPr>
      <dsp:spPr>
        <a:xfrm>
          <a:off x="1337555" y="1039079"/>
          <a:ext cx="2259297" cy="29139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solidFill>
                <a:sysClr val="windowText" lastClr="000000"/>
              </a:solidFill>
              <a:latin typeface="Times New Roman" panose="02020603050405020304" pitchFamily="18" charset="0"/>
              <a:cs typeface="Times New Roman" panose="02020603050405020304" pitchFamily="18" charset="0"/>
            </a:rPr>
            <a:t>Quản lí  đơn hàng</a:t>
          </a:r>
        </a:p>
      </dsp:txBody>
      <dsp:txXfrm>
        <a:off x="1337555" y="1039079"/>
        <a:ext cx="2259297" cy="291395"/>
      </dsp:txXfrm>
    </dsp:sp>
    <dsp:sp modelId="{AA6B4528-6E28-44FA-AEFB-23DAEB8BC605}">
      <dsp:nvSpPr>
        <dsp:cNvPr id="0" name=""/>
        <dsp:cNvSpPr/>
      </dsp:nvSpPr>
      <dsp:spPr>
        <a:xfrm>
          <a:off x="3788009" y="4597"/>
          <a:ext cx="1747440" cy="413196"/>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solidFill>
                <a:sysClr val="windowText" lastClr="000000"/>
              </a:solidFill>
              <a:latin typeface="Times New Roman" panose="02020603050405020304" pitchFamily="18" charset="0"/>
              <a:cs typeface="Times New Roman" panose="02020603050405020304" pitchFamily="18" charset="0"/>
            </a:rPr>
            <a:t>Xem danh sách đơn hàng theo trạng thái</a:t>
          </a:r>
        </a:p>
      </dsp:txBody>
      <dsp:txXfrm>
        <a:off x="3788009" y="4597"/>
        <a:ext cx="1747440" cy="413196"/>
      </dsp:txXfrm>
    </dsp:sp>
    <dsp:sp modelId="{6A027104-CA89-4A42-8756-8266A82A0AE9}">
      <dsp:nvSpPr>
        <dsp:cNvPr id="0" name=""/>
        <dsp:cNvSpPr/>
      </dsp:nvSpPr>
      <dsp:spPr>
        <a:xfrm>
          <a:off x="3788009" y="490643"/>
          <a:ext cx="1747440" cy="29139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solidFill>
                <a:sysClr val="windowText" lastClr="000000"/>
              </a:solidFill>
              <a:latin typeface="Times New Roman" panose="02020603050405020304" pitchFamily="18" charset="0"/>
              <a:cs typeface="Times New Roman" panose="02020603050405020304" pitchFamily="18" charset="0"/>
            </a:rPr>
            <a:t>Xem chi tiết đơn hàng</a:t>
          </a:r>
        </a:p>
      </dsp:txBody>
      <dsp:txXfrm>
        <a:off x="3788009" y="490643"/>
        <a:ext cx="1747440" cy="291395"/>
      </dsp:txXfrm>
    </dsp:sp>
    <dsp:sp modelId="{17573CF6-E091-4B8F-883C-B99CA7DD583E}">
      <dsp:nvSpPr>
        <dsp:cNvPr id="0" name=""/>
        <dsp:cNvSpPr/>
      </dsp:nvSpPr>
      <dsp:spPr>
        <a:xfrm>
          <a:off x="3788009" y="854888"/>
          <a:ext cx="1747440" cy="353760"/>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solidFill>
                <a:sysClr val="windowText" lastClr="000000"/>
              </a:solidFill>
              <a:latin typeface="Times New Roman" panose="02020603050405020304" pitchFamily="18" charset="0"/>
              <a:cs typeface="Times New Roman" panose="02020603050405020304" pitchFamily="18" charset="0"/>
            </a:rPr>
            <a:t>Thay đổi trạng thái đơn hàng</a:t>
          </a:r>
        </a:p>
      </dsp:txBody>
      <dsp:txXfrm>
        <a:off x="3788009" y="854888"/>
        <a:ext cx="1747440" cy="353760"/>
      </dsp:txXfrm>
    </dsp:sp>
    <dsp:sp modelId="{E18A8D04-A777-497B-8F34-9C50359FD069}">
      <dsp:nvSpPr>
        <dsp:cNvPr id="0" name=""/>
        <dsp:cNvSpPr/>
      </dsp:nvSpPr>
      <dsp:spPr>
        <a:xfrm>
          <a:off x="3788009" y="1281497"/>
          <a:ext cx="1747440" cy="29139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solidFill>
                <a:sysClr val="windowText" lastClr="000000"/>
              </a:solidFill>
              <a:latin typeface="Times New Roman" panose="02020603050405020304" pitchFamily="18" charset="0"/>
              <a:cs typeface="Times New Roman" panose="02020603050405020304" pitchFamily="18" charset="0"/>
            </a:rPr>
            <a:t>Tạo hóa đơn đơn hàng</a:t>
          </a:r>
        </a:p>
      </dsp:txBody>
      <dsp:txXfrm>
        <a:off x="3788009" y="1281497"/>
        <a:ext cx="1747440" cy="291395"/>
      </dsp:txXfrm>
    </dsp:sp>
    <dsp:sp modelId="{F08FFFC7-8ED4-44F9-BE36-97978827DA0A}">
      <dsp:nvSpPr>
        <dsp:cNvPr id="0" name=""/>
        <dsp:cNvSpPr/>
      </dsp:nvSpPr>
      <dsp:spPr>
        <a:xfrm>
          <a:off x="3788009" y="1645742"/>
          <a:ext cx="1777337" cy="363597"/>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solidFill>
                <a:sysClr val="windowText" lastClr="000000"/>
              </a:solidFill>
              <a:latin typeface="Times New Roman" panose="02020603050405020304" pitchFamily="18" charset="0"/>
              <a:cs typeface="Times New Roman" panose="02020603050405020304" pitchFamily="18" charset="0"/>
            </a:rPr>
            <a:t>Cập nhật thông tin hóa đơn</a:t>
          </a:r>
        </a:p>
      </dsp:txBody>
      <dsp:txXfrm>
        <a:off x="3788009" y="1645742"/>
        <a:ext cx="1777337" cy="363597"/>
      </dsp:txXfrm>
    </dsp:sp>
    <dsp:sp modelId="{E9679EE0-0088-4942-B23A-BCBDDF2FBF54}">
      <dsp:nvSpPr>
        <dsp:cNvPr id="0" name=""/>
        <dsp:cNvSpPr/>
      </dsp:nvSpPr>
      <dsp:spPr>
        <a:xfrm>
          <a:off x="3788009" y="2082189"/>
          <a:ext cx="1783874" cy="282767"/>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solidFill>
                <a:sysClr val="windowText" lastClr="000000"/>
              </a:solidFill>
              <a:latin typeface="Times New Roman" panose="02020603050405020304" pitchFamily="18" charset="0"/>
              <a:cs typeface="Times New Roman" panose="02020603050405020304" pitchFamily="18" charset="0"/>
            </a:rPr>
            <a:t>In hóa đơn</a:t>
          </a:r>
        </a:p>
      </dsp:txBody>
      <dsp:txXfrm>
        <a:off x="3788009" y="2082189"/>
        <a:ext cx="1783874" cy="282767"/>
      </dsp:txXfrm>
    </dsp:sp>
    <dsp:sp modelId="{F411107A-C0D6-462C-8B4B-491346B08606}">
      <dsp:nvSpPr>
        <dsp:cNvPr id="0" name=""/>
        <dsp:cNvSpPr/>
      </dsp:nvSpPr>
      <dsp:spPr>
        <a:xfrm>
          <a:off x="1337555" y="3091609"/>
          <a:ext cx="2259297" cy="29139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solidFill>
                <a:sysClr val="windowText" lastClr="000000"/>
              </a:solidFill>
              <a:latin typeface="Times New Roman" panose="02020603050405020304" pitchFamily="18" charset="0"/>
              <a:cs typeface="Times New Roman" panose="02020603050405020304" pitchFamily="18" charset="0"/>
            </a:rPr>
            <a:t>Quản lí biên nhận</a:t>
          </a:r>
        </a:p>
      </dsp:txBody>
      <dsp:txXfrm>
        <a:off x="1337555" y="3091609"/>
        <a:ext cx="2259297" cy="291395"/>
      </dsp:txXfrm>
    </dsp:sp>
    <dsp:sp modelId="{2BBC22D0-8E2A-40F8-90E0-5C02E05F1CFB}">
      <dsp:nvSpPr>
        <dsp:cNvPr id="0" name=""/>
        <dsp:cNvSpPr/>
      </dsp:nvSpPr>
      <dsp:spPr>
        <a:xfrm>
          <a:off x="3788009" y="2437806"/>
          <a:ext cx="1747440" cy="431309"/>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solidFill>
                <a:sysClr val="windowText" lastClr="000000"/>
              </a:solidFill>
              <a:latin typeface="Times New Roman" panose="02020603050405020304" pitchFamily="18" charset="0"/>
              <a:cs typeface="Times New Roman" panose="02020603050405020304" pitchFamily="18" charset="0"/>
            </a:rPr>
            <a:t>Xem danh sách biên nhận theo trạng thái</a:t>
          </a:r>
        </a:p>
      </dsp:txBody>
      <dsp:txXfrm>
        <a:off x="3788009" y="2437806"/>
        <a:ext cx="1747440" cy="431309"/>
      </dsp:txXfrm>
    </dsp:sp>
    <dsp:sp modelId="{4C63AE4D-B3D1-4046-9071-4CD2FDE16713}">
      <dsp:nvSpPr>
        <dsp:cNvPr id="0" name=""/>
        <dsp:cNvSpPr/>
      </dsp:nvSpPr>
      <dsp:spPr>
        <a:xfrm>
          <a:off x="3788009" y="2941964"/>
          <a:ext cx="1747440" cy="29139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solidFill>
                <a:sysClr val="windowText" lastClr="000000"/>
              </a:solidFill>
              <a:latin typeface="Times New Roman" panose="02020603050405020304" pitchFamily="18" charset="0"/>
              <a:cs typeface="Times New Roman" panose="02020603050405020304" pitchFamily="18" charset="0"/>
            </a:rPr>
            <a:t>Xem chi tiết biên nhận</a:t>
          </a:r>
        </a:p>
      </dsp:txBody>
      <dsp:txXfrm>
        <a:off x="3788009" y="2941964"/>
        <a:ext cx="1747440" cy="291395"/>
      </dsp:txXfrm>
    </dsp:sp>
    <dsp:sp modelId="{E250815C-C388-4164-9EB4-8D438C6708C1}">
      <dsp:nvSpPr>
        <dsp:cNvPr id="0" name=""/>
        <dsp:cNvSpPr/>
      </dsp:nvSpPr>
      <dsp:spPr>
        <a:xfrm>
          <a:off x="3788009" y="3306209"/>
          <a:ext cx="1747440" cy="366354"/>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solidFill>
                <a:sysClr val="windowText" lastClr="000000"/>
              </a:solidFill>
              <a:latin typeface="Times New Roman" panose="02020603050405020304" pitchFamily="18" charset="0"/>
              <a:cs typeface="Times New Roman" panose="02020603050405020304" pitchFamily="18" charset="0"/>
            </a:rPr>
            <a:t>Thay đổi trạng thái biên nhận</a:t>
          </a:r>
        </a:p>
      </dsp:txBody>
      <dsp:txXfrm>
        <a:off x="3788009" y="3306209"/>
        <a:ext cx="1747440" cy="366354"/>
      </dsp:txXfrm>
    </dsp:sp>
    <dsp:sp modelId="{F4F11EAD-BC04-484C-AE36-B35F57238A02}">
      <dsp:nvSpPr>
        <dsp:cNvPr id="0" name=""/>
        <dsp:cNvSpPr/>
      </dsp:nvSpPr>
      <dsp:spPr>
        <a:xfrm>
          <a:off x="3788009" y="3745413"/>
          <a:ext cx="1747440" cy="29139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solidFill>
                <a:sysClr val="windowText" lastClr="000000"/>
              </a:solidFill>
              <a:latin typeface="Times New Roman" panose="02020603050405020304" pitchFamily="18" charset="0"/>
              <a:cs typeface="Times New Roman" panose="02020603050405020304" pitchFamily="18" charset="0"/>
            </a:rPr>
            <a:t>Cập thông tin biên nhận</a:t>
          </a:r>
        </a:p>
      </dsp:txBody>
      <dsp:txXfrm>
        <a:off x="3788009" y="3745413"/>
        <a:ext cx="1747440" cy="291395"/>
      </dsp:txXfrm>
    </dsp:sp>
    <dsp:sp modelId="{551AC803-22DF-4E8C-8D00-68ECF09A293A}">
      <dsp:nvSpPr>
        <dsp:cNvPr id="0" name=""/>
        <dsp:cNvSpPr/>
      </dsp:nvSpPr>
      <dsp:spPr>
        <a:xfrm>
          <a:off x="1337555" y="4323143"/>
          <a:ext cx="2259297" cy="29139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solidFill>
                <a:sysClr val="windowText" lastClr="000000"/>
              </a:solidFill>
              <a:latin typeface="Times New Roman" panose="02020603050405020304" pitchFamily="18" charset="0"/>
              <a:cs typeface="Times New Roman" panose="02020603050405020304" pitchFamily="18" charset="0"/>
            </a:rPr>
            <a:t>Quản lí phân công xử lí đơn hàng</a:t>
          </a:r>
        </a:p>
      </dsp:txBody>
      <dsp:txXfrm>
        <a:off x="1337555" y="4323143"/>
        <a:ext cx="2259297" cy="291395"/>
      </dsp:txXfrm>
    </dsp:sp>
    <dsp:sp modelId="{81755D95-D922-4F29-A303-C8A7CE7E8ABF}">
      <dsp:nvSpPr>
        <dsp:cNvPr id="0" name=""/>
        <dsp:cNvSpPr/>
      </dsp:nvSpPr>
      <dsp:spPr>
        <a:xfrm>
          <a:off x="3788009" y="4109658"/>
          <a:ext cx="1747440" cy="29139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solidFill>
                <a:sysClr val="windowText" lastClr="000000"/>
              </a:solidFill>
              <a:latin typeface="Times New Roman" panose="02020603050405020304" pitchFamily="18" charset="0"/>
              <a:cs typeface="Times New Roman" panose="02020603050405020304" pitchFamily="18" charset="0"/>
            </a:rPr>
            <a:t>Phân công đơn hàng</a:t>
          </a:r>
        </a:p>
      </dsp:txBody>
      <dsp:txXfrm>
        <a:off x="3788009" y="4109658"/>
        <a:ext cx="1747440" cy="291395"/>
      </dsp:txXfrm>
    </dsp:sp>
    <dsp:sp modelId="{1E5B0938-6BC5-47B1-874D-CDFB32137A58}">
      <dsp:nvSpPr>
        <dsp:cNvPr id="0" name=""/>
        <dsp:cNvSpPr/>
      </dsp:nvSpPr>
      <dsp:spPr>
        <a:xfrm>
          <a:off x="3788009" y="4473902"/>
          <a:ext cx="1747440" cy="354121"/>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solidFill>
                <a:sysClr val="windowText" lastClr="000000"/>
              </a:solidFill>
              <a:latin typeface="Times New Roman" panose="02020603050405020304" pitchFamily="18" charset="0"/>
              <a:cs typeface="Times New Roman" panose="02020603050405020304" pitchFamily="18" charset="0"/>
            </a:rPr>
            <a:t>Theo dõi xử lí đơn hàng máy giặt</a:t>
          </a:r>
        </a:p>
      </dsp:txBody>
      <dsp:txXfrm>
        <a:off x="3788009" y="4473902"/>
        <a:ext cx="1747440" cy="354121"/>
      </dsp:txXfrm>
    </dsp:sp>
    <dsp:sp modelId="{25D8F5CC-BE52-480F-94B9-3A8D9BA2D739}">
      <dsp:nvSpPr>
        <dsp:cNvPr id="0" name=""/>
        <dsp:cNvSpPr/>
      </dsp:nvSpPr>
      <dsp:spPr>
        <a:xfrm>
          <a:off x="1337555" y="4687388"/>
          <a:ext cx="2259297" cy="29139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solidFill>
                <a:sysClr val="windowText" lastClr="000000"/>
              </a:solidFill>
              <a:latin typeface="Times New Roman" panose="02020603050405020304" pitchFamily="18" charset="0"/>
              <a:cs typeface="Times New Roman" panose="02020603050405020304" pitchFamily="18" charset="0"/>
            </a:rPr>
            <a:t>Tạo đơn hàng</a:t>
          </a:r>
        </a:p>
      </dsp:txBody>
      <dsp:txXfrm>
        <a:off x="1337555" y="4687388"/>
        <a:ext cx="2259297" cy="291395"/>
      </dsp:txXfrm>
    </dsp:sp>
    <dsp:sp modelId="{8BAFD37D-742D-4652-92FF-8A0FFA23B2A8}">
      <dsp:nvSpPr>
        <dsp:cNvPr id="0" name=""/>
        <dsp:cNvSpPr/>
      </dsp:nvSpPr>
      <dsp:spPr>
        <a:xfrm>
          <a:off x="1337555" y="5134236"/>
          <a:ext cx="2259297" cy="29139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solidFill>
                <a:sysClr val="windowText" lastClr="000000"/>
              </a:solidFill>
              <a:latin typeface="Times New Roman" panose="02020603050405020304" pitchFamily="18" charset="0"/>
              <a:cs typeface="Times New Roman" panose="02020603050405020304" pitchFamily="18" charset="0"/>
            </a:rPr>
            <a:t>Tìm kiếm đơn hàng</a:t>
          </a:r>
        </a:p>
      </dsp:txBody>
      <dsp:txXfrm>
        <a:off x="1337555" y="5134236"/>
        <a:ext cx="2259297" cy="291395"/>
      </dsp:txXfrm>
    </dsp:sp>
    <dsp:sp modelId="{6AFCD169-EFCF-464D-ABB4-2C79634C7C4A}">
      <dsp:nvSpPr>
        <dsp:cNvPr id="0" name=""/>
        <dsp:cNvSpPr/>
      </dsp:nvSpPr>
      <dsp:spPr>
        <a:xfrm>
          <a:off x="3788009" y="4900873"/>
          <a:ext cx="1747440" cy="29139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solidFill>
                <a:sysClr val="windowText" lastClr="000000"/>
              </a:solidFill>
              <a:latin typeface="Times New Roman" panose="02020603050405020304" pitchFamily="18" charset="0"/>
              <a:cs typeface="Times New Roman" panose="02020603050405020304" pitchFamily="18" charset="0"/>
            </a:rPr>
            <a:t>Tìm kiếm bằng QR Code</a:t>
          </a:r>
        </a:p>
      </dsp:txBody>
      <dsp:txXfrm>
        <a:off x="3788009" y="4900873"/>
        <a:ext cx="1747440" cy="291395"/>
      </dsp:txXfrm>
    </dsp:sp>
    <dsp:sp modelId="{9E092DA1-72A9-43D2-82C2-EBD6E86B4785}">
      <dsp:nvSpPr>
        <dsp:cNvPr id="0" name=""/>
        <dsp:cNvSpPr/>
      </dsp:nvSpPr>
      <dsp:spPr>
        <a:xfrm>
          <a:off x="3788009" y="5265118"/>
          <a:ext cx="1747440" cy="393876"/>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solidFill>
                <a:sysClr val="windowText" lastClr="000000"/>
              </a:solidFill>
              <a:latin typeface="Times New Roman" panose="02020603050405020304" pitchFamily="18" charset="0"/>
              <a:cs typeface="Times New Roman" panose="02020603050405020304" pitchFamily="18" charset="0"/>
            </a:rPr>
            <a:t>Tìm kiếm bằng tên khách hàng, ID đơn hàng</a:t>
          </a:r>
        </a:p>
      </dsp:txBody>
      <dsp:txXfrm>
        <a:off x="3788009" y="5265118"/>
        <a:ext cx="1747440" cy="393876"/>
      </dsp:txXfrm>
    </dsp:sp>
    <dsp:sp modelId="{F7C40A6C-7F89-45F9-BD74-DF253BB33550}">
      <dsp:nvSpPr>
        <dsp:cNvPr id="0" name=""/>
        <dsp:cNvSpPr/>
      </dsp:nvSpPr>
      <dsp:spPr>
        <a:xfrm>
          <a:off x="1337555" y="5498481"/>
          <a:ext cx="2253926" cy="29139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solidFill>
                <a:sysClr val="windowText" lastClr="000000"/>
              </a:solidFill>
              <a:latin typeface="Times New Roman" panose="02020603050405020304" pitchFamily="18" charset="0"/>
              <a:cs typeface="Times New Roman" panose="02020603050405020304" pitchFamily="18" charset="0"/>
            </a:rPr>
            <a:t>Quản lí trạng thái máy giặt</a:t>
          </a:r>
        </a:p>
      </dsp:txBody>
      <dsp:txXfrm>
        <a:off x="1337555" y="5498481"/>
        <a:ext cx="2253926" cy="291395"/>
      </dsp:txXfrm>
    </dsp:sp>
    <dsp:sp modelId="{13A81EE6-1828-4DAD-B0BD-D49725F59F11}">
      <dsp:nvSpPr>
        <dsp:cNvPr id="0" name=""/>
        <dsp:cNvSpPr/>
      </dsp:nvSpPr>
      <dsp:spPr>
        <a:xfrm>
          <a:off x="1337555" y="5862726"/>
          <a:ext cx="2259297" cy="29139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solidFill>
                <a:sysClr val="windowText" lastClr="000000"/>
              </a:solidFill>
              <a:latin typeface="Times New Roman" panose="02020603050405020304" pitchFamily="18" charset="0"/>
              <a:cs typeface="Times New Roman" panose="02020603050405020304" pitchFamily="18" charset="0"/>
            </a:rPr>
            <a:t>Đăng nhập hệ thống</a:t>
          </a:r>
        </a:p>
      </dsp:txBody>
      <dsp:txXfrm>
        <a:off x="1337555" y="5862726"/>
        <a:ext cx="2259297" cy="291395"/>
      </dsp:txXfrm>
    </dsp:sp>
    <dsp:sp modelId="{BAB6F684-995A-46D7-93DB-D2A36D22FA84}">
      <dsp:nvSpPr>
        <dsp:cNvPr id="0" name=""/>
        <dsp:cNvSpPr/>
      </dsp:nvSpPr>
      <dsp:spPr>
        <a:xfrm>
          <a:off x="1337555" y="6226971"/>
          <a:ext cx="2259297" cy="29139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solidFill>
                <a:sysClr val="windowText" lastClr="000000"/>
              </a:solidFill>
              <a:latin typeface="Times New Roman" panose="02020603050405020304" pitchFamily="18" charset="0"/>
              <a:cs typeface="Times New Roman" panose="02020603050405020304" pitchFamily="18" charset="0"/>
            </a:rPr>
            <a:t>Đăng xuất hệ thống</a:t>
          </a:r>
        </a:p>
      </dsp:txBody>
      <dsp:txXfrm>
        <a:off x="1337555" y="6226971"/>
        <a:ext cx="2259297" cy="291395"/>
      </dsp:txXfrm>
    </dsp:sp>
    <dsp:sp modelId="{87C748B1-8870-485E-AB5F-0A16A9DE458F}">
      <dsp:nvSpPr>
        <dsp:cNvPr id="0" name=""/>
        <dsp:cNvSpPr/>
      </dsp:nvSpPr>
      <dsp:spPr>
        <a:xfrm>
          <a:off x="1337555" y="6591216"/>
          <a:ext cx="2259297" cy="29139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solidFill>
                <a:sysClr val="windowText" lastClr="000000"/>
              </a:solidFill>
              <a:latin typeface="Times New Roman" panose="02020603050405020304" pitchFamily="18" charset="0"/>
              <a:cs typeface="Times New Roman" panose="02020603050405020304" pitchFamily="18" charset="0"/>
            </a:rPr>
            <a:t>Đăng kí tài khoản khách hàng</a:t>
          </a:r>
        </a:p>
      </dsp:txBody>
      <dsp:txXfrm>
        <a:off x="1337555" y="6591216"/>
        <a:ext cx="2259297" cy="291395"/>
      </dsp:txXfrm>
    </dsp:sp>
  </dsp:spTree>
</dsp:drawing>
</file>

<file path=word/diagrams/layout1.xml><?xml version="1.0" encoding="utf-8"?>
<dgm:layoutDef xmlns:dgm="http://schemas.openxmlformats.org/drawingml/2006/diagram" xmlns:a="http://schemas.openxmlformats.org/drawingml/2006/main" uniqueId="urn:microsoft.com/office/officeart/2005/8/layout/bProcess3">
  <dgm:title val=""/>
  <dgm:desc val=""/>
  <dgm:catLst>
    <dgm:cat type="process" pri="18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axis="self" func="var" arg="dir" op="equ" val="norm">
        <dgm:alg type="snake">
          <dgm:param type="grDir" val="tL"/>
          <dgm:param type="flowDir" val="row"/>
          <dgm:param type="contDir" val="sameDir"/>
          <dgm:param type="bkpt" val="endCnv"/>
        </dgm:alg>
      </dgm:if>
      <dgm:else name="Name3">
        <dgm:alg type="snake">
          <dgm:param type="grDir" val="tR"/>
          <dgm:param type="flowDir" val="row"/>
          <dgm:param type="contDir" val="same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23"/>
      <dgm:constr type="sp" refType="w" refFor="ch" refForName="sibTrans" op="equ"/>
      <dgm:constr type="userB" for="des" forName="connectorText" refType="sp"/>
      <dgm:constr type="primFontSz" for="ch" ptType="node" op="equ" val="65"/>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ect" r:blip="">
          <dgm:adjLst/>
        </dgm:shape>
        <dgm:presOf axis="desOrSelf" ptType="node"/>
        <dgm:constrLst>
          <dgm:constr type="h" refType="w" fact="0.6"/>
        </dgm:constrLst>
        <dgm:ruleLst>
          <dgm:rule type="primFontSz" val="5" fact="NaN" max="NaN"/>
        </dgm:ruleLst>
      </dgm:layoutNode>
      <dgm:forEach name="sibTransForEach" axis="followSib" ptType="sibTrans" cnt="1">
        <dgm:layoutNode name="sibTrans">
          <dgm:choose name="Name4">
            <dgm:if name="Name5" axis="self" func="var" arg="dir" op="equ" val="norm">
              <dgm:alg type="conn">
                <dgm:param type="connRout" val="bend"/>
                <dgm:param type="dim" val="1D"/>
                <dgm:param type="begPts" val="midR bCtr"/>
                <dgm:param type="endPts" val="midL tCtr"/>
              </dgm:alg>
            </dgm:if>
            <dgm:else name="Name6">
              <dgm:alg type="conn">
                <dgm:param type="connRout" val="bend"/>
                <dgm:param type="dim" val="1D"/>
                <dgm:param type="begPts" val="midL bCtr"/>
                <dgm:param type="endPts" val="midR tCtr"/>
              </dgm:alg>
            </dgm:else>
          </dgm:choose>
          <dgm:shape xmlns:r="http://schemas.openxmlformats.org/officeDocument/2006/relationships" type="conn" r:blip="" zOrderOff="-2">
            <dgm:adjLst/>
          </dgm:shape>
          <dgm:presOf axis="self"/>
          <dgm:constrLst>
            <dgm:constr type="begPad" val="-0.05"/>
            <dgm:constr type="endPad" val="0.9"/>
            <dgm:constr type="userA" for="ch" refType="connDist"/>
          </dgm:constrLst>
          <dgm:ruleLst/>
          <dgm:layoutNode name="connectorText">
            <dgm:alg type="tx">
              <dgm:param type="autoTxRot" val="upr"/>
            </dgm:alg>
            <dgm:shape xmlns:r="http://schemas.openxmlformats.org/officeDocument/2006/relationships" type="rect" r:blip="" hideGeom="1">
              <dgm:adjLst/>
            </dgm:shape>
            <dgm:presOf axis="self"/>
            <dgm:constrLst>
              <dgm:constr type="userA"/>
              <dgm:constr type="userB"/>
              <dgm:constr type="w" refType="userA" fact="0.05"/>
              <dgm:constr type="h" refType="userB" fact="0.01"/>
              <dgm:constr type="lMarg" val="1"/>
              <dgm:constr type="rMarg" val="1"/>
              <dgm:constr type="tMarg"/>
              <dgm:constr type="bMarg"/>
            </dgm:constrLst>
            <dgm:ruleLst>
              <dgm:rule type="w" val="NaN" fact="0.6" max="NaN"/>
              <dgm:rule type="h" val="NaN" fact="0.6" max="NaN"/>
              <dgm:rule type="primFontSz" val="5" fact="NaN" max="NaN"/>
            </dgm:ruleLst>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bProcess3">
  <dgm:title val=""/>
  <dgm:desc val=""/>
  <dgm:catLst>
    <dgm:cat type="process" pri="18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axis="self" func="var" arg="dir" op="equ" val="norm">
        <dgm:alg type="snake">
          <dgm:param type="grDir" val="tL"/>
          <dgm:param type="flowDir" val="row"/>
          <dgm:param type="contDir" val="sameDir"/>
          <dgm:param type="bkpt" val="endCnv"/>
        </dgm:alg>
      </dgm:if>
      <dgm:else name="Name3">
        <dgm:alg type="snake">
          <dgm:param type="grDir" val="tR"/>
          <dgm:param type="flowDir" val="row"/>
          <dgm:param type="contDir" val="same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23"/>
      <dgm:constr type="sp" refType="w" refFor="ch" refForName="sibTrans" op="equ"/>
      <dgm:constr type="userB" for="des" forName="connectorText" refType="sp"/>
      <dgm:constr type="primFontSz" for="ch" ptType="node" op="equ" val="65"/>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ect" r:blip="">
          <dgm:adjLst/>
        </dgm:shape>
        <dgm:presOf axis="desOrSelf" ptType="node"/>
        <dgm:constrLst>
          <dgm:constr type="h" refType="w" fact="0.6"/>
        </dgm:constrLst>
        <dgm:ruleLst>
          <dgm:rule type="primFontSz" val="5" fact="NaN" max="NaN"/>
        </dgm:ruleLst>
      </dgm:layoutNode>
      <dgm:forEach name="sibTransForEach" axis="followSib" ptType="sibTrans" cnt="1">
        <dgm:layoutNode name="sibTrans">
          <dgm:choose name="Name4">
            <dgm:if name="Name5" axis="self" func="var" arg="dir" op="equ" val="norm">
              <dgm:alg type="conn">
                <dgm:param type="connRout" val="bend"/>
                <dgm:param type="dim" val="1D"/>
                <dgm:param type="begPts" val="midR bCtr"/>
                <dgm:param type="endPts" val="midL tCtr"/>
              </dgm:alg>
            </dgm:if>
            <dgm:else name="Name6">
              <dgm:alg type="conn">
                <dgm:param type="connRout" val="bend"/>
                <dgm:param type="dim" val="1D"/>
                <dgm:param type="begPts" val="midL bCtr"/>
                <dgm:param type="endPts" val="midR tCtr"/>
              </dgm:alg>
            </dgm:else>
          </dgm:choose>
          <dgm:shape xmlns:r="http://schemas.openxmlformats.org/officeDocument/2006/relationships" type="conn" r:blip="" zOrderOff="-2">
            <dgm:adjLst/>
          </dgm:shape>
          <dgm:presOf axis="self"/>
          <dgm:constrLst>
            <dgm:constr type="begPad" val="-0.05"/>
            <dgm:constr type="endPad" val="0.9"/>
            <dgm:constr type="userA" for="ch" refType="connDist"/>
          </dgm:constrLst>
          <dgm:ruleLst/>
          <dgm:layoutNode name="connectorText">
            <dgm:alg type="tx">
              <dgm:param type="autoTxRot" val="upr"/>
            </dgm:alg>
            <dgm:shape xmlns:r="http://schemas.openxmlformats.org/officeDocument/2006/relationships" type="rect" r:blip="" hideGeom="1">
              <dgm:adjLst/>
            </dgm:shape>
            <dgm:presOf axis="self"/>
            <dgm:constrLst>
              <dgm:constr type="userA"/>
              <dgm:constr type="userB"/>
              <dgm:constr type="w" refType="userA" fact="0.05"/>
              <dgm:constr type="h" refType="userB" fact="0.01"/>
              <dgm:constr type="lMarg" val="1"/>
              <dgm:constr type="rMarg" val="1"/>
              <dgm:constr type="tMarg"/>
              <dgm:constr type="bMarg"/>
            </dgm:constrLst>
            <dgm:ruleLst>
              <dgm:rule type="w" val="NaN" fact="0.6" max="NaN"/>
              <dgm:rule type="h" val="NaN" fact="0.6" max="NaN"/>
              <dgm:rule type="primFontSz" val="5" fact="NaN" max="NaN"/>
            </dgm:ruleLst>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6BE67EC-F228-4001-B471-75974DBA60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13024</TotalTime>
  <Pages>115</Pages>
  <Words>24589</Words>
  <Characters>140160</Characters>
  <Application>Microsoft Office Word</Application>
  <DocSecurity>0</DocSecurity>
  <Lines>1168</Lines>
  <Paragraphs>328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164421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Vũ Phương B1401081 – Trần Hoàng Huân B1401047</dc:creator>
  <cp:keywords/>
  <dc:description/>
  <cp:lastModifiedBy>phuong vu</cp:lastModifiedBy>
  <cp:revision>171</cp:revision>
  <cp:lastPrinted>2018-11-26T08:28:00Z</cp:lastPrinted>
  <dcterms:created xsi:type="dcterms:W3CDTF">2017-06-06T18:20:00Z</dcterms:created>
  <dcterms:modified xsi:type="dcterms:W3CDTF">2018-12-01T06:17:00Z</dcterms:modified>
</cp:coreProperties>
</file>